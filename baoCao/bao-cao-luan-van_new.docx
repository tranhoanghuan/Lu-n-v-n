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8" w:name="_Toc484566597"/>
    <w:p w14:paraId="7D3354EB" w14:textId="77777777" w:rsidR="000245EB" w:rsidRPr="00920004" w:rsidRDefault="000245EB" w:rsidP="00BD0851">
      <w:pPr>
        <w:spacing w:before="240" w:after="0" w:line="0" w:lineRule="atLeast"/>
        <w:jc w:val="center"/>
        <w:rPr>
          <w:ins w:id="9" w:author="Tran Huan" w:date="2018-11-25T16:07:00Z"/>
          <w:rFonts w:eastAsia="Times New Roman"/>
          <w:sz w:val="28"/>
          <w:szCs w:val="28"/>
          <w:lang w:val="es-ES" w:eastAsia="zh-CN"/>
          <w:rPrChange w:id="10" w:author="phuong vu" w:date="2018-11-30T22:36:00Z">
            <w:rPr>
              <w:ins w:id="11" w:author="Tran Huan" w:date="2018-11-25T16:07:00Z"/>
              <w:rFonts w:ascii="Times New Roman" w:eastAsia="Times New Roman" w:hAnsi="Times New Roman" w:cs="Times New Roman"/>
              <w:sz w:val="28"/>
              <w:szCs w:val="28"/>
              <w:lang w:val="es-ES" w:eastAsia="zh-CN"/>
            </w:rPr>
          </w:rPrChange>
        </w:rPr>
        <w:pPrChange w:id="12" w:author="phuong vu" w:date="2018-11-30T14:16:00Z">
          <w:pPr>
            <w:spacing w:after="0"/>
            <w:jc w:val="center"/>
          </w:pPr>
        </w:pPrChange>
      </w:pPr>
      <w:ins w:id="13" w:author="Tran Huan" w:date="2018-11-25T16:07:00Z">
        <w:r w:rsidRPr="00920004">
          <w:rPr>
            <w:rFonts w:eastAsia="Calibri"/>
            <w:b/>
            <w:noProof/>
            <w:sz w:val="32"/>
            <w:szCs w:val="32"/>
            <w:lang w:val="en-US"/>
            <w:rPrChange w:id="14" w:author="phuong vu" w:date="2018-11-30T22:36:00Z">
              <w:rPr>
                <w:rFonts w:ascii="Times New Roman" w:eastAsia="Calibri" w:hAnsi="Times New Roman" w:cs="Times New Roman"/>
                <w:b/>
                <w:noProof/>
                <w:sz w:val="32"/>
                <w:szCs w:val="32"/>
                <w:lang w:val="en-US"/>
              </w:rPr>
            </w:rPrChange>
          </w:rPr>
          <mc:AlternateContent>
            <mc:Choice Requires="wpg">
              <w:drawing>
                <wp:anchor distT="0" distB="0" distL="114300" distR="114300" simplePos="0" relativeHeight="251663360" behindDoc="1" locked="0" layoutInCell="1" allowOverlap="1" wp14:anchorId="563935CA" wp14:editId="6BD17247">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C6DC63" id="Group 63" o:spid="_x0000_s1026" style="position:absolute;margin-left:0;margin-top:-30.65pt;width:500.85pt;height:702.4pt;z-index:-251635712;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920004">
          <w:rPr>
            <w:rFonts w:eastAsia="Times New Roman"/>
            <w:sz w:val="28"/>
            <w:szCs w:val="28"/>
            <w:lang w:val="es-ES" w:eastAsia="zh-CN"/>
            <w:rPrChange w:id="15" w:author="phuong vu" w:date="2018-11-30T22:36:00Z">
              <w:rPr>
                <w:rFonts w:ascii="Times New Roman" w:eastAsia="Times New Roman" w:hAnsi="Times New Roman" w:cs="Times New Roman"/>
                <w:sz w:val="28"/>
                <w:szCs w:val="28"/>
                <w:lang w:val="es-ES" w:eastAsia="zh-CN"/>
              </w:rPr>
            </w:rPrChange>
          </w:rPr>
          <w:t>BỘ GIÁO DỤC VÀ ĐÀO TẠO</w:t>
        </w:r>
      </w:ins>
    </w:p>
    <w:p w14:paraId="354DB85A" w14:textId="77777777" w:rsidR="000245EB" w:rsidRPr="00920004" w:rsidRDefault="000245EB" w:rsidP="00BD0851">
      <w:pPr>
        <w:spacing w:before="240" w:after="0" w:line="0" w:lineRule="atLeast"/>
        <w:jc w:val="center"/>
        <w:rPr>
          <w:ins w:id="16" w:author="Tran Huan" w:date="2018-11-25T16:07:00Z"/>
          <w:rFonts w:eastAsia="Times New Roman"/>
          <w:b/>
          <w:bCs/>
          <w:sz w:val="28"/>
          <w:szCs w:val="28"/>
          <w:lang w:val="es-ES" w:eastAsia="zh-CN"/>
          <w:rPrChange w:id="17" w:author="phuong vu" w:date="2018-11-30T22:36:00Z">
            <w:rPr>
              <w:ins w:id="18" w:author="Tran Huan" w:date="2018-11-25T16:07:00Z"/>
              <w:rFonts w:ascii="Times New Roman" w:eastAsia="Times New Roman" w:hAnsi="Times New Roman" w:cs="Times New Roman"/>
              <w:b/>
              <w:bCs/>
              <w:sz w:val="28"/>
              <w:szCs w:val="28"/>
              <w:lang w:val="es-ES" w:eastAsia="zh-CN"/>
            </w:rPr>
          </w:rPrChange>
        </w:rPr>
        <w:pPrChange w:id="19" w:author="phuong vu" w:date="2018-11-30T14:16:00Z">
          <w:pPr>
            <w:spacing w:after="0"/>
            <w:jc w:val="center"/>
          </w:pPr>
        </w:pPrChange>
      </w:pPr>
      <w:ins w:id="20" w:author="Tran Huan" w:date="2018-11-25T16:07:00Z">
        <w:r w:rsidRPr="00920004">
          <w:rPr>
            <w:rFonts w:eastAsia="Times New Roman"/>
            <w:b/>
            <w:bCs/>
            <w:sz w:val="28"/>
            <w:szCs w:val="28"/>
            <w:lang w:val="es-ES" w:eastAsia="zh-CN"/>
            <w:rPrChange w:id="21" w:author="phuong vu" w:date="2018-11-30T22:36:00Z">
              <w:rPr>
                <w:rFonts w:ascii="Times New Roman" w:eastAsia="Times New Roman" w:hAnsi="Times New Roman" w:cs="Times New Roman"/>
                <w:b/>
                <w:bCs/>
                <w:sz w:val="28"/>
                <w:szCs w:val="28"/>
                <w:lang w:val="es-ES" w:eastAsia="zh-CN"/>
              </w:rPr>
            </w:rPrChange>
          </w:rPr>
          <w:t>TRƯỜNG ĐẠI HỌC CẦN THƠ</w:t>
        </w:r>
      </w:ins>
    </w:p>
    <w:p w14:paraId="01A62DA4" w14:textId="77777777" w:rsidR="000245EB" w:rsidRPr="00920004" w:rsidRDefault="000245EB" w:rsidP="00BD0851">
      <w:pPr>
        <w:spacing w:before="240" w:after="0" w:line="0" w:lineRule="atLeast"/>
        <w:jc w:val="center"/>
        <w:rPr>
          <w:ins w:id="22" w:author="Tran Huan" w:date="2018-11-25T16:07:00Z"/>
          <w:rFonts w:eastAsia="Times New Roman"/>
          <w:b/>
          <w:sz w:val="28"/>
          <w:szCs w:val="28"/>
          <w:lang w:val="es-ES" w:eastAsia="zh-CN"/>
          <w:rPrChange w:id="23" w:author="phuong vu" w:date="2018-11-30T22:36:00Z">
            <w:rPr>
              <w:ins w:id="24" w:author="Tran Huan" w:date="2018-11-25T16:07:00Z"/>
              <w:rFonts w:ascii="Times New Roman" w:eastAsia="Times New Roman" w:hAnsi="Times New Roman" w:cs="Times New Roman"/>
              <w:b/>
              <w:sz w:val="28"/>
              <w:szCs w:val="28"/>
              <w:lang w:val="es-ES" w:eastAsia="zh-CN"/>
            </w:rPr>
          </w:rPrChange>
        </w:rPr>
        <w:pPrChange w:id="25" w:author="phuong vu" w:date="2018-11-30T14:16:00Z">
          <w:pPr>
            <w:spacing w:after="0"/>
            <w:jc w:val="center"/>
          </w:pPr>
        </w:pPrChange>
      </w:pPr>
      <w:ins w:id="26" w:author="Tran Huan" w:date="2018-11-25T16:07:00Z">
        <w:r w:rsidRPr="00920004">
          <w:rPr>
            <w:rFonts w:eastAsia="Times New Roman"/>
            <w:b/>
            <w:sz w:val="28"/>
            <w:szCs w:val="28"/>
            <w:lang w:val="es-ES" w:eastAsia="zh-CN"/>
            <w:rPrChange w:id="27" w:author="phuong vu" w:date="2018-11-30T22:36:00Z">
              <w:rPr>
                <w:rFonts w:ascii="Times New Roman" w:eastAsia="Times New Roman" w:hAnsi="Times New Roman" w:cs="Times New Roman"/>
                <w:b/>
                <w:sz w:val="28"/>
                <w:szCs w:val="28"/>
                <w:lang w:val="es-ES" w:eastAsia="zh-CN"/>
              </w:rPr>
            </w:rPrChange>
          </w:rPr>
          <w:t>KHOA CÔNG NGHỆ THÔNG TIN &amp; TRUYỀN THÔNG</w:t>
        </w:r>
      </w:ins>
    </w:p>
    <w:p w14:paraId="5F3190FE" w14:textId="77777777" w:rsidR="000245EB" w:rsidRPr="00920004" w:rsidRDefault="000245EB" w:rsidP="00BD0851">
      <w:pPr>
        <w:spacing w:before="240" w:after="0" w:line="0" w:lineRule="atLeast"/>
        <w:jc w:val="center"/>
        <w:rPr>
          <w:ins w:id="28" w:author="Tran Huan" w:date="2018-11-25T16:07:00Z"/>
          <w:rFonts w:eastAsia="Times New Roman"/>
          <w:b/>
          <w:sz w:val="28"/>
          <w:szCs w:val="28"/>
          <w:lang w:val="es-ES" w:eastAsia="zh-CN"/>
          <w:rPrChange w:id="29" w:author="phuong vu" w:date="2018-11-30T22:36:00Z">
            <w:rPr>
              <w:ins w:id="30" w:author="Tran Huan" w:date="2018-11-25T16:07:00Z"/>
              <w:rFonts w:ascii="Times New Roman" w:eastAsia="Times New Roman" w:hAnsi="Times New Roman" w:cs="Times New Roman"/>
              <w:b/>
              <w:sz w:val="28"/>
              <w:szCs w:val="28"/>
              <w:lang w:val="es-ES" w:eastAsia="zh-CN"/>
            </w:rPr>
          </w:rPrChange>
        </w:rPr>
        <w:pPrChange w:id="31" w:author="phuong vu" w:date="2018-11-30T14:16:00Z">
          <w:pPr>
            <w:spacing w:after="0"/>
            <w:jc w:val="center"/>
          </w:pPr>
        </w:pPrChange>
      </w:pPr>
      <w:ins w:id="32" w:author="Tran Huan" w:date="2018-11-25T16:07:00Z">
        <w:r w:rsidRPr="00920004">
          <w:rPr>
            <w:rFonts w:eastAsia="Times New Roman"/>
            <w:b/>
            <w:sz w:val="28"/>
            <w:szCs w:val="28"/>
            <w:lang w:val="es-ES" w:eastAsia="zh-CN"/>
            <w:rPrChange w:id="33" w:author="phuong vu" w:date="2018-11-30T22:36:00Z">
              <w:rPr>
                <w:rFonts w:ascii="Times New Roman" w:eastAsia="Times New Roman" w:hAnsi="Times New Roman" w:cs="Times New Roman"/>
                <w:b/>
                <w:sz w:val="28"/>
                <w:szCs w:val="28"/>
                <w:lang w:val="es-ES" w:eastAsia="zh-CN"/>
              </w:rPr>
            </w:rPrChange>
          </w:rPr>
          <w:t>BỘ MÔN CÔNG NGHỆ THÔNG TIN</w:t>
        </w:r>
      </w:ins>
    </w:p>
    <w:p w14:paraId="0B9444C2" w14:textId="77777777" w:rsidR="000245EB" w:rsidRPr="00920004" w:rsidRDefault="000245EB" w:rsidP="00BD0851">
      <w:pPr>
        <w:spacing w:before="240" w:after="0" w:line="0" w:lineRule="atLeast"/>
        <w:jc w:val="center"/>
        <w:rPr>
          <w:ins w:id="34" w:author="Tran Huan" w:date="2018-11-25T16:07:00Z"/>
          <w:rFonts w:eastAsia="Times New Roman"/>
          <w:b/>
          <w:sz w:val="40"/>
          <w:szCs w:val="40"/>
          <w:lang w:val="es-ES" w:eastAsia="zh-CN"/>
          <w:rPrChange w:id="35" w:author="phuong vu" w:date="2018-11-30T22:36:00Z">
            <w:rPr>
              <w:ins w:id="36" w:author="Tran Huan" w:date="2018-11-25T16:07:00Z"/>
              <w:rFonts w:ascii="Times New Roman" w:eastAsia="Times New Roman" w:hAnsi="Times New Roman" w:cs="Times New Roman"/>
              <w:b/>
              <w:sz w:val="40"/>
              <w:szCs w:val="40"/>
              <w:lang w:val="es-ES" w:eastAsia="zh-CN"/>
            </w:rPr>
          </w:rPrChange>
        </w:rPr>
        <w:pPrChange w:id="37" w:author="phuong vu" w:date="2018-11-30T14:16:00Z">
          <w:pPr>
            <w:spacing w:after="0" w:line="240" w:lineRule="atLeast"/>
            <w:jc w:val="center"/>
          </w:pPr>
        </w:pPrChange>
      </w:pPr>
      <w:ins w:id="38" w:author="Tran Huan" w:date="2018-11-25T16:07:00Z">
        <w:r w:rsidRPr="00920004">
          <w:rPr>
            <w:rFonts w:eastAsia="Times New Roman"/>
            <w:b/>
            <w:sz w:val="40"/>
            <w:szCs w:val="40"/>
            <w:lang w:val="es-ES" w:eastAsia="zh-CN"/>
            <w:rPrChange w:id="39" w:author="phuong vu" w:date="2018-11-30T22:36:00Z">
              <w:rPr>
                <w:rFonts w:ascii="Times New Roman" w:eastAsia="Times New Roman" w:hAnsi="Times New Roman" w:cs="Times New Roman"/>
                <w:b/>
                <w:sz w:val="40"/>
                <w:szCs w:val="40"/>
                <w:lang w:val="es-ES" w:eastAsia="zh-CN"/>
              </w:rPr>
            </w:rPrChange>
          </w:rPr>
          <w:sym w:font="Wingdings" w:char="F09A"/>
        </w:r>
        <w:r w:rsidRPr="00920004">
          <w:rPr>
            <w:rFonts w:eastAsia="Times New Roman"/>
            <w:b/>
            <w:sz w:val="40"/>
            <w:szCs w:val="40"/>
            <w:lang w:val="es-ES" w:eastAsia="zh-CN"/>
            <w:rPrChange w:id="40"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41" w:author="phuong vu" w:date="2018-11-30T22:36:00Z">
              <w:rPr>
                <w:rFonts w:ascii="Times New Roman" w:eastAsia="Times New Roman" w:hAnsi="Times New Roman" w:cs="Times New Roman"/>
                <w:b/>
                <w:sz w:val="40"/>
                <w:szCs w:val="40"/>
                <w:lang w:val="es-ES" w:eastAsia="zh-CN"/>
              </w:rPr>
            </w:rPrChange>
          </w:rPr>
          <w:sym w:font="Wingdings" w:char="F026"/>
        </w:r>
        <w:r w:rsidRPr="00920004">
          <w:rPr>
            <w:rFonts w:eastAsia="Times New Roman"/>
            <w:b/>
            <w:sz w:val="40"/>
            <w:szCs w:val="40"/>
            <w:lang w:val="es-ES" w:eastAsia="zh-CN"/>
            <w:rPrChange w:id="42"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43" w:author="phuong vu" w:date="2018-11-30T22:36:00Z">
              <w:rPr>
                <w:rFonts w:ascii="Times New Roman" w:eastAsia="Times New Roman" w:hAnsi="Times New Roman" w:cs="Times New Roman"/>
                <w:b/>
                <w:sz w:val="40"/>
                <w:szCs w:val="40"/>
                <w:lang w:val="es-ES" w:eastAsia="zh-CN"/>
              </w:rPr>
            </w:rPrChange>
          </w:rPr>
          <w:sym w:font="Wingdings" w:char="F09B"/>
        </w:r>
      </w:ins>
    </w:p>
    <w:p w14:paraId="521E754E" w14:textId="77777777" w:rsidR="000245EB" w:rsidRPr="00920004" w:rsidRDefault="000245EB" w:rsidP="00BD0851">
      <w:pPr>
        <w:spacing w:before="240" w:after="0" w:line="0" w:lineRule="atLeast"/>
        <w:jc w:val="center"/>
        <w:rPr>
          <w:ins w:id="44" w:author="Tran Huan" w:date="2018-11-25T16:07:00Z"/>
          <w:rFonts w:eastAsia="Times New Roman"/>
          <w:sz w:val="24"/>
          <w:szCs w:val="24"/>
          <w:lang w:val="es-ES" w:eastAsia="zh-CN"/>
          <w:rPrChange w:id="45" w:author="phuong vu" w:date="2018-11-30T22:36:00Z">
            <w:rPr>
              <w:ins w:id="46" w:author="Tran Huan" w:date="2018-11-25T16:07:00Z"/>
              <w:rFonts w:ascii="Times New Roman" w:eastAsia="Times New Roman" w:hAnsi="Times New Roman" w:cs="Times New Roman"/>
              <w:sz w:val="24"/>
              <w:szCs w:val="24"/>
              <w:lang w:val="es-ES" w:eastAsia="zh-CN"/>
            </w:rPr>
          </w:rPrChange>
        </w:rPr>
        <w:pPrChange w:id="47" w:author="phuong vu" w:date="2018-11-30T14:16:00Z">
          <w:pPr>
            <w:spacing w:after="0" w:line="240" w:lineRule="atLeast"/>
            <w:jc w:val="center"/>
          </w:pPr>
        </w:pPrChange>
      </w:pPr>
    </w:p>
    <w:p w14:paraId="75871F54" w14:textId="77777777" w:rsidR="000245EB" w:rsidRPr="00920004" w:rsidRDefault="000245EB" w:rsidP="00BD0851">
      <w:pPr>
        <w:spacing w:before="240" w:after="0" w:line="0" w:lineRule="atLeast"/>
        <w:jc w:val="center"/>
        <w:rPr>
          <w:ins w:id="48" w:author="Tran Huan" w:date="2018-11-25T16:07:00Z"/>
          <w:rFonts w:eastAsia="Times New Roman"/>
          <w:sz w:val="24"/>
          <w:szCs w:val="24"/>
          <w:lang w:val="es-ES" w:eastAsia="zh-CN"/>
          <w:rPrChange w:id="49" w:author="phuong vu" w:date="2018-11-30T22:36:00Z">
            <w:rPr>
              <w:ins w:id="50" w:author="Tran Huan" w:date="2018-11-25T16:07:00Z"/>
              <w:rFonts w:ascii="Times New Roman" w:eastAsia="Times New Roman" w:hAnsi="Times New Roman" w:cs="Times New Roman"/>
              <w:sz w:val="24"/>
              <w:szCs w:val="24"/>
              <w:lang w:val="es-ES" w:eastAsia="zh-CN"/>
            </w:rPr>
          </w:rPrChange>
        </w:rPr>
        <w:pPrChange w:id="51" w:author="phuong vu" w:date="2018-11-30T14:16:00Z">
          <w:pPr>
            <w:spacing w:after="0" w:line="240" w:lineRule="atLeast"/>
            <w:jc w:val="center"/>
          </w:pPr>
        </w:pPrChange>
      </w:pPr>
      <w:ins w:id="52" w:author="Tran Huan" w:date="2018-11-25T16:07:00Z">
        <w:r w:rsidRPr="00920004">
          <w:rPr>
            <w:rFonts w:eastAsia="Times New Roman"/>
            <w:noProof/>
            <w:sz w:val="24"/>
            <w:szCs w:val="24"/>
            <w:lang w:val="en-US"/>
            <w:rPrChange w:id="53" w:author="phuong vu" w:date="2018-11-30T22:36:00Z">
              <w:rPr>
                <w:rFonts w:ascii="Times New Roman" w:eastAsia="Times New Roman" w:hAnsi="Times New Roman" w:cs="Times New Roman"/>
                <w:noProof/>
                <w:sz w:val="24"/>
                <w:szCs w:val="24"/>
                <w:lang w:val="en-US"/>
              </w:rPr>
            </w:rPrChange>
          </w:rPr>
          <w:drawing>
            <wp:inline distT="0" distB="0" distL="0" distR="0" wp14:anchorId="5D19FD36" wp14:editId="45152BA0">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49287" cy="1556560"/>
                      </a:xfrm>
                      <a:prstGeom prst="rect">
                        <a:avLst/>
                      </a:prstGeom>
                    </pic:spPr>
                  </pic:pic>
                </a:graphicData>
              </a:graphic>
            </wp:inline>
          </w:drawing>
        </w:r>
      </w:ins>
    </w:p>
    <w:p w14:paraId="5BC9CC3B" w14:textId="77777777" w:rsidR="000245EB" w:rsidRPr="00920004" w:rsidRDefault="000245EB" w:rsidP="00BD0851">
      <w:pPr>
        <w:spacing w:before="240" w:after="0" w:line="0" w:lineRule="atLeast"/>
        <w:jc w:val="center"/>
        <w:rPr>
          <w:ins w:id="54" w:author="Tran Huan" w:date="2018-11-25T16:07:00Z"/>
          <w:rFonts w:eastAsia="Times New Roman"/>
          <w:sz w:val="24"/>
          <w:szCs w:val="24"/>
          <w:lang w:val="es-ES" w:eastAsia="zh-CN"/>
          <w:rPrChange w:id="55" w:author="phuong vu" w:date="2018-11-30T22:36:00Z">
            <w:rPr>
              <w:ins w:id="56" w:author="Tran Huan" w:date="2018-11-25T16:07:00Z"/>
              <w:rFonts w:ascii="Times New Roman" w:eastAsia="Times New Roman" w:hAnsi="Times New Roman" w:cs="Times New Roman"/>
              <w:sz w:val="24"/>
              <w:szCs w:val="24"/>
              <w:lang w:val="es-ES" w:eastAsia="zh-CN"/>
            </w:rPr>
          </w:rPrChange>
        </w:rPr>
        <w:pPrChange w:id="57" w:author="phuong vu" w:date="2018-11-30T14:16:00Z">
          <w:pPr>
            <w:spacing w:after="0" w:line="240" w:lineRule="atLeast"/>
            <w:jc w:val="center"/>
          </w:pPr>
        </w:pPrChange>
      </w:pPr>
    </w:p>
    <w:p w14:paraId="67ACD0DE" w14:textId="77777777" w:rsidR="000245EB" w:rsidRPr="00920004" w:rsidRDefault="000245EB" w:rsidP="00BD0851">
      <w:pPr>
        <w:spacing w:before="240" w:after="0" w:line="0" w:lineRule="atLeast"/>
        <w:jc w:val="center"/>
        <w:rPr>
          <w:ins w:id="58" w:author="Tran Huan" w:date="2018-11-25T16:07:00Z"/>
          <w:rFonts w:eastAsia="Times New Roman"/>
          <w:sz w:val="24"/>
          <w:szCs w:val="24"/>
          <w:lang w:val="es-ES" w:eastAsia="zh-CN"/>
          <w:rPrChange w:id="59" w:author="phuong vu" w:date="2018-11-30T22:36:00Z">
            <w:rPr>
              <w:ins w:id="60" w:author="Tran Huan" w:date="2018-11-25T16:07:00Z"/>
              <w:rFonts w:ascii="Times New Roman" w:eastAsia="Times New Roman" w:hAnsi="Times New Roman" w:cs="Times New Roman"/>
              <w:sz w:val="24"/>
              <w:szCs w:val="24"/>
              <w:lang w:val="es-ES" w:eastAsia="zh-CN"/>
            </w:rPr>
          </w:rPrChange>
        </w:rPr>
        <w:pPrChange w:id="61" w:author="phuong vu" w:date="2018-11-30T14:16:00Z">
          <w:pPr>
            <w:spacing w:after="0" w:line="240" w:lineRule="atLeast"/>
            <w:jc w:val="center"/>
          </w:pPr>
        </w:pPrChange>
      </w:pPr>
    </w:p>
    <w:p w14:paraId="6BD5C1E4" w14:textId="77777777" w:rsidR="000245EB" w:rsidRPr="00920004" w:rsidRDefault="000245EB" w:rsidP="00BD0851">
      <w:pPr>
        <w:spacing w:before="240" w:after="0" w:line="0" w:lineRule="atLeast"/>
        <w:ind w:left="284"/>
        <w:jc w:val="center"/>
        <w:rPr>
          <w:ins w:id="62" w:author="Tran Huan" w:date="2018-11-25T16:07:00Z"/>
          <w:rFonts w:eastAsia="Times New Roman"/>
          <w:sz w:val="24"/>
          <w:szCs w:val="24"/>
          <w:lang w:val="es-ES" w:eastAsia="zh-CN"/>
          <w:rPrChange w:id="63" w:author="phuong vu" w:date="2018-11-30T22:36:00Z">
            <w:rPr>
              <w:ins w:id="64" w:author="Tran Huan" w:date="2018-11-25T16:07:00Z"/>
              <w:rFonts w:ascii="Times New Roman" w:eastAsia="Times New Roman" w:hAnsi="Times New Roman" w:cs="Times New Roman"/>
              <w:sz w:val="24"/>
              <w:szCs w:val="24"/>
              <w:lang w:val="es-ES" w:eastAsia="zh-CN"/>
            </w:rPr>
          </w:rPrChange>
        </w:rPr>
        <w:pPrChange w:id="65" w:author="phuong vu" w:date="2018-11-30T14:16:00Z">
          <w:pPr>
            <w:spacing w:after="0" w:line="240" w:lineRule="atLeast"/>
            <w:ind w:left="284"/>
            <w:jc w:val="center"/>
          </w:pPr>
        </w:pPrChange>
      </w:pPr>
    </w:p>
    <w:p w14:paraId="027C4197" w14:textId="77777777" w:rsidR="000245EB" w:rsidRPr="00920004" w:rsidRDefault="000245EB" w:rsidP="00BD0851">
      <w:pPr>
        <w:spacing w:before="240" w:after="0" w:line="0" w:lineRule="atLeast"/>
        <w:jc w:val="center"/>
        <w:rPr>
          <w:ins w:id="66" w:author="Tran Huan" w:date="2018-11-25T16:07:00Z"/>
          <w:rFonts w:eastAsia="Times New Roman"/>
          <w:b/>
          <w:bCs/>
          <w:sz w:val="28"/>
          <w:szCs w:val="28"/>
          <w:lang w:val="es-ES" w:eastAsia="zh-CN"/>
          <w:rPrChange w:id="67" w:author="phuong vu" w:date="2018-11-30T22:36:00Z">
            <w:rPr>
              <w:ins w:id="68" w:author="Tran Huan" w:date="2018-11-25T16:07:00Z"/>
              <w:rFonts w:ascii="Times New Roman" w:eastAsia="Times New Roman" w:hAnsi="Times New Roman" w:cs="Times New Roman"/>
              <w:b/>
              <w:bCs/>
              <w:sz w:val="28"/>
              <w:szCs w:val="28"/>
              <w:lang w:val="es-ES" w:eastAsia="zh-CN"/>
            </w:rPr>
          </w:rPrChange>
        </w:rPr>
        <w:pPrChange w:id="69" w:author="phuong vu" w:date="2018-11-30T14:16:00Z">
          <w:pPr>
            <w:spacing w:after="0" w:line="240" w:lineRule="atLeast"/>
            <w:jc w:val="center"/>
          </w:pPr>
        </w:pPrChange>
      </w:pPr>
      <w:ins w:id="70" w:author="Tran Huan" w:date="2018-11-25T16:07:00Z">
        <w:r w:rsidRPr="00920004">
          <w:rPr>
            <w:rFonts w:eastAsia="Times New Roman"/>
            <w:b/>
            <w:bCs/>
            <w:sz w:val="28"/>
            <w:szCs w:val="28"/>
            <w:lang w:val="es-ES" w:eastAsia="zh-CN"/>
            <w:rPrChange w:id="71" w:author="phuong vu" w:date="2018-11-30T22:36:00Z">
              <w:rPr>
                <w:rFonts w:ascii="Times New Roman" w:eastAsia="Times New Roman" w:hAnsi="Times New Roman" w:cs="Times New Roman"/>
                <w:b/>
                <w:bCs/>
                <w:sz w:val="28"/>
                <w:szCs w:val="28"/>
                <w:lang w:val="es-ES" w:eastAsia="zh-CN"/>
              </w:rPr>
            </w:rPrChange>
          </w:rPr>
          <w:t xml:space="preserve">LUẬN VĂN TỐT NGHIỆP ĐẠI HỌC </w:t>
        </w:r>
      </w:ins>
    </w:p>
    <w:p w14:paraId="73ECF7C6" w14:textId="77777777" w:rsidR="000245EB" w:rsidRPr="00920004" w:rsidRDefault="000245EB" w:rsidP="00BD0851">
      <w:pPr>
        <w:spacing w:before="240" w:after="0" w:line="0" w:lineRule="atLeast"/>
        <w:jc w:val="center"/>
        <w:rPr>
          <w:ins w:id="72" w:author="Tran Huan" w:date="2018-11-25T16:07:00Z"/>
          <w:rFonts w:eastAsia="Times New Roman"/>
          <w:b/>
          <w:bCs/>
          <w:sz w:val="28"/>
          <w:szCs w:val="28"/>
          <w:lang w:val="es-ES" w:eastAsia="zh-CN"/>
          <w:rPrChange w:id="73" w:author="phuong vu" w:date="2018-11-30T22:36:00Z">
            <w:rPr>
              <w:ins w:id="74" w:author="Tran Huan" w:date="2018-11-25T16:07:00Z"/>
              <w:rFonts w:ascii="Times New Roman" w:eastAsia="Times New Roman" w:hAnsi="Times New Roman" w:cs="Times New Roman"/>
              <w:b/>
              <w:bCs/>
              <w:sz w:val="28"/>
              <w:szCs w:val="28"/>
              <w:lang w:val="es-ES" w:eastAsia="zh-CN"/>
            </w:rPr>
          </w:rPrChange>
        </w:rPr>
        <w:pPrChange w:id="75" w:author="phuong vu" w:date="2018-11-30T14:16:00Z">
          <w:pPr>
            <w:spacing w:after="0" w:line="240" w:lineRule="atLeast"/>
            <w:jc w:val="center"/>
          </w:pPr>
        </w:pPrChange>
      </w:pPr>
      <w:ins w:id="76" w:author="Tran Huan" w:date="2018-11-25T16:07:00Z">
        <w:r w:rsidRPr="00920004">
          <w:rPr>
            <w:rFonts w:eastAsia="Times New Roman"/>
            <w:b/>
            <w:bCs/>
            <w:sz w:val="28"/>
            <w:szCs w:val="28"/>
            <w:lang w:val="es-ES" w:eastAsia="zh-CN"/>
            <w:rPrChange w:id="77" w:author="phuong vu" w:date="2018-11-30T22:36:00Z">
              <w:rPr>
                <w:rFonts w:ascii="Times New Roman" w:eastAsia="Times New Roman" w:hAnsi="Times New Roman" w:cs="Times New Roman"/>
                <w:b/>
                <w:bCs/>
                <w:sz w:val="28"/>
                <w:szCs w:val="28"/>
                <w:lang w:val="es-ES" w:eastAsia="zh-CN"/>
              </w:rPr>
            </w:rPrChange>
          </w:rPr>
          <w:t>NGÀNH CÔNG NGHỆ THÔNG TIN</w:t>
        </w:r>
      </w:ins>
    </w:p>
    <w:p w14:paraId="64EA506E" w14:textId="77777777" w:rsidR="000245EB" w:rsidRPr="00920004" w:rsidRDefault="000245EB" w:rsidP="00BD0851">
      <w:pPr>
        <w:spacing w:before="240" w:after="0" w:line="0" w:lineRule="atLeast"/>
        <w:jc w:val="center"/>
        <w:rPr>
          <w:ins w:id="78" w:author="Tran Huan" w:date="2018-11-25T16:07:00Z"/>
          <w:rFonts w:eastAsia="Times New Roman"/>
          <w:sz w:val="28"/>
          <w:szCs w:val="28"/>
          <w:lang w:val="es-ES" w:eastAsia="en-GB"/>
          <w:rPrChange w:id="79" w:author="phuong vu" w:date="2018-11-30T22:36:00Z">
            <w:rPr>
              <w:ins w:id="80" w:author="Tran Huan" w:date="2018-11-25T16:07:00Z"/>
              <w:rFonts w:ascii="Times New Roman" w:eastAsia="Times New Roman" w:hAnsi="Times New Roman" w:cs="Times New Roman"/>
              <w:sz w:val="28"/>
              <w:szCs w:val="28"/>
              <w:lang w:val="es-ES" w:eastAsia="en-GB"/>
            </w:rPr>
          </w:rPrChange>
        </w:rPr>
        <w:pPrChange w:id="81" w:author="phuong vu" w:date="2018-11-30T14:16:00Z">
          <w:pPr>
            <w:spacing w:after="0" w:line="240" w:lineRule="atLeast"/>
            <w:jc w:val="center"/>
          </w:pPr>
        </w:pPrChange>
      </w:pPr>
    </w:p>
    <w:p w14:paraId="0C1C734A" w14:textId="77777777" w:rsidR="000245EB" w:rsidRPr="00920004" w:rsidRDefault="000245EB" w:rsidP="00BD0851">
      <w:pPr>
        <w:spacing w:before="240" w:after="0" w:line="0" w:lineRule="atLeast"/>
        <w:jc w:val="center"/>
        <w:rPr>
          <w:ins w:id="82" w:author="Tran Huan" w:date="2018-11-25T16:07:00Z"/>
          <w:rFonts w:eastAsia="Times New Roman"/>
          <w:b/>
          <w:bCs/>
          <w:sz w:val="28"/>
          <w:szCs w:val="28"/>
          <w:lang w:val="es-ES" w:eastAsia="en-GB"/>
          <w:rPrChange w:id="83" w:author="phuong vu" w:date="2018-11-30T22:36:00Z">
            <w:rPr>
              <w:ins w:id="84" w:author="Tran Huan" w:date="2018-11-25T16:07:00Z"/>
              <w:rFonts w:ascii="Times New Roman" w:eastAsia="Times New Roman" w:hAnsi="Times New Roman" w:cs="Times New Roman"/>
              <w:b/>
              <w:bCs/>
              <w:sz w:val="28"/>
              <w:szCs w:val="28"/>
              <w:lang w:val="es-ES" w:eastAsia="en-GB"/>
            </w:rPr>
          </w:rPrChange>
        </w:rPr>
        <w:pPrChange w:id="85" w:author="phuong vu" w:date="2018-11-30T14:16:00Z">
          <w:pPr>
            <w:spacing w:after="0" w:line="240" w:lineRule="atLeast"/>
            <w:jc w:val="center"/>
          </w:pPr>
        </w:pPrChange>
      </w:pPr>
    </w:p>
    <w:p w14:paraId="3A7FA3DE" w14:textId="77777777" w:rsidR="000245EB" w:rsidRPr="00920004" w:rsidRDefault="000245EB" w:rsidP="00BD0851">
      <w:pPr>
        <w:spacing w:before="240" w:after="0" w:line="0" w:lineRule="atLeast"/>
        <w:jc w:val="center"/>
        <w:rPr>
          <w:ins w:id="86" w:author="Tran Huan" w:date="2018-11-25T16:07:00Z"/>
          <w:rFonts w:eastAsia="Times New Roman"/>
          <w:b/>
          <w:bCs/>
          <w:sz w:val="28"/>
          <w:szCs w:val="28"/>
          <w:lang w:val="es-ES" w:eastAsia="en-GB"/>
          <w:rPrChange w:id="87" w:author="phuong vu" w:date="2018-11-30T22:36:00Z">
            <w:rPr>
              <w:ins w:id="88" w:author="Tran Huan" w:date="2018-11-25T16:07:00Z"/>
              <w:rFonts w:ascii="Times New Roman" w:eastAsia="Times New Roman" w:hAnsi="Times New Roman" w:cs="Times New Roman"/>
              <w:b/>
              <w:bCs/>
              <w:sz w:val="28"/>
              <w:szCs w:val="28"/>
              <w:lang w:val="es-ES" w:eastAsia="en-GB"/>
            </w:rPr>
          </w:rPrChange>
        </w:rPr>
        <w:pPrChange w:id="89" w:author="phuong vu" w:date="2018-11-30T14:16:00Z">
          <w:pPr>
            <w:spacing w:after="0" w:line="240" w:lineRule="atLeast"/>
            <w:jc w:val="center"/>
          </w:pPr>
        </w:pPrChange>
      </w:pPr>
    </w:p>
    <w:p w14:paraId="4DBE4826" w14:textId="77777777" w:rsidR="000245EB" w:rsidRPr="00920004" w:rsidRDefault="000245EB" w:rsidP="00BD0851">
      <w:pPr>
        <w:spacing w:before="240" w:after="0" w:line="0" w:lineRule="atLeast"/>
        <w:jc w:val="center"/>
        <w:rPr>
          <w:ins w:id="90" w:author="Tran Huan" w:date="2018-11-25T16:07:00Z"/>
          <w:rFonts w:eastAsia="Times New Roman"/>
          <w:b/>
          <w:bCs/>
          <w:sz w:val="28"/>
          <w:szCs w:val="28"/>
          <w:lang w:val="es-ES" w:eastAsia="en-GB"/>
          <w:rPrChange w:id="91" w:author="phuong vu" w:date="2018-11-30T22:36:00Z">
            <w:rPr>
              <w:ins w:id="92" w:author="Tran Huan" w:date="2018-11-25T16:07:00Z"/>
              <w:rFonts w:ascii="Times New Roman" w:eastAsia="Times New Roman" w:hAnsi="Times New Roman" w:cs="Times New Roman"/>
              <w:b/>
              <w:bCs/>
              <w:sz w:val="28"/>
              <w:szCs w:val="28"/>
              <w:lang w:val="es-ES" w:eastAsia="en-GB"/>
            </w:rPr>
          </w:rPrChange>
        </w:rPr>
        <w:pPrChange w:id="93" w:author="phuong vu" w:date="2018-11-30T14:16:00Z">
          <w:pPr>
            <w:spacing w:after="0" w:line="240" w:lineRule="atLeast"/>
            <w:jc w:val="center"/>
          </w:pPr>
        </w:pPrChange>
      </w:pPr>
    </w:p>
    <w:p w14:paraId="17E2C51B" w14:textId="77777777" w:rsidR="000245EB" w:rsidRPr="00920004" w:rsidRDefault="000245EB" w:rsidP="00BD0851">
      <w:pPr>
        <w:spacing w:before="240" w:after="0" w:line="0" w:lineRule="atLeast"/>
        <w:jc w:val="center"/>
        <w:rPr>
          <w:ins w:id="94" w:author="Tran Huan" w:date="2018-11-25T16:07:00Z"/>
          <w:rFonts w:eastAsia="Times New Roman"/>
          <w:b/>
          <w:bCs/>
          <w:sz w:val="32"/>
          <w:szCs w:val="32"/>
          <w:lang w:val="es-ES" w:eastAsia="zh-CN"/>
          <w:rPrChange w:id="95" w:author="phuong vu" w:date="2018-11-30T22:36:00Z">
            <w:rPr>
              <w:ins w:id="96" w:author="Tran Huan" w:date="2018-11-25T16:07:00Z"/>
              <w:rFonts w:ascii="Times New Roman" w:eastAsia="Times New Roman" w:hAnsi="Times New Roman" w:cs="Times New Roman"/>
              <w:b/>
              <w:bCs/>
              <w:sz w:val="32"/>
              <w:szCs w:val="32"/>
              <w:lang w:val="es-ES" w:eastAsia="zh-CN"/>
            </w:rPr>
          </w:rPrChange>
        </w:rPr>
        <w:pPrChange w:id="97" w:author="phuong vu" w:date="2018-11-30T14:16:00Z">
          <w:pPr>
            <w:spacing w:after="0" w:line="240" w:lineRule="atLeast"/>
            <w:jc w:val="center"/>
          </w:pPr>
        </w:pPrChange>
      </w:pPr>
      <w:ins w:id="98" w:author="Tran Huan" w:date="2018-11-25T16:07:00Z">
        <w:r w:rsidRPr="00920004">
          <w:rPr>
            <w:rFonts w:eastAsia="Times New Roman"/>
            <w:b/>
            <w:bCs/>
            <w:sz w:val="32"/>
            <w:szCs w:val="32"/>
            <w:lang w:val="es-ES" w:eastAsia="zh-CN"/>
            <w:rPrChange w:id="99" w:author="phuong vu" w:date="2018-11-30T22:36:00Z">
              <w:rPr>
                <w:rFonts w:ascii="Times New Roman" w:eastAsia="Times New Roman" w:hAnsi="Times New Roman" w:cs="Times New Roman"/>
                <w:b/>
                <w:bCs/>
                <w:sz w:val="32"/>
                <w:szCs w:val="32"/>
                <w:lang w:val="es-ES" w:eastAsia="zh-CN"/>
              </w:rPr>
            </w:rPrChange>
          </w:rPr>
          <w:t>Đề tài</w:t>
        </w:r>
      </w:ins>
    </w:p>
    <w:p w14:paraId="71B0547A" w14:textId="77777777" w:rsidR="000245EB" w:rsidRPr="00920004" w:rsidRDefault="000245EB" w:rsidP="00BD0851">
      <w:pPr>
        <w:spacing w:before="240" w:after="0" w:line="0" w:lineRule="atLeast"/>
        <w:jc w:val="center"/>
        <w:rPr>
          <w:ins w:id="100" w:author="Tran Huan" w:date="2018-11-25T16:07:00Z"/>
          <w:rFonts w:eastAsia="Times New Roman"/>
          <w:b/>
          <w:bCs/>
          <w:sz w:val="32"/>
          <w:szCs w:val="32"/>
          <w:lang w:val="es-ES" w:eastAsia="zh-CN"/>
          <w:rPrChange w:id="101" w:author="phuong vu" w:date="2018-11-30T22:36:00Z">
            <w:rPr>
              <w:ins w:id="102" w:author="Tran Huan" w:date="2018-11-25T16:07:00Z"/>
              <w:rFonts w:ascii="Times New Roman" w:eastAsia="Times New Roman" w:hAnsi="Times New Roman" w:cs="Times New Roman"/>
              <w:b/>
              <w:bCs/>
              <w:sz w:val="32"/>
              <w:szCs w:val="32"/>
              <w:lang w:val="es-ES" w:eastAsia="zh-CN"/>
            </w:rPr>
          </w:rPrChange>
        </w:rPr>
        <w:pPrChange w:id="103" w:author="phuong vu" w:date="2018-11-30T14:16:00Z">
          <w:pPr>
            <w:spacing w:after="0" w:line="240" w:lineRule="atLeast"/>
            <w:jc w:val="center"/>
          </w:pPr>
        </w:pPrChange>
      </w:pPr>
    </w:p>
    <w:p w14:paraId="14A5CAF4" w14:textId="4FBC6566" w:rsidR="000245EB" w:rsidRPr="00920004" w:rsidRDefault="000245EB" w:rsidP="00BD0851">
      <w:pPr>
        <w:spacing w:before="240" w:after="0" w:line="0" w:lineRule="atLeast"/>
        <w:jc w:val="center"/>
        <w:rPr>
          <w:ins w:id="104" w:author="Tran Huan" w:date="2018-11-25T16:07:00Z"/>
          <w:rFonts w:eastAsia="Times New Roman"/>
          <w:b/>
          <w:bCs/>
          <w:sz w:val="40"/>
          <w:szCs w:val="40"/>
          <w:lang w:val="es-ES" w:eastAsia="zh-CN"/>
          <w:rPrChange w:id="105" w:author="phuong vu" w:date="2018-11-30T22:36:00Z">
            <w:rPr>
              <w:ins w:id="106" w:author="Tran Huan" w:date="2018-11-25T16:07:00Z"/>
              <w:rFonts w:ascii="Times New Roman" w:eastAsia="Times New Roman" w:hAnsi="Times New Roman" w:cs="Times New Roman"/>
              <w:b/>
              <w:bCs/>
              <w:sz w:val="40"/>
              <w:szCs w:val="40"/>
              <w:lang w:val="es-ES" w:eastAsia="zh-CN"/>
            </w:rPr>
          </w:rPrChange>
        </w:rPr>
        <w:pPrChange w:id="107" w:author="phuong vu" w:date="2018-11-30T14:16:00Z">
          <w:pPr>
            <w:spacing w:after="0" w:line="240" w:lineRule="atLeast"/>
            <w:jc w:val="center"/>
          </w:pPr>
        </w:pPrChange>
      </w:pPr>
      <w:ins w:id="108" w:author="Tran Huan" w:date="2018-11-25T16:07:00Z">
        <w:r w:rsidRPr="00920004">
          <w:rPr>
            <w:rFonts w:eastAsia="Times New Roman"/>
            <w:b/>
            <w:bCs/>
            <w:sz w:val="40"/>
            <w:szCs w:val="40"/>
            <w:lang w:val="es-ES" w:eastAsia="zh-CN"/>
            <w:rPrChange w:id="109" w:author="phuong vu" w:date="2018-11-30T22:36:00Z">
              <w:rPr>
                <w:rFonts w:ascii="Times New Roman" w:eastAsia="Times New Roman" w:hAnsi="Times New Roman" w:cs="Times New Roman"/>
                <w:b/>
                <w:bCs/>
                <w:sz w:val="40"/>
                <w:szCs w:val="40"/>
                <w:lang w:val="es-ES" w:eastAsia="zh-CN"/>
              </w:rPr>
            </w:rPrChange>
          </w:rPr>
          <w:t>HỆ THỐNG QUẢN LÝ CỬA HÀNG GIẶT ỦI</w:t>
        </w:r>
      </w:ins>
      <w:ins w:id="110" w:author="phuong vu" w:date="2018-11-30T22:39:00Z">
        <w:r w:rsidR="00F46911">
          <w:rPr>
            <w:rFonts w:eastAsia="Times New Roman"/>
            <w:b/>
            <w:bCs/>
            <w:sz w:val="40"/>
            <w:szCs w:val="40"/>
            <w:lang w:val="es-ES" w:eastAsia="zh-CN"/>
          </w:rPr>
          <w:t xml:space="preserve"> PHÂN HỆ WEBSITE QUẢN LÍ</w:t>
        </w:r>
      </w:ins>
    </w:p>
    <w:p w14:paraId="3767A538" w14:textId="6E61B398" w:rsidR="000245EB" w:rsidRPr="00920004" w:rsidRDefault="00F46911" w:rsidP="00BD0851">
      <w:pPr>
        <w:spacing w:before="240" w:after="0" w:line="0" w:lineRule="atLeast"/>
        <w:jc w:val="left"/>
        <w:rPr>
          <w:ins w:id="111" w:author="Tran Huan" w:date="2018-11-25T16:07:00Z"/>
          <w:rFonts w:eastAsia="Times New Roman"/>
          <w:b/>
          <w:bCs/>
          <w:sz w:val="28"/>
          <w:szCs w:val="28"/>
          <w:lang w:val="es-ES" w:eastAsia="en-GB"/>
          <w:rPrChange w:id="112" w:author="phuong vu" w:date="2018-11-30T22:36:00Z">
            <w:rPr>
              <w:ins w:id="113" w:author="Tran Huan" w:date="2018-11-25T16:07:00Z"/>
              <w:rFonts w:ascii="Times New Roman" w:eastAsia="Times New Roman" w:hAnsi="Times New Roman" w:cs="Times New Roman"/>
              <w:b/>
              <w:bCs/>
              <w:sz w:val="28"/>
              <w:szCs w:val="28"/>
              <w:lang w:val="es-ES" w:eastAsia="en-GB"/>
            </w:rPr>
          </w:rPrChange>
        </w:rPr>
        <w:pPrChange w:id="114" w:author="phuong vu" w:date="2018-11-30T14:16:00Z">
          <w:pPr>
            <w:spacing w:after="0" w:line="240" w:lineRule="atLeast"/>
            <w:jc w:val="left"/>
          </w:pPr>
        </w:pPrChange>
      </w:pPr>
      <w:ins w:id="115" w:author="phuong vu" w:date="2018-11-30T22:39:00Z">
        <w:r>
          <w:rPr>
            <w:rFonts w:eastAsia="Times New Roman"/>
            <w:b/>
            <w:bCs/>
            <w:sz w:val="28"/>
            <w:szCs w:val="28"/>
            <w:lang w:val="es-ES" w:eastAsia="en-GB"/>
          </w:rPr>
          <w:tab/>
        </w:r>
      </w:ins>
    </w:p>
    <w:p w14:paraId="1E3A2020" w14:textId="77777777" w:rsidR="000245EB" w:rsidRPr="00920004" w:rsidRDefault="000245EB" w:rsidP="00BD0851">
      <w:pPr>
        <w:spacing w:before="240" w:after="0" w:line="0" w:lineRule="atLeast"/>
        <w:jc w:val="left"/>
        <w:rPr>
          <w:ins w:id="116" w:author="Tran Huan" w:date="2018-11-25T16:07:00Z"/>
          <w:rFonts w:eastAsia="Times New Roman"/>
          <w:b/>
          <w:bCs/>
          <w:sz w:val="28"/>
          <w:szCs w:val="28"/>
          <w:lang w:val="es-ES" w:eastAsia="en-GB"/>
          <w:rPrChange w:id="117" w:author="phuong vu" w:date="2018-11-30T22:36:00Z">
            <w:rPr>
              <w:ins w:id="118" w:author="Tran Huan" w:date="2018-11-25T16:07:00Z"/>
              <w:rFonts w:ascii="Times New Roman" w:eastAsia="Times New Roman" w:hAnsi="Times New Roman" w:cs="Times New Roman"/>
              <w:b/>
              <w:bCs/>
              <w:sz w:val="28"/>
              <w:szCs w:val="28"/>
              <w:lang w:val="es-ES" w:eastAsia="en-GB"/>
            </w:rPr>
          </w:rPrChange>
        </w:rPr>
        <w:pPrChange w:id="119" w:author="phuong vu" w:date="2018-11-30T14:16:00Z">
          <w:pPr>
            <w:spacing w:after="0" w:line="240" w:lineRule="atLeast"/>
            <w:jc w:val="left"/>
          </w:pPr>
        </w:pPrChange>
      </w:pPr>
    </w:p>
    <w:p w14:paraId="36EF29BE" w14:textId="77777777" w:rsidR="000245EB" w:rsidRPr="00920004" w:rsidRDefault="000245EB" w:rsidP="00BD0851">
      <w:pPr>
        <w:spacing w:before="240" w:after="0" w:line="0" w:lineRule="atLeast"/>
        <w:jc w:val="left"/>
        <w:rPr>
          <w:ins w:id="120" w:author="Tran Huan" w:date="2018-11-25T16:07:00Z"/>
          <w:rFonts w:eastAsia="Times New Roman"/>
          <w:b/>
          <w:bCs/>
          <w:sz w:val="28"/>
          <w:szCs w:val="28"/>
          <w:lang w:val="es-ES" w:eastAsia="en-GB"/>
          <w:rPrChange w:id="121" w:author="phuong vu" w:date="2018-11-30T22:36:00Z">
            <w:rPr>
              <w:ins w:id="122" w:author="Tran Huan" w:date="2018-11-25T16:07:00Z"/>
              <w:rFonts w:ascii="Times New Roman" w:eastAsia="Times New Roman" w:hAnsi="Times New Roman" w:cs="Times New Roman"/>
              <w:b/>
              <w:bCs/>
              <w:sz w:val="28"/>
              <w:szCs w:val="28"/>
              <w:lang w:val="es-ES" w:eastAsia="en-GB"/>
            </w:rPr>
          </w:rPrChange>
        </w:rPr>
        <w:pPrChange w:id="123" w:author="phuong vu" w:date="2018-11-30T14:16:00Z">
          <w:pPr>
            <w:spacing w:after="0" w:line="240" w:lineRule="atLeast"/>
            <w:jc w:val="left"/>
          </w:pPr>
        </w:pPrChange>
      </w:pPr>
    </w:p>
    <w:p w14:paraId="102127C2" w14:textId="285AC761" w:rsidR="000245EB" w:rsidRPr="00920004" w:rsidDel="00920004" w:rsidRDefault="000245EB" w:rsidP="00BD0851">
      <w:pPr>
        <w:spacing w:before="240" w:after="0" w:line="0" w:lineRule="atLeast"/>
        <w:jc w:val="center"/>
        <w:rPr>
          <w:ins w:id="124" w:author="Tran Huan" w:date="2018-11-25T16:07:00Z"/>
          <w:del w:id="125" w:author="phuong vu" w:date="2018-11-30T22:38:00Z"/>
          <w:rFonts w:eastAsia="Times New Roman"/>
          <w:b/>
          <w:bCs/>
          <w:sz w:val="30"/>
          <w:szCs w:val="30"/>
          <w:lang w:val="es-ES" w:eastAsia="zh-CN"/>
          <w:rPrChange w:id="126" w:author="phuong vu" w:date="2018-11-30T22:36:00Z">
            <w:rPr>
              <w:ins w:id="127" w:author="Tran Huan" w:date="2018-11-25T16:07:00Z"/>
              <w:del w:id="128" w:author="phuong vu" w:date="2018-11-30T22:38:00Z"/>
              <w:rFonts w:ascii="Times New Roman" w:eastAsia="Times New Roman" w:hAnsi="Times New Roman" w:cs="Times New Roman"/>
              <w:b/>
              <w:bCs/>
              <w:sz w:val="30"/>
              <w:szCs w:val="30"/>
              <w:lang w:val="es-ES" w:eastAsia="zh-CN"/>
            </w:rPr>
          </w:rPrChange>
        </w:rPr>
        <w:pPrChange w:id="129" w:author="phuong vu" w:date="2018-11-30T14:16:00Z">
          <w:pPr>
            <w:spacing w:after="0" w:line="240" w:lineRule="atLeast"/>
            <w:jc w:val="center"/>
          </w:pPr>
        </w:pPrChange>
      </w:pPr>
      <w:ins w:id="130" w:author="Tran Huan" w:date="2018-11-25T16:07:00Z">
        <w:del w:id="131" w:author="phuong vu" w:date="2018-11-30T11:47:00Z">
          <w:r w:rsidRPr="00920004" w:rsidDel="00152485">
            <w:rPr>
              <w:rFonts w:eastAsia="Times New Roman"/>
              <w:b/>
              <w:bCs/>
              <w:sz w:val="30"/>
              <w:szCs w:val="30"/>
              <w:lang w:val="es-ES" w:eastAsia="zh-CN"/>
              <w:rPrChange w:id="132" w:author="phuong vu" w:date="2018-11-30T22:36:00Z">
                <w:rPr>
                  <w:rFonts w:ascii="Times New Roman" w:eastAsia="Times New Roman" w:hAnsi="Times New Roman" w:cs="Times New Roman"/>
                  <w:b/>
                  <w:bCs/>
                  <w:sz w:val="30"/>
                  <w:szCs w:val="30"/>
                  <w:lang w:val="es-ES" w:eastAsia="zh-CN"/>
                </w:rPr>
              </w:rPrChange>
            </w:rPr>
            <w:delText>Nhóm si</w:delText>
          </w:r>
        </w:del>
        <w:del w:id="133" w:author="phuong vu" w:date="2018-11-30T22:38:00Z">
          <w:r w:rsidRPr="00920004" w:rsidDel="00920004">
            <w:rPr>
              <w:rFonts w:eastAsia="Times New Roman"/>
              <w:b/>
              <w:bCs/>
              <w:sz w:val="30"/>
              <w:szCs w:val="30"/>
              <w:lang w:val="es-ES" w:eastAsia="zh-CN"/>
              <w:rPrChange w:id="134" w:author="phuong vu" w:date="2018-11-30T22:36:00Z">
                <w:rPr>
                  <w:rFonts w:ascii="Times New Roman" w:eastAsia="Times New Roman" w:hAnsi="Times New Roman" w:cs="Times New Roman"/>
                  <w:b/>
                  <w:bCs/>
                  <w:sz w:val="30"/>
                  <w:szCs w:val="30"/>
                  <w:lang w:val="es-ES" w:eastAsia="zh-CN"/>
                </w:rPr>
              </w:rPrChange>
            </w:rPr>
            <w:delText>nh viên thực hiện</w:delText>
          </w:r>
        </w:del>
        <w:del w:id="135" w:author="phuong vu" w:date="2018-11-25T21:22:00Z">
          <w:r w:rsidRPr="00920004" w:rsidDel="00E13565">
            <w:rPr>
              <w:rFonts w:eastAsia="Times New Roman"/>
              <w:b/>
              <w:bCs/>
              <w:sz w:val="30"/>
              <w:szCs w:val="30"/>
              <w:lang w:val="es-ES" w:eastAsia="zh-CN"/>
              <w:rPrChange w:id="136" w:author="phuong vu" w:date="2018-11-30T22:36:00Z">
                <w:rPr>
                  <w:rFonts w:ascii="Times New Roman" w:eastAsia="Times New Roman" w:hAnsi="Times New Roman" w:cs="Times New Roman"/>
                  <w:b/>
                  <w:bCs/>
                  <w:sz w:val="30"/>
                  <w:szCs w:val="30"/>
                  <w:lang w:val="es-ES" w:eastAsia="zh-CN"/>
                </w:rPr>
              </w:rPrChange>
            </w:rPr>
            <w:delText xml:space="preserve"> </w:delText>
          </w:r>
        </w:del>
        <w:del w:id="137" w:author="phuong vu" w:date="2018-11-30T22:38:00Z">
          <w:r w:rsidRPr="00920004" w:rsidDel="00920004">
            <w:rPr>
              <w:rFonts w:eastAsia="Times New Roman"/>
              <w:b/>
              <w:bCs/>
              <w:sz w:val="30"/>
              <w:szCs w:val="30"/>
              <w:lang w:val="es-ES" w:eastAsia="zh-CN"/>
              <w:rPrChange w:id="138" w:author="phuong vu" w:date="2018-11-30T22:36:00Z">
                <w:rPr>
                  <w:rFonts w:ascii="Times New Roman" w:eastAsia="Times New Roman" w:hAnsi="Times New Roman" w:cs="Times New Roman"/>
                  <w:b/>
                  <w:bCs/>
                  <w:sz w:val="30"/>
                  <w:szCs w:val="30"/>
                  <w:lang w:val="es-ES" w:eastAsia="zh-CN"/>
                </w:rPr>
              </w:rPrChange>
            </w:rPr>
            <w:delText xml:space="preserve">: </w:delText>
          </w:r>
        </w:del>
      </w:ins>
    </w:p>
    <w:p w14:paraId="62FEE6C3" w14:textId="3D9F955A" w:rsidR="000245EB" w:rsidRPr="00920004" w:rsidDel="00920004" w:rsidRDefault="000245EB" w:rsidP="00BD0851">
      <w:pPr>
        <w:spacing w:before="240" w:after="0" w:line="0" w:lineRule="atLeast"/>
        <w:jc w:val="center"/>
        <w:rPr>
          <w:ins w:id="139" w:author="Tran Huan" w:date="2018-11-25T16:07:00Z"/>
          <w:del w:id="140" w:author="phuong vu" w:date="2018-11-30T22:38:00Z"/>
          <w:rFonts w:eastAsia="Times New Roman"/>
          <w:b/>
          <w:bCs/>
          <w:sz w:val="30"/>
          <w:szCs w:val="30"/>
          <w:lang w:val="es-ES" w:eastAsia="zh-CN"/>
          <w:rPrChange w:id="141" w:author="phuong vu" w:date="2018-11-30T22:36:00Z">
            <w:rPr>
              <w:ins w:id="142" w:author="Tran Huan" w:date="2018-11-25T16:07:00Z"/>
              <w:del w:id="143" w:author="phuong vu" w:date="2018-11-30T22:38:00Z"/>
              <w:rFonts w:ascii="Times New Roman" w:eastAsia="Times New Roman" w:hAnsi="Times New Roman" w:cs="Times New Roman"/>
              <w:b/>
              <w:bCs/>
              <w:sz w:val="30"/>
              <w:szCs w:val="30"/>
              <w:lang w:val="es-ES" w:eastAsia="zh-CN"/>
            </w:rPr>
          </w:rPrChange>
        </w:rPr>
        <w:pPrChange w:id="144" w:author="phuong vu" w:date="2018-11-30T14:16:00Z">
          <w:pPr>
            <w:spacing w:after="0" w:line="240" w:lineRule="atLeast"/>
            <w:jc w:val="center"/>
          </w:pPr>
        </w:pPrChange>
      </w:pPr>
    </w:p>
    <w:tbl>
      <w:tblPr>
        <w:tblStyle w:val="TableGrid1"/>
        <w:tblW w:w="993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5" w:author="phuong vu" w:date="2018-11-30T11:48: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394"/>
        <w:gridCol w:w="1001"/>
        <w:gridCol w:w="4540"/>
        <w:tblGridChange w:id="146">
          <w:tblGrid>
            <w:gridCol w:w="4394"/>
            <w:gridCol w:w="1001"/>
            <w:gridCol w:w="4540"/>
          </w:tblGrid>
        </w:tblGridChange>
      </w:tblGrid>
      <w:tr w:rsidR="00152485" w:rsidRPr="00920004" w:rsidDel="00920004" w14:paraId="39F7F4CA" w14:textId="7467DF13" w:rsidTr="00920004">
        <w:trPr>
          <w:gridAfter w:val="2"/>
          <w:wAfter w:w="5541" w:type="dxa"/>
          <w:jc w:val="center"/>
          <w:ins w:id="147" w:author="Tran Huan" w:date="2018-11-25T16:07:00Z"/>
          <w:del w:id="148" w:author="phuong vu" w:date="2018-11-30T22:38:00Z"/>
          <w:trPrChange w:id="149" w:author="phuong vu" w:date="2018-11-30T11:48:00Z">
            <w:trPr>
              <w:gridAfter w:val="2"/>
            </w:trPr>
          </w:trPrChange>
        </w:trPr>
        <w:tc>
          <w:tcPr>
            <w:tcW w:w="4394" w:type="dxa"/>
            <w:shd w:val="clear" w:color="auto" w:fill="FFFFFF" w:themeFill="background1"/>
            <w:tcPrChange w:id="150" w:author="phuong vu" w:date="2018-11-30T11:48:00Z">
              <w:tcPr>
                <w:tcW w:w="4556" w:type="dxa"/>
                <w:shd w:val="clear" w:color="auto" w:fill="FFFFFF" w:themeFill="background1"/>
              </w:tcPr>
            </w:tcPrChange>
          </w:tcPr>
          <w:p w14:paraId="3C879F53" w14:textId="39E07EA9" w:rsidR="00152485" w:rsidRPr="00920004" w:rsidDel="00920004" w:rsidRDefault="00152485" w:rsidP="00BD0851">
            <w:pPr>
              <w:spacing w:before="240" w:line="0" w:lineRule="atLeast"/>
              <w:jc w:val="center"/>
              <w:rPr>
                <w:ins w:id="151" w:author="Tran Huan" w:date="2018-11-25T16:07:00Z"/>
                <w:del w:id="152" w:author="phuong vu" w:date="2018-11-30T22:38:00Z"/>
                <w:rFonts w:eastAsia="Times New Roman"/>
                <w:b/>
                <w:bCs/>
                <w:sz w:val="30"/>
                <w:szCs w:val="30"/>
                <w:lang w:val="es-ES" w:eastAsia="zh-CN"/>
                <w:rPrChange w:id="153" w:author="phuong vu" w:date="2018-11-30T22:36:00Z">
                  <w:rPr>
                    <w:ins w:id="154" w:author="Tran Huan" w:date="2018-11-25T16:07:00Z"/>
                    <w:del w:id="155" w:author="phuong vu" w:date="2018-11-30T22:38:00Z"/>
                    <w:rFonts w:ascii="Times New Roman" w:eastAsia="Times New Roman" w:hAnsi="Times New Roman" w:cs="Times New Roman"/>
                    <w:b/>
                    <w:bCs/>
                    <w:sz w:val="30"/>
                    <w:szCs w:val="30"/>
                    <w:lang w:val="es-ES" w:eastAsia="zh-CN"/>
                  </w:rPr>
                </w:rPrChange>
              </w:rPr>
              <w:pPrChange w:id="156" w:author="phuong vu" w:date="2018-11-30T14:16:00Z">
                <w:pPr>
                  <w:spacing w:line="240" w:lineRule="atLeast"/>
                  <w:jc w:val="center"/>
                </w:pPr>
              </w:pPrChange>
            </w:pPr>
            <w:ins w:id="157" w:author="Tran Huan" w:date="2018-11-25T16:07:00Z">
              <w:del w:id="158" w:author="phuong vu" w:date="2018-11-30T22:38:00Z">
                <w:r w:rsidRPr="00920004" w:rsidDel="00920004">
                  <w:rPr>
                    <w:rFonts w:eastAsia="Times New Roman"/>
                    <w:b/>
                    <w:bCs/>
                    <w:sz w:val="30"/>
                    <w:szCs w:val="30"/>
                    <w:lang w:val="es-ES" w:eastAsia="zh-CN"/>
                    <w:rPrChange w:id="159" w:author="phuong vu" w:date="2018-11-30T22:36:00Z">
                      <w:rPr>
                        <w:rFonts w:ascii="Times New Roman" w:eastAsia="Times New Roman" w:hAnsi="Times New Roman" w:cs="Times New Roman"/>
                        <w:b/>
                        <w:bCs/>
                        <w:sz w:val="30"/>
                        <w:szCs w:val="30"/>
                        <w:lang w:val="es-ES" w:eastAsia="zh-CN"/>
                      </w:rPr>
                    </w:rPrChange>
                  </w:rPr>
                  <w:delText>Họ tên: Vũ Phương</w:delText>
                </w:r>
              </w:del>
            </w:ins>
          </w:p>
        </w:tc>
      </w:tr>
      <w:tr w:rsidR="00152485" w:rsidRPr="00920004" w:rsidDel="00920004" w14:paraId="363CBB38" w14:textId="76D835EB" w:rsidTr="00920004">
        <w:trPr>
          <w:gridAfter w:val="2"/>
          <w:wAfter w:w="5541" w:type="dxa"/>
          <w:jc w:val="center"/>
          <w:ins w:id="160" w:author="Tran Huan" w:date="2018-11-25T16:07:00Z"/>
          <w:del w:id="161" w:author="phuong vu" w:date="2018-11-30T22:38:00Z"/>
          <w:trPrChange w:id="162" w:author="phuong vu" w:date="2018-11-30T11:48:00Z">
            <w:trPr>
              <w:gridAfter w:val="2"/>
            </w:trPr>
          </w:trPrChange>
        </w:trPr>
        <w:tc>
          <w:tcPr>
            <w:tcW w:w="4394" w:type="dxa"/>
            <w:shd w:val="clear" w:color="auto" w:fill="FFFFFF" w:themeFill="background1"/>
            <w:tcPrChange w:id="163" w:author="phuong vu" w:date="2018-11-30T11:48:00Z">
              <w:tcPr>
                <w:tcW w:w="4556" w:type="dxa"/>
                <w:shd w:val="clear" w:color="auto" w:fill="FFFFFF" w:themeFill="background1"/>
              </w:tcPr>
            </w:tcPrChange>
          </w:tcPr>
          <w:p w14:paraId="7FD8AB9E" w14:textId="18D32251" w:rsidR="00152485" w:rsidRPr="00920004" w:rsidDel="00920004" w:rsidRDefault="00152485" w:rsidP="00BD0851">
            <w:pPr>
              <w:spacing w:before="240" w:line="0" w:lineRule="atLeast"/>
              <w:jc w:val="center"/>
              <w:rPr>
                <w:ins w:id="164" w:author="Tran Huan" w:date="2018-11-25T16:07:00Z"/>
                <w:del w:id="165" w:author="phuong vu" w:date="2018-11-30T22:38:00Z"/>
                <w:rFonts w:eastAsia="Times New Roman"/>
                <w:b/>
                <w:bCs/>
                <w:sz w:val="30"/>
                <w:szCs w:val="30"/>
                <w:lang w:val="es-ES" w:eastAsia="zh-CN"/>
                <w:rPrChange w:id="166" w:author="phuong vu" w:date="2018-11-30T22:36:00Z">
                  <w:rPr>
                    <w:ins w:id="167" w:author="Tran Huan" w:date="2018-11-25T16:07:00Z"/>
                    <w:del w:id="168" w:author="phuong vu" w:date="2018-11-30T22:38:00Z"/>
                    <w:rFonts w:ascii="Times New Roman" w:eastAsia="Times New Roman" w:hAnsi="Times New Roman" w:cs="Times New Roman"/>
                    <w:b/>
                    <w:bCs/>
                    <w:sz w:val="30"/>
                    <w:szCs w:val="30"/>
                    <w:lang w:val="es-ES" w:eastAsia="zh-CN"/>
                  </w:rPr>
                </w:rPrChange>
              </w:rPr>
              <w:pPrChange w:id="169" w:author="phuong vu" w:date="2018-11-30T14:16:00Z">
                <w:pPr>
                  <w:spacing w:line="240" w:lineRule="atLeast"/>
                  <w:jc w:val="center"/>
                </w:pPr>
              </w:pPrChange>
            </w:pPr>
            <w:ins w:id="170" w:author="Tran Huan" w:date="2018-11-25T16:07:00Z">
              <w:del w:id="171" w:author="phuong vu" w:date="2018-11-30T22:38:00Z">
                <w:r w:rsidRPr="00920004" w:rsidDel="00920004">
                  <w:rPr>
                    <w:rFonts w:eastAsia="Times New Roman"/>
                    <w:b/>
                    <w:bCs/>
                    <w:sz w:val="30"/>
                    <w:szCs w:val="30"/>
                    <w:lang w:val="es-ES" w:eastAsia="zh-CN"/>
                    <w:rPrChange w:id="172" w:author="phuong vu" w:date="2018-11-30T22:36:00Z">
                      <w:rPr>
                        <w:rFonts w:ascii="Times New Roman" w:eastAsia="Times New Roman" w:hAnsi="Times New Roman" w:cs="Times New Roman"/>
                        <w:b/>
                        <w:bCs/>
                        <w:sz w:val="30"/>
                        <w:szCs w:val="30"/>
                        <w:lang w:val="es-ES" w:eastAsia="zh-CN"/>
                      </w:rPr>
                    </w:rPrChange>
                  </w:rPr>
                  <w:delText>Mã số</w:delText>
                </w:r>
              </w:del>
              <w:del w:id="173" w:author="phuong vu" w:date="2018-11-25T21:22:00Z">
                <w:r w:rsidRPr="00920004" w:rsidDel="00E13565">
                  <w:rPr>
                    <w:rFonts w:eastAsia="Times New Roman"/>
                    <w:b/>
                    <w:bCs/>
                    <w:sz w:val="30"/>
                    <w:szCs w:val="30"/>
                    <w:lang w:val="es-ES" w:eastAsia="zh-CN"/>
                    <w:rPrChange w:id="174" w:author="phuong vu" w:date="2018-11-30T22:36:00Z">
                      <w:rPr>
                        <w:rFonts w:ascii="Times New Roman" w:eastAsia="Times New Roman" w:hAnsi="Times New Roman" w:cs="Times New Roman"/>
                        <w:b/>
                        <w:bCs/>
                        <w:sz w:val="30"/>
                        <w:szCs w:val="30"/>
                        <w:lang w:val="es-ES" w:eastAsia="zh-CN"/>
                      </w:rPr>
                    </w:rPrChange>
                  </w:rPr>
                  <w:delText xml:space="preserve"> </w:delText>
                </w:r>
              </w:del>
              <w:del w:id="175" w:author="phuong vu" w:date="2018-11-30T22:38:00Z">
                <w:r w:rsidRPr="00920004" w:rsidDel="00920004">
                  <w:rPr>
                    <w:rFonts w:eastAsia="Times New Roman"/>
                    <w:b/>
                    <w:bCs/>
                    <w:sz w:val="30"/>
                    <w:szCs w:val="30"/>
                    <w:lang w:val="es-ES" w:eastAsia="zh-CN"/>
                    <w:rPrChange w:id="176" w:author="phuong vu" w:date="2018-11-30T22:36:00Z">
                      <w:rPr>
                        <w:rFonts w:ascii="Times New Roman" w:eastAsia="Times New Roman" w:hAnsi="Times New Roman" w:cs="Times New Roman"/>
                        <w:b/>
                        <w:bCs/>
                        <w:sz w:val="30"/>
                        <w:szCs w:val="30"/>
                        <w:lang w:val="es-ES" w:eastAsia="zh-CN"/>
                      </w:rPr>
                    </w:rPrChange>
                  </w:rPr>
                  <w:delText xml:space="preserve">: </w:delText>
                </w:r>
              </w:del>
            </w:ins>
          </w:p>
        </w:tc>
      </w:tr>
      <w:tr w:rsidR="00152485" w:rsidRPr="00920004" w:rsidDel="00920004" w14:paraId="31414575" w14:textId="053FF3E8" w:rsidTr="00920004">
        <w:trPr>
          <w:gridAfter w:val="2"/>
          <w:wAfter w:w="5541" w:type="dxa"/>
          <w:jc w:val="center"/>
          <w:ins w:id="177" w:author="Tran Huan" w:date="2018-11-25T16:07:00Z"/>
          <w:del w:id="178" w:author="phuong vu" w:date="2018-11-30T22:38:00Z"/>
          <w:trPrChange w:id="179" w:author="phuong vu" w:date="2018-11-30T11:48:00Z">
            <w:trPr>
              <w:gridAfter w:val="2"/>
            </w:trPr>
          </w:trPrChange>
        </w:trPr>
        <w:tc>
          <w:tcPr>
            <w:tcW w:w="4394" w:type="dxa"/>
            <w:shd w:val="clear" w:color="auto" w:fill="FFFFFF" w:themeFill="background1"/>
            <w:tcPrChange w:id="180" w:author="phuong vu" w:date="2018-11-30T11:48:00Z">
              <w:tcPr>
                <w:tcW w:w="4556" w:type="dxa"/>
                <w:shd w:val="clear" w:color="auto" w:fill="FFFFFF" w:themeFill="background1"/>
              </w:tcPr>
            </w:tcPrChange>
          </w:tcPr>
          <w:p w14:paraId="07B7CD07" w14:textId="0DFB8592" w:rsidR="00152485" w:rsidRPr="00920004" w:rsidDel="00920004" w:rsidRDefault="00152485" w:rsidP="00BD0851">
            <w:pPr>
              <w:spacing w:before="240" w:line="0" w:lineRule="atLeast"/>
              <w:jc w:val="center"/>
              <w:rPr>
                <w:ins w:id="181" w:author="Tran Huan" w:date="2018-11-25T16:07:00Z"/>
                <w:del w:id="182" w:author="phuong vu" w:date="2018-11-30T22:38:00Z"/>
                <w:rFonts w:eastAsia="Times New Roman"/>
                <w:b/>
                <w:bCs/>
                <w:sz w:val="30"/>
                <w:szCs w:val="30"/>
                <w:lang w:val="es-ES" w:eastAsia="zh-CN"/>
                <w:rPrChange w:id="183" w:author="phuong vu" w:date="2018-11-30T22:36:00Z">
                  <w:rPr>
                    <w:ins w:id="184" w:author="Tran Huan" w:date="2018-11-25T16:07:00Z"/>
                    <w:del w:id="185" w:author="phuong vu" w:date="2018-11-30T22:38:00Z"/>
                    <w:rFonts w:ascii="Times New Roman" w:eastAsia="Times New Roman" w:hAnsi="Times New Roman" w:cs="Times New Roman"/>
                    <w:b/>
                    <w:bCs/>
                    <w:sz w:val="30"/>
                    <w:szCs w:val="30"/>
                    <w:lang w:val="es-ES" w:eastAsia="zh-CN"/>
                  </w:rPr>
                </w:rPrChange>
              </w:rPr>
              <w:pPrChange w:id="186" w:author="phuong vu" w:date="2018-11-30T14:16:00Z">
                <w:pPr>
                  <w:spacing w:line="240" w:lineRule="atLeast"/>
                  <w:jc w:val="center"/>
                </w:pPr>
              </w:pPrChange>
            </w:pPr>
            <w:ins w:id="187" w:author="Tran Huan" w:date="2018-11-25T16:07:00Z">
              <w:del w:id="188" w:author="phuong vu" w:date="2018-11-30T22:38:00Z">
                <w:r w:rsidRPr="00920004" w:rsidDel="00920004">
                  <w:rPr>
                    <w:rFonts w:eastAsia="Times New Roman"/>
                    <w:b/>
                    <w:bCs/>
                    <w:sz w:val="30"/>
                    <w:szCs w:val="30"/>
                    <w:lang w:val="es-ES" w:eastAsia="zh-CN"/>
                    <w:rPrChange w:id="189" w:author="phuong vu" w:date="2018-11-30T22:36:00Z">
                      <w:rPr>
                        <w:rFonts w:ascii="Times New Roman" w:eastAsia="Times New Roman" w:hAnsi="Times New Roman" w:cs="Times New Roman"/>
                        <w:b/>
                        <w:bCs/>
                        <w:sz w:val="30"/>
                        <w:szCs w:val="30"/>
                        <w:lang w:val="es-ES" w:eastAsia="zh-CN"/>
                      </w:rPr>
                    </w:rPrChange>
                  </w:rPr>
                  <w:delText>Khóa</w:delText>
                </w:r>
              </w:del>
              <w:del w:id="190" w:author="phuong vu" w:date="2018-11-25T21:22:00Z">
                <w:r w:rsidRPr="00920004" w:rsidDel="00E13565">
                  <w:rPr>
                    <w:rFonts w:eastAsia="Times New Roman"/>
                    <w:b/>
                    <w:bCs/>
                    <w:sz w:val="30"/>
                    <w:szCs w:val="30"/>
                    <w:lang w:val="es-ES" w:eastAsia="zh-CN"/>
                    <w:rPrChange w:id="191" w:author="phuong vu" w:date="2018-11-30T22:36:00Z">
                      <w:rPr>
                        <w:rFonts w:ascii="Times New Roman" w:eastAsia="Times New Roman" w:hAnsi="Times New Roman" w:cs="Times New Roman"/>
                        <w:b/>
                        <w:bCs/>
                        <w:sz w:val="30"/>
                        <w:szCs w:val="30"/>
                        <w:lang w:val="es-ES" w:eastAsia="zh-CN"/>
                      </w:rPr>
                    </w:rPrChange>
                  </w:rPr>
                  <w:delText xml:space="preserve"> </w:delText>
                </w:r>
              </w:del>
              <w:del w:id="192" w:author="phuong vu" w:date="2018-11-30T22:38:00Z">
                <w:r w:rsidRPr="00920004" w:rsidDel="00920004">
                  <w:rPr>
                    <w:rFonts w:eastAsia="Times New Roman"/>
                    <w:b/>
                    <w:bCs/>
                    <w:sz w:val="30"/>
                    <w:szCs w:val="30"/>
                    <w:lang w:val="es-ES" w:eastAsia="zh-CN"/>
                    <w:rPrChange w:id="193" w:author="phuong vu" w:date="2018-11-30T22:36:00Z">
                      <w:rPr>
                        <w:rFonts w:ascii="Times New Roman" w:eastAsia="Times New Roman" w:hAnsi="Times New Roman" w:cs="Times New Roman"/>
                        <w:b/>
                        <w:bCs/>
                        <w:sz w:val="30"/>
                        <w:szCs w:val="30"/>
                        <w:lang w:val="es-ES" w:eastAsia="zh-CN"/>
                      </w:rPr>
                    </w:rPrChange>
                  </w:rPr>
                  <w:delText>: 40</w:delText>
                </w:r>
              </w:del>
            </w:ins>
          </w:p>
        </w:tc>
      </w:tr>
      <w:tr w:rsidR="00920004" w:rsidRPr="007033C7" w14:paraId="69F85DCF" w14:textId="77777777" w:rsidTr="00920004">
        <w:tblPrEx>
          <w:jc w:val="left"/>
        </w:tblPrEx>
        <w:trPr>
          <w:trHeight w:val="264"/>
          <w:ins w:id="194" w:author="phuong vu" w:date="2018-11-30T22:38:00Z"/>
        </w:trPr>
        <w:tc>
          <w:tcPr>
            <w:tcW w:w="5395" w:type="dxa"/>
            <w:gridSpan w:val="2"/>
            <w:vMerge w:val="restart"/>
          </w:tcPr>
          <w:p w14:paraId="017CB1CC" w14:textId="77777777" w:rsidR="00920004" w:rsidRPr="007033C7" w:rsidRDefault="00920004" w:rsidP="00583CBC">
            <w:pPr>
              <w:spacing w:before="240" w:line="0" w:lineRule="atLeast"/>
              <w:jc w:val="left"/>
              <w:rPr>
                <w:ins w:id="195" w:author="phuong vu" w:date="2018-11-30T22:38:00Z"/>
                <w:rFonts w:eastAsia="Times New Roman"/>
                <w:sz w:val="24"/>
                <w:szCs w:val="24"/>
                <w:lang w:val="es-ES" w:eastAsia="zh-CN"/>
              </w:rPr>
            </w:pPr>
            <w:ins w:id="196" w:author="phuong vu" w:date="2018-11-30T22:38:00Z">
              <w:r w:rsidRPr="007033C7">
                <w:rPr>
                  <w:rFonts w:eastAsia="Times New Roman"/>
                  <w:b/>
                  <w:bCs/>
                  <w:sz w:val="30"/>
                  <w:szCs w:val="30"/>
                  <w:lang w:val="es-ES" w:eastAsia="zh-CN"/>
                </w:rPr>
                <w:t>Giáo viên hướng dẫn:</w:t>
              </w:r>
            </w:ins>
          </w:p>
          <w:p w14:paraId="27BDA086" w14:textId="77777777" w:rsidR="00920004" w:rsidRPr="007033C7" w:rsidRDefault="00920004" w:rsidP="00583CBC">
            <w:pPr>
              <w:spacing w:before="240" w:line="0" w:lineRule="atLeast"/>
              <w:jc w:val="left"/>
              <w:rPr>
                <w:ins w:id="197" w:author="phuong vu" w:date="2018-11-30T22:38:00Z"/>
                <w:rFonts w:eastAsia="Times New Roman"/>
                <w:sz w:val="24"/>
                <w:szCs w:val="24"/>
                <w:lang w:val="es-ES" w:eastAsia="zh-CN"/>
              </w:rPr>
            </w:pPr>
            <w:ins w:id="198" w:author="phuong vu" w:date="2018-11-30T22:38:00Z">
              <w:r w:rsidRPr="007033C7">
                <w:rPr>
                  <w:rFonts w:eastAsia="Times New Roman"/>
                  <w:b/>
                  <w:bCs/>
                  <w:sz w:val="30"/>
                  <w:szCs w:val="30"/>
                  <w:lang w:val="es-ES" w:eastAsia="zh-CN"/>
                </w:rPr>
                <w:t xml:space="preserve">TS. Phạm Thị Ngọc Diễm                        </w:t>
              </w:r>
            </w:ins>
          </w:p>
        </w:tc>
        <w:tc>
          <w:tcPr>
            <w:tcW w:w="4540" w:type="dxa"/>
          </w:tcPr>
          <w:p w14:paraId="30C3FE1D" w14:textId="77777777" w:rsidR="00920004" w:rsidRPr="007033C7" w:rsidRDefault="00920004" w:rsidP="00583CBC">
            <w:pPr>
              <w:tabs>
                <w:tab w:val="left" w:pos="720"/>
              </w:tabs>
              <w:spacing w:before="240" w:line="0" w:lineRule="atLeast"/>
              <w:jc w:val="left"/>
              <w:rPr>
                <w:ins w:id="199" w:author="phuong vu" w:date="2018-11-30T22:38:00Z"/>
                <w:rFonts w:eastAsia="Times New Roman"/>
                <w:b/>
                <w:bCs/>
                <w:szCs w:val="30"/>
                <w:lang w:val="es-ES" w:eastAsia="zh-CN"/>
              </w:rPr>
            </w:pPr>
            <w:ins w:id="200" w:author="phuong vu" w:date="2018-11-30T22:38:00Z">
              <w:r w:rsidRPr="007033C7">
                <w:rPr>
                  <w:rFonts w:eastAsia="Times New Roman"/>
                  <w:b/>
                  <w:bCs/>
                  <w:szCs w:val="30"/>
                  <w:lang w:val="es-ES" w:eastAsia="zh-CN"/>
                </w:rPr>
                <w:t>Sinh viên thực hiện:</w:t>
              </w:r>
            </w:ins>
          </w:p>
        </w:tc>
      </w:tr>
      <w:tr w:rsidR="00920004" w:rsidRPr="007033C7" w14:paraId="6C0415CE" w14:textId="77777777" w:rsidTr="00920004">
        <w:tblPrEx>
          <w:jc w:val="left"/>
        </w:tblPrEx>
        <w:trPr>
          <w:trHeight w:val="264"/>
          <w:ins w:id="201" w:author="phuong vu" w:date="2018-11-30T22:38:00Z"/>
        </w:trPr>
        <w:tc>
          <w:tcPr>
            <w:tcW w:w="5395" w:type="dxa"/>
            <w:gridSpan w:val="2"/>
            <w:vMerge/>
          </w:tcPr>
          <w:p w14:paraId="7833CA64" w14:textId="77777777" w:rsidR="00920004" w:rsidRPr="007033C7" w:rsidRDefault="00920004" w:rsidP="00583CBC">
            <w:pPr>
              <w:spacing w:before="240" w:line="0" w:lineRule="atLeast"/>
              <w:jc w:val="left"/>
              <w:rPr>
                <w:ins w:id="202" w:author="phuong vu" w:date="2018-11-30T22:38:00Z"/>
                <w:rFonts w:eastAsia="Times New Roman"/>
                <w:sz w:val="24"/>
                <w:szCs w:val="24"/>
                <w:lang w:val="es-ES" w:eastAsia="zh-CN"/>
              </w:rPr>
            </w:pPr>
          </w:p>
        </w:tc>
        <w:tc>
          <w:tcPr>
            <w:tcW w:w="4540" w:type="dxa"/>
          </w:tcPr>
          <w:p w14:paraId="75E84DF8" w14:textId="77777777" w:rsidR="00920004" w:rsidRPr="007033C7" w:rsidRDefault="00920004" w:rsidP="00583CBC">
            <w:pPr>
              <w:spacing w:before="240" w:line="0" w:lineRule="atLeast"/>
              <w:jc w:val="left"/>
              <w:rPr>
                <w:ins w:id="203" w:author="phuong vu" w:date="2018-11-30T22:38:00Z"/>
                <w:rFonts w:eastAsia="Times New Roman"/>
                <w:szCs w:val="24"/>
                <w:lang w:val="es-ES" w:eastAsia="zh-CN"/>
              </w:rPr>
            </w:pPr>
            <w:ins w:id="204" w:author="phuong vu" w:date="2018-11-30T22:38:00Z">
              <w:r w:rsidRPr="007033C7">
                <w:rPr>
                  <w:rFonts w:eastAsia="Times New Roman"/>
                  <w:b/>
                  <w:bCs/>
                  <w:szCs w:val="30"/>
                  <w:lang w:val="es-ES" w:eastAsia="zh-CN"/>
                </w:rPr>
                <w:t>Họ tên: Vũ Phương</w:t>
              </w:r>
            </w:ins>
          </w:p>
        </w:tc>
      </w:tr>
      <w:tr w:rsidR="00920004" w:rsidRPr="007033C7" w14:paraId="721A316C" w14:textId="77777777" w:rsidTr="00920004">
        <w:tblPrEx>
          <w:jc w:val="left"/>
        </w:tblPrEx>
        <w:trPr>
          <w:trHeight w:val="276"/>
          <w:ins w:id="205" w:author="phuong vu" w:date="2018-11-30T22:38:00Z"/>
        </w:trPr>
        <w:tc>
          <w:tcPr>
            <w:tcW w:w="5395" w:type="dxa"/>
            <w:gridSpan w:val="2"/>
            <w:vMerge/>
          </w:tcPr>
          <w:p w14:paraId="73C583A2" w14:textId="77777777" w:rsidR="00920004" w:rsidRPr="007033C7" w:rsidRDefault="00920004" w:rsidP="00583CBC">
            <w:pPr>
              <w:spacing w:before="240" w:line="0" w:lineRule="atLeast"/>
              <w:jc w:val="left"/>
              <w:rPr>
                <w:ins w:id="206" w:author="phuong vu" w:date="2018-11-30T22:38:00Z"/>
                <w:rFonts w:eastAsia="Times New Roman"/>
                <w:sz w:val="24"/>
                <w:szCs w:val="24"/>
                <w:lang w:val="es-ES" w:eastAsia="zh-CN"/>
              </w:rPr>
            </w:pPr>
          </w:p>
        </w:tc>
        <w:tc>
          <w:tcPr>
            <w:tcW w:w="4540" w:type="dxa"/>
          </w:tcPr>
          <w:p w14:paraId="7B57CB2B" w14:textId="77777777" w:rsidR="00920004" w:rsidRPr="007033C7" w:rsidRDefault="00920004" w:rsidP="00583CBC">
            <w:pPr>
              <w:spacing w:before="240" w:line="0" w:lineRule="atLeast"/>
              <w:jc w:val="left"/>
              <w:rPr>
                <w:ins w:id="207" w:author="phuong vu" w:date="2018-11-30T22:38:00Z"/>
                <w:rFonts w:eastAsia="Times New Roman"/>
                <w:b/>
                <w:bCs/>
                <w:szCs w:val="30"/>
                <w:lang w:val="es-ES" w:eastAsia="zh-CN"/>
              </w:rPr>
            </w:pPr>
            <w:ins w:id="208" w:author="phuong vu" w:date="2018-11-30T22:38:00Z">
              <w:r w:rsidRPr="007033C7">
                <w:rPr>
                  <w:rFonts w:eastAsia="Times New Roman"/>
                  <w:b/>
                  <w:bCs/>
                  <w:szCs w:val="30"/>
                  <w:lang w:val="es-ES" w:eastAsia="zh-CN"/>
                </w:rPr>
                <w:t>Mã số: B1401081</w:t>
              </w:r>
            </w:ins>
          </w:p>
        </w:tc>
      </w:tr>
      <w:tr w:rsidR="00920004" w:rsidRPr="007033C7" w14:paraId="3169D32E" w14:textId="77777777" w:rsidTr="00920004">
        <w:tblPrEx>
          <w:jc w:val="left"/>
        </w:tblPrEx>
        <w:trPr>
          <w:trHeight w:val="65"/>
          <w:ins w:id="209" w:author="phuong vu" w:date="2018-11-30T22:38:00Z"/>
        </w:trPr>
        <w:tc>
          <w:tcPr>
            <w:tcW w:w="5395" w:type="dxa"/>
            <w:gridSpan w:val="2"/>
            <w:vMerge/>
          </w:tcPr>
          <w:p w14:paraId="71E6DF5D" w14:textId="77777777" w:rsidR="00920004" w:rsidRPr="007033C7" w:rsidRDefault="00920004" w:rsidP="00583CBC">
            <w:pPr>
              <w:spacing w:before="240" w:line="0" w:lineRule="atLeast"/>
              <w:jc w:val="left"/>
              <w:rPr>
                <w:ins w:id="210" w:author="phuong vu" w:date="2018-11-30T22:38:00Z"/>
                <w:rFonts w:eastAsia="Times New Roman"/>
                <w:sz w:val="24"/>
                <w:szCs w:val="24"/>
                <w:lang w:val="es-ES" w:eastAsia="zh-CN"/>
              </w:rPr>
            </w:pPr>
          </w:p>
        </w:tc>
        <w:tc>
          <w:tcPr>
            <w:tcW w:w="4540" w:type="dxa"/>
          </w:tcPr>
          <w:p w14:paraId="4113D89D" w14:textId="77777777" w:rsidR="00920004" w:rsidRPr="007033C7" w:rsidRDefault="00920004" w:rsidP="00583CBC">
            <w:pPr>
              <w:spacing w:before="240" w:line="0" w:lineRule="atLeast"/>
              <w:jc w:val="left"/>
              <w:rPr>
                <w:ins w:id="211" w:author="phuong vu" w:date="2018-11-30T22:38:00Z"/>
                <w:rFonts w:eastAsia="Times New Roman"/>
                <w:szCs w:val="24"/>
                <w:lang w:val="es-ES" w:eastAsia="zh-CN"/>
              </w:rPr>
            </w:pPr>
            <w:ins w:id="212" w:author="phuong vu" w:date="2018-11-30T22:38:00Z">
              <w:r w:rsidRPr="007033C7">
                <w:rPr>
                  <w:rFonts w:eastAsia="Times New Roman"/>
                  <w:b/>
                  <w:bCs/>
                  <w:szCs w:val="30"/>
                  <w:lang w:val="es-ES" w:eastAsia="zh-CN"/>
                </w:rPr>
                <w:t>Khóa: 40</w:t>
              </w:r>
            </w:ins>
          </w:p>
        </w:tc>
      </w:tr>
      <w:tr w:rsidR="00920004" w:rsidRPr="007033C7" w14:paraId="3945C50F" w14:textId="77777777" w:rsidTr="00920004">
        <w:tblPrEx>
          <w:jc w:val="left"/>
        </w:tblPrEx>
        <w:trPr>
          <w:gridAfter w:val="1"/>
          <w:wAfter w:w="4540" w:type="dxa"/>
          <w:trHeight w:val="276"/>
          <w:ins w:id="213" w:author="phuong vu" w:date="2018-11-30T22:38:00Z"/>
        </w:trPr>
        <w:tc>
          <w:tcPr>
            <w:tcW w:w="5395" w:type="dxa"/>
            <w:gridSpan w:val="2"/>
            <w:vMerge/>
          </w:tcPr>
          <w:p w14:paraId="43D764E0" w14:textId="77777777" w:rsidR="00920004" w:rsidRPr="007033C7" w:rsidRDefault="00920004" w:rsidP="00583CBC">
            <w:pPr>
              <w:spacing w:before="240" w:line="0" w:lineRule="atLeast"/>
              <w:jc w:val="left"/>
              <w:rPr>
                <w:ins w:id="214" w:author="phuong vu" w:date="2018-11-30T22:38:00Z"/>
                <w:rFonts w:eastAsia="Times New Roman"/>
                <w:sz w:val="24"/>
                <w:szCs w:val="24"/>
                <w:lang w:val="es-ES" w:eastAsia="zh-CN"/>
              </w:rPr>
            </w:pPr>
          </w:p>
        </w:tc>
      </w:tr>
      <w:tr w:rsidR="00920004" w:rsidRPr="007033C7" w14:paraId="22408D88" w14:textId="77777777" w:rsidTr="00920004">
        <w:tblPrEx>
          <w:jc w:val="left"/>
        </w:tblPrEx>
        <w:trPr>
          <w:gridAfter w:val="1"/>
          <w:wAfter w:w="4540" w:type="dxa"/>
          <w:trHeight w:val="276"/>
          <w:ins w:id="215" w:author="phuong vu" w:date="2018-11-30T22:38:00Z"/>
        </w:trPr>
        <w:tc>
          <w:tcPr>
            <w:tcW w:w="5395" w:type="dxa"/>
            <w:gridSpan w:val="2"/>
            <w:vMerge/>
          </w:tcPr>
          <w:p w14:paraId="44A5A891" w14:textId="77777777" w:rsidR="00920004" w:rsidRPr="007033C7" w:rsidRDefault="00920004" w:rsidP="00583CBC">
            <w:pPr>
              <w:spacing w:before="240" w:line="0" w:lineRule="atLeast"/>
              <w:jc w:val="left"/>
              <w:rPr>
                <w:ins w:id="216" w:author="phuong vu" w:date="2018-11-30T22:38:00Z"/>
                <w:rFonts w:eastAsia="Times New Roman"/>
                <w:sz w:val="24"/>
                <w:szCs w:val="24"/>
                <w:lang w:val="es-ES" w:eastAsia="zh-CN"/>
              </w:rPr>
            </w:pPr>
          </w:p>
        </w:tc>
      </w:tr>
    </w:tbl>
    <w:p w14:paraId="30127105" w14:textId="060B5141" w:rsidR="000245EB" w:rsidRDefault="000245EB" w:rsidP="00BD0851">
      <w:pPr>
        <w:spacing w:before="240" w:after="0" w:line="0" w:lineRule="atLeast"/>
        <w:jc w:val="center"/>
        <w:rPr>
          <w:ins w:id="217" w:author="phuong vu" w:date="2018-11-30T22:38:00Z"/>
          <w:rFonts w:eastAsia="Times New Roman"/>
          <w:b/>
          <w:bCs/>
          <w:sz w:val="30"/>
          <w:szCs w:val="30"/>
          <w:lang w:val="es-ES" w:eastAsia="zh-CN"/>
        </w:rPr>
      </w:pPr>
    </w:p>
    <w:p w14:paraId="39A0E92E" w14:textId="77777777" w:rsidR="00822195" w:rsidRPr="00920004" w:rsidRDefault="00822195" w:rsidP="00F46911">
      <w:pPr>
        <w:spacing w:before="240" w:after="0" w:line="0" w:lineRule="atLeast"/>
        <w:rPr>
          <w:ins w:id="218" w:author="Tran Huan" w:date="2018-11-25T16:07:00Z"/>
          <w:rFonts w:eastAsia="Times New Roman"/>
          <w:b/>
          <w:bCs/>
          <w:sz w:val="30"/>
          <w:szCs w:val="30"/>
          <w:lang w:val="es-ES" w:eastAsia="zh-CN"/>
          <w:rPrChange w:id="219" w:author="phuong vu" w:date="2018-11-30T22:36:00Z">
            <w:rPr>
              <w:ins w:id="220" w:author="Tran Huan" w:date="2018-11-25T16:07:00Z"/>
              <w:rFonts w:ascii="Times New Roman" w:eastAsia="Times New Roman" w:hAnsi="Times New Roman" w:cs="Times New Roman"/>
              <w:b/>
              <w:bCs/>
              <w:sz w:val="30"/>
              <w:szCs w:val="30"/>
              <w:lang w:val="es-ES" w:eastAsia="zh-CN"/>
            </w:rPr>
          </w:rPrChange>
        </w:rPr>
        <w:pPrChange w:id="221" w:author="phuong vu" w:date="2018-11-30T22:39:00Z">
          <w:pPr>
            <w:spacing w:after="0" w:line="240" w:lineRule="atLeast"/>
            <w:jc w:val="center"/>
          </w:pPr>
        </w:pPrChange>
      </w:pPr>
    </w:p>
    <w:p w14:paraId="4E86ACA6" w14:textId="77777777" w:rsidR="000245EB" w:rsidRPr="00920004" w:rsidRDefault="000245EB" w:rsidP="00BD0851">
      <w:pPr>
        <w:spacing w:before="240" w:after="0" w:line="0" w:lineRule="atLeast"/>
        <w:ind w:left="2340" w:firstLine="720"/>
        <w:rPr>
          <w:ins w:id="222" w:author="Tran Huan" w:date="2018-11-25T16:07:00Z"/>
          <w:rFonts w:eastAsia="Times New Roman"/>
          <w:sz w:val="32"/>
          <w:szCs w:val="32"/>
          <w:lang w:val="es-ES" w:eastAsia="en-GB"/>
          <w:rPrChange w:id="223" w:author="phuong vu" w:date="2018-11-30T22:36:00Z">
            <w:rPr>
              <w:ins w:id="224" w:author="Tran Huan" w:date="2018-11-25T16:07:00Z"/>
              <w:rFonts w:ascii="Times New Roman" w:eastAsia="Times New Roman" w:hAnsi="Times New Roman" w:cs="Times New Roman"/>
              <w:sz w:val="32"/>
              <w:szCs w:val="32"/>
              <w:lang w:val="es-ES" w:eastAsia="en-GB"/>
            </w:rPr>
          </w:rPrChange>
        </w:rPr>
        <w:pPrChange w:id="225" w:author="phuong vu" w:date="2018-11-30T14:16:00Z">
          <w:pPr>
            <w:spacing w:after="0" w:line="240" w:lineRule="atLeast"/>
            <w:ind w:left="2880"/>
            <w:jc w:val="left"/>
          </w:pPr>
        </w:pPrChange>
      </w:pPr>
      <w:ins w:id="226" w:author="Tran Huan" w:date="2018-11-25T16:07:00Z">
        <w:r w:rsidRPr="00920004">
          <w:rPr>
            <w:rFonts w:eastAsia="Times New Roman"/>
            <w:sz w:val="32"/>
            <w:szCs w:val="32"/>
            <w:lang w:val="es-ES" w:eastAsia="en-GB"/>
            <w:rPrChange w:id="227" w:author="phuong vu" w:date="2018-11-30T22:36:00Z">
              <w:rPr>
                <w:rFonts w:ascii="Times New Roman" w:eastAsia="Times New Roman" w:hAnsi="Times New Roman" w:cs="Times New Roman"/>
                <w:sz w:val="32"/>
                <w:szCs w:val="32"/>
                <w:lang w:val="es-ES" w:eastAsia="en-GB"/>
              </w:rPr>
            </w:rPrChange>
          </w:rPr>
          <w:t>Cần Thơ, 12/2018</w:t>
        </w:r>
      </w:ins>
    </w:p>
    <w:p w14:paraId="1F9A425C" w14:textId="77777777" w:rsidR="000245EB" w:rsidRPr="00920004" w:rsidRDefault="000245EB" w:rsidP="00BD0851">
      <w:pPr>
        <w:tabs>
          <w:tab w:val="left" w:pos="2260"/>
        </w:tabs>
        <w:spacing w:before="240" w:line="0" w:lineRule="atLeast"/>
        <w:ind w:firstLine="720"/>
        <w:jc w:val="left"/>
        <w:rPr>
          <w:ins w:id="228" w:author="Tran Huan" w:date="2018-11-25T16:07:00Z"/>
          <w:rFonts w:eastAsia="Calibri"/>
          <w:b/>
          <w:sz w:val="32"/>
          <w:szCs w:val="32"/>
          <w:lang w:val="es-ES"/>
          <w:rPrChange w:id="229" w:author="phuong vu" w:date="2018-11-30T22:36:00Z">
            <w:rPr>
              <w:ins w:id="230" w:author="Tran Huan" w:date="2018-11-25T16:07:00Z"/>
              <w:rFonts w:ascii="Times New Roman" w:eastAsia="Calibri" w:hAnsi="Times New Roman" w:cs="Times New Roman"/>
              <w:b/>
              <w:sz w:val="32"/>
              <w:szCs w:val="32"/>
              <w:lang w:val="es-ES"/>
            </w:rPr>
          </w:rPrChange>
        </w:rPr>
        <w:pPrChange w:id="231" w:author="phuong vu" w:date="2018-11-30T14:16:00Z">
          <w:pPr>
            <w:tabs>
              <w:tab w:val="left" w:pos="2260"/>
            </w:tabs>
            <w:jc w:val="left"/>
          </w:pPr>
        </w:pPrChange>
      </w:pPr>
      <w:ins w:id="232" w:author="Tran Huan" w:date="2018-11-25T16:07:00Z">
        <w:r w:rsidRPr="00920004">
          <w:rPr>
            <w:rFonts w:eastAsia="Calibri"/>
            <w:b/>
            <w:sz w:val="32"/>
            <w:szCs w:val="32"/>
            <w:lang w:val="es-ES"/>
            <w:rPrChange w:id="233" w:author="phuong vu" w:date="2018-11-30T22:36:00Z">
              <w:rPr>
                <w:rFonts w:ascii="Times New Roman" w:eastAsia="Calibri" w:hAnsi="Times New Roman" w:cs="Times New Roman"/>
                <w:b/>
                <w:sz w:val="32"/>
                <w:szCs w:val="32"/>
                <w:lang w:val="es-ES"/>
              </w:rPr>
            </w:rPrChange>
          </w:rPr>
          <w:br w:type="column"/>
        </w:r>
        <w:r w:rsidRPr="00920004">
          <w:rPr>
            <w:rFonts w:eastAsia="Calibri"/>
            <w:b/>
            <w:noProof/>
            <w:sz w:val="32"/>
            <w:szCs w:val="32"/>
            <w:lang w:val="en-US"/>
            <w:rPrChange w:id="234" w:author="phuong vu" w:date="2018-11-30T22:36:00Z">
              <w:rPr>
                <w:rFonts w:ascii="Times New Roman" w:eastAsia="Calibri" w:hAnsi="Times New Roman" w:cs="Times New Roman"/>
                <w:b/>
                <w:noProof/>
                <w:sz w:val="32"/>
                <w:szCs w:val="32"/>
                <w:lang w:val="en-US"/>
              </w:rPr>
            </w:rPrChange>
          </w:rPr>
          <w:lastRenderedPageBreak/>
          <mc:AlternateContent>
            <mc:Choice Requires="wpg">
              <w:drawing>
                <wp:anchor distT="0" distB="0" distL="114300" distR="114300" simplePos="0" relativeHeight="251664384" behindDoc="1" locked="0" layoutInCell="1" allowOverlap="1" wp14:anchorId="1A460574" wp14:editId="2DC4B508">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C6F8AE" id="Group 72" o:spid="_x0000_s1026" style="position:absolute;margin-left:0;margin-top:-36pt;width:500.85pt;height:702.4pt;z-index:-25165209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Dd/wPAiDzArboZpAAAAABJ&#10;RU5ErkJgglBLAwQKAAAAAAAAACEA+PWTcFglAABYJQAAFAAAAGRycy9tZWRpYS9pbWFnZTMucG5n&#10;iVBORw0KGgoAAAANSUhEUgAAAcIAAAIhCAIAAABSQi2jAAAABGdBTUEAALGIlZj0pgAAAAlwSFlz&#10;AAAuIwAALiMBeKU/dgAAIABJREFUeJzt3VuO4zqyhWHtgx5EAfWS8x9VvhRQs8h+MI6am5dgMILi&#10;Tf+HRqN2piwpbWs5eJP/+fn5uQAAVv83+wQAYG/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7"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8"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9"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20"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920004">
          <w:rPr>
            <w:rFonts w:eastAsia="Calibri"/>
            <w:b/>
            <w:sz w:val="32"/>
            <w:szCs w:val="32"/>
            <w:lang w:val="es-ES"/>
            <w:rPrChange w:id="235" w:author="phuong vu" w:date="2018-11-30T22:36:00Z">
              <w:rPr>
                <w:rFonts w:ascii="Times New Roman" w:eastAsia="Calibri" w:hAnsi="Times New Roman" w:cs="Times New Roman"/>
                <w:b/>
                <w:sz w:val="32"/>
                <w:szCs w:val="32"/>
                <w:lang w:val="es-ES"/>
              </w:rPr>
            </w:rPrChange>
          </w:rPr>
          <w:tab/>
        </w:r>
      </w:ins>
    </w:p>
    <w:p w14:paraId="7BF08608" w14:textId="77777777" w:rsidR="000245EB" w:rsidRPr="00920004" w:rsidRDefault="000245EB" w:rsidP="00BD0851">
      <w:pPr>
        <w:spacing w:before="240" w:after="0" w:line="0" w:lineRule="atLeast"/>
        <w:jc w:val="center"/>
        <w:rPr>
          <w:ins w:id="236" w:author="Tran Huan" w:date="2018-11-25T16:07:00Z"/>
          <w:rFonts w:eastAsia="Times New Roman"/>
          <w:sz w:val="28"/>
          <w:szCs w:val="28"/>
          <w:lang w:val="es-ES" w:eastAsia="zh-CN"/>
          <w:rPrChange w:id="237" w:author="phuong vu" w:date="2018-11-30T22:36:00Z">
            <w:rPr>
              <w:ins w:id="238" w:author="Tran Huan" w:date="2018-11-25T16:07:00Z"/>
              <w:rFonts w:ascii="Times New Roman" w:eastAsia="Times New Roman" w:hAnsi="Times New Roman" w:cs="Times New Roman"/>
              <w:sz w:val="28"/>
              <w:szCs w:val="28"/>
              <w:lang w:val="es-ES" w:eastAsia="zh-CN"/>
            </w:rPr>
          </w:rPrChange>
        </w:rPr>
        <w:pPrChange w:id="239" w:author="phuong vu" w:date="2018-11-30T14:16:00Z">
          <w:pPr>
            <w:spacing w:after="0"/>
            <w:jc w:val="center"/>
          </w:pPr>
        </w:pPrChange>
      </w:pPr>
      <w:ins w:id="240" w:author="Tran Huan" w:date="2018-11-25T16:07:00Z">
        <w:r w:rsidRPr="00920004">
          <w:rPr>
            <w:rFonts w:eastAsia="Times New Roman"/>
            <w:sz w:val="28"/>
            <w:szCs w:val="28"/>
            <w:lang w:val="es-ES" w:eastAsia="zh-CN"/>
            <w:rPrChange w:id="241" w:author="phuong vu" w:date="2018-11-30T22:36:00Z">
              <w:rPr>
                <w:rFonts w:ascii="Times New Roman" w:eastAsia="Times New Roman" w:hAnsi="Times New Roman" w:cs="Times New Roman"/>
                <w:sz w:val="28"/>
                <w:szCs w:val="28"/>
                <w:lang w:val="es-ES" w:eastAsia="zh-CN"/>
              </w:rPr>
            </w:rPrChange>
          </w:rPr>
          <w:t>BỘ GIÁO DỤC VÀ ĐÀO TẠO</w:t>
        </w:r>
      </w:ins>
    </w:p>
    <w:p w14:paraId="5552CD1A" w14:textId="77777777" w:rsidR="000245EB" w:rsidRPr="00920004" w:rsidRDefault="000245EB" w:rsidP="00BD0851">
      <w:pPr>
        <w:spacing w:before="240" w:after="0" w:line="0" w:lineRule="atLeast"/>
        <w:jc w:val="center"/>
        <w:rPr>
          <w:ins w:id="242" w:author="Tran Huan" w:date="2018-11-25T16:07:00Z"/>
          <w:rFonts w:eastAsia="Times New Roman"/>
          <w:b/>
          <w:bCs/>
          <w:sz w:val="28"/>
          <w:szCs w:val="28"/>
          <w:lang w:val="es-ES" w:eastAsia="zh-CN"/>
          <w:rPrChange w:id="243" w:author="phuong vu" w:date="2018-11-30T22:36:00Z">
            <w:rPr>
              <w:ins w:id="244" w:author="Tran Huan" w:date="2018-11-25T16:07:00Z"/>
              <w:rFonts w:ascii="Times New Roman" w:eastAsia="Times New Roman" w:hAnsi="Times New Roman" w:cs="Times New Roman"/>
              <w:b/>
              <w:bCs/>
              <w:sz w:val="28"/>
              <w:szCs w:val="28"/>
              <w:lang w:val="es-ES" w:eastAsia="zh-CN"/>
            </w:rPr>
          </w:rPrChange>
        </w:rPr>
        <w:pPrChange w:id="245" w:author="phuong vu" w:date="2018-11-30T14:16:00Z">
          <w:pPr>
            <w:spacing w:after="0"/>
            <w:jc w:val="center"/>
          </w:pPr>
        </w:pPrChange>
      </w:pPr>
      <w:ins w:id="246" w:author="Tran Huan" w:date="2018-11-25T16:07:00Z">
        <w:r w:rsidRPr="00920004">
          <w:rPr>
            <w:rFonts w:eastAsia="Times New Roman"/>
            <w:b/>
            <w:bCs/>
            <w:sz w:val="28"/>
            <w:szCs w:val="28"/>
            <w:lang w:val="es-ES" w:eastAsia="zh-CN"/>
            <w:rPrChange w:id="247" w:author="phuong vu" w:date="2018-11-30T22:36:00Z">
              <w:rPr>
                <w:rFonts w:ascii="Times New Roman" w:eastAsia="Times New Roman" w:hAnsi="Times New Roman" w:cs="Times New Roman"/>
                <w:b/>
                <w:bCs/>
                <w:sz w:val="28"/>
                <w:szCs w:val="28"/>
                <w:lang w:val="es-ES" w:eastAsia="zh-CN"/>
              </w:rPr>
            </w:rPrChange>
          </w:rPr>
          <w:t>TRƯỜNG ĐẠI HỌC CẦN THƠ</w:t>
        </w:r>
      </w:ins>
    </w:p>
    <w:p w14:paraId="6493435F" w14:textId="77777777" w:rsidR="000245EB" w:rsidRPr="00920004" w:rsidRDefault="000245EB" w:rsidP="00BD0851">
      <w:pPr>
        <w:spacing w:before="240" w:after="0" w:line="0" w:lineRule="atLeast"/>
        <w:jc w:val="center"/>
        <w:rPr>
          <w:ins w:id="248" w:author="Tran Huan" w:date="2018-11-25T16:07:00Z"/>
          <w:rFonts w:eastAsia="Times New Roman"/>
          <w:b/>
          <w:bCs/>
          <w:sz w:val="28"/>
          <w:szCs w:val="28"/>
          <w:lang w:val="es-ES" w:eastAsia="zh-CN"/>
          <w:rPrChange w:id="249" w:author="phuong vu" w:date="2018-11-30T22:36:00Z">
            <w:rPr>
              <w:ins w:id="250" w:author="Tran Huan" w:date="2018-11-25T16:07:00Z"/>
              <w:rFonts w:ascii="Times New Roman" w:eastAsia="Times New Roman" w:hAnsi="Times New Roman" w:cs="Times New Roman"/>
              <w:b/>
              <w:bCs/>
              <w:sz w:val="28"/>
              <w:szCs w:val="28"/>
              <w:lang w:val="es-ES" w:eastAsia="zh-CN"/>
            </w:rPr>
          </w:rPrChange>
        </w:rPr>
        <w:pPrChange w:id="251" w:author="phuong vu" w:date="2018-11-30T14:16:00Z">
          <w:pPr>
            <w:spacing w:after="0"/>
            <w:jc w:val="center"/>
          </w:pPr>
        </w:pPrChange>
      </w:pPr>
      <w:ins w:id="252" w:author="Tran Huan" w:date="2018-11-25T16:07:00Z">
        <w:r w:rsidRPr="00920004">
          <w:rPr>
            <w:rFonts w:eastAsia="Times New Roman"/>
            <w:b/>
            <w:bCs/>
            <w:sz w:val="28"/>
            <w:szCs w:val="28"/>
            <w:lang w:val="es-ES" w:eastAsia="zh-CN"/>
            <w:rPrChange w:id="253" w:author="phuong vu" w:date="2018-11-30T22:36:00Z">
              <w:rPr>
                <w:rFonts w:ascii="Times New Roman" w:eastAsia="Times New Roman" w:hAnsi="Times New Roman" w:cs="Times New Roman"/>
                <w:b/>
                <w:bCs/>
                <w:sz w:val="28"/>
                <w:szCs w:val="28"/>
                <w:lang w:val="es-ES" w:eastAsia="zh-CN"/>
              </w:rPr>
            </w:rPrChange>
          </w:rPr>
          <w:t>KHOA CÔNG NGHỆ THÔNG TIN &amp; TRUYỀN THÔNG</w:t>
        </w:r>
      </w:ins>
    </w:p>
    <w:p w14:paraId="008C870E" w14:textId="77777777" w:rsidR="000245EB" w:rsidRPr="00920004" w:rsidRDefault="000245EB" w:rsidP="00BD0851">
      <w:pPr>
        <w:spacing w:before="240" w:after="0" w:line="0" w:lineRule="atLeast"/>
        <w:jc w:val="center"/>
        <w:rPr>
          <w:ins w:id="254" w:author="Tran Huan" w:date="2018-11-25T16:07:00Z"/>
          <w:rFonts w:eastAsia="Times New Roman"/>
          <w:b/>
          <w:sz w:val="28"/>
          <w:szCs w:val="28"/>
          <w:lang w:val="es-ES" w:eastAsia="zh-CN"/>
          <w:rPrChange w:id="255" w:author="phuong vu" w:date="2018-11-30T22:36:00Z">
            <w:rPr>
              <w:ins w:id="256" w:author="Tran Huan" w:date="2018-11-25T16:07:00Z"/>
              <w:rFonts w:ascii="Times New Roman" w:eastAsia="Times New Roman" w:hAnsi="Times New Roman" w:cs="Times New Roman"/>
              <w:b/>
              <w:sz w:val="28"/>
              <w:szCs w:val="28"/>
              <w:lang w:val="es-ES" w:eastAsia="zh-CN"/>
            </w:rPr>
          </w:rPrChange>
        </w:rPr>
        <w:pPrChange w:id="257" w:author="phuong vu" w:date="2018-11-30T14:16:00Z">
          <w:pPr>
            <w:spacing w:after="0"/>
            <w:jc w:val="center"/>
          </w:pPr>
        </w:pPrChange>
      </w:pPr>
      <w:ins w:id="258" w:author="Tran Huan" w:date="2018-11-25T16:07:00Z">
        <w:r w:rsidRPr="00920004">
          <w:rPr>
            <w:rFonts w:eastAsia="Times New Roman"/>
            <w:b/>
            <w:sz w:val="28"/>
            <w:szCs w:val="28"/>
            <w:lang w:val="es-ES" w:eastAsia="zh-CN"/>
            <w:rPrChange w:id="259" w:author="phuong vu" w:date="2018-11-30T22:36:00Z">
              <w:rPr>
                <w:rFonts w:ascii="Times New Roman" w:eastAsia="Times New Roman" w:hAnsi="Times New Roman" w:cs="Times New Roman"/>
                <w:b/>
                <w:sz w:val="28"/>
                <w:szCs w:val="28"/>
                <w:lang w:val="es-ES" w:eastAsia="zh-CN"/>
              </w:rPr>
            </w:rPrChange>
          </w:rPr>
          <w:t>BỘ MÔN CÔNG NGHỆ THÔNG TIN</w:t>
        </w:r>
      </w:ins>
    </w:p>
    <w:p w14:paraId="2A25DB03" w14:textId="77777777" w:rsidR="000245EB" w:rsidRPr="00920004" w:rsidRDefault="000245EB" w:rsidP="00BD0851">
      <w:pPr>
        <w:spacing w:before="240" w:after="0" w:line="0" w:lineRule="atLeast"/>
        <w:jc w:val="center"/>
        <w:rPr>
          <w:ins w:id="260" w:author="Tran Huan" w:date="2018-11-25T16:07:00Z"/>
          <w:rFonts w:eastAsia="Times New Roman"/>
          <w:b/>
          <w:sz w:val="40"/>
          <w:szCs w:val="40"/>
          <w:lang w:val="es-ES" w:eastAsia="zh-CN"/>
          <w:rPrChange w:id="261" w:author="phuong vu" w:date="2018-11-30T22:36:00Z">
            <w:rPr>
              <w:ins w:id="262" w:author="Tran Huan" w:date="2018-11-25T16:07:00Z"/>
              <w:rFonts w:ascii="Times New Roman" w:eastAsia="Times New Roman" w:hAnsi="Times New Roman" w:cs="Times New Roman"/>
              <w:b/>
              <w:sz w:val="40"/>
              <w:szCs w:val="40"/>
              <w:lang w:val="es-ES" w:eastAsia="zh-CN"/>
            </w:rPr>
          </w:rPrChange>
        </w:rPr>
        <w:pPrChange w:id="263" w:author="phuong vu" w:date="2018-11-30T14:16:00Z">
          <w:pPr>
            <w:spacing w:after="0" w:line="240" w:lineRule="atLeast"/>
            <w:jc w:val="center"/>
          </w:pPr>
        </w:pPrChange>
      </w:pPr>
      <w:ins w:id="264" w:author="Tran Huan" w:date="2018-11-25T16:07:00Z">
        <w:r w:rsidRPr="00920004">
          <w:rPr>
            <w:rFonts w:eastAsia="Times New Roman"/>
            <w:b/>
            <w:sz w:val="40"/>
            <w:szCs w:val="40"/>
            <w:lang w:val="es-ES" w:eastAsia="zh-CN"/>
            <w:rPrChange w:id="265" w:author="phuong vu" w:date="2018-11-30T22:36:00Z">
              <w:rPr>
                <w:rFonts w:ascii="Times New Roman" w:eastAsia="Times New Roman" w:hAnsi="Times New Roman" w:cs="Times New Roman"/>
                <w:b/>
                <w:sz w:val="40"/>
                <w:szCs w:val="40"/>
                <w:lang w:val="es-ES" w:eastAsia="zh-CN"/>
              </w:rPr>
            </w:rPrChange>
          </w:rPr>
          <w:sym w:font="Wingdings" w:char="F09A"/>
        </w:r>
        <w:r w:rsidRPr="00920004">
          <w:rPr>
            <w:rFonts w:eastAsia="Times New Roman"/>
            <w:b/>
            <w:sz w:val="40"/>
            <w:szCs w:val="40"/>
            <w:lang w:val="es-ES" w:eastAsia="zh-CN"/>
            <w:rPrChange w:id="266"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267" w:author="phuong vu" w:date="2018-11-30T22:36:00Z">
              <w:rPr>
                <w:rFonts w:ascii="Times New Roman" w:eastAsia="Times New Roman" w:hAnsi="Times New Roman" w:cs="Times New Roman"/>
                <w:b/>
                <w:sz w:val="40"/>
                <w:szCs w:val="40"/>
                <w:lang w:val="es-ES" w:eastAsia="zh-CN"/>
              </w:rPr>
            </w:rPrChange>
          </w:rPr>
          <w:sym w:font="Wingdings" w:char="F026"/>
        </w:r>
        <w:r w:rsidRPr="00920004">
          <w:rPr>
            <w:rFonts w:eastAsia="Times New Roman"/>
            <w:b/>
            <w:sz w:val="40"/>
            <w:szCs w:val="40"/>
            <w:lang w:val="es-ES" w:eastAsia="zh-CN"/>
            <w:rPrChange w:id="268" w:author="phuong vu" w:date="2018-11-30T22:36:00Z">
              <w:rPr>
                <w:rFonts w:ascii="Times New Roman" w:eastAsia="Times New Roman" w:hAnsi="Times New Roman" w:cs="Times New Roman"/>
                <w:b/>
                <w:sz w:val="40"/>
                <w:szCs w:val="40"/>
                <w:lang w:val="es-ES" w:eastAsia="zh-CN"/>
              </w:rPr>
            </w:rPrChange>
          </w:rPr>
          <w:t xml:space="preserve"> </w:t>
        </w:r>
        <w:r w:rsidRPr="00920004">
          <w:rPr>
            <w:rFonts w:eastAsia="Times New Roman"/>
            <w:b/>
            <w:sz w:val="40"/>
            <w:szCs w:val="40"/>
            <w:lang w:val="es-ES" w:eastAsia="zh-CN"/>
            <w:rPrChange w:id="269" w:author="phuong vu" w:date="2018-11-30T22:36:00Z">
              <w:rPr>
                <w:rFonts w:ascii="Times New Roman" w:eastAsia="Times New Roman" w:hAnsi="Times New Roman" w:cs="Times New Roman"/>
                <w:b/>
                <w:sz w:val="40"/>
                <w:szCs w:val="40"/>
                <w:lang w:val="es-ES" w:eastAsia="zh-CN"/>
              </w:rPr>
            </w:rPrChange>
          </w:rPr>
          <w:sym w:font="Wingdings" w:char="F09B"/>
        </w:r>
      </w:ins>
    </w:p>
    <w:p w14:paraId="094FBB0A" w14:textId="77777777" w:rsidR="000245EB" w:rsidRPr="00920004" w:rsidRDefault="000245EB" w:rsidP="00BD0851">
      <w:pPr>
        <w:spacing w:before="240" w:after="0" w:line="0" w:lineRule="atLeast"/>
        <w:jc w:val="center"/>
        <w:rPr>
          <w:ins w:id="270" w:author="Tran Huan" w:date="2018-11-25T16:07:00Z"/>
          <w:rFonts w:eastAsia="Times New Roman"/>
          <w:sz w:val="24"/>
          <w:szCs w:val="24"/>
          <w:lang w:val="es-ES" w:eastAsia="zh-CN"/>
          <w:rPrChange w:id="271" w:author="phuong vu" w:date="2018-11-30T22:36:00Z">
            <w:rPr>
              <w:ins w:id="272" w:author="Tran Huan" w:date="2018-11-25T16:07:00Z"/>
              <w:rFonts w:ascii="Times New Roman" w:eastAsia="Times New Roman" w:hAnsi="Times New Roman" w:cs="Times New Roman"/>
              <w:sz w:val="24"/>
              <w:szCs w:val="24"/>
              <w:lang w:val="es-ES" w:eastAsia="zh-CN"/>
            </w:rPr>
          </w:rPrChange>
        </w:rPr>
        <w:pPrChange w:id="273" w:author="phuong vu" w:date="2018-11-30T14:16:00Z">
          <w:pPr>
            <w:spacing w:after="0" w:line="240" w:lineRule="atLeast"/>
            <w:jc w:val="center"/>
          </w:pPr>
        </w:pPrChange>
      </w:pPr>
    </w:p>
    <w:p w14:paraId="52C72F68" w14:textId="77777777" w:rsidR="000245EB" w:rsidRPr="00920004" w:rsidRDefault="000245EB" w:rsidP="00BD0851">
      <w:pPr>
        <w:spacing w:before="240" w:after="0" w:line="0" w:lineRule="atLeast"/>
        <w:jc w:val="center"/>
        <w:rPr>
          <w:ins w:id="274" w:author="Tran Huan" w:date="2018-11-25T16:07:00Z"/>
          <w:rFonts w:eastAsia="Times New Roman"/>
          <w:sz w:val="24"/>
          <w:szCs w:val="24"/>
          <w:lang w:val="es-ES" w:eastAsia="zh-CN"/>
          <w:rPrChange w:id="275" w:author="phuong vu" w:date="2018-11-30T22:36:00Z">
            <w:rPr>
              <w:ins w:id="276" w:author="Tran Huan" w:date="2018-11-25T16:07:00Z"/>
              <w:rFonts w:ascii="Times New Roman" w:eastAsia="Times New Roman" w:hAnsi="Times New Roman" w:cs="Times New Roman"/>
              <w:sz w:val="24"/>
              <w:szCs w:val="24"/>
              <w:lang w:val="es-ES" w:eastAsia="zh-CN"/>
            </w:rPr>
          </w:rPrChange>
        </w:rPr>
        <w:pPrChange w:id="277" w:author="phuong vu" w:date="2018-11-30T14:16:00Z">
          <w:pPr>
            <w:spacing w:after="0" w:line="240" w:lineRule="atLeast"/>
            <w:jc w:val="center"/>
          </w:pPr>
        </w:pPrChange>
      </w:pPr>
      <w:ins w:id="278" w:author="Tran Huan" w:date="2018-11-25T16:07:00Z">
        <w:r w:rsidRPr="00920004">
          <w:rPr>
            <w:rFonts w:eastAsia="Times New Roman"/>
            <w:noProof/>
            <w:sz w:val="24"/>
            <w:szCs w:val="24"/>
            <w:lang w:val="en-US"/>
            <w:rPrChange w:id="279" w:author="phuong vu" w:date="2018-11-30T22:36:00Z">
              <w:rPr>
                <w:rFonts w:ascii="Times New Roman" w:eastAsia="Times New Roman" w:hAnsi="Times New Roman" w:cs="Times New Roman"/>
                <w:noProof/>
                <w:sz w:val="24"/>
                <w:szCs w:val="24"/>
                <w:lang w:val="en-US"/>
              </w:rPr>
            </w:rPrChange>
          </w:rPr>
          <w:drawing>
            <wp:inline distT="0" distB="0" distL="0" distR="0" wp14:anchorId="7C2B326D" wp14:editId="203A7A68">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920004" w:rsidRDefault="000245EB" w:rsidP="00BD0851">
      <w:pPr>
        <w:spacing w:before="240" w:after="0" w:line="0" w:lineRule="atLeast"/>
        <w:jc w:val="center"/>
        <w:rPr>
          <w:ins w:id="280" w:author="Tran Huan" w:date="2018-11-25T16:07:00Z"/>
          <w:rFonts w:eastAsia="Times New Roman"/>
          <w:sz w:val="24"/>
          <w:szCs w:val="24"/>
          <w:lang w:val="es-ES" w:eastAsia="zh-CN"/>
          <w:rPrChange w:id="281" w:author="phuong vu" w:date="2018-11-30T22:36:00Z">
            <w:rPr>
              <w:ins w:id="282" w:author="Tran Huan" w:date="2018-11-25T16:07:00Z"/>
              <w:rFonts w:ascii="Times New Roman" w:eastAsia="Times New Roman" w:hAnsi="Times New Roman" w:cs="Times New Roman"/>
              <w:sz w:val="24"/>
              <w:szCs w:val="24"/>
              <w:lang w:val="es-ES" w:eastAsia="zh-CN"/>
            </w:rPr>
          </w:rPrChange>
        </w:rPr>
        <w:pPrChange w:id="283" w:author="phuong vu" w:date="2018-11-30T14:16:00Z">
          <w:pPr>
            <w:spacing w:after="0" w:line="240" w:lineRule="atLeast"/>
            <w:jc w:val="center"/>
          </w:pPr>
        </w:pPrChange>
      </w:pPr>
    </w:p>
    <w:p w14:paraId="4D136C6A" w14:textId="77777777" w:rsidR="000245EB" w:rsidRPr="00920004" w:rsidRDefault="000245EB" w:rsidP="00BD0851">
      <w:pPr>
        <w:spacing w:before="240" w:after="0" w:line="0" w:lineRule="atLeast"/>
        <w:jc w:val="center"/>
        <w:rPr>
          <w:ins w:id="284" w:author="Tran Huan" w:date="2018-11-25T16:07:00Z"/>
          <w:rFonts w:eastAsia="Times New Roman"/>
          <w:sz w:val="24"/>
          <w:szCs w:val="24"/>
          <w:lang w:val="es-ES" w:eastAsia="zh-CN"/>
          <w:rPrChange w:id="285" w:author="phuong vu" w:date="2018-11-30T22:36:00Z">
            <w:rPr>
              <w:ins w:id="286" w:author="Tran Huan" w:date="2018-11-25T16:07:00Z"/>
              <w:rFonts w:ascii="Times New Roman" w:eastAsia="Times New Roman" w:hAnsi="Times New Roman" w:cs="Times New Roman"/>
              <w:sz w:val="24"/>
              <w:szCs w:val="24"/>
              <w:lang w:val="es-ES" w:eastAsia="zh-CN"/>
            </w:rPr>
          </w:rPrChange>
        </w:rPr>
        <w:pPrChange w:id="287" w:author="phuong vu" w:date="2018-11-30T14:16:00Z">
          <w:pPr>
            <w:spacing w:after="0" w:line="240" w:lineRule="atLeast"/>
            <w:jc w:val="center"/>
          </w:pPr>
        </w:pPrChange>
      </w:pPr>
    </w:p>
    <w:p w14:paraId="7D32F233" w14:textId="77777777" w:rsidR="000245EB" w:rsidRPr="00920004" w:rsidRDefault="000245EB" w:rsidP="00BD0851">
      <w:pPr>
        <w:spacing w:before="240" w:after="0" w:line="0" w:lineRule="atLeast"/>
        <w:jc w:val="left"/>
        <w:rPr>
          <w:ins w:id="288" w:author="Tran Huan" w:date="2018-11-25T16:07:00Z"/>
          <w:rFonts w:eastAsia="Times New Roman"/>
          <w:sz w:val="28"/>
          <w:szCs w:val="28"/>
          <w:lang w:val="es-ES" w:eastAsia="zh-CN"/>
          <w:rPrChange w:id="289" w:author="phuong vu" w:date="2018-11-30T22:36:00Z">
            <w:rPr>
              <w:ins w:id="290" w:author="Tran Huan" w:date="2018-11-25T16:07:00Z"/>
              <w:rFonts w:ascii="Times New Roman" w:eastAsia="Times New Roman" w:hAnsi="Times New Roman" w:cs="Times New Roman"/>
              <w:sz w:val="28"/>
              <w:szCs w:val="28"/>
              <w:lang w:val="es-ES" w:eastAsia="zh-CN"/>
            </w:rPr>
          </w:rPrChange>
        </w:rPr>
        <w:pPrChange w:id="291" w:author="phuong vu" w:date="2018-11-30T14:16:00Z">
          <w:pPr>
            <w:spacing w:after="0" w:line="240" w:lineRule="atLeast"/>
            <w:jc w:val="left"/>
          </w:pPr>
        </w:pPrChange>
      </w:pPr>
    </w:p>
    <w:p w14:paraId="26828A9C" w14:textId="77777777" w:rsidR="000245EB" w:rsidRPr="00920004" w:rsidRDefault="000245EB" w:rsidP="00BD0851">
      <w:pPr>
        <w:spacing w:before="240" w:after="0" w:line="0" w:lineRule="atLeast"/>
        <w:jc w:val="center"/>
        <w:rPr>
          <w:ins w:id="292" w:author="Tran Huan" w:date="2018-11-25T16:07:00Z"/>
          <w:rFonts w:eastAsia="Times New Roman"/>
          <w:b/>
          <w:bCs/>
          <w:sz w:val="28"/>
          <w:szCs w:val="28"/>
          <w:lang w:val="es-ES" w:eastAsia="zh-CN"/>
          <w:rPrChange w:id="293" w:author="phuong vu" w:date="2018-11-30T22:36:00Z">
            <w:rPr>
              <w:ins w:id="294" w:author="Tran Huan" w:date="2018-11-25T16:07:00Z"/>
              <w:rFonts w:ascii="Times New Roman" w:eastAsia="Times New Roman" w:hAnsi="Times New Roman" w:cs="Times New Roman"/>
              <w:b/>
              <w:bCs/>
              <w:sz w:val="28"/>
              <w:szCs w:val="28"/>
              <w:lang w:val="es-ES" w:eastAsia="zh-CN"/>
            </w:rPr>
          </w:rPrChange>
        </w:rPr>
        <w:pPrChange w:id="295" w:author="phuong vu" w:date="2018-11-30T14:16:00Z">
          <w:pPr>
            <w:spacing w:after="0" w:line="240" w:lineRule="atLeast"/>
            <w:jc w:val="center"/>
          </w:pPr>
        </w:pPrChange>
      </w:pPr>
      <w:ins w:id="296" w:author="Tran Huan" w:date="2018-11-25T16:07:00Z">
        <w:r w:rsidRPr="00920004">
          <w:rPr>
            <w:rFonts w:eastAsia="Times New Roman"/>
            <w:b/>
            <w:bCs/>
            <w:sz w:val="28"/>
            <w:szCs w:val="28"/>
            <w:lang w:val="es-ES" w:eastAsia="zh-CN"/>
            <w:rPrChange w:id="297" w:author="phuong vu" w:date="2018-11-30T22:36:00Z">
              <w:rPr>
                <w:rFonts w:ascii="Times New Roman" w:eastAsia="Times New Roman" w:hAnsi="Times New Roman" w:cs="Times New Roman"/>
                <w:b/>
                <w:bCs/>
                <w:sz w:val="28"/>
                <w:szCs w:val="28"/>
                <w:lang w:val="es-ES" w:eastAsia="zh-CN"/>
              </w:rPr>
            </w:rPrChange>
          </w:rPr>
          <w:t xml:space="preserve">LUẬN VĂN TỐT NGHIỆP ĐẠI HỌC </w:t>
        </w:r>
      </w:ins>
    </w:p>
    <w:p w14:paraId="790C54B7" w14:textId="77777777" w:rsidR="000245EB" w:rsidRPr="00920004" w:rsidRDefault="000245EB" w:rsidP="00BD0851">
      <w:pPr>
        <w:spacing w:before="240" w:after="0" w:line="0" w:lineRule="atLeast"/>
        <w:jc w:val="center"/>
        <w:rPr>
          <w:ins w:id="298" w:author="Tran Huan" w:date="2018-11-25T16:07:00Z"/>
          <w:rFonts w:eastAsia="Times New Roman"/>
          <w:b/>
          <w:bCs/>
          <w:sz w:val="28"/>
          <w:szCs w:val="28"/>
          <w:lang w:val="es-ES" w:eastAsia="zh-CN"/>
          <w:rPrChange w:id="299" w:author="phuong vu" w:date="2018-11-30T22:36:00Z">
            <w:rPr>
              <w:ins w:id="300" w:author="Tran Huan" w:date="2018-11-25T16:07:00Z"/>
              <w:rFonts w:ascii="Times New Roman" w:eastAsia="Times New Roman" w:hAnsi="Times New Roman" w:cs="Times New Roman"/>
              <w:b/>
              <w:bCs/>
              <w:sz w:val="28"/>
              <w:szCs w:val="28"/>
              <w:lang w:val="es-ES" w:eastAsia="zh-CN"/>
            </w:rPr>
          </w:rPrChange>
        </w:rPr>
        <w:pPrChange w:id="301" w:author="phuong vu" w:date="2018-11-30T14:16:00Z">
          <w:pPr>
            <w:spacing w:after="0" w:line="240" w:lineRule="atLeast"/>
            <w:jc w:val="center"/>
          </w:pPr>
        </w:pPrChange>
      </w:pPr>
      <w:ins w:id="302" w:author="Tran Huan" w:date="2018-11-25T16:07:00Z">
        <w:r w:rsidRPr="00920004">
          <w:rPr>
            <w:rFonts w:eastAsia="Times New Roman"/>
            <w:b/>
            <w:bCs/>
            <w:sz w:val="28"/>
            <w:szCs w:val="28"/>
            <w:lang w:val="es-ES" w:eastAsia="zh-CN"/>
            <w:rPrChange w:id="303" w:author="phuong vu" w:date="2018-11-30T22:36:00Z">
              <w:rPr>
                <w:rFonts w:ascii="Times New Roman" w:eastAsia="Times New Roman" w:hAnsi="Times New Roman" w:cs="Times New Roman"/>
                <w:b/>
                <w:bCs/>
                <w:sz w:val="28"/>
                <w:szCs w:val="28"/>
                <w:lang w:val="es-ES" w:eastAsia="zh-CN"/>
              </w:rPr>
            </w:rPrChange>
          </w:rPr>
          <w:t>NGÀNH CÔNG NGHỆ THÔNG TIN</w:t>
        </w:r>
      </w:ins>
    </w:p>
    <w:p w14:paraId="691AECB6" w14:textId="77777777" w:rsidR="000245EB" w:rsidRPr="00920004" w:rsidRDefault="000245EB" w:rsidP="00BD0851">
      <w:pPr>
        <w:spacing w:before="240" w:after="0" w:line="0" w:lineRule="atLeast"/>
        <w:jc w:val="center"/>
        <w:rPr>
          <w:ins w:id="304" w:author="Tran Huan" w:date="2018-11-25T16:07:00Z"/>
          <w:rFonts w:eastAsia="Times New Roman"/>
          <w:b/>
          <w:bCs/>
          <w:sz w:val="24"/>
          <w:szCs w:val="24"/>
          <w:lang w:val="es-ES" w:eastAsia="zh-CN"/>
          <w:rPrChange w:id="305" w:author="phuong vu" w:date="2018-11-30T22:36:00Z">
            <w:rPr>
              <w:ins w:id="306" w:author="Tran Huan" w:date="2018-11-25T16:07:00Z"/>
              <w:rFonts w:ascii="Times New Roman" w:eastAsia="Times New Roman" w:hAnsi="Times New Roman" w:cs="Times New Roman"/>
              <w:b/>
              <w:bCs/>
              <w:sz w:val="24"/>
              <w:szCs w:val="24"/>
              <w:lang w:val="es-ES" w:eastAsia="zh-CN"/>
            </w:rPr>
          </w:rPrChange>
        </w:rPr>
        <w:pPrChange w:id="307" w:author="phuong vu" w:date="2018-11-30T14:16:00Z">
          <w:pPr>
            <w:spacing w:after="0" w:line="240" w:lineRule="atLeast"/>
            <w:jc w:val="center"/>
          </w:pPr>
        </w:pPrChange>
      </w:pPr>
    </w:p>
    <w:p w14:paraId="48F7E240" w14:textId="77777777" w:rsidR="000245EB" w:rsidRPr="00920004" w:rsidRDefault="000245EB" w:rsidP="00BD0851">
      <w:pPr>
        <w:spacing w:before="240" w:after="0" w:line="0" w:lineRule="atLeast"/>
        <w:jc w:val="left"/>
        <w:rPr>
          <w:ins w:id="308" w:author="Tran Huan" w:date="2018-11-25T16:07:00Z"/>
          <w:rFonts w:eastAsia="Times New Roman"/>
          <w:b/>
          <w:bCs/>
          <w:sz w:val="32"/>
          <w:szCs w:val="32"/>
          <w:lang w:val="es-ES" w:eastAsia="zh-CN"/>
          <w:rPrChange w:id="309" w:author="phuong vu" w:date="2018-11-30T22:36:00Z">
            <w:rPr>
              <w:ins w:id="310" w:author="Tran Huan" w:date="2018-11-25T16:07:00Z"/>
              <w:rFonts w:ascii="Times New Roman" w:eastAsia="Times New Roman" w:hAnsi="Times New Roman" w:cs="Times New Roman"/>
              <w:b/>
              <w:bCs/>
              <w:sz w:val="32"/>
              <w:szCs w:val="32"/>
              <w:lang w:val="es-ES" w:eastAsia="zh-CN"/>
            </w:rPr>
          </w:rPrChange>
        </w:rPr>
        <w:pPrChange w:id="311" w:author="phuong vu" w:date="2018-11-30T14:16:00Z">
          <w:pPr>
            <w:spacing w:after="0" w:line="240" w:lineRule="atLeast"/>
            <w:jc w:val="left"/>
          </w:pPr>
        </w:pPrChange>
      </w:pPr>
    </w:p>
    <w:p w14:paraId="68AF8CCF" w14:textId="77777777" w:rsidR="000245EB" w:rsidRPr="00920004" w:rsidRDefault="000245EB" w:rsidP="00BD0851">
      <w:pPr>
        <w:spacing w:before="240" w:after="0" w:line="0" w:lineRule="atLeast"/>
        <w:jc w:val="center"/>
        <w:rPr>
          <w:ins w:id="312" w:author="Tran Huan" w:date="2018-11-25T16:07:00Z"/>
          <w:rFonts w:eastAsia="Times New Roman"/>
          <w:b/>
          <w:bCs/>
          <w:sz w:val="32"/>
          <w:szCs w:val="32"/>
          <w:lang w:val="es-ES" w:eastAsia="zh-CN"/>
          <w:rPrChange w:id="313" w:author="phuong vu" w:date="2018-11-30T22:36:00Z">
            <w:rPr>
              <w:ins w:id="314" w:author="Tran Huan" w:date="2018-11-25T16:07:00Z"/>
              <w:rFonts w:ascii="Times New Roman" w:eastAsia="Times New Roman" w:hAnsi="Times New Roman" w:cs="Times New Roman"/>
              <w:b/>
              <w:bCs/>
              <w:sz w:val="32"/>
              <w:szCs w:val="32"/>
              <w:lang w:val="es-ES" w:eastAsia="zh-CN"/>
            </w:rPr>
          </w:rPrChange>
        </w:rPr>
        <w:pPrChange w:id="315" w:author="phuong vu" w:date="2018-11-30T14:16:00Z">
          <w:pPr>
            <w:spacing w:after="0" w:line="240" w:lineRule="atLeast"/>
            <w:jc w:val="center"/>
          </w:pPr>
        </w:pPrChange>
      </w:pPr>
      <w:ins w:id="316" w:author="Tran Huan" w:date="2018-11-25T16:07:00Z">
        <w:r w:rsidRPr="00920004">
          <w:rPr>
            <w:rFonts w:eastAsia="Times New Roman"/>
            <w:b/>
            <w:bCs/>
            <w:sz w:val="32"/>
            <w:szCs w:val="32"/>
            <w:lang w:val="es-ES" w:eastAsia="zh-CN"/>
            <w:rPrChange w:id="317" w:author="phuong vu" w:date="2018-11-30T22:36:00Z">
              <w:rPr>
                <w:rFonts w:ascii="Times New Roman" w:eastAsia="Times New Roman" w:hAnsi="Times New Roman" w:cs="Times New Roman"/>
                <w:b/>
                <w:bCs/>
                <w:sz w:val="32"/>
                <w:szCs w:val="32"/>
                <w:lang w:val="es-ES" w:eastAsia="zh-CN"/>
              </w:rPr>
            </w:rPrChange>
          </w:rPr>
          <w:t>Đề tài</w:t>
        </w:r>
      </w:ins>
    </w:p>
    <w:p w14:paraId="31B9E00E" w14:textId="77777777" w:rsidR="000245EB" w:rsidRPr="00920004" w:rsidRDefault="000245EB" w:rsidP="00BD0851">
      <w:pPr>
        <w:spacing w:before="240" w:after="0" w:line="0" w:lineRule="atLeast"/>
        <w:jc w:val="center"/>
        <w:rPr>
          <w:ins w:id="318" w:author="Tran Huan" w:date="2018-11-25T16:07:00Z"/>
          <w:rFonts w:eastAsia="Times New Roman"/>
          <w:b/>
          <w:bCs/>
          <w:sz w:val="32"/>
          <w:szCs w:val="32"/>
          <w:lang w:val="es-ES" w:eastAsia="zh-CN"/>
          <w:rPrChange w:id="319" w:author="phuong vu" w:date="2018-11-30T22:36:00Z">
            <w:rPr>
              <w:ins w:id="320" w:author="Tran Huan" w:date="2018-11-25T16:07:00Z"/>
              <w:rFonts w:ascii="Times New Roman" w:eastAsia="Times New Roman" w:hAnsi="Times New Roman" w:cs="Times New Roman"/>
              <w:b/>
              <w:bCs/>
              <w:sz w:val="32"/>
              <w:szCs w:val="32"/>
              <w:lang w:val="es-ES" w:eastAsia="zh-CN"/>
            </w:rPr>
          </w:rPrChange>
        </w:rPr>
        <w:pPrChange w:id="321" w:author="phuong vu" w:date="2018-11-30T14:16:00Z">
          <w:pPr>
            <w:spacing w:after="0" w:line="240" w:lineRule="atLeast"/>
            <w:jc w:val="center"/>
          </w:pPr>
        </w:pPrChange>
      </w:pPr>
    </w:p>
    <w:p w14:paraId="7E9D6857" w14:textId="77777777" w:rsidR="00F46911" w:rsidRPr="007033C7" w:rsidRDefault="00F46911" w:rsidP="00F46911">
      <w:pPr>
        <w:spacing w:before="240" w:after="0" w:line="0" w:lineRule="atLeast"/>
        <w:jc w:val="center"/>
        <w:rPr>
          <w:ins w:id="322" w:author="phuong vu" w:date="2018-11-30T22:39:00Z"/>
          <w:rFonts w:eastAsia="Times New Roman"/>
          <w:b/>
          <w:bCs/>
          <w:sz w:val="40"/>
          <w:szCs w:val="40"/>
          <w:lang w:val="es-ES" w:eastAsia="zh-CN"/>
        </w:rPr>
      </w:pPr>
      <w:ins w:id="323" w:author="phuong vu" w:date="2018-11-30T22:39:00Z">
        <w:r w:rsidRPr="007033C7">
          <w:rPr>
            <w:rFonts w:eastAsia="Times New Roman"/>
            <w:b/>
            <w:bCs/>
            <w:sz w:val="40"/>
            <w:szCs w:val="40"/>
            <w:lang w:val="es-ES" w:eastAsia="zh-CN"/>
          </w:rPr>
          <w:t>HỆ THỐNG QUẢN LÝ CỬA HÀNG GIẶT ỦI</w:t>
        </w:r>
        <w:r>
          <w:rPr>
            <w:rFonts w:eastAsia="Times New Roman"/>
            <w:b/>
            <w:bCs/>
            <w:sz w:val="40"/>
            <w:szCs w:val="40"/>
            <w:lang w:val="es-ES" w:eastAsia="zh-CN"/>
          </w:rPr>
          <w:t xml:space="preserve"> PHÂN HỆ WEBSITE QUẢN LÍ</w:t>
        </w:r>
      </w:ins>
    </w:p>
    <w:p w14:paraId="42D5406B" w14:textId="0FF6801C" w:rsidR="000245EB" w:rsidRPr="00920004" w:rsidDel="00F46911" w:rsidRDefault="000245EB" w:rsidP="00BD0851">
      <w:pPr>
        <w:spacing w:before="240" w:after="0" w:line="0" w:lineRule="atLeast"/>
        <w:jc w:val="center"/>
        <w:rPr>
          <w:ins w:id="324" w:author="Tran Huan" w:date="2018-11-25T16:07:00Z"/>
          <w:del w:id="325" w:author="phuong vu" w:date="2018-11-30T22:39:00Z"/>
          <w:rFonts w:eastAsia="Times New Roman"/>
          <w:b/>
          <w:bCs/>
          <w:sz w:val="40"/>
          <w:szCs w:val="40"/>
          <w:lang w:val="es-ES" w:eastAsia="zh-CN"/>
          <w:rPrChange w:id="326" w:author="phuong vu" w:date="2018-11-30T22:36:00Z">
            <w:rPr>
              <w:ins w:id="327" w:author="Tran Huan" w:date="2018-11-25T16:07:00Z"/>
              <w:del w:id="328" w:author="phuong vu" w:date="2018-11-30T22:39:00Z"/>
              <w:rFonts w:ascii="Times New Roman" w:eastAsia="Times New Roman" w:hAnsi="Times New Roman" w:cs="Times New Roman"/>
              <w:b/>
              <w:bCs/>
              <w:sz w:val="40"/>
              <w:szCs w:val="40"/>
              <w:lang w:val="es-ES" w:eastAsia="zh-CN"/>
            </w:rPr>
          </w:rPrChange>
        </w:rPr>
        <w:pPrChange w:id="329" w:author="phuong vu" w:date="2018-11-30T14:16:00Z">
          <w:pPr>
            <w:spacing w:after="0" w:line="240" w:lineRule="atLeast"/>
            <w:jc w:val="center"/>
          </w:pPr>
        </w:pPrChange>
      </w:pPr>
      <w:ins w:id="330" w:author="Tran Huan" w:date="2018-11-25T16:07:00Z">
        <w:del w:id="331" w:author="phuong vu" w:date="2018-11-30T22:39:00Z">
          <w:r w:rsidRPr="00920004" w:rsidDel="00F46911">
            <w:rPr>
              <w:rFonts w:eastAsia="Times New Roman"/>
              <w:b/>
              <w:bCs/>
              <w:sz w:val="40"/>
              <w:szCs w:val="40"/>
              <w:lang w:val="es-ES" w:eastAsia="zh-CN"/>
              <w:rPrChange w:id="332" w:author="phuong vu" w:date="2018-11-30T22:36:00Z">
                <w:rPr>
                  <w:rFonts w:ascii="Times New Roman" w:eastAsia="Times New Roman" w:hAnsi="Times New Roman" w:cs="Times New Roman"/>
                  <w:b/>
                  <w:bCs/>
                  <w:sz w:val="40"/>
                  <w:szCs w:val="40"/>
                  <w:lang w:val="es-ES" w:eastAsia="zh-CN"/>
                </w:rPr>
              </w:rPrChange>
            </w:rPr>
            <w:delText>HỆ THỐNG QUẢN LÝ CỬA HÀNG GIẶT ỦI</w:delText>
          </w:r>
        </w:del>
      </w:ins>
    </w:p>
    <w:p w14:paraId="0A151FB7" w14:textId="77777777" w:rsidR="000245EB" w:rsidRPr="00920004" w:rsidRDefault="000245EB" w:rsidP="00BD0851">
      <w:pPr>
        <w:spacing w:before="240" w:after="0" w:line="0" w:lineRule="atLeast"/>
        <w:jc w:val="center"/>
        <w:rPr>
          <w:ins w:id="333" w:author="Tran Huan" w:date="2018-11-25T16:07:00Z"/>
          <w:rFonts w:eastAsia="Times New Roman"/>
          <w:sz w:val="24"/>
          <w:szCs w:val="24"/>
          <w:lang w:val="es-ES" w:eastAsia="zh-CN"/>
          <w:rPrChange w:id="334" w:author="phuong vu" w:date="2018-11-30T22:36:00Z">
            <w:rPr>
              <w:ins w:id="335" w:author="Tran Huan" w:date="2018-11-25T16:07:00Z"/>
              <w:rFonts w:ascii="Times New Roman" w:eastAsia="Times New Roman" w:hAnsi="Times New Roman" w:cs="Times New Roman"/>
              <w:sz w:val="24"/>
              <w:szCs w:val="24"/>
              <w:lang w:val="es-ES" w:eastAsia="zh-CN"/>
            </w:rPr>
          </w:rPrChange>
        </w:rPr>
        <w:pPrChange w:id="336" w:author="phuong vu" w:date="2018-11-30T14:16:00Z">
          <w:pPr>
            <w:spacing w:after="0" w:line="240" w:lineRule="atLeast"/>
            <w:jc w:val="center"/>
          </w:pPr>
        </w:pPrChange>
      </w:pPr>
    </w:p>
    <w:p w14:paraId="676E76F6" w14:textId="77777777" w:rsidR="000245EB" w:rsidRPr="00920004" w:rsidRDefault="000245EB" w:rsidP="00BD0851">
      <w:pPr>
        <w:spacing w:before="240" w:after="0" w:line="0" w:lineRule="atLeast"/>
        <w:jc w:val="left"/>
        <w:rPr>
          <w:ins w:id="337" w:author="Tran Huan" w:date="2018-11-25T16:07:00Z"/>
          <w:rFonts w:eastAsia="Times New Roman"/>
          <w:sz w:val="24"/>
          <w:szCs w:val="24"/>
          <w:lang w:val="es-ES" w:eastAsia="zh-CN"/>
          <w:rPrChange w:id="338" w:author="phuong vu" w:date="2018-11-30T22:36:00Z">
            <w:rPr>
              <w:ins w:id="339" w:author="Tran Huan" w:date="2018-11-25T16:07:00Z"/>
              <w:rFonts w:ascii="Times New Roman" w:eastAsia="Times New Roman" w:hAnsi="Times New Roman" w:cs="Times New Roman"/>
              <w:sz w:val="24"/>
              <w:szCs w:val="24"/>
              <w:lang w:val="es-ES" w:eastAsia="zh-CN"/>
            </w:rPr>
          </w:rPrChange>
        </w:rPr>
        <w:pPrChange w:id="340" w:author="phuong vu" w:date="2018-11-30T14:16:00Z">
          <w:pPr>
            <w:spacing w:after="0" w:line="240" w:lineRule="atLeast"/>
            <w:jc w:val="left"/>
          </w:pPr>
        </w:pPrChange>
      </w:pPr>
    </w:p>
    <w:tbl>
      <w:tblPr>
        <w:tblStyle w:val="TableGrid1"/>
        <w:tblW w:w="99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1" w:author="phuong vu" w:date="2018-11-30T11:51: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395"/>
        <w:gridCol w:w="4540"/>
        <w:tblGridChange w:id="342">
          <w:tblGrid>
            <w:gridCol w:w="5"/>
            <w:gridCol w:w="4381"/>
            <w:gridCol w:w="1"/>
            <w:gridCol w:w="4400"/>
          </w:tblGrid>
        </w:tblGridChange>
      </w:tblGrid>
      <w:tr w:rsidR="000245EB" w:rsidRPr="00920004" w14:paraId="36244B3D" w14:textId="77777777" w:rsidTr="00973884">
        <w:trPr>
          <w:trHeight w:val="264"/>
          <w:ins w:id="343" w:author="Tran Huan" w:date="2018-11-25T16:07:00Z"/>
        </w:trPr>
        <w:tc>
          <w:tcPr>
            <w:tcW w:w="5395" w:type="dxa"/>
            <w:vMerge w:val="restart"/>
            <w:tcPrChange w:id="344" w:author="phuong vu" w:date="2018-11-30T11:51:00Z">
              <w:tcPr>
                <w:tcW w:w="4387" w:type="dxa"/>
                <w:gridSpan w:val="3"/>
                <w:vMerge w:val="restart"/>
              </w:tcPr>
            </w:tcPrChange>
          </w:tcPr>
          <w:p w14:paraId="13D6A026" w14:textId="77777777" w:rsidR="000245EB" w:rsidRPr="00920004" w:rsidRDefault="000245EB" w:rsidP="00BD0851">
            <w:pPr>
              <w:spacing w:before="240" w:line="0" w:lineRule="atLeast"/>
              <w:jc w:val="left"/>
              <w:rPr>
                <w:ins w:id="345" w:author="Tran Huan" w:date="2018-11-25T16:07:00Z"/>
                <w:rFonts w:eastAsia="Times New Roman"/>
                <w:sz w:val="24"/>
                <w:szCs w:val="24"/>
                <w:lang w:val="es-ES" w:eastAsia="zh-CN"/>
                <w:rPrChange w:id="346" w:author="phuong vu" w:date="2018-11-30T22:36:00Z">
                  <w:rPr>
                    <w:ins w:id="347" w:author="Tran Huan" w:date="2018-11-25T16:07:00Z"/>
                    <w:rFonts w:ascii="Times New Roman" w:eastAsia="Times New Roman" w:hAnsi="Times New Roman" w:cs="Times New Roman"/>
                    <w:sz w:val="24"/>
                    <w:szCs w:val="24"/>
                    <w:lang w:val="es-ES" w:eastAsia="zh-CN"/>
                  </w:rPr>
                </w:rPrChange>
              </w:rPr>
              <w:pPrChange w:id="348" w:author="phuong vu" w:date="2018-11-30T14:16:00Z">
                <w:pPr>
                  <w:spacing w:line="240" w:lineRule="atLeast"/>
                  <w:jc w:val="left"/>
                </w:pPr>
              </w:pPrChange>
            </w:pPr>
            <w:ins w:id="349" w:author="Tran Huan" w:date="2018-11-25T16:07:00Z">
              <w:r w:rsidRPr="00920004">
                <w:rPr>
                  <w:rFonts w:eastAsia="Times New Roman"/>
                  <w:b/>
                  <w:bCs/>
                  <w:sz w:val="30"/>
                  <w:szCs w:val="30"/>
                  <w:lang w:val="es-ES" w:eastAsia="zh-CN"/>
                  <w:rPrChange w:id="350" w:author="phuong vu" w:date="2018-11-30T22:36:00Z">
                    <w:rPr>
                      <w:rFonts w:ascii="Times New Roman" w:eastAsia="Times New Roman" w:hAnsi="Times New Roman" w:cs="Times New Roman"/>
                      <w:b/>
                      <w:bCs/>
                      <w:sz w:val="30"/>
                      <w:szCs w:val="30"/>
                      <w:lang w:val="es-ES" w:eastAsia="zh-CN"/>
                    </w:rPr>
                  </w:rPrChange>
                </w:rPr>
                <w:t>Giáo viên hướng dẫn:</w:t>
              </w:r>
            </w:ins>
          </w:p>
          <w:p w14:paraId="2BCA910C" w14:textId="77777777" w:rsidR="000245EB" w:rsidRPr="00920004" w:rsidRDefault="000245EB" w:rsidP="00BD0851">
            <w:pPr>
              <w:spacing w:before="240" w:line="0" w:lineRule="atLeast"/>
              <w:jc w:val="left"/>
              <w:rPr>
                <w:ins w:id="351" w:author="Tran Huan" w:date="2018-11-25T16:07:00Z"/>
                <w:rFonts w:eastAsia="Times New Roman"/>
                <w:sz w:val="24"/>
                <w:szCs w:val="24"/>
                <w:lang w:val="es-ES" w:eastAsia="zh-CN"/>
                <w:rPrChange w:id="352" w:author="phuong vu" w:date="2018-11-30T22:36:00Z">
                  <w:rPr>
                    <w:ins w:id="353" w:author="Tran Huan" w:date="2018-11-25T16:07:00Z"/>
                    <w:rFonts w:ascii="Times New Roman" w:eastAsia="Times New Roman" w:hAnsi="Times New Roman" w:cs="Times New Roman"/>
                    <w:sz w:val="24"/>
                    <w:szCs w:val="24"/>
                    <w:lang w:val="es-ES" w:eastAsia="zh-CN"/>
                  </w:rPr>
                </w:rPrChange>
              </w:rPr>
              <w:pPrChange w:id="354" w:author="phuong vu" w:date="2018-11-30T14:16:00Z">
                <w:pPr>
                  <w:spacing w:line="240" w:lineRule="atLeast"/>
                  <w:jc w:val="left"/>
                </w:pPr>
              </w:pPrChange>
            </w:pPr>
            <w:ins w:id="355" w:author="Tran Huan" w:date="2018-11-25T16:07:00Z">
              <w:r w:rsidRPr="00920004">
                <w:rPr>
                  <w:rFonts w:eastAsia="Times New Roman"/>
                  <w:b/>
                  <w:bCs/>
                  <w:sz w:val="30"/>
                  <w:szCs w:val="30"/>
                  <w:lang w:val="es-ES" w:eastAsia="zh-CN"/>
                  <w:rPrChange w:id="356" w:author="phuong vu" w:date="2018-11-30T22:36:00Z">
                    <w:rPr>
                      <w:rFonts w:ascii="Times New Roman" w:eastAsia="Times New Roman" w:hAnsi="Times New Roman" w:cs="Times New Roman"/>
                      <w:b/>
                      <w:bCs/>
                      <w:sz w:val="30"/>
                      <w:szCs w:val="30"/>
                      <w:lang w:val="es-ES" w:eastAsia="zh-CN"/>
                    </w:rPr>
                  </w:rPrChange>
                </w:rPr>
                <w:t xml:space="preserve">TS. Phạm Thị Ngọc Diễm                        </w:t>
              </w:r>
            </w:ins>
          </w:p>
        </w:tc>
        <w:tc>
          <w:tcPr>
            <w:tcW w:w="4540" w:type="dxa"/>
            <w:tcPrChange w:id="357" w:author="phuong vu" w:date="2018-11-30T11:51:00Z">
              <w:tcPr>
                <w:tcW w:w="4400" w:type="dxa"/>
              </w:tcPr>
            </w:tcPrChange>
          </w:tcPr>
          <w:p w14:paraId="152B3887" w14:textId="5D9D9F1E" w:rsidR="000245EB" w:rsidRPr="00920004" w:rsidRDefault="00973884" w:rsidP="00BD0851">
            <w:pPr>
              <w:tabs>
                <w:tab w:val="left" w:pos="720"/>
              </w:tabs>
              <w:spacing w:before="240" w:line="0" w:lineRule="atLeast"/>
              <w:jc w:val="left"/>
              <w:rPr>
                <w:ins w:id="358" w:author="Tran Huan" w:date="2018-11-25T16:07:00Z"/>
                <w:rFonts w:eastAsia="Times New Roman"/>
                <w:b/>
                <w:bCs/>
                <w:szCs w:val="30"/>
                <w:lang w:val="es-ES" w:eastAsia="zh-CN"/>
                <w:rPrChange w:id="359" w:author="phuong vu" w:date="2018-11-30T22:36:00Z">
                  <w:rPr>
                    <w:ins w:id="360" w:author="Tran Huan" w:date="2018-11-25T16:07:00Z"/>
                    <w:rFonts w:ascii="Times New Roman" w:eastAsia="Times New Roman" w:hAnsi="Times New Roman" w:cs="Times New Roman"/>
                    <w:b/>
                    <w:bCs/>
                    <w:szCs w:val="30"/>
                    <w:lang w:val="es-ES" w:eastAsia="zh-CN"/>
                  </w:rPr>
                </w:rPrChange>
              </w:rPr>
              <w:pPrChange w:id="361" w:author="phuong vu" w:date="2018-11-30T14:16:00Z">
                <w:pPr>
                  <w:tabs>
                    <w:tab w:val="left" w:pos="720"/>
                  </w:tabs>
                  <w:spacing w:line="240" w:lineRule="atLeast"/>
                  <w:jc w:val="left"/>
                </w:pPr>
              </w:pPrChange>
            </w:pPr>
            <w:ins w:id="362" w:author="phuong vu" w:date="2018-11-30T11:48:00Z">
              <w:r w:rsidRPr="00920004">
                <w:rPr>
                  <w:rFonts w:eastAsia="Times New Roman"/>
                  <w:b/>
                  <w:bCs/>
                  <w:szCs w:val="30"/>
                  <w:lang w:val="es-ES" w:eastAsia="zh-CN"/>
                  <w:rPrChange w:id="363" w:author="phuong vu" w:date="2018-11-30T22:36:00Z">
                    <w:rPr>
                      <w:rFonts w:eastAsia="Times New Roman"/>
                      <w:b/>
                      <w:bCs/>
                      <w:szCs w:val="30"/>
                      <w:lang w:val="es-ES" w:eastAsia="zh-CN"/>
                    </w:rPr>
                  </w:rPrChange>
                </w:rPr>
                <w:t>S</w:t>
              </w:r>
            </w:ins>
            <w:ins w:id="364" w:author="Tran Huan" w:date="2018-11-25T16:07:00Z">
              <w:del w:id="365" w:author="phuong vu" w:date="2018-11-30T11:48:00Z">
                <w:r w:rsidR="000245EB" w:rsidRPr="00920004" w:rsidDel="00973884">
                  <w:rPr>
                    <w:rFonts w:eastAsia="Times New Roman"/>
                    <w:b/>
                    <w:bCs/>
                    <w:szCs w:val="30"/>
                    <w:lang w:val="es-ES" w:eastAsia="zh-CN"/>
                    <w:rPrChange w:id="366" w:author="phuong vu" w:date="2018-11-30T22:36:00Z">
                      <w:rPr>
                        <w:rFonts w:ascii="Times New Roman" w:eastAsia="Times New Roman" w:hAnsi="Times New Roman" w:cs="Times New Roman"/>
                        <w:b/>
                        <w:bCs/>
                        <w:szCs w:val="30"/>
                        <w:lang w:val="es-ES" w:eastAsia="zh-CN"/>
                      </w:rPr>
                    </w:rPrChange>
                  </w:rPr>
                  <w:delText>Nhóm s</w:delText>
                </w:r>
              </w:del>
              <w:r w:rsidR="000245EB" w:rsidRPr="00920004">
                <w:rPr>
                  <w:rFonts w:eastAsia="Times New Roman"/>
                  <w:b/>
                  <w:bCs/>
                  <w:szCs w:val="30"/>
                  <w:lang w:val="es-ES" w:eastAsia="zh-CN"/>
                  <w:rPrChange w:id="367" w:author="phuong vu" w:date="2018-11-30T22:36:00Z">
                    <w:rPr>
                      <w:rFonts w:ascii="Times New Roman" w:eastAsia="Times New Roman" w:hAnsi="Times New Roman" w:cs="Times New Roman"/>
                      <w:b/>
                      <w:bCs/>
                      <w:szCs w:val="30"/>
                      <w:lang w:val="es-ES" w:eastAsia="zh-CN"/>
                    </w:rPr>
                  </w:rPrChange>
                </w:rPr>
                <w:t>inh viên thực hiện:</w:t>
              </w:r>
            </w:ins>
          </w:p>
        </w:tc>
      </w:tr>
      <w:tr w:rsidR="00973884" w:rsidRPr="00920004" w14:paraId="676140F8" w14:textId="77777777" w:rsidTr="00973884">
        <w:trPr>
          <w:trHeight w:val="264"/>
          <w:ins w:id="368" w:author="Tran Huan" w:date="2018-11-25T16:07:00Z"/>
        </w:trPr>
        <w:tc>
          <w:tcPr>
            <w:tcW w:w="5395" w:type="dxa"/>
            <w:vMerge/>
            <w:tcPrChange w:id="369" w:author="phuong vu" w:date="2018-11-30T11:51:00Z">
              <w:tcPr>
                <w:tcW w:w="4387" w:type="dxa"/>
                <w:gridSpan w:val="3"/>
                <w:vMerge/>
              </w:tcPr>
            </w:tcPrChange>
          </w:tcPr>
          <w:p w14:paraId="296745D8" w14:textId="77777777" w:rsidR="00973884" w:rsidRPr="00920004" w:rsidRDefault="00973884" w:rsidP="00BD0851">
            <w:pPr>
              <w:spacing w:before="240" w:line="0" w:lineRule="atLeast"/>
              <w:jc w:val="left"/>
              <w:rPr>
                <w:ins w:id="370" w:author="Tran Huan" w:date="2018-11-25T16:07:00Z"/>
                <w:rFonts w:eastAsia="Times New Roman"/>
                <w:sz w:val="24"/>
                <w:szCs w:val="24"/>
                <w:lang w:val="es-ES" w:eastAsia="zh-CN"/>
                <w:rPrChange w:id="371" w:author="phuong vu" w:date="2018-11-30T22:36:00Z">
                  <w:rPr>
                    <w:ins w:id="372" w:author="Tran Huan" w:date="2018-11-25T16:07:00Z"/>
                    <w:rFonts w:ascii="Times New Roman" w:eastAsia="Times New Roman" w:hAnsi="Times New Roman" w:cs="Times New Roman"/>
                    <w:sz w:val="24"/>
                    <w:szCs w:val="24"/>
                    <w:lang w:val="es-ES" w:eastAsia="zh-CN"/>
                  </w:rPr>
                </w:rPrChange>
              </w:rPr>
              <w:pPrChange w:id="373" w:author="phuong vu" w:date="2018-11-30T14:16:00Z">
                <w:pPr>
                  <w:spacing w:line="240" w:lineRule="atLeast"/>
                  <w:jc w:val="left"/>
                </w:pPr>
              </w:pPrChange>
            </w:pPr>
          </w:p>
        </w:tc>
        <w:tc>
          <w:tcPr>
            <w:tcW w:w="4540" w:type="dxa"/>
            <w:tcPrChange w:id="374" w:author="phuong vu" w:date="2018-11-30T11:51:00Z">
              <w:tcPr>
                <w:tcW w:w="4400" w:type="dxa"/>
              </w:tcPr>
            </w:tcPrChange>
          </w:tcPr>
          <w:p w14:paraId="79EF2B68" w14:textId="55E10499" w:rsidR="00973884" w:rsidRPr="00920004" w:rsidRDefault="00973884" w:rsidP="00BD0851">
            <w:pPr>
              <w:spacing w:before="240" w:line="0" w:lineRule="atLeast"/>
              <w:jc w:val="left"/>
              <w:rPr>
                <w:ins w:id="375" w:author="Tran Huan" w:date="2018-11-25T16:07:00Z"/>
                <w:rFonts w:eastAsia="Times New Roman"/>
                <w:szCs w:val="24"/>
                <w:lang w:val="es-ES" w:eastAsia="zh-CN"/>
                <w:rPrChange w:id="376" w:author="phuong vu" w:date="2018-11-30T22:36:00Z">
                  <w:rPr>
                    <w:ins w:id="377" w:author="Tran Huan" w:date="2018-11-25T16:07:00Z"/>
                    <w:rFonts w:ascii="Times New Roman" w:eastAsia="Times New Roman" w:hAnsi="Times New Roman" w:cs="Times New Roman"/>
                    <w:szCs w:val="24"/>
                    <w:lang w:val="es-ES" w:eastAsia="zh-CN"/>
                  </w:rPr>
                </w:rPrChange>
              </w:rPr>
              <w:pPrChange w:id="378" w:author="phuong vu" w:date="2018-11-30T14:16:00Z">
                <w:pPr>
                  <w:spacing w:line="240" w:lineRule="atLeast"/>
                  <w:jc w:val="left"/>
                </w:pPr>
              </w:pPrChange>
            </w:pPr>
            <w:ins w:id="379" w:author="phuong vu" w:date="2018-11-30T11:49:00Z">
              <w:r w:rsidRPr="00920004">
                <w:rPr>
                  <w:rFonts w:eastAsia="Times New Roman"/>
                  <w:b/>
                  <w:bCs/>
                  <w:szCs w:val="30"/>
                  <w:lang w:val="es-ES" w:eastAsia="zh-CN"/>
                  <w:rPrChange w:id="380" w:author="phuong vu" w:date="2018-11-30T22:36:00Z">
                    <w:rPr>
                      <w:rFonts w:eastAsia="Times New Roman"/>
                      <w:b/>
                      <w:bCs/>
                      <w:szCs w:val="30"/>
                      <w:lang w:val="es-ES" w:eastAsia="zh-CN"/>
                    </w:rPr>
                  </w:rPrChange>
                </w:rPr>
                <w:t>Họ tên: Vũ Phương</w:t>
              </w:r>
            </w:ins>
            <w:ins w:id="381" w:author="Tran Huan" w:date="2018-11-25T16:07:00Z">
              <w:del w:id="382" w:author="phuong vu" w:date="2018-11-30T11:49:00Z">
                <w:r w:rsidRPr="00920004" w:rsidDel="00973884">
                  <w:rPr>
                    <w:rFonts w:eastAsia="Times New Roman"/>
                    <w:b/>
                    <w:bCs/>
                    <w:szCs w:val="30"/>
                    <w:lang w:val="es-ES" w:eastAsia="zh-CN"/>
                    <w:rPrChange w:id="383" w:author="phuong vu" w:date="2018-11-30T22:36:00Z">
                      <w:rPr>
                        <w:rFonts w:ascii="Times New Roman" w:eastAsia="Times New Roman" w:hAnsi="Times New Roman" w:cs="Times New Roman"/>
                        <w:b/>
                        <w:bCs/>
                        <w:szCs w:val="30"/>
                        <w:lang w:val="es-ES" w:eastAsia="zh-CN"/>
                      </w:rPr>
                    </w:rPrChange>
                  </w:rPr>
                  <w:delText>Họ tên: Trần Hoàng Huân</w:delText>
                </w:r>
              </w:del>
            </w:ins>
          </w:p>
        </w:tc>
      </w:tr>
      <w:tr w:rsidR="00973884" w:rsidRPr="00920004" w14:paraId="4624AEDB" w14:textId="77777777" w:rsidTr="00973884">
        <w:trPr>
          <w:trHeight w:val="276"/>
          <w:ins w:id="384" w:author="Tran Huan" w:date="2018-11-25T16:07:00Z"/>
        </w:trPr>
        <w:tc>
          <w:tcPr>
            <w:tcW w:w="5395" w:type="dxa"/>
            <w:vMerge/>
            <w:tcPrChange w:id="385" w:author="phuong vu" w:date="2018-11-30T11:51:00Z">
              <w:tcPr>
                <w:tcW w:w="4387" w:type="dxa"/>
                <w:gridSpan w:val="3"/>
                <w:vMerge/>
              </w:tcPr>
            </w:tcPrChange>
          </w:tcPr>
          <w:p w14:paraId="1906649B" w14:textId="77777777" w:rsidR="00973884" w:rsidRPr="00920004" w:rsidRDefault="00973884" w:rsidP="00BD0851">
            <w:pPr>
              <w:spacing w:before="240" w:line="0" w:lineRule="atLeast"/>
              <w:jc w:val="left"/>
              <w:rPr>
                <w:ins w:id="386" w:author="Tran Huan" w:date="2018-11-25T16:07:00Z"/>
                <w:rFonts w:eastAsia="Times New Roman"/>
                <w:sz w:val="24"/>
                <w:szCs w:val="24"/>
                <w:lang w:val="es-ES" w:eastAsia="zh-CN"/>
                <w:rPrChange w:id="387" w:author="phuong vu" w:date="2018-11-30T22:36:00Z">
                  <w:rPr>
                    <w:ins w:id="388" w:author="Tran Huan" w:date="2018-11-25T16:07:00Z"/>
                    <w:rFonts w:ascii="Times New Roman" w:eastAsia="Times New Roman" w:hAnsi="Times New Roman" w:cs="Times New Roman"/>
                    <w:sz w:val="24"/>
                    <w:szCs w:val="24"/>
                    <w:lang w:val="es-ES" w:eastAsia="zh-CN"/>
                  </w:rPr>
                </w:rPrChange>
              </w:rPr>
              <w:pPrChange w:id="389" w:author="phuong vu" w:date="2018-11-30T14:16:00Z">
                <w:pPr>
                  <w:spacing w:line="240" w:lineRule="atLeast"/>
                  <w:jc w:val="left"/>
                </w:pPr>
              </w:pPrChange>
            </w:pPr>
          </w:p>
        </w:tc>
        <w:tc>
          <w:tcPr>
            <w:tcW w:w="4540" w:type="dxa"/>
            <w:tcPrChange w:id="390" w:author="phuong vu" w:date="2018-11-30T11:51:00Z">
              <w:tcPr>
                <w:tcW w:w="4400" w:type="dxa"/>
              </w:tcPr>
            </w:tcPrChange>
          </w:tcPr>
          <w:p w14:paraId="254E411D" w14:textId="26CBD01A" w:rsidR="00973884" w:rsidRPr="00920004" w:rsidRDefault="00973884" w:rsidP="00BD0851">
            <w:pPr>
              <w:spacing w:before="240" w:line="0" w:lineRule="atLeast"/>
              <w:jc w:val="left"/>
              <w:rPr>
                <w:ins w:id="391" w:author="Tran Huan" w:date="2018-11-25T16:07:00Z"/>
                <w:rFonts w:eastAsia="Times New Roman"/>
                <w:b/>
                <w:bCs/>
                <w:szCs w:val="30"/>
                <w:lang w:val="es-ES" w:eastAsia="zh-CN"/>
                <w:rPrChange w:id="392" w:author="phuong vu" w:date="2018-11-30T22:36:00Z">
                  <w:rPr>
                    <w:ins w:id="393" w:author="Tran Huan" w:date="2018-11-25T16:07:00Z"/>
                    <w:rFonts w:ascii="Times New Roman" w:eastAsia="Times New Roman" w:hAnsi="Times New Roman" w:cs="Times New Roman"/>
                    <w:b/>
                    <w:bCs/>
                    <w:szCs w:val="30"/>
                    <w:lang w:val="es-ES" w:eastAsia="zh-CN"/>
                  </w:rPr>
                </w:rPrChange>
              </w:rPr>
              <w:pPrChange w:id="394" w:author="phuong vu" w:date="2018-11-30T14:16:00Z">
                <w:pPr>
                  <w:spacing w:line="240" w:lineRule="atLeast"/>
                  <w:jc w:val="left"/>
                </w:pPr>
              </w:pPrChange>
            </w:pPr>
            <w:ins w:id="395" w:author="phuong vu" w:date="2018-11-30T11:49:00Z">
              <w:r w:rsidRPr="00920004">
                <w:rPr>
                  <w:rFonts w:eastAsia="Times New Roman"/>
                  <w:b/>
                  <w:bCs/>
                  <w:szCs w:val="30"/>
                  <w:lang w:val="es-ES" w:eastAsia="zh-CN"/>
                  <w:rPrChange w:id="396" w:author="phuong vu" w:date="2018-11-30T22:36:00Z">
                    <w:rPr>
                      <w:rFonts w:eastAsia="Times New Roman"/>
                      <w:b/>
                      <w:bCs/>
                      <w:szCs w:val="30"/>
                      <w:lang w:val="es-ES" w:eastAsia="zh-CN"/>
                    </w:rPr>
                  </w:rPrChange>
                </w:rPr>
                <w:t>Mã số: B1401081</w:t>
              </w:r>
            </w:ins>
            <w:ins w:id="397" w:author="Tran Huan" w:date="2018-11-25T16:07:00Z">
              <w:del w:id="398" w:author="phuong vu" w:date="2018-11-30T11:49:00Z">
                <w:r w:rsidRPr="00920004" w:rsidDel="00973884">
                  <w:rPr>
                    <w:rFonts w:eastAsia="Times New Roman"/>
                    <w:b/>
                    <w:bCs/>
                    <w:szCs w:val="30"/>
                    <w:lang w:val="es-ES" w:eastAsia="zh-CN"/>
                    <w:rPrChange w:id="399" w:author="phuong vu" w:date="2018-11-30T22:36:00Z">
                      <w:rPr>
                        <w:rFonts w:ascii="Times New Roman" w:eastAsia="Times New Roman" w:hAnsi="Times New Roman" w:cs="Times New Roman"/>
                        <w:b/>
                        <w:bCs/>
                        <w:szCs w:val="30"/>
                        <w:lang w:val="es-ES" w:eastAsia="zh-CN"/>
                      </w:rPr>
                    </w:rPrChange>
                  </w:rPr>
                  <w:delText>Mã s</w:delText>
                </w:r>
              </w:del>
              <w:del w:id="400" w:author="phuong vu" w:date="2018-11-30T11:48:00Z">
                <w:r w:rsidRPr="00920004" w:rsidDel="00973884">
                  <w:rPr>
                    <w:rFonts w:eastAsia="Times New Roman"/>
                    <w:b/>
                    <w:bCs/>
                    <w:szCs w:val="30"/>
                    <w:lang w:val="es-ES" w:eastAsia="zh-CN"/>
                    <w:rPrChange w:id="401" w:author="phuong vu" w:date="2018-11-30T22:36:00Z">
                      <w:rPr>
                        <w:rFonts w:ascii="Times New Roman" w:eastAsia="Times New Roman" w:hAnsi="Times New Roman" w:cs="Times New Roman"/>
                        <w:b/>
                        <w:bCs/>
                        <w:szCs w:val="30"/>
                        <w:lang w:val="es-ES" w:eastAsia="zh-CN"/>
                      </w:rPr>
                    </w:rPrChange>
                  </w:rPr>
                  <w:delText>ố: B1401047</w:delText>
                </w:r>
              </w:del>
            </w:ins>
          </w:p>
        </w:tc>
      </w:tr>
      <w:tr w:rsidR="00973884" w:rsidRPr="00920004" w14:paraId="4BA85079" w14:textId="77777777" w:rsidTr="00973884">
        <w:trPr>
          <w:trHeight w:val="65"/>
          <w:ins w:id="402" w:author="Tran Huan" w:date="2018-11-25T16:07:00Z"/>
        </w:trPr>
        <w:tc>
          <w:tcPr>
            <w:tcW w:w="5395" w:type="dxa"/>
            <w:vMerge/>
            <w:tcPrChange w:id="403" w:author="phuong vu" w:date="2018-11-30T11:51:00Z">
              <w:tcPr>
                <w:tcW w:w="4387" w:type="dxa"/>
                <w:gridSpan w:val="3"/>
                <w:vMerge/>
              </w:tcPr>
            </w:tcPrChange>
          </w:tcPr>
          <w:p w14:paraId="0854DFAE" w14:textId="77777777" w:rsidR="00973884" w:rsidRPr="00920004" w:rsidRDefault="00973884" w:rsidP="00BD0851">
            <w:pPr>
              <w:spacing w:before="240" w:line="0" w:lineRule="atLeast"/>
              <w:jc w:val="left"/>
              <w:rPr>
                <w:ins w:id="404" w:author="Tran Huan" w:date="2018-11-25T16:07:00Z"/>
                <w:rFonts w:eastAsia="Times New Roman"/>
                <w:sz w:val="24"/>
                <w:szCs w:val="24"/>
                <w:lang w:val="es-ES" w:eastAsia="zh-CN"/>
                <w:rPrChange w:id="405" w:author="phuong vu" w:date="2018-11-30T22:36:00Z">
                  <w:rPr>
                    <w:ins w:id="406" w:author="Tran Huan" w:date="2018-11-25T16:07:00Z"/>
                    <w:rFonts w:ascii="Times New Roman" w:eastAsia="Times New Roman" w:hAnsi="Times New Roman" w:cs="Times New Roman"/>
                    <w:sz w:val="24"/>
                    <w:szCs w:val="24"/>
                    <w:lang w:val="es-ES" w:eastAsia="zh-CN"/>
                  </w:rPr>
                </w:rPrChange>
              </w:rPr>
              <w:pPrChange w:id="407" w:author="phuong vu" w:date="2018-11-30T14:16:00Z">
                <w:pPr>
                  <w:spacing w:line="240" w:lineRule="atLeast"/>
                  <w:jc w:val="left"/>
                </w:pPr>
              </w:pPrChange>
            </w:pPr>
          </w:p>
        </w:tc>
        <w:tc>
          <w:tcPr>
            <w:tcW w:w="4540" w:type="dxa"/>
            <w:tcPrChange w:id="408" w:author="phuong vu" w:date="2018-11-30T11:51:00Z">
              <w:tcPr>
                <w:tcW w:w="4400" w:type="dxa"/>
              </w:tcPr>
            </w:tcPrChange>
          </w:tcPr>
          <w:p w14:paraId="3B15BAB4" w14:textId="4DEAE198" w:rsidR="00973884" w:rsidRPr="00920004" w:rsidRDefault="00973884" w:rsidP="00BD0851">
            <w:pPr>
              <w:spacing w:before="240" w:line="0" w:lineRule="atLeast"/>
              <w:jc w:val="left"/>
              <w:rPr>
                <w:ins w:id="409" w:author="Tran Huan" w:date="2018-11-25T16:07:00Z"/>
                <w:rFonts w:eastAsia="Times New Roman"/>
                <w:szCs w:val="24"/>
                <w:lang w:val="es-ES" w:eastAsia="zh-CN"/>
                <w:rPrChange w:id="410" w:author="phuong vu" w:date="2018-11-30T22:36:00Z">
                  <w:rPr>
                    <w:ins w:id="411" w:author="Tran Huan" w:date="2018-11-25T16:07:00Z"/>
                    <w:rFonts w:ascii="Times New Roman" w:eastAsia="Times New Roman" w:hAnsi="Times New Roman" w:cs="Times New Roman"/>
                    <w:szCs w:val="24"/>
                    <w:lang w:val="es-ES" w:eastAsia="zh-CN"/>
                  </w:rPr>
                </w:rPrChange>
              </w:rPr>
              <w:pPrChange w:id="412" w:author="phuong vu" w:date="2018-11-30T14:16:00Z">
                <w:pPr>
                  <w:spacing w:line="240" w:lineRule="atLeast"/>
                  <w:jc w:val="left"/>
                </w:pPr>
              </w:pPrChange>
            </w:pPr>
            <w:ins w:id="413" w:author="phuong vu" w:date="2018-11-30T11:49:00Z">
              <w:r w:rsidRPr="00920004">
                <w:rPr>
                  <w:rFonts w:eastAsia="Times New Roman"/>
                  <w:b/>
                  <w:bCs/>
                  <w:szCs w:val="30"/>
                  <w:lang w:val="es-ES" w:eastAsia="zh-CN"/>
                  <w:rPrChange w:id="414" w:author="phuong vu" w:date="2018-11-30T22:36:00Z">
                    <w:rPr>
                      <w:rFonts w:eastAsia="Times New Roman"/>
                      <w:b/>
                      <w:bCs/>
                      <w:szCs w:val="30"/>
                      <w:lang w:val="es-ES" w:eastAsia="zh-CN"/>
                    </w:rPr>
                  </w:rPrChange>
                </w:rPr>
                <w:t>Khóa: 40</w:t>
              </w:r>
            </w:ins>
            <w:ins w:id="415" w:author="Tran Huan" w:date="2018-11-25T16:07:00Z">
              <w:del w:id="416" w:author="phuong vu" w:date="2018-11-30T11:49:00Z">
                <w:r w:rsidRPr="00920004" w:rsidDel="00973884">
                  <w:rPr>
                    <w:rFonts w:eastAsia="Times New Roman"/>
                    <w:b/>
                    <w:bCs/>
                    <w:szCs w:val="30"/>
                    <w:lang w:val="es-ES" w:eastAsia="zh-CN"/>
                    <w:rPrChange w:id="417" w:author="phuong vu" w:date="2018-11-30T22:36:00Z">
                      <w:rPr>
                        <w:rFonts w:ascii="Times New Roman" w:eastAsia="Times New Roman" w:hAnsi="Times New Roman" w:cs="Times New Roman"/>
                        <w:b/>
                        <w:bCs/>
                        <w:szCs w:val="30"/>
                        <w:lang w:val="es-ES" w:eastAsia="zh-CN"/>
                      </w:rPr>
                    </w:rPrChange>
                  </w:rPr>
                  <w:delText>Họ tên: Trần Hoàng Huân</w:delText>
                </w:r>
              </w:del>
            </w:ins>
          </w:p>
        </w:tc>
      </w:tr>
      <w:tr w:rsidR="00973884" w:rsidRPr="00920004" w14:paraId="019B8597" w14:textId="77777777" w:rsidTr="00973884">
        <w:tblPrEx>
          <w:tblPrExChange w:id="418" w:author="phuong vu" w:date="2018-11-30T11:5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1"/>
          <w:wAfter w:w="4540" w:type="dxa"/>
          <w:trHeight w:val="276"/>
          <w:ins w:id="419" w:author="Tran Huan" w:date="2018-11-25T16:07:00Z"/>
          <w:trPrChange w:id="420" w:author="phuong vu" w:date="2018-11-30T11:51:00Z">
            <w:trPr>
              <w:gridBefore w:val="1"/>
              <w:gridAfter w:val="1"/>
            </w:trPr>
          </w:trPrChange>
        </w:trPr>
        <w:tc>
          <w:tcPr>
            <w:tcW w:w="5395" w:type="dxa"/>
            <w:vMerge/>
            <w:tcPrChange w:id="421" w:author="phuong vu" w:date="2018-11-30T11:51:00Z">
              <w:tcPr>
                <w:tcW w:w="4387" w:type="dxa"/>
                <w:vMerge/>
              </w:tcPr>
            </w:tcPrChange>
          </w:tcPr>
          <w:p w14:paraId="13241DEF" w14:textId="77777777" w:rsidR="00973884" w:rsidRPr="00920004" w:rsidRDefault="00973884" w:rsidP="00BD0851">
            <w:pPr>
              <w:spacing w:before="240" w:line="0" w:lineRule="atLeast"/>
              <w:jc w:val="left"/>
              <w:rPr>
                <w:ins w:id="422" w:author="Tran Huan" w:date="2018-11-25T16:07:00Z"/>
                <w:rFonts w:eastAsia="Times New Roman"/>
                <w:sz w:val="24"/>
                <w:szCs w:val="24"/>
                <w:lang w:val="es-ES" w:eastAsia="zh-CN"/>
                <w:rPrChange w:id="423" w:author="phuong vu" w:date="2018-11-30T22:36:00Z">
                  <w:rPr>
                    <w:ins w:id="424" w:author="Tran Huan" w:date="2018-11-25T16:07:00Z"/>
                    <w:rFonts w:ascii="Times New Roman" w:eastAsia="Times New Roman" w:hAnsi="Times New Roman" w:cs="Times New Roman"/>
                    <w:sz w:val="24"/>
                    <w:szCs w:val="24"/>
                    <w:lang w:val="es-ES" w:eastAsia="zh-CN"/>
                  </w:rPr>
                </w:rPrChange>
              </w:rPr>
              <w:pPrChange w:id="425" w:author="phuong vu" w:date="2018-11-30T14:16:00Z">
                <w:pPr>
                  <w:spacing w:line="240" w:lineRule="atLeast"/>
                  <w:jc w:val="left"/>
                </w:pPr>
              </w:pPrChange>
            </w:pPr>
          </w:p>
        </w:tc>
      </w:tr>
      <w:tr w:rsidR="00973884" w:rsidRPr="00920004" w14:paraId="3DFE6594" w14:textId="77777777" w:rsidTr="00973884">
        <w:tblPrEx>
          <w:tblPrExChange w:id="426" w:author="phuong vu" w:date="2018-11-30T11:51: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gridAfter w:val="1"/>
          <w:wAfter w:w="4540" w:type="dxa"/>
          <w:trHeight w:val="276"/>
          <w:ins w:id="427" w:author="Tran Huan" w:date="2018-11-25T16:07:00Z"/>
          <w:trPrChange w:id="428" w:author="phuong vu" w:date="2018-11-30T11:51:00Z">
            <w:trPr>
              <w:gridBefore w:val="1"/>
              <w:gridAfter w:val="1"/>
            </w:trPr>
          </w:trPrChange>
        </w:trPr>
        <w:tc>
          <w:tcPr>
            <w:tcW w:w="5395" w:type="dxa"/>
            <w:vMerge/>
            <w:tcPrChange w:id="429" w:author="phuong vu" w:date="2018-11-30T11:51:00Z">
              <w:tcPr>
                <w:tcW w:w="4387" w:type="dxa"/>
                <w:vMerge/>
              </w:tcPr>
            </w:tcPrChange>
          </w:tcPr>
          <w:p w14:paraId="4660A7BB" w14:textId="77777777" w:rsidR="00973884" w:rsidRPr="00920004" w:rsidRDefault="00973884" w:rsidP="00BD0851">
            <w:pPr>
              <w:spacing w:before="240" w:line="0" w:lineRule="atLeast"/>
              <w:jc w:val="left"/>
              <w:rPr>
                <w:ins w:id="430" w:author="Tran Huan" w:date="2018-11-25T16:07:00Z"/>
                <w:rFonts w:eastAsia="Times New Roman"/>
                <w:sz w:val="24"/>
                <w:szCs w:val="24"/>
                <w:lang w:val="es-ES" w:eastAsia="zh-CN"/>
                <w:rPrChange w:id="431" w:author="phuong vu" w:date="2018-11-30T22:36:00Z">
                  <w:rPr>
                    <w:ins w:id="432" w:author="Tran Huan" w:date="2018-11-25T16:07:00Z"/>
                    <w:rFonts w:ascii="Times New Roman" w:eastAsia="Times New Roman" w:hAnsi="Times New Roman" w:cs="Times New Roman"/>
                    <w:sz w:val="24"/>
                    <w:szCs w:val="24"/>
                    <w:lang w:val="es-ES" w:eastAsia="zh-CN"/>
                  </w:rPr>
                </w:rPrChange>
              </w:rPr>
              <w:pPrChange w:id="433" w:author="phuong vu" w:date="2018-11-30T14:16:00Z">
                <w:pPr>
                  <w:spacing w:line="240" w:lineRule="atLeast"/>
                  <w:jc w:val="left"/>
                </w:pPr>
              </w:pPrChange>
            </w:pPr>
          </w:p>
        </w:tc>
      </w:tr>
    </w:tbl>
    <w:p w14:paraId="638BB0F6" w14:textId="77777777" w:rsidR="000245EB" w:rsidRPr="00920004" w:rsidRDefault="000245EB" w:rsidP="00BD0851">
      <w:pPr>
        <w:tabs>
          <w:tab w:val="left" w:pos="720"/>
        </w:tabs>
        <w:spacing w:before="240" w:after="0" w:line="0" w:lineRule="atLeast"/>
        <w:jc w:val="left"/>
        <w:rPr>
          <w:ins w:id="434" w:author="Tran Huan" w:date="2018-11-25T16:07:00Z"/>
          <w:rFonts w:eastAsia="Times New Roman"/>
          <w:b/>
          <w:bCs/>
          <w:sz w:val="30"/>
          <w:szCs w:val="30"/>
          <w:lang w:val="es-ES" w:eastAsia="zh-CN"/>
          <w:rPrChange w:id="435" w:author="phuong vu" w:date="2018-11-30T22:36:00Z">
            <w:rPr>
              <w:ins w:id="436" w:author="Tran Huan" w:date="2018-11-25T16:07:00Z"/>
              <w:rFonts w:ascii="Times New Roman" w:eastAsia="Times New Roman" w:hAnsi="Times New Roman" w:cs="Times New Roman"/>
              <w:b/>
              <w:bCs/>
              <w:sz w:val="30"/>
              <w:szCs w:val="30"/>
              <w:lang w:val="es-ES" w:eastAsia="zh-CN"/>
            </w:rPr>
          </w:rPrChange>
        </w:rPr>
        <w:pPrChange w:id="437" w:author="phuong vu" w:date="2018-11-30T14:16:00Z">
          <w:pPr>
            <w:tabs>
              <w:tab w:val="left" w:pos="720"/>
            </w:tabs>
            <w:spacing w:after="0" w:line="240" w:lineRule="atLeast"/>
            <w:jc w:val="left"/>
          </w:pPr>
        </w:pPrChange>
      </w:pPr>
      <w:ins w:id="438" w:author="Tran Huan" w:date="2018-11-25T16:07:00Z">
        <w:r w:rsidRPr="00920004">
          <w:rPr>
            <w:rFonts w:eastAsia="Times New Roman"/>
            <w:b/>
            <w:bCs/>
            <w:sz w:val="30"/>
            <w:szCs w:val="30"/>
            <w:lang w:val="es-ES" w:eastAsia="zh-CN"/>
            <w:rPrChange w:id="439" w:author="phuong vu" w:date="2018-11-30T22:36:00Z">
              <w:rPr>
                <w:rFonts w:ascii="Times New Roman" w:eastAsia="Times New Roman" w:hAnsi="Times New Roman" w:cs="Times New Roman"/>
                <w:b/>
                <w:bCs/>
                <w:sz w:val="30"/>
                <w:szCs w:val="30"/>
                <w:lang w:val="es-ES" w:eastAsia="zh-CN"/>
              </w:rPr>
            </w:rPrChange>
          </w:rPr>
          <w:tab/>
        </w:r>
      </w:ins>
    </w:p>
    <w:p w14:paraId="3B76DA8C" w14:textId="77777777" w:rsidR="00822195" w:rsidRDefault="000245EB" w:rsidP="00BD0851">
      <w:pPr>
        <w:spacing w:before="240" w:after="0" w:line="0" w:lineRule="atLeast"/>
        <w:jc w:val="center"/>
        <w:rPr>
          <w:ins w:id="440" w:author="phuong vu" w:date="2018-11-30T22:38:00Z"/>
          <w:rFonts w:eastAsia="Times New Roman"/>
          <w:b/>
          <w:bCs/>
          <w:sz w:val="30"/>
          <w:szCs w:val="30"/>
          <w:lang w:val="es-ES" w:eastAsia="zh-CN"/>
        </w:rPr>
      </w:pPr>
      <w:ins w:id="441" w:author="Tran Huan" w:date="2018-11-25T16:07:00Z">
        <w:r w:rsidRPr="00920004">
          <w:rPr>
            <w:rFonts w:eastAsia="Times New Roman"/>
            <w:b/>
            <w:bCs/>
            <w:sz w:val="30"/>
            <w:szCs w:val="30"/>
            <w:lang w:val="es-ES" w:eastAsia="zh-CN"/>
            <w:rPrChange w:id="442" w:author="phuong vu" w:date="2018-11-30T22:36:00Z">
              <w:rPr>
                <w:rFonts w:ascii="Times New Roman" w:eastAsia="Times New Roman" w:hAnsi="Times New Roman" w:cs="Times New Roman"/>
                <w:b/>
                <w:bCs/>
                <w:sz w:val="30"/>
                <w:szCs w:val="30"/>
                <w:lang w:val="es-ES" w:eastAsia="zh-CN"/>
              </w:rPr>
            </w:rPrChange>
          </w:rPr>
          <w:t xml:space="preserve">        </w:t>
        </w:r>
      </w:ins>
    </w:p>
    <w:p w14:paraId="0E02372C" w14:textId="77777777" w:rsidR="00822195" w:rsidRDefault="00822195" w:rsidP="00BD0851">
      <w:pPr>
        <w:spacing w:before="240" w:after="0" w:line="0" w:lineRule="atLeast"/>
        <w:jc w:val="center"/>
        <w:rPr>
          <w:ins w:id="443" w:author="phuong vu" w:date="2018-11-30T22:38:00Z"/>
          <w:rFonts w:eastAsia="Times New Roman"/>
          <w:b/>
          <w:bCs/>
          <w:sz w:val="30"/>
          <w:szCs w:val="30"/>
          <w:lang w:val="es-ES" w:eastAsia="zh-CN"/>
        </w:rPr>
      </w:pPr>
    </w:p>
    <w:p w14:paraId="0110B12D" w14:textId="0A35CE6D" w:rsidR="000245EB" w:rsidRPr="00F46911" w:rsidRDefault="000245EB" w:rsidP="00F46911">
      <w:pPr>
        <w:spacing w:before="240" w:after="0" w:line="0" w:lineRule="atLeast"/>
        <w:jc w:val="center"/>
        <w:rPr>
          <w:ins w:id="444" w:author="Tran Huan" w:date="2018-11-25T16:07:00Z"/>
          <w:rFonts w:eastAsia="Times New Roman"/>
          <w:b/>
          <w:bCs/>
          <w:sz w:val="30"/>
          <w:szCs w:val="30"/>
          <w:lang w:val="es-ES" w:eastAsia="zh-CN"/>
          <w:rPrChange w:id="445" w:author="phuong vu" w:date="2018-11-30T22:39:00Z">
            <w:rPr>
              <w:ins w:id="446" w:author="Tran Huan" w:date="2018-11-25T16:07:00Z"/>
              <w:rFonts w:ascii="Times New Roman" w:eastAsia="Times New Roman" w:hAnsi="Times New Roman" w:cs="Times New Roman"/>
              <w:sz w:val="24"/>
              <w:szCs w:val="24"/>
              <w:lang w:val="es-ES" w:eastAsia="zh-CN"/>
            </w:rPr>
          </w:rPrChange>
        </w:rPr>
        <w:pPrChange w:id="447" w:author="phuong vu" w:date="2018-11-30T22:39:00Z">
          <w:pPr>
            <w:spacing w:after="0" w:line="240" w:lineRule="atLeast"/>
            <w:jc w:val="center"/>
          </w:pPr>
        </w:pPrChange>
      </w:pPr>
      <w:ins w:id="448" w:author="Tran Huan" w:date="2018-11-25T16:07:00Z">
        <w:del w:id="449" w:author="phuong vu" w:date="2018-11-30T22:39:00Z">
          <w:r w:rsidRPr="00920004" w:rsidDel="00F46911">
            <w:rPr>
              <w:rFonts w:eastAsia="Times New Roman"/>
              <w:b/>
              <w:bCs/>
              <w:sz w:val="30"/>
              <w:szCs w:val="30"/>
              <w:lang w:val="es-ES" w:eastAsia="zh-CN"/>
              <w:rPrChange w:id="450" w:author="phuong vu" w:date="2018-11-30T22:36:00Z">
                <w:rPr>
                  <w:rFonts w:ascii="Times New Roman" w:eastAsia="Times New Roman" w:hAnsi="Times New Roman" w:cs="Times New Roman"/>
                  <w:b/>
                  <w:bCs/>
                  <w:sz w:val="30"/>
                  <w:szCs w:val="30"/>
                  <w:lang w:val="es-ES" w:eastAsia="zh-CN"/>
                </w:rPr>
              </w:rPrChange>
            </w:rPr>
            <w:delText xml:space="preserve">                   </w:delText>
          </w:r>
        </w:del>
        <w:r w:rsidRPr="00920004">
          <w:rPr>
            <w:rFonts w:eastAsia="Times New Roman"/>
            <w:b/>
            <w:bCs/>
            <w:sz w:val="30"/>
            <w:szCs w:val="30"/>
            <w:lang w:val="es-ES" w:eastAsia="zh-CN"/>
            <w:rPrChange w:id="451" w:author="phuong vu" w:date="2018-11-30T22:36:00Z">
              <w:rPr>
                <w:rFonts w:ascii="Times New Roman" w:eastAsia="Times New Roman" w:hAnsi="Times New Roman" w:cs="Times New Roman"/>
                <w:b/>
                <w:bCs/>
                <w:sz w:val="30"/>
                <w:szCs w:val="30"/>
                <w:lang w:val="es-ES" w:eastAsia="zh-CN"/>
              </w:rPr>
            </w:rPrChange>
          </w:rPr>
          <w:t xml:space="preserve">                                                                                                                    </w:t>
        </w:r>
        <w:r w:rsidRPr="00920004">
          <w:rPr>
            <w:rFonts w:eastAsia="Times New Roman"/>
            <w:sz w:val="32"/>
            <w:szCs w:val="32"/>
            <w:lang w:val="es-ES" w:eastAsia="zh-CN"/>
            <w:rPrChange w:id="452" w:author="phuong vu" w:date="2018-11-30T22:36:00Z">
              <w:rPr>
                <w:rFonts w:ascii="Times New Roman" w:eastAsia="Times New Roman" w:hAnsi="Times New Roman" w:cs="Times New Roman"/>
                <w:sz w:val="32"/>
                <w:szCs w:val="32"/>
                <w:lang w:val="es-ES" w:eastAsia="zh-CN"/>
              </w:rPr>
            </w:rPrChange>
          </w:rPr>
          <w:t>Cần Thơ, 12/2018</w:t>
        </w:r>
        <w:r w:rsidRPr="00920004">
          <w:rPr>
            <w:rFonts w:eastAsia="Calibri"/>
            <w:sz w:val="32"/>
            <w:szCs w:val="32"/>
            <w:lang w:val="es-ES"/>
            <w:rPrChange w:id="453" w:author="phuong vu" w:date="2018-11-30T22:36:00Z">
              <w:rPr>
                <w:rFonts w:ascii="Times New Roman" w:eastAsia="Calibri" w:hAnsi="Times New Roman" w:cs="Times New Roman"/>
                <w:sz w:val="32"/>
                <w:szCs w:val="32"/>
                <w:lang w:val="es-ES"/>
              </w:rPr>
            </w:rPrChange>
          </w:rPr>
          <w:br w:type="column"/>
        </w:r>
        <w:r w:rsidRPr="00920004">
          <w:rPr>
            <w:rFonts w:eastAsia="Calibri"/>
            <w:b/>
            <w:sz w:val="32"/>
            <w:szCs w:val="32"/>
            <w:lang w:val="es-ES"/>
            <w:rPrChange w:id="454" w:author="phuong vu" w:date="2018-11-30T22:36:00Z">
              <w:rPr>
                <w:rFonts w:ascii="Times New Roman" w:eastAsia="Calibri" w:hAnsi="Times New Roman" w:cs="Times New Roman"/>
                <w:b/>
                <w:sz w:val="32"/>
                <w:szCs w:val="32"/>
                <w:lang w:val="es-ES"/>
              </w:rPr>
            </w:rPrChange>
          </w:rPr>
          <w:lastRenderedPageBreak/>
          <w:t>NHẬN XÉT CỦA GIÁO VIÊN HƯỚNG DẪN</w:t>
        </w:r>
      </w:ins>
    </w:p>
    <w:p w14:paraId="7869BCB9" w14:textId="77777777" w:rsidR="000245EB" w:rsidRPr="00920004" w:rsidRDefault="000245EB" w:rsidP="00BD0851">
      <w:pPr>
        <w:spacing w:before="240" w:line="0" w:lineRule="atLeast"/>
        <w:jc w:val="left"/>
        <w:rPr>
          <w:ins w:id="455" w:author="Tran Huan" w:date="2018-11-25T16:07:00Z"/>
          <w:rFonts w:eastAsia="Calibri"/>
          <w:szCs w:val="22"/>
          <w:lang w:val="es-ES"/>
          <w:rPrChange w:id="456" w:author="phuong vu" w:date="2018-11-30T22:36:00Z">
            <w:rPr>
              <w:ins w:id="457" w:author="Tran Huan" w:date="2018-11-25T16:07:00Z"/>
              <w:rFonts w:ascii="Times New Roman" w:eastAsia="Calibri" w:hAnsi="Times New Roman" w:cs="Times New Roman"/>
              <w:szCs w:val="22"/>
              <w:lang w:val="es-ES"/>
            </w:rPr>
          </w:rPrChange>
        </w:rPr>
        <w:pPrChange w:id="458" w:author="phuong vu" w:date="2018-11-30T14:16:00Z">
          <w:pPr>
            <w:jc w:val="left"/>
          </w:pPr>
        </w:pPrChange>
      </w:pPr>
    </w:p>
    <w:p w14:paraId="0B79F9F3" w14:textId="3EA3289F" w:rsidR="000245EB" w:rsidRPr="00920004" w:rsidRDefault="000245EB" w:rsidP="00BD0851">
      <w:pPr>
        <w:spacing w:before="240" w:line="0" w:lineRule="atLeast"/>
        <w:jc w:val="center"/>
        <w:rPr>
          <w:ins w:id="459" w:author="Tran Huan" w:date="2018-11-25T16:07:00Z"/>
          <w:rFonts w:eastAsia="Calibri"/>
          <w:szCs w:val="22"/>
          <w:lang w:val="es-ES"/>
          <w:rPrChange w:id="460" w:author="phuong vu" w:date="2018-11-30T22:36:00Z">
            <w:rPr>
              <w:ins w:id="461" w:author="Tran Huan" w:date="2018-11-25T16:07:00Z"/>
              <w:rFonts w:ascii="Times New Roman" w:eastAsia="Calibri" w:hAnsi="Times New Roman" w:cs="Times New Roman"/>
              <w:szCs w:val="22"/>
              <w:lang w:val="es-ES"/>
            </w:rPr>
          </w:rPrChange>
        </w:rPr>
        <w:pPrChange w:id="462" w:author="phuong vu" w:date="2018-11-30T14:16:00Z">
          <w:pPr>
            <w:jc w:val="center"/>
          </w:pPr>
        </w:pPrChange>
      </w:pPr>
      <w:ins w:id="463" w:author="Tran Huan" w:date="2018-11-25T16:07:00Z">
        <w:r w:rsidRPr="00920004">
          <w:rPr>
            <w:rFonts w:eastAsia="Calibri"/>
            <w:szCs w:val="22"/>
            <w:lang w:val="es-ES"/>
            <w:rPrChange w:id="464" w:author="phuong vu" w:date="2018-11-30T22:36:00Z">
              <w:rPr>
                <w:rFonts w:ascii="Times New Roman" w:eastAsia="Calibri" w:hAnsi="Times New Roman" w:cs="Times New Roman"/>
                <w:szCs w:val="22"/>
                <w:lang w:val="es-ES"/>
              </w:rPr>
            </w:rPrChange>
          </w:rPr>
          <w:t>----------------------------------------------------------------------------------------------------------------------------------------------------------------------------------------------------------------------------------------------------------------------------------------------------------------------------------------------------------------------------------------------------------------------------------------------------------------------------------------------------------------------------------------------------------------------------------------------------------------------------------------------------------------------------------------------------------------------------------------------------------------------------------------------------------------------------------------------------------------------------------------------------------------------------------------------------------------------------------------------------------------------------------------------------------------------------------------------------------------------------------------------------------------------------------------------------------------------------------------------------------------------------------------------------------------------------------------------------------------------------------------------------------------------------------------------------------------------------------------------------------------------------------------------------------------------------------------------------------------------------------------------------------------------------------------------------------------------------------------------------------------------------------------------------------------------------------------------------------------------------------------------------------------------------------------------------------------------------------------------------------------------------------------------------------------------------------------------------------------------------------------------------------------------------------------------------------------------------------------------------------------------------------------------------------------------------------------------------------------------------------------------------------------------------------------------------------------------------------------------------------------------------------------------------------------------------------------------------------------------------------------------------------------------------------------------------------------------------------------------------------------------------------------------------------------------------------------------------------------------------------------------------------------------------------------------------------------------------------------------------------------------------------------------------------------------------------------------------------------------------------------------------------------------------------------------------------------------------------------------------------------------------------------------------------------------------------------------------------------</w:t>
        </w:r>
      </w:ins>
    </w:p>
    <w:p w14:paraId="61769E24" w14:textId="77777777" w:rsidR="000245EB" w:rsidRPr="00920004" w:rsidRDefault="000245EB" w:rsidP="00BD0851">
      <w:pPr>
        <w:spacing w:before="240" w:line="0" w:lineRule="atLeast"/>
        <w:jc w:val="right"/>
        <w:rPr>
          <w:ins w:id="465" w:author="Tran Huan" w:date="2018-11-25T16:07:00Z"/>
          <w:rFonts w:eastAsia="Calibri"/>
          <w:szCs w:val="22"/>
          <w:lang w:val="es-ES"/>
          <w:rPrChange w:id="466" w:author="phuong vu" w:date="2018-11-30T22:36:00Z">
            <w:rPr>
              <w:ins w:id="467" w:author="Tran Huan" w:date="2018-11-25T16:07:00Z"/>
              <w:rFonts w:ascii="Times New Roman" w:eastAsia="Calibri" w:hAnsi="Times New Roman" w:cs="Times New Roman"/>
              <w:szCs w:val="22"/>
              <w:lang w:val="es-ES"/>
            </w:rPr>
          </w:rPrChange>
        </w:rPr>
        <w:pPrChange w:id="468" w:author="phuong vu" w:date="2018-11-30T14:16:00Z">
          <w:pPr>
            <w:jc w:val="right"/>
          </w:pPr>
        </w:pPrChange>
      </w:pPr>
      <w:ins w:id="469" w:author="Tran Huan" w:date="2018-11-25T16:07:00Z">
        <w:r w:rsidRPr="00920004">
          <w:rPr>
            <w:rFonts w:eastAsia="Calibri"/>
            <w:szCs w:val="22"/>
            <w:lang w:val="es-ES"/>
            <w:rPrChange w:id="470" w:author="phuong vu" w:date="2018-11-30T22:36:00Z">
              <w:rPr>
                <w:rFonts w:ascii="Times New Roman" w:eastAsia="Calibri" w:hAnsi="Times New Roman" w:cs="Times New Roman"/>
                <w:szCs w:val="22"/>
                <w:lang w:val="es-ES"/>
              </w:rPr>
            </w:rPrChange>
          </w:rPr>
          <w:tab/>
          <w:t>Cần Thơ, ngày</w:t>
        </w:r>
        <w:del w:id="471" w:author="phuong vu" w:date="2018-11-27T14:44:00Z">
          <w:r w:rsidRPr="00920004" w:rsidDel="009828DA">
            <w:rPr>
              <w:rFonts w:eastAsia="Calibri"/>
              <w:szCs w:val="22"/>
              <w:lang w:val="es-ES"/>
              <w:rPrChange w:id="472" w:author="phuong vu" w:date="2018-11-30T22:36:00Z">
                <w:rPr>
                  <w:rFonts w:ascii="Times New Roman" w:eastAsia="Calibri" w:hAnsi="Times New Roman" w:cs="Times New Roman"/>
                  <w:szCs w:val="22"/>
                  <w:lang w:val="es-ES"/>
                </w:rPr>
              </w:rPrChange>
            </w:rPr>
            <w:delText xml:space="preserve"> </w:delText>
          </w:r>
        </w:del>
        <w:r w:rsidRPr="00920004">
          <w:rPr>
            <w:rFonts w:eastAsia="Calibri"/>
            <w:szCs w:val="22"/>
            <w:lang w:val="es-ES"/>
            <w:rPrChange w:id="473" w:author="phuong vu" w:date="2018-11-30T22:36:00Z">
              <w:rPr>
                <w:rFonts w:ascii="Times New Roman" w:eastAsia="Calibri" w:hAnsi="Times New Roman" w:cs="Times New Roman"/>
                <w:szCs w:val="22"/>
                <w:lang w:val="es-ES"/>
              </w:rPr>
            </w:rPrChange>
          </w:rPr>
          <w:t>….tháng 12 năm 2018</w:t>
        </w:r>
      </w:ins>
    </w:p>
    <w:p w14:paraId="1E9DB421" w14:textId="77777777" w:rsidR="000245EB" w:rsidRPr="00920004" w:rsidRDefault="000245EB" w:rsidP="00BD0851">
      <w:pPr>
        <w:spacing w:before="240" w:line="0" w:lineRule="atLeast"/>
        <w:ind w:left="4320" w:firstLine="720"/>
        <w:jc w:val="center"/>
        <w:rPr>
          <w:ins w:id="474" w:author="Tran Huan" w:date="2018-11-25T16:07:00Z"/>
          <w:rFonts w:eastAsia="Calibri"/>
          <w:szCs w:val="22"/>
          <w:lang w:val="es-ES"/>
          <w:rPrChange w:id="475" w:author="phuong vu" w:date="2018-11-30T22:36:00Z">
            <w:rPr>
              <w:ins w:id="476" w:author="Tran Huan" w:date="2018-11-25T16:07:00Z"/>
              <w:rFonts w:ascii="Times New Roman" w:eastAsia="Calibri" w:hAnsi="Times New Roman" w:cs="Times New Roman"/>
              <w:i/>
              <w:szCs w:val="22"/>
              <w:lang w:val="es-ES"/>
            </w:rPr>
          </w:rPrChange>
        </w:rPr>
        <w:pPrChange w:id="477" w:author="phuong vu" w:date="2018-11-30T14:16:00Z">
          <w:pPr>
            <w:ind w:left="4320"/>
            <w:jc w:val="center"/>
          </w:pPr>
        </w:pPrChange>
      </w:pPr>
      <w:ins w:id="478" w:author="Tran Huan" w:date="2018-11-25T16:07:00Z">
        <w:r w:rsidRPr="00920004">
          <w:rPr>
            <w:rFonts w:eastAsia="Calibri"/>
            <w:szCs w:val="22"/>
            <w:lang w:val="es-ES"/>
            <w:rPrChange w:id="479" w:author="phuong vu" w:date="2018-11-30T22:36:00Z">
              <w:rPr>
                <w:rFonts w:ascii="Times New Roman" w:eastAsia="Calibri" w:hAnsi="Times New Roman" w:cs="Times New Roman"/>
                <w:i/>
                <w:szCs w:val="22"/>
                <w:lang w:val="es-ES"/>
              </w:rPr>
            </w:rPrChange>
          </w:rPr>
          <w:t>(chữ kí của giáo viên)</w:t>
        </w:r>
      </w:ins>
    </w:p>
    <w:p w14:paraId="231422CB" w14:textId="77777777" w:rsidR="000245EB" w:rsidRPr="00920004" w:rsidDel="00920004" w:rsidRDefault="000245EB" w:rsidP="00920004">
      <w:pPr>
        <w:pStyle w:val="Style1"/>
        <w:rPr>
          <w:ins w:id="480" w:author="Tran Huan" w:date="2018-11-25T16:07:00Z"/>
          <w:del w:id="481" w:author="phuong vu" w:date="2018-11-30T22:37:00Z"/>
          <w:rFonts w:eastAsia="Times New Roman"/>
          <w:sz w:val="24"/>
          <w:szCs w:val="24"/>
          <w:lang w:eastAsia="zh-CN"/>
          <w:rPrChange w:id="482" w:author="phuong vu" w:date="2018-11-30T22:36:00Z">
            <w:rPr>
              <w:ins w:id="483" w:author="Tran Huan" w:date="2018-11-25T16:07:00Z"/>
              <w:del w:id="484" w:author="phuong vu" w:date="2018-11-30T22:37:00Z"/>
              <w:rFonts w:ascii="Times New Roman" w:eastAsia="Times New Roman" w:hAnsi="Times New Roman" w:cs="Times New Roman"/>
              <w:sz w:val="24"/>
              <w:szCs w:val="24"/>
              <w:lang w:val="es-ES" w:eastAsia="zh-CN"/>
            </w:rPr>
          </w:rPrChange>
        </w:rPr>
        <w:pPrChange w:id="485" w:author="phuong vu" w:date="2018-11-30T22:37:00Z">
          <w:pPr>
            <w:spacing w:after="0" w:line="240" w:lineRule="atLeast"/>
            <w:jc w:val="center"/>
          </w:pPr>
        </w:pPrChange>
      </w:pPr>
      <w:ins w:id="486" w:author="Tran Huan" w:date="2018-11-25T16:07:00Z">
        <w:r w:rsidRPr="00920004">
          <w:rPr>
            <w:rFonts w:eastAsia="Calibri"/>
            <w:szCs w:val="22"/>
            <w:rPrChange w:id="487" w:author="phuong vu" w:date="2018-11-30T22:36:00Z">
              <w:rPr>
                <w:rFonts w:ascii="Times New Roman" w:eastAsia="Calibri" w:hAnsi="Times New Roman" w:cs="Times New Roman"/>
                <w:i/>
                <w:szCs w:val="22"/>
                <w:lang w:val="es-ES"/>
              </w:rPr>
            </w:rPrChange>
          </w:rPr>
          <w:br w:type="column"/>
        </w:r>
        <w:r w:rsidRPr="00920004">
          <w:rPr>
            <w:rFonts w:eastAsia="Calibri"/>
            <w:rPrChange w:id="488" w:author="phuong vu" w:date="2018-11-30T22:36:00Z">
              <w:rPr>
                <w:rFonts w:ascii="Times New Roman" w:eastAsia="Calibri" w:hAnsi="Times New Roman" w:cs="Times New Roman"/>
                <w:b/>
                <w:sz w:val="32"/>
                <w:szCs w:val="32"/>
                <w:lang w:val="es-ES"/>
              </w:rPr>
            </w:rPrChange>
          </w:rPr>
          <w:lastRenderedPageBreak/>
          <w:t>NHẬN XÉT CỦA GIÁO VIÊN PHẢN BIỆN</w:t>
        </w:r>
      </w:ins>
    </w:p>
    <w:p w14:paraId="56878030" w14:textId="77777777" w:rsidR="000245EB" w:rsidRPr="00920004" w:rsidRDefault="000245EB" w:rsidP="00920004">
      <w:pPr>
        <w:pStyle w:val="Style1"/>
        <w:rPr>
          <w:ins w:id="489" w:author="Tran Huan" w:date="2018-11-25T16:07:00Z"/>
          <w:rFonts w:eastAsia="Calibri"/>
          <w:rPrChange w:id="490" w:author="phuong vu" w:date="2018-11-30T22:36:00Z">
            <w:rPr>
              <w:ins w:id="491" w:author="Tran Huan" w:date="2018-11-25T16:07:00Z"/>
              <w:rFonts w:ascii="Times New Roman" w:eastAsia="Calibri" w:hAnsi="Times New Roman" w:cs="Times New Roman"/>
              <w:szCs w:val="22"/>
              <w:lang w:val="es-ES"/>
            </w:rPr>
          </w:rPrChange>
        </w:rPr>
        <w:pPrChange w:id="492" w:author="phuong vu" w:date="2018-11-30T22:37:00Z">
          <w:pPr>
            <w:jc w:val="left"/>
          </w:pPr>
        </w:pPrChange>
      </w:pPr>
    </w:p>
    <w:p w14:paraId="274DA55A" w14:textId="20E3C7B8" w:rsidR="000245EB" w:rsidRPr="00920004" w:rsidRDefault="000245EB" w:rsidP="00BD0851">
      <w:pPr>
        <w:spacing w:before="240" w:line="0" w:lineRule="atLeast"/>
        <w:jc w:val="center"/>
        <w:rPr>
          <w:ins w:id="493" w:author="Tran Huan" w:date="2018-11-25T16:07:00Z"/>
          <w:rFonts w:eastAsia="Calibri"/>
          <w:szCs w:val="22"/>
          <w:lang w:val="es-ES"/>
          <w:rPrChange w:id="494" w:author="phuong vu" w:date="2018-11-30T22:36:00Z">
            <w:rPr>
              <w:ins w:id="495" w:author="Tran Huan" w:date="2018-11-25T16:07:00Z"/>
              <w:rFonts w:ascii="Times New Roman" w:eastAsia="Calibri" w:hAnsi="Times New Roman" w:cs="Times New Roman"/>
              <w:szCs w:val="22"/>
              <w:lang w:val="es-ES"/>
            </w:rPr>
          </w:rPrChange>
        </w:rPr>
        <w:pPrChange w:id="496" w:author="phuong vu" w:date="2018-11-30T14:16:00Z">
          <w:pPr>
            <w:jc w:val="center"/>
          </w:pPr>
        </w:pPrChange>
      </w:pPr>
      <w:ins w:id="497" w:author="Tran Huan" w:date="2018-11-25T16:07:00Z">
        <w:r w:rsidRPr="00920004">
          <w:rPr>
            <w:rFonts w:eastAsia="Calibri"/>
            <w:szCs w:val="22"/>
            <w:lang w:val="es-ES"/>
            <w:rPrChange w:id="498" w:author="phuong vu" w:date="2018-11-30T22:36:00Z">
              <w:rPr>
                <w:rFonts w:ascii="Times New Roman" w:eastAsia="Calibri" w:hAnsi="Times New Roman" w:cs="Times New Roman"/>
                <w:szCs w:val="22"/>
                <w:lang w:val="es-ES"/>
              </w:rPr>
            </w:rPrChange>
          </w:rPr>
          <w:t>----------------------------------------------------------------------------------------------------------------------------------------------------------------------------------------------------------------------------------------------------------------------------------------------------------------------------------------------------------------------------------------------------------------------------------------------------------------------------------------------------------------------------------------------------------------------------------------------------------------------------------------------------------------------------------------------------------------------------------------------------------------------------------------------------------------------------------------------------------------------------------------------------------------------------------------------------------------------------------------------------------------------------------------------------------------------------------------------------------------------------------------------------------------------------------------------------------------------------------------------------------------------------------------------------------------------------------------------------------------------------------------------------------------------------------------------------------------------------------------------------------------------------------------------------------------------------------------------------------------------------------------------------------------------------------------------------------------------------------------------------------------------------------------------------------------------------------------------------------------------------------------------------------------------------------------------------------------------------------------------------------------------------------------------------------------------------------------------------------------------------------------------------------------------------------------------------------------------------------------------------------------------------------------------------------------------------------------------------------------------------------------------------------------------------------------------------------------------------------------------------------------------------------------------------------------------------------------------------------------------------------------------------------------------------------------------------------------------------------------------------------------------------------------------------------------------------------------------------------------------------------------------------------------------------------------------------------------------------------------------------------------------------------------------------------------------------------------------------------------------------------------------------------------------------------------------------------------------------------------------------------------------------------------------------------------------------------------------------------------</w:t>
        </w:r>
      </w:ins>
    </w:p>
    <w:p w14:paraId="68CD4775" w14:textId="77777777" w:rsidR="000245EB" w:rsidRPr="00920004" w:rsidRDefault="000245EB" w:rsidP="00920004">
      <w:pPr>
        <w:spacing w:before="240"/>
        <w:jc w:val="right"/>
        <w:rPr>
          <w:ins w:id="499" w:author="Tran Huan" w:date="2018-11-25T16:07:00Z"/>
          <w:rFonts w:eastAsia="Calibri"/>
          <w:szCs w:val="22"/>
          <w:lang w:val="es-ES"/>
          <w:rPrChange w:id="500" w:author="phuong vu" w:date="2018-11-30T22:36:00Z">
            <w:rPr>
              <w:ins w:id="501" w:author="Tran Huan" w:date="2018-11-25T16:07:00Z"/>
              <w:rFonts w:ascii="Times New Roman" w:eastAsia="Calibri" w:hAnsi="Times New Roman" w:cs="Times New Roman"/>
              <w:szCs w:val="22"/>
              <w:lang w:val="es-ES"/>
            </w:rPr>
          </w:rPrChange>
        </w:rPr>
        <w:pPrChange w:id="502" w:author="phuong vu" w:date="2018-11-30T22:37:00Z">
          <w:pPr>
            <w:jc w:val="right"/>
          </w:pPr>
        </w:pPrChange>
      </w:pPr>
      <w:ins w:id="503" w:author="Tran Huan" w:date="2018-11-25T16:07:00Z">
        <w:r w:rsidRPr="00920004">
          <w:rPr>
            <w:rFonts w:eastAsia="Calibri"/>
            <w:szCs w:val="22"/>
            <w:lang w:val="es-ES"/>
            <w:rPrChange w:id="504" w:author="phuong vu" w:date="2018-11-30T22:36:00Z">
              <w:rPr>
                <w:rFonts w:ascii="Times New Roman" w:eastAsia="Calibri" w:hAnsi="Times New Roman" w:cs="Times New Roman"/>
                <w:szCs w:val="22"/>
                <w:lang w:val="es-ES"/>
              </w:rPr>
            </w:rPrChange>
          </w:rPr>
          <w:tab/>
          <w:t>Cần Thơ, ngày</w:t>
        </w:r>
        <w:del w:id="505" w:author="phuong vu" w:date="2018-11-27T14:44:00Z">
          <w:r w:rsidRPr="00920004" w:rsidDel="009828DA">
            <w:rPr>
              <w:rFonts w:eastAsia="Calibri"/>
              <w:szCs w:val="22"/>
              <w:lang w:val="es-ES"/>
              <w:rPrChange w:id="506" w:author="phuong vu" w:date="2018-11-30T22:36:00Z">
                <w:rPr>
                  <w:rFonts w:ascii="Times New Roman" w:eastAsia="Calibri" w:hAnsi="Times New Roman" w:cs="Times New Roman"/>
                  <w:szCs w:val="22"/>
                  <w:lang w:val="es-ES"/>
                </w:rPr>
              </w:rPrChange>
            </w:rPr>
            <w:delText xml:space="preserve"> </w:delText>
          </w:r>
        </w:del>
        <w:r w:rsidRPr="00920004">
          <w:rPr>
            <w:rFonts w:eastAsia="Calibri"/>
            <w:szCs w:val="22"/>
            <w:lang w:val="es-ES"/>
            <w:rPrChange w:id="507" w:author="phuong vu" w:date="2018-11-30T22:36:00Z">
              <w:rPr>
                <w:rFonts w:ascii="Times New Roman" w:eastAsia="Calibri" w:hAnsi="Times New Roman" w:cs="Times New Roman"/>
                <w:szCs w:val="22"/>
                <w:lang w:val="es-ES"/>
              </w:rPr>
            </w:rPrChange>
          </w:rPr>
          <w:t>….tháng 12 năm 2018</w:t>
        </w:r>
      </w:ins>
    </w:p>
    <w:p w14:paraId="263B4493" w14:textId="77777777" w:rsidR="000245EB" w:rsidRPr="00920004" w:rsidRDefault="000245EB" w:rsidP="00920004">
      <w:pPr>
        <w:spacing w:before="240"/>
        <w:ind w:left="4320" w:firstLine="720"/>
        <w:jc w:val="center"/>
        <w:rPr>
          <w:ins w:id="508" w:author="Tran Huan" w:date="2018-11-25T16:07:00Z"/>
          <w:rFonts w:eastAsia="Calibri"/>
          <w:szCs w:val="22"/>
          <w:lang w:val="es-ES"/>
          <w:rPrChange w:id="509" w:author="phuong vu" w:date="2018-11-30T22:36:00Z">
            <w:rPr>
              <w:ins w:id="510" w:author="Tran Huan" w:date="2018-11-25T16:07:00Z"/>
              <w:rFonts w:ascii="Times New Roman" w:eastAsia="Calibri" w:hAnsi="Times New Roman" w:cs="Times New Roman"/>
              <w:i/>
              <w:szCs w:val="22"/>
              <w:lang w:val="es-ES"/>
            </w:rPr>
          </w:rPrChange>
        </w:rPr>
        <w:pPrChange w:id="511" w:author="phuong vu" w:date="2018-11-30T22:37:00Z">
          <w:pPr>
            <w:ind w:left="4320"/>
            <w:jc w:val="center"/>
          </w:pPr>
        </w:pPrChange>
      </w:pPr>
      <w:ins w:id="512" w:author="Tran Huan" w:date="2018-11-25T16:07:00Z">
        <w:r w:rsidRPr="00920004">
          <w:rPr>
            <w:rFonts w:eastAsia="Calibri"/>
            <w:szCs w:val="22"/>
            <w:lang w:val="es-ES"/>
            <w:rPrChange w:id="513" w:author="phuong vu" w:date="2018-11-30T22:36:00Z">
              <w:rPr>
                <w:rFonts w:ascii="Times New Roman" w:eastAsia="Calibri" w:hAnsi="Times New Roman" w:cs="Times New Roman"/>
                <w:i/>
                <w:szCs w:val="22"/>
                <w:lang w:val="es-ES"/>
              </w:rPr>
            </w:rPrChange>
          </w:rPr>
          <w:t>(chữ kí của giáo viên)</w:t>
        </w:r>
      </w:ins>
    </w:p>
    <w:p w14:paraId="4AC2728D" w14:textId="77777777" w:rsidR="000245EB" w:rsidRPr="00920004" w:rsidRDefault="000245EB" w:rsidP="00920004">
      <w:pPr>
        <w:spacing w:before="240"/>
        <w:jc w:val="left"/>
        <w:rPr>
          <w:ins w:id="514" w:author="Tran Huan" w:date="2018-11-25T16:07:00Z"/>
          <w:rFonts w:eastAsia="Calibri"/>
          <w:szCs w:val="22"/>
          <w:lang w:val="es-ES"/>
          <w:rPrChange w:id="515" w:author="phuong vu" w:date="2018-11-30T22:36:00Z">
            <w:rPr>
              <w:ins w:id="516" w:author="Tran Huan" w:date="2018-11-25T16:07:00Z"/>
              <w:rFonts w:ascii="Times New Roman" w:eastAsia="Calibri" w:hAnsi="Times New Roman" w:cs="Times New Roman"/>
              <w:szCs w:val="22"/>
              <w:lang w:val="es-ES"/>
            </w:rPr>
          </w:rPrChange>
        </w:rPr>
        <w:pPrChange w:id="517" w:author="phuong vu" w:date="2018-11-30T22:37:00Z">
          <w:pPr>
            <w:jc w:val="left"/>
          </w:pPr>
        </w:pPrChange>
      </w:pPr>
    </w:p>
    <w:p w14:paraId="0E83F68A" w14:textId="07719053" w:rsidR="00920004" w:rsidRPr="00920004" w:rsidRDefault="00920004" w:rsidP="00920004">
      <w:pPr>
        <w:spacing w:before="0" w:after="160"/>
        <w:contextualSpacing w:val="0"/>
        <w:jc w:val="left"/>
        <w:rPr>
          <w:ins w:id="518" w:author="phuong vu" w:date="2018-11-30T22:34:00Z"/>
          <w:rFonts w:eastAsia="Calibri"/>
          <w:b/>
          <w:sz w:val="32"/>
          <w:szCs w:val="32"/>
          <w:rPrChange w:id="519" w:author="phuong vu" w:date="2018-11-30T22:36:00Z">
            <w:rPr>
              <w:ins w:id="520" w:author="phuong vu" w:date="2018-11-30T22:34:00Z"/>
              <w:rFonts w:eastAsia="Calibri"/>
              <w:b/>
              <w:sz w:val="32"/>
              <w:szCs w:val="32"/>
            </w:rPr>
          </w:rPrChange>
        </w:rPr>
        <w:pPrChange w:id="521" w:author="phuong vu" w:date="2018-11-30T22:37:00Z">
          <w:pPr>
            <w:spacing w:before="0" w:after="160" w:line="259" w:lineRule="auto"/>
            <w:contextualSpacing w:val="0"/>
            <w:jc w:val="left"/>
          </w:pPr>
        </w:pPrChange>
      </w:pPr>
      <w:ins w:id="522" w:author="phuong vu" w:date="2018-11-30T22:34:00Z">
        <w:r w:rsidRPr="00920004">
          <w:rPr>
            <w:rFonts w:eastAsia="Calibri"/>
            <w:b/>
            <w:sz w:val="32"/>
            <w:szCs w:val="32"/>
            <w:rPrChange w:id="523" w:author="phuong vu" w:date="2018-11-30T22:36:00Z">
              <w:rPr>
                <w:rFonts w:eastAsia="Calibri"/>
                <w:b/>
                <w:sz w:val="32"/>
                <w:szCs w:val="32"/>
              </w:rPr>
            </w:rPrChange>
          </w:rPr>
          <w:br w:type="page"/>
        </w:r>
      </w:ins>
    </w:p>
    <w:p w14:paraId="2ABA6B3D" w14:textId="3E772F09" w:rsidR="000245EB" w:rsidRPr="00920004" w:rsidDel="00920004" w:rsidRDefault="000245EB" w:rsidP="00920004">
      <w:pPr>
        <w:pStyle w:val="Style1"/>
        <w:rPr>
          <w:ins w:id="524" w:author="Tran Huan" w:date="2018-11-25T16:09:00Z"/>
          <w:del w:id="525" w:author="phuong vu" w:date="2018-11-30T22:34:00Z"/>
          <w:rFonts w:eastAsia="Calibri"/>
          <w:rPrChange w:id="526" w:author="phuong vu" w:date="2018-11-30T22:36:00Z">
            <w:rPr>
              <w:ins w:id="527" w:author="Tran Huan" w:date="2018-11-25T16:09:00Z"/>
              <w:del w:id="528" w:author="phuong vu" w:date="2018-11-30T22:34:00Z"/>
              <w:rFonts w:ascii="Times New Roman" w:eastAsia="Calibri" w:hAnsi="Times New Roman" w:cs="Times New Roman"/>
              <w:b/>
              <w:sz w:val="32"/>
              <w:szCs w:val="32"/>
            </w:rPr>
          </w:rPrChange>
        </w:rPr>
        <w:pPrChange w:id="529" w:author="phuong vu" w:date="2018-11-30T22:35:00Z">
          <w:pPr>
            <w:jc w:val="center"/>
          </w:pPr>
        </w:pPrChange>
      </w:pPr>
    </w:p>
    <w:p w14:paraId="20B15913" w14:textId="74341E86" w:rsidR="000245EB" w:rsidRPr="00920004" w:rsidRDefault="000245EB" w:rsidP="00920004">
      <w:pPr>
        <w:pStyle w:val="Style1"/>
        <w:rPr>
          <w:ins w:id="530" w:author="Tran Huan" w:date="2018-11-25T16:07:00Z"/>
          <w:rFonts w:eastAsia="Calibri"/>
          <w:rPrChange w:id="531" w:author="phuong vu" w:date="2018-11-30T22:36:00Z">
            <w:rPr>
              <w:ins w:id="532" w:author="Tran Huan" w:date="2018-11-25T16:07:00Z"/>
              <w:rFonts w:ascii="Times New Roman" w:eastAsia="Calibri" w:hAnsi="Times New Roman" w:cs="Times New Roman"/>
              <w:b/>
              <w:sz w:val="32"/>
              <w:szCs w:val="32"/>
            </w:rPr>
          </w:rPrChange>
        </w:rPr>
        <w:pPrChange w:id="533" w:author="phuong vu" w:date="2018-11-30T22:35:00Z">
          <w:pPr>
            <w:jc w:val="center"/>
          </w:pPr>
        </w:pPrChange>
      </w:pPr>
      <w:ins w:id="534" w:author="Tran Huan" w:date="2018-11-25T16:07:00Z">
        <w:r w:rsidRPr="00920004">
          <w:rPr>
            <w:rFonts w:eastAsia="Calibri"/>
            <w:rPrChange w:id="535" w:author="phuong vu" w:date="2018-11-30T22:36:00Z">
              <w:rPr>
                <w:rFonts w:ascii="Times New Roman" w:eastAsia="Calibri" w:hAnsi="Times New Roman" w:cs="Times New Roman"/>
                <w:b/>
                <w:sz w:val="32"/>
                <w:szCs w:val="32"/>
              </w:rPr>
            </w:rPrChange>
          </w:rPr>
          <w:t>LỜI CẢM ƠN</w:t>
        </w:r>
      </w:ins>
    </w:p>
    <w:p w14:paraId="4EB2FD2D" w14:textId="77777777" w:rsidR="000245EB" w:rsidRPr="00920004" w:rsidRDefault="000245EB" w:rsidP="00920004">
      <w:pPr>
        <w:ind w:firstLine="720"/>
        <w:rPr>
          <w:ins w:id="536" w:author="Tran Huan" w:date="2018-11-25T16:07:00Z"/>
          <w:rPrChange w:id="537" w:author="phuong vu" w:date="2018-11-30T22:36:00Z">
            <w:rPr>
              <w:ins w:id="538" w:author="Tran Huan" w:date="2018-11-25T16:07:00Z"/>
              <w:rFonts w:ascii="Times New Roman" w:eastAsia="Calibri" w:hAnsi="Times New Roman" w:cs="Times New Roman"/>
              <w:szCs w:val="22"/>
            </w:rPr>
          </w:rPrChange>
        </w:rPr>
        <w:pPrChange w:id="539" w:author="phuong vu" w:date="2018-11-30T22:34:00Z">
          <w:pPr>
            <w:spacing w:before="360" w:line="360" w:lineRule="auto"/>
          </w:pPr>
        </w:pPrChange>
      </w:pPr>
      <w:ins w:id="540" w:author="Tran Huan" w:date="2018-11-25T16:07:00Z">
        <w:r w:rsidRPr="00920004">
          <w:rPr>
            <w:rPrChange w:id="541" w:author="phuong vu" w:date="2018-11-30T22:36:00Z">
              <w:rPr>
                <w:rFonts w:ascii="Times New Roman" w:eastAsia="Calibri" w:hAnsi="Times New Roman" w:cs="Times New Roman"/>
                <w:szCs w:val="22"/>
              </w:rPr>
            </w:rPrChange>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920004" w:rsidRDefault="000245EB" w:rsidP="00920004">
      <w:pPr>
        <w:ind w:firstLine="720"/>
        <w:rPr>
          <w:ins w:id="542" w:author="Tran Huan" w:date="2018-11-25T16:07:00Z"/>
          <w:rPrChange w:id="543" w:author="phuong vu" w:date="2018-11-30T22:36:00Z">
            <w:rPr>
              <w:ins w:id="544" w:author="Tran Huan" w:date="2018-11-25T16:07:00Z"/>
              <w:rFonts w:ascii="Times New Roman" w:eastAsia="Calibri" w:hAnsi="Times New Roman" w:cs="Times New Roman"/>
              <w:szCs w:val="22"/>
            </w:rPr>
          </w:rPrChange>
        </w:rPr>
        <w:pPrChange w:id="545" w:author="phuong vu" w:date="2018-11-30T22:34:00Z">
          <w:pPr>
            <w:spacing w:before="360" w:line="360" w:lineRule="auto"/>
          </w:pPr>
        </w:pPrChange>
      </w:pPr>
      <w:ins w:id="546" w:author="Tran Huan" w:date="2018-11-25T16:07:00Z">
        <w:r w:rsidRPr="00920004">
          <w:rPr>
            <w:rPrChange w:id="547" w:author="phuong vu" w:date="2018-11-30T22:36:00Z">
              <w:rPr>
                <w:rFonts w:ascii="Times New Roman" w:eastAsia="Calibri" w:hAnsi="Times New Roman" w:cs="Times New Roman"/>
                <w:szCs w:val="22"/>
              </w:rPr>
            </w:rPrChange>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920004" w:rsidRDefault="000245EB" w:rsidP="00920004">
      <w:pPr>
        <w:ind w:firstLine="720"/>
        <w:rPr>
          <w:ins w:id="548" w:author="Tran Huan" w:date="2018-11-25T16:07:00Z"/>
          <w:rPrChange w:id="549" w:author="phuong vu" w:date="2018-11-30T22:36:00Z">
            <w:rPr>
              <w:ins w:id="550" w:author="Tran Huan" w:date="2018-11-25T16:07:00Z"/>
              <w:rFonts w:ascii="Times New Roman" w:eastAsia="Calibri" w:hAnsi="Times New Roman" w:cs="Times New Roman"/>
              <w:szCs w:val="22"/>
            </w:rPr>
          </w:rPrChange>
        </w:rPr>
        <w:pPrChange w:id="551" w:author="phuong vu" w:date="2018-11-30T22:34:00Z">
          <w:pPr>
            <w:spacing w:before="360" w:line="360" w:lineRule="auto"/>
          </w:pPr>
        </w:pPrChange>
      </w:pPr>
      <w:ins w:id="552" w:author="Tran Huan" w:date="2018-11-25T16:07:00Z">
        <w:r w:rsidRPr="00920004">
          <w:rPr>
            <w:rPrChange w:id="553" w:author="phuong vu" w:date="2018-11-30T22:36:00Z">
              <w:rPr>
                <w:rFonts w:ascii="Times New Roman" w:eastAsia="Calibri" w:hAnsi="Times New Roman" w:cs="Times New Roman"/>
                <w:szCs w:val="22"/>
              </w:rPr>
            </w:rPrChange>
          </w:rPr>
          <w:t>Xin cảm ơn bạn bè, người thân đã luôn là chỗ dựa tinh thần cho em những lúc khó khăn, bế tắt để cố gắng nổ lực thực hiện đề tài trong thời gian qua.</w:t>
        </w:r>
      </w:ins>
    </w:p>
    <w:p w14:paraId="364AA5B9" w14:textId="77777777" w:rsidR="000245EB" w:rsidRPr="00920004" w:rsidRDefault="000245EB" w:rsidP="00920004">
      <w:pPr>
        <w:ind w:firstLine="720"/>
        <w:rPr>
          <w:ins w:id="554" w:author="Tran Huan" w:date="2018-11-25T16:07:00Z"/>
          <w:rPrChange w:id="555" w:author="phuong vu" w:date="2018-11-30T22:36:00Z">
            <w:rPr>
              <w:ins w:id="556" w:author="Tran Huan" w:date="2018-11-25T16:07:00Z"/>
              <w:rFonts w:ascii="Times New Roman" w:eastAsia="Calibri" w:hAnsi="Times New Roman" w:cs="Times New Roman"/>
              <w:szCs w:val="22"/>
            </w:rPr>
          </w:rPrChange>
        </w:rPr>
        <w:pPrChange w:id="557" w:author="phuong vu" w:date="2018-11-30T22:34:00Z">
          <w:pPr>
            <w:spacing w:before="360" w:line="360" w:lineRule="auto"/>
          </w:pPr>
        </w:pPrChange>
      </w:pPr>
      <w:ins w:id="558" w:author="Tran Huan" w:date="2018-11-25T16:07:00Z">
        <w:r w:rsidRPr="00920004">
          <w:rPr>
            <w:rPrChange w:id="559" w:author="phuong vu" w:date="2018-11-30T22:36:00Z">
              <w:rPr>
                <w:rFonts w:ascii="Times New Roman" w:eastAsia="Calibri" w:hAnsi="Times New Roman" w:cs="Times New Roman"/>
                <w:szCs w:val="22"/>
              </w:rPr>
            </w:rPrChange>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920004" w:rsidRDefault="000245EB" w:rsidP="00920004">
      <w:pPr>
        <w:ind w:firstLine="720"/>
        <w:rPr>
          <w:ins w:id="560" w:author="Tran Huan" w:date="2018-11-25T16:07:00Z"/>
          <w:rPrChange w:id="561" w:author="phuong vu" w:date="2018-11-30T22:36:00Z">
            <w:rPr>
              <w:ins w:id="562" w:author="Tran Huan" w:date="2018-11-25T16:07:00Z"/>
              <w:rFonts w:ascii="Times New Roman" w:eastAsia="Calibri" w:hAnsi="Times New Roman" w:cs="Times New Roman"/>
              <w:szCs w:val="22"/>
            </w:rPr>
          </w:rPrChange>
        </w:rPr>
        <w:pPrChange w:id="563" w:author="phuong vu" w:date="2018-11-30T22:34:00Z">
          <w:pPr>
            <w:spacing w:before="360" w:line="360" w:lineRule="auto"/>
          </w:pPr>
        </w:pPrChange>
      </w:pPr>
      <w:ins w:id="564" w:author="Tran Huan" w:date="2018-11-25T16:07:00Z">
        <w:r w:rsidRPr="00920004">
          <w:rPr>
            <w:rPrChange w:id="565" w:author="phuong vu" w:date="2018-11-30T22:36:00Z">
              <w:rPr>
                <w:rFonts w:ascii="Times New Roman" w:eastAsia="Calibri" w:hAnsi="Times New Roman" w:cs="Times New Roman"/>
                <w:szCs w:val="22"/>
              </w:rPr>
            </w:rPrChange>
          </w:rPr>
          <w:t>Với lòng biết ơn sâu sắc và đầy sự kính trọng, em chân thành cảm ơn!</w:t>
        </w:r>
      </w:ins>
    </w:p>
    <w:p w14:paraId="539ACE18" w14:textId="77777777" w:rsidR="000245EB" w:rsidRPr="00920004" w:rsidRDefault="000245EB" w:rsidP="00920004">
      <w:pPr>
        <w:spacing w:before="0" w:after="0"/>
        <w:jc w:val="right"/>
        <w:rPr>
          <w:ins w:id="566" w:author="Tran Huan" w:date="2018-11-25T16:07:00Z"/>
          <w:rFonts w:eastAsia="Calibri"/>
          <w:szCs w:val="22"/>
          <w:rPrChange w:id="567" w:author="phuong vu" w:date="2018-11-30T22:36:00Z">
            <w:rPr>
              <w:ins w:id="568" w:author="Tran Huan" w:date="2018-11-25T16:07:00Z"/>
              <w:rFonts w:ascii="Times New Roman" w:eastAsia="Calibri" w:hAnsi="Times New Roman" w:cs="Times New Roman"/>
              <w:szCs w:val="22"/>
            </w:rPr>
          </w:rPrChange>
        </w:rPr>
        <w:pPrChange w:id="569" w:author="phuong vu" w:date="2018-11-30T22:35:00Z">
          <w:pPr>
            <w:spacing w:after="0" w:line="240" w:lineRule="auto"/>
            <w:jc w:val="right"/>
          </w:pPr>
        </w:pPrChange>
      </w:pPr>
      <w:ins w:id="570" w:author="Tran Huan" w:date="2018-11-25T16:07:00Z">
        <w:r w:rsidRPr="00920004">
          <w:rPr>
            <w:rFonts w:eastAsia="Calibri"/>
            <w:szCs w:val="22"/>
            <w:rPrChange w:id="571" w:author="phuong vu" w:date="2018-11-30T22:36:00Z">
              <w:rPr>
                <w:rFonts w:ascii="Times New Roman" w:eastAsia="Calibri" w:hAnsi="Times New Roman" w:cs="Times New Roman"/>
                <w:szCs w:val="22"/>
              </w:rPr>
            </w:rPrChange>
          </w:rPr>
          <w:t>Cần thơ, ngày 11 tháng 12 năm 2018</w:t>
        </w:r>
      </w:ins>
    </w:p>
    <w:p w14:paraId="74E15405" w14:textId="77777777" w:rsidR="000245EB" w:rsidRPr="00920004" w:rsidRDefault="000245EB" w:rsidP="00920004">
      <w:pPr>
        <w:spacing w:before="0" w:after="0"/>
        <w:ind w:left="4320" w:firstLine="720"/>
        <w:jc w:val="center"/>
        <w:rPr>
          <w:ins w:id="572" w:author="Tran Huan" w:date="2018-11-25T16:07:00Z"/>
          <w:rFonts w:eastAsia="Calibri"/>
          <w:szCs w:val="22"/>
          <w:rPrChange w:id="573" w:author="phuong vu" w:date="2018-11-30T22:36:00Z">
            <w:rPr>
              <w:ins w:id="574" w:author="Tran Huan" w:date="2018-11-25T16:07:00Z"/>
              <w:rFonts w:ascii="Times New Roman" w:eastAsia="Calibri" w:hAnsi="Times New Roman" w:cs="Times New Roman"/>
              <w:szCs w:val="22"/>
            </w:rPr>
          </w:rPrChange>
        </w:rPr>
        <w:pPrChange w:id="575" w:author="phuong vu" w:date="2018-11-30T22:35:00Z">
          <w:pPr>
            <w:spacing w:after="0" w:line="240" w:lineRule="auto"/>
            <w:ind w:left="4320"/>
            <w:jc w:val="center"/>
          </w:pPr>
        </w:pPrChange>
      </w:pPr>
      <w:ins w:id="576" w:author="Tran Huan" w:date="2018-11-25T16:07:00Z">
        <w:r w:rsidRPr="00920004">
          <w:rPr>
            <w:rFonts w:eastAsia="Calibri"/>
            <w:szCs w:val="22"/>
            <w:rPrChange w:id="577" w:author="phuong vu" w:date="2018-11-30T22:36:00Z">
              <w:rPr>
                <w:rFonts w:ascii="Times New Roman" w:eastAsia="Calibri" w:hAnsi="Times New Roman" w:cs="Times New Roman"/>
                <w:szCs w:val="22"/>
              </w:rPr>
            </w:rPrChange>
          </w:rPr>
          <w:t xml:space="preserve">  Nhóm sinh viên thực hiện </w:t>
        </w:r>
      </w:ins>
    </w:p>
    <w:p w14:paraId="036133D7" w14:textId="2EF11F29" w:rsidR="000245EB" w:rsidRPr="00920004" w:rsidRDefault="000245EB" w:rsidP="00920004">
      <w:pPr>
        <w:spacing w:before="0"/>
        <w:ind w:left="4320" w:firstLine="720"/>
        <w:jc w:val="center"/>
        <w:rPr>
          <w:ins w:id="578" w:author="phuong vu" w:date="2018-11-30T22:35:00Z"/>
          <w:rFonts w:eastAsia="Calibri"/>
          <w:szCs w:val="22"/>
          <w:rPrChange w:id="579" w:author="phuong vu" w:date="2018-11-30T22:36:00Z">
            <w:rPr>
              <w:ins w:id="580" w:author="phuong vu" w:date="2018-11-30T22:35:00Z"/>
              <w:rFonts w:eastAsia="Calibri"/>
              <w:szCs w:val="22"/>
            </w:rPr>
          </w:rPrChange>
        </w:rPr>
      </w:pPr>
    </w:p>
    <w:p w14:paraId="73454600" w14:textId="439B7399" w:rsidR="00920004" w:rsidRPr="00920004" w:rsidRDefault="00920004" w:rsidP="00920004">
      <w:pPr>
        <w:spacing w:before="0"/>
        <w:ind w:left="4320" w:firstLine="720"/>
        <w:jc w:val="center"/>
        <w:rPr>
          <w:ins w:id="581" w:author="phuong vu" w:date="2018-11-30T22:35:00Z"/>
          <w:rFonts w:eastAsia="Calibri"/>
          <w:szCs w:val="22"/>
          <w:rPrChange w:id="582" w:author="phuong vu" w:date="2018-11-30T22:36:00Z">
            <w:rPr>
              <w:ins w:id="583" w:author="phuong vu" w:date="2018-11-30T22:35:00Z"/>
              <w:rFonts w:eastAsia="Calibri"/>
              <w:szCs w:val="22"/>
            </w:rPr>
          </w:rPrChange>
        </w:rPr>
      </w:pPr>
    </w:p>
    <w:p w14:paraId="3DAE8954" w14:textId="77777777" w:rsidR="00920004" w:rsidRPr="00920004" w:rsidRDefault="00920004" w:rsidP="00920004">
      <w:pPr>
        <w:spacing w:before="0"/>
        <w:ind w:left="4320" w:firstLine="720"/>
        <w:jc w:val="center"/>
        <w:rPr>
          <w:ins w:id="584" w:author="Tran Huan" w:date="2018-11-25T16:07:00Z"/>
          <w:rFonts w:eastAsia="Calibri"/>
          <w:szCs w:val="22"/>
          <w:rPrChange w:id="585" w:author="phuong vu" w:date="2018-11-30T22:36:00Z">
            <w:rPr>
              <w:ins w:id="586" w:author="Tran Huan" w:date="2018-11-25T16:07:00Z"/>
              <w:rFonts w:ascii="Times New Roman" w:eastAsia="Calibri" w:hAnsi="Times New Roman" w:cs="Times New Roman"/>
              <w:szCs w:val="22"/>
            </w:rPr>
          </w:rPrChange>
        </w:rPr>
        <w:pPrChange w:id="587" w:author="phuong vu" w:date="2018-11-30T22:35:00Z">
          <w:pPr>
            <w:spacing w:before="360" w:line="240" w:lineRule="auto"/>
            <w:ind w:left="4320"/>
            <w:jc w:val="center"/>
          </w:pPr>
        </w:pPrChange>
      </w:pPr>
    </w:p>
    <w:p w14:paraId="430E617F" w14:textId="77777777" w:rsidR="000245EB" w:rsidRPr="00920004" w:rsidRDefault="000245EB" w:rsidP="00920004">
      <w:pPr>
        <w:spacing w:before="0"/>
        <w:ind w:left="4320" w:firstLine="720"/>
        <w:jc w:val="center"/>
        <w:rPr>
          <w:ins w:id="588" w:author="Tran Huan" w:date="2018-11-25T16:07:00Z"/>
          <w:rFonts w:eastAsia="Calibri"/>
          <w:szCs w:val="22"/>
          <w:rPrChange w:id="589" w:author="phuong vu" w:date="2018-11-30T22:36:00Z">
            <w:rPr>
              <w:ins w:id="590" w:author="Tran Huan" w:date="2018-11-25T16:07:00Z"/>
              <w:rFonts w:ascii="Times New Roman" w:eastAsia="Calibri" w:hAnsi="Times New Roman" w:cs="Times New Roman"/>
              <w:szCs w:val="22"/>
            </w:rPr>
          </w:rPrChange>
        </w:rPr>
        <w:pPrChange w:id="591" w:author="phuong vu" w:date="2018-11-30T22:35:00Z">
          <w:pPr>
            <w:spacing w:before="360" w:line="240" w:lineRule="auto"/>
            <w:ind w:left="4320"/>
            <w:jc w:val="center"/>
          </w:pPr>
        </w:pPrChange>
      </w:pPr>
    </w:p>
    <w:p w14:paraId="19BF2D4A" w14:textId="77777777" w:rsidR="000245EB" w:rsidRPr="00920004" w:rsidRDefault="000245EB" w:rsidP="00920004">
      <w:pPr>
        <w:spacing w:before="0"/>
        <w:ind w:left="5387"/>
        <w:jc w:val="left"/>
        <w:rPr>
          <w:ins w:id="592" w:author="Tran Huan" w:date="2018-11-25T16:07:00Z"/>
          <w:rFonts w:eastAsia="Calibri"/>
          <w:szCs w:val="22"/>
          <w:rPrChange w:id="593" w:author="phuong vu" w:date="2018-11-30T22:36:00Z">
            <w:rPr>
              <w:ins w:id="594" w:author="Tran Huan" w:date="2018-11-25T16:07:00Z"/>
              <w:rFonts w:ascii="Times New Roman" w:eastAsia="Calibri" w:hAnsi="Times New Roman" w:cs="Times New Roman"/>
              <w:szCs w:val="22"/>
            </w:rPr>
          </w:rPrChange>
        </w:rPr>
        <w:pPrChange w:id="595" w:author="phuong vu" w:date="2018-11-30T22:35:00Z">
          <w:pPr>
            <w:spacing w:before="360" w:line="360" w:lineRule="auto"/>
            <w:ind w:left="5580"/>
            <w:jc w:val="left"/>
          </w:pPr>
        </w:pPrChange>
      </w:pPr>
      <w:ins w:id="596" w:author="Tran Huan" w:date="2018-11-25T16:07:00Z">
        <w:r w:rsidRPr="00920004">
          <w:rPr>
            <w:rFonts w:eastAsia="Calibri"/>
            <w:szCs w:val="22"/>
            <w:rPrChange w:id="597" w:author="phuong vu" w:date="2018-11-30T22:36:00Z">
              <w:rPr>
                <w:rFonts w:ascii="Times New Roman" w:eastAsia="Calibri" w:hAnsi="Times New Roman" w:cs="Times New Roman"/>
                <w:szCs w:val="22"/>
              </w:rPr>
            </w:rPrChange>
          </w:rPr>
          <w:t>Trần Hoàng Huân - Vũ Phương</w:t>
        </w:r>
      </w:ins>
    </w:p>
    <w:p w14:paraId="47CD4140" w14:textId="283A71AC" w:rsidR="00CB27A4" w:rsidRPr="00920004" w:rsidDel="000245EB" w:rsidRDefault="00CB27A4" w:rsidP="00920004">
      <w:pPr>
        <w:spacing w:before="0"/>
        <w:jc w:val="center"/>
        <w:rPr>
          <w:del w:id="598" w:author="Tran Huan" w:date="2018-11-25T16:07:00Z"/>
          <w:rPrChange w:id="599" w:author="phuong vu" w:date="2018-11-30T22:36:00Z">
            <w:rPr>
              <w:del w:id="600" w:author="Tran Huan" w:date="2018-11-25T16:07:00Z"/>
            </w:rPr>
          </w:rPrChange>
        </w:rPr>
        <w:pPrChange w:id="601" w:author="phuong vu" w:date="2018-11-30T22:35:00Z">
          <w:pPr>
            <w:spacing w:line="360" w:lineRule="auto"/>
            <w:jc w:val="center"/>
          </w:pPr>
        </w:pPrChange>
      </w:pPr>
      <w:del w:id="602" w:author="Tran Huan" w:date="2018-11-25T16:07:00Z">
        <w:r w:rsidRPr="00920004" w:rsidDel="000245EB">
          <w:rPr>
            <w:b/>
            <w:rPrChange w:id="603" w:author="phuong vu" w:date="2018-11-30T22:36:00Z">
              <w:rPr>
                <w:b/>
              </w:rPr>
            </w:rPrChange>
          </w:rPr>
          <w:delText>LỜI CAM ĐOAN</w:delText>
        </w:r>
        <w:bookmarkEnd w:id="8"/>
      </w:del>
    </w:p>
    <w:p w14:paraId="284D167C" w14:textId="6E3A9C55" w:rsidR="006806BE" w:rsidRPr="00920004" w:rsidDel="000245EB" w:rsidRDefault="006806BE" w:rsidP="00920004">
      <w:pPr>
        <w:spacing w:before="0"/>
        <w:jc w:val="center"/>
        <w:rPr>
          <w:del w:id="604" w:author="Tran Huan" w:date="2018-11-25T16:07:00Z"/>
          <w:rPrChange w:id="605" w:author="phuong vu" w:date="2018-11-30T22:36:00Z">
            <w:rPr>
              <w:del w:id="606" w:author="Tran Huan" w:date="2018-11-25T16:07:00Z"/>
            </w:rPr>
          </w:rPrChange>
        </w:rPr>
        <w:pPrChange w:id="607" w:author="phuong vu" w:date="2018-11-30T22:35:00Z">
          <w:pPr>
            <w:spacing w:line="360" w:lineRule="auto"/>
            <w:jc w:val="center"/>
          </w:pPr>
        </w:pPrChange>
      </w:pPr>
      <w:del w:id="608" w:author="Tran Huan" w:date="2018-11-25T16:07:00Z">
        <w:r w:rsidRPr="00920004" w:rsidDel="000245EB">
          <w:rPr>
            <w:lang w:val="en-US"/>
            <w:rPrChange w:id="609" w:author="phuong vu" w:date="2018-11-30T22:36:00Z">
              <w:rPr>
                <w:lang w:val="en-US"/>
              </w:rPr>
            </w:rPrChange>
          </w:rPr>
          <w:sym w:font="Wingdings 2" w:char="F066"/>
        </w:r>
        <w:r w:rsidRPr="00920004" w:rsidDel="000245EB">
          <w:rPr>
            <w:lang w:val="en-US"/>
            <w:rPrChange w:id="610" w:author="phuong vu" w:date="2018-11-30T22:36:00Z">
              <w:rPr>
                <w:lang w:val="en-US"/>
              </w:rPr>
            </w:rPrChange>
          </w:rPr>
          <w:sym w:font="Wingdings 2" w:char="F068"/>
        </w:r>
        <w:r w:rsidRPr="00920004" w:rsidDel="000245EB">
          <w:rPr>
            <w:rPrChange w:id="611" w:author="phuong vu" w:date="2018-11-30T22:36:00Z">
              <w:rPr>
                <w:rFonts w:ascii="Segoe UI Symbol" w:hAnsi="Segoe UI Symbol" w:cs="Segoe UI Symbol"/>
              </w:rPr>
            </w:rPrChange>
          </w:rPr>
          <w:delText>⁂</w:delText>
        </w:r>
        <w:r w:rsidRPr="00920004" w:rsidDel="000245EB">
          <w:rPr>
            <w:lang w:val="en-US"/>
            <w:rPrChange w:id="612" w:author="phuong vu" w:date="2018-11-30T22:36:00Z">
              <w:rPr>
                <w:lang w:val="en-US"/>
              </w:rPr>
            </w:rPrChange>
          </w:rPr>
          <w:sym w:font="Wingdings 2" w:char="F067"/>
        </w:r>
        <w:r w:rsidRPr="00920004" w:rsidDel="000245EB">
          <w:rPr>
            <w:lang w:val="en-US"/>
            <w:rPrChange w:id="613" w:author="phuong vu" w:date="2018-11-30T22:36:00Z">
              <w:rPr>
                <w:lang w:val="en-US"/>
              </w:rPr>
            </w:rPrChange>
          </w:rPr>
          <w:sym w:font="Wingdings 2" w:char="F065"/>
        </w:r>
      </w:del>
    </w:p>
    <w:p w14:paraId="750890C2" w14:textId="77777777" w:rsidR="006806BE" w:rsidRPr="00920004" w:rsidRDefault="006806BE" w:rsidP="00920004">
      <w:pPr>
        <w:spacing w:before="0"/>
        <w:rPr>
          <w:rPrChange w:id="614" w:author="phuong vu" w:date="2018-11-30T22:36:00Z">
            <w:rPr/>
          </w:rPrChange>
        </w:rPr>
        <w:pPrChange w:id="615" w:author="phuong vu" w:date="2018-11-30T22:35:00Z">
          <w:pPr>
            <w:spacing w:line="360" w:lineRule="auto"/>
          </w:pPr>
        </w:pPrChange>
      </w:pPr>
    </w:p>
    <w:p w14:paraId="64A649CD" w14:textId="77777777" w:rsidR="006806BE" w:rsidRPr="00920004" w:rsidDel="000245EB" w:rsidRDefault="006806BE" w:rsidP="00BD0851">
      <w:pPr>
        <w:spacing w:before="240" w:line="0" w:lineRule="atLeast"/>
        <w:rPr>
          <w:del w:id="616" w:author="Tran Huan" w:date="2018-11-25T16:10:00Z"/>
          <w:rPrChange w:id="617" w:author="phuong vu" w:date="2018-11-30T22:36:00Z">
            <w:rPr>
              <w:del w:id="618" w:author="Tran Huan" w:date="2018-11-25T16:10:00Z"/>
            </w:rPr>
          </w:rPrChange>
        </w:rPr>
        <w:pPrChange w:id="619" w:author="phuong vu" w:date="2018-11-30T14:16:00Z">
          <w:pPr>
            <w:spacing w:line="360" w:lineRule="auto"/>
          </w:pPr>
        </w:pPrChange>
      </w:pPr>
      <w:del w:id="620" w:author="Tran Huan" w:date="2018-11-25T16:28:00Z">
        <w:r w:rsidRPr="00920004" w:rsidDel="0041406B">
          <w:rPr>
            <w:rPrChange w:id="621" w:author="phuong vu" w:date="2018-11-30T22:36:00Z">
              <w:rPr/>
            </w:rPrChange>
          </w:rPr>
          <w:br/>
        </w:r>
      </w:del>
    </w:p>
    <w:p w14:paraId="14722CF1" w14:textId="77777777" w:rsidR="0042719D" w:rsidRPr="00920004" w:rsidDel="000245EB" w:rsidRDefault="0042719D" w:rsidP="00BD0851">
      <w:pPr>
        <w:spacing w:before="240" w:line="0" w:lineRule="atLeast"/>
        <w:rPr>
          <w:del w:id="622" w:author="Tran Huan" w:date="2018-11-25T16:10:00Z"/>
          <w:rPrChange w:id="623" w:author="phuong vu" w:date="2018-11-30T22:36:00Z">
            <w:rPr>
              <w:del w:id="624" w:author="Tran Huan" w:date="2018-11-25T16:10:00Z"/>
            </w:rPr>
          </w:rPrChange>
        </w:rPr>
        <w:pPrChange w:id="625" w:author="phuong vu" w:date="2018-11-30T14:16:00Z">
          <w:pPr>
            <w:spacing w:line="360" w:lineRule="auto"/>
          </w:pPr>
        </w:pPrChange>
      </w:pPr>
    </w:p>
    <w:p w14:paraId="7B32C455" w14:textId="77777777" w:rsidR="0042719D" w:rsidRPr="00920004" w:rsidDel="000245EB" w:rsidRDefault="0042719D" w:rsidP="00BD0851">
      <w:pPr>
        <w:spacing w:before="240" w:line="0" w:lineRule="atLeast"/>
        <w:rPr>
          <w:del w:id="626" w:author="Tran Huan" w:date="2018-11-25T16:10:00Z"/>
          <w:rPrChange w:id="627" w:author="phuong vu" w:date="2018-11-30T22:36:00Z">
            <w:rPr>
              <w:del w:id="628" w:author="Tran Huan" w:date="2018-11-25T16:10:00Z"/>
            </w:rPr>
          </w:rPrChange>
        </w:rPr>
        <w:pPrChange w:id="629" w:author="phuong vu" w:date="2018-11-30T14:16:00Z">
          <w:pPr>
            <w:spacing w:line="360" w:lineRule="auto"/>
          </w:pPr>
        </w:pPrChange>
      </w:pPr>
    </w:p>
    <w:p w14:paraId="65A2E637" w14:textId="77777777" w:rsidR="0042719D" w:rsidRPr="00920004" w:rsidDel="000245EB" w:rsidRDefault="0042719D" w:rsidP="00BD0851">
      <w:pPr>
        <w:spacing w:before="240" w:line="0" w:lineRule="atLeast"/>
        <w:rPr>
          <w:del w:id="630" w:author="Tran Huan" w:date="2018-11-25T16:10:00Z"/>
          <w:rPrChange w:id="631" w:author="phuong vu" w:date="2018-11-30T22:36:00Z">
            <w:rPr>
              <w:del w:id="632" w:author="Tran Huan" w:date="2018-11-25T16:10:00Z"/>
            </w:rPr>
          </w:rPrChange>
        </w:rPr>
        <w:pPrChange w:id="633" w:author="phuong vu" w:date="2018-11-30T14:16:00Z">
          <w:pPr>
            <w:spacing w:line="360" w:lineRule="auto"/>
          </w:pPr>
        </w:pPrChange>
      </w:pPr>
    </w:p>
    <w:p w14:paraId="3566B734" w14:textId="77777777" w:rsidR="0042719D" w:rsidRPr="00920004" w:rsidDel="000245EB" w:rsidRDefault="0042719D" w:rsidP="00BD0851">
      <w:pPr>
        <w:spacing w:before="240" w:line="0" w:lineRule="atLeast"/>
        <w:rPr>
          <w:del w:id="634" w:author="Tran Huan" w:date="2018-11-25T16:10:00Z"/>
          <w:rPrChange w:id="635" w:author="phuong vu" w:date="2018-11-30T22:36:00Z">
            <w:rPr>
              <w:del w:id="636" w:author="Tran Huan" w:date="2018-11-25T16:10:00Z"/>
            </w:rPr>
          </w:rPrChange>
        </w:rPr>
        <w:pPrChange w:id="637" w:author="phuong vu" w:date="2018-11-30T14:16:00Z">
          <w:pPr>
            <w:spacing w:line="360" w:lineRule="auto"/>
          </w:pPr>
        </w:pPrChange>
      </w:pPr>
    </w:p>
    <w:p w14:paraId="408F1CF5" w14:textId="77777777" w:rsidR="0042719D" w:rsidRPr="00920004" w:rsidDel="000245EB" w:rsidRDefault="0042719D" w:rsidP="00BD0851">
      <w:pPr>
        <w:spacing w:before="240" w:line="0" w:lineRule="atLeast"/>
        <w:rPr>
          <w:del w:id="638" w:author="Tran Huan" w:date="2018-11-25T16:10:00Z"/>
          <w:rPrChange w:id="639" w:author="phuong vu" w:date="2018-11-30T22:36:00Z">
            <w:rPr>
              <w:del w:id="640" w:author="Tran Huan" w:date="2018-11-25T16:10:00Z"/>
            </w:rPr>
          </w:rPrChange>
        </w:rPr>
        <w:pPrChange w:id="641" w:author="phuong vu" w:date="2018-11-30T14:16:00Z">
          <w:pPr>
            <w:spacing w:line="360" w:lineRule="auto"/>
          </w:pPr>
        </w:pPrChange>
      </w:pPr>
    </w:p>
    <w:p w14:paraId="4D56BF64" w14:textId="77777777" w:rsidR="0042719D" w:rsidRPr="00920004" w:rsidDel="000245EB" w:rsidRDefault="0042719D" w:rsidP="00BD0851">
      <w:pPr>
        <w:spacing w:before="240" w:line="0" w:lineRule="atLeast"/>
        <w:rPr>
          <w:del w:id="642" w:author="Tran Huan" w:date="2018-11-25T16:10:00Z"/>
          <w:rPrChange w:id="643" w:author="phuong vu" w:date="2018-11-30T22:36:00Z">
            <w:rPr>
              <w:del w:id="644" w:author="Tran Huan" w:date="2018-11-25T16:10:00Z"/>
            </w:rPr>
          </w:rPrChange>
        </w:rPr>
        <w:pPrChange w:id="645" w:author="phuong vu" w:date="2018-11-30T14:16:00Z">
          <w:pPr>
            <w:spacing w:line="360" w:lineRule="auto"/>
          </w:pPr>
        </w:pPrChange>
      </w:pPr>
    </w:p>
    <w:p w14:paraId="13F937BF" w14:textId="77777777" w:rsidR="0042719D" w:rsidRPr="00920004" w:rsidDel="000245EB" w:rsidRDefault="0042719D" w:rsidP="00BD0851">
      <w:pPr>
        <w:spacing w:before="240" w:line="0" w:lineRule="atLeast"/>
        <w:rPr>
          <w:del w:id="646" w:author="Tran Huan" w:date="2018-11-25T16:10:00Z"/>
          <w:rPrChange w:id="647" w:author="phuong vu" w:date="2018-11-30T22:36:00Z">
            <w:rPr>
              <w:del w:id="648" w:author="Tran Huan" w:date="2018-11-25T16:10:00Z"/>
            </w:rPr>
          </w:rPrChange>
        </w:rPr>
        <w:pPrChange w:id="649" w:author="phuong vu" w:date="2018-11-30T14:16:00Z">
          <w:pPr>
            <w:spacing w:line="360" w:lineRule="auto"/>
          </w:pPr>
        </w:pPrChange>
      </w:pPr>
    </w:p>
    <w:p w14:paraId="5A6A29E5" w14:textId="1B49985E" w:rsidR="006806BE" w:rsidRPr="00920004" w:rsidDel="000245EB" w:rsidRDefault="006806BE" w:rsidP="00BD0851">
      <w:pPr>
        <w:spacing w:before="240" w:line="0" w:lineRule="atLeast"/>
        <w:rPr>
          <w:del w:id="650" w:author="Tran Huan" w:date="2018-11-25T16:10:00Z"/>
          <w:rPrChange w:id="651" w:author="phuong vu" w:date="2018-11-30T22:36:00Z">
            <w:rPr>
              <w:del w:id="652" w:author="Tran Huan" w:date="2018-11-25T16:10:00Z"/>
            </w:rPr>
          </w:rPrChange>
        </w:rPr>
        <w:pPrChange w:id="653" w:author="phuong vu" w:date="2018-11-30T14:16:00Z">
          <w:pPr>
            <w:spacing w:line="360" w:lineRule="auto"/>
            <w:jc w:val="right"/>
          </w:pPr>
        </w:pPrChange>
      </w:pPr>
      <w:del w:id="654" w:author="Tran Huan" w:date="2018-11-25T16:10:00Z">
        <w:r w:rsidRPr="00920004" w:rsidDel="000245EB">
          <w:rPr>
            <w:rPrChange w:id="655" w:author="phuong vu" w:date="2018-11-30T22:36:00Z">
              <w:rPr/>
            </w:rPrChange>
          </w:rPr>
          <w:delText>Cần Thơ, Ngày…Tháng…Năm…</w:delText>
        </w:r>
      </w:del>
    </w:p>
    <w:p w14:paraId="35D609AA" w14:textId="6243AD45" w:rsidR="006806BE" w:rsidRPr="00920004" w:rsidDel="000245EB" w:rsidRDefault="006806BE" w:rsidP="00BD0851">
      <w:pPr>
        <w:spacing w:before="240" w:line="0" w:lineRule="atLeast"/>
        <w:rPr>
          <w:del w:id="656" w:author="Tran Huan" w:date="2018-11-25T16:11:00Z"/>
          <w:b/>
          <w:rPrChange w:id="657" w:author="phuong vu" w:date="2018-11-30T22:36:00Z">
            <w:rPr>
              <w:del w:id="658" w:author="Tran Huan" w:date="2018-11-25T16:11:00Z"/>
              <w:b/>
            </w:rPr>
          </w:rPrChange>
        </w:rPr>
        <w:pPrChange w:id="659" w:author="phuong vu" w:date="2018-11-30T14:16:00Z">
          <w:pPr>
            <w:spacing w:line="360" w:lineRule="auto"/>
            <w:jc w:val="right"/>
          </w:pPr>
        </w:pPrChange>
      </w:pPr>
      <w:del w:id="660" w:author="Tran Huan" w:date="2018-11-25T16:10:00Z">
        <w:r w:rsidRPr="00920004" w:rsidDel="000245EB">
          <w:rPr>
            <w:b/>
            <w:rPrChange w:id="661" w:author="phuong vu" w:date="2018-11-30T22:36:00Z">
              <w:rPr>
                <w:b/>
              </w:rPr>
            </w:rPrChange>
          </w:rPr>
          <w:delText>Sinh viên thực hiện</w:delText>
        </w:r>
      </w:del>
      <w:bookmarkStart w:id="662" w:name="_Toc484566598"/>
      <w:del w:id="663" w:author="Tran Huan" w:date="2018-11-25T16:11:00Z">
        <w:r w:rsidRPr="00920004" w:rsidDel="000245EB">
          <w:rPr>
            <w:b/>
            <w:rPrChange w:id="664" w:author="phuong vu" w:date="2018-11-30T22:36:00Z">
              <w:rPr>
                <w:b/>
              </w:rPr>
            </w:rPrChange>
          </w:rPr>
          <w:br w:type="page"/>
        </w:r>
      </w:del>
    </w:p>
    <w:p w14:paraId="6F3D7F91" w14:textId="5276CA77" w:rsidR="00CB27A4" w:rsidRPr="00920004" w:rsidDel="000245EB" w:rsidRDefault="00CB27A4" w:rsidP="00BD0851">
      <w:pPr>
        <w:spacing w:before="240" w:line="0" w:lineRule="atLeast"/>
        <w:jc w:val="center"/>
        <w:rPr>
          <w:del w:id="665" w:author="Tran Huan" w:date="2018-11-25T16:08:00Z"/>
          <w:b/>
          <w:rPrChange w:id="666" w:author="phuong vu" w:date="2018-11-30T22:36:00Z">
            <w:rPr>
              <w:del w:id="667" w:author="Tran Huan" w:date="2018-11-25T16:08:00Z"/>
              <w:b/>
            </w:rPr>
          </w:rPrChange>
        </w:rPr>
        <w:pPrChange w:id="668" w:author="phuong vu" w:date="2018-11-30T14:16:00Z">
          <w:pPr>
            <w:spacing w:line="360" w:lineRule="auto"/>
            <w:jc w:val="center"/>
          </w:pPr>
        </w:pPrChange>
      </w:pPr>
      <w:del w:id="669" w:author="Tran Huan" w:date="2018-11-25T16:08:00Z">
        <w:r w:rsidRPr="00920004" w:rsidDel="000245EB">
          <w:rPr>
            <w:b/>
            <w:rPrChange w:id="670" w:author="phuong vu" w:date="2018-11-30T22:36:00Z">
              <w:rPr>
                <w:b/>
              </w:rPr>
            </w:rPrChange>
          </w:rPr>
          <w:delText>LỜI CẢM ƠN</w:delText>
        </w:r>
        <w:bookmarkEnd w:id="662"/>
      </w:del>
    </w:p>
    <w:p w14:paraId="5B214CA4" w14:textId="77777777" w:rsidR="006806BE" w:rsidRPr="00920004" w:rsidDel="000245EB" w:rsidRDefault="006806BE" w:rsidP="00BD0851">
      <w:pPr>
        <w:spacing w:before="240" w:line="0" w:lineRule="atLeast"/>
        <w:ind w:firstLine="720"/>
        <w:jc w:val="right"/>
        <w:rPr>
          <w:del w:id="671" w:author="Tran Huan" w:date="2018-11-25T16:11:00Z"/>
          <w:rPrChange w:id="672" w:author="phuong vu" w:date="2018-11-30T22:36:00Z">
            <w:rPr>
              <w:del w:id="673" w:author="Tran Huan" w:date="2018-11-25T16:11:00Z"/>
            </w:rPr>
          </w:rPrChange>
        </w:rPr>
        <w:pPrChange w:id="674" w:author="phuong vu" w:date="2018-11-30T14:16:00Z">
          <w:pPr>
            <w:spacing w:line="360" w:lineRule="auto"/>
            <w:jc w:val="right"/>
          </w:pPr>
        </w:pPrChange>
      </w:pPr>
    </w:p>
    <w:p w14:paraId="5B5AE898" w14:textId="18D95568" w:rsidR="006806BE" w:rsidRPr="00920004" w:rsidDel="000245EB" w:rsidRDefault="006806BE" w:rsidP="00BD0851">
      <w:pPr>
        <w:spacing w:before="240" w:line="0" w:lineRule="atLeast"/>
        <w:jc w:val="left"/>
        <w:rPr>
          <w:del w:id="675" w:author="Tran Huan" w:date="2018-11-25T16:11:00Z"/>
          <w:b/>
          <w:rPrChange w:id="676" w:author="phuong vu" w:date="2018-11-30T22:36:00Z">
            <w:rPr>
              <w:del w:id="677" w:author="Tran Huan" w:date="2018-11-25T16:11:00Z"/>
              <w:b/>
            </w:rPr>
          </w:rPrChange>
        </w:rPr>
        <w:pPrChange w:id="678" w:author="phuong vu" w:date="2018-11-30T14:16:00Z">
          <w:pPr>
            <w:jc w:val="left"/>
          </w:pPr>
        </w:pPrChange>
      </w:pPr>
      <w:bookmarkStart w:id="679" w:name="_Toc484566599"/>
      <w:del w:id="680" w:author="Tran Huan" w:date="2018-11-25T16:11:00Z">
        <w:r w:rsidRPr="00920004" w:rsidDel="000245EB">
          <w:rPr>
            <w:b/>
            <w:rPrChange w:id="681" w:author="phuong vu" w:date="2018-11-30T22:36:00Z">
              <w:rPr>
                <w:b/>
              </w:rPr>
            </w:rPrChange>
          </w:rPr>
          <w:br w:type="page"/>
        </w:r>
      </w:del>
    </w:p>
    <w:p w14:paraId="4999FC8A" w14:textId="4893D4E1" w:rsidR="009F370B" w:rsidRPr="00920004" w:rsidDel="000245EB" w:rsidRDefault="00EB1083" w:rsidP="00BD0851">
      <w:pPr>
        <w:spacing w:before="240" w:line="0" w:lineRule="atLeast"/>
        <w:jc w:val="center"/>
        <w:rPr>
          <w:del w:id="682" w:author="Tran Huan" w:date="2018-11-25T16:11:00Z"/>
          <w:b/>
          <w:rPrChange w:id="683" w:author="phuong vu" w:date="2018-11-30T22:36:00Z">
            <w:rPr>
              <w:del w:id="684" w:author="Tran Huan" w:date="2018-11-25T16:11:00Z"/>
              <w:b/>
            </w:rPr>
          </w:rPrChange>
        </w:rPr>
        <w:pPrChange w:id="685" w:author="phuong vu" w:date="2018-11-30T14:16:00Z">
          <w:pPr>
            <w:spacing w:line="360" w:lineRule="auto"/>
            <w:jc w:val="center"/>
          </w:pPr>
        </w:pPrChange>
      </w:pPr>
      <w:del w:id="686" w:author="Tran Huan" w:date="2018-11-25T16:11:00Z">
        <w:r w:rsidRPr="00920004" w:rsidDel="000245EB">
          <w:rPr>
            <w:b/>
            <w:rPrChange w:id="687" w:author="phuong vu" w:date="2018-11-30T22:36:00Z">
              <w:rPr>
                <w:b/>
              </w:rPr>
            </w:rPrChange>
          </w:rPr>
          <w:delText>NHẬN XÉT CỦA GIÁO VIÊN HƯỚNG DẪN</w:delText>
        </w:r>
      </w:del>
    </w:p>
    <w:p w14:paraId="337A147F" w14:textId="1341F9ED" w:rsidR="00EB1083" w:rsidRPr="00920004" w:rsidDel="000245EB" w:rsidRDefault="00B7386E" w:rsidP="00BD0851">
      <w:pPr>
        <w:tabs>
          <w:tab w:val="left" w:leader="dot" w:pos="28350"/>
        </w:tabs>
        <w:spacing w:before="240" w:line="0" w:lineRule="atLeast"/>
        <w:jc w:val="left"/>
        <w:rPr>
          <w:del w:id="688" w:author="Tran Huan" w:date="2018-11-25T16:11:00Z"/>
          <w:b/>
          <w:rPrChange w:id="689" w:author="phuong vu" w:date="2018-11-30T22:36:00Z">
            <w:rPr>
              <w:del w:id="690" w:author="Tran Huan" w:date="2018-11-25T16:11:00Z"/>
              <w:b/>
            </w:rPr>
          </w:rPrChange>
        </w:rPr>
        <w:pPrChange w:id="691" w:author="phuong vu" w:date="2018-11-30T14:16:00Z">
          <w:pPr>
            <w:tabs>
              <w:tab w:val="left" w:leader="dot" w:pos="28350"/>
            </w:tabs>
            <w:spacing w:line="360" w:lineRule="auto"/>
            <w:jc w:val="left"/>
          </w:pPr>
        </w:pPrChange>
      </w:pPr>
      <w:del w:id="692" w:author="Tran Huan" w:date="2018-11-25T16:11:00Z">
        <w:r w:rsidRPr="00920004" w:rsidDel="000245EB">
          <w:rPr>
            <w:b/>
            <w:rPrChange w:id="693" w:author="phuong vu" w:date="2018-11-30T22:36:00Z">
              <w:rPr>
                <w:b/>
              </w:rPr>
            </w:rPrChange>
          </w:rPr>
          <w:tab/>
        </w:r>
        <w:r w:rsidRPr="00920004" w:rsidDel="000245EB">
          <w:rPr>
            <w:b/>
            <w:rPrChange w:id="694" w:author="phuong vu" w:date="2018-11-30T22:36:00Z">
              <w:rPr>
                <w:b/>
              </w:rPr>
            </w:rPrChange>
          </w:rPr>
          <w:tab/>
        </w:r>
        <w:r w:rsidRPr="00920004" w:rsidDel="000245EB">
          <w:rPr>
            <w:b/>
            <w:rPrChange w:id="695" w:author="phuong vu" w:date="2018-11-30T22:36:00Z">
              <w:rPr>
                <w:b/>
              </w:rPr>
            </w:rPrChange>
          </w:rPr>
          <w:tab/>
        </w:r>
        <w:r w:rsidRPr="00920004" w:rsidDel="000245EB">
          <w:rPr>
            <w:b/>
            <w:rPrChange w:id="696" w:author="phuong vu" w:date="2018-11-30T22:36:00Z">
              <w:rPr>
                <w:b/>
              </w:rPr>
            </w:rPrChange>
          </w:rPr>
          <w:tab/>
        </w:r>
        <w:r w:rsidRPr="00920004" w:rsidDel="000245EB">
          <w:rPr>
            <w:b/>
            <w:rPrChange w:id="697" w:author="phuong vu" w:date="2018-11-30T22:36:00Z">
              <w:rPr>
                <w:b/>
              </w:rPr>
            </w:rPrChange>
          </w:rPr>
          <w:tab/>
        </w:r>
        <w:r w:rsidRPr="00920004" w:rsidDel="000245EB">
          <w:rPr>
            <w:b/>
            <w:rPrChange w:id="698" w:author="phuong vu" w:date="2018-11-30T22:36:00Z">
              <w:rPr>
                <w:b/>
              </w:rPr>
            </w:rPrChange>
          </w:rPr>
          <w:tab/>
        </w:r>
        <w:r w:rsidRPr="00920004" w:rsidDel="000245EB">
          <w:rPr>
            <w:b/>
            <w:rPrChange w:id="699" w:author="phuong vu" w:date="2018-11-30T22:36:00Z">
              <w:rPr>
                <w:b/>
              </w:rPr>
            </w:rPrChange>
          </w:rPr>
          <w:tab/>
        </w:r>
        <w:r w:rsidRPr="00920004" w:rsidDel="000245EB">
          <w:rPr>
            <w:b/>
            <w:rPrChange w:id="700" w:author="phuong vu" w:date="2018-11-30T22:36:00Z">
              <w:rPr>
                <w:b/>
              </w:rPr>
            </w:rPrChange>
          </w:rPr>
          <w:tab/>
        </w:r>
        <w:r w:rsidRPr="00920004" w:rsidDel="000245EB">
          <w:rPr>
            <w:b/>
            <w:rPrChange w:id="701" w:author="phuong vu" w:date="2018-11-30T22:36:00Z">
              <w:rPr>
                <w:b/>
              </w:rPr>
            </w:rPrChange>
          </w:rPr>
          <w:tab/>
        </w:r>
        <w:r w:rsidRPr="00920004" w:rsidDel="000245EB">
          <w:rPr>
            <w:b/>
            <w:rPrChange w:id="702" w:author="phuong vu" w:date="2018-11-30T22:36:00Z">
              <w:rPr>
                <w:b/>
              </w:rPr>
            </w:rPrChange>
          </w:rPr>
          <w:tab/>
        </w:r>
        <w:r w:rsidRPr="00920004" w:rsidDel="000245EB">
          <w:rPr>
            <w:b/>
            <w:rPrChange w:id="703" w:author="phuong vu" w:date="2018-11-30T22:36:00Z">
              <w:rPr>
                <w:b/>
              </w:rPr>
            </w:rPrChange>
          </w:rPr>
          <w:tab/>
        </w:r>
        <w:r w:rsidRPr="00920004" w:rsidDel="000245EB">
          <w:rPr>
            <w:b/>
            <w:rPrChange w:id="704" w:author="phuong vu" w:date="2018-11-30T22:36:00Z">
              <w:rPr>
                <w:b/>
              </w:rPr>
            </w:rPrChange>
          </w:rPr>
          <w:tab/>
        </w:r>
        <w:r w:rsidRPr="00920004" w:rsidDel="000245EB">
          <w:rPr>
            <w:b/>
            <w:rPrChange w:id="705" w:author="phuong vu" w:date="2018-11-30T22:36:00Z">
              <w:rPr>
                <w:b/>
              </w:rPr>
            </w:rPrChange>
          </w:rPr>
          <w:tab/>
        </w:r>
        <w:r w:rsidRPr="00920004" w:rsidDel="000245EB">
          <w:rPr>
            <w:b/>
            <w:rPrChange w:id="706" w:author="phuong vu" w:date="2018-11-30T22:36:00Z">
              <w:rPr>
                <w:b/>
              </w:rPr>
            </w:rPrChange>
          </w:rPr>
          <w:tab/>
        </w:r>
        <w:r w:rsidRPr="00920004" w:rsidDel="000245EB">
          <w:rPr>
            <w:b/>
            <w:rPrChange w:id="707" w:author="phuong vu" w:date="2018-11-30T22:36:00Z">
              <w:rPr>
                <w:b/>
              </w:rPr>
            </w:rPrChange>
          </w:rPr>
          <w:tab/>
        </w:r>
        <w:r w:rsidRPr="00920004" w:rsidDel="000245EB">
          <w:rPr>
            <w:b/>
            <w:rPrChange w:id="708" w:author="phuong vu" w:date="2018-11-30T22:36:00Z">
              <w:rPr>
                <w:b/>
              </w:rPr>
            </w:rPrChange>
          </w:rPr>
          <w:tab/>
        </w:r>
        <w:r w:rsidRPr="00920004" w:rsidDel="000245EB">
          <w:rPr>
            <w:b/>
            <w:rPrChange w:id="709" w:author="phuong vu" w:date="2018-11-30T22:36:00Z">
              <w:rPr>
                <w:b/>
              </w:rPr>
            </w:rPrChange>
          </w:rPr>
          <w:tab/>
        </w:r>
        <w:r w:rsidRPr="00920004" w:rsidDel="000245EB">
          <w:rPr>
            <w:b/>
            <w:rPrChange w:id="710" w:author="phuong vu" w:date="2018-11-30T22:36:00Z">
              <w:rPr>
                <w:b/>
              </w:rPr>
            </w:rPrChange>
          </w:rPr>
          <w:tab/>
        </w:r>
        <w:r w:rsidRPr="00920004" w:rsidDel="000245EB">
          <w:rPr>
            <w:b/>
            <w:rPrChange w:id="711" w:author="phuong vu" w:date="2018-11-30T22:36:00Z">
              <w:rPr>
                <w:b/>
              </w:rPr>
            </w:rPrChange>
          </w:rPr>
          <w:tab/>
        </w:r>
        <w:r w:rsidRPr="00920004" w:rsidDel="000245EB">
          <w:rPr>
            <w:b/>
            <w:rPrChange w:id="712" w:author="phuong vu" w:date="2018-11-30T22:36:00Z">
              <w:rPr>
                <w:b/>
              </w:rPr>
            </w:rPrChange>
          </w:rPr>
          <w:tab/>
        </w:r>
        <w:r w:rsidRPr="00920004" w:rsidDel="000245EB">
          <w:rPr>
            <w:b/>
            <w:rPrChange w:id="713" w:author="phuong vu" w:date="2018-11-30T22:36:00Z">
              <w:rPr>
                <w:b/>
              </w:rPr>
            </w:rPrChange>
          </w:rPr>
          <w:tab/>
        </w:r>
        <w:r w:rsidRPr="00920004" w:rsidDel="000245EB">
          <w:rPr>
            <w:b/>
            <w:rPrChange w:id="714" w:author="phuong vu" w:date="2018-11-30T22:36:00Z">
              <w:rPr>
                <w:b/>
              </w:rPr>
            </w:rPrChange>
          </w:rPr>
          <w:tab/>
        </w:r>
        <w:r w:rsidRPr="00920004" w:rsidDel="000245EB">
          <w:rPr>
            <w:b/>
            <w:rPrChange w:id="715" w:author="phuong vu" w:date="2018-11-30T22:36:00Z">
              <w:rPr>
                <w:b/>
              </w:rPr>
            </w:rPrChange>
          </w:rPr>
          <w:tab/>
        </w:r>
        <w:r w:rsidRPr="00920004" w:rsidDel="000245EB">
          <w:rPr>
            <w:b/>
            <w:rPrChange w:id="716" w:author="phuong vu" w:date="2018-11-30T22:36:00Z">
              <w:rPr>
                <w:b/>
              </w:rPr>
            </w:rPrChange>
          </w:rPr>
          <w:tab/>
        </w:r>
        <w:r w:rsidRPr="00920004" w:rsidDel="000245EB">
          <w:rPr>
            <w:b/>
            <w:rPrChange w:id="717" w:author="phuong vu" w:date="2018-11-30T22:36:00Z">
              <w:rPr>
                <w:b/>
              </w:rPr>
            </w:rPrChange>
          </w:rPr>
          <w:tab/>
        </w:r>
        <w:r w:rsidR="00EB1083" w:rsidRPr="00920004" w:rsidDel="000245EB">
          <w:rPr>
            <w:b/>
            <w:rPrChange w:id="718" w:author="phuong vu" w:date="2018-11-30T22:36:00Z">
              <w:rPr>
                <w:b/>
              </w:rPr>
            </w:rPrChange>
          </w:rPr>
          <w:br w:type="page"/>
        </w:r>
      </w:del>
    </w:p>
    <w:p w14:paraId="6D712839" w14:textId="26B0D518" w:rsidR="00B7386E" w:rsidRPr="00920004" w:rsidDel="000245EB" w:rsidRDefault="00EB1083" w:rsidP="00BD0851">
      <w:pPr>
        <w:spacing w:before="240" w:line="0" w:lineRule="atLeast"/>
        <w:jc w:val="center"/>
        <w:rPr>
          <w:del w:id="719" w:author="Tran Huan" w:date="2018-11-25T16:11:00Z"/>
          <w:b/>
          <w:rPrChange w:id="720" w:author="phuong vu" w:date="2018-11-30T22:36:00Z">
            <w:rPr>
              <w:del w:id="721" w:author="Tran Huan" w:date="2018-11-25T16:11:00Z"/>
              <w:b/>
            </w:rPr>
          </w:rPrChange>
        </w:rPr>
        <w:pPrChange w:id="722" w:author="phuong vu" w:date="2018-11-30T14:16:00Z">
          <w:pPr>
            <w:spacing w:line="360" w:lineRule="auto"/>
            <w:jc w:val="center"/>
          </w:pPr>
        </w:pPrChange>
      </w:pPr>
      <w:del w:id="723" w:author="Tran Huan" w:date="2018-11-25T16:11:00Z">
        <w:r w:rsidRPr="00920004" w:rsidDel="000245EB">
          <w:rPr>
            <w:b/>
            <w:rPrChange w:id="724" w:author="phuong vu" w:date="2018-11-30T22:36:00Z">
              <w:rPr>
                <w:b/>
              </w:rPr>
            </w:rPrChange>
          </w:rPr>
          <w:delText>NHẬN XÉT CỦA GIÁO VIÊN PHẢN BIỆN</w:delText>
        </w:r>
      </w:del>
    </w:p>
    <w:p w14:paraId="2920F59D" w14:textId="384B5BB4" w:rsidR="00EB1083" w:rsidRPr="00920004" w:rsidDel="000245EB" w:rsidRDefault="00B7386E" w:rsidP="00BD0851">
      <w:pPr>
        <w:spacing w:before="240" w:line="0" w:lineRule="atLeast"/>
        <w:rPr>
          <w:del w:id="725" w:author="Tran Huan" w:date="2018-11-25T16:11:00Z"/>
          <w:b/>
          <w:rPrChange w:id="726" w:author="phuong vu" w:date="2018-11-30T22:36:00Z">
            <w:rPr>
              <w:del w:id="727" w:author="Tran Huan" w:date="2018-11-25T16:11:00Z"/>
              <w:b/>
            </w:rPr>
          </w:rPrChange>
        </w:rPr>
        <w:pPrChange w:id="728" w:author="phuong vu" w:date="2018-11-30T14:16:00Z">
          <w:pPr>
            <w:tabs>
              <w:tab w:val="left" w:leader="dot" w:pos="28350"/>
            </w:tabs>
            <w:spacing w:line="360" w:lineRule="auto"/>
            <w:jc w:val="left"/>
          </w:pPr>
        </w:pPrChange>
      </w:pPr>
      <w:del w:id="729" w:author="Tran Huan" w:date="2018-11-25T16:11:00Z">
        <w:r w:rsidRPr="00920004" w:rsidDel="000245EB">
          <w:rPr>
            <w:b/>
            <w:rPrChange w:id="730" w:author="phuong vu" w:date="2018-11-30T22:36:00Z">
              <w:rPr>
                <w:b/>
              </w:rPr>
            </w:rPrChange>
          </w:rPr>
          <w:tab/>
        </w:r>
        <w:r w:rsidRPr="00920004" w:rsidDel="000245EB">
          <w:rPr>
            <w:b/>
            <w:rPrChange w:id="731" w:author="phuong vu" w:date="2018-11-30T22:36:00Z">
              <w:rPr>
                <w:b/>
              </w:rPr>
            </w:rPrChange>
          </w:rPr>
          <w:tab/>
        </w:r>
        <w:r w:rsidRPr="00920004" w:rsidDel="000245EB">
          <w:rPr>
            <w:b/>
            <w:rPrChange w:id="732" w:author="phuong vu" w:date="2018-11-30T22:36:00Z">
              <w:rPr>
                <w:b/>
              </w:rPr>
            </w:rPrChange>
          </w:rPr>
          <w:tab/>
        </w:r>
        <w:r w:rsidRPr="00920004" w:rsidDel="000245EB">
          <w:rPr>
            <w:b/>
            <w:rPrChange w:id="733" w:author="phuong vu" w:date="2018-11-30T22:36:00Z">
              <w:rPr>
                <w:b/>
              </w:rPr>
            </w:rPrChange>
          </w:rPr>
          <w:tab/>
        </w:r>
        <w:r w:rsidRPr="00920004" w:rsidDel="000245EB">
          <w:rPr>
            <w:b/>
            <w:rPrChange w:id="734" w:author="phuong vu" w:date="2018-11-30T22:36:00Z">
              <w:rPr>
                <w:b/>
              </w:rPr>
            </w:rPrChange>
          </w:rPr>
          <w:tab/>
        </w:r>
        <w:r w:rsidRPr="00920004" w:rsidDel="000245EB">
          <w:rPr>
            <w:b/>
            <w:rPrChange w:id="735" w:author="phuong vu" w:date="2018-11-30T22:36:00Z">
              <w:rPr>
                <w:b/>
              </w:rPr>
            </w:rPrChange>
          </w:rPr>
          <w:tab/>
        </w:r>
        <w:r w:rsidRPr="00920004" w:rsidDel="000245EB">
          <w:rPr>
            <w:b/>
            <w:rPrChange w:id="736" w:author="phuong vu" w:date="2018-11-30T22:36:00Z">
              <w:rPr>
                <w:b/>
              </w:rPr>
            </w:rPrChange>
          </w:rPr>
          <w:tab/>
        </w:r>
        <w:r w:rsidRPr="00920004" w:rsidDel="000245EB">
          <w:rPr>
            <w:b/>
            <w:rPrChange w:id="737" w:author="phuong vu" w:date="2018-11-30T22:36:00Z">
              <w:rPr>
                <w:b/>
              </w:rPr>
            </w:rPrChange>
          </w:rPr>
          <w:tab/>
        </w:r>
        <w:r w:rsidRPr="00920004" w:rsidDel="000245EB">
          <w:rPr>
            <w:b/>
            <w:rPrChange w:id="738" w:author="phuong vu" w:date="2018-11-30T22:36:00Z">
              <w:rPr>
                <w:b/>
              </w:rPr>
            </w:rPrChange>
          </w:rPr>
          <w:tab/>
        </w:r>
        <w:r w:rsidRPr="00920004" w:rsidDel="000245EB">
          <w:rPr>
            <w:b/>
            <w:rPrChange w:id="739" w:author="phuong vu" w:date="2018-11-30T22:36:00Z">
              <w:rPr>
                <w:b/>
              </w:rPr>
            </w:rPrChange>
          </w:rPr>
          <w:tab/>
        </w:r>
        <w:r w:rsidRPr="00920004" w:rsidDel="000245EB">
          <w:rPr>
            <w:b/>
            <w:rPrChange w:id="740" w:author="phuong vu" w:date="2018-11-30T22:36:00Z">
              <w:rPr>
                <w:b/>
              </w:rPr>
            </w:rPrChange>
          </w:rPr>
          <w:tab/>
        </w:r>
        <w:r w:rsidRPr="00920004" w:rsidDel="000245EB">
          <w:rPr>
            <w:b/>
            <w:rPrChange w:id="741" w:author="phuong vu" w:date="2018-11-30T22:36:00Z">
              <w:rPr>
                <w:b/>
              </w:rPr>
            </w:rPrChange>
          </w:rPr>
          <w:tab/>
        </w:r>
        <w:r w:rsidRPr="00920004" w:rsidDel="000245EB">
          <w:rPr>
            <w:b/>
            <w:rPrChange w:id="742" w:author="phuong vu" w:date="2018-11-30T22:36:00Z">
              <w:rPr>
                <w:b/>
              </w:rPr>
            </w:rPrChange>
          </w:rPr>
          <w:tab/>
        </w:r>
        <w:r w:rsidRPr="00920004" w:rsidDel="000245EB">
          <w:rPr>
            <w:b/>
            <w:rPrChange w:id="743" w:author="phuong vu" w:date="2018-11-30T22:36:00Z">
              <w:rPr>
                <w:b/>
              </w:rPr>
            </w:rPrChange>
          </w:rPr>
          <w:tab/>
        </w:r>
        <w:r w:rsidRPr="00920004" w:rsidDel="000245EB">
          <w:rPr>
            <w:b/>
            <w:rPrChange w:id="744" w:author="phuong vu" w:date="2018-11-30T22:36:00Z">
              <w:rPr>
                <w:b/>
              </w:rPr>
            </w:rPrChange>
          </w:rPr>
          <w:tab/>
        </w:r>
        <w:r w:rsidRPr="00920004" w:rsidDel="000245EB">
          <w:rPr>
            <w:b/>
            <w:rPrChange w:id="745" w:author="phuong vu" w:date="2018-11-30T22:36:00Z">
              <w:rPr>
                <w:b/>
              </w:rPr>
            </w:rPrChange>
          </w:rPr>
          <w:tab/>
        </w:r>
        <w:r w:rsidRPr="00920004" w:rsidDel="000245EB">
          <w:rPr>
            <w:b/>
            <w:rPrChange w:id="746" w:author="phuong vu" w:date="2018-11-30T22:36:00Z">
              <w:rPr>
                <w:b/>
              </w:rPr>
            </w:rPrChange>
          </w:rPr>
          <w:tab/>
        </w:r>
        <w:r w:rsidRPr="00920004" w:rsidDel="000245EB">
          <w:rPr>
            <w:b/>
            <w:rPrChange w:id="747" w:author="phuong vu" w:date="2018-11-30T22:36:00Z">
              <w:rPr>
                <w:b/>
              </w:rPr>
            </w:rPrChange>
          </w:rPr>
          <w:tab/>
        </w:r>
        <w:r w:rsidRPr="00920004" w:rsidDel="000245EB">
          <w:rPr>
            <w:b/>
            <w:rPrChange w:id="748" w:author="phuong vu" w:date="2018-11-30T22:36:00Z">
              <w:rPr>
                <w:b/>
              </w:rPr>
            </w:rPrChange>
          </w:rPr>
          <w:tab/>
        </w:r>
        <w:r w:rsidRPr="00920004" w:rsidDel="000245EB">
          <w:rPr>
            <w:b/>
            <w:rPrChange w:id="749" w:author="phuong vu" w:date="2018-11-30T22:36:00Z">
              <w:rPr>
                <w:b/>
              </w:rPr>
            </w:rPrChange>
          </w:rPr>
          <w:tab/>
        </w:r>
        <w:r w:rsidRPr="00920004" w:rsidDel="000245EB">
          <w:rPr>
            <w:b/>
            <w:rPrChange w:id="750" w:author="phuong vu" w:date="2018-11-30T22:36:00Z">
              <w:rPr>
                <w:b/>
              </w:rPr>
            </w:rPrChange>
          </w:rPr>
          <w:tab/>
        </w:r>
        <w:r w:rsidRPr="00920004" w:rsidDel="000245EB">
          <w:rPr>
            <w:b/>
            <w:rPrChange w:id="751" w:author="phuong vu" w:date="2018-11-30T22:36:00Z">
              <w:rPr>
                <w:b/>
              </w:rPr>
            </w:rPrChange>
          </w:rPr>
          <w:tab/>
        </w:r>
        <w:r w:rsidRPr="00920004" w:rsidDel="000245EB">
          <w:rPr>
            <w:b/>
            <w:rPrChange w:id="752" w:author="phuong vu" w:date="2018-11-30T22:36:00Z">
              <w:rPr>
                <w:b/>
              </w:rPr>
            </w:rPrChange>
          </w:rPr>
          <w:tab/>
        </w:r>
        <w:r w:rsidRPr="00920004" w:rsidDel="000245EB">
          <w:rPr>
            <w:b/>
            <w:rPrChange w:id="753" w:author="phuong vu" w:date="2018-11-30T22:36:00Z">
              <w:rPr>
                <w:b/>
              </w:rPr>
            </w:rPrChange>
          </w:rPr>
          <w:tab/>
        </w:r>
        <w:r w:rsidRPr="00920004" w:rsidDel="000245EB">
          <w:rPr>
            <w:b/>
            <w:rPrChange w:id="754" w:author="phuong vu" w:date="2018-11-30T22:36:00Z">
              <w:rPr>
                <w:b/>
              </w:rPr>
            </w:rPrChange>
          </w:rPr>
          <w:tab/>
        </w:r>
        <w:r w:rsidR="00EB1083" w:rsidRPr="00920004" w:rsidDel="000245EB">
          <w:rPr>
            <w:b/>
            <w:rPrChange w:id="755" w:author="phuong vu" w:date="2018-11-30T22:36:00Z">
              <w:rPr>
                <w:b/>
              </w:rPr>
            </w:rPrChange>
          </w:rPr>
          <w:br w:type="page"/>
        </w:r>
      </w:del>
    </w:p>
    <w:p w14:paraId="707B58E1" w14:textId="684948B8" w:rsidR="00B7386E" w:rsidRPr="00920004" w:rsidDel="000245EB" w:rsidRDefault="00EB1083" w:rsidP="00BD0851">
      <w:pPr>
        <w:spacing w:before="240" w:line="0" w:lineRule="atLeast"/>
        <w:jc w:val="center"/>
        <w:rPr>
          <w:del w:id="756" w:author="Tran Huan" w:date="2018-11-25T16:11:00Z"/>
          <w:b/>
          <w:rPrChange w:id="757" w:author="phuong vu" w:date="2018-11-30T22:36:00Z">
            <w:rPr>
              <w:del w:id="758" w:author="Tran Huan" w:date="2018-11-25T16:11:00Z"/>
              <w:b/>
            </w:rPr>
          </w:rPrChange>
        </w:rPr>
        <w:pPrChange w:id="759" w:author="phuong vu" w:date="2018-11-30T14:16:00Z">
          <w:pPr>
            <w:spacing w:line="360" w:lineRule="auto"/>
            <w:jc w:val="center"/>
          </w:pPr>
        </w:pPrChange>
      </w:pPr>
      <w:del w:id="760" w:author="Tran Huan" w:date="2018-11-25T16:11:00Z">
        <w:r w:rsidRPr="00920004" w:rsidDel="000245EB">
          <w:rPr>
            <w:b/>
            <w:rPrChange w:id="761" w:author="phuong vu" w:date="2018-11-30T22:36:00Z">
              <w:rPr>
                <w:b/>
              </w:rPr>
            </w:rPrChange>
          </w:rPr>
          <w:delText>NHẬN XÉT CỦA HỘI ĐỒNG CHẤM ĐIỂM LUẬN VĂN</w:delText>
        </w:r>
        <w:bookmarkEnd w:id="679"/>
      </w:del>
    </w:p>
    <w:p w14:paraId="588A6BF2" w14:textId="77777777" w:rsidR="0041406B" w:rsidRPr="00920004" w:rsidRDefault="00B26FC7" w:rsidP="00BD0851">
      <w:pPr>
        <w:spacing w:before="240" w:line="0" w:lineRule="atLeast"/>
        <w:rPr>
          <w:ins w:id="762" w:author="Tran Huan" w:date="2018-11-25T16:31:00Z"/>
          <w:rPrChange w:id="763" w:author="phuong vu" w:date="2018-11-30T22:36:00Z">
            <w:rPr>
              <w:ins w:id="764" w:author="Tran Huan" w:date="2018-11-25T16:31:00Z"/>
            </w:rPr>
          </w:rPrChange>
        </w:rPr>
        <w:sectPr w:rsidR="0041406B" w:rsidRPr="00920004" w:rsidSect="0041406B">
          <w:headerReference w:type="default" r:id="rId21"/>
          <w:footerReference w:type="default" r:id="rId22"/>
          <w:type w:val="continuous"/>
          <w:pgSz w:w="11906" w:h="16838"/>
          <w:pgMar w:top="1701" w:right="1134" w:bottom="1701" w:left="1985" w:header="709" w:footer="0" w:gutter="0"/>
          <w:pgNumType w:fmt="lowerRoman" w:start="1"/>
          <w:cols w:space="708"/>
          <w:docGrid w:linePitch="360"/>
        </w:sectPr>
        <w:pPrChange w:id="770" w:author="phuong vu" w:date="2018-11-30T14:16:00Z">
          <w:pPr>
            <w:spacing w:line="276" w:lineRule="auto"/>
          </w:pPr>
        </w:pPrChange>
      </w:pPr>
      <w:del w:id="771" w:author="Tran Huan" w:date="2018-11-25T16:11:00Z">
        <w:r w:rsidRPr="00920004" w:rsidDel="000245EB">
          <w:rPr>
            <w:b/>
            <w:rPrChange w:id="772" w:author="phuong vu" w:date="2018-11-30T22:36:00Z">
              <w:rPr>
                <w:b/>
              </w:rPr>
            </w:rPrChange>
          </w:rPr>
          <w:tab/>
        </w:r>
        <w:r w:rsidRPr="00920004" w:rsidDel="000245EB">
          <w:rPr>
            <w:b/>
            <w:rPrChange w:id="773" w:author="phuong vu" w:date="2018-11-30T22:36:00Z">
              <w:rPr>
                <w:b/>
              </w:rPr>
            </w:rPrChange>
          </w:rPr>
          <w:tab/>
        </w:r>
        <w:r w:rsidRPr="00920004" w:rsidDel="000245EB">
          <w:rPr>
            <w:b/>
            <w:rPrChange w:id="774" w:author="phuong vu" w:date="2018-11-30T22:36:00Z">
              <w:rPr>
                <w:b/>
              </w:rPr>
            </w:rPrChange>
          </w:rPr>
          <w:tab/>
        </w:r>
        <w:r w:rsidRPr="00920004" w:rsidDel="000245EB">
          <w:rPr>
            <w:b/>
            <w:rPrChange w:id="775" w:author="phuong vu" w:date="2018-11-30T22:36:00Z">
              <w:rPr>
                <w:b/>
              </w:rPr>
            </w:rPrChange>
          </w:rPr>
          <w:tab/>
        </w:r>
        <w:r w:rsidRPr="00920004" w:rsidDel="000245EB">
          <w:rPr>
            <w:b/>
            <w:rPrChange w:id="776" w:author="phuong vu" w:date="2018-11-30T22:36:00Z">
              <w:rPr>
                <w:b/>
              </w:rPr>
            </w:rPrChange>
          </w:rPr>
          <w:tab/>
        </w:r>
        <w:r w:rsidRPr="00920004" w:rsidDel="000245EB">
          <w:rPr>
            <w:b/>
            <w:rPrChange w:id="777" w:author="phuong vu" w:date="2018-11-30T22:36:00Z">
              <w:rPr>
                <w:b/>
              </w:rPr>
            </w:rPrChange>
          </w:rPr>
          <w:tab/>
        </w:r>
        <w:r w:rsidRPr="00920004" w:rsidDel="000245EB">
          <w:rPr>
            <w:b/>
            <w:rPrChange w:id="778" w:author="phuong vu" w:date="2018-11-30T22:36:00Z">
              <w:rPr>
                <w:b/>
              </w:rPr>
            </w:rPrChange>
          </w:rPr>
          <w:tab/>
        </w:r>
        <w:r w:rsidRPr="00920004" w:rsidDel="000245EB">
          <w:rPr>
            <w:b/>
            <w:rPrChange w:id="779" w:author="phuong vu" w:date="2018-11-30T22:36:00Z">
              <w:rPr>
                <w:b/>
              </w:rPr>
            </w:rPrChange>
          </w:rPr>
          <w:tab/>
        </w:r>
        <w:r w:rsidRPr="00920004" w:rsidDel="000245EB">
          <w:rPr>
            <w:b/>
            <w:rPrChange w:id="780" w:author="phuong vu" w:date="2018-11-30T22:36:00Z">
              <w:rPr>
                <w:b/>
              </w:rPr>
            </w:rPrChange>
          </w:rPr>
          <w:tab/>
        </w:r>
        <w:r w:rsidRPr="00920004" w:rsidDel="000245EB">
          <w:rPr>
            <w:b/>
            <w:rPrChange w:id="781" w:author="phuong vu" w:date="2018-11-30T22:36:00Z">
              <w:rPr>
                <w:b/>
              </w:rPr>
            </w:rPrChange>
          </w:rPr>
          <w:tab/>
        </w:r>
        <w:r w:rsidRPr="00920004" w:rsidDel="000245EB">
          <w:rPr>
            <w:b/>
            <w:rPrChange w:id="782" w:author="phuong vu" w:date="2018-11-30T22:36:00Z">
              <w:rPr>
                <w:b/>
              </w:rPr>
            </w:rPrChange>
          </w:rPr>
          <w:tab/>
        </w:r>
        <w:r w:rsidRPr="00920004" w:rsidDel="000245EB">
          <w:rPr>
            <w:b/>
            <w:rPrChange w:id="783" w:author="phuong vu" w:date="2018-11-30T22:36:00Z">
              <w:rPr>
                <w:b/>
              </w:rPr>
            </w:rPrChange>
          </w:rPr>
          <w:tab/>
        </w:r>
        <w:r w:rsidRPr="00920004" w:rsidDel="000245EB">
          <w:rPr>
            <w:b/>
            <w:rPrChange w:id="784" w:author="phuong vu" w:date="2018-11-30T22:36:00Z">
              <w:rPr>
                <w:b/>
              </w:rPr>
            </w:rPrChange>
          </w:rPr>
          <w:tab/>
        </w:r>
        <w:r w:rsidRPr="00920004" w:rsidDel="000245EB">
          <w:rPr>
            <w:b/>
            <w:rPrChange w:id="785" w:author="phuong vu" w:date="2018-11-30T22:36:00Z">
              <w:rPr>
                <w:b/>
              </w:rPr>
            </w:rPrChange>
          </w:rPr>
          <w:tab/>
        </w:r>
        <w:r w:rsidRPr="00920004" w:rsidDel="000245EB">
          <w:rPr>
            <w:b/>
            <w:rPrChange w:id="786" w:author="phuong vu" w:date="2018-11-30T22:36:00Z">
              <w:rPr>
                <w:b/>
              </w:rPr>
            </w:rPrChange>
          </w:rPr>
          <w:tab/>
        </w:r>
        <w:r w:rsidRPr="00920004" w:rsidDel="000245EB">
          <w:rPr>
            <w:b/>
            <w:rPrChange w:id="787" w:author="phuong vu" w:date="2018-11-30T22:36:00Z">
              <w:rPr>
                <w:b/>
              </w:rPr>
            </w:rPrChange>
          </w:rPr>
          <w:tab/>
        </w:r>
        <w:r w:rsidRPr="00920004" w:rsidDel="000245EB">
          <w:rPr>
            <w:b/>
            <w:rPrChange w:id="788" w:author="phuong vu" w:date="2018-11-30T22:36:00Z">
              <w:rPr>
                <w:b/>
              </w:rPr>
            </w:rPrChange>
          </w:rPr>
          <w:tab/>
        </w:r>
        <w:r w:rsidRPr="00920004" w:rsidDel="000245EB">
          <w:rPr>
            <w:b/>
            <w:rPrChange w:id="789" w:author="phuong vu" w:date="2018-11-30T22:36:00Z">
              <w:rPr>
                <w:b/>
              </w:rPr>
            </w:rPrChange>
          </w:rPr>
          <w:tab/>
        </w:r>
        <w:r w:rsidRPr="00920004" w:rsidDel="000245EB">
          <w:rPr>
            <w:b/>
            <w:rPrChange w:id="790" w:author="phuong vu" w:date="2018-11-30T22:36:00Z">
              <w:rPr>
                <w:b/>
              </w:rPr>
            </w:rPrChange>
          </w:rPr>
          <w:tab/>
        </w:r>
        <w:r w:rsidRPr="00920004" w:rsidDel="000245EB">
          <w:rPr>
            <w:b/>
            <w:rPrChange w:id="791" w:author="phuong vu" w:date="2018-11-30T22:36:00Z">
              <w:rPr>
                <w:b/>
              </w:rPr>
            </w:rPrChange>
          </w:rPr>
          <w:tab/>
        </w:r>
        <w:r w:rsidRPr="00920004" w:rsidDel="000245EB">
          <w:rPr>
            <w:b/>
            <w:rPrChange w:id="792" w:author="phuong vu" w:date="2018-11-30T22:36:00Z">
              <w:rPr>
                <w:b/>
              </w:rPr>
            </w:rPrChange>
          </w:rPr>
          <w:tab/>
        </w:r>
        <w:r w:rsidRPr="00920004" w:rsidDel="000245EB">
          <w:rPr>
            <w:b/>
            <w:rPrChange w:id="793" w:author="phuong vu" w:date="2018-11-30T22:36:00Z">
              <w:rPr>
                <w:b/>
              </w:rPr>
            </w:rPrChange>
          </w:rPr>
          <w:tab/>
        </w:r>
        <w:r w:rsidRPr="00920004" w:rsidDel="000245EB">
          <w:rPr>
            <w:b/>
            <w:rPrChange w:id="794" w:author="phuong vu" w:date="2018-11-30T22:36:00Z">
              <w:rPr>
                <w:b/>
              </w:rPr>
            </w:rPrChange>
          </w:rPr>
          <w:tab/>
        </w:r>
        <w:r w:rsidRPr="00920004" w:rsidDel="000245EB">
          <w:rPr>
            <w:b/>
            <w:rPrChange w:id="795" w:author="phuong vu" w:date="2018-11-30T22:36:00Z">
              <w:rPr>
                <w:b/>
              </w:rPr>
            </w:rPrChange>
          </w:rPr>
          <w:tab/>
        </w:r>
        <w:r w:rsidRPr="00920004" w:rsidDel="000245EB">
          <w:rPr>
            <w:b/>
            <w:rPrChange w:id="796" w:author="phuong vu" w:date="2018-11-30T22:36:00Z">
              <w:rPr>
                <w:b/>
              </w:rPr>
            </w:rPrChange>
          </w:rPr>
          <w:tab/>
        </w:r>
      </w:del>
      <w:del w:id="797" w:author="Tran Huan" w:date="2018-11-25T16:13:00Z">
        <w:r w:rsidR="00B81776" w:rsidRPr="00920004" w:rsidDel="000245EB">
          <w:rPr>
            <w:rPrChange w:id="798" w:author="phuong vu" w:date="2018-11-30T22:36:00Z">
              <w:rPr/>
            </w:rPrChange>
          </w:rPr>
          <w:br w:type="page"/>
        </w:r>
      </w:del>
    </w:p>
    <w:p w14:paraId="470DAF91" w14:textId="2342E651" w:rsidR="00B81776" w:rsidRPr="00920004" w:rsidRDefault="00B81776" w:rsidP="00BD0851">
      <w:pPr>
        <w:spacing w:before="240" w:line="0" w:lineRule="atLeast"/>
        <w:rPr>
          <w:b/>
          <w:rPrChange w:id="799" w:author="phuong vu" w:date="2018-11-30T22:36:00Z">
            <w:rPr>
              <w:b/>
            </w:rPr>
          </w:rPrChange>
        </w:rPr>
        <w:pPrChange w:id="800" w:author="phuong vu" w:date="2018-11-30T14:16:00Z">
          <w:pPr>
            <w:tabs>
              <w:tab w:val="left" w:leader="dot" w:pos="28350"/>
            </w:tabs>
            <w:spacing w:line="360" w:lineRule="auto"/>
            <w:jc w:val="left"/>
          </w:pPr>
        </w:pPrChange>
      </w:pPr>
    </w:p>
    <w:p w14:paraId="73152304" w14:textId="2CE803B2" w:rsidR="00CB27A4" w:rsidRPr="00920004" w:rsidDel="00FE6A57" w:rsidRDefault="00CB27A4" w:rsidP="00920004">
      <w:pPr>
        <w:pStyle w:val="Style1"/>
        <w:rPr>
          <w:del w:id="801" w:author="phuong vu" w:date="2018-11-30T16:25:00Z"/>
          <w:rPrChange w:id="802" w:author="phuong vu" w:date="2018-11-30T22:36:00Z">
            <w:rPr>
              <w:del w:id="803" w:author="phuong vu" w:date="2018-11-30T16:25:00Z"/>
              <w:b/>
            </w:rPr>
          </w:rPrChange>
        </w:rPr>
        <w:pPrChange w:id="804" w:author="phuong vu" w:date="2018-11-30T22:35:00Z">
          <w:pPr>
            <w:spacing w:line="360" w:lineRule="auto"/>
            <w:jc w:val="center"/>
          </w:pPr>
        </w:pPrChange>
      </w:pPr>
      <w:bookmarkStart w:id="805" w:name="_Toc484566600"/>
      <w:bookmarkStart w:id="806" w:name="_Toc531380612"/>
      <w:r w:rsidRPr="00920004">
        <w:rPr>
          <w:rPrChange w:id="807" w:author="phuong vu" w:date="2018-11-30T22:36:00Z">
            <w:rPr/>
          </w:rPrChange>
        </w:rPr>
        <w:t>MỤC LỤC</w:t>
      </w:r>
      <w:bookmarkEnd w:id="805"/>
      <w:bookmarkEnd w:id="806"/>
    </w:p>
    <w:p w14:paraId="0CED4C63" w14:textId="77777777" w:rsidR="00EB1083" w:rsidRPr="00920004" w:rsidRDefault="00EB1083" w:rsidP="00920004">
      <w:pPr>
        <w:pStyle w:val="Style1"/>
        <w:rPr>
          <w:rPrChange w:id="808" w:author="phuong vu" w:date="2018-11-30T22:36:00Z">
            <w:rPr/>
          </w:rPrChange>
        </w:rPr>
        <w:pPrChange w:id="809" w:author="phuong vu" w:date="2018-11-30T22:35:00Z">
          <w:pPr>
            <w:spacing w:line="360" w:lineRule="auto"/>
          </w:pPr>
        </w:pPrChange>
      </w:pPr>
    </w:p>
    <w:bookmarkStart w:id="810" w:name="_Toc484566601"/>
    <w:p w14:paraId="1CE4A5FB" w14:textId="33FE2E4F" w:rsidR="00920004" w:rsidRPr="00920004" w:rsidRDefault="00EB1083">
      <w:pPr>
        <w:pStyle w:val="TOC1"/>
        <w:rPr>
          <w:ins w:id="811" w:author="phuong vu" w:date="2018-11-30T22:33:00Z"/>
          <w:rFonts w:asciiTheme="minorHAnsi" w:eastAsiaTheme="minorEastAsia" w:hAnsiTheme="minorHAnsi" w:cstheme="minorBidi"/>
          <w:noProof/>
          <w:sz w:val="22"/>
          <w:szCs w:val="22"/>
          <w:lang w:val="en-US"/>
          <w:rPrChange w:id="812" w:author="phuong vu" w:date="2018-11-30T22:36:00Z">
            <w:rPr>
              <w:ins w:id="813" w:author="phuong vu" w:date="2018-11-30T22:33:00Z"/>
              <w:rFonts w:asciiTheme="minorHAnsi" w:eastAsiaTheme="minorEastAsia" w:hAnsiTheme="minorHAnsi" w:cstheme="minorBidi"/>
              <w:noProof/>
              <w:sz w:val="22"/>
              <w:szCs w:val="22"/>
              <w:lang w:val="en-US"/>
            </w:rPr>
          </w:rPrChange>
        </w:rPr>
      </w:pPr>
      <w:r w:rsidRPr="00920004">
        <w:rPr>
          <w:rPrChange w:id="814" w:author="phuong vu" w:date="2018-11-30T22:36:00Z">
            <w:rPr/>
          </w:rPrChange>
        </w:rPr>
        <w:fldChar w:fldCharType="begin"/>
      </w:r>
      <w:r w:rsidRPr="00920004">
        <w:rPr>
          <w:rPrChange w:id="815" w:author="phuong vu" w:date="2018-11-30T22:36:00Z">
            <w:rPr/>
          </w:rPrChange>
        </w:rPr>
        <w:instrText xml:space="preserve"> TOC \o "1-4" \u </w:instrText>
      </w:r>
      <w:r w:rsidRPr="00920004">
        <w:rPr>
          <w:rPrChange w:id="816" w:author="phuong vu" w:date="2018-11-30T22:36:00Z">
            <w:rPr/>
          </w:rPrChange>
        </w:rPr>
        <w:fldChar w:fldCharType="separate"/>
      </w:r>
      <w:ins w:id="817" w:author="phuong vu" w:date="2018-11-30T22:33:00Z">
        <w:r w:rsidR="00920004" w:rsidRPr="00920004">
          <w:rPr>
            <w:noProof/>
            <w:rPrChange w:id="818" w:author="phuong vu" w:date="2018-11-30T22:36:00Z">
              <w:rPr>
                <w:noProof/>
              </w:rPr>
            </w:rPrChange>
          </w:rPr>
          <w:t>MỤC LỤC</w:t>
        </w:r>
        <w:r w:rsidR="00920004" w:rsidRPr="00920004">
          <w:rPr>
            <w:noProof/>
            <w:rPrChange w:id="819" w:author="phuong vu" w:date="2018-11-30T22:36:00Z">
              <w:rPr>
                <w:noProof/>
              </w:rPr>
            </w:rPrChange>
          </w:rPr>
          <w:tab/>
        </w:r>
        <w:r w:rsidR="00920004" w:rsidRPr="00920004">
          <w:rPr>
            <w:noProof/>
            <w:rPrChange w:id="820" w:author="phuong vu" w:date="2018-11-30T22:36:00Z">
              <w:rPr>
                <w:noProof/>
              </w:rPr>
            </w:rPrChange>
          </w:rPr>
          <w:fldChar w:fldCharType="begin"/>
        </w:r>
        <w:r w:rsidR="00920004" w:rsidRPr="00920004">
          <w:rPr>
            <w:noProof/>
            <w:rPrChange w:id="821" w:author="phuong vu" w:date="2018-11-30T22:36:00Z">
              <w:rPr>
                <w:noProof/>
              </w:rPr>
            </w:rPrChange>
          </w:rPr>
          <w:instrText xml:space="preserve"> PAGEREF _Toc531380612 \h </w:instrText>
        </w:r>
        <w:r w:rsidR="00920004" w:rsidRPr="00920004">
          <w:rPr>
            <w:noProof/>
            <w:rPrChange w:id="822" w:author="phuong vu" w:date="2018-11-30T22:36:00Z">
              <w:rPr>
                <w:noProof/>
              </w:rPr>
            </w:rPrChange>
          </w:rPr>
        </w:r>
      </w:ins>
      <w:r w:rsidR="00920004" w:rsidRPr="00920004">
        <w:rPr>
          <w:noProof/>
          <w:rPrChange w:id="823" w:author="phuong vu" w:date="2018-11-30T22:36:00Z">
            <w:rPr>
              <w:noProof/>
            </w:rPr>
          </w:rPrChange>
        </w:rPr>
        <w:fldChar w:fldCharType="separate"/>
      </w:r>
      <w:ins w:id="824" w:author="phuong vu" w:date="2018-11-30T22:33:00Z">
        <w:r w:rsidR="00920004" w:rsidRPr="00920004">
          <w:rPr>
            <w:noProof/>
            <w:rPrChange w:id="825" w:author="phuong vu" w:date="2018-11-30T22:36:00Z">
              <w:rPr>
                <w:noProof/>
              </w:rPr>
            </w:rPrChange>
          </w:rPr>
          <w:t>i</w:t>
        </w:r>
        <w:r w:rsidR="00920004" w:rsidRPr="00920004">
          <w:rPr>
            <w:noProof/>
            <w:rPrChange w:id="826" w:author="phuong vu" w:date="2018-11-30T22:36:00Z">
              <w:rPr>
                <w:noProof/>
              </w:rPr>
            </w:rPrChange>
          </w:rPr>
          <w:fldChar w:fldCharType="end"/>
        </w:r>
      </w:ins>
    </w:p>
    <w:p w14:paraId="0AC05B10" w14:textId="1E34FF39" w:rsidR="00920004" w:rsidRPr="00920004" w:rsidRDefault="00920004">
      <w:pPr>
        <w:pStyle w:val="TOC1"/>
        <w:rPr>
          <w:ins w:id="827" w:author="phuong vu" w:date="2018-11-30T22:33:00Z"/>
          <w:rFonts w:asciiTheme="minorHAnsi" w:eastAsiaTheme="minorEastAsia" w:hAnsiTheme="minorHAnsi" w:cstheme="minorBidi"/>
          <w:noProof/>
          <w:sz w:val="22"/>
          <w:szCs w:val="22"/>
          <w:lang w:val="en-US"/>
          <w:rPrChange w:id="828" w:author="phuong vu" w:date="2018-11-30T22:36:00Z">
            <w:rPr>
              <w:ins w:id="829" w:author="phuong vu" w:date="2018-11-30T22:33:00Z"/>
              <w:rFonts w:asciiTheme="minorHAnsi" w:eastAsiaTheme="minorEastAsia" w:hAnsiTheme="minorHAnsi" w:cstheme="minorBidi"/>
              <w:noProof/>
              <w:sz w:val="22"/>
              <w:szCs w:val="22"/>
              <w:lang w:val="en-US"/>
            </w:rPr>
          </w:rPrChange>
        </w:rPr>
      </w:pPr>
      <w:ins w:id="830" w:author="phuong vu" w:date="2018-11-30T22:33:00Z">
        <w:r w:rsidRPr="00920004">
          <w:rPr>
            <w:noProof/>
            <w:rPrChange w:id="831" w:author="phuong vu" w:date="2018-11-30T22:36:00Z">
              <w:rPr>
                <w:noProof/>
              </w:rPr>
            </w:rPrChange>
          </w:rPr>
          <w:t>KÍ HIỆU VÀ VIẾT TẮT</w:t>
        </w:r>
        <w:r w:rsidRPr="00920004">
          <w:rPr>
            <w:noProof/>
            <w:rPrChange w:id="832" w:author="phuong vu" w:date="2018-11-30T22:36:00Z">
              <w:rPr>
                <w:noProof/>
              </w:rPr>
            </w:rPrChange>
          </w:rPr>
          <w:tab/>
        </w:r>
        <w:r w:rsidRPr="00920004">
          <w:rPr>
            <w:noProof/>
            <w:rPrChange w:id="833" w:author="phuong vu" w:date="2018-11-30T22:36:00Z">
              <w:rPr>
                <w:noProof/>
              </w:rPr>
            </w:rPrChange>
          </w:rPr>
          <w:fldChar w:fldCharType="begin"/>
        </w:r>
        <w:r w:rsidRPr="00920004">
          <w:rPr>
            <w:noProof/>
            <w:rPrChange w:id="834" w:author="phuong vu" w:date="2018-11-30T22:36:00Z">
              <w:rPr>
                <w:noProof/>
              </w:rPr>
            </w:rPrChange>
          </w:rPr>
          <w:instrText xml:space="preserve"> PAGEREF _Toc531380613 \h </w:instrText>
        </w:r>
        <w:r w:rsidRPr="00920004">
          <w:rPr>
            <w:noProof/>
            <w:rPrChange w:id="835" w:author="phuong vu" w:date="2018-11-30T22:36:00Z">
              <w:rPr>
                <w:noProof/>
              </w:rPr>
            </w:rPrChange>
          </w:rPr>
        </w:r>
      </w:ins>
      <w:r w:rsidRPr="00920004">
        <w:rPr>
          <w:noProof/>
          <w:rPrChange w:id="836" w:author="phuong vu" w:date="2018-11-30T22:36:00Z">
            <w:rPr>
              <w:noProof/>
            </w:rPr>
          </w:rPrChange>
        </w:rPr>
        <w:fldChar w:fldCharType="separate"/>
      </w:r>
      <w:ins w:id="837" w:author="phuong vu" w:date="2018-11-30T22:33:00Z">
        <w:r w:rsidRPr="00920004">
          <w:rPr>
            <w:noProof/>
            <w:rPrChange w:id="838" w:author="phuong vu" w:date="2018-11-30T22:36:00Z">
              <w:rPr>
                <w:noProof/>
              </w:rPr>
            </w:rPrChange>
          </w:rPr>
          <w:t>v</w:t>
        </w:r>
        <w:r w:rsidRPr="00920004">
          <w:rPr>
            <w:noProof/>
            <w:rPrChange w:id="839" w:author="phuong vu" w:date="2018-11-30T22:36:00Z">
              <w:rPr>
                <w:noProof/>
              </w:rPr>
            </w:rPrChange>
          </w:rPr>
          <w:fldChar w:fldCharType="end"/>
        </w:r>
      </w:ins>
    </w:p>
    <w:p w14:paraId="1072363A" w14:textId="68B9C6D0" w:rsidR="00920004" w:rsidRPr="00920004" w:rsidRDefault="00920004">
      <w:pPr>
        <w:pStyle w:val="TOC1"/>
        <w:rPr>
          <w:ins w:id="840" w:author="phuong vu" w:date="2018-11-30T22:33:00Z"/>
          <w:rFonts w:asciiTheme="minorHAnsi" w:eastAsiaTheme="minorEastAsia" w:hAnsiTheme="minorHAnsi" w:cstheme="minorBidi"/>
          <w:noProof/>
          <w:sz w:val="22"/>
          <w:szCs w:val="22"/>
          <w:lang w:val="en-US"/>
          <w:rPrChange w:id="841" w:author="phuong vu" w:date="2018-11-30T22:36:00Z">
            <w:rPr>
              <w:ins w:id="842" w:author="phuong vu" w:date="2018-11-30T22:33:00Z"/>
              <w:rFonts w:asciiTheme="minorHAnsi" w:eastAsiaTheme="minorEastAsia" w:hAnsiTheme="minorHAnsi" w:cstheme="minorBidi"/>
              <w:noProof/>
              <w:sz w:val="22"/>
              <w:szCs w:val="22"/>
              <w:lang w:val="en-US"/>
            </w:rPr>
          </w:rPrChange>
        </w:rPr>
      </w:pPr>
      <w:ins w:id="843" w:author="phuong vu" w:date="2018-11-30T22:33:00Z">
        <w:r w:rsidRPr="00920004">
          <w:rPr>
            <w:noProof/>
            <w:rPrChange w:id="844" w:author="phuong vu" w:date="2018-11-30T22:36:00Z">
              <w:rPr>
                <w:noProof/>
              </w:rPr>
            </w:rPrChange>
          </w:rPr>
          <w:t>DANH MỤC HÌNH</w:t>
        </w:r>
        <w:r w:rsidRPr="00920004">
          <w:rPr>
            <w:noProof/>
            <w:rPrChange w:id="845" w:author="phuong vu" w:date="2018-11-30T22:36:00Z">
              <w:rPr>
                <w:noProof/>
              </w:rPr>
            </w:rPrChange>
          </w:rPr>
          <w:tab/>
        </w:r>
        <w:r w:rsidRPr="00920004">
          <w:rPr>
            <w:noProof/>
            <w:rPrChange w:id="846" w:author="phuong vu" w:date="2018-11-30T22:36:00Z">
              <w:rPr>
                <w:noProof/>
              </w:rPr>
            </w:rPrChange>
          </w:rPr>
          <w:fldChar w:fldCharType="begin"/>
        </w:r>
        <w:r w:rsidRPr="00920004">
          <w:rPr>
            <w:noProof/>
            <w:rPrChange w:id="847" w:author="phuong vu" w:date="2018-11-30T22:36:00Z">
              <w:rPr>
                <w:noProof/>
              </w:rPr>
            </w:rPrChange>
          </w:rPr>
          <w:instrText xml:space="preserve"> PAGEREF _Toc531380614 \h </w:instrText>
        </w:r>
        <w:r w:rsidRPr="00920004">
          <w:rPr>
            <w:noProof/>
            <w:rPrChange w:id="848" w:author="phuong vu" w:date="2018-11-30T22:36:00Z">
              <w:rPr>
                <w:noProof/>
              </w:rPr>
            </w:rPrChange>
          </w:rPr>
        </w:r>
      </w:ins>
      <w:r w:rsidRPr="00920004">
        <w:rPr>
          <w:noProof/>
          <w:rPrChange w:id="849" w:author="phuong vu" w:date="2018-11-30T22:36:00Z">
            <w:rPr>
              <w:noProof/>
            </w:rPr>
          </w:rPrChange>
        </w:rPr>
        <w:fldChar w:fldCharType="separate"/>
      </w:r>
      <w:ins w:id="850" w:author="phuong vu" w:date="2018-11-30T22:33:00Z">
        <w:r w:rsidRPr="00920004">
          <w:rPr>
            <w:noProof/>
            <w:rPrChange w:id="851" w:author="phuong vu" w:date="2018-11-30T22:36:00Z">
              <w:rPr>
                <w:noProof/>
              </w:rPr>
            </w:rPrChange>
          </w:rPr>
          <w:t>vi</w:t>
        </w:r>
        <w:r w:rsidRPr="00920004">
          <w:rPr>
            <w:noProof/>
            <w:rPrChange w:id="852" w:author="phuong vu" w:date="2018-11-30T22:36:00Z">
              <w:rPr>
                <w:noProof/>
              </w:rPr>
            </w:rPrChange>
          </w:rPr>
          <w:fldChar w:fldCharType="end"/>
        </w:r>
      </w:ins>
    </w:p>
    <w:p w14:paraId="08971881" w14:textId="00C61B4C" w:rsidR="00920004" w:rsidRPr="00920004" w:rsidRDefault="00920004">
      <w:pPr>
        <w:pStyle w:val="TOC1"/>
        <w:rPr>
          <w:ins w:id="853" w:author="phuong vu" w:date="2018-11-30T22:33:00Z"/>
          <w:rFonts w:asciiTheme="minorHAnsi" w:eastAsiaTheme="minorEastAsia" w:hAnsiTheme="minorHAnsi" w:cstheme="minorBidi"/>
          <w:noProof/>
          <w:sz w:val="22"/>
          <w:szCs w:val="22"/>
          <w:lang w:val="en-US"/>
          <w:rPrChange w:id="854" w:author="phuong vu" w:date="2018-11-30T22:36:00Z">
            <w:rPr>
              <w:ins w:id="855" w:author="phuong vu" w:date="2018-11-30T22:33:00Z"/>
              <w:rFonts w:asciiTheme="minorHAnsi" w:eastAsiaTheme="minorEastAsia" w:hAnsiTheme="minorHAnsi" w:cstheme="minorBidi"/>
              <w:noProof/>
              <w:sz w:val="22"/>
              <w:szCs w:val="22"/>
              <w:lang w:val="en-US"/>
            </w:rPr>
          </w:rPrChange>
        </w:rPr>
      </w:pPr>
      <w:ins w:id="856" w:author="phuong vu" w:date="2018-11-30T22:33:00Z">
        <w:r w:rsidRPr="00920004">
          <w:rPr>
            <w:noProof/>
            <w:rPrChange w:id="857" w:author="phuong vu" w:date="2018-11-30T22:36:00Z">
              <w:rPr>
                <w:noProof/>
              </w:rPr>
            </w:rPrChange>
          </w:rPr>
          <w:t>DANH MỤC BẢNG</w:t>
        </w:r>
        <w:r w:rsidRPr="00920004">
          <w:rPr>
            <w:noProof/>
            <w:rPrChange w:id="858" w:author="phuong vu" w:date="2018-11-30T22:36:00Z">
              <w:rPr>
                <w:noProof/>
              </w:rPr>
            </w:rPrChange>
          </w:rPr>
          <w:tab/>
        </w:r>
        <w:r w:rsidRPr="00920004">
          <w:rPr>
            <w:noProof/>
            <w:rPrChange w:id="859" w:author="phuong vu" w:date="2018-11-30T22:36:00Z">
              <w:rPr>
                <w:noProof/>
              </w:rPr>
            </w:rPrChange>
          </w:rPr>
          <w:fldChar w:fldCharType="begin"/>
        </w:r>
        <w:r w:rsidRPr="00920004">
          <w:rPr>
            <w:noProof/>
            <w:rPrChange w:id="860" w:author="phuong vu" w:date="2018-11-30T22:36:00Z">
              <w:rPr>
                <w:noProof/>
              </w:rPr>
            </w:rPrChange>
          </w:rPr>
          <w:instrText xml:space="preserve"> PAGEREF _Toc531380615 \h </w:instrText>
        </w:r>
        <w:r w:rsidRPr="00920004">
          <w:rPr>
            <w:noProof/>
            <w:rPrChange w:id="861" w:author="phuong vu" w:date="2018-11-30T22:36:00Z">
              <w:rPr>
                <w:noProof/>
              </w:rPr>
            </w:rPrChange>
          </w:rPr>
        </w:r>
      </w:ins>
      <w:r w:rsidRPr="00920004">
        <w:rPr>
          <w:noProof/>
          <w:rPrChange w:id="862" w:author="phuong vu" w:date="2018-11-30T22:36:00Z">
            <w:rPr>
              <w:noProof/>
            </w:rPr>
          </w:rPrChange>
        </w:rPr>
        <w:fldChar w:fldCharType="separate"/>
      </w:r>
      <w:ins w:id="863" w:author="phuong vu" w:date="2018-11-30T22:33:00Z">
        <w:r w:rsidRPr="00920004">
          <w:rPr>
            <w:noProof/>
            <w:rPrChange w:id="864" w:author="phuong vu" w:date="2018-11-30T22:36:00Z">
              <w:rPr>
                <w:noProof/>
              </w:rPr>
            </w:rPrChange>
          </w:rPr>
          <w:t>viii</w:t>
        </w:r>
        <w:r w:rsidRPr="00920004">
          <w:rPr>
            <w:noProof/>
            <w:rPrChange w:id="865" w:author="phuong vu" w:date="2018-11-30T22:36:00Z">
              <w:rPr>
                <w:noProof/>
              </w:rPr>
            </w:rPrChange>
          </w:rPr>
          <w:fldChar w:fldCharType="end"/>
        </w:r>
      </w:ins>
    </w:p>
    <w:p w14:paraId="2793C0A4" w14:textId="64AC664D" w:rsidR="00920004" w:rsidRPr="00920004" w:rsidRDefault="00920004">
      <w:pPr>
        <w:pStyle w:val="TOC1"/>
        <w:rPr>
          <w:ins w:id="866" w:author="phuong vu" w:date="2018-11-30T22:33:00Z"/>
          <w:rFonts w:asciiTheme="minorHAnsi" w:eastAsiaTheme="minorEastAsia" w:hAnsiTheme="minorHAnsi" w:cstheme="minorBidi"/>
          <w:noProof/>
          <w:sz w:val="22"/>
          <w:szCs w:val="22"/>
          <w:lang w:val="en-US"/>
          <w:rPrChange w:id="867" w:author="phuong vu" w:date="2018-11-30T22:36:00Z">
            <w:rPr>
              <w:ins w:id="868" w:author="phuong vu" w:date="2018-11-30T22:33:00Z"/>
              <w:rFonts w:asciiTheme="minorHAnsi" w:eastAsiaTheme="minorEastAsia" w:hAnsiTheme="minorHAnsi" w:cstheme="minorBidi"/>
              <w:noProof/>
              <w:sz w:val="22"/>
              <w:szCs w:val="22"/>
              <w:lang w:val="en-US"/>
            </w:rPr>
          </w:rPrChange>
        </w:rPr>
      </w:pPr>
      <w:ins w:id="869" w:author="phuong vu" w:date="2018-11-30T22:33:00Z">
        <w:r w:rsidRPr="00920004">
          <w:rPr>
            <w:noProof/>
            <w:rPrChange w:id="870" w:author="phuong vu" w:date="2018-11-30T22:36:00Z">
              <w:rPr>
                <w:noProof/>
              </w:rPr>
            </w:rPrChange>
          </w:rPr>
          <w:t>TÓM TẮT</w:t>
        </w:r>
        <w:r w:rsidRPr="00920004">
          <w:rPr>
            <w:noProof/>
            <w:rPrChange w:id="871" w:author="phuong vu" w:date="2018-11-30T22:36:00Z">
              <w:rPr>
                <w:noProof/>
              </w:rPr>
            </w:rPrChange>
          </w:rPr>
          <w:tab/>
        </w:r>
        <w:r w:rsidRPr="00920004">
          <w:rPr>
            <w:noProof/>
            <w:rPrChange w:id="872" w:author="phuong vu" w:date="2018-11-30T22:36:00Z">
              <w:rPr>
                <w:noProof/>
              </w:rPr>
            </w:rPrChange>
          </w:rPr>
          <w:fldChar w:fldCharType="begin"/>
        </w:r>
        <w:r w:rsidRPr="00920004">
          <w:rPr>
            <w:noProof/>
            <w:rPrChange w:id="873" w:author="phuong vu" w:date="2018-11-30T22:36:00Z">
              <w:rPr>
                <w:noProof/>
              </w:rPr>
            </w:rPrChange>
          </w:rPr>
          <w:instrText xml:space="preserve"> PAGEREF _Toc531380616 \h </w:instrText>
        </w:r>
        <w:r w:rsidRPr="00920004">
          <w:rPr>
            <w:noProof/>
            <w:rPrChange w:id="874" w:author="phuong vu" w:date="2018-11-30T22:36:00Z">
              <w:rPr>
                <w:noProof/>
              </w:rPr>
            </w:rPrChange>
          </w:rPr>
        </w:r>
      </w:ins>
      <w:r w:rsidRPr="00920004">
        <w:rPr>
          <w:noProof/>
          <w:rPrChange w:id="875" w:author="phuong vu" w:date="2018-11-30T22:36:00Z">
            <w:rPr>
              <w:noProof/>
            </w:rPr>
          </w:rPrChange>
        </w:rPr>
        <w:fldChar w:fldCharType="separate"/>
      </w:r>
      <w:ins w:id="876" w:author="phuong vu" w:date="2018-11-30T22:33:00Z">
        <w:r w:rsidRPr="00920004">
          <w:rPr>
            <w:noProof/>
            <w:rPrChange w:id="877" w:author="phuong vu" w:date="2018-11-30T22:36:00Z">
              <w:rPr>
                <w:noProof/>
              </w:rPr>
            </w:rPrChange>
          </w:rPr>
          <w:t>xi</w:t>
        </w:r>
        <w:r w:rsidRPr="00920004">
          <w:rPr>
            <w:noProof/>
            <w:rPrChange w:id="878" w:author="phuong vu" w:date="2018-11-30T22:36:00Z">
              <w:rPr>
                <w:noProof/>
              </w:rPr>
            </w:rPrChange>
          </w:rPr>
          <w:fldChar w:fldCharType="end"/>
        </w:r>
      </w:ins>
    </w:p>
    <w:p w14:paraId="6A521AC2" w14:textId="0B62A54D" w:rsidR="00920004" w:rsidRPr="00920004" w:rsidRDefault="00920004">
      <w:pPr>
        <w:pStyle w:val="TOC1"/>
        <w:rPr>
          <w:ins w:id="879" w:author="phuong vu" w:date="2018-11-30T22:33:00Z"/>
          <w:rFonts w:asciiTheme="minorHAnsi" w:eastAsiaTheme="minorEastAsia" w:hAnsiTheme="minorHAnsi" w:cstheme="minorBidi"/>
          <w:noProof/>
          <w:sz w:val="22"/>
          <w:szCs w:val="22"/>
          <w:lang w:val="en-US"/>
          <w:rPrChange w:id="880" w:author="phuong vu" w:date="2018-11-30T22:36:00Z">
            <w:rPr>
              <w:ins w:id="881" w:author="phuong vu" w:date="2018-11-30T22:33:00Z"/>
              <w:rFonts w:asciiTheme="minorHAnsi" w:eastAsiaTheme="minorEastAsia" w:hAnsiTheme="minorHAnsi" w:cstheme="minorBidi"/>
              <w:noProof/>
              <w:sz w:val="22"/>
              <w:szCs w:val="22"/>
              <w:lang w:val="en-US"/>
            </w:rPr>
          </w:rPrChange>
        </w:rPr>
      </w:pPr>
      <w:ins w:id="882" w:author="phuong vu" w:date="2018-11-30T22:33:00Z">
        <w:r w:rsidRPr="00920004">
          <w:rPr>
            <w:noProof/>
            <w:rPrChange w:id="883" w:author="phuong vu" w:date="2018-11-30T22:36:00Z">
              <w:rPr>
                <w:noProof/>
              </w:rPr>
            </w:rPrChange>
          </w:rPr>
          <w:t>ABSTRACT</w:t>
        </w:r>
        <w:r w:rsidRPr="00920004">
          <w:rPr>
            <w:noProof/>
            <w:rPrChange w:id="884" w:author="phuong vu" w:date="2018-11-30T22:36:00Z">
              <w:rPr>
                <w:noProof/>
              </w:rPr>
            </w:rPrChange>
          </w:rPr>
          <w:tab/>
        </w:r>
        <w:r w:rsidRPr="00920004">
          <w:rPr>
            <w:noProof/>
            <w:rPrChange w:id="885" w:author="phuong vu" w:date="2018-11-30T22:36:00Z">
              <w:rPr>
                <w:noProof/>
              </w:rPr>
            </w:rPrChange>
          </w:rPr>
          <w:fldChar w:fldCharType="begin"/>
        </w:r>
        <w:r w:rsidRPr="00920004">
          <w:rPr>
            <w:noProof/>
            <w:rPrChange w:id="886" w:author="phuong vu" w:date="2018-11-30T22:36:00Z">
              <w:rPr>
                <w:noProof/>
              </w:rPr>
            </w:rPrChange>
          </w:rPr>
          <w:instrText xml:space="preserve"> PAGEREF _Toc531380617 \h </w:instrText>
        </w:r>
        <w:r w:rsidRPr="00920004">
          <w:rPr>
            <w:noProof/>
            <w:rPrChange w:id="887" w:author="phuong vu" w:date="2018-11-30T22:36:00Z">
              <w:rPr>
                <w:noProof/>
              </w:rPr>
            </w:rPrChange>
          </w:rPr>
        </w:r>
      </w:ins>
      <w:r w:rsidRPr="00920004">
        <w:rPr>
          <w:noProof/>
          <w:rPrChange w:id="888" w:author="phuong vu" w:date="2018-11-30T22:36:00Z">
            <w:rPr>
              <w:noProof/>
            </w:rPr>
          </w:rPrChange>
        </w:rPr>
        <w:fldChar w:fldCharType="separate"/>
      </w:r>
      <w:ins w:id="889" w:author="phuong vu" w:date="2018-11-30T22:33:00Z">
        <w:r w:rsidRPr="00920004">
          <w:rPr>
            <w:noProof/>
            <w:rPrChange w:id="890" w:author="phuong vu" w:date="2018-11-30T22:36:00Z">
              <w:rPr>
                <w:noProof/>
              </w:rPr>
            </w:rPrChange>
          </w:rPr>
          <w:t>xii</w:t>
        </w:r>
        <w:r w:rsidRPr="00920004">
          <w:rPr>
            <w:noProof/>
            <w:rPrChange w:id="891" w:author="phuong vu" w:date="2018-11-30T22:36:00Z">
              <w:rPr>
                <w:noProof/>
              </w:rPr>
            </w:rPrChange>
          </w:rPr>
          <w:fldChar w:fldCharType="end"/>
        </w:r>
      </w:ins>
    </w:p>
    <w:p w14:paraId="6AD973BE" w14:textId="4BBBA7DF" w:rsidR="00920004" w:rsidRPr="00920004" w:rsidRDefault="00920004">
      <w:pPr>
        <w:pStyle w:val="TOC1"/>
        <w:rPr>
          <w:ins w:id="892" w:author="phuong vu" w:date="2018-11-30T22:33:00Z"/>
          <w:rFonts w:asciiTheme="minorHAnsi" w:eastAsiaTheme="minorEastAsia" w:hAnsiTheme="minorHAnsi" w:cstheme="minorBidi"/>
          <w:noProof/>
          <w:sz w:val="22"/>
          <w:szCs w:val="22"/>
          <w:lang w:val="en-US"/>
          <w:rPrChange w:id="893" w:author="phuong vu" w:date="2018-11-30T22:36:00Z">
            <w:rPr>
              <w:ins w:id="894" w:author="phuong vu" w:date="2018-11-30T22:33:00Z"/>
              <w:rFonts w:asciiTheme="minorHAnsi" w:eastAsiaTheme="minorEastAsia" w:hAnsiTheme="minorHAnsi" w:cstheme="minorBidi"/>
              <w:noProof/>
              <w:sz w:val="22"/>
              <w:szCs w:val="22"/>
              <w:lang w:val="en-US"/>
            </w:rPr>
          </w:rPrChange>
        </w:rPr>
      </w:pPr>
      <w:ins w:id="895" w:author="phuong vu" w:date="2018-11-30T22:33:00Z">
        <w:r w:rsidRPr="00920004">
          <w:rPr>
            <w:noProof/>
            <w:rPrChange w:id="896" w:author="phuong vu" w:date="2018-11-30T22:36:00Z">
              <w:rPr>
                <w:noProof/>
              </w:rPr>
            </w:rPrChange>
          </w:rPr>
          <w:t>PHẦN GIỚI THIỆU</w:t>
        </w:r>
        <w:r w:rsidRPr="00920004">
          <w:rPr>
            <w:noProof/>
            <w:rPrChange w:id="897" w:author="phuong vu" w:date="2018-11-30T22:36:00Z">
              <w:rPr>
                <w:noProof/>
              </w:rPr>
            </w:rPrChange>
          </w:rPr>
          <w:tab/>
        </w:r>
        <w:r w:rsidRPr="00920004">
          <w:rPr>
            <w:noProof/>
            <w:rPrChange w:id="898" w:author="phuong vu" w:date="2018-11-30T22:36:00Z">
              <w:rPr>
                <w:noProof/>
              </w:rPr>
            </w:rPrChange>
          </w:rPr>
          <w:fldChar w:fldCharType="begin"/>
        </w:r>
        <w:r w:rsidRPr="00920004">
          <w:rPr>
            <w:noProof/>
            <w:rPrChange w:id="899" w:author="phuong vu" w:date="2018-11-30T22:36:00Z">
              <w:rPr>
                <w:noProof/>
              </w:rPr>
            </w:rPrChange>
          </w:rPr>
          <w:instrText xml:space="preserve"> PAGEREF _Toc531380618 \h </w:instrText>
        </w:r>
        <w:r w:rsidRPr="00920004">
          <w:rPr>
            <w:noProof/>
            <w:rPrChange w:id="900" w:author="phuong vu" w:date="2018-11-30T22:36:00Z">
              <w:rPr>
                <w:noProof/>
              </w:rPr>
            </w:rPrChange>
          </w:rPr>
        </w:r>
      </w:ins>
      <w:r w:rsidRPr="00920004">
        <w:rPr>
          <w:noProof/>
          <w:rPrChange w:id="901" w:author="phuong vu" w:date="2018-11-30T22:36:00Z">
            <w:rPr>
              <w:noProof/>
            </w:rPr>
          </w:rPrChange>
        </w:rPr>
        <w:fldChar w:fldCharType="separate"/>
      </w:r>
      <w:ins w:id="902" w:author="phuong vu" w:date="2018-11-30T22:33:00Z">
        <w:r w:rsidRPr="00920004">
          <w:rPr>
            <w:noProof/>
            <w:rPrChange w:id="903" w:author="phuong vu" w:date="2018-11-30T22:36:00Z">
              <w:rPr>
                <w:noProof/>
              </w:rPr>
            </w:rPrChange>
          </w:rPr>
          <w:t>1</w:t>
        </w:r>
        <w:r w:rsidRPr="00920004">
          <w:rPr>
            <w:noProof/>
            <w:rPrChange w:id="904" w:author="phuong vu" w:date="2018-11-30T22:36:00Z">
              <w:rPr>
                <w:noProof/>
              </w:rPr>
            </w:rPrChange>
          </w:rPr>
          <w:fldChar w:fldCharType="end"/>
        </w:r>
      </w:ins>
    </w:p>
    <w:p w14:paraId="333A361D" w14:textId="14AFFB04" w:rsidR="00920004" w:rsidRPr="00920004" w:rsidRDefault="00920004">
      <w:pPr>
        <w:pStyle w:val="TOC2"/>
        <w:tabs>
          <w:tab w:val="left" w:pos="660"/>
          <w:tab w:val="right" w:leader="dot" w:pos="8777"/>
        </w:tabs>
        <w:rPr>
          <w:ins w:id="905" w:author="phuong vu" w:date="2018-11-30T22:33:00Z"/>
          <w:rFonts w:asciiTheme="minorHAnsi" w:eastAsiaTheme="minorEastAsia" w:hAnsiTheme="minorHAnsi" w:cstheme="minorBidi"/>
          <w:noProof/>
          <w:sz w:val="22"/>
          <w:szCs w:val="22"/>
          <w:lang w:val="en-US"/>
          <w:rPrChange w:id="906" w:author="phuong vu" w:date="2018-11-30T22:36:00Z">
            <w:rPr>
              <w:ins w:id="907" w:author="phuong vu" w:date="2018-11-30T22:33:00Z"/>
              <w:rFonts w:asciiTheme="minorHAnsi" w:eastAsiaTheme="minorEastAsia" w:hAnsiTheme="minorHAnsi" w:cstheme="minorBidi"/>
              <w:noProof/>
              <w:sz w:val="22"/>
              <w:szCs w:val="22"/>
              <w:lang w:val="en-US"/>
            </w:rPr>
          </w:rPrChange>
        </w:rPr>
      </w:pPr>
      <w:ins w:id="908" w:author="phuong vu" w:date="2018-11-30T22:33:00Z">
        <w:r w:rsidRPr="00920004">
          <w:rPr>
            <w:noProof/>
            <w:lang w:val="en-US"/>
            <w:rPrChange w:id="909" w:author="phuong vu" w:date="2018-11-30T22:36:00Z">
              <w:rPr>
                <w:noProof/>
                <w:lang w:val="en-US"/>
              </w:rPr>
            </w:rPrChange>
          </w:rPr>
          <w:t>1.</w:t>
        </w:r>
        <w:r w:rsidRPr="00920004">
          <w:rPr>
            <w:rFonts w:asciiTheme="minorHAnsi" w:eastAsiaTheme="minorEastAsia" w:hAnsiTheme="minorHAnsi" w:cstheme="minorBidi"/>
            <w:noProof/>
            <w:sz w:val="22"/>
            <w:szCs w:val="22"/>
            <w:lang w:val="en-US"/>
            <w:rPrChange w:id="91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911" w:author="phuong vu" w:date="2018-11-30T22:36:00Z">
              <w:rPr>
                <w:noProof/>
                <w:lang w:val="en-US"/>
              </w:rPr>
            </w:rPrChange>
          </w:rPr>
          <w:t>Đặt vấn đề</w:t>
        </w:r>
        <w:r w:rsidRPr="00920004">
          <w:rPr>
            <w:noProof/>
            <w:rPrChange w:id="912" w:author="phuong vu" w:date="2018-11-30T22:36:00Z">
              <w:rPr>
                <w:noProof/>
              </w:rPr>
            </w:rPrChange>
          </w:rPr>
          <w:tab/>
        </w:r>
        <w:r w:rsidRPr="00920004">
          <w:rPr>
            <w:noProof/>
            <w:rPrChange w:id="913" w:author="phuong vu" w:date="2018-11-30T22:36:00Z">
              <w:rPr>
                <w:noProof/>
              </w:rPr>
            </w:rPrChange>
          </w:rPr>
          <w:fldChar w:fldCharType="begin"/>
        </w:r>
        <w:r w:rsidRPr="00920004">
          <w:rPr>
            <w:noProof/>
            <w:rPrChange w:id="914" w:author="phuong vu" w:date="2018-11-30T22:36:00Z">
              <w:rPr>
                <w:noProof/>
              </w:rPr>
            </w:rPrChange>
          </w:rPr>
          <w:instrText xml:space="preserve"> PAGEREF _Toc531380620 \h </w:instrText>
        </w:r>
        <w:r w:rsidRPr="00920004">
          <w:rPr>
            <w:noProof/>
            <w:rPrChange w:id="915" w:author="phuong vu" w:date="2018-11-30T22:36:00Z">
              <w:rPr>
                <w:noProof/>
              </w:rPr>
            </w:rPrChange>
          </w:rPr>
        </w:r>
      </w:ins>
      <w:r w:rsidRPr="00920004">
        <w:rPr>
          <w:noProof/>
          <w:rPrChange w:id="916" w:author="phuong vu" w:date="2018-11-30T22:36:00Z">
            <w:rPr>
              <w:noProof/>
            </w:rPr>
          </w:rPrChange>
        </w:rPr>
        <w:fldChar w:fldCharType="separate"/>
      </w:r>
      <w:ins w:id="917" w:author="phuong vu" w:date="2018-11-30T22:33:00Z">
        <w:r w:rsidRPr="00920004">
          <w:rPr>
            <w:noProof/>
            <w:rPrChange w:id="918" w:author="phuong vu" w:date="2018-11-30T22:36:00Z">
              <w:rPr>
                <w:noProof/>
              </w:rPr>
            </w:rPrChange>
          </w:rPr>
          <w:t>1</w:t>
        </w:r>
        <w:r w:rsidRPr="00920004">
          <w:rPr>
            <w:noProof/>
            <w:rPrChange w:id="919" w:author="phuong vu" w:date="2018-11-30T22:36:00Z">
              <w:rPr>
                <w:noProof/>
              </w:rPr>
            </w:rPrChange>
          </w:rPr>
          <w:fldChar w:fldCharType="end"/>
        </w:r>
      </w:ins>
    </w:p>
    <w:p w14:paraId="5B3AB433" w14:textId="4B10464C" w:rsidR="00920004" w:rsidRPr="00920004" w:rsidRDefault="00920004">
      <w:pPr>
        <w:pStyle w:val="TOC2"/>
        <w:tabs>
          <w:tab w:val="left" w:pos="660"/>
          <w:tab w:val="right" w:leader="dot" w:pos="8777"/>
        </w:tabs>
        <w:rPr>
          <w:ins w:id="920" w:author="phuong vu" w:date="2018-11-30T22:33:00Z"/>
          <w:rFonts w:asciiTheme="minorHAnsi" w:eastAsiaTheme="minorEastAsia" w:hAnsiTheme="minorHAnsi" w:cstheme="minorBidi"/>
          <w:noProof/>
          <w:sz w:val="22"/>
          <w:szCs w:val="22"/>
          <w:lang w:val="en-US"/>
          <w:rPrChange w:id="921" w:author="phuong vu" w:date="2018-11-30T22:36:00Z">
            <w:rPr>
              <w:ins w:id="922" w:author="phuong vu" w:date="2018-11-30T22:33:00Z"/>
              <w:rFonts w:asciiTheme="minorHAnsi" w:eastAsiaTheme="minorEastAsia" w:hAnsiTheme="minorHAnsi" w:cstheme="minorBidi"/>
              <w:noProof/>
              <w:sz w:val="22"/>
              <w:szCs w:val="22"/>
              <w:lang w:val="en-US"/>
            </w:rPr>
          </w:rPrChange>
        </w:rPr>
      </w:pPr>
      <w:ins w:id="923" w:author="phuong vu" w:date="2018-11-30T22:33:00Z">
        <w:r w:rsidRPr="00920004">
          <w:rPr>
            <w:noProof/>
            <w:lang w:val="en-US"/>
            <w:rPrChange w:id="924" w:author="phuong vu" w:date="2018-11-30T22:36:00Z">
              <w:rPr>
                <w:noProof/>
                <w:lang w:val="en-US"/>
              </w:rPr>
            </w:rPrChange>
          </w:rPr>
          <w:t>2.</w:t>
        </w:r>
        <w:r w:rsidRPr="00920004">
          <w:rPr>
            <w:rFonts w:asciiTheme="minorHAnsi" w:eastAsiaTheme="minorEastAsia" w:hAnsiTheme="minorHAnsi" w:cstheme="minorBidi"/>
            <w:noProof/>
            <w:sz w:val="22"/>
            <w:szCs w:val="22"/>
            <w:lang w:val="en-US"/>
            <w:rPrChange w:id="92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926" w:author="phuong vu" w:date="2018-11-30T22:36:00Z">
              <w:rPr>
                <w:noProof/>
                <w:lang w:val="en-US"/>
              </w:rPr>
            </w:rPrChange>
          </w:rPr>
          <w:t>Lịch sử giải quyết vấn đề</w:t>
        </w:r>
        <w:r w:rsidRPr="00920004">
          <w:rPr>
            <w:noProof/>
            <w:rPrChange w:id="927" w:author="phuong vu" w:date="2018-11-30T22:36:00Z">
              <w:rPr>
                <w:noProof/>
              </w:rPr>
            </w:rPrChange>
          </w:rPr>
          <w:tab/>
        </w:r>
        <w:r w:rsidRPr="00920004">
          <w:rPr>
            <w:noProof/>
            <w:rPrChange w:id="928" w:author="phuong vu" w:date="2018-11-30T22:36:00Z">
              <w:rPr>
                <w:noProof/>
              </w:rPr>
            </w:rPrChange>
          </w:rPr>
          <w:fldChar w:fldCharType="begin"/>
        </w:r>
        <w:r w:rsidRPr="00920004">
          <w:rPr>
            <w:noProof/>
            <w:rPrChange w:id="929" w:author="phuong vu" w:date="2018-11-30T22:36:00Z">
              <w:rPr>
                <w:noProof/>
              </w:rPr>
            </w:rPrChange>
          </w:rPr>
          <w:instrText xml:space="preserve"> PAGEREF _Toc531380621 \h </w:instrText>
        </w:r>
        <w:r w:rsidRPr="00920004">
          <w:rPr>
            <w:noProof/>
            <w:rPrChange w:id="930" w:author="phuong vu" w:date="2018-11-30T22:36:00Z">
              <w:rPr>
                <w:noProof/>
              </w:rPr>
            </w:rPrChange>
          </w:rPr>
        </w:r>
      </w:ins>
      <w:r w:rsidRPr="00920004">
        <w:rPr>
          <w:noProof/>
          <w:rPrChange w:id="931" w:author="phuong vu" w:date="2018-11-30T22:36:00Z">
            <w:rPr>
              <w:noProof/>
            </w:rPr>
          </w:rPrChange>
        </w:rPr>
        <w:fldChar w:fldCharType="separate"/>
      </w:r>
      <w:ins w:id="932" w:author="phuong vu" w:date="2018-11-30T22:33:00Z">
        <w:r w:rsidRPr="00920004">
          <w:rPr>
            <w:noProof/>
            <w:rPrChange w:id="933" w:author="phuong vu" w:date="2018-11-30T22:36:00Z">
              <w:rPr>
                <w:noProof/>
              </w:rPr>
            </w:rPrChange>
          </w:rPr>
          <w:t>1</w:t>
        </w:r>
        <w:r w:rsidRPr="00920004">
          <w:rPr>
            <w:noProof/>
            <w:rPrChange w:id="934" w:author="phuong vu" w:date="2018-11-30T22:36:00Z">
              <w:rPr>
                <w:noProof/>
              </w:rPr>
            </w:rPrChange>
          </w:rPr>
          <w:fldChar w:fldCharType="end"/>
        </w:r>
      </w:ins>
    </w:p>
    <w:p w14:paraId="761FF52C" w14:textId="3B860FF1" w:rsidR="00920004" w:rsidRPr="00920004" w:rsidRDefault="00920004">
      <w:pPr>
        <w:pStyle w:val="TOC2"/>
        <w:tabs>
          <w:tab w:val="left" w:pos="660"/>
          <w:tab w:val="right" w:leader="dot" w:pos="8777"/>
        </w:tabs>
        <w:rPr>
          <w:ins w:id="935" w:author="phuong vu" w:date="2018-11-30T22:33:00Z"/>
          <w:rFonts w:asciiTheme="minorHAnsi" w:eastAsiaTheme="minorEastAsia" w:hAnsiTheme="minorHAnsi" w:cstheme="minorBidi"/>
          <w:noProof/>
          <w:sz w:val="22"/>
          <w:szCs w:val="22"/>
          <w:lang w:val="en-US"/>
          <w:rPrChange w:id="936" w:author="phuong vu" w:date="2018-11-30T22:36:00Z">
            <w:rPr>
              <w:ins w:id="937" w:author="phuong vu" w:date="2018-11-30T22:33:00Z"/>
              <w:rFonts w:asciiTheme="minorHAnsi" w:eastAsiaTheme="minorEastAsia" w:hAnsiTheme="minorHAnsi" w:cstheme="minorBidi"/>
              <w:noProof/>
              <w:sz w:val="22"/>
              <w:szCs w:val="22"/>
              <w:lang w:val="en-US"/>
            </w:rPr>
          </w:rPrChange>
        </w:rPr>
      </w:pPr>
      <w:ins w:id="938" w:author="phuong vu" w:date="2018-11-30T22:33:00Z">
        <w:r w:rsidRPr="00920004">
          <w:rPr>
            <w:noProof/>
            <w:rPrChange w:id="939" w:author="phuong vu" w:date="2018-11-30T22:36:00Z">
              <w:rPr>
                <w:noProof/>
              </w:rPr>
            </w:rPrChange>
          </w:rPr>
          <w:t>3.</w:t>
        </w:r>
        <w:r w:rsidRPr="00920004">
          <w:rPr>
            <w:rFonts w:asciiTheme="minorHAnsi" w:eastAsiaTheme="minorEastAsia" w:hAnsiTheme="minorHAnsi" w:cstheme="minorBidi"/>
            <w:noProof/>
            <w:sz w:val="22"/>
            <w:szCs w:val="22"/>
            <w:lang w:val="en-US"/>
            <w:rPrChange w:id="940" w:author="phuong vu" w:date="2018-11-30T22:36:00Z">
              <w:rPr>
                <w:rFonts w:asciiTheme="minorHAnsi" w:eastAsiaTheme="minorEastAsia" w:hAnsiTheme="minorHAnsi" w:cstheme="minorBidi"/>
                <w:noProof/>
                <w:sz w:val="22"/>
                <w:szCs w:val="22"/>
                <w:lang w:val="en-US"/>
              </w:rPr>
            </w:rPrChange>
          </w:rPr>
          <w:tab/>
        </w:r>
        <w:r w:rsidRPr="00920004">
          <w:rPr>
            <w:noProof/>
            <w:rPrChange w:id="941" w:author="phuong vu" w:date="2018-11-30T22:36:00Z">
              <w:rPr>
                <w:noProof/>
              </w:rPr>
            </w:rPrChange>
          </w:rPr>
          <w:t>Phạm vi đề tài</w:t>
        </w:r>
        <w:r w:rsidRPr="00920004">
          <w:rPr>
            <w:noProof/>
            <w:rPrChange w:id="942" w:author="phuong vu" w:date="2018-11-30T22:36:00Z">
              <w:rPr>
                <w:noProof/>
              </w:rPr>
            </w:rPrChange>
          </w:rPr>
          <w:tab/>
        </w:r>
        <w:r w:rsidRPr="00920004">
          <w:rPr>
            <w:noProof/>
            <w:rPrChange w:id="943" w:author="phuong vu" w:date="2018-11-30T22:36:00Z">
              <w:rPr>
                <w:noProof/>
              </w:rPr>
            </w:rPrChange>
          </w:rPr>
          <w:fldChar w:fldCharType="begin"/>
        </w:r>
        <w:r w:rsidRPr="00920004">
          <w:rPr>
            <w:noProof/>
            <w:rPrChange w:id="944" w:author="phuong vu" w:date="2018-11-30T22:36:00Z">
              <w:rPr>
                <w:noProof/>
              </w:rPr>
            </w:rPrChange>
          </w:rPr>
          <w:instrText xml:space="preserve"> PAGEREF _Toc531380624 \h </w:instrText>
        </w:r>
        <w:r w:rsidRPr="00920004">
          <w:rPr>
            <w:noProof/>
            <w:rPrChange w:id="945" w:author="phuong vu" w:date="2018-11-30T22:36:00Z">
              <w:rPr>
                <w:noProof/>
              </w:rPr>
            </w:rPrChange>
          </w:rPr>
        </w:r>
      </w:ins>
      <w:r w:rsidRPr="00920004">
        <w:rPr>
          <w:noProof/>
          <w:rPrChange w:id="946" w:author="phuong vu" w:date="2018-11-30T22:36:00Z">
            <w:rPr>
              <w:noProof/>
            </w:rPr>
          </w:rPrChange>
        </w:rPr>
        <w:fldChar w:fldCharType="separate"/>
      </w:r>
      <w:ins w:id="947" w:author="phuong vu" w:date="2018-11-30T22:33:00Z">
        <w:r w:rsidRPr="00920004">
          <w:rPr>
            <w:noProof/>
            <w:rPrChange w:id="948" w:author="phuong vu" w:date="2018-11-30T22:36:00Z">
              <w:rPr>
                <w:noProof/>
              </w:rPr>
            </w:rPrChange>
          </w:rPr>
          <w:t>1</w:t>
        </w:r>
        <w:r w:rsidRPr="00920004">
          <w:rPr>
            <w:noProof/>
            <w:rPrChange w:id="949" w:author="phuong vu" w:date="2018-11-30T22:36:00Z">
              <w:rPr>
                <w:noProof/>
              </w:rPr>
            </w:rPrChange>
          </w:rPr>
          <w:fldChar w:fldCharType="end"/>
        </w:r>
      </w:ins>
    </w:p>
    <w:p w14:paraId="430D815C" w14:textId="0E05362D" w:rsidR="00920004" w:rsidRPr="00920004" w:rsidRDefault="00920004">
      <w:pPr>
        <w:pStyle w:val="TOC2"/>
        <w:tabs>
          <w:tab w:val="left" w:pos="660"/>
          <w:tab w:val="right" w:leader="dot" w:pos="8777"/>
        </w:tabs>
        <w:rPr>
          <w:ins w:id="950" w:author="phuong vu" w:date="2018-11-30T22:33:00Z"/>
          <w:rFonts w:asciiTheme="minorHAnsi" w:eastAsiaTheme="minorEastAsia" w:hAnsiTheme="minorHAnsi" w:cstheme="minorBidi"/>
          <w:noProof/>
          <w:sz w:val="22"/>
          <w:szCs w:val="22"/>
          <w:lang w:val="en-US"/>
          <w:rPrChange w:id="951" w:author="phuong vu" w:date="2018-11-30T22:36:00Z">
            <w:rPr>
              <w:ins w:id="952" w:author="phuong vu" w:date="2018-11-30T22:33:00Z"/>
              <w:rFonts w:asciiTheme="minorHAnsi" w:eastAsiaTheme="minorEastAsia" w:hAnsiTheme="minorHAnsi" w:cstheme="minorBidi"/>
              <w:noProof/>
              <w:sz w:val="22"/>
              <w:szCs w:val="22"/>
              <w:lang w:val="en-US"/>
            </w:rPr>
          </w:rPrChange>
        </w:rPr>
      </w:pPr>
      <w:ins w:id="953" w:author="phuong vu" w:date="2018-11-30T22:33:00Z">
        <w:r w:rsidRPr="00920004">
          <w:rPr>
            <w:noProof/>
            <w:rPrChange w:id="954" w:author="phuong vu" w:date="2018-11-30T22:36:00Z">
              <w:rPr>
                <w:noProof/>
              </w:rPr>
            </w:rPrChange>
          </w:rPr>
          <w:t>4.</w:t>
        </w:r>
        <w:r w:rsidRPr="00920004">
          <w:rPr>
            <w:rFonts w:asciiTheme="minorHAnsi" w:eastAsiaTheme="minorEastAsia" w:hAnsiTheme="minorHAnsi" w:cstheme="minorBidi"/>
            <w:noProof/>
            <w:sz w:val="22"/>
            <w:szCs w:val="22"/>
            <w:lang w:val="en-US"/>
            <w:rPrChange w:id="955" w:author="phuong vu" w:date="2018-11-30T22:36:00Z">
              <w:rPr>
                <w:rFonts w:asciiTheme="minorHAnsi" w:eastAsiaTheme="minorEastAsia" w:hAnsiTheme="minorHAnsi" w:cstheme="minorBidi"/>
                <w:noProof/>
                <w:sz w:val="22"/>
                <w:szCs w:val="22"/>
                <w:lang w:val="en-US"/>
              </w:rPr>
            </w:rPrChange>
          </w:rPr>
          <w:tab/>
        </w:r>
        <w:r w:rsidRPr="00920004">
          <w:rPr>
            <w:noProof/>
            <w:rPrChange w:id="956" w:author="phuong vu" w:date="2018-11-30T22:36:00Z">
              <w:rPr>
                <w:noProof/>
              </w:rPr>
            </w:rPrChange>
          </w:rPr>
          <w:t xml:space="preserve">Mục tiêu </w:t>
        </w:r>
        <w:r w:rsidRPr="00920004">
          <w:rPr>
            <w:noProof/>
            <w:lang w:val="en-US"/>
            <w:rPrChange w:id="957" w:author="phuong vu" w:date="2018-11-30T22:36:00Z">
              <w:rPr>
                <w:noProof/>
                <w:lang w:val="en-US"/>
              </w:rPr>
            </w:rPrChange>
          </w:rPr>
          <w:t>đề tài</w:t>
        </w:r>
        <w:r w:rsidRPr="00920004">
          <w:rPr>
            <w:noProof/>
            <w:rPrChange w:id="958" w:author="phuong vu" w:date="2018-11-30T22:36:00Z">
              <w:rPr>
                <w:noProof/>
              </w:rPr>
            </w:rPrChange>
          </w:rPr>
          <w:tab/>
        </w:r>
        <w:r w:rsidRPr="00920004">
          <w:rPr>
            <w:noProof/>
            <w:rPrChange w:id="959" w:author="phuong vu" w:date="2018-11-30T22:36:00Z">
              <w:rPr>
                <w:noProof/>
              </w:rPr>
            </w:rPrChange>
          </w:rPr>
          <w:fldChar w:fldCharType="begin"/>
        </w:r>
        <w:r w:rsidRPr="00920004">
          <w:rPr>
            <w:noProof/>
            <w:rPrChange w:id="960" w:author="phuong vu" w:date="2018-11-30T22:36:00Z">
              <w:rPr>
                <w:noProof/>
              </w:rPr>
            </w:rPrChange>
          </w:rPr>
          <w:instrText xml:space="preserve"> PAGEREF _Toc531380625 \h </w:instrText>
        </w:r>
        <w:r w:rsidRPr="00920004">
          <w:rPr>
            <w:noProof/>
            <w:rPrChange w:id="961" w:author="phuong vu" w:date="2018-11-30T22:36:00Z">
              <w:rPr>
                <w:noProof/>
              </w:rPr>
            </w:rPrChange>
          </w:rPr>
        </w:r>
      </w:ins>
      <w:r w:rsidRPr="00920004">
        <w:rPr>
          <w:noProof/>
          <w:rPrChange w:id="962" w:author="phuong vu" w:date="2018-11-30T22:36:00Z">
            <w:rPr>
              <w:noProof/>
            </w:rPr>
          </w:rPrChange>
        </w:rPr>
        <w:fldChar w:fldCharType="separate"/>
      </w:r>
      <w:ins w:id="963" w:author="phuong vu" w:date="2018-11-30T22:33:00Z">
        <w:r w:rsidRPr="00920004">
          <w:rPr>
            <w:noProof/>
            <w:rPrChange w:id="964" w:author="phuong vu" w:date="2018-11-30T22:36:00Z">
              <w:rPr>
                <w:noProof/>
              </w:rPr>
            </w:rPrChange>
          </w:rPr>
          <w:t>2</w:t>
        </w:r>
        <w:r w:rsidRPr="00920004">
          <w:rPr>
            <w:noProof/>
            <w:rPrChange w:id="965" w:author="phuong vu" w:date="2018-11-30T22:36:00Z">
              <w:rPr>
                <w:noProof/>
              </w:rPr>
            </w:rPrChange>
          </w:rPr>
          <w:fldChar w:fldCharType="end"/>
        </w:r>
      </w:ins>
    </w:p>
    <w:p w14:paraId="7828814F" w14:textId="3AFB237C" w:rsidR="00920004" w:rsidRPr="00920004" w:rsidRDefault="00920004">
      <w:pPr>
        <w:pStyle w:val="TOC2"/>
        <w:tabs>
          <w:tab w:val="left" w:pos="660"/>
          <w:tab w:val="right" w:leader="dot" w:pos="8777"/>
        </w:tabs>
        <w:rPr>
          <w:ins w:id="966" w:author="phuong vu" w:date="2018-11-30T22:33:00Z"/>
          <w:rFonts w:asciiTheme="minorHAnsi" w:eastAsiaTheme="minorEastAsia" w:hAnsiTheme="minorHAnsi" w:cstheme="minorBidi"/>
          <w:noProof/>
          <w:sz w:val="22"/>
          <w:szCs w:val="22"/>
          <w:lang w:val="en-US"/>
          <w:rPrChange w:id="967" w:author="phuong vu" w:date="2018-11-30T22:36:00Z">
            <w:rPr>
              <w:ins w:id="968" w:author="phuong vu" w:date="2018-11-30T22:33:00Z"/>
              <w:rFonts w:asciiTheme="minorHAnsi" w:eastAsiaTheme="minorEastAsia" w:hAnsiTheme="minorHAnsi" w:cstheme="minorBidi"/>
              <w:noProof/>
              <w:sz w:val="22"/>
              <w:szCs w:val="22"/>
              <w:lang w:val="en-US"/>
            </w:rPr>
          </w:rPrChange>
        </w:rPr>
      </w:pPr>
      <w:ins w:id="969" w:author="phuong vu" w:date="2018-11-30T22:33:00Z">
        <w:r w:rsidRPr="00920004">
          <w:rPr>
            <w:noProof/>
            <w:rPrChange w:id="970" w:author="phuong vu" w:date="2018-11-30T22:36:00Z">
              <w:rPr>
                <w:noProof/>
              </w:rPr>
            </w:rPrChange>
          </w:rPr>
          <w:t>5.</w:t>
        </w:r>
        <w:r w:rsidRPr="00920004">
          <w:rPr>
            <w:rFonts w:asciiTheme="minorHAnsi" w:eastAsiaTheme="minorEastAsia" w:hAnsiTheme="minorHAnsi" w:cstheme="minorBidi"/>
            <w:noProof/>
            <w:sz w:val="22"/>
            <w:szCs w:val="22"/>
            <w:lang w:val="en-US"/>
            <w:rPrChange w:id="971" w:author="phuong vu" w:date="2018-11-30T22:36:00Z">
              <w:rPr>
                <w:rFonts w:asciiTheme="minorHAnsi" w:eastAsiaTheme="minorEastAsia" w:hAnsiTheme="minorHAnsi" w:cstheme="minorBidi"/>
                <w:noProof/>
                <w:sz w:val="22"/>
                <w:szCs w:val="22"/>
                <w:lang w:val="en-US"/>
              </w:rPr>
            </w:rPrChange>
          </w:rPr>
          <w:tab/>
        </w:r>
        <w:r w:rsidRPr="00920004">
          <w:rPr>
            <w:noProof/>
            <w:rPrChange w:id="972" w:author="phuong vu" w:date="2018-11-30T22:36:00Z">
              <w:rPr>
                <w:noProof/>
              </w:rPr>
            </w:rPrChange>
          </w:rPr>
          <w:t>Đối tượng nghiên cứu</w:t>
        </w:r>
        <w:r w:rsidRPr="00920004">
          <w:rPr>
            <w:noProof/>
            <w:rPrChange w:id="973" w:author="phuong vu" w:date="2018-11-30T22:36:00Z">
              <w:rPr>
                <w:noProof/>
              </w:rPr>
            </w:rPrChange>
          </w:rPr>
          <w:tab/>
        </w:r>
        <w:r w:rsidRPr="00920004">
          <w:rPr>
            <w:noProof/>
            <w:rPrChange w:id="974" w:author="phuong vu" w:date="2018-11-30T22:36:00Z">
              <w:rPr>
                <w:noProof/>
              </w:rPr>
            </w:rPrChange>
          </w:rPr>
          <w:fldChar w:fldCharType="begin"/>
        </w:r>
        <w:r w:rsidRPr="00920004">
          <w:rPr>
            <w:noProof/>
            <w:rPrChange w:id="975" w:author="phuong vu" w:date="2018-11-30T22:36:00Z">
              <w:rPr>
                <w:noProof/>
              </w:rPr>
            </w:rPrChange>
          </w:rPr>
          <w:instrText xml:space="preserve"> PAGEREF _Toc531380626 \h </w:instrText>
        </w:r>
        <w:r w:rsidRPr="00920004">
          <w:rPr>
            <w:noProof/>
            <w:rPrChange w:id="976" w:author="phuong vu" w:date="2018-11-30T22:36:00Z">
              <w:rPr>
                <w:noProof/>
              </w:rPr>
            </w:rPrChange>
          </w:rPr>
        </w:r>
      </w:ins>
      <w:r w:rsidRPr="00920004">
        <w:rPr>
          <w:noProof/>
          <w:rPrChange w:id="977" w:author="phuong vu" w:date="2018-11-30T22:36:00Z">
            <w:rPr>
              <w:noProof/>
            </w:rPr>
          </w:rPrChange>
        </w:rPr>
        <w:fldChar w:fldCharType="separate"/>
      </w:r>
      <w:ins w:id="978" w:author="phuong vu" w:date="2018-11-30T22:33:00Z">
        <w:r w:rsidRPr="00920004">
          <w:rPr>
            <w:noProof/>
            <w:rPrChange w:id="979" w:author="phuong vu" w:date="2018-11-30T22:36:00Z">
              <w:rPr>
                <w:noProof/>
              </w:rPr>
            </w:rPrChange>
          </w:rPr>
          <w:t>3</w:t>
        </w:r>
        <w:r w:rsidRPr="00920004">
          <w:rPr>
            <w:noProof/>
            <w:rPrChange w:id="980" w:author="phuong vu" w:date="2018-11-30T22:36:00Z">
              <w:rPr>
                <w:noProof/>
              </w:rPr>
            </w:rPrChange>
          </w:rPr>
          <w:fldChar w:fldCharType="end"/>
        </w:r>
      </w:ins>
    </w:p>
    <w:p w14:paraId="44F59A33" w14:textId="3E3A0611" w:rsidR="00920004" w:rsidRPr="00920004" w:rsidRDefault="00920004">
      <w:pPr>
        <w:pStyle w:val="TOC2"/>
        <w:tabs>
          <w:tab w:val="left" w:pos="660"/>
          <w:tab w:val="right" w:leader="dot" w:pos="8777"/>
        </w:tabs>
        <w:rPr>
          <w:ins w:id="981" w:author="phuong vu" w:date="2018-11-30T22:33:00Z"/>
          <w:rFonts w:asciiTheme="minorHAnsi" w:eastAsiaTheme="minorEastAsia" w:hAnsiTheme="minorHAnsi" w:cstheme="minorBidi"/>
          <w:noProof/>
          <w:sz w:val="22"/>
          <w:szCs w:val="22"/>
          <w:lang w:val="en-US"/>
          <w:rPrChange w:id="982" w:author="phuong vu" w:date="2018-11-30T22:36:00Z">
            <w:rPr>
              <w:ins w:id="983" w:author="phuong vu" w:date="2018-11-30T22:33:00Z"/>
              <w:rFonts w:asciiTheme="minorHAnsi" w:eastAsiaTheme="minorEastAsia" w:hAnsiTheme="minorHAnsi" w:cstheme="minorBidi"/>
              <w:noProof/>
              <w:sz w:val="22"/>
              <w:szCs w:val="22"/>
              <w:lang w:val="en-US"/>
            </w:rPr>
          </w:rPrChange>
        </w:rPr>
      </w:pPr>
      <w:ins w:id="984" w:author="phuong vu" w:date="2018-11-30T22:33:00Z">
        <w:r w:rsidRPr="00920004">
          <w:rPr>
            <w:noProof/>
            <w:rPrChange w:id="985" w:author="phuong vu" w:date="2018-11-30T22:36:00Z">
              <w:rPr>
                <w:noProof/>
              </w:rPr>
            </w:rPrChange>
          </w:rPr>
          <w:t>6.</w:t>
        </w:r>
        <w:r w:rsidRPr="00920004">
          <w:rPr>
            <w:rFonts w:asciiTheme="minorHAnsi" w:eastAsiaTheme="minorEastAsia" w:hAnsiTheme="minorHAnsi" w:cstheme="minorBidi"/>
            <w:noProof/>
            <w:sz w:val="22"/>
            <w:szCs w:val="22"/>
            <w:lang w:val="en-US"/>
            <w:rPrChange w:id="986" w:author="phuong vu" w:date="2018-11-30T22:36:00Z">
              <w:rPr>
                <w:rFonts w:asciiTheme="minorHAnsi" w:eastAsiaTheme="minorEastAsia" w:hAnsiTheme="minorHAnsi" w:cstheme="minorBidi"/>
                <w:noProof/>
                <w:sz w:val="22"/>
                <w:szCs w:val="22"/>
                <w:lang w:val="en-US"/>
              </w:rPr>
            </w:rPrChange>
          </w:rPr>
          <w:tab/>
        </w:r>
        <w:r w:rsidRPr="00920004">
          <w:rPr>
            <w:noProof/>
            <w:rPrChange w:id="987" w:author="phuong vu" w:date="2018-11-30T22:36:00Z">
              <w:rPr>
                <w:noProof/>
              </w:rPr>
            </w:rPrChange>
          </w:rPr>
          <w:t>Phạm vi nghiên cứu</w:t>
        </w:r>
        <w:r w:rsidRPr="00920004">
          <w:rPr>
            <w:noProof/>
            <w:rPrChange w:id="988" w:author="phuong vu" w:date="2018-11-30T22:36:00Z">
              <w:rPr>
                <w:noProof/>
              </w:rPr>
            </w:rPrChange>
          </w:rPr>
          <w:tab/>
        </w:r>
        <w:r w:rsidRPr="00920004">
          <w:rPr>
            <w:noProof/>
            <w:rPrChange w:id="989" w:author="phuong vu" w:date="2018-11-30T22:36:00Z">
              <w:rPr>
                <w:noProof/>
              </w:rPr>
            </w:rPrChange>
          </w:rPr>
          <w:fldChar w:fldCharType="begin"/>
        </w:r>
        <w:r w:rsidRPr="00920004">
          <w:rPr>
            <w:noProof/>
            <w:rPrChange w:id="990" w:author="phuong vu" w:date="2018-11-30T22:36:00Z">
              <w:rPr>
                <w:noProof/>
              </w:rPr>
            </w:rPrChange>
          </w:rPr>
          <w:instrText xml:space="preserve"> PAGEREF _Toc531380627 \h </w:instrText>
        </w:r>
        <w:r w:rsidRPr="00920004">
          <w:rPr>
            <w:noProof/>
            <w:rPrChange w:id="991" w:author="phuong vu" w:date="2018-11-30T22:36:00Z">
              <w:rPr>
                <w:noProof/>
              </w:rPr>
            </w:rPrChange>
          </w:rPr>
        </w:r>
      </w:ins>
      <w:r w:rsidRPr="00920004">
        <w:rPr>
          <w:noProof/>
          <w:rPrChange w:id="992" w:author="phuong vu" w:date="2018-11-30T22:36:00Z">
            <w:rPr>
              <w:noProof/>
            </w:rPr>
          </w:rPrChange>
        </w:rPr>
        <w:fldChar w:fldCharType="separate"/>
      </w:r>
      <w:ins w:id="993" w:author="phuong vu" w:date="2018-11-30T22:33:00Z">
        <w:r w:rsidRPr="00920004">
          <w:rPr>
            <w:noProof/>
            <w:rPrChange w:id="994" w:author="phuong vu" w:date="2018-11-30T22:36:00Z">
              <w:rPr>
                <w:noProof/>
              </w:rPr>
            </w:rPrChange>
          </w:rPr>
          <w:t>3</w:t>
        </w:r>
        <w:r w:rsidRPr="00920004">
          <w:rPr>
            <w:noProof/>
            <w:rPrChange w:id="995" w:author="phuong vu" w:date="2018-11-30T22:36:00Z">
              <w:rPr>
                <w:noProof/>
              </w:rPr>
            </w:rPrChange>
          </w:rPr>
          <w:fldChar w:fldCharType="end"/>
        </w:r>
      </w:ins>
    </w:p>
    <w:p w14:paraId="1D2982F3" w14:textId="188843B3" w:rsidR="00920004" w:rsidRPr="00920004" w:rsidRDefault="00920004">
      <w:pPr>
        <w:pStyle w:val="TOC2"/>
        <w:tabs>
          <w:tab w:val="left" w:pos="660"/>
          <w:tab w:val="right" w:leader="dot" w:pos="8777"/>
        </w:tabs>
        <w:rPr>
          <w:ins w:id="996" w:author="phuong vu" w:date="2018-11-30T22:33:00Z"/>
          <w:rFonts w:asciiTheme="minorHAnsi" w:eastAsiaTheme="minorEastAsia" w:hAnsiTheme="minorHAnsi" w:cstheme="minorBidi"/>
          <w:noProof/>
          <w:sz w:val="22"/>
          <w:szCs w:val="22"/>
          <w:lang w:val="en-US"/>
          <w:rPrChange w:id="997" w:author="phuong vu" w:date="2018-11-30T22:36:00Z">
            <w:rPr>
              <w:ins w:id="998" w:author="phuong vu" w:date="2018-11-30T22:33:00Z"/>
              <w:rFonts w:asciiTheme="minorHAnsi" w:eastAsiaTheme="minorEastAsia" w:hAnsiTheme="minorHAnsi" w:cstheme="minorBidi"/>
              <w:noProof/>
              <w:sz w:val="22"/>
              <w:szCs w:val="22"/>
              <w:lang w:val="en-US"/>
            </w:rPr>
          </w:rPrChange>
        </w:rPr>
      </w:pPr>
      <w:ins w:id="999" w:author="phuong vu" w:date="2018-11-30T22:33:00Z">
        <w:r w:rsidRPr="00920004">
          <w:rPr>
            <w:noProof/>
            <w:lang w:val="en-US"/>
            <w:rPrChange w:id="1000" w:author="phuong vu" w:date="2018-11-30T22:36:00Z">
              <w:rPr>
                <w:noProof/>
                <w:lang w:val="en-US"/>
              </w:rPr>
            </w:rPrChange>
          </w:rPr>
          <w:t>7.</w:t>
        </w:r>
        <w:r w:rsidRPr="00920004">
          <w:rPr>
            <w:rFonts w:asciiTheme="minorHAnsi" w:eastAsiaTheme="minorEastAsia" w:hAnsiTheme="minorHAnsi" w:cstheme="minorBidi"/>
            <w:noProof/>
            <w:sz w:val="22"/>
            <w:szCs w:val="22"/>
            <w:lang w:val="en-US"/>
            <w:rPrChange w:id="1001"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02" w:author="phuong vu" w:date="2018-11-30T22:36:00Z">
              <w:rPr>
                <w:noProof/>
                <w:lang w:val="en-US"/>
              </w:rPr>
            </w:rPrChange>
          </w:rPr>
          <w:t>Phương pháp nghiên cứu</w:t>
        </w:r>
        <w:r w:rsidRPr="00920004">
          <w:rPr>
            <w:noProof/>
            <w:rPrChange w:id="1003" w:author="phuong vu" w:date="2018-11-30T22:36:00Z">
              <w:rPr>
                <w:noProof/>
              </w:rPr>
            </w:rPrChange>
          </w:rPr>
          <w:tab/>
        </w:r>
        <w:r w:rsidRPr="00920004">
          <w:rPr>
            <w:noProof/>
            <w:rPrChange w:id="1004" w:author="phuong vu" w:date="2018-11-30T22:36:00Z">
              <w:rPr>
                <w:noProof/>
              </w:rPr>
            </w:rPrChange>
          </w:rPr>
          <w:fldChar w:fldCharType="begin"/>
        </w:r>
        <w:r w:rsidRPr="00920004">
          <w:rPr>
            <w:noProof/>
            <w:rPrChange w:id="1005" w:author="phuong vu" w:date="2018-11-30T22:36:00Z">
              <w:rPr>
                <w:noProof/>
              </w:rPr>
            </w:rPrChange>
          </w:rPr>
          <w:instrText xml:space="preserve"> PAGEREF _Toc531380628 \h </w:instrText>
        </w:r>
        <w:r w:rsidRPr="00920004">
          <w:rPr>
            <w:noProof/>
            <w:rPrChange w:id="1006" w:author="phuong vu" w:date="2018-11-30T22:36:00Z">
              <w:rPr>
                <w:noProof/>
              </w:rPr>
            </w:rPrChange>
          </w:rPr>
        </w:r>
      </w:ins>
      <w:r w:rsidRPr="00920004">
        <w:rPr>
          <w:noProof/>
          <w:rPrChange w:id="1007" w:author="phuong vu" w:date="2018-11-30T22:36:00Z">
            <w:rPr>
              <w:noProof/>
            </w:rPr>
          </w:rPrChange>
        </w:rPr>
        <w:fldChar w:fldCharType="separate"/>
      </w:r>
      <w:ins w:id="1008" w:author="phuong vu" w:date="2018-11-30T22:33:00Z">
        <w:r w:rsidRPr="00920004">
          <w:rPr>
            <w:noProof/>
            <w:rPrChange w:id="1009" w:author="phuong vu" w:date="2018-11-30T22:36:00Z">
              <w:rPr>
                <w:noProof/>
              </w:rPr>
            </w:rPrChange>
          </w:rPr>
          <w:t>3</w:t>
        </w:r>
        <w:r w:rsidRPr="00920004">
          <w:rPr>
            <w:noProof/>
            <w:rPrChange w:id="1010" w:author="phuong vu" w:date="2018-11-30T22:36:00Z">
              <w:rPr>
                <w:noProof/>
              </w:rPr>
            </w:rPrChange>
          </w:rPr>
          <w:fldChar w:fldCharType="end"/>
        </w:r>
      </w:ins>
    </w:p>
    <w:p w14:paraId="5C9177BF" w14:textId="02E3E18D" w:rsidR="00920004" w:rsidRPr="00920004" w:rsidRDefault="00920004">
      <w:pPr>
        <w:pStyle w:val="TOC2"/>
        <w:tabs>
          <w:tab w:val="left" w:pos="660"/>
          <w:tab w:val="right" w:leader="dot" w:pos="8777"/>
        </w:tabs>
        <w:rPr>
          <w:ins w:id="1011" w:author="phuong vu" w:date="2018-11-30T22:33:00Z"/>
          <w:rFonts w:asciiTheme="minorHAnsi" w:eastAsiaTheme="minorEastAsia" w:hAnsiTheme="minorHAnsi" w:cstheme="minorBidi"/>
          <w:noProof/>
          <w:sz w:val="22"/>
          <w:szCs w:val="22"/>
          <w:lang w:val="en-US"/>
          <w:rPrChange w:id="1012" w:author="phuong vu" w:date="2018-11-30T22:36:00Z">
            <w:rPr>
              <w:ins w:id="1013" w:author="phuong vu" w:date="2018-11-30T22:33:00Z"/>
              <w:rFonts w:asciiTheme="minorHAnsi" w:eastAsiaTheme="minorEastAsia" w:hAnsiTheme="minorHAnsi" w:cstheme="minorBidi"/>
              <w:noProof/>
              <w:sz w:val="22"/>
              <w:szCs w:val="22"/>
              <w:lang w:val="en-US"/>
            </w:rPr>
          </w:rPrChange>
        </w:rPr>
      </w:pPr>
      <w:ins w:id="1014" w:author="phuong vu" w:date="2018-11-30T22:33:00Z">
        <w:r w:rsidRPr="00920004">
          <w:rPr>
            <w:noProof/>
            <w:lang w:val="en-US"/>
            <w:rPrChange w:id="1015" w:author="phuong vu" w:date="2018-11-30T22:36:00Z">
              <w:rPr>
                <w:noProof/>
                <w:lang w:val="en-US"/>
              </w:rPr>
            </w:rPrChange>
          </w:rPr>
          <w:t>8.</w:t>
        </w:r>
        <w:r w:rsidRPr="00920004">
          <w:rPr>
            <w:rFonts w:asciiTheme="minorHAnsi" w:eastAsiaTheme="minorEastAsia" w:hAnsiTheme="minorHAnsi" w:cstheme="minorBidi"/>
            <w:noProof/>
            <w:sz w:val="22"/>
            <w:szCs w:val="22"/>
            <w:lang w:val="en-US"/>
            <w:rPrChange w:id="1016"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17" w:author="phuong vu" w:date="2018-11-30T22:36:00Z">
              <w:rPr>
                <w:noProof/>
                <w:lang w:val="en-US"/>
              </w:rPr>
            </w:rPrChange>
          </w:rPr>
          <w:t>Nội dung nghiên cứu</w:t>
        </w:r>
        <w:r w:rsidRPr="00920004">
          <w:rPr>
            <w:noProof/>
            <w:rPrChange w:id="1018" w:author="phuong vu" w:date="2018-11-30T22:36:00Z">
              <w:rPr>
                <w:noProof/>
              </w:rPr>
            </w:rPrChange>
          </w:rPr>
          <w:tab/>
        </w:r>
        <w:r w:rsidRPr="00920004">
          <w:rPr>
            <w:noProof/>
            <w:rPrChange w:id="1019" w:author="phuong vu" w:date="2018-11-30T22:36:00Z">
              <w:rPr>
                <w:noProof/>
              </w:rPr>
            </w:rPrChange>
          </w:rPr>
          <w:fldChar w:fldCharType="begin"/>
        </w:r>
        <w:r w:rsidRPr="00920004">
          <w:rPr>
            <w:noProof/>
            <w:rPrChange w:id="1020" w:author="phuong vu" w:date="2018-11-30T22:36:00Z">
              <w:rPr>
                <w:noProof/>
              </w:rPr>
            </w:rPrChange>
          </w:rPr>
          <w:instrText xml:space="preserve"> PAGEREF _Toc531380629 \h </w:instrText>
        </w:r>
        <w:r w:rsidRPr="00920004">
          <w:rPr>
            <w:noProof/>
            <w:rPrChange w:id="1021" w:author="phuong vu" w:date="2018-11-30T22:36:00Z">
              <w:rPr>
                <w:noProof/>
              </w:rPr>
            </w:rPrChange>
          </w:rPr>
        </w:r>
      </w:ins>
      <w:r w:rsidRPr="00920004">
        <w:rPr>
          <w:noProof/>
          <w:rPrChange w:id="1022" w:author="phuong vu" w:date="2018-11-30T22:36:00Z">
            <w:rPr>
              <w:noProof/>
            </w:rPr>
          </w:rPrChange>
        </w:rPr>
        <w:fldChar w:fldCharType="separate"/>
      </w:r>
      <w:ins w:id="1023" w:author="phuong vu" w:date="2018-11-30T22:33:00Z">
        <w:r w:rsidRPr="00920004">
          <w:rPr>
            <w:noProof/>
            <w:rPrChange w:id="1024" w:author="phuong vu" w:date="2018-11-30T22:36:00Z">
              <w:rPr>
                <w:noProof/>
              </w:rPr>
            </w:rPrChange>
          </w:rPr>
          <w:t>4</w:t>
        </w:r>
        <w:r w:rsidRPr="00920004">
          <w:rPr>
            <w:noProof/>
            <w:rPrChange w:id="1025" w:author="phuong vu" w:date="2018-11-30T22:36:00Z">
              <w:rPr>
                <w:noProof/>
              </w:rPr>
            </w:rPrChange>
          </w:rPr>
          <w:fldChar w:fldCharType="end"/>
        </w:r>
      </w:ins>
    </w:p>
    <w:p w14:paraId="53ABC190" w14:textId="5AC4BE68" w:rsidR="00920004" w:rsidRPr="00920004" w:rsidRDefault="00920004">
      <w:pPr>
        <w:pStyle w:val="TOC2"/>
        <w:tabs>
          <w:tab w:val="left" w:pos="660"/>
          <w:tab w:val="right" w:leader="dot" w:pos="8777"/>
        </w:tabs>
        <w:rPr>
          <w:ins w:id="1026" w:author="phuong vu" w:date="2018-11-30T22:33:00Z"/>
          <w:rFonts w:asciiTheme="minorHAnsi" w:eastAsiaTheme="minorEastAsia" w:hAnsiTheme="minorHAnsi" w:cstheme="minorBidi"/>
          <w:noProof/>
          <w:sz w:val="22"/>
          <w:szCs w:val="22"/>
          <w:lang w:val="en-US"/>
          <w:rPrChange w:id="1027" w:author="phuong vu" w:date="2018-11-30T22:36:00Z">
            <w:rPr>
              <w:ins w:id="1028" w:author="phuong vu" w:date="2018-11-30T22:33:00Z"/>
              <w:rFonts w:asciiTheme="minorHAnsi" w:eastAsiaTheme="minorEastAsia" w:hAnsiTheme="minorHAnsi" w:cstheme="minorBidi"/>
              <w:noProof/>
              <w:sz w:val="22"/>
              <w:szCs w:val="22"/>
              <w:lang w:val="en-US"/>
            </w:rPr>
          </w:rPrChange>
        </w:rPr>
      </w:pPr>
      <w:ins w:id="1029" w:author="phuong vu" w:date="2018-11-30T22:33:00Z">
        <w:r w:rsidRPr="00920004">
          <w:rPr>
            <w:noProof/>
            <w:lang w:val="en-US"/>
            <w:rPrChange w:id="1030" w:author="phuong vu" w:date="2018-11-30T22:36:00Z">
              <w:rPr>
                <w:noProof/>
                <w:lang w:val="en-US"/>
              </w:rPr>
            </w:rPrChange>
          </w:rPr>
          <w:t>9.</w:t>
        </w:r>
        <w:r w:rsidRPr="00920004">
          <w:rPr>
            <w:rFonts w:asciiTheme="minorHAnsi" w:eastAsiaTheme="minorEastAsia" w:hAnsiTheme="minorHAnsi" w:cstheme="minorBidi"/>
            <w:noProof/>
            <w:sz w:val="22"/>
            <w:szCs w:val="22"/>
            <w:lang w:val="en-US"/>
            <w:rPrChange w:id="1031"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032" w:author="phuong vu" w:date="2018-11-30T22:36:00Z">
              <w:rPr>
                <w:noProof/>
                <w:lang w:val="en-US"/>
              </w:rPr>
            </w:rPrChange>
          </w:rPr>
          <w:t>Bố cục quyển luận văn</w:t>
        </w:r>
        <w:r w:rsidRPr="00920004">
          <w:rPr>
            <w:noProof/>
            <w:rPrChange w:id="1033" w:author="phuong vu" w:date="2018-11-30T22:36:00Z">
              <w:rPr>
                <w:noProof/>
              </w:rPr>
            </w:rPrChange>
          </w:rPr>
          <w:tab/>
        </w:r>
        <w:r w:rsidRPr="00920004">
          <w:rPr>
            <w:noProof/>
            <w:rPrChange w:id="1034" w:author="phuong vu" w:date="2018-11-30T22:36:00Z">
              <w:rPr>
                <w:noProof/>
              </w:rPr>
            </w:rPrChange>
          </w:rPr>
          <w:fldChar w:fldCharType="begin"/>
        </w:r>
        <w:r w:rsidRPr="00920004">
          <w:rPr>
            <w:noProof/>
            <w:rPrChange w:id="1035" w:author="phuong vu" w:date="2018-11-30T22:36:00Z">
              <w:rPr>
                <w:noProof/>
              </w:rPr>
            </w:rPrChange>
          </w:rPr>
          <w:instrText xml:space="preserve"> PAGEREF _Toc531380630 \h </w:instrText>
        </w:r>
        <w:r w:rsidRPr="00920004">
          <w:rPr>
            <w:noProof/>
            <w:rPrChange w:id="1036" w:author="phuong vu" w:date="2018-11-30T22:36:00Z">
              <w:rPr>
                <w:noProof/>
              </w:rPr>
            </w:rPrChange>
          </w:rPr>
        </w:r>
      </w:ins>
      <w:r w:rsidRPr="00920004">
        <w:rPr>
          <w:noProof/>
          <w:rPrChange w:id="1037" w:author="phuong vu" w:date="2018-11-30T22:36:00Z">
            <w:rPr>
              <w:noProof/>
            </w:rPr>
          </w:rPrChange>
        </w:rPr>
        <w:fldChar w:fldCharType="separate"/>
      </w:r>
      <w:ins w:id="1038" w:author="phuong vu" w:date="2018-11-30T22:33:00Z">
        <w:r w:rsidRPr="00920004">
          <w:rPr>
            <w:noProof/>
            <w:rPrChange w:id="1039" w:author="phuong vu" w:date="2018-11-30T22:36:00Z">
              <w:rPr>
                <w:noProof/>
              </w:rPr>
            </w:rPrChange>
          </w:rPr>
          <w:t>4</w:t>
        </w:r>
        <w:r w:rsidRPr="00920004">
          <w:rPr>
            <w:noProof/>
            <w:rPrChange w:id="1040" w:author="phuong vu" w:date="2018-11-30T22:36:00Z">
              <w:rPr>
                <w:noProof/>
              </w:rPr>
            </w:rPrChange>
          </w:rPr>
          <w:fldChar w:fldCharType="end"/>
        </w:r>
      </w:ins>
    </w:p>
    <w:p w14:paraId="7F2D8FB8" w14:textId="451D9546" w:rsidR="00920004" w:rsidRPr="00920004" w:rsidRDefault="00920004">
      <w:pPr>
        <w:pStyle w:val="TOC1"/>
        <w:rPr>
          <w:ins w:id="1041" w:author="phuong vu" w:date="2018-11-30T22:33:00Z"/>
          <w:rFonts w:asciiTheme="minorHAnsi" w:eastAsiaTheme="minorEastAsia" w:hAnsiTheme="minorHAnsi" w:cstheme="minorBidi"/>
          <w:noProof/>
          <w:sz w:val="22"/>
          <w:szCs w:val="22"/>
          <w:lang w:val="en-US"/>
          <w:rPrChange w:id="1042" w:author="phuong vu" w:date="2018-11-30T22:36:00Z">
            <w:rPr>
              <w:ins w:id="1043" w:author="phuong vu" w:date="2018-11-30T22:33:00Z"/>
              <w:rFonts w:asciiTheme="minorHAnsi" w:eastAsiaTheme="minorEastAsia" w:hAnsiTheme="minorHAnsi" w:cstheme="minorBidi"/>
              <w:noProof/>
              <w:sz w:val="22"/>
              <w:szCs w:val="22"/>
              <w:lang w:val="en-US"/>
            </w:rPr>
          </w:rPrChange>
        </w:rPr>
      </w:pPr>
      <w:ins w:id="1044" w:author="phuong vu" w:date="2018-11-30T22:33:00Z">
        <w:r w:rsidRPr="00920004">
          <w:rPr>
            <w:noProof/>
            <w:rPrChange w:id="1045" w:author="phuong vu" w:date="2018-11-30T22:36:00Z">
              <w:rPr>
                <w:noProof/>
              </w:rPr>
            </w:rPrChange>
          </w:rPr>
          <w:t>PHẦN NỘI DUNG</w:t>
        </w:r>
        <w:r w:rsidRPr="00920004">
          <w:rPr>
            <w:noProof/>
            <w:rPrChange w:id="1046" w:author="phuong vu" w:date="2018-11-30T22:36:00Z">
              <w:rPr>
                <w:noProof/>
              </w:rPr>
            </w:rPrChange>
          </w:rPr>
          <w:tab/>
        </w:r>
        <w:r w:rsidRPr="00920004">
          <w:rPr>
            <w:noProof/>
            <w:rPrChange w:id="1047" w:author="phuong vu" w:date="2018-11-30T22:36:00Z">
              <w:rPr>
                <w:noProof/>
              </w:rPr>
            </w:rPrChange>
          </w:rPr>
          <w:fldChar w:fldCharType="begin"/>
        </w:r>
        <w:r w:rsidRPr="00920004">
          <w:rPr>
            <w:noProof/>
            <w:rPrChange w:id="1048" w:author="phuong vu" w:date="2018-11-30T22:36:00Z">
              <w:rPr>
                <w:noProof/>
              </w:rPr>
            </w:rPrChange>
          </w:rPr>
          <w:instrText xml:space="preserve"> PAGEREF _Toc531380631 \h </w:instrText>
        </w:r>
        <w:r w:rsidRPr="00920004">
          <w:rPr>
            <w:noProof/>
            <w:rPrChange w:id="1049" w:author="phuong vu" w:date="2018-11-30T22:36:00Z">
              <w:rPr>
                <w:noProof/>
              </w:rPr>
            </w:rPrChange>
          </w:rPr>
        </w:r>
      </w:ins>
      <w:r w:rsidRPr="00920004">
        <w:rPr>
          <w:noProof/>
          <w:rPrChange w:id="1050" w:author="phuong vu" w:date="2018-11-30T22:36:00Z">
            <w:rPr>
              <w:noProof/>
            </w:rPr>
          </w:rPrChange>
        </w:rPr>
        <w:fldChar w:fldCharType="separate"/>
      </w:r>
      <w:ins w:id="1051" w:author="phuong vu" w:date="2018-11-30T22:33:00Z">
        <w:r w:rsidRPr="00920004">
          <w:rPr>
            <w:noProof/>
            <w:rPrChange w:id="1052" w:author="phuong vu" w:date="2018-11-30T22:36:00Z">
              <w:rPr>
                <w:noProof/>
              </w:rPr>
            </w:rPrChange>
          </w:rPr>
          <w:t>6</w:t>
        </w:r>
        <w:r w:rsidRPr="00920004">
          <w:rPr>
            <w:noProof/>
            <w:rPrChange w:id="1053" w:author="phuong vu" w:date="2018-11-30T22:36:00Z">
              <w:rPr>
                <w:noProof/>
              </w:rPr>
            </w:rPrChange>
          </w:rPr>
          <w:fldChar w:fldCharType="end"/>
        </w:r>
      </w:ins>
    </w:p>
    <w:p w14:paraId="11EF80F4" w14:textId="1924F0BC" w:rsidR="00920004" w:rsidRPr="00920004" w:rsidRDefault="00920004">
      <w:pPr>
        <w:pStyle w:val="TOC1"/>
        <w:tabs>
          <w:tab w:val="left" w:pos="1540"/>
        </w:tabs>
        <w:rPr>
          <w:ins w:id="1054" w:author="phuong vu" w:date="2018-11-30T22:33:00Z"/>
          <w:rFonts w:asciiTheme="minorHAnsi" w:eastAsiaTheme="minorEastAsia" w:hAnsiTheme="minorHAnsi" w:cstheme="minorBidi"/>
          <w:noProof/>
          <w:sz w:val="22"/>
          <w:szCs w:val="22"/>
          <w:lang w:val="en-US"/>
          <w:rPrChange w:id="1055" w:author="phuong vu" w:date="2018-11-30T22:36:00Z">
            <w:rPr>
              <w:ins w:id="1056" w:author="phuong vu" w:date="2018-11-30T22:33:00Z"/>
              <w:rFonts w:asciiTheme="minorHAnsi" w:eastAsiaTheme="minorEastAsia" w:hAnsiTheme="minorHAnsi" w:cstheme="minorBidi"/>
              <w:noProof/>
              <w:sz w:val="22"/>
              <w:szCs w:val="22"/>
              <w:lang w:val="en-US"/>
            </w:rPr>
          </w:rPrChange>
        </w:rPr>
      </w:pPr>
      <w:ins w:id="1057" w:author="phuong vu" w:date="2018-11-30T22:33:00Z">
        <w:r w:rsidRPr="00920004">
          <w:rPr>
            <w:noProof/>
            <w:rPrChange w:id="1058" w:author="phuong vu" w:date="2018-11-30T22:36:00Z">
              <w:rPr>
                <w:noProof/>
              </w:rPr>
            </w:rPrChange>
          </w:rPr>
          <w:t>CHƯƠNG 1 -</w:t>
        </w:r>
        <w:r w:rsidRPr="00920004">
          <w:rPr>
            <w:rFonts w:asciiTheme="minorHAnsi" w:eastAsiaTheme="minorEastAsia" w:hAnsiTheme="minorHAnsi" w:cstheme="minorBidi"/>
            <w:noProof/>
            <w:sz w:val="22"/>
            <w:szCs w:val="22"/>
            <w:lang w:val="en-US"/>
            <w:rPrChange w:id="1059" w:author="phuong vu" w:date="2018-11-30T22:36:00Z">
              <w:rPr>
                <w:rFonts w:asciiTheme="minorHAnsi" w:eastAsiaTheme="minorEastAsia" w:hAnsiTheme="minorHAnsi" w:cstheme="minorBidi"/>
                <w:noProof/>
                <w:sz w:val="22"/>
                <w:szCs w:val="22"/>
                <w:lang w:val="en-US"/>
              </w:rPr>
            </w:rPrChange>
          </w:rPr>
          <w:tab/>
        </w:r>
        <w:r w:rsidRPr="00920004">
          <w:rPr>
            <w:noProof/>
            <w:rPrChange w:id="1060" w:author="phuong vu" w:date="2018-11-30T22:36:00Z">
              <w:rPr>
                <w:noProof/>
              </w:rPr>
            </w:rPrChange>
          </w:rPr>
          <w:t>ĐẶC TẢ YÊU CẦU</w:t>
        </w:r>
        <w:r w:rsidRPr="00920004">
          <w:rPr>
            <w:noProof/>
            <w:rPrChange w:id="1061" w:author="phuong vu" w:date="2018-11-30T22:36:00Z">
              <w:rPr>
                <w:noProof/>
              </w:rPr>
            </w:rPrChange>
          </w:rPr>
          <w:tab/>
        </w:r>
        <w:r w:rsidRPr="00920004">
          <w:rPr>
            <w:noProof/>
            <w:rPrChange w:id="1062" w:author="phuong vu" w:date="2018-11-30T22:36:00Z">
              <w:rPr>
                <w:noProof/>
              </w:rPr>
            </w:rPrChange>
          </w:rPr>
          <w:fldChar w:fldCharType="begin"/>
        </w:r>
        <w:r w:rsidRPr="00920004">
          <w:rPr>
            <w:noProof/>
            <w:rPrChange w:id="1063" w:author="phuong vu" w:date="2018-11-30T22:36:00Z">
              <w:rPr>
                <w:noProof/>
              </w:rPr>
            </w:rPrChange>
          </w:rPr>
          <w:instrText xml:space="preserve"> PAGEREF _Toc531380632 \h </w:instrText>
        </w:r>
        <w:r w:rsidRPr="00920004">
          <w:rPr>
            <w:noProof/>
            <w:rPrChange w:id="1064" w:author="phuong vu" w:date="2018-11-30T22:36:00Z">
              <w:rPr>
                <w:noProof/>
              </w:rPr>
            </w:rPrChange>
          </w:rPr>
        </w:r>
      </w:ins>
      <w:r w:rsidRPr="00920004">
        <w:rPr>
          <w:noProof/>
          <w:rPrChange w:id="1065" w:author="phuong vu" w:date="2018-11-30T22:36:00Z">
            <w:rPr>
              <w:noProof/>
            </w:rPr>
          </w:rPrChange>
        </w:rPr>
        <w:fldChar w:fldCharType="separate"/>
      </w:r>
      <w:ins w:id="1066" w:author="phuong vu" w:date="2018-11-30T22:33:00Z">
        <w:r w:rsidRPr="00920004">
          <w:rPr>
            <w:noProof/>
            <w:rPrChange w:id="1067" w:author="phuong vu" w:date="2018-11-30T22:36:00Z">
              <w:rPr>
                <w:noProof/>
              </w:rPr>
            </w:rPrChange>
          </w:rPr>
          <w:t>6</w:t>
        </w:r>
        <w:r w:rsidRPr="00920004">
          <w:rPr>
            <w:noProof/>
            <w:rPrChange w:id="1068" w:author="phuong vu" w:date="2018-11-30T22:36:00Z">
              <w:rPr>
                <w:noProof/>
              </w:rPr>
            </w:rPrChange>
          </w:rPr>
          <w:fldChar w:fldCharType="end"/>
        </w:r>
      </w:ins>
    </w:p>
    <w:p w14:paraId="2C32D4E7" w14:textId="4F91A7BC" w:rsidR="00920004" w:rsidRPr="00920004" w:rsidRDefault="00920004">
      <w:pPr>
        <w:pStyle w:val="TOC2"/>
        <w:tabs>
          <w:tab w:val="left" w:pos="880"/>
          <w:tab w:val="right" w:leader="dot" w:pos="8777"/>
        </w:tabs>
        <w:rPr>
          <w:ins w:id="1069" w:author="phuong vu" w:date="2018-11-30T22:33:00Z"/>
          <w:rFonts w:asciiTheme="minorHAnsi" w:eastAsiaTheme="minorEastAsia" w:hAnsiTheme="minorHAnsi" w:cstheme="minorBidi"/>
          <w:noProof/>
          <w:sz w:val="22"/>
          <w:szCs w:val="22"/>
          <w:lang w:val="en-US"/>
          <w:rPrChange w:id="1070" w:author="phuong vu" w:date="2018-11-30T22:36:00Z">
            <w:rPr>
              <w:ins w:id="1071" w:author="phuong vu" w:date="2018-11-30T22:33:00Z"/>
              <w:rFonts w:asciiTheme="minorHAnsi" w:eastAsiaTheme="minorEastAsia" w:hAnsiTheme="minorHAnsi" w:cstheme="minorBidi"/>
              <w:noProof/>
              <w:sz w:val="22"/>
              <w:szCs w:val="22"/>
              <w:lang w:val="en-US"/>
            </w:rPr>
          </w:rPrChange>
        </w:rPr>
      </w:pPr>
      <w:ins w:id="1072" w:author="phuong vu" w:date="2018-11-30T22:33:00Z">
        <w:r w:rsidRPr="00920004">
          <w:rPr>
            <w:noProof/>
            <w:rPrChange w:id="1073" w:author="phuong vu" w:date="2018-11-30T22:36:00Z">
              <w:rPr>
                <w:noProof/>
              </w:rPr>
            </w:rPrChange>
          </w:rPr>
          <w:t>1.1</w:t>
        </w:r>
        <w:r w:rsidRPr="00920004">
          <w:rPr>
            <w:rFonts w:asciiTheme="minorHAnsi" w:eastAsiaTheme="minorEastAsia" w:hAnsiTheme="minorHAnsi" w:cstheme="minorBidi"/>
            <w:noProof/>
            <w:sz w:val="22"/>
            <w:szCs w:val="22"/>
            <w:lang w:val="en-US"/>
            <w:rPrChange w:id="1074" w:author="phuong vu" w:date="2018-11-30T22:36:00Z">
              <w:rPr>
                <w:rFonts w:asciiTheme="minorHAnsi" w:eastAsiaTheme="minorEastAsia" w:hAnsiTheme="minorHAnsi" w:cstheme="minorBidi"/>
                <w:noProof/>
                <w:sz w:val="22"/>
                <w:szCs w:val="22"/>
                <w:lang w:val="en-US"/>
              </w:rPr>
            </w:rPrChange>
          </w:rPr>
          <w:tab/>
        </w:r>
        <w:r w:rsidRPr="00920004">
          <w:rPr>
            <w:noProof/>
            <w:rPrChange w:id="1075" w:author="phuong vu" w:date="2018-11-30T22:36:00Z">
              <w:rPr>
                <w:noProof/>
              </w:rPr>
            </w:rPrChange>
          </w:rPr>
          <w:t>Tổng quan về hệ thống</w:t>
        </w:r>
        <w:r w:rsidRPr="00920004">
          <w:rPr>
            <w:noProof/>
            <w:rPrChange w:id="1076" w:author="phuong vu" w:date="2018-11-30T22:36:00Z">
              <w:rPr>
                <w:noProof/>
              </w:rPr>
            </w:rPrChange>
          </w:rPr>
          <w:tab/>
        </w:r>
        <w:r w:rsidRPr="00920004">
          <w:rPr>
            <w:noProof/>
            <w:rPrChange w:id="1077" w:author="phuong vu" w:date="2018-11-30T22:36:00Z">
              <w:rPr>
                <w:noProof/>
              </w:rPr>
            </w:rPrChange>
          </w:rPr>
          <w:fldChar w:fldCharType="begin"/>
        </w:r>
        <w:r w:rsidRPr="00920004">
          <w:rPr>
            <w:noProof/>
            <w:rPrChange w:id="1078" w:author="phuong vu" w:date="2018-11-30T22:36:00Z">
              <w:rPr>
                <w:noProof/>
              </w:rPr>
            </w:rPrChange>
          </w:rPr>
          <w:instrText xml:space="preserve"> PAGEREF _Toc531380644 \h </w:instrText>
        </w:r>
        <w:r w:rsidRPr="00920004">
          <w:rPr>
            <w:noProof/>
            <w:rPrChange w:id="1079" w:author="phuong vu" w:date="2018-11-30T22:36:00Z">
              <w:rPr>
                <w:noProof/>
              </w:rPr>
            </w:rPrChange>
          </w:rPr>
        </w:r>
      </w:ins>
      <w:r w:rsidRPr="00920004">
        <w:rPr>
          <w:noProof/>
          <w:rPrChange w:id="1080" w:author="phuong vu" w:date="2018-11-30T22:36:00Z">
            <w:rPr>
              <w:noProof/>
            </w:rPr>
          </w:rPrChange>
        </w:rPr>
        <w:fldChar w:fldCharType="separate"/>
      </w:r>
      <w:ins w:id="1081" w:author="phuong vu" w:date="2018-11-30T22:33:00Z">
        <w:r w:rsidRPr="00920004">
          <w:rPr>
            <w:noProof/>
            <w:rPrChange w:id="1082" w:author="phuong vu" w:date="2018-11-30T22:36:00Z">
              <w:rPr>
                <w:noProof/>
              </w:rPr>
            </w:rPrChange>
          </w:rPr>
          <w:t>6</w:t>
        </w:r>
        <w:r w:rsidRPr="00920004">
          <w:rPr>
            <w:noProof/>
            <w:rPrChange w:id="1083" w:author="phuong vu" w:date="2018-11-30T22:36:00Z">
              <w:rPr>
                <w:noProof/>
              </w:rPr>
            </w:rPrChange>
          </w:rPr>
          <w:fldChar w:fldCharType="end"/>
        </w:r>
      </w:ins>
    </w:p>
    <w:p w14:paraId="351E679A" w14:textId="48297F45" w:rsidR="00920004" w:rsidRPr="00920004" w:rsidRDefault="00920004">
      <w:pPr>
        <w:pStyle w:val="TOC3"/>
        <w:tabs>
          <w:tab w:val="left" w:pos="1320"/>
          <w:tab w:val="right" w:leader="dot" w:pos="8777"/>
        </w:tabs>
        <w:rPr>
          <w:ins w:id="1084" w:author="phuong vu" w:date="2018-11-30T22:33:00Z"/>
          <w:rFonts w:asciiTheme="minorHAnsi" w:eastAsiaTheme="minorEastAsia" w:hAnsiTheme="minorHAnsi" w:cstheme="minorBidi"/>
          <w:noProof/>
          <w:sz w:val="22"/>
          <w:szCs w:val="22"/>
          <w:lang w:val="en-US"/>
          <w:rPrChange w:id="1085" w:author="phuong vu" w:date="2018-11-30T22:36:00Z">
            <w:rPr>
              <w:ins w:id="1086" w:author="phuong vu" w:date="2018-11-30T22:33:00Z"/>
              <w:rFonts w:asciiTheme="minorHAnsi" w:eastAsiaTheme="minorEastAsia" w:hAnsiTheme="minorHAnsi" w:cstheme="minorBidi"/>
              <w:noProof/>
              <w:sz w:val="22"/>
              <w:szCs w:val="22"/>
              <w:lang w:val="en-US"/>
            </w:rPr>
          </w:rPrChange>
        </w:rPr>
      </w:pPr>
      <w:ins w:id="1087" w:author="phuong vu" w:date="2018-11-30T22:33:00Z">
        <w:r w:rsidRPr="00920004">
          <w:rPr>
            <w:noProof/>
            <w:rPrChange w:id="1088" w:author="phuong vu" w:date="2018-11-30T22:36:00Z">
              <w:rPr>
                <w:noProof/>
              </w:rPr>
            </w:rPrChange>
          </w:rPr>
          <w:t>1.1.1</w:t>
        </w:r>
        <w:r w:rsidRPr="00920004">
          <w:rPr>
            <w:rFonts w:asciiTheme="minorHAnsi" w:eastAsiaTheme="minorEastAsia" w:hAnsiTheme="minorHAnsi" w:cstheme="minorBidi"/>
            <w:noProof/>
            <w:sz w:val="22"/>
            <w:szCs w:val="22"/>
            <w:lang w:val="en-US"/>
            <w:rPrChange w:id="1089" w:author="phuong vu" w:date="2018-11-30T22:36:00Z">
              <w:rPr>
                <w:rFonts w:asciiTheme="minorHAnsi" w:eastAsiaTheme="minorEastAsia" w:hAnsiTheme="minorHAnsi" w:cstheme="minorBidi"/>
                <w:noProof/>
                <w:sz w:val="22"/>
                <w:szCs w:val="22"/>
                <w:lang w:val="en-US"/>
              </w:rPr>
            </w:rPrChange>
          </w:rPr>
          <w:tab/>
        </w:r>
        <w:r w:rsidRPr="00920004">
          <w:rPr>
            <w:noProof/>
            <w:rPrChange w:id="1090" w:author="phuong vu" w:date="2018-11-30T22:36:00Z">
              <w:rPr>
                <w:noProof/>
              </w:rPr>
            </w:rPrChange>
          </w:rPr>
          <w:t>Cách hoạt động của hệ thống</w:t>
        </w:r>
        <w:r w:rsidRPr="00920004">
          <w:rPr>
            <w:noProof/>
            <w:rPrChange w:id="1091" w:author="phuong vu" w:date="2018-11-30T22:36:00Z">
              <w:rPr>
                <w:noProof/>
              </w:rPr>
            </w:rPrChange>
          </w:rPr>
          <w:tab/>
        </w:r>
        <w:r w:rsidRPr="00920004">
          <w:rPr>
            <w:noProof/>
            <w:rPrChange w:id="1092" w:author="phuong vu" w:date="2018-11-30T22:36:00Z">
              <w:rPr>
                <w:noProof/>
              </w:rPr>
            </w:rPrChange>
          </w:rPr>
          <w:fldChar w:fldCharType="begin"/>
        </w:r>
        <w:r w:rsidRPr="00920004">
          <w:rPr>
            <w:noProof/>
            <w:rPrChange w:id="1093" w:author="phuong vu" w:date="2018-11-30T22:36:00Z">
              <w:rPr>
                <w:noProof/>
              </w:rPr>
            </w:rPrChange>
          </w:rPr>
          <w:instrText xml:space="preserve"> PAGEREF _Toc531380645 \h </w:instrText>
        </w:r>
        <w:r w:rsidRPr="00920004">
          <w:rPr>
            <w:noProof/>
            <w:rPrChange w:id="1094" w:author="phuong vu" w:date="2018-11-30T22:36:00Z">
              <w:rPr>
                <w:noProof/>
              </w:rPr>
            </w:rPrChange>
          </w:rPr>
        </w:r>
      </w:ins>
      <w:r w:rsidRPr="00920004">
        <w:rPr>
          <w:noProof/>
          <w:rPrChange w:id="1095" w:author="phuong vu" w:date="2018-11-30T22:36:00Z">
            <w:rPr>
              <w:noProof/>
            </w:rPr>
          </w:rPrChange>
        </w:rPr>
        <w:fldChar w:fldCharType="separate"/>
      </w:r>
      <w:ins w:id="1096" w:author="phuong vu" w:date="2018-11-30T22:33:00Z">
        <w:r w:rsidRPr="00920004">
          <w:rPr>
            <w:noProof/>
            <w:rPrChange w:id="1097" w:author="phuong vu" w:date="2018-11-30T22:36:00Z">
              <w:rPr>
                <w:noProof/>
              </w:rPr>
            </w:rPrChange>
          </w:rPr>
          <w:t>6</w:t>
        </w:r>
        <w:r w:rsidRPr="00920004">
          <w:rPr>
            <w:noProof/>
            <w:rPrChange w:id="1098" w:author="phuong vu" w:date="2018-11-30T22:36:00Z">
              <w:rPr>
                <w:noProof/>
              </w:rPr>
            </w:rPrChange>
          </w:rPr>
          <w:fldChar w:fldCharType="end"/>
        </w:r>
      </w:ins>
    </w:p>
    <w:p w14:paraId="6A7955EF" w14:textId="4BCD2B98" w:rsidR="00920004" w:rsidRPr="00920004" w:rsidRDefault="00920004">
      <w:pPr>
        <w:pStyle w:val="TOC3"/>
        <w:tabs>
          <w:tab w:val="left" w:pos="1320"/>
          <w:tab w:val="right" w:leader="dot" w:pos="8777"/>
        </w:tabs>
        <w:rPr>
          <w:ins w:id="1099" w:author="phuong vu" w:date="2018-11-30T22:33:00Z"/>
          <w:rFonts w:asciiTheme="minorHAnsi" w:eastAsiaTheme="minorEastAsia" w:hAnsiTheme="minorHAnsi" w:cstheme="minorBidi"/>
          <w:noProof/>
          <w:sz w:val="22"/>
          <w:szCs w:val="22"/>
          <w:lang w:val="en-US"/>
          <w:rPrChange w:id="1100" w:author="phuong vu" w:date="2018-11-30T22:36:00Z">
            <w:rPr>
              <w:ins w:id="1101" w:author="phuong vu" w:date="2018-11-30T22:33:00Z"/>
              <w:rFonts w:asciiTheme="minorHAnsi" w:eastAsiaTheme="minorEastAsia" w:hAnsiTheme="minorHAnsi" w:cstheme="minorBidi"/>
              <w:noProof/>
              <w:sz w:val="22"/>
              <w:szCs w:val="22"/>
              <w:lang w:val="en-US"/>
            </w:rPr>
          </w:rPrChange>
        </w:rPr>
      </w:pPr>
      <w:ins w:id="1102" w:author="phuong vu" w:date="2018-11-30T22:33:00Z">
        <w:r w:rsidRPr="00920004">
          <w:rPr>
            <w:noProof/>
            <w:rPrChange w:id="1103" w:author="phuong vu" w:date="2018-11-30T22:36:00Z">
              <w:rPr>
                <w:noProof/>
              </w:rPr>
            </w:rPrChange>
          </w:rPr>
          <w:t>1.1.2</w:t>
        </w:r>
        <w:r w:rsidRPr="00920004">
          <w:rPr>
            <w:rFonts w:asciiTheme="minorHAnsi" w:eastAsiaTheme="minorEastAsia" w:hAnsiTheme="minorHAnsi" w:cstheme="minorBidi"/>
            <w:noProof/>
            <w:sz w:val="22"/>
            <w:szCs w:val="22"/>
            <w:lang w:val="en-US"/>
            <w:rPrChange w:id="1104" w:author="phuong vu" w:date="2018-11-30T22:36:00Z">
              <w:rPr>
                <w:rFonts w:asciiTheme="minorHAnsi" w:eastAsiaTheme="minorEastAsia" w:hAnsiTheme="minorHAnsi" w:cstheme="minorBidi"/>
                <w:noProof/>
                <w:sz w:val="22"/>
                <w:szCs w:val="22"/>
                <w:lang w:val="en-US"/>
              </w:rPr>
            </w:rPrChange>
          </w:rPr>
          <w:tab/>
        </w:r>
        <w:r w:rsidRPr="00920004">
          <w:rPr>
            <w:noProof/>
            <w:rPrChange w:id="1105" w:author="phuong vu" w:date="2018-11-30T22:36:00Z">
              <w:rPr>
                <w:noProof/>
              </w:rPr>
            </w:rPrChange>
          </w:rPr>
          <w:t>Các chức năng hệ thống</w:t>
        </w:r>
        <w:r w:rsidRPr="00920004">
          <w:rPr>
            <w:noProof/>
            <w:rPrChange w:id="1106" w:author="phuong vu" w:date="2018-11-30T22:36:00Z">
              <w:rPr>
                <w:noProof/>
              </w:rPr>
            </w:rPrChange>
          </w:rPr>
          <w:tab/>
        </w:r>
        <w:r w:rsidRPr="00920004">
          <w:rPr>
            <w:noProof/>
            <w:rPrChange w:id="1107" w:author="phuong vu" w:date="2018-11-30T22:36:00Z">
              <w:rPr>
                <w:noProof/>
              </w:rPr>
            </w:rPrChange>
          </w:rPr>
          <w:fldChar w:fldCharType="begin"/>
        </w:r>
        <w:r w:rsidRPr="00920004">
          <w:rPr>
            <w:noProof/>
            <w:rPrChange w:id="1108" w:author="phuong vu" w:date="2018-11-30T22:36:00Z">
              <w:rPr>
                <w:noProof/>
              </w:rPr>
            </w:rPrChange>
          </w:rPr>
          <w:instrText xml:space="preserve"> PAGEREF _Toc531380646 \h </w:instrText>
        </w:r>
        <w:r w:rsidRPr="00920004">
          <w:rPr>
            <w:noProof/>
            <w:rPrChange w:id="1109" w:author="phuong vu" w:date="2018-11-30T22:36:00Z">
              <w:rPr>
                <w:noProof/>
              </w:rPr>
            </w:rPrChange>
          </w:rPr>
        </w:r>
      </w:ins>
      <w:r w:rsidRPr="00920004">
        <w:rPr>
          <w:noProof/>
          <w:rPrChange w:id="1110" w:author="phuong vu" w:date="2018-11-30T22:36:00Z">
            <w:rPr>
              <w:noProof/>
            </w:rPr>
          </w:rPrChange>
        </w:rPr>
        <w:fldChar w:fldCharType="separate"/>
      </w:r>
      <w:ins w:id="1111" w:author="phuong vu" w:date="2018-11-30T22:33:00Z">
        <w:r w:rsidRPr="00920004">
          <w:rPr>
            <w:noProof/>
            <w:rPrChange w:id="1112" w:author="phuong vu" w:date="2018-11-30T22:36:00Z">
              <w:rPr>
                <w:noProof/>
              </w:rPr>
            </w:rPrChange>
          </w:rPr>
          <w:t>7</w:t>
        </w:r>
        <w:r w:rsidRPr="00920004">
          <w:rPr>
            <w:noProof/>
            <w:rPrChange w:id="1113" w:author="phuong vu" w:date="2018-11-30T22:36:00Z">
              <w:rPr>
                <w:noProof/>
              </w:rPr>
            </w:rPrChange>
          </w:rPr>
          <w:fldChar w:fldCharType="end"/>
        </w:r>
      </w:ins>
    </w:p>
    <w:p w14:paraId="4BE2AD9B" w14:textId="039033C2" w:rsidR="00920004" w:rsidRPr="00920004" w:rsidRDefault="00920004">
      <w:pPr>
        <w:pStyle w:val="TOC3"/>
        <w:tabs>
          <w:tab w:val="left" w:pos="1320"/>
          <w:tab w:val="right" w:leader="dot" w:pos="8777"/>
        </w:tabs>
        <w:rPr>
          <w:ins w:id="1114" w:author="phuong vu" w:date="2018-11-30T22:33:00Z"/>
          <w:rFonts w:asciiTheme="minorHAnsi" w:eastAsiaTheme="minorEastAsia" w:hAnsiTheme="minorHAnsi" w:cstheme="minorBidi"/>
          <w:noProof/>
          <w:sz w:val="22"/>
          <w:szCs w:val="22"/>
          <w:lang w:val="en-US"/>
          <w:rPrChange w:id="1115" w:author="phuong vu" w:date="2018-11-30T22:36:00Z">
            <w:rPr>
              <w:ins w:id="1116" w:author="phuong vu" w:date="2018-11-30T22:33:00Z"/>
              <w:rFonts w:asciiTheme="minorHAnsi" w:eastAsiaTheme="minorEastAsia" w:hAnsiTheme="minorHAnsi" w:cstheme="minorBidi"/>
              <w:noProof/>
              <w:sz w:val="22"/>
              <w:szCs w:val="22"/>
              <w:lang w:val="en-US"/>
            </w:rPr>
          </w:rPrChange>
        </w:rPr>
      </w:pPr>
      <w:ins w:id="1117" w:author="phuong vu" w:date="2018-11-30T22:33:00Z">
        <w:r w:rsidRPr="00920004">
          <w:rPr>
            <w:noProof/>
            <w:rPrChange w:id="1118" w:author="phuong vu" w:date="2018-11-30T22:36:00Z">
              <w:rPr>
                <w:noProof/>
              </w:rPr>
            </w:rPrChange>
          </w:rPr>
          <w:t>1.1.3</w:t>
        </w:r>
        <w:r w:rsidRPr="00920004">
          <w:rPr>
            <w:rFonts w:asciiTheme="minorHAnsi" w:eastAsiaTheme="minorEastAsia" w:hAnsiTheme="minorHAnsi" w:cstheme="minorBidi"/>
            <w:noProof/>
            <w:sz w:val="22"/>
            <w:szCs w:val="22"/>
            <w:lang w:val="en-US"/>
            <w:rPrChange w:id="1119" w:author="phuong vu" w:date="2018-11-30T22:36:00Z">
              <w:rPr>
                <w:rFonts w:asciiTheme="minorHAnsi" w:eastAsiaTheme="minorEastAsia" w:hAnsiTheme="minorHAnsi" w:cstheme="minorBidi"/>
                <w:noProof/>
                <w:sz w:val="22"/>
                <w:szCs w:val="22"/>
                <w:lang w:val="en-US"/>
              </w:rPr>
            </w:rPrChange>
          </w:rPr>
          <w:tab/>
        </w:r>
        <w:r w:rsidRPr="00920004">
          <w:rPr>
            <w:noProof/>
            <w:rPrChange w:id="1120" w:author="phuong vu" w:date="2018-11-30T22:36:00Z">
              <w:rPr>
                <w:noProof/>
              </w:rPr>
            </w:rPrChange>
          </w:rPr>
          <w:t>Sơ đồ USE CASE</w:t>
        </w:r>
        <w:r w:rsidRPr="00920004">
          <w:rPr>
            <w:noProof/>
            <w:rPrChange w:id="1121" w:author="phuong vu" w:date="2018-11-30T22:36:00Z">
              <w:rPr>
                <w:noProof/>
              </w:rPr>
            </w:rPrChange>
          </w:rPr>
          <w:tab/>
        </w:r>
        <w:r w:rsidRPr="00920004">
          <w:rPr>
            <w:noProof/>
            <w:rPrChange w:id="1122" w:author="phuong vu" w:date="2018-11-30T22:36:00Z">
              <w:rPr>
                <w:noProof/>
              </w:rPr>
            </w:rPrChange>
          </w:rPr>
          <w:fldChar w:fldCharType="begin"/>
        </w:r>
        <w:r w:rsidRPr="00920004">
          <w:rPr>
            <w:noProof/>
            <w:rPrChange w:id="1123" w:author="phuong vu" w:date="2018-11-30T22:36:00Z">
              <w:rPr>
                <w:noProof/>
              </w:rPr>
            </w:rPrChange>
          </w:rPr>
          <w:instrText xml:space="preserve"> PAGEREF _Toc531380647 \h </w:instrText>
        </w:r>
        <w:r w:rsidRPr="00920004">
          <w:rPr>
            <w:noProof/>
            <w:rPrChange w:id="1124" w:author="phuong vu" w:date="2018-11-30T22:36:00Z">
              <w:rPr>
                <w:noProof/>
              </w:rPr>
            </w:rPrChange>
          </w:rPr>
        </w:r>
      </w:ins>
      <w:r w:rsidRPr="00920004">
        <w:rPr>
          <w:noProof/>
          <w:rPrChange w:id="1125" w:author="phuong vu" w:date="2018-11-30T22:36:00Z">
            <w:rPr>
              <w:noProof/>
            </w:rPr>
          </w:rPrChange>
        </w:rPr>
        <w:fldChar w:fldCharType="separate"/>
      </w:r>
      <w:ins w:id="1126" w:author="phuong vu" w:date="2018-11-30T22:33:00Z">
        <w:r w:rsidRPr="00920004">
          <w:rPr>
            <w:noProof/>
            <w:rPrChange w:id="1127" w:author="phuong vu" w:date="2018-11-30T22:36:00Z">
              <w:rPr>
                <w:noProof/>
              </w:rPr>
            </w:rPrChange>
          </w:rPr>
          <w:t>8</w:t>
        </w:r>
        <w:r w:rsidRPr="00920004">
          <w:rPr>
            <w:noProof/>
            <w:rPrChange w:id="1128" w:author="phuong vu" w:date="2018-11-30T22:36:00Z">
              <w:rPr>
                <w:noProof/>
              </w:rPr>
            </w:rPrChange>
          </w:rPr>
          <w:fldChar w:fldCharType="end"/>
        </w:r>
      </w:ins>
    </w:p>
    <w:p w14:paraId="522AEFD8" w14:textId="587DD7DD" w:rsidR="00920004" w:rsidRPr="00920004" w:rsidRDefault="00920004">
      <w:pPr>
        <w:pStyle w:val="TOC2"/>
        <w:tabs>
          <w:tab w:val="left" w:pos="880"/>
          <w:tab w:val="right" w:leader="dot" w:pos="8777"/>
        </w:tabs>
        <w:rPr>
          <w:ins w:id="1129" w:author="phuong vu" w:date="2018-11-30T22:33:00Z"/>
          <w:rFonts w:asciiTheme="minorHAnsi" w:eastAsiaTheme="minorEastAsia" w:hAnsiTheme="minorHAnsi" w:cstheme="minorBidi"/>
          <w:noProof/>
          <w:sz w:val="22"/>
          <w:szCs w:val="22"/>
          <w:lang w:val="en-US"/>
          <w:rPrChange w:id="1130" w:author="phuong vu" w:date="2018-11-30T22:36:00Z">
            <w:rPr>
              <w:ins w:id="1131" w:author="phuong vu" w:date="2018-11-30T22:33:00Z"/>
              <w:rFonts w:asciiTheme="minorHAnsi" w:eastAsiaTheme="minorEastAsia" w:hAnsiTheme="minorHAnsi" w:cstheme="minorBidi"/>
              <w:noProof/>
              <w:sz w:val="22"/>
              <w:szCs w:val="22"/>
              <w:lang w:val="en-US"/>
            </w:rPr>
          </w:rPrChange>
        </w:rPr>
      </w:pPr>
      <w:ins w:id="1132" w:author="phuong vu" w:date="2018-11-30T22:33:00Z">
        <w:r w:rsidRPr="00920004">
          <w:rPr>
            <w:noProof/>
            <w:rPrChange w:id="1133" w:author="phuong vu" w:date="2018-11-30T22:36:00Z">
              <w:rPr>
                <w:noProof/>
              </w:rPr>
            </w:rPrChange>
          </w:rPr>
          <w:t>1.2</w:t>
        </w:r>
        <w:r w:rsidRPr="00920004">
          <w:rPr>
            <w:rFonts w:asciiTheme="minorHAnsi" w:eastAsiaTheme="minorEastAsia" w:hAnsiTheme="minorHAnsi" w:cstheme="minorBidi"/>
            <w:noProof/>
            <w:sz w:val="22"/>
            <w:szCs w:val="22"/>
            <w:lang w:val="en-US"/>
            <w:rPrChange w:id="1134" w:author="phuong vu" w:date="2018-11-30T22:36:00Z">
              <w:rPr>
                <w:rFonts w:asciiTheme="minorHAnsi" w:eastAsiaTheme="minorEastAsia" w:hAnsiTheme="minorHAnsi" w:cstheme="minorBidi"/>
                <w:noProof/>
                <w:sz w:val="22"/>
                <w:szCs w:val="22"/>
                <w:lang w:val="en-US"/>
              </w:rPr>
            </w:rPrChange>
          </w:rPr>
          <w:tab/>
        </w:r>
        <w:r w:rsidRPr="00920004">
          <w:rPr>
            <w:noProof/>
            <w:rPrChange w:id="1135" w:author="phuong vu" w:date="2018-11-30T22:36:00Z">
              <w:rPr>
                <w:noProof/>
              </w:rPr>
            </w:rPrChange>
          </w:rPr>
          <w:t>Môi trường vận hành</w:t>
        </w:r>
        <w:r w:rsidRPr="00920004">
          <w:rPr>
            <w:noProof/>
            <w:rPrChange w:id="1136" w:author="phuong vu" w:date="2018-11-30T22:36:00Z">
              <w:rPr>
                <w:noProof/>
              </w:rPr>
            </w:rPrChange>
          </w:rPr>
          <w:tab/>
        </w:r>
        <w:r w:rsidRPr="00920004">
          <w:rPr>
            <w:noProof/>
            <w:rPrChange w:id="1137" w:author="phuong vu" w:date="2018-11-30T22:36:00Z">
              <w:rPr>
                <w:noProof/>
              </w:rPr>
            </w:rPrChange>
          </w:rPr>
          <w:fldChar w:fldCharType="begin"/>
        </w:r>
        <w:r w:rsidRPr="00920004">
          <w:rPr>
            <w:noProof/>
            <w:rPrChange w:id="1138" w:author="phuong vu" w:date="2018-11-30T22:36:00Z">
              <w:rPr>
                <w:noProof/>
              </w:rPr>
            </w:rPrChange>
          </w:rPr>
          <w:instrText xml:space="preserve"> PAGEREF _Toc531380648 \h </w:instrText>
        </w:r>
        <w:r w:rsidRPr="00920004">
          <w:rPr>
            <w:noProof/>
            <w:rPrChange w:id="1139" w:author="phuong vu" w:date="2018-11-30T22:36:00Z">
              <w:rPr>
                <w:noProof/>
              </w:rPr>
            </w:rPrChange>
          </w:rPr>
        </w:r>
      </w:ins>
      <w:r w:rsidRPr="00920004">
        <w:rPr>
          <w:noProof/>
          <w:rPrChange w:id="1140" w:author="phuong vu" w:date="2018-11-30T22:36:00Z">
            <w:rPr>
              <w:noProof/>
            </w:rPr>
          </w:rPrChange>
        </w:rPr>
        <w:fldChar w:fldCharType="separate"/>
      </w:r>
      <w:ins w:id="1141" w:author="phuong vu" w:date="2018-11-30T22:33:00Z">
        <w:r w:rsidRPr="00920004">
          <w:rPr>
            <w:noProof/>
            <w:rPrChange w:id="1142" w:author="phuong vu" w:date="2018-11-30T22:36:00Z">
              <w:rPr>
                <w:noProof/>
              </w:rPr>
            </w:rPrChange>
          </w:rPr>
          <w:t>9</w:t>
        </w:r>
        <w:r w:rsidRPr="00920004">
          <w:rPr>
            <w:noProof/>
            <w:rPrChange w:id="1143" w:author="phuong vu" w:date="2018-11-30T22:36:00Z">
              <w:rPr>
                <w:noProof/>
              </w:rPr>
            </w:rPrChange>
          </w:rPr>
          <w:fldChar w:fldCharType="end"/>
        </w:r>
      </w:ins>
    </w:p>
    <w:p w14:paraId="544017D2" w14:textId="1E501537" w:rsidR="00920004" w:rsidRPr="00920004" w:rsidRDefault="00920004">
      <w:pPr>
        <w:pStyle w:val="TOC2"/>
        <w:tabs>
          <w:tab w:val="left" w:pos="880"/>
          <w:tab w:val="right" w:leader="dot" w:pos="8777"/>
        </w:tabs>
        <w:rPr>
          <w:ins w:id="1144" w:author="phuong vu" w:date="2018-11-30T22:33:00Z"/>
          <w:rFonts w:asciiTheme="minorHAnsi" w:eastAsiaTheme="minorEastAsia" w:hAnsiTheme="minorHAnsi" w:cstheme="minorBidi"/>
          <w:noProof/>
          <w:sz w:val="22"/>
          <w:szCs w:val="22"/>
          <w:lang w:val="en-US"/>
          <w:rPrChange w:id="1145" w:author="phuong vu" w:date="2018-11-30T22:36:00Z">
            <w:rPr>
              <w:ins w:id="1146" w:author="phuong vu" w:date="2018-11-30T22:33:00Z"/>
              <w:rFonts w:asciiTheme="minorHAnsi" w:eastAsiaTheme="minorEastAsia" w:hAnsiTheme="minorHAnsi" w:cstheme="minorBidi"/>
              <w:noProof/>
              <w:sz w:val="22"/>
              <w:szCs w:val="22"/>
              <w:lang w:val="en-US"/>
            </w:rPr>
          </w:rPrChange>
        </w:rPr>
      </w:pPr>
      <w:ins w:id="1147" w:author="phuong vu" w:date="2018-11-30T22:33:00Z">
        <w:r w:rsidRPr="00920004">
          <w:rPr>
            <w:noProof/>
            <w:rPrChange w:id="1148" w:author="phuong vu" w:date="2018-11-30T22:36:00Z">
              <w:rPr>
                <w:noProof/>
              </w:rPr>
            </w:rPrChange>
          </w:rPr>
          <w:t>1.3</w:t>
        </w:r>
        <w:r w:rsidRPr="00920004">
          <w:rPr>
            <w:rFonts w:asciiTheme="minorHAnsi" w:eastAsiaTheme="minorEastAsia" w:hAnsiTheme="minorHAnsi" w:cstheme="minorBidi"/>
            <w:noProof/>
            <w:sz w:val="22"/>
            <w:szCs w:val="22"/>
            <w:lang w:val="en-US"/>
            <w:rPrChange w:id="1149" w:author="phuong vu" w:date="2018-11-30T22:36:00Z">
              <w:rPr>
                <w:rFonts w:asciiTheme="minorHAnsi" w:eastAsiaTheme="minorEastAsia" w:hAnsiTheme="minorHAnsi" w:cstheme="minorBidi"/>
                <w:noProof/>
                <w:sz w:val="22"/>
                <w:szCs w:val="22"/>
                <w:lang w:val="en-US"/>
              </w:rPr>
            </w:rPrChange>
          </w:rPr>
          <w:tab/>
        </w:r>
        <w:r w:rsidRPr="00920004">
          <w:rPr>
            <w:noProof/>
            <w:rPrChange w:id="1150" w:author="phuong vu" w:date="2018-11-30T22:36:00Z">
              <w:rPr>
                <w:noProof/>
              </w:rPr>
            </w:rPrChange>
          </w:rPr>
          <w:t>Yêu cầu chức năng</w:t>
        </w:r>
        <w:r w:rsidRPr="00920004">
          <w:rPr>
            <w:noProof/>
            <w:rPrChange w:id="1151" w:author="phuong vu" w:date="2018-11-30T22:36:00Z">
              <w:rPr>
                <w:noProof/>
              </w:rPr>
            </w:rPrChange>
          </w:rPr>
          <w:tab/>
        </w:r>
        <w:r w:rsidRPr="00920004">
          <w:rPr>
            <w:noProof/>
            <w:rPrChange w:id="1152" w:author="phuong vu" w:date="2018-11-30T22:36:00Z">
              <w:rPr>
                <w:noProof/>
              </w:rPr>
            </w:rPrChange>
          </w:rPr>
          <w:fldChar w:fldCharType="begin"/>
        </w:r>
        <w:r w:rsidRPr="00920004">
          <w:rPr>
            <w:noProof/>
            <w:rPrChange w:id="1153" w:author="phuong vu" w:date="2018-11-30T22:36:00Z">
              <w:rPr>
                <w:noProof/>
              </w:rPr>
            </w:rPrChange>
          </w:rPr>
          <w:instrText xml:space="preserve"> PAGEREF _Toc531380649 \h </w:instrText>
        </w:r>
        <w:r w:rsidRPr="00920004">
          <w:rPr>
            <w:noProof/>
            <w:rPrChange w:id="1154" w:author="phuong vu" w:date="2018-11-30T22:36:00Z">
              <w:rPr>
                <w:noProof/>
              </w:rPr>
            </w:rPrChange>
          </w:rPr>
        </w:r>
      </w:ins>
      <w:r w:rsidRPr="00920004">
        <w:rPr>
          <w:noProof/>
          <w:rPrChange w:id="1155" w:author="phuong vu" w:date="2018-11-30T22:36:00Z">
            <w:rPr>
              <w:noProof/>
            </w:rPr>
          </w:rPrChange>
        </w:rPr>
        <w:fldChar w:fldCharType="separate"/>
      </w:r>
      <w:ins w:id="1156" w:author="phuong vu" w:date="2018-11-30T22:33:00Z">
        <w:r w:rsidRPr="00920004">
          <w:rPr>
            <w:noProof/>
            <w:rPrChange w:id="1157" w:author="phuong vu" w:date="2018-11-30T22:36:00Z">
              <w:rPr>
                <w:noProof/>
              </w:rPr>
            </w:rPrChange>
          </w:rPr>
          <w:t>9</w:t>
        </w:r>
        <w:r w:rsidRPr="00920004">
          <w:rPr>
            <w:noProof/>
            <w:rPrChange w:id="1158" w:author="phuong vu" w:date="2018-11-30T22:36:00Z">
              <w:rPr>
                <w:noProof/>
              </w:rPr>
            </w:rPrChange>
          </w:rPr>
          <w:fldChar w:fldCharType="end"/>
        </w:r>
      </w:ins>
    </w:p>
    <w:p w14:paraId="39DEB1C6" w14:textId="59D632AB" w:rsidR="00920004" w:rsidRPr="00920004" w:rsidRDefault="00920004">
      <w:pPr>
        <w:pStyle w:val="TOC3"/>
        <w:tabs>
          <w:tab w:val="left" w:pos="1320"/>
          <w:tab w:val="right" w:leader="dot" w:pos="8777"/>
        </w:tabs>
        <w:rPr>
          <w:ins w:id="1159" w:author="phuong vu" w:date="2018-11-30T22:33:00Z"/>
          <w:rFonts w:asciiTheme="minorHAnsi" w:eastAsiaTheme="minorEastAsia" w:hAnsiTheme="minorHAnsi" w:cstheme="minorBidi"/>
          <w:noProof/>
          <w:sz w:val="22"/>
          <w:szCs w:val="22"/>
          <w:lang w:val="en-US"/>
          <w:rPrChange w:id="1160" w:author="phuong vu" w:date="2018-11-30T22:36:00Z">
            <w:rPr>
              <w:ins w:id="1161" w:author="phuong vu" w:date="2018-11-30T22:33:00Z"/>
              <w:rFonts w:asciiTheme="minorHAnsi" w:eastAsiaTheme="minorEastAsia" w:hAnsiTheme="minorHAnsi" w:cstheme="minorBidi"/>
              <w:noProof/>
              <w:sz w:val="22"/>
              <w:szCs w:val="22"/>
              <w:lang w:val="en-US"/>
            </w:rPr>
          </w:rPrChange>
        </w:rPr>
      </w:pPr>
      <w:ins w:id="1162" w:author="phuong vu" w:date="2018-11-30T22:33:00Z">
        <w:r w:rsidRPr="00920004">
          <w:rPr>
            <w:noProof/>
            <w:rPrChange w:id="1163" w:author="phuong vu" w:date="2018-11-30T22:36:00Z">
              <w:rPr>
                <w:noProof/>
              </w:rPr>
            </w:rPrChange>
          </w:rPr>
          <w:t>1.3.1</w:t>
        </w:r>
        <w:r w:rsidRPr="00920004">
          <w:rPr>
            <w:rFonts w:asciiTheme="minorHAnsi" w:eastAsiaTheme="minorEastAsia" w:hAnsiTheme="minorHAnsi" w:cstheme="minorBidi"/>
            <w:noProof/>
            <w:sz w:val="22"/>
            <w:szCs w:val="22"/>
            <w:lang w:val="en-US"/>
            <w:rPrChange w:id="1164" w:author="phuong vu" w:date="2018-11-30T22:36:00Z">
              <w:rPr>
                <w:rFonts w:asciiTheme="minorHAnsi" w:eastAsiaTheme="minorEastAsia" w:hAnsiTheme="minorHAnsi" w:cstheme="minorBidi"/>
                <w:noProof/>
                <w:sz w:val="22"/>
                <w:szCs w:val="22"/>
                <w:lang w:val="en-US"/>
              </w:rPr>
            </w:rPrChange>
          </w:rPr>
          <w:tab/>
        </w:r>
        <w:r w:rsidRPr="00920004">
          <w:rPr>
            <w:noProof/>
            <w:rPrChange w:id="1165" w:author="phuong vu" w:date="2018-11-30T22:36:00Z">
              <w:rPr>
                <w:noProof/>
              </w:rPr>
            </w:rPrChange>
          </w:rPr>
          <w:t>Quản lí đơn hàng</w:t>
        </w:r>
        <w:r w:rsidRPr="00920004">
          <w:rPr>
            <w:noProof/>
            <w:rPrChange w:id="1166" w:author="phuong vu" w:date="2018-11-30T22:36:00Z">
              <w:rPr>
                <w:noProof/>
              </w:rPr>
            </w:rPrChange>
          </w:rPr>
          <w:tab/>
        </w:r>
        <w:r w:rsidRPr="00920004">
          <w:rPr>
            <w:noProof/>
            <w:rPrChange w:id="1167" w:author="phuong vu" w:date="2018-11-30T22:36:00Z">
              <w:rPr>
                <w:noProof/>
              </w:rPr>
            </w:rPrChange>
          </w:rPr>
          <w:fldChar w:fldCharType="begin"/>
        </w:r>
        <w:r w:rsidRPr="00920004">
          <w:rPr>
            <w:noProof/>
            <w:rPrChange w:id="1168" w:author="phuong vu" w:date="2018-11-30T22:36:00Z">
              <w:rPr>
                <w:noProof/>
              </w:rPr>
            </w:rPrChange>
          </w:rPr>
          <w:instrText xml:space="preserve"> PAGEREF _Toc531380650 \h </w:instrText>
        </w:r>
        <w:r w:rsidRPr="00920004">
          <w:rPr>
            <w:noProof/>
            <w:rPrChange w:id="1169" w:author="phuong vu" w:date="2018-11-30T22:36:00Z">
              <w:rPr>
                <w:noProof/>
              </w:rPr>
            </w:rPrChange>
          </w:rPr>
        </w:r>
      </w:ins>
      <w:r w:rsidRPr="00920004">
        <w:rPr>
          <w:noProof/>
          <w:rPrChange w:id="1170" w:author="phuong vu" w:date="2018-11-30T22:36:00Z">
            <w:rPr>
              <w:noProof/>
            </w:rPr>
          </w:rPrChange>
        </w:rPr>
        <w:fldChar w:fldCharType="separate"/>
      </w:r>
      <w:ins w:id="1171" w:author="phuong vu" w:date="2018-11-30T22:33:00Z">
        <w:r w:rsidRPr="00920004">
          <w:rPr>
            <w:noProof/>
            <w:rPrChange w:id="1172" w:author="phuong vu" w:date="2018-11-30T22:36:00Z">
              <w:rPr>
                <w:noProof/>
              </w:rPr>
            </w:rPrChange>
          </w:rPr>
          <w:t>9</w:t>
        </w:r>
        <w:r w:rsidRPr="00920004">
          <w:rPr>
            <w:noProof/>
            <w:rPrChange w:id="1173" w:author="phuong vu" w:date="2018-11-30T22:36:00Z">
              <w:rPr>
                <w:noProof/>
              </w:rPr>
            </w:rPrChange>
          </w:rPr>
          <w:fldChar w:fldCharType="end"/>
        </w:r>
      </w:ins>
    </w:p>
    <w:p w14:paraId="2F56D4A5" w14:textId="5EFC8ABB" w:rsidR="00920004" w:rsidRPr="00920004" w:rsidRDefault="00920004">
      <w:pPr>
        <w:pStyle w:val="TOC4"/>
        <w:rPr>
          <w:ins w:id="1174" w:author="phuong vu" w:date="2018-11-30T22:33:00Z"/>
          <w:rFonts w:asciiTheme="minorHAnsi" w:eastAsiaTheme="minorEastAsia" w:hAnsiTheme="minorHAnsi" w:cstheme="minorBidi"/>
          <w:noProof/>
          <w:sz w:val="22"/>
          <w:szCs w:val="22"/>
          <w:lang w:val="en-US"/>
          <w:rPrChange w:id="1175" w:author="phuong vu" w:date="2018-11-30T22:36:00Z">
            <w:rPr>
              <w:ins w:id="1176" w:author="phuong vu" w:date="2018-11-30T22:33:00Z"/>
              <w:rFonts w:asciiTheme="minorHAnsi" w:eastAsiaTheme="minorEastAsia" w:hAnsiTheme="minorHAnsi" w:cstheme="minorBidi"/>
              <w:noProof/>
              <w:sz w:val="22"/>
              <w:szCs w:val="22"/>
              <w:lang w:val="en-US"/>
            </w:rPr>
          </w:rPrChange>
        </w:rPr>
      </w:pPr>
      <w:ins w:id="1177" w:author="phuong vu" w:date="2018-11-30T22:33:00Z">
        <w:r w:rsidRPr="00920004">
          <w:rPr>
            <w:noProof/>
            <w:lang w:val="en-US"/>
            <w:rPrChange w:id="1178" w:author="phuong vu" w:date="2018-11-30T22:36:00Z">
              <w:rPr>
                <w:noProof/>
                <w:lang w:val="en-US"/>
              </w:rPr>
            </w:rPrChange>
          </w:rPr>
          <w:t>1.3.1.1</w:t>
        </w:r>
        <w:r w:rsidRPr="00920004">
          <w:rPr>
            <w:rFonts w:asciiTheme="minorHAnsi" w:eastAsiaTheme="minorEastAsia" w:hAnsiTheme="minorHAnsi" w:cstheme="minorBidi"/>
            <w:noProof/>
            <w:sz w:val="22"/>
            <w:szCs w:val="22"/>
            <w:lang w:val="en-US"/>
            <w:rPrChange w:id="117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180" w:author="phuong vu" w:date="2018-11-30T22:36:00Z">
              <w:rPr>
                <w:noProof/>
                <w:lang w:val="en-US"/>
              </w:rPr>
            </w:rPrChange>
          </w:rPr>
          <w:t>Xem danh sách đơn hàng theo trạng thái</w:t>
        </w:r>
        <w:r w:rsidRPr="00920004">
          <w:rPr>
            <w:noProof/>
            <w:rPrChange w:id="1181" w:author="phuong vu" w:date="2018-11-30T22:36:00Z">
              <w:rPr>
                <w:noProof/>
              </w:rPr>
            </w:rPrChange>
          </w:rPr>
          <w:tab/>
        </w:r>
        <w:r w:rsidRPr="00920004">
          <w:rPr>
            <w:noProof/>
            <w:rPrChange w:id="1182" w:author="phuong vu" w:date="2018-11-30T22:36:00Z">
              <w:rPr>
                <w:noProof/>
              </w:rPr>
            </w:rPrChange>
          </w:rPr>
          <w:fldChar w:fldCharType="begin"/>
        </w:r>
        <w:r w:rsidRPr="00920004">
          <w:rPr>
            <w:noProof/>
            <w:rPrChange w:id="1183" w:author="phuong vu" w:date="2018-11-30T22:36:00Z">
              <w:rPr>
                <w:noProof/>
              </w:rPr>
            </w:rPrChange>
          </w:rPr>
          <w:instrText xml:space="preserve"> PAGEREF _Toc531380651 \h </w:instrText>
        </w:r>
        <w:r w:rsidRPr="00920004">
          <w:rPr>
            <w:noProof/>
            <w:rPrChange w:id="1184" w:author="phuong vu" w:date="2018-11-30T22:36:00Z">
              <w:rPr>
                <w:noProof/>
              </w:rPr>
            </w:rPrChange>
          </w:rPr>
        </w:r>
      </w:ins>
      <w:r w:rsidRPr="00920004">
        <w:rPr>
          <w:noProof/>
          <w:rPrChange w:id="1185" w:author="phuong vu" w:date="2018-11-30T22:36:00Z">
            <w:rPr>
              <w:noProof/>
            </w:rPr>
          </w:rPrChange>
        </w:rPr>
        <w:fldChar w:fldCharType="separate"/>
      </w:r>
      <w:ins w:id="1186" w:author="phuong vu" w:date="2018-11-30T22:33:00Z">
        <w:r w:rsidRPr="00920004">
          <w:rPr>
            <w:noProof/>
            <w:rPrChange w:id="1187" w:author="phuong vu" w:date="2018-11-30T22:36:00Z">
              <w:rPr>
                <w:noProof/>
              </w:rPr>
            </w:rPrChange>
          </w:rPr>
          <w:t>9</w:t>
        </w:r>
        <w:r w:rsidRPr="00920004">
          <w:rPr>
            <w:noProof/>
            <w:rPrChange w:id="1188" w:author="phuong vu" w:date="2018-11-30T22:36:00Z">
              <w:rPr>
                <w:noProof/>
              </w:rPr>
            </w:rPrChange>
          </w:rPr>
          <w:fldChar w:fldCharType="end"/>
        </w:r>
      </w:ins>
    </w:p>
    <w:p w14:paraId="31287E02" w14:textId="4063892C" w:rsidR="00920004" w:rsidRPr="00920004" w:rsidRDefault="00920004">
      <w:pPr>
        <w:pStyle w:val="TOC4"/>
        <w:rPr>
          <w:ins w:id="1189" w:author="phuong vu" w:date="2018-11-30T22:33:00Z"/>
          <w:rFonts w:asciiTheme="minorHAnsi" w:eastAsiaTheme="minorEastAsia" w:hAnsiTheme="minorHAnsi" w:cstheme="minorBidi"/>
          <w:noProof/>
          <w:sz w:val="22"/>
          <w:szCs w:val="22"/>
          <w:lang w:val="en-US"/>
          <w:rPrChange w:id="1190" w:author="phuong vu" w:date="2018-11-30T22:36:00Z">
            <w:rPr>
              <w:ins w:id="1191" w:author="phuong vu" w:date="2018-11-30T22:33:00Z"/>
              <w:rFonts w:asciiTheme="minorHAnsi" w:eastAsiaTheme="minorEastAsia" w:hAnsiTheme="minorHAnsi" w:cstheme="minorBidi"/>
              <w:noProof/>
              <w:sz w:val="22"/>
              <w:szCs w:val="22"/>
              <w:lang w:val="en-US"/>
            </w:rPr>
          </w:rPrChange>
        </w:rPr>
      </w:pPr>
      <w:ins w:id="1192" w:author="phuong vu" w:date="2018-11-30T22:33:00Z">
        <w:r w:rsidRPr="00920004">
          <w:rPr>
            <w:noProof/>
            <w:lang w:val="en-US"/>
            <w:rPrChange w:id="1193" w:author="phuong vu" w:date="2018-11-30T22:36:00Z">
              <w:rPr>
                <w:noProof/>
                <w:lang w:val="en-US"/>
              </w:rPr>
            </w:rPrChange>
          </w:rPr>
          <w:t>1.3.1.2</w:t>
        </w:r>
        <w:r w:rsidRPr="00920004">
          <w:rPr>
            <w:rFonts w:asciiTheme="minorHAnsi" w:eastAsiaTheme="minorEastAsia" w:hAnsiTheme="minorHAnsi" w:cstheme="minorBidi"/>
            <w:noProof/>
            <w:sz w:val="22"/>
            <w:szCs w:val="22"/>
            <w:lang w:val="en-US"/>
            <w:rPrChange w:id="119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195" w:author="phuong vu" w:date="2018-11-30T22:36:00Z">
              <w:rPr>
                <w:noProof/>
                <w:lang w:val="en-US"/>
              </w:rPr>
            </w:rPrChange>
          </w:rPr>
          <w:t>Xem chi tiết đơn hàng</w:t>
        </w:r>
        <w:r w:rsidRPr="00920004">
          <w:rPr>
            <w:noProof/>
            <w:rPrChange w:id="1196" w:author="phuong vu" w:date="2018-11-30T22:36:00Z">
              <w:rPr>
                <w:noProof/>
              </w:rPr>
            </w:rPrChange>
          </w:rPr>
          <w:tab/>
        </w:r>
        <w:r w:rsidRPr="00920004">
          <w:rPr>
            <w:noProof/>
            <w:rPrChange w:id="1197" w:author="phuong vu" w:date="2018-11-30T22:36:00Z">
              <w:rPr>
                <w:noProof/>
              </w:rPr>
            </w:rPrChange>
          </w:rPr>
          <w:fldChar w:fldCharType="begin"/>
        </w:r>
        <w:r w:rsidRPr="00920004">
          <w:rPr>
            <w:noProof/>
            <w:rPrChange w:id="1198" w:author="phuong vu" w:date="2018-11-30T22:36:00Z">
              <w:rPr>
                <w:noProof/>
              </w:rPr>
            </w:rPrChange>
          </w:rPr>
          <w:instrText xml:space="preserve"> PAGEREF _Toc531380652 \h </w:instrText>
        </w:r>
        <w:r w:rsidRPr="00920004">
          <w:rPr>
            <w:noProof/>
            <w:rPrChange w:id="1199" w:author="phuong vu" w:date="2018-11-30T22:36:00Z">
              <w:rPr>
                <w:noProof/>
              </w:rPr>
            </w:rPrChange>
          </w:rPr>
        </w:r>
      </w:ins>
      <w:r w:rsidRPr="00920004">
        <w:rPr>
          <w:noProof/>
          <w:rPrChange w:id="1200" w:author="phuong vu" w:date="2018-11-30T22:36:00Z">
            <w:rPr>
              <w:noProof/>
            </w:rPr>
          </w:rPrChange>
        </w:rPr>
        <w:fldChar w:fldCharType="separate"/>
      </w:r>
      <w:ins w:id="1201" w:author="phuong vu" w:date="2018-11-30T22:33:00Z">
        <w:r w:rsidRPr="00920004">
          <w:rPr>
            <w:noProof/>
            <w:rPrChange w:id="1202" w:author="phuong vu" w:date="2018-11-30T22:36:00Z">
              <w:rPr>
                <w:noProof/>
              </w:rPr>
            </w:rPrChange>
          </w:rPr>
          <w:t>10</w:t>
        </w:r>
        <w:r w:rsidRPr="00920004">
          <w:rPr>
            <w:noProof/>
            <w:rPrChange w:id="1203" w:author="phuong vu" w:date="2018-11-30T22:36:00Z">
              <w:rPr>
                <w:noProof/>
              </w:rPr>
            </w:rPrChange>
          </w:rPr>
          <w:fldChar w:fldCharType="end"/>
        </w:r>
      </w:ins>
    </w:p>
    <w:p w14:paraId="7976D1D0" w14:textId="0E2DC3A3" w:rsidR="00920004" w:rsidRPr="00920004" w:rsidRDefault="00920004">
      <w:pPr>
        <w:pStyle w:val="TOC4"/>
        <w:rPr>
          <w:ins w:id="1204" w:author="phuong vu" w:date="2018-11-30T22:33:00Z"/>
          <w:rFonts w:asciiTheme="minorHAnsi" w:eastAsiaTheme="minorEastAsia" w:hAnsiTheme="minorHAnsi" w:cstheme="minorBidi"/>
          <w:noProof/>
          <w:sz w:val="22"/>
          <w:szCs w:val="22"/>
          <w:lang w:val="en-US"/>
          <w:rPrChange w:id="1205" w:author="phuong vu" w:date="2018-11-30T22:36:00Z">
            <w:rPr>
              <w:ins w:id="1206" w:author="phuong vu" w:date="2018-11-30T22:33:00Z"/>
              <w:rFonts w:asciiTheme="minorHAnsi" w:eastAsiaTheme="minorEastAsia" w:hAnsiTheme="minorHAnsi" w:cstheme="minorBidi"/>
              <w:noProof/>
              <w:sz w:val="22"/>
              <w:szCs w:val="22"/>
              <w:lang w:val="en-US"/>
            </w:rPr>
          </w:rPrChange>
        </w:rPr>
      </w:pPr>
      <w:ins w:id="1207" w:author="phuong vu" w:date="2018-11-30T22:33:00Z">
        <w:r w:rsidRPr="00920004">
          <w:rPr>
            <w:noProof/>
            <w:rPrChange w:id="1208" w:author="phuong vu" w:date="2018-11-30T22:36:00Z">
              <w:rPr>
                <w:noProof/>
              </w:rPr>
            </w:rPrChange>
          </w:rPr>
          <w:t>1.3.1.3</w:t>
        </w:r>
        <w:r w:rsidRPr="00920004">
          <w:rPr>
            <w:rFonts w:asciiTheme="minorHAnsi" w:eastAsiaTheme="minorEastAsia" w:hAnsiTheme="minorHAnsi" w:cstheme="minorBidi"/>
            <w:noProof/>
            <w:sz w:val="22"/>
            <w:szCs w:val="22"/>
            <w:lang w:val="en-US"/>
            <w:rPrChange w:id="1209" w:author="phuong vu" w:date="2018-11-30T22:36:00Z">
              <w:rPr>
                <w:rFonts w:asciiTheme="minorHAnsi" w:eastAsiaTheme="minorEastAsia" w:hAnsiTheme="minorHAnsi" w:cstheme="minorBidi"/>
                <w:noProof/>
                <w:sz w:val="22"/>
                <w:szCs w:val="22"/>
                <w:lang w:val="en-US"/>
              </w:rPr>
            </w:rPrChange>
          </w:rPr>
          <w:tab/>
        </w:r>
        <w:r w:rsidRPr="00920004">
          <w:rPr>
            <w:noProof/>
            <w:rPrChange w:id="1210" w:author="phuong vu" w:date="2018-11-30T22:36:00Z">
              <w:rPr>
                <w:noProof/>
              </w:rPr>
            </w:rPrChange>
          </w:rPr>
          <w:t>Thay đổi trạng thái đơn hàng</w:t>
        </w:r>
        <w:r w:rsidRPr="00920004">
          <w:rPr>
            <w:noProof/>
            <w:rPrChange w:id="1211" w:author="phuong vu" w:date="2018-11-30T22:36:00Z">
              <w:rPr>
                <w:noProof/>
              </w:rPr>
            </w:rPrChange>
          </w:rPr>
          <w:tab/>
        </w:r>
        <w:r w:rsidRPr="00920004">
          <w:rPr>
            <w:noProof/>
            <w:rPrChange w:id="1212" w:author="phuong vu" w:date="2018-11-30T22:36:00Z">
              <w:rPr>
                <w:noProof/>
              </w:rPr>
            </w:rPrChange>
          </w:rPr>
          <w:fldChar w:fldCharType="begin"/>
        </w:r>
        <w:r w:rsidRPr="00920004">
          <w:rPr>
            <w:noProof/>
            <w:rPrChange w:id="1213" w:author="phuong vu" w:date="2018-11-30T22:36:00Z">
              <w:rPr>
                <w:noProof/>
              </w:rPr>
            </w:rPrChange>
          </w:rPr>
          <w:instrText xml:space="preserve"> PAGEREF _Toc531380653 \h </w:instrText>
        </w:r>
        <w:r w:rsidRPr="00920004">
          <w:rPr>
            <w:noProof/>
            <w:rPrChange w:id="1214" w:author="phuong vu" w:date="2018-11-30T22:36:00Z">
              <w:rPr>
                <w:noProof/>
              </w:rPr>
            </w:rPrChange>
          </w:rPr>
        </w:r>
      </w:ins>
      <w:r w:rsidRPr="00920004">
        <w:rPr>
          <w:noProof/>
          <w:rPrChange w:id="1215" w:author="phuong vu" w:date="2018-11-30T22:36:00Z">
            <w:rPr>
              <w:noProof/>
            </w:rPr>
          </w:rPrChange>
        </w:rPr>
        <w:fldChar w:fldCharType="separate"/>
      </w:r>
      <w:ins w:id="1216" w:author="phuong vu" w:date="2018-11-30T22:33:00Z">
        <w:r w:rsidRPr="00920004">
          <w:rPr>
            <w:noProof/>
            <w:rPrChange w:id="1217" w:author="phuong vu" w:date="2018-11-30T22:36:00Z">
              <w:rPr>
                <w:noProof/>
              </w:rPr>
            </w:rPrChange>
          </w:rPr>
          <w:t>10</w:t>
        </w:r>
        <w:r w:rsidRPr="00920004">
          <w:rPr>
            <w:noProof/>
            <w:rPrChange w:id="1218" w:author="phuong vu" w:date="2018-11-30T22:36:00Z">
              <w:rPr>
                <w:noProof/>
              </w:rPr>
            </w:rPrChange>
          </w:rPr>
          <w:fldChar w:fldCharType="end"/>
        </w:r>
      </w:ins>
    </w:p>
    <w:p w14:paraId="5E5C1684" w14:textId="0ED65345" w:rsidR="00920004" w:rsidRPr="00920004" w:rsidRDefault="00920004">
      <w:pPr>
        <w:pStyle w:val="TOC4"/>
        <w:rPr>
          <w:ins w:id="1219" w:author="phuong vu" w:date="2018-11-30T22:33:00Z"/>
          <w:rFonts w:asciiTheme="minorHAnsi" w:eastAsiaTheme="minorEastAsia" w:hAnsiTheme="minorHAnsi" w:cstheme="minorBidi"/>
          <w:noProof/>
          <w:sz w:val="22"/>
          <w:szCs w:val="22"/>
          <w:lang w:val="en-US"/>
          <w:rPrChange w:id="1220" w:author="phuong vu" w:date="2018-11-30T22:36:00Z">
            <w:rPr>
              <w:ins w:id="1221" w:author="phuong vu" w:date="2018-11-30T22:33:00Z"/>
              <w:rFonts w:asciiTheme="minorHAnsi" w:eastAsiaTheme="minorEastAsia" w:hAnsiTheme="minorHAnsi" w:cstheme="minorBidi"/>
              <w:noProof/>
              <w:sz w:val="22"/>
              <w:szCs w:val="22"/>
              <w:lang w:val="en-US"/>
            </w:rPr>
          </w:rPrChange>
        </w:rPr>
      </w:pPr>
      <w:ins w:id="1222" w:author="phuong vu" w:date="2018-11-30T22:33:00Z">
        <w:r w:rsidRPr="00920004">
          <w:rPr>
            <w:noProof/>
            <w:lang w:val="en-US"/>
            <w:rPrChange w:id="1223" w:author="phuong vu" w:date="2018-11-30T22:36:00Z">
              <w:rPr>
                <w:noProof/>
                <w:lang w:val="en-US"/>
              </w:rPr>
            </w:rPrChange>
          </w:rPr>
          <w:t>1.3.1.4</w:t>
        </w:r>
        <w:r w:rsidRPr="00920004">
          <w:rPr>
            <w:rFonts w:asciiTheme="minorHAnsi" w:eastAsiaTheme="minorEastAsia" w:hAnsiTheme="minorHAnsi" w:cstheme="minorBidi"/>
            <w:noProof/>
            <w:sz w:val="22"/>
            <w:szCs w:val="22"/>
            <w:lang w:val="en-US"/>
            <w:rPrChange w:id="122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25" w:author="phuong vu" w:date="2018-11-30T22:36:00Z">
              <w:rPr>
                <w:noProof/>
                <w:lang w:val="en-US"/>
              </w:rPr>
            </w:rPrChange>
          </w:rPr>
          <w:t>Tạo hóa đơn đơn hàng</w:t>
        </w:r>
        <w:r w:rsidRPr="00920004">
          <w:rPr>
            <w:noProof/>
            <w:rPrChange w:id="1226" w:author="phuong vu" w:date="2018-11-30T22:36:00Z">
              <w:rPr>
                <w:noProof/>
              </w:rPr>
            </w:rPrChange>
          </w:rPr>
          <w:tab/>
        </w:r>
        <w:r w:rsidRPr="00920004">
          <w:rPr>
            <w:noProof/>
            <w:rPrChange w:id="1227" w:author="phuong vu" w:date="2018-11-30T22:36:00Z">
              <w:rPr>
                <w:noProof/>
              </w:rPr>
            </w:rPrChange>
          </w:rPr>
          <w:fldChar w:fldCharType="begin"/>
        </w:r>
        <w:r w:rsidRPr="00920004">
          <w:rPr>
            <w:noProof/>
            <w:rPrChange w:id="1228" w:author="phuong vu" w:date="2018-11-30T22:36:00Z">
              <w:rPr>
                <w:noProof/>
              </w:rPr>
            </w:rPrChange>
          </w:rPr>
          <w:instrText xml:space="preserve"> PAGEREF _Toc531380654 \h </w:instrText>
        </w:r>
        <w:r w:rsidRPr="00920004">
          <w:rPr>
            <w:noProof/>
            <w:rPrChange w:id="1229" w:author="phuong vu" w:date="2018-11-30T22:36:00Z">
              <w:rPr>
                <w:noProof/>
              </w:rPr>
            </w:rPrChange>
          </w:rPr>
        </w:r>
      </w:ins>
      <w:r w:rsidRPr="00920004">
        <w:rPr>
          <w:noProof/>
          <w:rPrChange w:id="1230" w:author="phuong vu" w:date="2018-11-30T22:36:00Z">
            <w:rPr>
              <w:noProof/>
            </w:rPr>
          </w:rPrChange>
        </w:rPr>
        <w:fldChar w:fldCharType="separate"/>
      </w:r>
      <w:ins w:id="1231" w:author="phuong vu" w:date="2018-11-30T22:33:00Z">
        <w:r w:rsidRPr="00920004">
          <w:rPr>
            <w:noProof/>
            <w:rPrChange w:id="1232" w:author="phuong vu" w:date="2018-11-30T22:36:00Z">
              <w:rPr>
                <w:noProof/>
              </w:rPr>
            </w:rPrChange>
          </w:rPr>
          <w:t>11</w:t>
        </w:r>
        <w:r w:rsidRPr="00920004">
          <w:rPr>
            <w:noProof/>
            <w:rPrChange w:id="1233" w:author="phuong vu" w:date="2018-11-30T22:36:00Z">
              <w:rPr>
                <w:noProof/>
              </w:rPr>
            </w:rPrChange>
          </w:rPr>
          <w:fldChar w:fldCharType="end"/>
        </w:r>
      </w:ins>
    </w:p>
    <w:p w14:paraId="0DD8ACD5" w14:textId="1EC1DA16" w:rsidR="00920004" w:rsidRPr="00920004" w:rsidRDefault="00920004">
      <w:pPr>
        <w:pStyle w:val="TOC4"/>
        <w:rPr>
          <w:ins w:id="1234" w:author="phuong vu" w:date="2018-11-30T22:33:00Z"/>
          <w:rFonts w:asciiTheme="minorHAnsi" w:eastAsiaTheme="minorEastAsia" w:hAnsiTheme="minorHAnsi" w:cstheme="minorBidi"/>
          <w:noProof/>
          <w:sz w:val="22"/>
          <w:szCs w:val="22"/>
          <w:lang w:val="en-US"/>
          <w:rPrChange w:id="1235" w:author="phuong vu" w:date="2018-11-30T22:36:00Z">
            <w:rPr>
              <w:ins w:id="1236" w:author="phuong vu" w:date="2018-11-30T22:33:00Z"/>
              <w:rFonts w:asciiTheme="minorHAnsi" w:eastAsiaTheme="minorEastAsia" w:hAnsiTheme="minorHAnsi" w:cstheme="minorBidi"/>
              <w:noProof/>
              <w:sz w:val="22"/>
              <w:szCs w:val="22"/>
              <w:lang w:val="en-US"/>
            </w:rPr>
          </w:rPrChange>
        </w:rPr>
      </w:pPr>
      <w:ins w:id="1237" w:author="phuong vu" w:date="2018-11-30T22:33:00Z">
        <w:r w:rsidRPr="00920004">
          <w:rPr>
            <w:noProof/>
            <w:lang w:val="en-US"/>
            <w:rPrChange w:id="1238" w:author="phuong vu" w:date="2018-11-30T22:36:00Z">
              <w:rPr>
                <w:noProof/>
                <w:lang w:val="en-US"/>
              </w:rPr>
            </w:rPrChange>
          </w:rPr>
          <w:t>1.3.1.5</w:t>
        </w:r>
        <w:r w:rsidRPr="00920004">
          <w:rPr>
            <w:rFonts w:asciiTheme="minorHAnsi" w:eastAsiaTheme="minorEastAsia" w:hAnsiTheme="minorHAnsi" w:cstheme="minorBidi"/>
            <w:noProof/>
            <w:sz w:val="22"/>
            <w:szCs w:val="22"/>
            <w:lang w:val="en-US"/>
            <w:rPrChange w:id="123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40" w:author="phuong vu" w:date="2018-11-30T22:36:00Z">
              <w:rPr>
                <w:noProof/>
                <w:lang w:val="en-US"/>
              </w:rPr>
            </w:rPrChange>
          </w:rPr>
          <w:t>Cập nhật hóa đơn</w:t>
        </w:r>
        <w:r w:rsidRPr="00920004">
          <w:rPr>
            <w:noProof/>
            <w:rPrChange w:id="1241" w:author="phuong vu" w:date="2018-11-30T22:36:00Z">
              <w:rPr>
                <w:noProof/>
              </w:rPr>
            </w:rPrChange>
          </w:rPr>
          <w:tab/>
        </w:r>
        <w:r w:rsidRPr="00920004">
          <w:rPr>
            <w:noProof/>
            <w:rPrChange w:id="1242" w:author="phuong vu" w:date="2018-11-30T22:36:00Z">
              <w:rPr>
                <w:noProof/>
              </w:rPr>
            </w:rPrChange>
          </w:rPr>
          <w:fldChar w:fldCharType="begin"/>
        </w:r>
        <w:r w:rsidRPr="00920004">
          <w:rPr>
            <w:noProof/>
            <w:rPrChange w:id="1243" w:author="phuong vu" w:date="2018-11-30T22:36:00Z">
              <w:rPr>
                <w:noProof/>
              </w:rPr>
            </w:rPrChange>
          </w:rPr>
          <w:instrText xml:space="preserve"> PAGEREF _Toc531380655 \h </w:instrText>
        </w:r>
        <w:r w:rsidRPr="00920004">
          <w:rPr>
            <w:noProof/>
            <w:rPrChange w:id="1244" w:author="phuong vu" w:date="2018-11-30T22:36:00Z">
              <w:rPr>
                <w:noProof/>
              </w:rPr>
            </w:rPrChange>
          </w:rPr>
        </w:r>
      </w:ins>
      <w:r w:rsidRPr="00920004">
        <w:rPr>
          <w:noProof/>
          <w:rPrChange w:id="1245" w:author="phuong vu" w:date="2018-11-30T22:36:00Z">
            <w:rPr>
              <w:noProof/>
            </w:rPr>
          </w:rPrChange>
        </w:rPr>
        <w:fldChar w:fldCharType="separate"/>
      </w:r>
      <w:ins w:id="1246" w:author="phuong vu" w:date="2018-11-30T22:33:00Z">
        <w:r w:rsidRPr="00920004">
          <w:rPr>
            <w:noProof/>
            <w:rPrChange w:id="1247" w:author="phuong vu" w:date="2018-11-30T22:36:00Z">
              <w:rPr>
                <w:noProof/>
              </w:rPr>
            </w:rPrChange>
          </w:rPr>
          <w:t>12</w:t>
        </w:r>
        <w:r w:rsidRPr="00920004">
          <w:rPr>
            <w:noProof/>
            <w:rPrChange w:id="1248" w:author="phuong vu" w:date="2018-11-30T22:36:00Z">
              <w:rPr>
                <w:noProof/>
              </w:rPr>
            </w:rPrChange>
          </w:rPr>
          <w:fldChar w:fldCharType="end"/>
        </w:r>
      </w:ins>
    </w:p>
    <w:p w14:paraId="4C6B29EA" w14:textId="1CEB375F" w:rsidR="00920004" w:rsidRPr="00920004" w:rsidRDefault="00920004">
      <w:pPr>
        <w:pStyle w:val="TOC3"/>
        <w:tabs>
          <w:tab w:val="left" w:pos="1320"/>
          <w:tab w:val="right" w:leader="dot" w:pos="8777"/>
        </w:tabs>
        <w:rPr>
          <w:ins w:id="1249" w:author="phuong vu" w:date="2018-11-30T22:33:00Z"/>
          <w:rFonts w:asciiTheme="minorHAnsi" w:eastAsiaTheme="minorEastAsia" w:hAnsiTheme="minorHAnsi" w:cstheme="minorBidi"/>
          <w:noProof/>
          <w:sz w:val="22"/>
          <w:szCs w:val="22"/>
          <w:lang w:val="en-US"/>
          <w:rPrChange w:id="1250" w:author="phuong vu" w:date="2018-11-30T22:36:00Z">
            <w:rPr>
              <w:ins w:id="1251" w:author="phuong vu" w:date="2018-11-30T22:33:00Z"/>
              <w:rFonts w:asciiTheme="minorHAnsi" w:eastAsiaTheme="minorEastAsia" w:hAnsiTheme="minorHAnsi" w:cstheme="minorBidi"/>
              <w:noProof/>
              <w:sz w:val="22"/>
              <w:szCs w:val="22"/>
              <w:lang w:val="en-US"/>
            </w:rPr>
          </w:rPrChange>
        </w:rPr>
      </w:pPr>
      <w:ins w:id="1252" w:author="phuong vu" w:date="2018-11-30T22:33:00Z">
        <w:r w:rsidRPr="00920004">
          <w:rPr>
            <w:noProof/>
            <w:rPrChange w:id="1253" w:author="phuong vu" w:date="2018-11-30T22:36:00Z">
              <w:rPr>
                <w:noProof/>
              </w:rPr>
            </w:rPrChange>
          </w:rPr>
          <w:t>1.3.2</w:t>
        </w:r>
        <w:r w:rsidRPr="00920004">
          <w:rPr>
            <w:rFonts w:asciiTheme="minorHAnsi" w:eastAsiaTheme="minorEastAsia" w:hAnsiTheme="minorHAnsi" w:cstheme="minorBidi"/>
            <w:noProof/>
            <w:sz w:val="22"/>
            <w:szCs w:val="22"/>
            <w:lang w:val="en-US"/>
            <w:rPrChange w:id="1254" w:author="phuong vu" w:date="2018-11-30T22:36:00Z">
              <w:rPr>
                <w:rFonts w:asciiTheme="minorHAnsi" w:eastAsiaTheme="minorEastAsia" w:hAnsiTheme="minorHAnsi" w:cstheme="minorBidi"/>
                <w:noProof/>
                <w:sz w:val="22"/>
                <w:szCs w:val="22"/>
                <w:lang w:val="en-US"/>
              </w:rPr>
            </w:rPrChange>
          </w:rPr>
          <w:tab/>
        </w:r>
        <w:r w:rsidRPr="00920004">
          <w:rPr>
            <w:noProof/>
            <w:rPrChange w:id="1255" w:author="phuong vu" w:date="2018-11-30T22:36:00Z">
              <w:rPr>
                <w:noProof/>
              </w:rPr>
            </w:rPrChange>
          </w:rPr>
          <w:t>Quản lí biên nhận</w:t>
        </w:r>
        <w:r w:rsidRPr="00920004">
          <w:rPr>
            <w:noProof/>
            <w:rPrChange w:id="1256" w:author="phuong vu" w:date="2018-11-30T22:36:00Z">
              <w:rPr>
                <w:noProof/>
              </w:rPr>
            </w:rPrChange>
          </w:rPr>
          <w:tab/>
        </w:r>
        <w:r w:rsidRPr="00920004">
          <w:rPr>
            <w:noProof/>
            <w:rPrChange w:id="1257" w:author="phuong vu" w:date="2018-11-30T22:36:00Z">
              <w:rPr>
                <w:noProof/>
              </w:rPr>
            </w:rPrChange>
          </w:rPr>
          <w:fldChar w:fldCharType="begin"/>
        </w:r>
        <w:r w:rsidRPr="00920004">
          <w:rPr>
            <w:noProof/>
            <w:rPrChange w:id="1258" w:author="phuong vu" w:date="2018-11-30T22:36:00Z">
              <w:rPr>
                <w:noProof/>
              </w:rPr>
            </w:rPrChange>
          </w:rPr>
          <w:instrText xml:space="preserve"> PAGEREF _Toc531380656 \h </w:instrText>
        </w:r>
        <w:r w:rsidRPr="00920004">
          <w:rPr>
            <w:noProof/>
            <w:rPrChange w:id="1259" w:author="phuong vu" w:date="2018-11-30T22:36:00Z">
              <w:rPr>
                <w:noProof/>
              </w:rPr>
            </w:rPrChange>
          </w:rPr>
        </w:r>
      </w:ins>
      <w:r w:rsidRPr="00920004">
        <w:rPr>
          <w:noProof/>
          <w:rPrChange w:id="1260" w:author="phuong vu" w:date="2018-11-30T22:36:00Z">
            <w:rPr>
              <w:noProof/>
            </w:rPr>
          </w:rPrChange>
        </w:rPr>
        <w:fldChar w:fldCharType="separate"/>
      </w:r>
      <w:ins w:id="1261" w:author="phuong vu" w:date="2018-11-30T22:33:00Z">
        <w:r w:rsidRPr="00920004">
          <w:rPr>
            <w:noProof/>
            <w:rPrChange w:id="1262" w:author="phuong vu" w:date="2018-11-30T22:36:00Z">
              <w:rPr>
                <w:noProof/>
              </w:rPr>
            </w:rPrChange>
          </w:rPr>
          <w:t>12</w:t>
        </w:r>
        <w:r w:rsidRPr="00920004">
          <w:rPr>
            <w:noProof/>
            <w:rPrChange w:id="1263" w:author="phuong vu" w:date="2018-11-30T22:36:00Z">
              <w:rPr>
                <w:noProof/>
              </w:rPr>
            </w:rPrChange>
          </w:rPr>
          <w:fldChar w:fldCharType="end"/>
        </w:r>
      </w:ins>
    </w:p>
    <w:p w14:paraId="4633DB3C" w14:textId="02A551D0" w:rsidR="00920004" w:rsidRPr="00920004" w:rsidRDefault="00920004">
      <w:pPr>
        <w:pStyle w:val="TOC4"/>
        <w:rPr>
          <w:ins w:id="1264" w:author="phuong vu" w:date="2018-11-30T22:33:00Z"/>
          <w:rFonts w:asciiTheme="minorHAnsi" w:eastAsiaTheme="minorEastAsia" w:hAnsiTheme="minorHAnsi" w:cstheme="minorBidi"/>
          <w:noProof/>
          <w:sz w:val="22"/>
          <w:szCs w:val="22"/>
          <w:lang w:val="en-US"/>
          <w:rPrChange w:id="1265" w:author="phuong vu" w:date="2018-11-30T22:36:00Z">
            <w:rPr>
              <w:ins w:id="1266" w:author="phuong vu" w:date="2018-11-30T22:33:00Z"/>
              <w:rFonts w:asciiTheme="minorHAnsi" w:eastAsiaTheme="minorEastAsia" w:hAnsiTheme="minorHAnsi" w:cstheme="minorBidi"/>
              <w:noProof/>
              <w:sz w:val="22"/>
              <w:szCs w:val="22"/>
              <w:lang w:val="en-US"/>
            </w:rPr>
          </w:rPrChange>
        </w:rPr>
      </w:pPr>
      <w:ins w:id="1267" w:author="phuong vu" w:date="2018-11-30T22:33:00Z">
        <w:r w:rsidRPr="00920004">
          <w:rPr>
            <w:noProof/>
            <w:lang w:val="en-US"/>
            <w:rPrChange w:id="1268" w:author="phuong vu" w:date="2018-11-30T22:36:00Z">
              <w:rPr>
                <w:noProof/>
                <w:lang w:val="en-US"/>
              </w:rPr>
            </w:rPrChange>
          </w:rPr>
          <w:lastRenderedPageBreak/>
          <w:t>1.3.2.1</w:t>
        </w:r>
        <w:r w:rsidRPr="00920004">
          <w:rPr>
            <w:rFonts w:asciiTheme="minorHAnsi" w:eastAsiaTheme="minorEastAsia" w:hAnsiTheme="minorHAnsi" w:cstheme="minorBidi"/>
            <w:noProof/>
            <w:sz w:val="22"/>
            <w:szCs w:val="22"/>
            <w:lang w:val="en-US"/>
            <w:rPrChange w:id="126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70" w:author="phuong vu" w:date="2018-11-30T22:36:00Z">
              <w:rPr>
                <w:noProof/>
                <w:lang w:val="en-US"/>
              </w:rPr>
            </w:rPrChange>
          </w:rPr>
          <w:t>Xem danh sách biên nhận theo trạng thái</w:t>
        </w:r>
        <w:r w:rsidRPr="00920004">
          <w:rPr>
            <w:noProof/>
            <w:rPrChange w:id="1271" w:author="phuong vu" w:date="2018-11-30T22:36:00Z">
              <w:rPr>
                <w:noProof/>
              </w:rPr>
            </w:rPrChange>
          </w:rPr>
          <w:tab/>
        </w:r>
        <w:r w:rsidRPr="00920004">
          <w:rPr>
            <w:noProof/>
            <w:rPrChange w:id="1272" w:author="phuong vu" w:date="2018-11-30T22:36:00Z">
              <w:rPr>
                <w:noProof/>
              </w:rPr>
            </w:rPrChange>
          </w:rPr>
          <w:fldChar w:fldCharType="begin"/>
        </w:r>
        <w:r w:rsidRPr="00920004">
          <w:rPr>
            <w:noProof/>
            <w:rPrChange w:id="1273" w:author="phuong vu" w:date="2018-11-30T22:36:00Z">
              <w:rPr>
                <w:noProof/>
              </w:rPr>
            </w:rPrChange>
          </w:rPr>
          <w:instrText xml:space="preserve"> PAGEREF _Toc531380657 \h </w:instrText>
        </w:r>
        <w:r w:rsidRPr="00920004">
          <w:rPr>
            <w:noProof/>
            <w:rPrChange w:id="1274" w:author="phuong vu" w:date="2018-11-30T22:36:00Z">
              <w:rPr>
                <w:noProof/>
              </w:rPr>
            </w:rPrChange>
          </w:rPr>
        </w:r>
      </w:ins>
      <w:r w:rsidRPr="00920004">
        <w:rPr>
          <w:noProof/>
          <w:rPrChange w:id="1275" w:author="phuong vu" w:date="2018-11-30T22:36:00Z">
            <w:rPr>
              <w:noProof/>
            </w:rPr>
          </w:rPrChange>
        </w:rPr>
        <w:fldChar w:fldCharType="separate"/>
      </w:r>
      <w:ins w:id="1276" w:author="phuong vu" w:date="2018-11-30T22:33:00Z">
        <w:r w:rsidRPr="00920004">
          <w:rPr>
            <w:noProof/>
            <w:rPrChange w:id="1277" w:author="phuong vu" w:date="2018-11-30T22:36:00Z">
              <w:rPr>
                <w:noProof/>
              </w:rPr>
            </w:rPrChange>
          </w:rPr>
          <w:t>12</w:t>
        </w:r>
        <w:r w:rsidRPr="00920004">
          <w:rPr>
            <w:noProof/>
            <w:rPrChange w:id="1278" w:author="phuong vu" w:date="2018-11-30T22:36:00Z">
              <w:rPr>
                <w:noProof/>
              </w:rPr>
            </w:rPrChange>
          </w:rPr>
          <w:fldChar w:fldCharType="end"/>
        </w:r>
      </w:ins>
    </w:p>
    <w:p w14:paraId="4E6E75D9" w14:textId="056F7517" w:rsidR="00920004" w:rsidRPr="00920004" w:rsidRDefault="00920004">
      <w:pPr>
        <w:pStyle w:val="TOC4"/>
        <w:rPr>
          <w:ins w:id="1279" w:author="phuong vu" w:date="2018-11-30T22:33:00Z"/>
          <w:rFonts w:asciiTheme="minorHAnsi" w:eastAsiaTheme="minorEastAsia" w:hAnsiTheme="minorHAnsi" w:cstheme="minorBidi"/>
          <w:noProof/>
          <w:sz w:val="22"/>
          <w:szCs w:val="22"/>
          <w:lang w:val="en-US"/>
          <w:rPrChange w:id="1280" w:author="phuong vu" w:date="2018-11-30T22:36:00Z">
            <w:rPr>
              <w:ins w:id="1281" w:author="phuong vu" w:date="2018-11-30T22:33:00Z"/>
              <w:rFonts w:asciiTheme="minorHAnsi" w:eastAsiaTheme="minorEastAsia" w:hAnsiTheme="minorHAnsi" w:cstheme="minorBidi"/>
              <w:noProof/>
              <w:sz w:val="22"/>
              <w:szCs w:val="22"/>
              <w:lang w:val="en-US"/>
            </w:rPr>
          </w:rPrChange>
        </w:rPr>
      </w:pPr>
      <w:ins w:id="1282" w:author="phuong vu" w:date="2018-11-30T22:33:00Z">
        <w:r w:rsidRPr="00920004">
          <w:rPr>
            <w:noProof/>
            <w:lang w:val="en-US"/>
            <w:rPrChange w:id="1283" w:author="phuong vu" w:date="2018-11-30T22:36:00Z">
              <w:rPr>
                <w:noProof/>
                <w:lang w:val="en-US"/>
              </w:rPr>
            </w:rPrChange>
          </w:rPr>
          <w:t>1.3.2.2</w:t>
        </w:r>
        <w:r w:rsidRPr="00920004">
          <w:rPr>
            <w:rFonts w:asciiTheme="minorHAnsi" w:eastAsiaTheme="minorEastAsia" w:hAnsiTheme="minorHAnsi" w:cstheme="minorBidi"/>
            <w:noProof/>
            <w:sz w:val="22"/>
            <w:szCs w:val="22"/>
            <w:lang w:val="en-US"/>
            <w:rPrChange w:id="128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285" w:author="phuong vu" w:date="2018-11-30T22:36:00Z">
              <w:rPr>
                <w:noProof/>
                <w:lang w:val="en-US"/>
              </w:rPr>
            </w:rPrChange>
          </w:rPr>
          <w:t>Xem chi tiết biên nhận</w:t>
        </w:r>
        <w:r w:rsidRPr="00920004">
          <w:rPr>
            <w:noProof/>
            <w:rPrChange w:id="1286" w:author="phuong vu" w:date="2018-11-30T22:36:00Z">
              <w:rPr>
                <w:noProof/>
              </w:rPr>
            </w:rPrChange>
          </w:rPr>
          <w:tab/>
        </w:r>
        <w:r w:rsidRPr="00920004">
          <w:rPr>
            <w:noProof/>
            <w:rPrChange w:id="1287" w:author="phuong vu" w:date="2018-11-30T22:36:00Z">
              <w:rPr>
                <w:noProof/>
              </w:rPr>
            </w:rPrChange>
          </w:rPr>
          <w:fldChar w:fldCharType="begin"/>
        </w:r>
        <w:r w:rsidRPr="00920004">
          <w:rPr>
            <w:noProof/>
            <w:rPrChange w:id="1288" w:author="phuong vu" w:date="2018-11-30T22:36:00Z">
              <w:rPr>
                <w:noProof/>
              </w:rPr>
            </w:rPrChange>
          </w:rPr>
          <w:instrText xml:space="preserve"> PAGEREF _Toc531380658 \h </w:instrText>
        </w:r>
        <w:r w:rsidRPr="00920004">
          <w:rPr>
            <w:noProof/>
            <w:rPrChange w:id="1289" w:author="phuong vu" w:date="2018-11-30T22:36:00Z">
              <w:rPr>
                <w:noProof/>
              </w:rPr>
            </w:rPrChange>
          </w:rPr>
        </w:r>
      </w:ins>
      <w:r w:rsidRPr="00920004">
        <w:rPr>
          <w:noProof/>
          <w:rPrChange w:id="1290" w:author="phuong vu" w:date="2018-11-30T22:36:00Z">
            <w:rPr>
              <w:noProof/>
            </w:rPr>
          </w:rPrChange>
        </w:rPr>
        <w:fldChar w:fldCharType="separate"/>
      </w:r>
      <w:ins w:id="1291" w:author="phuong vu" w:date="2018-11-30T22:33:00Z">
        <w:r w:rsidRPr="00920004">
          <w:rPr>
            <w:noProof/>
            <w:rPrChange w:id="1292" w:author="phuong vu" w:date="2018-11-30T22:36:00Z">
              <w:rPr>
                <w:noProof/>
              </w:rPr>
            </w:rPrChange>
          </w:rPr>
          <w:t>13</w:t>
        </w:r>
        <w:r w:rsidRPr="00920004">
          <w:rPr>
            <w:noProof/>
            <w:rPrChange w:id="1293" w:author="phuong vu" w:date="2018-11-30T22:36:00Z">
              <w:rPr>
                <w:noProof/>
              </w:rPr>
            </w:rPrChange>
          </w:rPr>
          <w:fldChar w:fldCharType="end"/>
        </w:r>
      </w:ins>
    </w:p>
    <w:p w14:paraId="7EABD2A1" w14:textId="21771219" w:rsidR="00920004" w:rsidRPr="00920004" w:rsidRDefault="00920004">
      <w:pPr>
        <w:pStyle w:val="TOC4"/>
        <w:rPr>
          <w:ins w:id="1294" w:author="phuong vu" w:date="2018-11-30T22:33:00Z"/>
          <w:rFonts w:asciiTheme="minorHAnsi" w:eastAsiaTheme="minorEastAsia" w:hAnsiTheme="minorHAnsi" w:cstheme="minorBidi"/>
          <w:noProof/>
          <w:sz w:val="22"/>
          <w:szCs w:val="22"/>
          <w:lang w:val="en-US"/>
          <w:rPrChange w:id="1295" w:author="phuong vu" w:date="2018-11-30T22:36:00Z">
            <w:rPr>
              <w:ins w:id="1296" w:author="phuong vu" w:date="2018-11-30T22:33:00Z"/>
              <w:rFonts w:asciiTheme="minorHAnsi" w:eastAsiaTheme="minorEastAsia" w:hAnsiTheme="minorHAnsi" w:cstheme="minorBidi"/>
              <w:noProof/>
              <w:sz w:val="22"/>
              <w:szCs w:val="22"/>
              <w:lang w:val="en-US"/>
            </w:rPr>
          </w:rPrChange>
        </w:rPr>
      </w:pPr>
      <w:ins w:id="1297" w:author="phuong vu" w:date="2018-11-30T22:33:00Z">
        <w:r w:rsidRPr="00920004">
          <w:rPr>
            <w:noProof/>
            <w:lang w:val="en-US"/>
            <w:rPrChange w:id="1298" w:author="phuong vu" w:date="2018-11-30T22:36:00Z">
              <w:rPr>
                <w:noProof/>
                <w:lang w:val="en-US"/>
              </w:rPr>
            </w:rPrChange>
          </w:rPr>
          <w:t>1.3.2.3</w:t>
        </w:r>
        <w:r w:rsidRPr="00920004">
          <w:rPr>
            <w:rFonts w:asciiTheme="minorHAnsi" w:eastAsiaTheme="minorEastAsia" w:hAnsiTheme="minorHAnsi" w:cstheme="minorBidi"/>
            <w:noProof/>
            <w:sz w:val="22"/>
            <w:szCs w:val="22"/>
            <w:lang w:val="en-US"/>
            <w:rPrChange w:id="129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300" w:author="phuong vu" w:date="2018-11-30T22:36:00Z">
              <w:rPr>
                <w:noProof/>
                <w:lang w:val="en-US"/>
              </w:rPr>
            </w:rPrChange>
          </w:rPr>
          <w:t>Thay đổi trạng thái biên nhận</w:t>
        </w:r>
        <w:r w:rsidRPr="00920004">
          <w:rPr>
            <w:noProof/>
            <w:rPrChange w:id="1301" w:author="phuong vu" w:date="2018-11-30T22:36:00Z">
              <w:rPr>
                <w:noProof/>
              </w:rPr>
            </w:rPrChange>
          </w:rPr>
          <w:tab/>
        </w:r>
        <w:r w:rsidRPr="00920004">
          <w:rPr>
            <w:noProof/>
            <w:rPrChange w:id="1302" w:author="phuong vu" w:date="2018-11-30T22:36:00Z">
              <w:rPr>
                <w:noProof/>
              </w:rPr>
            </w:rPrChange>
          </w:rPr>
          <w:fldChar w:fldCharType="begin"/>
        </w:r>
        <w:r w:rsidRPr="00920004">
          <w:rPr>
            <w:noProof/>
            <w:rPrChange w:id="1303" w:author="phuong vu" w:date="2018-11-30T22:36:00Z">
              <w:rPr>
                <w:noProof/>
              </w:rPr>
            </w:rPrChange>
          </w:rPr>
          <w:instrText xml:space="preserve"> PAGEREF _Toc531380659 \h </w:instrText>
        </w:r>
        <w:r w:rsidRPr="00920004">
          <w:rPr>
            <w:noProof/>
            <w:rPrChange w:id="1304" w:author="phuong vu" w:date="2018-11-30T22:36:00Z">
              <w:rPr>
                <w:noProof/>
              </w:rPr>
            </w:rPrChange>
          </w:rPr>
        </w:r>
      </w:ins>
      <w:r w:rsidRPr="00920004">
        <w:rPr>
          <w:noProof/>
          <w:rPrChange w:id="1305" w:author="phuong vu" w:date="2018-11-30T22:36:00Z">
            <w:rPr>
              <w:noProof/>
            </w:rPr>
          </w:rPrChange>
        </w:rPr>
        <w:fldChar w:fldCharType="separate"/>
      </w:r>
      <w:ins w:id="1306" w:author="phuong vu" w:date="2018-11-30T22:33:00Z">
        <w:r w:rsidRPr="00920004">
          <w:rPr>
            <w:noProof/>
            <w:rPrChange w:id="1307" w:author="phuong vu" w:date="2018-11-30T22:36:00Z">
              <w:rPr>
                <w:noProof/>
              </w:rPr>
            </w:rPrChange>
          </w:rPr>
          <w:t>13</w:t>
        </w:r>
        <w:r w:rsidRPr="00920004">
          <w:rPr>
            <w:noProof/>
            <w:rPrChange w:id="1308" w:author="phuong vu" w:date="2018-11-30T22:36:00Z">
              <w:rPr>
                <w:noProof/>
              </w:rPr>
            </w:rPrChange>
          </w:rPr>
          <w:fldChar w:fldCharType="end"/>
        </w:r>
      </w:ins>
    </w:p>
    <w:p w14:paraId="20BC71A9" w14:textId="67377A30" w:rsidR="00920004" w:rsidRPr="00920004" w:rsidRDefault="00920004">
      <w:pPr>
        <w:pStyle w:val="TOC4"/>
        <w:rPr>
          <w:ins w:id="1309" w:author="phuong vu" w:date="2018-11-30T22:33:00Z"/>
          <w:rFonts w:asciiTheme="minorHAnsi" w:eastAsiaTheme="minorEastAsia" w:hAnsiTheme="minorHAnsi" w:cstheme="minorBidi"/>
          <w:noProof/>
          <w:sz w:val="22"/>
          <w:szCs w:val="22"/>
          <w:lang w:val="en-US"/>
          <w:rPrChange w:id="1310" w:author="phuong vu" w:date="2018-11-30T22:36:00Z">
            <w:rPr>
              <w:ins w:id="1311" w:author="phuong vu" w:date="2018-11-30T22:33:00Z"/>
              <w:rFonts w:asciiTheme="minorHAnsi" w:eastAsiaTheme="minorEastAsia" w:hAnsiTheme="minorHAnsi" w:cstheme="minorBidi"/>
              <w:noProof/>
              <w:sz w:val="22"/>
              <w:szCs w:val="22"/>
              <w:lang w:val="en-US"/>
            </w:rPr>
          </w:rPrChange>
        </w:rPr>
      </w:pPr>
      <w:ins w:id="1312" w:author="phuong vu" w:date="2018-11-30T22:33:00Z">
        <w:r w:rsidRPr="00920004">
          <w:rPr>
            <w:noProof/>
            <w:lang w:val="en-US"/>
            <w:rPrChange w:id="1313" w:author="phuong vu" w:date="2018-11-30T22:36:00Z">
              <w:rPr>
                <w:noProof/>
                <w:lang w:val="en-US"/>
              </w:rPr>
            </w:rPrChange>
          </w:rPr>
          <w:t>1.3.2.4</w:t>
        </w:r>
        <w:r w:rsidRPr="00920004">
          <w:rPr>
            <w:rFonts w:asciiTheme="minorHAnsi" w:eastAsiaTheme="minorEastAsia" w:hAnsiTheme="minorHAnsi" w:cstheme="minorBidi"/>
            <w:noProof/>
            <w:sz w:val="22"/>
            <w:szCs w:val="22"/>
            <w:lang w:val="en-US"/>
            <w:rPrChange w:id="131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315" w:author="phuong vu" w:date="2018-11-30T22:36:00Z">
              <w:rPr>
                <w:noProof/>
                <w:lang w:val="en-US"/>
              </w:rPr>
            </w:rPrChange>
          </w:rPr>
          <w:t>Cập nhật thông tin biên nhận</w:t>
        </w:r>
        <w:r w:rsidRPr="00920004">
          <w:rPr>
            <w:noProof/>
            <w:rPrChange w:id="1316" w:author="phuong vu" w:date="2018-11-30T22:36:00Z">
              <w:rPr>
                <w:noProof/>
              </w:rPr>
            </w:rPrChange>
          </w:rPr>
          <w:tab/>
        </w:r>
        <w:r w:rsidRPr="00920004">
          <w:rPr>
            <w:noProof/>
            <w:rPrChange w:id="1317" w:author="phuong vu" w:date="2018-11-30T22:36:00Z">
              <w:rPr>
                <w:noProof/>
              </w:rPr>
            </w:rPrChange>
          </w:rPr>
          <w:fldChar w:fldCharType="begin"/>
        </w:r>
        <w:r w:rsidRPr="00920004">
          <w:rPr>
            <w:noProof/>
            <w:rPrChange w:id="1318" w:author="phuong vu" w:date="2018-11-30T22:36:00Z">
              <w:rPr>
                <w:noProof/>
              </w:rPr>
            </w:rPrChange>
          </w:rPr>
          <w:instrText xml:space="preserve"> PAGEREF _Toc531380660 \h </w:instrText>
        </w:r>
        <w:r w:rsidRPr="00920004">
          <w:rPr>
            <w:noProof/>
            <w:rPrChange w:id="1319" w:author="phuong vu" w:date="2018-11-30T22:36:00Z">
              <w:rPr>
                <w:noProof/>
              </w:rPr>
            </w:rPrChange>
          </w:rPr>
        </w:r>
      </w:ins>
      <w:r w:rsidRPr="00920004">
        <w:rPr>
          <w:noProof/>
          <w:rPrChange w:id="1320" w:author="phuong vu" w:date="2018-11-30T22:36:00Z">
            <w:rPr>
              <w:noProof/>
            </w:rPr>
          </w:rPrChange>
        </w:rPr>
        <w:fldChar w:fldCharType="separate"/>
      </w:r>
      <w:ins w:id="1321" w:author="phuong vu" w:date="2018-11-30T22:33:00Z">
        <w:r w:rsidRPr="00920004">
          <w:rPr>
            <w:noProof/>
            <w:rPrChange w:id="1322" w:author="phuong vu" w:date="2018-11-30T22:36:00Z">
              <w:rPr>
                <w:noProof/>
              </w:rPr>
            </w:rPrChange>
          </w:rPr>
          <w:t>14</w:t>
        </w:r>
        <w:r w:rsidRPr="00920004">
          <w:rPr>
            <w:noProof/>
            <w:rPrChange w:id="1323" w:author="phuong vu" w:date="2018-11-30T22:36:00Z">
              <w:rPr>
                <w:noProof/>
              </w:rPr>
            </w:rPrChange>
          </w:rPr>
          <w:fldChar w:fldCharType="end"/>
        </w:r>
      </w:ins>
    </w:p>
    <w:p w14:paraId="78612DF1" w14:textId="4E1BC0D2" w:rsidR="00920004" w:rsidRPr="00920004" w:rsidRDefault="00920004">
      <w:pPr>
        <w:pStyle w:val="TOC3"/>
        <w:tabs>
          <w:tab w:val="left" w:pos="1320"/>
          <w:tab w:val="right" w:leader="dot" w:pos="8777"/>
        </w:tabs>
        <w:rPr>
          <w:ins w:id="1324" w:author="phuong vu" w:date="2018-11-30T22:33:00Z"/>
          <w:rFonts w:asciiTheme="minorHAnsi" w:eastAsiaTheme="minorEastAsia" w:hAnsiTheme="minorHAnsi" w:cstheme="minorBidi"/>
          <w:noProof/>
          <w:sz w:val="22"/>
          <w:szCs w:val="22"/>
          <w:lang w:val="en-US"/>
          <w:rPrChange w:id="1325" w:author="phuong vu" w:date="2018-11-30T22:36:00Z">
            <w:rPr>
              <w:ins w:id="1326" w:author="phuong vu" w:date="2018-11-30T22:33:00Z"/>
              <w:rFonts w:asciiTheme="minorHAnsi" w:eastAsiaTheme="minorEastAsia" w:hAnsiTheme="minorHAnsi" w:cstheme="minorBidi"/>
              <w:noProof/>
              <w:sz w:val="22"/>
              <w:szCs w:val="22"/>
              <w:lang w:val="en-US"/>
            </w:rPr>
          </w:rPrChange>
        </w:rPr>
      </w:pPr>
      <w:ins w:id="1327" w:author="phuong vu" w:date="2018-11-30T22:33:00Z">
        <w:r w:rsidRPr="00920004">
          <w:rPr>
            <w:noProof/>
            <w:rPrChange w:id="1328" w:author="phuong vu" w:date="2018-11-30T22:36:00Z">
              <w:rPr>
                <w:noProof/>
              </w:rPr>
            </w:rPrChange>
          </w:rPr>
          <w:t>1.3.3</w:t>
        </w:r>
        <w:r w:rsidRPr="00920004">
          <w:rPr>
            <w:rFonts w:asciiTheme="minorHAnsi" w:eastAsiaTheme="minorEastAsia" w:hAnsiTheme="minorHAnsi" w:cstheme="minorBidi"/>
            <w:noProof/>
            <w:sz w:val="22"/>
            <w:szCs w:val="22"/>
            <w:lang w:val="en-US"/>
            <w:rPrChange w:id="1329" w:author="phuong vu" w:date="2018-11-30T22:36:00Z">
              <w:rPr>
                <w:rFonts w:asciiTheme="minorHAnsi" w:eastAsiaTheme="minorEastAsia" w:hAnsiTheme="minorHAnsi" w:cstheme="minorBidi"/>
                <w:noProof/>
                <w:sz w:val="22"/>
                <w:szCs w:val="22"/>
                <w:lang w:val="en-US"/>
              </w:rPr>
            </w:rPrChange>
          </w:rPr>
          <w:tab/>
        </w:r>
        <w:r w:rsidRPr="00920004">
          <w:rPr>
            <w:noProof/>
            <w:rPrChange w:id="1330" w:author="phuong vu" w:date="2018-11-30T22:36:00Z">
              <w:rPr>
                <w:noProof/>
              </w:rPr>
            </w:rPrChange>
          </w:rPr>
          <w:t>Quản lí phân công xử lí đơn hàng</w:t>
        </w:r>
        <w:r w:rsidRPr="00920004">
          <w:rPr>
            <w:noProof/>
            <w:rPrChange w:id="1331" w:author="phuong vu" w:date="2018-11-30T22:36:00Z">
              <w:rPr>
                <w:noProof/>
              </w:rPr>
            </w:rPrChange>
          </w:rPr>
          <w:tab/>
        </w:r>
        <w:r w:rsidRPr="00920004">
          <w:rPr>
            <w:noProof/>
            <w:rPrChange w:id="1332" w:author="phuong vu" w:date="2018-11-30T22:36:00Z">
              <w:rPr>
                <w:noProof/>
              </w:rPr>
            </w:rPrChange>
          </w:rPr>
          <w:fldChar w:fldCharType="begin"/>
        </w:r>
        <w:r w:rsidRPr="00920004">
          <w:rPr>
            <w:noProof/>
            <w:rPrChange w:id="1333" w:author="phuong vu" w:date="2018-11-30T22:36:00Z">
              <w:rPr>
                <w:noProof/>
              </w:rPr>
            </w:rPrChange>
          </w:rPr>
          <w:instrText xml:space="preserve"> PAGEREF _Toc531380661 \h </w:instrText>
        </w:r>
        <w:r w:rsidRPr="00920004">
          <w:rPr>
            <w:noProof/>
            <w:rPrChange w:id="1334" w:author="phuong vu" w:date="2018-11-30T22:36:00Z">
              <w:rPr>
                <w:noProof/>
              </w:rPr>
            </w:rPrChange>
          </w:rPr>
        </w:r>
      </w:ins>
      <w:r w:rsidRPr="00920004">
        <w:rPr>
          <w:noProof/>
          <w:rPrChange w:id="1335" w:author="phuong vu" w:date="2018-11-30T22:36:00Z">
            <w:rPr>
              <w:noProof/>
            </w:rPr>
          </w:rPrChange>
        </w:rPr>
        <w:fldChar w:fldCharType="separate"/>
      </w:r>
      <w:ins w:id="1336" w:author="phuong vu" w:date="2018-11-30T22:33:00Z">
        <w:r w:rsidRPr="00920004">
          <w:rPr>
            <w:noProof/>
            <w:rPrChange w:id="1337" w:author="phuong vu" w:date="2018-11-30T22:36:00Z">
              <w:rPr>
                <w:noProof/>
              </w:rPr>
            </w:rPrChange>
          </w:rPr>
          <w:t>15</w:t>
        </w:r>
        <w:r w:rsidRPr="00920004">
          <w:rPr>
            <w:noProof/>
            <w:rPrChange w:id="1338" w:author="phuong vu" w:date="2018-11-30T22:36:00Z">
              <w:rPr>
                <w:noProof/>
              </w:rPr>
            </w:rPrChange>
          </w:rPr>
          <w:fldChar w:fldCharType="end"/>
        </w:r>
      </w:ins>
    </w:p>
    <w:p w14:paraId="432C76AE" w14:textId="545EF4EF" w:rsidR="00920004" w:rsidRPr="00920004" w:rsidRDefault="00920004">
      <w:pPr>
        <w:pStyle w:val="TOC3"/>
        <w:tabs>
          <w:tab w:val="left" w:pos="1320"/>
          <w:tab w:val="right" w:leader="dot" w:pos="8777"/>
        </w:tabs>
        <w:rPr>
          <w:ins w:id="1339" w:author="phuong vu" w:date="2018-11-30T22:33:00Z"/>
          <w:rFonts w:asciiTheme="minorHAnsi" w:eastAsiaTheme="minorEastAsia" w:hAnsiTheme="minorHAnsi" w:cstheme="minorBidi"/>
          <w:noProof/>
          <w:sz w:val="22"/>
          <w:szCs w:val="22"/>
          <w:lang w:val="en-US"/>
          <w:rPrChange w:id="1340" w:author="phuong vu" w:date="2018-11-30T22:36:00Z">
            <w:rPr>
              <w:ins w:id="1341" w:author="phuong vu" w:date="2018-11-30T22:33:00Z"/>
              <w:rFonts w:asciiTheme="minorHAnsi" w:eastAsiaTheme="minorEastAsia" w:hAnsiTheme="minorHAnsi" w:cstheme="minorBidi"/>
              <w:noProof/>
              <w:sz w:val="22"/>
              <w:szCs w:val="22"/>
              <w:lang w:val="en-US"/>
            </w:rPr>
          </w:rPrChange>
        </w:rPr>
      </w:pPr>
      <w:ins w:id="1342" w:author="phuong vu" w:date="2018-11-30T22:33:00Z">
        <w:r w:rsidRPr="00920004">
          <w:rPr>
            <w:noProof/>
            <w:rPrChange w:id="1343" w:author="phuong vu" w:date="2018-11-30T22:36:00Z">
              <w:rPr>
                <w:noProof/>
              </w:rPr>
            </w:rPrChange>
          </w:rPr>
          <w:t>1.3.4</w:t>
        </w:r>
        <w:r w:rsidRPr="00920004">
          <w:rPr>
            <w:rFonts w:asciiTheme="minorHAnsi" w:eastAsiaTheme="minorEastAsia" w:hAnsiTheme="minorHAnsi" w:cstheme="minorBidi"/>
            <w:noProof/>
            <w:sz w:val="22"/>
            <w:szCs w:val="22"/>
            <w:lang w:val="en-US"/>
            <w:rPrChange w:id="1344" w:author="phuong vu" w:date="2018-11-30T22:36:00Z">
              <w:rPr>
                <w:rFonts w:asciiTheme="minorHAnsi" w:eastAsiaTheme="minorEastAsia" w:hAnsiTheme="minorHAnsi" w:cstheme="minorBidi"/>
                <w:noProof/>
                <w:sz w:val="22"/>
                <w:szCs w:val="22"/>
                <w:lang w:val="en-US"/>
              </w:rPr>
            </w:rPrChange>
          </w:rPr>
          <w:tab/>
        </w:r>
        <w:r w:rsidRPr="00920004">
          <w:rPr>
            <w:noProof/>
            <w:rPrChange w:id="1345" w:author="phuong vu" w:date="2018-11-30T22:36:00Z">
              <w:rPr>
                <w:noProof/>
              </w:rPr>
            </w:rPrChange>
          </w:rPr>
          <w:t>Cập nhật đơn hàng</w:t>
        </w:r>
        <w:r w:rsidRPr="00920004">
          <w:rPr>
            <w:noProof/>
            <w:rPrChange w:id="1346" w:author="phuong vu" w:date="2018-11-30T22:36:00Z">
              <w:rPr>
                <w:noProof/>
              </w:rPr>
            </w:rPrChange>
          </w:rPr>
          <w:tab/>
        </w:r>
        <w:r w:rsidRPr="00920004">
          <w:rPr>
            <w:noProof/>
            <w:rPrChange w:id="1347" w:author="phuong vu" w:date="2018-11-30T22:36:00Z">
              <w:rPr>
                <w:noProof/>
              </w:rPr>
            </w:rPrChange>
          </w:rPr>
          <w:fldChar w:fldCharType="begin"/>
        </w:r>
        <w:r w:rsidRPr="00920004">
          <w:rPr>
            <w:noProof/>
            <w:rPrChange w:id="1348" w:author="phuong vu" w:date="2018-11-30T22:36:00Z">
              <w:rPr>
                <w:noProof/>
              </w:rPr>
            </w:rPrChange>
          </w:rPr>
          <w:instrText xml:space="preserve"> PAGEREF _Toc531380662 \h </w:instrText>
        </w:r>
        <w:r w:rsidRPr="00920004">
          <w:rPr>
            <w:noProof/>
            <w:rPrChange w:id="1349" w:author="phuong vu" w:date="2018-11-30T22:36:00Z">
              <w:rPr>
                <w:noProof/>
              </w:rPr>
            </w:rPrChange>
          </w:rPr>
        </w:r>
      </w:ins>
      <w:r w:rsidRPr="00920004">
        <w:rPr>
          <w:noProof/>
          <w:rPrChange w:id="1350" w:author="phuong vu" w:date="2018-11-30T22:36:00Z">
            <w:rPr>
              <w:noProof/>
            </w:rPr>
          </w:rPrChange>
        </w:rPr>
        <w:fldChar w:fldCharType="separate"/>
      </w:r>
      <w:ins w:id="1351" w:author="phuong vu" w:date="2018-11-30T22:33:00Z">
        <w:r w:rsidRPr="00920004">
          <w:rPr>
            <w:noProof/>
            <w:rPrChange w:id="1352" w:author="phuong vu" w:date="2018-11-30T22:36:00Z">
              <w:rPr>
                <w:noProof/>
              </w:rPr>
            </w:rPrChange>
          </w:rPr>
          <w:t>16</w:t>
        </w:r>
        <w:r w:rsidRPr="00920004">
          <w:rPr>
            <w:noProof/>
            <w:rPrChange w:id="1353" w:author="phuong vu" w:date="2018-11-30T22:36:00Z">
              <w:rPr>
                <w:noProof/>
              </w:rPr>
            </w:rPrChange>
          </w:rPr>
          <w:fldChar w:fldCharType="end"/>
        </w:r>
      </w:ins>
    </w:p>
    <w:p w14:paraId="1BD1BC11" w14:textId="59195119" w:rsidR="00920004" w:rsidRPr="00920004" w:rsidRDefault="00920004">
      <w:pPr>
        <w:pStyle w:val="TOC3"/>
        <w:tabs>
          <w:tab w:val="left" w:pos="1320"/>
          <w:tab w:val="right" w:leader="dot" w:pos="8777"/>
        </w:tabs>
        <w:rPr>
          <w:ins w:id="1354" w:author="phuong vu" w:date="2018-11-30T22:33:00Z"/>
          <w:rFonts w:asciiTheme="minorHAnsi" w:eastAsiaTheme="minorEastAsia" w:hAnsiTheme="minorHAnsi" w:cstheme="minorBidi"/>
          <w:noProof/>
          <w:sz w:val="22"/>
          <w:szCs w:val="22"/>
          <w:lang w:val="en-US"/>
          <w:rPrChange w:id="1355" w:author="phuong vu" w:date="2018-11-30T22:36:00Z">
            <w:rPr>
              <w:ins w:id="1356" w:author="phuong vu" w:date="2018-11-30T22:33:00Z"/>
              <w:rFonts w:asciiTheme="minorHAnsi" w:eastAsiaTheme="minorEastAsia" w:hAnsiTheme="minorHAnsi" w:cstheme="minorBidi"/>
              <w:noProof/>
              <w:sz w:val="22"/>
              <w:szCs w:val="22"/>
              <w:lang w:val="en-US"/>
            </w:rPr>
          </w:rPrChange>
        </w:rPr>
      </w:pPr>
      <w:ins w:id="1357" w:author="phuong vu" w:date="2018-11-30T22:33:00Z">
        <w:r w:rsidRPr="00920004">
          <w:rPr>
            <w:noProof/>
            <w:rPrChange w:id="1358" w:author="phuong vu" w:date="2018-11-30T22:36:00Z">
              <w:rPr>
                <w:noProof/>
              </w:rPr>
            </w:rPrChange>
          </w:rPr>
          <w:t>1.3.5</w:t>
        </w:r>
        <w:r w:rsidRPr="00920004">
          <w:rPr>
            <w:rFonts w:asciiTheme="minorHAnsi" w:eastAsiaTheme="minorEastAsia" w:hAnsiTheme="minorHAnsi" w:cstheme="minorBidi"/>
            <w:noProof/>
            <w:sz w:val="22"/>
            <w:szCs w:val="22"/>
            <w:lang w:val="en-US"/>
            <w:rPrChange w:id="1359" w:author="phuong vu" w:date="2018-11-30T22:36:00Z">
              <w:rPr>
                <w:rFonts w:asciiTheme="minorHAnsi" w:eastAsiaTheme="minorEastAsia" w:hAnsiTheme="minorHAnsi" w:cstheme="minorBidi"/>
                <w:noProof/>
                <w:sz w:val="22"/>
                <w:szCs w:val="22"/>
                <w:lang w:val="en-US"/>
              </w:rPr>
            </w:rPrChange>
          </w:rPr>
          <w:tab/>
        </w:r>
        <w:r w:rsidRPr="00920004">
          <w:rPr>
            <w:noProof/>
            <w:rPrChange w:id="1360" w:author="phuong vu" w:date="2018-11-30T22:36:00Z">
              <w:rPr>
                <w:noProof/>
              </w:rPr>
            </w:rPrChange>
          </w:rPr>
          <w:t>Quản lí trạng thái máy giặt</w:t>
        </w:r>
        <w:r w:rsidRPr="00920004">
          <w:rPr>
            <w:noProof/>
            <w:rPrChange w:id="1361" w:author="phuong vu" w:date="2018-11-30T22:36:00Z">
              <w:rPr>
                <w:noProof/>
              </w:rPr>
            </w:rPrChange>
          </w:rPr>
          <w:tab/>
        </w:r>
        <w:r w:rsidRPr="00920004">
          <w:rPr>
            <w:noProof/>
            <w:rPrChange w:id="1362" w:author="phuong vu" w:date="2018-11-30T22:36:00Z">
              <w:rPr>
                <w:noProof/>
              </w:rPr>
            </w:rPrChange>
          </w:rPr>
          <w:fldChar w:fldCharType="begin"/>
        </w:r>
        <w:r w:rsidRPr="00920004">
          <w:rPr>
            <w:noProof/>
            <w:rPrChange w:id="1363" w:author="phuong vu" w:date="2018-11-30T22:36:00Z">
              <w:rPr>
                <w:noProof/>
              </w:rPr>
            </w:rPrChange>
          </w:rPr>
          <w:instrText xml:space="preserve"> PAGEREF _Toc531380663 \h </w:instrText>
        </w:r>
        <w:r w:rsidRPr="00920004">
          <w:rPr>
            <w:noProof/>
            <w:rPrChange w:id="1364" w:author="phuong vu" w:date="2018-11-30T22:36:00Z">
              <w:rPr>
                <w:noProof/>
              </w:rPr>
            </w:rPrChange>
          </w:rPr>
        </w:r>
      </w:ins>
      <w:r w:rsidRPr="00920004">
        <w:rPr>
          <w:noProof/>
          <w:rPrChange w:id="1365" w:author="phuong vu" w:date="2018-11-30T22:36:00Z">
            <w:rPr>
              <w:noProof/>
            </w:rPr>
          </w:rPrChange>
        </w:rPr>
        <w:fldChar w:fldCharType="separate"/>
      </w:r>
      <w:ins w:id="1366" w:author="phuong vu" w:date="2018-11-30T22:33:00Z">
        <w:r w:rsidRPr="00920004">
          <w:rPr>
            <w:noProof/>
            <w:rPrChange w:id="1367" w:author="phuong vu" w:date="2018-11-30T22:36:00Z">
              <w:rPr>
                <w:noProof/>
              </w:rPr>
            </w:rPrChange>
          </w:rPr>
          <w:t>16</w:t>
        </w:r>
        <w:r w:rsidRPr="00920004">
          <w:rPr>
            <w:noProof/>
            <w:rPrChange w:id="1368" w:author="phuong vu" w:date="2018-11-30T22:36:00Z">
              <w:rPr>
                <w:noProof/>
              </w:rPr>
            </w:rPrChange>
          </w:rPr>
          <w:fldChar w:fldCharType="end"/>
        </w:r>
      </w:ins>
    </w:p>
    <w:p w14:paraId="58289D42" w14:textId="1F3873CD" w:rsidR="00920004" w:rsidRPr="00920004" w:rsidRDefault="00920004">
      <w:pPr>
        <w:pStyle w:val="TOC3"/>
        <w:tabs>
          <w:tab w:val="left" w:pos="1320"/>
          <w:tab w:val="right" w:leader="dot" w:pos="8777"/>
        </w:tabs>
        <w:rPr>
          <w:ins w:id="1369" w:author="phuong vu" w:date="2018-11-30T22:33:00Z"/>
          <w:rFonts w:asciiTheme="minorHAnsi" w:eastAsiaTheme="minorEastAsia" w:hAnsiTheme="minorHAnsi" w:cstheme="minorBidi"/>
          <w:noProof/>
          <w:sz w:val="22"/>
          <w:szCs w:val="22"/>
          <w:lang w:val="en-US"/>
          <w:rPrChange w:id="1370" w:author="phuong vu" w:date="2018-11-30T22:36:00Z">
            <w:rPr>
              <w:ins w:id="1371" w:author="phuong vu" w:date="2018-11-30T22:33:00Z"/>
              <w:rFonts w:asciiTheme="minorHAnsi" w:eastAsiaTheme="minorEastAsia" w:hAnsiTheme="minorHAnsi" w:cstheme="minorBidi"/>
              <w:noProof/>
              <w:sz w:val="22"/>
              <w:szCs w:val="22"/>
              <w:lang w:val="en-US"/>
            </w:rPr>
          </w:rPrChange>
        </w:rPr>
      </w:pPr>
      <w:ins w:id="1372" w:author="phuong vu" w:date="2018-11-30T22:33:00Z">
        <w:r w:rsidRPr="00920004">
          <w:rPr>
            <w:noProof/>
            <w:rPrChange w:id="1373" w:author="phuong vu" w:date="2018-11-30T22:36:00Z">
              <w:rPr>
                <w:noProof/>
              </w:rPr>
            </w:rPrChange>
          </w:rPr>
          <w:t>1.3.6</w:t>
        </w:r>
        <w:r w:rsidRPr="00920004">
          <w:rPr>
            <w:rFonts w:asciiTheme="minorHAnsi" w:eastAsiaTheme="minorEastAsia" w:hAnsiTheme="minorHAnsi" w:cstheme="minorBidi"/>
            <w:noProof/>
            <w:sz w:val="22"/>
            <w:szCs w:val="22"/>
            <w:lang w:val="en-US"/>
            <w:rPrChange w:id="1374" w:author="phuong vu" w:date="2018-11-30T22:36:00Z">
              <w:rPr>
                <w:rFonts w:asciiTheme="minorHAnsi" w:eastAsiaTheme="minorEastAsia" w:hAnsiTheme="minorHAnsi" w:cstheme="minorBidi"/>
                <w:noProof/>
                <w:sz w:val="22"/>
                <w:szCs w:val="22"/>
                <w:lang w:val="en-US"/>
              </w:rPr>
            </w:rPrChange>
          </w:rPr>
          <w:tab/>
        </w:r>
        <w:r w:rsidRPr="00920004">
          <w:rPr>
            <w:noProof/>
            <w:rPrChange w:id="1375" w:author="phuong vu" w:date="2018-11-30T22:36:00Z">
              <w:rPr>
                <w:noProof/>
              </w:rPr>
            </w:rPrChange>
          </w:rPr>
          <w:t>Tìm kiếm đơn hàng</w:t>
        </w:r>
        <w:r w:rsidRPr="00920004">
          <w:rPr>
            <w:noProof/>
            <w:rPrChange w:id="1376" w:author="phuong vu" w:date="2018-11-30T22:36:00Z">
              <w:rPr>
                <w:noProof/>
              </w:rPr>
            </w:rPrChange>
          </w:rPr>
          <w:tab/>
        </w:r>
        <w:r w:rsidRPr="00920004">
          <w:rPr>
            <w:noProof/>
            <w:rPrChange w:id="1377" w:author="phuong vu" w:date="2018-11-30T22:36:00Z">
              <w:rPr>
                <w:noProof/>
              </w:rPr>
            </w:rPrChange>
          </w:rPr>
          <w:fldChar w:fldCharType="begin"/>
        </w:r>
        <w:r w:rsidRPr="00920004">
          <w:rPr>
            <w:noProof/>
            <w:rPrChange w:id="1378" w:author="phuong vu" w:date="2018-11-30T22:36:00Z">
              <w:rPr>
                <w:noProof/>
              </w:rPr>
            </w:rPrChange>
          </w:rPr>
          <w:instrText xml:space="preserve"> PAGEREF _Toc531380664 \h </w:instrText>
        </w:r>
        <w:r w:rsidRPr="00920004">
          <w:rPr>
            <w:noProof/>
            <w:rPrChange w:id="1379" w:author="phuong vu" w:date="2018-11-30T22:36:00Z">
              <w:rPr>
                <w:noProof/>
              </w:rPr>
            </w:rPrChange>
          </w:rPr>
        </w:r>
      </w:ins>
      <w:r w:rsidRPr="00920004">
        <w:rPr>
          <w:noProof/>
          <w:rPrChange w:id="1380" w:author="phuong vu" w:date="2018-11-30T22:36:00Z">
            <w:rPr>
              <w:noProof/>
            </w:rPr>
          </w:rPrChange>
        </w:rPr>
        <w:fldChar w:fldCharType="separate"/>
      </w:r>
      <w:ins w:id="1381" w:author="phuong vu" w:date="2018-11-30T22:33:00Z">
        <w:r w:rsidRPr="00920004">
          <w:rPr>
            <w:noProof/>
            <w:rPrChange w:id="1382" w:author="phuong vu" w:date="2018-11-30T22:36:00Z">
              <w:rPr>
                <w:noProof/>
              </w:rPr>
            </w:rPrChange>
          </w:rPr>
          <w:t>16</w:t>
        </w:r>
        <w:r w:rsidRPr="00920004">
          <w:rPr>
            <w:noProof/>
            <w:rPrChange w:id="1383" w:author="phuong vu" w:date="2018-11-30T22:36:00Z">
              <w:rPr>
                <w:noProof/>
              </w:rPr>
            </w:rPrChange>
          </w:rPr>
          <w:fldChar w:fldCharType="end"/>
        </w:r>
      </w:ins>
    </w:p>
    <w:p w14:paraId="2925D8F3" w14:textId="2A8958A7" w:rsidR="00920004" w:rsidRPr="00920004" w:rsidRDefault="00920004">
      <w:pPr>
        <w:pStyle w:val="TOC3"/>
        <w:tabs>
          <w:tab w:val="left" w:pos="1320"/>
          <w:tab w:val="right" w:leader="dot" w:pos="8777"/>
        </w:tabs>
        <w:rPr>
          <w:ins w:id="1384" w:author="phuong vu" w:date="2018-11-30T22:33:00Z"/>
          <w:rFonts w:asciiTheme="minorHAnsi" w:eastAsiaTheme="minorEastAsia" w:hAnsiTheme="minorHAnsi" w:cstheme="minorBidi"/>
          <w:noProof/>
          <w:sz w:val="22"/>
          <w:szCs w:val="22"/>
          <w:lang w:val="en-US"/>
          <w:rPrChange w:id="1385" w:author="phuong vu" w:date="2018-11-30T22:36:00Z">
            <w:rPr>
              <w:ins w:id="1386" w:author="phuong vu" w:date="2018-11-30T22:33:00Z"/>
              <w:rFonts w:asciiTheme="minorHAnsi" w:eastAsiaTheme="minorEastAsia" w:hAnsiTheme="minorHAnsi" w:cstheme="minorBidi"/>
              <w:noProof/>
              <w:sz w:val="22"/>
              <w:szCs w:val="22"/>
              <w:lang w:val="en-US"/>
            </w:rPr>
          </w:rPrChange>
        </w:rPr>
      </w:pPr>
      <w:ins w:id="1387" w:author="phuong vu" w:date="2018-11-30T22:33:00Z">
        <w:r w:rsidRPr="00920004">
          <w:rPr>
            <w:noProof/>
            <w:rPrChange w:id="1388" w:author="phuong vu" w:date="2018-11-30T22:36:00Z">
              <w:rPr>
                <w:noProof/>
              </w:rPr>
            </w:rPrChange>
          </w:rPr>
          <w:t>1.3.7</w:t>
        </w:r>
        <w:r w:rsidRPr="00920004">
          <w:rPr>
            <w:rFonts w:asciiTheme="minorHAnsi" w:eastAsiaTheme="minorEastAsia" w:hAnsiTheme="minorHAnsi" w:cstheme="minorBidi"/>
            <w:noProof/>
            <w:sz w:val="22"/>
            <w:szCs w:val="22"/>
            <w:lang w:val="en-US"/>
            <w:rPrChange w:id="1389" w:author="phuong vu" w:date="2018-11-30T22:36:00Z">
              <w:rPr>
                <w:rFonts w:asciiTheme="minorHAnsi" w:eastAsiaTheme="minorEastAsia" w:hAnsiTheme="minorHAnsi" w:cstheme="minorBidi"/>
                <w:noProof/>
                <w:sz w:val="22"/>
                <w:szCs w:val="22"/>
                <w:lang w:val="en-US"/>
              </w:rPr>
            </w:rPrChange>
          </w:rPr>
          <w:tab/>
        </w:r>
        <w:r w:rsidRPr="00920004">
          <w:rPr>
            <w:noProof/>
            <w:rPrChange w:id="1390" w:author="phuong vu" w:date="2018-11-30T22:36:00Z">
              <w:rPr>
                <w:noProof/>
              </w:rPr>
            </w:rPrChange>
          </w:rPr>
          <w:t>Đăng nhập hệ thống</w:t>
        </w:r>
        <w:r w:rsidRPr="00920004">
          <w:rPr>
            <w:noProof/>
            <w:rPrChange w:id="1391" w:author="phuong vu" w:date="2018-11-30T22:36:00Z">
              <w:rPr>
                <w:noProof/>
              </w:rPr>
            </w:rPrChange>
          </w:rPr>
          <w:tab/>
        </w:r>
        <w:r w:rsidRPr="00920004">
          <w:rPr>
            <w:noProof/>
            <w:rPrChange w:id="1392" w:author="phuong vu" w:date="2018-11-30T22:36:00Z">
              <w:rPr>
                <w:noProof/>
              </w:rPr>
            </w:rPrChange>
          </w:rPr>
          <w:fldChar w:fldCharType="begin"/>
        </w:r>
        <w:r w:rsidRPr="00920004">
          <w:rPr>
            <w:noProof/>
            <w:rPrChange w:id="1393" w:author="phuong vu" w:date="2018-11-30T22:36:00Z">
              <w:rPr>
                <w:noProof/>
              </w:rPr>
            </w:rPrChange>
          </w:rPr>
          <w:instrText xml:space="preserve"> PAGEREF _Toc531380665 \h </w:instrText>
        </w:r>
        <w:r w:rsidRPr="00920004">
          <w:rPr>
            <w:noProof/>
            <w:rPrChange w:id="1394" w:author="phuong vu" w:date="2018-11-30T22:36:00Z">
              <w:rPr>
                <w:noProof/>
              </w:rPr>
            </w:rPrChange>
          </w:rPr>
        </w:r>
      </w:ins>
      <w:r w:rsidRPr="00920004">
        <w:rPr>
          <w:noProof/>
          <w:rPrChange w:id="1395" w:author="phuong vu" w:date="2018-11-30T22:36:00Z">
            <w:rPr>
              <w:noProof/>
            </w:rPr>
          </w:rPrChange>
        </w:rPr>
        <w:fldChar w:fldCharType="separate"/>
      </w:r>
      <w:ins w:id="1396" w:author="phuong vu" w:date="2018-11-30T22:33:00Z">
        <w:r w:rsidRPr="00920004">
          <w:rPr>
            <w:noProof/>
            <w:rPrChange w:id="1397" w:author="phuong vu" w:date="2018-11-30T22:36:00Z">
              <w:rPr>
                <w:noProof/>
              </w:rPr>
            </w:rPrChange>
          </w:rPr>
          <w:t>17</w:t>
        </w:r>
        <w:r w:rsidRPr="00920004">
          <w:rPr>
            <w:noProof/>
            <w:rPrChange w:id="1398" w:author="phuong vu" w:date="2018-11-30T22:36:00Z">
              <w:rPr>
                <w:noProof/>
              </w:rPr>
            </w:rPrChange>
          </w:rPr>
          <w:fldChar w:fldCharType="end"/>
        </w:r>
      </w:ins>
    </w:p>
    <w:p w14:paraId="2C00B24D" w14:textId="136CA5C5" w:rsidR="00920004" w:rsidRPr="00920004" w:rsidRDefault="00920004">
      <w:pPr>
        <w:pStyle w:val="TOC3"/>
        <w:tabs>
          <w:tab w:val="left" w:pos="1320"/>
          <w:tab w:val="right" w:leader="dot" w:pos="8777"/>
        </w:tabs>
        <w:rPr>
          <w:ins w:id="1399" w:author="phuong vu" w:date="2018-11-30T22:33:00Z"/>
          <w:rFonts w:asciiTheme="minorHAnsi" w:eastAsiaTheme="minorEastAsia" w:hAnsiTheme="minorHAnsi" w:cstheme="minorBidi"/>
          <w:noProof/>
          <w:sz w:val="22"/>
          <w:szCs w:val="22"/>
          <w:lang w:val="en-US"/>
          <w:rPrChange w:id="1400" w:author="phuong vu" w:date="2018-11-30T22:36:00Z">
            <w:rPr>
              <w:ins w:id="1401" w:author="phuong vu" w:date="2018-11-30T22:33:00Z"/>
              <w:rFonts w:asciiTheme="minorHAnsi" w:eastAsiaTheme="minorEastAsia" w:hAnsiTheme="minorHAnsi" w:cstheme="minorBidi"/>
              <w:noProof/>
              <w:sz w:val="22"/>
              <w:szCs w:val="22"/>
              <w:lang w:val="en-US"/>
            </w:rPr>
          </w:rPrChange>
        </w:rPr>
      </w:pPr>
      <w:ins w:id="1402" w:author="phuong vu" w:date="2018-11-30T22:33:00Z">
        <w:r w:rsidRPr="00920004">
          <w:rPr>
            <w:noProof/>
            <w:rPrChange w:id="1403" w:author="phuong vu" w:date="2018-11-30T22:36:00Z">
              <w:rPr>
                <w:noProof/>
              </w:rPr>
            </w:rPrChange>
          </w:rPr>
          <w:t>1.3.8</w:t>
        </w:r>
        <w:r w:rsidRPr="00920004">
          <w:rPr>
            <w:rFonts w:asciiTheme="minorHAnsi" w:eastAsiaTheme="minorEastAsia" w:hAnsiTheme="minorHAnsi" w:cstheme="minorBidi"/>
            <w:noProof/>
            <w:sz w:val="22"/>
            <w:szCs w:val="22"/>
            <w:lang w:val="en-US"/>
            <w:rPrChange w:id="1404" w:author="phuong vu" w:date="2018-11-30T22:36:00Z">
              <w:rPr>
                <w:rFonts w:asciiTheme="minorHAnsi" w:eastAsiaTheme="minorEastAsia" w:hAnsiTheme="minorHAnsi" w:cstheme="minorBidi"/>
                <w:noProof/>
                <w:sz w:val="22"/>
                <w:szCs w:val="22"/>
                <w:lang w:val="en-US"/>
              </w:rPr>
            </w:rPrChange>
          </w:rPr>
          <w:tab/>
        </w:r>
        <w:r w:rsidRPr="00920004">
          <w:rPr>
            <w:noProof/>
            <w:rPrChange w:id="1405" w:author="phuong vu" w:date="2018-11-30T22:36:00Z">
              <w:rPr>
                <w:noProof/>
              </w:rPr>
            </w:rPrChange>
          </w:rPr>
          <w:t>Đăng xuất hệ thống</w:t>
        </w:r>
        <w:r w:rsidRPr="00920004">
          <w:rPr>
            <w:noProof/>
            <w:rPrChange w:id="1406" w:author="phuong vu" w:date="2018-11-30T22:36:00Z">
              <w:rPr>
                <w:noProof/>
              </w:rPr>
            </w:rPrChange>
          </w:rPr>
          <w:tab/>
        </w:r>
        <w:r w:rsidRPr="00920004">
          <w:rPr>
            <w:noProof/>
            <w:rPrChange w:id="1407" w:author="phuong vu" w:date="2018-11-30T22:36:00Z">
              <w:rPr>
                <w:noProof/>
              </w:rPr>
            </w:rPrChange>
          </w:rPr>
          <w:fldChar w:fldCharType="begin"/>
        </w:r>
        <w:r w:rsidRPr="00920004">
          <w:rPr>
            <w:noProof/>
            <w:rPrChange w:id="1408" w:author="phuong vu" w:date="2018-11-30T22:36:00Z">
              <w:rPr>
                <w:noProof/>
              </w:rPr>
            </w:rPrChange>
          </w:rPr>
          <w:instrText xml:space="preserve"> PAGEREF _Toc531380666 \h </w:instrText>
        </w:r>
        <w:r w:rsidRPr="00920004">
          <w:rPr>
            <w:noProof/>
            <w:rPrChange w:id="1409" w:author="phuong vu" w:date="2018-11-30T22:36:00Z">
              <w:rPr>
                <w:noProof/>
              </w:rPr>
            </w:rPrChange>
          </w:rPr>
        </w:r>
      </w:ins>
      <w:r w:rsidRPr="00920004">
        <w:rPr>
          <w:noProof/>
          <w:rPrChange w:id="1410" w:author="phuong vu" w:date="2018-11-30T22:36:00Z">
            <w:rPr>
              <w:noProof/>
            </w:rPr>
          </w:rPrChange>
        </w:rPr>
        <w:fldChar w:fldCharType="separate"/>
      </w:r>
      <w:ins w:id="1411" w:author="phuong vu" w:date="2018-11-30T22:33:00Z">
        <w:r w:rsidRPr="00920004">
          <w:rPr>
            <w:noProof/>
            <w:rPrChange w:id="1412" w:author="phuong vu" w:date="2018-11-30T22:36:00Z">
              <w:rPr>
                <w:noProof/>
              </w:rPr>
            </w:rPrChange>
          </w:rPr>
          <w:t>18</w:t>
        </w:r>
        <w:r w:rsidRPr="00920004">
          <w:rPr>
            <w:noProof/>
            <w:rPrChange w:id="1413" w:author="phuong vu" w:date="2018-11-30T22:36:00Z">
              <w:rPr>
                <w:noProof/>
              </w:rPr>
            </w:rPrChange>
          </w:rPr>
          <w:fldChar w:fldCharType="end"/>
        </w:r>
      </w:ins>
    </w:p>
    <w:p w14:paraId="31C50D83" w14:textId="33914491" w:rsidR="00920004" w:rsidRPr="00920004" w:rsidRDefault="00920004">
      <w:pPr>
        <w:pStyle w:val="TOC2"/>
        <w:tabs>
          <w:tab w:val="left" w:pos="880"/>
          <w:tab w:val="right" w:leader="dot" w:pos="8777"/>
        </w:tabs>
        <w:rPr>
          <w:ins w:id="1414" w:author="phuong vu" w:date="2018-11-30T22:33:00Z"/>
          <w:rFonts w:asciiTheme="minorHAnsi" w:eastAsiaTheme="minorEastAsia" w:hAnsiTheme="minorHAnsi" w:cstheme="minorBidi"/>
          <w:noProof/>
          <w:sz w:val="22"/>
          <w:szCs w:val="22"/>
          <w:lang w:val="en-US"/>
          <w:rPrChange w:id="1415" w:author="phuong vu" w:date="2018-11-30T22:36:00Z">
            <w:rPr>
              <w:ins w:id="1416" w:author="phuong vu" w:date="2018-11-30T22:33:00Z"/>
              <w:rFonts w:asciiTheme="minorHAnsi" w:eastAsiaTheme="minorEastAsia" w:hAnsiTheme="minorHAnsi" w:cstheme="minorBidi"/>
              <w:noProof/>
              <w:sz w:val="22"/>
              <w:szCs w:val="22"/>
              <w:lang w:val="en-US"/>
            </w:rPr>
          </w:rPrChange>
        </w:rPr>
      </w:pPr>
      <w:ins w:id="1417" w:author="phuong vu" w:date="2018-11-30T22:33:00Z">
        <w:r w:rsidRPr="00920004">
          <w:rPr>
            <w:noProof/>
            <w:rPrChange w:id="1418" w:author="phuong vu" w:date="2018-11-30T22:36:00Z">
              <w:rPr>
                <w:noProof/>
              </w:rPr>
            </w:rPrChange>
          </w:rPr>
          <w:t>1.4</w:t>
        </w:r>
        <w:r w:rsidRPr="00920004">
          <w:rPr>
            <w:rFonts w:asciiTheme="minorHAnsi" w:eastAsiaTheme="minorEastAsia" w:hAnsiTheme="minorHAnsi" w:cstheme="minorBidi"/>
            <w:noProof/>
            <w:sz w:val="22"/>
            <w:szCs w:val="22"/>
            <w:lang w:val="en-US"/>
            <w:rPrChange w:id="1419" w:author="phuong vu" w:date="2018-11-30T22:36:00Z">
              <w:rPr>
                <w:rFonts w:asciiTheme="minorHAnsi" w:eastAsiaTheme="minorEastAsia" w:hAnsiTheme="minorHAnsi" w:cstheme="minorBidi"/>
                <w:noProof/>
                <w:sz w:val="22"/>
                <w:szCs w:val="22"/>
                <w:lang w:val="en-US"/>
              </w:rPr>
            </w:rPrChange>
          </w:rPr>
          <w:tab/>
        </w:r>
        <w:r w:rsidRPr="00920004">
          <w:rPr>
            <w:noProof/>
            <w:rPrChange w:id="1420" w:author="phuong vu" w:date="2018-11-30T22:36:00Z">
              <w:rPr>
                <w:noProof/>
              </w:rPr>
            </w:rPrChange>
          </w:rPr>
          <w:t>Yêu cầu phi chức năng</w:t>
        </w:r>
        <w:r w:rsidRPr="00920004">
          <w:rPr>
            <w:noProof/>
            <w:rPrChange w:id="1421" w:author="phuong vu" w:date="2018-11-30T22:36:00Z">
              <w:rPr>
                <w:noProof/>
              </w:rPr>
            </w:rPrChange>
          </w:rPr>
          <w:tab/>
        </w:r>
        <w:r w:rsidRPr="00920004">
          <w:rPr>
            <w:noProof/>
            <w:rPrChange w:id="1422" w:author="phuong vu" w:date="2018-11-30T22:36:00Z">
              <w:rPr>
                <w:noProof/>
              </w:rPr>
            </w:rPrChange>
          </w:rPr>
          <w:fldChar w:fldCharType="begin"/>
        </w:r>
        <w:r w:rsidRPr="00920004">
          <w:rPr>
            <w:noProof/>
            <w:rPrChange w:id="1423" w:author="phuong vu" w:date="2018-11-30T22:36:00Z">
              <w:rPr>
                <w:noProof/>
              </w:rPr>
            </w:rPrChange>
          </w:rPr>
          <w:instrText xml:space="preserve"> PAGEREF _Toc531380667 \h </w:instrText>
        </w:r>
        <w:r w:rsidRPr="00920004">
          <w:rPr>
            <w:noProof/>
            <w:rPrChange w:id="1424" w:author="phuong vu" w:date="2018-11-30T22:36:00Z">
              <w:rPr>
                <w:noProof/>
              </w:rPr>
            </w:rPrChange>
          </w:rPr>
        </w:r>
      </w:ins>
      <w:r w:rsidRPr="00920004">
        <w:rPr>
          <w:noProof/>
          <w:rPrChange w:id="1425" w:author="phuong vu" w:date="2018-11-30T22:36:00Z">
            <w:rPr>
              <w:noProof/>
            </w:rPr>
          </w:rPrChange>
        </w:rPr>
        <w:fldChar w:fldCharType="separate"/>
      </w:r>
      <w:ins w:id="1426" w:author="phuong vu" w:date="2018-11-30T22:33:00Z">
        <w:r w:rsidRPr="00920004">
          <w:rPr>
            <w:noProof/>
            <w:rPrChange w:id="1427" w:author="phuong vu" w:date="2018-11-30T22:36:00Z">
              <w:rPr>
                <w:noProof/>
              </w:rPr>
            </w:rPrChange>
          </w:rPr>
          <w:t>18</w:t>
        </w:r>
        <w:r w:rsidRPr="00920004">
          <w:rPr>
            <w:noProof/>
            <w:rPrChange w:id="1428" w:author="phuong vu" w:date="2018-11-30T22:36:00Z">
              <w:rPr>
                <w:noProof/>
              </w:rPr>
            </w:rPrChange>
          </w:rPr>
          <w:fldChar w:fldCharType="end"/>
        </w:r>
      </w:ins>
    </w:p>
    <w:p w14:paraId="6FA436C0" w14:textId="69F831B2" w:rsidR="00920004" w:rsidRPr="00920004" w:rsidRDefault="00920004">
      <w:pPr>
        <w:pStyle w:val="TOC3"/>
        <w:tabs>
          <w:tab w:val="left" w:pos="1320"/>
          <w:tab w:val="right" w:leader="dot" w:pos="8777"/>
        </w:tabs>
        <w:rPr>
          <w:ins w:id="1429" w:author="phuong vu" w:date="2018-11-30T22:33:00Z"/>
          <w:rFonts w:asciiTheme="minorHAnsi" w:eastAsiaTheme="minorEastAsia" w:hAnsiTheme="minorHAnsi" w:cstheme="minorBidi"/>
          <w:noProof/>
          <w:sz w:val="22"/>
          <w:szCs w:val="22"/>
          <w:lang w:val="en-US"/>
          <w:rPrChange w:id="1430" w:author="phuong vu" w:date="2018-11-30T22:36:00Z">
            <w:rPr>
              <w:ins w:id="1431" w:author="phuong vu" w:date="2018-11-30T22:33:00Z"/>
              <w:rFonts w:asciiTheme="minorHAnsi" w:eastAsiaTheme="minorEastAsia" w:hAnsiTheme="minorHAnsi" w:cstheme="minorBidi"/>
              <w:noProof/>
              <w:sz w:val="22"/>
              <w:szCs w:val="22"/>
              <w:lang w:val="en-US"/>
            </w:rPr>
          </w:rPrChange>
        </w:rPr>
      </w:pPr>
      <w:ins w:id="1432" w:author="phuong vu" w:date="2018-11-30T22:33:00Z">
        <w:r w:rsidRPr="00920004">
          <w:rPr>
            <w:noProof/>
            <w:rPrChange w:id="1433" w:author="phuong vu" w:date="2018-11-30T22:36:00Z">
              <w:rPr>
                <w:noProof/>
              </w:rPr>
            </w:rPrChange>
          </w:rPr>
          <w:t>1.4.1</w:t>
        </w:r>
        <w:r w:rsidRPr="00920004">
          <w:rPr>
            <w:rFonts w:asciiTheme="minorHAnsi" w:eastAsiaTheme="minorEastAsia" w:hAnsiTheme="minorHAnsi" w:cstheme="minorBidi"/>
            <w:noProof/>
            <w:sz w:val="22"/>
            <w:szCs w:val="22"/>
            <w:lang w:val="en-US"/>
            <w:rPrChange w:id="1434" w:author="phuong vu" w:date="2018-11-30T22:36:00Z">
              <w:rPr>
                <w:rFonts w:asciiTheme="minorHAnsi" w:eastAsiaTheme="minorEastAsia" w:hAnsiTheme="minorHAnsi" w:cstheme="minorBidi"/>
                <w:noProof/>
                <w:sz w:val="22"/>
                <w:szCs w:val="22"/>
                <w:lang w:val="en-US"/>
              </w:rPr>
            </w:rPrChange>
          </w:rPr>
          <w:tab/>
        </w:r>
        <w:r w:rsidRPr="00920004">
          <w:rPr>
            <w:noProof/>
            <w:rPrChange w:id="1435" w:author="phuong vu" w:date="2018-11-30T22:36:00Z">
              <w:rPr>
                <w:noProof/>
              </w:rPr>
            </w:rPrChange>
          </w:rPr>
          <w:t>Yêu cầu thực thi</w:t>
        </w:r>
        <w:r w:rsidRPr="00920004">
          <w:rPr>
            <w:noProof/>
            <w:rPrChange w:id="1436" w:author="phuong vu" w:date="2018-11-30T22:36:00Z">
              <w:rPr>
                <w:noProof/>
              </w:rPr>
            </w:rPrChange>
          </w:rPr>
          <w:tab/>
        </w:r>
        <w:r w:rsidRPr="00920004">
          <w:rPr>
            <w:noProof/>
            <w:rPrChange w:id="1437" w:author="phuong vu" w:date="2018-11-30T22:36:00Z">
              <w:rPr>
                <w:noProof/>
              </w:rPr>
            </w:rPrChange>
          </w:rPr>
          <w:fldChar w:fldCharType="begin"/>
        </w:r>
        <w:r w:rsidRPr="00920004">
          <w:rPr>
            <w:noProof/>
            <w:rPrChange w:id="1438" w:author="phuong vu" w:date="2018-11-30T22:36:00Z">
              <w:rPr>
                <w:noProof/>
              </w:rPr>
            </w:rPrChange>
          </w:rPr>
          <w:instrText xml:space="preserve"> PAGEREF _Toc531380668 \h </w:instrText>
        </w:r>
        <w:r w:rsidRPr="00920004">
          <w:rPr>
            <w:noProof/>
            <w:rPrChange w:id="1439" w:author="phuong vu" w:date="2018-11-30T22:36:00Z">
              <w:rPr>
                <w:noProof/>
              </w:rPr>
            </w:rPrChange>
          </w:rPr>
        </w:r>
      </w:ins>
      <w:r w:rsidRPr="00920004">
        <w:rPr>
          <w:noProof/>
          <w:rPrChange w:id="1440" w:author="phuong vu" w:date="2018-11-30T22:36:00Z">
            <w:rPr>
              <w:noProof/>
            </w:rPr>
          </w:rPrChange>
        </w:rPr>
        <w:fldChar w:fldCharType="separate"/>
      </w:r>
      <w:ins w:id="1441" w:author="phuong vu" w:date="2018-11-30T22:33:00Z">
        <w:r w:rsidRPr="00920004">
          <w:rPr>
            <w:noProof/>
            <w:rPrChange w:id="1442" w:author="phuong vu" w:date="2018-11-30T22:36:00Z">
              <w:rPr>
                <w:noProof/>
              </w:rPr>
            </w:rPrChange>
          </w:rPr>
          <w:t>18</w:t>
        </w:r>
        <w:r w:rsidRPr="00920004">
          <w:rPr>
            <w:noProof/>
            <w:rPrChange w:id="1443" w:author="phuong vu" w:date="2018-11-30T22:36:00Z">
              <w:rPr>
                <w:noProof/>
              </w:rPr>
            </w:rPrChange>
          </w:rPr>
          <w:fldChar w:fldCharType="end"/>
        </w:r>
      </w:ins>
    </w:p>
    <w:p w14:paraId="09D54DA1" w14:textId="7A0A1323" w:rsidR="00920004" w:rsidRPr="00920004" w:rsidRDefault="00920004">
      <w:pPr>
        <w:pStyle w:val="TOC3"/>
        <w:tabs>
          <w:tab w:val="left" w:pos="1320"/>
          <w:tab w:val="right" w:leader="dot" w:pos="8777"/>
        </w:tabs>
        <w:rPr>
          <w:ins w:id="1444" w:author="phuong vu" w:date="2018-11-30T22:33:00Z"/>
          <w:rFonts w:asciiTheme="minorHAnsi" w:eastAsiaTheme="minorEastAsia" w:hAnsiTheme="minorHAnsi" w:cstheme="minorBidi"/>
          <w:noProof/>
          <w:sz w:val="22"/>
          <w:szCs w:val="22"/>
          <w:lang w:val="en-US"/>
          <w:rPrChange w:id="1445" w:author="phuong vu" w:date="2018-11-30T22:36:00Z">
            <w:rPr>
              <w:ins w:id="1446" w:author="phuong vu" w:date="2018-11-30T22:33:00Z"/>
              <w:rFonts w:asciiTheme="minorHAnsi" w:eastAsiaTheme="minorEastAsia" w:hAnsiTheme="minorHAnsi" w:cstheme="minorBidi"/>
              <w:noProof/>
              <w:sz w:val="22"/>
              <w:szCs w:val="22"/>
              <w:lang w:val="en-US"/>
            </w:rPr>
          </w:rPrChange>
        </w:rPr>
      </w:pPr>
      <w:ins w:id="1447" w:author="phuong vu" w:date="2018-11-30T22:33:00Z">
        <w:r w:rsidRPr="00920004">
          <w:rPr>
            <w:noProof/>
            <w:rPrChange w:id="1448" w:author="phuong vu" w:date="2018-11-30T22:36:00Z">
              <w:rPr>
                <w:noProof/>
              </w:rPr>
            </w:rPrChange>
          </w:rPr>
          <w:t>1.4.2</w:t>
        </w:r>
        <w:r w:rsidRPr="00920004">
          <w:rPr>
            <w:rFonts w:asciiTheme="minorHAnsi" w:eastAsiaTheme="minorEastAsia" w:hAnsiTheme="minorHAnsi" w:cstheme="minorBidi"/>
            <w:noProof/>
            <w:sz w:val="22"/>
            <w:szCs w:val="22"/>
            <w:lang w:val="en-US"/>
            <w:rPrChange w:id="1449" w:author="phuong vu" w:date="2018-11-30T22:36:00Z">
              <w:rPr>
                <w:rFonts w:asciiTheme="minorHAnsi" w:eastAsiaTheme="minorEastAsia" w:hAnsiTheme="minorHAnsi" w:cstheme="minorBidi"/>
                <w:noProof/>
                <w:sz w:val="22"/>
                <w:szCs w:val="22"/>
                <w:lang w:val="en-US"/>
              </w:rPr>
            </w:rPrChange>
          </w:rPr>
          <w:tab/>
        </w:r>
        <w:r w:rsidRPr="00920004">
          <w:rPr>
            <w:noProof/>
            <w:rPrChange w:id="1450" w:author="phuong vu" w:date="2018-11-30T22:36:00Z">
              <w:rPr>
                <w:noProof/>
              </w:rPr>
            </w:rPrChange>
          </w:rPr>
          <w:t>Yêu cầu chất lượng phần mềm</w:t>
        </w:r>
        <w:r w:rsidRPr="00920004">
          <w:rPr>
            <w:noProof/>
            <w:rPrChange w:id="1451" w:author="phuong vu" w:date="2018-11-30T22:36:00Z">
              <w:rPr>
                <w:noProof/>
              </w:rPr>
            </w:rPrChange>
          </w:rPr>
          <w:tab/>
        </w:r>
        <w:r w:rsidRPr="00920004">
          <w:rPr>
            <w:noProof/>
            <w:rPrChange w:id="1452" w:author="phuong vu" w:date="2018-11-30T22:36:00Z">
              <w:rPr>
                <w:noProof/>
              </w:rPr>
            </w:rPrChange>
          </w:rPr>
          <w:fldChar w:fldCharType="begin"/>
        </w:r>
        <w:r w:rsidRPr="00920004">
          <w:rPr>
            <w:noProof/>
            <w:rPrChange w:id="1453" w:author="phuong vu" w:date="2018-11-30T22:36:00Z">
              <w:rPr>
                <w:noProof/>
              </w:rPr>
            </w:rPrChange>
          </w:rPr>
          <w:instrText xml:space="preserve"> PAGEREF _Toc531380669 \h </w:instrText>
        </w:r>
        <w:r w:rsidRPr="00920004">
          <w:rPr>
            <w:noProof/>
            <w:rPrChange w:id="1454" w:author="phuong vu" w:date="2018-11-30T22:36:00Z">
              <w:rPr>
                <w:noProof/>
              </w:rPr>
            </w:rPrChange>
          </w:rPr>
        </w:r>
      </w:ins>
      <w:r w:rsidRPr="00920004">
        <w:rPr>
          <w:noProof/>
          <w:rPrChange w:id="1455" w:author="phuong vu" w:date="2018-11-30T22:36:00Z">
            <w:rPr>
              <w:noProof/>
            </w:rPr>
          </w:rPrChange>
        </w:rPr>
        <w:fldChar w:fldCharType="separate"/>
      </w:r>
      <w:ins w:id="1456" w:author="phuong vu" w:date="2018-11-30T22:33:00Z">
        <w:r w:rsidRPr="00920004">
          <w:rPr>
            <w:noProof/>
            <w:rPrChange w:id="1457" w:author="phuong vu" w:date="2018-11-30T22:36:00Z">
              <w:rPr>
                <w:noProof/>
              </w:rPr>
            </w:rPrChange>
          </w:rPr>
          <w:t>18</w:t>
        </w:r>
        <w:r w:rsidRPr="00920004">
          <w:rPr>
            <w:noProof/>
            <w:rPrChange w:id="1458" w:author="phuong vu" w:date="2018-11-30T22:36:00Z">
              <w:rPr>
                <w:noProof/>
              </w:rPr>
            </w:rPrChange>
          </w:rPr>
          <w:fldChar w:fldCharType="end"/>
        </w:r>
      </w:ins>
    </w:p>
    <w:p w14:paraId="570FBFED" w14:textId="29226871" w:rsidR="00920004" w:rsidRPr="00920004" w:rsidRDefault="00920004">
      <w:pPr>
        <w:pStyle w:val="TOC1"/>
        <w:tabs>
          <w:tab w:val="left" w:pos="1540"/>
        </w:tabs>
        <w:rPr>
          <w:ins w:id="1459" w:author="phuong vu" w:date="2018-11-30T22:33:00Z"/>
          <w:rFonts w:asciiTheme="minorHAnsi" w:eastAsiaTheme="minorEastAsia" w:hAnsiTheme="minorHAnsi" w:cstheme="minorBidi"/>
          <w:noProof/>
          <w:sz w:val="22"/>
          <w:szCs w:val="22"/>
          <w:lang w:val="en-US"/>
          <w:rPrChange w:id="1460" w:author="phuong vu" w:date="2018-11-30T22:36:00Z">
            <w:rPr>
              <w:ins w:id="1461" w:author="phuong vu" w:date="2018-11-30T22:33:00Z"/>
              <w:rFonts w:asciiTheme="minorHAnsi" w:eastAsiaTheme="minorEastAsia" w:hAnsiTheme="minorHAnsi" w:cstheme="minorBidi"/>
              <w:noProof/>
              <w:sz w:val="22"/>
              <w:szCs w:val="22"/>
              <w:lang w:val="en-US"/>
            </w:rPr>
          </w:rPrChange>
        </w:rPr>
      </w:pPr>
      <w:ins w:id="1462" w:author="phuong vu" w:date="2018-11-30T22:33:00Z">
        <w:r w:rsidRPr="00920004">
          <w:rPr>
            <w:noProof/>
            <w:rPrChange w:id="1463" w:author="phuong vu" w:date="2018-11-30T22:36:00Z">
              <w:rPr>
                <w:noProof/>
              </w:rPr>
            </w:rPrChange>
          </w:rPr>
          <w:t>CHƯƠNG 2 -</w:t>
        </w:r>
        <w:r w:rsidRPr="00920004">
          <w:rPr>
            <w:rFonts w:asciiTheme="minorHAnsi" w:eastAsiaTheme="minorEastAsia" w:hAnsiTheme="minorHAnsi" w:cstheme="minorBidi"/>
            <w:noProof/>
            <w:sz w:val="22"/>
            <w:szCs w:val="22"/>
            <w:lang w:val="en-US"/>
            <w:rPrChange w:id="1464" w:author="phuong vu" w:date="2018-11-30T22:36:00Z">
              <w:rPr>
                <w:rFonts w:asciiTheme="minorHAnsi" w:eastAsiaTheme="minorEastAsia" w:hAnsiTheme="minorHAnsi" w:cstheme="minorBidi"/>
                <w:noProof/>
                <w:sz w:val="22"/>
                <w:szCs w:val="22"/>
                <w:lang w:val="en-US"/>
              </w:rPr>
            </w:rPrChange>
          </w:rPr>
          <w:tab/>
        </w:r>
        <w:r w:rsidRPr="00920004">
          <w:rPr>
            <w:noProof/>
            <w:rPrChange w:id="1465" w:author="phuong vu" w:date="2018-11-30T22:36:00Z">
              <w:rPr>
                <w:noProof/>
              </w:rPr>
            </w:rPrChange>
          </w:rPr>
          <w:t>CƠ SỞ LÝ THUYẾT</w:t>
        </w:r>
        <w:r w:rsidRPr="00920004">
          <w:rPr>
            <w:noProof/>
            <w:rPrChange w:id="1466" w:author="phuong vu" w:date="2018-11-30T22:36:00Z">
              <w:rPr>
                <w:noProof/>
              </w:rPr>
            </w:rPrChange>
          </w:rPr>
          <w:tab/>
        </w:r>
        <w:r w:rsidRPr="00920004">
          <w:rPr>
            <w:noProof/>
            <w:rPrChange w:id="1467" w:author="phuong vu" w:date="2018-11-30T22:36:00Z">
              <w:rPr>
                <w:noProof/>
              </w:rPr>
            </w:rPrChange>
          </w:rPr>
          <w:fldChar w:fldCharType="begin"/>
        </w:r>
        <w:r w:rsidRPr="00920004">
          <w:rPr>
            <w:noProof/>
            <w:rPrChange w:id="1468" w:author="phuong vu" w:date="2018-11-30T22:36:00Z">
              <w:rPr>
                <w:noProof/>
              </w:rPr>
            </w:rPrChange>
          </w:rPr>
          <w:instrText xml:space="preserve"> PAGEREF _Toc531380670 \h </w:instrText>
        </w:r>
        <w:r w:rsidRPr="00920004">
          <w:rPr>
            <w:noProof/>
            <w:rPrChange w:id="1469" w:author="phuong vu" w:date="2018-11-30T22:36:00Z">
              <w:rPr>
                <w:noProof/>
              </w:rPr>
            </w:rPrChange>
          </w:rPr>
        </w:r>
      </w:ins>
      <w:r w:rsidRPr="00920004">
        <w:rPr>
          <w:noProof/>
          <w:rPrChange w:id="1470" w:author="phuong vu" w:date="2018-11-30T22:36:00Z">
            <w:rPr>
              <w:noProof/>
            </w:rPr>
          </w:rPrChange>
        </w:rPr>
        <w:fldChar w:fldCharType="separate"/>
      </w:r>
      <w:ins w:id="1471" w:author="phuong vu" w:date="2018-11-30T22:33:00Z">
        <w:r w:rsidRPr="00920004">
          <w:rPr>
            <w:noProof/>
            <w:rPrChange w:id="1472" w:author="phuong vu" w:date="2018-11-30T22:36:00Z">
              <w:rPr>
                <w:noProof/>
              </w:rPr>
            </w:rPrChange>
          </w:rPr>
          <w:t>20</w:t>
        </w:r>
        <w:r w:rsidRPr="00920004">
          <w:rPr>
            <w:noProof/>
            <w:rPrChange w:id="1473" w:author="phuong vu" w:date="2018-11-30T22:36:00Z">
              <w:rPr>
                <w:noProof/>
              </w:rPr>
            </w:rPrChange>
          </w:rPr>
          <w:fldChar w:fldCharType="end"/>
        </w:r>
      </w:ins>
    </w:p>
    <w:p w14:paraId="1242C7E8" w14:textId="7A15EADF" w:rsidR="00920004" w:rsidRPr="00920004" w:rsidRDefault="00920004">
      <w:pPr>
        <w:pStyle w:val="TOC2"/>
        <w:tabs>
          <w:tab w:val="left" w:pos="880"/>
          <w:tab w:val="right" w:leader="dot" w:pos="8777"/>
        </w:tabs>
        <w:rPr>
          <w:ins w:id="1474" w:author="phuong vu" w:date="2018-11-30T22:33:00Z"/>
          <w:rFonts w:asciiTheme="minorHAnsi" w:eastAsiaTheme="minorEastAsia" w:hAnsiTheme="minorHAnsi" w:cstheme="minorBidi"/>
          <w:noProof/>
          <w:sz w:val="22"/>
          <w:szCs w:val="22"/>
          <w:lang w:val="en-US"/>
          <w:rPrChange w:id="1475" w:author="phuong vu" w:date="2018-11-30T22:36:00Z">
            <w:rPr>
              <w:ins w:id="1476" w:author="phuong vu" w:date="2018-11-30T22:33:00Z"/>
              <w:rFonts w:asciiTheme="minorHAnsi" w:eastAsiaTheme="minorEastAsia" w:hAnsiTheme="minorHAnsi" w:cstheme="minorBidi"/>
              <w:noProof/>
              <w:sz w:val="22"/>
              <w:szCs w:val="22"/>
              <w:lang w:val="en-US"/>
            </w:rPr>
          </w:rPrChange>
        </w:rPr>
      </w:pPr>
      <w:ins w:id="1477" w:author="phuong vu" w:date="2018-11-30T22:33:00Z">
        <w:r w:rsidRPr="00920004">
          <w:rPr>
            <w:noProof/>
            <w:rPrChange w:id="1478" w:author="phuong vu" w:date="2018-11-30T22:36:00Z">
              <w:rPr>
                <w:noProof/>
              </w:rPr>
            </w:rPrChange>
          </w:rPr>
          <w:t>2.1</w:t>
        </w:r>
        <w:r w:rsidRPr="00920004">
          <w:rPr>
            <w:rFonts w:asciiTheme="minorHAnsi" w:eastAsiaTheme="minorEastAsia" w:hAnsiTheme="minorHAnsi" w:cstheme="minorBidi"/>
            <w:noProof/>
            <w:sz w:val="22"/>
            <w:szCs w:val="22"/>
            <w:lang w:val="en-US"/>
            <w:rPrChange w:id="1479"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480" w:author="phuong vu" w:date="2018-11-30T22:36:00Z">
              <w:rPr>
                <w:noProof/>
                <w:lang w:val="en-US"/>
              </w:rPr>
            </w:rPrChange>
          </w:rPr>
          <w:t>N</w:t>
        </w:r>
        <w:r w:rsidRPr="00920004">
          <w:rPr>
            <w:noProof/>
            <w:rPrChange w:id="1481" w:author="phuong vu" w:date="2018-11-30T22:36:00Z">
              <w:rPr>
                <w:noProof/>
              </w:rPr>
            </w:rPrChange>
          </w:rPr>
          <w:t>ền tảng Android</w:t>
        </w:r>
        <w:r w:rsidRPr="00920004">
          <w:rPr>
            <w:noProof/>
            <w:lang w:val="en-US"/>
            <w:rPrChange w:id="1482" w:author="phuong vu" w:date="2018-11-30T22:36:00Z">
              <w:rPr>
                <w:noProof/>
                <w:lang w:val="en-US"/>
              </w:rPr>
            </w:rPrChange>
          </w:rPr>
          <w:t xml:space="preserve"> </w:t>
        </w:r>
        <w:r w:rsidRPr="00920004">
          <w:rPr>
            <w:noProof/>
            <w:vertAlign w:val="superscript"/>
            <w:rPrChange w:id="1483" w:author="phuong vu" w:date="2018-11-30T22:36:00Z">
              <w:rPr>
                <w:noProof/>
                <w:vertAlign w:val="superscript"/>
              </w:rPr>
            </w:rPrChange>
          </w:rPr>
          <w:t>[1]</w:t>
        </w:r>
        <w:r w:rsidRPr="00920004">
          <w:rPr>
            <w:noProof/>
            <w:rPrChange w:id="1484" w:author="phuong vu" w:date="2018-11-30T22:36:00Z">
              <w:rPr>
                <w:noProof/>
              </w:rPr>
            </w:rPrChange>
          </w:rPr>
          <w:tab/>
        </w:r>
        <w:r w:rsidRPr="00920004">
          <w:rPr>
            <w:noProof/>
            <w:rPrChange w:id="1485" w:author="phuong vu" w:date="2018-11-30T22:36:00Z">
              <w:rPr>
                <w:noProof/>
              </w:rPr>
            </w:rPrChange>
          </w:rPr>
          <w:fldChar w:fldCharType="begin"/>
        </w:r>
        <w:r w:rsidRPr="00920004">
          <w:rPr>
            <w:noProof/>
            <w:rPrChange w:id="1486" w:author="phuong vu" w:date="2018-11-30T22:36:00Z">
              <w:rPr>
                <w:noProof/>
              </w:rPr>
            </w:rPrChange>
          </w:rPr>
          <w:instrText xml:space="preserve"> PAGEREF _Toc531380671 \h </w:instrText>
        </w:r>
        <w:r w:rsidRPr="00920004">
          <w:rPr>
            <w:noProof/>
            <w:rPrChange w:id="1487" w:author="phuong vu" w:date="2018-11-30T22:36:00Z">
              <w:rPr>
                <w:noProof/>
              </w:rPr>
            </w:rPrChange>
          </w:rPr>
        </w:r>
      </w:ins>
      <w:r w:rsidRPr="00920004">
        <w:rPr>
          <w:noProof/>
          <w:rPrChange w:id="1488" w:author="phuong vu" w:date="2018-11-30T22:36:00Z">
            <w:rPr>
              <w:noProof/>
            </w:rPr>
          </w:rPrChange>
        </w:rPr>
        <w:fldChar w:fldCharType="separate"/>
      </w:r>
      <w:ins w:id="1489" w:author="phuong vu" w:date="2018-11-30T22:33:00Z">
        <w:r w:rsidRPr="00920004">
          <w:rPr>
            <w:noProof/>
            <w:rPrChange w:id="1490" w:author="phuong vu" w:date="2018-11-30T22:36:00Z">
              <w:rPr>
                <w:noProof/>
              </w:rPr>
            </w:rPrChange>
          </w:rPr>
          <w:t>20</w:t>
        </w:r>
        <w:r w:rsidRPr="00920004">
          <w:rPr>
            <w:noProof/>
            <w:rPrChange w:id="1491" w:author="phuong vu" w:date="2018-11-30T22:36:00Z">
              <w:rPr>
                <w:noProof/>
              </w:rPr>
            </w:rPrChange>
          </w:rPr>
          <w:fldChar w:fldCharType="end"/>
        </w:r>
      </w:ins>
    </w:p>
    <w:p w14:paraId="26FBDCD5" w14:textId="3BB50DCC" w:rsidR="00920004" w:rsidRPr="00920004" w:rsidRDefault="00920004">
      <w:pPr>
        <w:pStyle w:val="TOC2"/>
        <w:tabs>
          <w:tab w:val="left" w:pos="880"/>
          <w:tab w:val="right" w:leader="dot" w:pos="8777"/>
        </w:tabs>
        <w:rPr>
          <w:ins w:id="1492" w:author="phuong vu" w:date="2018-11-30T22:33:00Z"/>
          <w:rFonts w:asciiTheme="minorHAnsi" w:eastAsiaTheme="minorEastAsia" w:hAnsiTheme="minorHAnsi" w:cstheme="minorBidi"/>
          <w:noProof/>
          <w:sz w:val="22"/>
          <w:szCs w:val="22"/>
          <w:lang w:val="en-US"/>
          <w:rPrChange w:id="1493" w:author="phuong vu" w:date="2018-11-30T22:36:00Z">
            <w:rPr>
              <w:ins w:id="1494" w:author="phuong vu" w:date="2018-11-30T22:33:00Z"/>
              <w:rFonts w:asciiTheme="minorHAnsi" w:eastAsiaTheme="minorEastAsia" w:hAnsiTheme="minorHAnsi" w:cstheme="minorBidi"/>
              <w:noProof/>
              <w:sz w:val="22"/>
              <w:szCs w:val="22"/>
              <w:lang w:val="en-US"/>
            </w:rPr>
          </w:rPrChange>
        </w:rPr>
      </w:pPr>
      <w:ins w:id="1495" w:author="phuong vu" w:date="2018-11-30T22:33:00Z">
        <w:r w:rsidRPr="00920004">
          <w:rPr>
            <w:noProof/>
            <w:rPrChange w:id="1496" w:author="phuong vu" w:date="2018-11-30T22:36:00Z">
              <w:rPr>
                <w:noProof/>
              </w:rPr>
            </w:rPrChange>
          </w:rPr>
          <w:t>2.2</w:t>
        </w:r>
        <w:r w:rsidRPr="00920004">
          <w:rPr>
            <w:rFonts w:asciiTheme="minorHAnsi" w:eastAsiaTheme="minorEastAsia" w:hAnsiTheme="minorHAnsi" w:cstheme="minorBidi"/>
            <w:noProof/>
            <w:sz w:val="22"/>
            <w:szCs w:val="22"/>
            <w:lang w:val="en-US"/>
            <w:rPrChange w:id="1497" w:author="phuong vu" w:date="2018-11-30T22:36:00Z">
              <w:rPr>
                <w:rFonts w:asciiTheme="minorHAnsi" w:eastAsiaTheme="minorEastAsia" w:hAnsiTheme="minorHAnsi" w:cstheme="minorBidi"/>
                <w:noProof/>
                <w:sz w:val="22"/>
                <w:szCs w:val="22"/>
                <w:lang w:val="en-US"/>
              </w:rPr>
            </w:rPrChange>
          </w:rPr>
          <w:tab/>
        </w:r>
        <w:r w:rsidRPr="00920004">
          <w:rPr>
            <w:noProof/>
            <w:rPrChange w:id="1498" w:author="phuong vu" w:date="2018-11-30T22:36:00Z">
              <w:rPr>
                <w:noProof/>
              </w:rPr>
            </w:rPrChange>
          </w:rPr>
          <w:t xml:space="preserve">GraphQL </w:t>
        </w:r>
        <w:r w:rsidRPr="00920004">
          <w:rPr>
            <w:noProof/>
            <w:vertAlign w:val="superscript"/>
            <w:rPrChange w:id="1499" w:author="phuong vu" w:date="2018-11-30T22:36:00Z">
              <w:rPr>
                <w:noProof/>
                <w:vertAlign w:val="superscript"/>
              </w:rPr>
            </w:rPrChange>
          </w:rPr>
          <w:t>[2]</w:t>
        </w:r>
        <w:r w:rsidRPr="00920004">
          <w:rPr>
            <w:noProof/>
            <w:rPrChange w:id="1500" w:author="phuong vu" w:date="2018-11-30T22:36:00Z">
              <w:rPr>
                <w:noProof/>
              </w:rPr>
            </w:rPrChange>
          </w:rPr>
          <w:tab/>
        </w:r>
        <w:r w:rsidRPr="00920004">
          <w:rPr>
            <w:noProof/>
            <w:rPrChange w:id="1501" w:author="phuong vu" w:date="2018-11-30T22:36:00Z">
              <w:rPr>
                <w:noProof/>
              </w:rPr>
            </w:rPrChange>
          </w:rPr>
          <w:fldChar w:fldCharType="begin"/>
        </w:r>
        <w:r w:rsidRPr="00920004">
          <w:rPr>
            <w:noProof/>
            <w:rPrChange w:id="1502" w:author="phuong vu" w:date="2018-11-30T22:36:00Z">
              <w:rPr>
                <w:noProof/>
              </w:rPr>
            </w:rPrChange>
          </w:rPr>
          <w:instrText xml:space="preserve"> PAGEREF _Toc531380672 \h </w:instrText>
        </w:r>
        <w:r w:rsidRPr="00920004">
          <w:rPr>
            <w:noProof/>
            <w:rPrChange w:id="1503" w:author="phuong vu" w:date="2018-11-30T22:36:00Z">
              <w:rPr>
                <w:noProof/>
              </w:rPr>
            </w:rPrChange>
          </w:rPr>
        </w:r>
      </w:ins>
      <w:r w:rsidRPr="00920004">
        <w:rPr>
          <w:noProof/>
          <w:rPrChange w:id="1504" w:author="phuong vu" w:date="2018-11-30T22:36:00Z">
            <w:rPr>
              <w:noProof/>
            </w:rPr>
          </w:rPrChange>
        </w:rPr>
        <w:fldChar w:fldCharType="separate"/>
      </w:r>
      <w:ins w:id="1505" w:author="phuong vu" w:date="2018-11-30T22:33:00Z">
        <w:r w:rsidRPr="00920004">
          <w:rPr>
            <w:noProof/>
            <w:rPrChange w:id="1506" w:author="phuong vu" w:date="2018-11-30T22:36:00Z">
              <w:rPr>
                <w:noProof/>
              </w:rPr>
            </w:rPrChange>
          </w:rPr>
          <w:t>20</w:t>
        </w:r>
        <w:r w:rsidRPr="00920004">
          <w:rPr>
            <w:noProof/>
            <w:rPrChange w:id="1507" w:author="phuong vu" w:date="2018-11-30T22:36:00Z">
              <w:rPr>
                <w:noProof/>
              </w:rPr>
            </w:rPrChange>
          </w:rPr>
          <w:fldChar w:fldCharType="end"/>
        </w:r>
      </w:ins>
    </w:p>
    <w:p w14:paraId="2753B125" w14:textId="1400DACA" w:rsidR="00920004" w:rsidRPr="00920004" w:rsidRDefault="00920004">
      <w:pPr>
        <w:pStyle w:val="TOC2"/>
        <w:tabs>
          <w:tab w:val="left" w:pos="880"/>
          <w:tab w:val="right" w:leader="dot" w:pos="8777"/>
        </w:tabs>
        <w:rPr>
          <w:ins w:id="1508" w:author="phuong vu" w:date="2018-11-30T22:33:00Z"/>
          <w:rFonts w:asciiTheme="minorHAnsi" w:eastAsiaTheme="minorEastAsia" w:hAnsiTheme="minorHAnsi" w:cstheme="minorBidi"/>
          <w:noProof/>
          <w:sz w:val="22"/>
          <w:szCs w:val="22"/>
          <w:lang w:val="en-US"/>
          <w:rPrChange w:id="1509" w:author="phuong vu" w:date="2018-11-30T22:36:00Z">
            <w:rPr>
              <w:ins w:id="1510" w:author="phuong vu" w:date="2018-11-30T22:33:00Z"/>
              <w:rFonts w:asciiTheme="minorHAnsi" w:eastAsiaTheme="minorEastAsia" w:hAnsiTheme="minorHAnsi" w:cstheme="minorBidi"/>
              <w:noProof/>
              <w:sz w:val="22"/>
              <w:szCs w:val="22"/>
              <w:lang w:val="en-US"/>
            </w:rPr>
          </w:rPrChange>
        </w:rPr>
      </w:pPr>
      <w:ins w:id="1511" w:author="phuong vu" w:date="2018-11-30T22:33:00Z">
        <w:r w:rsidRPr="00920004">
          <w:rPr>
            <w:noProof/>
            <w:lang w:val="da-DK"/>
            <w:rPrChange w:id="1512" w:author="phuong vu" w:date="2018-11-30T22:36:00Z">
              <w:rPr>
                <w:noProof/>
                <w:lang w:val="da-DK"/>
              </w:rPr>
            </w:rPrChange>
          </w:rPr>
          <w:t>2.3</w:t>
        </w:r>
        <w:r w:rsidRPr="00920004">
          <w:rPr>
            <w:rFonts w:asciiTheme="minorHAnsi" w:eastAsiaTheme="minorEastAsia" w:hAnsiTheme="minorHAnsi" w:cstheme="minorBidi"/>
            <w:noProof/>
            <w:sz w:val="22"/>
            <w:szCs w:val="22"/>
            <w:lang w:val="en-US"/>
            <w:rPrChange w:id="1513" w:author="phuong vu" w:date="2018-11-30T22:36:00Z">
              <w:rPr>
                <w:rFonts w:asciiTheme="minorHAnsi" w:eastAsiaTheme="minorEastAsia" w:hAnsiTheme="minorHAnsi" w:cstheme="minorBidi"/>
                <w:noProof/>
                <w:sz w:val="22"/>
                <w:szCs w:val="22"/>
                <w:lang w:val="en-US"/>
              </w:rPr>
            </w:rPrChange>
          </w:rPr>
          <w:tab/>
        </w:r>
        <w:r w:rsidRPr="00920004">
          <w:rPr>
            <w:noProof/>
            <w:lang w:val="da-DK"/>
            <w:rPrChange w:id="1514" w:author="phuong vu" w:date="2018-11-30T22:36:00Z">
              <w:rPr>
                <w:noProof/>
                <w:lang w:val="da-DK"/>
              </w:rPr>
            </w:rPrChange>
          </w:rPr>
          <w:t xml:space="preserve">Postgraphile </w:t>
        </w:r>
        <w:r w:rsidRPr="00920004">
          <w:rPr>
            <w:noProof/>
            <w:vertAlign w:val="superscript"/>
            <w:lang w:val="da-DK"/>
            <w:rPrChange w:id="1515" w:author="phuong vu" w:date="2018-11-30T22:36:00Z">
              <w:rPr>
                <w:noProof/>
                <w:vertAlign w:val="superscript"/>
                <w:lang w:val="da-DK"/>
              </w:rPr>
            </w:rPrChange>
          </w:rPr>
          <w:t>[3][4]</w:t>
        </w:r>
        <w:r w:rsidRPr="00920004">
          <w:rPr>
            <w:noProof/>
            <w:rPrChange w:id="1516" w:author="phuong vu" w:date="2018-11-30T22:36:00Z">
              <w:rPr>
                <w:noProof/>
              </w:rPr>
            </w:rPrChange>
          </w:rPr>
          <w:tab/>
        </w:r>
        <w:r w:rsidRPr="00920004">
          <w:rPr>
            <w:noProof/>
            <w:rPrChange w:id="1517" w:author="phuong vu" w:date="2018-11-30T22:36:00Z">
              <w:rPr>
                <w:noProof/>
              </w:rPr>
            </w:rPrChange>
          </w:rPr>
          <w:fldChar w:fldCharType="begin"/>
        </w:r>
        <w:r w:rsidRPr="00920004">
          <w:rPr>
            <w:noProof/>
            <w:rPrChange w:id="1518" w:author="phuong vu" w:date="2018-11-30T22:36:00Z">
              <w:rPr>
                <w:noProof/>
              </w:rPr>
            </w:rPrChange>
          </w:rPr>
          <w:instrText xml:space="preserve"> PAGEREF _Toc531380673 \h </w:instrText>
        </w:r>
        <w:r w:rsidRPr="00920004">
          <w:rPr>
            <w:noProof/>
            <w:rPrChange w:id="1519" w:author="phuong vu" w:date="2018-11-30T22:36:00Z">
              <w:rPr>
                <w:noProof/>
              </w:rPr>
            </w:rPrChange>
          </w:rPr>
        </w:r>
      </w:ins>
      <w:r w:rsidRPr="00920004">
        <w:rPr>
          <w:noProof/>
          <w:rPrChange w:id="1520" w:author="phuong vu" w:date="2018-11-30T22:36:00Z">
            <w:rPr>
              <w:noProof/>
            </w:rPr>
          </w:rPrChange>
        </w:rPr>
        <w:fldChar w:fldCharType="separate"/>
      </w:r>
      <w:ins w:id="1521" w:author="phuong vu" w:date="2018-11-30T22:33:00Z">
        <w:r w:rsidRPr="00920004">
          <w:rPr>
            <w:noProof/>
            <w:rPrChange w:id="1522" w:author="phuong vu" w:date="2018-11-30T22:36:00Z">
              <w:rPr>
                <w:noProof/>
              </w:rPr>
            </w:rPrChange>
          </w:rPr>
          <w:t>22</w:t>
        </w:r>
        <w:r w:rsidRPr="00920004">
          <w:rPr>
            <w:noProof/>
            <w:rPrChange w:id="1523" w:author="phuong vu" w:date="2018-11-30T22:36:00Z">
              <w:rPr>
                <w:noProof/>
              </w:rPr>
            </w:rPrChange>
          </w:rPr>
          <w:fldChar w:fldCharType="end"/>
        </w:r>
      </w:ins>
    </w:p>
    <w:p w14:paraId="50BFA325" w14:textId="20BD8743" w:rsidR="00920004" w:rsidRPr="00920004" w:rsidRDefault="00920004">
      <w:pPr>
        <w:pStyle w:val="TOC2"/>
        <w:tabs>
          <w:tab w:val="left" w:pos="880"/>
          <w:tab w:val="right" w:leader="dot" w:pos="8777"/>
        </w:tabs>
        <w:rPr>
          <w:ins w:id="1524" w:author="phuong vu" w:date="2018-11-30T22:33:00Z"/>
          <w:rFonts w:asciiTheme="minorHAnsi" w:eastAsiaTheme="minorEastAsia" w:hAnsiTheme="minorHAnsi" w:cstheme="minorBidi"/>
          <w:noProof/>
          <w:sz w:val="22"/>
          <w:szCs w:val="22"/>
          <w:lang w:val="en-US"/>
          <w:rPrChange w:id="1525" w:author="phuong vu" w:date="2018-11-30T22:36:00Z">
            <w:rPr>
              <w:ins w:id="1526" w:author="phuong vu" w:date="2018-11-30T22:33:00Z"/>
              <w:rFonts w:asciiTheme="minorHAnsi" w:eastAsiaTheme="minorEastAsia" w:hAnsiTheme="minorHAnsi" w:cstheme="minorBidi"/>
              <w:noProof/>
              <w:sz w:val="22"/>
              <w:szCs w:val="22"/>
              <w:lang w:val="en-US"/>
            </w:rPr>
          </w:rPrChange>
        </w:rPr>
      </w:pPr>
      <w:ins w:id="1527" w:author="phuong vu" w:date="2018-11-30T22:33:00Z">
        <w:r w:rsidRPr="00920004">
          <w:rPr>
            <w:noProof/>
            <w:rPrChange w:id="1528" w:author="phuong vu" w:date="2018-11-30T22:36:00Z">
              <w:rPr>
                <w:noProof/>
              </w:rPr>
            </w:rPrChange>
          </w:rPr>
          <w:t>2.4</w:t>
        </w:r>
        <w:r w:rsidRPr="00920004">
          <w:rPr>
            <w:rFonts w:asciiTheme="minorHAnsi" w:eastAsiaTheme="minorEastAsia" w:hAnsiTheme="minorHAnsi" w:cstheme="minorBidi"/>
            <w:noProof/>
            <w:sz w:val="22"/>
            <w:szCs w:val="22"/>
            <w:lang w:val="en-US"/>
            <w:rPrChange w:id="1529" w:author="phuong vu" w:date="2018-11-30T22:36:00Z">
              <w:rPr>
                <w:rFonts w:asciiTheme="minorHAnsi" w:eastAsiaTheme="minorEastAsia" w:hAnsiTheme="minorHAnsi" w:cstheme="minorBidi"/>
                <w:noProof/>
                <w:sz w:val="22"/>
                <w:szCs w:val="22"/>
                <w:lang w:val="en-US"/>
              </w:rPr>
            </w:rPrChange>
          </w:rPr>
          <w:tab/>
        </w:r>
        <w:r w:rsidRPr="00920004">
          <w:rPr>
            <w:noProof/>
            <w:rPrChange w:id="1530" w:author="phuong vu" w:date="2018-11-30T22:36:00Z">
              <w:rPr>
                <w:noProof/>
              </w:rPr>
            </w:rPrChange>
          </w:rPr>
          <w:t xml:space="preserve">PostgreSQL </w:t>
        </w:r>
        <w:r w:rsidRPr="00920004">
          <w:rPr>
            <w:noProof/>
            <w:vertAlign w:val="superscript"/>
            <w:rPrChange w:id="1531" w:author="phuong vu" w:date="2018-11-30T22:36:00Z">
              <w:rPr>
                <w:noProof/>
                <w:vertAlign w:val="superscript"/>
              </w:rPr>
            </w:rPrChange>
          </w:rPr>
          <w:t>[5]</w:t>
        </w:r>
        <w:r w:rsidRPr="00920004">
          <w:rPr>
            <w:noProof/>
            <w:rPrChange w:id="1532" w:author="phuong vu" w:date="2018-11-30T22:36:00Z">
              <w:rPr>
                <w:noProof/>
              </w:rPr>
            </w:rPrChange>
          </w:rPr>
          <w:tab/>
        </w:r>
        <w:r w:rsidRPr="00920004">
          <w:rPr>
            <w:noProof/>
            <w:rPrChange w:id="1533" w:author="phuong vu" w:date="2018-11-30T22:36:00Z">
              <w:rPr>
                <w:noProof/>
              </w:rPr>
            </w:rPrChange>
          </w:rPr>
          <w:fldChar w:fldCharType="begin"/>
        </w:r>
        <w:r w:rsidRPr="00920004">
          <w:rPr>
            <w:noProof/>
            <w:rPrChange w:id="1534" w:author="phuong vu" w:date="2018-11-30T22:36:00Z">
              <w:rPr>
                <w:noProof/>
              </w:rPr>
            </w:rPrChange>
          </w:rPr>
          <w:instrText xml:space="preserve"> PAGEREF _Toc531380674 \h </w:instrText>
        </w:r>
        <w:r w:rsidRPr="00920004">
          <w:rPr>
            <w:noProof/>
            <w:rPrChange w:id="1535" w:author="phuong vu" w:date="2018-11-30T22:36:00Z">
              <w:rPr>
                <w:noProof/>
              </w:rPr>
            </w:rPrChange>
          </w:rPr>
        </w:r>
      </w:ins>
      <w:r w:rsidRPr="00920004">
        <w:rPr>
          <w:noProof/>
          <w:rPrChange w:id="1536" w:author="phuong vu" w:date="2018-11-30T22:36:00Z">
            <w:rPr>
              <w:noProof/>
            </w:rPr>
          </w:rPrChange>
        </w:rPr>
        <w:fldChar w:fldCharType="separate"/>
      </w:r>
      <w:ins w:id="1537" w:author="phuong vu" w:date="2018-11-30T22:33:00Z">
        <w:r w:rsidRPr="00920004">
          <w:rPr>
            <w:noProof/>
            <w:rPrChange w:id="1538" w:author="phuong vu" w:date="2018-11-30T22:36:00Z">
              <w:rPr>
                <w:noProof/>
              </w:rPr>
            </w:rPrChange>
          </w:rPr>
          <w:t>22</w:t>
        </w:r>
        <w:r w:rsidRPr="00920004">
          <w:rPr>
            <w:noProof/>
            <w:rPrChange w:id="1539" w:author="phuong vu" w:date="2018-11-30T22:36:00Z">
              <w:rPr>
                <w:noProof/>
              </w:rPr>
            </w:rPrChange>
          </w:rPr>
          <w:fldChar w:fldCharType="end"/>
        </w:r>
      </w:ins>
    </w:p>
    <w:p w14:paraId="62E29FF3" w14:textId="12902EA7" w:rsidR="00920004" w:rsidRPr="00920004" w:rsidRDefault="00920004">
      <w:pPr>
        <w:pStyle w:val="TOC2"/>
        <w:tabs>
          <w:tab w:val="left" w:pos="880"/>
          <w:tab w:val="right" w:leader="dot" w:pos="8777"/>
        </w:tabs>
        <w:rPr>
          <w:ins w:id="1540" w:author="phuong vu" w:date="2018-11-30T22:33:00Z"/>
          <w:rFonts w:asciiTheme="minorHAnsi" w:eastAsiaTheme="minorEastAsia" w:hAnsiTheme="minorHAnsi" w:cstheme="minorBidi"/>
          <w:noProof/>
          <w:sz w:val="22"/>
          <w:szCs w:val="22"/>
          <w:lang w:val="en-US"/>
          <w:rPrChange w:id="1541" w:author="phuong vu" w:date="2018-11-30T22:36:00Z">
            <w:rPr>
              <w:ins w:id="1542" w:author="phuong vu" w:date="2018-11-30T22:33:00Z"/>
              <w:rFonts w:asciiTheme="minorHAnsi" w:eastAsiaTheme="minorEastAsia" w:hAnsiTheme="minorHAnsi" w:cstheme="minorBidi"/>
              <w:noProof/>
              <w:sz w:val="22"/>
              <w:szCs w:val="22"/>
              <w:lang w:val="en-US"/>
            </w:rPr>
          </w:rPrChange>
        </w:rPr>
      </w:pPr>
      <w:ins w:id="1543" w:author="phuong vu" w:date="2018-11-30T22:33:00Z">
        <w:r w:rsidRPr="00920004">
          <w:rPr>
            <w:noProof/>
            <w:rPrChange w:id="1544" w:author="phuong vu" w:date="2018-11-30T22:36:00Z">
              <w:rPr>
                <w:noProof/>
              </w:rPr>
            </w:rPrChange>
          </w:rPr>
          <w:t>2.5</w:t>
        </w:r>
        <w:r w:rsidRPr="00920004">
          <w:rPr>
            <w:rFonts w:asciiTheme="minorHAnsi" w:eastAsiaTheme="minorEastAsia" w:hAnsiTheme="minorHAnsi" w:cstheme="minorBidi"/>
            <w:noProof/>
            <w:sz w:val="22"/>
            <w:szCs w:val="22"/>
            <w:lang w:val="en-US"/>
            <w:rPrChange w:id="1545" w:author="phuong vu" w:date="2018-11-30T22:36:00Z">
              <w:rPr>
                <w:rFonts w:asciiTheme="minorHAnsi" w:eastAsiaTheme="minorEastAsia" w:hAnsiTheme="minorHAnsi" w:cstheme="minorBidi"/>
                <w:noProof/>
                <w:sz w:val="22"/>
                <w:szCs w:val="22"/>
                <w:lang w:val="en-US"/>
              </w:rPr>
            </w:rPrChange>
          </w:rPr>
          <w:tab/>
        </w:r>
        <w:r w:rsidRPr="00920004">
          <w:rPr>
            <w:noProof/>
            <w:rPrChange w:id="1546" w:author="phuong vu" w:date="2018-11-30T22:36:00Z">
              <w:rPr>
                <w:noProof/>
              </w:rPr>
            </w:rPrChange>
          </w:rPr>
          <w:t xml:space="preserve">JSON Web Token </w:t>
        </w:r>
        <w:r w:rsidRPr="00920004">
          <w:rPr>
            <w:noProof/>
            <w:vertAlign w:val="superscript"/>
            <w:rPrChange w:id="1547" w:author="phuong vu" w:date="2018-11-30T22:36:00Z">
              <w:rPr>
                <w:noProof/>
                <w:vertAlign w:val="superscript"/>
              </w:rPr>
            </w:rPrChange>
          </w:rPr>
          <w:t>[6]</w:t>
        </w:r>
        <w:r w:rsidRPr="00920004">
          <w:rPr>
            <w:noProof/>
            <w:rPrChange w:id="1548" w:author="phuong vu" w:date="2018-11-30T22:36:00Z">
              <w:rPr>
                <w:noProof/>
              </w:rPr>
            </w:rPrChange>
          </w:rPr>
          <w:tab/>
        </w:r>
        <w:r w:rsidRPr="00920004">
          <w:rPr>
            <w:noProof/>
            <w:rPrChange w:id="1549" w:author="phuong vu" w:date="2018-11-30T22:36:00Z">
              <w:rPr>
                <w:noProof/>
              </w:rPr>
            </w:rPrChange>
          </w:rPr>
          <w:fldChar w:fldCharType="begin"/>
        </w:r>
        <w:r w:rsidRPr="00920004">
          <w:rPr>
            <w:noProof/>
            <w:rPrChange w:id="1550" w:author="phuong vu" w:date="2018-11-30T22:36:00Z">
              <w:rPr>
                <w:noProof/>
              </w:rPr>
            </w:rPrChange>
          </w:rPr>
          <w:instrText xml:space="preserve"> PAGEREF _Toc531380675 \h </w:instrText>
        </w:r>
        <w:r w:rsidRPr="00920004">
          <w:rPr>
            <w:noProof/>
            <w:rPrChange w:id="1551" w:author="phuong vu" w:date="2018-11-30T22:36:00Z">
              <w:rPr>
                <w:noProof/>
              </w:rPr>
            </w:rPrChange>
          </w:rPr>
        </w:r>
      </w:ins>
      <w:r w:rsidRPr="00920004">
        <w:rPr>
          <w:noProof/>
          <w:rPrChange w:id="1552" w:author="phuong vu" w:date="2018-11-30T22:36:00Z">
            <w:rPr>
              <w:noProof/>
            </w:rPr>
          </w:rPrChange>
        </w:rPr>
        <w:fldChar w:fldCharType="separate"/>
      </w:r>
      <w:ins w:id="1553" w:author="phuong vu" w:date="2018-11-30T22:33:00Z">
        <w:r w:rsidRPr="00920004">
          <w:rPr>
            <w:noProof/>
            <w:rPrChange w:id="1554" w:author="phuong vu" w:date="2018-11-30T22:36:00Z">
              <w:rPr>
                <w:noProof/>
              </w:rPr>
            </w:rPrChange>
          </w:rPr>
          <w:t>23</w:t>
        </w:r>
        <w:r w:rsidRPr="00920004">
          <w:rPr>
            <w:noProof/>
            <w:rPrChange w:id="1555" w:author="phuong vu" w:date="2018-11-30T22:36:00Z">
              <w:rPr>
                <w:noProof/>
              </w:rPr>
            </w:rPrChange>
          </w:rPr>
          <w:fldChar w:fldCharType="end"/>
        </w:r>
      </w:ins>
    </w:p>
    <w:p w14:paraId="2B1F217E" w14:textId="32F45140" w:rsidR="00920004" w:rsidRPr="00920004" w:rsidRDefault="00920004">
      <w:pPr>
        <w:pStyle w:val="TOC2"/>
        <w:tabs>
          <w:tab w:val="left" w:pos="880"/>
          <w:tab w:val="right" w:leader="dot" w:pos="8777"/>
        </w:tabs>
        <w:rPr>
          <w:ins w:id="1556" w:author="phuong vu" w:date="2018-11-30T22:33:00Z"/>
          <w:rFonts w:asciiTheme="minorHAnsi" w:eastAsiaTheme="minorEastAsia" w:hAnsiTheme="minorHAnsi" w:cstheme="minorBidi"/>
          <w:noProof/>
          <w:sz w:val="22"/>
          <w:szCs w:val="22"/>
          <w:lang w:val="en-US"/>
          <w:rPrChange w:id="1557" w:author="phuong vu" w:date="2018-11-30T22:36:00Z">
            <w:rPr>
              <w:ins w:id="1558" w:author="phuong vu" w:date="2018-11-30T22:33:00Z"/>
              <w:rFonts w:asciiTheme="minorHAnsi" w:eastAsiaTheme="minorEastAsia" w:hAnsiTheme="minorHAnsi" w:cstheme="minorBidi"/>
              <w:noProof/>
              <w:sz w:val="22"/>
              <w:szCs w:val="22"/>
              <w:lang w:val="en-US"/>
            </w:rPr>
          </w:rPrChange>
        </w:rPr>
      </w:pPr>
      <w:ins w:id="1559" w:author="phuong vu" w:date="2018-11-30T22:33:00Z">
        <w:r w:rsidRPr="00920004">
          <w:rPr>
            <w:noProof/>
            <w:rPrChange w:id="1560" w:author="phuong vu" w:date="2018-11-30T22:36:00Z">
              <w:rPr>
                <w:noProof/>
              </w:rPr>
            </w:rPrChange>
          </w:rPr>
          <w:t>2.6</w:t>
        </w:r>
        <w:r w:rsidRPr="00920004">
          <w:rPr>
            <w:rFonts w:asciiTheme="minorHAnsi" w:eastAsiaTheme="minorEastAsia" w:hAnsiTheme="minorHAnsi" w:cstheme="minorBidi"/>
            <w:noProof/>
            <w:sz w:val="22"/>
            <w:szCs w:val="22"/>
            <w:lang w:val="en-US"/>
            <w:rPrChange w:id="1561" w:author="phuong vu" w:date="2018-11-30T22:36:00Z">
              <w:rPr>
                <w:rFonts w:asciiTheme="minorHAnsi" w:eastAsiaTheme="minorEastAsia" w:hAnsiTheme="minorHAnsi" w:cstheme="minorBidi"/>
                <w:noProof/>
                <w:sz w:val="22"/>
                <w:szCs w:val="22"/>
                <w:lang w:val="en-US"/>
              </w:rPr>
            </w:rPrChange>
          </w:rPr>
          <w:tab/>
        </w:r>
        <w:r w:rsidRPr="00920004">
          <w:rPr>
            <w:noProof/>
            <w:rPrChange w:id="1562" w:author="phuong vu" w:date="2018-11-30T22:36:00Z">
              <w:rPr>
                <w:noProof/>
              </w:rPr>
            </w:rPrChange>
          </w:rPr>
          <w:t xml:space="preserve">ReactJS </w:t>
        </w:r>
        <w:r w:rsidRPr="00920004">
          <w:rPr>
            <w:noProof/>
            <w:vertAlign w:val="superscript"/>
            <w:rPrChange w:id="1563" w:author="phuong vu" w:date="2018-11-30T22:36:00Z">
              <w:rPr>
                <w:noProof/>
                <w:vertAlign w:val="superscript"/>
              </w:rPr>
            </w:rPrChange>
          </w:rPr>
          <w:t>[7]</w:t>
        </w:r>
        <w:r w:rsidRPr="00920004">
          <w:rPr>
            <w:noProof/>
            <w:rPrChange w:id="1564" w:author="phuong vu" w:date="2018-11-30T22:36:00Z">
              <w:rPr>
                <w:noProof/>
              </w:rPr>
            </w:rPrChange>
          </w:rPr>
          <w:tab/>
        </w:r>
        <w:r w:rsidRPr="00920004">
          <w:rPr>
            <w:noProof/>
            <w:rPrChange w:id="1565" w:author="phuong vu" w:date="2018-11-30T22:36:00Z">
              <w:rPr>
                <w:noProof/>
              </w:rPr>
            </w:rPrChange>
          </w:rPr>
          <w:fldChar w:fldCharType="begin"/>
        </w:r>
        <w:r w:rsidRPr="00920004">
          <w:rPr>
            <w:noProof/>
            <w:rPrChange w:id="1566" w:author="phuong vu" w:date="2018-11-30T22:36:00Z">
              <w:rPr>
                <w:noProof/>
              </w:rPr>
            </w:rPrChange>
          </w:rPr>
          <w:instrText xml:space="preserve"> PAGEREF _Toc531380676 \h </w:instrText>
        </w:r>
        <w:r w:rsidRPr="00920004">
          <w:rPr>
            <w:noProof/>
            <w:rPrChange w:id="1567" w:author="phuong vu" w:date="2018-11-30T22:36:00Z">
              <w:rPr>
                <w:noProof/>
              </w:rPr>
            </w:rPrChange>
          </w:rPr>
        </w:r>
      </w:ins>
      <w:r w:rsidRPr="00920004">
        <w:rPr>
          <w:noProof/>
          <w:rPrChange w:id="1568" w:author="phuong vu" w:date="2018-11-30T22:36:00Z">
            <w:rPr>
              <w:noProof/>
            </w:rPr>
          </w:rPrChange>
        </w:rPr>
        <w:fldChar w:fldCharType="separate"/>
      </w:r>
      <w:ins w:id="1569" w:author="phuong vu" w:date="2018-11-30T22:33:00Z">
        <w:r w:rsidRPr="00920004">
          <w:rPr>
            <w:noProof/>
            <w:rPrChange w:id="1570" w:author="phuong vu" w:date="2018-11-30T22:36:00Z">
              <w:rPr>
                <w:noProof/>
              </w:rPr>
            </w:rPrChange>
          </w:rPr>
          <w:t>24</w:t>
        </w:r>
        <w:r w:rsidRPr="00920004">
          <w:rPr>
            <w:noProof/>
            <w:rPrChange w:id="1571" w:author="phuong vu" w:date="2018-11-30T22:36:00Z">
              <w:rPr>
                <w:noProof/>
              </w:rPr>
            </w:rPrChange>
          </w:rPr>
          <w:fldChar w:fldCharType="end"/>
        </w:r>
      </w:ins>
    </w:p>
    <w:p w14:paraId="6454AE0C" w14:textId="02E5DC56" w:rsidR="00920004" w:rsidRPr="00920004" w:rsidRDefault="00920004">
      <w:pPr>
        <w:pStyle w:val="TOC2"/>
        <w:tabs>
          <w:tab w:val="left" w:pos="880"/>
          <w:tab w:val="right" w:leader="dot" w:pos="8777"/>
        </w:tabs>
        <w:rPr>
          <w:ins w:id="1572" w:author="phuong vu" w:date="2018-11-30T22:33:00Z"/>
          <w:rFonts w:asciiTheme="minorHAnsi" w:eastAsiaTheme="minorEastAsia" w:hAnsiTheme="minorHAnsi" w:cstheme="minorBidi"/>
          <w:noProof/>
          <w:sz w:val="22"/>
          <w:szCs w:val="22"/>
          <w:lang w:val="en-US"/>
          <w:rPrChange w:id="1573" w:author="phuong vu" w:date="2018-11-30T22:36:00Z">
            <w:rPr>
              <w:ins w:id="1574" w:author="phuong vu" w:date="2018-11-30T22:33:00Z"/>
              <w:rFonts w:asciiTheme="minorHAnsi" w:eastAsiaTheme="minorEastAsia" w:hAnsiTheme="minorHAnsi" w:cstheme="minorBidi"/>
              <w:noProof/>
              <w:sz w:val="22"/>
              <w:szCs w:val="22"/>
              <w:lang w:val="en-US"/>
            </w:rPr>
          </w:rPrChange>
        </w:rPr>
      </w:pPr>
      <w:ins w:id="1575" w:author="phuong vu" w:date="2018-11-30T22:33:00Z">
        <w:r w:rsidRPr="00920004">
          <w:rPr>
            <w:noProof/>
            <w:rPrChange w:id="1576" w:author="phuong vu" w:date="2018-11-30T22:36:00Z">
              <w:rPr>
                <w:noProof/>
              </w:rPr>
            </w:rPrChange>
          </w:rPr>
          <w:t>2.7</w:t>
        </w:r>
        <w:r w:rsidRPr="00920004">
          <w:rPr>
            <w:rFonts w:asciiTheme="minorHAnsi" w:eastAsiaTheme="minorEastAsia" w:hAnsiTheme="minorHAnsi" w:cstheme="minorBidi"/>
            <w:noProof/>
            <w:sz w:val="22"/>
            <w:szCs w:val="22"/>
            <w:lang w:val="en-US"/>
            <w:rPrChange w:id="1577" w:author="phuong vu" w:date="2018-11-30T22:36:00Z">
              <w:rPr>
                <w:rFonts w:asciiTheme="minorHAnsi" w:eastAsiaTheme="minorEastAsia" w:hAnsiTheme="minorHAnsi" w:cstheme="minorBidi"/>
                <w:noProof/>
                <w:sz w:val="22"/>
                <w:szCs w:val="22"/>
                <w:lang w:val="en-US"/>
              </w:rPr>
            </w:rPrChange>
          </w:rPr>
          <w:tab/>
        </w:r>
        <w:r w:rsidRPr="00920004">
          <w:rPr>
            <w:noProof/>
            <w:rPrChange w:id="1578" w:author="phuong vu" w:date="2018-11-30T22:36:00Z">
              <w:rPr>
                <w:noProof/>
              </w:rPr>
            </w:rPrChange>
          </w:rPr>
          <w:t xml:space="preserve">Apollo Client </w:t>
        </w:r>
        <w:r w:rsidRPr="00920004">
          <w:rPr>
            <w:noProof/>
            <w:vertAlign w:val="superscript"/>
            <w:rPrChange w:id="1579" w:author="phuong vu" w:date="2018-11-30T22:36:00Z">
              <w:rPr>
                <w:noProof/>
                <w:vertAlign w:val="superscript"/>
              </w:rPr>
            </w:rPrChange>
          </w:rPr>
          <w:t>[8]</w:t>
        </w:r>
        <w:r w:rsidRPr="00920004">
          <w:rPr>
            <w:noProof/>
            <w:rPrChange w:id="1580" w:author="phuong vu" w:date="2018-11-30T22:36:00Z">
              <w:rPr>
                <w:noProof/>
              </w:rPr>
            </w:rPrChange>
          </w:rPr>
          <w:tab/>
        </w:r>
        <w:r w:rsidRPr="00920004">
          <w:rPr>
            <w:noProof/>
            <w:rPrChange w:id="1581" w:author="phuong vu" w:date="2018-11-30T22:36:00Z">
              <w:rPr>
                <w:noProof/>
              </w:rPr>
            </w:rPrChange>
          </w:rPr>
          <w:fldChar w:fldCharType="begin"/>
        </w:r>
        <w:r w:rsidRPr="00920004">
          <w:rPr>
            <w:noProof/>
            <w:rPrChange w:id="1582" w:author="phuong vu" w:date="2018-11-30T22:36:00Z">
              <w:rPr>
                <w:noProof/>
              </w:rPr>
            </w:rPrChange>
          </w:rPr>
          <w:instrText xml:space="preserve"> PAGEREF _Toc531380677 \h </w:instrText>
        </w:r>
        <w:r w:rsidRPr="00920004">
          <w:rPr>
            <w:noProof/>
            <w:rPrChange w:id="1583" w:author="phuong vu" w:date="2018-11-30T22:36:00Z">
              <w:rPr>
                <w:noProof/>
              </w:rPr>
            </w:rPrChange>
          </w:rPr>
        </w:r>
      </w:ins>
      <w:r w:rsidRPr="00920004">
        <w:rPr>
          <w:noProof/>
          <w:rPrChange w:id="1584" w:author="phuong vu" w:date="2018-11-30T22:36:00Z">
            <w:rPr>
              <w:noProof/>
            </w:rPr>
          </w:rPrChange>
        </w:rPr>
        <w:fldChar w:fldCharType="separate"/>
      </w:r>
      <w:ins w:id="1585" w:author="phuong vu" w:date="2018-11-30T22:33:00Z">
        <w:r w:rsidRPr="00920004">
          <w:rPr>
            <w:noProof/>
            <w:rPrChange w:id="1586" w:author="phuong vu" w:date="2018-11-30T22:36:00Z">
              <w:rPr>
                <w:noProof/>
              </w:rPr>
            </w:rPrChange>
          </w:rPr>
          <w:t>24</w:t>
        </w:r>
        <w:r w:rsidRPr="00920004">
          <w:rPr>
            <w:noProof/>
            <w:rPrChange w:id="1587" w:author="phuong vu" w:date="2018-11-30T22:36:00Z">
              <w:rPr>
                <w:noProof/>
              </w:rPr>
            </w:rPrChange>
          </w:rPr>
          <w:fldChar w:fldCharType="end"/>
        </w:r>
      </w:ins>
    </w:p>
    <w:p w14:paraId="1FA5E2F2" w14:textId="45925756" w:rsidR="00920004" w:rsidRPr="00920004" w:rsidRDefault="00920004">
      <w:pPr>
        <w:pStyle w:val="TOC2"/>
        <w:tabs>
          <w:tab w:val="left" w:pos="880"/>
          <w:tab w:val="right" w:leader="dot" w:pos="8777"/>
        </w:tabs>
        <w:rPr>
          <w:ins w:id="1588" w:author="phuong vu" w:date="2018-11-30T22:33:00Z"/>
          <w:rFonts w:asciiTheme="minorHAnsi" w:eastAsiaTheme="minorEastAsia" w:hAnsiTheme="minorHAnsi" w:cstheme="minorBidi"/>
          <w:noProof/>
          <w:sz w:val="22"/>
          <w:szCs w:val="22"/>
          <w:lang w:val="en-US"/>
          <w:rPrChange w:id="1589" w:author="phuong vu" w:date="2018-11-30T22:36:00Z">
            <w:rPr>
              <w:ins w:id="1590" w:author="phuong vu" w:date="2018-11-30T22:33:00Z"/>
              <w:rFonts w:asciiTheme="minorHAnsi" w:eastAsiaTheme="minorEastAsia" w:hAnsiTheme="minorHAnsi" w:cstheme="minorBidi"/>
              <w:noProof/>
              <w:sz w:val="22"/>
              <w:szCs w:val="22"/>
              <w:lang w:val="en-US"/>
            </w:rPr>
          </w:rPrChange>
        </w:rPr>
      </w:pPr>
      <w:ins w:id="1591" w:author="phuong vu" w:date="2018-11-30T22:33:00Z">
        <w:r w:rsidRPr="00920004">
          <w:rPr>
            <w:noProof/>
            <w:lang w:val="en-US"/>
            <w:rPrChange w:id="1592" w:author="phuong vu" w:date="2018-11-30T22:36:00Z">
              <w:rPr>
                <w:noProof/>
                <w:lang w:val="en-US"/>
              </w:rPr>
            </w:rPrChange>
          </w:rPr>
          <w:t>2.8</w:t>
        </w:r>
        <w:r w:rsidRPr="00920004">
          <w:rPr>
            <w:rFonts w:asciiTheme="minorHAnsi" w:eastAsiaTheme="minorEastAsia" w:hAnsiTheme="minorHAnsi" w:cstheme="minorBidi"/>
            <w:noProof/>
            <w:sz w:val="22"/>
            <w:szCs w:val="22"/>
            <w:lang w:val="en-US"/>
            <w:rPrChange w:id="159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594" w:author="phuong vu" w:date="2018-11-30T22:36:00Z">
              <w:rPr>
                <w:noProof/>
                <w:lang w:val="en-US"/>
              </w:rPr>
            </w:rPrChange>
          </w:rPr>
          <w:t>Hàng đợi nhiều trạm phục vụ</w:t>
        </w:r>
        <w:r w:rsidRPr="00920004">
          <w:rPr>
            <w:noProof/>
            <w:rPrChange w:id="1595" w:author="phuong vu" w:date="2018-11-30T22:36:00Z">
              <w:rPr>
                <w:noProof/>
              </w:rPr>
            </w:rPrChange>
          </w:rPr>
          <w:tab/>
        </w:r>
        <w:r w:rsidRPr="00920004">
          <w:rPr>
            <w:noProof/>
            <w:rPrChange w:id="1596" w:author="phuong vu" w:date="2018-11-30T22:36:00Z">
              <w:rPr>
                <w:noProof/>
              </w:rPr>
            </w:rPrChange>
          </w:rPr>
          <w:fldChar w:fldCharType="begin"/>
        </w:r>
        <w:r w:rsidRPr="00920004">
          <w:rPr>
            <w:noProof/>
            <w:rPrChange w:id="1597" w:author="phuong vu" w:date="2018-11-30T22:36:00Z">
              <w:rPr>
                <w:noProof/>
              </w:rPr>
            </w:rPrChange>
          </w:rPr>
          <w:instrText xml:space="preserve"> PAGEREF _Toc531380678 \h </w:instrText>
        </w:r>
        <w:r w:rsidRPr="00920004">
          <w:rPr>
            <w:noProof/>
            <w:rPrChange w:id="1598" w:author="phuong vu" w:date="2018-11-30T22:36:00Z">
              <w:rPr>
                <w:noProof/>
              </w:rPr>
            </w:rPrChange>
          </w:rPr>
        </w:r>
      </w:ins>
      <w:r w:rsidRPr="00920004">
        <w:rPr>
          <w:noProof/>
          <w:rPrChange w:id="1599" w:author="phuong vu" w:date="2018-11-30T22:36:00Z">
            <w:rPr>
              <w:noProof/>
            </w:rPr>
          </w:rPrChange>
        </w:rPr>
        <w:fldChar w:fldCharType="separate"/>
      </w:r>
      <w:ins w:id="1600" w:author="phuong vu" w:date="2018-11-30T22:33:00Z">
        <w:r w:rsidRPr="00920004">
          <w:rPr>
            <w:noProof/>
            <w:rPrChange w:id="1601" w:author="phuong vu" w:date="2018-11-30T22:36:00Z">
              <w:rPr>
                <w:noProof/>
              </w:rPr>
            </w:rPrChange>
          </w:rPr>
          <w:t>25</w:t>
        </w:r>
        <w:r w:rsidRPr="00920004">
          <w:rPr>
            <w:noProof/>
            <w:rPrChange w:id="1602" w:author="phuong vu" w:date="2018-11-30T22:36:00Z">
              <w:rPr>
                <w:noProof/>
              </w:rPr>
            </w:rPrChange>
          </w:rPr>
          <w:fldChar w:fldCharType="end"/>
        </w:r>
      </w:ins>
    </w:p>
    <w:p w14:paraId="3A00168F" w14:textId="5B0B6176" w:rsidR="00920004" w:rsidRPr="00920004" w:rsidRDefault="00920004">
      <w:pPr>
        <w:pStyle w:val="TOC1"/>
        <w:tabs>
          <w:tab w:val="left" w:pos="1540"/>
        </w:tabs>
        <w:rPr>
          <w:ins w:id="1603" w:author="phuong vu" w:date="2018-11-30T22:33:00Z"/>
          <w:rFonts w:asciiTheme="minorHAnsi" w:eastAsiaTheme="minorEastAsia" w:hAnsiTheme="minorHAnsi" w:cstheme="minorBidi"/>
          <w:noProof/>
          <w:sz w:val="22"/>
          <w:szCs w:val="22"/>
          <w:lang w:val="en-US"/>
          <w:rPrChange w:id="1604" w:author="phuong vu" w:date="2018-11-30T22:36:00Z">
            <w:rPr>
              <w:ins w:id="1605" w:author="phuong vu" w:date="2018-11-30T22:33:00Z"/>
              <w:rFonts w:asciiTheme="minorHAnsi" w:eastAsiaTheme="minorEastAsia" w:hAnsiTheme="minorHAnsi" w:cstheme="minorBidi"/>
              <w:noProof/>
              <w:sz w:val="22"/>
              <w:szCs w:val="22"/>
              <w:lang w:val="en-US"/>
            </w:rPr>
          </w:rPrChange>
        </w:rPr>
      </w:pPr>
      <w:ins w:id="1606" w:author="phuong vu" w:date="2018-11-30T22:33:00Z">
        <w:r w:rsidRPr="00920004">
          <w:rPr>
            <w:noProof/>
            <w:rPrChange w:id="1607" w:author="phuong vu" w:date="2018-11-30T22:36:00Z">
              <w:rPr>
                <w:noProof/>
              </w:rPr>
            </w:rPrChange>
          </w:rPr>
          <w:t>CHƯƠNG 3 -</w:t>
        </w:r>
        <w:r w:rsidRPr="00920004">
          <w:rPr>
            <w:rFonts w:asciiTheme="minorHAnsi" w:eastAsiaTheme="minorEastAsia" w:hAnsiTheme="minorHAnsi" w:cstheme="minorBidi"/>
            <w:noProof/>
            <w:sz w:val="22"/>
            <w:szCs w:val="22"/>
            <w:lang w:val="en-US"/>
            <w:rPrChange w:id="1608" w:author="phuong vu" w:date="2018-11-30T22:36:00Z">
              <w:rPr>
                <w:rFonts w:asciiTheme="minorHAnsi" w:eastAsiaTheme="minorEastAsia" w:hAnsiTheme="minorHAnsi" w:cstheme="minorBidi"/>
                <w:noProof/>
                <w:sz w:val="22"/>
                <w:szCs w:val="22"/>
                <w:lang w:val="en-US"/>
              </w:rPr>
            </w:rPrChange>
          </w:rPr>
          <w:tab/>
        </w:r>
        <w:r w:rsidRPr="00920004">
          <w:rPr>
            <w:noProof/>
            <w:rPrChange w:id="1609" w:author="phuong vu" w:date="2018-11-30T22:36:00Z">
              <w:rPr>
                <w:noProof/>
              </w:rPr>
            </w:rPrChange>
          </w:rPr>
          <w:t>THIẾT KẾ VÀ CÀI ĐẶT</w:t>
        </w:r>
        <w:r w:rsidRPr="00920004">
          <w:rPr>
            <w:noProof/>
            <w:rPrChange w:id="1610" w:author="phuong vu" w:date="2018-11-30T22:36:00Z">
              <w:rPr>
                <w:noProof/>
              </w:rPr>
            </w:rPrChange>
          </w:rPr>
          <w:tab/>
        </w:r>
        <w:r w:rsidRPr="00920004">
          <w:rPr>
            <w:noProof/>
            <w:rPrChange w:id="1611" w:author="phuong vu" w:date="2018-11-30T22:36:00Z">
              <w:rPr>
                <w:noProof/>
              </w:rPr>
            </w:rPrChange>
          </w:rPr>
          <w:fldChar w:fldCharType="begin"/>
        </w:r>
        <w:r w:rsidRPr="00920004">
          <w:rPr>
            <w:noProof/>
            <w:rPrChange w:id="1612" w:author="phuong vu" w:date="2018-11-30T22:36:00Z">
              <w:rPr>
                <w:noProof/>
              </w:rPr>
            </w:rPrChange>
          </w:rPr>
          <w:instrText xml:space="preserve"> PAGEREF _Toc531381055 \h </w:instrText>
        </w:r>
        <w:r w:rsidRPr="00920004">
          <w:rPr>
            <w:noProof/>
            <w:rPrChange w:id="1613" w:author="phuong vu" w:date="2018-11-30T22:36:00Z">
              <w:rPr>
                <w:noProof/>
              </w:rPr>
            </w:rPrChange>
          </w:rPr>
        </w:r>
      </w:ins>
      <w:r w:rsidRPr="00920004">
        <w:rPr>
          <w:noProof/>
          <w:rPrChange w:id="1614" w:author="phuong vu" w:date="2018-11-30T22:36:00Z">
            <w:rPr>
              <w:noProof/>
            </w:rPr>
          </w:rPrChange>
        </w:rPr>
        <w:fldChar w:fldCharType="separate"/>
      </w:r>
      <w:ins w:id="1615" w:author="phuong vu" w:date="2018-11-30T22:33:00Z">
        <w:r w:rsidRPr="00920004">
          <w:rPr>
            <w:noProof/>
            <w:rPrChange w:id="1616" w:author="phuong vu" w:date="2018-11-30T22:36:00Z">
              <w:rPr>
                <w:noProof/>
              </w:rPr>
            </w:rPrChange>
          </w:rPr>
          <w:t>27</w:t>
        </w:r>
        <w:r w:rsidRPr="00920004">
          <w:rPr>
            <w:noProof/>
            <w:rPrChange w:id="1617" w:author="phuong vu" w:date="2018-11-30T22:36:00Z">
              <w:rPr>
                <w:noProof/>
              </w:rPr>
            </w:rPrChange>
          </w:rPr>
          <w:fldChar w:fldCharType="end"/>
        </w:r>
      </w:ins>
    </w:p>
    <w:p w14:paraId="306E5214" w14:textId="04337B82" w:rsidR="00920004" w:rsidRPr="00920004" w:rsidRDefault="00920004">
      <w:pPr>
        <w:pStyle w:val="TOC3"/>
        <w:tabs>
          <w:tab w:val="left" w:pos="1320"/>
          <w:tab w:val="right" w:leader="dot" w:pos="8777"/>
        </w:tabs>
        <w:rPr>
          <w:ins w:id="1618" w:author="phuong vu" w:date="2018-11-30T22:33:00Z"/>
          <w:rFonts w:asciiTheme="minorHAnsi" w:eastAsiaTheme="minorEastAsia" w:hAnsiTheme="minorHAnsi" w:cstheme="minorBidi"/>
          <w:noProof/>
          <w:sz w:val="22"/>
          <w:szCs w:val="22"/>
          <w:lang w:val="en-US"/>
          <w:rPrChange w:id="1619" w:author="phuong vu" w:date="2018-11-30T22:36:00Z">
            <w:rPr>
              <w:ins w:id="1620" w:author="phuong vu" w:date="2018-11-30T22:33:00Z"/>
              <w:rFonts w:asciiTheme="minorHAnsi" w:eastAsiaTheme="minorEastAsia" w:hAnsiTheme="minorHAnsi" w:cstheme="minorBidi"/>
              <w:noProof/>
              <w:sz w:val="22"/>
              <w:szCs w:val="22"/>
              <w:lang w:val="en-US"/>
            </w:rPr>
          </w:rPrChange>
        </w:rPr>
      </w:pPr>
      <w:ins w:id="1621" w:author="phuong vu" w:date="2018-11-30T22:33:00Z">
        <w:r w:rsidRPr="00920004">
          <w:rPr>
            <w:noProof/>
            <w:rPrChange w:id="1622" w:author="phuong vu" w:date="2018-11-30T22:36:00Z">
              <w:rPr>
                <w:noProof/>
              </w:rPr>
            </w:rPrChange>
          </w:rPr>
          <w:t>3.1.1</w:t>
        </w:r>
        <w:r w:rsidRPr="00920004">
          <w:rPr>
            <w:rFonts w:asciiTheme="minorHAnsi" w:eastAsiaTheme="minorEastAsia" w:hAnsiTheme="minorHAnsi" w:cstheme="minorBidi"/>
            <w:noProof/>
            <w:sz w:val="22"/>
            <w:szCs w:val="22"/>
            <w:lang w:val="en-US"/>
            <w:rPrChange w:id="1623" w:author="phuong vu" w:date="2018-11-30T22:36:00Z">
              <w:rPr>
                <w:rFonts w:asciiTheme="minorHAnsi" w:eastAsiaTheme="minorEastAsia" w:hAnsiTheme="minorHAnsi" w:cstheme="minorBidi"/>
                <w:noProof/>
                <w:sz w:val="22"/>
                <w:szCs w:val="22"/>
                <w:lang w:val="en-US"/>
              </w:rPr>
            </w:rPrChange>
          </w:rPr>
          <w:tab/>
        </w:r>
        <w:r w:rsidRPr="00920004">
          <w:rPr>
            <w:noProof/>
            <w:rPrChange w:id="1624" w:author="phuong vu" w:date="2018-11-30T22:36:00Z">
              <w:rPr>
                <w:noProof/>
              </w:rPr>
            </w:rPrChange>
          </w:rPr>
          <w:t>Kiến trúc hệ thống</w:t>
        </w:r>
        <w:r w:rsidRPr="00920004">
          <w:rPr>
            <w:noProof/>
            <w:rPrChange w:id="1625" w:author="phuong vu" w:date="2018-11-30T22:36:00Z">
              <w:rPr>
                <w:noProof/>
              </w:rPr>
            </w:rPrChange>
          </w:rPr>
          <w:tab/>
        </w:r>
        <w:r w:rsidRPr="00920004">
          <w:rPr>
            <w:noProof/>
            <w:rPrChange w:id="1626" w:author="phuong vu" w:date="2018-11-30T22:36:00Z">
              <w:rPr>
                <w:noProof/>
              </w:rPr>
            </w:rPrChange>
          </w:rPr>
          <w:fldChar w:fldCharType="begin"/>
        </w:r>
        <w:r w:rsidRPr="00920004">
          <w:rPr>
            <w:noProof/>
            <w:rPrChange w:id="1627" w:author="phuong vu" w:date="2018-11-30T22:36:00Z">
              <w:rPr>
                <w:noProof/>
              </w:rPr>
            </w:rPrChange>
          </w:rPr>
          <w:instrText xml:space="preserve"> PAGEREF _Toc531381056 \h </w:instrText>
        </w:r>
        <w:r w:rsidRPr="00920004">
          <w:rPr>
            <w:noProof/>
            <w:rPrChange w:id="1628" w:author="phuong vu" w:date="2018-11-30T22:36:00Z">
              <w:rPr>
                <w:noProof/>
              </w:rPr>
            </w:rPrChange>
          </w:rPr>
        </w:r>
      </w:ins>
      <w:r w:rsidRPr="00920004">
        <w:rPr>
          <w:noProof/>
          <w:rPrChange w:id="1629" w:author="phuong vu" w:date="2018-11-30T22:36:00Z">
            <w:rPr>
              <w:noProof/>
            </w:rPr>
          </w:rPrChange>
        </w:rPr>
        <w:fldChar w:fldCharType="separate"/>
      </w:r>
      <w:ins w:id="1630" w:author="phuong vu" w:date="2018-11-30T22:33:00Z">
        <w:r w:rsidRPr="00920004">
          <w:rPr>
            <w:noProof/>
            <w:rPrChange w:id="1631" w:author="phuong vu" w:date="2018-11-30T22:36:00Z">
              <w:rPr>
                <w:noProof/>
              </w:rPr>
            </w:rPrChange>
          </w:rPr>
          <w:t>27</w:t>
        </w:r>
        <w:r w:rsidRPr="00920004">
          <w:rPr>
            <w:noProof/>
            <w:rPrChange w:id="1632" w:author="phuong vu" w:date="2018-11-30T22:36:00Z">
              <w:rPr>
                <w:noProof/>
              </w:rPr>
            </w:rPrChange>
          </w:rPr>
          <w:fldChar w:fldCharType="end"/>
        </w:r>
      </w:ins>
    </w:p>
    <w:p w14:paraId="134F92D9" w14:textId="7324A2A6" w:rsidR="00920004" w:rsidRPr="00920004" w:rsidRDefault="00920004">
      <w:pPr>
        <w:pStyle w:val="TOC3"/>
        <w:tabs>
          <w:tab w:val="left" w:pos="1320"/>
          <w:tab w:val="right" w:leader="dot" w:pos="8777"/>
        </w:tabs>
        <w:rPr>
          <w:ins w:id="1633" w:author="phuong vu" w:date="2018-11-30T22:33:00Z"/>
          <w:rFonts w:asciiTheme="minorHAnsi" w:eastAsiaTheme="minorEastAsia" w:hAnsiTheme="minorHAnsi" w:cstheme="minorBidi"/>
          <w:noProof/>
          <w:sz w:val="22"/>
          <w:szCs w:val="22"/>
          <w:lang w:val="en-US"/>
          <w:rPrChange w:id="1634" w:author="phuong vu" w:date="2018-11-30T22:36:00Z">
            <w:rPr>
              <w:ins w:id="1635" w:author="phuong vu" w:date="2018-11-30T22:33:00Z"/>
              <w:rFonts w:asciiTheme="minorHAnsi" w:eastAsiaTheme="minorEastAsia" w:hAnsiTheme="minorHAnsi" w:cstheme="minorBidi"/>
              <w:noProof/>
              <w:sz w:val="22"/>
              <w:szCs w:val="22"/>
              <w:lang w:val="en-US"/>
            </w:rPr>
          </w:rPrChange>
        </w:rPr>
      </w:pPr>
      <w:ins w:id="1636" w:author="phuong vu" w:date="2018-11-30T22:33:00Z">
        <w:r w:rsidRPr="00920004">
          <w:rPr>
            <w:noProof/>
            <w:rPrChange w:id="1637" w:author="phuong vu" w:date="2018-11-30T22:36:00Z">
              <w:rPr>
                <w:noProof/>
              </w:rPr>
            </w:rPrChange>
          </w:rPr>
          <w:t>3.1.2</w:t>
        </w:r>
        <w:r w:rsidRPr="00920004">
          <w:rPr>
            <w:rFonts w:asciiTheme="minorHAnsi" w:eastAsiaTheme="minorEastAsia" w:hAnsiTheme="minorHAnsi" w:cstheme="minorBidi"/>
            <w:noProof/>
            <w:sz w:val="22"/>
            <w:szCs w:val="22"/>
            <w:lang w:val="en-US"/>
            <w:rPrChange w:id="1638" w:author="phuong vu" w:date="2018-11-30T22:36:00Z">
              <w:rPr>
                <w:rFonts w:asciiTheme="minorHAnsi" w:eastAsiaTheme="minorEastAsia" w:hAnsiTheme="minorHAnsi" w:cstheme="minorBidi"/>
                <w:noProof/>
                <w:sz w:val="22"/>
                <w:szCs w:val="22"/>
                <w:lang w:val="en-US"/>
              </w:rPr>
            </w:rPrChange>
          </w:rPr>
          <w:tab/>
        </w:r>
        <w:r w:rsidRPr="00920004">
          <w:rPr>
            <w:noProof/>
            <w:rPrChange w:id="1639" w:author="phuong vu" w:date="2018-11-30T22:36:00Z">
              <w:rPr>
                <w:noProof/>
              </w:rPr>
            </w:rPrChange>
          </w:rPr>
          <w:t>Sơ đồ chức năng hệ thống</w:t>
        </w:r>
        <w:r w:rsidRPr="00920004">
          <w:rPr>
            <w:noProof/>
            <w:rPrChange w:id="1640" w:author="phuong vu" w:date="2018-11-30T22:36:00Z">
              <w:rPr>
                <w:noProof/>
              </w:rPr>
            </w:rPrChange>
          </w:rPr>
          <w:tab/>
        </w:r>
        <w:r w:rsidRPr="00920004">
          <w:rPr>
            <w:noProof/>
            <w:rPrChange w:id="1641" w:author="phuong vu" w:date="2018-11-30T22:36:00Z">
              <w:rPr>
                <w:noProof/>
              </w:rPr>
            </w:rPrChange>
          </w:rPr>
          <w:fldChar w:fldCharType="begin"/>
        </w:r>
        <w:r w:rsidRPr="00920004">
          <w:rPr>
            <w:noProof/>
            <w:rPrChange w:id="1642" w:author="phuong vu" w:date="2018-11-30T22:36:00Z">
              <w:rPr>
                <w:noProof/>
              </w:rPr>
            </w:rPrChange>
          </w:rPr>
          <w:instrText xml:space="preserve"> PAGEREF _Toc531381057 \h </w:instrText>
        </w:r>
        <w:r w:rsidRPr="00920004">
          <w:rPr>
            <w:noProof/>
            <w:rPrChange w:id="1643" w:author="phuong vu" w:date="2018-11-30T22:36:00Z">
              <w:rPr>
                <w:noProof/>
              </w:rPr>
            </w:rPrChange>
          </w:rPr>
        </w:r>
      </w:ins>
      <w:r w:rsidRPr="00920004">
        <w:rPr>
          <w:noProof/>
          <w:rPrChange w:id="1644" w:author="phuong vu" w:date="2018-11-30T22:36:00Z">
            <w:rPr>
              <w:noProof/>
            </w:rPr>
          </w:rPrChange>
        </w:rPr>
        <w:fldChar w:fldCharType="separate"/>
      </w:r>
      <w:ins w:id="1645" w:author="phuong vu" w:date="2018-11-30T22:33:00Z">
        <w:r w:rsidRPr="00920004">
          <w:rPr>
            <w:noProof/>
            <w:rPrChange w:id="1646" w:author="phuong vu" w:date="2018-11-30T22:36:00Z">
              <w:rPr>
                <w:noProof/>
              </w:rPr>
            </w:rPrChange>
          </w:rPr>
          <w:t>28</w:t>
        </w:r>
        <w:r w:rsidRPr="00920004">
          <w:rPr>
            <w:noProof/>
            <w:rPrChange w:id="1647" w:author="phuong vu" w:date="2018-11-30T22:36:00Z">
              <w:rPr>
                <w:noProof/>
              </w:rPr>
            </w:rPrChange>
          </w:rPr>
          <w:fldChar w:fldCharType="end"/>
        </w:r>
      </w:ins>
    </w:p>
    <w:p w14:paraId="6EC1508B" w14:textId="69A31F06" w:rsidR="00920004" w:rsidRPr="00920004" w:rsidRDefault="00920004">
      <w:pPr>
        <w:pStyle w:val="TOC3"/>
        <w:tabs>
          <w:tab w:val="left" w:pos="1320"/>
          <w:tab w:val="right" w:leader="dot" w:pos="8777"/>
        </w:tabs>
        <w:rPr>
          <w:ins w:id="1648" w:author="phuong vu" w:date="2018-11-30T22:33:00Z"/>
          <w:rFonts w:asciiTheme="minorHAnsi" w:eastAsiaTheme="minorEastAsia" w:hAnsiTheme="minorHAnsi" w:cstheme="minorBidi"/>
          <w:noProof/>
          <w:sz w:val="22"/>
          <w:szCs w:val="22"/>
          <w:lang w:val="en-US"/>
          <w:rPrChange w:id="1649" w:author="phuong vu" w:date="2018-11-30T22:36:00Z">
            <w:rPr>
              <w:ins w:id="1650" w:author="phuong vu" w:date="2018-11-30T22:33:00Z"/>
              <w:rFonts w:asciiTheme="minorHAnsi" w:eastAsiaTheme="minorEastAsia" w:hAnsiTheme="minorHAnsi" w:cstheme="minorBidi"/>
              <w:noProof/>
              <w:sz w:val="22"/>
              <w:szCs w:val="22"/>
              <w:lang w:val="en-US"/>
            </w:rPr>
          </w:rPrChange>
        </w:rPr>
      </w:pPr>
      <w:ins w:id="1651" w:author="phuong vu" w:date="2018-11-30T22:33:00Z">
        <w:r w:rsidRPr="00920004">
          <w:rPr>
            <w:noProof/>
            <w:rPrChange w:id="1652" w:author="phuong vu" w:date="2018-11-30T22:36:00Z">
              <w:rPr>
                <w:noProof/>
              </w:rPr>
            </w:rPrChange>
          </w:rPr>
          <w:t>3.1.3</w:t>
        </w:r>
        <w:r w:rsidRPr="00920004">
          <w:rPr>
            <w:rFonts w:asciiTheme="minorHAnsi" w:eastAsiaTheme="minorEastAsia" w:hAnsiTheme="minorHAnsi" w:cstheme="minorBidi"/>
            <w:noProof/>
            <w:sz w:val="22"/>
            <w:szCs w:val="22"/>
            <w:lang w:val="en-US"/>
            <w:rPrChange w:id="1653" w:author="phuong vu" w:date="2018-11-30T22:36:00Z">
              <w:rPr>
                <w:rFonts w:asciiTheme="minorHAnsi" w:eastAsiaTheme="minorEastAsia" w:hAnsiTheme="minorHAnsi" w:cstheme="minorBidi"/>
                <w:noProof/>
                <w:sz w:val="22"/>
                <w:szCs w:val="22"/>
                <w:lang w:val="en-US"/>
              </w:rPr>
            </w:rPrChange>
          </w:rPr>
          <w:tab/>
        </w:r>
        <w:r w:rsidRPr="00920004">
          <w:rPr>
            <w:noProof/>
            <w:rPrChange w:id="1654" w:author="phuong vu" w:date="2018-11-30T22:36:00Z">
              <w:rPr>
                <w:noProof/>
              </w:rPr>
            </w:rPrChange>
          </w:rPr>
          <w:t>Sơ đồ CDM</w:t>
        </w:r>
        <w:r w:rsidRPr="00920004">
          <w:rPr>
            <w:noProof/>
            <w:rPrChange w:id="1655" w:author="phuong vu" w:date="2018-11-30T22:36:00Z">
              <w:rPr>
                <w:noProof/>
              </w:rPr>
            </w:rPrChange>
          </w:rPr>
          <w:tab/>
        </w:r>
        <w:r w:rsidRPr="00920004">
          <w:rPr>
            <w:noProof/>
            <w:rPrChange w:id="1656" w:author="phuong vu" w:date="2018-11-30T22:36:00Z">
              <w:rPr>
                <w:noProof/>
              </w:rPr>
            </w:rPrChange>
          </w:rPr>
          <w:fldChar w:fldCharType="begin"/>
        </w:r>
        <w:r w:rsidRPr="00920004">
          <w:rPr>
            <w:noProof/>
            <w:rPrChange w:id="1657" w:author="phuong vu" w:date="2018-11-30T22:36:00Z">
              <w:rPr>
                <w:noProof/>
              </w:rPr>
            </w:rPrChange>
          </w:rPr>
          <w:instrText xml:space="preserve"> PAGEREF _Toc531381062 \h </w:instrText>
        </w:r>
        <w:r w:rsidRPr="00920004">
          <w:rPr>
            <w:noProof/>
            <w:rPrChange w:id="1658" w:author="phuong vu" w:date="2018-11-30T22:36:00Z">
              <w:rPr>
                <w:noProof/>
              </w:rPr>
            </w:rPrChange>
          </w:rPr>
        </w:r>
      </w:ins>
      <w:r w:rsidRPr="00920004">
        <w:rPr>
          <w:noProof/>
          <w:rPrChange w:id="1659" w:author="phuong vu" w:date="2018-11-30T22:36:00Z">
            <w:rPr>
              <w:noProof/>
            </w:rPr>
          </w:rPrChange>
        </w:rPr>
        <w:fldChar w:fldCharType="separate"/>
      </w:r>
      <w:ins w:id="1660" w:author="phuong vu" w:date="2018-11-30T22:33:00Z">
        <w:r w:rsidRPr="00920004">
          <w:rPr>
            <w:noProof/>
            <w:rPrChange w:id="1661" w:author="phuong vu" w:date="2018-11-30T22:36:00Z">
              <w:rPr>
                <w:noProof/>
              </w:rPr>
            </w:rPrChange>
          </w:rPr>
          <w:t>29</w:t>
        </w:r>
        <w:r w:rsidRPr="00920004">
          <w:rPr>
            <w:noProof/>
            <w:rPrChange w:id="1662" w:author="phuong vu" w:date="2018-11-30T22:36:00Z">
              <w:rPr>
                <w:noProof/>
              </w:rPr>
            </w:rPrChange>
          </w:rPr>
          <w:fldChar w:fldCharType="end"/>
        </w:r>
      </w:ins>
    </w:p>
    <w:p w14:paraId="093BC9CE" w14:textId="266D80DE" w:rsidR="00920004" w:rsidRPr="00920004" w:rsidRDefault="00920004">
      <w:pPr>
        <w:pStyle w:val="TOC3"/>
        <w:tabs>
          <w:tab w:val="left" w:pos="1320"/>
          <w:tab w:val="right" w:leader="dot" w:pos="8777"/>
        </w:tabs>
        <w:rPr>
          <w:ins w:id="1663" w:author="phuong vu" w:date="2018-11-30T22:33:00Z"/>
          <w:rFonts w:asciiTheme="minorHAnsi" w:eastAsiaTheme="minorEastAsia" w:hAnsiTheme="minorHAnsi" w:cstheme="minorBidi"/>
          <w:noProof/>
          <w:sz w:val="22"/>
          <w:szCs w:val="22"/>
          <w:lang w:val="en-US"/>
          <w:rPrChange w:id="1664" w:author="phuong vu" w:date="2018-11-30T22:36:00Z">
            <w:rPr>
              <w:ins w:id="1665" w:author="phuong vu" w:date="2018-11-30T22:33:00Z"/>
              <w:rFonts w:asciiTheme="minorHAnsi" w:eastAsiaTheme="minorEastAsia" w:hAnsiTheme="minorHAnsi" w:cstheme="minorBidi"/>
              <w:noProof/>
              <w:sz w:val="22"/>
              <w:szCs w:val="22"/>
              <w:lang w:val="en-US"/>
            </w:rPr>
          </w:rPrChange>
        </w:rPr>
      </w:pPr>
      <w:ins w:id="1666" w:author="phuong vu" w:date="2018-11-30T22:33:00Z">
        <w:r w:rsidRPr="00920004">
          <w:rPr>
            <w:noProof/>
            <w:rPrChange w:id="1667" w:author="phuong vu" w:date="2018-11-30T22:36:00Z">
              <w:rPr>
                <w:noProof/>
              </w:rPr>
            </w:rPrChange>
          </w:rPr>
          <w:t>3.1.4</w:t>
        </w:r>
        <w:r w:rsidRPr="00920004">
          <w:rPr>
            <w:rFonts w:asciiTheme="minorHAnsi" w:eastAsiaTheme="minorEastAsia" w:hAnsiTheme="minorHAnsi" w:cstheme="minorBidi"/>
            <w:noProof/>
            <w:sz w:val="22"/>
            <w:szCs w:val="22"/>
            <w:lang w:val="en-US"/>
            <w:rPrChange w:id="1668" w:author="phuong vu" w:date="2018-11-30T22:36:00Z">
              <w:rPr>
                <w:rFonts w:asciiTheme="minorHAnsi" w:eastAsiaTheme="minorEastAsia" w:hAnsiTheme="minorHAnsi" w:cstheme="minorBidi"/>
                <w:noProof/>
                <w:sz w:val="22"/>
                <w:szCs w:val="22"/>
                <w:lang w:val="en-US"/>
              </w:rPr>
            </w:rPrChange>
          </w:rPr>
          <w:tab/>
        </w:r>
        <w:r w:rsidRPr="00920004">
          <w:rPr>
            <w:noProof/>
            <w:rPrChange w:id="1669" w:author="phuong vu" w:date="2018-11-30T22:36:00Z">
              <w:rPr>
                <w:noProof/>
              </w:rPr>
            </w:rPrChange>
          </w:rPr>
          <w:t>Sơ đồ LDM</w:t>
        </w:r>
        <w:r w:rsidRPr="00920004">
          <w:rPr>
            <w:noProof/>
            <w:rPrChange w:id="1670" w:author="phuong vu" w:date="2018-11-30T22:36:00Z">
              <w:rPr>
                <w:noProof/>
              </w:rPr>
            </w:rPrChange>
          </w:rPr>
          <w:tab/>
        </w:r>
        <w:r w:rsidRPr="00920004">
          <w:rPr>
            <w:noProof/>
            <w:rPrChange w:id="1671" w:author="phuong vu" w:date="2018-11-30T22:36:00Z">
              <w:rPr>
                <w:noProof/>
              </w:rPr>
            </w:rPrChange>
          </w:rPr>
          <w:fldChar w:fldCharType="begin"/>
        </w:r>
        <w:r w:rsidRPr="00920004">
          <w:rPr>
            <w:noProof/>
            <w:rPrChange w:id="1672" w:author="phuong vu" w:date="2018-11-30T22:36:00Z">
              <w:rPr>
                <w:noProof/>
              </w:rPr>
            </w:rPrChange>
          </w:rPr>
          <w:instrText xml:space="preserve"> PAGEREF _Toc531381063 \h </w:instrText>
        </w:r>
        <w:r w:rsidRPr="00920004">
          <w:rPr>
            <w:noProof/>
            <w:rPrChange w:id="1673" w:author="phuong vu" w:date="2018-11-30T22:36:00Z">
              <w:rPr>
                <w:noProof/>
              </w:rPr>
            </w:rPrChange>
          </w:rPr>
        </w:r>
      </w:ins>
      <w:r w:rsidRPr="00920004">
        <w:rPr>
          <w:noProof/>
          <w:rPrChange w:id="1674" w:author="phuong vu" w:date="2018-11-30T22:36:00Z">
            <w:rPr>
              <w:noProof/>
            </w:rPr>
          </w:rPrChange>
        </w:rPr>
        <w:fldChar w:fldCharType="separate"/>
      </w:r>
      <w:ins w:id="1675" w:author="phuong vu" w:date="2018-11-30T22:33:00Z">
        <w:r w:rsidRPr="00920004">
          <w:rPr>
            <w:noProof/>
            <w:rPrChange w:id="1676" w:author="phuong vu" w:date="2018-11-30T22:36:00Z">
              <w:rPr>
                <w:noProof/>
              </w:rPr>
            </w:rPrChange>
          </w:rPr>
          <w:t>30</w:t>
        </w:r>
        <w:r w:rsidRPr="00920004">
          <w:rPr>
            <w:noProof/>
            <w:rPrChange w:id="1677" w:author="phuong vu" w:date="2018-11-30T22:36:00Z">
              <w:rPr>
                <w:noProof/>
              </w:rPr>
            </w:rPrChange>
          </w:rPr>
          <w:fldChar w:fldCharType="end"/>
        </w:r>
      </w:ins>
    </w:p>
    <w:p w14:paraId="55B98720" w14:textId="5C463F28" w:rsidR="00920004" w:rsidRPr="00920004" w:rsidRDefault="00920004">
      <w:pPr>
        <w:pStyle w:val="TOC3"/>
        <w:tabs>
          <w:tab w:val="left" w:pos="1320"/>
          <w:tab w:val="right" w:leader="dot" w:pos="8777"/>
        </w:tabs>
        <w:rPr>
          <w:ins w:id="1678" w:author="phuong vu" w:date="2018-11-30T22:33:00Z"/>
          <w:rFonts w:asciiTheme="minorHAnsi" w:eastAsiaTheme="minorEastAsia" w:hAnsiTheme="minorHAnsi" w:cstheme="minorBidi"/>
          <w:noProof/>
          <w:sz w:val="22"/>
          <w:szCs w:val="22"/>
          <w:lang w:val="en-US"/>
          <w:rPrChange w:id="1679" w:author="phuong vu" w:date="2018-11-30T22:36:00Z">
            <w:rPr>
              <w:ins w:id="1680" w:author="phuong vu" w:date="2018-11-30T22:33:00Z"/>
              <w:rFonts w:asciiTheme="minorHAnsi" w:eastAsiaTheme="minorEastAsia" w:hAnsiTheme="minorHAnsi" w:cstheme="minorBidi"/>
              <w:noProof/>
              <w:sz w:val="22"/>
              <w:szCs w:val="22"/>
              <w:lang w:val="en-US"/>
            </w:rPr>
          </w:rPrChange>
        </w:rPr>
      </w:pPr>
      <w:ins w:id="1681" w:author="phuong vu" w:date="2018-11-30T22:33:00Z">
        <w:r w:rsidRPr="00920004">
          <w:rPr>
            <w:noProof/>
            <w:rPrChange w:id="1682" w:author="phuong vu" w:date="2018-11-30T22:36:00Z">
              <w:rPr>
                <w:noProof/>
              </w:rPr>
            </w:rPrChange>
          </w:rPr>
          <w:t>3.1.5</w:t>
        </w:r>
        <w:r w:rsidRPr="00920004">
          <w:rPr>
            <w:rFonts w:asciiTheme="minorHAnsi" w:eastAsiaTheme="minorEastAsia" w:hAnsiTheme="minorHAnsi" w:cstheme="minorBidi"/>
            <w:noProof/>
            <w:sz w:val="22"/>
            <w:szCs w:val="22"/>
            <w:lang w:val="en-US"/>
            <w:rPrChange w:id="1683" w:author="phuong vu" w:date="2018-11-30T22:36:00Z">
              <w:rPr>
                <w:rFonts w:asciiTheme="minorHAnsi" w:eastAsiaTheme="minorEastAsia" w:hAnsiTheme="minorHAnsi" w:cstheme="minorBidi"/>
                <w:noProof/>
                <w:sz w:val="22"/>
                <w:szCs w:val="22"/>
                <w:lang w:val="en-US"/>
              </w:rPr>
            </w:rPrChange>
          </w:rPr>
          <w:tab/>
        </w:r>
        <w:r w:rsidRPr="00920004">
          <w:rPr>
            <w:noProof/>
            <w:rPrChange w:id="1684" w:author="phuong vu" w:date="2018-11-30T22:36:00Z">
              <w:rPr>
                <w:noProof/>
              </w:rPr>
            </w:rPrChange>
          </w:rPr>
          <w:t>Thiết kế dữ liệu</w:t>
        </w:r>
        <w:r w:rsidRPr="00920004">
          <w:rPr>
            <w:noProof/>
            <w:rPrChange w:id="1685" w:author="phuong vu" w:date="2018-11-30T22:36:00Z">
              <w:rPr>
                <w:noProof/>
              </w:rPr>
            </w:rPrChange>
          </w:rPr>
          <w:tab/>
        </w:r>
        <w:r w:rsidRPr="00920004">
          <w:rPr>
            <w:noProof/>
            <w:rPrChange w:id="1686" w:author="phuong vu" w:date="2018-11-30T22:36:00Z">
              <w:rPr>
                <w:noProof/>
              </w:rPr>
            </w:rPrChange>
          </w:rPr>
          <w:fldChar w:fldCharType="begin"/>
        </w:r>
        <w:r w:rsidRPr="00920004">
          <w:rPr>
            <w:noProof/>
            <w:rPrChange w:id="1687" w:author="phuong vu" w:date="2018-11-30T22:36:00Z">
              <w:rPr>
                <w:noProof/>
              </w:rPr>
            </w:rPrChange>
          </w:rPr>
          <w:instrText xml:space="preserve"> PAGEREF _Toc531381065 \h </w:instrText>
        </w:r>
        <w:r w:rsidRPr="00920004">
          <w:rPr>
            <w:noProof/>
            <w:rPrChange w:id="1688" w:author="phuong vu" w:date="2018-11-30T22:36:00Z">
              <w:rPr>
                <w:noProof/>
              </w:rPr>
            </w:rPrChange>
          </w:rPr>
        </w:r>
      </w:ins>
      <w:r w:rsidRPr="00920004">
        <w:rPr>
          <w:noProof/>
          <w:rPrChange w:id="1689" w:author="phuong vu" w:date="2018-11-30T22:36:00Z">
            <w:rPr>
              <w:noProof/>
            </w:rPr>
          </w:rPrChange>
        </w:rPr>
        <w:fldChar w:fldCharType="separate"/>
      </w:r>
      <w:ins w:id="1690" w:author="phuong vu" w:date="2018-11-30T22:33:00Z">
        <w:r w:rsidRPr="00920004">
          <w:rPr>
            <w:noProof/>
            <w:rPrChange w:id="1691" w:author="phuong vu" w:date="2018-11-30T22:36:00Z">
              <w:rPr>
                <w:noProof/>
              </w:rPr>
            </w:rPrChange>
          </w:rPr>
          <w:t>31</w:t>
        </w:r>
        <w:r w:rsidRPr="00920004">
          <w:rPr>
            <w:noProof/>
            <w:rPrChange w:id="1692" w:author="phuong vu" w:date="2018-11-30T22:36:00Z">
              <w:rPr>
                <w:noProof/>
              </w:rPr>
            </w:rPrChange>
          </w:rPr>
          <w:fldChar w:fldCharType="end"/>
        </w:r>
      </w:ins>
    </w:p>
    <w:p w14:paraId="4981C5AB" w14:textId="21F67633" w:rsidR="00920004" w:rsidRPr="00920004" w:rsidRDefault="00920004">
      <w:pPr>
        <w:pStyle w:val="TOC3"/>
        <w:tabs>
          <w:tab w:val="left" w:pos="1320"/>
          <w:tab w:val="right" w:leader="dot" w:pos="8777"/>
        </w:tabs>
        <w:rPr>
          <w:ins w:id="1693" w:author="phuong vu" w:date="2018-11-30T22:33:00Z"/>
          <w:rFonts w:asciiTheme="minorHAnsi" w:eastAsiaTheme="minorEastAsia" w:hAnsiTheme="minorHAnsi" w:cstheme="minorBidi"/>
          <w:noProof/>
          <w:sz w:val="22"/>
          <w:szCs w:val="22"/>
          <w:lang w:val="en-US"/>
          <w:rPrChange w:id="1694" w:author="phuong vu" w:date="2018-11-30T22:36:00Z">
            <w:rPr>
              <w:ins w:id="1695" w:author="phuong vu" w:date="2018-11-30T22:33:00Z"/>
              <w:rFonts w:asciiTheme="minorHAnsi" w:eastAsiaTheme="minorEastAsia" w:hAnsiTheme="minorHAnsi" w:cstheme="minorBidi"/>
              <w:noProof/>
              <w:sz w:val="22"/>
              <w:szCs w:val="22"/>
              <w:lang w:val="en-US"/>
            </w:rPr>
          </w:rPrChange>
        </w:rPr>
      </w:pPr>
      <w:ins w:id="1696" w:author="phuong vu" w:date="2018-11-30T22:33:00Z">
        <w:r w:rsidRPr="00920004">
          <w:rPr>
            <w:noProof/>
            <w:rPrChange w:id="1697" w:author="phuong vu" w:date="2018-11-30T22:36:00Z">
              <w:rPr>
                <w:noProof/>
              </w:rPr>
            </w:rPrChange>
          </w:rPr>
          <w:t>3.1.6</w:t>
        </w:r>
        <w:r w:rsidRPr="00920004">
          <w:rPr>
            <w:rFonts w:asciiTheme="minorHAnsi" w:eastAsiaTheme="minorEastAsia" w:hAnsiTheme="minorHAnsi" w:cstheme="minorBidi"/>
            <w:noProof/>
            <w:sz w:val="22"/>
            <w:szCs w:val="22"/>
            <w:lang w:val="en-US"/>
            <w:rPrChange w:id="1698" w:author="phuong vu" w:date="2018-11-30T22:36:00Z">
              <w:rPr>
                <w:rFonts w:asciiTheme="minorHAnsi" w:eastAsiaTheme="minorEastAsia" w:hAnsiTheme="minorHAnsi" w:cstheme="minorBidi"/>
                <w:noProof/>
                <w:sz w:val="22"/>
                <w:szCs w:val="22"/>
                <w:lang w:val="en-US"/>
              </w:rPr>
            </w:rPrChange>
          </w:rPr>
          <w:tab/>
        </w:r>
        <w:r w:rsidRPr="00920004">
          <w:rPr>
            <w:noProof/>
            <w:rPrChange w:id="1699" w:author="phuong vu" w:date="2018-11-30T22:36:00Z">
              <w:rPr>
                <w:noProof/>
              </w:rPr>
            </w:rPrChange>
          </w:rPr>
          <w:t>Thiết kế theo chức năng</w:t>
        </w:r>
        <w:r w:rsidRPr="00920004">
          <w:rPr>
            <w:noProof/>
            <w:rPrChange w:id="1700" w:author="phuong vu" w:date="2018-11-30T22:36:00Z">
              <w:rPr>
                <w:noProof/>
              </w:rPr>
            </w:rPrChange>
          </w:rPr>
          <w:tab/>
        </w:r>
        <w:r w:rsidRPr="00920004">
          <w:rPr>
            <w:noProof/>
            <w:rPrChange w:id="1701" w:author="phuong vu" w:date="2018-11-30T22:36:00Z">
              <w:rPr>
                <w:noProof/>
              </w:rPr>
            </w:rPrChange>
          </w:rPr>
          <w:fldChar w:fldCharType="begin"/>
        </w:r>
        <w:r w:rsidRPr="00920004">
          <w:rPr>
            <w:noProof/>
            <w:rPrChange w:id="1702" w:author="phuong vu" w:date="2018-11-30T22:36:00Z">
              <w:rPr>
                <w:noProof/>
              </w:rPr>
            </w:rPrChange>
          </w:rPr>
          <w:instrText xml:space="preserve"> PAGEREF _Toc531381067 \h </w:instrText>
        </w:r>
        <w:r w:rsidRPr="00920004">
          <w:rPr>
            <w:noProof/>
            <w:rPrChange w:id="1703" w:author="phuong vu" w:date="2018-11-30T22:36:00Z">
              <w:rPr>
                <w:noProof/>
              </w:rPr>
            </w:rPrChange>
          </w:rPr>
        </w:r>
      </w:ins>
      <w:r w:rsidRPr="00920004">
        <w:rPr>
          <w:noProof/>
          <w:rPrChange w:id="1704" w:author="phuong vu" w:date="2018-11-30T22:36:00Z">
            <w:rPr>
              <w:noProof/>
            </w:rPr>
          </w:rPrChange>
        </w:rPr>
        <w:fldChar w:fldCharType="separate"/>
      </w:r>
      <w:ins w:id="1705" w:author="phuong vu" w:date="2018-11-30T22:33:00Z">
        <w:r w:rsidRPr="00920004">
          <w:rPr>
            <w:noProof/>
            <w:rPrChange w:id="1706" w:author="phuong vu" w:date="2018-11-30T22:36:00Z">
              <w:rPr>
                <w:noProof/>
              </w:rPr>
            </w:rPrChange>
          </w:rPr>
          <w:t>32</w:t>
        </w:r>
        <w:r w:rsidRPr="00920004">
          <w:rPr>
            <w:noProof/>
            <w:rPrChange w:id="1707" w:author="phuong vu" w:date="2018-11-30T22:36:00Z">
              <w:rPr>
                <w:noProof/>
              </w:rPr>
            </w:rPrChange>
          </w:rPr>
          <w:fldChar w:fldCharType="end"/>
        </w:r>
      </w:ins>
    </w:p>
    <w:p w14:paraId="1289124E" w14:textId="3355A74B" w:rsidR="00920004" w:rsidRPr="00920004" w:rsidRDefault="00920004">
      <w:pPr>
        <w:pStyle w:val="TOC4"/>
        <w:rPr>
          <w:ins w:id="1708" w:author="phuong vu" w:date="2018-11-30T22:33:00Z"/>
          <w:rFonts w:asciiTheme="minorHAnsi" w:eastAsiaTheme="minorEastAsia" w:hAnsiTheme="minorHAnsi" w:cstheme="minorBidi"/>
          <w:noProof/>
          <w:sz w:val="22"/>
          <w:szCs w:val="22"/>
          <w:lang w:val="en-US"/>
          <w:rPrChange w:id="1709" w:author="phuong vu" w:date="2018-11-30T22:36:00Z">
            <w:rPr>
              <w:ins w:id="1710" w:author="phuong vu" w:date="2018-11-30T22:33:00Z"/>
              <w:rFonts w:asciiTheme="minorHAnsi" w:eastAsiaTheme="minorEastAsia" w:hAnsiTheme="minorHAnsi" w:cstheme="minorBidi"/>
              <w:noProof/>
              <w:sz w:val="22"/>
              <w:szCs w:val="22"/>
              <w:lang w:val="en-US"/>
            </w:rPr>
          </w:rPrChange>
        </w:rPr>
      </w:pPr>
      <w:ins w:id="1711" w:author="phuong vu" w:date="2018-11-30T22:33:00Z">
        <w:r w:rsidRPr="00920004">
          <w:rPr>
            <w:noProof/>
            <w:lang w:val="en-US"/>
            <w:rPrChange w:id="1712" w:author="phuong vu" w:date="2018-11-30T22:36:00Z">
              <w:rPr>
                <w:noProof/>
                <w:lang w:val="en-US"/>
              </w:rPr>
            </w:rPrChange>
          </w:rPr>
          <w:t>3.1.6.1</w:t>
        </w:r>
        <w:r w:rsidRPr="00920004">
          <w:rPr>
            <w:rFonts w:asciiTheme="minorHAnsi" w:eastAsiaTheme="minorEastAsia" w:hAnsiTheme="minorHAnsi" w:cstheme="minorBidi"/>
            <w:noProof/>
            <w:sz w:val="22"/>
            <w:szCs w:val="22"/>
            <w:lang w:val="en-US"/>
            <w:rPrChange w:id="171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14" w:author="phuong vu" w:date="2018-11-30T22:36:00Z">
              <w:rPr>
                <w:noProof/>
                <w:lang w:val="en-US"/>
              </w:rPr>
            </w:rPrChange>
          </w:rPr>
          <w:t>Quản lí đơn hàng</w:t>
        </w:r>
        <w:r w:rsidRPr="00920004">
          <w:rPr>
            <w:noProof/>
            <w:rPrChange w:id="1715" w:author="phuong vu" w:date="2018-11-30T22:36:00Z">
              <w:rPr>
                <w:noProof/>
              </w:rPr>
            </w:rPrChange>
          </w:rPr>
          <w:tab/>
        </w:r>
        <w:r w:rsidRPr="00920004">
          <w:rPr>
            <w:noProof/>
            <w:rPrChange w:id="1716" w:author="phuong vu" w:date="2018-11-30T22:36:00Z">
              <w:rPr>
                <w:noProof/>
              </w:rPr>
            </w:rPrChange>
          </w:rPr>
          <w:fldChar w:fldCharType="begin"/>
        </w:r>
        <w:r w:rsidRPr="00920004">
          <w:rPr>
            <w:noProof/>
            <w:rPrChange w:id="1717" w:author="phuong vu" w:date="2018-11-30T22:36:00Z">
              <w:rPr>
                <w:noProof/>
              </w:rPr>
            </w:rPrChange>
          </w:rPr>
          <w:instrText xml:space="preserve"> PAGEREF _Toc531381068 \h </w:instrText>
        </w:r>
        <w:r w:rsidRPr="00920004">
          <w:rPr>
            <w:noProof/>
            <w:rPrChange w:id="1718" w:author="phuong vu" w:date="2018-11-30T22:36:00Z">
              <w:rPr>
                <w:noProof/>
              </w:rPr>
            </w:rPrChange>
          </w:rPr>
        </w:r>
      </w:ins>
      <w:r w:rsidRPr="00920004">
        <w:rPr>
          <w:noProof/>
          <w:rPrChange w:id="1719" w:author="phuong vu" w:date="2018-11-30T22:36:00Z">
            <w:rPr>
              <w:noProof/>
            </w:rPr>
          </w:rPrChange>
        </w:rPr>
        <w:fldChar w:fldCharType="separate"/>
      </w:r>
      <w:ins w:id="1720" w:author="phuong vu" w:date="2018-11-30T22:33:00Z">
        <w:r w:rsidRPr="00920004">
          <w:rPr>
            <w:noProof/>
            <w:rPrChange w:id="1721" w:author="phuong vu" w:date="2018-11-30T22:36:00Z">
              <w:rPr>
                <w:noProof/>
              </w:rPr>
            </w:rPrChange>
          </w:rPr>
          <w:t>32</w:t>
        </w:r>
        <w:r w:rsidRPr="00920004">
          <w:rPr>
            <w:noProof/>
            <w:rPrChange w:id="1722" w:author="phuong vu" w:date="2018-11-30T22:36:00Z">
              <w:rPr>
                <w:noProof/>
              </w:rPr>
            </w:rPrChange>
          </w:rPr>
          <w:fldChar w:fldCharType="end"/>
        </w:r>
      </w:ins>
    </w:p>
    <w:p w14:paraId="2F90045E" w14:textId="6D1E524C" w:rsidR="00920004" w:rsidRPr="00920004" w:rsidRDefault="00920004">
      <w:pPr>
        <w:pStyle w:val="TOC4"/>
        <w:rPr>
          <w:ins w:id="1723" w:author="phuong vu" w:date="2018-11-30T22:33:00Z"/>
          <w:rFonts w:asciiTheme="minorHAnsi" w:eastAsiaTheme="minorEastAsia" w:hAnsiTheme="minorHAnsi" w:cstheme="minorBidi"/>
          <w:noProof/>
          <w:sz w:val="22"/>
          <w:szCs w:val="22"/>
          <w:lang w:val="en-US"/>
          <w:rPrChange w:id="1724" w:author="phuong vu" w:date="2018-11-30T22:36:00Z">
            <w:rPr>
              <w:ins w:id="1725" w:author="phuong vu" w:date="2018-11-30T22:33:00Z"/>
              <w:rFonts w:asciiTheme="minorHAnsi" w:eastAsiaTheme="minorEastAsia" w:hAnsiTheme="minorHAnsi" w:cstheme="minorBidi"/>
              <w:noProof/>
              <w:sz w:val="22"/>
              <w:szCs w:val="22"/>
              <w:lang w:val="en-US"/>
            </w:rPr>
          </w:rPrChange>
        </w:rPr>
      </w:pPr>
      <w:ins w:id="1726" w:author="phuong vu" w:date="2018-11-30T22:33:00Z">
        <w:r w:rsidRPr="00920004">
          <w:rPr>
            <w:noProof/>
            <w:lang w:val="en-US"/>
            <w:rPrChange w:id="1727" w:author="phuong vu" w:date="2018-11-30T22:36:00Z">
              <w:rPr>
                <w:noProof/>
                <w:lang w:val="en-US"/>
              </w:rPr>
            </w:rPrChange>
          </w:rPr>
          <w:t>3.1.6.2</w:t>
        </w:r>
        <w:r w:rsidRPr="00920004">
          <w:rPr>
            <w:rFonts w:asciiTheme="minorHAnsi" w:eastAsiaTheme="minorEastAsia" w:hAnsiTheme="minorHAnsi" w:cstheme="minorBidi"/>
            <w:noProof/>
            <w:sz w:val="22"/>
            <w:szCs w:val="22"/>
            <w:lang w:val="en-US"/>
            <w:rPrChange w:id="1728"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29" w:author="phuong vu" w:date="2018-11-30T22:36:00Z">
              <w:rPr>
                <w:noProof/>
                <w:lang w:val="en-US"/>
              </w:rPr>
            </w:rPrChange>
          </w:rPr>
          <w:t>Quản lí biên nhận</w:t>
        </w:r>
        <w:r w:rsidRPr="00920004">
          <w:rPr>
            <w:noProof/>
            <w:rPrChange w:id="1730" w:author="phuong vu" w:date="2018-11-30T22:36:00Z">
              <w:rPr>
                <w:noProof/>
              </w:rPr>
            </w:rPrChange>
          </w:rPr>
          <w:tab/>
        </w:r>
        <w:r w:rsidRPr="00920004">
          <w:rPr>
            <w:noProof/>
            <w:rPrChange w:id="1731" w:author="phuong vu" w:date="2018-11-30T22:36:00Z">
              <w:rPr>
                <w:noProof/>
              </w:rPr>
            </w:rPrChange>
          </w:rPr>
          <w:fldChar w:fldCharType="begin"/>
        </w:r>
        <w:r w:rsidRPr="00920004">
          <w:rPr>
            <w:noProof/>
            <w:rPrChange w:id="1732" w:author="phuong vu" w:date="2018-11-30T22:36:00Z">
              <w:rPr>
                <w:noProof/>
              </w:rPr>
            </w:rPrChange>
          </w:rPr>
          <w:instrText xml:space="preserve"> PAGEREF _Toc531381069 \h </w:instrText>
        </w:r>
        <w:r w:rsidRPr="00920004">
          <w:rPr>
            <w:noProof/>
            <w:rPrChange w:id="1733" w:author="phuong vu" w:date="2018-11-30T22:36:00Z">
              <w:rPr>
                <w:noProof/>
              </w:rPr>
            </w:rPrChange>
          </w:rPr>
        </w:r>
      </w:ins>
      <w:r w:rsidRPr="00920004">
        <w:rPr>
          <w:noProof/>
          <w:rPrChange w:id="1734" w:author="phuong vu" w:date="2018-11-30T22:36:00Z">
            <w:rPr>
              <w:noProof/>
            </w:rPr>
          </w:rPrChange>
        </w:rPr>
        <w:fldChar w:fldCharType="separate"/>
      </w:r>
      <w:ins w:id="1735" w:author="phuong vu" w:date="2018-11-30T22:33:00Z">
        <w:r w:rsidRPr="00920004">
          <w:rPr>
            <w:noProof/>
            <w:rPrChange w:id="1736" w:author="phuong vu" w:date="2018-11-30T22:36:00Z">
              <w:rPr>
                <w:noProof/>
              </w:rPr>
            </w:rPrChange>
          </w:rPr>
          <w:t>45</w:t>
        </w:r>
        <w:r w:rsidRPr="00920004">
          <w:rPr>
            <w:noProof/>
            <w:rPrChange w:id="1737" w:author="phuong vu" w:date="2018-11-30T22:36:00Z">
              <w:rPr>
                <w:noProof/>
              </w:rPr>
            </w:rPrChange>
          </w:rPr>
          <w:fldChar w:fldCharType="end"/>
        </w:r>
      </w:ins>
    </w:p>
    <w:p w14:paraId="43044F4F" w14:textId="6C59E417" w:rsidR="00920004" w:rsidRPr="00920004" w:rsidRDefault="00920004">
      <w:pPr>
        <w:pStyle w:val="TOC4"/>
        <w:rPr>
          <w:ins w:id="1738" w:author="phuong vu" w:date="2018-11-30T22:33:00Z"/>
          <w:rFonts w:asciiTheme="minorHAnsi" w:eastAsiaTheme="minorEastAsia" w:hAnsiTheme="minorHAnsi" w:cstheme="minorBidi"/>
          <w:noProof/>
          <w:sz w:val="22"/>
          <w:szCs w:val="22"/>
          <w:lang w:val="en-US"/>
          <w:rPrChange w:id="1739" w:author="phuong vu" w:date="2018-11-30T22:36:00Z">
            <w:rPr>
              <w:ins w:id="1740" w:author="phuong vu" w:date="2018-11-30T22:33:00Z"/>
              <w:rFonts w:asciiTheme="minorHAnsi" w:eastAsiaTheme="minorEastAsia" w:hAnsiTheme="minorHAnsi" w:cstheme="minorBidi"/>
              <w:noProof/>
              <w:sz w:val="22"/>
              <w:szCs w:val="22"/>
              <w:lang w:val="en-US"/>
            </w:rPr>
          </w:rPrChange>
        </w:rPr>
      </w:pPr>
      <w:ins w:id="1741" w:author="phuong vu" w:date="2018-11-30T22:33:00Z">
        <w:r w:rsidRPr="00920004">
          <w:rPr>
            <w:noProof/>
            <w:lang w:val="en-US"/>
            <w:rPrChange w:id="1742" w:author="phuong vu" w:date="2018-11-30T22:36:00Z">
              <w:rPr>
                <w:noProof/>
                <w:lang w:val="en-US"/>
              </w:rPr>
            </w:rPrChange>
          </w:rPr>
          <w:t>3.1.6.3</w:t>
        </w:r>
        <w:r w:rsidRPr="00920004">
          <w:rPr>
            <w:rFonts w:asciiTheme="minorHAnsi" w:eastAsiaTheme="minorEastAsia" w:hAnsiTheme="minorHAnsi" w:cstheme="minorBidi"/>
            <w:noProof/>
            <w:sz w:val="22"/>
            <w:szCs w:val="22"/>
            <w:lang w:val="en-US"/>
            <w:rPrChange w:id="1743"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44" w:author="phuong vu" w:date="2018-11-30T22:36:00Z">
              <w:rPr>
                <w:noProof/>
                <w:lang w:val="en-US"/>
              </w:rPr>
            </w:rPrChange>
          </w:rPr>
          <w:t>Quản lí phân công xử lí đơn hàng</w:t>
        </w:r>
        <w:r w:rsidRPr="00920004">
          <w:rPr>
            <w:noProof/>
            <w:rPrChange w:id="1745" w:author="phuong vu" w:date="2018-11-30T22:36:00Z">
              <w:rPr>
                <w:noProof/>
              </w:rPr>
            </w:rPrChange>
          </w:rPr>
          <w:tab/>
        </w:r>
        <w:r w:rsidRPr="00920004">
          <w:rPr>
            <w:noProof/>
            <w:rPrChange w:id="1746" w:author="phuong vu" w:date="2018-11-30T22:36:00Z">
              <w:rPr>
                <w:noProof/>
              </w:rPr>
            </w:rPrChange>
          </w:rPr>
          <w:fldChar w:fldCharType="begin"/>
        </w:r>
        <w:r w:rsidRPr="00920004">
          <w:rPr>
            <w:noProof/>
            <w:rPrChange w:id="1747" w:author="phuong vu" w:date="2018-11-30T22:36:00Z">
              <w:rPr>
                <w:noProof/>
              </w:rPr>
            </w:rPrChange>
          </w:rPr>
          <w:instrText xml:space="preserve"> PAGEREF _Toc531381070 \h </w:instrText>
        </w:r>
        <w:r w:rsidRPr="00920004">
          <w:rPr>
            <w:noProof/>
            <w:rPrChange w:id="1748" w:author="phuong vu" w:date="2018-11-30T22:36:00Z">
              <w:rPr>
                <w:noProof/>
              </w:rPr>
            </w:rPrChange>
          </w:rPr>
        </w:r>
      </w:ins>
      <w:r w:rsidRPr="00920004">
        <w:rPr>
          <w:noProof/>
          <w:rPrChange w:id="1749" w:author="phuong vu" w:date="2018-11-30T22:36:00Z">
            <w:rPr>
              <w:noProof/>
            </w:rPr>
          </w:rPrChange>
        </w:rPr>
        <w:fldChar w:fldCharType="separate"/>
      </w:r>
      <w:ins w:id="1750" w:author="phuong vu" w:date="2018-11-30T22:33:00Z">
        <w:r w:rsidRPr="00920004">
          <w:rPr>
            <w:noProof/>
            <w:rPrChange w:id="1751" w:author="phuong vu" w:date="2018-11-30T22:36:00Z">
              <w:rPr>
                <w:noProof/>
              </w:rPr>
            </w:rPrChange>
          </w:rPr>
          <w:t>56</w:t>
        </w:r>
        <w:r w:rsidRPr="00920004">
          <w:rPr>
            <w:noProof/>
            <w:rPrChange w:id="1752" w:author="phuong vu" w:date="2018-11-30T22:36:00Z">
              <w:rPr>
                <w:noProof/>
              </w:rPr>
            </w:rPrChange>
          </w:rPr>
          <w:fldChar w:fldCharType="end"/>
        </w:r>
      </w:ins>
    </w:p>
    <w:p w14:paraId="17635647" w14:textId="0EC0A4DE" w:rsidR="00920004" w:rsidRPr="00920004" w:rsidRDefault="00920004">
      <w:pPr>
        <w:pStyle w:val="TOC4"/>
        <w:rPr>
          <w:ins w:id="1753" w:author="phuong vu" w:date="2018-11-30T22:33:00Z"/>
          <w:rFonts w:asciiTheme="minorHAnsi" w:eastAsiaTheme="minorEastAsia" w:hAnsiTheme="minorHAnsi" w:cstheme="minorBidi"/>
          <w:noProof/>
          <w:sz w:val="22"/>
          <w:szCs w:val="22"/>
          <w:lang w:val="en-US"/>
          <w:rPrChange w:id="1754" w:author="phuong vu" w:date="2018-11-30T22:36:00Z">
            <w:rPr>
              <w:ins w:id="1755" w:author="phuong vu" w:date="2018-11-30T22:33:00Z"/>
              <w:rFonts w:asciiTheme="minorHAnsi" w:eastAsiaTheme="minorEastAsia" w:hAnsiTheme="minorHAnsi" w:cstheme="minorBidi"/>
              <w:noProof/>
              <w:sz w:val="22"/>
              <w:szCs w:val="22"/>
              <w:lang w:val="en-US"/>
            </w:rPr>
          </w:rPrChange>
        </w:rPr>
      </w:pPr>
      <w:ins w:id="1756" w:author="phuong vu" w:date="2018-11-30T22:33:00Z">
        <w:r w:rsidRPr="00920004">
          <w:rPr>
            <w:noProof/>
            <w:lang w:val="en-US"/>
            <w:rPrChange w:id="1757" w:author="phuong vu" w:date="2018-11-30T22:36:00Z">
              <w:rPr>
                <w:noProof/>
                <w:lang w:val="en-US"/>
              </w:rPr>
            </w:rPrChange>
          </w:rPr>
          <w:t>3.1.6.4</w:t>
        </w:r>
        <w:r w:rsidRPr="00920004">
          <w:rPr>
            <w:rFonts w:asciiTheme="minorHAnsi" w:eastAsiaTheme="minorEastAsia" w:hAnsiTheme="minorHAnsi" w:cstheme="minorBidi"/>
            <w:noProof/>
            <w:sz w:val="22"/>
            <w:szCs w:val="22"/>
            <w:lang w:val="en-US"/>
            <w:rPrChange w:id="1758"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759" w:author="phuong vu" w:date="2018-11-30T22:36:00Z">
              <w:rPr>
                <w:noProof/>
                <w:lang w:val="en-US"/>
              </w:rPr>
            </w:rPrChange>
          </w:rPr>
          <w:t>Quản lí trạng thái máy giặt</w:t>
        </w:r>
        <w:r w:rsidRPr="00920004">
          <w:rPr>
            <w:noProof/>
            <w:rPrChange w:id="1760" w:author="phuong vu" w:date="2018-11-30T22:36:00Z">
              <w:rPr>
                <w:noProof/>
              </w:rPr>
            </w:rPrChange>
          </w:rPr>
          <w:tab/>
        </w:r>
        <w:r w:rsidRPr="00920004">
          <w:rPr>
            <w:noProof/>
            <w:rPrChange w:id="1761" w:author="phuong vu" w:date="2018-11-30T22:36:00Z">
              <w:rPr>
                <w:noProof/>
              </w:rPr>
            </w:rPrChange>
          </w:rPr>
          <w:fldChar w:fldCharType="begin"/>
        </w:r>
        <w:r w:rsidRPr="00920004">
          <w:rPr>
            <w:noProof/>
            <w:rPrChange w:id="1762" w:author="phuong vu" w:date="2018-11-30T22:36:00Z">
              <w:rPr>
                <w:noProof/>
              </w:rPr>
            </w:rPrChange>
          </w:rPr>
          <w:instrText xml:space="preserve"> PAGEREF _Toc531381413 \h </w:instrText>
        </w:r>
        <w:r w:rsidRPr="00920004">
          <w:rPr>
            <w:noProof/>
            <w:rPrChange w:id="1763" w:author="phuong vu" w:date="2018-11-30T22:36:00Z">
              <w:rPr>
                <w:noProof/>
              </w:rPr>
            </w:rPrChange>
          </w:rPr>
        </w:r>
      </w:ins>
      <w:r w:rsidRPr="00920004">
        <w:rPr>
          <w:noProof/>
          <w:rPrChange w:id="1764" w:author="phuong vu" w:date="2018-11-30T22:36:00Z">
            <w:rPr>
              <w:noProof/>
            </w:rPr>
          </w:rPrChange>
        </w:rPr>
        <w:fldChar w:fldCharType="separate"/>
      </w:r>
      <w:ins w:id="1765" w:author="phuong vu" w:date="2018-11-30T22:33:00Z">
        <w:r w:rsidRPr="00920004">
          <w:rPr>
            <w:noProof/>
            <w:rPrChange w:id="1766" w:author="phuong vu" w:date="2018-11-30T22:36:00Z">
              <w:rPr>
                <w:noProof/>
              </w:rPr>
            </w:rPrChange>
          </w:rPr>
          <w:t>60</w:t>
        </w:r>
        <w:r w:rsidRPr="00920004">
          <w:rPr>
            <w:noProof/>
            <w:rPrChange w:id="1767" w:author="phuong vu" w:date="2018-11-30T22:36:00Z">
              <w:rPr>
                <w:noProof/>
              </w:rPr>
            </w:rPrChange>
          </w:rPr>
          <w:fldChar w:fldCharType="end"/>
        </w:r>
      </w:ins>
    </w:p>
    <w:p w14:paraId="58F1ADB2" w14:textId="6A2E5731" w:rsidR="00920004" w:rsidRPr="00920004" w:rsidRDefault="00920004">
      <w:pPr>
        <w:pStyle w:val="TOC4"/>
        <w:rPr>
          <w:ins w:id="1768" w:author="phuong vu" w:date="2018-11-30T22:33:00Z"/>
          <w:rFonts w:asciiTheme="minorHAnsi" w:eastAsiaTheme="minorEastAsia" w:hAnsiTheme="minorHAnsi" w:cstheme="minorBidi"/>
          <w:noProof/>
          <w:sz w:val="22"/>
          <w:szCs w:val="22"/>
          <w:lang w:val="en-US"/>
          <w:rPrChange w:id="1769" w:author="phuong vu" w:date="2018-11-30T22:36:00Z">
            <w:rPr>
              <w:ins w:id="1770" w:author="phuong vu" w:date="2018-11-30T22:33:00Z"/>
              <w:rFonts w:asciiTheme="minorHAnsi" w:eastAsiaTheme="minorEastAsia" w:hAnsiTheme="minorHAnsi" w:cstheme="minorBidi"/>
              <w:noProof/>
              <w:sz w:val="22"/>
              <w:szCs w:val="22"/>
              <w:lang w:val="en-US"/>
            </w:rPr>
          </w:rPrChange>
        </w:rPr>
      </w:pPr>
      <w:ins w:id="1771" w:author="phuong vu" w:date="2018-11-30T22:33:00Z">
        <w:r w:rsidRPr="00920004">
          <w:rPr>
            <w:noProof/>
            <w:rPrChange w:id="1772" w:author="phuong vu" w:date="2018-11-30T22:36:00Z">
              <w:rPr>
                <w:noProof/>
              </w:rPr>
            </w:rPrChange>
          </w:rPr>
          <w:t>3.1.6.5</w:t>
        </w:r>
        <w:r w:rsidRPr="00920004">
          <w:rPr>
            <w:rFonts w:asciiTheme="minorHAnsi" w:eastAsiaTheme="minorEastAsia" w:hAnsiTheme="minorHAnsi" w:cstheme="minorBidi"/>
            <w:noProof/>
            <w:sz w:val="22"/>
            <w:szCs w:val="22"/>
            <w:lang w:val="en-US"/>
            <w:rPrChange w:id="1773" w:author="phuong vu" w:date="2018-11-30T22:36:00Z">
              <w:rPr>
                <w:rFonts w:asciiTheme="minorHAnsi" w:eastAsiaTheme="minorEastAsia" w:hAnsiTheme="minorHAnsi" w:cstheme="minorBidi"/>
                <w:noProof/>
                <w:sz w:val="22"/>
                <w:szCs w:val="22"/>
                <w:lang w:val="en-US"/>
              </w:rPr>
            </w:rPrChange>
          </w:rPr>
          <w:tab/>
        </w:r>
        <w:r w:rsidRPr="00920004">
          <w:rPr>
            <w:noProof/>
            <w:rPrChange w:id="1774" w:author="phuong vu" w:date="2018-11-30T22:36:00Z">
              <w:rPr>
                <w:noProof/>
              </w:rPr>
            </w:rPrChange>
          </w:rPr>
          <w:t>Tìm kiếm đơn hàng</w:t>
        </w:r>
        <w:r w:rsidRPr="00920004">
          <w:rPr>
            <w:noProof/>
            <w:rPrChange w:id="1775" w:author="phuong vu" w:date="2018-11-30T22:36:00Z">
              <w:rPr>
                <w:noProof/>
              </w:rPr>
            </w:rPrChange>
          </w:rPr>
          <w:tab/>
        </w:r>
        <w:r w:rsidRPr="00920004">
          <w:rPr>
            <w:noProof/>
            <w:rPrChange w:id="1776" w:author="phuong vu" w:date="2018-11-30T22:36:00Z">
              <w:rPr>
                <w:noProof/>
              </w:rPr>
            </w:rPrChange>
          </w:rPr>
          <w:fldChar w:fldCharType="begin"/>
        </w:r>
        <w:r w:rsidRPr="00920004">
          <w:rPr>
            <w:noProof/>
            <w:rPrChange w:id="1777" w:author="phuong vu" w:date="2018-11-30T22:36:00Z">
              <w:rPr>
                <w:noProof/>
              </w:rPr>
            </w:rPrChange>
          </w:rPr>
          <w:instrText xml:space="preserve"> PAGEREF _Toc531381422 \h </w:instrText>
        </w:r>
        <w:r w:rsidRPr="00920004">
          <w:rPr>
            <w:noProof/>
            <w:rPrChange w:id="1778" w:author="phuong vu" w:date="2018-11-30T22:36:00Z">
              <w:rPr>
                <w:noProof/>
              </w:rPr>
            </w:rPrChange>
          </w:rPr>
        </w:r>
      </w:ins>
      <w:r w:rsidRPr="00920004">
        <w:rPr>
          <w:noProof/>
          <w:rPrChange w:id="1779" w:author="phuong vu" w:date="2018-11-30T22:36:00Z">
            <w:rPr>
              <w:noProof/>
            </w:rPr>
          </w:rPrChange>
        </w:rPr>
        <w:fldChar w:fldCharType="separate"/>
      </w:r>
      <w:ins w:id="1780" w:author="phuong vu" w:date="2018-11-30T22:33:00Z">
        <w:r w:rsidRPr="00920004">
          <w:rPr>
            <w:noProof/>
            <w:rPrChange w:id="1781" w:author="phuong vu" w:date="2018-11-30T22:36:00Z">
              <w:rPr>
                <w:noProof/>
              </w:rPr>
            </w:rPrChange>
          </w:rPr>
          <w:t>62</w:t>
        </w:r>
        <w:r w:rsidRPr="00920004">
          <w:rPr>
            <w:noProof/>
            <w:rPrChange w:id="1782" w:author="phuong vu" w:date="2018-11-30T22:36:00Z">
              <w:rPr>
                <w:noProof/>
              </w:rPr>
            </w:rPrChange>
          </w:rPr>
          <w:fldChar w:fldCharType="end"/>
        </w:r>
      </w:ins>
    </w:p>
    <w:p w14:paraId="4AA15F94" w14:textId="4BED8C6D" w:rsidR="00920004" w:rsidRPr="00920004" w:rsidRDefault="00920004">
      <w:pPr>
        <w:pStyle w:val="TOC4"/>
        <w:rPr>
          <w:ins w:id="1783" w:author="phuong vu" w:date="2018-11-30T22:33:00Z"/>
          <w:rFonts w:asciiTheme="minorHAnsi" w:eastAsiaTheme="minorEastAsia" w:hAnsiTheme="minorHAnsi" w:cstheme="minorBidi"/>
          <w:noProof/>
          <w:sz w:val="22"/>
          <w:szCs w:val="22"/>
          <w:lang w:val="en-US"/>
          <w:rPrChange w:id="1784" w:author="phuong vu" w:date="2018-11-30T22:36:00Z">
            <w:rPr>
              <w:ins w:id="1785" w:author="phuong vu" w:date="2018-11-30T22:33:00Z"/>
              <w:rFonts w:asciiTheme="minorHAnsi" w:eastAsiaTheme="minorEastAsia" w:hAnsiTheme="minorHAnsi" w:cstheme="minorBidi"/>
              <w:noProof/>
              <w:sz w:val="22"/>
              <w:szCs w:val="22"/>
              <w:lang w:val="en-US"/>
            </w:rPr>
          </w:rPrChange>
        </w:rPr>
      </w:pPr>
      <w:ins w:id="1786" w:author="phuong vu" w:date="2018-11-30T22:33:00Z">
        <w:r w:rsidRPr="00920004">
          <w:rPr>
            <w:noProof/>
            <w:lang w:val="en-US"/>
            <w:rPrChange w:id="1787" w:author="phuong vu" w:date="2018-11-30T22:36:00Z">
              <w:rPr>
                <w:noProof/>
                <w:lang w:val="en-US"/>
              </w:rPr>
            </w:rPrChange>
          </w:rPr>
          <w:lastRenderedPageBreak/>
          <w:t>3.1.6.6</w:t>
        </w:r>
        <w:r w:rsidRPr="00920004">
          <w:rPr>
            <w:rFonts w:asciiTheme="minorHAnsi" w:eastAsiaTheme="minorEastAsia" w:hAnsiTheme="minorHAnsi" w:cstheme="minorBidi"/>
            <w:noProof/>
            <w:sz w:val="22"/>
            <w:szCs w:val="22"/>
            <w:lang w:val="en-US"/>
            <w:rPrChange w:id="1788" w:author="phuong vu" w:date="2018-11-30T22:36:00Z">
              <w:rPr>
                <w:rFonts w:asciiTheme="minorHAnsi" w:eastAsiaTheme="minorEastAsia" w:hAnsiTheme="minorHAnsi" w:cstheme="minorBidi"/>
                <w:noProof/>
                <w:sz w:val="22"/>
                <w:szCs w:val="22"/>
                <w:lang w:val="en-US"/>
              </w:rPr>
            </w:rPrChange>
          </w:rPr>
          <w:tab/>
        </w:r>
        <w:r w:rsidRPr="00920004">
          <w:rPr>
            <w:noProof/>
            <w:rPrChange w:id="1789" w:author="phuong vu" w:date="2018-11-30T22:36:00Z">
              <w:rPr>
                <w:noProof/>
              </w:rPr>
            </w:rPrChange>
          </w:rPr>
          <w:t>Đăng nhập</w:t>
        </w:r>
        <w:r w:rsidRPr="00920004">
          <w:rPr>
            <w:noProof/>
            <w:lang w:val="en-US"/>
            <w:rPrChange w:id="1790" w:author="phuong vu" w:date="2018-11-30T22:36:00Z">
              <w:rPr>
                <w:noProof/>
                <w:lang w:val="en-US"/>
              </w:rPr>
            </w:rPrChange>
          </w:rPr>
          <w:t xml:space="preserve"> hệ thống</w:t>
        </w:r>
        <w:r w:rsidRPr="00920004">
          <w:rPr>
            <w:noProof/>
            <w:rPrChange w:id="1791" w:author="phuong vu" w:date="2018-11-30T22:36:00Z">
              <w:rPr>
                <w:noProof/>
              </w:rPr>
            </w:rPrChange>
          </w:rPr>
          <w:tab/>
        </w:r>
        <w:r w:rsidRPr="00920004">
          <w:rPr>
            <w:noProof/>
            <w:rPrChange w:id="1792" w:author="phuong vu" w:date="2018-11-30T22:36:00Z">
              <w:rPr>
                <w:noProof/>
              </w:rPr>
            </w:rPrChange>
          </w:rPr>
          <w:fldChar w:fldCharType="begin"/>
        </w:r>
        <w:r w:rsidRPr="00920004">
          <w:rPr>
            <w:noProof/>
            <w:rPrChange w:id="1793" w:author="phuong vu" w:date="2018-11-30T22:36:00Z">
              <w:rPr>
                <w:noProof/>
              </w:rPr>
            </w:rPrChange>
          </w:rPr>
          <w:instrText xml:space="preserve"> PAGEREF _Toc531381423 \h </w:instrText>
        </w:r>
        <w:r w:rsidRPr="00920004">
          <w:rPr>
            <w:noProof/>
            <w:rPrChange w:id="1794" w:author="phuong vu" w:date="2018-11-30T22:36:00Z">
              <w:rPr>
                <w:noProof/>
              </w:rPr>
            </w:rPrChange>
          </w:rPr>
        </w:r>
      </w:ins>
      <w:r w:rsidRPr="00920004">
        <w:rPr>
          <w:noProof/>
          <w:rPrChange w:id="1795" w:author="phuong vu" w:date="2018-11-30T22:36:00Z">
            <w:rPr>
              <w:noProof/>
            </w:rPr>
          </w:rPrChange>
        </w:rPr>
        <w:fldChar w:fldCharType="separate"/>
      </w:r>
      <w:ins w:id="1796" w:author="phuong vu" w:date="2018-11-30T22:33:00Z">
        <w:r w:rsidRPr="00920004">
          <w:rPr>
            <w:noProof/>
            <w:rPrChange w:id="1797" w:author="phuong vu" w:date="2018-11-30T22:36:00Z">
              <w:rPr>
                <w:noProof/>
              </w:rPr>
            </w:rPrChange>
          </w:rPr>
          <w:t>65</w:t>
        </w:r>
        <w:r w:rsidRPr="00920004">
          <w:rPr>
            <w:noProof/>
            <w:rPrChange w:id="1798" w:author="phuong vu" w:date="2018-11-30T22:36:00Z">
              <w:rPr>
                <w:noProof/>
              </w:rPr>
            </w:rPrChange>
          </w:rPr>
          <w:fldChar w:fldCharType="end"/>
        </w:r>
      </w:ins>
    </w:p>
    <w:p w14:paraId="2BDC8968" w14:textId="28F5F6B9" w:rsidR="00920004" w:rsidRPr="00920004" w:rsidRDefault="00920004">
      <w:pPr>
        <w:pStyle w:val="TOC4"/>
        <w:rPr>
          <w:ins w:id="1799" w:author="phuong vu" w:date="2018-11-30T22:33:00Z"/>
          <w:rFonts w:asciiTheme="minorHAnsi" w:eastAsiaTheme="minorEastAsia" w:hAnsiTheme="minorHAnsi" w:cstheme="minorBidi"/>
          <w:noProof/>
          <w:sz w:val="22"/>
          <w:szCs w:val="22"/>
          <w:lang w:val="en-US"/>
          <w:rPrChange w:id="1800" w:author="phuong vu" w:date="2018-11-30T22:36:00Z">
            <w:rPr>
              <w:ins w:id="1801" w:author="phuong vu" w:date="2018-11-30T22:33:00Z"/>
              <w:rFonts w:asciiTheme="minorHAnsi" w:eastAsiaTheme="minorEastAsia" w:hAnsiTheme="minorHAnsi" w:cstheme="minorBidi"/>
              <w:noProof/>
              <w:sz w:val="22"/>
              <w:szCs w:val="22"/>
              <w:lang w:val="en-US"/>
            </w:rPr>
          </w:rPrChange>
        </w:rPr>
      </w:pPr>
      <w:ins w:id="1802" w:author="phuong vu" w:date="2018-11-30T22:33:00Z">
        <w:r w:rsidRPr="00920004">
          <w:rPr>
            <w:noProof/>
            <w:rPrChange w:id="1803" w:author="phuong vu" w:date="2018-11-30T22:36:00Z">
              <w:rPr>
                <w:noProof/>
              </w:rPr>
            </w:rPrChange>
          </w:rPr>
          <w:t>3.1.6.7</w:t>
        </w:r>
        <w:r w:rsidRPr="00920004">
          <w:rPr>
            <w:rFonts w:asciiTheme="minorHAnsi" w:eastAsiaTheme="minorEastAsia" w:hAnsiTheme="minorHAnsi" w:cstheme="minorBidi"/>
            <w:noProof/>
            <w:sz w:val="22"/>
            <w:szCs w:val="22"/>
            <w:lang w:val="en-US"/>
            <w:rPrChange w:id="1804"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1805" w:author="phuong vu" w:date="2018-11-30T22:36:00Z">
              <w:rPr>
                <w:noProof/>
                <w:lang w:val="en-US"/>
              </w:rPr>
            </w:rPrChange>
          </w:rPr>
          <w:t>Đ</w:t>
        </w:r>
        <w:r w:rsidRPr="00920004">
          <w:rPr>
            <w:noProof/>
            <w:rPrChange w:id="1806" w:author="phuong vu" w:date="2018-11-30T22:36:00Z">
              <w:rPr>
                <w:noProof/>
              </w:rPr>
            </w:rPrChange>
          </w:rPr>
          <w:t>ăng xuất hệ thống</w:t>
        </w:r>
        <w:r w:rsidRPr="00920004">
          <w:rPr>
            <w:noProof/>
            <w:rPrChange w:id="1807" w:author="phuong vu" w:date="2018-11-30T22:36:00Z">
              <w:rPr>
                <w:noProof/>
              </w:rPr>
            </w:rPrChange>
          </w:rPr>
          <w:tab/>
        </w:r>
        <w:r w:rsidRPr="00920004">
          <w:rPr>
            <w:noProof/>
            <w:rPrChange w:id="1808" w:author="phuong vu" w:date="2018-11-30T22:36:00Z">
              <w:rPr>
                <w:noProof/>
              </w:rPr>
            </w:rPrChange>
          </w:rPr>
          <w:fldChar w:fldCharType="begin"/>
        </w:r>
        <w:r w:rsidRPr="00920004">
          <w:rPr>
            <w:noProof/>
            <w:rPrChange w:id="1809" w:author="phuong vu" w:date="2018-11-30T22:36:00Z">
              <w:rPr>
                <w:noProof/>
              </w:rPr>
            </w:rPrChange>
          </w:rPr>
          <w:instrText xml:space="preserve"> PAGEREF _Toc531381424 \h </w:instrText>
        </w:r>
        <w:r w:rsidRPr="00920004">
          <w:rPr>
            <w:noProof/>
            <w:rPrChange w:id="1810" w:author="phuong vu" w:date="2018-11-30T22:36:00Z">
              <w:rPr>
                <w:noProof/>
              </w:rPr>
            </w:rPrChange>
          </w:rPr>
        </w:r>
      </w:ins>
      <w:r w:rsidRPr="00920004">
        <w:rPr>
          <w:noProof/>
          <w:rPrChange w:id="1811" w:author="phuong vu" w:date="2018-11-30T22:36:00Z">
            <w:rPr>
              <w:noProof/>
            </w:rPr>
          </w:rPrChange>
        </w:rPr>
        <w:fldChar w:fldCharType="separate"/>
      </w:r>
      <w:ins w:id="1812" w:author="phuong vu" w:date="2018-11-30T22:33:00Z">
        <w:r w:rsidRPr="00920004">
          <w:rPr>
            <w:noProof/>
            <w:rPrChange w:id="1813" w:author="phuong vu" w:date="2018-11-30T22:36:00Z">
              <w:rPr>
                <w:noProof/>
              </w:rPr>
            </w:rPrChange>
          </w:rPr>
          <w:t>67</w:t>
        </w:r>
        <w:r w:rsidRPr="00920004">
          <w:rPr>
            <w:noProof/>
            <w:rPrChange w:id="1814" w:author="phuong vu" w:date="2018-11-30T22:36:00Z">
              <w:rPr>
                <w:noProof/>
              </w:rPr>
            </w:rPrChange>
          </w:rPr>
          <w:fldChar w:fldCharType="end"/>
        </w:r>
      </w:ins>
    </w:p>
    <w:p w14:paraId="4690300D" w14:textId="3C51DFBB" w:rsidR="00920004" w:rsidRPr="00920004" w:rsidRDefault="00920004">
      <w:pPr>
        <w:pStyle w:val="TOC1"/>
        <w:tabs>
          <w:tab w:val="left" w:pos="1540"/>
        </w:tabs>
        <w:rPr>
          <w:ins w:id="1815" w:author="phuong vu" w:date="2018-11-30T22:33:00Z"/>
          <w:rFonts w:asciiTheme="minorHAnsi" w:eastAsiaTheme="minorEastAsia" w:hAnsiTheme="minorHAnsi" w:cstheme="minorBidi"/>
          <w:noProof/>
          <w:sz w:val="22"/>
          <w:szCs w:val="22"/>
          <w:lang w:val="en-US"/>
          <w:rPrChange w:id="1816" w:author="phuong vu" w:date="2018-11-30T22:36:00Z">
            <w:rPr>
              <w:ins w:id="1817" w:author="phuong vu" w:date="2018-11-30T22:33:00Z"/>
              <w:rFonts w:asciiTheme="minorHAnsi" w:eastAsiaTheme="minorEastAsia" w:hAnsiTheme="minorHAnsi" w:cstheme="minorBidi"/>
              <w:noProof/>
              <w:sz w:val="22"/>
              <w:szCs w:val="22"/>
              <w:lang w:val="en-US"/>
            </w:rPr>
          </w:rPrChange>
        </w:rPr>
      </w:pPr>
      <w:ins w:id="1818" w:author="phuong vu" w:date="2018-11-30T22:33:00Z">
        <w:r w:rsidRPr="00920004">
          <w:rPr>
            <w:noProof/>
            <w:rPrChange w:id="1819" w:author="phuong vu" w:date="2018-11-30T22:36:00Z">
              <w:rPr>
                <w:noProof/>
              </w:rPr>
            </w:rPrChange>
          </w:rPr>
          <w:t>CHƯƠNG 4 -</w:t>
        </w:r>
        <w:r w:rsidRPr="00920004">
          <w:rPr>
            <w:rFonts w:asciiTheme="minorHAnsi" w:eastAsiaTheme="minorEastAsia" w:hAnsiTheme="minorHAnsi" w:cstheme="minorBidi"/>
            <w:noProof/>
            <w:sz w:val="22"/>
            <w:szCs w:val="22"/>
            <w:lang w:val="en-US"/>
            <w:rPrChange w:id="1820" w:author="phuong vu" w:date="2018-11-30T22:36:00Z">
              <w:rPr>
                <w:rFonts w:asciiTheme="minorHAnsi" w:eastAsiaTheme="minorEastAsia" w:hAnsiTheme="minorHAnsi" w:cstheme="minorBidi"/>
                <w:noProof/>
                <w:sz w:val="22"/>
                <w:szCs w:val="22"/>
                <w:lang w:val="en-US"/>
              </w:rPr>
            </w:rPrChange>
          </w:rPr>
          <w:tab/>
        </w:r>
        <w:r w:rsidRPr="00920004">
          <w:rPr>
            <w:noProof/>
            <w:rPrChange w:id="1821" w:author="phuong vu" w:date="2018-11-30T22:36:00Z">
              <w:rPr>
                <w:noProof/>
              </w:rPr>
            </w:rPrChange>
          </w:rPr>
          <w:t>KIỂM THỬ</w:t>
        </w:r>
        <w:r w:rsidRPr="00920004">
          <w:rPr>
            <w:noProof/>
            <w:rPrChange w:id="1822" w:author="phuong vu" w:date="2018-11-30T22:36:00Z">
              <w:rPr>
                <w:noProof/>
              </w:rPr>
            </w:rPrChange>
          </w:rPr>
          <w:tab/>
        </w:r>
        <w:r w:rsidRPr="00920004">
          <w:rPr>
            <w:noProof/>
            <w:rPrChange w:id="1823" w:author="phuong vu" w:date="2018-11-30T22:36:00Z">
              <w:rPr>
                <w:noProof/>
              </w:rPr>
            </w:rPrChange>
          </w:rPr>
          <w:fldChar w:fldCharType="begin"/>
        </w:r>
        <w:r w:rsidRPr="00920004">
          <w:rPr>
            <w:noProof/>
            <w:rPrChange w:id="1824" w:author="phuong vu" w:date="2018-11-30T22:36:00Z">
              <w:rPr>
                <w:noProof/>
              </w:rPr>
            </w:rPrChange>
          </w:rPr>
          <w:instrText xml:space="preserve"> PAGEREF _Toc531381527 \h </w:instrText>
        </w:r>
        <w:r w:rsidRPr="00920004">
          <w:rPr>
            <w:noProof/>
            <w:rPrChange w:id="1825" w:author="phuong vu" w:date="2018-11-30T22:36:00Z">
              <w:rPr>
                <w:noProof/>
              </w:rPr>
            </w:rPrChange>
          </w:rPr>
        </w:r>
      </w:ins>
      <w:r w:rsidRPr="00920004">
        <w:rPr>
          <w:noProof/>
          <w:rPrChange w:id="1826" w:author="phuong vu" w:date="2018-11-30T22:36:00Z">
            <w:rPr>
              <w:noProof/>
            </w:rPr>
          </w:rPrChange>
        </w:rPr>
        <w:fldChar w:fldCharType="separate"/>
      </w:r>
      <w:ins w:id="1827" w:author="phuong vu" w:date="2018-11-30T22:33:00Z">
        <w:r w:rsidRPr="00920004">
          <w:rPr>
            <w:noProof/>
            <w:rPrChange w:id="1828" w:author="phuong vu" w:date="2018-11-30T22:36:00Z">
              <w:rPr>
                <w:noProof/>
              </w:rPr>
            </w:rPrChange>
          </w:rPr>
          <w:t>68</w:t>
        </w:r>
        <w:r w:rsidRPr="00920004">
          <w:rPr>
            <w:noProof/>
            <w:rPrChange w:id="1829" w:author="phuong vu" w:date="2018-11-30T22:36:00Z">
              <w:rPr>
                <w:noProof/>
              </w:rPr>
            </w:rPrChange>
          </w:rPr>
          <w:fldChar w:fldCharType="end"/>
        </w:r>
      </w:ins>
    </w:p>
    <w:p w14:paraId="24903153" w14:textId="334028EA" w:rsidR="00920004" w:rsidRPr="00920004" w:rsidRDefault="00920004">
      <w:pPr>
        <w:pStyle w:val="TOC2"/>
        <w:tabs>
          <w:tab w:val="left" w:pos="880"/>
          <w:tab w:val="right" w:leader="dot" w:pos="8777"/>
        </w:tabs>
        <w:rPr>
          <w:ins w:id="1830" w:author="phuong vu" w:date="2018-11-30T22:33:00Z"/>
          <w:rFonts w:asciiTheme="minorHAnsi" w:eastAsiaTheme="minorEastAsia" w:hAnsiTheme="minorHAnsi" w:cstheme="minorBidi"/>
          <w:noProof/>
          <w:sz w:val="22"/>
          <w:szCs w:val="22"/>
          <w:lang w:val="en-US"/>
          <w:rPrChange w:id="1831" w:author="phuong vu" w:date="2018-11-30T22:36:00Z">
            <w:rPr>
              <w:ins w:id="1832" w:author="phuong vu" w:date="2018-11-30T22:33:00Z"/>
              <w:rFonts w:asciiTheme="minorHAnsi" w:eastAsiaTheme="minorEastAsia" w:hAnsiTheme="minorHAnsi" w:cstheme="minorBidi"/>
              <w:noProof/>
              <w:sz w:val="22"/>
              <w:szCs w:val="22"/>
              <w:lang w:val="en-US"/>
            </w:rPr>
          </w:rPrChange>
        </w:rPr>
      </w:pPr>
      <w:ins w:id="1833" w:author="phuong vu" w:date="2018-11-30T22:33:00Z">
        <w:r w:rsidRPr="00920004">
          <w:rPr>
            <w:noProof/>
            <w:rPrChange w:id="1834" w:author="phuong vu" w:date="2018-11-30T22:36:00Z">
              <w:rPr>
                <w:noProof/>
              </w:rPr>
            </w:rPrChange>
          </w:rPr>
          <w:t>4.1</w:t>
        </w:r>
        <w:r w:rsidRPr="00920004">
          <w:rPr>
            <w:rFonts w:asciiTheme="minorHAnsi" w:eastAsiaTheme="minorEastAsia" w:hAnsiTheme="minorHAnsi" w:cstheme="minorBidi"/>
            <w:noProof/>
            <w:sz w:val="22"/>
            <w:szCs w:val="22"/>
            <w:lang w:val="en-US"/>
            <w:rPrChange w:id="1835" w:author="phuong vu" w:date="2018-11-30T22:36:00Z">
              <w:rPr>
                <w:rFonts w:asciiTheme="minorHAnsi" w:eastAsiaTheme="minorEastAsia" w:hAnsiTheme="minorHAnsi" w:cstheme="minorBidi"/>
                <w:noProof/>
                <w:sz w:val="22"/>
                <w:szCs w:val="22"/>
                <w:lang w:val="en-US"/>
              </w:rPr>
            </w:rPrChange>
          </w:rPr>
          <w:tab/>
        </w:r>
        <w:r w:rsidRPr="00920004">
          <w:rPr>
            <w:noProof/>
            <w:rPrChange w:id="1836" w:author="phuong vu" w:date="2018-11-30T22:36:00Z">
              <w:rPr>
                <w:noProof/>
              </w:rPr>
            </w:rPrChange>
          </w:rPr>
          <w:t>Giới thiệu</w:t>
        </w:r>
        <w:r w:rsidRPr="00920004">
          <w:rPr>
            <w:noProof/>
            <w:rPrChange w:id="1837" w:author="phuong vu" w:date="2018-11-30T22:36:00Z">
              <w:rPr>
                <w:noProof/>
              </w:rPr>
            </w:rPrChange>
          </w:rPr>
          <w:tab/>
        </w:r>
        <w:r w:rsidRPr="00920004">
          <w:rPr>
            <w:noProof/>
            <w:rPrChange w:id="1838" w:author="phuong vu" w:date="2018-11-30T22:36:00Z">
              <w:rPr>
                <w:noProof/>
              </w:rPr>
            </w:rPrChange>
          </w:rPr>
          <w:fldChar w:fldCharType="begin"/>
        </w:r>
        <w:r w:rsidRPr="00920004">
          <w:rPr>
            <w:noProof/>
            <w:rPrChange w:id="1839" w:author="phuong vu" w:date="2018-11-30T22:36:00Z">
              <w:rPr>
                <w:noProof/>
              </w:rPr>
            </w:rPrChange>
          </w:rPr>
          <w:instrText xml:space="preserve"> PAGEREF _Toc531381528 \h </w:instrText>
        </w:r>
        <w:r w:rsidRPr="00920004">
          <w:rPr>
            <w:noProof/>
            <w:rPrChange w:id="1840" w:author="phuong vu" w:date="2018-11-30T22:36:00Z">
              <w:rPr>
                <w:noProof/>
              </w:rPr>
            </w:rPrChange>
          </w:rPr>
        </w:r>
      </w:ins>
      <w:r w:rsidRPr="00920004">
        <w:rPr>
          <w:noProof/>
          <w:rPrChange w:id="1841" w:author="phuong vu" w:date="2018-11-30T22:36:00Z">
            <w:rPr>
              <w:noProof/>
            </w:rPr>
          </w:rPrChange>
        </w:rPr>
        <w:fldChar w:fldCharType="separate"/>
      </w:r>
      <w:ins w:id="1842" w:author="phuong vu" w:date="2018-11-30T22:33:00Z">
        <w:r w:rsidRPr="00920004">
          <w:rPr>
            <w:noProof/>
            <w:rPrChange w:id="1843" w:author="phuong vu" w:date="2018-11-30T22:36:00Z">
              <w:rPr>
                <w:noProof/>
              </w:rPr>
            </w:rPrChange>
          </w:rPr>
          <w:t>68</w:t>
        </w:r>
        <w:r w:rsidRPr="00920004">
          <w:rPr>
            <w:noProof/>
            <w:rPrChange w:id="1844" w:author="phuong vu" w:date="2018-11-30T22:36:00Z">
              <w:rPr>
                <w:noProof/>
              </w:rPr>
            </w:rPrChange>
          </w:rPr>
          <w:fldChar w:fldCharType="end"/>
        </w:r>
      </w:ins>
    </w:p>
    <w:p w14:paraId="4AC10562" w14:textId="567CB418" w:rsidR="00920004" w:rsidRPr="00920004" w:rsidRDefault="00920004">
      <w:pPr>
        <w:pStyle w:val="TOC3"/>
        <w:tabs>
          <w:tab w:val="left" w:pos="1320"/>
          <w:tab w:val="right" w:leader="dot" w:pos="8777"/>
        </w:tabs>
        <w:rPr>
          <w:ins w:id="1845" w:author="phuong vu" w:date="2018-11-30T22:33:00Z"/>
          <w:rFonts w:asciiTheme="minorHAnsi" w:eastAsiaTheme="minorEastAsia" w:hAnsiTheme="minorHAnsi" w:cstheme="minorBidi"/>
          <w:noProof/>
          <w:sz w:val="22"/>
          <w:szCs w:val="22"/>
          <w:lang w:val="en-US"/>
          <w:rPrChange w:id="1846" w:author="phuong vu" w:date="2018-11-30T22:36:00Z">
            <w:rPr>
              <w:ins w:id="1847" w:author="phuong vu" w:date="2018-11-30T22:33:00Z"/>
              <w:rFonts w:asciiTheme="minorHAnsi" w:eastAsiaTheme="minorEastAsia" w:hAnsiTheme="minorHAnsi" w:cstheme="minorBidi"/>
              <w:noProof/>
              <w:sz w:val="22"/>
              <w:szCs w:val="22"/>
              <w:lang w:val="en-US"/>
            </w:rPr>
          </w:rPrChange>
        </w:rPr>
      </w:pPr>
      <w:ins w:id="1848" w:author="phuong vu" w:date="2018-11-30T22:33:00Z">
        <w:r w:rsidRPr="00920004">
          <w:rPr>
            <w:noProof/>
            <w:rPrChange w:id="1849" w:author="phuong vu" w:date="2018-11-30T22:36:00Z">
              <w:rPr>
                <w:noProof/>
              </w:rPr>
            </w:rPrChange>
          </w:rPr>
          <w:t>4.1.1</w:t>
        </w:r>
        <w:r w:rsidRPr="00920004">
          <w:rPr>
            <w:rFonts w:asciiTheme="minorHAnsi" w:eastAsiaTheme="minorEastAsia" w:hAnsiTheme="minorHAnsi" w:cstheme="minorBidi"/>
            <w:noProof/>
            <w:sz w:val="22"/>
            <w:szCs w:val="22"/>
            <w:lang w:val="en-US"/>
            <w:rPrChange w:id="1850" w:author="phuong vu" w:date="2018-11-30T22:36:00Z">
              <w:rPr>
                <w:rFonts w:asciiTheme="minorHAnsi" w:eastAsiaTheme="minorEastAsia" w:hAnsiTheme="minorHAnsi" w:cstheme="minorBidi"/>
                <w:noProof/>
                <w:sz w:val="22"/>
                <w:szCs w:val="22"/>
                <w:lang w:val="en-US"/>
              </w:rPr>
            </w:rPrChange>
          </w:rPr>
          <w:tab/>
        </w:r>
        <w:r w:rsidRPr="00920004">
          <w:rPr>
            <w:noProof/>
            <w:rPrChange w:id="1851" w:author="phuong vu" w:date="2018-11-30T22:36:00Z">
              <w:rPr>
                <w:noProof/>
              </w:rPr>
            </w:rPrChange>
          </w:rPr>
          <w:t>Mục tiêu</w:t>
        </w:r>
        <w:r w:rsidRPr="00920004">
          <w:rPr>
            <w:noProof/>
            <w:rPrChange w:id="1852" w:author="phuong vu" w:date="2018-11-30T22:36:00Z">
              <w:rPr>
                <w:noProof/>
              </w:rPr>
            </w:rPrChange>
          </w:rPr>
          <w:tab/>
        </w:r>
        <w:r w:rsidRPr="00920004">
          <w:rPr>
            <w:noProof/>
            <w:rPrChange w:id="1853" w:author="phuong vu" w:date="2018-11-30T22:36:00Z">
              <w:rPr>
                <w:noProof/>
              </w:rPr>
            </w:rPrChange>
          </w:rPr>
          <w:fldChar w:fldCharType="begin"/>
        </w:r>
        <w:r w:rsidRPr="00920004">
          <w:rPr>
            <w:noProof/>
            <w:rPrChange w:id="1854" w:author="phuong vu" w:date="2018-11-30T22:36:00Z">
              <w:rPr>
                <w:noProof/>
              </w:rPr>
            </w:rPrChange>
          </w:rPr>
          <w:instrText xml:space="preserve"> PAGEREF _Toc531381529 \h </w:instrText>
        </w:r>
        <w:r w:rsidRPr="00920004">
          <w:rPr>
            <w:noProof/>
            <w:rPrChange w:id="1855" w:author="phuong vu" w:date="2018-11-30T22:36:00Z">
              <w:rPr>
                <w:noProof/>
              </w:rPr>
            </w:rPrChange>
          </w:rPr>
        </w:r>
      </w:ins>
      <w:r w:rsidRPr="00920004">
        <w:rPr>
          <w:noProof/>
          <w:rPrChange w:id="1856" w:author="phuong vu" w:date="2018-11-30T22:36:00Z">
            <w:rPr>
              <w:noProof/>
            </w:rPr>
          </w:rPrChange>
        </w:rPr>
        <w:fldChar w:fldCharType="separate"/>
      </w:r>
      <w:ins w:id="1857" w:author="phuong vu" w:date="2018-11-30T22:33:00Z">
        <w:r w:rsidRPr="00920004">
          <w:rPr>
            <w:noProof/>
            <w:rPrChange w:id="1858" w:author="phuong vu" w:date="2018-11-30T22:36:00Z">
              <w:rPr>
                <w:noProof/>
              </w:rPr>
            </w:rPrChange>
          </w:rPr>
          <w:t>68</w:t>
        </w:r>
        <w:r w:rsidRPr="00920004">
          <w:rPr>
            <w:noProof/>
            <w:rPrChange w:id="1859" w:author="phuong vu" w:date="2018-11-30T22:36:00Z">
              <w:rPr>
                <w:noProof/>
              </w:rPr>
            </w:rPrChange>
          </w:rPr>
          <w:fldChar w:fldCharType="end"/>
        </w:r>
      </w:ins>
    </w:p>
    <w:p w14:paraId="69F85E56" w14:textId="677E1E51" w:rsidR="00920004" w:rsidRPr="00920004" w:rsidRDefault="00920004">
      <w:pPr>
        <w:pStyle w:val="TOC3"/>
        <w:tabs>
          <w:tab w:val="left" w:pos="1320"/>
          <w:tab w:val="right" w:leader="dot" w:pos="8777"/>
        </w:tabs>
        <w:rPr>
          <w:ins w:id="1860" w:author="phuong vu" w:date="2018-11-30T22:33:00Z"/>
          <w:rFonts w:asciiTheme="minorHAnsi" w:eastAsiaTheme="minorEastAsia" w:hAnsiTheme="minorHAnsi" w:cstheme="minorBidi"/>
          <w:noProof/>
          <w:sz w:val="22"/>
          <w:szCs w:val="22"/>
          <w:lang w:val="en-US"/>
          <w:rPrChange w:id="1861" w:author="phuong vu" w:date="2018-11-30T22:36:00Z">
            <w:rPr>
              <w:ins w:id="1862" w:author="phuong vu" w:date="2018-11-30T22:33:00Z"/>
              <w:rFonts w:asciiTheme="minorHAnsi" w:eastAsiaTheme="minorEastAsia" w:hAnsiTheme="minorHAnsi" w:cstheme="minorBidi"/>
              <w:noProof/>
              <w:sz w:val="22"/>
              <w:szCs w:val="22"/>
              <w:lang w:val="en-US"/>
            </w:rPr>
          </w:rPrChange>
        </w:rPr>
      </w:pPr>
      <w:ins w:id="1863" w:author="phuong vu" w:date="2018-11-30T22:33:00Z">
        <w:r w:rsidRPr="00920004">
          <w:rPr>
            <w:noProof/>
            <w:rPrChange w:id="1864" w:author="phuong vu" w:date="2018-11-30T22:36:00Z">
              <w:rPr>
                <w:noProof/>
              </w:rPr>
            </w:rPrChange>
          </w:rPr>
          <w:t>4.1.2</w:t>
        </w:r>
        <w:r w:rsidRPr="00920004">
          <w:rPr>
            <w:rFonts w:asciiTheme="minorHAnsi" w:eastAsiaTheme="minorEastAsia" w:hAnsiTheme="minorHAnsi" w:cstheme="minorBidi"/>
            <w:noProof/>
            <w:sz w:val="22"/>
            <w:szCs w:val="22"/>
            <w:lang w:val="en-US"/>
            <w:rPrChange w:id="1865" w:author="phuong vu" w:date="2018-11-30T22:36:00Z">
              <w:rPr>
                <w:rFonts w:asciiTheme="minorHAnsi" w:eastAsiaTheme="minorEastAsia" w:hAnsiTheme="minorHAnsi" w:cstheme="minorBidi"/>
                <w:noProof/>
                <w:sz w:val="22"/>
                <w:szCs w:val="22"/>
                <w:lang w:val="en-US"/>
              </w:rPr>
            </w:rPrChange>
          </w:rPr>
          <w:tab/>
        </w:r>
        <w:r w:rsidRPr="00920004">
          <w:rPr>
            <w:noProof/>
            <w:rPrChange w:id="1866" w:author="phuong vu" w:date="2018-11-30T22:36:00Z">
              <w:rPr>
                <w:noProof/>
              </w:rPr>
            </w:rPrChange>
          </w:rPr>
          <w:t>Phạm vi kiểm thử</w:t>
        </w:r>
        <w:r w:rsidRPr="00920004">
          <w:rPr>
            <w:noProof/>
            <w:rPrChange w:id="1867" w:author="phuong vu" w:date="2018-11-30T22:36:00Z">
              <w:rPr>
                <w:noProof/>
              </w:rPr>
            </w:rPrChange>
          </w:rPr>
          <w:tab/>
        </w:r>
        <w:r w:rsidRPr="00920004">
          <w:rPr>
            <w:noProof/>
            <w:rPrChange w:id="1868" w:author="phuong vu" w:date="2018-11-30T22:36:00Z">
              <w:rPr>
                <w:noProof/>
              </w:rPr>
            </w:rPrChange>
          </w:rPr>
          <w:fldChar w:fldCharType="begin"/>
        </w:r>
        <w:r w:rsidRPr="00920004">
          <w:rPr>
            <w:noProof/>
            <w:rPrChange w:id="1869" w:author="phuong vu" w:date="2018-11-30T22:36:00Z">
              <w:rPr>
                <w:noProof/>
              </w:rPr>
            </w:rPrChange>
          </w:rPr>
          <w:instrText xml:space="preserve"> PAGEREF _Toc531381530 \h </w:instrText>
        </w:r>
        <w:r w:rsidRPr="00920004">
          <w:rPr>
            <w:noProof/>
            <w:rPrChange w:id="1870" w:author="phuong vu" w:date="2018-11-30T22:36:00Z">
              <w:rPr>
                <w:noProof/>
              </w:rPr>
            </w:rPrChange>
          </w:rPr>
        </w:r>
      </w:ins>
      <w:r w:rsidRPr="00920004">
        <w:rPr>
          <w:noProof/>
          <w:rPrChange w:id="1871" w:author="phuong vu" w:date="2018-11-30T22:36:00Z">
            <w:rPr>
              <w:noProof/>
            </w:rPr>
          </w:rPrChange>
        </w:rPr>
        <w:fldChar w:fldCharType="separate"/>
      </w:r>
      <w:ins w:id="1872" w:author="phuong vu" w:date="2018-11-30T22:33:00Z">
        <w:r w:rsidRPr="00920004">
          <w:rPr>
            <w:noProof/>
            <w:rPrChange w:id="1873" w:author="phuong vu" w:date="2018-11-30T22:36:00Z">
              <w:rPr>
                <w:noProof/>
              </w:rPr>
            </w:rPrChange>
          </w:rPr>
          <w:t>68</w:t>
        </w:r>
        <w:r w:rsidRPr="00920004">
          <w:rPr>
            <w:noProof/>
            <w:rPrChange w:id="1874" w:author="phuong vu" w:date="2018-11-30T22:36:00Z">
              <w:rPr>
                <w:noProof/>
              </w:rPr>
            </w:rPrChange>
          </w:rPr>
          <w:fldChar w:fldCharType="end"/>
        </w:r>
      </w:ins>
    </w:p>
    <w:p w14:paraId="7847EBFF" w14:textId="27304D3E" w:rsidR="00920004" w:rsidRPr="00920004" w:rsidRDefault="00920004">
      <w:pPr>
        <w:pStyle w:val="TOC2"/>
        <w:tabs>
          <w:tab w:val="left" w:pos="880"/>
          <w:tab w:val="right" w:leader="dot" w:pos="8777"/>
        </w:tabs>
        <w:rPr>
          <w:ins w:id="1875" w:author="phuong vu" w:date="2018-11-30T22:33:00Z"/>
          <w:rFonts w:asciiTheme="minorHAnsi" w:eastAsiaTheme="minorEastAsia" w:hAnsiTheme="minorHAnsi" w:cstheme="minorBidi"/>
          <w:noProof/>
          <w:sz w:val="22"/>
          <w:szCs w:val="22"/>
          <w:lang w:val="en-US"/>
          <w:rPrChange w:id="1876" w:author="phuong vu" w:date="2018-11-30T22:36:00Z">
            <w:rPr>
              <w:ins w:id="1877" w:author="phuong vu" w:date="2018-11-30T22:33:00Z"/>
              <w:rFonts w:asciiTheme="minorHAnsi" w:eastAsiaTheme="minorEastAsia" w:hAnsiTheme="minorHAnsi" w:cstheme="minorBidi"/>
              <w:noProof/>
              <w:sz w:val="22"/>
              <w:szCs w:val="22"/>
              <w:lang w:val="en-US"/>
            </w:rPr>
          </w:rPrChange>
        </w:rPr>
      </w:pPr>
      <w:ins w:id="1878" w:author="phuong vu" w:date="2018-11-30T22:33:00Z">
        <w:r w:rsidRPr="00920004">
          <w:rPr>
            <w:noProof/>
            <w:rPrChange w:id="1879" w:author="phuong vu" w:date="2018-11-30T22:36:00Z">
              <w:rPr>
                <w:noProof/>
              </w:rPr>
            </w:rPrChange>
          </w:rPr>
          <w:t>4.2</w:t>
        </w:r>
        <w:r w:rsidRPr="00920004">
          <w:rPr>
            <w:rFonts w:asciiTheme="minorHAnsi" w:eastAsiaTheme="minorEastAsia" w:hAnsiTheme="minorHAnsi" w:cstheme="minorBidi"/>
            <w:noProof/>
            <w:sz w:val="22"/>
            <w:szCs w:val="22"/>
            <w:lang w:val="en-US"/>
            <w:rPrChange w:id="1880" w:author="phuong vu" w:date="2018-11-30T22:36:00Z">
              <w:rPr>
                <w:rFonts w:asciiTheme="minorHAnsi" w:eastAsiaTheme="minorEastAsia" w:hAnsiTheme="minorHAnsi" w:cstheme="minorBidi"/>
                <w:noProof/>
                <w:sz w:val="22"/>
                <w:szCs w:val="22"/>
                <w:lang w:val="en-US"/>
              </w:rPr>
            </w:rPrChange>
          </w:rPr>
          <w:tab/>
        </w:r>
        <w:r w:rsidRPr="00920004">
          <w:rPr>
            <w:noProof/>
            <w:rPrChange w:id="1881" w:author="phuong vu" w:date="2018-11-30T22:36:00Z">
              <w:rPr>
                <w:noProof/>
              </w:rPr>
            </w:rPrChange>
          </w:rPr>
          <w:t>Chi tiết kế hoạch kiểm thử</w:t>
        </w:r>
        <w:r w:rsidRPr="00920004">
          <w:rPr>
            <w:noProof/>
            <w:rPrChange w:id="1882" w:author="phuong vu" w:date="2018-11-30T22:36:00Z">
              <w:rPr>
                <w:noProof/>
              </w:rPr>
            </w:rPrChange>
          </w:rPr>
          <w:tab/>
        </w:r>
        <w:r w:rsidRPr="00920004">
          <w:rPr>
            <w:noProof/>
            <w:rPrChange w:id="1883" w:author="phuong vu" w:date="2018-11-30T22:36:00Z">
              <w:rPr>
                <w:noProof/>
              </w:rPr>
            </w:rPrChange>
          </w:rPr>
          <w:fldChar w:fldCharType="begin"/>
        </w:r>
        <w:r w:rsidRPr="00920004">
          <w:rPr>
            <w:noProof/>
            <w:rPrChange w:id="1884" w:author="phuong vu" w:date="2018-11-30T22:36:00Z">
              <w:rPr>
                <w:noProof/>
              </w:rPr>
            </w:rPrChange>
          </w:rPr>
          <w:instrText xml:space="preserve"> PAGEREF _Toc531381531 \h </w:instrText>
        </w:r>
        <w:r w:rsidRPr="00920004">
          <w:rPr>
            <w:noProof/>
            <w:rPrChange w:id="1885" w:author="phuong vu" w:date="2018-11-30T22:36:00Z">
              <w:rPr>
                <w:noProof/>
              </w:rPr>
            </w:rPrChange>
          </w:rPr>
        </w:r>
      </w:ins>
      <w:r w:rsidRPr="00920004">
        <w:rPr>
          <w:noProof/>
          <w:rPrChange w:id="1886" w:author="phuong vu" w:date="2018-11-30T22:36:00Z">
            <w:rPr>
              <w:noProof/>
            </w:rPr>
          </w:rPrChange>
        </w:rPr>
        <w:fldChar w:fldCharType="separate"/>
      </w:r>
      <w:ins w:id="1887" w:author="phuong vu" w:date="2018-11-30T22:33:00Z">
        <w:r w:rsidRPr="00920004">
          <w:rPr>
            <w:noProof/>
            <w:rPrChange w:id="1888" w:author="phuong vu" w:date="2018-11-30T22:36:00Z">
              <w:rPr>
                <w:noProof/>
              </w:rPr>
            </w:rPrChange>
          </w:rPr>
          <w:t>68</w:t>
        </w:r>
        <w:r w:rsidRPr="00920004">
          <w:rPr>
            <w:noProof/>
            <w:rPrChange w:id="1889" w:author="phuong vu" w:date="2018-11-30T22:36:00Z">
              <w:rPr>
                <w:noProof/>
              </w:rPr>
            </w:rPrChange>
          </w:rPr>
          <w:fldChar w:fldCharType="end"/>
        </w:r>
      </w:ins>
    </w:p>
    <w:p w14:paraId="7A357EE8" w14:textId="15A5EB76" w:rsidR="00920004" w:rsidRPr="00920004" w:rsidRDefault="00920004">
      <w:pPr>
        <w:pStyle w:val="TOC3"/>
        <w:tabs>
          <w:tab w:val="left" w:pos="1320"/>
          <w:tab w:val="right" w:leader="dot" w:pos="8777"/>
        </w:tabs>
        <w:rPr>
          <w:ins w:id="1890" w:author="phuong vu" w:date="2018-11-30T22:33:00Z"/>
          <w:rFonts w:asciiTheme="minorHAnsi" w:eastAsiaTheme="minorEastAsia" w:hAnsiTheme="minorHAnsi" w:cstheme="minorBidi"/>
          <w:noProof/>
          <w:sz w:val="22"/>
          <w:szCs w:val="22"/>
          <w:lang w:val="en-US"/>
          <w:rPrChange w:id="1891" w:author="phuong vu" w:date="2018-11-30T22:36:00Z">
            <w:rPr>
              <w:ins w:id="1892" w:author="phuong vu" w:date="2018-11-30T22:33:00Z"/>
              <w:rFonts w:asciiTheme="minorHAnsi" w:eastAsiaTheme="minorEastAsia" w:hAnsiTheme="minorHAnsi" w:cstheme="minorBidi"/>
              <w:noProof/>
              <w:sz w:val="22"/>
              <w:szCs w:val="22"/>
              <w:lang w:val="en-US"/>
            </w:rPr>
          </w:rPrChange>
        </w:rPr>
      </w:pPr>
      <w:ins w:id="1893" w:author="phuong vu" w:date="2018-11-30T22:33:00Z">
        <w:r w:rsidRPr="00920004">
          <w:rPr>
            <w:noProof/>
            <w:rPrChange w:id="1894" w:author="phuong vu" w:date="2018-11-30T22:36:00Z">
              <w:rPr>
                <w:noProof/>
              </w:rPr>
            </w:rPrChange>
          </w:rPr>
          <w:t>4.2.1</w:t>
        </w:r>
        <w:r w:rsidRPr="00920004">
          <w:rPr>
            <w:rFonts w:asciiTheme="minorHAnsi" w:eastAsiaTheme="minorEastAsia" w:hAnsiTheme="minorHAnsi" w:cstheme="minorBidi"/>
            <w:noProof/>
            <w:sz w:val="22"/>
            <w:szCs w:val="22"/>
            <w:lang w:val="en-US"/>
            <w:rPrChange w:id="1895" w:author="phuong vu" w:date="2018-11-30T22:36:00Z">
              <w:rPr>
                <w:rFonts w:asciiTheme="minorHAnsi" w:eastAsiaTheme="minorEastAsia" w:hAnsiTheme="minorHAnsi" w:cstheme="minorBidi"/>
                <w:noProof/>
                <w:sz w:val="22"/>
                <w:szCs w:val="22"/>
                <w:lang w:val="en-US"/>
              </w:rPr>
            </w:rPrChange>
          </w:rPr>
          <w:tab/>
        </w:r>
        <w:r w:rsidRPr="00920004">
          <w:rPr>
            <w:noProof/>
            <w:rPrChange w:id="1896" w:author="phuong vu" w:date="2018-11-30T22:36:00Z">
              <w:rPr>
                <w:noProof/>
              </w:rPr>
            </w:rPrChange>
          </w:rPr>
          <w:t>Các chức năng kiểm thử</w:t>
        </w:r>
        <w:r w:rsidRPr="00920004">
          <w:rPr>
            <w:noProof/>
            <w:rPrChange w:id="1897" w:author="phuong vu" w:date="2018-11-30T22:36:00Z">
              <w:rPr>
                <w:noProof/>
              </w:rPr>
            </w:rPrChange>
          </w:rPr>
          <w:tab/>
        </w:r>
        <w:r w:rsidRPr="00920004">
          <w:rPr>
            <w:noProof/>
            <w:rPrChange w:id="1898" w:author="phuong vu" w:date="2018-11-30T22:36:00Z">
              <w:rPr>
                <w:noProof/>
              </w:rPr>
            </w:rPrChange>
          </w:rPr>
          <w:fldChar w:fldCharType="begin"/>
        </w:r>
        <w:r w:rsidRPr="00920004">
          <w:rPr>
            <w:noProof/>
            <w:rPrChange w:id="1899" w:author="phuong vu" w:date="2018-11-30T22:36:00Z">
              <w:rPr>
                <w:noProof/>
              </w:rPr>
            </w:rPrChange>
          </w:rPr>
          <w:instrText xml:space="preserve"> PAGEREF _Toc531381532 \h </w:instrText>
        </w:r>
        <w:r w:rsidRPr="00920004">
          <w:rPr>
            <w:noProof/>
            <w:rPrChange w:id="1900" w:author="phuong vu" w:date="2018-11-30T22:36:00Z">
              <w:rPr>
                <w:noProof/>
              </w:rPr>
            </w:rPrChange>
          </w:rPr>
        </w:r>
      </w:ins>
      <w:r w:rsidRPr="00920004">
        <w:rPr>
          <w:noProof/>
          <w:rPrChange w:id="1901" w:author="phuong vu" w:date="2018-11-30T22:36:00Z">
            <w:rPr>
              <w:noProof/>
            </w:rPr>
          </w:rPrChange>
        </w:rPr>
        <w:fldChar w:fldCharType="separate"/>
      </w:r>
      <w:ins w:id="1902" w:author="phuong vu" w:date="2018-11-30T22:33:00Z">
        <w:r w:rsidRPr="00920004">
          <w:rPr>
            <w:noProof/>
            <w:rPrChange w:id="1903" w:author="phuong vu" w:date="2018-11-30T22:36:00Z">
              <w:rPr>
                <w:noProof/>
              </w:rPr>
            </w:rPrChange>
          </w:rPr>
          <w:t>68</w:t>
        </w:r>
        <w:r w:rsidRPr="00920004">
          <w:rPr>
            <w:noProof/>
            <w:rPrChange w:id="1904" w:author="phuong vu" w:date="2018-11-30T22:36:00Z">
              <w:rPr>
                <w:noProof/>
              </w:rPr>
            </w:rPrChange>
          </w:rPr>
          <w:fldChar w:fldCharType="end"/>
        </w:r>
      </w:ins>
    </w:p>
    <w:p w14:paraId="7152926C" w14:textId="7B177829" w:rsidR="00920004" w:rsidRPr="00920004" w:rsidRDefault="00920004">
      <w:pPr>
        <w:pStyle w:val="TOC3"/>
        <w:tabs>
          <w:tab w:val="left" w:pos="1320"/>
          <w:tab w:val="right" w:leader="dot" w:pos="8777"/>
        </w:tabs>
        <w:rPr>
          <w:ins w:id="1905" w:author="phuong vu" w:date="2018-11-30T22:33:00Z"/>
          <w:rFonts w:asciiTheme="minorHAnsi" w:eastAsiaTheme="minorEastAsia" w:hAnsiTheme="minorHAnsi" w:cstheme="minorBidi"/>
          <w:noProof/>
          <w:sz w:val="22"/>
          <w:szCs w:val="22"/>
          <w:lang w:val="en-US"/>
          <w:rPrChange w:id="1906" w:author="phuong vu" w:date="2018-11-30T22:36:00Z">
            <w:rPr>
              <w:ins w:id="1907" w:author="phuong vu" w:date="2018-11-30T22:33:00Z"/>
              <w:rFonts w:asciiTheme="minorHAnsi" w:eastAsiaTheme="minorEastAsia" w:hAnsiTheme="minorHAnsi" w:cstheme="minorBidi"/>
              <w:noProof/>
              <w:sz w:val="22"/>
              <w:szCs w:val="22"/>
              <w:lang w:val="en-US"/>
            </w:rPr>
          </w:rPrChange>
        </w:rPr>
      </w:pPr>
      <w:ins w:id="1908" w:author="phuong vu" w:date="2018-11-30T22:33:00Z">
        <w:r w:rsidRPr="00920004">
          <w:rPr>
            <w:noProof/>
            <w:rPrChange w:id="1909" w:author="phuong vu" w:date="2018-11-30T22:36:00Z">
              <w:rPr>
                <w:noProof/>
              </w:rPr>
            </w:rPrChange>
          </w:rPr>
          <w:t>4.2.2</w:t>
        </w:r>
        <w:r w:rsidRPr="00920004">
          <w:rPr>
            <w:rFonts w:asciiTheme="minorHAnsi" w:eastAsiaTheme="minorEastAsia" w:hAnsiTheme="minorHAnsi" w:cstheme="minorBidi"/>
            <w:noProof/>
            <w:sz w:val="22"/>
            <w:szCs w:val="22"/>
            <w:lang w:val="en-US"/>
            <w:rPrChange w:id="1910" w:author="phuong vu" w:date="2018-11-30T22:36:00Z">
              <w:rPr>
                <w:rFonts w:asciiTheme="minorHAnsi" w:eastAsiaTheme="minorEastAsia" w:hAnsiTheme="minorHAnsi" w:cstheme="minorBidi"/>
                <w:noProof/>
                <w:sz w:val="22"/>
                <w:szCs w:val="22"/>
                <w:lang w:val="en-US"/>
              </w:rPr>
            </w:rPrChange>
          </w:rPr>
          <w:tab/>
        </w:r>
        <w:r w:rsidRPr="00920004">
          <w:rPr>
            <w:noProof/>
            <w:rPrChange w:id="1911" w:author="phuong vu" w:date="2018-11-30T22:36:00Z">
              <w:rPr>
                <w:noProof/>
              </w:rPr>
            </w:rPrChange>
          </w:rPr>
          <w:t>Tiêu chí kiểm thử</w:t>
        </w:r>
        <w:r w:rsidRPr="00920004">
          <w:rPr>
            <w:noProof/>
            <w:rPrChange w:id="1912" w:author="phuong vu" w:date="2018-11-30T22:36:00Z">
              <w:rPr>
                <w:noProof/>
              </w:rPr>
            </w:rPrChange>
          </w:rPr>
          <w:tab/>
        </w:r>
        <w:r w:rsidRPr="00920004">
          <w:rPr>
            <w:noProof/>
            <w:rPrChange w:id="1913" w:author="phuong vu" w:date="2018-11-30T22:36:00Z">
              <w:rPr>
                <w:noProof/>
              </w:rPr>
            </w:rPrChange>
          </w:rPr>
          <w:fldChar w:fldCharType="begin"/>
        </w:r>
        <w:r w:rsidRPr="00920004">
          <w:rPr>
            <w:noProof/>
            <w:rPrChange w:id="1914" w:author="phuong vu" w:date="2018-11-30T22:36:00Z">
              <w:rPr>
                <w:noProof/>
              </w:rPr>
            </w:rPrChange>
          </w:rPr>
          <w:instrText xml:space="preserve"> PAGEREF _Toc531381533 \h </w:instrText>
        </w:r>
        <w:r w:rsidRPr="00920004">
          <w:rPr>
            <w:noProof/>
            <w:rPrChange w:id="1915" w:author="phuong vu" w:date="2018-11-30T22:36:00Z">
              <w:rPr>
                <w:noProof/>
              </w:rPr>
            </w:rPrChange>
          </w:rPr>
        </w:r>
      </w:ins>
      <w:r w:rsidRPr="00920004">
        <w:rPr>
          <w:noProof/>
          <w:rPrChange w:id="1916" w:author="phuong vu" w:date="2018-11-30T22:36:00Z">
            <w:rPr>
              <w:noProof/>
            </w:rPr>
          </w:rPrChange>
        </w:rPr>
        <w:fldChar w:fldCharType="separate"/>
      </w:r>
      <w:ins w:id="1917" w:author="phuong vu" w:date="2018-11-30T22:33:00Z">
        <w:r w:rsidRPr="00920004">
          <w:rPr>
            <w:noProof/>
            <w:rPrChange w:id="1918" w:author="phuong vu" w:date="2018-11-30T22:36:00Z">
              <w:rPr>
                <w:noProof/>
              </w:rPr>
            </w:rPrChange>
          </w:rPr>
          <w:t>68</w:t>
        </w:r>
        <w:r w:rsidRPr="00920004">
          <w:rPr>
            <w:noProof/>
            <w:rPrChange w:id="1919" w:author="phuong vu" w:date="2018-11-30T22:36:00Z">
              <w:rPr>
                <w:noProof/>
              </w:rPr>
            </w:rPrChange>
          </w:rPr>
          <w:fldChar w:fldCharType="end"/>
        </w:r>
      </w:ins>
    </w:p>
    <w:p w14:paraId="07C83B17" w14:textId="205E8762" w:rsidR="00920004" w:rsidRPr="00920004" w:rsidRDefault="00920004">
      <w:pPr>
        <w:pStyle w:val="TOC2"/>
        <w:tabs>
          <w:tab w:val="left" w:pos="880"/>
          <w:tab w:val="right" w:leader="dot" w:pos="8777"/>
        </w:tabs>
        <w:rPr>
          <w:ins w:id="1920" w:author="phuong vu" w:date="2018-11-30T22:33:00Z"/>
          <w:rFonts w:asciiTheme="minorHAnsi" w:eastAsiaTheme="minorEastAsia" w:hAnsiTheme="minorHAnsi" w:cstheme="minorBidi"/>
          <w:noProof/>
          <w:sz w:val="22"/>
          <w:szCs w:val="22"/>
          <w:lang w:val="en-US"/>
          <w:rPrChange w:id="1921" w:author="phuong vu" w:date="2018-11-30T22:36:00Z">
            <w:rPr>
              <w:ins w:id="1922" w:author="phuong vu" w:date="2018-11-30T22:33:00Z"/>
              <w:rFonts w:asciiTheme="minorHAnsi" w:eastAsiaTheme="minorEastAsia" w:hAnsiTheme="minorHAnsi" w:cstheme="minorBidi"/>
              <w:noProof/>
              <w:sz w:val="22"/>
              <w:szCs w:val="22"/>
              <w:lang w:val="en-US"/>
            </w:rPr>
          </w:rPrChange>
        </w:rPr>
      </w:pPr>
      <w:ins w:id="1923" w:author="phuong vu" w:date="2018-11-30T22:33:00Z">
        <w:r w:rsidRPr="00920004">
          <w:rPr>
            <w:noProof/>
            <w:rPrChange w:id="1924" w:author="phuong vu" w:date="2018-11-30T22:36:00Z">
              <w:rPr>
                <w:noProof/>
              </w:rPr>
            </w:rPrChange>
          </w:rPr>
          <w:t>4.3</w:t>
        </w:r>
        <w:r w:rsidRPr="00920004">
          <w:rPr>
            <w:rFonts w:asciiTheme="minorHAnsi" w:eastAsiaTheme="minorEastAsia" w:hAnsiTheme="minorHAnsi" w:cstheme="minorBidi"/>
            <w:noProof/>
            <w:sz w:val="22"/>
            <w:szCs w:val="22"/>
            <w:lang w:val="en-US"/>
            <w:rPrChange w:id="1925" w:author="phuong vu" w:date="2018-11-30T22:36:00Z">
              <w:rPr>
                <w:rFonts w:asciiTheme="minorHAnsi" w:eastAsiaTheme="minorEastAsia" w:hAnsiTheme="minorHAnsi" w:cstheme="minorBidi"/>
                <w:noProof/>
                <w:sz w:val="22"/>
                <w:szCs w:val="22"/>
                <w:lang w:val="en-US"/>
              </w:rPr>
            </w:rPrChange>
          </w:rPr>
          <w:tab/>
        </w:r>
        <w:r w:rsidRPr="00920004">
          <w:rPr>
            <w:noProof/>
            <w:rPrChange w:id="1926" w:author="phuong vu" w:date="2018-11-30T22:36:00Z">
              <w:rPr>
                <w:noProof/>
              </w:rPr>
            </w:rPrChange>
          </w:rPr>
          <w:t>Quản lí kiểm thử</w:t>
        </w:r>
        <w:r w:rsidRPr="00920004">
          <w:rPr>
            <w:noProof/>
            <w:rPrChange w:id="1927" w:author="phuong vu" w:date="2018-11-30T22:36:00Z">
              <w:rPr>
                <w:noProof/>
              </w:rPr>
            </w:rPrChange>
          </w:rPr>
          <w:tab/>
        </w:r>
        <w:r w:rsidRPr="00920004">
          <w:rPr>
            <w:noProof/>
            <w:rPrChange w:id="1928" w:author="phuong vu" w:date="2018-11-30T22:36:00Z">
              <w:rPr>
                <w:noProof/>
              </w:rPr>
            </w:rPrChange>
          </w:rPr>
          <w:fldChar w:fldCharType="begin"/>
        </w:r>
        <w:r w:rsidRPr="00920004">
          <w:rPr>
            <w:noProof/>
            <w:rPrChange w:id="1929" w:author="phuong vu" w:date="2018-11-30T22:36:00Z">
              <w:rPr>
                <w:noProof/>
              </w:rPr>
            </w:rPrChange>
          </w:rPr>
          <w:instrText xml:space="preserve"> PAGEREF _Toc531381534 \h </w:instrText>
        </w:r>
        <w:r w:rsidRPr="00920004">
          <w:rPr>
            <w:noProof/>
            <w:rPrChange w:id="1930" w:author="phuong vu" w:date="2018-11-30T22:36:00Z">
              <w:rPr>
                <w:noProof/>
              </w:rPr>
            </w:rPrChange>
          </w:rPr>
        </w:r>
      </w:ins>
      <w:r w:rsidRPr="00920004">
        <w:rPr>
          <w:noProof/>
          <w:rPrChange w:id="1931" w:author="phuong vu" w:date="2018-11-30T22:36:00Z">
            <w:rPr>
              <w:noProof/>
            </w:rPr>
          </w:rPrChange>
        </w:rPr>
        <w:fldChar w:fldCharType="separate"/>
      </w:r>
      <w:ins w:id="1932" w:author="phuong vu" w:date="2018-11-30T22:33:00Z">
        <w:r w:rsidRPr="00920004">
          <w:rPr>
            <w:noProof/>
            <w:rPrChange w:id="1933" w:author="phuong vu" w:date="2018-11-30T22:36:00Z">
              <w:rPr>
                <w:noProof/>
              </w:rPr>
            </w:rPrChange>
          </w:rPr>
          <w:t>69</w:t>
        </w:r>
        <w:r w:rsidRPr="00920004">
          <w:rPr>
            <w:noProof/>
            <w:rPrChange w:id="1934" w:author="phuong vu" w:date="2018-11-30T22:36:00Z">
              <w:rPr>
                <w:noProof/>
              </w:rPr>
            </w:rPrChange>
          </w:rPr>
          <w:fldChar w:fldCharType="end"/>
        </w:r>
      </w:ins>
    </w:p>
    <w:p w14:paraId="278F8C97" w14:textId="44AF01FF" w:rsidR="00920004" w:rsidRPr="00920004" w:rsidRDefault="00920004">
      <w:pPr>
        <w:pStyle w:val="TOC3"/>
        <w:tabs>
          <w:tab w:val="left" w:pos="1320"/>
          <w:tab w:val="right" w:leader="dot" w:pos="8777"/>
        </w:tabs>
        <w:rPr>
          <w:ins w:id="1935" w:author="phuong vu" w:date="2018-11-30T22:33:00Z"/>
          <w:rFonts w:asciiTheme="minorHAnsi" w:eastAsiaTheme="minorEastAsia" w:hAnsiTheme="minorHAnsi" w:cstheme="minorBidi"/>
          <w:noProof/>
          <w:sz w:val="22"/>
          <w:szCs w:val="22"/>
          <w:lang w:val="en-US"/>
          <w:rPrChange w:id="1936" w:author="phuong vu" w:date="2018-11-30T22:36:00Z">
            <w:rPr>
              <w:ins w:id="1937" w:author="phuong vu" w:date="2018-11-30T22:33:00Z"/>
              <w:rFonts w:asciiTheme="minorHAnsi" w:eastAsiaTheme="minorEastAsia" w:hAnsiTheme="minorHAnsi" w:cstheme="minorBidi"/>
              <w:noProof/>
              <w:sz w:val="22"/>
              <w:szCs w:val="22"/>
              <w:lang w:val="en-US"/>
            </w:rPr>
          </w:rPrChange>
        </w:rPr>
      </w:pPr>
      <w:ins w:id="1938" w:author="phuong vu" w:date="2018-11-30T22:33:00Z">
        <w:r w:rsidRPr="00920004">
          <w:rPr>
            <w:noProof/>
            <w:rPrChange w:id="1939" w:author="phuong vu" w:date="2018-11-30T22:36:00Z">
              <w:rPr>
                <w:noProof/>
              </w:rPr>
            </w:rPrChange>
          </w:rPr>
          <w:t>4.3.1</w:t>
        </w:r>
        <w:r w:rsidRPr="00920004">
          <w:rPr>
            <w:rFonts w:asciiTheme="minorHAnsi" w:eastAsiaTheme="minorEastAsia" w:hAnsiTheme="minorHAnsi" w:cstheme="minorBidi"/>
            <w:noProof/>
            <w:sz w:val="22"/>
            <w:szCs w:val="22"/>
            <w:lang w:val="en-US"/>
            <w:rPrChange w:id="1940" w:author="phuong vu" w:date="2018-11-30T22:36:00Z">
              <w:rPr>
                <w:rFonts w:asciiTheme="minorHAnsi" w:eastAsiaTheme="minorEastAsia" w:hAnsiTheme="minorHAnsi" w:cstheme="minorBidi"/>
                <w:noProof/>
                <w:sz w:val="22"/>
                <w:szCs w:val="22"/>
                <w:lang w:val="en-US"/>
              </w:rPr>
            </w:rPrChange>
          </w:rPr>
          <w:tab/>
        </w:r>
        <w:r w:rsidRPr="00920004">
          <w:rPr>
            <w:noProof/>
            <w:rPrChange w:id="1941" w:author="phuong vu" w:date="2018-11-30T22:36:00Z">
              <w:rPr>
                <w:noProof/>
              </w:rPr>
            </w:rPrChange>
          </w:rPr>
          <w:t>Tiến hành kiểm thử</w:t>
        </w:r>
        <w:r w:rsidRPr="00920004">
          <w:rPr>
            <w:noProof/>
            <w:rPrChange w:id="1942" w:author="phuong vu" w:date="2018-11-30T22:36:00Z">
              <w:rPr>
                <w:noProof/>
              </w:rPr>
            </w:rPrChange>
          </w:rPr>
          <w:tab/>
        </w:r>
        <w:r w:rsidRPr="00920004">
          <w:rPr>
            <w:noProof/>
            <w:rPrChange w:id="1943" w:author="phuong vu" w:date="2018-11-30T22:36:00Z">
              <w:rPr>
                <w:noProof/>
              </w:rPr>
            </w:rPrChange>
          </w:rPr>
          <w:fldChar w:fldCharType="begin"/>
        </w:r>
        <w:r w:rsidRPr="00920004">
          <w:rPr>
            <w:noProof/>
            <w:rPrChange w:id="1944" w:author="phuong vu" w:date="2018-11-30T22:36:00Z">
              <w:rPr>
                <w:noProof/>
              </w:rPr>
            </w:rPrChange>
          </w:rPr>
          <w:instrText xml:space="preserve"> PAGEREF _Toc531381535 \h </w:instrText>
        </w:r>
        <w:r w:rsidRPr="00920004">
          <w:rPr>
            <w:noProof/>
            <w:rPrChange w:id="1945" w:author="phuong vu" w:date="2018-11-30T22:36:00Z">
              <w:rPr>
                <w:noProof/>
              </w:rPr>
            </w:rPrChange>
          </w:rPr>
        </w:r>
      </w:ins>
      <w:r w:rsidRPr="00920004">
        <w:rPr>
          <w:noProof/>
          <w:rPrChange w:id="1946" w:author="phuong vu" w:date="2018-11-30T22:36:00Z">
            <w:rPr>
              <w:noProof/>
            </w:rPr>
          </w:rPrChange>
        </w:rPr>
        <w:fldChar w:fldCharType="separate"/>
      </w:r>
      <w:ins w:id="1947" w:author="phuong vu" w:date="2018-11-30T22:33:00Z">
        <w:r w:rsidRPr="00920004">
          <w:rPr>
            <w:noProof/>
            <w:rPrChange w:id="1948" w:author="phuong vu" w:date="2018-11-30T22:36:00Z">
              <w:rPr>
                <w:noProof/>
              </w:rPr>
            </w:rPrChange>
          </w:rPr>
          <w:t>69</w:t>
        </w:r>
        <w:r w:rsidRPr="00920004">
          <w:rPr>
            <w:noProof/>
            <w:rPrChange w:id="1949" w:author="phuong vu" w:date="2018-11-30T22:36:00Z">
              <w:rPr>
                <w:noProof/>
              </w:rPr>
            </w:rPrChange>
          </w:rPr>
          <w:fldChar w:fldCharType="end"/>
        </w:r>
      </w:ins>
    </w:p>
    <w:p w14:paraId="49114F47" w14:textId="4D4CD988" w:rsidR="00920004" w:rsidRPr="00920004" w:rsidRDefault="00920004">
      <w:pPr>
        <w:pStyle w:val="TOC3"/>
        <w:tabs>
          <w:tab w:val="left" w:pos="1320"/>
          <w:tab w:val="right" w:leader="dot" w:pos="8777"/>
        </w:tabs>
        <w:rPr>
          <w:ins w:id="1950" w:author="phuong vu" w:date="2018-11-30T22:33:00Z"/>
          <w:rFonts w:asciiTheme="minorHAnsi" w:eastAsiaTheme="minorEastAsia" w:hAnsiTheme="minorHAnsi" w:cstheme="minorBidi"/>
          <w:noProof/>
          <w:sz w:val="22"/>
          <w:szCs w:val="22"/>
          <w:lang w:val="en-US"/>
          <w:rPrChange w:id="1951" w:author="phuong vu" w:date="2018-11-30T22:36:00Z">
            <w:rPr>
              <w:ins w:id="1952" w:author="phuong vu" w:date="2018-11-30T22:33:00Z"/>
              <w:rFonts w:asciiTheme="minorHAnsi" w:eastAsiaTheme="minorEastAsia" w:hAnsiTheme="minorHAnsi" w:cstheme="minorBidi"/>
              <w:noProof/>
              <w:sz w:val="22"/>
              <w:szCs w:val="22"/>
              <w:lang w:val="en-US"/>
            </w:rPr>
          </w:rPrChange>
        </w:rPr>
      </w:pPr>
      <w:ins w:id="1953" w:author="phuong vu" w:date="2018-11-30T22:33:00Z">
        <w:r w:rsidRPr="00920004">
          <w:rPr>
            <w:noProof/>
            <w:rPrChange w:id="1954" w:author="phuong vu" w:date="2018-11-30T22:36:00Z">
              <w:rPr>
                <w:noProof/>
              </w:rPr>
            </w:rPrChange>
          </w:rPr>
          <w:t>4.3.2</w:t>
        </w:r>
        <w:r w:rsidRPr="00920004">
          <w:rPr>
            <w:rFonts w:asciiTheme="minorHAnsi" w:eastAsiaTheme="minorEastAsia" w:hAnsiTheme="minorHAnsi" w:cstheme="minorBidi"/>
            <w:noProof/>
            <w:sz w:val="22"/>
            <w:szCs w:val="22"/>
            <w:lang w:val="en-US"/>
            <w:rPrChange w:id="1955" w:author="phuong vu" w:date="2018-11-30T22:36:00Z">
              <w:rPr>
                <w:rFonts w:asciiTheme="minorHAnsi" w:eastAsiaTheme="minorEastAsia" w:hAnsiTheme="minorHAnsi" w:cstheme="minorBidi"/>
                <w:noProof/>
                <w:sz w:val="22"/>
                <w:szCs w:val="22"/>
                <w:lang w:val="en-US"/>
              </w:rPr>
            </w:rPrChange>
          </w:rPr>
          <w:tab/>
        </w:r>
        <w:r w:rsidRPr="00920004">
          <w:rPr>
            <w:noProof/>
            <w:rPrChange w:id="1956" w:author="phuong vu" w:date="2018-11-30T22:36:00Z">
              <w:rPr>
                <w:noProof/>
              </w:rPr>
            </w:rPrChange>
          </w:rPr>
          <w:t>Môi trường kiểm thử</w:t>
        </w:r>
        <w:r w:rsidRPr="00920004">
          <w:rPr>
            <w:noProof/>
            <w:rPrChange w:id="1957" w:author="phuong vu" w:date="2018-11-30T22:36:00Z">
              <w:rPr>
                <w:noProof/>
              </w:rPr>
            </w:rPrChange>
          </w:rPr>
          <w:tab/>
        </w:r>
        <w:r w:rsidRPr="00920004">
          <w:rPr>
            <w:noProof/>
            <w:rPrChange w:id="1958" w:author="phuong vu" w:date="2018-11-30T22:36:00Z">
              <w:rPr>
                <w:noProof/>
              </w:rPr>
            </w:rPrChange>
          </w:rPr>
          <w:fldChar w:fldCharType="begin"/>
        </w:r>
        <w:r w:rsidRPr="00920004">
          <w:rPr>
            <w:noProof/>
            <w:rPrChange w:id="1959" w:author="phuong vu" w:date="2018-11-30T22:36:00Z">
              <w:rPr>
                <w:noProof/>
              </w:rPr>
            </w:rPrChange>
          </w:rPr>
          <w:instrText xml:space="preserve"> PAGEREF _Toc531381536 \h </w:instrText>
        </w:r>
        <w:r w:rsidRPr="00920004">
          <w:rPr>
            <w:noProof/>
            <w:rPrChange w:id="1960" w:author="phuong vu" w:date="2018-11-30T22:36:00Z">
              <w:rPr>
                <w:noProof/>
              </w:rPr>
            </w:rPrChange>
          </w:rPr>
        </w:r>
      </w:ins>
      <w:r w:rsidRPr="00920004">
        <w:rPr>
          <w:noProof/>
          <w:rPrChange w:id="1961" w:author="phuong vu" w:date="2018-11-30T22:36:00Z">
            <w:rPr>
              <w:noProof/>
            </w:rPr>
          </w:rPrChange>
        </w:rPr>
        <w:fldChar w:fldCharType="separate"/>
      </w:r>
      <w:ins w:id="1962" w:author="phuong vu" w:date="2018-11-30T22:33:00Z">
        <w:r w:rsidRPr="00920004">
          <w:rPr>
            <w:noProof/>
            <w:rPrChange w:id="1963" w:author="phuong vu" w:date="2018-11-30T22:36:00Z">
              <w:rPr>
                <w:noProof/>
              </w:rPr>
            </w:rPrChange>
          </w:rPr>
          <w:t>69</w:t>
        </w:r>
        <w:r w:rsidRPr="00920004">
          <w:rPr>
            <w:noProof/>
            <w:rPrChange w:id="1964" w:author="phuong vu" w:date="2018-11-30T22:36:00Z">
              <w:rPr>
                <w:noProof/>
              </w:rPr>
            </w:rPrChange>
          </w:rPr>
          <w:fldChar w:fldCharType="end"/>
        </w:r>
      </w:ins>
    </w:p>
    <w:p w14:paraId="381B2924" w14:textId="01F10B8E" w:rsidR="00920004" w:rsidRPr="00920004" w:rsidRDefault="00920004">
      <w:pPr>
        <w:pStyle w:val="TOC3"/>
        <w:tabs>
          <w:tab w:val="left" w:pos="1320"/>
          <w:tab w:val="right" w:leader="dot" w:pos="8777"/>
        </w:tabs>
        <w:rPr>
          <w:ins w:id="1965" w:author="phuong vu" w:date="2018-11-30T22:33:00Z"/>
          <w:rFonts w:asciiTheme="minorHAnsi" w:eastAsiaTheme="minorEastAsia" w:hAnsiTheme="minorHAnsi" w:cstheme="minorBidi"/>
          <w:noProof/>
          <w:sz w:val="22"/>
          <w:szCs w:val="22"/>
          <w:lang w:val="en-US"/>
          <w:rPrChange w:id="1966" w:author="phuong vu" w:date="2018-11-30T22:36:00Z">
            <w:rPr>
              <w:ins w:id="1967" w:author="phuong vu" w:date="2018-11-30T22:33:00Z"/>
              <w:rFonts w:asciiTheme="minorHAnsi" w:eastAsiaTheme="minorEastAsia" w:hAnsiTheme="minorHAnsi" w:cstheme="minorBidi"/>
              <w:noProof/>
              <w:sz w:val="22"/>
              <w:szCs w:val="22"/>
              <w:lang w:val="en-US"/>
            </w:rPr>
          </w:rPrChange>
        </w:rPr>
      </w:pPr>
      <w:ins w:id="1968" w:author="phuong vu" w:date="2018-11-30T22:33:00Z">
        <w:r w:rsidRPr="00920004">
          <w:rPr>
            <w:noProof/>
            <w:rPrChange w:id="1969" w:author="phuong vu" w:date="2018-11-30T22:36:00Z">
              <w:rPr>
                <w:noProof/>
              </w:rPr>
            </w:rPrChange>
          </w:rPr>
          <w:t>4.3.3</w:t>
        </w:r>
        <w:r w:rsidRPr="00920004">
          <w:rPr>
            <w:rFonts w:asciiTheme="minorHAnsi" w:eastAsiaTheme="minorEastAsia" w:hAnsiTheme="minorHAnsi" w:cstheme="minorBidi"/>
            <w:noProof/>
            <w:sz w:val="22"/>
            <w:szCs w:val="22"/>
            <w:lang w:val="en-US"/>
            <w:rPrChange w:id="1970" w:author="phuong vu" w:date="2018-11-30T22:36:00Z">
              <w:rPr>
                <w:rFonts w:asciiTheme="minorHAnsi" w:eastAsiaTheme="minorEastAsia" w:hAnsiTheme="minorHAnsi" w:cstheme="minorBidi"/>
                <w:noProof/>
                <w:sz w:val="22"/>
                <w:szCs w:val="22"/>
                <w:lang w:val="en-US"/>
              </w:rPr>
            </w:rPrChange>
          </w:rPr>
          <w:tab/>
        </w:r>
        <w:r w:rsidRPr="00920004">
          <w:rPr>
            <w:noProof/>
            <w:rPrChange w:id="1971" w:author="phuong vu" w:date="2018-11-30T22:36:00Z">
              <w:rPr>
                <w:noProof/>
              </w:rPr>
            </w:rPrChange>
          </w:rPr>
          <w:t>Kế hoạch dự đoán và chi phí</w:t>
        </w:r>
        <w:r w:rsidRPr="00920004">
          <w:rPr>
            <w:noProof/>
            <w:rPrChange w:id="1972" w:author="phuong vu" w:date="2018-11-30T22:36:00Z">
              <w:rPr>
                <w:noProof/>
              </w:rPr>
            </w:rPrChange>
          </w:rPr>
          <w:tab/>
        </w:r>
        <w:r w:rsidRPr="00920004">
          <w:rPr>
            <w:noProof/>
            <w:rPrChange w:id="1973" w:author="phuong vu" w:date="2018-11-30T22:36:00Z">
              <w:rPr>
                <w:noProof/>
              </w:rPr>
            </w:rPrChange>
          </w:rPr>
          <w:fldChar w:fldCharType="begin"/>
        </w:r>
        <w:r w:rsidRPr="00920004">
          <w:rPr>
            <w:noProof/>
            <w:rPrChange w:id="1974" w:author="phuong vu" w:date="2018-11-30T22:36:00Z">
              <w:rPr>
                <w:noProof/>
              </w:rPr>
            </w:rPrChange>
          </w:rPr>
          <w:instrText xml:space="preserve"> PAGEREF _Toc531381537 \h </w:instrText>
        </w:r>
        <w:r w:rsidRPr="00920004">
          <w:rPr>
            <w:noProof/>
            <w:rPrChange w:id="1975" w:author="phuong vu" w:date="2018-11-30T22:36:00Z">
              <w:rPr>
                <w:noProof/>
              </w:rPr>
            </w:rPrChange>
          </w:rPr>
        </w:r>
      </w:ins>
      <w:r w:rsidRPr="00920004">
        <w:rPr>
          <w:noProof/>
          <w:rPrChange w:id="1976" w:author="phuong vu" w:date="2018-11-30T22:36:00Z">
            <w:rPr>
              <w:noProof/>
            </w:rPr>
          </w:rPrChange>
        </w:rPr>
        <w:fldChar w:fldCharType="separate"/>
      </w:r>
      <w:ins w:id="1977" w:author="phuong vu" w:date="2018-11-30T22:33:00Z">
        <w:r w:rsidRPr="00920004">
          <w:rPr>
            <w:noProof/>
            <w:rPrChange w:id="1978" w:author="phuong vu" w:date="2018-11-30T22:36:00Z">
              <w:rPr>
                <w:noProof/>
              </w:rPr>
            </w:rPrChange>
          </w:rPr>
          <w:t>69</w:t>
        </w:r>
        <w:r w:rsidRPr="00920004">
          <w:rPr>
            <w:noProof/>
            <w:rPrChange w:id="1979" w:author="phuong vu" w:date="2018-11-30T22:36:00Z">
              <w:rPr>
                <w:noProof/>
              </w:rPr>
            </w:rPrChange>
          </w:rPr>
          <w:fldChar w:fldCharType="end"/>
        </w:r>
      </w:ins>
    </w:p>
    <w:p w14:paraId="05061576" w14:textId="1C57607F" w:rsidR="00920004" w:rsidRPr="00920004" w:rsidRDefault="00920004">
      <w:pPr>
        <w:pStyle w:val="TOC3"/>
        <w:tabs>
          <w:tab w:val="left" w:pos="1320"/>
          <w:tab w:val="right" w:leader="dot" w:pos="8777"/>
        </w:tabs>
        <w:rPr>
          <w:ins w:id="1980" w:author="phuong vu" w:date="2018-11-30T22:33:00Z"/>
          <w:rFonts w:asciiTheme="minorHAnsi" w:eastAsiaTheme="minorEastAsia" w:hAnsiTheme="minorHAnsi" w:cstheme="minorBidi"/>
          <w:noProof/>
          <w:sz w:val="22"/>
          <w:szCs w:val="22"/>
          <w:lang w:val="en-US"/>
          <w:rPrChange w:id="1981" w:author="phuong vu" w:date="2018-11-30T22:36:00Z">
            <w:rPr>
              <w:ins w:id="1982" w:author="phuong vu" w:date="2018-11-30T22:33:00Z"/>
              <w:rFonts w:asciiTheme="minorHAnsi" w:eastAsiaTheme="minorEastAsia" w:hAnsiTheme="minorHAnsi" w:cstheme="minorBidi"/>
              <w:noProof/>
              <w:sz w:val="22"/>
              <w:szCs w:val="22"/>
              <w:lang w:val="en-US"/>
            </w:rPr>
          </w:rPrChange>
        </w:rPr>
      </w:pPr>
      <w:ins w:id="1983" w:author="phuong vu" w:date="2018-11-30T22:33:00Z">
        <w:r w:rsidRPr="00920004">
          <w:rPr>
            <w:noProof/>
            <w:rPrChange w:id="1984" w:author="phuong vu" w:date="2018-11-30T22:36:00Z">
              <w:rPr>
                <w:noProof/>
              </w:rPr>
            </w:rPrChange>
          </w:rPr>
          <w:t>4.3.4</w:t>
        </w:r>
        <w:r w:rsidRPr="00920004">
          <w:rPr>
            <w:rFonts w:asciiTheme="minorHAnsi" w:eastAsiaTheme="minorEastAsia" w:hAnsiTheme="minorHAnsi" w:cstheme="minorBidi"/>
            <w:noProof/>
            <w:sz w:val="22"/>
            <w:szCs w:val="22"/>
            <w:lang w:val="en-US"/>
            <w:rPrChange w:id="1985" w:author="phuong vu" w:date="2018-11-30T22:36:00Z">
              <w:rPr>
                <w:rFonts w:asciiTheme="minorHAnsi" w:eastAsiaTheme="minorEastAsia" w:hAnsiTheme="minorHAnsi" w:cstheme="minorBidi"/>
                <w:noProof/>
                <w:sz w:val="22"/>
                <w:szCs w:val="22"/>
                <w:lang w:val="en-US"/>
              </w:rPr>
            </w:rPrChange>
          </w:rPr>
          <w:tab/>
        </w:r>
        <w:r w:rsidRPr="00920004">
          <w:rPr>
            <w:noProof/>
            <w:rPrChange w:id="1986" w:author="phuong vu" w:date="2018-11-30T22:36:00Z">
              <w:rPr>
                <w:noProof/>
              </w:rPr>
            </w:rPrChange>
          </w:rPr>
          <w:t>Các rủi ro</w:t>
        </w:r>
        <w:r w:rsidRPr="00920004">
          <w:rPr>
            <w:noProof/>
            <w:rPrChange w:id="1987" w:author="phuong vu" w:date="2018-11-30T22:36:00Z">
              <w:rPr>
                <w:noProof/>
              </w:rPr>
            </w:rPrChange>
          </w:rPr>
          <w:tab/>
        </w:r>
        <w:r w:rsidRPr="00920004">
          <w:rPr>
            <w:noProof/>
            <w:rPrChange w:id="1988" w:author="phuong vu" w:date="2018-11-30T22:36:00Z">
              <w:rPr>
                <w:noProof/>
              </w:rPr>
            </w:rPrChange>
          </w:rPr>
          <w:fldChar w:fldCharType="begin"/>
        </w:r>
        <w:r w:rsidRPr="00920004">
          <w:rPr>
            <w:noProof/>
            <w:rPrChange w:id="1989" w:author="phuong vu" w:date="2018-11-30T22:36:00Z">
              <w:rPr>
                <w:noProof/>
              </w:rPr>
            </w:rPrChange>
          </w:rPr>
          <w:instrText xml:space="preserve"> PAGEREF _Toc531381538 \h </w:instrText>
        </w:r>
        <w:r w:rsidRPr="00920004">
          <w:rPr>
            <w:noProof/>
            <w:rPrChange w:id="1990" w:author="phuong vu" w:date="2018-11-30T22:36:00Z">
              <w:rPr>
                <w:noProof/>
              </w:rPr>
            </w:rPrChange>
          </w:rPr>
        </w:r>
      </w:ins>
      <w:r w:rsidRPr="00920004">
        <w:rPr>
          <w:noProof/>
          <w:rPrChange w:id="1991" w:author="phuong vu" w:date="2018-11-30T22:36:00Z">
            <w:rPr>
              <w:noProof/>
            </w:rPr>
          </w:rPrChange>
        </w:rPr>
        <w:fldChar w:fldCharType="separate"/>
      </w:r>
      <w:ins w:id="1992" w:author="phuong vu" w:date="2018-11-30T22:33:00Z">
        <w:r w:rsidRPr="00920004">
          <w:rPr>
            <w:noProof/>
            <w:rPrChange w:id="1993" w:author="phuong vu" w:date="2018-11-30T22:36:00Z">
              <w:rPr>
                <w:noProof/>
              </w:rPr>
            </w:rPrChange>
          </w:rPr>
          <w:t>69</w:t>
        </w:r>
        <w:r w:rsidRPr="00920004">
          <w:rPr>
            <w:noProof/>
            <w:rPrChange w:id="1994" w:author="phuong vu" w:date="2018-11-30T22:36:00Z">
              <w:rPr>
                <w:noProof/>
              </w:rPr>
            </w:rPrChange>
          </w:rPr>
          <w:fldChar w:fldCharType="end"/>
        </w:r>
      </w:ins>
    </w:p>
    <w:p w14:paraId="5571F900" w14:textId="498AA094" w:rsidR="00920004" w:rsidRPr="00920004" w:rsidRDefault="00920004">
      <w:pPr>
        <w:pStyle w:val="TOC2"/>
        <w:tabs>
          <w:tab w:val="left" w:pos="880"/>
          <w:tab w:val="right" w:leader="dot" w:pos="8777"/>
        </w:tabs>
        <w:rPr>
          <w:ins w:id="1995" w:author="phuong vu" w:date="2018-11-30T22:33:00Z"/>
          <w:rFonts w:asciiTheme="minorHAnsi" w:eastAsiaTheme="minorEastAsia" w:hAnsiTheme="minorHAnsi" w:cstheme="minorBidi"/>
          <w:noProof/>
          <w:sz w:val="22"/>
          <w:szCs w:val="22"/>
          <w:lang w:val="en-US"/>
          <w:rPrChange w:id="1996" w:author="phuong vu" w:date="2018-11-30T22:36:00Z">
            <w:rPr>
              <w:ins w:id="1997" w:author="phuong vu" w:date="2018-11-30T22:33:00Z"/>
              <w:rFonts w:asciiTheme="minorHAnsi" w:eastAsiaTheme="minorEastAsia" w:hAnsiTheme="minorHAnsi" w:cstheme="minorBidi"/>
              <w:noProof/>
              <w:sz w:val="22"/>
              <w:szCs w:val="22"/>
              <w:lang w:val="en-US"/>
            </w:rPr>
          </w:rPrChange>
        </w:rPr>
      </w:pPr>
      <w:ins w:id="1998" w:author="phuong vu" w:date="2018-11-30T22:33:00Z">
        <w:r w:rsidRPr="00920004">
          <w:rPr>
            <w:noProof/>
            <w:rPrChange w:id="1999" w:author="phuong vu" w:date="2018-11-30T22:36:00Z">
              <w:rPr>
                <w:noProof/>
              </w:rPr>
            </w:rPrChange>
          </w:rPr>
          <w:t>4.4</w:t>
        </w:r>
        <w:r w:rsidRPr="00920004">
          <w:rPr>
            <w:rFonts w:asciiTheme="minorHAnsi" w:eastAsiaTheme="minorEastAsia" w:hAnsiTheme="minorHAnsi" w:cstheme="minorBidi"/>
            <w:noProof/>
            <w:sz w:val="22"/>
            <w:szCs w:val="22"/>
            <w:lang w:val="en-US"/>
            <w:rPrChange w:id="2000" w:author="phuong vu" w:date="2018-11-30T22:36:00Z">
              <w:rPr>
                <w:rFonts w:asciiTheme="minorHAnsi" w:eastAsiaTheme="minorEastAsia" w:hAnsiTheme="minorHAnsi" w:cstheme="minorBidi"/>
                <w:noProof/>
                <w:sz w:val="22"/>
                <w:szCs w:val="22"/>
                <w:lang w:val="en-US"/>
              </w:rPr>
            </w:rPrChange>
          </w:rPr>
          <w:tab/>
        </w:r>
        <w:r w:rsidRPr="00920004">
          <w:rPr>
            <w:noProof/>
            <w:rPrChange w:id="2001" w:author="phuong vu" w:date="2018-11-30T22:36:00Z">
              <w:rPr>
                <w:noProof/>
              </w:rPr>
            </w:rPrChange>
          </w:rPr>
          <w:t>Các trường hợp kiểm thử</w:t>
        </w:r>
        <w:r w:rsidRPr="00920004">
          <w:rPr>
            <w:noProof/>
            <w:rPrChange w:id="2002" w:author="phuong vu" w:date="2018-11-30T22:36:00Z">
              <w:rPr>
                <w:noProof/>
              </w:rPr>
            </w:rPrChange>
          </w:rPr>
          <w:tab/>
        </w:r>
        <w:r w:rsidRPr="00920004">
          <w:rPr>
            <w:noProof/>
            <w:rPrChange w:id="2003" w:author="phuong vu" w:date="2018-11-30T22:36:00Z">
              <w:rPr>
                <w:noProof/>
              </w:rPr>
            </w:rPrChange>
          </w:rPr>
          <w:fldChar w:fldCharType="begin"/>
        </w:r>
        <w:r w:rsidRPr="00920004">
          <w:rPr>
            <w:noProof/>
            <w:rPrChange w:id="2004" w:author="phuong vu" w:date="2018-11-30T22:36:00Z">
              <w:rPr>
                <w:noProof/>
              </w:rPr>
            </w:rPrChange>
          </w:rPr>
          <w:instrText xml:space="preserve"> PAGEREF _Toc531381539 \h </w:instrText>
        </w:r>
        <w:r w:rsidRPr="00920004">
          <w:rPr>
            <w:noProof/>
            <w:rPrChange w:id="2005" w:author="phuong vu" w:date="2018-11-30T22:36:00Z">
              <w:rPr>
                <w:noProof/>
              </w:rPr>
            </w:rPrChange>
          </w:rPr>
        </w:r>
      </w:ins>
      <w:r w:rsidRPr="00920004">
        <w:rPr>
          <w:noProof/>
          <w:rPrChange w:id="2006" w:author="phuong vu" w:date="2018-11-30T22:36:00Z">
            <w:rPr>
              <w:noProof/>
            </w:rPr>
          </w:rPrChange>
        </w:rPr>
        <w:fldChar w:fldCharType="separate"/>
      </w:r>
      <w:ins w:id="2007" w:author="phuong vu" w:date="2018-11-30T22:33:00Z">
        <w:r w:rsidRPr="00920004">
          <w:rPr>
            <w:noProof/>
            <w:rPrChange w:id="2008" w:author="phuong vu" w:date="2018-11-30T22:36:00Z">
              <w:rPr>
                <w:noProof/>
              </w:rPr>
            </w:rPrChange>
          </w:rPr>
          <w:t>69</w:t>
        </w:r>
        <w:r w:rsidRPr="00920004">
          <w:rPr>
            <w:noProof/>
            <w:rPrChange w:id="2009" w:author="phuong vu" w:date="2018-11-30T22:36:00Z">
              <w:rPr>
                <w:noProof/>
              </w:rPr>
            </w:rPrChange>
          </w:rPr>
          <w:fldChar w:fldCharType="end"/>
        </w:r>
      </w:ins>
    </w:p>
    <w:p w14:paraId="106A6A7E" w14:textId="1E648DA2" w:rsidR="00920004" w:rsidRPr="00920004" w:rsidRDefault="00920004">
      <w:pPr>
        <w:pStyle w:val="TOC3"/>
        <w:tabs>
          <w:tab w:val="left" w:pos="1320"/>
          <w:tab w:val="right" w:leader="dot" w:pos="8777"/>
        </w:tabs>
        <w:rPr>
          <w:ins w:id="2010" w:author="phuong vu" w:date="2018-11-30T22:33:00Z"/>
          <w:rFonts w:asciiTheme="minorHAnsi" w:eastAsiaTheme="minorEastAsia" w:hAnsiTheme="minorHAnsi" w:cstheme="minorBidi"/>
          <w:noProof/>
          <w:sz w:val="22"/>
          <w:szCs w:val="22"/>
          <w:lang w:val="en-US"/>
          <w:rPrChange w:id="2011" w:author="phuong vu" w:date="2018-11-30T22:36:00Z">
            <w:rPr>
              <w:ins w:id="2012" w:author="phuong vu" w:date="2018-11-30T22:33:00Z"/>
              <w:rFonts w:asciiTheme="minorHAnsi" w:eastAsiaTheme="minorEastAsia" w:hAnsiTheme="minorHAnsi" w:cstheme="minorBidi"/>
              <w:noProof/>
              <w:sz w:val="22"/>
              <w:szCs w:val="22"/>
              <w:lang w:val="en-US"/>
            </w:rPr>
          </w:rPrChange>
        </w:rPr>
      </w:pPr>
      <w:ins w:id="2013" w:author="phuong vu" w:date="2018-11-30T22:33:00Z">
        <w:r w:rsidRPr="00920004">
          <w:rPr>
            <w:noProof/>
            <w:rPrChange w:id="2014" w:author="phuong vu" w:date="2018-11-30T22:36:00Z">
              <w:rPr>
                <w:noProof/>
              </w:rPr>
            </w:rPrChange>
          </w:rPr>
          <w:t>4.4.1</w:t>
        </w:r>
        <w:r w:rsidRPr="00920004">
          <w:rPr>
            <w:rFonts w:asciiTheme="minorHAnsi" w:eastAsiaTheme="minorEastAsia" w:hAnsiTheme="minorHAnsi" w:cstheme="minorBidi"/>
            <w:noProof/>
            <w:sz w:val="22"/>
            <w:szCs w:val="22"/>
            <w:lang w:val="en-US"/>
            <w:rPrChange w:id="2015" w:author="phuong vu" w:date="2018-11-30T22:36:00Z">
              <w:rPr>
                <w:rFonts w:asciiTheme="minorHAnsi" w:eastAsiaTheme="minorEastAsia" w:hAnsiTheme="minorHAnsi" w:cstheme="minorBidi"/>
                <w:noProof/>
                <w:sz w:val="22"/>
                <w:szCs w:val="22"/>
                <w:lang w:val="en-US"/>
              </w:rPr>
            </w:rPrChange>
          </w:rPr>
          <w:tab/>
        </w:r>
        <w:r w:rsidRPr="00920004">
          <w:rPr>
            <w:noProof/>
            <w:rPrChange w:id="2016" w:author="phuong vu" w:date="2018-11-30T22:36:00Z">
              <w:rPr>
                <w:noProof/>
              </w:rPr>
            </w:rPrChange>
          </w:rPr>
          <w:t>Quản lí đơn hàng</w:t>
        </w:r>
        <w:r w:rsidRPr="00920004">
          <w:rPr>
            <w:noProof/>
            <w:rPrChange w:id="2017" w:author="phuong vu" w:date="2018-11-30T22:36:00Z">
              <w:rPr>
                <w:noProof/>
              </w:rPr>
            </w:rPrChange>
          </w:rPr>
          <w:tab/>
        </w:r>
        <w:r w:rsidRPr="00920004">
          <w:rPr>
            <w:noProof/>
            <w:rPrChange w:id="2018" w:author="phuong vu" w:date="2018-11-30T22:36:00Z">
              <w:rPr>
                <w:noProof/>
              </w:rPr>
            </w:rPrChange>
          </w:rPr>
          <w:fldChar w:fldCharType="begin"/>
        </w:r>
        <w:r w:rsidRPr="00920004">
          <w:rPr>
            <w:noProof/>
            <w:rPrChange w:id="2019" w:author="phuong vu" w:date="2018-11-30T22:36:00Z">
              <w:rPr>
                <w:noProof/>
              </w:rPr>
            </w:rPrChange>
          </w:rPr>
          <w:instrText xml:space="preserve"> PAGEREF _Toc531381540 \h </w:instrText>
        </w:r>
        <w:r w:rsidRPr="00920004">
          <w:rPr>
            <w:noProof/>
            <w:rPrChange w:id="2020" w:author="phuong vu" w:date="2018-11-30T22:36:00Z">
              <w:rPr>
                <w:noProof/>
              </w:rPr>
            </w:rPrChange>
          </w:rPr>
        </w:r>
      </w:ins>
      <w:r w:rsidRPr="00920004">
        <w:rPr>
          <w:noProof/>
          <w:rPrChange w:id="2021" w:author="phuong vu" w:date="2018-11-30T22:36:00Z">
            <w:rPr>
              <w:noProof/>
            </w:rPr>
          </w:rPrChange>
        </w:rPr>
        <w:fldChar w:fldCharType="separate"/>
      </w:r>
      <w:ins w:id="2022" w:author="phuong vu" w:date="2018-11-30T22:33:00Z">
        <w:r w:rsidRPr="00920004">
          <w:rPr>
            <w:noProof/>
            <w:rPrChange w:id="2023" w:author="phuong vu" w:date="2018-11-30T22:36:00Z">
              <w:rPr>
                <w:noProof/>
              </w:rPr>
            </w:rPrChange>
          </w:rPr>
          <w:t>69</w:t>
        </w:r>
        <w:r w:rsidRPr="00920004">
          <w:rPr>
            <w:noProof/>
            <w:rPrChange w:id="2024" w:author="phuong vu" w:date="2018-11-30T22:36:00Z">
              <w:rPr>
                <w:noProof/>
              </w:rPr>
            </w:rPrChange>
          </w:rPr>
          <w:fldChar w:fldCharType="end"/>
        </w:r>
      </w:ins>
    </w:p>
    <w:p w14:paraId="5D84100E" w14:textId="0EF2AE19" w:rsidR="00920004" w:rsidRPr="00920004" w:rsidRDefault="00920004">
      <w:pPr>
        <w:pStyle w:val="TOC4"/>
        <w:rPr>
          <w:ins w:id="2025" w:author="phuong vu" w:date="2018-11-30T22:33:00Z"/>
          <w:rFonts w:asciiTheme="minorHAnsi" w:eastAsiaTheme="minorEastAsia" w:hAnsiTheme="minorHAnsi" w:cstheme="minorBidi"/>
          <w:noProof/>
          <w:sz w:val="22"/>
          <w:szCs w:val="22"/>
          <w:lang w:val="en-US"/>
          <w:rPrChange w:id="2026" w:author="phuong vu" w:date="2018-11-30T22:36:00Z">
            <w:rPr>
              <w:ins w:id="2027" w:author="phuong vu" w:date="2018-11-30T22:33:00Z"/>
              <w:rFonts w:asciiTheme="minorHAnsi" w:eastAsiaTheme="minorEastAsia" w:hAnsiTheme="minorHAnsi" w:cstheme="minorBidi"/>
              <w:noProof/>
              <w:sz w:val="22"/>
              <w:szCs w:val="22"/>
              <w:lang w:val="en-US"/>
            </w:rPr>
          </w:rPrChange>
        </w:rPr>
      </w:pPr>
      <w:ins w:id="2028" w:author="phuong vu" w:date="2018-11-30T22:33:00Z">
        <w:r w:rsidRPr="00920004">
          <w:rPr>
            <w:noProof/>
            <w:lang w:val="en-US"/>
            <w:rPrChange w:id="2029" w:author="phuong vu" w:date="2018-11-30T22:36:00Z">
              <w:rPr>
                <w:noProof/>
                <w:lang w:val="en-US"/>
              </w:rPr>
            </w:rPrChange>
          </w:rPr>
          <w:t>4.4.1.1</w:t>
        </w:r>
        <w:r w:rsidRPr="00920004">
          <w:rPr>
            <w:rFonts w:asciiTheme="minorHAnsi" w:eastAsiaTheme="minorEastAsia" w:hAnsiTheme="minorHAnsi" w:cstheme="minorBidi"/>
            <w:noProof/>
            <w:sz w:val="22"/>
            <w:szCs w:val="22"/>
            <w:lang w:val="en-US"/>
            <w:rPrChange w:id="203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31" w:author="phuong vu" w:date="2018-11-30T22:36:00Z">
              <w:rPr>
                <w:noProof/>
                <w:lang w:val="en-US"/>
              </w:rPr>
            </w:rPrChange>
          </w:rPr>
          <w:t>Xem danh sách đơn hàng theo trạng thái</w:t>
        </w:r>
        <w:r w:rsidRPr="00920004">
          <w:rPr>
            <w:noProof/>
            <w:rPrChange w:id="2032" w:author="phuong vu" w:date="2018-11-30T22:36:00Z">
              <w:rPr>
                <w:noProof/>
              </w:rPr>
            </w:rPrChange>
          </w:rPr>
          <w:tab/>
        </w:r>
        <w:r w:rsidRPr="00920004">
          <w:rPr>
            <w:noProof/>
            <w:rPrChange w:id="2033" w:author="phuong vu" w:date="2018-11-30T22:36:00Z">
              <w:rPr>
                <w:noProof/>
              </w:rPr>
            </w:rPrChange>
          </w:rPr>
          <w:fldChar w:fldCharType="begin"/>
        </w:r>
        <w:r w:rsidRPr="00920004">
          <w:rPr>
            <w:noProof/>
            <w:rPrChange w:id="2034" w:author="phuong vu" w:date="2018-11-30T22:36:00Z">
              <w:rPr>
                <w:noProof/>
              </w:rPr>
            </w:rPrChange>
          </w:rPr>
          <w:instrText xml:space="preserve"> PAGEREF _Toc531381541 \h </w:instrText>
        </w:r>
        <w:r w:rsidRPr="00920004">
          <w:rPr>
            <w:noProof/>
            <w:rPrChange w:id="2035" w:author="phuong vu" w:date="2018-11-30T22:36:00Z">
              <w:rPr>
                <w:noProof/>
              </w:rPr>
            </w:rPrChange>
          </w:rPr>
        </w:r>
      </w:ins>
      <w:r w:rsidRPr="00920004">
        <w:rPr>
          <w:noProof/>
          <w:rPrChange w:id="2036" w:author="phuong vu" w:date="2018-11-30T22:36:00Z">
            <w:rPr>
              <w:noProof/>
            </w:rPr>
          </w:rPrChange>
        </w:rPr>
        <w:fldChar w:fldCharType="separate"/>
      </w:r>
      <w:ins w:id="2037" w:author="phuong vu" w:date="2018-11-30T22:33:00Z">
        <w:r w:rsidRPr="00920004">
          <w:rPr>
            <w:noProof/>
            <w:rPrChange w:id="2038" w:author="phuong vu" w:date="2018-11-30T22:36:00Z">
              <w:rPr>
                <w:noProof/>
              </w:rPr>
            </w:rPrChange>
          </w:rPr>
          <w:t>69</w:t>
        </w:r>
        <w:r w:rsidRPr="00920004">
          <w:rPr>
            <w:noProof/>
            <w:rPrChange w:id="2039" w:author="phuong vu" w:date="2018-11-30T22:36:00Z">
              <w:rPr>
                <w:noProof/>
              </w:rPr>
            </w:rPrChange>
          </w:rPr>
          <w:fldChar w:fldCharType="end"/>
        </w:r>
      </w:ins>
    </w:p>
    <w:p w14:paraId="2E68D057" w14:textId="36746C72" w:rsidR="00920004" w:rsidRPr="00920004" w:rsidRDefault="00920004">
      <w:pPr>
        <w:pStyle w:val="TOC4"/>
        <w:rPr>
          <w:ins w:id="2040" w:author="phuong vu" w:date="2018-11-30T22:33:00Z"/>
          <w:rFonts w:asciiTheme="minorHAnsi" w:eastAsiaTheme="minorEastAsia" w:hAnsiTheme="minorHAnsi" w:cstheme="minorBidi"/>
          <w:noProof/>
          <w:sz w:val="22"/>
          <w:szCs w:val="22"/>
          <w:lang w:val="en-US"/>
          <w:rPrChange w:id="2041" w:author="phuong vu" w:date="2018-11-30T22:36:00Z">
            <w:rPr>
              <w:ins w:id="2042" w:author="phuong vu" w:date="2018-11-30T22:33:00Z"/>
              <w:rFonts w:asciiTheme="minorHAnsi" w:eastAsiaTheme="minorEastAsia" w:hAnsiTheme="minorHAnsi" w:cstheme="minorBidi"/>
              <w:noProof/>
              <w:sz w:val="22"/>
              <w:szCs w:val="22"/>
              <w:lang w:val="en-US"/>
            </w:rPr>
          </w:rPrChange>
        </w:rPr>
      </w:pPr>
      <w:ins w:id="2043" w:author="phuong vu" w:date="2018-11-30T22:33:00Z">
        <w:r w:rsidRPr="00920004">
          <w:rPr>
            <w:noProof/>
            <w:rPrChange w:id="2044" w:author="phuong vu" w:date="2018-11-30T22:36:00Z">
              <w:rPr>
                <w:noProof/>
              </w:rPr>
            </w:rPrChange>
          </w:rPr>
          <w:t>4.4.1.2</w:t>
        </w:r>
        <w:r w:rsidRPr="00920004">
          <w:rPr>
            <w:rFonts w:asciiTheme="minorHAnsi" w:eastAsiaTheme="minorEastAsia" w:hAnsiTheme="minorHAnsi" w:cstheme="minorBidi"/>
            <w:noProof/>
            <w:sz w:val="22"/>
            <w:szCs w:val="22"/>
            <w:lang w:val="en-US"/>
            <w:rPrChange w:id="204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46" w:author="phuong vu" w:date="2018-11-30T22:36:00Z">
              <w:rPr>
                <w:noProof/>
                <w:lang w:val="en-US"/>
              </w:rPr>
            </w:rPrChange>
          </w:rPr>
          <w:t>Xem chi tiết đơn hàng</w:t>
        </w:r>
        <w:r w:rsidRPr="00920004">
          <w:rPr>
            <w:noProof/>
            <w:rPrChange w:id="2047" w:author="phuong vu" w:date="2018-11-30T22:36:00Z">
              <w:rPr>
                <w:noProof/>
              </w:rPr>
            </w:rPrChange>
          </w:rPr>
          <w:tab/>
        </w:r>
        <w:r w:rsidRPr="00920004">
          <w:rPr>
            <w:noProof/>
            <w:rPrChange w:id="2048" w:author="phuong vu" w:date="2018-11-30T22:36:00Z">
              <w:rPr>
                <w:noProof/>
              </w:rPr>
            </w:rPrChange>
          </w:rPr>
          <w:fldChar w:fldCharType="begin"/>
        </w:r>
        <w:r w:rsidRPr="00920004">
          <w:rPr>
            <w:noProof/>
            <w:rPrChange w:id="2049" w:author="phuong vu" w:date="2018-11-30T22:36:00Z">
              <w:rPr>
                <w:noProof/>
              </w:rPr>
            </w:rPrChange>
          </w:rPr>
          <w:instrText xml:space="preserve"> PAGEREF _Toc531381542 \h </w:instrText>
        </w:r>
        <w:r w:rsidRPr="00920004">
          <w:rPr>
            <w:noProof/>
            <w:rPrChange w:id="2050" w:author="phuong vu" w:date="2018-11-30T22:36:00Z">
              <w:rPr>
                <w:noProof/>
              </w:rPr>
            </w:rPrChange>
          </w:rPr>
        </w:r>
      </w:ins>
      <w:r w:rsidRPr="00920004">
        <w:rPr>
          <w:noProof/>
          <w:rPrChange w:id="2051" w:author="phuong vu" w:date="2018-11-30T22:36:00Z">
            <w:rPr>
              <w:noProof/>
            </w:rPr>
          </w:rPrChange>
        </w:rPr>
        <w:fldChar w:fldCharType="separate"/>
      </w:r>
      <w:ins w:id="2052" w:author="phuong vu" w:date="2018-11-30T22:33:00Z">
        <w:r w:rsidRPr="00920004">
          <w:rPr>
            <w:noProof/>
            <w:rPrChange w:id="2053" w:author="phuong vu" w:date="2018-11-30T22:36:00Z">
              <w:rPr>
                <w:noProof/>
              </w:rPr>
            </w:rPrChange>
          </w:rPr>
          <w:t>70</w:t>
        </w:r>
        <w:r w:rsidRPr="00920004">
          <w:rPr>
            <w:noProof/>
            <w:rPrChange w:id="2054" w:author="phuong vu" w:date="2018-11-30T22:36:00Z">
              <w:rPr>
                <w:noProof/>
              </w:rPr>
            </w:rPrChange>
          </w:rPr>
          <w:fldChar w:fldCharType="end"/>
        </w:r>
      </w:ins>
    </w:p>
    <w:p w14:paraId="060D58A0" w14:textId="38D3D043" w:rsidR="00920004" w:rsidRPr="00920004" w:rsidRDefault="00920004">
      <w:pPr>
        <w:pStyle w:val="TOC4"/>
        <w:rPr>
          <w:ins w:id="2055" w:author="phuong vu" w:date="2018-11-30T22:33:00Z"/>
          <w:rFonts w:asciiTheme="minorHAnsi" w:eastAsiaTheme="minorEastAsia" w:hAnsiTheme="minorHAnsi" w:cstheme="minorBidi"/>
          <w:noProof/>
          <w:sz w:val="22"/>
          <w:szCs w:val="22"/>
          <w:lang w:val="en-US"/>
          <w:rPrChange w:id="2056" w:author="phuong vu" w:date="2018-11-30T22:36:00Z">
            <w:rPr>
              <w:ins w:id="2057" w:author="phuong vu" w:date="2018-11-30T22:33:00Z"/>
              <w:rFonts w:asciiTheme="minorHAnsi" w:eastAsiaTheme="minorEastAsia" w:hAnsiTheme="minorHAnsi" w:cstheme="minorBidi"/>
              <w:noProof/>
              <w:sz w:val="22"/>
              <w:szCs w:val="22"/>
              <w:lang w:val="en-US"/>
            </w:rPr>
          </w:rPrChange>
        </w:rPr>
      </w:pPr>
      <w:ins w:id="2058" w:author="phuong vu" w:date="2018-11-30T22:33:00Z">
        <w:r w:rsidRPr="00920004">
          <w:rPr>
            <w:noProof/>
            <w:lang w:val="en-US"/>
            <w:rPrChange w:id="2059" w:author="phuong vu" w:date="2018-11-30T22:36:00Z">
              <w:rPr>
                <w:noProof/>
                <w:lang w:val="en-US"/>
              </w:rPr>
            </w:rPrChange>
          </w:rPr>
          <w:t>4.4.1.3</w:t>
        </w:r>
        <w:r w:rsidRPr="00920004">
          <w:rPr>
            <w:rFonts w:asciiTheme="minorHAnsi" w:eastAsiaTheme="minorEastAsia" w:hAnsiTheme="minorHAnsi" w:cstheme="minorBidi"/>
            <w:noProof/>
            <w:sz w:val="22"/>
            <w:szCs w:val="22"/>
            <w:lang w:val="en-US"/>
            <w:rPrChange w:id="206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61" w:author="phuong vu" w:date="2018-11-30T22:36:00Z">
              <w:rPr>
                <w:noProof/>
                <w:lang w:val="en-US"/>
              </w:rPr>
            </w:rPrChange>
          </w:rPr>
          <w:t>Thay đổi trạng thái đơn hàng</w:t>
        </w:r>
        <w:r w:rsidRPr="00920004">
          <w:rPr>
            <w:noProof/>
            <w:rPrChange w:id="2062" w:author="phuong vu" w:date="2018-11-30T22:36:00Z">
              <w:rPr>
                <w:noProof/>
              </w:rPr>
            </w:rPrChange>
          </w:rPr>
          <w:tab/>
        </w:r>
        <w:r w:rsidRPr="00920004">
          <w:rPr>
            <w:noProof/>
            <w:rPrChange w:id="2063" w:author="phuong vu" w:date="2018-11-30T22:36:00Z">
              <w:rPr>
                <w:noProof/>
              </w:rPr>
            </w:rPrChange>
          </w:rPr>
          <w:fldChar w:fldCharType="begin"/>
        </w:r>
        <w:r w:rsidRPr="00920004">
          <w:rPr>
            <w:noProof/>
            <w:rPrChange w:id="2064" w:author="phuong vu" w:date="2018-11-30T22:36:00Z">
              <w:rPr>
                <w:noProof/>
              </w:rPr>
            </w:rPrChange>
          </w:rPr>
          <w:instrText xml:space="preserve"> PAGEREF _Toc531381543 \h </w:instrText>
        </w:r>
        <w:r w:rsidRPr="00920004">
          <w:rPr>
            <w:noProof/>
            <w:rPrChange w:id="2065" w:author="phuong vu" w:date="2018-11-30T22:36:00Z">
              <w:rPr>
                <w:noProof/>
              </w:rPr>
            </w:rPrChange>
          </w:rPr>
        </w:r>
      </w:ins>
      <w:r w:rsidRPr="00920004">
        <w:rPr>
          <w:noProof/>
          <w:rPrChange w:id="2066" w:author="phuong vu" w:date="2018-11-30T22:36:00Z">
            <w:rPr>
              <w:noProof/>
            </w:rPr>
          </w:rPrChange>
        </w:rPr>
        <w:fldChar w:fldCharType="separate"/>
      </w:r>
      <w:ins w:id="2067" w:author="phuong vu" w:date="2018-11-30T22:33:00Z">
        <w:r w:rsidRPr="00920004">
          <w:rPr>
            <w:noProof/>
            <w:rPrChange w:id="2068" w:author="phuong vu" w:date="2018-11-30T22:36:00Z">
              <w:rPr>
                <w:noProof/>
              </w:rPr>
            </w:rPrChange>
          </w:rPr>
          <w:t>71</w:t>
        </w:r>
        <w:r w:rsidRPr="00920004">
          <w:rPr>
            <w:noProof/>
            <w:rPrChange w:id="2069" w:author="phuong vu" w:date="2018-11-30T22:36:00Z">
              <w:rPr>
                <w:noProof/>
              </w:rPr>
            </w:rPrChange>
          </w:rPr>
          <w:fldChar w:fldCharType="end"/>
        </w:r>
      </w:ins>
    </w:p>
    <w:p w14:paraId="490D9C62" w14:textId="6FCDBFBA" w:rsidR="00920004" w:rsidRPr="00920004" w:rsidRDefault="00920004">
      <w:pPr>
        <w:pStyle w:val="TOC4"/>
        <w:rPr>
          <w:ins w:id="2070" w:author="phuong vu" w:date="2018-11-30T22:33:00Z"/>
          <w:rFonts w:asciiTheme="minorHAnsi" w:eastAsiaTheme="minorEastAsia" w:hAnsiTheme="minorHAnsi" w:cstheme="minorBidi"/>
          <w:noProof/>
          <w:sz w:val="22"/>
          <w:szCs w:val="22"/>
          <w:lang w:val="en-US"/>
          <w:rPrChange w:id="2071" w:author="phuong vu" w:date="2018-11-30T22:36:00Z">
            <w:rPr>
              <w:ins w:id="2072" w:author="phuong vu" w:date="2018-11-30T22:33:00Z"/>
              <w:rFonts w:asciiTheme="minorHAnsi" w:eastAsiaTheme="minorEastAsia" w:hAnsiTheme="minorHAnsi" w:cstheme="minorBidi"/>
              <w:noProof/>
              <w:sz w:val="22"/>
              <w:szCs w:val="22"/>
              <w:lang w:val="en-US"/>
            </w:rPr>
          </w:rPrChange>
        </w:rPr>
      </w:pPr>
      <w:ins w:id="2073" w:author="phuong vu" w:date="2018-11-30T22:33:00Z">
        <w:r w:rsidRPr="00920004">
          <w:rPr>
            <w:noProof/>
            <w:lang w:val="en-US"/>
            <w:rPrChange w:id="2074" w:author="phuong vu" w:date="2018-11-30T22:36:00Z">
              <w:rPr>
                <w:noProof/>
                <w:lang w:val="en-US"/>
              </w:rPr>
            </w:rPrChange>
          </w:rPr>
          <w:t>4.4.1.4</w:t>
        </w:r>
        <w:r w:rsidRPr="00920004">
          <w:rPr>
            <w:rFonts w:asciiTheme="minorHAnsi" w:eastAsiaTheme="minorEastAsia" w:hAnsiTheme="minorHAnsi" w:cstheme="minorBidi"/>
            <w:noProof/>
            <w:sz w:val="22"/>
            <w:szCs w:val="22"/>
            <w:lang w:val="en-US"/>
            <w:rPrChange w:id="207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76" w:author="phuong vu" w:date="2018-11-30T22:36:00Z">
              <w:rPr>
                <w:noProof/>
                <w:lang w:val="en-US"/>
              </w:rPr>
            </w:rPrChange>
          </w:rPr>
          <w:t>Tạo hóa đơn đơn hàng</w:t>
        </w:r>
        <w:r w:rsidRPr="00920004">
          <w:rPr>
            <w:noProof/>
            <w:rPrChange w:id="2077" w:author="phuong vu" w:date="2018-11-30T22:36:00Z">
              <w:rPr>
                <w:noProof/>
              </w:rPr>
            </w:rPrChange>
          </w:rPr>
          <w:tab/>
        </w:r>
        <w:r w:rsidRPr="00920004">
          <w:rPr>
            <w:noProof/>
            <w:rPrChange w:id="2078" w:author="phuong vu" w:date="2018-11-30T22:36:00Z">
              <w:rPr>
                <w:noProof/>
              </w:rPr>
            </w:rPrChange>
          </w:rPr>
          <w:fldChar w:fldCharType="begin"/>
        </w:r>
        <w:r w:rsidRPr="00920004">
          <w:rPr>
            <w:noProof/>
            <w:rPrChange w:id="2079" w:author="phuong vu" w:date="2018-11-30T22:36:00Z">
              <w:rPr>
                <w:noProof/>
              </w:rPr>
            </w:rPrChange>
          </w:rPr>
          <w:instrText xml:space="preserve"> PAGEREF _Toc531381544 \h </w:instrText>
        </w:r>
        <w:r w:rsidRPr="00920004">
          <w:rPr>
            <w:noProof/>
            <w:rPrChange w:id="2080" w:author="phuong vu" w:date="2018-11-30T22:36:00Z">
              <w:rPr>
                <w:noProof/>
              </w:rPr>
            </w:rPrChange>
          </w:rPr>
        </w:r>
      </w:ins>
      <w:r w:rsidRPr="00920004">
        <w:rPr>
          <w:noProof/>
          <w:rPrChange w:id="2081" w:author="phuong vu" w:date="2018-11-30T22:36:00Z">
            <w:rPr>
              <w:noProof/>
            </w:rPr>
          </w:rPrChange>
        </w:rPr>
        <w:fldChar w:fldCharType="separate"/>
      </w:r>
      <w:ins w:id="2082" w:author="phuong vu" w:date="2018-11-30T22:33:00Z">
        <w:r w:rsidRPr="00920004">
          <w:rPr>
            <w:noProof/>
            <w:rPrChange w:id="2083" w:author="phuong vu" w:date="2018-11-30T22:36:00Z">
              <w:rPr>
                <w:noProof/>
              </w:rPr>
            </w:rPrChange>
          </w:rPr>
          <w:t>74</w:t>
        </w:r>
        <w:r w:rsidRPr="00920004">
          <w:rPr>
            <w:noProof/>
            <w:rPrChange w:id="2084" w:author="phuong vu" w:date="2018-11-30T22:36:00Z">
              <w:rPr>
                <w:noProof/>
              </w:rPr>
            </w:rPrChange>
          </w:rPr>
          <w:fldChar w:fldCharType="end"/>
        </w:r>
      </w:ins>
    </w:p>
    <w:p w14:paraId="2A354687" w14:textId="394FD332" w:rsidR="00920004" w:rsidRPr="00920004" w:rsidRDefault="00920004">
      <w:pPr>
        <w:pStyle w:val="TOC4"/>
        <w:rPr>
          <w:ins w:id="2085" w:author="phuong vu" w:date="2018-11-30T22:33:00Z"/>
          <w:rFonts w:asciiTheme="minorHAnsi" w:eastAsiaTheme="minorEastAsia" w:hAnsiTheme="minorHAnsi" w:cstheme="minorBidi"/>
          <w:noProof/>
          <w:sz w:val="22"/>
          <w:szCs w:val="22"/>
          <w:lang w:val="en-US"/>
          <w:rPrChange w:id="2086" w:author="phuong vu" w:date="2018-11-30T22:36:00Z">
            <w:rPr>
              <w:ins w:id="2087" w:author="phuong vu" w:date="2018-11-30T22:33:00Z"/>
              <w:rFonts w:asciiTheme="minorHAnsi" w:eastAsiaTheme="minorEastAsia" w:hAnsiTheme="minorHAnsi" w:cstheme="minorBidi"/>
              <w:noProof/>
              <w:sz w:val="22"/>
              <w:szCs w:val="22"/>
              <w:lang w:val="en-US"/>
            </w:rPr>
          </w:rPrChange>
        </w:rPr>
      </w:pPr>
      <w:ins w:id="2088" w:author="phuong vu" w:date="2018-11-30T22:33:00Z">
        <w:r w:rsidRPr="00920004">
          <w:rPr>
            <w:noProof/>
            <w:lang w:val="en-US"/>
            <w:rPrChange w:id="2089" w:author="phuong vu" w:date="2018-11-30T22:36:00Z">
              <w:rPr>
                <w:noProof/>
                <w:lang w:val="en-US"/>
              </w:rPr>
            </w:rPrChange>
          </w:rPr>
          <w:t>4.4.1.5</w:t>
        </w:r>
        <w:r w:rsidRPr="00920004">
          <w:rPr>
            <w:rFonts w:asciiTheme="minorHAnsi" w:eastAsiaTheme="minorEastAsia" w:hAnsiTheme="minorHAnsi" w:cstheme="minorBidi"/>
            <w:noProof/>
            <w:sz w:val="22"/>
            <w:szCs w:val="22"/>
            <w:lang w:val="en-US"/>
            <w:rPrChange w:id="209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091" w:author="phuong vu" w:date="2018-11-30T22:36:00Z">
              <w:rPr>
                <w:noProof/>
                <w:lang w:val="en-US"/>
              </w:rPr>
            </w:rPrChange>
          </w:rPr>
          <w:t>Cập nhật hóa đơn</w:t>
        </w:r>
        <w:r w:rsidRPr="00920004">
          <w:rPr>
            <w:noProof/>
            <w:rPrChange w:id="2092" w:author="phuong vu" w:date="2018-11-30T22:36:00Z">
              <w:rPr>
                <w:noProof/>
              </w:rPr>
            </w:rPrChange>
          </w:rPr>
          <w:tab/>
        </w:r>
        <w:r w:rsidRPr="00920004">
          <w:rPr>
            <w:noProof/>
            <w:rPrChange w:id="2093" w:author="phuong vu" w:date="2018-11-30T22:36:00Z">
              <w:rPr>
                <w:noProof/>
              </w:rPr>
            </w:rPrChange>
          </w:rPr>
          <w:fldChar w:fldCharType="begin"/>
        </w:r>
        <w:r w:rsidRPr="00920004">
          <w:rPr>
            <w:noProof/>
            <w:rPrChange w:id="2094" w:author="phuong vu" w:date="2018-11-30T22:36:00Z">
              <w:rPr>
                <w:noProof/>
              </w:rPr>
            </w:rPrChange>
          </w:rPr>
          <w:instrText xml:space="preserve"> PAGEREF _Toc531381545 \h </w:instrText>
        </w:r>
        <w:r w:rsidRPr="00920004">
          <w:rPr>
            <w:noProof/>
            <w:rPrChange w:id="2095" w:author="phuong vu" w:date="2018-11-30T22:36:00Z">
              <w:rPr>
                <w:noProof/>
              </w:rPr>
            </w:rPrChange>
          </w:rPr>
        </w:r>
      </w:ins>
      <w:r w:rsidRPr="00920004">
        <w:rPr>
          <w:noProof/>
          <w:rPrChange w:id="2096" w:author="phuong vu" w:date="2018-11-30T22:36:00Z">
            <w:rPr>
              <w:noProof/>
            </w:rPr>
          </w:rPrChange>
        </w:rPr>
        <w:fldChar w:fldCharType="separate"/>
      </w:r>
      <w:ins w:id="2097" w:author="phuong vu" w:date="2018-11-30T22:33:00Z">
        <w:r w:rsidRPr="00920004">
          <w:rPr>
            <w:noProof/>
            <w:rPrChange w:id="2098" w:author="phuong vu" w:date="2018-11-30T22:36:00Z">
              <w:rPr>
                <w:noProof/>
              </w:rPr>
            </w:rPrChange>
          </w:rPr>
          <w:t>75</w:t>
        </w:r>
        <w:r w:rsidRPr="00920004">
          <w:rPr>
            <w:noProof/>
            <w:rPrChange w:id="2099" w:author="phuong vu" w:date="2018-11-30T22:36:00Z">
              <w:rPr>
                <w:noProof/>
              </w:rPr>
            </w:rPrChange>
          </w:rPr>
          <w:fldChar w:fldCharType="end"/>
        </w:r>
      </w:ins>
    </w:p>
    <w:p w14:paraId="58DF643C" w14:textId="207726F0" w:rsidR="00920004" w:rsidRPr="00920004" w:rsidRDefault="00920004">
      <w:pPr>
        <w:pStyle w:val="TOC3"/>
        <w:tabs>
          <w:tab w:val="left" w:pos="1320"/>
          <w:tab w:val="right" w:leader="dot" w:pos="8777"/>
        </w:tabs>
        <w:rPr>
          <w:ins w:id="2100" w:author="phuong vu" w:date="2018-11-30T22:33:00Z"/>
          <w:rFonts w:asciiTheme="minorHAnsi" w:eastAsiaTheme="minorEastAsia" w:hAnsiTheme="minorHAnsi" w:cstheme="minorBidi"/>
          <w:noProof/>
          <w:sz w:val="22"/>
          <w:szCs w:val="22"/>
          <w:lang w:val="en-US"/>
          <w:rPrChange w:id="2101" w:author="phuong vu" w:date="2018-11-30T22:36:00Z">
            <w:rPr>
              <w:ins w:id="2102" w:author="phuong vu" w:date="2018-11-30T22:33:00Z"/>
              <w:rFonts w:asciiTheme="minorHAnsi" w:eastAsiaTheme="minorEastAsia" w:hAnsiTheme="minorHAnsi" w:cstheme="minorBidi"/>
              <w:noProof/>
              <w:sz w:val="22"/>
              <w:szCs w:val="22"/>
              <w:lang w:val="en-US"/>
            </w:rPr>
          </w:rPrChange>
        </w:rPr>
      </w:pPr>
      <w:ins w:id="2103" w:author="phuong vu" w:date="2018-11-30T22:33:00Z">
        <w:r w:rsidRPr="00920004">
          <w:rPr>
            <w:noProof/>
            <w:rPrChange w:id="2104" w:author="phuong vu" w:date="2018-11-30T22:36:00Z">
              <w:rPr>
                <w:noProof/>
              </w:rPr>
            </w:rPrChange>
          </w:rPr>
          <w:t>4.4.2</w:t>
        </w:r>
        <w:r w:rsidRPr="00920004">
          <w:rPr>
            <w:rFonts w:asciiTheme="minorHAnsi" w:eastAsiaTheme="minorEastAsia" w:hAnsiTheme="minorHAnsi" w:cstheme="minorBidi"/>
            <w:noProof/>
            <w:sz w:val="22"/>
            <w:szCs w:val="22"/>
            <w:lang w:val="en-US"/>
            <w:rPrChange w:id="2105" w:author="phuong vu" w:date="2018-11-30T22:36:00Z">
              <w:rPr>
                <w:rFonts w:asciiTheme="minorHAnsi" w:eastAsiaTheme="minorEastAsia" w:hAnsiTheme="minorHAnsi" w:cstheme="minorBidi"/>
                <w:noProof/>
                <w:sz w:val="22"/>
                <w:szCs w:val="22"/>
                <w:lang w:val="en-US"/>
              </w:rPr>
            </w:rPrChange>
          </w:rPr>
          <w:tab/>
        </w:r>
        <w:r w:rsidRPr="00920004">
          <w:rPr>
            <w:noProof/>
            <w:rPrChange w:id="2106" w:author="phuong vu" w:date="2018-11-30T22:36:00Z">
              <w:rPr>
                <w:noProof/>
              </w:rPr>
            </w:rPrChange>
          </w:rPr>
          <w:t>Quản lí biên nhận</w:t>
        </w:r>
        <w:r w:rsidRPr="00920004">
          <w:rPr>
            <w:noProof/>
            <w:rPrChange w:id="2107" w:author="phuong vu" w:date="2018-11-30T22:36:00Z">
              <w:rPr>
                <w:noProof/>
              </w:rPr>
            </w:rPrChange>
          </w:rPr>
          <w:tab/>
        </w:r>
        <w:r w:rsidRPr="00920004">
          <w:rPr>
            <w:noProof/>
            <w:rPrChange w:id="2108" w:author="phuong vu" w:date="2018-11-30T22:36:00Z">
              <w:rPr>
                <w:noProof/>
              </w:rPr>
            </w:rPrChange>
          </w:rPr>
          <w:fldChar w:fldCharType="begin"/>
        </w:r>
        <w:r w:rsidRPr="00920004">
          <w:rPr>
            <w:noProof/>
            <w:rPrChange w:id="2109" w:author="phuong vu" w:date="2018-11-30T22:36:00Z">
              <w:rPr>
                <w:noProof/>
              </w:rPr>
            </w:rPrChange>
          </w:rPr>
          <w:instrText xml:space="preserve"> PAGEREF _Toc531381546 \h </w:instrText>
        </w:r>
        <w:r w:rsidRPr="00920004">
          <w:rPr>
            <w:noProof/>
            <w:rPrChange w:id="2110" w:author="phuong vu" w:date="2018-11-30T22:36:00Z">
              <w:rPr>
                <w:noProof/>
              </w:rPr>
            </w:rPrChange>
          </w:rPr>
        </w:r>
      </w:ins>
      <w:r w:rsidRPr="00920004">
        <w:rPr>
          <w:noProof/>
          <w:rPrChange w:id="2111" w:author="phuong vu" w:date="2018-11-30T22:36:00Z">
            <w:rPr>
              <w:noProof/>
            </w:rPr>
          </w:rPrChange>
        </w:rPr>
        <w:fldChar w:fldCharType="separate"/>
      </w:r>
      <w:ins w:id="2112" w:author="phuong vu" w:date="2018-11-30T22:33:00Z">
        <w:r w:rsidRPr="00920004">
          <w:rPr>
            <w:noProof/>
            <w:rPrChange w:id="2113" w:author="phuong vu" w:date="2018-11-30T22:36:00Z">
              <w:rPr>
                <w:noProof/>
              </w:rPr>
            </w:rPrChange>
          </w:rPr>
          <w:t>76</w:t>
        </w:r>
        <w:r w:rsidRPr="00920004">
          <w:rPr>
            <w:noProof/>
            <w:rPrChange w:id="2114" w:author="phuong vu" w:date="2018-11-30T22:36:00Z">
              <w:rPr>
                <w:noProof/>
              </w:rPr>
            </w:rPrChange>
          </w:rPr>
          <w:fldChar w:fldCharType="end"/>
        </w:r>
      </w:ins>
    </w:p>
    <w:p w14:paraId="0D153EAC" w14:textId="559E79B6" w:rsidR="00920004" w:rsidRPr="00920004" w:rsidRDefault="00920004">
      <w:pPr>
        <w:pStyle w:val="TOC4"/>
        <w:rPr>
          <w:ins w:id="2115" w:author="phuong vu" w:date="2018-11-30T22:33:00Z"/>
          <w:rFonts w:asciiTheme="minorHAnsi" w:eastAsiaTheme="minorEastAsia" w:hAnsiTheme="minorHAnsi" w:cstheme="minorBidi"/>
          <w:noProof/>
          <w:sz w:val="22"/>
          <w:szCs w:val="22"/>
          <w:lang w:val="en-US"/>
          <w:rPrChange w:id="2116" w:author="phuong vu" w:date="2018-11-30T22:36:00Z">
            <w:rPr>
              <w:ins w:id="2117" w:author="phuong vu" w:date="2018-11-30T22:33:00Z"/>
              <w:rFonts w:asciiTheme="minorHAnsi" w:eastAsiaTheme="minorEastAsia" w:hAnsiTheme="minorHAnsi" w:cstheme="minorBidi"/>
              <w:noProof/>
              <w:sz w:val="22"/>
              <w:szCs w:val="22"/>
              <w:lang w:val="en-US"/>
            </w:rPr>
          </w:rPrChange>
        </w:rPr>
      </w:pPr>
      <w:ins w:id="2118" w:author="phuong vu" w:date="2018-11-30T22:33:00Z">
        <w:r w:rsidRPr="00920004">
          <w:rPr>
            <w:noProof/>
            <w:rPrChange w:id="2119" w:author="phuong vu" w:date="2018-11-30T22:36:00Z">
              <w:rPr>
                <w:noProof/>
              </w:rPr>
            </w:rPrChange>
          </w:rPr>
          <w:t>4.4.2.1</w:t>
        </w:r>
        <w:r w:rsidRPr="00920004">
          <w:rPr>
            <w:rFonts w:asciiTheme="minorHAnsi" w:eastAsiaTheme="minorEastAsia" w:hAnsiTheme="minorHAnsi" w:cstheme="minorBidi"/>
            <w:noProof/>
            <w:sz w:val="22"/>
            <w:szCs w:val="22"/>
            <w:lang w:val="en-US"/>
            <w:rPrChange w:id="212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21" w:author="phuong vu" w:date="2018-11-30T22:36:00Z">
              <w:rPr>
                <w:noProof/>
                <w:lang w:val="en-US"/>
              </w:rPr>
            </w:rPrChange>
          </w:rPr>
          <w:t>Xem danh sách biên nhận theo trạng thái</w:t>
        </w:r>
        <w:r w:rsidRPr="00920004">
          <w:rPr>
            <w:noProof/>
            <w:rPrChange w:id="2122" w:author="phuong vu" w:date="2018-11-30T22:36:00Z">
              <w:rPr>
                <w:noProof/>
              </w:rPr>
            </w:rPrChange>
          </w:rPr>
          <w:tab/>
        </w:r>
        <w:r w:rsidRPr="00920004">
          <w:rPr>
            <w:noProof/>
            <w:rPrChange w:id="2123" w:author="phuong vu" w:date="2018-11-30T22:36:00Z">
              <w:rPr>
                <w:noProof/>
              </w:rPr>
            </w:rPrChange>
          </w:rPr>
          <w:fldChar w:fldCharType="begin"/>
        </w:r>
        <w:r w:rsidRPr="00920004">
          <w:rPr>
            <w:noProof/>
            <w:rPrChange w:id="2124" w:author="phuong vu" w:date="2018-11-30T22:36:00Z">
              <w:rPr>
                <w:noProof/>
              </w:rPr>
            </w:rPrChange>
          </w:rPr>
          <w:instrText xml:space="preserve"> PAGEREF _Toc531381547 \h </w:instrText>
        </w:r>
        <w:r w:rsidRPr="00920004">
          <w:rPr>
            <w:noProof/>
            <w:rPrChange w:id="2125" w:author="phuong vu" w:date="2018-11-30T22:36:00Z">
              <w:rPr>
                <w:noProof/>
              </w:rPr>
            </w:rPrChange>
          </w:rPr>
        </w:r>
      </w:ins>
      <w:r w:rsidRPr="00920004">
        <w:rPr>
          <w:noProof/>
          <w:rPrChange w:id="2126" w:author="phuong vu" w:date="2018-11-30T22:36:00Z">
            <w:rPr>
              <w:noProof/>
            </w:rPr>
          </w:rPrChange>
        </w:rPr>
        <w:fldChar w:fldCharType="separate"/>
      </w:r>
      <w:ins w:id="2127" w:author="phuong vu" w:date="2018-11-30T22:33:00Z">
        <w:r w:rsidRPr="00920004">
          <w:rPr>
            <w:noProof/>
            <w:rPrChange w:id="2128" w:author="phuong vu" w:date="2018-11-30T22:36:00Z">
              <w:rPr>
                <w:noProof/>
              </w:rPr>
            </w:rPrChange>
          </w:rPr>
          <w:t>76</w:t>
        </w:r>
        <w:r w:rsidRPr="00920004">
          <w:rPr>
            <w:noProof/>
            <w:rPrChange w:id="2129" w:author="phuong vu" w:date="2018-11-30T22:36:00Z">
              <w:rPr>
                <w:noProof/>
              </w:rPr>
            </w:rPrChange>
          </w:rPr>
          <w:fldChar w:fldCharType="end"/>
        </w:r>
      </w:ins>
    </w:p>
    <w:p w14:paraId="0311FD0B" w14:textId="005C2800" w:rsidR="00920004" w:rsidRPr="00920004" w:rsidRDefault="00920004">
      <w:pPr>
        <w:pStyle w:val="TOC4"/>
        <w:rPr>
          <w:ins w:id="2130" w:author="phuong vu" w:date="2018-11-30T22:33:00Z"/>
          <w:rFonts w:asciiTheme="minorHAnsi" w:eastAsiaTheme="minorEastAsia" w:hAnsiTheme="minorHAnsi" w:cstheme="minorBidi"/>
          <w:noProof/>
          <w:sz w:val="22"/>
          <w:szCs w:val="22"/>
          <w:lang w:val="en-US"/>
          <w:rPrChange w:id="2131" w:author="phuong vu" w:date="2018-11-30T22:36:00Z">
            <w:rPr>
              <w:ins w:id="2132" w:author="phuong vu" w:date="2018-11-30T22:33:00Z"/>
              <w:rFonts w:asciiTheme="minorHAnsi" w:eastAsiaTheme="minorEastAsia" w:hAnsiTheme="minorHAnsi" w:cstheme="minorBidi"/>
              <w:noProof/>
              <w:sz w:val="22"/>
              <w:szCs w:val="22"/>
              <w:lang w:val="en-US"/>
            </w:rPr>
          </w:rPrChange>
        </w:rPr>
      </w:pPr>
      <w:ins w:id="2133" w:author="phuong vu" w:date="2018-11-30T22:33:00Z">
        <w:r w:rsidRPr="00920004">
          <w:rPr>
            <w:noProof/>
            <w:lang w:val="en-US"/>
            <w:rPrChange w:id="2134" w:author="phuong vu" w:date="2018-11-30T22:36:00Z">
              <w:rPr>
                <w:noProof/>
                <w:lang w:val="en-US"/>
              </w:rPr>
            </w:rPrChange>
          </w:rPr>
          <w:t>4.4.2.2</w:t>
        </w:r>
        <w:r w:rsidRPr="00920004">
          <w:rPr>
            <w:rFonts w:asciiTheme="minorHAnsi" w:eastAsiaTheme="minorEastAsia" w:hAnsiTheme="minorHAnsi" w:cstheme="minorBidi"/>
            <w:noProof/>
            <w:sz w:val="22"/>
            <w:szCs w:val="22"/>
            <w:lang w:val="en-US"/>
            <w:rPrChange w:id="2135"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36" w:author="phuong vu" w:date="2018-11-30T22:36:00Z">
              <w:rPr>
                <w:noProof/>
                <w:lang w:val="en-US"/>
              </w:rPr>
            </w:rPrChange>
          </w:rPr>
          <w:t>Thay đổi trạng thái biên nhận</w:t>
        </w:r>
        <w:r w:rsidRPr="00920004">
          <w:rPr>
            <w:noProof/>
            <w:rPrChange w:id="2137" w:author="phuong vu" w:date="2018-11-30T22:36:00Z">
              <w:rPr>
                <w:noProof/>
              </w:rPr>
            </w:rPrChange>
          </w:rPr>
          <w:tab/>
        </w:r>
        <w:r w:rsidRPr="00920004">
          <w:rPr>
            <w:noProof/>
            <w:rPrChange w:id="2138" w:author="phuong vu" w:date="2018-11-30T22:36:00Z">
              <w:rPr>
                <w:noProof/>
              </w:rPr>
            </w:rPrChange>
          </w:rPr>
          <w:fldChar w:fldCharType="begin"/>
        </w:r>
        <w:r w:rsidRPr="00920004">
          <w:rPr>
            <w:noProof/>
            <w:rPrChange w:id="2139" w:author="phuong vu" w:date="2018-11-30T22:36:00Z">
              <w:rPr>
                <w:noProof/>
              </w:rPr>
            </w:rPrChange>
          </w:rPr>
          <w:instrText xml:space="preserve"> PAGEREF _Toc531381548 \h </w:instrText>
        </w:r>
        <w:r w:rsidRPr="00920004">
          <w:rPr>
            <w:noProof/>
            <w:rPrChange w:id="2140" w:author="phuong vu" w:date="2018-11-30T22:36:00Z">
              <w:rPr>
                <w:noProof/>
              </w:rPr>
            </w:rPrChange>
          </w:rPr>
        </w:r>
      </w:ins>
      <w:r w:rsidRPr="00920004">
        <w:rPr>
          <w:noProof/>
          <w:rPrChange w:id="2141" w:author="phuong vu" w:date="2018-11-30T22:36:00Z">
            <w:rPr>
              <w:noProof/>
            </w:rPr>
          </w:rPrChange>
        </w:rPr>
        <w:fldChar w:fldCharType="separate"/>
      </w:r>
      <w:ins w:id="2142" w:author="phuong vu" w:date="2018-11-30T22:33:00Z">
        <w:r w:rsidRPr="00920004">
          <w:rPr>
            <w:noProof/>
            <w:rPrChange w:id="2143" w:author="phuong vu" w:date="2018-11-30T22:36:00Z">
              <w:rPr>
                <w:noProof/>
              </w:rPr>
            </w:rPrChange>
          </w:rPr>
          <w:t>77</w:t>
        </w:r>
        <w:r w:rsidRPr="00920004">
          <w:rPr>
            <w:noProof/>
            <w:rPrChange w:id="2144" w:author="phuong vu" w:date="2018-11-30T22:36:00Z">
              <w:rPr>
                <w:noProof/>
              </w:rPr>
            </w:rPrChange>
          </w:rPr>
          <w:fldChar w:fldCharType="end"/>
        </w:r>
      </w:ins>
    </w:p>
    <w:p w14:paraId="64253715" w14:textId="306E79A5" w:rsidR="00920004" w:rsidRPr="00920004" w:rsidRDefault="00920004">
      <w:pPr>
        <w:pStyle w:val="TOC4"/>
        <w:rPr>
          <w:ins w:id="2145" w:author="phuong vu" w:date="2018-11-30T22:33:00Z"/>
          <w:rFonts w:asciiTheme="minorHAnsi" w:eastAsiaTheme="minorEastAsia" w:hAnsiTheme="minorHAnsi" w:cstheme="minorBidi"/>
          <w:noProof/>
          <w:sz w:val="22"/>
          <w:szCs w:val="22"/>
          <w:lang w:val="en-US"/>
          <w:rPrChange w:id="2146" w:author="phuong vu" w:date="2018-11-30T22:36:00Z">
            <w:rPr>
              <w:ins w:id="2147" w:author="phuong vu" w:date="2018-11-30T22:33:00Z"/>
              <w:rFonts w:asciiTheme="minorHAnsi" w:eastAsiaTheme="minorEastAsia" w:hAnsiTheme="minorHAnsi" w:cstheme="minorBidi"/>
              <w:noProof/>
              <w:sz w:val="22"/>
              <w:szCs w:val="22"/>
              <w:lang w:val="en-US"/>
            </w:rPr>
          </w:rPrChange>
        </w:rPr>
      </w:pPr>
      <w:ins w:id="2148" w:author="phuong vu" w:date="2018-11-30T22:33:00Z">
        <w:r w:rsidRPr="00920004">
          <w:rPr>
            <w:noProof/>
            <w:lang w:val="en-US"/>
            <w:rPrChange w:id="2149" w:author="phuong vu" w:date="2018-11-30T22:36:00Z">
              <w:rPr>
                <w:noProof/>
                <w:lang w:val="en-US"/>
              </w:rPr>
            </w:rPrChange>
          </w:rPr>
          <w:t>4.4.2.3</w:t>
        </w:r>
        <w:r w:rsidRPr="00920004">
          <w:rPr>
            <w:rFonts w:asciiTheme="minorHAnsi" w:eastAsiaTheme="minorEastAsia" w:hAnsiTheme="minorHAnsi" w:cstheme="minorBidi"/>
            <w:noProof/>
            <w:sz w:val="22"/>
            <w:szCs w:val="22"/>
            <w:lang w:val="en-US"/>
            <w:rPrChange w:id="2150" w:author="phuong vu" w:date="2018-11-30T22:36:00Z">
              <w:rPr>
                <w:rFonts w:asciiTheme="minorHAnsi" w:eastAsiaTheme="minorEastAsia" w:hAnsiTheme="minorHAnsi" w:cstheme="minorBidi"/>
                <w:noProof/>
                <w:sz w:val="22"/>
                <w:szCs w:val="22"/>
                <w:lang w:val="en-US"/>
              </w:rPr>
            </w:rPrChange>
          </w:rPr>
          <w:tab/>
        </w:r>
        <w:r w:rsidRPr="00920004">
          <w:rPr>
            <w:noProof/>
            <w:lang w:val="en-US"/>
            <w:rPrChange w:id="2151" w:author="phuong vu" w:date="2018-11-30T22:36:00Z">
              <w:rPr>
                <w:noProof/>
                <w:lang w:val="en-US"/>
              </w:rPr>
            </w:rPrChange>
          </w:rPr>
          <w:t>Cập nhật biên nhận</w:t>
        </w:r>
        <w:r w:rsidRPr="00920004">
          <w:rPr>
            <w:noProof/>
            <w:rPrChange w:id="2152" w:author="phuong vu" w:date="2018-11-30T22:36:00Z">
              <w:rPr>
                <w:noProof/>
              </w:rPr>
            </w:rPrChange>
          </w:rPr>
          <w:tab/>
        </w:r>
        <w:r w:rsidRPr="00920004">
          <w:rPr>
            <w:noProof/>
            <w:rPrChange w:id="2153" w:author="phuong vu" w:date="2018-11-30T22:36:00Z">
              <w:rPr>
                <w:noProof/>
              </w:rPr>
            </w:rPrChange>
          </w:rPr>
          <w:fldChar w:fldCharType="begin"/>
        </w:r>
        <w:r w:rsidRPr="00920004">
          <w:rPr>
            <w:noProof/>
            <w:rPrChange w:id="2154" w:author="phuong vu" w:date="2018-11-30T22:36:00Z">
              <w:rPr>
                <w:noProof/>
              </w:rPr>
            </w:rPrChange>
          </w:rPr>
          <w:instrText xml:space="preserve"> PAGEREF _Toc531381549 \h </w:instrText>
        </w:r>
        <w:r w:rsidRPr="00920004">
          <w:rPr>
            <w:noProof/>
            <w:rPrChange w:id="2155" w:author="phuong vu" w:date="2018-11-30T22:36:00Z">
              <w:rPr>
                <w:noProof/>
              </w:rPr>
            </w:rPrChange>
          </w:rPr>
        </w:r>
      </w:ins>
      <w:r w:rsidRPr="00920004">
        <w:rPr>
          <w:noProof/>
          <w:rPrChange w:id="2156" w:author="phuong vu" w:date="2018-11-30T22:36:00Z">
            <w:rPr>
              <w:noProof/>
            </w:rPr>
          </w:rPrChange>
        </w:rPr>
        <w:fldChar w:fldCharType="separate"/>
      </w:r>
      <w:ins w:id="2157" w:author="phuong vu" w:date="2018-11-30T22:33:00Z">
        <w:r w:rsidRPr="00920004">
          <w:rPr>
            <w:noProof/>
            <w:rPrChange w:id="2158" w:author="phuong vu" w:date="2018-11-30T22:36:00Z">
              <w:rPr>
                <w:noProof/>
              </w:rPr>
            </w:rPrChange>
          </w:rPr>
          <w:t>78</w:t>
        </w:r>
        <w:r w:rsidRPr="00920004">
          <w:rPr>
            <w:noProof/>
            <w:rPrChange w:id="2159" w:author="phuong vu" w:date="2018-11-30T22:36:00Z">
              <w:rPr>
                <w:noProof/>
              </w:rPr>
            </w:rPrChange>
          </w:rPr>
          <w:fldChar w:fldCharType="end"/>
        </w:r>
      </w:ins>
    </w:p>
    <w:p w14:paraId="02BF014B" w14:textId="04A3EDB8" w:rsidR="00920004" w:rsidRPr="00920004" w:rsidRDefault="00920004">
      <w:pPr>
        <w:pStyle w:val="TOC3"/>
        <w:tabs>
          <w:tab w:val="left" w:pos="1320"/>
          <w:tab w:val="right" w:leader="dot" w:pos="8777"/>
        </w:tabs>
        <w:rPr>
          <w:ins w:id="2160" w:author="phuong vu" w:date="2018-11-30T22:33:00Z"/>
          <w:rFonts w:asciiTheme="minorHAnsi" w:eastAsiaTheme="minorEastAsia" w:hAnsiTheme="minorHAnsi" w:cstheme="minorBidi"/>
          <w:noProof/>
          <w:sz w:val="22"/>
          <w:szCs w:val="22"/>
          <w:lang w:val="en-US"/>
          <w:rPrChange w:id="2161" w:author="phuong vu" w:date="2018-11-30T22:36:00Z">
            <w:rPr>
              <w:ins w:id="2162" w:author="phuong vu" w:date="2018-11-30T22:33:00Z"/>
              <w:rFonts w:asciiTheme="minorHAnsi" w:eastAsiaTheme="minorEastAsia" w:hAnsiTheme="minorHAnsi" w:cstheme="minorBidi"/>
              <w:noProof/>
              <w:sz w:val="22"/>
              <w:szCs w:val="22"/>
              <w:lang w:val="en-US"/>
            </w:rPr>
          </w:rPrChange>
        </w:rPr>
      </w:pPr>
      <w:ins w:id="2163" w:author="phuong vu" w:date="2018-11-30T22:33:00Z">
        <w:r w:rsidRPr="00920004">
          <w:rPr>
            <w:noProof/>
            <w:rPrChange w:id="2164" w:author="phuong vu" w:date="2018-11-30T22:36:00Z">
              <w:rPr>
                <w:noProof/>
              </w:rPr>
            </w:rPrChange>
          </w:rPr>
          <w:t>4.4.3</w:t>
        </w:r>
        <w:r w:rsidRPr="00920004">
          <w:rPr>
            <w:rFonts w:asciiTheme="minorHAnsi" w:eastAsiaTheme="minorEastAsia" w:hAnsiTheme="minorHAnsi" w:cstheme="minorBidi"/>
            <w:noProof/>
            <w:sz w:val="22"/>
            <w:szCs w:val="22"/>
            <w:lang w:val="en-US"/>
            <w:rPrChange w:id="2165" w:author="phuong vu" w:date="2018-11-30T22:36:00Z">
              <w:rPr>
                <w:rFonts w:asciiTheme="minorHAnsi" w:eastAsiaTheme="minorEastAsia" w:hAnsiTheme="minorHAnsi" w:cstheme="minorBidi"/>
                <w:noProof/>
                <w:sz w:val="22"/>
                <w:szCs w:val="22"/>
                <w:lang w:val="en-US"/>
              </w:rPr>
            </w:rPrChange>
          </w:rPr>
          <w:tab/>
        </w:r>
        <w:r w:rsidRPr="00920004">
          <w:rPr>
            <w:noProof/>
            <w:rPrChange w:id="2166" w:author="phuong vu" w:date="2018-11-30T22:36:00Z">
              <w:rPr>
                <w:noProof/>
              </w:rPr>
            </w:rPrChange>
          </w:rPr>
          <w:t>Quản lí phân công xử lí đơn hàng</w:t>
        </w:r>
        <w:r w:rsidRPr="00920004">
          <w:rPr>
            <w:noProof/>
            <w:rPrChange w:id="2167" w:author="phuong vu" w:date="2018-11-30T22:36:00Z">
              <w:rPr>
                <w:noProof/>
              </w:rPr>
            </w:rPrChange>
          </w:rPr>
          <w:tab/>
        </w:r>
        <w:r w:rsidRPr="00920004">
          <w:rPr>
            <w:noProof/>
            <w:rPrChange w:id="2168" w:author="phuong vu" w:date="2018-11-30T22:36:00Z">
              <w:rPr>
                <w:noProof/>
              </w:rPr>
            </w:rPrChange>
          </w:rPr>
          <w:fldChar w:fldCharType="begin"/>
        </w:r>
        <w:r w:rsidRPr="00920004">
          <w:rPr>
            <w:noProof/>
            <w:rPrChange w:id="2169" w:author="phuong vu" w:date="2018-11-30T22:36:00Z">
              <w:rPr>
                <w:noProof/>
              </w:rPr>
            </w:rPrChange>
          </w:rPr>
          <w:instrText xml:space="preserve"> PAGEREF _Toc531381550 \h </w:instrText>
        </w:r>
        <w:r w:rsidRPr="00920004">
          <w:rPr>
            <w:noProof/>
            <w:rPrChange w:id="2170" w:author="phuong vu" w:date="2018-11-30T22:36:00Z">
              <w:rPr>
                <w:noProof/>
              </w:rPr>
            </w:rPrChange>
          </w:rPr>
        </w:r>
      </w:ins>
      <w:r w:rsidRPr="00920004">
        <w:rPr>
          <w:noProof/>
          <w:rPrChange w:id="2171" w:author="phuong vu" w:date="2018-11-30T22:36:00Z">
            <w:rPr>
              <w:noProof/>
            </w:rPr>
          </w:rPrChange>
        </w:rPr>
        <w:fldChar w:fldCharType="separate"/>
      </w:r>
      <w:ins w:id="2172" w:author="phuong vu" w:date="2018-11-30T22:33:00Z">
        <w:r w:rsidRPr="00920004">
          <w:rPr>
            <w:noProof/>
            <w:rPrChange w:id="2173" w:author="phuong vu" w:date="2018-11-30T22:36:00Z">
              <w:rPr>
                <w:noProof/>
              </w:rPr>
            </w:rPrChange>
          </w:rPr>
          <w:t>79</w:t>
        </w:r>
        <w:r w:rsidRPr="00920004">
          <w:rPr>
            <w:noProof/>
            <w:rPrChange w:id="2174" w:author="phuong vu" w:date="2018-11-30T22:36:00Z">
              <w:rPr>
                <w:noProof/>
              </w:rPr>
            </w:rPrChange>
          </w:rPr>
          <w:fldChar w:fldCharType="end"/>
        </w:r>
      </w:ins>
    </w:p>
    <w:p w14:paraId="74A14A7F" w14:textId="20923C44" w:rsidR="00920004" w:rsidRPr="00920004" w:rsidRDefault="00920004">
      <w:pPr>
        <w:pStyle w:val="TOC3"/>
        <w:tabs>
          <w:tab w:val="left" w:pos="1320"/>
          <w:tab w:val="right" w:leader="dot" w:pos="8777"/>
        </w:tabs>
        <w:rPr>
          <w:ins w:id="2175" w:author="phuong vu" w:date="2018-11-30T22:33:00Z"/>
          <w:rFonts w:asciiTheme="minorHAnsi" w:eastAsiaTheme="minorEastAsia" w:hAnsiTheme="minorHAnsi" w:cstheme="minorBidi"/>
          <w:noProof/>
          <w:sz w:val="22"/>
          <w:szCs w:val="22"/>
          <w:lang w:val="en-US"/>
          <w:rPrChange w:id="2176" w:author="phuong vu" w:date="2018-11-30T22:36:00Z">
            <w:rPr>
              <w:ins w:id="2177" w:author="phuong vu" w:date="2018-11-30T22:33:00Z"/>
              <w:rFonts w:asciiTheme="minorHAnsi" w:eastAsiaTheme="minorEastAsia" w:hAnsiTheme="minorHAnsi" w:cstheme="minorBidi"/>
              <w:noProof/>
              <w:sz w:val="22"/>
              <w:szCs w:val="22"/>
              <w:lang w:val="en-US"/>
            </w:rPr>
          </w:rPrChange>
        </w:rPr>
      </w:pPr>
      <w:ins w:id="2178" w:author="phuong vu" w:date="2018-11-30T22:33:00Z">
        <w:r w:rsidRPr="00920004">
          <w:rPr>
            <w:noProof/>
            <w:rPrChange w:id="2179" w:author="phuong vu" w:date="2018-11-30T22:36:00Z">
              <w:rPr>
                <w:noProof/>
              </w:rPr>
            </w:rPrChange>
          </w:rPr>
          <w:t>4.4.4</w:t>
        </w:r>
        <w:r w:rsidRPr="00920004">
          <w:rPr>
            <w:rFonts w:asciiTheme="minorHAnsi" w:eastAsiaTheme="minorEastAsia" w:hAnsiTheme="minorHAnsi" w:cstheme="minorBidi"/>
            <w:noProof/>
            <w:sz w:val="22"/>
            <w:szCs w:val="22"/>
            <w:lang w:val="en-US"/>
            <w:rPrChange w:id="2180" w:author="phuong vu" w:date="2018-11-30T22:36:00Z">
              <w:rPr>
                <w:rFonts w:asciiTheme="minorHAnsi" w:eastAsiaTheme="minorEastAsia" w:hAnsiTheme="minorHAnsi" w:cstheme="minorBidi"/>
                <w:noProof/>
                <w:sz w:val="22"/>
                <w:szCs w:val="22"/>
                <w:lang w:val="en-US"/>
              </w:rPr>
            </w:rPrChange>
          </w:rPr>
          <w:tab/>
        </w:r>
        <w:r w:rsidRPr="00920004">
          <w:rPr>
            <w:noProof/>
            <w:rPrChange w:id="2181" w:author="phuong vu" w:date="2018-11-30T22:36:00Z">
              <w:rPr>
                <w:noProof/>
              </w:rPr>
            </w:rPrChange>
          </w:rPr>
          <w:t>Quản lí trạng thái máy giặt</w:t>
        </w:r>
        <w:r w:rsidRPr="00920004">
          <w:rPr>
            <w:noProof/>
            <w:rPrChange w:id="2182" w:author="phuong vu" w:date="2018-11-30T22:36:00Z">
              <w:rPr>
                <w:noProof/>
              </w:rPr>
            </w:rPrChange>
          </w:rPr>
          <w:tab/>
        </w:r>
        <w:r w:rsidRPr="00920004">
          <w:rPr>
            <w:noProof/>
            <w:rPrChange w:id="2183" w:author="phuong vu" w:date="2018-11-30T22:36:00Z">
              <w:rPr>
                <w:noProof/>
              </w:rPr>
            </w:rPrChange>
          </w:rPr>
          <w:fldChar w:fldCharType="begin"/>
        </w:r>
        <w:r w:rsidRPr="00920004">
          <w:rPr>
            <w:noProof/>
            <w:rPrChange w:id="2184" w:author="phuong vu" w:date="2018-11-30T22:36:00Z">
              <w:rPr>
                <w:noProof/>
              </w:rPr>
            </w:rPrChange>
          </w:rPr>
          <w:instrText xml:space="preserve"> PAGEREF _Toc531381551 \h </w:instrText>
        </w:r>
        <w:r w:rsidRPr="00920004">
          <w:rPr>
            <w:noProof/>
            <w:rPrChange w:id="2185" w:author="phuong vu" w:date="2018-11-30T22:36:00Z">
              <w:rPr>
                <w:noProof/>
              </w:rPr>
            </w:rPrChange>
          </w:rPr>
        </w:r>
      </w:ins>
      <w:r w:rsidRPr="00920004">
        <w:rPr>
          <w:noProof/>
          <w:rPrChange w:id="2186" w:author="phuong vu" w:date="2018-11-30T22:36:00Z">
            <w:rPr>
              <w:noProof/>
            </w:rPr>
          </w:rPrChange>
        </w:rPr>
        <w:fldChar w:fldCharType="separate"/>
      </w:r>
      <w:ins w:id="2187" w:author="phuong vu" w:date="2018-11-30T22:33:00Z">
        <w:r w:rsidRPr="00920004">
          <w:rPr>
            <w:noProof/>
            <w:rPrChange w:id="2188" w:author="phuong vu" w:date="2018-11-30T22:36:00Z">
              <w:rPr>
                <w:noProof/>
              </w:rPr>
            </w:rPrChange>
          </w:rPr>
          <w:t>80</w:t>
        </w:r>
        <w:r w:rsidRPr="00920004">
          <w:rPr>
            <w:noProof/>
            <w:rPrChange w:id="2189" w:author="phuong vu" w:date="2018-11-30T22:36:00Z">
              <w:rPr>
                <w:noProof/>
              </w:rPr>
            </w:rPrChange>
          </w:rPr>
          <w:fldChar w:fldCharType="end"/>
        </w:r>
      </w:ins>
    </w:p>
    <w:p w14:paraId="6AB3E971" w14:textId="140A6BD3" w:rsidR="00920004" w:rsidRPr="00920004" w:rsidRDefault="00920004">
      <w:pPr>
        <w:pStyle w:val="TOC3"/>
        <w:tabs>
          <w:tab w:val="left" w:pos="1320"/>
          <w:tab w:val="right" w:leader="dot" w:pos="8777"/>
        </w:tabs>
        <w:rPr>
          <w:ins w:id="2190" w:author="phuong vu" w:date="2018-11-30T22:33:00Z"/>
          <w:rFonts w:asciiTheme="minorHAnsi" w:eastAsiaTheme="minorEastAsia" w:hAnsiTheme="minorHAnsi" w:cstheme="minorBidi"/>
          <w:noProof/>
          <w:sz w:val="22"/>
          <w:szCs w:val="22"/>
          <w:lang w:val="en-US"/>
          <w:rPrChange w:id="2191" w:author="phuong vu" w:date="2018-11-30T22:36:00Z">
            <w:rPr>
              <w:ins w:id="2192" w:author="phuong vu" w:date="2018-11-30T22:33:00Z"/>
              <w:rFonts w:asciiTheme="minorHAnsi" w:eastAsiaTheme="minorEastAsia" w:hAnsiTheme="minorHAnsi" w:cstheme="minorBidi"/>
              <w:noProof/>
              <w:sz w:val="22"/>
              <w:szCs w:val="22"/>
              <w:lang w:val="en-US"/>
            </w:rPr>
          </w:rPrChange>
        </w:rPr>
      </w:pPr>
      <w:ins w:id="2193" w:author="phuong vu" w:date="2018-11-30T22:33:00Z">
        <w:r w:rsidRPr="00920004">
          <w:rPr>
            <w:noProof/>
            <w:rPrChange w:id="2194" w:author="phuong vu" w:date="2018-11-30T22:36:00Z">
              <w:rPr>
                <w:noProof/>
              </w:rPr>
            </w:rPrChange>
          </w:rPr>
          <w:t>4.4.5</w:t>
        </w:r>
        <w:r w:rsidRPr="00920004">
          <w:rPr>
            <w:rFonts w:asciiTheme="minorHAnsi" w:eastAsiaTheme="minorEastAsia" w:hAnsiTheme="minorHAnsi" w:cstheme="minorBidi"/>
            <w:noProof/>
            <w:sz w:val="22"/>
            <w:szCs w:val="22"/>
            <w:lang w:val="en-US"/>
            <w:rPrChange w:id="2195" w:author="phuong vu" w:date="2018-11-30T22:36:00Z">
              <w:rPr>
                <w:rFonts w:asciiTheme="minorHAnsi" w:eastAsiaTheme="minorEastAsia" w:hAnsiTheme="minorHAnsi" w:cstheme="minorBidi"/>
                <w:noProof/>
                <w:sz w:val="22"/>
                <w:szCs w:val="22"/>
                <w:lang w:val="en-US"/>
              </w:rPr>
            </w:rPrChange>
          </w:rPr>
          <w:tab/>
        </w:r>
        <w:r w:rsidRPr="00920004">
          <w:rPr>
            <w:noProof/>
            <w:rPrChange w:id="2196" w:author="phuong vu" w:date="2018-11-30T22:36:00Z">
              <w:rPr>
                <w:noProof/>
              </w:rPr>
            </w:rPrChange>
          </w:rPr>
          <w:t>Tìm kiếm đơn hàng</w:t>
        </w:r>
        <w:r w:rsidRPr="00920004">
          <w:rPr>
            <w:noProof/>
            <w:rPrChange w:id="2197" w:author="phuong vu" w:date="2018-11-30T22:36:00Z">
              <w:rPr>
                <w:noProof/>
              </w:rPr>
            </w:rPrChange>
          </w:rPr>
          <w:tab/>
        </w:r>
        <w:r w:rsidRPr="00920004">
          <w:rPr>
            <w:noProof/>
            <w:rPrChange w:id="2198" w:author="phuong vu" w:date="2018-11-30T22:36:00Z">
              <w:rPr>
                <w:noProof/>
              </w:rPr>
            </w:rPrChange>
          </w:rPr>
          <w:fldChar w:fldCharType="begin"/>
        </w:r>
        <w:r w:rsidRPr="00920004">
          <w:rPr>
            <w:noProof/>
            <w:rPrChange w:id="2199" w:author="phuong vu" w:date="2018-11-30T22:36:00Z">
              <w:rPr>
                <w:noProof/>
              </w:rPr>
            </w:rPrChange>
          </w:rPr>
          <w:instrText xml:space="preserve"> PAGEREF _Toc531381552 \h </w:instrText>
        </w:r>
        <w:r w:rsidRPr="00920004">
          <w:rPr>
            <w:noProof/>
            <w:rPrChange w:id="2200" w:author="phuong vu" w:date="2018-11-30T22:36:00Z">
              <w:rPr>
                <w:noProof/>
              </w:rPr>
            </w:rPrChange>
          </w:rPr>
        </w:r>
      </w:ins>
      <w:r w:rsidRPr="00920004">
        <w:rPr>
          <w:noProof/>
          <w:rPrChange w:id="2201" w:author="phuong vu" w:date="2018-11-30T22:36:00Z">
            <w:rPr>
              <w:noProof/>
            </w:rPr>
          </w:rPrChange>
        </w:rPr>
        <w:fldChar w:fldCharType="separate"/>
      </w:r>
      <w:ins w:id="2202" w:author="phuong vu" w:date="2018-11-30T22:33:00Z">
        <w:r w:rsidRPr="00920004">
          <w:rPr>
            <w:noProof/>
            <w:rPrChange w:id="2203" w:author="phuong vu" w:date="2018-11-30T22:36:00Z">
              <w:rPr>
                <w:noProof/>
              </w:rPr>
            </w:rPrChange>
          </w:rPr>
          <w:t>81</w:t>
        </w:r>
        <w:r w:rsidRPr="00920004">
          <w:rPr>
            <w:noProof/>
            <w:rPrChange w:id="2204" w:author="phuong vu" w:date="2018-11-30T22:36:00Z">
              <w:rPr>
                <w:noProof/>
              </w:rPr>
            </w:rPrChange>
          </w:rPr>
          <w:fldChar w:fldCharType="end"/>
        </w:r>
      </w:ins>
    </w:p>
    <w:p w14:paraId="130F75D6" w14:textId="0C5D27E2" w:rsidR="00920004" w:rsidRPr="00920004" w:rsidRDefault="00920004">
      <w:pPr>
        <w:pStyle w:val="TOC3"/>
        <w:tabs>
          <w:tab w:val="left" w:pos="1320"/>
          <w:tab w:val="right" w:leader="dot" w:pos="8777"/>
        </w:tabs>
        <w:rPr>
          <w:ins w:id="2205" w:author="phuong vu" w:date="2018-11-30T22:33:00Z"/>
          <w:rFonts w:asciiTheme="minorHAnsi" w:eastAsiaTheme="minorEastAsia" w:hAnsiTheme="minorHAnsi" w:cstheme="minorBidi"/>
          <w:noProof/>
          <w:sz w:val="22"/>
          <w:szCs w:val="22"/>
          <w:lang w:val="en-US"/>
          <w:rPrChange w:id="2206" w:author="phuong vu" w:date="2018-11-30T22:36:00Z">
            <w:rPr>
              <w:ins w:id="2207" w:author="phuong vu" w:date="2018-11-30T22:33:00Z"/>
              <w:rFonts w:asciiTheme="minorHAnsi" w:eastAsiaTheme="minorEastAsia" w:hAnsiTheme="minorHAnsi" w:cstheme="minorBidi"/>
              <w:noProof/>
              <w:sz w:val="22"/>
              <w:szCs w:val="22"/>
              <w:lang w:val="en-US"/>
            </w:rPr>
          </w:rPrChange>
        </w:rPr>
      </w:pPr>
      <w:ins w:id="2208" w:author="phuong vu" w:date="2018-11-30T22:33:00Z">
        <w:r w:rsidRPr="00920004">
          <w:rPr>
            <w:noProof/>
            <w:rPrChange w:id="2209" w:author="phuong vu" w:date="2018-11-30T22:36:00Z">
              <w:rPr>
                <w:noProof/>
              </w:rPr>
            </w:rPrChange>
          </w:rPr>
          <w:t>4.4.6</w:t>
        </w:r>
        <w:r w:rsidRPr="00920004">
          <w:rPr>
            <w:rFonts w:asciiTheme="minorHAnsi" w:eastAsiaTheme="minorEastAsia" w:hAnsiTheme="minorHAnsi" w:cstheme="minorBidi"/>
            <w:noProof/>
            <w:sz w:val="22"/>
            <w:szCs w:val="22"/>
            <w:lang w:val="en-US"/>
            <w:rPrChange w:id="2210" w:author="phuong vu" w:date="2018-11-30T22:36:00Z">
              <w:rPr>
                <w:rFonts w:asciiTheme="minorHAnsi" w:eastAsiaTheme="minorEastAsia" w:hAnsiTheme="minorHAnsi" w:cstheme="minorBidi"/>
                <w:noProof/>
                <w:sz w:val="22"/>
                <w:szCs w:val="22"/>
                <w:lang w:val="en-US"/>
              </w:rPr>
            </w:rPrChange>
          </w:rPr>
          <w:tab/>
        </w:r>
        <w:r w:rsidRPr="00920004">
          <w:rPr>
            <w:noProof/>
            <w:rPrChange w:id="2211" w:author="phuong vu" w:date="2018-11-30T22:36:00Z">
              <w:rPr>
                <w:noProof/>
              </w:rPr>
            </w:rPrChange>
          </w:rPr>
          <w:t>Đăng nhập, đăng xuất</w:t>
        </w:r>
        <w:r w:rsidRPr="00920004">
          <w:rPr>
            <w:noProof/>
            <w:rPrChange w:id="2212" w:author="phuong vu" w:date="2018-11-30T22:36:00Z">
              <w:rPr>
                <w:noProof/>
              </w:rPr>
            </w:rPrChange>
          </w:rPr>
          <w:tab/>
        </w:r>
        <w:r w:rsidRPr="00920004">
          <w:rPr>
            <w:noProof/>
            <w:rPrChange w:id="2213" w:author="phuong vu" w:date="2018-11-30T22:36:00Z">
              <w:rPr>
                <w:noProof/>
              </w:rPr>
            </w:rPrChange>
          </w:rPr>
          <w:fldChar w:fldCharType="begin"/>
        </w:r>
        <w:r w:rsidRPr="00920004">
          <w:rPr>
            <w:noProof/>
            <w:rPrChange w:id="2214" w:author="phuong vu" w:date="2018-11-30T22:36:00Z">
              <w:rPr>
                <w:noProof/>
              </w:rPr>
            </w:rPrChange>
          </w:rPr>
          <w:instrText xml:space="preserve"> PAGEREF _Toc531381553 \h </w:instrText>
        </w:r>
        <w:r w:rsidRPr="00920004">
          <w:rPr>
            <w:noProof/>
            <w:rPrChange w:id="2215" w:author="phuong vu" w:date="2018-11-30T22:36:00Z">
              <w:rPr>
                <w:noProof/>
              </w:rPr>
            </w:rPrChange>
          </w:rPr>
        </w:r>
      </w:ins>
      <w:r w:rsidRPr="00920004">
        <w:rPr>
          <w:noProof/>
          <w:rPrChange w:id="2216" w:author="phuong vu" w:date="2018-11-30T22:36:00Z">
            <w:rPr>
              <w:noProof/>
            </w:rPr>
          </w:rPrChange>
        </w:rPr>
        <w:fldChar w:fldCharType="separate"/>
      </w:r>
      <w:ins w:id="2217" w:author="phuong vu" w:date="2018-11-30T22:33:00Z">
        <w:r w:rsidRPr="00920004">
          <w:rPr>
            <w:noProof/>
            <w:rPrChange w:id="2218" w:author="phuong vu" w:date="2018-11-30T22:36:00Z">
              <w:rPr>
                <w:noProof/>
              </w:rPr>
            </w:rPrChange>
          </w:rPr>
          <w:t>82</w:t>
        </w:r>
        <w:r w:rsidRPr="00920004">
          <w:rPr>
            <w:noProof/>
            <w:rPrChange w:id="2219" w:author="phuong vu" w:date="2018-11-30T22:36:00Z">
              <w:rPr>
                <w:noProof/>
              </w:rPr>
            </w:rPrChange>
          </w:rPr>
          <w:fldChar w:fldCharType="end"/>
        </w:r>
      </w:ins>
    </w:p>
    <w:p w14:paraId="532847CA" w14:textId="0A1CCB05" w:rsidR="00920004" w:rsidRPr="00920004" w:rsidRDefault="00920004">
      <w:pPr>
        <w:pStyle w:val="TOC1"/>
        <w:rPr>
          <w:ins w:id="2220" w:author="phuong vu" w:date="2018-11-30T22:33:00Z"/>
          <w:rFonts w:asciiTheme="minorHAnsi" w:eastAsiaTheme="minorEastAsia" w:hAnsiTheme="minorHAnsi" w:cstheme="minorBidi"/>
          <w:noProof/>
          <w:sz w:val="22"/>
          <w:szCs w:val="22"/>
          <w:lang w:val="en-US"/>
          <w:rPrChange w:id="2221" w:author="phuong vu" w:date="2018-11-30T22:36:00Z">
            <w:rPr>
              <w:ins w:id="2222" w:author="phuong vu" w:date="2018-11-30T22:33:00Z"/>
              <w:rFonts w:asciiTheme="minorHAnsi" w:eastAsiaTheme="minorEastAsia" w:hAnsiTheme="minorHAnsi" w:cstheme="minorBidi"/>
              <w:noProof/>
              <w:sz w:val="22"/>
              <w:szCs w:val="22"/>
              <w:lang w:val="en-US"/>
            </w:rPr>
          </w:rPrChange>
        </w:rPr>
      </w:pPr>
      <w:ins w:id="2223" w:author="phuong vu" w:date="2018-11-30T22:33:00Z">
        <w:r w:rsidRPr="00920004">
          <w:rPr>
            <w:noProof/>
            <w:rPrChange w:id="2224" w:author="phuong vu" w:date="2018-11-30T22:36:00Z">
              <w:rPr>
                <w:noProof/>
              </w:rPr>
            </w:rPrChange>
          </w:rPr>
          <w:t>PHẦN KẾT LUẬN</w:t>
        </w:r>
        <w:r w:rsidRPr="00920004">
          <w:rPr>
            <w:noProof/>
            <w:rPrChange w:id="2225" w:author="phuong vu" w:date="2018-11-30T22:36:00Z">
              <w:rPr>
                <w:noProof/>
              </w:rPr>
            </w:rPrChange>
          </w:rPr>
          <w:tab/>
        </w:r>
        <w:r w:rsidRPr="00920004">
          <w:rPr>
            <w:noProof/>
            <w:rPrChange w:id="2226" w:author="phuong vu" w:date="2018-11-30T22:36:00Z">
              <w:rPr>
                <w:noProof/>
              </w:rPr>
            </w:rPrChange>
          </w:rPr>
          <w:fldChar w:fldCharType="begin"/>
        </w:r>
        <w:r w:rsidRPr="00920004">
          <w:rPr>
            <w:noProof/>
            <w:rPrChange w:id="2227" w:author="phuong vu" w:date="2018-11-30T22:36:00Z">
              <w:rPr>
                <w:noProof/>
              </w:rPr>
            </w:rPrChange>
          </w:rPr>
          <w:instrText xml:space="preserve"> PAGEREF _Toc531381554 \h </w:instrText>
        </w:r>
        <w:r w:rsidRPr="00920004">
          <w:rPr>
            <w:noProof/>
            <w:rPrChange w:id="2228" w:author="phuong vu" w:date="2018-11-30T22:36:00Z">
              <w:rPr>
                <w:noProof/>
              </w:rPr>
            </w:rPrChange>
          </w:rPr>
        </w:r>
      </w:ins>
      <w:r w:rsidRPr="00920004">
        <w:rPr>
          <w:noProof/>
          <w:rPrChange w:id="2229" w:author="phuong vu" w:date="2018-11-30T22:36:00Z">
            <w:rPr>
              <w:noProof/>
            </w:rPr>
          </w:rPrChange>
        </w:rPr>
        <w:fldChar w:fldCharType="separate"/>
      </w:r>
      <w:ins w:id="2230" w:author="phuong vu" w:date="2018-11-30T22:33:00Z">
        <w:r w:rsidRPr="00920004">
          <w:rPr>
            <w:noProof/>
            <w:rPrChange w:id="2231" w:author="phuong vu" w:date="2018-11-30T22:36:00Z">
              <w:rPr>
                <w:noProof/>
              </w:rPr>
            </w:rPrChange>
          </w:rPr>
          <w:t>84</w:t>
        </w:r>
        <w:r w:rsidRPr="00920004">
          <w:rPr>
            <w:noProof/>
            <w:rPrChange w:id="2232" w:author="phuong vu" w:date="2018-11-30T22:36:00Z">
              <w:rPr>
                <w:noProof/>
              </w:rPr>
            </w:rPrChange>
          </w:rPr>
          <w:fldChar w:fldCharType="end"/>
        </w:r>
      </w:ins>
    </w:p>
    <w:p w14:paraId="4B57014D" w14:textId="3EABF6BB" w:rsidR="00920004" w:rsidRPr="00920004" w:rsidRDefault="00920004">
      <w:pPr>
        <w:pStyle w:val="TOC2"/>
        <w:tabs>
          <w:tab w:val="left" w:pos="880"/>
          <w:tab w:val="right" w:leader="dot" w:pos="8777"/>
        </w:tabs>
        <w:rPr>
          <w:ins w:id="2233" w:author="phuong vu" w:date="2018-11-30T22:33:00Z"/>
          <w:rFonts w:asciiTheme="minorHAnsi" w:eastAsiaTheme="minorEastAsia" w:hAnsiTheme="minorHAnsi" w:cstheme="minorBidi"/>
          <w:noProof/>
          <w:sz w:val="22"/>
          <w:szCs w:val="22"/>
          <w:lang w:val="en-US"/>
          <w:rPrChange w:id="2234" w:author="phuong vu" w:date="2018-11-30T22:36:00Z">
            <w:rPr>
              <w:ins w:id="2235" w:author="phuong vu" w:date="2018-11-30T22:33:00Z"/>
              <w:rFonts w:asciiTheme="minorHAnsi" w:eastAsiaTheme="minorEastAsia" w:hAnsiTheme="minorHAnsi" w:cstheme="minorBidi"/>
              <w:noProof/>
              <w:sz w:val="22"/>
              <w:szCs w:val="22"/>
              <w:lang w:val="en-US"/>
            </w:rPr>
          </w:rPrChange>
        </w:rPr>
      </w:pPr>
      <w:ins w:id="2236" w:author="phuong vu" w:date="2018-11-30T22:33:00Z">
        <w:r w:rsidRPr="00920004">
          <w:rPr>
            <w:noProof/>
            <w:rPrChange w:id="2237" w:author="phuong vu" w:date="2018-11-30T22:36:00Z">
              <w:rPr>
                <w:noProof/>
              </w:rPr>
            </w:rPrChange>
          </w:rPr>
          <w:t>4.1</w:t>
        </w:r>
        <w:r w:rsidRPr="00920004">
          <w:rPr>
            <w:rFonts w:asciiTheme="minorHAnsi" w:eastAsiaTheme="minorEastAsia" w:hAnsiTheme="minorHAnsi" w:cstheme="minorBidi"/>
            <w:noProof/>
            <w:sz w:val="22"/>
            <w:szCs w:val="22"/>
            <w:lang w:val="en-US"/>
            <w:rPrChange w:id="2238" w:author="phuong vu" w:date="2018-11-30T22:36:00Z">
              <w:rPr>
                <w:rFonts w:asciiTheme="minorHAnsi" w:eastAsiaTheme="minorEastAsia" w:hAnsiTheme="minorHAnsi" w:cstheme="minorBidi"/>
                <w:noProof/>
                <w:sz w:val="22"/>
                <w:szCs w:val="22"/>
                <w:lang w:val="en-US"/>
              </w:rPr>
            </w:rPrChange>
          </w:rPr>
          <w:tab/>
        </w:r>
        <w:r w:rsidRPr="00920004">
          <w:rPr>
            <w:noProof/>
            <w:rPrChange w:id="2239" w:author="phuong vu" w:date="2018-11-30T22:36:00Z">
              <w:rPr>
                <w:noProof/>
              </w:rPr>
            </w:rPrChange>
          </w:rPr>
          <w:t>Kết quả đạt được</w:t>
        </w:r>
        <w:r w:rsidRPr="00920004">
          <w:rPr>
            <w:noProof/>
            <w:rPrChange w:id="2240" w:author="phuong vu" w:date="2018-11-30T22:36:00Z">
              <w:rPr>
                <w:noProof/>
              </w:rPr>
            </w:rPrChange>
          </w:rPr>
          <w:tab/>
        </w:r>
        <w:r w:rsidRPr="00920004">
          <w:rPr>
            <w:noProof/>
            <w:rPrChange w:id="2241" w:author="phuong vu" w:date="2018-11-30T22:36:00Z">
              <w:rPr>
                <w:noProof/>
              </w:rPr>
            </w:rPrChange>
          </w:rPr>
          <w:fldChar w:fldCharType="begin"/>
        </w:r>
        <w:r w:rsidRPr="00920004">
          <w:rPr>
            <w:noProof/>
            <w:rPrChange w:id="2242" w:author="phuong vu" w:date="2018-11-30T22:36:00Z">
              <w:rPr>
                <w:noProof/>
              </w:rPr>
            </w:rPrChange>
          </w:rPr>
          <w:instrText xml:space="preserve"> PAGEREF _Toc531381555 \h </w:instrText>
        </w:r>
        <w:r w:rsidRPr="00920004">
          <w:rPr>
            <w:noProof/>
            <w:rPrChange w:id="2243" w:author="phuong vu" w:date="2018-11-30T22:36:00Z">
              <w:rPr>
                <w:noProof/>
              </w:rPr>
            </w:rPrChange>
          </w:rPr>
        </w:r>
      </w:ins>
      <w:r w:rsidRPr="00920004">
        <w:rPr>
          <w:noProof/>
          <w:rPrChange w:id="2244" w:author="phuong vu" w:date="2018-11-30T22:36:00Z">
            <w:rPr>
              <w:noProof/>
            </w:rPr>
          </w:rPrChange>
        </w:rPr>
        <w:fldChar w:fldCharType="separate"/>
      </w:r>
      <w:ins w:id="2245" w:author="phuong vu" w:date="2018-11-30T22:33:00Z">
        <w:r w:rsidRPr="00920004">
          <w:rPr>
            <w:noProof/>
            <w:rPrChange w:id="2246" w:author="phuong vu" w:date="2018-11-30T22:36:00Z">
              <w:rPr>
                <w:noProof/>
              </w:rPr>
            </w:rPrChange>
          </w:rPr>
          <w:t>84</w:t>
        </w:r>
        <w:r w:rsidRPr="00920004">
          <w:rPr>
            <w:noProof/>
            <w:rPrChange w:id="2247" w:author="phuong vu" w:date="2018-11-30T22:36:00Z">
              <w:rPr>
                <w:noProof/>
              </w:rPr>
            </w:rPrChange>
          </w:rPr>
          <w:fldChar w:fldCharType="end"/>
        </w:r>
      </w:ins>
    </w:p>
    <w:p w14:paraId="63D9B68B" w14:textId="7303E41F" w:rsidR="00920004" w:rsidRPr="00920004" w:rsidRDefault="00920004">
      <w:pPr>
        <w:pStyle w:val="TOC3"/>
        <w:tabs>
          <w:tab w:val="left" w:pos="1320"/>
          <w:tab w:val="right" w:leader="dot" w:pos="8777"/>
        </w:tabs>
        <w:rPr>
          <w:ins w:id="2248" w:author="phuong vu" w:date="2018-11-30T22:33:00Z"/>
          <w:rFonts w:asciiTheme="minorHAnsi" w:eastAsiaTheme="minorEastAsia" w:hAnsiTheme="minorHAnsi" w:cstheme="minorBidi"/>
          <w:noProof/>
          <w:sz w:val="22"/>
          <w:szCs w:val="22"/>
          <w:lang w:val="en-US"/>
          <w:rPrChange w:id="2249" w:author="phuong vu" w:date="2018-11-30T22:36:00Z">
            <w:rPr>
              <w:ins w:id="2250" w:author="phuong vu" w:date="2018-11-30T22:33:00Z"/>
              <w:rFonts w:asciiTheme="minorHAnsi" w:eastAsiaTheme="minorEastAsia" w:hAnsiTheme="minorHAnsi" w:cstheme="minorBidi"/>
              <w:noProof/>
              <w:sz w:val="22"/>
              <w:szCs w:val="22"/>
              <w:lang w:val="en-US"/>
            </w:rPr>
          </w:rPrChange>
        </w:rPr>
      </w:pPr>
      <w:ins w:id="2251" w:author="phuong vu" w:date="2018-11-30T22:33:00Z">
        <w:r w:rsidRPr="00920004">
          <w:rPr>
            <w:noProof/>
            <w:rPrChange w:id="2252" w:author="phuong vu" w:date="2018-11-30T22:36:00Z">
              <w:rPr>
                <w:noProof/>
              </w:rPr>
            </w:rPrChange>
          </w:rPr>
          <w:t>4.1.1</w:t>
        </w:r>
        <w:r w:rsidRPr="00920004">
          <w:rPr>
            <w:rFonts w:asciiTheme="minorHAnsi" w:eastAsiaTheme="minorEastAsia" w:hAnsiTheme="minorHAnsi" w:cstheme="minorBidi"/>
            <w:noProof/>
            <w:sz w:val="22"/>
            <w:szCs w:val="22"/>
            <w:lang w:val="en-US"/>
            <w:rPrChange w:id="2253" w:author="phuong vu" w:date="2018-11-30T22:36:00Z">
              <w:rPr>
                <w:rFonts w:asciiTheme="minorHAnsi" w:eastAsiaTheme="minorEastAsia" w:hAnsiTheme="minorHAnsi" w:cstheme="minorBidi"/>
                <w:noProof/>
                <w:sz w:val="22"/>
                <w:szCs w:val="22"/>
                <w:lang w:val="en-US"/>
              </w:rPr>
            </w:rPrChange>
          </w:rPr>
          <w:tab/>
        </w:r>
        <w:r w:rsidRPr="00920004">
          <w:rPr>
            <w:noProof/>
            <w:rPrChange w:id="2254" w:author="phuong vu" w:date="2018-11-30T22:36:00Z">
              <w:rPr>
                <w:noProof/>
              </w:rPr>
            </w:rPrChange>
          </w:rPr>
          <w:t>Về lí thuyết</w:t>
        </w:r>
        <w:r w:rsidRPr="00920004">
          <w:rPr>
            <w:noProof/>
            <w:rPrChange w:id="2255" w:author="phuong vu" w:date="2018-11-30T22:36:00Z">
              <w:rPr>
                <w:noProof/>
              </w:rPr>
            </w:rPrChange>
          </w:rPr>
          <w:tab/>
        </w:r>
        <w:r w:rsidRPr="00920004">
          <w:rPr>
            <w:noProof/>
            <w:rPrChange w:id="2256" w:author="phuong vu" w:date="2018-11-30T22:36:00Z">
              <w:rPr>
                <w:noProof/>
              </w:rPr>
            </w:rPrChange>
          </w:rPr>
          <w:fldChar w:fldCharType="begin"/>
        </w:r>
        <w:r w:rsidRPr="00920004">
          <w:rPr>
            <w:noProof/>
            <w:rPrChange w:id="2257" w:author="phuong vu" w:date="2018-11-30T22:36:00Z">
              <w:rPr>
                <w:noProof/>
              </w:rPr>
            </w:rPrChange>
          </w:rPr>
          <w:instrText xml:space="preserve"> PAGEREF _Toc531381556 \h </w:instrText>
        </w:r>
        <w:r w:rsidRPr="00920004">
          <w:rPr>
            <w:noProof/>
            <w:rPrChange w:id="2258" w:author="phuong vu" w:date="2018-11-30T22:36:00Z">
              <w:rPr>
                <w:noProof/>
              </w:rPr>
            </w:rPrChange>
          </w:rPr>
        </w:r>
      </w:ins>
      <w:r w:rsidRPr="00920004">
        <w:rPr>
          <w:noProof/>
          <w:rPrChange w:id="2259" w:author="phuong vu" w:date="2018-11-30T22:36:00Z">
            <w:rPr>
              <w:noProof/>
            </w:rPr>
          </w:rPrChange>
        </w:rPr>
        <w:fldChar w:fldCharType="separate"/>
      </w:r>
      <w:ins w:id="2260" w:author="phuong vu" w:date="2018-11-30T22:33:00Z">
        <w:r w:rsidRPr="00920004">
          <w:rPr>
            <w:noProof/>
            <w:rPrChange w:id="2261" w:author="phuong vu" w:date="2018-11-30T22:36:00Z">
              <w:rPr>
                <w:noProof/>
              </w:rPr>
            </w:rPrChange>
          </w:rPr>
          <w:t>84</w:t>
        </w:r>
        <w:r w:rsidRPr="00920004">
          <w:rPr>
            <w:noProof/>
            <w:rPrChange w:id="2262" w:author="phuong vu" w:date="2018-11-30T22:36:00Z">
              <w:rPr>
                <w:noProof/>
              </w:rPr>
            </w:rPrChange>
          </w:rPr>
          <w:fldChar w:fldCharType="end"/>
        </w:r>
      </w:ins>
    </w:p>
    <w:p w14:paraId="323CEEF4" w14:textId="3FEC652D" w:rsidR="00920004" w:rsidRPr="00920004" w:rsidRDefault="00920004">
      <w:pPr>
        <w:pStyle w:val="TOC3"/>
        <w:tabs>
          <w:tab w:val="left" w:pos="1320"/>
          <w:tab w:val="right" w:leader="dot" w:pos="8777"/>
        </w:tabs>
        <w:rPr>
          <w:ins w:id="2263" w:author="phuong vu" w:date="2018-11-30T22:33:00Z"/>
          <w:rFonts w:asciiTheme="minorHAnsi" w:eastAsiaTheme="minorEastAsia" w:hAnsiTheme="minorHAnsi" w:cstheme="minorBidi"/>
          <w:noProof/>
          <w:sz w:val="22"/>
          <w:szCs w:val="22"/>
          <w:lang w:val="en-US"/>
          <w:rPrChange w:id="2264" w:author="phuong vu" w:date="2018-11-30T22:36:00Z">
            <w:rPr>
              <w:ins w:id="2265" w:author="phuong vu" w:date="2018-11-30T22:33:00Z"/>
              <w:rFonts w:asciiTheme="minorHAnsi" w:eastAsiaTheme="minorEastAsia" w:hAnsiTheme="minorHAnsi" w:cstheme="minorBidi"/>
              <w:noProof/>
              <w:sz w:val="22"/>
              <w:szCs w:val="22"/>
              <w:lang w:val="en-US"/>
            </w:rPr>
          </w:rPrChange>
        </w:rPr>
      </w:pPr>
      <w:ins w:id="2266" w:author="phuong vu" w:date="2018-11-30T22:33:00Z">
        <w:r w:rsidRPr="00920004">
          <w:rPr>
            <w:noProof/>
            <w:rPrChange w:id="2267" w:author="phuong vu" w:date="2018-11-30T22:36:00Z">
              <w:rPr>
                <w:noProof/>
              </w:rPr>
            </w:rPrChange>
          </w:rPr>
          <w:lastRenderedPageBreak/>
          <w:t>4.1.2</w:t>
        </w:r>
        <w:r w:rsidRPr="00920004">
          <w:rPr>
            <w:rFonts w:asciiTheme="minorHAnsi" w:eastAsiaTheme="minorEastAsia" w:hAnsiTheme="minorHAnsi" w:cstheme="minorBidi"/>
            <w:noProof/>
            <w:sz w:val="22"/>
            <w:szCs w:val="22"/>
            <w:lang w:val="en-US"/>
            <w:rPrChange w:id="2268" w:author="phuong vu" w:date="2018-11-30T22:36:00Z">
              <w:rPr>
                <w:rFonts w:asciiTheme="minorHAnsi" w:eastAsiaTheme="minorEastAsia" w:hAnsiTheme="minorHAnsi" w:cstheme="minorBidi"/>
                <w:noProof/>
                <w:sz w:val="22"/>
                <w:szCs w:val="22"/>
                <w:lang w:val="en-US"/>
              </w:rPr>
            </w:rPrChange>
          </w:rPr>
          <w:tab/>
        </w:r>
        <w:r w:rsidRPr="00920004">
          <w:rPr>
            <w:noProof/>
            <w:rPrChange w:id="2269" w:author="phuong vu" w:date="2018-11-30T22:36:00Z">
              <w:rPr>
                <w:noProof/>
              </w:rPr>
            </w:rPrChange>
          </w:rPr>
          <w:t>Về chức năng</w:t>
        </w:r>
        <w:r w:rsidRPr="00920004">
          <w:rPr>
            <w:noProof/>
            <w:rPrChange w:id="2270" w:author="phuong vu" w:date="2018-11-30T22:36:00Z">
              <w:rPr>
                <w:noProof/>
              </w:rPr>
            </w:rPrChange>
          </w:rPr>
          <w:tab/>
        </w:r>
        <w:r w:rsidRPr="00920004">
          <w:rPr>
            <w:noProof/>
            <w:rPrChange w:id="2271" w:author="phuong vu" w:date="2018-11-30T22:36:00Z">
              <w:rPr>
                <w:noProof/>
              </w:rPr>
            </w:rPrChange>
          </w:rPr>
          <w:fldChar w:fldCharType="begin"/>
        </w:r>
        <w:r w:rsidRPr="00920004">
          <w:rPr>
            <w:noProof/>
            <w:rPrChange w:id="2272" w:author="phuong vu" w:date="2018-11-30T22:36:00Z">
              <w:rPr>
                <w:noProof/>
              </w:rPr>
            </w:rPrChange>
          </w:rPr>
          <w:instrText xml:space="preserve"> PAGEREF _Toc531381557 \h </w:instrText>
        </w:r>
        <w:r w:rsidRPr="00920004">
          <w:rPr>
            <w:noProof/>
            <w:rPrChange w:id="2273" w:author="phuong vu" w:date="2018-11-30T22:36:00Z">
              <w:rPr>
                <w:noProof/>
              </w:rPr>
            </w:rPrChange>
          </w:rPr>
        </w:r>
      </w:ins>
      <w:r w:rsidRPr="00920004">
        <w:rPr>
          <w:noProof/>
          <w:rPrChange w:id="2274" w:author="phuong vu" w:date="2018-11-30T22:36:00Z">
            <w:rPr>
              <w:noProof/>
            </w:rPr>
          </w:rPrChange>
        </w:rPr>
        <w:fldChar w:fldCharType="separate"/>
      </w:r>
      <w:ins w:id="2275" w:author="phuong vu" w:date="2018-11-30T22:33:00Z">
        <w:r w:rsidRPr="00920004">
          <w:rPr>
            <w:noProof/>
            <w:rPrChange w:id="2276" w:author="phuong vu" w:date="2018-11-30T22:36:00Z">
              <w:rPr>
                <w:noProof/>
              </w:rPr>
            </w:rPrChange>
          </w:rPr>
          <w:t>84</w:t>
        </w:r>
        <w:r w:rsidRPr="00920004">
          <w:rPr>
            <w:noProof/>
            <w:rPrChange w:id="2277" w:author="phuong vu" w:date="2018-11-30T22:36:00Z">
              <w:rPr>
                <w:noProof/>
              </w:rPr>
            </w:rPrChange>
          </w:rPr>
          <w:fldChar w:fldCharType="end"/>
        </w:r>
      </w:ins>
    </w:p>
    <w:p w14:paraId="66A7D52A" w14:textId="4470E920" w:rsidR="00920004" w:rsidRPr="00920004" w:rsidRDefault="00920004">
      <w:pPr>
        <w:pStyle w:val="TOC2"/>
        <w:tabs>
          <w:tab w:val="left" w:pos="880"/>
          <w:tab w:val="right" w:leader="dot" w:pos="8777"/>
        </w:tabs>
        <w:rPr>
          <w:ins w:id="2278" w:author="phuong vu" w:date="2018-11-30T22:33:00Z"/>
          <w:rFonts w:asciiTheme="minorHAnsi" w:eastAsiaTheme="minorEastAsia" w:hAnsiTheme="minorHAnsi" w:cstheme="minorBidi"/>
          <w:noProof/>
          <w:sz w:val="22"/>
          <w:szCs w:val="22"/>
          <w:lang w:val="en-US"/>
          <w:rPrChange w:id="2279" w:author="phuong vu" w:date="2018-11-30T22:36:00Z">
            <w:rPr>
              <w:ins w:id="2280" w:author="phuong vu" w:date="2018-11-30T22:33:00Z"/>
              <w:rFonts w:asciiTheme="minorHAnsi" w:eastAsiaTheme="minorEastAsia" w:hAnsiTheme="minorHAnsi" w:cstheme="minorBidi"/>
              <w:noProof/>
              <w:sz w:val="22"/>
              <w:szCs w:val="22"/>
              <w:lang w:val="en-US"/>
            </w:rPr>
          </w:rPrChange>
        </w:rPr>
      </w:pPr>
      <w:ins w:id="2281" w:author="phuong vu" w:date="2018-11-30T22:33:00Z">
        <w:r w:rsidRPr="00920004">
          <w:rPr>
            <w:noProof/>
            <w:rPrChange w:id="2282" w:author="phuong vu" w:date="2018-11-30T22:36:00Z">
              <w:rPr>
                <w:noProof/>
              </w:rPr>
            </w:rPrChange>
          </w:rPr>
          <w:t>4.2</w:t>
        </w:r>
        <w:r w:rsidRPr="00920004">
          <w:rPr>
            <w:rFonts w:asciiTheme="minorHAnsi" w:eastAsiaTheme="minorEastAsia" w:hAnsiTheme="minorHAnsi" w:cstheme="minorBidi"/>
            <w:noProof/>
            <w:sz w:val="22"/>
            <w:szCs w:val="22"/>
            <w:lang w:val="en-US"/>
            <w:rPrChange w:id="2283" w:author="phuong vu" w:date="2018-11-30T22:36:00Z">
              <w:rPr>
                <w:rFonts w:asciiTheme="minorHAnsi" w:eastAsiaTheme="minorEastAsia" w:hAnsiTheme="minorHAnsi" w:cstheme="minorBidi"/>
                <w:noProof/>
                <w:sz w:val="22"/>
                <w:szCs w:val="22"/>
                <w:lang w:val="en-US"/>
              </w:rPr>
            </w:rPrChange>
          </w:rPr>
          <w:tab/>
        </w:r>
        <w:r w:rsidRPr="00920004">
          <w:rPr>
            <w:noProof/>
            <w:rPrChange w:id="2284" w:author="phuong vu" w:date="2018-11-30T22:36:00Z">
              <w:rPr>
                <w:noProof/>
              </w:rPr>
            </w:rPrChange>
          </w:rPr>
          <w:t>Hạn chế</w:t>
        </w:r>
        <w:r w:rsidRPr="00920004">
          <w:rPr>
            <w:noProof/>
            <w:rPrChange w:id="2285" w:author="phuong vu" w:date="2018-11-30T22:36:00Z">
              <w:rPr>
                <w:noProof/>
              </w:rPr>
            </w:rPrChange>
          </w:rPr>
          <w:tab/>
        </w:r>
        <w:r w:rsidRPr="00920004">
          <w:rPr>
            <w:noProof/>
            <w:rPrChange w:id="2286" w:author="phuong vu" w:date="2018-11-30T22:36:00Z">
              <w:rPr>
                <w:noProof/>
              </w:rPr>
            </w:rPrChange>
          </w:rPr>
          <w:fldChar w:fldCharType="begin"/>
        </w:r>
        <w:r w:rsidRPr="00920004">
          <w:rPr>
            <w:noProof/>
            <w:rPrChange w:id="2287" w:author="phuong vu" w:date="2018-11-30T22:36:00Z">
              <w:rPr>
                <w:noProof/>
              </w:rPr>
            </w:rPrChange>
          </w:rPr>
          <w:instrText xml:space="preserve"> PAGEREF _Toc531381558 \h </w:instrText>
        </w:r>
        <w:r w:rsidRPr="00920004">
          <w:rPr>
            <w:noProof/>
            <w:rPrChange w:id="2288" w:author="phuong vu" w:date="2018-11-30T22:36:00Z">
              <w:rPr>
                <w:noProof/>
              </w:rPr>
            </w:rPrChange>
          </w:rPr>
        </w:r>
      </w:ins>
      <w:r w:rsidRPr="00920004">
        <w:rPr>
          <w:noProof/>
          <w:rPrChange w:id="2289" w:author="phuong vu" w:date="2018-11-30T22:36:00Z">
            <w:rPr>
              <w:noProof/>
            </w:rPr>
          </w:rPrChange>
        </w:rPr>
        <w:fldChar w:fldCharType="separate"/>
      </w:r>
      <w:ins w:id="2290" w:author="phuong vu" w:date="2018-11-30T22:33:00Z">
        <w:r w:rsidRPr="00920004">
          <w:rPr>
            <w:noProof/>
            <w:rPrChange w:id="2291" w:author="phuong vu" w:date="2018-11-30T22:36:00Z">
              <w:rPr>
                <w:noProof/>
              </w:rPr>
            </w:rPrChange>
          </w:rPr>
          <w:t>84</w:t>
        </w:r>
        <w:r w:rsidRPr="00920004">
          <w:rPr>
            <w:noProof/>
            <w:rPrChange w:id="2292" w:author="phuong vu" w:date="2018-11-30T22:36:00Z">
              <w:rPr>
                <w:noProof/>
              </w:rPr>
            </w:rPrChange>
          </w:rPr>
          <w:fldChar w:fldCharType="end"/>
        </w:r>
      </w:ins>
    </w:p>
    <w:p w14:paraId="4FA993E2" w14:textId="61ED2768" w:rsidR="00920004" w:rsidRPr="00920004" w:rsidRDefault="00920004">
      <w:pPr>
        <w:pStyle w:val="TOC2"/>
        <w:tabs>
          <w:tab w:val="left" w:pos="880"/>
          <w:tab w:val="right" w:leader="dot" w:pos="8777"/>
        </w:tabs>
        <w:rPr>
          <w:ins w:id="2293" w:author="phuong vu" w:date="2018-11-30T22:33:00Z"/>
          <w:rFonts w:asciiTheme="minorHAnsi" w:eastAsiaTheme="minorEastAsia" w:hAnsiTheme="minorHAnsi" w:cstheme="minorBidi"/>
          <w:noProof/>
          <w:sz w:val="22"/>
          <w:szCs w:val="22"/>
          <w:lang w:val="en-US"/>
          <w:rPrChange w:id="2294" w:author="phuong vu" w:date="2018-11-30T22:36:00Z">
            <w:rPr>
              <w:ins w:id="2295" w:author="phuong vu" w:date="2018-11-30T22:33:00Z"/>
              <w:rFonts w:asciiTheme="minorHAnsi" w:eastAsiaTheme="minorEastAsia" w:hAnsiTheme="minorHAnsi" w:cstheme="minorBidi"/>
              <w:noProof/>
              <w:sz w:val="22"/>
              <w:szCs w:val="22"/>
              <w:lang w:val="en-US"/>
            </w:rPr>
          </w:rPrChange>
        </w:rPr>
      </w:pPr>
      <w:ins w:id="2296" w:author="phuong vu" w:date="2018-11-30T22:33:00Z">
        <w:r w:rsidRPr="00920004">
          <w:rPr>
            <w:noProof/>
            <w:rPrChange w:id="2297" w:author="phuong vu" w:date="2018-11-30T22:36:00Z">
              <w:rPr>
                <w:noProof/>
              </w:rPr>
            </w:rPrChange>
          </w:rPr>
          <w:t>4.3</w:t>
        </w:r>
        <w:r w:rsidRPr="00920004">
          <w:rPr>
            <w:rFonts w:asciiTheme="minorHAnsi" w:eastAsiaTheme="minorEastAsia" w:hAnsiTheme="minorHAnsi" w:cstheme="minorBidi"/>
            <w:noProof/>
            <w:sz w:val="22"/>
            <w:szCs w:val="22"/>
            <w:lang w:val="en-US"/>
            <w:rPrChange w:id="2298" w:author="phuong vu" w:date="2018-11-30T22:36:00Z">
              <w:rPr>
                <w:rFonts w:asciiTheme="minorHAnsi" w:eastAsiaTheme="minorEastAsia" w:hAnsiTheme="minorHAnsi" w:cstheme="minorBidi"/>
                <w:noProof/>
                <w:sz w:val="22"/>
                <w:szCs w:val="22"/>
                <w:lang w:val="en-US"/>
              </w:rPr>
            </w:rPrChange>
          </w:rPr>
          <w:tab/>
        </w:r>
        <w:r w:rsidRPr="00920004">
          <w:rPr>
            <w:noProof/>
            <w:rPrChange w:id="2299" w:author="phuong vu" w:date="2018-11-30T22:36:00Z">
              <w:rPr>
                <w:noProof/>
              </w:rPr>
            </w:rPrChange>
          </w:rPr>
          <w:t>Hướng phát triển</w:t>
        </w:r>
        <w:r w:rsidRPr="00920004">
          <w:rPr>
            <w:noProof/>
            <w:rPrChange w:id="2300" w:author="phuong vu" w:date="2018-11-30T22:36:00Z">
              <w:rPr>
                <w:noProof/>
              </w:rPr>
            </w:rPrChange>
          </w:rPr>
          <w:tab/>
        </w:r>
        <w:r w:rsidRPr="00920004">
          <w:rPr>
            <w:noProof/>
            <w:rPrChange w:id="2301" w:author="phuong vu" w:date="2018-11-30T22:36:00Z">
              <w:rPr>
                <w:noProof/>
              </w:rPr>
            </w:rPrChange>
          </w:rPr>
          <w:fldChar w:fldCharType="begin"/>
        </w:r>
        <w:r w:rsidRPr="00920004">
          <w:rPr>
            <w:noProof/>
            <w:rPrChange w:id="2302" w:author="phuong vu" w:date="2018-11-30T22:36:00Z">
              <w:rPr>
                <w:noProof/>
              </w:rPr>
            </w:rPrChange>
          </w:rPr>
          <w:instrText xml:space="preserve"> PAGEREF _Toc531381559 \h </w:instrText>
        </w:r>
        <w:r w:rsidRPr="00920004">
          <w:rPr>
            <w:noProof/>
            <w:rPrChange w:id="2303" w:author="phuong vu" w:date="2018-11-30T22:36:00Z">
              <w:rPr>
                <w:noProof/>
              </w:rPr>
            </w:rPrChange>
          </w:rPr>
        </w:r>
      </w:ins>
      <w:r w:rsidRPr="00920004">
        <w:rPr>
          <w:noProof/>
          <w:rPrChange w:id="2304" w:author="phuong vu" w:date="2018-11-30T22:36:00Z">
            <w:rPr>
              <w:noProof/>
            </w:rPr>
          </w:rPrChange>
        </w:rPr>
        <w:fldChar w:fldCharType="separate"/>
      </w:r>
      <w:ins w:id="2305" w:author="phuong vu" w:date="2018-11-30T22:33:00Z">
        <w:r w:rsidRPr="00920004">
          <w:rPr>
            <w:noProof/>
            <w:rPrChange w:id="2306" w:author="phuong vu" w:date="2018-11-30T22:36:00Z">
              <w:rPr>
                <w:noProof/>
              </w:rPr>
            </w:rPrChange>
          </w:rPr>
          <w:t>84</w:t>
        </w:r>
        <w:r w:rsidRPr="00920004">
          <w:rPr>
            <w:noProof/>
            <w:rPrChange w:id="2307" w:author="phuong vu" w:date="2018-11-30T22:36:00Z">
              <w:rPr>
                <w:noProof/>
              </w:rPr>
            </w:rPrChange>
          </w:rPr>
          <w:fldChar w:fldCharType="end"/>
        </w:r>
      </w:ins>
    </w:p>
    <w:p w14:paraId="379B26F5" w14:textId="03D9A65D" w:rsidR="00920004" w:rsidRPr="00920004" w:rsidRDefault="00920004">
      <w:pPr>
        <w:pStyle w:val="TOC1"/>
        <w:rPr>
          <w:ins w:id="2308" w:author="phuong vu" w:date="2018-11-30T22:33:00Z"/>
          <w:rFonts w:asciiTheme="minorHAnsi" w:eastAsiaTheme="minorEastAsia" w:hAnsiTheme="minorHAnsi" w:cstheme="minorBidi"/>
          <w:noProof/>
          <w:sz w:val="22"/>
          <w:szCs w:val="22"/>
          <w:lang w:val="en-US"/>
          <w:rPrChange w:id="2309" w:author="phuong vu" w:date="2018-11-30T22:36:00Z">
            <w:rPr>
              <w:ins w:id="2310" w:author="phuong vu" w:date="2018-11-30T22:33:00Z"/>
              <w:rFonts w:asciiTheme="minorHAnsi" w:eastAsiaTheme="minorEastAsia" w:hAnsiTheme="minorHAnsi" w:cstheme="minorBidi"/>
              <w:noProof/>
              <w:sz w:val="22"/>
              <w:szCs w:val="22"/>
              <w:lang w:val="en-US"/>
            </w:rPr>
          </w:rPrChange>
        </w:rPr>
      </w:pPr>
      <w:ins w:id="2311" w:author="phuong vu" w:date="2018-11-30T22:33:00Z">
        <w:r w:rsidRPr="00920004">
          <w:rPr>
            <w:noProof/>
            <w:rPrChange w:id="2312" w:author="phuong vu" w:date="2018-11-30T22:36:00Z">
              <w:rPr>
                <w:noProof/>
              </w:rPr>
            </w:rPrChange>
          </w:rPr>
          <w:t>PHỤ LỤC</w:t>
        </w:r>
        <w:r w:rsidRPr="00920004">
          <w:rPr>
            <w:noProof/>
            <w:rPrChange w:id="2313" w:author="phuong vu" w:date="2018-11-30T22:36:00Z">
              <w:rPr>
                <w:noProof/>
              </w:rPr>
            </w:rPrChange>
          </w:rPr>
          <w:tab/>
        </w:r>
        <w:r w:rsidRPr="00920004">
          <w:rPr>
            <w:noProof/>
            <w:rPrChange w:id="2314" w:author="phuong vu" w:date="2018-11-30T22:36:00Z">
              <w:rPr>
                <w:noProof/>
              </w:rPr>
            </w:rPrChange>
          </w:rPr>
          <w:fldChar w:fldCharType="begin"/>
        </w:r>
        <w:r w:rsidRPr="00920004">
          <w:rPr>
            <w:noProof/>
            <w:rPrChange w:id="2315" w:author="phuong vu" w:date="2018-11-30T22:36:00Z">
              <w:rPr>
                <w:noProof/>
              </w:rPr>
            </w:rPrChange>
          </w:rPr>
          <w:instrText xml:space="preserve"> PAGEREF _Toc531381560 \h </w:instrText>
        </w:r>
        <w:r w:rsidRPr="00920004">
          <w:rPr>
            <w:noProof/>
            <w:rPrChange w:id="2316" w:author="phuong vu" w:date="2018-11-30T22:36:00Z">
              <w:rPr>
                <w:noProof/>
              </w:rPr>
            </w:rPrChange>
          </w:rPr>
        </w:r>
      </w:ins>
      <w:r w:rsidRPr="00920004">
        <w:rPr>
          <w:noProof/>
          <w:rPrChange w:id="2317" w:author="phuong vu" w:date="2018-11-30T22:36:00Z">
            <w:rPr>
              <w:noProof/>
            </w:rPr>
          </w:rPrChange>
        </w:rPr>
        <w:fldChar w:fldCharType="separate"/>
      </w:r>
      <w:ins w:id="2318" w:author="phuong vu" w:date="2018-11-30T22:33:00Z">
        <w:r w:rsidRPr="00920004">
          <w:rPr>
            <w:noProof/>
            <w:rPrChange w:id="2319" w:author="phuong vu" w:date="2018-11-30T22:36:00Z">
              <w:rPr>
                <w:noProof/>
              </w:rPr>
            </w:rPrChange>
          </w:rPr>
          <w:t>85</w:t>
        </w:r>
        <w:r w:rsidRPr="00920004">
          <w:rPr>
            <w:noProof/>
            <w:rPrChange w:id="2320" w:author="phuong vu" w:date="2018-11-30T22:36:00Z">
              <w:rPr>
                <w:noProof/>
              </w:rPr>
            </w:rPrChange>
          </w:rPr>
          <w:fldChar w:fldCharType="end"/>
        </w:r>
      </w:ins>
    </w:p>
    <w:p w14:paraId="56326762" w14:textId="47C517ED" w:rsidR="00920004" w:rsidRPr="00920004" w:rsidRDefault="00920004">
      <w:pPr>
        <w:pStyle w:val="TOC2"/>
        <w:tabs>
          <w:tab w:val="left" w:pos="660"/>
          <w:tab w:val="right" w:leader="dot" w:pos="8777"/>
        </w:tabs>
        <w:rPr>
          <w:ins w:id="2321" w:author="phuong vu" w:date="2018-11-30T22:33:00Z"/>
          <w:rFonts w:asciiTheme="minorHAnsi" w:eastAsiaTheme="minorEastAsia" w:hAnsiTheme="minorHAnsi" w:cstheme="minorBidi"/>
          <w:noProof/>
          <w:sz w:val="22"/>
          <w:szCs w:val="22"/>
          <w:lang w:val="en-US"/>
          <w:rPrChange w:id="2322" w:author="phuong vu" w:date="2018-11-30T22:36:00Z">
            <w:rPr>
              <w:ins w:id="2323" w:author="phuong vu" w:date="2018-11-30T22:33:00Z"/>
              <w:rFonts w:asciiTheme="minorHAnsi" w:eastAsiaTheme="minorEastAsia" w:hAnsiTheme="minorHAnsi" w:cstheme="minorBidi"/>
              <w:noProof/>
              <w:sz w:val="22"/>
              <w:szCs w:val="22"/>
              <w:lang w:val="en-US"/>
            </w:rPr>
          </w:rPrChange>
        </w:rPr>
      </w:pPr>
      <w:ins w:id="2324" w:author="phuong vu" w:date="2018-11-30T22:33:00Z">
        <w:r w:rsidRPr="00920004">
          <w:rPr>
            <w:noProof/>
            <w:rPrChange w:id="2325" w:author="phuong vu" w:date="2018-11-30T22:36:00Z">
              <w:rPr>
                <w:noProof/>
              </w:rPr>
            </w:rPrChange>
          </w:rPr>
          <w:t>1.</w:t>
        </w:r>
        <w:r w:rsidRPr="00920004">
          <w:rPr>
            <w:rFonts w:asciiTheme="minorHAnsi" w:eastAsiaTheme="minorEastAsia" w:hAnsiTheme="minorHAnsi" w:cstheme="minorBidi"/>
            <w:noProof/>
            <w:sz w:val="22"/>
            <w:szCs w:val="22"/>
            <w:lang w:val="en-US"/>
            <w:rPrChange w:id="2326" w:author="phuong vu" w:date="2018-11-30T22:36:00Z">
              <w:rPr>
                <w:rFonts w:asciiTheme="minorHAnsi" w:eastAsiaTheme="minorEastAsia" w:hAnsiTheme="minorHAnsi" w:cstheme="minorBidi"/>
                <w:noProof/>
                <w:sz w:val="22"/>
                <w:szCs w:val="22"/>
                <w:lang w:val="en-US"/>
              </w:rPr>
            </w:rPrChange>
          </w:rPr>
          <w:tab/>
        </w:r>
        <w:r w:rsidRPr="00920004">
          <w:rPr>
            <w:noProof/>
            <w:rPrChange w:id="2327" w:author="phuong vu" w:date="2018-11-30T22:36:00Z">
              <w:rPr>
                <w:noProof/>
              </w:rPr>
            </w:rPrChange>
          </w:rPr>
          <w:t>Sơ đồ PDM</w:t>
        </w:r>
        <w:r w:rsidRPr="00920004">
          <w:rPr>
            <w:noProof/>
            <w:rPrChange w:id="2328" w:author="phuong vu" w:date="2018-11-30T22:36:00Z">
              <w:rPr>
                <w:noProof/>
              </w:rPr>
            </w:rPrChange>
          </w:rPr>
          <w:tab/>
        </w:r>
        <w:r w:rsidRPr="00920004">
          <w:rPr>
            <w:noProof/>
            <w:rPrChange w:id="2329" w:author="phuong vu" w:date="2018-11-30T22:36:00Z">
              <w:rPr>
                <w:noProof/>
              </w:rPr>
            </w:rPrChange>
          </w:rPr>
          <w:fldChar w:fldCharType="begin"/>
        </w:r>
        <w:r w:rsidRPr="00920004">
          <w:rPr>
            <w:noProof/>
            <w:rPrChange w:id="2330" w:author="phuong vu" w:date="2018-11-30T22:36:00Z">
              <w:rPr>
                <w:noProof/>
              </w:rPr>
            </w:rPrChange>
          </w:rPr>
          <w:instrText xml:space="preserve"> PAGEREF _Toc531381561 \h </w:instrText>
        </w:r>
        <w:r w:rsidRPr="00920004">
          <w:rPr>
            <w:noProof/>
            <w:rPrChange w:id="2331" w:author="phuong vu" w:date="2018-11-30T22:36:00Z">
              <w:rPr>
                <w:noProof/>
              </w:rPr>
            </w:rPrChange>
          </w:rPr>
        </w:r>
      </w:ins>
      <w:r w:rsidRPr="00920004">
        <w:rPr>
          <w:noProof/>
          <w:rPrChange w:id="2332" w:author="phuong vu" w:date="2018-11-30T22:36:00Z">
            <w:rPr>
              <w:noProof/>
            </w:rPr>
          </w:rPrChange>
        </w:rPr>
        <w:fldChar w:fldCharType="separate"/>
      </w:r>
      <w:ins w:id="2333" w:author="phuong vu" w:date="2018-11-30T22:33:00Z">
        <w:r w:rsidRPr="00920004">
          <w:rPr>
            <w:noProof/>
            <w:rPrChange w:id="2334" w:author="phuong vu" w:date="2018-11-30T22:36:00Z">
              <w:rPr>
                <w:noProof/>
              </w:rPr>
            </w:rPrChange>
          </w:rPr>
          <w:t>85</w:t>
        </w:r>
        <w:r w:rsidRPr="00920004">
          <w:rPr>
            <w:noProof/>
            <w:rPrChange w:id="2335" w:author="phuong vu" w:date="2018-11-30T22:36:00Z">
              <w:rPr>
                <w:noProof/>
              </w:rPr>
            </w:rPrChange>
          </w:rPr>
          <w:fldChar w:fldCharType="end"/>
        </w:r>
      </w:ins>
    </w:p>
    <w:p w14:paraId="66B50765" w14:textId="6E6F7875" w:rsidR="00920004" w:rsidRPr="00920004" w:rsidRDefault="00920004">
      <w:pPr>
        <w:pStyle w:val="TOC2"/>
        <w:tabs>
          <w:tab w:val="left" w:pos="660"/>
          <w:tab w:val="right" w:leader="dot" w:pos="8777"/>
        </w:tabs>
        <w:rPr>
          <w:ins w:id="2336" w:author="phuong vu" w:date="2018-11-30T22:33:00Z"/>
          <w:rFonts w:asciiTheme="minorHAnsi" w:eastAsiaTheme="minorEastAsia" w:hAnsiTheme="minorHAnsi" w:cstheme="minorBidi"/>
          <w:noProof/>
          <w:sz w:val="22"/>
          <w:szCs w:val="22"/>
          <w:lang w:val="en-US"/>
          <w:rPrChange w:id="2337" w:author="phuong vu" w:date="2018-11-30T22:36:00Z">
            <w:rPr>
              <w:ins w:id="2338" w:author="phuong vu" w:date="2018-11-30T22:33:00Z"/>
              <w:rFonts w:asciiTheme="minorHAnsi" w:eastAsiaTheme="minorEastAsia" w:hAnsiTheme="minorHAnsi" w:cstheme="minorBidi"/>
              <w:noProof/>
              <w:sz w:val="22"/>
              <w:szCs w:val="22"/>
              <w:lang w:val="en-US"/>
            </w:rPr>
          </w:rPrChange>
        </w:rPr>
      </w:pPr>
      <w:ins w:id="2339" w:author="phuong vu" w:date="2018-11-30T22:33:00Z">
        <w:r w:rsidRPr="00920004">
          <w:rPr>
            <w:noProof/>
            <w:rPrChange w:id="2340" w:author="phuong vu" w:date="2018-11-30T22:36:00Z">
              <w:rPr>
                <w:noProof/>
              </w:rPr>
            </w:rPrChange>
          </w:rPr>
          <w:t>2.</w:t>
        </w:r>
        <w:r w:rsidRPr="00920004">
          <w:rPr>
            <w:rFonts w:asciiTheme="minorHAnsi" w:eastAsiaTheme="minorEastAsia" w:hAnsiTheme="minorHAnsi" w:cstheme="minorBidi"/>
            <w:noProof/>
            <w:sz w:val="22"/>
            <w:szCs w:val="22"/>
            <w:lang w:val="en-US"/>
            <w:rPrChange w:id="2341" w:author="phuong vu" w:date="2018-11-30T22:36:00Z">
              <w:rPr>
                <w:rFonts w:asciiTheme="minorHAnsi" w:eastAsiaTheme="minorEastAsia" w:hAnsiTheme="minorHAnsi" w:cstheme="minorBidi"/>
                <w:noProof/>
                <w:sz w:val="22"/>
                <w:szCs w:val="22"/>
                <w:lang w:val="en-US"/>
              </w:rPr>
            </w:rPrChange>
          </w:rPr>
          <w:tab/>
        </w:r>
        <w:r w:rsidRPr="00920004">
          <w:rPr>
            <w:noProof/>
            <w:rPrChange w:id="2342" w:author="phuong vu" w:date="2018-11-30T22:36:00Z">
              <w:rPr>
                <w:noProof/>
              </w:rPr>
            </w:rPrChange>
          </w:rPr>
          <w:t>Dữ liệu hiển thị danh sách đơn hàng</w:t>
        </w:r>
        <w:r w:rsidRPr="00920004">
          <w:rPr>
            <w:noProof/>
            <w:rPrChange w:id="2343" w:author="phuong vu" w:date="2018-11-30T22:36:00Z">
              <w:rPr>
                <w:noProof/>
              </w:rPr>
            </w:rPrChange>
          </w:rPr>
          <w:tab/>
        </w:r>
        <w:r w:rsidRPr="00920004">
          <w:rPr>
            <w:noProof/>
            <w:rPrChange w:id="2344" w:author="phuong vu" w:date="2018-11-30T22:36:00Z">
              <w:rPr>
                <w:noProof/>
              </w:rPr>
            </w:rPrChange>
          </w:rPr>
          <w:fldChar w:fldCharType="begin"/>
        </w:r>
        <w:r w:rsidRPr="00920004">
          <w:rPr>
            <w:noProof/>
            <w:rPrChange w:id="2345" w:author="phuong vu" w:date="2018-11-30T22:36:00Z">
              <w:rPr>
                <w:noProof/>
              </w:rPr>
            </w:rPrChange>
          </w:rPr>
          <w:instrText xml:space="preserve"> PAGEREF _Toc531381591 \h </w:instrText>
        </w:r>
        <w:r w:rsidRPr="00920004">
          <w:rPr>
            <w:noProof/>
            <w:rPrChange w:id="2346" w:author="phuong vu" w:date="2018-11-30T22:36:00Z">
              <w:rPr>
                <w:noProof/>
              </w:rPr>
            </w:rPrChange>
          </w:rPr>
        </w:r>
      </w:ins>
      <w:r w:rsidRPr="00920004">
        <w:rPr>
          <w:noProof/>
          <w:rPrChange w:id="2347" w:author="phuong vu" w:date="2018-11-30T22:36:00Z">
            <w:rPr>
              <w:noProof/>
            </w:rPr>
          </w:rPrChange>
        </w:rPr>
        <w:fldChar w:fldCharType="separate"/>
      </w:r>
      <w:ins w:id="2348" w:author="phuong vu" w:date="2018-11-30T22:33:00Z">
        <w:r w:rsidRPr="00920004">
          <w:rPr>
            <w:noProof/>
            <w:rPrChange w:id="2349" w:author="phuong vu" w:date="2018-11-30T22:36:00Z">
              <w:rPr>
                <w:noProof/>
              </w:rPr>
            </w:rPrChange>
          </w:rPr>
          <w:t>96</w:t>
        </w:r>
        <w:r w:rsidRPr="00920004">
          <w:rPr>
            <w:noProof/>
            <w:rPrChange w:id="2350" w:author="phuong vu" w:date="2018-11-30T22:36:00Z">
              <w:rPr>
                <w:noProof/>
              </w:rPr>
            </w:rPrChange>
          </w:rPr>
          <w:fldChar w:fldCharType="end"/>
        </w:r>
      </w:ins>
    </w:p>
    <w:p w14:paraId="49E9A401" w14:textId="5C3C1153" w:rsidR="00920004" w:rsidRPr="00920004" w:rsidRDefault="00920004">
      <w:pPr>
        <w:pStyle w:val="TOC1"/>
        <w:rPr>
          <w:ins w:id="2351" w:author="phuong vu" w:date="2018-11-30T22:33:00Z"/>
          <w:rFonts w:asciiTheme="minorHAnsi" w:eastAsiaTheme="minorEastAsia" w:hAnsiTheme="minorHAnsi" w:cstheme="minorBidi"/>
          <w:noProof/>
          <w:sz w:val="22"/>
          <w:szCs w:val="22"/>
          <w:lang w:val="en-US"/>
          <w:rPrChange w:id="2352" w:author="phuong vu" w:date="2018-11-30T22:36:00Z">
            <w:rPr>
              <w:ins w:id="2353" w:author="phuong vu" w:date="2018-11-30T22:33:00Z"/>
              <w:rFonts w:asciiTheme="minorHAnsi" w:eastAsiaTheme="minorEastAsia" w:hAnsiTheme="minorHAnsi" w:cstheme="minorBidi"/>
              <w:noProof/>
              <w:sz w:val="22"/>
              <w:szCs w:val="22"/>
              <w:lang w:val="en-US"/>
            </w:rPr>
          </w:rPrChange>
        </w:rPr>
      </w:pPr>
      <w:ins w:id="2354" w:author="phuong vu" w:date="2018-11-30T22:33:00Z">
        <w:r w:rsidRPr="00920004">
          <w:rPr>
            <w:noProof/>
            <w:rPrChange w:id="2355" w:author="phuong vu" w:date="2018-11-30T22:36:00Z">
              <w:rPr>
                <w:noProof/>
              </w:rPr>
            </w:rPrChange>
          </w:rPr>
          <w:t>TÀI LIỆU THAM KHẢO</w:t>
        </w:r>
        <w:r w:rsidRPr="00920004">
          <w:rPr>
            <w:noProof/>
            <w:rPrChange w:id="2356" w:author="phuong vu" w:date="2018-11-30T22:36:00Z">
              <w:rPr>
                <w:noProof/>
              </w:rPr>
            </w:rPrChange>
          </w:rPr>
          <w:tab/>
        </w:r>
        <w:r w:rsidRPr="00920004">
          <w:rPr>
            <w:noProof/>
            <w:rPrChange w:id="2357" w:author="phuong vu" w:date="2018-11-30T22:36:00Z">
              <w:rPr>
                <w:noProof/>
              </w:rPr>
            </w:rPrChange>
          </w:rPr>
          <w:fldChar w:fldCharType="begin"/>
        </w:r>
        <w:r w:rsidRPr="00920004">
          <w:rPr>
            <w:noProof/>
            <w:rPrChange w:id="2358" w:author="phuong vu" w:date="2018-11-30T22:36:00Z">
              <w:rPr>
                <w:noProof/>
              </w:rPr>
            </w:rPrChange>
          </w:rPr>
          <w:instrText xml:space="preserve"> PAGEREF _Toc531381592 \h </w:instrText>
        </w:r>
        <w:r w:rsidRPr="00920004">
          <w:rPr>
            <w:noProof/>
            <w:rPrChange w:id="2359" w:author="phuong vu" w:date="2018-11-30T22:36:00Z">
              <w:rPr>
                <w:noProof/>
              </w:rPr>
            </w:rPrChange>
          </w:rPr>
        </w:r>
      </w:ins>
      <w:r w:rsidRPr="00920004">
        <w:rPr>
          <w:noProof/>
          <w:rPrChange w:id="2360" w:author="phuong vu" w:date="2018-11-30T22:36:00Z">
            <w:rPr>
              <w:noProof/>
            </w:rPr>
          </w:rPrChange>
        </w:rPr>
        <w:fldChar w:fldCharType="separate"/>
      </w:r>
      <w:ins w:id="2361" w:author="phuong vu" w:date="2018-11-30T22:33:00Z">
        <w:r w:rsidRPr="00920004">
          <w:rPr>
            <w:noProof/>
            <w:rPrChange w:id="2362" w:author="phuong vu" w:date="2018-11-30T22:36:00Z">
              <w:rPr>
                <w:noProof/>
              </w:rPr>
            </w:rPrChange>
          </w:rPr>
          <w:t>97</w:t>
        </w:r>
        <w:r w:rsidRPr="00920004">
          <w:rPr>
            <w:noProof/>
            <w:rPrChange w:id="2363" w:author="phuong vu" w:date="2018-11-30T22:36:00Z">
              <w:rPr>
                <w:noProof/>
              </w:rPr>
            </w:rPrChange>
          </w:rPr>
          <w:fldChar w:fldCharType="end"/>
        </w:r>
      </w:ins>
    </w:p>
    <w:p w14:paraId="4CA3D3D3" w14:textId="5BE936B5" w:rsidR="006A2C8A" w:rsidRPr="00920004" w:rsidDel="003610CA" w:rsidRDefault="006A2C8A" w:rsidP="00BD0851">
      <w:pPr>
        <w:pStyle w:val="TOC1"/>
        <w:spacing w:before="240" w:line="0" w:lineRule="atLeast"/>
        <w:rPr>
          <w:del w:id="2364" w:author="phuong vu" w:date="2018-11-21T23:18:00Z"/>
          <w:rFonts w:eastAsiaTheme="minorEastAsia"/>
          <w:noProof/>
          <w:sz w:val="22"/>
          <w:szCs w:val="22"/>
          <w:lang w:val="en-US"/>
          <w:rPrChange w:id="2365" w:author="phuong vu" w:date="2018-11-30T22:36:00Z">
            <w:rPr>
              <w:del w:id="2366" w:author="phuong vu" w:date="2018-11-21T23:18:00Z"/>
              <w:rFonts w:asciiTheme="minorHAnsi" w:eastAsiaTheme="minorEastAsia" w:hAnsiTheme="minorHAnsi" w:cstheme="minorBidi"/>
              <w:noProof/>
              <w:sz w:val="22"/>
              <w:szCs w:val="22"/>
              <w:lang w:val="en-US"/>
            </w:rPr>
          </w:rPrChange>
        </w:rPr>
        <w:pPrChange w:id="2367" w:author="phuong vu" w:date="2018-11-30T14:16:00Z">
          <w:pPr>
            <w:pStyle w:val="TOC1"/>
          </w:pPr>
        </w:pPrChange>
      </w:pPr>
      <w:del w:id="2368" w:author="phuong vu" w:date="2018-11-21T23:18:00Z">
        <w:r w:rsidRPr="00920004" w:rsidDel="003610CA">
          <w:rPr>
            <w:noProof/>
            <w:rPrChange w:id="2369" w:author="phuong vu" w:date="2018-11-30T22:36:00Z">
              <w:rPr>
                <w:noProof/>
              </w:rPr>
            </w:rPrChange>
          </w:rPr>
          <w:delText>KÍ HIỆU VÀ VIẾT TẮT</w:delText>
        </w:r>
        <w:r w:rsidRPr="00920004" w:rsidDel="003610CA">
          <w:rPr>
            <w:noProof/>
            <w:rPrChange w:id="2370" w:author="phuong vu" w:date="2018-11-30T22:36:00Z">
              <w:rPr>
                <w:noProof/>
              </w:rPr>
            </w:rPrChange>
          </w:rPr>
          <w:tab/>
          <w:delText>9</w:delText>
        </w:r>
      </w:del>
    </w:p>
    <w:p w14:paraId="44021EE4" w14:textId="7D873466" w:rsidR="006A2C8A" w:rsidRPr="00920004" w:rsidDel="003610CA" w:rsidRDefault="006A2C8A" w:rsidP="00BD0851">
      <w:pPr>
        <w:pStyle w:val="TOC1"/>
        <w:spacing w:before="240" w:line="0" w:lineRule="atLeast"/>
        <w:rPr>
          <w:del w:id="2371" w:author="phuong vu" w:date="2018-11-21T23:18:00Z"/>
          <w:rFonts w:eastAsiaTheme="minorEastAsia"/>
          <w:noProof/>
          <w:sz w:val="22"/>
          <w:szCs w:val="22"/>
          <w:lang w:val="en-US"/>
          <w:rPrChange w:id="2372" w:author="phuong vu" w:date="2018-11-30T22:36:00Z">
            <w:rPr>
              <w:del w:id="2373" w:author="phuong vu" w:date="2018-11-21T23:18:00Z"/>
              <w:rFonts w:asciiTheme="minorHAnsi" w:eastAsiaTheme="minorEastAsia" w:hAnsiTheme="minorHAnsi" w:cstheme="minorBidi"/>
              <w:noProof/>
              <w:sz w:val="22"/>
              <w:szCs w:val="22"/>
              <w:lang w:val="en-US"/>
            </w:rPr>
          </w:rPrChange>
        </w:rPr>
        <w:pPrChange w:id="2374" w:author="phuong vu" w:date="2018-11-30T14:16:00Z">
          <w:pPr>
            <w:pStyle w:val="TOC1"/>
          </w:pPr>
        </w:pPrChange>
      </w:pPr>
      <w:del w:id="2375" w:author="phuong vu" w:date="2018-11-21T23:18:00Z">
        <w:r w:rsidRPr="00920004" w:rsidDel="003610CA">
          <w:rPr>
            <w:noProof/>
            <w:rPrChange w:id="2376" w:author="phuong vu" w:date="2018-11-30T22:36:00Z">
              <w:rPr>
                <w:noProof/>
              </w:rPr>
            </w:rPrChange>
          </w:rPr>
          <w:delText>DANH SÁCH HÌNH</w:delText>
        </w:r>
        <w:r w:rsidRPr="00920004" w:rsidDel="003610CA">
          <w:rPr>
            <w:noProof/>
            <w:rPrChange w:id="2377" w:author="phuong vu" w:date="2018-11-30T22:36:00Z">
              <w:rPr>
                <w:noProof/>
              </w:rPr>
            </w:rPrChange>
          </w:rPr>
          <w:tab/>
          <w:delText>10</w:delText>
        </w:r>
      </w:del>
    </w:p>
    <w:p w14:paraId="2067F77B" w14:textId="4C50735B" w:rsidR="006A2C8A" w:rsidRPr="00920004" w:rsidDel="003610CA" w:rsidRDefault="006A2C8A" w:rsidP="00BD0851">
      <w:pPr>
        <w:pStyle w:val="TOC1"/>
        <w:spacing w:before="240" w:line="0" w:lineRule="atLeast"/>
        <w:rPr>
          <w:del w:id="2378" w:author="phuong vu" w:date="2018-11-21T23:18:00Z"/>
          <w:rFonts w:eastAsiaTheme="minorEastAsia"/>
          <w:noProof/>
          <w:sz w:val="22"/>
          <w:szCs w:val="22"/>
          <w:lang w:val="en-US"/>
          <w:rPrChange w:id="2379" w:author="phuong vu" w:date="2018-11-30T22:36:00Z">
            <w:rPr>
              <w:del w:id="2380" w:author="phuong vu" w:date="2018-11-21T23:18:00Z"/>
              <w:rFonts w:asciiTheme="minorHAnsi" w:eastAsiaTheme="minorEastAsia" w:hAnsiTheme="minorHAnsi" w:cstheme="minorBidi"/>
              <w:noProof/>
              <w:sz w:val="22"/>
              <w:szCs w:val="22"/>
              <w:lang w:val="en-US"/>
            </w:rPr>
          </w:rPrChange>
        </w:rPr>
        <w:pPrChange w:id="2381" w:author="phuong vu" w:date="2018-11-30T14:16:00Z">
          <w:pPr>
            <w:pStyle w:val="TOC1"/>
          </w:pPr>
        </w:pPrChange>
      </w:pPr>
      <w:del w:id="2382" w:author="phuong vu" w:date="2018-11-21T23:18:00Z">
        <w:r w:rsidRPr="00920004" w:rsidDel="003610CA">
          <w:rPr>
            <w:noProof/>
            <w:rPrChange w:id="2383" w:author="phuong vu" w:date="2018-11-30T22:36:00Z">
              <w:rPr>
                <w:noProof/>
              </w:rPr>
            </w:rPrChange>
          </w:rPr>
          <w:delText>DANH MỤC BẢNG</w:delText>
        </w:r>
        <w:r w:rsidRPr="00920004" w:rsidDel="003610CA">
          <w:rPr>
            <w:noProof/>
            <w:rPrChange w:id="2384" w:author="phuong vu" w:date="2018-11-30T22:36:00Z">
              <w:rPr>
                <w:noProof/>
              </w:rPr>
            </w:rPrChange>
          </w:rPr>
          <w:tab/>
          <w:delText>11</w:delText>
        </w:r>
      </w:del>
    </w:p>
    <w:p w14:paraId="4F8DFDAD" w14:textId="2623C6AD" w:rsidR="006A2C8A" w:rsidRPr="00920004" w:rsidDel="003610CA" w:rsidRDefault="006A2C8A" w:rsidP="00BD0851">
      <w:pPr>
        <w:pStyle w:val="TOC1"/>
        <w:spacing w:before="240" w:line="0" w:lineRule="atLeast"/>
        <w:rPr>
          <w:del w:id="2385" w:author="phuong vu" w:date="2018-11-21T23:18:00Z"/>
          <w:rFonts w:eastAsiaTheme="minorEastAsia"/>
          <w:noProof/>
          <w:sz w:val="22"/>
          <w:szCs w:val="22"/>
          <w:lang w:val="en-US"/>
          <w:rPrChange w:id="2386" w:author="phuong vu" w:date="2018-11-30T22:36:00Z">
            <w:rPr>
              <w:del w:id="2387" w:author="phuong vu" w:date="2018-11-21T23:18:00Z"/>
              <w:rFonts w:asciiTheme="minorHAnsi" w:eastAsiaTheme="minorEastAsia" w:hAnsiTheme="minorHAnsi" w:cstheme="minorBidi"/>
              <w:noProof/>
              <w:sz w:val="22"/>
              <w:szCs w:val="22"/>
              <w:lang w:val="en-US"/>
            </w:rPr>
          </w:rPrChange>
        </w:rPr>
        <w:pPrChange w:id="2388" w:author="phuong vu" w:date="2018-11-30T14:16:00Z">
          <w:pPr>
            <w:pStyle w:val="TOC1"/>
          </w:pPr>
        </w:pPrChange>
      </w:pPr>
      <w:del w:id="2389" w:author="phuong vu" w:date="2018-11-21T23:18:00Z">
        <w:r w:rsidRPr="00920004" w:rsidDel="003610CA">
          <w:rPr>
            <w:noProof/>
            <w:rPrChange w:id="2390" w:author="phuong vu" w:date="2018-11-30T22:36:00Z">
              <w:rPr>
                <w:noProof/>
              </w:rPr>
            </w:rPrChange>
          </w:rPr>
          <w:delText>TÓM TẮT</w:delText>
        </w:r>
        <w:r w:rsidRPr="00920004" w:rsidDel="003610CA">
          <w:rPr>
            <w:noProof/>
            <w:rPrChange w:id="2391" w:author="phuong vu" w:date="2018-11-30T22:36:00Z">
              <w:rPr>
                <w:noProof/>
              </w:rPr>
            </w:rPrChange>
          </w:rPr>
          <w:tab/>
          <w:delText>12</w:delText>
        </w:r>
      </w:del>
    </w:p>
    <w:p w14:paraId="1549C771" w14:textId="1362DC42" w:rsidR="006A2C8A" w:rsidRPr="00920004" w:rsidDel="003610CA" w:rsidRDefault="006A2C8A" w:rsidP="00BD0851">
      <w:pPr>
        <w:pStyle w:val="TOC1"/>
        <w:spacing w:before="240" w:line="0" w:lineRule="atLeast"/>
        <w:rPr>
          <w:del w:id="2392" w:author="phuong vu" w:date="2018-11-21T23:18:00Z"/>
          <w:rFonts w:eastAsiaTheme="minorEastAsia"/>
          <w:noProof/>
          <w:sz w:val="22"/>
          <w:szCs w:val="22"/>
          <w:lang w:val="en-US"/>
          <w:rPrChange w:id="2393" w:author="phuong vu" w:date="2018-11-30T22:36:00Z">
            <w:rPr>
              <w:del w:id="2394" w:author="phuong vu" w:date="2018-11-21T23:18:00Z"/>
              <w:rFonts w:asciiTheme="minorHAnsi" w:eastAsiaTheme="minorEastAsia" w:hAnsiTheme="minorHAnsi" w:cstheme="minorBidi"/>
              <w:noProof/>
              <w:sz w:val="22"/>
              <w:szCs w:val="22"/>
              <w:lang w:val="en-US"/>
            </w:rPr>
          </w:rPrChange>
        </w:rPr>
        <w:pPrChange w:id="2395" w:author="phuong vu" w:date="2018-11-30T14:16:00Z">
          <w:pPr>
            <w:pStyle w:val="TOC1"/>
          </w:pPr>
        </w:pPrChange>
      </w:pPr>
      <w:del w:id="2396" w:author="phuong vu" w:date="2018-11-21T23:18:00Z">
        <w:r w:rsidRPr="00920004" w:rsidDel="003610CA">
          <w:rPr>
            <w:noProof/>
            <w:rPrChange w:id="2397" w:author="phuong vu" w:date="2018-11-30T22:36:00Z">
              <w:rPr>
                <w:noProof/>
              </w:rPr>
            </w:rPrChange>
          </w:rPr>
          <w:delText>ABSTRACT</w:delText>
        </w:r>
        <w:r w:rsidRPr="00920004" w:rsidDel="003610CA">
          <w:rPr>
            <w:noProof/>
            <w:rPrChange w:id="2398" w:author="phuong vu" w:date="2018-11-30T22:36:00Z">
              <w:rPr>
                <w:noProof/>
              </w:rPr>
            </w:rPrChange>
          </w:rPr>
          <w:tab/>
          <w:delText>13</w:delText>
        </w:r>
      </w:del>
    </w:p>
    <w:p w14:paraId="4A74FB9D" w14:textId="11034638" w:rsidR="006A2C8A" w:rsidRPr="00920004" w:rsidDel="003610CA" w:rsidRDefault="006A2C8A" w:rsidP="00BD0851">
      <w:pPr>
        <w:pStyle w:val="TOC1"/>
        <w:spacing w:before="240" w:line="0" w:lineRule="atLeast"/>
        <w:rPr>
          <w:del w:id="2399" w:author="phuong vu" w:date="2018-11-21T23:18:00Z"/>
          <w:rFonts w:eastAsiaTheme="minorEastAsia"/>
          <w:noProof/>
          <w:sz w:val="22"/>
          <w:szCs w:val="22"/>
          <w:lang w:val="en-US"/>
          <w:rPrChange w:id="2400" w:author="phuong vu" w:date="2018-11-30T22:36:00Z">
            <w:rPr>
              <w:del w:id="2401" w:author="phuong vu" w:date="2018-11-21T23:18:00Z"/>
              <w:rFonts w:asciiTheme="minorHAnsi" w:eastAsiaTheme="minorEastAsia" w:hAnsiTheme="minorHAnsi" w:cstheme="minorBidi"/>
              <w:noProof/>
              <w:sz w:val="22"/>
              <w:szCs w:val="22"/>
              <w:lang w:val="en-US"/>
            </w:rPr>
          </w:rPrChange>
        </w:rPr>
        <w:pPrChange w:id="2402" w:author="phuong vu" w:date="2018-11-30T14:16:00Z">
          <w:pPr>
            <w:pStyle w:val="TOC1"/>
          </w:pPr>
        </w:pPrChange>
      </w:pPr>
      <w:del w:id="2403" w:author="phuong vu" w:date="2018-11-21T23:18:00Z">
        <w:r w:rsidRPr="00920004" w:rsidDel="003610CA">
          <w:rPr>
            <w:noProof/>
            <w:rPrChange w:id="2404" w:author="phuong vu" w:date="2018-11-30T22:36:00Z">
              <w:rPr>
                <w:noProof/>
              </w:rPr>
            </w:rPrChange>
          </w:rPr>
          <w:delText>TỪ KHÓA</w:delText>
        </w:r>
        <w:r w:rsidRPr="00920004" w:rsidDel="003610CA">
          <w:rPr>
            <w:noProof/>
            <w:rPrChange w:id="2405" w:author="phuong vu" w:date="2018-11-30T22:36:00Z">
              <w:rPr>
                <w:noProof/>
              </w:rPr>
            </w:rPrChange>
          </w:rPr>
          <w:tab/>
          <w:delText>14</w:delText>
        </w:r>
      </w:del>
    </w:p>
    <w:p w14:paraId="04E58D68" w14:textId="37C760A1" w:rsidR="006A2C8A" w:rsidRPr="00920004" w:rsidDel="003610CA" w:rsidRDefault="006A2C8A" w:rsidP="00BD0851">
      <w:pPr>
        <w:pStyle w:val="TOC1"/>
        <w:tabs>
          <w:tab w:val="left" w:pos="1540"/>
        </w:tabs>
        <w:spacing w:before="240" w:line="0" w:lineRule="atLeast"/>
        <w:rPr>
          <w:del w:id="2406" w:author="phuong vu" w:date="2018-11-21T23:18:00Z"/>
          <w:rFonts w:eastAsiaTheme="minorEastAsia"/>
          <w:noProof/>
          <w:sz w:val="22"/>
          <w:szCs w:val="22"/>
          <w:lang w:val="en-US"/>
          <w:rPrChange w:id="2407" w:author="phuong vu" w:date="2018-11-30T22:36:00Z">
            <w:rPr>
              <w:del w:id="2408" w:author="phuong vu" w:date="2018-11-21T23:18:00Z"/>
              <w:rFonts w:asciiTheme="minorHAnsi" w:eastAsiaTheme="minorEastAsia" w:hAnsiTheme="minorHAnsi" w:cstheme="minorBidi"/>
              <w:noProof/>
              <w:sz w:val="22"/>
              <w:szCs w:val="22"/>
              <w:lang w:val="en-US"/>
            </w:rPr>
          </w:rPrChange>
        </w:rPr>
        <w:pPrChange w:id="2409" w:author="phuong vu" w:date="2018-11-30T14:16:00Z">
          <w:pPr>
            <w:pStyle w:val="TOC1"/>
            <w:tabs>
              <w:tab w:val="left" w:pos="1540"/>
            </w:tabs>
          </w:pPr>
        </w:pPrChange>
      </w:pPr>
      <w:del w:id="2410" w:author="phuong vu" w:date="2018-11-21T23:18:00Z">
        <w:r w:rsidRPr="00920004" w:rsidDel="003610CA">
          <w:rPr>
            <w:noProof/>
            <w:rPrChange w:id="2411" w:author="phuong vu" w:date="2018-11-30T22:36:00Z">
              <w:rPr>
                <w:noProof/>
              </w:rPr>
            </w:rPrChange>
          </w:rPr>
          <w:delText>CHƯƠNG 1 -</w:delText>
        </w:r>
        <w:r w:rsidRPr="00920004" w:rsidDel="003610CA">
          <w:rPr>
            <w:rFonts w:eastAsiaTheme="minorEastAsia"/>
            <w:noProof/>
            <w:sz w:val="22"/>
            <w:szCs w:val="22"/>
            <w:lang w:val="en-US"/>
            <w:rPrChange w:id="241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13" w:author="phuong vu" w:date="2018-11-30T22:36:00Z">
              <w:rPr>
                <w:noProof/>
              </w:rPr>
            </w:rPrChange>
          </w:rPr>
          <w:delText>TỔNG QUAN</w:delText>
        </w:r>
        <w:r w:rsidRPr="00920004" w:rsidDel="003610CA">
          <w:rPr>
            <w:noProof/>
            <w:rPrChange w:id="2414" w:author="phuong vu" w:date="2018-11-30T22:36:00Z">
              <w:rPr>
                <w:noProof/>
              </w:rPr>
            </w:rPrChange>
          </w:rPr>
          <w:tab/>
          <w:delText>15</w:delText>
        </w:r>
      </w:del>
    </w:p>
    <w:p w14:paraId="756E7A50" w14:textId="748853EC" w:rsidR="006A2C8A" w:rsidRPr="00920004" w:rsidDel="003610CA" w:rsidRDefault="006A2C8A" w:rsidP="00BD0851">
      <w:pPr>
        <w:pStyle w:val="TOC2"/>
        <w:tabs>
          <w:tab w:val="left" w:pos="880"/>
          <w:tab w:val="right" w:leader="dot" w:pos="8777"/>
        </w:tabs>
        <w:spacing w:before="240" w:line="0" w:lineRule="atLeast"/>
        <w:rPr>
          <w:del w:id="2415" w:author="phuong vu" w:date="2018-11-21T23:18:00Z"/>
          <w:rFonts w:eastAsiaTheme="minorEastAsia"/>
          <w:noProof/>
          <w:sz w:val="22"/>
          <w:szCs w:val="22"/>
          <w:lang w:val="en-US"/>
          <w:rPrChange w:id="2416" w:author="phuong vu" w:date="2018-11-30T22:36:00Z">
            <w:rPr>
              <w:del w:id="2417" w:author="phuong vu" w:date="2018-11-21T23:18:00Z"/>
              <w:rFonts w:asciiTheme="minorHAnsi" w:eastAsiaTheme="minorEastAsia" w:hAnsiTheme="minorHAnsi" w:cstheme="minorBidi"/>
              <w:noProof/>
              <w:sz w:val="22"/>
              <w:szCs w:val="22"/>
              <w:lang w:val="en-US"/>
            </w:rPr>
          </w:rPrChange>
        </w:rPr>
        <w:pPrChange w:id="2418" w:author="phuong vu" w:date="2018-11-30T14:16:00Z">
          <w:pPr>
            <w:pStyle w:val="TOC2"/>
            <w:tabs>
              <w:tab w:val="left" w:pos="880"/>
              <w:tab w:val="right" w:leader="dot" w:pos="8777"/>
            </w:tabs>
          </w:pPr>
        </w:pPrChange>
      </w:pPr>
      <w:del w:id="2419" w:author="phuong vu" w:date="2018-11-21T23:18:00Z">
        <w:r w:rsidRPr="00920004" w:rsidDel="003610CA">
          <w:rPr>
            <w:noProof/>
            <w:lang w:val="en-US"/>
            <w:rPrChange w:id="2420" w:author="phuong vu" w:date="2018-11-30T22:36:00Z">
              <w:rPr>
                <w:noProof/>
                <w:lang w:val="en-US"/>
              </w:rPr>
            </w:rPrChange>
          </w:rPr>
          <w:delText>1.1</w:delText>
        </w:r>
        <w:r w:rsidRPr="00920004" w:rsidDel="003610CA">
          <w:rPr>
            <w:rFonts w:eastAsiaTheme="minorEastAsia"/>
            <w:noProof/>
            <w:sz w:val="22"/>
            <w:szCs w:val="22"/>
            <w:lang w:val="en-US"/>
            <w:rPrChange w:id="2421"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22" w:author="phuong vu" w:date="2018-11-30T22:36:00Z">
              <w:rPr>
                <w:noProof/>
                <w:lang w:val="en-US"/>
              </w:rPr>
            </w:rPrChange>
          </w:rPr>
          <w:delText>Đặt vấn đề</w:delText>
        </w:r>
        <w:r w:rsidRPr="00920004" w:rsidDel="003610CA">
          <w:rPr>
            <w:noProof/>
            <w:rPrChange w:id="2423" w:author="phuong vu" w:date="2018-11-30T22:36:00Z">
              <w:rPr>
                <w:noProof/>
              </w:rPr>
            </w:rPrChange>
          </w:rPr>
          <w:tab/>
          <w:delText>15</w:delText>
        </w:r>
      </w:del>
    </w:p>
    <w:p w14:paraId="2A573D5C" w14:textId="09BD3443" w:rsidR="006A2C8A" w:rsidRPr="00920004" w:rsidDel="003610CA" w:rsidRDefault="006A2C8A" w:rsidP="00BD0851">
      <w:pPr>
        <w:pStyle w:val="TOC2"/>
        <w:tabs>
          <w:tab w:val="left" w:pos="880"/>
          <w:tab w:val="right" w:leader="dot" w:pos="8777"/>
        </w:tabs>
        <w:spacing w:before="240" w:line="0" w:lineRule="atLeast"/>
        <w:rPr>
          <w:del w:id="2424" w:author="phuong vu" w:date="2018-11-21T23:18:00Z"/>
          <w:rFonts w:eastAsiaTheme="minorEastAsia"/>
          <w:noProof/>
          <w:sz w:val="22"/>
          <w:szCs w:val="22"/>
          <w:lang w:val="en-US"/>
          <w:rPrChange w:id="2425" w:author="phuong vu" w:date="2018-11-30T22:36:00Z">
            <w:rPr>
              <w:del w:id="2426" w:author="phuong vu" w:date="2018-11-21T23:18:00Z"/>
              <w:rFonts w:asciiTheme="minorHAnsi" w:eastAsiaTheme="minorEastAsia" w:hAnsiTheme="minorHAnsi" w:cstheme="minorBidi"/>
              <w:noProof/>
              <w:sz w:val="22"/>
              <w:szCs w:val="22"/>
              <w:lang w:val="en-US"/>
            </w:rPr>
          </w:rPrChange>
        </w:rPr>
        <w:pPrChange w:id="2427" w:author="phuong vu" w:date="2018-11-30T14:16:00Z">
          <w:pPr>
            <w:pStyle w:val="TOC2"/>
            <w:tabs>
              <w:tab w:val="left" w:pos="880"/>
              <w:tab w:val="right" w:leader="dot" w:pos="8777"/>
            </w:tabs>
          </w:pPr>
        </w:pPrChange>
      </w:pPr>
      <w:del w:id="2428" w:author="phuong vu" w:date="2018-11-21T23:18:00Z">
        <w:r w:rsidRPr="00920004" w:rsidDel="003610CA">
          <w:rPr>
            <w:noProof/>
            <w:lang w:val="en-US"/>
            <w:rPrChange w:id="2429" w:author="phuong vu" w:date="2018-11-30T22:36:00Z">
              <w:rPr>
                <w:noProof/>
                <w:lang w:val="en-US"/>
              </w:rPr>
            </w:rPrChange>
          </w:rPr>
          <w:delText>1.2</w:delText>
        </w:r>
        <w:r w:rsidRPr="00920004" w:rsidDel="003610CA">
          <w:rPr>
            <w:rFonts w:eastAsiaTheme="minorEastAsia"/>
            <w:noProof/>
            <w:sz w:val="22"/>
            <w:szCs w:val="22"/>
            <w:lang w:val="en-US"/>
            <w:rPrChange w:id="2430"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31" w:author="phuong vu" w:date="2018-11-30T22:36:00Z">
              <w:rPr>
                <w:noProof/>
                <w:lang w:val="en-US"/>
              </w:rPr>
            </w:rPrChange>
          </w:rPr>
          <w:delText>Lịch sử giải quyết vấn đề</w:delText>
        </w:r>
        <w:r w:rsidRPr="00920004" w:rsidDel="003610CA">
          <w:rPr>
            <w:noProof/>
            <w:rPrChange w:id="2432" w:author="phuong vu" w:date="2018-11-30T22:36:00Z">
              <w:rPr>
                <w:noProof/>
              </w:rPr>
            </w:rPrChange>
          </w:rPr>
          <w:tab/>
          <w:delText>15</w:delText>
        </w:r>
      </w:del>
    </w:p>
    <w:p w14:paraId="6FD9B448" w14:textId="4B9C432B" w:rsidR="006A2C8A" w:rsidRPr="00920004" w:rsidDel="003610CA" w:rsidRDefault="006A2C8A" w:rsidP="00BD0851">
      <w:pPr>
        <w:pStyle w:val="TOC2"/>
        <w:tabs>
          <w:tab w:val="left" w:pos="880"/>
          <w:tab w:val="right" w:leader="dot" w:pos="8777"/>
        </w:tabs>
        <w:spacing w:before="240" w:line="0" w:lineRule="atLeast"/>
        <w:rPr>
          <w:del w:id="2433" w:author="phuong vu" w:date="2018-11-21T23:18:00Z"/>
          <w:rFonts w:eastAsiaTheme="minorEastAsia"/>
          <w:noProof/>
          <w:sz w:val="22"/>
          <w:szCs w:val="22"/>
          <w:lang w:val="en-US"/>
          <w:rPrChange w:id="2434" w:author="phuong vu" w:date="2018-11-30T22:36:00Z">
            <w:rPr>
              <w:del w:id="2435" w:author="phuong vu" w:date="2018-11-21T23:18:00Z"/>
              <w:rFonts w:asciiTheme="minorHAnsi" w:eastAsiaTheme="minorEastAsia" w:hAnsiTheme="minorHAnsi" w:cstheme="minorBidi"/>
              <w:noProof/>
              <w:sz w:val="22"/>
              <w:szCs w:val="22"/>
              <w:lang w:val="en-US"/>
            </w:rPr>
          </w:rPrChange>
        </w:rPr>
        <w:pPrChange w:id="2436" w:author="phuong vu" w:date="2018-11-30T14:16:00Z">
          <w:pPr>
            <w:pStyle w:val="TOC2"/>
            <w:tabs>
              <w:tab w:val="left" w:pos="880"/>
              <w:tab w:val="right" w:leader="dot" w:pos="8777"/>
            </w:tabs>
          </w:pPr>
        </w:pPrChange>
      </w:pPr>
      <w:del w:id="2437" w:author="phuong vu" w:date="2018-11-21T23:18:00Z">
        <w:r w:rsidRPr="00920004" w:rsidDel="003610CA">
          <w:rPr>
            <w:noProof/>
            <w:lang w:val="en-US"/>
            <w:rPrChange w:id="2438" w:author="phuong vu" w:date="2018-11-30T22:36:00Z">
              <w:rPr>
                <w:noProof/>
                <w:lang w:val="en-US"/>
              </w:rPr>
            </w:rPrChange>
          </w:rPr>
          <w:delText>1.3</w:delText>
        </w:r>
        <w:r w:rsidRPr="00920004" w:rsidDel="003610CA">
          <w:rPr>
            <w:rFonts w:eastAsiaTheme="minorEastAsia"/>
            <w:noProof/>
            <w:sz w:val="22"/>
            <w:szCs w:val="22"/>
            <w:lang w:val="en-US"/>
            <w:rPrChange w:id="243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40" w:author="phuong vu" w:date="2018-11-30T22:36:00Z">
              <w:rPr>
                <w:noProof/>
              </w:rPr>
            </w:rPrChange>
          </w:rPr>
          <w:delText>Phạm</w:delText>
        </w:r>
        <w:r w:rsidRPr="00920004" w:rsidDel="003610CA">
          <w:rPr>
            <w:noProof/>
            <w:lang w:val="en-US"/>
            <w:rPrChange w:id="2441" w:author="phuong vu" w:date="2018-11-30T22:36:00Z">
              <w:rPr>
                <w:noProof/>
                <w:lang w:val="en-US"/>
              </w:rPr>
            </w:rPrChange>
          </w:rPr>
          <w:delText xml:space="preserve"> vi đề tài</w:delText>
        </w:r>
        <w:r w:rsidRPr="00920004" w:rsidDel="003610CA">
          <w:rPr>
            <w:noProof/>
            <w:rPrChange w:id="2442" w:author="phuong vu" w:date="2018-11-30T22:36:00Z">
              <w:rPr>
                <w:noProof/>
              </w:rPr>
            </w:rPrChange>
          </w:rPr>
          <w:tab/>
          <w:delText>16</w:delText>
        </w:r>
      </w:del>
    </w:p>
    <w:p w14:paraId="0DE62166" w14:textId="0F7284C0" w:rsidR="006A2C8A" w:rsidRPr="00920004" w:rsidDel="003610CA" w:rsidRDefault="006A2C8A" w:rsidP="00BD0851">
      <w:pPr>
        <w:pStyle w:val="TOC2"/>
        <w:tabs>
          <w:tab w:val="left" w:pos="880"/>
          <w:tab w:val="right" w:leader="dot" w:pos="8777"/>
        </w:tabs>
        <w:spacing w:before="240" w:line="0" w:lineRule="atLeast"/>
        <w:rPr>
          <w:del w:id="2443" w:author="phuong vu" w:date="2018-11-21T23:18:00Z"/>
          <w:rFonts w:eastAsiaTheme="minorEastAsia"/>
          <w:noProof/>
          <w:sz w:val="22"/>
          <w:szCs w:val="22"/>
          <w:lang w:val="en-US"/>
          <w:rPrChange w:id="2444" w:author="phuong vu" w:date="2018-11-30T22:36:00Z">
            <w:rPr>
              <w:del w:id="2445" w:author="phuong vu" w:date="2018-11-21T23:18:00Z"/>
              <w:rFonts w:asciiTheme="minorHAnsi" w:eastAsiaTheme="minorEastAsia" w:hAnsiTheme="minorHAnsi" w:cstheme="minorBidi"/>
              <w:noProof/>
              <w:sz w:val="22"/>
              <w:szCs w:val="22"/>
              <w:lang w:val="en-US"/>
            </w:rPr>
          </w:rPrChange>
        </w:rPr>
        <w:pPrChange w:id="2446" w:author="phuong vu" w:date="2018-11-30T14:16:00Z">
          <w:pPr>
            <w:pStyle w:val="TOC2"/>
            <w:tabs>
              <w:tab w:val="left" w:pos="880"/>
              <w:tab w:val="right" w:leader="dot" w:pos="8777"/>
            </w:tabs>
          </w:pPr>
        </w:pPrChange>
      </w:pPr>
      <w:del w:id="2447" w:author="phuong vu" w:date="2018-11-21T23:18:00Z">
        <w:r w:rsidRPr="00920004" w:rsidDel="003610CA">
          <w:rPr>
            <w:noProof/>
            <w:lang w:val="en-US"/>
            <w:rPrChange w:id="2448" w:author="phuong vu" w:date="2018-11-30T22:36:00Z">
              <w:rPr>
                <w:noProof/>
                <w:lang w:val="en-US"/>
              </w:rPr>
            </w:rPrChange>
          </w:rPr>
          <w:delText>1.4</w:delText>
        </w:r>
        <w:r w:rsidRPr="00920004" w:rsidDel="003610CA">
          <w:rPr>
            <w:rFonts w:eastAsiaTheme="minorEastAsia"/>
            <w:noProof/>
            <w:sz w:val="22"/>
            <w:szCs w:val="22"/>
            <w:lang w:val="en-US"/>
            <w:rPrChange w:id="244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450" w:author="phuong vu" w:date="2018-11-30T22:36:00Z">
              <w:rPr>
                <w:noProof/>
                <w:lang w:val="en-US"/>
              </w:rPr>
            </w:rPrChange>
          </w:rPr>
          <w:delText>Phương pháp nghiên cứu</w:delText>
        </w:r>
        <w:r w:rsidRPr="00920004" w:rsidDel="003610CA">
          <w:rPr>
            <w:noProof/>
            <w:rPrChange w:id="2451" w:author="phuong vu" w:date="2018-11-30T22:36:00Z">
              <w:rPr>
                <w:noProof/>
              </w:rPr>
            </w:rPrChange>
          </w:rPr>
          <w:tab/>
          <w:delText>16</w:delText>
        </w:r>
      </w:del>
    </w:p>
    <w:p w14:paraId="509C079E" w14:textId="3FFB60BE" w:rsidR="006A2C8A" w:rsidRPr="00920004" w:rsidDel="003610CA" w:rsidRDefault="006A2C8A" w:rsidP="00BD0851">
      <w:pPr>
        <w:pStyle w:val="TOC3"/>
        <w:tabs>
          <w:tab w:val="left" w:pos="1320"/>
          <w:tab w:val="right" w:leader="dot" w:pos="8777"/>
        </w:tabs>
        <w:spacing w:before="240" w:line="0" w:lineRule="atLeast"/>
        <w:rPr>
          <w:del w:id="2452" w:author="phuong vu" w:date="2018-11-21T23:18:00Z"/>
          <w:rFonts w:eastAsiaTheme="minorEastAsia"/>
          <w:noProof/>
          <w:sz w:val="22"/>
          <w:szCs w:val="22"/>
          <w:lang w:val="en-US"/>
          <w:rPrChange w:id="2453" w:author="phuong vu" w:date="2018-11-30T22:36:00Z">
            <w:rPr>
              <w:del w:id="2454" w:author="phuong vu" w:date="2018-11-21T23:18:00Z"/>
              <w:rFonts w:asciiTheme="minorHAnsi" w:eastAsiaTheme="minorEastAsia" w:hAnsiTheme="minorHAnsi" w:cstheme="minorBidi"/>
              <w:noProof/>
              <w:sz w:val="22"/>
              <w:szCs w:val="22"/>
              <w:lang w:val="en-US"/>
            </w:rPr>
          </w:rPrChange>
        </w:rPr>
        <w:pPrChange w:id="2455" w:author="phuong vu" w:date="2018-11-30T14:16:00Z">
          <w:pPr>
            <w:pStyle w:val="TOC3"/>
            <w:tabs>
              <w:tab w:val="left" w:pos="1320"/>
              <w:tab w:val="right" w:leader="dot" w:pos="8777"/>
            </w:tabs>
          </w:pPr>
        </w:pPrChange>
      </w:pPr>
      <w:del w:id="2456" w:author="phuong vu" w:date="2018-11-21T23:18:00Z">
        <w:r w:rsidRPr="00920004" w:rsidDel="003610CA">
          <w:rPr>
            <w:noProof/>
            <w:rPrChange w:id="2457" w:author="phuong vu" w:date="2018-11-30T22:36:00Z">
              <w:rPr>
                <w:noProof/>
              </w:rPr>
            </w:rPrChange>
          </w:rPr>
          <w:delText>1.4.1</w:delText>
        </w:r>
        <w:r w:rsidRPr="00920004" w:rsidDel="003610CA">
          <w:rPr>
            <w:rFonts w:eastAsiaTheme="minorEastAsia"/>
            <w:noProof/>
            <w:sz w:val="22"/>
            <w:szCs w:val="22"/>
            <w:lang w:val="en-US"/>
            <w:rPrChange w:id="245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59" w:author="phuong vu" w:date="2018-11-30T22:36:00Z">
              <w:rPr>
                <w:noProof/>
              </w:rPr>
            </w:rPrChange>
          </w:rPr>
          <w:delText>Mục tiêu nghiên cứu</w:delText>
        </w:r>
        <w:r w:rsidRPr="00920004" w:rsidDel="003610CA">
          <w:rPr>
            <w:noProof/>
            <w:rPrChange w:id="2460" w:author="phuong vu" w:date="2018-11-30T22:36:00Z">
              <w:rPr>
                <w:noProof/>
              </w:rPr>
            </w:rPrChange>
          </w:rPr>
          <w:tab/>
          <w:delText>16</w:delText>
        </w:r>
      </w:del>
    </w:p>
    <w:p w14:paraId="0CDD0FC5" w14:textId="417CF757" w:rsidR="006A2C8A" w:rsidRPr="00920004" w:rsidDel="003610CA" w:rsidRDefault="006A2C8A" w:rsidP="00BD0851">
      <w:pPr>
        <w:pStyle w:val="TOC3"/>
        <w:tabs>
          <w:tab w:val="left" w:pos="1320"/>
          <w:tab w:val="right" w:leader="dot" w:pos="8777"/>
        </w:tabs>
        <w:spacing w:before="240" w:line="0" w:lineRule="atLeast"/>
        <w:rPr>
          <w:del w:id="2461" w:author="phuong vu" w:date="2018-11-21T23:18:00Z"/>
          <w:rFonts w:eastAsiaTheme="minorEastAsia"/>
          <w:noProof/>
          <w:sz w:val="22"/>
          <w:szCs w:val="22"/>
          <w:lang w:val="en-US"/>
          <w:rPrChange w:id="2462" w:author="phuong vu" w:date="2018-11-30T22:36:00Z">
            <w:rPr>
              <w:del w:id="2463" w:author="phuong vu" w:date="2018-11-21T23:18:00Z"/>
              <w:rFonts w:asciiTheme="minorHAnsi" w:eastAsiaTheme="minorEastAsia" w:hAnsiTheme="minorHAnsi" w:cstheme="minorBidi"/>
              <w:noProof/>
              <w:sz w:val="22"/>
              <w:szCs w:val="22"/>
              <w:lang w:val="en-US"/>
            </w:rPr>
          </w:rPrChange>
        </w:rPr>
        <w:pPrChange w:id="2464" w:author="phuong vu" w:date="2018-11-30T14:16:00Z">
          <w:pPr>
            <w:pStyle w:val="TOC3"/>
            <w:tabs>
              <w:tab w:val="left" w:pos="1320"/>
              <w:tab w:val="right" w:leader="dot" w:pos="8777"/>
            </w:tabs>
          </w:pPr>
        </w:pPrChange>
      </w:pPr>
      <w:del w:id="2465" w:author="phuong vu" w:date="2018-11-21T23:18:00Z">
        <w:r w:rsidRPr="00920004" w:rsidDel="003610CA">
          <w:rPr>
            <w:noProof/>
            <w:rPrChange w:id="2466" w:author="phuong vu" w:date="2018-11-30T22:36:00Z">
              <w:rPr>
                <w:noProof/>
              </w:rPr>
            </w:rPrChange>
          </w:rPr>
          <w:delText>1.4.2</w:delText>
        </w:r>
        <w:r w:rsidRPr="00920004" w:rsidDel="003610CA">
          <w:rPr>
            <w:rFonts w:eastAsiaTheme="minorEastAsia"/>
            <w:noProof/>
            <w:sz w:val="22"/>
            <w:szCs w:val="22"/>
            <w:lang w:val="en-US"/>
            <w:rPrChange w:id="246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68" w:author="phuong vu" w:date="2018-11-30T22:36:00Z">
              <w:rPr>
                <w:noProof/>
              </w:rPr>
            </w:rPrChange>
          </w:rPr>
          <w:delText>Đối tượng nghiên cứu</w:delText>
        </w:r>
        <w:r w:rsidRPr="00920004" w:rsidDel="003610CA">
          <w:rPr>
            <w:noProof/>
            <w:rPrChange w:id="2469" w:author="phuong vu" w:date="2018-11-30T22:36:00Z">
              <w:rPr>
                <w:noProof/>
              </w:rPr>
            </w:rPrChange>
          </w:rPr>
          <w:tab/>
          <w:delText>17</w:delText>
        </w:r>
      </w:del>
    </w:p>
    <w:p w14:paraId="17B2A41A" w14:textId="269D212C" w:rsidR="006A2C8A" w:rsidRPr="00920004" w:rsidDel="003610CA" w:rsidRDefault="006A2C8A" w:rsidP="00BD0851">
      <w:pPr>
        <w:pStyle w:val="TOC3"/>
        <w:tabs>
          <w:tab w:val="left" w:pos="1320"/>
          <w:tab w:val="right" w:leader="dot" w:pos="8777"/>
        </w:tabs>
        <w:spacing w:before="240" w:line="0" w:lineRule="atLeast"/>
        <w:rPr>
          <w:del w:id="2470" w:author="phuong vu" w:date="2018-11-21T23:18:00Z"/>
          <w:rFonts w:eastAsiaTheme="minorEastAsia"/>
          <w:noProof/>
          <w:sz w:val="22"/>
          <w:szCs w:val="22"/>
          <w:lang w:val="en-US"/>
          <w:rPrChange w:id="2471" w:author="phuong vu" w:date="2018-11-30T22:36:00Z">
            <w:rPr>
              <w:del w:id="2472" w:author="phuong vu" w:date="2018-11-21T23:18:00Z"/>
              <w:rFonts w:asciiTheme="minorHAnsi" w:eastAsiaTheme="minorEastAsia" w:hAnsiTheme="minorHAnsi" w:cstheme="minorBidi"/>
              <w:noProof/>
              <w:sz w:val="22"/>
              <w:szCs w:val="22"/>
              <w:lang w:val="en-US"/>
            </w:rPr>
          </w:rPrChange>
        </w:rPr>
        <w:pPrChange w:id="2473" w:author="phuong vu" w:date="2018-11-30T14:16:00Z">
          <w:pPr>
            <w:pStyle w:val="TOC3"/>
            <w:tabs>
              <w:tab w:val="left" w:pos="1320"/>
              <w:tab w:val="right" w:leader="dot" w:pos="8777"/>
            </w:tabs>
          </w:pPr>
        </w:pPrChange>
      </w:pPr>
      <w:del w:id="2474" w:author="phuong vu" w:date="2018-11-21T23:18:00Z">
        <w:r w:rsidRPr="00920004" w:rsidDel="003610CA">
          <w:rPr>
            <w:noProof/>
            <w:rPrChange w:id="2475" w:author="phuong vu" w:date="2018-11-30T22:36:00Z">
              <w:rPr>
                <w:noProof/>
              </w:rPr>
            </w:rPrChange>
          </w:rPr>
          <w:delText>1.4.3</w:delText>
        </w:r>
        <w:r w:rsidRPr="00920004" w:rsidDel="003610CA">
          <w:rPr>
            <w:rFonts w:eastAsiaTheme="minorEastAsia"/>
            <w:noProof/>
            <w:sz w:val="22"/>
            <w:szCs w:val="22"/>
            <w:lang w:val="en-US"/>
            <w:rPrChange w:id="247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77" w:author="phuong vu" w:date="2018-11-30T22:36:00Z">
              <w:rPr>
                <w:noProof/>
              </w:rPr>
            </w:rPrChange>
          </w:rPr>
          <w:delText>Phạm vi nghiên cứu</w:delText>
        </w:r>
        <w:r w:rsidRPr="00920004" w:rsidDel="003610CA">
          <w:rPr>
            <w:noProof/>
            <w:rPrChange w:id="2478" w:author="phuong vu" w:date="2018-11-30T22:36:00Z">
              <w:rPr>
                <w:noProof/>
              </w:rPr>
            </w:rPrChange>
          </w:rPr>
          <w:tab/>
          <w:delText>17</w:delText>
        </w:r>
      </w:del>
    </w:p>
    <w:p w14:paraId="3B4E4161" w14:textId="64206076" w:rsidR="006A2C8A" w:rsidRPr="00920004" w:rsidDel="003610CA" w:rsidRDefault="006A2C8A" w:rsidP="00BD0851">
      <w:pPr>
        <w:pStyle w:val="TOC1"/>
        <w:tabs>
          <w:tab w:val="left" w:pos="1540"/>
        </w:tabs>
        <w:spacing w:before="240" w:line="0" w:lineRule="atLeast"/>
        <w:rPr>
          <w:del w:id="2479" w:author="phuong vu" w:date="2018-11-21T23:18:00Z"/>
          <w:rFonts w:eastAsiaTheme="minorEastAsia"/>
          <w:noProof/>
          <w:sz w:val="22"/>
          <w:szCs w:val="22"/>
          <w:lang w:val="en-US"/>
          <w:rPrChange w:id="2480" w:author="phuong vu" w:date="2018-11-30T22:36:00Z">
            <w:rPr>
              <w:del w:id="2481" w:author="phuong vu" w:date="2018-11-21T23:18:00Z"/>
              <w:rFonts w:asciiTheme="minorHAnsi" w:eastAsiaTheme="minorEastAsia" w:hAnsiTheme="minorHAnsi" w:cstheme="minorBidi"/>
              <w:noProof/>
              <w:sz w:val="22"/>
              <w:szCs w:val="22"/>
              <w:lang w:val="en-US"/>
            </w:rPr>
          </w:rPrChange>
        </w:rPr>
        <w:pPrChange w:id="2482" w:author="phuong vu" w:date="2018-11-30T14:16:00Z">
          <w:pPr>
            <w:pStyle w:val="TOC1"/>
            <w:tabs>
              <w:tab w:val="left" w:pos="1540"/>
            </w:tabs>
          </w:pPr>
        </w:pPrChange>
      </w:pPr>
      <w:del w:id="2483" w:author="phuong vu" w:date="2018-11-21T23:18:00Z">
        <w:r w:rsidRPr="00920004" w:rsidDel="003610CA">
          <w:rPr>
            <w:noProof/>
            <w:rPrChange w:id="2484" w:author="phuong vu" w:date="2018-11-30T22:36:00Z">
              <w:rPr>
                <w:noProof/>
              </w:rPr>
            </w:rPrChange>
          </w:rPr>
          <w:delText>CHƯƠNG 2 -</w:delText>
        </w:r>
        <w:r w:rsidRPr="00920004" w:rsidDel="003610CA">
          <w:rPr>
            <w:rFonts w:eastAsiaTheme="minorEastAsia"/>
            <w:noProof/>
            <w:sz w:val="22"/>
            <w:szCs w:val="22"/>
            <w:lang w:val="en-US"/>
            <w:rPrChange w:id="248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86" w:author="phuong vu" w:date="2018-11-30T22:36:00Z">
              <w:rPr>
                <w:noProof/>
              </w:rPr>
            </w:rPrChange>
          </w:rPr>
          <w:delText>CƠ SỞ LÝ THUYẾT</w:delText>
        </w:r>
        <w:r w:rsidRPr="00920004" w:rsidDel="003610CA">
          <w:rPr>
            <w:noProof/>
            <w:rPrChange w:id="2487" w:author="phuong vu" w:date="2018-11-30T22:36:00Z">
              <w:rPr>
                <w:noProof/>
              </w:rPr>
            </w:rPrChange>
          </w:rPr>
          <w:tab/>
          <w:delText>18</w:delText>
        </w:r>
      </w:del>
    </w:p>
    <w:p w14:paraId="442EE81A" w14:textId="75915064" w:rsidR="006A2C8A" w:rsidRPr="00920004" w:rsidDel="003610CA" w:rsidRDefault="006A2C8A" w:rsidP="00BD0851">
      <w:pPr>
        <w:pStyle w:val="TOC2"/>
        <w:tabs>
          <w:tab w:val="left" w:pos="880"/>
          <w:tab w:val="right" w:leader="dot" w:pos="8777"/>
        </w:tabs>
        <w:spacing w:before="240" w:line="0" w:lineRule="atLeast"/>
        <w:rPr>
          <w:del w:id="2488" w:author="phuong vu" w:date="2018-11-21T23:18:00Z"/>
          <w:rFonts w:eastAsiaTheme="minorEastAsia"/>
          <w:noProof/>
          <w:sz w:val="22"/>
          <w:szCs w:val="22"/>
          <w:lang w:val="en-US"/>
          <w:rPrChange w:id="2489" w:author="phuong vu" w:date="2018-11-30T22:36:00Z">
            <w:rPr>
              <w:del w:id="2490" w:author="phuong vu" w:date="2018-11-21T23:18:00Z"/>
              <w:rFonts w:asciiTheme="minorHAnsi" w:eastAsiaTheme="minorEastAsia" w:hAnsiTheme="minorHAnsi" w:cstheme="minorBidi"/>
              <w:noProof/>
              <w:sz w:val="22"/>
              <w:szCs w:val="22"/>
              <w:lang w:val="en-US"/>
            </w:rPr>
          </w:rPrChange>
        </w:rPr>
        <w:pPrChange w:id="2491" w:author="phuong vu" w:date="2018-11-30T14:16:00Z">
          <w:pPr>
            <w:pStyle w:val="TOC2"/>
            <w:tabs>
              <w:tab w:val="left" w:pos="880"/>
              <w:tab w:val="right" w:leader="dot" w:pos="8777"/>
            </w:tabs>
          </w:pPr>
        </w:pPrChange>
      </w:pPr>
      <w:del w:id="2492" w:author="phuong vu" w:date="2018-11-21T23:18:00Z">
        <w:r w:rsidRPr="00920004" w:rsidDel="003610CA">
          <w:rPr>
            <w:noProof/>
            <w:rPrChange w:id="2493" w:author="phuong vu" w:date="2018-11-30T22:36:00Z">
              <w:rPr>
                <w:noProof/>
              </w:rPr>
            </w:rPrChange>
          </w:rPr>
          <w:delText>2.1</w:delText>
        </w:r>
        <w:r w:rsidRPr="00920004" w:rsidDel="003610CA">
          <w:rPr>
            <w:rFonts w:eastAsiaTheme="minorEastAsia"/>
            <w:noProof/>
            <w:sz w:val="22"/>
            <w:szCs w:val="22"/>
            <w:lang w:val="en-US"/>
            <w:rPrChange w:id="249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495" w:author="phuong vu" w:date="2018-11-30T22:36:00Z">
              <w:rPr>
                <w:noProof/>
              </w:rPr>
            </w:rPrChange>
          </w:rPr>
          <w:delText>Tìm hiểu về nền tảng Android</w:delText>
        </w:r>
        <w:r w:rsidRPr="00920004" w:rsidDel="003610CA">
          <w:rPr>
            <w:noProof/>
            <w:vertAlign w:val="superscript"/>
            <w:rPrChange w:id="2496" w:author="phuong vu" w:date="2018-11-30T22:36:00Z">
              <w:rPr>
                <w:noProof/>
                <w:vertAlign w:val="superscript"/>
              </w:rPr>
            </w:rPrChange>
          </w:rPr>
          <w:delText>[1]</w:delText>
        </w:r>
        <w:r w:rsidRPr="00920004" w:rsidDel="003610CA">
          <w:rPr>
            <w:noProof/>
            <w:rPrChange w:id="2497" w:author="phuong vu" w:date="2018-11-30T22:36:00Z">
              <w:rPr>
                <w:noProof/>
              </w:rPr>
            </w:rPrChange>
          </w:rPr>
          <w:tab/>
          <w:delText>18</w:delText>
        </w:r>
      </w:del>
    </w:p>
    <w:p w14:paraId="568AFA52" w14:textId="4B311DA4" w:rsidR="006A2C8A" w:rsidRPr="00920004" w:rsidDel="003610CA" w:rsidRDefault="006A2C8A" w:rsidP="00BD0851">
      <w:pPr>
        <w:pStyle w:val="TOC2"/>
        <w:tabs>
          <w:tab w:val="left" w:pos="880"/>
          <w:tab w:val="right" w:leader="dot" w:pos="8777"/>
        </w:tabs>
        <w:spacing w:before="240" w:line="0" w:lineRule="atLeast"/>
        <w:rPr>
          <w:del w:id="2498" w:author="phuong vu" w:date="2018-11-21T23:18:00Z"/>
          <w:rFonts w:eastAsiaTheme="minorEastAsia"/>
          <w:noProof/>
          <w:sz w:val="22"/>
          <w:szCs w:val="22"/>
          <w:lang w:val="en-US"/>
          <w:rPrChange w:id="2499" w:author="phuong vu" w:date="2018-11-30T22:36:00Z">
            <w:rPr>
              <w:del w:id="2500" w:author="phuong vu" w:date="2018-11-21T23:18:00Z"/>
              <w:rFonts w:asciiTheme="minorHAnsi" w:eastAsiaTheme="minorEastAsia" w:hAnsiTheme="minorHAnsi" w:cstheme="minorBidi"/>
              <w:noProof/>
              <w:sz w:val="22"/>
              <w:szCs w:val="22"/>
              <w:lang w:val="en-US"/>
            </w:rPr>
          </w:rPrChange>
        </w:rPr>
        <w:pPrChange w:id="2501" w:author="phuong vu" w:date="2018-11-30T14:16:00Z">
          <w:pPr>
            <w:pStyle w:val="TOC2"/>
            <w:tabs>
              <w:tab w:val="left" w:pos="880"/>
              <w:tab w:val="right" w:leader="dot" w:pos="8777"/>
            </w:tabs>
          </w:pPr>
        </w:pPrChange>
      </w:pPr>
      <w:del w:id="2502" w:author="phuong vu" w:date="2018-11-21T23:18:00Z">
        <w:r w:rsidRPr="00920004" w:rsidDel="003610CA">
          <w:rPr>
            <w:noProof/>
            <w:rPrChange w:id="2503" w:author="phuong vu" w:date="2018-11-30T22:36:00Z">
              <w:rPr>
                <w:noProof/>
              </w:rPr>
            </w:rPrChange>
          </w:rPr>
          <w:delText>2.2</w:delText>
        </w:r>
        <w:r w:rsidRPr="00920004" w:rsidDel="003610CA">
          <w:rPr>
            <w:rFonts w:eastAsiaTheme="minorEastAsia"/>
            <w:noProof/>
            <w:sz w:val="22"/>
            <w:szCs w:val="22"/>
            <w:lang w:val="en-US"/>
            <w:rPrChange w:id="250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05" w:author="phuong vu" w:date="2018-11-30T22:36:00Z">
              <w:rPr>
                <w:noProof/>
              </w:rPr>
            </w:rPrChange>
          </w:rPr>
          <w:delText xml:space="preserve">Tìm hiểu về GraphQL </w:delText>
        </w:r>
        <w:r w:rsidRPr="00920004" w:rsidDel="003610CA">
          <w:rPr>
            <w:noProof/>
            <w:vertAlign w:val="superscript"/>
            <w:rPrChange w:id="2506" w:author="phuong vu" w:date="2018-11-30T22:36:00Z">
              <w:rPr>
                <w:noProof/>
                <w:vertAlign w:val="superscript"/>
              </w:rPr>
            </w:rPrChange>
          </w:rPr>
          <w:delText>[2]</w:delText>
        </w:r>
        <w:r w:rsidRPr="00920004" w:rsidDel="003610CA">
          <w:rPr>
            <w:noProof/>
            <w:rPrChange w:id="2507" w:author="phuong vu" w:date="2018-11-30T22:36:00Z">
              <w:rPr>
                <w:noProof/>
              </w:rPr>
            </w:rPrChange>
          </w:rPr>
          <w:tab/>
          <w:delText>19</w:delText>
        </w:r>
      </w:del>
    </w:p>
    <w:p w14:paraId="2CB20391" w14:textId="7FB9A263" w:rsidR="006A2C8A" w:rsidRPr="00920004" w:rsidDel="003610CA" w:rsidRDefault="006A2C8A" w:rsidP="00BD0851">
      <w:pPr>
        <w:pStyle w:val="TOC2"/>
        <w:tabs>
          <w:tab w:val="left" w:pos="880"/>
          <w:tab w:val="right" w:leader="dot" w:pos="8777"/>
        </w:tabs>
        <w:spacing w:before="240" w:line="0" w:lineRule="atLeast"/>
        <w:rPr>
          <w:del w:id="2508" w:author="phuong vu" w:date="2018-11-21T23:18:00Z"/>
          <w:rFonts w:eastAsiaTheme="minorEastAsia"/>
          <w:noProof/>
          <w:sz w:val="22"/>
          <w:szCs w:val="22"/>
          <w:lang w:val="en-US"/>
          <w:rPrChange w:id="2509" w:author="phuong vu" w:date="2018-11-30T22:36:00Z">
            <w:rPr>
              <w:del w:id="2510" w:author="phuong vu" w:date="2018-11-21T23:18:00Z"/>
              <w:rFonts w:asciiTheme="minorHAnsi" w:eastAsiaTheme="minorEastAsia" w:hAnsiTheme="minorHAnsi" w:cstheme="minorBidi"/>
              <w:noProof/>
              <w:sz w:val="22"/>
              <w:szCs w:val="22"/>
              <w:lang w:val="en-US"/>
            </w:rPr>
          </w:rPrChange>
        </w:rPr>
        <w:pPrChange w:id="2511" w:author="phuong vu" w:date="2018-11-30T14:16:00Z">
          <w:pPr>
            <w:pStyle w:val="TOC2"/>
            <w:tabs>
              <w:tab w:val="left" w:pos="880"/>
              <w:tab w:val="right" w:leader="dot" w:pos="8777"/>
            </w:tabs>
          </w:pPr>
        </w:pPrChange>
      </w:pPr>
      <w:del w:id="2512" w:author="phuong vu" w:date="2018-11-21T23:18:00Z">
        <w:r w:rsidRPr="00920004" w:rsidDel="003610CA">
          <w:rPr>
            <w:noProof/>
            <w:lang w:val="da-DK"/>
            <w:rPrChange w:id="2513" w:author="phuong vu" w:date="2018-11-30T22:36:00Z">
              <w:rPr>
                <w:noProof/>
                <w:lang w:val="da-DK"/>
              </w:rPr>
            </w:rPrChange>
          </w:rPr>
          <w:delText>2.3</w:delText>
        </w:r>
        <w:r w:rsidRPr="00920004" w:rsidDel="003610CA">
          <w:rPr>
            <w:rFonts w:eastAsiaTheme="minorEastAsia"/>
            <w:noProof/>
            <w:sz w:val="22"/>
            <w:szCs w:val="22"/>
            <w:lang w:val="en-US"/>
            <w:rPrChange w:id="2514"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da-DK"/>
            <w:rPrChange w:id="2515" w:author="phuong vu" w:date="2018-11-30T22:36:00Z">
              <w:rPr>
                <w:noProof/>
                <w:lang w:val="da-DK"/>
              </w:rPr>
            </w:rPrChange>
          </w:rPr>
          <w:delText xml:space="preserve">Tìm hiểu về Postgraphile </w:delText>
        </w:r>
        <w:r w:rsidRPr="00920004" w:rsidDel="003610CA">
          <w:rPr>
            <w:noProof/>
            <w:vertAlign w:val="superscript"/>
            <w:lang w:val="da-DK"/>
            <w:rPrChange w:id="2516" w:author="phuong vu" w:date="2018-11-30T22:36:00Z">
              <w:rPr>
                <w:noProof/>
                <w:vertAlign w:val="superscript"/>
                <w:lang w:val="da-DK"/>
              </w:rPr>
            </w:rPrChange>
          </w:rPr>
          <w:delText>[3][4]</w:delText>
        </w:r>
        <w:r w:rsidRPr="00920004" w:rsidDel="003610CA">
          <w:rPr>
            <w:noProof/>
            <w:rPrChange w:id="2517" w:author="phuong vu" w:date="2018-11-30T22:36:00Z">
              <w:rPr>
                <w:noProof/>
              </w:rPr>
            </w:rPrChange>
          </w:rPr>
          <w:tab/>
          <w:delText>21</w:delText>
        </w:r>
      </w:del>
    </w:p>
    <w:p w14:paraId="443F9B1B" w14:textId="0E205793" w:rsidR="006A2C8A" w:rsidRPr="00920004" w:rsidDel="003610CA" w:rsidRDefault="006A2C8A" w:rsidP="00BD0851">
      <w:pPr>
        <w:pStyle w:val="TOC2"/>
        <w:tabs>
          <w:tab w:val="left" w:pos="880"/>
          <w:tab w:val="right" w:leader="dot" w:pos="8777"/>
        </w:tabs>
        <w:spacing w:before="240" w:line="0" w:lineRule="atLeast"/>
        <w:rPr>
          <w:del w:id="2518" w:author="phuong vu" w:date="2018-11-21T23:18:00Z"/>
          <w:rFonts w:eastAsiaTheme="minorEastAsia"/>
          <w:noProof/>
          <w:sz w:val="22"/>
          <w:szCs w:val="22"/>
          <w:lang w:val="en-US"/>
          <w:rPrChange w:id="2519" w:author="phuong vu" w:date="2018-11-30T22:36:00Z">
            <w:rPr>
              <w:del w:id="2520" w:author="phuong vu" w:date="2018-11-21T23:18:00Z"/>
              <w:rFonts w:asciiTheme="minorHAnsi" w:eastAsiaTheme="minorEastAsia" w:hAnsiTheme="minorHAnsi" w:cstheme="minorBidi"/>
              <w:noProof/>
              <w:sz w:val="22"/>
              <w:szCs w:val="22"/>
              <w:lang w:val="en-US"/>
            </w:rPr>
          </w:rPrChange>
        </w:rPr>
        <w:pPrChange w:id="2521" w:author="phuong vu" w:date="2018-11-30T14:16:00Z">
          <w:pPr>
            <w:pStyle w:val="TOC2"/>
            <w:tabs>
              <w:tab w:val="left" w:pos="880"/>
              <w:tab w:val="right" w:leader="dot" w:pos="8777"/>
            </w:tabs>
          </w:pPr>
        </w:pPrChange>
      </w:pPr>
      <w:del w:id="2522" w:author="phuong vu" w:date="2018-11-21T23:18:00Z">
        <w:r w:rsidRPr="00920004" w:rsidDel="003610CA">
          <w:rPr>
            <w:noProof/>
            <w:rPrChange w:id="2523" w:author="phuong vu" w:date="2018-11-30T22:36:00Z">
              <w:rPr>
                <w:noProof/>
              </w:rPr>
            </w:rPrChange>
          </w:rPr>
          <w:delText>2.4</w:delText>
        </w:r>
        <w:r w:rsidRPr="00920004" w:rsidDel="003610CA">
          <w:rPr>
            <w:rFonts w:eastAsiaTheme="minorEastAsia"/>
            <w:noProof/>
            <w:sz w:val="22"/>
            <w:szCs w:val="22"/>
            <w:lang w:val="en-US"/>
            <w:rPrChange w:id="252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25" w:author="phuong vu" w:date="2018-11-30T22:36:00Z">
              <w:rPr>
                <w:noProof/>
              </w:rPr>
            </w:rPrChange>
          </w:rPr>
          <w:delText xml:space="preserve">Tìm hiểu về PostgreSQL </w:delText>
        </w:r>
        <w:r w:rsidRPr="00920004" w:rsidDel="003610CA">
          <w:rPr>
            <w:noProof/>
            <w:vertAlign w:val="superscript"/>
            <w:rPrChange w:id="2526" w:author="phuong vu" w:date="2018-11-30T22:36:00Z">
              <w:rPr>
                <w:noProof/>
                <w:vertAlign w:val="superscript"/>
              </w:rPr>
            </w:rPrChange>
          </w:rPr>
          <w:delText>[5]</w:delText>
        </w:r>
        <w:r w:rsidRPr="00920004" w:rsidDel="003610CA">
          <w:rPr>
            <w:noProof/>
            <w:rPrChange w:id="2527" w:author="phuong vu" w:date="2018-11-30T22:36:00Z">
              <w:rPr>
                <w:noProof/>
              </w:rPr>
            </w:rPrChange>
          </w:rPr>
          <w:tab/>
          <w:delText>21</w:delText>
        </w:r>
      </w:del>
    </w:p>
    <w:p w14:paraId="572E34F2" w14:textId="1B25CF5C" w:rsidR="006A2C8A" w:rsidRPr="00920004" w:rsidDel="003610CA" w:rsidRDefault="006A2C8A" w:rsidP="00BD0851">
      <w:pPr>
        <w:pStyle w:val="TOC2"/>
        <w:tabs>
          <w:tab w:val="left" w:pos="880"/>
          <w:tab w:val="right" w:leader="dot" w:pos="8777"/>
        </w:tabs>
        <w:spacing w:before="240" w:line="0" w:lineRule="atLeast"/>
        <w:rPr>
          <w:del w:id="2528" w:author="phuong vu" w:date="2018-11-21T23:18:00Z"/>
          <w:rFonts w:eastAsiaTheme="minorEastAsia"/>
          <w:noProof/>
          <w:sz w:val="22"/>
          <w:szCs w:val="22"/>
          <w:lang w:val="en-US"/>
          <w:rPrChange w:id="2529" w:author="phuong vu" w:date="2018-11-30T22:36:00Z">
            <w:rPr>
              <w:del w:id="2530" w:author="phuong vu" w:date="2018-11-21T23:18:00Z"/>
              <w:rFonts w:asciiTheme="minorHAnsi" w:eastAsiaTheme="minorEastAsia" w:hAnsiTheme="minorHAnsi" w:cstheme="minorBidi"/>
              <w:noProof/>
              <w:sz w:val="22"/>
              <w:szCs w:val="22"/>
              <w:lang w:val="en-US"/>
            </w:rPr>
          </w:rPrChange>
        </w:rPr>
        <w:pPrChange w:id="2531" w:author="phuong vu" w:date="2018-11-30T14:16:00Z">
          <w:pPr>
            <w:pStyle w:val="TOC2"/>
            <w:tabs>
              <w:tab w:val="left" w:pos="880"/>
              <w:tab w:val="right" w:leader="dot" w:pos="8777"/>
            </w:tabs>
          </w:pPr>
        </w:pPrChange>
      </w:pPr>
      <w:del w:id="2532" w:author="phuong vu" w:date="2018-11-21T23:18:00Z">
        <w:r w:rsidRPr="00920004" w:rsidDel="003610CA">
          <w:rPr>
            <w:noProof/>
            <w:rPrChange w:id="2533" w:author="phuong vu" w:date="2018-11-30T22:36:00Z">
              <w:rPr>
                <w:noProof/>
              </w:rPr>
            </w:rPrChange>
          </w:rPr>
          <w:delText>2.5</w:delText>
        </w:r>
        <w:r w:rsidRPr="00920004" w:rsidDel="003610CA">
          <w:rPr>
            <w:rFonts w:eastAsiaTheme="minorEastAsia"/>
            <w:noProof/>
            <w:sz w:val="22"/>
            <w:szCs w:val="22"/>
            <w:lang w:val="en-US"/>
            <w:rPrChange w:id="253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35" w:author="phuong vu" w:date="2018-11-30T22:36:00Z">
              <w:rPr>
                <w:noProof/>
              </w:rPr>
            </w:rPrChange>
          </w:rPr>
          <w:delText xml:space="preserve">Tìm hiểu về JSON Web Token </w:delText>
        </w:r>
        <w:r w:rsidRPr="00920004" w:rsidDel="003610CA">
          <w:rPr>
            <w:noProof/>
            <w:vertAlign w:val="superscript"/>
            <w:rPrChange w:id="2536" w:author="phuong vu" w:date="2018-11-30T22:36:00Z">
              <w:rPr>
                <w:noProof/>
                <w:vertAlign w:val="superscript"/>
              </w:rPr>
            </w:rPrChange>
          </w:rPr>
          <w:delText>[6]</w:delText>
        </w:r>
        <w:r w:rsidRPr="00920004" w:rsidDel="003610CA">
          <w:rPr>
            <w:noProof/>
            <w:rPrChange w:id="2537" w:author="phuong vu" w:date="2018-11-30T22:36:00Z">
              <w:rPr>
                <w:noProof/>
              </w:rPr>
            </w:rPrChange>
          </w:rPr>
          <w:tab/>
          <w:delText>22</w:delText>
        </w:r>
      </w:del>
    </w:p>
    <w:p w14:paraId="22B21576" w14:textId="3C765B5A" w:rsidR="006A2C8A" w:rsidRPr="00920004" w:rsidDel="003610CA" w:rsidRDefault="006A2C8A" w:rsidP="00BD0851">
      <w:pPr>
        <w:pStyle w:val="TOC2"/>
        <w:tabs>
          <w:tab w:val="left" w:pos="880"/>
          <w:tab w:val="right" w:leader="dot" w:pos="8777"/>
        </w:tabs>
        <w:spacing w:before="240" w:line="0" w:lineRule="atLeast"/>
        <w:rPr>
          <w:del w:id="2538" w:author="phuong vu" w:date="2018-11-21T23:18:00Z"/>
          <w:rFonts w:eastAsiaTheme="minorEastAsia"/>
          <w:noProof/>
          <w:sz w:val="22"/>
          <w:szCs w:val="22"/>
          <w:lang w:val="en-US"/>
          <w:rPrChange w:id="2539" w:author="phuong vu" w:date="2018-11-30T22:36:00Z">
            <w:rPr>
              <w:del w:id="2540" w:author="phuong vu" w:date="2018-11-21T23:18:00Z"/>
              <w:rFonts w:asciiTheme="minorHAnsi" w:eastAsiaTheme="minorEastAsia" w:hAnsiTheme="minorHAnsi" w:cstheme="minorBidi"/>
              <w:noProof/>
              <w:sz w:val="22"/>
              <w:szCs w:val="22"/>
              <w:lang w:val="en-US"/>
            </w:rPr>
          </w:rPrChange>
        </w:rPr>
        <w:pPrChange w:id="2541" w:author="phuong vu" w:date="2018-11-30T14:16:00Z">
          <w:pPr>
            <w:pStyle w:val="TOC2"/>
            <w:tabs>
              <w:tab w:val="left" w:pos="880"/>
              <w:tab w:val="right" w:leader="dot" w:pos="8777"/>
            </w:tabs>
          </w:pPr>
        </w:pPrChange>
      </w:pPr>
      <w:del w:id="2542" w:author="phuong vu" w:date="2018-11-21T23:18:00Z">
        <w:r w:rsidRPr="00920004" w:rsidDel="003610CA">
          <w:rPr>
            <w:noProof/>
            <w:rPrChange w:id="2543" w:author="phuong vu" w:date="2018-11-30T22:36:00Z">
              <w:rPr>
                <w:noProof/>
              </w:rPr>
            </w:rPrChange>
          </w:rPr>
          <w:delText>2.6</w:delText>
        </w:r>
        <w:r w:rsidRPr="00920004" w:rsidDel="003610CA">
          <w:rPr>
            <w:rFonts w:eastAsiaTheme="minorEastAsia"/>
            <w:noProof/>
            <w:sz w:val="22"/>
            <w:szCs w:val="22"/>
            <w:lang w:val="en-US"/>
            <w:rPrChange w:id="254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45" w:author="phuong vu" w:date="2018-11-30T22:36:00Z">
              <w:rPr>
                <w:noProof/>
              </w:rPr>
            </w:rPrChange>
          </w:rPr>
          <w:delText xml:space="preserve">Tìm hiểu về ReactJS </w:delText>
        </w:r>
        <w:r w:rsidRPr="00920004" w:rsidDel="003610CA">
          <w:rPr>
            <w:noProof/>
            <w:vertAlign w:val="superscript"/>
            <w:rPrChange w:id="2546" w:author="phuong vu" w:date="2018-11-30T22:36:00Z">
              <w:rPr>
                <w:noProof/>
                <w:vertAlign w:val="superscript"/>
              </w:rPr>
            </w:rPrChange>
          </w:rPr>
          <w:delText>[7]</w:delText>
        </w:r>
        <w:r w:rsidRPr="00920004" w:rsidDel="003610CA">
          <w:rPr>
            <w:noProof/>
            <w:rPrChange w:id="2547" w:author="phuong vu" w:date="2018-11-30T22:36:00Z">
              <w:rPr>
                <w:noProof/>
              </w:rPr>
            </w:rPrChange>
          </w:rPr>
          <w:tab/>
          <w:delText>22</w:delText>
        </w:r>
      </w:del>
    </w:p>
    <w:p w14:paraId="24EE18C6" w14:textId="0853293E" w:rsidR="006A2C8A" w:rsidRPr="00920004" w:rsidDel="003610CA" w:rsidRDefault="006A2C8A" w:rsidP="00BD0851">
      <w:pPr>
        <w:pStyle w:val="TOC2"/>
        <w:tabs>
          <w:tab w:val="left" w:pos="880"/>
          <w:tab w:val="right" w:leader="dot" w:pos="8777"/>
        </w:tabs>
        <w:spacing w:before="240" w:line="0" w:lineRule="atLeast"/>
        <w:rPr>
          <w:del w:id="2548" w:author="phuong vu" w:date="2018-11-21T23:18:00Z"/>
          <w:rFonts w:eastAsiaTheme="minorEastAsia"/>
          <w:noProof/>
          <w:sz w:val="22"/>
          <w:szCs w:val="22"/>
          <w:lang w:val="en-US"/>
          <w:rPrChange w:id="2549" w:author="phuong vu" w:date="2018-11-30T22:36:00Z">
            <w:rPr>
              <w:del w:id="2550" w:author="phuong vu" w:date="2018-11-21T23:18:00Z"/>
              <w:rFonts w:asciiTheme="minorHAnsi" w:eastAsiaTheme="minorEastAsia" w:hAnsiTheme="minorHAnsi" w:cstheme="minorBidi"/>
              <w:noProof/>
              <w:sz w:val="22"/>
              <w:szCs w:val="22"/>
              <w:lang w:val="en-US"/>
            </w:rPr>
          </w:rPrChange>
        </w:rPr>
        <w:pPrChange w:id="2551" w:author="phuong vu" w:date="2018-11-30T14:16:00Z">
          <w:pPr>
            <w:pStyle w:val="TOC2"/>
            <w:tabs>
              <w:tab w:val="left" w:pos="880"/>
              <w:tab w:val="right" w:leader="dot" w:pos="8777"/>
            </w:tabs>
          </w:pPr>
        </w:pPrChange>
      </w:pPr>
      <w:del w:id="2552" w:author="phuong vu" w:date="2018-11-21T23:18:00Z">
        <w:r w:rsidRPr="00920004" w:rsidDel="003610CA">
          <w:rPr>
            <w:noProof/>
            <w:rPrChange w:id="2553" w:author="phuong vu" w:date="2018-11-30T22:36:00Z">
              <w:rPr>
                <w:noProof/>
              </w:rPr>
            </w:rPrChange>
          </w:rPr>
          <w:delText>2.7</w:delText>
        </w:r>
        <w:r w:rsidRPr="00920004" w:rsidDel="003610CA">
          <w:rPr>
            <w:rFonts w:eastAsiaTheme="minorEastAsia"/>
            <w:noProof/>
            <w:sz w:val="22"/>
            <w:szCs w:val="22"/>
            <w:lang w:val="en-US"/>
            <w:rPrChange w:id="255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55" w:author="phuong vu" w:date="2018-11-30T22:36:00Z">
              <w:rPr>
                <w:noProof/>
              </w:rPr>
            </w:rPrChange>
          </w:rPr>
          <w:delText xml:space="preserve">Tìm hiểu về Apollo Client </w:delText>
        </w:r>
        <w:r w:rsidRPr="00920004" w:rsidDel="003610CA">
          <w:rPr>
            <w:noProof/>
            <w:vertAlign w:val="superscript"/>
            <w:rPrChange w:id="2556" w:author="phuong vu" w:date="2018-11-30T22:36:00Z">
              <w:rPr>
                <w:noProof/>
                <w:vertAlign w:val="superscript"/>
              </w:rPr>
            </w:rPrChange>
          </w:rPr>
          <w:delText>[8]</w:delText>
        </w:r>
        <w:r w:rsidRPr="00920004" w:rsidDel="003610CA">
          <w:rPr>
            <w:noProof/>
            <w:rPrChange w:id="2557" w:author="phuong vu" w:date="2018-11-30T22:36:00Z">
              <w:rPr>
                <w:noProof/>
              </w:rPr>
            </w:rPrChange>
          </w:rPr>
          <w:tab/>
          <w:delText>23</w:delText>
        </w:r>
      </w:del>
    </w:p>
    <w:p w14:paraId="5D3933A7" w14:textId="56C4351D" w:rsidR="006A2C8A" w:rsidRPr="00920004" w:rsidDel="003610CA" w:rsidRDefault="006A2C8A" w:rsidP="00BD0851">
      <w:pPr>
        <w:pStyle w:val="TOC1"/>
        <w:tabs>
          <w:tab w:val="left" w:pos="1540"/>
        </w:tabs>
        <w:spacing w:before="240" w:line="0" w:lineRule="atLeast"/>
        <w:rPr>
          <w:del w:id="2558" w:author="phuong vu" w:date="2018-11-21T23:18:00Z"/>
          <w:rFonts w:eastAsiaTheme="minorEastAsia"/>
          <w:noProof/>
          <w:sz w:val="22"/>
          <w:szCs w:val="22"/>
          <w:lang w:val="en-US"/>
          <w:rPrChange w:id="2559" w:author="phuong vu" w:date="2018-11-30T22:36:00Z">
            <w:rPr>
              <w:del w:id="2560" w:author="phuong vu" w:date="2018-11-21T23:18:00Z"/>
              <w:rFonts w:asciiTheme="minorHAnsi" w:eastAsiaTheme="minorEastAsia" w:hAnsiTheme="minorHAnsi" w:cstheme="minorBidi"/>
              <w:noProof/>
              <w:sz w:val="22"/>
              <w:szCs w:val="22"/>
              <w:lang w:val="en-US"/>
            </w:rPr>
          </w:rPrChange>
        </w:rPr>
        <w:pPrChange w:id="2561" w:author="phuong vu" w:date="2018-11-30T14:16:00Z">
          <w:pPr>
            <w:pStyle w:val="TOC1"/>
            <w:tabs>
              <w:tab w:val="left" w:pos="1540"/>
            </w:tabs>
          </w:pPr>
        </w:pPrChange>
      </w:pPr>
      <w:del w:id="2562" w:author="phuong vu" w:date="2018-11-21T23:18:00Z">
        <w:r w:rsidRPr="00920004" w:rsidDel="003610CA">
          <w:rPr>
            <w:noProof/>
            <w:rPrChange w:id="2563" w:author="phuong vu" w:date="2018-11-30T22:36:00Z">
              <w:rPr>
                <w:noProof/>
              </w:rPr>
            </w:rPrChange>
          </w:rPr>
          <w:delText>CHƯƠNG 3 -</w:delText>
        </w:r>
        <w:r w:rsidRPr="00920004" w:rsidDel="003610CA">
          <w:rPr>
            <w:rFonts w:eastAsiaTheme="minorEastAsia"/>
            <w:noProof/>
            <w:sz w:val="22"/>
            <w:szCs w:val="22"/>
            <w:lang w:val="en-US"/>
            <w:rPrChange w:id="256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65" w:author="phuong vu" w:date="2018-11-30T22:36:00Z">
              <w:rPr>
                <w:noProof/>
              </w:rPr>
            </w:rPrChange>
          </w:rPr>
          <w:delText>NỘI DUNG NGHIÊN CỨU</w:delText>
        </w:r>
        <w:r w:rsidRPr="00920004" w:rsidDel="003610CA">
          <w:rPr>
            <w:noProof/>
            <w:rPrChange w:id="2566" w:author="phuong vu" w:date="2018-11-30T22:36:00Z">
              <w:rPr>
                <w:noProof/>
              </w:rPr>
            </w:rPrChange>
          </w:rPr>
          <w:tab/>
          <w:delText>25</w:delText>
        </w:r>
      </w:del>
    </w:p>
    <w:p w14:paraId="767F71B2" w14:textId="351D5C16" w:rsidR="006A2C8A" w:rsidRPr="00920004" w:rsidDel="003610CA" w:rsidRDefault="006A2C8A" w:rsidP="00BD0851">
      <w:pPr>
        <w:pStyle w:val="TOC2"/>
        <w:tabs>
          <w:tab w:val="left" w:pos="880"/>
          <w:tab w:val="right" w:leader="dot" w:pos="8777"/>
        </w:tabs>
        <w:spacing w:before="240" w:line="0" w:lineRule="atLeast"/>
        <w:rPr>
          <w:del w:id="2567" w:author="phuong vu" w:date="2018-11-21T23:18:00Z"/>
          <w:rFonts w:eastAsiaTheme="minorEastAsia"/>
          <w:noProof/>
          <w:sz w:val="22"/>
          <w:szCs w:val="22"/>
          <w:lang w:val="en-US"/>
          <w:rPrChange w:id="2568" w:author="phuong vu" w:date="2018-11-30T22:36:00Z">
            <w:rPr>
              <w:del w:id="2569" w:author="phuong vu" w:date="2018-11-21T23:18:00Z"/>
              <w:rFonts w:asciiTheme="minorHAnsi" w:eastAsiaTheme="minorEastAsia" w:hAnsiTheme="minorHAnsi" w:cstheme="minorBidi"/>
              <w:noProof/>
              <w:sz w:val="22"/>
              <w:szCs w:val="22"/>
              <w:lang w:val="en-US"/>
            </w:rPr>
          </w:rPrChange>
        </w:rPr>
        <w:pPrChange w:id="2570" w:author="phuong vu" w:date="2018-11-30T14:16:00Z">
          <w:pPr>
            <w:pStyle w:val="TOC2"/>
            <w:tabs>
              <w:tab w:val="left" w:pos="880"/>
              <w:tab w:val="right" w:leader="dot" w:pos="8777"/>
            </w:tabs>
          </w:pPr>
        </w:pPrChange>
      </w:pPr>
      <w:del w:id="2571" w:author="phuong vu" w:date="2018-11-21T23:18:00Z">
        <w:r w:rsidRPr="00920004" w:rsidDel="003610CA">
          <w:rPr>
            <w:noProof/>
            <w:lang w:val="en-US"/>
            <w:rPrChange w:id="2572" w:author="phuong vu" w:date="2018-11-30T22:36:00Z">
              <w:rPr>
                <w:noProof/>
                <w:lang w:val="en-US"/>
              </w:rPr>
            </w:rPrChange>
          </w:rPr>
          <w:delText>3.1</w:delText>
        </w:r>
        <w:r w:rsidRPr="00920004" w:rsidDel="003610CA">
          <w:rPr>
            <w:rFonts w:eastAsiaTheme="minorEastAsia"/>
            <w:noProof/>
            <w:sz w:val="22"/>
            <w:szCs w:val="22"/>
            <w:lang w:val="en-US"/>
            <w:rPrChange w:id="2573"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574" w:author="phuong vu" w:date="2018-11-30T22:36:00Z">
              <w:rPr>
                <w:noProof/>
                <w:lang w:val="en-US"/>
              </w:rPr>
            </w:rPrChange>
          </w:rPr>
          <w:delText>Mô tả bài toán</w:delText>
        </w:r>
        <w:r w:rsidRPr="00920004" w:rsidDel="003610CA">
          <w:rPr>
            <w:noProof/>
            <w:rPrChange w:id="2575" w:author="phuong vu" w:date="2018-11-30T22:36:00Z">
              <w:rPr>
                <w:noProof/>
              </w:rPr>
            </w:rPrChange>
          </w:rPr>
          <w:tab/>
          <w:delText>25</w:delText>
        </w:r>
      </w:del>
    </w:p>
    <w:p w14:paraId="1239A650" w14:textId="725F7A71" w:rsidR="006A2C8A" w:rsidRPr="00920004" w:rsidDel="003610CA" w:rsidRDefault="006A2C8A" w:rsidP="00BD0851">
      <w:pPr>
        <w:pStyle w:val="TOC3"/>
        <w:tabs>
          <w:tab w:val="left" w:pos="1320"/>
          <w:tab w:val="right" w:leader="dot" w:pos="8777"/>
        </w:tabs>
        <w:spacing w:before="240" w:line="0" w:lineRule="atLeast"/>
        <w:rPr>
          <w:del w:id="2576" w:author="phuong vu" w:date="2018-11-21T23:18:00Z"/>
          <w:rFonts w:eastAsiaTheme="minorEastAsia"/>
          <w:noProof/>
          <w:sz w:val="22"/>
          <w:szCs w:val="22"/>
          <w:lang w:val="en-US"/>
          <w:rPrChange w:id="2577" w:author="phuong vu" w:date="2018-11-30T22:36:00Z">
            <w:rPr>
              <w:del w:id="2578" w:author="phuong vu" w:date="2018-11-21T23:18:00Z"/>
              <w:rFonts w:asciiTheme="minorHAnsi" w:eastAsiaTheme="minorEastAsia" w:hAnsiTheme="minorHAnsi" w:cstheme="minorBidi"/>
              <w:noProof/>
              <w:sz w:val="22"/>
              <w:szCs w:val="22"/>
              <w:lang w:val="en-US"/>
            </w:rPr>
          </w:rPrChange>
        </w:rPr>
        <w:pPrChange w:id="2579" w:author="phuong vu" w:date="2018-11-30T14:16:00Z">
          <w:pPr>
            <w:pStyle w:val="TOC3"/>
            <w:tabs>
              <w:tab w:val="left" w:pos="1320"/>
              <w:tab w:val="right" w:leader="dot" w:pos="8777"/>
            </w:tabs>
          </w:pPr>
        </w:pPrChange>
      </w:pPr>
      <w:del w:id="2580" w:author="phuong vu" w:date="2018-11-21T23:18:00Z">
        <w:r w:rsidRPr="00920004" w:rsidDel="003610CA">
          <w:rPr>
            <w:noProof/>
            <w:rPrChange w:id="2581" w:author="phuong vu" w:date="2018-11-30T22:36:00Z">
              <w:rPr>
                <w:noProof/>
              </w:rPr>
            </w:rPrChange>
          </w:rPr>
          <w:delText>3.1.1</w:delText>
        </w:r>
        <w:r w:rsidRPr="00920004" w:rsidDel="003610CA">
          <w:rPr>
            <w:rFonts w:eastAsiaTheme="minorEastAsia"/>
            <w:noProof/>
            <w:sz w:val="22"/>
            <w:szCs w:val="22"/>
            <w:lang w:val="en-US"/>
            <w:rPrChange w:id="258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83" w:author="phuong vu" w:date="2018-11-30T22:36:00Z">
              <w:rPr>
                <w:noProof/>
              </w:rPr>
            </w:rPrChange>
          </w:rPr>
          <w:delText>Bối cảnh hệ thống</w:delText>
        </w:r>
        <w:r w:rsidRPr="00920004" w:rsidDel="003610CA">
          <w:rPr>
            <w:noProof/>
            <w:rPrChange w:id="2584" w:author="phuong vu" w:date="2018-11-30T22:36:00Z">
              <w:rPr>
                <w:noProof/>
              </w:rPr>
            </w:rPrChange>
          </w:rPr>
          <w:tab/>
          <w:delText>25</w:delText>
        </w:r>
      </w:del>
    </w:p>
    <w:p w14:paraId="48AE0D39" w14:textId="6CB9ABB5" w:rsidR="006A2C8A" w:rsidRPr="00920004" w:rsidDel="003610CA" w:rsidRDefault="006A2C8A" w:rsidP="00BD0851">
      <w:pPr>
        <w:pStyle w:val="TOC3"/>
        <w:tabs>
          <w:tab w:val="left" w:pos="1320"/>
          <w:tab w:val="right" w:leader="dot" w:pos="8777"/>
        </w:tabs>
        <w:spacing w:before="240" w:line="0" w:lineRule="atLeast"/>
        <w:rPr>
          <w:del w:id="2585" w:author="phuong vu" w:date="2018-11-21T23:18:00Z"/>
          <w:rFonts w:eastAsiaTheme="minorEastAsia"/>
          <w:noProof/>
          <w:sz w:val="22"/>
          <w:szCs w:val="22"/>
          <w:lang w:val="en-US"/>
          <w:rPrChange w:id="2586" w:author="phuong vu" w:date="2018-11-30T22:36:00Z">
            <w:rPr>
              <w:del w:id="2587" w:author="phuong vu" w:date="2018-11-21T23:18:00Z"/>
              <w:rFonts w:asciiTheme="minorHAnsi" w:eastAsiaTheme="minorEastAsia" w:hAnsiTheme="minorHAnsi" w:cstheme="minorBidi"/>
              <w:noProof/>
              <w:sz w:val="22"/>
              <w:szCs w:val="22"/>
              <w:lang w:val="en-US"/>
            </w:rPr>
          </w:rPrChange>
        </w:rPr>
        <w:pPrChange w:id="2588" w:author="phuong vu" w:date="2018-11-30T14:16:00Z">
          <w:pPr>
            <w:pStyle w:val="TOC3"/>
            <w:tabs>
              <w:tab w:val="left" w:pos="1320"/>
              <w:tab w:val="right" w:leader="dot" w:pos="8777"/>
            </w:tabs>
          </w:pPr>
        </w:pPrChange>
      </w:pPr>
      <w:del w:id="2589" w:author="phuong vu" w:date="2018-11-21T23:18:00Z">
        <w:r w:rsidRPr="00920004" w:rsidDel="003610CA">
          <w:rPr>
            <w:noProof/>
            <w:rPrChange w:id="2590" w:author="phuong vu" w:date="2018-11-30T22:36:00Z">
              <w:rPr>
                <w:noProof/>
              </w:rPr>
            </w:rPrChange>
          </w:rPr>
          <w:delText>3.1.2</w:delText>
        </w:r>
        <w:r w:rsidRPr="00920004" w:rsidDel="003610CA">
          <w:rPr>
            <w:rFonts w:eastAsiaTheme="minorEastAsia"/>
            <w:noProof/>
            <w:sz w:val="22"/>
            <w:szCs w:val="22"/>
            <w:lang w:val="en-US"/>
            <w:rPrChange w:id="259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592" w:author="phuong vu" w:date="2018-11-30T22:36:00Z">
              <w:rPr>
                <w:noProof/>
              </w:rPr>
            </w:rPrChange>
          </w:rPr>
          <w:delText>Các chức năng hệ thống</w:delText>
        </w:r>
        <w:r w:rsidRPr="00920004" w:rsidDel="003610CA">
          <w:rPr>
            <w:noProof/>
            <w:rPrChange w:id="2593" w:author="phuong vu" w:date="2018-11-30T22:36:00Z">
              <w:rPr>
                <w:noProof/>
              </w:rPr>
            </w:rPrChange>
          </w:rPr>
          <w:tab/>
          <w:delText>25</w:delText>
        </w:r>
      </w:del>
    </w:p>
    <w:p w14:paraId="583E2C75" w14:textId="7C2E47C5" w:rsidR="006A2C8A" w:rsidRPr="00920004" w:rsidDel="003610CA" w:rsidRDefault="006A2C8A" w:rsidP="00BD0851">
      <w:pPr>
        <w:pStyle w:val="TOC3"/>
        <w:tabs>
          <w:tab w:val="left" w:pos="1320"/>
          <w:tab w:val="right" w:leader="dot" w:pos="8777"/>
        </w:tabs>
        <w:spacing w:before="240" w:line="0" w:lineRule="atLeast"/>
        <w:rPr>
          <w:del w:id="2594" w:author="phuong vu" w:date="2018-11-21T23:18:00Z"/>
          <w:rFonts w:eastAsiaTheme="minorEastAsia"/>
          <w:noProof/>
          <w:sz w:val="22"/>
          <w:szCs w:val="22"/>
          <w:lang w:val="en-US"/>
          <w:rPrChange w:id="2595" w:author="phuong vu" w:date="2018-11-30T22:36:00Z">
            <w:rPr>
              <w:del w:id="2596" w:author="phuong vu" w:date="2018-11-21T23:18:00Z"/>
              <w:rFonts w:asciiTheme="minorHAnsi" w:eastAsiaTheme="minorEastAsia" w:hAnsiTheme="minorHAnsi" w:cstheme="minorBidi"/>
              <w:noProof/>
              <w:sz w:val="22"/>
              <w:szCs w:val="22"/>
              <w:lang w:val="en-US"/>
            </w:rPr>
          </w:rPrChange>
        </w:rPr>
        <w:pPrChange w:id="2597" w:author="phuong vu" w:date="2018-11-30T14:16:00Z">
          <w:pPr>
            <w:pStyle w:val="TOC3"/>
            <w:tabs>
              <w:tab w:val="left" w:pos="1320"/>
              <w:tab w:val="right" w:leader="dot" w:pos="8777"/>
            </w:tabs>
          </w:pPr>
        </w:pPrChange>
      </w:pPr>
      <w:del w:id="2598" w:author="phuong vu" w:date="2018-11-21T23:18:00Z">
        <w:r w:rsidRPr="00920004" w:rsidDel="003610CA">
          <w:rPr>
            <w:noProof/>
            <w:rPrChange w:id="2599" w:author="phuong vu" w:date="2018-11-30T22:36:00Z">
              <w:rPr>
                <w:noProof/>
              </w:rPr>
            </w:rPrChange>
          </w:rPr>
          <w:delText>3.1.3</w:delText>
        </w:r>
        <w:r w:rsidRPr="00920004" w:rsidDel="003610CA">
          <w:rPr>
            <w:rFonts w:eastAsiaTheme="minorEastAsia"/>
            <w:noProof/>
            <w:sz w:val="22"/>
            <w:szCs w:val="22"/>
            <w:lang w:val="en-US"/>
            <w:rPrChange w:id="260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01" w:author="phuong vu" w:date="2018-11-30T22:36:00Z">
              <w:rPr>
                <w:noProof/>
              </w:rPr>
            </w:rPrChange>
          </w:rPr>
          <w:delText>Đặc điểm người dùng</w:delText>
        </w:r>
        <w:r w:rsidRPr="00920004" w:rsidDel="003610CA">
          <w:rPr>
            <w:noProof/>
            <w:rPrChange w:id="2602" w:author="phuong vu" w:date="2018-11-30T22:36:00Z">
              <w:rPr>
                <w:noProof/>
              </w:rPr>
            </w:rPrChange>
          </w:rPr>
          <w:tab/>
          <w:delText>26</w:delText>
        </w:r>
      </w:del>
    </w:p>
    <w:p w14:paraId="643C5BCB" w14:textId="251F3B99" w:rsidR="006A2C8A" w:rsidRPr="00920004" w:rsidDel="003610CA" w:rsidRDefault="006A2C8A" w:rsidP="00BD0851">
      <w:pPr>
        <w:pStyle w:val="TOC3"/>
        <w:tabs>
          <w:tab w:val="left" w:pos="1320"/>
          <w:tab w:val="right" w:leader="dot" w:pos="8777"/>
        </w:tabs>
        <w:spacing w:before="240" w:line="0" w:lineRule="atLeast"/>
        <w:rPr>
          <w:del w:id="2603" w:author="phuong vu" w:date="2018-11-21T23:18:00Z"/>
          <w:rFonts w:eastAsiaTheme="minorEastAsia"/>
          <w:noProof/>
          <w:sz w:val="22"/>
          <w:szCs w:val="22"/>
          <w:lang w:val="en-US"/>
          <w:rPrChange w:id="2604" w:author="phuong vu" w:date="2018-11-30T22:36:00Z">
            <w:rPr>
              <w:del w:id="2605" w:author="phuong vu" w:date="2018-11-21T23:18:00Z"/>
              <w:rFonts w:asciiTheme="minorHAnsi" w:eastAsiaTheme="minorEastAsia" w:hAnsiTheme="minorHAnsi" w:cstheme="minorBidi"/>
              <w:noProof/>
              <w:sz w:val="22"/>
              <w:szCs w:val="22"/>
              <w:lang w:val="en-US"/>
            </w:rPr>
          </w:rPrChange>
        </w:rPr>
        <w:pPrChange w:id="2606" w:author="phuong vu" w:date="2018-11-30T14:16:00Z">
          <w:pPr>
            <w:pStyle w:val="TOC3"/>
            <w:tabs>
              <w:tab w:val="left" w:pos="1320"/>
              <w:tab w:val="right" w:leader="dot" w:pos="8777"/>
            </w:tabs>
          </w:pPr>
        </w:pPrChange>
      </w:pPr>
      <w:del w:id="2607" w:author="phuong vu" w:date="2018-11-21T23:18:00Z">
        <w:r w:rsidRPr="00920004" w:rsidDel="003610CA">
          <w:rPr>
            <w:noProof/>
            <w:rPrChange w:id="2608" w:author="phuong vu" w:date="2018-11-30T22:36:00Z">
              <w:rPr>
                <w:noProof/>
              </w:rPr>
            </w:rPrChange>
          </w:rPr>
          <w:delText>3.1.4</w:delText>
        </w:r>
        <w:r w:rsidRPr="00920004" w:rsidDel="003610CA">
          <w:rPr>
            <w:rFonts w:eastAsiaTheme="minorEastAsia"/>
            <w:noProof/>
            <w:sz w:val="22"/>
            <w:szCs w:val="22"/>
            <w:lang w:val="en-US"/>
            <w:rPrChange w:id="260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10" w:author="phuong vu" w:date="2018-11-30T22:36:00Z">
              <w:rPr>
                <w:noProof/>
              </w:rPr>
            </w:rPrChange>
          </w:rPr>
          <w:delText>Môi trường vận hành</w:delText>
        </w:r>
        <w:r w:rsidRPr="00920004" w:rsidDel="003610CA">
          <w:rPr>
            <w:noProof/>
            <w:rPrChange w:id="2611" w:author="phuong vu" w:date="2018-11-30T22:36:00Z">
              <w:rPr>
                <w:noProof/>
              </w:rPr>
            </w:rPrChange>
          </w:rPr>
          <w:tab/>
          <w:delText>26</w:delText>
        </w:r>
      </w:del>
    </w:p>
    <w:p w14:paraId="7A9A6C09" w14:textId="0A8D2A16" w:rsidR="006A2C8A" w:rsidRPr="00920004" w:rsidDel="003610CA" w:rsidRDefault="006A2C8A" w:rsidP="00BD0851">
      <w:pPr>
        <w:pStyle w:val="TOC2"/>
        <w:tabs>
          <w:tab w:val="left" w:pos="880"/>
          <w:tab w:val="right" w:leader="dot" w:pos="8777"/>
        </w:tabs>
        <w:spacing w:before="240" w:line="0" w:lineRule="atLeast"/>
        <w:rPr>
          <w:del w:id="2612" w:author="phuong vu" w:date="2018-11-21T23:18:00Z"/>
          <w:rFonts w:eastAsiaTheme="minorEastAsia"/>
          <w:noProof/>
          <w:sz w:val="22"/>
          <w:szCs w:val="22"/>
          <w:lang w:val="en-US"/>
          <w:rPrChange w:id="2613" w:author="phuong vu" w:date="2018-11-30T22:36:00Z">
            <w:rPr>
              <w:del w:id="2614" w:author="phuong vu" w:date="2018-11-21T23:18:00Z"/>
              <w:rFonts w:asciiTheme="minorHAnsi" w:eastAsiaTheme="minorEastAsia" w:hAnsiTheme="minorHAnsi" w:cstheme="minorBidi"/>
              <w:noProof/>
              <w:sz w:val="22"/>
              <w:szCs w:val="22"/>
              <w:lang w:val="en-US"/>
            </w:rPr>
          </w:rPrChange>
        </w:rPr>
        <w:pPrChange w:id="2615" w:author="phuong vu" w:date="2018-11-30T14:16:00Z">
          <w:pPr>
            <w:pStyle w:val="TOC2"/>
            <w:tabs>
              <w:tab w:val="left" w:pos="880"/>
              <w:tab w:val="right" w:leader="dot" w:pos="8777"/>
            </w:tabs>
          </w:pPr>
        </w:pPrChange>
      </w:pPr>
      <w:del w:id="2616" w:author="phuong vu" w:date="2018-11-21T23:18:00Z">
        <w:r w:rsidRPr="00920004" w:rsidDel="003610CA">
          <w:rPr>
            <w:noProof/>
            <w:lang w:val="en-US"/>
            <w:rPrChange w:id="2617" w:author="phuong vu" w:date="2018-11-30T22:36:00Z">
              <w:rPr>
                <w:noProof/>
                <w:lang w:val="en-US"/>
              </w:rPr>
            </w:rPrChange>
          </w:rPr>
          <w:delText>3.2</w:delText>
        </w:r>
        <w:r w:rsidRPr="00920004" w:rsidDel="003610CA">
          <w:rPr>
            <w:rFonts w:eastAsiaTheme="minorEastAsia"/>
            <w:noProof/>
            <w:sz w:val="22"/>
            <w:szCs w:val="22"/>
            <w:lang w:val="en-US"/>
            <w:rPrChange w:id="2618"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619" w:author="phuong vu" w:date="2018-11-30T22:36:00Z">
              <w:rPr>
                <w:noProof/>
                <w:lang w:val="en-US"/>
              </w:rPr>
            </w:rPrChange>
          </w:rPr>
          <w:delText>Đặc tả yêu cầu</w:delText>
        </w:r>
        <w:r w:rsidRPr="00920004" w:rsidDel="003610CA">
          <w:rPr>
            <w:noProof/>
            <w:rPrChange w:id="2620" w:author="phuong vu" w:date="2018-11-30T22:36:00Z">
              <w:rPr>
                <w:noProof/>
              </w:rPr>
            </w:rPrChange>
          </w:rPr>
          <w:tab/>
          <w:delText>27</w:delText>
        </w:r>
      </w:del>
    </w:p>
    <w:p w14:paraId="112F87B0" w14:textId="46BBC4C0" w:rsidR="006A2C8A" w:rsidRPr="00920004" w:rsidDel="003610CA" w:rsidRDefault="006A2C8A" w:rsidP="00BD0851">
      <w:pPr>
        <w:pStyle w:val="TOC3"/>
        <w:tabs>
          <w:tab w:val="left" w:pos="1320"/>
          <w:tab w:val="right" w:leader="dot" w:pos="8777"/>
        </w:tabs>
        <w:spacing w:before="240" w:line="0" w:lineRule="atLeast"/>
        <w:rPr>
          <w:del w:id="2621" w:author="phuong vu" w:date="2018-11-21T23:18:00Z"/>
          <w:rFonts w:eastAsiaTheme="minorEastAsia"/>
          <w:noProof/>
          <w:sz w:val="22"/>
          <w:szCs w:val="22"/>
          <w:lang w:val="en-US"/>
          <w:rPrChange w:id="2622" w:author="phuong vu" w:date="2018-11-30T22:36:00Z">
            <w:rPr>
              <w:del w:id="2623" w:author="phuong vu" w:date="2018-11-21T23:18:00Z"/>
              <w:rFonts w:asciiTheme="minorHAnsi" w:eastAsiaTheme="minorEastAsia" w:hAnsiTheme="minorHAnsi" w:cstheme="minorBidi"/>
              <w:noProof/>
              <w:sz w:val="22"/>
              <w:szCs w:val="22"/>
              <w:lang w:val="en-US"/>
            </w:rPr>
          </w:rPrChange>
        </w:rPr>
        <w:pPrChange w:id="2624" w:author="phuong vu" w:date="2018-11-30T14:16:00Z">
          <w:pPr>
            <w:pStyle w:val="TOC3"/>
            <w:tabs>
              <w:tab w:val="left" w:pos="1320"/>
              <w:tab w:val="right" w:leader="dot" w:pos="8777"/>
            </w:tabs>
          </w:pPr>
        </w:pPrChange>
      </w:pPr>
      <w:del w:id="2625" w:author="phuong vu" w:date="2018-11-21T23:18:00Z">
        <w:r w:rsidRPr="00920004" w:rsidDel="003610CA">
          <w:rPr>
            <w:noProof/>
            <w:rPrChange w:id="2626" w:author="phuong vu" w:date="2018-11-30T22:36:00Z">
              <w:rPr>
                <w:noProof/>
              </w:rPr>
            </w:rPrChange>
          </w:rPr>
          <w:delText>3.2.1</w:delText>
        </w:r>
        <w:r w:rsidRPr="00920004" w:rsidDel="003610CA">
          <w:rPr>
            <w:rFonts w:eastAsiaTheme="minorEastAsia"/>
            <w:noProof/>
            <w:sz w:val="22"/>
            <w:szCs w:val="22"/>
            <w:lang w:val="en-US"/>
            <w:rPrChange w:id="262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28" w:author="phuong vu" w:date="2018-11-30T22:36:00Z">
              <w:rPr>
                <w:noProof/>
              </w:rPr>
            </w:rPrChange>
          </w:rPr>
          <w:delText>Yêu cầu chức năng</w:delText>
        </w:r>
        <w:r w:rsidRPr="00920004" w:rsidDel="003610CA">
          <w:rPr>
            <w:noProof/>
            <w:rPrChange w:id="2629" w:author="phuong vu" w:date="2018-11-30T22:36:00Z">
              <w:rPr>
                <w:noProof/>
              </w:rPr>
            </w:rPrChange>
          </w:rPr>
          <w:tab/>
          <w:delText>27</w:delText>
        </w:r>
      </w:del>
    </w:p>
    <w:p w14:paraId="67752C7F" w14:textId="3344B96C" w:rsidR="006A2C8A" w:rsidRPr="00920004" w:rsidDel="003610CA" w:rsidRDefault="006A2C8A" w:rsidP="00BD0851">
      <w:pPr>
        <w:pStyle w:val="TOC4"/>
        <w:tabs>
          <w:tab w:val="left" w:pos="1760"/>
        </w:tabs>
        <w:spacing w:before="240" w:line="0" w:lineRule="atLeast"/>
        <w:rPr>
          <w:del w:id="2630" w:author="phuong vu" w:date="2018-11-21T23:18:00Z"/>
          <w:rFonts w:eastAsiaTheme="minorEastAsia"/>
          <w:noProof/>
          <w:sz w:val="22"/>
          <w:szCs w:val="22"/>
          <w:lang w:val="en-US"/>
          <w:rPrChange w:id="2631" w:author="phuong vu" w:date="2018-11-30T22:36:00Z">
            <w:rPr>
              <w:del w:id="2632" w:author="phuong vu" w:date="2018-11-21T23:18:00Z"/>
              <w:rFonts w:asciiTheme="minorHAnsi" w:eastAsiaTheme="minorEastAsia" w:hAnsiTheme="minorHAnsi" w:cstheme="minorBidi"/>
              <w:noProof/>
              <w:sz w:val="22"/>
              <w:szCs w:val="22"/>
              <w:lang w:val="en-US"/>
            </w:rPr>
          </w:rPrChange>
        </w:rPr>
        <w:pPrChange w:id="2633" w:author="phuong vu" w:date="2018-11-30T14:16:00Z">
          <w:pPr>
            <w:pStyle w:val="TOC4"/>
            <w:tabs>
              <w:tab w:val="left" w:pos="1760"/>
            </w:tabs>
          </w:pPr>
        </w:pPrChange>
      </w:pPr>
      <w:del w:id="2634" w:author="phuong vu" w:date="2018-11-21T23:18:00Z">
        <w:r w:rsidRPr="00920004" w:rsidDel="003610CA">
          <w:rPr>
            <w:noProof/>
            <w:rPrChange w:id="2635" w:author="phuong vu" w:date="2018-11-30T22:36:00Z">
              <w:rPr>
                <w:noProof/>
              </w:rPr>
            </w:rPrChange>
          </w:rPr>
          <w:delText>3.2.1.1</w:delText>
        </w:r>
        <w:r w:rsidRPr="00920004" w:rsidDel="003610CA">
          <w:rPr>
            <w:rFonts w:eastAsiaTheme="minorEastAsia"/>
            <w:noProof/>
            <w:sz w:val="22"/>
            <w:szCs w:val="22"/>
            <w:lang w:val="en-US"/>
            <w:rPrChange w:id="2636" w:author="phuong vu" w:date="2018-11-30T22:36:00Z">
              <w:rPr>
                <w:rFonts w:asciiTheme="minorHAnsi" w:eastAsiaTheme="minorEastAsia" w:hAnsiTheme="minorHAnsi" w:cstheme="minorBidi"/>
                <w:noProof/>
                <w:sz w:val="22"/>
                <w:szCs w:val="22"/>
                <w:lang w:val="en-US"/>
              </w:rPr>
            </w:rPrChange>
          </w:rPr>
          <w:tab/>
        </w:r>
        <w:r w:rsidR="00D43E01" w:rsidRPr="00920004" w:rsidDel="003610CA">
          <w:rPr>
            <w:noProof/>
            <w:rPrChange w:id="2637" w:author="phuong vu" w:date="2018-11-30T22:36:00Z">
              <w:rPr>
                <w:noProof/>
              </w:rPr>
            </w:rPrChange>
          </w:rPr>
          <w:delText>Quản lí đơn hàng</w:delText>
        </w:r>
        <w:r w:rsidRPr="00920004" w:rsidDel="003610CA">
          <w:rPr>
            <w:noProof/>
            <w:rPrChange w:id="2638" w:author="phuong vu" w:date="2018-11-30T22:36:00Z">
              <w:rPr>
                <w:noProof/>
              </w:rPr>
            </w:rPrChange>
          </w:rPr>
          <w:tab/>
          <w:delText>27</w:delText>
        </w:r>
      </w:del>
    </w:p>
    <w:p w14:paraId="153901DF" w14:textId="242375CA" w:rsidR="006A2C8A" w:rsidRPr="00920004" w:rsidDel="003610CA" w:rsidRDefault="006A2C8A" w:rsidP="00BD0851">
      <w:pPr>
        <w:pStyle w:val="TOC4"/>
        <w:tabs>
          <w:tab w:val="left" w:pos="1760"/>
        </w:tabs>
        <w:spacing w:before="240" w:line="0" w:lineRule="atLeast"/>
        <w:rPr>
          <w:del w:id="2639" w:author="phuong vu" w:date="2018-11-21T23:18:00Z"/>
          <w:rFonts w:eastAsiaTheme="minorEastAsia"/>
          <w:noProof/>
          <w:sz w:val="22"/>
          <w:szCs w:val="22"/>
          <w:lang w:val="en-US"/>
          <w:rPrChange w:id="2640" w:author="phuong vu" w:date="2018-11-30T22:36:00Z">
            <w:rPr>
              <w:del w:id="2641" w:author="phuong vu" w:date="2018-11-21T23:18:00Z"/>
              <w:rFonts w:asciiTheme="minorHAnsi" w:eastAsiaTheme="minorEastAsia" w:hAnsiTheme="minorHAnsi" w:cstheme="minorBidi"/>
              <w:noProof/>
              <w:sz w:val="22"/>
              <w:szCs w:val="22"/>
              <w:lang w:val="en-US"/>
            </w:rPr>
          </w:rPrChange>
        </w:rPr>
        <w:pPrChange w:id="2642" w:author="phuong vu" w:date="2018-11-30T14:16:00Z">
          <w:pPr>
            <w:pStyle w:val="TOC4"/>
            <w:tabs>
              <w:tab w:val="left" w:pos="1760"/>
            </w:tabs>
          </w:pPr>
        </w:pPrChange>
      </w:pPr>
      <w:del w:id="2643" w:author="phuong vu" w:date="2018-11-21T23:18:00Z">
        <w:r w:rsidRPr="00920004" w:rsidDel="003610CA">
          <w:rPr>
            <w:noProof/>
            <w:rPrChange w:id="2644" w:author="phuong vu" w:date="2018-11-30T22:36:00Z">
              <w:rPr>
                <w:noProof/>
              </w:rPr>
            </w:rPrChange>
          </w:rPr>
          <w:delText>3.2.1.2</w:delText>
        </w:r>
        <w:r w:rsidRPr="00920004" w:rsidDel="003610CA">
          <w:rPr>
            <w:rFonts w:eastAsiaTheme="minorEastAsia"/>
            <w:noProof/>
            <w:sz w:val="22"/>
            <w:szCs w:val="22"/>
            <w:lang w:val="en-US"/>
            <w:rPrChange w:id="2645" w:author="phuong vu" w:date="2018-11-30T22:36:00Z">
              <w:rPr>
                <w:rFonts w:asciiTheme="minorHAnsi" w:eastAsiaTheme="minorEastAsia" w:hAnsiTheme="minorHAnsi" w:cstheme="minorBidi"/>
                <w:noProof/>
                <w:sz w:val="22"/>
                <w:szCs w:val="22"/>
                <w:lang w:val="en-US"/>
              </w:rPr>
            </w:rPrChange>
          </w:rPr>
          <w:tab/>
        </w:r>
        <w:r w:rsidR="00FC2466" w:rsidRPr="00920004" w:rsidDel="003610CA">
          <w:rPr>
            <w:noProof/>
            <w:rPrChange w:id="2646" w:author="phuong vu" w:date="2018-11-30T22:36:00Z">
              <w:rPr>
                <w:noProof/>
              </w:rPr>
            </w:rPrChange>
          </w:rPr>
          <w:delText>Quản lí biên nhận</w:delText>
        </w:r>
        <w:r w:rsidRPr="00920004" w:rsidDel="003610CA">
          <w:rPr>
            <w:noProof/>
            <w:rPrChange w:id="2647" w:author="phuong vu" w:date="2018-11-30T22:36:00Z">
              <w:rPr>
                <w:noProof/>
              </w:rPr>
            </w:rPrChange>
          </w:rPr>
          <w:tab/>
          <w:delText>28</w:delText>
        </w:r>
      </w:del>
    </w:p>
    <w:p w14:paraId="4709738C" w14:textId="1C81A332" w:rsidR="006A2C8A" w:rsidRPr="00920004" w:rsidDel="003610CA" w:rsidRDefault="006A2C8A" w:rsidP="00BD0851">
      <w:pPr>
        <w:pStyle w:val="TOC4"/>
        <w:tabs>
          <w:tab w:val="left" w:pos="1760"/>
        </w:tabs>
        <w:spacing w:before="240" w:line="0" w:lineRule="atLeast"/>
        <w:rPr>
          <w:del w:id="2648" w:author="phuong vu" w:date="2018-11-21T23:18:00Z"/>
          <w:rFonts w:eastAsiaTheme="minorEastAsia"/>
          <w:noProof/>
          <w:sz w:val="22"/>
          <w:szCs w:val="22"/>
          <w:lang w:val="en-US"/>
          <w:rPrChange w:id="2649" w:author="phuong vu" w:date="2018-11-30T22:36:00Z">
            <w:rPr>
              <w:del w:id="2650" w:author="phuong vu" w:date="2018-11-21T23:18:00Z"/>
              <w:rFonts w:asciiTheme="minorHAnsi" w:eastAsiaTheme="minorEastAsia" w:hAnsiTheme="minorHAnsi" w:cstheme="minorBidi"/>
              <w:noProof/>
              <w:sz w:val="22"/>
              <w:szCs w:val="22"/>
              <w:lang w:val="en-US"/>
            </w:rPr>
          </w:rPrChange>
        </w:rPr>
        <w:pPrChange w:id="2651" w:author="phuong vu" w:date="2018-11-30T14:16:00Z">
          <w:pPr>
            <w:pStyle w:val="TOC4"/>
            <w:tabs>
              <w:tab w:val="left" w:pos="1760"/>
            </w:tabs>
          </w:pPr>
        </w:pPrChange>
      </w:pPr>
      <w:del w:id="2652" w:author="phuong vu" w:date="2018-11-21T23:18:00Z">
        <w:r w:rsidRPr="00920004" w:rsidDel="003610CA">
          <w:rPr>
            <w:noProof/>
            <w:rPrChange w:id="2653" w:author="phuong vu" w:date="2018-11-30T22:36:00Z">
              <w:rPr>
                <w:noProof/>
              </w:rPr>
            </w:rPrChange>
          </w:rPr>
          <w:delText>3.2.1.3</w:delText>
        </w:r>
        <w:r w:rsidRPr="00920004" w:rsidDel="003610CA">
          <w:rPr>
            <w:rFonts w:eastAsiaTheme="minorEastAsia"/>
            <w:noProof/>
            <w:sz w:val="22"/>
            <w:szCs w:val="22"/>
            <w:lang w:val="en-US"/>
            <w:rPrChange w:id="265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55" w:author="phuong vu" w:date="2018-11-30T22:36:00Z">
              <w:rPr>
                <w:noProof/>
              </w:rPr>
            </w:rPrChange>
          </w:rPr>
          <w:delText>Quản lí phân công xử lí đơn hàng</w:delText>
        </w:r>
        <w:r w:rsidRPr="00920004" w:rsidDel="003610CA">
          <w:rPr>
            <w:noProof/>
            <w:rPrChange w:id="2656" w:author="phuong vu" w:date="2018-11-30T22:36:00Z">
              <w:rPr>
                <w:noProof/>
              </w:rPr>
            </w:rPrChange>
          </w:rPr>
          <w:tab/>
          <w:delText>29</w:delText>
        </w:r>
      </w:del>
    </w:p>
    <w:p w14:paraId="50A289CA" w14:textId="2E386664" w:rsidR="006A2C8A" w:rsidRPr="00920004" w:rsidDel="003610CA" w:rsidRDefault="006A2C8A" w:rsidP="00BD0851">
      <w:pPr>
        <w:pStyle w:val="TOC4"/>
        <w:tabs>
          <w:tab w:val="left" w:pos="1760"/>
        </w:tabs>
        <w:spacing w:before="240" w:line="0" w:lineRule="atLeast"/>
        <w:rPr>
          <w:del w:id="2657" w:author="phuong vu" w:date="2018-11-21T23:18:00Z"/>
          <w:rFonts w:eastAsiaTheme="minorEastAsia"/>
          <w:noProof/>
          <w:sz w:val="22"/>
          <w:szCs w:val="22"/>
          <w:lang w:val="en-US"/>
          <w:rPrChange w:id="2658" w:author="phuong vu" w:date="2018-11-30T22:36:00Z">
            <w:rPr>
              <w:del w:id="2659" w:author="phuong vu" w:date="2018-11-21T23:18:00Z"/>
              <w:rFonts w:asciiTheme="minorHAnsi" w:eastAsiaTheme="minorEastAsia" w:hAnsiTheme="minorHAnsi" w:cstheme="minorBidi"/>
              <w:noProof/>
              <w:sz w:val="22"/>
              <w:szCs w:val="22"/>
              <w:lang w:val="en-US"/>
            </w:rPr>
          </w:rPrChange>
        </w:rPr>
        <w:pPrChange w:id="2660" w:author="phuong vu" w:date="2018-11-30T14:16:00Z">
          <w:pPr>
            <w:pStyle w:val="TOC4"/>
            <w:tabs>
              <w:tab w:val="left" w:pos="1760"/>
            </w:tabs>
          </w:pPr>
        </w:pPrChange>
      </w:pPr>
      <w:del w:id="2661" w:author="phuong vu" w:date="2018-11-21T23:18:00Z">
        <w:r w:rsidRPr="00920004" w:rsidDel="003610CA">
          <w:rPr>
            <w:noProof/>
            <w:rPrChange w:id="2662" w:author="phuong vu" w:date="2018-11-30T22:36:00Z">
              <w:rPr>
                <w:noProof/>
              </w:rPr>
            </w:rPrChange>
          </w:rPr>
          <w:delText>3.2.1.4</w:delText>
        </w:r>
        <w:r w:rsidRPr="00920004" w:rsidDel="003610CA">
          <w:rPr>
            <w:rFonts w:eastAsiaTheme="minorEastAsia"/>
            <w:noProof/>
            <w:sz w:val="22"/>
            <w:szCs w:val="22"/>
            <w:lang w:val="en-US"/>
            <w:rPrChange w:id="2663"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64" w:author="phuong vu" w:date="2018-11-30T22:36:00Z">
              <w:rPr>
                <w:noProof/>
              </w:rPr>
            </w:rPrChange>
          </w:rPr>
          <w:delText>Tạo đơn hàng</w:delText>
        </w:r>
        <w:r w:rsidRPr="00920004" w:rsidDel="003610CA">
          <w:rPr>
            <w:noProof/>
            <w:rPrChange w:id="2665" w:author="phuong vu" w:date="2018-11-30T22:36:00Z">
              <w:rPr>
                <w:noProof/>
              </w:rPr>
            </w:rPrChange>
          </w:rPr>
          <w:tab/>
          <w:delText>30</w:delText>
        </w:r>
      </w:del>
    </w:p>
    <w:p w14:paraId="068CF29D" w14:textId="079F4F7E" w:rsidR="006A2C8A" w:rsidRPr="00920004" w:rsidDel="003610CA" w:rsidRDefault="006A2C8A" w:rsidP="00BD0851">
      <w:pPr>
        <w:pStyle w:val="TOC4"/>
        <w:tabs>
          <w:tab w:val="left" w:pos="1760"/>
        </w:tabs>
        <w:spacing w:before="240" w:line="0" w:lineRule="atLeast"/>
        <w:rPr>
          <w:del w:id="2666" w:author="phuong vu" w:date="2018-11-21T23:18:00Z"/>
          <w:rFonts w:eastAsiaTheme="minorEastAsia"/>
          <w:noProof/>
          <w:sz w:val="22"/>
          <w:szCs w:val="22"/>
          <w:lang w:val="en-US"/>
          <w:rPrChange w:id="2667" w:author="phuong vu" w:date="2018-11-30T22:36:00Z">
            <w:rPr>
              <w:del w:id="2668" w:author="phuong vu" w:date="2018-11-21T23:18:00Z"/>
              <w:rFonts w:asciiTheme="minorHAnsi" w:eastAsiaTheme="minorEastAsia" w:hAnsiTheme="minorHAnsi" w:cstheme="minorBidi"/>
              <w:noProof/>
              <w:sz w:val="22"/>
              <w:szCs w:val="22"/>
              <w:lang w:val="en-US"/>
            </w:rPr>
          </w:rPrChange>
        </w:rPr>
        <w:pPrChange w:id="2669" w:author="phuong vu" w:date="2018-11-30T14:16:00Z">
          <w:pPr>
            <w:pStyle w:val="TOC4"/>
            <w:tabs>
              <w:tab w:val="left" w:pos="1760"/>
            </w:tabs>
          </w:pPr>
        </w:pPrChange>
      </w:pPr>
      <w:del w:id="2670" w:author="phuong vu" w:date="2018-11-21T23:18:00Z">
        <w:r w:rsidRPr="00920004" w:rsidDel="003610CA">
          <w:rPr>
            <w:noProof/>
            <w:rPrChange w:id="2671" w:author="phuong vu" w:date="2018-11-30T22:36:00Z">
              <w:rPr>
                <w:noProof/>
              </w:rPr>
            </w:rPrChange>
          </w:rPr>
          <w:delText>3.2.1.5</w:delText>
        </w:r>
        <w:r w:rsidRPr="00920004" w:rsidDel="003610CA">
          <w:rPr>
            <w:rFonts w:eastAsiaTheme="minorEastAsia"/>
            <w:noProof/>
            <w:sz w:val="22"/>
            <w:szCs w:val="22"/>
            <w:lang w:val="en-US"/>
            <w:rPrChange w:id="267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73" w:author="phuong vu" w:date="2018-11-30T22:36:00Z">
              <w:rPr>
                <w:noProof/>
              </w:rPr>
            </w:rPrChange>
          </w:rPr>
          <w:delText>Tìm kiếm chi nhánh gần nhất, có đủ các dịch vụ theo yêu cầu</w:delText>
        </w:r>
        <w:r w:rsidRPr="00920004" w:rsidDel="003610CA">
          <w:rPr>
            <w:noProof/>
            <w:rPrChange w:id="2674" w:author="phuong vu" w:date="2018-11-30T22:36:00Z">
              <w:rPr>
                <w:noProof/>
              </w:rPr>
            </w:rPrChange>
          </w:rPr>
          <w:tab/>
          <w:delText>31</w:delText>
        </w:r>
      </w:del>
    </w:p>
    <w:p w14:paraId="6844178C" w14:textId="36E9A420" w:rsidR="006A2C8A" w:rsidRPr="00920004" w:rsidDel="003610CA" w:rsidRDefault="006A2C8A" w:rsidP="00BD0851">
      <w:pPr>
        <w:pStyle w:val="TOC4"/>
        <w:tabs>
          <w:tab w:val="left" w:pos="1760"/>
        </w:tabs>
        <w:spacing w:before="240" w:line="0" w:lineRule="atLeast"/>
        <w:rPr>
          <w:del w:id="2675" w:author="phuong vu" w:date="2018-11-21T23:18:00Z"/>
          <w:rFonts w:eastAsiaTheme="minorEastAsia"/>
          <w:noProof/>
          <w:sz w:val="22"/>
          <w:szCs w:val="22"/>
          <w:lang w:val="en-US"/>
          <w:rPrChange w:id="2676" w:author="phuong vu" w:date="2018-11-30T22:36:00Z">
            <w:rPr>
              <w:del w:id="2677" w:author="phuong vu" w:date="2018-11-21T23:18:00Z"/>
              <w:rFonts w:asciiTheme="minorHAnsi" w:eastAsiaTheme="minorEastAsia" w:hAnsiTheme="minorHAnsi" w:cstheme="minorBidi"/>
              <w:noProof/>
              <w:sz w:val="22"/>
              <w:szCs w:val="22"/>
              <w:lang w:val="en-US"/>
            </w:rPr>
          </w:rPrChange>
        </w:rPr>
        <w:pPrChange w:id="2678" w:author="phuong vu" w:date="2018-11-30T14:16:00Z">
          <w:pPr>
            <w:pStyle w:val="TOC4"/>
            <w:tabs>
              <w:tab w:val="left" w:pos="1760"/>
            </w:tabs>
          </w:pPr>
        </w:pPrChange>
      </w:pPr>
      <w:del w:id="2679" w:author="phuong vu" w:date="2018-11-21T23:18:00Z">
        <w:r w:rsidRPr="00920004" w:rsidDel="003610CA">
          <w:rPr>
            <w:noProof/>
            <w:rPrChange w:id="2680" w:author="phuong vu" w:date="2018-11-30T22:36:00Z">
              <w:rPr>
                <w:noProof/>
              </w:rPr>
            </w:rPrChange>
          </w:rPr>
          <w:delText>3.2.1.6</w:delText>
        </w:r>
        <w:r w:rsidRPr="00920004" w:rsidDel="003610CA">
          <w:rPr>
            <w:rFonts w:eastAsiaTheme="minorEastAsia"/>
            <w:noProof/>
            <w:sz w:val="22"/>
            <w:szCs w:val="22"/>
            <w:lang w:val="en-US"/>
            <w:rPrChange w:id="268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82" w:author="phuong vu" w:date="2018-11-30T22:36:00Z">
              <w:rPr>
                <w:noProof/>
              </w:rPr>
            </w:rPrChange>
          </w:rPr>
          <w:delText>Tìm kiếm và lọc quần áo theo loại có sẵn</w:delText>
        </w:r>
        <w:r w:rsidRPr="00920004" w:rsidDel="003610CA">
          <w:rPr>
            <w:noProof/>
            <w:rPrChange w:id="2683" w:author="phuong vu" w:date="2018-11-30T22:36:00Z">
              <w:rPr>
                <w:noProof/>
              </w:rPr>
            </w:rPrChange>
          </w:rPr>
          <w:tab/>
          <w:delText>32</w:delText>
        </w:r>
      </w:del>
    </w:p>
    <w:p w14:paraId="17483DA3" w14:textId="5A82B02D" w:rsidR="006A2C8A" w:rsidRPr="00920004" w:rsidDel="003610CA" w:rsidRDefault="006A2C8A" w:rsidP="00BD0851">
      <w:pPr>
        <w:pStyle w:val="TOC4"/>
        <w:tabs>
          <w:tab w:val="left" w:pos="1760"/>
        </w:tabs>
        <w:spacing w:before="240" w:line="0" w:lineRule="atLeast"/>
        <w:rPr>
          <w:del w:id="2684" w:author="phuong vu" w:date="2018-11-21T23:18:00Z"/>
          <w:rFonts w:eastAsiaTheme="minorEastAsia"/>
          <w:noProof/>
          <w:sz w:val="22"/>
          <w:szCs w:val="22"/>
          <w:lang w:val="en-US"/>
          <w:rPrChange w:id="2685" w:author="phuong vu" w:date="2018-11-30T22:36:00Z">
            <w:rPr>
              <w:del w:id="2686" w:author="phuong vu" w:date="2018-11-21T23:18:00Z"/>
              <w:rFonts w:asciiTheme="minorHAnsi" w:eastAsiaTheme="minorEastAsia" w:hAnsiTheme="minorHAnsi" w:cstheme="minorBidi"/>
              <w:noProof/>
              <w:sz w:val="22"/>
              <w:szCs w:val="22"/>
              <w:lang w:val="en-US"/>
            </w:rPr>
          </w:rPrChange>
        </w:rPr>
        <w:pPrChange w:id="2687" w:author="phuong vu" w:date="2018-11-30T14:16:00Z">
          <w:pPr>
            <w:pStyle w:val="TOC4"/>
            <w:tabs>
              <w:tab w:val="left" w:pos="1760"/>
            </w:tabs>
          </w:pPr>
        </w:pPrChange>
      </w:pPr>
      <w:del w:id="2688" w:author="phuong vu" w:date="2018-11-21T23:18:00Z">
        <w:r w:rsidRPr="00920004" w:rsidDel="003610CA">
          <w:rPr>
            <w:noProof/>
            <w:rPrChange w:id="2689" w:author="phuong vu" w:date="2018-11-30T22:36:00Z">
              <w:rPr>
                <w:noProof/>
              </w:rPr>
            </w:rPrChange>
          </w:rPr>
          <w:delText>3.2.1.7</w:delText>
        </w:r>
        <w:r w:rsidRPr="00920004" w:rsidDel="003610CA">
          <w:rPr>
            <w:rFonts w:eastAsiaTheme="minorEastAsia"/>
            <w:noProof/>
            <w:sz w:val="22"/>
            <w:szCs w:val="22"/>
            <w:lang w:val="en-US"/>
            <w:rPrChange w:id="269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691" w:author="phuong vu" w:date="2018-11-30T22:36:00Z">
              <w:rPr>
                <w:noProof/>
              </w:rPr>
            </w:rPrChange>
          </w:rPr>
          <w:delText>Tìm kiếm đơn hàng</w:delText>
        </w:r>
        <w:r w:rsidRPr="00920004" w:rsidDel="003610CA">
          <w:rPr>
            <w:noProof/>
            <w:rPrChange w:id="2692" w:author="phuong vu" w:date="2018-11-30T22:36:00Z">
              <w:rPr>
                <w:noProof/>
              </w:rPr>
            </w:rPrChange>
          </w:rPr>
          <w:tab/>
          <w:delText>33</w:delText>
        </w:r>
      </w:del>
    </w:p>
    <w:p w14:paraId="49715FA5" w14:textId="18F228ED" w:rsidR="006A2C8A" w:rsidRPr="00920004" w:rsidDel="003610CA" w:rsidRDefault="006A2C8A" w:rsidP="00BD0851">
      <w:pPr>
        <w:pStyle w:val="TOC4"/>
        <w:tabs>
          <w:tab w:val="left" w:pos="1760"/>
        </w:tabs>
        <w:spacing w:before="240" w:line="0" w:lineRule="atLeast"/>
        <w:rPr>
          <w:del w:id="2693" w:author="phuong vu" w:date="2018-11-21T23:18:00Z"/>
          <w:rFonts w:eastAsiaTheme="minorEastAsia"/>
          <w:noProof/>
          <w:sz w:val="22"/>
          <w:szCs w:val="22"/>
          <w:lang w:val="en-US"/>
          <w:rPrChange w:id="2694" w:author="phuong vu" w:date="2018-11-30T22:36:00Z">
            <w:rPr>
              <w:del w:id="2695" w:author="phuong vu" w:date="2018-11-21T23:18:00Z"/>
              <w:rFonts w:asciiTheme="minorHAnsi" w:eastAsiaTheme="minorEastAsia" w:hAnsiTheme="minorHAnsi" w:cstheme="minorBidi"/>
              <w:noProof/>
              <w:sz w:val="22"/>
              <w:szCs w:val="22"/>
              <w:lang w:val="en-US"/>
            </w:rPr>
          </w:rPrChange>
        </w:rPr>
        <w:pPrChange w:id="2696" w:author="phuong vu" w:date="2018-11-30T14:16:00Z">
          <w:pPr>
            <w:pStyle w:val="TOC4"/>
            <w:tabs>
              <w:tab w:val="left" w:pos="1760"/>
            </w:tabs>
          </w:pPr>
        </w:pPrChange>
      </w:pPr>
      <w:del w:id="2697" w:author="phuong vu" w:date="2018-11-21T23:18:00Z">
        <w:r w:rsidRPr="00920004" w:rsidDel="003610CA">
          <w:rPr>
            <w:noProof/>
            <w:lang w:val="en-US"/>
            <w:rPrChange w:id="2698" w:author="phuong vu" w:date="2018-11-30T22:36:00Z">
              <w:rPr>
                <w:noProof/>
                <w:lang w:val="en-US"/>
              </w:rPr>
            </w:rPrChange>
          </w:rPr>
          <w:delText>3.2.1.8</w:delText>
        </w:r>
        <w:r w:rsidRPr="00920004" w:rsidDel="003610CA">
          <w:rPr>
            <w:rFonts w:eastAsiaTheme="minorEastAsia"/>
            <w:noProof/>
            <w:sz w:val="22"/>
            <w:szCs w:val="22"/>
            <w:lang w:val="en-US"/>
            <w:rPrChange w:id="269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00" w:author="phuong vu" w:date="2018-11-30T22:36:00Z">
              <w:rPr>
                <w:noProof/>
              </w:rPr>
            </w:rPrChange>
          </w:rPr>
          <w:delText>Đăng nhập</w:delText>
        </w:r>
        <w:r w:rsidRPr="00920004" w:rsidDel="003610CA">
          <w:rPr>
            <w:noProof/>
            <w:lang w:val="en-US"/>
            <w:rPrChange w:id="2701" w:author="phuong vu" w:date="2018-11-30T22:36:00Z">
              <w:rPr>
                <w:noProof/>
                <w:lang w:val="en-US"/>
              </w:rPr>
            </w:rPrChange>
          </w:rPr>
          <w:delText xml:space="preserve"> hệ thống</w:delText>
        </w:r>
        <w:r w:rsidRPr="00920004" w:rsidDel="003610CA">
          <w:rPr>
            <w:noProof/>
            <w:rPrChange w:id="2702" w:author="phuong vu" w:date="2018-11-30T22:36:00Z">
              <w:rPr>
                <w:noProof/>
              </w:rPr>
            </w:rPrChange>
          </w:rPr>
          <w:tab/>
          <w:delText>33</w:delText>
        </w:r>
      </w:del>
    </w:p>
    <w:p w14:paraId="1D6F1715" w14:textId="3A1F4EC0" w:rsidR="006A2C8A" w:rsidRPr="00920004" w:rsidDel="003610CA" w:rsidRDefault="006A2C8A" w:rsidP="00BD0851">
      <w:pPr>
        <w:pStyle w:val="TOC4"/>
        <w:tabs>
          <w:tab w:val="left" w:pos="1760"/>
        </w:tabs>
        <w:spacing w:before="240" w:line="0" w:lineRule="atLeast"/>
        <w:rPr>
          <w:del w:id="2703" w:author="phuong vu" w:date="2018-11-21T23:18:00Z"/>
          <w:rFonts w:eastAsiaTheme="minorEastAsia"/>
          <w:noProof/>
          <w:sz w:val="22"/>
          <w:szCs w:val="22"/>
          <w:lang w:val="en-US"/>
          <w:rPrChange w:id="2704" w:author="phuong vu" w:date="2018-11-30T22:36:00Z">
            <w:rPr>
              <w:del w:id="2705" w:author="phuong vu" w:date="2018-11-21T23:18:00Z"/>
              <w:rFonts w:asciiTheme="minorHAnsi" w:eastAsiaTheme="minorEastAsia" w:hAnsiTheme="minorHAnsi" w:cstheme="minorBidi"/>
              <w:noProof/>
              <w:sz w:val="22"/>
              <w:szCs w:val="22"/>
              <w:lang w:val="en-US"/>
            </w:rPr>
          </w:rPrChange>
        </w:rPr>
        <w:pPrChange w:id="2706" w:author="phuong vu" w:date="2018-11-30T14:16:00Z">
          <w:pPr>
            <w:pStyle w:val="TOC4"/>
            <w:tabs>
              <w:tab w:val="left" w:pos="1760"/>
            </w:tabs>
          </w:pPr>
        </w:pPrChange>
      </w:pPr>
      <w:del w:id="2707" w:author="phuong vu" w:date="2018-11-21T23:18:00Z">
        <w:r w:rsidRPr="00920004" w:rsidDel="003610CA">
          <w:rPr>
            <w:noProof/>
            <w:rPrChange w:id="2708" w:author="phuong vu" w:date="2018-11-30T22:36:00Z">
              <w:rPr>
                <w:noProof/>
              </w:rPr>
            </w:rPrChange>
          </w:rPr>
          <w:delText>3.2.1.9</w:delText>
        </w:r>
        <w:r w:rsidRPr="00920004" w:rsidDel="003610CA">
          <w:rPr>
            <w:rFonts w:eastAsiaTheme="minorEastAsia"/>
            <w:noProof/>
            <w:sz w:val="22"/>
            <w:szCs w:val="22"/>
            <w:lang w:val="en-US"/>
            <w:rPrChange w:id="270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10" w:author="phuong vu" w:date="2018-11-30T22:36:00Z">
              <w:rPr>
                <w:noProof/>
                <w:lang w:val="en-US"/>
              </w:rPr>
            </w:rPrChange>
          </w:rPr>
          <w:delText>Đ</w:delText>
        </w:r>
        <w:r w:rsidRPr="00920004" w:rsidDel="003610CA">
          <w:rPr>
            <w:noProof/>
            <w:rPrChange w:id="2711" w:author="phuong vu" w:date="2018-11-30T22:36:00Z">
              <w:rPr>
                <w:noProof/>
              </w:rPr>
            </w:rPrChange>
          </w:rPr>
          <w:delText>ăng xuất hệ thống</w:delText>
        </w:r>
        <w:r w:rsidRPr="00920004" w:rsidDel="003610CA">
          <w:rPr>
            <w:noProof/>
            <w:rPrChange w:id="2712" w:author="phuong vu" w:date="2018-11-30T22:36:00Z">
              <w:rPr>
                <w:noProof/>
              </w:rPr>
            </w:rPrChange>
          </w:rPr>
          <w:tab/>
          <w:delText>34</w:delText>
        </w:r>
      </w:del>
    </w:p>
    <w:p w14:paraId="49D547CF" w14:textId="36FA1956" w:rsidR="006A2C8A" w:rsidRPr="00920004" w:rsidDel="003610CA" w:rsidRDefault="006A2C8A" w:rsidP="00BD0851">
      <w:pPr>
        <w:pStyle w:val="TOC4"/>
        <w:tabs>
          <w:tab w:val="left" w:pos="1760"/>
        </w:tabs>
        <w:spacing w:before="240" w:line="0" w:lineRule="atLeast"/>
        <w:rPr>
          <w:del w:id="2713" w:author="phuong vu" w:date="2018-11-21T23:18:00Z"/>
          <w:rFonts w:eastAsiaTheme="minorEastAsia"/>
          <w:noProof/>
          <w:sz w:val="22"/>
          <w:szCs w:val="22"/>
          <w:lang w:val="en-US"/>
          <w:rPrChange w:id="2714" w:author="phuong vu" w:date="2018-11-30T22:36:00Z">
            <w:rPr>
              <w:del w:id="2715" w:author="phuong vu" w:date="2018-11-21T23:18:00Z"/>
              <w:rFonts w:asciiTheme="minorHAnsi" w:eastAsiaTheme="minorEastAsia" w:hAnsiTheme="minorHAnsi" w:cstheme="minorBidi"/>
              <w:noProof/>
              <w:sz w:val="22"/>
              <w:szCs w:val="22"/>
              <w:lang w:val="en-US"/>
            </w:rPr>
          </w:rPrChange>
        </w:rPr>
        <w:pPrChange w:id="2716" w:author="phuong vu" w:date="2018-11-30T14:16:00Z">
          <w:pPr>
            <w:pStyle w:val="TOC4"/>
            <w:tabs>
              <w:tab w:val="left" w:pos="1760"/>
            </w:tabs>
          </w:pPr>
        </w:pPrChange>
      </w:pPr>
      <w:del w:id="2717" w:author="phuong vu" w:date="2018-11-21T23:18:00Z">
        <w:r w:rsidRPr="00920004" w:rsidDel="003610CA">
          <w:rPr>
            <w:noProof/>
            <w:lang w:val="en-US"/>
            <w:rPrChange w:id="2718" w:author="phuong vu" w:date="2018-11-30T22:36:00Z">
              <w:rPr>
                <w:noProof/>
                <w:lang w:val="en-US"/>
              </w:rPr>
            </w:rPrChange>
          </w:rPr>
          <w:delText>3.2.1.10</w:delText>
        </w:r>
        <w:r w:rsidRPr="00920004" w:rsidDel="003610CA">
          <w:rPr>
            <w:rFonts w:eastAsiaTheme="minorEastAsia"/>
            <w:noProof/>
            <w:sz w:val="22"/>
            <w:szCs w:val="22"/>
            <w:lang w:val="en-US"/>
            <w:rPrChange w:id="271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20" w:author="phuong vu" w:date="2018-11-30T22:36:00Z">
              <w:rPr>
                <w:noProof/>
                <w:lang w:val="en-US"/>
              </w:rPr>
            </w:rPrChange>
          </w:rPr>
          <w:delText>Đăng kí tài khoản khách hàng</w:delText>
        </w:r>
        <w:r w:rsidRPr="00920004" w:rsidDel="003610CA">
          <w:rPr>
            <w:noProof/>
            <w:rPrChange w:id="2721" w:author="phuong vu" w:date="2018-11-30T22:36:00Z">
              <w:rPr>
                <w:noProof/>
              </w:rPr>
            </w:rPrChange>
          </w:rPr>
          <w:tab/>
          <w:delText>34</w:delText>
        </w:r>
      </w:del>
    </w:p>
    <w:p w14:paraId="1630BF78" w14:textId="31463F68" w:rsidR="006A2C8A" w:rsidRPr="00920004" w:rsidDel="003610CA" w:rsidRDefault="006A2C8A" w:rsidP="00BD0851">
      <w:pPr>
        <w:pStyle w:val="TOC3"/>
        <w:tabs>
          <w:tab w:val="left" w:pos="1320"/>
          <w:tab w:val="right" w:leader="dot" w:pos="8777"/>
        </w:tabs>
        <w:spacing w:before="240" w:line="0" w:lineRule="atLeast"/>
        <w:rPr>
          <w:del w:id="2722" w:author="phuong vu" w:date="2018-11-21T23:18:00Z"/>
          <w:rFonts w:eastAsiaTheme="minorEastAsia"/>
          <w:noProof/>
          <w:sz w:val="22"/>
          <w:szCs w:val="22"/>
          <w:lang w:val="en-US"/>
          <w:rPrChange w:id="2723" w:author="phuong vu" w:date="2018-11-30T22:36:00Z">
            <w:rPr>
              <w:del w:id="2724" w:author="phuong vu" w:date="2018-11-21T23:18:00Z"/>
              <w:rFonts w:asciiTheme="minorHAnsi" w:eastAsiaTheme="minorEastAsia" w:hAnsiTheme="minorHAnsi" w:cstheme="minorBidi"/>
              <w:noProof/>
              <w:sz w:val="22"/>
              <w:szCs w:val="22"/>
              <w:lang w:val="en-US"/>
            </w:rPr>
          </w:rPrChange>
        </w:rPr>
        <w:pPrChange w:id="2725" w:author="phuong vu" w:date="2018-11-30T14:16:00Z">
          <w:pPr>
            <w:pStyle w:val="TOC3"/>
            <w:tabs>
              <w:tab w:val="left" w:pos="1320"/>
              <w:tab w:val="right" w:leader="dot" w:pos="8777"/>
            </w:tabs>
          </w:pPr>
        </w:pPrChange>
      </w:pPr>
      <w:del w:id="2726" w:author="phuong vu" w:date="2018-11-21T23:18:00Z">
        <w:r w:rsidRPr="00920004" w:rsidDel="003610CA">
          <w:rPr>
            <w:noProof/>
            <w:rPrChange w:id="2727" w:author="phuong vu" w:date="2018-11-30T22:36:00Z">
              <w:rPr>
                <w:noProof/>
              </w:rPr>
            </w:rPrChange>
          </w:rPr>
          <w:delText>3.2.2</w:delText>
        </w:r>
        <w:r w:rsidRPr="00920004" w:rsidDel="003610CA">
          <w:rPr>
            <w:rFonts w:eastAsiaTheme="minorEastAsia"/>
            <w:noProof/>
            <w:sz w:val="22"/>
            <w:szCs w:val="22"/>
            <w:lang w:val="en-US"/>
            <w:rPrChange w:id="272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29" w:author="phuong vu" w:date="2018-11-30T22:36:00Z">
              <w:rPr>
                <w:noProof/>
              </w:rPr>
            </w:rPrChange>
          </w:rPr>
          <w:delText>Yêu cầu phi chức năng</w:delText>
        </w:r>
        <w:r w:rsidRPr="00920004" w:rsidDel="003610CA">
          <w:rPr>
            <w:noProof/>
            <w:rPrChange w:id="2730" w:author="phuong vu" w:date="2018-11-30T22:36:00Z">
              <w:rPr>
                <w:noProof/>
              </w:rPr>
            </w:rPrChange>
          </w:rPr>
          <w:tab/>
          <w:delText>36</w:delText>
        </w:r>
      </w:del>
    </w:p>
    <w:p w14:paraId="672E2E51" w14:textId="496A5F3A" w:rsidR="006A2C8A" w:rsidRPr="00920004" w:rsidDel="003610CA" w:rsidRDefault="006A2C8A" w:rsidP="00BD0851">
      <w:pPr>
        <w:pStyle w:val="TOC3"/>
        <w:tabs>
          <w:tab w:val="left" w:pos="1320"/>
          <w:tab w:val="right" w:leader="dot" w:pos="8777"/>
        </w:tabs>
        <w:spacing w:before="240" w:line="0" w:lineRule="atLeast"/>
        <w:rPr>
          <w:del w:id="2731" w:author="phuong vu" w:date="2018-11-21T23:18:00Z"/>
          <w:rFonts w:eastAsiaTheme="minorEastAsia"/>
          <w:noProof/>
          <w:sz w:val="22"/>
          <w:szCs w:val="22"/>
          <w:lang w:val="en-US"/>
          <w:rPrChange w:id="2732" w:author="phuong vu" w:date="2018-11-30T22:36:00Z">
            <w:rPr>
              <w:del w:id="2733" w:author="phuong vu" w:date="2018-11-21T23:18:00Z"/>
              <w:rFonts w:asciiTheme="minorHAnsi" w:eastAsiaTheme="minorEastAsia" w:hAnsiTheme="minorHAnsi" w:cstheme="minorBidi"/>
              <w:noProof/>
              <w:sz w:val="22"/>
              <w:szCs w:val="22"/>
              <w:lang w:val="en-US"/>
            </w:rPr>
          </w:rPrChange>
        </w:rPr>
        <w:pPrChange w:id="2734" w:author="phuong vu" w:date="2018-11-30T14:16:00Z">
          <w:pPr>
            <w:pStyle w:val="TOC3"/>
            <w:tabs>
              <w:tab w:val="left" w:pos="1320"/>
              <w:tab w:val="right" w:leader="dot" w:pos="8777"/>
            </w:tabs>
          </w:pPr>
        </w:pPrChange>
      </w:pPr>
      <w:del w:id="2735" w:author="phuong vu" w:date="2018-11-21T23:18:00Z">
        <w:r w:rsidRPr="00920004" w:rsidDel="003610CA">
          <w:rPr>
            <w:noProof/>
            <w:rPrChange w:id="2736" w:author="phuong vu" w:date="2018-11-30T22:36:00Z">
              <w:rPr>
                <w:noProof/>
              </w:rPr>
            </w:rPrChange>
          </w:rPr>
          <w:delText>3.2.3</w:delText>
        </w:r>
        <w:r w:rsidRPr="00920004" w:rsidDel="003610CA">
          <w:rPr>
            <w:rFonts w:eastAsiaTheme="minorEastAsia"/>
            <w:noProof/>
            <w:sz w:val="22"/>
            <w:szCs w:val="22"/>
            <w:lang w:val="en-US"/>
            <w:rPrChange w:id="273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38" w:author="phuong vu" w:date="2018-11-30T22:36:00Z">
              <w:rPr>
                <w:noProof/>
              </w:rPr>
            </w:rPrChange>
          </w:rPr>
          <w:delText>Yêu cầu thực thi</w:delText>
        </w:r>
        <w:r w:rsidRPr="00920004" w:rsidDel="003610CA">
          <w:rPr>
            <w:noProof/>
            <w:rPrChange w:id="2739" w:author="phuong vu" w:date="2018-11-30T22:36:00Z">
              <w:rPr>
                <w:noProof/>
              </w:rPr>
            </w:rPrChange>
          </w:rPr>
          <w:tab/>
          <w:delText>36</w:delText>
        </w:r>
      </w:del>
    </w:p>
    <w:p w14:paraId="71B3BD74" w14:textId="68D0F119" w:rsidR="006A2C8A" w:rsidRPr="00920004" w:rsidDel="003610CA" w:rsidRDefault="006A2C8A" w:rsidP="00BD0851">
      <w:pPr>
        <w:pStyle w:val="TOC3"/>
        <w:tabs>
          <w:tab w:val="left" w:pos="1320"/>
          <w:tab w:val="right" w:leader="dot" w:pos="8777"/>
        </w:tabs>
        <w:spacing w:before="240" w:line="0" w:lineRule="atLeast"/>
        <w:rPr>
          <w:del w:id="2740" w:author="phuong vu" w:date="2018-11-21T23:18:00Z"/>
          <w:rFonts w:eastAsiaTheme="minorEastAsia"/>
          <w:noProof/>
          <w:sz w:val="22"/>
          <w:szCs w:val="22"/>
          <w:lang w:val="en-US"/>
          <w:rPrChange w:id="2741" w:author="phuong vu" w:date="2018-11-30T22:36:00Z">
            <w:rPr>
              <w:del w:id="2742" w:author="phuong vu" w:date="2018-11-21T23:18:00Z"/>
              <w:rFonts w:asciiTheme="minorHAnsi" w:eastAsiaTheme="minorEastAsia" w:hAnsiTheme="minorHAnsi" w:cstheme="minorBidi"/>
              <w:noProof/>
              <w:sz w:val="22"/>
              <w:szCs w:val="22"/>
              <w:lang w:val="en-US"/>
            </w:rPr>
          </w:rPrChange>
        </w:rPr>
        <w:pPrChange w:id="2743" w:author="phuong vu" w:date="2018-11-30T14:16:00Z">
          <w:pPr>
            <w:pStyle w:val="TOC3"/>
            <w:tabs>
              <w:tab w:val="left" w:pos="1320"/>
              <w:tab w:val="right" w:leader="dot" w:pos="8777"/>
            </w:tabs>
          </w:pPr>
        </w:pPrChange>
      </w:pPr>
      <w:del w:id="2744" w:author="phuong vu" w:date="2018-11-21T23:18:00Z">
        <w:r w:rsidRPr="00920004" w:rsidDel="003610CA">
          <w:rPr>
            <w:noProof/>
            <w:rPrChange w:id="2745" w:author="phuong vu" w:date="2018-11-30T22:36:00Z">
              <w:rPr>
                <w:noProof/>
              </w:rPr>
            </w:rPrChange>
          </w:rPr>
          <w:delText>3.2.4</w:delText>
        </w:r>
        <w:r w:rsidRPr="00920004" w:rsidDel="003610CA">
          <w:rPr>
            <w:rFonts w:eastAsiaTheme="minorEastAsia"/>
            <w:noProof/>
            <w:sz w:val="22"/>
            <w:szCs w:val="22"/>
            <w:lang w:val="en-US"/>
            <w:rPrChange w:id="274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47" w:author="phuong vu" w:date="2018-11-30T22:36:00Z">
              <w:rPr>
                <w:noProof/>
              </w:rPr>
            </w:rPrChange>
          </w:rPr>
          <w:delText>Yêu cầu chất lượng phần mềm</w:delText>
        </w:r>
        <w:r w:rsidRPr="00920004" w:rsidDel="003610CA">
          <w:rPr>
            <w:noProof/>
            <w:rPrChange w:id="2748" w:author="phuong vu" w:date="2018-11-30T22:36:00Z">
              <w:rPr>
                <w:noProof/>
              </w:rPr>
            </w:rPrChange>
          </w:rPr>
          <w:tab/>
          <w:delText>36</w:delText>
        </w:r>
      </w:del>
    </w:p>
    <w:p w14:paraId="1777F7CA" w14:textId="6ABF124E" w:rsidR="006A2C8A" w:rsidRPr="00920004" w:rsidDel="003610CA" w:rsidRDefault="006A2C8A" w:rsidP="00BD0851">
      <w:pPr>
        <w:pStyle w:val="TOC4"/>
        <w:tabs>
          <w:tab w:val="left" w:pos="1760"/>
        </w:tabs>
        <w:spacing w:before="240" w:line="0" w:lineRule="atLeast"/>
        <w:rPr>
          <w:del w:id="2749" w:author="phuong vu" w:date="2018-11-21T23:18:00Z"/>
          <w:rFonts w:eastAsiaTheme="minorEastAsia"/>
          <w:noProof/>
          <w:sz w:val="22"/>
          <w:szCs w:val="22"/>
          <w:lang w:val="en-US"/>
          <w:rPrChange w:id="2750" w:author="phuong vu" w:date="2018-11-30T22:36:00Z">
            <w:rPr>
              <w:del w:id="2751" w:author="phuong vu" w:date="2018-11-21T23:18:00Z"/>
              <w:rFonts w:asciiTheme="minorHAnsi" w:eastAsiaTheme="minorEastAsia" w:hAnsiTheme="minorHAnsi" w:cstheme="minorBidi"/>
              <w:noProof/>
              <w:sz w:val="22"/>
              <w:szCs w:val="22"/>
              <w:lang w:val="en-US"/>
            </w:rPr>
          </w:rPrChange>
        </w:rPr>
        <w:pPrChange w:id="2752" w:author="phuong vu" w:date="2018-11-30T14:16:00Z">
          <w:pPr>
            <w:pStyle w:val="TOC4"/>
            <w:tabs>
              <w:tab w:val="left" w:pos="1760"/>
            </w:tabs>
          </w:pPr>
        </w:pPrChange>
      </w:pPr>
      <w:del w:id="2753" w:author="phuong vu" w:date="2018-11-21T23:18:00Z">
        <w:r w:rsidRPr="00920004" w:rsidDel="003610CA">
          <w:rPr>
            <w:noProof/>
            <w:rPrChange w:id="2754" w:author="phuong vu" w:date="2018-11-30T22:36:00Z">
              <w:rPr>
                <w:noProof/>
              </w:rPr>
            </w:rPrChange>
          </w:rPr>
          <w:delText>3.2.4.1</w:delText>
        </w:r>
        <w:r w:rsidRPr="00920004" w:rsidDel="003610CA">
          <w:rPr>
            <w:rFonts w:eastAsiaTheme="minorEastAsia"/>
            <w:noProof/>
            <w:sz w:val="22"/>
            <w:szCs w:val="22"/>
            <w:lang w:val="en-US"/>
            <w:rPrChange w:id="275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56" w:author="phuong vu" w:date="2018-11-30T22:36:00Z">
              <w:rPr>
                <w:noProof/>
              </w:rPr>
            </w:rPrChange>
          </w:rPr>
          <w:delText>Các quy tắc nghiệp vụ</w:delText>
        </w:r>
        <w:r w:rsidRPr="00920004" w:rsidDel="003610CA">
          <w:rPr>
            <w:noProof/>
            <w:rPrChange w:id="2757" w:author="phuong vu" w:date="2018-11-30T22:36:00Z">
              <w:rPr>
                <w:noProof/>
              </w:rPr>
            </w:rPrChange>
          </w:rPr>
          <w:tab/>
          <w:delText>36</w:delText>
        </w:r>
      </w:del>
    </w:p>
    <w:p w14:paraId="7069C28B" w14:textId="224C5249" w:rsidR="006A2C8A" w:rsidRPr="00920004" w:rsidDel="003610CA" w:rsidRDefault="006A2C8A" w:rsidP="00BD0851">
      <w:pPr>
        <w:pStyle w:val="TOC2"/>
        <w:tabs>
          <w:tab w:val="left" w:pos="880"/>
          <w:tab w:val="right" w:leader="dot" w:pos="8777"/>
        </w:tabs>
        <w:spacing w:before="240" w:line="0" w:lineRule="atLeast"/>
        <w:rPr>
          <w:del w:id="2758" w:author="phuong vu" w:date="2018-11-21T23:18:00Z"/>
          <w:rFonts w:eastAsiaTheme="minorEastAsia"/>
          <w:noProof/>
          <w:sz w:val="22"/>
          <w:szCs w:val="22"/>
          <w:lang w:val="en-US"/>
          <w:rPrChange w:id="2759" w:author="phuong vu" w:date="2018-11-30T22:36:00Z">
            <w:rPr>
              <w:del w:id="2760" w:author="phuong vu" w:date="2018-11-21T23:18:00Z"/>
              <w:rFonts w:asciiTheme="minorHAnsi" w:eastAsiaTheme="minorEastAsia" w:hAnsiTheme="minorHAnsi" w:cstheme="minorBidi"/>
              <w:noProof/>
              <w:sz w:val="22"/>
              <w:szCs w:val="22"/>
              <w:lang w:val="en-US"/>
            </w:rPr>
          </w:rPrChange>
        </w:rPr>
        <w:pPrChange w:id="2761" w:author="phuong vu" w:date="2018-11-30T14:16:00Z">
          <w:pPr>
            <w:pStyle w:val="TOC2"/>
            <w:tabs>
              <w:tab w:val="left" w:pos="880"/>
              <w:tab w:val="right" w:leader="dot" w:pos="8777"/>
            </w:tabs>
          </w:pPr>
        </w:pPrChange>
      </w:pPr>
      <w:del w:id="2762" w:author="phuong vu" w:date="2018-11-21T23:18:00Z">
        <w:r w:rsidRPr="00920004" w:rsidDel="003610CA">
          <w:rPr>
            <w:noProof/>
            <w:lang w:val="en-US"/>
            <w:rPrChange w:id="2763" w:author="phuong vu" w:date="2018-11-30T22:36:00Z">
              <w:rPr>
                <w:noProof/>
                <w:lang w:val="en-US"/>
              </w:rPr>
            </w:rPrChange>
          </w:rPr>
          <w:delText>3.3</w:delText>
        </w:r>
        <w:r w:rsidRPr="00920004" w:rsidDel="003610CA">
          <w:rPr>
            <w:rFonts w:eastAsiaTheme="minorEastAsia"/>
            <w:noProof/>
            <w:sz w:val="22"/>
            <w:szCs w:val="22"/>
            <w:lang w:val="en-US"/>
            <w:rPrChange w:id="2764"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765" w:author="phuong vu" w:date="2018-11-30T22:36:00Z">
              <w:rPr>
                <w:noProof/>
                <w:lang w:val="en-US"/>
              </w:rPr>
            </w:rPrChange>
          </w:rPr>
          <w:delText>Thiết kế và cài đặt</w:delText>
        </w:r>
        <w:r w:rsidRPr="00920004" w:rsidDel="003610CA">
          <w:rPr>
            <w:noProof/>
            <w:rPrChange w:id="2766" w:author="phuong vu" w:date="2018-11-30T22:36:00Z">
              <w:rPr>
                <w:noProof/>
              </w:rPr>
            </w:rPrChange>
          </w:rPr>
          <w:tab/>
          <w:delText>36</w:delText>
        </w:r>
      </w:del>
    </w:p>
    <w:p w14:paraId="2459373F" w14:textId="2C2760DC" w:rsidR="006A2C8A" w:rsidRPr="00920004" w:rsidDel="003610CA" w:rsidRDefault="006A2C8A" w:rsidP="00BD0851">
      <w:pPr>
        <w:pStyle w:val="TOC3"/>
        <w:tabs>
          <w:tab w:val="left" w:pos="1320"/>
          <w:tab w:val="right" w:leader="dot" w:pos="8777"/>
        </w:tabs>
        <w:spacing w:before="240" w:line="0" w:lineRule="atLeast"/>
        <w:rPr>
          <w:del w:id="2767" w:author="phuong vu" w:date="2018-11-21T23:18:00Z"/>
          <w:rFonts w:eastAsiaTheme="minorEastAsia"/>
          <w:noProof/>
          <w:sz w:val="22"/>
          <w:szCs w:val="22"/>
          <w:lang w:val="en-US"/>
          <w:rPrChange w:id="2768" w:author="phuong vu" w:date="2018-11-30T22:36:00Z">
            <w:rPr>
              <w:del w:id="2769" w:author="phuong vu" w:date="2018-11-21T23:18:00Z"/>
              <w:rFonts w:asciiTheme="minorHAnsi" w:eastAsiaTheme="minorEastAsia" w:hAnsiTheme="minorHAnsi" w:cstheme="minorBidi"/>
              <w:noProof/>
              <w:sz w:val="22"/>
              <w:szCs w:val="22"/>
              <w:lang w:val="en-US"/>
            </w:rPr>
          </w:rPrChange>
        </w:rPr>
        <w:pPrChange w:id="2770" w:author="phuong vu" w:date="2018-11-30T14:16:00Z">
          <w:pPr>
            <w:pStyle w:val="TOC3"/>
            <w:tabs>
              <w:tab w:val="left" w:pos="1320"/>
              <w:tab w:val="right" w:leader="dot" w:pos="8777"/>
            </w:tabs>
          </w:pPr>
        </w:pPrChange>
      </w:pPr>
      <w:del w:id="2771" w:author="phuong vu" w:date="2018-11-21T23:18:00Z">
        <w:r w:rsidRPr="00920004" w:rsidDel="003610CA">
          <w:rPr>
            <w:noProof/>
            <w:rPrChange w:id="2772" w:author="phuong vu" w:date="2018-11-30T22:36:00Z">
              <w:rPr>
                <w:noProof/>
              </w:rPr>
            </w:rPrChange>
          </w:rPr>
          <w:delText>3.3.1</w:delText>
        </w:r>
        <w:r w:rsidRPr="00920004" w:rsidDel="003610CA">
          <w:rPr>
            <w:rFonts w:eastAsiaTheme="minorEastAsia"/>
            <w:noProof/>
            <w:sz w:val="22"/>
            <w:szCs w:val="22"/>
            <w:lang w:val="en-US"/>
            <w:rPrChange w:id="2773"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74" w:author="phuong vu" w:date="2018-11-30T22:36:00Z">
              <w:rPr>
                <w:noProof/>
              </w:rPr>
            </w:rPrChange>
          </w:rPr>
          <w:delText>Kiến trúc hệ thống</w:delText>
        </w:r>
        <w:r w:rsidRPr="00920004" w:rsidDel="003610CA">
          <w:rPr>
            <w:noProof/>
            <w:rPrChange w:id="2775" w:author="phuong vu" w:date="2018-11-30T22:36:00Z">
              <w:rPr>
                <w:noProof/>
              </w:rPr>
            </w:rPrChange>
          </w:rPr>
          <w:tab/>
          <w:delText>36</w:delText>
        </w:r>
      </w:del>
    </w:p>
    <w:p w14:paraId="0DA94355" w14:textId="1FF1C618" w:rsidR="006A2C8A" w:rsidRPr="00920004" w:rsidDel="003610CA" w:rsidRDefault="006A2C8A" w:rsidP="00BD0851">
      <w:pPr>
        <w:pStyle w:val="TOC3"/>
        <w:tabs>
          <w:tab w:val="left" w:pos="1320"/>
          <w:tab w:val="right" w:leader="dot" w:pos="8777"/>
        </w:tabs>
        <w:spacing w:before="240" w:line="0" w:lineRule="atLeast"/>
        <w:rPr>
          <w:del w:id="2776" w:author="phuong vu" w:date="2018-11-21T23:18:00Z"/>
          <w:rFonts w:eastAsiaTheme="minorEastAsia"/>
          <w:noProof/>
          <w:sz w:val="22"/>
          <w:szCs w:val="22"/>
          <w:lang w:val="en-US"/>
          <w:rPrChange w:id="2777" w:author="phuong vu" w:date="2018-11-30T22:36:00Z">
            <w:rPr>
              <w:del w:id="2778" w:author="phuong vu" w:date="2018-11-21T23:18:00Z"/>
              <w:rFonts w:asciiTheme="minorHAnsi" w:eastAsiaTheme="minorEastAsia" w:hAnsiTheme="minorHAnsi" w:cstheme="minorBidi"/>
              <w:noProof/>
              <w:sz w:val="22"/>
              <w:szCs w:val="22"/>
              <w:lang w:val="en-US"/>
            </w:rPr>
          </w:rPrChange>
        </w:rPr>
        <w:pPrChange w:id="2779" w:author="phuong vu" w:date="2018-11-30T14:16:00Z">
          <w:pPr>
            <w:pStyle w:val="TOC3"/>
            <w:tabs>
              <w:tab w:val="left" w:pos="1320"/>
              <w:tab w:val="right" w:leader="dot" w:pos="8777"/>
            </w:tabs>
          </w:pPr>
        </w:pPrChange>
      </w:pPr>
      <w:del w:id="2780" w:author="phuong vu" w:date="2018-11-21T23:18:00Z">
        <w:r w:rsidRPr="00920004" w:rsidDel="003610CA">
          <w:rPr>
            <w:noProof/>
            <w:rPrChange w:id="2781" w:author="phuong vu" w:date="2018-11-30T22:36:00Z">
              <w:rPr>
                <w:noProof/>
              </w:rPr>
            </w:rPrChange>
          </w:rPr>
          <w:delText>3.3.2</w:delText>
        </w:r>
        <w:r w:rsidRPr="00920004" w:rsidDel="003610CA">
          <w:rPr>
            <w:rFonts w:eastAsiaTheme="minorEastAsia"/>
            <w:noProof/>
            <w:sz w:val="22"/>
            <w:szCs w:val="22"/>
            <w:lang w:val="en-US"/>
            <w:rPrChange w:id="278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83" w:author="phuong vu" w:date="2018-11-30T22:36:00Z">
              <w:rPr>
                <w:noProof/>
              </w:rPr>
            </w:rPrChange>
          </w:rPr>
          <w:delText>Sơ đồ USE CASE</w:delText>
        </w:r>
        <w:r w:rsidRPr="00920004" w:rsidDel="003610CA">
          <w:rPr>
            <w:noProof/>
            <w:rPrChange w:id="2784" w:author="phuong vu" w:date="2018-11-30T22:36:00Z">
              <w:rPr>
                <w:noProof/>
              </w:rPr>
            </w:rPrChange>
          </w:rPr>
          <w:tab/>
          <w:delText>37</w:delText>
        </w:r>
      </w:del>
    </w:p>
    <w:p w14:paraId="3188C662" w14:textId="18954E5C" w:rsidR="006A2C8A" w:rsidRPr="00920004" w:rsidDel="003610CA" w:rsidRDefault="006A2C8A" w:rsidP="00BD0851">
      <w:pPr>
        <w:pStyle w:val="TOC3"/>
        <w:tabs>
          <w:tab w:val="left" w:pos="1320"/>
          <w:tab w:val="right" w:leader="dot" w:pos="8777"/>
        </w:tabs>
        <w:spacing w:before="240" w:line="0" w:lineRule="atLeast"/>
        <w:rPr>
          <w:del w:id="2785" w:author="phuong vu" w:date="2018-11-21T23:18:00Z"/>
          <w:rFonts w:eastAsiaTheme="minorEastAsia"/>
          <w:noProof/>
          <w:sz w:val="22"/>
          <w:szCs w:val="22"/>
          <w:lang w:val="en-US"/>
          <w:rPrChange w:id="2786" w:author="phuong vu" w:date="2018-11-30T22:36:00Z">
            <w:rPr>
              <w:del w:id="2787" w:author="phuong vu" w:date="2018-11-21T23:18:00Z"/>
              <w:rFonts w:asciiTheme="minorHAnsi" w:eastAsiaTheme="minorEastAsia" w:hAnsiTheme="minorHAnsi" w:cstheme="minorBidi"/>
              <w:noProof/>
              <w:sz w:val="22"/>
              <w:szCs w:val="22"/>
              <w:lang w:val="en-US"/>
            </w:rPr>
          </w:rPrChange>
        </w:rPr>
        <w:pPrChange w:id="2788" w:author="phuong vu" w:date="2018-11-30T14:16:00Z">
          <w:pPr>
            <w:pStyle w:val="TOC3"/>
            <w:tabs>
              <w:tab w:val="left" w:pos="1320"/>
              <w:tab w:val="right" w:leader="dot" w:pos="8777"/>
            </w:tabs>
          </w:pPr>
        </w:pPrChange>
      </w:pPr>
      <w:del w:id="2789" w:author="phuong vu" w:date="2018-11-21T23:18:00Z">
        <w:r w:rsidRPr="00920004" w:rsidDel="003610CA">
          <w:rPr>
            <w:noProof/>
            <w:rPrChange w:id="2790" w:author="phuong vu" w:date="2018-11-30T22:36:00Z">
              <w:rPr>
                <w:noProof/>
              </w:rPr>
            </w:rPrChange>
          </w:rPr>
          <w:delText>3.3.3</w:delText>
        </w:r>
        <w:r w:rsidRPr="00920004" w:rsidDel="003610CA">
          <w:rPr>
            <w:rFonts w:eastAsiaTheme="minorEastAsia"/>
            <w:noProof/>
            <w:sz w:val="22"/>
            <w:szCs w:val="22"/>
            <w:lang w:val="en-US"/>
            <w:rPrChange w:id="279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792" w:author="phuong vu" w:date="2018-11-30T22:36:00Z">
              <w:rPr>
                <w:noProof/>
              </w:rPr>
            </w:rPrChange>
          </w:rPr>
          <w:delText>Sơ đồ phân rã USE CASE</w:delText>
        </w:r>
        <w:r w:rsidRPr="00920004" w:rsidDel="003610CA">
          <w:rPr>
            <w:noProof/>
            <w:rPrChange w:id="2793" w:author="phuong vu" w:date="2018-11-30T22:36:00Z">
              <w:rPr>
                <w:noProof/>
              </w:rPr>
            </w:rPrChange>
          </w:rPr>
          <w:tab/>
          <w:delText>38</w:delText>
        </w:r>
      </w:del>
    </w:p>
    <w:p w14:paraId="672F6169" w14:textId="06F557EB" w:rsidR="006A2C8A" w:rsidRPr="00920004" w:rsidDel="003610CA" w:rsidRDefault="006A2C8A" w:rsidP="00BD0851">
      <w:pPr>
        <w:pStyle w:val="TOC3"/>
        <w:tabs>
          <w:tab w:val="left" w:pos="1320"/>
          <w:tab w:val="right" w:leader="dot" w:pos="8777"/>
        </w:tabs>
        <w:spacing w:before="240" w:line="0" w:lineRule="atLeast"/>
        <w:rPr>
          <w:del w:id="2794" w:author="phuong vu" w:date="2018-11-21T23:18:00Z"/>
          <w:rFonts w:eastAsiaTheme="minorEastAsia"/>
          <w:noProof/>
          <w:sz w:val="22"/>
          <w:szCs w:val="22"/>
          <w:lang w:val="en-US"/>
          <w:rPrChange w:id="2795" w:author="phuong vu" w:date="2018-11-30T22:36:00Z">
            <w:rPr>
              <w:del w:id="2796" w:author="phuong vu" w:date="2018-11-21T23:18:00Z"/>
              <w:rFonts w:asciiTheme="minorHAnsi" w:eastAsiaTheme="minorEastAsia" w:hAnsiTheme="minorHAnsi" w:cstheme="minorBidi"/>
              <w:noProof/>
              <w:sz w:val="22"/>
              <w:szCs w:val="22"/>
              <w:lang w:val="en-US"/>
            </w:rPr>
          </w:rPrChange>
        </w:rPr>
        <w:pPrChange w:id="2797" w:author="phuong vu" w:date="2018-11-30T14:16:00Z">
          <w:pPr>
            <w:pStyle w:val="TOC3"/>
            <w:tabs>
              <w:tab w:val="left" w:pos="1320"/>
              <w:tab w:val="right" w:leader="dot" w:pos="8777"/>
            </w:tabs>
          </w:pPr>
        </w:pPrChange>
      </w:pPr>
      <w:del w:id="2798" w:author="phuong vu" w:date="2018-11-21T23:18:00Z">
        <w:r w:rsidRPr="00920004" w:rsidDel="003610CA">
          <w:rPr>
            <w:noProof/>
            <w:rPrChange w:id="2799" w:author="phuong vu" w:date="2018-11-30T22:36:00Z">
              <w:rPr>
                <w:noProof/>
              </w:rPr>
            </w:rPrChange>
          </w:rPr>
          <w:delText>3.3.4</w:delText>
        </w:r>
        <w:r w:rsidRPr="00920004" w:rsidDel="003610CA">
          <w:rPr>
            <w:rFonts w:eastAsiaTheme="minorEastAsia"/>
            <w:noProof/>
            <w:sz w:val="22"/>
            <w:szCs w:val="22"/>
            <w:lang w:val="en-US"/>
            <w:rPrChange w:id="280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01" w:author="phuong vu" w:date="2018-11-30T22:36:00Z">
              <w:rPr>
                <w:noProof/>
              </w:rPr>
            </w:rPrChange>
          </w:rPr>
          <w:delText>Sơ đồ CDM</w:delText>
        </w:r>
        <w:r w:rsidRPr="00920004" w:rsidDel="003610CA">
          <w:rPr>
            <w:noProof/>
            <w:rPrChange w:id="2802" w:author="phuong vu" w:date="2018-11-30T22:36:00Z">
              <w:rPr>
                <w:noProof/>
              </w:rPr>
            </w:rPrChange>
          </w:rPr>
          <w:tab/>
          <w:delText>38</w:delText>
        </w:r>
      </w:del>
    </w:p>
    <w:p w14:paraId="1FB8E1BF" w14:textId="105B8CD7" w:rsidR="006A2C8A" w:rsidRPr="00920004" w:rsidDel="003610CA" w:rsidRDefault="006A2C8A" w:rsidP="00BD0851">
      <w:pPr>
        <w:pStyle w:val="TOC3"/>
        <w:tabs>
          <w:tab w:val="left" w:pos="1320"/>
          <w:tab w:val="right" w:leader="dot" w:pos="8777"/>
        </w:tabs>
        <w:spacing w:before="240" w:line="0" w:lineRule="atLeast"/>
        <w:rPr>
          <w:del w:id="2803" w:author="phuong vu" w:date="2018-11-21T23:18:00Z"/>
          <w:rFonts w:eastAsiaTheme="minorEastAsia"/>
          <w:noProof/>
          <w:sz w:val="22"/>
          <w:szCs w:val="22"/>
          <w:lang w:val="en-US"/>
          <w:rPrChange w:id="2804" w:author="phuong vu" w:date="2018-11-30T22:36:00Z">
            <w:rPr>
              <w:del w:id="2805" w:author="phuong vu" w:date="2018-11-21T23:18:00Z"/>
              <w:rFonts w:asciiTheme="minorHAnsi" w:eastAsiaTheme="minorEastAsia" w:hAnsiTheme="minorHAnsi" w:cstheme="minorBidi"/>
              <w:noProof/>
              <w:sz w:val="22"/>
              <w:szCs w:val="22"/>
              <w:lang w:val="en-US"/>
            </w:rPr>
          </w:rPrChange>
        </w:rPr>
        <w:pPrChange w:id="2806" w:author="phuong vu" w:date="2018-11-30T14:16:00Z">
          <w:pPr>
            <w:pStyle w:val="TOC3"/>
            <w:tabs>
              <w:tab w:val="left" w:pos="1320"/>
              <w:tab w:val="right" w:leader="dot" w:pos="8777"/>
            </w:tabs>
          </w:pPr>
        </w:pPrChange>
      </w:pPr>
      <w:del w:id="2807" w:author="phuong vu" w:date="2018-11-21T23:18:00Z">
        <w:r w:rsidRPr="00920004" w:rsidDel="003610CA">
          <w:rPr>
            <w:noProof/>
            <w:rPrChange w:id="2808" w:author="phuong vu" w:date="2018-11-30T22:36:00Z">
              <w:rPr>
                <w:noProof/>
              </w:rPr>
            </w:rPrChange>
          </w:rPr>
          <w:delText>3.3.5</w:delText>
        </w:r>
        <w:r w:rsidRPr="00920004" w:rsidDel="003610CA">
          <w:rPr>
            <w:rFonts w:eastAsiaTheme="minorEastAsia"/>
            <w:noProof/>
            <w:sz w:val="22"/>
            <w:szCs w:val="22"/>
            <w:lang w:val="en-US"/>
            <w:rPrChange w:id="280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10" w:author="phuong vu" w:date="2018-11-30T22:36:00Z">
              <w:rPr>
                <w:noProof/>
              </w:rPr>
            </w:rPrChange>
          </w:rPr>
          <w:delText>Sơ đồ LDM</w:delText>
        </w:r>
        <w:r w:rsidRPr="00920004" w:rsidDel="003610CA">
          <w:rPr>
            <w:noProof/>
            <w:rPrChange w:id="2811" w:author="phuong vu" w:date="2018-11-30T22:36:00Z">
              <w:rPr>
                <w:noProof/>
              </w:rPr>
            </w:rPrChange>
          </w:rPr>
          <w:tab/>
          <w:delText>38</w:delText>
        </w:r>
      </w:del>
    </w:p>
    <w:p w14:paraId="12B925BF" w14:textId="5DA50575" w:rsidR="006A2C8A" w:rsidRPr="00920004" w:rsidDel="003610CA" w:rsidRDefault="006A2C8A" w:rsidP="00BD0851">
      <w:pPr>
        <w:pStyle w:val="TOC3"/>
        <w:tabs>
          <w:tab w:val="left" w:pos="1320"/>
          <w:tab w:val="right" w:leader="dot" w:pos="8777"/>
        </w:tabs>
        <w:spacing w:before="240" w:line="0" w:lineRule="atLeast"/>
        <w:rPr>
          <w:del w:id="2812" w:author="phuong vu" w:date="2018-11-21T23:18:00Z"/>
          <w:rFonts w:eastAsiaTheme="minorEastAsia"/>
          <w:noProof/>
          <w:sz w:val="22"/>
          <w:szCs w:val="22"/>
          <w:lang w:val="en-US"/>
          <w:rPrChange w:id="2813" w:author="phuong vu" w:date="2018-11-30T22:36:00Z">
            <w:rPr>
              <w:del w:id="2814" w:author="phuong vu" w:date="2018-11-21T23:18:00Z"/>
              <w:rFonts w:asciiTheme="minorHAnsi" w:eastAsiaTheme="minorEastAsia" w:hAnsiTheme="minorHAnsi" w:cstheme="minorBidi"/>
              <w:noProof/>
              <w:sz w:val="22"/>
              <w:szCs w:val="22"/>
              <w:lang w:val="en-US"/>
            </w:rPr>
          </w:rPrChange>
        </w:rPr>
        <w:pPrChange w:id="2815" w:author="phuong vu" w:date="2018-11-30T14:16:00Z">
          <w:pPr>
            <w:pStyle w:val="TOC3"/>
            <w:tabs>
              <w:tab w:val="left" w:pos="1320"/>
              <w:tab w:val="right" w:leader="dot" w:pos="8777"/>
            </w:tabs>
          </w:pPr>
        </w:pPrChange>
      </w:pPr>
      <w:del w:id="2816" w:author="phuong vu" w:date="2018-11-21T23:18:00Z">
        <w:r w:rsidRPr="00920004" w:rsidDel="003610CA">
          <w:rPr>
            <w:noProof/>
            <w:rPrChange w:id="2817" w:author="phuong vu" w:date="2018-11-30T22:36:00Z">
              <w:rPr>
                <w:noProof/>
              </w:rPr>
            </w:rPrChange>
          </w:rPr>
          <w:delText>3.3.6</w:delText>
        </w:r>
        <w:r w:rsidRPr="00920004" w:rsidDel="003610CA">
          <w:rPr>
            <w:rFonts w:eastAsiaTheme="minorEastAsia"/>
            <w:noProof/>
            <w:sz w:val="22"/>
            <w:szCs w:val="22"/>
            <w:lang w:val="en-US"/>
            <w:rPrChange w:id="2818"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19" w:author="phuong vu" w:date="2018-11-30T22:36:00Z">
              <w:rPr>
                <w:noProof/>
              </w:rPr>
            </w:rPrChange>
          </w:rPr>
          <w:delText>Sơ đồ PDM</w:delText>
        </w:r>
        <w:r w:rsidRPr="00920004" w:rsidDel="003610CA">
          <w:rPr>
            <w:noProof/>
            <w:rPrChange w:id="2820" w:author="phuong vu" w:date="2018-11-30T22:36:00Z">
              <w:rPr>
                <w:noProof/>
              </w:rPr>
            </w:rPrChange>
          </w:rPr>
          <w:tab/>
          <w:delText>38</w:delText>
        </w:r>
      </w:del>
    </w:p>
    <w:p w14:paraId="63E9BD31" w14:textId="6C62ED72" w:rsidR="006A2C8A" w:rsidRPr="00920004" w:rsidDel="003610CA" w:rsidRDefault="006A2C8A" w:rsidP="00BD0851">
      <w:pPr>
        <w:pStyle w:val="TOC3"/>
        <w:tabs>
          <w:tab w:val="left" w:pos="1320"/>
          <w:tab w:val="right" w:leader="dot" w:pos="8777"/>
        </w:tabs>
        <w:spacing w:before="240" w:line="0" w:lineRule="atLeast"/>
        <w:rPr>
          <w:del w:id="2821" w:author="phuong vu" w:date="2018-11-21T23:18:00Z"/>
          <w:rFonts w:eastAsiaTheme="minorEastAsia"/>
          <w:noProof/>
          <w:sz w:val="22"/>
          <w:szCs w:val="22"/>
          <w:lang w:val="en-US"/>
          <w:rPrChange w:id="2822" w:author="phuong vu" w:date="2018-11-30T22:36:00Z">
            <w:rPr>
              <w:del w:id="2823" w:author="phuong vu" w:date="2018-11-21T23:18:00Z"/>
              <w:rFonts w:asciiTheme="minorHAnsi" w:eastAsiaTheme="minorEastAsia" w:hAnsiTheme="minorHAnsi" w:cstheme="minorBidi"/>
              <w:noProof/>
              <w:sz w:val="22"/>
              <w:szCs w:val="22"/>
              <w:lang w:val="en-US"/>
            </w:rPr>
          </w:rPrChange>
        </w:rPr>
        <w:pPrChange w:id="2824" w:author="phuong vu" w:date="2018-11-30T14:16:00Z">
          <w:pPr>
            <w:pStyle w:val="TOC3"/>
            <w:tabs>
              <w:tab w:val="left" w:pos="1320"/>
              <w:tab w:val="right" w:leader="dot" w:pos="8777"/>
            </w:tabs>
          </w:pPr>
        </w:pPrChange>
      </w:pPr>
      <w:del w:id="2825" w:author="phuong vu" w:date="2018-11-21T23:18:00Z">
        <w:r w:rsidRPr="00920004" w:rsidDel="003610CA">
          <w:rPr>
            <w:noProof/>
            <w:rPrChange w:id="2826" w:author="phuong vu" w:date="2018-11-30T22:36:00Z">
              <w:rPr>
                <w:noProof/>
              </w:rPr>
            </w:rPrChange>
          </w:rPr>
          <w:delText>3.3.7</w:delText>
        </w:r>
        <w:r w:rsidRPr="00920004" w:rsidDel="003610CA">
          <w:rPr>
            <w:rFonts w:eastAsiaTheme="minorEastAsia"/>
            <w:noProof/>
            <w:sz w:val="22"/>
            <w:szCs w:val="22"/>
            <w:lang w:val="en-US"/>
            <w:rPrChange w:id="282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28" w:author="phuong vu" w:date="2018-11-30T22:36:00Z">
              <w:rPr>
                <w:noProof/>
              </w:rPr>
            </w:rPrChange>
          </w:rPr>
          <w:delText>Thiết kế dữ liệu</w:delText>
        </w:r>
        <w:r w:rsidRPr="00920004" w:rsidDel="003610CA">
          <w:rPr>
            <w:noProof/>
            <w:rPrChange w:id="2829" w:author="phuong vu" w:date="2018-11-30T22:36:00Z">
              <w:rPr>
                <w:noProof/>
              </w:rPr>
            </w:rPrChange>
          </w:rPr>
          <w:tab/>
          <w:delText>38</w:delText>
        </w:r>
      </w:del>
    </w:p>
    <w:p w14:paraId="190BF278" w14:textId="397AB2CB" w:rsidR="006A2C8A" w:rsidRPr="00920004" w:rsidDel="003610CA" w:rsidRDefault="006A2C8A" w:rsidP="00BD0851">
      <w:pPr>
        <w:pStyle w:val="TOC3"/>
        <w:tabs>
          <w:tab w:val="left" w:pos="1320"/>
          <w:tab w:val="right" w:leader="dot" w:pos="8777"/>
        </w:tabs>
        <w:spacing w:before="240" w:line="0" w:lineRule="atLeast"/>
        <w:rPr>
          <w:del w:id="2830" w:author="phuong vu" w:date="2018-11-21T23:18:00Z"/>
          <w:rFonts w:eastAsiaTheme="minorEastAsia"/>
          <w:noProof/>
          <w:sz w:val="22"/>
          <w:szCs w:val="22"/>
          <w:lang w:val="en-US"/>
          <w:rPrChange w:id="2831" w:author="phuong vu" w:date="2018-11-30T22:36:00Z">
            <w:rPr>
              <w:del w:id="2832" w:author="phuong vu" w:date="2018-11-21T23:18:00Z"/>
              <w:rFonts w:asciiTheme="minorHAnsi" w:eastAsiaTheme="minorEastAsia" w:hAnsiTheme="minorHAnsi" w:cstheme="minorBidi"/>
              <w:noProof/>
              <w:sz w:val="22"/>
              <w:szCs w:val="22"/>
              <w:lang w:val="en-US"/>
            </w:rPr>
          </w:rPrChange>
        </w:rPr>
        <w:pPrChange w:id="2833" w:author="phuong vu" w:date="2018-11-30T14:16:00Z">
          <w:pPr>
            <w:pStyle w:val="TOC3"/>
            <w:tabs>
              <w:tab w:val="left" w:pos="1320"/>
              <w:tab w:val="right" w:leader="dot" w:pos="8777"/>
            </w:tabs>
          </w:pPr>
        </w:pPrChange>
      </w:pPr>
      <w:del w:id="2834" w:author="phuong vu" w:date="2018-11-21T23:18:00Z">
        <w:r w:rsidRPr="00920004" w:rsidDel="003610CA">
          <w:rPr>
            <w:noProof/>
            <w:rPrChange w:id="2835" w:author="phuong vu" w:date="2018-11-30T22:36:00Z">
              <w:rPr>
                <w:noProof/>
              </w:rPr>
            </w:rPrChange>
          </w:rPr>
          <w:delText>3.3.8</w:delText>
        </w:r>
        <w:r w:rsidRPr="00920004" w:rsidDel="003610CA">
          <w:rPr>
            <w:rFonts w:eastAsiaTheme="minorEastAsia"/>
            <w:noProof/>
            <w:sz w:val="22"/>
            <w:szCs w:val="22"/>
            <w:lang w:val="en-US"/>
            <w:rPrChange w:id="283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37" w:author="phuong vu" w:date="2018-11-30T22:36:00Z">
              <w:rPr>
                <w:noProof/>
              </w:rPr>
            </w:rPrChange>
          </w:rPr>
          <w:delText>Thiết kế theo chức năng</w:delText>
        </w:r>
        <w:r w:rsidRPr="00920004" w:rsidDel="003610CA">
          <w:rPr>
            <w:noProof/>
            <w:rPrChange w:id="2838" w:author="phuong vu" w:date="2018-11-30T22:36:00Z">
              <w:rPr>
                <w:noProof/>
              </w:rPr>
            </w:rPrChange>
          </w:rPr>
          <w:tab/>
          <w:delText>38</w:delText>
        </w:r>
      </w:del>
    </w:p>
    <w:p w14:paraId="7A61AE1F" w14:textId="1CE7EAF0" w:rsidR="006A2C8A" w:rsidRPr="00920004" w:rsidDel="003610CA" w:rsidRDefault="006A2C8A" w:rsidP="00BD0851">
      <w:pPr>
        <w:pStyle w:val="TOC4"/>
        <w:tabs>
          <w:tab w:val="left" w:pos="1760"/>
        </w:tabs>
        <w:spacing w:before="240" w:line="0" w:lineRule="atLeast"/>
        <w:rPr>
          <w:del w:id="2839" w:author="phuong vu" w:date="2018-11-21T23:18:00Z"/>
          <w:rFonts w:eastAsiaTheme="minorEastAsia"/>
          <w:noProof/>
          <w:sz w:val="22"/>
          <w:szCs w:val="22"/>
          <w:lang w:val="en-US"/>
          <w:rPrChange w:id="2840" w:author="phuong vu" w:date="2018-11-30T22:36:00Z">
            <w:rPr>
              <w:del w:id="2841" w:author="phuong vu" w:date="2018-11-21T23:18:00Z"/>
              <w:rFonts w:asciiTheme="minorHAnsi" w:eastAsiaTheme="minorEastAsia" w:hAnsiTheme="minorHAnsi" w:cstheme="minorBidi"/>
              <w:noProof/>
              <w:sz w:val="22"/>
              <w:szCs w:val="22"/>
              <w:lang w:val="en-US"/>
            </w:rPr>
          </w:rPrChange>
        </w:rPr>
        <w:pPrChange w:id="2842" w:author="phuong vu" w:date="2018-11-30T14:16:00Z">
          <w:pPr>
            <w:pStyle w:val="TOC4"/>
            <w:tabs>
              <w:tab w:val="left" w:pos="1760"/>
            </w:tabs>
          </w:pPr>
        </w:pPrChange>
      </w:pPr>
      <w:del w:id="2843" w:author="phuong vu" w:date="2018-11-21T23:18:00Z">
        <w:r w:rsidRPr="00920004" w:rsidDel="003610CA">
          <w:rPr>
            <w:noProof/>
            <w:lang w:val="en-US"/>
            <w:rPrChange w:id="2844" w:author="phuong vu" w:date="2018-11-30T22:36:00Z">
              <w:rPr>
                <w:noProof/>
                <w:lang w:val="en-US"/>
              </w:rPr>
            </w:rPrChange>
          </w:rPr>
          <w:delText>3.3.8.1</w:delText>
        </w:r>
        <w:r w:rsidRPr="00920004" w:rsidDel="003610CA">
          <w:rPr>
            <w:rFonts w:eastAsiaTheme="minorEastAsia"/>
            <w:noProof/>
            <w:sz w:val="22"/>
            <w:szCs w:val="22"/>
            <w:lang w:val="en-US"/>
            <w:rPrChange w:id="2845" w:author="phuong vu" w:date="2018-11-30T22:36:00Z">
              <w:rPr>
                <w:rFonts w:asciiTheme="minorHAnsi" w:eastAsiaTheme="minorEastAsia" w:hAnsiTheme="minorHAnsi" w:cstheme="minorBidi"/>
                <w:noProof/>
                <w:sz w:val="22"/>
                <w:szCs w:val="22"/>
                <w:lang w:val="en-US"/>
              </w:rPr>
            </w:rPrChange>
          </w:rPr>
          <w:tab/>
        </w:r>
        <w:r w:rsidR="00D43E01" w:rsidRPr="00920004" w:rsidDel="003610CA">
          <w:rPr>
            <w:noProof/>
            <w:lang w:val="en-US"/>
            <w:rPrChange w:id="2846" w:author="phuong vu" w:date="2018-11-30T22:36:00Z">
              <w:rPr>
                <w:noProof/>
                <w:lang w:val="en-US"/>
              </w:rPr>
            </w:rPrChange>
          </w:rPr>
          <w:delText>Quản lí đơn hàng</w:delText>
        </w:r>
        <w:r w:rsidRPr="00920004" w:rsidDel="003610CA">
          <w:rPr>
            <w:noProof/>
            <w:rPrChange w:id="2847" w:author="phuong vu" w:date="2018-11-30T22:36:00Z">
              <w:rPr>
                <w:noProof/>
              </w:rPr>
            </w:rPrChange>
          </w:rPr>
          <w:tab/>
          <w:delText>38</w:delText>
        </w:r>
      </w:del>
    </w:p>
    <w:p w14:paraId="1061D4E0" w14:textId="6D9BF4C9" w:rsidR="006A2C8A" w:rsidRPr="00920004" w:rsidDel="003610CA" w:rsidRDefault="006A2C8A" w:rsidP="00BD0851">
      <w:pPr>
        <w:pStyle w:val="TOC4"/>
        <w:tabs>
          <w:tab w:val="left" w:pos="1760"/>
        </w:tabs>
        <w:spacing w:before="240" w:line="0" w:lineRule="atLeast"/>
        <w:rPr>
          <w:del w:id="2848" w:author="phuong vu" w:date="2018-11-21T23:18:00Z"/>
          <w:rFonts w:eastAsiaTheme="minorEastAsia"/>
          <w:noProof/>
          <w:sz w:val="22"/>
          <w:szCs w:val="22"/>
          <w:lang w:val="en-US"/>
          <w:rPrChange w:id="2849" w:author="phuong vu" w:date="2018-11-30T22:36:00Z">
            <w:rPr>
              <w:del w:id="2850" w:author="phuong vu" w:date="2018-11-21T23:18:00Z"/>
              <w:rFonts w:asciiTheme="minorHAnsi" w:eastAsiaTheme="minorEastAsia" w:hAnsiTheme="minorHAnsi" w:cstheme="minorBidi"/>
              <w:noProof/>
              <w:sz w:val="22"/>
              <w:szCs w:val="22"/>
              <w:lang w:val="en-US"/>
            </w:rPr>
          </w:rPrChange>
        </w:rPr>
        <w:pPrChange w:id="2851" w:author="phuong vu" w:date="2018-11-30T14:16:00Z">
          <w:pPr>
            <w:pStyle w:val="TOC4"/>
            <w:tabs>
              <w:tab w:val="left" w:pos="1760"/>
            </w:tabs>
          </w:pPr>
        </w:pPrChange>
      </w:pPr>
      <w:del w:id="2852" w:author="phuong vu" w:date="2018-11-21T23:18:00Z">
        <w:r w:rsidRPr="00920004" w:rsidDel="003610CA">
          <w:rPr>
            <w:noProof/>
            <w:lang w:val="en-US"/>
            <w:rPrChange w:id="2853" w:author="phuong vu" w:date="2018-11-30T22:36:00Z">
              <w:rPr>
                <w:noProof/>
                <w:lang w:val="en-US"/>
              </w:rPr>
            </w:rPrChange>
          </w:rPr>
          <w:delText>3.3.8.2</w:delText>
        </w:r>
        <w:r w:rsidRPr="00920004" w:rsidDel="003610CA">
          <w:rPr>
            <w:rFonts w:eastAsiaTheme="minorEastAsia"/>
            <w:noProof/>
            <w:sz w:val="22"/>
            <w:szCs w:val="22"/>
            <w:lang w:val="en-US"/>
            <w:rPrChange w:id="2854" w:author="phuong vu" w:date="2018-11-30T22:36:00Z">
              <w:rPr>
                <w:rFonts w:asciiTheme="minorHAnsi" w:eastAsiaTheme="minorEastAsia" w:hAnsiTheme="minorHAnsi" w:cstheme="minorBidi"/>
                <w:noProof/>
                <w:sz w:val="22"/>
                <w:szCs w:val="22"/>
                <w:lang w:val="en-US"/>
              </w:rPr>
            </w:rPrChange>
          </w:rPr>
          <w:tab/>
        </w:r>
        <w:r w:rsidR="00FC2466" w:rsidRPr="00920004" w:rsidDel="003610CA">
          <w:rPr>
            <w:noProof/>
            <w:lang w:val="en-US"/>
            <w:rPrChange w:id="2855" w:author="phuong vu" w:date="2018-11-30T22:36:00Z">
              <w:rPr>
                <w:noProof/>
                <w:lang w:val="en-US"/>
              </w:rPr>
            </w:rPrChange>
          </w:rPr>
          <w:delText>Quản lí biên nhận</w:delText>
        </w:r>
        <w:r w:rsidRPr="00920004" w:rsidDel="003610CA">
          <w:rPr>
            <w:noProof/>
            <w:rPrChange w:id="2856" w:author="phuong vu" w:date="2018-11-30T22:36:00Z">
              <w:rPr>
                <w:noProof/>
              </w:rPr>
            </w:rPrChange>
          </w:rPr>
          <w:tab/>
          <w:delText>38</w:delText>
        </w:r>
      </w:del>
    </w:p>
    <w:p w14:paraId="1430415C" w14:textId="0AB37799" w:rsidR="006A2C8A" w:rsidRPr="00920004" w:rsidDel="003610CA" w:rsidRDefault="006A2C8A" w:rsidP="00BD0851">
      <w:pPr>
        <w:pStyle w:val="TOC4"/>
        <w:tabs>
          <w:tab w:val="left" w:pos="1760"/>
        </w:tabs>
        <w:spacing w:before="240" w:line="0" w:lineRule="atLeast"/>
        <w:rPr>
          <w:del w:id="2857" w:author="phuong vu" w:date="2018-11-21T23:18:00Z"/>
          <w:rFonts w:eastAsiaTheme="minorEastAsia"/>
          <w:noProof/>
          <w:sz w:val="22"/>
          <w:szCs w:val="22"/>
          <w:lang w:val="en-US"/>
          <w:rPrChange w:id="2858" w:author="phuong vu" w:date="2018-11-30T22:36:00Z">
            <w:rPr>
              <w:del w:id="2859" w:author="phuong vu" w:date="2018-11-21T23:18:00Z"/>
              <w:rFonts w:asciiTheme="minorHAnsi" w:eastAsiaTheme="minorEastAsia" w:hAnsiTheme="minorHAnsi" w:cstheme="minorBidi"/>
              <w:noProof/>
              <w:sz w:val="22"/>
              <w:szCs w:val="22"/>
              <w:lang w:val="en-US"/>
            </w:rPr>
          </w:rPrChange>
        </w:rPr>
        <w:pPrChange w:id="2860" w:author="phuong vu" w:date="2018-11-30T14:16:00Z">
          <w:pPr>
            <w:pStyle w:val="TOC4"/>
            <w:tabs>
              <w:tab w:val="left" w:pos="1760"/>
            </w:tabs>
          </w:pPr>
        </w:pPrChange>
      </w:pPr>
      <w:del w:id="2861" w:author="phuong vu" w:date="2018-11-21T23:18:00Z">
        <w:r w:rsidRPr="00920004" w:rsidDel="003610CA">
          <w:rPr>
            <w:noProof/>
            <w:lang w:val="en-US"/>
            <w:rPrChange w:id="2862" w:author="phuong vu" w:date="2018-11-30T22:36:00Z">
              <w:rPr>
                <w:noProof/>
                <w:lang w:val="en-US"/>
              </w:rPr>
            </w:rPrChange>
          </w:rPr>
          <w:delText>3.3.8.3</w:delText>
        </w:r>
        <w:r w:rsidRPr="00920004" w:rsidDel="003610CA">
          <w:rPr>
            <w:rFonts w:eastAsiaTheme="minorEastAsia"/>
            <w:noProof/>
            <w:sz w:val="22"/>
            <w:szCs w:val="22"/>
            <w:lang w:val="en-US"/>
            <w:rPrChange w:id="2863"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864" w:author="phuong vu" w:date="2018-11-30T22:36:00Z">
              <w:rPr>
                <w:noProof/>
                <w:lang w:val="en-US"/>
              </w:rPr>
            </w:rPrChange>
          </w:rPr>
          <w:delText>Tạo đơn hàng</w:delText>
        </w:r>
        <w:r w:rsidRPr="00920004" w:rsidDel="003610CA">
          <w:rPr>
            <w:noProof/>
            <w:rPrChange w:id="2865" w:author="phuong vu" w:date="2018-11-30T22:36:00Z">
              <w:rPr>
                <w:noProof/>
              </w:rPr>
            </w:rPrChange>
          </w:rPr>
          <w:tab/>
          <w:delText>38</w:delText>
        </w:r>
      </w:del>
    </w:p>
    <w:p w14:paraId="1A4831CD" w14:textId="318B1809" w:rsidR="006A2C8A" w:rsidRPr="00920004" w:rsidDel="003610CA" w:rsidRDefault="006A2C8A" w:rsidP="00BD0851">
      <w:pPr>
        <w:pStyle w:val="TOC4"/>
        <w:tabs>
          <w:tab w:val="left" w:pos="1760"/>
        </w:tabs>
        <w:spacing w:before="240" w:line="0" w:lineRule="atLeast"/>
        <w:rPr>
          <w:del w:id="2866" w:author="phuong vu" w:date="2018-11-21T23:18:00Z"/>
          <w:rFonts w:eastAsiaTheme="minorEastAsia"/>
          <w:noProof/>
          <w:sz w:val="22"/>
          <w:szCs w:val="22"/>
          <w:lang w:val="en-US"/>
          <w:rPrChange w:id="2867" w:author="phuong vu" w:date="2018-11-30T22:36:00Z">
            <w:rPr>
              <w:del w:id="2868" w:author="phuong vu" w:date="2018-11-21T23:18:00Z"/>
              <w:rFonts w:asciiTheme="minorHAnsi" w:eastAsiaTheme="minorEastAsia" w:hAnsiTheme="minorHAnsi" w:cstheme="minorBidi"/>
              <w:noProof/>
              <w:sz w:val="22"/>
              <w:szCs w:val="22"/>
              <w:lang w:val="en-US"/>
            </w:rPr>
          </w:rPrChange>
        </w:rPr>
        <w:pPrChange w:id="2869" w:author="phuong vu" w:date="2018-11-30T14:16:00Z">
          <w:pPr>
            <w:pStyle w:val="TOC4"/>
            <w:tabs>
              <w:tab w:val="left" w:pos="1760"/>
            </w:tabs>
          </w:pPr>
        </w:pPrChange>
      </w:pPr>
      <w:del w:id="2870" w:author="phuong vu" w:date="2018-11-21T23:18:00Z">
        <w:r w:rsidRPr="00920004" w:rsidDel="003610CA">
          <w:rPr>
            <w:noProof/>
            <w:rPrChange w:id="2871" w:author="phuong vu" w:date="2018-11-30T22:36:00Z">
              <w:rPr>
                <w:noProof/>
              </w:rPr>
            </w:rPrChange>
          </w:rPr>
          <w:delText>3.3.8.4</w:delText>
        </w:r>
        <w:r w:rsidRPr="00920004" w:rsidDel="003610CA">
          <w:rPr>
            <w:rFonts w:eastAsiaTheme="minorEastAsia"/>
            <w:noProof/>
            <w:sz w:val="22"/>
            <w:szCs w:val="22"/>
            <w:lang w:val="en-US"/>
            <w:rPrChange w:id="2872"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73" w:author="phuong vu" w:date="2018-11-30T22:36:00Z">
              <w:rPr>
                <w:noProof/>
              </w:rPr>
            </w:rPrChange>
          </w:rPr>
          <w:delText>Tìm kiếm chi nhánh gần nhất, có đủ các dịch vụ theo yêu cầu</w:delText>
        </w:r>
        <w:r w:rsidRPr="00920004" w:rsidDel="003610CA">
          <w:rPr>
            <w:noProof/>
            <w:rPrChange w:id="2874" w:author="phuong vu" w:date="2018-11-30T22:36:00Z">
              <w:rPr>
                <w:noProof/>
              </w:rPr>
            </w:rPrChange>
          </w:rPr>
          <w:tab/>
          <w:delText>38</w:delText>
        </w:r>
      </w:del>
    </w:p>
    <w:p w14:paraId="5EAB54F8" w14:textId="30D74C26" w:rsidR="006A2C8A" w:rsidRPr="00920004" w:rsidDel="003610CA" w:rsidRDefault="006A2C8A" w:rsidP="00BD0851">
      <w:pPr>
        <w:pStyle w:val="TOC4"/>
        <w:tabs>
          <w:tab w:val="left" w:pos="1760"/>
        </w:tabs>
        <w:spacing w:before="240" w:line="0" w:lineRule="atLeast"/>
        <w:rPr>
          <w:del w:id="2875" w:author="phuong vu" w:date="2018-11-21T23:18:00Z"/>
          <w:rFonts w:eastAsiaTheme="minorEastAsia"/>
          <w:noProof/>
          <w:sz w:val="22"/>
          <w:szCs w:val="22"/>
          <w:lang w:val="en-US"/>
          <w:rPrChange w:id="2876" w:author="phuong vu" w:date="2018-11-30T22:36:00Z">
            <w:rPr>
              <w:del w:id="2877" w:author="phuong vu" w:date="2018-11-21T23:18:00Z"/>
              <w:rFonts w:asciiTheme="minorHAnsi" w:eastAsiaTheme="minorEastAsia" w:hAnsiTheme="minorHAnsi" w:cstheme="minorBidi"/>
              <w:noProof/>
              <w:sz w:val="22"/>
              <w:szCs w:val="22"/>
              <w:lang w:val="en-US"/>
            </w:rPr>
          </w:rPrChange>
        </w:rPr>
        <w:pPrChange w:id="2878" w:author="phuong vu" w:date="2018-11-30T14:16:00Z">
          <w:pPr>
            <w:pStyle w:val="TOC4"/>
            <w:tabs>
              <w:tab w:val="left" w:pos="1760"/>
            </w:tabs>
          </w:pPr>
        </w:pPrChange>
      </w:pPr>
      <w:del w:id="2879" w:author="phuong vu" w:date="2018-11-21T23:18:00Z">
        <w:r w:rsidRPr="00920004" w:rsidDel="003610CA">
          <w:rPr>
            <w:noProof/>
            <w:rPrChange w:id="2880" w:author="phuong vu" w:date="2018-11-30T22:36:00Z">
              <w:rPr>
                <w:noProof/>
              </w:rPr>
            </w:rPrChange>
          </w:rPr>
          <w:delText>3.3.8.5</w:delText>
        </w:r>
        <w:r w:rsidRPr="00920004" w:rsidDel="003610CA">
          <w:rPr>
            <w:rFonts w:eastAsiaTheme="minorEastAsia"/>
            <w:noProof/>
            <w:sz w:val="22"/>
            <w:szCs w:val="22"/>
            <w:lang w:val="en-US"/>
            <w:rPrChange w:id="2881"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82" w:author="phuong vu" w:date="2018-11-30T22:36:00Z">
              <w:rPr>
                <w:noProof/>
              </w:rPr>
            </w:rPrChange>
          </w:rPr>
          <w:delText>Tìm kiếm và lọc quần áo theo loại có sẵn</w:delText>
        </w:r>
        <w:r w:rsidRPr="00920004" w:rsidDel="003610CA">
          <w:rPr>
            <w:noProof/>
            <w:rPrChange w:id="2883" w:author="phuong vu" w:date="2018-11-30T22:36:00Z">
              <w:rPr>
                <w:noProof/>
              </w:rPr>
            </w:rPrChange>
          </w:rPr>
          <w:tab/>
          <w:delText>38</w:delText>
        </w:r>
      </w:del>
    </w:p>
    <w:p w14:paraId="6DE7A394" w14:textId="1BBC8298" w:rsidR="006A2C8A" w:rsidRPr="00920004" w:rsidDel="003610CA" w:rsidRDefault="006A2C8A" w:rsidP="00BD0851">
      <w:pPr>
        <w:pStyle w:val="TOC4"/>
        <w:tabs>
          <w:tab w:val="left" w:pos="1760"/>
        </w:tabs>
        <w:spacing w:before="240" w:line="0" w:lineRule="atLeast"/>
        <w:rPr>
          <w:del w:id="2884" w:author="phuong vu" w:date="2018-11-21T23:18:00Z"/>
          <w:rFonts w:eastAsiaTheme="minorEastAsia"/>
          <w:noProof/>
          <w:sz w:val="22"/>
          <w:szCs w:val="22"/>
          <w:lang w:val="en-US"/>
          <w:rPrChange w:id="2885" w:author="phuong vu" w:date="2018-11-30T22:36:00Z">
            <w:rPr>
              <w:del w:id="2886" w:author="phuong vu" w:date="2018-11-21T23:18:00Z"/>
              <w:rFonts w:asciiTheme="minorHAnsi" w:eastAsiaTheme="minorEastAsia" w:hAnsiTheme="minorHAnsi" w:cstheme="minorBidi"/>
              <w:noProof/>
              <w:sz w:val="22"/>
              <w:szCs w:val="22"/>
              <w:lang w:val="en-US"/>
            </w:rPr>
          </w:rPrChange>
        </w:rPr>
        <w:pPrChange w:id="2887" w:author="phuong vu" w:date="2018-11-30T14:16:00Z">
          <w:pPr>
            <w:pStyle w:val="TOC4"/>
            <w:tabs>
              <w:tab w:val="left" w:pos="1760"/>
            </w:tabs>
          </w:pPr>
        </w:pPrChange>
      </w:pPr>
      <w:del w:id="2888" w:author="phuong vu" w:date="2018-11-21T23:18:00Z">
        <w:r w:rsidRPr="00920004" w:rsidDel="003610CA">
          <w:rPr>
            <w:noProof/>
            <w:rPrChange w:id="2889" w:author="phuong vu" w:date="2018-11-30T22:36:00Z">
              <w:rPr>
                <w:noProof/>
              </w:rPr>
            </w:rPrChange>
          </w:rPr>
          <w:delText>3.3.8.6</w:delText>
        </w:r>
        <w:r w:rsidRPr="00920004" w:rsidDel="003610CA">
          <w:rPr>
            <w:rFonts w:eastAsiaTheme="minorEastAsia"/>
            <w:noProof/>
            <w:sz w:val="22"/>
            <w:szCs w:val="22"/>
            <w:lang w:val="en-US"/>
            <w:rPrChange w:id="2890"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891" w:author="phuong vu" w:date="2018-11-30T22:36:00Z">
              <w:rPr>
                <w:noProof/>
              </w:rPr>
            </w:rPrChange>
          </w:rPr>
          <w:delText>Tìm kiếm đơn hàng</w:delText>
        </w:r>
        <w:r w:rsidRPr="00920004" w:rsidDel="003610CA">
          <w:rPr>
            <w:noProof/>
            <w:rPrChange w:id="2892" w:author="phuong vu" w:date="2018-11-30T22:36:00Z">
              <w:rPr>
                <w:noProof/>
              </w:rPr>
            </w:rPrChange>
          </w:rPr>
          <w:tab/>
          <w:delText>38</w:delText>
        </w:r>
      </w:del>
    </w:p>
    <w:p w14:paraId="6A7B5DC6" w14:textId="7FA124BC" w:rsidR="006A2C8A" w:rsidRPr="00920004" w:rsidDel="003610CA" w:rsidRDefault="006A2C8A" w:rsidP="00BD0851">
      <w:pPr>
        <w:pStyle w:val="TOC4"/>
        <w:tabs>
          <w:tab w:val="left" w:pos="1760"/>
        </w:tabs>
        <w:spacing w:before="240" w:line="0" w:lineRule="atLeast"/>
        <w:rPr>
          <w:del w:id="2893" w:author="phuong vu" w:date="2018-11-21T23:18:00Z"/>
          <w:rFonts w:eastAsiaTheme="minorEastAsia"/>
          <w:noProof/>
          <w:sz w:val="22"/>
          <w:szCs w:val="22"/>
          <w:lang w:val="en-US"/>
          <w:rPrChange w:id="2894" w:author="phuong vu" w:date="2018-11-30T22:36:00Z">
            <w:rPr>
              <w:del w:id="2895" w:author="phuong vu" w:date="2018-11-21T23:18:00Z"/>
              <w:rFonts w:asciiTheme="minorHAnsi" w:eastAsiaTheme="minorEastAsia" w:hAnsiTheme="minorHAnsi" w:cstheme="minorBidi"/>
              <w:noProof/>
              <w:sz w:val="22"/>
              <w:szCs w:val="22"/>
              <w:lang w:val="en-US"/>
            </w:rPr>
          </w:rPrChange>
        </w:rPr>
        <w:pPrChange w:id="2896" w:author="phuong vu" w:date="2018-11-30T14:16:00Z">
          <w:pPr>
            <w:pStyle w:val="TOC4"/>
            <w:tabs>
              <w:tab w:val="left" w:pos="1760"/>
            </w:tabs>
          </w:pPr>
        </w:pPrChange>
      </w:pPr>
      <w:del w:id="2897" w:author="phuong vu" w:date="2018-11-21T23:18:00Z">
        <w:r w:rsidRPr="00920004" w:rsidDel="003610CA">
          <w:rPr>
            <w:noProof/>
            <w:lang w:val="en-US"/>
            <w:rPrChange w:id="2898" w:author="phuong vu" w:date="2018-11-30T22:36:00Z">
              <w:rPr>
                <w:noProof/>
                <w:lang w:val="en-US"/>
              </w:rPr>
            </w:rPrChange>
          </w:rPr>
          <w:delText>3.3.8.7</w:delText>
        </w:r>
        <w:r w:rsidRPr="00920004" w:rsidDel="003610CA">
          <w:rPr>
            <w:rFonts w:eastAsiaTheme="minorEastAsia"/>
            <w:noProof/>
            <w:sz w:val="22"/>
            <w:szCs w:val="22"/>
            <w:lang w:val="en-US"/>
            <w:rPrChange w:id="2899"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00" w:author="phuong vu" w:date="2018-11-30T22:36:00Z">
              <w:rPr>
                <w:noProof/>
              </w:rPr>
            </w:rPrChange>
          </w:rPr>
          <w:delText>Đăng nhập</w:delText>
        </w:r>
        <w:r w:rsidRPr="00920004" w:rsidDel="003610CA">
          <w:rPr>
            <w:noProof/>
            <w:lang w:val="en-US"/>
            <w:rPrChange w:id="2901" w:author="phuong vu" w:date="2018-11-30T22:36:00Z">
              <w:rPr>
                <w:noProof/>
                <w:lang w:val="en-US"/>
              </w:rPr>
            </w:rPrChange>
          </w:rPr>
          <w:delText xml:space="preserve"> hệ thống</w:delText>
        </w:r>
        <w:r w:rsidRPr="00920004" w:rsidDel="003610CA">
          <w:rPr>
            <w:noProof/>
            <w:rPrChange w:id="2902" w:author="phuong vu" w:date="2018-11-30T22:36:00Z">
              <w:rPr>
                <w:noProof/>
              </w:rPr>
            </w:rPrChange>
          </w:rPr>
          <w:tab/>
          <w:delText>38</w:delText>
        </w:r>
      </w:del>
    </w:p>
    <w:p w14:paraId="19C95C42" w14:textId="1A5EBAA7" w:rsidR="006A2C8A" w:rsidRPr="00920004" w:rsidDel="003610CA" w:rsidRDefault="006A2C8A" w:rsidP="00BD0851">
      <w:pPr>
        <w:pStyle w:val="TOC4"/>
        <w:tabs>
          <w:tab w:val="left" w:pos="1760"/>
        </w:tabs>
        <w:spacing w:before="240" w:line="0" w:lineRule="atLeast"/>
        <w:rPr>
          <w:del w:id="2903" w:author="phuong vu" w:date="2018-11-21T23:18:00Z"/>
          <w:rFonts w:eastAsiaTheme="minorEastAsia"/>
          <w:noProof/>
          <w:sz w:val="22"/>
          <w:szCs w:val="22"/>
          <w:lang w:val="en-US"/>
          <w:rPrChange w:id="2904" w:author="phuong vu" w:date="2018-11-30T22:36:00Z">
            <w:rPr>
              <w:del w:id="2905" w:author="phuong vu" w:date="2018-11-21T23:18:00Z"/>
              <w:rFonts w:asciiTheme="minorHAnsi" w:eastAsiaTheme="minorEastAsia" w:hAnsiTheme="minorHAnsi" w:cstheme="minorBidi"/>
              <w:noProof/>
              <w:sz w:val="22"/>
              <w:szCs w:val="22"/>
              <w:lang w:val="en-US"/>
            </w:rPr>
          </w:rPrChange>
        </w:rPr>
        <w:pPrChange w:id="2906" w:author="phuong vu" w:date="2018-11-30T14:16:00Z">
          <w:pPr>
            <w:pStyle w:val="TOC4"/>
            <w:tabs>
              <w:tab w:val="left" w:pos="1760"/>
            </w:tabs>
          </w:pPr>
        </w:pPrChange>
      </w:pPr>
      <w:del w:id="2907" w:author="phuong vu" w:date="2018-11-21T23:18:00Z">
        <w:r w:rsidRPr="00920004" w:rsidDel="003610CA">
          <w:rPr>
            <w:noProof/>
            <w:rPrChange w:id="2908" w:author="phuong vu" w:date="2018-11-30T22:36:00Z">
              <w:rPr>
                <w:noProof/>
              </w:rPr>
            </w:rPrChange>
          </w:rPr>
          <w:delText>3.3.8.8</w:delText>
        </w:r>
        <w:r w:rsidRPr="00920004" w:rsidDel="003610CA">
          <w:rPr>
            <w:rFonts w:eastAsiaTheme="minorEastAsia"/>
            <w:noProof/>
            <w:sz w:val="22"/>
            <w:szCs w:val="22"/>
            <w:lang w:val="en-US"/>
            <w:rPrChange w:id="290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10" w:author="phuong vu" w:date="2018-11-30T22:36:00Z">
              <w:rPr>
                <w:noProof/>
                <w:lang w:val="en-US"/>
              </w:rPr>
            </w:rPrChange>
          </w:rPr>
          <w:delText>Đ</w:delText>
        </w:r>
        <w:r w:rsidRPr="00920004" w:rsidDel="003610CA">
          <w:rPr>
            <w:noProof/>
            <w:rPrChange w:id="2911" w:author="phuong vu" w:date="2018-11-30T22:36:00Z">
              <w:rPr>
                <w:noProof/>
              </w:rPr>
            </w:rPrChange>
          </w:rPr>
          <w:delText>ăng xuất hệ thống</w:delText>
        </w:r>
        <w:r w:rsidRPr="00920004" w:rsidDel="003610CA">
          <w:rPr>
            <w:noProof/>
            <w:rPrChange w:id="2912" w:author="phuong vu" w:date="2018-11-30T22:36:00Z">
              <w:rPr>
                <w:noProof/>
              </w:rPr>
            </w:rPrChange>
          </w:rPr>
          <w:tab/>
          <w:delText>41</w:delText>
        </w:r>
      </w:del>
    </w:p>
    <w:p w14:paraId="5CE515F5" w14:textId="31639D3A" w:rsidR="006A2C8A" w:rsidRPr="00920004" w:rsidDel="003610CA" w:rsidRDefault="006A2C8A" w:rsidP="00BD0851">
      <w:pPr>
        <w:pStyle w:val="TOC4"/>
        <w:tabs>
          <w:tab w:val="left" w:pos="1760"/>
        </w:tabs>
        <w:spacing w:before="240" w:line="0" w:lineRule="atLeast"/>
        <w:rPr>
          <w:del w:id="2913" w:author="phuong vu" w:date="2018-11-21T23:18:00Z"/>
          <w:rFonts w:eastAsiaTheme="minorEastAsia"/>
          <w:noProof/>
          <w:sz w:val="22"/>
          <w:szCs w:val="22"/>
          <w:lang w:val="en-US"/>
          <w:rPrChange w:id="2914" w:author="phuong vu" w:date="2018-11-30T22:36:00Z">
            <w:rPr>
              <w:del w:id="2915" w:author="phuong vu" w:date="2018-11-21T23:18:00Z"/>
              <w:rFonts w:asciiTheme="minorHAnsi" w:eastAsiaTheme="minorEastAsia" w:hAnsiTheme="minorHAnsi" w:cstheme="minorBidi"/>
              <w:noProof/>
              <w:sz w:val="22"/>
              <w:szCs w:val="22"/>
              <w:lang w:val="en-US"/>
            </w:rPr>
          </w:rPrChange>
        </w:rPr>
        <w:pPrChange w:id="2916" w:author="phuong vu" w:date="2018-11-30T14:16:00Z">
          <w:pPr>
            <w:pStyle w:val="TOC4"/>
            <w:tabs>
              <w:tab w:val="left" w:pos="1760"/>
            </w:tabs>
          </w:pPr>
        </w:pPrChange>
      </w:pPr>
      <w:del w:id="2917" w:author="phuong vu" w:date="2018-11-21T23:18:00Z">
        <w:r w:rsidRPr="00920004" w:rsidDel="003610CA">
          <w:rPr>
            <w:noProof/>
            <w:rPrChange w:id="2918" w:author="phuong vu" w:date="2018-11-30T22:36:00Z">
              <w:rPr>
                <w:noProof/>
              </w:rPr>
            </w:rPrChange>
          </w:rPr>
          <w:delText>3.3.8.9</w:delText>
        </w:r>
        <w:r w:rsidRPr="00920004" w:rsidDel="003610CA">
          <w:rPr>
            <w:rFonts w:eastAsiaTheme="minorEastAsia"/>
            <w:noProof/>
            <w:sz w:val="22"/>
            <w:szCs w:val="22"/>
            <w:lang w:val="en-US"/>
            <w:rPrChange w:id="2919"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20" w:author="phuong vu" w:date="2018-11-30T22:36:00Z">
              <w:rPr>
                <w:noProof/>
                <w:lang w:val="en-US"/>
              </w:rPr>
            </w:rPrChange>
          </w:rPr>
          <w:delText>Đăng kí tài khoản khách hàng</w:delText>
        </w:r>
        <w:r w:rsidRPr="00920004" w:rsidDel="003610CA">
          <w:rPr>
            <w:noProof/>
            <w:rPrChange w:id="2921" w:author="phuong vu" w:date="2018-11-30T22:36:00Z">
              <w:rPr>
                <w:noProof/>
              </w:rPr>
            </w:rPrChange>
          </w:rPr>
          <w:tab/>
          <w:delText>41</w:delText>
        </w:r>
      </w:del>
    </w:p>
    <w:p w14:paraId="5B884ADE" w14:textId="6F2A5F12" w:rsidR="006A2C8A" w:rsidRPr="00920004" w:rsidDel="003610CA" w:rsidRDefault="006A2C8A" w:rsidP="00BD0851">
      <w:pPr>
        <w:pStyle w:val="TOC2"/>
        <w:tabs>
          <w:tab w:val="left" w:pos="880"/>
          <w:tab w:val="right" w:leader="dot" w:pos="8777"/>
        </w:tabs>
        <w:spacing w:before="240" w:line="0" w:lineRule="atLeast"/>
        <w:rPr>
          <w:del w:id="2922" w:author="phuong vu" w:date="2018-11-21T23:18:00Z"/>
          <w:rFonts w:eastAsiaTheme="minorEastAsia"/>
          <w:noProof/>
          <w:sz w:val="22"/>
          <w:szCs w:val="22"/>
          <w:lang w:val="en-US"/>
          <w:rPrChange w:id="2923" w:author="phuong vu" w:date="2018-11-30T22:36:00Z">
            <w:rPr>
              <w:del w:id="2924" w:author="phuong vu" w:date="2018-11-21T23:18:00Z"/>
              <w:rFonts w:asciiTheme="minorHAnsi" w:eastAsiaTheme="minorEastAsia" w:hAnsiTheme="minorHAnsi" w:cstheme="minorBidi"/>
              <w:noProof/>
              <w:sz w:val="22"/>
              <w:szCs w:val="22"/>
              <w:lang w:val="en-US"/>
            </w:rPr>
          </w:rPrChange>
        </w:rPr>
        <w:pPrChange w:id="2925" w:author="phuong vu" w:date="2018-11-30T14:16:00Z">
          <w:pPr>
            <w:pStyle w:val="TOC2"/>
            <w:tabs>
              <w:tab w:val="left" w:pos="880"/>
              <w:tab w:val="right" w:leader="dot" w:pos="8777"/>
            </w:tabs>
          </w:pPr>
        </w:pPrChange>
      </w:pPr>
      <w:del w:id="2926" w:author="phuong vu" w:date="2018-11-21T23:18:00Z">
        <w:r w:rsidRPr="00920004" w:rsidDel="003610CA">
          <w:rPr>
            <w:noProof/>
            <w:lang w:val="en-US"/>
            <w:rPrChange w:id="2927" w:author="phuong vu" w:date="2018-11-30T22:36:00Z">
              <w:rPr>
                <w:noProof/>
                <w:lang w:val="en-US"/>
              </w:rPr>
            </w:rPrChange>
          </w:rPr>
          <w:delText>3.4</w:delText>
        </w:r>
        <w:r w:rsidRPr="00920004" w:rsidDel="003610CA">
          <w:rPr>
            <w:rFonts w:eastAsiaTheme="minorEastAsia"/>
            <w:noProof/>
            <w:sz w:val="22"/>
            <w:szCs w:val="22"/>
            <w:lang w:val="en-US"/>
            <w:rPrChange w:id="2928" w:author="phuong vu" w:date="2018-11-30T22:36:00Z">
              <w:rPr>
                <w:rFonts w:asciiTheme="minorHAnsi" w:eastAsiaTheme="minorEastAsia" w:hAnsiTheme="minorHAnsi" w:cstheme="minorBidi"/>
                <w:noProof/>
                <w:sz w:val="22"/>
                <w:szCs w:val="22"/>
                <w:lang w:val="en-US"/>
              </w:rPr>
            </w:rPrChange>
          </w:rPr>
          <w:tab/>
        </w:r>
        <w:r w:rsidRPr="00920004" w:rsidDel="003610CA">
          <w:rPr>
            <w:noProof/>
            <w:lang w:val="en-US"/>
            <w:rPrChange w:id="2929" w:author="phuong vu" w:date="2018-11-30T22:36:00Z">
              <w:rPr>
                <w:noProof/>
                <w:lang w:val="en-US"/>
              </w:rPr>
            </w:rPrChange>
          </w:rPr>
          <w:delText>Kiểm thử</w:delText>
        </w:r>
        <w:r w:rsidRPr="00920004" w:rsidDel="003610CA">
          <w:rPr>
            <w:noProof/>
            <w:rPrChange w:id="2930" w:author="phuong vu" w:date="2018-11-30T22:36:00Z">
              <w:rPr>
                <w:noProof/>
              </w:rPr>
            </w:rPrChange>
          </w:rPr>
          <w:tab/>
          <w:delText>41</w:delText>
        </w:r>
      </w:del>
    </w:p>
    <w:p w14:paraId="16AD11F3" w14:textId="5CDB60CD" w:rsidR="006A2C8A" w:rsidRPr="00920004" w:rsidDel="003610CA" w:rsidRDefault="006A2C8A" w:rsidP="00BD0851">
      <w:pPr>
        <w:pStyle w:val="TOC3"/>
        <w:tabs>
          <w:tab w:val="left" w:pos="1320"/>
          <w:tab w:val="right" w:leader="dot" w:pos="8777"/>
        </w:tabs>
        <w:spacing w:before="240" w:line="0" w:lineRule="atLeast"/>
        <w:rPr>
          <w:del w:id="2931" w:author="phuong vu" w:date="2018-11-21T23:18:00Z"/>
          <w:rFonts w:eastAsiaTheme="minorEastAsia"/>
          <w:noProof/>
          <w:sz w:val="22"/>
          <w:szCs w:val="22"/>
          <w:lang w:val="en-US"/>
          <w:rPrChange w:id="2932" w:author="phuong vu" w:date="2018-11-30T22:36:00Z">
            <w:rPr>
              <w:del w:id="2933" w:author="phuong vu" w:date="2018-11-21T23:18:00Z"/>
              <w:rFonts w:asciiTheme="minorHAnsi" w:eastAsiaTheme="minorEastAsia" w:hAnsiTheme="minorHAnsi" w:cstheme="minorBidi"/>
              <w:noProof/>
              <w:sz w:val="22"/>
              <w:szCs w:val="22"/>
              <w:lang w:val="en-US"/>
            </w:rPr>
          </w:rPrChange>
        </w:rPr>
        <w:pPrChange w:id="2934" w:author="phuong vu" w:date="2018-11-30T14:16:00Z">
          <w:pPr>
            <w:pStyle w:val="TOC3"/>
            <w:tabs>
              <w:tab w:val="left" w:pos="1320"/>
              <w:tab w:val="right" w:leader="dot" w:pos="8777"/>
            </w:tabs>
          </w:pPr>
        </w:pPrChange>
      </w:pPr>
      <w:del w:id="2935" w:author="phuong vu" w:date="2018-11-21T23:18:00Z">
        <w:r w:rsidRPr="00920004" w:rsidDel="003610CA">
          <w:rPr>
            <w:noProof/>
            <w:rPrChange w:id="2936" w:author="phuong vu" w:date="2018-11-30T22:36:00Z">
              <w:rPr>
                <w:noProof/>
              </w:rPr>
            </w:rPrChange>
          </w:rPr>
          <w:delText>3.4.1</w:delText>
        </w:r>
        <w:r w:rsidRPr="00920004" w:rsidDel="003610CA">
          <w:rPr>
            <w:rFonts w:eastAsiaTheme="minorEastAsia"/>
            <w:noProof/>
            <w:sz w:val="22"/>
            <w:szCs w:val="22"/>
            <w:lang w:val="en-US"/>
            <w:rPrChange w:id="2937"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38" w:author="phuong vu" w:date="2018-11-30T22:36:00Z">
              <w:rPr>
                <w:noProof/>
              </w:rPr>
            </w:rPrChange>
          </w:rPr>
          <w:delText>Giới thiệu</w:delText>
        </w:r>
        <w:r w:rsidRPr="00920004" w:rsidDel="003610CA">
          <w:rPr>
            <w:noProof/>
            <w:rPrChange w:id="2939" w:author="phuong vu" w:date="2018-11-30T22:36:00Z">
              <w:rPr>
                <w:noProof/>
              </w:rPr>
            </w:rPrChange>
          </w:rPr>
          <w:tab/>
          <w:delText>41</w:delText>
        </w:r>
      </w:del>
    </w:p>
    <w:p w14:paraId="08964EF4" w14:textId="77E339F9" w:rsidR="006A2C8A" w:rsidRPr="00920004" w:rsidDel="003610CA" w:rsidRDefault="006A2C8A" w:rsidP="00BD0851">
      <w:pPr>
        <w:pStyle w:val="TOC3"/>
        <w:tabs>
          <w:tab w:val="left" w:pos="1320"/>
          <w:tab w:val="right" w:leader="dot" w:pos="8777"/>
        </w:tabs>
        <w:spacing w:before="240" w:line="0" w:lineRule="atLeast"/>
        <w:rPr>
          <w:del w:id="2940" w:author="phuong vu" w:date="2018-11-21T23:18:00Z"/>
          <w:rFonts w:eastAsiaTheme="minorEastAsia"/>
          <w:noProof/>
          <w:sz w:val="22"/>
          <w:szCs w:val="22"/>
          <w:lang w:val="en-US"/>
          <w:rPrChange w:id="2941" w:author="phuong vu" w:date="2018-11-30T22:36:00Z">
            <w:rPr>
              <w:del w:id="2942" w:author="phuong vu" w:date="2018-11-21T23:18:00Z"/>
              <w:rFonts w:asciiTheme="minorHAnsi" w:eastAsiaTheme="minorEastAsia" w:hAnsiTheme="minorHAnsi" w:cstheme="minorBidi"/>
              <w:noProof/>
              <w:sz w:val="22"/>
              <w:szCs w:val="22"/>
              <w:lang w:val="en-US"/>
            </w:rPr>
          </w:rPrChange>
        </w:rPr>
        <w:pPrChange w:id="2943" w:author="phuong vu" w:date="2018-11-30T14:16:00Z">
          <w:pPr>
            <w:pStyle w:val="TOC3"/>
            <w:tabs>
              <w:tab w:val="left" w:pos="1320"/>
              <w:tab w:val="right" w:leader="dot" w:pos="8777"/>
            </w:tabs>
          </w:pPr>
        </w:pPrChange>
      </w:pPr>
      <w:del w:id="2944" w:author="phuong vu" w:date="2018-11-21T23:18:00Z">
        <w:r w:rsidRPr="00920004" w:rsidDel="003610CA">
          <w:rPr>
            <w:noProof/>
            <w:rPrChange w:id="2945" w:author="phuong vu" w:date="2018-11-30T22:36:00Z">
              <w:rPr>
                <w:noProof/>
              </w:rPr>
            </w:rPrChange>
          </w:rPr>
          <w:delText>3.4.2</w:delText>
        </w:r>
        <w:r w:rsidRPr="00920004" w:rsidDel="003610CA">
          <w:rPr>
            <w:rFonts w:eastAsiaTheme="minorEastAsia"/>
            <w:noProof/>
            <w:sz w:val="22"/>
            <w:szCs w:val="22"/>
            <w:lang w:val="en-US"/>
            <w:rPrChange w:id="2946"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47" w:author="phuong vu" w:date="2018-11-30T22:36:00Z">
              <w:rPr>
                <w:noProof/>
              </w:rPr>
            </w:rPrChange>
          </w:rPr>
          <w:delText>Chi tiết kế hoạch kiểm thử</w:delText>
        </w:r>
        <w:r w:rsidRPr="00920004" w:rsidDel="003610CA">
          <w:rPr>
            <w:noProof/>
            <w:rPrChange w:id="2948" w:author="phuong vu" w:date="2018-11-30T22:36:00Z">
              <w:rPr>
                <w:noProof/>
              </w:rPr>
            </w:rPrChange>
          </w:rPr>
          <w:tab/>
          <w:delText>41</w:delText>
        </w:r>
      </w:del>
    </w:p>
    <w:p w14:paraId="095F988C" w14:textId="4727928B" w:rsidR="006A2C8A" w:rsidRPr="00920004" w:rsidDel="003610CA" w:rsidRDefault="006A2C8A" w:rsidP="00BD0851">
      <w:pPr>
        <w:pStyle w:val="TOC3"/>
        <w:tabs>
          <w:tab w:val="left" w:pos="1320"/>
          <w:tab w:val="right" w:leader="dot" w:pos="8777"/>
        </w:tabs>
        <w:spacing w:before="240" w:line="0" w:lineRule="atLeast"/>
        <w:rPr>
          <w:del w:id="2949" w:author="phuong vu" w:date="2018-11-21T23:18:00Z"/>
          <w:rFonts w:eastAsiaTheme="minorEastAsia"/>
          <w:noProof/>
          <w:sz w:val="22"/>
          <w:szCs w:val="22"/>
          <w:lang w:val="en-US"/>
          <w:rPrChange w:id="2950" w:author="phuong vu" w:date="2018-11-30T22:36:00Z">
            <w:rPr>
              <w:del w:id="2951" w:author="phuong vu" w:date="2018-11-21T23:18:00Z"/>
              <w:rFonts w:asciiTheme="minorHAnsi" w:eastAsiaTheme="minorEastAsia" w:hAnsiTheme="minorHAnsi" w:cstheme="minorBidi"/>
              <w:noProof/>
              <w:sz w:val="22"/>
              <w:szCs w:val="22"/>
              <w:lang w:val="en-US"/>
            </w:rPr>
          </w:rPrChange>
        </w:rPr>
        <w:pPrChange w:id="2952" w:author="phuong vu" w:date="2018-11-30T14:16:00Z">
          <w:pPr>
            <w:pStyle w:val="TOC3"/>
            <w:tabs>
              <w:tab w:val="left" w:pos="1320"/>
              <w:tab w:val="right" w:leader="dot" w:pos="8777"/>
            </w:tabs>
          </w:pPr>
        </w:pPrChange>
      </w:pPr>
      <w:del w:id="2953" w:author="phuong vu" w:date="2018-11-21T23:18:00Z">
        <w:r w:rsidRPr="00920004" w:rsidDel="003610CA">
          <w:rPr>
            <w:noProof/>
            <w:rPrChange w:id="2954" w:author="phuong vu" w:date="2018-11-30T22:36:00Z">
              <w:rPr>
                <w:noProof/>
              </w:rPr>
            </w:rPrChange>
          </w:rPr>
          <w:delText>3.4.3</w:delText>
        </w:r>
        <w:r w:rsidRPr="00920004" w:rsidDel="003610CA">
          <w:rPr>
            <w:rFonts w:eastAsiaTheme="minorEastAsia"/>
            <w:noProof/>
            <w:sz w:val="22"/>
            <w:szCs w:val="22"/>
            <w:lang w:val="en-US"/>
            <w:rPrChange w:id="2955"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56" w:author="phuong vu" w:date="2018-11-30T22:36:00Z">
              <w:rPr>
                <w:noProof/>
              </w:rPr>
            </w:rPrChange>
          </w:rPr>
          <w:delText>Quản lí kiểm thử</w:delText>
        </w:r>
        <w:r w:rsidRPr="00920004" w:rsidDel="003610CA">
          <w:rPr>
            <w:noProof/>
            <w:rPrChange w:id="2957" w:author="phuong vu" w:date="2018-11-30T22:36:00Z">
              <w:rPr>
                <w:noProof/>
              </w:rPr>
            </w:rPrChange>
          </w:rPr>
          <w:tab/>
          <w:delText>41</w:delText>
        </w:r>
      </w:del>
    </w:p>
    <w:p w14:paraId="336BE54A" w14:textId="3ED528C4" w:rsidR="006A2C8A" w:rsidRPr="00920004" w:rsidDel="003610CA" w:rsidRDefault="006A2C8A" w:rsidP="00BD0851">
      <w:pPr>
        <w:pStyle w:val="TOC3"/>
        <w:tabs>
          <w:tab w:val="left" w:pos="1320"/>
          <w:tab w:val="right" w:leader="dot" w:pos="8777"/>
        </w:tabs>
        <w:spacing w:before="240" w:line="0" w:lineRule="atLeast"/>
        <w:rPr>
          <w:del w:id="2958" w:author="phuong vu" w:date="2018-11-21T23:18:00Z"/>
          <w:rFonts w:eastAsiaTheme="minorEastAsia"/>
          <w:noProof/>
          <w:sz w:val="22"/>
          <w:szCs w:val="22"/>
          <w:lang w:val="en-US"/>
          <w:rPrChange w:id="2959" w:author="phuong vu" w:date="2018-11-30T22:36:00Z">
            <w:rPr>
              <w:del w:id="2960" w:author="phuong vu" w:date="2018-11-21T23:18:00Z"/>
              <w:rFonts w:asciiTheme="minorHAnsi" w:eastAsiaTheme="minorEastAsia" w:hAnsiTheme="minorHAnsi" w:cstheme="minorBidi"/>
              <w:noProof/>
              <w:sz w:val="22"/>
              <w:szCs w:val="22"/>
              <w:lang w:val="en-US"/>
            </w:rPr>
          </w:rPrChange>
        </w:rPr>
        <w:pPrChange w:id="2961" w:author="phuong vu" w:date="2018-11-30T14:16:00Z">
          <w:pPr>
            <w:pStyle w:val="TOC3"/>
            <w:tabs>
              <w:tab w:val="left" w:pos="1320"/>
              <w:tab w:val="right" w:leader="dot" w:pos="8777"/>
            </w:tabs>
          </w:pPr>
        </w:pPrChange>
      </w:pPr>
      <w:del w:id="2962" w:author="phuong vu" w:date="2018-11-21T23:18:00Z">
        <w:r w:rsidRPr="00920004" w:rsidDel="003610CA">
          <w:rPr>
            <w:noProof/>
            <w:rPrChange w:id="2963" w:author="phuong vu" w:date="2018-11-30T22:36:00Z">
              <w:rPr>
                <w:noProof/>
              </w:rPr>
            </w:rPrChange>
          </w:rPr>
          <w:delText>3.4.4</w:delText>
        </w:r>
        <w:r w:rsidRPr="00920004" w:rsidDel="003610CA">
          <w:rPr>
            <w:rFonts w:eastAsiaTheme="minorEastAsia"/>
            <w:noProof/>
            <w:sz w:val="22"/>
            <w:szCs w:val="22"/>
            <w:lang w:val="en-US"/>
            <w:rPrChange w:id="2964" w:author="phuong vu" w:date="2018-11-30T22:36:00Z">
              <w:rPr>
                <w:rFonts w:asciiTheme="minorHAnsi" w:eastAsiaTheme="minorEastAsia" w:hAnsiTheme="minorHAnsi" w:cstheme="minorBidi"/>
                <w:noProof/>
                <w:sz w:val="22"/>
                <w:szCs w:val="22"/>
                <w:lang w:val="en-US"/>
              </w:rPr>
            </w:rPrChange>
          </w:rPr>
          <w:tab/>
        </w:r>
        <w:r w:rsidRPr="00920004" w:rsidDel="003610CA">
          <w:rPr>
            <w:noProof/>
            <w:rPrChange w:id="2965" w:author="phuong vu" w:date="2018-11-30T22:36:00Z">
              <w:rPr>
                <w:noProof/>
              </w:rPr>
            </w:rPrChange>
          </w:rPr>
          <w:delText>Các trường hợp kiểm thử</w:delText>
        </w:r>
        <w:r w:rsidRPr="00920004" w:rsidDel="003610CA">
          <w:rPr>
            <w:noProof/>
            <w:rPrChange w:id="2966" w:author="phuong vu" w:date="2018-11-30T22:36:00Z">
              <w:rPr>
                <w:noProof/>
              </w:rPr>
            </w:rPrChange>
          </w:rPr>
          <w:tab/>
          <w:delText>41</w:delText>
        </w:r>
      </w:del>
    </w:p>
    <w:p w14:paraId="4D4804B9" w14:textId="0499DFAB" w:rsidR="006A2C8A" w:rsidRPr="00920004" w:rsidDel="003610CA" w:rsidRDefault="006A2C8A" w:rsidP="00BD0851">
      <w:pPr>
        <w:pStyle w:val="TOC1"/>
        <w:spacing w:before="240" w:line="0" w:lineRule="atLeast"/>
        <w:rPr>
          <w:del w:id="2967" w:author="phuong vu" w:date="2018-11-21T23:18:00Z"/>
          <w:rFonts w:eastAsiaTheme="minorEastAsia"/>
          <w:noProof/>
          <w:sz w:val="22"/>
          <w:szCs w:val="22"/>
          <w:lang w:val="en-US"/>
          <w:rPrChange w:id="2968" w:author="phuong vu" w:date="2018-11-30T22:36:00Z">
            <w:rPr>
              <w:del w:id="2969" w:author="phuong vu" w:date="2018-11-21T23:18:00Z"/>
              <w:rFonts w:asciiTheme="minorHAnsi" w:eastAsiaTheme="minorEastAsia" w:hAnsiTheme="minorHAnsi" w:cstheme="minorBidi"/>
              <w:noProof/>
              <w:sz w:val="22"/>
              <w:szCs w:val="22"/>
              <w:lang w:val="en-US"/>
            </w:rPr>
          </w:rPrChange>
        </w:rPr>
        <w:pPrChange w:id="2970" w:author="phuong vu" w:date="2018-11-30T14:16:00Z">
          <w:pPr>
            <w:pStyle w:val="TOC1"/>
          </w:pPr>
        </w:pPrChange>
      </w:pPr>
      <w:del w:id="2971" w:author="phuong vu" w:date="2018-11-21T23:18:00Z">
        <w:r w:rsidRPr="00920004" w:rsidDel="003610CA">
          <w:rPr>
            <w:noProof/>
            <w:rPrChange w:id="2972" w:author="phuong vu" w:date="2018-11-30T22:36:00Z">
              <w:rPr>
                <w:noProof/>
              </w:rPr>
            </w:rPrChange>
          </w:rPr>
          <w:delText>KẾT QUẢ, THẢO LUẬN VÀ HƯỚNG PHÁT TRIỂN</w:delText>
        </w:r>
        <w:r w:rsidRPr="00920004" w:rsidDel="003610CA">
          <w:rPr>
            <w:noProof/>
            <w:rPrChange w:id="2973" w:author="phuong vu" w:date="2018-11-30T22:36:00Z">
              <w:rPr>
                <w:noProof/>
              </w:rPr>
            </w:rPrChange>
          </w:rPr>
          <w:tab/>
          <w:delText>42</w:delText>
        </w:r>
      </w:del>
    </w:p>
    <w:p w14:paraId="5EEA19ED" w14:textId="7570F017" w:rsidR="006A2C8A" w:rsidRPr="00920004" w:rsidDel="003610CA" w:rsidRDefault="006A2C8A" w:rsidP="00BD0851">
      <w:pPr>
        <w:pStyle w:val="TOC1"/>
        <w:spacing w:before="240" w:line="0" w:lineRule="atLeast"/>
        <w:rPr>
          <w:del w:id="2974" w:author="phuong vu" w:date="2018-11-21T23:18:00Z"/>
          <w:rFonts w:eastAsiaTheme="minorEastAsia"/>
          <w:noProof/>
          <w:sz w:val="22"/>
          <w:szCs w:val="22"/>
          <w:lang w:val="en-US"/>
          <w:rPrChange w:id="2975" w:author="phuong vu" w:date="2018-11-30T22:36:00Z">
            <w:rPr>
              <w:del w:id="2976" w:author="phuong vu" w:date="2018-11-21T23:18:00Z"/>
              <w:rFonts w:asciiTheme="minorHAnsi" w:eastAsiaTheme="minorEastAsia" w:hAnsiTheme="minorHAnsi" w:cstheme="minorBidi"/>
              <w:noProof/>
              <w:sz w:val="22"/>
              <w:szCs w:val="22"/>
              <w:lang w:val="en-US"/>
            </w:rPr>
          </w:rPrChange>
        </w:rPr>
        <w:pPrChange w:id="2977" w:author="phuong vu" w:date="2018-11-30T14:16:00Z">
          <w:pPr>
            <w:pStyle w:val="TOC1"/>
          </w:pPr>
        </w:pPrChange>
      </w:pPr>
      <w:del w:id="2978" w:author="phuong vu" w:date="2018-11-21T23:18:00Z">
        <w:r w:rsidRPr="00920004" w:rsidDel="003610CA">
          <w:rPr>
            <w:noProof/>
            <w:rPrChange w:id="2979" w:author="phuong vu" w:date="2018-11-30T22:36:00Z">
              <w:rPr>
                <w:noProof/>
              </w:rPr>
            </w:rPrChange>
          </w:rPr>
          <w:delText>TÀI LIỆU THAM KHẢO</w:delText>
        </w:r>
        <w:r w:rsidRPr="00920004" w:rsidDel="003610CA">
          <w:rPr>
            <w:noProof/>
            <w:rPrChange w:id="2980" w:author="phuong vu" w:date="2018-11-30T22:36:00Z">
              <w:rPr>
                <w:noProof/>
              </w:rPr>
            </w:rPrChange>
          </w:rPr>
          <w:tab/>
          <w:delText>43</w:delText>
        </w:r>
      </w:del>
    </w:p>
    <w:p w14:paraId="06D7A2ED" w14:textId="7CE65AB1" w:rsidR="00E913F0" w:rsidRPr="00920004" w:rsidRDefault="00EB1083" w:rsidP="00BD0851">
      <w:pPr>
        <w:spacing w:before="240" w:line="0" w:lineRule="atLeast"/>
        <w:rPr>
          <w:rPrChange w:id="2981" w:author="phuong vu" w:date="2018-11-30T22:36:00Z">
            <w:rPr/>
          </w:rPrChange>
        </w:rPr>
        <w:pPrChange w:id="2982" w:author="phuong vu" w:date="2018-11-30T14:16:00Z">
          <w:pPr>
            <w:spacing w:line="360" w:lineRule="auto"/>
          </w:pPr>
        </w:pPrChange>
      </w:pPr>
      <w:r w:rsidRPr="00920004">
        <w:rPr>
          <w:rPrChange w:id="2983" w:author="phuong vu" w:date="2018-11-30T22:36:00Z">
            <w:rPr/>
          </w:rPrChange>
        </w:rPr>
        <w:fldChar w:fldCharType="end"/>
      </w:r>
      <w:r w:rsidR="009F370B" w:rsidRPr="00920004">
        <w:rPr>
          <w:rPrChange w:id="2984" w:author="phuong vu" w:date="2018-11-30T22:36:00Z">
            <w:rPr/>
          </w:rPrChange>
        </w:rPr>
        <w:t xml:space="preserve"> </w:t>
      </w:r>
    </w:p>
    <w:p w14:paraId="4C4CB44A" w14:textId="77777777" w:rsidR="001013FF" w:rsidRPr="00920004" w:rsidRDefault="001013FF" w:rsidP="00BD0851">
      <w:pPr>
        <w:spacing w:before="240" w:line="0" w:lineRule="atLeast"/>
        <w:jc w:val="left"/>
        <w:rPr>
          <w:ins w:id="2985" w:author="phuong vu" w:date="2018-11-26T14:44:00Z"/>
          <w:rFonts w:eastAsiaTheme="majorEastAsia"/>
          <w:b/>
          <w:sz w:val="28"/>
          <w:rPrChange w:id="2986" w:author="phuong vu" w:date="2018-11-30T22:36:00Z">
            <w:rPr>
              <w:ins w:id="2987" w:author="phuong vu" w:date="2018-11-26T14:44:00Z"/>
              <w:rFonts w:eastAsiaTheme="majorEastAsia"/>
              <w:b/>
              <w:sz w:val="28"/>
            </w:rPr>
          </w:rPrChange>
        </w:rPr>
        <w:pPrChange w:id="2988" w:author="phuong vu" w:date="2018-11-30T14:16:00Z">
          <w:pPr>
            <w:jc w:val="left"/>
          </w:pPr>
        </w:pPrChange>
      </w:pPr>
      <w:ins w:id="2989" w:author="phuong vu" w:date="2018-11-26T14:44:00Z">
        <w:r w:rsidRPr="00920004">
          <w:rPr>
            <w:rPrChange w:id="2990" w:author="phuong vu" w:date="2018-11-30T22:36:00Z">
              <w:rPr/>
            </w:rPrChange>
          </w:rPr>
          <w:br w:type="page"/>
        </w:r>
      </w:ins>
    </w:p>
    <w:p w14:paraId="61E98DC7" w14:textId="7B04EC7A" w:rsidR="00E913F0" w:rsidRPr="00920004" w:rsidRDefault="00E913F0" w:rsidP="00920004">
      <w:pPr>
        <w:pStyle w:val="Style1"/>
        <w:rPr>
          <w:ins w:id="2991" w:author="phuong vu" w:date="2018-11-30T22:32:00Z"/>
          <w:rPrChange w:id="2992" w:author="phuong vu" w:date="2018-11-30T22:36:00Z">
            <w:rPr>
              <w:ins w:id="2993" w:author="phuong vu" w:date="2018-11-30T22:32:00Z"/>
            </w:rPr>
          </w:rPrChange>
        </w:rPr>
        <w:pPrChange w:id="2994" w:author="phuong vu" w:date="2018-11-30T22:36:00Z">
          <w:pPr>
            <w:pStyle w:val="Heading1"/>
            <w:numPr>
              <w:numId w:val="0"/>
            </w:numPr>
            <w:spacing w:before="240" w:line="0" w:lineRule="atLeast"/>
            <w:ind w:left="0" w:firstLine="0"/>
          </w:pPr>
        </w:pPrChange>
      </w:pPr>
      <w:del w:id="2995" w:author="Tran Huan" w:date="2018-11-25T16:28:00Z">
        <w:r w:rsidRPr="00920004" w:rsidDel="0041406B">
          <w:rPr>
            <w:rPrChange w:id="2996" w:author="phuong vu" w:date="2018-11-30T22:36:00Z">
              <w:rPr/>
            </w:rPrChange>
          </w:rPr>
          <w:lastRenderedPageBreak/>
          <w:br w:type="page"/>
        </w:r>
      </w:del>
      <w:bookmarkStart w:id="2997" w:name="_Toc531380613"/>
      <w:r w:rsidRPr="00920004">
        <w:rPr>
          <w:rPrChange w:id="2998" w:author="phuong vu" w:date="2018-11-30T22:36:00Z">
            <w:rPr/>
          </w:rPrChange>
        </w:rPr>
        <w:t>KÍ HIỆU VÀ VIẾT TẮT</w:t>
      </w:r>
      <w:bookmarkEnd w:id="2997"/>
    </w:p>
    <w:p w14:paraId="06F0FCBC" w14:textId="77777777" w:rsidR="00E35500" w:rsidRPr="00920004" w:rsidRDefault="00E35500" w:rsidP="00E35500">
      <w:pPr>
        <w:rPr>
          <w:rPrChange w:id="2999" w:author="phuong vu" w:date="2018-11-30T22:36:00Z">
            <w:rPr/>
          </w:rPrChange>
        </w:rPr>
        <w:pPrChange w:id="3000" w:author="phuong vu" w:date="2018-11-30T22:32:00Z">
          <w:pPr>
            <w:pStyle w:val="Heading1"/>
            <w:numPr>
              <w:numId w:val="0"/>
            </w:numPr>
            <w:ind w:left="0" w:firstLine="0"/>
          </w:pPr>
        </w:pPrChange>
      </w:pPr>
    </w:p>
    <w:p w14:paraId="1750D665" w14:textId="77777777" w:rsidR="00E913F0" w:rsidRPr="00920004" w:rsidRDefault="00E913F0" w:rsidP="00BD0851">
      <w:pPr>
        <w:spacing w:before="240" w:line="0" w:lineRule="atLeast"/>
        <w:jc w:val="left"/>
        <w:rPr>
          <w:rFonts w:eastAsiaTheme="majorEastAsia"/>
          <w:b/>
          <w:rPrChange w:id="3001" w:author="phuong vu" w:date="2018-11-30T22:36:00Z">
            <w:rPr>
              <w:rFonts w:eastAsiaTheme="majorEastAsia" w:cstheme="majorBidi"/>
              <w:b/>
              <w:lang w:val="en-US"/>
            </w:rPr>
          </w:rPrChange>
        </w:rPr>
        <w:pPrChange w:id="3002" w:author="phuong vu" w:date="2018-11-30T14:16:00Z">
          <w:pPr>
            <w:jc w:val="left"/>
          </w:pPr>
        </w:pPrChange>
      </w:pPr>
      <w:r w:rsidRPr="00920004">
        <w:rPr>
          <w:rPrChange w:id="3003" w:author="phuong vu" w:date="2018-11-30T22:36:00Z">
            <w:rPr>
              <w:lang w:val="en-US"/>
            </w:rPr>
          </w:rPrChange>
        </w:rPr>
        <w:br w:type="page"/>
      </w:r>
    </w:p>
    <w:p w14:paraId="70DB239B" w14:textId="5436783C" w:rsidR="00370B8C" w:rsidRPr="00920004" w:rsidRDefault="00370B8C" w:rsidP="00920004">
      <w:pPr>
        <w:pStyle w:val="Style1"/>
        <w:rPr>
          <w:rPrChange w:id="3004" w:author="phuong vu" w:date="2018-11-30T22:36:00Z">
            <w:rPr/>
          </w:rPrChange>
        </w:rPr>
        <w:pPrChange w:id="3005" w:author="phuong vu" w:date="2018-11-30T22:36:00Z">
          <w:pPr>
            <w:pStyle w:val="Heading1"/>
            <w:numPr>
              <w:numId w:val="0"/>
            </w:numPr>
            <w:ind w:left="432" w:firstLine="0"/>
          </w:pPr>
        </w:pPrChange>
      </w:pPr>
      <w:bookmarkStart w:id="3006" w:name="_Toc531380614"/>
      <w:r w:rsidRPr="00920004">
        <w:rPr>
          <w:rPrChange w:id="3007" w:author="phuong vu" w:date="2018-11-30T22:36:00Z">
            <w:rPr/>
          </w:rPrChange>
        </w:rPr>
        <w:lastRenderedPageBreak/>
        <w:t xml:space="preserve">DANH </w:t>
      </w:r>
      <w:ins w:id="3008" w:author="phuong vu" w:date="2018-11-30T09:34:00Z">
        <w:r w:rsidR="00D33C95" w:rsidRPr="00920004">
          <w:rPr>
            <w:rPrChange w:id="3009" w:author="phuong vu" w:date="2018-11-30T22:36:00Z">
              <w:rPr/>
            </w:rPrChange>
          </w:rPr>
          <w:t>M</w:t>
        </w:r>
      </w:ins>
      <w:ins w:id="3010" w:author="phuong vu" w:date="2018-11-30T09:35:00Z">
        <w:r w:rsidR="00D33C95" w:rsidRPr="00920004">
          <w:rPr>
            <w:rPrChange w:id="3011" w:author="phuong vu" w:date="2018-11-30T22:36:00Z">
              <w:rPr/>
            </w:rPrChange>
          </w:rPr>
          <w:t>ỤC</w:t>
        </w:r>
      </w:ins>
      <w:del w:id="3012" w:author="phuong vu" w:date="2018-11-30T09:34:00Z">
        <w:r w:rsidRPr="00920004" w:rsidDel="00D33C95">
          <w:rPr>
            <w:rPrChange w:id="3013" w:author="phuong vu" w:date="2018-11-30T22:36:00Z">
              <w:rPr/>
            </w:rPrChange>
          </w:rPr>
          <w:delText>SÁCH</w:delText>
        </w:r>
      </w:del>
      <w:r w:rsidRPr="00920004">
        <w:rPr>
          <w:rPrChange w:id="3014" w:author="phuong vu" w:date="2018-11-30T22:36:00Z">
            <w:rPr/>
          </w:rPrChange>
        </w:rPr>
        <w:t xml:space="preserve"> HÌNH</w:t>
      </w:r>
      <w:bookmarkEnd w:id="3006"/>
    </w:p>
    <w:p w14:paraId="4003CC98" w14:textId="488AFD0F" w:rsidR="00E35500" w:rsidRPr="00920004" w:rsidRDefault="00B243D7">
      <w:pPr>
        <w:pStyle w:val="TableofFigures"/>
        <w:tabs>
          <w:tab w:val="right" w:leader="dot" w:pos="8777"/>
        </w:tabs>
        <w:rPr>
          <w:ins w:id="3015" w:author="phuong vu" w:date="2018-11-30T22:32:00Z"/>
          <w:rFonts w:asciiTheme="minorHAnsi" w:eastAsiaTheme="minorEastAsia" w:hAnsiTheme="minorHAnsi" w:cstheme="minorBidi"/>
          <w:noProof/>
          <w:sz w:val="22"/>
          <w:szCs w:val="22"/>
          <w:lang w:val="en-US"/>
          <w:rPrChange w:id="3016" w:author="phuong vu" w:date="2018-11-30T22:36:00Z">
            <w:rPr>
              <w:ins w:id="3017" w:author="phuong vu" w:date="2018-11-30T22:32:00Z"/>
              <w:rFonts w:asciiTheme="minorHAnsi" w:eastAsiaTheme="minorEastAsia" w:hAnsiTheme="minorHAnsi" w:cstheme="minorBidi"/>
              <w:noProof/>
              <w:sz w:val="22"/>
              <w:szCs w:val="22"/>
              <w:lang w:val="en-US"/>
            </w:rPr>
          </w:rPrChange>
        </w:rPr>
      </w:pPr>
      <w:r w:rsidRPr="00920004">
        <w:rPr>
          <w:lang w:val="en-US"/>
          <w:rPrChange w:id="3018" w:author="phuong vu" w:date="2018-11-30T22:36:00Z">
            <w:rPr>
              <w:lang w:val="en-US"/>
            </w:rPr>
          </w:rPrChange>
        </w:rPr>
        <w:fldChar w:fldCharType="begin"/>
      </w:r>
      <w:r w:rsidRPr="00920004">
        <w:rPr>
          <w:lang w:val="en-US"/>
          <w:rPrChange w:id="3019" w:author="phuong vu" w:date="2018-11-30T22:36:00Z">
            <w:rPr>
              <w:lang w:val="en-US"/>
            </w:rPr>
          </w:rPrChange>
        </w:rPr>
        <w:instrText xml:space="preserve"> TOC \h \z \c "Hình" </w:instrText>
      </w:r>
      <w:r w:rsidRPr="00920004">
        <w:rPr>
          <w:lang w:val="en-US"/>
          <w:rPrChange w:id="3020" w:author="phuong vu" w:date="2018-11-30T22:36:00Z">
            <w:rPr>
              <w:lang w:val="en-US"/>
            </w:rPr>
          </w:rPrChange>
        </w:rPr>
        <w:fldChar w:fldCharType="separate"/>
      </w:r>
      <w:ins w:id="3021" w:author="phuong vu" w:date="2018-11-30T22:32:00Z">
        <w:r w:rsidR="00E35500" w:rsidRPr="00920004">
          <w:rPr>
            <w:rStyle w:val="Hyperlink"/>
            <w:noProof/>
            <w:rPrChange w:id="3022" w:author="phuong vu" w:date="2018-11-30T22:36:00Z">
              <w:rPr>
                <w:rStyle w:val="Hyperlink"/>
                <w:noProof/>
              </w:rPr>
            </w:rPrChange>
          </w:rPr>
          <w:fldChar w:fldCharType="begin"/>
        </w:r>
        <w:r w:rsidR="00E35500" w:rsidRPr="00920004">
          <w:rPr>
            <w:rStyle w:val="Hyperlink"/>
            <w:noProof/>
            <w:rPrChange w:id="3023" w:author="phuong vu" w:date="2018-11-30T22:36:00Z">
              <w:rPr>
                <w:rStyle w:val="Hyperlink"/>
                <w:noProof/>
              </w:rPr>
            </w:rPrChange>
          </w:rPr>
          <w:instrText xml:space="preserve"> </w:instrText>
        </w:r>
        <w:r w:rsidR="00E35500" w:rsidRPr="00920004">
          <w:rPr>
            <w:noProof/>
            <w:rPrChange w:id="3024" w:author="phuong vu" w:date="2018-11-30T22:36:00Z">
              <w:rPr>
                <w:noProof/>
              </w:rPr>
            </w:rPrChange>
          </w:rPr>
          <w:instrText>HYPERLINK \l "_Toc531380470"</w:instrText>
        </w:r>
        <w:r w:rsidR="00E35500" w:rsidRPr="00920004">
          <w:rPr>
            <w:rStyle w:val="Hyperlink"/>
            <w:noProof/>
            <w:rPrChange w:id="3025" w:author="phuong vu" w:date="2018-11-30T22:36:00Z">
              <w:rPr>
                <w:rStyle w:val="Hyperlink"/>
                <w:noProof/>
              </w:rPr>
            </w:rPrChange>
          </w:rPr>
          <w:instrText xml:space="preserve"> </w:instrText>
        </w:r>
        <w:r w:rsidR="00E35500" w:rsidRPr="00920004">
          <w:rPr>
            <w:rStyle w:val="Hyperlink"/>
            <w:noProof/>
            <w:rPrChange w:id="3026" w:author="phuong vu" w:date="2018-11-30T22:36:00Z">
              <w:rPr>
                <w:rStyle w:val="Hyperlink"/>
                <w:noProof/>
              </w:rPr>
            </w:rPrChange>
          </w:rPr>
        </w:r>
        <w:r w:rsidR="00E35500" w:rsidRPr="00920004">
          <w:rPr>
            <w:rStyle w:val="Hyperlink"/>
            <w:noProof/>
            <w:rPrChange w:id="3027" w:author="phuong vu" w:date="2018-11-30T22:36:00Z">
              <w:rPr>
                <w:rStyle w:val="Hyperlink"/>
                <w:noProof/>
              </w:rPr>
            </w:rPrChange>
          </w:rPr>
          <w:fldChar w:fldCharType="separate"/>
        </w:r>
        <w:r w:rsidR="00E35500" w:rsidRPr="00920004">
          <w:rPr>
            <w:rStyle w:val="Hyperlink"/>
            <w:noProof/>
            <w:rPrChange w:id="3028" w:author="phuong vu" w:date="2018-11-30T22:36:00Z">
              <w:rPr>
                <w:rStyle w:val="Hyperlink"/>
                <w:noProof/>
              </w:rPr>
            </w:rPrChange>
          </w:rPr>
          <w:t>Hình 1.1 Các bước xử lí đơn hàng</w:t>
        </w:r>
        <w:r w:rsidR="00E35500" w:rsidRPr="00920004">
          <w:rPr>
            <w:noProof/>
            <w:webHidden/>
            <w:rPrChange w:id="3029" w:author="phuong vu" w:date="2018-11-30T22:36:00Z">
              <w:rPr>
                <w:noProof/>
                <w:webHidden/>
              </w:rPr>
            </w:rPrChange>
          </w:rPr>
          <w:tab/>
        </w:r>
        <w:r w:rsidR="00E35500" w:rsidRPr="00920004">
          <w:rPr>
            <w:noProof/>
            <w:webHidden/>
            <w:rPrChange w:id="3030" w:author="phuong vu" w:date="2018-11-30T22:36:00Z">
              <w:rPr>
                <w:noProof/>
                <w:webHidden/>
              </w:rPr>
            </w:rPrChange>
          </w:rPr>
          <w:fldChar w:fldCharType="begin"/>
        </w:r>
        <w:r w:rsidR="00E35500" w:rsidRPr="00920004">
          <w:rPr>
            <w:noProof/>
            <w:webHidden/>
            <w:rPrChange w:id="3031" w:author="phuong vu" w:date="2018-11-30T22:36:00Z">
              <w:rPr>
                <w:noProof/>
                <w:webHidden/>
              </w:rPr>
            </w:rPrChange>
          </w:rPr>
          <w:instrText xml:space="preserve"> PAGEREF _Toc531380470 \h </w:instrText>
        </w:r>
        <w:r w:rsidR="00E35500" w:rsidRPr="00920004">
          <w:rPr>
            <w:noProof/>
            <w:webHidden/>
            <w:rPrChange w:id="3032" w:author="phuong vu" w:date="2018-11-30T22:36:00Z">
              <w:rPr>
                <w:noProof/>
                <w:webHidden/>
              </w:rPr>
            </w:rPrChange>
          </w:rPr>
        </w:r>
      </w:ins>
      <w:r w:rsidR="00E35500" w:rsidRPr="00920004">
        <w:rPr>
          <w:noProof/>
          <w:webHidden/>
          <w:rPrChange w:id="3033" w:author="phuong vu" w:date="2018-11-30T22:36:00Z">
            <w:rPr>
              <w:noProof/>
              <w:webHidden/>
            </w:rPr>
          </w:rPrChange>
        </w:rPr>
        <w:fldChar w:fldCharType="separate"/>
      </w:r>
      <w:ins w:id="3034" w:author="phuong vu" w:date="2018-11-30T22:32:00Z">
        <w:r w:rsidR="00E35500" w:rsidRPr="00920004">
          <w:rPr>
            <w:noProof/>
            <w:webHidden/>
            <w:rPrChange w:id="3035" w:author="phuong vu" w:date="2018-11-30T22:36:00Z">
              <w:rPr>
                <w:noProof/>
                <w:webHidden/>
              </w:rPr>
            </w:rPrChange>
          </w:rPr>
          <w:t>6</w:t>
        </w:r>
        <w:r w:rsidR="00E35500" w:rsidRPr="00920004">
          <w:rPr>
            <w:noProof/>
            <w:webHidden/>
            <w:rPrChange w:id="3036" w:author="phuong vu" w:date="2018-11-30T22:36:00Z">
              <w:rPr>
                <w:noProof/>
                <w:webHidden/>
              </w:rPr>
            </w:rPrChange>
          </w:rPr>
          <w:fldChar w:fldCharType="end"/>
        </w:r>
        <w:r w:rsidR="00E35500" w:rsidRPr="00920004">
          <w:rPr>
            <w:rStyle w:val="Hyperlink"/>
            <w:noProof/>
            <w:rPrChange w:id="3037" w:author="phuong vu" w:date="2018-11-30T22:36:00Z">
              <w:rPr>
                <w:rStyle w:val="Hyperlink"/>
                <w:noProof/>
              </w:rPr>
            </w:rPrChange>
          </w:rPr>
          <w:fldChar w:fldCharType="end"/>
        </w:r>
      </w:ins>
    </w:p>
    <w:p w14:paraId="6CCCAAB3" w14:textId="369B63C9" w:rsidR="00E35500" w:rsidRPr="00920004" w:rsidRDefault="00E35500">
      <w:pPr>
        <w:pStyle w:val="TableofFigures"/>
        <w:tabs>
          <w:tab w:val="right" w:leader="dot" w:pos="8777"/>
        </w:tabs>
        <w:rPr>
          <w:ins w:id="3038" w:author="phuong vu" w:date="2018-11-30T22:32:00Z"/>
          <w:rFonts w:asciiTheme="minorHAnsi" w:eastAsiaTheme="minorEastAsia" w:hAnsiTheme="minorHAnsi" w:cstheme="minorBidi"/>
          <w:noProof/>
          <w:sz w:val="22"/>
          <w:szCs w:val="22"/>
          <w:lang w:val="en-US"/>
          <w:rPrChange w:id="3039" w:author="phuong vu" w:date="2018-11-30T22:36:00Z">
            <w:rPr>
              <w:ins w:id="3040" w:author="phuong vu" w:date="2018-11-30T22:32:00Z"/>
              <w:rFonts w:asciiTheme="minorHAnsi" w:eastAsiaTheme="minorEastAsia" w:hAnsiTheme="minorHAnsi" w:cstheme="minorBidi"/>
              <w:noProof/>
              <w:sz w:val="22"/>
              <w:szCs w:val="22"/>
              <w:lang w:val="en-US"/>
            </w:rPr>
          </w:rPrChange>
        </w:rPr>
      </w:pPr>
      <w:ins w:id="3041" w:author="phuong vu" w:date="2018-11-30T22:32:00Z">
        <w:r w:rsidRPr="00920004">
          <w:rPr>
            <w:rStyle w:val="Hyperlink"/>
            <w:noProof/>
            <w:rPrChange w:id="3042" w:author="phuong vu" w:date="2018-11-30T22:36:00Z">
              <w:rPr>
                <w:rStyle w:val="Hyperlink"/>
                <w:noProof/>
              </w:rPr>
            </w:rPrChange>
          </w:rPr>
          <w:fldChar w:fldCharType="begin"/>
        </w:r>
        <w:r w:rsidRPr="00920004">
          <w:rPr>
            <w:rStyle w:val="Hyperlink"/>
            <w:noProof/>
            <w:rPrChange w:id="3043" w:author="phuong vu" w:date="2018-11-30T22:36:00Z">
              <w:rPr>
                <w:rStyle w:val="Hyperlink"/>
                <w:noProof/>
              </w:rPr>
            </w:rPrChange>
          </w:rPr>
          <w:instrText xml:space="preserve"> </w:instrText>
        </w:r>
        <w:r w:rsidRPr="00920004">
          <w:rPr>
            <w:noProof/>
            <w:rPrChange w:id="3044" w:author="phuong vu" w:date="2018-11-30T22:36:00Z">
              <w:rPr>
                <w:noProof/>
              </w:rPr>
            </w:rPrChange>
          </w:rPr>
          <w:instrText>HYPERLINK \l "_Toc531380471"</w:instrText>
        </w:r>
        <w:r w:rsidRPr="00920004">
          <w:rPr>
            <w:rStyle w:val="Hyperlink"/>
            <w:noProof/>
            <w:rPrChange w:id="3045" w:author="phuong vu" w:date="2018-11-30T22:36:00Z">
              <w:rPr>
                <w:rStyle w:val="Hyperlink"/>
                <w:noProof/>
              </w:rPr>
            </w:rPrChange>
          </w:rPr>
          <w:instrText xml:space="preserve"> </w:instrText>
        </w:r>
        <w:r w:rsidRPr="00920004">
          <w:rPr>
            <w:rStyle w:val="Hyperlink"/>
            <w:noProof/>
            <w:rPrChange w:id="3046" w:author="phuong vu" w:date="2018-11-30T22:36:00Z">
              <w:rPr>
                <w:rStyle w:val="Hyperlink"/>
                <w:noProof/>
              </w:rPr>
            </w:rPrChange>
          </w:rPr>
        </w:r>
        <w:r w:rsidRPr="00920004">
          <w:rPr>
            <w:rStyle w:val="Hyperlink"/>
            <w:noProof/>
            <w:rPrChange w:id="3047" w:author="phuong vu" w:date="2018-11-30T22:36:00Z">
              <w:rPr>
                <w:rStyle w:val="Hyperlink"/>
                <w:noProof/>
              </w:rPr>
            </w:rPrChange>
          </w:rPr>
          <w:fldChar w:fldCharType="separate"/>
        </w:r>
        <w:r w:rsidRPr="00920004">
          <w:rPr>
            <w:rStyle w:val="Hyperlink"/>
            <w:noProof/>
            <w:rPrChange w:id="3048" w:author="phuong vu" w:date="2018-11-30T22:36:00Z">
              <w:rPr>
                <w:rStyle w:val="Hyperlink"/>
                <w:noProof/>
              </w:rPr>
            </w:rPrChange>
          </w:rPr>
          <w:t>Hình 1.2 Các bước 1 đơn hàng được</w:t>
        </w:r>
        <w:r w:rsidRPr="00920004">
          <w:rPr>
            <w:rStyle w:val="Hyperlink"/>
            <w:noProof/>
            <w:lang w:val="en-US"/>
            <w:rPrChange w:id="3049" w:author="phuong vu" w:date="2018-11-30T22:36:00Z">
              <w:rPr>
                <w:rStyle w:val="Hyperlink"/>
                <w:noProof/>
                <w:lang w:val="en-US"/>
              </w:rPr>
            </w:rPrChange>
          </w:rPr>
          <w:t xml:space="preserve"> xử lí</w:t>
        </w:r>
        <w:r w:rsidRPr="00920004">
          <w:rPr>
            <w:rStyle w:val="Hyperlink"/>
            <w:noProof/>
            <w:rPrChange w:id="3050" w:author="phuong vu" w:date="2018-11-30T22:36:00Z">
              <w:rPr>
                <w:rStyle w:val="Hyperlink"/>
                <w:noProof/>
              </w:rPr>
            </w:rPrChange>
          </w:rPr>
          <w:t xml:space="preserve"> trong hệ thống</w:t>
        </w:r>
        <w:r w:rsidRPr="00920004">
          <w:rPr>
            <w:noProof/>
            <w:webHidden/>
            <w:rPrChange w:id="3051" w:author="phuong vu" w:date="2018-11-30T22:36:00Z">
              <w:rPr>
                <w:noProof/>
                <w:webHidden/>
              </w:rPr>
            </w:rPrChange>
          </w:rPr>
          <w:tab/>
        </w:r>
        <w:r w:rsidRPr="00920004">
          <w:rPr>
            <w:noProof/>
            <w:webHidden/>
            <w:rPrChange w:id="3052" w:author="phuong vu" w:date="2018-11-30T22:36:00Z">
              <w:rPr>
                <w:noProof/>
                <w:webHidden/>
              </w:rPr>
            </w:rPrChange>
          </w:rPr>
          <w:fldChar w:fldCharType="begin"/>
        </w:r>
        <w:r w:rsidRPr="00920004">
          <w:rPr>
            <w:noProof/>
            <w:webHidden/>
            <w:rPrChange w:id="3053" w:author="phuong vu" w:date="2018-11-30T22:36:00Z">
              <w:rPr>
                <w:noProof/>
                <w:webHidden/>
              </w:rPr>
            </w:rPrChange>
          </w:rPr>
          <w:instrText xml:space="preserve"> PAGEREF _Toc531380471 \h </w:instrText>
        </w:r>
        <w:r w:rsidRPr="00920004">
          <w:rPr>
            <w:noProof/>
            <w:webHidden/>
            <w:rPrChange w:id="3054" w:author="phuong vu" w:date="2018-11-30T22:36:00Z">
              <w:rPr>
                <w:noProof/>
                <w:webHidden/>
              </w:rPr>
            </w:rPrChange>
          </w:rPr>
        </w:r>
      </w:ins>
      <w:r w:rsidRPr="00920004">
        <w:rPr>
          <w:noProof/>
          <w:webHidden/>
          <w:rPrChange w:id="3055" w:author="phuong vu" w:date="2018-11-30T22:36:00Z">
            <w:rPr>
              <w:noProof/>
              <w:webHidden/>
            </w:rPr>
          </w:rPrChange>
        </w:rPr>
        <w:fldChar w:fldCharType="separate"/>
      </w:r>
      <w:ins w:id="3056" w:author="phuong vu" w:date="2018-11-30T22:32:00Z">
        <w:r w:rsidRPr="00920004">
          <w:rPr>
            <w:noProof/>
            <w:webHidden/>
            <w:rPrChange w:id="3057" w:author="phuong vu" w:date="2018-11-30T22:36:00Z">
              <w:rPr>
                <w:noProof/>
                <w:webHidden/>
              </w:rPr>
            </w:rPrChange>
          </w:rPr>
          <w:t>6</w:t>
        </w:r>
        <w:r w:rsidRPr="00920004">
          <w:rPr>
            <w:noProof/>
            <w:webHidden/>
            <w:rPrChange w:id="3058" w:author="phuong vu" w:date="2018-11-30T22:36:00Z">
              <w:rPr>
                <w:noProof/>
                <w:webHidden/>
              </w:rPr>
            </w:rPrChange>
          </w:rPr>
          <w:fldChar w:fldCharType="end"/>
        </w:r>
        <w:r w:rsidRPr="00920004">
          <w:rPr>
            <w:rStyle w:val="Hyperlink"/>
            <w:noProof/>
            <w:rPrChange w:id="3059" w:author="phuong vu" w:date="2018-11-30T22:36:00Z">
              <w:rPr>
                <w:rStyle w:val="Hyperlink"/>
                <w:noProof/>
              </w:rPr>
            </w:rPrChange>
          </w:rPr>
          <w:fldChar w:fldCharType="end"/>
        </w:r>
      </w:ins>
    </w:p>
    <w:p w14:paraId="02BD79CF" w14:textId="0341350D" w:rsidR="00E35500" w:rsidRPr="00920004" w:rsidRDefault="00E35500">
      <w:pPr>
        <w:pStyle w:val="TableofFigures"/>
        <w:tabs>
          <w:tab w:val="right" w:leader="dot" w:pos="8777"/>
        </w:tabs>
        <w:rPr>
          <w:ins w:id="3060" w:author="phuong vu" w:date="2018-11-30T22:32:00Z"/>
          <w:rFonts w:asciiTheme="minorHAnsi" w:eastAsiaTheme="minorEastAsia" w:hAnsiTheme="minorHAnsi" w:cstheme="minorBidi"/>
          <w:noProof/>
          <w:sz w:val="22"/>
          <w:szCs w:val="22"/>
          <w:lang w:val="en-US"/>
          <w:rPrChange w:id="3061" w:author="phuong vu" w:date="2018-11-30T22:36:00Z">
            <w:rPr>
              <w:ins w:id="3062" w:author="phuong vu" w:date="2018-11-30T22:32:00Z"/>
              <w:rFonts w:asciiTheme="minorHAnsi" w:eastAsiaTheme="minorEastAsia" w:hAnsiTheme="minorHAnsi" w:cstheme="minorBidi"/>
              <w:noProof/>
              <w:sz w:val="22"/>
              <w:szCs w:val="22"/>
              <w:lang w:val="en-US"/>
            </w:rPr>
          </w:rPrChange>
        </w:rPr>
      </w:pPr>
      <w:ins w:id="3063" w:author="phuong vu" w:date="2018-11-30T22:32:00Z">
        <w:r w:rsidRPr="00920004">
          <w:rPr>
            <w:rStyle w:val="Hyperlink"/>
            <w:noProof/>
            <w:rPrChange w:id="3064" w:author="phuong vu" w:date="2018-11-30T22:36:00Z">
              <w:rPr>
                <w:rStyle w:val="Hyperlink"/>
                <w:noProof/>
              </w:rPr>
            </w:rPrChange>
          </w:rPr>
          <w:fldChar w:fldCharType="begin"/>
        </w:r>
        <w:r w:rsidRPr="00920004">
          <w:rPr>
            <w:rStyle w:val="Hyperlink"/>
            <w:noProof/>
            <w:rPrChange w:id="3065" w:author="phuong vu" w:date="2018-11-30T22:36:00Z">
              <w:rPr>
                <w:rStyle w:val="Hyperlink"/>
                <w:noProof/>
              </w:rPr>
            </w:rPrChange>
          </w:rPr>
          <w:instrText xml:space="preserve"> </w:instrText>
        </w:r>
        <w:r w:rsidRPr="00920004">
          <w:rPr>
            <w:noProof/>
            <w:rPrChange w:id="3066" w:author="phuong vu" w:date="2018-11-30T22:36:00Z">
              <w:rPr>
                <w:noProof/>
              </w:rPr>
            </w:rPrChange>
          </w:rPr>
          <w:instrText>HYPERLINK \l "_Toc531380472"</w:instrText>
        </w:r>
        <w:r w:rsidRPr="00920004">
          <w:rPr>
            <w:rStyle w:val="Hyperlink"/>
            <w:noProof/>
            <w:rPrChange w:id="3067" w:author="phuong vu" w:date="2018-11-30T22:36:00Z">
              <w:rPr>
                <w:rStyle w:val="Hyperlink"/>
                <w:noProof/>
              </w:rPr>
            </w:rPrChange>
          </w:rPr>
          <w:instrText xml:space="preserve"> </w:instrText>
        </w:r>
        <w:r w:rsidRPr="00920004">
          <w:rPr>
            <w:rStyle w:val="Hyperlink"/>
            <w:noProof/>
            <w:rPrChange w:id="3068" w:author="phuong vu" w:date="2018-11-30T22:36:00Z">
              <w:rPr>
                <w:rStyle w:val="Hyperlink"/>
                <w:noProof/>
              </w:rPr>
            </w:rPrChange>
          </w:rPr>
        </w:r>
        <w:r w:rsidRPr="00920004">
          <w:rPr>
            <w:rStyle w:val="Hyperlink"/>
            <w:noProof/>
            <w:rPrChange w:id="3069" w:author="phuong vu" w:date="2018-11-30T22:36:00Z">
              <w:rPr>
                <w:rStyle w:val="Hyperlink"/>
                <w:noProof/>
              </w:rPr>
            </w:rPrChange>
          </w:rPr>
          <w:fldChar w:fldCharType="separate"/>
        </w:r>
        <w:r w:rsidRPr="00920004">
          <w:rPr>
            <w:rStyle w:val="Hyperlink"/>
            <w:noProof/>
            <w:rPrChange w:id="3070" w:author="phuong vu" w:date="2018-11-30T22:36:00Z">
              <w:rPr>
                <w:rStyle w:val="Hyperlink"/>
                <w:noProof/>
              </w:rPr>
            </w:rPrChange>
          </w:rPr>
          <w:t>Hình 1.3 Giới thiệu chức năng tương ứng với bốn loại người dùng</w:t>
        </w:r>
        <w:r w:rsidRPr="00920004">
          <w:rPr>
            <w:noProof/>
            <w:webHidden/>
            <w:rPrChange w:id="3071" w:author="phuong vu" w:date="2018-11-30T22:36:00Z">
              <w:rPr>
                <w:noProof/>
                <w:webHidden/>
              </w:rPr>
            </w:rPrChange>
          </w:rPr>
          <w:tab/>
        </w:r>
        <w:r w:rsidRPr="00920004">
          <w:rPr>
            <w:noProof/>
            <w:webHidden/>
            <w:rPrChange w:id="3072" w:author="phuong vu" w:date="2018-11-30T22:36:00Z">
              <w:rPr>
                <w:noProof/>
                <w:webHidden/>
              </w:rPr>
            </w:rPrChange>
          </w:rPr>
          <w:fldChar w:fldCharType="begin"/>
        </w:r>
        <w:r w:rsidRPr="00920004">
          <w:rPr>
            <w:noProof/>
            <w:webHidden/>
            <w:rPrChange w:id="3073" w:author="phuong vu" w:date="2018-11-30T22:36:00Z">
              <w:rPr>
                <w:noProof/>
                <w:webHidden/>
              </w:rPr>
            </w:rPrChange>
          </w:rPr>
          <w:instrText xml:space="preserve"> PAGEREF _Toc531380472 \h </w:instrText>
        </w:r>
        <w:r w:rsidRPr="00920004">
          <w:rPr>
            <w:noProof/>
            <w:webHidden/>
            <w:rPrChange w:id="3074" w:author="phuong vu" w:date="2018-11-30T22:36:00Z">
              <w:rPr>
                <w:noProof/>
                <w:webHidden/>
              </w:rPr>
            </w:rPrChange>
          </w:rPr>
        </w:r>
      </w:ins>
      <w:r w:rsidRPr="00920004">
        <w:rPr>
          <w:noProof/>
          <w:webHidden/>
          <w:rPrChange w:id="3075" w:author="phuong vu" w:date="2018-11-30T22:36:00Z">
            <w:rPr>
              <w:noProof/>
              <w:webHidden/>
            </w:rPr>
          </w:rPrChange>
        </w:rPr>
        <w:fldChar w:fldCharType="separate"/>
      </w:r>
      <w:ins w:id="3076" w:author="phuong vu" w:date="2018-11-30T22:32:00Z">
        <w:r w:rsidRPr="00920004">
          <w:rPr>
            <w:noProof/>
            <w:webHidden/>
            <w:rPrChange w:id="3077" w:author="phuong vu" w:date="2018-11-30T22:36:00Z">
              <w:rPr>
                <w:noProof/>
                <w:webHidden/>
              </w:rPr>
            </w:rPrChange>
          </w:rPr>
          <w:t>8</w:t>
        </w:r>
        <w:r w:rsidRPr="00920004">
          <w:rPr>
            <w:noProof/>
            <w:webHidden/>
            <w:rPrChange w:id="3078" w:author="phuong vu" w:date="2018-11-30T22:36:00Z">
              <w:rPr>
                <w:noProof/>
                <w:webHidden/>
              </w:rPr>
            </w:rPrChange>
          </w:rPr>
          <w:fldChar w:fldCharType="end"/>
        </w:r>
        <w:r w:rsidRPr="00920004">
          <w:rPr>
            <w:rStyle w:val="Hyperlink"/>
            <w:noProof/>
            <w:rPrChange w:id="3079" w:author="phuong vu" w:date="2018-11-30T22:36:00Z">
              <w:rPr>
                <w:rStyle w:val="Hyperlink"/>
                <w:noProof/>
              </w:rPr>
            </w:rPrChange>
          </w:rPr>
          <w:fldChar w:fldCharType="end"/>
        </w:r>
      </w:ins>
    </w:p>
    <w:p w14:paraId="39F6B984" w14:textId="1D8F36E5" w:rsidR="00E35500" w:rsidRPr="00920004" w:rsidRDefault="00E35500">
      <w:pPr>
        <w:pStyle w:val="TableofFigures"/>
        <w:tabs>
          <w:tab w:val="right" w:leader="dot" w:pos="8777"/>
        </w:tabs>
        <w:rPr>
          <w:ins w:id="3080" w:author="phuong vu" w:date="2018-11-30T22:32:00Z"/>
          <w:rFonts w:asciiTheme="minorHAnsi" w:eastAsiaTheme="minorEastAsia" w:hAnsiTheme="minorHAnsi" w:cstheme="minorBidi"/>
          <w:noProof/>
          <w:sz w:val="22"/>
          <w:szCs w:val="22"/>
          <w:lang w:val="en-US"/>
          <w:rPrChange w:id="3081" w:author="phuong vu" w:date="2018-11-30T22:36:00Z">
            <w:rPr>
              <w:ins w:id="3082" w:author="phuong vu" w:date="2018-11-30T22:32:00Z"/>
              <w:rFonts w:asciiTheme="minorHAnsi" w:eastAsiaTheme="minorEastAsia" w:hAnsiTheme="minorHAnsi" w:cstheme="minorBidi"/>
              <w:noProof/>
              <w:sz w:val="22"/>
              <w:szCs w:val="22"/>
              <w:lang w:val="en-US"/>
            </w:rPr>
          </w:rPrChange>
        </w:rPr>
      </w:pPr>
      <w:ins w:id="3083" w:author="phuong vu" w:date="2018-11-30T22:32:00Z">
        <w:r w:rsidRPr="00920004">
          <w:rPr>
            <w:rStyle w:val="Hyperlink"/>
            <w:noProof/>
            <w:rPrChange w:id="3084" w:author="phuong vu" w:date="2018-11-30T22:36:00Z">
              <w:rPr>
                <w:rStyle w:val="Hyperlink"/>
                <w:noProof/>
              </w:rPr>
            </w:rPrChange>
          </w:rPr>
          <w:fldChar w:fldCharType="begin"/>
        </w:r>
        <w:r w:rsidRPr="00920004">
          <w:rPr>
            <w:rStyle w:val="Hyperlink"/>
            <w:noProof/>
            <w:rPrChange w:id="3085" w:author="phuong vu" w:date="2018-11-30T22:36:00Z">
              <w:rPr>
                <w:rStyle w:val="Hyperlink"/>
                <w:noProof/>
              </w:rPr>
            </w:rPrChange>
          </w:rPr>
          <w:instrText xml:space="preserve"> </w:instrText>
        </w:r>
        <w:r w:rsidRPr="00920004">
          <w:rPr>
            <w:noProof/>
            <w:rPrChange w:id="3086" w:author="phuong vu" w:date="2018-11-30T22:36:00Z">
              <w:rPr>
                <w:noProof/>
              </w:rPr>
            </w:rPrChange>
          </w:rPr>
          <w:instrText>HYPERLINK \l "_Toc531380473"</w:instrText>
        </w:r>
        <w:r w:rsidRPr="00920004">
          <w:rPr>
            <w:rStyle w:val="Hyperlink"/>
            <w:noProof/>
            <w:rPrChange w:id="3087" w:author="phuong vu" w:date="2018-11-30T22:36:00Z">
              <w:rPr>
                <w:rStyle w:val="Hyperlink"/>
                <w:noProof/>
              </w:rPr>
            </w:rPrChange>
          </w:rPr>
          <w:instrText xml:space="preserve"> </w:instrText>
        </w:r>
        <w:r w:rsidRPr="00920004">
          <w:rPr>
            <w:rStyle w:val="Hyperlink"/>
            <w:noProof/>
            <w:rPrChange w:id="3088" w:author="phuong vu" w:date="2018-11-30T22:36:00Z">
              <w:rPr>
                <w:rStyle w:val="Hyperlink"/>
                <w:noProof/>
              </w:rPr>
            </w:rPrChange>
          </w:rPr>
        </w:r>
        <w:r w:rsidRPr="00920004">
          <w:rPr>
            <w:rStyle w:val="Hyperlink"/>
            <w:noProof/>
            <w:rPrChange w:id="3089" w:author="phuong vu" w:date="2018-11-30T22:36:00Z">
              <w:rPr>
                <w:rStyle w:val="Hyperlink"/>
                <w:noProof/>
              </w:rPr>
            </w:rPrChange>
          </w:rPr>
          <w:fldChar w:fldCharType="separate"/>
        </w:r>
        <w:r w:rsidRPr="00920004">
          <w:rPr>
            <w:rStyle w:val="Hyperlink"/>
            <w:noProof/>
            <w:rPrChange w:id="3090" w:author="phuong vu" w:date="2018-11-30T22:36:00Z">
              <w:rPr>
                <w:rStyle w:val="Hyperlink"/>
                <w:noProof/>
              </w:rPr>
            </w:rPrChange>
          </w:rPr>
          <w:t>Hình 2.1</w:t>
        </w:r>
        <w:r w:rsidRPr="00920004">
          <w:rPr>
            <w:rStyle w:val="Hyperlink"/>
            <w:noProof/>
            <w:lang w:val="en-US"/>
            <w:rPrChange w:id="3091" w:author="phuong vu" w:date="2018-11-30T22:36:00Z">
              <w:rPr>
                <w:rStyle w:val="Hyperlink"/>
                <w:noProof/>
                <w:lang w:val="en-US"/>
              </w:rPr>
            </w:rPrChange>
          </w:rPr>
          <w:t xml:space="preserve"> </w:t>
        </w:r>
        <w:r w:rsidRPr="00920004">
          <w:rPr>
            <w:rStyle w:val="Hyperlink"/>
            <w:noProof/>
            <w:rPrChange w:id="3092" w:author="phuong vu" w:date="2018-11-30T22:36:00Z">
              <w:rPr>
                <w:rStyle w:val="Hyperlink"/>
                <w:noProof/>
              </w:rPr>
            </w:rPrChange>
          </w:rPr>
          <w:t>Giao diện Android 7.0 Nougat</w:t>
        </w:r>
        <w:r w:rsidRPr="00920004">
          <w:rPr>
            <w:noProof/>
            <w:webHidden/>
            <w:rPrChange w:id="3093" w:author="phuong vu" w:date="2018-11-30T22:36:00Z">
              <w:rPr>
                <w:noProof/>
                <w:webHidden/>
              </w:rPr>
            </w:rPrChange>
          </w:rPr>
          <w:tab/>
        </w:r>
        <w:r w:rsidRPr="00920004">
          <w:rPr>
            <w:noProof/>
            <w:webHidden/>
            <w:rPrChange w:id="3094" w:author="phuong vu" w:date="2018-11-30T22:36:00Z">
              <w:rPr>
                <w:noProof/>
                <w:webHidden/>
              </w:rPr>
            </w:rPrChange>
          </w:rPr>
          <w:fldChar w:fldCharType="begin"/>
        </w:r>
        <w:r w:rsidRPr="00920004">
          <w:rPr>
            <w:noProof/>
            <w:webHidden/>
            <w:rPrChange w:id="3095" w:author="phuong vu" w:date="2018-11-30T22:36:00Z">
              <w:rPr>
                <w:noProof/>
                <w:webHidden/>
              </w:rPr>
            </w:rPrChange>
          </w:rPr>
          <w:instrText xml:space="preserve"> PAGEREF _Toc531380473 \h </w:instrText>
        </w:r>
        <w:r w:rsidRPr="00920004">
          <w:rPr>
            <w:noProof/>
            <w:webHidden/>
            <w:rPrChange w:id="3096" w:author="phuong vu" w:date="2018-11-30T22:36:00Z">
              <w:rPr>
                <w:noProof/>
                <w:webHidden/>
              </w:rPr>
            </w:rPrChange>
          </w:rPr>
        </w:r>
      </w:ins>
      <w:r w:rsidRPr="00920004">
        <w:rPr>
          <w:noProof/>
          <w:webHidden/>
          <w:rPrChange w:id="3097" w:author="phuong vu" w:date="2018-11-30T22:36:00Z">
            <w:rPr>
              <w:noProof/>
              <w:webHidden/>
            </w:rPr>
          </w:rPrChange>
        </w:rPr>
        <w:fldChar w:fldCharType="separate"/>
      </w:r>
      <w:ins w:id="3098" w:author="phuong vu" w:date="2018-11-30T22:32:00Z">
        <w:r w:rsidRPr="00920004">
          <w:rPr>
            <w:noProof/>
            <w:webHidden/>
            <w:rPrChange w:id="3099" w:author="phuong vu" w:date="2018-11-30T22:36:00Z">
              <w:rPr>
                <w:noProof/>
                <w:webHidden/>
              </w:rPr>
            </w:rPrChange>
          </w:rPr>
          <w:t>20</w:t>
        </w:r>
        <w:r w:rsidRPr="00920004">
          <w:rPr>
            <w:noProof/>
            <w:webHidden/>
            <w:rPrChange w:id="3100" w:author="phuong vu" w:date="2018-11-30T22:36:00Z">
              <w:rPr>
                <w:noProof/>
                <w:webHidden/>
              </w:rPr>
            </w:rPrChange>
          </w:rPr>
          <w:fldChar w:fldCharType="end"/>
        </w:r>
        <w:r w:rsidRPr="00920004">
          <w:rPr>
            <w:rStyle w:val="Hyperlink"/>
            <w:noProof/>
            <w:rPrChange w:id="3101" w:author="phuong vu" w:date="2018-11-30T22:36:00Z">
              <w:rPr>
                <w:rStyle w:val="Hyperlink"/>
                <w:noProof/>
              </w:rPr>
            </w:rPrChange>
          </w:rPr>
          <w:fldChar w:fldCharType="end"/>
        </w:r>
      </w:ins>
    </w:p>
    <w:p w14:paraId="4937C317" w14:textId="367FC12B" w:rsidR="00E35500" w:rsidRPr="00920004" w:rsidRDefault="00E35500">
      <w:pPr>
        <w:pStyle w:val="TableofFigures"/>
        <w:tabs>
          <w:tab w:val="right" w:leader="dot" w:pos="8777"/>
        </w:tabs>
        <w:rPr>
          <w:ins w:id="3102" w:author="phuong vu" w:date="2018-11-30T22:32:00Z"/>
          <w:rFonts w:asciiTheme="minorHAnsi" w:eastAsiaTheme="minorEastAsia" w:hAnsiTheme="minorHAnsi" w:cstheme="minorBidi"/>
          <w:noProof/>
          <w:sz w:val="22"/>
          <w:szCs w:val="22"/>
          <w:lang w:val="en-US"/>
          <w:rPrChange w:id="3103" w:author="phuong vu" w:date="2018-11-30T22:36:00Z">
            <w:rPr>
              <w:ins w:id="3104" w:author="phuong vu" w:date="2018-11-30T22:32:00Z"/>
              <w:rFonts w:asciiTheme="minorHAnsi" w:eastAsiaTheme="minorEastAsia" w:hAnsiTheme="minorHAnsi" w:cstheme="minorBidi"/>
              <w:noProof/>
              <w:sz w:val="22"/>
              <w:szCs w:val="22"/>
              <w:lang w:val="en-US"/>
            </w:rPr>
          </w:rPrChange>
        </w:rPr>
      </w:pPr>
      <w:ins w:id="3105" w:author="phuong vu" w:date="2018-11-30T22:32:00Z">
        <w:r w:rsidRPr="00920004">
          <w:rPr>
            <w:rStyle w:val="Hyperlink"/>
            <w:noProof/>
            <w:rPrChange w:id="3106" w:author="phuong vu" w:date="2018-11-30T22:36:00Z">
              <w:rPr>
                <w:rStyle w:val="Hyperlink"/>
                <w:noProof/>
              </w:rPr>
            </w:rPrChange>
          </w:rPr>
          <w:fldChar w:fldCharType="begin"/>
        </w:r>
        <w:r w:rsidRPr="00920004">
          <w:rPr>
            <w:rStyle w:val="Hyperlink"/>
            <w:noProof/>
            <w:rPrChange w:id="3107" w:author="phuong vu" w:date="2018-11-30T22:36:00Z">
              <w:rPr>
                <w:rStyle w:val="Hyperlink"/>
                <w:noProof/>
              </w:rPr>
            </w:rPrChange>
          </w:rPr>
          <w:instrText xml:space="preserve"> </w:instrText>
        </w:r>
        <w:r w:rsidRPr="00920004">
          <w:rPr>
            <w:noProof/>
            <w:rPrChange w:id="3108" w:author="phuong vu" w:date="2018-11-30T22:36:00Z">
              <w:rPr>
                <w:noProof/>
              </w:rPr>
            </w:rPrChange>
          </w:rPr>
          <w:instrText>HYPERLINK \l "_Toc531380474"</w:instrText>
        </w:r>
        <w:r w:rsidRPr="00920004">
          <w:rPr>
            <w:rStyle w:val="Hyperlink"/>
            <w:noProof/>
            <w:rPrChange w:id="3109" w:author="phuong vu" w:date="2018-11-30T22:36:00Z">
              <w:rPr>
                <w:rStyle w:val="Hyperlink"/>
                <w:noProof/>
              </w:rPr>
            </w:rPrChange>
          </w:rPr>
          <w:instrText xml:space="preserve"> </w:instrText>
        </w:r>
        <w:r w:rsidRPr="00920004">
          <w:rPr>
            <w:rStyle w:val="Hyperlink"/>
            <w:noProof/>
            <w:rPrChange w:id="3110" w:author="phuong vu" w:date="2018-11-30T22:36:00Z">
              <w:rPr>
                <w:rStyle w:val="Hyperlink"/>
                <w:noProof/>
              </w:rPr>
            </w:rPrChange>
          </w:rPr>
        </w:r>
        <w:r w:rsidRPr="00920004">
          <w:rPr>
            <w:rStyle w:val="Hyperlink"/>
            <w:noProof/>
            <w:rPrChange w:id="3111" w:author="phuong vu" w:date="2018-11-30T22:36:00Z">
              <w:rPr>
                <w:rStyle w:val="Hyperlink"/>
                <w:noProof/>
              </w:rPr>
            </w:rPrChange>
          </w:rPr>
          <w:fldChar w:fldCharType="separate"/>
        </w:r>
        <w:r w:rsidRPr="00920004">
          <w:rPr>
            <w:rStyle w:val="Hyperlink"/>
            <w:noProof/>
            <w:rPrChange w:id="3112" w:author="phuong vu" w:date="2018-11-30T22:36:00Z">
              <w:rPr>
                <w:rStyle w:val="Hyperlink"/>
                <w:noProof/>
              </w:rPr>
            </w:rPrChange>
          </w:rPr>
          <w:t>Hình 2.2 Ví dụ về truy vấn dữ liệu</w:t>
        </w:r>
        <w:r w:rsidRPr="00920004">
          <w:rPr>
            <w:noProof/>
            <w:webHidden/>
            <w:rPrChange w:id="3113" w:author="phuong vu" w:date="2018-11-30T22:36:00Z">
              <w:rPr>
                <w:noProof/>
                <w:webHidden/>
              </w:rPr>
            </w:rPrChange>
          </w:rPr>
          <w:tab/>
        </w:r>
        <w:r w:rsidRPr="00920004">
          <w:rPr>
            <w:noProof/>
            <w:webHidden/>
            <w:rPrChange w:id="3114" w:author="phuong vu" w:date="2018-11-30T22:36:00Z">
              <w:rPr>
                <w:noProof/>
                <w:webHidden/>
              </w:rPr>
            </w:rPrChange>
          </w:rPr>
          <w:fldChar w:fldCharType="begin"/>
        </w:r>
        <w:r w:rsidRPr="00920004">
          <w:rPr>
            <w:noProof/>
            <w:webHidden/>
            <w:rPrChange w:id="3115" w:author="phuong vu" w:date="2018-11-30T22:36:00Z">
              <w:rPr>
                <w:noProof/>
                <w:webHidden/>
              </w:rPr>
            </w:rPrChange>
          </w:rPr>
          <w:instrText xml:space="preserve"> PAGEREF _Toc531380474 \h </w:instrText>
        </w:r>
        <w:r w:rsidRPr="00920004">
          <w:rPr>
            <w:noProof/>
            <w:webHidden/>
            <w:rPrChange w:id="3116" w:author="phuong vu" w:date="2018-11-30T22:36:00Z">
              <w:rPr>
                <w:noProof/>
                <w:webHidden/>
              </w:rPr>
            </w:rPrChange>
          </w:rPr>
        </w:r>
      </w:ins>
      <w:r w:rsidRPr="00920004">
        <w:rPr>
          <w:noProof/>
          <w:webHidden/>
          <w:rPrChange w:id="3117" w:author="phuong vu" w:date="2018-11-30T22:36:00Z">
            <w:rPr>
              <w:noProof/>
              <w:webHidden/>
            </w:rPr>
          </w:rPrChange>
        </w:rPr>
        <w:fldChar w:fldCharType="separate"/>
      </w:r>
      <w:ins w:id="3118" w:author="phuong vu" w:date="2018-11-30T22:32:00Z">
        <w:r w:rsidRPr="00920004">
          <w:rPr>
            <w:noProof/>
            <w:webHidden/>
            <w:rPrChange w:id="3119" w:author="phuong vu" w:date="2018-11-30T22:36:00Z">
              <w:rPr>
                <w:noProof/>
                <w:webHidden/>
              </w:rPr>
            </w:rPrChange>
          </w:rPr>
          <w:t>21</w:t>
        </w:r>
        <w:r w:rsidRPr="00920004">
          <w:rPr>
            <w:noProof/>
            <w:webHidden/>
            <w:rPrChange w:id="3120" w:author="phuong vu" w:date="2018-11-30T22:36:00Z">
              <w:rPr>
                <w:noProof/>
                <w:webHidden/>
              </w:rPr>
            </w:rPrChange>
          </w:rPr>
          <w:fldChar w:fldCharType="end"/>
        </w:r>
        <w:r w:rsidRPr="00920004">
          <w:rPr>
            <w:rStyle w:val="Hyperlink"/>
            <w:noProof/>
            <w:rPrChange w:id="3121" w:author="phuong vu" w:date="2018-11-30T22:36:00Z">
              <w:rPr>
                <w:rStyle w:val="Hyperlink"/>
                <w:noProof/>
              </w:rPr>
            </w:rPrChange>
          </w:rPr>
          <w:fldChar w:fldCharType="end"/>
        </w:r>
      </w:ins>
    </w:p>
    <w:p w14:paraId="7B44146E" w14:textId="0F7BBA8D" w:rsidR="00E35500" w:rsidRPr="00920004" w:rsidRDefault="00E35500">
      <w:pPr>
        <w:pStyle w:val="TableofFigures"/>
        <w:tabs>
          <w:tab w:val="right" w:leader="dot" w:pos="8777"/>
        </w:tabs>
        <w:rPr>
          <w:ins w:id="3122" w:author="phuong vu" w:date="2018-11-30T22:32:00Z"/>
          <w:rFonts w:asciiTheme="minorHAnsi" w:eastAsiaTheme="minorEastAsia" w:hAnsiTheme="minorHAnsi" w:cstheme="minorBidi"/>
          <w:noProof/>
          <w:sz w:val="22"/>
          <w:szCs w:val="22"/>
          <w:lang w:val="en-US"/>
          <w:rPrChange w:id="3123" w:author="phuong vu" w:date="2018-11-30T22:36:00Z">
            <w:rPr>
              <w:ins w:id="3124" w:author="phuong vu" w:date="2018-11-30T22:32:00Z"/>
              <w:rFonts w:asciiTheme="minorHAnsi" w:eastAsiaTheme="minorEastAsia" w:hAnsiTheme="minorHAnsi" w:cstheme="minorBidi"/>
              <w:noProof/>
              <w:sz w:val="22"/>
              <w:szCs w:val="22"/>
              <w:lang w:val="en-US"/>
            </w:rPr>
          </w:rPrChange>
        </w:rPr>
      </w:pPr>
      <w:ins w:id="3125" w:author="phuong vu" w:date="2018-11-30T22:32:00Z">
        <w:r w:rsidRPr="00920004">
          <w:rPr>
            <w:rStyle w:val="Hyperlink"/>
            <w:noProof/>
            <w:rPrChange w:id="3126" w:author="phuong vu" w:date="2018-11-30T22:36:00Z">
              <w:rPr>
                <w:rStyle w:val="Hyperlink"/>
                <w:noProof/>
              </w:rPr>
            </w:rPrChange>
          </w:rPr>
          <w:fldChar w:fldCharType="begin"/>
        </w:r>
        <w:r w:rsidRPr="00920004">
          <w:rPr>
            <w:rStyle w:val="Hyperlink"/>
            <w:noProof/>
            <w:rPrChange w:id="3127" w:author="phuong vu" w:date="2018-11-30T22:36:00Z">
              <w:rPr>
                <w:rStyle w:val="Hyperlink"/>
                <w:noProof/>
              </w:rPr>
            </w:rPrChange>
          </w:rPr>
          <w:instrText xml:space="preserve"> </w:instrText>
        </w:r>
        <w:r w:rsidRPr="00920004">
          <w:rPr>
            <w:noProof/>
            <w:rPrChange w:id="3128" w:author="phuong vu" w:date="2018-11-30T22:36:00Z">
              <w:rPr>
                <w:noProof/>
              </w:rPr>
            </w:rPrChange>
          </w:rPr>
          <w:instrText>HYPERLINK \l "_Toc531380475"</w:instrText>
        </w:r>
        <w:r w:rsidRPr="00920004">
          <w:rPr>
            <w:rStyle w:val="Hyperlink"/>
            <w:noProof/>
            <w:rPrChange w:id="3129" w:author="phuong vu" w:date="2018-11-30T22:36:00Z">
              <w:rPr>
                <w:rStyle w:val="Hyperlink"/>
                <w:noProof/>
              </w:rPr>
            </w:rPrChange>
          </w:rPr>
          <w:instrText xml:space="preserve"> </w:instrText>
        </w:r>
        <w:r w:rsidRPr="00920004">
          <w:rPr>
            <w:rStyle w:val="Hyperlink"/>
            <w:noProof/>
            <w:rPrChange w:id="3130" w:author="phuong vu" w:date="2018-11-30T22:36:00Z">
              <w:rPr>
                <w:rStyle w:val="Hyperlink"/>
                <w:noProof/>
              </w:rPr>
            </w:rPrChange>
          </w:rPr>
        </w:r>
        <w:r w:rsidRPr="00920004">
          <w:rPr>
            <w:rStyle w:val="Hyperlink"/>
            <w:noProof/>
            <w:rPrChange w:id="3131" w:author="phuong vu" w:date="2018-11-30T22:36:00Z">
              <w:rPr>
                <w:rStyle w:val="Hyperlink"/>
                <w:noProof/>
              </w:rPr>
            </w:rPrChange>
          </w:rPr>
          <w:fldChar w:fldCharType="separate"/>
        </w:r>
        <w:r w:rsidRPr="00920004">
          <w:rPr>
            <w:rStyle w:val="Hyperlink"/>
            <w:noProof/>
            <w:rPrChange w:id="3132" w:author="phuong vu" w:date="2018-11-30T22:36:00Z">
              <w:rPr>
                <w:rStyle w:val="Hyperlink"/>
                <w:noProof/>
              </w:rPr>
            </w:rPrChange>
          </w:rPr>
          <w:t>Hình 2.3 Ví dụ về gọi một mutation</w:t>
        </w:r>
        <w:r w:rsidRPr="00920004">
          <w:rPr>
            <w:noProof/>
            <w:webHidden/>
            <w:rPrChange w:id="3133" w:author="phuong vu" w:date="2018-11-30T22:36:00Z">
              <w:rPr>
                <w:noProof/>
                <w:webHidden/>
              </w:rPr>
            </w:rPrChange>
          </w:rPr>
          <w:tab/>
        </w:r>
        <w:r w:rsidRPr="00920004">
          <w:rPr>
            <w:noProof/>
            <w:webHidden/>
            <w:rPrChange w:id="3134" w:author="phuong vu" w:date="2018-11-30T22:36:00Z">
              <w:rPr>
                <w:noProof/>
                <w:webHidden/>
              </w:rPr>
            </w:rPrChange>
          </w:rPr>
          <w:fldChar w:fldCharType="begin"/>
        </w:r>
        <w:r w:rsidRPr="00920004">
          <w:rPr>
            <w:noProof/>
            <w:webHidden/>
            <w:rPrChange w:id="3135" w:author="phuong vu" w:date="2018-11-30T22:36:00Z">
              <w:rPr>
                <w:noProof/>
                <w:webHidden/>
              </w:rPr>
            </w:rPrChange>
          </w:rPr>
          <w:instrText xml:space="preserve"> PAGEREF _Toc531380475 \h </w:instrText>
        </w:r>
        <w:r w:rsidRPr="00920004">
          <w:rPr>
            <w:noProof/>
            <w:webHidden/>
            <w:rPrChange w:id="3136" w:author="phuong vu" w:date="2018-11-30T22:36:00Z">
              <w:rPr>
                <w:noProof/>
                <w:webHidden/>
              </w:rPr>
            </w:rPrChange>
          </w:rPr>
        </w:r>
      </w:ins>
      <w:r w:rsidRPr="00920004">
        <w:rPr>
          <w:noProof/>
          <w:webHidden/>
          <w:rPrChange w:id="3137" w:author="phuong vu" w:date="2018-11-30T22:36:00Z">
            <w:rPr>
              <w:noProof/>
              <w:webHidden/>
            </w:rPr>
          </w:rPrChange>
        </w:rPr>
        <w:fldChar w:fldCharType="separate"/>
      </w:r>
      <w:ins w:id="3138" w:author="phuong vu" w:date="2018-11-30T22:32:00Z">
        <w:r w:rsidRPr="00920004">
          <w:rPr>
            <w:noProof/>
            <w:webHidden/>
            <w:rPrChange w:id="3139" w:author="phuong vu" w:date="2018-11-30T22:36:00Z">
              <w:rPr>
                <w:noProof/>
                <w:webHidden/>
              </w:rPr>
            </w:rPrChange>
          </w:rPr>
          <w:t>21</w:t>
        </w:r>
        <w:r w:rsidRPr="00920004">
          <w:rPr>
            <w:noProof/>
            <w:webHidden/>
            <w:rPrChange w:id="3140" w:author="phuong vu" w:date="2018-11-30T22:36:00Z">
              <w:rPr>
                <w:noProof/>
                <w:webHidden/>
              </w:rPr>
            </w:rPrChange>
          </w:rPr>
          <w:fldChar w:fldCharType="end"/>
        </w:r>
        <w:r w:rsidRPr="00920004">
          <w:rPr>
            <w:rStyle w:val="Hyperlink"/>
            <w:noProof/>
            <w:rPrChange w:id="3141" w:author="phuong vu" w:date="2018-11-30T22:36:00Z">
              <w:rPr>
                <w:rStyle w:val="Hyperlink"/>
                <w:noProof/>
              </w:rPr>
            </w:rPrChange>
          </w:rPr>
          <w:fldChar w:fldCharType="end"/>
        </w:r>
      </w:ins>
    </w:p>
    <w:p w14:paraId="7DD0C04F" w14:textId="00169287" w:rsidR="00E35500" w:rsidRPr="00920004" w:rsidRDefault="00E35500">
      <w:pPr>
        <w:pStyle w:val="TableofFigures"/>
        <w:tabs>
          <w:tab w:val="right" w:leader="dot" w:pos="8777"/>
        </w:tabs>
        <w:rPr>
          <w:ins w:id="3142" w:author="phuong vu" w:date="2018-11-30T22:32:00Z"/>
          <w:rFonts w:asciiTheme="minorHAnsi" w:eastAsiaTheme="minorEastAsia" w:hAnsiTheme="minorHAnsi" w:cstheme="minorBidi"/>
          <w:noProof/>
          <w:sz w:val="22"/>
          <w:szCs w:val="22"/>
          <w:lang w:val="en-US"/>
          <w:rPrChange w:id="3143" w:author="phuong vu" w:date="2018-11-30T22:36:00Z">
            <w:rPr>
              <w:ins w:id="3144" w:author="phuong vu" w:date="2018-11-30T22:32:00Z"/>
              <w:rFonts w:asciiTheme="minorHAnsi" w:eastAsiaTheme="minorEastAsia" w:hAnsiTheme="minorHAnsi" w:cstheme="minorBidi"/>
              <w:noProof/>
              <w:sz w:val="22"/>
              <w:szCs w:val="22"/>
              <w:lang w:val="en-US"/>
            </w:rPr>
          </w:rPrChange>
        </w:rPr>
      </w:pPr>
      <w:ins w:id="3145" w:author="phuong vu" w:date="2018-11-30T22:32:00Z">
        <w:r w:rsidRPr="00920004">
          <w:rPr>
            <w:rStyle w:val="Hyperlink"/>
            <w:noProof/>
            <w:rPrChange w:id="3146" w:author="phuong vu" w:date="2018-11-30T22:36:00Z">
              <w:rPr>
                <w:rStyle w:val="Hyperlink"/>
                <w:noProof/>
              </w:rPr>
            </w:rPrChange>
          </w:rPr>
          <w:fldChar w:fldCharType="begin"/>
        </w:r>
        <w:r w:rsidRPr="00920004">
          <w:rPr>
            <w:rStyle w:val="Hyperlink"/>
            <w:noProof/>
            <w:rPrChange w:id="3147" w:author="phuong vu" w:date="2018-11-30T22:36:00Z">
              <w:rPr>
                <w:rStyle w:val="Hyperlink"/>
                <w:noProof/>
              </w:rPr>
            </w:rPrChange>
          </w:rPr>
          <w:instrText xml:space="preserve"> </w:instrText>
        </w:r>
        <w:r w:rsidRPr="00920004">
          <w:rPr>
            <w:noProof/>
            <w:rPrChange w:id="3148" w:author="phuong vu" w:date="2018-11-30T22:36:00Z">
              <w:rPr>
                <w:noProof/>
              </w:rPr>
            </w:rPrChange>
          </w:rPr>
          <w:instrText>HYPERLINK \l "_Toc531380476"</w:instrText>
        </w:r>
        <w:r w:rsidRPr="00920004">
          <w:rPr>
            <w:rStyle w:val="Hyperlink"/>
            <w:noProof/>
            <w:rPrChange w:id="3149" w:author="phuong vu" w:date="2018-11-30T22:36:00Z">
              <w:rPr>
                <w:rStyle w:val="Hyperlink"/>
                <w:noProof/>
              </w:rPr>
            </w:rPrChange>
          </w:rPr>
          <w:instrText xml:space="preserve"> </w:instrText>
        </w:r>
        <w:r w:rsidRPr="00920004">
          <w:rPr>
            <w:rStyle w:val="Hyperlink"/>
            <w:noProof/>
            <w:rPrChange w:id="3150" w:author="phuong vu" w:date="2018-11-30T22:36:00Z">
              <w:rPr>
                <w:rStyle w:val="Hyperlink"/>
                <w:noProof/>
              </w:rPr>
            </w:rPrChange>
          </w:rPr>
        </w:r>
        <w:r w:rsidRPr="00920004">
          <w:rPr>
            <w:rStyle w:val="Hyperlink"/>
            <w:noProof/>
            <w:rPrChange w:id="3151" w:author="phuong vu" w:date="2018-11-30T22:36:00Z">
              <w:rPr>
                <w:rStyle w:val="Hyperlink"/>
                <w:noProof/>
              </w:rPr>
            </w:rPrChange>
          </w:rPr>
          <w:fldChar w:fldCharType="separate"/>
        </w:r>
        <w:r w:rsidRPr="00920004">
          <w:rPr>
            <w:rStyle w:val="Hyperlink"/>
            <w:noProof/>
            <w:rPrChange w:id="3152" w:author="phuong vu" w:date="2018-11-30T22:36:00Z">
              <w:rPr>
                <w:rStyle w:val="Hyperlink"/>
                <w:noProof/>
              </w:rPr>
            </w:rPrChange>
          </w:rPr>
          <w:t>Hình 2.4</w:t>
        </w:r>
        <w:r w:rsidRPr="00920004">
          <w:rPr>
            <w:rStyle w:val="Hyperlink"/>
            <w:noProof/>
            <w:lang w:val="en-US"/>
            <w:rPrChange w:id="3153" w:author="phuong vu" w:date="2018-11-30T22:36:00Z">
              <w:rPr>
                <w:rStyle w:val="Hyperlink"/>
                <w:noProof/>
                <w:lang w:val="en-US"/>
              </w:rPr>
            </w:rPrChange>
          </w:rPr>
          <w:t xml:space="preserve"> Các thành phần JWT cần có</w:t>
        </w:r>
        <w:r w:rsidRPr="00920004">
          <w:rPr>
            <w:noProof/>
            <w:webHidden/>
            <w:rPrChange w:id="3154" w:author="phuong vu" w:date="2018-11-30T22:36:00Z">
              <w:rPr>
                <w:noProof/>
                <w:webHidden/>
              </w:rPr>
            </w:rPrChange>
          </w:rPr>
          <w:tab/>
        </w:r>
        <w:r w:rsidRPr="00920004">
          <w:rPr>
            <w:noProof/>
            <w:webHidden/>
            <w:rPrChange w:id="3155" w:author="phuong vu" w:date="2018-11-30T22:36:00Z">
              <w:rPr>
                <w:noProof/>
                <w:webHidden/>
              </w:rPr>
            </w:rPrChange>
          </w:rPr>
          <w:fldChar w:fldCharType="begin"/>
        </w:r>
        <w:r w:rsidRPr="00920004">
          <w:rPr>
            <w:noProof/>
            <w:webHidden/>
            <w:rPrChange w:id="3156" w:author="phuong vu" w:date="2018-11-30T22:36:00Z">
              <w:rPr>
                <w:noProof/>
                <w:webHidden/>
              </w:rPr>
            </w:rPrChange>
          </w:rPr>
          <w:instrText xml:space="preserve"> PAGEREF _Toc531380476 \h </w:instrText>
        </w:r>
        <w:r w:rsidRPr="00920004">
          <w:rPr>
            <w:noProof/>
            <w:webHidden/>
            <w:rPrChange w:id="3157" w:author="phuong vu" w:date="2018-11-30T22:36:00Z">
              <w:rPr>
                <w:noProof/>
                <w:webHidden/>
              </w:rPr>
            </w:rPrChange>
          </w:rPr>
        </w:r>
      </w:ins>
      <w:r w:rsidRPr="00920004">
        <w:rPr>
          <w:noProof/>
          <w:webHidden/>
          <w:rPrChange w:id="3158" w:author="phuong vu" w:date="2018-11-30T22:36:00Z">
            <w:rPr>
              <w:noProof/>
              <w:webHidden/>
            </w:rPr>
          </w:rPrChange>
        </w:rPr>
        <w:fldChar w:fldCharType="separate"/>
      </w:r>
      <w:ins w:id="3159" w:author="phuong vu" w:date="2018-11-30T22:32:00Z">
        <w:r w:rsidRPr="00920004">
          <w:rPr>
            <w:noProof/>
            <w:webHidden/>
            <w:rPrChange w:id="3160" w:author="phuong vu" w:date="2018-11-30T22:36:00Z">
              <w:rPr>
                <w:noProof/>
                <w:webHidden/>
              </w:rPr>
            </w:rPrChange>
          </w:rPr>
          <w:t>23</w:t>
        </w:r>
        <w:r w:rsidRPr="00920004">
          <w:rPr>
            <w:noProof/>
            <w:webHidden/>
            <w:rPrChange w:id="3161" w:author="phuong vu" w:date="2018-11-30T22:36:00Z">
              <w:rPr>
                <w:noProof/>
                <w:webHidden/>
              </w:rPr>
            </w:rPrChange>
          </w:rPr>
          <w:fldChar w:fldCharType="end"/>
        </w:r>
        <w:r w:rsidRPr="00920004">
          <w:rPr>
            <w:rStyle w:val="Hyperlink"/>
            <w:noProof/>
            <w:rPrChange w:id="3162" w:author="phuong vu" w:date="2018-11-30T22:36:00Z">
              <w:rPr>
                <w:rStyle w:val="Hyperlink"/>
                <w:noProof/>
              </w:rPr>
            </w:rPrChange>
          </w:rPr>
          <w:fldChar w:fldCharType="end"/>
        </w:r>
      </w:ins>
    </w:p>
    <w:p w14:paraId="4C6E9CBF" w14:textId="630B5B03" w:rsidR="00E35500" w:rsidRPr="00920004" w:rsidRDefault="00E35500">
      <w:pPr>
        <w:pStyle w:val="TableofFigures"/>
        <w:tabs>
          <w:tab w:val="right" w:leader="dot" w:pos="8777"/>
        </w:tabs>
        <w:rPr>
          <w:ins w:id="3163" w:author="phuong vu" w:date="2018-11-30T22:32:00Z"/>
          <w:rFonts w:asciiTheme="minorHAnsi" w:eastAsiaTheme="minorEastAsia" w:hAnsiTheme="minorHAnsi" w:cstheme="minorBidi"/>
          <w:noProof/>
          <w:sz w:val="22"/>
          <w:szCs w:val="22"/>
          <w:lang w:val="en-US"/>
          <w:rPrChange w:id="3164" w:author="phuong vu" w:date="2018-11-30T22:36:00Z">
            <w:rPr>
              <w:ins w:id="3165" w:author="phuong vu" w:date="2018-11-30T22:32:00Z"/>
              <w:rFonts w:asciiTheme="minorHAnsi" w:eastAsiaTheme="minorEastAsia" w:hAnsiTheme="minorHAnsi" w:cstheme="minorBidi"/>
              <w:noProof/>
              <w:sz w:val="22"/>
              <w:szCs w:val="22"/>
              <w:lang w:val="en-US"/>
            </w:rPr>
          </w:rPrChange>
        </w:rPr>
      </w:pPr>
      <w:ins w:id="3166" w:author="phuong vu" w:date="2018-11-30T22:32:00Z">
        <w:r w:rsidRPr="00920004">
          <w:rPr>
            <w:rStyle w:val="Hyperlink"/>
            <w:noProof/>
            <w:rPrChange w:id="3167" w:author="phuong vu" w:date="2018-11-30T22:36:00Z">
              <w:rPr>
                <w:rStyle w:val="Hyperlink"/>
                <w:noProof/>
              </w:rPr>
            </w:rPrChange>
          </w:rPr>
          <w:fldChar w:fldCharType="begin"/>
        </w:r>
        <w:r w:rsidRPr="00920004">
          <w:rPr>
            <w:rStyle w:val="Hyperlink"/>
            <w:noProof/>
            <w:rPrChange w:id="3168" w:author="phuong vu" w:date="2018-11-30T22:36:00Z">
              <w:rPr>
                <w:rStyle w:val="Hyperlink"/>
                <w:noProof/>
              </w:rPr>
            </w:rPrChange>
          </w:rPr>
          <w:instrText xml:space="preserve"> </w:instrText>
        </w:r>
        <w:r w:rsidRPr="00920004">
          <w:rPr>
            <w:noProof/>
            <w:rPrChange w:id="3169" w:author="phuong vu" w:date="2018-11-30T22:36:00Z">
              <w:rPr>
                <w:noProof/>
              </w:rPr>
            </w:rPrChange>
          </w:rPr>
          <w:instrText>HYPERLINK \l "_Toc531380477"</w:instrText>
        </w:r>
        <w:r w:rsidRPr="00920004">
          <w:rPr>
            <w:rStyle w:val="Hyperlink"/>
            <w:noProof/>
            <w:rPrChange w:id="3170" w:author="phuong vu" w:date="2018-11-30T22:36:00Z">
              <w:rPr>
                <w:rStyle w:val="Hyperlink"/>
                <w:noProof/>
              </w:rPr>
            </w:rPrChange>
          </w:rPr>
          <w:instrText xml:space="preserve"> </w:instrText>
        </w:r>
        <w:r w:rsidRPr="00920004">
          <w:rPr>
            <w:rStyle w:val="Hyperlink"/>
            <w:noProof/>
            <w:rPrChange w:id="3171" w:author="phuong vu" w:date="2018-11-30T22:36:00Z">
              <w:rPr>
                <w:rStyle w:val="Hyperlink"/>
                <w:noProof/>
              </w:rPr>
            </w:rPrChange>
          </w:rPr>
        </w:r>
        <w:r w:rsidRPr="00920004">
          <w:rPr>
            <w:rStyle w:val="Hyperlink"/>
            <w:noProof/>
            <w:rPrChange w:id="3172" w:author="phuong vu" w:date="2018-11-30T22:36:00Z">
              <w:rPr>
                <w:rStyle w:val="Hyperlink"/>
                <w:noProof/>
              </w:rPr>
            </w:rPrChange>
          </w:rPr>
          <w:fldChar w:fldCharType="separate"/>
        </w:r>
        <w:r w:rsidRPr="00920004">
          <w:rPr>
            <w:rStyle w:val="Hyperlink"/>
            <w:noProof/>
            <w:rPrChange w:id="3173" w:author="phuong vu" w:date="2018-11-30T22:36:00Z">
              <w:rPr>
                <w:rStyle w:val="Hyperlink"/>
                <w:noProof/>
              </w:rPr>
            </w:rPrChange>
          </w:rPr>
          <w:t>Hình 2.5 Mô phỏng hàng đợi nhiều trạm phục vụ</w:t>
        </w:r>
        <w:r w:rsidRPr="00920004">
          <w:rPr>
            <w:noProof/>
            <w:webHidden/>
            <w:rPrChange w:id="3174" w:author="phuong vu" w:date="2018-11-30T22:36:00Z">
              <w:rPr>
                <w:noProof/>
                <w:webHidden/>
              </w:rPr>
            </w:rPrChange>
          </w:rPr>
          <w:tab/>
        </w:r>
        <w:r w:rsidRPr="00920004">
          <w:rPr>
            <w:noProof/>
            <w:webHidden/>
            <w:rPrChange w:id="3175" w:author="phuong vu" w:date="2018-11-30T22:36:00Z">
              <w:rPr>
                <w:noProof/>
                <w:webHidden/>
              </w:rPr>
            </w:rPrChange>
          </w:rPr>
          <w:fldChar w:fldCharType="begin"/>
        </w:r>
        <w:r w:rsidRPr="00920004">
          <w:rPr>
            <w:noProof/>
            <w:webHidden/>
            <w:rPrChange w:id="3176" w:author="phuong vu" w:date="2018-11-30T22:36:00Z">
              <w:rPr>
                <w:noProof/>
                <w:webHidden/>
              </w:rPr>
            </w:rPrChange>
          </w:rPr>
          <w:instrText xml:space="preserve"> PAGEREF _Toc531380477 \h </w:instrText>
        </w:r>
        <w:r w:rsidRPr="00920004">
          <w:rPr>
            <w:noProof/>
            <w:webHidden/>
            <w:rPrChange w:id="3177" w:author="phuong vu" w:date="2018-11-30T22:36:00Z">
              <w:rPr>
                <w:noProof/>
                <w:webHidden/>
              </w:rPr>
            </w:rPrChange>
          </w:rPr>
        </w:r>
      </w:ins>
      <w:r w:rsidRPr="00920004">
        <w:rPr>
          <w:noProof/>
          <w:webHidden/>
          <w:rPrChange w:id="3178" w:author="phuong vu" w:date="2018-11-30T22:36:00Z">
            <w:rPr>
              <w:noProof/>
              <w:webHidden/>
            </w:rPr>
          </w:rPrChange>
        </w:rPr>
        <w:fldChar w:fldCharType="separate"/>
      </w:r>
      <w:ins w:id="3179" w:author="phuong vu" w:date="2018-11-30T22:32:00Z">
        <w:r w:rsidRPr="00920004">
          <w:rPr>
            <w:noProof/>
            <w:webHidden/>
            <w:rPrChange w:id="3180" w:author="phuong vu" w:date="2018-11-30T22:36:00Z">
              <w:rPr>
                <w:noProof/>
                <w:webHidden/>
              </w:rPr>
            </w:rPrChange>
          </w:rPr>
          <w:t>25</w:t>
        </w:r>
        <w:r w:rsidRPr="00920004">
          <w:rPr>
            <w:noProof/>
            <w:webHidden/>
            <w:rPrChange w:id="3181" w:author="phuong vu" w:date="2018-11-30T22:36:00Z">
              <w:rPr>
                <w:noProof/>
                <w:webHidden/>
              </w:rPr>
            </w:rPrChange>
          </w:rPr>
          <w:fldChar w:fldCharType="end"/>
        </w:r>
        <w:r w:rsidRPr="00920004">
          <w:rPr>
            <w:rStyle w:val="Hyperlink"/>
            <w:noProof/>
            <w:rPrChange w:id="3182" w:author="phuong vu" w:date="2018-11-30T22:36:00Z">
              <w:rPr>
                <w:rStyle w:val="Hyperlink"/>
                <w:noProof/>
              </w:rPr>
            </w:rPrChange>
          </w:rPr>
          <w:fldChar w:fldCharType="end"/>
        </w:r>
      </w:ins>
    </w:p>
    <w:p w14:paraId="4A802394" w14:textId="5E7395A9" w:rsidR="00E35500" w:rsidRPr="00920004" w:rsidRDefault="00E35500">
      <w:pPr>
        <w:pStyle w:val="TableofFigures"/>
        <w:tabs>
          <w:tab w:val="right" w:leader="dot" w:pos="8777"/>
        </w:tabs>
        <w:rPr>
          <w:ins w:id="3183" w:author="phuong vu" w:date="2018-11-30T22:32:00Z"/>
          <w:rFonts w:asciiTheme="minorHAnsi" w:eastAsiaTheme="minorEastAsia" w:hAnsiTheme="minorHAnsi" w:cstheme="minorBidi"/>
          <w:noProof/>
          <w:sz w:val="22"/>
          <w:szCs w:val="22"/>
          <w:lang w:val="en-US"/>
          <w:rPrChange w:id="3184" w:author="phuong vu" w:date="2018-11-30T22:36:00Z">
            <w:rPr>
              <w:ins w:id="3185" w:author="phuong vu" w:date="2018-11-30T22:32:00Z"/>
              <w:rFonts w:asciiTheme="minorHAnsi" w:eastAsiaTheme="minorEastAsia" w:hAnsiTheme="minorHAnsi" w:cstheme="minorBidi"/>
              <w:noProof/>
              <w:sz w:val="22"/>
              <w:szCs w:val="22"/>
              <w:lang w:val="en-US"/>
            </w:rPr>
          </w:rPrChange>
        </w:rPr>
      </w:pPr>
      <w:ins w:id="3186" w:author="phuong vu" w:date="2018-11-30T22:32:00Z">
        <w:r w:rsidRPr="00920004">
          <w:rPr>
            <w:rStyle w:val="Hyperlink"/>
            <w:noProof/>
            <w:rPrChange w:id="3187" w:author="phuong vu" w:date="2018-11-30T22:36:00Z">
              <w:rPr>
                <w:rStyle w:val="Hyperlink"/>
                <w:noProof/>
              </w:rPr>
            </w:rPrChange>
          </w:rPr>
          <w:fldChar w:fldCharType="begin"/>
        </w:r>
        <w:r w:rsidRPr="00920004">
          <w:rPr>
            <w:rStyle w:val="Hyperlink"/>
            <w:noProof/>
            <w:rPrChange w:id="3188" w:author="phuong vu" w:date="2018-11-30T22:36:00Z">
              <w:rPr>
                <w:rStyle w:val="Hyperlink"/>
                <w:noProof/>
              </w:rPr>
            </w:rPrChange>
          </w:rPr>
          <w:instrText xml:space="preserve"> </w:instrText>
        </w:r>
        <w:r w:rsidRPr="00920004">
          <w:rPr>
            <w:noProof/>
            <w:rPrChange w:id="3189" w:author="phuong vu" w:date="2018-11-30T22:36:00Z">
              <w:rPr>
                <w:noProof/>
              </w:rPr>
            </w:rPrChange>
          </w:rPr>
          <w:instrText>HYPERLINK \l "_Toc531380478"</w:instrText>
        </w:r>
        <w:r w:rsidRPr="00920004">
          <w:rPr>
            <w:rStyle w:val="Hyperlink"/>
            <w:noProof/>
            <w:rPrChange w:id="3190" w:author="phuong vu" w:date="2018-11-30T22:36:00Z">
              <w:rPr>
                <w:rStyle w:val="Hyperlink"/>
                <w:noProof/>
              </w:rPr>
            </w:rPrChange>
          </w:rPr>
          <w:instrText xml:space="preserve"> </w:instrText>
        </w:r>
        <w:r w:rsidRPr="00920004">
          <w:rPr>
            <w:rStyle w:val="Hyperlink"/>
            <w:noProof/>
            <w:rPrChange w:id="3191" w:author="phuong vu" w:date="2018-11-30T22:36:00Z">
              <w:rPr>
                <w:rStyle w:val="Hyperlink"/>
                <w:noProof/>
              </w:rPr>
            </w:rPrChange>
          </w:rPr>
        </w:r>
        <w:r w:rsidRPr="00920004">
          <w:rPr>
            <w:rStyle w:val="Hyperlink"/>
            <w:noProof/>
            <w:rPrChange w:id="3192" w:author="phuong vu" w:date="2018-11-30T22:36:00Z">
              <w:rPr>
                <w:rStyle w:val="Hyperlink"/>
                <w:noProof/>
              </w:rPr>
            </w:rPrChange>
          </w:rPr>
          <w:fldChar w:fldCharType="separate"/>
        </w:r>
        <w:r w:rsidRPr="00920004">
          <w:rPr>
            <w:rStyle w:val="Hyperlink"/>
            <w:noProof/>
            <w:rPrChange w:id="3193" w:author="phuong vu" w:date="2018-11-30T22:36:00Z">
              <w:rPr>
                <w:rStyle w:val="Hyperlink"/>
                <w:noProof/>
              </w:rPr>
            </w:rPrChange>
          </w:rPr>
          <w:t>Hình 3.1: Các thành phần xây dựng hệ thống</w:t>
        </w:r>
        <w:r w:rsidRPr="00920004">
          <w:rPr>
            <w:noProof/>
            <w:webHidden/>
            <w:rPrChange w:id="3194" w:author="phuong vu" w:date="2018-11-30T22:36:00Z">
              <w:rPr>
                <w:noProof/>
                <w:webHidden/>
              </w:rPr>
            </w:rPrChange>
          </w:rPr>
          <w:tab/>
        </w:r>
        <w:r w:rsidRPr="00920004">
          <w:rPr>
            <w:noProof/>
            <w:webHidden/>
            <w:rPrChange w:id="3195" w:author="phuong vu" w:date="2018-11-30T22:36:00Z">
              <w:rPr>
                <w:noProof/>
                <w:webHidden/>
              </w:rPr>
            </w:rPrChange>
          </w:rPr>
          <w:fldChar w:fldCharType="begin"/>
        </w:r>
        <w:r w:rsidRPr="00920004">
          <w:rPr>
            <w:noProof/>
            <w:webHidden/>
            <w:rPrChange w:id="3196" w:author="phuong vu" w:date="2018-11-30T22:36:00Z">
              <w:rPr>
                <w:noProof/>
                <w:webHidden/>
              </w:rPr>
            </w:rPrChange>
          </w:rPr>
          <w:instrText xml:space="preserve"> PAGEREF _Toc531380478 \h </w:instrText>
        </w:r>
        <w:r w:rsidRPr="00920004">
          <w:rPr>
            <w:noProof/>
            <w:webHidden/>
            <w:rPrChange w:id="3197" w:author="phuong vu" w:date="2018-11-30T22:36:00Z">
              <w:rPr>
                <w:noProof/>
                <w:webHidden/>
              </w:rPr>
            </w:rPrChange>
          </w:rPr>
        </w:r>
      </w:ins>
      <w:r w:rsidRPr="00920004">
        <w:rPr>
          <w:noProof/>
          <w:webHidden/>
          <w:rPrChange w:id="3198" w:author="phuong vu" w:date="2018-11-30T22:36:00Z">
            <w:rPr>
              <w:noProof/>
              <w:webHidden/>
            </w:rPr>
          </w:rPrChange>
        </w:rPr>
        <w:fldChar w:fldCharType="separate"/>
      </w:r>
      <w:ins w:id="3199" w:author="phuong vu" w:date="2018-11-30T22:32:00Z">
        <w:r w:rsidRPr="00920004">
          <w:rPr>
            <w:noProof/>
            <w:webHidden/>
            <w:rPrChange w:id="3200" w:author="phuong vu" w:date="2018-11-30T22:36:00Z">
              <w:rPr>
                <w:noProof/>
                <w:webHidden/>
              </w:rPr>
            </w:rPrChange>
          </w:rPr>
          <w:t>27</w:t>
        </w:r>
        <w:r w:rsidRPr="00920004">
          <w:rPr>
            <w:noProof/>
            <w:webHidden/>
            <w:rPrChange w:id="3201" w:author="phuong vu" w:date="2018-11-30T22:36:00Z">
              <w:rPr>
                <w:noProof/>
                <w:webHidden/>
              </w:rPr>
            </w:rPrChange>
          </w:rPr>
          <w:fldChar w:fldCharType="end"/>
        </w:r>
        <w:r w:rsidRPr="00920004">
          <w:rPr>
            <w:rStyle w:val="Hyperlink"/>
            <w:noProof/>
            <w:rPrChange w:id="3202" w:author="phuong vu" w:date="2018-11-30T22:36:00Z">
              <w:rPr>
                <w:rStyle w:val="Hyperlink"/>
                <w:noProof/>
              </w:rPr>
            </w:rPrChange>
          </w:rPr>
          <w:fldChar w:fldCharType="end"/>
        </w:r>
      </w:ins>
    </w:p>
    <w:p w14:paraId="30E1B697" w14:textId="3E1836FE" w:rsidR="00E35500" w:rsidRPr="00920004" w:rsidRDefault="00E35500">
      <w:pPr>
        <w:pStyle w:val="TableofFigures"/>
        <w:tabs>
          <w:tab w:val="right" w:leader="dot" w:pos="8777"/>
        </w:tabs>
        <w:rPr>
          <w:ins w:id="3203" w:author="phuong vu" w:date="2018-11-30T22:32:00Z"/>
          <w:rFonts w:asciiTheme="minorHAnsi" w:eastAsiaTheme="minorEastAsia" w:hAnsiTheme="minorHAnsi" w:cstheme="minorBidi"/>
          <w:noProof/>
          <w:sz w:val="22"/>
          <w:szCs w:val="22"/>
          <w:lang w:val="en-US"/>
          <w:rPrChange w:id="3204" w:author="phuong vu" w:date="2018-11-30T22:36:00Z">
            <w:rPr>
              <w:ins w:id="3205" w:author="phuong vu" w:date="2018-11-30T22:32:00Z"/>
              <w:rFonts w:asciiTheme="minorHAnsi" w:eastAsiaTheme="minorEastAsia" w:hAnsiTheme="minorHAnsi" w:cstheme="minorBidi"/>
              <w:noProof/>
              <w:sz w:val="22"/>
              <w:szCs w:val="22"/>
              <w:lang w:val="en-US"/>
            </w:rPr>
          </w:rPrChange>
        </w:rPr>
      </w:pPr>
      <w:ins w:id="3206" w:author="phuong vu" w:date="2018-11-30T22:32:00Z">
        <w:r w:rsidRPr="00920004">
          <w:rPr>
            <w:rStyle w:val="Hyperlink"/>
            <w:noProof/>
            <w:rPrChange w:id="3207" w:author="phuong vu" w:date="2018-11-30T22:36:00Z">
              <w:rPr>
                <w:rStyle w:val="Hyperlink"/>
                <w:noProof/>
              </w:rPr>
            </w:rPrChange>
          </w:rPr>
          <w:fldChar w:fldCharType="begin"/>
        </w:r>
        <w:r w:rsidRPr="00920004">
          <w:rPr>
            <w:rStyle w:val="Hyperlink"/>
            <w:noProof/>
            <w:rPrChange w:id="3208" w:author="phuong vu" w:date="2018-11-30T22:36:00Z">
              <w:rPr>
                <w:rStyle w:val="Hyperlink"/>
                <w:noProof/>
              </w:rPr>
            </w:rPrChange>
          </w:rPr>
          <w:instrText xml:space="preserve"> </w:instrText>
        </w:r>
        <w:r w:rsidRPr="00920004">
          <w:rPr>
            <w:noProof/>
            <w:rPrChange w:id="3209" w:author="phuong vu" w:date="2018-11-30T22:36:00Z">
              <w:rPr>
                <w:noProof/>
              </w:rPr>
            </w:rPrChange>
          </w:rPr>
          <w:instrText>HYPERLINK "C:\\Users\\vuphu\\Desktop\\luanvan\\Lu-n-v-n\\baoCao\\bao-cao-luan-van_new.docx" \l "_Toc531380479"</w:instrText>
        </w:r>
        <w:r w:rsidRPr="00920004">
          <w:rPr>
            <w:rStyle w:val="Hyperlink"/>
            <w:noProof/>
            <w:rPrChange w:id="3210" w:author="phuong vu" w:date="2018-11-30T22:36:00Z">
              <w:rPr>
                <w:rStyle w:val="Hyperlink"/>
                <w:noProof/>
              </w:rPr>
            </w:rPrChange>
          </w:rPr>
          <w:instrText xml:space="preserve"> </w:instrText>
        </w:r>
        <w:r w:rsidRPr="00920004">
          <w:rPr>
            <w:rStyle w:val="Hyperlink"/>
            <w:noProof/>
            <w:rPrChange w:id="3211" w:author="phuong vu" w:date="2018-11-30T22:36:00Z">
              <w:rPr>
                <w:rStyle w:val="Hyperlink"/>
                <w:noProof/>
              </w:rPr>
            </w:rPrChange>
          </w:rPr>
        </w:r>
        <w:r w:rsidRPr="00920004">
          <w:rPr>
            <w:rStyle w:val="Hyperlink"/>
            <w:noProof/>
            <w:rPrChange w:id="3212" w:author="phuong vu" w:date="2018-11-30T22:36:00Z">
              <w:rPr>
                <w:rStyle w:val="Hyperlink"/>
                <w:noProof/>
              </w:rPr>
            </w:rPrChange>
          </w:rPr>
          <w:fldChar w:fldCharType="separate"/>
        </w:r>
        <w:r w:rsidRPr="00920004">
          <w:rPr>
            <w:rStyle w:val="Hyperlink"/>
            <w:noProof/>
            <w:rPrChange w:id="3213" w:author="phuong vu" w:date="2018-11-30T22:36:00Z">
              <w:rPr>
                <w:rStyle w:val="Hyperlink"/>
                <w:noProof/>
              </w:rPr>
            </w:rPrChange>
          </w:rPr>
          <w:t>Hình 3.2</w:t>
        </w:r>
        <w:r w:rsidRPr="00920004">
          <w:rPr>
            <w:rStyle w:val="Hyperlink"/>
            <w:noProof/>
            <w:lang w:val="en-US"/>
            <w:rPrChange w:id="3214" w:author="phuong vu" w:date="2018-11-30T22:36:00Z">
              <w:rPr>
                <w:rStyle w:val="Hyperlink"/>
                <w:noProof/>
                <w:lang w:val="en-US"/>
              </w:rPr>
            </w:rPrChange>
          </w:rPr>
          <w:t xml:space="preserve"> Sơ đồ chức năng của hệ thống giặt ủi</w:t>
        </w:r>
        <w:r w:rsidRPr="00920004">
          <w:rPr>
            <w:noProof/>
            <w:webHidden/>
            <w:rPrChange w:id="3215" w:author="phuong vu" w:date="2018-11-30T22:36:00Z">
              <w:rPr>
                <w:noProof/>
                <w:webHidden/>
              </w:rPr>
            </w:rPrChange>
          </w:rPr>
          <w:tab/>
        </w:r>
        <w:r w:rsidRPr="00920004">
          <w:rPr>
            <w:noProof/>
            <w:webHidden/>
            <w:rPrChange w:id="3216" w:author="phuong vu" w:date="2018-11-30T22:36:00Z">
              <w:rPr>
                <w:noProof/>
                <w:webHidden/>
              </w:rPr>
            </w:rPrChange>
          </w:rPr>
          <w:fldChar w:fldCharType="begin"/>
        </w:r>
        <w:r w:rsidRPr="00920004">
          <w:rPr>
            <w:noProof/>
            <w:webHidden/>
            <w:rPrChange w:id="3217" w:author="phuong vu" w:date="2018-11-30T22:36:00Z">
              <w:rPr>
                <w:noProof/>
                <w:webHidden/>
              </w:rPr>
            </w:rPrChange>
          </w:rPr>
          <w:instrText xml:space="preserve"> PAGEREF _Toc531380479 \h </w:instrText>
        </w:r>
        <w:r w:rsidRPr="00920004">
          <w:rPr>
            <w:noProof/>
            <w:webHidden/>
            <w:rPrChange w:id="3218" w:author="phuong vu" w:date="2018-11-30T22:36:00Z">
              <w:rPr>
                <w:noProof/>
                <w:webHidden/>
              </w:rPr>
            </w:rPrChange>
          </w:rPr>
        </w:r>
      </w:ins>
      <w:r w:rsidRPr="00920004">
        <w:rPr>
          <w:noProof/>
          <w:webHidden/>
          <w:rPrChange w:id="3219" w:author="phuong vu" w:date="2018-11-30T22:36:00Z">
            <w:rPr>
              <w:noProof/>
              <w:webHidden/>
            </w:rPr>
          </w:rPrChange>
        </w:rPr>
        <w:fldChar w:fldCharType="separate"/>
      </w:r>
      <w:ins w:id="3220" w:author="phuong vu" w:date="2018-11-30T22:32:00Z">
        <w:r w:rsidRPr="00920004">
          <w:rPr>
            <w:noProof/>
            <w:webHidden/>
            <w:rPrChange w:id="3221" w:author="phuong vu" w:date="2018-11-30T22:36:00Z">
              <w:rPr>
                <w:noProof/>
                <w:webHidden/>
              </w:rPr>
            </w:rPrChange>
          </w:rPr>
          <w:t>28</w:t>
        </w:r>
        <w:r w:rsidRPr="00920004">
          <w:rPr>
            <w:noProof/>
            <w:webHidden/>
            <w:rPrChange w:id="3222" w:author="phuong vu" w:date="2018-11-30T22:36:00Z">
              <w:rPr>
                <w:noProof/>
                <w:webHidden/>
              </w:rPr>
            </w:rPrChange>
          </w:rPr>
          <w:fldChar w:fldCharType="end"/>
        </w:r>
        <w:r w:rsidRPr="00920004">
          <w:rPr>
            <w:rStyle w:val="Hyperlink"/>
            <w:noProof/>
            <w:rPrChange w:id="3223" w:author="phuong vu" w:date="2018-11-30T22:36:00Z">
              <w:rPr>
                <w:rStyle w:val="Hyperlink"/>
                <w:noProof/>
              </w:rPr>
            </w:rPrChange>
          </w:rPr>
          <w:fldChar w:fldCharType="end"/>
        </w:r>
      </w:ins>
    </w:p>
    <w:p w14:paraId="5E267FD1" w14:textId="01AEFCF6" w:rsidR="00E35500" w:rsidRPr="00920004" w:rsidRDefault="00E35500">
      <w:pPr>
        <w:pStyle w:val="TableofFigures"/>
        <w:tabs>
          <w:tab w:val="right" w:leader="dot" w:pos="8777"/>
        </w:tabs>
        <w:rPr>
          <w:ins w:id="3224" w:author="phuong vu" w:date="2018-11-30T22:32:00Z"/>
          <w:rFonts w:asciiTheme="minorHAnsi" w:eastAsiaTheme="minorEastAsia" w:hAnsiTheme="minorHAnsi" w:cstheme="minorBidi"/>
          <w:noProof/>
          <w:sz w:val="22"/>
          <w:szCs w:val="22"/>
          <w:lang w:val="en-US"/>
          <w:rPrChange w:id="3225" w:author="phuong vu" w:date="2018-11-30T22:36:00Z">
            <w:rPr>
              <w:ins w:id="3226" w:author="phuong vu" w:date="2018-11-30T22:32:00Z"/>
              <w:rFonts w:asciiTheme="minorHAnsi" w:eastAsiaTheme="minorEastAsia" w:hAnsiTheme="minorHAnsi" w:cstheme="minorBidi"/>
              <w:noProof/>
              <w:sz w:val="22"/>
              <w:szCs w:val="22"/>
              <w:lang w:val="en-US"/>
            </w:rPr>
          </w:rPrChange>
        </w:rPr>
      </w:pPr>
      <w:ins w:id="3227" w:author="phuong vu" w:date="2018-11-30T22:32:00Z">
        <w:r w:rsidRPr="00920004">
          <w:rPr>
            <w:rStyle w:val="Hyperlink"/>
            <w:noProof/>
            <w:rPrChange w:id="3228" w:author="phuong vu" w:date="2018-11-30T22:36:00Z">
              <w:rPr>
                <w:rStyle w:val="Hyperlink"/>
                <w:noProof/>
              </w:rPr>
            </w:rPrChange>
          </w:rPr>
          <w:fldChar w:fldCharType="begin"/>
        </w:r>
        <w:r w:rsidRPr="00920004">
          <w:rPr>
            <w:rStyle w:val="Hyperlink"/>
            <w:noProof/>
            <w:rPrChange w:id="3229" w:author="phuong vu" w:date="2018-11-30T22:36:00Z">
              <w:rPr>
                <w:rStyle w:val="Hyperlink"/>
                <w:noProof/>
              </w:rPr>
            </w:rPrChange>
          </w:rPr>
          <w:instrText xml:space="preserve"> </w:instrText>
        </w:r>
        <w:r w:rsidRPr="00920004">
          <w:rPr>
            <w:noProof/>
            <w:rPrChange w:id="3230" w:author="phuong vu" w:date="2018-11-30T22:36:00Z">
              <w:rPr>
                <w:noProof/>
              </w:rPr>
            </w:rPrChange>
          </w:rPr>
          <w:instrText>HYPERLINK \l "_Toc531380480"</w:instrText>
        </w:r>
        <w:r w:rsidRPr="00920004">
          <w:rPr>
            <w:rStyle w:val="Hyperlink"/>
            <w:noProof/>
            <w:rPrChange w:id="3231" w:author="phuong vu" w:date="2018-11-30T22:36:00Z">
              <w:rPr>
                <w:rStyle w:val="Hyperlink"/>
                <w:noProof/>
              </w:rPr>
            </w:rPrChange>
          </w:rPr>
          <w:instrText xml:space="preserve"> </w:instrText>
        </w:r>
        <w:r w:rsidRPr="00920004">
          <w:rPr>
            <w:rStyle w:val="Hyperlink"/>
            <w:noProof/>
            <w:rPrChange w:id="3232" w:author="phuong vu" w:date="2018-11-30T22:36:00Z">
              <w:rPr>
                <w:rStyle w:val="Hyperlink"/>
                <w:noProof/>
              </w:rPr>
            </w:rPrChange>
          </w:rPr>
        </w:r>
        <w:r w:rsidRPr="00920004">
          <w:rPr>
            <w:rStyle w:val="Hyperlink"/>
            <w:noProof/>
            <w:rPrChange w:id="3233" w:author="phuong vu" w:date="2018-11-30T22:36:00Z">
              <w:rPr>
                <w:rStyle w:val="Hyperlink"/>
                <w:noProof/>
              </w:rPr>
            </w:rPrChange>
          </w:rPr>
          <w:fldChar w:fldCharType="separate"/>
        </w:r>
        <w:r w:rsidRPr="00920004">
          <w:rPr>
            <w:rStyle w:val="Hyperlink"/>
            <w:noProof/>
            <w:rPrChange w:id="3234" w:author="phuong vu" w:date="2018-11-30T22:36:00Z">
              <w:rPr>
                <w:rStyle w:val="Hyperlink"/>
                <w:noProof/>
              </w:rPr>
            </w:rPrChange>
          </w:rPr>
          <w:t xml:space="preserve">Hình 3.3 </w:t>
        </w:r>
        <w:r w:rsidRPr="00920004">
          <w:rPr>
            <w:rStyle w:val="Hyperlink"/>
            <w:noProof/>
            <w:lang w:val="en-US"/>
            <w:rPrChange w:id="3235" w:author="phuong vu" w:date="2018-11-30T22:36:00Z">
              <w:rPr>
                <w:rStyle w:val="Hyperlink"/>
                <w:noProof/>
                <w:lang w:val="en-US"/>
              </w:rPr>
            </w:rPrChange>
          </w:rPr>
          <w:t>Giới thiệu sơ đồ CDM của hệ thống</w:t>
        </w:r>
        <w:r w:rsidRPr="00920004">
          <w:rPr>
            <w:noProof/>
            <w:webHidden/>
            <w:rPrChange w:id="3236" w:author="phuong vu" w:date="2018-11-30T22:36:00Z">
              <w:rPr>
                <w:noProof/>
                <w:webHidden/>
              </w:rPr>
            </w:rPrChange>
          </w:rPr>
          <w:tab/>
        </w:r>
        <w:r w:rsidRPr="00920004">
          <w:rPr>
            <w:noProof/>
            <w:webHidden/>
            <w:rPrChange w:id="3237" w:author="phuong vu" w:date="2018-11-30T22:36:00Z">
              <w:rPr>
                <w:noProof/>
                <w:webHidden/>
              </w:rPr>
            </w:rPrChange>
          </w:rPr>
          <w:fldChar w:fldCharType="begin"/>
        </w:r>
        <w:r w:rsidRPr="00920004">
          <w:rPr>
            <w:noProof/>
            <w:webHidden/>
            <w:rPrChange w:id="3238" w:author="phuong vu" w:date="2018-11-30T22:36:00Z">
              <w:rPr>
                <w:noProof/>
                <w:webHidden/>
              </w:rPr>
            </w:rPrChange>
          </w:rPr>
          <w:instrText xml:space="preserve"> PAGEREF _Toc531380480 \h </w:instrText>
        </w:r>
        <w:r w:rsidRPr="00920004">
          <w:rPr>
            <w:noProof/>
            <w:webHidden/>
            <w:rPrChange w:id="3239" w:author="phuong vu" w:date="2018-11-30T22:36:00Z">
              <w:rPr>
                <w:noProof/>
                <w:webHidden/>
              </w:rPr>
            </w:rPrChange>
          </w:rPr>
        </w:r>
      </w:ins>
      <w:r w:rsidRPr="00920004">
        <w:rPr>
          <w:noProof/>
          <w:webHidden/>
          <w:rPrChange w:id="3240" w:author="phuong vu" w:date="2018-11-30T22:36:00Z">
            <w:rPr>
              <w:noProof/>
              <w:webHidden/>
            </w:rPr>
          </w:rPrChange>
        </w:rPr>
        <w:fldChar w:fldCharType="separate"/>
      </w:r>
      <w:ins w:id="3241" w:author="phuong vu" w:date="2018-11-30T22:32:00Z">
        <w:r w:rsidRPr="00920004">
          <w:rPr>
            <w:noProof/>
            <w:webHidden/>
            <w:rPrChange w:id="3242" w:author="phuong vu" w:date="2018-11-30T22:36:00Z">
              <w:rPr>
                <w:noProof/>
                <w:webHidden/>
              </w:rPr>
            </w:rPrChange>
          </w:rPr>
          <w:t>29</w:t>
        </w:r>
        <w:r w:rsidRPr="00920004">
          <w:rPr>
            <w:noProof/>
            <w:webHidden/>
            <w:rPrChange w:id="3243" w:author="phuong vu" w:date="2018-11-30T22:36:00Z">
              <w:rPr>
                <w:noProof/>
                <w:webHidden/>
              </w:rPr>
            </w:rPrChange>
          </w:rPr>
          <w:fldChar w:fldCharType="end"/>
        </w:r>
        <w:r w:rsidRPr="00920004">
          <w:rPr>
            <w:rStyle w:val="Hyperlink"/>
            <w:noProof/>
            <w:rPrChange w:id="3244" w:author="phuong vu" w:date="2018-11-30T22:36:00Z">
              <w:rPr>
                <w:rStyle w:val="Hyperlink"/>
                <w:noProof/>
              </w:rPr>
            </w:rPrChange>
          </w:rPr>
          <w:fldChar w:fldCharType="end"/>
        </w:r>
      </w:ins>
    </w:p>
    <w:p w14:paraId="06026147" w14:textId="079E969A" w:rsidR="00E35500" w:rsidRPr="00920004" w:rsidRDefault="00E35500">
      <w:pPr>
        <w:pStyle w:val="TableofFigures"/>
        <w:tabs>
          <w:tab w:val="right" w:leader="dot" w:pos="8777"/>
        </w:tabs>
        <w:rPr>
          <w:ins w:id="3245" w:author="phuong vu" w:date="2018-11-30T22:32:00Z"/>
          <w:rFonts w:asciiTheme="minorHAnsi" w:eastAsiaTheme="minorEastAsia" w:hAnsiTheme="minorHAnsi" w:cstheme="minorBidi"/>
          <w:noProof/>
          <w:sz w:val="22"/>
          <w:szCs w:val="22"/>
          <w:lang w:val="en-US"/>
          <w:rPrChange w:id="3246" w:author="phuong vu" w:date="2018-11-30T22:36:00Z">
            <w:rPr>
              <w:ins w:id="3247" w:author="phuong vu" w:date="2018-11-30T22:32:00Z"/>
              <w:rFonts w:asciiTheme="minorHAnsi" w:eastAsiaTheme="minorEastAsia" w:hAnsiTheme="minorHAnsi" w:cstheme="minorBidi"/>
              <w:noProof/>
              <w:sz w:val="22"/>
              <w:szCs w:val="22"/>
              <w:lang w:val="en-US"/>
            </w:rPr>
          </w:rPrChange>
        </w:rPr>
      </w:pPr>
      <w:ins w:id="3248" w:author="phuong vu" w:date="2018-11-30T22:32:00Z">
        <w:r w:rsidRPr="00920004">
          <w:rPr>
            <w:rStyle w:val="Hyperlink"/>
            <w:noProof/>
            <w:rPrChange w:id="3249" w:author="phuong vu" w:date="2018-11-30T22:36:00Z">
              <w:rPr>
                <w:rStyle w:val="Hyperlink"/>
                <w:noProof/>
              </w:rPr>
            </w:rPrChange>
          </w:rPr>
          <w:fldChar w:fldCharType="begin"/>
        </w:r>
        <w:r w:rsidRPr="00920004">
          <w:rPr>
            <w:rStyle w:val="Hyperlink"/>
            <w:noProof/>
            <w:rPrChange w:id="3250" w:author="phuong vu" w:date="2018-11-30T22:36:00Z">
              <w:rPr>
                <w:rStyle w:val="Hyperlink"/>
                <w:noProof/>
              </w:rPr>
            </w:rPrChange>
          </w:rPr>
          <w:instrText xml:space="preserve"> </w:instrText>
        </w:r>
        <w:r w:rsidRPr="00920004">
          <w:rPr>
            <w:noProof/>
            <w:rPrChange w:id="3251" w:author="phuong vu" w:date="2018-11-30T22:36:00Z">
              <w:rPr>
                <w:noProof/>
              </w:rPr>
            </w:rPrChange>
          </w:rPr>
          <w:instrText>HYPERLINK \l "_Toc531380481"</w:instrText>
        </w:r>
        <w:r w:rsidRPr="00920004">
          <w:rPr>
            <w:rStyle w:val="Hyperlink"/>
            <w:noProof/>
            <w:rPrChange w:id="3252" w:author="phuong vu" w:date="2018-11-30T22:36:00Z">
              <w:rPr>
                <w:rStyle w:val="Hyperlink"/>
                <w:noProof/>
              </w:rPr>
            </w:rPrChange>
          </w:rPr>
          <w:instrText xml:space="preserve"> </w:instrText>
        </w:r>
        <w:r w:rsidRPr="00920004">
          <w:rPr>
            <w:rStyle w:val="Hyperlink"/>
            <w:noProof/>
            <w:rPrChange w:id="3253" w:author="phuong vu" w:date="2018-11-30T22:36:00Z">
              <w:rPr>
                <w:rStyle w:val="Hyperlink"/>
                <w:noProof/>
              </w:rPr>
            </w:rPrChange>
          </w:rPr>
        </w:r>
        <w:r w:rsidRPr="00920004">
          <w:rPr>
            <w:rStyle w:val="Hyperlink"/>
            <w:noProof/>
            <w:rPrChange w:id="3254" w:author="phuong vu" w:date="2018-11-30T22:36:00Z">
              <w:rPr>
                <w:rStyle w:val="Hyperlink"/>
                <w:noProof/>
              </w:rPr>
            </w:rPrChange>
          </w:rPr>
          <w:fldChar w:fldCharType="separate"/>
        </w:r>
        <w:r w:rsidRPr="00920004">
          <w:rPr>
            <w:rStyle w:val="Hyperlink"/>
            <w:noProof/>
            <w:rPrChange w:id="3255" w:author="phuong vu" w:date="2018-11-30T22:36:00Z">
              <w:rPr>
                <w:rStyle w:val="Hyperlink"/>
                <w:noProof/>
              </w:rPr>
            </w:rPrChange>
          </w:rPr>
          <w:t>Hình 3.4 Giao diện xem danh sách đơn hàng trạng thái "hoàn tất"</w:t>
        </w:r>
        <w:r w:rsidRPr="00920004">
          <w:rPr>
            <w:noProof/>
            <w:webHidden/>
            <w:rPrChange w:id="3256" w:author="phuong vu" w:date="2018-11-30T22:36:00Z">
              <w:rPr>
                <w:noProof/>
                <w:webHidden/>
              </w:rPr>
            </w:rPrChange>
          </w:rPr>
          <w:tab/>
        </w:r>
        <w:r w:rsidRPr="00920004">
          <w:rPr>
            <w:noProof/>
            <w:webHidden/>
            <w:rPrChange w:id="3257" w:author="phuong vu" w:date="2018-11-30T22:36:00Z">
              <w:rPr>
                <w:noProof/>
                <w:webHidden/>
              </w:rPr>
            </w:rPrChange>
          </w:rPr>
          <w:fldChar w:fldCharType="begin"/>
        </w:r>
        <w:r w:rsidRPr="00920004">
          <w:rPr>
            <w:noProof/>
            <w:webHidden/>
            <w:rPrChange w:id="3258" w:author="phuong vu" w:date="2018-11-30T22:36:00Z">
              <w:rPr>
                <w:noProof/>
                <w:webHidden/>
              </w:rPr>
            </w:rPrChange>
          </w:rPr>
          <w:instrText xml:space="preserve"> PAGEREF _Toc531380481 \h </w:instrText>
        </w:r>
        <w:r w:rsidRPr="00920004">
          <w:rPr>
            <w:noProof/>
            <w:webHidden/>
            <w:rPrChange w:id="3259" w:author="phuong vu" w:date="2018-11-30T22:36:00Z">
              <w:rPr>
                <w:noProof/>
                <w:webHidden/>
              </w:rPr>
            </w:rPrChange>
          </w:rPr>
        </w:r>
      </w:ins>
      <w:r w:rsidRPr="00920004">
        <w:rPr>
          <w:noProof/>
          <w:webHidden/>
          <w:rPrChange w:id="3260" w:author="phuong vu" w:date="2018-11-30T22:36:00Z">
            <w:rPr>
              <w:noProof/>
              <w:webHidden/>
            </w:rPr>
          </w:rPrChange>
        </w:rPr>
        <w:fldChar w:fldCharType="separate"/>
      </w:r>
      <w:ins w:id="3261" w:author="phuong vu" w:date="2018-11-30T22:32:00Z">
        <w:r w:rsidRPr="00920004">
          <w:rPr>
            <w:noProof/>
            <w:webHidden/>
            <w:rPrChange w:id="3262" w:author="phuong vu" w:date="2018-11-30T22:36:00Z">
              <w:rPr>
                <w:noProof/>
                <w:webHidden/>
              </w:rPr>
            </w:rPrChange>
          </w:rPr>
          <w:t>32</w:t>
        </w:r>
        <w:r w:rsidRPr="00920004">
          <w:rPr>
            <w:noProof/>
            <w:webHidden/>
            <w:rPrChange w:id="3263" w:author="phuong vu" w:date="2018-11-30T22:36:00Z">
              <w:rPr>
                <w:noProof/>
                <w:webHidden/>
              </w:rPr>
            </w:rPrChange>
          </w:rPr>
          <w:fldChar w:fldCharType="end"/>
        </w:r>
        <w:r w:rsidRPr="00920004">
          <w:rPr>
            <w:rStyle w:val="Hyperlink"/>
            <w:noProof/>
            <w:rPrChange w:id="3264" w:author="phuong vu" w:date="2018-11-30T22:36:00Z">
              <w:rPr>
                <w:rStyle w:val="Hyperlink"/>
                <w:noProof/>
              </w:rPr>
            </w:rPrChange>
          </w:rPr>
          <w:fldChar w:fldCharType="end"/>
        </w:r>
      </w:ins>
    </w:p>
    <w:p w14:paraId="245A86EF" w14:textId="15248411" w:rsidR="00E35500" w:rsidRPr="00920004" w:rsidRDefault="00E35500">
      <w:pPr>
        <w:pStyle w:val="TableofFigures"/>
        <w:tabs>
          <w:tab w:val="right" w:leader="dot" w:pos="8777"/>
        </w:tabs>
        <w:rPr>
          <w:ins w:id="3265" w:author="phuong vu" w:date="2018-11-30T22:32:00Z"/>
          <w:rFonts w:asciiTheme="minorHAnsi" w:eastAsiaTheme="minorEastAsia" w:hAnsiTheme="minorHAnsi" w:cstheme="minorBidi"/>
          <w:noProof/>
          <w:sz w:val="22"/>
          <w:szCs w:val="22"/>
          <w:lang w:val="en-US"/>
          <w:rPrChange w:id="3266" w:author="phuong vu" w:date="2018-11-30T22:36:00Z">
            <w:rPr>
              <w:ins w:id="3267" w:author="phuong vu" w:date="2018-11-30T22:32:00Z"/>
              <w:rFonts w:asciiTheme="minorHAnsi" w:eastAsiaTheme="minorEastAsia" w:hAnsiTheme="minorHAnsi" w:cstheme="minorBidi"/>
              <w:noProof/>
              <w:sz w:val="22"/>
              <w:szCs w:val="22"/>
              <w:lang w:val="en-US"/>
            </w:rPr>
          </w:rPrChange>
        </w:rPr>
      </w:pPr>
      <w:ins w:id="3268" w:author="phuong vu" w:date="2018-11-30T22:32:00Z">
        <w:r w:rsidRPr="00920004">
          <w:rPr>
            <w:rStyle w:val="Hyperlink"/>
            <w:noProof/>
            <w:rPrChange w:id="3269" w:author="phuong vu" w:date="2018-11-30T22:36:00Z">
              <w:rPr>
                <w:rStyle w:val="Hyperlink"/>
                <w:noProof/>
              </w:rPr>
            </w:rPrChange>
          </w:rPr>
          <w:fldChar w:fldCharType="begin"/>
        </w:r>
        <w:r w:rsidRPr="00920004">
          <w:rPr>
            <w:rStyle w:val="Hyperlink"/>
            <w:noProof/>
            <w:rPrChange w:id="3270" w:author="phuong vu" w:date="2018-11-30T22:36:00Z">
              <w:rPr>
                <w:rStyle w:val="Hyperlink"/>
                <w:noProof/>
              </w:rPr>
            </w:rPrChange>
          </w:rPr>
          <w:instrText xml:space="preserve"> </w:instrText>
        </w:r>
        <w:r w:rsidRPr="00920004">
          <w:rPr>
            <w:noProof/>
            <w:rPrChange w:id="3271" w:author="phuong vu" w:date="2018-11-30T22:36:00Z">
              <w:rPr>
                <w:noProof/>
              </w:rPr>
            </w:rPrChange>
          </w:rPr>
          <w:instrText>HYPERLINK \l "_Toc531380482"</w:instrText>
        </w:r>
        <w:r w:rsidRPr="00920004">
          <w:rPr>
            <w:rStyle w:val="Hyperlink"/>
            <w:noProof/>
            <w:rPrChange w:id="3272" w:author="phuong vu" w:date="2018-11-30T22:36:00Z">
              <w:rPr>
                <w:rStyle w:val="Hyperlink"/>
                <w:noProof/>
              </w:rPr>
            </w:rPrChange>
          </w:rPr>
          <w:instrText xml:space="preserve"> </w:instrText>
        </w:r>
        <w:r w:rsidRPr="00920004">
          <w:rPr>
            <w:rStyle w:val="Hyperlink"/>
            <w:noProof/>
            <w:rPrChange w:id="3273" w:author="phuong vu" w:date="2018-11-30T22:36:00Z">
              <w:rPr>
                <w:rStyle w:val="Hyperlink"/>
                <w:noProof/>
              </w:rPr>
            </w:rPrChange>
          </w:rPr>
        </w:r>
        <w:r w:rsidRPr="00920004">
          <w:rPr>
            <w:rStyle w:val="Hyperlink"/>
            <w:noProof/>
            <w:rPrChange w:id="3274" w:author="phuong vu" w:date="2018-11-30T22:36:00Z">
              <w:rPr>
                <w:rStyle w:val="Hyperlink"/>
                <w:noProof/>
              </w:rPr>
            </w:rPrChange>
          </w:rPr>
          <w:fldChar w:fldCharType="separate"/>
        </w:r>
        <w:r w:rsidRPr="00920004">
          <w:rPr>
            <w:rStyle w:val="Hyperlink"/>
            <w:noProof/>
            <w:rPrChange w:id="3275" w:author="phuong vu" w:date="2018-11-30T22:36:00Z">
              <w:rPr>
                <w:rStyle w:val="Hyperlink"/>
                <w:noProof/>
              </w:rPr>
            </w:rPrChange>
          </w:rPr>
          <w:t>Hình 3.5 Giao diện xem danh sách đơn hàng khi dữ liệu rỗng</w:t>
        </w:r>
        <w:r w:rsidRPr="00920004">
          <w:rPr>
            <w:noProof/>
            <w:webHidden/>
            <w:rPrChange w:id="3276" w:author="phuong vu" w:date="2018-11-30T22:36:00Z">
              <w:rPr>
                <w:noProof/>
                <w:webHidden/>
              </w:rPr>
            </w:rPrChange>
          </w:rPr>
          <w:tab/>
        </w:r>
        <w:r w:rsidRPr="00920004">
          <w:rPr>
            <w:noProof/>
            <w:webHidden/>
            <w:rPrChange w:id="3277" w:author="phuong vu" w:date="2018-11-30T22:36:00Z">
              <w:rPr>
                <w:noProof/>
                <w:webHidden/>
              </w:rPr>
            </w:rPrChange>
          </w:rPr>
          <w:fldChar w:fldCharType="begin"/>
        </w:r>
        <w:r w:rsidRPr="00920004">
          <w:rPr>
            <w:noProof/>
            <w:webHidden/>
            <w:rPrChange w:id="3278" w:author="phuong vu" w:date="2018-11-30T22:36:00Z">
              <w:rPr>
                <w:noProof/>
                <w:webHidden/>
              </w:rPr>
            </w:rPrChange>
          </w:rPr>
          <w:instrText xml:space="preserve"> PAGEREF _Toc531380482 \h </w:instrText>
        </w:r>
        <w:r w:rsidRPr="00920004">
          <w:rPr>
            <w:noProof/>
            <w:webHidden/>
            <w:rPrChange w:id="3279" w:author="phuong vu" w:date="2018-11-30T22:36:00Z">
              <w:rPr>
                <w:noProof/>
                <w:webHidden/>
              </w:rPr>
            </w:rPrChange>
          </w:rPr>
        </w:r>
      </w:ins>
      <w:r w:rsidRPr="00920004">
        <w:rPr>
          <w:noProof/>
          <w:webHidden/>
          <w:rPrChange w:id="3280" w:author="phuong vu" w:date="2018-11-30T22:36:00Z">
            <w:rPr>
              <w:noProof/>
              <w:webHidden/>
            </w:rPr>
          </w:rPrChange>
        </w:rPr>
        <w:fldChar w:fldCharType="separate"/>
      </w:r>
      <w:ins w:id="3281" w:author="phuong vu" w:date="2018-11-30T22:32:00Z">
        <w:r w:rsidRPr="00920004">
          <w:rPr>
            <w:noProof/>
            <w:webHidden/>
            <w:rPrChange w:id="3282" w:author="phuong vu" w:date="2018-11-30T22:36:00Z">
              <w:rPr>
                <w:noProof/>
                <w:webHidden/>
              </w:rPr>
            </w:rPrChange>
          </w:rPr>
          <w:t>33</w:t>
        </w:r>
        <w:r w:rsidRPr="00920004">
          <w:rPr>
            <w:noProof/>
            <w:webHidden/>
            <w:rPrChange w:id="3283" w:author="phuong vu" w:date="2018-11-30T22:36:00Z">
              <w:rPr>
                <w:noProof/>
                <w:webHidden/>
              </w:rPr>
            </w:rPrChange>
          </w:rPr>
          <w:fldChar w:fldCharType="end"/>
        </w:r>
        <w:r w:rsidRPr="00920004">
          <w:rPr>
            <w:rStyle w:val="Hyperlink"/>
            <w:noProof/>
            <w:rPrChange w:id="3284" w:author="phuong vu" w:date="2018-11-30T22:36:00Z">
              <w:rPr>
                <w:rStyle w:val="Hyperlink"/>
                <w:noProof/>
              </w:rPr>
            </w:rPrChange>
          </w:rPr>
          <w:fldChar w:fldCharType="end"/>
        </w:r>
      </w:ins>
    </w:p>
    <w:p w14:paraId="3FF743C2" w14:textId="1896CB46" w:rsidR="00E35500" w:rsidRPr="00920004" w:rsidRDefault="00E35500">
      <w:pPr>
        <w:pStyle w:val="TableofFigures"/>
        <w:tabs>
          <w:tab w:val="right" w:leader="dot" w:pos="8777"/>
        </w:tabs>
        <w:rPr>
          <w:ins w:id="3285" w:author="phuong vu" w:date="2018-11-30T22:32:00Z"/>
          <w:rFonts w:asciiTheme="minorHAnsi" w:eastAsiaTheme="minorEastAsia" w:hAnsiTheme="minorHAnsi" w:cstheme="minorBidi"/>
          <w:noProof/>
          <w:sz w:val="22"/>
          <w:szCs w:val="22"/>
          <w:lang w:val="en-US"/>
          <w:rPrChange w:id="3286" w:author="phuong vu" w:date="2018-11-30T22:36:00Z">
            <w:rPr>
              <w:ins w:id="3287" w:author="phuong vu" w:date="2018-11-30T22:32:00Z"/>
              <w:rFonts w:asciiTheme="minorHAnsi" w:eastAsiaTheme="minorEastAsia" w:hAnsiTheme="minorHAnsi" w:cstheme="minorBidi"/>
              <w:noProof/>
              <w:sz w:val="22"/>
              <w:szCs w:val="22"/>
              <w:lang w:val="en-US"/>
            </w:rPr>
          </w:rPrChange>
        </w:rPr>
      </w:pPr>
      <w:ins w:id="3288" w:author="phuong vu" w:date="2018-11-30T22:32:00Z">
        <w:r w:rsidRPr="00920004">
          <w:rPr>
            <w:rStyle w:val="Hyperlink"/>
            <w:noProof/>
            <w:rPrChange w:id="3289" w:author="phuong vu" w:date="2018-11-30T22:36:00Z">
              <w:rPr>
                <w:rStyle w:val="Hyperlink"/>
                <w:noProof/>
              </w:rPr>
            </w:rPrChange>
          </w:rPr>
          <w:fldChar w:fldCharType="begin"/>
        </w:r>
        <w:r w:rsidRPr="00920004">
          <w:rPr>
            <w:rStyle w:val="Hyperlink"/>
            <w:noProof/>
            <w:rPrChange w:id="3290" w:author="phuong vu" w:date="2018-11-30T22:36:00Z">
              <w:rPr>
                <w:rStyle w:val="Hyperlink"/>
                <w:noProof/>
              </w:rPr>
            </w:rPrChange>
          </w:rPr>
          <w:instrText xml:space="preserve"> </w:instrText>
        </w:r>
        <w:r w:rsidRPr="00920004">
          <w:rPr>
            <w:noProof/>
            <w:rPrChange w:id="3291" w:author="phuong vu" w:date="2018-11-30T22:36:00Z">
              <w:rPr>
                <w:noProof/>
              </w:rPr>
            </w:rPrChange>
          </w:rPr>
          <w:instrText>HYPERLINK \l "_Toc531380483"</w:instrText>
        </w:r>
        <w:r w:rsidRPr="00920004">
          <w:rPr>
            <w:rStyle w:val="Hyperlink"/>
            <w:noProof/>
            <w:rPrChange w:id="3292" w:author="phuong vu" w:date="2018-11-30T22:36:00Z">
              <w:rPr>
                <w:rStyle w:val="Hyperlink"/>
                <w:noProof/>
              </w:rPr>
            </w:rPrChange>
          </w:rPr>
          <w:instrText xml:space="preserve"> </w:instrText>
        </w:r>
        <w:r w:rsidRPr="00920004">
          <w:rPr>
            <w:rStyle w:val="Hyperlink"/>
            <w:noProof/>
            <w:rPrChange w:id="3293" w:author="phuong vu" w:date="2018-11-30T22:36:00Z">
              <w:rPr>
                <w:rStyle w:val="Hyperlink"/>
                <w:noProof/>
              </w:rPr>
            </w:rPrChange>
          </w:rPr>
        </w:r>
        <w:r w:rsidRPr="00920004">
          <w:rPr>
            <w:rStyle w:val="Hyperlink"/>
            <w:noProof/>
            <w:rPrChange w:id="3294" w:author="phuong vu" w:date="2018-11-30T22:36:00Z">
              <w:rPr>
                <w:rStyle w:val="Hyperlink"/>
                <w:noProof/>
              </w:rPr>
            </w:rPrChange>
          </w:rPr>
          <w:fldChar w:fldCharType="separate"/>
        </w:r>
        <w:r w:rsidRPr="00920004">
          <w:rPr>
            <w:rStyle w:val="Hyperlink"/>
            <w:noProof/>
            <w:rPrChange w:id="3295" w:author="phuong vu" w:date="2018-11-30T22:36:00Z">
              <w:rPr>
                <w:rStyle w:val="Hyperlink"/>
                <w:noProof/>
              </w:rPr>
            </w:rPrChange>
          </w:rPr>
          <w:t>Hình 3.6 Giao diện xem danh sách đơn hàng đang xử lí</w:t>
        </w:r>
        <w:r w:rsidRPr="00920004">
          <w:rPr>
            <w:noProof/>
            <w:webHidden/>
            <w:rPrChange w:id="3296" w:author="phuong vu" w:date="2018-11-30T22:36:00Z">
              <w:rPr>
                <w:noProof/>
                <w:webHidden/>
              </w:rPr>
            </w:rPrChange>
          </w:rPr>
          <w:tab/>
        </w:r>
        <w:r w:rsidRPr="00920004">
          <w:rPr>
            <w:noProof/>
            <w:webHidden/>
            <w:rPrChange w:id="3297" w:author="phuong vu" w:date="2018-11-30T22:36:00Z">
              <w:rPr>
                <w:noProof/>
                <w:webHidden/>
              </w:rPr>
            </w:rPrChange>
          </w:rPr>
          <w:fldChar w:fldCharType="begin"/>
        </w:r>
        <w:r w:rsidRPr="00920004">
          <w:rPr>
            <w:noProof/>
            <w:webHidden/>
            <w:rPrChange w:id="3298" w:author="phuong vu" w:date="2018-11-30T22:36:00Z">
              <w:rPr>
                <w:noProof/>
                <w:webHidden/>
              </w:rPr>
            </w:rPrChange>
          </w:rPr>
          <w:instrText xml:space="preserve"> PAGEREF _Toc531380483 \h </w:instrText>
        </w:r>
        <w:r w:rsidRPr="00920004">
          <w:rPr>
            <w:noProof/>
            <w:webHidden/>
            <w:rPrChange w:id="3299" w:author="phuong vu" w:date="2018-11-30T22:36:00Z">
              <w:rPr>
                <w:noProof/>
                <w:webHidden/>
              </w:rPr>
            </w:rPrChange>
          </w:rPr>
        </w:r>
      </w:ins>
      <w:r w:rsidRPr="00920004">
        <w:rPr>
          <w:noProof/>
          <w:webHidden/>
          <w:rPrChange w:id="3300" w:author="phuong vu" w:date="2018-11-30T22:36:00Z">
            <w:rPr>
              <w:noProof/>
              <w:webHidden/>
            </w:rPr>
          </w:rPrChange>
        </w:rPr>
        <w:fldChar w:fldCharType="separate"/>
      </w:r>
      <w:ins w:id="3301" w:author="phuong vu" w:date="2018-11-30T22:32:00Z">
        <w:r w:rsidRPr="00920004">
          <w:rPr>
            <w:noProof/>
            <w:webHidden/>
            <w:rPrChange w:id="3302" w:author="phuong vu" w:date="2018-11-30T22:36:00Z">
              <w:rPr>
                <w:noProof/>
                <w:webHidden/>
              </w:rPr>
            </w:rPrChange>
          </w:rPr>
          <w:t>33</w:t>
        </w:r>
        <w:r w:rsidRPr="00920004">
          <w:rPr>
            <w:noProof/>
            <w:webHidden/>
            <w:rPrChange w:id="3303" w:author="phuong vu" w:date="2018-11-30T22:36:00Z">
              <w:rPr>
                <w:noProof/>
                <w:webHidden/>
              </w:rPr>
            </w:rPrChange>
          </w:rPr>
          <w:fldChar w:fldCharType="end"/>
        </w:r>
        <w:r w:rsidRPr="00920004">
          <w:rPr>
            <w:rStyle w:val="Hyperlink"/>
            <w:noProof/>
            <w:rPrChange w:id="3304" w:author="phuong vu" w:date="2018-11-30T22:36:00Z">
              <w:rPr>
                <w:rStyle w:val="Hyperlink"/>
                <w:noProof/>
              </w:rPr>
            </w:rPrChange>
          </w:rPr>
          <w:fldChar w:fldCharType="end"/>
        </w:r>
      </w:ins>
    </w:p>
    <w:p w14:paraId="0BEF4784" w14:textId="0F542B94" w:rsidR="00E35500" w:rsidRPr="00920004" w:rsidRDefault="00E35500">
      <w:pPr>
        <w:pStyle w:val="TableofFigures"/>
        <w:tabs>
          <w:tab w:val="right" w:leader="dot" w:pos="8777"/>
        </w:tabs>
        <w:rPr>
          <w:ins w:id="3305" w:author="phuong vu" w:date="2018-11-30T22:32:00Z"/>
          <w:rFonts w:asciiTheme="minorHAnsi" w:eastAsiaTheme="minorEastAsia" w:hAnsiTheme="minorHAnsi" w:cstheme="minorBidi"/>
          <w:noProof/>
          <w:sz w:val="22"/>
          <w:szCs w:val="22"/>
          <w:lang w:val="en-US"/>
          <w:rPrChange w:id="3306" w:author="phuong vu" w:date="2018-11-30T22:36:00Z">
            <w:rPr>
              <w:ins w:id="3307" w:author="phuong vu" w:date="2018-11-30T22:32:00Z"/>
              <w:rFonts w:asciiTheme="minorHAnsi" w:eastAsiaTheme="minorEastAsia" w:hAnsiTheme="minorHAnsi" w:cstheme="minorBidi"/>
              <w:noProof/>
              <w:sz w:val="22"/>
              <w:szCs w:val="22"/>
              <w:lang w:val="en-US"/>
            </w:rPr>
          </w:rPrChange>
        </w:rPr>
      </w:pPr>
      <w:ins w:id="3308" w:author="phuong vu" w:date="2018-11-30T22:32:00Z">
        <w:r w:rsidRPr="00920004">
          <w:rPr>
            <w:rStyle w:val="Hyperlink"/>
            <w:noProof/>
            <w:rPrChange w:id="3309" w:author="phuong vu" w:date="2018-11-30T22:36:00Z">
              <w:rPr>
                <w:rStyle w:val="Hyperlink"/>
                <w:noProof/>
              </w:rPr>
            </w:rPrChange>
          </w:rPr>
          <w:fldChar w:fldCharType="begin"/>
        </w:r>
        <w:r w:rsidRPr="00920004">
          <w:rPr>
            <w:rStyle w:val="Hyperlink"/>
            <w:noProof/>
            <w:rPrChange w:id="3310" w:author="phuong vu" w:date="2018-11-30T22:36:00Z">
              <w:rPr>
                <w:rStyle w:val="Hyperlink"/>
                <w:noProof/>
              </w:rPr>
            </w:rPrChange>
          </w:rPr>
          <w:instrText xml:space="preserve"> </w:instrText>
        </w:r>
        <w:r w:rsidRPr="00920004">
          <w:rPr>
            <w:noProof/>
            <w:rPrChange w:id="3311" w:author="phuong vu" w:date="2018-11-30T22:36:00Z">
              <w:rPr>
                <w:noProof/>
              </w:rPr>
            </w:rPrChange>
          </w:rPr>
          <w:instrText>HYPERLINK \l "_Toc531380484"</w:instrText>
        </w:r>
        <w:r w:rsidRPr="00920004">
          <w:rPr>
            <w:rStyle w:val="Hyperlink"/>
            <w:noProof/>
            <w:rPrChange w:id="3312" w:author="phuong vu" w:date="2018-11-30T22:36:00Z">
              <w:rPr>
                <w:rStyle w:val="Hyperlink"/>
                <w:noProof/>
              </w:rPr>
            </w:rPrChange>
          </w:rPr>
          <w:instrText xml:space="preserve"> </w:instrText>
        </w:r>
        <w:r w:rsidRPr="00920004">
          <w:rPr>
            <w:rStyle w:val="Hyperlink"/>
            <w:noProof/>
            <w:rPrChange w:id="3313" w:author="phuong vu" w:date="2018-11-30T22:36:00Z">
              <w:rPr>
                <w:rStyle w:val="Hyperlink"/>
                <w:noProof/>
              </w:rPr>
            </w:rPrChange>
          </w:rPr>
        </w:r>
        <w:r w:rsidRPr="00920004">
          <w:rPr>
            <w:rStyle w:val="Hyperlink"/>
            <w:noProof/>
            <w:rPrChange w:id="3314" w:author="phuong vu" w:date="2018-11-30T22:36:00Z">
              <w:rPr>
                <w:rStyle w:val="Hyperlink"/>
                <w:noProof/>
              </w:rPr>
            </w:rPrChange>
          </w:rPr>
          <w:fldChar w:fldCharType="separate"/>
        </w:r>
        <w:r w:rsidRPr="00920004">
          <w:rPr>
            <w:rStyle w:val="Hyperlink"/>
            <w:noProof/>
            <w:rPrChange w:id="3315" w:author="phuong vu" w:date="2018-11-30T22:36:00Z">
              <w:rPr>
                <w:rStyle w:val="Hyperlink"/>
                <w:noProof/>
              </w:rPr>
            </w:rPrChange>
          </w:rPr>
          <w:t>Hình 3.7</w:t>
        </w:r>
        <w:r w:rsidRPr="00920004">
          <w:rPr>
            <w:rStyle w:val="Hyperlink"/>
            <w:noProof/>
            <w:lang w:val="en-US"/>
            <w:rPrChange w:id="3316" w:author="phuong vu" w:date="2018-11-30T22:36:00Z">
              <w:rPr>
                <w:rStyle w:val="Hyperlink"/>
                <w:noProof/>
                <w:lang w:val="en-US"/>
              </w:rPr>
            </w:rPrChange>
          </w:rPr>
          <w:t xml:space="preserve"> Sơ đồ xử lí xem danh sách đơn hàng theo trạng thái</w:t>
        </w:r>
        <w:r w:rsidRPr="00920004">
          <w:rPr>
            <w:noProof/>
            <w:webHidden/>
            <w:rPrChange w:id="3317" w:author="phuong vu" w:date="2018-11-30T22:36:00Z">
              <w:rPr>
                <w:noProof/>
                <w:webHidden/>
              </w:rPr>
            </w:rPrChange>
          </w:rPr>
          <w:tab/>
        </w:r>
        <w:r w:rsidRPr="00920004">
          <w:rPr>
            <w:noProof/>
            <w:webHidden/>
            <w:rPrChange w:id="3318" w:author="phuong vu" w:date="2018-11-30T22:36:00Z">
              <w:rPr>
                <w:noProof/>
                <w:webHidden/>
              </w:rPr>
            </w:rPrChange>
          </w:rPr>
          <w:fldChar w:fldCharType="begin"/>
        </w:r>
        <w:r w:rsidRPr="00920004">
          <w:rPr>
            <w:noProof/>
            <w:webHidden/>
            <w:rPrChange w:id="3319" w:author="phuong vu" w:date="2018-11-30T22:36:00Z">
              <w:rPr>
                <w:noProof/>
                <w:webHidden/>
              </w:rPr>
            </w:rPrChange>
          </w:rPr>
          <w:instrText xml:space="preserve"> PAGEREF _Toc531380484 \h </w:instrText>
        </w:r>
        <w:r w:rsidRPr="00920004">
          <w:rPr>
            <w:noProof/>
            <w:webHidden/>
            <w:rPrChange w:id="3320" w:author="phuong vu" w:date="2018-11-30T22:36:00Z">
              <w:rPr>
                <w:noProof/>
                <w:webHidden/>
              </w:rPr>
            </w:rPrChange>
          </w:rPr>
        </w:r>
      </w:ins>
      <w:r w:rsidRPr="00920004">
        <w:rPr>
          <w:noProof/>
          <w:webHidden/>
          <w:rPrChange w:id="3321" w:author="phuong vu" w:date="2018-11-30T22:36:00Z">
            <w:rPr>
              <w:noProof/>
              <w:webHidden/>
            </w:rPr>
          </w:rPrChange>
        </w:rPr>
        <w:fldChar w:fldCharType="separate"/>
      </w:r>
      <w:ins w:id="3322" w:author="phuong vu" w:date="2018-11-30T22:32:00Z">
        <w:r w:rsidRPr="00920004">
          <w:rPr>
            <w:noProof/>
            <w:webHidden/>
            <w:rPrChange w:id="3323" w:author="phuong vu" w:date="2018-11-30T22:36:00Z">
              <w:rPr>
                <w:noProof/>
                <w:webHidden/>
              </w:rPr>
            </w:rPrChange>
          </w:rPr>
          <w:t>34</w:t>
        </w:r>
        <w:r w:rsidRPr="00920004">
          <w:rPr>
            <w:noProof/>
            <w:webHidden/>
            <w:rPrChange w:id="3324" w:author="phuong vu" w:date="2018-11-30T22:36:00Z">
              <w:rPr>
                <w:noProof/>
                <w:webHidden/>
              </w:rPr>
            </w:rPrChange>
          </w:rPr>
          <w:fldChar w:fldCharType="end"/>
        </w:r>
        <w:r w:rsidRPr="00920004">
          <w:rPr>
            <w:rStyle w:val="Hyperlink"/>
            <w:noProof/>
            <w:rPrChange w:id="3325" w:author="phuong vu" w:date="2018-11-30T22:36:00Z">
              <w:rPr>
                <w:rStyle w:val="Hyperlink"/>
                <w:noProof/>
              </w:rPr>
            </w:rPrChange>
          </w:rPr>
          <w:fldChar w:fldCharType="end"/>
        </w:r>
      </w:ins>
    </w:p>
    <w:p w14:paraId="759744DA" w14:textId="530571B1" w:rsidR="00E35500" w:rsidRPr="00920004" w:rsidRDefault="00E35500">
      <w:pPr>
        <w:pStyle w:val="TableofFigures"/>
        <w:tabs>
          <w:tab w:val="right" w:leader="dot" w:pos="8777"/>
        </w:tabs>
        <w:rPr>
          <w:ins w:id="3326" w:author="phuong vu" w:date="2018-11-30T22:32:00Z"/>
          <w:rFonts w:asciiTheme="minorHAnsi" w:eastAsiaTheme="minorEastAsia" w:hAnsiTheme="minorHAnsi" w:cstheme="minorBidi"/>
          <w:noProof/>
          <w:sz w:val="22"/>
          <w:szCs w:val="22"/>
          <w:lang w:val="en-US"/>
          <w:rPrChange w:id="3327" w:author="phuong vu" w:date="2018-11-30T22:36:00Z">
            <w:rPr>
              <w:ins w:id="3328" w:author="phuong vu" w:date="2018-11-30T22:32:00Z"/>
              <w:rFonts w:asciiTheme="minorHAnsi" w:eastAsiaTheme="minorEastAsia" w:hAnsiTheme="minorHAnsi" w:cstheme="minorBidi"/>
              <w:noProof/>
              <w:sz w:val="22"/>
              <w:szCs w:val="22"/>
              <w:lang w:val="en-US"/>
            </w:rPr>
          </w:rPrChange>
        </w:rPr>
      </w:pPr>
      <w:ins w:id="3329" w:author="phuong vu" w:date="2018-11-30T22:32:00Z">
        <w:r w:rsidRPr="00920004">
          <w:rPr>
            <w:rStyle w:val="Hyperlink"/>
            <w:noProof/>
            <w:rPrChange w:id="3330" w:author="phuong vu" w:date="2018-11-30T22:36:00Z">
              <w:rPr>
                <w:rStyle w:val="Hyperlink"/>
                <w:noProof/>
              </w:rPr>
            </w:rPrChange>
          </w:rPr>
          <w:fldChar w:fldCharType="begin"/>
        </w:r>
        <w:r w:rsidRPr="00920004">
          <w:rPr>
            <w:rStyle w:val="Hyperlink"/>
            <w:noProof/>
            <w:rPrChange w:id="3331" w:author="phuong vu" w:date="2018-11-30T22:36:00Z">
              <w:rPr>
                <w:rStyle w:val="Hyperlink"/>
                <w:noProof/>
              </w:rPr>
            </w:rPrChange>
          </w:rPr>
          <w:instrText xml:space="preserve"> </w:instrText>
        </w:r>
        <w:r w:rsidRPr="00920004">
          <w:rPr>
            <w:noProof/>
            <w:rPrChange w:id="3332" w:author="phuong vu" w:date="2018-11-30T22:36:00Z">
              <w:rPr>
                <w:noProof/>
              </w:rPr>
            </w:rPrChange>
          </w:rPr>
          <w:instrText>HYPERLINK \l "_Toc531380485"</w:instrText>
        </w:r>
        <w:r w:rsidRPr="00920004">
          <w:rPr>
            <w:rStyle w:val="Hyperlink"/>
            <w:noProof/>
            <w:rPrChange w:id="3333" w:author="phuong vu" w:date="2018-11-30T22:36:00Z">
              <w:rPr>
                <w:rStyle w:val="Hyperlink"/>
                <w:noProof/>
              </w:rPr>
            </w:rPrChange>
          </w:rPr>
          <w:instrText xml:space="preserve"> </w:instrText>
        </w:r>
        <w:r w:rsidRPr="00920004">
          <w:rPr>
            <w:rStyle w:val="Hyperlink"/>
            <w:noProof/>
            <w:rPrChange w:id="3334" w:author="phuong vu" w:date="2018-11-30T22:36:00Z">
              <w:rPr>
                <w:rStyle w:val="Hyperlink"/>
                <w:noProof/>
              </w:rPr>
            </w:rPrChange>
          </w:rPr>
        </w:r>
        <w:r w:rsidRPr="00920004">
          <w:rPr>
            <w:rStyle w:val="Hyperlink"/>
            <w:noProof/>
            <w:rPrChange w:id="3335" w:author="phuong vu" w:date="2018-11-30T22:36:00Z">
              <w:rPr>
                <w:rStyle w:val="Hyperlink"/>
                <w:noProof/>
              </w:rPr>
            </w:rPrChange>
          </w:rPr>
          <w:fldChar w:fldCharType="separate"/>
        </w:r>
        <w:r w:rsidRPr="00920004">
          <w:rPr>
            <w:rStyle w:val="Hyperlink"/>
            <w:noProof/>
            <w:rPrChange w:id="3336" w:author="phuong vu" w:date="2018-11-30T22:36:00Z">
              <w:rPr>
                <w:rStyle w:val="Hyperlink"/>
                <w:noProof/>
              </w:rPr>
            </w:rPrChange>
          </w:rPr>
          <w:t>Hình 3.8 Giao diện xem chi tiết đơn hàng</w:t>
        </w:r>
        <w:r w:rsidRPr="00920004">
          <w:rPr>
            <w:noProof/>
            <w:webHidden/>
            <w:rPrChange w:id="3337" w:author="phuong vu" w:date="2018-11-30T22:36:00Z">
              <w:rPr>
                <w:noProof/>
                <w:webHidden/>
              </w:rPr>
            </w:rPrChange>
          </w:rPr>
          <w:tab/>
        </w:r>
        <w:r w:rsidRPr="00920004">
          <w:rPr>
            <w:noProof/>
            <w:webHidden/>
            <w:rPrChange w:id="3338" w:author="phuong vu" w:date="2018-11-30T22:36:00Z">
              <w:rPr>
                <w:noProof/>
                <w:webHidden/>
              </w:rPr>
            </w:rPrChange>
          </w:rPr>
          <w:fldChar w:fldCharType="begin"/>
        </w:r>
        <w:r w:rsidRPr="00920004">
          <w:rPr>
            <w:noProof/>
            <w:webHidden/>
            <w:rPrChange w:id="3339" w:author="phuong vu" w:date="2018-11-30T22:36:00Z">
              <w:rPr>
                <w:noProof/>
                <w:webHidden/>
              </w:rPr>
            </w:rPrChange>
          </w:rPr>
          <w:instrText xml:space="preserve"> PAGEREF _Toc531380485 \h </w:instrText>
        </w:r>
        <w:r w:rsidRPr="00920004">
          <w:rPr>
            <w:noProof/>
            <w:webHidden/>
            <w:rPrChange w:id="3340" w:author="phuong vu" w:date="2018-11-30T22:36:00Z">
              <w:rPr>
                <w:noProof/>
                <w:webHidden/>
              </w:rPr>
            </w:rPrChange>
          </w:rPr>
        </w:r>
      </w:ins>
      <w:r w:rsidRPr="00920004">
        <w:rPr>
          <w:noProof/>
          <w:webHidden/>
          <w:rPrChange w:id="3341" w:author="phuong vu" w:date="2018-11-30T22:36:00Z">
            <w:rPr>
              <w:noProof/>
              <w:webHidden/>
            </w:rPr>
          </w:rPrChange>
        </w:rPr>
        <w:fldChar w:fldCharType="separate"/>
      </w:r>
      <w:ins w:id="3342" w:author="phuong vu" w:date="2018-11-30T22:32:00Z">
        <w:r w:rsidRPr="00920004">
          <w:rPr>
            <w:noProof/>
            <w:webHidden/>
            <w:rPrChange w:id="3343" w:author="phuong vu" w:date="2018-11-30T22:36:00Z">
              <w:rPr>
                <w:noProof/>
                <w:webHidden/>
              </w:rPr>
            </w:rPrChange>
          </w:rPr>
          <w:t>35</w:t>
        </w:r>
        <w:r w:rsidRPr="00920004">
          <w:rPr>
            <w:noProof/>
            <w:webHidden/>
            <w:rPrChange w:id="3344" w:author="phuong vu" w:date="2018-11-30T22:36:00Z">
              <w:rPr>
                <w:noProof/>
                <w:webHidden/>
              </w:rPr>
            </w:rPrChange>
          </w:rPr>
          <w:fldChar w:fldCharType="end"/>
        </w:r>
        <w:r w:rsidRPr="00920004">
          <w:rPr>
            <w:rStyle w:val="Hyperlink"/>
            <w:noProof/>
            <w:rPrChange w:id="3345" w:author="phuong vu" w:date="2018-11-30T22:36:00Z">
              <w:rPr>
                <w:rStyle w:val="Hyperlink"/>
                <w:noProof/>
              </w:rPr>
            </w:rPrChange>
          </w:rPr>
          <w:fldChar w:fldCharType="end"/>
        </w:r>
      </w:ins>
    </w:p>
    <w:p w14:paraId="47395E59" w14:textId="55AED477" w:rsidR="00E35500" w:rsidRPr="00920004" w:rsidRDefault="00E35500">
      <w:pPr>
        <w:pStyle w:val="TableofFigures"/>
        <w:tabs>
          <w:tab w:val="right" w:leader="dot" w:pos="8777"/>
        </w:tabs>
        <w:rPr>
          <w:ins w:id="3346" w:author="phuong vu" w:date="2018-11-30T22:32:00Z"/>
          <w:rFonts w:asciiTheme="minorHAnsi" w:eastAsiaTheme="minorEastAsia" w:hAnsiTheme="minorHAnsi" w:cstheme="minorBidi"/>
          <w:noProof/>
          <w:sz w:val="22"/>
          <w:szCs w:val="22"/>
          <w:lang w:val="en-US"/>
          <w:rPrChange w:id="3347" w:author="phuong vu" w:date="2018-11-30T22:36:00Z">
            <w:rPr>
              <w:ins w:id="3348" w:author="phuong vu" w:date="2018-11-30T22:32:00Z"/>
              <w:rFonts w:asciiTheme="minorHAnsi" w:eastAsiaTheme="minorEastAsia" w:hAnsiTheme="minorHAnsi" w:cstheme="minorBidi"/>
              <w:noProof/>
              <w:sz w:val="22"/>
              <w:szCs w:val="22"/>
              <w:lang w:val="en-US"/>
            </w:rPr>
          </w:rPrChange>
        </w:rPr>
      </w:pPr>
      <w:ins w:id="3349" w:author="phuong vu" w:date="2018-11-30T22:32:00Z">
        <w:r w:rsidRPr="00920004">
          <w:rPr>
            <w:rStyle w:val="Hyperlink"/>
            <w:noProof/>
            <w:rPrChange w:id="3350" w:author="phuong vu" w:date="2018-11-30T22:36:00Z">
              <w:rPr>
                <w:rStyle w:val="Hyperlink"/>
                <w:noProof/>
              </w:rPr>
            </w:rPrChange>
          </w:rPr>
          <w:fldChar w:fldCharType="begin"/>
        </w:r>
        <w:r w:rsidRPr="00920004">
          <w:rPr>
            <w:rStyle w:val="Hyperlink"/>
            <w:noProof/>
            <w:rPrChange w:id="3351" w:author="phuong vu" w:date="2018-11-30T22:36:00Z">
              <w:rPr>
                <w:rStyle w:val="Hyperlink"/>
                <w:noProof/>
              </w:rPr>
            </w:rPrChange>
          </w:rPr>
          <w:instrText xml:space="preserve"> </w:instrText>
        </w:r>
        <w:r w:rsidRPr="00920004">
          <w:rPr>
            <w:noProof/>
            <w:rPrChange w:id="3352" w:author="phuong vu" w:date="2018-11-30T22:36:00Z">
              <w:rPr>
                <w:noProof/>
              </w:rPr>
            </w:rPrChange>
          </w:rPr>
          <w:instrText>HYPERLINK \l "_Toc531380486"</w:instrText>
        </w:r>
        <w:r w:rsidRPr="00920004">
          <w:rPr>
            <w:rStyle w:val="Hyperlink"/>
            <w:noProof/>
            <w:rPrChange w:id="3353" w:author="phuong vu" w:date="2018-11-30T22:36:00Z">
              <w:rPr>
                <w:rStyle w:val="Hyperlink"/>
                <w:noProof/>
              </w:rPr>
            </w:rPrChange>
          </w:rPr>
          <w:instrText xml:space="preserve"> </w:instrText>
        </w:r>
        <w:r w:rsidRPr="00920004">
          <w:rPr>
            <w:rStyle w:val="Hyperlink"/>
            <w:noProof/>
            <w:rPrChange w:id="3354" w:author="phuong vu" w:date="2018-11-30T22:36:00Z">
              <w:rPr>
                <w:rStyle w:val="Hyperlink"/>
                <w:noProof/>
              </w:rPr>
            </w:rPrChange>
          </w:rPr>
        </w:r>
        <w:r w:rsidRPr="00920004">
          <w:rPr>
            <w:rStyle w:val="Hyperlink"/>
            <w:noProof/>
            <w:rPrChange w:id="3355" w:author="phuong vu" w:date="2018-11-30T22:36:00Z">
              <w:rPr>
                <w:rStyle w:val="Hyperlink"/>
                <w:noProof/>
              </w:rPr>
            </w:rPrChange>
          </w:rPr>
          <w:fldChar w:fldCharType="separate"/>
        </w:r>
        <w:r w:rsidRPr="00920004">
          <w:rPr>
            <w:rStyle w:val="Hyperlink"/>
            <w:noProof/>
            <w:rPrChange w:id="3356" w:author="phuong vu" w:date="2018-11-30T22:36:00Z">
              <w:rPr>
                <w:rStyle w:val="Hyperlink"/>
                <w:noProof/>
              </w:rPr>
            </w:rPrChange>
          </w:rPr>
          <w:t>Hình 3.9</w:t>
        </w:r>
        <w:r w:rsidRPr="00920004">
          <w:rPr>
            <w:rStyle w:val="Hyperlink"/>
            <w:noProof/>
            <w:lang w:val="en-US"/>
            <w:rPrChange w:id="3357" w:author="phuong vu" w:date="2018-11-30T22:36:00Z">
              <w:rPr>
                <w:rStyle w:val="Hyperlink"/>
                <w:noProof/>
                <w:lang w:val="en-US"/>
              </w:rPr>
            </w:rPrChange>
          </w:rPr>
          <w:t xml:space="preserve"> Sơ đồ xử lí xem chi tiết đơn hàng</w:t>
        </w:r>
        <w:r w:rsidRPr="00920004">
          <w:rPr>
            <w:noProof/>
            <w:webHidden/>
            <w:rPrChange w:id="3358" w:author="phuong vu" w:date="2018-11-30T22:36:00Z">
              <w:rPr>
                <w:noProof/>
                <w:webHidden/>
              </w:rPr>
            </w:rPrChange>
          </w:rPr>
          <w:tab/>
        </w:r>
        <w:r w:rsidRPr="00920004">
          <w:rPr>
            <w:noProof/>
            <w:webHidden/>
            <w:rPrChange w:id="3359" w:author="phuong vu" w:date="2018-11-30T22:36:00Z">
              <w:rPr>
                <w:noProof/>
                <w:webHidden/>
              </w:rPr>
            </w:rPrChange>
          </w:rPr>
          <w:fldChar w:fldCharType="begin"/>
        </w:r>
        <w:r w:rsidRPr="00920004">
          <w:rPr>
            <w:noProof/>
            <w:webHidden/>
            <w:rPrChange w:id="3360" w:author="phuong vu" w:date="2018-11-30T22:36:00Z">
              <w:rPr>
                <w:noProof/>
                <w:webHidden/>
              </w:rPr>
            </w:rPrChange>
          </w:rPr>
          <w:instrText xml:space="preserve"> PAGEREF _Toc531380486 \h </w:instrText>
        </w:r>
        <w:r w:rsidRPr="00920004">
          <w:rPr>
            <w:noProof/>
            <w:webHidden/>
            <w:rPrChange w:id="3361" w:author="phuong vu" w:date="2018-11-30T22:36:00Z">
              <w:rPr>
                <w:noProof/>
                <w:webHidden/>
              </w:rPr>
            </w:rPrChange>
          </w:rPr>
        </w:r>
      </w:ins>
      <w:r w:rsidRPr="00920004">
        <w:rPr>
          <w:noProof/>
          <w:webHidden/>
          <w:rPrChange w:id="3362" w:author="phuong vu" w:date="2018-11-30T22:36:00Z">
            <w:rPr>
              <w:noProof/>
              <w:webHidden/>
            </w:rPr>
          </w:rPrChange>
        </w:rPr>
        <w:fldChar w:fldCharType="separate"/>
      </w:r>
      <w:ins w:id="3363" w:author="phuong vu" w:date="2018-11-30T22:32:00Z">
        <w:r w:rsidRPr="00920004">
          <w:rPr>
            <w:noProof/>
            <w:webHidden/>
            <w:rPrChange w:id="3364" w:author="phuong vu" w:date="2018-11-30T22:36:00Z">
              <w:rPr>
                <w:noProof/>
                <w:webHidden/>
              </w:rPr>
            </w:rPrChange>
          </w:rPr>
          <w:t>37</w:t>
        </w:r>
        <w:r w:rsidRPr="00920004">
          <w:rPr>
            <w:noProof/>
            <w:webHidden/>
            <w:rPrChange w:id="3365" w:author="phuong vu" w:date="2018-11-30T22:36:00Z">
              <w:rPr>
                <w:noProof/>
                <w:webHidden/>
              </w:rPr>
            </w:rPrChange>
          </w:rPr>
          <w:fldChar w:fldCharType="end"/>
        </w:r>
        <w:r w:rsidRPr="00920004">
          <w:rPr>
            <w:rStyle w:val="Hyperlink"/>
            <w:noProof/>
            <w:rPrChange w:id="3366" w:author="phuong vu" w:date="2018-11-30T22:36:00Z">
              <w:rPr>
                <w:rStyle w:val="Hyperlink"/>
                <w:noProof/>
              </w:rPr>
            </w:rPrChange>
          </w:rPr>
          <w:fldChar w:fldCharType="end"/>
        </w:r>
      </w:ins>
    </w:p>
    <w:p w14:paraId="7EE55F9C" w14:textId="55D90070" w:rsidR="00E35500" w:rsidRPr="00920004" w:rsidRDefault="00E35500">
      <w:pPr>
        <w:pStyle w:val="TableofFigures"/>
        <w:tabs>
          <w:tab w:val="right" w:leader="dot" w:pos="8777"/>
        </w:tabs>
        <w:rPr>
          <w:ins w:id="3367" w:author="phuong vu" w:date="2018-11-30T22:32:00Z"/>
          <w:rFonts w:asciiTheme="minorHAnsi" w:eastAsiaTheme="minorEastAsia" w:hAnsiTheme="minorHAnsi" w:cstheme="minorBidi"/>
          <w:noProof/>
          <w:sz w:val="22"/>
          <w:szCs w:val="22"/>
          <w:lang w:val="en-US"/>
          <w:rPrChange w:id="3368" w:author="phuong vu" w:date="2018-11-30T22:36:00Z">
            <w:rPr>
              <w:ins w:id="3369" w:author="phuong vu" w:date="2018-11-30T22:32:00Z"/>
              <w:rFonts w:asciiTheme="minorHAnsi" w:eastAsiaTheme="minorEastAsia" w:hAnsiTheme="minorHAnsi" w:cstheme="minorBidi"/>
              <w:noProof/>
              <w:sz w:val="22"/>
              <w:szCs w:val="22"/>
              <w:lang w:val="en-US"/>
            </w:rPr>
          </w:rPrChange>
        </w:rPr>
      </w:pPr>
      <w:ins w:id="3370" w:author="phuong vu" w:date="2018-11-30T22:32:00Z">
        <w:r w:rsidRPr="00920004">
          <w:rPr>
            <w:rStyle w:val="Hyperlink"/>
            <w:noProof/>
            <w:rPrChange w:id="3371" w:author="phuong vu" w:date="2018-11-30T22:36:00Z">
              <w:rPr>
                <w:rStyle w:val="Hyperlink"/>
                <w:noProof/>
              </w:rPr>
            </w:rPrChange>
          </w:rPr>
          <w:fldChar w:fldCharType="begin"/>
        </w:r>
        <w:r w:rsidRPr="00920004">
          <w:rPr>
            <w:rStyle w:val="Hyperlink"/>
            <w:noProof/>
            <w:rPrChange w:id="3372" w:author="phuong vu" w:date="2018-11-30T22:36:00Z">
              <w:rPr>
                <w:rStyle w:val="Hyperlink"/>
                <w:noProof/>
              </w:rPr>
            </w:rPrChange>
          </w:rPr>
          <w:instrText xml:space="preserve"> </w:instrText>
        </w:r>
        <w:r w:rsidRPr="00920004">
          <w:rPr>
            <w:noProof/>
            <w:rPrChange w:id="3373" w:author="phuong vu" w:date="2018-11-30T22:36:00Z">
              <w:rPr>
                <w:noProof/>
              </w:rPr>
            </w:rPrChange>
          </w:rPr>
          <w:instrText>HYPERLINK \l "_Toc531380487"</w:instrText>
        </w:r>
        <w:r w:rsidRPr="00920004">
          <w:rPr>
            <w:rStyle w:val="Hyperlink"/>
            <w:noProof/>
            <w:rPrChange w:id="3374" w:author="phuong vu" w:date="2018-11-30T22:36:00Z">
              <w:rPr>
                <w:rStyle w:val="Hyperlink"/>
                <w:noProof/>
              </w:rPr>
            </w:rPrChange>
          </w:rPr>
          <w:instrText xml:space="preserve"> </w:instrText>
        </w:r>
        <w:r w:rsidRPr="00920004">
          <w:rPr>
            <w:rStyle w:val="Hyperlink"/>
            <w:noProof/>
            <w:rPrChange w:id="3375" w:author="phuong vu" w:date="2018-11-30T22:36:00Z">
              <w:rPr>
                <w:rStyle w:val="Hyperlink"/>
                <w:noProof/>
              </w:rPr>
            </w:rPrChange>
          </w:rPr>
        </w:r>
        <w:r w:rsidRPr="00920004">
          <w:rPr>
            <w:rStyle w:val="Hyperlink"/>
            <w:noProof/>
            <w:rPrChange w:id="3376" w:author="phuong vu" w:date="2018-11-30T22:36:00Z">
              <w:rPr>
                <w:rStyle w:val="Hyperlink"/>
                <w:noProof/>
              </w:rPr>
            </w:rPrChange>
          </w:rPr>
          <w:fldChar w:fldCharType="separate"/>
        </w:r>
        <w:r w:rsidRPr="00920004">
          <w:rPr>
            <w:rStyle w:val="Hyperlink"/>
            <w:noProof/>
            <w:rPrChange w:id="3377" w:author="phuong vu" w:date="2018-11-30T22:36:00Z">
              <w:rPr>
                <w:rStyle w:val="Hyperlink"/>
                <w:noProof/>
              </w:rPr>
            </w:rPrChange>
          </w:rPr>
          <w:t>Hình 3.10 Giao diện các chức năng với trạng thái "đang chờ"</w:t>
        </w:r>
        <w:r w:rsidRPr="00920004">
          <w:rPr>
            <w:noProof/>
            <w:webHidden/>
            <w:rPrChange w:id="3378" w:author="phuong vu" w:date="2018-11-30T22:36:00Z">
              <w:rPr>
                <w:noProof/>
                <w:webHidden/>
              </w:rPr>
            </w:rPrChange>
          </w:rPr>
          <w:tab/>
        </w:r>
        <w:r w:rsidRPr="00920004">
          <w:rPr>
            <w:noProof/>
            <w:webHidden/>
            <w:rPrChange w:id="3379" w:author="phuong vu" w:date="2018-11-30T22:36:00Z">
              <w:rPr>
                <w:noProof/>
                <w:webHidden/>
              </w:rPr>
            </w:rPrChange>
          </w:rPr>
          <w:fldChar w:fldCharType="begin"/>
        </w:r>
        <w:r w:rsidRPr="00920004">
          <w:rPr>
            <w:noProof/>
            <w:webHidden/>
            <w:rPrChange w:id="3380" w:author="phuong vu" w:date="2018-11-30T22:36:00Z">
              <w:rPr>
                <w:noProof/>
                <w:webHidden/>
              </w:rPr>
            </w:rPrChange>
          </w:rPr>
          <w:instrText xml:space="preserve"> PAGEREF _Toc531380487 \h </w:instrText>
        </w:r>
        <w:r w:rsidRPr="00920004">
          <w:rPr>
            <w:noProof/>
            <w:webHidden/>
            <w:rPrChange w:id="3381" w:author="phuong vu" w:date="2018-11-30T22:36:00Z">
              <w:rPr>
                <w:noProof/>
                <w:webHidden/>
              </w:rPr>
            </w:rPrChange>
          </w:rPr>
        </w:r>
      </w:ins>
      <w:r w:rsidRPr="00920004">
        <w:rPr>
          <w:noProof/>
          <w:webHidden/>
          <w:rPrChange w:id="3382" w:author="phuong vu" w:date="2018-11-30T22:36:00Z">
            <w:rPr>
              <w:noProof/>
              <w:webHidden/>
            </w:rPr>
          </w:rPrChange>
        </w:rPr>
        <w:fldChar w:fldCharType="separate"/>
      </w:r>
      <w:ins w:id="3383" w:author="phuong vu" w:date="2018-11-30T22:32:00Z">
        <w:r w:rsidRPr="00920004">
          <w:rPr>
            <w:noProof/>
            <w:webHidden/>
            <w:rPrChange w:id="3384" w:author="phuong vu" w:date="2018-11-30T22:36:00Z">
              <w:rPr>
                <w:noProof/>
                <w:webHidden/>
              </w:rPr>
            </w:rPrChange>
          </w:rPr>
          <w:t>37</w:t>
        </w:r>
        <w:r w:rsidRPr="00920004">
          <w:rPr>
            <w:noProof/>
            <w:webHidden/>
            <w:rPrChange w:id="3385" w:author="phuong vu" w:date="2018-11-30T22:36:00Z">
              <w:rPr>
                <w:noProof/>
                <w:webHidden/>
              </w:rPr>
            </w:rPrChange>
          </w:rPr>
          <w:fldChar w:fldCharType="end"/>
        </w:r>
        <w:r w:rsidRPr="00920004">
          <w:rPr>
            <w:rStyle w:val="Hyperlink"/>
            <w:noProof/>
            <w:rPrChange w:id="3386" w:author="phuong vu" w:date="2018-11-30T22:36:00Z">
              <w:rPr>
                <w:rStyle w:val="Hyperlink"/>
                <w:noProof/>
              </w:rPr>
            </w:rPrChange>
          </w:rPr>
          <w:fldChar w:fldCharType="end"/>
        </w:r>
      </w:ins>
    </w:p>
    <w:p w14:paraId="4091D75D" w14:textId="49D01174" w:rsidR="00E35500" w:rsidRPr="00920004" w:rsidRDefault="00E35500">
      <w:pPr>
        <w:pStyle w:val="TableofFigures"/>
        <w:tabs>
          <w:tab w:val="right" w:leader="dot" w:pos="8777"/>
        </w:tabs>
        <w:rPr>
          <w:ins w:id="3387" w:author="phuong vu" w:date="2018-11-30T22:32:00Z"/>
          <w:rFonts w:asciiTheme="minorHAnsi" w:eastAsiaTheme="minorEastAsia" w:hAnsiTheme="minorHAnsi" w:cstheme="minorBidi"/>
          <w:noProof/>
          <w:sz w:val="22"/>
          <w:szCs w:val="22"/>
          <w:lang w:val="en-US"/>
          <w:rPrChange w:id="3388" w:author="phuong vu" w:date="2018-11-30T22:36:00Z">
            <w:rPr>
              <w:ins w:id="3389" w:author="phuong vu" w:date="2018-11-30T22:32:00Z"/>
              <w:rFonts w:asciiTheme="minorHAnsi" w:eastAsiaTheme="minorEastAsia" w:hAnsiTheme="minorHAnsi" w:cstheme="minorBidi"/>
              <w:noProof/>
              <w:sz w:val="22"/>
              <w:szCs w:val="22"/>
              <w:lang w:val="en-US"/>
            </w:rPr>
          </w:rPrChange>
        </w:rPr>
      </w:pPr>
      <w:ins w:id="3390" w:author="phuong vu" w:date="2018-11-30T22:32:00Z">
        <w:r w:rsidRPr="00920004">
          <w:rPr>
            <w:rStyle w:val="Hyperlink"/>
            <w:noProof/>
            <w:rPrChange w:id="3391" w:author="phuong vu" w:date="2018-11-30T22:36:00Z">
              <w:rPr>
                <w:rStyle w:val="Hyperlink"/>
                <w:noProof/>
              </w:rPr>
            </w:rPrChange>
          </w:rPr>
          <w:fldChar w:fldCharType="begin"/>
        </w:r>
        <w:r w:rsidRPr="00920004">
          <w:rPr>
            <w:rStyle w:val="Hyperlink"/>
            <w:noProof/>
            <w:rPrChange w:id="3392" w:author="phuong vu" w:date="2018-11-30T22:36:00Z">
              <w:rPr>
                <w:rStyle w:val="Hyperlink"/>
                <w:noProof/>
              </w:rPr>
            </w:rPrChange>
          </w:rPr>
          <w:instrText xml:space="preserve"> </w:instrText>
        </w:r>
        <w:r w:rsidRPr="00920004">
          <w:rPr>
            <w:noProof/>
            <w:rPrChange w:id="3393" w:author="phuong vu" w:date="2018-11-30T22:36:00Z">
              <w:rPr>
                <w:noProof/>
              </w:rPr>
            </w:rPrChange>
          </w:rPr>
          <w:instrText>HYPERLINK \l "_Toc531380488"</w:instrText>
        </w:r>
        <w:r w:rsidRPr="00920004">
          <w:rPr>
            <w:rStyle w:val="Hyperlink"/>
            <w:noProof/>
            <w:rPrChange w:id="3394" w:author="phuong vu" w:date="2018-11-30T22:36:00Z">
              <w:rPr>
                <w:rStyle w:val="Hyperlink"/>
                <w:noProof/>
              </w:rPr>
            </w:rPrChange>
          </w:rPr>
          <w:instrText xml:space="preserve"> </w:instrText>
        </w:r>
        <w:r w:rsidRPr="00920004">
          <w:rPr>
            <w:rStyle w:val="Hyperlink"/>
            <w:noProof/>
            <w:rPrChange w:id="3395" w:author="phuong vu" w:date="2018-11-30T22:36:00Z">
              <w:rPr>
                <w:rStyle w:val="Hyperlink"/>
                <w:noProof/>
              </w:rPr>
            </w:rPrChange>
          </w:rPr>
        </w:r>
        <w:r w:rsidRPr="00920004">
          <w:rPr>
            <w:rStyle w:val="Hyperlink"/>
            <w:noProof/>
            <w:rPrChange w:id="3396" w:author="phuong vu" w:date="2018-11-30T22:36:00Z">
              <w:rPr>
                <w:rStyle w:val="Hyperlink"/>
                <w:noProof/>
              </w:rPr>
            </w:rPrChange>
          </w:rPr>
          <w:fldChar w:fldCharType="separate"/>
        </w:r>
        <w:r w:rsidRPr="00920004">
          <w:rPr>
            <w:rStyle w:val="Hyperlink"/>
            <w:noProof/>
            <w:rPrChange w:id="3397" w:author="phuong vu" w:date="2018-11-30T22:36:00Z">
              <w:rPr>
                <w:rStyle w:val="Hyperlink"/>
                <w:noProof/>
              </w:rPr>
            </w:rPrChange>
          </w:rPr>
          <w:t>Hình 3.11 Giao diện các chức năng với trạng thái "đang chờ xử lí"</w:t>
        </w:r>
        <w:r w:rsidRPr="00920004">
          <w:rPr>
            <w:noProof/>
            <w:webHidden/>
            <w:rPrChange w:id="3398" w:author="phuong vu" w:date="2018-11-30T22:36:00Z">
              <w:rPr>
                <w:noProof/>
                <w:webHidden/>
              </w:rPr>
            </w:rPrChange>
          </w:rPr>
          <w:tab/>
        </w:r>
        <w:r w:rsidRPr="00920004">
          <w:rPr>
            <w:noProof/>
            <w:webHidden/>
            <w:rPrChange w:id="3399" w:author="phuong vu" w:date="2018-11-30T22:36:00Z">
              <w:rPr>
                <w:noProof/>
                <w:webHidden/>
              </w:rPr>
            </w:rPrChange>
          </w:rPr>
          <w:fldChar w:fldCharType="begin"/>
        </w:r>
        <w:r w:rsidRPr="00920004">
          <w:rPr>
            <w:noProof/>
            <w:webHidden/>
            <w:rPrChange w:id="3400" w:author="phuong vu" w:date="2018-11-30T22:36:00Z">
              <w:rPr>
                <w:noProof/>
                <w:webHidden/>
              </w:rPr>
            </w:rPrChange>
          </w:rPr>
          <w:instrText xml:space="preserve"> PAGEREF _Toc531380488 \h </w:instrText>
        </w:r>
        <w:r w:rsidRPr="00920004">
          <w:rPr>
            <w:noProof/>
            <w:webHidden/>
            <w:rPrChange w:id="3401" w:author="phuong vu" w:date="2018-11-30T22:36:00Z">
              <w:rPr>
                <w:noProof/>
                <w:webHidden/>
              </w:rPr>
            </w:rPrChange>
          </w:rPr>
        </w:r>
      </w:ins>
      <w:r w:rsidRPr="00920004">
        <w:rPr>
          <w:noProof/>
          <w:webHidden/>
          <w:rPrChange w:id="3402" w:author="phuong vu" w:date="2018-11-30T22:36:00Z">
            <w:rPr>
              <w:noProof/>
              <w:webHidden/>
            </w:rPr>
          </w:rPrChange>
        </w:rPr>
        <w:fldChar w:fldCharType="separate"/>
      </w:r>
      <w:ins w:id="3403" w:author="phuong vu" w:date="2018-11-30T22:32:00Z">
        <w:r w:rsidRPr="00920004">
          <w:rPr>
            <w:noProof/>
            <w:webHidden/>
            <w:rPrChange w:id="3404" w:author="phuong vu" w:date="2018-11-30T22:36:00Z">
              <w:rPr>
                <w:noProof/>
                <w:webHidden/>
              </w:rPr>
            </w:rPrChange>
          </w:rPr>
          <w:t>38</w:t>
        </w:r>
        <w:r w:rsidRPr="00920004">
          <w:rPr>
            <w:noProof/>
            <w:webHidden/>
            <w:rPrChange w:id="3405" w:author="phuong vu" w:date="2018-11-30T22:36:00Z">
              <w:rPr>
                <w:noProof/>
                <w:webHidden/>
              </w:rPr>
            </w:rPrChange>
          </w:rPr>
          <w:fldChar w:fldCharType="end"/>
        </w:r>
        <w:r w:rsidRPr="00920004">
          <w:rPr>
            <w:rStyle w:val="Hyperlink"/>
            <w:noProof/>
            <w:rPrChange w:id="3406" w:author="phuong vu" w:date="2018-11-30T22:36:00Z">
              <w:rPr>
                <w:rStyle w:val="Hyperlink"/>
                <w:noProof/>
              </w:rPr>
            </w:rPrChange>
          </w:rPr>
          <w:fldChar w:fldCharType="end"/>
        </w:r>
      </w:ins>
    </w:p>
    <w:p w14:paraId="35FFCFA5" w14:textId="574624C3" w:rsidR="00E35500" w:rsidRPr="00920004" w:rsidRDefault="00E35500">
      <w:pPr>
        <w:pStyle w:val="TableofFigures"/>
        <w:tabs>
          <w:tab w:val="right" w:leader="dot" w:pos="8777"/>
        </w:tabs>
        <w:rPr>
          <w:ins w:id="3407" w:author="phuong vu" w:date="2018-11-30T22:32:00Z"/>
          <w:rFonts w:asciiTheme="minorHAnsi" w:eastAsiaTheme="minorEastAsia" w:hAnsiTheme="minorHAnsi" w:cstheme="minorBidi"/>
          <w:noProof/>
          <w:sz w:val="22"/>
          <w:szCs w:val="22"/>
          <w:lang w:val="en-US"/>
          <w:rPrChange w:id="3408" w:author="phuong vu" w:date="2018-11-30T22:36:00Z">
            <w:rPr>
              <w:ins w:id="3409" w:author="phuong vu" w:date="2018-11-30T22:32:00Z"/>
              <w:rFonts w:asciiTheme="minorHAnsi" w:eastAsiaTheme="minorEastAsia" w:hAnsiTheme="minorHAnsi" w:cstheme="minorBidi"/>
              <w:noProof/>
              <w:sz w:val="22"/>
              <w:szCs w:val="22"/>
              <w:lang w:val="en-US"/>
            </w:rPr>
          </w:rPrChange>
        </w:rPr>
      </w:pPr>
      <w:ins w:id="3410" w:author="phuong vu" w:date="2018-11-30T22:32:00Z">
        <w:r w:rsidRPr="00920004">
          <w:rPr>
            <w:rStyle w:val="Hyperlink"/>
            <w:noProof/>
            <w:rPrChange w:id="3411" w:author="phuong vu" w:date="2018-11-30T22:36:00Z">
              <w:rPr>
                <w:rStyle w:val="Hyperlink"/>
                <w:noProof/>
              </w:rPr>
            </w:rPrChange>
          </w:rPr>
          <w:fldChar w:fldCharType="begin"/>
        </w:r>
        <w:r w:rsidRPr="00920004">
          <w:rPr>
            <w:rStyle w:val="Hyperlink"/>
            <w:noProof/>
            <w:rPrChange w:id="3412" w:author="phuong vu" w:date="2018-11-30T22:36:00Z">
              <w:rPr>
                <w:rStyle w:val="Hyperlink"/>
                <w:noProof/>
              </w:rPr>
            </w:rPrChange>
          </w:rPr>
          <w:instrText xml:space="preserve"> </w:instrText>
        </w:r>
        <w:r w:rsidRPr="00920004">
          <w:rPr>
            <w:noProof/>
            <w:rPrChange w:id="3413" w:author="phuong vu" w:date="2018-11-30T22:36:00Z">
              <w:rPr>
                <w:noProof/>
              </w:rPr>
            </w:rPrChange>
          </w:rPr>
          <w:instrText>HYPERLINK \l "_Toc531380489"</w:instrText>
        </w:r>
        <w:r w:rsidRPr="00920004">
          <w:rPr>
            <w:rStyle w:val="Hyperlink"/>
            <w:noProof/>
            <w:rPrChange w:id="3414" w:author="phuong vu" w:date="2018-11-30T22:36:00Z">
              <w:rPr>
                <w:rStyle w:val="Hyperlink"/>
                <w:noProof/>
              </w:rPr>
            </w:rPrChange>
          </w:rPr>
          <w:instrText xml:space="preserve"> </w:instrText>
        </w:r>
        <w:r w:rsidRPr="00920004">
          <w:rPr>
            <w:rStyle w:val="Hyperlink"/>
            <w:noProof/>
            <w:rPrChange w:id="3415" w:author="phuong vu" w:date="2018-11-30T22:36:00Z">
              <w:rPr>
                <w:rStyle w:val="Hyperlink"/>
                <w:noProof/>
              </w:rPr>
            </w:rPrChange>
          </w:rPr>
        </w:r>
        <w:r w:rsidRPr="00920004">
          <w:rPr>
            <w:rStyle w:val="Hyperlink"/>
            <w:noProof/>
            <w:rPrChange w:id="3416" w:author="phuong vu" w:date="2018-11-30T22:36:00Z">
              <w:rPr>
                <w:rStyle w:val="Hyperlink"/>
                <w:noProof/>
              </w:rPr>
            </w:rPrChange>
          </w:rPr>
          <w:fldChar w:fldCharType="separate"/>
        </w:r>
        <w:r w:rsidRPr="00920004">
          <w:rPr>
            <w:rStyle w:val="Hyperlink"/>
            <w:noProof/>
            <w:rPrChange w:id="3417" w:author="phuong vu" w:date="2018-11-30T22:36:00Z">
              <w:rPr>
                <w:rStyle w:val="Hyperlink"/>
                <w:noProof/>
              </w:rPr>
            </w:rPrChange>
          </w:rPr>
          <w:t>Hình 3.12</w:t>
        </w:r>
        <w:r w:rsidRPr="00920004">
          <w:rPr>
            <w:rStyle w:val="Hyperlink"/>
            <w:noProof/>
            <w:lang w:val="en-US"/>
            <w:rPrChange w:id="3418" w:author="phuong vu" w:date="2018-11-30T22:36:00Z">
              <w:rPr>
                <w:rStyle w:val="Hyperlink"/>
                <w:noProof/>
                <w:lang w:val="en-US"/>
              </w:rPr>
            </w:rPrChange>
          </w:rPr>
          <w:t xml:space="preserve"> Sơ đồ xử lí thay đổi trạng thái đơn hàng</w:t>
        </w:r>
        <w:r w:rsidRPr="00920004">
          <w:rPr>
            <w:noProof/>
            <w:webHidden/>
            <w:rPrChange w:id="3419" w:author="phuong vu" w:date="2018-11-30T22:36:00Z">
              <w:rPr>
                <w:noProof/>
                <w:webHidden/>
              </w:rPr>
            </w:rPrChange>
          </w:rPr>
          <w:tab/>
        </w:r>
        <w:r w:rsidRPr="00920004">
          <w:rPr>
            <w:noProof/>
            <w:webHidden/>
            <w:rPrChange w:id="3420" w:author="phuong vu" w:date="2018-11-30T22:36:00Z">
              <w:rPr>
                <w:noProof/>
                <w:webHidden/>
              </w:rPr>
            </w:rPrChange>
          </w:rPr>
          <w:fldChar w:fldCharType="begin"/>
        </w:r>
        <w:r w:rsidRPr="00920004">
          <w:rPr>
            <w:noProof/>
            <w:webHidden/>
            <w:rPrChange w:id="3421" w:author="phuong vu" w:date="2018-11-30T22:36:00Z">
              <w:rPr>
                <w:noProof/>
                <w:webHidden/>
              </w:rPr>
            </w:rPrChange>
          </w:rPr>
          <w:instrText xml:space="preserve"> PAGEREF _Toc531380489 \h </w:instrText>
        </w:r>
        <w:r w:rsidRPr="00920004">
          <w:rPr>
            <w:noProof/>
            <w:webHidden/>
            <w:rPrChange w:id="3422" w:author="phuong vu" w:date="2018-11-30T22:36:00Z">
              <w:rPr>
                <w:noProof/>
                <w:webHidden/>
              </w:rPr>
            </w:rPrChange>
          </w:rPr>
        </w:r>
      </w:ins>
      <w:r w:rsidRPr="00920004">
        <w:rPr>
          <w:noProof/>
          <w:webHidden/>
          <w:rPrChange w:id="3423" w:author="phuong vu" w:date="2018-11-30T22:36:00Z">
            <w:rPr>
              <w:noProof/>
              <w:webHidden/>
            </w:rPr>
          </w:rPrChange>
        </w:rPr>
        <w:fldChar w:fldCharType="separate"/>
      </w:r>
      <w:ins w:id="3424" w:author="phuong vu" w:date="2018-11-30T22:32:00Z">
        <w:r w:rsidRPr="00920004">
          <w:rPr>
            <w:noProof/>
            <w:webHidden/>
            <w:rPrChange w:id="3425" w:author="phuong vu" w:date="2018-11-30T22:36:00Z">
              <w:rPr>
                <w:noProof/>
                <w:webHidden/>
              </w:rPr>
            </w:rPrChange>
          </w:rPr>
          <w:t>39</w:t>
        </w:r>
        <w:r w:rsidRPr="00920004">
          <w:rPr>
            <w:noProof/>
            <w:webHidden/>
            <w:rPrChange w:id="3426" w:author="phuong vu" w:date="2018-11-30T22:36:00Z">
              <w:rPr>
                <w:noProof/>
                <w:webHidden/>
              </w:rPr>
            </w:rPrChange>
          </w:rPr>
          <w:fldChar w:fldCharType="end"/>
        </w:r>
        <w:r w:rsidRPr="00920004">
          <w:rPr>
            <w:rStyle w:val="Hyperlink"/>
            <w:noProof/>
            <w:rPrChange w:id="3427" w:author="phuong vu" w:date="2018-11-30T22:36:00Z">
              <w:rPr>
                <w:rStyle w:val="Hyperlink"/>
                <w:noProof/>
              </w:rPr>
            </w:rPrChange>
          </w:rPr>
          <w:fldChar w:fldCharType="end"/>
        </w:r>
      </w:ins>
    </w:p>
    <w:p w14:paraId="31CDC402" w14:textId="10475BE5" w:rsidR="00E35500" w:rsidRPr="00920004" w:rsidRDefault="00E35500">
      <w:pPr>
        <w:pStyle w:val="TableofFigures"/>
        <w:tabs>
          <w:tab w:val="right" w:leader="dot" w:pos="8777"/>
        </w:tabs>
        <w:rPr>
          <w:ins w:id="3428" w:author="phuong vu" w:date="2018-11-30T22:32:00Z"/>
          <w:rFonts w:asciiTheme="minorHAnsi" w:eastAsiaTheme="minorEastAsia" w:hAnsiTheme="minorHAnsi" w:cstheme="minorBidi"/>
          <w:noProof/>
          <w:sz w:val="22"/>
          <w:szCs w:val="22"/>
          <w:lang w:val="en-US"/>
          <w:rPrChange w:id="3429" w:author="phuong vu" w:date="2018-11-30T22:36:00Z">
            <w:rPr>
              <w:ins w:id="3430" w:author="phuong vu" w:date="2018-11-30T22:32:00Z"/>
              <w:rFonts w:asciiTheme="minorHAnsi" w:eastAsiaTheme="minorEastAsia" w:hAnsiTheme="minorHAnsi" w:cstheme="minorBidi"/>
              <w:noProof/>
              <w:sz w:val="22"/>
              <w:szCs w:val="22"/>
              <w:lang w:val="en-US"/>
            </w:rPr>
          </w:rPrChange>
        </w:rPr>
      </w:pPr>
      <w:ins w:id="3431" w:author="phuong vu" w:date="2018-11-30T22:32:00Z">
        <w:r w:rsidRPr="00920004">
          <w:rPr>
            <w:rStyle w:val="Hyperlink"/>
            <w:noProof/>
            <w:rPrChange w:id="3432" w:author="phuong vu" w:date="2018-11-30T22:36:00Z">
              <w:rPr>
                <w:rStyle w:val="Hyperlink"/>
                <w:noProof/>
              </w:rPr>
            </w:rPrChange>
          </w:rPr>
          <w:fldChar w:fldCharType="begin"/>
        </w:r>
        <w:r w:rsidRPr="00920004">
          <w:rPr>
            <w:rStyle w:val="Hyperlink"/>
            <w:noProof/>
            <w:rPrChange w:id="3433" w:author="phuong vu" w:date="2018-11-30T22:36:00Z">
              <w:rPr>
                <w:rStyle w:val="Hyperlink"/>
                <w:noProof/>
              </w:rPr>
            </w:rPrChange>
          </w:rPr>
          <w:instrText xml:space="preserve"> </w:instrText>
        </w:r>
        <w:r w:rsidRPr="00920004">
          <w:rPr>
            <w:noProof/>
            <w:rPrChange w:id="3434" w:author="phuong vu" w:date="2018-11-30T22:36:00Z">
              <w:rPr>
                <w:noProof/>
              </w:rPr>
            </w:rPrChange>
          </w:rPr>
          <w:instrText>HYPERLINK \l "_Toc531380490"</w:instrText>
        </w:r>
        <w:r w:rsidRPr="00920004">
          <w:rPr>
            <w:rStyle w:val="Hyperlink"/>
            <w:noProof/>
            <w:rPrChange w:id="3435" w:author="phuong vu" w:date="2018-11-30T22:36:00Z">
              <w:rPr>
                <w:rStyle w:val="Hyperlink"/>
                <w:noProof/>
              </w:rPr>
            </w:rPrChange>
          </w:rPr>
          <w:instrText xml:space="preserve"> </w:instrText>
        </w:r>
        <w:r w:rsidRPr="00920004">
          <w:rPr>
            <w:rStyle w:val="Hyperlink"/>
            <w:noProof/>
            <w:rPrChange w:id="3436" w:author="phuong vu" w:date="2018-11-30T22:36:00Z">
              <w:rPr>
                <w:rStyle w:val="Hyperlink"/>
                <w:noProof/>
              </w:rPr>
            </w:rPrChange>
          </w:rPr>
        </w:r>
        <w:r w:rsidRPr="00920004">
          <w:rPr>
            <w:rStyle w:val="Hyperlink"/>
            <w:noProof/>
            <w:rPrChange w:id="3437" w:author="phuong vu" w:date="2018-11-30T22:36:00Z">
              <w:rPr>
                <w:rStyle w:val="Hyperlink"/>
                <w:noProof/>
              </w:rPr>
            </w:rPrChange>
          </w:rPr>
          <w:fldChar w:fldCharType="separate"/>
        </w:r>
        <w:r w:rsidRPr="00920004">
          <w:rPr>
            <w:rStyle w:val="Hyperlink"/>
            <w:noProof/>
            <w:rPrChange w:id="3438" w:author="phuong vu" w:date="2018-11-30T22:36:00Z">
              <w:rPr>
                <w:rStyle w:val="Hyperlink"/>
                <w:noProof/>
              </w:rPr>
            </w:rPrChange>
          </w:rPr>
          <w:t>Hình 3.13 Giao diện thực hiện chức năng tạo hóa đơn cho đơn hàng</w:t>
        </w:r>
        <w:r w:rsidRPr="00920004">
          <w:rPr>
            <w:noProof/>
            <w:webHidden/>
            <w:rPrChange w:id="3439" w:author="phuong vu" w:date="2018-11-30T22:36:00Z">
              <w:rPr>
                <w:noProof/>
                <w:webHidden/>
              </w:rPr>
            </w:rPrChange>
          </w:rPr>
          <w:tab/>
        </w:r>
        <w:r w:rsidRPr="00920004">
          <w:rPr>
            <w:noProof/>
            <w:webHidden/>
            <w:rPrChange w:id="3440" w:author="phuong vu" w:date="2018-11-30T22:36:00Z">
              <w:rPr>
                <w:noProof/>
                <w:webHidden/>
              </w:rPr>
            </w:rPrChange>
          </w:rPr>
          <w:fldChar w:fldCharType="begin"/>
        </w:r>
        <w:r w:rsidRPr="00920004">
          <w:rPr>
            <w:noProof/>
            <w:webHidden/>
            <w:rPrChange w:id="3441" w:author="phuong vu" w:date="2018-11-30T22:36:00Z">
              <w:rPr>
                <w:noProof/>
                <w:webHidden/>
              </w:rPr>
            </w:rPrChange>
          </w:rPr>
          <w:instrText xml:space="preserve"> PAGEREF _Toc531380490 \h </w:instrText>
        </w:r>
        <w:r w:rsidRPr="00920004">
          <w:rPr>
            <w:noProof/>
            <w:webHidden/>
            <w:rPrChange w:id="3442" w:author="phuong vu" w:date="2018-11-30T22:36:00Z">
              <w:rPr>
                <w:noProof/>
                <w:webHidden/>
              </w:rPr>
            </w:rPrChange>
          </w:rPr>
        </w:r>
      </w:ins>
      <w:r w:rsidRPr="00920004">
        <w:rPr>
          <w:noProof/>
          <w:webHidden/>
          <w:rPrChange w:id="3443" w:author="phuong vu" w:date="2018-11-30T22:36:00Z">
            <w:rPr>
              <w:noProof/>
              <w:webHidden/>
            </w:rPr>
          </w:rPrChange>
        </w:rPr>
        <w:fldChar w:fldCharType="separate"/>
      </w:r>
      <w:ins w:id="3444" w:author="phuong vu" w:date="2018-11-30T22:32:00Z">
        <w:r w:rsidRPr="00920004">
          <w:rPr>
            <w:noProof/>
            <w:webHidden/>
            <w:rPrChange w:id="3445" w:author="phuong vu" w:date="2018-11-30T22:36:00Z">
              <w:rPr>
                <w:noProof/>
                <w:webHidden/>
              </w:rPr>
            </w:rPrChange>
          </w:rPr>
          <w:t>40</w:t>
        </w:r>
        <w:r w:rsidRPr="00920004">
          <w:rPr>
            <w:noProof/>
            <w:webHidden/>
            <w:rPrChange w:id="3446" w:author="phuong vu" w:date="2018-11-30T22:36:00Z">
              <w:rPr>
                <w:noProof/>
                <w:webHidden/>
              </w:rPr>
            </w:rPrChange>
          </w:rPr>
          <w:fldChar w:fldCharType="end"/>
        </w:r>
        <w:r w:rsidRPr="00920004">
          <w:rPr>
            <w:rStyle w:val="Hyperlink"/>
            <w:noProof/>
            <w:rPrChange w:id="3447" w:author="phuong vu" w:date="2018-11-30T22:36:00Z">
              <w:rPr>
                <w:rStyle w:val="Hyperlink"/>
                <w:noProof/>
              </w:rPr>
            </w:rPrChange>
          </w:rPr>
          <w:fldChar w:fldCharType="end"/>
        </w:r>
      </w:ins>
    </w:p>
    <w:p w14:paraId="3DE55D1D" w14:textId="17DCE900" w:rsidR="00E35500" w:rsidRPr="00920004" w:rsidRDefault="00E35500">
      <w:pPr>
        <w:pStyle w:val="TableofFigures"/>
        <w:tabs>
          <w:tab w:val="right" w:leader="dot" w:pos="8777"/>
        </w:tabs>
        <w:rPr>
          <w:ins w:id="3448" w:author="phuong vu" w:date="2018-11-30T22:32:00Z"/>
          <w:rFonts w:asciiTheme="minorHAnsi" w:eastAsiaTheme="minorEastAsia" w:hAnsiTheme="minorHAnsi" w:cstheme="minorBidi"/>
          <w:noProof/>
          <w:sz w:val="22"/>
          <w:szCs w:val="22"/>
          <w:lang w:val="en-US"/>
          <w:rPrChange w:id="3449" w:author="phuong vu" w:date="2018-11-30T22:36:00Z">
            <w:rPr>
              <w:ins w:id="3450" w:author="phuong vu" w:date="2018-11-30T22:32:00Z"/>
              <w:rFonts w:asciiTheme="minorHAnsi" w:eastAsiaTheme="minorEastAsia" w:hAnsiTheme="minorHAnsi" w:cstheme="minorBidi"/>
              <w:noProof/>
              <w:sz w:val="22"/>
              <w:szCs w:val="22"/>
              <w:lang w:val="en-US"/>
            </w:rPr>
          </w:rPrChange>
        </w:rPr>
      </w:pPr>
      <w:ins w:id="3451" w:author="phuong vu" w:date="2018-11-30T22:32:00Z">
        <w:r w:rsidRPr="00920004">
          <w:rPr>
            <w:rStyle w:val="Hyperlink"/>
            <w:noProof/>
            <w:rPrChange w:id="3452" w:author="phuong vu" w:date="2018-11-30T22:36:00Z">
              <w:rPr>
                <w:rStyle w:val="Hyperlink"/>
                <w:noProof/>
              </w:rPr>
            </w:rPrChange>
          </w:rPr>
          <w:fldChar w:fldCharType="begin"/>
        </w:r>
        <w:r w:rsidRPr="00920004">
          <w:rPr>
            <w:rStyle w:val="Hyperlink"/>
            <w:noProof/>
            <w:rPrChange w:id="3453" w:author="phuong vu" w:date="2018-11-30T22:36:00Z">
              <w:rPr>
                <w:rStyle w:val="Hyperlink"/>
                <w:noProof/>
              </w:rPr>
            </w:rPrChange>
          </w:rPr>
          <w:instrText xml:space="preserve"> </w:instrText>
        </w:r>
        <w:r w:rsidRPr="00920004">
          <w:rPr>
            <w:noProof/>
            <w:rPrChange w:id="3454" w:author="phuong vu" w:date="2018-11-30T22:36:00Z">
              <w:rPr>
                <w:noProof/>
              </w:rPr>
            </w:rPrChange>
          </w:rPr>
          <w:instrText>HYPERLINK \l "_Toc531380491"</w:instrText>
        </w:r>
        <w:r w:rsidRPr="00920004">
          <w:rPr>
            <w:rStyle w:val="Hyperlink"/>
            <w:noProof/>
            <w:rPrChange w:id="3455" w:author="phuong vu" w:date="2018-11-30T22:36:00Z">
              <w:rPr>
                <w:rStyle w:val="Hyperlink"/>
                <w:noProof/>
              </w:rPr>
            </w:rPrChange>
          </w:rPr>
          <w:instrText xml:space="preserve"> </w:instrText>
        </w:r>
        <w:r w:rsidRPr="00920004">
          <w:rPr>
            <w:rStyle w:val="Hyperlink"/>
            <w:noProof/>
            <w:rPrChange w:id="3456" w:author="phuong vu" w:date="2018-11-30T22:36:00Z">
              <w:rPr>
                <w:rStyle w:val="Hyperlink"/>
                <w:noProof/>
              </w:rPr>
            </w:rPrChange>
          </w:rPr>
        </w:r>
        <w:r w:rsidRPr="00920004">
          <w:rPr>
            <w:rStyle w:val="Hyperlink"/>
            <w:noProof/>
            <w:rPrChange w:id="3457" w:author="phuong vu" w:date="2018-11-30T22:36:00Z">
              <w:rPr>
                <w:rStyle w:val="Hyperlink"/>
                <w:noProof/>
              </w:rPr>
            </w:rPrChange>
          </w:rPr>
          <w:fldChar w:fldCharType="separate"/>
        </w:r>
        <w:r w:rsidRPr="00920004">
          <w:rPr>
            <w:rStyle w:val="Hyperlink"/>
            <w:noProof/>
            <w:rPrChange w:id="3458" w:author="phuong vu" w:date="2018-11-30T22:36:00Z">
              <w:rPr>
                <w:rStyle w:val="Hyperlink"/>
                <w:noProof/>
              </w:rPr>
            </w:rPrChange>
          </w:rPr>
          <w:t>Hình 3.14 Giao diện xem hóa đơn của đơn hàng</w:t>
        </w:r>
        <w:r w:rsidRPr="00920004">
          <w:rPr>
            <w:noProof/>
            <w:webHidden/>
            <w:rPrChange w:id="3459" w:author="phuong vu" w:date="2018-11-30T22:36:00Z">
              <w:rPr>
                <w:noProof/>
                <w:webHidden/>
              </w:rPr>
            </w:rPrChange>
          </w:rPr>
          <w:tab/>
        </w:r>
        <w:r w:rsidRPr="00920004">
          <w:rPr>
            <w:noProof/>
            <w:webHidden/>
            <w:rPrChange w:id="3460" w:author="phuong vu" w:date="2018-11-30T22:36:00Z">
              <w:rPr>
                <w:noProof/>
                <w:webHidden/>
              </w:rPr>
            </w:rPrChange>
          </w:rPr>
          <w:fldChar w:fldCharType="begin"/>
        </w:r>
        <w:r w:rsidRPr="00920004">
          <w:rPr>
            <w:noProof/>
            <w:webHidden/>
            <w:rPrChange w:id="3461" w:author="phuong vu" w:date="2018-11-30T22:36:00Z">
              <w:rPr>
                <w:noProof/>
                <w:webHidden/>
              </w:rPr>
            </w:rPrChange>
          </w:rPr>
          <w:instrText xml:space="preserve"> PAGEREF _Toc531380491 \h </w:instrText>
        </w:r>
        <w:r w:rsidRPr="00920004">
          <w:rPr>
            <w:noProof/>
            <w:webHidden/>
            <w:rPrChange w:id="3462" w:author="phuong vu" w:date="2018-11-30T22:36:00Z">
              <w:rPr>
                <w:noProof/>
                <w:webHidden/>
              </w:rPr>
            </w:rPrChange>
          </w:rPr>
        </w:r>
      </w:ins>
      <w:r w:rsidRPr="00920004">
        <w:rPr>
          <w:noProof/>
          <w:webHidden/>
          <w:rPrChange w:id="3463" w:author="phuong vu" w:date="2018-11-30T22:36:00Z">
            <w:rPr>
              <w:noProof/>
              <w:webHidden/>
            </w:rPr>
          </w:rPrChange>
        </w:rPr>
        <w:fldChar w:fldCharType="separate"/>
      </w:r>
      <w:ins w:id="3464" w:author="phuong vu" w:date="2018-11-30T22:32:00Z">
        <w:r w:rsidRPr="00920004">
          <w:rPr>
            <w:noProof/>
            <w:webHidden/>
            <w:rPrChange w:id="3465" w:author="phuong vu" w:date="2018-11-30T22:36:00Z">
              <w:rPr>
                <w:noProof/>
                <w:webHidden/>
              </w:rPr>
            </w:rPrChange>
          </w:rPr>
          <w:t>41</w:t>
        </w:r>
        <w:r w:rsidRPr="00920004">
          <w:rPr>
            <w:noProof/>
            <w:webHidden/>
            <w:rPrChange w:id="3466" w:author="phuong vu" w:date="2018-11-30T22:36:00Z">
              <w:rPr>
                <w:noProof/>
                <w:webHidden/>
              </w:rPr>
            </w:rPrChange>
          </w:rPr>
          <w:fldChar w:fldCharType="end"/>
        </w:r>
        <w:r w:rsidRPr="00920004">
          <w:rPr>
            <w:rStyle w:val="Hyperlink"/>
            <w:noProof/>
            <w:rPrChange w:id="3467" w:author="phuong vu" w:date="2018-11-30T22:36:00Z">
              <w:rPr>
                <w:rStyle w:val="Hyperlink"/>
                <w:noProof/>
              </w:rPr>
            </w:rPrChange>
          </w:rPr>
          <w:fldChar w:fldCharType="end"/>
        </w:r>
      </w:ins>
    </w:p>
    <w:p w14:paraId="2331F9F4" w14:textId="38941BBC" w:rsidR="00E35500" w:rsidRPr="00920004" w:rsidRDefault="00E35500">
      <w:pPr>
        <w:pStyle w:val="TableofFigures"/>
        <w:tabs>
          <w:tab w:val="right" w:leader="dot" w:pos="8777"/>
        </w:tabs>
        <w:rPr>
          <w:ins w:id="3468" w:author="phuong vu" w:date="2018-11-30T22:32:00Z"/>
          <w:rFonts w:asciiTheme="minorHAnsi" w:eastAsiaTheme="minorEastAsia" w:hAnsiTheme="minorHAnsi" w:cstheme="minorBidi"/>
          <w:noProof/>
          <w:sz w:val="22"/>
          <w:szCs w:val="22"/>
          <w:lang w:val="en-US"/>
          <w:rPrChange w:id="3469" w:author="phuong vu" w:date="2018-11-30T22:36:00Z">
            <w:rPr>
              <w:ins w:id="3470" w:author="phuong vu" w:date="2018-11-30T22:32:00Z"/>
              <w:rFonts w:asciiTheme="minorHAnsi" w:eastAsiaTheme="minorEastAsia" w:hAnsiTheme="minorHAnsi" w:cstheme="minorBidi"/>
              <w:noProof/>
              <w:sz w:val="22"/>
              <w:szCs w:val="22"/>
              <w:lang w:val="en-US"/>
            </w:rPr>
          </w:rPrChange>
        </w:rPr>
      </w:pPr>
      <w:ins w:id="3471" w:author="phuong vu" w:date="2018-11-30T22:32:00Z">
        <w:r w:rsidRPr="00920004">
          <w:rPr>
            <w:rStyle w:val="Hyperlink"/>
            <w:noProof/>
            <w:rPrChange w:id="3472" w:author="phuong vu" w:date="2018-11-30T22:36:00Z">
              <w:rPr>
                <w:rStyle w:val="Hyperlink"/>
                <w:noProof/>
              </w:rPr>
            </w:rPrChange>
          </w:rPr>
          <w:fldChar w:fldCharType="begin"/>
        </w:r>
        <w:r w:rsidRPr="00920004">
          <w:rPr>
            <w:rStyle w:val="Hyperlink"/>
            <w:noProof/>
            <w:rPrChange w:id="3473" w:author="phuong vu" w:date="2018-11-30T22:36:00Z">
              <w:rPr>
                <w:rStyle w:val="Hyperlink"/>
                <w:noProof/>
              </w:rPr>
            </w:rPrChange>
          </w:rPr>
          <w:instrText xml:space="preserve"> </w:instrText>
        </w:r>
        <w:r w:rsidRPr="00920004">
          <w:rPr>
            <w:noProof/>
            <w:rPrChange w:id="3474" w:author="phuong vu" w:date="2018-11-30T22:36:00Z">
              <w:rPr>
                <w:noProof/>
              </w:rPr>
            </w:rPrChange>
          </w:rPr>
          <w:instrText>HYPERLINK \l "_Toc531380492"</w:instrText>
        </w:r>
        <w:r w:rsidRPr="00920004">
          <w:rPr>
            <w:rStyle w:val="Hyperlink"/>
            <w:noProof/>
            <w:rPrChange w:id="3475" w:author="phuong vu" w:date="2018-11-30T22:36:00Z">
              <w:rPr>
                <w:rStyle w:val="Hyperlink"/>
                <w:noProof/>
              </w:rPr>
            </w:rPrChange>
          </w:rPr>
          <w:instrText xml:space="preserve"> </w:instrText>
        </w:r>
        <w:r w:rsidRPr="00920004">
          <w:rPr>
            <w:rStyle w:val="Hyperlink"/>
            <w:noProof/>
            <w:rPrChange w:id="3476" w:author="phuong vu" w:date="2018-11-30T22:36:00Z">
              <w:rPr>
                <w:rStyle w:val="Hyperlink"/>
                <w:noProof/>
              </w:rPr>
            </w:rPrChange>
          </w:rPr>
        </w:r>
        <w:r w:rsidRPr="00920004">
          <w:rPr>
            <w:rStyle w:val="Hyperlink"/>
            <w:noProof/>
            <w:rPrChange w:id="3477" w:author="phuong vu" w:date="2018-11-30T22:36:00Z">
              <w:rPr>
                <w:rStyle w:val="Hyperlink"/>
                <w:noProof/>
              </w:rPr>
            </w:rPrChange>
          </w:rPr>
          <w:fldChar w:fldCharType="separate"/>
        </w:r>
        <w:r w:rsidRPr="00920004">
          <w:rPr>
            <w:rStyle w:val="Hyperlink"/>
            <w:noProof/>
            <w:rPrChange w:id="3478" w:author="phuong vu" w:date="2018-11-30T22:36:00Z">
              <w:rPr>
                <w:rStyle w:val="Hyperlink"/>
                <w:noProof/>
              </w:rPr>
            </w:rPrChange>
          </w:rPr>
          <w:t>Hình 3.15</w:t>
        </w:r>
        <w:r w:rsidRPr="00920004">
          <w:rPr>
            <w:rStyle w:val="Hyperlink"/>
            <w:noProof/>
            <w:lang w:val="en-US"/>
            <w:rPrChange w:id="3479" w:author="phuong vu" w:date="2018-11-30T22:36:00Z">
              <w:rPr>
                <w:rStyle w:val="Hyperlink"/>
                <w:noProof/>
                <w:lang w:val="en-US"/>
              </w:rPr>
            </w:rPrChange>
          </w:rPr>
          <w:t xml:space="preserve"> Sơ đồ xử lí tạo hóa đơn đơn hàng</w:t>
        </w:r>
        <w:r w:rsidRPr="00920004">
          <w:rPr>
            <w:noProof/>
            <w:webHidden/>
            <w:rPrChange w:id="3480" w:author="phuong vu" w:date="2018-11-30T22:36:00Z">
              <w:rPr>
                <w:noProof/>
                <w:webHidden/>
              </w:rPr>
            </w:rPrChange>
          </w:rPr>
          <w:tab/>
        </w:r>
        <w:r w:rsidRPr="00920004">
          <w:rPr>
            <w:noProof/>
            <w:webHidden/>
            <w:rPrChange w:id="3481" w:author="phuong vu" w:date="2018-11-30T22:36:00Z">
              <w:rPr>
                <w:noProof/>
                <w:webHidden/>
              </w:rPr>
            </w:rPrChange>
          </w:rPr>
          <w:fldChar w:fldCharType="begin"/>
        </w:r>
        <w:r w:rsidRPr="00920004">
          <w:rPr>
            <w:noProof/>
            <w:webHidden/>
            <w:rPrChange w:id="3482" w:author="phuong vu" w:date="2018-11-30T22:36:00Z">
              <w:rPr>
                <w:noProof/>
                <w:webHidden/>
              </w:rPr>
            </w:rPrChange>
          </w:rPr>
          <w:instrText xml:space="preserve"> PAGEREF _Toc531380492 \h </w:instrText>
        </w:r>
        <w:r w:rsidRPr="00920004">
          <w:rPr>
            <w:noProof/>
            <w:webHidden/>
            <w:rPrChange w:id="3483" w:author="phuong vu" w:date="2018-11-30T22:36:00Z">
              <w:rPr>
                <w:noProof/>
                <w:webHidden/>
              </w:rPr>
            </w:rPrChange>
          </w:rPr>
        </w:r>
      </w:ins>
      <w:r w:rsidRPr="00920004">
        <w:rPr>
          <w:noProof/>
          <w:webHidden/>
          <w:rPrChange w:id="3484" w:author="phuong vu" w:date="2018-11-30T22:36:00Z">
            <w:rPr>
              <w:noProof/>
              <w:webHidden/>
            </w:rPr>
          </w:rPrChange>
        </w:rPr>
        <w:fldChar w:fldCharType="separate"/>
      </w:r>
      <w:ins w:id="3485" w:author="phuong vu" w:date="2018-11-30T22:32:00Z">
        <w:r w:rsidRPr="00920004">
          <w:rPr>
            <w:noProof/>
            <w:webHidden/>
            <w:rPrChange w:id="3486" w:author="phuong vu" w:date="2018-11-30T22:36:00Z">
              <w:rPr>
                <w:noProof/>
                <w:webHidden/>
              </w:rPr>
            </w:rPrChange>
          </w:rPr>
          <w:t>42</w:t>
        </w:r>
        <w:r w:rsidRPr="00920004">
          <w:rPr>
            <w:noProof/>
            <w:webHidden/>
            <w:rPrChange w:id="3487" w:author="phuong vu" w:date="2018-11-30T22:36:00Z">
              <w:rPr>
                <w:noProof/>
                <w:webHidden/>
              </w:rPr>
            </w:rPrChange>
          </w:rPr>
          <w:fldChar w:fldCharType="end"/>
        </w:r>
        <w:r w:rsidRPr="00920004">
          <w:rPr>
            <w:rStyle w:val="Hyperlink"/>
            <w:noProof/>
            <w:rPrChange w:id="3488" w:author="phuong vu" w:date="2018-11-30T22:36:00Z">
              <w:rPr>
                <w:rStyle w:val="Hyperlink"/>
                <w:noProof/>
              </w:rPr>
            </w:rPrChange>
          </w:rPr>
          <w:fldChar w:fldCharType="end"/>
        </w:r>
      </w:ins>
    </w:p>
    <w:p w14:paraId="4F4EC601" w14:textId="57F960D2" w:rsidR="00E35500" w:rsidRPr="00920004" w:rsidRDefault="00E35500">
      <w:pPr>
        <w:pStyle w:val="TableofFigures"/>
        <w:tabs>
          <w:tab w:val="right" w:leader="dot" w:pos="8777"/>
        </w:tabs>
        <w:rPr>
          <w:ins w:id="3489" w:author="phuong vu" w:date="2018-11-30T22:32:00Z"/>
          <w:rFonts w:asciiTheme="minorHAnsi" w:eastAsiaTheme="minorEastAsia" w:hAnsiTheme="minorHAnsi" w:cstheme="minorBidi"/>
          <w:noProof/>
          <w:sz w:val="22"/>
          <w:szCs w:val="22"/>
          <w:lang w:val="en-US"/>
          <w:rPrChange w:id="3490" w:author="phuong vu" w:date="2018-11-30T22:36:00Z">
            <w:rPr>
              <w:ins w:id="3491" w:author="phuong vu" w:date="2018-11-30T22:32:00Z"/>
              <w:rFonts w:asciiTheme="minorHAnsi" w:eastAsiaTheme="minorEastAsia" w:hAnsiTheme="minorHAnsi" w:cstheme="minorBidi"/>
              <w:noProof/>
              <w:sz w:val="22"/>
              <w:szCs w:val="22"/>
              <w:lang w:val="en-US"/>
            </w:rPr>
          </w:rPrChange>
        </w:rPr>
      </w:pPr>
      <w:ins w:id="3492" w:author="phuong vu" w:date="2018-11-30T22:32:00Z">
        <w:r w:rsidRPr="00920004">
          <w:rPr>
            <w:rStyle w:val="Hyperlink"/>
            <w:noProof/>
            <w:rPrChange w:id="3493" w:author="phuong vu" w:date="2018-11-30T22:36:00Z">
              <w:rPr>
                <w:rStyle w:val="Hyperlink"/>
                <w:noProof/>
              </w:rPr>
            </w:rPrChange>
          </w:rPr>
          <w:fldChar w:fldCharType="begin"/>
        </w:r>
        <w:r w:rsidRPr="00920004">
          <w:rPr>
            <w:rStyle w:val="Hyperlink"/>
            <w:noProof/>
            <w:rPrChange w:id="3494" w:author="phuong vu" w:date="2018-11-30T22:36:00Z">
              <w:rPr>
                <w:rStyle w:val="Hyperlink"/>
                <w:noProof/>
              </w:rPr>
            </w:rPrChange>
          </w:rPr>
          <w:instrText xml:space="preserve"> </w:instrText>
        </w:r>
        <w:r w:rsidRPr="00920004">
          <w:rPr>
            <w:noProof/>
            <w:rPrChange w:id="3495" w:author="phuong vu" w:date="2018-11-30T22:36:00Z">
              <w:rPr>
                <w:noProof/>
              </w:rPr>
            </w:rPrChange>
          </w:rPr>
          <w:instrText>HYPERLINK \l "_Toc531380493"</w:instrText>
        </w:r>
        <w:r w:rsidRPr="00920004">
          <w:rPr>
            <w:rStyle w:val="Hyperlink"/>
            <w:noProof/>
            <w:rPrChange w:id="3496" w:author="phuong vu" w:date="2018-11-30T22:36:00Z">
              <w:rPr>
                <w:rStyle w:val="Hyperlink"/>
                <w:noProof/>
              </w:rPr>
            </w:rPrChange>
          </w:rPr>
          <w:instrText xml:space="preserve"> </w:instrText>
        </w:r>
        <w:r w:rsidRPr="00920004">
          <w:rPr>
            <w:rStyle w:val="Hyperlink"/>
            <w:noProof/>
            <w:rPrChange w:id="3497" w:author="phuong vu" w:date="2018-11-30T22:36:00Z">
              <w:rPr>
                <w:rStyle w:val="Hyperlink"/>
                <w:noProof/>
              </w:rPr>
            </w:rPrChange>
          </w:rPr>
        </w:r>
        <w:r w:rsidRPr="00920004">
          <w:rPr>
            <w:rStyle w:val="Hyperlink"/>
            <w:noProof/>
            <w:rPrChange w:id="3498" w:author="phuong vu" w:date="2018-11-30T22:36:00Z">
              <w:rPr>
                <w:rStyle w:val="Hyperlink"/>
                <w:noProof/>
              </w:rPr>
            </w:rPrChange>
          </w:rPr>
          <w:fldChar w:fldCharType="separate"/>
        </w:r>
        <w:r w:rsidRPr="00920004">
          <w:rPr>
            <w:rStyle w:val="Hyperlink"/>
            <w:noProof/>
            <w:rPrChange w:id="3499" w:author="phuong vu" w:date="2018-11-30T22:36:00Z">
              <w:rPr>
                <w:rStyle w:val="Hyperlink"/>
                <w:noProof/>
              </w:rPr>
            </w:rPrChange>
          </w:rPr>
          <w:t>Hình 3.16 Giao diện cập nhật thông tin hóa đơn</w:t>
        </w:r>
        <w:r w:rsidRPr="00920004">
          <w:rPr>
            <w:noProof/>
            <w:webHidden/>
            <w:rPrChange w:id="3500" w:author="phuong vu" w:date="2018-11-30T22:36:00Z">
              <w:rPr>
                <w:noProof/>
                <w:webHidden/>
              </w:rPr>
            </w:rPrChange>
          </w:rPr>
          <w:tab/>
        </w:r>
        <w:r w:rsidRPr="00920004">
          <w:rPr>
            <w:noProof/>
            <w:webHidden/>
            <w:rPrChange w:id="3501" w:author="phuong vu" w:date="2018-11-30T22:36:00Z">
              <w:rPr>
                <w:noProof/>
                <w:webHidden/>
              </w:rPr>
            </w:rPrChange>
          </w:rPr>
          <w:fldChar w:fldCharType="begin"/>
        </w:r>
        <w:r w:rsidRPr="00920004">
          <w:rPr>
            <w:noProof/>
            <w:webHidden/>
            <w:rPrChange w:id="3502" w:author="phuong vu" w:date="2018-11-30T22:36:00Z">
              <w:rPr>
                <w:noProof/>
                <w:webHidden/>
              </w:rPr>
            </w:rPrChange>
          </w:rPr>
          <w:instrText xml:space="preserve"> PAGEREF _Toc531380493 \h </w:instrText>
        </w:r>
        <w:r w:rsidRPr="00920004">
          <w:rPr>
            <w:noProof/>
            <w:webHidden/>
            <w:rPrChange w:id="3503" w:author="phuong vu" w:date="2018-11-30T22:36:00Z">
              <w:rPr>
                <w:noProof/>
                <w:webHidden/>
              </w:rPr>
            </w:rPrChange>
          </w:rPr>
        </w:r>
      </w:ins>
      <w:r w:rsidRPr="00920004">
        <w:rPr>
          <w:noProof/>
          <w:webHidden/>
          <w:rPrChange w:id="3504" w:author="phuong vu" w:date="2018-11-30T22:36:00Z">
            <w:rPr>
              <w:noProof/>
              <w:webHidden/>
            </w:rPr>
          </w:rPrChange>
        </w:rPr>
        <w:fldChar w:fldCharType="separate"/>
      </w:r>
      <w:ins w:id="3505" w:author="phuong vu" w:date="2018-11-30T22:32:00Z">
        <w:r w:rsidRPr="00920004">
          <w:rPr>
            <w:noProof/>
            <w:webHidden/>
            <w:rPrChange w:id="3506" w:author="phuong vu" w:date="2018-11-30T22:36:00Z">
              <w:rPr>
                <w:noProof/>
                <w:webHidden/>
              </w:rPr>
            </w:rPrChange>
          </w:rPr>
          <w:t>43</w:t>
        </w:r>
        <w:r w:rsidRPr="00920004">
          <w:rPr>
            <w:noProof/>
            <w:webHidden/>
            <w:rPrChange w:id="3507" w:author="phuong vu" w:date="2018-11-30T22:36:00Z">
              <w:rPr>
                <w:noProof/>
                <w:webHidden/>
              </w:rPr>
            </w:rPrChange>
          </w:rPr>
          <w:fldChar w:fldCharType="end"/>
        </w:r>
        <w:r w:rsidRPr="00920004">
          <w:rPr>
            <w:rStyle w:val="Hyperlink"/>
            <w:noProof/>
            <w:rPrChange w:id="3508" w:author="phuong vu" w:date="2018-11-30T22:36:00Z">
              <w:rPr>
                <w:rStyle w:val="Hyperlink"/>
                <w:noProof/>
              </w:rPr>
            </w:rPrChange>
          </w:rPr>
          <w:fldChar w:fldCharType="end"/>
        </w:r>
      </w:ins>
    </w:p>
    <w:p w14:paraId="1C0EEF54" w14:textId="4EB861BD" w:rsidR="00E35500" w:rsidRPr="00920004" w:rsidRDefault="00E35500">
      <w:pPr>
        <w:pStyle w:val="TableofFigures"/>
        <w:tabs>
          <w:tab w:val="right" w:leader="dot" w:pos="8777"/>
        </w:tabs>
        <w:rPr>
          <w:ins w:id="3509" w:author="phuong vu" w:date="2018-11-30T22:32:00Z"/>
          <w:rFonts w:asciiTheme="minorHAnsi" w:eastAsiaTheme="minorEastAsia" w:hAnsiTheme="minorHAnsi" w:cstheme="minorBidi"/>
          <w:noProof/>
          <w:sz w:val="22"/>
          <w:szCs w:val="22"/>
          <w:lang w:val="en-US"/>
          <w:rPrChange w:id="3510" w:author="phuong vu" w:date="2018-11-30T22:36:00Z">
            <w:rPr>
              <w:ins w:id="3511" w:author="phuong vu" w:date="2018-11-30T22:32:00Z"/>
              <w:rFonts w:asciiTheme="minorHAnsi" w:eastAsiaTheme="minorEastAsia" w:hAnsiTheme="minorHAnsi" w:cstheme="minorBidi"/>
              <w:noProof/>
              <w:sz w:val="22"/>
              <w:szCs w:val="22"/>
              <w:lang w:val="en-US"/>
            </w:rPr>
          </w:rPrChange>
        </w:rPr>
      </w:pPr>
      <w:ins w:id="3512" w:author="phuong vu" w:date="2018-11-30T22:32:00Z">
        <w:r w:rsidRPr="00920004">
          <w:rPr>
            <w:rStyle w:val="Hyperlink"/>
            <w:noProof/>
            <w:rPrChange w:id="3513" w:author="phuong vu" w:date="2018-11-30T22:36:00Z">
              <w:rPr>
                <w:rStyle w:val="Hyperlink"/>
                <w:noProof/>
              </w:rPr>
            </w:rPrChange>
          </w:rPr>
          <w:fldChar w:fldCharType="begin"/>
        </w:r>
        <w:r w:rsidRPr="00920004">
          <w:rPr>
            <w:rStyle w:val="Hyperlink"/>
            <w:noProof/>
            <w:rPrChange w:id="3514" w:author="phuong vu" w:date="2018-11-30T22:36:00Z">
              <w:rPr>
                <w:rStyle w:val="Hyperlink"/>
                <w:noProof/>
              </w:rPr>
            </w:rPrChange>
          </w:rPr>
          <w:instrText xml:space="preserve"> </w:instrText>
        </w:r>
        <w:r w:rsidRPr="00920004">
          <w:rPr>
            <w:noProof/>
            <w:rPrChange w:id="3515" w:author="phuong vu" w:date="2018-11-30T22:36:00Z">
              <w:rPr>
                <w:noProof/>
              </w:rPr>
            </w:rPrChange>
          </w:rPr>
          <w:instrText>HYPERLINK \l "_Toc531380494"</w:instrText>
        </w:r>
        <w:r w:rsidRPr="00920004">
          <w:rPr>
            <w:rStyle w:val="Hyperlink"/>
            <w:noProof/>
            <w:rPrChange w:id="3516" w:author="phuong vu" w:date="2018-11-30T22:36:00Z">
              <w:rPr>
                <w:rStyle w:val="Hyperlink"/>
                <w:noProof/>
              </w:rPr>
            </w:rPrChange>
          </w:rPr>
          <w:instrText xml:space="preserve"> </w:instrText>
        </w:r>
        <w:r w:rsidRPr="00920004">
          <w:rPr>
            <w:rStyle w:val="Hyperlink"/>
            <w:noProof/>
            <w:rPrChange w:id="3517" w:author="phuong vu" w:date="2018-11-30T22:36:00Z">
              <w:rPr>
                <w:rStyle w:val="Hyperlink"/>
                <w:noProof/>
              </w:rPr>
            </w:rPrChange>
          </w:rPr>
        </w:r>
        <w:r w:rsidRPr="00920004">
          <w:rPr>
            <w:rStyle w:val="Hyperlink"/>
            <w:noProof/>
            <w:rPrChange w:id="3518" w:author="phuong vu" w:date="2018-11-30T22:36:00Z">
              <w:rPr>
                <w:rStyle w:val="Hyperlink"/>
                <w:noProof/>
              </w:rPr>
            </w:rPrChange>
          </w:rPr>
          <w:fldChar w:fldCharType="separate"/>
        </w:r>
        <w:r w:rsidRPr="00920004">
          <w:rPr>
            <w:rStyle w:val="Hyperlink"/>
            <w:noProof/>
            <w:rPrChange w:id="3519" w:author="phuong vu" w:date="2018-11-30T22:36:00Z">
              <w:rPr>
                <w:rStyle w:val="Hyperlink"/>
                <w:noProof/>
              </w:rPr>
            </w:rPrChange>
          </w:rPr>
          <w:t>Hình 3.17</w:t>
        </w:r>
        <w:r w:rsidRPr="00920004">
          <w:rPr>
            <w:rStyle w:val="Hyperlink"/>
            <w:noProof/>
            <w:lang w:val="en-US"/>
            <w:rPrChange w:id="3520" w:author="phuong vu" w:date="2018-11-30T22:36:00Z">
              <w:rPr>
                <w:rStyle w:val="Hyperlink"/>
                <w:noProof/>
                <w:lang w:val="en-US"/>
              </w:rPr>
            </w:rPrChange>
          </w:rPr>
          <w:t xml:space="preserve"> Sơ đồ xử lí cập nhật hóa đơn</w:t>
        </w:r>
        <w:r w:rsidRPr="00920004">
          <w:rPr>
            <w:noProof/>
            <w:webHidden/>
            <w:rPrChange w:id="3521" w:author="phuong vu" w:date="2018-11-30T22:36:00Z">
              <w:rPr>
                <w:noProof/>
                <w:webHidden/>
              </w:rPr>
            </w:rPrChange>
          </w:rPr>
          <w:tab/>
        </w:r>
        <w:r w:rsidRPr="00920004">
          <w:rPr>
            <w:noProof/>
            <w:webHidden/>
            <w:rPrChange w:id="3522" w:author="phuong vu" w:date="2018-11-30T22:36:00Z">
              <w:rPr>
                <w:noProof/>
                <w:webHidden/>
              </w:rPr>
            </w:rPrChange>
          </w:rPr>
          <w:fldChar w:fldCharType="begin"/>
        </w:r>
        <w:r w:rsidRPr="00920004">
          <w:rPr>
            <w:noProof/>
            <w:webHidden/>
            <w:rPrChange w:id="3523" w:author="phuong vu" w:date="2018-11-30T22:36:00Z">
              <w:rPr>
                <w:noProof/>
                <w:webHidden/>
              </w:rPr>
            </w:rPrChange>
          </w:rPr>
          <w:instrText xml:space="preserve"> PAGEREF _Toc531380494 \h </w:instrText>
        </w:r>
        <w:r w:rsidRPr="00920004">
          <w:rPr>
            <w:noProof/>
            <w:webHidden/>
            <w:rPrChange w:id="3524" w:author="phuong vu" w:date="2018-11-30T22:36:00Z">
              <w:rPr>
                <w:noProof/>
                <w:webHidden/>
              </w:rPr>
            </w:rPrChange>
          </w:rPr>
        </w:r>
      </w:ins>
      <w:r w:rsidRPr="00920004">
        <w:rPr>
          <w:noProof/>
          <w:webHidden/>
          <w:rPrChange w:id="3525" w:author="phuong vu" w:date="2018-11-30T22:36:00Z">
            <w:rPr>
              <w:noProof/>
              <w:webHidden/>
            </w:rPr>
          </w:rPrChange>
        </w:rPr>
        <w:fldChar w:fldCharType="separate"/>
      </w:r>
      <w:ins w:id="3526" w:author="phuong vu" w:date="2018-11-30T22:32:00Z">
        <w:r w:rsidRPr="00920004">
          <w:rPr>
            <w:noProof/>
            <w:webHidden/>
            <w:rPrChange w:id="3527" w:author="phuong vu" w:date="2018-11-30T22:36:00Z">
              <w:rPr>
                <w:noProof/>
                <w:webHidden/>
              </w:rPr>
            </w:rPrChange>
          </w:rPr>
          <w:t>44</w:t>
        </w:r>
        <w:r w:rsidRPr="00920004">
          <w:rPr>
            <w:noProof/>
            <w:webHidden/>
            <w:rPrChange w:id="3528" w:author="phuong vu" w:date="2018-11-30T22:36:00Z">
              <w:rPr>
                <w:noProof/>
                <w:webHidden/>
              </w:rPr>
            </w:rPrChange>
          </w:rPr>
          <w:fldChar w:fldCharType="end"/>
        </w:r>
        <w:r w:rsidRPr="00920004">
          <w:rPr>
            <w:rStyle w:val="Hyperlink"/>
            <w:noProof/>
            <w:rPrChange w:id="3529" w:author="phuong vu" w:date="2018-11-30T22:36:00Z">
              <w:rPr>
                <w:rStyle w:val="Hyperlink"/>
                <w:noProof/>
              </w:rPr>
            </w:rPrChange>
          </w:rPr>
          <w:fldChar w:fldCharType="end"/>
        </w:r>
      </w:ins>
    </w:p>
    <w:p w14:paraId="040030A0" w14:textId="063D8740" w:rsidR="00E35500" w:rsidRPr="00920004" w:rsidRDefault="00E35500">
      <w:pPr>
        <w:pStyle w:val="TableofFigures"/>
        <w:tabs>
          <w:tab w:val="right" w:leader="dot" w:pos="8777"/>
        </w:tabs>
        <w:rPr>
          <w:ins w:id="3530" w:author="phuong vu" w:date="2018-11-30T22:32:00Z"/>
          <w:rFonts w:asciiTheme="minorHAnsi" w:eastAsiaTheme="minorEastAsia" w:hAnsiTheme="minorHAnsi" w:cstheme="minorBidi"/>
          <w:noProof/>
          <w:sz w:val="22"/>
          <w:szCs w:val="22"/>
          <w:lang w:val="en-US"/>
          <w:rPrChange w:id="3531" w:author="phuong vu" w:date="2018-11-30T22:36:00Z">
            <w:rPr>
              <w:ins w:id="3532" w:author="phuong vu" w:date="2018-11-30T22:32:00Z"/>
              <w:rFonts w:asciiTheme="minorHAnsi" w:eastAsiaTheme="minorEastAsia" w:hAnsiTheme="minorHAnsi" w:cstheme="minorBidi"/>
              <w:noProof/>
              <w:sz w:val="22"/>
              <w:szCs w:val="22"/>
              <w:lang w:val="en-US"/>
            </w:rPr>
          </w:rPrChange>
        </w:rPr>
      </w:pPr>
      <w:ins w:id="3533" w:author="phuong vu" w:date="2018-11-30T22:32:00Z">
        <w:r w:rsidRPr="00920004">
          <w:rPr>
            <w:rStyle w:val="Hyperlink"/>
            <w:noProof/>
            <w:rPrChange w:id="3534" w:author="phuong vu" w:date="2018-11-30T22:36:00Z">
              <w:rPr>
                <w:rStyle w:val="Hyperlink"/>
                <w:noProof/>
              </w:rPr>
            </w:rPrChange>
          </w:rPr>
          <w:fldChar w:fldCharType="begin"/>
        </w:r>
        <w:r w:rsidRPr="00920004">
          <w:rPr>
            <w:rStyle w:val="Hyperlink"/>
            <w:noProof/>
            <w:rPrChange w:id="3535" w:author="phuong vu" w:date="2018-11-30T22:36:00Z">
              <w:rPr>
                <w:rStyle w:val="Hyperlink"/>
                <w:noProof/>
              </w:rPr>
            </w:rPrChange>
          </w:rPr>
          <w:instrText xml:space="preserve"> </w:instrText>
        </w:r>
        <w:r w:rsidRPr="00920004">
          <w:rPr>
            <w:noProof/>
            <w:rPrChange w:id="3536" w:author="phuong vu" w:date="2018-11-30T22:36:00Z">
              <w:rPr>
                <w:noProof/>
              </w:rPr>
            </w:rPrChange>
          </w:rPr>
          <w:instrText>HYPERLINK \l "_Toc531380495"</w:instrText>
        </w:r>
        <w:r w:rsidRPr="00920004">
          <w:rPr>
            <w:rStyle w:val="Hyperlink"/>
            <w:noProof/>
            <w:rPrChange w:id="3537" w:author="phuong vu" w:date="2018-11-30T22:36:00Z">
              <w:rPr>
                <w:rStyle w:val="Hyperlink"/>
                <w:noProof/>
              </w:rPr>
            </w:rPrChange>
          </w:rPr>
          <w:instrText xml:space="preserve"> </w:instrText>
        </w:r>
        <w:r w:rsidRPr="00920004">
          <w:rPr>
            <w:rStyle w:val="Hyperlink"/>
            <w:noProof/>
            <w:rPrChange w:id="3538" w:author="phuong vu" w:date="2018-11-30T22:36:00Z">
              <w:rPr>
                <w:rStyle w:val="Hyperlink"/>
                <w:noProof/>
              </w:rPr>
            </w:rPrChange>
          </w:rPr>
        </w:r>
        <w:r w:rsidRPr="00920004">
          <w:rPr>
            <w:rStyle w:val="Hyperlink"/>
            <w:noProof/>
            <w:rPrChange w:id="3539" w:author="phuong vu" w:date="2018-11-30T22:36:00Z">
              <w:rPr>
                <w:rStyle w:val="Hyperlink"/>
                <w:noProof/>
              </w:rPr>
            </w:rPrChange>
          </w:rPr>
          <w:fldChar w:fldCharType="separate"/>
        </w:r>
        <w:r w:rsidRPr="00920004">
          <w:rPr>
            <w:rStyle w:val="Hyperlink"/>
            <w:noProof/>
            <w:rPrChange w:id="3540" w:author="phuong vu" w:date="2018-11-30T22:36:00Z">
              <w:rPr>
                <w:rStyle w:val="Hyperlink"/>
                <w:noProof/>
              </w:rPr>
            </w:rPrChange>
          </w:rPr>
          <w:t>Hình 3.18 Giao diện xem danh sách biên nhận</w:t>
        </w:r>
        <w:r w:rsidRPr="00920004">
          <w:rPr>
            <w:noProof/>
            <w:webHidden/>
            <w:rPrChange w:id="3541" w:author="phuong vu" w:date="2018-11-30T22:36:00Z">
              <w:rPr>
                <w:noProof/>
                <w:webHidden/>
              </w:rPr>
            </w:rPrChange>
          </w:rPr>
          <w:tab/>
        </w:r>
        <w:r w:rsidRPr="00920004">
          <w:rPr>
            <w:noProof/>
            <w:webHidden/>
            <w:rPrChange w:id="3542" w:author="phuong vu" w:date="2018-11-30T22:36:00Z">
              <w:rPr>
                <w:noProof/>
                <w:webHidden/>
              </w:rPr>
            </w:rPrChange>
          </w:rPr>
          <w:fldChar w:fldCharType="begin"/>
        </w:r>
        <w:r w:rsidRPr="00920004">
          <w:rPr>
            <w:noProof/>
            <w:webHidden/>
            <w:rPrChange w:id="3543" w:author="phuong vu" w:date="2018-11-30T22:36:00Z">
              <w:rPr>
                <w:noProof/>
                <w:webHidden/>
              </w:rPr>
            </w:rPrChange>
          </w:rPr>
          <w:instrText xml:space="preserve"> PAGEREF _Toc531380495 \h </w:instrText>
        </w:r>
        <w:r w:rsidRPr="00920004">
          <w:rPr>
            <w:noProof/>
            <w:webHidden/>
            <w:rPrChange w:id="3544" w:author="phuong vu" w:date="2018-11-30T22:36:00Z">
              <w:rPr>
                <w:noProof/>
                <w:webHidden/>
              </w:rPr>
            </w:rPrChange>
          </w:rPr>
        </w:r>
      </w:ins>
      <w:r w:rsidRPr="00920004">
        <w:rPr>
          <w:noProof/>
          <w:webHidden/>
          <w:rPrChange w:id="3545" w:author="phuong vu" w:date="2018-11-30T22:36:00Z">
            <w:rPr>
              <w:noProof/>
              <w:webHidden/>
            </w:rPr>
          </w:rPrChange>
        </w:rPr>
        <w:fldChar w:fldCharType="separate"/>
      </w:r>
      <w:ins w:id="3546" w:author="phuong vu" w:date="2018-11-30T22:32:00Z">
        <w:r w:rsidRPr="00920004">
          <w:rPr>
            <w:noProof/>
            <w:webHidden/>
            <w:rPrChange w:id="3547" w:author="phuong vu" w:date="2018-11-30T22:36:00Z">
              <w:rPr>
                <w:noProof/>
                <w:webHidden/>
              </w:rPr>
            </w:rPrChange>
          </w:rPr>
          <w:t>45</w:t>
        </w:r>
        <w:r w:rsidRPr="00920004">
          <w:rPr>
            <w:noProof/>
            <w:webHidden/>
            <w:rPrChange w:id="3548" w:author="phuong vu" w:date="2018-11-30T22:36:00Z">
              <w:rPr>
                <w:noProof/>
                <w:webHidden/>
              </w:rPr>
            </w:rPrChange>
          </w:rPr>
          <w:fldChar w:fldCharType="end"/>
        </w:r>
        <w:r w:rsidRPr="00920004">
          <w:rPr>
            <w:rStyle w:val="Hyperlink"/>
            <w:noProof/>
            <w:rPrChange w:id="3549" w:author="phuong vu" w:date="2018-11-30T22:36:00Z">
              <w:rPr>
                <w:rStyle w:val="Hyperlink"/>
                <w:noProof/>
              </w:rPr>
            </w:rPrChange>
          </w:rPr>
          <w:fldChar w:fldCharType="end"/>
        </w:r>
      </w:ins>
    </w:p>
    <w:p w14:paraId="16562C11" w14:textId="273F9D7D" w:rsidR="00E35500" w:rsidRPr="00920004" w:rsidRDefault="00E35500">
      <w:pPr>
        <w:pStyle w:val="TableofFigures"/>
        <w:tabs>
          <w:tab w:val="right" w:leader="dot" w:pos="8777"/>
        </w:tabs>
        <w:rPr>
          <w:ins w:id="3550" w:author="phuong vu" w:date="2018-11-30T22:32:00Z"/>
          <w:rFonts w:asciiTheme="minorHAnsi" w:eastAsiaTheme="minorEastAsia" w:hAnsiTheme="minorHAnsi" w:cstheme="minorBidi"/>
          <w:noProof/>
          <w:sz w:val="22"/>
          <w:szCs w:val="22"/>
          <w:lang w:val="en-US"/>
          <w:rPrChange w:id="3551" w:author="phuong vu" w:date="2018-11-30T22:36:00Z">
            <w:rPr>
              <w:ins w:id="3552" w:author="phuong vu" w:date="2018-11-30T22:32:00Z"/>
              <w:rFonts w:asciiTheme="minorHAnsi" w:eastAsiaTheme="minorEastAsia" w:hAnsiTheme="minorHAnsi" w:cstheme="minorBidi"/>
              <w:noProof/>
              <w:sz w:val="22"/>
              <w:szCs w:val="22"/>
              <w:lang w:val="en-US"/>
            </w:rPr>
          </w:rPrChange>
        </w:rPr>
      </w:pPr>
      <w:ins w:id="3553" w:author="phuong vu" w:date="2018-11-30T22:32:00Z">
        <w:r w:rsidRPr="00920004">
          <w:rPr>
            <w:rStyle w:val="Hyperlink"/>
            <w:noProof/>
            <w:rPrChange w:id="3554" w:author="phuong vu" w:date="2018-11-30T22:36:00Z">
              <w:rPr>
                <w:rStyle w:val="Hyperlink"/>
                <w:noProof/>
              </w:rPr>
            </w:rPrChange>
          </w:rPr>
          <w:fldChar w:fldCharType="begin"/>
        </w:r>
        <w:r w:rsidRPr="00920004">
          <w:rPr>
            <w:rStyle w:val="Hyperlink"/>
            <w:noProof/>
            <w:rPrChange w:id="3555" w:author="phuong vu" w:date="2018-11-30T22:36:00Z">
              <w:rPr>
                <w:rStyle w:val="Hyperlink"/>
                <w:noProof/>
              </w:rPr>
            </w:rPrChange>
          </w:rPr>
          <w:instrText xml:space="preserve"> </w:instrText>
        </w:r>
        <w:r w:rsidRPr="00920004">
          <w:rPr>
            <w:noProof/>
            <w:rPrChange w:id="3556" w:author="phuong vu" w:date="2018-11-30T22:36:00Z">
              <w:rPr>
                <w:noProof/>
              </w:rPr>
            </w:rPrChange>
          </w:rPr>
          <w:instrText>HYPERLINK \l "_Toc531380496"</w:instrText>
        </w:r>
        <w:r w:rsidRPr="00920004">
          <w:rPr>
            <w:rStyle w:val="Hyperlink"/>
            <w:noProof/>
            <w:rPrChange w:id="3557" w:author="phuong vu" w:date="2018-11-30T22:36:00Z">
              <w:rPr>
                <w:rStyle w:val="Hyperlink"/>
                <w:noProof/>
              </w:rPr>
            </w:rPrChange>
          </w:rPr>
          <w:instrText xml:space="preserve"> </w:instrText>
        </w:r>
        <w:r w:rsidRPr="00920004">
          <w:rPr>
            <w:rStyle w:val="Hyperlink"/>
            <w:noProof/>
            <w:rPrChange w:id="3558" w:author="phuong vu" w:date="2018-11-30T22:36:00Z">
              <w:rPr>
                <w:rStyle w:val="Hyperlink"/>
                <w:noProof/>
              </w:rPr>
            </w:rPrChange>
          </w:rPr>
        </w:r>
        <w:r w:rsidRPr="00920004">
          <w:rPr>
            <w:rStyle w:val="Hyperlink"/>
            <w:noProof/>
            <w:rPrChange w:id="3559" w:author="phuong vu" w:date="2018-11-30T22:36:00Z">
              <w:rPr>
                <w:rStyle w:val="Hyperlink"/>
                <w:noProof/>
              </w:rPr>
            </w:rPrChange>
          </w:rPr>
          <w:fldChar w:fldCharType="separate"/>
        </w:r>
        <w:r w:rsidRPr="00920004">
          <w:rPr>
            <w:rStyle w:val="Hyperlink"/>
            <w:noProof/>
            <w:rPrChange w:id="3560" w:author="phuong vu" w:date="2018-11-30T22:36:00Z">
              <w:rPr>
                <w:rStyle w:val="Hyperlink"/>
                <w:noProof/>
              </w:rPr>
            </w:rPrChange>
          </w:rPr>
          <w:t>Hình 3.19</w:t>
        </w:r>
        <w:r w:rsidRPr="00920004">
          <w:rPr>
            <w:rStyle w:val="Hyperlink"/>
            <w:noProof/>
            <w:lang w:val="en-US"/>
            <w:rPrChange w:id="3561" w:author="phuong vu" w:date="2018-11-30T22:36:00Z">
              <w:rPr>
                <w:rStyle w:val="Hyperlink"/>
                <w:noProof/>
                <w:lang w:val="en-US"/>
              </w:rPr>
            </w:rPrChange>
          </w:rPr>
          <w:t xml:space="preserve"> Sơ đồ xử lí xem danh sách đơn hàng theo trạng thái</w:t>
        </w:r>
        <w:r w:rsidRPr="00920004">
          <w:rPr>
            <w:noProof/>
            <w:webHidden/>
            <w:rPrChange w:id="3562" w:author="phuong vu" w:date="2018-11-30T22:36:00Z">
              <w:rPr>
                <w:noProof/>
                <w:webHidden/>
              </w:rPr>
            </w:rPrChange>
          </w:rPr>
          <w:tab/>
        </w:r>
        <w:r w:rsidRPr="00920004">
          <w:rPr>
            <w:noProof/>
            <w:webHidden/>
            <w:rPrChange w:id="3563" w:author="phuong vu" w:date="2018-11-30T22:36:00Z">
              <w:rPr>
                <w:noProof/>
                <w:webHidden/>
              </w:rPr>
            </w:rPrChange>
          </w:rPr>
          <w:fldChar w:fldCharType="begin"/>
        </w:r>
        <w:r w:rsidRPr="00920004">
          <w:rPr>
            <w:noProof/>
            <w:webHidden/>
            <w:rPrChange w:id="3564" w:author="phuong vu" w:date="2018-11-30T22:36:00Z">
              <w:rPr>
                <w:noProof/>
                <w:webHidden/>
              </w:rPr>
            </w:rPrChange>
          </w:rPr>
          <w:instrText xml:space="preserve"> PAGEREF _Toc531380496 \h </w:instrText>
        </w:r>
        <w:r w:rsidRPr="00920004">
          <w:rPr>
            <w:noProof/>
            <w:webHidden/>
            <w:rPrChange w:id="3565" w:author="phuong vu" w:date="2018-11-30T22:36:00Z">
              <w:rPr>
                <w:noProof/>
                <w:webHidden/>
              </w:rPr>
            </w:rPrChange>
          </w:rPr>
        </w:r>
      </w:ins>
      <w:r w:rsidRPr="00920004">
        <w:rPr>
          <w:noProof/>
          <w:webHidden/>
          <w:rPrChange w:id="3566" w:author="phuong vu" w:date="2018-11-30T22:36:00Z">
            <w:rPr>
              <w:noProof/>
              <w:webHidden/>
            </w:rPr>
          </w:rPrChange>
        </w:rPr>
        <w:fldChar w:fldCharType="separate"/>
      </w:r>
      <w:ins w:id="3567" w:author="phuong vu" w:date="2018-11-30T22:32:00Z">
        <w:r w:rsidRPr="00920004">
          <w:rPr>
            <w:noProof/>
            <w:webHidden/>
            <w:rPrChange w:id="3568" w:author="phuong vu" w:date="2018-11-30T22:36:00Z">
              <w:rPr>
                <w:noProof/>
                <w:webHidden/>
              </w:rPr>
            </w:rPrChange>
          </w:rPr>
          <w:t>46</w:t>
        </w:r>
        <w:r w:rsidRPr="00920004">
          <w:rPr>
            <w:noProof/>
            <w:webHidden/>
            <w:rPrChange w:id="3569" w:author="phuong vu" w:date="2018-11-30T22:36:00Z">
              <w:rPr>
                <w:noProof/>
                <w:webHidden/>
              </w:rPr>
            </w:rPrChange>
          </w:rPr>
          <w:fldChar w:fldCharType="end"/>
        </w:r>
        <w:r w:rsidRPr="00920004">
          <w:rPr>
            <w:rStyle w:val="Hyperlink"/>
            <w:noProof/>
            <w:rPrChange w:id="3570" w:author="phuong vu" w:date="2018-11-30T22:36:00Z">
              <w:rPr>
                <w:rStyle w:val="Hyperlink"/>
                <w:noProof/>
              </w:rPr>
            </w:rPrChange>
          </w:rPr>
          <w:fldChar w:fldCharType="end"/>
        </w:r>
      </w:ins>
    </w:p>
    <w:p w14:paraId="02E535A9" w14:textId="11BA58E3" w:rsidR="00E35500" w:rsidRPr="00920004" w:rsidRDefault="00E35500">
      <w:pPr>
        <w:pStyle w:val="TableofFigures"/>
        <w:tabs>
          <w:tab w:val="right" w:leader="dot" w:pos="8777"/>
        </w:tabs>
        <w:rPr>
          <w:ins w:id="3571" w:author="phuong vu" w:date="2018-11-30T22:32:00Z"/>
          <w:rFonts w:asciiTheme="minorHAnsi" w:eastAsiaTheme="minorEastAsia" w:hAnsiTheme="minorHAnsi" w:cstheme="minorBidi"/>
          <w:noProof/>
          <w:sz w:val="22"/>
          <w:szCs w:val="22"/>
          <w:lang w:val="en-US"/>
          <w:rPrChange w:id="3572" w:author="phuong vu" w:date="2018-11-30T22:36:00Z">
            <w:rPr>
              <w:ins w:id="3573" w:author="phuong vu" w:date="2018-11-30T22:32:00Z"/>
              <w:rFonts w:asciiTheme="minorHAnsi" w:eastAsiaTheme="minorEastAsia" w:hAnsiTheme="minorHAnsi" w:cstheme="minorBidi"/>
              <w:noProof/>
              <w:sz w:val="22"/>
              <w:szCs w:val="22"/>
              <w:lang w:val="en-US"/>
            </w:rPr>
          </w:rPrChange>
        </w:rPr>
      </w:pPr>
      <w:ins w:id="3574" w:author="phuong vu" w:date="2018-11-30T22:32:00Z">
        <w:r w:rsidRPr="00920004">
          <w:rPr>
            <w:rStyle w:val="Hyperlink"/>
            <w:noProof/>
            <w:rPrChange w:id="3575" w:author="phuong vu" w:date="2018-11-30T22:36:00Z">
              <w:rPr>
                <w:rStyle w:val="Hyperlink"/>
                <w:noProof/>
              </w:rPr>
            </w:rPrChange>
          </w:rPr>
          <w:fldChar w:fldCharType="begin"/>
        </w:r>
        <w:r w:rsidRPr="00920004">
          <w:rPr>
            <w:rStyle w:val="Hyperlink"/>
            <w:noProof/>
            <w:rPrChange w:id="3576" w:author="phuong vu" w:date="2018-11-30T22:36:00Z">
              <w:rPr>
                <w:rStyle w:val="Hyperlink"/>
                <w:noProof/>
              </w:rPr>
            </w:rPrChange>
          </w:rPr>
          <w:instrText xml:space="preserve"> </w:instrText>
        </w:r>
        <w:r w:rsidRPr="00920004">
          <w:rPr>
            <w:noProof/>
            <w:rPrChange w:id="3577" w:author="phuong vu" w:date="2018-11-30T22:36:00Z">
              <w:rPr>
                <w:noProof/>
              </w:rPr>
            </w:rPrChange>
          </w:rPr>
          <w:instrText>HYPERLINK \l "_Toc531380497"</w:instrText>
        </w:r>
        <w:r w:rsidRPr="00920004">
          <w:rPr>
            <w:rStyle w:val="Hyperlink"/>
            <w:noProof/>
            <w:rPrChange w:id="3578" w:author="phuong vu" w:date="2018-11-30T22:36:00Z">
              <w:rPr>
                <w:rStyle w:val="Hyperlink"/>
                <w:noProof/>
              </w:rPr>
            </w:rPrChange>
          </w:rPr>
          <w:instrText xml:space="preserve"> </w:instrText>
        </w:r>
        <w:r w:rsidRPr="00920004">
          <w:rPr>
            <w:rStyle w:val="Hyperlink"/>
            <w:noProof/>
            <w:rPrChange w:id="3579" w:author="phuong vu" w:date="2018-11-30T22:36:00Z">
              <w:rPr>
                <w:rStyle w:val="Hyperlink"/>
                <w:noProof/>
              </w:rPr>
            </w:rPrChange>
          </w:rPr>
        </w:r>
        <w:r w:rsidRPr="00920004">
          <w:rPr>
            <w:rStyle w:val="Hyperlink"/>
            <w:noProof/>
            <w:rPrChange w:id="3580" w:author="phuong vu" w:date="2018-11-30T22:36:00Z">
              <w:rPr>
                <w:rStyle w:val="Hyperlink"/>
                <w:noProof/>
              </w:rPr>
            </w:rPrChange>
          </w:rPr>
          <w:fldChar w:fldCharType="separate"/>
        </w:r>
        <w:r w:rsidRPr="00920004">
          <w:rPr>
            <w:rStyle w:val="Hyperlink"/>
            <w:noProof/>
            <w:rPrChange w:id="3581" w:author="phuong vu" w:date="2018-11-30T22:36:00Z">
              <w:rPr>
                <w:rStyle w:val="Hyperlink"/>
                <w:noProof/>
              </w:rPr>
            </w:rPrChange>
          </w:rPr>
          <w:t>Hình 3.21 Giao diện chi tiết biên nhận</w:t>
        </w:r>
        <w:r w:rsidRPr="00920004">
          <w:rPr>
            <w:noProof/>
            <w:webHidden/>
            <w:rPrChange w:id="3582" w:author="phuong vu" w:date="2018-11-30T22:36:00Z">
              <w:rPr>
                <w:noProof/>
                <w:webHidden/>
              </w:rPr>
            </w:rPrChange>
          </w:rPr>
          <w:tab/>
        </w:r>
        <w:r w:rsidRPr="00920004">
          <w:rPr>
            <w:noProof/>
            <w:webHidden/>
            <w:rPrChange w:id="3583" w:author="phuong vu" w:date="2018-11-30T22:36:00Z">
              <w:rPr>
                <w:noProof/>
                <w:webHidden/>
              </w:rPr>
            </w:rPrChange>
          </w:rPr>
          <w:fldChar w:fldCharType="begin"/>
        </w:r>
        <w:r w:rsidRPr="00920004">
          <w:rPr>
            <w:noProof/>
            <w:webHidden/>
            <w:rPrChange w:id="3584" w:author="phuong vu" w:date="2018-11-30T22:36:00Z">
              <w:rPr>
                <w:noProof/>
                <w:webHidden/>
              </w:rPr>
            </w:rPrChange>
          </w:rPr>
          <w:instrText xml:space="preserve"> PAGEREF _Toc531380497 \h </w:instrText>
        </w:r>
        <w:r w:rsidRPr="00920004">
          <w:rPr>
            <w:noProof/>
            <w:webHidden/>
            <w:rPrChange w:id="3585" w:author="phuong vu" w:date="2018-11-30T22:36:00Z">
              <w:rPr>
                <w:noProof/>
                <w:webHidden/>
              </w:rPr>
            </w:rPrChange>
          </w:rPr>
        </w:r>
      </w:ins>
      <w:r w:rsidRPr="00920004">
        <w:rPr>
          <w:noProof/>
          <w:webHidden/>
          <w:rPrChange w:id="3586" w:author="phuong vu" w:date="2018-11-30T22:36:00Z">
            <w:rPr>
              <w:noProof/>
              <w:webHidden/>
            </w:rPr>
          </w:rPrChange>
        </w:rPr>
        <w:fldChar w:fldCharType="separate"/>
      </w:r>
      <w:ins w:id="3587" w:author="phuong vu" w:date="2018-11-30T22:32:00Z">
        <w:r w:rsidRPr="00920004">
          <w:rPr>
            <w:noProof/>
            <w:webHidden/>
            <w:rPrChange w:id="3588" w:author="phuong vu" w:date="2018-11-30T22:36:00Z">
              <w:rPr>
                <w:noProof/>
                <w:webHidden/>
              </w:rPr>
            </w:rPrChange>
          </w:rPr>
          <w:t>47</w:t>
        </w:r>
        <w:r w:rsidRPr="00920004">
          <w:rPr>
            <w:noProof/>
            <w:webHidden/>
            <w:rPrChange w:id="3589" w:author="phuong vu" w:date="2018-11-30T22:36:00Z">
              <w:rPr>
                <w:noProof/>
                <w:webHidden/>
              </w:rPr>
            </w:rPrChange>
          </w:rPr>
          <w:fldChar w:fldCharType="end"/>
        </w:r>
        <w:r w:rsidRPr="00920004">
          <w:rPr>
            <w:rStyle w:val="Hyperlink"/>
            <w:noProof/>
            <w:rPrChange w:id="3590" w:author="phuong vu" w:date="2018-11-30T22:36:00Z">
              <w:rPr>
                <w:rStyle w:val="Hyperlink"/>
                <w:noProof/>
              </w:rPr>
            </w:rPrChange>
          </w:rPr>
          <w:fldChar w:fldCharType="end"/>
        </w:r>
      </w:ins>
    </w:p>
    <w:p w14:paraId="2E4851B0" w14:textId="02258BBC" w:rsidR="00E35500" w:rsidRPr="00920004" w:rsidRDefault="00E35500">
      <w:pPr>
        <w:pStyle w:val="TableofFigures"/>
        <w:tabs>
          <w:tab w:val="right" w:leader="dot" w:pos="8777"/>
        </w:tabs>
        <w:rPr>
          <w:ins w:id="3591" w:author="phuong vu" w:date="2018-11-30T22:32:00Z"/>
          <w:rFonts w:asciiTheme="minorHAnsi" w:eastAsiaTheme="minorEastAsia" w:hAnsiTheme="minorHAnsi" w:cstheme="minorBidi"/>
          <w:noProof/>
          <w:sz w:val="22"/>
          <w:szCs w:val="22"/>
          <w:lang w:val="en-US"/>
          <w:rPrChange w:id="3592" w:author="phuong vu" w:date="2018-11-30T22:36:00Z">
            <w:rPr>
              <w:ins w:id="3593" w:author="phuong vu" w:date="2018-11-30T22:32:00Z"/>
              <w:rFonts w:asciiTheme="minorHAnsi" w:eastAsiaTheme="minorEastAsia" w:hAnsiTheme="minorHAnsi" w:cstheme="minorBidi"/>
              <w:noProof/>
              <w:sz w:val="22"/>
              <w:szCs w:val="22"/>
              <w:lang w:val="en-US"/>
            </w:rPr>
          </w:rPrChange>
        </w:rPr>
      </w:pPr>
      <w:ins w:id="3594" w:author="phuong vu" w:date="2018-11-30T22:32:00Z">
        <w:r w:rsidRPr="00920004">
          <w:rPr>
            <w:rStyle w:val="Hyperlink"/>
            <w:noProof/>
            <w:rPrChange w:id="3595" w:author="phuong vu" w:date="2018-11-30T22:36:00Z">
              <w:rPr>
                <w:rStyle w:val="Hyperlink"/>
                <w:noProof/>
              </w:rPr>
            </w:rPrChange>
          </w:rPr>
          <w:fldChar w:fldCharType="begin"/>
        </w:r>
        <w:r w:rsidRPr="00920004">
          <w:rPr>
            <w:rStyle w:val="Hyperlink"/>
            <w:noProof/>
            <w:rPrChange w:id="3596" w:author="phuong vu" w:date="2018-11-30T22:36:00Z">
              <w:rPr>
                <w:rStyle w:val="Hyperlink"/>
                <w:noProof/>
              </w:rPr>
            </w:rPrChange>
          </w:rPr>
          <w:instrText xml:space="preserve"> </w:instrText>
        </w:r>
        <w:r w:rsidRPr="00920004">
          <w:rPr>
            <w:noProof/>
            <w:rPrChange w:id="3597" w:author="phuong vu" w:date="2018-11-30T22:36:00Z">
              <w:rPr>
                <w:noProof/>
              </w:rPr>
            </w:rPrChange>
          </w:rPr>
          <w:instrText>HYPERLINK "C:\\Users\\vuphu\\Desktop\\luanvan\\Lu-n-v-n\\baoCao\\bao-cao-luan-van_new.docx" \l "_Toc531380498"</w:instrText>
        </w:r>
        <w:r w:rsidRPr="00920004">
          <w:rPr>
            <w:rStyle w:val="Hyperlink"/>
            <w:noProof/>
            <w:rPrChange w:id="3598" w:author="phuong vu" w:date="2018-11-30T22:36:00Z">
              <w:rPr>
                <w:rStyle w:val="Hyperlink"/>
                <w:noProof/>
              </w:rPr>
            </w:rPrChange>
          </w:rPr>
          <w:instrText xml:space="preserve"> </w:instrText>
        </w:r>
        <w:r w:rsidRPr="00920004">
          <w:rPr>
            <w:rStyle w:val="Hyperlink"/>
            <w:noProof/>
            <w:rPrChange w:id="3599" w:author="phuong vu" w:date="2018-11-30T22:36:00Z">
              <w:rPr>
                <w:rStyle w:val="Hyperlink"/>
                <w:noProof/>
              </w:rPr>
            </w:rPrChange>
          </w:rPr>
        </w:r>
        <w:r w:rsidRPr="00920004">
          <w:rPr>
            <w:rStyle w:val="Hyperlink"/>
            <w:noProof/>
            <w:rPrChange w:id="3600" w:author="phuong vu" w:date="2018-11-30T22:36:00Z">
              <w:rPr>
                <w:rStyle w:val="Hyperlink"/>
                <w:noProof/>
              </w:rPr>
            </w:rPrChange>
          </w:rPr>
          <w:fldChar w:fldCharType="separate"/>
        </w:r>
        <w:r w:rsidRPr="00920004">
          <w:rPr>
            <w:rStyle w:val="Hyperlink"/>
            <w:noProof/>
            <w:rPrChange w:id="3601" w:author="phuong vu" w:date="2018-11-30T22:36:00Z">
              <w:rPr>
                <w:rStyle w:val="Hyperlink"/>
                <w:noProof/>
              </w:rPr>
            </w:rPrChange>
          </w:rPr>
          <w:t>Hình 3.20</w:t>
        </w:r>
        <w:r w:rsidRPr="00920004">
          <w:rPr>
            <w:rStyle w:val="Hyperlink"/>
            <w:noProof/>
            <w:lang w:val="en-US"/>
            <w:rPrChange w:id="3602" w:author="phuong vu" w:date="2018-11-30T22:36:00Z">
              <w:rPr>
                <w:rStyle w:val="Hyperlink"/>
                <w:noProof/>
                <w:lang w:val="en-US"/>
              </w:rPr>
            </w:rPrChange>
          </w:rPr>
          <w:t xml:space="preserve"> Các chức năng ứng với biên nhận</w:t>
        </w:r>
        <w:r w:rsidRPr="00920004">
          <w:rPr>
            <w:noProof/>
            <w:webHidden/>
            <w:rPrChange w:id="3603" w:author="phuong vu" w:date="2018-11-30T22:36:00Z">
              <w:rPr>
                <w:noProof/>
                <w:webHidden/>
              </w:rPr>
            </w:rPrChange>
          </w:rPr>
          <w:tab/>
        </w:r>
        <w:r w:rsidRPr="00920004">
          <w:rPr>
            <w:noProof/>
            <w:webHidden/>
            <w:rPrChange w:id="3604" w:author="phuong vu" w:date="2018-11-30T22:36:00Z">
              <w:rPr>
                <w:noProof/>
                <w:webHidden/>
              </w:rPr>
            </w:rPrChange>
          </w:rPr>
          <w:fldChar w:fldCharType="begin"/>
        </w:r>
        <w:r w:rsidRPr="00920004">
          <w:rPr>
            <w:noProof/>
            <w:webHidden/>
            <w:rPrChange w:id="3605" w:author="phuong vu" w:date="2018-11-30T22:36:00Z">
              <w:rPr>
                <w:noProof/>
                <w:webHidden/>
              </w:rPr>
            </w:rPrChange>
          </w:rPr>
          <w:instrText xml:space="preserve"> PAGEREF _Toc531380498 \h </w:instrText>
        </w:r>
        <w:r w:rsidRPr="00920004">
          <w:rPr>
            <w:noProof/>
            <w:webHidden/>
            <w:rPrChange w:id="3606" w:author="phuong vu" w:date="2018-11-30T22:36:00Z">
              <w:rPr>
                <w:noProof/>
                <w:webHidden/>
              </w:rPr>
            </w:rPrChange>
          </w:rPr>
        </w:r>
      </w:ins>
      <w:r w:rsidRPr="00920004">
        <w:rPr>
          <w:noProof/>
          <w:webHidden/>
          <w:rPrChange w:id="3607" w:author="phuong vu" w:date="2018-11-30T22:36:00Z">
            <w:rPr>
              <w:noProof/>
              <w:webHidden/>
            </w:rPr>
          </w:rPrChange>
        </w:rPr>
        <w:fldChar w:fldCharType="separate"/>
      </w:r>
      <w:ins w:id="3608" w:author="phuong vu" w:date="2018-11-30T22:32:00Z">
        <w:r w:rsidRPr="00920004">
          <w:rPr>
            <w:noProof/>
            <w:webHidden/>
            <w:rPrChange w:id="3609" w:author="phuong vu" w:date="2018-11-30T22:36:00Z">
              <w:rPr>
                <w:noProof/>
                <w:webHidden/>
              </w:rPr>
            </w:rPrChange>
          </w:rPr>
          <w:t>47</w:t>
        </w:r>
        <w:r w:rsidRPr="00920004">
          <w:rPr>
            <w:noProof/>
            <w:webHidden/>
            <w:rPrChange w:id="3610" w:author="phuong vu" w:date="2018-11-30T22:36:00Z">
              <w:rPr>
                <w:noProof/>
                <w:webHidden/>
              </w:rPr>
            </w:rPrChange>
          </w:rPr>
          <w:fldChar w:fldCharType="end"/>
        </w:r>
        <w:r w:rsidRPr="00920004">
          <w:rPr>
            <w:rStyle w:val="Hyperlink"/>
            <w:noProof/>
            <w:rPrChange w:id="3611" w:author="phuong vu" w:date="2018-11-30T22:36:00Z">
              <w:rPr>
                <w:rStyle w:val="Hyperlink"/>
                <w:noProof/>
              </w:rPr>
            </w:rPrChange>
          </w:rPr>
          <w:fldChar w:fldCharType="end"/>
        </w:r>
      </w:ins>
    </w:p>
    <w:p w14:paraId="277296BF" w14:textId="676737D2" w:rsidR="00E35500" w:rsidRPr="00920004" w:rsidRDefault="00E35500">
      <w:pPr>
        <w:pStyle w:val="TableofFigures"/>
        <w:tabs>
          <w:tab w:val="right" w:leader="dot" w:pos="8777"/>
        </w:tabs>
        <w:rPr>
          <w:ins w:id="3612" w:author="phuong vu" w:date="2018-11-30T22:32:00Z"/>
          <w:rFonts w:asciiTheme="minorHAnsi" w:eastAsiaTheme="minorEastAsia" w:hAnsiTheme="minorHAnsi" w:cstheme="minorBidi"/>
          <w:noProof/>
          <w:sz w:val="22"/>
          <w:szCs w:val="22"/>
          <w:lang w:val="en-US"/>
          <w:rPrChange w:id="3613" w:author="phuong vu" w:date="2018-11-30T22:36:00Z">
            <w:rPr>
              <w:ins w:id="3614" w:author="phuong vu" w:date="2018-11-30T22:32:00Z"/>
              <w:rFonts w:asciiTheme="minorHAnsi" w:eastAsiaTheme="minorEastAsia" w:hAnsiTheme="minorHAnsi" w:cstheme="minorBidi"/>
              <w:noProof/>
              <w:sz w:val="22"/>
              <w:szCs w:val="22"/>
              <w:lang w:val="en-US"/>
            </w:rPr>
          </w:rPrChange>
        </w:rPr>
      </w:pPr>
      <w:ins w:id="3615" w:author="phuong vu" w:date="2018-11-30T22:32:00Z">
        <w:r w:rsidRPr="00920004">
          <w:rPr>
            <w:rStyle w:val="Hyperlink"/>
            <w:noProof/>
            <w:rPrChange w:id="3616" w:author="phuong vu" w:date="2018-11-30T22:36:00Z">
              <w:rPr>
                <w:rStyle w:val="Hyperlink"/>
                <w:noProof/>
              </w:rPr>
            </w:rPrChange>
          </w:rPr>
          <w:fldChar w:fldCharType="begin"/>
        </w:r>
        <w:r w:rsidRPr="00920004">
          <w:rPr>
            <w:rStyle w:val="Hyperlink"/>
            <w:noProof/>
            <w:rPrChange w:id="3617" w:author="phuong vu" w:date="2018-11-30T22:36:00Z">
              <w:rPr>
                <w:rStyle w:val="Hyperlink"/>
                <w:noProof/>
              </w:rPr>
            </w:rPrChange>
          </w:rPr>
          <w:instrText xml:space="preserve"> </w:instrText>
        </w:r>
        <w:r w:rsidRPr="00920004">
          <w:rPr>
            <w:noProof/>
            <w:rPrChange w:id="3618" w:author="phuong vu" w:date="2018-11-30T22:36:00Z">
              <w:rPr>
                <w:noProof/>
              </w:rPr>
            </w:rPrChange>
          </w:rPr>
          <w:instrText>HYPERLINK \l "_Toc531380499"</w:instrText>
        </w:r>
        <w:r w:rsidRPr="00920004">
          <w:rPr>
            <w:rStyle w:val="Hyperlink"/>
            <w:noProof/>
            <w:rPrChange w:id="3619" w:author="phuong vu" w:date="2018-11-30T22:36:00Z">
              <w:rPr>
                <w:rStyle w:val="Hyperlink"/>
                <w:noProof/>
              </w:rPr>
            </w:rPrChange>
          </w:rPr>
          <w:instrText xml:space="preserve"> </w:instrText>
        </w:r>
        <w:r w:rsidRPr="00920004">
          <w:rPr>
            <w:rStyle w:val="Hyperlink"/>
            <w:noProof/>
            <w:rPrChange w:id="3620" w:author="phuong vu" w:date="2018-11-30T22:36:00Z">
              <w:rPr>
                <w:rStyle w:val="Hyperlink"/>
                <w:noProof/>
              </w:rPr>
            </w:rPrChange>
          </w:rPr>
        </w:r>
        <w:r w:rsidRPr="00920004">
          <w:rPr>
            <w:rStyle w:val="Hyperlink"/>
            <w:noProof/>
            <w:rPrChange w:id="3621" w:author="phuong vu" w:date="2018-11-30T22:36:00Z">
              <w:rPr>
                <w:rStyle w:val="Hyperlink"/>
                <w:noProof/>
              </w:rPr>
            </w:rPrChange>
          </w:rPr>
          <w:fldChar w:fldCharType="separate"/>
        </w:r>
        <w:r w:rsidRPr="00920004">
          <w:rPr>
            <w:rStyle w:val="Hyperlink"/>
            <w:noProof/>
            <w:rPrChange w:id="3622" w:author="phuong vu" w:date="2018-11-30T22:36:00Z">
              <w:rPr>
                <w:rStyle w:val="Hyperlink"/>
                <w:noProof/>
              </w:rPr>
            </w:rPrChange>
          </w:rPr>
          <w:t>Hình 3.22</w:t>
        </w:r>
        <w:r w:rsidRPr="00920004">
          <w:rPr>
            <w:rStyle w:val="Hyperlink"/>
            <w:noProof/>
            <w:lang w:val="en-US"/>
            <w:rPrChange w:id="3623" w:author="phuong vu" w:date="2018-11-30T22:36:00Z">
              <w:rPr>
                <w:rStyle w:val="Hyperlink"/>
                <w:noProof/>
                <w:lang w:val="en-US"/>
              </w:rPr>
            </w:rPrChange>
          </w:rPr>
          <w:t xml:space="preserve"> Sơ đồ xử lí xem chi tiết biên nhận</w:t>
        </w:r>
        <w:r w:rsidRPr="00920004">
          <w:rPr>
            <w:noProof/>
            <w:webHidden/>
            <w:rPrChange w:id="3624" w:author="phuong vu" w:date="2018-11-30T22:36:00Z">
              <w:rPr>
                <w:noProof/>
                <w:webHidden/>
              </w:rPr>
            </w:rPrChange>
          </w:rPr>
          <w:tab/>
        </w:r>
        <w:r w:rsidRPr="00920004">
          <w:rPr>
            <w:noProof/>
            <w:webHidden/>
            <w:rPrChange w:id="3625" w:author="phuong vu" w:date="2018-11-30T22:36:00Z">
              <w:rPr>
                <w:noProof/>
                <w:webHidden/>
              </w:rPr>
            </w:rPrChange>
          </w:rPr>
          <w:fldChar w:fldCharType="begin"/>
        </w:r>
        <w:r w:rsidRPr="00920004">
          <w:rPr>
            <w:noProof/>
            <w:webHidden/>
            <w:rPrChange w:id="3626" w:author="phuong vu" w:date="2018-11-30T22:36:00Z">
              <w:rPr>
                <w:noProof/>
                <w:webHidden/>
              </w:rPr>
            </w:rPrChange>
          </w:rPr>
          <w:instrText xml:space="preserve"> PAGEREF _Toc531380499 \h </w:instrText>
        </w:r>
        <w:r w:rsidRPr="00920004">
          <w:rPr>
            <w:noProof/>
            <w:webHidden/>
            <w:rPrChange w:id="3627" w:author="phuong vu" w:date="2018-11-30T22:36:00Z">
              <w:rPr>
                <w:noProof/>
                <w:webHidden/>
              </w:rPr>
            </w:rPrChange>
          </w:rPr>
        </w:r>
      </w:ins>
      <w:r w:rsidRPr="00920004">
        <w:rPr>
          <w:noProof/>
          <w:webHidden/>
          <w:rPrChange w:id="3628" w:author="phuong vu" w:date="2018-11-30T22:36:00Z">
            <w:rPr>
              <w:noProof/>
              <w:webHidden/>
            </w:rPr>
          </w:rPrChange>
        </w:rPr>
        <w:fldChar w:fldCharType="separate"/>
      </w:r>
      <w:ins w:id="3629" w:author="phuong vu" w:date="2018-11-30T22:32:00Z">
        <w:r w:rsidRPr="00920004">
          <w:rPr>
            <w:noProof/>
            <w:webHidden/>
            <w:rPrChange w:id="3630" w:author="phuong vu" w:date="2018-11-30T22:36:00Z">
              <w:rPr>
                <w:noProof/>
                <w:webHidden/>
              </w:rPr>
            </w:rPrChange>
          </w:rPr>
          <w:t>49</w:t>
        </w:r>
        <w:r w:rsidRPr="00920004">
          <w:rPr>
            <w:noProof/>
            <w:webHidden/>
            <w:rPrChange w:id="3631" w:author="phuong vu" w:date="2018-11-30T22:36:00Z">
              <w:rPr>
                <w:noProof/>
                <w:webHidden/>
              </w:rPr>
            </w:rPrChange>
          </w:rPr>
          <w:fldChar w:fldCharType="end"/>
        </w:r>
        <w:r w:rsidRPr="00920004">
          <w:rPr>
            <w:rStyle w:val="Hyperlink"/>
            <w:noProof/>
            <w:rPrChange w:id="3632" w:author="phuong vu" w:date="2018-11-30T22:36:00Z">
              <w:rPr>
                <w:rStyle w:val="Hyperlink"/>
                <w:noProof/>
              </w:rPr>
            </w:rPrChange>
          </w:rPr>
          <w:fldChar w:fldCharType="end"/>
        </w:r>
      </w:ins>
    </w:p>
    <w:p w14:paraId="720DE4A4" w14:textId="2296263B" w:rsidR="00E35500" w:rsidRPr="00920004" w:rsidRDefault="00E35500">
      <w:pPr>
        <w:pStyle w:val="TableofFigures"/>
        <w:tabs>
          <w:tab w:val="right" w:leader="dot" w:pos="8777"/>
        </w:tabs>
        <w:rPr>
          <w:ins w:id="3633" w:author="phuong vu" w:date="2018-11-30T22:32:00Z"/>
          <w:rFonts w:asciiTheme="minorHAnsi" w:eastAsiaTheme="minorEastAsia" w:hAnsiTheme="minorHAnsi" w:cstheme="minorBidi"/>
          <w:noProof/>
          <w:sz w:val="22"/>
          <w:szCs w:val="22"/>
          <w:lang w:val="en-US"/>
          <w:rPrChange w:id="3634" w:author="phuong vu" w:date="2018-11-30T22:36:00Z">
            <w:rPr>
              <w:ins w:id="3635" w:author="phuong vu" w:date="2018-11-30T22:32:00Z"/>
              <w:rFonts w:asciiTheme="minorHAnsi" w:eastAsiaTheme="minorEastAsia" w:hAnsiTheme="minorHAnsi" w:cstheme="minorBidi"/>
              <w:noProof/>
              <w:sz w:val="22"/>
              <w:szCs w:val="22"/>
              <w:lang w:val="en-US"/>
            </w:rPr>
          </w:rPrChange>
        </w:rPr>
      </w:pPr>
      <w:ins w:id="3636" w:author="phuong vu" w:date="2018-11-30T22:32:00Z">
        <w:r w:rsidRPr="00920004">
          <w:rPr>
            <w:rStyle w:val="Hyperlink"/>
            <w:noProof/>
            <w:rPrChange w:id="3637" w:author="phuong vu" w:date="2018-11-30T22:36:00Z">
              <w:rPr>
                <w:rStyle w:val="Hyperlink"/>
                <w:noProof/>
              </w:rPr>
            </w:rPrChange>
          </w:rPr>
          <w:fldChar w:fldCharType="begin"/>
        </w:r>
        <w:r w:rsidRPr="00920004">
          <w:rPr>
            <w:rStyle w:val="Hyperlink"/>
            <w:noProof/>
            <w:rPrChange w:id="3638" w:author="phuong vu" w:date="2018-11-30T22:36:00Z">
              <w:rPr>
                <w:rStyle w:val="Hyperlink"/>
                <w:noProof/>
              </w:rPr>
            </w:rPrChange>
          </w:rPr>
          <w:instrText xml:space="preserve"> </w:instrText>
        </w:r>
        <w:r w:rsidRPr="00920004">
          <w:rPr>
            <w:noProof/>
            <w:rPrChange w:id="3639" w:author="phuong vu" w:date="2018-11-30T22:36:00Z">
              <w:rPr>
                <w:noProof/>
              </w:rPr>
            </w:rPrChange>
          </w:rPr>
          <w:instrText>HYPERLINK \l "_Toc531380500"</w:instrText>
        </w:r>
        <w:r w:rsidRPr="00920004">
          <w:rPr>
            <w:rStyle w:val="Hyperlink"/>
            <w:noProof/>
            <w:rPrChange w:id="3640" w:author="phuong vu" w:date="2018-11-30T22:36:00Z">
              <w:rPr>
                <w:rStyle w:val="Hyperlink"/>
                <w:noProof/>
              </w:rPr>
            </w:rPrChange>
          </w:rPr>
          <w:instrText xml:space="preserve"> </w:instrText>
        </w:r>
        <w:r w:rsidRPr="00920004">
          <w:rPr>
            <w:rStyle w:val="Hyperlink"/>
            <w:noProof/>
            <w:rPrChange w:id="3641" w:author="phuong vu" w:date="2018-11-30T22:36:00Z">
              <w:rPr>
                <w:rStyle w:val="Hyperlink"/>
                <w:noProof/>
              </w:rPr>
            </w:rPrChange>
          </w:rPr>
        </w:r>
        <w:r w:rsidRPr="00920004">
          <w:rPr>
            <w:rStyle w:val="Hyperlink"/>
            <w:noProof/>
            <w:rPrChange w:id="3642" w:author="phuong vu" w:date="2018-11-30T22:36:00Z">
              <w:rPr>
                <w:rStyle w:val="Hyperlink"/>
                <w:noProof/>
              </w:rPr>
            </w:rPrChange>
          </w:rPr>
          <w:fldChar w:fldCharType="separate"/>
        </w:r>
        <w:r w:rsidRPr="00920004">
          <w:rPr>
            <w:rStyle w:val="Hyperlink"/>
            <w:noProof/>
            <w:rPrChange w:id="3643" w:author="phuong vu" w:date="2018-11-30T22:36:00Z">
              <w:rPr>
                <w:rStyle w:val="Hyperlink"/>
                <w:noProof/>
              </w:rPr>
            </w:rPrChange>
          </w:rPr>
          <w:t>Hình 3.23 Giao diện thay đổi trạng thái biên nhận khi trạng thái "đang chờ"</w:t>
        </w:r>
        <w:r w:rsidRPr="00920004">
          <w:rPr>
            <w:noProof/>
            <w:webHidden/>
            <w:rPrChange w:id="3644" w:author="phuong vu" w:date="2018-11-30T22:36:00Z">
              <w:rPr>
                <w:noProof/>
                <w:webHidden/>
              </w:rPr>
            </w:rPrChange>
          </w:rPr>
          <w:tab/>
        </w:r>
        <w:r w:rsidRPr="00920004">
          <w:rPr>
            <w:noProof/>
            <w:webHidden/>
            <w:rPrChange w:id="3645" w:author="phuong vu" w:date="2018-11-30T22:36:00Z">
              <w:rPr>
                <w:noProof/>
                <w:webHidden/>
              </w:rPr>
            </w:rPrChange>
          </w:rPr>
          <w:fldChar w:fldCharType="begin"/>
        </w:r>
        <w:r w:rsidRPr="00920004">
          <w:rPr>
            <w:noProof/>
            <w:webHidden/>
            <w:rPrChange w:id="3646" w:author="phuong vu" w:date="2018-11-30T22:36:00Z">
              <w:rPr>
                <w:noProof/>
                <w:webHidden/>
              </w:rPr>
            </w:rPrChange>
          </w:rPr>
          <w:instrText xml:space="preserve"> PAGEREF _Toc531380500 \h </w:instrText>
        </w:r>
        <w:r w:rsidRPr="00920004">
          <w:rPr>
            <w:noProof/>
            <w:webHidden/>
            <w:rPrChange w:id="3647" w:author="phuong vu" w:date="2018-11-30T22:36:00Z">
              <w:rPr>
                <w:noProof/>
                <w:webHidden/>
              </w:rPr>
            </w:rPrChange>
          </w:rPr>
        </w:r>
      </w:ins>
      <w:r w:rsidRPr="00920004">
        <w:rPr>
          <w:noProof/>
          <w:webHidden/>
          <w:rPrChange w:id="3648" w:author="phuong vu" w:date="2018-11-30T22:36:00Z">
            <w:rPr>
              <w:noProof/>
              <w:webHidden/>
            </w:rPr>
          </w:rPrChange>
        </w:rPr>
        <w:fldChar w:fldCharType="separate"/>
      </w:r>
      <w:ins w:id="3649" w:author="phuong vu" w:date="2018-11-30T22:32:00Z">
        <w:r w:rsidRPr="00920004">
          <w:rPr>
            <w:noProof/>
            <w:webHidden/>
            <w:rPrChange w:id="3650" w:author="phuong vu" w:date="2018-11-30T22:36:00Z">
              <w:rPr>
                <w:noProof/>
                <w:webHidden/>
              </w:rPr>
            </w:rPrChange>
          </w:rPr>
          <w:t>50</w:t>
        </w:r>
        <w:r w:rsidRPr="00920004">
          <w:rPr>
            <w:noProof/>
            <w:webHidden/>
            <w:rPrChange w:id="3651" w:author="phuong vu" w:date="2018-11-30T22:36:00Z">
              <w:rPr>
                <w:noProof/>
                <w:webHidden/>
              </w:rPr>
            </w:rPrChange>
          </w:rPr>
          <w:fldChar w:fldCharType="end"/>
        </w:r>
        <w:r w:rsidRPr="00920004">
          <w:rPr>
            <w:rStyle w:val="Hyperlink"/>
            <w:noProof/>
            <w:rPrChange w:id="3652" w:author="phuong vu" w:date="2018-11-30T22:36:00Z">
              <w:rPr>
                <w:rStyle w:val="Hyperlink"/>
                <w:noProof/>
              </w:rPr>
            </w:rPrChange>
          </w:rPr>
          <w:fldChar w:fldCharType="end"/>
        </w:r>
      </w:ins>
    </w:p>
    <w:p w14:paraId="1A095DD1" w14:textId="18312F9A" w:rsidR="00E35500" w:rsidRPr="00920004" w:rsidRDefault="00E35500">
      <w:pPr>
        <w:pStyle w:val="TableofFigures"/>
        <w:tabs>
          <w:tab w:val="right" w:leader="dot" w:pos="8777"/>
        </w:tabs>
        <w:rPr>
          <w:ins w:id="3653" w:author="phuong vu" w:date="2018-11-30T22:32:00Z"/>
          <w:rFonts w:asciiTheme="minorHAnsi" w:eastAsiaTheme="minorEastAsia" w:hAnsiTheme="minorHAnsi" w:cstheme="minorBidi"/>
          <w:noProof/>
          <w:sz w:val="22"/>
          <w:szCs w:val="22"/>
          <w:lang w:val="en-US"/>
          <w:rPrChange w:id="3654" w:author="phuong vu" w:date="2018-11-30T22:36:00Z">
            <w:rPr>
              <w:ins w:id="3655" w:author="phuong vu" w:date="2018-11-30T22:32:00Z"/>
              <w:rFonts w:asciiTheme="minorHAnsi" w:eastAsiaTheme="minorEastAsia" w:hAnsiTheme="minorHAnsi" w:cstheme="minorBidi"/>
              <w:noProof/>
              <w:sz w:val="22"/>
              <w:szCs w:val="22"/>
              <w:lang w:val="en-US"/>
            </w:rPr>
          </w:rPrChange>
        </w:rPr>
      </w:pPr>
      <w:ins w:id="3656" w:author="phuong vu" w:date="2018-11-30T22:32:00Z">
        <w:r w:rsidRPr="00920004">
          <w:rPr>
            <w:rStyle w:val="Hyperlink"/>
            <w:noProof/>
            <w:rPrChange w:id="3657" w:author="phuong vu" w:date="2018-11-30T22:36:00Z">
              <w:rPr>
                <w:rStyle w:val="Hyperlink"/>
                <w:noProof/>
              </w:rPr>
            </w:rPrChange>
          </w:rPr>
          <w:fldChar w:fldCharType="begin"/>
        </w:r>
        <w:r w:rsidRPr="00920004">
          <w:rPr>
            <w:rStyle w:val="Hyperlink"/>
            <w:noProof/>
            <w:rPrChange w:id="3658" w:author="phuong vu" w:date="2018-11-30T22:36:00Z">
              <w:rPr>
                <w:rStyle w:val="Hyperlink"/>
                <w:noProof/>
              </w:rPr>
            </w:rPrChange>
          </w:rPr>
          <w:instrText xml:space="preserve"> </w:instrText>
        </w:r>
        <w:r w:rsidRPr="00920004">
          <w:rPr>
            <w:noProof/>
            <w:rPrChange w:id="3659" w:author="phuong vu" w:date="2018-11-30T22:36:00Z">
              <w:rPr>
                <w:noProof/>
              </w:rPr>
            </w:rPrChange>
          </w:rPr>
          <w:instrText>HYPERLINK \l "_Toc531380501"</w:instrText>
        </w:r>
        <w:r w:rsidRPr="00920004">
          <w:rPr>
            <w:rStyle w:val="Hyperlink"/>
            <w:noProof/>
            <w:rPrChange w:id="3660" w:author="phuong vu" w:date="2018-11-30T22:36:00Z">
              <w:rPr>
                <w:rStyle w:val="Hyperlink"/>
                <w:noProof/>
              </w:rPr>
            </w:rPrChange>
          </w:rPr>
          <w:instrText xml:space="preserve"> </w:instrText>
        </w:r>
        <w:r w:rsidRPr="00920004">
          <w:rPr>
            <w:rStyle w:val="Hyperlink"/>
            <w:noProof/>
            <w:rPrChange w:id="3661" w:author="phuong vu" w:date="2018-11-30T22:36:00Z">
              <w:rPr>
                <w:rStyle w:val="Hyperlink"/>
                <w:noProof/>
              </w:rPr>
            </w:rPrChange>
          </w:rPr>
        </w:r>
        <w:r w:rsidRPr="00920004">
          <w:rPr>
            <w:rStyle w:val="Hyperlink"/>
            <w:noProof/>
            <w:rPrChange w:id="3662" w:author="phuong vu" w:date="2018-11-30T22:36:00Z">
              <w:rPr>
                <w:rStyle w:val="Hyperlink"/>
                <w:noProof/>
              </w:rPr>
            </w:rPrChange>
          </w:rPr>
          <w:fldChar w:fldCharType="separate"/>
        </w:r>
        <w:r w:rsidRPr="00920004">
          <w:rPr>
            <w:rStyle w:val="Hyperlink"/>
            <w:noProof/>
            <w:rPrChange w:id="3663" w:author="phuong vu" w:date="2018-11-30T22:36:00Z">
              <w:rPr>
                <w:rStyle w:val="Hyperlink"/>
                <w:noProof/>
              </w:rPr>
            </w:rPrChange>
          </w:rPr>
          <w:t>Hình 3.24 Giao diện thay đổi trạng thái biên nhận khi trạng thái "đang chờ trả đồ"</w:t>
        </w:r>
        <w:r w:rsidRPr="00920004">
          <w:rPr>
            <w:noProof/>
            <w:webHidden/>
            <w:rPrChange w:id="3664" w:author="phuong vu" w:date="2018-11-30T22:36:00Z">
              <w:rPr>
                <w:noProof/>
                <w:webHidden/>
              </w:rPr>
            </w:rPrChange>
          </w:rPr>
          <w:tab/>
        </w:r>
        <w:r w:rsidRPr="00920004">
          <w:rPr>
            <w:noProof/>
            <w:webHidden/>
            <w:rPrChange w:id="3665" w:author="phuong vu" w:date="2018-11-30T22:36:00Z">
              <w:rPr>
                <w:noProof/>
                <w:webHidden/>
              </w:rPr>
            </w:rPrChange>
          </w:rPr>
          <w:fldChar w:fldCharType="begin"/>
        </w:r>
        <w:r w:rsidRPr="00920004">
          <w:rPr>
            <w:noProof/>
            <w:webHidden/>
            <w:rPrChange w:id="3666" w:author="phuong vu" w:date="2018-11-30T22:36:00Z">
              <w:rPr>
                <w:noProof/>
                <w:webHidden/>
              </w:rPr>
            </w:rPrChange>
          </w:rPr>
          <w:instrText xml:space="preserve"> PAGEREF _Toc531380501 \h </w:instrText>
        </w:r>
        <w:r w:rsidRPr="00920004">
          <w:rPr>
            <w:noProof/>
            <w:webHidden/>
            <w:rPrChange w:id="3667" w:author="phuong vu" w:date="2018-11-30T22:36:00Z">
              <w:rPr>
                <w:noProof/>
                <w:webHidden/>
              </w:rPr>
            </w:rPrChange>
          </w:rPr>
        </w:r>
      </w:ins>
      <w:r w:rsidRPr="00920004">
        <w:rPr>
          <w:noProof/>
          <w:webHidden/>
          <w:rPrChange w:id="3668" w:author="phuong vu" w:date="2018-11-30T22:36:00Z">
            <w:rPr>
              <w:noProof/>
              <w:webHidden/>
            </w:rPr>
          </w:rPrChange>
        </w:rPr>
        <w:fldChar w:fldCharType="separate"/>
      </w:r>
      <w:ins w:id="3669" w:author="phuong vu" w:date="2018-11-30T22:32:00Z">
        <w:r w:rsidRPr="00920004">
          <w:rPr>
            <w:noProof/>
            <w:webHidden/>
            <w:rPrChange w:id="3670" w:author="phuong vu" w:date="2018-11-30T22:36:00Z">
              <w:rPr>
                <w:noProof/>
                <w:webHidden/>
              </w:rPr>
            </w:rPrChange>
          </w:rPr>
          <w:t>51</w:t>
        </w:r>
        <w:r w:rsidRPr="00920004">
          <w:rPr>
            <w:noProof/>
            <w:webHidden/>
            <w:rPrChange w:id="3671" w:author="phuong vu" w:date="2018-11-30T22:36:00Z">
              <w:rPr>
                <w:noProof/>
                <w:webHidden/>
              </w:rPr>
            </w:rPrChange>
          </w:rPr>
          <w:fldChar w:fldCharType="end"/>
        </w:r>
        <w:r w:rsidRPr="00920004">
          <w:rPr>
            <w:rStyle w:val="Hyperlink"/>
            <w:noProof/>
            <w:rPrChange w:id="3672" w:author="phuong vu" w:date="2018-11-30T22:36:00Z">
              <w:rPr>
                <w:rStyle w:val="Hyperlink"/>
                <w:noProof/>
              </w:rPr>
            </w:rPrChange>
          </w:rPr>
          <w:fldChar w:fldCharType="end"/>
        </w:r>
      </w:ins>
    </w:p>
    <w:p w14:paraId="7460E6AD" w14:textId="56861E93" w:rsidR="00E35500" w:rsidRPr="00920004" w:rsidRDefault="00E35500">
      <w:pPr>
        <w:pStyle w:val="TableofFigures"/>
        <w:tabs>
          <w:tab w:val="right" w:leader="dot" w:pos="8777"/>
        </w:tabs>
        <w:rPr>
          <w:ins w:id="3673" w:author="phuong vu" w:date="2018-11-30T22:32:00Z"/>
          <w:rFonts w:asciiTheme="minorHAnsi" w:eastAsiaTheme="minorEastAsia" w:hAnsiTheme="minorHAnsi" w:cstheme="minorBidi"/>
          <w:noProof/>
          <w:sz w:val="22"/>
          <w:szCs w:val="22"/>
          <w:lang w:val="en-US"/>
          <w:rPrChange w:id="3674" w:author="phuong vu" w:date="2018-11-30T22:36:00Z">
            <w:rPr>
              <w:ins w:id="3675" w:author="phuong vu" w:date="2018-11-30T22:32:00Z"/>
              <w:rFonts w:asciiTheme="minorHAnsi" w:eastAsiaTheme="minorEastAsia" w:hAnsiTheme="minorHAnsi" w:cstheme="minorBidi"/>
              <w:noProof/>
              <w:sz w:val="22"/>
              <w:szCs w:val="22"/>
              <w:lang w:val="en-US"/>
            </w:rPr>
          </w:rPrChange>
        </w:rPr>
      </w:pPr>
      <w:ins w:id="3676" w:author="phuong vu" w:date="2018-11-30T22:32:00Z">
        <w:r w:rsidRPr="00920004">
          <w:rPr>
            <w:rStyle w:val="Hyperlink"/>
            <w:noProof/>
            <w:rPrChange w:id="3677" w:author="phuong vu" w:date="2018-11-30T22:36:00Z">
              <w:rPr>
                <w:rStyle w:val="Hyperlink"/>
                <w:noProof/>
              </w:rPr>
            </w:rPrChange>
          </w:rPr>
          <w:fldChar w:fldCharType="begin"/>
        </w:r>
        <w:r w:rsidRPr="00920004">
          <w:rPr>
            <w:rStyle w:val="Hyperlink"/>
            <w:noProof/>
            <w:rPrChange w:id="3678" w:author="phuong vu" w:date="2018-11-30T22:36:00Z">
              <w:rPr>
                <w:rStyle w:val="Hyperlink"/>
                <w:noProof/>
              </w:rPr>
            </w:rPrChange>
          </w:rPr>
          <w:instrText xml:space="preserve"> </w:instrText>
        </w:r>
        <w:r w:rsidRPr="00920004">
          <w:rPr>
            <w:noProof/>
            <w:rPrChange w:id="3679" w:author="phuong vu" w:date="2018-11-30T22:36:00Z">
              <w:rPr>
                <w:noProof/>
              </w:rPr>
            </w:rPrChange>
          </w:rPr>
          <w:instrText>HYPERLINK \l "_Toc531380502"</w:instrText>
        </w:r>
        <w:r w:rsidRPr="00920004">
          <w:rPr>
            <w:rStyle w:val="Hyperlink"/>
            <w:noProof/>
            <w:rPrChange w:id="3680" w:author="phuong vu" w:date="2018-11-30T22:36:00Z">
              <w:rPr>
                <w:rStyle w:val="Hyperlink"/>
                <w:noProof/>
              </w:rPr>
            </w:rPrChange>
          </w:rPr>
          <w:instrText xml:space="preserve"> </w:instrText>
        </w:r>
        <w:r w:rsidRPr="00920004">
          <w:rPr>
            <w:rStyle w:val="Hyperlink"/>
            <w:noProof/>
            <w:rPrChange w:id="3681" w:author="phuong vu" w:date="2018-11-30T22:36:00Z">
              <w:rPr>
                <w:rStyle w:val="Hyperlink"/>
                <w:noProof/>
              </w:rPr>
            </w:rPrChange>
          </w:rPr>
        </w:r>
        <w:r w:rsidRPr="00920004">
          <w:rPr>
            <w:rStyle w:val="Hyperlink"/>
            <w:noProof/>
            <w:rPrChange w:id="3682" w:author="phuong vu" w:date="2018-11-30T22:36:00Z">
              <w:rPr>
                <w:rStyle w:val="Hyperlink"/>
                <w:noProof/>
              </w:rPr>
            </w:rPrChange>
          </w:rPr>
          <w:fldChar w:fldCharType="separate"/>
        </w:r>
        <w:r w:rsidRPr="00920004">
          <w:rPr>
            <w:rStyle w:val="Hyperlink"/>
            <w:noProof/>
            <w:rPrChange w:id="3683" w:author="phuong vu" w:date="2018-11-30T22:36:00Z">
              <w:rPr>
                <w:rStyle w:val="Hyperlink"/>
                <w:noProof/>
              </w:rPr>
            </w:rPrChange>
          </w:rPr>
          <w:t>Hình 3.25</w:t>
        </w:r>
        <w:r w:rsidRPr="00920004">
          <w:rPr>
            <w:rStyle w:val="Hyperlink"/>
            <w:noProof/>
            <w:lang w:val="en-US"/>
            <w:rPrChange w:id="3684" w:author="phuong vu" w:date="2018-11-30T22:36:00Z">
              <w:rPr>
                <w:rStyle w:val="Hyperlink"/>
                <w:noProof/>
                <w:lang w:val="en-US"/>
              </w:rPr>
            </w:rPrChange>
          </w:rPr>
          <w:t xml:space="preserve"> Sơ đồ xử lí thay đổi trạng thái biên nhận</w:t>
        </w:r>
        <w:r w:rsidRPr="00920004">
          <w:rPr>
            <w:noProof/>
            <w:webHidden/>
            <w:rPrChange w:id="3685" w:author="phuong vu" w:date="2018-11-30T22:36:00Z">
              <w:rPr>
                <w:noProof/>
                <w:webHidden/>
              </w:rPr>
            </w:rPrChange>
          </w:rPr>
          <w:tab/>
        </w:r>
        <w:r w:rsidRPr="00920004">
          <w:rPr>
            <w:noProof/>
            <w:webHidden/>
            <w:rPrChange w:id="3686" w:author="phuong vu" w:date="2018-11-30T22:36:00Z">
              <w:rPr>
                <w:noProof/>
                <w:webHidden/>
              </w:rPr>
            </w:rPrChange>
          </w:rPr>
          <w:fldChar w:fldCharType="begin"/>
        </w:r>
        <w:r w:rsidRPr="00920004">
          <w:rPr>
            <w:noProof/>
            <w:webHidden/>
            <w:rPrChange w:id="3687" w:author="phuong vu" w:date="2018-11-30T22:36:00Z">
              <w:rPr>
                <w:noProof/>
                <w:webHidden/>
              </w:rPr>
            </w:rPrChange>
          </w:rPr>
          <w:instrText xml:space="preserve"> PAGEREF _Toc531380502 \h </w:instrText>
        </w:r>
        <w:r w:rsidRPr="00920004">
          <w:rPr>
            <w:noProof/>
            <w:webHidden/>
            <w:rPrChange w:id="3688" w:author="phuong vu" w:date="2018-11-30T22:36:00Z">
              <w:rPr>
                <w:noProof/>
                <w:webHidden/>
              </w:rPr>
            </w:rPrChange>
          </w:rPr>
        </w:r>
      </w:ins>
      <w:r w:rsidRPr="00920004">
        <w:rPr>
          <w:noProof/>
          <w:webHidden/>
          <w:rPrChange w:id="3689" w:author="phuong vu" w:date="2018-11-30T22:36:00Z">
            <w:rPr>
              <w:noProof/>
              <w:webHidden/>
            </w:rPr>
          </w:rPrChange>
        </w:rPr>
        <w:fldChar w:fldCharType="separate"/>
      </w:r>
      <w:ins w:id="3690" w:author="phuong vu" w:date="2018-11-30T22:32:00Z">
        <w:r w:rsidRPr="00920004">
          <w:rPr>
            <w:noProof/>
            <w:webHidden/>
            <w:rPrChange w:id="3691" w:author="phuong vu" w:date="2018-11-30T22:36:00Z">
              <w:rPr>
                <w:noProof/>
                <w:webHidden/>
              </w:rPr>
            </w:rPrChange>
          </w:rPr>
          <w:t>52</w:t>
        </w:r>
        <w:r w:rsidRPr="00920004">
          <w:rPr>
            <w:noProof/>
            <w:webHidden/>
            <w:rPrChange w:id="3692" w:author="phuong vu" w:date="2018-11-30T22:36:00Z">
              <w:rPr>
                <w:noProof/>
                <w:webHidden/>
              </w:rPr>
            </w:rPrChange>
          </w:rPr>
          <w:fldChar w:fldCharType="end"/>
        </w:r>
        <w:r w:rsidRPr="00920004">
          <w:rPr>
            <w:rStyle w:val="Hyperlink"/>
            <w:noProof/>
            <w:rPrChange w:id="3693" w:author="phuong vu" w:date="2018-11-30T22:36:00Z">
              <w:rPr>
                <w:rStyle w:val="Hyperlink"/>
                <w:noProof/>
              </w:rPr>
            </w:rPrChange>
          </w:rPr>
          <w:fldChar w:fldCharType="end"/>
        </w:r>
      </w:ins>
    </w:p>
    <w:p w14:paraId="447E6D30" w14:textId="5271DEDF" w:rsidR="00E35500" w:rsidRPr="00920004" w:rsidRDefault="00E35500">
      <w:pPr>
        <w:pStyle w:val="TableofFigures"/>
        <w:tabs>
          <w:tab w:val="right" w:leader="dot" w:pos="8777"/>
        </w:tabs>
        <w:rPr>
          <w:ins w:id="3694" w:author="phuong vu" w:date="2018-11-30T22:32:00Z"/>
          <w:rFonts w:asciiTheme="minorHAnsi" w:eastAsiaTheme="minorEastAsia" w:hAnsiTheme="minorHAnsi" w:cstheme="minorBidi"/>
          <w:noProof/>
          <w:sz w:val="22"/>
          <w:szCs w:val="22"/>
          <w:lang w:val="en-US"/>
          <w:rPrChange w:id="3695" w:author="phuong vu" w:date="2018-11-30T22:36:00Z">
            <w:rPr>
              <w:ins w:id="3696" w:author="phuong vu" w:date="2018-11-30T22:32:00Z"/>
              <w:rFonts w:asciiTheme="minorHAnsi" w:eastAsiaTheme="minorEastAsia" w:hAnsiTheme="minorHAnsi" w:cstheme="minorBidi"/>
              <w:noProof/>
              <w:sz w:val="22"/>
              <w:szCs w:val="22"/>
              <w:lang w:val="en-US"/>
            </w:rPr>
          </w:rPrChange>
        </w:rPr>
      </w:pPr>
      <w:ins w:id="3697" w:author="phuong vu" w:date="2018-11-30T22:32:00Z">
        <w:r w:rsidRPr="00920004">
          <w:rPr>
            <w:rStyle w:val="Hyperlink"/>
            <w:noProof/>
            <w:rPrChange w:id="3698" w:author="phuong vu" w:date="2018-11-30T22:36:00Z">
              <w:rPr>
                <w:rStyle w:val="Hyperlink"/>
                <w:noProof/>
              </w:rPr>
            </w:rPrChange>
          </w:rPr>
          <w:fldChar w:fldCharType="begin"/>
        </w:r>
        <w:r w:rsidRPr="00920004">
          <w:rPr>
            <w:rStyle w:val="Hyperlink"/>
            <w:noProof/>
            <w:rPrChange w:id="3699" w:author="phuong vu" w:date="2018-11-30T22:36:00Z">
              <w:rPr>
                <w:rStyle w:val="Hyperlink"/>
                <w:noProof/>
              </w:rPr>
            </w:rPrChange>
          </w:rPr>
          <w:instrText xml:space="preserve"> </w:instrText>
        </w:r>
        <w:r w:rsidRPr="00920004">
          <w:rPr>
            <w:noProof/>
            <w:rPrChange w:id="3700" w:author="phuong vu" w:date="2018-11-30T22:36:00Z">
              <w:rPr>
                <w:noProof/>
              </w:rPr>
            </w:rPrChange>
          </w:rPr>
          <w:instrText>HYPERLINK \l "_Toc531380503"</w:instrText>
        </w:r>
        <w:r w:rsidRPr="00920004">
          <w:rPr>
            <w:rStyle w:val="Hyperlink"/>
            <w:noProof/>
            <w:rPrChange w:id="3701" w:author="phuong vu" w:date="2018-11-30T22:36:00Z">
              <w:rPr>
                <w:rStyle w:val="Hyperlink"/>
                <w:noProof/>
              </w:rPr>
            </w:rPrChange>
          </w:rPr>
          <w:instrText xml:space="preserve"> </w:instrText>
        </w:r>
        <w:r w:rsidRPr="00920004">
          <w:rPr>
            <w:rStyle w:val="Hyperlink"/>
            <w:noProof/>
            <w:rPrChange w:id="3702" w:author="phuong vu" w:date="2018-11-30T22:36:00Z">
              <w:rPr>
                <w:rStyle w:val="Hyperlink"/>
                <w:noProof/>
              </w:rPr>
            </w:rPrChange>
          </w:rPr>
        </w:r>
        <w:r w:rsidRPr="00920004">
          <w:rPr>
            <w:rStyle w:val="Hyperlink"/>
            <w:noProof/>
            <w:rPrChange w:id="3703" w:author="phuong vu" w:date="2018-11-30T22:36:00Z">
              <w:rPr>
                <w:rStyle w:val="Hyperlink"/>
                <w:noProof/>
              </w:rPr>
            </w:rPrChange>
          </w:rPr>
          <w:fldChar w:fldCharType="separate"/>
        </w:r>
        <w:r w:rsidRPr="00920004">
          <w:rPr>
            <w:rStyle w:val="Hyperlink"/>
            <w:noProof/>
            <w:rPrChange w:id="3704" w:author="phuong vu" w:date="2018-11-30T22:36:00Z">
              <w:rPr>
                <w:rStyle w:val="Hyperlink"/>
                <w:noProof/>
              </w:rPr>
            </w:rPrChange>
          </w:rPr>
          <w:t>Hình 3.26 Giao diện cập nhật thông tin biên nhận với trạng thái "đang chờ"</w:t>
        </w:r>
        <w:r w:rsidRPr="00920004">
          <w:rPr>
            <w:noProof/>
            <w:webHidden/>
            <w:rPrChange w:id="3705" w:author="phuong vu" w:date="2018-11-30T22:36:00Z">
              <w:rPr>
                <w:noProof/>
                <w:webHidden/>
              </w:rPr>
            </w:rPrChange>
          </w:rPr>
          <w:tab/>
        </w:r>
        <w:r w:rsidRPr="00920004">
          <w:rPr>
            <w:noProof/>
            <w:webHidden/>
            <w:rPrChange w:id="3706" w:author="phuong vu" w:date="2018-11-30T22:36:00Z">
              <w:rPr>
                <w:noProof/>
                <w:webHidden/>
              </w:rPr>
            </w:rPrChange>
          </w:rPr>
          <w:fldChar w:fldCharType="begin"/>
        </w:r>
        <w:r w:rsidRPr="00920004">
          <w:rPr>
            <w:noProof/>
            <w:webHidden/>
            <w:rPrChange w:id="3707" w:author="phuong vu" w:date="2018-11-30T22:36:00Z">
              <w:rPr>
                <w:noProof/>
                <w:webHidden/>
              </w:rPr>
            </w:rPrChange>
          </w:rPr>
          <w:instrText xml:space="preserve"> PAGEREF _Toc531380503 \h </w:instrText>
        </w:r>
        <w:r w:rsidRPr="00920004">
          <w:rPr>
            <w:noProof/>
            <w:webHidden/>
            <w:rPrChange w:id="3708" w:author="phuong vu" w:date="2018-11-30T22:36:00Z">
              <w:rPr>
                <w:noProof/>
                <w:webHidden/>
              </w:rPr>
            </w:rPrChange>
          </w:rPr>
        </w:r>
      </w:ins>
      <w:r w:rsidRPr="00920004">
        <w:rPr>
          <w:noProof/>
          <w:webHidden/>
          <w:rPrChange w:id="3709" w:author="phuong vu" w:date="2018-11-30T22:36:00Z">
            <w:rPr>
              <w:noProof/>
              <w:webHidden/>
            </w:rPr>
          </w:rPrChange>
        </w:rPr>
        <w:fldChar w:fldCharType="separate"/>
      </w:r>
      <w:ins w:id="3710" w:author="phuong vu" w:date="2018-11-30T22:32:00Z">
        <w:r w:rsidRPr="00920004">
          <w:rPr>
            <w:noProof/>
            <w:webHidden/>
            <w:rPrChange w:id="3711" w:author="phuong vu" w:date="2018-11-30T22:36:00Z">
              <w:rPr>
                <w:noProof/>
                <w:webHidden/>
              </w:rPr>
            </w:rPrChange>
          </w:rPr>
          <w:t>53</w:t>
        </w:r>
        <w:r w:rsidRPr="00920004">
          <w:rPr>
            <w:noProof/>
            <w:webHidden/>
            <w:rPrChange w:id="3712" w:author="phuong vu" w:date="2018-11-30T22:36:00Z">
              <w:rPr>
                <w:noProof/>
                <w:webHidden/>
              </w:rPr>
            </w:rPrChange>
          </w:rPr>
          <w:fldChar w:fldCharType="end"/>
        </w:r>
        <w:r w:rsidRPr="00920004">
          <w:rPr>
            <w:rStyle w:val="Hyperlink"/>
            <w:noProof/>
            <w:rPrChange w:id="3713" w:author="phuong vu" w:date="2018-11-30T22:36:00Z">
              <w:rPr>
                <w:rStyle w:val="Hyperlink"/>
                <w:noProof/>
              </w:rPr>
            </w:rPrChange>
          </w:rPr>
          <w:fldChar w:fldCharType="end"/>
        </w:r>
      </w:ins>
    </w:p>
    <w:p w14:paraId="412FAB78" w14:textId="4F5342F1" w:rsidR="00E35500" w:rsidRPr="00920004" w:rsidRDefault="00E35500">
      <w:pPr>
        <w:pStyle w:val="TableofFigures"/>
        <w:tabs>
          <w:tab w:val="right" w:leader="dot" w:pos="8777"/>
        </w:tabs>
        <w:rPr>
          <w:ins w:id="3714" w:author="phuong vu" w:date="2018-11-30T22:32:00Z"/>
          <w:rFonts w:asciiTheme="minorHAnsi" w:eastAsiaTheme="minorEastAsia" w:hAnsiTheme="minorHAnsi" w:cstheme="minorBidi"/>
          <w:noProof/>
          <w:sz w:val="22"/>
          <w:szCs w:val="22"/>
          <w:lang w:val="en-US"/>
          <w:rPrChange w:id="3715" w:author="phuong vu" w:date="2018-11-30T22:36:00Z">
            <w:rPr>
              <w:ins w:id="3716" w:author="phuong vu" w:date="2018-11-30T22:32:00Z"/>
              <w:rFonts w:asciiTheme="minorHAnsi" w:eastAsiaTheme="minorEastAsia" w:hAnsiTheme="minorHAnsi" w:cstheme="minorBidi"/>
              <w:noProof/>
              <w:sz w:val="22"/>
              <w:szCs w:val="22"/>
              <w:lang w:val="en-US"/>
            </w:rPr>
          </w:rPrChange>
        </w:rPr>
      </w:pPr>
      <w:ins w:id="3717" w:author="phuong vu" w:date="2018-11-30T22:32:00Z">
        <w:r w:rsidRPr="00920004">
          <w:rPr>
            <w:rStyle w:val="Hyperlink"/>
            <w:noProof/>
            <w:rPrChange w:id="3718" w:author="phuong vu" w:date="2018-11-30T22:36:00Z">
              <w:rPr>
                <w:rStyle w:val="Hyperlink"/>
                <w:noProof/>
              </w:rPr>
            </w:rPrChange>
          </w:rPr>
          <w:fldChar w:fldCharType="begin"/>
        </w:r>
        <w:r w:rsidRPr="00920004">
          <w:rPr>
            <w:rStyle w:val="Hyperlink"/>
            <w:noProof/>
            <w:rPrChange w:id="3719" w:author="phuong vu" w:date="2018-11-30T22:36:00Z">
              <w:rPr>
                <w:rStyle w:val="Hyperlink"/>
                <w:noProof/>
              </w:rPr>
            </w:rPrChange>
          </w:rPr>
          <w:instrText xml:space="preserve"> </w:instrText>
        </w:r>
        <w:r w:rsidRPr="00920004">
          <w:rPr>
            <w:noProof/>
            <w:rPrChange w:id="3720" w:author="phuong vu" w:date="2018-11-30T22:36:00Z">
              <w:rPr>
                <w:noProof/>
              </w:rPr>
            </w:rPrChange>
          </w:rPr>
          <w:instrText>HYPERLINK \l "_Toc531380504"</w:instrText>
        </w:r>
        <w:r w:rsidRPr="00920004">
          <w:rPr>
            <w:rStyle w:val="Hyperlink"/>
            <w:noProof/>
            <w:rPrChange w:id="3721" w:author="phuong vu" w:date="2018-11-30T22:36:00Z">
              <w:rPr>
                <w:rStyle w:val="Hyperlink"/>
                <w:noProof/>
              </w:rPr>
            </w:rPrChange>
          </w:rPr>
          <w:instrText xml:space="preserve"> </w:instrText>
        </w:r>
        <w:r w:rsidRPr="00920004">
          <w:rPr>
            <w:rStyle w:val="Hyperlink"/>
            <w:noProof/>
            <w:rPrChange w:id="3722" w:author="phuong vu" w:date="2018-11-30T22:36:00Z">
              <w:rPr>
                <w:rStyle w:val="Hyperlink"/>
                <w:noProof/>
              </w:rPr>
            </w:rPrChange>
          </w:rPr>
        </w:r>
        <w:r w:rsidRPr="00920004">
          <w:rPr>
            <w:rStyle w:val="Hyperlink"/>
            <w:noProof/>
            <w:rPrChange w:id="3723" w:author="phuong vu" w:date="2018-11-30T22:36:00Z">
              <w:rPr>
                <w:rStyle w:val="Hyperlink"/>
                <w:noProof/>
              </w:rPr>
            </w:rPrChange>
          </w:rPr>
          <w:fldChar w:fldCharType="separate"/>
        </w:r>
        <w:r w:rsidRPr="00920004">
          <w:rPr>
            <w:rStyle w:val="Hyperlink"/>
            <w:noProof/>
            <w:rPrChange w:id="3724" w:author="phuong vu" w:date="2018-11-30T22:36:00Z">
              <w:rPr>
                <w:rStyle w:val="Hyperlink"/>
                <w:noProof/>
              </w:rPr>
            </w:rPrChange>
          </w:rPr>
          <w:t>Hình 3.27 Giao diện cập nhật thông tin biên nhận với trạng thái "đang chờ trả đồ"</w:t>
        </w:r>
        <w:r w:rsidRPr="00920004">
          <w:rPr>
            <w:noProof/>
            <w:webHidden/>
            <w:rPrChange w:id="3725" w:author="phuong vu" w:date="2018-11-30T22:36:00Z">
              <w:rPr>
                <w:noProof/>
                <w:webHidden/>
              </w:rPr>
            </w:rPrChange>
          </w:rPr>
          <w:tab/>
        </w:r>
        <w:r w:rsidRPr="00920004">
          <w:rPr>
            <w:noProof/>
            <w:webHidden/>
            <w:rPrChange w:id="3726" w:author="phuong vu" w:date="2018-11-30T22:36:00Z">
              <w:rPr>
                <w:noProof/>
                <w:webHidden/>
              </w:rPr>
            </w:rPrChange>
          </w:rPr>
          <w:fldChar w:fldCharType="begin"/>
        </w:r>
        <w:r w:rsidRPr="00920004">
          <w:rPr>
            <w:noProof/>
            <w:webHidden/>
            <w:rPrChange w:id="3727" w:author="phuong vu" w:date="2018-11-30T22:36:00Z">
              <w:rPr>
                <w:noProof/>
                <w:webHidden/>
              </w:rPr>
            </w:rPrChange>
          </w:rPr>
          <w:instrText xml:space="preserve"> PAGEREF _Toc531380504 \h </w:instrText>
        </w:r>
        <w:r w:rsidRPr="00920004">
          <w:rPr>
            <w:noProof/>
            <w:webHidden/>
            <w:rPrChange w:id="3728" w:author="phuong vu" w:date="2018-11-30T22:36:00Z">
              <w:rPr>
                <w:noProof/>
                <w:webHidden/>
              </w:rPr>
            </w:rPrChange>
          </w:rPr>
        </w:r>
      </w:ins>
      <w:r w:rsidRPr="00920004">
        <w:rPr>
          <w:noProof/>
          <w:webHidden/>
          <w:rPrChange w:id="3729" w:author="phuong vu" w:date="2018-11-30T22:36:00Z">
            <w:rPr>
              <w:noProof/>
              <w:webHidden/>
            </w:rPr>
          </w:rPrChange>
        </w:rPr>
        <w:fldChar w:fldCharType="separate"/>
      </w:r>
      <w:ins w:id="3730" w:author="phuong vu" w:date="2018-11-30T22:32:00Z">
        <w:r w:rsidRPr="00920004">
          <w:rPr>
            <w:noProof/>
            <w:webHidden/>
            <w:rPrChange w:id="3731" w:author="phuong vu" w:date="2018-11-30T22:36:00Z">
              <w:rPr>
                <w:noProof/>
                <w:webHidden/>
              </w:rPr>
            </w:rPrChange>
          </w:rPr>
          <w:t>53</w:t>
        </w:r>
        <w:r w:rsidRPr="00920004">
          <w:rPr>
            <w:noProof/>
            <w:webHidden/>
            <w:rPrChange w:id="3732" w:author="phuong vu" w:date="2018-11-30T22:36:00Z">
              <w:rPr>
                <w:noProof/>
                <w:webHidden/>
              </w:rPr>
            </w:rPrChange>
          </w:rPr>
          <w:fldChar w:fldCharType="end"/>
        </w:r>
        <w:r w:rsidRPr="00920004">
          <w:rPr>
            <w:rStyle w:val="Hyperlink"/>
            <w:noProof/>
            <w:rPrChange w:id="3733" w:author="phuong vu" w:date="2018-11-30T22:36:00Z">
              <w:rPr>
                <w:rStyle w:val="Hyperlink"/>
                <w:noProof/>
              </w:rPr>
            </w:rPrChange>
          </w:rPr>
          <w:fldChar w:fldCharType="end"/>
        </w:r>
      </w:ins>
    </w:p>
    <w:p w14:paraId="5CD1FD0C" w14:textId="6B938964" w:rsidR="00E35500" w:rsidRPr="00920004" w:rsidRDefault="00E35500">
      <w:pPr>
        <w:pStyle w:val="TableofFigures"/>
        <w:tabs>
          <w:tab w:val="right" w:leader="dot" w:pos="8777"/>
        </w:tabs>
        <w:rPr>
          <w:ins w:id="3734" w:author="phuong vu" w:date="2018-11-30T22:32:00Z"/>
          <w:rFonts w:asciiTheme="minorHAnsi" w:eastAsiaTheme="minorEastAsia" w:hAnsiTheme="minorHAnsi" w:cstheme="minorBidi"/>
          <w:noProof/>
          <w:sz w:val="22"/>
          <w:szCs w:val="22"/>
          <w:lang w:val="en-US"/>
          <w:rPrChange w:id="3735" w:author="phuong vu" w:date="2018-11-30T22:36:00Z">
            <w:rPr>
              <w:ins w:id="3736" w:author="phuong vu" w:date="2018-11-30T22:32:00Z"/>
              <w:rFonts w:asciiTheme="minorHAnsi" w:eastAsiaTheme="minorEastAsia" w:hAnsiTheme="minorHAnsi" w:cstheme="minorBidi"/>
              <w:noProof/>
              <w:sz w:val="22"/>
              <w:szCs w:val="22"/>
              <w:lang w:val="en-US"/>
            </w:rPr>
          </w:rPrChange>
        </w:rPr>
      </w:pPr>
      <w:ins w:id="3737" w:author="phuong vu" w:date="2018-11-30T22:32:00Z">
        <w:r w:rsidRPr="00920004">
          <w:rPr>
            <w:rStyle w:val="Hyperlink"/>
            <w:noProof/>
            <w:rPrChange w:id="3738" w:author="phuong vu" w:date="2018-11-30T22:36:00Z">
              <w:rPr>
                <w:rStyle w:val="Hyperlink"/>
                <w:noProof/>
              </w:rPr>
            </w:rPrChange>
          </w:rPr>
          <w:lastRenderedPageBreak/>
          <w:fldChar w:fldCharType="begin"/>
        </w:r>
        <w:r w:rsidRPr="00920004">
          <w:rPr>
            <w:rStyle w:val="Hyperlink"/>
            <w:noProof/>
            <w:rPrChange w:id="3739" w:author="phuong vu" w:date="2018-11-30T22:36:00Z">
              <w:rPr>
                <w:rStyle w:val="Hyperlink"/>
                <w:noProof/>
              </w:rPr>
            </w:rPrChange>
          </w:rPr>
          <w:instrText xml:space="preserve"> </w:instrText>
        </w:r>
        <w:r w:rsidRPr="00920004">
          <w:rPr>
            <w:noProof/>
            <w:rPrChange w:id="3740" w:author="phuong vu" w:date="2018-11-30T22:36:00Z">
              <w:rPr>
                <w:noProof/>
              </w:rPr>
            </w:rPrChange>
          </w:rPr>
          <w:instrText>HYPERLINK \l "_Toc531380505"</w:instrText>
        </w:r>
        <w:r w:rsidRPr="00920004">
          <w:rPr>
            <w:rStyle w:val="Hyperlink"/>
            <w:noProof/>
            <w:rPrChange w:id="3741" w:author="phuong vu" w:date="2018-11-30T22:36:00Z">
              <w:rPr>
                <w:rStyle w:val="Hyperlink"/>
                <w:noProof/>
              </w:rPr>
            </w:rPrChange>
          </w:rPr>
          <w:instrText xml:space="preserve"> </w:instrText>
        </w:r>
        <w:r w:rsidRPr="00920004">
          <w:rPr>
            <w:rStyle w:val="Hyperlink"/>
            <w:noProof/>
            <w:rPrChange w:id="3742" w:author="phuong vu" w:date="2018-11-30T22:36:00Z">
              <w:rPr>
                <w:rStyle w:val="Hyperlink"/>
                <w:noProof/>
              </w:rPr>
            </w:rPrChange>
          </w:rPr>
        </w:r>
        <w:r w:rsidRPr="00920004">
          <w:rPr>
            <w:rStyle w:val="Hyperlink"/>
            <w:noProof/>
            <w:rPrChange w:id="3743" w:author="phuong vu" w:date="2018-11-30T22:36:00Z">
              <w:rPr>
                <w:rStyle w:val="Hyperlink"/>
                <w:noProof/>
              </w:rPr>
            </w:rPrChange>
          </w:rPr>
          <w:fldChar w:fldCharType="separate"/>
        </w:r>
        <w:r w:rsidRPr="00920004">
          <w:rPr>
            <w:rStyle w:val="Hyperlink"/>
            <w:noProof/>
            <w:rPrChange w:id="3744" w:author="phuong vu" w:date="2018-11-30T22:36:00Z">
              <w:rPr>
                <w:rStyle w:val="Hyperlink"/>
                <w:noProof/>
              </w:rPr>
            </w:rPrChange>
          </w:rPr>
          <w:t>Hình 3.28</w:t>
        </w:r>
        <w:r w:rsidRPr="00920004">
          <w:rPr>
            <w:rStyle w:val="Hyperlink"/>
            <w:noProof/>
            <w:lang w:val="en-US"/>
            <w:rPrChange w:id="3745" w:author="phuong vu" w:date="2018-11-30T22:36:00Z">
              <w:rPr>
                <w:rStyle w:val="Hyperlink"/>
                <w:noProof/>
                <w:lang w:val="en-US"/>
              </w:rPr>
            </w:rPrChange>
          </w:rPr>
          <w:t xml:space="preserve"> Sơ đồ xử lí cập nhật thông tin biên nhận</w:t>
        </w:r>
        <w:r w:rsidRPr="00920004">
          <w:rPr>
            <w:noProof/>
            <w:webHidden/>
            <w:rPrChange w:id="3746" w:author="phuong vu" w:date="2018-11-30T22:36:00Z">
              <w:rPr>
                <w:noProof/>
                <w:webHidden/>
              </w:rPr>
            </w:rPrChange>
          </w:rPr>
          <w:tab/>
        </w:r>
        <w:r w:rsidRPr="00920004">
          <w:rPr>
            <w:noProof/>
            <w:webHidden/>
            <w:rPrChange w:id="3747" w:author="phuong vu" w:date="2018-11-30T22:36:00Z">
              <w:rPr>
                <w:noProof/>
                <w:webHidden/>
              </w:rPr>
            </w:rPrChange>
          </w:rPr>
          <w:fldChar w:fldCharType="begin"/>
        </w:r>
        <w:r w:rsidRPr="00920004">
          <w:rPr>
            <w:noProof/>
            <w:webHidden/>
            <w:rPrChange w:id="3748" w:author="phuong vu" w:date="2018-11-30T22:36:00Z">
              <w:rPr>
                <w:noProof/>
                <w:webHidden/>
              </w:rPr>
            </w:rPrChange>
          </w:rPr>
          <w:instrText xml:space="preserve"> PAGEREF _Toc531380505 \h </w:instrText>
        </w:r>
        <w:r w:rsidRPr="00920004">
          <w:rPr>
            <w:noProof/>
            <w:webHidden/>
            <w:rPrChange w:id="3749" w:author="phuong vu" w:date="2018-11-30T22:36:00Z">
              <w:rPr>
                <w:noProof/>
                <w:webHidden/>
              </w:rPr>
            </w:rPrChange>
          </w:rPr>
        </w:r>
      </w:ins>
      <w:r w:rsidRPr="00920004">
        <w:rPr>
          <w:noProof/>
          <w:webHidden/>
          <w:rPrChange w:id="3750" w:author="phuong vu" w:date="2018-11-30T22:36:00Z">
            <w:rPr>
              <w:noProof/>
              <w:webHidden/>
            </w:rPr>
          </w:rPrChange>
        </w:rPr>
        <w:fldChar w:fldCharType="separate"/>
      </w:r>
      <w:ins w:id="3751" w:author="phuong vu" w:date="2018-11-30T22:32:00Z">
        <w:r w:rsidRPr="00920004">
          <w:rPr>
            <w:noProof/>
            <w:webHidden/>
            <w:rPrChange w:id="3752" w:author="phuong vu" w:date="2018-11-30T22:36:00Z">
              <w:rPr>
                <w:noProof/>
                <w:webHidden/>
              </w:rPr>
            </w:rPrChange>
          </w:rPr>
          <w:t>55</w:t>
        </w:r>
        <w:r w:rsidRPr="00920004">
          <w:rPr>
            <w:noProof/>
            <w:webHidden/>
            <w:rPrChange w:id="3753" w:author="phuong vu" w:date="2018-11-30T22:36:00Z">
              <w:rPr>
                <w:noProof/>
                <w:webHidden/>
              </w:rPr>
            </w:rPrChange>
          </w:rPr>
          <w:fldChar w:fldCharType="end"/>
        </w:r>
        <w:r w:rsidRPr="00920004">
          <w:rPr>
            <w:rStyle w:val="Hyperlink"/>
            <w:noProof/>
            <w:rPrChange w:id="3754" w:author="phuong vu" w:date="2018-11-30T22:36:00Z">
              <w:rPr>
                <w:rStyle w:val="Hyperlink"/>
                <w:noProof/>
              </w:rPr>
            </w:rPrChange>
          </w:rPr>
          <w:fldChar w:fldCharType="end"/>
        </w:r>
      </w:ins>
    </w:p>
    <w:p w14:paraId="7EE5A91F" w14:textId="1821729D" w:rsidR="00E35500" w:rsidRPr="00920004" w:rsidRDefault="00E35500">
      <w:pPr>
        <w:pStyle w:val="TableofFigures"/>
        <w:tabs>
          <w:tab w:val="right" w:leader="dot" w:pos="8777"/>
        </w:tabs>
        <w:rPr>
          <w:ins w:id="3755" w:author="phuong vu" w:date="2018-11-30T22:32:00Z"/>
          <w:rFonts w:asciiTheme="minorHAnsi" w:eastAsiaTheme="minorEastAsia" w:hAnsiTheme="minorHAnsi" w:cstheme="minorBidi"/>
          <w:noProof/>
          <w:sz w:val="22"/>
          <w:szCs w:val="22"/>
          <w:lang w:val="en-US"/>
          <w:rPrChange w:id="3756" w:author="phuong vu" w:date="2018-11-30T22:36:00Z">
            <w:rPr>
              <w:ins w:id="3757" w:author="phuong vu" w:date="2018-11-30T22:32:00Z"/>
              <w:rFonts w:asciiTheme="minorHAnsi" w:eastAsiaTheme="minorEastAsia" w:hAnsiTheme="minorHAnsi" w:cstheme="minorBidi"/>
              <w:noProof/>
              <w:sz w:val="22"/>
              <w:szCs w:val="22"/>
              <w:lang w:val="en-US"/>
            </w:rPr>
          </w:rPrChange>
        </w:rPr>
      </w:pPr>
      <w:ins w:id="3758" w:author="phuong vu" w:date="2018-11-30T22:32:00Z">
        <w:r w:rsidRPr="00920004">
          <w:rPr>
            <w:rStyle w:val="Hyperlink"/>
            <w:noProof/>
            <w:rPrChange w:id="3759" w:author="phuong vu" w:date="2018-11-30T22:36:00Z">
              <w:rPr>
                <w:rStyle w:val="Hyperlink"/>
                <w:noProof/>
              </w:rPr>
            </w:rPrChange>
          </w:rPr>
          <w:fldChar w:fldCharType="begin"/>
        </w:r>
        <w:r w:rsidRPr="00920004">
          <w:rPr>
            <w:rStyle w:val="Hyperlink"/>
            <w:noProof/>
            <w:rPrChange w:id="3760" w:author="phuong vu" w:date="2018-11-30T22:36:00Z">
              <w:rPr>
                <w:rStyle w:val="Hyperlink"/>
                <w:noProof/>
              </w:rPr>
            </w:rPrChange>
          </w:rPr>
          <w:instrText xml:space="preserve"> </w:instrText>
        </w:r>
        <w:r w:rsidRPr="00920004">
          <w:rPr>
            <w:noProof/>
            <w:rPrChange w:id="3761" w:author="phuong vu" w:date="2018-11-30T22:36:00Z">
              <w:rPr>
                <w:noProof/>
              </w:rPr>
            </w:rPrChange>
          </w:rPr>
          <w:instrText>HYPERLINK \l "_Toc531380506"</w:instrText>
        </w:r>
        <w:r w:rsidRPr="00920004">
          <w:rPr>
            <w:rStyle w:val="Hyperlink"/>
            <w:noProof/>
            <w:rPrChange w:id="3762" w:author="phuong vu" w:date="2018-11-30T22:36:00Z">
              <w:rPr>
                <w:rStyle w:val="Hyperlink"/>
                <w:noProof/>
              </w:rPr>
            </w:rPrChange>
          </w:rPr>
          <w:instrText xml:space="preserve"> </w:instrText>
        </w:r>
        <w:r w:rsidRPr="00920004">
          <w:rPr>
            <w:rStyle w:val="Hyperlink"/>
            <w:noProof/>
            <w:rPrChange w:id="3763" w:author="phuong vu" w:date="2018-11-30T22:36:00Z">
              <w:rPr>
                <w:rStyle w:val="Hyperlink"/>
                <w:noProof/>
              </w:rPr>
            </w:rPrChange>
          </w:rPr>
        </w:r>
        <w:r w:rsidRPr="00920004">
          <w:rPr>
            <w:rStyle w:val="Hyperlink"/>
            <w:noProof/>
            <w:rPrChange w:id="3764" w:author="phuong vu" w:date="2018-11-30T22:36:00Z">
              <w:rPr>
                <w:rStyle w:val="Hyperlink"/>
                <w:noProof/>
              </w:rPr>
            </w:rPrChange>
          </w:rPr>
          <w:fldChar w:fldCharType="separate"/>
        </w:r>
        <w:r w:rsidRPr="00920004">
          <w:rPr>
            <w:rStyle w:val="Hyperlink"/>
            <w:noProof/>
            <w:rPrChange w:id="3765" w:author="phuong vu" w:date="2018-11-30T22:36:00Z">
              <w:rPr>
                <w:rStyle w:val="Hyperlink"/>
                <w:noProof/>
              </w:rPr>
            </w:rPrChange>
          </w:rPr>
          <w:t>Hình 3.29 Tổng quan phân công xử lí đơn hàng</w:t>
        </w:r>
        <w:r w:rsidRPr="00920004">
          <w:rPr>
            <w:noProof/>
            <w:webHidden/>
            <w:rPrChange w:id="3766" w:author="phuong vu" w:date="2018-11-30T22:36:00Z">
              <w:rPr>
                <w:noProof/>
                <w:webHidden/>
              </w:rPr>
            </w:rPrChange>
          </w:rPr>
          <w:tab/>
        </w:r>
        <w:r w:rsidRPr="00920004">
          <w:rPr>
            <w:noProof/>
            <w:webHidden/>
            <w:rPrChange w:id="3767" w:author="phuong vu" w:date="2018-11-30T22:36:00Z">
              <w:rPr>
                <w:noProof/>
                <w:webHidden/>
              </w:rPr>
            </w:rPrChange>
          </w:rPr>
          <w:fldChar w:fldCharType="begin"/>
        </w:r>
        <w:r w:rsidRPr="00920004">
          <w:rPr>
            <w:noProof/>
            <w:webHidden/>
            <w:rPrChange w:id="3768" w:author="phuong vu" w:date="2018-11-30T22:36:00Z">
              <w:rPr>
                <w:noProof/>
                <w:webHidden/>
              </w:rPr>
            </w:rPrChange>
          </w:rPr>
          <w:instrText xml:space="preserve"> PAGEREF _Toc531380506 \h </w:instrText>
        </w:r>
        <w:r w:rsidRPr="00920004">
          <w:rPr>
            <w:noProof/>
            <w:webHidden/>
            <w:rPrChange w:id="3769" w:author="phuong vu" w:date="2018-11-30T22:36:00Z">
              <w:rPr>
                <w:noProof/>
                <w:webHidden/>
              </w:rPr>
            </w:rPrChange>
          </w:rPr>
        </w:r>
      </w:ins>
      <w:r w:rsidRPr="00920004">
        <w:rPr>
          <w:noProof/>
          <w:webHidden/>
          <w:rPrChange w:id="3770" w:author="phuong vu" w:date="2018-11-30T22:36:00Z">
            <w:rPr>
              <w:noProof/>
              <w:webHidden/>
            </w:rPr>
          </w:rPrChange>
        </w:rPr>
        <w:fldChar w:fldCharType="separate"/>
      </w:r>
      <w:ins w:id="3771" w:author="phuong vu" w:date="2018-11-30T22:32:00Z">
        <w:r w:rsidRPr="00920004">
          <w:rPr>
            <w:noProof/>
            <w:webHidden/>
            <w:rPrChange w:id="3772" w:author="phuong vu" w:date="2018-11-30T22:36:00Z">
              <w:rPr>
                <w:noProof/>
                <w:webHidden/>
              </w:rPr>
            </w:rPrChange>
          </w:rPr>
          <w:t>56</w:t>
        </w:r>
        <w:r w:rsidRPr="00920004">
          <w:rPr>
            <w:noProof/>
            <w:webHidden/>
            <w:rPrChange w:id="3773" w:author="phuong vu" w:date="2018-11-30T22:36:00Z">
              <w:rPr>
                <w:noProof/>
                <w:webHidden/>
              </w:rPr>
            </w:rPrChange>
          </w:rPr>
          <w:fldChar w:fldCharType="end"/>
        </w:r>
        <w:r w:rsidRPr="00920004">
          <w:rPr>
            <w:rStyle w:val="Hyperlink"/>
            <w:noProof/>
            <w:rPrChange w:id="3774" w:author="phuong vu" w:date="2018-11-30T22:36:00Z">
              <w:rPr>
                <w:rStyle w:val="Hyperlink"/>
                <w:noProof/>
              </w:rPr>
            </w:rPrChange>
          </w:rPr>
          <w:fldChar w:fldCharType="end"/>
        </w:r>
      </w:ins>
    </w:p>
    <w:p w14:paraId="4B95FC74" w14:textId="3733ECB3" w:rsidR="00E35500" w:rsidRPr="00920004" w:rsidRDefault="00E35500">
      <w:pPr>
        <w:pStyle w:val="TableofFigures"/>
        <w:tabs>
          <w:tab w:val="right" w:leader="dot" w:pos="8777"/>
        </w:tabs>
        <w:rPr>
          <w:ins w:id="3775" w:author="phuong vu" w:date="2018-11-30T22:32:00Z"/>
          <w:rFonts w:asciiTheme="minorHAnsi" w:eastAsiaTheme="minorEastAsia" w:hAnsiTheme="minorHAnsi" w:cstheme="minorBidi"/>
          <w:noProof/>
          <w:sz w:val="22"/>
          <w:szCs w:val="22"/>
          <w:lang w:val="en-US"/>
          <w:rPrChange w:id="3776" w:author="phuong vu" w:date="2018-11-30T22:36:00Z">
            <w:rPr>
              <w:ins w:id="3777" w:author="phuong vu" w:date="2018-11-30T22:32:00Z"/>
              <w:rFonts w:asciiTheme="minorHAnsi" w:eastAsiaTheme="minorEastAsia" w:hAnsiTheme="minorHAnsi" w:cstheme="minorBidi"/>
              <w:noProof/>
              <w:sz w:val="22"/>
              <w:szCs w:val="22"/>
              <w:lang w:val="en-US"/>
            </w:rPr>
          </w:rPrChange>
        </w:rPr>
      </w:pPr>
      <w:ins w:id="3778" w:author="phuong vu" w:date="2018-11-30T22:32:00Z">
        <w:r w:rsidRPr="00920004">
          <w:rPr>
            <w:rStyle w:val="Hyperlink"/>
            <w:noProof/>
            <w:rPrChange w:id="3779" w:author="phuong vu" w:date="2018-11-30T22:36:00Z">
              <w:rPr>
                <w:rStyle w:val="Hyperlink"/>
                <w:noProof/>
              </w:rPr>
            </w:rPrChange>
          </w:rPr>
          <w:fldChar w:fldCharType="begin"/>
        </w:r>
        <w:r w:rsidRPr="00920004">
          <w:rPr>
            <w:rStyle w:val="Hyperlink"/>
            <w:noProof/>
            <w:rPrChange w:id="3780" w:author="phuong vu" w:date="2018-11-30T22:36:00Z">
              <w:rPr>
                <w:rStyle w:val="Hyperlink"/>
                <w:noProof/>
              </w:rPr>
            </w:rPrChange>
          </w:rPr>
          <w:instrText xml:space="preserve"> </w:instrText>
        </w:r>
        <w:r w:rsidRPr="00920004">
          <w:rPr>
            <w:noProof/>
            <w:rPrChange w:id="3781" w:author="phuong vu" w:date="2018-11-30T22:36:00Z">
              <w:rPr>
                <w:noProof/>
              </w:rPr>
            </w:rPrChange>
          </w:rPr>
          <w:instrText>HYPERLINK \l "_Toc531380507"</w:instrText>
        </w:r>
        <w:r w:rsidRPr="00920004">
          <w:rPr>
            <w:rStyle w:val="Hyperlink"/>
            <w:noProof/>
            <w:rPrChange w:id="3782" w:author="phuong vu" w:date="2018-11-30T22:36:00Z">
              <w:rPr>
                <w:rStyle w:val="Hyperlink"/>
                <w:noProof/>
              </w:rPr>
            </w:rPrChange>
          </w:rPr>
          <w:instrText xml:space="preserve"> </w:instrText>
        </w:r>
        <w:r w:rsidRPr="00920004">
          <w:rPr>
            <w:rStyle w:val="Hyperlink"/>
            <w:noProof/>
            <w:rPrChange w:id="3783" w:author="phuong vu" w:date="2018-11-30T22:36:00Z">
              <w:rPr>
                <w:rStyle w:val="Hyperlink"/>
                <w:noProof/>
              </w:rPr>
            </w:rPrChange>
          </w:rPr>
        </w:r>
        <w:r w:rsidRPr="00920004">
          <w:rPr>
            <w:rStyle w:val="Hyperlink"/>
            <w:noProof/>
            <w:rPrChange w:id="3784" w:author="phuong vu" w:date="2018-11-30T22:36:00Z">
              <w:rPr>
                <w:rStyle w:val="Hyperlink"/>
                <w:noProof/>
              </w:rPr>
            </w:rPrChange>
          </w:rPr>
          <w:fldChar w:fldCharType="separate"/>
        </w:r>
        <w:r w:rsidRPr="00920004">
          <w:rPr>
            <w:rStyle w:val="Hyperlink"/>
            <w:noProof/>
            <w:rPrChange w:id="3785" w:author="phuong vu" w:date="2018-11-30T22:36:00Z">
              <w:rPr>
                <w:rStyle w:val="Hyperlink"/>
                <w:noProof/>
              </w:rPr>
            </w:rPrChange>
          </w:rPr>
          <w:t>Hình 3.30 Giao diện phân công đơn hàng vào máy giặt</w:t>
        </w:r>
        <w:r w:rsidRPr="00920004">
          <w:rPr>
            <w:noProof/>
            <w:webHidden/>
            <w:rPrChange w:id="3786" w:author="phuong vu" w:date="2018-11-30T22:36:00Z">
              <w:rPr>
                <w:noProof/>
                <w:webHidden/>
              </w:rPr>
            </w:rPrChange>
          </w:rPr>
          <w:tab/>
        </w:r>
        <w:r w:rsidRPr="00920004">
          <w:rPr>
            <w:noProof/>
            <w:webHidden/>
            <w:rPrChange w:id="3787" w:author="phuong vu" w:date="2018-11-30T22:36:00Z">
              <w:rPr>
                <w:noProof/>
                <w:webHidden/>
              </w:rPr>
            </w:rPrChange>
          </w:rPr>
          <w:fldChar w:fldCharType="begin"/>
        </w:r>
        <w:r w:rsidRPr="00920004">
          <w:rPr>
            <w:noProof/>
            <w:webHidden/>
            <w:rPrChange w:id="3788" w:author="phuong vu" w:date="2018-11-30T22:36:00Z">
              <w:rPr>
                <w:noProof/>
                <w:webHidden/>
              </w:rPr>
            </w:rPrChange>
          </w:rPr>
          <w:instrText xml:space="preserve"> PAGEREF _Toc531380507 \h </w:instrText>
        </w:r>
        <w:r w:rsidRPr="00920004">
          <w:rPr>
            <w:noProof/>
            <w:webHidden/>
            <w:rPrChange w:id="3789" w:author="phuong vu" w:date="2018-11-30T22:36:00Z">
              <w:rPr>
                <w:noProof/>
                <w:webHidden/>
              </w:rPr>
            </w:rPrChange>
          </w:rPr>
        </w:r>
      </w:ins>
      <w:r w:rsidRPr="00920004">
        <w:rPr>
          <w:noProof/>
          <w:webHidden/>
          <w:rPrChange w:id="3790" w:author="phuong vu" w:date="2018-11-30T22:36:00Z">
            <w:rPr>
              <w:noProof/>
              <w:webHidden/>
            </w:rPr>
          </w:rPrChange>
        </w:rPr>
        <w:fldChar w:fldCharType="separate"/>
      </w:r>
      <w:ins w:id="3791" w:author="phuong vu" w:date="2018-11-30T22:32:00Z">
        <w:r w:rsidRPr="00920004">
          <w:rPr>
            <w:noProof/>
            <w:webHidden/>
            <w:rPrChange w:id="3792" w:author="phuong vu" w:date="2018-11-30T22:36:00Z">
              <w:rPr>
                <w:noProof/>
                <w:webHidden/>
              </w:rPr>
            </w:rPrChange>
          </w:rPr>
          <w:t>57</w:t>
        </w:r>
        <w:r w:rsidRPr="00920004">
          <w:rPr>
            <w:noProof/>
            <w:webHidden/>
            <w:rPrChange w:id="3793" w:author="phuong vu" w:date="2018-11-30T22:36:00Z">
              <w:rPr>
                <w:noProof/>
                <w:webHidden/>
              </w:rPr>
            </w:rPrChange>
          </w:rPr>
          <w:fldChar w:fldCharType="end"/>
        </w:r>
        <w:r w:rsidRPr="00920004">
          <w:rPr>
            <w:rStyle w:val="Hyperlink"/>
            <w:noProof/>
            <w:rPrChange w:id="3794" w:author="phuong vu" w:date="2018-11-30T22:36:00Z">
              <w:rPr>
                <w:rStyle w:val="Hyperlink"/>
                <w:noProof/>
              </w:rPr>
            </w:rPrChange>
          </w:rPr>
          <w:fldChar w:fldCharType="end"/>
        </w:r>
      </w:ins>
    </w:p>
    <w:p w14:paraId="5402C116" w14:textId="745DF4E6" w:rsidR="00E35500" w:rsidRPr="00920004" w:rsidRDefault="00E35500">
      <w:pPr>
        <w:pStyle w:val="TableofFigures"/>
        <w:tabs>
          <w:tab w:val="right" w:leader="dot" w:pos="8777"/>
        </w:tabs>
        <w:rPr>
          <w:ins w:id="3795" w:author="phuong vu" w:date="2018-11-30T22:32:00Z"/>
          <w:rFonts w:asciiTheme="minorHAnsi" w:eastAsiaTheme="minorEastAsia" w:hAnsiTheme="minorHAnsi" w:cstheme="minorBidi"/>
          <w:noProof/>
          <w:sz w:val="22"/>
          <w:szCs w:val="22"/>
          <w:lang w:val="en-US"/>
          <w:rPrChange w:id="3796" w:author="phuong vu" w:date="2018-11-30T22:36:00Z">
            <w:rPr>
              <w:ins w:id="3797" w:author="phuong vu" w:date="2018-11-30T22:32:00Z"/>
              <w:rFonts w:asciiTheme="minorHAnsi" w:eastAsiaTheme="minorEastAsia" w:hAnsiTheme="minorHAnsi" w:cstheme="minorBidi"/>
              <w:noProof/>
              <w:sz w:val="22"/>
              <w:szCs w:val="22"/>
              <w:lang w:val="en-US"/>
            </w:rPr>
          </w:rPrChange>
        </w:rPr>
      </w:pPr>
      <w:ins w:id="3798" w:author="phuong vu" w:date="2018-11-30T22:32:00Z">
        <w:r w:rsidRPr="00920004">
          <w:rPr>
            <w:rStyle w:val="Hyperlink"/>
            <w:noProof/>
            <w:rPrChange w:id="3799" w:author="phuong vu" w:date="2018-11-30T22:36:00Z">
              <w:rPr>
                <w:rStyle w:val="Hyperlink"/>
                <w:noProof/>
              </w:rPr>
            </w:rPrChange>
          </w:rPr>
          <w:fldChar w:fldCharType="begin"/>
        </w:r>
        <w:r w:rsidRPr="00920004">
          <w:rPr>
            <w:rStyle w:val="Hyperlink"/>
            <w:noProof/>
            <w:rPrChange w:id="3800" w:author="phuong vu" w:date="2018-11-30T22:36:00Z">
              <w:rPr>
                <w:rStyle w:val="Hyperlink"/>
                <w:noProof/>
              </w:rPr>
            </w:rPrChange>
          </w:rPr>
          <w:instrText xml:space="preserve"> </w:instrText>
        </w:r>
        <w:r w:rsidRPr="00920004">
          <w:rPr>
            <w:noProof/>
            <w:rPrChange w:id="3801" w:author="phuong vu" w:date="2018-11-30T22:36:00Z">
              <w:rPr>
                <w:noProof/>
              </w:rPr>
            </w:rPrChange>
          </w:rPr>
          <w:instrText>HYPERLINK \l "_Toc531380508"</w:instrText>
        </w:r>
        <w:r w:rsidRPr="00920004">
          <w:rPr>
            <w:rStyle w:val="Hyperlink"/>
            <w:noProof/>
            <w:rPrChange w:id="3802" w:author="phuong vu" w:date="2018-11-30T22:36:00Z">
              <w:rPr>
                <w:rStyle w:val="Hyperlink"/>
                <w:noProof/>
              </w:rPr>
            </w:rPrChange>
          </w:rPr>
          <w:instrText xml:space="preserve"> </w:instrText>
        </w:r>
        <w:r w:rsidRPr="00920004">
          <w:rPr>
            <w:rStyle w:val="Hyperlink"/>
            <w:noProof/>
            <w:rPrChange w:id="3803" w:author="phuong vu" w:date="2018-11-30T22:36:00Z">
              <w:rPr>
                <w:rStyle w:val="Hyperlink"/>
                <w:noProof/>
              </w:rPr>
            </w:rPrChange>
          </w:rPr>
        </w:r>
        <w:r w:rsidRPr="00920004">
          <w:rPr>
            <w:rStyle w:val="Hyperlink"/>
            <w:noProof/>
            <w:rPrChange w:id="3804" w:author="phuong vu" w:date="2018-11-30T22:36:00Z">
              <w:rPr>
                <w:rStyle w:val="Hyperlink"/>
                <w:noProof/>
              </w:rPr>
            </w:rPrChange>
          </w:rPr>
          <w:fldChar w:fldCharType="separate"/>
        </w:r>
        <w:r w:rsidRPr="00920004">
          <w:rPr>
            <w:rStyle w:val="Hyperlink"/>
            <w:noProof/>
            <w:rPrChange w:id="3805" w:author="phuong vu" w:date="2018-11-30T22:36:00Z">
              <w:rPr>
                <w:rStyle w:val="Hyperlink"/>
                <w:noProof/>
              </w:rPr>
            </w:rPrChange>
          </w:rPr>
          <w:t>Hình 3.31</w:t>
        </w:r>
        <w:r w:rsidRPr="00920004">
          <w:rPr>
            <w:rStyle w:val="Hyperlink"/>
            <w:noProof/>
            <w:lang w:val="en-US"/>
            <w:rPrChange w:id="3806" w:author="phuong vu" w:date="2018-11-30T22:36:00Z">
              <w:rPr>
                <w:rStyle w:val="Hyperlink"/>
                <w:noProof/>
                <w:lang w:val="en-US"/>
              </w:rPr>
            </w:rPrChange>
          </w:rPr>
          <w:t xml:space="preserve"> Sơ đồ xử lí phân công xử lí đơn hàng</w:t>
        </w:r>
        <w:r w:rsidRPr="00920004">
          <w:rPr>
            <w:noProof/>
            <w:webHidden/>
            <w:rPrChange w:id="3807" w:author="phuong vu" w:date="2018-11-30T22:36:00Z">
              <w:rPr>
                <w:noProof/>
                <w:webHidden/>
              </w:rPr>
            </w:rPrChange>
          </w:rPr>
          <w:tab/>
        </w:r>
        <w:r w:rsidRPr="00920004">
          <w:rPr>
            <w:noProof/>
            <w:webHidden/>
            <w:rPrChange w:id="3808" w:author="phuong vu" w:date="2018-11-30T22:36:00Z">
              <w:rPr>
                <w:noProof/>
                <w:webHidden/>
              </w:rPr>
            </w:rPrChange>
          </w:rPr>
          <w:fldChar w:fldCharType="begin"/>
        </w:r>
        <w:r w:rsidRPr="00920004">
          <w:rPr>
            <w:noProof/>
            <w:webHidden/>
            <w:rPrChange w:id="3809" w:author="phuong vu" w:date="2018-11-30T22:36:00Z">
              <w:rPr>
                <w:noProof/>
                <w:webHidden/>
              </w:rPr>
            </w:rPrChange>
          </w:rPr>
          <w:instrText xml:space="preserve"> PAGEREF _Toc531380508 \h </w:instrText>
        </w:r>
        <w:r w:rsidRPr="00920004">
          <w:rPr>
            <w:noProof/>
            <w:webHidden/>
            <w:rPrChange w:id="3810" w:author="phuong vu" w:date="2018-11-30T22:36:00Z">
              <w:rPr>
                <w:noProof/>
                <w:webHidden/>
              </w:rPr>
            </w:rPrChange>
          </w:rPr>
        </w:r>
      </w:ins>
      <w:r w:rsidRPr="00920004">
        <w:rPr>
          <w:noProof/>
          <w:webHidden/>
          <w:rPrChange w:id="3811" w:author="phuong vu" w:date="2018-11-30T22:36:00Z">
            <w:rPr>
              <w:noProof/>
              <w:webHidden/>
            </w:rPr>
          </w:rPrChange>
        </w:rPr>
        <w:fldChar w:fldCharType="separate"/>
      </w:r>
      <w:ins w:id="3812" w:author="phuong vu" w:date="2018-11-30T22:32:00Z">
        <w:r w:rsidRPr="00920004">
          <w:rPr>
            <w:noProof/>
            <w:webHidden/>
            <w:rPrChange w:id="3813" w:author="phuong vu" w:date="2018-11-30T22:36:00Z">
              <w:rPr>
                <w:noProof/>
                <w:webHidden/>
              </w:rPr>
            </w:rPrChange>
          </w:rPr>
          <w:t>59</w:t>
        </w:r>
        <w:r w:rsidRPr="00920004">
          <w:rPr>
            <w:noProof/>
            <w:webHidden/>
            <w:rPrChange w:id="3814" w:author="phuong vu" w:date="2018-11-30T22:36:00Z">
              <w:rPr>
                <w:noProof/>
                <w:webHidden/>
              </w:rPr>
            </w:rPrChange>
          </w:rPr>
          <w:fldChar w:fldCharType="end"/>
        </w:r>
        <w:r w:rsidRPr="00920004">
          <w:rPr>
            <w:rStyle w:val="Hyperlink"/>
            <w:noProof/>
            <w:rPrChange w:id="3815" w:author="phuong vu" w:date="2018-11-30T22:36:00Z">
              <w:rPr>
                <w:rStyle w:val="Hyperlink"/>
                <w:noProof/>
              </w:rPr>
            </w:rPrChange>
          </w:rPr>
          <w:fldChar w:fldCharType="end"/>
        </w:r>
      </w:ins>
    </w:p>
    <w:p w14:paraId="08B645C2" w14:textId="59F63A1D" w:rsidR="00E35500" w:rsidRPr="00920004" w:rsidRDefault="00E35500">
      <w:pPr>
        <w:pStyle w:val="TableofFigures"/>
        <w:tabs>
          <w:tab w:val="right" w:leader="dot" w:pos="8777"/>
        </w:tabs>
        <w:rPr>
          <w:ins w:id="3816" w:author="phuong vu" w:date="2018-11-30T22:32:00Z"/>
          <w:rFonts w:asciiTheme="minorHAnsi" w:eastAsiaTheme="minorEastAsia" w:hAnsiTheme="minorHAnsi" w:cstheme="minorBidi"/>
          <w:noProof/>
          <w:sz w:val="22"/>
          <w:szCs w:val="22"/>
          <w:lang w:val="en-US"/>
          <w:rPrChange w:id="3817" w:author="phuong vu" w:date="2018-11-30T22:36:00Z">
            <w:rPr>
              <w:ins w:id="3818" w:author="phuong vu" w:date="2018-11-30T22:32:00Z"/>
              <w:rFonts w:asciiTheme="minorHAnsi" w:eastAsiaTheme="minorEastAsia" w:hAnsiTheme="minorHAnsi" w:cstheme="minorBidi"/>
              <w:noProof/>
              <w:sz w:val="22"/>
              <w:szCs w:val="22"/>
              <w:lang w:val="en-US"/>
            </w:rPr>
          </w:rPrChange>
        </w:rPr>
      </w:pPr>
      <w:ins w:id="3819" w:author="phuong vu" w:date="2018-11-30T22:32:00Z">
        <w:r w:rsidRPr="00920004">
          <w:rPr>
            <w:rStyle w:val="Hyperlink"/>
            <w:noProof/>
            <w:rPrChange w:id="3820" w:author="phuong vu" w:date="2018-11-30T22:36:00Z">
              <w:rPr>
                <w:rStyle w:val="Hyperlink"/>
                <w:noProof/>
              </w:rPr>
            </w:rPrChange>
          </w:rPr>
          <w:fldChar w:fldCharType="begin"/>
        </w:r>
        <w:r w:rsidRPr="00920004">
          <w:rPr>
            <w:rStyle w:val="Hyperlink"/>
            <w:noProof/>
            <w:rPrChange w:id="3821" w:author="phuong vu" w:date="2018-11-30T22:36:00Z">
              <w:rPr>
                <w:rStyle w:val="Hyperlink"/>
                <w:noProof/>
              </w:rPr>
            </w:rPrChange>
          </w:rPr>
          <w:instrText xml:space="preserve"> </w:instrText>
        </w:r>
        <w:r w:rsidRPr="00920004">
          <w:rPr>
            <w:noProof/>
            <w:rPrChange w:id="3822" w:author="phuong vu" w:date="2018-11-30T22:36:00Z">
              <w:rPr>
                <w:noProof/>
              </w:rPr>
            </w:rPrChange>
          </w:rPr>
          <w:instrText>HYPERLINK \l "_Toc531380509"</w:instrText>
        </w:r>
        <w:r w:rsidRPr="00920004">
          <w:rPr>
            <w:rStyle w:val="Hyperlink"/>
            <w:noProof/>
            <w:rPrChange w:id="3823" w:author="phuong vu" w:date="2018-11-30T22:36:00Z">
              <w:rPr>
                <w:rStyle w:val="Hyperlink"/>
                <w:noProof/>
              </w:rPr>
            </w:rPrChange>
          </w:rPr>
          <w:instrText xml:space="preserve"> </w:instrText>
        </w:r>
        <w:r w:rsidRPr="00920004">
          <w:rPr>
            <w:rStyle w:val="Hyperlink"/>
            <w:noProof/>
            <w:rPrChange w:id="3824" w:author="phuong vu" w:date="2018-11-30T22:36:00Z">
              <w:rPr>
                <w:rStyle w:val="Hyperlink"/>
                <w:noProof/>
              </w:rPr>
            </w:rPrChange>
          </w:rPr>
        </w:r>
        <w:r w:rsidRPr="00920004">
          <w:rPr>
            <w:rStyle w:val="Hyperlink"/>
            <w:noProof/>
            <w:rPrChange w:id="3825" w:author="phuong vu" w:date="2018-11-30T22:36:00Z">
              <w:rPr>
                <w:rStyle w:val="Hyperlink"/>
                <w:noProof/>
              </w:rPr>
            </w:rPrChange>
          </w:rPr>
          <w:fldChar w:fldCharType="separate"/>
        </w:r>
        <w:r w:rsidRPr="00920004">
          <w:rPr>
            <w:rStyle w:val="Hyperlink"/>
            <w:noProof/>
            <w:rPrChange w:id="3826" w:author="phuong vu" w:date="2018-11-30T22:36:00Z">
              <w:rPr>
                <w:rStyle w:val="Hyperlink"/>
                <w:noProof/>
              </w:rPr>
            </w:rPrChange>
          </w:rPr>
          <w:t>Hình 3.32</w:t>
        </w:r>
        <w:r w:rsidRPr="00920004">
          <w:rPr>
            <w:rStyle w:val="Hyperlink"/>
            <w:noProof/>
            <w:lang w:val="en-US"/>
            <w:rPrChange w:id="3827" w:author="phuong vu" w:date="2018-11-30T22:36:00Z">
              <w:rPr>
                <w:rStyle w:val="Hyperlink"/>
                <w:noProof/>
                <w:lang w:val="en-US"/>
              </w:rPr>
            </w:rPrChange>
          </w:rPr>
          <w:t xml:space="preserve"> Giao diện chức năng quản lí trạng thái máy giặt</w:t>
        </w:r>
        <w:r w:rsidRPr="00920004">
          <w:rPr>
            <w:noProof/>
            <w:webHidden/>
            <w:rPrChange w:id="3828" w:author="phuong vu" w:date="2018-11-30T22:36:00Z">
              <w:rPr>
                <w:noProof/>
                <w:webHidden/>
              </w:rPr>
            </w:rPrChange>
          </w:rPr>
          <w:tab/>
        </w:r>
        <w:r w:rsidRPr="00920004">
          <w:rPr>
            <w:noProof/>
            <w:webHidden/>
            <w:rPrChange w:id="3829" w:author="phuong vu" w:date="2018-11-30T22:36:00Z">
              <w:rPr>
                <w:noProof/>
                <w:webHidden/>
              </w:rPr>
            </w:rPrChange>
          </w:rPr>
          <w:fldChar w:fldCharType="begin"/>
        </w:r>
        <w:r w:rsidRPr="00920004">
          <w:rPr>
            <w:noProof/>
            <w:webHidden/>
            <w:rPrChange w:id="3830" w:author="phuong vu" w:date="2018-11-30T22:36:00Z">
              <w:rPr>
                <w:noProof/>
                <w:webHidden/>
              </w:rPr>
            </w:rPrChange>
          </w:rPr>
          <w:instrText xml:space="preserve"> PAGEREF _Toc531380509 \h </w:instrText>
        </w:r>
        <w:r w:rsidRPr="00920004">
          <w:rPr>
            <w:noProof/>
            <w:webHidden/>
            <w:rPrChange w:id="3831" w:author="phuong vu" w:date="2018-11-30T22:36:00Z">
              <w:rPr>
                <w:noProof/>
                <w:webHidden/>
              </w:rPr>
            </w:rPrChange>
          </w:rPr>
        </w:r>
      </w:ins>
      <w:r w:rsidRPr="00920004">
        <w:rPr>
          <w:noProof/>
          <w:webHidden/>
          <w:rPrChange w:id="3832" w:author="phuong vu" w:date="2018-11-30T22:36:00Z">
            <w:rPr>
              <w:noProof/>
              <w:webHidden/>
            </w:rPr>
          </w:rPrChange>
        </w:rPr>
        <w:fldChar w:fldCharType="separate"/>
      </w:r>
      <w:ins w:id="3833" w:author="phuong vu" w:date="2018-11-30T22:32:00Z">
        <w:r w:rsidRPr="00920004">
          <w:rPr>
            <w:noProof/>
            <w:webHidden/>
            <w:rPrChange w:id="3834" w:author="phuong vu" w:date="2018-11-30T22:36:00Z">
              <w:rPr>
                <w:noProof/>
                <w:webHidden/>
              </w:rPr>
            </w:rPrChange>
          </w:rPr>
          <w:t>60</w:t>
        </w:r>
        <w:r w:rsidRPr="00920004">
          <w:rPr>
            <w:noProof/>
            <w:webHidden/>
            <w:rPrChange w:id="3835" w:author="phuong vu" w:date="2018-11-30T22:36:00Z">
              <w:rPr>
                <w:noProof/>
                <w:webHidden/>
              </w:rPr>
            </w:rPrChange>
          </w:rPr>
          <w:fldChar w:fldCharType="end"/>
        </w:r>
        <w:r w:rsidRPr="00920004">
          <w:rPr>
            <w:rStyle w:val="Hyperlink"/>
            <w:noProof/>
            <w:rPrChange w:id="3836" w:author="phuong vu" w:date="2018-11-30T22:36:00Z">
              <w:rPr>
                <w:rStyle w:val="Hyperlink"/>
                <w:noProof/>
              </w:rPr>
            </w:rPrChange>
          </w:rPr>
          <w:fldChar w:fldCharType="end"/>
        </w:r>
      </w:ins>
    </w:p>
    <w:p w14:paraId="539ED202" w14:textId="7BD8E1A0" w:rsidR="00E35500" w:rsidRPr="00920004" w:rsidRDefault="00E35500">
      <w:pPr>
        <w:pStyle w:val="TableofFigures"/>
        <w:tabs>
          <w:tab w:val="right" w:leader="dot" w:pos="8777"/>
        </w:tabs>
        <w:rPr>
          <w:ins w:id="3837" w:author="phuong vu" w:date="2018-11-30T22:32:00Z"/>
          <w:rFonts w:asciiTheme="minorHAnsi" w:eastAsiaTheme="minorEastAsia" w:hAnsiTheme="minorHAnsi" w:cstheme="minorBidi"/>
          <w:noProof/>
          <w:sz w:val="22"/>
          <w:szCs w:val="22"/>
          <w:lang w:val="en-US"/>
          <w:rPrChange w:id="3838" w:author="phuong vu" w:date="2018-11-30T22:36:00Z">
            <w:rPr>
              <w:ins w:id="3839" w:author="phuong vu" w:date="2018-11-30T22:32:00Z"/>
              <w:rFonts w:asciiTheme="minorHAnsi" w:eastAsiaTheme="minorEastAsia" w:hAnsiTheme="minorHAnsi" w:cstheme="minorBidi"/>
              <w:noProof/>
              <w:sz w:val="22"/>
              <w:szCs w:val="22"/>
              <w:lang w:val="en-US"/>
            </w:rPr>
          </w:rPrChange>
        </w:rPr>
      </w:pPr>
      <w:ins w:id="3840" w:author="phuong vu" w:date="2018-11-30T22:32:00Z">
        <w:r w:rsidRPr="00920004">
          <w:rPr>
            <w:rStyle w:val="Hyperlink"/>
            <w:noProof/>
            <w:rPrChange w:id="3841" w:author="phuong vu" w:date="2018-11-30T22:36:00Z">
              <w:rPr>
                <w:rStyle w:val="Hyperlink"/>
                <w:noProof/>
              </w:rPr>
            </w:rPrChange>
          </w:rPr>
          <w:fldChar w:fldCharType="begin"/>
        </w:r>
        <w:r w:rsidRPr="00920004">
          <w:rPr>
            <w:rStyle w:val="Hyperlink"/>
            <w:noProof/>
            <w:rPrChange w:id="3842" w:author="phuong vu" w:date="2018-11-30T22:36:00Z">
              <w:rPr>
                <w:rStyle w:val="Hyperlink"/>
                <w:noProof/>
              </w:rPr>
            </w:rPrChange>
          </w:rPr>
          <w:instrText xml:space="preserve"> </w:instrText>
        </w:r>
        <w:r w:rsidRPr="00920004">
          <w:rPr>
            <w:noProof/>
            <w:rPrChange w:id="3843" w:author="phuong vu" w:date="2018-11-30T22:36:00Z">
              <w:rPr>
                <w:noProof/>
              </w:rPr>
            </w:rPrChange>
          </w:rPr>
          <w:instrText>HYPERLINK \l "_Toc531380510"</w:instrText>
        </w:r>
        <w:r w:rsidRPr="00920004">
          <w:rPr>
            <w:rStyle w:val="Hyperlink"/>
            <w:noProof/>
            <w:rPrChange w:id="3844" w:author="phuong vu" w:date="2018-11-30T22:36:00Z">
              <w:rPr>
                <w:rStyle w:val="Hyperlink"/>
                <w:noProof/>
              </w:rPr>
            </w:rPrChange>
          </w:rPr>
          <w:instrText xml:space="preserve"> </w:instrText>
        </w:r>
        <w:r w:rsidRPr="00920004">
          <w:rPr>
            <w:rStyle w:val="Hyperlink"/>
            <w:noProof/>
            <w:rPrChange w:id="3845" w:author="phuong vu" w:date="2018-11-30T22:36:00Z">
              <w:rPr>
                <w:rStyle w:val="Hyperlink"/>
                <w:noProof/>
              </w:rPr>
            </w:rPrChange>
          </w:rPr>
        </w:r>
        <w:r w:rsidRPr="00920004">
          <w:rPr>
            <w:rStyle w:val="Hyperlink"/>
            <w:noProof/>
            <w:rPrChange w:id="3846" w:author="phuong vu" w:date="2018-11-30T22:36:00Z">
              <w:rPr>
                <w:rStyle w:val="Hyperlink"/>
                <w:noProof/>
              </w:rPr>
            </w:rPrChange>
          </w:rPr>
          <w:fldChar w:fldCharType="separate"/>
        </w:r>
        <w:r w:rsidRPr="00920004">
          <w:rPr>
            <w:rStyle w:val="Hyperlink"/>
            <w:noProof/>
            <w:rPrChange w:id="3847" w:author="phuong vu" w:date="2018-11-30T22:36:00Z">
              <w:rPr>
                <w:rStyle w:val="Hyperlink"/>
                <w:noProof/>
              </w:rPr>
            </w:rPrChange>
          </w:rPr>
          <w:t>Hình 3.33</w:t>
        </w:r>
        <w:r w:rsidRPr="00920004">
          <w:rPr>
            <w:rStyle w:val="Hyperlink"/>
            <w:noProof/>
            <w:lang w:val="en-US"/>
            <w:rPrChange w:id="3848" w:author="phuong vu" w:date="2018-11-30T22:36:00Z">
              <w:rPr>
                <w:rStyle w:val="Hyperlink"/>
                <w:noProof/>
                <w:lang w:val="en-US"/>
              </w:rPr>
            </w:rPrChange>
          </w:rPr>
          <w:t xml:space="preserve"> Sơ đồ xử lí trạng thái máy giặt</w:t>
        </w:r>
        <w:r w:rsidRPr="00920004">
          <w:rPr>
            <w:noProof/>
            <w:webHidden/>
            <w:rPrChange w:id="3849" w:author="phuong vu" w:date="2018-11-30T22:36:00Z">
              <w:rPr>
                <w:noProof/>
                <w:webHidden/>
              </w:rPr>
            </w:rPrChange>
          </w:rPr>
          <w:tab/>
        </w:r>
        <w:r w:rsidRPr="00920004">
          <w:rPr>
            <w:noProof/>
            <w:webHidden/>
            <w:rPrChange w:id="3850" w:author="phuong vu" w:date="2018-11-30T22:36:00Z">
              <w:rPr>
                <w:noProof/>
                <w:webHidden/>
              </w:rPr>
            </w:rPrChange>
          </w:rPr>
          <w:fldChar w:fldCharType="begin"/>
        </w:r>
        <w:r w:rsidRPr="00920004">
          <w:rPr>
            <w:noProof/>
            <w:webHidden/>
            <w:rPrChange w:id="3851" w:author="phuong vu" w:date="2018-11-30T22:36:00Z">
              <w:rPr>
                <w:noProof/>
                <w:webHidden/>
              </w:rPr>
            </w:rPrChange>
          </w:rPr>
          <w:instrText xml:space="preserve"> PAGEREF _Toc531380510 \h </w:instrText>
        </w:r>
        <w:r w:rsidRPr="00920004">
          <w:rPr>
            <w:noProof/>
            <w:webHidden/>
            <w:rPrChange w:id="3852" w:author="phuong vu" w:date="2018-11-30T22:36:00Z">
              <w:rPr>
                <w:noProof/>
                <w:webHidden/>
              </w:rPr>
            </w:rPrChange>
          </w:rPr>
        </w:r>
      </w:ins>
      <w:r w:rsidRPr="00920004">
        <w:rPr>
          <w:noProof/>
          <w:webHidden/>
          <w:rPrChange w:id="3853" w:author="phuong vu" w:date="2018-11-30T22:36:00Z">
            <w:rPr>
              <w:noProof/>
              <w:webHidden/>
            </w:rPr>
          </w:rPrChange>
        </w:rPr>
        <w:fldChar w:fldCharType="separate"/>
      </w:r>
      <w:ins w:id="3854" w:author="phuong vu" w:date="2018-11-30T22:32:00Z">
        <w:r w:rsidRPr="00920004">
          <w:rPr>
            <w:noProof/>
            <w:webHidden/>
            <w:rPrChange w:id="3855" w:author="phuong vu" w:date="2018-11-30T22:36:00Z">
              <w:rPr>
                <w:noProof/>
                <w:webHidden/>
              </w:rPr>
            </w:rPrChange>
          </w:rPr>
          <w:t>61</w:t>
        </w:r>
        <w:r w:rsidRPr="00920004">
          <w:rPr>
            <w:noProof/>
            <w:webHidden/>
            <w:rPrChange w:id="3856" w:author="phuong vu" w:date="2018-11-30T22:36:00Z">
              <w:rPr>
                <w:noProof/>
                <w:webHidden/>
              </w:rPr>
            </w:rPrChange>
          </w:rPr>
          <w:fldChar w:fldCharType="end"/>
        </w:r>
        <w:r w:rsidRPr="00920004">
          <w:rPr>
            <w:rStyle w:val="Hyperlink"/>
            <w:noProof/>
            <w:rPrChange w:id="3857" w:author="phuong vu" w:date="2018-11-30T22:36:00Z">
              <w:rPr>
                <w:rStyle w:val="Hyperlink"/>
                <w:noProof/>
              </w:rPr>
            </w:rPrChange>
          </w:rPr>
          <w:fldChar w:fldCharType="end"/>
        </w:r>
      </w:ins>
    </w:p>
    <w:p w14:paraId="0EEB68DA" w14:textId="6FAB1968" w:rsidR="00E35500" w:rsidRPr="00920004" w:rsidRDefault="00E35500">
      <w:pPr>
        <w:pStyle w:val="TableofFigures"/>
        <w:tabs>
          <w:tab w:val="right" w:leader="dot" w:pos="8777"/>
        </w:tabs>
        <w:rPr>
          <w:ins w:id="3858" w:author="phuong vu" w:date="2018-11-30T22:32:00Z"/>
          <w:rFonts w:asciiTheme="minorHAnsi" w:eastAsiaTheme="minorEastAsia" w:hAnsiTheme="minorHAnsi" w:cstheme="minorBidi"/>
          <w:noProof/>
          <w:sz w:val="22"/>
          <w:szCs w:val="22"/>
          <w:lang w:val="en-US"/>
          <w:rPrChange w:id="3859" w:author="phuong vu" w:date="2018-11-30T22:36:00Z">
            <w:rPr>
              <w:ins w:id="3860" w:author="phuong vu" w:date="2018-11-30T22:32:00Z"/>
              <w:rFonts w:asciiTheme="minorHAnsi" w:eastAsiaTheme="minorEastAsia" w:hAnsiTheme="minorHAnsi" w:cstheme="minorBidi"/>
              <w:noProof/>
              <w:sz w:val="22"/>
              <w:szCs w:val="22"/>
              <w:lang w:val="en-US"/>
            </w:rPr>
          </w:rPrChange>
        </w:rPr>
      </w:pPr>
      <w:ins w:id="3861" w:author="phuong vu" w:date="2018-11-30T22:32:00Z">
        <w:r w:rsidRPr="00920004">
          <w:rPr>
            <w:rStyle w:val="Hyperlink"/>
            <w:noProof/>
            <w:rPrChange w:id="3862" w:author="phuong vu" w:date="2018-11-30T22:36:00Z">
              <w:rPr>
                <w:rStyle w:val="Hyperlink"/>
                <w:noProof/>
              </w:rPr>
            </w:rPrChange>
          </w:rPr>
          <w:fldChar w:fldCharType="begin"/>
        </w:r>
        <w:r w:rsidRPr="00920004">
          <w:rPr>
            <w:rStyle w:val="Hyperlink"/>
            <w:noProof/>
            <w:rPrChange w:id="3863" w:author="phuong vu" w:date="2018-11-30T22:36:00Z">
              <w:rPr>
                <w:rStyle w:val="Hyperlink"/>
                <w:noProof/>
              </w:rPr>
            </w:rPrChange>
          </w:rPr>
          <w:instrText xml:space="preserve"> </w:instrText>
        </w:r>
        <w:r w:rsidRPr="00920004">
          <w:rPr>
            <w:noProof/>
            <w:rPrChange w:id="3864" w:author="phuong vu" w:date="2018-11-30T22:36:00Z">
              <w:rPr>
                <w:noProof/>
              </w:rPr>
            </w:rPrChange>
          </w:rPr>
          <w:instrText>HYPERLINK \l "_Toc531380511"</w:instrText>
        </w:r>
        <w:r w:rsidRPr="00920004">
          <w:rPr>
            <w:rStyle w:val="Hyperlink"/>
            <w:noProof/>
            <w:rPrChange w:id="3865" w:author="phuong vu" w:date="2018-11-30T22:36:00Z">
              <w:rPr>
                <w:rStyle w:val="Hyperlink"/>
                <w:noProof/>
              </w:rPr>
            </w:rPrChange>
          </w:rPr>
          <w:instrText xml:space="preserve"> </w:instrText>
        </w:r>
        <w:r w:rsidRPr="00920004">
          <w:rPr>
            <w:rStyle w:val="Hyperlink"/>
            <w:noProof/>
            <w:rPrChange w:id="3866" w:author="phuong vu" w:date="2018-11-30T22:36:00Z">
              <w:rPr>
                <w:rStyle w:val="Hyperlink"/>
                <w:noProof/>
              </w:rPr>
            </w:rPrChange>
          </w:rPr>
        </w:r>
        <w:r w:rsidRPr="00920004">
          <w:rPr>
            <w:rStyle w:val="Hyperlink"/>
            <w:noProof/>
            <w:rPrChange w:id="3867" w:author="phuong vu" w:date="2018-11-30T22:36:00Z">
              <w:rPr>
                <w:rStyle w:val="Hyperlink"/>
                <w:noProof/>
              </w:rPr>
            </w:rPrChange>
          </w:rPr>
          <w:fldChar w:fldCharType="separate"/>
        </w:r>
        <w:r w:rsidRPr="00920004">
          <w:rPr>
            <w:rStyle w:val="Hyperlink"/>
            <w:noProof/>
            <w:rPrChange w:id="3868" w:author="phuong vu" w:date="2018-11-30T22:36:00Z">
              <w:rPr>
                <w:rStyle w:val="Hyperlink"/>
                <w:noProof/>
              </w:rPr>
            </w:rPrChange>
          </w:rPr>
          <w:t>Hình 3.34 Giao diện tìm kiếm</w:t>
        </w:r>
        <w:r w:rsidRPr="00920004">
          <w:rPr>
            <w:noProof/>
            <w:webHidden/>
            <w:rPrChange w:id="3869" w:author="phuong vu" w:date="2018-11-30T22:36:00Z">
              <w:rPr>
                <w:noProof/>
                <w:webHidden/>
              </w:rPr>
            </w:rPrChange>
          </w:rPr>
          <w:tab/>
        </w:r>
        <w:r w:rsidRPr="00920004">
          <w:rPr>
            <w:noProof/>
            <w:webHidden/>
            <w:rPrChange w:id="3870" w:author="phuong vu" w:date="2018-11-30T22:36:00Z">
              <w:rPr>
                <w:noProof/>
                <w:webHidden/>
              </w:rPr>
            </w:rPrChange>
          </w:rPr>
          <w:fldChar w:fldCharType="begin"/>
        </w:r>
        <w:r w:rsidRPr="00920004">
          <w:rPr>
            <w:noProof/>
            <w:webHidden/>
            <w:rPrChange w:id="3871" w:author="phuong vu" w:date="2018-11-30T22:36:00Z">
              <w:rPr>
                <w:noProof/>
                <w:webHidden/>
              </w:rPr>
            </w:rPrChange>
          </w:rPr>
          <w:instrText xml:space="preserve"> PAGEREF _Toc531380511 \h </w:instrText>
        </w:r>
        <w:r w:rsidRPr="00920004">
          <w:rPr>
            <w:noProof/>
            <w:webHidden/>
            <w:rPrChange w:id="3872" w:author="phuong vu" w:date="2018-11-30T22:36:00Z">
              <w:rPr>
                <w:noProof/>
                <w:webHidden/>
              </w:rPr>
            </w:rPrChange>
          </w:rPr>
        </w:r>
      </w:ins>
      <w:r w:rsidRPr="00920004">
        <w:rPr>
          <w:noProof/>
          <w:webHidden/>
          <w:rPrChange w:id="3873" w:author="phuong vu" w:date="2018-11-30T22:36:00Z">
            <w:rPr>
              <w:noProof/>
              <w:webHidden/>
            </w:rPr>
          </w:rPrChange>
        </w:rPr>
        <w:fldChar w:fldCharType="separate"/>
      </w:r>
      <w:ins w:id="3874" w:author="phuong vu" w:date="2018-11-30T22:32:00Z">
        <w:r w:rsidRPr="00920004">
          <w:rPr>
            <w:noProof/>
            <w:webHidden/>
            <w:rPrChange w:id="3875" w:author="phuong vu" w:date="2018-11-30T22:36:00Z">
              <w:rPr>
                <w:noProof/>
                <w:webHidden/>
              </w:rPr>
            </w:rPrChange>
          </w:rPr>
          <w:t>62</w:t>
        </w:r>
        <w:r w:rsidRPr="00920004">
          <w:rPr>
            <w:noProof/>
            <w:webHidden/>
            <w:rPrChange w:id="3876" w:author="phuong vu" w:date="2018-11-30T22:36:00Z">
              <w:rPr>
                <w:noProof/>
                <w:webHidden/>
              </w:rPr>
            </w:rPrChange>
          </w:rPr>
          <w:fldChar w:fldCharType="end"/>
        </w:r>
        <w:r w:rsidRPr="00920004">
          <w:rPr>
            <w:rStyle w:val="Hyperlink"/>
            <w:noProof/>
            <w:rPrChange w:id="3877" w:author="phuong vu" w:date="2018-11-30T22:36:00Z">
              <w:rPr>
                <w:rStyle w:val="Hyperlink"/>
                <w:noProof/>
              </w:rPr>
            </w:rPrChange>
          </w:rPr>
          <w:fldChar w:fldCharType="end"/>
        </w:r>
      </w:ins>
    </w:p>
    <w:p w14:paraId="782229AA" w14:textId="2C5F4069" w:rsidR="00E35500" w:rsidRPr="00920004" w:rsidRDefault="00E35500">
      <w:pPr>
        <w:pStyle w:val="TableofFigures"/>
        <w:tabs>
          <w:tab w:val="right" w:leader="dot" w:pos="8777"/>
        </w:tabs>
        <w:rPr>
          <w:ins w:id="3878" w:author="phuong vu" w:date="2018-11-30T22:32:00Z"/>
          <w:rFonts w:asciiTheme="minorHAnsi" w:eastAsiaTheme="minorEastAsia" w:hAnsiTheme="minorHAnsi" w:cstheme="minorBidi"/>
          <w:noProof/>
          <w:sz w:val="22"/>
          <w:szCs w:val="22"/>
          <w:lang w:val="en-US"/>
          <w:rPrChange w:id="3879" w:author="phuong vu" w:date="2018-11-30T22:36:00Z">
            <w:rPr>
              <w:ins w:id="3880" w:author="phuong vu" w:date="2018-11-30T22:32:00Z"/>
              <w:rFonts w:asciiTheme="minorHAnsi" w:eastAsiaTheme="minorEastAsia" w:hAnsiTheme="minorHAnsi" w:cstheme="minorBidi"/>
              <w:noProof/>
              <w:sz w:val="22"/>
              <w:szCs w:val="22"/>
              <w:lang w:val="en-US"/>
            </w:rPr>
          </w:rPrChange>
        </w:rPr>
      </w:pPr>
      <w:ins w:id="3881" w:author="phuong vu" w:date="2018-11-30T22:32:00Z">
        <w:r w:rsidRPr="00920004">
          <w:rPr>
            <w:rStyle w:val="Hyperlink"/>
            <w:noProof/>
            <w:rPrChange w:id="3882" w:author="phuong vu" w:date="2018-11-30T22:36:00Z">
              <w:rPr>
                <w:rStyle w:val="Hyperlink"/>
                <w:noProof/>
              </w:rPr>
            </w:rPrChange>
          </w:rPr>
          <w:fldChar w:fldCharType="begin"/>
        </w:r>
        <w:r w:rsidRPr="00920004">
          <w:rPr>
            <w:rStyle w:val="Hyperlink"/>
            <w:noProof/>
            <w:rPrChange w:id="3883" w:author="phuong vu" w:date="2018-11-30T22:36:00Z">
              <w:rPr>
                <w:rStyle w:val="Hyperlink"/>
                <w:noProof/>
              </w:rPr>
            </w:rPrChange>
          </w:rPr>
          <w:instrText xml:space="preserve"> </w:instrText>
        </w:r>
        <w:r w:rsidRPr="00920004">
          <w:rPr>
            <w:noProof/>
            <w:rPrChange w:id="3884" w:author="phuong vu" w:date="2018-11-30T22:36:00Z">
              <w:rPr>
                <w:noProof/>
              </w:rPr>
            </w:rPrChange>
          </w:rPr>
          <w:instrText>HYPERLINK \l "_Toc531380512"</w:instrText>
        </w:r>
        <w:r w:rsidRPr="00920004">
          <w:rPr>
            <w:rStyle w:val="Hyperlink"/>
            <w:noProof/>
            <w:rPrChange w:id="3885" w:author="phuong vu" w:date="2018-11-30T22:36:00Z">
              <w:rPr>
                <w:rStyle w:val="Hyperlink"/>
                <w:noProof/>
              </w:rPr>
            </w:rPrChange>
          </w:rPr>
          <w:instrText xml:space="preserve"> </w:instrText>
        </w:r>
        <w:r w:rsidRPr="00920004">
          <w:rPr>
            <w:rStyle w:val="Hyperlink"/>
            <w:noProof/>
            <w:rPrChange w:id="3886" w:author="phuong vu" w:date="2018-11-30T22:36:00Z">
              <w:rPr>
                <w:rStyle w:val="Hyperlink"/>
                <w:noProof/>
              </w:rPr>
            </w:rPrChange>
          </w:rPr>
        </w:r>
        <w:r w:rsidRPr="00920004">
          <w:rPr>
            <w:rStyle w:val="Hyperlink"/>
            <w:noProof/>
            <w:rPrChange w:id="3887" w:author="phuong vu" w:date="2018-11-30T22:36:00Z">
              <w:rPr>
                <w:rStyle w:val="Hyperlink"/>
                <w:noProof/>
              </w:rPr>
            </w:rPrChange>
          </w:rPr>
          <w:fldChar w:fldCharType="separate"/>
        </w:r>
        <w:r w:rsidRPr="00920004">
          <w:rPr>
            <w:rStyle w:val="Hyperlink"/>
            <w:noProof/>
            <w:rPrChange w:id="3888" w:author="phuong vu" w:date="2018-11-30T22:36:00Z">
              <w:rPr>
                <w:rStyle w:val="Hyperlink"/>
                <w:noProof/>
              </w:rPr>
            </w:rPrChange>
          </w:rPr>
          <w:t>Hình 3.35 Giao diện tìm kiếm đơn hàng khi có kêt quả</w:t>
        </w:r>
        <w:r w:rsidRPr="00920004">
          <w:rPr>
            <w:noProof/>
            <w:webHidden/>
            <w:rPrChange w:id="3889" w:author="phuong vu" w:date="2018-11-30T22:36:00Z">
              <w:rPr>
                <w:noProof/>
                <w:webHidden/>
              </w:rPr>
            </w:rPrChange>
          </w:rPr>
          <w:tab/>
        </w:r>
        <w:r w:rsidRPr="00920004">
          <w:rPr>
            <w:noProof/>
            <w:webHidden/>
            <w:rPrChange w:id="3890" w:author="phuong vu" w:date="2018-11-30T22:36:00Z">
              <w:rPr>
                <w:noProof/>
                <w:webHidden/>
              </w:rPr>
            </w:rPrChange>
          </w:rPr>
          <w:fldChar w:fldCharType="begin"/>
        </w:r>
        <w:r w:rsidRPr="00920004">
          <w:rPr>
            <w:noProof/>
            <w:webHidden/>
            <w:rPrChange w:id="3891" w:author="phuong vu" w:date="2018-11-30T22:36:00Z">
              <w:rPr>
                <w:noProof/>
                <w:webHidden/>
              </w:rPr>
            </w:rPrChange>
          </w:rPr>
          <w:instrText xml:space="preserve"> PAGEREF _Toc531380512 \h </w:instrText>
        </w:r>
        <w:r w:rsidRPr="00920004">
          <w:rPr>
            <w:noProof/>
            <w:webHidden/>
            <w:rPrChange w:id="3892" w:author="phuong vu" w:date="2018-11-30T22:36:00Z">
              <w:rPr>
                <w:noProof/>
                <w:webHidden/>
              </w:rPr>
            </w:rPrChange>
          </w:rPr>
        </w:r>
      </w:ins>
      <w:r w:rsidRPr="00920004">
        <w:rPr>
          <w:noProof/>
          <w:webHidden/>
          <w:rPrChange w:id="3893" w:author="phuong vu" w:date="2018-11-30T22:36:00Z">
            <w:rPr>
              <w:noProof/>
              <w:webHidden/>
            </w:rPr>
          </w:rPrChange>
        </w:rPr>
        <w:fldChar w:fldCharType="separate"/>
      </w:r>
      <w:ins w:id="3894" w:author="phuong vu" w:date="2018-11-30T22:32:00Z">
        <w:r w:rsidRPr="00920004">
          <w:rPr>
            <w:noProof/>
            <w:webHidden/>
            <w:rPrChange w:id="3895" w:author="phuong vu" w:date="2018-11-30T22:36:00Z">
              <w:rPr>
                <w:noProof/>
                <w:webHidden/>
              </w:rPr>
            </w:rPrChange>
          </w:rPr>
          <w:t>62</w:t>
        </w:r>
        <w:r w:rsidRPr="00920004">
          <w:rPr>
            <w:noProof/>
            <w:webHidden/>
            <w:rPrChange w:id="3896" w:author="phuong vu" w:date="2018-11-30T22:36:00Z">
              <w:rPr>
                <w:noProof/>
                <w:webHidden/>
              </w:rPr>
            </w:rPrChange>
          </w:rPr>
          <w:fldChar w:fldCharType="end"/>
        </w:r>
        <w:r w:rsidRPr="00920004">
          <w:rPr>
            <w:rStyle w:val="Hyperlink"/>
            <w:noProof/>
            <w:rPrChange w:id="3897" w:author="phuong vu" w:date="2018-11-30T22:36:00Z">
              <w:rPr>
                <w:rStyle w:val="Hyperlink"/>
                <w:noProof/>
              </w:rPr>
            </w:rPrChange>
          </w:rPr>
          <w:fldChar w:fldCharType="end"/>
        </w:r>
      </w:ins>
    </w:p>
    <w:p w14:paraId="51A560FC" w14:textId="633502BB" w:rsidR="00E35500" w:rsidRPr="00920004" w:rsidRDefault="00E35500">
      <w:pPr>
        <w:pStyle w:val="TableofFigures"/>
        <w:tabs>
          <w:tab w:val="right" w:leader="dot" w:pos="8777"/>
        </w:tabs>
        <w:rPr>
          <w:ins w:id="3898" w:author="phuong vu" w:date="2018-11-30T22:32:00Z"/>
          <w:rFonts w:asciiTheme="minorHAnsi" w:eastAsiaTheme="minorEastAsia" w:hAnsiTheme="minorHAnsi" w:cstheme="minorBidi"/>
          <w:noProof/>
          <w:sz w:val="22"/>
          <w:szCs w:val="22"/>
          <w:lang w:val="en-US"/>
          <w:rPrChange w:id="3899" w:author="phuong vu" w:date="2018-11-30T22:36:00Z">
            <w:rPr>
              <w:ins w:id="3900" w:author="phuong vu" w:date="2018-11-30T22:32:00Z"/>
              <w:rFonts w:asciiTheme="minorHAnsi" w:eastAsiaTheme="minorEastAsia" w:hAnsiTheme="minorHAnsi" w:cstheme="minorBidi"/>
              <w:noProof/>
              <w:sz w:val="22"/>
              <w:szCs w:val="22"/>
              <w:lang w:val="en-US"/>
            </w:rPr>
          </w:rPrChange>
        </w:rPr>
      </w:pPr>
      <w:ins w:id="3901" w:author="phuong vu" w:date="2018-11-30T22:32:00Z">
        <w:r w:rsidRPr="00920004">
          <w:rPr>
            <w:rStyle w:val="Hyperlink"/>
            <w:noProof/>
            <w:rPrChange w:id="3902" w:author="phuong vu" w:date="2018-11-30T22:36:00Z">
              <w:rPr>
                <w:rStyle w:val="Hyperlink"/>
                <w:noProof/>
              </w:rPr>
            </w:rPrChange>
          </w:rPr>
          <w:fldChar w:fldCharType="begin"/>
        </w:r>
        <w:r w:rsidRPr="00920004">
          <w:rPr>
            <w:rStyle w:val="Hyperlink"/>
            <w:noProof/>
            <w:rPrChange w:id="3903" w:author="phuong vu" w:date="2018-11-30T22:36:00Z">
              <w:rPr>
                <w:rStyle w:val="Hyperlink"/>
                <w:noProof/>
              </w:rPr>
            </w:rPrChange>
          </w:rPr>
          <w:instrText xml:space="preserve"> </w:instrText>
        </w:r>
        <w:r w:rsidRPr="00920004">
          <w:rPr>
            <w:noProof/>
            <w:rPrChange w:id="3904" w:author="phuong vu" w:date="2018-11-30T22:36:00Z">
              <w:rPr>
                <w:noProof/>
              </w:rPr>
            </w:rPrChange>
          </w:rPr>
          <w:instrText>HYPERLINK \l "_Toc531380513"</w:instrText>
        </w:r>
        <w:r w:rsidRPr="00920004">
          <w:rPr>
            <w:rStyle w:val="Hyperlink"/>
            <w:noProof/>
            <w:rPrChange w:id="3905" w:author="phuong vu" w:date="2018-11-30T22:36:00Z">
              <w:rPr>
                <w:rStyle w:val="Hyperlink"/>
                <w:noProof/>
              </w:rPr>
            </w:rPrChange>
          </w:rPr>
          <w:instrText xml:space="preserve"> </w:instrText>
        </w:r>
        <w:r w:rsidRPr="00920004">
          <w:rPr>
            <w:rStyle w:val="Hyperlink"/>
            <w:noProof/>
            <w:rPrChange w:id="3906" w:author="phuong vu" w:date="2018-11-30T22:36:00Z">
              <w:rPr>
                <w:rStyle w:val="Hyperlink"/>
                <w:noProof/>
              </w:rPr>
            </w:rPrChange>
          </w:rPr>
        </w:r>
        <w:r w:rsidRPr="00920004">
          <w:rPr>
            <w:rStyle w:val="Hyperlink"/>
            <w:noProof/>
            <w:rPrChange w:id="3907" w:author="phuong vu" w:date="2018-11-30T22:36:00Z">
              <w:rPr>
                <w:rStyle w:val="Hyperlink"/>
                <w:noProof/>
              </w:rPr>
            </w:rPrChange>
          </w:rPr>
          <w:fldChar w:fldCharType="separate"/>
        </w:r>
        <w:r w:rsidRPr="00920004">
          <w:rPr>
            <w:rStyle w:val="Hyperlink"/>
            <w:noProof/>
            <w:rPrChange w:id="3908" w:author="phuong vu" w:date="2018-11-30T22:36:00Z">
              <w:rPr>
                <w:rStyle w:val="Hyperlink"/>
                <w:noProof/>
              </w:rPr>
            </w:rPrChange>
          </w:rPr>
          <w:t>Hình 3.36 Giao diện tìm kiếm khi QR Code được bật</w:t>
        </w:r>
        <w:r w:rsidRPr="00920004">
          <w:rPr>
            <w:noProof/>
            <w:webHidden/>
            <w:rPrChange w:id="3909" w:author="phuong vu" w:date="2018-11-30T22:36:00Z">
              <w:rPr>
                <w:noProof/>
                <w:webHidden/>
              </w:rPr>
            </w:rPrChange>
          </w:rPr>
          <w:tab/>
        </w:r>
        <w:r w:rsidRPr="00920004">
          <w:rPr>
            <w:noProof/>
            <w:webHidden/>
            <w:rPrChange w:id="3910" w:author="phuong vu" w:date="2018-11-30T22:36:00Z">
              <w:rPr>
                <w:noProof/>
                <w:webHidden/>
              </w:rPr>
            </w:rPrChange>
          </w:rPr>
          <w:fldChar w:fldCharType="begin"/>
        </w:r>
        <w:r w:rsidRPr="00920004">
          <w:rPr>
            <w:noProof/>
            <w:webHidden/>
            <w:rPrChange w:id="3911" w:author="phuong vu" w:date="2018-11-30T22:36:00Z">
              <w:rPr>
                <w:noProof/>
                <w:webHidden/>
              </w:rPr>
            </w:rPrChange>
          </w:rPr>
          <w:instrText xml:space="preserve"> PAGEREF _Toc531380513 \h </w:instrText>
        </w:r>
        <w:r w:rsidRPr="00920004">
          <w:rPr>
            <w:noProof/>
            <w:webHidden/>
            <w:rPrChange w:id="3912" w:author="phuong vu" w:date="2018-11-30T22:36:00Z">
              <w:rPr>
                <w:noProof/>
                <w:webHidden/>
              </w:rPr>
            </w:rPrChange>
          </w:rPr>
        </w:r>
      </w:ins>
      <w:r w:rsidRPr="00920004">
        <w:rPr>
          <w:noProof/>
          <w:webHidden/>
          <w:rPrChange w:id="3913" w:author="phuong vu" w:date="2018-11-30T22:36:00Z">
            <w:rPr>
              <w:noProof/>
              <w:webHidden/>
            </w:rPr>
          </w:rPrChange>
        </w:rPr>
        <w:fldChar w:fldCharType="separate"/>
      </w:r>
      <w:ins w:id="3914" w:author="phuong vu" w:date="2018-11-30T22:32:00Z">
        <w:r w:rsidRPr="00920004">
          <w:rPr>
            <w:noProof/>
            <w:webHidden/>
            <w:rPrChange w:id="3915" w:author="phuong vu" w:date="2018-11-30T22:36:00Z">
              <w:rPr>
                <w:noProof/>
                <w:webHidden/>
              </w:rPr>
            </w:rPrChange>
          </w:rPr>
          <w:t>63</w:t>
        </w:r>
        <w:r w:rsidRPr="00920004">
          <w:rPr>
            <w:noProof/>
            <w:webHidden/>
            <w:rPrChange w:id="3916" w:author="phuong vu" w:date="2018-11-30T22:36:00Z">
              <w:rPr>
                <w:noProof/>
                <w:webHidden/>
              </w:rPr>
            </w:rPrChange>
          </w:rPr>
          <w:fldChar w:fldCharType="end"/>
        </w:r>
        <w:r w:rsidRPr="00920004">
          <w:rPr>
            <w:rStyle w:val="Hyperlink"/>
            <w:noProof/>
            <w:rPrChange w:id="3917" w:author="phuong vu" w:date="2018-11-30T22:36:00Z">
              <w:rPr>
                <w:rStyle w:val="Hyperlink"/>
                <w:noProof/>
              </w:rPr>
            </w:rPrChange>
          </w:rPr>
          <w:fldChar w:fldCharType="end"/>
        </w:r>
      </w:ins>
    </w:p>
    <w:p w14:paraId="508671B2" w14:textId="0632D21A" w:rsidR="00E35500" w:rsidRPr="00920004" w:rsidRDefault="00E35500">
      <w:pPr>
        <w:pStyle w:val="TableofFigures"/>
        <w:tabs>
          <w:tab w:val="right" w:leader="dot" w:pos="8777"/>
        </w:tabs>
        <w:rPr>
          <w:ins w:id="3918" w:author="phuong vu" w:date="2018-11-30T22:32:00Z"/>
          <w:rFonts w:asciiTheme="minorHAnsi" w:eastAsiaTheme="minorEastAsia" w:hAnsiTheme="minorHAnsi" w:cstheme="minorBidi"/>
          <w:noProof/>
          <w:sz w:val="22"/>
          <w:szCs w:val="22"/>
          <w:lang w:val="en-US"/>
          <w:rPrChange w:id="3919" w:author="phuong vu" w:date="2018-11-30T22:36:00Z">
            <w:rPr>
              <w:ins w:id="3920" w:author="phuong vu" w:date="2018-11-30T22:32:00Z"/>
              <w:rFonts w:asciiTheme="minorHAnsi" w:eastAsiaTheme="minorEastAsia" w:hAnsiTheme="minorHAnsi" w:cstheme="minorBidi"/>
              <w:noProof/>
              <w:sz w:val="22"/>
              <w:szCs w:val="22"/>
              <w:lang w:val="en-US"/>
            </w:rPr>
          </w:rPrChange>
        </w:rPr>
      </w:pPr>
      <w:ins w:id="3921" w:author="phuong vu" w:date="2018-11-30T22:32:00Z">
        <w:r w:rsidRPr="00920004">
          <w:rPr>
            <w:rStyle w:val="Hyperlink"/>
            <w:noProof/>
            <w:rPrChange w:id="3922" w:author="phuong vu" w:date="2018-11-30T22:36:00Z">
              <w:rPr>
                <w:rStyle w:val="Hyperlink"/>
                <w:noProof/>
              </w:rPr>
            </w:rPrChange>
          </w:rPr>
          <w:fldChar w:fldCharType="begin"/>
        </w:r>
        <w:r w:rsidRPr="00920004">
          <w:rPr>
            <w:rStyle w:val="Hyperlink"/>
            <w:noProof/>
            <w:rPrChange w:id="3923" w:author="phuong vu" w:date="2018-11-30T22:36:00Z">
              <w:rPr>
                <w:rStyle w:val="Hyperlink"/>
                <w:noProof/>
              </w:rPr>
            </w:rPrChange>
          </w:rPr>
          <w:instrText xml:space="preserve"> </w:instrText>
        </w:r>
        <w:r w:rsidRPr="00920004">
          <w:rPr>
            <w:noProof/>
            <w:rPrChange w:id="3924" w:author="phuong vu" w:date="2018-11-30T22:36:00Z">
              <w:rPr>
                <w:noProof/>
              </w:rPr>
            </w:rPrChange>
          </w:rPr>
          <w:instrText>HYPERLINK \l "_Toc531380514"</w:instrText>
        </w:r>
        <w:r w:rsidRPr="00920004">
          <w:rPr>
            <w:rStyle w:val="Hyperlink"/>
            <w:noProof/>
            <w:rPrChange w:id="3925" w:author="phuong vu" w:date="2018-11-30T22:36:00Z">
              <w:rPr>
                <w:rStyle w:val="Hyperlink"/>
                <w:noProof/>
              </w:rPr>
            </w:rPrChange>
          </w:rPr>
          <w:instrText xml:space="preserve"> </w:instrText>
        </w:r>
        <w:r w:rsidRPr="00920004">
          <w:rPr>
            <w:rStyle w:val="Hyperlink"/>
            <w:noProof/>
            <w:rPrChange w:id="3926" w:author="phuong vu" w:date="2018-11-30T22:36:00Z">
              <w:rPr>
                <w:rStyle w:val="Hyperlink"/>
                <w:noProof/>
              </w:rPr>
            </w:rPrChange>
          </w:rPr>
        </w:r>
        <w:r w:rsidRPr="00920004">
          <w:rPr>
            <w:rStyle w:val="Hyperlink"/>
            <w:noProof/>
            <w:rPrChange w:id="3927" w:author="phuong vu" w:date="2018-11-30T22:36:00Z">
              <w:rPr>
                <w:rStyle w:val="Hyperlink"/>
                <w:noProof/>
              </w:rPr>
            </w:rPrChange>
          </w:rPr>
          <w:fldChar w:fldCharType="separate"/>
        </w:r>
        <w:r w:rsidRPr="00920004">
          <w:rPr>
            <w:rStyle w:val="Hyperlink"/>
            <w:noProof/>
            <w:rPrChange w:id="3928" w:author="phuong vu" w:date="2018-11-30T22:36:00Z">
              <w:rPr>
                <w:rStyle w:val="Hyperlink"/>
                <w:noProof/>
              </w:rPr>
            </w:rPrChange>
          </w:rPr>
          <w:t>Hình 3.37 Sơ đồ cách xử lí tìm kiếm đơn hàng</w:t>
        </w:r>
        <w:r w:rsidRPr="00920004">
          <w:rPr>
            <w:noProof/>
            <w:webHidden/>
            <w:rPrChange w:id="3929" w:author="phuong vu" w:date="2018-11-30T22:36:00Z">
              <w:rPr>
                <w:noProof/>
                <w:webHidden/>
              </w:rPr>
            </w:rPrChange>
          </w:rPr>
          <w:tab/>
        </w:r>
        <w:r w:rsidRPr="00920004">
          <w:rPr>
            <w:noProof/>
            <w:webHidden/>
            <w:rPrChange w:id="3930" w:author="phuong vu" w:date="2018-11-30T22:36:00Z">
              <w:rPr>
                <w:noProof/>
                <w:webHidden/>
              </w:rPr>
            </w:rPrChange>
          </w:rPr>
          <w:fldChar w:fldCharType="begin"/>
        </w:r>
        <w:r w:rsidRPr="00920004">
          <w:rPr>
            <w:noProof/>
            <w:webHidden/>
            <w:rPrChange w:id="3931" w:author="phuong vu" w:date="2018-11-30T22:36:00Z">
              <w:rPr>
                <w:noProof/>
                <w:webHidden/>
              </w:rPr>
            </w:rPrChange>
          </w:rPr>
          <w:instrText xml:space="preserve"> PAGEREF _Toc531380514 \h </w:instrText>
        </w:r>
        <w:r w:rsidRPr="00920004">
          <w:rPr>
            <w:noProof/>
            <w:webHidden/>
            <w:rPrChange w:id="3932" w:author="phuong vu" w:date="2018-11-30T22:36:00Z">
              <w:rPr>
                <w:noProof/>
                <w:webHidden/>
              </w:rPr>
            </w:rPrChange>
          </w:rPr>
        </w:r>
      </w:ins>
      <w:r w:rsidRPr="00920004">
        <w:rPr>
          <w:noProof/>
          <w:webHidden/>
          <w:rPrChange w:id="3933" w:author="phuong vu" w:date="2018-11-30T22:36:00Z">
            <w:rPr>
              <w:noProof/>
              <w:webHidden/>
            </w:rPr>
          </w:rPrChange>
        </w:rPr>
        <w:fldChar w:fldCharType="separate"/>
      </w:r>
      <w:ins w:id="3934" w:author="phuong vu" w:date="2018-11-30T22:32:00Z">
        <w:r w:rsidRPr="00920004">
          <w:rPr>
            <w:noProof/>
            <w:webHidden/>
            <w:rPrChange w:id="3935" w:author="phuong vu" w:date="2018-11-30T22:36:00Z">
              <w:rPr>
                <w:noProof/>
                <w:webHidden/>
              </w:rPr>
            </w:rPrChange>
          </w:rPr>
          <w:t>64</w:t>
        </w:r>
        <w:r w:rsidRPr="00920004">
          <w:rPr>
            <w:noProof/>
            <w:webHidden/>
            <w:rPrChange w:id="3936" w:author="phuong vu" w:date="2018-11-30T22:36:00Z">
              <w:rPr>
                <w:noProof/>
                <w:webHidden/>
              </w:rPr>
            </w:rPrChange>
          </w:rPr>
          <w:fldChar w:fldCharType="end"/>
        </w:r>
        <w:r w:rsidRPr="00920004">
          <w:rPr>
            <w:rStyle w:val="Hyperlink"/>
            <w:noProof/>
            <w:rPrChange w:id="3937" w:author="phuong vu" w:date="2018-11-30T22:36:00Z">
              <w:rPr>
                <w:rStyle w:val="Hyperlink"/>
                <w:noProof/>
              </w:rPr>
            </w:rPrChange>
          </w:rPr>
          <w:fldChar w:fldCharType="end"/>
        </w:r>
      </w:ins>
    </w:p>
    <w:p w14:paraId="50C4A4D0" w14:textId="43BE5A17" w:rsidR="00E35500" w:rsidRPr="00920004" w:rsidRDefault="00E35500">
      <w:pPr>
        <w:pStyle w:val="TableofFigures"/>
        <w:tabs>
          <w:tab w:val="right" w:leader="dot" w:pos="8777"/>
        </w:tabs>
        <w:rPr>
          <w:ins w:id="3938" w:author="phuong vu" w:date="2018-11-30T22:32:00Z"/>
          <w:rFonts w:asciiTheme="minorHAnsi" w:eastAsiaTheme="minorEastAsia" w:hAnsiTheme="minorHAnsi" w:cstheme="minorBidi"/>
          <w:noProof/>
          <w:sz w:val="22"/>
          <w:szCs w:val="22"/>
          <w:lang w:val="en-US"/>
          <w:rPrChange w:id="3939" w:author="phuong vu" w:date="2018-11-30T22:36:00Z">
            <w:rPr>
              <w:ins w:id="3940" w:author="phuong vu" w:date="2018-11-30T22:32:00Z"/>
              <w:rFonts w:asciiTheme="minorHAnsi" w:eastAsiaTheme="minorEastAsia" w:hAnsiTheme="minorHAnsi" w:cstheme="minorBidi"/>
              <w:noProof/>
              <w:sz w:val="22"/>
              <w:szCs w:val="22"/>
              <w:lang w:val="en-US"/>
            </w:rPr>
          </w:rPrChange>
        </w:rPr>
      </w:pPr>
      <w:ins w:id="3941" w:author="phuong vu" w:date="2018-11-30T22:32:00Z">
        <w:r w:rsidRPr="00920004">
          <w:rPr>
            <w:rStyle w:val="Hyperlink"/>
            <w:noProof/>
            <w:rPrChange w:id="3942" w:author="phuong vu" w:date="2018-11-30T22:36:00Z">
              <w:rPr>
                <w:rStyle w:val="Hyperlink"/>
                <w:noProof/>
              </w:rPr>
            </w:rPrChange>
          </w:rPr>
          <w:fldChar w:fldCharType="begin"/>
        </w:r>
        <w:r w:rsidRPr="00920004">
          <w:rPr>
            <w:rStyle w:val="Hyperlink"/>
            <w:noProof/>
            <w:rPrChange w:id="3943" w:author="phuong vu" w:date="2018-11-30T22:36:00Z">
              <w:rPr>
                <w:rStyle w:val="Hyperlink"/>
                <w:noProof/>
              </w:rPr>
            </w:rPrChange>
          </w:rPr>
          <w:instrText xml:space="preserve"> </w:instrText>
        </w:r>
        <w:r w:rsidRPr="00920004">
          <w:rPr>
            <w:noProof/>
            <w:rPrChange w:id="3944" w:author="phuong vu" w:date="2018-11-30T22:36:00Z">
              <w:rPr>
                <w:noProof/>
              </w:rPr>
            </w:rPrChange>
          </w:rPr>
          <w:instrText>HYPERLINK "C:\\Users\\vuphu\\Desktop\\luanvan\\Lu-n-v-n\\baoCao\\bao-cao-luan-van_new.docx" \l "_Toc531380515"</w:instrText>
        </w:r>
        <w:r w:rsidRPr="00920004">
          <w:rPr>
            <w:rStyle w:val="Hyperlink"/>
            <w:noProof/>
            <w:rPrChange w:id="3945" w:author="phuong vu" w:date="2018-11-30T22:36:00Z">
              <w:rPr>
                <w:rStyle w:val="Hyperlink"/>
                <w:noProof/>
              </w:rPr>
            </w:rPrChange>
          </w:rPr>
          <w:instrText xml:space="preserve"> </w:instrText>
        </w:r>
        <w:r w:rsidRPr="00920004">
          <w:rPr>
            <w:rStyle w:val="Hyperlink"/>
            <w:noProof/>
            <w:rPrChange w:id="3946" w:author="phuong vu" w:date="2018-11-30T22:36:00Z">
              <w:rPr>
                <w:rStyle w:val="Hyperlink"/>
                <w:noProof/>
              </w:rPr>
            </w:rPrChange>
          </w:rPr>
        </w:r>
        <w:r w:rsidRPr="00920004">
          <w:rPr>
            <w:rStyle w:val="Hyperlink"/>
            <w:noProof/>
            <w:rPrChange w:id="3947" w:author="phuong vu" w:date="2018-11-30T22:36:00Z">
              <w:rPr>
                <w:rStyle w:val="Hyperlink"/>
                <w:noProof/>
              </w:rPr>
            </w:rPrChange>
          </w:rPr>
          <w:fldChar w:fldCharType="separate"/>
        </w:r>
        <w:r w:rsidRPr="00920004">
          <w:rPr>
            <w:rStyle w:val="Hyperlink"/>
            <w:noProof/>
            <w:rPrChange w:id="3948" w:author="phuong vu" w:date="2018-11-30T22:36:00Z">
              <w:rPr>
                <w:rStyle w:val="Hyperlink"/>
                <w:noProof/>
              </w:rPr>
            </w:rPrChange>
          </w:rPr>
          <w:t>Hình 3.38</w:t>
        </w:r>
        <w:r w:rsidRPr="00920004">
          <w:rPr>
            <w:rStyle w:val="Hyperlink"/>
            <w:noProof/>
            <w:lang w:val="en-US"/>
            <w:rPrChange w:id="3949" w:author="phuong vu" w:date="2018-11-30T22:36:00Z">
              <w:rPr>
                <w:rStyle w:val="Hyperlink"/>
                <w:noProof/>
                <w:lang w:val="en-US"/>
              </w:rPr>
            </w:rPrChange>
          </w:rPr>
          <w:t xml:space="preserve"> Giao diện đăng nhập trên web</w:t>
        </w:r>
        <w:r w:rsidRPr="00920004">
          <w:rPr>
            <w:noProof/>
            <w:webHidden/>
            <w:rPrChange w:id="3950" w:author="phuong vu" w:date="2018-11-30T22:36:00Z">
              <w:rPr>
                <w:noProof/>
                <w:webHidden/>
              </w:rPr>
            </w:rPrChange>
          </w:rPr>
          <w:tab/>
        </w:r>
        <w:r w:rsidRPr="00920004">
          <w:rPr>
            <w:noProof/>
            <w:webHidden/>
            <w:rPrChange w:id="3951" w:author="phuong vu" w:date="2018-11-30T22:36:00Z">
              <w:rPr>
                <w:noProof/>
                <w:webHidden/>
              </w:rPr>
            </w:rPrChange>
          </w:rPr>
          <w:fldChar w:fldCharType="begin"/>
        </w:r>
        <w:r w:rsidRPr="00920004">
          <w:rPr>
            <w:noProof/>
            <w:webHidden/>
            <w:rPrChange w:id="3952" w:author="phuong vu" w:date="2018-11-30T22:36:00Z">
              <w:rPr>
                <w:noProof/>
                <w:webHidden/>
              </w:rPr>
            </w:rPrChange>
          </w:rPr>
          <w:instrText xml:space="preserve"> PAGEREF _Toc531380515 \h </w:instrText>
        </w:r>
        <w:r w:rsidRPr="00920004">
          <w:rPr>
            <w:noProof/>
            <w:webHidden/>
            <w:rPrChange w:id="3953" w:author="phuong vu" w:date="2018-11-30T22:36:00Z">
              <w:rPr>
                <w:noProof/>
                <w:webHidden/>
              </w:rPr>
            </w:rPrChange>
          </w:rPr>
        </w:r>
      </w:ins>
      <w:r w:rsidRPr="00920004">
        <w:rPr>
          <w:noProof/>
          <w:webHidden/>
          <w:rPrChange w:id="3954" w:author="phuong vu" w:date="2018-11-30T22:36:00Z">
            <w:rPr>
              <w:noProof/>
              <w:webHidden/>
            </w:rPr>
          </w:rPrChange>
        </w:rPr>
        <w:fldChar w:fldCharType="separate"/>
      </w:r>
      <w:ins w:id="3955" w:author="phuong vu" w:date="2018-11-30T22:32:00Z">
        <w:r w:rsidRPr="00920004">
          <w:rPr>
            <w:noProof/>
            <w:webHidden/>
            <w:rPrChange w:id="3956" w:author="phuong vu" w:date="2018-11-30T22:36:00Z">
              <w:rPr>
                <w:noProof/>
                <w:webHidden/>
              </w:rPr>
            </w:rPrChange>
          </w:rPr>
          <w:t>65</w:t>
        </w:r>
        <w:r w:rsidRPr="00920004">
          <w:rPr>
            <w:noProof/>
            <w:webHidden/>
            <w:rPrChange w:id="3957" w:author="phuong vu" w:date="2018-11-30T22:36:00Z">
              <w:rPr>
                <w:noProof/>
                <w:webHidden/>
              </w:rPr>
            </w:rPrChange>
          </w:rPr>
          <w:fldChar w:fldCharType="end"/>
        </w:r>
        <w:r w:rsidRPr="00920004">
          <w:rPr>
            <w:rStyle w:val="Hyperlink"/>
            <w:noProof/>
            <w:rPrChange w:id="3958" w:author="phuong vu" w:date="2018-11-30T22:36:00Z">
              <w:rPr>
                <w:rStyle w:val="Hyperlink"/>
                <w:noProof/>
              </w:rPr>
            </w:rPrChange>
          </w:rPr>
          <w:fldChar w:fldCharType="end"/>
        </w:r>
      </w:ins>
    </w:p>
    <w:p w14:paraId="22F38FAA" w14:textId="2E4F2BD0" w:rsidR="00E35500" w:rsidRPr="00920004" w:rsidRDefault="00E35500">
      <w:pPr>
        <w:pStyle w:val="TableofFigures"/>
        <w:tabs>
          <w:tab w:val="right" w:leader="dot" w:pos="8777"/>
        </w:tabs>
        <w:rPr>
          <w:ins w:id="3959" w:author="phuong vu" w:date="2018-11-30T22:32:00Z"/>
          <w:rFonts w:asciiTheme="minorHAnsi" w:eastAsiaTheme="minorEastAsia" w:hAnsiTheme="minorHAnsi" w:cstheme="minorBidi"/>
          <w:noProof/>
          <w:sz w:val="22"/>
          <w:szCs w:val="22"/>
          <w:lang w:val="en-US"/>
          <w:rPrChange w:id="3960" w:author="phuong vu" w:date="2018-11-30T22:36:00Z">
            <w:rPr>
              <w:ins w:id="3961" w:author="phuong vu" w:date="2018-11-30T22:32:00Z"/>
              <w:rFonts w:asciiTheme="minorHAnsi" w:eastAsiaTheme="minorEastAsia" w:hAnsiTheme="minorHAnsi" w:cstheme="minorBidi"/>
              <w:noProof/>
              <w:sz w:val="22"/>
              <w:szCs w:val="22"/>
              <w:lang w:val="en-US"/>
            </w:rPr>
          </w:rPrChange>
        </w:rPr>
      </w:pPr>
      <w:ins w:id="3962" w:author="phuong vu" w:date="2018-11-30T22:32:00Z">
        <w:r w:rsidRPr="00920004">
          <w:rPr>
            <w:rStyle w:val="Hyperlink"/>
            <w:noProof/>
            <w:rPrChange w:id="3963" w:author="phuong vu" w:date="2018-11-30T22:36:00Z">
              <w:rPr>
                <w:rStyle w:val="Hyperlink"/>
                <w:noProof/>
              </w:rPr>
            </w:rPrChange>
          </w:rPr>
          <w:fldChar w:fldCharType="begin"/>
        </w:r>
        <w:r w:rsidRPr="00920004">
          <w:rPr>
            <w:rStyle w:val="Hyperlink"/>
            <w:noProof/>
            <w:rPrChange w:id="3964" w:author="phuong vu" w:date="2018-11-30T22:36:00Z">
              <w:rPr>
                <w:rStyle w:val="Hyperlink"/>
                <w:noProof/>
              </w:rPr>
            </w:rPrChange>
          </w:rPr>
          <w:instrText xml:space="preserve"> </w:instrText>
        </w:r>
        <w:r w:rsidRPr="00920004">
          <w:rPr>
            <w:noProof/>
            <w:rPrChange w:id="3965" w:author="phuong vu" w:date="2018-11-30T22:36:00Z">
              <w:rPr>
                <w:noProof/>
              </w:rPr>
            </w:rPrChange>
          </w:rPr>
          <w:instrText>HYPERLINK "C:\\Users\\vuphu\\Desktop\\luanvan\\Lu-n-v-n\\baoCao\\bao-cao-luan-van_new.docx" \l "_Toc531380516"</w:instrText>
        </w:r>
        <w:r w:rsidRPr="00920004">
          <w:rPr>
            <w:rStyle w:val="Hyperlink"/>
            <w:noProof/>
            <w:rPrChange w:id="3966" w:author="phuong vu" w:date="2018-11-30T22:36:00Z">
              <w:rPr>
                <w:rStyle w:val="Hyperlink"/>
                <w:noProof/>
              </w:rPr>
            </w:rPrChange>
          </w:rPr>
          <w:instrText xml:space="preserve"> </w:instrText>
        </w:r>
        <w:r w:rsidRPr="00920004">
          <w:rPr>
            <w:rStyle w:val="Hyperlink"/>
            <w:noProof/>
            <w:rPrChange w:id="3967" w:author="phuong vu" w:date="2018-11-30T22:36:00Z">
              <w:rPr>
                <w:rStyle w:val="Hyperlink"/>
                <w:noProof/>
              </w:rPr>
            </w:rPrChange>
          </w:rPr>
        </w:r>
        <w:r w:rsidRPr="00920004">
          <w:rPr>
            <w:rStyle w:val="Hyperlink"/>
            <w:noProof/>
            <w:rPrChange w:id="3968" w:author="phuong vu" w:date="2018-11-30T22:36:00Z">
              <w:rPr>
                <w:rStyle w:val="Hyperlink"/>
                <w:noProof/>
              </w:rPr>
            </w:rPrChange>
          </w:rPr>
          <w:fldChar w:fldCharType="separate"/>
        </w:r>
        <w:r w:rsidRPr="00920004">
          <w:rPr>
            <w:rStyle w:val="Hyperlink"/>
            <w:noProof/>
            <w:rPrChange w:id="3969" w:author="phuong vu" w:date="2018-11-30T22:36:00Z">
              <w:rPr>
                <w:rStyle w:val="Hyperlink"/>
                <w:noProof/>
              </w:rPr>
            </w:rPrChange>
          </w:rPr>
          <w:t>Hình 3.39</w:t>
        </w:r>
        <w:r w:rsidRPr="00920004">
          <w:rPr>
            <w:rStyle w:val="Hyperlink"/>
            <w:noProof/>
            <w:lang w:val="en-US"/>
            <w:rPrChange w:id="3970" w:author="phuong vu" w:date="2018-11-30T22:36:00Z">
              <w:rPr>
                <w:rStyle w:val="Hyperlink"/>
                <w:noProof/>
                <w:lang w:val="en-US"/>
              </w:rPr>
            </w:rPrChange>
          </w:rPr>
          <w:t xml:space="preserve"> Giao diện form đăng nhập hệ thống</w:t>
        </w:r>
        <w:r w:rsidRPr="00920004">
          <w:rPr>
            <w:noProof/>
            <w:webHidden/>
            <w:rPrChange w:id="3971" w:author="phuong vu" w:date="2018-11-30T22:36:00Z">
              <w:rPr>
                <w:noProof/>
                <w:webHidden/>
              </w:rPr>
            </w:rPrChange>
          </w:rPr>
          <w:tab/>
        </w:r>
        <w:r w:rsidRPr="00920004">
          <w:rPr>
            <w:noProof/>
            <w:webHidden/>
            <w:rPrChange w:id="3972" w:author="phuong vu" w:date="2018-11-30T22:36:00Z">
              <w:rPr>
                <w:noProof/>
                <w:webHidden/>
              </w:rPr>
            </w:rPrChange>
          </w:rPr>
          <w:fldChar w:fldCharType="begin"/>
        </w:r>
        <w:r w:rsidRPr="00920004">
          <w:rPr>
            <w:noProof/>
            <w:webHidden/>
            <w:rPrChange w:id="3973" w:author="phuong vu" w:date="2018-11-30T22:36:00Z">
              <w:rPr>
                <w:noProof/>
                <w:webHidden/>
              </w:rPr>
            </w:rPrChange>
          </w:rPr>
          <w:instrText xml:space="preserve"> PAGEREF _Toc531380516 \h </w:instrText>
        </w:r>
        <w:r w:rsidRPr="00920004">
          <w:rPr>
            <w:noProof/>
            <w:webHidden/>
            <w:rPrChange w:id="3974" w:author="phuong vu" w:date="2018-11-30T22:36:00Z">
              <w:rPr>
                <w:noProof/>
                <w:webHidden/>
              </w:rPr>
            </w:rPrChange>
          </w:rPr>
        </w:r>
      </w:ins>
      <w:r w:rsidRPr="00920004">
        <w:rPr>
          <w:noProof/>
          <w:webHidden/>
          <w:rPrChange w:id="3975" w:author="phuong vu" w:date="2018-11-30T22:36:00Z">
            <w:rPr>
              <w:noProof/>
              <w:webHidden/>
            </w:rPr>
          </w:rPrChange>
        </w:rPr>
        <w:fldChar w:fldCharType="separate"/>
      </w:r>
      <w:ins w:id="3976" w:author="phuong vu" w:date="2018-11-30T22:32:00Z">
        <w:r w:rsidRPr="00920004">
          <w:rPr>
            <w:noProof/>
            <w:webHidden/>
            <w:rPrChange w:id="3977" w:author="phuong vu" w:date="2018-11-30T22:36:00Z">
              <w:rPr>
                <w:noProof/>
                <w:webHidden/>
              </w:rPr>
            </w:rPrChange>
          </w:rPr>
          <w:t>65</w:t>
        </w:r>
        <w:r w:rsidRPr="00920004">
          <w:rPr>
            <w:noProof/>
            <w:webHidden/>
            <w:rPrChange w:id="3978" w:author="phuong vu" w:date="2018-11-30T22:36:00Z">
              <w:rPr>
                <w:noProof/>
                <w:webHidden/>
              </w:rPr>
            </w:rPrChange>
          </w:rPr>
          <w:fldChar w:fldCharType="end"/>
        </w:r>
        <w:r w:rsidRPr="00920004">
          <w:rPr>
            <w:rStyle w:val="Hyperlink"/>
            <w:noProof/>
            <w:rPrChange w:id="3979" w:author="phuong vu" w:date="2018-11-30T22:36:00Z">
              <w:rPr>
                <w:rStyle w:val="Hyperlink"/>
                <w:noProof/>
              </w:rPr>
            </w:rPrChange>
          </w:rPr>
          <w:fldChar w:fldCharType="end"/>
        </w:r>
      </w:ins>
    </w:p>
    <w:p w14:paraId="74DB26E6" w14:textId="7DA6AEBF" w:rsidR="00E35500" w:rsidRPr="00920004" w:rsidRDefault="00E35500">
      <w:pPr>
        <w:pStyle w:val="TableofFigures"/>
        <w:tabs>
          <w:tab w:val="right" w:leader="dot" w:pos="8777"/>
        </w:tabs>
        <w:rPr>
          <w:ins w:id="3980" w:author="phuong vu" w:date="2018-11-30T22:32:00Z"/>
          <w:rFonts w:asciiTheme="minorHAnsi" w:eastAsiaTheme="minorEastAsia" w:hAnsiTheme="minorHAnsi" w:cstheme="minorBidi"/>
          <w:noProof/>
          <w:sz w:val="22"/>
          <w:szCs w:val="22"/>
          <w:lang w:val="en-US"/>
          <w:rPrChange w:id="3981" w:author="phuong vu" w:date="2018-11-30T22:36:00Z">
            <w:rPr>
              <w:ins w:id="3982" w:author="phuong vu" w:date="2018-11-30T22:32:00Z"/>
              <w:rFonts w:asciiTheme="minorHAnsi" w:eastAsiaTheme="minorEastAsia" w:hAnsiTheme="minorHAnsi" w:cstheme="minorBidi"/>
              <w:noProof/>
              <w:sz w:val="22"/>
              <w:szCs w:val="22"/>
              <w:lang w:val="en-US"/>
            </w:rPr>
          </w:rPrChange>
        </w:rPr>
      </w:pPr>
      <w:ins w:id="3983" w:author="phuong vu" w:date="2018-11-30T22:32:00Z">
        <w:r w:rsidRPr="00920004">
          <w:rPr>
            <w:rStyle w:val="Hyperlink"/>
            <w:noProof/>
            <w:rPrChange w:id="3984" w:author="phuong vu" w:date="2018-11-30T22:36:00Z">
              <w:rPr>
                <w:rStyle w:val="Hyperlink"/>
                <w:noProof/>
              </w:rPr>
            </w:rPrChange>
          </w:rPr>
          <w:fldChar w:fldCharType="begin"/>
        </w:r>
        <w:r w:rsidRPr="00920004">
          <w:rPr>
            <w:rStyle w:val="Hyperlink"/>
            <w:noProof/>
            <w:rPrChange w:id="3985" w:author="phuong vu" w:date="2018-11-30T22:36:00Z">
              <w:rPr>
                <w:rStyle w:val="Hyperlink"/>
                <w:noProof/>
              </w:rPr>
            </w:rPrChange>
          </w:rPr>
          <w:instrText xml:space="preserve"> </w:instrText>
        </w:r>
        <w:r w:rsidRPr="00920004">
          <w:rPr>
            <w:noProof/>
            <w:rPrChange w:id="3986" w:author="phuong vu" w:date="2018-11-30T22:36:00Z">
              <w:rPr>
                <w:noProof/>
              </w:rPr>
            </w:rPrChange>
          </w:rPr>
          <w:instrText>HYPERLINK \l "_Toc531380517"</w:instrText>
        </w:r>
        <w:r w:rsidRPr="00920004">
          <w:rPr>
            <w:rStyle w:val="Hyperlink"/>
            <w:noProof/>
            <w:rPrChange w:id="3987" w:author="phuong vu" w:date="2018-11-30T22:36:00Z">
              <w:rPr>
                <w:rStyle w:val="Hyperlink"/>
                <w:noProof/>
              </w:rPr>
            </w:rPrChange>
          </w:rPr>
          <w:instrText xml:space="preserve"> </w:instrText>
        </w:r>
        <w:r w:rsidRPr="00920004">
          <w:rPr>
            <w:rStyle w:val="Hyperlink"/>
            <w:noProof/>
            <w:rPrChange w:id="3988" w:author="phuong vu" w:date="2018-11-30T22:36:00Z">
              <w:rPr>
                <w:rStyle w:val="Hyperlink"/>
                <w:noProof/>
              </w:rPr>
            </w:rPrChange>
          </w:rPr>
        </w:r>
        <w:r w:rsidRPr="00920004">
          <w:rPr>
            <w:rStyle w:val="Hyperlink"/>
            <w:noProof/>
            <w:rPrChange w:id="3989" w:author="phuong vu" w:date="2018-11-30T22:36:00Z">
              <w:rPr>
                <w:rStyle w:val="Hyperlink"/>
                <w:noProof/>
              </w:rPr>
            </w:rPrChange>
          </w:rPr>
          <w:fldChar w:fldCharType="separate"/>
        </w:r>
        <w:r w:rsidRPr="00920004">
          <w:rPr>
            <w:rStyle w:val="Hyperlink"/>
            <w:noProof/>
            <w:rPrChange w:id="3990" w:author="phuong vu" w:date="2018-11-30T22:36:00Z">
              <w:rPr>
                <w:rStyle w:val="Hyperlink"/>
                <w:noProof/>
              </w:rPr>
            </w:rPrChange>
          </w:rPr>
          <w:t>Hình 3.40 Sơ đồ xử lí đăng nhập</w:t>
        </w:r>
        <w:r w:rsidRPr="00920004">
          <w:rPr>
            <w:noProof/>
            <w:webHidden/>
            <w:rPrChange w:id="3991" w:author="phuong vu" w:date="2018-11-30T22:36:00Z">
              <w:rPr>
                <w:noProof/>
                <w:webHidden/>
              </w:rPr>
            </w:rPrChange>
          </w:rPr>
          <w:tab/>
        </w:r>
        <w:r w:rsidRPr="00920004">
          <w:rPr>
            <w:noProof/>
            <w:webHidden/>
            <w:rPrChange w:id="3992" w:author="phuong vu" w:date="2018-11-30T22:36:00Z">
              <w:rPr>
                <w:noProof/>
                <w:webHidden/>
              </w:rPr>
            </w:rPrChange>
          </w:rPr>
          <w:fldChar w:fldCharType="begin"/>
        </w:r>
        <w:r w:rsidRPr="00920004">
          <w:rPr>
            <w:noProof/>
            <w:webHidden/>
            <w:rPrChange w:id="3993" w:author="phuong vu" w:date="2018-11-30T22:36:00Z">
              <w:rPr>
                <w:noProof/>
                <w:webHidden/>
              </w:rPr>
            </w:rPrChange>
          </w:rPr>
          <w:instrText xml:space="preserve"> PAGEREF _Toc531380517 \h </w:instrText>
        </w:r>
        <w:r w:rsidRPr="00920004">
          <w:rPr>
            <w:noProof/>
            <w:webHidden/>
            <w:rPrChange w:id="3994" w:author="phuong vu" w:date="2018-11-30T22:36:00Z">
              <w:rPr>
                <w:noProof/>
                <w:webHidden/>
              </w:rPr>
            </w:rPrChange>
          </w:rPr>
        </w:r>
      </w:ins>
      <w:r w:rsidRPr="00920004">
        <w:rPr>
          <w:noProof/>
          <w:webHidden/>
          <w:rPrChange w:id="3995" w:author="phuong vu" w:date="2018-11-30T22:36:00Z">
            <w:rPr>
              <w:noProof/>
              <w:webHidden/>
            </w:rPr>
          </w:rPrChange>
        </w:rPr>
        <w:fldChar w:fldCharType="separate"/>
      </w:r>
      <w:ins w:id="3996" w:author="phuong vu" w:date="2018-11-30T22:32:00Z">
        <w:r w:rsidRPr="00920004">
          <w:rPr>
            <w:noProof/>
            <w:webHidden/>
            <w:rPrChange w:id="3997" w:author="phuong vu" w:date="2018-11-30T22:36:00Z">
              <w:rPr>
                <w:noProof/>
                <w:webHidden/>
              </w:rPr>
            </w:rPrChange>
          </w:rPr>
          <w:t>66</w:t>
        </w:r>
        <w:r w:rsidRPr="00920004">
          <w:rPr>
            <w:noProof/>
            <w:webHidden/>
            <w:rPrChange w:id="3998" w:author="phuong vu" w:date="2018-11-30T22:36:00Z">
              <w:rPr>
                <w:noProof/>
                <w:webHidden/>
              </w:rPr>
            </w:rPrChange>
          </w:rPr>
          <w:fldChar w:fldCharType="end"/>
        </w:r>
        <w:r w:rsidRPr="00920004">
          <w:rPr>
            <w:rStyle w:val="Hyperlink"/>
            <w:noProof/>
            <w:rPrChange w:id="3999" w:author="phuong vu" w:date="2018-11-30T22:36:00Z">
              <w:rPr>
                <w:rStyle w:val="Hyperlink"/>
                <w:noProof/>
              </w:rPr>
            </w:rPrChange>
          </w:rPr>
          <w:fldChar w:fldCharType="end"/>
        </w:r>
      </w:ins>
    </w:p>
    <w:p w14:paraId="167043F6" w14:textId="40CBBCA4" w:rsidR="00E35500" w:rsidRPr="00920004" w:rsidRDefault="00E35500">
      <w:pPr>
        <w:pStyle w:val="TableofFigures"/>
        <w:tabs>
          <w:tab w:val="right" w:leader="dot" w:pos="8777"/>
        </w:tabs>
        <w:rPr>
          <w:ins w:id="4000" w:author="phuong vu" w:date="2018-11-30T22:32:00Z"/>
          <w:rFonts w:asciiTheme="minorHAnsi" w:eastAsiaTheme="minorEastAsia" w:hAnsiTheme="minorHAnsi" w:cstheme="minorBidi"/>
          <w:noProof/>
          <w:sz w:val="22"/>
          <w:szCs w:val="22"/>
          <w:lang w:val="en-US"/>
          <w:rPrChange w:id="4001" w:author="phuong vu" w:date="2018-11-30T22:36:00Z">
            <w:rPr>
              <w:ins w:id="4002" w:author="phuong vu" w:date="2018-11-30T22:32:00Z"/>
              <w:rFonts w:asciiTheme="minorHAnsi" w:eastAsiaTheme="minorEastAsia" w:hAnsiTheme="minorHAnsi" w:cstheme="minorBidi"/>
              <w:noProof/>
              <w:sz w:val="22"/>
              <w:szCs w:val="22"/>
              <w:lang w:val="en-US"/>
            </w:rPr>
          </w:rPrChange>
        </w:rPr>
      </w:pPr>
      <w:ins w:id="4003" w:author="phuong vu" w:date="2018-11-30T22:32:00Z">
        <w:r w:rsidRPr="00920004">
          <w:rPr>
            <w:rStyle w:val="Hyperlink"/>
            <w:noProof/>
            <w:rPrChange w:id="4004" w:author="phuong vu" w:date="2018-11-30T22:36:00Z">
              <w:rPr>
                <w:rStyle w:val="Hyperlink"/>
                <w:noProof/>
              </w:rPr>
            </w:rPrChange>
          </w:rPr>
          <w:fldChar w:fldCharType="begin"/>
        </w:r>
        <w:r w:rsidRPr="00920004">
          <w:rPr>
            <w:rStyle w:val="Hyperlink"/>
            <w:noProof/>
            <w:rPrChange w:id="4005" w:author="phuong vu" w:date="2018-11-30T22:36:00Z">
              <w:rPr>
                <w:rStyle w:val="Hyperlink"/>
                <w:noProof/>
              </w:rPr>
            </w:rPrChange>
          </w:rPr>
          <w:instrText xml:space="preserve"> </w:instrText>
        </w:r>
        <w:r w:rsidRPr="00920004">
          <w:rPr>
            <w:noProof/>
            <w:rPrChange w:id="4006" w:author="phuong vu" w:date="2018-11-30T22:36:00Z">
              <w:rPr>
                <w:noProof/>
              </w:rPr>
            </w:rPrChange>
          </w:rPr>
          <w:instrText>HYPERLINK "C:\\Users\\vuphu\\Desktop\\luanvan\\Lu-n-v-n\\baoCao\\bao-cao-luan-van_new.docx" \l "_Toc531380518"</w:instrText>
        </w:r>
        <w:r w:rsidRPr="00920004">
          <w:rPr>
            <w:rStyle w:val="Hyperlink"/>
            <w:noProof/>
            <w:rPrChange w:id="4007" w:author="phuong vu" w:date="2018-11-30T22:36:00Z">
              <w:rPr>
                <w:rStyle w:val="Hyperlink"/>
                <w:noProof/>
              </w:rPr>
            </w:rPrChange>
          </w:rPr>
          <w:instrText xml:space="preserve"> </w:instrText>
        </w:r>
        <w:r w:rsidRPr="00920004">
          <w:rPr>
            <w:rStyle w:val="Hyperlink"/>
            <w:noProof/>
            <w:rPrChange w:id="4008" w:author="phuong vu" w:date="2018-11-30T22:36:00Z">
              <w:rPr>
                <w:rStyle w:val="Hyperlink"/>
                <w:noProof/>
              </w:rPr>
            </w:rPrChange>
          </w:rPr>
        </w:r>
        <w:r w:rsidRPr="00920004">
          <w:rPr>
            <w:rStyle w:val="Hyperlink"/>
            <w:noProof/>
            <w:rPrChange w:id="4009" w:author="phuong vu" w:date="2018-11-30T22:36:00Z">
              <w:rPr>
                <w:rStyle w:val="Hyperlink"/>
                <w:noProof/>
              </w:rPr>
            </w:rPrChange>
          </w:rPr>
          <w:fldChar w:fldCharType="separate"/>
        </w:r>
        <w:r w:rsidRPr="00920004">
          <w:rPr>
            <w:rStyle w:val="Hyperlink"/>
            <w:noProof/>
            <w:rPrChange w:id="4010" w:author="phuong vu" w:date="2018-11-30T22:36:00Z">
              <w:rPr>
                <w:rStyle w:val="Hyperlink"/>
                <w:noProof/>
              </w:rPr>
            </w:rPrChange>
          </w:rPr>
          <w:t>Hình 3.41</w:t>
        </w:r>
        <w:r w:rsidRPr="00920004">
          <w:rPr>
            <w:rStyle w:val="Hyperlink"/>
            <w:noProof/>
            <w:lang w:val="en-US"/>
            <w:rPrChange w:id="4011" w:author="phuong vu" w:date="2018-11-30T22:36:00Z">
              <w:rPr>
                <w:rStyle w:val="Hyperlink"/>
                <w:noProof/>
                <w:lang w:val="en-US"/>
              </w:rPr>
            </w:rPrChange>
          </w:rPr>
          <w:t xml:space="preserve"> Giao diện xử lí đăng xuất</w:t>
        </w:r>
        <w:r w:rsidRPr="00920004">
          <w:rPr>
            <w:noProof/>
            <w:webHidden/>
            <w:rPrChange w:id="4012" w:author="phuong vu" w:date="2018-11-30T22:36:00Z">
              <w:rPr>
                <w:noProof/>
                <w:webHidden/>
              </w:rPr>
            </w:rPrChange>
          </w:rPr>
          <w:tab/>
        </w:r>
        <w:r w:rsidRPr="00920004">
          <w:rPr>
            <w:noProof/>
            <w:webHidden/>
            <w:rPrChange w:id="4013" w:author="phuong vu" w:date="2018-11-30T22:36:00Z">
              <w:rPr>
                <w:noProof/>
                <w:webHidden/>
              </w:rPr>
            </w:rPrChange>
          </w:rPr>
          <w:fldChar w:fldCharType="begin"/>
        </w:r>
        <w:r w:rsidRPr="00920004">
          <w:rPr>
            <w:noProof/>
            <w:webHidden/>
            <w:rPrChange w:id="4014" w:author="phuong vu" w:date="2018-11-30T22:36:00Z">
              <w:rPr>
                <w:noProof/>
                <w:webHidden/>
              </w:rPr>
            </w:rPrChange>
          </w:rPr>
          <w:instrText xml:space="preserve"> PAGEREF _Toc531380518 \h </w:instrText>
        </w:r>
        <w:r w:rsidRPr="00920004">
          <w:rPr>
            <w:noProof/>
            <w:webHidden/>
            <w:rPrChange w:id="4015" w:author="phuong vu" w:date="2018-11-30T22:36:00Z">
              <w:rPr>
                <w:noProof/>
                <w:webHidden/>
              </w:rPr>
            </w:rPrChange>
          </w:rPr>
        </w:r>
      </w:ins>
      <w:r w:rsidRPr="00920004">
        <w:rPr>
          <w:noProof/>
          <w:webHidden/>
          <w:rPrChange w:id="4016" w:author="phuong vu" w:date="2018-11-30T22:36:00Z">
            <w:rPr>
              <w:noProof/>
              <w:webHidden/>
            </w:rPr>
          </w:rPrChange>
        </w:rPr>
        <w:fldChar w:fldCharType="separate"/>
      </w:r>
      <w:ins w:id="4017" w:author="phuong vu" w:date="2018-11-30T22:32:00Z">
        <w:r w:rsidRPr="00920004">
          <w:rPr>
            <w:noProof/>
            <w:webHidden/>
            <w:rPrChange w:id="4018" w:author="phuong vu" w:date="2018-11-30T22:36:00Z">
              <w:rPr>
                <w:noProof/>
                <w:webHidden/>
              </w:rPr>
            </w:rPrChange>
          </w:rPr>
          <w:t>67</w:t>
        </w:r>
        <w:r w:rsidRPr="00920004">
          <w:rPr>
            <w:noProof/>
            <w:webHidden/>
            <w:rPrChange w:id="4019" w:author="phuong vu" w:date="2018-11-30T22:36:00Z">
              <w:rPr>
                <w:noProof/>
                <w:webHidden/>
              </w:rPr>
            </w:rPrChange>
          </w:rPr>
          <w:fldChar w:fldCharType="end"/>
        </w:r>
        <w:r w:rsidRPr="00920004">
          <w:rPr>
            <w:rStyle w:val="Hyperlink"/>
            <w:noProof/>
            <w:rPrChange w:id="4020" w:author="phuong vu" w:date="2018-11-30T22:36:00Z">
              <w:rPr>
                <w:rStyle w:val="Hyperlink"/>
                <w:noProof/>
              </w:rPr>
            </w:rPrChange>
          </w:rPr>
          <w:fldChar w:fldCharType="end"/>
        </w:r>
      </w:ins>
    </w:p>
    <w:p w14:paraId="6BEBF853" w14:textId="5097A2A3" w:rsidR="00E35500" w:rsidRPr="00920004" w:rsidRDefault="00E35500">
      <w:pPr>
        <w:pStyle w:val="TableofFigures"/>
        <w:tabs>
          <w:tab w:val="right" w:leader="dot" w:pos="8777"/>
        </w:tabs>
        <w:rPr>
          <w:ins w:id="4021" w:author="phuong vu" w:date="2018-11-30T22:32:00Z"/>
          <w:rFonts w:asciiTheme="minorHAnsi" w:eastAsiaTheme="minorEastAsia" w:hAnsiTheme="minorHAnsi" w:cstheme="minorBidi"/>
          <w:noProof/>
          <w:sz w:val="22"/>
          <w:szCs w:val="22"/>
          <w:lang w:val="en-US"/>
          <w:rPrChange w:id="4022" w:author="phuong vu" w:date="2018-11-30T22:36:00Z">
            <w:rPr>
              <w:ins w:id="4023" w:author="phuong vu" w:date="2018-11-30T22:32:00Z"/>
              <w:rFonts w:asciiTheme="minorHAnsi" w:eastAsiaTheme="minorEastAsia" w:hAnsiTheme="minorHAnsi" w:cstheme="minorBidi"/>
              <w:noProof/>
              <w:sz w:val="22"/>
              <w:szCs w:val="22"/>
              <w:lang w:val="en-US"/>
            </w:rPr>
          </w:rPrChange>
        </w:rPr>
      </w:pPr>
      <w:ins w:id="4024" w:author="phuong vu" w:date="2018-11-30T22:32:00Z">
        <w:r w:rsidRPr="00920004">
          <w:rPr>
            <w:rStyle w:val="Hyperlink"/>
            <w:noProof/>
            <w:rPrChange w:id="4025" w:author="phuong vu" w:date="2018-11-30T22:36:00Z">
              <w:rPr>
                <w:rStyle w:val="Hyperlink"/>
                <w:noProof/>
              </w:rPr>
            </w:rPrChange>
          </w:rPr>
          <w:fldChar w:fldCharType="begin"/>
        </w:r>
        <w:r w:rsidRPr="00920004">
          <w:rPr>
            <w:rStyle w:val="Hyperlink"/>
            <w:noProof/>
            <w:rPrChange w:id="4026" w:author="phuong vu" w:date="2018-11-30T22:36:00Z">
              <w:rPr>
                <w:rStyle w:val="Hyperlink"/>
                <w:noProof/>
              </w:rPr>
            </w:rPrChange>
          </w:rPr>
          <w:instrText xml:space="preserve"> </w:instrText>
        </w:r>
        <w:r w:rsidRPr="00920004">
          <w:rPr>
            <w:noProof/>
            <w:rPrChange w:id="4027" w:author="phuong vu" w:date="2018-11-30T22:36:00Z">
              <w:rPr>
                <w:noProof/>
              </w:rPr>
            </w:rPrChange>
          </w:rPr>
          <w:instrText>HYPERLINK \l "_Toc531380519"</w:instrText>
        </w:r>
        <w:r w:rsidRPr="00920004">
          <w:rPr>
            <w:rStyle w:val="Hyperlink"/>
            <w:noProof/>
            <w:rPrChange w:id="4028" w:author="phuong vu" w:date="2018-11-30T22:36:00Z">
              <w:rPr>
                <w:rStyle w:val="Hyperlink"/>
                <w:noProof/>
              </w:rPr>
            </w:rPrChange>
          </w:rPr>
          <w:instrText xml:space="preserve"> </w:instrText>
        </w:r>
        <w:r w:rsidRPr="00920004">
          <w:rPr>
            <w:rStyle w:val="Hyperlink"/>
            <w:noProof/>
            <w:rPrChange w:id="4029" w:author="phuong vu" w:date="2018-11-30T22:36:00Z">
              <w:rPr>
                <w:rStyle w:val="Hyperlink"/>
                <w:noProof/>
              </w:rPr>
            </w:rPrChange>
          </w:rPr>
        </w:r>
        <w:r w:rsidRPr="00920004">
          <w:rPr>
            <w:rStyle w:val="Hyperlink"/>
            <w:noProof/>
            <w:rPrChange w:id="4030" w:author="phuong vu" w:date="2018-11-30T22:36:00Z">
              <w:rPr>
                <w:rStyle w:val="Hyperlink"/>
                <w:noProof/>
              </w:rPr>
            </w:rPrChange>
          </w:rPr>
          <w:fldChar w:fldCharType="separate"/>
        </w:r>
        <w:r w:rsidRPr="00920004">
          <w:rPr>
            <w:rStyle w:val="Hyperlink"/>
            <w:noProof/>
            <w:rPrChange w:id="4031" w:author="phuong vu" w:date="2018-11-30T22:36:00Z">
              <w:rPr>
                <w:rStyle w:val="Hyperlink"/>
                <w:noProof/>
              </w:rPr>
            </w:rPrChange>
          </w:rPr>
          <w:t>Hình 3.42 Sơ đồ xử lí đăng xuất</w:t>
        </w:r>
        <w:r w:rsidRPr="00920004">
          <w:rPr>
            <w:noProof/>
            <w:webHidden/>
            <w:rPrChange w:id="4032" w:author="phuong vu" w:date="2018-11-30T22:36:00Z">
              <w:rPr>
                <w:noProof/>
                <w:webHidden/>
              </w:rPr>
            </w:rPrChange>
          </w:rPr>
          <w:tab/>
        </w:r>
        <w:r w:rsidRPr="00920004">
          <w:rPr>
            <w:noProof/>
            <w:webHidden/>
            <w:rPrChange w:id="4033" w:author="phuong vu" w:date="2018-11-30T22:36:00Z">
              <w:rPr>
                <w:noProof/>
                <w:webHidden/>
              </w:rPr>
            </w:rPrChange>
          </w:rPr>
          <w:fldChar w:fldCharType="begin"/>
        </w:r>
        <w:r w:rsidRPr="00920004">
          <w:rPr>
            <w:noProof/>
            <w:webHidden/>
            <w:rPrChange w:id="4034" w:author="phuong vu" w:date="2018-11-30T22:36:00Z">
              <w:rPr>
                <w:noProof/>
                <w:webHidden/>
              </w:rPr>
            </w:rPrChange>
          </w:rPr>
          <w:instrText xml:space="preserve"> PAGEREF _Toc531380519 \h </w:instrText>
        </w:r>
        <w:r w:rsidRPr="00920004">
          <w:rPr>
            <w:noProof/>
            <w:webHidden/>
            <w:rPrChange w:id="4035" w:author="phuong vu" w:date="2018-11-30T22:36:00Z">
              <w:rPr>
                <w:noProof/>
                <w:webHidden/>
              </w:rPr>
            </w:rPrChange>
          </w:rPr>
        </w:r>
      </w:ins>
      <w:r w:rsidRPr="00920004">
        <w:rPr>
          <w:noProof/>
          <w:webHidden/>
          <w:rPrChange w:id="4036" w:author="phuong vu" w:date="2018-11-30T22:36:00Z">
            <w:rPr>
              <w:noProof/>
              <w:webHidden/>
            </w:rPr>
          </w:rPrChange>
        </w:rPr>
        <w:fldChar w:fldCharType="separate"/>
      </w:r>
      <w:ins w:id="4037" w:author="phuong vu" w:date="2018-11-30T22:32:00Z">
        <w:r w:rsidRPr="00920004">
          <w:rPr>
            <w:noProof/>
            <w:webHidden/>
            <w:rPrChange w:id="4038" w:author="phuong vu" w:date="2018-11-30T22:36:00Z">
              <w:rPr>
                <w:noProof/>
                <w:webHidden/>
              </w:rPr>
            </w:rPrChange>
          </w:rPr>
          <w:t>67</w:t>
        </w:r>
        <w:r w:rsidRPr="00920004">
          <w:rPr>
            <w:noProof/>
            <w:webHidden/>
            <w:rPrChange w:id="4039" w:author="phuong vu" w:date="2018-11-30T22:36:00Z">
              <w:rPr>
                <w:noProof/>
                <w:webHidden/>
              </w:rPr>
            </w:rPrChange>
          </w:rPr>
          <w:fldChar w:fldCharType="end"/>
        </w:r>
        <w:r w:rsidRPr="00920004">
          <w:rPr>
            <w:rStyle w:val="Hyperlink"/>
            <w:noProof/>
            <w:rPrChange w:id="4040" w:author="phuong vu" w:date="2018-11-30T22:36:00Z">
              <w:rPr>
                <w:rStyle w:val="Hyperlink"/>
                <w:noProof/>
              </w:rPr>
            </w:rPrChange>
          </w:rPr>
          <w:fldChar w:fldCharType="end"/>
        </w:r>
      </w:ins>
    </w:p>
    <w:p w14:paraId="56A27EB0" w14:textId="5B8E886A" w:rsidR="00E35500" w:rsidRPr="00920004" w:rsidRDefault="00E35500">
      <w:pPr>
        <w:pStyle w:val="TableofFigures"/>
        <w:tabs>
          <w:tab w:val="right" w:leader="dot" w:pos="8777"/>
        </w:tabs>
        <w:rPr>
          <w:ins w:id="4041" w:author="phuong vu" w:date="2018-11-30T22:32:00Z"/>
          <w:rFonts w:asciiTheme="minorHAnsi" w:eastAsiaTheme="minorEastAsia" w:hAnsiTheme="minorHAnsi" w:cstheme="minorBidi"/>
          <w:noProof/>
          <w:sz w:val="22"/>
          <w:szCs w:val="22"/>
          <w:lang w:val="en-US"/>
          <w:rPrChange w:id="4042" w:author="phuong vu" w:date="2018-11-30T22:36:00Z">
            <w:rPr>
              <w:ins w:id="4043" w:author="phuong vu" w:date="2018-11-30T22:32:00Z"/>
              <w:rFonts w:asciiTheme="minorHAnsi" w:eastAsiaTheme="minorEastAsia" w:hAnsiTheme="minorHAnsi" w:cstheme="minorBidi"/>
              <w:noProof/>
              <w:sz w:val="22"/>
              <w:szCs w:val="22"/>
              <w:lang w:val="en-US"/>
            </w:rPr>
          </w:rPrChange>
        </w:rPr>
      </w:pPr>
      <w:ins w:id="4044" w:author="phuong vu" w:date="2018-11-30T22:32:00Z">
        <w:r w:rsidRPr="00920004">
          <w:rPr>
            <w:rStyle w:val="Hyperlink"/>
            <w:noProof/>
            <w:rPrChange w:id="4045" w:author="phuong vu" w:date="2018-11-30T22:36:00Z">
              <w:rPr>
                <w:rStyle w:val="Hyperlink"/>
                <w:noProof/>
              </w:rPr>
            </w:rPrChange>
          </w:rPr>
          <w:fldChar w:fldCharType="begin"/>
        </w:r>
        <w:r w:rsidRPr="00920004">
          <w:rPr>
            <w:rStyle w:val="Hyperlink"/>
            <w:noProof/>
            <w:rPrChange w:id="4046" w:author="phuong vu" w:date="2018-11-30T22:36:00Z">
              <w:rPr>
                <w:rStyle w:val="Hyperlink"/>
                <w:noProof/>
              </w:rPr>
            </w:rPrChange>
          </w:rPr>
          <w:instrText xml:space="preserve"> </w:instrText>
        </w:r>
        <w:r w:rsidRPr="00920004">
          <w:rPr>
            <w:noProof/>
            <w:rPrChange w:id="4047" w:author="phuong vu" w:date="2018-11-30T22:36:00Z">
              <w:rPr>
                <w:noProof/>
              </w:rPr>
            </w:rPrChange>
          </w:rPr>
          <w:instrText>HYPERLINK "C:\\Users\\vuphu\\Desktop\\luanvan\\Lu-n-v-n\\baoCao\\bao-cao-luan-van_new.docx" \l "_Toc531380520"</w:instrText>
        </w:r>
        <w:r w:rsidRPr="00920004">
          <w:rPr>
            <w:rStyle w:val="Hyperlink"/>
            <w:noProof/>
            <w:rPrChange w:id="4048" w:author="phuong vu" w:date="2018-11-30T22:36:00Z">
              <w:rPr>
                <w:rStyle w:val="Hyperlink"/>
                <w:noProof/>
              </w:rPr>
            </w:rPrChange>
          </w:rPr>
          <w:instrText xml:space="preserve"> </w:instrText>
        </w:r>
        <w:r w:rsidRPr="00920004">
          <w:rPr>
            <w:rStyle w:val="Hyperlink"/>
            <w:noProof/>
            <w:rPrChange w:id="4049" w:author="phuong vu" w:date="2018-11-30T22:36:00Z">
              <w:rPr>
                <w:rStyle w:val="Hyperlink"/>
                <w:noProof/>
              </w:rPr>
            </w:rPrChange>
          </w:rPr>
        </w:r>
        <w:r w:rsidRPr="00920004">
          <w:rPr>
            <w:rStyle w:val="Hyperlink"/>
            <w:noProof/>
            <w:rPrChange w:id="4050" w:author="phuong vu" w:date="2018-11-30T22:36:00Z">
              <w:rPr>
                <w:rStyle w:val="Hyperlink"/>
                <w:noProof/>
              </w:rPr>
            </w:rPrChange>
          </w:rPr>
          <w:fldChar w:fldCharType="separate"/>
        </w:r>
        <w:r w:rsidRPr="00920004">
          <w:rPr>
            <w:rStyle w:val="Hyperlink"/>
            <w:noProof/>
            <w:rPrChange w:id="4051" w:author="phuong vu" w:date="2018-11-30T22:36:00Z">
              <w:rPr>
                <w:rStyle w:val="Hyperlink"/>
                <w:noProof/>
              </w:rPr>
            </w:rPrChange>
          </w:rPr>
          <w:t>Hình 1.1</w:t>
        </w:r>
        <w:r w:rsidRPr="00920004">
          <w:rPr>
            <w:rStyle w:val="Hyperlink"/>
            <w:noProof/>
            <w:lang w:val="en-US"/>
            <w:rPrChange w:id="4052" w:author="phuong vu" w:date="2018-11-30T22:36:00Z">
              <w:rPr>
                <w:rStyle w:val="Hyperlink"/>
                <w:noProof/>
                <w:lang w:val="en-US"/>
              </w:rPr>
            </w:rPrChange>
          </w:rPr>
          <w:t xml:space="preserve"> Giao diện đăng kí và cập nhật thông tin tài khoản</w:t>
        </w:r>
        <w:r w:rsidRPr="00920004">
          <w:rPr>
            <w:noProof/>
            <w:webHidden/>
            <w:rPrChange w:id="4053" w:author="phuong vu" w:date="2018-11-30T22:36:00Z">
              <w:rPr>
                <w:noProof/>
                <w:webHidden/>
              </w:rPr>
            </w:rPrChange>
          </w:rPr>
          <w:tab/>
        </w:r>
        <w:r w:rsidRPr="00920004">
          <w:rPr>
            <w:noProof/>
            <w:webHidden/>
            <w:rPrChange w:id="4054" w:author="phuong vu" w:date="2018-11-30T22:36:00Z">
              <w:rPr>
                <w:noProof/>
                <w:webHidden/>
              </w:rPr>
            </w:rPrChange>
          </w:rPr>
          <w:fldChar w:fldCharType="begin"/>
        </w:r>
        <w:r w:rsidRPr="00920004">
          <w:rPr>
            <w:noProof/>
            <w:webHidden/>
            <w:rPrChange w:id="4055" w:author="phuong vu" w:date="2018-11-30T22:36:00Z">
              <w:rPr>
                <w:noProof/>
                <w:webHidden/>
              </w:rPr>
            </w:rPrChange>
          </w:rPr>
          <w:instrText xml:space="preserve"> PAGEREF _Toc531380520 \h </w:instrText>
        </w:r>
        <w:r w:rsidRPr="00920004">
          <w:rPr>
            <w:noProof/>
            <w:webHidden/>
            <w:rPrChange w:id="4056" w:author="phuong vu" w:date="2018-11-30T22:36:00Z">
              <w:rPr>
                <w:noProof/>
                <w:webHidden/>
              </w:rPr>
            </w:rPrChange>
          </w:rPr>
        </w:r>
      </w:ins>
      <w:r w:rsidRPr="00920004">
        <w:rPr>
          <w:noProof/>
          <w:webHidden/>
          <w:rPrChange w:id="4057" w:author="phuong vu" w:date="2018-11-30T22:36:00Z">
            <w:rPr>
              <w:noProof/>
              <w:webHidden/>
            </w:rPr>
          </w:rPrChange>
        </w:rPr>
        <w:fldChar w:fldCharType="separate"/>
      </w:r>
      <w:ins w:id="4058" w:author="phuong vu" w:date="2018-11-30T22:32:00Z">
        <w:r w:rsidRPr="00920004">
          <w:rPr>
            <w:noProof/>
            <w:webHidden/>
            <w:rPrChange w:id="4059" w:author="phuong vu" w:date="2018-11-30T22:36:00Z">
              <w:rPr>
                <w:noProof/>
                <w:webHidden/>
              </w:rPr>
            </w:rPrChange>
          </w:rPr>
          <w:t>68</w:t>
        </w:r>
        <w:r w:rsidRPr="00920004">
          <w:rPr>
            <w:noProof/>
            <w:webHidden/>
            <w:rPrChange w:id="4060" w:author="phuong vu" w:date="2018-11-30T22:36:00Z">
              <w:rPr>
                <w:noProof/>
                <w:webHidden/>
              </w:rPr>
            </w:rPrChange>
          </w:rPr>
          <w:fldChar w:fldCharType="end"/>
        </w:r>
        <w:r w:rsidRPr="00920004">
          <w:rPr>
            <w:rStyle w:val="Hyperlink"/>
            <w:noProof/>
            <w:rPrChange w:id="4061" w:author="phuong vu" w:date="2018-11-30T22:36:00Z">
              <w:rPr>
                <w:rStyle w:val="Hyperlink"/>
                <w:noProof/>
              </w:rPr>
            </w:rPrChange>
          </w:rPr>
          <w:fldChar w:fldCharType="end"/>
        </w:r>
      </w:ins>
    </w:p>
    <w:p w14:paraId="0FD4A936" w14:textId="164D40FE" w:rsidR="006A2C8A" w:rsidRPr="00920004" w:rsidDel="00F72520" w:rsidRDefault="006A2C8A" w:rsidP="00BD0851">
      <w:pPr>
        <w:pStyle w:val="TableofFigures"/>
        <w:tabs>
          <w:tab w:val="right" w:leader="dot" w:pos="8777"/>
        </w:tabs>
        <w:spacing w:before="240" w:line="0" w:lineRule="atLeast"/>
        <w:rPr>
          <w:del w:id="4062" w:author="phuong vu" w:date="2018-11-22T15:02:00Z"/>
          <w:rFonts w:eastAsiaTheme="minorEastAsia"/>
          <w:noProof/>
          <w:sz w:val="22"/>
          <w:szCs w:val="22"/>
          <w:lang w:val="en-US"/>
          <w:rPrChange w:id="4063" w:author="phuong vu" w:date="2018-11-30T22:36:00Z">
            <w:rPr>
              <w:del w:id="4064" w:author="phuong vu" w:date="2018-11-22T15:02:00Z"/>
              <w:rFonts w:asciiTheme="minorHAnsi" w:eastAsiaTheme="minorEastAsia" w:hAnsiTheme="minorHAnsi" w:cstheme="minorBidi"/>
              <w:noProof/>
              <w:sz w:val="22"/>
              <w:szCs w:val="22"/>
              <w:lang w:val="en-US"/>
            </w:rPr>
          </w:rPrChange>
        </w:rPr>
        <w:pPrChange w:id="4065" w:author="phuong vu" w:date="2018-11-30T14:16:00Z">
          <w:pPr>
            <w:pStyle w:val="TableofFigures"/>
            <w:tabs>
              <w:tab w:val="right" w:leader="dot" w:pos="8777"/>
            </w:tabs>
          </w:pPr>
        </w:pPrChange>
      </w:pPr>
      <w:del w:id="4066" w:author="phuong vu" w:date="2018-11-22T15:02:00Z">
        <w:r w:rsidRPr="00920004" w:rsidDel="00F72520">
          <w:rPr>
            <w:rStyle w:val="Hyperlink"/>
            <w:noProof/>
            <w:rPrChange w:id="4067" w:author="phuong vu" w:date="2018-11-30T22:36:00Z">
              <w:rPr>
                <w:rStyle w:val="Hyperlink"/>
                <w:noProof/>
              </w:rPr>
            </w:rPrChange>
          </w:rPr>
          <w:delText>Hình 2.1</w:delText>
        </w:r>
        <w:r w:rsidRPr="00920004" w:rsidDel="00F72520">
          <w:rPr>
            <w:rStyle w:val="Hyperlink"/>
            <w:noProof/>
            <w:lang w:val="en-US"/>
            <w:rPrChange w:id="4068" w:author="phuong vu" w:date="2018-11-30T22:36:00Z">
              <w:rPr>
                <w:rStyle w:val="Hyperlink"/>
                <w:noProof/>
                <w:lang w:val="en-US"/>
              </w:rPr>
            </w:rPrChange>
          </w:rPr>
          <w:delText xml:space="preserve"> </w:delText>
        </w:r>
        <w:r w:rsidRPr="00920004" w:rsidDel="00F72520">
          <w:rPr>
            <w:rStyle w:val="Hyperlink"/>
            <w:noProof/>
            <w:rPrChange w:id="4069" w:author="phuong vu" w:date="2018-11-30T22:36:00Z">
              <w:rPr>
                <w:rStyle w:val="Hyperlink"/>
                <w:noProof/>
              </w:rPr>
            </w:rPrChange>
          </w:rPr>
          <w:delText>Giao diện Android 7.0 Nougat</w:delText>
        </w:r>
        <w:r w:rsidRPr="00920004" w:rsidDel="00F72520">
          <w:rPr>
            <w:noProof/>
            <w:webHidden/>
            <w:rPrChange w:id="4070" w:author="phuong vu" w:date="2018-11-30T22:36:00Z">
              <w:rPr>
                <w:noProof/>
                <w:webHidden/>
              </w:rPr>
            </w:rPrChange>
          </w:rPr>
          <w:tab/>
          <w:delText>21</w:delText>
        </w:r>
      </w:del>
    </w:p>
    <w:p w14:paraId="6C6C32A3" w14:textId="216FBF66" w:rsidR="006A2C8A" w:rsidRPr="00920004" w:rsidDel="00F72520" w:rsidRDefault="006A2C8A" w:rsidP="00BD0851">
      <w:pPr>
        <w:pStyle w:val="TableofFigures"/>
        <w:tabs>
          <w:tab w:val="right" w:leader="dot" w:pos="8777"/>
        </w:tabs>
        <w:spacing w:before="240" w:line="0" w:lineRule="atLeast"/>
        <w:rPr>
          <w:del w:id="4071" w:author="phuong vu" w:date="2018-11-22T15:02:00Z"/>
          <w:rFonts w:eastAsiaTheme="minorEastAsia"/>
          <w:noProof/>
          <w:sz w:val="22"/>
          <w:szCs w:val="22"/>
          <w:lang w:val="en-US"/>
          <w:rPrChange w:id="4072" w:author="phuong vu" w:date="2018-11-30T22:36:00Z">
            <w:rPr>
              <w:del w:id="4073" w:author="phuong vu" w:date="2018-11-22T15:02:00Z"/>
              <w:rFonts w:asciiTheme="minorHAnsi" w:eastAsiaTheme="minorEastAsia" w:hAnsiTheme="minorHAnsi" w:cstheme="minorBidi"/>
              <w:noProof/>
              <w:sz w:val="22"/>
              <w:szCs w:val="22"/>
              <w:lang w:val="en-US"/>
            </w:rPr>
          </w:rPrChange>
        </w:rPr>
        <w:pPrChange w:id="4074" w:author="phuong vu" w:date="2018-11-30T14:16:00Z">
          <w:pPr>
            <w:pStyle w:val="TableofFigures"/>
            <w:tabs>
              <w:tab w:val="right" w:leader="dot" w:pos="8777"/>
            </w:tabs>
          </w:pPr>
        </w:pPrChange>
      </w:pPr>
      <w:del w:id="4075" w:author="phuong vu" w:date="2018-11-22T15:02:00Z">
        <w:r w:rsidRPr="00920004" w:rsidDel="00F72520">
          <w:rPr>
            <w:rStyle w:val="Hyperlink"/>
            <w:noProof/>
            <w:rPrChange w:id="4076" w:author="phuong vu" w:date="2018-11-30T22:36:00Z">
              <w:rPr>
                <w:rStyle w:val="Hyperlink"/>
                <w:noProof/>
              </w:rPr>
            </w:rPrChange>
          </w:rPr>
          <w:delText>Hình 2.2</w:delText>
        </w:r>
        <w:r w:rsidRPr="00920004" w:rsidDel="00F72520">
          <w:rPr>
            <w:rStyle w:val="Hyperlink"/>
            <w:noProof/>
            <w:lang w:val="en-US"/>
            <w:rPrChange w:id="4077" w:author="phuong vu" w:date="2018-11-30T22:36:00Z">
              <w:rPr>
                <w:rStyle w:val="Hyperlink"/>
                <w:noProof/>
                <w:lang w:val="en-US"/>
              </w:rPr>
            </w:rPrChange>
          </w:rPr>
          <w:delText xml:space="preserve"> Ví dụ về truy vấn dữ liệu</w:delText>
        </w:r>
        <w:r w:rsidRPr="00920004" w:rsidDel="00F72520">
          <w:rPr>
            <w:noProof/>
            <w:webHidden/>
            <w:rPrChange w:id="4078" w:author="phuong vu" w:date="2018-11-30T22:36:00Z">
              <w:rPr>
                <w:noProof/>
                <w:webHidden/>
              </w:rPr>
            </w:rPrChange>
          </w:rPr>
          <w:tab/>
          <w:delText>22</w:delText>
        </w:r>
      </w:del>
    </w:p>
    <w:p w14:paraId="0DDF95FF" w14:textId="0AA85CF9" w:rsidR="006A2C8A" w:rsidRPr="00920004" w:rsidDel="00F72520" w:rsidRDefault="006A2C8A" w:rsidP="00BD0851">
      <w:pPr>
        <w:pStyle w:val="TableofFigures"/>
        <w:tabs>
          <w:tab w:val="right" w:leader="dot" w:pos="8777"/>
        </w:tabs>
        <w:spacing w:before="240" w:line="0" w:lineRule="atLeast"/>
        <w:rPr>
          <w:del w:id="4079" w:author="phuong vu" w:date="2018-11-22T15:02:00Z"/>
          <w:rFonts w:eastAsiaTheme="minorEastAsia"/>
          <w:noProof/>
          <w:sz w:val="22"/>
          <w:szCs w:val="22"/>
          <w:lang w:val="en-US"/>
          <w:rPrChange w:id="4080" w:author="phuong vu" w:date="2018-11-30T22:36:00Z">
            <w:rPr>
              <w:del w:id="4081" w:author="phuong vu" w:date="2018-11-22T15:02:00Z"/>
              <w:rFonts w:asciiTheme="minorHAnsi" w:eastAsiaTheme="minorEastAsia" w:hAnsiTheme="minorHAnsi" w:cstheme="minorBidi"/>
              <w:noProof/>
              <w:sz w:val="22"/>
              <w:szCs w:val="22"/>
              <w:lang w:val="en-US"/>
            </w:rPr>
          </w:rPrChange>
        </w:rPr>
        <w:pPrChange w:id="4082" w:author="phuong vu" w:date="2018-11-30T14:16:00Z">
          <w:pPr>
            <w:pStyle w:val="TableofFigures"/>
            <w:tabs>
              <w:tab w:val="right" w:leader="dot" w:pos="8777"/>
            </w:tabs>
          </w:pPr>
        </w:pPrChange>
      </w:pPr>
      <w:del w:id="4083" w:author="phuong vu" w:date="2018-11-22T15:02:00Z">
        <w:r w:rsidRPr="00920004" w:rsidDel="00F72520">
          <w:rPr>
            <w:rStyle w:val="Hyperlink"/>
            <w:noProof/>
            <w:rPrChange w:id="4084" w:author="phuong vu" w:date="2018-11-30T22:36:00Z">
              <w:rPr>
                <w:rStyle w:val="Hyperlink"/>
                <w:noProof/>
              </w:rPr>
            </w:rPrChange>
          </w:rPr>
          <w:delText>Hình 2.3</w:delText>
        </w:r>
        <w:r w:rsidRPr="00920004" w:rsidDel="00F72520">
          <w:rPr>
            <w:rStyle w:val="Hyperlink"/>
            <w:noProof/>
            <w:lang w:val="en-US"/>
            <w:rPrChange w:id="4085" w:author="phuong vu" w:date="2018-11-30T22:36:00Z">
              <w:rPr>
                <w:rStyle w:val="Hyperlink"/>
                <w:noProof/>
                <w:lang w:val="en-US"/>
              </w:rPr>
            </w:rPrChange>
          </w:rPr>
          <w:delText xml:space="preserve"> Ví dụ về gọi một mutation</w:delText>
        </w:r>
        <w:r w:rsidRPr="00920004" w:rsidDel="00F72520">
          <w:rPr>
            <w:noProof/>
            <w:webHidden/>
            <w:rPrChange w:id="4086" w:author="phuong vu" w:date="2018-11-30T22:36:00Z">
              <w:rPr>
                <w:noProof/>
                <w:webHidden/>
              </w:rPr>
            </w:rPrChange>
          </w:rPr>
          <w:tab/>
          <w:delText>22</w:delText>
        </w:r>
      </w:del>
    </w:p>
    <w:p w14:paraId="558A1800" w14:textId="218E2B3F" w:rsidR="006A2C8A" w:rsidRPr="00920004" w:rsidDel="00F72520" w:rsidRDefault="006A2C8A" w:rsidP="00BD0851">
      <w:pPr>
        <w:pStyle w:val="TableofFigures"/>
        <w:tabs>
          <w:tab w:val="right" w:leader="dot" w:pos="8777"/>
        </w:tabs>
        <w:spacing w:before="240" w:line="0" w:lineRule="atLeast"/>
        <w:rPr>
          <w:del w:id="4087" w:author="phuong vu" w:date="2018-11-22T15:02:00Z"/>
          <w:rFonts w:eastAsiaTheme="minorEastAsia"/>
          <w:noProof/>
          <w:sz w:val="22"/>
          <w:szCs w:val="22"/>
          <w:lang w:val="en-US"/>
          <w:rPrChange w:id="4088" w:author="phuong vu" w:date="2018-11-30T22:36:00Z">
            <w:rPr>
              <w:del w:id="4089" w:author="phuong vu" w:date="2018-11-22T15:02:00Z"/>
              <w:rFonts w:asciiTheme="minorHAnsi" w:eastAsiaTheme="minorEastAsia" w:hAnsiTheme="minorHAnsi" w:cstheme="minorBidi"/>
              <w:noProof/>
              <w:sz w:val="22"/>
              <w:szCs w:val="22"/>
              <w:lang w:val="en-US"/>
            </w:rPr>
          </w:rPrChange>
        </w:rPr>
        <w:pPrChange w:id="4090" w:author="phuong vu" w:date="2018-11-30T14:16:00Z">
          <w:pPr>
            <w:pStyle w:val="TableofFigures"/>
            <w:tabs>
              <w:tab w:val="right" w:leader="dot" w:pos="8777"/>
            </w:tabs>
          </w:pPr>
        </w:pPrChange>
      </w:pPr>
      <w:del w:id="4091" w:author="phuong vu" w:date="2018-11-22T15:02:00Z">
        <w:r w:rsidRPr="00920004" w:rsidDel="00F72520">
          <w:rPr>
            <w:rStyle w:val="Hyperlink"/>
            <w:noProof/>
            <w:rPrChange w:id="4092" w:author="phuong vu" w:date="2018-11-30T22:36:00Z">
              <w:rPr>
                <w:rStyle w:val="Hyperlink"/>
                <w:noProof/>
              </w:rPr>
            </w:rPrChange>
          </w:rPr>
          <w:delText>Hình 3.1</w:delText>
        </w:r>
        <w:r w:rsidRPr="00920004" w:rsidDel="00F72520">
          <w:rPr>
            <w:rStyle w:val="Hyperlink"/>
            <w:noProof/>
            <w:lang w:val="en-US"/>
            <w:rPrChange w:id="4093" w:author="phuong vu" w:date="2018-11-30T22:36:00Z">
              <w:rPr>
                <w:rStyle w:val="Hyperlink"/>
                <w:noProof/>
                <w:lang w:val="en-US"/>
              </w:rPr>
            </w:rPrChange>
          </w:rPr>
          <w:delText>: Mô hình kiến trúc hệ thống</w:delText>
        </w:r>
        <w:r w:rsidRPr="00920004" w:rsidDel="00F72520">
          <w:rPr>
            <w:noProof/>
            <w:webHidden/>
            <w:rPrChange w:id="4094" w:author="phuong vu" w:date="2018-11-30T22:36:00Z">
              <w:rPr>
                <w:noProof/>
                <w:webHidden/>
              </w:rPr>
            </w:rPrChange>
          </w:rPr>
          <w:tab/>
          <w:delText>38</w:delText>
        </w:r>
      </w:del>
    </w:p>
    <w:p w14:paraId="2DC792F7" w14:textId="4EF711EA" w:rsidR="006A2C8A" w:rsidRPr="00920004" w:rsidDel="00F72520" w:rsidRDefault="006A2C8A" w:rsidP="00BD0851">
      <w:pPr>
        <w:pStyle w:val="TableofFigures"/>
        <w:tabs>
          <w:tab w:val="right" w:leader="dot" w:pos="8777"/>
        </w:tabs>
        <w:spacing w:before="240" w:line="0" w:lineRule="atLeast"/>
        <w:rPr>
          <w:del w:id="4095" w:author="phuong vu" w:date="2018-11-22T15:02:00Z"/>
          <w:rFonts w:eastAsiaTheme="minorEastAsia"/>
          <w:noProof/>
          <w:sz w:val="22"/>
          <w:szCs w:val="22"/>
          <w:lang w:val="en-US"/>
          <w:rPrChange w:id="4096" w:author="phuong vu" w:date="2018-11-30T22:36:00Z">
            <w:rPr>
              <w:del w:id="4097" w:author="phuong vu" w:date="2018-11-22T15:02:00Z"/>
              <w:rFonts w:asciiTheme="minorHAnsi" w:eastAsiaTheme="minorEastAsia" w:hAnsiTheme="minorHAnsi" w:cstheme="minorBidi"/>
              <w:noProof/>
              <w:sz w:val="22"/>
              <w:szCs w:val="22"/>
              <w:lang w:val="en-US"/>
            </w:rPr>
          </w:rPrChange>
        </w:rPr>
        <w:pPrChange w:id="4098" w:author="phuong vu" w:date="2018-11-30T14:16:00Z">
          <w:pPr>
            <w:pStyle w:val="TableofFigures"/>
            <w:tabs>
              <w:tab w:val="right" w:leader="dot" w:pos="8777"/>
            </w:tabs>
          </w:pPr>
        </w:pPrChange>
      </w:pPr>
      <w:del w:id="4099" w:author="phuong vu" w:date="2018-11-22T15:02:00Z">
        <w:r w:rsidRPr="00920004" w:rsidDel="00F72520">
          <w:rPr>
            <w:rStyle w:val="Hyperlink"/>
            <w:noProof/>
            <w:rPrChange w:id="4100" w:author="phuong vu" w:date="2018-11-30T22:36:00Z">
              <w:rPr>
                <w:rStyle w:val="Hyperlink"/>
                <w:noProof/>
              </w:rPr>
            </w:rPrChange>
          </w:rPr>
          <w:delText>Hình 3.2</w:delText>
        </w:r>
        <w:r w:rsidRPr="00920004" w:rsidDel="00F72520">
          <w:rPr>
            <w:rStyle w:val="Hyperlink"/>
            <w:noProof/>
            <w:lang w:val="en-US"/>
            <w:rPrChange w:id="4101" w:author="phuong vu" w:date="2018-11-30T22:36:00Z">
              <w:rPr>
                <w:rStyle w:val="Hyperlink"/>
                <w:noProof/>
                <w:lang w:val="en-US"/>
              </w:rPr>
            </w:rPrChange>
          </w:rPr>
          <w:delText xml:space="preserve"> Sơ đồ USE CASE</w:delText>
        </w:r>
        <w:r w:rsidRPr="00920004" w:rsidDel="00F72520">
          <w:rPr>
            <w:noProof/>
            <w:webHidden/>
            <w:rPrChange w:id="4102" w:author="phuong vu" w:date="2018-11-30T22:36:00Z">
              <w:rPr>
                <w:noProof/>
                <w:webHidden/>
              </w:rPr>
            </w:rPrChange>
          </w:rPr>
          <w:tab/>
          <w:delText>39</w:delText>
        </w:r>
      </w:del>
    </w:p>
    <w:p w14:paraId="5C5DD4D6" w14:textId="35E7021B" w:rsidR="006A2C8A" w:rsidRPr="00920004" w:rsidDel="00F72520" w:rsidRDefault="006A2C8A" w:rsidP="00BD0851">
      <w:pPr>
        <w:pStyle w:val="TableofFigures"/>
        <w:tabs>
          <w:tab w:val="right" w:leader="dot" w:pos="8777"/>
        </w:tabs>
        <w:spacing w:before="240" w:line="0" w:lineRule="atLeast"/>
        <w:rPr>
          <w:del w:id="4103" w:author="phuong vu" w:date="2018-11-22T15:02:00Z"/>
          <w:rFonts w:eastAsiaTheme="minorEastAsia"/>
          <w:noProof/>
          <w:sz w:val="22"/>
          <w:szCs w:val="22"/>
          <w:lang w:val="en-US"/>
          <w:rPrChange w:id="4104" w:author="phuong vu" w:date="2018-11-30T22:36:00Z">
            <w:rPr>
              <w:del w:id="4105" w:author="phuong vu" w:date="2018-11-22T15:02:00Z"/>
              <w:rFonts w:asciiTheme="minorHAnsi" w:eastAsiaTheme="minorEastAsia" w:hAnsiTheme="minorHAnsi" w:cstheme="minorBidi"/>
              <w:noProof/>
              <w:sz w:val="22"/>
              <w:szCs w:val="22"/>
              <w:lang w:val="en-US"/>
            </w:rPr>
          </w:rPrChange>
        </w:rPr>
        <w:pPrChange w:id="4106" w:author="phuong vu" w:date="2018-11-30T14:16:00Z">
          <w:pPr>
            <w:pStyle w:val="TableofFigures"/>
            <w:tabs>
              <w:tab w:val="right" w:leader="dot" w:pos="8777"/>
            </w:tabs>
          </w:pPr>
        </w:pPrChange>
      </w:pPr>
      <w:del w:id="4107" w:author="phuong vu" w:date="2018-11-22T15:02:00Z">
        <w:r w:rsidRPr="00920004" w:rsidDel="00F72520">
          <w:rPr>
            <w:rStyle w:val="Hyperlink"/>
            <w:noProof/>
            <w:rPrChange w:id="4108" w:author="phuong vu" w:date="2018-11-30T22:36:00Z">
              <w:rPr>
                <w:rStyle w:val="Hyperlink"/>
                <w:noProof/>
              </w:rPr>
            </w:rPrChange>
          </w:rPr>
          <w:delText>Hình 3.3</w:delText>
        </w:r>
        <w:r w:rsidRPr="00920004" w:rsidDel="00F72520">
          <w:rPr>
            <w:rStyle w:val="Hyperlink"/>
            <w:noProof/>
            <w:lang w:val="en-US"/>
            <w:rPrChange w:id="4109" w:author="phuong vu" w:date="2018-11-30T22:36:00Z">
              <w:rPr>
                <w:rStyle w:val="Hyperlink"/>
                <w:noProof/>
                <w:lang w:val="en-US"/>
              </w:rPr>
            </w:rPrChange>
          </w:rPr>
          <w:delText>Giao diện đăng nhập trên điện thoại và trên web</w:delText>
        </w:r>
        <w:r w:rsidRPr="00920004" w:rsidDel="00F72520">
          <w:rPr>
            <w:noProof/>
            <w:webHidden/>
            <w:rPrChange w:id="4110" w:author="phuong vu" w:date="2018-11-30T22:36:00Z">
              <w:rPr>
                <w:noProof/>
                <w:webHidden/>
              </w:rPr>
            </w:rPrChange>
          </w:rPr>
          <w:tab/>
          <w:delText>41</w:delText>
        </w:r>
      </w:del>
    </w:p>
    <w:p w14:paraId="16BAFE0C" w14:textId="5B4EA091" w:rsidR="006A2C8A" w:rsidRPr="00920004" w:rsidDel="00F72520" w:rsidRDefault="006A2C8A" w:rsidP="00BD0851">
      <w:pPr>
        <w:pStyle w:val="TableofFigures"/>
        <w:tabs>
          <w:tab w:val="right" w:leader="dot" w:pos="8777"/>
        </w:tabs>
        <w:spacing w:before="240" w:line="0" w:lineRule="atLeast"/>
        <w:rPr>
          <w:del w:id="4111" w:author="phuong vu" w:date="2018-11-22T15:02:00Z"/>
          <w:rFonts w:eastAsiaTheme="minorEastAsia"/>
          <w:noProof/>
          <w:sz w:val="22"/>
          <w:szCs w:val="22"/>
          <w:lang w:val="en-US"/>
          <w:rPrChange w:id="4112" w:author="phuong vu" w:date="2018-11-30T22:36:00Z">
            <w:rPr>
              <w:del w:id="4113" w:author="phuong vu" w:date="2018-11-22T15:02:00Z"/>
              <w:rFonts w:asciiTheme="minorHAnsi" w:eastAsiaTheme="minorEastAsia" w:hAnsiTheme="minorHAnsi" w:cstheme="minorBidi"/>
              <w:noProof/>
              <w:sz w:val="22"/>
              <w:szCs w:val="22"/>
              <w:lang w:val="en-US"/>
            </w:rPr>
          </w:rPrChange>
        </w:rPr>
        <w:pPrChange w:id="4114" w:author="phuong vu" w:date="2018-11-30T14:16:00Z">
          <w:pPr>
            <w:pStyle w:val="TableofFigures"/>
            <w:tabs>
              <w:tab w:val="right" w:leader="dot" w:pos="8777"/>
            </w:tabs>
          </w:pPr>
        </w:pPrChange>
      </w:pPr>
      <w:del w:id="4115" w:author="phuong vu" w:date="2018-11-22T15:02:00Z">
        <w:r w:rsidRPr="00920004" w:rsidDel="00F72520">
          <w:rPr>
            <w:rStyle w:val="Hyperlink"/>
            <w:noProof/>
            <w:rPrChange w:id="4116" w:author="phuong vu" w:date="2018-11-30T22:36:00Z">
              <w:rPr>
                <w:rStyle w:val="Hyperlink"/>
                <w:noProof/>
              </w:rPr>
            </w:rPrChange>
          </w:rPr>
          <w:delText>Hình 3.4</w:delText>
        </w:r>
        <w:r w:rsidRPr="00920004" w:rsidDel="00F72520">
          <w:rPr>
            <w:rStyle w:val="Hyperlink"/>
            <w:noProof/>
            <w:lang w:val="en-US"/>
            <w:rPrChange w:id="4117" w:author="phuong vu" w:date="2018-11-30T22:36:00Z">
              <w:rPr>
                <w:rStyle w:val="Hyperlink"/>
                <w:noProof/>
                <w:lang w:val="en-US"/>
              </w:rPr>
            </w:rPrChange>
          </w:rPr>
          <w:delText xml:space="preserve"> Sơ đồ xử lí đăng nhập</w:delText>
        </w:r>
        <w:r w:rsidRPr="00920004" w:rsidDel="00F72520">
          <w:rPr>
            <w:noProof/>
            <w:webHidden/>
            <w:rPrChange w:id="4118" w:author="phuong vu" w:date="2018-11-30T22:36:00Z">
              <w:rPr>
                <w:noProof/>
                <w:webHidden/>
              </w:rPr>
            </w:rPrChange>
          </w:rPr>
          <w:tab/>
          <w:delText>42</w:delText>
        </w:r>
      </w:del>
    </w:p>
    <w:p w14:paraId="03B96CBC" w14:textId="19D4DDAA" w:rsidR="00370B8C" w:rsidRPr="00920004" w:rsidRDefault="00B243D7" w:rsidP="00BD0851">
      <w:pPr>
        <w:spacing w:before="240" w:line="0" w:lineRule="atLeast"/>
        <w:jc w:val="left"/>
        <w:rPr>
          <w:lang w:val="en-US"/>
          <w:rPrChange w:id="4119" w:author="phuong vu" w:date="2018-11-30T22:36:00Z">
            <w:rPr>
              <w:lang w:val="en-US"/>
            </w:rPr>
          </w:rPrChange>
        </w:rPr>
        <w:pPrChange w:id="4120" w:author="phuong vu" w:date="2018-11-30T14:16:00Z">
          <w:pPr>
            <w:jc w:val="left"/>
          </w:pPr>
        </w:pPrChange>
      </w:pPr>
      <w:r w:rsidRPr="00920004">
        <w:rPr>
          <w:lang w:val="en-US"/>
          <w:rPrChange w:id="4121" w:author="phuong vu" w:date="2018-11-30T22:36:00Z">
            <w:rPr>
              <w:lang w:val="en-US"/>
            </w:rPr>
          </w:rPrChange>
        </w:rPr>
        <w:fldChar w:fldCharType="end"/>
      </w:r>
      <w:r w:rsidR="00370B8C" w:rsidRPr="00920004">
        <w:rPr>
          <w:lang w:val="en-US"/>
          <w:rPrChange w:id="4122" w:author="phuong vu" w:date="2018-11-30T22:36:00Z">
            <w:rPr>
              <w:lang w:val="en-US"/>
            </w:rPr>
          </w:rPrChange>
        </w:rPr>
        <w:br w:type="page"/>
      </w:r>
    </w:p>
    <w:p w14:paraId="0136848E" w14:textId="7074379C" w:rsidR="009F370B" w:rsidRPr="00920004" w:rsidRDefault="00370B8C" w:rsidP="00920004">
      <w:pPr>
        <w:pStyle w:val="Style1"/>
        <w:rPr>
          <w:rPrChange w:id="4123" w:author="phuong vu" w:date="2018-11-30T22:36:00Z">
            <w:rPr/>
          </w:rPrChange>
        </w:rPr>
        <w:pPrChange w:id="4124" w:author="phuong vu" w:date="2018-11-30T22:36:00Z">
          <w:pPr>
            <w:pStyle w:val="Heading1"/>
            <w:numPr>
              <w:numId w:val="0"/>
            </w:numPr>
            <w:ind w:left="432" w:firstLine="0"/>
          </w:pPr>
        </w:pPrChange>
      </w:pPr>
      <w:bookmarkStart w:id="4125" w:name="_Toc531380615"/>
      <w:r w:rsidRPr="00920004">
        <w:rPr>
          <w:rPrChange w:id="4126" w:author="phuong vu" w:date="2018-11-30T22:36:00Z">
            <w:rPr/>
          </w:rPrChange>
        </w:rPr>
        <w:lastRenderedPageBreak/>
        <w:t>DANH MỤC BẢNG</w:t>
      </w:r>
      <w:bookmarkEnd w:id="4125"/>
    </w:p>
    <w:p w14:paraId="16C08308" w14:textId="31567B1A" w:rsidR="00A17FA5" w:rsidRDefault="006A2C8A">
      <w:pPr>
        <w:pStyle w:val="TableofFigures"/>
        <w:tabs>
          <w:tab w:val="right" w:leader="dot" w:pos="8777"/>
        </w:tabs>
        <w:rPr>
          <w:ins w:id="4127" w:author="phuong vu" w:date="2018-11-30T22:44:00Z"/>
          <w:rFonts w:asciiTheme="minorHAnsi" w:eastAsiaTheme="minorEastAsia" w:hAnsiTheme="minorHAnsi" w:cstheme="minorBidi"/>
          <w:noProof/>
          <w:sz w:val="22"/>
          <w:szCs w:val="22"/>
          <w:lang w:val="en-US"/>
        </w:rPr>
      </w:pPr>
      <w:r w:rsidRPr="00920004">
        <w:rPr>
          <w:lang w:val="en-US"/>
          <w:rPrChange w:id="4128" w:author="phuong vu" w:date="2018-11-30T22:36:00Z">
            <w:rPr>
              <w:lang w:val="en-US"/>
            </w:rPr>
          </w:rPrChange>
        </w:rPr>
        <w:fldChar w:fldCharType="begin"/>
      </w:r>
      <w:r w:rsidRPr="00920004">
        <w:rPr>
          <w:lang w:val="en-US"/>
          <w:rPrChange w:id="4129" w:author="phuong vu" w:date="2018-11-30T22:36:00Z">
            <w:rPr>
              <w:lang w:val="en-US"/>
            </w:rPr>
          </w:rPrChange>
        </w:rPr>
        <w:instrText xml:space="preserve"> TOC \h \z \c "Bảng" </w:instrText>
      </w:r>
      <w:r w:rsidRPr="00920004">
        <w:rPr>
          <w:lang w:val="en-US"/>
          <w:rPrChange w:id="4130" w:author="phuong vu" w:date="2018-11-30T22:36:00Z">
            <w:rPr>
              <w:lang w:val="en-US"/>
            </w:rPr>
          </w:rPrChange>
        </w:rPr>
        <w:fldChar w:fldCharType="separate"/>
      </w:r>
      <w:ins w:id="4131" w:author="phuong vu" w:date="2018-11-30T22:44:00Z">
        <w:r w:rsidR="00A17FA5" w:rsidRPr="00F01337">
          <w:rPr>
            <w:rStyle w:val="Hyperlink"/>
            <w:noProof/>
          </w:rPr>
          <w:fldChar w:fldCharType="begin"/>
        </w:r>
        <w:r w:rsidR="00A17FA5" w:rsidRPr="00F01337">
          <w:rPr>
            <w:rStyle w:val="Hyperlink"/>
            <w:noProof/>
          </w:rPr>
          <w:instrText xml:space="preserve"> </w:instrText>
        </w:r>
        <w:r w:rsidR="00A17FA5">
          <w:rPr>
            <w:noProof/>
          </w:rPr>
          <w:instrText>HYPERLINK \l "_Toc531381593"</w:instrText>
        </w:r>
        <w:r w:rsidR="00A17FA5" w:rsidRPr="00F01337">
          <w:rPr>
            <w:rStyle w:val="Hyperlink"/>
            <w:noProof/>
          </w:rPr>
          <w:instrText xml:space="preserve"> </w:instrText>
        </w:r>
        <w:r w:rsidR="00A17FA5" w:rsidRPr="00F01337">
          <w:rPr>
            <w:rStyle w:val="Hyperlink"/>
            <w:noProof/>
          </w:rPr>
        </w:r>
        <w:r w:rsidR="00A17FA5" w:rsidRPr="00F01337">
          <w:rPr>
            <w:rStyle w:val="Hyperlink"/>
            <w:noProof/>
          </w:rPr>
          <w:fldChar w:fldCharType="separate"/>
        </w:r>
        <w:r w:rsidR="00A17FA5" w:rsidRPr="00F01337">
          <w:rPr>
            <w:rStyle w:val="Hyperlink"/>
            <w:noProof/>
          </w:rPr>
          <w:t>Bảng 1.1 Các chức năng hệ thống</w:t>
        </w:r>
        <w:r w:rsidR="00A17FA5">
          <w:rPr>
            <w:noProof/>
            <w:webHidden/>
          </w:rPr>
          <w:tab/>
        </w:r>
        <w:r w:rsidR="00A17FA5">
          <w:rPr>
            <w:noProof/>
            <w:webHidden/>
          </w:rPr>
          <w:fldChar w:fldCharType="begin"/>
        </w:r>
        <w:r w:rsidR="00A17FA5">
          <w:rPr>
            <w:noProof/>
            <w:webHidden/>
          </w:rPr>
          <w:instrText xml:space="preserve"> PAGEREF _Toc531381593 \h </w:instrText>
        </w:r>
        <w:r w:rsidR="00A17FA5">
          <w:rPr>
            <w:noProof/>
            <w:webHidden/>
          </w:rPr>
        </w:r>
      </w:ins>
      <w:r w:rsidR="00A17FA5">
        <w:rPr>
          <w:noProof/>
          <w:webHidden/>
        </w:rPr>
        <w:fldChar w:fldCharType="separate"/>
      </w:r>
      <w:ins w:id="4132" w:author="phuong vu" w:date="2018-11-30T22:44:00Z">
        <w:r w:rsidR="00A17FA5">
          <w:rPr>
            <w:noProof/>
            <w:webHidden/>
          </w:rPr>
          <w:t>7</w:t>
        </w:r>
        <w:r w:rsidR="00A17FA5">
          <w:rPr>
            <w:noProof/>
            <w:webHidden/>
          </w:rPr>
          <w:fldChar w:fldCharType="end"/>
        </w:r>
        <w:r w:rsidR="00A17FA5" w:rsidRPr="00F01337">
          <w:rPr>
            <w:rStyle w:val="Hyperlink"/>
            <w:noProof/>
          </w:rPr>
          <w:fldChar w:fldCharType="end"/>
        </w:r>
      </w:ins>
    </w:p>
    <w:p w14:paraId="726F82D9" w14:textId="3E9C7DF8" w:rsidR="00A17FA5" w:rsidRDefault="00A17FA5">
      <w:pPr>
        <w:pStyle w:val="TableofFigures"/>
        <w:tabs>
          <w:tab w:val="right" w:leader="dot" w:pos="8777"/>
        </w:tabs>
        <w:rPr>
          <w:ins w:id="4133" w:author="phuong vu" w:date="2018-11-30T22:44:00Z"/>
          <w:rFonts w:asciiTheme="minorHAnsi" w:eastAsiaTheme="minorEastAsia" w:hAnsiTheme="minorHAnsi" w:cstheme="minorBidi"/>
          <w:noProof/>
          <w:sz w:val="22"/>
          <w:szCs w:val="22"/>
          <w:lang w:val="en-US"/>
        </w:rPr>
      </w:pPr>
      <w:ins w:id="413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1.2</w:t>
        </w:r>
        <w:r w:rsidRPr="00F01337">
          <w:rPr>
            <w:rStyle w:val="Hyperlink"/>
            <w:noProof/>
            <w:lang w:val="en-US"/>
          </w:rPr>
          <w:t xml:space="preserve"> Chức năng xem danh sách đơn hàng theo trạng thái</w:t>
        </w:r>
        <w:r>
          <w:rPr>
            <w:noProof/>
            <w:webHidden/>
          </w:rPr>
          <w:tab/>
        </w:r>
        <w:r>
          <w:rPr>
            <w:noProof/>
            <w:webHidden/>
          </w:rPr>
          <w:fldChar w:fldCharType="begin"/>
        </w:r>
        <w:r>
          <w:rPr>
            <w:noProof/>
            <w:webHidden/>
          </w:rPr>
          <w:instrText xml:space="preserve"> PAGEREF _Toc531381594 \h </w:instrText>
        </w:r>
        <w:r>
          <w:rPr>
            <w:noProof/>
            <w:webHidden/>
          </w:rPr>
        </w:r>
      </w:ins>
      <w:r>
        <w:rPr>
          <w:noProof/>
          <w:webHidden/>
        </w:rPr>
        <w:fldChar w:fldCharType="separate"/>
      </w:r>
      <w:ins w:id="4135" w:author="phuong vu" w:date="2018-11-30T22:44:00Z">
        <w:r>
          <w:rPr>
            <w:noProof/>
            <w:webHidden/>
          </w:rPr>
          <w:t>9</w:t>
        </w:r>
        <w:r>
          <w:rPr>
            <w:noProof/>
            <w:webHidden/>
          </w:rPr>
          <w:fldChar w:fldCharType="end"/>
        </w:r>
        <w:r w:rsidRPr="00F01337">
          <w:rPr>
            <w:rStyle w:val="Hyperlink"/>
            <w:noProof/>
          </w:rPr>
          <w:fldChar w:fldCharType="end"/>
        </w:r>
      </w:ins>
    </w:p>
    <w:p w14:paraId="3AFBC0D5" w14:textId="71D21126" w:rsidR="00A17FA5" w:rsidRDefault="00A17FA5">
      <w:pPr>
        <w:pStyle w:val="TableofFigures"/>
        <w:tabs>
          <w:tab w:val="right" w:leader="dot" w:pos="8777"/>
        </w:tabs>
        <w:rPr>
          <w:ins w:id="4136" w:author="phuong vu" w:date="2018-11-30T22:44:00Z"/>
          <w:rFonts w:asciiTheme="minorHAnsi" w:eastAsiaTheme="minorEastAsia" w:hAnsiTheme="minorHAnsi" w:cstheme="minorBidi"/>
          <w:noProof/>
          <w:sz w:val="22"/>
          <w:szCs w:val="22"/>
          <w:lang w:val="en-US"/>
        </w:rPr>
      </w:pPr>
      <w:ins w:id="413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1.3</w:t>
        </w:r>
        <w:r w:rsidRPr="00F01337">
          <w:rPr>
            <w:rStyle w:val="Hyperlink"/>
            <w:noProof/>
            <w:lang w:val="en-US"/>
          </w:rPr>
          <w:t xml:space="preserve"> Chức năng xem chi tiết đơn hàng</w:t>
        </w:r>
        <w:r>
          <w:rPr>
            <w:noProof/>
            <w:webHidden/>
          </w:rPr>
          <w:tab/>
        </w:r>
        <w:r>
          <w:rPr>
            <w:noProof/>
            <w:webHidden/>
          </w:rPr>
          <w:fldChar w:fldCharType="begin"/>
        </w:r>
        <w:r>
          <w:rPr>
            <w:noProof/>
            <w:webHidden/>
          </w:rPr>
          <w:instrText xml:space="preserve"> PAGEREF _Toc531381595 \h </w:instrText>
        </w:r>
        <w:r>
          <w:rPr>
            <w:noProof/>
            <w:webHidden/>
          </w:rPr>
        </w:r>
      </w:ins>
      <w:r>
        <w:rPr>
          <w:noProof/>
          <w:webHidden/>
        </w:rPr>
        <w:fldChar w:fldCharType="separate"/>
      </w:r>
      <w:ins w:id="4138" w:author="phuong vu" w:date="2018-11-30T22:44:00Z">
        <w:r>
          <w:rPr>
            <w:noProof/>
            <w:webHidden/>
          </w:rPr>
          <w:t>10</w:t>
        </w:r>
        <w:r>
          <w:rPr>
            <w:noProof/>
            <w:webHidden/>
          </w:rPr>
          <w:fldChar w:fldCharType="end"/>
        </w:r>
        <w:r w:rsidRPr="00F01337">
          <w:rPr>
            <w:rStyle w:val="Hyperlink"/>
            <w:noProof/>
          </w:rPr>
          <w:fldChar w:fldCharType="end"/>
        </w:r>
      </w:ins>
    </w:p>
    <w:p w14:paraId="67218AE9" w14:textId="081372C6" w:rsidR="00A17FA5" w:rsidRDefault="00A17FA5">
      <w:pPr>
        <w:pStyle w:val="TableofFigures"/>
        <w:tabs>
          <w:tab w:val="right" w:leader="dot" w:pos="8777"/>
        </w:tabs>
        <w:rPr>
          <w:ins w:id="4139" w:author="phuong vu" w:date="2018-11-30T22:44:00Z"/>
          <w:rFonts w:asciiTheme="minorHAnsi" w:eastAsiaTheme="minorEastAsia" w:hAnsiTheme="minorHAnsi" w:cstheme="minorBidi"/>
          <w:noProof/>
          <w:sz w:val="22"/>
          <w:szCs w:val="22"/>
          <w:lang w:val="en-US"/>
        </w:rPr>
      </w:pPr>
      <w:ins w:id="414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1.4 Chức năng thay đổi trạng thái đơn hàng</w:t>
        </w:r>
        <w:r>
          <w:rPr>
            <w:noProof/>
            <w:webHidden/>
          </w:rPr>
          <w:tab/>
        </w:r>
        <w:r>
          <w:rPr>
            <w:noProof/>
            <w:webHidden/>
          </w:rPr>
          <w:fldChar w:fldCharType="begin"/>
        </w:r>
        <w:r>
          <w:rPr>
            <w:noProof/>
            <w:webHidden/>
          </w:rPr>
          <w:instrText xml:space="preserve"> PAGEREF _Toc531381596 \h </w:instrText>
        </w:r>
        <w:r>
          <w:rPr>
            <w:noProof/>
            <w:webHidden/>
          </w:rPr>
        </w:r>
      </w:ins>
      <w:r>
        <w:rPr>
          <w:noProof/>
          <w:webHidden/>
        </w:rPr>
        <w:fldChar w:fldCharType="separate"/>
      </w:r>
      <w:ins w:id="4141" w:author="phuong vu" w:date="2018-11-30T22:44:00Z">
        <w:r>
          <w:rPr>
            <w:noProof/>
            <w:webHidden/>
          </w:rPr>
          <w:t>11</w:t>
        </w:r>
        <w:r>
          <w:rPr>
            <w:noProof/>
            <w:webHidden/>
          </w:rPr>
          <w:fldChar w:fldCharType="end"/>
        </w:r>
        <w:r w:rsidRPr="00F01337">
          <w:rPr>
            <w:rStyle w:val="Hyperlink"/>
            <w:noProof/>
          </w:rPr>
          <w:fldChar w:fldCharType="end"/>
        </w:r>
      </w:ins>
    </w:p>
    <w:p w14:paraId="0CDAFD31" w14:textId="28CDD465" w:rsidR="00A17FA5" w:rsidRDefault="00A17FA5">
      <w:pPr>
        <w:pStyle w:val="TableofFigures"/>
        <w:tabs>
          <w:tab w:val="right" w:leader="dot" w:pos="8777"/>
        </w:tabs>
        <w:rPr>
          <w:ins w:id="4142" w:author="phuong vu" w:date="2018-11-30T22:44:00Z"/>
          <w:rFonts w:asciiTheme="minorHAnsi" w:eastAsiaTheme="minorEastAsia" w:hAnsiTheme="minorHAnsi" w:cstheme="minorBidi"/>
          <w:noProof/>
          <w:sz w:val="22"/>
          <w:szCs w:val="22"/>
          <w:lang w:val="en-US"/>
        </w:rPr>
      </w:pPr>
      <w:ins w:id="414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1.5</w:t>
        </w:r>
        <w:r w:rsidRPr="00F01337">
          <w:rPr>
            <w:rStyle w:val="Hyperlink"/>
            <w:noProof/>
            <w:lang w:val="en-US"/>
          </w:rPr>
          <w:t xml:space="preserve"> Chức năng tạo hóa đơn đơn hàng</w:t>
        </w:r>
        <w:r>
          <w:rPr>
            <w:noProof/>
            <w:webHidden/>
          </w:rPr>
          <w:tab/>
        </w:r>
        <w:r>
          <w:rPr>
            <w:noProof/>
            <w:webHidden/>
          </w:rPr>
          <w:fldChar w:fldCharType="begin"/>
        </w:r>
        <w:r>
          <w:rPr>
            <w:noProof/>
            <w:webHidden/>
          </w:rPr>
          <w:instrText xml:space="preserve"> PAGEREF _Toc531381597 \h </w:instrText>
        </w:r>
        <w:r>
          <w:rPr>
            <w:noProof/>
            <w:webHidden/>
          </w:rPr>
        </w:r>
      </w:ins>
      <w:r>
        <w:rPr>
          <w:noProof/>
          <w:webHidden/>
        </w:rPr>
        <w:fldChar w:fldCharType="separate"/>
      </w:r>
      <w:ins w:id="4144" w:author="phuong vu" w:date="2018-11-30T22:44:00Z">
        <w:r>
          <w:rPr>
            <w:noProof/>
            <w:webHidden/>
          </w:rPr>
          <w:t>11</w:t>
        </w:r>
        <w:r>
          <w:rPr>
            <w:noProof/>
            <w:webHidden/>
          </w:rPr>
          <w:fldChar w:fldCharType="end"/>
        </w:r>
        <w:r w:rsidRPr="00F01337">
          <w:rPr>
            <w:rStyle w:val="Hyperlink"/>
            <w:noProof/>
          </w:rPr>
          <w:fldChar w:fldCharType="end"/>
        </w:r>
      </w:ins>
    </w:p>
    <w:p w14:paraId="482FED88" w14:textId="604BBE6D" w:rsidR="00A17FA5" w:rsidRDefault="00A17FA5">
      <w:pPr>
        <w:pStyle w:val="TableofFigures"/>
        <w:tabs>
          <w:tab w:val="right" w:leader="dot" w:pos="8777"/>
        </w:tabs>
        <w:rPr>
          <w:ins w:id="4145" w:author="phuong vu" w:date="2018-11-30T22:44:00Z"/>
          <w:rFonts w:asciiTheme="minorHAnsi" w:eastAsiaTheme="minorEastAsia" w:hAnsiTheme="minorHAnsi" w:cstheme="minorBidi"/>
          <w:noProof/>
          <w:sz w:val="22"/>
          <w:szCs w:val="22"/>
          <w:lang w:val="en-US"/>
        </w:rPr>
      </w:pPr>
      <w:ins w:id="414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1.6</w:t>
        </w:r>
        <w:r w:rsidRPr="00F01337">
          <w:rPr>
            <w:rStyle w:val="Hyperlink"/>
            <w:noProof/>
            <w:lang w:val="en-US"/>
          </w:rPr>
          <w:t xml:space="preserve"> Chức năng cập nhật hóa đơn</w:t>
        </w:r>
        <w:r>
          <w:rPr>
            <w:noProof/>
            <w:webHidden/>
          </w:rPr>
          <w:tab/>
        </w:r>
        <w:r>
          <w:rPr>
            <w:noProof/>
            <w:webHidden/>
          </w:rPr>
          <w:fldChar w:fldCharType="begin"/>
        </w:r>
        <w:r>
          <w:rPr>
            <w:noProof/>
            <w:webHidden/>
          </w:rPr>
          <w:instrText xml:space="preserve"> PAGEREF _Toc531381598 \h </w:instrText>
        </w:r>
        <w:r>
          <w:rPr>
            <w:noProof/>
            <w:webHidden/>
          </w:rPr>
        </w:r>
      </w:ins>
      <w:r>
        <w:rPr>
          <w:noProof/>
          <w:webHidden/>
        </w:rPr>
        <w:fldChar w:fldCharType="separate"/>
      </w:r>
      <w:ins w:id="4147" w:author="phuong vu" w:date="2018-11-30T22:44:00Z">
        <w:r>
          <w:rPr>
            <w:noProof/>
            <w:webHidden/>
          </w:rPr>
          <w:t>12</w:t>
        </w:r>
        <w:r>
          <w:rPr>
            <w:noProof/>
            <w:webHidden/>
          </w:rPr>
          <w:fldChar w:fldCharType="end"/>
        </w:r>
        <w:r w:rsidRPr="00F01337">
          <w:rPr>
            <w:rStyle w:val="Hyperlink"/>
            <w:noProof/>
          </w:rPr>
          <w:fldChar w:fldCharType="end"/>
        </w:r>
      </w:ins>
    </w:p>
    <w:p w14:paraId="71B8651A" w14:textId="14B830BC" w:rsidR="00A17FA5" w:rsidRDefault="00A17FA5">
      <w:pPr>
        <w:pStyle w:val="TableofFigures"/>
        <w:tabs>
          <w:tab w:val="right" w:leader="dot" w:pos="8777"/>
        </w:tabs>
        <w:rPr>
          <w:ins w:id="4148" w:author="phuong vu" w:date="2018-11-30T22:44:00Z"/>
          <w:rFonts w:asciiTheme="minorHAnsi" w:eastAsiaTheme="minorEastAsia" w:hAnsiTheme="minorHAnsi" w:cstheme="minorBidi"/>
          <w:noProof/>
          <w:sz w:val="22"/>
          <w:szCs w:val="22"/>
          <w:lang w:val="en-US"/>
        </w:rPr>
      </w:pPr>
      <w:ins w:id="414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"_Toc531381599"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1.7</w:t>
        </w:r>
        <w:r w:rsidRPr="00F01337">
          <w:rPr>
            <w:rStyle w:val="Hyperlink"/>
            <w:noProof/>
            <w:lang w:val="en-US"/>
          </w:rPr>
          <w:t xml:space="preserve"> Chức năng xem danh sách biên nhận theo trạng thái</w:t>
        </w:r>
        <w:r>
          <w:rPr>
            <w:noProof/>
            <w:webHidden/>
          </w:rPr>
          <w:tab/>
        </w:r>
        <w:r>
          <w:rPr>
            <w:noProof/>
            <w:webHidden/>
          </w:rPr>
          <w:fldChar w:fldCharType="begin"/>
        </w:r>
        <w:r>
          <w:rPr>
            <w:noProof/>
            <w:webHidden/>
          </w:rPr>
          <w:instrText xml:space="preserve"> PAGEREF _Toc531381599 \h </w:instrText>
        </w:r>
        <w:r>
          <w:rPr>
            <w:noProof/>
            <w:webHidden/>
          </w:rPr>
        </w:r>
      </w:ins>
      <w:r>
        <w:rPr>
          <w:noProof/>
          <w:webHidden/>
        </w:rPr>
        <w:fldChar w:fldCharType="separate"/>
      </w:r>
      <w:ins w:id="4150" w:author="phuong vu" w:date="2018-11-30T22:44:00Z">
        <w:r>
          <w:rPr>
            <w:noProof/>
            <w:webHidden/>
          </w:rPr>
          <w:t>12</w:t>
        </w:r>
        <w:r>
          <w:rPr>
            <w:noProof/>
            <w:webHidden/>
          </w:rPr>
          <w:fldChar w:fldCharType="end"/>
        </w:r>
        <w:r w:rsidRPr="00F01337">
          <w:rPr>
            <w:rStyle w:val="Hyperlink"/>
            <w:noProof/>
          </w:rPr>
          <w:fldChar w:fldCharType="end"/>
        </w:r>
      </w:ins>
    </w:p>
    <w:p w14:paraId="4A0B8976" w14:textId="3431E168" w:rsidR="00A17FA5" w:rsidRDefault="00A17FA5">
      <w:pPr>
        <w:pStyle w:val="TableofFigures"/>
        <w:tabs>
          <w:tab w:val="right" w:leader="dot" w:pos="8777"/>
        </w:tabs>
        <w:rPr>
          <w:ins w:id="4151" w:author="phuong vu" w:date="2018-11-30T22:44:00Z"/>
          <w:rFonts w:asciiTheme="minorHAnsi" w:eastAsiaTheme="minorEastAsia" w:hAnsiTheme="minorHAnsi" w:cstheme="minorBidi"/>
          <w:noProof/>
          <w:sz w:val="22"/>
          <w:szCs w:val="22"/>
          <w:lang w:val="en-US"/>
        </w:rPr>
      </w:pPr>
      <w:ins w:id="415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1.8</w:t>
        </w:r>
        <w:r w:rsidRPr="00F01337">
          <w:rPr>
            <w:rStyle w:val="Hyperlink"/>
            <w:noProof/>
            <w:lang w:val="en-US"/>
          </w:rPr>
          <w:t xml:space="preserve"> Xem chi tiết biên nhận</w:t>
        </w:r>
        <w:r>
          <w:rPr>
            <w:noProof/>
            <w:webHidden/>
          </w:rPr>
          <w:tab/>
        </w:r>
        <w:r>
          <w:rPr>
            <w:noProof/>
            <w:webHidden/>
          </w:rPr>
          <w:fldChar w:fldCharType="begin"/>
        </w:r>
        <w:r>
          <w:rPr>
            <w:noProof/>
            <w:webHidden/>
          </w:rPr>
          <w:instrText xml:space="preserve"> PAGEREF _Toc531381600 \h </w:instrText>
        </w:r>
        <w:r>
          <w:rPr>
            <w:noProof/>
            <w:webHidden/>
          </w:rPr>
        </w:r>
      </w:ins>
      <w:r>
        <w:rPr>
          <w:noProof/>
          <w:webHidden/>
        </w:rPr>
        <w:fldChar w:fldCharType="separate"/>
      </w:r>
      <w:ins w:id="4153" w:author="phuong vu" w:date="2018-11-30T22:44:00Z">
        <w:r>
          <w:rPr>
            <w:noProof/>
            <w:webHidden/>
          </w:rPr>
          <w:t>13</w:t>
        </w:r>
        <w:r>
          <w:rPr>
            <w:noProof/>
            <w:webHidden/>
          </w:rPr>
          <w:fldChar w:fldCharType="end"/>
        </w:r>
        <w:r w:rsidRPr="00F01337">
          <w:rPr>
            <w:rStyle w:val="Hyperlink"/>
            <w:noProof/>
          </w:rPr>
          <w:fldChar w:fldCharType="end"/>
        </w:r>
      </w:ins>
    </w:p>
    <w:p w14:paraId="37A546D0" w14:textId="667C7524" w:rsidR="00A17FA5" w:rsidRDefault="00A17FA5">
      <w:pPr>
        <w:pStyle w:val="TableofFigures"/>
        <w:tabs>
          <w:tab w:val="right" w:leader="dot" w:pos="8777"/>
        </w:tabs>
        <w:rPr>
          <w:ins w:id="4154" w:author="phuong vu" w:date="2018-11-30T22:44:00Z"/>
          <w:rFonts w:asciiTheme="minorHAnsi" w:eastAsiaTheme="minorEastAsia" w:hAnsiTheme="minorHAnsi" w:cstheme="minorBidi"/>
          <w:noProof/>
          <w:sz w:val="22"/>
          <w:szCs w:val="22"/>
          <w:lang w:val="en-US"/>
        </w:rPr>
      </w:pPr>
      <w:ins w:id="415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1.9</w:t>
        </w:r>
        <w:r w:rsidRPr="00F01337">
          <w:rPr>
            <w:rStyle w:val="Hyperlink"/>
            <w:noProof/>
            <w:lang w:val="en-US"/>
          </w:rPr>
          <w:t xml:space="preserve"> Chức năng thay đổi trạng thái biên nhận</w:t>
        </w:r>
        <w:r>
          <w:rPr>
            <w:noProof/>
            <w:webHidden/>
          </w:rPr>
          <w:tab/>
        </w:r>
        <w:r>
          <w:rPr>
            <w:noProof/>
            <w:webHidden/>
          </w:rPr>
          <w:fldChar w:fldCharType="begin"/>
        </w:r>
        <w:r>
          <w:rPr>
            <w:noProof/>
            <w:webHidden/>
          </w:rPr>
          <w:instrText xml:space="preserve"> PAGEREF _Toc531381601 \h </w:instrText>
        </w:r>
        <w:r>
          <w:rPr>
            <w:noProof/>
            <w:webHidden/>
          </w:rPr>
        </w:r>
      </w:ins>
      <w:r>
        <w:rPr>
          <w:noProof/>
          <w:webHidden/>
        </w:rPr>
        <w:fldChar w:fldCharType="separate"/>
      </w:r>
      <w:ins w:id="4156" w:author="phuong vu" w:date="2018-11-30T22:44:00Z">
        <w:r>
          <w:rPr>
            <w:noProof/>
            <w:webHidden/>
          </w:rPr>
          <w:t>14</w:t>
        </w:r>
        <w:r>
          <w:rPr>
            <w:noProof/>
            <w:webHidden/>
          </w:rPr>
          <w:fldChar w:fldCharType="end"/>
        </w:r>
        <w:r w:rsidRPr="00F01337">
          <w:rPr>
            <w:rStyle w:val="Hyperlink"/>
            <w:noProof/>
          </w:rPr>
          <w:fldChar w:fldCharType="end"/>
        </w:r>
      </w:ins>
    </w:p>
    <w:p w14:paraId="5A9A7653" w14:textId="109B1128" w:rsidR="00A17FA5" w:rsidRDefault="00A17FA5">
      <w:pPr>
        <w:pStyle w:val="TableofFigures"/>
        <w:tabs>
          <w:tab w:val="right" w:leader="dot" w:pos="8777"/>
        </w:tabs>
        <w:rPr>
          <w:ins w:id="4157" w:author="phuong vu" w:date="2018-11-30T22:44:00Z"/>
          <w:rFonts w:asciiTheme="minorHAnsi" w:eastAsiaTheme="minorEastAsia" w:hAnsiTheme="minorHAnsi" w:cstheme="minorBidi"/>
          <w:noProof/>
          <w:sz w:val="22"/>
          <w:szCs w:val="22"/>
          <w:lang w:val="en-US"/>
        </w:rPr>
      </w:pPr>
      <w:ins w:id="415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1.10</w:t>
        </w:r>
        <w:r w:rsidRPr="00F01337">
          <w:rPr>
            <w:rStyle w:val="Hyperlink"/>
            <w:noProof/>
            <w:lang w:val="en-US"/>
          </w:rPr>
          <w:t xml:space="preserve"> Chức năng cập nhật thông tin biên nhận</w:t>
        </w:r>
        <w:r>
          <w:rPr>
            <w:noProof/>
            <w:webHidden/>
          </w:rPr>
          <w:tab/>
        </w:r>
        <w:r>
          <w:rPr>
            <w:noProof/>
            <w:webHidden/>
          </w:rPr>
          <w:fldChar w:fldCharType="begin"/>
        </w:r>
        <w:r>
          <w:rPr>
            <w:noProof/>
            <w:webHidden/>
          </w:rPr>
          <w:instrText xml:space="preserve"> PAGEREF _Toc531381602 \h </w:instrText>
        </w:r>
        <w:r>
          <w:rPr>
            <w:noProof/>
            <w:webHidden/>
          </w:rPr>
        </w:r>
      </w:ins>
      <w:r>
        <w:rPr>
          <w:noProof/>
          <w:webHidden/>
        </w:rPr>
        <w:fldChar w:fldCharType="separate"/>
      </w:r>
      <w:ins w:id="4159" w:author="phuong vu" w:date="2018-11-30T22:44:00Z">
        <w:r>
          <w:rPr>
            <w:noProof/>
            <w:webHidden/>
          </w:rPr>
          <w:t>14</w:t>
        </w:r>
        <w:r>
          <w:rPr>
            <w:noProof/>
            <w:webHidden/>
          </w:rPr>
          <w:fldChar w:fldCharType="end"/>
        </w:r>
        <w:r w:rsidRPr="00F01337">
          <w:rPr>
            <w:rStyle w:val="Hyperlink"/>
            <w:noProof/>
          </w:rPr>
          <w:fldChar w:fldCharType="end"/>
        </w:r>
      </w:ins>
    </w:p>
    <w:p w14:paraId="72BA230B" w14:textId="289B7B9F" w:rsidR="00A17FA5" w:rsidRDefault="00A17FA5">
      <w:pPr>
        <w:pStyle w:val="TableofFigures"/>
        <w:tabs>
          <w:tab w:val="right" w:leader="dot" w:pos="8777"/>
        </w:tabs>
        <w:rPr>
          <w:ins w:id="4160" w:author="phuong vu" w:date="2018-11-30T22:44:00Z"/>
          <w:rFonts w:asciiTheme="minorHAnsi" w:eastAsiaTheme="minorEastAsia" w:hAnsiTheme="minorHAnsi" w:cstheme="minorBidi"/>
          <w:noProof/>
          <w:sz w:val="22"/>
          <w:szCs w:val="22"/>
          <w:lang w:val="en-US"/>
        </w:rPr>
      </w:pPr>
      <w:ins w:id="416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1.11</w:t>
        </w:r>
        <w:r w:rsidRPr="00F01337">
          <w:rPr>
            <w:rStyle w:val="Hyperlink"/>
            <w:noProof/>
            <w:lang w:val="en-US"/>
          </w:rPr>
          <w:t xml:space="preserve"> Chức năng quản lí phân công xử lí đơn hàng</w:t>
        </w:r>
        <w:r>
          <w:rPr>
            <w:noProof/>
            <w:webHidden/>
          </w:rPr>
          <w:tab/>
        </w:r>
        <w:r>
          <w:rPr>
            <w:noProof/>
            <w:webHidden/>
          </w:rPr>
          <w:fldChar w:fldCharType="begin"/>
        </w:r>
        <w:r>
          <w:rPr>
            <w:noProof/>
            <w:webHidden/>
          </w:rPr>
          <w:instrText xml:space="preserve"> PAGEREF _Toc531381603 \h </w:instrText>
        </w:r>
        <w:r>
          <w:rPr>
            <w:noProof/>
            <w:webHidden/>
          </w:rPr>
        </w:r>
      </w:ins>
      <w:r>
        <w:rPr>
          <w:noProof/>
          <w:webHidden/>
        </w:rPr>
        <w:fldChar w:fldCharType="separate"/>
      </w:r>
      <w:ins w:id="4162" w:author="phuong vu" w:date="2018-11-30T22:44:00Z">
        <w:r>
          <w:rPr>
            <w:noProof/>
            <w:webHidden/>
          </w:rPr>
          <w:t>15</w:t>
        </w:r>
        <w:r>
          <w:rPr>
            <w:noProof/>
            <w:webHidden/>
          </w:rPr>
          <w:fldChar w:fldCharType="end"/>
        </w:r>
        <w:r w:rsidRPr="00F01337">
          <w:rPr>
            <w:rStyle w:val="Hyperlink"/>
            <w:noProof/>
          </w:rPr>
          <w:fldChar w:fldCharType="end"/>
        </w:r>
      </w:ins>
    </w:p>
    <w:p w14:paraId="69DF557B" w14:textId="4070C22A" w:rsidR="00A17FA5" w:rsidRDefault="00A17FA5">
      <w:pPr>
        <w:pStyle w:val="TableofFigures"/>
        <w:tabs>
          <w:tab w:val="right" w:leader="dot" w:pos="8777"/>
        </w:tabs>
        <w:rPr>
          <w:ins w:id="4163" w:author="phuong vu" w:date="2018-11-30T22:44:00Z"/>
          <w:rFonts w:asciiTheme="minorHAnsi" w:eastAsiaTheme="minorEastAsia" w:hAnsiTheme="minorHAnsi" w:cstheme="minorBidi"/>
          <w:noProof/>
          <w:sz w:val="22"/>
          <w:szCs w:val="22"/>
          <w:lang w:val="en-US"/>
        </w:rPr>
      </w:pPr>
      <w:ins w:id="416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1.12</w:t>
        </w:r>
        <w:r w:rsidRPr="00F01337">
          <w:rPr>
            <w:rStyle w:val="Hyperlink"/>
            <w:noProof/>
            <w:lang w:val="en-US"/>
          </w:rPr>
          <w:t xml:space="preserve"> Chức năng cập nhật đơn hàng</w:t>
        </w:r>
        <w:r>
          <w:rPr>
            <w:noProof/>
            <w:webHidden/>
          </w:rPr>
          <w:tab/>
        </w:r>
        <w:r>
          <w:rPr>
            <w:noProof/>
            <w:webHidden/>
          </w:rPr>
          <w:fldChar w:fldCharType="begin"/>
        </w:r>
        <w:r>
          <w:rPr>
            <w:noProof/>
            <w:webHidden/>
          </w:rPr>
          <w:instrText xml:space="preserve"> PAGEREF _Toc531381604 \h </w:instrText>
        </w:r>
        <w:r>
          <w:rPr>
            <w:noProof/>
            <w:webHidden/>
          </w:rPr>
        </w:r>
      </w:ins>
      <w:r>
        <w:rPr>
          <w:noProof/>
          <w:webHidden/>
        </w:rPr>
        <w:fldChar w:fldCharType="separate"/>
      </w:r>
      <w:ins w:id="4165" w:author="phuong vu" w:date="2018-11-30T22:44:00Z">
        <w:r>
          <w:rPr>
            <w:noProof/>
            <w:webHidden/>
          </w:rPr>
          <w:t>16</w:t>
        </w:r>
        <w:r>
          <w:rPr>
            <w:noProof/>
            <w:webHidden/>
          </w:rPr>
          <w:fldChar w:fldCharType="end"/>
        </w:r>
        <w:r w:rsidRPr="00F01337">
          <w:rPr>
            <w:rStyle w:val="Hyperlink"/>
            <w:noProof/>
          </w:rPr>
          <w:fldChar w:fldCharType="end"/>
        </w:r>
      </w:ins>
    </w:p>
    <w:p w14:paraId="37DF2C85" w14:textId="663E78F4" w:rsidR="00A17FA5" w:rsidRDefault="00A17FA5">
      <w:pPr>
        <w:pStyle w:val="TableofFigures"/>
        <w:tabs>
          <w:tab w:val="right" w:leader="dot" w:pos="8777"/>
        </w:tabs>
        <w:rPr>
          <w:ins w:id="4166" w:author="phuong vu" w:date="2018-11-30T22:44:00Z"/>
          <w:rFonts w:asciiTheme="minorHAnsi" w:eastAsiaTheme="minorEastAsia" w:hAnsiTheme="minorHAnsi" w:cstheme="minorBidi"/>
          <w:noProof/>
          <w:sz w:val="22"/>
          <w:szCs w:val="22"/>
          <w:lang w:val="en-US"/>
        </w:rPr>
      </w:pPr>
      <w:ins w:id="416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1.13</w:t>
        </w:r>
        <w:r w:rsidRPr="00F01337">
          <w:rPr>
            <w:rStyle w:val="Hyperlink"/>
            <w:noProof/>
            <w:lang w:val="en-US"/>
          </w:rPr>
          <w:t xml:space="preserve"> Chức năng quản lí trạng thái máy giặt</w:t>
        </w:r>
        <w:r>
          <w:rPr>
            <w:noProof/>
            <w:webHidden/>
          </w:rPr>
          <w:tab/>
        </w:r>
        <w:r>
          <w:rPr>
            <w:noProof/>
            <w:webHidden/>
          </w:rPr>
          <w:fldChar w:fldCharType="begin"/>
        </w:r>
        <w:r>
          <w:rPr>
            <w:noProof/>
            <w:webHidden/>
          </w:rPr>
          <w:instrText xml:space="preserve"> PAGEREF _Toc531381605 \h </w:instrText>
        </w:r>
        <w:r>
          <w:rPr>
            <w:noProof/>
            <w:webHidden/>
          </w:rPr>
        </w:r>
      </w:ins>
      <w:r>
        <w:rPr>
          <w:noProof/>
          <w:webHidden/>
        </w:rPr>
        <w:fldChar w:fldCharType="separate"/>
      </w:r>
      <w:ins w:id="4168" w:author="phuong vu" w:date="2018-11-30T22:44:00Z">
        <w:r>
          <w:rPr>
            <w:noProof/>
            <w:webHidden/>
          </w:rPr>
          <w:t>16</w:t>
        </w:r>
        <w:r>
          <w:rPr>
            <w:noProof/>
            <w:webHidden/>
          </w:rPr>
          <w:fldChar w:fldCharType="end"/>
        </w:r>
        <w:r w:rsidRPr="00F01337">
          <w:rPr>
            <w:rStyle w:val="Hyperlink"/>
            <w:noProof/>
          </w:rPr>
          <w:fldChar w:fldCharType="end"/>
        </w:r>
      </w:ins>
    </w:p>
    <w:p w14:paraId="07BBC62F" w14:textId="2454656D" w:rsidR="00A17FA5" w:rsidRDefault="00A17FA5">
      <w:pPr>
        <w:pStyle w:val="TableofFigures"/>
        <w:tabs>
          <w:tab w:val="right" w:leader="dot" w:pos="8777"/>
        </w:tabs>
        <w:rPr>
          <w:ins w:id="4169" w:author="phuong vu" w:date="2018-11-30T22:44:00Z"/>
          <w:rFonts w:asciiTheme="minorHAnsi" w:eastAsiaTheme="minorEastAsia" w:hAnsiTheme="minorHAnsi" w:cstheme="minorBidi"/>
          <w:noProof/>
          <w:sz w:val="22"/>
          <w:szCs w:val="22"/>
          <w:lang w:val="en-US"/>
        </w:rPr>
      </w:pPr>
      <w:ins w:id="417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1.14</w:t>
        </w:r>
        <w:r w:rsidRPr="00F01337">
          <w:rPr>
            <w:rStyle w:val="Hyperlink"/>
            <w:noProof/>
            <w:lang w:val="en-US"/>
          </w:rPr>
          <w:t xml:space="preserve"> Chức năng tìm kiếm đơn hàng</w:t>
        </w:r>
        <w:r>
          <w:rPr>
            <w:noProof/>
            <w:webHidden/>
          </w:rPr>
          <w:tab/>
        </w:r>
        <w:r>
          <w:rPr>
            <w:noProof/>
            <w:webHidden/>
          </w:rPr>
          <w:fldChar w:fldCharType="begin"/>
        </w:r>
        <w:r>
          <w:rPr>
            <w:noProof/>
            <w:webHidden/>
          </w:rPr>
          <w:instrText xml:space="preserve"> PAGEREF _Toc531381606 \h </w:instrText>
        </w:r>
        <w:r>
          <w:rPr>
            <w:noProof/>
            <w:webHidden/>
          </w:rPr>
        </w:r>
      </w:ins>
      <w:r>
        <w:rPr>
          <w:noProof/>
          <w:webHidden/>
        </w:rPr>
        <w:fldChar w:fldCharType="separate"/>
      </w:r>
      <w:ins w:id="4171" w:author="phuong vu" w:date="2018-11-30T22:44:00Z">
        <w:r>
          <w:rPr>
            <w:noProof/>
            <w:webHidden/>
          </w:rPr>
          <w:t>17</w:t>
        </w:r>
        <w:r>
          <w:rPr>
            <w:noProof/>
            <w:webHidden/>
          </w:rPr>
          <w:fldChar w:fldCharType="end"/>
        </w:r>
        <w:r w:rsidRPr="00F01337">
          <w:rPr>
            <w:rStyle w:val="Hyperlink"/>
            <w:noProof/>
          </w:rPr>
          <w:fldChar w:fldCharType="end"/>
        </w:r>
      </w:ins>
    </w:p>
    <w:p w14:paraId="49AEA0B6" w14:textId="29A2EAB0" w:rsidR="00A17FA5" w:rsidRDefault="00A17FA5">
      <w:pPr>
        <w:pStyle w:val="TableofFigures"/>
        <w:tabs>
          <w:tab w:val="right" w:leader="dot" w:pos="8777"/>
        </w:tabs>
        <w:rPr>
          <w:ins w:id="4172" w:author="phuong vu" w:date="2018-11-30T22:44:00Z"/>
          <w:rFonts w:asciiTheme="minorHAnsi" w:eastAsiaTheme="minorEastAsia" w:hAnsiTheme="minorHAnsi" w:cstheme="minorBidi"/>
          <w:noProof/>
          <w:sz w:val="22"/>
          <w:szCs w:val="22"/>
          <w:lang w:val="en-US"/>
        </w:rPr>
      </w:pPr>
      <w:ins w:id="417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1.15</w:t>
        </w:r>
        <w:r w:rsidRPr="00F01337">
          <w:rPr>
            <w:rStyle w:val="Hyperlink"/>
            <w:noProof/>
            <w:lang w:val="en-US"/>
          </w:rPr>
          <w:t xml:space="preserve"> Chức năng đăng nhập hệ thống</w:t>
        </w:r>
        <w:r>
          <w:rPr>
            <w:noProof/>
            <w:webHidden/>
          </w:rPr>
          <w:tab/>
        </w:r>
        <w:r>
          <w:rPr>
            <w:noProof/>
            <w:webHidden/>
          </w:rPr>
          <w:fldChar w:fldCharType="begin"/>
        </w:r>
        <w:r>
          <w:rPr>
            <w:noProof/>
            <w:webHidden/>
          </w:rPr>
          <w:instrText xml:space="preserve"> PAGEREF _Toc531381607 \h </w:instrText>
        </w:r>
        <w:r>
          <w:rPr>
            <w:noProof/>
            <w:webHidden/>
          </w:rPr>
        </w:r>
      </w:ins>
      <w:r>
        <w:rPr>
          <w:noProof/>
          <w:webHidden/>
        </w:rPr>
        <w:fldChar w:fldCharType="separate"/>
      </w:r>
      <w:ins w:id="4174" w:author="phuong vu" w:date="2018-11-30T22:44:00Z">
        <w:r>
          <w:rPr>
            <w:noProof/>
            <w:webHidden/>
          </w:rPr>
          <w:t>18</w:t>
        </w:r>
        <w:r>
          <w:rPr>
            <w:noProof/>
            <w:webHidden/>
          </w:rPr>
          <w:fldChar w:fldCharType="end"/>
        </w:r>
        <w:r w:rsidRPr="00F01337">
          <w:rPr>
            <w:rStyle w:val="Hyperlink"/>
            <w:noProof/>
          </w:rPr>
          <w:fldChar w:fldCharType="end"/>
        </w:r>
      </w:ins>
    </w:p>
    <w:p w14:paraId="4B584354" w14:textId="0A828668" w:rsidR="00A17FA5" w:rsidRDefault="00A17FA5">
      <w:pPr>
        <w:pStyle w:val="TableofFigures"/>
        <w:tabs>
          <w:tab w:val="right" w:leader="dot" w:pos="8777"/>
        </w:tabs>
        <w:rPr>
          <w:ins w:id="4175" w:author="phuong vu" w:date="2018-11-30T22:44:00Z"/>
          <w:rFonts w:asciiTheme="minorHAnsi" w:eastAsiaTheme="minorEastAsia" w:hAnsiTheme="minorHAnsi" w:cstheme="minorBidi"/>
          <w:noProof/>
          <w:sz w:val="22"/>
          <w:szCs w:val="22"/>
          <w:lang w:val="en-US"/>
        </w:rPr>
      </w:pPr>
      <w:ins w:id="417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1.16</w:t>
        </w:r>
        <w:r w:rsidRPr="00F01337">
          <w:rPr>
            <w:rStyle w:val="Hyperlink"/>
            <w:noProof/>
            <w:lang w:val="en-US"/>
          </w:rPr>
          <w:t xml:space="preserve"> Chức năng đăng xuất hệ thống</w:t>
        </w:r>
        <w:r>
          <w:rPr>
            <w:noProof/>
            <w:webHidden/>
          </w:rPr>
          <w:tab/>
        </w:r>
        <w:r>
          <w:rPr>
            <w:noProof/>
            <w:webHidden/>
          </w:rPr>
          <w:fldChar w:fldCharType="begin"/>
        </w:r>
        <w:r>
          <w:rPr>
            <w:noProof/>
            <w:webHidden/>
          </w:rPr>
          <w:instrText xml:space="preserve"> PAGEREF _Toc531381608 \h </w:instrText>
        </w:r>
        <w:r>
          <w:rPr>
            <w:noProof/>
            <w:webHidden/>
          </w:rPr>
        </w:r>
      </w:ins>
      <w:r>
        <w:rPr>
          <w:noProof/>
          <w:webHidden/>
        </w:rPr>
        <w:fldChar w:fldCharType="separate"/>
      </w:r>
      <w:ins w:id="4177" w:author="phuong vu" w:date="2018-11-30T22:44:00Z">
        <w:r>
          <w:rPr>
            <w:noProof/>
            <w:webHidden/>
          </w:rPr>
          <w:t>18</w:t>
        </w:r>
        <w:r>
          <w:rPr>
            <w:noProof/>
            <w:webHidden/>
          </w:rPr>
          <w:fldChar w:fldCharType="end"/>
        </w:r>
        <w:r w:rsidRPr="00F01337">
          <w:rPr>
            <w:rStyle w:val="Hyperlink"/>
            <w:noProof/>
          </w:rPr>
          <w:fldChar w:fldCharType="end"/>
        </w:r>
      </w:ins>
    </w:p>
    <w:p w14:paraId="141BC5DC" w14:textId="67F8B9D3" w:rsidR="00A17FA5" w:rsidRDefault="00A17FA5">
      <w:pPr>
        <w:pStyle w:val="TableofFigures"/>
        <w:tabs>
          <w:tab w:val="right" w:leader="dot" w:pos="8777"/>
        </w:tabs>
        <w:rPr>
          <w:ins w:id="4178" w:author="phuong vu" w:date="2018-11-30T22:44:00Z"/>
          <w:rFonts w:asciiTheme="minorHAnsi" w:eastAsiaTheme="minorEastAsia" w:hAnsiTheme="minorHAnsi" w:cstheme="minorBidi"/>
          <w:noProof/>
          <w:sz w:val="22"/>
          <w:szCs w:val="22"/>
          <w:lang w:val="en-US"/>
        </w:rPr>
      </w:pPr>
      <w:ins w:id="417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"_Toc531381609"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 Tổng quan các bảng trong cơ sở dữ liệu</w:t>
        </w:r>
        <w:r>
          <w:rPr>
            <w:noProof/>
            <w:webHidden/>
          </w:rPr>
          <w:tab/>
        </w:r>
        <w:r>
          <w:rPr>
            <w:noProof/>
            <w:webHidden/>
          </w:rPr>
          <w:fldChar w:fldCharType="begin"/>
        </w:r>
        <w:r>
          <w:rPr>
            <w:noProof/>
            <w:webHidden/>
          </w:rPr>
          <w:instrText xml:space="preserve"> PAGEREF _Toc531381609 \h </w:instrText>
        </w:r>
        <w:r>
          <w:rPr>
            <w:noProof/>
            <w:webHidden/>
          </w:rPr>
        </w:r>
      </w:ins>
      <w:r>
        <w:rPr>
          <w:noProof/>
          <w:webHidden/>
        </w:rPr>
        <w:fldChar w:fldCharType="separate"/>
      </w:r>
      <w:ins w:id="4180" w:author="phuong vu" w:date="2018-11-30T22:44:00Z">
        <w:r>
          <w:rPr>
            <w:noProof/>
            <w:webHidden/>
          </w:rPr>
          <w:t>32</w:t>
        </w:r>
        <w:r>
          <w:rPr>
            <w:noProof/>
            <w:webHidden/>
          </w:rPr>
          <w:fldChar w:fldCharType="end"/>
        </w:r>
        <w:r w:rsidRPr="00F01337">
          <w:rPr>
            <w:rStyle w:val="Hyperlink"/>
            <w:noProof/>
          </w:rPr>
          <w:fldChar w:fldCharType="end"/>
        </w:r>
      </w:ins>
    </w:p>
    <w:p w14:paraId="08824252" w14:textId="179591DB" w:rsidR="00A17FA5" w:rsidRDefault="00A17FA5">
      <w:pPr>
        <w:pStyle w:val="TableofFigures"/>
        <w:tabs>
          <w:tab w:val="right" w:leader="dot" w:pos="8777"/>
        </w:tabs>
        <w:rPr>
          <w:ins w:id="4181" w:author="phuong vu" w:date="2018-11-30T22:44:00Z"/>
          <w:rFonts w:asciiTheme="minorHAnsi" w:eastAsiaTheme="minorEastAsia" w:hAnsiTheme="minorHAnsi" w:cstheme="minorBidi"/>
          <w:noProof/>
          <w:sz w:val="22"/>
          <w:szCs w:val="22"/>
          <w:lang w:val="en-US"/>
        </w:rPr>
      </w:pPr>
      <w:ins w:id="418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w:t>
        </w:r>
        <w:r w:rsidRPr="00F01337">
          <w:rPr>
            <w:rStyle w:val="Hyperlink"/>
            <w:noProof/>
            <w:lang w:val="en-US"/>
          </w:rPr>
          <w:t xml:space="preserve"> Các thành phần giao diện xem danh sách đơn hàng theo trạng thái</w:t>
        </w:r>
        <w:r>
          <w:rPr>
            <w:noProof/>
            <w:webHidden/>
          </w:rPr>
          <w:tab/>
        </w:r>
        <w:r>
          <w:rPr>
            <w:noProof/>
            <w:webHidden/>
          </w:rPr>
          <w:fldChar w:fldCharType="begin"/>
        </w:r>
        <w:r>
          <w:rPr>
            <w:noProof/>
            <w:webHidden/>
          </w:rPr>
          <w:instrText xml:space="preserve"> PAGEREF _Toc531381610 \h </w:instrText>
        </w:r>
        <w:r>
          <w:rPr>
            <w:noProof/>
            <w:webHidden/>
          </w:rPr>
        </w:r>
      </w:ins>
      <w:r>
        <w:rPr>
          <w:noProof/>
          <w:webHidden/>
        </w:rPr>
        <w:fldChar w:fldCharType="separate"/>
      </w:r>
      <w:ins w:id="4183" w:author="phuong vu" w:date="2018-11-30T22:44:00Z">
        <w:r>
          <w:rPr>
            <w:noProof/>
            <w:webHidden/>
          </w:rPr>
          <w:t>33</w:t>
        </w:r>
        <w:r>
          <w:rPr>
            <w:noProof/>
            <w:webHidden/>
          </w:rPr>
          <w:fldChar w:fldCharType="end"/>
        </w:r>
        <w:r w:rsidRPr="00F01337">
          <w:rPr>
            <w:rStyle w:val="Hyperlink"/>
            <w:noProof/>
          </w:rPr>
          <w:fldChar w:fldCharType="end"/>
        </w:r>
      </w:ins>
    </w:p>
    <w:p w14:paraId="0836FC83" w14:textId="76EE561E" w:rsidR="00A17FA5" w:rsidRDefault="00A17FA5">
      <w:pPr>
        <w:pStyle w:val="TableofFigures"/>
        <w:tabs>
          <w:tab w:val="right" w:leader="dot" w:pos="8777"/>
        </w:tabs>
        <w:rPr>
          <w:ins w:id="4184" w:author="phuong vu" w:date="2018-11-30T22:44:00Z"/>
          <w:rFonts w:asciiTheme="minorHAnsi" w:eastAsiaTheme="minorEastAsia" w:hAnsiTheme="minorHAnsi" w:cstheme="minorBidi"/>
          <w:noProof/>
          <w:sz w:val="22"/>
          <w:szCs w:val="22"/>
          <w:lang w:val="en-US"/>
        </w:rPr>
      </w:pPr>
      <w:ins w:id="418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3.3</w:t>
        </w:r>
        <w:r w:rsidRPr="00F01337">
          <w:rPr>
            <w:rStyle w:val="Hyperlink"/>
            <w:noProof/>
            <w:lang w:val="en-US"/>
          </w:rPr>
          <w:t xml:space="preserve"> Dữ liệu sử dụng xem danh sách đơn hàng theo trạng thái</w:t>
        </w:r>
        <w:r>
          <w:rPr>
            <w:noProof/>
            <w:webHidden/>
          </w:rPr>
          <w:tab/>
        </w:r>
        <w:r>
          <w:rPr>
            <w:noProof/>
            <w:webHidden/>
          </w:rPr>
          <w:fldChar w:fldCharType="begin"/>
        </w:r>
        <w:r>
          <w:rPr>
            <w:noProof/>
            <w:webHidden/>
          </w:rPr>
          <w:instrText xml:space="preserve"> PAGEREF _Toc531381611 \h </w:instrText>
        </w:r>
        <w:r>
          <w:rPr>
            <w:noProof/>
            <w:webHidden/>
          </w:rPr>
        </w:r>
      </w:ins>
      <w:r>
        <w:rPr>
          <w:noProof/>
          <w:webHidden/>
        </w:rPr>
        <w:fldChar w:fldCharType="separate"/>
      </w:r>
      <w:ins w:id="4186" w:author="phuong vu" w:date="2018-11-30T22:44:00Z">
        <w:r>
          <w:rPr>
            <w:noProof/>
            <w:webHidden/>
          </w:rPr>
          <w:t>34</w:t>
        </w:r>
        <w:r>
          <w:rPr>
            <w:noProof/>
            <w:webHidden/>
          </w:rPr>
          <w:fldChar w:fldCharType="end"/>
        </w:r>
        <w:r w:rsidRPr="00F01337">
          <w:rPr>
            <w:rStyle w:val="Hyperlink"/>
            <w:noProof/>
          </w:rPr>
          <w:fldChar w:fldCharType="end"/>
        </w:r>
      </w:ins>
    </w:p>
    <w:p w14:paraId="4081F453" w14:textId="153F54ED" w:rsidR="00A17FA5" w:rsidRDefault="00A17FA5">
      <w:pPr>
        <w:pStyle w:val="TableofFigures"/>
        <w:tabs>
          <w:tab w:val="right" w:leader="dot" w:pos="8777"/>
        </w:tabs>
        <w:rPr>
          <w:ins w:id="4187" w:author="phuong vu" w:date="2018-11-30T22:44:00Z"/>
          <w:rFonts w:asciiTheme="minorHAnsi" w:eastAsiaTheme="minorEastAsia" w:hAnsiTheme="minorHAnsi" w:cstheme="minorBidi"/>
          <w:noProof/>
          <w:sz w:val="22"/>
          <w:szCs w:val="22"/>
          <w:lang w:val="en-US"/>
        </w:rPr>
      </w:pPr>
      <w:ins w:id="418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3.4</w:t>
        </w:r>
        <w:r w:rsidRPr="00F01337">
          <w:rPr>
            <w:rStyle w:val="Hyperlink"/>
            <w:noProof/>
            <w:lang w:val="en-US"/>
          </w:rPr>
          <w:t xml:space="preserve"> Các thành phần giao diện xem chi tiết đơn hàng</w:t>
        </w:r>
        <w:r>
          <w:rPr>
            <w:noProof/>
            <w:webHidden/>
          </w:rPr>
          <w:tab/>
        </w:r>
        <w:r>
          <w:rPr>
            <w:noProof/>
            <w:webHidden/>
          </w:rPr>
          <w:fldChar w:fldCharType="begin"/>
        </w:r>
        <w:r>
          <w:rPr>
            <w:noProof/>
            <w:webHidden/>
          </w:rPr>
          <w:instrText xml:space="preserve"> PAGEREF _Toc531381612 \h </w:instrText>
        </w:r>
        <w:r>
          <w:rPr>
            <w:noProof/>
            <w:webHidden/>
          </w:rPr>
        </w:r>
      </w:ins>
      <w:r>
        <w:rPr>
          <w:noProof/>
          <w:webHidden/>
        </w:rPr>
        <w:fldChar w:fldCharType="separate"/>
      </w:r>
      <w:ins w:id="4189" w:author="phuong vu" w:date="2018-11-30T22:44:00Z">
        <w:r>
          <w:rPr>
            <w:noProof/>
            <w:webHidden/>
          </w:rPr>
          <w:t>36</w:t>
        </w:r>
        <w:r>
          <w:rPr>
            <w:noProof/>
            <w:webHidden/>
          </w:rPr>
          <w:fldChar w:fldCharType="end"/>
        </w:r>
        <w:r w:rsidRPr="00F01337">
          <w:rPr>
            <w:rStyle w:val="Hyperlink"/>
            <w:noProof/>
          </w:rPr>
          <w:fldChar w:fldCharType="end"/>
        </w:r>
      </w:ins>
    </w:p>
    <w:p w14:paraId="5486D99C" w14:textId="13A04D6E" w:rsidR="00A17FA5" w:rsidRDefault="00A17FA5">
      <w:pPr>
        <w:pStyle w:val="TableofFigures"/>
        <w:tabs>
          <w:tab w:val="right" w:leader="dot" w:pos="8777"/>
        </w:tabs>
        <w:rPr>
          <w:ins w:id="4190" w:author="phuong vu" w:date="2018-11-30T22:44:00Z"/>
          <w:rFonts w:asciiTheme="minorHAnsi" w:eastAsiaTheme="minorEastAsia" w:hAnsiTheme="minorHAnsi" w:cstheme="minorBidi"/>
          <w:noProof/>
          <w:sz w:val="22"/>
          <w:szCs w:val="22"/>
          <w:lang w:val="en-US"/>
        </w:rPr>
      </w:pPr>
      <w:ins w:id="419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3.5</w:t>
        </w:r>
        <w:r w:rsidRPr="00F01337">
          <w:rPr>
            <w:rStyle w:val="Hyperlink"/>
            <w:noProof/>
            <w:lang w:val="en-US"/>
          </w:rPr>
          <w:t xml:space="preserve"> Dữ liệu sử dụng xem chi tiết đơn hàng</w:t>
        </w:r>
        <w:r>
          <w:rPr>
            <w:noProof/>
            <w:webHidden/>
          </w:rPr>
          <w:tab/>
        </w:r>
        <w:r>
          <w:rPr>
            <w:noProof/>
            <w:webHidden/>
          </w:rPr>
          <w:fldChar w:fldCharType="begin"/>
        </w:r>
        <w:r>
          <w:rPr>
            <w:noProof/>
            <w:webHidden/>
          </w:rPr>
          <w:instrText xml:space="preserve"> PAGEREF _Toc531381613 \h </w:instrText>
        </w:r>
        <w:r>
          <w:rPr>
            <w:noProof/>
            <w:webHidden/>
          </w:rPr>
        </w:r>
      </w:ins>
      <w:r>
        <w:rPr>
          <w:noProof/>
          <w:webHidden/>
        </w:rPr>
        <w:fldChar w:fldCharType="separate"/>
      </w:r>
      <w:ins w:id="4192" w:author="phuong vu" w:date="2018-11-30T22:44:00Z">
        <w:r>
          <w:rPr>
            <w:noProof/>
            <w:webHidden/>
          </w:rPr>
          <w:t>36</w:t>
        </w:r>
        <w:r>
          <w:rPr>
            <w:noProof/>
            <w:webHidden/>
          </w:rPr>
          <w:fldChar w:fldCharType="end"/>
        </w:r>
        <w:r w:rsidRPr="00F01337">
          <w:rPr>
            <w:rStyle w:val="Hyperlink"/>
            <w:noProof/>
          </w:rPr>
          <w:fldChar w:fldCharType="end"/>
        </w:r>
      </w:ins>
    </w:p>
    <w:p w14:paraId="54571E1F" w14:textId="0B067258" w:rsidR="00A17FA5" w:rsidRDefault="00A17FA5">
      <w:pPr>
        <w:pStyle w:val="TableofFigures"/>
        <w:tabs>
          <w:tab w:val="right" w:leader="dot" w:pos="8777"/>
        </w:tabs>
        <w:rPr>
          <w:ins w:id="4193" w:author="phuong vu" w:date="2018-11-30T22:44:00Z"/>
          <w:rFonts w:asciiTheme="minorHAnsi" w:eastAsiaTheme="minorEastAsia" w:hAnsiTheme="minorHAnsi" w:cstheme="minorBidi"/>
          <w:noProof/>
          <w:sz w:val="22"/>
          <w:szCs w:val="22"/>
          <w:lang w:val="en-US"/>
        </w:rPr>
      </w:pPr>
      <w:ins w:id="419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3.6</w:t>
        </w:r>
        <w:r w:rsidRPr="00F01337">
          <w:rPr>
            <w:rStyle w:val="Hyperlink"/>
            <w:noProof/>
            <w:lang w:val="en-US"/>
          </w:rPr>
          <w:t xml:space="preserve"> Các thành phần giao diện thay đổi trạng thái đơn hàng</w:t>
        </w:r>
        <w:r>
          <w:rPr>
            <w:noProof/>
            <w:webHidden/>
          </w:rPr>
          <w:tab/>
        </w:r>
        <w:r>
          <w:rPr>
            <w:noProof/>
            <w:webHidden/>
          </w:rPr>
          <w:fldChar w:fldCharType="begin"/>
        </w:r>
        <w:r>
          <w:rPr>
            <w:noProof/>
            <w:webHidden/>
          </w:rPr>
          <w:instrText xml:space="preserve"> PAGEREF _Toc531381614 \h </w:instrText>
        </w:r>
        <w:r>
          <w:rPr>
            <w:noProof/>
            <w:webHidden/>
          </w:rPr>
        </w:r>
      </w:ins>
      <w:r>
        <w:rPr>
          <w:noProof/>
          <w:webHidden/>
        </w:rPr>
        <w:fldChar w:fldCharType="separate"/>
      </w:r>
      <w:ins w:id="4195" w:author="phuong vu" w:date="2018-11-30T22:44:00Z">
        <w:r>
          <w:rPr>
            <w:noProof/>
            <w:webHidden/>
          </w:rPr>
          <w:t>38</w:t>
        </w:r>
        <w:r>
          <w:rPr>
            <w:noProof/>
            <w:webHidden/>
          </w:rPr>
          <w:fldChar w:fldCharType="end"/>
        </w:r>
        <w:r w:rsidRPr="00F01337">
          <w:rPr>
            <w:rStyle w:val="Hyperlink"/>
            <w:noProof/>
          </w:rPr>
          <w:fldChar w:fldCharType="end"/>
        </w:r>
      </w:ins>
    </w:p>
    <w:p w14:paraId="2D2B6D0B" w14:textId="7647DFEB" w:rsidR="00A17FA5" w:rsidRDefault="00A17FA5">
      <w:pPr>
        <w:pStyle w:val="TableofFigures"/>
        <w:tabs>
          <w:tab w:val="right" w:leader="dot" w:pos="8777"/>
        </w:tabs>
        <w:rPr>
          <w:ins w:id="4196" w:author="phuong vu" w:date="2018-11-30T22:44:00Z"/>
          <w:rFonts w:asciiTheme="minorHAnsi" w:eastAsiaTheme="minorEastAsia" w:hAnsiTheme="minorHAnsi" w:cstheme="minorBidi"/>
          <w:noProof/>
          <w:sz w:val="22"/>
          <w:szCs w:val="22"/>
          <w:lang w:val="en-US"/>
        </w:rPr>
      </w:pPr>
      <w:ins w:id="419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3.7</w:t>
        </w:r>
        <w:r w:rsidRPr="00F01337">
          <w:rPr>
            <w:rStyle w:val="Hyperlink"/>
            <w:noProof/>
            <w:lang w:val="en-US"/>
          </w:rPr>
          <w:t xml:space="preserve"> Dữ liệu sử dụng thay đổi trạng thái đơn hàng</w:t>
        </w:r>
        <w:r>
          <w:rPr>
            <w:noProof/>
            <w:webHidden/>
          </w:rPr>
          <w:tab/>
        </w:r>
        <w:r>
          <w:rPr>
            <w:noProof/>
            <w:webHidden/>
          </w:rPr>
          <w:fldChar w:fldCharType="begin"/>
        </w:r>
        <w:r>
          <w:rPr>
            <w:noProof/>
            <w:webHidden/>
          </w:rPr>
          <w:instrText xml:space="preserve"> PAGEREF _Toc531381615 \h </w:instrText>
        </w:r>
        <w:r>
          <w:rPr>
            <w:noProof/>
            <w:webHidden/>
          </w:rPr>
        </w:r>
      </w:ins>
      <w:r>
        <w:rPr>
          <w:noProof/>
          <w:webHidden/>
        </w:rPr>
        <w:fldChar w:fldCharType="separate"/>
      </w:r>
      <w:ins w:id="4198" w:author="phuong vu" w:date="2018-11-30T22:44:00Z">
        <w:r>
          <w:rPr>
            <w:noProof/>
            <w:webHidden/>
          </w:rPr>
          <w:t>38</w:t>
        </w:r>
        <w:r>
          <w:rPr>
            <w:noProof/>
            <w:webHidden/>
          </w:rPr>
          <w:fldChar w:fldCharType="end"/>
        </w:r>
        <w:r w:rsidRPr="00F01337">
          <w:rPr>
            <w:rStyle w:val="Hyperlink"/>
            <w:noProof/>
          </w:rPr>
          <w:fldChar w:fldCharType="end"/>
        </w:r>
      </w:ins>
    </w:p>
    <w:p w14:paraId="76031A68" w14:textId="7BD3DA34" w:rsidR="00A17FA5" w:rsidRDefault="00A17FA5">
      <w:pPr>
        <w:pStyle w:val="TableofFigures"/>
        <w:tabs>
          <w:tab w:val="right" w:leader="dot" w:pos="8777"/>
        </w:tabs>
        <w:rPr>
          <w:ins w:id="4199" w:author="phuong vu" w:date="2018-11-30T22:44:00Z"/>
          <w:rFonts w:asciiTheme="minorHAnsi" w:eastAsiaTheme="minorEastAsia" w:hAnsiTheme="minorHAnsi" w:cstheme="minorBidi"/>
          <w:noProof/>
          <w:sz w:val="22"/>
          <w:szCs w:val="22"/>
          <w:lang w:val="en-US"/>
        </w:rPr>
      </w:pPr>
      <w:ins w:id="420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3.8</w:t>
        </w:r>
        <w:r w:rsidRPr="00F01337">
          <w:rPr>
            <w:rStyle w:val="Hyperlink"/>
            <w:noProof/>
            <w:lang w:val="en-US"/>
          </w:rPr>
          <w:t xml:space="preserve"> Các thành phần giao diện tạo hóa đơn đơn hàng</w:t>
        </w:r>
        <w:r>
          <w:rPr>
            <w:noProof/>
            <w:webHidden/>
          </w:rPr>
          <w:tab/>
        </w:r>
        <w:r>
          <w:rPr>
            <w:noProof/>
            <w:webHidden/>
          </w:rPr>
          <w:fldChar w:fldCharType="begin"/>
        </w:r>
        <w:r>
          <w:rPr>
            <w:noProof/>
            <w:webHidden/>
          </w:rPr>
          <w:instrText xml:space="preserve"> PAGEREF _Toc531381616 \h </w:instrText>
        </w:r>
        <w:r>
          <w:rPr>
            <w:noProof/>
            <w:webHidden/>
          </w:rPr>
        </w:r>
      </w:ins>
      <w:r>
        <w:rPr>
          <w:noProof/>
          <w:webHidden/>
        </w:rPr>
        <w:fldChar w:fldCharType="separate"/>
      </w:r>
      <w:ins w:id="4201" w:author="phuong vu" w:date="2018-11-30T22:44:00Z">
        <w:r>
          <w:rPr>
            <w:noProof/>
            <w:webHidden/>
          </w:rPr>
          <w:t>41</w:t>
        </w:r>
        <w:r>
          <w:rPr>
            <w:noProof/>
            <w:webHidden/>
          </w:rPr>
          <w:fldChar w:fldCharType="end"/>
        </w:r>
        <w:r w:rsidRPr="00F01337">
          <w:rPr>
            <w:rStyle w:val="Hyperlink"/>
            <w:noProof/>
          </w:rPr>
          <w:fldChar w:fldCharType="end"/>
        </w:r>
      </w:ins>
    </w:p>
    <w:p w14:paraId="7018F8B2" w14:textId="3DAD2D09" w:rsidR="00A17FA5" w:rsidRDefault="00A17FA5">
      <w:pPr>
        <w:pStyle w:val="TableofFigures"/>
        <w:tabs>
          <w:tab w:val="right" w:leader="dot" w:pos="8777"/>
        </w:tabs>
        <w:rPr>
          <w:ins w:id="4202" w:author="phuong vu" w:date="2018-11-30T22:44:00Z"/>
          <w:rFonts w:asciiTheme="minorHAnsi" w:eastAsiaTheme="minorEastAsia" w:hAnsiTheme="minorHAnsi" w:cstheme="minorBidi"/>
          <w:noProof/>
          <w:sz w:val="22"/>
          <w:szCs w:val="22"/>
          <w:lang w:val="en-US"/>
        </w:rPr>
      </w:pPr>
      <w:ins w:id="420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3.9</w:t>
        </w:r>
        <w:r w:rsidRPr="00F01337">
          <w:rPr>
            <w:rStyle w:val="Hyperlink"/>
            <w:noProof/>
            <w:lang w:val="en-US"/>
          </w:rPr>
          <w:t xml:space="preserve"> Dữ liệu sử dụng tạo hóa đơn đơn hàng</w:t>
        </w:r>
        <w:r>
          <w:rPr>
            <w:noProof/>
            <w:webHidden/>
          </w:rPr>
          <w:tab/>
        </w:r>
        <w:r>
          <w:rPr>
            <w:noProof/>
            <w:webHidden/>
          </w:rPr>
          <w:fldChar w:fldCharType="begin"/>
        </w:r>
        <w:r>
          <w:rPr>
            <w:noProof/>
            <w:webHidden/>
          </w:rPr>
          <w:instrText xml:space="preserve"> PAGEREF _Toc531381617 \h </w:instrText>
        </w:r>
        <w:r>
          <w:rPr>
            <w:noProof/>
            <w:webHidden/>
          </w:rPr>
        </w:r>
      </w:ins>
      <w:r>
        <w:rPr>
          <w:noProof/>
          <w:webHidden/>
        </w:rPr>
        <w:fldChar w:fldCharType="separate"/>
      </w:r>
      <w:ins w:id="4204" w:author="phuong vu" w:date="2018-11-30T22:44:00Z">
        <w:r>
          <w:rPr>
            <w:noProof/>
            <w:webHidden/>
          </w:rPr>
          <w:t>42</w:t>
        </w:r>
        <w:r>
          <w:rPr>
            <w:noProof/>
            <w:webHidden/>
          </w:rPr>
          <w:fldChar w:fldCharType="end"/>
        </w:r>
        <w:r w:rsidRPr="00F01337">
          <w:rPr>
            <w:rStyle w:val="Hyperlink"/>
            <w:noProof/>
          </w:rPr>
          <w:fldChar w:fldCharType="end"/>
        </w:r>
      </w:ins>
    </w:p>
    <w:p w14:paraId="0909BAAE" w14:textId="15634F4B" w:rsidR="00A17FA5" w:rsidRDefault="00A17FA5">
      <w:pPr>
        <w:pStyle w:val="TableofFigures"/>
        <w:tabs>
          <w:tab w:val="right" w:leader="dot" w:pos="8777"/>
        </w:tabs>
        <w:rPr>
          <w:ins w:id="4205" w:author="phuong vu" w:date="2018-11-30T22:44:00Z"/>
          <w:rFonts w:asciiTheme="minorHAnsi" w:eastAsiaTheme="minorEastAsia" w:hAnsiTheme="minorHAnsi" w:cstheme="minorBidi"/>
          <w:noProof/>
          <w:sz w:val="22"/>
          <w:szCs w:val="22"/>
          <w:lang w:val="en-US"/>
        </w:rPr>
      </w:pPr>
      <w:ins w:id="420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3.10</w:t>
        </w:r>
        <w:r w:rsidRPr="00F01337">
          <w:rPr>
            <w:rStyle w:val="Hyperlink"/>
            <w:noProof/>
            <w:lang w:val="en-US"/>
          </w:rPr>
          <w:t xml:space="preserve"> Các thành phần giao diện cập nhật hóa đơn</w:t>
        </w:r>
        <w:r>
          <w:rPr>
            <w:noProof/>
            <w:webHidden/>
          </w:rPr>
          <w:tab/>
        </w:r>
        <w:r>
          <w:rPr>
            <w:noProof/>
            <w:webHidden/>
          </w:rPr>
          <w:fldChar w:fldCharType="begin"/>
        </w:r>
        <w:r>
          <w:rPr>
            <w:noProof/>
            <w:webHidden/>
          </w:rPr>
          <w:instrText xml:space="preserve"> PAGEREF _Toc531381618 \h </w:instrText>
        </w:r>
        <w:r>
          <w:rPr>
            <w:noProof/>
            <w:webHidden/>
          </w:rPr>
        </w:r>
      </w:ins>
      <w:r>
        <w:rPr>
          <w:noProof/>
          <w:webHidden/>
        </w:rPr>
        <w:fldChar w:fldCharType="separate"/>
      </w:r>
      <w:ins w:id="4207" w:author="phuong vu" w:date="2018-11-30T22:44:00Z">
        <w:r>
          <w:rPr>
            <w:noProof/>
            <w:webHidden/>
          </w:rPr>
          <w:t>43</w:t>
        </w:r>
        <w:r>
          <w:rPr>
            <w:noProof/>
            <w:webHidden/>
          </w:rPr>
          <w:fldChar w:fldCharType="end"/>
        </w:r>
        <w:r w:rsidRPr="00F01337">
          <w:rPr>
            <w:rStyle w:val="Hyperlink"/>
            <w:noProof/>
          </w:rPr>
          <w:fldChar w:fldCharType="end"/>
        </w:r>
      </w:ins>
    </w:p>
    <w:p w14:paraId="554B5BFC" w14:textId="072F0F3D" w:rsidR="00A17FA5" w:rsidRDefault="00A17FA5">
      <w:pPr>
        <w:pStyle w:val="TableofFigures"/>
        <w:tabs>
          <w:tab w:val="right" w:leader="dot" w:pos="8777"/>
        </w:tabs>
        <w:rPr>
          <w:ins w:id="4208" w:author="phuong vu" w:date="2018-11-30T22:44:00Z"/>
          <w:rFonts w:asciiTheme="minorHAnsi" w:eastAsiaTheme="minorEastAsia" w:hAnsiTheme="minorHAnsi" w:cstheme="minorBidi"/>
          <w:noProof/>
          <w:sz w:val="22"/>
          <w:szCs w:val="22"/>
          <w:lang w:val="en-US"/>
        </w:rPr>
      </w:pPr>
      <w:ins w:id="420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"_Toc531381619"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3.11</w:t>
        </w:r>
        <w:r w:rsidRPr="00F01337">
          <w:rPr>
            <w:rStyle w:val="Hyperlink"/>
            <w:noProof/>
            <w:lang w:val="en-US"/>
          </w:rPr>
          <w:t xml:space="preserve"> Dữ liệu sử dụng cập nhật hóa đơn</w:t>
        </w:r>
        <w:r>
          <w:rPr>
            <w:noProof/>
            <w:webHidden/>
          </w:rPr>
          <w:tab/>
        </w:r>
        <w:r>
          <w:rPr>
            <w:noProof/>
            <w:webHidden/>
          </w:rPr>
          <w:fldChar w:fldCharType="begin"/>
        </w:r>
        <w:r>
          <w:rPr>
            <w:noProof/>
            <w:webHidden/>
          </w:rPr>
          <w:instrText xml:space="preserve"> PAGEREF _Toc531381619 \h </w:instrText>
        </w:r>
        <w:r>
          <w:rPr>
            <w:noProof/>
            <w:webHidden/>
          </w:rPr>
        </w:r>
      </w:ins>
      <w:r>
        <w:rPr>
          <w:noProof/>
          <w:webHidden/>
        </w:rPr>
        <w:fldChar w:fldCharType="separate"/>
      </w:r>
      <w:ins w:id="4210" w:author="phuong vu" w:date="2018-11-30T22:44:00Z">
        <w:r>
          <w:rPr>
            <w:noProof/>
            <w:webHidden/>
          </w:rPr>
          <w:t>43</w:t>
        </w:r>
        <w:r>
          <w:rPr>
            <w:noProof/>
            <w:webHidden/>
          </w:rPr>
          <w:fldChar w:fldCharType="end"/>
        </w:r>
        <w:r w:rsidRPr="00F01337">
          <w:rPr>
            <w:rStyle w:val="Hyperlink"/>
            <w:noProof/>
          </w:rPr>
          <w:fldChar w:fldCharType="end"/>
        </w:r>
      </w:ins>
    </w:p>
    <w:p w14:paraId="4714A3EB" w14:textId="38C606E1" w:rsidR="00A17FA5" w:rsidRDefault="00A17FA5">
      <w:pPr>
        <w:pStyle w:val="TableofFigures"/>
        <w:tabs>
          <w:tab w:val="right" w:leader="dot" w:pos="8777"/>
        </w:tabs>
        <w:rPr>
          <w:ins w:id="4211" w:author="phuong vu" w:date="2018-11-30T22:44:00Z"/>
          <w:rFonts w:asciiTheme="minorHAnsi" w:eastAsiaTheme="minorEastAsia" w:hAnsiTheme="minorHAnsi" w:cstheme="minorBidi"/>
          <w:noProof/>
          <w:sz w:val="22"/>
          <w:szCs w:val="22"/>
          <w:lang w:val="en-US"/>
        </w:rPr>
      </w:pPr>
      <w:ins w:id="421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3.12</w:t>
        </w:r>
        <w:r w:rsidRPr="00F01337">
          <w:rPr>
            <w:rStyle w:val="Hyperlink"/>
            <w:noProof/>
            <w:lang w:val="en-US"/>
          </w:rPr>
          <w:t xml:space="preserve"> Các thành phần giao diện xem danh sách biên nhận theo trạng thái</w:t>
        </w:r>
        <w:r>
          <w:rPr>
            <w:noProof/>
            <w:webHidden/>
          </w:rPr>
          <w:tab/>
        </w:r>
        <w:r>
          <w:rPr>
            <w:noProof/>
            <w:webHidden/>
          </w:rPr>
          <w:fldChar w:fldCharType="begin"/>
        </w:r>
        <w:r>
          <w:rPr>
            <w:noProof/>
            <w:webHidden/>
          </w:rPr>
          <w:instrText xml:space="preserve"> PAGEREF _Toc531381620 \h </w:instrText>
        </w:r>
        <w:r>
          <w:rPr>
            <w:noProof/>
            <w:webHidden/>
          </w:rPr>
        </w:r>
      </w:ins>
      <w:r>
        <w:rPr>
          <w:noProof/>
          <w:webHidden/>
        </w:rPr>
        <w:fldChar w:fldCharType="separate"/>
      </w:r>
      <w:ins w:id="4213" w:author="phuong vu" w:date="2018-11-30T22:44:00Z">
        <w:r>
          <w:rPr>
            <w:noProof/>
            <w:webHidden/>
          </w:rPr>
          <w:t>45</w:t>
        </w:r>
        <w:r>
          <w:rPr>
            <w:noProof/>
            <w:webHidden/>
          </w:rPr>
          <w:fldChar w:fldCharType="end"/>
        </w:r>
        <w:r w:rsidRPr="00F01337">
          <w:rPr>
            <w:rStyle w:val="Hyperlink"/>
            <w:noProof/>
          </w:rPr>
          <w:fldChar w:fldCharType="end"/>
        </w:r>
      </w:ins>
    </w:p>
    <w:p w14:paraId="7DE1523F" w14:textId="68A196CA" w:rsidR="00A17FA5" w:rsidRDefault="00A17FA5">
      <w:pPr>
        <w:pStyle w:val="TableofFigures"/>
        <w:tabs>
          <w:tab w:val="right" w:leader="dot" w:pos="8777"/>
        </w:tabs>
        <w:rPr>
          <w:ins w:id="4214" w:author="phuong vu" w:date="2018-11-30T22:44:00Z"/>
          <w:rFonts w:asciiTheme="minorHAnsi" w:eastAsiaTheme="minorEastAsia" w:hAnsiTheme="minorHAnsi" w:cstheme="minorBidi"/>
          <w:noProof/>
          <w:sz w:val="22"/>
          <w:szCs w:val="22"/>
          <w:lang w:val="en-US"/>
        </w:rPr>
      </w:pPr>
      <w:ins w:id="421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3.13</w:t>
        </w:r>
        <w:r w:rsidRPr="00F01337">
          <w:rPr>
            <w:rStyle w:val="Hyperlink"/>
            <w:noProof/>
            <w:lang w:val="en-US"/>
          </w:rPr>
          <w:t xml:space="preserve"> Dữ liệu sử dụng xem danh sách biên nhận theo trạng thái</w:t>
        </w:r>
        <w:r>
          <w:rPr>
            <w:noProof/>
            <w:webHidden/>
          </w:rPr>
          <w:tab/>
        </w:r>
        <w:r>
          <w:rPr>
            <w:noProof/>
            <w:webHidden/>
          </w:rPr>
          <w:fldChar w:fldCharType="begin"/>
        </w:r>
        <w:r>
          <w:rPr>
            <w:noProof/>
            <w:webHidden/>
          </w:rPr>
          <w:instrText xml:space="preserve"> PAGEREF _Toc531381621 \h </w:instrText>
        </w:r>
        <w:r>
          <w:rPr>
            <w:noProof/>
            <w:webHidden/>
          </w:rPr>
        </w:r>
      </w:ins>
      <w:r>
        <w:rPr>
          <w:noProof/>
          <w:webHidden/>
        </w:rPr>
        <w:fldChar w:fldCharType="separate"/>
      </w:r>
      <w:ins w:id="4216" w:author="phuong vu" w:date="2018-11-30T22:44:00Z">
        <w:r>
          <w:rPr>
            <w:noProof/>
            <w:webHidden/>
          </w:rPr>
          <w:t>46</w:t>
        </w:r>
        <w:r>
          <w:rPr>
            <w:noProof/>
            <w:webHidden/>
          </w:rPr>
          <w:fldChar w:fldCharType="end"/>
        </w:r>
        <w:r w:rsidRPr="00F01337">
          <w:rPr>
            <w:rStyle w:val="Hyperlink"/>
            <w:noProof/>
          </w:rPr>
          <w:fldChar w:fldCharType="end"/>
        </w:r>
      </w:ins>
    </w:p>
    <w:p w14:paraId="481D3FF6" w14:textId="1F6E60E5" w:rsidR="00A17FA5" w:rsidRDefault="00A17FA5">
      <w:pPr>
        <w:pStyle w:val="TableofFigures"/>
        <w:tabs>
          <w:tab w:val="right" w:leader="dot" w:pos="8777"/>
        </w:tabs>
        <w:rPr>
          <w:ins w:id="4217" w:author="phuong vu" w:date="2018-11-30T22:44:00Z"/>
          <w:rFonts w:asciiTheme="minorHAnsi" w:eastAsiaTheme="minorEastAsia" w:hAnsiTheme="minorHAnsi" w:cstheme="minorBidi"/>
          <w:noProof/>
          <w:sz w:val="22"/>
          <w:szCs w:val="22"/>
          <w:lang w:val="en-US"/>
        </w:rPr>
      </w:pPr>
      <w:ins w:id="421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3.14</w:t>
        </w:r>
        <w:r w:rsidRPr="00F01337">
          <w:rPr>
            <w:rStyle w:val="Hyperlink"/>
            <w:noProof/>
            <w:lang w:val="en-US"/>
          </w:rPr>
          <w:t xml:space="preserve"> Các thành phần giao diện xem chi tiết biên nhận</w:t>
        </w:r>
        <w:r>
          <w:rPr>
            <w:noProof/>
            <w:webHidden/>
          </w:rPr>
          <w:tab/>
        </w:r>
        <w:r>
          <w:rPr>
            <w:noProof/>
            <w:webHidden/>
          </w:rPr>
          <w:fldChar w:fldCharType="begin"/>
        </w:r>
        <w:r>
          <w:rPr>
            <w:noProof/>
            <w:webHidden/>
          </w:rPr>
          <w:instrText xml:space="preserve"> PAGEREF _Toc531381622 \h </w:instrText>
        </w:r>
        <w:r>
          <w:rPr>
            <w:noProof/>
            <w:webHidden/>
          </w:rPr>
        </w:r>
      </w:ins>
      <w:r>
        <w:rPr>
          <w:noProof/>
          <w:webHidden/>
        </w:rPr>
        <w:fldChar w:fldCharType="separate"/>
      </w:r>
      <w:ins w:id="4219" w:author="phuong vu" w:date="2018-11-30T22:44:00Z">
        <w:r>
          <w:rPr>
            <w:noProof/>
            <w:webHidden/>
          </w:rPr>
          <w:t>48</w:t>
        </w:r>
        <w:r>
          <w:rPr>
            <w:noProof/>
            <w:webHidden/>
          </w:rPr>
          <w:fldChar w:fldCharType="end"/>
        </w:r>
        <w:r w:rsidRPr="00F01337">
          <w:rPr>
            <w:rStyle w:val="Hyperlink"/>
            <w:noProof/>
          </w:rPr>
          <w:fldChar w:fldCharType="end"/>
        </w:r>
      </w:ins>
    </w:p>
    <w:p w14:paraId="252B8AA0" w14:textId="7E669B6E" w:rsidR="00A17FA5" w:rsidRDefault="00A17FA5">
      <w:pPr>
        <w:pStyle w:val="TableofFigures"/>
        <w:tabs>
          <w:tab w:val="right" w:leader="dot" w:pos="8777"/>
        </w:tabs>
        <w:rPr>
          <w:ins w:id="4220" w:author="phuong vu" w:date="2018-11-30T22:44:00Z"/>
          <w:rFonts w:asciiTheme="minorHAnsi" w:eastAsiaTheme="minorEastAsia" w:hAnsiTheme="minorHAnsi" w:cstheme="minorBidi"/>
          <w:noProof/>
          <w:sz w:val="22"/>
          <w:szCs w:val="22"/>
          <w:lang w:val="en-US"/>
        </w:rPr>
      </w:pPr>
      <w:ins w:id="422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3.15</w:t>
        </w:r>
        <w:r w:rsidRPr="00F01337">
          <w:rPr>
            <w:rStyle w:val="Hyperlink"/>
            <w:noProof/>
            <w:lang w:val="en-US"/>
          </w:rPr>
          <w:t xml:space="preserve"> Dữ liệu sử dụng xem chi tiết biên nhận</w:t>
        </w:r>
        <w:r>
          <w:rPr>
            <w:noProof/>
            <w:webHidden/>
          </w:rPr>
          <w:tab/>
        </w:r>
        <w:r>
          <w:rPr>
            <w:noProof/>
            <w:webHidden/>
          </w:rPr>
          <w:fldChar w:fldCharType="begin"/>
        </w:r>
        <w:r>
          <w:rPr>
            <w:noProof/>
            <w:webHidden/>
          </w:rPr>
          <w:instrText xml:space="preserve"> PAGEREF _Toc531381623 \h </w:instrText>
        </w:r>
        <w:r>
          <w:rPr>
            <w:noProof/>
            <w:webHidden/>
          </w:rPr>
        </w:r>
      </w:ins>
      <w:r>
        <w:rPr>
          <w:noProof/>
          <w:webHidden/>
        </w:rPr>
        <w:fldChar w:fldCharType="separate"/>
      </w:r>
      <w:ins w:id="4222" w:author="phuong vu" w:date="2018-11-30T22:44:00Z">
        <w:r>
          <w:rPr>
            <w:noProof/>
            <w:webHidden/>
          </w:rPr>
          <w:t>49</w:t>
        </w:r>
        <w:r>
          <w:rPr>
            <w:noProof/>
            <w:webHidden/>
          </w:rPr>
          <w:fldChar w:fldCharType="end"/>
        </w:r>
        <w:r w:rsidRPr="00F01337">
          <w:rPr>
            <w:rStyle w:val="Hyperlink"/>
            <w:noProof/>
          </w:rPr>
          <w:fldChar w:fldCharType="end"/>
        </w:r>
      </w:ins>
    </w:p>
    <w:p w14:paraId="1271CFD4" w14:textId="488C87E1" w:rsidR="00A17FA5" w:rsidRDefault="00A17FA5">
      <w:pPr>
        <w:pStyle w:val="TableofFigures"/>
        <w:tabs>
          <w:tab w:val="right" w:leader="dot" w:pos="8777"/>
        </w:tabs>
        <w:rPr>
          <w:ins w:id="4223" w:author="phuong vu" w:date="2018-11-30T22:44:00Z"/>
          <w:rFonts w:asciiTheme="minorHAnsi" w:eastAsiaTheme="minorEastAsia" w:hAnsiTheme="minorHAnsi" w:cstheme="minorBidi"/>
          <w:noProof/>
          <w:sz w:val="22"/>
          <w:szCs w:val="22"/>
          <w:lang w:val="en-US"/>
        </w:rPr>
      </w:pPr>
      <w:ins w:id="422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3.16</w:t>
        </w:r>
        <w:r w:rsidRPr="00F01337">
          <w:rPr>
            <w:rStyle w:val="Hyperlink"/>
            <w:noProof/>
            <w:lang w:val="en-US"/>
          </w:rPr>
          <w:t xml:space="preserve"> Các thành phần giao diện thay đổi trạng thái biên nhận</w:t>
        </w:r>
        <w:r>
          <w:rPr>
            <w:noProof/>
            <w:webHidden/>
          </w:rPr>
          <w:tab/>
        </w:r>
        <w:r>
          <w:rPr>
            <w:noProof/>
            <w:webHidden/>
          </w:rPr>
          <w:fldChar w:fldCharType="begin"/>
        </w:r>
        <w:r>
          <w:rPr>
            <w:noProof/>
            <w:webHidden/>
          </w:rPr>
          <w:instrText xml:space="preserve"> PAGEREF _Toc531381624 \h </w:instrText>
        </w:r>
        <w:r>
          <w:rPr>
            <w:noProof/>
            <w:webHidden/>
          </w:rPr>
        </w:r>
      </w:ins>
      <w:r>
        <w:rPr>
          <w:noProof/>
          <w:webHidden/>
        </w:rPr>
        <w:fldChar w:fldCharType="separate"/>
      </w:r>
      <w:ins w:id="4225" w:author="phuong vu" w:date="2018-11-30T22:44:00Z">
        <w:r>
          <w:rPr>
            <w:noProof/>
            <w:webHidden/>
          </w:rPr>
          <w:t>51</w:t>
        </w:r>
        <w:r>
          <w:rPr>
            <w:noProof/>
            <w:webHidden/>
          </w:rPr>
          <w:fldChar w:fldCharType="end"/>
        </w:r>
        <w:r w:rsidRPr="00F01337">
          <w:rPr>
            <w:rStyle w:val="Hyperlink"/>
            <w:noProof/>
          </w:rPr>
          <w:fldChar w:fldCharType="end"/>
        </w:r>
      </w:ins>
    </w:p>
    <w:p w14:paraId="333EB83B" w14:textId="73455A2D" w:rsidR="00A17FA5" w:rsidRDefault="00A17FA5">
      <w:pPr>
        <w:pStyle w:val="TableofFigures"/>
        <w:tabs>
          <w:tab w:val="right" w:leader="dot" w:pos="8777"/>
        </w:tabs>
        <w:rPr>
          <w:ins w:id="4226" w:author="phuong vu" w:date="2018-11-30T22:44:00Z"/>
          <w:rFonts w:asciiTheme="minorHAnsi" w:eastAsiaTheme="minorEastAsia" w:hAnsiTheme="minorHAnsi" w:cstheme="minorBidi"/>
          <w:noProof/>
          <w:sz w:val="22"/>
          <w:szCs w:val="22"/>
          <w:lang w:val="en-US"/>
        </w:rPr>
      </w:pPr>
      <w:ins w:id="422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3.17</w:t>
        </w:r>
        <w:r w:rsidRPr="00F01337">
          <w:rPr>
            <w:rStyle w:val="Hyperlink"/>
            <w:noProof/>
            <w:lang w:val="en-US"/>
          </w:rPr>
          <w:t xml:space="preserve"> Dữ liệu sử dụng thay đổi trạng thái biên nhận</w:t>
        </w:r>
        <w:r>
          <w:rPr>
            <w:noProof/>
            <w:webHidden/>
          </w:rPr>
          <w:tab/>
        </w:r>
        <w:r>
          <w:rPr>
            <w:noProof/>
            <w:webHidden/>
          </w:rPr>
          <w:fldChar w:fldCharType="begin"/>
        </w:r>
        <w:r>
          <w:rPr>
            <w:noProof/>
            <w:webHidden/>
          </w:rPr>
          <w:instrText xml:space="preserve"> PAGEREF _Toc531381625 \h </w:instrText>
        </w:r>
        <w:r>
          <w:rPr>
            <w:noProof/>
            <w:webHidden/>
          </w:rPr>
        </w:r>
      </w:ins>
      <w:r>
        <w:rPr>
          <w:noProof/>
          <w:webHidden/>
        </w:rPr>
        <w:fldChar w:fldCharType="separate"/>
      </w:r>
      <w:ins w:id="4228" w:author="phuong vu" w:date="2018-11-30T22:44:00Z">
        <w:r>
          <w:rPr>
            <w:noProof/>
            <w:webHidden/>
          </w:rPr>
          <w:t>51</w:t>
        </w:r>
        <w:r>
          <w:rPr>
            <w:noProof/>
            <w:webHidden/>
          </w:rPr>
          <w:fldChar w:fldCharType="end"/>
        </w:r>
        <w:r w:rsidRPr="00F01337">
          <w:rPr>
            <w:rStyle w:val="Hyperlink"/>
            <w:noProof/>
          </w:rPr>
          <w:fldChar w:fldCharType="end"/>
        </w:r>
      </w:ins>
    </w:p>
    <w:p w14:paraId="082E7C77" w14:textId="01C54332" w:rsidR="00A17FA5" w:rsidRDefault="00A17FA5">
      <w:pPr>
        <w:pStyle w:val="TableofFigures"/>
        <w:tabs>
          <w:tab w:val="right" w:leader="dot" w:pos="8777"/>
        </w:tabs>
        <w:rPr>
          <w:ins w:id="4229" w:author="phuong vu" w:date="2018-11-30T22:44:00Z"/>
          <w:rFonts w:asciiTheme="minorHAnsi" w:eastAsiaTheme="minorEastAsia" w:hAnsiTheme="minorHAnsi" w:cstheme="minorBidi"/>
          <w:noProof/>
          <w:sz w:val="22"/>
          <w:szCs w:val="22"/>
          <w:lang w:val="en-US"/>
        </w:rPr>
      </w:pPr>
      <w:ins w:id="423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3.18</w:t>
        </w:r>
        <w:r w:rsidRPr="00F01337">
          <w:rPr>
            <w:rStyle w:val="Hyperlink"/>
            <w:noProof/>
            <w:lang w:val="en-US"/>
          </w:rPr>
          <w:t xml:space="preserve"> Các thành phần giao diện cập nhật thông tin biên nhận</w:t>
        </w:r>
        <w:r>
          <w:rPr>
            <w:noProof/>
            <w:webHidden/>
          </w:rPr>
          <w:tab/>
        </w:r>
        <w:r>
          <w:rPr>
            <w:noProof/>
            <w:webHidden/>
          </w:rPr>
          <w:fldChar w:fldCharType="begin"/>
        </w:r>
        <w:r>
          <w:rPr>
            <w:noProof/>
            <w:webHidden/>
          </w:rPr>
          <w:instrText xml:space="preserve"> PAGEREF _Toc531381626 \h </w:instrText>
        </w:r>
        <w:r>
          <w:rPr>
            <w:noProof/>
            <w:webHidden/>
          </w:rPr>
        </w:r>
      </w:ins>
      <w:r>
        <w:rPr>
          <w:noProof/>
          <w:webHidden/>
        </w:rPr>
        <w:fldChar w:fldCharType="separate"/>
      </w:r>
      <w:ins w:id="4231" w:author="phuong vu" w:date="2018-11-30T22:44:00Z">
        <w:r>
          <w:rPr>
            <w:noProof/>
            <w:webHidden/>
          </w:rPr>
          <w:t>54</w:t>
        </w:r>
        <w:r>
          <w:rPr>
            <w:noProof/>
            <w:webHidden/>
          </w:rPr>
          <w:fldChar w:fldCharType="end"/>
        </w:r>
        <w:r w:rsidRPr="00F01337">
          <w:rPr>
            <w:rStyle w:val="Hyperlink"/>
            <w:noProof/>
          </w:rPr>
          <w:fldChar w:fldCharType="end"/>
        </w:r>
      </w:ins>
    </w:p>
    <w:p w14:paraId="7A698A37" w14:textId="07CCF125" w:rsidR="00A17FA5" w:rsidRDefault="00A17FA5">
      <w:pPr>
        <w:pStyle w:val="TableofFigures"/>
        <w:tabs>
          <w:tab w:val="right" w:leader="dot" w:pos="8777"/>
        </w:tabs>
        <w:rPr>
          <w:ins w:id="4232" w:author="phuong vu" w:date="2018-11-30T22:44:00Z"/>
          <w:rFonts w:asciiTheme="minorHAnsi" w:eastAsiaTheme="minorEastAsia" w:hAnsiTheme="minorHAnsi" w:cstheme="minorBidi"/>
          <w:noProof/>
          <w:sz w:val="22"/>
          <w:szCs w:val="22"/>
          <w:lang w:val="en-US"/>
        </w:rPr>
      </w:pPr>
      <w:ins w:id="423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3.19</w:t>
        </w:r>
        <w:r w:rsidRPr="00F01337">
          <w:rPr>
            <w:rStyle w:val="Hyperlink"/>
            <w:noProof/>
            <w:lang w:val="en-US"/>
          </w:rPr>
          <w:t xml:space="preserve"> Dữ liệu sử dụng cập nhật thông tin biên nhận</w:t>
        </w:r>
        <w:r>
          <w:rPr>
            <w:noProof/>
            <w:webHidden/>
          </w:rPr>
          <w:tab/>
        </w:r>
        <w:r>
          <w:rPr>
            <w:noProof/>
            <w:webHidden/>
          </w:rPr>
          <w:fldChar w:fldCharType="begin"/>
        </w:r>
        <w:r>
          <w:rPr>
            <w:noProof/>
            <w:webHidden/>
          </w:rPr>
          <w:instrText xml:space="preserve"> PAGEREF _Toc531381627 \h </w:instrText>
        </w:r>
        <w:r>
          <w:rPr>
            <w:noProof/>
            <w:webHidden/>
          </w:rPr>
        </w:r>
      </w:ins>
      <w:r>
        <w:rPr>
          <w:noProof/>
          <w:webHidden/>
        </w:rPr>
        <w:fldChar w:fldCharType="separate"/>
      </w:r>
      <w:ins w:id="4234" w:author="phuong vu" w:date="2018-11-30T22:44:00Z">
        <w:r>
          <w:rPr>
            <w:noProof/>
            <w:webHidden/>
          </w:rPr>
          <w:t>54</w:t>
        </w:r>
        <w:r>
          <w:rPr>
            <w:noProof/>
            <w:webHidden/>
          </w:rPr>
          <w:fldChar w:fldCharType="end"/>
        </w:r>
        <w:r w:rsidRPr="00F01337">
          <w:rPr>
            <w:rStyle w:val="Hyperlink"/>
            <w:noProof/>
          </w:rPr>
          <w:fldChar w:fldCharType="end"/>
        </w:r>
      </w:ins>
    </w:p>
    <w:p w14:paraId="3DE84788" w14:textId="725E28F2" w:rsidR="00A17FA5" w:rsidRDefault="00A17FA5">
      <w:pPr>
        <w:pStyle w:val="TableofFigures"/>
        <w:tabs>
          <w:tab w:val="right" w:leader="dot" w:pos="8777"/>
        </w:tabs>
        <w:rPr>
          <w:ins w:id="4235" w:author="phuong vu" w:date="2018-11-30T22:44:00Z"/>
          <w:rFonts w:asciiTheme="minorHAnsi" w:eastAsiaTheme="minorEastAsia" w:hAnsiTheme="minorHAnsi" w:cstheme="minorBidi"/>
          <w:noProof/>
          <w:sz w:val="22"/>
          <w:szCs w:val="22"/>
          <w:lang w:val="en-US"/>
        </w:rPr>
      </w:pPr>
      <w:ins w:id="4236" w:author="phuong vu" w:date="2018-11-30T22:44:00Z">
        <w:r w:rsidRPr="00F01337">
          <w:rPr>
            <w:rStyle w:val="Hyperlink"/>
            <w:noProof/>
          </w:rPr>
          <w:lastRenderedPageBreak/>
          <w:fldChar w:fldCharType="begin"/>
        </w:r>
        <w:r w:rsidRPr="00F01337">
          <w:rPr>
            <w:rStyle w:val="Hyperlink"/>
            <w:noProof/>
          </w:rPr>
          <w:instrText xml:space="preserve"> </w:instrText>
        </w:r>
        <w:r>
          <w:rPr>
            <w:noProof/>
          </w:rPr>
          <w:instrText>HYPERLINK \l "_Toc531381628"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3.20</w:t>
        </w:r>
        <w:r w:rsidRPr="00F01337">
          <w:rPr>
            <w:rStyle w:val="Hyperlink"/>
            <w:noProof/>
            <w:lang w:val="en-US"/>
          </w:rPr>
          <w:t xml:space="preserve"> Các thành phần giao diện quản lí phân công xử lí đơn hàng</w:t>
        </w:r>
        <w:r>
          <w:rPr>
            <w:noProof/>
            <w:webHidden/>
          </w:rPr>
          <w:tab/>
        </w:r>
        <w:r>
          <w:rPr>
            <w:noProof/>
            <w:webHidden/>
          </w:rPr>
          <w:fldChar w:fldCharType="begin"/>
        </w:r>
        <w:r>
          <w:rPr>
            <w:noProof/>
            <w:webHidden/>
          </w:rPr>
          <w:instrText xml:space="preserve"> PAGEREF _Toc531381628 \h </w:instrText>
        </w:r>
        <w:r>
          <w:rPr>
            <w:noProof/>
            <w:webHidden/>
          </w:rPr>
        </w:r>
      </w:ins>
      <w:r>
        <w:rPr>
          <w:noProof/>
          <w:webHidden/>
        </w:rPr>
        <w:fldChar w:fldCharType="separate"/>
      </w:r>
      <w:ins w:id="4237" w:author="phuong vu" w:date="2018-11-30T22:44:00Z">
        <w:r>
          <w:rPr>
            <w:noProof/>
            <w:webHidden/>
          </w:rPr>
          <w:t>57</w:t>
        </w:r>
        <w:r>
          <w:rPr>
            <w:noProof/>
            <w:webHidden/>
          </w:rPr>
          <w:fldChar w:fldCharType="end"/>
        </w:r>
        <w:r w:rsidRPr="00F01337">
          <w:rPr>
            <w:rStyle w:val="Hyperlink"/>
            <w:noProof/>
          </w:rPr>
          <w:fldChar w:fldCharType="end"/>
        </w:r>
      </w:ins>
    </w:p>
    <w:p w14:paraId="130D0772" w14:textId="514F0770" w:rsidR="00A17FA5" w:rsidRDefault="00A17FA5">
      <w:pPr>
        <w:pStyle w:val="TableofFigures"/>
        <w:tabs>
          <w:tab w:val="right" w:leader="dot" w:pos="8777"/>
        </w:tabs>
        <w:rPr>
          <w:ins w:id="4238" w:author="phuong vu" w:date="2018-11-30T22:44:00Z"/>
          <w:rFonts w:asciiTheme="minorHAnsi" w:eastAsiaTheme="minorEastAsia" w:hAnsiTheme="minorHAnsi" w:cstheme="minorBidi"/>
          <w:noProof/>
          <w:sz w:val="22"/>
          <w:szCs w:val="22"/>
          <w:lang w:val="en-US"/>
        </w:rPr>
      </w:pPr>
      <w:ins w:id="423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"_Toc531381629"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3.21</w:t>
        </w:r>
        <w:r w:rsidRPr="00F01337">
          <w:rPr>
            <w:rStyle w:val="Hyperlink"/>
            <w:noProof/>
            <w:lang w:val="en-US"/>
          </w:rPr>
          <w:t xml:space="preserve"> Dữ liệu sử dụng quản lí phân công xử lí đơn hàng</w:t>
        </w:r>
        <w:r>
          <w:rPr>
            <w:noProof/>
            <w:webHidden/>
          </w:rPr>
          <w:tab/>
        </w:r>
        <w:r>
          <w:rPr>
            <w:noProof/>
            <w:webHidden/>
          </w:rPr>
          <w:fldChar w:fldCharType="begin"/>
        </w:r>
        <w:r>
          <w:rPr>
            <w:noProof/>
            <w:webHidden/>
          </w:rPr>
          <w:instrText xml:space="preserve"> PAGEREF _Toc531381629 \h </w:instrText>
        </w:r>
        <w:r>
          <w:rPr>
            <w:noProof/>
            <w:webHidden/>
          </w:rPr>
        </w:r>
      </w:ins>
      <w:r>
        <w:rPr>
          <w:noProof/>
          <w:webHidden/>
        </w:rPr>
        <w:fldChar w:fldCharType="separate"/>
      </w:r>
      <w:ins w:id="4240" w:author="phuong vu" w:date="2018-11-30T22:44:00Z">
        <w:r>
          <w:rPr>
            <w:noProof/>
            <w:webHidden/>
          </w:rPr>
          <w:t>58</w:t>
        </w:r>
        <w:r>
          <w:rPr>
            <w:noProof/>
            <w:webHidden/>
          </w:rPr>
          <w:fldChar w:fldCharType="end"/>
        </w:r>
        <w:r w:rsidRPr="00F01337">
          <w:rPr>
            <w:rStyle w:val="Hyperlink"/>
            <w:noProof/>
          </w:rPr>
          <w:fldChar w:fldCharType="end"/>
        </w:r>
      </w:ins>
    </w:p>
    <w:p w14:paraId="75E36E7D" w14:textId="34D27EE0" w:rsidR="00A17FA5" w:rsidRDefault="00A17FA5">
      <w:pPr>
        <w:pStyle w:val="TableofFigures"/>
        <w:tabs>
          <w:tab w:val="right" w:leader="dot" w:pos="8777"/>
        </w:tabs>
        <w:rPr>
          <w:ins w:id="4241" w:author="phuong vu" w:date="2018-11-30T22:44:00Z"/>
          <w:rFonts w:asciiTheme="minorHAnsi" w:eastAsiaTheme="minorEastAsia" w:hAnsiTheme="minorHAnsi" w:cstheme="minorBidi"/>
          <w:noProof/>
          <w:sz w:val="22"/>
          <w:szCs w:val="22"/>
          <w:lang w:val="en-US"/>
        </w:rPr>
      </w:pPr>
      <w:ins w:id="424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3.22</w:t>
        </w:r>
        <w:r w:rsidRPr="00F01337">
          <w:rPr>
            <w:rStyle w:val="Hyperlink"/>
            <w:noProof/>
            <w:lang w:val="en-US"/>
          </w:rPr>
          <w:t xml:space="preserve"> Các thành phần giao diện quản lí trạng thái máy giặt</w:t>
        </w:r>
        <w:r>
          <w:rPr>
            <w:noProof/>
            <w:webHidden/>
          </w:rPr>
          <w:tab/>
        </w:r>
        <w:r>
          <w:rPr>
            <w:noProof/>
            <w:webHidden/>
          </w:rPr>
          <w:fldChar w:fldCharType="begin"/>
        </w:r>
        <w:r>
          <w:rPr>
            <w:noProof/>
            <w:webHidden/>
          </w:rPr>
          <w:instrText xml:space="preserve"> PAGEREF _Toc531381630 \h </w:instrText>
        </w:r>
        <w:r>
          <w:rPr>
            <w:noProof/>
            <w:webHidden/>
          </w:rPr>
        </w:r>
      </w:ins>
      <w:r>
        <w:rPr>
          <w:noProof/>
          <w:webHidden/>
        </w:rPr>
        <w:fldChar w:fldCharType="separate"/>
      </w:r>
      <w:ins w:id="4243" w:author="phuong vu" w:date="2018-11-30T22:44:00Z">
        <w:r>
          <w:rPr>
            <w:noProof/>
            <w:webHidden/>
          </w:rPr>
          <w:t>60</w:t>
        </w:r>
        <w:r>
          <w:rPr>
            <w:noProof/>
            <w:webHidden/>
          </w:rPr>
          <w:fldChar w:fldCharType="end"/>
        </w:r>
        <w:r w:rsidRPr="00F01337">
          <w:rPr>
            <w:rStyle w:val="Hyperlink"/>
            <w:noProof/>
          </w:rPr>
          <w:fldChar w:fldCharType="end"/>
        </w:r>
      </w:ins>
    </w:p>
    <w:p w14:paraId="31129597" w14:textId="370EBD44" w:rsidR="00A17FA5" w:rsidRDefault="00A17FA5">
      <w:pPr>
        <w:pStyle w:val="TableofFigures"/>
        <w:tabs>
          <w:tab w:val="right" w:leader="dot" w:pos="8777"/>
        </w:tabs>
        <w:rPr>
          <w:ins w:id="4244" w:author="phuong vu" w:date="2018-11-30T22:44:00Z"/>
          <w:rFonts w:asciiTheme="minorHAnsi" w:eastAsiaTheme="minorEastAsia" w:hAnsiTheme="minorHAnsi" w:cstheme="minorBidi"/>
          <w:noProof/>
          <w:sz w:val="22"/>
          <w:szCs w:val="22"/>
          <w:lang w:val="en-US"/>
        </w:rPr>
      </w:pPr>
      <w:ins w:id="424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3.23</w:t>
        </w:r>
        <w:r w:rsidRPr="00F01337">
          <w:rPr>
            <w:rStyle w:val="Hyperlink"/>
            <w:noProof/>
            <w:lang w:val="en-US"/>
          </w:rPr>
          <w:t xml:space="preserve"> Dữ liệu sử dụng quản lí trạng thái máy giặt</w:t>
        </w:r>
        <w:r>
          <w:rPr>
            <w:noProof/>
            <w:webHidden/>
          </w:rPr>
          <w:tab/>
        </w:r>
        <w:r>
          <w:rPr>
            <w:noProof/>
            <w:webHidden/>
          </w:rPr>
          <w:fldChar w:fldCharType="begin"/>
        </w:r>
        <w:r>
          <w:rPr>
            <w:noProof/>
            <w:webHidden/>
          </w:rPr>
          <w:instrText xml:space="preserve"> PAGEREF _Toc531381631 \h </w:instrText>
        </w:r>
        <w:r>
          <w:rPr>
            <w:noProof/>
            <w:webHidden/>
          </w:rPr>
        </w:r>
      </w:ins>
      <w:r>
        <w:rPr>
          <w:noProof/>
          <w:webHidden/>
        </w:rPr>
        <w:fldChar w:fldCharType="separate"/>
      </w:r>
      <w:ins w:id="4246" w:author="phuong vu" w:date="2018-11-30T22:44:00Z">
        <w:r>
          <w:rPr>
            <w:noProof/>
            <w:webHidden/>
          </w:rPr>
          <w:t>60</w:t>
        </w:r>
        <w:r>
          <w:rPr>
            <w:noProof/>
            <w:webHidden/>
          </w:rPr>
          <w:fldChar w:fldCharType="end"/>
        </w:r>
        <w:r w:rsidRPr="00F01337">
          <w:rPr>
            <w:rStyle w:val="Hyperlink"/>
            <w:noProof/>
          </w:rPr>
          <w:fldChar w:fldCharType="end"/>
        </w:r>
      </w:ins>
    </w:p>
    <w:p w14:paraId="31019627" w14:textId="71682A30" w:rsidR="00A17FA5" w:rsidRDefault="00A17FA5">
      <w:pPr>
        <w:pStyle w:val="TableofFigures"/>
        <w:tabs>
          <w:tab w:val="right" w:leader="dot" w:pos="8777"/>
        </w:tabs>
        <w:rPr>
          <w:ins w:id="4247" w:author="phuong vu" w:date="2018-11-30T22:44:00Z"/>
          <w:rFonts w:asciiTheme="minorHAnsi" w:eastAsiaTheme="minorEastAsia" w:hAnsiTheme="minorHAnsi" w:cstheme="minorBidi"/>
          <w:noProof/>
          <w:sz w:val="22"/>
          <w:szCs w:val="22"/>
          <w:lang w:val="en-US"/>
        </w:rPr>
      </w:pPr>
      <w:ins w:id="424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3.24</w:t>
        </w:r>
        <w:r w:rsidRPr="00F01337">
          <w:rPr>
            <w:rStyle w:val="Hyperlink"/>
            <w:noProof/>
            <w:lang w:val="en-US"/>
          </w:rPr>
          <w:t xml:space="preserve"> Các thành phần giao diện tìm kiếm đơn hàng</w:t>
        </w:r>
        <w:r>
          <w:rPr>
            <w:noProof/>
            <w:webHidden/>
          </w:rPr>
          <w:tab/>
        </w:r>
        <w:r>
          <w:rPr>
            <w:noProof/>
            <w:webHidden/>
          </w:rPr>
          <w:fldChar w:fldCharType="begin"/>
        </w:r>
        <w:r>
          <w:rPr>
            <w:noProof/>
            <w:webHidden/>
          </w:rPr>
          <w:instrText xml:space="preserve"> PAGEREF _Toc531381632 \h </w:instrText>
        </w:r>
        <w:r>
          <w:rPr>
            <w:noProof/>
            <w:webHidden/>
          </w:rPr>
        </w:r>
      </w:ins>
      <w:r>
        <w:rPr>
          <w:noProof/>
          <w:webHidden/>
        </w:rPr>
        <w:fldChar w:fldCharType="separate"/>
      </w:r>
      <w:ins w:id="4249" w:author="phuong vu" w:date="2018-11-30T22:44:00Z">
        <w:r>
          <w:rPr>
            <w:noProof/>
            <w:webHidden/>
          </w:rPr>
          <w:t>63</w:t>
        </w:r>
        <w:r>
          <w:rPr>
            <w:noProof/>
            <w:webHidden/>
          </w:rPr>
          <w:fldChar w:fldCharType="end"/>
        </w:r>
        <w:r w:rsidRPr="00F01337">
          <w:rPr>
            <w:rStyle w:val="Hyperlink"/>
            <w:noProof/>
          </w:rPr>
          <w:fldChar w:fldCharType="end"/>
        </w:r>
      </w:ins>
    </w:p>
    <w:p w14:paraId="24EA16E8" w14:textId="1631846E" w:rsidR="00A17FA5" w:rsidRDefault="00A17FA5">
      <w:pPr>
        <w:pStyle w:val="TableofFigures"/>
        <w:tabs>
          <w:tab w:val="right" w:leader="dot" w:pos="8777"/>
        </w:tabs>
        <w:rPr>
          <w:ins w:id="4250" w:author="phuong vu" w:date="2018-11-30T22:44:00Z"/>
          <w:rFonts w:asciiTheme="minorHAnsi" w:eastAsiaTheme="minorEastAsia" w:hAnsiTheme="minorHAnsi" w:cstheme="minorBidi"/>
          <w:noProof/>
          <w:sz w:val="22"/>
          <w:szCs w:val="22"/>
          <w:lang w:val="en-US"/>
        </w:rPr>
      </w:pPr>
      <w:ins w:id="425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3.25</w:t>
        </w:r>
        <w:r w:rsidRPr="00F01337">
          <w:rPr>
            <w:rStyle w:val="Hyperlink"/>
            <w:noProof/>
            <w:lang w:val="en-US"/>
          </w:rPr>
          <w:t xml:space="preserve"> Dữ liệu sử dụng tìm kiếm đơn hàng</w:t>
        </w:r>
        <w:r>
          <w:rPr>
            <w:noProof/>
            <w:webHidden/>
          </w:rPr>
          <w:tab/>
        </w:r>
        <w:r>
          <w:rPr>
            <w:noProof/>
            <w:webHidden/>
          </w:rPr>
          <w:fldChar w:fldCharType="begin"/>
        </w:r>
        <w:r>
          <w:rPr>
            <w:noProof/>
            <w:webHidden/>
          </w:rPr>
          <w:instrText xml:space="preserve"> PAGEREF _Toc531381633 \h </w:instrText>
        </w:r>
        <w:r>
          <w:rPr>
            <w:noProof/>
            <w:webHidden/>
          </w:rPr>
        </w:r>
      </w:ins>
      <w:r>
        <w:rPr>
          <w:noProof/>
          <w:webHidden/>
        </w:rPr>
        <w:fldChar w:fldCharType="separate"/>
      </w:r>
      <w:ins w:id="4252" w:author="phuong vu" w:date="2018-11-30T22:44:00Z">
        <w:r>
          <w:rPr>
            <w:noProof/>
            <w:webHidden/>
          </w:rPr>
          <w:t>63</w:t>
        </w:r>
        <w:r>
          <w:rPr>
            <w:noProof/>
            <w:webHidden/>
          </w:rPr>
          <w:fldChar w:fldCharType="end"/>
        </w:r>
        <w:r w:rsidRPr="00F01337">
          <w:rPr>
            <w:rStyle w:val="Hyperlink"/>
            <w:noProof/>
          </w:rPr>
          <w:fldChar w:fldCharType="end"/>
        </w:r>
      </w:ins>
    </w:p>
    <w:p w14:paraId="437D99B9" w14:textId="53CBB84E" w:rsidR="00A17FA5" w:rsidRDefault="00A17FA5">
      <w:pPr>
        <w:pStyle w:val="TableofFigures"/>
        <w:tabs>
          <w:tab w:val="right" w:leader="dot" w:pos="8777"/>
        </w:tabs>
        <w:rPr>
          <w:ins w:id="4253" w:author="phuong vu" w:date="2018-11-30T22:44:00Z"/>
          <w:rFonts w:asciiTheme="minorHAnsi" w:eastAsiaTheme="minorEastAsia" w:hAnsiTheme="minorHAnsi" w:cstheme="minorBidi"/>
          <w:noProof/>
          <w:sz w:val="22"/>
          <w:szCs w:val="22"/>
          <w:lang w:val="en-US"/>
        </w:rPr>
      </w:pPr>
      <w:ins w:id="425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3.26</w:t>
        </w:r>
        <w:r w:rsidRPr="00F01337">
          <w:rPr>
            <w:rStyle w:val="Hyperlink"/>
            <w:noProof/>
            <w:lang w:val="en-US"/>
          </w:rPr>
          <w:t xml:space="preserve"> Các thành phần giao diện đăng nhập hệ thống</w:t>
        </w:r>
        <w:r>
          <w:rPr>
            <w:noProof/>
            <w:webHidden/>
          </w:rPr>
          <w:tab/>
        </w:r>
        <w:r>
          <w:rPr>
            <w:noProof/>
            <w:webHidden/>
          </w:rPr>
          <w:fldChar w:fldCharType="begin"/>
        </w:r>
        <w:r>
          <w:rPr>
            <w:noProof/>
            <w:webHidden/>
          </w:rPr>
          <w:instrText xml:space="preserve"> PAGEREF _Toc531381634 \h </w:instrText>
        </w:r>
        <w:r>
          <w:rPr>
            <w:noProof/>
            <w:webHidden/>
          </w:rPr>
        </w:r>
      </w:ins>
      <w:r>
        <w:rPr>
          <w:noProof/>
          <w:webHidden/>
        </w:rPr>
        <w:fldChar w:fldCharType="separate"/>
      </w:r>
      <w:ins w:id="4255" w:author="phuong vu" w:date="2018-11-30T22:44:00Z">
        <w:r>
          <w:rPr>
            <w:noProof/>
            <w:webHidden/>
          </w:rPr>
          <w:t>65</w:t>
        </w:r>
        <w:r>
          <w:rPr>
            <w:noProof/>
            <w:webHidden/>
          </w:rPr>
          <w:fldChar w:fldCharType="end"/>
        </w:r>
        <w:r w:rsidRPr="00F01337">
          <w:rPr>
            <w:rStyle w:val="Hyperlink"/>
            <w:noProof/>
          </w:rPr>
          <w:fldChar w:fldCharType="end"/>
        </w:r>
      </w:ins>
    </w:p>
    <w:p w14:paraId="447F2712" w14:textId="21160AD3" w:rsidR="00A17FA5" w:rsidRDefault="00A17FA5">
      <w:pPr>
        <w:pStyle w:val="TableofFigures"/>
        <w:tabs>
          <w:tab w:val="right" w:leader="dot" w:pos="8777"/>
        </w:tabs>
        <w:rPr>
          <w:ins w:id="4256" w:author="phuong vu" w:date="2018-11-30T22:44:00Z"/>
          <w:rFonts w:asciiTheme="minorHAnsi" w:eastAsiaTheme="minorEastAsia" w:hAnsiTheme="minorHAnsi" w:cstheme="minorBidi"/>
          <w:noProof/>
          <w:sz w:val="22"/>
          <w:szCs w:val="22"/>
          <w:lang w:val="en-US"/>
        </w:rPr>
      </w:pPr>
      <w:ins w:id="425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3.27</w:t>
        </w:r>
        <w:r w:rsidRPr="00F01337">
          <w:rPr>
            <w:rStyle w:val="Hyperlink"/>
            <w:noProof/>
            <w:lang w:val="en-US"/>
          </w:rPr>
          <w:t xml:space="preserve"> Dữ liệu sử dụng đăng nhập hệ thống</w:t>
        </w:r>
        <w:r>
          <w:rPr>
            <w:noProof/>
            <w:webHidden/>
          </w:rPr>
          <w:tab/>
        </w:r>
        <w:r>
          <w:rPr>
            <w:noProof/>
            <w:webHidden/>
          </w:rPr>
          <w:fldChar w:fldCharType="begin"/>
        </w:r>
        <w:r>
          <w:rPr>
            <w:noProof/>
            <w:webHidden/>
          </w:rPr>
          <w:instrText xml:space="preserve"> PAGEREF _Toc531381635 \h </w:instrText>
        </w:r>
        <w:r>
          <w:rPr>
            <w:noProof/>
            <w:webHidden/>
          </w:rPr>
        </w:r>
      </w:ins>
      <w:r>
        <w:rPr>
          <w:noProof/>
          <w:webHidden/>
        </w:rPr>
        <w:fldChar w:fldCharType="separate"/>
      </w:r>
      <w:ins w:id="4258" w:author="phuong vu" w:date="2018-11-30T22:44:00Z">
        <w:r>
          <w:rPr>
            <w:noProof/>
            <w:webHidden/>
          </w:rPr>
          <w:t>65</w:t>
        </w:r>
        <w:r>
          <w:rPr>
            <w:noProof/>
            <w:webHidden/>
          </w:rPr>
          <w:fldChar w:fldCharType="end"/>
        </w:r>
        <w:r w:rsidRPr="00F01337">
          <w:rPr>
            <w:rStyle w:val="Hyperlink"/>
            <w:noProof/>
          </w:rPr>
          <w:fldChar w:fldCharType="end"/>
        </w:r>
      </w:ins>
    </w:p>
    <w:p w14:paraId="5D0AC7B6" w14:textId="57E6E9DC" w:rsidR="00A17FA5" w:rsidRDefault="00A17FA5">
      <w:pPr>
        <w:pStyle w:val="TableofFigures"/>
        <w:tabs>
          <w:tab w:val="right" w:leader="dot" w:pos="8777"/>
        </w:tabs>
        <w:rPr>
          <w:ins w:id="4259" w:author="phuong vu" w:date="2018-11-30T22:44:00Z"/>
          <w:rFonts w:asciiTheme="minorHAnsi" w:eastAsiaTheme="minorEastAsia" w:hAnsiTheme="minorHAnsi" w:cstheme="minorBidi"/>
          <w:noProof/>
          <w:sz w:val="22"/>
          <w:szCs w:val="22"/>
          <w:lang w:val="en-US"/>
        </w:rPr>
      </w:pPr>
      <w:ins w:id="426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3.28</w:t>
        </w:r>
        <w:r w:rsidRPr="00F01337">
          <w:rPr>
            <w:rStyle w:val="Hyperlink"/>
            <w:noProof/>
            <w:lang w:val="en-US"/>
          </w:rPr>
          <w:t xml:space="preserve"> Các thành phần giao diện đăng xuất hệ thống</w:t>
        </w:r>
        <w:r>
          <w:rPr>
            <w:noProof/>
            <w:webHidden/>
          </w:rPr>
          <w:tab/>
        </w:r>
        <w:r>
          <w:rPr>
            <w:noProof/>
            <w:webHidden/>
          </w:rPr>
          <w:fldChar w:fldCharType="begin"/>
        </w:r>
        <w:r>
          <w:rPr>
            <w:noProof/>
            <w:webHidden/>
          </w:rPr>
          <w:instrText xml:space="preserve"> PAGEREF _Toc531381636 \h </w:instrText>
        </w:r>
        <w:r>
          <w:rPr>
            <w:noProof/>
            <w:webHidden/>
          </w:rPr>
        </w:r>
      </w:ins>
      <w:r>
        <w:rPr>
          <w:noProof/>
          <w:webHidden/>
        </w:rPr>
        <w:fldChar w:fldCharType="separate"/>
      </w:r>
      <w:ins w:id="4261" w:author="phuong vu" w:date="2018-11-30T22:44:00Z">
        <w:r>
          <w:rPr>
            <w:noProof/>
            <w:webHidden/>
          </w:rPr>
          <w:t>67</w:t>
        </w:r>
        <w:r>
          <w:rPr>
            <w:noProof/>
            <w:webHidden/>
          </w:rPr>
          <w:fldChar w:fldCharType="end"/>
        </w:r>
        <w:r w:rsidRPr="00F01337">
          <w:rPr>
            <w:rStyle w:val="Hyperlink"/>
            <w:noProof/>
          </w:rPr>
          <w:fldChar w:fldCharType="end"/>
        </w:r>
      </w:ins>
    </w:p>
    <w:p w14:paraId="019C79B9" w14:textId="205D8D83" w:rsidR="00A17FA5" w:rsidRDefault="00A17FA5">
      <w:pPr>
        <w:pStyle w:val="TableofFigures"/>
        <w:tabs>
          <w:tab w:val="right" w:leader="dot" w:pos="8777"/>
        </w:tabs>
        <w:rPr>
          <w:ins w:id="4262" w:author="phuong vu" w:date="2018-11-30T22:44:00Z"/>
          <w:rFonts w:asciiTheme="minorHAnsi" w:eastAsiaTheme="minorEastAsia" w:hAnsiTheme="minorHAnsi" w:cstheme="minorBidi"/>
          <w:noProof/>
          <w:sz w:val="22"/>
          <w:szCs w:val="22"/>
          <w:lang w:val="en-US"/>
        </w:rPr>
      </w:pPr>
      <w:ins w:id="426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3.29</w:t>
        </w:r>
        <w:r w:rsidRPr="00F01337">
          <w:rPr>
            <w:rStyle w:val="Hyperlink"/>
            <w:noProof/>
            <w:lang w:val="en-US"/>
          </w:rPr>
          <w:t xml:space="preserve"> Dữ liệu sử dụng đăng xuất hệ thống</w:t>
        </w:r>
        <w:r>
          <w:rPr>
            <w:noProof/>
            <w:webHidden/>
          </w:rPr>
          <w:tab/>
        </w:r>
        <w:r>
          <w:rPr>
            <w:noProof/>
            <w:webHidden/>
          </w:rPr>
          <w:fldChar w:fldCharType="begin"/>
        </w:r>
        <w:r>
          <w:rPr>
            <w:noProof/>
            <w:webHidden/>
          </w:rPr>
          <w:instrText xml:space="preserve"> PAGEREF _Toc531381637 \h </w:instrText>
        </w:r>
        <w:r>
          <w:rPr>
            <w:noProof/>
            <w:webHidden/>
          </w:rPr>
        </w:r>
      </w:ins>
      <w:r>
        <w:rPr>
          <w:noProof/>
          <w:webHidden/>
        </w:rPr>
        <w:fldChar w:fldCharType="separate"/>
      </w:r>
      <w:ins w:id="4264" w:author="phuong vu" w:date="2018-11-30T22:44:00Z">
        <w:r>
          <w:rPr>
            <w:noProof/>
            <w:webHidden/>
          </w:rPr>
          <w:t>67</w:t>
        </w:r>
        <w:r>
          <w:rPr>
            <w:noProof/>
            <w:webHidden/>
          </w:rPr>
          <w:fldChar w:fldCharType="end"/>
        </w:r>
        <w:r w:rsidRPr="00F01337">
          <w:rPr>
            <w:rStyle w:val="Hyperlink"/>
            <w:noProof/>
          </w:rPr>
          <w:fldChar w:fldCharType="end"/>
        </w:r>
      </w:ins>
    </w:p>
    <w:p w14:paraId="6AF65132" w14:textId="6A2E8D06" w:rsidR="00A17FA5" w:rsidRDefault="00A17FA5">
      <w:pPr>
        <w:pStyle w:val="TableofFigures"/>
        <w:tabs>
          <w:tab w:val="right" w:leader="dot" w:pos="8777"/>
        </w:tabs>
        <w:rPr>
          <w:ins w:id="4265" w:author="phuong vu" w:date="2018-11-30T22:44:00Z"/>
          <w:rFonts w:asciiTheme="minorHAnsi" w:eastAsiaTheme="minorEastAsia" w:hAnsiTheme="minorHAnsi" w:cstheme="minorBidi"/>
          <w:noProof/>
          <w:sz w:val="22"/>
          <w:szCs w:val="22"/>
          <w:lang w:val="en-US"/>
        </w:rPr>
      </w:pPr>
      <w:ins w:id="426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 Các chức năng được kiểm thử</w:t>
        </w:r>
        <w:r>
          <w:rPr>
            <w:noProof/>
            <w:webHidden/>
          </w:rPr>
          <w:tab/>
        </w:r>
        <w:r>
          <w:rPr>
            <w:noProof/>
            <w:webHidden/>
          </w:rPr>
          <w:fldChar w:fldCharType="begin"/>
        </w:r>
        <w:r>
          <w:rPr>
            <w:noProof/>
            <w:webHidden/>
          </w:rPr>
          <w:instrText xml:space="preserve"> PAGEREF _Toc531381638 \h </w:instrText>
        </w:r>
        <w:r>
          <w:rPr>
            <w:noProof/>
            <w:webHidden/>
          </w:rPr>
        </w:r>
      </w:ins>
      <w:r>
        <w:rPr>
          <w:noProof/>
          <w:webHidden/>
        </w:rPr>
        <w:fldChar w:fldCharType="separate"/>
      </w:r>
      <w:ins w:id="4267" w:author="phuong vu" w:date="2018-11-30T22:44:00Z">
        <w:r>
          <w:rPr>
            <w:noProof/>
            <w:webHidden/>
          </w:rPr>
          <w:t>68</w:t>
        </w:r>
        <w:r>
          <w:rPr>
            <w:noProof/>
            <w:webHidden/>
          </w:rPr>
          <w:fldChar w:fldCharType="end"/>
        </w:r>
        <w:r w:rsidRPr="00F01337">
          <w:rPr>
            <w:rStyle w:val="Hyperlink"/>
            <w:noProof/>
          </w:rPr>
          <w:fldChar w:fldCharType="end"/>
        </w:r>
      </w:ins>
    </w:p>
    <w:p w14:paraId="0695E4B4" w14:textId="57FEAF3A" w:rsidR="00A17FA5" w:rsidRDefault="00A17FA5">
      <w:pPr>
        <w:pStyle w:val="TableofFigures"/>
        <w:tabs>
          <w:tab w:val="right" w:leader="dot" w:pos="8777"/>
        </w:tabs>
        <w:rPr>
          <w:ins w:id="4268" w:author="phuong vu" w:date="2018-11-30T22:44:00Z"/>
          <w:rFonts w:asciiTheme="minorHAnsi" w:eastAsiaTheme="minorEastAsia" w:hAnsiTheme="minorHAnsi" w:cstheme="minorBidi"/>
          <w:noProof/>
          <w:sz w:val="22"/>
          <w:szCs w:val="22"/>
          <w:lang w:val="en-US"/>
        </w:rPr>
      </w:pPr>
      <w:ins w:id="426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"_Toc531381639"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 Các rủi ro có thể xảy ra khi kiểm thử</w:t>
        </w:r>
        <w:r>
          <w:rPr>
            <w:noProof/>
            <w:webHidden/>
          </w:rPr>
          <w:tab/>
        </w:r>
        <w:r>
          <w:rPr>
            <w:noProof/>
            <w:webHidden/>
          </w:rPr>
          <w:fldChar w:fldCharType="begin"/>
        </w:r>
        <w:r>
          <w:rPr>
            <w:noProof/>
            <w:webHidden/>
          </w:rPr>
          <w:instrText xml:space="preserve"> PAGEREF _Toc531381639 \h </w:instrText>
        </w:r>
        <w:r>
          <w:rPr>
            <w:noProof/>
            <w:webHidden/>
          </w:rPr>
        </w:r>
      </w:ins>
      <w:r>
        <w:rPr>
          <w:noProof/>
          <w:webHidden/>
        </w:rPr>
        <w:fldChar w:fldCharType="separate"/>
      </w:r>
      <w:ins w:id="4270" w:author="phuong vu" w:date="2018-11-30T22:44:00Z">
        <w:r>
          <w:rPr>
            <w:noProof/>
            <w:webHidden/>
          </w:rPr>
          <w:t>69</w:t>
        </w:r>
        <w:r>
          <w:rPr>
            <w:noProof/>
            <w:webHidden/>
          </w:rPr>
          <w:fldChar w:fldCharType="end"/>
        </w:r>
        <w:r w:rsidRPr="00F01337">
          <w:rPr>
            <w:rStyle w:val="Hyperlink"/>
            <w:noProof/>
          </w:rPr>
          <w:fldChar w:fldCharType="end"/>
        </w:r>
      </w:ins>
    </w:p>
    <w:p w14:paraId="3F737DDF" w14:textId="64ABD3E3" w:rsidR="00A17FA5" w:rsidRDefault="00A17FA5">
      <w:pPr>
        <w:pStyle w:val="TableofFigures"/>
        <w:tabs>
          <w:tab w:val="right" w:leader="dot" w:pos="8777"/>
        </w:tabs>
        <w:rPr>
          <w:ins w:id="4271" w:author="phuong vu" w:date="2018-11-30T22:44:00Z"/>
          <w:rFonts w:asciiTheme="minorHAnsi" w:eastAsiaTheme="minorEastAsia" w:hAnsiTheme="minorHAnsi" w:cstheme="minorBidi"/>
          <w:noProof/>
          <w:sz w:val="22"/>
          <w:szCs w:val="22"/>
          <w:lang w:val="en-US"/>
        </w:rPr>
      </w:pPr>
      <w:ins w:id="427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w:t>
        </w:r>
        <w:r w:rsidRPr="00F01337">
          <w:rPr>
            <w:rStyle w:val="Hyperlink"/>
            <w:noProof/>
            <w:lang w:val="en-US"/>
          </w:rPr>
          <w:t xml:space="preserve"> Kiểm thử chức năng danh sách đơn hàng theo trạng thái</w:t>
        </w:r>
        <w:r>
          <w:rPr>
            <w:noProof/>
            <w:webHidden/>
          </w:rPr>
          <w:tab/>
        </w:r>
        <w:r>
          <w:rPr>
            <w:noProof/>
            <w:webHidden/>
          </w:rPr>
          <w:fldChar w:fldCharType="begin"/>
        </w:r>
        <w:r>
          <w:rPr>
            <w:noProof/>
            <w:webHidden/>
          </w:rPr>
          <w:instrText xml:space="preserve"> PAGEREF _Toc531381640 \h </w:instrText>
        </w:r>
        <w:r>
          <w:rPr>
            <w:noProof/>
            <w:webHidden/>
          </w:rPr>
        </w:r>
      </w:ins>
      <w:r>
        <w:rPr>
          <w:noProof/>
          <w:webHidden/>
        </w:rPr>
        <w:fldChar w:fldCharType="separate"/>
      </w:r>
      <w:ins w:id="4273" w:author="phuong vu" w:date="2018-11-30T22:44:00Z">
        <w:r>
          <w:rPr>
            <w:noProof/>
            <w:webHidden/>
          </w:rPr>
          <w:t>70</w:t>
        </w:r>
        <w:r>
          <w:rPr>
            <w:noProof/>
            <w:webHidden/>
          </w:rPr>
          <w:fldChar w:fldCharType="end"/>
        </w:r>
        <w:r w:rsidRPr="00F01337">
          <w:rPr>
            <w:rStyle w:val="Hyperlink"/>
            <w:noProof/>
          </w:rPr>
          <w:fldChar w:fldCharType="end"/>
        </w:r>
      </w:ins>
    </w:p>
    <w:p w14:paraId="4CB09B7E" w14:textId="24BE9216" w:rsidR="00A17FA5" w:rsidRDefault="00A17FA5">
      <w:pPr>
        <w:pStyle w:val="TableofFigures"/>
        <w:tabs>
          <w:tab w:val="right" w:leader="dot" w:pos="8777"/>
        </w:tabs>
        <w:rPr>
          <w:ins w:id="4274" w:author="phuong vu" w:date="2018-11-30T22:44:00Z"/>
          <w:rFonts w:asciiTheme="minorHAnsi" w:eastAsiaTheme="minorEastAsia" w:hAnsiTheme="minorHAnsi" w:cstheme="minorBidi"/>
          <w:noProof/>
          <w:sz w:val="22"/>
          <w:szCs w:val="22"/>
          <w:lang w:val="en-US"/>
        </w:rPr>
      </w:pPr>
      <w:ins w:id="427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w:t>
        </w:r>
        <w:r w:rsidRPr="00F01337">
          <w:rPr>
            <w:rStyle w:val="Hyperlink"/>
            <w:noProof/>
            <w:lang w:val="en-US"/>
          </w:rPr>
          <w:t xml:space="preserve"> Kiểm thử chức năng xem chi tiết đơn hàng</w:t>
        </w:r>
        <w:r>
          <w:rPr>
            <w:noProof/>
            <w:webHidden/>
          </w:rPr>
          <w:tab/>
        </w:r>
        <w:r>
          <w:rPr>
            <w:noProof/>
            <w:webHidden/>
          </w:rPr>
          <w:fldChar w:fldCharType="begin"/>
        </w:r>
        <w:r>
          <w:rPr>
            <w:noProof/>
            <w:webHidden/>
          </w:rPr>
          <w:instrText xml:space="preserve"> PAGEREF _Toc531381641 \h </w:instrText>
        </w:r>
        <w:r>
          <w:rPr>
            <w:noProof/>
            <w:webHidden/>
          </w:rPr>
        </w:r>
      </w:ins>
      <w:r>
        <w:rPr>
          <w:noProof/>
          <w:webHidden/>
        </w:rPr>
        <w:fldChar w:fldCharType="separate"/>
      </w:r>
      <w:ins w:id="4276" w:author="phuong vu" w:date="2018-11-30T22:44:00Z">
        <w:r>
          <w:rPr>
            <w:noProof/>
            <w:webHidden/>
          </w:rPr>
          <w:t>71</w:t>
        </w:r>
        <w:r>
          <w:rPr>
            <w:noProof/>
            <w:webHidden/>
          </w:rPr>
          <w:fldChar w:fldCharType="end"/>
        </w:r>
        <w:r w:rsidRPr="00F01337">
          <w:rPr>
            <w:rStyle w:val="Hyperlink"/>
            <w:noProof/>
          </w:rPr>
          <w:fldChar w:fldCharType="end"/>
        </w:r>
      </w:ins>
    </w:p>
    <w:p w14:paraId="2E4A158E" w14:textId="16F12A85" w:rsidR="00A17FA5" w:rsidRDefault="00A17FA5">
      <w:pPr>
        <w:pStyle w:val="TableofFigures"/>
        <w:tabs>
          <w:tab w:val="right" w:leader="dot" w:pos="8777"/>
        </w:tabs>
        <w:rPr>
          <w:ins w:id="4277" w:author="phuong vu" w:date="2018-11-30T22:44:00Z"/>
          <w:rFonts w:asciiTheme="minorHAnsi" w:eastAsiaTheme="minorEastAsia" w:hAnsiTheme="minorHAnsi" w:cstheme="minorBidi"/>
          <w:noProof/>
          <w:sz w:val="22"/>
          <w:szCs w:val="22"/>
          <w:lang w:val="en-US"/>
        </w:rPr>
      </w:pPr>
      <w:ins w:id="427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4.5</w:t>
        </w:r>
        <w:r w:rsidRPr="00F01337">
          <w:rPr>
            <w:rStyle w:val="Hyperlink"/>
            <w:noProof/>
            <w:lang w:val="en-US"/>
          </w:rPr>
          <w:t xml:space="preserve"> Kiểm thử chức năng thay đổi trạng thái đơn hàng</w:t>
        </w:r>
        <w:r>
          <w:rPr>
            <w:noProof/>
            <w:webHidden/>
          </w:rPr>
          <w:tab/>
        </w:r>
        <w:r>
          <w:rPr>
            <w:noProof/>
            <w:webHidden/>
          </w:rPr>
          <w:fldChar w:fldCharType="begin"/>
        </w:r>
        <w:r>
          <w:rPr>
            <w:noProof/>
            <w:webHidden/>
          </w:rPr>
          <w:instrText xml:space="preserve"> PAGEREF _Toc531381642 \h </w:instrText>
        </w:r>
        <w:r>
          <w:rPr>
            <w:noProof/>
            <w:webHidden/>
          </w:rPr>
        </w:r>
      </w:ins>
      <w:r>
        <w:rPr>
          <w:noProof/>
          <w:webHidden/>
        </w:rPr>
        <w:fldChar w:fldCharType="separate"/>
      </w:r>
      <w:ins w:id="4279" w:author="phuong vu" w:date="2018-11-30T22:44:00Z">
        <w:r>
          <w:rPr>
            <w:noProof/>
            <w:webHidden/>
          </w:rPr>
          <w:t>73</w:t>
        </w:r>
        <w:r>
          <w:rPr>
            <w:noProof/>
            <w:webHidden/>
          </w:rPr>
          <w:fldChar w:fldCharType="end"/>
        </w:r>
        <w:r w:rsidRPr="00F01337">
          <w:rPr>
            <w:rStyle w:val="Hyperlink"/>
            <w:noProof/>
          </w:rPr>
          <w:fldChar w:fldCharType="end"/>
        </w:r>
      </w:ins>
    </w:p>
    <w:p w14:paraId="6B29A7D3" w14:textId="6DECEC73" w:rsidR="00A17FA5" w:rsidRDefault="00A17FA5">
      <w:pPr>
        <w:pStyle w:val="TableofFigures"/>
        <w:tabs>
          <w:tab w:val="right" w:leader="dot" w:pos="8777"/>
        </w:tabs>
        <w:rPr>
          <w:ins w:id="4280" w:author="phuong vu" w:date="2018-11-30T22:44:00Z"/>
          <w:rFonts w:asciiTheme="minorHAnsi" w:eastAsiaTheme="minorEastAsia" w:hAnsiTheme="minorHAnsi" w:cstheme="minorBidi"/>
          <w:noProof/>
          <w:sz w:val="22"/>
          <w:szCs w:val="22"/>
          <w:lang w:val="en-US"/>
        </w:rPr>
      </w:pPr>
      <w:ins w:id="428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4.6</w:t>
        </w:r>
        <w:r w:rsidRPr="00F01337">
          <w:rPr>
            <w:rStyle w:val="Hyperlink"/>
            <w:noProof/>
            <w:lang w:val="en-US"/>
          </w:rPr>
          <w:t xml:space="preserve"> Kiểm thử chức năng tạo hóa đơn đơn hàng</w:t>
        </w:r>
        <w:r>
          <w:rPr>
            <w:noProof/>
            <w:webHidden/>
          </w:rPr>
          <w:tab/>
        </w:r>
        <w:r>
          <w:rPr>
            <w:noProof/>
            <w:webHidden/>
          </w:rPr>
          <w:fldChar w:fldCharType="begin"/>
        </w:r>
        <w:r>
          <w:rPr>
            <w:noProof/>
            <w:webHidden/>
          </w:rPr>
          <w:instrText xml:space="preserve"> PAGEREF _Toc531381643 \h </w:instrText>
        </w:r>
        <w:r>
          <w:rPr>
            <w:noProof/>
            <w:webHidden/>
          </w:rPr>
        </w:r>
      </w:ins>
      <w:r>
        <w:rPr>
          <w:noProof/>
          <w:webHidden/>
        </w:rPr>
        <w:fldChar w:fldCharType="separate"/>
      </w:r>
      <w:ins w:id="4282" w:author="phuong vu" w:date="2018-11-30T22:44:00Z">
        <w:r>
          <w:rPr>
            <w:noProof/>
            <w:webHidden/>
          </w:rPr>
          <w:t>74</w:t>
        </w:r>
        <w:r>
          <w:rPr>
            <w:noProof/>
            <w:webHidden/>
          </w:rPr>
          <w:fldChar w:fldCharType="end"/>
        </w:r>
        <w:r w:rsidRPr="00F01337">
          <w:rPr>
            <w:rStyle w:val="Hyperlink"/>
            <w:noProof/>
          </w:rPr>
          <w:fldChar w:fldCharType="end"/>
        </w:r>
      </w:ins>
    </w:p>
    <w:p w14:paraId="38182F2E" w14:textId="627F70DC" w:rsidR="00A17FA5" w:rsidRDefault="00A17FA5">
      <w:pPr>
        <w:pStyle w:val="TableofFigures"/>
        <w:tabs>
          <w:tab w:val="right" w:leader="dot" w:pos="8777"/>
        </w:tabs>
        <w:rPr>
          <w:ins w:id="4283" w:author="phuong vu" w:date="2018-11-30T22:44:00Z"/>
          <w:rFonts w:asciiTheme="minorHAnsi" w:eastAsiaTheme="minorEastAsia" w:hAnsiTheme="minorHAnsi" w:cstheme="minorBidi"/>
          <w:noProof/>
          <w:sz w:val="22"/>
          <w:szCs w:val="22"/>
          <w:lang w:val="en-US"/>
        </w:rPr>
      </w:pPr>
      <w:ins w:id="428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4.7</w:t>
        </w:r>
        <w:r w:rsidRPr="00F01337">
          <w:rPr>
            <w:rStyle w:val="Hyperlink"/>
            <w:noProof/>
            <w:lang w:val="en-US"/>
          </w:rPr>
          <w:t xml:space="preserve"> Kiểm thử chức năng cập nhật hóa đơn</w:t>
        </w:r>
        <w:r>
          <w:rPr>
            <w:noProof/>
            <w:webHidden/>
          </w:rPr>
          <w:tab/>
        </w:r>
        <w:r>
          <w:rPr>
            <w:noProof/>
            <w:webHidden/>
          </w:rPr>
          <w:fldChar w:fldCharType="begin"/>
        </w:r>
        <w:r>
          <w:rPr>
            <w:noProof/>
            <w:webHidden/>
          </w:rPr>
          <w:instrText xml:space="preserve"> PAGEREF _Toc531381644 \h </w:instrText>
        </w:r>
        <w:r>
          <w:rPr>
            <w:noProof/>
            <w:webHidden/>
          </w:rPr>
        </w:r>
      </w:ins>
      <w:r>
        <w:rPr>
          <w:noProof/>
          <w:webHidden/>
        </w:rPr>
        <w:fldChar w:fldCharType="separate"/>
      </w:r>
      <w:ins w:id="4285" w:author="phuong vu" w:date="2018-11-30T22:44:00Z">
        <w:r>
          <w:rPr>
            <w:noProof/>
            <w:webHidden/>
          </w:rPr>
          <w:t>75</w:t>
        </w:r>
        <w:r>
          <w:rPr>
            <w:noProof/>
            <w:webHidden/>
          </w:rPr>
          <w:fldChar w:fldCharType="end"/>
        </w:r>
        <w:r w:rsidRPr="00F01337">
          <w:rPr>
            <w:rStyle w:val="Hyperlink"/>
            <w:noProof/>
          </w:rPr>
          <w:fldChar w:fldCharType="end"/>
        </w:r>
      </w:ins>
    </w:p>
    <w:p w14:paraId="12D6D659" w14:textId="1893F273" w:rsidR="00A17FA5" w:rsidRDefault="00A17FA5">
      <w:pPr>
        <w:pStyle w:val="TableofFigures"/>
        <w:tabs>
          <w:tab w:val="right" w:leader="dot" w:pos="8777"/>
        </w:tabs>
        <w:rPr>
          <w:ins w:id="4286" w:author="phuong vu" w:date="2018-11-30T22:44:00Z"/>
          <w:rFonts w:asciiTheme="minorHAnsi" w:eastAsiaTheme="minorEastAsia" w:hAnsiTheme="minorHAnsi" w:cstheme="minorBidi"/>
          <w:noProof/>
          <w:sz w:val="22"/>
          <w:szCs w:val="22"/>
          <w:lang w:val="en-US"/>
        </w:rPr>
      </w:pPr>
      <w:ins w:id="428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4.8</w:t>
        </w:r>
        <w:r w:rsidRPr="00F01337">
          <w:rPr>
            <w:rStyle w:val="Hyperlink"/>
            <w:noProof/>
            <w:lang w:val="en-US"/>
          </w:rPr>
          <w:t xml:space="preserve"> Kiểm thử chức năng xem danh sách biên nhận theo trạng thái</w:t>
        </w:r>
        <w:r>
          <w:rPr>
            <w:noProof/>
            <w:webHidden/>
          </w:rPr>
          <w:tab/>
        </w:r>
        <w:r>
          <w:rPr>
            <w:noProof/>
            <w:webHidden/>
          </w:rPr>
          <w:fldChar w:fldCharType="begin"/>
        </w:r>
        <w:r>
          <w:rPr>
            <w:noProof/>
            <w:webHidden/>
          </w:rPr>
          <w:instrText xml:space="preserve"> PAGEREF _Toc531381645 \h </w:instrText>
        </w:r>
        <w:r>
          <w:rPr>
            <w:noProof/>
            <w:webHidden/>
          </w:rPr>
        </w:r>
      </w:ins>
      <w:r>
        <w:rPr>
          <w:noProof/>
          <w:webHidden/>
        </w:rPr>
        <w:fldChar w:fldCharType="separate"/>
      </w:r>
      <w:ins w:id="4288" w:author="phuong vu" w:date="2018-11-30T22:44:00Z">
        <w:r>
          <w:rPr>
            <w:noProof/>
            <w:webHidden/>
          </w:rPr>
          <w:t>77</w:t>
        </w:r>
        <w:r>
          <w:rPr>
            <w:noProof/>
            <w:webHidden/>
          </w:rPr>
          <w:fldChar w:fldCharType="end"/>
        </w:r>
        <w:r w:rsidRPr="00F01337">
          <w:rPr>
            <w:rStyle w:val="Hyperlink"/>
            <w:noProof/>
          </w:rPr>
          <w:fldChar w:fldCharType="end"/>
        </w:r>
      </w:ins>
    </w:p>
    <w:p w14:paraId="56E9D79E" w14:textId="5AD6A49E" w:rsidR="00A17FA5" w:rsidRDefault="00A17FA5">
      <w:pPr>
        <w:pStyle w:val="TableofFigures"/>
        <w:tabs>
          <w:tab w:val="right" w:leader="dot" w:pos="8777"/>
        </w:tabs>
        <w:rPr>
          <w:ins w:id="4289" w:author="phuong vu" w:date="2018-11-30T22:44:00Z"/>
          <w:rFonts w:asciiTheme="minorHAnsi" w:eastAsiaTheme="minorEastAsia" w:hAnsiTheme="minorHAnsi" w:cstheme="minorBidi"/>
          <w:noProof/>
          <w:sz w:val="22"/>
          <w:szCs w:val="22"/>
          <w:lang w:val="en-US"/>
        </w:rPr>
      </w:pPr>
      <w:ins w:id="429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4.9</w:t>
        </w:r>
        <w:r w:rsidRPr="00F01337">
          <w:rPr>
            <w:rStyle w:val="Hyperlink"/>
            <w:noProof/>
            <w:lang w:val="en-US"/>
          </w:rPr>
          <w:t xml:space="preserve"> Kiểm thử chức năng thay đổi trạng thái biên nhận</w:t>
        </w:r>
        <w:r>
          <w:rPr>
            <w:noProof/>
            <w:webHidden/>
          </w:rPr>
          <w:tab/>
        </w:r>
        <w:r>
          <w:rPr>
            <w:noProof/>
            <w:webHidden/>
          </w:rPr>
          <w:fldChar w:fldCharType="begin"/>
        </w:r>
        <w:r>
          <w:rPr>
            <w:noProof/>
            <w:webHidden/>
          </w:rPr>
          <w:instrText xml:space="preserve"> PAGEREF _Toc531381646 \h </w:instrText>
        </w:r>
        <w:r>
          <w:rPr>
            <w:noProof/>
            <w:webHidden/>
          </w:rPr>
        </w:r>
      </w:ins>
      <w:r>
        <w:rPr>
          <w:noProof/>
          <w:webHidden/>
        </w:rPr>
        <w:fldChar w:fldCharType="separate"/>
      </w:r>
      <w:ins w:id="4291" w:author="phuong vu" w:date="2018-11-30T22:44:00Z">
        <w:r>
          <w:rPr>
            <w:noProof/>
            <w:webHidden/>
          </w:rPr>
          <w:t>78</w:t>
        </w:r>
        <w:r>
          <w:rPr>
            <w:noProof/>
            <w:webHidden/>
          </w:rPr>
          <w:fldChar w:fldCharType="end"/>
        </w:r>
        <w:r w:rsidRPr="00F01337">
          <w:rPr>
            <w:rStyle w:val="Hyperlink"/>
            <w:noProof/>
          </w:rPr>
          <w:fldChar w:fldCharType="end"/>
        </w:r>
      </w:ins>
    </w:p>
    <w:p w14:paraId="6401A695" w14:textId="715BEF80" w:rsidR="00A17FA5" w:rsidRDefault="00A17FA5">
      <w:pPr>
        <w:pStyle w:val="TableofFigures"/>
        <w:tabs>
          <w:tab w:val="right" w:leader="dot" w:pos="8777"/>
        </w:tabs>
        <w:rPr>
          <w:ins w:id="4292" w:author="phuong vu" w:date="2018-11-30T22:44:00Z"/>
          <w:rFonts w:asciiTheme="minorHAnsi" w:eastAsiaTheme="minorEastAsia" w:hAnsiTheme="minorHAnsi" w:cstheme="minorBidi"/>
          <w:noProof/>
          <w:sz w:val="22"/>
          <w:szCs w:val="22"/>
          <w:lang w:val="en-US"/>
        </w:rPr>
      </w:pPr>
      <w:ins w:id="429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4.10 Kiểm thử chức năng cập nhật biên nhận</w:t>
        </w:r>
        <w:r>
          <w:rPr>
            <w:noProof/>
            <w:webHidden/>
          </w:rPr>
          <w:tab/>
        </w:r>
        <w:r>
          <w:rPr>
            <w:noProof/>
            <w:webHidden/>
          </w:rPr>
          <w:fldChar w:fldCharType="begin"/>
        </w:r>
        <w:r>
          <w:rPr>
            <w:noProof/>
            <w:webHidden/>
          </w:rPr>
          <w:instrText xml:space="preserve"> PAGEREF _Toc531381647 \h </w:instrText>
        </w:r>
        <w:r>
          <w:rPr>
            <w:noProof/>
            <w:webHidden/>
          </w:rPr>
        </w:r>
      </w:ins>
      <w:r>
        <w:rPr>
          <w:noProof/>
          <w:webHidden/>
        </w:rPr>
        <w:fldChar w:fldCharType="separate"/>
      </w:r>
      <w:ins w:id="4294" w:author="phuong vu" w:date="2018-11-30T22:44:00Z">
        <w:r>
          <w:rPr>
            <w:noProof/>
            <w:webHidden/>
          </w:rPr>
          <w:t>79</w:t>
        </w:r>
        <w:r>
          <w:rPr>
            <w:noProof/>
            <w:webHidden/>
          </w:rPr>
          <w:fldChar w:fldCharType="end"/>
        </w:r>
        <w:r w:rsidRPr="00F01337">
          <w:rPr>
            <w:rStyle w:val="Hyperlink"/>
            <w:noProof/>
          </w:rPr>
          <w:fldChar w:fldCharType="end"/>
        </w:r>
      </w:ins>
    </w:p>
    <w:p w14:paraId="2E608855" w14:textId="4BE1E9CA" w:rsidR="00A17FA5" w:rsidRDefault="00A17FA5">
      <w:pPr>
        <w:pStyle w:val="TableofFigures"/>
        <w:tabs>
          <w:tab w:val="right" w:leader="dot" w:pos="8777"/>
        </w:tabs>
        <w:rPr>
          <w:ins w:id="4295" w:author="phuong vu" w:date="2018-11-30T22:44:00Z"/>
          <w:rFonts w:asciiTheme="minorHAnsi" w:eastAsiaTheme="minorEastAsia" w:hAnsiTheme="minorHAnsi" w:cstheme="minorBidi"/>
          <w:noProof/>
          <w:sz w:val="22"/>
          <w:szCs w:val="22"/>
          <w:lang w:val="en-US"/>
        </w:rPr>
      </w:pPr>
      <w:ins w:id="429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4.11 Kiểm thử chức năng quản lí phân công xử lí đơn hàng</w:t>
        </w:r>
        <w:r>
          <w:rPr>
            <w:noProof/>
            <w:webHidden/>
          </w:rPr>
          <w:tab/>
        </w:r>
        <w:r>
          <w:rPr>
            <w:noProof/>
            <w:webHidden/>
          </w:rPr>
          <w:fldChar w:fldCharType="begin"/>
        </w:r>
        <w:r>
          <w:rPr>
            <w:noProof/>
            <w:webHidden/>
          </w:rPr>
          <w:instrText xml:space="preserve"> PAGEREF _Toc531381648 \h </w:instrText>
        </w:r>
        <w:r>
          <w:rPr>
            <w:noProof/>
            <w:webHidden/>
          </w:rPr>
        </w:r>
      </w:ins>
      <w:r>
        <w:rPr>
          <w:noProof/>
          <w:webHidden/>
        </w:rPr>
        <w:fldChar w:fldCharType="separate"/>
      </w:r>
      <w:ins w:id="4297" w:author="phuong vu" w:date="2018-11-30T22:44:00Z">
        <w:r>
          <w:rPr>
            <w:noProof/>
            <w:webHidden/>
          </w:rPr>
          <w:t>80</w:t>
        </w:r>
        <w:r>
          <w:rPr>
            <w:noProof/>
            <w:webHidden/>
          </w:rPr>
          <w:fldChar w:fldCharType="end"/>
        </w:r>
        <w:r w:rsidRPr="00F01337">
          <w:rPr>
            <w:rStyle w:val="Hyperlink"/>
            <w:noProof/>
          </w:rPr>
          <w:fldChar w:fldCharType="end"/>
        </w:r>
      </w:ins>
    </w:p>
    <w:p w14:paraId="485AF56D" w14:textId="31A01367" w:rsidR="00A17FA5" w:rsidRDefault="00A17FA5">
      <w:pPr>
        <w:pStyle w:val="TableofFigures"/>
        <w:tabs>
          <w:tab w:val="right" w:leader="dot" w:pos="8777"/>
        </w:tabs>
        <w:rPr>
          <w:ins w:id="4298" w:author="phuong vu" w:date="2018-11-30T22:44:00Z"/>
          <w:rFonts w:asciiTheme="minorHAnsi" w:eastAsiaTheme="minorEastAsia" w:hAnsiTheme="minorHAnsi" w:cstheme="minorBidi"/>
          <w:noProof/>
          <w:sz w:val="22"/>
          <w:szCs w:val="22"/>
          <w:lang w:val="en-US"/>
        </w:rPr>
      </w:pPr>
      <w:ins w:id="429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"_Toc531381649"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4.12</w:t>
        </w:r>
        <w:r w:rsidRPr="00F01337">
          <w:rPr>
            <w:rStyle w:val="Hyperlink"/>
            <w:noProof/>
            <w:lang w:val="en-US"/>
          </w:rPr>
          <w:t xml:space="preserve"> Kiểm thử chức năng quản lí trạng thái máy giặt</w:t>
        </w:r>
        <w:r>
          <w:rPr>
            <w:noProof/>
            <w:webHidden/>
          </w:rPr>
          <w:tab/>
        </w:r>
        <w:r>
          <w:rPr>
            <w:noProof/>
            <w:webHidden/>
          </w:rPr>
          <w:fldChar w:fldCharType="begin"/>
        </w:r>
        <w:r>
          <w:rPr>
            <w:noProof/>
            <w:webHidden/>
          </w:rPr>
          <w:instrText xml:space="preserve"> PAGEREF _Toc531381649 \h </w:instrText>
        </w:r>
        <w:r>
          <w:rPr>
            <w:noProof/>
            <w:webHidden/>
          </w:rPr>
        </w:r>
      </w:ins>
      <w:r>
        <w:rPr>
          <w:noProof/>
          <w:webHidden/>
        </w:rPr>
        <w:fldChar w:fldCharType="separate"/>
      </w:r>
      <w:ins w:id="4300" w:author="phuong vu" w:date="2018-11-30T22:44:00Z">
        <w:r>
          <w:rPr>
            <w:noProof/>
            <w:webHidden/>
          </w:rPr>
          <w:t>81</w:t>
        </w:r>
        <w:r>
          <w:rPr>
            <w:noProof/>
            <w:webHidden/>
          </w:rPr>
          <w:fldChar w:fldCharType="end"/>
        </w:r>
        <w:r w:rsidRPr="00F01337">
          <w:rPr>
            <w:rStyle w:val="Hyperlink"/>
            <w:noProof/>
          </w:rPr>
          <w:fldChar w:fldCharType="end"/>
        </w:r>
      </w:ins>
    </w:p>
    <w:p w14:paraId="64863A8D" w14:textId="00AE4065" w:rsidR="00A17FA5" w:rsidRDefault="00A17FA5">
      <w:pPr>
        <w:pStyle w:val="TableofFigures"/>
        <w:tabs>
          <w:tab w:val="right" w:leader="dot" w:pos="8777"/>
        </w:tabs>
        <w:rPr>
          <w:ins w:id="4301" w:author="phuong vu" w:date="2018-11-30T22:44:00Z"/>
          <w:rFonts w:asciiTheme="minorHAnsi" w:eastAsiaTheme="minorEastAsia" w:hAnsiTheme="minorHAnsi" w:cstheme="minorBidi"/>
          <w:noProof/>
          <w:sz w:val="22"/>
          <w:szCs w:val="22"/>
          <w:lang w:val="en-US"/>
        </w:rPr>
      </w:pPr>
      <w:ins w:id="430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4.13</w:t>
        </w:r>
        <w:r w:rsidRPr="00F01337">
          <w:rPr>
            <w:rStyle w:val="Hyperlink"/>
            <w:noProof/>
            <w:lang w:val="en-US"/>
          </w:rPr>
          <w:t xml:space="preserve"> Kiểm thử chức năng tìm kiếm đơn hàng</w:t>
        </w:r>
        <w:r>
          <w:rPr>
            <w:noProof/>
            <w:webHidden/>
          </w:rPr>
          <w:tab/>
        </w:r>
        <w:r>
          <w:rPr>
            <w:noProof/>
            <w:webHidden/>
          </w:rPr>
          <w:fldChar w:fldCharType="begin"/>
        </w:r>
        <w:r>
          <w:rPr>
            <w:noProof/>
            <w:webHidden/>
          </w:rPr>
          <w:instrText xml:space="preserve"> PAGEREF _Toc531381650 \h </w:instrText>
        </w:r>
        <w:r>
          <w:rPr>
            <w:noProof/>
            <w:webHidden/>
          </w:rPr>
        </w:r>
      </w:ins>
      <w:r>
        <w:rPr>
          <w:noProof/>
          <w:webHidden/>
        </w:rPr>
        <w:fldChar w:fldCharType="separate"/>
      </w:r>
      <w:ins w:id="4303" w:author="phuong vu" w:date="2018-11-30T22:44:00Z">
        <w:r>
          <w:rPr>
            <w:noProof/>
            <w:webHidden/>
          </w:rPr>
          <w:t>82</w:t>
        </w:r>
        <w:r>
          <w:rPr>
            <w:noProof/>
            <w:webHidden/>
          </w:rPr>
          <w:fldChar w:fldCharType="end"/>
        </w:r>
        <w:r w:rsidRPr="00F01337">
          <w:rPr>
            <w:rStyle w:val="Hyperlink"/>
            <w:noProof/>
          </w:rPr>
          <w:fldChar w:fldCharType="end"/>
        </w:r>
      </w:ins>
    </w:p>
    <w:p w14:paraId="0C8118E7" w14:textId="4FCF22CA" w:rsidR="00A17FA5" w:rsidRDefault="00A17FA5">
      <w:pPr>
        <w:pStyle w:val="TableofFigures"/>
        <w:tabs>
          <w:tab w:val="right" w:leader="dot" w:pos="8777"/>
        </w:tabs>
        <w:rPr>
          <w:ins w:id="4304" w:author="phuong vu" w:date="2018-11-30T22:44:00Z"/>
          <w:rFonts w:asciiTheme="minorHAnsi" w:eastAsiaTheme="minorEastAsia" w:hAnsiTheme="minorHAnsi" w:cstheme="minorBidi"/>
          <w:noProof/>
          <w:sz w:val="22"/>
          <w:szCs w:val="22"/>
          <w:lang w:val="en-US"/>
        </w:rPr>
      </w:pPr>
      <w:ins w:id="430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4.14</w:t>
        </w:r>
        <w:r w:rsidRPr="00F01337">
          <w:rPr>
            <w:rStyle w:val="Hyperlink"/>
            <w:noProof/>
            <w:lang w:val="en-US"/>
          </w:rPr>
          <w:t xml:space="preserve"> Kiểm thử chức năng đăng nhập, đăng xuất</w:t>
        </w:r>
        <w:r>
          <w:rPr>
            <w:noProof/>
            <w:webHidden/>
          </w:rPr>
          <w:tab/>
        </w:r>
        <w:r>
          <w:rPr>
            <w:noProof/>
            <w:webHidden/>
          </w:rPr>
          <w:fldChar w:fldCharType="begin"/>
        </w:r>
        <w:r>
          <w:rPr>
            <w:noProof/>
            <w:webHidden/>
          </w:rPr>
          <w:instrText xml:space="preserve"> PAGEREF _Toc531381651 \h </w:instrText>
        </w:r>
        <w:r>
          <w:rPr>
            <w:noProof/>
            <w:webHidden/>
          </w:rPr>
        </w:r>
      </w:ins>
      <w:r>
        <w:rPr>
          <w:noProof/>
          <w:webHidden/>
        </w:rPr>
        <w:fldChar w:fldCharType="separate"/>
      </w:r>
      <w:ins w:id="4306" w:author="phuong vu" w:date="2018-11-30T22:44:00Z">
        <w:r>
          <w:rPr>
            <w:noProof/>
            <w:webHidden/>
          </w:rPr>
          <w:t>83</w:t>
        </w:r>
        <w:r>
          <w:rPr>
            <w:noProof/>
            <w:webHidden/>
          </w:rPr>
          <w:fldChar w:fldCharType="end"/>
        </w:r>
        <w:r w:rsidRPr="00F01337">
          <w:rPr>
            <w:rStyle w:val="Hyperlink"/>
            <w:noProof/>
          </w:rPr>
          <w:fldChar w:fldCharType="end"/>
        </w:r>
      </w:ins>
    </w:p>
    <w:p w14:paraId="4FA51C0D" w14:textId="3169AC5F" w:rsidR="00A17FA5" w:rsidRDefault="00A17FA5">
      <w:pPr>
        <w:pStyle w:val="TableofFigures"/>
        <w:tabs>
          <w:tab w:val="right" w:leader="dot" w:pos="8777"/>
        </w:tabs>
        <w:rPr>
          <w:ins w:id="4307" w:author="phuong vu" w:date="2018-11-30T22:44:00Z"/>
          <w:rFonts w:asciiTheme="minorHAnsi" w:eastAsiaTheme="minorEastAsia" w:hAnsiTheme="minorHAnsi" w:cstheme="minorBidi"/>
          <w:noProof/>
          <w:sz w:val="22"/>
          <w:szCs w:val="22"/>
          <w:lang w:val="en-US"/>
        </w:rPr>
      </w:pPr>
      <w:ins w:id="430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4.15 Bảng dữ liệu hóa đơn</w:t>
        </w:r>
        <w:r>
          <w:rPr>
            <w:noProof/>
            <w:webHidden/>
          </w:rPr>
          <w:tab/>
        </w:r>
        <w:r>
          <w:rPr>
            <w:noProof/>
            <w:webHidden/>
          </w:rPr>
          <w:fldChar w:fldCharType="begin"/>
        </w:r>
        <w:r>
          <w:rPr>
            <w:noProof/>
            <w:webHidden/>
          </w:rPr>
          <w:instrText xml:space="preserve"> PAGEREF _Toc531381652 \h </w:instrText>
        </w:r>
        <w:r>
          <w:rPr>
            <w:noProof/>
            <w:webHidden/>
          </w:rPr>
        </w:r>
      </w:ins>
      <w:r>
        <w:rPr>
          <w:noProof/>
          <w:webHidden/>
        </w:rPr>
        <w:fldChar w:fldCharType="separate"/>
      </w:r>
      <w:ins w:id="4309" w:author="phuong vu" w:date="2018-11-30T22:44:00Z">
        <w:r>
          <w:rPr>
            <w:noProof/>
            <w:webHidden/>
          </w:rPr>
          <w:t>85</w:t>
        </w:r>
        <w:r>
          <w:rPr>
            <w:noProof/>
            <w:webHidden/>
          </w:rPr>
          <w:fldChar w:fldCharType="end"/>
        </w:r>
        <w:r w:rsidRPr="00F01337">
          <w:rPr>
            <w:rStyle w:val="Hyperlink"/>
            <w:noProof/>
          </w:rPr>
          <w:fldChar w:fldCharType="end"/>
        </w:r>
      </w:ins>
    </w:p>
    <w:p w14:paraId="0C31F92A" w14:textId="73976D9B" w:rsidR="00A17FA5" w:rsidRDefault="00A17FA5">
      <w:pPr>
        <w:pStyle w:val="TableofFigures"/>
        <w:tabs>
          <w:tab w:val="right" w:leader="dot" w:pos="8777"/>
        </w:tabs>
        <w:rPr>
          <w:ins w:id="4310" w:author="phuong vu" w:date="2018-11-30T22:44:00Z"/>
          <w:rFonts w:asciiTheme="minorHAnsi" w:eastAsiaTheme="minorEastAsia" w:hAnsiTheme="minorHAnsi" w:cstheme="minorBidi"/>
          <w:noProof/>
          <w:sz w:val="22"/>
          <w:szCs w:val="22"/>
          <w:lang w:val="en-US"/>
        </w:rPr>
      </w:pPr>
      <w:ins w:id="431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4.16 Bảng dữ liệu chi tiết hóa đơn</w:t>
        </w:r>
        <w:r>
          <w:rPr>
            <w:noProof/>
            <w:webHidden/>
          </w:rPr>
          <w:tab/>
        </w:r>
        <w:r>
          <w:rPr>
            <w:noProof/>
            <w:webHidden/>
          </w:rPr>
          <w:fldChar w:fldCharType="begin"/>
        </w:r>
        <w:r>
          <w:rPr>
            <w:noProof/>
            <w:webHidden/>
          </w:rPr>
          <w:instrText xml:space="preserve"> PAGEREF _Toc531381653 \h </w:instrText>
        </w:r>
        <w:r>
          <w:rPr>
            <w:noProof/>
            <w:webHidden/>
          </w:rPr>
        </w:r>
      </w:ins>
      <w:r>
        <w:rPr>
          <w:noProof/>
          <w:webHidden/>
        </w:rPr>
        <w:fldChar w:fldCharType="separate"/>
      </w:r>
      <w:ins w:id="4312" w:author="phuong vu" w:date="2018-11-30T22:44:00Z">
        <w:r>
          <w:rPr>
            <w:noProof/>
            <w:webHidden/>
          </w:rPr>
          <w:t>86</w:t>
        </w:r>
        <w:r>
          <w:rPr>
            <w:noProof/>
            <w:webHidden/>
          </w:rPr>
          <w:fldChar w:fldCharType="end"/>
        </w:r>
        <w:r w:rsidRPr="00F01337">
          <w:rPr>
            <w:rStyle w:val="Hyperlink"/>
            <w:noProof/>
          </w:rPr>
          <w:fldChar w:fldCharType="end"/>
        </w:r>
      </w:ins>
    </w:p>
    <w:p w14:paraId="74307CF2" w14:textId="665E58DF" w:rsidR="00A17FA5" w:rsidRDefault="00A17FA5">
      <w:pPr>
        <w:pStyle w:val="TableofFigures"/>
        <w:tabs>
          <w:tab w:val="right" w:leader="dot" w:pos="8777"/>
        </w:tabs>
        <w:rPr>
          <w:ins w:id="4313" w:author="phuong vu" w:date="2018-11-30T22:44:00Z"/>
          <w:rFonts w:asciiTheme="minorHAnsi" w:eastAsiaTheme="minorEastAsia" w:hAnsiTheme="minorHAnsi" w:cstheme="minorBidi"/>
          <w:noProof/>
          <w:sz w:val="22"/>
          <w:szCs w:val="22"/>
          <w:lang w:val="en-US"/>
        </w:rPr>
      </w:pPr>
      <w:ins w:id="431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4.17 Bảng dữ liệu chi nhánh</w:t>
        </w:r>
        <w:r>
          <w:rPr>
            <w:noProof/>
            <w:webHidden/>
          </w:rPr>
          <w:tab/>
        </w:r>
        <w:r>
          <w:rPr>
            <w:noProof/>
            <w:webHidden/>
          </w:rPr>
          <w:fldChar w:fldCharType="begin"/>
        </w:r>
        <w:r>
          <w:rPr>
            <w:noProof/>
            <w:webHidden/>
          </w:rPr>
          <w:instrText xml:space="preserve"> PAGEREF _Toc531381654 \h </w:instrText>
        </w:r>
        <w:r>
          <w:rPr>
            <w:noProof/>
            <w:webHidden/>
          </w:rPr>
        </w:r>
      </w:ins>
      <w:r>
        <w:rPr>
          <w:noProof/>
          <w:webHidden/>
        </w:rPr>
        <w:fldChar w:fldCharType="separate"/>
      </w:r>
      <w:ins w:id="4315" w:author="phuong vu" w:date="2018-11-30T22:44:00Z">
        <w:r>
          <w:rPr>
            <w:noProof/>
            <w:webHidden/>
          </w:rPr>
          <w:t>86</w:t>
        </w:r>
        <w:r>
          <w:rPr>
            <w:noProof/>
            <w:webHidden/>
          </w:rPr>
          <w:fldChar w:fldCharType="end"/>
        </w:r>
        <w:r w:rsidRPr="00F01337">
          <w:rPr>
            <w:rStyle w:val="Hyperlink"/>
            <w:noProof/>
          </w:rPr>
          <w:fldChar w:fldCharType="end"/>
        </w:r>
      </w:ins>
    </w:p>
    <w:p w14:paraId="03365511" w14:textId="670B7E52" w:rsidR="00A17FA5" w:rsidRDefault="00A17FA5">
      <w:pPr>
        <w:pStyle w:val="TableofFigures"/>
        <w:tabs>
          <w:tab w:val="right" w:leader="dot" w:pos="8777"/>
        </w:tabs>
        <w:rPr>
          <w:ins w:id="4316" w:author="phuong vu" w:date="2018-11-30T22:44:00Z"/>
          <w:rFonts w:asciiTheme="minorHAnsi" w:eastAsiaTheme="minorEastAsia" w:hAnsiTheme="minorHAnsi" w:cstheme="minorBidi"/>
          <w:noProof/>
          <w:sz w:val="22"/>
          <w:szCs w:val="22"/>
          <w:lang w:val="en-US"/>
        </w:rPr>
      </w:pPr>
      <w:ins w:id="431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4.18 Bảng dữ liệu màu sắc</w:t>
        </w:r>
        <w:r>
          <w:rPr>
            <w:noProof/>
            <w:webHidden/>
          </w:rPr>
          <w:tab/>
        </w:r>
        <w:r>
          <w:rPr>
            <w:noProof/>
            <w:webHidden/>
          </w:rPr>
          <w:fldChar w:fldCharType="begin"/>
        </w:r>
        <w:r>
          <w:rPr>
            <w:noProof/>
            <w:webHidden/>
          </w:rPr>
          <w:instrText xml:space="preserve"> PAGEREF _Toc531381655 \h </w:instrText>
        </w:r>
        <w:r>
          <w:rPr>
            <w:noProof/>
            <w:webHidden/>
          </w:rPr>
        </w:r>
      </w:ins>
      <w:r>
        <w:rPr>
          <w:noProof/>
          <w:webHidden/>
        </w:rPr>
        <w:fldChar w:fldCharType="separate"/>
      </w:r>
      <w:ins w:id="4318" w:author="phuong vu" w:date="2018-11-30T22:44:00Z">
        <w:r>
          <w:rPr>
            <w:noProof/>
            <w:webHidden/>
          </w:rPr>
          <w:t>86</w:t>
        </w:r>
        <w:r>
          <w:rPr>
            <w:noProof/>
            <w:webHidden/>
          </w:rPr>
          <w:fldChar w:fldCharType="end"/>
        </w:r>
        <w:r w:rsidRPr="00F01337">
          <w:rPr>
            <w:rStyle w:val="Hyperlink"/>
            <w:noProof/>
          </w:rPr>
          <w:fldChar w:fldCharType="end"/>
        </w:r>
      </w:ins>
    </w:p>
    <w:p w14:paraId="566A181C" w14:textId="4C9320A5" w:rsidR="00A17FA5" w:rsidRDefault="00A17FA5">
      <w:pPr>
        <w:pStyle w:val="TableofFigures"/>
        <w:tabs>
          <w:tab w:val="right" w:leader="dot" w:pos="8777"/>
        </w:tabs>
        <w:rPr>
          <w:ins w:id="4319" w:author="phuong vu" w:date="2018-11-30T22:44:00Z"/>
          <w:rFonts w:asciiTheme="minorHAnsi" w:eastAsiaTheme="minorEastAsia" w:hAnsiTheme="minorHAnsi" w:cstheme="minorBidi"/>
          <w:noProof/>
          <w:sz w:val="22"/>
          <w:szCs w:val="22"/>
          <w:lang w:val="en-US"/>
        </w:rPr>
      </w:pPr>
      <w:ins w:id="432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4.19 Bảng dữ liệu nhóm màu</w:t>
        </w:r>
        <w:r>
          <w:rPr>
            <w:noProof/>
            <w:webHidden/>
          </w:rPr>
          <w:tab/>
        </w:r>
        <w:r>
          <w:rPr>
            <w:noProof/>
            <w:webHidden/>
          </w:rPr>
          <w:fldChar w:fldCharType="begin"/>
        </w:r>
        <w:r>
          <w:rPr>
            <w:noProof/>
            <w:webHidden/>
          </w:rPr>
          <w:instrText xml:space="preserve"> PAGEREF _Toc531381656 \h </w:instrText>
        </w:r>
        <w:r>
          <w:rPr>
            <w:noProof/>
            <w:webHidden/>
          </w:rPr>
        </w:r>
      </w:ins>
      <w:r>
        <w:rPr>
          <w:noProof/>
          <w:webHidden/>
        </w:rPr>
        <w:fldChar w:fldCharType="separate"/>
      </w:r>
      <w:ins w:id="4321" w:author="phuong vu" w:date="2018-11-30T22:44:00Z">
        <w:r>
          <w:rPr>
            <w:noProof/>
            <w:webHidden/>
          </w:rPr>
          <w:t>86</w:t>
        </w:r>
        <w:r>
          <w:rPr>
            <w:noProof/>
            <w:webHidden/>
          </w:rPr>
          <w:fldChar w:fldCharType="end"/>
        </w:r>
        <w:r w:rsidRPr="00F01337">
          <w:rPr>
            <w:rStyle w:val="Hyperlink"/>
            <w:noProof/>
          </w:rPr>
          <w:fldChar w:fldCharType="end"/>
        </w:r>
      </w:ins>
    </w:p>
    <w:p w14:paraId="3F2BC716" w14:textId="6D952E1F" w:rsidR="00A17FA5" w:rsidRDefault="00A17FA5">
      <w:pPr>
        <w:pStyle w:val="TableofFigures"/>
        <w:tabs>
          <w:tab w:val="right" w:leader="dot" w:pos="8777"/>
        </w:tabs>
        <w:rPr>
          <w:ins w:id="4322" w:author="phuong vu" w:date="2018-11-30T22:44:00Z"/>
          <w:rFonts w:asciiTheme="minorHAnsi" w:eastAsiaTheme="minorEastAsia" w:hAnsiTheme="minorHAnsi" w:cstheme="minorBidi"/>
          <w:noProof/>
          <w:sz w:val="22"/>
          <w:szCs w:val="22"/>
          <w:lang w:val="en-US"/>
        </w:rPr>
      </w:pPr>
      <w:ins w:id="432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4.20 Bảng dữ liệu khách hàng</w:t>
        </w:r>
        <w:r>
          <w:rPr>
            <w:noProof/>
            <w:webHidden/>
          </w:rPr>
          <w:tab/>
        </w:r>
        <w:r>
          <w:rPr>
            <w:noProof/>
            <w:webHidden/>
          </w:rPr>
          <w:fldChar w:fldCharType="begin"/>
        </w:r>
        <w:r>
          <w:rPr>
            <w:noProof/>
            <w:webHidden/>
          </w:rPr>
          <w:instrText xml:space="preserve"> PAGEREF _Toc531381657 \h </w:instrText>
        </w:r>
        <w:r>
          <w:rPr>
            <w:noProof/>
            <w:webHidden/>
          </w:rPr>
        </w:r>
      </w:ins>
      <w:r>
        <w:rPr>
          <w:noProof/>
          <w:webHidden/>
        </w:rPr>
        <w:fldChar w:fldCharType="separate"/>
      </w:r>
      <w:ins w:id="4324" w:author="phuong vu" w:date="2018-11-30T22:44:00Z">
        <w:r>
          <w:rPr>
            <w:noProof/>
            <w:webHidden/>
          </w:rPr>
          <w:t>87</w:t>
        </w:r>
        <w:r>
          <w:rPr>
            <w:noProof/>
            <w:webHidden/>
          </w:rPr>
          <w:fldChar w:fldCharType="end"/>
        </w:r>
        <w:r w:rsidRPr="00F01337">
          <w:rPr>
            <w:rStyle w:val="Hyperlink"/>
            <w:noProof/>
          </w:rPr>
          <w:fldChar w:fldCharType="end"/>
        </w:r>
      </w:ins>
    </w:p>
    <w:p w14:paraId="0D816A77" w14:textId="5EC5DF06" w:rsidR="00A17FA5" w:rsidRDefault="00A17FA5">
      <w:pPr>
        <w:pStyle w:val="TableofFigures"/>
        <w:tabs>
          <w:tab w:val="right" w:leader="dot" w:pos="8777"/>
        </w:tabs>
        <w:rPr>
          <w:ins w:id="4325" w:author="phuong vu" w:date="2018-11-30T22:44:00Z"/>
          <w:rFonts w:asciiTheme="minorHAnsi" w:eastAsiaTheme="minorEastAsia" w:hAnsiTheme="minorHAnsi" w:cstheme="minorBidi"/>
          <w:noProof/>
          <w:sz w:val="22"/>
          <w:szCs w:val="22"/>
          <w:lang w:val="en-US"/>
        </w:rPr>
      </w:pPr>
      <w:ins w:id="432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4.21</w:t>
        </w:r>
        <w:r w:rsidRPr="00F01337">
          <w:rPr>
            <w:rStyle w:val="Hyperlink"/>
            <w:noProof/>
            <w:lang w:val="en-US"/>
          </w:rPr>
          <w:t xml:space="preserve"> Bảng dữ liệu đơn hàng</w:t>
        </w:r>
        <w:r>
          <w:rPr>
            <w:noProof/>
            <w:webHidden/>
          </w:rPr>
          <w:tab/>
        </w:r>
        <w:r>
          <w:rPr>
            <w:noProof/>
            <w:webHidden/>
          </w:rPr>
          <w:fldChar w:fldCharType="begin"/>
        </w:r>
        <w:r>
          <w:rPr>
            <w:noProof/>
            <w:webHidden/>
          </w:rPr>
          <w:instrText xml:space="preserve"> PAGEREF _Toc531381658 \h </w:instrText>
        </w:r>
        <w:r>
          <w:rPr>
            <w:noProof/>
            <w:webHidden/>
          </w:rPr>
        </w:r>
      </w:ins>
      <w:r>
        <w:rPr>
          <w:noProof/>
          <w:webHidden/>
        </w:rPr>
        <w:fldChar w:fldCharType="separate"/>
      </w:r>
      <w:ins w:id="4327" w:author="phuong vu" w:date="2018-11-30T22:44:00Z">
        <w:r>
          <w:rPr>
            <w:noProof/>
            <w:webHidden/>
          </w:rPr>
          <w:t>88</w:t>
        </w:r>
        <w:r>
          <w:rPr>
            <w:noProof/>
            <w:webHidden/>
          </w:rPr>
          <w:fldChar w:fldCharType="end"/>
        </w:r>
        <w:r w:rsidRPr="00F01337">
          <w:rPr>
            <w:rStyle w:val="Hyperlink"/>
            <w:noProof/>
          </w:rPr>
          <w:fldChar w:fldCharType="end"/>
        </w:r>
      </w:ins>
    </w:p>
    <w:p w14:paraId="38DE180B" w14:textId="7B0D4972" w:rsidR="00A17FA5" w:rsidRDefault="00A17FA5">
      <w:pPr>
        <w:pStyle w:val="TableofFigures"/>
        <w:tabs>
          <w:tab w:val="right" w:leader="dot" w:pos="8777"/>
        </w:tabs>
        <w:rPr>
          <w:ins w:id="4328" w:author="phuong vu" w:date="2018-11-30T22:44:00Z"/>
          <w:rFonts w:asciiTheme="minorHAnsi" w:eastAsiaTheme="minorEastAsia" w:hAnsiTheme="minorHAnsi" w:cstheme="minorBidi"/>
          <w:noProof/>
          <w:sz w:val="22"/>
          <w:szCs w:val="22"/>
          <w:lang w:val="en-US"/>
        </w:rPr>
      </w:pPr>
      <w:ins w:id="432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"_Toc531381659"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4.22 Bảng dữ liệu nh</w:t>
        </w:r>
        <w:r w:rsidRPr="00F01337">
          <w:rPr>
            <w:rStyle w:val="Hyperlink"/>
            <w:noProof/>
            <w:lang w:val="en-US"/>
          </w:rPr>
          <w:t>ã</w:t>
        </w:r>
        <w:r w:rsidRPr="00F01337">
          <w:rPr>
            <w:rStyle w:val="Hyperlink"/>
            <w:noProof/>
          </w:rPr>
          <w:t>n hiệu</w:t>
        </w:r>
        <w:r>
          <w:rPr>
            <w:noProof/>
            <w:webHidden/>
          </w:rPr>
          <w:tab/>
        </w:r>
        <w:r>
          <w:rPr>
            <w:noProof/>
            <w:webHidden/>
          </w:rPr>
          <w:fldChar w:fldCharType="begin"/>
        </w:r>
        <w:r>
          <w:rPr>
            <w:noProof/>
            <w:webHidden/>
          </w:rPr>
          <w:instrText xml:space="preserve"> PAGEREF _Toc531381659 \h </w:instrText>
        </w:r>
        <w:r>
          <w:rPr>
            <w:noProof/>
            <w:webHidden/>
          </w:rPr>
        </w:r>
      </w:ins>
      <w:r>
        <w:rPr>
          <w:noProof/>
          <w:webHidden/>
        </w:rPr>
        <w:fldChar w:fldCharType="separate"/>
      </w:r>
      <w:ins w:id="4330" w:author="phuong vu" w:date="2018-11-30T22:44:00Z">
        <w:r>
          <w:rPr>
            <w:noProof/>
            <w:webHidden/>
          </w:rPr>
          <w:t>88</w:t>
        </w:r>
        <w:r>
          <w:rPr>
            <w:noProof/>
            <w:webHidden/>
          </w:rPr>
          <w:fldChar w:fldCharType="end"/>
        </w:r>
        <w:r w:rsidRPr="00F01337">
          <w:rPr>
            <w:rStyle w:val="Hyperlink"/>
            <w:noProof/>
          </w:rPr>
          <w:fldChar w:fldCharType="end"/>
        </w:r>
      </w:ins>
    </w:p>
    <w:p w14:paraId="3B4D3C68" w14:textId="3BA678FF" w:rsidR="00A17FA5" w:rsidRDefault="00A17FA5">
      <w:pPr>
        <w:pStyle w:val="TableofFigures"/>
        <w:tabs>
          <w:tab w:val="right" w:leader="dot" w:pos="8777"/>
        </w:tabs>
        <w:rPr>
          <w:ins w:id="4331" w:author="phuong vu" w:date="2018-11-30T22:44:00Z"/>
          <w:rFonts w:asciiTheme="minorHAnsi" w:eastAsiaTheme="minorEastAsia" w:hAnsiTheme="minorHAnsi" w:cstheme="minorBidi"/>
          <w:noProof/>
          <w:sz w:val="22"/>
          <w:szCs w:val="22"/>
          <w:lang w:val="en-US"/>
        </w:rPr>
      </w:pPr>
      <w:ins w:id="433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4.23 Bảng dữ liệu chất liệu</w:t>
        </w:r>
        <w:r>
          <w:rPr>
            <w:noProof/>
            <w:webHidden/>
          </w:rPr>
          <w:tab/>
        </w:r>
        <w:r>
          <w:rPr>
            <w:noProof/>
            <w:webHidden/>
          </w:rPr>
          <w:fldChar w:fldCharType="begin"/>
        </w:r>
        <w:r>
          <w:rPr>
            <w:noProof/>
            <w:webHidden/>
          </w:rPr>
          <w:instrText xml:space="preserve"> PAGEREF _Toc531381660 \h </w:instrText>
        </w:r>
        <w:r>
          <w:rPr>
            <w:noProof/>
            <w:webHidden/>
          </w:rPr>
        </w:r>
      </w:ins>
      <w:r>
        <w:rPr>
          <w:noProof/>
          <w:webHidden/>
        </w:rPr>
        <w:fldChar w:fldCharType="separate"/>
      </w:r>
      <w:ins w:id="4333" w:author="phuong vu" w:date="2018-11-30T22:44:00Z">
        <w:r>
          <w:rPr>
            <w:noProof/>
            <w:webHidden/>
          </w:rPr>
          <w:t>88</w:t>
        </w:r>
        <w:r>
          <w:rPr>
            <w:noProof/>
            <w:webHidden/>
          </w:rPr>
          <w:fldChar w:fldCharType="end"/>
        </w:r>
        <w:r w:rsidRPr="00F01337">
          <w:rPr>
            <w:rStyle w:val="Hyperlink"/>
            <w:noProof/>
          </w:rPr>
          <w:fldChar w:fldCharType="end"/>
        </w:r>
      </w:ins>
    </w:p>
    <w:p w14:paraId="1D133687" w14:textId="5F0ABFD8" w:rsidR="00A17FA5" w:rsidRDefault="00A17FA5">
      <w:pPr>
        <w:pStyle w:val="TableofFigures"/>
        <w:tabs>
          <w:tab w:val="right" w:leader="dot" w:pos="8777"/>
        </w:tabs>
        <w:rPr>
          <w:ins w:id="4334" w:author="phuong vu" w:date="2018-11-30T22:44:00Z"/>
          <w:rFonts w:asciiTheme="minorHAnsi" w:eastAsiaTheme="minorEastAsia" w:hAnsiTheme="minorHAnsi" w:cstheme="minorBidi"/>
          <w:noProof/>
          <w:sz w:val="22"/>
          <w:szCs w:val="22"/>
          <w:lang w:val="en-US"/>
        </w:rPr>
      </w:pPr>
      <w:ins w:id="433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4.24 Bảng dữ liệu hình ảnh</w:t>
        </w:r>
        <w:r>
          <w:rPr>
            <w:noProof/>
            <w:webHidden/>
          </w:rPr>
          <w:tab/>
        </w:r>
        <w:r>
          <w:rPr>
            <w:noProof/>
            <w:webHidden/>
          </w:rPr>
          <w:fldChar w:fldCharType="begin"/>
        </w:r>
        <w:r>
          <w:rPr>
            <w:noProof/>
            <w:webHidden/>
          </w:rPr>
          <w:instrText xml:space="preserve"> PAGEREF _Toc531381661 \h </w:instrText>
        </w:r>
        <w:r>
          <w:rPr>
            <w:noProof/>
            <w:webHidden/>
          </w:rPr>
        </w:r>
      </w:ins>
      <w:r>
        <w:rPr>
          <w:noProof/>
          <w:webHidden/>
        </w:rPr>
        <w:fldChar w:fldCharType="separate"/>
      </w:r>
      <w:ins w:id="4336" w:author="phuong vu" w:date="2018-11-30T22:44:00Z">
        <w:r>
          <w:rPr>
            <w:noProof/>
            <w:webHidden/>
          </w:rPr>
          <w:t>88</w:t>
        </w:r>
        <w:r>
          <w:rPr>
            <w:noProof/>
            <w:webHidden/>
          </w:rPr>
          <w:fldChar w:fldCharType="end"/>
        </w:r>
        <w:r w:rsidRPr="00F01337">
          <w:rPr>
            <w:rStyle w:val="Hyperlink"/>
            <w:noProof/>
          </w:rPr>
          <w:fldChar w:fldCharType="end"/>
        </w:r>
      </w:ins>
    </w:p>
    <w:p w14:paraId="051F9D3B" w14:textId="2A1B3D40" w:rsidR="00A17FA5" w:rsidRDefault="00A17FA5">
      <w:pPr>
        <w:pStyle w:val="TableofFigures"/>
        <w:tabs>
          <w:tab w:val="right" w:leader="dot" w:pos="8777"/>
        </w:tabs>
        <w:rPr>
          <w:ins w:id="4337" w:author="phuong vu" w:date="2018-11-30T22:44:00Z"/>
          <w:rFonts w:asciiTheme="minorHAnsi" w:eastAsiaTheme="minorEastAsia" w:hAnsiTheme="minorHAnsi" w:cstheme="minorBidi"/>
          <w:noProof/>
          <w:sz w:val="22"/>
          <w:szCs w:val="22"/>
          <w:lang w:val="en-US"/>
        </w:rPr>
      </w:pPr>
      <w:ins w:id="433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4.25 Bảng dữ liệu chi tiết đơn hàng</w:t>
        </w:r>
        <w:r>
          <w:rPr>
            <w:noProof/>
            <w:webHidden/>
          </w:rPr>
          <w:tab/>
        </w:r>
        <w:r>
          <w:rPr>
            <w:noProof/>
            <w:webHidden/>
          </w:rPr>
          <w:fldChar w:fldCharType="begin"/>
        </w:r>
        <w:r>
          <w:rPr>
            <w:noProof/>
            <w:webHidden/>
          </w:rPr>
          <w:instrText xml:space="preserve"> PAGEREF _Toc531381662 \h </w:instrText>
        </w:r>
        <w:r>
          <w:rPr>
            <w:noProof/>
            <w:webHidden/>
          </w:rPr>
        </w:r>
      </w:ins>
      <w:r>
        <w:rPr>
          <w:noProof/>
          <w:webHidden/>
        </w:rPr>
        <w:fldChar w:fldCharType="separate"/>
      </w:r>
      <w:ins w:id="4339" w:author="phuong vu" w:date="2018-11-30T22:44:00Z">
        <w:r>
          <w:rPr>
            <w:noProof/>
            <w:webHidden/>
          </w:rPr>
          <w:t>89</w:t>
        </w:r>
        <w:r>
          <w:rPr>
            <w:noProof/>
            <w:webHidden/>
          </w:rPr>
          <w:fldChar w:fldCharType="end"/>
        </w:r>
        <w:r w:rsidRPr="00F01337">
          <w:rPr>
            <w:rStyle w:val="Hyperlink"/>
            <w:noProof/>
          </w:rPr>
          <w:fldChar w:fldCharType="end"/>
        </w:r>
      </w:ins>
    </w:p>
    <w:p w14:paraId="28DF9F26" w14:textId="3699A1C1" w:rsidR="00A17FA5" w:rsidRDefault="00A17FA5">
      <w:pPr>
        <w:pStyle w:val="TableofFigures"/>
        <w:tabs>
          <w:tab w:val="right" w:leader="dot" w:pos="8777"/>
        </w:tabs>
        <w:rPr>
          <w:ins w:id="4340" w:author="phuong vu" w:date="2018-11-30T22:44:00Z"/>
          <w:rFonts w:asciiTheme="minorHAnsi" w:eastAsiaTheme="minorEastAsia" w:hAnsiTheme="minorHAnsi" w:cstheme="minorBidi"/>
          <w:noProof/>
          <w:sz w:val="22"/>
          <w:szCs w:val="22"/>
          <w:lang w:val="en-US"/>
        </w:rPr>
      </w:pPr>
      <w:ins w:id="434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4.26 Bảng dữ liệu quần áo</w:t>
        </w:r>
        <w:r>
          <w:rPr>
            <w:noProof/>
            <w:webHidden/>
          </w:rPr>
          <w:tab/>
        </w:r>
        <w:r>
          <w:rPr>
            <w:noProof/>
            <w:webHidden/>
          </w:rPr>
          <w:fldChar w:fldCharType="begin"/>
        </w:r>
        <w:r>
          <w:rPr>
            <w:noProof/>
            <w:webHidden/>
          </w:rPr>
          <w:instrText xml:space="preserve"> PAGEREF _Toc531381663 \h </w:instrText>
        </w:r>
        <w:r>
          <w:rPr>
            <w:noProof/>
            <w:webHidden/>
          </w:rPr>
        </w:r>
      </w:ins>
      <w:r>
        <w:rPr>
          <w:noProof/>
          <w:webHidden/>
        </w:rPr>
        <w:fldChar w:fldCharType="separate"/>
      </w:r>
      <w:ins w:id="4342" w:author="phuong vu" w:date="2018-11-30T22:44:00Z">
        <w:r>
          <w:rPr>
            <w:noProof/>
            <w:webHidden/>
          </w:rPr>
          <w:t>89</w:t>
        </w:r>
        <w:r>
          <w:rPr>
            <w:noProof/>
            <w:webHidden/>
          </w:rPr>
          <w:fldChar w:fldCharType="end"/>
        </w:r>
        <w:r w:rsidRPr="00F01337">
          <w:rPr>
            <w:rStyle w:val="Hyperlink"/>
            <w:noProof/>
          </w:rPr>
          <w:fldChar w:fldCharType="end"/>
        </w:r>
      </w:ins>
    </w:p>
    <w:p w14:paraId="25E94FEB" w14:textId="28CF301E" w:rsidR="00A17FA5" w:rsidRDefault="00A17FA5">
      <w:pPr>
        <w:pStyle w:val="TableofFigures"/>
        <w:tabs>
          <w:tab w:val="right" w:leader="dot" w:pos="8777"/>
        </w:tabs>
        <w:rPr>
          <w:ins w:id="4343" w:author="phuong vu" w:date="2018-11-30T22:44:00Z"/>
          <w:rFonts w:asciiTheme="minorHAnsi" w:eastAsiaTheme="minorEastAsia" w:hAnsiTheme="minorHAnsi" w:cstheme="minorBidi"/>
          <w:noProof/>
          <w:sz w:val="22"/>
          <w:szCs w:val="22"/>
          <w:lang w:val="en-US"/>
        </w:rPr>
      </w:pPr>
      <w:ins w:id="434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4.27 Bảng dữ liệu loại quần áo</w:t>
        </w:r>
        <w:r>
          <w:rPr>
            <w:noProof/>
            <w:webHidden/>
          </w:rPr>
          <w:tab/>
        </w:r>
        <w:r>
          <w:rPr>
            <w:noProof/>
            <w:webHidden/>
          </w:rPr>
          <w:fldChar w:fldCharType="begin"/>
        </w:r>
        <w:r>
          <w:rPr>
            <w:noProof/>
            <w:webHidden/>
          </w:rPr>
          <w:instrText xml:space="preserve"> PAGEREF _Toc531381664 \h </w:instrText>
        </w:r>
        <w:r>
          <w:rPr>
            <w:noProof/>
            <w:webHidden/>
          </w:rPr>
        </w:r>
      </w:ins>
      <w:r>
        <w:rPr>
          <w:noProof/>
          <w:webHidden/>
        </w:rPr>
        <w:fldChar w:fldCharType="separate"/>
      </w:r>
      <w:ins w:id="4345" w:author="phuong vu" w:date="2018-11-30T22:44:00Z">
        <w:r>
          <w:rPr>
            <w:noProof/>
            <w:webHidden/>
          </w:rPr>
          <w:t>90</w:t>
        </w:r>
        <w:r>
          <w:rPr>
            <w:noProof/>
            <w:webHidden/>
          </w:rPr>
          <w:fldChar w:fldCharType="end"/>
        </w:r>
        <w:r w:rsidRPr="00F01337">
          <w:rPr>
            <w:rStyle w:val="Hyperlink"/>
            <w:noProof/>
          </w:rPr>
          <w:fldChar w:fldCharType="end"/>
        </w:r>
      </w:ins>
    </w:p>
    <w:p w14:paraId="02ABBF6B" w14:textId="3385B0AC" w:rsidR="00A17FA5" w:rsidRDefault="00A17FA5">
      <w:pPr>
        <w:pStyle w:val="TableofFigures"/>
        <w:tabs>
          <w:tab w:val="right" w:leader="dot" w:pos="8777"/>
        </w:tabs>
        <w:rPr>
          <w:ins w:id="4346" w:author="phuong vu" w:date="2018-11-30T22:44:00Z"/>
          <w:rFonts w:asciiTheme="minorHAnsi" w:eastAsiaTheme="minorEastAsia" w:hAnsiTheme="minorHAnsi" w:cstheme="minorBidi"/>
          <w:noProof/>
          <w:sz w:val="22"/>
          <w:szCs w:val="22"/>
          <w:lang w:val="en-US"/>
        </w:rPr>
      </w:pPr>
      <w:ins w:id="4347" w:author="phuong vu" w:date="2018-11-30T22:44:00Z">
        <w:r w:rsidRPr="00F01337">
          <w:rPr>
            <w:rStyle w:val="Hyperlink"/>
            <w:noProof/>
          </w:rPr>
          <w:lastRenderedPageBreak/>
          <w:fldChar w:fldCharType="begin"/>
        </w:r>
        <w:r w:rsidRPr="00F01337">
          <w:rPr>
            <w:rStyle w:val="Hyperlink"/>
            <w:noProof/>
          </w:rPr>
          <w:instrText xml:space="preserve"> </w:instrText>
        </w:r>
        <w:r>
          <w:rPr>
            <w:noProof/>
          </w:rPr>
          <w:instrText>HYPERLINK \l "_Toc531381665"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4.28 Bảng dữ liệu khuyến mãi</w:t>
        </w:r>
        <w:r>
          <w:rPr>
            <w:noProof/>
            <w:webHidden/>
          </w:rPr>
          <w:tab/>
        </w:r>
        <w:r>
          <w:rPr>
            <w:noProof/>
            <w:webHidden/>
          </w:rPr>
          <w:fldChar w:fldCharType="begin"/>
        </w:r>
        <w:r>
          <w:rPr>
            <w:noProof/>
            <w:webHidden/>
          </w:rPr>
          <w:instrText xml:space="preserve"> PAGEREF _Toc531381665 \h </w:instrText>
        </w:r>
        <w:r>
          <w:rPr>
            <w:noProof/>
            <w:webHidden/>
          </w:rPr>
        </w:r>
      </w:ins>
      <w:r>
        <w:rPr>
          <w:noProof/>
          <w:webHidden/>
        </w:rPr>
        <w:fldChar w:fldCharType="separate"/>
      </w:r>
      <w:ins w:id="4348" w:author="phuong vu" w:date="2018-11-30T22:44:00Z">
        <w:r>
          <w:rPr>
            <w:noProof/>
            <w:webHidden/>
          </w:rPr>
          <w:t>90</w:t>
        </w:r>
        <w:r>
          <w:rPr>
            <w:noProof/>
            <w:webHidden/>
          </w:rPr>
          <w:fldChar w:fldCharType="end"/>
        </w:r>
        <w:r w:rsidRPr="00F01337">
          <w:rPr>
            <w:rStyle w:val="Hyperlink"/>
            <w:noProof/>
          </w:rPr>
          <w:fldChar w:fldCharType="end"/>
        </w:r>
      </w:ins>
    </w:p>
    <w:p w14:paraId="11DB2592" w14:textId="2AF8BED1" w:rsidR="00A17FA5" w:rsidRDefault="00A17FA5">
      <w:pPr>
        <w:pStyle w:val="TableofFigures"/>
        <w:tabs>
          <w:tab w:val="right" w:leader="dot" w:pos="8777"/>
        </w:tabs>
        <w:rPr>
          <w:ins w:id="4349" w:author="phuong vu" w:date="2018-11-30T22:44:00Z"/>
          <w:rFonts w:asciiTheme="minorHAnsi" w:eastAsiaTheme="minorEastAsia" w:hAnsiTheme="minorHAnsi" w:cstheme="minorBidi"/>
          <w:noProof/>
          <w:sz w:val="22"/>
          <w:szCs w:val="22"/>
          <w:lang w:val="en-US"/>
        </w:rPr>
      </w:pPr>
      <w:ins w:id="435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4.29 Bảng dữ liệu theo chi nhánh</w:t>
        </w:r>
        <w:r>
          <w:rPr>
            <w:noProof/>
            <w:webHidden/>
          </w:rPr>
          <w:tab/>
        </w:r>
        <w:r>
          <w:rPr>
            <w:noProof/>
            <w:webHidden/>
          </w:rPr>
          <w:fldChar w:fldCharType="begin"/>
        </w:r>
        <w:r>
          <w:rPr>
            <w:noProof/>
            <w:webHidden/>
          </w:rPr>
          <w:instrText xml:space="preserve"> PAGEREF _Toc531381666 \h </w:instrText>
        </w:r>
        <w:r>
          <w:rPr>
            <w:noProof/>
            <w:webHidden/>
          </w:rPr>
        </w:r>
      </w:ins>
      <w:r>
        <w:rPr>
          <w:noProof/>
          <w:webHidden/>
        </w:rPr>
        <w:fldChar w:fldCharType="separate"/>
      </w:r>
      <w:ins w:id="4351" w:author="phuong vu" w:date="2018-11-30T22:44:00Z">
        <w:r>
          <w:rPr>
            <w:noProof/>
            <w:webHidden/>
          </w:rPr>
          <w:t>90</w:t>
        </w:r>
        <w:r>
          <w:rPr>
            <w:noProof/>
            <w:webHidden/>
          </w:rPr>
          <w:fldChar w:fldCharType="end"/>
        </w:r>
        <w:r w:rsidRPr="00F01337">
          <w:rPr>
            <w:rStyle w:val="Hyperlink"/>
            <w:noProof/>
          </w:rPr>
          <w:fldChar w:fldCharType="end"/>
        </w:r>
      </w:ins>
    </w:p>
    <w:p w14:paraId="1F3D0046" w14:textId="1B50FAD8" w:rsidR="00A17FA5" w:rsidRDefault="00A17FA5">
      <w:pPr>
        <w:pStyle w:val="TableofFigures"/>
        <w:tabs>
          <w:tab w:val="right" w:leader="dot" w:pos="8777"/>
        </w:tabs>
        <w:rPr>
          <w:ins w:id="4352" w:author="phuong vu" w:date="2018-11-30T22:44:00Z"/>
          <w:rFonts w:asciiTheme="minorHAnsi" w:eastAsiaTheme="minorEastAsia" w:hAnsiTheme="minorHAnsi" w:cstheme="minorBidi"/>
          <w:noProof/>
          <w:sz w:val="22"/>
          <w:szCs w:val="22"/>
          <w:lang w:val="en-US"/>
        </w:rPr>
      </w:pPr>
      <w:ins w:id="435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4.30 Bảng dữ liệu biên nhận</w:t>
        </w:r>
        <w:r>
          <w:rPr>
            <w:noProof/>
            <w:webHidden/>
          </w:rPr>
          <w:tab/>
        </w:r>
        <w:r>
          <w:rPr>
            <w:noProof/>
            <w:webHidden/>
          </w:rPr>
          <w:fldChar w:fldCharType="begin"/>
        </w:r>
        <w:r>
          <w:rPr>
            <w:noProof/>
            <w:webHidden/>
          </w:rPr>
          <w:instrText xml:space="preserve"> PAGEREF _Toc531381667 \h </w:instrText>
        </w:r>
        <w:r>
          <w:rPr>
            <w:noProof/>
            <w:webHidden/>
          </w:rPr>
        </w:r>
      </w:ins>
      <w:r>
        <w:rPr>
          <w:noProof/>
          <w:webHidden/>
        </w:rPr>
        <w:fldChar w:fldCharType="separate"/>
      </w:r>
      <w:ins w:id="4354" w:author="phuong vu" w:date="2018-11-30T22:44:00Z">
        <w:r>
          <w:rPr>
            <w:noProof/>
            <w:webHidden/>
          </w:rPr>
          <w:t>91</w:t>
        </w:r>
        <w:r>
          <w:rPr>
            <w:noProof/>
            <w:webHidden/>
          </w:rPr>
          <w:fldChar w:fldCharType="end"/>
        </w:r>
        <w:r w:rsidRPr="00F01337">
          <w:rPr>
            <w:rStyle w:val="Hyperlink"/>
            <w:noProof/>
          </w:rPr>
          <w:fldChar w:fldCharType="end"/>
        </w:r>
      </w:ins>
    </w:p>
    <w:p w14:paraId="02404AAF" w14:textId="2872CF01" w:rsidR="00A17FA5" w:rsidRDefault="00A17FA5">
      <w:pPr>
        <w:pStyle w:val="TableofFigures"/>
        <w:tabs>
          <w:tab w:val="right" w:leader="dot" w:pos="8777"/>
        </w:tabs>
        <w:rPr>
          <w:ins w:id="4355" w:author="phuong vu" w:date="2018-11-30T22:44:00Z"/>
          <w:rFonts w:asciiTheme="minorHAnsi" w:eastAsiaTheme="minorEastAsia" w:hAnsiTheme="minorHAnsi" w:cstheme="minorBidi"/>
          <w:noProof/>
          <w:sz w:val="22"/>
          <w:szCs w:val="22"/>
          <w:lang w:val="en-US"/>
        </w:rPr>
      </w:pPr>
      <w:ins w:id="435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4.31 Bảng dữ liệu chi tiết biên nhận</w:t>
        </w:r>
        <w:r>
          <w:rPr>
            <w:noProof/>
            <w:webHidden/>
          </w:rPr>
          <w:tab/>
        </w:r>
        <w:r>
          <w:rPr>
            <w:noProof/>
            <w:webHidden/>
          </w:rPr>
          <w:fldChar w:fldCharType="begin"/>
        </w:r>
        <w:r>
          <w:rPr>
            <w:noProof/>
            <w:webHidden/>
          </w:rPr>
          <w:instrText xml:space="preserve"> PAGEREF _Toc531381668 \h </w:instrText>
        </w:r>
        <w:r>
          <w:rPr>
            <w:noProof/>
            <w:webHidden/>
          </w:rPr>
        </w:r>
      </w:ins>
      <w:r>
        <w:rPr>
          <w:noProof/>
          <w:webHidden/>
        </w:rPr>
        <w:fldChar w:fldCharType="separate"/>
      </w:r>
      <w:ins w:id="4357" w:author="phuong vu" w:date="2018-11-30T22:44:00Z">
        <w:r>
          <w:rPr>
            <w:noProof/>
            <w:webHidden/>
          </w:rPr>
          <w:t>91</w:t>
        </w:r>
        <w:r>
          <w:rPr>
            <w:noProof/>
            <w:webHidden/>
          </w:rPr>
          <w:fldChar w:fldCharType="end"/>
        </w:r>
        <w:r w:rsidRPr="00F01337">
          <w:rPr>
            <w:rStyle w:val="Hyperlink"/>
            <w:noProof/>
          </w:rPr>
          <w:fldChar w:fldCharType="end"/>
        </w:r>
      </w:ins>
    </w:p>
    <w:p w14:paraId="777DD976" w14:textId="4ADFDF46" w:rsidR="00A17FA5" w:rsidRDefault="00A17FA5">
      <w:pPr>
        <w:pStyle w:val="TableofFigures"/>
        <w:tabs>
          <w:tab w:val="right" w:leader="dot" w:pos="8777"/>
        </w:tabs>
        <w:rPr>
          <w:ins w:id="4358" w:author="phuong vu" w:date="2018-11-30T22:44:00Z"/>
          <w:rFonts w:asciiTheme="minorHAnsi" w:eastAsiaTheme="minorEastAsia" w:hAnsiTheme="minorHAnsi" w:cstheme="minorBidi"/>
          <w:noProof/>
          <w:sz w:val="22"/>
          <w:szCs w:val="22"/>
          <w:lang w:val="en-US"/>
        </w:rPr>
      </w:pPr>
      <w:ins w:id="435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"_Toc531381669"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4.32 Bảng dữ liệu quần áo theo dịch vụ</w:t>
        </w:r>
        <w:r>
          <w:rPr>
            <w:noProof/>
            <w:webHidden/>
          </w:rPr>
          <w:tab/>
        </w:r>
        <w:r>
          <w:rPr>
            <w:noProof/>
            <w:webHidden/>
          </w:rPr>
          <w:fldChar w:fldCharType="begin"/>
        </w:r>
        <w:r>
          <w:rPr>
            <w:noProof/>
            <w:webHidden/>
          </w:rPr>
          <w:instrText xml:space="preserve"> PAGEREF _Toc531381669 \h </w:instrText>
        </w:r>
        <w:r>
          <w:rPr>
            <w:noProof/>
            <w:webHidden/>
          </w:rPr>
        </w:r>
      </w:ins>
      <w:r>
        <w:rPr>
          <w:noProof/>
          <w:webHidden/>
        </w:rPr>
        <w:fldChar w:fldCharType="separate"/>
      </w:r>
      <w:ins w:id="4360" w:author="phuong vu" w:date="2018-11-30T22:44:00Z">
        <w:r>
          <w:rPr>
            <w:noProof/>
            <w:webHidden/>
          </w:rPr>
          <w:t>92</w:t>
        </w:r>
        <w:r>
          <w:rPr>
            <w:noProof/>
            <w:webHidden/>
          </w:rPr>
          <w:fldChar w:fldCharType="end"/>
        </w:r>
        <w:r w:rsidRPr="00F01337">
          <w:rPr>
            <w:rStyle w:val="Hyperlink"/>
            <w:noProof/>
          </w:rPr>
          <w:fldChar w:fldCharType="end"/>
        </w:r>
      </w:ins>
    </w:p>
    <w:p w14:paraId="320C856C" w14:textId="29CB86F6" w:rsidR="00A17FA5" w:rsidRDefault="00A17FA5">
      <w:pPr>
        <w:pStyle w:val="TableofFigures"/>
        <w:tabs>
          <w:tab w:val="right" w:leader="dot" w:pos="8777"/>
        </w:tabs>
        <w:rPr>
          <w:ins w:id="4361" w:author="phuong vu" w:date="2018-11-30T22:44:00Z"/>
          <w:rFonts w:asciiTheme="minorHAnsi" w:eastAsiaTheme="minorEastAsia" w:hAnsiTheme="minorHAnsi" w:cstheme="minorBidi"/>
          <w:noProof/>
          <w:sz w:val="22"/>
          <w:szCs w:val="22"/>
          <w:lang w:val="en-US"/>
        </w:rPr>
      </w:pPr>
      <w:ins w:id="436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4.33 Bảng dữ liệu dịch vụ</w:t>
        </w:r>
        <w:r>
          <w:rPr>
            <w:noProof/>
            <w:webHidden/>
          </w:rPr>
          <w:tab/>
        </w:r>
        <w:r>
          <w:rPr>
            <w:noProof/>
            <w:webHidden/>
          </w:rPr>
          <w:fldChar w:fldCharType="begin"/>
        </w:r>
        <w:r>
          <w:rPr>
            <w:noProof/>
            <w:webHidden/>
          </w:rPr>
          <w:instrText xml:space="preserve"> PAGEREF _Toc531381670 \h </w:instrText>
        </w:r>
        <w:r>
          <w:rPr>
            <w:noProof/>
            <w:webHidden/>
          </w:rPr>
        </w:r>
      </w:ins>
      <w:r>
        <w:rPr>
          <w:noProof/>
          <w:webHidden/>
        </w:rPr>
        <w:fldChar w:fldCharType="separate"/>
      </w:r>
      <w:ins w:id="4363" w:author="phuong vu" w:date="2018-11-30T22:44:00Z">
        <w:r>
          <w:rPr>
            <w:noProof/>
            <w:webHidden/>
          </w:rPr>
          <w:t>92</w:t>
        </w:r>
        <w:r>
          <w:rPr>
            <w:noProof/>
            <w:webHidden/>
          </w:rPr>
          <w:fldChar w:fldCharType="end"/>
        </w:r>
        <w:r w:rsidRPr="00F01337">
          <w:rPr>
            <w:rStyle w:val="Hyperlink"/>
            <w:noProof/>
          </w:rPr>
          <w:fldChar w:fldCharType="end"/>
        </w:r>
      </w:ins>
    </w:p>
    <w:p w14:paraId="25674CE3" w14:textId="487E098C" w:rsidR="00A17FA5" w:rsidRDefault="00A17FA5">
      <w:pPr>
        <w:pStyle w:val="TableofFigures"/>
        <w:tabs>
          <w:tab w:val="right" w:leader="dot" w:pos="8777"/>
        </w:tabs>
        <w:rPr>
          <w:ins w:id="4364" w:author="phuong vu" w:date="2018-11-30T22:44:00Z"/>
          <w:rFonts w:asciiTheme="minorHAnsi" w:eastAsiaTheme="minorEastAsia" w:hAnsiTheme="minorHAnsi" w:cstheme="minorBidi"/>
          <w:noProof/>
          <w:sz w:val="22"/>
          <w:szCs w:val="22"/>
          <w:lang w:val="en-US"/>
        </w:rPr>
      </w:pPr>
      <w:ins w:id="436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4.34 Bảng dữ liệu dịch vụ theo chi nhánh</w:t>
        </w:r>
        <w:r>
          <w:rPr>
            <w:noProof/>
            <w:webHidden/>
          </w:rPr>
          <w:tab/>
        </w:r>
        <w:r>
          <w:rPr>
            <w:noProof/>
            <w:webHidden/>
          </w:rPr>
          <w:fldChar w:fldCharType="begin"/>
        </w:r>
        <w:r>
          <w:rPr>
            <w:noProof/>
            <w:webHidden/>
          </w:rPr>
          <w:instrText xml:space="preserve"> PAGEREF _Toc531381671 \h </w:instrText>
        </w:r>
        <w:r>
          <w:rPr>
            <w:noProof/>
            <w:webHidden/>
          </w:rPr>
        </w:r>
      </w:ins>
      <w:r>
        <w:rPr>
          <w:noProof/>
          <w:webHidden/>
        </w:rPr>
        <w:fldChar w:fldCharType="separate"/>
      </w:r>
      <w:ins w:id="4366" w:author="phuong vu" w:date="2018-11-30T22:44:00Z">
        <w:r>
          <w:rPr>
            <w:noProof/>
            <w:webHidden/>
          </w:rPr>
          <w:t>92</w:t>
        </w:r>
        <w:r>
          <w:rPr>
            <w:noProof/>
            <w:webHidden/>
          </w:rPr>
          <w:fldChar w:fldCharType="end"/>
        </w:r>
        <w:r w:rsidRPr="00F01337">
          <w:rPr>
            <w:rStyle w:val="Hyperlink"/>
            <w:noProof/>
          </w:rPr>
          <w:fldChar w:fldCharType="end"/>
        </w:r>
      </w:ins>
    </w:p>
    <w:p w14:paraId="06FD7357" w14:textId="3EAF7061" w:rsidR="00A17FA5" w:rsidRDefault="00A17FA5">
      <w:pPr>
        <w:pStyle w:val="TableofFigures"/>
        <w:tabs>
          <w:tab w:val="right" w:leader="dot" w:pos="8777"/>
        </w:tabs>
        <w:rPr>
          <w:ins w:id="4367" w:author="phuong vu" w:date="2018-11-30T22:44:00Z"/>
          <w:rFonts w:asciiTheme="minorHAnsi" w:eastAsiaTheme="minorEastAsia" w:hAnsiTheme="minorHAnsi" w:cstheme="minorBidi"/>
          <w:noProof/>
          <w:sz w:val="22"/>
          <w:szCs w:val="22"/>
          <w:lang w:val="en-US"/>
        </w:rPr>
      </w:pPr>
      <w:ins w:id="436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4.35 Bảng dữ liệu nhân viên</w:t>
        </w:r>
        <w:r>
          <w:rPr>
            <w:noProof/>
            <w:webHidden/>
          </w:rPr>
          <w:tab/>
        </w:r>
        <w:r>
          <w:rPr>
            <w:noProof/>
            <w:webHidden/>
          </w:rPr>
          <w:fldChar w:fldCharType="begin"/>
        </w:r>
        <w:r>
          <w:rPr>
            <w:noProof/>
            <w:webHidden/>
          </w:rPr>
          <w:instrText xml:space="preserve"> PAGEREF _Toc531381672 \h </w:instrText>
        </w:r>
        <w:r>
          <w:rPr>
            <w:noProof/>
            <w:webHidden/>
          </w:rPr>
        </w:r>
      </w:ins>
      <w:r>
        <w:rPr>
          <w:noProof/>
          <w:webHidden/>
        </w:rPr>
        <w:fldChar w:fldCharType="separate"/>
      </w:r>
      <w:ins w:id="4369" w:author="phuong vu" w:date="2018-11-30T22:44:00Z">
        <w:r>
          <w:rPr>
            <w:noProof/>
            <w:webHidden/>
          </w:rPr>
          <w:t>93</w:t>
        </w:r>
        <w:r>
          <w:rPr>
            <w:noProof/>
            <w:webHidden/>
          </w:rPr>
          <w:fldChar w:fldCharType="end"/>
        </w:r>
        <w:r w:rsidRPr="00F01337">
          <w:rPr>
            <w:rStyle w:val="Hyperlink"/>
            <w:noProof/>
          </w:rPr>
          <w:fldChar w:fldCharType="end"/>
        </w:r>
      </w:ins>
    </w:p>
    <w:p w14:paraId="443E8009" w14:textId="5B1FDD7C" w:rsidR="00A17FA5" w:rsidRDefault="00A17FA5">
      <w:pPr>
        <w:pStyle w:val="TableofFigures"/>
        <w:tabs>
          <w:tab w:val="right" w:leader="dot" w:pos="8777"/>
        </w:tabs>
        <w:rPr>
          <w:ins w:id="4370" w:author="phuong vu" w:date="2018-11-30T22:44:00Z"/>
          <w:rFonts w:asciiTheme="minorHAnsi" w:eastAsiaTheme="minorEastAsia" w:hAnsiTheme="minorHAnsi" w:cstheme="minorBidi"/>
          <w:noProof/>
          <w:sz w:val="22"/>
          <w:szCs w:val="22"/>
          <w:lang w:val="en-US"/>
        </w:rPr>
      </w:pPr>
      <w:ins w:id="437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4.36 Bảng dữ liệu loại nhân viên</w:t>
        </w:r>
        <w:r>
          <w:rPr>
            <w:noProof/>
            <w:webHidden/>
          </w:rPr>
          <w:tab/>
        </w:r>
        <w:r>
          <w:rPr>
            <w:noProof/>
            <w:webHidden/>
          </w:rPr>
          <w:fldChar w:fldCharType="begin"/>
        </w:r>
        <w:r>
          <w:rPr>
            <w:noProof/>
            <w:webHidden/>
          </w:rPr>
          <w:instrText xml:space="preserve"> PAGEREF _Toc531381673 \h </w:instrText>
        </w:r>
        <w:r>
          <w:rPr>
            <w:noProof/>
            <w:webHidden/>
          </w:rPr>
        </w:r>
      </w:ins>
      <w:r>
        <w:rPr>
          <w:noProof/>
          <w:webHidden/>
        </w:rPr>
        <w:fldChar w:fldCharType="separate"/>
      </w:r>
      <w:ins w:id="4372" w:author="phuong vu" w:date="2018-11-30T22:44:00Z">
        <w:r>
          <w:rPr>
            <w:noProof/>
            <w:webHidden/>
          </w:rPr>
          <w:t>93</w:t>
        </w:r>
        <w:r>
          <w:rPr>
            <w:noProof/>
            <w:webHidden/>
          </w:rPr>
          <w:fldChar w:fldCharType="end"/>
        </w:r>
        <w:r w:rsidRPr="00F01337">
          <w:rPr>
            <w:rStyle w:val="Hyperlink"/>
            <w:noProof/>
          </w:rPr>
          <w:fldChar w:fldCharType="end"/>
        </w:r>
      </w:ins>
    </w:p>
    <w:p w14:paraId="2CC2B249" w14:textId="7F8FBBFF" w:rsidR="00A17FA5" w:rsidRDefault="00A17FA5">
      <w:pPr>
        <w:pStyle w:val="TableofFigures"/>
        <w:tabs>
          <w:tab w:val="right" w:leader="dot" w:pos="8777"/>
        </w:tabs>
        <w:rPr>
          <w:ins w:id="4373" w:author="phuong vu" w:date="2018-11-30T22:44:00Z"/>
          <w:rFonts w:asciiTheme="minorHAnsi" w:eastAsiaTheme="minorEastAsia" w:hAnsiTheme="minorHAnsi" w:cstheme="minorBidi"/>
          <w:noProof/>
          <w:sz w:val="22"/>
          <w:szCs w:val="22"/>
          <w:lang w:val="en-US"/>
        </w:rPr>
      </w:pPr>
      <w:ins w:id="4374"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"_Toc531381674"</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4.37 Bảng dữ liệu công việc</w:t>
        </w:r>
        <w:r>
          <w:rPr>
            <w:noProof/>
            <w:webHidden/>
          </w:rPr>
          <w:tab/>
        </w:r>
        <w:r>
          <w:rPr>
            <w:noProof/>
            <w:webHidden/>
          </w:rPr>
          <w:fldChar w:fldCharType="begin"/>
        </w:r>
        <w:r>
          <w:rPr>
            <w:noProof/>
            <w:webHidden/>
          </w:rPr>
          <w:instrText xml:space="preserve"> PAGEREF _Toc531381674 \h </w:instrText>
        </w:r>
        <w:r>
          <w:rPr>
            <w:noProof/>
            <w:webHidden/>
          </w:rPr>
        </w:r>
      </w:ins>
      <w:r>
        <w:rPr>
          <w:noProof/>
          <w:webHidden/>
        </w:rPr>
        <w:fldChar w:fldCharType="separate"/>
      </w:r>
      <w:ins w:id="4375" w:author="phuong vu" w:date="2018-11-30T22:44:00Z">
        <w:r>
          <w:rPr>
            <w:noProof/>
            <w:webHidden/>
          </w:rPr>
          <w:t>93</w:t>
        </w:r>
        <w:r>
          <w:rPr>
            <w:noProof/>
            <w:webHidden/>
          </w:rPr>
          <w:fldChar w:fldCharType="end"/>
        </w:r>
        <w:r w:rsidRPr="00F01337">
          <w:rPr>
            <w:rStyle w:val="Hyperlink"/>
            <w:noProof/>
          </w:rPr>
          <w:fldChar w:fldCharType="end"/>
        </w:r>
      </w:ins>
    </w:p>
    <w:p w14:paraId="443E6C44" w14:textId="4A2A9ECD" w:rsidR="00A17FA5" w:rsidRDefault="00A17FA5">
      <w:pPr>
        <w:pStyle w:val="TableofFigures"/>
        <w:tabs>
          <w:tab w:val="right" w:leader="dot" w:pos="8777"/>
        </w:tabs>
        <w:rPr>
          <w:ins w:id="4376" w:author="phuong vu" w:date="2018-11-30T22:44:00Z"/>
          <w:rFonts w:asciiTheme="minorHAnsi" w:eastAsiaTheme="minorEastAsia" w:hAnsiTheme="minorHAnsi" w:cstheme="minorBidi"/>
          <w:noProof/>
          <w:sz w:val="22"/>
          <w:szCs w:val="22"/>
          <w:lang w:val="en-US"/>
        </w:rPr>
      </w:pPr>
      <w:ins w:id="4377"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"_Toc531381675"</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4.38 Bảng dữ liệu khung giờ nhận trả quần áo</w:t>
        </w:r>
        <w:r>
          <w:rPr>
            <w:noProof/>
            <w:webHidden/>
          </w:rPr>
          <w:tab/>
        </w:r>
        <w:r>
          <w:rPr>
            <w:noProof/>
            <w:webHidden/>
          </w:rPr>
          <w:fldChar w:fldCharType="begin"/>
        </w:r>
        <w:r>
          <w:rPr>
            <w:noProof/>
            <w:webHidden/>
          </w:rPr>
          <w:instrText xml:space="preserve"> PAGEREF _Toc531381675 \h </w:instrText>
        </w:r>
        <w:r>
          <w:rPr>
            <w:noProof/>
            <w:webHidden/>
          </w:rPr>
        </w:r>
      </w:ins>
      <w:r>
        <w:rPr>
          <w:noProof/>
          <w:webHidden/>
        </w:rPr>
        <w:fldChar w:fldCharType="separate"/>
      </w:r>
      <w:ins w:id="4378" w:author="phuong vu" w:date="2018-11-30T22:44:00Z">
        <w:r>
          <w:rPr>
            <w:noProof/>
            <w:webHidden/>
          </w:rPr>
          <w:t>94</w:t>
        </w:r>
        <w:r>
          <w:rPr>
            <w:noProof/>
            <w:webHidden/>
          </w:rPr>
          <w:fldChar w:fldCharType="end"/>
        </w:r>
        <w:r w:rsidRPr="00F01337">
          <w:rPr>
            <w:rStyle w:val="Hyperlink"/>
            <w:noProof/>
          </w:rPr>
          <w:fldChar w:fldCharType="end"/>
        </w:r>
      </w:ins>
    </w:p>
    <w:p w14:paraId="29CC4D10" w14:textId="5EA66C1D" w:rsidR="00A17FA5" w:rsidRDefault="00A17FA5">
      <w:pPr>
        <w:pStyle w:val="TableofFigures"/>
        <w:tabs>
          <w:tab w:val="right" w:leader="dot" w:pos="8777"/>
        </w:tabs>
        <w:rPr>
          <w:ins w:id="4379" w:author="phuong vu" w:date="2018-11-30T22:44:00Z"/>
          <w:rFonts w:asciiTheme="minorHAnsi" w:eastAsiaTheme="minorEastAsia" w:hAnsiTheme="minorHAnsi" w:cstheme="minorBidi"/>
          <w:noProof/>
          <w:sz w:val="22"/>
          <w:szCs w:val="22"/>
          <w:lang w:val="en-US"/>
        </w:rPr>
      </w:pPr>
      <w:ins w:id="4380"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"_Toc531381676"</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4.39 Bảng dữ liệu đơn vị tính</w:t>
        </w:r>
        <w:r>
          <w:rPr>
            <w:noProof/>
            <w:webHidden/>
          </w:rPr>
          <w:tab/>
        </w:r>
        <w:r>
          <w:rPr>
            <w:noProof/>
            <w:webHidden/>
          </w:rPr>
          <w:fldChar w:fldCharType="begin"/>
        </w:r>
        <w:r>
          <w:rPr>
            <w:noProof/>
            <w:webHidden/>
          </w:rPr>
          <w:instrText xml:space="preserve"> PAGEREF _Toc531381676 \h </w:instrText>
        </w:r>
        <w:r>
          <w:rPr>
            <w:noProof/>
            <w:webHidden/>
          </w:rPr>
        </w:r>
      </w:ins>
      <w:r>
        <w:rPr>
          <w:noProof/>
          <w:webHidden/>
        </w:rPr>
        <w:fldChar w:fldCharType="separate"/>
      </w:r>
      <w:ins w:id="4381" w:author="phuong vu" w:date="2018-11-30T22:44:00Z">
        <w:r>
          <w:rPr>
            <w:noProof/>
            <w:webHidden/>
          </w:rPr>
          <w:t>94</w:t>
        </w:r>
        <w:r>
          <w:rPr>
            <w:noProof/>
            <w:webHidden/>
          </w:rPr>
          <w:fldChar w:fldCharType="end"/>
        </w:r>
        <w:r w:rsidRPr="00F01337">
          <w:rPr>
            <w:rStyle w:val="Hyperlink"/>
            <w:noProof/>
          </w:rPr>
          <w:fldChar w:fldCharType="end"/>
        </w:r>
      </w:ins>
    </w:p>
    <w:p w14:paraId="1DB528EB" w14:textId="102E1C44" w:rsidR="00A17FA5" w:rsidRDefault="00A17FA5">
      <w:pPr>
        <w:pStyle w:val="TableofFigures"/>
        <w:tabs>
          <w:tab w:val="right" w:leader="dot" w:pos="8777"/>
        </w:tabs>
        <w:rPr>
          <w:ins w:id="4382" w:author="phuong vu" w:date="2018-11-30T22:44:00Z"/>
          <w:rFonts w:asciiTheme="minorHAnsi" w:eastAsiaTheme="minorEastAsia" w:hAnsiTheme="minorHAnsi" w:cstheme="minorBidi"/>
          <w:noProof/>
          <w:sz w:val="22"/>
          <w:szCs w:val="22"/>
          <w:lang w:val="en-US"/>
        </w:rPr>
      </w:pPr>
      <w:ins w:id="4383"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"_Toc531381677"</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4.40 Bảng dữ liệu đơn giá</w:t>
        </w:r>
        <w:r>
          <w:rPr>
            <w:noProof/>
            <w:webHidden/>
          </w:rPr>
          <w:tab/>
        </w:r>
        <w:r>
          <w:rPr>
            <w:noProof/>
            <w:webHidden/>
          </w:rPr>
          <w:fldChar w:fldCharType="begin"/>
        </w:r>
        <w:r>
          <w:rPr>
            <w:noProof/>
            <w:webHidden/>
          </w:rPr>
          <w:instrText xml:space="preserve"> PAGEREF _Toc531381677 \h </w:instrText>
        </w:r>
        <w:r>
          <w:rPr>
            <w:noProof/>
            <w:webHidden/>
          </w:rPr>
        </w:r>
      </w:ins>
      <w:r>
        <w:rPr>
          <w:noProof/>
          <w:webHidden/>
        </w:rPr>
        <w:fldChar w:fldCharType="separate"/>
      </w:r>
      <w:ins w:id="4384" w:author="phuong vu" w:date="2018-11-30T22:44:00Z">
        <w:r>
          <w:rPr>
            <w:noProof/>
            <w:webHidden/>
          </w:rPr>
          <w:t>94</w:t>
        </w:r>
        <w:r>
          <w:rPr>
            <w:noProof/>
            <w:webHidden/>
          </w:rPr>
          <w:fldChar w:fldCharType="end"/>
        </w:r>
        <w:r w:rsidRPr="00F01337">
          <w:rPr>
            <w:rStyle w:val="Hyperlink"/>
            <w:noProof/>
          </w:rPr>
          <w:fldChar w:fldCharType="end"/>
        </w:r>
      </w:ins>
    </w:p>
    <w:p w14:paraId="49EF8B7F" w14:textId="5289FF0C" w:rsidR="00A17FA5" w:rsidRDefault="00A17FA5">
      <w:pPr>
        <w:pStyle w:val="TableofFigures"/>
        <w:tabs>
          <w:tab w:val="right" w:leader="dot" w:pos="8777"/>
        </w:tabs>
        <w:rPr>
          <w:ins w:id="4385" w:author="phuong vu" w:date="2018-11-30T22:44:00Z"/>
          <w:rFonts w:asciiTheme="minorHAnsi" w:eastAsiaTheme="minorEastAsia" w:hAnsiTheme="minorHAnsi" w:cstheme="minorBidi"/>
          <w:noProof/>
          <w:sz w:val="22"/>
          <w:szCs w:val="22"/>
          <w:lang w:val="en-US"/>
        </w:rPr>
      </w:pPr>
      <w:ins w:id="4386"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"_Toc531381678"</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4.41</w:t>
        </w:r>
        <w:r w:rsidRPr="00F01337">
          <w:rPr>
            <w:rStyle w:val="Hyperlink"/>
            <w:noProof/>
            <w:lang w:val="en-US"/>
          </w:rPr>
          <w:t xml:space="preserve"> Bảng dữ liệu người dùng</w:t>
        </w:r>
        <w:r>
          <w:rPr>
            <w:noProof/>
            <w:webHidden/>
          </w:rPr>
          <w:tab/>
        </w:r>
        <w:r>
          <w:rPr>
            <w:noProof/>
            <w:webHidden/>
          </w:rPr>
          <w:fldChar w:fldCharType="begin"/>
        </w:r>
        <w:r>
          <w:rPr>
            <w:noProof/>
            <w:webHidden/>
          </w:rPr>
          <w:instrText xml:space="preserve"> PAGEREF _Toc531381678 \h </w:instrText>
        </w:r>
        <w:r>
          <w:rPr>
            <w:noProof/>
            <w:webHidden/>
          </w:rPr>
        </w:r>
      </w:ins>
      <w:r>
        <w:rPr>
          <w:noProof/>
          <w:webHidden/>
        </w:rPr>
        <w:fldChar w:fldCharType="separate"/>
      </w:r>
      <w:ins w:id="4387" w:author="phuong vu" w:date="2018-11-30T22:44:00Z">
        <w:r>
          <w:rPr>
            <w:noProof/>
            <w:webHidden/>
          </w:rPr>
          <w:t>95</w:t>
        </w:r>
        <w:r>
          <w:rPr>
            <w:noProof/>
            <w:webHidden/>
          </w:rPr>
          <w:fldChar w:fldCharType="end"/>
        </w:r>
        <w:r w:rsidRPr="00F01337">
          <w:rPr>
            <w:rStyle w:val="Hyperlink"/>
            <w:noProof/>
          </w:rPr>
          <w:fldChar w:fldCharType="end"/>
        </w:r>
      </w:ins>
    </w:p>
    <w:p w14:paraId="05C775F6" w14:textId="2621122F" w:rsidR="00A17FA5" w:rsidRDefault="00A17FA5">
      <w:pPr>
        <w:pStyle w:val="TableofFigures"/>
        <w:tabs>
          <w:tab w:val="right" w:leader="dot" w:pos="8777"/>
        </w:tabs>
        <w:rPr>
          <w:ins w:id="4388" w:author="phuong vu" w:date="2018-11-30T22:44:00Z"/>
          <w:rFonts w:asciiTheme="minorHAnsi" w:eastAsiaTheme="minorEastAsia" w:hAnsiTheme="minorHAnsi" w:cstheme="minorBidi"/>
          <w:noProof/>
          <w:sz w:val="22"/>
          <w:szCs w:val="22"/>
          <w:lang w:val="en-US"/>
        </w:rPr>
      </w:pPr>
      <w:ins w:id="4389"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"_Toc531381679"</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4.42 Bảng dữ liệu theo dõi giặt</w:t>
        </w:r>
        <w:r>
          <w:rPr>
            <w:noProof/>
            <w:webHidden/>
          </w:rPr>
          <w:tab/>
        </w:r>
        <w:r>
          <w:rPr>
            <w:noProof/>
            <w:webHidden/>
          </w:rPr>
          <w:fldChar w:fldCharType="begin"/>
        </w:r>
        <w:r>
          <w:rPr>
            <w:noProof/>
            <w:webHidden/>
          </w:rPr>
          <w:instrText xml:space="preserve"> PAGEREF _Toc531381679 \h </w:instrText>
        </w:r>
        <w:r>
          <w:rPr>
            <w:noProof/>
            <w:webHidden/>
          </w:rPr>
        </w:r>
      </w:ins>
      <w:r>
        <w:rPr>
          <w:noProof/>
          <w:webHidden/>
        </w:rPr>
        <w:fldChar w:fldCharType="separate"/>
      </w:r>
      <w:ins w:id="4390" w:author="phuong vu" w:date="2018-11-30T22:44:00Z">
        <w:r>
          <w:rPr>
            <w:noProof/>
            <w:webHidden/>
          </w:rPr>
          <w:t>95</w:t>
        </w:r>
        <w:r>
          <w:rPr>
            <w:noProof/>
            <w:webHidden/>
          </w:rPr>
          <w:fldChar w:fldCharType="end"/>
        </w:r>
        <w:r w:rsidRPr="00F01337">
          <w:rPr>
            <w:rStyle w:val="Hyperlink"/>
            <w:noProof/>
          </w:rPr>
          <w:fldChar w:fldCharType="end"/>
        </w:r>
      </w:ins>
    </w:p>
    <w:p w14:paraId="50050448" w14:textId="51B80939" w:rsidR="00A17FA5" w:rsidRDefault="00A17FA5">
      <w:pPr>
        <w:pStyle w:val="TableofFigures"/>
        <w:tabs>
          <w:tab w:val="right" w:leader="dot" w:pos="8777"/>
        </w:tabs>
        <w:rPr>
          <w:ins w:id="4391" w:author="phuong vu" w:date="2018-11-30T22:44:00Z"/>
          <w:rFonts w:asciiTheme="minorHAnsi" w:eastAsiaTheme="minorEastAsia" w:hAnsiTheme="minorHAnsi" w:cstheme="minorBidi"/>
          <w:noProof/>
          <w:sz w:val="22"/>
          <w:szCs w:val="22"/>
          <w:lang w:val="en-US"/>
        </w:rPr>
      </w:pPr>
      <w:ins w:id="4392"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"_Toc531381680"</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4.43 Bảng dữ liệu túi giặt</w:t>
        </w:r>
        <w:r>
          <w:rPr>
            <w:noProof/>
            <w:webHidden/>
          </w:rPr>
          <w:tab/>
        </w:r>
        <w:r>
          <w:rPr>
            <w:noProof/>
            <w:webHidden/>
          </w:rPr>
          <w:fldChar w:fldCharType="begin"/>
        </w:r>
        <w:r>
          <w:rPr>
            <w:noProof/>
            <w:webHidden/>
          </w:rPr>
          <w:instrText xml:space="preserve"> PAGEREF _Toc531381680 \h </w:instrText>
        </w:r>
        <w:r>
          <w:rPr>
            <w:noProof/>
            <w:webHidden/>
          </w:rPr>
        </w:r>
      </w:ins>
      <w:r>
        <w:rPr>
          <w:noProof/>
          <w:webHidden/>
        </w:rPr>
        <w:fldChar w:fldCharType="separate"/>
      </w:r>
      <w:ins w:id="4393" w:author="phuong vu" w:date="2018-11-30T22:44:00Z">
        <w:r>
          <w:rPr>
            <w:noProof/>
            <w:webHidden/>
          </w:rPr>
          <w:t>95</w:t>
        </w:r>
        <w:r>
          <w:rPr>
            <w:noProof/>
            <w:webHidden/>
          </w:rPr>
          <w:fldChar w:fldCharType="end"/>
        </w:r>
        <w:r w:rsidRPr="00F01337">
          <w:rPr>
            <w:rStyle w:val="Hyperlink"/>
            <w:noProof/>
          </w:rPr>
          <w:fldChar w:fldCharType="end"/>
        </w:r>
      </w:ins>
    </w:p>
    <w:p w14:paraId="6B82148C" w14:textId="15256EF8" w:rsidR="00A17FA5" w:rsidRDefault="00A17FA5">
      <w:pPr>
        <w:pStyle w:val="TableofFigures"/>
        <w:tabs>
          <w:tab w:val="right" w:leader="dot" w:pos="8777"/>
        </w:tabs>
        <w:rPr>
          <w:ins w:id="4394" w:author="phuong vu" w:date="2018-11-30T22:44:00Z"/>
          <w:rFonts w:asciiTheme="minorHAnsi" w:eastAsiaTheme="minorEastAsia" w:hAnsiTheme="minorHAnsi" w:cstheme="minorBidi"/>
          <w:noProof/>
          <w:sz w:val="22"/>
          <w:szCs w:val="22"/>
          <w:lang w:val="en-US"/>
        </w:rPr>
      </w:pPr>
      <w:ins w:id="4395"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"_Toc531381681"</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4.44 Bảng chi tiết túi giặt</w:t>
        </w:r>
        <w:r>
          <w:rPr>
            <w:noProof/>
            <w:webHidden/>
          </w:rPr>
          <w:tab/>
        </w:r>
        <w:r>
          <w:rPr>
            <w:noProof/>
            <w:webHidden/>
          </w:rPr>
          <w:fldChar w:fldCharType="begin"/>
        </w:r>
        <w:r>
          <w:rPr>
            <w:noProof/>
            <w:webHidden/>
          </w:rPr>
          <w:instrText xml:space="preserve"> PAGEREF _Toc531381681 \h </w:instrText>
        </w:r>
        <w:r>
          <w:rPr>
            <w:noProof/>
            <w:webHidden/>
          </w:rPr>
        </w:r>
      </w:ins>
      <w:r>
        <w:rPr>
          <w:noProof/>
          <w:webHidden/>
        </w:rPr>
        <w:fldChar w:fldCharType="separate"/>
      </w:r>
      <w:ins w:id="4396" w:author="phuong vu" w:date="2018-11-30T22:44:00Z">
        <w:r>
          <w:rPr>
            <w:noProof/>
            <w:webHidden/>
          </w:rPr>
          <w:t>96</w:t>
        </w:r>
        <w:r>
          <w:rPr>
            <w:noProof/>
            <w:webHidden/>
          </w:rPr>
          <w:fldChar w:fldCharType="end"/>
        </w:r>
        <w:r w:rsidRPr="00F01337">
          <w:rPr>
            <w:rStyle w:val="Hyperlink"/>
            <w:noProof/>
          </w:rPr>
          <w:fldChar w:fldCharType="end"/>
        </w:r>
      </w:ins>
    </w:p>
    <w:p w14:paraId="785B2941" w14:textId="4F3E9F00" w:rsidR="00A17FA5" w:rsidRDefault="00A17FA5">
      <w:pPr>
        <w:pStyle w:val="TableofFigures"/>
        <w:tabs>
          <w:tab w:val="right" w:leader="dot" w:pos="8777"/>
        </w:tabs>
        <w:rPr>
          <w:ins w:id="4397" w:author="phuong vu" w:date="2018-11-30T22:44:00Z"/>
          <w:rFonts w:asciiTheme="minorHAnsi" w:eastAsiaTheme="minorEastAsia" w:hAnsiTheme="minorHAnsi" w:cstheme="minorBidi"/>
          <w:noProof/>
          <w:sz w:val="22"/>
          <w:szCs w:val="22"/>
          <w:lang w:val="en-US"/>
        </w:rPr>
      </w:pPr>
      <w:ins w:id="4398"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"_Toc531381682"</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iCs/>
            <w:noProof/>
          </w:rPr>
          <w:t>Bảng 4.45</w:t>
        </w:r>
        <w:r w:rsidRPr="00F01337">
          <w:rPr>
            <w:rStyle w:val="Hyperlink"/>
            <w:noProof/>
          </w:rPr>
          <w:t xml:space="preserve"> Bảng dữ liệu máy giặt</w:t>
        </w:r>
        <w:r>
          <w:rPr>
            <w:noProof/>
            <w:webHidden/>
          </w:rPr>
          <w:tab/>
        </w:r>
        <w:r>
          <w:rPr>
            <w:noProof/>
            <w:webHidden/>
          </w:rPr>
          <w:fldChar w:fldCharType="begin"/>
        </w:r>
        <w:r>
          <w:rPr>
            <w:noProof/>
            <w:webHidden/>
          </w:rPr>
          <w:instrText xml:space="preserve"> PAGEREF _Toc531381682 \h </w:instrText>
        </w:r>
        <w:r>
          <w:rPr>
            <w:noProof/>
            <w:webHidden/>
          </w:rPr>
        </w:r>
      </w:ins>
      <w:r>
        <w:rPr>
          <w:noProof/>
          <w:webHidden/>
        </w:rPr>
        <w:fldChar w:fldCharType="separate"/>
      </w:r>
      <w:ins w:id="4399" w:author="phuong vu" w:date="2018-11-30T22:44:00Z">
        <w:r>
          <w:rPr>
            <w:noProof/>
            <w:webHidden/>
          </w:rPr>
          <w:t>96</w:t>
        </w:r>
        <w:r>
          <w:rPr>
            <w:noProof/>
            <w:webHidden/>
          </w:rPr>
          <w:fldChar w:fldCharType="end"/>
        </w:r>
        <w:r w:rsidRPr="00F01337">
          <w:rPr>
            <w:rStyle w:val="Hyperlink"/>
            <w:noProof/>
          </w:rPr>
          <w:fldChar w:fldCharType="end"/>
        </w:r>
      </w:ins>
    </w:p>
    <w:p w14:paraId="5C4AA01E" w14:textId="66B7D51B" w:rsidR="00A17FA5" w:rsidRDefault="00A17FA5">
      <w:pPr>
        <w:pStyle w:val="TableofFigures"/>
        <w:tabs>
          <w:tab w:val="right" w:leader="dot" w:pos="8777"/>
        </w:tabs>
        <w:rPr>
          <w:ins w:id="4400" w:author="phuong vu" w:date="2018-11-30T22:44:00Z"/>
          <w:rFonts w:asciiTheme="minorHAnsi" w:eastAsiaTheme="minorEastAsia" w:hAnsiTheme="minorHAnsi" w:cstheme="minorBidi"/>
          <w:noProof/>
          <w:sz w:val="22"/>
          <w:szCs w:val="22"/>
          <w:lang w:val="en-US"/>
        </w:rPr>
      </w:pPr>
      <w:ins w:id="4401" w:author="phuong vu" w:date="2018-11-30T22:44:00Z">
        <w:r w:rsidRPr="00F01337">
          <w:rPr>
            <w:rStyle w:val="Hyperlink"/>
            <w:noProof/>
          </w:rPr>
          <w:fldChar w:fldCharType="begin"/>
        </w:r>
        <w:r w:rsidRPr="00F01337">
          <w:rPr>
            <w:rStyle w:val="Hyperlink"/>
            <w:noProof/>
          </w:rPr>
          <w:instrText xml:space="preserve"> </w:instrText>
        </w:r>
        <w:r>
          <w:rPr>
            <w:noProof/>
          </w:rPr>
          <w:instrText>HYPERLINK \l "_Toc531381683"</w:instrText>
        </w:r>
        <w:r w:rsidRPr="00F01337">
          <w:rPr>
            <w:rStyle w:val="Hyperlink"/>
            <w:noProof/>
          </w:rPr>
          <w:instrText xml:space="preserve"> </w:instrText>
        </w:r>
        <w:r w:rsidRPr="00F01337">
          <w:rPr>
            <w:rStyle w:val="Hyperlink"/>
            <w:noProof/>
          </w:rPr>
        </w:r>
        <w:r w:rsidRPr="00F01337">
          <w:rPr>
            <w:rStyle w:val="Hyperlink"/>
            <w:noProof/>
          </w:rPr>
          <w:fldChar w:fldCharType="separate"/>
        </w:r>
        <w:r w:rsidRPr="00F01337">
          <w:rPr>
            <w:rStyle w:val="Hyperlink"/>
            <w:noProof/>
          </w:rPr>
          <w:t>Bảng 4.46</w:t>
        </w:r>
        <w:r w:rsidRPr="00F01337">
          <w:rPr>
            <w:rStyle w:val="Hyperlink"/>
            <w:noProof/>
            <w:lang w:val="en-US"/>
          </w:rPr>
          <w:t xml:space="preserve"> Tiêu chí hiển thị dữ liệu đơn hàng</w:t>
        </w:r>
        <w:r>
          <w:rPr>
            <w:noProof/>
            <w:webHidden/>
          </w:rPr>
          <w:tab/>
        </w:r>
        <w:r>
          <w:rPr>
            <w:noProof/>
            <w:webHidden/>
          </w:rPr>
          <w:fldChar w:fldCharType="begin"/>
        </w:r>
        <w:r>
          <w:rPr>
            <w:noProof/>
            <w:webHidden/>
          </w:rPr>
          <w:instrText xml:space="preserve"> PAGEREF _Toc531381683 \h </w:instrText>
        </w:r>
        <w:r>
          <w:rPr>
            <w:noProof/>
            <w:webHidden/>
          </w:rPr>
        </w:r>
      </w:ins>
      <w:r>
        <w:rPr>
          <w:noProof/>
          <w:webHidden/>
        </w:rPr>
        <w:fldChar w:fldCharType="separate"/>
      </w:r>
      <w:ins w:id="4402" w:author="phuong vu" w:date="2018-11-30T22:44:00Z">
        <w:r>
          <w:rPr>
            <w:noProof/>
            <w:webHidden/>
          </w:rPr>
          <w:t>97</w:t>
        </w:r>
        <w:r>
          <w:rPr>
            <w:noProof/>
            <w:webHidden/>
          </w:rPr>
          <w:fldChar w:fldCharType="end"/>
        </w:r>
        <w:r w:rsidRPr="00F01337">
          <w:rPr>
            <w:rStyle w:val="Hyperlink"/>
            <w:noProof/>
          </w:rPr>
          <w:fldChar w:fldCharType="end"/>
        </w:r>
      </w:ins>
    </w:p>
    <w:p w14:paraId="35865E46" w14:textId="3F00A4D6" w:rsidR="00B243D7" w:rsidRPr="00920004" w:rsidRDefault="006A2C8A" w:rsidP="00BD0851">
      <w:pPr>
        <w:spacing w:before="240" w:line="0" w:lineRule="atLeast"/>
        <w:rPr>
          <w:lang w:val="en-US"/>
          <w:rPrChange w:id="4403" w:author="phuong vu" w:date="2018-11-30T22:36:00Z">
            <w:rPr>
              <w:lang w:val="en-US"/>
            </w:rPr>
          </w:rPrChange>
        </w:rPr>
        <w:pPrChange w:id="4404" w:author="phuong vu" w:date="2018-11-30T14:16:00Z">
          <w:pPr/>
        </w:pPrChange>
      </w:pPr>
      <w:del w:id="4405" w:author="phuong vu" w:date="2018-11-21T00:57:00Z">
        <w:r w:rsidRPr="00920004" w:rsidDel="004D5B99">
          <w:rPr>
            <w:b/>
            <w:bCs/>
            <w:noProof/>
            <w:lang w:val="en-US"/>
            <w:rPrChange w:id="4406" w:author="phuong vu" w:date="2018-11-30T22:36:00Z">
              <w:rPr>
                <w:b/>
                <w:bCs/>
                <w:noProof/>
                <w:lang w:val="en-US"/>
              </w:rPr>
            </w:rPrChange>
          </w:rPr>
          <w:delText>No table of figures entries found.</w:delText>
        </w:r>
      </w:del>
      <w:r w:rsidRPr="00920004">
        <w:rPr>
          <w:lang w:val="en-US"/>
          <w:rPrChange w:id="4407" w:author="phuong vu" w:date="2018-11-30T22:36:00Z">
            <w:rPr>
              <w:lang w:val="en-US"/>
            </w:rPr>
          </w:rPrChange>
        </w:rPr>
        <w:fldChar w:fldCharType="end"/>
      </w:r>
    </w:p>
    <w:p w14:paraId="2E2DAA0B" w14:textId="77777777" w:rsidR="000848CF" w:rsidRPr="00920004" w:rsidRDefault="000848CF" w:rsidP="00BD0851">
      <w:pPr>
        <w:spacing w:before="240" w:line="0" w:lineRule="atLeast"/>
        <w:rPr>
          <w:lang w:val="en-US"/>
          <w:rPrChange w:id="4408" w:author="phuong vu" w:date="2018-11-30T22:36:00Z">
            <w:rPr>
              <w:lang w:val="en-US"/>
            </w:rPr>
          </w:rPrChange>
        </w:rPr>
        <w:pPrChange w:id="4409" w:author="phuong vu" w:date="2018-11-30T14:16:00Z">
          <w:pPr/>
        </w:pPrChange>
      </w:pPr>
    </w:p>
    <w:p w14:paraId="6B917812" w14:textId="52581A4B" w:rsidR="000848CF" w:rsidRPr="00920004" w:rsidRDefault="000848CF" w:rsidP="00BD0851">
      <w:pPr>
        <w:spacing w:before="240" w:line="0" w:lineRule="atLeast"/>
        <w:jc w:val="left"/>
        <w:rPr>
          <w:rFonts w:eastAsiaTheme="majorEastAsia"/>
          <w:b/>
          <w:lang w:val="en-US"/>
          <w:rPrChange w:id="4410" w:author="phuong vu" w:date="2018-11-30T22:36:00Z">
            <w:rPr>
              <w:rFonts w:eastAsiaTheme="majorEastAsia"/>
              <w:b/>
              <w:lang w:val="en-US"/>
            </w:rPr>
          </w:rPrChange>
        </w:rPr>
        <w:pPrChange w:id="4411" w:author="phuong vu" w:date="2018-11-30T14:16:00Z">
          <w:pPr>
            <w:jc w:val="left"/>
          </w:pPr>
        </w:pPrChange>
      </w:pPr>
      <w:r w:rsidRPr="00920004">
        <w:rPr>
          <w:lang w:val="en-US"/>
          <w:rPrChange w:id="4412" w:author="phuong vu" w:date="2018-11-30T22:36:00Z">
            <w:rPr>
              <w:lang w:val="en-US"/>
            </w:rPr>
          </w:rPrChange>
        </w:rPr>
        <w:br w:type="page"/>
      </w:r>
    </w:p>
    <w:p w14:paraId="19920118" w14:textId="034D6960" w:rsidR="00E913F0" w:rsidRPr="00920004" w:rsidDel="003D0954" w:rsidRDefault="00E913F0" w:rsidP="00BD0851">
      <w:pPr>
        <w:pStyle w:val="Style1"/>
        <w:spacing w:before="240" w:line="0" w:lineRule="atLeast"/>
        <w:rPr>
          <w:del w:id="4413" w:author="Tran Huan" w:date="2018-11-25T16:38:00Z"/>
          <w:rPrChange w:id="4414" w:author="phuong vu" w:date="2018-11-30T22:36:00Z">
            <w:rPr>
              <w:del w:id="4415" w:author="Tran Huan" w:date="2018-11-25T16:38:00Z"/>
            </w:rPr>
          </w:rPrChange>
        </w:rPr>
        <w:pPrChange w:id="4416" w:author="phuong vu" w:date="2018-11-30T14:16:00Z">
          <w:pPr>
            <w:pStyle w:val="Heading1"/>
            <w:numPr>
              <w:numId w:val="0"/>
            </w:numPr>
            <w:ind w:left="0" w:firstLine="0"/>
          </w:pPr>
        </w:pPrChange>
      </w:pPr>
      <w:bookmarkStart w:id="4417" w:name="_Toc531380616"/>
      <w:bookmarkEnd w:id="810"/>
      <w:r w:rsidRPr="00920004">
        <w:rPr>
          <w:rPrChange w:id="4418" w:author="phuong vu" w:date="2018-11-30T22:36:00Z">
            <w:rPr>
              <w:b w:val="0"/>
            </w:rPr>
          </w:rPrChange>
        </w:rPr>
        <w:lastRenderedPageBreak/>
        <w:t>TÓM TẮT</w:t>
      </w:r>
      <w:bookmarkEnd w:id="4417"/>
    </w:p>
    <w:p w14:paraId="7C305C23" w14:textId="77D6E1F5" w:rsidR="003D0954" w:rsidRPr="00920004" w:rsidRDefault="00E913F0" w:rsidP="00BD0851">
      <w:pPr>
        <w:pStyle w:val="Style1"/>
        <w:spacing w:before="240" w:line="0" w:lineRule="atLeast"/>
        <w:rPr>
          <w:ins w:id="4419" w:author="Tran Huan" w:date="2018-11-25T16:38:00Z"/>
          <w:rPrChange w:id="4420" w:author="phuong vu" w:date="2018-11-30T22:36:00Z">
            <w:rPr>
              <w:ins w:id="4421" w:author="Tran Huan" w:date="2018-11-25T16:38:00Z"/>
            </w:rPr>
          </w:rPrChange>
        </w:rPr>
        <w:pPrChange w:id="4422" w:author="phuong vu" w:date="2018-11-30T14:16:00Z">
          <w:pPr>
            <w:spacing w:before="360" w:line="360" w:lineRule="auto"/>
          </w:pPr>
        </w:pPrChange>
      </w:pPr>
      <w:del w:id="4423" w:author="Tran Huan" w:date="2018-11-25T16:38:00Z">
        <w:r w:rsidRPr="00920004" w:rsidDel="003D0954">
          <w:rPr>
            <w:rPrChange w:id="4424" w:author="phuong vu" w:date="2018-11-30T22:36:00Z">
              <w:rPr>
                <w:b/>
              </w:rPr>
            </w:rPrChange>
          </w:rPr>
          <w:br w:type="page"/>
        </w:r>
      </w:del>
    </w:p>
    <w:p w14:paraId="19F4F1A1" w14:textId="77777777" w:rsidR="00077639" w:rsidRPr="00920004" w:rsidRDefault="00077639" w:rsidP="00E35500">
      <w:pPr>
        <w:ind w:firstLine="720"/>
        <w:rPr>
          <w:ins w:id="4425" w:author="phuong vu" w:date="2018-11-26T15:19:00Z"/>
          <w:rPrChange w:id="4426" w:author="phuong vu" w:date="2018-11-30T22:36:00Z">
            <w:rPr>
              <w:ins w:id="4427" w:author="phuong vu" w:date="2018-11-26T15:19:00Z"/>
            </w:rPr>
          </w:rPrChange>
        </w:rPr>
        <w:pPrChange w:id="4428" w:author="phuong vu" w:date="2018-11-30T22:32:00Z">
          <w:pPr>
            <w:spacing w:line="276" w:lineRule="auto"/>
            <w:ind w:firstLine="709"/>
            <w:jc w:val="left"/>
          </w:pPr>
        </w:pPrChange>
      </w:pPr>
      <w:ins w:id="4429" w:author="phuong vu" w:date="2018-11-26T15:19:00Z">
        <w:r w:rsidRPr="00920004">
          <w:rPr>
            <w:rPrChange w:id="4430" w:author="phuong vu" w:date="2018-11-30T22:36:00Z">
              <w:rPr/>
            </w:rPrChange>
          </w:rPr>
          <w:t>Trong đề tài này, chúng tôi xây dựng hệ thống quản lý giặt ủi gồm hai phần: ứng dụng web quản lý cửa hàng giặt ủi, ứng dụng di động để tạo và quản lí đơn hàng cho khách hàng.</w:t>
        </w:r>
      </w:ins>
    </w:p>
    <w:p w14:paraId="64E65A4B" w14:textId="77777777" w:rsidR="00077639" w:rsidRPr="00920004" w:rsidRDefault="00077639" w:rsidP="00E35500">
      <w:pPr>
        <w:ind w:firstLine="720"/>
        <w:rPr>
          <w:ins w:id="4431" w:author="phuong vu" w:date="2018-11-26T15:19:00Z"/>
          <w:rPrChange w:id="4432" w:author="phuong vu" w:date="2018-11-30T22:36:00Z">
            <w:rPr>
              <w:ins w:id="4433" w:author="phuong vu" w:date="2018-11-26T15:19:00Z"/>
            </w:rPr>
          </w:rPrChange>
        </w:rPr>
        <w:pPrChange w:id="4434" w:author="phuong vu" w:date="2018-11-30T22:32:00Z">
          <w:pPr>
            <w:spacing w:line="276" w:lineRule="auto"/>
            <w:ind w:firstLine="709"/>
            <w:jc w:val="left"/>
          </w:pPr>
        </w:pPrChange>
      </w:pPr>
      <w:ins w:id="4435" w:author="phuong vu" w:date="2018-11-26T15:19:00Z">
        <w:r w:rsidRPr="00920004">
          <w:rPr>
            <w:rPrChange w:id="4436" w:author="phuong vu" w:date="2018-11-30T22:36:00Z">
              <w:rPr/>
            </w:rPrChange>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cho thời gian xử lí các đơn hàng là nhanh nhất có thể và đúng thời gian giao trả đồ cho khách hàng. Ngoài ra còn hỗ trợ nhân viên cửa hàng có thể phân công thủ công khi cần thiết. </w:t>
        </w:r>
      </w:ins>
    </w:p>
    <w:p w14:paraId="7422E0E9" w14:textId="12586F40" w:rsidR="00077639" w:rsidRPr="00920004" w:rsidRDefault="00077639" w:rsidP="00E35500">
      <w:pPr>
        <w:rPr>
          <w:ins w:id="4437" w:author="phuong vu" w:date="2018-11-26T15:19:00Z"/>
          <w:rPrChange w:id="4438" w:author="phuong vu" w:date="2018-11-30T22:36:00Z">
            <w:rPr>
              <w:ins w:id="4439" w:author="phuong vu" w:date="2018-11-26T15:19:00Z"/>
            </w:rPr>
          </w:rPrChange>
        </w:rPr>
        <w:pPrChange w:id="4440" w:author="phuong vu" w:date="2018-11-30T22:32:00Z">
          <w:pPr>
            <w:spacing w:line="276" w:lineRule="auto"/>
            <w:jc w:val="left"/>
          </w:pPr>
        </w:pPrChange>
      </w:pPr>
      <w:ins w:id="4441" w:author="phuong vu" w:date="2018-11-26T15:19:00Z">
        <w:r w:rsidRPr="00920004">
          <w:rPr>
            <w:rPrChange w:id="4442" w:author="phuong vu" w:date="2018-11-30T22:36:00Z">
              <w:rPr/>
            </w:rPrChange>
          </w:rPr>
          <w:tab/>
          <w:t xml:space="preserve">Ứng dụng di động hỗ trợ việc tạo đơn hàng cho khách hàng </w:t>
        </w:r>
      </w:ins>
      <w:ins w:id="4443" w:author="phuong vu" w:date="2018-11-30T11:52:00Z">
        <w:r w:rsidR="00973884" w:rsidRPr="00920004">
          <w:rPr>
            <w:lang w:val="en-US"/>
            <w:rPrChange w:id="4444" w:author="phuong vu" w:date="2018-11-30T22:36:00Z">
              <w:rPr>
                <w:lang w:val="en-US"/>
              </w:rPr>
            </w:rPrChange>
          </w:rPr>
          <w:t xml:space="preserve">bao gồm </w:t>
        </w:r>
      </w:ins>
      <w:ins w:id="4445" w:author="phuong vu" w:date="2018-11-26T15:19:00Z">
        <w:r w:rsidRPr="00920004">
          <w:rPr>
            <w:rPrChange w:id="4446" w:author="phuong vu" w:date="2018-11-30T22:36:00Z">
              <w:rPr/>
            </w:rPrChange>
          </w:rPr>
          <w:t>hỗ trợ tạo đơn hàng chi tiết hơn, gợi ý những cửa hàng phục vụ đầy đủ dịch vụ khách hàng cần với khoảng cách ngắn nhất, gợi ý thời gian giao và nhận đồ phù hợp với khả năng phục vụ của chi nhánh mà khách hàng đã chọn. Đồng thời,</w:t>
        </w:r>
      </w:ins>
      <w:ins w:id="4447" w:author="phuong vu" w:date="2018-11-30T11:52:00Z">
        <w:r w:rsidR="00973884" w:rsidRPr="00920004">
          <w:rPr>
            <w:lang w:val="en-US"/>
            <w:rPrChange w:id="4448" w:author="phuong vu" w:date="2018-11-30T22:36:00Z">
              <w:rPr>
                <w:lang w:val="en-US"/>
              </w:rPr>
            </w:rPrChange>
          </w:rPr>
          <w:t xml:space="preserve"> ứng ụng cũng</w:t>
        </w:r>
      </w:ins>
      <w:ins w:id="4449" w:author="phuong vu" w:date="2018-11-26T15:19:00Z">
        <w:r w:rsidRPr="00920004">
          <w:rPr>
            <w:rPrChange w:id="4450" w:author="phuong vu" w:date="2018-11-30T22:36:00Z">
              <w:rPr/>
            </w:rPrChange>
          </w:rPr>
          <w:t xml:space="preserve"> giúp khách hàng xem và sửa đơn hàng mình đã tạo.</w:t>
        </w:r>
      </w:ins>
    </w:p>
    <w:p w14:paraId="479BA41E" w14:textId="0D7DCC84" w:rsidR="003D0954" w:rsidRPr="00920004" w:rsidDel="00077639" w:rsidRDefault="00077639" w:rsidP="00BD0851">
      <w:pPr>
        <w:pStyle w:val="Style1"/>
        <w:spacing w:before="240" w:line="0" w:lineRule="atLeast"/>
        <w:rPr>
          <w:ins w:id="4451" w:author="Tran Huan" w:date="2018-11-25T16:38:00Z"/>
          <w:del w:id="4452" w:author="phuong vu" w:date="2018-11-26T15:19:00Z"/>
          <w:rPrChange w:id="4453" w:author="phuong vu" w:date="2018-11-30T22:36:00Z">
            <w:rPr>
              <w:ins w:id="4454" w:author="Tran Huan" w:date="2018-11-25T16:38:00Z"/>
              <w:del w:id="4455" w:author="phuong vu" w:date="2018-11-26T15:19:00Z"/>
              <w:rFonts w:ascii="Times New Roman" w:eastAsia="Calibri" w:hAnsi="Times New Roman" w:cs="Times New Roman"/>
              <w:szCs w:val="22"/>
            </w:rPr>
          </w:rPrChange>
        </w:rPr>
        <w:pPrChange w:id="4456" w:author="phuong vu" w:date="2018-11-30T14:16:00Z">
          <w:pPr>
            <w:spacing w:before="360" w:line="360" w:lineRule="auto"/>
          </w:pPr>
        </w:pPrChange>
      </w:pPr>
      <w:ins w:id="4457" w:author="phuong vu" w:date="2018-11-26T15:19:00Z">
        <w:r w:rsidRPr="00920004">
          <w:rPr>
            <w:rFonts w:eastAsia="Calibri"/>
            <w:rPrChange w:id="4458" w:author="phuong vu" w:date="2018-11-30T22:36:00Z">
              <w:rPr>
                <w:rFonts w:eastAsia="Calibri"/>
              </w:rPr>
            </w:rPrChange>
          </w:rPr>
          <w:br w:type="page"/>
        </w:r>
      </w:ins>
      <w:ins w:id="4459" w:author="Tran Huan" w:date="2018-11-25T16:38:00Z">
        <w:del w:id="4460" w:author="phuong vu" w:date="2018-11-26T15:19:00Z">
          <w:r w:rsidR="003D0954" w:rsidRPr="00920004" w:rsidDel="00077639">
            <w:rPr>
              <w:rPrChange w:id="4461" w:author="phuong vu" w:date="2018-11-30T22:36:00Z">
                <w:rPr>
                  <w:rFonts w:ascii="Times New Roman" w:eastAsia="Calibri" w:hAnsi="Times New Roman" w:cs="Times New Roman"/>
                  <w:szCs w:val="22"/>
                </w:rPr>
              </w:rPrChange>
            </w:rPr>
            <w:lastRenderedPageBreak/>
            <w:delText>Lời đầu tiên chúng em xin gởi lời cảm ơn chân thành tới Thầy Cô khoa Công nghệ thông tin và truyền thông Đại học Cần thơ đã tận tình giúp đỡ và tạo điều kiện thuận lợi cho chúng em có thời gian học tập, trao dồi kiến thức trong thời gian dài.</w:delText>
          </w:r>
        </w:del>
      </w:ins>
    </w:p>
    <w:p w14:paraId="38F40098" w14:textId="4C4EA3E7" w:rsidR="003D0954" w:rsidRPr="00920004" w:rsidDel="00077639" w:rsidRDefault="003D0954" w:rsidP="00BD0851">
      <w:pPr>
        <w:pStyle w:val="Style1"/>
        <w:spacing w:before="240" w:line="0" w:lineRule="atLeast"/>
        <w:rPr>
          <w:ins w:id="4462" w:author="Tran Huan" w:date="2018-11-25T16:38:00Z"/>
          <w:del w:id="4463" w:author="phuong vu" w:date="2018-11-26T15:19:00Z"/>
          <w:rPrChange w:id="4464" w:author="phuong vu" w:date="2018-11-30T22:36:00Z">
            <w:rPr>
              <w:ins w:id="4465" w:author="Tran Huan" w:date="2018-11-25T16:38:00Z"/>
              <w:del w:id="4466" w:author="phuong vu" w:date="2018-11-26T15:19:00Z"/>
              <w:rFonts w:ascii="Times New Roman" w:eastAsia="Calibri" w:hAnsi="Times New Roman" w:cs="Times New Roman"/>
              <w:szCs w:val="22"/>
            </w:rPr>
          </w:rPrChange>
        </w:rPr>
        <w:pPrChange w:id="4467" w:author="phuong vu" w:date="2018-11-30T14:16:00Z">
          <w:pPr>
            <w:spacing w:before="360" w:line="360" w:lineRule="auto"/>
          </w:pPr>
        </w:pPrChange>
      </w:pPr>
      <w:ins w:id="4468" w:author="Tran Huan" w:date="2018-11-25T16:38:00Z">
        <w:del w:id="4469" w:author="phuong vu" w:date="2018-11-26T15:19:00Z">
          <w:r w:rsidRPr="00920004" w:rsidDel="00077639">
            <w:rPr>
              <w:rPrChange w:id="4470" w:author="phuong vu" w:date="2018-11-30T22:36:00Z">
                <w:rPr>
                  <w:rFonts w:ascii="Times New Roman" w:eastAsia="Calibri" w:hAnsi="Times New Roman" w:cs="Times New Roman"/>
                  <w:szCs w:val="22"/>
                </w:rPr>
              </w:rPrChange>
            </w:rPr>
            <w:delText>Xin gửi lời biết ơn sâu sắc đến cô Phạm Thị Ngọc Diễm – người đã trực tiếp hướng dẫn, góp ý, chỉ bảo những kiến thức, kinh nghiệm cần thiết và quý báo để giúp đỡ em hoàn thành tốt luận văn tốt nghiệp này.</w:delText>
          </w:r>
        </w:del>
      </w:ins>
    </w:p>
    <w:p w14:paraId="03C79E11" w14:textId="68418EBF" w:rsidR="003D0954" w:rsidRPr="00920004" w:rsidDel="00077639" w:rsidRDefault="003D0954" w:rsidP="00BD0851">
      <w:pPr>
        <w:pStyle w:val="Style1"/>
        <w:spacing w:before="240" w:line="0" w:lineRule="atLeast"/>
        <w:rPr>
          <w:ins w:id="4471" w:author="Tran Huan" w:date="2018-11-25T16:38:00Z"/>
          <w:del w:id="4472" w:author="phuong vu" w:date="2018-11-26T15:19:00Z"/>
          <w:rPrChange w:id="4473" w:author="phuong vu" w:date="2018-11-30T22:36:00Z">
            <w:rPr>
              <w:ins w:id="4474" w:author="Tran Huan" w:date="2018-11-25T16:38:00Z"/>
              <w:del w:id="4475" w:author="phuong vu" w:date="2018-11-26T15:19:00Z"/>
              <w:rFonts w:ascii="Times New Roman" w:eastAsia="Calibri" w:hAnsi="Times New Roman" w:cs="Times New Roman"/>
              <w:szCs w:val="22"/>
            </w:rPr>
          </w:rPrChange>
        </w:rPr>
        <w:pPrChange w:id="4476" w:author="phuong vu" w:date="2018-11-30T14:16:00Z">
          <w:pPr>
            <w:spacing w:before="360" w:line="360" w:lineRule="auto"/>
          </w:pPr>
        </w:pPrChange>
      </w:pPr>
      <w:ins w:id="4477" w:author="Tran Huan" w:date="2018-11-25T16:38:00Z">
        <w:del w:id="4478" w:author="phuong vu" w:date="2018-11-26T15:19:00Z">
          <w:r w:rsidRPr="00920004" w:rsidDel="00077639">
            <w:rPr>
              <w:rPrChange w:id="4479" w:author="phuong vu" w:date="2018-11-30T22:36:00Z">
                <w:rPr>
                  <w:rFonts w:ascii="Times New Roman" w:eastAsia="Calibri" w:hAnsi="Times New Roman" w:cs="Times New Roman"/>
                  <w:szCs w:val="22"/>
                </w:rPr>
              </w:rPrChange>
            </w:rPr>
            <w:delText>Xin cảm ơn bạn bè, người thân đã luôn là chỗ dựa tinh thần cho em những lúc khó khăn, bế tắt để cố gắng nổ lực thực hiện đề tài trong thời gian qua.</w:delText>
          </w:r>
        </w:del>
      </w:ins>
    </w:p>
    <w:p w14:paraId="1C07934C" w14:textId="288C8290" w:rsidR="003D0954" w:rsidRPr="00920004" w:rsidDel="00077639" w:rsidRDefault="003D0954" w:rsidP="00BD0851">
      <w:pPr>
        <w:pStyle w:val="Style1"/>
        <w:spacing w:before="240" w:line="0" w:lineRule="atLeast"/>
        <w:rPr>
          <w:ins w:id="4480" w:author="Tran Huan" w:date="2018-11-25T16:38:00Z"/>
          <w:del w:id="4481" w:author="phuong vu" w:date="2018-11-26T15:19:00Z"/>
          <w:rPrChange w:id="4482" w:author="phuong vu" w:date="2018-11-30T22:36:00Z">
            <w:rPr>
              <w:ins w:id="4483" w:author="Tran Huan" w:date="2018-11-25T16:38:00Z"/>
              <w:del w:id="4484" w:author="phuong vu" w:date="2018-11-26T15:19:00Z"/>
              <w:rFonts w:ascii="Times New Roman" w:eastAsia="Calibri" w:hAnsi="Times New Roman" w:cs="Times New Roman"/>
              <w:szCs w:val="22"/>
            </w:rPr>
          </w:rPrChange>
        </w:rPr>
        <w:pPrChange w:id="4485" w:author="phuong vu" w:date="2018-11-30T14:16:00Z">
          <w:pPr>
            <w:spacing w:before="360" w:line="360" w:lineRule="auto"/>
          </w:pPr>
        </w:pPrChange>
      </w:pPr>
      <w:ins w:id="4486" w:author="Tran Huan" w:date="2018-11-25T16:38:00Z">
        <w:del w:id="4487" w:author="phuong vu" w:date="2018-11-26T15:19:00Z">
          <w:r w:rsidRPr="00920004" w:rsidDel="00077639">
            <w:rPr>
              <w:rPrChange w:id="4488" w:author="phuong vu" w:date="2018-11-30T22:36:00Z">
                <w:rPr>
                  <w:rFonts w:ascii="Times New Roman" w:eastAsia="Calibri" w:hAnsi="Times New Roman" w:cs="Times New Roman"/>
                  <w:szCs w:val="22"/>
                </w:rPr>
              </w:rPrChange>
            </w:rPr>
            <w:delTex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delText>
          </w:r>
        </w:del>
      </w:ins>
    </w:p>
    <w:p w14:paraId="69AA8906" w14:textId="1F383FC1" w:rsidR="003D0954" w:rsidRPr="00920004" w:rsidDel="00077639" w:rsidRDefault="003D0954" w:rsidP="00BD0851">
      <w:pPr>
        <w:pStyle w:val="Style1"/>
        <w:spacing w:before="240" w:line="0" w:lineRule="atLeast"/>
        <w:rPr>
          <w:ins w:id="4489" w:author="Tran Huan" w:date="2018-11-25T16:38:00Z"/>
          <w:del w:id="4490" w:author="phuong vu" w:date="2018-11-26T15:19:00Z"/>
          <w:rPrChange w:id="4491" w:author="phuong vu" w:date="2018-11-30T22:36:00Z">
            <w:rPr>
              <w:ins w:id="4492" w:author="Tran Huan" w:date="2018-11-25T16:38:00Z"/>
              <w:del w:id="4493" w:author="phuong vu" w:date="2018-11-26T15:19:00Z"/>
              <w:rFonts w:ascii="Times New Roman" w:eastAsia="Calibri" w:hAnsi="Times New Roman" w:cs="Times New Roman"/>
              <w:szCs w:val="22"/>
            </w:rPr>
          </w:rPrChange>
        </w:rPr>
        <w:pPrChange w:id="4494" w:author="phuong vu" w:date="2018-11-30T14:16:00Z">
          <w:pPr>
            <w:spacing w:before="360" w:line="360" w:lineRule="auto"/>
          </w:pPr>
        </w:pPrChange>
      </w:pPr>
      <w:ins w:id="4495" w:author="Tran Huan" w:date="2018-11-25T16:38:00Z">
        <w:del w:id="4496" w:author="phuong vu" w:date="2018-11-26T15:19:00Z">
          <w:r w:rsidRPr="00920004" w:rsidDel="00077639">
            <w:rPr>
              <w:rPrChange w:id="4497" w:author="phuong vu" w:date="2018-11-30T22:36:00Z">
                <w:rPr>
                  <w:rFonts w:ascii="Times New Roman" w:eastAsia="Calibri" w:hAnsi="Times New Roman" w:cs="Times New Roman"/>
                  <w:szCs w:val="22"/>
                </w:rPr>
              </w:rPrChange>
            </w:rPr>
            <w:delText>Với lòng biết ơn sâu sắc và đầy sự kính trọng, em chân thành cảm ơn!</w:delText>
          </w:r>
        </w:del>
      </w:ins>
    </w:p>
    <w:p w14:paraId="4E5790C8" w14:textId="323DC462" w:rsidR="003D0954" w:rsidRPr="00920004" w:rsidDel="00077639" w:rsidRDefault="003D0954" w:rsidP="00BD0851">
      <w:pPr>
        <w:pStyle w:val="Style1"/>
        <w:spacing w:before="240" w:line="0" w:lineRule="atLeast"/>
        <w:rPr>
          <w:ins w:id="4498" w:author="Tran Huan" w:date="2018-11-25T16:38:00Z"/>
          <w:del w:id="4499" w:author="phuong vu" w:date="2018-11-26T15:19:00Z"/>
          <w:rPrChange w:id="4500" w:author="phuong vu" w:date="2018-11-30T22:36:00Z">
            <w:rPr>
              <w:ins w:id="4501" w:author="Tran Huan" w:date="2018-11-25T16:38:00Z"/>
              <w:del w:id="4502" w:author="phuong vu" w:date="2018-11-26T15:19:00Z"/>
              <w:rFonts w:ascii="Times New Roman" w:eastAsia="Calibri" w:hAnsi="Times New Roman" w:cs="Times New Roman"/>
              <w:szCs w:val="22"/>
            </w:rPr>
          </w:rPrChange>
        </w:rPr>
        <w:pPrChange w:id="4503" w:author="phuong vu" w:date="2018-11-30T14:16:00Z">
          <w:pPr>
            <w:spacing w:after="0" w:line="240" w:lineRule="auto"/>
            <w:jc w:val="right"/>
          </w:pPr>
        </w:pPrChange>
      </w:pPr>
      <w:ins w:id="4504" w:author="Tran Huan" w:date="2018-11-25T16:38:00Z">
        <w:del w:id="4505" w:author="phuong vu" w:date="2018-11-26T15:19:00Z">
          <w:r w:rsidRPr="00920004" w:rsidDel="00077639">
            <w:rPr>
              <w:rPrChange w:id="4506" w:author="phuong vu" w:date="2018-11-30T22:36:00Z">
                <w:rPr>
                  <w:rFonts w:ascii="Times New Roman" w:eastAsia="Calibri" w:hAnsi="Times New Roman" w:cs="Times New Roman"/>
                  <w:szCs w:val="22"/>
                </w:rPr>
              </w:rPrChange>
            </w:rPr>
            <w:delText>Cần thơ, ngày 11 tháng 12 năm 2018</w:delText>
          </w:r>
        </w:del>
      </w:ins>
    </w:p>
    <w:p w14:paraId="105A2E30" w14:textId="2F9235E8" w:rsidR="003D0954" w:rsidRPr="00920004" w:rsidDel="00077639" w:rsidRDefault="003D0954" w:rsidP="00BD0851">
      <w:pPr>
        <w:pStyle w:val="Style1"/>
        <w:spacing w:before="240" w:line="0" w:lineRule="atLeast"/>
        <w:rPr>
          <w:ins w:id="4507" w:author="Tran Huan" w:date="2018-11-25T16:38:00Z"/>
          <w:del w:id="4508" w:author="phuong vu" w:date="2018-11-26T15:19:00Z"/>
          <w:rPrChange w:id="4509" w:author="phuong vu" w:date="2018-11-30T22:36:00Z">
            <w:rPr>
              <w:ins w:id="4510" w:author="Tran Huan" w:date="2018-11-25T16:38:00Z"/>
              <w:del w:id="4511" w:author="phuong vu" w:date="2018-11-26T15:19:00Z"/>
              <w:rFonts w:ascii="Times New Roman" w:eastAsia="Calibri" w:hAnsi="Times New Roman" w:cs="Times New Roman"/>
              <w:szCs w:val="22"/>
            </w:rPr>
          </w:rPrChange>
        </w:rPr>
        <w:pPrChange w:id="4512" w:author="phuong vu" w:date="2018-11-30T14:16:00Z">
          <w:pPr>
            <w:spacing w:after="0" w:line="240" w:lineRule="auto"/>
            <w:ind w:left="4320"/>
            <w:jc w:val="center"/>
          </w:pPr>
        </w:pPrChange>
      </w:pPr>
      <w:ins w:id="4513" w:author="Tran Huan" w:date="2018-11-25T16:38:00Z">
        <w:del w:id="4514" w:author="phuong vu" w:date="2018-11-26T15:19:00Z">
          <w:r w:rsidRPr="00920004" w:rsidDel="00077639">
            <w:rPr>
              <w:rPrChange w:id="4515" w:author="phuong vu" w:date="2018-11-30T22:36:00Z">
                <w:rPr>
                  <w:rFonts w:ascii="Times New Roman" w:eastAsia="Calibri" w:hAnsi="Times New Roman" w:cs="Times New Roman"/>
                  <w:szCs w:val="22"/>
                </w:rPr>
              </w:rPrChange>
            </w:rPr>
            <w:delText xml:space="preserve">  Nhóm sinh viên thực hiện </w:delText>
          </w:r>
        </w:del>
      </w:ins>
    </w:p>
    <w:p w14:paraId="6EAA9FA2" w14:textId="172AC2BA" w:rsidR="003D0954" w:rsidRPr="00920004" w:rsidDel="00077639" w:rsidRDefault="003D0954" w:rsidP="00BD0851">
      <w:pPr>
        <w:pStyle w:val="Style1"/>
        <w:spacing w:before="240" w:line="0" w:lineRule="atLeast"/>
        <w:rPr>
          <w:ins w:id="4516" w:author="Tran Huan" w:date="2018-11-25T16:38:00Z"/>
          <w:del w:id="4517" w:author="phuong vu" w:date="2018-11-26T15:19:00Z"/>
          <w:rPrChange w:id="4518" w:author="phuong vu" w:date="2018-11-30T22:36:00Z">
            <w:rPr>
              <w:ins w:id="4519" w:author="Tran Huan" w:date="2018-11-25T16:38:00Z"/>
              <w:del w:id="4520" w:author="phuong vu" w:date="2018-11-26T15:19:00Z"/>
              <w:rFonts w:ascii="Times New Roman" w:eastAsia="Calibri" w:hAnsi="Times New Roman" w:cs="Times New Roman"/>
              <w:szCs w:val="22"/>
            </w:rPr>
          </w:rPrChange>
        </w:rPr>
        <w:pPrChange w:id="4521" w:author="phuong vu" w:date="2018-11-30T14:16:00Z">
          <w:pPr>
            <w:spacing w:before="360" w:line="240" w:lineRule="auto"/>
            <w:ind w:left="4320"/>
            <w:jc w:val="center"/>
          </w:pPr>
        </w:pPrChange>
      </w:pPr>
    </w:p>
    <w:p w14:paraId="22BAEC89" w14:textId="5E7D0AF2" w:rsidR="003D0954" w:rsidRPr="00920004" w:rsidDel="00077639" w:rsidRDefault="003D0954" w:rsidP="00BD0851">
      <w:pPr>
        <w:pStyle w:val="Style1"/>
        <w:spacing w:before="240" w:line="0" w:lineRule="atLeast"/>
        <w:rPr>
          <w:ins w:id="4522" w:author="Tran Huan" w:date="2018-11-25T16:38:00Z"/>
          <w:del w:id="4523" w:author="phuong vu" w:date="2018-11-26T15:19:00Z"/>
          <w:rPrChange w:id="4524" w:author="phuong vu" w:date="2018-11-30T22:36:00Z">
            <w:rPr>
              <w:ins w:id="4525" w:author="Tran Huan" w:date="2018-11-25T16:38:00Z"/>
              <w:del w:id="4526" w:author="phuong vu" w:date="2018-11-26T15:19:00Z"/>
              <w:rFonts w:ascii="Times New Roman" w:eastAsia="Calibri" w:hAnsi="Times New Roman" w:cs="Times New Roman"/>
              <w:szCs w:val="22"/>
            </w:rPr>
          </w:rPrChange>
        </w:rPr>
        <w:pPrChange w:id="4527" w:author="phuong vu" w:date="2018-11-30T14:16:00Z">
          <w:pPr>
            <w:spacing w:before="360" w:line="240" w:lineRule="auto"/>
            <w:ind w:left="4320"/>
            <w:jc w:val="center"/>
          </w:pPr>
        </w:pPrChange>
      </w:pPr>
    </w:p>
    <w:p w14:paraId="6F8101EC" w14:textId="22971B09" w:rsidR="00E913F0" w:rsidRPr="00920004" w:rsidDel="00077639" w:rsidRDefault="003D0954" w:rsidP="00BD0851">
      <w:pPr>
        <w:pStyle w:val="Style1"/>
        <w:spacing w:before="240" w:line="0" w:lineRule="atLeast"/>
        <w:rPr>
          <w:ins w:id="4528" w:author="Tran Huan" w:date="2018-11-25T16:38:00Z"/>
          <w:del w:id="4529" w:author="phuong vu" w:date="2018-11-26T15:19:00Z"/>
          <w:rPrChange w:id="4530" w:author="phuong vu" w:date="2018-11-30T22:36:00Z">
            <w:rPr>
              <w:ins w:id="4531" w:author="Tran Huan" w:date="2018-11-25T16:38:00Z"/>
              <w:del w:id="4532" w:author="phuong vu" w:date="2018-11-26T15:19:00Z"/>
              <w:rFonts w:ascii="Times New Roman" w:eastAsia="Calibri" w:hAnsi="Times New Roman" w:cs="Times New Roman"/>
              <w:szCs w:val="22"/>
            </w:rPr>
          </w:rPrChange>
        </w:rPr>
        <w:pPrChange w:id="4533" w:author="phuong vu" w:date="2018-11-30T14:16:00Z">
          <w:pPr>
            <w:jc w:val="left"/>
          </w:pPr>
        </w:pPrChange>
      </w:pPr>
      <w:ins w:id="4534" w:author="Tran Huan" w:date="2018-11-25T16:38:00Z">
        <w:del w:id="4535" w:author="phuong vu" w:date="2018-11-26T15:19:00Z">
          <w:r w:rsidRPr="00920004" w:rsidDel="00077639">
            <w:rPr>
              <w:rPrChange w:id="4536" w:author="phuong vu" w:date="2018-11-30T22:36:00Z">
                <w:rPr>
                  <w:rFonts w:ascii="Times New Roman" w:eastAsia="Calibri" w:hAnsi="Times New Roman" w:cs="Times New Roman"/>
                  <w:szCs w:val="22"/>
                </w:rPr>
              </w:rPrChange>
            </w:rPr>
            <w:delText>Trần Hoàng Huân - Vũ Phương</w:delText>
          </w:r>
        </w:del>
      </w:ins>
    </w:p>
    <w:p w14:paraId="7BE39640" w14:textId="2E1B8CB7" w:rsidR="003D0954" w:rsidRPr="00920004" w:rsidDel="00077639" w:rsidRDefault="003D0954" w:rsidP="00BD0851">
      <w:pPr>
        <w:pStyle w:val="Style1"/>
        <w:spacing w:before="240" w:line="0" w:lineRule="atLeast"/>
        <w:rPr>
          <w:ins w:id="4537" w:author="Tran Huan" w:date="2018-11-25T16:38:00Z"/>
          <w:del w:id="4538" w:author="phuong vu" w:date="2018-11-26T15:19:00Z"/>
          <w:rPrChange w:id="4539" w:author="phuong vu" w:date="2018-11-30T22:36:00Z">
            <w:rPr>
              <w:ins w:id="4540" w:author="Tran Huan" w:date="2018-11-25T16:38:00Z"/>
              <w:del w:id="4541" w:author="phuong vu" w:date="2018-11-26T15:19:00Z"/>
              <w:rFonts w:ascii="Times New Roman" w:eastAsia="Calibri" w:hAnsi="Times New Roman" w:cs="Times New Roman"/>
              <w:szCs w:val="22"/>
            </w:rPr>
          </w:rPrChange>
        </w:rPr>
        <w:pPrChange w:id="4542" w:author="phuong vu" w:date="2018-11-30T14:16:00Z">
          <w:pPr>
            <w:jc w:val="left"/>
          </w:pPr>
        </w:pPrChange>
      </w:pPr>
    </w:p>
    <w:p w14:paraId="44B122B0" w14:textId="71F21B20" w:rsidR="003D0954" w:rsidRPr="00920004" w:rsidDel="00077639" w:rsidRDefault="003D0954" w:rsidP="00BD0851">
      <w:pPr>
        <w:pStyle w:val="Style1"/>
        <w:spacing w:before="240" w:line="0" w:lineRule="atLeast"/>
        <w:rPr>
          <w:ins w:id="4543" w:author="Tran Huan" w:date="2018-11-25T16:38:00Z"/>
          <w:del w:id="4544" w:author="phuong vu" w:date="2018-11-26T15:19:00Z"/>
          <w:rPrChange w:id="4545" w:author="phuong vu" w:date="2018-11-30T22:36:00Z">
            <w:rPr>
              <w:ins w:id="4546" w:author="Tran Huan" w:date="2018-11-25T16:38:00Z"/>
              <w:del w:id="4547" w:author="phuong vu" w:date="2018-11-26T15:19:00Z"/>
              <w:rFonts w:ascii="Times New Roman" w:eastAsia="Calibri" w:hAnsi="Times New Roman" w:cs="Times New Roman"/>
              <w:szCs w:val="22"/>
            </w:rPr>
          </w:rPrChange>
        </w:rPr>
        <w:pPrChange w:id="4548" w:author="phuong vu" w:date="2018-11-30T14:16:00Z">
          <w:pPr>
            <w:jc w:val="left"/>
          </w:pPr>
        </w:pPrChange>
      </w:pPr>
    </w:p>
    <w:p w14:paraId="26E0E3E2" w14:textId="700781E0" w:rsidR="003D0954" w:rsidRPr="00920004" w:rsidDel="00077639" w:rsidRDefault="003D0954" w:rsidP="00BD0851">
      <w:pPr>
        <w:pStyle w:val="Style1"/>
        <w:spacing w:before="240" w:line="0" w:lineRule="atLeast"/>
        <w:rPr>
          <w:ins w:id="4549" w:author="Tran Huan" w:date="2018-11-25T16:38:00Z"/>
          <w:del w:id="4550" w:author="phuong vu" w:date="2018-11-26T15:19:00Z"/>
          <w:rPrChange w:id="4551" w:author="phuong vu" w:date="2018-11-30T22:36:00Z">
            <w:rPr>
              <w:ins w:id="4552" w:author="Tran Huan" w:date="2018-11-25T16:38:00Z"/>
              <w:del w:id="4553" w:author="phuong vu" w:date="2018-11-26T15:19:00Z"/>
              <w:rFonts w:ascii="Times New Roman" w:eastAsia="Calibri" w:hAnsi="Times New Roman" w:cs="Times New Roman"/>
              <w:szCs w:val="22"/>
            </w:rPr>
          </w:rPrChange>
        </w:rPr>
        <w:pPrChange w:id="4554" w:author="phuong vu" w:date="2018-11-30T14:16:00Z">
          <w:pPr>
            <w:jc w:val="left"/>
          </w:pPr>
        </w:pPrChange>
      </w:pPr>
    </w:p>
    <w:p w14:paraId="1CED02F8" w14:textId="6B0E53E7" w:rsidR="003D0954" w:rsidRPr="00920004" w:rsidDel="00077639" w:rsidRDefault="003D0954" w:rsidP="00BD0851">
      <w:pPr>
        <w:pStyle w:val="Style1"/>
        <w:spacing w:before="240" w:line="0" w:lineRule="atLeast"/>
        <w:rPr>
          <w:del w:id="4555" w:author="phuong vu" w:date="2018-11-26T15:19:00Z"/>
          <w:b w:val="0"/>
          <w:rPrChange w:id="4556" w:author="phuong vu" w:date="2018-11-30T22:36:00Z">
            <w:rPr>
              <w:del w:id="4557" w:author="phuong vu" w:date="2018-11-26T15:19:00Z"/>
              <w:rFonts w:eastAsiaTheme="majorEastAsia" w:cstheme="majorBidi"/>
              <w:b/>
              <w:lang w:val="en-US"/>
            </w:rPr>
          </w:rPrChange>
        </w:rPr>
        <w:pPrChange w:id="4558" w:author="phuong vu" w:date="2018-11-30T14:16:00Z">
          <w:pPr>
            <w:jc w:val="left"/>
          </w:pPr>
        </w:pPrChange>
      </w:pPr>
    </w:p>
    <w:p w14:paraId="5921135A" w14:textId="385EA3B6" w:rsidR="00E913F0" w:rsidRPr="00920004" w:rsidDel="00077639" w:rsidRDefault="00E913F0" w:rsidP="00BD0851">
      <w:pPr>
        <w:pStyle w:val="Style1"/>
        <w:spacing w:before="240" w:line="0" w:lineRule="atLeast"/>
        <w:rPr>
          <w:del w:id="4559" w:author="Tran Huan" w:date="2018-11-25T16:34:00Z"/>
          <w:b w:val="0"/>
          <w:rPrChange w:id="4560" w:author="phuong vu" w:date="2018-11-30T22:36:00Z">
            <w:rPr>
              <w:del w:id="4561" w:author="Tran Huan" w:date="2018-11-25T16:34:00Z"/>
              <w:b/>
            </w:rPr>
          </w:rPrChange>
        </w:rPr>
        <w:pPrChange w:id="4562" w:author="phuong vu" w:date="2018-11-30T14:16:00Z">
          <w:pPr/>
        </w:pPrChange>
      </w:pPr>
      <w:bookmarkStart w:id="4563" w:name="_Toc531380617"/>
      <w:r w:rsidRPr="00920004">
        <w:rPr>
          <w:rPrChange w:id="4564" w:author="phuong vu" w:date="2018-11-30T22:36:00Z">
            <w:rPr/>
          </w:rPrChange>
        </w:rPr>
        <w:t>ABSTRACT</w:t>
      </w:r>
      <w:bookmarkEnd w:id="4563"/>
    </w:p>
    <w:p w14:paraId="21BB45A6" w14:textId="286BC48D" w:rsidR="00077639" w:rsidRPr="00920004" w:rsidRDefault="00077639" w:rsidP="00BD0851">
      <w:pPr>
        <w:pStyle w:val="Style1"/>
        <w:spacing w:before="240" w:line="0" w:lineRule="atLeast"/>
        <w:rPr>
          <w:ins w:id="4565" w:author="phuong vu" w:date="2018-11-26T15:18:00Z"/>
          <w:rFonts w:eastAsiaTheme="minorHAnsi"/>
          <w:b w:val="0"/>
          <w:sz w:val="26"/>
          <w:lang w:val="vi-VN"/>
          <w:rPrChange w:id="4566" w:author="phuong vu" w:date="2018-11-30T22:36:00Z">
            <w:rPr>
              <w:ins w:id="4567" w:author="phuong vu" w:date="2018-11-26T15:18:00Z"/>
              <w:rFonts w:eastAsiaTheme="minorHAnsi"/>
              <w:b w:val="0"/>
              <w:sz w:val="26"/>
              <w:lang w:val="vi-VN"/>
            </w:rPr>
          </w:rPrChange>
        </w:rPr>
        <w:pPrChange w:id="4568" w:author="phuong vu" w:date="2018-11-30T14:16:00Z">
          <w:pPr>
            <w:pStyle w:val="Style1"/>
          </w:pPr>
        </w:pPrChange>
      </w:pPr>
    </w:p>
    <w:p w14:paraId="08D7F78D" w14:textId="77777777" w:rsidR="00077639" w:rsidRPr="00920004" w:rsidRDefault="00077639" w:rsidP="00E35500">
      <w:pPr>
        <w:ind w:firstLine="720"/>
        <w:rPr>
          <w:ins w:id="4569" w:author="phuong vu" w:date="2018-11-26T15:18:00Z"/>
          <w:rPrChange w:id="4570" w:author="phuong vu" w:date="2018-11-30T22:36:00Z">
            <w:rPr>
              <w:ins w:id="4571" w:author="phuong vu" w:date="2018-11-26T15:18:00Z"/>
            </w:rPr>
          </w:rPrChange>
        </w:rPr>
        <w:pPrChange w:id="4572" w:author="phuong vu" w:date="2018-11-30T22:32:00Z">
          <w:pPr>
            <w:tabs>
              <w:tab w:val="center" w:pos="4393"/>
            </w:tabs>
            <w:ind w:firstLine="709"/>
          </w:pPr>
        </w:pPrChange>
      </w:pPr>
      <w:ins w:id="4573" w:author="phuong vu" w:date="2018-11-26T15:18:00Z">
        <w:r w:rsidRPr="00920004">
          <w:rPr>
            <w:lang w:val="en-US"/>
            <w:rPrChange w:id="4574" w:author="phuong vu" w:date="2018-11-30T22:36:00Z">
              <w:rPr>
                <w:lang w:val="en-US"/>
              </w:rPr>
            </w:rPrChange>
          </w:rPr>
          <w:t>I</w:t>
        </w:r>
        <w:r w:rsidRPr="00920004">
          <w:rPr>
            <w:rPrChange w:id="4575" w:author="phuong vu" w:date="2018-11-30T22:36:00Z">
              <w:rPr/>
            </w:rPrChange>
          </w:rPr>
          <w:t>n this work, we built an information system for laundry services. Our system contains 2 components: web application for laundry service provider and mobile application for customers.</w:t>
        </w:r>
      </w:ins>
    </w:p>
    <w:p w14:paraId="6040897A" w14:textId="77777777" w:rsidR="00077639" w:rsidRPr="00920004" w:rsidRDefault="00077639" w:rsidP="00E35500">
      <w:pPr>
        <w:ind w:firstLine="720"/>
        <w:rPr>
          <w:ins w:id="4576" w:author="phuong vu" w:date="2018-11-26T15:18:00Z"/>
          <w:rPrChange w:id="4577" w:author="phuong vu" w:date="2018-11-30T22:36:00Z">
            <w:rPr>
              <w:ins w:id="4578" w:author="phuong vu" w:date="2018-11-26T15:18:00Z"/>
            </w:rPr>
          </w:rPrChange>
        </w:rPr>
        <w:pPrChange w:id="4579" w:author="phuong vu" w:date="2018-11-30T22:32:00Z">
          <w:pPr>
            <w:tabs>
              <w:tab w:val="center" w:pos="4393"/>
            </w:tabs>
            <w:ind w:firstLine="709"/>
          </w:pPr>
        </w:pPrChange>
      </w:pPr>
      <w:ins w:id="4580" w:author="phuong vu" w:date="2018-11-26T15:18:00Z">
        <w:r w:rsidRPr="00920004">
          <w:rPr>
            <w:rPrChange w:id="4581" w:author="phuong vu" w:date="2018-11-30T22:36:00Z">
              <w:rPr/>
            </w:rPrChange>
          </w:rPr>
          <w:t xml:space="preserve">Web application allows laundry service provider receive purchase orders from customers, creates receipts and assorts clothes into different categories. We used </w:t>
        </w:r>
        <w:r w:rsidRPr="00920004">
          <w:rPr>
            <w:lang w:val="en-US"/>
            <w:rPrChange w:id="4582" w:author="phuong vu" w:date="2018-11-30T22:36:00Z">
              <w:rPr>
                <w:lang w:val="en-US"/>
              </w:rPr>
            </w:rPrChange>
          </w:rPr>
          <w:t>query theory</w:t>
        </w:r>
        <w:r w:rsidRPr="00920004">
          <w:rPr>
            <w:rPrChange w:id="4583" w:author="phuong vu" w:date="2018-11-30T22:36:00Z">
              <w:rPr/>
            </w:rPrChange>
          </w:rPr>
          <w:t xml:space="preserve"> to assign purchase orders into available washing machines efficiently, laundry staffs can do that manually as well.</w:t>
        </w:r>
      </w:ins>
    </w:p>
    <w:p w14:paraId="26E7026F" w14:textId="1F6DB2A3" w:rsidR="00077639" w:rsidRPr="00920004" w:rsidRDefault="00077639" w:rsidP="00E35500">
      <w:pPr>
        <w:ind w:firstLine="720"/>
        <w:rPr>
          <w:ins w:id="4584" w:author="phuong vu" w:date="2018-11-26T15:18:00Z"/>
          <w:rPrChange w:id="4585" w:author="phuong vu" w:date="2018-11-30T22:36:00Z">
            <w:rPr>
              <w:ins w:id="4586" w:author="phuong vu" w:date="2018-11-26T15:18:00Z"/>
            </w:rPr>
          </w:rPrChange>
        </w:rPr>
        <w:pPrChange w:id="4587" w:author="phuong vu" w:date="2018-11-30T22:32:00Z">
          <w:pPr>
            <w:tabs>
              <w:tab w:val="center" w:pos="4393"/>
            </w:tabs>
            <w:ind w:firstLine="709"/>
          </w:pPr>
        </w:pPrChange>
      </w:pPr>
      <w:ins w:id="4588" w:author="phuong vu" w:date="2018-11-26T15:18:00Z">
        <w:r w:rsidRPr="00920004">
          <w:rPr>
            <w:rPrChange w:id="4589" w:author="phuong vu" w:date="2018-11-30T22:36:00Z">
              <w:rPr/>
            </w:rPrChange>
          </w:rPr>
          <w:t xml:space="preserve">Mobile application helps customers create orders easily, recommend nearest laundry </w:t>
        </w:r>
        <w:r w:rsidRPr="00920004">
          <w:rPr>
            <w:lang w:val="en-US"/>
            <w:rPrChange w:id="4590" w:author="phuong vu" w:date="2018-11-30T22:36:00Z">
              <w:rPr>
                <w:lang w:val="en-US"/>
              </w:rPr>
            </w:rPrChange>
          </w:rPr>
          <w:t>branch</w:t>
        </w:r>
        <w:r w:rsidRPr="00920004">
          <w:rPr>
            <w:rPrChange w:id="4591" w:author="phuong vu" w:date="2018-11-30T22:36:00Z">
              <w:rPr/>
            </w:rPrChange>
          </w:rPr>
          <w:t>, receiving and delivery time. Users can also see and modify their created orders.</w:t>
        </w:r>
      </w:ins>
    </w:p>
    <w:p w14:paraId="4960277E" w14:textId="77777777" w:rsidR="00077639" w:rsidRPr="00920004" w:rsidRDefault="00077639" w:rsidP="00BD0851">
      <w:pPr>
        <w:pStyle w:val="Style1"/>
        <w:spacing w:before="240" w:line="0" w:lineRule="atLeast"/>
        <w:rPr>
          <w:ins w:id="4592" w:author="phuong vu" w:date="2018-11-26T15:18:00Z"/>
          <w:rFonts w:cstheme="majorHAnsi"/>
          <w:rPrChange w:id="4593" w:author="phuong vu" w:date="2018-11-30T22:36:00Z">
            <w:rPr>
              <w:ins w:id="4594" w:author="phuong vu" w:date="2018-11-26T15:18:00Z"/>
              <w:rFonts w:cstheme="majorHAnsi"/>
            </w:rPr>
          </w:rPrChange>
        </w:rPr>
        <w:pPrChange w:id="4595" w:author="phuong vu" w:date="2018-11-30T14:16:00Z">
          <w:pPr>
            <w:pStyle w:val="Style1"/>
          </w:pPr>
        </w:pPrChange>
      </w:pPr>
    </w:p>
    <w:p w14:paraId="02FB4527" w14:textId="4E80140C" w:rsidR="00AB715C" w:rsidRPr="00920004" w:rsidRDefault="00AB715C" w:rsidP="00BD0851">
      <w:pPr>
        <w:spacing w:before="240" w:line="0" w:lineRule="atLeast"/>
        <w:rPr>
          <w:ins w:id="4596" w:author="Tran Huan" w:date="2018-11-25T16:33:00Z"/>
          <w:rPrChange w:id="4597" w:author="phuong vu" w:date="2018-11-30T22:36:00Z">
            <w:rPr>
              <w:ins w:id="4598" w:author="Tran Huan" w:date="2018-11-25T16:33:00Z"/>
            </w:rPr>
          </w:rPrChange>
        </w:rPr>
        <w:sectPr w:rsidR="00AB715C" w:rsidRPr="00920004" w:rsidSect="0041406B">
          <w:headerReference w:type="default" r:id="rId23"/>
          <w:footerReference w:type="default" r:id="rId24"/>
          <w:pgSz w:w="11906" w:h="16838"/>
          <w:pgMar w:top="1701" w:right="1134" w:bottom="1701" w:left="1985" w:header="709" w:footer="0" w:gutter="0"/>
          <w:pgNumType w:fmt="lowerRoman" w:start="1"/>
          <w:cols w:space="708"/>
          <w:docGrid w:linePitch="360"/>
        </w:sectPr>
        <w:pPrChange w:id="4608" w:author="phuong vu" w:date="2018-11-30T14:16:00Z">
          <w:pPr>
            <w:spacing w:line="276" w:lineRule="auto"/>
            <w:jc w:val="left"/>
          </w:pPr>
        </w:pPrChange>
      </w:pPr>
    </w:p>
    <w:p w14:paraId="742B8B1F" w14:textId="4ADC5D7C" w:rsidR="00E913F0" w:rsidRPr="00920004" w:rsidDel="000245EB" w:rsidRDefault="00E913F0" w:rsidP="00BD0851">
      <w:pPr>
        <w:pStyle w:val="Style1"/>
        <w:spacing w:before="240" w:line="0" w:lineRule="atLeast"/>
        <w:rPr>
          <w:del w:id="4609" w:author="Tran Huan" w:date="2018-11-25T16:14:00Z"/>
          <w:rPrChange w:id="4610" w:author="phuong vu" w:date="2018-11-30T22:36:00Z">
            <w:rPr>
              <w:del w:id="4611" w:author="Tran Huan" w:date="2018-11-25T16:14:00Z"/>
            </w:rPr>
          </w:rPrChange>
        </w:rPr>
        <w:pPrChange w:id="4612" w:author="phuong vu" w:date="2018-11-30T14:16:00Z">
          <w:pPr>
            <w:jc w:val="left"/>
          </w:pPr>
        </w:pPrChange>
      </w:pPr>
      <w:del w:id="4613" w:author="Tran Huan" w:date="2018-11-25T16:14:00Z">
        <w:r w:rsidRPr="00920004" w:rsidDel="000245EB">
          <w:rPr>
            <w:rPrChange w:id="4614" w:author="phuong vu" w:date="2018-11-30T22:36:00Z">
              <w:rPr/>
            </w:rPrChange>
          </w:rPr>
          <w:lastRenderedPageBreak/>
          <w:br w:type="page"/>
        </w:r>
      </w:del>
    </w:p>
    <w:p w14:paraId="52017E5E" w14:textId="5AB10B94" w:rsidR="00CB27A4" w:rsidRPr="00920004" w:rsidDel="000245EB" w:rsidRDefault="00E913F0" w:rsidP="00BD0851">
      <w:pPr>
        <w:pStyle w:val="Style1"/>
        <w:spacing w:before="240" w:line="0" w:lineRule="atLeast"/>
        <w:rPr>
          <w:del w:id="4615" w:author="Tran Huan" w:date="2018-11-25T16:14:00Z"/>
          <w:rFonts w:cstheme="majorHAnsi"/>
          <w:rPrChange w:id="4616" w:author="phuong vu" w:date="2018-11-30T22:36:00Z">
            <w:rPr>
              <w:del w:id="4617" w:author="Tran Huan" w:date="2018-11-25T16:14:00Z"/>
            </w:rPr>
          </w:rPrChange>
        </w:rPr>
        <w:pPrChange w:id="4618" w:author="phuong vu" w:date="2018-11-30T14:16:00Z">
          <w:pPr>
            <w:pStyle w:val="Heading1"/>
            <w:numPr>
              <w:numId w:val="0"/>
            </w:numPr>
            <w:ind w:left="432" w:firstLine="0"/>
          </w:pPr>
        </w:pPrChange>
      </w:pPr>
      <w:del w:id="4619" w:author="Tran Huan" w:date="2018-11-25T16:14:00Z">
        <w:r w:rsidRPr="00920004" w:rsidDel="000245EB">
          <w:rPr>
            <w:rFonts w:cstheme="majorHAnsi"/>
            <w:b w:val="0"/>
            <w:rPrChange w:id="4620" w:author="phuong vu" w:date="2018-11-30T22:36:00Z">
              <w:rPr>
                <w:rFonts w:cstheme="majorHAnsi"/>
                <w:b w:val="0"/>
              </w:rPr>
            </w:rPrChange>
          </w:rPr>
          <w:delText>T</w:delText>
        </w:r>
        <w:r w:rsidRPr="00920004" w:rsidDel="000245EB">
          <w:rPr>
            <w:rFonts w:cstheme="majorHAnsi"/>
            <w:b w:val="0"/>
            <w:rPrChange w:id="4621" w:author="phuong vu" w:date="2018-11-30T22:36:00Z">
              <w:rPr>
                <w:b w:val="0"/>
              </w:rPr>
            </w:rPrChange>
          </w:rPr>
          <w:delText>Ừ KHÓA</w:delText>
        </w:r>
      </w:del>
    </w:p>
    <w:p w14:paraId="1140A287" w14:textId="43ACCFB9" w:rsidR="00B81776" w:rsidRPr="00920004" w:rsidDel="0041406B" w:rsidRDefault="00B81776" w:rsidP="00BD0851">
      <w:pPr>
        <w:pStyle w:val="Style1"/>
        <w:spacing w:before="240" w:line="0" w:lineRule="atLeast"/>
        <w:rPr>
          <w:del w:id="4622" w:author="Tran Huan" w:date="2018-11-25T16:29:00Z"/>
          <w:rPrChange w:id="4623" w:author="phuong vu" w:date="2018-11-30T22:36:00Z">
            <w:rPr>
              <w:del w:id="4624" w:author="Tran Huan" w:date="2018-11-25T16:29:00Z"/>
            </w:rPr>
          </w:rPrChange>
        </w:rPr>
        <w:pPrChange w:id="4625" w:author="phuong vu" w:date="2018-11-30T14:16:00Z">
          <w:pPr>
            <w:spacing w:line="360" w:lineRule="auto"/>
          </w:pPr>
        </w:pPrChange>
      </w:pPr>
    </w:p>
    <w:p w14:paraId="47A5CA46" w14:textId="2760F3C0" w:rsidR="00A31690" w:rsidRPr="00920004" w:rsidDel="0041406B" w:rsidRDefault="00A31690" w:rsidP="00BD0851">
      <w:pPr>
        <w:pStyle w:val="Style1"/>
        <w:spacing w:before="240" w:line="0" w:lineRule="atLeast"/>
        <w:rPr>
          <w:del w:id="4626" w:author="Tran Huan" w:date="2018-11-25T16:34:00Z"/>
          <w:rPrChange w:id="4627" w:author="phuong vu" w:date="2018-11-30T22:36:00Z">
            <w:rPr>
              <w:del w:id="4628" w:author="Tran Huan" w:date="2018-11-25T16:34:00Z"/>
            </w:rPr>
          </w:rPrChange>
        </w:rPr>
        <w:pPrChange w:id="4629" w:author="phuong vu" w:date="2018-11-30T14:16:00Z">
          <w:pPr>
            <w:jc w:val="left"/>
          </w:pPr>
        </w:pPrChange>
      </w:pPr>
      <w:bookmarkStart w:id="4630" w:name="_Toc484566602"/>
      <w:del w:id="4631" w:author="Tran Huan" w:date="2018-11-25T16:34:00Z">
        <w:r w:rsidRPr="00920004" w:rsidDel="0041406B">
          <w:rPr>
            <w:rPrChange w:id="4632" w:author="phuong vu" w:date="2018-11-30T22:36:00Z">
              <w:rPr/>
            </w:rPrChange>
          </w:rPr>
          <w:br w:type="page"/>
        </w:r>
      </w:del>
    </w:p>
    <w:p w14:paraId="226F23FD" w14:textId="09EA0D34" w:rsidR="00AA15A1" w:rsidRPr="00920004" w:rsidRDefault="00601879" w:rsidP="00BD0851">
      <w:pPr>
        <w:pStyle w:val="Style1"/>
        <w:spacing w:before="240" w:line="0" w:lineRule="atLeast"/>
        <w:rPr>
          <w:rPrChange w:id="4633" w:author="phuong vu" w:date="2018-11-30T22:36:00Z">
            <w:rPr/>
          </w:rPrChange>
        </w:rPr>
        <w:pPrChange w:id="4634" w:author="phuong vu" w:date="2018-11-30T14:16:00Z">
          <w:pPr>
            <w:spacing w:line="360" w:lineRule="auto"/>
          </w:pPr>
        </w:pPrChange>
      </w:pPr>
      <w:bookmarkStart w:id="4635" w:name="_Toc531380618"/>
      <w:ins w:id="4636" w:author="phuong vu" w:date="2018-11-21T00:55:00Z">
        <w:r w:rsidRPr="00920004">
          <w:rPr>
            <w:rFonts w:cstheme="majorHAnsi"/>
            <w:rPrChange w:id="4637" w:author="phuong vu" w:date="2018-11-30T22:36:00Z">
              <w:rPr>
                <w:b/>
              </w:rPr>
            </w:rPrChange>
          </w:rPr>
          <w:t>PHẦN GIỚI THIỆU</w:t>
        </w:r>
      </w:ins>
      <w:bookmarkEnd w:id="4635"/>
    </w:p>
    <w:p w14:paraId="3E4DAE8E" w14:textId="6DFE6EA7" w:rsidR="00F20C89" w:rsidRPr="00920004" w:rsidDel="00601879" w:rsidRDefault="00CB27A4" w:rsidP="00BD0851">
      <w:pPr>
        <w:pStyle w:val="Heading1"/>
        <w:numPr>
          <w:ilvl w:val="1"/>
          <w:numId w:val="54"/>
        </w:numPr>
        <w:spacing w:before="240" w:line="0" w:lineRule="atLeast"/>
        <w:rPr>
          <w:del w:id="4638" w:author="phuong vu" w:date="2018-11-21T00:55:00Z"/>
          <w:rFonts w:cstheme="majorHAnsi"/>
          <w:rPrChange w:id="4639" w:author="phuong vu" w:date="2018-11-30T22:36:00Z">
            <w:rPr>
              <w:del w:id="4640" w:author="phuong vu" w:date="2018-11-21T00:55:00Z"/>
            </w:rPr>
          </w:rPrChange>
        </w:rPr>
        <w:pPrChange w:id="4641" w:author="phuong vu" w:date="2018-11-30T14:16:00Z">
          <w:pPr>
            <w:pStyle w:val="Heading1"/>
          </w:pPr>
        </w:pPrChange>
      </w:pPr>
      <w:del w:id="4642" w:author="phuong vu" w:date="2018-11-21T00:55:00Z">
        <w:r w:rsidRPr="00920004" w:rsidDel="00601879">
          <w:rPr>
            <w:rFonts w:cstheme="majorHAnsi"/>
            <w:b w:val="0"/>
            <w:rPrChange w:id="4643" w:author="phuong vu" w:date="2018-11-30T22:36:00Z">
              <w:rPr>
                <w:b w:val="0"/>
              </w:rPr>
            </w:rPrChange>
          </w:rPr>
          <w:delText>TỔNG QUAN</w:delText>
        </w:r>
        <w:bookmarkStart w:id="4644" w:name="_Toc530605633"/>
        <w:bookmarkStart w:id="4645" w:name="_Toc530657326"/>
        <w:bookmarkStart w:id="4646" w:name="_Toc530658268"/>
        <w:bookmarkStart w:id="4647" w:name="_Toc530661993"/>
        <w:bookmarkStart w:id="4648" w:name="_Toc530662460"/>
        <w:bookmarkStart w:id="4649" w:name="_Toc531009374"/>
        <w:bookmarkStart w:id="4650" w:name="_Toc531101610"/>
        <w:bookmarkStart w:id="4651" w:name="_Toc531102558"/>
        <w:bookmarkStart w:id="4652" w:name="_Toc531358796"/>
        <w:bookmarkStart w:id="4653" w:name="_Toc531359777"/>
        <w:bookmarkStart w:id="4654" w:name="_Toc531380619"/>
        <w:bookmarkEnd w:id="4630"/>
        <w:bookmarkEnd w:id="4644"/>
        <w:bookmarkEnd w:id="4645"/>
        <w:bookmarkEnd w:id="4646"/>
        <w:bookmarkEnd w:id="4647"/>
        <w:bookmarkEnd w:id="4648"/>
        <w:bookmarkEnd w:id="4649"/>
        <w:bookmarkEnd w:id="4650"/>
        <w:bookmarkEnd w:id="4651"/>
        <w:bookmarkEnd w:id="4652"/>
        <w:bookmarkEnd w:id="4653"/>
        <w:bookmarkEnd w:id="4654"/>
      </w:del>
    </w:p>
    <w:p w14:paraId="68E56884" w14:textId="34EFF709" w:rsidR="00370B8C" w:rsidRPr="00920004" w:rsidRDefault="00370B8C" w:rsidP="00BD0851">
      <w:pPr>
        <w:pStyle w:val="Heading2"/>
        <w:numPr>
          <w:ilvl w:val="1"/>
          <w:numId w:val="54"/>
        </w:numPr>
        <w:spacing w:before="240" w:line="0" w:lineRule="atLeast"/>
        <w:rPr>
          <w:rFonts w:cstheme="majorHAnsi"/>
          <w:lang w:val="en-US"/>
          <w:rPrChange w:id="4655" w:author="phuong vu" w:date="2018-11-30T22:36:00Z">
            <w:rPr>
              <w:lang w:val="en-US"/>
            </w:rPr>
          </w:rPrChange>
        </w:rPr>
        <w:pPrChange w:id="4656" w:author="phuong vu" w:date="2018-11-30T14:16:00Z">
          <w:pPr>
            <w:pStyle w:val="Heading2"/>
          </w:pPr>
        </w:pPrChange>
      </w:pPr>
      <w:bookmarkStart w:id="4657" w:name="_Toc531380620"/>
      <w:r w:rsidRPr="00920004">
        <w:rPr>
          <w:rFonts w:cstheme="majorHAnsi"/>
          <w:lang w:val="en-US"/>
          <w:rPrChange w:id="4658" w:author="phuong vu" w:date="2018-11-30T22:36:00Z">
            <w:rPr>
              <w:lang w:val="en-US"/>
            </w:rPr>
          </w:rPrChange>
        </w:rPr>
        <w:t>Đặt vấn đề</w:t>
      </w:r>
      <w:bookmarkEnd w:id="4657"/>
    </w:p>
    <w:p w14:paraId="172DD8D6" w14:textId="28DD491D" w:rsidR="00FE6A57" w:rsidRPr="00920004" w:rsidRDefault="00A17FA5" w:rsidP="00A17FA5">
      <w:pPr>
        <w:rPr>
          <w:lang w:val="en-US"/>
          <w:rPrChange w:id="4659" w:author="phuong vu" w:date="2018-11-30T22:36:00Z">
            <w:rPr>
              <w:lang w:val="en-US"/>
            </w:rPr>
          </w:rPrChange>
        </w:rPr>
        <w:pPrChange w:id="4660" w:author="phuong vu" w:date="2018-11-30T22:40:00Z">
          <w:pPr/>
        </w:pPrChange>
      </w:pPr>
      <w:ins w:id="4661" w:author="phuong vu" w:date="2018-11-30T22:40:00Z">
        <w:r>
          <w:rPr>
            <w:lang w:val="en-US"/>
          </w:rPr>
          <w:tab/>
        </w:r>
      </w:ins>
      <w:del w:id="4662" w:author="phuong vu" w:date="2018-11-30T16:26:00Z">
        <w:r w:rsidR="00CA57A3" w:rsidRPr="00920004" w:rsidDel="00FE6A57">
          <w:rPr>
            <w:lang w:val="en-US"/>
            <w:rPrChange w:id="4663" w:author="phuong vu" w:date="2018-11-30T22:36:00Z">
              <w:rPr>
                <w:lang w:val="en-US"/>
              </w:rPr>
            </w:rPrChange>
          </w:rPr>
          <w:tab/>
        </w:r>
      </w:del>
      <w:r w:rsidR="00CA57A3" w:rsidRPr="00920004">
        <w:rPr>
          <w:lang w:val="en-US"/>
          <w:rPrChange w:id="4664" w:author="phuong vu" w:date="2018-11-30T22:36:00Z">
            <w:rPr>
              <w:lang w:val="en-US"/>
            </w:rPr>
          </w:rPrChange>
        </w:rPr>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sidRPr="00920004">
        <w:rPr>
          <w:lang w:val="en-US"/>
          <w:rPrChange w:id="4665" w:author="phuong vu" w:date="2018-11-30T22:36:00Z">
            <w:rPr>
              <w:lang w:val="en-US"/>
            </w:rPr>
          </w:rPrChange>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sidRPr="00920004">
        <w:rPr>
          <w:lang w:val="en-US"/>
          <w:rPrChange w:id="4666" w:author="phuong vu" w:date="2018-11-30T22:36:00Z">
            <w:rPr>
              <w:lang w:val="en-US"/>
            </w:rPr>
          </w:rPrChange>
        </w:rPr>
        <w:t>thứ nhất</w:t>
      </w:r>
      <w:r w:rsidR="00D82BBB" w:rsidRPr="00920004">
        <w:rPr>
          <w:lang w:val="en-US"/>
          <w:rPrChange w:id="4667" w:author="phuong vu" w:date="2018-11-30T22:36:00Z">
            <w:rPr>
              <w:lang w:val="en-US"/>
            </w:rPr>
          </w:rPrChange>
        </w:rPr>
        <w:t xml:space="preserve">, thứ hai nếu chúng ta có nhiều loại quần áo và mong muốn giặt giũ với những hình thức khác nhau nhưng lại không biết cửa hàng nào có đầy đủ các hình thức mình </w:t>
      </w:r>
      <w:r w:rsidR="00924D6A" w:rsidRPr="00920004">
        <w:rPr>
          <w:lang w:val="en-US"/>
          <w:rPrChange w:id="4668" w:author="phuong vu" w:date="2018-11-30T22:36:00Z">
            <w:rPr>
              <w:lang w:val="en-US"/>
            </w:rPr>
          </w:rPrChange>
        </w:rPr>
        <w:t>đang cần</w:t>
      </w:r>
      <w:r w:rsidR="00D82BBB" w:rsidRPr="00920004">
        <w:rPr>
          <w:lang w:val="en-US"/>
          <w:rPrChange w:id="4669" w:author="phuong vu" w:date="2018-11-30T22:36:00Z">
            <w:rPr>
              <w:lang w:val="en-US"/>
            </w:rPr>
          </w:rPrChange>
        </w:rPr>
        <w:t>.</w:t>
      </w:r>
      <w:r w:rsidR="00924D6A" w:rsidRPr="00920004">
        <w:rPr>
          <w:lang w:val="en-US"/>
          <w:rPrChange w:id="4670" w:author="phuong vu" w:date="2018-11-30T22:36:00Z">
            <w:rPr>
              <w:lang w:val="en-US"/>
            </w:rPr>
          </w:rPrChange>
        </w:rPr>
        <w:t xml:space="preserve"> Bên cạnh đó, ta không chủ động được thời gian lấy quần áo nếu không được chủ của hàng cho một lịch hẹn sau khi </w:t>
      </w:r>
      <w:r w:rsidR="00016B3B" w:rsidRPr="00920004">
        <w:rPr>
          <w:lang w:val="en-US"/>
          <w:rPrChange w:id="4671" w:author="phuong vu" w:date="2018-11-30T22:36:00Z">
            <w:rPr>
              <w:lang w:val="en-US"/>
            </w:rPr>
          </w:rPrChange>
        </w:rPr>
        <w:t>nhận đồ giặt,</w:t>
      </w:r>
      <w:r w:rsidR="00237164" w:rsidRPr="00920004">
        <w:rPr>
          <w:lang w:val="en-US"/>
          <w:rPrChange w:id="4672" w:author="phuong vu" w:date="2018-11-30T22:36:00Z">
            <w:rPr>
              <w:lang w:val="en-US"/>
            </w:rPr>
          </w:rPrChange>
        </w:rPr>
        <w:t xml:space="preserve"> quần áo của mình cũng mong muốn được chi tiết về các đặc điểm quần áo tránh trường hợp thất lạc trong quá trình sử dụng dịch vụ, </w:t>
      </w:r>
      <w:r w:rsidR="00016B3B" w:rsidRPr="00920004">
        <w:rPr>
          <w:lang w:val="en-US"/>
          <w:rPrChange w:id="4673" w:author="phuong vu" w:date="2018-11-30T22:36:00Z">
            <w:rPr>
              <w:lang w:val="en-US"/>
            </w:rPr>
          </w:rPrChange>
        </w:rPr>
        <w:t xml:space="preserve">cũng như chi phí bỏ ra cho một lần sử dụng dịch vụ không được minh bạch ban đầu. </w:t>
      </w:r>
    </w:p>
    <w:p w14:paraId="52134A44" w14:textId="44AEEC0E" w:rsidR="00FE6A57" w:rsidRPr="00920004" w:rsidRDefault="00016B3B" w:rsidP="00A17FA5">
      <w:pPr>
        <w:ind w:firstLine="720"/>
        <w:rPr>
          <w:lang w:val="en-US"/>
          <w:rPrChange w:id="4674" w:author="phuong vu" w:date="2018-11-30T22:36:00Z">
            <w:rPr>
              <w:lang w:val="en-US"/>
            </w:rPr>
          </w:rPrChange>
        </w:rPr>
        <w:pPrChange w:id="4675" w:author="phuong vu" w:date="2018-11-30T22:40:00Z">
          <w:pPr/>
        </w:pPrChange>
      </w:pPr>
      <w:r w:rsidRPr="00920004">
        <w:rPr>
          <w:lang w:val="en-US"/>
          <w:rPrChange w:id="4676" w:author="phuong vu" w:date="2018-11-30T22:36:00Z">
            <w:rPr>
              <w:lang w:val="en-US"/>
            </w:rPr>
          </w:rPrChange>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sidRPr="00920004">
        <w:rPr>
          <w:lang w:val="en-US"/>
          <w:rPrChange w:id="4677" w:author="phuong vu" w:date="2018-11-30T22:36:00Z">
            <w:rPr>
              <w:lang w:val="en-US"/>
            </w:rPr>
          </w:rPrChange>
        </w:rPr>
        <w:t xml:space="preserve"> Cũng như việc phân loại đồ theo cách thủ công tốn thời gian.</w:t>
      </w:r>
    </w:p>
    <w:p w14:paraId="6DFFE8BF" w14:textId="1A53836C" w:rsidR="00370B8C" w:rsidRPr="00920004" w:rsidRDefault="001374D6" w:rsidP="00A17FA5">
      <w:pPr>
        <w:rPr>
          <w:lang w:val="en-US"/>
          <w:rPrChange w:id="4678" w:author="phuong vu" w:date="2018-11-30T22:36:00Z">
            <w:rPr>
              <w:lang w:val="en-US"/>
            </w:rPr>
          </w:rPrChange>
        </w:rPr>
        <w:pPrChange w:id="4679" w:author="phuong vu" w:date="2018-11-30T22:40:00Z">
          <w:pPr/>
        </w:pPrChange>
      </w:pPr>
      <w:ins w:id="4680" w:author="phuong vu" w:date="2018-11-30T16:35:00Z">
        <w:r w:rsidRPr="00920004">
          <w:rPr>
            <w:lang w:val="en-US"/>
            <w:rPrChange w:id="4681" w:author="phuong vu" w:date="2018-11-30T22:36:00Z">
              <w:rPr>
                <w:lang w:val="en-US"/>
              </w:rPr>
            </w:rPrChange>
          </w:rPr>
          <w:tab/>
        </w:r>
      </w:ins>
      <w:del w:id="4682" w:author="phuong vu" w:date="2018-11-30T16:26:00Z">
        <w:r w:rsidR="00016B3B" w:rsidRPr="00920004" w:rsidDel="00FE6A57">
          <w:rPr>
            <w:lang w:val="en-US"/>
            <w:rPrChange w:id="4683" w:author="phuong vu" w:date="2018-11-30T22:36:00Z">
              <w:rPr>
                <w:lang w:val="en-US"/>
              </w:rPr>
            </w:rPrChange>
          </w:rPr>
          <w:tab/>
        </w:r>
      </w:del>
      <w:r w:rsidR="00016B3B" w:rsidRPr="00920004">
        <w:rPr>
          <w:lang w:val="en-US"/>
          <w:rPrChange w:id="4684" w:author="phuong vu" w:date="2018-11-30T22:36:00Z">
            <w:rPr>
              <w:lang w:val="en-US"/>
            </w:rPr>
          </w:rPrChange>
        </w:rPr>
        <w:t>Để giải quyết những vấn đề được nêu trên, ta cần một hệ thống mà hỗ trợ người sử dụng dịch vụ có thể chọn lựa theo yêu cầu của mình cần thiết. Và hỗ tr</w:t>
      </w:r>
      <w:r w:rsidR="00DE0F89" w:rsidRPr="00920004">
        <w:rPr>
          <w:lang w:val="en-US"/>
          <w:rPrChange w:id="4685" w:author="phuong vu" w:date="2018-11-30T22:36:00Z">
            <w:rPr>
              <w:lang w:val="en-US"/>
            </w:rPr>
          </w:rPrChange>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Pr="00920004" w:rsidRDefault="00370B8C" w:rsidP="00BD0851">
      <w:pPr>
        <w:pStyle w:val="Heading2"/>
        <w:numPr>
          <w:ilvl w:val="1"/>
          <w:numId w:val="55"/>
        </w:numPr>
        <w:spacing w:before="240" w:line="0" w:lineRule="atLeast"/>
        <w:rPr>
          <w:rFonts w:cstheme="majorHAnsi"/>
          <w:lang w:val="en-US"/>
          <w:rPrChange w:id="4686" w:author="phuong vu" w:date="2018-11-30T22:36:00Z">
            <w:rPr>
              <w:lang w:val="en-US"/>
            </w:rPr>
          </w:rPrChange>
        </w:rPr>
        <w:pPrChange w:id="4687" w:author="phuong vu" w:date="2018-11-30T14:16:00Z">
          <w:pPr>
            <w:pStyle w:val="Heading2"/>
          </w:pPr>
        </w:pPrChange>
      </w:pPr>
      <w:bookmarkStart w:id="4688" w:name="_Toc531380621"/>
      <w:r w:rsidRPr="00920004">
        <w:rPr>
          <w:rFonts w:cstheme="majorHAnsi"/>
          <w:lang w:val="en-US"/>
          <w:rPrChange w:id="4689" w:author="phuong vu" w:date="2018-11-30T22:36:00Z">
            <w:rPr>
              <w:rFonts w:cstheme="majorHAnsi"/>
              <w:lang w:val="en-US"/>
            </w:rPr>
          </w:rPrChange>
        </w:rPr>
        <w:t>Lị</w:t>
      </w:r>
      <w:r w:rsidRPr="00920004">
        <w:rPr>
          <w:rFonts w:cstheme="majorHAnsi"/>
          <w:lang w:val="en-US"/>
          <w:rPrChange w:id="4690" w:author="phuong vu" w:date="2018-11-30T22:36:00Z">
            <w:rPr>
              <w:lang w:val="en-US"/>
            </w:rPr>
          </w:rPrChange>
        </w:rPr>
        <w:t>ch sử giải quyết vấn đề</w:t>
      </w:r>
      <w:bookmarkEnd w:id="4688"/>
    </w:p>
    <w:p w14:paraId="15DE0F48" w14:textId="4C4AB161" w:rsidR="00C938C5" w:rsidRPr="00920004" w:rsidRDefault="00A17FA5" w:rsidP="00A17FA5">
      <w:pPr>
        <w:rPr>
          <w:ins w:id="4691" w:author="phuong vu" w:date="2018-11-30T09:48:00Z"/>
          <w:lang w:val="en-US"/>
          <w:rPrChange w:id="4692" w:author="phuong vu" w:date="2018-11-30T22:36:00Z">
            <w:rPr>
              <w:ins w:id="4693" w:author="phuong vu" w:date="2018-11-30T09:48:00Z"/>
              <w:lang w:val="en-US"/>
            </w:rPr>
          </w:rPrChange>
        </w:rPr>
        <w:pPrChange w:id="4694" w:author="phuong vu" w:date="2018-11-30T22:40:00Z">
          <w:pPr>
            <w:spacing w:line="276" w:lineRule="auto"/>
          </w:pPr>
        </w:pPrChange>
      </w:pPr>
      <w:ins w:id="4695" w:author="phuong vu" w:date="2018-11-30T22:40:00Z">
        <w:r>
          <w:rPr>
            <w:lang w:val="en-US"/>
          </w:rPr>
          <w:tab/>
        </w:r>
      </w:ins>
      <w:del w:id="4696" w:author="phuong vu" w:date="2018-11-30T16:27:00Z">
        <w:r w:rsidR="00237164" w:rsidRPr="00920004" w:rsidDel="00FE6A57">
          <w:rPr>
            <w:lang w:val="en-US"/>
            <w:rPrChange w:id="4697" w:author="phuong vu" w:date="2018-11-30T22:36:00Z">
              <w:rPr>
                <w:lang w:val="en-US"/>
              </w:rPr>
            </w:rPrChange>
          </w:rPr>
          <w:tab/>
        </w:r>
      </w:del>
      <w:r w:rsidR="00237164" w:rsidRPr="00920004">
        <w:rPr>
          <w:lang w:val="en-US"/>
          <w:rPrChange w:id="4698" w:author="phuong vu" w:date="2018-11-30T22:36:00Z">
            <w:rPr>
              <w:lang w:val="en-US"/>
            </w:rPr>
          </w:rPrChange>
        </w:rPr>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sidRPr="00920004">
        <w:rPr>
          <w:lang w:val="en-US"/>
          <w:rPrChange w:id="4699" w:author="phuong vu" w:date="2018-11-30T22:36:00Z">
            <w:rPr>
              <w:lang w:val="en-US"/>
            </w:rPr>
          </w:rPrChange>
        </w:rPr>
        <w:t>quá trình giao nhận không có biên nhận cho khách hàng kiểm tra đồ của mình. Và quần áo đã nhận về cửa hàng luôn được phân loại theo cách thủ công.</w:t>
      </w:r>
      <w:del w:id="4700" w:author="phuong vu" w:date="2018-11-30T09:48:00Z">
        <w:r w:rsidR="00C8482A" w:rsidRPr="00920004" w:rsidDel="00C938C5">
          <w:rPr>
            <w:lang w:val="en-US"/>
            <w:rPrChange w:id="4701" w:author="phuong vu" w:date="2018-11-30T22:36:00Z">
              <w:rPr>
                <w:lang w:val="en-US"/>
              </w:rPr>
            </w:rPrChange>
          </w:rPr>
          <w:delText xml:space="preserve"> </w:delText>
        </w:r>
      </w:del>
    </w:p>
    <w:p w14:paraId="2E644D62" w14:textId="42992334" w:rsidR="00C938C5" w:rsidRPr="00920004" w:rsidDel="00C938C5" w:rsidRDefault="00C938C5" w:rsidP="00A17FA5">
      <w:pPr>
        <w:ind w:firstLine="360"/>
        <w:rPr>
          <w:del w:id="4702" w:author="phuong vu" w:date="2018-11-30T09:49:00Z"/>
          <w:lang w:val="en-US"/>
          <w:rPrChange w:id="4703" w:author="phuong vu" w:date="2018-11-30T22:36:00Z">
            <w:rPr>
              <w:del w:id="4704" w:author="phuong vu" w:date="2018-11-30T09:49:00Z"/>
              <w:lang w:val="en-US"/>
            </w:rPr>
          </w:rPrChange>
        </w:rPr>
        <w:pPrChange w:id="4705" w:author="phuong vu" w:date="2018-11-30T22:40:00Z">
          <w:pPr/>
        </w:pPrChange>
      </w:pPr>
      <w:ins w:id="4706" w:author="phuong vu" w:date="2018-11-30T09:48:00Z">
        <w:r w:rsidRPr="00920004">
          <w:rPr>
            <w:lang w:val="en-US"/>
            <w:rPrChange w:id="4707" w:author="phuong vu" w:date="2018-11-30T22:36:00Z">
              <w:rPr>
                <w:lang w:val="en-US"/>
              </w:rPr>
            </w:rPrChange>
          </w:rPr>
          <w:lastRenderedPageBreak/>
          <w:t>Các giải pháp nêu trên đa phần được quản lí bằng thủ công, giấy tờ, sổ sách. Khách hàng sử dụng dịch vụ không nắm được quần áo của mình đã đi đâu và khi nào được giao lại cho mình. Khách hàng hoàn toàn bị động về thời gian giao nhận quần áo.</w:t>
        </w:r>
      </w:ins>
    </w:p>
    <w:p w14:paraId="7C5C10B6" w14:textId="77777777" w:rsidR="00C938C5" w:rsidRPr="00920004" w:rsidRDefault="00C938C5" w:rsidP="00A17FA5">
      <w:pPr>
        <w:ind w:firstLine="360"/>
        <w:rPr>
          <w:ins w:id="4708" w:author="phuong vu" w:date="2018-11-30T09:52:00Z"/>
          <w:lang w:val="en-US"/>
          <w:rPrChange w:id="4709" w:author="phuong vu" w:date="2018-11-30T22:36:00Z">
            <w:rPr>
              <w:ins w:id="4710" w:author="phuong vu" w:date="2018-11-30T09:52:00Z"/>
              <w:lang w:val="en-US"/>
            </w:rPr>
          </w:rPrChange>
        </w:rPr>
        <w:pPrChange w:id="4711" w:author="phuong vu" w:date="2018-11-30T22:40:00Z">
          <w:pPr/>
        </w:pPrChange>
      </w:pPr>
    </w:p>
    <w:p w14:paraId="21F3AEB3" w14:textId="77777777" w:rsidR="00A26BE3" w:rsidRPr="00920004" w:rsidRDefault="00A26BE3" w:rsidP="00BD0851">
      <w:pPr>
        <w:pStyle w:val="ListParagraph"/>
        <w:keepNext/>
        <w:keepLines/>
        <w:numPr>
          <w:ilvl w:val="0"/>
          <w:numId w:val="72"/>
        </w:numPr>
        <w:spacing w:before="240" w:line="0" w:lineRule="atLeast"/>
        <w:ind w:left="360"/>
        <w:outlineLvl w:val="1"/>
        <w:rPr>
          <w:ins w:id="4712" w:author="phuong vu" w:date="2018-11-30T09:54:00Z"/>
          <w:rFonts w:eastAsiaTheme="majorEastAsia" w:cstheme="majorBidi"/>
          <w:b/>
          <w:vanish/>
          <w:rPrChange w:id="4713" w:author="phuong vu" w:date="2018-11-30T22:36:00Z">
            <w:rPr>
              <w:ins w:id="4714" w:author="phuong vu" w:date="2018-11-30T09:54:00Z"/>
              <w:rFonts w:eastAsiaTheme="majorEastAsia" w:cstheme="majorBidi"/>
              <w:b/>
              <w:vanish/>
            </w:rPr>
          </w:rPrChange>
        </w:rPr>
        <w:pPrChange w:id="4715" w:author="phuong vu" w:date="2018-11-30T14:16:00Z">
          <w:pPr>
            <w:pStyle w:val="ListParagraph"/>
            <w:keepNext/>
            <w:keepLines/>
            <w:numPr>
              <w:numId w:val="72"/>
            </w:numPr>
            <w:spacing w:before="160"/>
            <w:ind w:left="360" w:hanging="360"/>
            <w:contextualSpacing w:val="0"/>
            <w:outlineLvl w:val="1"/>
          </w:pPr>
        </w:pPrChange>
      </w:pPr>
      <w:bookmarkStart w:id="4716" w:name="_Toc531358799"/>
      <w:bookmarkStart w:id="4717" w:name="_Toc531359780"/>
      <w:bookmarkStart w:id="4718" w:name="_Toc531380622"/>
      <w:bookmarkEnd w:id="4716"/>
      <w:bookmarkEnd w:id="4717"/>
      <w:bookmarkEnd w:id="4718"/>
    </w:p>
    <w:p w14:paraId="386B8F90" w14:textId="77777777" w:rsidR="00A26BE3" w:rsidRPr="00920004" w:rsidRDefault="00A26BE3" w:rsidP="00BD0851">
      <w:pPr>
        <w:pStyle w:val="ListParagraph"/>
        <w:keepNext/>
        <w:keepLines/>
        <w:numPr>
          <w:ilvl w:val="0"/>
          <w:numId w:val="72"/>
        </w:numPr>
        <w:spacing w:before="240" w:line="0" w:lineRule="atLeast"/>
        <w:ind w:left="360"/>
        <w:outlineLvl w:val="1"/>
        <w:rPr>
          <w:ins w:id="4719" w:author="phuong vu" w:date="2018-11-30T09:54:00Z"/>
          <w:rFonts w:eastAsiaTheme="majorEastAsia" w:cstheme="majorBidi"/>
          <w:b/>
          <w:vanish/>
          <w:rPrChange w:id="4720" w:author="phuong vu" w:date="2018-11-30T22:36:00Z">
            <w:rPr>
              <w:ins w:id="4721" w:author="phuong vu" w:date="2018-11-30T09:54:00Z"/>
              <w:rFonts w:eastAsiaTheme="majorEastAsia" w:cstheme="majorBidi"/>
              <w:b/>
              <w:vanish/>
            </w:rPr>
          </w:rPrChange>
        </w:rPr>
        <w:pPrChange w:id="4722" w:author="phuong vu" w:date="2018-11-30T14:16:00Z">
          <w:pPr>
            <w:pStyle w:val="ListParagraph"/>
            <w:keepNext/>
            <w:keepLines/>
            <w:numPr>
              <w:numId w:val="72"/>
            </w:numPr>
            <w:spacing w:before="160"/>
            <w:ind w:left="360" w:hanging="360"/>
            <w:contextualSpacing w:val="0"/>
            <w:outlineLvl w:val="1"/>
          </w:pPr>
        </w:pPrChange>
      </w:pPr>
      <w:bookmarkStart w:id="4723" w:name="_Toc531358800"/>
      <w:bookmarkStart w:id="4724" w:name="_Toc531359781"/>
      <w:bookmarkStart w:id="4725" w:name="_Toc531380623"/>
      <w:bookmarkEnd w:id="4723"/>
      <w:bookmarkEnd w:id="4724"/>
      <w:bookmarkEnd w:id="4725"/>
    </w:p>
    <w:p w14:paraId="235A84E5" w14:textId="1046A23D" w:rsidR="00370B8C" w:rsidRPr="00920004" w:rsidRDefault="00A26BE3" w:rsidP="00BD0851">
      <w:pPr>
        <w:pStyle w:val="Heading2"/>
        <w:numPr>
          <w:ilvl w:val="0"/>
          <w:numId w:val="72"/>
        </w:numPr>
        <w:spacing w:before="240" w:line="0" w:lineRule="atLeast"/>
        <w:ind w:left="360"/>
        <w:rPr>
          <w:rPrChange w:id="4726" w:author="phuong vu" w:date="2018-11-30T22:36:00Z">
            <w:rPr>
              <w:lang w:val="en-US"/>
            </w:rPr>
          </w:rPrChange>
        </w:rPr>
        <w:pPrChange w:id="4727" w:author="phuong vu" w:date="2018-11-30T14:16:00Z">
          <w:pPr>
            <w:pStyle w:val="Heading2"/>
          </w:pPr>
        </w:pPrChange>
      </w:pPr>
      <w:ins w:id="4728" w:author="phuong vu" w:date="2018-11-30T09:54:00Z">
        <w:r w:rsidRPr="00920004">
          <w:rPr>
            <w:lang w:val="en-US"/>
            <w:rPrChange w:id="4729" w:author="phuong vu" w:date="2018-11-30T22:36:00Z">
              <w:rPr>
                <w:lang w:val="en-US"/>
              </w:rPr>
            </w:rPrChange>
          </w:rPr>
          <w:t xml:space="preserve"> </w:t>
        </w:r>
      </w:ins>
      <w:del w:id="4730" w:author="phuong vu" w:date="2018-11-30T09:51:00Z">
        <w:r w:rsidR="00C8482A" w:rsidRPr="00920004" w:rsidDel="00C938C5">
          <w:rPr>
            <w:rPrChange w:id="4731" w:author="phuong vu" w:date="2018-11-30T22:36:00Z">
              <w:rPr>
                <w:lang w:val="en-US"/>
              </w:rPr>
            </w:rPrChange>
          </w:rPr>
          <w:br w:type="page"/>
        </w:r>
      </w:del>
      <w:bookmarkStart w:id="4732" w:name="_Toc529231110"/>
      <w:bookmarkStart w:id="4733" w:name="_Toc529231497"/>
      <w:bookmarkStart w:id="4734" w:name="_Toc531380624"/>
      <w:bookmarkEnd w:id="4732"/>
      <w:bookmarkEnd w:id="4733"/>
      <w:r w:rsidR="00370B8C" w:rsidRPr="00920004">
        <w:rPr>
          <w:rPrChange w:id="4735" w:author="phuong vu" w:date="2018-11-30T22:36:00Z">
            <w:rPr/>
          </w:rPrChange>
        </w:rPr>
        <w:t>Phạm</w:t>
      </w:r>
      <w:r w:rsidR="00370B8C" w:rsidRPr="00920004">
        <w:rPr>
          <w:rPrChange w:id="4736" w:author="phuong vu" w:date="2018-11-30T22:36:00Z">
            <w:rPr>
              <w:lang w:val="en-US"/>
            </w:rPr>
          </w:rPrChange>
        </w:rPr>
        <w:t xml:space="preserve"> vi đề tài</w:t>
      </w:r>
      <w:bookmarkEnd w:id="4734"/>
    </w:p>
    <w:p w14:paraId="7C74B52E" w14:textId="6812410E" w:rsidR="00C8482A" w:rsidRPr="00920004" w:rsidRDefault="00FE6A57" w:rsidP="00A17FA5">
      <w:pPr>
        <w:rPr>
          <w:lang w:val="en-US"/>
          <w:rPrChange w:id="4737" w:author="phuong vu" w:date="2018-11-30T22:36:00Z">
            <w:rPr>
              <w:lang w:val="en-US"/>
            </w:rPr>
          </w:rPrChange>
        </w:rPr>
        <w:pPrChange w:id="4738" w:author="phuong vu" w:date="2018-11-30T22:40:00Z">
          <w:pPr/>
        </w:pPrChange>
      </w:pPr>
      <w:ins w:id="4739" w:author="phuong vu" w:date="2018-11-30T16:35:00Z">
        <w:r w:rsidRPr="00920004">
          <w:rPr>
            <w:lang w:val="en-US"/>
            <w:rPrChange w:id="4740" w:author="phuong vu" w:date="2018-11-30T22:36:00Z">
              <w:rPr>
                <w:lang w:val="en-US"/>
              </w:rPr>
            </w:rPrChange>
          </w:rPr>
          <w:tab/>
        </w:r>
      </w:ins>
      <w:del w:id="4741" w:author="phuong vu" w:date="2018-11-30T16:29:00Z">
        <w:r w:rsidR="00C8482A" w:rsidRPr="00920004" w:rsidDel="00FE6A57">
          <w:rPr>
            <w:lang w:val="en-US"/>
            <w:rPrChange w:id="4742" w:author="phuong vu" w:date="2018-11-30T22:36:00Z">
              <w:rPr>
                <w:lang w:val="en-US"/>
              </w:rPr>
            </w:rPrChange>
          </w:rPr>
          <w:tab/>
        </w:r>
      </w:del>
      <w:r w:rsidR="00C8482A" w:rsidRPr="00920004">
        <w:rPr>
          <w:lang w:val="en-US"/>
          <w:rPrChange w:id="4743" w:author="phuong vu" w:date="2018-11-30T22:36:00Z">
            <w:rPr>
              <w:lang w:val="en-US"/>
            </w:rPr>
          </w:rPrChange>
        </w:rPr>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A9EC5AC" w:rsidR="00370B8C" w:rsidRPr="00920004" w:rsidRDefault="00FE6A57" w:rsidP="00A17FA5">
      <w:pPr>
        <w:rPr>
          <w:ins w:id="4744" w:author="phuong vu" w:date="2018-11-18T15:45:00Z"/>
          <w:lang w:val="en-US"/>
          <w:rPrChange w:id="4745" w:author="phuong vu" w:date="2018-11-30T22:36:00Z">
            <w:rPr>
              <w:ins w:id="4746" w:author="phuong vu" w:date="2018-11-18T15:45:00Z"/>
              <w:lang w:val="en-US"/>
            </w:rPr>
          </w:rPrChange>
        </w:rPr>
        <w:pPrChange w:id="4747" w:author="phuong vu" w:date="2018-11-30T22:40:00Z">
          <w:pPr/>
        </w:pPrChange>
      </w:pPr>
      <w:ins w:id="4748" w:author="phuong vu" w:date="2018-11-30T16:35:00Z">
        <w:r w:rsidRPr="00920004">
          <w:rPr>
            <w:lang w:val="en-US"/>
            <w:rPrChange w:id="4749" w:author="phuong vu" w:date="2018-11-30T22:36:00Z">
              <w:rPr>
                <w:lang w:val="en-US"/>
              </w:rPr>
            </w:rPrChange>
          </w:rPr>
          <w:tab/>
        </w:r>
      </w:ins>
      <w:del w:id="4750" w:author="phuong vu" w:date="2018-11-30T16:29:00Z">
        <w:r w:rsidR="00C8482A" w:rsidRPr="00920004" w:rsidDel="00FE6A57">
          <w:rPr>
            <w:lang w:val="en-US"/>
            <w:rPrChange w:id="4751" w:author="phuong vu" w:date="2018-11-30T22:36:00Z">
              <w:rPr>
                <w:lang w:val="en-US"/>
              </w:rPr>
            </w:rPrChange>
          </w:rPr>
          <w:tab/>
        </w:r>
      </w:del>
      <w:r w:rsidR="00C8482A" w:rsidRPr="00920004">
        <w:rPr>
          <w:lang w:val="en-US"/>
          <w:rPrChange w:id="4752" w:author="phuong vu" w:date="2018-11-30T22:36:00Z">
            <w:rPr>
              <w:lang w:val="en-US"/>
            </w:rPr>
          </w:rPrChange>
        </w:rPr>
        <w:t>Xây dựng một trang web quản lí thông qua đó cửa hàng có thể quản lí các đơn hàng, biên nhận bằng cách kiểm soát trạng thái của chúng</w:t>
      </w:r>
      <w:r w:rsidR="0044671F" w:rsidRPr="00920004">
        <w:rPr>
          <w:lang w:val="en-US"/>
          <w:rPrChange w:id="4753" w:author="phuong vu" w:date="2018-11-30T22:36:00Z">
            <w:rPr>
              <w:lang w:val="en-US"/>
            </w:rPr>
          </w:rPrChange>
        </w:rPr>
        <w:t>. Hỗ trợ đưa ra gợi ý sắp lịch xử lí đơn hàng cho cửa hàng và phân loại tự động giúp tiết kiệm thời gian nhất có thể.</w:t>
      </w:r>
    </w:p>
    <w:p w14:paraId="3BCF4D47" w14:textId="1D6A83EB" w:rsidR="00891537" w:rsidRPr="00920004" w:rsidRDefault="00891537" w:rsidP="00A17FA5">
      <w:pPr>
        <w:rPr>
          <w:lang w:val="en-US"/>
          <w:rPrChange w:id="4754" w:author="phuong vu" w:date="2018-11-30T22:36:00Z">
            <w:rPr>
              <w:lang w:val="en-US"/>
            </w:rPr>
          </w:rPrChange>
        </w:rPr>
        <w:pPrChange w:id="4755" w:author="phuong vu" w:date="2018-11-30T22:40:00Z">
          <w:pPr/>
        </w:pPrChange>
      </w:pPr>
      <w:ins w:id="4756" w:author="phuong vu" w:date="2018-11-18T15:45:00Z">
        <w:r w:rsidRPr="00920004">
          <w:rPr>
            <w:lang w:val="en-US"/>
            <w:rPrChange w:id="4757" w:author="phuong vu" w:date="2018-11-30T22:36:00Z">
              <w:rPr>
                <w:lang w:val="en-US"/>
              </w:rPr>
            </w:rPrChange>
          </w:rPr>
          <w:t>Đề tài hiện t</w:t>
        </w:r>
      </w:ins>
      <w:ins w:id="4758" w:author="phuong vu" w:date="2018-11-18T15:46:00Z">
        <w:r w:rsidRPr="00920004">
          <w:rPr>
            <w:lang w:val="en-US"/>
            <w:rPrChange w:id="4759" w:author="phuong vu" w:date="2018-11-30T22:36:00Z">
              <w:rPr>
                <w:lang w:val="en-US"/>
              </w:rPr>
            </w:rPrChange>
          </w:rPr>
          <w:t>ại</w:t>
        </w:r>
      </w:ins>
      <w:ins w:id="4760" w:author="phuong vu" w:date="2018-11-22T13:24:00Z">
        <w:r w:rsidR="003166DB" w:rsidRPr="00920004">
          <w:rPr>
            <w:lang w:val="en-US"/>
            <w:rPrChange w:id="4761" w:author="phuong vu" w:date="2018-11-30T22:36:00Z">
              <w:rPr>
                <w:lang w:val="en-US"/>
              </w:rPr>
            </w:rPrChange>
          </w:rPr>
          <w:t xml:space="preserve"> không</w:t>
        </w:r>
      </w:ins>
      <w:ins w:id="4762" w:author="phuong vu" w:date="2018-11-18T15:46:00Z">
        <w:r w:rsidRPr="00920004">
          <w:rPr>
            <w:lang w:val="en-US"/>
            <w:rPrChange w:id="4763" w:author="phuong vu" w:date="2018-11-30T22:36:00Z">
              <w:rPr>
                <w:lang w:val="en-US"/>
              </w:rPr>
            </w:rPrChange>
          </w:rPr>
          <w:t xml:space="preserve"> </w:t>
        </w:r>
      </w:ins>
      <w:ins w:id="4764" w:author="phuong vu" w:date="2018-11-18T15:45:00Z">
        <w:r w:rsidRPr="00920004">
          <w:rPr>
            <w:lang w:val="en-US"/>
            <w:rPrChange w:id="4765" w:author="phuong vu" w:date="2018-11-30T22:36:00Z">
              <w:rPr>
                <w:lang w:val="en-US"/>
              </w:rPr>
            </w:rPrChange>
          </w:rPr>
          <w:t>hỗ trợ xây dựng trang quản lí các thông</w:t>
        </w:r>
      </w:ins>
      <w:ins w:id="4766" w:author="phuong vu" w:date="2018-11-18T15:46:00Z">
        <w:r w:rsidRPr="00920004">
          <w:rPr>
            <w:lang w:val="en-US"/>
            <w:rPrChange w:id="4767" w:author="phuong vu" w:date="2018-11-30T22:36:00Z">
              <w:rPr>
                <w:lang w:val="en-US"/>
              </w:rPr>
            </w:rPrChange>
          </w:rPr>
          <w:t xml:space="preserve"> tin dữ liệu đầu vào để tạo đơn hàng cũng như quản lí.</w:t>
        </w:r>
      </w:ins>
    </w:p>
    <w:p w14:paraId="200F8878" w14:textId="4ED2DB35" w:rsidR="00476B40" w:rsidRPr="00920004" w:rsidRDefault="00476B40" w:rsidP="00BD0851">
      <w:pPr>
        <w:pStyle w:val="Heading2"/>
        <w:numPr>
          <w:ilvl w:val="0"/>
          <w:numId w:val="72"/>
        </w:numPr>
        <w:spacing w:before="240" w:line="0" w:lineRule="atLeast"/>
        <w:ind w:left="360"/>
        <w:rPr>
          <w:ins w:id="4768" w:author="phuong vu" w:date="2018-11-22T13:05:00Z"/>
          <w:rFonts w:cstheme="majorHAnsi"/>
          <w:rPrChange w:id="4769" w:author="phuong vu" w:date="2018-11-30T22:36:00Z">
            <w:rPr>
              <w:ins w:id="4770" w:author="phuong vu" w:date="2018-11-22T13:05:00Z"/>
              <w:rFonts w:cstheme="majorHAnsi"/>
            </w:rPr>
          </w:rPrChange>
        </w:rPr>
        <w:pPrChange w:id="4771" w:author="phuong vu" w:date="2018-11-30T14:16:00Z">
          <w:pPr>
            <w:pStyle w:val="Heading3"/>
          </w:pPr>
        </w:pPrChange>
      </w:pPr>
      <w:bookmarkStart w:id="4772" w:name="_Toc531380625"/>
      <w:ins w:id="4773" w:author="phuong vu" w:date="2018-11-22T13:05:00Z">
        <w:r w:rsidRPr="00920004">
          <w:rPr>
            <w:rFonts w:cstheme="majorHAnsi"/>
            <w:rPrChange w:id="4774" w:author="phuong vu" w:date="2018-11-30T22:36:00Z">
              <w:rPr>
                <w:rFonts w:cstheme="majorHAnsi"/>
              </w:rPr>
            </w:rPrChange>
          </w:rPr>
          <w:t>Mụ</w:t>
        </w:r>
        <w:r w:rsidRPr="00920004">
          <w:rPr>
            <w:rFonts w:cstheme="majorHAnsi"/>
            <w:rPrChange w:id="4775" w:author="phuong vu" w:date="2018-11-30T22:36:00Z">
              <w:rPr/>
            </w:rPrChange>
          </w:rPr>
          <w:t xml:space="preserve">c tiêu </w:t>
        </w:r>
      </w:ins>
      <w:ins w:id="4776" w:author="phuong vu" w:date="2018-11-22T13:21:00Z">
        <w:r w:rsidR="003166DB" w:rsidRPr="00920004">
          <w:rPr>
            <w:rFonts w:cstheme="majorHAnsi"/>
            <w:lang w:val="en-US"/>
            <w:rPrChange w:id="4777" w:author="phuong vu" w:date="2018-11-30T22:36:00Z">
              <w:rPr/>
            </w:rPrChange>
          </w:rPr>
          <w:t>đề tài</w:t>
        </w:r>
      </w:ins>
      <w:bookmarkEnd w:id="4772"/>
    </w:p>
    <w:p w14:paraId="0EF32336" w14:textId="77777777" w:rsidR="00476B40" w:rsidRPr="00920004" w:rsidRDefault="00476B40" w:rsidP="00A17FA5">
      <w:pPr>
        <w:ind w:firstLine="360"/>
        <w:rPr>
          <w:ins w:id="4778" w:author="phuong vu" w:date="2018-11-22T13:05:00Z"/>
          <w:rPrChange w:id="4779" w:author="phuong vu" w:date="2018-11-30T22:36:00Z">
            <w:rPr>
              <w:ins w:id="4780" w:author="phuong vu" w:date="2018-11-22T13:05:00Z"/>
              <w:lang w:val="en-US"/>
            </w:rPr>
          </w:rPrChange>
        </w:rPr>
        <w:pPrChange w:id="4781" w:author="phuong vu" w:date="2018-11-30T22:40:00Z">
          <w:pPr>
            <w:ind w:left="720"/>
          </w:pPr>
        </w:pPrChange>
      </w:pPr>
      <w:ins w:id="4782" w:author="phuong vu" w:date="2018-11-22T13:05:00Z">
        <w:r w:rsidRPr="00920004">
          <w:rPr>
            <w:rPrChange w:id="4783" w:author="phuong vu" w:date="2018-11-30T22:36:00Z">
              <w:rPr>
                <w:lang w:val="en-US"/>
              </w:rPr>
            </w:rPrChange>
          </w:rPr>
          <w:t>Phát triển một mô hình hệ thống giặt ủi dựa trên các công nghệ phổ biến hiện nay gồm:</w:t>
        </w:r>
      </w:ins>
    </w:p>
    <w:p w14:paraId="209A8A43" w14:textId="1E3796DC" w:rsidR="00476B40" w:rsidRPr="00920004" w:rsidRDefault="00476B40" w:rsidP="00A17FA5">
      <w:pPr>
        <w:ind w:firstLine="720"/>
        <w:rPr>
          <w:ins w:id="4784" w:author="phuong vu" w:date="2018-11-22T13:05:00Z"/>
          <w:rPrChange w:id="4785" w:author="phuong vu" w:date="2018-11-30T22:36:00Z">
            <w:rPr>
              <w:ins w:id="4786" w:author="phuong vu" w:date="2018-11-22T13:05:00Z"/>
              <w:lang w:val="en-US"/>
            </w:rPr>
          </w:rPrChange>
        </w:rPr>
        <w:pPrChange w:id="4787" w:author="phuong vu" w:date="2018-11-30T22:41:00Z">
          <w:pPr>
            <w:ind w:left="720"/>
          </w:pPr>
        </w:pPrChange>
      </w:pPr>
      <w:ins w:id="4788" w:author="phuong vu" w:date="2018-11-22T13:05:00Z">
        <w:r w:rsidRPr="00920004">
          <w:rPr>
            <w:rPrChange w:id="4789" w:author="phuong vu" w:date="2018-11-30T22:36:00Z">
              <w:rPr>
                <w:lang w:val="en-US"/>
              </w:rPr>
            </w:rPrChange>
          </w:rPr>
          <w:t xml:space="preserve">- Xây dựng một ứng dụng </w:t>
        </w:r>
      </w:ins>
      <w:ins w:id="4790" w:author="phuong vu" w:date="2018-11-27T16:38:00Z">
        <w:r w:rsidR="00083585" w:rsidRPr="00920004">
          <w:rPr>
            <w:rPrChange w:id="4791" w:author="phuong vu" w:date="2018-11-30T22:36:00Z">
              <w:rPr/>
            </w:rPrChange>
          </w:rPr>
          <w:t>Android</w:t>
        </w:r>
      </w:ins>
      <w:ins w:id="4792" w:author="phuong vu" w:date="2018-11-22T13:05:00Z">
        <w:r w:rsidRPr="00920004">
          <w:rPr>
            <w:rPrChange w:id="4793" w:author="phuong vu" w:date="2018-11-30T22:36:00Z">
              <w:rPr>
                <w:lang w:val="en-US"/>
              </w:rPr>
            </w:rPrChange>
          </w:rPr>
          <w:t xml:space="preserve"> hỗ trợ khách hàng tạo đơn hàng và tìm được những chi nhánh giặt ủi của cửa hàng gần nhất trong phạm vi được quy định trước.</w:t>
        </w:r>
      </w:ins>
    </w:p>
    <w:p w14:paraId="63B6F64B" w14:textId="738B70C7" w:rsidR="00476B40" w:rsidRPr="00920004" w:rsidRDefault="00476B40" w:rsidP="00A17FA5">
      <w:pPr>
        <w:ind w:firstLine="720"/>
        <w:rPr>
          <w:ins w:id="4794" w:author="phuong vu" w:date="2018-11-22T13:05:00Z"/>
          <w:rPrChange w:id="4795" w:author="phuong vu" w:date="2018-11-30T22:36:00Z">
            <w:rPr>
              <w:ins w:id="4796" w:author="phuong vu" w:date="2018-11-22T13:05:00Z"/>
              <w:lang w:val="en-US"/>
            </w:rPr>
          </w:rPrChange>
        </w:rPr>
        <w:pPrChange w:id="4797" w:author="phuong vu" w:date="2018-11-30T22:41:00Z">
          <w:pPr>
            <w:ind w:left="720"/>
          </w:pPr>
        </w:pPrChange>
      </w:pPr>
      <w:ins w:id="4798" w:author="phuong vu" w:date="2018-11-22T13:05:00Z">
        <w:r w:rsidRPr="00920004">
          <w:rPr>
            <w:rPrChange w:id="4799" w:author="phuong vu" w:date="2018-11-30T22:36:00Z">
              <w:rPr>
                <w:lang w:val="en-US"/>
              </w:rPr>
            </w:rPrChange>
          </w:rPr>
          <w:t xml:space="preserve">- Xây dựng một trong Web quản lí các đơn hàng của khách hàng sau khi họ chấp nhận </w:t>
        </w:r>
      </w:ins>
      <w:ins w:id="4800" w:author="phuong vu" w:date="2018-11-25T21:25:00Z">
        <w:r w:rsidR="00E13565" w:rsidRPr="00920004">
          <w:rPr>
            <w:lang w:val="en-US"/>
            <w:rPrChange w:id="4801" w:author="phuong vu" w:date="2018-11-30T22:36:00Z">
              <w:rPr>
                <w:lang w:val="en-US"/>
              </w:rPr>
            </w:rPrChange>
          </w:rPr>
          <w:t>tạo</w:t>
        </w:r>
      </w:ins>
      <w:ins w:id="4802" w:author="phuong vu" w:date="2018-11-22T13:05:00Z">
        <w:r w:rsidRPr="00920004">
          <w:rPr>
            <w:rPrChange w:id="4803" w:author="phuong vu" w:date="2018-11-30T22:36:00Z">
              <w:rPr>
                <w:lang w:val="en-US"/>
              </w:rPr>
            </w:rPrChange>
          </w:rPr>
          <w:t xml:space="preserve"> đơn hàng từ ứng dụng </w:t>
        </w:r>
      </w:ins>
      <w:ins w:id="4804" w:author="phuong vu" w:date="2018-11-27T16:38:00Z">
        <w:r w:rsidR="00083585" w:rsidRPr="00920004">
          <w:rPr>
            <w:rPrChange w:id="4805" w:author="phuong vu" w:date="2018-11-30T22:36:00Z">
              <w:rPr/>
            </w:rPrChange>
          </w:rPr>
          <w:t>Android</w:t>
        </w:r>
      </w:ins>
      <w:ins w:id="4806" w:author="phuong vu" w:date="2018-11-22T13:05:00Z">
        <w:r w:rsidRPr="00920004">
          <w:rPr>
            <w:rPrChange w:id="4807" w:author="phuong vu" w:date="2018-11-30T22:36:00Z">
              <w:rPr>
                <w:lang w:val="en-US"/>
              </w:rPr>
            </w:rPrChange>
          </w:rPr>
          <w:t>. Trang Web hỗ trợ nh</w:t>
        </w:r>
      </w:ins>
      <w:ins w:id="4808" w:author="phuong vu" w:date="2018-11-25T21:25:00Z">
        <w:r w:rsidR="00E13565" w:rsidRPr="00920004">
          <w:rPr>
            <w:lang w:val="en-US"/>
            <w:rPrChange w:id="4809" w:author="phuong vu" w:date="2018-11-30T22:36:00Z">
              <w:rPr>
                <w:lang w:val="en-US"/>
              </w:rPr>
            </w:rPrChange>
          </w:rPr>
          <w:t>â</w:t>
        </w:r>
      </w:ins>
      <w:ins w:id="4810" w:author="phuong vu" w:date="2018-11-22T13:05:00Z">
        <w:r w:rsidRPr="00920004">
          <w:rPr>
            <w:rPrChange w:id="4811" w:author="phuong vu" w:date="2018-11-30T22:36:00Z">
              <w:rPr>
                <w:lang w:val="en-US"/>
              </w:rPr>
            </w:rPrChange>
          </w:rPr>
          <w:t>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920004" w:rsidRDefault="00476B40" w:rsidP="00A17FA5">
      <w:pPr>
        <w:ind w:firstLine="360"/>
        <w:rPr>
          <w:ins w:id="4812" w:author="phuong vu" w:date="2018-11-22T13:05:00Z"/>
          <w:rPrChange w:id="4813" w:author="phuong vu" w:date="2018-11-30T22:36:00Z">
            <w:rPr>
              <w:ins w:id="4814" w:author="phuong vu" w:date="2018-11-22T13:05:00Z"/>
              <w:lang w:val="en-US"/>
            </w:rPr>
          </w:rPrChange>
        </w:rPr>
        <w:pPrChange w:id="4815" w:author="phuong vu" w:date="2018-11-30T22:41:00Z">
          <w:pPr>
            <w:ind w:left="720"/>
          </w:pPr>
        </w:pPrChange>
      </w:pPr>
      <w:ins w:id="4816" w:author="phuong vu" w:date="2018-11-22T13:05:00Z">
        <w:r w:rsidRPr="00920004">
          <w:rPr>
            <w:rPrChange w:id="4817" w:author="phuong vu" w:date="2018-11-30T22:36: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920004" w:rsidRDefault="00476B40" w:rsidP="00A17FA5">
      <w:pPr>
        <w:rPr>
          <w:ins w:id="4818" w:author="phuong vu" w:date="2018-11-22T13:05:00Z"/>
          <w:rPrChange w:id="4819" w:author="phuong vu" w:date="2018-11-30T22:36:00Z">
            <w:rPr>
              <w:ins w:id="4820" w:author="phuong vu" w:date="2018-11-22T13:05:00Z"/>
              <w:lang w:val="en-US"/>
            </w:rPr>
          </w:rPrChange>
        </w:rPr>
        <w:pPrChange w:id="4821" w:author="phuong vu" w:date="2018-11-30T22:40:00Z">
          <w:pPr>
            <w:jc w:val="left"/>
          </w:pPr>
        </w:pPrChange>
      </w:pPr>
      <w:ins w:id="4822" w:author="phuong vu" w:date="2018-11-22T13:05:00Z">
        <w:r w:rsidRPr="00920004">
          <w:rPr>
            <w:rPrChange w:id="4823" w:author="phuong vu" w:date="2018-11-30T22:36:00Z">
              <w:rPr>
                <w:lang w:val="en-US"/>
              </w:rPr>
            </w:rPrChange>
          </w:rPr>
          <w:br w:type="page"/>
        </w:r>
      </w:ins>
    </w:p>
    <w:p w14:paraId="7308C583" w14:textId="134EE7A0" w:rsidR="00382451" w:rsidRPr="00920004" w:rsidRDefault="00476B40" w:rsidP="00BD0851">
      <w:pPr>
        <w:pStyle w:val="Heading2"/>
        <w:numPr>
          <w:ilvl w:val="0"/>
          <w:numId w:val="72"/>
        </w:numPr>
        <w:spacing w:before="240" w:line="0" w:lineRule="atLeast"/>
        <w:ind w:left="360"/>
        <w:rPr>
          <w:ins w:id="4824" w:author="phuong vu" w:date="2018-11-22T13:05:00Z"/>
          <w:rFonts w:cstheme="majorHAnsi"/>
          <w:rPrChange w:id="4825" w:author="phuong vu" w:date="2018-11-30T22:36:00Z">
            <w:rPr>
              <w:ins w:id="4826" w:author="phuong vu" w:date="2018-11-22T13:05:00Z"/>
            </w:rPr>
          </w:rPrChange>
        </w:rPr>
        <w:pPrChange w:id="4827" w:author="phuong vu" w:date="2018-11-30T14:16:00Z">
          <w:pPr>
            <w:pStyle w:val="Heading3"/>
          </w:pPr>
        </w:pPrChange>
      </w:pPr>
      <w:bookmarkStart w:id="4828" w:name="_Toc531380626"/>
      <w:ins w:id="4829" w:author="phuong vu" w:date="2018-11-22T13:05:00Z">
        <w:r w:rsidRPr="00920004">
          <w:rPr>
            <w:rFonts w:cstheme="majorHAnsi"/>
            <w:rPrChange w:id="4830" w:author="phuong vu" w:date="2018-11-30T22:36:00Z">
              <w:rPr>
                <w:rFonts w:cstheme="majorHAnsi"/>
              </w:rPr>
            </w:rPrChange>
          </w:rPr>
          <w:lastRenderedPageBreak/>
          <w:t>Đối tư</w:t>
        </w:r>
        <w:r w:rsidRPr="00920004">
          <w:rPr>
            <w:rFonts w:cstheme="majorHAnsi"/>
            <w:rPrChange w:id="4831" w:author="phuong vu" w:date="2018-11-30T22:36:00Z">
              <w:rPr/>
            </w:rPrChange>
          </w:rPr>
          <w:t>ợng nghiên cứu</w:t>
        </w:r>
        <w:bookmarkEnd w:id="4828"/>
      </w:ins>
    </w:p>
    <w:p w14:paraId="4E929338" w14:textId="196F25C0" w:rsidR="00476B40" w:rsidRPr="00920004" w:rsidRDefault="00476B40" w:rsidP="00A17FA5">
      <w:pPr>
        <w:ind w:firstLine="360"/>
        <w:rPr>
          <w:ins w:id="4832" w:author="phuong vu" w:date="2018-11-22T13:05:00Z"/>
          <w:rPrChange w:id="4833" w:author="phuong vu" w:date="2018-11-30T22:36:00Z">
            <w:rPr>
              <w:ins w:id="4834" w:author="phuong vu" w:date="2018-11-22T13:05:00Z"/>
              <w:lang w:val="en-US"/>
            </w:rPr>
          </w:rPrChange>
        </w:rPr>
        <w:pPrChange w:id="4835" w:author="phuong vu" w:date="2018-11-30T22:41:00Z">
          <w:pPr/>
        </w:pPrChange>
      </w:pPr>
      <w:ins w:id="4836" w:author="phuong vu" w:date="2018-11-22T13:05:00Z">
        <w:r w:rsidRPr="00920004">
          <w:rPr>
            <w:rPrChange w:id="4837" w:author="phuong vu" w:date="2018-11-30T22:36:00Z">
              <w:rPr>
                <w:lang w:val="en-US"/>
              </w:rPr>
            </w:rPrChange>
          </w:rPr>
          <w:t>Đề tài nghiên cứu về mô hình quản lí một cửa hàng giặt ủi với nhiều chi nhánh (hay</w:t>
        </w:r>
      </w:ins>
      <w:ins w:id="4838" w:author="phuong vu" w:date="2018-11-25T21:25:00Z">
        <w:r w:rsidR="00E13565" w:rsidRPr="00920004">
          <w:rPr>
            <w:lang w:val="en-US"/>
            <w:rPrChange w:id="4839" w:author="phuong vu" w:date="2018-11-30T22:36:00Z">
              <w:rPr>
                <w:lang w:val="en-US"/>
              </w:rPr>
            </w:rPrChange>
          </w:rPr>
          <w:t xml:space="preserve"> địa</w:t>
        </w:r>
      </w:ins>
      <w:ins w:id="4840" w:author="phuong vu" w:date="2018-11-22T13:05:00Z">
        <w:r w:rsidRPr="00920004">
          <w:rPr>
            <w:rPrChange w:id="4841" w:author="phuong vu" w:date="2018-11-30T22:36:00Z">
              <w:rPr>
                <w:lang w:val="en-US"/>
              </w:rPr>
            </w:rPrChange>
          </w:rPr>
          <w:t xml:space="preserve"> điểm xử lí giặt ủi khác nhau). Đối tượng nghiên cứu mà đề tài hướng tới quản lí được các đơn hàng ở mỗi chi nhánh khác.</w:t>
        </w:r>
      </w:ins>
    </w:p>
    <w:p w14:paraId="6826AF85" w14:textId="5C32D4F8" w:rsidR="00476B40" w:rsidRPr="00920004" w:rsidRDefault="00476B40" w:rsidP="00A17FA5">
      <w:pPr>
        <w:ind w:firstLine="360"/>
        <w:rPr>
          <w:ins w:id="4842" w:author="phuong vu" w:date="2018-11-22T13:05:00Z"/>
          <w:rPrChange w:id="4843" w:author="phuong vu" w:date="2018-11-30T22:36:00Z">
            <w:rPr>
              <w:ins w:id="4844" w:author="phuong vu" w:date="2018-11-22T13:05:00Z"/>
              <w:lang w:val="en-US"/>
            </w:rPr>
          </w:rPrChange>
        </w:rPr>
        <w:pPrChange w:id="4845" w:author="phuong vu" w:date="2018-11-30T22:41:00Z">
          <w:pPr/>
        </w:pPrChange>
      </w:pPr>
      <w:ins w:id="4846" w:author="phuong vu" w:date="2018-11-22T13:05:00Z">
        <w:r w:rsidRPr="00920004">
          <w:rPr>
            <w:rPrChange w:id="4847" w:author="phuong vu" w:date="2018-11-30T22:36:00Z">
              <w:rPr>
                <w:lang w:val="en-US"/>
              </w:rPr>
            </w:rPrChange>
          </w:rPr>
          <w:t xml:space="preserve">Nghiên cứu cách đặt đơn hàng giặt ủi bằng ứng dụng điện thoại, hỗ trợ người dùng tạo đơn hàng nhanh </w:t>
        </w:r>
      </w:ins>
      <w:ins w:id="4848" w:author="phuong vu" w:date="2018-11-30T13:55:00Z">
        <w:r w:rsidR="00184C15" w:rsidRPr="00920004">
          <w:rPr>
            <w:rPrChange w:id="4849" w:author="phuong vu" w:date="2018-11-30T22:36:00Z">
              <w:rPr/>
            </w:rPrChange>
          </w:rPr>
          <w:t>cho</w:t>
        </w:r>
      </w:ins>
      <w:ins w:id="4850" w:author="phuong vu" w:date="2018-11-22T13:05:00Z">
        <w:r w:rsidRPr="00920004">
          <w:rPr>
            <w:rPrChange w:id="4851" w:author="phuong vu" w:date="2018-11-30T22:36:00Z">
              <w:rPr>
                <w:lang w:val="en-US"/>
              </w:rPr>
            </w:rPrChange>
          </w:rPr>
          <w:t>ng không cần bỏ thời gian ra tận địa điểm giặt ủi.</w:t>
        </w:r>
      </w:ins>
    </w:p>
    <w:p w14:paraId="5DEFFA37" w14:textId="73883004" w:rsidR="00476B40" w:rsidRPr="00920004" w:rsidRDefault="00476B40" w:rsidP="00BD0851">
      <w:pPr>
        <w:pStyle w:val="Heading2"/>
        <w:numPr>
          <w:ilvl w:val="0"/>
          <w:numId w:val="72"/>
        </w:numPr>
        <w:spacing w:before="240" w:line="0" w:lineRule="atLeast"/>
        <w:ind w:left="360"/>
        <w:rPr>
          <w:ins w:id="4852" w:author="phuong vu" w:date="2018-11-25T21:28:00Z"/>
          <w:rFonts w:cstheme="majorHAnsi"/>
          <w:rPrChange w:id="4853" w:author="phuong vu" w:date="2018-11-30T22:36:00Z">
            <w:rPr>
              <w:ins w:id="4854" w:author="phuong vu" w:date="2018-11-25T21:28:00Z"/>
            </w:rPr>
          </w:rPrChange>
        </w:rPr>
        <w:pPrChange w:id="4855" w:author="phuong vu" w:date="2018-11-30T14:16:00Z">
          <w:pPr>
            <w:pStyle w:val="Heading2"/>
            <w:numPr>
              <w:ilvl w:val="0"/>
              <w:numId w:val="56"/>
            </w:numPr>
            <w:spacing w:line="276" w:lineRule="auto"/>
            <w:ind w:left="360" w:hanging="360"/>
          </w:pPr>
        </w:pPrChange>
      </w:pPr>
      <w:bookmarkStart w:id="4856" w:name="_Toc531380627"/>
      <w:ins w:id="4857" w:author="phuong vu" w:date="2018-11-22T13:05:00Z">
        <w:r w:rsidRPr="00920004">
          <w:rPr>
            <w:rFonts w:cstheme="majorHAnsi"/>
            <w:rPrChange w:id="4858" w:author="phuong vu" w:date="2018-11-30T22:36:00Z">
              <w:rPr>
                <w:rFonts w:cstheme="majorHAnsi"/>
              </w:rPr>
            </w:rPrChange>
          </w:rPr>
          <w:t>Phạm vi nghiên c</w:t>
        </w:r>
        <w:r w:rsidRPr="00920004">
          <w:rPr>
            <w:rFonts w:cstheme="majorHAnsi"/>
            <w:rPrChange w:id="4859" w:author="phuong vu" w:date="2018-11-30T22:36:00Z">
              <w:rPr/>
            </w:rPrChange>
          </w:rPr>
          <w:t>ứu</w:t>
        </w:r>
      </w:ins>
      <w:bookmarkEnd w:id="4856"/>
    </w:p>
    <w:p w14:paraId="5A5F0099" w14:textId="580803C6" w:rsidR="00476B40" w:rsidRPr="00920004" w:rsidRDefault="00476B40" w:rsidP="00A17FA5">
      <w:pPr>
        <w:ind w:firstLine="360"/>
        <w:rPr>
          <w:ins w:id="4860" w:author="phuong vu" w:date="2018-11-22T13:05:00Z"/>
          <w:rPrChange w:id="4861" w:author="phuong vu" w:date="2018-11-30T22:36:00Z">
            <w:rPr>
              <w:ins w:id="4862" w:author="phuong vu" w:date="2018-11-22T13:05:00Z"/>
              <w:lang w:val="en-US"/>
            </w:rPr>
          </w:rPrChange>
        </w:rPr>
        <w:pPrChange w:id="4863" w:author="phuong vu" w:date="2018-11-30T22:41:00Z">
          <w:pPr/>
        </w:pPrChange>
      </w:pPr>
      <w:ins w:id="4864" w:author="phuong vu" w:date="2018-11-22T13:05:00Z">
        <w:r w:rsidRPr="00920004">
          <w:rPr>
            <w:rPrChange w:id="4865" w:author="phuong vu" w:date="2018-11-30T22:36: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ins w:id="4866" w:author="phuong vu" w:date="2018-11-25T21:27:00Z">
        <w:r w:rsidR="00E13565" w:rsidRPr="00920004">
          <w:rPr>
            <w:lang w:val="en-US"/>
            <w:rPrChange w:id="4867" w:author="phuong vu" w:date="2018-11-30T22:36:00Z">
              <w:rPr>
                <w:lang w:val="en-US"/>
              </w:rPr>
            </w:rPrChange>
          </w:rPr>
          <w:t xml:space="preserve"> tương ứng</w:t>
        </w:r>
      </w:ins>
      <w:ins w:id="4868" w:author="phuong vu" w:date="2018-11-22T13:05:00Z">
        <w:r w:rsidRPr="00920004">
          <w:rPr>
            <w:rPrChange w:id="4869" w:author="phuong vu" w:date="2018-11-30T22:36:00Z">
              <w:rPr>
                <w:lang w:val="en-US"/>
              </w:rPr>
            </w:rPrChange>
          </w:rPr>
          <w:t>.</w:t>
        </w:r>
      </w:ins>
    </w:p>
    <w:p w14:paraId="09A6C7A6" w14:textId="4685B8A4" w:rsidR="00476B40" w:rsidRPr="00920004" w:rsidRDefault="00476B40" w:rsidP="00A17FA5">
      <w:pPr>
        <w:ind w:firstLine="360"/>
        <w:rPr>
          <w:ins w:id="4870" w:author="phuong vu" w:date="2018-11-22T13:05:00Z"/>
          <w:rPrChange w:id="4871" w:author="phuong vu" w:date="2018-11-30T22:36:00Z">
            <w:rPr>
              <w:ins w:id="4872" w:author="phuong vu" w:date="2018-11-22T13:05:00Z"/>
              <w:lang w:val="en-US"/>
            </w:rPr>
          </w:rPrChange>
        </w:rPr>
        <w:pPrChange w:id="4873" w:author="phuong vu" w:date="2018-11-30T22:41:00Z">
          <w:pPr/>
        </w:pPrChange>
      </w:pPr>
      <w:ins w:id="4874" w:author="phuong vu" w:date="2018-11-22T13:05:00Z">
        <w:r w:rsidRPr="00920004">
          <w:rPr>
            <w:rPrChange w:id="4875" w:author="phuong vu" w:date="2018-11-30T22:36:00Z">
              <w:rPr>
                <w:lang w:val="en-US"/>
              </w:rPr>
            </w:rPrChange>
          </w:rPr>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13095322" w:rsidR="00476B40" w:rsidRPr="00920004" w:rsidRDefault="00476B40" w:rsidP="00A17FA5">
      <w:pPr>
        <w:ind w:firstLine="360"/>
        <w:rPr>
          <w:ins w:id="4876" w:author="phuong vu" w:date="2018-11-22T13:05:00Z"/>
          <w:rPrChange w:id="4877" w:author="phuong vu" w:date="2018-11-30T22:36:00Z">
            <w:rPr>
              <w:ins w:id="4878" w:author="phuong vu" w:date="2018-11-22T13:05:00Z"/>
              <w:lang w:val="en-US"/>
            </w:rPr>
          </w:rPrChange>
        </w:rPr>
        <w:pPrChange w:id="4879" w:author="phuong vu" w:date="2018-11-30T22:41:00Z">
          <w:pPr>
            <w:jc w:val="left"/>
          </w:pPr>
        </w:pPrChange>
      </w:pPr>
      <w:ins w:id="4880" w:author="phuong vu" w:date="2018-11-22T13:05:00Z">
        <w:r w:rsidRPr="00920004">
          <w:rPr>
            <w:rPrChange w:id="4881" w:author="phuong vu" w:date="2018-11-30T22:36:00Z">
              <w:rPr>
                <w:lang w:val="en-US"/>
              </w:rPr>
            </w:rPrChange>
          </w:rPr>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Pr="00920004" w:rsidRDefault="00370B8C" w:rsidP="00BD0851">
      <w:pPr>
        <w:pStyle w:val="Heading2"/>
        <w:numPr>
          <w:ilvl w:val="0"/>
          <w:numId w:val="72"/>
        </w:numPr>
        <w:spacing w:before="240" w:line="0" w:lineRule="atLeast"/>
        <w:ind w:left="360"/>
        <w:rPr>
          <w:ins w:id="4882" w:author="phuong vu" w:date="2018-11-22T13:06:00Z"/>
          <w:rFonts w:cstheme="majorHAnsi"/>
          <w:lang w:val="en-US"/>
          <w:rPrChange w:id="4883" w:author="phuong vu" w:date="2018-11-30T22:36:00Z">
            <w:rPr>
              <w:ins w:id="4884" w:author="phuong vu" w:date="2018-11-22T13:06:00Z"/>
              <w:lang w:val="en-US"/>
            </w:rPr>
          </w:rPrChange>
        </w:rPr>
        <w:pPrChange w:id="4885" w:author="phuong vu" w:date="2018-11-30T14:16:00Z">
          <w:pPr>
            <w:pStyle w:val="Heading2"/>
          </w:pPr>
        </w:pPrChange>
      </w:pPr>
      <w:bookmarkStart w:id="4886" w:name="_Toc531380628"/>
      <w:r w:rsidRPr="00920004">
        <w:rPr>
          <w:rFonts w:cstheme="majorHAnsi"/>
          <w:lang w:val="en-US"/>
          <w:rPrChange w:id="4887" w:author="phuong vu" w:date="2018-11-30T22:36:00Z">
            <w:rPr>
              <w:rFonts w:cstheme="majorHAnsi"/>
              <w:lang w:val="en-US"/>
            </w:rPr>
          </w:rPrChange>
        </w:rPr>
        <w:t>Phương pháp nghiên cứu</w:t>
      </w:r>
      <w:bookmarkEnd w:id="4886"/>
    </w:p>
    <w:p w14:paraId="6E9EE674" w14:textId="4FE07039" w:rsidR="00476B40" w:rsidRPr="00920004" w:rsidRDefault="00476B40" w:rsidP="001374D6">
      <w:pPr>
        <w:spacing w:line="0" w:lineRule="atLeast"/>
        <w:ind w:firstLine="576"/>
        <w:contextualSpacing w:val="0"/>
        <w:rPr>
          <w:ins w:id="4888" w:author="phuong vu" w:date="2018-11-22T13:07:00Z"/>
          <w:lang w:val="en-US"/>
          <w:rPrChange w:id="4889" w:author="phuong vu" w:date="2018-11-30T22:36:00Z">
            <w:rPr>
              <w:ins w:id="4890" w:author="phuong vu" w:date="2018-11-22T13:07:00Z"/>
              <w:lang w:val="en-US"/>
            </w:rPr>
          </w:rPrChange>
        </w:rPr>
        <w:pPrChange w:id="4891" w:author="phuong vu" w:date="2018-11-30T16:37:00Z">
          <w:pPr>
            <w:ind w:firstLine="576"/>
          </w:pPr>
        </w:pPrChange>
      </w:pPr>
      <w:ins w:id="4892" w:author="phuong vu" w:date="2018-11-22T13:06:00Z">
        <w:r w:rsidRPr="00920004">
          <w:rPr>
            <w:lang w:val="en-US"/>
            <w:rPrChange w:id="4893" w:author="phuong vu" w:date="2018-11-30T22:36:00Z">
              <w:rPr>
                <w:lang w:val="en-US"/>
              </w:rPr>
            </w:rPrChange>
          </w:rPr>
          <w:t>Về lý thuyết:</w:t>
        </w:r>
      </w:ins>
      <w:ins w:id="4894" w:author="phuong vu" w:date="2018-11-30T16:37:00Z">
        <w:r w:rsidR="001374D6" w:rsidRPr="00920004">
          <w:rPr>
            <w:lang w:val="en-US"/>
            <w:rPrChange w:id="4895" w:author="phuong vu" w:date="2018-11-30T22:36:00Z">
              <w:rPr>
                <w:lang w:val="en-US"/>
              </w:rPr>
            </w:rPrChange>
          </w:rPr>
          <w:t xml:space="preserve"> </w:t>
        </w:r>
      </w:ins>
      <w:ins w:id="4896" w:author="phuong vu" w:date="2018-11-22T13:06:00Z">
        <w:r w:rsidRPr="00920004">
          <w:rPr>
            <w:lang w:val="en-US"/>
            <w:rPrChange w:id="4897" w:author="phuong vu" w:date="2018-11-30T22:36:00Z">
              <w:rPr>
                <w:lang w:val="en-US"/>
              </w:rPr>
            </w:rPrChange>
          </w:rPr>
          <w:t>Nghiên cứu cách phân tích, thiết kế hệ thống và thiết kế các mô hình: Sơ đồ Use Case, mô hình dữ liệu mức quan niệm (CDM), thiết kế cở sở dữ liệu.</w:t>
        </w:r>
      </w:ins>
    </w:p>
    <w:p w14:paraId="5E5B5CC5" w14:textId="413B0EBA" w:rsidR="00476B40" w:rsidRPr="00920004" w:rsidRDefault="00476B40" w:rsidP="00FE6A57">
      <w:pPr>
        <w:spacing w:line="0" w:lineRule="atLeast"/>
        <w:ind w:firstLine="576"/>
        <w:contextualSpacing w:val="0"/>
        <w:rPr>
          <w:ins w:id="4898" w:author="phuong vu" w:date="2018-11-22T13:07:00Z"/>
          <w:lang w:val="en-US"/>
          <w:rPrChange w:id="4899" w:author="phuong vu" w:date="2018-11-30T22:36:00Z">
            <w:rPr>
              <w:ins w:id="4900" w:author="phuong vu" w:date="2018-11-22T13:07:00Z"/>
              <w:lang w:val="en-US"/>
            </w:rPr>
          </w:rPrChange>
        </w:rPr>
        <w:pPrChange w:id="4901" w:author="phuong vu" w:date="2018-11-30T16:31:00Z">
          <w:pPr>
            <w:ind w:firstLine="576"/>
          </w:pPr>
        </w:pPrChange>
      </w:pPr>
      <w:ins w:id="4902" w:author="phuong vu" w:date="2018-11-22T13:07:00Z">
        <w:r w:rsidRPr="00920004">
          <w:rPr>
            <w:lang w:val="en-US"/>
            <w:rPrChange w:id="4903" w:author="phuong vu" w:date="2018-11-30T22:36:00Z">
              <w:rPr>
                <w:lang w:val="en-US"/>
              </w:rPr>
            </w:rPrChange>
          </w:rPr>
          <w:t>Về chức năng:</w:t>
        </w:r>
      </w:ins>
    </w:p>
    <w:p w14:paraId="3F5A6D0D" w14:textId="6ACF6B46" w:rsidR="00F60EFE" w:rsidRPr="00920004" w:rsidRDefault="00F60EFE" w:rsidP="001374D6">
      <w:pPr>
        <w:spacing w:line="0" w:lineRule="atLeast"/>
        <w:ind w:left="720"/>
        <w:contextualSpacing w:val="0"/>
        <w:rPr>
          <w:ins w:id="4904" w:author="phuong vu" w:date="2018-11-22T13:18:00Z"/>
          <w:lang w:val="en-US"/>
          <w:rPrChange w:id="4905" w:author="phuong vu" w:date="2018-11-30T22:36:00Z">
            <w:rPr>
              <w:ins w:id="4906" w:author="phuong vu" w:date="2018-11-22T13:18:00Z"/>
              <w:lang w:val="en-US"/>
            </w:rPr>
          </w:rPrChange>
        </w:rPr>
        <w:pPrChange w:id="4907" w:author="phuong vu" w:date="2018-11-30T16:37:00Z">
          <w:pPr>
            <w:ind w:firstLine="576"/>
          </w:pPr>
        </w:pPrChange>
      </w:pPr>
      <w:ins w:id="4908" w:author="phuong vu" w:date="2018-11-22T13:10:00Z">
        <w:r w:rsidRPr="00920004">
          <w:rPr>
            <w:lang w:val="en-US"/>
            <w:rPrChange w:id="4909" w:author="phuong vu" w:date="2018-11-30T22:36:00Z">
              <w:rPr>
                <w:lang w:val="en-US"/>
              </w:rPr>
            </w:rPrChange>
          </w:rPr>
          <w:t>- Tìm hiểu về nền tảng</w:t>
        </w:r>
      </w:ins>
      <w:ins w:id="4910" w:author="phuong vu" w:date="2018-11-22T13:13:00Z">
        <w:r w:rsidRPr="00920004">
          <w:rPr>
            <w:lang w:val="en-US"/>
            <w:rPrChange w:id="4911" w:author="phuong vu" w:date="2018-11-30T22:36:00Z">
              <w:rPr>
                <w:lang w:val="en-US"/>
              </w:rPr>
            </w:rPrChange>
          </w:rPr>
          <w:t xml:space="preserve"> </w:t>
        </w:r>
      </w:ins>
      <w:ins w:id="4912" w:author="phuong vu" w:date="2018-11-27T16:38:00Z">
        <w:r w:rsidR="00083585" w:rsidRPr="00920004">
          <w:rPr>
            <w:lang w:val="en-US"/>
            <w:rPrChange w:id="4913" w:author="phuong vu" w:date="2018-11-30T22:36:00Z">
              <w:rPr>
                <w:lang w:val="en-US"/>
              </w:rPr>
            </w:rPrChange>
          </w:rPr>
          <w:t>Android</w:t>
        </w:r>
      </w:ins>
      <w:ins w:id="4914" w:author="phuong vu" w:date="2018-11-22T13:10:00Z">
        <w:r w:rsidRPr="00920004">
          <w:rPr>
            <w:lang w:val="en-US"/>
            <w:rPrChange w:id="4915" w:author="phuong vu" w:date="2018-11-30T22:36:00Z">
              <w:rPr>
                <w:lang w:val="en-US"/>
              </w:rPr>
            </w:rPrChange>
          </w:rPr>
          <w:t xml:space="preserve"> và cách lập trình </w:t>
        </w:r>
      </w:ins>
      <w:ins w:id="4916" w:author="phuong vu" w:date="2018-11-27T16:38:00Z">
        <w:r w:rsidR="00083585" w:rsidRPr="00920004">
          <w:rPr>
            <w:lang w:val="en-US"/>
            <w:rPrChange w:id="4917" w:author="phuong vu" w:date="2018-11-30T22:36:00Z">
              <w:rPr>
                <w:lang w:val="en-US"/>
              </w:rPr>
            </w:rPrChange>
          </w:rPr>
          <w:t>Android</w:t>
        </w:r>
      </w:ins>
      <w:ins w:id="4918" w:author="phuong vu" w:date="2018-11-22T13:19:00Z">
        <w:r w:rsidRPr="00920004">
          <w:rPr>
            <w:lang w:val="en-US"/>
            <w:rPrChange w:id="4919" w:author="phuong vu" w:date="2018-11-30T22:36:00Z">
              <w:rPr>
                <w:lang w:val="en-US"/>
              </w:rPr>
            </w:rPrChange>
          </w:rPr>
          <w:t xml:space="preserve"> tạo nên ứng dụng cho người dùng.</w:t>
        </w:r>
      </w:ins>
    </w:p>
    <w:p w14:paraId="11B0C49F" w14:textId="533094A7" w:rsidR="00476B40" w:rsidRPr="00920004" w:rsidRDefault="00F60EFE" w:rsidP="001374D6">
      <w:pPr>
        <w:spacing w:line="0" w:lineRule="atLeast"/>
        <w:ind w:left="720"/>
        <w:contextualSpacing w:val="0"/>
        <w:rPr>
          <w:ins w:id="4920" w:author="phuong vu" w:date="2018-11-22T13:17:00Z"/>
          <w:lang w:val="en-US"/>
          <w:rPrChange w:id="4921" w:author="phuong vu" w:date="2018-11-30T22:36:00Z">
            <w:rPr>
              <w:ins w:id="4922" w:author="phuong vu" w:date="2018-11-22T13:17:00Z"/>
              <w:lang w:val="en-US"/>
            </w:rPr>
          </w:rPrChange>
        </w:rPr>
        <w:pPrChange w:id="4923" w:author="phuong vu" w:date="2018-11-30T16:37:00Z">
          <w:pPr>
            <w:ind w:firstLine="576"/>
          </w:pPr>
        </w:pPrChange>
      </w:pPr>
      <w:ins w:id="4924" w:author="phuong vu" w:date="2018-11-22T13:18:00Z">
        <w:r w:rsidRPr="00920004">
          <w:rPr>
            <w:lang w:val="en-US"/>
            <w:rPrChange w:id="4925" w:author="phuong vu" w:date="2018-11-30T22:36:00Z">
              <w:rPr>
                <w:lang w:val="en-US"/>
              </w:rPr>
            </w:rPrChange>
          </w:rPr>
          <w:t xml:space="preserve">- </w:t>
        </w:r>
      </w:ins>
      <w:ins w:id="4926" w:author="phuong vu" w:date="2018-11-22T13:16:00Z">
        <w:r w:rsidRPr="00920004">
          <w:rPr>
            <w:lang w:val="en-US"/>
            <w:rPrChange w:id="4927" w:author="phuong vu" w:date="2018-11-30T22:36:00Z">
              <w:rPr>
                <w:lang w:val="en-US"/>
              </w:rPr>
            </w:rPrChange>
          </w:rPr>
          <w:t>Sử d</w:t>
        </w:r>
      </w:ins>
      <w:ins w:id="4928" w:author="phuong vu" w:date="2018-11-22T13:17:00Z">
        <w:r w:rsidRPr="00920004">
          <w:rPr>
            <w:lang w:val="en-US"/>
            <w:rPrChange w:id="4929" w:author="phuong vu" w:date="2018-11-30T22:36:00Z">
              <w:rPr>
                <w:lang w:val="en-US"/>
              </w:rPr>
            </w:rPrChange>
          </w:rPr>
          <w:t xml:space="preserve">ụng </w:t>
        </w:r>
      </w:ins>
      <w:ins w:id="4930" w:author="phuong vu" w:date="2018-11-22T13:16:00Z">
        <w:r w:rsidRPr="00920004">
          <w:rPr>
            <w:lang w:val="en-US"/>
            <w:rPrChange w:id="4931" w:author="phuong vu" w:date="2018-11-30T22:36:00Z">
              <w:rPr>
                <w:lang w:val="en-US"/>
              </w:rPr>
            </w:rPrChange>
          </w:rPr>
          <w:t>GraphQL, Postgraphile, PostgresSQL</w:t>
        </w:r>
      </w:ins>
      <w:ins w:id="4932" w:author="phuong vu" w:date="2018-11-22T13:17:00Z">
        <w:r w:rsidRPr="00920004">
          <w:rPr>
            <w:lang w:val="en-US"/>
            <w:rPrChange w:id="4933" w:author="phuong vu" w:date="2018-11-30T22:36:00Z">
              <w:rPr>
                <w:lang w:val="en-US"/>
              </w:rPr>
            </w:rPrChange>
          </w:rPr>
          <w:t xml:space="preserve">, JWT nhằm nên </w:t>
        </w:r>
      </w:ins>
      <w:ins w:id="4934" w:author="phuong vu" w:date="2018-11-30T13:58:00Z">
        <w:r w:rsidR="00184C15" w:rsidRPr="00920004">
          <w:rPr>
            <w:lang w:val="en-US"/>
            <w:rPrChange w:id="4935" w:author="phuong vu" w:date="2018-11-30T22:36:00Z">
              <w:rPr>
                <w:lang w:val="en-US"/>
              </w:rPr>
            </w:rPrChange>
          </w:rPr>
          <w:t>máy chủ</w:t>
        </w:r>
      </w:ins>
      <w:ins w:id="4936" w:author="phuong vu" w:date="2018-11-22T13:17:00Z">
        <w:r w:rsidRPr="00920004">
          <w:rPr>
            <w:lang w:val="en-US"/>
            <w:rPrChange w:id="4937" w:author="phuong vu" w:date="2018-11-30T22:36:00Z">
              <w:rPr>
                <w:lang w:val="en-US"/>
              </w:rPr>
            </w:rPrChange>
          </w:rPr>
          <w:t xml:space="preserve"> phục vụ truy vấn dữ liệu và xử lí dữ liệu.</w:t>
        </w:r>
      </w:ins>
    </w:p>
    <w:p w14:paraId="56BDD8A1" w14:textId="703E1538" w:rsidR="00F60EFE" w:rsidRPr="00920004" w:rsidRDefault="00F60EFE" w:rsidP="001374D6">
      <w:pPr>
        <w:spacing w:line="0" w:lineRule="atLeast"/>
        <w:ind w:left="720"/>
        <w:contextualSpacing w:val="0"/>
        <w:rPr>
          <w:ins w:id="4938" w:author="phuong vu" w:date="2018-11-30T16:37:00Z"/>
          <w:lang w:val="en-US"/>
          <w:rPrChange w:id="4939" w:author="phuong vu" w:date="2018-11-30T22:36:00Z">
            <w:rPr>
              <w:ins w:id="4940" w:author="phuong vu" w:date="2018-11-30T16:37:00Z"/>
              <w:lang w:val="en-US"/>
            </w:rPr>
          </w:rPrChange>
        </w:rPr>
      </w:pPr>
      <w:ins w:id="4941" w:author="phuong vu" w:date="2018-11-22T13:17:00Z">
        <w:r w:rsidRPr="00920004">
          <w:rPr>
            <w:lang w:val="en-US"/>
            <w:rPrChange w:id="4942" w:author="phuong vu" w:date="2018-11-30T22:36:00Z">
              <w:rPr>
                <w:lang w:val="en-US"/>
              </w:rPr>
            </w:rPrChange>
          </w:rPr>
          <w:t>- Xây dựng website quản lí bằng</w:t>
        </w:r>
      </w:ins>
      <w:ins w:id="4943" w:author="phuong vu" w:date="2018-11-22T13:18:00Z">
        <w:r w:rsidRPr="00920004">
          <w:rPr>
            <w:lang w:val="en-US"/>
            <w:rPrChange w:id="4944" w:author="phuong vu" w:date="2018-11-30T22:36:00Z">
              <w:rPr>
                <w:lang w:val="en-US"/>
              </w:rPr>
            </w:rPrChange>
          </w:rPr>
          <w:t xml:space="preserve"> ReactJS</w:t>
        </w:r>
      </w:ins>
      <w:ins w:id="4945" w:author="phuong vu" w:date="2018-11-22T13:19:00Z">
        <w:r w:rsidR="003166DB" w:rsidRPr="00920004">
          <w:rPr>
            <w:lang w:val="en-US"/>
            <w:rPrChange w:id="4946" w:author="phuong vu" w:date="2018-11-30T22:36:00Z">
              <w:rPr>
                <w:lang w:val="en-US"/>
              </w:rPr>
            </w:rPrChange>
          </w:rPr>
          <w:t xml:space="preserve">. Sử dụng Apollo Client để </w:t>
        </w:r>
      </w:ins>
      <w:ins w:id="4947" w:author="phuong vu" w:date="2018-11-22T13:20:00Z">
        <w:r w:rsidR="003166DB" w:rsidRPr="00920004">
          <w:rPr>
            <w:lang w:val="en-US"/>
            <w:rPrChange w:id="4948" w:author="phuong vu" w:date="2018-11-30T22:36:00Z">
              <w:rPr>
                <w:lang w:val="en-US"/>
              </w:rPr>
            </w:rPrChange>
          </w:rPr>
          <w:t xml:space="preserve">nối kết với </w:t>
        </w:r>
      </w:ins>
      <w:ins w:id="4949" w:author="phuong vu" w:date="2018-11-30T13:58:00Z">
        <w:r w:rsidR="00184C15" w:rsidRPr="00920004">
          <w:rPr>
            <w:lang w:val="en-US"/>
            <w:rPrChange w:id="4950" w:author="phuong vu" w:date="2018-11-30T22:36:00Z">
              <w:rPr>
                <w:lang w:val="en-US"/>
              </w:rPr>
            </w:rPrChange>
          </w:rPr>
          <w:t>máy chủ</w:t>
        </w:r>
      </w:ins>
      <w:ins w:id="4951" w:author="phuong vu" w:date="2018-11-22T13:20:00Z">
        <w:r w:rsidR="003166DB" w:rsidRPr="00920004">
          <w:rPr>
            <w:lang w:val="en-US"/>
            <w:rPrChange w:id="4952" w:author="phuong vu" w:date="2018-11-30T22:36:00Z">
              <w:rPr>
                <w:lang w:val="en-US"/>
              </w:rPr>
            </w:rPrChange>
          </w:rPr>
          <w:t>.</w:t>
        </w:r>
      </w:ins>
    </w:p>
    <w:p w14:paraId="18C0EF5F" w14:textId="5EB56534" w:rsidR="001374D6" w:rsidRPr="00920004" w:rsidRDefault="001374D6" w:rsidP="001374D6">
      <w:pPr>
        <w:spacing w:line="0" w:lineRule="atLeast"/>
        <w:ind w:left="720"/>
        <w:contextualSpacing w:val="0"/>
        <w:rPr>
          <w:ins w:id="4953" w:author="phuong vu" w:date="2018-11-30T16:37:00Z"/>
          <w:lang w:val="en-US"/>
          <w:rPrChange w:id="4954" w:author="phuong vu" w:date="2018-11-30T22:36:00Z">
            <w:rPr>
              <w:ins w:id="4955" w:author="phuong vu" w:date="2018-11-30T16:37:00Z"/>
              <w:lang w:val="en-US"/>
            </w:rPr>
          </w:rPrChange>
        </w:rPr>
      </w:pPr>
    </w:p>
    <w:p w14:paraId="4BB5C421" w14:textId="0932DA97" w:rsidR="001374D6" w:rsidRPr="00920004" w:rsidRDefault="001374D6" w:rsidP="001374D6">
      <w:pPr>
        <w:spacing w:before="0" w:after="160" w:line="259" w:lineRule="auto"/>
        <w:contextualSpacing w:val="0"/>
        <w:jc w:val="left"/>
        <w:rPr>
          <w:ins w:id="4956" w:author="phuong vu" w:date="2018-11-23T10:53:00Z"/>
          <w:lang w:val="en-US"/>
          <w:rPrChange w:id="4957" w:author="phuong vu" w:date="2018-11-30T22:36:00Z">
            <w:rPr>
              <w:ins w:id="4958" w:author="phuong vu" w:date="2018-11-23T10:53:00Z"/>
              <w:lang w:val="en-US"/>
            </w:rPr>
          </w:rPrChange>
        </w:rPr>
        <w:pPrChange w:id="4959" w:author="phuong vu" w:date="2018-11-30T16:38:00Z">
          <w:pPr>
            <w:ind w:firstLine="576"/>
          </w:pPr>
        </w:pPrChange>
      </w:pPr>
      <w:ins w:id="4960" w:author="phuong vu" w:date="2018-11-30T16:37:00Z">
        <w:r w:rsidRPr="00920004">
          <w:rPr>
            <w:lang w:val="en-US"/>
            <w:rPrChange w:id="4961" w:author="phuong vu" w:date="2018-11-30T22:36:00Z">
              <w:rPr>
                <w:lang w:val="en-US"/>
              </w:rPr>
            </w:rPrChange>
          </w:rPr>
          <w:br w:type="page"/>
        </w:r>
      </w:ins>
    </w:p>
    <w:p w14:paraId="31757D52" w14:textId="08C76297" w:rsidR="002A5978" w:rsidRPr="00920004" w:rsidRDefault="002A5978" w:rsidP="00BD0851">
      <w:pPr>
        <w:pStyle w:val="Heading2"/>
        <w:numPr>
          <w:ilvl w:val="0"/>
          <w:numId w:val="72"/>
        </w:numPr>
        <w:spacing w:before="240" w:line="0" w:lineRule="atLeast"/>
        <w:ind w:left="360"/>
        <w:rPr>
          <w:ins w:id="4962" w:author="phuong vu" w:date="2018-11-27T16:36:00Z"/>
          <w:rFonts w:cstheme="majorHAnsi"/>
          <w:lang w:val="en-US"/>
          <w:rPrChange w:id="4963" w:author="phuong vu" w:date="2018-11-30T22:36:00Z">
            <w:rPr>
              <w:ins w:id="4964" w:author="phuong vu" w:date="2018-11-27T16:36:00Z"/>
              <w:rFonts w:cstheme="majorHAnsi"/>
              <w:lang w:val="en-US"/>
            </w:rPr>
          </w:rPrChange>
        </w:rPr>
        <w:pPrChange w:id="4965" w:author="phuong vu" w:date="2018-11-30T14:16:00Z">
          <w:pPr>
            <w:pStyle w:val="Heading2"/>
            <w:numPr>
              <w:ilvl w:val="0"/>
              <w:numId w:val="56"/>
            </w:numPr>
            <w:spacing w:line="276" w:lineRule="auto"/>
            <w:ind w:left="360" w:hanging="360"/>
          </w:pPr>
        </w:pPrChange>
      </w:pPr>
      <w:bookmarkStart w:id="4966" w:name="_Toc531380629"/>
      <w:ins w:id="4967" w:author="phuong vu" w:date="2018-11-23T10:54:00Z">
        <w:r w:rsidRPr="00920004">
          <w:rPr>
            <w:rFonts w:cstheme="majorHAnsi"/>
            <w:lang w:val="en-US"/>
            <w:rPrChange w:id="4968" w:author="phuong vu" w:date="2018-11-30T22:36:00Z">
              <w:rPr>
                <w:rFonts w:cstheme="majorHAnsi"/>
                <w:lang w:val="en-US"/>
              </w:rPr>
            </w:rPrChange>
          </w:rPr>
          <w:lastRenderedPageBreak/>
          <w:t>Nộ</w:t>
        </w:r>
        <w:r w:rsidRPr="00920004">
          <w:rPr>
            <w:rFonts w:cstheme="majorHAnsi"/>
            <w:lang w:val="en-US"/>
            <w:rPrChange w:id="4969" w:author="phuong vu" w:date="2018-11-30T22:36:00Z">
              <w:rPr>
                <w:lang w:val="en-US"/>
              </w:rPr>
            </w:rPrChange>
          </w:rPr>
          <w:t>i dung nghiên cứu</w:t>
        </w:r>
      </w:ins>
      <w:bookmarkEnd w:id="4966"/>
    </w:p>
    <w:p w14:paraId="387AD28B" w14:textId="76824009" w:rsidR="002043D6" w:rsidRPr="00920004" w:rsidRDefault="002043D6" w:rsidP="00A17FA5">
      <w:pPr>
        <w:ind w:firstLine="360"/>
        <w:rPr>
          <w:ins w:id="4970" w:author="phuong vu" w:date="2018-11-30T16:31:00Z"/>
          <w:rStyle w:val="eop"/>
          <w:rFonts w:eastAsiaTheme="majorEastAsia"/>
          <w:rPrChange w:id="4971" w:author="phuong vu" w:date="2018-11-30T22:36:00Z">
            <w:rPr>
              <w:ins w:id="4972" w:author="phuong vu" w:date="2018-11-30T16:31:00Z"/>
              <w:rStyle w:val="eop"/>
              <w:rFonts w:eastAsiaTheme="majorEastAsia"/>
              <w:sz w:val="26"/>
              <w:szCs w:val="26"/>
            </w:rPr>
          </w:rPrChange>
        </w:rPr>
        <w:pPrChange w:id="4973" w:author="phuong vu" w:date="2018-11-30T22:42:00Z">
          <w:pPr>
            <w:pStyle w:val="paragraph"/>
            <w:numPr>
              <w:numId w:val="66"/>
            </w:numPr>
            <w:spacing w:before="120" w:beforeAutospacing="0" w:after="120" w:afterAutospacing="0" w:line="0" w:lineRule="atLeast"/>
            <w:ind w:left="994" w:hanging="360"/>
            <w:jc w:val="both"/>
            <w:textAlignment w:val="baseline"/>
          </w:pPr>
        </w:pPrChange>
      </w:pPr>
      <w:ins w:id="4974" w:author="phuong vu" w:date="2018-11-27T16:45:00Z">
        <w:r w:rsidRPr="00920004">
          <w:rPr>
            <w:rStyle w:val="spellingerror"/>
            <w:rFonts w:eastAsiaTheme="majorEastAsia"/>
            <w:lang w:val="es-ES"/>
            <w:rPrChange w:id="4975" w:author="phuong vu" w:date="2018-11-30T22:36:00Z">
              <w:rPr>
                <w:rStyle w:val="spellingerror"/>
                <w:rFonts w:eastAsiaTheme="majorEastAsia"/>
                <w:lang w:val="es-ES"/>
              </w:rPr>
            </w:rPrChange>
          </w:rPr>
          <w:t>Nội</w:t>
        </w:r>
        <w:r w:rsidRPr="00920004">
          <w:rPr>
            <w:rStyle w:val="normaltextrun"/>
            <w:rFonts w:eastAsiaTheme="majorEastAsia"/>
            <w:lang w:val="es-ES"/>
            <w:rPrChange w:id="497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77" w:author="phuong vu" w:date="2018-11-30T22:36:00Z">
              <w:rPr>
                <w:rStyle w:val="spellingerror"/>
                <w:rFonts w:eastAsiaTheme="majorEastAsia"/>
                <w:lang w:val="es-ES"/>
              </w:rPr>
            </w:rPrChange>
          </w:rPr>
          <w:t>dung</w:t>
        </w:r>
        <w:r w:rsidRPr="00920004">
          <w:rPr>
            <w:rStyle w:val="normaltextrun"/>
            <w:rFonts w:eastAsiaTheme="majorEastAsia"/>
            <w:lang w:val="es-ES"/>
            <w:rPrChange w:id="4978"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79" w:author="phuong vu" w:date="2018-11-30T22:36:00Z">
              <w:rPr>
                <w:rStyle w:val="spellingerror"/>
                <w:rFonts w:eastAsiaTheme="majorEastAsia"/>
                <w:lang w:val="es-ES"/>
              </w:rPr>
            </w:rPrChange>
          </w:rPr>
          <w:t>nghiên</w:t>
        </w:r>
        <w:r w:rsidRPr="00920004">
          <w:rPr>
            <w:rStyle w:val="normaltextrun"/>
            <w:rFonts w:eastAsiaTheme="majorEastAsia"/>
            <w:lang w:val="es-ES"/>
            <w:rPrChange w:id="4980"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1" w:author="phuong vu" w:date="2018-11-30T22:36:00Z">
              <w:rPr>
                <w:rStyle w:val="spellingerror"/>
                <w:rFonts w:eastAsiaTheme="majorEastAsia"/>
                <w:lang w:val="es-ES"/>
              </w:rPr>
            </w:rPrChange>
          </w:rPr>
          <w:t>cứu</w:t>
        </w:r>
        <w:r w:rsidRPr="00920004">
          <w:rPr>
            <w:rStyle w:val="normaltextrun"/>
            <w:rFonts w:eastAsiaTheme="majorEastAsia"/>
            <w:lang w:val="es-ES"/>
            <w:rPrChange w:id="4982"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3" w:author="phuong vu" w:date="2018-11-30T22:36:00Z">
              <w:rPr>
                <w:rStyle w:val="spellingerror"/>
                <w:rFonts w:eastAsiaTheme="majorEastAsia"/>
                <w:lang w:val="es-ES"/>
              </w:rPr>
            </w:rPrChange>
          </w:rPr>
          <w:t>của</w:t>
        </w:r>
        <w:r w:rsidRPr="00920004">
          <w:rPr>
            <w:rStyle w:val="normaltextrun"/>
            <w:rFonts w:eastAsiaTheme="majorEastAsia"/>
            <w:lang w:val="es-ES"/>
            <w:rPrChange w:id="4984"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5" w:author="phuong vu" w:date="2018-11-30T22:36:00Z">
              <w:rPr>
                <w:rStyle w:val="spellingerror"/>
                <w:rFonts w:eastAsiaTheme="majorEastAsia"/>
                <w:lang w:val="es-ES"/>
              </w:rPr>
            </w:rPrChange>
          </w:rPr>
          <w:t>đề</w:t>
        </w:r>
        <w:r w:rsidRPr="00920004">
          <w:rPr>
            <w:rStyle w:val="normaltextrun"/>
            <w:rFonts w:eastAsiaTheme="majorEastAsia"/>
            <w:lang w:val="es-ES"/>
            <w:rPrChange w:id="498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7" w:author="phuong vu" w:date="2018-11-30T22:36:00Z">
              <w:rPr>
                <w:rStyle w:val="spellingerror"/>
                <w:rFonts w:eastAsiaTheme="majorEastAsia"/>
                <w:lang w:val="es-ES"/>
              </w:rPr>
            </w:rPrChange>
          </w:rPr>
          <w:t>tài</w:t>
        </w:r>
        <w:r w:rsidRPr="00920004">
          <w:rPr>
            <w:rStyle w:val="normaltextrun"/>
            <w:rFonts w:eastAsiaTheme="majorEastAsia"/>
            <w:lang w:val="es-ES"/>
            <w:rPrChange w:id="4988"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89" w:author="phuong vu" w:date="2018-11-30T22:36:00Z">
              <w:rPr>
                <w:rStyle w:val="spellingerror"/>
                <w:rFonts w:eastAsiaTheme="majorEastAsia"/>
                <w:lang w:val="es-ES"/>
              </w:rPr>
            </w:rPrChange>
          </w:rPr>
          <w:t>chủ</w:t>
        </w:r>
        <w:r w:rsidRPr="00920004">
          <w:rPr>
            <w:rStyle w:val="normaltextrun"/>
            <w:rFonts w:eastAsiaTheme="majorEastAsia"/>
            <w:lang w:val="es-ES"/>
            <w:rPrChange w:id="4990"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1" w:author="phuong vu" w:date="2018-11-30T22:36:00Z">
              <w:rPr>
                <w:rStyle w:val="spellingerror"/>
                <w:rFonts w:eastAsiaTheme="majorEastAsia"/>
                <w:lang w:val="es-ES"/>
              </w:rPr>
            </w:rPrChange>
          </w:rPr>
          <w:t>yếu</w:t>
        </w:r>
        <w:r w:rsidRPr="00920004">
          <w:rPr>
            <w:rStyle w:val="normaltextrun"/>
            <w:rFonts w:eastAsiaTheme="majorEastAsia"/>
            <w:lang w:val="es-ES"/>
            <w:rPrChange w:id="4992"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3" w:author="phuong vu" w:date="2018-11-30T22:36:00Z">
              <w:rPr>
                <w:rStyle w:val="spellingerror"/>
                <w:rFonts w:eastAsiaTheme="majorEastAsia"/>
                <w:lang w:val="es-ES"/>
              </w:rPr>
            </w:rPrChange>
          </w:rPr>
          <w:t>các</w:t>
        </w:r>
        <w:r w:rsidRPr="00920004">
          <w:rPr>
            <w:rStyle w:val="normaltextrun"/>
            <w:rFonts w:eastAsiaTheme="majorEastAsia"/>
            <w:lang w:val="es-ES"/>
            <w:rPrChange w:id="4994"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5" w:author="phuong vu" w:date="2018-11-30T22:36:00Z">
              <w:rPr>
                <w:rStyle w:val="spellingerror"/>
                <w:rFonts w:eastAsiaTheme="majorEastAsia"/>
                <w:lang w:val="es-ES"/>
              </w:rPr>
            </w:rPrChange>
          </w:rPr>
          <w:t>công</w:t>
        </w:r>
        <w:r w:rsidRPr="00920004">
          <w:rPr>
            <w:rStyle w:val="normaltextrun"/>
            <w:rFonts w:eastAsiaTheme="majorEastAsia"/>
            <w:lang w:val="es-ES"/>
            <w:rPrChange w:id="4996" w:author="phuong vu" w:date="2018-11-30T22:36:00Z">
              <w:rPr>
                <w:rStyle w:val="normaltextrun"/>
                <w:rFonts w:eastAsiaTheme="majorEastAsia"/>
                <w:sz w:val="26"/>
                <w:szCs w:val="26"/>
                <w:lang w:val="es-ES"/>
              </w:rPr>
            </w:rPrChange>
          </w:rPr>
          <w:t xml:space="preserve"> </w:t>
        </w:r>
        <w:r w:rsidRPr="00920004">
          <w:rPr>
            <w:rStyle w:val="spellingerror"/>
            <w:rFonts w:eastAsiaTheme="majorEastAsia"/>
            <w:lang w:val="es-ES"/>
            <w:rPrChange w:id="4997" w:author="phuong vu" w:date="2018-11-30T22:36:00Z">
              <w:rPr>
                <w:rStyle w:val="spellingerror"/>
                <w:rFonts w:eastAsiaTheme="majorEastAsia"/>
                <w:lang w:val="es-ES"/>
              </w:rPr>
            </w:rPrChange>
          </w:rPr>
          <w:t>nghệ</w:t>
        </w:r>
        <w:r w:rsidRPr="00920004">
          <w:rPr>
            <w:rStyle w:val="normaltextrun"/>
            <w:rFonts w:eastAsiaTheme="majorEastAsia"/>
            <w:lang w:val="es-ES"/>
            <w:rPrChange w:id="4998" w:author="phuong vu" w:date="2018-11-30T22:36:00Z">
              <w:rPr>
                <w:rStyle w:val="normaltextrun"/>
                <w:rFonts w:eastAsiaTheme="majorEastAsia"/>
                <w:sz w:val="26"/>
                <w:szCs w:val="26"/>
                <w:lang w:val="es-ES"/>
              </w:rPr>
            </w:rPrChange>
          </w:rPr>
          <w:t xml:space="preserve">: </w:t>
        </w:r>
      </w:ins>
      <w:ins w:id="4999" w:author="phuong vu" w:date="2018-11-27T16:54:00Z">
        <w:r w:rsidR="00483E7B" w:rsidRPr="00920004">
          <w:rPr>
            <w:rStyle w:val="spellingerror"/>
            <w:rFonts w:eastAsiaTheme="majorEastAsia"/>
            <w:rPrChange w:id="5000" w:author="phuong vu" w:date="2018-11-30T22:36:00Z">
              <w:rPr>
                <w:rStyle w:val="spellingerror"/>
                <w:rFonts w:eastAsiaTheme="majorEastAsia"/>
              </w:rPr>
            </w:rPrChange>
          </w:rPr>
          <w:t xml:space="preserve">PostgreSQL, GraphQL, Postgraphile, JWT, Android, ReactJS, Apollo Client, hàng đợi nhiều trạm phục vụ. </w:t>
        </w:r>
      </w:ins>
      <w:ins w:id="5001" w:author="phuong vu" w:date="2018-11-27T16:55:00Z">
        <w:r w:rsidR="00483E7B" w:rsidRPr="00920004">
          <w:rPr>
            <w:rStyle w:val="spellingerror"/>
            <w:rFonts w:eastAsiaTheme="majorEastAsia"/>
            <w:lang w:val="es-ES"/>
            <w:rPrChange w:id="5002" w:author="phuong vu" w:date="2018-11-30T22:36:00Z">
              <w:rPr>
                <w:rStyle w:val="spellingerror"/>
                <w:rFonts w:eastAsiaTheme="majorEastAsia"/>
                <w:lang w:val="es-ES"/>
              </w:rPr>
            </w:rPrChange>
          </w:rPr>
          <w:t>Với</w:t>
        </w:r>
        <w:r w:rsidR="00483E7B" w:rsidRPr="00920004">
          <w:rPr>
            <w:rStyle w:val="normaltextrun"/>
            <w:rFonts w:eastAsiaTheme="majorEastAsia"/>
            <w:lang w:val="es-ES"/>
            <w:rPrChange w:id="5003"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4" w:author="phuong vu" w:date="2018-11-30T22:36:00Z">
              <w:rPr>
                <w:rStyle w:val="spellingerror"/>
                <w:rFonts w:eastAsiaTheme="majorEastAsia"/>
                <w:lang w:val="es-ES"/>
              </w:rPr>
            </w:rPrChange>
          </w:rPr>
          <w:t>nội</w:t>
        </w:r>
        <w:r w:rsidR="00483E7B" w:rsidRPr="00920004">
          <w:rPr>
            <w:rStyle w:val="normaltextrun"/>
            <w:rFonts w:eastAsiaTheme="majorEastAsia"/>
            <w:lang w:val="es-ES"/>
            <w:rPrChange w:id="500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6" w:author="phuong vu" w:date="2018-11-30T22:36:00Z">
              <w:rPr>
                <w:rStyle w:val="spellingerror"/>
                <w:rFonts w:eastAsiaTheme="majorEastAsia"/>
                <w:lang w:val="es-ES"/>
              </w:rPr>
            </w:rPrChange>
          </w:rPr>
          <w:t>dung</w:t>
        </w:r>
        <w:r w:rsidR="00483E7B" w:rsidRPr="00920004">
          <w:rPr>
            <w:rStyle w:val="normaltextrun"/>
            <w:rFonts w:eastAsiaTheme="majorEastAsia"/>
            <w:lang w:val="es-ES"/>
            <w:rPrChange w:id="500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08" w:author="phuong vu" w:date="2018-11-30T22:36:00Z">
              <w:rPr>
                <w:rStyle w:val="spellingerror"/>
                <w:rFonts w:eastAsiaTheme="majorEastAsia"/>
                <w:lang w:val="es-ES"/>
              </w:rPr>
            </w:rPrChange>
          </w:rPr>
          <w:t>này</w:t>
        </w:r>
        <w:r w:rsidR="00483E7B" w:rsidRPr="00920004">
          <w:rPr>
            <w:rStyle w:val="normaltextrun"/>
            <w:rFonts w:eastAsiaTheme="majorEastAsia"/>
            <w:lang w:val="es-ES"/>
            <w:rPrChange w:id="500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0" w:author="phuong vu" w:date="2018-11-30T22:36:00Z">
              <w:rPr>
                <w:rStyle w:val="spellingerror"/>
                <w:rFonts w:eastAsiaTheme="majorEastAsia"/>
                <w:lang w:val="es-ES"/>
              </w:rPr>
            </w:rPrChange>
          </w:rPr>
          <w:t>nhóm</w:t>
        </w:r>
        <w:r w:rsidR="00483E7B" w:rsidRPr="00920004">
          <w:rPr>
            <w:rStyle w:val="normaltextrun"/>
            <w:rFonts w:eastAsiaTheme="majorEastAsia"/>
            <w:lang w:val="es-ES"/>
            <w:rPrChange w:id="5011"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2" w:author="phuong vu" w:date="2018-11-30T22:36:00Z">
              <w:rPr>
                <w:rStyle w:val="spellingerror"/>
                <w:rFonts w:eastAsiaTheme="majorEastAsia"/>
                <w:lang w:val="es-ES"/>
              </w:rPr>
            </w:rPrChange>
          </w:rPr>
          <w:t>có</w:t>
        </w:r>
        <w:r w:rsidR="00483E7B" w:rsidRPr="00920004">
          <w:rPr>
            <w:rStyle w:val="normaltextrun"/>
            <w:rFonts w:eastAsiaTheme="majorEastAsia"/>
            <w:lang w:val="es-ES"/>
            <w:rPrChange w:id="5013" w:author="phuong vu" w:date="2018-11-30T22:36:00Z">
              <w:rPr>
                <w:rStyle w:val="normaltextrun"/>
                <w:rFonts w:eastAsiaTheme="majorEastAsia"/>
                <w:sz w:val="26"/>
                <w:szCs w:val="26"/>
                <w:lang w:val="es-ES"/>
              </w:rPr>
            </w:rPrChange>
          </w:rPr>
          <w:t xml:space="preserve"> 2 </w:t>
        </w:r>
        <w:r w:rsidR="00483E7B" w:rsidRPr="00920004">
          <w:rPr>
            <w:rStyle w:val="spellingerror"/>
            <w:rFonts w:eastAsiaTheme="majorEastAsia"/>
            <w:lang w:val="es-ES"/>
            <w:rPrChange w:id="5014" w:author="phuong vu" w:date="2018-11-30T22:36:00Z">
              <w:rPr>
                <w:rStyle w:val="spellingerror"/>
                <w:rFonts w:eastAsiaTheme="majorEastAsia"/>
                <w:lang w:val="es-ES"/>
              </w:rPr>
            </w:rPrChange>
          </w:rPr>
          <w:t>thành</w:t>
        </w:r>
        <w:r w:rsidR="00483E7B" w:rsidRPr="00920004">
          <w:rPr>
            <w:rStyle w:val="normaltextrun"/>
            <w:rFonts w:eastAsiaTheme="majorEastAsia"/>
            <w:lang w:val="es-ES"/>
            <w:rPrChange w:id="501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6" w:author="phuong vu" w:date="2018-11-30T22:36:00Z">
              <w:rPr>
                <w:rStyle w:val="spellingerror"/>
                <w:rFonts w:eastAsiaTheme="majorEastAsia"/>
                <w:lang w:val="es-ES"/>
              </w:rPr>
            </w:rPrChange>
          </w:rPr>
          <w:t>viên</w:t>
        </w:r>
        <w:r w:rsidR="00483E7B" w:rsidRPr="00920004">
          <w:rPr>
            <w:rStyle w:val="normaltextrun"/>
            <w:rFonts w:eastAsiaTheme="majorEastAsia"/>
            <w:lang w:val="es-ES"/>
            <w:rPrChange w:id="501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18" w:author="phuong vu" w:date="2018-11-30T22:36:00Z">
              <w:rPr>
                <w:rStyle w:val="spellingerror"/>
                <w:rFonts w:eastAsiaTheme="majorEastAsia"/>
                <w:lang w:val="es-ES"/>
              </w:rPr>
            </w:rPrChange>
          </w:rPr>
          <w:t>tham</w:t>
        </w:r>
        <w:r w:rsidR="00483E7B" w:rsidRPr="00920004">
          <w:rPr>
            <w:rStyle w:val="normaltextrun"/>
            <w:rFonts w:eastAsiaTheme="majorEastAsia"/>
            <w:lang w:val="es-ES"/>
            <w:rPrChange w:id="501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0" w:author="phuong vu" w:date="2018-11-30T22:36:00Z">
              <w:rPr>
                <w:rStyle w:val="spellingerror"/>
                <w:rFonts w:eastAsiaTheme="majorEastAsia"/>
                <w:lang w:val="es-ES"/>
              </w:rPr>
            </w:rPrChange>
          </w:rPr>
          <w:t>gia</w:t>
        </w:r>
        <w:r w:rsidR="00483E7B" w:rsidRPr="00920004">
          <w:rPr>
            <w:rStyle w:val="normaltextrun"/>
            <w:rFonts w:eastAsiaTheme="majorEastAsia"/>
            <w:lang w:val="es-ES"/>
            <w:rPrChange w:id="5021"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2" w:author="phuong vu" w:date="2018-11-30T22:36:00Z">
              <w:rPr>
                <w:rStyle w:val="spellingerror"/>
                <w:rFonts w:eastAsiaTheme="majorEastAsia"/>
                <w:lang w:val="es-ES"/>
              </w:rPr>
            </w:rPrChange>
          </w:rPr>
          <w:t>thực</w:t>
        </w:r>
        <w:r w:rsidR="00483E7B" w:rsidRPr="00920004">
          <w:rPr>
            <w:rStyle w:val="normaltextrun"/>
            <w:rFonts w:eastAsiaTheme="majorEastAsia"/>
            <w:lang w:val="es-ES"/>
            <w:rPrChange w:id="5023"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4" w:author="phuong vu" w:date="2018-11-30T22:36:00Z">
              <w:rPr>
                <w:rStyle w:val="spellingerror"/>
                <w:rFonts w:eastAsiaTheme="majorEastAsia"/>
                <w:lang w:val="es-ES"/>
              </w:rPr>
            </w:rPrChange>
          </w:rPr>
          <w:t>hiện</w:t>
        </w:r>
        <w:r w:rsidR="00483E7B" w:rsidRPr="00920004">
          <w:rPr>
            <w:rStyle w:val="normaltextrun"/>
            <w:rFonts w:eastAsiaTheme="majorEastAsia"/>
            <w:lang w:val="es-ES"/>
            <w:rPrChange w:id="5025"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6" w:author="phuong vu" w:date="2018-11-30T22:36:00Z">
              <w:rPr>
                <w:rStyle w:val="spellingerror"/>
                <w:rFonts w:eastAsiaTheme="majorEastAsia"/>
                <w:lang w:val="es-ES"/>
              </w:rPr>
            </w:rPrChange>
          </w:rPr>
          <w:t>và</w:t>
        </w:r>
        <w:r w:rsidR="00483E7B" w:rsidRPr="00920004">
          <w:rPr>
            <w:rStyle w:val="normaltextrun"/>
            <w:rFonts w:eastAsiaTheme="majorEastAsia"/>
            <w:lang w:val="es-ES"/>
            <w:rPrChange w:id="5027"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28" w:author="phuong vu" w:date="2018-11-30T22:36:00Z">
              <w:rPr>
                <w:rStyle w:val="spellingerror"/>
                <w:rFonts w:eastAsiaTheme="majorEastAsia"/>
                <w:lang w:val="es-ES"/>
              </w:rPr>
            </w:rPrChange>
          </w:rPr>
          <w:t>nghiên</w:t>
        </w:r>
        <w:r w:rsidR="00483E7B" w:rsidRPr="00920004">
          <w:rPr>
            <w:rStyle w:val="normaltextrun"/>
            <w:rFonts w:eastAsiaTheme="majorEastAsia"/>
            <w:lang w:val="es-ES"/>
            <w:rPrChange w:id="5029" w:author="phuong vu" w:date="2018-11-30T22:36:00Z">
              <w:rPr>
                <w:rStyle w:val="normaltextrun"/>
                <w:rFonts w:eastAsiaTheme="majorEastAsia"/>
                <w:sz w:val="26"/>
                <w:szCs w:val="26"/>
                <w:lang w:val="es-ES"/>
              </w:rPr>
            </w:rPrChange>
          </w:rPr>
          <w:t xml:space="preserve"> </w:t>
        </w:r>
        <w:r w:rsidR="00483E7B" w:rsidRPr="00920004">
          <w:rPr>
            <w:rStyle w:val="spellingerror"/>
            <w:rFonts w:eastAsiaTheme="majorEastAsia"/>
            <w:lang w:val="es-ES"/>
            <w:rPrChange w:id="5030" w:author="phuong vu" w:date="2018-11-30T22:36:00Z">
              <w:rPr>
                <w:rStyle w:val="spellingerror"/>
                <w:rFonts w:eastAsiaTheme="majorEastAsia"/>
                <w:lang w:val="es-ES"/>
              </w:rPr>
            </w:rPrChange>
          </w:rPr>
          <w:t>cứu</w:t>
        </w:r>
        <w:r w:rsidR="00483E7B" w:rsidRPr="00920004">
          <w:rPr>
            <w:rStyle w:val="normaltextrun"/>
            <w:rFonts w:eastAsiaTheme="majorEastAsia"/>
            <w:lang w:val="es-ES"/>
            <w:rPrChange w:id="5031" w:author="phuong vu" w:date="2018-11-30T22:36:00Z">
              <w:rPr>
                <w:rStyle w:val="normaltextrun"/>
                <w:rFonts w:eastAsiaTheme="majorEastAsia"/>
                <w:sz w:val="26"/>
                <w:szCs w:val="26"/>
                <w:lang w:val="es-ES"/>
              </w:rPr>
            </w:rPrChange>
          </w:rPr>
          <w:t>.</w:t>
        </w:r>
        <w:r w:rsidR="00483E7B" w:rsidRPr="00920004">
          <w:rPr>
            <w:rStyle w:val="eop"/>
            <w:rFonts w:eastAsiaTheme="majorEastAsia"/>
            <w:rPrChange w:id="5032" w:author="phuong vu" w:date="2018-11-30T22:36:00Z">
              <w:rPr>
                <w:rStyle w:val="eop"/>
                <w:rFonts w:eastAsiaTheme="majorEastAsia"/>
                <w:sz w:val="26"/>
                <w:szCs w:val="26"/>
              </w:rPr>
            </w:rPrChange>
          </w:rPr>
          <w:t> </w:t>
        </w:r>
      </w:ins>
    </w:p>
    <w:p w14:paraId="7DDF974C" w14:textId="77777777" w:rsidR="00FE6A57" w:rsidRPr="00920004" w:rsidRDefault="00FE6A57" w:rsidP="00FE6A57">
      <w:pPr>
        <w:pStyle w:val="paragraph"/>
        <w:spacing w:before="120" w:beforeAutospacing="0" w:after="120" w:afterAutospacing="0" w:line="0" w:lineRule="atLeast"/>
        <w:ind w:left="994"/>
        <w:contextualSpacing w:val="0"/>
        <w:jc w:val="both"/>
        <w:textAlignment w:val="baseline"/>
        <w:rPr>
          <w:ins w:id="5033" w:author="phuong vu" w:date="2018-11-27T16:45:00Z"/>
          <w:rStyle w:val="normaltextrun"/>
          <w:rFonts w:eastAsiaTheme="majorEastAsia"/>
          <w:sz w:val="26"/>
          <w:szCs w:val="26"/>
          <w:rPrChange w:id="5034" w:author="phuong vu" w:date="2018-11-30T22:36:00Z">
            <w:rPr>
              <w:ins w:id="5035" w:author="phuong vu" w:date="2018-11-27T16:45:00Z"/>
              <w:rStyle w:val="normaltextrun"/>
              <w:rFonts w:asciiTheme="majorHAnsi" w:eastAsiaTheme="majorEastAsia" w:hAnsiTheme="majorHAnsi" w:cstheme="majorBidi"/>
              <w:b/>
              <w:sz w:val="26"/>
              <w:szCs w:val="26"/>
              <w:lang w:val="vi-VN"/>
            </w:rPr>
          </w:rPrChange>
        </w:rPr>
        <w:pPrChange w:id="5036" w:author="phuong vu" w:date="2018-11-30T16:31:00Z">
          <w:pPr>
            <w:pStyle w:val="paragraph"/>
            <w:numPr>
              <w:numId w:val="56"/>
            </w:numPr>
            <w:ind w:left="360" w:hanging="360"/>
            <w:jc w:val="both"/>
            <w:textAlignment w:val="baseline"/>
          </w:pPr>
        </w:pPrChange>
      </w:pPr>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5037" w:author="phuong vu" w:date="2018-11-30T16:32:00Z">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738"/>
        <w:gridCol w:w="4669"/>
        <w:gridCol w:w="2726"/>
        <w:tblGridChange w:id="5038">
          <w:tblGrid>
            <w:gridCol w:w="738"/>
            <w:gridCol w:w="690"/>
            <w:gridCol w:w="3953"/>
            <w:gridCol w:w="128"/>
            <w:gridCol w:w="2624"/>
          </w:tblGrid>
        </w:tblGridChange>
      </w:tblGrid>
      <w:tr w:rsidR="002043D6" w:rsidRPr="00920004" w14:paraId="71DBA262" w14:textId="77777777" w:rsidTr="00FE6A57">
        <w:trPr>
          <w:ins w:id="5039" w:author="phuong vu" w:date="2018-11-27T16:45:00Z"/>
        </w:trPr>
        <w:tc>
          <w:tcPr>
            <w:tcW w:w="740" w:type="dxa"/>
            <w:vAlign w:val="center"/>
            <w:tcPrChange w:id="5040" w:author="phuong vu" w:date="2018-11-30T16:32:00Z">
              <w:tcPr>
                <w:tcW w:w="740" w:type="dxa"/>
                <w:gridSpan w:val="2"/>
              </w:tcPr>
            </w:tcPrChange>
          </w:tcPr>
          <w:p w14:paraId="5AEBE587" w14:textId="77777777" w:rsidR="002043D6" w:rsidRPr="00920004" w:rsidRDefault="002043D6" w:rsidP="00FE6A57">
            <w:pPr>
              <w:jc w:val="center"/>
              <w:rPr>
                <w:ins w:id="5041" w:author="phuong vu" w:date="2018-11-27T16:45:00Z"/>
                <w:rPrChange w:id="5042" w:author="phuong vu" w:date="2018-11-30T22:36:00Z">
                  <w:rPr>
                    <w:ins w:id="5043" w:author="phuong vu" w:date="2018-11-27T16:45:00Z"/>
                    <w:b/>
                  </w:rPr>
                </w:rPrChange>
              </w:rPr>
              <w:pPrChange w:id="5044" w:author="phuong vu" w:date="2018-11-30T16:33:00Z">
                <w:pPr>
                  <w:pStyle w:val="paragraph"/>
                  <w:jc w:val="both"/>
                  <w:textAlignment w:val="baseline"/>
                </w:pPr>
              </w:pPrChange>
            </w:pPr>
            <w:ins w:id="5045" w:author="phuong vu" w:date="2018-11-27T16:45:00Z">
              <w:r w:rsidRPr="00920004">
                <w:rPr>
                  <w:rStyle w:val="normaltextrun"/>
                  <w:rFonts w:eastAsiaTheme="majorEastAsia"/>
                  <w:b/>
                  <w:lang w:val="es-ES"/>
                  <w:rPrChange w:id="5046" w:author="phuong vu" w:date="2018-11-30T22:36:00Z">
                    <w:rPr>
                      <w:rStyle w:val="normaltextrun"/>
                      <w:rFonts w:eastAsiaTheme="majorEastAsia"/>
                      <w:b/>
                      <w:lang w:val="es-ES"/>
                    </w:rPr>
                  </w:rPrChange>
                </w:rPr>
                <w:t>STT</w:t>
              </w:r>
            </w:ins>
          </w:p>
        </w:tc>
        <w:tc>
          <w:tcPr>
            <w:tcW w:w="4866" w:type="dxa"/>
            <w:vAlign w:val="center"/>
            <w:tcPrChange w:id="5047" w:author="phuong vu" w:date="2018-11-30T16:32:00Z">
              <w:tcPr>
                <w:tcW w:w="4866" w:type="dxa"/>
                <w:gridSpan w:val="2"/>
              </w:tcPr>
            </w:tcPrChange>
          </w:tcPr>
          <w:p w14:paraId="26D14D60" w14:textId="14657ACD" w:rsidR="002043D6" w:rsidRPr="00920004" w:rsidRDefault="002043D6" w:rsidP="00FE6A57">
            <w:pPr>
              <w:jc w:val="center"/>
              <w:rPr>
                <w:ins w:id="5048" w:author="phuong vu" w:date="2018-11-27T16:45:00Z"/>
                <w:rPrChange w:id="5049" w:author="phuong vu" w:date="2018-11-30T22:36:00Z">
                  <w:rPr>
                    <w:ins w:id="5050" w:author="phuong vu" w:date="2018-11-27T16:45:00Z"/>
                    <w:b/>
                  </w:rPr>
                </w:rPrChange>
              </w:rPr>
              <w:pPrChange w:id="5051" w:author="phuong vu" w:date="2018-11-30T16:33:00Z">
                <w:pPr>
                  <w:pStyle w:val="paragraph"/>
                  <w:jc w:val="both"/>
                  <w:textAlignment w:val="baseline"/>
                </w:pPr>
              </w:pPrChange>
            </w:pPr>
            <w:ins w:id="5052" w:author="phuong vu" w:date="2018-11-27T16:45:00Z">
              <w:r w:rsidRPr="00920004">
                <w:rPr>
                  <w:rStyle w:val="spellingerror"/>
                  <w:rFonts w:eastAsiaTheme="majorEastAsia"/>
                  <w:b/>
                  <w:lang w:val="es-ES"/>
                  <w:rPrChange w:id="5053" w:author="phuong vu" w:date="2018-11-30T22:36:00Z">
                    <w:rPr>
                      <w:rStyle w:val="spellingerror"/>
                      <w:rFonts w:eastAsiaTheme="majorEastAsia"/>
                      <w:b/>
                      <w:lang w:val="es-ES"/>
                    </w:rPr>
                  </w:rPrChange>
                </w:rPr>
                <w:t>Tên</w:t>
              </w:r>
              <w:r w:rsidRPr="00920004">
                <w:rPr>
                  <w:rStyle w:val="normaltextrun"/>
                  <w:rFonts w:eastAsiaTheme="majorEastAsia"/>
                  <w:b/>
                  <w:lang w:val="es-ES"/>
                  <w:rPrChange w:id="5054"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55" w:author="phuong vu" w:date="2018-11-30T22:36:00Z">
                    <w:rPr>
                      <w:rStyle w:val="spellingerror"/>
                      <w:rFonts w:eastAsiaTheme="majorEastAsia"/>
                      <w:b/>
                      <w:lang w:val="es-ES"/>
                    </w:rPr>
                  </w:rPrChange>
                </w:rPr>
                <w:t>thành</w:t>
              </w:r>
              <w:r w:rsidRPr="00920004">
                <w:rPr>
                  <w:rStyle w:val="normaltextrun"/>
                  <w:rFonts w:eastAsiaTheme="majorEastAsia"/>
                  <w:b/>
                  <w:lang w:val="es-ES"/>
                  <w:rPrChange w:id="5056"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57" w:author="phuong vu" w:date="2018-11-30T22:36:00Z">
                    <w:rPr>
                      <w:rStyle w:val="spellingerror"/>
                      <w:rFonts w:eastAsiaTheme="majorEastAsia"/>
                      <w:b/>
                      <w:lang w:val="es-ES"/>
                    </w:rPr>
                  </w:rPrChange>
                </w:rPr>
                <w:t>viên</w:t>
              </w:r>
            </w:ins>
          </w:p>
        </w:tc>
        <w:tc>
          <w:tcPr>
            <w:tcW w:w="2803" w:type="dxa"/>
            <w:vAlign w:val="center"/>
            <w:tcPrChange w:id="5058" w:author="phuong vu" w:date="2018-11-30T16:32:00Z">
              <w:tcPr>
                <w:tcW w:w="2803" w:type="dxa"/>
              </w:tcPr>
            </w:tcPrChange>
          </w:tcPr>
          <w:p w14:paraId="469233D7" w14:textId="1424C0F3" w:rsidR="002043D6" w:rsidRPr="00920004" w:rsidRDefault="002043D6" w:rsidP="00FE6A57">
            <w:pPr>
              <w:jc w:val="center"/>
              <w:rPr>
                <w:ins w:id="5059" w:author="phuong vu" w:date="2018-11-27T16:45:00Z"/>
                <w:rPrChange w:id="5060" w:author="phuong vu" w:date="2018-11-30T22:36:00Z">
                  <w:rPr>
                    <w:ins w:id="5061" w:author="phuong vu" w:date="2018-11-27T16:45:00Z"/>
                    <w:b/>
                  </w:rPr>
                </w:rPrChange>
              </w:rPr>
              <w:pPrChange w:id="5062" w:author="phuong vu" w:date="2018-11-30T16:33:00Z">
                <w:pPr>
                  <w:pStyle w:val="paragraph"/>
                  <w:jc w:val="both"/>
                  <w:textAlignment w:val="baseline"/>
                </w:pPr>
              </w:pPrChange>
            </w:pPr>
            <w:ins w:id="5063" w:author="phuong vu" w:date="2018-11-27T16:45:00Z">
              <w:r w:rsidRPr="00920004">
                <w:rPr>
                  <w:rStyle w:val="spellingerror"/>
                  <w:rFonts w:eastAsiaTheme="majorEastAsia"/>
                  <w:b/>
                  <w:lang w:val="es-ES"/>
                  <w:rPrChange w:id="5064" w:author="phuong vu" w:date="2018-11-30T22:36:00Z">
                    <w:rPr>
                      <w:rStyle w:val="spellingerror"/>
                      <w:rFonts w:eastAsiaTheme="majorEastAsia"/>
                      <w:b/>
                      <w:lang w:val="es-ES"/>
                    </w:rPr>
                  </w:rPrChange>
                </w:rPr>
                <w:t>Mã</w:t>
              </w:r>
              <w:r w:rsidRPr="00920004">
                <w:rPr>
                  <w:rStyle w:val="normaltextrun"/>
                  <w:rFonts w:eastAsiaTheme="majorEastAsia"/>
                  <w:b/>
                  <w:lang w:val="es-ES"/>
                  <w:rPrChange w:id="5065"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66" w:author="phuong vu" w:date="2018-11-30T22:36:00Z">
                    <w:rPr>
                      <w:rStyle w:val="spellingerror"/>
                      <w:rFonts w:eastAsiaTheme="majorEastAsia"/>
                      <w:b/>
                      <w:lang w:val="es-ES"/>
                    </w:rPr>
                  </w:rPrChange>
                </w:rPr>
                <w:t>số</w:t>
              </w:r>
              <w:r w:rsidRPr="00920004">
                <w:rPr>
                  <w:rStyle w:val="normaltextrun"/>
                  <w:rFonts w:eastAsiaTheme="majorEastAsia"/>
                  <w:b/>
                  <w:lang w:val="es-ES"/>
                  <w:rPrChange w:id="5067"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68" w:author="phuong vu" w:date="2018-11-30T22:36:00Z">
                    <w:rPr>
                      <w:rStyle w:val="spellingerror"/>
                      <w:rFonts w:eastAsiaTheme="majorEastAsia"/>
                      <w:b/>
                      <w:lang w:val="es-ES"/>
                    </w:rPr>
                  </w:rPrChange>
                </w:rPr>
                <w:t>sinh</w:t>
              </w:r>
              <w:r w:rsidRPr="00920004">
                <w:rPr>
                  <w:rStyle w:val="normaltextrun"/>
                  <w:rFonts w:eastAsiaTheme="majorEastAsia"/>
                  <w:b/>
                  <w:lang w:val="es-ES"/>
                  <w:rPrChange w:id="5069" w:author="phuong vu" w:date="2018-11-30T22:36:00Z">
                    <w:rPr>
                      <w:rStyle w:val="normaltextrun"/>
                      <w:rFonts w:eastAsiaTheme="majorEastAsia"/>
                      <w:b/>
                      <w:lang w:val="es-ES"/>
                    </w:rPr>
                  </w:rPrChange>
                </w:rPr>
                <w:t xml:space="preserve"> </w:t>
              </w:r>
              <w:r w:rsidRPr="00920004">
                <w:rPr>
                  <w:rStyle w:val="spellingerror"/>
                  <w:rFonts w:eastAsiaTheme="majorEastAsia"/>
                  <w:b/>
                  <w:lang w:val="es-ES"/>
                  <w:rPrChange w:id="5070" w:author="phuong vu" w:date="2018-11-30T22:36:00Z">
                    <w:rPr>
                      <w:rStyle w:val="spellingerror"/>
                      <w:rFonts w:eastAsiaTheme="majorEastAsia"/>
                      <w:b/>
                      <w:lang w:val="es-ES"/>
                    </w:rPr>
                  </w:rPrChange>
                </w:rPr>
                <w:t>viên</w:t>
              </w:r>
            </w:ins>
          </w:p>
        </w:tc>
      </w:tr>
      <w:tr w:rsidR="002043D6" w:rsidRPr="00920004" w14:paraId="798F8AE9" w14:textId="77777777" w:rsidTr="00FE6A57">
        <w:trPr>
          <w:ins w:id="5071" w:author="phuong vu" w:date="2018-11-27T16:45:00Z"/>
        </w:trPr>
        <w:tc>
          <w:tcPr>
            <w:tcW w:w="740" w:type="dxa"/>
            <w:vAlign w:val="center"/>
            <w:tcPrChange w:id="5072" w:author="phuong vu" w:date="2018-11-30T16:33:00Z">
              <w:tcPr>
                <w:tcW w:w="740" w:type="dxa"/>
              </w:tcPr>
            </w:tcPrChange>
          </w:tcPr>
          <w:p w14:paraId="11F17D4B" w14:textId="77777777" w:rsidR="002043D6" w:rsidRPr="00920004" w:rsidRDefault="002043D6" w:rsidP="00FE6A57">
            <w:pPr>
              <w:jc w:val="center"/>
              <w:rPr>
                <w:ins w:id="5073" w:author="phuong vu" w:date="2018-11-27T16:45:00Z"/>
                <w:rPrChange w:id="5074" w:author="phuong vu" w:date="2018-11-30T22:36:00Z">
                  <w:rPr>
                    <w:ins w:id="5075" w:author="phuong vu" w:date="2018-11-27T16:45:00Z"/>
                  </w:rPr>
                </w:rPrChange>
              </w:rPr>
              <w:pPrChange w:id="5076" w:author="phuong vu" w:date="2018-11-30T16:33:00Z">
                <w:pPr>
                  <w:pStyle w:val="paragraph"/>
                  <w:jc w:val="both"/>
                  <w:textAlignment w:val="baseline"/>
                </w:pPr>
              </w:pPrChange>
            </w:pPr>
            <w:ins w:id="5077" w:author="phuong vu" w:date="2018-11-27T16:45:00Z">
              <w:r w:rsidRPr="00920004">
                <w:rPr>
                  <w:rStyle w:val="normaltextrun"/>
                  <w:rFonts w:eastAsiaTheme="majorEastAsia"/>
                  <w:lang w:val="es-ES"/>
                  <w:rPrChange w:id="5078" w:author="phuong vu" w:date="2018-11-30T22:36:00Z">
                    <w:rPr>
                      <w:rStyle w:val="normaltextrun"/>
                      <w:rFonts w:eastAsiaTheme="majorEastAsia"/>
                      <w:lang w:val="es-ES"/>
                    </w:rPr>
                  </w:rPrChange>
                </w:rPr>
                <w:t>1</w:t>
              </w:r>
            </w:ins>
          </w:p>
        </w:tc>
        <w:tc>
          <w:tcPr>
            <w:tcW w:w="4866" w:type="dxa"/>
            <w:vAlign w:val="center"/>
            <w:tcPrChange w:id="5079" w:author="phuong vu" w:date="2018-11-30T16:33:00Z">
              <w:tcPr>
                <w:tcW w:w="4866" w:type="dxa"/>
                <w:gridSpan w:val="2"/>
              </w:tcPr>
            </w:tcPrChange>
          </w:tcPr>
          <w:p w14:paraId="78606B1A" w14:textId="2D1E4F75" w:rsidR="002043D6" w:rsidRPr="00920004" w:rsidRDefault="00483E7B" w:rsidP="00FE6A57">
            <w:pPr>
              <w:jc w:val="left"/>
              <w:rPr>
                <w:ins w:id="5080" w:author="phuong vu" w:date="2018-11-27T16:45:00Z"/>
                <w:rPrChange w:id="5081" w:author="phuong vu" w:date="2018-11-30T22:36:00Z">
                  <w:rPr>
                    <w:ins w:id="5082" w:author="phuong vu" w:date="2018-11-27T16:45:00Z"/>
                  </w:rPr>
                </w:rPrChange>
              </w:rPr>
              <w:pPrChange w:id="5083" w:author="phuong vu" w:date="2018-11-30T16:33:00Z">
                <w:pPr>
                  <w:pStyle w:val="paragraph"/>
                  <w:jc w:val="both"/>
                  <w:textAlignment w:val="baseline"/>
                </w:pPr>
              </w:pPrChange>
            </w:pPr>
            <w:ins w:id="5084" w:author="phuong vu" w:date="2018-11-27T16:46:00Z">
              <w:r w:rsidRPr="00920004">
                <w:rPr>
                  <w:rStyle w:val="spellingerror"/>
                  <w:rFonts w:eastAsiaTheme="majorEastAsia"/>
                  <w:lang w:val="es-ES"/>
                  <w:rPrChange w:id="5085" w:author="phuong vu" w:date="2018-11-30T22:36:00Z">
                    <w:rPr>
                      <w:rStyle w:val="spellingerror"/>
                      <w:rFonts w:eastAsiaTheme="majorEastAsia"/>
                      <w:lang w:val="es-ES"/>
                    </w:rPr>
                  </w:rPrChange>
                </w:rPr>
                <w:t>Trần Hoàn</w:t>
              </w:r>
            </w:ins>
            <w:ins w:id="5086" w:author="phuong vu" w:date="2018-11-27T16:47:00Z">
              <w:r w:rsidRPr="00920004">
                <w:rPr>
                  <w:rStyle w:val="spellingerror"/>
                  <w:rFonts w:eastAsiaTheme="majorEastAsia"/>
                  <w:lang w:val="es-ES"/>
                  <w:rPrChange w:id="5087" w:author="phuong vu" w:date="2018-11-30T22:36:00Z">
                    <w:rPr>
                      <w:rStyle w:val="spellingerror"/>
                      <w:rFonts w:eastAsiaTheme="majorEastAsia"/>
                      <w:lang w:val="es-ES"/>
                    </w:rPr>
                  </w:rPrChange>
                </w:rPr>
                <w:t>g</w:t>
              </w:r>
            </w:ins>
            <w:ins w:id="5088" w:author="phuong vu" w:date="2018-11-27T16:46:00Z">
              <w:r w:rsidRPr="00920004">
                <w:rPr>
                  <w:rStyle w:val="spellingerror"/>
                  <w:rFonts w:eastAsiaTheme="majorEastAsia"/>
                  <w:lang w:val="es-ES"/>
                  <w:rPrChange w:id="5089" w:author="phuong vu" w:date="2018-11-30T22:36:00Z">
                    <w:rPr>
                      <w:rStyle w:val="spellingerror"/>
                      <w:rFonts w:eastAsiaTheme="majorEastAsia"/>
                      <w:lang w:val="es-ES"/>
                    </w:rPr>
                  </w:rPrChange>
                </w:rPr>
                <w:t xml:space="preserve"> </w:t>
              </w:r>
            </w:ins>
            <w:ins w:id="5090" w:author="phuong vu" w:date="2018-11-27T16:47:00Z">
              <w:r w:rsidRPr="00920004">
                <w:rPr>
                  <w:rStyle w:val="spellingerror"/>
                  <w:rFonts w:eastAsiaTheme="majorEastAsia"/>
                  <w:lang w:val="es-ES"/>
                  <w:rPrChange w:id="5091" w:author="phuong vu" w:date="2018-11-30T22:36:00Z">
                    <w:rPr>
                      <w:rStyle w:val="spellingerror"/>
                      <w:rFonts w:eastAsiaTheme="majorEastAsia"/>
                      <w:lang w:val="es-ES"/>
                    </w:rPr>
                  </w:rPrChange>
                </w:rPr>
                <w:t>Huân</w:t>
              </w:r>
            </w:ins>
          </w:p>
        </w:tc>
        <w:tc>
          <w:tcPr>
            <w:tcW w:w="2803" w:type="dxa"/>
            <w:tcPrChange w:id="5092" w:author="phuong vu" w:date="2018-11-30T16:33:00Z">
              <w:tcPr>
                <w:tcW w:w="2803" w:type="dxa"/>
                <w:gridSpan w:val="2"/>
              </w:tcPr>
            </w:tcPrChange>
          </w:tcPr>
          <w:p w14:paraId="25F9C1E1" w14:textId="45C592DB" w:rsidR="002043D6" w:rsidRPr="00920004" w:rsidRDefault="00483E7B" w:rsidP="00FE6A57">
            <w:pPr>
              <w:jc w:val="center"/>
              <w:rPr>
                <w:ins w:id="5093" w:author="phuong vu" w:date="2018-11-27T16:45:00Z"/>
                <w:rPrChange w:id="5094" w:author="phuong vu" w:date="2018-11-30T22:36:00Z">
                  <w:rPr>
                    <w:ins w:id="5095" w:author="phuong vu" w:date="2018-11-27T16:45:00Z"/>
                  </w:rPr>
                </w:rPrChange>
              </w:rPr>
              <w:pPrChange w:id="5096" w:author="phuong vu" w:date="2018-11-30T16:33:00Z">
                <w:pPr>
                  <w:pStyle w:val="paragraph"/>
                  <w:jc w:val="both"/>
                  <w:textAlignment w:val="baseline"/>
                </w:pPr>
              </w:pPrChange>
            </w:pPr>
            <w:ins w:id="5097" w:author="phuong vu" w:date="2018-11-27T16:47:00Z">
              <w:r w:rsidRPr="00920004">
                <w:rPr>
                  <w:rStyle w:val="normaltextrun"/>
                  <w:rFonts w:eastAsiaTheme="majorEastAsia"/>
                  <w:lang w:val="es-ES"/>
                  <w:rPrChange w:id="5098" w:author="phuong vu" w:date="2018-11-30T22:36:00Z">
                    <w:rPr>
                      <w:rStyle w:val="normaltextrun"/>
                      <w:rFonts w:eastAsiaTheme="majorEastAsia"/>
                      <w:lang w:val="es-ES"/>
                    </w:rPr>
                  </w:rPrChange>
                </w:rPr>
                <w:t>B</w:t>
              </w:r>
              <w:r w:rsidRPr="00920004">
                <w:rPr>
                  <w:rStyle w:val="normaltextrun"/>
                  <w:rFonts w:eastAsiaTheme="majorEastAsia"/>
                  <w:rPrChange w:id="5099" w:author="phuong vu" w:date="2018-11-30T22:36:00Z">
                    <w:rPr>
                      <w:rStyle w:val="normaltextrun"/>
                      <w:rFonts w:eastAsiaTheme="majorEastAsia"/>
                    </w:rPr>
                  </w:rPrChange>
                </w:rPr>
                <w:t>1401047</w:t>
              </w:r>
            </w:ins>
          </w:p>
        </w:tc>
      </w:tr>
      <w:tr w:rsidR="002043D6" w:rsidRPr="00920004" w14:paraId="33DBC1D1" w14:textId="77777777" w:rsidTr="00FE6A57">
        <w:trPr>
          <w:ins w:id="5100" w:author="phuong vu" w:date="2018-11-27T16:45:00Z"/>
        </w:trPr>
        <w:tc>
          <w:tcPr>
            <w:tcW w:w="740" w:type="dxa"/>
            <w:vAlign w:val="center"/>
            <w:tcPrChange w:id="5101" w:author="phuong vu" w:date="2018-11-30T16:33:00Z">
              <w:tcPr>
                <w:tcW w:w="740" w:type="dxa"/>
              </w:tcPr>
            </w:tcPrChange>
          </w:tcPr>
          <w:p w14:paraId="12D0F300" w14:textId="77777777" w:rsidR="002043D6" w:rsidRPr="00920004" w:rsidRDefault="002043D6" w:rsidP="00FE6A57">
            <w:pPr>
              <w:jc w:val="center"/>
              <w:rPr>
                <w:ins w:id="5102" w:author="phuong vu" w:date="2018-11-27T16:45:00Z"/>
                <w:rPrChange w:id="5103" w:author="phuong vu" w:date="2018-11-30T22:36:00Z">
                  <w:rPr>
                    <w:ins w:id="5104" w:author="phuong vu" w:date="2018-11-27T16:45:00Z"/>
                  </w:rPr>
                </w:rPrChange>
              </w:rPr>
              <w:pPrChange w:id="5105" w:author="phuong vu" w:date="2018-11-30T16:33:00Z">
                <w:pPr>
                  <w:pStyle w:val="paragraph"/>
                  <w:jc w:val="both"/>
                  <w:textAlignment w:val="baseline"/>
                </w:pPr>
              </w:pPrChange>
            </w:pPr>
            <w:ins w:id="5106" w:author="phuong vu" w:date="2018-11-27T16:45:00Z">
              <w:r w:rsidRPr="00920004">
                <w:rPr>
                  <w:rStyle w:val="normaltextrun"/>
                  <w:rFonts w:eastAsiaTheme="majorEastAsia"/>
                  <w:lang w:val="es-ES"/>
                  <w:rPrChange w:id="5107" w:author="phuong vu" w:date="2018-11-30T22:36:00Z">
                    <w:rPr>
                      <w:rStyle w:val="normaltextrun"/>
                      <w:rFonts w:eastAsiaTheme="majorEastAsia"/>
                      <w:lang w:val="es-ES"/>
                    </w:rPr>
                  </w:rPrChange>
                </w:rPr>
                <w:t>2</w:t>
              </w:r>
            </w:ins>
          </w:p>
        </w:tc>
        <w:tc>
          <w:tcPr>
            <w:tcW w:w="4866" w:type="dxa"/>
            <w:vAlign w:val="center"/>
            <w:tcPrChange w:id="5108" w:author="phuong vu" w:date="2018-11-30T16:33:00Z">
              <w:tcPr>
                <w:tcW w:w="4866" w:type="dxa"/>
                <w:gridSpan w:val="2"/>
              </w:tcPr>
            </w:tcPrChange>
          </w:tcPr>
          <w:p w14:paraId="7506FF45" w14:textId="7EDB0E5F" w:rsidR="002043D6" w:rsidRPr="00920004" w:rsidRDefault="00483E7B" w:rsidP="00FE6A57">
            <w:pPr>
              <w:jc w:val="left"/>
              <w:rPr>
                <w:ins w:id="5109" w:author="phuong vu" w:date="2018-11-27T16:45:00Z"/>
                <w:rPrChange w:id="5110" w:author="phuong vu" w:date="2018-11-30T22:36:00Z">
                  <w:rPr>
                    <w:ins w:id="5111" w:author="phuong vu" w:date="2018-11-27T16:45:00Z"/>
                  </w:rPr>
                </w:rPrChange>
              </w:rPr>
              <w:pPrChange w:id="5112" w:author="phuong vu" w:date="2018-11-30T16:33:00Z">
                <w:pPr>
                  <w:pStyle w:val="paragraph"/>
                  <w:jc w:val="both"/>
                  <w:textAlignment w:val="baseline"/>
                </w:pPr>
              </w:pPrChange>
            </w:pPr>
            <w:ins w:id="5113" w:author="phuong vu" w:date="2018-11-27T16:47:00Z">
              <w:r w:rsidRPr="00920004">
                <w:rPr>
                  <w:rStyle w:val="spellingerror"/>
                  <w:rFonts w:eastAsiaTheme="majorEastAsia"/>
                  <w:lang w:val="es-ES"/>
                  <w:rPrChange w:id="5114" w:author="phuong vu" w:date="2018-11-30T22:36:00Z">
                    <w:rPr>
                      <w:rStyle w:val="spellingerror"/>
                      <w:rFonts w:eastAsiaTheme="majorEastAsia"/>
                      <w:lang w:val="es-ES"/>
                    </w:rPr>
                  </w:rPrChange>
                </w:rPr>
                <w:t>Vũ Phương</w:t>
              </w:r>
            </w:ins>
          </w:p>
        </w:tc>
        <w:tc>
          <w:tcPr>
            <w:tcW w:w="2803" w:type="dxa"/>
            <w:tcPrChange w:id="5115" w:author="phuong vu" w:date="2018-11-30T16:33:00Z">
              <w:tcPr>
                <w:tcW w:w="2803" w:type="dxa"/>
                <w:gridSpan w:val="2"/>
              </w:tcPr>
            </w:tcPrChange>
          </w:tcPr>
          <w:p w14:paraId="287BE3B8" w14:textId="7C231E35" w:rsidR="002043D6" w:rsidRPr="00920004" w:rsidRDefault="00483E7B" w:rsidP="00FE6A57">
            <w:pPr>
              <w:jc w:val="center"/>
              <w:rPr>
                <w:ins w:id="5116" w:author="phuong vu" w:date="2018-11-27T16:45:00Z"/>
                <w:rPrChange w:id="5117" w:author="phuong vu" w:date="2018-11-30T22:36:00Z">
                  <w:rPr>
                    <w:ins w:id="5118" w:author="phuong vu" w:date="2018-11-27T16:45:00Z"/>
                  </w:rPr>
                </w:rPrChange>
              </w:rPr>
              <w:pPrChange w:id="5119" w:author="phuong vu" w:date="2018-11-30T16:33:00Z">
                <w:pPr>
                  <w:pStyle w:val="paragraph"/>
                  <w:jc w:val="both"/>
                  <w:textAlignment w:val="baseline"/>
                </w:pPr>
              </w:pPrChange>
            </w:pPr>
            <w:ins w:id="5120" w:author="phuong vu" w:date="2018-11-27T16:47:00Z">
              <w:r w:rsidRPr="00920004">
                <w:rPr>
                  <w:rStyle w:val="normaltextrun"/>
                  <w:rFonts w:eastAsiaTheme="majorEastAsia"/>
                  <w:lang w:val="es-ES"/>
                  <w:rPrChange w:id="5121" w:author="phuong vu" w:date="2018-11-30T22:36:00Z">
                    <w:rPr>
                      <w:rStyle w:val="normaltextrun"/>
                      <w:rFonts w:eastAsiaTheme="majorEastAsia"/>
                      <w:lang w:val="es-ES"/>
                    </w:rPr>
                  </w:rPrChange>
                </w:rPr>
                <w:t>B</w:t>
              </w:r>
              <w:r w:rsidRPr="00920004">
                <w:rPr>
                  <w:rStyle w:val="normaltextrun"/>
                  <w:rFonts w:eastAsiaTheme="majorEastAsia"/>
                  <w:rPrChange w:id="5122" w:author="phuong vu" w:date="2018-11-30T22:36:00Z">
                    <w:rPr>
                      <w:rStyle w:val="normaltextrun"/>
                      <w:rFonts w:eastAsiaTheme="majorEastAsia"/>
                    </w:rPr>
                  </w:rPrChange>
                </w:rPr>
                <w:t>1401081</w:t>
              </w:r>
            </w:ins>
          </w:p>
        </w:tc>
      </w:tr>
    </w:tbl>
    <w:p w14:paraId="587D6882" w14:textId="7DDA0F96" w:rsidR="00E35500" w:rsidRPr="00A17FA5" w:rsidRDefault="002043D6" w:rsidP="00A17FA5">
      <w:pPr>
        <w:pStyle w:val="Caption"/>
        <w:rPr>
          <w:ins w:id="5123" w:author="phuong vu" w:date="2018-11-27T16:45:00Z"/>
          <w:rPrChange w:id="5124" w:author="phuong vu" w:date="2018-11-30T22:42:00Z">
            <w:rPr>
              <w:ins w:id="5125" w:author="phuong vu" w:date="2018-11-27T16:45:00Z"/>
            </w:rPr>
          </w:rPrChange>
        </w:rPr>
        <w:pPrChange w:id="5126" w:author="phuong vu" w:date="2018-11-30T22:42:00Z">
          <w:pPr>
            <w:pStyle w:val="Caption"/>
          </w:pPr>
        </w:pPrChange>
      </w:pPr>
      <w:bookmarkStart w:id="5127" w:name="_Toc481738529"/>
      <w:ins w:id="5128" w:author="phuong vu" w:date="2018-11-27T16:45:00Z">
        <w:r w:rsidRPr="00A17FA5">
          <w:rPr>
            <w:rPrChange w:id="5129" w:author="phuong vu" w:date="2018-11-30T22:42:00Z">
              <w:rPr/>
            </w:rPrChange>
          </w:rPr>
          <w:t xml:space="preserve">Bảng </w:t>
        </w:r>
      </w:ins>
      <w:ins w:id="5130" w:author="phuong vu" w:date="2018-11-27T16:48:00Z">
        <w:r w:rsidR="00483E7B" w:rsidRPr="00A17FA5">
          <w:rPr>
            <w:rPrChange w:id="5131" w:author="phuong vu" w:date="2018-11-30T22:42:00Z">
              <w:rPr>
                <w:noProof/>
              </w:rPr>
            </w:rPrChange>
          </w:rPr>
          <w:fldChar w:fldCharType="begin"/>
        </w:r>
        <w:r w:rsidR="00483E7B" w:rsidRPr="00A17FA5">
          <w:rPr>
            <w:rPrChange w:id="5132" w:author="phuong vu" w:date="2018-11-30T22:42:00Z">
              <w:rPr>
                <w:noProof/>
              </w:rPr>
            </w:rPrChange>
          </w:rPr>
          <w:instrText xml:space="preserve"> SUBJECT  </w:instrText>
        </w:r>
        <w:r w:rsidR="00483E7B" w:rsidRPr="00A17FA5">
          <w:rPr>
            <w:rPrChange w:id="5133" w:author="phuong vu" w:date="2018-11-30T22:42:00Z">
              <w:rPr>
                <w:noProof/>
              </w:rPr>
            </w:rPrChange>
          </w:rPr>
          <w:fldChar w:fldCharType="end"/>
        </w:r>
        <w:r w:rsidR="00483E7B" w:rsidRPr="00A17FA5">
          <w:rPr>
            <w:rPrChange w:id="5134" w:author="phuong vu" w:date="2018-11-30T22:42:00Z">
              <w:rPr>
                <w:noProof/>
              </w:rPr>
            </w:rPrChange>
          </w:rPr>
          <w:fldChar w:fldCharType="begin"/>
        </w:r>
        <w:r w:rsidR="00483E7B" w:rsidRPr="00A17FA5">
          <w:rPr>
            <w:rPrChange w:id="5135" w:author="phuong vu" w:date="2018-11-30T22:42:00Z">
              <w:rPr>
                <w:noProof/>
              </w:rPr>
            </w:rPrChange>
          </w:rPr>
          <w:instrText xml:space="preserve"> SEQ Bảng \* ARABIC \s 1 </w:instrText>
        </w:r>
      </w:ins>
      <w:r w:rsidR="00483E7B" w:rsidRPr="00A17FA5">
        <w:rPr>
          <w:rPrChange w:id="5136" w:author="phuong vu" w:date="2018-11-30T22:42:00Z">
            <w:rPr>
              <w:noProof/>
            </w:rPr>
          </w:rPrChange>
        </w:rPr>
        <w:fldChar w:fldCharType="separate"/>
      </w:r>
      <w:ins w:id="5137" w:author="phuong vu" w:date="2018-11-30T22:44:00Z">
        <w:r w:rsidR="00B5490C">
          <w:rPr>
            <w:noProof/>
          </w:rPr>
          <w:t>1</w:t>
        </w:r>
      </w:ins>
      <w:ins w:id="5138" w:author="phuong vu" w:date="2018-11-27T16:48:00Z">
        <w:r w:rsidR="00483E7B" w:rsidRPr="00A17FA5">
          <w:rPr>
            <w:rPrChange w:id="5139" w:author="phuong vu" w:date="2018-11-30T22:42:00Z">
              <w:rPr>
                <w:noProof/>
              </w:rPr>
            </w:rPrChange>
          </w:rPr>
          <w:fldChar w:fldCharType="end"/>
        </w:r>
      </w:ins>
      <w:ins w:id="5140" w:author="phuong vu" w:date="2018-11-27T16:45:00Z">
        <w:r w:rsidRPr="00A17FA5">
          <w:rPr>
            <w:rPrChange w:id="5141" w:author="phuong vu" w:date="2018-11-30T22:42:00Z">
              <w:rPr/>
            </w:rPrChange>
          </w:rPr>
          <w:t xml:space="preserve"> Thành viên nhóm</w:t>
        </w:r>
        <w:bookmarkEnd w:id="5127"/>
      </w:ins>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5142" w:author="phuong vu" w:date="2018-11-30T16:34:00Z">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709"/>
        <w:gridCol w:w="4641"/>
        <w:gridCol w:w="1770"/>
        <w:gridCol w:w="982"/>
        <w:tblGridChange w:id="5143">
          <w:tblGrid>
            <w:gridCol w:w="708"/>
            <w:gridCol w:w="1"/>
            <w:gridCol w:w="4084"/>
            <w:gridCol w:w="1"/>
            <w:gridCol w:w="2325"/>
            <w:gridCol w:w="1"/>
            <w:gridCol w:w="982"/>
          </w:tblGrid>
        </w:tblGridChange>
      </w:tblGrid>
      <w:tr w:rsidR="00483E7B" w:rsidRPr="00920004" w14:paraId="52922EAB" w14:textId="77777777" w:rsidTr="00FE6A57">
        <w:trPr>
          <w:ins w:id="5144" w:author="phuong vu" w:date="2018-11-27T16:45:00Z"/>
        </w:trPr>
        <w:tc>
          <w:tcPr>
            <w:tcW w:w="709" w:type="dxa"/>
            <w:vAlign w:val="center"/>
            <w:tcPrChange w:id="5145" w:author="phuong vu" w:date="2018-11-30T16:34:00Z">
              <w:tcPr>
                <w:tcW w:w="709" w:type="dxa"/>
              </w:tcPr>
            </w:tcPrChange>
          </w:tcPr>
          <w:p w14:paraId="7AD08DB1" w14:textId="77777777" w:rsidR="002043D6" w:rsidRPr="00920004" w:rsidRDefault="002043D6" w:rsidP="00FE6A57">
            <w:pPr>
              <w:pStyle w:val="paragraph"/>
              <w:spacing w:before="240" w:beforeAutospacing="0" w:line="0" w:lineRule="atLeast"/>
              <w:textAlignment w:val="baseline"/>
              <w:rPr>
                <w:ins w:id="5146" w:author="phuong vu" w:date="2018-11-27T16:45:00Z"/>
                <w:b/>
                <w:rPrChange w:id="5147" w:author="phuong vu" w:date="2018-11-30T22:36:00Z">
                  <w:rPr>
                    <w:ins w:id="5148" w:author="phuong vu" w:date="2018-11-27T16:45:00Z"/>
                    <w:b/>
                  </w:rPr>
                </w:rPrChange>
              </w:rPr>
              <w:pPrChange w:id="5149" w:author="phuong vu" w:date="2018-11-30T16:33:00Z">
                <w:pPr>
                  <w:pStyle w:val="paragraph"/>
                  <w:jc w:val="center"/>
                  <w:textAlignment w:val="baseline"/>
                </w:pPr>
              </w:pPrChange>
            </w:pPr>
            <w:ins w:id="5150" w:author="phuong vu" w:date="2018-11-27T16:45:00Z">
              <w:r w:rsidRPr="00920004">
                <w:rPr>
                  <w:rStyle w:val="normaltextrun"/>
                  <w:rFonts w:eastAsiaTheme="majorEastAsia"/>
                  <w:b/>
                  <w:sz w:val="26"/>
                  <w:szCs w:val="26"/>
                  <w:lang w:val="es-ES"/>
                  <w:rPrChange w:id="5151" w:author="phuong vu" w:date="2018-11-30T22:36:00Z">
                    <w:rPr>
                      <w:rStyle w:val="normaltextrun"/>
                      <w:rFonts w:eastAsiaTheme="majorEastAsia"/>
                      <w:b/>
                      <w:sz w:val="26"/>
                      <w:szCs w:val="26"/>
                      <w:lang w:val="es-ES"/>
                    </w:rPr>
                  </w:rPrChange>
                </w:rPr>
                <w:t>STT</w:t>
              </w:r>
            </w:ins>
          </w:p>
        </w:tc>
        <w:tc>
          <w:tcPr>
            <w:tcW w:w="4641" w:type="dxa"/>
            <w:vAlign w:val="center"/>
            <w:tcPrChange w:id="5152" w:author="phuong vu" w:date="2018-11-30T16:34:00Z">
              <w:tcPr>
                <w:tcW w:w="4253" w:type="dxa"/>
                <w:gridSpan w:val="2"/>
              </w:tcPr>
            </w:tcPrChange>
          </w:tcPr>
          <w:p w14:paraId="2DD8CA5E" w14:textId="786DF619" w:rsidR="002043D6" w:rsidRPr="00920004" w:rsidRDefault="002043D6" w:rsidP="00FE6A57">
            <w:pPr>
              <w:pStyle w:val="paragraph"/>
              <w:spacing w:before="240" w:beforeAutospacing="0" w:line="0" w:lineRule="atLeast"/>
              <w:jc w:val="center"/>
              <w:textAlignment w:val="baseline"/>
              <w:rPr>
                <w:ins w:id="5153" w:author="phuong vu" w:date="2018-11-27T16:45:00Z"/>
                <w:b/>
                <w:rPrChange w:id="5154" w:author="phuong vu" w:date="2018-11-30T22:36:00Z">
                  <w:rPr>
                    <w:ins w:id="5155" w:author="phuong vu" w:date="2018-11-27T16:45:00Z"/>
                    <w:b/>
                  </w:rPr>
                </w:rPrChange>
              </w:rPr>
              <w:pPrChange w:id="5156" w:author="phuong vu" w:date="2018-11-30T16:33:00Z">
                <w:pPr>
                  <w:pStyle w:val="paragraph"/>
                  <w:jc w:val="both"/>
                  <w:textAlignment w:val="baseline"/>
                </w:pPr>
              </w:pPrChange>
            </w:pPr>
            <w:ins w:id="5157" w:author="phuong vu" w:date="2018-11-27T16:45:00Z">
              <w:r w:rsidRPr="00920004">
                <w:rPr>
                  <w:rStyle w:val="spellingerror"/>
                  <w:rFonts w:eastAsiaTheme="majorEastAsia"/>
                  <w:b/>
                  <w:lang w:val="es-ES"/>
                  <w:rPrChange w:id="5158" w:author="phuong vu" w:date="2018-11-30T22:36:00Z">
                    <w:rPr>
                      <w:rStyle w:val="spellingerror"/>
                      <w:rFonts w:eastAsiaTheme="majorEastAsia"/>
                      <w:b/>
                      <w:lang w:val="es-ES"/>
                    </w:rPr>
                  </w:rPrChange>
                </w:rPr>
                <w:t>Công</w:t>
              </w:r>
              <w:r w:rsidRPr="00920004">
                <w:rPr>
                  <w:rStyle w:val="normaltextrun"/>
                  <w:rFonts w:eastAsiaTheme="majorEastAsia"/>
                  <w:b/>
                  <w:sz w:val="26"/>
                  <w:szCs w:val="26"/>
                  <w:lang w:val="es-ES"/>
                  <w:rPrChange w:id="5159"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60" w:author="phuong vu" w:date="2018-11-30T22:36:00Z">
                    <w:rPr>
                      <w:rStyle w:val="spellingerror"/>
                      <w:rFonts w:eastAsiaTheme="majorEastAsia"/>
                      <w:b/>
                      <w:lang w:val="es-ES"/>
                    </w:rPr>
                  </w:rPrChange>
                </w:rPr>
                <w:t>việc</w:t>
              </w:r>
            </w:ins>
          </w:p>
        </w:tc>
        <w:tc>
          <w:tcPr>
            <w:tcW w:w="1770" w:type="dxa"/>
            <w:vAlign w:val="center"/>
            <w:tcPrChange w:id="5161" w:author="phuong vu" w:date="2018-11-30T16:34:00Z">
              <w:tcPr>
                <w:tcW w:w="2409" w:type="dxa"/>
                <w:gridSpan w:val="2"/>
              </w:tcPr>
            </w:tcPrChange>
          </w:tcPr>
          <w:p w14:paraId="70D856C8" w14:textId="2D870BC1" w:rsidR="002043D6" w:rsidRPr="00920004" w:rsidRDefault="002043D6" w:rsidP="00FE6A57">
            <w:pPr>
              <w:pStyle w:val="paragraph"/>
              <w:spacing w:before="240" w:beforeAutospacing="0" w:line="0" w:lineRule="atLeast"/>
              <w:jc w:val="center"/>
              <w:textAlignment w:val="baseline"/>
              <w:rPr>
                <w:ins w:id="5162" w:author="phuong vu" w:date="2018-11-27T16:45:00Z"/>
                <w:b/>
                <w:rPrChange w:id="5163" w:author="phuong vu" w:date="2018-11-30T22:36:00Z">
                  <w:rPr>
                    <w:ins w:id="5164" w:author="phuong vu" w:date="2018-11-27T16:45:00Z"/>
                    <w:b/>
                  </w:rPr>
                </w:rPrChange>
              </w:rPr>
              <w:pPrChange w:id="5165" w:author="phuong vu" w:date="2018-11-30T16:33:00Z">
                <w:pPr>
                  <w:pStyle w:val="paragraph"/>
                  <w:jc w:val="both"/>
                  <w:textAlignment w:val="baseline"/>
                </w:pPr>
              </w:pPrChange>
            </w:pPr>
            <w:ins w:id="5166" w:author="phuong vu" w:date="2018-11-27T16:45:00Z">
              <w:r w:rsidRPr="00920004">
                <w:rPr>
                  <w:rStyle w:val="spellingerror"/>
                  <w:rFonts w:eastAsiaTheme="majorEastAsia"/>
                  <w:b/>
                  <w:lang w:val="es-ES"/>
                  <w:rPrChange w:id="5167" w:author="phuong vu" w:date="2018-11-30T22:36:00Z">
                    <w:rPr>
                      <w:rStyle w:val="spellingerror"/>
                      <w:rFonts w:eastAsiaTheme="majorEastAsia"/>
                      <w:b/>
                      <w:lang w:val="es-ES"/>
                    </w:rPr>
                  </w:rPrChange>
                </w:rPr>
                <w:t>Người</w:t>
              </w:r>
              <w:r w:rsidRPr="00920004">
                <w:rPr>
                  <w:rStyle w:val="normaltextrun"/>
                  <w:rFonts w:eastAsiaTheme="majorEastAsia"/>
                  <w:b/>
                  <w:sz w:val="26"/>
                  <w:szCs w:val="26"/>
                  <w:lang w:val="es-ES"/>
                  <w:rPrChange w:id="5168"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69" w:author="phuong vu" w:date="2018-11-30T22:36:00Z">
                    <w:rPr>
                      <w:rStyle w:val="spellingerror"/>
                      <w:rFonts w:eastAsiaTheme="majorEastAsia"/>
                      <w:b/>
                      <w:lang w:val="es-ES"/>
                    </w:rPr>
                  </w:rPrChange>
                </w:rPr>
                <w:t>thực</w:t>
              </w:r>
              <w:r w:rsidRPr="00920004">
                <w:rPr>
                  <w:rStyle w:val="normaltextrun"/>
                  <w:rFonts w:eastAsiaTheme="majorEastAsia"/>
                  <w:b/>
                  <w:sz w:val="26"/>
                  <w:szCs w:val="26"/>
                  <w:lang w:val="es-ES"/>
                  <w:rPrChange w:id="5170"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71" w:author="phuong vu" w:date="2018-11-30T22:36:00Z">
                    <w:rPr>
                      <w:rStyle w:val="spellingerror"/>
                      <w:rFonts w:eastAsiaTheme="majorEastAsia"/>
                      <w:b/>
                      <w:lang w:val="es-ES"/>
                    </w:rPr>
                  </w:rPrChange>
                </w:rPr>
                <w:t>hiện</w:t>
              </w:r>
            </w:ins>
          </w:p>
        </w:tc>
        <w:tc>
          <w:tcPr>
            <w:tcW w:w="982" w:type="dxa"/>
            <w:vAlign w:val="center"/>
            <w:tcPrChange w:id="5172" w:author="phuong vu" w:date="2018-11-30T16:34:00Z">
              <w:tcPr>
                <w:tcW w:w="1007" w:type="dxa"/>
                <w:gridSpan w:val="2"/>
              </w:tcPr>
            </w:tcPrChange>
          </w:tcPr>
          <w:p w14:paraId="3686204E" w14:textId="30DAA988" w:rsidR="002043D6" w:rsidRPr="00920004" w:rsidRDefault="002043D6" w:rsidP="00FE6A57">
            <w:pPr>
              <w:pStyle w:val="paragraph"/>
              <w:spacing w:before="240" w:beforeAutospacing="0" w:line="0" w:lineRule="atLeast"/>
              <w:jc w:val="center"/>
              <w:textAlignment w:val="baseline"/>
              <w:rPr>
                <w:ins w:id="5173" w:author="phuong vu" w:date="2018-11-27T16:45:00Z"/>
                <w:b/>
                <w:rPrChange w:id="5174" w:author="phuong vu" w:date="2018-11-30T22:36:00Z">
                  <w:rPr>
                    <w:ins w:id="5175" w:author="phuong vu" w:date="2018-11-27T16:45:00Z"/>
                    <w:b/>
                  </w:rPr>
                </w:rPrChange>
              </w:rPr>
              <w:pPrChange w:id="5176" w:author="phuong vu" w:date="2018-11-30T16:33:00Z">
                <w:pPr>
                  <w:pStyle w:val="paragraph"/>
                  <w:jc w:val="both"/>
                  <w:textAlignment w:val="baseline"/>
                </w:pPr>
              </w:pPrChange>
            </w:pPr>
            <w:ins w:id="5177" w:author="phuong vu" w:date="2018-11-27T16:45:00Z">
              <w:r w:rsidRPr="00920004">
                <w:rPr>
                  <w:rStyle w:val="spellingerror"/>
                  <w:rFonts w:eastAsiaTheme="majorEastAsia"/>
                  <w:b/>
                  <w:lang w:val="es-ES"/>
                  <w:rPrChange w:id="5178" w:author="phuong vu" w:date="2018-11-30T22:36:00Z">
                    <w:rPr>
                      <w:rStyle w:val="spellingerror"/>
                      <w:rFonts w:eastAsiaTheme="majorEastAsia"/>
                      <w:b/>
                      <w:lang w:val="es-ES"/>
                    </w:rPr>
                  </w:rPrChange>
                </w:rPr>
                <w:t>Ghi</w:t>
              </w:r>
              <w:r w:rsidRPr="00920004">
                <w:rPr>
                  <w:rStyle w:val="normaltextrun"/>
                  <w:rFonts w:eastAsiaTheme="majorEastAsia"/>
                  <w:b/>
                  <w:sz w:val="26"/>
                  <w:szCs w:val="26"/>
                  <w:lang w:val="es-ES"/>
                  <w:rPrChange w:id="5179" w:author="phuong vu" w:date="2018-11-30T22:36:00Z">
                    <w:rPr>
                      <w:rStyle w:val="normaltextrun"/>
                      <w:rFonts w:eastAsiaTheme="majorEastAsia"/>
                      <w:b/>
                      <w:sz w:val="26"/>
                      <w:szCs w:val="26"/>
                      <w:lang w:val="es-ES"/>
                    </w:rPr>
                  </w:rPrChange>
                </w:rPr>
                <w:t xml:space="preserve"> </w:t>
              </w:r>
              <w:r w:rsidRPr="00920004">
                <w:rPr>
                  <w:rStyle w:val="spellingerror"/>
                  <w:rFonts w:eastAsiaTheme="majorEastAsia"/>
                  <w:b/>
                  <w:lang w:val="es-ES"/>
                  <w:rPrChange w:id="5180" w:author="phuong vu" w:date="2018-11-30T22:36:00Z">
                    <w:rPr>
                      <w:rStyle w:val="spellingerror"/>
                      <w:rFonts w:eastAsiaTheme="majorEastAsia"/>
                      <w:b/>
                      <w:lang w:val="es-ES"/>
                    </w:rPr>
                  </w:rPrChange>
                </w:rPr>
                <w:t>chú</w:t>
              </w:r>
            </w:ins>
          </w:p>
        </w:tc>
      </w:tr>
      <w:tr w:rsidR="00483E7B" w:rsidRPr="00920004" w14:paraId="3533BB0D" w14:textId="77777777" w:rsidTr="00FE6A57">
        <w:trPr>
          <w:trHeight w:val="329"/>
          <w:ins w:id="5181" w:author="phuong vu" w:date="2018-11-27T16:45:00Z"/>
          <w:trPrChange w:id="5182" w:author="phuong vu" w:date="2018-11-30T16:34:00Z">
            <w:trPr>
              <w:trHeight w:val="329"/>
            </w:trPr>
          </w:trPrChange>
        </w:trPr>
        <w:tc>
          <w:tcPr>
            <w:tcW w:w="709" w:type="dxa"/>
            <w:vAlign w:val="center"/>
            <w:tcPrChange w:id="5183" w:author="phuong vu" w:date="2018-11-30T16:34:00Z">
              <w:tcPr>
                <w:tcW w:w="709" w:type="dxa"/>
                <w:gridSpan w:val="2"/>
              </w:tcPr>
            </w:tcPrChange>
          </w:tcPr>
          <w:p w14:paraId="4D154A42" w14:textId="77777777" w:rsidR="002043D6" w:rsidRPr="00920004" w:rsidRDefault="002043D6" w:rsidP="00FE6A57">
            <w:pPr>
              <w:jc w:val="center"/>
              <w:rPr>
                <w:ins w:id="5184" w:author="phuong vu" w:date="2018-11-27T16:45:00Z"/>
                <w:rPrChange w:id="5185" w:author="phuong vu" w:date="2018-11-30T22:36:00Z">
                  <w:rPr>
                    <w:ins w:id="5186" w:author="phuong vu" w:date="2018-11-27T16:45:00Z"/>
                  </w:rPr>
                </w:rPrChange>
              </w:rPr>
              <w:pPrChange w:id="5187" w:author="phuong vu" w:date="2018-11-30T16:34:00Z">
                <w:pPr>
                  <w:pStyle w:val="paragraph"/>
                  <w:jc w:val="center"/>
                  <w:textAlignment w:val="baseline"/>
                </w:pPr>
              </w:pPrChange>
            </w:pPr>
            <w:ins w:id="5188" w:author="phuong vu" w:date="2018-11-27T16:45:00Z">
              <w:r w:rsidRPr="00920004">
                <w:rPr>
                  <w:rStyle w:val="normaltextrun"/>
                  <w:rFonts w:eastAsiaTheme="majorEastAsia"/>
                  <w:lang w:val="es-ES"/>
                  <w:rPrChange w:id="5189" w:author="phuong vu" w:date="2018-11-30T22:36:00Z">
                    <w:rPr>
                      <w:rStyle w:val="normaltextrun"/>
                      <w:rFonts w:eastAsiaTheme="majorEastAsia"/>
                      <w:lang w:val="es-ES"/>
                    </w:rPr>
                  </w:rPrChange>
                </w:rPr>
                <w:t>1</w:t>
              </w:r>
            </w:ins>
          </w:p>
        </w:tc>
        <w:tc>
          <w:tcPr>
            <w:tcW w:w="4641" w:type="dxa"/>
            <w:tcPrChange w:id="5190" w:author="phuong vu" w:date="2018-11-30T16:34:00Z">
              <w:tcPr>
                <w:tcW w:w="4253" w:type="dxa"/>
                <w:gridSpan w:val="2"/>
              </w:tcPr>
            </w:tcPrChange>
          </w:tcPr>
          <w:p w14:paraId="44CEB4A5" w14:textId="510784FD" w:rsidR="002043D6" w:rsidRPr="00920004" w:rsidRDefault="002043D6" w:rsidP="00FE6A57">
            <w:pPr>
              <w:rPr>
                <w:ins w:id="5191" w:author="phuong vu" w:date="2018-11-27T16:45:00Z"/>
                <w:rPrChange w:id="5192" w:author="phuong vu" w:date="2018-11-30T22:36:00Z">
                  <w:rPr>
                    <w:ins w:id="5193" w:author="phuong vu" w:date="2018-11-27T16:45:00Z"/>
                  </w:rPr>
                </w:rPrChange>
              </w:rPr>
              <w:pPrChange w:id="5194" w:author="phuong vu" w:date="2018-11-30T16:34:00Z">
                <w:pPr>
                  <w:pStyle w:val="paragraph"/>
                  <w:jc w:val="both"/>
                  <w:textAlignment w:val="baseline"/>
                </w:pPr>
              </w:pPrChange>
            </w:pPr>
            <w:ins w:id="5195" w:author="phuong vu" w:date="2018-11-27T16:45:00Z">
              <w:r w:rsidRPr="00920004">
                <w:rPr>
                  <w:rStyle w:val="spellingerror"/>
                  <w:rFonts w:eastAsiaTheme="majorEastAsia"/>
                  <w:lang w:val="es-ES"/>
                  <w:rPrChange w:id="5196" w:author="phuong vu" w:date="2018-11-30T22:36:00Z">
                    <w:rPr>
                      <w:rStyle w:val="spellingerror"/>
                      <w:rFonts w:eastAsiaTheme="majorEastAsia"/>
                      <w:lang w:val="es-ES"/>
                    </w:rPr>
                  </w:rPrChange>
                </w:rPr>
                <w:t>Nghiên</w:t>
              </w:r>
              <w:r w:rsidRPr="00920004">
                <w:rPr>
                  <w:rStyle w:val="normaltextrun"/>
                  <w:rFonts w:eastAsiaTheme="majorEastAsia"/>
                  <w:lang w:val="es-ES"/>
                  <w:rPrChange w:id="519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198" w:author="phuong vu" w:date="2018-11-30T22:36:00Z">
                    <w:rPr>
                      <w:rStyle w:val="spellingerror"/>
                      <w:rFonts w:eastAsiaTheme="majorEastAsia"/>
                      <w:lang w:val="es-ES"/>
                    </w:rPr>
                  </w:rPrChange>
                </w:rPr>
                <w:t>cứu</w:t>
              </w:r>
              <w:r w:rsidRPr="00920004">
                <w:rPr>
                  <w:rStyle w:val="normaltextrun"/>
                  <w:rFonts w:eastAsiaTheme="majorEastAsia"/>
                  <w:lang w:val="es-ES"/>
                  <w:rPrChange w:id="5199" w:author="phuong vu" w:date="2018-11-30T22:36:00Z">
                    <w:rPr>
                      <w:rStyle w:val="normaltextrun"/>
                      <w:rFonts w:eastAsiaTheme="majorEastAsia"/>
                      <w:lang w:val="es-ES"/>
                    </w:rPr>
                  </w:rPrChange>
                </w:rPr>
                <w:t xml:space="preserve"> </w:t>
              </w:r>
            </w:ins>
            <w:ins w:id="5200" w:author="phuong vu" w:date="2018-11-27T16:49:00Z">
              <w:r w:rsidR="00483E7B" w:rsidRPr="00920004">
                <w:rPr>
                  <w:rStyle w:val="spellingerror"/>
                  <w:rFonts w:eastAsiaTheme="majorEastAsia"/>
                  <w:rPrChange w:id="5201" w:author="phuong vu" w:date="2018-11-30T22:36:00Z">
                    <w:rPr>
                      <w:rStyle w:val="spellingerror"/>
                      <w:rFonts w:eastAsiaTheme="majorEastAsia"/>
                    </w:rPr>
                  </w:rPrChange>
                </w:rPr>
                <w:t xml:space="preserve">PostgreSQL, </w:t>
              </w:r>
            </w:ins>
            <w:ins w:id="5202" w:author="phuong vu" w:date="2018-11-27T16:50:00Z">
              <w:r w:rsidR="00483E7B" w:rsidRPr="00920004">
                <w:rPr>
                  <w:rStyle w:val="spellingerror"/>
                  <w:rFonts w:eastAsiaTheme="majorEastAsia"/>
                  <w:rPrChange w:id="5203" w:author="phuong vu" w:date="2018-11-30T22:36:00Z">
                    <w:rPr>
                      <w:rStyle w:val="spellingerror"/>
                      <w:rFonts w:eastAsiaTheme="majorEastAsia"/>
                    </w:rPr>
                  </w:rPrChange>
                </w:rPr>
                <w:t>GraphQL, Postgraphile,</w:t>
              </w:r>
            </w:ins>
            <w:ins w:id="5204" w:author="phuong vu" w:date="2018-11-27T16:51:00Z">
              <w:r w:rsidR="00483E7B" w:rsidRPr="00920004">
                <w:rPr>
                  <w:rStyle w:val="spellingerror"/>
                  <w:rFonts w:eastAsiaTheme="majorEastAsia"/>
                  <w:rPrChange w:id="5205" w:author="phuong vu" w:date="2018-11-30T22:36:00Z">
                    <w:rPr>
                      <w:rStyle w:val="spellingerror"/>
                      <w:rFonts w:eastAsiaTheme="majorEastAsia"/>
                    </w:rPr>
                  </w:rPrChange>
                </w:rPr>
                <w:t xml:space="preserve"> JWT, Android, ReactJS, Apollo Client, hàng đợi nhiều trạm </w:t>
              </w:r>
            </w:ins>
            <w:ins w:id="5206" w:author="phuong vu" w:date="2018-11-27T16:52:00Z">
              <w:r w:rsidR="00483E7B" w:rsidRPr="00920004">
                <w:rPr>
                  <w:rStyle w:val="spellingerror"/>
                  <w:rFonts w:eastAsiaTheme="majorEastAsia"/>
                  <w:rPrChange w:id="5207" w:author="phuong vu" w:date="2018-11-30T22:36:00Z">
                    <w:rPr>
                      <w:rStyle w:val="spellingerror"/>
                      <w:rFonts w:eastAsiaTheme="majorEastAsia"/>
                    </w:rPr>
                  </w:rPrChange>
                </w:rPr>
                <w:t>phục vụ</w:t>
              </w:r>
            </w:ins>
          </w:p>
        </w:tc>
        <w:tc>
          <w:tcPr>
            <w:tcW w:w="1770" w:type="dxa"/>
            <w:tcPrChange w:id="5208" w:author="phuong vu" w:date="2018-11-30T16:34:00Z">
              <w:tcPr>
                <w:tcW w:w="2409" w:type="dxa"/>
                <w:gridSpan w:val="2"/>
              </w:tcPr>
            </w:tcPrChange>
          </w:tcPr>
          <w:p w14:paraId="48F502A5" w14:textId="5C0D41E9" w:rsidR="002043D6" w:rsidRPr="00920004" w:rsidRDefault="00483E7B" w:rsidP="00FE6A57">
            <w:pPr>
              <w:rPr>
                <w:ins w:id="5209" w:author="phuong vu" w:date="2018-11-27T16:45:00Z"/>
                <w:rPrChange w:id="5210" w:author="phuong vu" w:date="2018-11-30T22:36:00Z">
                  <w:rPr>
                    <w:ins w:id="5211" w:author="phuong vu" w:date="2018-11-27T16:45:00Z"/>
                  </w:rPr>
                </w:rPrChange>
              </w:rPr>
              <w:pPrChange w:id="5212" w:author="phuong vu" w:date="2018-11-30T16:34:00Z">
                <w:pPr>
                  <w:pStyle w:val="paragraph"/>
                  <w:jc w:val="both"/>
                  <w:textAlignment w:val="baseline"/>
                </w:pPr>
              </w:pPrChange>
            </w:pPr>
            <w:ins w:id="5213" w:author="phuong vu" w:date="2018-11-27T16:52:00Z">
              <w:r w:rsidRPr="00920004">
                <w:rPr>
                  <w:rStyle w:val="spellingerror"/>
                  <w:rFonts w:eastAsiaTheme="majorEastAsia"/>
                  <w:lang w:val="es-ES"/>
                  <w:rPrChange w:id="5214" w:author="phuong vu" w:date="2018-11-30T22:36:00Z">
                    <w:rPr>
                      <w:rStyle w:val="spellingerror"/>
                      <w:rFonts w:eastAsiaTheme="majorEastAsia"/>
                      <w:lang w:val="es-ES"/>
                    </w:rPr>
                  </w:rPrChange>
                </w:rPr>
                <w:t>Huân, Phương</w:t>
              </w:r>
            </w:ins>
          </w:p>
        </w:tc>
        <w:tc>
          <w:tcPr>
            <w:tcW w:w="982" w:type="dxa"/>
            <w:tcPrChange w:id="5215" w:author="phuong vu" w:date="2018-11-30T16:34:00Z">
              <w:tcPr>
                <w:tcW w:w="1007" w:type="dxa"/>
              </w:tcPr>
            </w:tcPrChange>
          </w:tcPr>
          <w:p w14:paraId="7A735293" w14:textId="77777777" w:rsidR="002043D6" w:rsidRPr="00920004" w:rsidRDefault="002043D6" w:rsidP="00FE6A57">
            <w:pPr>
              <w:rPr>
                <w:ins w:id="5216" w:author="phuong vu" w:date="2018-11-27T16:45:00Z"/>
                <w:rPrChange w:id="5217" w:author="phuong vu" w:date="2018-11-30T22:36:00Z">
                  <w:rPr>
                    <w:ins w:id="5218" w:author="phuong vu" w:date="2018-11-27T16:45:00Z"/>
                  </w:rPr>
                </w:rPrChange>
              </w:rPr>
              <w:pPrChange w:id="5219" w:author="phuong vu" w:date="2018-11-30T16:34:00Z">
                <w:pPr>
                  <w:pStyle w:val="paragraph"/>
                  <w:jc w:val="both"/>
                  <w:textAlignment w:val="baseline"/>
                </w:pPr>
              </w:pPrChange>
            </w:pPr>
            <w:ins w:id="5220" w:author="phuong vu" w:date="2018-11-27T16:45:00Z">
              <w:r w:rsidRPr="00920004">
                <w:rPr>
                  <w:rStyle w:val="eop"/>
                  <w:rFonts w:eastAsiaTheme="majorEastAsia"/>
                  <w:rPrChange w:id="5221" w:author="phuong vu" w:date="2018-11-30T22:36:00Z">
                    <w:rPr>
                      <w:rStyle w:val="eop"/>
                      <w:rFonts w:eastAsiaTheme="majorEastAsia"/>
                    </w:rPr>
                  </w:rPrChange>
                </w:rPr>
                <w:t> </w:t>
              </w:r>
            </w:ins>
          </w:p>
        </w:tc>
      </w:tr>
      <w:tr w:rsidR="00483E7B" w:rsidRPr="00920004" w14:paraId="6BA1D966" w14:textId="77777777" w:rsidTr="00FE6A57">
        <w:trPr>
          <w:ins w:id="5222" w:author="phuong vu" w:date="2018-11-27T16:45:00Z"/>
        </w:trPr>
        <w:tc>
          <w:tcPr>
            <w:tcW w:w="709" w:type="dxa"/>
            <w:vAlign w:val="center"/>
            <w:tcPrChange w:id="5223" w:author="phuong vu" w:date="2018-11-30T16:34:00Z">
              <w:tcPr>
                <w:tcW w:w="709" w:type="dxa"/>
                <w:gridSpan w:val="2"/>
              </w:tcPr>
            </w:tcPrChange>
          </w:tcPr>
          <w:p w14:paraId="1C9BC00F" w14:textId="77777777" w:rsidR="002043D6" w:rsidRPr="00920004" w:rsidRDefault="002043D6" w:rsidP="00FE6A57">
            <w:pPr>
              <w:jc w:val="center"/>
              <w:rPr>
                <w:ins w:id="5224" w:author="phuong vu" w:date="2018-11-27T16:45:00Z"/>
                <w:rPrChange w:id="5225" w:author="phuong vu" w:date="2018-11-30T22:36:00Z">
                  <w:rPr>
                    <w:ins w:id="5226" w:author="phuong vu" w:date="2018-11-27T16:45:00Z"/>
                  </w:rPr>
                </w:rPrChange>
              </w:rPr>
              <w:pPrChange w:id="5227" w:author="phuong vu" w:date="2018-11-30T16:34:00Z">
                <w:pPr>
                  <w:pStyle w:val="paragraph"/>
                  <w:jc w:val="center"/>
                  <w:textAlignment w:val="baseline"/>
                </w:pPr>
              </w:pPrChange>
            </w:pPr>
            <w:ins w:id="5228" w:author="phuong vu" w:date="2018-11-27T16:45:00Z">
              <w:r w:rsidRPr="00920004">
                <w:rPr>
                  <w:rStyle w:val="normaltextrun"/>
                  <w:rFonts w:eastAsiaTheme="majorEastAsia"/>
                  <w:lang w:val="es-ES"/>
                  <w:rPrChange w:id="5229" w:author="phuong vu" w:date="2018-11-30T22:36:00Z">
                    <w:rPr>
                      <w:rStyle w:val="normaltextrun"/>
                      <w:rFonts w:eastAsiaTheme="majorEastAsia"/>
                      <w:lang w:val="es-ES"/>
                    </w:rPr>
                  </w:rPrChange>
                </w:rPr>
                <w:t>2</w:t>
              </w:r>
            </w:ins>
          </w:p>
        </w:tc>
        <w:tc>
          <w:tcPr>
            <w:tcW w:w="4641" w:type="dxa"/>
            <w:tcPrChange w:id="5230" w:author="phuong vu" w:date="2018-11-30T16:34:00Z">
              <w:tcPr>
                <w:tcW w:w="4253" w:type="dxa"/>
                <w:gridSpan w:val="2"/>
              </w:tcPr>
            </w:tcPrChange>
          </w:tcPr>
          <w:p w14:paraId="1E23CD3A" w14:textId="77777777" w:rsidR="002043D6" w:rsidRPr="00920004" w:rsidRDefault="002043D6" w:rsidP="00FE6A57">
            <w:pPr>
              <w:rPr>
                <w:ins w:id="5231" w:author="phuong vu" w:date="2018-11-27T16:45:00Z"/>
                <w:rPrChange w:id="5232" w:author="phuong vu" w:date="2018-11-30T22:36:00Z">
                  <w:rPr>
                    <w:ins w:id="5233" w:author="phuong vu" w:date="2018-11-27T16:45:00Z"/>
                  </w:rPr>
                </w:rPrChange>
              </w:rPr>
              <w:pPrChange w:id="5234" w:author="phuong vu" w:date="2018-11-30T16:34:00Z">
                <w:pPr>
                  <w:pStyle w:val="paragraph"/>
                  <w:jc w:val="both"/>
                  <w:textAlignment w:val="baseline"/>
                </w:pPr>
              </w:pPrChange>
            </w:pPr>
            <w:ins w:id="5235" w:author="phuong vu" w:date="2018-11-27T16:45:00Z">
              <w:r w:rsidRPr="00920004">
                <w:rPr>
                  <w:rStyle w:val="spellingerror"/>
                  <w:rFonts w:eastAsiaTheme="majorEastAsia"/>
                  <w:lang w:val="es-ES"/>
                  <w:rPrChange w:id="5236" w:author="phuong vu" w:date="2018-11-30T22:36:00Z">
                    <w:rPr>
                      <w:rStyle w:val="spellingerror"/>
                      <w:rFonts w:eastAsiaTheme="majorEastAsia"/>
                      <w:lang w:val="es-ES"/>
                    </w:rPr>
                  </w:rPrChange>
                </w:rPr>
                <w:t>Thu</w:t>
              </w:r>
              <w:r w:rsidRPr="00920004">
                <w:rPr>
                  <w:rStyle w:val="normaltextrun"/>
                  <w:rFonts w:eastAsiaTheme="majorEastAsia"/>
                  <w:lang w:val="es-ES"/>
                  <w:rPrChange w:id="523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38" w:author="phuong vu" w:date="2018-11-30T22:36:00Z">
                    <w:rPr>
                      <w:rStyle w:val="spellingerror"/>
                      <w:rFonts w:eastAsiaTheme="majorEastAsia"/>
                      <w:lang w:val="es-ES"/>
                    </w:rPr>
                  </w:rPrChange>
                </w:rPr>
                <w:t>thập</w:t>
              </w:r>
              <w:r w:rsidRPr="00920004">
                <w:rPr>
                  <w:rStyle w:val="normaltextrun"/>
                  <w:rFonts w:eastAsiaTheme="majorEastAsia"/>
                  <w:lang w:val="es-ES"/>
                  <w:rPrChange w:id="523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40" w:author="phuong vu" w:date="2018-11-30T22:36:00Z">
                    <w:rPr>
                      <w:rStyle w:val="spellingerror"/>
                      <w:rFonts w:eastAsiaTheme="majorEastAsia"/>
                      <w:lang w:val="es-ES"/>
                    </w:rPr>
                  </w:rPrChange>
                </w:rPr>
                <w:t>dữ</w:t>
              </w:r>
              <w:r w:rsidRPr="00920004">
                <w:rPr>
                  <w:rStyle w:val="normaltextrun"/>
                  <w:rFonts w:eastAsiaTheme="majorEastAsia"/>
                  <w:lang w:val="es-ES"/>
                  <w:rPrChange w:id="5241"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42" w:author="phuong vu" w:date="2018-11-30T22:36:00Z">
                    <w:rPr>
                      <w:rStyle w:val="spellingerror"/>
                      <w:rFonts w:eastAsiaTheme="majorEastAsia"/>
                      <w:lang w:val="es-ES"/>
                    </w:rPr>
                  </w:rPrChange>
                </w:rPr>
                <w:t>liệu</w:t>
              </w:r>
              <w:r w:rsidRPr="00920004">
                <w:rPr>
                  <w:rStyle w:val="eop"/>
                  <w:rFonts w:eastAsiaTheme="majorEastAsia"/>
                  <w:rPrChange w:id="5243" w:author="phuong vu" w:date="2018-11-30T22:36:00Z">
                    <w:rPr>
                      <w:rStyle w:val="eop"/>
                      <w:rFonts w:eastAsiaTheme="majorEastAsia"/>
                    </w:rPr>
                  </w:rPrChange>
                </w:rPr>
                <w:t> </w:t>
              </w:r>
            </w:ins>
          </w:p>
        </w:tc>
        <w:tc>
          <w:tcPr>
            <w:tcW w:w="1770" w:type="dxa"/>
            <w:tcPrChange w:id="5244" w:author="phuong vu" w:date="2018-11-30T16:34:00Z">
              <w:tcPr>
                <w:tcW w:w="2409" w:type="dxa"/>
                <w:gridSpan w:val="2"/>
              </w:tcPr>
            </w:tcPrChange>
          </w:tcPr>
          <w:p w14:paraId="5E84F260" w14:textId="25F90D35" w:rsidR="002043D6" w:rsidRPr="00920004" w:rsidRDefault="00483E7B" w:rsidP="00FE6A57">
            <w:pPr>
              <w:rPr>
                <w:ins w:id="5245" w:author="phuong vu" w:date="2018-11-27T16:45:00Z"/>
                <w:rPrChange w:id="5246" w:author="phuong vu" w:date="2018-11-30T22:36:00Z">
                  <w:rPr>
                    <w:ins w:id="5247" w:author="phuong vu" w:date="2018-11-27T16:45:00Z"/>
                  </w:rPr>
                </w:rPrChange>
              </w:rPr>
              <w:pPrChange w:id="5248" w:author="phuong vu" w:date="2018-11-30T16:34:00Z">
                <w:pPr>
                  <w:pStyle w:val="paragraph"/>
                  <w:jc w:val="both"/>
                  <w:textAlignment w:val="baseline"/>
                </w:pPr>
              </w:pPrChange>
            </w:pPr>
            <w:ins w:id="5249" w:author="phuong vu" w:date="2018-11-27T16:52:00Z">
              <w:r w:rsidRPr="00920004">
                <w:rPr>
                  <w:rStyle w:val="spellingerror"/>
                  <w:rFonts w:eastAsiaTheme="majorEastAsia"/>
                  <w:lang w:val="es-ES"/>
                  <w:rPrChange w:id="5250" w:author="phuong vu" w:date="2018-11-30T22:36:00Z">
                    <w:rPr>
                      <w:rStyle w:val="spellingerror"/>
                      <w:rFonts w:eastAsiaTheme="majorEastAsia"/>
                      <w:lang w:val="es-ES"/>
                    </w:rPr>
                  </w:rPrChange>
                </w:rPr>
                <w:t>Huân, Phương</w:t>
              </w:r>
            </w:ins>
          </w:p>
        </w:tc>
        <w:tc>
          <w:tcPr>
            <w:tcW w:w="982" w:type="dxa"/>
            <w:tcPrChange w:id="5251" w:author="phuong vu" w:date="2018-11-30T16:34:00Z">
              <w:tcPr>
                <w:tcW w:w="1007" w:type="dxa"/>
              </w:tcPr>
            </w:tcPrChange>
          </w:tcPr>
          <w:p w14:paraId="2D533195" w14:textId="77777777" w:rsidR="002043D6" w:rsidRPr="00920004" w:rsidRDefault="002043D6" w:rsidP="00FE6A57">
            <w:pPr>
              <w:rPr>
                <w:ins w:id="5252" w:author="phuong vu" w:date="2018-11-27T16:45:00Z"/>
                <w:rPrChange w:id="5253" w:author="phuong vu" w:date="2018-11-30T22:36:00Z">
                  <w:rPr>
                    <w:ins w:id="5254" w:author="phuong vu" w:date="2018-11-27T16:45:00Z"/>
                  </w:rPr>
                </w:rPrChange>
              </w:rPr>
              <w:pPrChange w:id="5255" w:author="phuong vu" w:date="2018-11-30T16:34:00Z">
                <w:pPr>
                  <w:pStyle w:val="paragraph"/>
                  <w:jc w:val="both"/>
                  <w:textAlignment w:val="baseline"/>
                </w:pPr>
              </w:pPrChange>
            </w:pPr>
            <w:ins w:id="5256" w:author="phuong vu" w:date="2018-11-27T16:45:00Z">
              <w:r w:rsidRPr="00920004">
                <w:rPr>
                  <w:rStyle w:val="eop"/>
                  <w:rFonts w:eastAsiaTheme="majorEastAsia"/>
                  <w:rPrChange w:id="5257" w:author="phuong vu" w:date="2018-11-30T22:36:00Z">
                    <w:rPr>
                      <w:rStyle w:val="eop"/>
                      <w:rFonts w:eastAsiaTheme="majorEastAsia"/>
                    </w:rPr>
                  </w:rPrChange>
                </w:rPr>
                <w:t> </w:t>
              </w:r>
            </w:ins>
          </w:p>
        </w:tc>
      </w:tr>
      <w:tr w:rsidR="00483E7B" w:rsidRPr="00920004" w14:paraId="56D2F6EB" w14:textId="77777777" w:rsidTr="00FE6A57">
        <w:trPr>
          <w:ins w:id="5258" w:author="phuong vu" w:date="2018-11-27T16:45:00Z"/>
        </w:trPr>
        <w:tc>
          <w:tcPr>
            <w:tcW w:w="709" w:type="dxa"/>
            <w:vAlign w:val="center"/>
            <w:tcPrChange w:id="5259" w:author="phuong vu" w:date="2018-11-30T16:34:00Z">
              <w:tcPr>
                <w:tcW w:w="709" w:type="dxa"/>
                <w:gridSpan w:val="2"/>
              </w:tcPr>
            </w:tcPrChange>
          </w:tcPr>
          <w:p w14:paraId="3B1E07B4" w14:textId="77777777" w:rsidR="002043D6" w:rsidRPr="00920004" w:rsidRDefault="002043D6" w:rsidP="00FE6A57">
            <w:pPr>
              <w:jc w:val="center"/>
              <w:rPr>
                <w:ins w:id="5260" w:author="phuong vu" w:date="2018-11-27T16:45:00Z"/>
                <w:rPrChange w:id="5261" w:author="phuong vu" w:date="2018-11-30T22:36:00Z">
                  <w:rPr>
                    <w:ins w:id="5262" w:author="phuong vu" w:date="2018-11-27T16:45:00Z"/>
                  </w:rPr>
                </w:rPrChange>
              </w:rPr>
              <w:pPrChange w:id="5263" w:author="phuong vu" w:date="2018-11-30T16:34:00Z">
                <w:pPr>
                  <w:pStyle w:val="paragraph"/>
                  <w:jc w:val="center"/>
                  <w:textAlignment w:val="baseline"/>
                </w:pPr>
              </w:pPrChange>
            </w:pPr>
            <w:ins w:id="5264" w:author="phuong vu" w:date="2018-11-27T16:45:00Z">
              <w:r w:rsidRPr="00920004">
                <w:rPr>
                  <w:rStyle w:val="normaltextrun"/>
                  <w:rFonts w:eastAsiaTheme="majorEastAsia"/>
                  <w:lang w:val="es-ES"/>
                  <w:rPrChange w:id="5265" w:author="phuong vu" w:date="2018-11-30T22:36:00Z">
                    <w:rPr>
                      <w:rStyle w:val="normaltextrun"/>
                      <w:rFonts w:eastAsiaTheme="majorEastAsia"/>
                      <w:lang w:val="es-ES"/>
                    </w:rPr>
                  </w:rPrChange>
                </w:rPr>
                <w:t>3</w:t>
              </w:r>
            </w:ins>
          </w:p>
        </w:tc>
        <w:tc>
          <w:tcPr>
            <w:tcW w:w="4641" w:type="dxa"/>
            <w:tcPrChange w:id="5266" w:author="phuong vu" w:date="2018-11-30T16:34:00Z">
              <w:tcPr>
                <w:tcW w:w="4253" w:type="dxa"/>
                <w:gridSpan w:val="2"/>
              </w:tcPr>
            </w:tcPrChange>
          </w:tcPr>
          <w:p w14:paraId="0A1A62BB" w14:textId="77777777" w:rsidR="002043D6" w:rsidRPr="00920004" w:rsidRDefault="002043D6" w:rsidP="00FE6A57">
            <w:pPr>
              <w:rPr>
                <w:ins w:id="5267" w:author="phuong vu" w:date="2018-11-27T16:45:00Z"/>
                <w:rPrChange w:id="5268" w:author="phuong vu" w:date="2018-11-30T22:36:00Z">
                  <w:rPr>
                    <w:ins w:id="5269" w:author="phuong vu" w:date="2018-11-27T16:45:00Z"/>
                  </w:rPr>
                </w:rPrChange>
              </w:rPr>
              <w:pPrChange w:id="5270" w:author="phuong vu" w:date="2018-11-30T16:34:00Z">
                <w:pPr>
                  <w:pStyle w:val="paragraph"/>
                  <w:jc w:val="both"/>
                  <w:textAlignment w:val="baseline"/>
                </w:pPr>
              </w:pPrChange>
            </w:pPr>
            <w:ins w:id="5271" w:author="phuong vu" w:date="2018-11-27T16:45:00Z">
              <w:r w:rsidRPr="00920004">
                <w:rPr>
                  <w:rStyle w:val="spellingerror"/>
                  <w:rFonts w:eastAsiaTheme="majorEastAsia"/>
                  <w:lang w:val="es-ES"/>
                  <w:rPrChange w:id="5272" w:author="phuong vu" w:date="2018-11-30T22:36:00Z">
                    <w:rPr>
                      <w:rStyle w:val="spellingerror"/>
                      <w:rFonts w:eastAsiaTheme="majorEastAsia"/>
                      <w:lang w:val="es-ES"/>
                    </w:rPr>
                  </w:rPrChange>
                </w:rPr>
                <w:t>Phân</w:t>
              </w:r>
              <w:r w:rsidRPr="00920004">
                <w:rPr>
                  <w:rStyle w:val="normaltextrun"/>
                  <w:rFonts w:eastAsiaTheme="majorEastAsia"/>
                  <w:lang w:val="es-ES"/>
                  <w:rPrChange w:id="5273"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4" w:author="phuong vu" w:date="2018-11-30T22:36:00Z">
                    <w:rPr>
                      <w:rStyle w:val="spellingerror"/>
                      <w:rFonts w:eastAsiaTheme="majorEastAsia"/>
                      <w:lang w:val="es-ES"/>
                    </w:rPr>
                  </w:rPrChange>
                </w:rPr>
                <w:t>tích</w:t>
              </w:r>
              <w:r w:rsidRPr="00920004">
                <w:rPr>
                  <w:rStyle w:val="normaltextrun"/>
                  <w:rFonts w:eastAsiaTheme="majorEastAsia"/>
                  <w:lang w:val="es-ES"/>
                  <w:rPrChange w:id="527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6" w:author="phuong vu" w:date="2018-11-30T22:36:00Z">
                    <w:rPr>
                      <w:rStyle w:val="spellingerror"/>
                      <w:rFonts w:eastAsiaTheme="majorEastAsia"/>
                      <w:lang w:val="es-ES"/>
                    </w:rPr>
                  </w:rPrChange>
                </w:rPr>
                <w:t>yêu</w:t>
              </w:r>
              <w:r w:rsidRPr="00920004">
                <w:rPr>
                  <w:rStyle w:val="normaltextrun"/>
                  <w:rFonts w:eastAsiaTheme="majorEastAsia"/>
                  <w:lang w:val="es-ES"/>
                  <w:rPrChange w:id="527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278" w:author="phuong vu" w:date="2018-11-30T22:36:00Z">
                    <w:rPr>
                      <w:rStyle w:val="spellingerror"/>
                      <w:rFonts w:eastAsiaTheme="majorEastAsia"/>
                      <w:lang w:val="es-ES"/>
                    </w:rPr>
                  </w:rPrChange>
                </w:rPr>
                <w:t>cầu</w:t>
              </w:r>
              <w:r w:rsidRPr="00920004">
                <w:rPr>
                  <w:rStyle w:val="eop"/>
                  <w:rFonts w:eastAsiaTheme="majorEastAsia"/>
                  <w:rPrChange w:id="5279" w:author="phuong vu" w:date="2018-11-30T22:36:00Z">
                    <w:rPr>
                      <w:rStyle w:val="eop"/>
                      <w:rFonts w:eastAsiaTheme="majorEastAsia"/>
                    </w:rPr>
                  </w:rPrChange>
                </w:rPr>
                <w:t> </w:t>
              </w:r>
            </w:ins>
          </w:p>
        </w:tc>
        <w:tc>
          <w:tcPr>
            <w:tcW w:w="1770" w:type="dxa"/>
            <w:tcPrChange w:id="5280" w:author="phuong vu" w:date="2018-11-30T16:34:00Z">
              <w:tcPr>
                <w:tcW w:w="2409" w:type="dxa"/>
                <w:gridSpan w:val="2"/>
              </w:tcPr>
            </w:tcPrChange>
          </w:tcPr>
          <w:p w14:paraId="314A4759" w14:textId="7CC3821D" w:rsidR="002043D6" w:rsidRPr="00920004" w:rsidRDefault="00483E7B" w:rsidP="00FE6A57">
            <w:pPr>
              <w:rPr>
                <w:ins w:id="5281" w:author="phuong vu" w:date="2018-11-27T16:45:00Z"/>
                <w:rPrChange w:id="5282" w:author="phuong vu" w:date="2018-11-30T22:36:00Z">
                  <w:rPr>
                    <w:ins w:id="5283" w:author="phuong vu" w:date="2018-11-27T16:45:00Z"/>
                  </w:rPr>
                </w:rPrChange>
              </w:rPr>
              <w:pPrChange w:id="5284" w:author="phuong vu" w:date="2018-11-30T16:34:00Z">
                <w:pPr>
                  <w:pStyle w:val="paragraph"/>
                  <w:jc w:val="both"/>
                  <w:textAlignment w:val="baseline"/>
                </w:pPr>
              </w:pPrChange>
            </w:pPr>
            <w:ins w:id="5285" w:author="phuong vu" w:date="2018-11-27T16:52:00Z">
              <w:r w:rsidRPr="00920004">
                <w:rPr>
                  <w:rStyle w:val="spellingerror"/>
                  <w:rFonts w:eastAsiaTheme="majorEastAsia"/>
                  <w:lang w:val="es-ES"/>
                  <w:rPrChange w:id="5286" w:author="phuong vu" w:date="2018-11-30T22:36:00Z">
                    <w:rPr>
                      <w:rStyle w:val="spellingerror"/>
                      <w:rFonts w:eastAsiaTheme="majorEastAsia"/>
                      <w:lang w:val="es-ES"/>
                    </w:rPr>
                  </w:rPrChange>
                </w:rPr>
                <w:t>Huân, Phương</w:t>
              </w:r>
            </w:ins>
          </w:p>
        </w:tc>
        <w:tc>
          <w:tcPr>
            <w:tcW w:w="982" w:type="dxa"/>
            <w:tcPrChange w:id="5287" w:author="phuong vu" w:date="2018-11-30T16:34:00Z">
              <w:tcPr>
                <w:tcW w:w="1007" w:type="dxa"/>
              </w:tcPr>
            </w:tcPrChange>
          </w:tcPr>
          <w:p w14:paraId="099FE9A4" w14:textId="77777777" w:rsidR="002043D6" w:rsidRPr="00920004" w:rsidRDefault="002043D6" w:rsidP="00FE6A57">
            <w:pPr>
              <w:rPr>
                <w:ins w:id="5288" w:author="phuong vu" w:date="2018-11-27T16:45:00Z"/>
                <w:rPrChange w:id="5289" w:author="phuong vu" w:date="2018-11-30T22:36:00Z">
                  <w:rPr>
                    <w:ins w:id="5290" w:author="phuong vu" w:date="2018-11-27T16:45:00Z"/>
                  </w:rPr>
                </w:rPrChange>
              </w:rPr>
              <w:pPrChange w:id="5291" w:author="phuong vu" w:date="2018-11-30T16:34:00Z">
                <w:pPr>
                  <w:pStyle w:val="paragraph"/>
                  <w:jc w:val="both"/>
                  <w:textAlignment w:val="baseline"/>
                </w:pPr>
              </w:pPrChange>
            </w:pPr>
            <w:ins w:id="5292" w:author="phuong vu" w:date="2018-11-27T16:45:00Z">
              <w:r w:rsidRPr="00920004">
                <w:rPr>
                  <w:rStyle w:val="eop"/>
                  <w:rFonts w:eastAsiaTheme="majorEastAsia"/>
                  <w:rPrChange w:id="5293" w:author="phuong vu" w:date="2018-11-30T22:36:00Z">
                    <w:rPr>
                      <w:rStyle w:val="eop"/>
                      <w:rFonts w:eastAsiaTheme="majorEastAsia"/>
                    </w:rPr>
                  </w:rPrChange>
                </w:rPr>
                <w:t> </w:t>
              </w:r>
            </w:ins>
          </w:p>
        </w:tc>
      </w:tr>
      <w:tr w:rsidR="00483E7B" w:rsidRPr="00920004" w14:paraId="01F77F2F" w14:textId="77777777" w:rsidTr="00FE6A57">
        <w:trPr>
          <w:ins w:id="5294" w:author="phuong vu" w:date="2018-11-27T16:45:00Z"/>
        </w:trPr>
        <w:tc>
          <w:tcPr>
            <w:tcW w:w="709" w:type="dxa"/>
            <w:vAlign w:val="center"/>
            <w:tcPrChange w:id="5295" w:author="phuong vu" w:date="2018-11-30T16:34:00Z">
              <w:tcPr>
                <w:tcW w:w="709" w:type="dxa"/>
                <w:gridSpan w:val="2"/>
              </w:tcPr>
            </w:tcPrChange>
          </w:tcPr>
          <w:p w14:paraId="76577401" w14:textId="77777777" w:rsidR="002043D6" w:rsidRPr="00920004" w:rsidRDefault="002043D6" w:rsidP="00FE6A57">
            <w:pPr>
              <w:jc w:val="center"/>
              <w:rPr>
                <w:ins w:id="5296" w:author="phuong vu" w:date="2018-11-27T16:45:00Z"/>
                <w:rPrChange w:id="5297" w:author="phuong vu" w:date="2018-11-30T22:36:00Z">
                  <w:rPr>
                    <w:ins w:id="5298" w:author="phuong vu" w:date="2018-11-27T16:45:00Z"/>
                  </w:rPr>
                </w:rPrChange>
              </w:rPr>
              <w:pPrChange w:id="5299" w:author="phuong vu" w:date="2018-11-30T16:34:00Z">
                <w:pPr>
                  <w:pStyle w:val="paragraph"/>
                  <w:jc w:val="center"/>
                  <w:textAlignment w:val="baseline"/>
                </w:pPr>
              </w:pPrChange>
            </w:pPr>
            <w:ins w:id="5300" w:author="phuong vu" w:date="2018-11-27T16:45:00Z">
              <w:r w:rsidRPr="00920004">
                <w:rPr>
                  <w:rStyle w:val="normaltextrun"/>
                  <w:rFonts w:eastAsiaTheme="majorEastAsia"/>
                  <w:lang w:val="es-ES"/>
                  <w:rPrChange w:id="5301" w:author="phuong vu" w:date="2018-11-30T22:36:00Z">
                    <w:rPr>
                      <w:rStyle w:val="normaltextrun"/>
                      <w:rFonts w:eastAsiaTheme="majorEastAsia"/>
                      <w:lang w:val="es-ES"/>
                    </w:rPr>
                  </w:rPrChange>
                </w:rPr>
                <w:t>4</w:t>
              </w:r>
            </w:ins>
          </w:p>
        </w:tc>
        <w:tc>
          <w:tcPr>
            <w:tcW w:w="4641" w:type="dxa"/>
            <w:tcPrChange w:id="5302" w:author="phuong vu" w:date="2018-11-30T16:34:00Z">
              <w:tcPr>
                <w:tcW w:w="4253" w:type="dxa"/>
                <w:gridSpan w:val="2"/>
              </w:tcPr>
            </w:tcPrChange>
          </w:tcPr>
          <w:p w14:paraId="140A3404" w14:textId="77777777" w:rsidR="002043D6" w:rsidRPr="00920004" w:rsidRDefault="002043D6" w:rsidP="00FE6A57">
            <w:pPr>
              <w:rPr>
                <w:ins w:id="5303" w:author="phuong vu" w:date="2018-11-27T16:45:00Z"/>
                <w:rPrChange w:id="5304" w:author="phuong vu" w:date="2018-11-30T22:36:00Z">
                  <w:rPr>
                    <w:ins w:id="5305" w:author="phuong vu" w:date="2018-11-27T16:45:00Z"/>
                  </w:rPr>
                </w:rPrChange>
              </w:rPr>
              <w:pPrChange w:id="5306" w:author="phuong vu" w:date="2018-11-30T16:34:00Z">
                <w:pPr>
                  <w:pStyle w:val="paragraph"/>
                  <w:jc w:val="both"/>
                  <w:textAlignment w:val="baseline"/>
                </w:pPr>
              </w:pPrChange>
            </w:pPr>
            <w:ins w:id="5307" w:author="phuong vu" w:date="2018-11-27T16:45:00Z">
              <w:r w:rsidRPr="00920004">
                <w:rPr>
                  <w:rStyle w:val="spellingerror"/>
                  <w:rFonts w:eastAsiaTheme="majorEastAsia"/>
                  <w:lang w:val="es-ES"/>
                  <w:rPrChange w:id="5308" w:author="phuong vu" w:date="2018-11-30T22:36:00Z">
                    <w:rPr>
                      <w:rStyle w:val="spellingerror"/>
                      <w:rFonts w:eastAsiaTheme="majorEastAsia"/>
                      <w:lang w:val="es-ES"/>
                    </w:rPr>
                  </w:rPrChange>
                </w:rPr>
                <w:t>Thiết</w:t>
              </w:r>
              <w:r w:rsidRPr="00920004">
                <w:rPr>
                  <w:rStyle w:val="normaltextrun"/>
                  <w:rFonts w:eastAsiaTheme="majorEastAsia"/>
                  <w:lang w:val="es-ES"/>
                  <w:rPrChange w:id="530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0" w:author="phuong vu" w:date="2018-11-30T22:36:00Z">
                    <w:rPr>
                      <w:rStyle w:val="spellingerror"/>
                      <w:rFonts w:eastAsiaTheme="majorEastAsia"/>
                      <w:lang w:val="es-ES"/>
                    </w:rPr>
                  </w:rPrChange>
                </w:rPr>
                <w:t>kế</w:t>
              </w:r>
              <w:r w:rsidRPr="00920004">
                <w:rPr>
                  <w:rStyle w:val="normaltextrun"/>
                  <w:rFonts w:eastAsiaTheme="majorEastAsia"/>
                  <w:lang w:val="es-ES"/>
                  <w:rPrChange w:id="5311"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2" w:author="phuong vu" w:date="2018-11-30T22:36:00Z">
                    <w:rPr>
                      <w:rStyle w:val="spellingerror"/>
                      <w:rFonts w:eastAsiaTheme="majorEastAsia"/>
                      <w:lang w:val="es-ES"/>
                    </w:rPr>
                  </w:rPrChange>
                </w:rPr>
                <w:t>cơ</w:t>
              </w:r>
              <w:r w:rsidRPr="00920004">
                <w:rPr>
                  <w:rStyle w:val="normaltextrun"/>
                  <w:rFonts w:eastAsiaTheme="majorEastAsia"/>
                  <w:lang w:val="es-ES"/>
                  <w:rPrChange w:id="5313"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4" w:author="phuong vu" w:date="2018-11-30T22:36:00Z">
                    <w:rPr>
                      <w:rStyle w:val="spellingerror"/>
                      <w:rFonts w:eastAsiaTheme="majorEastAsia"/>
                      <w:lang w:val="es-ES"/>
                    </w:rPr>
                  </w:rPrChange>
                </w:rPr>
                <w:t>sở</w:t>
              </w:r>
              <w:r w:rsidRPr="00920004">
                <w:rPr>
                  <w:rStyle w:val="normaltextrun"/>
                  <w:rFonts w:eastAsiaTheme="majorEastAsia"/>
                  <w:lang w:val="es-ES"/>
                  <w:rPrChange w:id="531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6" w:author="phuong vu" w:date="2018-11-30T22:36:00Z">
                    <w:rPr>
                      <w:rStyle w:val="spellingerror"/>
                      <w:rFonts w:eastAsiaTheme="majorEastAsia"/>
                      <w:lang w:val="es-ES"/>
                    </w:rPr>
                  </w:rPrChange>
                </w:rPr>
                <w:t>dữ</w:t>
              </w:r>
              <w:r w:rsidRPr="00920004">
                <w:rPr>
                  <w:rStyle w:val="normaltextrun"/>
                  <w:rFonts w:eastAsiaTheme="majorEastAsia"/>
                  <w:lang w:val="es-ES"/>
                  <w:rPrChange w:id="5317"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18" w:author="phuong vu" w:date="2018-11-30T22:36:00Z">
                    <w:rPr>
                      <w:rStyle w:val="spellingerror"/>
                      <w:rFonts w:eastAsiaTheme="majorEastAsia"/>
                      <w:lang w:val="es-ES"/>
                    </w:rPr>
                  </w:rPrChange>
                </w:rPr>
                <w:t>liệu</w:t>
              </w:r>
              <w:r w:rsidRPr="00920004">
                <w:rPr>
                  <w:rStyle w:val="eop"/>
                  <w:rFonts w:eastAsiaTheme="majorEastAsia"/>
                  <w:rPrChange w:id="5319" w:author="phuong vu" w:date="2018-11-30T22:36:00Z">
                    <w:rPr>
                      <w:rStyle w:val="eop"/>
                      <w:rFonts w:eastAsiaTheme="majorEastAsia"/>
                    </w:rPr>
                  </w:rPrChange>
                </w:rPr>
                <w:t> </w:t>
              </w:r>
            </w:ins>
          </w:p>
        </w:tc>
        <w:tc>
          <w:tcPr>
            <w:tcW w:w="1770" w:type="dxa"/>
            <w:tcPrChange w:id="5320" w:author="phuong vu" w:date="2018-11-30T16:34:00Z">
              <w:tcPr>
                <w:tcW w:w="2409" w:type="dxa"/>
                <w:gridSpan w:val="2"/>
              </w:tcPr>
            </w:tcPrChange>
          </w:tcPr>
          <w:p w14:paraId="667A356C" w14:textId="4D5AC257" w:rsidR="002043D6" w:rsidRPr="00920004" w:rsidRDefault="00483E7B" w:rsidP="00FE6A57">
            <w:pPr>
              <w:rPr>
                <w:ins w:id="5321" w:author="phuong vu" w:date="2018-11-27T16:45:00Z"/>
                <w:rPrChange w:id="5322" w:author="phuong vu" w:date="2018-11-30T22:36:00Z">
                  <w:rPr>
                    <w:ins w:id="5323" w:author="phuong vu" w:date="2018-11-27T16:45:00Z"/>
                  </w:rPr>
                </w:rPrChange>
              </w:rPr>
              <w:pPrChange w:id="5324" w:author="phuong vu" w:date="2018-11-30T16:34:00Z">
                <w:pPr>
                  <w:pStyle w:val="paragraph"/>
                  <w:jc w:val="both"/>
                  <w:textAlignment w:val="baseline"/>
                </w:pPr>
              </w:pPrChange>
            </w:pPr>
            <w:ins w:id="5325" w:author="phuong vu" w:date="2018-11-27T16:52:00Z">
              <w:r w:rsidRPr="00920004">
                <w:rPr>
                  <w:rStyle w:val="spellingerror"/>
                  <w:rFonts w:eastAsiaTheme="majorEastAsia"/>
                  <w:lang w:val="es-ES"/>
                  <w:rPrChange w:id="5326" w:author="phuong vu" w:date="2018-11-30T22:36:00Z">
                    <w:rPr>
                      <w:rStyle w:val="spellingerror"/>
                      <w:rFonts w:eastAsiaTheme="majorEastAsia"/>
                      <w:lang w:val="es-ES"/>
                    </w:rPr>
                  </w:rPrChange>
                </w:rPr>
                <w:t>Huân, Phương</w:t>
              </w:r>
            </w:ins>
          </w:p>
        </w:tc>
        <w:tc>
          <w:tcPr>
            <w:tcW w:w="982" w:type="dxa"/>
            <w:tcPrChange w:id="5327" w:author="phuong vu" w:date="2018-11-30T16:34:00Z">
              <w:tcPr>
                <w:tcW w:w="1007" w:type="dxa"/>
              </w:tcPr>
            </w:tcPrChange>
          </w:tcPr>
          <w:p w14:paraId="7960645F" w14:textId="77777777" w:rsidR="002043D6" w:rsidRPr="00920004" w:rsidRDefault="002043D6" w:rsidP="00FE6A57">
            <w:pPr>
              <w:rPr>
                <w:ins w:id="5328" w:author="phuong vu" w:date="2018-11-27T16:45:00Z"/>
                <w:rPrChange w:id="5329" w:author="phuong vu" w:date="2018-11-30T22:36:00Z">
                  <w:rPr>
                    <w:ins w:id="5330" w:author="phuong vu" w:date="2018-11-27T16:45:00Z"/>
                  </w:rPr>
                </w:rPrChange>
              </w:rPr>
              <w:pPrChange w:id="5331" w:author="phuong vu" w:date="2018-11-30T16:34:00Z">
                <w:pPr>
                  <w:pStyle w:val="paragraph"/>
                  <w:jc w:val="both"/>
                  <w:textAlignment w:val="baseline"/>
                </w:pPr>
              </w:pPrChange>
            </w:pPr>
            <w:ins w:id="5332" w:author="phuong vu" w:date="2018-11-27T16:45:00Z">
              <w:r w:rsidRPr="00920004">
                <w:rPr>
                  <w:rStyle w:val="eop"/>
                  <w:rFonts w:eastAsiaTheme="majorEastAsia"/>
                  <w:rPrChange w:id="5333" w:author="phuong vu" w:date="2018-11-30T22:36:00Z">
                    <w:rPr>
                      <w:rStyle w:val="eop"/>
                      <w:rFonts w:eastAsiaTheme="majorEastAsia"/>
                    </w:rPr>
                  </w:rPrChange>
                </w:rPr>
                <w:t> </w:t>
              </w:r>
            </w:ins>
          </w:p>
        </w:tc>
      </w:tr>
      <w:tr w:rsidR="00483E7B" w:rsidRPr="00920004" w14:paraId="68CDFE1E" w14:textId="77777777" w:rsidTr="00FE6A57">
        <w:trPr>
          <w:ins w:id="5334" w:author="phuong vu" w:date="2018-11-27T16:45:00Z"/>
        </w:trPr>
        <w:tc>
          <w:tcPr>
            <w:tcW w:w="709" w:type="dxa"/>
            <w:vAlign w:val="center"/>
            <w:tcPrChange w:id="5335" w:author="phuong vu" w:date="2018-11-30T16:34:00Z">
              <w:tcPr>
                <w:tcW w:w="709" w:type="dxa"/>
                <w:gridSpan w:val="2"/>
              </w:tcPr>
            </w:tcPrChange>
          </w:tcPr>
          <w:p w14:paraId="0ED6EC7E" w14:textId="77777777" w:rsidR="002043D6" w:rsidRPr="00920004" w:rsidRDefault="002043D6" w:rsidP="00FE6A57">
            <w:pPr>
              <w:jc w:val="center"/>
              <w:rPr>
                <w:ins w:id="5336" w:author="phuong vu" w:date="2018-11-27T16:45:00Z"/>
                <w:rPrChange w:id="5337" w:author="phuong vu" w:date="2018-11-30T22:36:00Z">
                  <w:rPr>
                    <w:ins w:id="5338" w:author="phuong vu" w:date="2018-11-27T16:45:00Z"/>
                  </w:rPr>
                </w:rPrChange>
              </w:rPr>
              <w:pPrChange w:id="5339" w:author="phuong vu" w:date="2018-11-30T16:34:00Z">
                <w:pPr>
                  <w:pStyle w:val="paragraph"/>
                  <w:jc w:val="center"/>
                  <w:textAlignment w:val="baseline"/>
                </w:pPr>
              </w:pPrChange>
            </w:pPr>
            <w:ins w:id="5340" w:author="phuong vu" w:date="2018-11-27T16:45:00Z">
              <w:r w:rsidRPr="00920004">
                <w:rPr>
                  <w:rStyle w:val="normaltextrun"/>
                  <w:rFonts w:eastAsiaTheme="majorEastAsia"/>
                  <w:lang w:val="es-ES"/>
                  <w:rPrChange w:id="5341" w:author="phuong vu" w:date="2018-11-30T22:36:00Z">
                    <w:rPr>
                      <w:rStyle w:val="normaltextrun"/>
                      <w:rFonts w:eastAsiaTheme="majorEastAsia"/>
                      <w:lang w:val="es-ES"/>
                    </w:rPr>
                  </w:rPrChange>
                </w:rPr>
                <w:t>5</w:t>
              </w:r>
            </w:ins>
          </w:p>
        </w:tc>
        <w:tc>
          <w:tcPr>
            <w:tcW w:w="4641" w:type="dxa"/>
            <w:tcPrChange w:id="5342" w:author="phuong vu" w:date="2018-11-30T16:34:00Z">
              <w:tcPr>
                <w:tcW w:w="4253" w:type="dxa"/>
                <w:gridSpan w:val="2"/>
              </w:tcPr>
            </w:tcPrChange>
          </w:tcPr>
          <w:p w14:paraId="663B5D03" w14:textId="710A8CD4" w:rsidR="002043D6" w:rsidRPr="00920004" w:rsidRDefault="002043D6" w:rsidP="00FE6A57">
            <w:pPr>
              <w:rPr>
                <w:ins w:id="5343" w:author="phuong vu" w:date="2018-11-27T16:45:00Z"/>
                <w:rPrChange w:id="5344" w:author="phuong vu" w:date="2018-11-30T22:36:00Z">
                  <w:rPr>
                    <w:ins w:id="5345" w:author="phuong vu" w:date="2018-11-27T16:45:00Z"/>
                  </w:rPr>
                </w:rPrChange>
              </w:rPr>
              <w:pPrChange w:id="5346" w:author="phuong vu" w:date="2018-11-30T16:34:00Z">
                <w:pPr>
                  <w:pStyle w:val="paragraph"/>
                  <w:jc w:val="both"/>
                  <w:textAlignment w:val="baseline"/>
                </w:pPr>
              </w:pPrChange>
            </w:pPr>
            <w:ins w:id="5347" w:author="phuong vu" w:date="2018-11-27T16:45:00Z">
              <w:r w:rsidRPr="00920004">
                <w:rPr>
                  <w:rStyle w:val="spellingerror"/>
                  <w:rFonts w:eastAsiaTheme="majorEastAsia"/>
                  <w:lang w:val="es-ES"/>
                  <w:rPrChange w:id="5348" w:author="phuong vu" w:date="2018-11-30T22:36:00Z">
                    <w:rPr>
                      <w:rStyle w:val="spellingerror"/>
                      <w:rFonts w:eastAsiaTheme="majorEastAsia"/>
                      <w:lang w:val="es-ES"/>
                    </w:rPr>
                  </w:rPrChange>
                </w:rPr>
                <w:t>Phát</w:t>
              </w:r>
              <w:r w:rsidRPr="00920004">
                <w:rPr>
                  <w:rStyle w:val="normaltextrun"/>
                  <w:rFonts w:eastAsiaTheme="majorEastAsia"/>
                  <w:lang w:val="es-ES"/>
                  <w:rPrChange w:id="5349"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50" w:author="phuong vu" w:date="2018-11-30T22:36:00Z">
                    <w:rPr>
                      <w:rStyle w:val="spellingerror"/>
                      <w:rFonts w:eastAsiaTheme="majorEastAsia"/>
                      <w:lang w:val="es-ES"/>
                    </w:rPr>
                  </w:rPrChange>
                </w:rPr>
                <w:t>triển</w:t>
              </w:r>
              <w:r w:rsidRPr="00920004">
                <w:rPr>
                  <w:rStyle w:val="normaltextrun"/>
                  <w:rFonts w:eastAsiaTheme="majorEastAsia"/>
                  <w:lang w:val="es-ES"/>
                  <w:rPrChange w:id="5351" w:author="phuong vu" w:date="2018-11-30T22:36:00Z">
                    <w:rPr>
                      <w:rStyle w:val="normaltextrun"/>
                      <w:rFonts w:eastAsiaTheme="majorEastAsia"/>
                      <w:lang w:val="es-ES"/>
                    </w:rPr>
                  </w:rPrChange>
                </w:rPr>
                <w:t xml:space="preserve"> </w:t>
              </w:r>
            </w:ins>
            <w:ins w:id="5352" w:author="phuong vu" w:date="2018-11-27T16:52:00Z">
              <w:r w:rsidR="00483E7B" w:rsidRPr="00920004">
                <w:rPr>
                  <w:rStyle w:val="normaltextrun"/>
                  <w:rFonts w:eastAsiaTheme="majorEastAsia"/>
                  <w:rPrChange w:id="5353" w:author="phuong vu" w:date="2018-11-30T22:36:00Z">
                    <w:rPr>
                      <w:rStyle w:val="normaltextrun"/>
                      <w:rFonts w:eastAsiaTheme="majorEastAsia"/>
                    </w:rPr>
                  </w:rPrChange>
                </w:rPr>
                <w:t>ứng dụng điện thoại</w:t>
              </w:r>
            </w:ins>
            <w:ins w:id="5354" w:author="phuong vu" w:date="2018-11-27T16:45:00Z">
              <w:r w:rsidRPr="00920004">
                <w:rPr>
                  <w:rStyle w:val="eop"/>
                  <w:rFonts w:eastAsiaTheme="majorEastAsia"/>
                  <w:rPrChange w:id="5355" w:author="phuong vu" w:date="2018-11-30T22:36:00Z">
                    <w:rPr>
                      <w:rStyle w:val="eop"/>
                      <w:rFonts w:eastAsiaTheme="majorEastAsia"/>
                    </w:rPr>
                  </w:rPrChange>
                </w:rPr>
                <w:t> </w:t>
              </w:r>
            </w:ins>
          </w:p>
        </w:tc>
        <w:tc>
          <w:tcPr>
            <w:tcW w:w="1770" w:type="dxa"/>
            <w:tcPrChange w:id="5356" w:author="phuong vu" w:date="2018-11-30T16:34:00Z">
              <w:tcPr>
                <w:tcW w:w="2409" w:type="dxa"/>
                <w:gridSpan w:val="2"/>
              </w:tcPr>
            </w:tcPrChange>
          </w:tcPr>
          <w:p w14:paraId="0E6C38A0" w14:textId="4DC29D1D" w:rsidR="002043D6" w:rsidRPr="00920004" w:rsidRDefault="00483E7B" w:rsidP="00FE6A57">
            <w:pPr>
              <w:rPr>
                <w:ins w:id="5357" w:author="phuong vu" w:date="2018-11-27T16:45:00Z"/>
                <w:rPrChange w:id="5358" w:author="phuong vu" w:date="2018-11-30T22:36:00Z">
                  <w:rPr>
                    <w:ins w:id="5359" w:author="phuong vu" w:date="2018-11-27T16:45:00Z"/>
                  </w:rPr>
                </w:rPrChange>
              </w:rPr>
              <w:pPrChange w:id="5360" w:author="phuong vu" w:date="2018-11-30T16:34:00Z">
                <w:pPr>
                  <w:pStyle w:val="paragraph"/>
                  <w:jc w:val="both"/>
                  <w:textAlignment w:val="baseline"/>
                </w:pPr>
              </w:pPrChange>
            </w:pPr>
            <w:ins w:id="5361" w:author="phuong vu" w:date="2018-11-27T16:52:00Z">
              <w:r w:rsidRPr="00920004">
                <w:rPr>
                  <w:rStyle w:val="spellingerror"/>
                  <w:rFonts w:eastAsiaTheme="majorEastAsia"/>
                  <w:lang w:val="es-ES"/>
                  <w:rPrChange w:id="5362" w:author="phuong vu" w:date="2018-11-30T22:36:00Z">
                    <w:rPr>
                      <w:rStyle w:val="spellingerror"/>
                      <w:rFonts w:eastAsiaTheme="majorEastAsia"/>
                      <w:lang w:val="es-ES"/>
                    </w:rPr>
                  </w:rPrChange>
                </w:rPr>
                <w:t>Huân</w:t>
              </w:r>
            </w:ins>
          </w:p>
        </w:tc>
        <w:tc>
          <w:tcPr>
            <w:tcW w:w="982" w:type="dxa"/>
            <w:tcPrChange w:id="5363" w:author="phuong vu" w:date="2018-11-30T16:34:00Z">
              <w:tcPr>
                <w:tcW w:w="1007" w:type="dxa"/>
              </w:tcPr>
            </w:tcPrChange>
          </w:tcPr>
          <w:p w14:paraId="68C50141" w14:textId="77777777" w:rsidR="002043D6" w:rsidRPr="00920004" w:rsidRDefault="002043D6" w:rsidP="00FE6A57">
            <w:pPr>
              <w:rPr>
                <w:ins w:id="5364" w:author="phuong vu" w:date="2018-11-27T16:45:00Z"/>
                <w:rPrChange w:id="5365" w:author="phuong vu" w:date="2018-11-30T22:36:00Z">
                  <w:rPr>
                    <w:ins w:id="5366" w:author="phuong vu" w:date="2018-11-27T16:45:00Z"/>
                  </w:rPr>
                </w:rPrChange>
              </w:rPr>
              <w:pPrChange w:id="5367" w:author="phuong vu" w:date="2018-11-30T16:34:00Z">
                <w:pPr>
                  <w:pStyle w:val="paragraph"/>
                  <w:jc w:val="both"/>
                  <w:textAlignment w:val="baseline"/>
                </w:pPr>
              </w:pPrChange>
            </w:pPr>
            <w:ins w:id="5368" w:author="phuong vu" w:date="2018-11-27T16:45:00Z">
              <w:r w:rsidRPr="00920004">
                <w:rPr>
                  <w:rStyle w:val="eop"/>
                  <w:rFonts w:eastAsiaTheme="majorEastAsia"/>
                  <w:rPrChange w:id="5369" w:author="phuong vu" w:date="2018-11-30T22:36:00Z">
                    <w:rPr>
                      <w:rStyle w:val="eop"/>
                      <w:rFonts w:eastAsiaTheme="majorEastAsia"/>
                    </w:rPr>
                  </w:rPrChange>
                </w:rPr>
                <w:t> </w:t>
              </w:r>
            </w:ins>
          </w:p>
        </w:tc>
      </w:tr>
      <w:tr w:rsidR="00483E7B" w:rsidRPr="00920004" w14:paraId="39EC2B54" w14:textId="77777777" w:rsidTr="00FE6A57">
        <w:trPr>
          <w:ins w:id="5370" w:author="phuong vu" w:date="2018-11-27T16:45:00Z"/>
        </w:trPr>
        <w:tc>
          <w:tcPr>
            <w:tcW w:w="709" w:type="dxa"/>
            <w:vAlign w:val="center"/>
            <w:tcPrChange w:id="5371" w:author="phuong vu" w:date="2018-11-30T16:34:00Z">
              <w:tcPr>
                <w:tcW w:w="709" w:type="dxa"/>
                <w:gridSpan w:val="2"/>
              </w:tcPr>
            </w:tcPrChange>
          </w:tcPr>
          <w:p w14:paraId="419AA721" w14:textId="77777777" w:rsidR="002043D6" w:rsidRPr="00920004" w:rsidRDefault="002043D6" w:rsidP="00FE6A57">
            <w:pPr>
              <w:jc w:val="center"/>
              <w:rPr>
                <w:ins w:id="5372" w:author="phuong vu" w:date="2018-11-27T16:45:00Z"/>
                <w:rPrChange w:id="5373" w:author="phuong vu" w:date="2018-11-30T22:36:00Z">
                  <w:rPr>
                    <w:ins w:id="5374" w:author="phuong vu" w:date="2018-11-27T16:45:00Z"/>
                  </w:rPr>
                </w:rPrChange>
              </w:rPr>
              <w:pPrChange w:id="5375" w:author="phuong vu" w:date="2018-11-30T16:34:00Z">
                <w:pPr>
                  <w:pStyle w:val="paragraph"/>
                  <w:jc w:val="center"/>
                  <w:textAlignment w:val="baseline"/>
                </w:pPr>
              </w:pPrChange>
            </w:pPr>
            <w:ins w:id="5376" w:author="phuong vu" w:date="2018-11-27T16:45:00Z">
              <w:r w:rsidRPr="00920004">
                <w:rPr>
                  <w:rStyle w:val="normaltextrun"/>
                  <w:rFonts w:eastAsiaTheme="majorEastAsia"/>
                  <w:lang w:val="es-ES"/>
                  <w:rPrChange w:id="5377" w:author="phuong vu" w:date="2018-11-30T22:36:00Z">
                    <w:rPr>
                      <w:rStyle w:val="normaltextrun"/>
                      <w:rFonts w:eastAsiaTheme="majorEastAsia"/>
                      <w:lang w:val="es-ES"/>
                    </w:rPr>
                  </w:rPrChange>
                </w:rPr>
                <w:t>6</w:t>
              </w:r>
            </w:ins>
          </w:p>
        </w:tc>
        <w:tc>
          <w:tcPr>
            <w:tcW w:w="4641" w:type="dxa"/>
            <w:tcPrChange w:id="5378" w:author="phuong vu" w:date="2018-11-30T16:34:00Z">
              <w:tcPr>
                <w:tcW w:w="4253" w:type="dxa"/>
                <w:gridSpan w:val="2"/>
              </w:tcPr>
            </w:tcPrChange>
          </w:tcPr>
          <w:p w14:paraId="650A7BD8" w14:textId="207E993A" w:rsidR="002043D6" w:rsidRPr="00920004" w:rsidRDefault="002043D6" w:rsidP="00FE6A57">
            <w:pPr>
              <w:rPr>
                <w:ins w:id="5379" w:author="phuong vu" w:date="2018-11-27T16:45:00Z"/>
                <w:rPrChange w:id="5380" w:author="phuong vu" w:date="2018-11-30T22:36:00Z">
                  <w:rPr>
                    <w:ins w:id="5381" w:author="phuong vu" w:date="2018-11-27T16:45:00Z"/>
                  </w:rPr>
                </w:rPrChange>
              </w:rPr>
              <w:pPrChange w:id="5382" w:author="phuong vu" w:date="2018-11-30T16:34:00Z">
                <w:pPr>
                  <w:pStyle w:val="paragraph"/>
                  <w:jc w:val="both"/>
                  <w:textAlignment w:val="baseline"/>
                </w:pPr>
              </w:pPrChange>
            </w:pPr>
            <w:ins w:id="5383" w:author="phuong vu" w:date="2018-11-27T16:45:00Z">
              <w:r w:rsidRPr="00920004">
                <w:rPr>
                  <w:rStyle w:val="spellingerror"/>
                  <w:rFonts w:eastAsiaTheme="majorEastAsia"/>
                  <w:lang w:val="es-ES"/>
                  <w:rPrChange w:id="5384" w:author="phuong vu" w:date="2018-11-30T22:36:00Z">
                    <w:rPr>
                      <w:rStyle w:val="spellingerror"/>
                      <w:rFonts w:eastAsiaTheme="majorEastAsia"/>
                      <w:lang w:val="es-ES"/>
                    </w:rPr>
                  </w:rPrChange>
                </w:rPr>
                <w:t>Phát</w:t>
              </w:r>
              <w:r w:rsidRPr="00920004">
                <w:rPr>
                  <w:rStyle w:val="normaltextrun"/>
                  <w:rFonts w:eastAsiaTheme="majorEastAsia"/>
                  <w:lang w:val="es-ES"/>
                  <w:rPrChange w:id="5385"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386" w:author="phuong vu" w:date="2018-11-30T22:36:00Z">
                    <w:rPr>
                      <w:rStyle w:val="spellingerror"/>
                      <w:rFonts w:eastAsiaTheme="majorEastAsia"/>
                      <w:lang w:val="es-ES"/>
                    </w:rPr>
                  </w:rPrChange>
                </w:rPr>
                <w:t>triển</w:t>
              </w:r>
              <w:r w:rsidRPr="00920004">
                <w:rPr>
                  <w:rStyle w:val="normaltextrun"/>
                  <w:rFonts w:eastAsiaTheme="majorEastAsia"/>
                  <w:lang w:val="es-ES"/>
                  <w:rPrChange w:id="5387" w:author="phuong vu" w:date="2018-11-30T22:36:00Z">
                    <w:rPr>
                      <w:rStyle w:val="normaltextrun"/>
                      <w:rFonts w:eastAsiaTheme="majorEastAsia"/>
                      <w:lang w:val="es-ES"/>
                    </w:rPr>
                  </w:rPrChange>
                </w:rPr>
                <w:t xml:space="preserve"> </w:t>
              </w:r>
            </w:ins>
            <w:ins w:id="5388" w:author="phuong vu" w:date="2018-11-27T16:52:00Z">
              <w:r w:rsidR="00483E7B" w:rsidRPr="00920004">
                <w:rPr>
                  <w:rStyle w:val="spellingerror"/>
                  <w:rFonts w:eastAsiaTheme="majorEastAsia"/>
                  <w:rPrChange w:id="5389" w:author="phuong vu" w:date="2018-11-30T22:36:00Z">
                    <w:rPr>
                      <w:rStyle w:val="spellingerror"/>
                      <w:rFonts w:eastAsiaTheme="majorEastAsia"/>
                    </w:rPr>
                  </w:rPrChange>
                </w:rPr>
                <w:t>trang web quản lí</w:t>
              </w:r>
            </w:ins>
            <w:ins w:id="5390" w:author="phuong vu" w:date="2018-11-27T16:45:00Z">
              <w:r w:rsidRPr="00920004">
                <w:rPr>
                  <w:rStyle w:val="eop"/>
                  <w:rFonts w:eastAsiaTheme="majorEastAsia"/>
                  <w:rPrChange w:id="5391" w:author="phuong vu" w:date="2018-11-30T22:36:00Z">
                    <w:rPr>
                      <w:rStyle w:val="eop"/>
                      <w:rFonts w:eastAsiaTheme="majorEastAsia"/>
                    </w:rPr>
                  </w:rPrChange>
                </w:rPr>
                <w:t> </w:t>
              </w:r>
            </w:ins>
          </w:p>
        </w:tc>
        <w:tc>
          <w:tcPr>
            <w:tcW w:w="1770" w:type="dxa"/>
            <w:tcPrChange w:id="5392" w:author="phuong vu" w:date="2018-11-30T16:34:00Z">
              <w:tcPr>
                <w:tcW w:w="2409" w:type="dxa"/>
                <w:gridSpan w:val="2"/>
              </w:tcPr>
            </w:tcPrChange>
          </w:tcPr>
          <w:p w14:paraId="5E3E0C05" w14:textId="785D2AB7" w:rsidR="002043D6" w:rsidRPr="00920004" w:rsidRDefault="00483E7B" w:rsidP="00FE6A57">
            <w:pPr>
              <w:rPr>
                <w:ins w:id="5393" w:author="phuong vu" w:date="2018-11-27T16:45:00Z"/>
                <w:rPrChange w:id="5394" w:author="phuong vu" w:date="2018-11-30T22:36:00Z">
                  <w:rPr>
                    <w:ins w:id="5395" w:author="phuong vu" w:date="2018-11-27T16:45:00Z"/>
                  </w:rPr>
                </w:rPrChange>
              </w:rPr>
              <w:pPrChange w:id="5396" w:author="phuong vu" w:date="2018-11-30T16:34:00Z">
                <w:pPr>
                  <w:pStyle w:val="paragraph"/>
                  <w:jc w:val="both"/>
                  <w:textAlignment w:val="baseline"/>
                </w:pPr>
              </w:pPrChange>
            </w:pPr>
            <w:ins w:id="5397" w:author="phuong vu" w:date="2018-11-27T16:52:00Z">
              <w:r w:rsidRPr="00920004">
                <w:rPr>
                  <w:rStyle w:val="spellingerror"/>
                  <w:rFonts w:eastAsiaTheme="majorEastAsia"/>
                  <w:lang w:val="es-ES"/>
                  <w:rPrChange w:id="5398" w:author="phuong vu" w:date="2018-11-30T22:36:00Z">
                    <w:rPr>
                      <w:rStyle w:val="spellingerror"/>
                      <w:rFonts w:eastAsiaTheme="majorEastAsia"/>
                      <w:lang w:val="es-ES"/>
                    </w:rPr>
                  </w:rPrChange>
                </w:rPr>
                <w:t>Phương</w:t>
              </w:r>
            </w:ins>
          </w:p>
        </w:tc>
        <w:tc>
          <w:tcPr>
            <w:tcW w:w="982" w:type="dxa"/>
            <w:tcPrChange w:id="5399" w:author="phuong vu" w:date="2018-11-30T16:34:00Z">
              <w:tcPr>
                <w:tcW w:w="1007" w:type="dxa"/>
              </w:tcPr>
            </w:tcPrChange>
          </w:tcPr>
          <w:p w14:paraId="0D601401" w14:textId="77777777" w:rsidR="002043D6" w:rsidRPr="00920004" w:rsidRDefault="002043D6" w:rsidP="00FE6A57">
            <w:pPr>
              <w:rPr>
                <w:ins w:id="5400" w:author="phuong vu" w:date="2018-11-27T16:45:00Z"/>
                <w:rPrChange w:id="5401" w:author="phuong vu" w:date="2018-11-30T22:36:00Z">
                  <w:rPr>
                    <w:ins w:id="5402" w:author="phuong vu" w:date="2018-11-27T16:45:00Z"/>
                  </w:rPr>
                </w:rPrChange>
              </w:rPr>
              <w:pPrChange w:id="5403" w:author="phuong vu" w:date="2018-11-30T16:34:00Z">
                <w:pPr>
                  <w:pStyle w:val="paragraph"/>
                  <w:jc w:val="both"/>
                  <w:textAlignment w:val="baseline"/>
                </w:pPr>
              </w:pPrChange>
            </w:pPr>
            <w:ins w:id="5404" w:author="phuong vu" w:date="2018-11-27T16:45:00Z">
              <w:r w:rsidRPr="00920004">
                <w:rPr>
                  <w:rStyle w:val="eop"/>
                  <w:rFonts w:eastAsiaTheme="majorEastAsia"/>
                  <w:rPrChange w:id="5405" w:author="phuong vu" w:date="2018-11-30T22:36:00Z">
                    <w:rPr>
                      <w:rStyle w:val="eop"/>
                      <w:rFonts w:eastAsiaTheme="majorEastAsia"/>
                    </w:rPr>
                  </w:rPrChange>
                </w:rPr>
                <w:t> </w:t>
              </w:r>
            </w:ins>
          </w:p>
        </w:tc>
      </w:tr>
      <w:tr w:rsidR="00483E7B" w:rsidRPr="00920004" w14:paraId="29E68449" w14:textId="77777777" w:rsidTr="00FE6A57">
        <w:trPr>
          <w:ins w:id="5406" w:author="phuong vu" w:date="2018-11-27T16:45:00Z"/>
        </w:trPr>
        <w:tc>
          <w:tcPr>
            <w:tcW w:w="709" w:type="dxa"/>
            <w:vAlign w:val="center"/>
            <w:tcPrChange w:id="5407" w:author="phuong vu" w:date="2018-11-30T16:34:00Z">
              <w:tcPr>
                <w:tcW w:w="709" w:type="dxa"/>
                <w:gridSpan w:val="2"/>
              </w:tcPr>
            </w:tcPrChange>
          </w:tcPr>
          <w:p w14:paraId="3446FB80" w14:textId="77777777" w:rsidR="002043D6" w:rsidRPr="00920004" w:rsidRDefault="002043D6" w:rsidP="00FE6A57">
            <w:pPr>
              <w:jc w:val="center"/>
              <w:rPr>
                <w:ins w:id="5408" w:author="phuong vu" w:date="2018-11-27T16:45:00Z"/>
                <w:rPrChange w:id="5409" w:author="phuong vu" w:date="2018-11-30T22:36:00Z">
                  <w:rPr>
                    <w:ins w:id="5410" w:author="phuong vu" w:date="2018-11-27T16:45:00Z"/>
                  </w:rPr>
                </w:rPrChange>
              </w:rPr>
              <w:pPrChange w:id="5411" w:author="phuong vu" w:date="2018-11-30T16:34:00Z">
                <w:pPr>
                  <w:pStyle w:val="paragraph"/>
                  <w:jc w:val="center"/>
                  <w:textAlignment w:val="baseline"/>
                </w:pPr>
              </w:pPrChange>
            </w:pPr>
            <w:ins w:id="5412" w:author="phuong vu" w:date="2018-11-27T16:45:00Z">
              <w:r w:rsidRPr="00920004">
                <w:rPr>
                  <w:rStyle w:val="normaltextrun"/>
                  <w:rFonts w:eastAsiaTheme="majorEastAsia"/>
                  <w:lang w:val="es-ES"/>
                  <w:rPrChange w:id="5413" w:author="phuong vu" w:date="2018-11-30T22:36:00Z">
                    <w:rPr>
                      <w:rStyle w:val="normaltextrun"/>
                      <w:rFonts w:eastAsiaTheme="majorEastAsia"/>
                      <w:lang w:val="es-ES"/>
                    </w:rPr>
                  </w:rPrChange>
                </w:rPr>
                <w:t>7</w:t>
              </w:r>
            </w:ins>
          </w:p>
        </w:tc>
        <w:tc>
          <w:tcPr>
            <w:tcW w:w="4641" w:type="dxa"/>
            <w:tcPrChange w:id="5414" w:author="phuong vu" w:date="2018-11-30T16:34:00Z">
              <w:tcPr>
                <w:tcW w:w="4253" w:type="dxa"/>
                <w:gridSpan w:val="2"/>
              </w:tcPr>
            </w:tcPrChange>
          </w:tcPr>
          <w:p w14:paraId="222B2A01" w14:textId="1BB10A4A" w:rsidR="002043D6" w:rsidRPr="00920004" w:rsidRDefault="00483E7B" w:rsidP="00FE6A57">
            <w:pPr>
              <w:rPr>
                <w:ins w:id="5415" w:author="phuong vu" w:date="2018-11-27T16:45:00Z"/>
                <w:rPrChange w:id="5416" w:author="phuong vu" w:date="2018-11-30T22:36:00Z">
                  <w:rPr>
                    <w:ins w:id="5417" w:author="phuong vu" w:date="2018-11-27T16:45:00Z"/>
                  </w:rPr>
                </w:rPrChange>
              </w:rPr>
              <w:pPrChange w:id="5418" w:author="phuong vu" w:date="2018-11-30T16:34:00Z">
                <w:pPr>
                  <w:pStyle w:val="paragraph"/>
                  <w:textAlignment w:val="baseline"/>
                </w:pPr>
              </w:pPrChange>
            </w:pPr>
            <w:ins w:id="5419" w:author="phuong vu" w:date="2018-11-27T16:53:00Z">
              <w:r w:rsidRPr="00920004">
                <w:rPr>
                  <w:rStyle w:val="spellingerror"/>
                  <w:rFonts w:eastAsiaTheme="majorEastAsia"/>
                  <w:lang w:val="es-ES"/>
                  <w:rPrChange w:id="5420" w:author="phuong vu" w:date="2018-11-30T22:36:00Z">
                    <w:rPr>
                      <w:rStyle w:val="spellingerror"/>
                      <w:rFonts w:eastAsiaTheme="majorEastAsia"/>
                      <w:lang w:val="es-ES"/>
                    </w:rPr>
                  </w:rPrChange>
                </w:rPr>
                <w:t xml:space="preserve">Phát triển </w:t>
              </w:r>
            </w:ins>
            <w:ins w:id="5421" w:author="phuong vu" w:date="2018-11-30T13:58:00Z">
              <w:r w:rsidR="00184C15" w:rsidRPr="00920004">
                <w:rPr>
                  <w:rStyle w:val="spellingerror"/>
                  <w:rFonts w:eastAsiaTheme="majorEastAsia"/>
                  <w:lang w:val="es-ES"/>
                  <w:rPrChange w:id="5422" w:author="phuong vu" w:date="2018-11-30T22:36:00Z">
                    <w:rPr>
                      <w:rStyle w:val="spellingerror"/>
                      <w:rFonts w:eastAsiaTheme="majorEastAsia"/>
                      <w:lang w:val="es-ES"/>
                    </w:rPr>
                  </w:rPrChange>
                </w:rPr>
                <w:t>máy chủ</w:t>
              </w:r>
            </w:ins>
            <w:ins w:id="5423" w:author="phuong vu" w:date="2018-11-27T16:45:00Z">
              <w:r w:rsidR="002043D6" w:rsidRPr="00920004">
                <w:rPr>
                  <w:rStyle w:val="eop"/>
                  <w:rFonts w:eastAsiaTheme="majorEastAsia"/>
                  <w:rPrChange w:id="5424" w:author="phuong vu" w:date="2018-11-30T22:36:00Z">
                    <w:rPr>
                      <w:rStyle w:val="eop"/>
                      <w:rFonts w:eastAsiaTheme="majorEastAsia"/>
                    </w:rPr>
                  </w:rPrChange>
                </w:rPr>
                <w:t> </w:t>
              </w:r>
            </w:ins>
          </w:p>
        </w:tc>
        <w:tc>
          <w:tcPr>
            <w:tcW w:w="1770" w:type="dxa"/>
            <w:tcPrChange w:id="5425" w:author="phuong vu" w:date="2018-11-30T16:34:00Z">
              <w:tcPr>
                <w:tcW w:w="2409" w:type="dxa"/>
                <w:gridSpan w:val="2"/>
              </w:tcPr>
            </w:tcPrChange>
          </w:tcPr>
          <w:p w14:paraId="6CF72D4B" w14:textId="4F92CB8F" w:rsidR="002043D6" w:rsidRPr="00920004" w:rsidRDefault="00483E7B" w:rsidP="00FE6A57">
            <w:pPr>
              <w:rPr>
                <w:ins w:id="5426" w:author="phuong vu" w:date="2018-11-27T16:45:00Z"/>
                <w:rPrChange w:id="5427" w:author="phuong vu" w:date="2018-11-30T22:36:00Z">
                  <w:rPr>
                    <w:ins w:id="5428" w:author="phuong vu" w:date="2018-11-27T16:45:00Z"/>
                  </w:rPr>
                </w:rPrChange>
              </w:rPr>
              <w:pPrChange w:id="5429" w:author="phuong vu" w:date="2018-11-30T16:34:00Z">
                <w:pPr>
                  <w:pStyle w:val="paragraph"/>
                  <w:textAlignment w:val="baseline"/>
                </w:pPr>
              </w:pPrChange>
            </w:pPr>
            <w:ins w:id="5430" w:author="phuong vu" w:date="2018-11-27T16:53:00Z">
              <w:r w:rsidRPr="00920004">
                <w:rPr>
                  <w:rPrChange w:id="5431" w:author="phuong vu" w:date="2018-11-30T22:36:00Z">
                    <w:rPr/>
                  </w:rPrChange>
                </w:rPr>
                <w:t>Huân, Phương</w:t>
              </w:r>
            </w:ins>
          </w:p>
        </w:tc>
        <w:tc>
          <w:tcPr>
            <w:tcW w:w="982" w:type="dxa"/>
            <w:tcPrChange w:id="5432" w:author="phuong vu" w:date="2018-11-30T16:34:00Z">
              <w:tcPr>
                <w:tcW w:w="1007" w:type="dxa"/>
              </w:tcPr>
            </w:tcPrChange>
          </w:tcPr>
          <w:p w14:paraId="61919AA5" w14:textId="77777777" w:rsidR="002043D6" w:rsidRPr="00920004" w:rsidRDefault="002043D6" w:rsidP="00FE6A57">
            <w:pPr>
              <w:rPr>
                <w:ins w:id="5433" w:author="phuong vu" w:date="2018-11-27T16:45:00Z"/>
                <w:rPrChange w:id="5434" w:author="phuong vu" w:date="2018-11-30T22:36:00Z">
                  <w:rPr>
                    <w:ins w:id="5435" w:author="phuong vu" w:date="2018-11-27T16:45:00Z"/>
                  </w:rPr>
                </w:rPrChange>
              </w:rPr>
              <w:pPrChange w:id="5436" w:author="phuong vu" w:date="2018-11-30T16:34:00Z">
                <w:pPr>
                  <w:pStyle w:val="paragraph"/>
                  <w:textAlignment w:val="baseline"/>
                </w:pPr>
              </w:pPrChange>
            </w:pPr>
            <w:ins w:id="5437" w:author="phuong vu" w:date="2018-11-27T16:45:00Z">
              <w:r w:rsidRPr="00920004">
                <w:rPr>
                  <w:rStyle w:val="eop"/>
                  <w:rFonts w:eastAsiaTheme="majorEastAsia"/>
                  <w:rPrChange w:id="5438" w:author="phuong vu" w:date="2018-11-30T22:36:00Z">
                    <w:rPr>
                      <w:rStyle w:val="eop"/>
                      <w:rFonts w:eastAsiaTheme="majorEastAsia"/>
                    </w:rPr>
                  </w:rPrChange>
                </w:rPr>
                <w:t> </w:t>
              </w:r>
            </w:ins>
          </w:p>
        </w:tc>
      </w:tr>
      <w:tr w:rsidR="00483E7B" w:rsidRPr="00920004" w14:paraId="7FF77507" w14:textId="77777777" w:rsidTr="00FE6A57">
        <w:trPr>
          <w:ins w:id="5439" w:author="phuong vu" w:date="2018-11-27T16:45:00Z"/>
        </w:trPr>
        <w:tc>
          <w:tcPr>
            <w:tcW w:w="709" w:type="dxa"/>
            <w:vAlign w:val="center"/>
            <w:tcPrChange w:id="5440" w:author="phuong vu" w:date="2018-11-30T16:34:00Z">
              <w:tcPr>
                <w:tcW w:w="709" w:type="dxa"/>
                <w:gridSpan w:val="2"/>
              </w:tcPr>
            </w:tcPrChange>
          </w:tcPr>
          <w:p w14:paraId="0B6D9DEB" w14:textId="77777777" w:rsidR="002043D6" w:rsidRPr="00920004" w:rsidRDefault="002043D6" w:rsidP="00FE6A57">
            <w:pPr>
              <w:jc w:val="center"/>
              <w:rPr>
                <w:ins w:id="5441" w:author="phuong vu" w:date="2018-11-27T16:45:00Z"/>
                <w:rPrChange w:id="5442" w:author="phuong vu" w:date="2018-11-30T22:36:00Z">
                  <w:rPr>
                    <w:ins w:id="5443" w:author="phuong vu" w:date="2018-11-27T16:45:00Z"/>
                  </w:rPr>
                </w:rPrChange>
              </w:rPr>
              <w:pPrChange w:id="5444" w:author="phuong vu" w:date="2018-11-30T16:34:00Z">
                <w:pPr>
                  <w:pStyle w:val="paragraph"/>
                  <w:jc w:val="center"/>
                  <w:textAlignment w:val="baseline"/>
                </w:pPr>
              </w:pPrChange>
            </w:pPr>
            <w:ins w:id="5445" w:author="phuong vu" w:date="2018-11-27T16:45:00Z">
              <w:r w:rsidRPr="00920004">
                <w:rPr>
                  <w:rStyle w:val="normaltextrun"/>
                  <w:rFonts w:eastAsiaTheme="majorEastAsia"/>
                  <w:lang w:val="es-ES"/>
                  <w:rPrChange w:id="5446" w:author="phuong vu" w:date="2018-11-30T22:36:00Z">
                    <w:rPr>
                      <w:rStyle w:val="normaltextrun"/>
                      <w:rFonts w:eastAsiaTheme="majorEastAsia"/>
                      <w:lang w:val="es-ES"/>
                    </w:rPr>
                  </w:rPrChange>
                </w:rPr>
                <w:t>8</w:t>
              </w:r>
            </w:ins>
          </w:p>
        </w:tc>
        <w:tc>
          <w:tcPr>
            <w:tcW w:w="4641" w:type="dxa"/>
            <w:tcPrChange w:id="5447" w:author="phuong vu" w:date="2018-11-30T16:34:00Z">
              <w:tcPr>
                <w:tcW w:w="4253" w:type="dxa"/>
                <w:gridSpan w:val="2"/>
              </w:tcPr>
            </w:tcPrChange>
          </w:tcPr>
          <w:p w14:paraId="074FF918" w14:textId="77777777" w:rsidR="002043D6" w:rsidRPr="00920004" w:rsidRDefault="002043D6" w:rsidP="00FE6A57">
            <w:pPr>
              <w:rPr>
                <w:ins w:id="5448" w:author="phuong vu" w:date="2018-11-27T16:45:00Z"/>
                <w:rPrChange w:id="5449" w:author="phuong vu" w:date="2018-11-30T22:36:00Z">
                  <w:rPr>
                    <w:ins w:id="5450" w:author="phuong vu" w:date="2018-11-27T16:45:00Z"/>
                  </w:rPr>
                </w:rPrChange>
              </w:rPr>
              <w:pPrChange w:id="5451" w:author="phuong vu" w:date="2018-11-30T16:34:00Z">
                <w:pPr>
                  <w:pStyle w:val="paragraph"/>
                  <w:textAlignment w:val="baseline"/>
                </w:pPr>
              </w:pPrChange>
            </w:pPr>
            <w:ins w:id="5452" w:author="phuong vu" w:date="2018-11-27T16:45:00Z">
              <w:r w:rsidRPr="00920004">
                <w:rPr>
                  <w:rStyle w:val="spellingerror"/>
                  <w:rFonts w:eastAsiaTheme="majorEastAsia"/>
                  <w:lang w:val="es-ES"/>
                  <w:rPrChange w:id="5453" w:author="phuong vu" w:date="2018-11-30T22:36:00Z">
                    <w:rPr>
                      <w:rStyle w:val="spellingerror"/>
                      <w:rFonts w:eastAsiaTheme="majorEastAsia"/>
                      <w:lang w:val="es-ES"/>
                    </w:rPr>
                  </w:rPrChange>
                </w:rPr>
                <w:t>Viết</w:t>
              </w:r>
              <w:r w:rsidRPr="00920004">
                <w:rPr>
                  <w:rStyle w:val="normaltextrun"/>
                  <w:rFonts w:eastAsiaTheme="majorEastAsia"/>
                  <w:lang w:val="es-ES"/>
                  <w:rPrChange w:id="5454"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455" w:author="phuong vu" w:date="2018-11-30T22:36:00Z">
                    <w:rPr>
                      <w:rStyle w:val="spellingerror"/>
                      <w:rFonts w:eastAsiaTheme="majorEastAsia"/>
                      <w:lang w:val="es-ES"/>
                    </w:rPr>
                  </w:rPrChange>
                </w:rPr>
                <w:t>tài</w:t>
              </w:r>
              <w:r w:rsidRPr="00920004">
                <w:rPr>
                  <w:rStyle w:val="normaltextrun"/>
                  <w:rFonts w:eastAsiaTheme="majorEastAsia"/>
                  <w:lang w:val="es-ES"/>
                  <w:rPrChange w:id="5456" w:author="phuong vu" w:date="2018-11-30T22:36:00Z">
                    <w:rPr>
                      <w:rStyle w:val="normaltextrun"/>
                      <w:rFonts w:eastAsiaTheme="majorEastAsia"/>
                      <w:lang w:val="es-ES"/>
                    </w:rPr>
                  </w:rPrChange>
                </w:rPr>
                <w:t xml:space="preserve"> </w:t>
              </w:r>
              <w:r w:rsidRPr="00920004">
                <w:rPr>
                  <w:rStyle w:val="spellingerror"/>
                  <w:rFonts w:eastAsiaTheme="majorEastAsia"/>
                  <w:lang w:val="es-ES"/>
                  <w:rPrChange w:id="5457" w:author="phuong vu" w:date="2018-11-30T22:36:00Z">
                    <w:rPr>
                      <w:rStyle w:val="spellingerror"/>
                      <w:rFonts w:eastAsiaTheme="majorEastAsia"/>
                      <w:lang w:val="es-ES"/>
                    </w:rPr>
                  </w:rPrChange>
                </w:rPr>
                <w:t>liệu</w:t>
              </w:r>
              <w:r w:rsidRPr="00920004">
                <w:rPr>
                  <w:rStyle w:val="eop"/>
                  <w:rFonts w:eastAsiaTheme="majorEastAsia"/>
                  <w:rPrChange w:id="5458" w:author="phuong vu" w:date="2018-11-30T22:36:00Z">
                    <w:rPr>
                      <w:rStyle w:val="eop"/>
                      <w:rFonts w:eastAsiaTheme="majorEastAsia"/>
                    </w:rPr>
                  </w:rPrChange>
                </w:rPr>
                <w:t> </w:t>
              </w:r>
            </w:ins>
          </w:p>
        </w:tc>
        <w:tc>
          <w:tcPr>
            <w:tcW w:w="1770" w:type="dxa"/>
            <w:tcPrChange w:id="5459" w:author="phuong vu" w:date="2018-11-30T16:34:00Z">
              <w:tcPr>
                <w:tcW w:w="2409" w:type="dxa"/>
                <w:gridSpan w:val="2"/>
              </w:tcPr>
            </w:tcPrChange>
          </w:tcPr>
          <w:p w14:paraId="2213D474" w14:textId="72D92EDC" w:rsidR="002043D6" w:rsidRPr="00920004" w:rsidRDefault="00483E7B" w:rsidP="00FE6A57">
            <w:pPr>
              <w:rPr>
                <w:ins w:id="5460" w:author="phuong vu" w:date="2018-11-27T16:45:00Z"/>
                <w:rPrChange w:id="5461" w:author="phuong vu" w:date="2018-11-30T22:36:00Z">
                  <w:rPr>
                    <w:ins w:id="5462" w:author="phuong vu" w:date="2018-11-27T16:45:00Z"/>
                  </w:rPr>
                </w:rPrChange>
              </w:rPr>
              <w:pPrChange w:id="5463" w:author="phuong vu" w:date="2018-11-30T16:34:00Z">
                <w:pPr>
                  <w:pStyle w:val="paragraph"/>
                  <w:textAlignment w:val="baseline"/>
                </w:pPr>
              </w:pPrChange>
            </w:pPr>
            <w:ins w:id="5464" w:author="phuong vu" w:date="2018-11-27T16:53:00Z">
              <w:r w:rsidRPr="00920004">
                <w:rPr>
                  <w:rStyle w:val="spellingerror"/>
                  <w:rFonts w:eastAsiaTheme="majorEastAsia"/>
                  <w:lang w:val="es-ES"/>
                  <w:rPrChange w:id="5465" w:author="phuong vu" w:date="2018-11-30T22:36:00Z">
                    <w:rPr>
                      <w:rStyle w:val="spellingerror"/>
                      <w:rFonts w:eastAsiaTheme="majorEastAsia"/>
                      <w:lang w:val="es-ES"/>
                    </w:rPr>
                  </w:rPrChange>
                </w:rPr>
                <w:t>Huân, Phương</w:t>
              </w:r>
            </w:ins>
            <w:ins w:id="5466" w:author="phuong vu" w:date="2018-11-27T16:45:00Z">
              <w:r w:rsidR="002043D6" w:rsidRPr="00920004">
                <w:rPr>
                  <w:rStyle w:val="eop"/>
                  <w:rFonts w:eastAsiaTheme="majorEastAsia"/>
                  <w:rPrChange w:id="5467" w:author="phuong vu" w:date="2018-11-30T22:36:00Z">
                    <w:rPr>
                      <w:rStyle w:val="eop"/>
                      <w:rFonts w:eastAsiaTheme="majorEastAsia"/>
                    </w:rPr>
                  </w:rPrChange>
                </w:rPr>
                <w:t> </w:t>
              </w:r>
            </w:ins>
          </w:p>
        </w:tc>
        <w:tc>
          <w:tcPr>
            <w:tcW w:w="982" w:type="dxa"/>
            <w:tcPrChange w:id="5468" w:author="phuong vu" w:date="2018-11-30T16:34:00Z">
              <w:tcPr>
                <w:tcW w:w="1007" w:type="dxa"/>
              </w:tcPr>
            </w:tcPrChange>
          </w:tcPr>
          <w:p w14:paraId="6DCA2B99" w14:textId="77777777" w:rsidR="002043D6" w:rsidRPr="00920004" w:rsidRDefault="002043D6" w:rsidP="00FE6A57">
            <w:pPr>
              <w:rPr>
                <w:ins w:id="5469" w:author="phuong vu" w:date="2018-11-27T16:45:00Z"/>
                <w:rPrChange w:id="5470" w:author="phuong vu" w:date="2018-11-30T22:36:00Z">
                  <w:rPr>
                    <w:ins w:id="5471" w:author="phuong vu" w:date="2018-11-27T16:45:00Z"/>
                  </w:rPr>
                </w:rPrChange>
              </w:rPr>
              <w:pPrChange w:id="5472" w:author="phuong vu" w:date="2018-11-30T16:34:00Z">
                <w:pPr>
                  <w:pStyle w:val="paragraph"/>
                  <w:textAlignment w:val="baseline"/>
                </w:pPr>
              </w:pPrChange>
            </w:pPr>
            <w:ins w:id="5473" w:author="phuong vu" w:date="2018-11-27T16:45:00Z">
              <w:r w:rsidRPr="00920004">
                <w:rPr>
                  <w:rStyle w:val="eop"/>
                  <w:rFonts w:eastAsiaTheme="majorEastAsia"/>
                  <w:rPrChange w:id="5474" w:author="phuong vu" w:date="2018-11-30T22:36:00Z">
                    <w:rPr>
                      <w:rStyle w:val="eop"/>
                      <w:rFonts w:eastAsiaTheme="majorEastAsia"/>
                    </w:rPr>
                  </w:rPrChange>
                </w:rPr>
                <w:t> </w:t>
              </w:r>
            </w:ins>
          </w:p>
        </w:tc>
      </w:tr>
    </w:tbl>
    <w:p w14:paraId="5CBFE9AA" w14:textId="6A1CAED0" w:rsidR="00AB715C" w:rsidRPr="00920004" w:rsidRDefault="002043D6" w:rsidP="00A17FA5">
      <w:pPr>
        <w:pStyle w:val="Caption"/>
        <w:rPr>
          <w:ins w:id="5475" w:author="phuong vu" w:date="2018-11-23T10:54:00Z"/>
          <w:rPrChange w:id="5476" w:author="phuong vu" w:date="2018-11-30T22:36:00Z">
            <w:rPr>
              <w:ins w:id="5477" w:author="phuong vu" w:date="2018-11-23T10:54:00Z"/>
              <w:lang w:val="en-US"/>
            </w:rPr>
          </w:rPrChange>
        </w:rPr>
        <w:pPrChange w:id="5478" w:author="phuong vu" w:date="2018-11-30T22:42:00Z">
          <w:pPr>
            <w:pStyle w:val="Heading2"/>
            <w:numPr>
              <w:ilvl w:val="0"/>
              <w:numId w:val="56"/>
            </w:numPr>
            <w:ind w:left="360" w:hanging="360"/>
          </w:pPr>
        </w:pPrChange>
      </w:pPr>
      <w:bookmarkStart w:id="5479" w:name="_Toc481738530"/>
      <w:ins w:id="5480" w:author="phuong vu" w:date="2018-11-27T16:45:00Z">
        <w:r w:rsidRPr="00920004">
          <w:rPr>
            <w:rPrChange w:id="5481" w:author="phuong vu" w:date="2018-11-30T22:36:00Z">
              <w:rPr/>
            </w:rPrChange>
          </w:rPr>
          <w:t xml:space="preserve">Bảng </w:t>
        </w:r>
        <w:r w:rsidRPr="00920004">
          <w:rPr>
            <w:noProof/>
            <w:rPrChange w:id="5482" w:author="phuong vu" w:date="2018-11-30T22:36:00Z">
              <w:rPr>
                <w:noProof/>
              </w:rPr>
            </w:rPrChange>
          </w:rPr>
          <w:fldChar w:fldCharType="begin"/>
        </w:r>
        <w:r w:rsidRPr="00920004">
          <w:rPr>
            <w:noProof/>
            <w:rPrChange w:id="5483" w:author="phuong vu" w:date="2018-11-30T22:36:00Z">
              <w:rPr>
                <w:noProof/>
              </w:rPr>
            </w:rPrChange>
          </w:rPr>
          <w:instrText xml:space="preserve"> SEQ Bảng \* ARABIC \s 1 </w:instrText>
        </w:r>
        <w:r w:rsidRPr="00920004">
          <w:rPr>
            <w:noProof/>
            <w:rPrChange w:id="5484" w:author="phuong vu" w:date="2018-11-30T22:36:00Z">
              <w:rPr>
                <w:noProof/>
              </w:rPr>
            </w:rPrChange>
          </w:rPr>
          <w:fldChar w:fldCharType="separate"/>
        </w:r>
      </w:ins>
      <w:ins w:id="5485" w:author="phuong vu" w:date="2018-11-30T22:44:00Z">
        <w:r w:rsidR="00B5490C">
          <w:rPr>
            <w:noProof/>
          </w:rPr>
          <w:t>2</w:t>
        </w:r>
      </w:ins>
      <w:ins w:id="5486" w:author="phuong vu" w:date="2018-11-27T16:45:00Z">
        <w:r w:rsidRPr="00920004">
          <w:rPr>
            <w:noProof/>
            <w:rPrChange w:id="5487" w:author="phuong vu" w:date="2018-11-30T22:36:00Z">
              <w:rPr>
                <w:noProof/>
              </w:rPr>
            </w:rPrChange>
          </w:rPr>
          <w:fldChar w:fldCharType="end"/>
        </w:r>
        <w:r w:rsidRPr="00920004">
          <w:rPr>
            <w:rPrChange w:id="5488" w:author="phuong vu" w:date="2018-11-30T22:36:00Z">
              <w:rPr/>
            </w:rPrChange>
          </w:rPr>
          <w:t xml:space="preserve"> Phân công công việc</w:t>
        </w:r>
      </w:ins>
      <w:bookmarkEnd w:id="5479"/>
    </w:p>
    <w:p w14:paraId="057E4F22" w14:textId="13E7B353" w:rsidR="002A5978" w:rsidRPr="00920004" w:rsidRDefault="002A5978" w:rsidP="00BD0851">
      <w:pPr>
        <w:pStyle w:val="Heading2"/>
        <w:numPr>
          <w:ilvl w:val="0"/>
          <w:numId w:val="72"/>
        </w:numPr>
        <w:spacing w:before="240" w:line="0" w:lineRule="atLeast"/>
        <w:ind w:left="360"/>
        <w:rPr>
          <w:ins w:id="5489" w:author="phuong vu" w:date="2018-11-27T14:55:00Z"/>
          <w:rFonts w:cstheme="majorHAnsi"/>
          <w:lang w:val="en-US"/>
          <w:rPrChange w:id="5490" w:author="phuong vu" w:date="2018-11-30T22:36:00Z">
            <w:rPr>
              <w:ins w:id="5491" w:author="phuong vu" w:date="2018-11-27T14:55:00Z"/>
              <w:rFonts w:cstheme="majorHAnsi"/>
              <w:lang w:val="en-US"/>
            </w:rPr>
          </w:rPrChange>
        </w:rPr>
        <w:pPrChange w:id="5492" w:author="phuong vu" w:date="2018-11-30T14:16:00Z">
          <w:pPr>
            <w:pStyle w:val="Heading2"/>
            <w:numPr>
              <w:ilvl w:val="0"/>
              <w:numId w:val="56"/>
            </w:numPr>
            <w:spacing w:line="276" w:lineRule="auto"/>
            <w:ind w:left="360" w:hanging="360"/>
          </w:pPr>
        </w:pPrChange>
      </w:pPr>
      <w:bookmarkStart w:id="5493" w:name="_Toc531380630"/>
      <w:ins w:id="5494" w:author="phuong vu" w:date="2018-11-23T10:54:00Z">
        <w:r w:rsidRPr="00920004">
          <w:rPr>
            <w:rFonts w:cstheme="majorHAnsi"/>
            <w:lang w:val="en-US"/>
            <w:rPrChange w:id="5495" w:author="phuong vu" w:date="2018-11-30T22:36:00Z">
              <w:rPr>
                <w:rFonts w:cstheme="majorHAnsi"/>
                <w:lang w:val="en-US"/>
              </w:rPr>
            </w:rPrChange>
          </w:rPr>
          <w:t>B</w:t>
        </w:r>
        <w:r w:rsidRPr="00920004">
          <w:rPr>
            <w:rFonts w:cstheme="majorHAnsi"/>
            <w:lang w:val="en-US"/>
            <w:rPrChange w:id="5496" w:author="phuong vu" w:date="2018-11-30T22:36:00Z">
              <w:rPr>
                <w:lang w:val="en-US"/>
              </w:rPr>
            </w:rPrChange>
          </w:rPr>
          <w:t>ố cục quyển luận văn</w:t>
        </w:r>
      </w:ins>
      <w:bookmarkEnd w:id="5493"/>
    </w:p>
    <w:p w14:paraId="2B03F646" w14:textId="24F27946" w:rsidR="00AB715C" w:rsidRPr="00920004" w:rsidRDefault="00AB715C" w:rsidP="001374D6">
      <w:pPr>
        <w:ind w:firstLine="360"/>
        <w:rPr>
          <w:ins w:id="5497" w:author="phuong vu" w:date="2018-11-27T14:55:00Z"/>
          <w:lang w:val="en-US"/>
          <w:rPrChange w:id="5498" w:author="phuong vu" w:date="2018-11-30T22:36:00Z">
            <w:rPr>
              <w:ins w:id="5499" w:author="phuong vu" w:date="2018-11-27T14:55:00Z"/>
              <w:lang w:val="en-US"/>
            </w:rPr>
          </w:rPrChange>
        </w:rPr>
        <w:pPrChange w:id="5500" w:author="phuong vu" w:date="2018-11-30T16:38:00Z">
          <w:pPr/>
        </w:pPrChange>
      </w:pPr>
      <w:ins w:id="5501" w:author="phuong vu" w:date="2018-11-27T14:55:00Z">
        <w:r w:rsidRPr="00920004">
          <w:rPr>
            <w:lang w:val="en-US"/>
            <w:rPrChange w:id="5502" w:author="phuong vu" w:date="2018-11-30T22:36:00Z">
              <w:rPr>
                <w:lang w:val="en-US"/>
              </w:rPr>
            </w:rPrChange>
          </w:rPr>
          <w:t xml:space="preserve">Quyển luận văn gồm </w:t>
        </w:r>
      </w:ins>
      <w:ins w:id="5503" w:author="phuong vu" w:date="2018-11-30T10:08:00Z">
        <w:r w:rsidR="001964D1" w:rsidRPr="00920004">
          <w:rPr>
            <w:lang w:val="en-US"/>
            <w:rPrChange w:id="5504" w:author="phuong vu" w:date="2018-11-30T22:36:00Z">
              <w:rPr>
                <w:lang w:val="en-US"/>
              </w:rPr>
            </w:rPrChange>
          </w:rPr>
          <w:t>3</w:t>
        </w:r>
      </w:ins>
      <w:ins w:id="5505" w:author="phuong vu" w:date="2018-11-27T14:55:00Z">
        <w:r w:rsidRPr="00920004">
          <w:rPr>
            <w:lang w:val="en-US"/>
            <w:rPrChange w:id="5506" w:author="phuong vu" w:date="2018-11-30T22:36:00Z">
              <w:rPr>
                <w:lang w:val="en-US"/>
              </w:rPr>
            </w:rPrChange>
          </w:rPr>
          <w:t xml:space="preserve"> phần</w:t>
        </w:r>
      </w:ins>
      <w:ins w:id="5507" w:author="phuong vu" w:date="2018-11-30T10:09:00Z">
        <w:r w:rsidR="001964D1" w:rsidRPr="00920004">
          <w:rPr>
            <w:lang w:val="en-US"/>
            <w:rPrChange w:id="5508" w:author="phuong vu" w:date="2018-11-30T22:36:00Z">
              <w:rPr>
                <w:lang w:val="en-US"/>
              </w:rPr>
            </w:rPrChange>
          </w:rPr>
          <w:t xml:space="preserve"> chính là giới thiệu, nội dung và kết luận:</w:t>
        </w:r>
      </w:ins>
    </w:p>
    <w:p w14:paraId="520BA72E" w14:textId="03C8E34E" w:rsidR="00AB715C" w:rsidRPr="00920004" w:rsidRDefault="00AB715C" w:rsidP="00FE6A57">
      <w:pPr>
        <w:ind w:left="720"/>
        <w:rPr>
          <w:ins w:id="5509" w:author="phuong vu" w:date="2018-11-27T14:55:00Z"/>
          <w:lang w:val="es-ES"/>
          <w:rPrChange w:id="5510" w:author="phuong vu" w:date="2018-11-30T22:36:00Z">
            <w:rPr>
              <w:ins w:id="5511" w:author="phuong vu" w:date="2018-11-27T14:55:00Z"/>
              <w:lang w:val="es-ES"/>
            </w:rPr>
          </w:rPrChange>
        </w:rPr>
        <w:pPrChange w:id="5512" w:author="phuong vu" w:date="2018-11-30T16:34:00Z">
          <w:pPr>
            <w:pStyle w:val="ListParagraph"/>
            <w:numPr>
              <w:numId w:val="65"/>
            </w:numPr>
            <w:ind w:hanging="360"/>
          </w:pPr>
        </w:pPrChange>
      </w:pPr>
      <w:ins w:id="5513" w:author="phuong vu" w:date="2018-11-27T14:55:00Z">
        <w:r w:rsidRPr="00920004">
          <w:rPr>
            <w:b/>
            <w:lang w:val="en-US"/>
            <w:rPrChange w:id="5514" w:author="phuong vu" w:date="2018-11-30T22:36:00Z">
              <w:rPr>
                <w:lang w:val="en-US"/>
              </w:rPr>
            </w:rPrChange>
          </w:rPr>
          <w:t>Phần Giới Thiệu:</w:t>
        </w:r>
        <w:r w:rsidRPr="00920004">
          <w:rPr>
            <w:lang w:val="en-US"/>
            <w:rPrChange w:id="5515" w:author="phuong vu" w:date="2018-11-30T22:36:00Z">
              <w:rPr>
                <w:lang w:val="en-US"/>
              </w:rPr>
            </w:rPrChange>
          </w:rPr>
          <w:t xml:space="preserve"> </w:t>
        </w:r>
      </w:ins>
      <w:ins w:id="5516" w:author="phuong vu" w:date="2018-11-30T09:58:00Z">
        <w:r w:rsidR="00A26BE3" w:rsidRPr="00920004">
          <w:rPr>
            <w:rStyle w:val="spellingerror"/>
            <w:lang w:val="es-ES"/>
            <w:rPrChange w:id="5517" w:author="phuong vu" w:date="2018-11-30T22:36:00Z">
              <w:rPr>
                <w:rStyle w:val="spellingerror"/>
                <w:lang w:val="es-ES"/>
              </w:rPr>
            </w:rPrChange>
          </w:rPr>
          <w:t>Trình bày</w:t>
        </w:r>
      </w:ins>
      <w:ins w:id="5518" w:author="phuong vu" w:date="2018-11-27T14:55:00Z">
        <w:r w:rsidRPr="00920004">
          <w:rPr>
            <w:rStyle w:val="normaltextrun"/>
            <w:lang w:val="es-ES"/>
            <w:rPrChange w:id="5519" w:author="phuong vu" w:date="2018-11-30T22:36:00Z">
              <w:rPr>
                <w:rStyle w:val="normaltextrun"/>
                <w:lang w:val="es-ES"/>
              </w:rPr>
            </w:rPrChange>
          </w:rPr>
          <w:t xml:space="preserve"> </w:t>
        </w:r>
        <w:r w:rsidRPr="00920004">
          <w:rPr>
            <w:rStyle w:val="spellingerror"/>
            <w:lang w:val="es-ES"/>
            <w:rPrChange w:id="5520" w:author="phuong vu" w:date="2018-11-30T22:36:00Z">
              <w:rPr>
                <w:rStyle w:val="spellingerror"/>
                <w:lang w:val="es-ES"/>
              </w:rPr>
            </w:rPrChange>
          </w:rPr>
          <w:t>lý</w:t>
        </w:r>
        <w:r w:rsidRPr="00920004">
          <w:rPr>
            <w:rStyle w:val="normaltextrun"/>
            <w:lang w:val="es-ES"/>
            <w:rPrChange w:id="5521" w:author="phuong vu" w:date="2018-11-30T22:36:00Z">
              <w:rPr>
                <w:rStyle w:val="normaltextrun"/>
                <w:lang w:val="es-ES"/>
              </w:rPr>
            </w:rPrChange>
          </w:rPr>
          <w:t xml:space="preserve"> do </w:t>
        </w:r>
        <w:r w:rsidRPr="00920004">
          <w:rPr>
            <w:rStyle w:val="spellingerror"/>
            <w:lang w:val="es-ES"/>
            <w:rPrChange w:id="5522" w:author="phuong vu" w:date="2018-11-30T22:36:00Z">
              <w:rPr>
                <w:rStyle w:val="spellingerror"/>
                <w:lang w:val="es-ES"/>
              </w:rPr>
            </w:rPrChange>
          </w:rPr>
          <w:t>thực</w:t>
        </w:r>
        <w:r w:rsidRPr="00920004">
          <w:rPr>
            <w:rStyle w:val="normaltextrun"/>
            <w:lang w:val="es-ES"/>
            <w:rPrChange w:id="5523" w:author="phuong vu" w:date="2018-11-30T22:36:00Z">
              <w:rPr>
                <w:rStyle w:val="normaltextrun"/>
                <w:lang w:val="es-ES"/>
              </w:rPr>
            </w:rPrChange>
          </w:rPr>
          <w:t xml:space="preserve"> </w:t>
        </w:r>
        <w:r w:rsidRPr="00920004">
          <w:rPr>
            <w:rStyle w:val="spellingerror"/>
            <w:lang w:val="es-ES"/>
            <w:rPrChange w:id="5524" w:author="phuong vu" w:date="2018-11-30T22:36:00Z">
              <w:rPr>
                <w:rStyle w:val="spellingerror"/>
                <w:lang w:val="es-ES"/>
              </w:rPr>
            </w:rPrChange>
          </w:rPr>
          <w:t>hiện</w:t>
        </w:r>
        <w:r w:rsidRPr="00920004">
          <w:rPr>
            <w:rStyle w:val="normaltextrun"/>
            <w:lang w:val="es-ES"/>
            <w:rPrChange w:id="5525" w:author="phuong vu" w:date="2018-11-30T22:36:00Z">
              <w:rPr>
                <w:rStyle w:val="normaltextrun"/>
                <w:lang w:val="es-ES"/>
              </w:rPr>
            </w:rPrChange>
          </w:rPr>
          <w:t xml:space="preserve"> </w:t>
        </w:r>
        <w:r w:rsidRPr="00920004">
          <w:rPr>
            <w:rStyle w:val="spellingerror"/>
            <w:lang w:val="es-ES"/>
            <w:rPrChange w:id="5526" w:author="phuong vu" w:date="2018-11-30T22:36:00Z">
              <w:rPr>
                <w:rStyle w:val="spellingerror"/>
                <w:lang w:val="es-ES"/>
              </w:rPr>
            </w:rPrChange>
          </w:rPr>
          <w:t>đề</w:t>
        </w:r>
        <w:r w:rsidRPr="00920004">
          <w:rPr>
            <w:rStyle w:val="normaltextrun"/>
            <w:lang w:val="es-ES"/>
            <w:rPrChange w:id="5527" w:author="phuong vu" w:date="2018-11-30T22:36:00Z">
              <w:rPr>
                <w:rStyle w:val="normaltextrun"/>
                <w:lang w:val="es-ES"/>
              </w:rPr>
            </w:rPrChange>
          </w:rPr>
          <w:t xml:space="preserve"> </w:t>
        </w:r>
        <w:r w:rsidRPr="00920004">
          <w:rPr>
            <w:rStyle w:val="spellingerror"/>
            <w:lang w:val="es-ES"/>
            <w:rPrChange w:id="5528" w:author="phuong vu" w:date="2018-11-30T22:36:00Z">
              <w:rPr>
                <w:rStyle w:val="spellingerror"/>
                <w:lang w:val="es-ES"/>
              </w:rPr>
            </w:rPrChange>
          </w:rPr>
          <w:t>tài</w:t>
        </w:r>
        <w:r w:rsidRPr="00920004">
          <w:rPr>
            <w:rStyle w:val="normaltextrun"/>
            <w:lang w:val="es-ES"/>
            <w:rPrChange w:id="5529" w:author="phuong vu" w:date="2018-11-30T22:36:00Z">
              <w:rPr>
                <w:rStyle w:val="normaltextrun"/>
                <w:lang w:val="es-ES"/>
              </w:rPr>
            </w:rPrChange>
          </w:rPr>
          <w:t xml:space="preserve"> </w:t>
        </w:r>
        <w:r w:rsidRPr="00920004">
          <w:rPr>
            <w:rStyle w:val="spellingerror"/>
            <w:lang w:val="es-ES"/>
            <w:rPrChange w:id="5530" w:author="phuong vu" w:date="2018-11-30T22:36:00Z">
              <w:rPr>
                <w:rStyle w:val="spellingerror"/>
                <w:lang w:val="es-ES"/>
              </w:rPr>
            </w:rPrChange>
          </w:rPr>
          <w:t>này</w:t>
        </w:r>
        <w:r w:rsidRPr="00920004">
          <w:rPr>
            <w:rStyle w:val="normaltextrun"/>
            <w:lang w:val="es-ES"/>
            <w:rPrChange w:id="5531" w:author="phuong vu" w:date="2018-11-30T22:36:00Z">
              <w:rPr>
                <w:rStyle w:val="normaltextrun"/>
                <w:lang w:val="es-ES"/>
              </w:rPr>
            </w:rPrChange>
          </w:rPr>
          <w:t xml:space="preserve"> </w:t>
        </w:r>
        <w:r w:rsidRPr="00920004">
          <w:rPr>
            <w:rStyle w:val="spellingerror"/>
            <w:lang w:val="es-ES"/>
            <w:rPrChange w:id="5532" w:author="phuong vu" w:date="2018-11-30T22:36:00Z">
              <w:rPr>
                <w:rStyle w:val="spellingerror"/>
                <w:lang w:val="es-ES"/>
              </w:rPr>
            </w:rPrChange>
          </w:rPr>
          <w:t>cùng</w:t>
        </w:r>
        <w:r w:rsidRPr="00920004">
          <w:rPr>
            <w:rStyle w:val="normaltextrun"/>
            <w:lang w:val="es-ES"/>
            <w:rPrChange w:id="5533" w:author="phuong vu" w:date="2018-11-30T22:36:00Z">
              <w:rPr>
                <w:rStyle w:val="normaltextrun"/>
                <w:lang w:val="es-ES"/>
              </w:rPr>
            </w:rPrChange>
          </w:rPr>
          <w:t xml:space="preserve"> </w:t>
        </w:r>
        <w:r w:rsidRPr="00920004">
          <w:rPr>
            <w:rStyle w:val="spellingerror"/>
            <w:lang w:val="es-ES"/>
            <w:rPrChange w:id="5534" w:author="phuong vu" w:date="2018-11-30T22:36:00Z">
              <w:rPr>
                <w:rStyle w:val="spellingerror"/>
                <w:lang w:val="es-ES"/>
              </w:rPr>
            </w:rPrChange>
          </w:rPr>
          <w:t>với</w:t>
        </w:r>
        <w:r w:rsidRPr="00920004">
          <w:rPr>
            <w:rStyle w:val="normaltextrun"/>
            <w:lang w:val="es-ES"/>
            <w:rPrChange w:id="5535" w:author="phuong vu" w:date="2018-11-30T22:36:00Z">
              <w:rPr>
                <w:rStyle w:val="normaltextrun"/>
                <w:lang w:val="es-ES"/>
              </w:rPr>
            </w:rPrChange>
          </w:rPr>
          <w:t xml:space="preserve"> </w:t>
        </w:r>
        <w:r w:rsidRPr="00920004">
          <w:rPr>
            <w:rStyle w:val="spellingerror"/>
            <w:lang w:val="es-ES"/>
            <w:rPrChange w:id="5536" w:author="phuong vu" w:date="2018-11-30T22:36:00Z">
              <w:rPr>
                <w:rStyle w:val="spellingerror"/>
                <w:lang w:val="es-ES"/>
              </w:rPr>
            </w:rPrChange>
          </w:rPr>
          <w:t>mục</w:t>
        </w:r>
        <w:r w:rsidRPr="00920004">
          <w:rPr>
            <w:rStyle w:val="normaltextrun"/>
            <w:lang w:val="es-ES"/>
            <w:rPrChange w:id="5537" w:author="phuong vu" w:date="2018-11-30T22:36:00Z">
              <w:rPr>
                <w:rStyle w:val="normaltextrun"/>
                <w:lang w:val="es-ES"/>
              </w:rPr>
            </w:rPrChange>
          </w:rPr>
          <w:t xml:space="preserve"> </w:t>
        </w:r>
        <w:r w:rsidRPr="00920004">
          <w:rPr>
            <w:rStyle w:val="spellingerror"/>
            <w:lang w:val="es-ES"/>
            <w:rPrChange w:id="5538" w:author="phuong vu" w:date="2018-11-30T22:36:00Z">
              <w:rPr>
                <w:rStyle w:val="spellingerror"/>
                <w:lang w:val="es-ES"/>
              </w:rPr>
            </w:rPrChange>
          </w:rPr>
          <w:t>tiêu</w:t>
        </w:r>
        <w:r w:rsidRPr="00920004">
          <w:rPr>
            <w:rStyle w:val="normaltextrun"/>
            <w:lang w:val="es-ES"/>
            <w:rPrChange w:id="5539" w:author="phuong vu" w:date="2018-11-30T22:36:00Z">
              <w:rPr>
                <w:rStyle w:val="normaltextrun"/>
                <w:lang w:val="es-ES"/>
              </w:rPr>
            </w:rPrChange>
          </w:rPr>
          <w:t xml:space="preserve">, </w:t>
        </w:r>
        <w:r w:rsidRPr="00920004">
          <w:rPr>
            <w:rStyle w:val="spellingerror"/>
            <w:lang w:val="es-ES"/>
            <w:rPrChange w:id="5540" w:author="phuong vu" w:date="2018-11-30T22:36:00Z">
              <w:rPr>
                <w:rStyle w:val="spellingerror"/>
                <w:lang w:val="es-ES"/>
              </w:rPr>
            </w:rPrChange>
          </w:rPr>
          <w:t>đối</w:t>
        </w:r>
        <w:r w:rsidRPr="00920004">
          <w:rPr>
            <w:rStyle w:val="normaltextrun"/>
            <w:lang w:val="es-ES"/>
            <w:rPrChange w:id="5541" w:author="phuong vu" w:date="2018-11-30T22:36:00Z">
              <w:rPr>
                <w:rStyle w:val="normaltextrun"/>
                <w:lang w:val="es-ES"/>
              </w:rPr>
            </w:rPrChange>
          </w:rPr>
          <w:t xml:space="preserve"> </w:t>
        </w:r>
        <w:r w:rsidRPr="00920004">
          <w:rPr>
            <w:rStyle w:val="spellingerror"/>
            <w:lang w:val="es-ES"/>
            <w:rPrChange w:id="5542" w:author="phuong vu" w:date="2018-11-30T22:36:00Z">
              <w:rPr>
                <w:rStyle w:val="spellingerror"/>
                <w:lang w:val="es-ES"/>
              </w:rPr>
            </w:rPrChange>
          </w:rPr>
          <w:t>tượng</w:t>
        </w:r>
        <w:r w:rsidRPr="00920004">
          <w:rPr>
            <w:rStyle w:val="normaltextrun"/>
            <w:lang w:val="es-ES"/>
            <w:rPrChange w:id="5543" w:author="phuong vu" w:date="2018-11-30T22:36:00Z">
              <w:rPr>
                <w:rStyle w:val="normaltextrun"/>
                <w:lang w:val="es-ES"/>
              </w:rPr>
            </w:rPrChange>
          </w:rPr>
          <w:t xml:space="preserve"> </w:t>
        </w:r>
        <w:r w:rsidRPr="00920004">
          <w:rPr>
            <w:rStyle w:val="spellingerror"/>
            <w:lang w:val="es-ES"/>
            <w:rPrChange w:id="5544" w:author="phuong vu" w:date="2018-11-30T22:36:00Z">
              <w:rPr>
                <w:rStyle w:val="spellingerror"/>
                <w:lang w:val="es-ES"/>
              </w:rPr>
            </w:rPrChange>
          </w:rPr>
          <w:t>và</w:t>
        </w:r>
        <w:r w:rsidRPr="00920004">
          <w:rPr>
            <w:rStyle w:val="normaltextrun"/>
            <w:lang w:val="es-ES"/>
            <w:rPrChange w:id="5545" w:author="phuong vu" w:date="2018-11-30T22:36:00Z">
              <w:rPr>
                <w:rStyle w:val="normaltextrun"/>
                <w:lang w:val="es-ES"/>
              </w:rPr>
            </w:rPrChange>
          </w:rPr>
          <w:t xml:space="preserve"> </w:t>
        </w:r>
        <w:r w:rsidRPr="00920004">
          <w:rPr>
            <w:rStyle w:val="spellingerror"/>
            <w:lang w:val="es-ES"/>
            <w:rPrChange w:id="5546" w:author="phuong vu" w:date="2018-11-30T22:36:00Z">
              <w:rPr>
                <w:rStyle w:val="spellingerror"/>
                <w:lang w:val="es-ES"/>
              </w:rPr>
            </w:rPrChange>
          </w:rPr>
          <w:t>nội</w:t>
        </w:r>
        <w:r w:rsidRPr="00920004">
          <w:rPr>
            <w:rStyle w:val="normaltextrun"/>
            <w:lang w:val="es-ES"/>
            <w:rPrChange w:id="5547" w:author="phuong vu" w:date="2018-11-30T22:36:00Z">
              <w:rPr>
                <w:rStyle w:val="normaltextrun"/>
                <w:lang w:val="es-ES"/>
              </w:rPr>
            </w:rPrChange>
          </w:rPr>
          <w:t xml:space="preserve"> </w:t>
        </w:r>
        <w:r w:rsidRPr="00920004">
          <w:rPr>
            <w:rStyle w:val="spellingerror"/>
            <w:lang w:val="es-ES"/>
            <w:rPrChange w:id="5548" w:author="phuong vu" w:date="2018-11-30T22:36:00Z">
              <w:rPr>
                <w:rStyle w:val="spellingerror"/>
                <w:lang w:val="es-ES"/>
              </w:rPr>
            </w:rPrChange>
          </w:rPr>
          <w:t>dung</w:t>
        </w:r>
        <w:r w:rsidRPr="00920004">
          <w:rPr>
            <w:rStyle w:val="normaltextrun"/>
            <w:lang w:val="es-ES"/>
            <w:rPrChange w:id="5549" w:author="phuong vu" w:date="2018-11-30T22:36:00Z">
              <w:rPr>
                <w:rStyle w:val="normaltextrun"/>
                <w:lang w:val="es-ES"/>
              </w:rPr>
            </w:rPrChange>
          </w:rPr>
          <w:t xml:space="preserve"> </w:t>
        </w:r>
        <w:r w:rsidRPr="00920004">
          <w:rPr>
            <w:rStyle w:val="spellingerror"/>
            <w:lang w:val="es-ES"/>
            <w:rPrChange w:id="5550" w:author="phuong vu" w:date="2018-11-30T22:36:00Z">
              <w:rPr>
                <w:rStyle w:val="spellingerror"/>
                <w:lang w:val="es-ES"/>
              </w:rPr>
            </w:rPrChange>
          </w:rPr>
          <w:t>nghiên</w:t>
        </w:r>
        <w:r w:rsidRPr="00920004">
          <w:rPr>
            <w:rStyle w:val="normaltextrun"/>
            <w:lang w:val="es-ES"/>
            <w:rPrChange w:id="5551" w:author="phuong vu" w:date="2018-11-30T22:36:00Z">
              <w:rPr>
                <w:rStyle w:val="normaltextrun"/>
                <w:lang w:val="es-ES"/>
              </w:rPr>
            </w:rPrChange>
          </w:rPr>
          <w:t xml:space="preserve"> </w:t>
        </w:r>
        <w:r w:rsidRPr="00920004">
          <w:rPr>
            <w:rStyle w:val="spellingerror"/>
            <w:lang w:val="es-ES"/>
            <w:rPrChange w:id="5552" w:author="phuong vu" w:date="2018-11-30T22:36:00Z">
              <w:rPr>
                <w:rStyle w:val="spellingerror"/>
                <w:lang w:val="es-ES"/>
              </w:rPr>
            </w:rPrChange>
          </w:rPr>
          <w:t>cứu</w:t>
        </w:r>
        <w:r w:rsidRPr="00920004">
          <w:rPr>
            <w:rStyle w:val="normaltextrun"/>
            <w:lang w:val="es-ES"/>
            <w:rPrChange w:id="5553" w:author="phuong vu" w:date="2018-11-30T22:36:00Z">
              <w:rPr>
                <w:rStyle w:val="normaltextrun"/>
                <w:lang w:val="es-ES"/>
              </w:rPr>
            </w:rPrChange>
          </w:rPr>
          <w:t xml:space="preserve"> </w:t>
        </w:r>
        <w:r w:rsidRPr="00920004">
          <w:rPr>
            <w:rStyle w:val="spellingerror"/>
            <w:lang w:val="es-ES"/>
            <w:rPrChange w:id="5554" w:author="phuong vu" w:date="2018-11-30T22:36:00Z">
              <w:rPr>
                <w:rStyle w:val="spellingerror"/>
                <w:lang w:val="es-ES"/>
              </w:rPr>
            </w:rPrChange>
          </w:rPr>
          <w:t>của</w:t>
        </w:r>
        <w:r w:rsidRPr="00920004">
          <w:rPr>
            <w:rStyle w:val="normaltextrun"/>
            <w:lang w:val="es-ES"/>
            <w:rPrChange w:id="5555" w:author="phuong vu" w:date="2018-11-30T22:36:00Z">
              <w:rPr>
                <w:rStyle w:val="normaltextrun"/>
                <w:lang w:val="es-ES"/>
              </w:rPr>
            </w:rPrChange>
          </w:rPr>
          <w:t xml:space="preserve"> </w:t>
        </w:r>
        <w:r w:rsidRPr="00920004">
          <w:rPr>
            <w:rStyle w:val="spellingerror"/>
            <w:lang w:val="es-ES"/>
            <w:rPrChange w:id="5556" w:author="phuong vu" w:date="2018-11-30T22:36:00Z">
              <w:rPr>
                <w:rStyle w:val="spellingerror"/>
                <w:lang w:val="es-ES"/>
              </w:rPr>
            </w:rPrChange>
          </w:rPr>
          <w:t>đề</w:t>
        </w:r>
        <w:r w:rsidRPr="00920004">
          <w:rPr>
            <w:rStyle w:val="normaltextrun"/>
            <w:lang w:val="es-ES"/>
            <w:rPrChange w:id="5557" w:author="phuong vu" w:date="2018-11-30T22:36:00Z">
              <w:rPr>
                <w:rStyle w:val="normaltextrun"/>
                <w:lang w:val="es-ES"/>
              </w:rPr>
            </w:rPrChange>
          </w:rPr>
          <w:t xml:space="preserve"> </w:t>
        </w:r>
        <w:r w:rsidRPr="00920004">
          <w:rPr>
            <w:rStyle w:val="spellingerror"/>
            <w:lang w:val="es-ES"/>
            <w:rPrChange w:id="5558" w:author="phuong vu" w:date="2018-11-30T22:36:00Z">
              <w:rPr>
                <w:rStyle w:val="spellingerror"/>
                <w:lang w:val="es-ES"/>
              </w:rPr>
            </w:rPrChange>
          </w:rPr>
          <w:t>tài</w:t>
        </w:r>
        <w:r w:rsidRPr="00920004">
          <w:rPr>
            <w:rStyle w:val="normaltextrun"/>
            <w:lang w:val="es-ES"/>
            <w:rPrChange w:id="5559" w:author="phuong vu" w:date="2018-11-30T22:36:00Z">
              <w:rPr>
                <w:rStyle w:val="normaltextrun"/>
                <w:lang w:val="es-ES"/>
              </w:rPr>
            </w:rPrChange>
          </w:rPr>
          <w:t xml:space="preserve">. </w:t>
        </w:r>
        <w:r w:rsidRPr="00920004">
          <w:rPr>
            <w:rStyle w:val="spellingerror"/>
            <w:lang w:val="es-ES"/>
            <w:rPrChange w:id="5560" w:author="phuong vu" w:date="2018-11-30T22:36:00Z">
              <w:rPr>
                <w:rStyle w:val="spellingerror"/>
                <w:lang w:val="es-ES"/>
              </w:rPr>
            </w:rPrChange>
          </w:rPr>
          <w:t>Nội</w:t>
        </w:r>
        <w:r w:rsidRPr="00920004">
          <w:rPr>
            <w:rStyle w:val="normaltextrun"/>
            <w:lang w:val="es-ES"/>
            <w:rPrChange w:id="5561" w:author="phuong vu" w:date="2018-11-30T22:36:00Z">
              <w:rPr>
                <w:rStyle w:val="normaltextrun"/>
                <w:lang w:val="es-ES"/>
              </w:rPr>
            </w:rPrChange>
          </w:rPr>
          <w:t xml:space="preserve"> </w:t>
        </w:r>
        <w:r w:rsidRPr="00920004">
          <w:rPr>
            <w:rStyle w:val="spellingerror"/>
            <w:lang w:val="es-ES"/>
            <w:rPrChange w:id="5562" w:author="phuong vu" w:date="2018-11-30T22:36:00Z">
              <w:rPr>
                <w:rStyle w:val="spellingerror"/>
                <w:lang w:val="es-ES"/>
              </w:rPr>
            </w:rPrChange>
          </w:rPr>
          <w:t>dung</w:t>
        </w:r>
        <w:r w:rsidRPr="00920004">
          <w:rPr>
            <w:rStyle w:val="normaltextrun"/>
            <w:lang w:val="es-ES"/>
            <w:rPrChange w:id="5563" w:author="phuong vu" w:date="2018-11-30T22:36:00Z">
              <w:rPr>
                <w:rStyle w:val="normaltextrun"/>
                <w:lang w:val="es-ES"/>
              </w:rPr>
            </w:rPrChange>
          </w:rPr>
          <w:t xml:space="preserve"> </w:t>
        </w:r>
        <w:r w:rsidRPr="00920004">
          <w:rPr>
            <w:rStyle w:val="spellingerror"/>
            <w:lang w:val="es-ES"/>
            <w:rPrChange w:id="5564" w:author="phuong vu" w:date="2018-11-30T22:36:00Z">
              <w:rPr>
                <w:rStyle w:val="spellingerror"/>
                <w:lang w:val="es-ES"/>
              </w:rPr>
            </w:rPrChange>
          </w:rPr>
          <w:t>chính</w:t>
        </w:r>
        <w:r w:rsidRPr="00920004">
          <w:rPr>
            <w:rStyle w:val="normaltextrun"/>
            <w:lang w:val="es-ES"/>
            <w:rPrChange w:id="5565" w:author="phuong vu" w:date="2018-11-30T22:36:00Z">
              <w:rPr>
                <w:rStyle w:val="normaltextrun"/>
                <w:lang w:val="es-ES"/>
              </w:rPr>
            </w:rPrChange>
          </w:rPr>
          <w:t xml:space="preserve"> </w:t>
        </w:r>
        <w:r w:rsidRPr="00920004">
          <w:rPr>
            <w:rStyle w:val="spellingerror"/>
            <w:lang w:val="es-ES"/>
            <w:rPrChange w:id="5566" w:author="phuong vu" w:date="2018-11-30T22:36:00Z">
              <w:rPr>
                <w:rStyle w:val="spellingerror"/>
                <w:lang w:val="es-ES"/>
              </w:rPr>
            </w:rPrChange>
          </w:rPr>
          <w:t>của</w:t>
        </w:r>
        <w:r w:rsidRPr="00920004">
          <w:rPr>
            <w:rStyle w:val="normaltextrun"/>
            <w:lang w:val="es-ES"/>
            <w:rPrChange w:id="5567" w:author="phuong vu" w:date="2018-11-30T22:36:00Z">
              <w:rPr>
                <w:rStyle w:val="normaltextrun"/>
                <w:lang w:val="es-ES"/>
              </w:rPr>
            </w:rPrChange>
          </w:rPr>
          <w:t xml:space="preserve"> </w:t>
        </w:r>
        <w:r w:rsidRPr="00920004">
          <w:rPr>
            <w:rStyle w:val="spellingerror"/>
            <w:lang w:val="es-ES"/>
            <w:rPrChange w:id="5568" w:author="phuong vu" w:date="2018-11-30T22:36:00Z">
              <w:rPr>
                <w:rStyle w:val="spellingerror"/>
                <w:lang w:val="es-ES"/>
              </w:rPr>
            </w:rPrChange>
          </w:rPr>
          <w:t>phần</w:t>
        </w:r>
        <w:r w:rsidRPr="00920004">
          <w:rPr>
            <w:rStyle w:val="normaltextrun"/>
            <w:lang w:val="es-ES"/>
            <w:rPrChange w:id="5569" w:author="phuong vu" w:date="2018-11-30T22:36:00Z">
              <w:rPr>
                <w:rStyle w:val="normaltextrun"/>
                <w:lang w:val="es-ES"/>
              </w:rPr>
            </w:rPrChange>
          </w:rPr>
          <w:t xml:space="preserve"> </w:t>
        </w:r>
        <w:r w:rsidRPr="00920004">
          <w:rPr>
            <w:rStyle w:val="spellingerror"/>
            <w:lang w:val="es-ES"/>
            <w:rPrChange w:id="5570" w:author="phuong vu" w:date="2018-11-30T22:36:00Z">
              <w:rPr>
                <w:rStyle w:val="spellingerror"/>
                <w:lang w:val="es-ES"/>
              </w:rPr>
            </w:rPrChange>
          </w:rPr>
          <w:t>này</w:t>
        </w:r>
        <w:r w:rsidRPr="00920004">
          <w:rPr>
            <w:rStyle w:val="normaltextrun"/>
            <w:lang w:val="es-ES"/>
            <w:rPrChange w:id="5571" w:author="phuong vu" w:date="2018-11-30T22:36:00Z">
              <w:rPr>
                <w:rStyle w:val="normaltextrun"/>
                <w:lang w:val="es-ES"/>
              </w:rPr>
            </w:rPrChange>
          </w:rPr>
          <w:t xml:space="preserve"> </w:t>
        </w:r>
        <w:r w:rsidRPr="00920004">
          <w:rPr>
            <w:rStyle w:val="spellingerror"/>
            <w:lang w:val="es-ES"/>
            <w:rPrChange w:id="5572" w:author="phuong vu" w:date="2018-11-30T22:36:00Z">
              <w:rPr>
                <w:rStyle w:val="spellingerror"/>
                <w:lang w:val="es-ES"/>
              </w:rPr>
            </w:rPrChange>
          </w:rPr>
          <w:t>gồm</w:t>
        </w:r>
        <w:r w:rsidRPr="00920004">
          <w:rPr>
            <w:rStyle w:val="normaltextrun"/>
            <w:lang w:val="es-ES"/>
            <w:rPrChange w:id="5573" w:author="phuong vu" w:date="2018-11-30T22:36:00Z">
              <w:rPr>
                <w:rStyle w:val="normaltextrun"/>
                <w:lang w:val="es-ES"/>
              </w:rPr>
            </w:rPrChange>
          </w:rPr>
          <w:t xml:space="preserve">: </w:t>
        </w:r>
        <w:r w:rsidRPr="00920004">
          <w:rPr>
            <w:rStyle w:val="spellingerror"/>
            <w:lang w:val="es-ES"/>
            <w:rPrChange w:id="5574" w:author="phuong vu" w:date="2018-11-30T22:36:00Z">
              <w:rPr>
                <w:rStyle w:val="spellingerror"/>
                <w:lang w:val="es-ES"/>
              </w:rPr>
            </w:rPrChange>
          </w:rPr>
          <w:t>đặt</w:t>
        </w:r>
        <w:r w:rsidRPr="00920004">
          <w:rPr>
            <w:rStyle w:val="normaltextrun"/>
            <w:lang w:val="es-ES"/>
            <w:rPrChange w:id="5575" w:author="phuong vu" w:date="2018-11-30T22:36:00Z">
              <w:rPr>
                <w:rStyle w:val="normaltextrun"/>
                <w:lang w:val="es-ES"/>
              </w:rPr>
            </w:rPrChange>
          </w:rPr>
          <w:t xml:space="preserve"> </w:t>
        </w:r>
        <w:r w:rsidRPr="00920004">
          <w:rPr>
            <w:rStyle w:val="spellingerror"/>
            <w:lang w:val="es-ES"/>
            <w:rPrChange w:id="5576" w:author="phuong vu" w:date="2018-11-30T22:36:00Z">
              <w:rPr>
                <w:rStyle w:val="spellingerror"/>
                <w:lang w:val="es-ES"/>
              </w:rPr>
            </w:rPrChange>
          </w:rPr>
          <w:t>vấn</w:t>
        </w:r>
        <w:r w:rsidRPr="00920004">
          <w:rPr>
            <w:rStyle w:val="normaltextrun"/>
            <w:lang w:val="es-ES"/>
            <w:rPrChange w:id="5577" w:author="phuong vu" w:date="2018-11-30T22:36:00Z">
              <w:rPr>
                <w:rStyle w:val="normaltextrun"/>
                <w:lang w:val="es-ES"/>
              </w:rPr>
            </w:rPrChange>
          </w:rPr>
          <w:t xml:space="preserve"> </w:t>
        </w:r>
        <w:r w:rsidRPr="00920004">
          <w:rPr>
            <w:rStyle w:val="spellingerror"/>
            <w:lang w:val="es-ES"/>
            <w:rPrChange w:id="5578" w:author="phuong vu" w:date="2018-11-30T22:36:00Z">
              <w:rPr>
                <w:rStyle w:val="spellingerror"/>
                <w:lang w:val="es-ES"/>
              </w:rPr>
            </w:rPrChange>
          </w:rPr>
          <w:t>đề</w:t>
        </w:r>
        <w:r w:rsidRPr="00920004">
          <w:rPr>
            <w:rStyle w:val="normaltextrun"/>
            <w:lang w:val="es-ES"/>
            <w:rPrChange w:id="5579" w:author="phuong vu" w:date="2018-11-30T22:36:00Z">
              <w:rPr>
                <w:rStyle w:val="normaltextrun"/>
                <w:lang w:val="es-ES"/>
              </w:rPr>
            </w:rPrChange>
          </w:rPr>
          <w:t xml:space="preserve">, lịch sử giải quyết vấn đề, phạm vi đề tài, </w:t>
        </w:r>
        <w:r w:rsidRPr="00920004">
          <w:rPr>
            <w:rStyle w:val="spellingerror"/>
            <w:lang w:val="es-ES"/>
            <w:rPrChange w:id="5580" w:author="phuong vu" w:date="2018-11-30T22:36:00Z">
              <w:rPr>
                <w:rStyle w:val="spellingerror"/>
                <w:lang w:val="es-ES"/>
              </w:rPr>
            </w:rPrChange>
          </w:rPr>
          <w:t>mục</w:t>
        </w:r>
        <w:r w:rsidRPr="00920004">
          <w:rPr>
            <w:rStyle w:val="normaltextrun"/>
            <w:lang w:val="es-ES"/>
            <w:rPrChange w:id="5581" w:author="phuong vu" w:date="2018-11-30T22:36:00Z">
              <w:rPr>
                <w:rStyle w:val="normaltextrun"/>
                <w:lang w:val="es-ES"/>
              </w:rPr>
            </w:rPrChange>
          </w:rPr>
          <w:t xml:space="preserve"> </w:t>
        </w:r>
        <w:r w:rsidRPr="00920004">
          <w:rPr>
            <w:rStyle w:val="spellingerror"/>
            <w:lang w:val="es-ES"/>
            <w:rPrChange w:id="5582" w:author="phuong vu" w:date="2018-11-30T22:36:00Z">
              <w:rPr>
                <w:rStyle w:val="spellingerror"/>
                <w:lang w:val="es-ES"/>
              </w:rPr>
            </w:rPrChange>
          </w:rPr>
          <w:t>tiêu</w:t>
        </w:r>
        <w:r w:rsidRPr="00920004">
          <w:rPr>
            <w:rStyle w:val="normaltextrun"/>
            <w:lang w:val="es-ES"/>
            <w:rPrChange w:id="5583" w:author="phuong vu" w:date="2018-11-30T22:36:00Z">
              <w:rPr>
                <w:rStyle w:val="normaltextrun"/>
                <w:lang w:val="es-ES"/>
              </w:rPr>
            </w:rPrChange>
          </w:rPr>
          <w:t xml:space="preserve"> </w:t>
        </w:r>
        <w:r w:rsidRPr="00920004">
          <w:rPr>
            <w:rStyle w:val="spellingerror"/>
            <w:lang w:val="es-ES"/>
            <w:rPrChange w:id="5584" w:author="phuong vu" w:date="2018-11-30T22:36:00Z">
              <w:rPr>
                <w:rStyle w:val="spellingerror"/>
                <w:lang w:val="es-ES"/>
              </w:rPr>
            </w:rPrChange>
          </w:rPr>
          <w:t>của</w:t>
        </w:r>
        <w:r w:rsidRPr="00920004">
          <w:rPr>
            <w:rStyle w:val="normaltextrun"/>
            <w:lang w:val="es-ES"/>
            <w:rPrChange w:id="5585" w:author="phuong vu" w:date="2018-11-30T22:36:00Z">
              <w:rPr>
                <w:rStyle w:val="normaltextrun"/>
                <w:lang w:val="es-ES"/>
              </w:rPr>
            </w:rPrChange>
          </w:rPr>
          <w:t xml:space="preserve"> </w:t>
        </w:r>
        <w:r w:rsidRPr="00920004">
          <w:rPr>
            <w:rStyle w:val="spellingerror"/>
            <w:lang w:val="es-ES"/>
            <w:rPrChange w:id="5586" w:author="phuong vu" w:date="2018-11-30T22:36:00Z">
              <w:rPr>
                <w:rStyle w:val="spellingerror"/>
                <w:lang w:val="es-ES"/>
              </w:rPr>
            </w:rPrChange>
          </w:rPr>
          <w:t>đề</w:t>
        </w:r>
        <w:r w:rsidRPr="00920004">
          <w:rPr>
            <w:rStyle w:val="normaltextrun"/>
            <w:lang w:val="es-ES"/>
            <w:rPrChange w:id="5587" w:author="phuong vu" w:date="2018-11-30T22:36:00Z">
              <w:rPr>
                <w:rStyle w:val="normaltextrun"/>
                <w:lang w:val="es-ES"/>
              </w:rPr>
            </w:rPrChange>
          </w:rPr>
          <w:t xml:space="preserve"> </w:t>
        </w:r>
        <w:r w:rsidRPr="00920004">
          <w:rPr>
            <w:rStyle w:val="spellingerror"/>
            <w:lang w:val="es-ES"/>
            <w:rPrChange w:id="5588" w:author="phuong vu" w:date="2018-11-30T22:36:00Z">
              <w:rPr>
                <w:rStyle w:val="spellingerror"/>
                <w:lang w:val="es-ES"/>
              </w:rPr>
            </w:rPrChange>
          </w:rPr>
          <w:t>tài</w:t>
        </w:r>
        <w:r w:rsidRPr="00920004">
          <w:rPr>
            <w:rStyle w:val="normaltextrun"/>
            <w:lang w:val="es-ES"/>
            <w:rPrChange w:id="5589" w:author="phuong vu" w:date="2018-11-30T22:36:00Z">
              <w:rPr>
                <w:rStyle w:val="normaltextrun"/>
                <w:lang w:val="es-ES"/>
              </w:rPr>
            </w:rPrChange>
          </w:rPr>
          <w:t xml:space="preserve">, </w:t>
        </w:r>
        <w:r w:rsidRPr="00920004">
          <w:rPr>
            <w:rStyle w:val="spellingerror"/>
            <w:lang w:val="es-ES"/>
            <w:rPrChange w:id="5590" w:author="phuong vu" w:date="2018-11-30T22:36:00Z">
              <w:rPr>
                <w:rStyle w:val="spellingerror"/>
                <w:lang w:val="es-ES"/>
              </w:rPr>
            </w:rPrChange>
          </w:rPr>
          <w:t>đối</w:t>
        </w:r>
        <w:r w:rsidRPr="00920004">
          <w:rPr>
            <w:rStyle w:val="normaltextrun"/>
            <w:lang w:val="es-ES"/>
            <w:rPrChange w:id="5591" w:author="phuong vu" w:date="2018-11-30T22:36:00Z">
              <w:rPr>
                <w:rStyle w:val="normaltextrun"/>
                <w:lang w:val="es-ES"/>
              </w:rPr>
            </w:rPrChange>
          </w:rPr>
          <w:t xml:space="preserve"> </w:t>
        </w:r>
        <w:r w:rsidRPr="00920004">
          <w:rPr>
            <w:rStyle w:val="spellingerror"/>
            <w:lang w:val="es-ES"/>
            <w:rPrChange w:id="5592" w:author="phuong vu" w:date="2018-11-30T22:36:00Z">
              <w:rPr>
                <w:rStyle w:val="spellingerror"/>
                <w:lang w:val="es-ES"/>
              </w:rPr>
            </w:rPrChange>
          </w:rPr>
          <w:t>tượng</w:t>
        </w:r>
        <w:r w:rsidRPr="00920004">
          <w:rPr>
            <w:rStyle w:val="normaltextrun"/>
            <w:lang w:val="es-ES"/>
            <w:rPrChange w:id="5593" w:author="phuong vu" w:date="2018-11-30T22:36:00Z">
              <w:rPr>
                <w:rStyle w:val="normaltextrun"/>
                <w:lang w:val="es-ES"/>
              </w:rPr>
            </w:rPrChange>
          </w:rPr>
          <w:t xml:space="preserve"> </w:t>
        </w:r>
        <w:r w:rsidRPr="00920004">
          <w:rPr>
            <w:rStyle w:val="spellingerror"/>
            <w:lang w:val="es-ES"/>
            <w:rPrChange w:id="5594" w:author="phuong vu" w:date="2018-11-30T22:36:00Z">
              <w:rPr>
                <w:rStyle w:val="spellingerror"/>
                <w:lang w:val="es-ES"/>
              </w:rPr>
            </w:rPrChange>
          </w:rPr>
          <w:t>nghiên</w:t>
        </w:r>
        <w:r w:rsidRPr="00920004">
          <w:rPr>
            <w:rStyle w:val="normaltextrun"/>
            <w:lang w:val="es-ES"/>
            <w:rPrChange w:id="5595" w:author="phuong vu" w:date="2018-11-30T22:36:00Z">
              <w:rPr>
                <w:rStyle w:val="normaltextrun"/>
                <w:lang w:val="es-ES"/>
              </w:rPr>
            </w:rPrChange>
          </w:rPr>
          <w:t xml:space="preserve"> </w:t>
        </w:r>
        <w:r w:rsidRPr="00920004">
          <w:rPr>
            <w:rStyle w:val="spellingerror"/>
            <w:lang w:val="es-ES"/>
            <w:rPrChange w:id="5596" w:author="phuong vu" w:date="2018-11-30T22:36:00Z">
              <w:rPr>
                <w:rStyle w:val="spellingerror"/>
                <w:lang w:val="es-ES"/>
              </w:rPr>
            </w:rPrChange>
          </w:rPr>
          <w:t>cứu</w:t>
        </w:r>
        <w:r w:rsidRPr="00920004">
          <w:rPr>
            <w:rStyle w:val="normaltextrun"/>
            <w:lang w:val="es-ES"/>
            <w:rPrChange w:id="5597" w:author="phuong vu" w:date="2018-11-30T22:36:00Z">
              <w:rPr>
                <w:rStyle w:val="normaltextrun"/>
                <w:lang w:val="es-ES"/>
              </w:rPr>
            </w:rPrChange>
          </w:rPr>
          <w:t xml:space="preserve">, phạm vi nghiên cứu, </w:t>
        </w:r>
        <w:r w:rsidRPr="00920004">
          <w:rPr>
            <w:rStyle w:val="spellingerror"/>
            <w:lang w:val="es-ES"/>
            <w:rPrChange w:id="5598" w:author="phuong vu" w:date="2018-11-30T22:36:00Z">
              <w:rPr>
                <w:rStyle w:val="spellingerror"/>
                <w:lang w:val="es-ES"/>
              </w:rPr>
            </w:rPrChange>
          </w:rPr>
          <w:t>nội</w:t>
        </w:r>
        <w:r w:rsidRPr="00920004">
          <w:rPr>
            <w:rStyle w:val="normaltextrun"/>
            <w:lang w:val="es-ES"/>
            <w:rPrChange w:id="5599" w:author="phuong vu" w:date="2018-11-30T22:36:00Z">
              <w:rPr>
                <w:rStyle w:val="normaltextrun"/>
                <w:lang w:val="es-ES"/>
              </w:rPr>
            </w:rPrChange>
          </w:rPr>
          <w:t xml:space="preserve"> </w:t>
        </w:r>
        <w:r w:rsidRPr="00920004">
          <w:rPr>
            <w:rStyle w:val="spellingerror"/>
            <w:lang w:val="es-ES"/>
            <w:rPrChange w:id="5600" w:author="phuong vu" w:date="2018-11-30T22:36:00Z">
              <w:rPr>
                <w:rStyle w:val="spellingerror"/>
                <w:lang w:val="es-ES"/>
              </w:rPr>
            </w:rPrChange>
          </w:rPr>
          <w:t>dung</w:t>
        </w:r>
        <w:r w:rsidRPr="00920004">
          <w:rPr>
            <w:rStyle w:val="normaltextrun"/>
            <w:lang w:val="es-ES"/>
            <w:rPrChange w:id="5601" w:author="phuong vu" w:date="2018-11-30T22:36:00Z">
              <w:rPr>
                <w:rStyle w:val="normaltextrun"/>
                <w:lang w:val="es-ES"/>
              </w:rPr>
            </w:rPrChange>
          </w:rPr>
          <w:t xml:space="preserve"> </w:t>
        </w:r>
        <w:r w:rsidRPr="00920004">
          <w:rPr>
            <w:rStyle w:val="spellingerror"/>
            <w:lang w:val="es-ES"/>
            <w:rPrChange w:id="5602" w:author="phuong vu" w:date="2018-11-30T22:36:00Z">
              <w:rPr>
                <w:rStyle w:val="spellingerror"/>
                <w:lang w:val="es-ES"/>
              </w:rPr>
            </w:rPrChange>
          </w:rPr>
          <w:t>nghiên</w:t>
        </w:r>
        <w:r w:rsidRPr="00920004">
          <w:rPr>
            <w:rStyle w:val="normaltextrun"/>
            <w:lang w:val="es-ES"/>
            <w:rPrChange w:id="5603" w:author="phuong vu" w:date="2018-11-30T22:36:00Z">
              <w:rPr>
                <w:rStyle w:val="normaltextrun"/>
                <w:lang w:val="es-ES"/>
              </w:rPr>
            </w:rPrChange>
          </w:rPr>
          <w:t xml:space="preserve"> </w:t>
        </w:r>
        <w:r w:rsidRPr="00920004">
          <w:rPr>
            <w:rStyle w:val="spellingerror"/>
            <w:lang w:val="es-ES"/>
            <w:rPrChange w:id="5604" w:author="phuong vu" w:date="2018-11-30T22:36:00Z">
              <w:rPr>
                <w:rStyle w:val="spellingerror"/>
                <w:lang w:val="es-ES"/>
              </w:rPr>
            </w:rPrChange>
          </w:rPr>
          <w:t>cứu</w:t>
        </w:r>
      </w:ins>
      <w:ins w:id="5605" w:author="phuong vu" w:date="2018-11-30T10:00:00Z">
        <w:r w:rsidR="00A26BE3" w:rsidRPr="00920004">
          <w:rPr>
            <w:rStyle w:val="normaltextrun"/>
            <w:lang w:val="es-ES"/>
            <w:rPrChange w:id="5606" w:author="phuong vu" w:date="2018-11-30T22:36:00Z">
              <w:rPr>
                <w:rStyle w:val="normaltextrun"/>
                <w:lang w:val="es-ES"/>
              </w:rPr>
            </w:rPrChange>
          </w:rPr>
          <w:t xml:space="preserve"> và</w:t>
        </w:r>
      </w:ins>
      <w:ins w:id="5607" w:author="phuong vu" w:date="2018-11-27T14:55:00Z">
        <w:r w:rsidRPr="00920004">
          <w:rPr>
            <w:rStyle w:val="normaltextrun"/>
            <w:lang w:val="es-ES"/>
            <w:rPrChange w:id="5608" w:author="phuong vu" w:date="2018-11-30T22:36:00Z">
              <w:rPr>
                <w:rStyle w:val="normaltextrun"/>
                <w:lang w:val="es-ES"/>
              </w:rPr>
            </w:rPrChange>
          </w:rPr>
          <w:t xml:space="preserve"> </w:t>
        </w:r>
        <w:r w:rsidRPr="00920004">
          <w:rPr>
            <w:rStyle w:val="spellingerror"/>
            <w:lang w:val="es-ES"/>
            <w:rPrChange w:id="5609" w:author="phuong vu" w:date="2018-11-30T22:36:00Z">
              <w:rPr>
                <w:rStyle w:val="spellingerror"/>
                <w:lang w:val="es-ES"/>
              </w:rPr>
            </w:rPrChange>
          </w:rPr>
          <w:t>bố</w:t>
        </w:r>
        <w:r w:rsidRPr="00920004">
          <w:rPr>
            <w:rStyle w:val="normaltextrun"/>
            <w:lang w:val="es-ES"/>
            <w:rPrChange w:id="5610" w:author="phuong vu" w:date="2018-11-30T22:36:00Z">
              <w:rPr>
                <w:rStyle w:val="normaltextrun"/>
                <w:lang w:val="es-ES"/>
              </w:rPr>
            </w:rPrChange>
          </w:rPr>
          <w:t xml:space="preserve"> </w:t>
        </w:r>
        <w:r w:rsidRPr="00920004">
          <w:rPr>
            <w:rStyle w:val="spellingerror"/>
            <w:lang w:val="es-ES"/>
            <w:rPrChange w:id="5611" w:author="phuong vu" w:date="2018-11-30T22:36:00Z">
              <w:rPr>
                <w:rStyle w:val="spellingerror"/>
                <w:lang w:val="es-ES"/>
              </w:rPr>
            </w:rPrChange>
          </w:rPr>
          <w:t>cục</w:t>
        </w:r>
        <w:r w:rsidRPr="00920004">
          <w:rPr>
            <w:rStyle w:val="normaltextrun"/>
            <w:lang w:val="es-ES"/>
            <w:rPrChange w:id="5612" w:author="phuong vu" w:date="2018-11-30T22:36:00Z">
              <w:rPr>
                <w:rStyle w:val="normaltextrun"/>
                <w:lang w:val="es-ES"/>
              </w:rPr>
            </w:rPrChange>
          </w:rPr>
          <w:t xml:space="preserve"> </w:t>
        </w:r>
        <w:r w:rsidRPr="00920004">
          <w:rPr>
            <w:rStyle w:val="spellingerror"/>
            <w:lang w:val="es-ES"/>
            <w:rPrChange w:id="5613" w:author="phuong vu" w:date="2018-11-30T22:36:00Z">
              <w:rPr>
                <w:rStyle w:val="spellingerror"/>
                <w:lang w:val="es-ES"/>
              </w:rPr>
            </w:rPrChange>
          </w:rPr>
          <w:t>của</w:t>
        </w:r>
        <w:r w:rsidRPr="00920004">
          <w:rPr>
            <w:rStyle w:val="normaltextrun"/>
            <w:lang w:val="es-ES"/>
            <w:rPrChange w:id="5614" w:author="phuong vu" w:date="2018-11-30T22:36:00Z">
              <w:rPr>
                <w:rStyle w:val="normaltextrun"/>
                <w:lang w:val="es-ES"/>
              </w:rPr>
            </w:rPrChange>
          </w:rPr>
          <w:t xml:space="preserve"> </w:t>
        </w:r>
        <w:r w:rsidRPr="00920004">
          <w:rPr>
            <w:rStyle w:val="spellingerror"/>
            <w:lang w:val="es-ES"/>
            <w:rPrChange w:id="5615" w:author="phuong vu" w:date="2018-11-30T22:36:00Z">
              <w:rPr>
                <w:rStyle w:val="spellingerror"/>
                <w:lang w:val="es-ES"/>
              </w:rPr>
            </w:rPrChange>
          </w:rPr>
          <w:t>quyển</w:t>
        </w:r>
        <w:r w:rsidRPr="00920004">
          <w:rPr>
            <w:rStyle w:val="normaltextrun"/>
            <w:lang w:val="es-ES"/>
            <w:rPrChange w:id="5616" w:author="phuong vu" w:date="2018-11-30T22:36:00Z">
              <w:rPr>
                <w:rStyle w:val="normaltextrun"/>
                <w:lang w:val="es-ES"/>
              </w:rPr>
            </w:rPrChange>
          </w:rPr>
          <w:t xml:space="preserve"> </w:t>
        </w:r>
        <w:r w:rsidRPr="00920004">
          <w:rPr>
            <w:rStyle w:val="spellingerror"/>
            <w:lang w:val="es-ES"/>
            <w:rPrChange w:id="5617" w:author="phuong vu" w:date="2018-11-30T22:36:00Z">
              <w:rPr>
                <w:rStyle w:val="spellingerror"/>
                <w:lang w:val="es-ES"/>
              </w:rPr>
            </w:rPrChange>
          </w:rPr>
          <w:t>luận</w:t>
        </w:r>
        <w:r w:rsidRPr="00920004">
          <w:rPr>
            <w:rStyle w:val="normaltextrun"/>
            <w:lang w:val="es-ES"/>
            <w:rPrChange w:id="5618" w:author="phuong vu" w:date="2018-11-30T22:36:00Z">
              <w:rPr>
                <w:rStyle w:val="normaltextrun"/>
                <w:lang w:val="es-ES"/>
              </w:rPr>
            </w:rPrChange>
          </w:rPr>
          <w:t xml:space="preserve"> </w:t>
        </w:r>
        <w:r w:rsidRPr="00920004">
          <w:rPr>
            <w:rStyle w:val="spellingerror"/>
            <w:lang w:val="es-ES"/>
            <w:rPrChange w:id="5619" w:author="phuong vu" w:date="2018-11-30T22:36:00Z">
              <w:rPr>
                <w:rStyle w:val="spellingerror"/>
                <w:lang w:val="es-ES"/>
              </w:rPr>
            </w:rPrChange>
          </w:rPr>
          <w:t>văn.</w:t>
        </w:r>
      </w:ins>
    </w:p>
    <w:p w14:paraId="2419820E" w14:textId="56BF279E" w:rsidR="00AB715C" w:rsidRPr="00920004" w:rsidRDefault="00AB715C" w:rsidP="00FE6A57">
      <w:pPr>
        <w:ind w:left="720"/>
        <w:rPr>
          <w:ins w:id="5620" w:author="phuong vu" w:date="2018-11-27T14:55:00Z"/>
          <w:lang w:val="en-US"/>
          <w:rPrChange w:id="5621" w:author="phuong vu" w:date="2018-11-30T22:36:00Z">
            <w:rPr>
              <w:ins w:id="5622" w:author="phuong vu" w:date="2018-11-27T14:55:00Z"/>
              <w:lang w:val="en-US"/>
            </w:rPr>
          </w:rPrChange>
        </w:rPr>
        <w:pPrChange w:id="5623" w:author="phuong vu" w:date="2018-11-30T16:34:00Z">
          <w:pPr>
            <w:pStyle w:val="ListParagraph"/>
            <w:numPr>
              <w:numId w:val="65"/>
            </w:numPr>
            <w:ind w:hanging="360"/>
          </w:pPr>
        </w:pPrChange>
      </w:pPr>
      <w:ins w:id="5624" w:author="phuong vu" w:date="2018-11-27T14:55:00Z">
        <w:r w:rsidRPr="00920004">
          <w:rPr>
            <w:b/>
            <w:lang w:val="en-US"/>
            <w:rPrChange w:id="5625" w:author="phuong vu" w:date="2018-11-30T22:36:00Z">
              <w:rPr>
                <w:lang w:val="en-US"/>
              </w:rPr>
            </w:rPrChange>
          </w:rPr>
          <w:t xml:space="preserve">Phần Nội Dung: </w:t>
        </w:r>
      </w:ins>
      <w:ins w:id="5626" w:author="phuong vu" w:date="2018-11-30T09:59:00Z">
        <w:r w:rsidR="00A26BE3" w:rsidRPr="00920004">
          <w:rPr>
            <w:lang w:val="en-US"/>
            <w:rPrChange w:id="5627" w:author="phuong vu" w:date="2018-11-30T22:36:00Z">
              <w:rPr>
                <w:lang w:val="en-US"/>
              </w:rPr>
            </w:rPrChange>
          </w:rPr>
          <w:t xml:space="preserve">Gồm </w:t>
        </w:r>
      </w:ins>
      <w:ins w:id="5628" w:author="phuong vu" w:date="2018-11-30T10:00:00Z">
        <w:r w:rsidR="00A26BE3" w:rsidRPr="00920004">
          <w:rPr>
            <w:lang w:val="en-US"/>
            <w:rPrChange w:id="5629" w:author="phuong vu" w:date="2018-11-30T22:36:00Z">
              <w:rPr>
                <w:lang w:val="en-US"/>
              </w:rPr>
            </w:rPrChange>
          </w:rPr>
          <w:t>4 chương:</w:t>
        </w:r>
      </w:ins>
    </w:p>
    <w:p w14:paraId="019F0D9C" w14:textId="1493210A" w:rsidR="00AB715C" w:rsidRPr="00920004" w:rsidRDefault="00AB715C" w:rsidP="00FE6A57">
      <w:pPr>
        <w:ind w:left="1440"/>
        <w:rPr>
          <w:ins w:id="5630" w:author="phuong vu" w:date="2018-11-27T14:55:00Z"/>
          <w:lang w:val="en-US"/>
          <w:rPrChange w:id="5631" w:author="phuong vu" w:date="2018-11-30T22:36:00Z">
            <w:rPr>
              <w:ins w:id="5632" w:author="phuong vu" w:date="2018-11-27T14:55:00Z"/>
              <w:lang w:val="en-US"/>
            </w:rPr>
          </w:rPrChange>
        </w:rPr>
        <w:pPrChange w:id="5633" w:author="phuong vu" w:date="2018-11-30T16:34:00Z">
          <w:pPr>
            <w:pStyle w:val="ListParagraph"/>
            <w:numPr>
              <w:ilvl w:val="1"/>
              <w:numId w:val="65"/>
            </w:numPr>
            <w:ind w:left="1440" w:hanging="360"/>
          </w:pPr>
        </w:pPrChange>
      </w:pPr>
      <w:ins w:id="5634" w:author="phuong vu" w:date="2018-11-27T14:55:00Z">
        <w:r w:rsidRPr="00920004">
          <w:rPr>
            <w:b/>
            <w:lang w:val="en-US"/>
            <w:rPrChange w:id="5635" w:author="phuong vu" w:date="2018-11-30T22:36:00Z">
              <w:rPr>
                <w:lang w:val="en-US"/>
              </w:rPr>
            </w:rPrChange>
          </w:rPr>
          <w:t>Chương 1: Đặc tả yêu cầu</w:t>
        </w:r>
      </w:ins>
      <w:ins w:id="5636" w:author="phuong vu" w:date="2018-11-27T16:37:00Z">
        <w:r w:rsidR="00083585" w:rsidRPr="00920004">
          <w:rPr>
            <w:b/>
            <w:lang w:val="en-US"/>
            <w:rPrChange w:id="5637" w:author="phuong vu" w:date="2018-11-30T22:36:00Z">
              <w:rPr>
                <w:lang w:val="en-US"/>
              </w:rPr>
            </w:rPrChange>
          </w:rPr>
          <w:t>:</w:t>
        </w:r>
        <w:r w:rsidR="00083585" w:rsidRPr="00920004">
          <w:rPr>
            <w:lang w:val="en-US"/>
            <w:rPrChange w:id="5638" w:author="phuong vu" w:date="2018-11-30T22:36:00Z">
              <w:rPr>
                <w:lang w:val="en-US"/>
              </w:rPr>
            </w:rPrChange>
          </w:rPr>
          <w:t xml:space="preserve"> </w:t>
        </w:r>
      </w:ins>
      <w:ins w:id="5639" w:author="phuong vu" w:date="2018-11-27T14:55:00Z">
        <w:r w:rsidRPr="00920004">
          <w:rPr>
            <w:lang w:val="en-US"/>
            <w:rPrChange w:id="5640" w:author="phuong vu" w:date="2018-11-30T22:36:00Z">
              <w:rPr>
                <w:lang w:val="en-US"/>
              </w:rPr>
            </w:rPrChange>
          </w:rPr>
          <w:t xml:space="preserve"> </w:t>
        </w:r>
      </w:ins>
      <w:ins w:id="5641" w:author="phuong vu" w:date="2018-11-30T10:01:00Z">
        <w:r w:rsidR="00A26BE3" w:rsidRPr="00920004">
          <w:rPr>
            <w:lang w:val="en-US"/>
            <w:rPrChange w:id="5642" w:author="phuong vu" w:date="2018-11-30T22:36:00Z">
              <w:rPr>
                <w:lang w:val="en-US"/>
              </w:rPr>
            </w:rPrChange>
          </w:rPr>
          <w:t>G</w:t>
        </w:r>
      </w:ins>
      <w:ins w:id="5643" w:author="phuong vu" w:date="2018-11-27T14:55:00Z">
        <w:r w:rsidRPr="00920004">
          <w:rPr>
            <w:lang w:val="en-US"/>
            <w:rPrChange w:id="5644" w:author="phuong vu" w:date="2018-11-30T22:36:00Z">
              <w:rPr>
                <w:lang w:val="en-US"/>
              </w:rPr>
            </w:rPrChange>
          </w:rPr>
          <w:t>iới thiệu tổng quan về hệ thống và các chức năng hệ thống cung cấp.</w:t>
        </w:r>
      </w:ins>
    </w:p>
    <w:p w14:paraId="4DD9C7D4" w14:textId="1B816371" w:rsidR="00AB715C" w:rsidRPr="00920004" w:rsidRDefault="00AB715C" w:rsidP="00FE6A57">
      <w:pPr>
        <w:ind w:left="1440"/>
        <w:rPr>
          <w:ins w:id="5645" w:author="phuong vu" w:date="2018-11-27T14:55:00Z"/>
          <w:lang w:val="en-US"/>
          <w:rPrChange w:id="5646" w:author="phuong vu" w:date="2018-11-30T22:36:00Z">
            <w:rPr>
              <w:ins w:id="5647" w:author="phuong vu" w:date="2018-11-27T14:55:00Z"/>
              <w:lang w:val="en-US"/>
            </w:rPr>
          </w:rPrChange>
        </w:rPr>
        <w:pPrChange w:id="5648" w:author="phuong vu" w:date="2018-11-30T16:34:00Z">
          <w:pPr>
            <w:pStyle w:val="ListParagraph"/>
            <w:numPr>
              <w:ilvl w:val="1"/>
              <w:numId w:val="65"/>
            </w:numPr>
            <w:ind w:left="1440" w:hanging="360"/>
          </w:pPr>
        </w:pPrChange>
      </w:pPr>
      <w:ins w:id="5649" w:author="phuong vu" w:date="2018-11-27T14:55:00Z">
        <w:r w:rsidRPr="00920004">
          <w:rPr>
            <w:b/>
            <w:lang w:val="en-US"/>
            <w:rPrChange w:id="5650" w:author="phuong vu" w:date="2018-11-30T22:36:00Z">
              <w:rPr>
                <w:lang w:val="en-US"/>
              </w:rPr>
            </w:rPrChange>
          </w:rPr>
          <w:lastRenderedPageBreak/>
          <w:t>Chương 2: Cơ sở lý thuyết</w:t>
        </w:r>
      </w:ins>
      <w:ins w:id="5651" w:author="phuong vu" w:date="2018-11-27T16:37:00Z">
        <w:r w:rsidR="00083585" w:rsidRPr="00920004">
          <w:rPr>
            <w:lang w:val="en-US"/>
            <w:rPrChange w:id="5652" w:author="phuong vu" w:date="2018-11-30T22:36:00Z">
              <w:rPr>
                <w:lang w:val="en-US"/>
              </w:rPr>
            </w:rPrChange>
          </w:rPr>
          <w:t>:</w:t>
        </w:r>
      </w:ins>
      <w:ins w:id="5653" w:author="phuong vu" w:date="2018-11-27T14:55:00Z">
        <w:r w:rsidRPr="00920004">
          <w:rPr>
            <w:lang w:val="en-US"/>
            <w:rPrChange w:id="5654" w:author="phuong vu" w:date="2018-11-30T22:36:00Z">
              <w:rPr>
                <w:lang w:val="en-US"/>
              </w:rPr>
            </w:rPrChange>
          </w:rPr>
          <w:t xml:space="preserve"> </w:t>
        </w:r>
      </w:ins>
      <w:ins w:id="5655" w:author="phuong vu" w:date="2018-11-30T10:01:00Z">
        <w:r w:rsidR="00A26BE3" w:rsidRPr="00920004">
          <w:rPr>
            <w:lang w:val="en-US"/>
            <w:rPrChange w:id="5656" w:author="phuong vu" w:date="2018-11-30T22:36:00Z">
              <w:rPr>
                <w:lang w:val="en-US"/>
              </w:rPr>
            </w:rPrChange>
          </w:rPr>
          <w:t xml:space="preserve">Giới thiệu </w:t>
        </w:r>
      </w:ins>
      <w:ins w:id="5657" w:author="phuong vu" w:date="2018-11-27T14:55:00Z">
        <w:r w:rsidRPr="00920004">
          <w:rPr>
            <w:lang w:val="en-US"/>
            <w:rPrChange w:id="5658" w:author="phuong vu" w:date="2018-11-30T22:36:00Z">
              <w:rPr>
                <w:lang w:val="en-US"/>
              </w:rPr>
            </w:rPrChange>
          </w:rPr>
          <w:t xml:space="preserve">về </w:t>
        </w:r>
      </w:ins>
      <w:ins w:id="5659" w:author="phuong vu" w:date="2018-11-27T16:38:00Z">
        <w:r w:rsidR="00083585" w:rsidRPr="00920004">
          <w:rPr>
            <w:lang w:val="en-US"/>
            <w:rPrChange w:id="5660" w:author="phuong vu" w:date="2018-11-30T22:36:00Z">
              <w:rPr>
                <w:lang w:val="en-US"/>
              </w:rPr>
            </w:rPrChange>
          </w:rPr>
          <w:t>Android</w:t>
        </w:r>
      </w:ins>
      <w:ins w:id="5661" w:author="phuong vu" w:date="2018-11-27T14:55:00Z">
        <w:r w:rsidRPr="00920004">
          <w:rPr>
            <w:lang w:val="en-US"/>
            <w:rPrChange w:id="5662" w:author="phuong vu" w:date="2018-11-30T22:36:00Z">
              <w:rPr>
                <w:lang w:val="en-US"/>
              </w:rPr>
            </w:rPrChange>
          </w:rPr>
          <w:t>, GraphQL, Postgraphile, PostgreSQL, JSON Web Token, Apollo Client</w:t>
        </w:r>
      </w:ins>
      <w:ins w:id="5663" w:author="phuong vu" w:date="2018-11-30T10:02:00Z">
        <w:r w:rsidR="00A26BE3" w:rsidRPr="00920004">
          <w:rPr>
            <w:lang w:val="en-US"/>
            <w:rPrChange w:id="5664" w:author="phuong vu" w:date="2018-11-30T22:36:00Z">
              <w:rPr>
                <w:lang w:val="en-US"/>
              </w:rPr>
            </w:rPrChange>
          </w:rPr>
          <w:t xml:space="preserve"> và các công nghệ khác liên quan.</w:t>
        </w:r>
      </w:ins>
    </w:p>
    <w:p w14:paraId="36D3E5A9" w14:textId="6EF4DE4F" w:rsidR="00AB715C" w:rsidRPr="00920004" w:rsidRDefault="00AB715C" w:rsidP="00FE6A57">
      <w:pPr>
        <w:ind w:left="1440"/>
        <w:rPr>
          <w:ins w:id="5665" w:author="phuong vu" w:date="2018-11-27T14:55:00Z"/>
          <w:lang w:val="en-US"/>
          <w:rPrChange w:id="5666" w:author="phuong vu" w:date="2018-11-30T22:36:00Z">
            <w:rPr>
              <w:ins w:id="5667" w:author="phuong vu" w:date="2018-11-27T14:55:00Z"/>
              <w:lang w:val="en-US"/>
            </w:rPr>
          </w:rPrChange>
        </w:rPr>
        <w:pPrChange w:id="5668" w:author="phuong vu" w:date="2018-11-30T16:34:00Z">
          <w:pPr>
            <w:pStyle w:val="ListParagraph"/>
            <w:numPr>
              <w:ilvl w:val="1"/>
              <w:numId w:val="65"/>
            </w:numPr>
            <w:ind w:left="1440" w:hanging="360"/>
          </w:pPr>
        </w:pPrChange>
      </w:pPr>
      <w:ins w:id="5669" w:author="phuong vu" w:date="2018-11-27T14:55:00Z">
        <w:r w:rsidRPr="00920004">
          <w:rPr>
            <w:b/>
            <w:lang w:val="en-US"/>
            <w:rPrChange w:id="5670" w:author="phuong vu" w:date="2018-11-30T22:36:00Z">
              <w:rPr>
                <w:lang w:val="en-US"/>
              </w:rPr>
            </w:rPrChange>
          </w:rPr>
          <w:t>Chương 3: Thiết kế và cài đặt</w:t>
        </w:r>
      </w:ins>
      <w:ins w:id="5671" w:author="phuong vu" w:date="2018-11-27T16:38:00Z">
        <w:r w:rsidR="00083585" w:rsidRPr="00920004">
          <w:rPr>
            <w:b/>
            <w:lang w:val="en-US"/>
            <w:rPrChange w:id="5672" w:author="phuong vu" w:date="2018-11-30T22:36:00Z">
              <w:rPr>
                <w:b/>
                <w:lang w:val="en-US"/>
              </w:rPr>
            </w:rPrChange>
          </w:rPr>
          <w:t>:</w:t>
        </w:r>
      </w:ins>
      <w:ins w:id="5673" w:author="phuong vu" w:date="2018-11-27T14:55:00Z">
        <w:r w:rsidRPr="00920004">
          <w:rPr>
            <w:lang w:val="en-US"/>
            <w:rPrChange w:id="5674" w:author="phuong vu" w:date="2018-11-30T22:36:00Z">
              <w:rPr>
                <w:lang w:val="en-US"/>
              </w:rPr>
            </w:rPrChange>
          </w:rPr>
          <w:t xml:space="preserve"> </w:t>
        </w:r>
        <w:r w:rsidRPr="00920004">
          <w:rPr>
            <w:rStyle w:val="spellingerror"/>
            <w:lang w:val="es-ES"/>
            <w:rPrChange w:id="5675" w:author="phuong vu" w:date="2018-11-30T22:36:00Z">
              <w:rPr>
                <w:rStyle w:val="spellingerror"/>
                <w:lang w:val="es-ES"/>
              </w:rPr>
            </w:rPrChange>
          </w:rPr>
          <w:t>Chương</w:t>
        </w:r>
        <w:r w:rsidRPr="00920004">
          <w:rPr>
            <w:rStyle w:val="normaltextrun"/>
            <w:lang w:val="es-ES"/>
            <w:rPrChange w:id="5676" w:author="phuong vu" w:date="2018-11-30T22:36:00Z">
              <w:rPr>
                <w:rStyle w:val="normaltextrun"/>
                <w:lang w:val="es-ES"/>
              </w:rPr>
            </w:rPrChange>
          </w:rPr>
          <w:t xml:space="preserve"> </w:t>
        </w:r>
        <w:r w:rsidRPr="00920004">
          <w:rPr>
            <w:rStyle w:val="spellingerror"/>
            <w:lang w:val="es-ES"/>
            <w:rPrChange w:id="5677" w:author="phuong vu" w:date="2018-11-30T22:36:00Z">
              <w:rPr>
                <w:rStyle w:val="spellingerror"/>
                <w:lang w:val="es-ES"/>
              </w:rPr>
            </w:rPrChange>
          </w:rPr>
          <w:t>này</w:t>
        </w:r>
        <w:r w:rsidRPr="00920004">
          <w:rPr>
            <w:rStyle w:val="normaltextrun"/>
            <w:lang w:val="es-ES"/>
            <w:rPrChange w:id="5678" w:author="phuong vu" w:date="2018-11-30T22:36:00Z">
              <w:rPr>
                <w:rStyle w:val="normaltextrun"/>
                <w:lang w:val="es-ES"/>
              </w:rPr>
            </w:rPrChange>
          </w:rPr>
          <w:t xml:space="preserve"> </w:t>
        </w:r>
        <w:r w:rsidRPr="00920004">
          <w:rPr>
            <w:rStyle w:val="spellingerror"/>
            <w:lang w:val="es-ES"/>
            <w:rPrChange w:id="5679" w:author="phuong vu" w:date="2018-11-30T22:36:00Z">
              <w:rPr>
                <w:rStyle w:val="spellingerror"/>
                <w:lang w:val="es-ES"/>
              </w:rPr>
            </w:rPrChange>
          </w:rPr>
          <w:t>sẽ</w:t>
        </w:r>
        <w:r w:rsidRPr="00920004">
          <w:rPr>
            <w:rStyle w:val="normaltextrun"/>
            <w:lang w:val="es-ES"/>
            <w:rPrChange w:id="5680" w:author="phuong vu" w:date="2018-11-30T22:36:00Z">
              <w:rPr>
                <w:rStyle w:val="normaltextrun"/>
                <w:lang w:val="es-ES"/>
              </w:rPr>
            </w:rPrChange>
          </w:rPr>
          <w:t xml:space="preserve"> </w:t>
        </w:r>
        <w:r w:rsidRPr="00920004">
          <w:rPr>
            <w:rStyle w:val="spellingerror"/>
            <w:lang w:val="es-ES"/>
            <w:rPrChange w:id="5681" w:author="phuong vu" w:date="2018-11-30T22:36:00Z">
              <w:rPr>
                <w:rStyle w:val="spellingerror"/>
                <w:lang w:val="es-ES"/>
              </w:rPr>
            </w:rPrChange>
          </w:rPr>
          <w:t>đưa</w:t>
        </w:r>
        <w:r w:rsidRPr="00920004">
          <w:rPr>
            <w:rStyle w:val="normaltextrun"/>
            <w:lang w:val="es-ES"/>
            <w:rPrChange w:id="5682" w:author="phuong vu" w:date="2018-11-30T22:36:00Z">
              <w:rPr>
                <w:rStyle w:val="normaltextrun"/>
                <w:lang w:val="es-ES"/>
              </w:rPr>
            </w:rPrChange>
          </w:rPr>
          <w:t xml:space="preserve"> </w:t>
        </w:r>
        <w:r w:rsidRPr="00920004">
          <w:rPr>
            <w:rStyle w:val="spellingerror"/>
            <w:lang w:val="es-ES"/>
            <w:rPrChange w:id="5683" w:author="phuong vu" w:date="2018-11-30T22:36:00Z">
              <w:rPr>
                <w:rStyle w:val="spellingerror"/>
                <w:lang w:val="es-ES"/>
              </w:rPr>
            </w:rPrChange>
          </w:rPr>
          <w:t>ra</w:t>
        </w:r>
        <w:r w:rsidRPr="00920004">
          <w:rPr>
            <w:rStyle w:val="normaltextrun"/>
            <w:lang w:val="es-ES"/>
            <w:rPrChange w:id="5684" w:author="phuong vu" w:date="2018-11-30T22:36:00Z">
              <w:rPr>
                <w:rStyle w:val="normaltextrun"/>
                <w:lang w:val="es-ES"/>
              </w:rPr>
            </w:rPrChange>
          </w:rPr>
          <w:t xml:space="preserve"> </w:t>
        </w:r>
        <w:r w:rsidRPr="00920004">
          <w:rPr>
            <w:rStyle w:val="spellingerror"/>
            <w:lang w:val="es-ES"/>
            <w:rPrChange w:id="5685" w:author="phuong vu" w:date="2018-11-30T22:36:00Z">
              <w:rPr>
                <w:rStyle w:val="spellingerror"/>
                <w:lang w:val="es-ES"/>
              </w:rPr>
            </w:rPrChange>
          </w:rPr>
          <w:t>thiết</w:t>
        </w:r>
        <w:r w:rsidRPr="00920004">
          <w:rPr>
            <w:rStyle w:val="normaltextrun"/>
            <w:lang w:val="es-ES"/>
            <w:rPrChange w:id="5686" w:author="phuong vu" w:date="2018-11-30T22:36:00Z">
              <w:rPr>
                <w:rStyle w:val="normaltextrun"/>
                <w:lang w:val="es-ES"/>
              </w:rPr>
            </w:rPrChange>
          </w:rPr>
          <w:t xml:space="preserve"> </w:t>
        </w:r>
        <w:r w:rsidRPr="00920004">
          <w:rPr>
            <w:rStyle w:val="spellingerror"/>
            <w:lang w:val="es-ES"/>
            <w:rPrChange w:id="5687" w:author="phuong vu" w:date="2018-11-30T22:36:00Z">
              <w:rPr>
                <w:rStyle w:val="spellingerror"/>
                <w:lang w:val="es-ES"/>
              </w:rPr>
            </w:rPrChange>
          </w:rPr>
          <w:t>kế</w:t>
        </w:r>
        <w:r w:rsidRPr="00920004">
          <w:rPr>
            <w:rStyle w:val="normaltextrun"/>
            <w:lang w:val="es-ES"/>
            <w:rPrChange w:id="5688" w:author="phuong vu" w:date="2018-11-30T22:36:00Z">
              <w:rPr>
                <w:rStyle w:val="normaltextrun"/>
                <w:lang w:val="es-ES"/>
              </w:rPr>
            </w:rPrChange>
          </w:rPr>
          <w:t xml:space="preserve"> </w:t>
        </w:r>
        <w:r w:rsidRPr="00920004">
          <w:rPr>
            <w:rStyle w:val="spellingerror"/>
            <w:lang w:val="es-ES"/>
            <w:rPrChange w:id="5689" w:author="phuong vu" w:date="2018-11-30T22:36:00Z">
              <w:rPr>
                <w:rStyle w:val="spellingerror"/>
                <w:lang w:val="es-ES"/>
              </w:rPr>
            </w:rPrChange>
          </w:rPr>
          <w:t>kiến</w:t>
        </w:r>
        <w:r w:rsidRPr="00920004">
          <w:rPr>
            <w:rStyle w:val="normaltextrun"/>
            <w:lang w:val="es-ES"/>
            <w:rPrChange w:id="5690" w:author="phuong vu" w:date="2018-11-30T22:36:00Z">
              <w:rPr>
                <w:rStyle w:val="normaltextrun"/>
                <w:lang w:val="es-ES"/>
              </w:rPr>
            </w:rPrChange>
          </w:rPr>
          <w:t xml:space="preserve"> </w:t>
        </w:r>
        <w:r w:rsidRPr="00920004">
          <w:rPr>
            <w:rStyle w:val="spellingerror"/>
            <w:lang w:val="es-ES"/>
            <w:rPrChange w:id="5691" w:author="phuong vu" w:date="2018-11-30T22:36:00Z">
              <w:rPr>
                <w:rStyle w:val="spellingerror"/>
                <w:lang w:val="es-ES"/>
              </w:rPr>
            </w:rPrChange>
          </w:rPr>
          <w:t>trúc</w:t>
        </w:r>
        <w:r w:rsidRPr="00920004">
          <w:rPr>
            <w:rStyle w:val="normaltextrun"/>
            <w:lang w:val="es-ES"/>
            <w:rPrChange w:id="5692" w:author="phuong vu" w:date="2018-11-30T22:36:00Z">
              <w:rPr>
                <w:rStyle w:val="normaltextrun"/>
                <w:lang w:val="es-ES"/>
              </w:rPr>
            </w:rPrChange>
          </w:rPr>
          <w:t xml:space="preserve">, </w:t>
        </w:r>
        <w:r w:rsidRPr="00920004">
          <w:rPr>
            <w:rStyle w:val="spellingerror"/>
            <w:lang w:val="es-ES"/>
            <w:rPrChange w:id="5693" w:author="phuong vu" w:date="2018-11-30T22:36:00Z">
              <w:rPr>
                <w:rStyle w:val="spellingerror"/>
                <w:lang w:val="es-ES"/>
              </w:rPr>
            </w:rPrChange>
          </w:rPr>
          <w:t>thiết</w:t>
        </w:r>
        <w:r w:rsidRPr="00920004">
          <w:rPr>
            <w:rStyle w:val="normaltextrun"/>
            <w:lang w:val="es-ES"/>
            <w:rPrChange w:id="5694" w:author="phuong vu" w:date="2018-11-30T22:36:00Z">
              <w:rPr>
                <w:rStyle w:val="normaltextrun"/>
                <w:lang w:val="es-ES"/>
              </w:rPr>
            </w:rPrChange>
          </w:rPr>
          <w:t xml:space="preserve"> </w:t>
        </w:r>
        <w:r w:rsidRPr="00920004">
          <w:rPr>
            <w:rStyle w:val="spellingerror"/>
            <w:lang w:val="es-ES"/>
            <w:rPrChange w:id="5695" w:author="phuong vu" w:date="2018-11-30T22:36:00Z">
              <w:rPr>
                <w:rStyle w:val="spellingerror"/>
                <w:lang w:val="es-ES"/>
              </w:rPr>
            </w:rPrChange>
          </w:rPr>
          <w:t>kế</w:t>
        </w:r>
        <w:r w:rsidRPr="00920004">
          <w:rPr>
            <w:rStyle w:val="normaltextrun"/>
            <w:lang w:val="es-ES"/>
            <w:rPrChange w:id="5696" w:author="phuong vu" w:date="2018-11-30T22:36:00Z">
              <w:rPr>
                <w:rStyle w:val="normaltextrun"/>
                <w:lang w:val="es-ES"/>
              </w:rPr>
            </w:rPrChange>
          </w:rPr>
          <w:t xml:space="preserve"> </w:t>
        </w:r>
        <w:r w:rsidRPr="00920004">
          <w:rPr>
            <w:rStyle w:val="spellingerror"/>
            <w:lang w:val="es-ES"/>
            <w:rPrChange w:id="5697" w:author="phuong vu" w:date="2018-11-30T22:36:00Z">
              <w:rPr>
                <w:rStyle w:val="spellingerror"/>
                <w:lang w:val="es-ES"/>
              </w:rPr>
            </w:rPrChange>
          </w:rPr>
          <w:t>dữ</w:t>
        </w:r>
        <w:r w:rsidRPr="00920004">
          <w:rPr>
            <w:rStyle w:val="normaltextrun"/>
            <w:lang w:val="es-ES"/>
            <w:rPrChange w:id="5698" w:author="phuong vu" w:date="2018-11-30T22:36:00Z">
              <w:rPr>
                <w:rStyle w:val="normaltextrun"/>
                <w:lang w:val="es-ES"/>
              </w:rPr>
            </w:rPrChange>
          </w:rPr>
          <w:t xml:space="preserve"> </w:t>
        </w:r>
        <w:r w:rsidRPr="00920004">
          <w:rPr>
            <w:rStyle w:val="spellingerror"/>
            <w:lang w:val="es-ES"/>
            <w:rPrChange w:id="5699" w:author="phuong vu" w:date="2018-11-30T22:36:00Z">
              <w:rPr>
                <w:rStyle w:val="spellingerror"/>
                <w:lang w:val="es-ES"/>
              </w:rPr>
            </w:rPrChange>
          </w:rPr>
          <w:t>liệu</w:t>
        </w:r>
        <w:r w:rsidRPr="00920004">
          <w:rPr>
            <w:rStyle w:val="normaltextrun"/>
            <w:lang w:val="es-ES"/>
            <w:rPrChange w:id="5700" w:author="phuong vu" w:date="2018-11-30T22:36:00Z">
              <w:rPr>
                <w:rStyle w:val="normaltextrun"/>
                <w:lang w:val="es-ES"/>
              </w:rPr>
            </w:rPrChange>
          </w:rPr>
          <w:t xml:space="preserve">, </w:t>
        </w:r>
        <w:r w:rsidRPr="00920004">
          <w:rPr>
            <w:rStyle w:val="spellingerror"/>
            <w:lang w:val="es-ES"/>
            <w:rPrChange w:id="5701" w:author="phuong vu" w:date="2018-11-30T22:36:00Z">
              <w:rPr>
                <w:rStyle w:val="spellingerror"/>
                <w:lang w:val="es-ES"/>
              </w:rPr>
            </w:rPrChange>
          </w:rPr>
          <w:t>thiết</w:t>
        </w:r>
        <w:r w:rsidRPr="00920004">
          <w:rPr>
            <w:rStyle w:val="normaltextrun"/>
            <w:lang w:val="es-ES"/>
            <w:rPrChange w:id="5702" w:author="phuong vu" w:date="2018-11-30T22:36:00Z">
              <w:rPr>
                <w:rStyle w:val="normaltextrun"/>
                <w:lang w:val="es-ES"/>
              </w:rPr>
            </w:rPrChange>
          </w:rPr>
          <w:t xml:space="preserve"> </w:t>
        </w:r>
        <w:r w:rsidRPr="00920004">
          <w:rPr>
            <w:rStyle w:val="spellingerror"/>
            <w:lang w:val="es-ES"/>
            <w:rPrChange w:id="5703" w:author="phuong vu" w:date="2018-11-30T22:36:00Z">
              <w:rPr>
                <w:rStyle w:val="spellingerror"/>
                <w:lang w:val="es-ES"/>
              </w:rPr>
            </w:rPrChange>
          </w:rPr>
          <w:t>kế</w:t>
        </w:r>
        <w:r w:rsidRPr="00920004">
          <w:rPr>
            <w:rStyle w:val="normaltextrun"/>
            <w:lang w:val="es-ES"/>
            <w:rPrChange w:id="5704" w:author="phuong vu" w:date="2018-11-30T22:36:00Z">
              <w:rPr>
                <w:rStyle w:val="normaltextrun"/>
                <w:lang w:val="es-ES"/>
              </w:rPr>
            </w:rPrChange>
          </w:rPr>
          <w:t xml:space="preserve"> </w:t>
        </w:r>
        <w:r w:rsidRPr="00920004">
          <w:rPr>
            <w:rStyle w:val="spellingerror"/>
            <w:lang w:val="es-ES"/>
            <w:rPrChange w:id="5705" w:author="phuong vu" w:date="2018-11-30T22:36:00Z">
              <w:rPr>
                <w:rStyle w:val="spellingerror"/>
                <w:lang w:val="es-ES"/>
              </w:rPr>
            </w:rPrChange>
          </w:rPr>
          <w:t>giải</w:t>
        </w:r>
        <w:r w:rsidRPr="00920004">
          <w:rPr>
            <w:rStyle w:val="normaltextrun"/>
            <w:lang w:val="es-ES"/>
            <w:rPrChange w:id="5706" w:author="phuong vu" w:date="2018-11-30T22:36:00Z">
              <w:rPr>
                <w:rStyle w:val="normaltextrun"/>
                <w:lang w:val="es-ES"/>
              </w:rPr>
            </w:rPrChange>
          </w:rPr>
          <w:t xml:space="preserve"> </w:t>
        </w:r>
        <w:r w:rsidRPr="00920004">
          <w:rPr>
            <w:rStyle w:val="spellingerror"/>
            <w:lang w:val="es-ES"/>
            <w:rPrChange w:id="5707" w:author="phuong vu" w:date="2018-11-30T22:36:00Z">
              <w:rPr>
                <w:rStyle w:val="spellingerror"/>
                <w:lang w:val="es-ES"/>
              </w:rPr>
            </w:rPrChange>
          </w:rPr>
          <w:t>thuật</w:t>
        </w:r>
      </w:ins>
      <w:ins w:id="5708" w:author="phuong vu" w:date="2018-11-30T10:02:00Z">
        <w:r w:rsidR="00A26BE3" w:rsidRPr="00920004">
          <w:rPr>
            <w:rStyle w:val="normaltextrun"/>
            <w:rPrChange w:id="5709" w:author="phuong vu" w:date="2018-11-30T22:36:00Z">
              <w:rPr>
                <w:rStyle w:val="normaltextrun"/>
              </w:rPr>
            </w:rPrChange>
          </w:rPr>
          <w:t xml:space="preserve"> v</w:t>
        </w:r>
        <w:r w:rsidR="00A26BE3" w:rsidRPr="00920004">
          <w:rPr>
            <w:rStyle w:val="normaltextrun"/>
            <w:lang w:val="en-US"/>
            <w:rPrChange w:id="5710" w:author="phuong vu" w:date="2018-11-30T22:36:00Z">
              <w:rPr>
                <w:rStyle w:val="normaltextrun"/>
                <w:lang w:val="en-US"/>
              </w:rPr>
            </w:rPrChange>
          </w:rPr>
          <w:t>à</w:t>
        </w:r>
      </w:ins>
      <w:ins w:id="5711" w:author="phuong vu" w:date="2018-11-27T14:55:00Z">
        <w:r w:rsidRPr="00920004">
          <w:rPr>
            <w:rStyle w:val="normaltextrun"/>
            <w:lang w:val="es-ES"/>
            <w:rPrChange w:id="5712" w:author="phuong vu" w:date="2018-11-30T22:36:00Z">
              <w:rPr>
                <w:rStyle w:val="normaltextrun"/>
                <w:lang w:val="es-ES"/>
              </w:rPr>
            </w:rPrChange>
          </w:rPr>
          <w:t xml:space="preserve"> </w:t>
        </w:r>
        <w:r w:rsidRPr="00920004">
          <w:rPr>
            <w:rStyle w:val="spellingerror"/>
            <w:lang w:val="es-ES"/>
            <w:rPrChange w:id="5713" w:author="phuong vu" w:date="2018-11-30T22:36:00Z">
              <w:rPr>
                <w:rStyle w:val="spellingerror"/>
                <w:lang w:val="es-ES"/>
              </w:rPr>
            </w:rPrChange>
          </w:rPr>
          <w:t>thiết</w:t>
        </w:r>
        <w:r w:rsidRPr="00920004">
          <w:rPr>
            <w:rStyle w:val="normaltextrun"/>
            <w:lang w:val="es-ES"/>
            <w:rPrChange w:id="5714" w:author="phuong vu" w:date="2018-11-30T22:36:00Z">
              <w:rPr>
                <w:rStyle w:val="normaltextrun"/>
                <w:lang w:val="es-ES"/>
              </w:rPr>
            </w:rPrChange>
          </w:rPr>
          <w:t xml:space="preserve"> </w:t>
        </w:r>
        <w:r w:rsidRPr="00920004">
          <w:rPr>
            <w:rStyle w:val="spellingerror"/>
            <w:lang w:val="es-ES"/>
            <w:rPrChange w:id="5715" w:author="phuong vu" w:date="2018-11-30T22:36:00Z">
              <w:rPr>
                <w:rStyle w:val="spellingerror"/>
                <w:lang w:val="es-ES"/>
              </w:rPr>
            </w:rPrChange>
          </w:rPr>
          <w:t>kế</w:t>
        </w:r>
        <w:r w:rsidRPr="00920004">
          <w:rPr>
            <w:rStyle w:val="normaltextrun"/>
            <w:lang w:val="es-ES"/>
            <w:rPrChange w:id="5716" w:author="phuong vu" w:date="2018-11-30T22:36:00Z">
              <w:rPr>
                <w:rStyle w:val="normaltextrun"/>
                <w:lang w:val="es-ES"/>
              </w:rPr>
            </w:rPrChange>
          </w:rPr>
          <w:t xml:space="preserve"> </w:t>
        </w:r>
        <w:r w:rsidRPr="00920004">
          <w:rPr>
            <w:rStyle w:val="spellingerror"/>
            <w:lang w:val="es-ES"/>
            <w:rPrChange w:id="5717" w:author="phuong vu" w:date="2018-11-30T22:36:00Z">
              <w:rPr>
                <w:rStyle w:val="spellingerror"/>
                <w:lang w:val="es-ES"/>
              </w:rPr>
            </w:rPrChange>
          </w:rPr>
          <w:t>giao</w:t>
        </w:r>
        <w:r w:rsidRPr="00920004">
          <w:rPr>
            <w:rStyle w:val="normaltextrun"/>
            <w:lang w:val="es-ES"/>
            <w:rPrChange w:id="5718" w:author="phuong vu" w:date="2018-11-30T22:36:00Z">
              <w:rPr>
                <w:rStyle w:val="normaltextrun"/>
                <w:lang w:val="es-ES"/>
              </w:rPr>
            </w:rPrChange>
          </w:rPr>
          <w:t xml:space="preserve"> </w:t>
        </w:r>
        <w:r w:rsidRPr="00920004">
          <w:rPr>
            <w:rStyle w:val="spellingerror"/>
            <w:lang w:val="es-ES"/>
            <w:rPrChange w:id="5719" w:author="phuong vu" w:date="2018-11-30T22:36:00Z">
              <w:rPr>
                <w:rStyle w:val="spellingerror"/>
                <w:lang w:val="es-ES"/>
              </w:rPr>
            </w:rPrChange>
          </w:rPr>
          <w:t>diện</w:t>
        </w:r>
        <w:r w:rsidRPr="00920004">
          <w:rPr>
            <w:rStyle w:val="normaltextrun"/>
            <w:lang w:val="es-ES"/>
            <w:rPrChange w:id="5720" w:author="phuong vu" w:date="2018-11-30T22:36:00Z">
              <w:rPr>
                <w:rStyle w:val="normaltextrun"/>
                <w:lang w:val="es-ES"/>
              </w:rPr>
            </w:rPrChange>
          </w:rPr>
          <w:t xml:space="preserve"> </w:t>
        </w:r>
        <w:r w:rsidRPr="00920004">
          <w:rPr>
            <w:rStyle w:val="spellingerror"/>
            <w:lang w:val="es-ES"/>
            <w:rPrChange w:id="5721" w:author="phuong vu" w:date="2018-11-30T22:36:00Z">
              <w:rPr>
                <w:rStyle w:val="spellingerror"/>
                <w:lang w:val="es-ES"/>
              </w:rPr>
            </w:rPrChange>
          </w:rPr>
          <w:t>cho</w:t>
        </w:r>
        <w:r w:rsidRPr="00920004">
          <w:rPr>
            <w:rStyle w:val="normaltextrun"/>
            <w:lang w:val="es-ES"/>
            <w:rPrChange w:id="5722" w:author="phuong vu" w:date="2018-11-30T22:36:00Z">
              <w:rPr>
                <w:rStyle w:val="normaltextrun"/>
                <w:lang w:val="es-ES"/>
              </w:rPr>
            </w:rPrChange>
          </w:rPr>
          <w:t xml:space="preserve"> </w:t>
        </w:r>
        <w:r w:rsidRPr="00920004">
          <w:rPr>
            <w:rStyle w:val="spellingerror"/>
            <w:lang w:val="es-ES"/>
            <w:rPrChange w:id="5723" w:author="phuong vu" w:date="2018-11-30T22:36:00Z">
              <w:rPr>
                <w:rStyle w:val="spellingerror"/>
                <w:lang w:val="es-ES"/>
              </w:rPr>
            </w:rPrChange>
          </w:rPr>
          <w:t>chức</w:t>
        </w:r>
        <w:r w:rsidRPr="00920004">
          <w:rPr>
            <w:rStyle w:val="normaltextrun"/>
            <w:lang w:val="es-ES"/>
            <w:rPrChange w:id="5724" w:author="phuong vu" w:date="2018-11-30T22:36:00Z">
              <w:rPr>
                <w:rStyle w:val="normaltextrun"/>
                <w:lang w:val="es-ES"/>
              </w:rPr>
            </w:rPrChange>
          </w:rPr>
          <w:t xml:space="preserve"> </w:t>
        </w:r>
        <w:r w:rsidRPr="00920004">
          <w:rPr>
            <w:rStyle w:val="spellingerror"/>
            <w:lang w:val="es-ES"/>
            <w:rPrChange w:id="5725" w:author="phuong vu" w:date="2018-11-30T22:36:00Z">
              <w:rPr>
                <w:rStyle w:val="spellingerror"/>
                <w:lang w:val="es-ES"/>
              </w:rPr>
            </w:rPrChange>
          </w:rPr>
          <w:t>năng</w:t>
        </w:r>
        <w:r w:rsidRPr="00920004">
          <w:rPr>
            <w:rStyle w:val="normaltextrun"/>
            <w:lang w:val="es-ES"/>
            <w:rPrChange w:id="5726" w:author="phuong vu" w:date="2018-11-30T22:36:00Z">
              <w:rPr>
                <w:rStyle w:val="normaltextrun"/>
                <w:lang w:val="es-ES"/>
              </w:rPr>
            </w:rPrChange>
          </w:rPr>
          <w:t xml:space="preserve"> </w:t>
        </w:r>
        <w:r w:rsidRPr="00920004">
          <w:rPr>
            <w:rStyle w:val="spellingerror"/>
            <w:lang w:val="es-ES"/>
            <w:rPrChange w:id="5727" w:author="phuong vu" w:date="2018-11-30T22:36:00Z">
              <w:rPr>
                <w:rStyle w:val="spellingerror"/>
                <w:lang w:val="es-ES"/>
              </w:rPr>
            </w:rPrChange>
          </w:rPr>
          <w:t>trong</w:t>
        </w:r>
        <w:r w:rsidRPr="00920004">
          <w:rPr>
            <w:rStyle w:val="normaltextrun"/>
            <w:lang w:val="es-ES"/>
            <w:rPrChange w:id="5728" w:author="phuong vu" w:date="2018-11-30T22:36:00Z">
              <w:rPr>
                <w:rStyle w:val="normaltextrun"/>
                <w:lang w:val="es-ES"/>
              </w:rPr>
            </w:rPrChange>
          </w:rPr>
          <w:t xml:space="preserve"> </w:t>
        </w:r>
        <w:r w:rsidRPr="00920004">
          <w:rPr>
            <w:rStyle w:val="spellingerror"/>
            <w:lang w:val="es-ES"/>
            <w:rPrChange w:id="5729" w:author="phuong vu" w:date="2018-11-30T22:36:00Z">
              <w:rPr>
                <w:rStyle w:val="spellingerror"/>
                <w:lang w:val="es-ES"/>
              </w:rPr>
            </w:rPrChange>
          </w:rPr>
          <w:t>hệ</w:t>
        </w:r>
        <w:r w:rsidRPr="00920004">
          <w:rPr>
            <w:rStyle w:val="normaltextrun"/>
            <w:lang w:val="es-ES"/>
            <w:rPrChange w:id="5730" w:author="phuong vu" w:date="2018-11-30T22:36:00Z">
              <w:rPr>
                <w:rStyle w:val="normaltextrun"/>
                <w:lang w:val="es-ES"/>
              </w:rPr>
            </w:rPrChange>
          </w:rPr>
          <w:t xml:space="preserve"> </w:t>
        </w:r>
        <w:r w:rsidRPr="00920004">
          <w:rPr>
            <w:rStyle w:val="spellingerror"/>
            <w:lang w:val="es-ES"/>
            <w:rPrChange w:id="5731" w:author="phuong vu" w:date="2018-11-30T22:36:00Z">
              <w:rPr>
                <w:rStyle w:val="spellingerror"/>
                <w:lang w:val="es-ES"/>
              </w:rPr>
            </w:rPrChange>
          </w:rPr>
          <w:t>thống.</w:t>
        </w:r>
      </w:ins>
    </w:p>
    <w:p w14:paraId="7A1E5AEF" w14:textId="7BC04188" w:rsidR="00AB715C" w:rsidRPr="00920004" w:rsidRDefault="00AB715C" w:rsidP="00FE6A57">
      <w:pPr>
        <w:ind w:left="1440"/>
        <w:rPr>
          <w:ins w:id="5732" w:author="phuong vu" w:date="2018-11-30T09:58:00Z"/>
          <w:rStyle w:val="spellingerror"/>
          <w:lang w:val="en-US"/>
          <w:rPrChange w:id="5733" w:author="phuong vu" w:date="2018-11-30T22:36:00Z">
            <w:rPr>
              <w:ins w:id="5734" w:author="phuong vu" w:date="2018-11-30T09:58:00Z"/>
              <w:rStyle w:val="spellingerror"/>
              <w:lang w:val="es-ES"/>
            </w:rPr>
          </w:rPrChange>
        </w:rPr>
        <w:pPrChange w:id="5735" w:author="phuong vu" w:date="2018-11-30T16:34:00Z">
          <w:pPr>
            <w:pStyle w:val="ListParagraph"/>
            <w:numPr>
              <w:ilvl w:val="1"/>
              <w:numId w:val="65"/>
            </w:numPr>
            <w:ind w:left="1440" w:hanging="360"/>
          </w:pPr>
        </w:pPrChange>
      </w:pPr>
      <w:ins w:id="5736" w:author="phuong vu" w:date="2018-11-27T14:55:00Z">
        <w:r w:rsidRPr="00920004">
          <w:rPr>
            <w:b/>
            <w:lang w:val="en-US"/>
            <w:rPrChange w:id="5737" w:author="phuong vu" w:date="2018-11-30T22:36:00Z">
              <w:rPr>
                <w:lang w:val="en-US"/>
              </w:rPr>
            </w:rPrChange>
          </w:rPr>
          <w:t>Chương 4: Kiểm thử</w:t>
        </w:r>
      </w:ins>
      <w:ins w:id="5738" w:author="phuong vu" w:date="2018-11-27T16:38:00Z">
        <w:r w:rsidR="00083585" w:rsidRPr="00920004">
          <w:rPr>
            <w:b/>
            <w:lang w:val="en-US"/>
            <w:rPrChange w:id="5739" w:author="phuong vu" w:date="2018-11-30T22:36:00Z">
              <w:rPr>
                <w:b/>
                <w:lang w:val="en-US"/>
              </w:rPr>
            </w:rPrChange>
          </w:rPr>
          <w:t>:</w:t>
        </w:r>
      </w:ins>
      <w:ins w:id="5740" w:author="phuong vu" w:date="2018-11-27T14:55:00Z">
        <w:r w:rsidRPr="00920004">
          <w:rPr>
            <w:lang w:val="en-US"/>
            <w:rPrChange w:id="5741" w:author="phuong vu" w:date="2018-11-30T22:36:00Z">
              <w:rPr>
                <w:lang w:val="en-US"/>
              </w:rPr>
            </w:rPrChange>
          </w:rPr>
          <w:t xml:space="preserve"> </w:t>
        </w:r>
        <w:r w:rsidRPr="00920004">
          <w:rPr>
            <w:rStyle w:val="spellingerror"/>
            <w:lang w:val="es-ES"/>
            <w:rPrChange w:id="5742" w:author="phuong vu" w:date="2018-11-30T22:36:00Z">
              <w:rPr>
                <w:rStyle w:val="spellingerror"/>
                <w:lang w:val="es-ES"/>
              </w:rPr>
            </w:rPrChange>
          </w:rPr>
          <w:t>Đưa</w:t>
        </w:r>
        <w:r w:rsidRPr="00920004">
          <w:rPr>
            <w:rStyle w:val="normaltextrun"/>
            <w:lang w:val="es-ES"/>
            <w:rPrChange w:id="5743" w:author="phuong vu" w:date="2018-11-30T22:36:00Z">
              <w:rPr>
                <w:rStyle w:val="normaltextrun"/>
                <w:lang w:val="es-ES"/>
              </w:rPr>
            </w:rPrChange>
          </w:rPr>
          <w:t xml:space="preserve"> </w:t>
        </w:r>
        <w:r w:rsidRPr="00920004">
          <w:rPr>
            <w:rStyle w:val="spellingerror"/>
            <w:lang w:val="es-ES"/>
            <w:rPrChange w:id="5744" w:author="phuong vu" w:date="2018-11-30T22:36:00Z">
              <w:rPr>
                <w:rStyle w:val="spellingerror"/>
                <w:lang w:val="es-ES"/>
              </w:rPr>
            </w:rPrChange>
          </w:rPr>
          <w:t>ra</w:t>
        </w:r>
        <w:r w:rsidRPr="00920004">
          <w:rPr>
            <w:rStyle w:val="normaltextrun"/>
            <w:lang w:val="es-ES"/>
            <w:rPrChange w:id="5745" w:author="phuong vu" w:date="2018-11-30T22:36:00Z">
              <w:rPr>
                <w:rStyle w:val="normaltextrun"/>
                <w:lang w:val="es-ES"/>
              </w:rPr>
            </w:rPrChange>
          </w:rPr>
          <w:t xml:space="preserve"> </w:t>
        </w:r>
        <w:r w:rsidRPr="00920004">
          <w:rPr>
            <w:rStyle w:val="spellingerror"/>
            <w:lang w:val="es-ES"/>
            <w:rPrChange w:id="5746" w:author="phuong vu" w:date="2018-11-30T22:36:00Z">
              <w:rPr>
                <w:rStyle w:val="spellingerror"/>
                <w:lang w:val="es-ES"/>
              </w:rPr>
            </w:rPrChange>
          </w:rPr>
          <w:t>mục</w:t>
        </w:r>
        <w:r w:rsidRPr="00920004">
          <w:rPr>
            <w:rStyle w:val="normaltextrun"/>
            <w:lang w:val="es-ES"/>
            <w:rPrChange w:id="5747" w:author="phuong vu" w:date="2018-11-30T22:36:00Z">
              <w:rPr>
                <w:rStyle w:val="normaltextrun"/>
                <w:lang w:val="es-ES"/>
              </w:rPr>
            </w:rPrChange>
          </w:rPr>
          <w:t xml:space="preserve"> </w:t>
        </w:r>
        <w:r w:rsidRPr="00920004">
          <w:rPr>
            <w:rStyle w:val="spellingerror"/>
            <w:lang w:val="es-ES"/>
            <w:rPrChange w:id="5748" w:author="phuong vu" w:date="2018-11-30T22:36:00Z">
              <w:rPr>
                <w:rStyle w:val="spellingerror"/>
                <w:lang w:val="es-ES"/>
              </w:rPr>
            </w:rPrChange>
          </w:rPr>
          <w:t>tiêu</w:t>
        </w:r>
        <w:r w:rsidRPr="00920004">
          <w:rPr>
            <w:rStyle w:val="normaltextrun"/>
            <w:lang w:val="es-ES"/>
            <w:rPrChange w:id="5749" w:author="phuong vu" w:date="2018-11-30T22:36:00Z">
              <w:rPr>
                <w:rStyle w:val="normaltextrun"/>
                <w:lang w:val="es-ES"/>
              </w:rPr>
            </w:rPrChange>
          </w:rPr>
          <w:t xml:space="preserve"> </w:t>
        </w:r>
        <w:r w:rsidRPr="00920004">
          <w:rPr>
            <w:rStyle w:val="spellingerror"/>
            <w:lang w:val="es-ES"/>
            <w:rPrChange w:id="5750" w:author="phuong vu" w:date="2018-11-30T22:36:00Z">
              <w:rPr>
                <w:rStyle w:val="spellingerror"/>
                <w:lang w:val="es-ES"/>
              </w:rPr>
            </w:rPrChange>
          </w:rPr>
          <w:t>kế</w:t>
        </w:r>
        <w:r w:rsidRPr="00920004">
          <w:rPr>
            <w:rStyle w:val="normaltextrun"/>
            <w:lang w:val="es-ES"/>
            <w:rPrChange w:id="5751" w:author="phuong vu" w:date="2018-11-30T22:36:00Z">
              <w:rPr>
                <w:rStyle w:val="normaltextrun"/>
                <w:lang w:val="es-ES"/>
              </w:rPr>
            </w:rPrChange>
          </w:rPr>
          <w:t xml:space="preserve"> </w:t>
        </w:r>
        <w:r w:rsidRPr="00920004">
          <w:rPr>
            <w:rStyle w:val="spellingerror"/>
            <w:lang w:val="es-ES"/>
            <w:rPrChange w:id="5752" w:author="phuong vu" w:date="2018-11-30T22:36:00Z">
              <w:rPr>
                <w:rStyle w:val="spellingerror"/>
                <w:lang w:val="es-ES"/>
              </w:rPr>
            </w:rPrChange>
          </w:rPr>
          <w:t>hoạch</w:t>
        </w:r>
        <w:r w:rsidRPr="00920004">
          <w:rPr>
            <w:rStyle w:val="normaltextrun"/>
            <w:lang w:val="es-ES"/>
            <w:rPrChange w:id="5753" w:author="phuong vu" w:date="2018-11-30T22:36:00Z">
              <w:rPr>
                <w:rStyle w:val="normaltextrun"/>
                <w:lang w:val="es-ES"/>
              </w:rPr>
            </w:rPrChange>
          </w:rPr>
          <w:t xml:space="preserve">, </w:t>
        </w:r>
        <w:r w:rsidRPr="00920004">
          <w:rPr>
            <w:rStyle w:val="spellingerror"/>
            <w:lang w:val="es-ES"/>
            <w:rPrChange w:id="5754" w:author="phuong vu" w:date="2018-11-30T22:36:00Z">
              <w:rPr>
                <w:rStyle w:val="spellingerror"/>
                <w:lang w:val="es-ES"/>
              </w:rPr>
            </w:rPrChange>
          </w:rPr>
          <w:t>các</w:t>
        </w:r>
        <w:r w:rsidRPr="00920004">
          <w:rPr>
            <w:rStyle w:val="normaltextrun"/>
            <w:lang w:val="es-ES"/>
            <w:rPrChange w:id="5755" w:author="phuong vu" w:date="2018-11-30T22:36:00Z">
              <w:rPr>
                <w:rStyle w:val="normaltextrun"/>
                <w:lang w:val="es-ES"/>
              </w:rPr>
            </w:rPrChange>
          </w:rPr>
          <w:t xml:space="preserve"> </w:t>
        </w:r>
        <w:r w:rsidRPr="00920004">
          <w:rPr>
            <w:rStyle w:val="spellingerror"/>
            <w:lang w:val="es-ES"/>
            <w:rPrChange w:id="5756" w:author="phuong vu" w:date="2018-11-30T22:36:00Z">
              <w:rPr>
                <w:rStyle w:val="spellingerror"/>
                <w:lang w:val="es-ES"/>
              </w:rPr>
            </w:rPrChange>
          </w:rPr>
          <w:t>trường</w:t>
        </w:r>
        <w:r w:rsidRPr="00920004">
          <w:rPr>
            <w:rStyle w:val="normaltextrun"/>
            <w:lang w:val="es-ES"/>
            <w:rPrChange w:id="5757" w:author="phuong vu" w:date="2018-11-30T22:36:00Z">
              <w:rPr>
                <w:rStyle w:val="normaltextrun"/>
                <w:lang w:val="es-ES"/>
              </w:rPr>
            </w:rPrChange>
          </w:rPr>
          <w:t xml:space="preserve"> </w:t>
        </w:r>
        <w:r w:rsidRPr="00920004">
          <w:rPr>
            <w:rStyle w:val="spellingerror"/>
            <w:lang w:val="es-ES"/>
            <w:rPrChange w:id="5758" w:author="phuong vu" w:date="2018-11-30T22:36:00Z">
              <w:rPr>
                <w:rStyle w:val="spellingerror"/>
                <w:lang w:val="es-ES"/>
              </w:rPr>
            </w:rPrChange>
          </w:rPr>
          <w:t>hợp</w:t>
        </w:r>
        <w:r w:rsidRPr="00920004">
          <w:rPr>
            <w:rStyle w:val="normaltextrun"/>
            <w:lang w:val="es-ES"/>
            <w:rPrChange w:id="5759" w:author="phuong vu" w:date="2018-11-30T22:36:00Z">
              <w:rPr>
                <w:rStyle w:val="normaltextrun"/>
                <w:lang w:val="es-ES"/>
              </w:rPr>
            </w:rPrChange>
          </w:rPr>
          <w:t xml:space="preserve"> </w:t>
        </w:r>
        <w:r w:rsidRPr="00920004">
          <w:rPr>
            <w:rStyle w:val="spellingerror"/>
            <w:lang w:val="es-ES"/>
            <w:rPrChange w:id="5760" w:author="phuong vu" w:date="2018-11-30T22:36:00Z">
              <w:rPr>
                <w:rStyle w:val="spellingerror"/>
                <w:lang w:val="es-ES"/>
              </w:rPr>
            </w:rPrChange>
          </w:rPr>
          <w:t>kiểm</w:t>
        </w:r>
        <w:r w:rsidRPr="00920004">
          <w:rPr>
            <w:rStyle w:val="normaltextrun"/>
            <w:lang w:val="es-ES"/>
            <w:rPrChange w:id="5761" w:author="phuong vu" w:date="2018-11-30T22:36:00Z">
              <w:rPr>
                <w:rStyle w:val="normaltextrun"/>
                <w:lang w:val="es-ES"/>
              </w:rPr>
            </w:rPrChange>
          </w:rPr>
          <w:t xml:space="preserve"> </w:t>
        </w:r>
        <w:r w:rsidRPr="00920004">
          <w:rPr>
            <w:rStyle w:val="spellingerror"/>
            <w:lang w:val="es-ES"/>
            <w:rPrChange w:id="5762" w:author="phuong vu" w:date="2018-11-30T22:36:00Z">
              <w:rPr>
                <w:rStyle w:val="spellingerror"/>
                <w:lang w:val="es-ES"/>
              </w:rPr>
            </w:rPrChange>
          </w:rPr>
          <w:t>thử</w:t>
        </w:r>
        <w:r w:rsidRPr="00920004">
          <w:rPr>
            <w:rStyle w:val="normaltextrun"/>
            <w:lang w:val="es-ES"/>
            <w:rPrChange w:id="5763" w:author="phuong vu" w:date="2018-11-30T22:36:00Z">
              <w:rPr>
                <w:rStyle w:val="normaltextrun"/>
                <w:lang w:val="es-ES"/>
              </w:rPr>
            </w:rPrChange>
          </w:rPr>
          <w:t xml:space="preserve"> </w:t>
        </w:r>
        <w:r w:rsidRPr="00920004">
          <w:rPr>
            <w:rStyle w:val="spellingerror"/>
            <w:lang w:val="es-ES"/>
            <w:rPrChange w:id="5764" w:author="phuong vu" w:date="2018-11-30T22:36:00Z">
              <w:rPr>
                <w:rStyle w:val="spellingerror"/>
                <w:lang w:val="es-ES"/>
              </w:rPr>
            </w:rPrChange>
          </w:rPr>
          <w:t>đối</w:t>
        </w:r>
        <w:r w:rsidRPr="00920004">
          <w:rPr>
            <w:rStyle w:val="normaltextrun"/>
            <w:lang w:val="es-ES"/>
            <w:rPrChange w:id="5765" w:author="phuong vu" w:date="2018-11-30T22:36:00Z">
              <w:rPr>
                <w:rStyle w:val="normaltextrun"/>
                <w:lang w:val="es-ES"/>
              </w:rPr>
            </w:rPrChange>
          </w:rPr>
          <w:t xml:space="preserve"> </w:t>
        </w:r>
        <w:r w:rsidRPr="00920004">
          <w:rPr>
            <w:rStyle w:val="spellingerror"/>
            <w:lang w:val="es-ES"/>
            <w:rPrChange w:id="5766" w:author="phuong vu" w:date="2018-11-30T22:36:00Z">
              <w:rPr>
                <w:rStyle w:val="spellingerror"/>
                <w:lang w:val="es-ES"/>
              </w:rPr>
            </w:rPrChange>
          </w:rPr>
          <w:t>với</w:t>
        </w:r>
        <w:r w:rsidRPr="00920004">
          <w:rPr>
            <w:rStyle w:val="normaltextrun"/>
            <w:lang w:val="es-ES"/>
            <w:rPrChange w:id="5767" w:author="phuong vu" w:date="2018-11-30T22:36:00Z">
              <w:rPr>
                <w:rStyle w:val="normaltextrun"/>
                <w:lang w:val="es-ES"/>
              </w:rPr>
            </w:rPrChange>
          </w:rPr>
          <w:t xml:space="preserve"> </w:t>
        </w:r>
        <w:r w:rsidRPr="00920004">
          <w:rPr>
            <w:rStyle w:val="spellingerror"/>
            <w:lang w:val="es-ES"/>
            <w:rPrChange w:id="5768" w:author="phuong vu" w:date="2018-11-30T22:36:00Z">
              <w:rPr>
                <w:rStyle w:val="spellingerror"/>
                <w:lang w:val="es-ES"/>
              </w:rPr>
            </w:rPrChange>
          </w:rPr>
          <w:t>chức</w:t>
        </w:r>
        <w:r w:rsidRPr="00920004">
          <w:rPr>
            <w:rStyle w:val="normaltextrun"/>
            <w:lang w:val="es-ES"/>
            <w:rPrChange w:id="5769" w:author="phuong vu" w:date="2018-11-30T22:36:00Z">
              <w:rPr>
                <w:rStyle w:val="normaltextrun"/>
                <w:lang w:val="es-ES"/>
              </w:rPr>
            </w:rPrChange>
          </w:rPr>
          <w:t xml:space="preserve"> </w:t>
        </w:r>
        <w:r w:rsidRPr="00920004">
          <w:rPr>
            <w:rStyle w:val="spellingerror"/>
            <w:lang w:val="es-ES"/>
            <w:rPrChange w:id="5770" w:author="phuong vu" w:date="2018-11-30T22:36:00Z">
              <w:rPr>
                <w:rStyle w:val="spellingerror"/>
                <w:lang w:val="es-ES"/>
              </w:rPr>
            </w:rPrChange>
          </w:rPr>
          <w:t>năng</w:t>
        </w:r>
        <w:r w:rsidRPr="00920004">
          <w:rPr>
            <w:rStyle w:val="normaltextrun"/>
            <w:lang w:val="es-ES"/>
            <w:rPrChange w:id="5771" w:author="phuong vu" w:date="2018-11-30T22:36:00Z">
              <w:rPr>
                <w:rStyle w:val="normaltextrun"/>
                <w:lang w:val="es-ES"/>
              </w:rPr>
            </w:rPrChange>
          </w:rPr>
          <w:t xml:space="preserve"> </w:t>
        </w:r>
        <w:r w:rsidRPr="00920004">
          <w:rPr>
            <w:rStyle w:val="spellingerror"/>
            <w:lang w:val="es-ES"/>
            <w:rPrChange w:id="5772" w:author="phuong vu" w:date="2018-11-30T22:36:00Z">
              <w:rPr>
                <w:rStyle w:val="spellingerror"/>
                <w:lang w:val="es-ES"/>
              </w:rPr>
            </w:rPrChange>
          </w:rPr>
          <w:t>của</w:t>
        </w:r>
        <w:r w:rsidRPr="00920004">
          <w:rPr>
            <w:rStyle w:val="normaltextrun"/>
            <w:lang w:val="es-ES"/>
            <w:rPrChange w:id="5773" w:author="phuong vu" w:date="2018-11-30T22:36:00Z">
              <w:rPr>
                <w:rStyle w:val="normaltextrun"/>
                <w:lang w:val="es-ES"/>
              </w:rPr>
            </w:rPrChange>
          </w:rPr>
          <w:t xml:space="preserve"> </w:t>
        </w:r>
        <w:r w:rsidRPr="00920004">
          <w:rPr>
            <w:rStyle w:val="spellingerror"/>
            <w:lang w:val="es-ES"/>
            <w:rPrChange w:id="5774" w:author="phuong vu" w:date="2018-11-30T22:36:00Z">
              <w:rPr>
                <w:rStyle w:val="spellingerror"/>
                <w:lang w:val="es-ES"/>
              </w:rPr>
            </w:rPrChange>
          </w:rPr>
          <w:t>hệ</w:t>
        </w:r>
        <w:r w:rsidRPr="00920004">
          <w:rPr>
            <w:rStyle w:val="normaltextrun"/>
            <w:lang w:val="es-ES"/>
            <w:rPrChange w:id="5775" w:author="phuong vu" w:date="2018-11-30T22:36:00Z">
              <w:rPr>
                <w:rStyle w:val="normaltextrun"/>
                <w:lang w:val="es-ES"/>
              </w:rPr>
            </w:rPrChange>
          </w:rPr>
          <w:t xml:space="preserve"> </w:t>
        </w:r>
        <w:r w:rsidRPr="00920004">
          <w:rPr>
            <w:rStyle w:val="spellingerror"/>
            <w:lang w:val="es-ES"/>
            <w:rPrChange w:id="5776" w:author="phuong vu" w:date="2018-11-30T22:36:00Z">
              <w:rPr>
                <w:rStyle w:val="spellingerror"/>
                <w:lang w:val="es-ES"/>
              </w:rPr>
            </w:rPrChange>
          </w:rPr>
          <w:t>thống.</w:t>
        </w:r>
      </w:ins>
    </w:p>
    <w:p w14:paraId="199EE908" w14:textId="77777777" w:rsidR="00A26BE3" w:rsidRPr="00920004" w:rsidRDefault="00A26BE3" w:rsidP="00FE6A57">
      <w:pPr>
        <w:ind w:left="720"/>
        <w:rPr>
          <w:ins w:id="5777" w:author="phuong vu" w:date="2018-11-27T14:55:00Z"/>
          <w:lang w:val="en-US"/>
          <w:rPrChange w:id="5778" w:author="phuong vu" w:date="2018-11-30T22:36:00Z">
            <w:rPr>
              <w:ins w:id="5779" w:author="phuong vu" w:date="2018-11-27T14:55:00Z"/>
              <w:lang w:val="en-US"/>
            </w:rPr>
          </w:rPrChange>
        </w:rPr>
        <w:pPrChange w:id="5780" w:author="phuong vu" w:date="2018-11-30T16:34:00Z">
          <w:pPr>
            <w:pStyle w:val="ListParagraph"/>
            <w:numPr>
              <w:ilvl w:val="1"/>
              <w:numId w:val="65"/>
            </w:numPr>
            <w:ind w:left="1440" w:hanging="360"/>
          </w:pPr>
        </w:pPrChange>
      </w:pPr>
    </w:p>
    <w:p w14:paraId="79937B28" w14:textId="5F21A1C4" w:rsidR="00AB715C" w:rsidRPr="00920004" w:rsidRDefault="00A26BE3" w:rsidP="00FE6A57">
      <w:pPr>
        <w:ind w:left="720"/>
        <w:rPr>
          <w:ins w:id="5781" w:author="phuong vu" w:date="2018-11-27T14:55:00Z"/>
          <w:lang w:val="en-US"/>
          <w:rPrChange w:id="5782" w:author="phuong vu" w:date="2018-11-30T22:36:00Z">
            <w:rPr>
              <w:ins w:id="5783" w:author="phuong vu" w:date="2018-11-27T14:55:00Z"/>
              <w:lang w:val="en-US"/>
            </w:rPr>
          </w:rPrChange>
        </w:rPr>
        <w:pPrChange w:id="5784" w:author="phuong vu" w:date="2018-11-30T16:34:00Z">
          <w:pPr>
            <w:pStyle w:val="ListParagraph"/>
            <w:numPr>
              <w:ilvl w:val="1"/>
              <w:numId w:val="65"/>
            </w:numPr>
            <w:ind w:left="1440" w:hanging="360"/>
          </w:pPr>
        </w:pPrChange>
      </w:pPr>
      <w:ins w:id="5785" w:author="phuong vu" w:date="2018-11-30T09:58:00Z">
        <w:r w:rsidRPr="00920004">
          <w:rPr>
            <w:b/>
            <w:lang w:val="en-US"/>
            <w:rPrChange w:id="5786" w:author="phuong vu" w:date="2018-11-30T22:36:00Z">
              <w:rPr>
                <w:b/>
                <w:lang w:val="en-US"/>
              </w:rPr>
            </w:rPrChange>
          </w:rPr>
          <w:t xml:space="preserve">Phần </w:t>
        </w:r>
      </w:ins>
      <w:ins w:id="5787" w:author="phuong vu" w:date="2018-11-27T14:55:00Z">
        <w:r w:rsidR="00AB715C" w:rsidRPr="00920004">
          <w:rPr>
            <w:b/>
            <w:lang w:val="en-US"/>
            <w:rPrChange w:id="5788" w:author="phuong vu" w:date="2018-11-30T22:36:00Z">
              <w:rPr>
                <w:lang w:val="en-US"/>
              </w:rPr>
            </w:rPrChange>
          </w:rPr>
          <w:t>Kết luận</w:t>
        </w:r>
      </w:ins>
      <w:ins w:id="5789" w:author="phuong vu" w:date="2018-11-27T16:38:00Z">
        <w:r w:rsidR="00083585" w:rsidRPr="00920004">
          <w:rPr>
            <w:b/>
            <w:lang w:val="en-US"/>
            <w:rPrChange w:id="5790" w:author="phuong vu" w:date="2018-11-30T22:36:00Z">
              <w:rPr>
                <w:lang w:val="en-US"/>
              </w:rPr>
            </w:rPrChange>
          </w:rPr>
          <w:t>:</w:t>
        </w:r>
      </w:ins>
      <w:ins w:id="5791" w:author="phuong vu" w:date="2018-11-27T14:55:00Z">
        <w:r w:rsidR="00AB715C" w:rsidRPr="00920004">
          <w:rPr>
            <w:lang w:val="en-US"/>
            <w:rPrChange w:id="5792" w:author="phuong vu" w:date="2018-11-30T22:36:00Z">
              <w:rPr>
                <w:lang w:val="en-US"/>
              </w:rPr>
            </w:rPrChange>
          </w:rPr>
          <w:t xml:space="preserve"> </w:t>
        </w:r>
        <w:r w:rsidR="00AB715C" w:rsidRPr="00920004">
          <w:rPr>
            <w:rStyle w:val="spellingerror"/>
            <w:lang w:val="es-ES"/>
            <w:rPrChange w:id="5793" w:author="phuong vu" w:date="2018-11-30T22:36:00Z">
              <w:rPr>
                <w:rStyle w:val="spellingerror"/>
                <w:lang w:val="es-ES"/>
              </w:rPr>
            </w:rPrChange>
          </w:rPr>
          <w:t>Nêu</w:t>
        </w:r>
        <w:r w:rsidR="00AB715C" w:rsidRPr="00920004">
          <w:rPr>
            <w:rStyle w:val="normaltextrun"/>
            <w:lang w:val="es-ES"/>
            <w:rPrChange w:id="5794" w:author="phuong vu" w:date="2018-11-30T22:36:00Z">
              <w:rPr>
                <w:rStyle w:val="normaltextrun"/>
                <w:lang w:val="es-ES"/>
              </w:rPr>
            </w:rPrChange>
          </w:rPr>
          <w:t xml:space="preserve"> </w:t>
        </w:r>
        <w:r w:rsidR="00AB715C" w:rsidRPr="00920004">
          <w:rPr>
            <w:rStyle w:val="spellingerror"/>
            <w:lang w:val="es-ES"/>
            <w:rPrChange w:id="5795" w:author="phuong vu" w:date="2018-11-30T22:36:00Z">
              <w:rPr>
                <w:rStyle w:val="spellingerror"/>
                <w:lang w:val="es-ES"/>
              </w:rPr>
            </w:rPrChange>
          </w:rPr>
          <w:t>lên</w:t>
        </w:r>
        <w:r w:rsidR="00AB715C" w:rsidRPr="00920004">
          <w:rPr>
            <w:rStyle w:val="normaltextrun"/>
            <w:lang w:val="es-ES"/>
            <w:rPrChange w:id="5796" w:author="phuong vu" w:date="2018-11-30T22:36:00Z">
              <w:rPr>
                <w:rStyle w:val="normaltextrun"/>
                <w:lang w:val="es-ES"/>
              </w:rPr>
            </w:rPrChange>
          </w:rPr>
          <w:t xml:space="preserve"> </w:t>
        </w:r>
        <w:r w:rsidR="00AB715C" w:rsidRPr="00920004">
          <w:rPr>
            <w:rStyle w:val="spellingerror"/>
            <w:lang w:val="es-ES"/>
            <w:rPrChange w:id="5797" w:author="phuong vu" w:date="2018-11-30T22:36:00Z">
              <w:rPr>
                <w:rStyle w:val="spellingerror"/>
                <w:lang w:val="es-ES"/>
              </w:rPr>
            </w:rPrChange>
          </w:rPr>
          <w:t>những</w:t>
        </w:r>
        <w:r w:rsidR="00AB715C" w:rsidRPr="00920004">
          <w:rPr>
            <w:rStyle w:val="normaltextrun"/>
            <w:lang w:val="es-ES"/>
            <w:rPrChange w:id="5798" w:author="phuong vu" w:date="2018-11-30T22:36:00Z">
              <w:rPr>
                <w:rStyle w:val="normaltextrun"/>
                <w:lang w:val="es-ES"/>
              </w:rPr>
            </w:rPrChange>
          </w:rPr>
          <w:t xml:space="preserve"> </w:t>
        </w:r>
        <w:r w:rsidR="00AB715C" w:rsidRPr="00920004">
          <w:rPr>
            <w:rStyle w:val="spellingerror"/>
            <w:lang w:val="es-ES"/>
            <w:rPrChange w:id="5799" w:author="phuong vu" w:date="2018-11-30T22:36:00Z">
              <w:rPr>
                <w:rStyle w:val="spellingerror"/>
                <w:lang w:val="es-ES"/>
              </w:rPr>
            </w:rPrChange>
          </w:rPr>
          <w:t>kết</w:t>
        </w:r>
        <w:r w:rsidR="00AB715C" w:rsidRPr="00920004">
          <w:rPr>
            <w:rStyle w:val="normaltextrun"/>
            <w:lang w:val="es-ES"/>
            <w:rPrChange w:id="5800" w:author="phuong vu" w:date="2018-11-30T22:36:00Z">
              <w:rPr>
                <w:rStyle w:val="normaltextrun"/>
                <w:lang w:val="es-ES"/>
              </w:rPr>
            </w:rPrChange>
          </w:rPr>
          <w:t xml:space="preserve"> </w:t>
        </w:r>
        <w:r w:rsidR="00AB715C" w:rsidRPr="00920004">
          <w:rPr>
            <w:rStyle w:val="spellingerror"/>
            <w:lang w:val="es-ES"/>
            <w:rPrChange w:id="5801" w:author="phuong vu" w:date="2018-11-30T22:36:00Z">
              <w:rPr>
                <w:rStyle w:val="spellingerror"/>
                <w:lang w:val="es-ES"/>
              </w:rPr>
            </w:rPrChange>
          </w:rPr>
          <w:t>quả</w:t>
        </w:r>
        <w:r w:rsidR="00AB715C" w:rsidRPr="00920004">
          <w:rPr>
            <w:rStyle w:val="normaltextrun"/>
            <w:lang w:val="es-ES"/>
            <w:rPrChange w:id="5802" w:author="phuong vu" w:date="2018-11-30T22:36:00Z">
              <w:rPr>
                <w:rStyle w:val="normaltextrun"/>
                <w:lang w:val="es-ES"/>
              </w:rPr>
            </w:rPrChange>
          </w:rPr>
          <w:t xml:space="preserve"> </w:t>
        </w:r>
        <w:r w:rsidR="00AB715C" w:rsidRPr="00920004">
          <w:rPr>
            <w:rStyle w:val="spellingerror"/>
            <w:lang w:val="es-ES"/>
            <w:rPrChange w:id="5803" w:author="phuong vu" w:date="2018-11-30T22:36:00Z">
              <w:rPr>
                <w:rStyle w:val="spellingerror"/>
                <w:lang w:val="es-ES"/>
              </w:rPr>
            </w:rPrChange>
          </w:rPr>
          <w:t>đạt</w:t>
        </w:r>
        <w:r w:rsidR="00AB715C" w:rsidRPr="00920004">
          <w:rPr>
            <w:rStyle w:val="normaltextrun"/>
            <w:lang w:val="es-ES"/>
            <w:rPrChange w:id="5804" w:author="phuong vu" w:date="2018-11-30T22:36:00Z">
              <w:rPr>
                <w:rStyle w:val="normaltextrun"/>
                <w:lang w:val="es-ES"/>
              </w:rPr>
            </w:rPrChange>
          </w:rPr>
          <w:t xml:space="preserve"> </w:t>
        </w:r>
        <w:r w:rsidR="00AB715C" w:rsidRPr="00920004">
          <w:rPr>
            <w:rStyle w:val="spellingerror"/>
            <w:lang w:val="es-ES"/>
            <w:rPrChange w:id="5805" w:author="phuong vu" w:date="2018-11-30T22:36:00Z">
              <w:rPr>
                <w:rStyle w:val="spellingerror"/>
                <w:lang w:val="es-ES"/>
              </w:rPr>
            </w:rPrChange>
          </w:rPr>
          <w:t>được</w:t>
        </w:r>
        <w:r w:rsidR="00AB715C" w:rsidRPr="00920004">
          <w:rPr>
            <w:rStyle w:val="normaltextrun"/>
            <w:lang w:val="es-ES"/>
            <w:rPrChange w:id="5806" w:author="phuong vu" w:date="2018-11-30T22:36:00Z">
              <w:rPr>
                <w:rStyle w:val="normaltextrun"/>
                <w:lang w:val="es-ES"/>
              </w:rPr>
            </w:rPrChange>
          </w:rPr>
          <w:t xml:space="preserve"> </w:t>
        </w:r>
        <w:r w:rsidR="00AB715C" w:rsidRPr="00920004">
          <w:rPr>
            <w:rStyle w:val="spellingerror"/>
            <w:lang w:val="es-ES"/>
            <w:rPrChange w:id="5807" w:author="phuong vu" w:date="2018-11-30T22:36:00Z">
              <w:rPr>
                <w:rStyle w:val="spellingerror"/>
                <w:lang w:val="es-ES"/>
              </w:rPr>
            </w:rPrChange>
          </w:rPr>
          <w:t>và</w:t>
        </w:r>
        <w:r w:rsidR="00AB715C" w:rsidRPr="00920004">
          <w:rPr>
            <w:rStyle w:val="normaltextrun"/>
            <w:lang w:val="es-ES"/>
            <w:rPrChange w:id="5808" w:author="phuong vu" w:date="2018-11-30T22:36:00Z">
              <w:rPr>
                <w:rStyle w:val="normaltextrun"/>
                <w:lang w:val="es-ES"/>
              </w:rPr>
            </w:rPrChange>
          </w:rPr>
          <w:t xml:space="preserve"> </w:t>
        </w:r>
        <w:r w:rsidR="00AB715C" w:rsidRPr="00920004">
          <w:rPr>
            <w:rStyle w:val="spellingerror"/>
            <w:lang w:val="es-ES"/>
            <w:rPrChange w:id="5809" w:author="phuong vu" w:date="2018-11-30T22:36:00Z">
              <w:rPr>
                <w:rStyle w:val="spellingerror"/>
                <w:lang w:val="es-ES"/>
              </w:rPr>
            </w:rPrChange>
          </w:rPr>
          <w:t>hướng</w:t>
        </w:r>
        <w:r w:rsidR="00AB715C" w:rsidRPr="00920004">
          <w:rPr>
            <w:rStyle w:val="normaltextrun"/>
            <w:lang w:val="es-ES"/>
            <w:rPrChange w:id="5810" w:author="phuong vu" w:date="2018-11-30T22:36:00Z">
              <w:rPr>
                <w:rStyle w:val="normaltextrun"/>
                <w:lang w:val="es-ES"/>
              </w:rPr>
            </w:rPrChange>
          </w:rPr>
          <w:t xml:space="preserve"> </w:t>
        </w:r>
        <w:r w:rsidR="00AB715C" w:rsidRPr="00920004">
          <w:rPr>
            <w:rStyle w:val="spellingerror"/>
            <w:lang w:val="es-ES"/>
            <w:rPrChange w:id="5811" w:author="phuong vu" w:date="2018-11-30T22:36:00Z">
              <w:rPr>
                <w:rStyle w:val="spellingerror"/>
                <w:lang w:val="es-ES"/>
              </w:rPr>
            </w:rPrChange>
          </w:rPr>
          <w:t>phát</w:t>
        </w:r>
        <w:r w:rsidR="00AB715C" w:rsidRPr="00920004">
          <w:rPr>
            <w:rStyle w:val="normaltextrun"/>
            <w:lang w:val="es-ES"/>
            <w:rPrChange w:id="5812" w:author="phuong vu" w:date="2018-11-30T22:36:00Z">
              <w:rPr>
                <w:rStyle w:val="normaltextrun"/>
                <w:lang w:val="es-ES"/>
              </w:rPr>
            </w:rPrChange>
          </w:rPr>
          <w:t xml:space="preserve"> </w:t>
        </w:r>
        <w:r w:rsidR="00AB715C" w:rsidRPr="00920004">
          <w:rPr>
            <w:rStyle w:val="spellingerror"/>
            <w:lang w:val="es-ES"/>
            <w:rPrChange w:id="5813" w:author="phuong vu" w:date="2018-11-30T22:36:00Z">
              <w:rPr>
                <w:rStyle w:val="spellingerror"/>
                <w:lang w:val="es-ES"/>
              </w:rPr>
            </w:rPrChange>
          </w:rPr>
          <w:t>triển</w:t>
        </w:r>
        <w:r w:rsidR="00AB715C" w:rsidRPr="00920004">
          <w:rPr>
            <w:rStyle w:val="normaltextrun"/>
            <w:lang w:val="es-ES"/>
            <w:rPrChange w:id="5814" w:author="phuong vu" w:date="2018-11-30T22:36:00Z">
              <w:rPr>
                <w:rStyle w:val="normaltextrun"/>
                <w:lang w:val="es-ES"/>
              </w:rPr>
            </w:rPrChange>
          </w:rPr>
          <w:t xml:space="preserve"> </w:t>
        </w:r>
        <w:r w:rsidR="00AB715C" w:rsidRPr="00920004">
          <w:rPr>
            <w:rStyle w:val="spellingerror"/>
            <w:lang w:val="es-ES"/>
            <w:rPrChange w:id="5815" w:author="phuong vu" w:date="2018-11-30T22:36:00Z">
              <w:rPr>
                <w:rStyle w:val="spellingerror"/>
                <w:lang w:val="es-ES"/>
              </w:rPr>
            </w:rPrChange>
          </w:rPr>
          <w:t>cho</w:t>
        </w:r>
        <w:r w:rsidR="00AB715C" w:rsidRPr="00920004">
          <w:rPr>
            <w:rStyle w:val="normaltextrun"/>
            <w:lang w:val="es-ES"/>
            <w:rPrChange w:id="5816" w:author="phuong vu" w:date="2018-11-30T22:36:00Z">
              <w:rPr>
                <w:rStyle w:val="normaltextrun"/>
                <w:lang w:val="es-ES"/>
              </w:rPr>
            </w:rPrChange>
          </w:rPr>
          <w:t xml:space="preserve"> </w:t>
        </w:r>
        <w:r w:rsidR="00AB715C" w:rsidRPr="00920004">
          <w:rPr>
            <w:rStyle w:val="spellingerror"/>
            <w:lang w:val="es-ES"/>
            <w:rPrChange w:id="5817" w:author="phuong vu" w:date="2018-11-30T22:36:00Z">
              <w:rPr>
                <w:rStyle w:val="spellingerror"/>
                <w:lang w:val="es-ES"/>
              </w:rPr>
            </w:rPrChange>
          </w:rPr>
          <w:t>đề</w:t>
        </w:r>
        <w:r w:rsidR="00AB715C" w:rsidRPr="00920004">
          <w:rPr>
            <w:rStyle w:val="normaltextrun"/>
            <w:lang w:val="es-ES"/>
            <w:rPrChange w:id="5818" w:author="phuong vu" w:date="2018-11-30T22:36:00Z">
              <w:rPr>
                <w:rStyle w:val="normaltextrun"/>
                <w:lang w:val="es-ES"/>
              </w:rPr>
            </w:rPrChange>
          </w:rPr>
          <w:t xml:space="preserve"> </w:t>
        </w:r>
        <w:r w:rsidR="00AB715C" w:rsidRPr="00920004">
          <w:rPr>
            <w:rStyle w:val="spellingerror"/>
            <w:lang w:val="es-ES"/>
            <w:rPrChange w:id="5819" w:author="phuong vu" w:date="2018-11-30T22:36:00Z">
              <w:rPr>
                <w:rStyle w:val="spellingerror"/>
                <w:lang w:val="es-ES"/>
              </w:rPr>
            </w:rPrChange>
          </w:rPr>
          <w:t>tài.</w:t>
        </w:r>
      </w:ins>
    </w:p>
    <w:p w14:paraId="7553CD9D" w14:textId="32533FDC" w:rsidR="00083585" w:rsidRPr="00920004" w:rsidRDefault="00083585" w:rsidP="00FE6A57">
      <w:pPr>
        <w:rPr>
          <w:ins w:id="5820" w:author="phuong vu" w:date="2018-11-27T16:38:00Z"/>
          <w:lang w:val="en-US"/>
          <w:rPrChange w:id="5821" w:author="phuong vu" w:date="2018-11-30T22:36:00Z">
            <w:rPr>
              <w:ins w:id="5822" w:author="phuong vu" w:date="2018-11-27T16:38:00Z"/>
              <w:lang w:val="en-US"/>
            </w:rPr>
          </w:rPrChange>
        </w:rPr>
        <w:pPrChange w:id="5823" w:author="phuong vu" w:date="2018-11-30T16:34:00Z">
          <w:pPr>
            <w:jc w:val="left"/>
          </w:pPr>
        </w:pPrChange>
      </w:pPr>
      <w:ins w:id="5824" w:author="phuong vu" w:date="2018-11-27T16:38:00Z">
        <w:r w:rsidRPr="00920004">
          <w:rPr>
            <w:lang w:val="en-US"/>
            <w:rPrChange w:id="5825" w:author="phuong vu" w:date="2018-11-30T22:36:00Z">
              <w:rPr>
                <w:lang w:val="en-US"/>
              </w:rPr>
            </w:rPrChange>
          </w:rPr>
          <w:br w:type="page"/>
        </w:r>
      </w:ins>
    </w:p>
    <w:p w14:paraId="24B9E1B0" w14:textId="67F15F76" w:rsidR="003166DB" w:rsidRPr="00920004" w:rsidDel="00083585" w:rsidRDefault="003166DB" w:rsidP="00BD0851">
      <w:pPr>
        <w:spacing w:before="240" w:line="0" w:lineRule="atLeast"/>
        <w:rPr>
          <w:del w:id="5826" w:author="phuong vu" w:date="2018-11-27T16:38:00Z"/>
          <w:lang w:val="en-US"/>
          <w:rPrChange w:id="5827" w:author="phuong vu" w:date="2018-11-30T22:36:00Z">
            <w:rPr>
              <w:del w:id="5828" w:author="phuong vu" w:date="2018-11-27T16:38:00Z"/>
              <w:lang w:val="en-US"/>
            </w:rPr>
          </w:rPrChange>
        </w:rPr>
        <w:pPrChange w:id="5829" w:author="phuong vu" w:date="2018-11-30T14:16:00Z">
          <w:pPr>
            <w:pStyle w:val="Heading2"/>
          </w:pPr>
        </w:pPrChange>
      </w:pPr>
    </w:p>
    <w:p w14:paraId="32972197" w14:textId="3CA7CC40" w:rsidR="00C557CE" w:rsidRPr="00920004" w:rsidDel="00382451" w:rsidRDefault="00C557CE" w:rsidP="00BD0851">
      <w:pPr>
        <w:pStyle w:val="Heading1"/>
        <w:spacing w:before="240" w:line="0" w:lineRule="atLeast"/>
        <w:rPr>
          <w:del w:id="5830" w:author="phuong vu" w:date="2018-11-22T13:05:00Z"/>
          <w:rFonts w:cstheme="majorHAnsi"/>
          <w:rPrChange w:id="5831" w:author="phuong vu" w:date="2018-11-30T22:36:00Z">
            <w:rPr>
              <w:del w:id="5832" w:author="phuong vu" w:date="2018-11-22T13:05:00Z"/>
            </w:rPr>
          </w:rPrChange>
        </w:rPr>
        <w:pPrChange w:id="5833" w:author="phuong vu" w:date="2018-11-30T14:16:00Z">
          <w:pPr>
            <w:pStyle w:val="Heading1"/>
          </w:pPr>
        </w:pPrChange>
      </w:pPr>
      <w:del w:id="5834" w:author="phuong vu" w:date="2018-11-22T13:05:00Z">
        <w:r w:rsidRPr="00920004" w:rsidDel="00476B40">
          <w:rPr>
            <w:rFonts w:cstheme="majorHAnsi"/>
            <w:b w:val="0"/>
            <w:rPrChange w:id="5835" w:author="phuong vu" w:date="2018-11-30T22:36:00Z">
              <w:rPr>
                <w:rFonts w:cstheme="majorHAnsi"/>
                <w:b w:val="0"/>
              </w:rPr>
            </w:rPrChange>
          </w:rPr>
          <w:delText>M</w:delText>
        </w:r>
        <w:r w:rsidRPr="00920004" w:rsidDel="00476B40">
          <w:rPr>
            <w:rFonts w:cstheme="majorHAnsi"/>
            <w:b w:val="0"/>
            <w:rPrChange w:id="5836" w:author="phuong vu" w:date="2018-11-30T22:36:00Z">
              <w:rPr>
                <w:b w:val="0"/>
              </w:rPr>
            </w:rPrChange>
          </w:rPr>
          <w:delText>ục tiêu nghiên cứu</w:delText>
        </w:r>
        <w:bookmarkStart w:id="5837" w:name="_Toc530657334"/>
        <w:bookmarkEnd w:id="5837"/>
      </w:del>
    </w:p>
    <w:p w14:paraId="0C538E97" w14:textId="1ABF7573" w:rsidR="00382451" w:rsidRPr="00920004" w:rsidRDefault="00382451" w:rsidP="00BD0851">
      <w:pPr>
        <w:pStyle w:val="Style1"/>
        <w:spacing w:before="240" w:line="0" w:lineRule="atLeast"/>
        <w:rPr>
          <w:ins w:id="5838" w:author="phuong vu" w:date="2018-11-22T13:48:00Z"/>
          <w:rFonts w:cstheme="majorHAnsi"/>
          <w:rPrChange w:id="5839" w:author="phuong vu" w:date="2018-11-30T22:36:00Z">
            <w:rPr>
              <w:ins w:id="5840" w:author="phuong vu" w:date="2018-11-22T13:48:00Z"/>
            </w:rPr>
          </w:rPrChange>
        </w:rPr>
        <w:pPrChange w:id="5841" w:author="phuong vu" w:date="2018-11-30T14:16:00Z">
          <w:pPr>
            <w:pStyle w:val="Style1"/>
          </w:pPr>
        </w:pPrChange>
      </w:pPr>
      <w:bookmarkStart w:id="5842" w:name="_Toc531380631"/>
      <w:ins w:id="5843" w:author="phuong vu" w:date="2018-11-22T13:45:00Z">
        <w:r w:rsidRPr="00920004">
          <w:rPr>
            <w:rFonts w:cstheme="majorHAnsi"/>
            <w:rPrChange w:id="5844" w:author="phuong vu" w:date="2018-11-30T22:36:00Z">
              <w:rPr/>
            </w:rPrChange>
          </w:rPr>
          <w:t>P</w:t>
        </w:r>
      </w:ins>
      <w:ins w:id="5845" w:author="phuong vu" w:date="2018-11-22T13:46:00Z">
        <w:r w:rsidRPr="00920004">
          <w:rPr>
            <w:rFonts w:cstheme="majorHAnsi"/>
            <w:rPrChange w:id="5846" w:author="phuong vu" w:date="2018-11-30T22:36:00Z">
              <w:rPr/>
            </w:rPrChange>
          </w:rPr>
          <w:t>HẦN NỘI DUNG</w:t>
        </w:r>
      </w:ins>
      <w:bookmarkEnd w:id="5842"/>
    </w:p>
    <w:p w14:paraId="5722B8CE" w14:textId="35EA8AA1" w:rsidR="00382451" w:rsidRPr="00920004" w:rsidRDefault="00382451" w:rsidP="001374D6">
      <w:pPr>
        <w:pStyle w:val="Heading1"/>
        <w:tabs>
          <w:tab w:val="left" w:pos="450"/>
        </w:tabs>
        <w:spacing w:before="240" w:line="0" w:lineRule="atLeast"/>
        <w:ind w:firstLine="0"/>
        <w:rPr>
          <w:ins w:id="5847" w:author="phuong vu" w:date="2018-11-22T13:45:00Z"/>
          <w:rFonts w:cstheme="majorHAnsi"/>
          <w:szCs w:val="28"/>
          <w:rPrChange w:id="5848" w:author="phuong vu" w:date="2018-11-30T22:36:00Z">
            <w:rPr>
              <w:ins w:id="5849" w:author="phuong vu" w:date="2018-11-22T13:45:00Z"/>
            </w:rPr>
          </w:rPrChange>
        </w:rPr>
        <w:pPrChange w:id="5850" w:author="phuong vu" w:date="2018-11-30T16:39:00Z">
          <w:pPr>
            <w:pStyle w:val="Heading1"/>
          </w:pPr>
        </w:pPrChange>
      </w:pPr>
      <w:bookmarkStart w:id="5851" w:name="_Toc531380632"/>
      <w:ins w:id="5852" w:author="phuong vu" w:date="2018-11-22T13:48:00Z">
        <w:r w:rsidRPr="00920004">
          <w:rPr>
            <w:rFonts w:cstheme="majorHAnsi"/>
            <w:szCs w:val="28"/>
            <w:rPrChange w:id="5853" w:author="phuong vu" w:date="2018-11-30T22:36:00Z">
              <w:rPr>
                <w:szCs w:val="28"/>
              </w:rPr>
            </w:rPrChange>
          </w:rPr>
          <w:t>ĐẶC TẢ YÊU C</w:t>
        </w:r>
        <w:r w:rsidRPr="00920004">
          <w:rPr>
            <w:rFonts w:cstheme="majorHAnsi"/>
            <w:szCs w:val="28"/>
            <w:rPrChange w:id="5854" w:author="phuong vu" w:date="2018-11-30T22:36:00Z">
              <w:rPr/>
            </w:rPrChange>
          </w:rPr>
          <w:t>ẦU</w:t>
        </w:r>
      </w:ins>
      <w:bookmarkEnd w:id="5851"/>
    </w:p>
    <w:p w14:paraId="7CE5FF4B" w14:textId="050DAD57" w:rsidR="003C43C4" w:rsidRPr="00920004" w:rsidDel="00476B40" w:rsidRDefault="003C43C4" w:rsidP="00BD0851">
      <w:pPr>
        <w:pStyle w:val="Heading2"/>
        <w:spacing w:before="240" w:line="0" w:lineRule="atLeast"/>
        <w:rPr>
          <w:del w:id="5855" w:author="phuong vu" w:date="2018-11-22T13:05:00Z"/>
          <w:rPrChange w:id="5856" w:author="phuong vu" w:date="2018-11-30T22:36:00Z">
            <w:rPr>
              <w:del w:id="5857" w:author="phuong vu" w:date="2018-11-22T13:05:00Z"/>
            </w:rPr>
          </w:rPrChange>
        </w:rPr>
        <w:pPrChange w:id="5858" w:author="phuong vu" w:date="2018-11-30T14:16:00Z">
          <w:pPr>
            <w:ind w:left="720"/>
          </w:pPr>
        </w:pPrChange>
      </w:pPr>
      <w:del w:id="5859" w:author="phuong vu" w:date="2018-11-22T13:05:00Z">
        <w:r w:rsidRPr="00920004" w:rsidDel="00476B40">
          <w:rPr>
            <w:rPrChange w:id="5860" w:author="phuong vu" w:date="2018-11-30T22:36:00Z">
              <w:rPr/>
            </w:rPrChange>
          </w:rPr>
          <w:delText>Phát triển một mô hình hệ thống giặt ủi dựa trên các công nghệ phổ biến hiện nay gồm:</w:delText>
        </w:r>
        <w:bookmarkStart w:id="5861" w:name="_Toc530657335"/>
        <w:bookmarkStart w:id="5862" w:name="_Toc530658278"/>
        <w:bookmarkStart w:id="5863" w:name="_Toc530662003"/>
        <w:bookmarkStart w:id="5864" w:name="_Toc530662470"/>
        <w:bookmarkStart w:id="5865" w:name="_Toc531009386"/>
        <w:bookmarkStart w:id="5866" w:name="_Toc531101622"/>
        <w:bookmarkStart w:id="5867" w:name="_Toc531102570"/>
        <w:bookmarkStart w:id="5868" w:name="_Toc531358810"/>
        <w:bookmarkStart w:id="5869" w:name="_Toc531359791"/>
        <w:bookmarkStart w:id="5870" w:name="_Toc531380633"/>
        <w:bookmarkEnd w:id="5861"/>
        <w:bookmarkEnd w:id="5862"/>
        <w:bookmarkEnd w:id="5863"/>
        <w:bookmarkEnd w:id="5864"/>
        <w:bookmarkEnd w:id="5865"/>
        <w:bookmarkEnd w:id="5866"/>
        <w:bookmarkEnd w:id="5867"/>
        <w:bookmarkEnd w:id="5868"/>
        <w:bookmarkEnd w:id="5869"/>
        <w:bookmarkEnd w:id="5870"/>
      </w:del>
    </w:p>
    <w:p w14:paraId="068EA7C1" w14:textId="00A43552" w:rsidR="009219F1" w:rsidRPr="00920004" w:rsidDel="00476B40" w:rsidRDefault="009219F1" w:rsidP="00BD0851">
      <w:pPr>
        <w:pStyle w:val="Heading2"/>
        <w:spacing w:before="240" w:line="0" w:lineRule="atLeast"/>
        <w:rPr>
          <w:del w:id="5871" w:author="phuong vu" w:date="2018-11-22T13:05:00Z"/>
          <w:rPrChange w:id="5872" w:author="phuong vu" w:date="2018-11-30T22:36:00Z">
            <w:rPr>
              <w:del w:id="5873" w:author="phuong vu" w:date="2018-11-22T13:05:00Z"/>
            </w:rPr>
          </w:rPrChange>
        </w:rPr>
        <w:pPrChange w:id="5874" w:author="phuong vu" w:date="2018-11-30T14:16:00Z">
          <w:pPr>
            <w:ind w:left="720"/>
          </w:pPr>
        </w:pPrChange>
      </w:pPr>
      <w:del w:id="5875" w:author="phuong vu" w:date="2018-11-22T13:05:00Z">
        <w:r w:rsidRPr="00920004" w:rsidDel="00476B40">
          <w:rPr>
            <w:rPrChange w:id="5876" w:author="phuong vu" w:date="2018-11-30T22:36:00Z">
              <w:rPr/>
            </w:rPrChange>
          </w:rPr>
          <w:delText>- Xây dựng một ứng dụng Android hỗ trợ khách hàng tạo đơn hàng và tìm được những chi nhánh giặt ủi của cửa hàng gần nhất trong phạm vi được quy định trước.</w:delText>
        </w:r>
        <w:bookmarkStart w:id="5877" w:name="_Toc530657336"/>
        <w:bookmarkStart w:id="5878" w:name="_Toc530658279"/>
        <w:bookmarkStart w:id="5879" w:name="_Toc530662004"/>
        <w:bookmarkStart w:id="5880" w:name="_Toc530662471"/>
        <w:bookmarkStart w:id="5881" w:name="_Toc531009387"/>
        <w:bookmarkStart w:id="5882" w:name="_Toc531101623"/>
        <w:bookmarkStart w:id="5883" w:name="_Toc531102571"/>
        <w:bookmarkStart w:id="5884" w:name="_Toc531358811"/>
        <w:bookmarkStart w:id="5885" w:name="_Toc531359792"/>
        <w:bookmarkStart w:id="5886" w:name="_Toc531380634"/>
        <w:bookmarkEnd w:id="5877"/>
        <w:bookmarkEnd w:id="5878"/>
        <w:bookmarkEnd w:id="5879"/>
        <w:bookmarkEnd w:id="5880"/>
        <w:bookmarkEnd w:id="5881"/>
        <w:bookmarkEnd w:id="5882"/>
        <w:bookmarkEnd w:id="5883"/>
        <w:bookmarkEnd w:id="5884"/>
        <w:bookmarkEnd w:id="5885"/>
        <w:bookmarkEnd w:id="5886"/>
      </w:del>
    </w:p>
    <w:p w14:paraId="569B78E5" w14:textId="5ED99102" w:rsidR="009219F1" w:rsidRPr="00920004" w:rsidDel="00476B40" w:rsidRDefault="009219F1" w:rsidP="00BD0851">
      <w:pPr>
        <w:pStyle w:val="Heading2"/>
        <w:spacing w:before="240" w:line="0" w:lineRule="atLeast"/>
        <w:rPr>
          <w:del w:id="5887" w:author="phuong vu" w:date="2018-11-22T13:05:00Z"/>
          <w:rPrChange w:id="5888" w:author="phuong vu" w:date="2018-11-30T22:36:00Z">
            <w:rPr>
              <w:del w:id="5889" w:author="phuong vu" w:date="2018-11-22T13:05:00Z"/>
            </w:rPr>
          </w:rPrChange>
        </w:rPr>
        <w:pPrChange w:id="5890" w:author="phuong vu" w:date="2018-11-30T14:16:00Z">
          <w:pPr>
            <w:ind w:left="720"/>
          </w:pPr>
        </w:pPrChange>
      </w:pPr>
      <w:del w:id="5891" w:author="phuong vu" w:date="2018-11-22T13:05:00Z">
        <w:r w:rsidRPr="00920004" w:rsidDel="00476B40">
          <w:rPr>
            <w:rPrChange w:id="5892" w:author="phuong vu" w:date="2018-11-30T22:36:00Z">
              <w:rPr/>
            </w:rPrChange>
          </w:rPr>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5893" w:name="_Toc530657337"/>
        <w:bookmarkStart w:id="5894" w:name="_Toc530658280"/>
        <w:bookmarkStart w:id="5895" w:name="_Toc530662005"/>
        <w:bookmarkStart w:id="5896" w:name="_Toc530662472"/>
        <w:bookmarkStart w:id="5897" w:name="_Toc531009388"/>
        <w:bookmarkStart w:id="5898" w:name="_Toc531101624"/>
        <w:bookmarkStart w:id="5899" w:name="_Toc531102572"/>
        <w:bookmarkStart w:id="5900" w:name="_Toc531358812"/>
        <w:bookmarkStart w:id="5901" w:name="_Toc531359793"/>
        <w:bookmarkStart w:id="5902" w:name="_Toc531380635"/>
        <w:bookmarkEnd w:id="5893"/>
        <w:bookmarkEnd w:id="5894"/>
        <w:bookmarkEnd w:id="5895"/>
        <w:bookmarkEnd w:id="5896"/>
        <w:bookmarkEnd w:id="5897"/>
        <w:bookmarkEnd w:id="5898"/>
        <w:bookmarkEnd w:id="5899"/>
        <w:bookmarkEnd w:id="5900"/>
        <w:bookmarkEnd w:id="5901"/>
        <w:bookmarkEnd w:id="5902"/>
      </w:del>
    </w:p>
    <w:p w14:paraId="0F11ED9F" w14:textId="5255C780" w:rsidR="009219F1" w:rsidRPr="00920004" w:rsidDel="00476B40" w:rsidRDefault="009219F1" w:rsidP="00BD0851">
      <w:pPr>
        <w:pStyle w:val="Heading2"/>
        <w:spacing w:before="240" w:line="0" w:lineRule="atLeast"/>
        <w:rPr>
          <w:del w:id="5903" w:author="phuong vu" w:date="2018-11-22T13:05:00Z"/>
          <w:rPrChange w:id="5904" w:author="phuong vu" w:date="2018-11-30T22:36:00Z">
            <w:rPr>
              <w:del w:id="5905" w:author="phuong vu" w:date="2018-11-22T13:05:00Z"/>
            </w:rPr>
          </w:rPrChange>
        </w:rPr>
        <w:pPrChange w:id="5906" w:author="phuong vu" w:date="2018-11-30T14:16:00Z">
          <w:pPr>
            <w:ind w:left="720"/>
          </w:pPr>
        </w:pPrChange>
      </w:pPr>
      <w:del w:id="5907" w:author="phuong vu" w:date="2018-11-22T13:05:00Z">
        <w:r w:rsidRPr="00920004" w:rsidDel="00476B40">
          <w:rPr>
            <w:rPrChange w:id="5908" w:author="phuong vu" w:date="2018-11-30T22:36:00Z">
              <w:rPr/>
            </w:rPrChange>
          </w:rPr>
          <w:delText xml:space="preserve">- Để ứng dụng điện thoại và trang web liên kết với nhau thông qua một Server API </w:delText>
        </w:r>
        <w:r w:rsidR="00990D37" w:rsidRPr="00920004" w:rsidDel="00476B40">
          <w:rPr>
            <w:rPrChange w:id="5909" w:author="phuong vu" w:date="2018-11-30T22:36:00Z">
              <w:rPr/>
            </w:rPrChange>
          </w:rPr>
          <w:delText>trung gian làm nhiệm vụ truy xuất dữ liệu từ cơ sở dữ liệu và trả về cho Client (ứng dụng Android, trang Web).</w:delText>
        </w:r>
        <w:bookmarkStart w:id="5910" w:name="_Toc530657338"/>
        <w:bookmarkStart w:id="5911" w:name="_Toc530658281"/>
        <w:bookmarkStart w:id="5912" w:name="_Toc530662006"/>
        <w:bookmarkStart w:id="5913" w:name="_Toc530662473"/>
        <w:bookmarkStart w:id="5914" w:name="_Toc531009389"/>
        <w:bookmarkStart w:id="5915" w:name="_Toc531101625"/>
        <w:bookmarkStart w:id="5916" w:name="_Toc531102573"/>
        <w:bookmarkStart w:id="5917" w:name="_Toc531358813"/>
        <w:bookmarkStart w:id="5918" w:name="_Toc531359794"/>
        <w:bookmarkStart w:id="5919" w:name="_Toc531380636"/>
        <w:bookmarkEnd w:id="5910"/>
        <w:bookmarkEnd w:id="5911"/>
        <w:bookmarkEnd w:id="5912"/>
        <w:bookmarkEnd w:id="5913"/>
        <w:bookmarkEnd w:id="5914"/>
        <w:bookmarkEnd w:id="5915"/>
        <w:bookmarkEnd w:id="5916"/>
        <w:bookmarkEnd w:id="5917"/>
        <w:bookmarkEnd w:id="5918"/>
        <w:bookmarkEnd w:id="5919"/>
      </w:del>
    </w:p>
    <w:p w14:paraId="1ED929C6" w14:textId="67703B95" w:rsidR="00370B8C" w:rsidRPr="00920004" w:rsidDel="00476B40" w:rsidRDefault="00990D37" w:rsidP="00BD0851">
      <w:pPr>
        <w:pStyle w:val="Heading2"/>
        <w:spacing w:before="240" w:line="0" w:lineRule="atLeast"/>
        <w:rPr>
          <w:del w:id="5920" w:author="phuong vu" w:date="2018-11-22T13:05:00Z"/>
          <w:rPrChange w:id="5921" w:author="phuong vu" w:date="2018-11-30T22:36:00Z">
            <w:rPr>
              <w:del w:id="5922" w:author="phuong vu" w:date="2018-11-22T13:05:00Z"/>
            </w:rPr>
          </w:rPrChange>
        </w:rPr>
        <w:pPrChange w:id="5923" w:author="phuong vu" w:date="2018-11-30T14:16:00Z">
          <w:pPr>
            <w:ind w:left="720"/>
          </w:pPr>
        </w:pPrChange>
      </w:pPr>
      <w:del w:id="5924" w:author="phuong vu" w:date="2018-11-22T13:05:00Z">
        <w:r w:rsidRPr="00920004" w:rsidDel="00476B40">
          <w:rPr>
            <w:rPrChange w:id="5925" w:author="phuong vu" w:date="2018-11-30T22:36:00Z">
              <w:rPr/>
            </w:rPrChange>
          </w:rPr>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5926" w:name="_Toc530657339"/>
        <w:bookmarkStart w:id="5927" w:name="_Toc530658282"/>
        <w:bookmarkStart w:id="5928" w:name="_Toc530662007"/>
        <w:bookmarkStart w:id="5929" w:name="_Toc530662474"/>
        <w:bookmarkStart w:id="5930" w:name="_Toc531009390"/>
        <w:bookmarkStart w:id="5931" w:name="_Toc531101626"/>
        <w:bookmarkStart w:id="5932" w:name="_Toc531102574"/>
        <w:bookmarkStart w:id="5933" w:name="_Toc531358814"/>
        <w:bookmarkStart w:id="5934" w:name="_Toc531359795"/>
        <w:bookmarkStart w:id="5935" w:name="_Toc531380637"/>
        <w:bookmarkEnd w:id="5926"/>
        <w:bookmarkEnd w:id="5927"/>
        <w:bookmarkEnd w:id="5928"/>
        <w:bookmarkEnd w:id="5929"/>
        <w:bookmarkEnd w:id="5930"/>
        <w:bookmarkEnd w:id="5931"/>
        <w:bookmarkEnd w:id="5932"/>
        <w:bookmarkEnd w:id="5933"/>
        <w:bookmarkEnd w:id="5934"/>
        <w:bookmarkEnd w:id="5935"/>
      </w:del>
    </w:p>
    <w:p w14:paraId="15424793" w14:textId="4A6B2433" w:rsidR="00990D37" w:rsidRPr="00920004" w:rsidDel="00476B40" w:rsidRDefault="00370B8C" w:rsidP="00BD0851">
      <w:pPr>
        <w:pStyle w:val="Heading2"/>
        <w:spacing w:before="240" w:line="0" w:lineRule="atLeast"/>
        <w:rPr>
          <w:del w:id="5936" w:author="phuong vu" w:date="2018-11-22T13:05:00Z"/>
          <w:rPrChange w:id="5937" w:author="phuong vu" w:date="2018-11-30T22:36:00Z">
            <w:rPr>
              <w:del w:id="5938" w:author="phuong vu" w:date="2018-11-22T13:05:00Z"/>
            </w:rPr>
          </w:rPrChange>
        </w:rPr>
        <w:pPrChange w:id="5939" w:author="phuong vu" w:date="2018-11-30T14:16:00Z">
          <w:pPr>
            <w:jc w:val="left"/>
          </w:pPr>
        </w:pPrChange>
      </w:pPr>
      <w:del w:id="5940" w:author="phuong vu" w:date="2018-11-22T13:05:00Z">
        <w:r w:rsidRPr="00920004" w:rsidDel="00476B40">
          <w:rPr>
            <w:rPrChange w:id="5941" w:author="phuong vu" w:date="2018-11-30T22:36:00Z">
              <w:rPr/>
            </w:rPrChange>
          </w:rPr>
          <w:br w:type="page"/>
        </w:r>
      </w:del>
    </w:p>
    <w:p w14:paraId="4C7465A5" w14:textId="724D1ED1" w:rsidR="00676357" w:rsidRPr="00920004" w:rsidDel="00476B40" w:rsidRDefault="00676357" w:rsidP="00BD0851">
      <w:pPr>
        <w:pStyle w:val="Heading2"/>
        <w:spacing w:before="240" w:line="0" w:lineRule="atLeast"/>
        <w:rPr>
          <w:del w:id="5942" w:author="phuong vu" w:date="2018-11-22T13:05:00Z"/>
          <w:rFonts w:cstheme="majorHAnsi"/>
          <w:rPrChange w:id="5943" w:author="phuong vu" w:date="2018-11-30T22:36:00Z">
            <w:rPr>
              <w:del w:id="5944" w:author="phuong vu" w:date="2018-11-22T13:05:00Z"/>
            </w:rPr>
          </w:rPrChange>
        </w:rPr>
        <w:pPrChange w:id="5945" w:author="phuong vu" w:date="2018-11-30T14:16:00Z">
          <w:pPr>
            <w:pStyle w:val="Heading3"/>
          </w:pPr>
        </w:pPrChange>
      </w:pPr>
      <w:bookmarkStart w:id="5946" w:name="_Toc484566608"/>
      <w:del w:id="5947" w:author="phuong vu" w:date="2018-11-22T13:05:00Z">
        <w:r w:rsidRPr="00920004" w:rsidDel="00476B40">
          <w:rPr>
            <w:rFonts w:cstheme="majorHAnsi"/>
            <w:b w:val="0"/>
            <w:rPrChange w:id="5948" w:author="phuong vu" w:date="2018-11-30T22:36:00Z">
              <w:rPr>
                <w:b w:val="0"/>
              </w:rPr>
            </w:rPrChange>
          </w:rPr>
          <w:delText>Đối tượng nghiên cứu</w:delText>
        </w:r>
        <w:bookmarkStart w:id="5949" w:name="_Toc530657340"/>
        <w:bookmarkStart w:id="5950" w:name="_Toc530658283"/>
        <w:bookmarkStart w:id="5951" w:name="_Toc530662008"/>
        <w:bookmarkStart w:id="5952" w:name="_Toc530662475"/>
        <w:bookmarkStart w:id="5953" w:name="_Toc531009391"/>
        <w:bookmarkStart w:id="5954" w:name="_Toc531101627"/>
        <w:bookmarkStart w:id="5955" w:name="_Toc531102575"/>
        <w:bookmarkStart w:id="5956" w:name="_Toc531358815"/>
        <w:bookmarkStart w:id="5957" w:name="_Toc531359796"/>
        <w:bookmarkStart w:id="5958" w:name="_Toc531380638"/>
        <w:bookmarkEnd w:id="5946"/>
        <w:bookmarkEnd w:id="5949"/>
        <w:bookmarkEnd w:id="5950"/>
        <w:bookmarkEnd w:id="5951"/>
        <w:bookmarkEnd w:id="5952"/>
        <w:bookmarkEnd w:id="5953"/>
        <w:bookmarkEnd w:id="5954"/>
        <w:bookmarkEnd w:id="5955"/>
        <w:bookmarkEnd w:id="5956"/>
        <w:bookmarkEnd w:id="5957"/>
        <w:bookmarkEnd w:id="5958"/>
      </w:del>
    </w:p>
    <w:p w14:paraId="4B043230" w14:textId="13A41C1C" w:rsidR="005E5E84" w:rsidRPr="00920004" w:rsidDel="00891537" w:rsidRDefault="00754F1B" w:rsidP="00BD0851">
      <w:pPr>
        <w:pStyle w:val="Heading2"/>
        <w:spacing w:before="240" w:line="0" w:lineRule="atLeast"/>
        <w:rPr>
          <w:del w:id="5959" w:author="phuong vu" w:date="2018-11-18T15:47:00Z"/>
          <w:rPrChange w:id="5960" w:author="phuong vu" w:date="2018-11-30T22:36:00Z">
            <w:rPr>
              <w:del w:id="5961" w:author="phuong vu" w:date="2018-11-18T15:47:00Z"/>
            </w:rPr>
          </w:rPrChange>
        </w:rPr>
        <w:pPrChange w:id="5962" w:author="phuong vu" w:date="2018-11-30T14:16:00Z">
          <w:pPr/>
        </w:pPrChange>
      </w:pPr>
      <w:del w:id="5963" w:author="phuong vu" w:date="2018-11-22T13:05:00Z">
        <w:r w:rsidRPr="00920004" w:rsidDel="00476B40">
          <w:rPr>
            <w:rPrChange w:id="5964" w:author="phuong vu" w:date="2018-11-30T22:36:00Z">
              <w:rPr/>
            </w:rPrChange>
          </w:rPr>
          <w:tab/>
        </w:r>
      </w:del>
      <w:del w:id="5965" w:author="phuong vu" w:date="2018-11-18T15:47:00Z">
        <w:r w:rsidRPr="00920004" w:rsidDel="00891537">
          <w:rPr>
            <w:rPrChange w:id="5966" w:author="phuong vu" w:date="2018-11-30T22:36:00Z">
              <w:rPr/>
            </w:rPrChange>
          </w:rPr>
          <w:delText>Nghiên cứu về lập trình Android nói riêng và lập trình di động nói chung. Cách liên kết ứng dụng với hệ thống API thông qua Apollo Client.</w:delText>
        </w:r>
        <w:r w:rsidR="00A77377" w:rsidRPr="00920004" w:rsidDel="00891537">
          <w:rPr>
            <w:rPrChange w:id="5967" w:author="phuong vu" w:date="2018-11-30T22:36:00Z">
              <w:rPr/>
            </w:rPrChange>
          </w:rPr>
          <w:delText xml:space="preserve"> Cùng kết hợp với sử dụng ReactJS để tạo nên một trang web quản lí đơn hàng.</w:delText>
        </w:r>
        <w:bookmarkStart w:id="5968" w:name="_Toc530657341"/>
        <w:bookmarkStart w:id="5969" w:name="_Toc530658284"/>
        <w:bookmarkStart w:id="5970" w:name="_Toc530662009"/>
        <w:bookmarkStart w:id="5971" w:name="_Toc530662476"/>
        <w:bookmarkStart w:id="5972" w:name="_Toc531009392"/>
        <w:bookmarkStart w:id="5973" w:name="_Toc531101628"/>
        <w:bookmarkStart w:id="5974" w:name="_Toc531102576"/>
        <w:bookmarkStart w:id="5975" w:name="_Toc531358816"/>
        <w:bookmarkStart w:id="5976" w:name="_Toc531359797"/>
        <w:bookmarkStart w:id="5977" w:name="_Toc531380639"/>
        <w:bookmarkEnd w:id="5968"/>
        <w:bookmarkEnd w:id="5969"/>
        <w:bookmarkEnd w:id="5970"/>
        <w:bookmarkEnd w:id="5971"/>
        <w:bookmarkEnd w:id="5972"/>
        <w:bookmarkEnd w:id="5973"/>
        <w:bookmarkEnd w:id="5974"/>
        <w:bookmarkEnd w:id="5975"/>
        <w:bookmarkEnd w:id="5976"/>
        <w:bookmarkEnd w:id="5977"/>
      </w:del>
    </w:p>
    <w:p w14:paraId="06611115" w14:textId="6866583A" w:rsidR="00220919" w:rsidRPr="00920004" w:rsidDel="00476B40" w:rsidRDefault="00754F1B" w:rsidP="00BD0851">
      <w:pPr>
        <w:pStyle w:val="Heading2"/>
        <w:spacing w:before="240" w:line="0" w:lineRule="atLeast"/>
        <w:rPr>
          <w:del w:id="5978" w:author="phuong vu" w:date="2018-11-22T13:05:00Z"/>
          <w:rPrChange w:id="5979" w:author="phuong vu" w:date="2018-11-30T22:36:00Z">
            <w:rPr>
              <w:del w:id="5980" w:author="phuong vu" w:date="2018-11-22T13:05:00Z"/>
            </w:rPr>
          </w:rPrChange>
        </w:rPr>
        <w:pPrChange w:id="5981" w:author="phuong vu" w:date="2018-11-30T14:16:00Z">
          <w:pPr/>
        </w:pPrChange>
      </w:pPr>
      <w:del w:id="5982" w:author="phuong vu" w:date="2018-11-18T15:47:00Z">
        <w:r w:rsidRPr="00920004" w:rsidDel="00891537">
          <w:rPr>
            <w:rPrChange w:id="5983" w:author="phuong vu" w:date="2018-11-30T22:36:00Z">
              <w:rPr/>
            </w:rPrChange>
          </w:rPr>
          <w:tab/>
          <w:delText>Tìm hiểu và áp dụng GraphQL, Postgraphile vào xây dựng hệ thống API kiểu mới (một end point).</w:delText>
        </w:r>
      </w:del>
      <w:bookmarkStart w:id="5984" w:name="_Toc530657342"/>
      <w:bookmarkStart w:id="5985" w:name="_Toc530658285"/>
      <w:bookmarkStart w:id="5986" w:name="_Toc530662010"/>
      <w:bookmarkStart w:id="5987" w:name="_Toc530662477"/>
      <w:bookmarkStart w:id="5988" w:name="_Toc531009393"/>
      <w:bookmarkStart w:id="5989" w:name="_Toc531101629"/>
      <w:bookmarkStart w:id="5990" w:name="_Toc531102577"/>
      <w:bookmarkStart w:id="5991" w:name="_Toc531358817"/>
      <w:bookmarkStart w:id="5992" w:name="_Toc531359798"/>
      <w:bookmarkStart w:id="5993" w:name="_Toc531380640"/>
      <w:bookmarkEnd w:id="5984"/>
      <w:bookmarkEnd w:id="5985"/>
      <w:bookmarkEnd w:id="5986"/>
      <w:bookmarkEnd w:id="5987"/>
      <w:bookmarkEnd w:id="5988"/>
      <w:bookmarkEnd w:id="5989"/>
      <w:bookmarkEnd w:id="5990"/>
      <w:bookmarkEnd w:id="5991"/>
      <w:bookmarkEnd w:id="5992"/>
      <w:bookmarkEnd w:id="5993"/>
    </w:p>
    <w:p w14:paraId="5CD3DB9C" w14:textId="647D69BF" w:rsidR="00997C30" w:rsidRPr="00920004" w:rsidDel="00476B40" w:rsidRDefault="004863AF" w:rsidP="00BD0851">
      <w:pPr>
        <w:pStyle w:val="Heading2"/>
        <w:spacing w:before="240" w:line="0" w:lineRule="atLeast"/>
        <w:rPr>
          <w:del w:id="5994" w:author="phuong vu" w:date="2018-11-22T13:05:00Z"/>
          <w:rFonts w:cstheme="majorHAnsi"/>
          <w:rPrChange w:id="5995" w:author="phuong vu" w:date="2018-11-30T22:36:00Z">
            <w:rPr>
              <w:del w:id="5996" w:author="phuong vu" w:date="2018-11-22T13:05:00Z"/>
            </w:rPr>
          </w:rPrChange>
        </w:rPr>
        <w:pPrChange w:id="5997" w:author="phuong vu" w:date="2018-11-30T14:16:00Z">
          <w:pPr>
            <w:pStyle w:val="Heading3"/>
          </w:pPr>
        </w:pPrChange>
      </w:pPr>
      <w:bookmarkStart w:id="5998" w:name="_Toc484566609"/>
      <w:del w:id="5999" w:author="phuong vu" w:date="2018-11-22T13:05:00Z">
        <w:r w:rsidRPr="00920004" w:rsidDel="00476B40">
          <w:rPr>
            <w:rFonts w:cstheme="majorHAnsi"/>
            <w:b w:val="0"/>
            <w:rPrChange w:id="6000" w:author="phuong vu" w:date="2018-11-30T22:36:00Z">
              <w:rPr>
                <w:b w:val="0"/>
              </w:rPr>
            </w:rPrChange>
          </w:rPr>
          <w:delText>Phạm vi</w:delText>
        </w:r>
        <w:r w:rsidR="00997C30" w:rsidRPr="00920004" w:rsidDel="00476B40">
          <w:rPr>
            <w:rFonts w:cstheme="majorHAnsi"/>
            <w:b w:val="0"/>
            <w:rPrChange w:id="6001" w:author="phuong vu" w:date="2018-11-30T22:36:00Z">
              <w:rPr>
                <w:b w:val="0"/>
              </w:rPr>
            </w:rPrChange>
          </w:rPr>
          <w:delText xml:space="preserve"> nghiên cứu</w:delText>
        </w:r>
        <w:bookmarkStart w:id="6002" w:name="_Toc530657343"/>
        <w:bookmarkStart w:id="6003" w:name="_Toc530658286"/>
        <w:bookmarkStart w:id="6004" w:name="_Toc530662011"/>
        <w:bookmarkStart w:id="6005" w:name="_Toc530662478"/>
        <w:bookmarkStart w:id="6006" w:name="_Toc531009394"/>
        <w:bookmarkStart w:id="6007" w:name="_Toc531101630"/>
        <w:bookmarkStart w:id="6008" w:name="_Toc531102578"/>
        <w:bookmarkStart w:id="6009" w:name="_Toc531358818"/>
        <w:bookmarkStart w:id="6010" w:name="_Toc531359799"/>
        <w:bookmarkStart w:id="6011" w:name="_Toc531380641"/>
        <w:bookmarkEnd w:id="5998"/>
        <w:bookmarkEnd w:id="6002"/>
        <w:bookmarkEnd w:id="6003"/>
        <w:bookmarkEnd w:id="6004"/>
        <w:bookmarkEnd w:id="6005"/>
        <w:bookmarkEnd w:id="6006"/>
        <w:bookmarkEnd w:id="6007"/>
        <w:bookmarkEnd w:id="6008"/>
        <w:bookmarkEnd w:id="6009"/>
        <w:bookmarkEnd w:id="6010"/>
        <w:bookmarkEnd w:id="6011"/>
      </w:del>
    </w:p>
    <w:p w14:paraId="715190F5" w14:textId="3A4EB4DB" w:rsidR="00754F1B" w:rsidRPr="00920004" w:rsidDel="00220919" w:rsidRDefault="00754F1B" w:rsidP="00BD0851">
      <w:pPr>
        <w:pStyle w:val="Heading2"/>
        <w:spacing w:before="240" w:line="0" w:lineRule="atLeast"/>
        <w:rPr>
          <w:del w:id="6012" w:author="phuong vu" w:date="2018-11-18T19:30:00Z"/>
          <w:rPrChange w:id="6013" w:author="phuong vu" w:date="2018-11-30T22:36:00Z">
            <w:rPr>
              <w:del w:id="6014" w:author="phuong vu" w:date="2018-11-18T19:30:00Z"/>
            </w:rPr>
          </w:rPrChange>
        </w:rPr>
        <w:pPrChange w:id="6015" w:author="phuong vu" w:date="2018-11-30T14:16:00Z">
          <w:pPr/>
        </w:pPrChange>
      </w:pPr>
      <w:del w:id="6016" w:author="phuong vu" w:date="2018-11-18T19:29:00Z">
        <w:r w:rsidRPr="00920004" w:rsidDel="00220919">
          <w:rPr>
            <w:rPrChange w:id="6017" w:author="phuong vu" w:date="2018-11-30T22:36:00Z">
              <w:rPr/>
            </w:rPrChange>
          </w:rPr>
          <w:tab/>
          <w:delText xml:space="preserve">Nghiên cứu các phương pháp </w:delText>
        </w:r>
        <w:r w:rsidR="00F269B7" w:rsidRPr="00920004" w:rsidDel="00220919">
          <w:rPr>
            <w:rPrChange w:id="6018" w:author="phuong vu" w:date="2018-11-30T22:36:00Z">
              <w:rPr/>
            </w:rPrChange>
          </w:rPr>
          <w:delText>về lập trình Android hiệu quả. Áp dụng các thư viện bổ trợ cho việc tạo ứng dụng nhanh chóng.</w:delText>
        </w:r>
        <w:r w:rsidR="00C72A3D" w:rsidRPr="00920004" w:rsidDel="00220919">
          <w:rPr>
            <w:rPrChange w:id="6019" w:author="phuong vu" w:date="2018-11-30T22:36:00Z">
              <w:rPr/>
            </w:rPrChange>
          </w:rPr>
          <w:delText xml:space="preserve"> Đối với tạo trang web bằng ReactJS, việc tạo dựng nên trang web một cách đơn giản phù hợp cho người mới bắt đầu tìm hiểu.</w:delText>
        </w:r>
      </w:del>
      <w:bookmarkStart w:id="6020" w:name="_Toc530657344"/>
      <w:bookmarkStart w:id="6021" w:name="_Toc530658287"/>
      <w:bookmarkStart w:id="6022" w:name="_Toc530662012"/>
      <w:bookmarkStart w:id="6023" w:name="_Toc530662479"/>
      <w:bookmarkStart w:id="6024" w:name="_Toc531009395"/>
      <w:bookmarkStart w:id="6025" w:name="_Toc531101631"/>
      <w:bookmarkStart w:id="6026" w:name="_Toc531102579"/>
      <w:bookmarkStart w:id="6027" w:name="_Toc531358819"/>
      <w:bookmarkStart w:id="6028" w:name="_Toc531359800"/>
      <w:bookmarkStart w:id="6029" w:name="_Toc531380642"/>
      <w:bookmarkEnd w:id="6020"/>
      <w:bookmarkEnd w:id="6021"/>
      <w:bookmarkEnd w:id="6022"/>
      <w:bookmarkEnd w:id="6023"/>
      <w:bookmarkEnd w:id="6024"/>
      <w:bookmarkEnd w:id="6025"/>
      <w:bookmarkEnd w:id="6026"/>
      <w:bookmarkEnd w:id="6027"/>
      <w:bookmarkEnd w:id="6028"/>
      <w:bookmarkEnd w:id="6029"/>
    </w:p>
    <w:p w14:paraId="087DF806" w14:textId="56BC6C3B" w:rsidR="00C557CE" w:rsidRPr="00920004" w:rsidDel="00476B40" w:rsidRDefault="00F269B7" w:rsidP="00BD0851">
      <w:pPr>
        <w:pStyle w:val="Heading2"/>
        <w:spacing w:before="240" w:line="0" w:lineRule="atLeast"/>
        <w:rPr>
          <w:del w:id="6030" w:author="phuong vu" w:date="2018-11-22T13:05:00Z"/>
          <w:rPrChange w:id="6031" w:author="phuong vu" w:date="2018-11-30T22:36:00Z">
            <w:rPr>
              <w:del w:id="6032" w:author="phuong vu" w:date="2018-11-22T13:05:00Z"/>
            </w:rPr>
          </w:rPrChange>
        </w:rPr>
        <w:pPrChange w:id="6033" w:author="phuong vu" w:date="2018-11-30T14:16:00Z">
          <w:pPr/>
        </w:pPrChange>
      </w:pPr>
      <w:del w:id="6034" w:author="phuong vu" w:date="2018-11-22T13:05:00Z">
        <w:r w:rsidRPr="00920004" w:rsidDel="00476B40">
          <w:rPr>
            <w:rPrChange w:id="6035" w:author="phuong vu" w:date="2018-11-30T22:36:00Z">
              <w:rPr/>
            </w:rPrChange>
          </w:rPr>
          <w:tab/>
        </w:r>
      </w:del>
      <w:del w:id="6036" w:author="phuong vu" w:date="2018-11-18T19:40:00Z">
        <w:r w:rsidRPr="00920004" w:rsidDel="0063738A">
          <w:rPr>
            <w:rPrChange w:id="6037" w:author="phuong vu" w:date="2018-11-30T22:36:00Z">
              <w:rPr/>
            </w:rPrChange>
          </w:rPr>
          <w:delText xml:space="preserve">Nghiên cứu tạo Server GraphQL cho người mới bắt đầu kết hợp với Postgrahile, cũng như cách sử dụng cơ sở dữ liệu </w:delText>
        </w:r>
        <w:r w:rsidR="00653696" w:rsidRPr="00920004" w:rsidDel="0063738A">
          <w:rPr>
            <w:rPrChange w:id="6038" w:author="phuong vu" w:date="2018-11-30T22:36:00Z">
              <w:rPr/>
            </w:rPrChange>
          </w:rPr>
          <w:delText>PostgreSQL</w:delText>
        </w:r>
        <w:r w:rsidRPr="00920004" w:rsidDel="0063738A">
          <w:rPr>
            <w:rPrChange w:id="6039" w:author="phuong vu" w:date="2018-11-30T22:36:00Z">
              <w:rPr/>
            </w:rPrChange>
          </w:rPr>
          <w:delText>.</w:delText>
        </w:r>
        <w:r w:rsidR="00C86C51" w:rsidRPr="00920004" w:rsidDel="0063738A">
          <w:rPr>
            <w:rPrChange w:id="6040" w:author="phuong vu" w:date="2018-11-30T22:36:00Z">
              <w:rPr/>
            </w:rPrChange>
          </w:rPr>
          <w:delText xml:space="preserve"> </w:delText>
        </w:r>
        <w:r w:rsidR="00C72A3D" w:rsidRPr="00920004" w:rsidDel="0063738A">
          <w:rPr>
            <w:rPrChange w:id="6041" w:author="phuong vu" w:date="2018-11-30T22:36:00Z">
              <w:rPr/>
            </w:rPrChange>
          </w:rPr>
          <w:delText>Việc sử dụng Postgrahile phù hợp cho người bắt đầu nghiên cứu, từng bước hiểu được cách xây dựng và viết các Mutation và Query.</w:delText>
        </w:r>
      </w:del>
      <w:bookmarkStart w:id="6042" w:name="_Toc530657345"/>
      <w:bookmarkStart w:id="6043" w:name="_Toc530658288"/>
      <w:bookmarkStart w:id="6044" w:name="_Toc530662013"/>
      <w:bookmarkStart w:id="6045" w:name="_Toc530662480"/>
      <w:bookmarkStart w:id="6046" w:name="_Toc531009396"/>
      <w:bookmarkStart w:id="6047" w:name="_Toc531101632"/>
      <w:bookmarkStart w:id="6048" w:name="_Toc531102580"/>
      <w:bookmarkStart w:id="6049" w:name="_Toc531358820"/>
      <w:bookmarkStart w:id="6050" w:name="_Toc531359801"/>
      <w:bookmarkStart w:id="6051" w:name="_Toc531380643"/>
      <w:bookmarkEnd w:id="6042"/>
      <w:bookmarkEnd w:id="6043"/>
      <w:bookmarkEnd w:id="6044"/>
      <w:bookmarkEnd w:id="6045"/>
      <w:bookmarkEnd w:id="6046"/>
      <w:bookmarkEnd w:id="6047"/>
      <w:bookmarkEnd w:id="6048"/>
      <w:bookmarkEnd w:id="6049"/>
      <w:bookmarkEnd w:id="6050"/>
      <w:bookmarkEnd w:id="6051"/>
    </w:p>
    <w:p w14:paraId="7D7A9BA2" w14:textId="758395BC" w:rsidR="00F269B7" w:rsidRPr="00920004" w:rsidDel="00476B40" w:rsidRDefault="00C557CE" w:rsidP="00BD0851">
      <w:pPr>
        <w:pStyle w:val="Heading2"/>
        <w:spacing w:before="240" w:line="0" w:lineRule="atLeast"/>
        <w:rPr>
          <w:del w:id="6052" w:author="phuong vu" w:date="2018-11-22T13:05:00Z"/>
          <w:rPrChange w:id="6053" w:author="phuong vu" w:date="2018-11-30T22:36:00Z">
            <w:rPr>
              <w:del w:id="6054" w:author="phuong vu" w:date="2018-11-22T13:05:00Z"/>
            </w:rPr>
          </w:rPrChange>
        </w:rPr>
        <w:pPrChange w:id="6055" w:author="phuong vu" w:date="2018-11-30T14:16:00Z">
          <w:pPr>
            <w:jc w:val="left"/>
          </w:pPr>
        </w:pPrChange>
      </w:pPr>
      <w:del w:id="6056" w:author="phuong vu" w:date="2018-11-22T13:05:00Z">
        <w:r w:rsidRPr="00920004" w:rsidDel="00476B40">
          <w:rPr>
            <w:rPrChange w:id="6057" w:author="phuong vu" w:date="2018-11-30T22:36:00Z">
              <w:rPr/>
            </w:rPrChange>
          </w:rPr>
          <w:br w:type="page"/>
        </w:r>
      </w:del>
    </w:p>
    <w:p w14:paraId="77E44620" w14:textId="33B4B6E0" w:rsidR="00382451" w:rsidRPr="00920004" w:rsidRDefault="00382451" w:rsidP="00BD0851">
      <w:pPr>
        <w:pStyle w:val="Heading2"/>
        <w:spacing w:before="240" w:line="0" w:lineRule="atLeast"/>
        <w:rPr>
          <w:ins w:id="6058" w:author="phuong vu" w:date="2018-11-22T17:52:00Z"/>
          <w:rFonts w:cstheme="majorHAnsi"/>
          <w:rPrChange w:id="6059" w:author="phuong vu" w:date="2018-11-30T22:36:00Z">
            <w:rPr>
              <w:ins w:id="6060" w:author="phuong vu" w:date="2018-11-22T17:52:00Z"/>
            </w:rPr>
          </w:rPrChange>
        </w:rPr>
        <w:pPrChange w:id="6061" w:author="phuong vu" w:date="2018-11-30T14:16:00Z">
          <w:pPr>
            <w:pStyle w:val="Heading2"/>
          </w:pPr>
        </w:pPrChange>
      </w:pPr>
      <w:bookmarkStart w:id="6062" w:name="_Toc484566610"/>
      <w:bookmarkStart w:id="6063" w:name="_Toc531380644"/>
      <w:ins w:id="6064" w:author="phuong vu" w:date="2018-11-22T13:50:00Z">
        <w:r w:rsidRPr="00920004">
          <w:rPr>
            <w:rFonts w:cstheme="majorHAnsi"/>
            <w:rPrChange w:id="6065" w:author="phuong vu" w:date="2018-11-30T22:36:00Z">
              <w:rPr/>
            </w:rPrChange>
          </w:rPr>
          <w:t>Tổng quan về hệ thống</w:t>
        </w:r>
      </w:ins>
      <w:bookmarkEnd w:id="6063"/>
    </w:p>
    <w:p w14:paraId="36D88817" w14:textId="7E3212E0" w:rsidR="001C1BC6" w:rsidRPr="00920004" w:rsidRDefault="00BF2217" w:rsidP="00D72BF9">
      <w:pPr>
        <w:pStyle w:val="Heading3"/>
        <w:rPr>
          <w:ins w:id="6066" w:author="phuong vu" w:date="2018-11-22T15:48:00Z"/>
          <w:rPrChange w:id="6067" w:author="phuong vu" w:date="2018-11-30T22:36:00Z">
            <w:rPr>
              <w:ins w:id="6068" w:author="phuong vu" w:date="2018-11-22T15:48:00Z"/>
              <w:lang w:val="en-US"/>
            </w:rPr>
          </w:rPrChange>
        </w:rPr>
        <w:pPrChange w:id="6069" w:author="phuong vu" w:date="2018-11-30T22:22:00Z">
          <w:pPr>
            <w:pStyle w:val="Heading2"/>
          </w:pPr>
        </w:pPrChange>
      </w:pPr>
      <w:bookmarkStart w:id="6070" w:name="_Toc531380645"/>
      <w:ins w:id="6071" w:author="phuong vu" w:date="2018-11-22T17:52:00Z">
        <w:r w:rsidRPr="00920004">
          <w:rPr>
            <w:rPrChange w:id="6072" w:author="phuong vu" w:date="2018-11-30T22:36:00Z">
              <w:rPr/>
            </w:rPrChange>
          </w:rPr>
          <w:t>Cách hoạt động của hệ thống</w:t>
        </w:r>
      </w:ins>
      <w:bookmarkEnd w:id="6070"/>
    </w:p>
    <w:p w14:paraId="02795E48" w14:textId="57E33207" w:rsidR="00BF2217" w:rsidRPr="00920004" w:rsidRDefault="00BF2217" w:rsidP="00E35500">
      <w:pPr>
        <w:ind w:firstLine="720"/>
        <w:rPr>
          <w:ins w:id="6073" w:author="phuong vu" w:date="2018-11-22T14:27:00Z"/>
          <w:lang w:val="en-US"/>
          <w:rPrChange w:id="6074" w:author="phuong vu" w:date="2018-11-30T22:36:00Z">
            <w:rPr>
              <w:ins w:id="6075" w:author="phuong vu" w:date="2018-11-22T14:27:00Z"/>
            </w:rPr>
          </w:rPrChange>
        </w:rPr>
        <w:pPrChange w:id="6076" w:author="phuong vu" w:date="2018-11-30T22:30:00Z">
          <w:pPr>
            <w:pStyle w:val="Heading2"/>
          </w:pPr>
        </w:pPrChange>
      </w:pPr>
      <w:ins w:id="6077" w:author="phuong vu" w:date="2018-11-22T17:52:00Z">
        <w:r w:rsidRPr="00920004">
          <w:rPr>
            <w:rPrChange w:id="6078" w:author="phuong vu" w:date="2018-11-30T22:36:00Z">
              <w:rPr>
                <w:lang w:val="en-US"/>
              </w:rPr>
            </w:rPrChange>
          </w:rPr>
          <w:t>Một đơn hàng được khách hàng xác nhận đ</w:t>
        </w:r>
      </w:ins>
      <w:ins w:id="6079" w:author="phuong vu" w:date="2018-11-22T17:53:00Z">
        <w:r w:rsidRPr="00920004">
          <w:rPr>
            <w:rPrChange w:id="6080" w:author="phuong vu" w:date="2018-11-30T22:36:00Z">
              <w:rPr>
                <w:lang w:val="en-US"/>
              </w:rPr>
            </w:rPrChange>
          </w:rPr>
          <w:t xml:space="preserve">ưa vào hệ thống </w:t>
        </w:r>
      </w:ins>
      <w:ins w:id="6081" w:author="phuong vu" w:date="2018-11-22T17:54:00Z">
        <w:r w:rsidRPr="00920004">
          <w:rPr>
            <w:rPrChange w:id="6082" w:author="phuong vu" w:date="2018-11-30T22:36:00Z">
              <w:rPr>
                <w:lang w:val="en-US"/>
              </w:rPr>
            </w:rPrChange>
          </w:rPr>
          <w:t>mà không gặp các vấn đề về lỗi sẽ</w:t>
        </w:r>
      </w:ins>
      <w:ins w:id="6083" w:author="phuong vu" w:date="2018-11-22T17:53:00Z">
        <w:r w:rsidRPr="00920004">
          <w:rPr>
            <w:rPrChange w:id="6084" w:author="phuong vu" w:date="2018-11-30T22:36:00Z">
              <w:rPr>
                <w:lang w:val="en-US"/>
              </w:rPr>
            </w:rPrChange>
          </w:rPr>
          <w:t xml:space="preserve"> được xử lí qua các bước </w:t>
        </w:r>
      </w:ins>
      <w:ins w:id="6085" w:author="phuong vu" w:date="2018-11-30T13:48:00Z">
        <w:r w:rsidR="00FB4E11" w:rsidRPr="00920004">
          <w:rPr>
            <w:lang w:val="en-US"/>
            <w:rPrChange w:id="6086" w:author="phuong vu" w:date="2018-11-30T22:36:00Z">
              <w:rPr>
                <w:lang w:val="en-US"/>
              </w:rPr>
            </w:rPrChange>
          </w:rPr>
          <w:t>trình bày trong</w:t>
        </w:r>
      </w:ins>
      <w:ins w:id="6087" w:author="phuong vu" w:date="2018-11-22T17:53:00Z">
        <w:r w:rsidRPr="00920004">
          <w:rPr>
            <w:rPrChange w:id="6088" w:author="phuong vu" w:date="2018-11-30T22:36:00Z">
              <w:rPr>
                <w:lang w:val="en-US"/>
              </w:rPr>
            </w:rPrChange>
          </w:rPr>
          <w:t xml:space="preserve"> </w:t>
        </w:r>
        <w:r w:rsidRPr="00920004">
          <w:rPr>
            <w:lang w:val="en-US"/>
            <w:rPrChange w:id="6089" w:author="phuong vu" w:date="2018-11-30T22:36:00Z">
              <w:rPr>
                <w:lang w:val="en-US"/>
              </w:rPr>
            </w:rPrChange>
          </w:rPr>
          <w:fldChar w:fldCharType="begin"/>
        </w:r>
        <w:r w:rsidRPr="00920004">
          <w:rPr>
            <w:rPrChange w:id="6090" w:author="phuong vu" w:date="2018-11-30T22:36:00Z">
              <w:rPr>
                <w:lang w:val="en-US"/>
              </w:rPr>
            </w:rPrChange>
          </w:rPr>
          <w:instrText xml:space="preserve"> REF _Ref530672545 \h </w:instrText>
        </w:r>
      </w:ins>
      <w:r w:rsidR="00E6227B" w:rsidRPr="00920004">
        <w:rPr>
          <w:rPrChange w:id="6091" w:author="phuong vu" w:date="2018-11-30T22:36:00Z">
            <w:rPr>
              <w:lang w:val="en-US"/>
            </w:rPr>
          </w:rPrChange>
        </w:rPr>
        <w:instrText xml:space="preserve"> \* MERGEFORMAT </w:instrText>
      </w:r>
      <w:r w:rsidRPr="00920004">
        <w:rPr>
          <w:lang w:val="en-US"/>
          <w:rPrChange w:id="6092" w:author="phuong vu" w:date="2018-11-30T22:36:00Z">
            <w:rPr>
              <w:lang w:val="en-US"/>
            </w:rPr>
          </w:rPrChange>
        </w:rPr>
      </w:r>
      <w:r w:rsidRPr="00920004">
        <w:rPr>
          <w:lang w:val="en-US"/>
          <w:rPrChange w:id="6093" w:author="phuong vu" w:date="2018-11-30T22:36:00Z">
            <w:rPr>
              <w:lang w:val="en-US"/>
            </w:rPr>
          </w:rPrChange>
        </w:rPr>
        <w:fldChar w:fldCharType="separate"/>
      </w:r>
      <w:ins w:id="6094" w:author="phuong vu" w:date="2018-11-30T22:44:00Z">
        <w:r w:rsidR="00B5490C" w:rsidRPr="00920004">
          <w:rPr>
            <w:rPrChange w:id="6095" w:author="phuong vu" w:date="2018-11-30T22:36:00Z">
              <w:rPr/>
            </w:rPrChange>
          </w:rPr>
          <w:t xml:space="preserve">Hình </w:t>
        </w:r>
        <w:r w:rsidR="00B5490C">
          <w:rPr>
            <w:noProof/>
          </w:rPr>
          <w:t>1</w:t>
        </w:r>
        <w:r w:rsidR="00B5490C" w:rsidRPr="00920004">
          <w:rPr>
            <w:noProof/>
            <w:rPrChange w:id="6096" w:author="phuong vu" w:date="2018-11-30T22:36:00Z">
              <w:rPr/>
            </w:rPrChange>
          </w:rPr>
          <w:t>.</w:t>
        </w:r>
        <w:r w:rsidR="00B5490C">
          <w:rPr>
            <w:noProof/>
          </w:rPr>
          <w:t>1</w:t>
        </w:r>
      </w:ins>
      <w:ins w:id="6097" w:author="phuong vu" w:date="2018-11-22T17:53:00Z">
        <w:r w:rsidRPr="00920004">
          <w:rPr>
            <w:lang w:val="en-US"/>
            <w:rPrChange w:id="6098" w:author="phuong vu" w:date="2018-11-30T22:36:00Z">
              <w:rPr>
                <w:lang w:val="en-US"/>
              </w:rPr>
            </w:rPrChange>
          </w:rPr>
          <w:fldChar w:fldCharType="end"/>
        </w:r>
      </w:ins>
      <w:ins w:id="6099" w:author="phuong vu" w:date="2018-11-30T13:48:00Z">
        <w:r w:rsidR="00FB4E11" w:rsidRPr="00920004">
          <w:rPr>
            <w:lang w:val="en-US"/>
            <w:rPrChange w:id="6100" w:author="phuong vu" w:date="2018-11-30T22:36:00Z">
              <w:rPr>
                <w:lang w:val="en-US"/>
              </w:rPr>
            </w:rPrChange>
          </w:rPr>
          <w:t>.</w:t>
        </w:r>
      </w:ins>
    </w:p>
    <w:p w14:paraId="01E9D05D" w14:textId="77777777" w:rsidR="001526C3" w:rsidRPr="00920004" w:rsidRDefault="00557D21" w:rsidP="00BD0851">
      <w:pPr>
        <w:keepNext/>
        <w:spacing w:before="240" w:line="0" w:lineRule="atLeast"/>
        <w:rPr>
          <w:ins w:id="6101" w:author="phuong vu" w:date="2018-11-22T14:54:00Z"/>
          <w:rPrChange w:id="6102" w:author="phuong vu" w:date="2018-11-30T22:36:00Z">
            <w:rPr>
              <w:ins w:id="6103" w:author="phuong vu" w:date="2018-11-22T14:54:00Z"/>
            </w:rPr>
          </w:rPrChange>
        </w:rPr>
        <w:pPrChange w:id="6104" w:author="phuong vu" w:date="2018-11-30T14:16:00Z">
          <w:pPr/>
        </w:pPrChange>
      </w:pPr>
      <w:ins w:id="6105" w:author="phuong vu" w:date="2018-11-22T14:28:00Z">
        <w:r w:rsidRPr="00920004">
          <w:rPr>
            <w:noProof/>
            <w:lang w:val="en-US"/>
            <w:rPrChange w:id="6106" w:author="phuong vu" w:date="2018-11-30T22:36:00Z">
              <w:rPr>
                <w:noProof/>
                <w:lang w:val="en-US"/>
              </w:rPr>
            </w:rPrChange>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ins>
    </w:p>
    <w:p w14:paraId="5C36F0A7" w14:textId="1FA93A24" w:rsidR="00BF2217" w:rsidRPr="00920004" w:rsidRDefault="001526C3" w:rsidP="00A17FA5">
      <w:pPr>
        <w:pStyle w:val="Caption"/>
        <w:rPr>
          <w:ins w:id="6107" w:author="phuong vu" w:date="2018-11-22T18:00:00Z"/>
          <w:rPrChange w:id="6108" w:author="phuong vu" w:date="2018-11-30T22:36:00Z">
            <w:rPr>
              <w:ins w:id="6109" w:author="phuong vu" w:date="2018-11-22T18:00:00Z"/>
              <w:lang w:val="en-US"/>
            </w:rPr>
          </w:rPrChange>
        </w:rPr>
        <w:pPrChange w:id="6110" w:author="phuong vu" w:date="2018-11-30T22:42:00Z">
          <w:pPr>
            <w:pStyle w:val="Caption"/>
          </w:pPr>
        </w:pPrChange>
      </w:pPr>
      <w:bookmarkStart w:id="6111" w:name="_Ref530672545"/>
      <w:bookmarkStart w:id="6112" w:name="_Toc531380470"/>
      <w:ins w:id="6113" w:author="phuong vu" w:date="2018-11-22T14:54:00Z">
        <w:r w:rsidRPr="00920004">
          <w:rPr>
            <w:rPrChange w:id="6114" w:author="phuong vu" w:date="2018-11-30T22:36:00Z">
              <w:rPr/>
            </w:rPrChange>
          </w:rPr>
          <w:t xml:space="preserve">Hình </w:t>
        </w:r>
      </w:ins>
      <w:ins w:id="6115" w:author="phuong vu" w:date="2018-11-30T15:13:00Z">
        <w:r w:rsidR="00EF3636" w:rsidRPr="00920004">
          <w:rPr>
            <w:rPrChange w:id="6116" w:author="phuong vu" w:date="2018-11-30T22:36:00Z">
              <w:rPr/>
            </w:rPrChange>
          </w:rPr>
          <w:fldChar w:fldCharType="begin"/>
        </w:r>
        <w:r w:rsidR="00EF3636" w:rsidRPr="00920004">
          <w:rPr>
            <w:rPrChange w:id="6117" w:author="phuong vu" w:date="2018-11-30T22:36:00Z">
              <w:rPr/>
            </w:rPrChange>
          </w:rPr>
          <w:instrText xml:space="preserve"> STYLEREF 1 \s </w:instrText>
        </w:r>
      </w:ins>
      <w:r w:rsidR="00EF3636" w:rsidRPr="00920004">
        <w:rPr>
          <w:rPrChange w:id="6118" w:author="phuong vu" w:date="2018-11-30T22:36:00Z">
            <w:rPr/>
          </w:rPrChange>
        </w:rPr>
        <w:fldChar w:fldCharType="separate"/>
      </w:r>
      <w:r w:rsidR="00B5490C">
        <w:rPr>
          <w:noProof/>
        </w:rPr>
        <w:t>1</w:t>
      </w:r>
      <w:ins w:id="6119" w:author="phuong vu" w:date="2018-11-30T15:13:00Z">
        <w:r w:rsidR="00EF3636" w:rsidRPr="00920004">
          <w:rPr>
            <w:rPrChange w:id="6120" w:author="phuong vu" w:date="2018-11-30T22:36:00Z">
              <w:rPr/>
            </w:rPrChange>
          </w:rPr>
          <w:fldChar w:fldCharType="end"/>
        </w:r>
        <w:r w:rsidR="00EF3636" w:rsidRPr="00920004">
          <w:rPr>
            <w:rPrChange w:id="6121" w:author="phuong vu" w:date="2018-11-30T22:36:00Z">
              <w:rPr/>
            </w:rPrChange>
          </w:rPr>
          <w:t>.</w:t>
        </w:r>
        <w:r w:rsidR="00EF3636" w:rsidRPr="00920004">
          <w:rPr>
            <w:rPrChange w:id="6122" w:author="phuong vu" w:date="2018-11-30T22:36:00Z">
              <w:rPr/>
            </w:rPrChange>
          </w:rPr>
          <w:fldChar w:fldCharType="begin"/>
        </w:r>
        <w:r w:rsidR="00EF3636" w:rsidRPr="00920004">
          <w:rPr>
            <w:rPrChange w:id="6123" w:author="phuong vu" w:date="2018-11-30T22:36:00Z">
              <w:rPr/>
            </w:rPrChange>
          </w:rPr>
          <w:instrText xml:space="preserve"> SEQ Hình \* ARABIC \s 1 </w:instrText>
        </w:r>
      </w:ins>
      <w:r w:rsidR="00EF3636" w:rsidRPr="00920004">
        <w:rPr>
          <w:rPrChange w:id="6124" w:author="phuong vu" w:date="2018-11-30T22:36:00Z">
            <w:rPr/>
          </w:rPrChange>
        </w:rPr>
        <w:fldChar w:fldCharType="separate"/>
      </w:r>
      <w:ins w:id="6125" w:author="phuong vu" w:date="2018-11-30T22:44:00Z">
        <w:r w:rsidR="00B5490C">
          <w:rPr>
            <w:noProof/>
          </w:rPr>
          <w:t>1</w:t>
        </w:r>
      </w:ins>
      <w:ins w:id="6126" w:author="phuong vu" w:date="2018-11-30T15:13:00Z">
        <w:r w:rsidR="00EF3636" w:rsidRPr="00920004">
          <w:rPr>
            <w:rPrChange w:id="6127" w:author="phuong vu" w:date="2018-11-30T22:36:00Z">
              <w:rPr/>
            </w:rPrChange>
          </w:rPr>
          <w:fldChar w:fldCharType="end"/>
        </w:r>
      </w:ins>
      <w:bookmarkEnd w:id="6111"/>
      <w:ins w:id="6128" w:author="phuong vu" w:date="2018-11-22T14:54:00Z">
        <w:r w:rsidRPr="00920004">
          <w:rPr>
            <w:rPrChange w:id="6129" w:author="phuong vu" w:date="2018-11-30T22:36:00Z">
              <w:rPr>
                <w:lang w:val="en-US"/>
              </w:rPr>
            </w:rPrChange>
          </w:rPr>
          <w:t xml:space="preserve"> Các bước xử lí đơn hàng</w:t>
        </w:r>
      </w:ins>
      <w:bookmarkEnd w:id="6112"/>
    </w:p>
    <w:p w14:paraId="638154CD" w14:textId="2FCF715C" w:rsidR="009C23E7" w:rsidRPr="00920004" w:rsidRDefault="00627671" w:rsidP="00E35500">
      <w:pPr>
        <w:ind w:firstLine="720"/>
        <w:rPr>
          <w:ins w:id="6130" w:author="phuong vu" w:date="2018-11-22T18:01:00Z"/>
          <w:lang w:val="en-US"/>
          <w:rPrChange w:id="6131" w:author="phuong vu" w:date="2018-11-30T22:36:00Z">
            <w:rPr>
              <w:ins w:id="6132" w:author="phuong vu" w:date="2018-11-22T18:01:00Z"/>
              <w:lang w:val="en-US"/>
            </w:rPr>
          </w:rPrChange>
        </w:rPr>
        <w:pPrChange w:id="6133" w:author="phuong vu" w:date="2018-11-30T22:30:00Z">
          <w:pPr/>
        </w:pPrChange>
      </w:pPr>
      <w:ins w:id="6134" w:author="phuong vu" w:date="2018-11-22T18:16:00Z">
        <w:r w:rsidRPr="00920004">
          <w:rPr>
            <w:rPrChange w:id="6135" w:author="phuong vu" w:date="2018-11-30T22:36:00Z">
              <w:rPr>
                <w:lang w:val="en-US"/>
              </w:rPr>
            </w:rPrChange>
          </w:rPr>
          <w:t>Mỗi đơn hàng có thời gi</w:t>
        </w:r>
      </w:ins>
      <w:ins w:id="6136" w:author="phuong vu" w:date="2018-11-22T18:17:00Z">
        <w:r w:rsidRPr="00920004">
          <w:rPr>
            <w:rPrChange w:id="6137" w:author="phuong vu" w:date="2018-11-30T22:36:00Z">
              <w:rPr>
                <w:lang w:val="en-US"/>
              </w:rPr>
            </w:rPrChange>
          </w:rPr>
          <w:t>an</w:t>
        </w:r>
      </w:ins>
      <w:ins w:id="6138" w:author="phuong vu" w:date="2018-11-22T18:16:00Z">
        <w:r w:rsidRPr="00920004">
          <w:rPr>
            <w:rPrChange w:id="6139" w:author="phuong vu" w:date="2018-11-30T22:36:00Z">
              <w:rPr>
                <w:lang w:val="en-US"/>
              </w:rPr>
            </w:rPrChange>
          </w:rPr>
          <w:t xml:space="preserve"> trả quần áo cho khách hàng, dựa trên thời gian đó mà đơn hàng có thời gian thấp hơn được ưu tiên xử lí s</w:t>
        </w:r>
      </w:ins>
      <w:ins w:id="6140" w:author="phuong vu" w:date="2018-11-22T18:17:00Z">
        <w:r w:rsidRPr="00920004">
          <w:rPr>
            <w:rPrChange w:id="6141" w:author="phuong vu" w:date="2018-11-30T22:36:00Z">
              <w:rPr>
                <w:lang w:val="en-US"/>
              </w:rPr>
            </w:rPrChange>
          </w:rPr>
          <w:t>ớm hơn. Thời gian trả quần áo cho khách hàng được đề xuất dựa trên tình trạng xử lí đơn h</w:t>
        </w:r>
      </w:ins>
      <w:ins w:id="6142" w:author="phuong vu" w:date="2018-11-22T18:18:00Z">
        <w:r w:rsidRPr="00920004">
          <w:rPr>
            <w:rPrChange w:id="6143" w:author="phuong vu" w:date="2018-11-30T22:36:00Z">
              <w:rPr>
                <w:lang w:val="en-US"/>
              </w:rPr>
            </w:rPrChange>
          </w:rPr>
          <w:t>àng hiện tại khi khách hàng đặt đơn hàng.</w:t>
        </w:r>
      </w:ins>
      <w:ins w:id="6144" w:author="phuong vu" w:date="2018-11-22T18:17:00Z">
        <w:r w:rsidRPr="00920004">
          <w:rPr>
            <w:rPrChange w:id="6145" w:author="phuong vu" w:date="2018-11-30T22:36:00Z">
              <w:rPr>
                <w:lang w:val="en-US"/>
              </w:rPr>
            </w:rPrChange>
          </w:rPr>
          <w:t xml:space="preserve"> </w:t>
        </w:r>
      </w:ins>
      <w:ins w:id="6146" w:author="phuong vu" w:date="2018-11-22T18:00:00Z">
        <w:r w:rsidR="009C23E7" w:rsidRPr="00920004">
          <w:rPr>
            <w:rPrChange w:id="6147" w:author="phuong vu" w:date="2018-11-30T22:36:00Z">
              <w:rPr>
                <w:lang w:val="en-US"/>
              </w:rPr>
            </w:rPrChange>
          </w:rPr>
          <w:t xml:space="preserve">Một đơn hàng đã được lấy </w:t>
        </w:r>
      </w:ins>
      <w:ins w:id="6148" w:author="phuong vu" w:date="2018-11-22T18:01:00Z">
        <w:r w:rsidR="009C23E7" w:rsidRPr="00920004">
          <w:rPr>
            <w:rPrChange w:id="6149" w:author="phuong vu" w:date="2018-11-30T22:36:00Z">
              <w:rPr>
                <w:lang w:val="en-US"/>
              </w:rPr>
            </w:rPrChange>
          </w:rPr>
          <w:t xml:space="preserve">quần áo từ khách hàng sẽ trải qua các bước </w:t>
        </w:r>
      </w:ins>
      <w:ins w:id="6150" w:author="phuong vu" w:date="2018-11-30T13:48:00Z">
        <w:r w:rsidR="00FB4E11" w:rsidRPr="00920004">
          <w:rPr>
            <w:lang w:val="en-US"/>
            <w:rPrChange w:id="6151" w:author="phuong vu" w:date="2018-11-30T22:36:00Z">
              <w:rPr>
                <w:lang w:val="en-US"/>
              </w:rPr>
            </w:rPrChange>
          </w:rPr>
          <w:t xml:space="preserve">được </w:t>
        </w:r>
      </w:ins>
      <w:ins w:id="6152" w:author="phuong vu" w:date="2018-11-30T13:49:00Z">
        <w:r w:rsidR="00FB4E11" w:rsidRPr="00920004">
          <w:rPr>
            <w:lang w:val="en-US"/>
            <w:rPrChange w:id="6153" w:author="phuong vu" w:date="2018-11-30T22:36:00Z">
              <w:rPr>
                <w:lang w:val="en-US"/>
              </w:rPr>
            </w:rPrChange>
          </w:rPr>
          <w:t xml:space="preserve">mô tả trong </w:t>
        </w:r>
        <w:r w:rsidR="00FB4E11" w:rsidRPr="00920004">
          <w:rPr>
            <w:lang w:val="en-US"/>
            <w:rPrChange w:id="6154" w:author="phuong vu" w:date="2018-11-30T22:36:00Z">
              <w:rPr>
                <w:lang w:val="en-US"/>
              </w:rPr>
            </w:rPrChange>
          </w:rPr>
          <w:fldChar w:fldCharType="begin"/>
        </w:r>
        <w:r w:rsidR="00FB4E11" w:rsidRPr="00920004">
          <w:rPr>
            <w:lang w:val="en-US"/>
            <w:rPrChange w:id="6155" w:author="phuong vu" w:date="2018-11-30T22:36:00Z">
              <w:rPr>
                <w:lang w:val="en-US"/>
              </w:rPr>
            </w:rPrChange>
          </w:rPr>
          <w:instrText xml:space="preserve"> REF _Ref531349087 \h </w:instrText>
        </w:r>
        <w:r w:rsidR="00FB4E11" w:rsidRPr="00920004">
          <w:rPr>
            <w:lang w:val="en-US"/>
            <w:rPrChange w:id="6156" w:author="phuong vu" w:date="2018-11-30T22:36:00Z">
              <w:rPr>
                <w:lang w:val="en-US"/>
              </w:rPr>
            </w:rPrChange>
          </w:rPr>
        </w:r>
      </w:ins>
      <w:r w:rsidR="00E35500" w:rsidRPr="00920004">
        <w:rPr>
          <w:lang w:val="en-US"/>
          <w:rPrChange w:id="6157" w:author="phuong vu" w:date="2018-11-30T22:36:00Z">
            <w:rPr>
              <w:lang w:val="en-US"/>
            </w:rPr>
          </w:rPrChange>
        </w:rPr>
        <w:instrText xml:space="preserve"> \* MERGEFORMAT </w:instrText>
      </w:r>
      <w:r w:rsidR="00FB4E11" w:rsidRPr="00920004">
        <w:rPr>
          <w:lang w:val="en-US"/>
          <w:rPrChange w:id="6158" w:author="phuong vu" w:date="2018-11-30T22:36:00Z">
            <w:rPr>
              <w:lang w:val="en-US"/>
            </w:rPr>
          </w:rPrChange>
        </w:rPr>
        <w:fldChar w:fldCharType="separate"/>
      </w:r>
      <w:ins w:id="6159" w:author="phuong vu" w:date="2018-11-30T22:44:00Z">
        <w:r w:rsidR="00B5490C" w:rsidRPr="00920004">
          <w:rPr>
            <w:rPrChange w:id="6160" w:author="phuong vu" w:date="2018-11-30T22:36:00Z">
              <w:rPr/>
            </w:rPrChange>
          </w:rPr>
          <w:t xml:space="preserve">Hình </w:t>
        </w:r>
        <w:r w:rsidR="00B5490C">
          <w:rPr>
            <w:noProof/>
          </w:rPr>
          <w:t>1</w:t>
        </w:r>
        <w:r w:rsidR="00B5490C" w:rsidRPr="00920004">
          <w:rPr>
            <w:noProof/>
            <w:rPrChange w:id="6161" w:author="phuong vu" w:date="2018-11-30T22:36:00Z">
              <w:rPr/>
            </w:rPrChange>
          </w:rPr>
          <w:t>.</w:t>
        </w:r>
        <w:r w:rsidR="00B5490C">
          <w:rPr>
            <w:noProof/>
          </w:rPr>
          <w:t>2</w:t>
        </w:r>
      </w:ins>
      <w:ins w:id="6162" w:author="phuong vu" w:date="2018-11-30T13:49:00Z">
        <w:r w:rsidR="00FB4E11" w:rsidRPr="00920004">
          <w:rPr>
            <w:lang w:val="en-US"/>
            <w:rPrChange w:id="6163" w:author="phuong vu" w:date="2018-11-30T22:36:00Z">
              <w:rPr>
                <w:lang w:val="en-US"/>
              </w:rPr>
            </w:rPrChange>
          </w:rPr>
          <w:fldChar w:fldCharType="end"/>
        </w:r>
      </w:ins>
      <w:ins w:id="6164" w:author="phuong vu" w:date="2018-11-30T22:30:00Z">
        <w:r w:rsidR="00E35500" w:rsidRPr="00920004">
          <w:rPr>
            <w:lang w:val="en-US"/>
            <w:rPrChange w:id="6165" w:author="phuong vu" w:date="2018-11-30T22:36:00Z">
              <w:rPr>
                <w:lang w:val="en-US"/>
              </w:rPr>
            </w:rPrChange>
          </w:rPr>
          <w:t>.</w:t>
        </w:r>
      </w:ins>
    </w:p>
    <w:p w14:paraId="71FB9CF0" w14:textId="77777777" w:rsidR="00627671" w:rsidRPr="00920004" w:rsidRDefault="009C23E7" w:rsidP="00BD0851">
      <w:pPr>
        <w:keepNext/>
        <w:spacing w:before="240" w:line="0" w:lineRule="atLeast"/>
        <w:rPr>
          <w:ins w:id="6166" w:author="phuong vu" w:date="2018-11-22T18:14:00Z"/>
          <w:rPrChange w:id="6167" w:author="phuong vu" w:date="2018-11-30T22:36:00Z">
            <w:rPr>
              <w:ins w:id="6168" w:author="phuong vu" w:date="2018-11-22T18:14:00Z"/>
            </w:rPr>
          </w:rPrChange>
        </w:rPr>
        <w:pPrChange w:id="6169" w:author="phuong vu" w:date="2018-11-30T14:16:00Z">
          <w:pPr/>
        </w:pPrChange>
      </w:pPr>
      <w:ins w:id="6170" w:author="phuong vu" w:date="2018-11-22T18:01:00Z">
        <w:r w:rsidRPr="00920004">
          <w:rPr>
            <w:noProof/>
            <w:lang w:val="en-US"/>
            <w:rPrChange w:id="6171" w:author="phuong vu" w:date="2018-11-30T22:36:00Z">
              <w:rPr>
                <w:noProof/>
                <w:lang w:val="en-US"/>
              </w:rPr>
            </w:rPrChange>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ins>
    </w:p>
    <w:p w14:paraId="66FEA904" w14:textId="33115FA3" w:rsidR="009C23E7" w:rsidRPr="00920004" w:rsidRDefault="00627671" w:rsidP="00A17FA5">
      <w:pPr>
        <w:pStyle w:val="Caption"/>
        <w:rPr>
          <w:ins w:id="6172" w:author="phuong vu" w:date="2018-11-30T13:49:00Z"/>
          <w:rPrChange w:id="6173" w:author="phuong vu" w:date="2018-11-30T22:36:00Z">
            <w:rPr>
              <w:ins w:id="6174" w:author="phuong vu" w:date="2018-11-30T13:49:00Z"/>
            </w:rPr>
          </w:rPrChange>
        </w:rPr>
        <w:pPrChange w:id="6175" w:author="phuong vu" w:date="2018-11-30T22:42:00Z">
          <w:pPr>
            <w:pStyle w:val="Caption"/>
            <w:spacing w:line="276" w:lineRule="auto"/>
          </w:pPr>
        </w:pPrChange>
      </w:pPr>
      <w:bookmarkStart w:id="6176" w:name="_Ref531349087"/>
      <w:bookmarkStart w:id="6177" w:name="_Toc531380471"/>
      <w:ins w:id="6178" w:author="phuong vu" w:date="2018-11-22T18:14:00Z">
        <w:r w:rsidRPr="00920004">
          <w:rPr>
            <w:rPrChange w:id="6179" w:author="phuong vu" w:date="2018-11-30T22:36:00Z">
              <w:rPr/>
            </w:rPrChange>
          </w:rPr>
          <w:t xml:space="preserve">Hình </w:t>
        </w:r>
      </w:ins>
      <w:ins w:id="6180" w:author="phuong vu" w:date="2018-11-30T15:13:00Z">
        <w:r w:rsidR="00EF3636" w:rsidRPr="00920004">
          <w:rPr>
            <w:rPrChange w:id="6181" w:author="phuong vu" w:date="2018-11-30T22:36:00Z">
              <w:rPr/>
            </w:rPrChange>
          </w:rPr>
          <w:fldChar w:fldCharType="begin"/>
        </w:r>
        <w:r w:rsidR="00EF3636" w:rsidRPr="00920004">
          <w:rPr>
            <w:rPrChange w:id="6182" w:author="phuong vu" w:date="2018-11-30T22:36:00Z">
              <w:rPr/>
            </w:rPrChange>
          </w:rPr>
          <w:instrText xml:space="preserve"> STYLEREF 1 \s </w:instrText>
        </w:r>
      </w:ins>
      <w:r w:rsidR="00EF3636" w:rsidRPr="00920004">
        <w:rPr>
          <w:rPrChange w:id="6183" w:author="phuong vu" w:date="2018-11-30T22:36:00Z">
            <w:rPr/>
          </w:rPrChange>
        </w:rPr>
        <w:fldChar w:fldCharType="separate"/>
      </w:r>
      <w:r w:rsidR="00B5490C">
        <w:rPr>
          <w:noProof/>
        </w:rPr>
        <w:t>1</w:t>
      </w:r>
      <w:ins w:id="6184" w:author="phuong vu" w:date="2018-11-30T15:13:00Z">
        <w:r w:rsidR="00EF3636" w:rsidRPr="00920004">
          <w:rPr>
            <w:rPrChange w:id="6185" w:author="phuong vu" w:date="2018-11-30T22:36:00Z">
              <w:rPr/>
            </w:rPrChange>
          </w:rPr>
          <w:fldChar w:fldCharType="end"/>
        </w:r>
        <w:r w:rsidR="00EF3636" w:rsidRPr="00920004">
          <w:rPr>
            <w:rPrChange w:id="6186" w:author="phuong vu" w:date="2018-11-30T22:36:00Z">
              <w:rPr/>
            </w:rPrChange>
          </w:rPr>
          <w:t>.</w:t>
        </w:r>
        <w:r w:rsidR="00EF3636" w:rsidRPr="00920004">
          <w:rPr>
            <w:rPrChange w:id="6187" w:author="phuong vu" w:date="2018-11-30T22:36:00Z">
              <w:rPr/>
            </w:rPrChange>
          </w:rPr>
          <w:fldChar w:fldCharType="begin"/>
        </w:r>
        <w:r w:rsidR="00EF3636" w:rsidRPr="00920004">
          <w:rPr>
            <w:rPrChange w:id="6188" w:author="phuong vu" w:date="2018-11-30T22:36:00Z">
              <w:rPr/>
            </w:rPrChange>
          </w:rPr>
          <w:instrText xml:space="preserve"> SEQ Hình \* ARABIC \s 1 </w:instrText>
        </w:r>
      </w:ins>
      <w:r w:rsidR="00EF3636" w:rsidRPr="00920004">
        <w:rPr>
          <w:rPrChange w:id="6189" w:author="phuong vu" w:date="2018-11-30T22:36:00Z">
            <w:rPr/>
          </w:rPrChange>
        </w:rPr>
        <w:fldChar w:fldCharType="separate"/>
      </w:r>
      <w:ins w:id="6190" w:author="phuong vu" w:date="2018-11-30T22:44:00Z">
        <w:r w:rsidR="00B5490C">
          <w:rPr>
            <w:noProof/>
          </w:rPr>
          <w:t>2</w:t>
        </w:r>
      </w:ins>
      <w:ins w:id="6191" w:author="phuong vu" w:date="2018-11-30T15:13:00Z">
        <w:r w:rsidR="00EF3636" w:rsidRPr="00920004">
          <w:rPr>
            <w:rPrChange w:id="6192" w:author="phuong vu" w:date="2018-11-30T22:36:00Z">
              <w:rPr/>
            </w:rPrChange>
          </w:rPr>
          <w:fldChar w:fldCharType="end"/>
        </w:r>
      </w:ins>
      <w:bookmarkEnd w:id="6176"/>
      <w:ins w:id="6193" w:author="phuong vu" w:date="2018-11-22T18:14:00Z">
        <w:r w:rsidRPr="00920004">
          <w:rPr>
            <w:rPrChange w:id="6194" w:author="phuong vu" w:date="2018-11-30T22:36:00Z">
              <w:rPr>
                <w:lang w:val="en-US"/>
              </w:rPr>
            </w:rPrChange>
          </w:rPr>
          <w:t xml:space="preserve"> Các bước 1 đơn hàng được</w:t>
        </w:r>
      </w:ins>
      <w:ins w:id="6195" w:author="phuong vu" w:date="2018-11-27T14:45:00Z">
        <w:r w:rsidR="009828DA" w:rsidRPr="00920004">
          <w:rPr>
            <w:lang w:val="en-US"/>
            <w:rPrChange w:id="6196" w:author="phuong vu" w:date="2018-11-30T22:36:00Z">
              <w:rPr>
                <w:lang w:val="en-US"/>
              </w:rPr>
            </w:rPrChange>
          </w:rPr>
          <w:t xml:space="preserve"> xử lí</w:t>
        </w:r>
      </w:ins>
      <w:ins w:id="6197" w:author="phuong vu" w:date="2018-11-22T18:14:00Z">
        <w:r w:rsidRPr="00920004">
          <w:rPr>
            <w:rPrChange w:id="6198" w:author="phuong vu" w:date="2018-11-30T22:36:00Z">
              <w:rPr>
                <w:lang w:val="en-US"/>
              </w:rPr>
            </w:rPrChange>
          </w:rPr>
          <w:t xml:space="preserve"> trong hệ thống</w:t>
        </w:r>
      </w:ins>
      <w:bookmarkEnd w:id="6177"/>
    </w:p>
    <w:p w14:paraId="16E5C29A" w14:textId="0767458C" w:rsidR="00FB4E11" w:rsidRPr="00920004" w:rsidRDefault="00E7641C" w:rsidP="00E7641C">
      <w:pPr>
        <w:spacing w:before="0" w:after="160" w:line="259" w:lineRule="auto"/>
        <w:contextualSpacing w:val="0"/>
        <w:jc w:val="left"/>
        <w:rPr>
          <w:ins w:id="6199" w:author="phuong vu" w:date="2018-11-22T18:19:00Z"/>
          <w:rPrChange w:id="6200" w:author="phuong vu" w:date="2018-11-30T22:36:00Z">
            <w:rPr>
              <w:ins w:id="6201" w:author="phuong vu" w:date="2018-11-22T18:19:00Z"/>
              <w:lang w:val="en-US"/>
            </w:rPr>
          </w:rPrChange>
        </w:rPr>
        <w:pPrChange w:id="6202" w:author="phuong vu" w:date="2018-11-30T16:41:00Z">
          <w:pPr>
            <w:pStyle w:val="Caption"/>
          </w:pPr>
        </w:pPrChange>
      </w:pPr>
      <w:ins w:id="6203" w:author="phuong vu" w:date="2018-11-30T16:41:00Z">
        <w:r w:rsidRPr="00920004">
          <w:rPr>
            <w:rPrChange w:id="6204" w:author="phuong vu" w:date="2018-11-30T22:36:00Z">
              <w:rPr/>
            </w:rPrChange>
          </w:rPr>
          <w:br w:type="page"/>
        </w:r>
      </w:ins>
    </w:p>
    <w:p w14:paraId="711A0D21" w14:textId="1591C7B1" w:rsidR="00627671" w:rsidRPr="00920004" w:rsidRDefault="00FB4E11" w:rsidP="00BD0851">
      <w:pPr>
        <w:pStyle w:val="ListParagraph"/>
        <w:numPr>
          <w:ilvl w:val="0"/>
          <w:numId w:val="61"/>
        </w:numPr>
        <w:spacing w:before="240" w:line="0" w:lineRule="atLeast"/>
        <w:ind w:left="450"/>
        <w:rPr>
          <w:ins w:id="6205" w:author="phuong vu" w:date="2018-11-22T18:25:00Z"/>
          <w:rPrChange w:id="6206" w:author="phuong vu" w:date="2018-11-30T22:36:00Z">
            <w:rPr>
              <w:ins w:id="6207" w:author="phuong vu" w:date="2018-11-22T18:25:00Z"/>
              <w:lang w:val="en-US"/>
            </w:rPr>
          </w:rPrChange>
        </w:rPr>
        <w:pPrChange w:id="6208" w:author="phuong vu" w:date="2018-11-30T14:16:00Z">
          <w:pPr/>
        </w:pPrChange>
      </w:pPr>
      <w:ins w:id="6209" w:author="phuong vu" w:date="2018-11-30T13:49:00Z">
        <w:r w:rsidRPr="00920004">
          <w:rPr>
            <w:lang w:val="en-US"/>
            <w:rPrChange w:id="6210" w:author="phuong vu" w:date="2018-11-30T22:36:00Z">
              <w:rPr>
                <w:lang w:val="en-US"/>
              </w:rPr>
            </w:rPrChange>
          </w:rPr>
          <w:lastRenderedPageBreak/>
          <w:t xml:space="preserve">Các ràng buộc liên quan đến xử lí </w:t>
        </w:r>
      </w:ins>
      <w:ins w:id="6211" w:author="phuong vu" w:date="2018-11-30T13:50:00Z">
        <w:r w:rsidRPr="00920004">
          <w:rPr>
            <w:lang w:val="en-US"/>
            <w:rPrChange w:id="6212" w:author="phuong vu" w:date="2018-11-30T22:36:00Z">
              <w:rPr>
                <w:lang w:val="en-US"/>
              </w:rPr>
            </w:rPrChange>
          </w:rPr>
          <w:t>một đơn hàng</w:t>
        </w:r>
      </w:ins>
      <w:ins w:id="6213" w:author="phuong vu" w:date="2018-11-22T18:25:00Z">
        <w:r w:rsidR="00B34D27" w:rsidRPr="00920004">
          <w:rPr>
            <w:rPrChange w:id="6214" w:author="phuong vu" w:date="2018-11-30T22:36:00Z">
              <w:rPr>
                <w:lang w:val="en-US"/>
              </w:rPr>
            </w:rPrChange>
          </w:rPr>
          <w:t>:</w:t>
        </w:r>
      </w:ins>
    </w:p>
    <w:p w14:paraId="214D7ED9" w14:textId="1CDBB26C" w:rsidR="00B34D27" w:rsidRPr="00920004" w:rsidRDefault="00B34D27" w:rsidP="00E7641C">
      <w:pPr>
        <w:rPr>
          <w:ins w:id="6215" w:author="phuong vu" w:date="2018-11-22T18:26:00Z"/>
          <w:rPrChange w:id="6216" w:author="phuong vu" w:date="2018-11-30T22:36:00Z">
            <w:rPr>
              <w:ins w:id="6217" w:author="phuong vu" w:date="2018-11-22T18:26:00Z"/>
              <w:lang w:val="en-US"/>
            </w:rPr>
          </w:rPrChange>
        </w:rPr>
        <w:pPrChange w:id="6218" w:author="phuong vu" w:date="2018-11-30T16:41:00Z">
          <w:pPr/>
        </w:pPrChange>
      </w:pPr>
      <w:ins w:id="6219" w:author="phuong vu" w:date="2018-11-22T18:25:00Z">
        <w:r w:rsidRPr="00920004">
          <w:rPr>
            <w:rPrChange w:id="6220" w:author="phuong vu" w:date="2018-11-30T22:36:00Z">
              <w:rPr>
                <w:lang w:val="en-US"/>
              </w:rPr>
            </w:rPrChange>
          </w:rPr>
          <w:tab/>
          <w:t>- Khung giờ làm việc: 6</w:t>
        </w:r>
      </w:ins>
      <w:ins w:id="6221" w:author="phuong vu" w:date="2018-11-22T18:26:00Z">
        <w:r w:rsidRPr="00920004">
          <w:rPr>
            <w:rPrChange w:id="6222" w:author="phuong vu" w:date="2018-11-30T22:36:00Z">
              <w:rPr>
                <w:lang w:val="en-US"/>
              </w:rPr>
            </w:rPrChange>
          </w:rPr>
          <w:t>:00 – 17:00 hàng ngày.</w:t>
        </w:r>
      </w:ins>
    </w:p>
    <w:p w14:paraId="33589015" w14:textId="3B195A07" w:rsidR="00B34D27" w:rsidRPr="00920004" w:rsidRDefault="00B34D27" w:rsidP="00E7641C">
      <w:pPr>
        <w:rPr>
          <w:ins w:id="6223" w:author="phuong vu" w:date="2018-11-22T19:41:00Z"/>
          <w:rPrChange w:id="6224" w:author="phuong vu" w:date="2018-11-30T22:36:00Z">
            <w:rPr>
              <w:ins w:id="6225" w:author="phuong vu" w:date="2018-11-22T19:41:00Z"/>
              <w:lang w:val="en-US"/>
            </w:rPr>
          </w:rPrChange>
        </w:rPr>
        <w:pPrChange w:id="6226" w:author="phuong vu" w:date="2018-11-30T16:41:00Z">
          <w:pPr/>
        </w:pPrChange>
      </w:pPr>
      <w:ins w:id="6227" w:author="phuong vu" w:date="2018-11-22T18:26:00Z">
        <w:r w:rsidRPr="00920004">
          <w:rPr>
            <w:rPrChange w:id="6228" w:author="phuong vu" w:date="2018-11-30T22:36:00Z">
              <w:rPr>
                <w:lang w:val="en-US"/>
              </w:rPr>
            </w:rPrChange>
          </w:rPr>
          <w:tab/>
          <w:t xml:space="preserve">- </w:t>
        </w:r>
      </w:ins>
      <w:ins w:id="6229" w:author="phuong vu" w:date="2018-11-22T18:30:00Z">
        <w:r w:rsidRPr="00920004">
          <w:rPr>
            <w:rPrChange w:id="6230" w:author="phuong vu" w:date="2018-11-30T22:36:00Z">
              <w:rPr>
                <w:lang w:val="en-US"/>
              </w:rPr>
            </w:rPrChange>
          </w:rPr>
          <w:t>Phạm vi</w:t>
        </w:r>
      </w:ins>
      <w:ins w:id="6231" w:author="phuong vu" w:date="2018-11-22T18:31:00Z">
        <w:r w:rsidRPr="00920004">
          <w:rPr>
            <w:rPrChange w:id="6232" w:author="phuong vu" w:date="2018-11-30T22:36:00Z">
              <w:rPr>
                <w:lang w:val="en-US"/>
              </w:rPr>
            </w:rPrChange>
          </w:rPr>
          <w:t xml:space="preserve"> bán kính vận chuyển đơn hàng: 10 km</w:t>
        </w:r>
      </w:ins>
      <w:ins w:id="6233" w:author="phuong vu" w:date="2018-11-22T20:05:00Z">
        <w:r w:rsidR="00C10D94" w:rsidRPr="00920004">
          <w:rPr>
            <w:rPrChange w:id="6234" w:author="phuong vu" w:date="2018-11-30T22:36:00Z">
              <w:rPr>
                <w:lang w:val="en-US"/>
              </w:rPr>
            </w:rPrChange>
          </w:rPr>
          <w:t>.</w:t>
        </w:r>
      </w:ins>
    </w:p>
    <w:p w14:paraId="04824769" w14:textId="0C5185AB" w:rsidR="00EE1254" w:rsidRPr="00920004" w:rsidRDefault="00EE1254" w:rsidP="00E7641C">
      <w:pPr>
        <w:rPr>
          <w:ins w:id="6235" w:author="phuong vu" w:date="2018-11-22T19:43:00Z"/>
          <w:rPrChange w:id="6236" w:author="phuong vu" w:date="2018-11-30T22:36:00Z">
            <w:rPr>
              <w:ins w:id="6237" w:author="phuong vu" w:date="2018-11-22T19:43:00Z"/>
              <w:lang w:val="en-US"/>
            </w:rPr>
          </w:rPrChange>
        </w:rPr>
        <w:pPrChange w:id="6238" w:author="phuong vu" w:date="2018-11-30T16:41:00Z">
          <w:pPr/>
        </w:pPrChange>
      </w:pPr>
      <w:ins w:id="6239" w:author="phuong vu" w:date="2018-11-22T19:41:00Z">
        <w:r w:rsidRPr="00920004">
          <w:rPr>
            <w:rPrChange w:id="6240" w:author="phuong vu" w:date="2018-11-30T22:36:00Z">
              <w:rPr>
                <w:lang w:val="en-US"/>
              </w:rPr>
            </w:rPrChange>
          </w:rPr>
          <w:tab/>
          <w:t>- Thời gian trung bình để nhận và trả quần áo cho khách hàng</w:t>
        </w:r>
      </w:ins>
      <w:ins w:id="6241" w:author="phuong vu" w:date="2018-11-22T19:42:00Z">
        <w:r w:rsidR="00233DE3" w:rsidRPr="00920004">
          <w:rPr>
            <w:rPrChange w:id="6242" w:author="phuong vu" w:date="2018-11-30T22:36:00Z">
              <w:rPr>
                <w:lang w:val="en-US"/>
              </w:rPr>
            </w:rPrChange>
          </w:rPr>
          <w:t xml:space="preserve"> là</w:t>
        </w:r>
      </w:ins>
      <w:ins w:id="6243" w:author="phuong vu" w:date="2018-11-22T19:41:00Z">
        <w:r w:rsidRPr="00920004">
          <w:rPr>
            <w:rPrChange w:id="6244" w:author="phuong vu" w:date="2018-11-30T22:36:00Z">
              <w:rPr>
                <w:lang w:val="en-US"/>
              </w:rPr>
            </w:rPrChange>
          </w:rPr>
          <w:t xml:space="preserve"> 1 giờ</w:t>
        </w:r>
      </w:ins>
      <w:ins w:id="6245" w:author="phuong vu" w:date="2018-11-22T19:43:00Z">
        <w:r w:rsidR="00233DE3" w:rsidRPr="00920004">
          <w:rPr>
            <w:rPrChange w:id="6246" w:author="phuong vu" w:date="2018-11-30T22:36:00Z">
              <w:rPr>
                <w:lang w:val="en-US"/>
              </w:rPr>
            </w:rPrChange>
          </w:rPr>
          <w:t>/ lượt</w:t>
        </w:r>
      </w:ins>
      <w:ins w:id="6247" w:author="phuong vu" w:date="2018-11-22T19:42:00Z">
        <w:r w:rsidR="00233DE3" w:rsidRPr="00920004">
          <w:rPr>
            <w:rPrChange w:id="6248" w:author="phuong vu" w:date="2018-11-30T22:36:00Z">
              <w:rPr>
                <w:lang w:val="en-US"/>
              </w:rPr>
            </w:rPrChange>
          </w:rPr>
          <w:t xml:space="preserve">. Bao gồm: Thời gian di chuyển, kiểm tra đơn hàng, xác nhận với khách </w:t>
        </w:r>
      </w:ins>
      <w:ins w:id="6249" w:author="phuong vu" w:date="2018-11-22T19:43:00Z">
        <w:r w:rsidR="00233DE3" w:rsidRPr="00920004">
          <w:rPr>
            <w:rPrChange w:id="6250" w:author="phuong vu" w:date="2018-11-30T22:36:00Z">
              <w:rPr>
                <w:lang w:val="en-US"/>
              </w:rPr>
            </w:rPrChange>
          </w:rPr>
          <w:t>hàng.</w:t>
        </w:r>
      </w:ins>
    </w:p>
    <w:p w14:paraId="2E81959D" w14:textId="72E1E56B" w:rsidR="00233DE3" w:rsidRPr="00920004" w:rsidRDefault="00233DE3" w:rsidP="00E7641C">
      <w:pPr>
        <w:rPr>
          <w:ins w:id="6251" w:author="phuong vu" w:date="2018-11-25T21:30:00Z"/>
          <w:rPrChange w:id="6252" w:author="phuong vu" w:date="2018-11-30T22:36:00Z">
            <w:rPr>
              <w:ins w:id="6253" w:author="phuong vu" w:date="2018-11-25T21:30:00Z"/>
            </w:rPr>
          </w:rPrChange>
        </w:rPr>
        <w:pPrChange w:id="6254" w:author="phuong vu" w:date="2018-11-30T16:41:00Z">
          <w:pPr>
            <w:spacing w:line="276" w:lineRule="auto"/>
          </w:pPr>
        </w:pPrChange>
      </w:pPr>
      <w:ins w:id="6255" w:author="phuong vu" w:date="2018-11-22T19:43:00Z">
        <w:r w:rsidRPr="00920004">
          <w:rPr>
            <w:rPrChange w:id="6256" w:author="phuong vu" w:date="2018-11-30T22:36:00Z">
              <w:rPr>
                <w:lang w:val="en-US"/>
              </w:rPr>
            </w:rPrChange>
          </w:rPr>
          <w:tab/>
        </w:r>
      </w:ins>
      <w:ins w:id="6257" w:author="phuong vu" w:date="2018-11-22T20:06:00Z">
        <w:r w:rsidR="00C10D94" w:rsidRPr="00920004">
          <w:rPr>
            <w:rPrChange w:id="6258" w:author="phuong vu" w:date="2018-11-30T22:36:00Z">
              <w:rPr>
                <w:lang w:val="en-US"/>
              </w:rPr>
            </w:rPrChange>
          </w:rPr>
          <w:t>- Thời gian xử lí một đơn hàng trung bình</w:t>
        </w:r>
      </w:ins>
      <w:ins w:id="6259" w:author="phuong vu" w:date="2018-11-22T20:07:00Z">
        <w:r w:rsidR="00C10D94" w:rsidRPr="00920004">
          <w:rPr>
            <w:rPrChange w:id="6260" w:author="phuong vu" w:date="2018-11-30T22:36:00Z">
              <w:rPr>
                <w:lang w:val="en-US"/>
              </w:rPr>
            </w:rPrChange>
          </w:rPr>
          <w:t xml:space="preserve"> nếu không có yêu cầu đặc biệt từ khách hàng</w:t>
        </w:r>
      </w:ins>
      <w:ins w:id="6261" w:author="phuong vu" w:date="2018-11-22T20:06:00Z">
        <w:r w:rsidR="00C10D94" w:rsidRPr="00920004">
          <w:rPr>
            <w:rPrChange w:id="6262" w:author="phuong vu" w:date="2018-11-30T22:36:00Z">
              <w:rPr>
                <w:lang w:val="en-US"/>
              </w:rPr>
            </w:rPrChange>
          </w:rPr>
          <w:t>: 3 giờ.</w:t>
        </w:r>
      </w:ins>
    </w:p>
    <w:p w14:paraId="5F2B4024" w14:textId="2F76940E" w:rsidR="00E13565" w:rsidRPr="00920004" w:rsidRDefault="00E13565" w:rsidP="00E7641C">
      <w:pPr>
        <w:rPr>
          <w:ins w:id="6263" w:author="phuong vu" w:date="2018-11-22T20:09:00Z"/>
          <w:lang w:val="en-US"/>
          <w:rPrChange w:id="6264" w:author="phuong vu" w:date="2018-11-30T22:36:00Z">
            <w:rPr>
              <w:ins w:id="6265" w:author="phuong vu" w:date="2018-11-22T20:09:00Z"/>
              <w:lang w:val="en-US"/>
            </w:rPr>
          </w:rPrChange>
        </w:rPr>
        <w:pPrChange w:id="6266" w:author="phuong vu" w:date="2018-11-30T16:41:00Z">
          <w:pPr/>
        </w:pPrChange>
      </w:pPr>
      <w:ins w:id="6267" w:author="phuong vu" w:date="2018-11-25T21:30:00Z">
        <w:r w:rsidRPr="00920004">
          <w:rPr>
            <w:rPrChange w:id="6268" w:author="phuong vu" w:date="2018-11-30T22:36:00Z">
              <w:rPr/>
            </w:rPrChange>
          </w:rPr>
          <w:tab/>
        </w:r>
        <w:r w:rsidRPr="00920004">
          <w:rPr>
            <w:lang w:val="en-US"/>
            <w:rPrChange w:id="6269" w:author="phuong vu" w:date="2018-11-30T22:36:00Z">
              <w:rPr>
                <w:lang w:val="en-US"/>
              </w:rPr>
            </w:rPrChange>
          </w:rPr>
          <w:t>- Mỗi máy</w:t>
        </w:r>
      </w:ins>
      <w:ins w:id="6270" w:author="phuong vu" w:date="2018-11-25T21:31:00Z">
        <w:r w:rsidR="009675A3" w:rsidRPr="00920004">
          <w:rPr>
            <w:lang w:val="en-US"/>
            <w:rPrChange w:id="6271" w:author="phuong vu" w:date="2018-11-30T22:36:00Z">
              <w:rPr>
                <w:lang w:val="en-US"/>
              </w:rPr>
            </w:rPrChange>
          </w:rPr>
          <w:t xml:space="preserve"> giặt</w:t>
        </w:r>
      </w:ins>
      <w:ins w:id="6272" w:author="phuong vu" w:date="2018-11-25T21:30:00Z">
        <w:r w:rsidRPr="00920004">
          <w:rPr>
            <w:lang w:val="en-US"/>
            <w:rPrChange w:id="6273" w:author="phuong vu" w:date="2018-11-30T22:36:00Z">
              <w:rPr>
                <w:lang w:val="en-US"/>
              </w:rPr>
            </w:rPrChange>
          </w:rPr>
          <w:t xml:space="preserve"> xử lí một</w:t>
        </w:r>
      </w:ins>
      <w:ins w:id="6274" w:author="phuong vu" w:date="2018-11-25T21:31:00Z">
        <w:r w:rsidR="009675A3" w:rsidRPr="00920004">
          <w:rPr>
            <w:lang w:val="en-US"/>
            <w:rPrChange w:id="6275" w:author="phuong vu" w:date="2018-11-30T22:36:00Z">
              <w:rPr>
                <w:lang w:val="en-US"/>
              </w:rPr>
            </w:rPrChange>
          </w:rPr>
          <w:t xml:space="preserve"> đơn hàng tại một thời gian. Nếu đơn hàng </w:t>
        </w:r>
      </w:ins>
      <w:ins w:id="6276" w:author="phuong vu" w:date="2018-11-25T21:32:00Z">
        <w:r w:rsidR="009675A3" w:rsidRPr="00920004">
          <w:rPr>
            <w:lang w:val="en-US"/>
            <w:rPrChange w:id="6277" w:author="phuong vu" w:date="2018-11-30T22:36:00Z">
              <w:rPr>
                <w:lang w:val="en-US"/>
              </w:rPr>
            </w:rPrChange>
          </w:rPr>
          <w:t xml:space="preserve">có số lượng quần </w:t>
        </w:r>
      </w:ins>
      <w:ins w:id="6278" w:author="phuong vu" w:date="2018-11-25T21:33:00Z">
        <w:r w:rsidR="009675A3" w:rsidRPr="00920004">
          <w:rPr>
            <w:lang w:val="en-US"/>
            <w:rPrChange w:id="6279" w:author="phuong vu" w:date="2018-11-30T22:36:00Z">
              <w:rPr>
                <w:lang w:val="en-US"/>
              </w:rPr>
            </w:rPrChange>
          </w:rPr>
          <w:t>dưới ngưỡng mà máy giặt có thể thực hiện việc giặt thì biện pháp là sử dụng phuong pháp giặt truyền thống (bằng tay).</w:t>
        </w:r>
      </w:ins>
    </w:p>
    <w:p w14:paraId="280D9A75" w14:textId="23FA45CA" w:rsidR="004B7D55" w:rsidRPr="00920004" w:rsidRDefault="00505E5A" w:rsidP="00E7641C">
      <w:pPr>
        <w:rPr>
          <w:ins w:id="6280" w:author="phuong vu" w:date="2018-11-22T13:50:00Z"/>
          <w:rPrChange w:id="6281" w:author="phuong vu" w:date="2018-11-30T22:36:00Z">
            <w:rPr>
              <w:ins w:id="6282" w:author="phuong vu" w:date="2018-11-22T13:50:00Z"/>
            </w:rPr>
          </w:rPrChange>
        </w:rPr>
        <w:pPrChange w:id="6283" w:author="phuong vu" w:date="2018-11-30T16:41:00Z">
          <w:pPr>
            <w:pStyle w:val="Heading3"/>
          </w:pPr>
        </w:pPrChange>
      </w:pPr>
      <w:ins w:id="6284" w:author="phuong vu" w:date="2018-11-22T20:19:00Z">
        <w:r w:rsidRPr="00920004">
          <w:rPr>
            <w:rPrChange w:id="6285" w:author="phuong vu" w:date="2018-11-30T22:36:00Z">
              <w:rPr/>
            </w:rPrChange>
          </w:rPr>
          <w:tab/>
        </w:r>
      </w:ins>
      <w:ins w:id="6286" w:author="phuong vu" w:date="2018-11-30T13:50:00Z">
        <w:r w:rsidR="00FB4E11" w:rsidRPr="00920004">
          <w:rPr>
            <w:lang w:val="en-US"/>
            <w:rPrChange w:id="6287" w:author="phuong vu" w:date="2018-11-30T22:36:00Z">
              <w:rPr/>
            </w:rPrChange>
          </w:rPr>
          <w:t>Như v</w:t>
        </w:r>
      </w:ins>
      <w:ins w:id="6288" w:author="phuong vu" w:date="2018-11-30T22:30:00Z">
        <w:r w:rsidR="00E35500" w:rsidRPr="00920004">
          <w:rPr>
            <w:lang w:val="en-US"/>
            <w:rPrChange w:id="6289" w:author="phuong vu" w:date="2018-11-30T22:36:00Z">
              <w:rPr/>
            </w:rPrChange>
          </w:rPr>
          <w:t>ậ</w:t>
        </w:r>
      </w:ins>
      <w:ins w:id="6290" w:author="phuong vu" w:date="2018-11-30T13:50:00Z">
        <w:r w:rsidR="00FB4E11" w:rsidRPr="00920004">
          <w:rPr>
            <w:lang w:val="en-US"/>
            <w:rPrChange w:id="6291" w:author="phuong vu" w:date="2018-11-30T22:36:00Z">
              <w:rPr/>
            </w:rPrChange>
          </w:rPr>
          <w:t>y, t</w:t>
        </w:r>
      </w:ins>
      <w:ins w:id="6292" w:author="phuong vu" w:date="2018-11-22T20:21:00Z">
        <w:r w:rsidR="00C0220C" w:rsidRPr="00920004">
          <w:rPr>
            <w:rPrChange w:id="6293" w:author="phuong vu" w:date="2018-11-30T22:36:00Z">
              <w:rPr/>
            </w:rPrChange>
          </w:rPr>
          <w:t>ổng thời gian</w:t>
        </w:r>
      </w:ins>
      <w:ins w:id="6294" w:author="phuong vu" w:date="2018-11-30T13:50:00Z">
        <w:r w:rsidR="00FB4E11" w:rsidRPr="00920004">
          <w:rPr>
            <w:lang w:val="en-US"/>
            <w:rPrChange w:id="6295" w:author="phuong vu" w:date="2018-11-30T22:36:00Z">
              <w:rPr/>
            </w:rPrChange>
          </w:rPr>
          <w:t xml:space="preserve"> dự kiến</w:t>
        </w:r>
      </w:ins>
      <w:ins w:id="6296" w:author="phuong vu" w:date="2018-11-22T20:21:00Z">
        <w:r w:rsidR="00C0220C" w:rsidRPr="00920004">
          <w:rPr>
            <w:rPrChange w:id="6297" w:author="phuong vu" w:date="2018-11-30T22:36:00Z">
              <w:rPr/>
            </w:rPrChange>
          </w:rPr>
          <w:t xml:space="preserve"> dành cho một đơn hàn</w:t>
        </w:r>
      </w:ins>
      <w:ins w:id="6298" w:author="phuong vu" w:date="2018-11-30T13:50:00Z">
        <w:r w:rsidR="00FB4E11" w:rsidRPr="00920004">
          <w:rPr>
            <w:lang w:val="en-US"/>
            <w:rPrChange w:id="6299" w:author="phuong vu" w:date="2018-11-30T22:36:00Z">
              <w:rPr/>
            </w:rPrChange>
          </w:rPr>
          <w:t xml:space="preserve"> là</w:t>
        </w:r>
      </w:ins>
      <w:ins w:id="6300" w:author="phuong vu" w:date="2018-11-22T20:23:00Z">
        <w:r w:rsidR="00C0220C" w:rsidRPr="00920004">
          <w:rPr>
            <w:rPrChange w:id="6301" w:author="phuong vu" w:date="2018-11-30T22:36:00Z">
              <w:rPr/>
            </w:rPrChange>
          </w:rPr>
          <w:t xml:space="preserve"> 5 giờ.</w:t>
        </w:r>
      </w:ins>
    </w:p>
    <w:p w14:paraId="248B2431" w14:textId="77777777" w:rsidR="00694700" w:rsidRPr="00920004" w:rsidRDefault="00694700" w:rsidP="00D72BF9">
      <w:pPr>
        <w:pStyle w:val="Heading3"/>
        <w:rPr>
          <w:ins w:id="6302" w:author="phuong vu" w:date="2018-11-22T16:01:00Z"/>
          <w:rPrChange w:id="6303" w:author="phuong vu" w:date="2018-11-30T22:36:00Z">
            <w:rPr>
              <w:ins w:id="6304" w:author="phuong vu" w:date="2018-11-22T16:01:00Z"/>
            </w:rPr>
          </w:rPrChange>
        </w:rPr>
        <w:pPrChange w:id="6305" w:author="phuong vu" w:date="2018-11-30T22:22:00Z">
          <w:pPr>
            <w:pStyle w:val="Heading3"/>
          </w:pPr>
        </w:pPrChange>
      </w:pPr>
      <w:bookmarkStart w:id="6306" w:name="_Toc531380646"/>
      <w:ins w:id="6307" w:author="phuong vu" w:date="2018-11-22T16:01:00Z">
        <w:r w:rsidRPr="00920004">
          <w:rPr>
            <w:rPrChange w:id="6308" w:author="phuong vu" w:date="2018-11-30T22:36:00Z">
              <w:rPr/>
            </w:rPrChange>
          </w:rPr>
          <w:t>Các chức năng hệ thống</w:t>
        </w:r>
        <w:bookmarkEnd w:id="6306"/>
      </w:ins>
    </w:p>
    <w:p w14:paraId="08F82C78" w14:textId="11C208CC" w:rsidR="00694700" w:rsidRPr="00920004" w:rsidRDefault="00694700" w:rsidP="00AB70EF">
      <w:pPr>
        <w:rPr>
          <w:ins w:id="6309" w:author="phuong vu" w:date="2018-11-22T16:01:00Z"/>
          <w:lang w:val="en-US"/>
          <w:rPrChange w:id="6310" w:author="phuong vu" w:date="2018-11-30T22:36:00Z">
            <w:rPr>
              <w:ins w:id="6311" w:author="phuong vu" w:date="2018-11-22T16:01:00Z"/>
              <w:lang w:val="en-US"/>
            </w:rPr>
          </w:rPrChange>
        </w:rPr>
        <w:pPrChange w:id="6312" w:author="phuong vu" w:date="2018-11-30T21:23:00Z">
          <w:pPr/>
        </w:pPrChange>
      </w:pPr>
      <w:ins w:id="6313" w:author="phuong vu" w:date="2018-11-22T16:01:00Z">
        <w:r w:rsidRPr="00920004">
          <w:rPr>
            <w:lang w:val="en-US"/>
            <w:rPrChange w:id="6314" w:author="phuong vu" w:date="2018-11-30T22:36:00Z">
              <w:rPr>
                <w:lang w:val="en-US"/>
              </w:rPr>
            </w:rPrChange>
          </w:rPr>
          <w:tab/>
          <w:t>Các chức năng hệ thống cần đạt được trong đề tài đ</w:t>
        </w:r>
      </w:ins>
      <w:ins w:id="6315" w:author="phuong vu" w:date="2018-11-30T13:51:00Z">
        <w:r w:rsidR="00FB4E11" w:rsidRPr="00920004">
          <w:rPr>
            <w:lang w:val="en-US"/>
            <w:rPrChange w:id="6316" w:author="phuong vu" w:date="2018-11-30T22:36:00Z">
              <w:rPr>
                <w:lang w:val="en-US"/>
              </w:rPr>
            </w:rPrChange>
          </w:rPr>
          <w:t xml:space="preserve">ược mô tả ở </w:t>
        </w:r>
        <w:r w:rsidR="00FB4E11" w:rsidRPr="00920004">
          <w:rPr>
            <w:lang w:val="en-US"/>
            <w:rPrChange w:id="6317" w:author="phuong vu" w:date="2018-11-30T22:36:00Z">
              <w:rPr>
                <w:lang w:val="en-US"/>
              </w:rPr>
            </w:rPrChange>
          </w:rPr>
          <w:fldChar w:fldCharType="begin"/>
        </w:r>
        <w:r w:rsidR="00FB4E11" w:rsidRPr="00920004">
          <w:rPr>
            <w:lang w:val="en-US"/>
            <w:rPrChange w:id="6318" w:author="phuong vu" w:date="2018-11-30T22:36:00Z">
              <w:rPr>
                <w:lang w:val="en-US"/>
              </w:rPr>
            </w:rPrChange>
          </w:rPr>
          <w:instrText xml:space="preserve"> REF _Ref531349213 \h </w:instrText>
        </w:r>
        <w:r w:rsidR="00FB4E11" w:rsidRPr="00920004">
          <w:rPr>
            <w:lang w:val="en-US"/>
            <w:rPrChange w:id="6319" w:author="phuong vu" w:date="2018-11-30T22:36:00Z">
              <w:rPr>
                <w:lang w:val="en-US"/>
              </w:rPr>
            </w:rPrChange>
          </w:rPr>
        </w:r>
      </w:ins>
      <w:r w:rsidR="00AB70EF" w:rsidRPr="00920004">
        <w:rPr>
          <w:lang w:val="en-US"/>
          <w:rPrChange w:id="6320" w:author="phuong vu" w:date="2018-11-30T22:36:00Z">
            <w:rPr>
              <w:lang w:val="en-US"/>
            </w:rPr>
          </w:rPrChange>
        </w:rPr>
        <w:instrText xml:space="preserve"> \* MERGEFORMAT </w:instrText>
      </w:r>
      <w:r w:rsidR="00FB4E11" w:rsidRPr="00920004">
        <w:rPr>
          <w:lang w:val="en-US"/>
          <w:rPrChange w:id="6321" w:author="phuong vu" w:date="2018-11-30T22:36:00Z">
            <w:rPr>
              <w:lang w:val="en-US"/>
            </w:rPr>
          </w:rPrChange>
        </w:rPr>
        <w:fldChar w:fldCharType="separate"/>
      </w:r>
      <w:ins w:id="6322" w:author="phuong vu" w:date="2018-11-30T22:44:00Z">
        <w:r w:rsidR="00B5490C" w:rsidRPr="00920004">
          <w:rPr>
            <w:rPrChange w:id="6323" w:author="phuong vu" w:date="2018-11-30T22:36:00Z">
              <w:rPr/>
            </w:rPrChange>
          </w:rPr>
          <w:t xml:space="preserve">Bảng </w:t>
        </w:r>
        <w:r w:rsidR="00B5490C">
          <w:rPr>
            <w:noProof/>
          </w:rPr>
          <w:t>1</w:t>
        </w:r>
        <w:r w:rsidR="00B5490C" w:rsidRPr="00920004">
          <w:rPr>
            <w:noProof/>
            <w:rPrChange w:id="6324" w:author="phuong vu" w:date="2018-11-30T22:36:00Z">
              <w:rPr/>
            </w:rPrChange>
          </w:rPr>
          <w:t>.</w:t>
        </w:r>
        <w:r w:rsidR="00B5490C">
          <w:rPr>
            <w:noProof/>
          </w:rPr>
          <w:t>1</w:t>
        </w:r>
      </w:ins>
      <w:ins w:id="6325" w:author="phuong vu" w:date="2018-11-30T13:51:00Z">
        <w:r w:rsidR="00FB4E11" w:rsidRPr="00920004">
          <w:rPr>
            <w:lang w:val="en-US"/>
            <w:rPrChange w:id="6326" w:author="phuong vu" w:date="2018-11-30T22:36:00Z">
              <w:rPr>
                <w:lang w:val="en-US"/>
              </w:rPr>
            </w:rPrChange>
          </w:rPr>
          <w:fldChar w:fldCharType="end"/>
        </w:r>
        <w:r w:rsidR="00FB4E11" w:rsidRPr="00920004">
          <w:rPr>
            <w:lang w:val="en-US"/>
            <w:rPrChange w:id="6327" w:author="phuong vu" w:date="2018-11-30T22:36:00Z">
              <w:rPr>
                <w:lang w:val="en-US"/>
              </w:rPr>
            </w:rPrChange>
          </w:rPr>
          <w:t>.</w:t>
        </w:r>
      </w:ins>
    </w:p>
    <w:tbl>
      <w:tblPr>
        <w:tblStyle w:val="TableGrid"/>
        <w:tblW w:w="0" w:type="auto"/>
        <w:tblInd w:w="85" w:type="dxa"/>
        <w:tblLook w:val="04A0" w:firstRow="1" w:lastRow="0" w:firstColumn="1" w:lastColumn="0" w:noHBand="0" w:noVBand="1"/>
        <w:tblPrChange w:id="6328"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6329">
          <w:tblGrid>
            <w:gridCol w:w="708"/>
            <w:gridCol w:w="1481"/>
            <w:gridCol w:w="511"/>
            <w:gridCol w:w="5979"/>
          </w:tblGrid>
        </w:tblGridChange>
      </w:tblGrid>
      <w:tr w:rsidR="00694700" w:rsidRPr="00920004" w14:paraId="0A6F799C" w14:textId="77777777" w:rsidTr="006648F4">
        <w:trPr>
          <w:ins w:id="6330" w:author="phuong vu" w:date="2018-11-22T16:01:00Z"/>
        </w:trPr>
        <w:tc>
          <w:tcPr>
            <w:tcW w:w="708" w:type="dxa"/>
            <w:vAlign w:val="center"/>
            <w:tcPrChange w:id="6331" w:author="phuong vu" w:date="2018-11-23T10:00:00Z">
              <w:tcPr>
                <w:tcW w:w="708" w:type="dxa"/>
                <w:vAlign w:val="center"/>
              </w:tcPr>
            </w:tcPrChange>
          </w:tcPr>
          <w:p w14:paraId="33CEA1B4" w14:textId="77777777" w:rsidR="00694700" w:rsidRPr="00920004" w:rsidRDefault="00694700" w:rsidP="00AB70EF">
            <w:pPr>
              <w:jc w:val="center"/>
              <w:rPr>
                <w:ins w:id="6332" w:author="phuong vu" w:date="2018-11-22T16:01:00Z"/>
                <w:b/>
                <w:rPrChange w:id="6333" w:author="phuong vu" w:date="2018-11-30T22:36:00Z">
                  <w:rPr>
                    <w:ins w:id="6334" w:author="phuong vu" w:date="2018-11-22T16:01:00Z"/>
                  </w:rPr>
                </w:rPrChange>
              </w:rPr>
              <w:pPrChange w:id="6335" w:author="phuong vu" w:date="2018-11-30T21:23:00Z">
                <w:pPr>
                  <w:pStyle w:val="ListParagraph"/>
                  <w:ind w:left="0"/>
                  <w:jc w:val="center"/>
                </w:pPr>
              </w:pPrChange>
            </w:pPr>
            <w:ins w:id="6336" w:author="phuong vu" w:date="2018-11-22T16:01:00Z">
              <w:r w:rsidRPr="00920004">
                <w:rPr>
                  <w:b/>
                  <w:rPrChange w:id="6337" w:author="phuong vu" w:date="2018-11-30T22:36:00Z">
                    <w:rPr/>
                  </w:rPrChange>
                </w:rPr>
                <w:t>STT</w:t>
              </w:r>
            </w:ins>
          </w:p>
        </w:tc>
        <w:tc>
          <w:tcPr>
            <w:tcW w:w="1992" w:type="dxa"/>
            <w:vAlign w:val="center"/>
            <w:tcPrChange w:id="6338" w:author="phuong vu" w:date="2018-11-23T10:00:00Z">
              <w:tcPr>
                <w:tcW w:w="1481" w:type="dxa"/>
                <w:vAlign w:val="center"/>
              </w:tcPr>
            </w:tcPrChange>
          </w:tcPr>
          <w:p w14:paraId="191E5361" w14:textId="77777777" w:rsidR="00694700" w:rsidRPr="00920004" w:rsidRDefault="00694700" w:rsidP="00AB70EF">
            <w:pPr>
              <w:jc w:val="center"/>
              <w:rPr>
                <w:ins w:id="6339" w:author="phuong vu" w:date="2018-11-22T16:01:00Z"/>
                <w:b/>
                <w:rPrChange w:id="6340" w:author="phuong vu" w:date="2018-11-30T22:36:00Z">
                  <w:rPr>
                    <w:ins w:id="6341" w:author="phuong vu" w:date="2018-11-22T16:01:00Z"/>
                  </w:rPr>
                </w:rPrChange>
              </w:rPr>
              <w:pPrChange w:id="6342" w:author="phuong vu" w:date="2018-11-30T21:23:00Z">
                <w:pPr>
                  <w:pStyle w:val="ListParagraph"/>
                  <w:ind w:left="0"/>
                  <w:jc w:val="center"/>
                </w:pPr>
              </w:pPrChange>
            </w:pPr>
            <w:ins w:id="6343" w:author="phuong vu" w:date="2018-11-22T16:01:00Z">
              <w:r w:rsidRPr="00920004">
                <w:rPr>
                  <w:b/>
                  <w:rPrChange w:id="6344" w:author="phuong vu" w:date="2018-11-30T22:36:00Z">
                    <w:rPr/>
                  </w:rPrChange>
                </w:rPr>
                <w:t>Mã chức năng</w:t>
              </w:r>
            </w:ins>
          </w:p>
        </w:tc>
        <w:tc>
          <w:tcPr>
            <w:tcW w:w="5979" w:type="dxa"/>
            <w:vAlign w:val="center"/>
            <w:tcPrChange w:id="6345" w:author="phuong vu" w:date="2018-11-23T10:00:00Z">
              <w:tcPr>
                <w:tcW w:w="6490" w:type="dxa"/>
                <w:gridSpan w:val="2"/>
                <w:vAlign w:val="center"/>
              </w:tcPr>
            </w:tcPrChange>
          </w:tcPr>
          <w:p w14:paraId="3B7173AD" w14:textId="77777777" w:rsidR="00694700" w:rsidRPr="00920004" w:rsidRDefault="00694700" w:rsidP="00AB70EF">
            <w:pPr>
              <w:jc w:val="center"/>
              <w:rPr>
                <w:ins w:id="6346" w:author="phuong vu" w:date="2018-11-22T16:01:00Z"/>
                <w:b/>
                <w:rPrChange w:id="6347" w:author="phuong vu" w:date="2018-11-30T22:36:00Z">
                  <w:rPr>
                    <w:ins w:id="6348" w:author="phuong vu" w:date="2018-11-22T16:01:00Z"/>
                  </w:rPr>
                </w:rPrChange>
              </w:rPr>
              <w:pPrChange w:id="6349" w:author="phuong vu" w:date="2018-11-30T21:23:00Z">
                <w:pPr>
                  <w:pStyle w:val="ListParagraph"/>
                  <w:ind w:left="0"/>
                  <w:jc w:val="center"/>
                </w:pPr>
              </w:pPrChange>
            </w:pPr>
            <w:ins w:id="6350" w:author="phuong vu" w:date="2018-11-22T16:01:00Z">
              <w:r w:rsidRPr="00920004">
                <w:rPr>
                  <w:b/>
                  <w:rPrChange w:id="6351" w:author="phuong vu" w:date="2018-11-30T22:36:00Z">
                    <w:rPr/>
                  </w:rPrChange>
                </w:rPr>
                <w:t>Tên chức năng</w:t>
              </w:r>
            </w:ins>
          </w:p>
        </w:tc>
      </w:tr>
      <w:tr w:rsidR="00694700" w:rsidRPr="00920004" w14:paraId="250A345E" w14:textId="77777777" w:rsidTr="006648F4">
        <w:trPr>
          <w:ins w:id="6352" w:author="phuong vu" w:date="2018-11-22T16:01:00Z"/>
        </w:trPr>
        <w:tc>
          <w:tcPr>
            <w:tcW w:w="708" w:type="dxa"/>
            <w:tcPrChange w:id="6353" w:author="phuong vu" w:date="2018-11-23T10:00:00Z">
              <w:tcPr>
                <w:tcW w:w="708" w:type="dxa"/>
              </w:tcPr>
            </w:tcPrChange>
          </w:tcPr>
          <w:p w14:paraId="71990D44" w14:textId="77777777" w:rsidR="00694700" w:rsidRPr="00920004" w:rsidRDefault="00694700" w:rsidP="00AB70EF">
            <w:pPr>
              <w:rPr>
                <w:ins w:id="6354" w:author="phuong vu" w:date="2018-11-22T16:01:00Z"/>
                <w:rPrChange w:id="6355" w:author="phuong vu" w:date="2018-11-30T22:36:00Z">
                  <w:rPr>
                    <w:ins w:id="6356" w:author="phuong vu" w:date="2018-11-22T16:01:00Z"/>
                  </w:rPr>
                </w:rPrChange>
              </w:rPr>
              <w:pPrChange w:id="6357" w:author="phuong vu" w:date="2018-11-30T21:23:00Z">
                <w:pPr>
                  <w:pStyle w:val="ListParagraph"/>
                  <w:spacing w:line="360" w:lineRule="auto"/>
                  <w:ind w:left="0"/>
                  <w:jc w:val="center"/>
                </w:pPr>
              </w:pPrChange>
            </w:pPr>
            <w:ins w:id="6358" w:author="phuong vu" w:date="2018-11-22T16:01:00Z">
              <w:r w:rsidRPr="00920004">
                <w:rPr>
                  <w:rPrChange w:id="6359" w:author="phuong vu" w:date="2018-11-30T22:36:00Z">
                    <w:rPr/>
                  </w:rPrChange>
                </w:rPr>
                <w:t>1</w:t>
              </w:r>
            </w:ins>
          </w:p>
        </w:tc>
        <w:tc>
          <w:tcPr>
            <w:tcW w:w="1992" w:type="dxa"/>
            <w:tcPrChange w:id="6360" w:author="phuong vu" w:date="2018-11-23T10:00:00Z">
              <w:tcPr>
                <w:tcW w:w="1481" w:type="dxa"/>
              </w:tcPr>
            </w:tcPrChange>
          </w:tcPr>
          <w:p w14:paraId="179EE15E" w14:textId="3D270F67" w:rsidR="00694700" w:rsidRPr="00920004" w:rsidRDefault="00694700" w:rsidP="00AB70EF">
            <w:pPr>
              <w:rPr>
                <w:ins w:id="6361" w:author="phuong vu" w:date="2018-11-22T16:01:00Z"/>
                <w:lang w:val="en-US"/>
                <w:rPrChange w:id="6362" w:author="phuong vu" w:date="2018-11-30T22:36:00Z">
                  <w:rPr>
                    <w:ins w:id="6363" w:author="phuong vu" w:date="2018-11-22T16:01:00Z"/>
                    <w:lang w:val="en-US"/>
                  </w:rPr>
                </w:rPrChange>
              </w:rPr>
              <w:pPrChange w:id="6364" w:author="phuong vu" w:date="2018-11-30T21:23:00Z">
                <w:pPr>
                  <w:pStyle w:val="ListParagraph"/>
                  <w:spacing w:line="360" w:lineRule="auto"/>
                  <w:ind w:left="0"/>
                </w:pPr>
              </w:pPrChange>
            </w:pPr>
            <w:ins w:id="6365" w:author="phuong vu" w:date="2018-11-22T16:01:00Z">
              <w:r w:rsidRPr="00920004">
                <w:rPr>
                  <w:lang w:val="en-US"/>
                  <w:rPrChange w:id="6366" w:author="phuong vu" w:date="2018-11-30T22:36:00Z">
                    <w:rPr>
                      <w:lang w:val="en-US"/>
                    </w:rPr>
                  </w:rPrChange>
                </w:rPr>
                <w:t>GU_01</w:t>
              </w:r>
            </w:ins>
            <w:ins w:id="6367" w:author="phuong vu" w:date="2018-11-25T23:55:00Z">
              <w:r w:rsidR="00AD0E2E" w:rsidRPr="00920004">
                <w:rPr>
                  <w:lang w:val="en-US"/>
                  <w:rPrChange w:id="6368" w:author="phuong vu" w:date="2018-11-30T22:36:00Z">
                    <w:rPr>
                      <w:lang w:val="en-US"/>
                    </w:rPr>
                  </w:rPrChange>
                </w:rPr>
                <w:t>_</w:t>
              </w:r>
            </w:ins>
            <w:ins w:id="6369" w:author="phuong vu" w:date="2018-11-25T23:56:00Z">
              <w:r w:rsidR="00AD0E2E" w:rsidRPr="00920004">
                <w:rPr>
                  <w:lang w:val="en-US"/>
                  <w:rPrChange w:id="6370" w:author="phuong vu" w:date="2018-11-30T22:36:00Z">
                    <w:rPr>
                      <w:lang w:val="en-US"/>
                    </w:rPr>
                  </w:rPrChange>
                </w:rPr>
                <w:t>01</w:t>
              </w:r>
            </w:ins>
          </w:p>
        </w:tc>
        <w:tc>
          <w:tcPr>
            <w:tcW w:w="5979" w:type="dxa"/>
            <w:tcPrChange w:id="6371" w:author="phuong vu" w:date="2018-11-23T10:00:00Z">
              <w:tcPr>
                <w:tcW w:w="6490" w:type="dxa"/>
                <w:gridSpan w:val="2"/>
              </w:tcPr>
            </w:tcPrChange>
          </w:tcPr>
          <w:p w14:paraId="453889C5" w14:textId="10E56924" w:rsidR="00694700" w:rsidRPr="00920004" w:rsidRDefault="00AD0E2E" w:rsidP="00AB70EF">
            <w:pPr>
              <w:rPr>
                <w:ins w:id="6372" w:author="phuong vu" w:date="2018-11-22T16:01:00Z"/>
                <w:lang w:val="en-US"/>
                <w:rPrChange w:id="6373" w:author="phuong vu" w:date="2018-11-30T22:36:00Z">
                  <w:rPr>
                    <w:ins w:id="6374" w:author="phuong vu" w:date="2018-11-22T16:01:00Z"/>
                    <w:lang w:val="en-US"/>
                  </w:rPr>
                </w:rPrChange>
              </w:rPr>
              <w:pPrChange w:id="6375" w:author="phuong vu" w:date="2018-11-30T21:23:00Z">
                <w:pPr>
                  <w:pStyle w:val="ListParagraph"/>
                  <w:spacing w:line="360" w:lineRule="auto"/>
                  <w:ind w:left="0"/>
                </w:pPr>
              </w:pPrChange>
            </w:pPr>
            <w:ins w:id="6376" w:author="phuong vu" w:date="2018-11-25T23:56:00Z">
              <w:r w:rsidRPr="00920004">
                <w:rPr>
                  <w:lang w:val="en-US"/>
                  <w:rPrChange w:id="6377" w:author="phuong vu" w:date="2018-11-30T22:36:00Z">
                    <w:rPr>
                      <w:lang w:val="en-US"/>
                    </w:rPr>
                  </w:rPrChange>
                </w:rPr>
                <w:t>Xem danh sách đơn hàng theo trạng thái</w:t>
              </w:r>
            </w:ins>
          </w:p>
        </w:tc>
      </w:tr>
      <w:tr w:rsidR="00AD0E2E" w:rsidRPr="00920004" w14:paraId="20486353" w14:textId="77777777" w:rsidTr="006648F4">
        <w:trPr>
          <w:ins w:id="6378" w:author="phuong vu" w:date="2018-11-25T23:55:00Z"/>
        </w:trPr>
        <w:tc>
          <w:tcPr>
            <w:tcW w:w="708" w:type="dxa"/>
          </w:tcPr>
          <w:p w14:paraId="69846AE0" w14:textId="4BFF4951" w:rsidR="00AD0E2E" w:rsidRPr="00920004" w:rsidRDefault="00AD0E2E" w:rsidP="00AB70EF">
            <w:pPr>
              <w:rPr>
                <w:ins w:id="6379" w:author="phuong vu" w:date="2018-11-25T23:55:00Z"/>
                <w:lang w:val="en-US"/>
                <w:rPrChange w:id="6380" w:author="phuong vu" w:date="2018-11-30T22:36:00Z">
                  <w:rPr>
                    <w:ins w:id="6381" w:author="phuong vu" w:date="2018-11-25T23:55:00Z"/>
                  </w:rPr>
                </w:rPrChange>
              </w:rPr>
              <w:pPrChange w:id="6382" w:author="phuong vu" w:date="2018-11-30T21:23:00Z">
                <w:pPr>
                  <w:pStyle w:val="ListParagraph"/>
                  <w:spacing w:line="276" w:lineRule="auto"/>
                  <w:ind w:left="0"/>
                  <w:jc w:val="center"/>
                </w:pPr>
              </w:pPrChange>
            </w:pPr>
            <w:ins w:id="6383" w:author="phuong vu" w:date="2018-11-25T23:56:00Z">
              <w:r w:rsidRPr="00920004">
                <w:rPr>
                  <w:lang w:val="en-US"/>
                  <w:rPrChange w:id="6384" w:author="phuong vu" w:date="2018-11-30T22:36:00Z">
                    <w:rPr>
                      <w:lang w:val="en-US"/>
                    </w:rPr>
                  </w:rPrChange>
                </w:rPr>
                <w:t>2</w:t>
              </w:r>
            </w:ins>
          </w:p>
        </w:tc>
        <w:tc>
          <w:tcPr>
            <w:tcW w:w="1992" w:type="dxa"/>
          </w:tcPr>
          <w:p w14:paraId="18050665" w14:textId="1EDCF8BB" w:rsidR="00AD0E2E" w:rsidRPr="00920004" w:rsidRDefault="00AD0E2E" w:rsidP="00AB70EF">
            <w:pPr>
              <w:rPr>
                <w:ins w:id="6385" w:author="phuong vu" w:date="2018-11-25T23:55:00Z"/>
                <w:lang w:val="en-US"/>
                <w:rPrChange w:id="6386" w:author="phuong vu" w:date="2018-11-30T22:36:00Z">
                  <w:rPr>
                    <w:ins w:id="6387" w:author="phuong vu" w:date="2018-11-25T23:55:00Z"/>
                    <w:lang w:val="en-US"/>
                  </w:rPr>
                </w:rPrChange>
              </w:rPr>
              <w:pPrChange w:id="6388" w:author="phuong vu" w:date="2018-11-30T21:23:00Z">
                <w:pPr>
                  <w:pStyle w:val="ListParagraph"/>
                  <w:spacing w:line="276" w:lineRule="auto"/>
                  <w:ind w:left="0"/>
                </w:pPr>
              </w:pPrChange>
            </w:pPr>
            <w:ins w:id="6389" w:author="phuong vu" w:date="2018-11-25T23:56:00Z">
              <w:r w:rsidRPr="00920004">
                <w:rPr>
                  <w:lang w:val="en-US"/>
                  <w:rPrChange w:id="6390" w:author="phuong vu" w:date="2018-11-30T22:36:00Z">
                    <w:rPr>
                      <w:lang w:val="en-US"/>
                    </w:rPr>
                  </w:rPrChange>
                </w:rPr>
                <w:t>GU_01_02</w:t>
              </w:r>
            </w:ins>
          </w:p>
        </w:tc>
        <w:tc>
          <w:tcPr>
            <w:tcW w:w="5979" w:type="dxa"/>
          </w:tcPr>
          <w:p w14:paraId="13D2FD34" w14:textId="2EA7B275" w:rsidR="00AD0E2E" w:rsidRPr="00920004" w:rsidRDefault="00AD0E2E" w:rsidP="00AB70EF">
            <w:pPr>
              <w:rPr>
                <w:ins w:id="6391" w:author="phuong vu" w:date="2018-11-25T23:55:00Z"/>
                <w:lang w:val="en-US"/>
                <w:rPrChange w:id="6392" w:author="phuong vu" w:date="2018-11-30T22:36:00Z">
                  <w:rPr>
                    <w:ins w:id="6393" w:author="phuong vu" w:date="2018-11-25T23:55:00Z"/>
                    <w:lang w:val="en-US"/>
                  </w:rPr>
                </w:rPrChange>
              </w:rPr>
              <w:pPrChange w:id="6394" w:author="phuong vu" w:date="2018-11-30T21:23:00Z">
                <w:pPr>
                  <w:pStyle w:val="ListParagraph"/>
                  <w:spacing w:line="276" w:lineRule="auto"/>
                  <w:ind w:left="0"/>
                </w:pPr>
              </w:pPrChange>
            </w:pPr>
            <w:ins w:id="6395" w:author="phuong vu" w:date="2018-11-25T23:56:00Z">
              <w:r w:rsidRPr="00920004">
                <w:rPr>
                  <w:lang w:val="en-US"/>
                  <w:rPrChange w:id="6396" w:author="phuong vu" w:date="2018-11-30T22:36:00Z">
                    <w:rPr>
                      <w:lang w:val="en-US"/>
                    </w:rPr>
                  </w:rPrChange>
                </w:rPr>
                <w:t>Xem chi tiết đơn hàng</w:t>
              </w:r>
            </w:ins>
          </w:p>
        </w:tc>
      </w:tr>
      <w:tr w:rsidR="00AD0E2E" w:rsidRPr="00920004" w14:paraId="449F58A7" w14:textId="77777777" w:rsidTr="006648F4">
        <w:trPr>
          <w:ins w:id="6397" w:author="phuong vu" w:date="2018-11-25T23:55:00Z"/>
        </w:trPr>
        <w:tc>
          <w:tcPr>
            <w:tcW w:w="708" w:type="dxa"/>
          </w:tcPr>
          <w:p w14:paraId="47FB3AB2" w14:textId="7275EDEB" w:rsidR="00AD0E2E" w:rsidRPr="00920004" w:rsidRDefault="00AD0E2E" w:rsidP="00AB70EF">
            <w:pPr>
              <w:rPr>
                <w:ins w:id="6398" w:author="phuong vu" w:date="2018-11-25T23:55:00Z"/>
                <w:lang w:val="en-US"/>
                <w:rPrChange w:id="6399" w:author="phuong vu" w:date="2018-11-30T22:36:00Z">
                  <w:rPr>
                    <w:ins w:id="6400" w:author="phuong vu" w:date="2018-11-25T23:55:00Z"/>
                  </w:rPr>
                </w:rPrChange>
              </w:rPr>
              <w:pPrChange w:id="6401" w:author="phuong vu" w:date="2018-11-30T21:23:00Z">
                <w:pPr>
                  <w:pStyle w:val="ListParagraph"/>
                  <w:spacing w:line="276" w:lineRule="auto"/>
                  <w:ind w:left="0"/>
                  <w:jc w:val="center"/>
                </w:pPr>
              </w:pPrChange>
            </w:pPr>
            <w:ins w:id="6402" w:author="phuong vu" w:date="2018-11-25T23:57:00Z">
              <w:r w:rsidRPr="00920004">
                <w:rPr>
                  <w:lang w:val="en-US"/>
                  <w:rPrChange w:id="6403" w:author="phuong vu" w:date="2018-11-30T22:36:00Z">
                    <w:rPr>
                      <w:lang w:val="en-US"/>
                    </w:rPr>
                  </w:rPrChange>
                </w:rPr>
                <w:t>3</w:t>
              </w:r>
            </w:ins>
          </w:p>
        </w:tc>
        <w:tc>
          <w:tcPr>
            <w:tcW w:w="1992" w:type="dxa"/>
          </w:tcPr>
          <w:p w14:paraId="0C078C85" w14:textId="53F935B8" w:rsidR="00AD0E2E" w:rsidRPr="00920004" w:rsidRDefault="00AD0E2E" w:rsidP="00AB70EF">
            <w:pPr>
              <w:rPr>
                <w:ins w:id="6404" w:author="phuong vu" w:date="2018-11-25T23:55:00Z"/>
                <w:lang w:val="en-US"/>
                <w:rPrChange w:id="6405" w:author="phuong vu" w:date="2018-11-30T22:36:00Z">
                  <w:rPr>
                    <w:ins w:id="6406" w:author="phuong vu" w:date="2018-11-25T23:55:00Z"/>
                    <w:lang w:val="en-US"/>
                  </w:rPr>
                </w:rPrChange>
              </w:rPr>
              <w:pPrChange w:id="6407" w:author="phuong vu" w:date="2018-11-30T21:23:00Z">
                <w:pPr>
                  <w:pStyle w:val="ListParagraph"/>
                  <w:spacing w:line="276" w:lineRule="auto"/>
                  <w:ind w:left="0"/>
                </w:pPr>
              </w:pPrChange>
            </w:pPr>
            <w:ins w:id="6408" w:author="phuong vu" w:date="2018-11-25T23:57:00Z">
              <w:r w:rsidRPr="00920004">
                <w:rPr>
                  <w:lang w:val="en-US"/>
                  <w:rPrChange w:id="6409" w:author="phuong vu" w:date="2018-11-30T22:36:00Z">
                    <w:rPr>
                      <w:lang w:val="en-US"/>
                    </w:rPr>
                  </w:rPrChange>
                </w:rPr>
                <w:t>GU_01_03</w:t>
              </w:r>
            </w:ins>
          </w:p>
        </w:tc>
        <w:tc>
          <w:tcPr>
            <w:tcW w:w="5979" w:type="dxa"/>
          </w:tcPr>
          <w:p w14:paraId="18A6733B" w14:textId="31AC276D" w:rsidR="00AD0E2E" w:rsidRPr="00920004" w:rsidRDefault="00AD0E2E" w:rsidP="00AB70EF">
            <w:pPr>
              <w:rPr>
                <w:ins w:id="6410" w:author="phuong vu" w:date="2018-11-25T23:55:00Z"/>
                <w:lang w:val="en-US"/>
                <w:rPrChange w:id="6411" w:author="phuong vu" w:date="2018-11-30T22:36:00Z">
                  <w:rPr>
                    <w:ins w:id="6412" w:author="phuong vu" w:date="2018-11-25T23:55:00Z"/>
                    <w:lang w:val="en-US"/>
                  </w:rPr>
                </w:rPrChange>
              </w:rPr>
              <w:pPrChange w:id="6413" w:author="phuong vu" w:date="2018-11-30T21:23:00Z">
                <w:pPr>
                  <w:pStyle w:val="ListParagraph"/>
                  <w:spacing w:line="276" w:lineRule="auto"/>
                  <w:ind w:left="0"/>
                </w:pPr>
              </w:pPrChange>
            </w:pPr>
            <w:ins w:id="6414" w:author="phuong vu" w:date="2018-11-25T23:57:00Z">
              <w:r w:rsidRPr="00920004">
                <w:rPr>
                  <w:lang w:val="en-US"/>
                  <w:rPrChange w:id="6415" w:author="phuong vu" w:date="2018-11-30T22:36:00Z">
                    <w:rPr>
                      <w:lang w:val="en-US"/>
                    </w:rPr>
                  </w:rPrChange>
                </w:rPr>
                <w:t>Thay đổi trạng thái đơn hàng</w:t>
              </w:r>
            </w:ins>
          </w:p>
        </w:tc>
      </w:tr>
      <w:tr w:rsidR="00AD0E2E" w:rsidRPr="00920004" w14:paraId="43288446" w14:textId="77777777" w:rsidTr="006648F4">
        <w:trPr>
          <w:ins w:id="6416" w:author="phuong vu" w:date="2018-11-25T23:55:00Z"/>
        </w:trPr>
        <w:tc>
          <w:tcPr>
            <w:tcW w:w="708" w:type="dxa"/>
          </w:tcPr>
          <w:p w14:paraId="3ADBF6F6" w14:textId="347150B2" w:rsidR="00AD0E2E" w:rsidRPr="00920004" w:rsidRDefault="00AD0E2E" w:rsidP="00AB70EF">
            <w:pPr>
              <w:rPr>
                <w:ins w:id="6417" w:author="phuong vu" w:date="2018-11-25T23:55:00Z"/>
                <w:lang w:val="en-US"/>
                <w:rPrChange w:id="6418" w:author="phuong vu" w:date="2018-11-30T22:36:00Z">
                  <w:rPr>
                    <w:ins w:id="6419" w:author="phuong vu" w:date="2018-11-25T23:55:00Z"/>
                  </w:rPr>
                </w:rPrChange>
              </w:rPr>
              <w:pPrChange w:id="6420" w:author="phuong vu" w:date="2018-11-30T21:23:00Z">
                <w:pPr>
                  <w:pStyle w:val="ListParagraph"/>
                  <w:spacing w:line="276" w:lineRule="auto"/>
                  <w:ind w:left="0"/>
                  <w:jc w:val="center"/>
                </w:pPr>
              </w:pPrChange>
            </w:pPr>
            <w:ins w:id="6421" w:author="phuong vu" w:date="2018-11-25T23:57:00Z">
              <w:r w:rsidRPr="00920004">
                <w:rPr>
                  <w:lang w:val="en-US"/>
                  <w:rPrChange w:id="6422" w:author="phuong vu" w:date="2018-11-30T22:36:00Z">
                    <w:rPr>
                      <w:lang w:val="en-US"/>
                    </w:rPr>
                  </w:rPrChange>
                </w:rPr>
                <w:t>4</w:t>
              </w:r>
            </w:ins>
          </w:p>
        </w:tc>
        <w:tc>
          <w:tcPr>
            <w:tcW w:w="1992" w:type="dxa"/>
          </w:tcPr>
          <w:p w14:paraId="239DFE0E" w14:textId="77CCB60C" w:rsidR="00AD0E2E" w:rsidRPr="00920004" w:rsidRDefault="00AD0E2E" w:rsidP="00AB70EF">
            <w:pPr>
              <w:rPr>
                <w:ins w:id="6423" w:author="phuong vu" w:date="2018-11-25T23:55:00Z"/>
                <w:lang w:val="en-US"/>
                <w:rPrChange w:id="6424" w:author="phuong vu" w:date="2018-11-30T22:36:00Z">
                  <w:rPr>
                    <w:ins w:id="6425" w:author="phuong vu" w:date="2018-11-25T23:55:00Z"/>
                    <w:lang w:val="en-US"/>
                  </w:rPr>
                </w:rPrChange>
              </w:rPr>
              <w:pPrChange w:id="6426" w:author="phuong vu" w:date="2018-11-30T21:23:00Z">
                <w:pPr>
                  <w:pStyle w:val="ListParagraph"/>
                  <w:spacing w:line="276" w:lineRule="auto"/>
                  <w:ind w:left="0"/>
                </w:pPr>
              </w:pPrChange>
            </w:pPr>
            <w:ins w:id="6427" w:author="phuong vu" w:date="2018-11-25T23:57:00Z">
              <w:r w:rsidRPr="00920004">
                <w:rPr>
                  <w:lang w:val="en-US"/>
                  <w:rPrChange w:id="6428" w:author="phuong vu" w:date="2018-11-30T22:36:00Z">
                    <w:rPr>
                      <w:lang w:val="en-US"/>
                    </w:rPr>
                  </w:rPrChange>
                </w:rPr>
                <w:t>GU_01</w:t>
              </w:r>
            </w:ins>
            <w:ins w:id="6429" w:author="phuong vu" w:date="2018-11-25T23:58:00Z">
              <w:r w:rsidRPr="00920004">
                <w:rPr>
                  <w:lang w:val="en-US"/>
                  <w:rPrChange w:id="6430" w:author="phuong vu" w:date="2018-11-30T22:36:00Z">
                    <w:rPr>
                      <w:lang w:val="en-US"/>
                    </w:rPr>
                  </w:rPrChange>
                </w:rPr>
                <w:t>_04</w:t>
              </w:r>
            </w:ins>
          </w:p>
        </w:tc>
        <w:tc>
          <w:tcPr>
            <w:tcW w:w="5979" w:type="dxa"/>
          </w:tcPr>
          <w:p w14:paraId="7F282BE2" w14:textId="3AE4F699" w:rsidR="00AD0E2E" w:rsidRPr="00920004" w:rsidRDefault="00AD0E2E" w:rsidP="00AB70EF">
            <w:pPr>
              <w:rPr>
                <w:ins w:id="6431" w:author="phuong vu" w:date="2018-11-25T23:55:00Z"/>
                <w:lang w:val="en-US"/>
                <w:rPrChange w:id="6432" w:author="phuong vu" w:date="2018-11-30T22:36:00Z">
                  <w:rPr>
                    <w:ins w:id="6433" w:author="phuong vu" w:date="2018-11-25T23:55:00Z"/>
                    <w:lang w:val="en-US"/>
                  </w:rPr>
                </w:rPrChange>
              </w:rPr>
              <w:pPrChange w:id="6434" w:author="phuong vu" w:date="2018-11-30T21:23:00Z">
                <w:pPr>
                  <w:pStyle w:val="ListParagraph"/>
                  <w:spacing w:line="276" w:lineRule="auto"/>
                  <w:ind w:left="0"/>
                </w:pPr>
              </w:pPrChange>
            </w:pPr>
            <w:ins w:id="6435" w:author="phuong vu" w:date="2018-11-25T23:58:00Z">
              <w:r w:rsidRPr="00920004">
                <w:rPr>
                  <w:lang w:val="en-US"/>
                  <w:rPrChange w:id="6436" w:author="phuong vu" w:date="2018-11-30T22:36:00Z">
                    <w:rPr>
                      <w:lang w:val="en-US"/>
                    </w:rPr>
                  </w:rPrChange>
                </w:rPr>
                <w:t>Tạo hóa đơn đơn hàng</w:t>
              </w:r>
            </w:ins>
          </w:p>
        </w:tc>
      </w:tr>
      <w:tr w:rsidR="00AD0E2E" w:rsidRPr="00920004" w14:paraId="2DBE9A29" w14:textId="77777777" w:rsidTr="006648F4">
        <w:trPr>
          <w:ins w:id="6437" w:author="phuong vu" w:date="2018-11-25T23:55:00Z"/>
        </w:trPr>
        <w:tc>
          <w:tcPr>
            <w:tcW w:w="708" w:type="dxa"/>
          </w:tcPr>
          <w:p w14:paraId="21DA1684" w14:textId="7CD514EF" w:rsidR="00AD0E2E" w:rsidRPr="00920004" w:rsidRDefault="00AD0E2E" w:rsidP="00AB70EF">
            <w:pPr>
              <w:rPr>
                <w:ins w:id="6438" w:author="phuong vu" w:date="2018-11-25T23:55:00Z"/>
                <w:lang w:val="en-US"/>
                <w:rPrChange w:id="6439" w:author="phuong vu" w:date="2018-11-30T22:36:00Z">
                  <w:rPr>
                    <w:ins w:id="6440" w:author="phuong vu" w:date="2018-11-25T23:55:00Z"/>
                  </w:rPr>
                </w:rPrChange>
              </w:rPr>
              <w:pPrChange w:id="6441" w:author="phuong vu" w:date="2018-11-30T21:23:00Z">
                <w:pPr>
                  <w:pStyle w:val="ListParagraph"/>
                  <w:spacing w:line="276" w:lineRule="auto"/>
                  <w:ind w:left="0"/>
                  <w:jc w:val="center"/>
                </w:pPr>
              </w:pPrChange>
            </w:pPr>
            <w:ins w:id="6442" w:author="phuong vu" w:date="2018-11-25T23:58:00Z">
              <w:r w:rsidRPr="00920004">
                <w:rPr>
                  <w:lang w:val="en-US"/>
                  <w:rPrChange w:id="6443" w:author="phuong vu" w:date="2018-11-30T22:36:00Z">
                    <w:rPr>
                      <w:lang w:val="en-US"/>
                    </w:rPr>
                  </w:rPrChange>
                </w:rPr>
                <w:t>5</w:t>
              </w:r>
            </w:ins>
          </w:p>
        </w:tc>
        <w:tc>
          <w:tcPr>
            <w:tcW w:w="1992" w:type="dxa"/>
          </w:tcPr>
          <w:p w14:paraId="469E9228" w14:textId="4E58F4A7" w:rsidR="00AD0E2E" w:rsidRPr="00920004" w:rsidRDefault="00AD0E2E" w:rsidP="00AB70EF">
            <w:pPr>
              <w:rPr>
                <w:ins w:id="6444" w:author="phuong vu" w:date="2018-11-25T23:55:00Z"/>
                <w:lang w:val="en-US"/>
                <w:rPrChange w:id="6445" w:author="phuong vu" w:date="2018-11-30T22:36:00Z">
                  <w:rPr>
                    <w:ins w:id="6446" w:author="phuong vu" w:date="2018-11-25T23:55:00Z"/>
                    <w:lang w:val="en-US"/>
                  </w:rPr>
                </w:rPrChange>
              </w:rPr>
              <w:pPrChange w:id="6447" w:author="phuong vu" w:date="2018-11-30T21:23:00Z">
                <w:pPr>
                  <w:pStyle w:val="ListParagraph"/>
                  <w:spacing w:line="276" w:lineRule="auto"/>
                  <w:ind w:left="0"/>
                </w:pPr>
              </w:pPrChange>
            </w:pPr>
            <w:ins w:id="6448" w:author="phuong vu" w:date="2018-11-25T23:58:00Z">
              <w:r w:rsidRPr="00920004">
                <w:rPr>
                  <w:lang w:val="en-US"/>
                  <w:rPrChange w:id="6449" w:author="phuong vu" w:date="2018-11-30T22:36:00Z">
                    <w:rPr>
                      <w:lang w:val="en-US"/>
                    </w:rPr>
                  </w:rPrChange>
                </w:rPr>
                <w:t>GU_01_05</w:t>
              </w:r>
            </w:ins>
          </w:p>
        </w:tc>
        <w:tc>
          <w:tcPr>
            <w:tcW w:w="5979" w:type="dxa"/>
          </w:tcPr>
          <w:p w14:paraId="4C59D7F4" w14:textId="270B5267" w:rsidR="00AD0E2E" w:rsidRPr="00920004" w:rsidRDefault="00AD0E2E" w:rsidP="00AB70EF">
            <w:pPr>
              <w:rPr>
                <w:ins w:id="6450" w:author="phuong vu" w:date="2018-11-25T23:55:00Z"/>
                <w:lang w:val="en-US"/>
                <w:rPrChange w:id="6451" w:author="phuong vu" w:date="2018-11-30T22:36:00Z">
                  <w:rPr>
                    <w:ins w:id="6452" w:author="phuong vu" w:date="2018-11-25T23:55:00Z"/>
                    <w:lang w:val="en-US"/>
                  </w:rPr>
                </w:rPrChange>
              </w:rPr>
              <w:pPrChange w:id="6453" w:author="phuong vu" w:date="2018-11-30T21:23:00Z">
                <w:pPr>
                  <w:pStyle w:val="ListParagraph"/>
                  <w:spacing w:line="276" w:lineRule="auto"/>
                  <w:ind w:left="0"/>
                </w:pPr>
              </w:pPrChange>
            </w:pPr>
            <w:ins w:id="6454" w:author="phuong vu" w:date="2018-11-25T23:58:00Z">
              <w:r w:rsidRPr="00920004">
                <w:rPr>
                  <w:lang w:val="en-US"/>
                  <w:rPrChange w:id="6455" w:author="phuong vu" w:date="2018-11-30T22:36:00Z">
                    <w:rPr>
                      <w:lang w:val="en-US"/>
                    </w:rPr>
                  </w:rPrChange>
                </w:rPr>
                <w:t>Cập nhật hóa đơn</w:t>
              </w:r>
            </w:ins>
          </w:p>
        </w:tc>
      </w:tr>
      <w:tr w:rsidR="00694700" w:rsidRPr="00920004" w14:paraId="77151132" w14:textId="77777777" w:rsidTr="006648F4">
        <w:trPr>
          <w:ins w:id="6456" w:author="phuong vu" w:date="2018-11-22T16:01:00Z"/>
        </w:trPr>
        <w:tc>
          <w:tcPr>
            <w:tcW w:w="708" w:type="dxa"/>
            <w:tcPrChange w:id="6457" w:author="phuong vu" w:date="2018-11-23T10:00:00Z">
              <w:tcPr>
                <w:tcW w:w="708" w:type="dxa"/>
              </w:tcPr>
            </w:tcPrChange>
          </w:tcPr>
          <w:p w14:paraId="1387BFE9" w14:textId="1E4438D2" w:rsidR="00694700" w:rsidRPr="00920004" w:rsidRDefault="00AD0E2E" w:rsidP="00AB70EF">
            <w:pPr>
              <w:rPr>
                <w:ins w:id="6458" w:author="phuong vu" w:date="2018-11-22T16:01:00Z"/>
                <w:lang w:val="en-US"/>
                <w:rPrChange w:id="6459" w:author="phuong vu" w:date="2018-11-30T22:36:00Z">
                  <w:rPr>
                    <w:ins w:id="6460" w:author="phuong vu" w:date="2018-11-22T16:01:00Z"/>
                    <w:lang w:val="en-US"/>
                  </w:rPr>
                </w:rPrChange>
              </w:rPr>
              <w:pPrChange w:id="6461" w:author="phuong vu" w:date="2018-11-30T21:23:00Z">
                <w:pPr>
                  <w:pStyle w:val="ListParagraph"/>
                  <w:spacing w:line="360" w:lineRule="auto"/>
                  <w:ind w:left="0"/>
                  <w:jc w:val="center"/>
                </w:pPr>
              </w:pPrChange>
            </w:pPr>
            <w:ins w:id="6462" w:author="phuong vu" w:date="2018-11-25T23:58:00Z">
              <w:r w:rsidRPr="00920004">
                <w:rPr>
                  <w:lang w:val="en-US"/>
                  <w:rPrChange w:id="6463" w:author="phuong vu" w:date="2018-11-30T22:36:00Z">
                    <w:rPr>
                      <w:lang w:val="en-US"/>
                    </w:rPr>
                  </w:rPrChange>
                </w:rPr>
                <w:t>6</w:t>
              </w:r>
            </w:ins>
          </w:p>
        </w:tc>
        <w:tc>
          <w:tcPr>
            <w:tcW w:w="1992" w:type="dxa"/>
            <w:tcPrChange w:id="6464" w:author="phuong vu" w:date="2018-11-23T10:00:00Z">
              <w:tcPr>
                <w:tcW w:w="1481" w:type="dxa"/>
              </w:tcPr>
            </w:tcPrChange>
          </w:tcPr>
          <w:p w14:paraId="59DA053D" w14:textId="78F43806" w:rsidR="00694700" w:rsidRPr="00920004" w:rsidRDefault="00694700" w:rsidP="00AB70EF">
            <w:pPr>
              <w:rPr>
                <w:ins w:id="6465" w:author="phuong vu" w:date="2018-11-22T16:01:00Z"/>
                <w:lang w:val="en-US"/>
                <w:rPrChange w:id="6466" w:author="phuong vu" w:date="2018-11-30T22:36:00Z">
                  <w:rPr>
                    <w:ins w:id="6467" w:author="phuong vu" w:date="2018-11-22T16:01:00Z"/>
                    <w:lang w:val="en-US"/>
                  </w:rPr>
                </w:rPrChange>
              </w:rPr>
              <w:pPrChange w:id="6468" w:author="phuong vu" w:date="2018-11-30T21:23:00Z">
                <w:pPr>
                  <w:pStyle w:val="ListParagraph"/>
                  <w:spacing w:line="360" w:lineRule="auto"/>
                  <w:ind w:left="0"/>
                </w:pPr>
              </w:pPrChange>
            </w:pPr>
            <w:ins w:id="6469" w:author="phuong vu" w:date="2018-11-22T16:01:00Z">
              <w:r w:rsidRPr="00920004">
                <w:rPr>
                  <w:lang w:val="en-US"/>
                  <w:rPrChange w:id="6470" w:author="phuong vu" w:date="2018-11-30T22:36:00Z">
                    <w:rPr>
                      <w:lang w:val="en-US"/>
                    </w:rPr>
                  </w:rPrChange>
                </w:rPr>
                <w:t>GU_02</w:t>
              </w:r>
            </w:ins>
            <w:ins w:id="6471" w:author="phuong vu" w:date="2018-11-25T23:58:00Z">
              <w:r w:rsidR="00AD0E2E" w:rsidRPr="00920004">
                <w:rPr>
                  <w:lang w:val="en-US"/>
                  <w:rPrChange w:id="6472" w:author="phuong vu" w:date="2018-11-30T22:36:00Z">
                    <w:rPr>
                      <w:lang w:val="en-US"/>
                    </w:rPr>
                  </w:rPrChange>
                </w:rPr>
                <w:t>_01</w:t>
              </w:r>
            </w:ins>
          </w:p>
        </w:tc>
        <w:tc>
          <w:tcPr>
            <w:tcW w:w="5979" w:type="dxa"/>
            <w:tcPrChange w:id="6473" w:author="phuong vu" w:date="2018-11-23T10:00:00Z">
              <w:tcPr>
                <w:tcW w:w="6490" w:type="dxa"/>
                <w:gridSpan w:val="2"/>
              </w:tcPr>
            </w:tcPrChange>
          </w:tcPr>
          <w:p w14:paraId="1C07ECD3" w14:textId="27B1E3E9" w:rsidR="00694700" w:rsidRPr="00920004" w:rsidRDefault="00AD0E2E" w:rsidP="00AB70EF">
            <w:pPr>
              <w:rPr>
                <w:ins w:id="6474" w:author="phuong vu" w:date="2018-11-22T16:01:00Z"/>
                <w:rPrChange w:id="6475" w:author="phuong vu" w:date="2018-11-30T22:36:00Z">
                  <w:rPr>
                    <w:ins w:id="6476" w:author="phuong vu" w:date="2018-11-22T16:01:00Z"/>
                  </w:rPr>
                </w:rPrChange>
              </w:rPr>
              <w:pPrChange w:id="6477" w:author="phuong vu" w:date="2018-11-30T21:23:00Z">
                <w:pPr>
                  <w:pStyle w:val="ListParagraph"/>
                  <w:spacing w:line="360" w:lineRule="auto"/>
                  <w:ind w:left="0"/>
                </w:pPr>
              </w:pPrChange>
            </w:pPr>
            <w:ins w:id="6478" w:author="phuong vu" w:date="2018-11-25T23:58:00Z">
              <w:r w:rsidRPr="00920004">
                <w:rPr>
                  <w:lang w:val="en-US"/>
                  <w:rPrChange w:id="6479" w:author="phuong vu" w:date="2018-11-30T22:36:00Z">
                    <w:rPr>
                      <w:lang w:val="en-US"/>
                    </w:rPr>
                  </w:rPrChange>
                </w:rPr>
                <w:t>Xem danh sách biên nhận t</w:t>
              </w:r>
            </w:ins>
            <w:ins w:id="6480" w:author="phuong vu" w:date="2018-11-25T23:59:00Z">
              <w:r w:rsidRPr="00920004">
                <w:rPr>
                  <w:lang w:val="en-US"/>
                  <w:rPrChange w:id="6481" w:author="phuong vu" w:date="2018-11-30T22:36:00Z">
                    <w:rPr>
                      <w:lang w:val="en-US"/>
                    </w:rPr>
                  </w:rPrChange>
                </w:rPr>
                <w:t>heo trạng thái</w:t>
              </w:r>
            </w:ins>
          </w:p>
        </w:tc>
      </w:tr>
      <w:tr w:rsidR="00AD0E2E" w:rsidRPr="00920004" w14:paraId="2AD16520" w14:textId="77777777" w:rsidTr="006648F4">
        <w:trPr>
          <w:ins w:id="6482" w:author="phuong vu" w:date="2018-11-25T23:58:00Z"/>
        </w:trPr>
        <w:tc>
          <w:tcPr>
            <w:tcW w:w="708" w:type="dxa"/>
          </w:tcPr>
          <w:p w14:paraId="63E6365F" w14:textId="6E81375C" w:rsidR="00AD0E2E" w:rsidRPr="00920004" w:rsidRDefault="00AD0E2E" w:rsidP="00AB70EF">
            <w:pPr>
              <w:rPr>
                <w:ins w:id="6483" w:author="phuong vu" w:date="2018-11-25T23:58:00Z"/>
                <w:lang w:val="en-US"/>
                <w:rPrChange w:id="6484" w:author="phuong vu" w:date="2018-11-30T22:36:00Z">
                  <w:rPr>
                    <w:ins w:id="6485" w:author="phuong vu" w:date="2018-11-25T23:58:00Z"/>
                  </w:rPr>
                </w:rPrChange>
              </w:rPr>
              <w:pPrChange w:id="6486" w:author="phuong vu" w:date="2018-11-30T21:23:00Z">
                <w:pPr>
                  <w:pStyle w:val="ListParagraph"/>
                  <w:spacing w:line="276" w:lineRule="auto"/>
                  <w:ind w:left="0"/>
                  <w:jc w:val="center"/>
                </w:pPr>
              </w:pPrChange>
            </w:pPr>
            <w:ins w:id="6487" w:author="phuong vu" w:date="2018-11-25T23:59:00Z">
              <w:r w:rsidRPr="00920004">
                <w:rPr>
                  <w:lang w:val="en-US"/>
                  <w:rPrChange w:id="6488" w:author="phuong vu" w:date="2018-11-30T22:36:00Z">
                    <w:rPr>
                      <w:lang w:val="en-US"/>
                    </w:rPr>
                  </w:rPrChange>
                </w:rPr>
                <w:t>7</w:t>
              </w:r>
            </w:ins>
          </w:p>
        </w:tc>
        <w:tc>
          <w:tcPr>
            <w:tcW w:w="1992" w:type="dxa"/>
          </w:tcPr>
          <w:p w14:paraId="11C0C3B7" w14:textId="592AA249" w:rsidR="00AD0E2E" w:rsidRPr="00920004" w:rsidRDefault="00AD0E2E" w:rsidP="00AB70EF">
            <w:pPr>
              <w:rPr>
                <w:ins w:id="6489" w:author="phuong vu" w:date="2018-11-25T23:58:00Z"/>
                <w:lang w:val="en-US"/>
                <w:rPrChange w:id="6490" w:author="phuong vu" w:date="2018-11-30T22:36:00Z">
                  <w:rPr>
                    <w:ins w:id="6491" w:author="phuong vu" w:date="2018-11-25T23:58:00Z"/>
                    <w:lang w:val="en-US"/>
                  </w:rPr>
                </w:rPrChange>
              </w:rPr>
              <w:pPrChange w:id="6492" w:author="phuong vu" w:date="2018-11-30T21:23:00Z">
                <w:pPr>
                  <w:pStyle w:val="ListParagraph"/>
                  <w:spacing w:line="276" w:lineRule="auto"/>
                  <w:ind w:left="0"/>
                </w:pPr>
              </w:pPrChange>
            </w:pPr>
            <w:ins w:id="6493" w:author="phuong vu" w:date="2018-11-25T23:59:00Z">
              <w:r w:rsidRPr="00920004">
                <w:rPr>
                  <w:lang w:val="en-US"/>
                  <w:rPrChange w:id="6494" w:author="phuong vu" w:date="2018-11-30T22:36:00Z">
                    <w:rPr>
                      <w:lang w:val="en-US"/>
                    </w:rPr>
                  </w:rPrChange>
                </w:rPr>
                <w:t>GU_02_02</w:t>
              </w:r>
            </w:ins>
          </w:p>
        </w:tc>
        <w:tc>
          <w:tcPr>
            <w:tcW w:w="5979" w:type="dxa"/>
          </w:tcPr>
          <w:p w14:paraId="2B20F7DB" w14:textId="32FCC90B" w:rsidR="00AD0E2E" w:rsidRPr="00920004" w:rsidRDefault="00AD0E2E" w:rsidP="00AB70EF">
            <w:pPr>
              <w:rPr>
                <w:ins w:id="6495" w:author="phuong vu" w:date="2018-11-25T23:58:00Z"/>
                <w:lang w:val="en-US"/>
                <w:rPrChange w:id="6496" w:author="phuong vu" w:date="2018-11-30T22:36:00Z">
                  <w:rPr>
                    <w:ins w:id="6497" w:author="phuong vu" w:date="2018-11-25T23:58:00Z"/>
                    <w:lang w:val="en-US"/>
                  </w:rPr>
                </w:rPrChange>
              </w:rPr>
              <w:pPrChange w:id="6498" w:author="phuong vu" w:date="2018-11-30T21:23:00Z">
                <w:pPr>
                  <w:pStyle w:val="ListParagraph"/>
                  <w:spacing w:line="276" w:lineRule="auto"/>
                  <w:ind w:left="0"/>
                </w:pPr>
              </w:pPrChange>
            </w:pPr>
            <w:ins w:id="6499" w:author="phuong vu" w:date="2018-11-25T23:59:00Z">
              <w:r w:rsidRPr="00920004">
                <w:rPr>
                  <w:lang w:val="en-US"/>
                  <w:rPrChange w:id="6500" w:author="phuong vu" w:date="2018-11-30T22:36:00Z">
                    <w:rPr>
                      <w:lang w:val="en-US"/>
                    </w:rPr>
                  </w:rPrChange>
                </w:rPr>
                <w:t>Xem chi tiết biên nhận</w:t>
              </w:r>
            </w:ins>
          </w:p>
        </w:tc>
      </w:tr>
      <w:tr w:rsidR="00AD0E2E" w:rsidRPr="00920004" w14:paraId="48044AC4" w14:textId="77777777" w:rsidTr="006648F4">
        <w:trPr>
          <w:ins w:id="6501" w:author="phuong vu" w:date="2018-11-25T23:58:00Z"/>
        </w:trPr>
        <w:tc>
          <w:tcPr>
            <w:tcW w:w="708" w:type="dxa"/>
          </w:tcPr>
          <w:p w14:paraId="4762C54E" w14:textId="26B975DA" w:rsidR="00AD0E2E" w:rsidRPr="00920004" w:rsidRDefault="00AD0E2E" w:rsidP="00AB70EF">
            <w:pPr>
              <w:rPr>
                <w:ins w:id="6502" w:author="phuong vu" w:date="2018-11-25T23:58:00Z"/>
                <w:lang w:val="en-US"/>
                <w:rPrChange w:id="6503" w:author="phuong vu" w:date="2018-11-30T22:36:00Z">
                  <w:rPr>
                    <w:ins w:id="6504" w:author="phuong vu" w:date="2018-11-25T23:58:00Z"/>
                  </w:rPr>
                </w:rPrChange>
              </w:rPr>
              <w:pPrChange w:id="6505" w:author="phuong vu" w:date="2018-11-30T21:23:00Z">
                <w:pPr>
                  <w:pStyle w:val="ListParagraph"/>
                  <w:spacing w:line="276" w:lineRule="auto"/>
                  <w:ind w:left="0"/>
                  <w:jc w:val="center"/>
                </w:pPr>
              </w:pPrChange>
            </w:pPr>
            <w:ins w:id="6506" w:author="phuong vu" w:date="2018-11-25T23:59:00Z">
              <w:r w:rsidRPr="00920004">
                <w:rPr>
                  <w:lang w:val="en-US"/>
                  <w:rPrChange w:id="6507" w:author="phuong vu" w:date="2018-11-30T22:36:00Z">
                    <w:rPr>
                      <w:lang w:val="en-US"/>
                    </w:rPr>
                  </w:rPrChange>
                </w:rPr>
                <w:t>8</w:t>
              </w:r>
            </w:ins>
          </w:p>
        </w:tc>
        <w:tc>
          <w:tcPr>
            <w:tcW w:w="1992" w:type="dxa"/>
          </w:tcPr>
          <w:p w14:paraId="333816AE" w14:textId="63EAA7A5" w:rsidR="00AD0E2E" w:rsidRPr="00920004" w:rsidRDefault="00AD0E2E" w:rsidP="00AB70EF">
            <w:pPr>
              <w:rPr>
                <w:ins w:id="6508" w:author="phuong vu" w:date="2018-11-25T23:58:00Z"/>
                <w:lang w:val="en-US"/>
                <w:rPrChange w:id="6509" w:author="phuong vu" w:date="2018-11-30T22:36:00Z">
                  <w:rPr>
                    <w:ins w:id="6510" w:author="phuong vu" w:date="2018-11-25T23:58:00Z"/>
                    <w:lang w:val="en-US"/>
                  </w:rPr>
                </w:rPrChange>
              </w:rPr>
              <w:pPrChange w:id="6511" w:author="phuong vu" w:date="2018-11-30T21:23:00Z">
                <w:pPr>
                  <w:pStyle w:val="ListParagraph"/>
                  <w:spacing w:line="276" w:lineRule="auto"/>
                  <w:ind w:left="0"/>
                </w:pPr>
              </w:pPrChange>
            </w:pPr>
            <w:ins w:id="6512" w:author="phuong vu" w:date="2018-11-25T23:59:00Z">
              <w:r w:rsidRPr="00920004">
                <w:rPr>
                  <w:lang w:val="en-US"/>
                  <w:rPrChange w:id="6513" w:author="phuong vu" w:date="2018-11-30T22:36:00Z">
                    <w:rPr>
                      <w:lang w:val="en-US"/>
                    </w:rPr>
                  </w:rPrChange>
                </w:rPr>
                <w:t>GU_02_03</w:t>
              </w:r>
            </w:ins>
          </w:p>
        </w:tc>
        <w:tc>
          <w:tcPr>
            <w:tcW w:w="5979" w:type="dxa"/>
          </w:tcPr>
          <w:p w14:paraId="09CAE6C8" w14:textId="5BA8BA07" w:rsidR="00AD0E2E" w:rsidRPr="00920004" w:rsidRDefault="00AD0E2E" w:rsidP="00AB70EF">
            <w:pPr>
              <w:rPr>
                <w:ins w:id="6514" w:author="phuong vu" w:date="2018-11-25T23:58:00Z"/>
                <w:lang w:val="en-US"/>
                <w:rPrChange w:id="6515" w:author="phuong vu" w:date="2018-11-30T22:36:00Z">
                  <w:rPr>
                    <w:ins w:id="6516" w:author="phuong vu" w:date="2018-11-25T23:58:00Z"/>
                    <w:lang w:val="en-US"/>
                  </w:rPr>
                </w:rPrChange>
              </w:rPr>
              <w:pPrChange w:id="6517" w:author="phuong vu" w:date="2018-11-30T21:23:00Z">
                <w:pPr>
                  <w:pStyle w:val="ListParagraph"/>
                  <w:spacing w:line="276" w:lineRule="auto"/>
                  <w:ind w:left="0"/>
                </w:pPr>
              </w:pPrChange>
            </w:pPr>
            <w:ins w:id="6518" w:author="phuong vu" w:date="2018-11-26T00:01:00Z">
              <w:r w:rsidRPr="00920004">
                <w:rPr>
                  <w:lang w:val="en-US"/>
                  <w:rPrChange w:id="6519" w:author="phuong vu" w:date="2018-11-30T22:36:00Z">
                    <w:rPr>
                      <w:lang w:val="en-US"/>
                    </w:rPr>
                  </w:rPrChange>
                </w:rPr>
                <w:t>Thay đổi trạng thái biên nhận</w:t>
              </w:r>
            </w:ins>
          </w:p>
        </w:tc>
      </w:tr>
      <w:tr w:rsidR="00AD0E2E" w:rsidRPr="00920004" w14:paraId="5B901F67" w14:textId="77777777" w:rsidTr="006648F4">
        <w:trPr>
          <w:ins w:id="6520" w:author="phuong vu" w:date="2018-11-25T23:58:00Z"/>
        </w:trPr>
        <w:tc>
          <w:tcPr>
            <w:tcW w:w="708" w:type="dxa"/>
          </w:tcPr>
          <w:p w14:paraId="283915A9" w14:textId="72F57E26" w:rsidR="00AD0E2E" w:rsidRPr="00920004" w:rsidRDefault="00AD0E2E" w:rsidP="00AB70EF">
            <w:pPr>
              <w:rPr>
                <w:ins w:id="6521" w:author="phuong vu" w:date="2018-11-25T23:58:00Z"/>
                <w:lang w:val="en-US"/>
                <w:rPrChange w:id="6522" w:author="phuong vu" w:date="2018-11-30T22:36:00Z">
                  <w:rPr>
                    <w:ins w:id="6523" w:author="phuong vu" w:date="2018-11-25T23:58:00Z"/>
                  </w:rPr>
                </w:rPrChange>
              </w:rPr>
              <w:pPrChange w:id="6524" w:author="phuong vu" w:date="2018-11-30T21:23:00Z">
                <w:pPr>
                  <w:pStyle w:val="ListParagraph"/>
                  <w:spacing w:line="276" w:lineRule="auto"/>
                  <w:ind w:left="0"/>
                  <w:jc w:val="center"/>
                </w:pPr>
              </w:pPrChange>
            </w:pPr>
            <w:ins w:id="6525" w:author="phuong vu" w:date="2018-11-26T00:01:00Z">
              <w:r w:rsidRPr="00920004">
                <w:rPr>
                  <w:lang w:val="en-US"/>
                  <w:rPrChange w:id="6526" w:author="phuong vu" w:date="2018-11-30T22:36:00Z">
                    <w:rPr>
                      <w:lang w:val="en-US"/>
                    </w:rPr>
                  </w:rPrChange>
                </w:rPr>
                <w:t>9</w:t>
              </w:r>
            </w:ins>
          </w:p>
        </w:tc>
        <w:tc>
          <w:tcPr>
            <w:tcW w:w="1992" w:type="dxa"/>
          </w:tcPr>
          <w:p w14:paraId="3100B4E9" w14:textId="5F1608A5" w:rsidR="00AD0E2E" w:rsidRPr="00920004" w:rsidRDefault="00AD0E2E" w:rsidP="00AB70EF">
            <w:pPr>
              <w:rPr>
                <w:ins w:id="6527" w:author="phuong vu" w:date="2018-11-25T23:58:00Z"/>
                <w:lang w:val="en-US"/>
                <w:rPrChange w:id="6528" w:author="phuong vu" w:date="2018-11-30T22:36:00Z">
                  <w:rPr>
                    <w:ins w:id="6529" w:author="phuong vu" w:date="2018-11-25T23:58:00Z"/>
                    <w:lang w:val="en-US"/>
                  </w:rPr>
                </w:rPrChange>
              </w:rPr>
              <w:pPrChange w:id="6530" w:author="phuong vu" w:date="2018-11-30T21:23:00Z">
                <w:pPr>
                  <w:pStyle w:val="ListParagraph"/>
                  <w:spacing w:line="276" w:lineRule="auto"/>
                  <w:ind w:left="0"/>
                </w:pPr>
              </w:pPrChange>
            </w:pPr>
            <w:ins w:id="6531" w:author="phuong vu" w:date="2018-11-26T00:01:00Z">
              <w:r w:rsidRPr="00920004">
                <w:rPr>
                  <w:lang w:val="en-US"/>
                  <w:rPrChange w:id="6532" w:author="phuong vu" w:date="2018-11-30T22:36:00Z">
                    <w:rPr>
                      <w:lang w:val="en-US"/>
                    </w:rPr>
                  </w:rPrChange>
                </w:rPr>
                <w:t>GU_02_04</w:t>
              </w:r>
            </w:ins>
          </w:p>
        </w:tc>
        <w:tc>
          <w:tcPr>
            <w:tcW w:w="5979" w:type="dxa"/>
          </w:tcPr>
          <w:p w14:paraId="03291ED2" w14:textId="256FE68D" w:rsidR="00AD0E2E" w:rsidRPr="00920004" w:rsidRDefault="00AD0E2E" w:rsidP="00AB70EF">
            <w:pPr>
              <w:rPr>
                <w:ins w:id="6533" w:author="phuong vu" w:date="2018-11-25T23:58:00Z"/>
                <w:lang w:val="en-US"/>
                <w:rPrChange w:id="6534" w:author="phuong vu" w:date="2018-11-30T22:36:00Z">
                  <w:rPr>
                    <w:ins w:id="6535" w:author="phuong vu" w:date="2018-11-25T23:58:00Z"/>
                    <w:lang w:val="en-US"/>
                  </w:rPr>
                </w:rPrChange>
              </w:rPr>
              <w:pPrChange w:id="6536" w:author="phuong vu" w:date="2018-11-30T21:23:00Z">
                <w:pPr>
                  <w:pStyle w:val="ListParagraph"/>
                  <w:spacing w:line="276" w:lineRule="auto"/>
                  <w:ind w:left="0"/>
                </w:pPr>
              </w:pPrChange>
            </w:pPr>
            <w:ins w:id="6537" w:author="phuong vu" w:date="2018-11-26T00:01:00Z">
              <w:r w:rsidRPr="00920004">
                <w:rPr>
                  <w:lang w:val="en-US"/>
                  <w:rPrChange w:id="6538" w:author="phuong vu" w:date="2018-11-30T22:36:00Z">
                    <w:rPr>
                      <w:lang w:val="en-US"/>
                    </w:rPr>
                  </w:rPrChange>
                </w:rPr>
                <w:t>Cập nhật thông tin biên nhận</w:t>
              </w:r>
            </w:ins>
          </w:p>
        </w:tc>
      </w:tr>
      <w:tr w:rsidR="00694700" w:rsidRPr="00920004" w14:paraId="3BDFE688" w14:textId="77777777" w:rsidTr="006648F4">
        <w:trPr>
          <w:ins w:id="6539" w:author="phuong vu" w:date="2018-11-22T16:01:00Z"/>
        </w:trPr>
        <w:tc>
          <w:tcPr>
            <w:tcW w:w="708" w:type="dxa"/>
            <w:tcPrChange w:id="6540" w:author="phuong vu" w:date="2018-11-23T10:00:00Z">
              <w:tcPr>
                <w:tcW w:w="708" w:type="dxa"/>
              </w:tcPr>
            </w:tcPrChange>
          </w:tcPr>
          <w:p w14:paraId="7E41B45B" w14:textId="40FFF24C" w:rsidR="00694700" w:rsidRPr="00920004" w:rsidRDefault="00AD0E2E" w:rsidP="00AB70EF">
            <w:pPr>
              <w:rPr>
                <w:ins w:id="6541" w:author="phuong vu" w:date="2018-11-22T16:01:00Z"/>
                <w:lang w:val="en-US"/>
                <w:rPrChange w:id="6542" w:author="phuong vu" w:date="2018-11-30T22:36:00Z">
                  <w:rPr>
                    <w:ins w:id="6543" w:author="phuong vu" w:date="2018-11-22T16:01:00Z"/>
                    <w:lang w:val="en-US"/>
                  </w:rPr>
                </w:rPrChange>
              </w:rPr>
              <w:pPrChange w:id="6544" w:author="phuong vu" w:date="2018-11-30T21:23:00Z">
                <w:pPr>
                  <w:pStyle w:val="ListParagraph"/>
                  <w:spacing w:line="360" w:lineRule="auto"/>
                  <w:ind w:left="0"/>
                  <w:jc w:val="center"/>
                </w:pPr>
              </w:pPrChange>
            </w:pPr>
            <w:ins w:id="6545" w:author="phuong vu" w:date="2018-11-26T00:01:00Z">
              <w:r w:rsidRPr="00920004">
                <w:rPr>
                  <w:lang w:val="en-US"/>
                  <w:rPrChange w:id="6546" w:author="phuong vu" w:date="2018-11-30T22:36:00Z">
                    <w:rPr>
                      <w:lang w:val="en-US"/>
                    </w:rPr>
                  </w:rPrChange>
                </w:rPr>
                <w:t>10</w:t>
              </w:r>
            </w:ins>
          </w:p>
        </w:tc>
        <w:tc>
          <w:tcPr>
            <w:tcW w:w="1992" w:type="dxa"/>
            <w:tcPrChange w:id="6547" w:author="phuong vu" w:date="2018-11-23T10:00:00Z">
              <w:tcPr>
                <w:tcW w:w="1481" w:type="dxa"/>
              </w:tcPr>
            </w:tcPrChange>
          </w:tcPr>
          <w:p w14:paraId="39B0F760" w14:textId="77777777" w:rsidR="00694700" w:rsidRPr="00920004" w:rsidRDefault="00694700" w:rsidP="00AB70EF">
            <w:pPr>
              <w:rPr>
                <w:ins w:id="6548" w:author="phuong vu" w:date="2018-11-22T16:01:00Z"/>
                <w:lang w:val="en-US"/>
                <w:rPrChange w:id="6549" w:author="phuong vu" w:date="2018-11-30T22:36:00Z">
                  <w:rPr>
                    <w:ins w:id="6550" w:author="phuong vu" w:date="2018-11-22T16:01:00Z"/>
                    <w:lang w:val="en-US"/>
                  </w:rPr>
                </w:rPrChange>
              </w:rPr>
              <w:pPrChange w:id="6551" w:author="phuong vu" w:date="2018-11-30T21:23:00Z">
                <w:pPr>
                  <w:pStyle w:val="ListParagraph"/>
                  <w:spacing w:line="360" w:lineRule="auto"/>
                  <w:ind w:left="0"/>
                </w:pPr>
              </w:pPrChange>
            </w:pPr>
            <w:ins w:id="6552" w:author="phuong vu" w:date="2018-11-22T16:01:00Z">
              <w:r w:rsidRPr="00920004">
                <w:rPr>
                  <w:lang w:val="en-US"/>
                  <w:rPrChange w:id="6553" w:author="phuong vu" w:date="2018-11-30T22:36:00Z">
                    <w:rPr>
                      <w:lang w:val="en-US"/>
                    </w:rPr>
                  </w:rPrChange>
                </w:rPr>
                <w:t>GU_03</w:t>
              </w:r>
            </w:ins>
          </w:p>
        </w:tc>
        <w:tc>
          <w:tcPr>
            <w:tcW w:w="5979" w:type="dxa"/>
            <w:tcPrChange w:id="6554" w:author="phuong vu" w:date="2018-11-23T10:00:00Z">
              <w:tcPr>
                <w:tcW w:w="6490" w:type="dxa"/>
                <w:gridSpan w:val="2"/>
              </w:tcPr>
            </w:tcPrChange>
          </w:tcPr>
          <w:p w14:paraId="550F0281" w14:textId="77777777" w:rsidR="00694700" w:rsidRPr="00920004" w:rsidRDefault="00694700" w:rsidP="00AB70EF">
            <w:pPr>
              <w:rPr>
                <w:ins w:id="6555" w:author="phuong vu" w:date="2018-11-22T16:01:00Z"/>
                <w:rPrChange w:id="6556" w:author="phuong vu" w:date="2018-11-30T22:36:00Z">
                  <w:rPr>
                    <w:ins w:id="6557" w:author="phuong vu" w:date="2018-11-22T16:01:00Z"/>
                  </w:rPr>
                </w:rPrChange>
              </w:rPr>
              <w:pPrChange w:id="6558" w:author="phuong vu" w:date="2018-11-30T21:23:00Z">
                <w:pPr>
                  <w:pStyle w:val="ListParagraph"/>
                  <w:spacing w:line="360" w:lineRule="auto"/>
                  <w:ind w:left="0"/>
                </w:pPr>
              </w:pPrChange>
            </w:pPr>
            <w:ins w:id="6559" w:author="phuong vu" w:date="2018-11-22T16:01:00Z">
              <w:r w:rsidRPr="00920004">
                <w:rPr>
                  <w:lang w:val="en-US"/>
                  <w:rPrChange w:id="6560" w:author="phuong vu" w:date="2018-11-30T22:36:00Z">
                    <w:rPr>
                      <w:lang w:val="en-US"/>
                    </w:rPr>
                  </w:rPrChange>
                </w:rPr>
                <w:t>Quản lí phân công xử lí đơn hàng</w:t>
              </w:r>
            </w:ins>
          </w:p>
        </w:tc>
      </w:tr>
      <w:tr w:rsidR="00694700" w:rsidRPr="00920004" w14:paraId="29094FF4" w14:textId="77777777" w:rsidTr="006648F4">
        <w:trPr>
          <w:ins w:id="6561" w:author="phuong vu" w:date="2018-11-22T16:01:00Z"/>
        </w:trPr>
        <w:tc>
          <w:tcPr>
            <w:tcW w:w="708" w:type="dxa"/>
            <w:tcPrChange w:id="6562" w:author="phuong vu" w:date="2018-11-23T10:00:00Z">
              <w:tcPr>
                <w:tcW w:w="708" w:type="dxa"/>
              </w:tcPr>
            </w:tcPrChange>
          </w:tcPr>
          <w:p w14:paraId="179BB6D1" w14:textId="67142768" w:rsidR="00694700" w:rsidRPr="00920004" w:rsidRDefault="00AD0E2E" w:rsidP="00AB70EF">
            <w:pPr>
              <w:rPr>
                <w:ins w:id="6563" w:author="phuong vu" w:date="2018-11-22T16:01:00Z"/>
                <w:lang w:val="en-US"/>
                <w:rPrChange w:id="6564" w:author="phuong vu" w:date="2018-11-30T22:36:00Z">
                  <w:rPr>
                    <w:ins w:id="6565" w:author="phuong vu" w:date="2018-11-22T16:01:00Z"/>
                  </w:rPr>
                </w:rPrChange>
              </w:rPr>
              <w:pPrChange w:id="6566" w:author="phuong vu" w:date="2018-11-30T21:23:00Z">
                <w:pPr>
                  <w:pStyle w:val="ListParagraph"/>
                  <w:spacing w:line="360" w:lineRule="auto"/>
                  <w:ind w:left="0"/>
                  <w:jc w:val="center"/>
                </w:pPr>
              </w:pPrChange>
            </w:pPr>
            <w:ins w:id="6567" w:author="phuong vu" w:date="2018-11-26T00:01:00Z">
              <w:r w:rsidRPr="00920004">
                <w:rPr>
                  <w:lang w:val="en-US"/>
                  <w:rPrChange w:id="6568" w:author="phuong vu" w:date="2018-11-30T22:36:00Z">
                    <w:rPr>
                      <w:lang w:val="en-US"/>
                    </w:rPr>
                  </w:rPrChange>
                </w:rPr>
                <w:t>11</w:t>
              </w:r>
            </w:ins>
          </w:p>
        </w:tc>
        <w:tc>
          <w:tcPr>
            <w:tcW w:w="1992" w:type="dxa"/>
            <w:tcPrChange w:id="6569" w:author="phuong vu" w:date="2018-11-23T10:00:00Z">
              <w:tcPr>
                <w:tcW w:w="1481" w:type="dxa"/>
              </w:tcPr>
            </w:tcPrChange>
          </w:tcPr>
          <w:p w14:paraId="4BC1275F" w14:textId="77777777" w:rsidR="00694700" w:rsidRPr="00920004" w:rsidRDefault="00694700" w:rsidP="00AB70EF">
            <w:pPr>
              <w:rPr>
                <w:ins w:id="6570" w:author="phuong vu" w:date="2018-11-22T16:01:00Z"/>
                <w:lang w:val="en-US"/>
                <w:rPrChange w:id="6571" w:author="phuong vu" w:date="2018-11-30T22:36:00Z">
                  <w:rPr>
                    <w:ins w:id="6572" w:author="phuong vu" w:date="2018-11-22T16:01:00Z"/>
                    <w:lang w:val="en-US"/>
                  </w:rPr>
                </w:rPrChange>
              </w:rPr>
              <w:pPrChange w:id="6573" w:author="phuong vu" w:date="2018-11-30T21:23:00Z">
                <w:pPr>
                  <w:pStyle w:val="ListParagraph"/>
                  <w:spacing w:line="360" w:lineRule="auto"/>
                  <w:ind w:left="0"/>
                </w:pPr>
              </w:pPrChange>
            </w:pPr>
            <w:ins w:id="6574" w:author="phuong vu" w:date="2018-11-22T16:01:00Z">
              <w:r w:rsidRPr="00920004">
                <w:rPr>
                  <w:lang w:val="en-US"/>
                  <w:rPrChange w:id="6575" w:author="phuong vu" w:date="2018-11-30T22:36:00Z">
                    <w:rPr>
                      <w:lang w:val="en-US"/>
                    </w:rPr>
                  </w:rPrChange>
                </w:rPr>
                <w:t>GU_04</w:t>
              </w:r>
            </w:ins>
          </w:p>
        </w:tc>
        <w:tc>
          <w:tcPr>
            <w:tcW w:w="5979" w:type="dxa"/>
            <w:tcPrChange w:id="6576" w:author="phuong vu" w:date="2018-11-23T10:00:00Z">
              <w:tcPr>
                <w:tcW w:w="6490" w:type="dxa"/>
                <w:gridSpan w:val="2"/>
              </w:tcPr>
            </w:tcPrChange>
          </w:tcPr>
          <w:p w14:paraId="4C10513C" w14:textId="77777777" w:rsidR="00694700" w:rsidRPr="00920004" w:rsidRDefault="00694700" w:rsidP="00AB70EF">
            <w:pPr>
              <w:rPr>
                <w:ins w:id="6577" w:author="phuong vu" w:date="2018-11-22T16:01:00Z"/>
                <w:rPrChange w:id="6578" w:author="phuong vu" w:date="2018-11-30T22:36:00Z">
                  <w:rPr>
                    <w:ins w:id="6579" w:author="phuong vu" w:date="2018-11-22T16:01:00Z"/>
                  </w:rPr>
                </w:rPrChange>
              </w:rPr>
              <w:pPrChange w:id="6580" w:author="phuong vu" w:date="2018-11-30T21:23:00Z">
                <w:pPr>
                  <w:pStyle w:val="ListParagraph"/>
                  <w:spacing w:line="360" w:lineRule="auto"/>
                  <w:ind w:left="0"/>
                </w:pPr>
              </w:pPrChange>
            </w:pPr>
            <w:ins w:id="6581" w:author="phuong vu" w:date="2018-11-22T16:01:00Z">
              <w:r w:rsidRPr="00920004">
                <w:rPr>
                  <w:lang w:val="en-US"/>
                  <w:rPrChange w:id="6582" w:author="phuong vu" w:date="2018-11-30T22:36:00Z">
                    <w:rPr>
                      <w:lang w:val="en-US"/>
                    </w:rPr>
                  </w:rPrChange>
                </w:rPr>
                <w:t>Tạo đơn hàng</w:t>
              </w:r>
            </w:ins>
          </w:p>
        </w:tc>
      </w:tr>
      <w:tr w:rsidR="007E73AD" w:rsidRPr="00920004" w14:paraId="15C511E4" w14:textId="77777777" w:rsidTr="006648F4">
        <w:trPr>
          <w:ins w:id="6583" w:author="phuong vu" w:date="2018-11-23T08:48:00Z"/>
        </w:trPr>
        <w:tc>
          <w:tcPr>
            <w:tcW w:w="708" w:type="dxa"/>
            <w:tcPrChange w:id="6584" w:author="phuong vu" w:date="2018-11-23T10:00:00Z">
              <w:tcPr>
                <w:tcW w:w="708" w:type="dxa"/>
              </w:tcPr>
            </w:tcPrChange>
          </w:tcPr>
          <w:p w14:paraId="4EC9942C" w14:textId="5ED734EC" w:rsidR="007E73AD" w:rsidRPr="00920004" w:rsidRDefault="00AD0E2E" w:rsidP="00AB70EF">
            <w:pPr>
              <w:rPr>
                <w:ins w:id="6585" w:author="phuong vu" w:date="2018-11-23T08:48:00Z"/>
                <w:lang w:val="en-US"/>
                <w:rPrChange w:id="6586" w:author="phuong vu" w:date="2018-11-30T22:36:00Z">
                  <w:rPr>
                    <w:ins w:id="6587" w:author="phuong vu" w:date="2018-11-23T08:48:00Z"/>
                  </w:rPr>
                </w:rPrChange>
              </w:rPr>
              <w:pPrChange w:id="6588" w:author="phuong vu" w:date="2018-11-30T21:23:00Z">
                <w:pPr>
                  <w:pStyle w:val="ListParagraph"/>
                  <w:spacing w:line="360" w:lineRule="auto"/>
                  <w:ind w:left="0"/>
                  <w:jc w:val="center"/>
                </w:pPr>
              </w:pPrChange>
            </w:pPr>
            <w:ins w:id="6589" w:author="phuong vu" w:date="2018-11-26T00:01:00Z">
              <w:r w:rsidRPr="00920004">
                <w:rPr>
                  <w:lang w:val="en-US"/>
                  <w:rPrChange w:id="6590" w:author="phuong vu" w:date="2018-11-30T22:36:00Z">
                    <w:rPr>
                      <w:lang w:val="en-US"/>
                    </w:rPr>
                  </w:rPrChange>
                </w:rPr>
                <w:t>12</w:t>
              </w:r>
            </w:ins>
          </w:p>
        </w:tc>
        <w:tc>
          <w:tcPr>
            <w:tcW w:w="1992" w:type="dxa"/>
            <w:tcPrChange w:id="6591" w:author="phuong vu" w:date="2018-11-23T10:00:00Z">
              <w:tcPr>
                <w:tcW w:w="1481" w:type="dxa"/>
              </w:tcPr>
            </w:tcPrChange>
          </w:tcPr>
          <w:p w14:paraId="26463646" w14:textId="48D61E8E" w:rsidR="007E73AD" w:rsidRPr="00920004" w:rsidRDefault="007E73AD" w:rsidP="00AB70EF">
            <w:pPr>
              <w:rPr>
                <w:ins w:id="6592" w:author="phuong vu" w:date="2018-11-23T08:48:00Z"/>
                <w:lang w:val="en-US"/>
                <w:rPrChange w:id="6593" w:author="phuong vu" w:date="2018-11-30T22:36:00Z">
                  <w:rPr>
                    <w:ins w:id="6594" w:author="phuong vu" w:date="2018-11-23T08:48:00Z"/>
                    <w:lang w:val="en-US"/>
                  </w:rPr>
                </w:rPrChange>
              </w:rPr>
              <w:pPrChange w:id="6595" w:author="phuong vu" w:date="2018-11-30T21:23:00Z">
                <w:pPr>
                  <w:pStyle w:val="ListParagraph"/>
                  <w:spacing w:line="360" w:lineRule="auto"/>
                  <w:ind w:left="0"/>
                </w:pPr>
              </w:pPrChange>
            </w:pPr>
            <w:ins w:id="6596" w:author="phuong vu" w:date="2018-11-23T08:48:00Z">
              <w:r w:rsidRPr="00920004">
                <w:rPr>
                  <w:lang w:val="en-US"/>
                  <w:rPrChange w:id="6597" w:author="phuong vu" w:date="2018-11-30T22:36:00Z">
                    <w:rPr>
                      <w:lang w:val="en-US"/>
                    </w:rPr>
                  </w:rPrChange>
                </w:rPr>
                <w:t>GU_05</w:t>
              </w:r>
            </w:ins>
          </w:p>
        </w:tc>
        <w:tc>
          <w:tcPr>
            <w:tcW w:w="5979" w:type="dxa"/>
            <w:tcPrChange w:id="6598" w:author="phuong vu" w:date="2018-11-23T10:00:00Z">
              <w:tcPr>
                <w:tcW w:w="6490" w:type="dxa"/>
                <w:gridSpan w:val="2"/>
              </w:tcPr>
            </w:tcPrChange>
          </w:tcPr>
          <w:p w14:paraId="6E9CF08C" w14:textId="0611CC99" w:rsidR="007E73AD" w:rsidRPr="00920004" w:rsidRDefault="007E73AD" w:rsidP="00AB70EF">
            <w:pPr>
              <w:rPr>
                <w:ins w:id="6599" w:author="phuong vu" w:date="2018-11-23T08:48:00Z"/>
                <w:lang w:val="en-US"/>
                <w:rPrChange w:id="6600" w:author="phuong vu" w:date="2018-11-30T22:36:00Z">
                  <w:rPr>
                    <w:ins w:id="6601" w:author="phuong vu" w:date="2018-11-23T08:48:00Z"/>
                    <w:lang w:val="en-US"/>
                  </w:rPr>
                </w:rPrChange>
              </w:rPr>
              <w:pPrChange w:id="6602" w:author="phuong vu" w:date="2018-11-30T21:23:00Z">
                <w:pPr>
                  <w:pStyle w:val="ListParagraph"/>
                  <w:spacing w:line="360" w:lineRule="auto"/>
                  <w:ind w:left="0"/>
                </w:pPr>
              </w:pPrChange>
            </w:pPr>
            <w:ins w:id="6603" w:author="phuong vu" w:date="2018-11-23T08:48:00Z">
              <w:r w:rsidRPr="00920004">
                <w:rPr>
                  <w:lang w:val="en-US"/>
                  <w:rPrChange w:id="6604" w:author="phuong vu" w:date="2018-11-30T22:36:00Z">
                    <w:rPr>
                      <w:lang w:val="en-US"/>
                    </w:rPr>
                  </w:rPrChange>
                </w:rPr>
                <w:t>Cập nhật đơn hàng</w:t>
              </w:r>
            </w:ins>
          </w:p>
        </w:tc>
      </w:tr>
      <w:tr w:rsidR="00694700" w:rsidRPr="00920004" w14:paraId="7241F57D" w14:textId="77777777" w:rsidTr="006648F4">
        <w:trPr>
          <w:ins w:id="6605" w:author="phuong vu" w:date="2018-11-22T16:01:00Z"/>
        </w:trPr>
        <w:tc>
          <w:tcPr>
            <w:tcW w:w="708" w:type="dxa"/>
            <w:tcPrChange w:id="6606" w:author="phuong vu" w:date="2018-11-23T10:00:00Z">
              <w:tcPr>
                <w:tcW w:w="708" w:type="dxa"/>
              </w:tcPr>
            </w:tcPrChange>
          </w:tcPr>
          <w:p w14:paraId="654CFF5B" w14:textId="79AF2C45" w:rsidR="00694700" w:rsidRPr="00920004" w:rsidRDefault="00AD0E2E" w:rsidP="00AB70EF">
            <w:pPr>
              <w:rPr>
                <w:ins w:id="6607" w:author="phuong vu" w:date="2018-11-22T16:01:00Z"/>
                <w:lang w:val="en-US"/>
                <w:rPrChange w:id="6608" w:author="phuong vu" w:date="2018-11-30T22:36:00Z">
                  <w:rPr>
                    <w:ins w:id="6609" w:author="phuong vu" w:date="2018-11-22T16:01:00Z"/>
                    <w:lang w:val="en-US"/>
                  </w:rPr>
                </w:rPrChange>
              </w:rPr>
              <w:pPrChange w:id="6610" w:author="phuong vu" w:date="2018-11-30T21:23:00Z">
                <w:pPr>
                  <w:pStyle w:val="ListParagraph"/>
                  <w:spacing w:line="360" w:lineRule="auto"/>
                  <w:ind w:left="0"/>
                  <w:jc w:val="center"/>
                </w:pPr>
              </w:pPrChange>
            </w:pPr>
            <w:ins w:id="6611" w:author="phuong vu" w:date="2018-11-26T00:01:00Z">
              <w:r w:rsidRPr="00920004">
                <w:rPr>
                  <w:lang w:val="en-US"/>
                  <w:rPrChange w:id="6612" w:author="phuong vu" w:date="2018-11-30T22:36:00Z">
                    <w:rPr>
                      <w:lang w:val="en-US"/>
                    </w:rPr>
                  </w:rPrChange>
                </w:rPr>
                <w:t>13</w:t>
              </w:r>
            </w:ins>
          </w:p>
        </w:tc>
        <w:tc>
          <w:tcPr>
            <w:tcW w:w="1992" w:type="dxa"/>
            <w:tcPrChange w:id="6613" w:author="phuong vu" w:date="2018-11-23T10:00:00Z">
              <w:tcPr>
                <w:tcW w:w="1481" w:type="dxa"/>
              </w:tcPr>
            </w:tcPrChange>
          </w:tcPr>
          <w:p w14:paraId="55ED3D58" w14:textId="30B1EF7B" w:rsidR="00694700" w:rsidRPr="00920004" w:rsidRDefault="00694700" w:rsidP="00AB70EF">
            <w:pPr>
              <w:rPr>
                <w:ins w:id="6614" w:author="phuong vu" w:date="2018-11-22T16:01:00Z"/>
                <w:lang w:val="en-US"/>
                <w:rPrChange w:id="6615" w:author="phuong vu" w:date="2018-11-30T22:36:00Z">
                  <w:rPr>
                    <w:ins w:id="6616" w:author="phuong vu" w:date="2018-11-22T16:01:00Z"/>
                    <w:lang w:val="en-US"/>
                  </w:rPr>
                </w:rPrChange>
              </w:rPr>
              <w:pPrChange w:id="6617" w:author="phuong vu" w:date="2018-11-30T21:23:00Z">
                <w:pPr>
                  <w:pStyle w:val="ListParagraph"/>
                  <w:spacing w:line="360" w:lineRule="auto"/>
                  <w:ind w:left="0"/>
                </w:pPr>
              </w:pPrChange>
            </w:pPr>
            <w:ins w:id="6618" w:author="phuong vu" w:date="2018-11-22T16:01:00Z">
              <w:r w:rsidRPr="00920004">
                <w:rPr>
                  <w:lang w:val="en-US"/>
                  <w:rPrChange w:id="6619" w:author="phuong vu" w:date="2018-11-30T22:36:00Z">
                    <w:rPr>
                      <w:lang w:val="en-US"/>
                    </w:rPr>
                  </w:rPrChange>
                </w:rPr>
                <w:t>GU_0</w:t>
              </w:r>
            </w:ins>
            <w:ins w:id="6620" w:author="phuong vu" w:date="2018-11-23T08:48:00Z">
              <w:r w:rsidR="007E73AD" w:rsidRPr="00920004">
                <w:rPr>
                  <w:lang w:val="en-US"/>
                  <w:rPrChange w:id="6621" w:author="phuong vu" w:date="2018-11-30T22:36:00Z">
                    <w:rPr>
                      <w:lang w:val="en-US"/>
                    </w:rPr>
                  </w:rPrChange>
                </w:rPr>
                <w:t>6</w:t>
              </w:r>
            </w:ins>
          </w:p>
        </w:tc>
        <w:tc>
          <w:tcPr>
            <w:tcW w:w="5979" w:type="dxa"/>
            <w:tcPrChange w:id="6622" w:author="phuong vu" w:date="2018-11-23T10:00:00Z">
              <w:tcPr>
                <w:tcW w:w="6490" w:type="dxa"/>
                <w:gridSpan w:val="2"/>
              </w:tcPr>
            </w:tcPrChange>
          </w:tcPr>
          <w:p w14:paraId="09573968" w14:textId="77777777" w:rsidR="00694700" w:rsidRPr="00920004" w:rsidRDefault="00694700" w:rsidP="00AB70EF">
            <w:pPr>
              <w:rPr>
                <w:ins w:id="6623" w:author="phuong vu" w:date="2018-11-22T16:01:00Z"/>
                <w:lang w:val="en-US"/>
                <w:rPrChange w:id="6624" w:author="phuong vu" w:date="2018-11-30T22:36:00Z">
                  <w:rPr>
                    <w:ins w:id="6625" w:author="phuong vu" w:date="2018-11-22T16:01:00Z"/>
                    <w:lang w:val="en-US"/>
                  </w:rPr>
                </w:rPrChange>
              </w:rPr>
              <w:pPrChange w:id="6626" w:author="phuong vu" w:date="2018-11-30T21:23:00Z">
                <w:pPr>
                  <w:pStyle w:val="ListParagraph"/>
                  <w:spacing w:line="360" w:lineRule="auto"/>
                  <w:ind w:left="0"/>
                </w:pPr>
              </w:pPrChange>
            </w:pPr>
            <w:ins w:id="6627" w:author="phuong vu" w:date="2018-11-22T16:01:00Z">
              <w:r w:rsidRPr="00920004">
                <w:rPr>
                  <w:lang w:val="en-US"/>
                  <w:rPrChange w:id="6628" w:author="phuong vu" w:date="2018-11-30T22:36:00Z">
                    <w:rPr>
                      <w:lang w:val="en-US"/>
                    </w:rPr>
                  </w:rPrChange>
                </w:rPr>
                <w:t>Quản lí trạng thái máy giặt</w:t>
              </w:r>
            </w:ins>
          </w:p>
        </w:tc>
      </w:tr>
      <w:tr w:rsidR="00694700" w:rsidRPr="00920004" w14:paraId="75856C4C" w14:textId="77777777" w:rsidTr="006648F4">
        <w:trPr>
          <w:ins w:id="6629" w:author="phuong vu" w:date="2018-11-22T16:01:00Z"/>
        </w:trPr>
        <w:tc>
          <w:tcPr>
            <w:tcW w:w="708" w:type="dxa"/>
            <w:tcPrChange w:id="6630" w:author="phuong vu" w:date="2018-11-23T10:00:00Z">
              <w:tcPr>
                <w:tcW w:w="708" w:type="dxa"/>
              </w:tcPr>
            </w:tcPrChange>
          </w:tcPr>
          <w:p w14:paraId="6773AAC7" w14:textId="6327CCF8" w:rsidR="00694700" w:rsidRPr="00920004" w:rsidRDefault="00AD0E2E" w:rsidP="00AB70EF">
            <w:pPr>
              <w:rPr>
                <w:ins w:id="6631" w:author="phuong vu" w:date="2018-11-22T16:01:00Z"/>
                <w:lang w:val="en-US"/>
                <w:rPrChange w:id="6632" w:author="phuong vu" w:date="2018-11-30T22:36:00Z">
                  <w:rPr>
                    <w:ins w:id="6633" w:author="phuong vu" w:date="2018-11-22T16:01:00Z"/>
                  </w:rPr>
                </w:rPrChange>
              </w:rPr>
              <w:pPrChange w:id="6634" w:author="phuong vu" w:date="2018-11-30T21:23:00Z">
                <w:pPr>
                  <w:pStyle w:val="ListParagraph"/>
                  <w:spacing w:line="360" w:lineRule="auto"/>
                  <w:ind w:left="0"/>
                  <w:jc w:val="center"/>
                </w:pPr>
              </w:pPrChange>
            </w:pPr>
            <w:ins w:id="6635" w:author="phuong vu" w:date="2018-11-26T00:01:00Z">
              <w:r w:rsidRPr="00920004">
                <w:rPr>
                  <w:lang w:val="en-US"/>
                  <w:rPrChange w:id="6636" w:author="phuong vu" w:date="2018-11-30T22:36:00Z">
                    <w:rPr>
                      <w:lang w:val="en-US"/>
                    </w:rPr>
                  </w:rPrChange>
                </w:rPr>
                <w:t>14</w:t>
              </w:r>
            </w:ins>
          </w:p>
        </w:tc>
        <w:tc>
          <w:tcPr>
            <w:tcW w:w="1992" w:type="dxa"/>
            <w:tcPrChange w:id="6637" w:author="phuong vu" w:date="2018-11-23T10:00:00Z">
              <w:tcPr>
                <w:tcW w:w="1481" w:type="dxa"/>
              </w:tcPr>
            </w:tcPrChange>
          </w:tcPr>
          <w:p w14:paraId="5B6B838F" w14:textId="04DCCF47" w:rsidR="00694700" w:rsidRPr="00920004" w:rsidRDefault="00694700" w:rsidP="00AB70EF">
            <w:pPr>
              <w:rPr>
                <w:ins w:id="6638" w:author="phuong vu" w:date="2018-11-22T16:01:00Z"/>
                <w:lang w:val="en-US"/>
                <w:rPrChange w:id="6639" w:author="phuong vu" w:date="2018-11-30T22:36:00Z">
                  <w:rPr>
                    <w:ins w:id="6640" w:author="phuong vu" w:date="2018-11-22T16:01:00Z"/>
                    <w:lang w:val="en-US"/>
                  </w:rPr>
                </w:rPrChange>
              </w:rPr>
              <w:pPrChange w:id="6641" w:author="phuong vu" w:date="2018-11-30T21:23:00Z">
                <w:pPr>
                  <w:pStyle w:val="ListParagraph"/>
                  <w:spacing w:line="360" w:lineRule="auto"/>
                  <w:ind w:left="0"/>
                </w:pPr>
              </w:pPrChange>
            </w:pPr>
            <w:ins w:id="6642" w:author="phuong vu" w:date="2018-11-22T16:01:00Z">
              <w:r w:rsidRPr="00920004">
                <w:rPr>
                  <w:lang w:val="en-US"/>
                  <w:rPrChange w:id="6643" w:author="phuong vu" w:date="2018-11-30T22:36:00Z">
                    <w:rPr>
                      <w:lang w:val="en-US"/>
                    </w:rPr>
                  </w:rPrChange>
                </w:rPr>
                <w:t>GU_0</w:t>
              </w:r>
            </w:ins>
            <w:ins w:id="6644" w:author="phuong vu" w:date="2018-11-23T08:48:00Z">
              <w:r w:rsidR="007E73AD" w:rsidRPr="00920004">
                <w:rPr>
                  <w:lang w:val="en-US"/>
                  <w:rPrChange w:id="6645" w:author="phuong vu" w:date="2018-11-30T22:36:00Z">
                    <w:rPr>
                      <w:lang w:val="en-US"/>
                    </w:rPr>
                  </w:rPrChange>
                </w:rPr>
                <w:t>7</w:t>
              </w:r>
            </w:ins>
          </w:p>
        </w:tc>
        <w:tc>
          <w:tcPr>
            <w:tcW w:w="5979" w:type="dxa"/>
            <w:tcPrChange w:id="6646" w:author="phuong vu" w:date="2018-11-23T10:00:00Z">
              <w:tcPr>
                <w:tcW w:w="6490" w:type="dxa"/>
                <w:gridSpan w:val="2"/>
              </w:tcPr>
            </w:tcPrChange>
          </w:tcPr>
          <w:p w14:paraId="46A2FB09" w14:textId="77777777" w:rsidR="00694700" w:rsidRPr="00920004" w:rsidRDefault="00694700" w:rsidP="00AB70EF">
            <w:pPr>
              <w:rPr>
                <w:ins w:id="6647" w:author="phuong vu" w:date="2018-11-22T16:01:00Z"/>
                <w:rPrChange w:id="6648" w:author="phuong vu" w:date="2018-11-30T22:36:00Z">
                  <w:rPr>
                    <w:ins w:id="6649" w:author="phuong vu" w:date="2018-11-22T16:01:00Z"/>
                  </w:rPr>
                </w:rPrChange>
              </w:rPr>
              <w:pPrChange w:id="6650" w:author="phuong vu" w:date="2018-11-30T21:23:00Z">
                <w:pPr>
                  <w:pStyle w:val="ListParagraph"/>
                  <w:spacing w:line="360" w:lineRule="auto"/>
                  <w:ind w:left="0"/>
                </w:pPr>
              </w:pPrChange>
            </w:pPr>
            <w:ins w:id="6651" w:author="phuong vu" w:date="2018-11-22T16:01:00Z">
              <w:r w:rsidRPr="00920004">
                <w:rPr>
                  <w:lang w:val="en-US"/>
                  <w:rPrChange w:id="6652" w:author="phuong vu" w:date="2018-11-30T22:36:00Z">
                    <w:rPr>
                      <w:lang w:val="en-US"/>
                    </w:rPr>
                  </w:rPrChange>
                </w:rPr>
                <w:t>Tìm kiếm và lọc quần áo theo loại có sẵn</w:t>
              </w:r>
            </w:ins>
          </w:p>
        </w:tc>
      </w:tr>
      <w:tr w:rsidR="00694700" w:rsidRPr="00920004" w14:paraId="1031E986" w14:textId="77777777" w:rsidTr="006648F4">
        <w:trPr>
          <w:ins w:id="6653" w:author="phuong vu" w:date="2018-11-22T16:01:00Z"/>
        </w:trPr>
        <w:tc>
          <w:tcPr>
            <w:tcW w:w="708" w:type="dxa"/>
            <w:tcPrChange w:id="6654" w:author="phuong vu" w:date="2018-11-23T10:00:00Z">
              <w:tcPr>
                <w:tcW w:w="708" w:type="dxa"/>
              </w:tcPr>
            </w:tcPrChange>
          </w:tcPr>
          <w:p w14:paraId="1A988C42" w14:textId="196D9BD0" w:rsidR="00694700" w:rsidRPr="00920004" w:rsidRDefault="00AD0E2E" w:rsidP="00AB70EF">
            <w:pPr>
              <w:rPr>
                <w:ins w:id="6655" w:author="phuong vu" w:date="2018-11-22T16:01:00Z"/>
                <w:lang w:val="en-US"/>
                <w:rPrChange w:id="6656" w:author="phuong vu" w:date="2018-11-30T22:36:00Z">
                  <w:rPr>
                    <w:ins w:id="6657" w:author="phuong vu" w:date="2018-11-22T16:01:00Z"/>
                  </w:rPr>
                </w:rPrChange>
              </w:rPr>
              <w:pPrChange w:id="6658" w:author="phuong vu" w:date="2018-11-30T21:23:00Z">
                <w:pPr>
                  <w:pStyle w:val="ListParagraph"/>
                  <w:spacing w:line="360" w:lineRule="auto"/>
                  <w:ind w:left="0"/>
                  <w:jc w:val="center"/>
                </w:pPr>
              </w:pPrChange>
            </w:pPr>
            <w:ins w:id="6659" w:author="phuong vu" w:date="2018-11-26T00:01:00Z">
              <w:r w:rsidRPr="00920004">
                <w:rPr>
                  <w:lang w:val="en-US"/>
                  <w:rPrChange w:id="6660" w:author="phuong vu" w:date="2018-11-30T22:36:00Z">
                    <w:rPr>
                      <w:lang w:val="en-US"/>
                    </w:rPr>
                  </w:rPrChange>
                </w:rPr>
                <w:t>15</w:t>
              </w:r>
            </w:ins>
          </w:p>
        </w:tc>
        <w:tc>
          <w:tcPr>
            <w:tcW w:w="1992" w:type="dxa"/>
            <w:tcPrChange w:id="6661" w:author="phuong vu" w:date="2018-11-23T10:00:00Z">
              <w:tcPr>
                <w:tcW w:w="1481" w:type="dxa"/>
              </w:tcPr>
            </w:tcPrChange>
          </w:tcPr>
          <w:p w14:paraId="69498223" w14:textId="30542EC0" w:rsidR="00694700" w:rsidRPr="00920004" w:rsidRDefault="00694700" w:rsidP="00AB70EF">
            <w:pPr>
              <w:rPr>
                <w:ins w:id="6662" w:author="phuong vu" w:date="2018-11-22T16:01:00Z"/>
                <w:lang w:val="en-US"/>
                <w:rPrChange w:id="6663" w:author="phuong vu" w:date="2018-11-30T22:36:00Z">
                  <w:rPr>
                    <w:ins w:id="6664" w:author="phuong vu" w:date="2018-11-22T16:01:00Z"/>
                    <w:lang w:val="en-US"/>
                  </w:rPr>
                </w:rPrChange>
              </w:rPr>
              <w:pPrChange w:id="6665" w:author="phuong vu" w:date="2018-11-30T21:23:00Z">
                <w:pPr>
                  <w:pStyle w:val="ListParagraph"/>
                  <w:spacing w:line="360" w:lineRule="auto"/>
                  <w:ind w:left="0"/>
                </w:pPr>
              </w:pPrChange>
            </w:pPr>
            <w:ins w:id="6666" w:author="phuong vu" w:date="2018-11-22T16:01:00Z">
              <w:r w:rsidRPr="00920004">
                <w:rPr>
                  <w:lang w:val="en-US"/>
                  <w:rPrChange w:id="6667" w:author="phuong vu" w:date="2018-11-30T22:36:00Z">
                    <w:rPr>
                      <w:lang w:val="en-US"/>
                    </w:rPr>
                  </w:rPrChange>
                </w:rPr>
                <w:t>GU_0</w:t>
              </w:r>
            </w:ins>
            <w:ins w:id="6668" w:author="phuong vu" w:date="2018-11-23T08:48:00Z">
              <w:r w:rsidR="007E73AD" w:rsidRPr="00920004">
                <w:rPr>
                  <w:lang w:val="en-US"/>
                  <w:rPrChange w:id="6669" w:author="phuong vu" w:date="2018-11-30T22:36:00Z">
                    <w:rPr>
                      <w:lang w:val="en-US"/>
                    </w:rPr>
                  </w:rPrChange>
                </w:rPr>
                <w:t>8</w:t>
              </w:r>
            </w:ins>
          </w:p>
        </w:tc>
        <w:tc>
          <w:tcPr>
            <w:tcW w:w="5979" w:type="dxa"/>
            <w:tcPrChange w:id="6670" w:author="phuong vu" w:date="2018-11-23T10:00:00Z">
              <w:tcPr>
                <w:tcW w:w="6490" w:type="dxa"/>
                <w:gridSpan w:val="2"/>
              </w:tcPr>
            </w:tcPrChange>
          </w:tcPr>
          <w:p w14:paraId="44126177" w14:textId="77777777" w:rsidR="00694700" w:rsidRPr="00920004" w:rsidRDefault="00694700" w:rsidP="00AB70EF">
            <w:pPr>
              <w:rPr>
                <w:ins w:id="6671" w:author="phuong vu" w:date="2018-11-22T16:01:00Z"/>
                <w:rPrChange w:id="6672" w:author="phuong vu" w:date="2018-11-30T22:36:00Z">
                  <w:rPr>
                    <w:ins w:id="6673" w:author="phuong vu" w:date="2018-11-22T16:01:00Z"/>
                  </w:rPr>
                </w:rPrChange>
              </w:rPr>
              <w:pPrChange w:id="6674" w:author="phuong vu" w:date="2018-11-30T21:23:00Z">
                <w:pPr>
                  <w:pStyle w:val="ListParagraph"/>
                  <w:spacing w:line="360" w:lineRule="auto"/>
                  <w:ind w:left="0"/>
                </w:pPr>
              </w:pPrChange>
            </w:pPr>
            <w:ins w:id="6675" w:author="phuong vu" w:date="2018-11-22T16:01:00Z">
              <w:r w:rsidRPr="00920004">
                <w:rPr>
                  <w:lang w:val="en-US"/>
                  <w:rPrChange w:id="6676" w:author="phuong vu" w:date="2018-11-30T22:36:00Z">
                    <w:rPr>
                      <w:lang w:val="en-US"/>
                    </w:rPr>
                  </w:rPrChange>
                </w:rPr>
                <w:t>Tìm kiếm đơn hàng</w:t>
              </w:r>
            </w:ins>
          </w:p>
        </w:tc>
      </w:tr>
      <w:tr w:rsidR="00694700" w:rsidRPr="00920004" w14:paraId="48F4ACD9" w14:textId="77777777" w:rsidTr="006648F4">
        <w:trPr>
          <w:ins w:id="6677" w:author="phuong vu" w:date="2018-11-22T16:01:00Z"/>
        </w:trPr>
        <w:tc>
          <w:tcPr>
            <w:tcW w:w="708" w:type="dxa"/>
            <w:tcPrChange w:id="6678" w:author="phuong vu" w:date="2018-11-23T10:00:00Z">
              <w:tcPr>
                <w:tcW w:w="708" w:type="dxa"/>
              </w:tcPr>
            </w:tcPrChange>
          </w:tcPr>
          <w:p w14:paraId="65D8849B" w14:textId="58C7A619" w:rsidR="00694700" w:rsidRPr="00920004" w:rsidRDefault="00AD0E2E" w:rsidP="00AB70EF">
            <w:pPr>
              <w:rPr>
                <w:ins w:id="6679" w:author="phuong vu" w:date="2018-11-22T16:01:00Z"/>
                <w:lang w:val="en-US"/>
                <w:rPrChange w:id="6680" w:author="phuong vu" w:date="2018-11-30T22:36:00Z">
                  <w:rPr>
                    <w:ins w:id="6681" w:author="phuong vu" w:date="2018-11-22T16:01:00Z"/>
                    <w:lang w:val="en-US"/>
                  </w:rPr>
                </w:rPrChange>
              </w:rPr>
              <w:pPrChange w:id="6682" w:author="phuong vu" w:date="2018-11-30T21:23:00Z">
                <w:pPr>
                  <w:pStyle w:val="ListParagraph"/>
                  <w:spacing w:line="360" w:lineRule="auto"/>
                  <w:ind w:left="0"/>
                  <w:jc w:val="center"/>
                </w:pPr>
              </w:pPrChange>
            </w:pPr>
            <w:ins w:id="6683" w:author="phuong vu" w:date="2018-11-26T00:01:00Z">
              <w:r w:rsidRPr="00920004">
                <w:rPr>
                  <w:lang w:val="en-US"/>
                  <w:rPrChange w:id="6684" w:author="phuong vu" w:date="2018-11-30T22:36:00Z">
                    <w:rPr>
                      <w:lang w:val="en-US"/>
                    </w:rPr>
                  </w:rPrChange>
                </w:rPr>
                <w:t>16</w:t>
              </w:r>
            </w:ins>
          </w:p>
        </w:tc>
        <w:tc>
          <w:tcPr>
            <w:tcW w:w="1992" w:type="dxa"/>
            <w:tcPrChange w:id="6685" w:author="phuong vu" w:date="2018-11-23T10:00:00Z">
              <w:tcPr>
                <w:tcW w:w="1481" w:type="dxa"/>
              </w:tcPr>
            </w:tcPrChange>
          </w:tcPr>
          <w:p w14:paraId="3E6420B9" w14:textId="0CFF20AA" w:rsidR="00694700" w:rsidRPr="00920004" w:rsidRDefault="00694700" w:rsidP="00AB70EF">
            <w:pPr>
              <w:rPr>
                <w:ins w:id="6686" w:author="phuong vu" w:date="2018-11-22T16:01:00Z"/>
                <w:lang w:val="en-US"/>
                <w:rPrChange w:id="6687" w:author="phuong vu" w:date="2018-11-30T22:36:00Z">
                  <w:rPr>
                    <w:ins w:id="6688" w:author="phuong vu" w:date="2018-11-22T16:01:00Z"/>
                    <w:lang w:val="en-US"/>
                  </w:rPr>
                </w:rPrChange>
              </w:rPr>
              <w:pPrChange w:id="6689" w:author="phuong vu" w:date="2018-11-30T21:23:00Z">
                <w:pPr>
                  <w:pStyle w:val="ListParagraph"/>
                  <w:spacing w:line="360" w:lineRule="auto"/>
                  <w:ind w:left="0"/>
                </w:pPr>
              </w:pPrChange>
            </w:pPr>
            <w:ins w:id="6690" w:author="phuong vu" w:date="2018-11-22T16:01:00Z">
              <w:r w:rsidRPr="00920004">
                <w:rPr>
                  <w:lang w:val="en-US"/>
                  <w:rPrChange w:id="6691" w:author="phuong vu" w:date="2018-11-30T22:36:00Z">
                    <w:rPr>
                      <w:lang w:val="en-US"/>
                    </w:rPr>
                  </w:rPrChange>
                </w:rPr>
                <w:t>GU_0</w:t>
              </w:r>
            </w:ins>
            <w:ins w:id="6692" w:author="phuong vu" w:date="2018-11-23T08:48:00Z">
              <w:r w:rsidR="007E73AD" w:rsidRPr="00920004">
                <w:rPr>
                  <w:lang w:val="en-US"/>
                  <w:rPrChange w:id="6693" w:author="phuong vu" w:date="2018-11-30T22:36:00Z">
                    <w:rPr>
                      <w:lang w:val="en-US"/>
                    </w:rPr>
                  </w:rPrChange>
                </w:rPr>
                <w:t>9</w:t>
              </w:r>
            </w:ins>
          </w:p>
        </w:tc>
        <w:tc>
          <w:tcPr>
            <w:tcW w:w="5979" w:type="dxa"/>
            <w:tcPrChange w:id="6694" w:author="phuong vu" w:date="2018-11-23T10:00:00Z">
              <w:tcPr>
                <w:tcW w:w="6490" w:type="dxa"/>
                <w:gridSpan w:val="2"/>
              </w:tcPr>
            </w:tcPrChange>
          </w:tcPr>
          <w:p w14:paraId="2248410F" w14:textId="77777777" w:rsidR="00694700" w:rsidRPr="00920004" w:rsidRDefault="00694700" w:rsidP="00AB70EF">
            <w:pPr>
              <w:rPr>
                <w:ins w:id="6695" w:author="phuong vu" w:date="2018-11-22T16:01:00Z"/>
                <w:rPrChange w:id="6696" w:author="phuong vu" w:date="2018-11-30T22:36:00Z">
                  <w:rPr>
                    <w:ins w:id="6697" w:author="phuong vu" w:date="2018-11-22T16:01:00Z"/>
                  </w:rPr>
                </w:rPrChange>
              </w:rPr>
              <w:pPrChange w:id="6698" w:author="phuong vu" w:date="2018-11-30T21:23:00Z">
                <w:pPr>
                  <w:pStyle w:val="ListParagraph"/>
                  <w:spacing w:line="360" w:lineRule="auto"/>
                  <w:ind w:left="0"/>
                </w:pPr>
              </w:pPrChange>
            </w:pPr>
            <w:ins w:id="6699" w:author="phuong vu" w:date="2018-11-22T16:01:00Z">
              <w:r w:rsidRPr="00920004">
                <w:rPr>
                  <w:rPrChange w:id="6700" w:author="phuong vu" w:date="2018-11-30T22:36:00Z">
                    <w:rPr/>
                  </w:rPrChange>
                </w:rPr>
                <w:t>Đăng nhập</w:t>
              </w:r>
            </w:ins>
          </w:p>
        </w:tc>
      </w:tr>
      <w:tr w:rsidR="00694700" w:rsidRPr="00920004" w14:paraId="408DC690" w14:textId="77777777" w:rsidTr="006648F4">
        <w:trPr>
          <w:ins w:id="6701" w:author="phuong vu" w:date="2018-11-22T16:01:00Z"/>
        </w:trPr>
        <w:tc>
          <w:tcPr>
            <w:tcW w:w="708" w:type="dxa"/>
            <w:tcPrChange w:id="6702" w:author="phuong vu" w:date="2018-11-23T10:00:00Z">
              <w:tcPr>
                <w:tcW w:w="708" w:type="dxa"/>
              </w:tcPr>
            </w:tcPrChange>
          </w:tcPr>
          <w:p w14:paraId="6D97D6D9" w14:textId="5AE8BF79" w:rsidR="00694700" w:rsidRPr="00920004" w:rsidRDefault="007E73AD" w:rsidP="00AB70EF">
            <w:pPr>
              <w:rPr>
                <w:ins w:id="6703" w:author="phuong vu" w:date="2018-11-22T16:01:00Z"/>
                <w:lang w:val="en-US"/>
                <w:rPrChange w:id="6704" w:author="phuong vu" w:date="2018-11-30T22:36:00Z">
                  <w:rPr>
                    <w:ins w:id="6705" w:author="phuong vu" w:date="2018-11-22T16:01:00Z"/>
                    <w:lang w:val="en-US"/>
                  </w:rPr>
                </w:rPrChange>
              </w:rPr>
              <w:pPrChange w:id="6706" w:author="phuong vu" w:date="2018-11-30T21:23:00Z">
                <w:pPr>
                  <w:pStyle w:val="ListParagraph"/>
                  <w:spacing w:line="360" w:lineRule="auto"/>
                  <w:ind w:left="0"/>
                  <w:jc w:val="center"/>
                </w:pPr>
              </w:pPrChange>
            </w:pPr>
            <w:ins w:id="6707" w:author="phuong vu" w:date="2018-11-23T08:48:00Z">
              <w:r w:rsidRPr="00920004">
                <w:rPr>
                  <w:lang w:val="en-US"/>
                  <w:rPrChange w:id="6708" w:author="phuong vu" w:date="2018-11-30T22:36:00Z">
                    <w:rPr>
                      <w:lang w:val="en-US"/>
                    </w:rPr>
                  </w:rPrChange>
                </w:rPr>
                <w:t>1</w:t>
              </w:r>
            </w:ins>
            <w:ins w:id="6709" w:author="phuong vu" w:date="2018-11-26T00:01:00Z">
              <w:r w:rsidR="00AD0E2E" w:rsidRPr="00920004">
                <w:rPr>
                  <w:lang w:val="en-US"/>
                  <w:rPrChange w:id="6710" w:author="phuong vu" w:date="2018-11-30T22:36:00Z">
                    <w:rPr>
                      <w:lang w:val="en-US"/>
                    </w:rPr>
                  </w:rPrChange>
                </w:rPr>
                <w:t>7</w:t>
              </w:r>
            </w:ins>
          </w:p>
        </w:tc>
        <w:tc>
          <w:tcPr>
            <w:tcW w:w="1992" w:type="dxa"/>
            <w:tcPrChange w:id="6711" w:author="phuong vu" w:date="2018-11-23T10:00:00Z">
              <w:tcPr>
                <w:tcW w:w="1481" w:type="dxa"/>
              </w:tcPr>
            </w:tcPrChange>
          </w:tcPr>
          <w:p w14:paraId="751A30C0" w14:textId="33E8DF73" w:rsidR="00694700" w:rsidRPr="00920004" w:rsidRDefault="00694700" w:rsidP="00AB70EF">
            <w:pPr>
              <w:rPr>
                <w:ins w:id="6712" w:author="phuong vu" w:date="2018-11-22T16:01:00Z"/>
                <w:lang w:val="en-US"/>
                <w:rPrChange w:id="6713" w:author="phuong vu" w:date="2018-11-30T22:36:00Z">
                  <w:rPr>
                    <w:ins w:id="6714" w:author="phuong vu" w:date="2018-11-22T16:01:00Z"/>
                    <w:lang w:val="en-US"/>
                  </w:rPr>
                </w:rPrChange>
              </w:rPr>
              <w:pPrChange w:id="6715" w:author="phuong vu" w:date="2018-11-30T21:23:00Z">
                <w:pPr>
                  <w:pStyle w:val="ListParagraph"/>
                  <w:spacing w:line="360" w:lineRule="auto"/>
                  <w:ind w:left="0"/>
                </w:pPr>
              </w:pPrChange>
            </w:pPr>
            <w:ins w:id="6716" w:author="phuong vu" w:date="2018-11-22T16:01:00Z">
              <w:r w:rsidRPr="00920004">
                <w:rPr>
                  <w:lang w:val="en-US"/>
                  <w:rPrChange w:id="6717" w:author="phuong vu" w:date="2018-11-30T22:36:00Z">
                    <w:rPr>
                      <w:lang w:val="en-US"/>
                    </w:rPr>
                  </w:rPrChange>
                </w:rPr>
                <w:t>GU_</w:t>
              </w:r>
            </w:ins>
            <w:ins w:id="6718" w:author="phuong vu" w:date="2018-11-23T08:48:00Z">
              <w:r w:rsidR="007E73AD" w:rsidRPr="00920004">
                <w:rPr>
                  <w:lang w:val="en-US"/>
                  <w:rPrChange w:id="6719" w:author="phuong vu" w:date="2018-11-30T22:36:00Z">
                    <w:rPr>
                      <w:lang w:val="en-US"/>
                    </w:rPr>
                  </w:rPrChange>
                </w:rPr>
                <w:t>10</w:t>
              </w:r>
            </w:ins>
          </w:p>
        </w:tc>
        <w:tc>
          <w:tcPr>
            <w:tcW w:w="5979" w:type="dxa"/>
            <w:tcPrChange w:id="6720" w:author="phuong vu" w:date="2018-11-23T10:00:00Z">
              <w:tcPr>
                <w:tcW w:w="6490" w:type="dxa"/>
                <w:gridSpan w:val="2"/>
              </w:tcPr>
            </w:tcPrChange>
          </w:tcPr>
          <w:p w14:paraId="08CD2193" w14:textId="77777777" w:rsidR="00694700" w:rsidRPr="00920004" w:rsidRDefault="00694700" w:rsidP="00AB70EF">
            <w:pPr>
              <w:rPr>
                <w:ins w:id="6721" w:author="phuong vu" w:date="2018-11-22T16:01:00Z"/>
                <w:rPrChange w:id="6722" w:author="phuong vu" w:date="2018-11-30T22:36:00Z">
                  <w:rPr>
                    <w:ins w:id="6723" w:author="phuong vu" w:date="2018-11-22T16:01:00Z"/>
                  </w:rPr>
                </w:rPrChange>
              </w:rPr>
              <w:pPrChange w:id="6724" w:author="phuong vu" w:date="2018-11-30T21:23:00Z">
                <w:pPr>
                  <w:pStyle w:val="ListParagraph"/>
                  <w:keepNext/>
                  <w:spacing w:line="360" w:lineRule="auto"/>
                  <w:ind w:left="0"/>
                </w:pPr>
              </w:pPrChange>
            </w:pPr>
            <w:ins w:id="6725" w:author="phuong vu" w:date="2018-11-22T16:01:00Z">
              <w:r w:rsidRPr="00920004">
                <w:rPr>
                  <w:rPrChange w:id="6726" w:author="phuong vu" w:date="2018-11-30T22:36:00Z">
                    <w:rPr/>
                  </w:rPrChange>
                </w:rPr>
                <w:t>Đăng xuất</w:t>
              </w:r>
            </w:ins>
          </w:p>
        </w:tc>
      </w:tr>
      <w:tr w:rsidR="00694700" w:rsidRPr="00920004" w14:paraId="70C7D8B6" w14:textId="77777777" w:rsidTr="006648F4">
        <w:trPr>
          <w:ins w:id="6727" w:author="phuong vu" w:date="2018-11-22T16:01:00Z"/>
        </w:trPr>
        <w:tc>
          <w:tcPr>
            <w:tcW w:w="708" w:type="dxa"/>
            <w:tcPrChange w:id="6728" w:author="phuong vu" w:date="2018-11-23T10:00:00Z">
              <w:tcPr>
                <w:tcW w:w="708" w:type="dxa"/>
              </w:tcPr>
            </w:tcPrChange>
          </w:tcPr>
          <w:p w14:paraId="1A076B11" w14:textId="4985DAB5" w:rsidR="00694700" w:rsidRPr="00920004" w:rsidRDefault="007E73AD" w:rsidP="00AB70EF">
            <w:pPr>
              <w:rPr>
                <w:ins w:id="6729" w:author="phuong vu" w:date="2018-11-22T16:01:00Z"/>
                <w:lang w:val="en-US"/>
                <w:rPrChange w:id="6730" w:author="phuong vu" w:date="2018-11-30T22:36:00Z">
                  <w:rPr>
                    <w:ins w:id="6731" w:author="phuong vu" w:date="2018-11-22T16:01:00Z"/>
                    <w:lang w:val="en-US"/>
                  </w:rPr>
                </w:rPrChange>
              </w:rPr>
              <w:pPrChange w:id="6732" w:author="phuong vu" w:date="2018-11-30T21:23:00Z">
                <w:pPr>
                  <w:pStyle w:val="ListParagraph"/>
                  <w:spacing w:line="360" w:lineRule="auto"/>
                  <w:ind w:left="0"/>
                  <w:jc w:val="center"/>
                </w:pPr>
              </w:pPrChange>
            </w:pPr>
            <w:ins w:id="6733" w:author="phuong vu" w:date="2018-11-23T08:48:00Z">
              <w:r w:rsidRPr="00920004">
                <w:rPr>
                  <w:lang w:val="en-US"/>
                  <w:rPrChange w:id="6734" w:author="phuong vu" w:date="2018-11-30T22:36:00Z">
                    <w:rPr>
                      <w:lang w:val="en-US"/>
                    </w:rPr>
                  </w:rPrChange>
                </w:rPr>
                <w:t>1</w:t>
              </w:r>
            </w:ins>
            <w:ins w:id="6735" w:author="phuong vu" w:date="2018-11-26T00:01:00Z">
              <w:r w:rsidR="00AD0E2E" w:rsidRPr="00920004">
                <w:rPr>
                  <w:lang w:val="en-US"/>
                  <w:rPrChange w:id="6736" w:author="phuong vu" w:date="2018-11-30T22:36:00Z">
                    <w:rPr>
                      <w:lang w:val="en-US"/>
                    </w:rPr>
                  </w:rPrChange>
                </w:rPr>
                <w:t>8</w:t>
              </w:r>
            </w:ins>
          </w:p>
        </w:tc>
        <w:tc>
          <w:tcPr>
            <w:tcW w:w="1992" w:type="dxa"/>
            <w:tcPrChange w:id="6737" w:author="phuong vu" w:date="2018-11-23T10:00:00Z">
              <w:tcPr>
                <w:tcW w:w="1481" w:type="dxa"/>
              </w:tcPr>
            </w:tcPrChange>
          </w:tcPr>
          <w:p w14:paraId="29A31C1B" w14:textId="7C7C0DA0" w:rsidR="00694700" w:rsidRPr="00920004" w:rsidRDefault="00694700" w:rsidP="00AB70EF">
            <w:pPr>
              <w:rPr>
                <w:ins w:id="6738" w:author="phuong vu" w:date="2018-11-22T16:01:00Z"/>
                <w:lang w:val="en-US"/>
                <w:rPrChange w:id="6739" w:author="phuong vu" w:date="2018-11-30T22:36:00Z">
                  <w:rPr>
                    <w:ins w:id="6740" w:author="phuong vu" w:date="2018-11-22T16:01:00Z"/>
                    <w:lang w:val="en-US"/>
                  </w:rPr>
                </w:rPrChange>
              </w:rPr>
              <w:pPrChange w:id="6741" w:author="phuong vu" w:date="2018-11-30T21:23:00Z">
                <w:pPr>
                  <w:pStyle w:val="ListParagraph"/>
                  <w:spacing w:line="360" w:lineRule="auto"/>
                  <w:ind w:left="0"/>
                </w:pPr>
              </w:pPrChange>
            </w:pPr>
            <w:ins w:id="6742" w:author="phuong vu" w:date="2018-11-22T16:01:00Z">
              <w:r w:rsidRPr="00920004">
                <w:rPr>
                  <w:lang w:val="en-US"/>
                  <w:rPrChange w:id="6743" w:author="phuong vu" w:date="2018-11-30T22:36:00Z">
                    <w:rPr>
                      <w:lang w:val="en-US"/>
                    </w:rPr>
                  </w:rPrChange>
                </w:rPr>
                <w:t>GU_1</w:t>
              </w:r>
            </w:ins>
            <w:ins w:id="6744" w:author="phuong vu" w:date="2018-11-23T08:48:00Z">
              <w:r w:rsidR="007E73AD" w:rsidRPr="00920004">
                <w:rPr>
                  <w:lang w:val="en-US"/>
                  <w:rPrChange w:id="6745" w:author="phuong vu" w:date="2018-11-30T22:36:00Z">
                    <w:rPr>
                      <w:lang w:val="en-US"/>
                    </w:rPr>
                  </w:rPrChange>
                </w:rPr>
                <w:t>1</w:t>
              </w:r>
            </w:ins>
          </w:p>
        </w:tc>
        <w:tc>
          <w:tcPr>
            <w:tcW w:w="5979" w:type="dxa"/>
            <w:tcPrChange w:id="6746" w:author="phuong vu" w:date="2018-11-23T10:00:00Z">
              <w:tcPr>
                <w:tcW w:w="6490" w:type="dxa"/>
                <w:gridSpan w:val="2"/>
              </w:tcPr>
            </w:tcPrChange>
          </w:tcPr>
          <w:p w14:paraId="717A02BC" w14:textId="77777777" w:rsidR="00694700" w:rsidRPr="00920004" w:rsidRDefault="00694700" w:rsidP="00AB70EF">
            <w:pPr>
              <w:rPr>
                <w:ins w:id="6747" w:author="phuong vu" w:date="2018-11-22T16:01:00Z"/>
                <w:lang w:val="en-US"/>
                <w:rPrChange w:id="6748" w:author="phuong vu" w:date="2018-11-30T22:36:00Z">
                  <w:rPr>
                    <w:ins w:id="6749" w:author="phuong vu" w:date="2018-11-22T16:01:00Z"/>
                    <w:lang w:val="en-US"/>
                  </w:rPr>
                </w:rPrChange>
              </w:rPr>
              <w:pPrChange w:id="6750" w:author="phuong vu" w:date="2018-11-30T21:23:00Z">
                <w:pPr>
                  <w:pStyle w:val="ListParagraph"/>
                  <w:keepNext/>
                  <w:spacing w:line="360" w:lineRule="auto"/>
                  <w:ind w:left="0"/>
                </w:pPr>
              </w:pPrChange>
            </w:pPr>
            <w:ins w:id="6751" w:author="phuong vu" w:date="2018-11-22T16:01:00Z">
              <w:r w:rsidRPr="00920004">
                <w:rPr>
                  <w:lang w:val="en-US"/>
                  <w:rPrChange w:id="6752" w:author="phuong vu" w:date="2018-11-30T22:36:00Z">
                    <w:rPr>
                      <w:lang w:val="en-US"/>
                    </w:rPr>
                  </w:rPrChange>
                </w:rPr>
                <w:t>Đăng kí tài khoản khách hàng</w:t>
              </w:r>
            </w:ins>
          </w:p>
        </w:tc>
      </w:tr>
    </w:tbl>
    <w:p w14:paraId="3DD1A60B" w14:textId="2A24CC4C" w:rsidR="00694700" w:rsidRPr="00920004" w:rsidRDefault="00694700" w:rsidP="00A17FA5">
      <w:pPr>
        <w:pStyle w:val="Caption"/>
        <w:rPr>
          <w:ins w:id="6753" w:author="phuong vu" w:date="2018-11-22T16:01:00Z"/>
          <w:rPrChange w:id="6754" w:author="phuong vu" w:date="2018-11-30T22:36:00Z">
            <w:rPr>
              <w:ins w:id="6755" w:author="phuong vu" w:date="2018-11-22T16:01:00Z"/>
            </w:rPr>
          </w:rPrChange>
        </w:rPr>
        <w:pPrChange w:id="6756" w:author="phuong vu" w:date="2018-11-30T22:42:00Z">
          <w:pPr>
            <w:pStyle w:val="Caption"/>
          </w:pPr>
        </w:pPrChange>
      </w:pPr>
      <w:bookmarkStart w:id="6757" w:name="_Ref531349213"/>
      <w:bookmarkStart w:id="6758" w:name="_Toc531381593"/>
      <w:ins w:id="6759" w:author="phuong vu" w:date="2018-11-22T16:01:00Z">
        <w:r w:rsidRPr="00920004">
          <w:rPr>
            <w:rPrChange w:id="6760" w:author="phuong vu" w:date="2018-11-30T22:36:00Z">
              <w:rPr/>
            </w:rPrChange>
          </w:rPr>
          <w:t xml:space="preserve">Bảng </w:t>
        </w:r>
      </w:ins>
      <w:ins w:id="6761" w:author="phuong vu" w:date="2018-11-30T14:54:00Z">
        <w:r w:rsidR="00D632EE" w:rsidRPr="00920004">
          <w:rPr>
            <w:rPrChange w:id="6762" w:author="phuong vu" w:date="2018-11-30T22:36:00Z">
              <w:rPr/>
            </w:rPrChange>
          </w:rPr>
          <w:fldChar w:fldCharType="begin"/>
        </w:r>
        <w:r w:rsidR="00D632EE" w:rsidRPr="00920004">
          <w:rPr>
            <w:rPrChange w:id="6763" w:author="phuong vu" w:date="2018-11-30T22:36:00Z">
              <w:rPr/>
            </w:rPrChange>
          </w:rPr>
          <w:instrText xml:space="preserve"> STYLEREF 1 \s </w:instrText>
        </w:r>
      </w:ins>
      <w:r w:rsidR="00D632EE" w:rsidRPr="00920004">
        <w:rPr>
          <w:rPrChange w:id="6764" w:author="phuong vu" w:date="2018-11-30T22:36:00Z">
            <w:rPr/>
          </w:rPrChange>
        </w:rPr>
        <w:fldChar w:fldCharType="separate"/>
      </w:r>
      <w:r w:rsidR="00B5490C">
        <w:rPr>
          <w:noProof/>
        </w:rPr>
        <w:t>1</w:t>
      </w:r>
      <w:ins w:id="6765" w:author="phuong vu" w:date="2018-11-30T14:54:00Z">
        <w:r w:rsidR="00D632EE" w:rsidRPr="00920004">
          <w:rPr>
            <w:rPrChange w:id="6766" w:author="phuong vu" w:date="2018-11-30T22:36:00Z">
              <w:rPr/>
            </w:rPrChange>
          </w:rPr>
          <w:fldChar w:fldCharType="end"/>
        </w:r>
        <w:r w:rsidR="00D632EE" w:rsidRPr="00920004">
          <w:rPr>
            <w:rPrChange w:id="6767" w:author="phuong vu" w:date="2018-11-30T22:36:00Z">
              <w:rPr/>
            </w:rPrChange>
          </w:rPr>
          <w:t>.</w:t>
        </w:r>
        <w:r w:rsidR="00D632EE" w:rsidRPr="00920004">
          <w:rPr>
            <w:rPrChange w:id="6768" w:author="phuong vu" w:date="2018-11-30T22:36:00Z">
              <w:rPr/>
            </w:rPrChange>
          </w:rPr>
          <w:fldChar w:fldCharType="begin"/>
        </w:r>
        <w:r w:rsidR="00D632EE" w:rsidRPr="00920004">
          <w:rPr>
            <w:rPrChange w:id="6769" w:author="phuong vu" w:date="2018-11-30T22:36:00Z">
              <w:rPr/>
            </w:rPrChange>
          </w:rPr>
          <w:instrText xml:space="preserve"> SEQ Bảng \* ARABIC \s 1 </w:instrText>
        </w:r>
      </w:ins>
      <w:r w:rsidR="00D632EE" w:rsidRPr="00920004">
        <w:rPr>
          <w:rPrChange w:id="6770" w:author="phuong vu" w:date="2018-11-30T22:36:00Z">
            <w:rPr/>
          </w:rPrChange>
        </w:rPr>
        <w:fldChar w:fldCharType="separate"/>
      </w:r>
      <w:ins w:id="6771" w:author="phuong vu" w:date="2018-11-30T22:44:00Z">
        <w:r w:rsidR="00B5490C">
          <w:rPr>
            <w:noProof/>
          </w:rPr>
          <w:t>1</w:t>
        </w:r>
      </w:ins>
      <w:ins w:id="6772" w:author="phuong vu" w:date="2018-11-30T14:54:00Z">
        <w:r w:rsidR="00D632EE" w:rsidRPr="00920004">
          <w:rPr>
            <w:rPrChange w:id="6773" w:author="phuong vu" w:date="2018-11-30T22:36:00Z">
              <w:rPr/>
            </w:rPrChange>
          </w:rPr>
          <w:fldChar w:fldCharType="end"/>
        </w:r>
      </w:ins>
      <w:bookmarkEnd w:id="6757"/>
      <w:ins w:id="6774" w:author="phuong vu" w:date="2018-11-22T16:01:00Z">
        <w:r w:rsidRPr="00920004">
          <w:rPr>
            <w:rPrChange w:id="6775" w:author="phuong vu" w:date="2018-11-30T22:36:00Z">
              <w:rPr>
                <w:lang w:val="en-US"/>
              </w:rPr>
            </w:rPrChange>
          </w:rPr>
          <w:t xml:space="preserve"> Các chức năng hệ thống</w:t>
        </w:r>
        <w:bookmarkEnd w:id="6758"/>
      </w:ins>
    </w:p>
    <w:p w14:paraId="327AC6F4" w14:textId="66E2F7EB" w:rsidR="00382451" w:rsidRPr="00920004" w:rsidRDefault="001964D1" w:rsidP="00D72BF9">
      <w:pPr>
        <w:pStyle w:val="Heading3"/>
        <w:rPr>
          <w:ins w:id="6776" w:author="phuong vu" w:date="2018-11-22T13:49:00Z"/>
          <w:rPrChange w:id="6777" w:author="phuong vu" w:date="2018-11-30T22:36:00Z">
            <w:rPr>
              <w:ins w:id="6778" w:author="phuong vu" w:date="2018-11-22T13:49:00Z"/>
            </w:rPr>
          </w:rPrChange>
        </w:rPr>
        <w:pPrChange w:id="6779" w:author="phuong vu" w:date="2018-11-30T22:22:00Z">
          <w:pPr>
            <w:pStyle w:val="Heading3"/>
          </w:pPr>
        </w:pPrChange>
      </w:pPr>
      <w:bookmarkStart w:id="6780" w:name="_Toc531380647"/>
      <w:ins w:id="6781" w:author="phuong vu" w:date="2018-11-30T10:10:00Z">
        <w:r w:rsidRPr="00920004">
          <w:rPr>
            <w:rPrChange w:id="6782" w:author="phuong vu" w:date="2018-11-30T22:36:00Z">
              <w:rPr/>
            </w:rPrChange>
          </w:rPr>
          <w:lastRenderedPageBreak/>
          <w:t>Sơ đồ USE CASE</w:t>
        </w:r>
      </w:ins>
      <w:bookmarkEnd w:id="6780"/>
    </w:p>
    <w:p w14:paraId="2B2F4812" w14:textId="199CA877" w:rsidR="00382451" w:rsidRPr="00920004" w:rsidRDefault="00382451" w:rsidP="00AB70EF">
      <w:pPr>
        <w:rPr>
          <w:ins w:id="6783" w:author="phuong vu" w:date="2018-11-22T13:49:00Z"/>
          <w:lang w:val="en-US"/>
          <w:rPrChange w:id="6784" w:author="phuong vu" w:date="2018-11-30T22:36:00Z">
            <w:rPr>
              <w:ins w:id="6785" w:author="phuong vu" w:date="2018-11-22T13:49:00Z"/>
              <w:lang w:val="en-US"/>
            </w:rPr>
          </w:rPrChange>
        </w:rPr>
        <w:pPrChange w:id="6786" w:author="phuong vu" w:date="2018-11-30T21:23:00Z">
          <w:pPr/>
        </w:pPrChange>
      </w:pPr>
      <w:ins w:id="6787" w:author="phuong vu" w:date="2018-11-22T13:49:00Z">
        <w:r w:rsidRPr="00920004">
          <w:rPr>
            <w:lang w:val="en-US"/>
            <w:rPrChange w:id="6788" w:author="phuong vu" w:date="2018-11-30T22:36:00Z">
              <w:rPr>
                <w:lang w:val="en-US"/>
              </w:rPr>
            </w:rPrChange>
          </w:rPr>
          <w:tab/>
          <w:t xml:space="preserve">Hệ thống bao gồm 2 nhóm người dùng chính: Nhân viên </w:t>
        </w:r>
      </w:ins>
      <w:ins w:id="6789" w:author="phuong vu" w:date="2018-11-27T14:46:00Z">
        <w:r w:rsidR="009828DA" w:rsidRPr="00920004">
          <w:rPr>
            <w:lang w:val="en-US"/>
            <w:rPrChange w:id="6790" w:author="phuong vu" w:date="2018-11-30T22:36:00Z">
              <w:rPr>
                <w:lang w:val="en-US"/>
              </w:rPr>
            </w:rPrChange>
          </w:rPr>
          <w:t>cửa hàng</w:t>
        </w:r>
      </w:ins>
      <w:ins w:id="6791" w:author="phuong vu" w:date="2018-11-22T13:49:00Z">
        <w:r w:rsidRPr="00920004">
          <w:rPr>
            <w:lang w:val="en-US"/>
            <w:rPrChange w:id="6792" w:author="phuong vu" w:date="2018-11-30T22:36:00Z">
              <w:rPr>
                <w:lang w:val="en-US"/>
              </w:rPr>
            </w:rPrChange>
          </w:rPr>
          <w:t xml:space="preserve"> và khách hàng</w:t>
        </w:r>
      </w:ins>
      <w:ins w:id="6793" w:author="phuong vu" w:date="2018-11-30T10:11:00Z">
        <w:r w:rsidR="001964D1" w:rsidRPr="00920004">
          <w:rPr>
            <w:lang w:val="en-US"/>
            <w:rPrChange w:id="6794" w:author="phuong vu" w:date="2018-11-30T22:36:00Z">
              <w:rPr>
                <w:lang w:val="en-US"/>
              </w:rPr>
            </w:rPrChange>
          </w:rPr>
          <w:t xml:space="preserve"> ứng với các chức năng có thể thao tác với hệ thống như </w:t>
        </w:r>
      </w:ins>
      <w:ins w:id="6795" w:author="phuong vu" w:date="2018-11-30T10:12:00Z">
        <w:r w:rsidR="001964D1" w:rsidRPr="00920004">
          <w:rPr>
            <w:lang w:val="en-US"/>
            <w:rPrChange w:id="6796" w:author="phuong vu" w:date="2018-11-30T22:36:00Z">
              <w:rPr>
                <w:lang w:val="en-US"/>
              </w:rPr>
            </w:rPrChange>
          </w:rPr>
          <w:fldChar w:fldCharType="begin"/>
        </w:r>
        <w:r w:rsidR="001964D1" w:rsidRPr="00920004">
          <w:rPr>
            <w:lang w:val="en-US"/>
            <w:rPrChange w:id="6797" w:author="phuong vu" w:date="2018-11-30T22:36:00Z">
              <w:rPr>
                <w:lang w:val="en-US"/>
              </w:rPr>
            </w:rPrChange>
          </w:rPr>
          <w:instrText xml:space="preserve"> REF _Ref531336056 \h </w:instrText>
        </w:r>
      </w:ins>
      <w:r w:rsidR="001964D1" w:rsidRPr="00920004">
        <w:rPr>
          <w:lang w:val="en-US"/>
          <w:rPrChange w:id="6798" w:author="phuong vu" w:date="2018-11-30T22:36:00Z">
            <w:rPr>
              <w:lang w:val="en-US"/>
            </w:rPr>
          </w:rPrChange>
        </w:rPr>
      </w:r>
      <w:r w:rsidR="00AB70EF" w:rsidRPr="00920004">
        <w:rPr>
          <w:lang w:val="en-US"/>
          <w:rPrChange w:id="6799" w:author="phuong vu" w:date="2018-11-30T22:36:00Z">
            <w:rPr>
              <w:lang w:val="en-US"/>
            </w:rPr>
          </w:rPrChange>
        </w:rPr>
        <w:instrText xml:space="preserve"> \* MERGEFORMAT </w:instrText>
      </w:r>
      <w:r w:rsidR="001964D1" w:rsidRPr="00920004">
        <w:rPr>
          <w:lang w:val="en-US"/>
          <w:rPrChange w:id="6800" w:author="phuong vu" w:date="2018-11-30T22:36:00Z">
            <w:rPr>
              <w:lang w:val="en-US"/>
            </w:rPr>
          </w:rPrChange>
        </w:rPr>
        <w:fldChar w:fldCharType="separate"/>
      </w:r>
      <w:ins w:id="6801" w:author="phuong vu" w:date="2018-11-30T22:44:00Z">
        <w:r w:rsidR="00B5490C" w:rsidRPr="00920004">
          <w:rPr>
            <w:rPrChange w:id="6802" w:author="phuong vu" w:date="2018-11-30T22:36:00Z">
              <w:rPr/>
            </w:rPrChange>
          </w:rPr>
          <w:t xml:space="preserve">Hình </w:t>
        </w:r>
        <w:r w:rsidR="00B5490C">
          <w:rPr>
            <w:noProof/>
          </w:rPr>
          <w:t>1</w:t>
        </w:r>
        <w:r w:rsidR="00B5490C" w:rsidRPr="00920004">
          <w:rPr>
            <w:noProof/>
            <w:rPrChange w:id="6803" w:author="phuong vu" w:date="2018-11-30T22:36:00Z">
              <w:rPr/>
            </w:rPrChange>
          </w:rPr>
          <w:t>.</w:t>
        </w:r>
        <w:r w:rsidR="00B5490C">
          <w:rPr>
            <w:noProof/>
          </w:rPr>
          <w:t>3</w:t>
        </w:r>
      </w:ins>
      <w:ins w:id="6804" w:author="phuong vu" w:date="2018-11-30T10:12:00Z">
        <w:r w:rsidR="001964D1" w:rsidRPr="00920004">
          <w:rPr>
            <w:lang w:val="en-US"/>
            <w:rPrChange w:id="6805" w:author="phuong vu" w:date="2018-11-30T22:36:00Z">
              <w:rPr>
                <w:lang w:val="en-US"/>
              </w:rPr>
            </w:rPrChange>
          </w:rPr>
          <w:fldChar w:fldCharType="end"/>
        </w:r>
      </w:ins>
      <w:ins w:id="6806" w:author="phuong vu" w:date="2018-11-22T13:49:00Z">
        <w:r w:rsidRPr="00920004">
          <w:rPr>
            <w:lang w:val="en-US"/>
            <w:rPrChange w:id="6807" w:author="phuong vu" w:date="2018-11-30T22:36:00Z">
              <w:rPr>
                <w:lang w:val="en-US"/>
              </w:rPr>
            </w:rPrChange>
          </w:rPr>
          <w:t>:</w:t>
        </w:r>
      </w:ins>
    </w:p>
    <w:p w14:paraId="4FECB4AD" w14:textId="05FA6AE7" w:rsidR="00382451" w:rsidRPr="00920004" w:rsidRDefault="00382451" w:rsidP="00AB70EF">
      <w:pPr>
        <w:ind w:firstLine="720"/>
        <w:rPr>
          <w:ins w:id="6808" w:author="phuong vu" w:date="2018-11-22T13:49:00Z"/>
          <w:lang w:val="en-US"/>
          <w:rPrChange w:id="6809" w:author="phuong vu" w:date="2018-11-30T22:36:00Z">
            <w:rPr>
              <w:ins w:id="6810" w:author="phuong vu" w:date="2018-11-22T13:49:00Z"/>
              <w:lang w:val="en-US"/>
            </w:rPr>
          </w:rPrChange>
        </w:rPr>
        <w:pPrChange w:id="6811" w:author="phuong vu" w:date="2018-11-30T21:23:00Z">
          <w:pPr/>
        </w:pPrChange>
      </w:pPr>
      <w:ins w:id="6812" w:author="phuong vu" w:date="2018-11-22T13:49:00Z">
        <w:r w:rsidRPr="00920004">
          <w:rPr>
            <w:lang w:val="en-US"/>
            <w:rPrChange w:id="6813" w:author="phuong vu" w:date="2018-11-30T22:36:00Z">
              <w:rPr>
                <w:lang w:val="en-US"/>
              </w:rPr>
            </w:rPrChange>
          </w:rPr>
          <w:t xml:space="preserve">- </w:t>
        </w:r>
        <w:r w:rsidRPr="00920004">
          <w:rPr>
            <w:lang w:val="en-US"/>
            <w:rPrChange w:id="6814" w:author="phuong vu" w:date="2018-11-30T22:36:00Z">
              <w:rPr>
                <w:i/>
                <w:lang w:val="en-US"/>
              </w:rPr>
            </w:rPrChange>
          </w:rPr>
          <w:t xml:space="preserve">Nhân viên </w:t>
        </w:r>
      </w:ins>
      <w:ins w:id="6815" w:author="phuong vu" w:date="2018-11-27T14:46:00Z">
        <w:r w:rsidR="009828DA" w:rsidRPr="00920004">
          <w:rPr>
            <w:lang w:val="en-US"/>
            <w:rPrChange w:id="6816" w:author="phuong vu" w:date="2018-11-30T22:36:00Z">
              <w:rPr>
                <w:i/>
                <w:lang w:val="en-US"/>
              </w:rPr>
            </w:rPrChange>
          </w:rPr>
          <w:t>cửa hàng</w:t>
        </w:r>
      </w:ins>
      <w:ins w:id="6817" w:author="phuong vu" w:date="2018-11-22T13:49:00Z">
        <w:r w:rsidRPr="00920004">
          <w:rPr>
            <w:lang w:val="en-US"/>
            <w:rPrChange w:id="6818" w:author="phuong vu" w:date="2018-11-30T22:36:00Z">
              <w:rPr>
                <w:i/>
                <w:lang w:val="en-US"/>
              </w:rPr>
            </w:rPrChange>
          </w:rPr>
          <w:t xml:space="preserve">: </w:t>
        </w:r>
        <w:r w:rsidRPr="00920004">
          <w:rPr>
            <w:lang w:val="en-US"/>
            <w:rPrChange w:id="6819" w:author="phuong vu" w:date="2018-11-30T22:36:00Z">
              <w:rPr>
                <w:lang w:val="en-US"/>
              </w:rPr>
            </w:rPrChange>
          </w:rPr>
          <w:t>Để đáp ứng các khâu trong việc xử lí đơn hàng, nhận viên cửa hàng được chia làm ba loại nhận viên chính:</w:t>
        </w:r>
      </w:ins>
    </w:p>
    <w:p w14:paraId="46DC3E65" w14:textId="77777777" w:rsidR="00382451" w:rsidRPr="00920004" w:rsidRDefault="00382451" w:rsidP="00AB70EF">
      <w:pPr>
        <w:rPr>
          <w:ins w:id="6820" w:author="phuong vu" w:date="2018-11-22T13:49:00Z"/>
          <w:lang w:val="en-US"/>
          <w:rPrChange w:id="6821" w:author="phuong vu" w:date="2018-11-30T22:36:00Z">
            <w:rPr>
              <w:ins w:id="6822" w:author="phuong vu" w:date="2018-11-22T13:49:00Z"/>
              <w:lang w:val="en-US"/>
            </w:rPr>
          </w:rPrChange>
        </w:rPr>
        <w:pPrChange w:id="6823" w:author="phuong vu" w:date="2018-11-30T21:23:00Z">
          <w:pPr/>
        </w:pPrChange>
      </w:pPr>
      <w:ins w:id="6824" w:author="phuong vu" w:date="2018-11-22T13:49:00Z">
        <w:r w:rsidRPr="00920004">
          <w:rPr>
            <w:lang w:val="en-US"/>
            <w:rPrChange w:id="6825" w:author="phuong vu" w:date="2018-11-30T22:36:00Z">
              <w:rPr>
                <w:lang w:val="en-US"/>
              </w:rPr>
            </w:rPrChange>
          </w:rPr>
          <w:tab/>
        </w:r>
        <w:r w:rsidRPr="00920004">
          <w:rPr>
            <w:lang w:val="en-US"/>
            <w:rPrChange w:id="6826" w:author="phuong vu" w:date="2018-11-30T22:36:00Z">
              <w:rPr>
                <w:lang w:val="en-US"/>
              </w:rPr>
            </w:rPrChange>
          </w:rPr>
          <w:tab/>
          <w:t xml:space="preserve">+ </w:t>
        </w:r>
        <w:r w:rsidRPr="00920004">
          <w:rPr>
            <w:lang w:val="en-US"/>
            <w:rPrChange w:id="6827" w:author="phuong vu" w:date="2018-11-30T22:36:00Z">
              <w:rPr>
                <w:i/>
                <w:lang w:val="en-US"/>
              </w:rPr>
            </w:rPrChange>
          </w:rPr>
          <w:t xml:space="preserve">Nhân viên quản lí đơn hàng: </w:t>
        </w:r>
        <w:r w:rsidRPr="00920004">
          <w:rPr>
            <w:lang w:val="en-US"/>
            <w:rPrChange w:id="6828" w:author="phuong vu" w:date="2018-11-30T22:36:00Z">
              <w:rPr>
                <w:lang w:val="en-US"/>
              </w:rPr>
            </w:rPrChange>
          </w:rPr>
          <w:t xml:space="preserve">Là người dùng hiện tại có nhiều quyền </w:t>
        </w:r>
        <w:r w:rsidRPr="00920004">
          <w:rPr>
            <w:lang w:val="en-US"/>
            <w:rPrChange w:id="6829" w:author="phuong vu" w:date="2018-11-30T22:36:00Z">
              <w:rPr>
                <w:lang w:val="en-US"/>
              </w:rPr>
            </w:rPrChange>
          </w:rPr>
          <w:tab/>
          <w:t>nhất trong việc quyết định xử lí đơn hang với mã là STAFF_01.</w:t>
        </w:r>
      </w:ins>
    </w:p>
    <w:p w14:paraId="0A52719A" w14:textId="61A9F170" w:rsidR="00382451" w:rsidRPr="00920004" w:rsidRDefault="00382451" w:rsidP="00AB70EF">
      <w:pPr>
        <w:ind w:left="720" w:firstLine="720"/>
        <w:rPr>
          <w:ins w:id="6830" w:author="phuong vu" w:date="2018-11-22T13:49:00Z"/>
          <w:lang w:val="en-US"/>
          <w:rPrChange w:id="6831" w:author="phuong vu" w:date="2018-11-30T22:36:00Z">
            <w:rPr>
              <w:ins w:id="6832" w:author="phuong vu" w:date="2018-11-22T13:49:00Z"/>
              <w:lang w:val="en-US"/>
            </w:rPr>
          </w:rPrChange>
        </w:rPr>
        <w:pPrChange w:id="6833" w:author="phuong vu" w:date="2018-11-30T21:24:00Z">
          <w:pPr>
            <w:ind w:left="720"/>
          </w:pPr>
        </w:pPrChange>
      </w:pPr>
      <w:ins w:id="6834" w:author="phuong vu" w:date="2018-11-22T13:49:00Z">
        <w:r w:rsidRPr="00920004">
          <w:rPr>
            <w:lang w:val="en-US"/>
            <w:rPrChange w:id="6835" w:author="phuong vu" w:date="2018-11-30T22:36:00Z">
              <w:rPr>
                <w:lang w:val="en-US"/>
              </w:rPr>
            </w:rPrChange>
          </w:rPr>
          <w:t xml:space="preserve">+ </w:t>
        </w:r>
        <w:r w:rsidRPr="00920004">
          <w:rPr>
            <w:lang w:val="en-US"/>
            <w:rPrChange w:id="6836" w:author="phuong vu" w:date="2018-11-30T22:36:00Z">
              <w:rPr>
                <w:i/>
                <w:lang w:val="en-US"/>
              </w:rPr>
            </w:rPrChange>
          </w:rPr>
          <w:t xml:space="preserve">Nhân viên xử lí đơn hàng: </w:t>
        </w:r>
        <w:r w:rsidRPr="00920004">
          <w:rPr>
            <w:lang w:val="en-US"/>
            <w:rPrChange w:id="6837" w:author="phuong vu" w:date="2018-11-30T22:36:00Z">
              <w:rPr>
                <w:lang w:val="en-US"/>
              </w:rPr>
            </w:rPrChange>
          </w:rPr>
          <w:t>Là người có nhiệm vụ cập nhật trạng thái đơn hàng khi bắt đầu xử lí đơn hàng cũng như sau khi hoàn tất đơn hàng với mã là STAFF_02.</w:t>
        </w:r>
      </w:ins>
    </w:p>
    <w:p w14:paraId="17DCCA4F" w14:textId="1685EA91" w:rsidR="00382451" w:rsidRPr="00920004" w:rsidRDefault="00382451" w:rsidP="00AB70EF">
      <w:pPr>
        <w:ind w:left="720" w:firstLine="720"/>
        <w:rPr>
          <w:ins w:id="6838" w:author="phuong vu" w:date="2018-11-22T13:49:00Z"/>
          <w:lang w:val="en-US"/>
          <w:rPrChange w:id="6839" w:author="phuong vu" w:date="2018-11-30T22:36:00Z">
            <w:rPr>
              <w:ins w:id="6840" w:author="phuong vu" w:date="2018-11-22T13:49:00Z"/>
              <w:lang w:val="en-US"/>
            </w:rPr>
          </w:rPrChange>
        </w:rPr>
        <w:pPrChange w:id="6841" w:author="phuong vu" w:date="2018-11-30T21:24:00Z">
          <w:pPr>
            <w:ind w:left="720"/>
          </w:pPr>
        </w:pPrChange>
      </w:pPr>
      <w:ins w:id="6842" w:author="phuong vu" w:date="2018-11-22T13:49:00Z">
        <w:r w:rsidRPr="00920004">
          <w:rPr>
            <w:lang w:val="en-US"/>
            <w:rPrChange w:id="6843" w:author="phuong vu" w:date="2018-11-30T22:36:00Z">
              <w:rPr>
                <w:lang w:val="en-US"/>
              </w:rPr>
            </w:rPrChange>
          </w:rPr>
          <w:t xml:space="preserve">+ </w:t>
        </w:r>
        <w:r w:rsidRPr="00920004">
          <w:rPr>
            <w:lang w:val="en-US"/>
            <w:rPrChange w:id="6844" w:author="phuong vu" w:date="2018-11-30T22:36:00Z">
              <w:rPr>
                <w:i/>
                <w:lang w:val="en-US"/>
              </w:rPr>
            </w:rPrChange>
          </w:rPr>
          <w:t>Nhân viên nhận và trả quần áo:</w:t>
        </w:r>
        <w:r w:rsidRPr="00920004">
          <w:rPr>
            <w:lang w:val="en-US"/>
            <w:rPrChange w:id="6845" w:author="phuong vu" w:date="2018-11-30T22:36:00Z">
              <w:rPr>
                <w:lang w:val="en-US"/>
              </w:rPr>
            </w:rPrChange>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1993DA5B" w14:textId="476CEDC9" w:rsidR="00694700" w:rsidRPr="00920004" w:rsidRDefault="00382451" w:rsidP="00AB70EF">
      <w:pPr>
        <w:ind w:firstLine="720"/>
        <w:rPr>
          <w:ins w:id="6846" w:author="phuong vu" w:date="2018-11-22T16:01:00Z"/>
          <w:rPrChange w:id="6847" w:author="phuong vu" w:date="2018-11-30T22:36:00Z">
            <w:rPr>
              <w:ins w:id="6848" w:author="phuong vu" w:date="2018-11-22T16:01:00Z"/>
            </w:rPr>
          </w:rPrChange>
        </w:rPr>
        <w:pPrChange w:id="6849" w:author="phuong vu" w:date="2018-11-30T21:24:00Z">
          <w:pPr>
            <w:pStyle w:val="Heading3"/>
          </w:pPr>
        </w:pPrChange>
      </w:pPr>
      <w:ins w:id="6850" w:author="phuong vu" w:date="2018-11-22T13:49:00Z">
        <w:r w:rsidRPr="00920004">
          <w:rPr>
            <w:lang w:val="en-US"/>
            <w:rPrChange w:id="6851" w:author="phuong vu" w:date="2018-11-30T22:36:00Z">
              <w:rPr/>
            </w:rPrChange>
          </w:rPr>
          <w:t>-</w:t>
        </w:r>
        <w:r w:rsidRPr="00920004">
          <w:rPr>
            <w:lang w:val="en-US"/>
            <w:rPrChange w:id="6852" w:author="phuong vu" w:date="2018-11-30T22:36:00Z">
              <w:rPr>
                <w:i/>
              </w:rPr>
            </w:rPrChange>
          </w:rPr>
          <w:t xml:space="preserve"> Khách hàng: </w:t>
        </w:r>
        <w:r w:rsidRPr="00920004">
          <w:rPr>
            <w:lang w:val="en-US"/>
            <w:rPrChange w:id="6853" w:author="phuong vu" w:date="2018-11-30T22:36:00Z">
              <w:rPr/>
            </w:rPrChange>
          </w:rPr>
          <w:t xml:space="preserve">Là người dùng có thể đặt đơn hàng từ ứng dụng điện thoại hoặc trực tiếp từ cửa hàng. </w:t>
        </w:r>
      </w:ins>
    </w:p>
    <w:p w14:paraId="582C9BF1" w14:textId="4E8AF065" w:rsidR="00694700" w:rsidRPr="00920004" w:rsidRDefault="00AB715C" w:rsidP="00BD0851">
      <w:pPr>
        <w:spacing w:before="240" w:line="0" w:lineRule="atLeast"/>
        <w:jc w:val="center"/>
        <w:rPr>
          <w:ins w:id="6854" w:author="phuong vu" w:date="2018-11-22T16:01:00Z"/>
          <w:rPrChange w:id="6855" w:author="phuong vu" w:date="2018-11-30T22:36:00Z">
            <w:rPr>
              <w:ins w:id="6856" w:author="phuong vu" w:date="2018-11-22T16:01:00Z"/>
            </w:rPr>
          </w:rPrChange>
        </w:rPr>
        <w:pPrChange w:id="6857" w:author="phuong vu" w:date="2018-11-30T14:16:00Z">
          <w:pPr>
            <w:ind w:left="720"/>
            <w:jc w:val="center"/>
          </w:pPr>
        </w:pPrChange>
      </w:pPr>
      <w:ins w:id="6858" w:author="phuong vu" w:date="2018-11-27T14:53:00Z">
        <w:r w:rsidRPr="00920004">
          <w:rPr>
            <w:noProof/>
            <w:lang w:val="en-US"/>
            <w:rPrChange w:id="6859" w:author="phuong vu" w:date="2018-11-30T22:36:00Z">
              <w:rPr>
                <w:noProof/>
                <w:lang w:val="en-US"/>
              </w:rPr>
            </w:rPrChange>
          </w:rPr>
          <w:drawing>
            <wp:inline distT="0" distB="0" distL="0" distR="0" wp14:anchorId="3B59AE82" wp14:editId="57B08B49">
              <wp:extent cx="5639435" cy="424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1959" b="3984"/>
                      <a:stretch/>
                    </pic:blipFill>
                    <pic:spPr bwMode="auto">
                      <a:xfrm>
                        <a:off x="0" y="0"/>
                        <a:ext cx="5658907" cy="4262818"/>
                      </a:xfrm>
                      <a:prstGeom prst="rect">
                        <a:avLst/>
                      </a:prstGeom>
                      <a:noFill/>
                      <a:ln>
                        <a:noFill/>
                      </a:ln>
                      <a:extLst>
                        <a:ext uri="{53640926-AAD7-44D8-BBD7-CCE9431645EC}">
                          <a14:shadowObscured xmlns:a14="http://schemas.microsoft.com/office/drawing/2010/main"/>
                        </a:ext>
                      </a:extLst>
                    </pic:spPr>
                  </pic:pic>
                </a:graphicData>
              </a:graphic>
            </wp:inline>
          </w:drawing>
        </w:r>
      </w:ins>
    </w:p>
    <w:p w14:paraId="42673FF2" w14:textId="2B6BB631" w:rsidR="00694700" w:rsidRPr="00920004" w:rsidRDefault="00694700" w:rsidP="00A17FA5">
      <w:pPr>
        <w:pStyle w:val="Caption"/>
        <w:rPr>
          <w:ins w:id="6860" w:author="phuong vu" w:date="2018-11-22T16:01:00Z"/>
          <w:rPrChange w:id="6861" w:author="phuong vu" w:date="2018-11-30T22:36:00Z">
            <w:rPr>
              <w:ins w:id="6862" w:author="phuong vu" w:date="2018-11-22T16:01:00Z"/>
            </w:rPr>
          </w:rPrChange>
        </w:rPr>
        <w:pPrChange w:id="6863" w:author="phuong vu" w:date="2018-11-30T22:42:00Z">
          <w:pPr>
            <w:pStyle w:val="Caption"/>
            <w:ind w:left="720"/>
          </w:pPr>
        </w:pPrChange>
      </w:pPr>
      <w:bookmarkStart w:id="6864" w:name="_Ref531336056"/>
      <w:bookmarkStart w:id="6865" w:name="_Toc531380472"/>
      <w:ins w:id="6866" w:author="phuong vu" w:date="2018-11-22T16:01:00Z">
        <w:r w:rsidRPr="00920004">
          <w:rPr>
            <w:rPrChange w:id="6867" w:author="phuong vu" w:date="2018-11-30T22:36:00Z">
              <w:rPr>
                <w:szCs w:val="26"/>
              </w:rPr>
            </w:rPrChange>
          </w:rPr>
          <w:t xml:space="preserve">Hình </w:t>
        </w:r>
      </w:ins>
      <w:ins w:id="6868" w:author="phuong vu" w:date="2018-11-30T15:13:00Z">
        <w:r w:rsidR="00EF3636" w:rsidRPr="00920004">
          <w:rPr>
            <w:rPrChange w:id="6869" w:author="phuong vu" w:date="2018-11-30T22:36:00Z">
              <w:rPr>
                <w:szCs w:val="26"/>
              </w:rPr>
            </w:rPrChange>
          </w:rPr>
          <w:fldChar w:fldCharType="begin"/>
        </w:r>
        <w:r w:rsidR="00EF3636" w:rsidRPr="00920004">
          <w:rPr>
            <w:rPrChange w:id="6870" w:author="phuong vu" w:date="2018-11-30T22:36:00Z">
              <w:rPr>
                <w:szCs w:val="26"/>
              </w:rPr>
            </w:rPrChange>
          </w:rPr>
          <w:instrText xml:space="preserve"> STYLEREF 1 \s </w:instrText>
        </w:r>
      </w:ins>
      <w:r w:rsidR="00EF3636" w:rsidRPr="00920004">
        <w:rPr>
          <w:rPrChange w:id="6871" w:author="phuong vu" w:date="2018-11-30T22:36:00Z">
            <w:rPr>
              <w:szCs w:val="26"/>
            </w:rPr>
          </w:rPrChange>
        </w:rPr>
        <w:fldChar w:fldCharType="separate"/>
      </w:r>
      <w:r w:rsidR="00B5490C">
        <w:rPr>
          <w:noProof/>
        </w:rPr>
        <w:t>1</w:t>
      </w:r>
      <w:ins w:id="6872" w:author="phuong vu" w:date="2018-11-30T15:13:00Z">
        <w:r w:rsidR="00EF3636" w:rsidRPr="00920004">
          <w:rPr>
            <w:rPrChange w:id="6873" w:author="phuong vu" w:date="2018-11-30T22:36:00Z">
              <w:rPr>
                <w:szCs w:val="26"/>
              </w:rPr>
            </w:rPrChange>
          </w:rPr>
          <w:fldChar w:fldCharType="end"/>
        </w:r>
        <w:r w:rsidR="00EF3636" w:rsidRPr="00920004">
          <w:rPr>
            <w:rPrChange w:id="6874" w:author="phuong vu" w:date="2018-11-30T22:36:00Z">
              <w:rPr>
                <w:szCs w:val="26"/>
              </w:rPr>
            </w:rPrChange>
          </w:rPr>
          <w:t>.</w:t>
        </w:r>
        <w:r w:rsidR="00EF3636" w:rsidRPr="00920004">
          <w:rPr>
            <w:rPrChange w:id="6875" w:author="phuong vu" w:date="2018-11-30T22:36:00Z">
              <w:rPr>
                <w:szCs w:val="26"/>
              </w:rPr>
            </w:rPrChange>
          </w:rPr>
          <w:fldChar w:fldCharType="begin"/>
        </w:r>
        <w:r w:rsidR="00EF3636" w:rsidRPr="00920004">
          <w:rPr>
            <w:rPrChange w:id="6876" w:author="phuong vu" w:date="2018-11-30T22:36:00Z">
              <w:rPr>
                <w:szCs w:val="26"/>
              </w:rPr>
            </w:rPrChange>
          </w:rPr>
          <w:instrText xml:space="preserve"> SEQ Hình \* ARABIC \s 1 </w:instrText>
        </w:r>
      </w:ins>
      <w:r w:rsidR="00EF3636" w:rsidRPr="00920004">
        <w:rPr>
          <w:rPrChange w:id="6877" w:author="phuong vu" w:date="2018-11-30T22:36:00Z">
            <w:rPr>
              <w:szCs w:val="26"/>
            </w:rPr>
          </w:rPrChange>
        </w:rPr>
        <w:fldChar w:fldCharType="separate"/>
      </w:r>
      <w:ins w:id="6878" w:author="phuong vu" w:date="2018-11-30T22:44:00Z">
        <w:r w:rsidR="00B5490C">
          <w:rPr>
            <w:noProof/>
          </w:rPr>
          <w:t>3</w:t>
        </w:r>
      </w:ins>
      <w:ins w:id="6879" w:author="phuong vu" w:date="2018-11-30T15:13:00Z">
        <w:r w:rsidR="00EF3636" w:rsidRPr="00920004">
          <w:rPr>
            <w:rPrChange w:id="6880" w:author="phuong vu" w:date="2018-11-30T22:36:00Z">
              <w:rPr>
                <w:szCs w:val="26"/>
              </w:rPr>
            </w:rPrChange>
          </w:rPr>
          <w:fldChar w:fldCharType="end"/>
        </w:r>
      </w:ins>
      <w:bookmarkEnd w:id="6864"/>
      <w:ins w:id="6881" w:author="phuong vu" w:date="2018-11-22T16:01:00Z">
        <w:r w:rsidRPr="00920004">
          <w:rPr>
            <w:rPrChange w:id="6882" w:author="phuong vu" w:date="2018-11-30T22:36:00Z">
              <w:rPr>
                <w:szCs w:val="26"/>
                <w:lang w:val="en-US"/>
              </w:rPr>
            </w:rPrChange>
          </w:rPr>
          <w:t xml:space="preserve"> </w:t>
        </w:r>
      </w:ins>
      <w:ins w:id="6883" w:author="phuong vu" w:date="2018-11-30T13:54:00Z">
        <w:r w:rsidR="00FB4E11" w:rsidRPr="00920004">
          <w:rPr>
            <w:rPrChange w:id="6884" w:author="phuong vu" w:date="2018-11-30T22:36:00Z">
              <w:rPr>
                <w:szCs w:val="26"/>
                <w:lang w:val="en-US"/>
              </w:rPr>
            </w:rPrChange>
          </w:rPr>
          <w:t>Giới thiệu chức năng tương ứng với bốn loại người dùng</w:t>
        </w:r>
      </w:ins>
      <w:bookmarkEnd w:id="6865"/>
    </w:p>
    <w:p w14:paraId="3CF1CD1D" w14:textId="77777777" w:rsidR="00382451" w:rsidRPr="00920004" w:rsidRDefault="00382451" w:rsidP="00BD0851">
      <w:pPr>
        <w:pStyle w:val="Heading2"/>
        <w:spacing w:before="240" w:line="0" w:lineRule="atLeast"/>
        <w:rPr>
          <w:moveTo w:id="6885" w:author="phuong vu" w:date="2018-11-22T13:49:00Z"/>
          <w:rFonts w:cstheme="majorHAnsi"/>
          <w:rPrChange w:id="6886" w:author="phuong vu" w:date="2018-11-30T22:36:00Z">
            <w:rPr>
              <w:moveTo w:id="6887" w:author="phuong vu" w:date="2018-11-22T13:49:00Z"/>
            </w:rPr>
          </w:rPrChange>
        </w:rPr>
        <w:pPrChange w:id="6888" w:author="phuong vu" w:date="2018-11-30T14:16:00Z">
          <w:pPr>
            <w:pStyle w:val="Heading3"/>
          </w:pPr>
        </w:pPrChange>
      </w:pPr>
      <w:bookmarkStart w:id="6889" w:name="_Toc531380648"/>
      <w:moveToRangeStart w:id="6890" w:author="phuong vu" w:date="2018-11-22T13:49:00Z" w:name="move530657915"/>
      <w:moveTo w:id="6891" w:author="phuong vu" w:date="2018-11-22T13:49:00Z">
        <w:r w:rsidRPr="00920004">
          <w:rPr>
            <w:rFonts w:cstheme="majorHAnsi"/>
            <w:rPrChange w:id="6892" w:author="phuong vu" w:date="2018-11-30T22:36:00Z">
              <w:rPr>
                <w:rFonts w:cstheme="majorHAnsi"/>
              </w:rPr>
            </w:rPrChange>
          </w:rPr>
          <w:lastRenderedPageBreak/>
          <w:t>Môi trườ</w:t>
        </w:r>
        <w:r w:rsidRPr="00920004">
          <w:rPr>
            <w:rFonts w:cstheme="majorHAnsi"/>
            <w:rPrChange w:id="6893" w:author="phuong vu" w:date="2018-11-30T22:36:00Z">
              <w:rPr/>
            </w:rPrChange>
          </w:rPr>
          <w:t>ng vận hành</w:t>
        </w:r>
        <w:bookmarkEnd w:id="6889"/>
      </w:moveTo>
    </w:p>
    <w:p w14:paraId="2356B438" w14:textId="1BDB91B4" w:rsidR="00382451" w:rsidRPr="00920004" w:rsidRDefault="00382451" w:rsidP="0016197B">
      <w:pPr>
        <w:rPr>
          <w:moveTo w:id="6894" w:author="phuong vu" w:date="2018-11-22T13:49:00Z"/>
          <w:rPrChange w:id="6895" w:author="phuong vu" w:date="2018-11-30T22:36:00Z">
            <w:rPr>
              <w:moveTo w:id="6896" w:author="phuong vu" w:date="2018-11-22T13:49:00Z"/>
            </w:rPr>
          </w:rPrChange>
        </w:rPr>
        <w:pPrChange w:id="6897" w:author="phuong vu" w:date="2018-11-30T22:29:00Z">
          <w:pPr/>
        </w:pPrChange>
      </w:pPr>
      <w:moveTo w:id="6898" w:author="phuong vu" w:date="2018-11-22T13:49:00Z">
        <w:r w:rsidRPr="00920004">
          <w:rPr>
            <w:rPrChange w:id="6899" w:author="phuong vu" w:date="2018-11-30T22:36:00Z">
              <w:rPr>
                <w:lang w:val="en-US"/>
              </w:rPr>
            </w:rPrChange>
          </w:rPr>
          <w:tab/>
          <w:t xml:space="preserve">Đối với ứng dụng đặt đơn hàng chỉ hỗ trợ trên nền tảng </w:t>
        </w:r>
        <w:del w:id="6900" w:author="phuong vu" w:date="2018-11-27T16:38:00Z">
          <w:r w:rsidRPr="00920004" w:rsidDel="00083585">
            <w:rPr>
              <w:rPrChange w:id="6901" w:author="phuong vu" w:date="2018-11-30T22:36:00Z">
                <w:rPr>
                  <w:lang w:val="en-US"/>
                </w:rPr>
              </w:rPrChange>
            </w:rPr>
            <w:delText>Android</w:delText>
          </w:r>
        </w:del>
      </w:moveTo>
      <w:ins w:id="6902" w:author="phuong vu" w:date="2018-11-27T16:38:00Z">
        <w:r w:rsidR="00083585" w:rsidRPr="00920004">
          <w:rPr>
            <w:rPrChange w:id="6903" w:author="phuong vu" w:date="2018-11-30T22:36:00Z">
              <w:rPr/>
            </w:rPrChange>
          </w:rPr>
          <w:t>Android</w:t>
        </w:r>
      </w:ins>
      <w:moveTo w:id="6904" w:author="phuong vu" w:date="2018-11-22T13:49:00Z">
        <w:r w:rsidRPr="00920004">
          <w:rPr>
            <w:rPrChange w:id="6905" w:author="phuong vu" w:date="2018-11-30T22:36:00Z">
              <w:rPr>
                <w:lang w:val="en-US"/>
              </w:rPr>
            </w:rPrChange>
          </w:rPr>
          <w:t xml:space="preserve"> với phiên bản từ 5.0 trở lên, được sử dụng bởi người dùng là </w:t>
        </w:r>
        <w:r w:rsidRPr="00920004">
          <w:rPr>
            <w:rPrChange w:id="6906" w:author="phuong vu" w:date="2018-11-30T22:36:00Z">
              <w:rPr>
                <w:i/>
                <w:lang w:val="en-US"/>
              </w:rPr>
            </w:rPrChange>
          </w:rPr>
          <w:t>Khách hàng.</w:t>
        </w:r>
      </w:moveTo>
    </w:p>
    <w:p w14:paraId="504C8449" w14:textId="73513D18" w:rsidR="00382451" w:rsidRPr="00920004" w:rsidRDefault="00382451" w:rsidP="0016197B">
      <w:pPr>
        <w:rPr>
          <w:moveTo w:id="6907" w:author="phuong vu" w:date="2018-11-22T13:49:00Z"/>
          <w:rPrChange w:id="6908" w:author="phuong vu" w:date="2018-11-30T22:36:00Z">
            <w:rPr>
              <w:moveTo w:id="6909" w:author="phuong vu" w:date="2018-11-22T13:49:00Z"/>
              <w:lang w:val="en-US"/>
            </w:rPr>
          </w:rPrChange>
        </w:rPr>
        <w:pPrChange w:id="6910" w:author="phuong vu" w:date="2018-11-30T22:29:00Z">
          <w:pPr/>
        </w:pPrChange>
      </w:pPr>
      <w:moveTo w:id="6911" w:author="phuong vu" w:date="2018-11-22T13:49:00Z">
        <w:r w:rsidRPr="00920004">
          <w:rPr>
            <w:rPrChange w:id="6912" w:author="phuong vu" w:date="2018-11-30T22:36:00Z">
              <w:rPr>
                <w:lang w:val="en-US"/>
              </w:rPr>
            </w:rPrChange>
          </w:rPr>
          <w:tab/>
          <w:t xml:space="preserve">Đối với trang web quản lí dành cho người dùng là </w:t>
        </w:r>
        <w:r w:rsidRPr="00920004">
          <w:rPr>
            <w:rPrChange w:id="6913" w:author="phuong vu" w:date="2018-11-30T22:36:00Z">
              <w:rPr>
                <w:i/>
                <w:lang w:val="en-US"/>
              </w:rPr>
            </w:rPrChange>
          </w:rPr>
          <w:t xml:space="preserve">Nhân viên </w:t>
        </w:r>
        <w:del w:id="6914" w:author="phuong vu" w:date="2018-11-22T14:56:00Z">
          <w:r w:rsidRPr="00920004" w:rsidDel="001526C3">
            <w:rPr>
              <w:rPrChange w:id="6915" w:author="phuong vu" w:date="2018-11-30T22:36:00Z">
                <w:rPr>
                  <w:i/>
                  <w:lang w:val="en-US"/>
                </w:rPr>
              </w:rPrChange>
            </w:rPr>
            <w:delText>cửa hàng</w:delText>
          </w:r>
        </w:del>
      </w:moveTo>
      <w:ins w:id="6916" w:author="phuong vu" w:date="2018-11-22T14:56:00Z">
        <w:r w:rsidR="001526C3" w:rsidRPr="00920004">
          <w:rPr>
            <w:rPrChange w:id="6917" w:author="phuong vu" w:date="2018-11-30T22:36:00Z">
              <w:rPr>
                <w:i/>
                <w:lang w:val="en-US"/>
              </w:rPr>
            </w:rPrChange>
          </w:rPr>
          <w:t>chi nhánh</w:t>
        </w:r>
      </w:ins>
      <w:moveTo w:id="6918" w:author="phuong vu" w:date="2018-11-22T13:49:00Z">
        <w:r w:rsidRPr="00920004">
          <w:rPr>
            <w:rPrChange w:id="6919" w:author="phuong vu" w:date="2018-11-30T22:36:00Z">
              <w:rPr>
                <w:i/>
                <w:lang w:val="en-US"/>
              </w:rPr>
            </w:rPrChange>
          </w:rPr>
          <w:t xml:space="preserve"> </w:t>
        </w:r>
        <w:r w:rsidRPr="00920004">
          <w:rPr>
            <w:rPrChange w:id="6920" w:author="phuong vu" w:date="2018-11-30T22:36: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65BE8FD5" w:rsidR="00382451" w:rsidRPr="00920004" w:rsidDel="00720DB1" w:rsidRDefault="00382451" w:rsidP="0016197B">
      <w:pPr>
        <w:rPr>
          <w:del w:id="6921" w:author="phuong vu" w:date="2018-11-22T16:09:00Z"/>
          <w:moveTo w:id="6922" w:author="phuong vu" w:date="2018-11-22T13:49:00Z"/>
          <w:rPrChange w:id="6923" w:author="phuong vu" w:date="2018-11-30T22:36:00Z">
            <w:rPr>
              <w:del w:id="6924" w:author="phuong vu" w:date="2018-11-22T16:09:00Z"/>
              <w:moveTo w:id="6925" w:author="phuong vu" w:date="2018-11-22T13:49:00Z"/>
              <w:lang w:val="en-US"/>
            </w:rPr>
          </w:rPrChange>
        </w:rPr>
        <w:pPrChange w:id="6926" w:author="phuong vu" w:date="2018-11-30T22:29:00Z">
          <w:pPr/>
        </w:pPrChange>
      </w:pPr>
      <w:moveTo w:id="6927" w:author="phuong vu" w:date="2018-11-22T13:49:00Z">
        <w:r w:rsidRPr="00920004">
          <w:rPr>
            <w:rPrChange w:id="6928" w:author="phuong vu" w:date="2018-11-30T22:36:00Z">
              <w:rPr>
                <w:lang w:val="en-US"/>
              </w:rPr>
            </w:rPrChange>
          </w:rPr>
          <w:tab/>
        </w:r>
        <w:del w:id="6929" w:author="phuong vu" w:date="2018-11-30T13:58:00Z">
          <w:r w:rsidRPr="00920004" w:rsidDel="00184C15">
            <w:rPr>
              <w:rPrChange w:id="6930" w:author="phuong vu" w:date="2018-11-30T22:36:00Z">
                <w:rPr>
                  <w:lang w:val="en-US"/>
                </w:rPr>
              </w:rPrChange>
            </w:rPr>
            <w:delText>Server</w:delText>
          </w:r>
        </w:del>
      </w:moveTo>
      <w:ins w:id="6931" w:author="phuong vu" w:date="2018-11-30T13:58:00Z">
        <w:r w:rsidR="00184C15" w:rsidRPr="00920004">
          <w:rPr>
            <w:rPrChange w:id="6932" w:author="phuong vu" w:date="2018-11-30T22:36:00Z">
              <w:rPr/>
            </w:rPrChange>
          </w:rPr>
          <w:t>Máy chủ</w:t>
        </w:r>
      </w:ins>
      <w:moveTo w:id="6933" w:author="phuong vu" w:date="2018-11-22T13:49:00Z">
        <w:r w:rsidRPr="00920004">
          <w:rPr>
            <w:rPrChange w:id="6934" w:author="phuong vu" w:date="2018-11-30T22:36:00Z">
              <w:rPr>
                <w:lang w:val="en-US"/>
              </w:rPr>
            </w:rPrChange>
          </w:rPr>
          <w:t xml:space="preserve"> API được viết bằng </w:t>
        </w:r>
        <w:del w:id="6935" w:author="phuong vu" w:date="2018-11-30T12:13:00Z">
          <w:r w:rsidRPr="00920004" w:rsidDel="00B7137A">
            <w:rPr>
              <w:rPrChange w:id="6936" w:author="phuong vu" w:date="2018-11-30T22:36:00Z">
                <w:rPr>
                  <w:lang w:val="en-US"/>
                </w:rPr>
              </w:rPrChange>
            </w:rPr>
            <w:delText>ngôn ngữ</w:delText>
          </w:r>
        </w:del>
        <w:del w:id="6937" w:author="phuong vu" w:date="2018-11-30T12:15:00Z">
          <w:r w:rsidRPr="00920004" w:rsidDel="00B7137A">
            <w:rPr>
              <w:rPrChange w:id="6938" w:author="phuong vu" w:date="2018-11-30T22:36:00Z">
                <w:rPr>
                  <w:lang w:val="en-US"/>
                </w:rPr>
              </w:rPrChange>
            </w:rPr>
            <w:delText xml:space="preserve"> </w:delText>
          </w:r>
        </w:del>
      </w:moveTo>
      <w:ins w:id="6939" w:author="phuong vu" w:date="2018-11-30T12:15:00Z">
        <w:r w:rsidR="00B7137A" w:rsidRPr="00920004">
          <w:rPr>
            <w:lang w:val="en-US"/>
            <w:rPrChange w:id="6940" w:author="phuong vu" w:date="2018-11-30T22:36:00Z">
              <w:rPr>
                <w:lang w:val="en-US"/>
              </w:rPr>
            </w:rPrChange>
          </w:rPr>
          <w:t xml:space="preserve">NodeJS </w:t>
        </w:r>
      </w:ins>
      <w:moveTo w:id="6941" w:author="phuong vu" w:date="2018-11-22T13:49:00Z">
        <w:del w:id="6942" w:author="phuong vu" w:date="2018-11-30T12:14:00Z">
          <w:r w:rsidRPr="00920004" w:rsidDel="00B7137A">
            <w:rPr>
              <w:rPrChange w:id="6943" w:author="phuong vu" w:date="2018-11-30T22:36:00Z">
                <w:rPr>
                  <w:lang w:val="en-US"/>
                </w:rPr>
              </w:rPrChange>
            </w:rPr>
            <w:delText xml:space="preserve">NodeJS </w:delText>
          </w:r>
        </w:del>
        <w:r w:rsidRPr="00920004">
          <w:rPr>
            <w:rPrChange w:id="6944" w:author="phuong vu" w:date="2018-11-30T22:36:00Z">
              <w:rPr>
                <w:lang w:val="en-US"/>
              </w:rPr>
            </w:rPrChange>
          </w:rPr>
          <w:t xml:space="preserve">và </w:t>
        </w:r>
      </w:moveTo>
      <w:ins w:id="6945" w:author="phuong vu" w:date="2018-11-30T12:14:00Z">
        <w:r w:rsidR="00B7137A" w:rsidRPr="00920004">
          <w:rPr>
            <w:lang w:val="en-US"/>
            <w:rPrChange w:id="6946" w:author="phuong vu" w:date="2018-11-30T22:36:00Z">
              <w:rPr>
                <w:lang w:val="en-US"/>
              </w:rPr>
            </w:rPrChange>
          </w:rPr>
          <w:t xml:space="preserve">hệ quản trị cơ sở dữ liệu </w:t>
        </w:r>
      </w:ins>
      <w:moveTo w:id="6947" w:author="phuong vu" w:date="2018-11-22T13:49:00Z">
        <w:del w:id="6948" w:author="phuong vu" w:date="2018-11-30T12:14:00Z">
          <w:r w:rsidRPr="00920004" w:rsidDel="00B7137A">
            <w:rPr>
              <w:rPrChange w:id="6949" w:author="phuong vu" w:date="2018-11-30T22:36:00Z">
                <w:rPr>
                  <w:lang w:val="en-US"/>
                </w:rPr>
              </w:rPrChange>
            </w:rPr>
            <w:delText xml:space="preserve">cơ sở dữ liệu </w:delText>
          </w:r>
        </w:del>
        <w:r w:rsidRPr="00920004">
          <w:rPr>
            <w:rPrChange w:id="6950" w:author="phuong vu" w:date="2018-11-30T22:36:00Z">
              <w:rPr>
                <w:lang w:val="en-US"/>
              </w:rPr>
            </w:rPrChange>
          </w:rPr>
          <w:t>là Postgre</w:t>
        </w:r>
      </w:moveTo>
      <w:ins w:id="6951" w:author="phuong vu" w:date="2018-11-27T14:46:00Z">
        <w:r w:rsidR="009828DA" w:rsidRPr="00920004">
          <w:rPr>
            <w:lang w:val="en-US"/>
            <w:rPrChange w:id="6952" w:author="phuong vu" w:date="2018-11-30T22:36:00Z">
              <w:rPr>
                <w:lang w:val="en-US"/>
              </w:rPr>
            </w:rPrChange>
          </w:rPr>
          <w:t>SQL</w:t>
        </w:r>
      </w:ins>
      <w:moveTo w:id="6953" w:author="phuong vu" w:date="2018-11-22T13:49:00Z">
        <w:del w:id="6954" w:author="phuong vu" w:date="2018-11-27T14:46:00Z">
          <w:r w:rsidRPr="00920004" w:rsidDel="009828DA">
            <w:rPr>
              <w:rPrChange w:id="6955" w:author="phuong vu" w:date="2018-11-30T22:36:00Z">
                <w:rPr>
                  <w:lang w:val="en-US"/>
                </w:rPr>
              </w:rPrChange>
            </w:rPr>
            <w:delText>s</w:delText>
          </w:r>
        </w:del>
        <w:r w:rsidRPr="00920004">
          <w:rPr>
            <w:rPrChange w:id="6956" w:author="phuong vu" w:date="2018-11-30T22:36:00Z">
              <w:rPr>
                <w:lang w:val="en-US"/>
              </w:rPr>
            </w:rPrChange>
          </w:rPr>
          <w:t xml:space="preserve"> nên dễ dàng triển khai trên nhiều nền tảng khác nhau. Hiện tại, </w:t>
        </w:r>
        <w:del w:id="6957" w:author="phuong vu" w:date="2018-11-30T13:58:00Z">
          <w:r w:rsidRPr="00920004" w:rsidDel="00184C15">
            <w:rPr>
              <w:rPrChange w:id="6958" w:author="phuong vu" w:date="2018-11-30T22:36:00Z">
                <w:rPr>
                  <w:lang w:val="en-US"/>
                </w:rPr>
              </w:rPrChange>
            </w:rPr>
            <w:delText>server</w:delText>
          </w:r>
        </w:del>
      </w:moveTo>
      <w:ins w:id="6959" w:author="phuong vu" w:date="2018-11-30T13:58:00Z">
        <w:r w:rsidR="00184C15" w:rsidRPr="00920004">
          <w:rPr>
            <w:rPrChange w:id="6960" w:author="phuong vu" w:date="2018-11-30T22:36:00Z">
              <w:rPr/>
            </w:rPrChange>
          </w:rPr>
          <w:t>máy chủ</w:t>
        </w:r>
      </w:ins>
      <w:moveTo w:id="6961" w:author="phuong vu" w:date="2018-11-22T13:49:00Z">
        <w:r w:rsidRPr="00920004">
          <w:rPr>
            <w:rPrChange w:id="6962" w:author="phuong vu" w:date="2018-11-30T22:36:00Z">
              <w:rPr>
                <w:lang w:val="en-US"/>
              </w:rPr>
            </w:rPrChange>
          </w:rPr>
          <w:t xml:space="preserve"> được chạy toàn bộ dưới máy tính cá nhân.</w:t>
        </w:r>
      </w:moveTo>
    </w:p>
    <w:p w14:paraId="020E8C68" w14:textId="77777777" w:rsidR="00382451" w:rsidRPr="00920004" w:rsidRDefault="00382451" w:rsidP="0016197B">
      <w:pPr>
        <w:rPr>
          <w:moveTo w:id="6963" w:author="phuong vu" w:date="2018-11-22T13:49:00Z"/>
          <w:rPrChange w:id="6964" w:author="phuong vu" w:date="2018-11-30T22:36:00Z">
            <w:rPr>
              <w:moveTo w:id="6965" w:author="phuong vu" w:date="2018-11-22T13:49:00Z"/>
              <w:lang w:val="en-US"/>
            </w:rPr>
          </w:rPrChange>
        </w:rPr>
        <w:pPrChange w:id="6966" w:author="phuong vu" w:date="2018-11-30T22:29:00Z">
          <w:pPr/>
        </w:pPrChange>
      </w:pPr>
    </w:p>
    <w:p w14:paraId="47C7C0FA" w14:textId="175E1A99" w:rsidR="00C774DC" w:rsidRPr="00920004" w:rsidRDefault="00C774DC" w:rsidP="00BD0851">
      <w:pPr>
        <w:pStyle w:val="Heading2"/>
        <w:spacing w:before="240" w:line="0" w:lineRule="atLeast"/>
        <w:rPr>
          <w:ins w:id="6967" w:author="phuong vu" w:date="2018-11-22T13:51:00Z"/>
          <w:rFonts w:cstheme="majorHAnsi"/>
          <w:rPrChange w:id="6968" w:author="phuong vu" w:date="2018-11-30T22:36:00Z">
            <w:rPr>
              <w:ins w:id="6969" w:author="phuong vu" w:date="2018-11-22T13:51:00Z"/>
            </w:rPr>
          </w:rPrChange>
        </w:rPr>
        <w:pPrChange w:id="6970" w:author="phuong vu" w:date="2018-11-30T14:16:00Z">
          <w:pPr>
            <w:pStyle w:val="Heading3"/>
          </w:pPr>
        </w:pPrChange>
      </w:pPr>
      <w:bookmarkStart w:id="6971" w:name="_Toc531380649"/>
      <w:moveToRangeEnd w:id="6890"/>
      <w:ins w:id="6972" w:author="phuong vu" w:date="2018-11-22T13:51:00Z">
        <w:r w:rsidRPr="00920004">
          <w:rPr>
            <w:rFonts w:cstheme="majorHAnsi"/>
            <w:rPrChange w:id="6973" w:author="phuong vu" w:date="2018-11-30T22:36:00Z">
              <w:rPr>
                <w:rFonts w:cstheme="majorHAnsi"/>
              </w:rPr>
            </w:rPrChange>
          </w:rPr>
          <w:t>Yêu cầu ch</w:t>
        </w:r>
        <w:r w:rsidRPr="00920004">
          <w:rPr>
            <w:rFonts w:cstheme="majorHAnsi"/>
            <w:rPrChange w:id="6974" w:author="phuong vu" w:date="2018-11-30T22:36:00Z">
              <w:rPr/>
            </w:rPrChange>
          </w:rPr>
          <w:t>ức năng</w:t>
        </w:r>
        <w:bookmarkEnd w:id="6971"/>
      </w:ins>
    </w:p>
    <w:p w14:paraId="554323B1" w14:textId="28F54264" w:rsidR="00C774DC" w:rsidRPr="00920004" w:rsidRDefault="00C774DC" w:rsidP="00D72BF9">
      <w:pPr>
        <w:pStyle w:val="Heading3"/>
        <w:rPr>
          <w:ins w:id="6975" w:author="phuong vu" w:date="2018-11-26T00:04:00Z"/>
          <w:rPrChange w:id="6976" w:author="phuong vu" w:date="2018-11-30T22:36:00Z">
            <w:rPr>
              <w:ins w:id="6977" w:author="phuong vu" w:date="2018-11-26T00:04:00Z"/>
            </w:rPr>
          </w:rPrChange>
        </w:rPr>
        <w:pPrChange w:id="6978" w:author="phuong vu" w:date="2018-11-30T22:22:00Z">
          <w:pPr>
            <w:pStyle w:val="Heading3"/>
            <w:spacing w:line="276" w:lineRule="auto"/>
          </w:pPr>
        </w:pPrChange>
      </w:pPr>
      <w:bookmarkStart w:id="6979" w:name="_Toc531380650"/>
      <w:ins w:id="6980" w:author="phuong vu" w:date="2018-11-22T13:51:00Z">
        <w:r w:rsidRPr="00920004">
          <w:rPr>
            <w:rPrChange w:id="6981" w:author="phuong vu" w:date="2018-11-30T22:36:00Z">
              <w:rPr/>
            </w:rPrChange>
          </w:rPr>
          <w:t>Quản lí đơn hàng</w:t>
        </w:r>
      </w:ins>
      <w:bookmarkEnd w:id="6979"/>
    </w:p>
    <w:p w14:paraId="6400C826" w14:textId="3B6DBB3E" w:rsidR="00DD52EE" w:rsidRPr="00920004" w:rsidRDefault="00DD52EE" w:rsidP="00BD0851">
      <w:pPr>
        <w:pStyle w:val="Heading4"/>
        <w:spacing w:before="240" w:line="0" w:lineRule="atLeast"/>
        <w:rPr>
          <w:ins w:id="6982" w:author="phuong vu" w:date="2018-11-26T00:04:00Z"/>
          <w:lang w:val="en-US"/>
          <w:rPrChange w:id="6983" w:author="phuong vu" w:date="2018-11-30T22:36:00Z">
            <w:rPr>
              <w:ins w:id="6984" w:author="phuong vu" w:date="2018-11-26T00:04:00Z"/>
              <w:lang w:val="en-US"/>
            </w:rPr>
          </w:rPrChange>
        </w:rPr>
        <w:pPrChange w:id="6985" w:author="phuong vu" w:date="2018-11-30T14:16:00Z">
          <w:pPr>
            <w:pStyle w:val="Heading4"/>
          </w:pPr>
        </w:pPrChange>
      </w:pPr>
      <w:bookmarkStart w:id="6986" w:name="_Toc531380651"/>
      <w:ins w:id="6987" w:author="phuong vu" w:date="2018-11-26T00:04:00Z">
        <w:r w:rsidRPr="00920004">
          <w:rPr>
            <w:lang w:val="en-US"/>
            <w:rPrChange w:id="6988" w:author="phuong vu" w:date="2018-11-30T22:36:00Z">
              <w:rPr>
                <w:lang w:val="en-US"/>
              </w:rPr>
            </w:rPrChange>
          </w:rPr>
          <w:t>Xem danh sách đơn hàng theo trạng thái</w:t>
        </w:r>
        <w:bookmarkEnd w:id="6986"/>
      </w:ins>
    </w:p>
    <w:tbl>
      <w:tblPr>
        <w:tblStyle w:val="TableGrid"/>
        <w:tblW w:w="0" w:type="auto"/>
        <w:tblLook w:val="04A0" w:firstRow="1" w:lastRow="0" w:firstColumn="1" w:lastColumn="0" w:noHBand="0" w:noVBand="1"/>
        <w:tblPrChange w:id="6989" w:author="phuong vu" w:date="2018-11-30T21:26:00Z">
          <w:tblPr>
            <w:tblStyle w:val="TableGrid"/>
            <w:tblW w:w="0" w:type="auto"/>
            <w:tblLook w:val="04A0" w:firstRow="1" w:lastRow="0" w:firstColumn="1" w:lastColumn="0" w:noHBand="0" w:noVBand="1"/>
          </w:tblPr>
        </w:tblPrChange>
      </w:tblPr>
      <w:tblGrid>
        <w:gridCol w:w="2348"/>
        <w:gridCol w:w="6429"/>
        <w:tblGridChange w:id="6990">
          <w:tblGrid>
            <w:gridCol w:w="2348"/>
            <w:gridCol w:w="6429"/>
          </w:tblGrid>
        </w:tblGridChange>
      </w:tblGrid>
      <w:tr w:rsidR="00710EC4" w:rsidRPr="00920004" w14:paraId="3FA56E18" w14:textId="77777777" w:rsidTr="00AB70EF">
        <w:trPr>
          <w:ins w:id="6991" w:author="phuong vu" w:date="2018-11-26T00:05:00Z"/>
        </w:trPr>
        <w:tc>
          <w:tcPr>
            <w:tcW w:w="2425" w:type="dxa"/>
            <w:tcPrChange w:id="6992" w:author="phuong vu" w:date="2018-11-30T21:26:00Z">
              <w:tcPr>
                <w:tcW w:w="2425" w:type="dxa"/>
              </w:tcPr>
            </w:tcPrChange>
          </w:tcPr>
          <w:p w14:paraId="12989B70" w14:textId="77777777" w:rsidR="00DD52EE" w:rsidRPr="00920004" w:rsidRDefault="00DD52EE" w:rsidP="00AB70EF">
            <w:pPr>
              <w:rPr>
                <w:ins w:id="6993" w:author="phuong vu" w:date="2018-11-26T00:05:00Z"/>
                <w:b/>
                <w:rPrChange w:id="6994" w:author="phuong vu" w:date="2018-11-30T22:36:00Z">
                  <w:rPr>
                    <w:ins w:id="6995" w:author="phuong vu" w:date="2018-11-26T00:05:00Z"/>
                  </w:rPr>
                </w:rPrChange>
              </w:rPr>
              <w:pPrChange w:id="6996" w:author="phuong vu" w:date="2018-11-30T21:25:00Z">
                <w:pPr>
                  <w:spacing w:line="276" w:lineRule="auto"/>
                </w:pPr>
              </w:pPrChange>
            </w:pPr>
            <w:ins w:id="6997" w:author="phuong vu" w:date="2018-11-26T00:05:00Z">
              <w:r w:rsidRPr="00920004">
                <w:rPr>
                  <w:b/>
                  <w:rPrChange w:id="6998" w:author="phuong vu" w:date="2018-11-30T22:36:00Z">
                    <w:rPr/>
                  </w:rPrChange>
                </w:rPr>
                <w:t>Mã yêu cầu</w:t>
              </w:r>
            </w:ins>
          </w:p>
        </w:tc>
        <w:tc>
          <w:tcPr>
            <w:tcW w:w="6686" w:type="dxa"/>
            <w:vAlign w:val="center"/>
            <w:tcPrChange w:id="6999" w:author="phuong vu" w:date="2018-11-30T21:26:00Z">
              <w:tcPr>
                <w:tcW w:w="6686" w:type="dxa"/>
              </w:tcPr>
            </w:tcPrChange>
          </w:tcPr>
          <w:p w14:paraId="038FD32F" w14:textId="77777777" w:rsidR="00DD52EE" w:rsidRPr="00920004" w:rsidRDefault="00DD52EE" w:rsidP="00AB70EF">
            <w:pPr>
              <w:spacing w:line="276" w:lineRule="auto"/>
              <w:jc w:val="left"/>
              <w:rPr>
                <w:ins w:id="7000" w:author="phuong vu" w:date="2018-11-26T00:05:00Z"/>
                <w:lang w:val="en-US"/>
                <w:rPrChange w:id="7001" w:author="phuong vu" w:date="2018-11-30T22:36:00Z">
                  <w:rPr>
                    <w:ins w:id="7002" w:author="phuong vu" w:date="2018-11-26T00:05:00Z"/>
                    <w:lang w:val="en-US"/>
                  </w:rPr>
                </w:rPrChange>
              </w:rPr>
              <w:pPrChange w:id="7003" w:author="phuong vu" w:date="2018-11-30T21:26:00Z">
                <w:pPr>
                  <w:spacing w:line="276" w:lineRule="auto"/>
                </w:pPr>
              </w:pPrChange>
            </w:pPr>
            <w:ins w:id="7004" w:author="phuong vu" w:date="2018-11-26T00:05:00Z">
              <w:r w:rsidRPr="00920004">
                <w:rPr>
                  <w:lang w:val="en-US"/>
                  <w:rPrChange w:id="7005" w:author="phuong vu" w:date="2018-11-30T22:36:00Z">
                    <w:rPr>
                      <w:lang w:val="en-US"/>
                    </w:rPr>
                  </w:rPrChange>
                </w:rPr>
                <w:t>GU_01_01</w:t>
              </w:r>
            </w:ins>
          </w:p>
        </w:tc>
      </w:tr>
      <w:tr w:rsidR="00710EC4" w:rsidRPr="00920004" w14:paraId="12F11679" w14:textId="77777777" w:rsidTr="00026941">
        <w:trPr>
          <w:ins w:id="7006" w:author="phuong vu" w:date="2018-11-26T00:05:00Z"/>
        </w:trPr>
        <w:tc>
          <w:tcPr>
            <w:tcW w:w="2425" w:type="dxa"/>
          </w:tcPr>
          <w:p w14:paraId="487D5527" w14:textId="77777777" w:rsidR="00DD52EE" w:rsidRPr="00920004" w:rsidRDefault="00DD52EE" w:rsidP="00BD0851">
            <w:pPr>
              <w:spacing w:before="240" w:line="0" w:lineRule="atLeast"/>
              <w:rPr>
                <w:ins w:id="7007" w:author="phuong vu" w:date="2018-11-26T00:05:00Z"/>
                <w:b/>
                <w:rPrChange w:id="7008" w:author="phuong vu" w:date="2018-11-30T22:36:00Z">
                  <w:rPr>
                    <w:ins w:id="7009" w:author="phuong vu" w:date="2018-11-26T00:05:00Z"/>
                    <w:b/>
                  </w:rPr>
                </w:rPrChange>
              </w:rPr>
              <w:pPrChange w:id="7010" w:author="phuong vu" w:date="2018-11-30T14:16:00Z">
                <w:pPr>
                  <w:spacing w:line="276" w:lineRule="auto"/>
                </w:pPr>
              </w:pPrChange>
            </w:pPr>
            <w:ins w:id="7011" w:author="phuong vu" w:date="2018-11-26T00:05:00Z">
              <w:r w:rsidRPr="00920004">
                <w:rPr>
                  <w:b/>
                  <w:rPrChange w:id="7012" w:author="phuong vu" w:date="2018-11-30T22:36:00Z">
                    <w:rPr>
                      <w:b/>
                    </w:rPr>
                  </w:rPrChange>
                </w:rPr>
                <w:t>Tên chức năng</w:t>
              </w:r>
            </w:ins>
          </w:p>
        </w:tc>
        <w:tc>
          <w:tcPr>
            <w:tcW w:w="6686" w:type="dxa"/>
          </w:tcPr>
          <w:p w14:paraId="0B38891F" w14:textId="4B93F2DD" w:rsidR="00DD52EE" w:rsidRPr="00920004" w:rsidRDefault="00DD52EE" w:rsidP="00AB70EF">
            <w:pPr>
              <w:rPr>
                <w:ins w:id="7013" w:author="phuong vu" w:date="2018-11-26T00:05:00Z"/>
                <w:rPrChange w:id="7014" w:author="phuong vu" w:date="2018-11-30T22:36:00Z">
                  <w:rPr>
                    <w:ins w:id="7015" w:author="phuong vu" w:date="2018-11-26T00:05:00Z"/>
                  </w:rPr>
                </w:rPrChange>
              </w:rPr>
              <w:pPrChange w:id="7016" w:author="phuong vu" w:date="2018-11-30T21:25:00Z">
                <w:pPr>
                  <w:spacing w:line="276" w:lineRule="auto"/>
                </w:pPr>
              </w:pPrChange>
            </w:pPr>
            <w:ins w:id="7017" w:author="phuong vu" w:date="2018-11-26T00:06:00Z">
              <w:r w:rsidRPr="00920004">
                <w:rPr>
                  <w:rPrChange w:id="7018" w:author="phuong vu" w:date="2018-11-30T22:36:00Z">
                    <w:rPr/>
                  </w:rPrChange>
                </w:rPr>
                <w:t>Xem danh sách đơn hàng theo trạng thái</w:t>
              </w:r>
            </w:ins>
          </w:p>
        </w:tc>
      </w:tr>
      <w:tr w:rsidR="00710EC4" w:rsidRPr="00920004" w14:paraId="32FB14A0" w14:textId="77777777" w:rsidTr="00026941">
        <w:trPr>
          <w:ins w:id="7019" w:author="phuong vu" w:date="2018-11-26T00:05:00Z"/>
        </w:trPr>
        <w:tc>
          <w:tcPr>
            <w:tcW w:w="2425" w:type="dxa"/>
          </w:tcPr>
          <w:p w14:paraId="45F7D9E0" w14:textId="77777777" w:rsidR="00DD52EE" w:rsidRPr="00920004" w:rsidRDefault="00DD52EE" w:rsidP="00BD0851">
            <w:pPr>
              <w:spacing w:before="240" w:line="0" w:lineRule="atLeast"/>
              <w:rPr>
                <w:ins w:id="7020" w:author="phuong vu" w:date="2018-11-26T00:05:00Z"/>
                <w:b/>
                <w:rPrChange w:id="7021" w:author="phuong vu" w:date="2018-11-30T22:36:00Z">
                  <w:rPr>
                    <w:ins w:id="7022" w:author="phuong vu" w:date="2018-11-26T00:05:00Z"/>
                    <w:b/>
                  </w:rPr>
                </w:rPrChange>
              </w:rPr>
              <w:pPrChange w:id="7023" w:author="phuong vu" w:date="2018-11-30T14:16:00Z">
                <w:pPr>
                  <w:spacing w:line="276" w:lineRule="auto"/>
                </w:pPr>
              </w:pPrChange>
            </w:pPr>
            <w:ins w:id="7024" w:author="phuong vu" w:date="2018-11-26T00:05:00Z">
              <w:r w:rsidRPr="00920004">
                <w:rPr>
                  <w:b/>
                  <w:rPrChange w:id="7025" w:author="phuong vu" w:date="2018-11-30T22:36:00Z">
                    <w:rPr>
                      <w:b/>
                    </w:rPr>
                  </w:rPrChange>
                </w:rPr>
                <w:t>Đối tượng sử dụng</w:t>
              </w:r>
            </w:ins>
          </w:p>
        </w:tc>
        <w:tc>
          <w:tcPr>
            <w:tcW w:w="6686" w:type="dxa"/>
          </w:tcPr>
          <w:p w14:paraId="506E4FE0" w14:textId="6386DCB0" w:rsidR="00DD52EE" w:rsidRPr="00920004" w:rsidRDefault="00DD52EE" w:rsidP="00AB70EF">
            <w:pPr>
              <w:rPr>
                <w:ins w:id="7026" w:author="phuong vu" w:date="2018-11-26T00:05:00Z"/>
                <w:rPrChange w:id="7027" w:author="phuong vu" w:date="2018-11-30T22:36:00Z">
                  <w:rPr>
                    <w:ins w:id="7028" w:author="phuong vu" w:date="2018-11-26T00:05:00Z"/>
                  </w:rPr>
                </w:rPrChange>
              </w:rPr>
              <w:pPrChange w:id="7029" w:author="phuong vu" w:date="2018-11-30T21:25:00Z">
                <w:pPr>
                  <w:spacing w:line="276" w:lineRule="auto"/>
                </w:pPr>
              </w:pPrChange>
            </w:pPr>
            <w:ins w:id="7030" w:author="phuong vu" w:date="2018-11-26T00:05:00Z">
              <w:r w:rsidRPr="00920004">
                <w:rPr>
                  <w:rPrChange w:id="7031" w:author="phuong vu" w:date="2018-11-30T22:36:00Z">
                    <w:rPr/>
                  </w:rPrChange>
                </w:rPr>
                <w:t>Nhân viên cửa hàng</w:t>
              </w:r>
            </w:ins>
          </w:p>
        </w:tc>
      </w:tr>
      <w:tr w:rsidR="00710EC4" w:rsidRPr="00920004" w14:paraId="59DCB0B8" w14:textId="77777777" w:rsidTr="00026941">
        <w:trPr>
          <w:ins w:id="7032" w:author="phuong vu" w:date="2018-11-26T00:05:00Z"/>
        </w:trPr>
        <w:tc>
          <w:tcPr>
            <w:tcW w:w="2425" w:type="dxa"/>
          </w:tcPr>
          <w:p w14:paraId="65530634" w14:textId="77777777" w:rsidR="00DD52EE" w:rsidRPr="00920004" w:rsidRDefault="00DD52EE" w:rsidP="00BD0851">
            <w:pPr>
              <w:spacing w:before="240" w:line="0" w:lineRule="atLeast"/>
              <w:rPr>
                <w:ins w:id="7033" w:author="phuong vu" w:date="2018-11-26T00:05:00Z"/>
                <w:b/>
                <w:rPrChange w:id="7034" w:author="phuong vu" w:date="2018-11-30T22:36:00Z">
                  <w:rPr>
                    <w:ins w:id="7035" w:author="phuong vu" w:date="2018-11-26T00:05:00Z"/>
                    <w:b/>
                  </w:rPr>
                </w:rPrChange>
              </w:rPr>
              <w:pPrChange w:id="7036" w:author="phuong vu" w:date="2018-11-30T14:16:00Z">
                <w:pPr>
                  <w:spacing w:line="276" w:lineRule="auto"/>
                </w:pPr>
              </w:pPrChange>
            </w:pPr>
            <w:ins w:id="7037" w:author="phuong vu" w:date="2018-11-26T00:05:00Z">
              <w:r w:rsidRPr="00920004">
                <w:rPr>
                  <w:b/>
                  <w:rPrChange w:id="7038" w:author="phuong vu" w:date="2018-11-30T22:36:00Z">
                    <w:rPr>
                      <w:b/>
                    </w:rPr>
                  </w:rPrChange>
                </w:rPr>
                <w:t>Tiền điều kiện</w:t>
              </w:r>
            </w:ins>
          </w:p>
        </w:tc>
        <w:tc>
          <w:tcPr>
            <w:tcW w:w="6686" w:type="dxa"/>
          </w:tcPr>
          <w:p w14:paraId="3D21EF0E" w14:textId="77777777" w:rsidR="00DD52EE" w:rsidRPr="00920004" w:rsidRDefault="00DD52EE" w:rsidP="00BD0851">
            <w:pPr>
              <w:spacing w:before="240" w:line="0" w:lineRule="atLeast"/>
              <w:rPr>
                <w:ins w:id="7039" w:author="phuong vu" w:date="2018-11-26T00:05:00Z"/>
                <w:rPrChange w:id="7040" w:author="phuong vu" w:date="2018-11-30T22:36:00Z">
                  <w:rPr>
                    <w:ins w:id="7041" w:author="phuong vu" w:date="2018-11-26T00:05:00Z"/>
                  </w:rPr>
                </w:rPrChange>
              </w:rPr>
              <w:pPrChange w:id="7042" w:author="phuong vu" w:date="2018-11-30T14:16:00Z">
                <w:pPr>
                  <w:spacing w:line="276" w:lineRule="auto"/>
                </w:pPr>
              </w:pPrChange>
            </w:pPr>
            <w:ins w:id="7043" w:author="phuong vu" w:date="2018-11-26T00:05:00Z">
              <w:r w:rsidRPr="00920004">
                <w:rPr>
                  <w:rPrChange w:id="7044" w:author="phuong vu" w:date="2018-11-30T22:36:00Z">
                    <w:rPr/>
                  </w:rPrChange>
                </w:rPr>
                <w:t>Truy cập được trang web quản lí và đăng nhập thành công vào hệ thống.</w:t>
              </w:r>
            </w:ins>
          </w:p>
        </w:tc>
      </w:tr>
      <w:tr w:rsidR="00710EC4" w:rsidRPr="00920004" w14:paraId="7A5BF035" w14:textId="77777777" w:rsidTr="00026941">
        <w:trPr>
          <w:ins w:id="7045" w:author="phuong vu" w:date="2018-11-26T00:05:00Z"/>
        </w:trPr>
        <w:tc>
          <w:tcPr>
            <w:tcW w:w="2425" w:type="dxa"/>
          </w:tcPr>
          <w:p w14:paraId="02746B5F" w14:textId="77777777" w:rsidR="00DD52EE" w:rsidRPr="00920004" w:rsidRDefault="00DD52EE" w:rsidP="00BD0851">
            <w:pPr>
              <w:spacing w:before="240" w:line="0" w:lineRule="atLeast"/>
              <w:rPr>
                <w:ins w:id="7046" w:author="phuong vu" w:date="2018-11-26T00:05:00Z"/>
                <w:b/>
                <w:rPrChange w:id="7047" w:author="phuong vu" w:date="2018-11-30T22:36:00Z">
                  <w:rPr>
                    <w:ins w:id="7048" w:author="phuong vu" w:date="2018-11-26T00:05:00Z"/>
                    <w:b/>
                  </w:rPr>
                </w:rPrChange>
              </w:rPr>
              <w:pPrChange w:id="7049" w:author="phuong vu" w:date="2018-11-30T14:16:00Z">
                <w:pPr>
                  <w:spacing w:line="276" w:lineRule="auto"/>
                </w:pPr>
              </w:pPrChange>
            </w:pPr>
            <w:ins w:id="7050" w:author="phuong vu" w:date="2018-11-26T00:05:00Z">
              <w:r w:rsidRPr="00920004">
                <w:rPr>
                  <w:b/>
                  <w:rPrChange w:id="7051" w:author="phuong vu" w:date="2018-11-30T22:36:00Z">
                    <w:rPr>
                      <w:b/>
                    </w:rPr>
                  </w:rPrChange>
                </w:rPr>
                <w:t>Cách xử lí</w:t>
              </w:r>
            </w:ins>
          </w:p>
        </w:tc>
        <w:tc>
          <w:tcPr>
            <w:tcW w:w="6686" w:type="dxa"/>
          </w:tcPr>
          <w:p w14:paraId="4747DDE6" w14:textId="724D7419" w:rsidR="00DD52EE" w:rsidRPr="00920004" w:rsidRDefault="00DD52EE" w:rsidP="00AB70EF">
            <w:pPr>
              <w:rPr>
                <w:ins w:id="7052" w:author="phuong vu" w:date="2018-11-26T00:05:00Z"/>
                <w:lang w:val="en-US"/>
                <w:rPrChange w:id="7053" w:author="phuong vu" w:date="2018-11-30T22:36:00Z">
                  <w:rPr>
                    <w:ins w:id="7054" w:author="phuong vu" w:date="2018-11-26T00:05:00Z"/>
                  </w:rPr>
                </w:rPrChange>
              </w:rPr>
              <w:pPrChange w:id="7055" w:author="phuong vu" w:date="2018-11-30T21:24:00Z">
                <w:pPr>
                  <w:spacing w:line="276" w:lineRule="auto"/>
                </w:pPr>
              </w:pPrChange>
            </w:pPr>
            <w:ins w:id="7056" w:author="phuong vu" w:date="2018-11-26T00:05:00Z">
              <w:r w:rsidRPr="00920004">
                <w:rPr>
                  <w:rPrChange w:id="7057" w:author="phuong vu" w:date="2018-11-30T22:36:00Z">
                    <w:rPr/>
                  </w:rPrChange>
                </w:rPr>
                <w:t xml:space="preserve">Bước 1: </w:t>
              </w:r>
            </w:ins>
            <w:ins w:id="7058" w:author="phuong vu" w:date="2018-11-30T10:13:00Z">
              <w:r w:rsidR="00710EC4" w:rsidRPr="00920004">
                <w:rPr>
                  <w:lang w:val="en-US"/>
                  <w:rPrChange w:id="7059" w:author="phuong vu" w:date="2018-11-30T22:36:00Z">
                    <w:rPr>
                      <w:lang w:val="en-US"/>
                    </w:rPr>
                  </w:rPrChange>
                </w:rPr>
                <w:t>Người dùng chọn</w:t>
              </w:r>
            </w:ins>
            <w:ins w:id="7060" w:author="phuong vu" w:date="2018-11-26T00:05:00Z">
              <w:r w:rsidRPr="00920004">
                <w:rPr>
                  <w:rPrChange w:id="7061" w:author="phuong vu" w:date="2018-11-30T22:36:00Z">
                    <w:rPr/>
                  </w:rPrChange>
                </w:rPr>
                <w:t xml:space="preserve"> “</w:t>
              </w:r>
              <w:r w:rsidRPr="00920004">
                <w:rPr>
                  <w:rPrChange w:id="7062" w:author="phuong vu" w:date="2018-11-30T22:36:00Z">
                    <w:rPr>
                      <w:i/>
                    </w:rPr>
                  </w:rPrChange>
                </w:rPr>
                <w:t>Quản lí đơn hàng</w:t>
              </w:r>
              <w:r w:rsidRPr="00920004">
                <w:rPr>
                  <w:rPrChange w:id="7063" w:author="phuong vu" w:date="2018-11-30T22:36:00Z">
                    <w:rPr/>
                  </w:rPrChange>
                </w:rPr>
                <w:t>”</w:t>
              </w:r>
            </w:ins>
            <w:ins w:id="7064" w:author="phuong vu" w:date="2018-11-30T10:18:00Z">
              <w:r w:rsidR="00990BDD" w:rsidRPr="00920004">
                <w:rPr>
                  <w:rPrChange w:id="7065" w:author="phuong vu" w:date="2018-11-30T22:36:00Z">
                    <w:rPr/>
                  </w:rPrChange>
                </w:rPr>
                <w:t>:</w:t>
              </w:r>
            </w:ins>
          </w:p>
          <w:p w14:paraId="2B1897DA" w14:textId="23B4BBD2" w:rsidR="00DD52EE" w:rsidRPr="00920004" w:rsidRDefault="00AB70EF" w:rsidP="00AB70EF">
            <w:pPr>
              <w:ind w:left="720"/>
              <w:rPr>
                <w:ins w:id="7066" w:author="phuong vu" w:date="2018-11-26T00:05:00Z"/>
                <w:rPrChange w:id="7067" w:author="phuong vu" w:date="2018-11-30T22:36:00Z">
                  <w:rPr>
                    <w:ins w:id="7068" w:author="phuong vu" w:date="2018-11-26T00:05:00Z"/>
                  </w:rPr>
                </w:rPrChange>
              </w:rPr>
              <w:pPrChange w:id="7069" w:author="phuong vu" w:date="2018-11-30T21:24:00Z">
                <w:pPr>
                  <w:pStyle w:val="ListParagraph"/>
                  <w:numPr>
                    <w:numId w:val="29"/>
                  </w:numPr>
                  <w:spacing w:line="276" w:lineRule="auto"/>
                  <w:ind w:hanging="360"/>
                </w:pPr>
              </w:pPrChange>
            </w:pPr>
            <w:ins w:id="7070" w:author="phuong vu" w:date="2018-11-30T21:24:00Z">
              <w:r w:rsidRPr="00920004">
                <w:rPr>
                  <w:lang w:val="en-US"/>
                  <w:rPrChange w:id="7071" w:author="phuong vu" w:date="2018-11-30T22:36:00Z">
                    <w:rPr>
                      <w:i/>
                      <w:lang w:val="en-US"/>
                    </w:rPr>
                  </w:rPrChange>
                </w:rPr>
                <w:t xml:space="preserve">- </w:t>
              </w:r>
            </w:ins>
            <w:ins w:id="7072" w:author="phuong vu" w:date="2018-11-26T00:05:00Z">
              <w:r w:rsidR="00DD52EE" w:rsidRPr="00920004">
                <w:rPr>
                  <w:rPrChange w:id="7073" w:author="phuong vu" w:date="2018-11-30T22:36:00Z">
                    <w:rPr>
                      <w:i/>
                    </w:rPr>
                  </w:rPrChange>
                </w:rPr>
                <w:t>Nhân viên quản lí đơn hàng</w:t>
              </w:r>
            </w:ins>
            <w:ins w:id="7074" w:author="phuong vu" w:date="2018-11-30T10:13:00Z">
              <w:r w:rsidR="00710EC4" w:rsidRPr="00920004">
                <w:rPr>
                  <w:lang w:val="en-US"/>
                  <w:rPrChange w:id="7075" w:author="phuong vu" w:date="2018-11-30T22:36:00Z">
                    <w:rPr>
                      <w:lang w:val="en-US"/>
                    </w:rPr>
                  </w:rPrChange>
                </w:rPr>
                <w:t xml:space="preserve"> có thể xem các đơn</w:t>
              </w:r>
            </w:ins>
            <w:ins w:id="7076" w:author="phuong vu" w:date="2018-11-30T10:14:00Z">
              <w:r w:rsidR="00710EC4" w:rsidRPr="00920004">
                <w:rPr>
                  <w:lang w:val="en-US"/>
                  <w:rPrChange w:id="7077" w:author="phuong vu" w:date="2018-11-30T22:36:00Z">
                    <w:rPr>
                      <w:lang w:val="en-US"/>
                    </w:rPr>
                  </w:rPrChange>
                </w:rPr>
                <w:t xml:space="preserve"> hàng với các trạng thái </w:t>
              </w:r>
            </w:ins>
            <w:ins w:id="7078" w:author="phuong vu" w:date="2018-11-30T10:13:00Z">
              <w:r w:rsidR="00710EC4" w:rsidRPr="00920004">
                <w:rPr>
                  <w:lang w:val="en-US"/>
                  <w:rPrChange w:id="7079" w:author="phuong vu" w:date="2018-11-30T22:36:00Z">
                    <w:rPr>
                      <w:lang w:val="en-US"/>
                    </w:rPr>
                  </w:rPrChange>
                </w:rPr>
                <w:t>đ</w:t>
              </w:r>
            </w:ins>
            <w:ins w:id="7080" w:author="phuong vu" w:date="2018-11-26T00:05:00Z">
              <w:r w:rsidR="00DD52EE" w:rsidRPr="00920004">
                <w:rPr>
                  <w:rPrChange w:id="7081" w:author="phuong vu" w:date="2018-11-30T22:36:00Z">
                    <w:rPr/>
                  </w:rPrChange>
                </w:rPr>
                <w:t>ang chờ, đang chờ xử lí, đang xử lí, đã xử lí hoàn tất, thành công</w:t>
              </w:r>
            </w:ins>
            <w:ins w:id="7082" w:author="phuong vu" w:date="2018-11-30T10:14:00Z">
              <w:r w:rsidR="00710EC4" w:rsidRPr="00920004">
                <w:rPr>
                  <w:lang w:val="en-US"/>
                  <w:rPrChange w:id="7083" w:author="phuong vu" w:date="2018-11-30T22:36:00Z">
                    <w:rPr>
                      <w:lang w:val="en-US"/>
                    </w:rPr>
                  </w:rPrChange>
                </w:rPr>
                <w:t xml:space="preserve"> và</w:t>
              </w:r>
            </w:ins>
            <w:ins w:id="7084" w:author="phuong vu" w:date="2018-11-26T00:05:00Z">
              <w:r w:rsidR="00DD52EE" w:rsidRPr="00920004">
                <w:rPr>
                  <w:rPrChange w:id="7085" w:author="phuong vu" w:date="2018-11-30T22:36:00Z">
                    <w:rPr/>
                  </w:rPrChange>
                </w:rPr>
                <w:t xml:space="preserve"> đơn hàng bị hủy</w:t>
              </w:r>
            </w:ins>
          </w:p>
          <w:p w14:paraId="698641C3" w14:textId="047F4387" w:rsidR="00DD52EE" w:rsidRPr="00920004" w:rsidRDefault="00AB70EF" w:rsidP="00AB70EF">
            <w:pPr>
              <w:ind w:left="720"/>
              <w:rPr>
                <w:ins w:id="7086" w:author="phuong vu" w:date="2018-11-30T10:16:00Z"/>
                <w:rPrChange w:id="7087" w:author="phuong vu" w:date="2018-11-30T22:36:00Z">
                  <w:rPr>
                    <w:ins w:id="7088" w:author="phuong vu" w:date="2018-11-30T10:16:00Z"/>
                  </w:rPr>
                </w:rPrChange>
              </w:rPr>
              <w:pPrChange w:id="7089" w:author="phuong vu" w:date="2018-11-30T21:25:00Z">
                <w:pPr>
                  <w:pStyle w:val="ListParagraph"/>
                  <w:numPr>
                    <w:numId w:val="29"/>
                  </w:numPr>
                  <w:spacing w:line="276" w:lineRule="auto"/>
                  <w:ind w:hanging="360"/>
                </w:pPr>
              </w:pPrChange>
            </w:pPr>
            <w:ins w:id="7090" w:author="phuong vu" w:date="2018-11-30T21:25:00Z">
              <w:r w:rsidRPr="00920004">
                <w:rPr>
                  <w:lang w:val="en-US"/>
                  <w:rPrChange w:id="7091" w:author="phuong vu" w:date="2018-11-30T22:36:00Z">
                    <w:rPr>
                      <w:i/>
                      <w:lang w:val="en-US"/>
                    </w:rPr>
                  </w:rPrChange>
                </w:rPr>
                <w:t xml:space="preserve">- </w:t>
              </w:r>
            </w:ins>
            <w:ins w:id="7092" w:author="phuong vu" w:date="2018-11-26T00:05:00Z">
              <w:r w:rsidR="00DD52EE" w:rsidRPr="00920004">
                <w:rPr>
                  <w:rPrChange w:id="7093" w:author="phuong vu" w:date="2018-11-30T22:36:00Z">
                    <w:rPr>
                      <w:i/>
                    </w:rPr>
                  </w:rPrChange>
                </w:rPr>
                <w:t>Nhân viên xử lí đơn hàng</w:t>
              </w:r>
            </w:ins>
            <w:ins w:id="7094" w:author="phuong vu" w:date="2018-11-30T10:14:00Z">
              <w:r w:rsidR="00710EC4" w:rsidRPr="00920004">
                <w:rPr>
                  <w:lang w:val="en-US"/>
                  <w:rPrChange w:id="7095" w:author="phuong vu" w:date="2018-11-30T22:36:00Z">
                    <w:rPr>
                      <w:i/>
                      <w:lang w:val="en-US"/>
                    </w:rPr>
                  </w:rPrChange>
                </w:rPr>
                <w:t xml:space="preserve"> </w:t>
              </w:r>
              <w:r w:rsidR="00710EC4" w:rsidRPr="00920004">
                <w:rPr>
                  <w:lang w:val="en-US"/>
                  <w:rPrChange w:id="7096" w:author="phuong vu" w:date="2018-11-30T22:36:00Z">
                    <w:rPr>
                      <w:lang w:val="en-US"/>
                    </w:rPr>
                  </w:rPrChange>
                </w:rPr>
                <w:t>có thể xem các đơn hàng với các trạng thái</w:t>
              </w:r>
            </w:ins>
            <w:ins w:id="7097" w:author="phuong vu" w:date="2018-11-26T00:05:00Z">
              <w:r w:rsidR="00DD52EE" w:rsidRPr="00920004">
                <w:rPr>
                  <w:rPrChange w:id="7098" w:author="phuong vu" w:date="2018-11-30T22:36:00Z">
                    <w:rPr/>
                  </w:rPrChange>
                </w:rPr>
                <w:t xml:space="preserve"> </w:t>
              </w:r>
            </w:ins>
            <w:ins w:id="7099" w:author="phuong vu" w:date="2018-11-30T10:14:00Z">
              <w:r w:rsidR="00990BDD" w:rsidRPr="00920004">
                <w:rPr>
                  <w:rPrChange w:id="7100" w:author="phuong vu" w:date="2018-11-30T22:36:00Z">
                    <w:rPr/>
                  </w:rPrChange>
                </w:rPr>
                <w:t>đ</w:t>
              </w:r>
            </w:ins>
            <w:ins w:id="7101" w:author="phuong vu" w:date="2018-11-26T00:05:00Z">
              <w:r w:rsidR="00DD52EE" w:rsidRPr="00920004">
                <w:rPr>
                  <w:rPrChange w:id="7102" w:author="phuong vu" w:date="2018-11-30T22:36:00Z">
                    <w:rPr/>
                  </w:rPrChange>
                </w:rPr>
                <w:t>ang xử lí, đã xử lí hoàn tất.</w:t>
              </w:r>
            </w:ins>
          </w:p>
          <w:p w14:paraId="5B0DD381" w14:textId="626F6DA6" w:rsidR="00990BDD" w:rsidRPr="00920004" w:rsidRDefault="00990BDD" w:rsidP="00AB70EF">
            <w:pPr>
              <w:rPr>
                <w:ins w:id="7103" w:author="phuong vu" w:date="2018-11-26T00:05:00Z"/>
                <w:lang w:val="en-US"/>
                <w:rPrChange w:id="7104" w:author="phuong vu" w:date="2018-11-30T22:36:00Z">
                  <w:rPr>
                    <w:ins w:id="7105" w:author="phuong vu" w:date="2018-11-26T00:05:00Z"/>
                  </w:rPr>
                </w:rPrChange>
              </w:rPr>
              <w:pPrChange w:id="7106" w:author="phuong vu" w:date="2018-11-30T21:24:00Z">
                <w:pPr>
                  <w:pStyle w:val="ListParagraph"/>
                  <w:numPr>
                    <w:numId w:val="29"/>
                  </w:numPr>
                  <w:spacing w:line="276" w:lineRule="auto"/>
                  <w:ind w:hanging="360"/>
                </w:pPr>
              </w:pPrChange>
            </w:pPr>
            <w:ins w:id="7107" w:author="phuong vu" w:date="2018-11-30T10:16:00Z">
              <w:r w:rsidRPr="00920004">
                <w:rPr>
                  <w:lang w:val="en-US"/>
                  <w:rPrChange w:id="7108" w:author="phuong vu" w:date="2018-11-30T22:36:00Z">
                    <w:rPr>
                      <w:lang w:val="en-US"/>
                    </w:rPr>
                  </w:rPrChange>
                </w:rPr>
                <w:t xml:space="preserve">Bước 2: </w:t>
              </w:r>
            </w:ins>
            <w:ins w:id="7109" w:author="phuong vu" w:date="2018-11-30T10:17:00Z">
              <w:r w:rsidRPr="00920004">
                <w:rPr>
                  <w:lang w:val="en-US"/>
                  <w:rPrChange w:id="7110" w:author="phuong vu" w:date="2018-11-30T22:36:00Z">
                    <w:rPr>
                      <w:lang w:val="en-US"/>
                    </w:rPr>
                  </w:rPrChange>
                </w:rPr>
                <w:t>Hệ thống trả về danh sách các đơn hàng ứng với trạng thái người dùng yêu cầu.</w:t>
              </w:r>
            </w:ins>
          </w:p>
          <w:p w14:paraId="7BE77AB8" w14:textId="75D090A3" w:rsidR="00DD52EE" w:rsidRPr="00920004" w:rsidRDefault="00DD52EE" w:rsidP="00AB70EF">
            <w:pPr>
              <w:rPr>
                <w:ins w:id="7111" w:author="phuong vu" w:date="2018-11-26T00:05:00Z"/>
                <w:rPrChange w:id="7112" w:author="phuong vu" w:date="2018-11-30T22:36:00Z">
                  <w:rPr>
                    <w:ins w:id="7113" w:author="phuong vu" w:date="2018-11-26T00:05:00Z"/>
                  </w:rPr>
                </w:rPrChange>
              </w:rPr>
              <w:pPrChange w:id="7114" w:author="phuong vu" w:date="2018-11-30T21:24:00Z">
                <w:pPr>
                  <w:pStyle w:val="ListParagraph"/>
                  <w:numPr>
                    <w:numId w:val="30"/>
                  </w:numPr>
                  <w:spacing w:line="276" w:lineRule="auto"/>
                  <w:ind w:hanging="360"/>
                </w:pPr>
              </w:pPrChange>
            </w:pPr>
            <w:ins w:id="7115" w:author="phuong vu" w:date="2018-11-26T00:05:00Z">
              <w:r w:rsidRPr="00920004">
                <w:rPr>
                  <w:rPrChange w:id="7116" w:author="phuong vu" w:date="2018-11-30T22:36:00Z">
                    <w:rPr/>
                  </w:rPrChange>
                </w:rPr>
                <w:t xml:space="preserve">Bước </w:t>
              </w:r>
            </w:ins>
            <w:ins w:id="7117" w:author="phuong vu" w:date="2018-11-30T10:17:00Z">
              <w:r w:rsidR="00990BDD" w:rsidRPr="00920004">
                <w:rPr>
                  <w:lang w:val="en-US"/>
                  <w:rPrChange w:id="7118" w:author="phuong vu" w:date="2018-11-30T22:36:00Z">
                    <w:rPr>
                      <w:lang w:val="en-US"/>
                    </w:rPr>
                  </w:rPrChange>
                </w:rPr>
                <w:t>3</w:t>
              </w:r>
            </w:ins>
            <w:ins w:id="7119" w:author="phuong vu" w:date="2018-11-26T00:05:00Z">
              <w:r w:rsidRPr="00920004">
                <w:rPr>
                  <w:rPrChange w:id="7120" w:author="phuong vu" w:date="2018-11-30T22:36:00Z">
                    <w:rPr/>
                  </w:rPrChange>
                </w:rPr>
                <w:t>: Danh sách đơn hàng được hiển thị theo dạng bảng. Ở đây người dùng có thể tìm kiếm đơn hàng dựa trên các tiêu chí là các cột của bảng.</w:t>
              </w:r>
            </w:ins>
          </w:p>
        </w:tc>
      </w:tr>
      <w:tr w:rsidR="00710EC4" w:rsidRPr="00920004" w14:paraId="0FE5E55E" w14:textId="77777777" w:rsidTr="00026941">
        <w:trPr>
          <w:ins w:id="7121" w:author="phuong vu" w:date="2018-11-26T00:05:00Z"/>
        </w:trPr>
        <w:tc>
          <w:tcPr>
            <w:tcW w:w="2425" w:type="dxa"/>
          </w:tcPr>
          <w:p w14:paraId="341B1BC3" w14:textId="77777777" w:rsidR="00DD52EE" w:rsidRPr="00920004" w:rsidRDefault="00DD52EE" w:rsidP="00BD0851">
            <w:pPr>
              <w:spacing w:before="240" w:line="0" w:lineRule="atLeast"/>
              <w:rPr>
                <w:ins w:id="7122" w:author="phuong vu" w:date="2018-11-26T00:05:00Z"/>
                <w:b/>
                <w:rPrChange w:id="7123" w:author="phuong vu" w:date="2018-11-30T22:36:00Z">
                  <w:rPr>
                    <w:ins w:id="7124" w:author="phuong vu" w:date="2018-11-26T00:05:00Z"/>
                    <w:b/>
                  </w:rPr>
                </w:rPrChange>
              </w:rPr>
              <w:pPrChange w:id="7125" w:author="phuong vu" w:date="2018-11-30T14:16:00Z">
                <w:pPr>
                  <w:spacing w:line="276" w:lineRule="auto"/>
                </w:pPr>
              </w:pPrChange>
            </w:pPr>
            <w:ins w:id="7126" w:author="phuong vu" w:date="2018-11-26T00:05:00Z">
              <w:r w:rsidRPr="00920004">
                <w:rPr>
                  <w:b/>
                  <w:rPrChange w:id="7127" w:author="phuong vu" w:date="2018-11-30T22:36:00Z">
                    <w:rPr>
                      <w:b/>
                    </w:rPr>
                  </w:rPrChange>
                </w:rPr>
                <w:t>Kết quả</w:t>
              </w:r>
            </w:ins>
          </w:p>
        </w:tc>
        <w:tc>
          <w:tcPr>
            <w:tcW w:w="6686" w:type="dxa"/>
          </w:tcPr>
          <w:p w14:paraId="0F04E115" w14:textId="77777777" w:rsidR="00DD52EE" w:rsidRPr="00920004" w:rsidRDefault="00DD52EE" w:rsidP="00AB70EF">
            <w:pPr>
              <w:rPr>
                <w:ins w:id="7128" w:author="phuong vu" w:date="2018-11-26T00:05:00Z"/>
                <w:rPrChange w:id="7129" w:author="phuong vu" w:date="2018-11-30T22:36:00Z">
                  <w:rPr>
                    <w:ins w:id="7130" w:author="phuong vu" w:date="2018-11-26T00:05:00Z"/>
                  </w:rPr>
                </w:rPrChange>
              </w:rPr>
              <w:pPrChange w:id="7131" w:author="phuong vu" w:date="2018-11-30T21:25:00Z">
                <w:pPr>
                  <w:spacing w:line="276" w:lineRule="auto"/>
                  <w:jc w:val="left"/>
                </w:pPr>
              </w:pPrChange>
            </w:pPr>
            <w:ins w:id="7132" w:author="phuong vu" w:date="2018-11-26T00:05:00Z">
              <w:r w:rsidRPr="00920004">
                <w:rPr>
                  <w:rPrChange w:id="7133" w:author="phuong vu" w:date="2018-11-30T22:36:00Z">
                    <w:rPr/>
                  </w:rPrChange>
                </w:rPr>
                <w:t>Hiển thị thông tin tất cả đơn hàng dưới dạng bảng.</w:t>
              </w:r>
            </w:ins>
          </w:p>
          <w:p w14:paraId="493BA2EB" w14:textId="77777777" w:rsidR="00DD52EE" w:rsidRPr="00920004" w:rsidRDefault="00DD52EE" w:rsidP="00AB70EF">
            <w:pPr>
              <w:rPr>
                <w:ins w:id="7134" w:author="phuong vu" w:date="2018-11-26T00:05:00Z"/>
                <w:rPrChange w:id="7135" w:author="phuong vu" w:date="2018-11-30T22:36:00Z">
                  <w:rPr>
                    <w:ins w:id="7136" w:author="phuong vu" w:date="2018-11-26T00:05:00Z"/>
                  </w:rPr>
                </w:rPrChange>
              </w:rPr>
              <w:pPrChange w:id="7137" w:author="phuong vu" w:date="2018-11-30T21:25:00Z">
                <w:pPr>
                  <w:spacing w:line="276" w:lineRule="auto"/>
                  <w:jc w:val="left"/>
                </w:pPr>
              </w:pPrChange>
            </w:pPr>
            <w:ins w:id="7138" w:author="phuong vu" w:date="2018-11-26T00:05:00Z">
              <w:r w:rsidRPr="00920004">
                <w:rPr>
                  <w:rPrChange w:id="7139" w:author="phuong vu" w:date="2018-11-30T22:36:00Z">
                    <w:rPr/>
                  </w:rPrChange>
                </w:rPr>
                <w:t>Khi nhấn vào tên khách hàng hiển thị chi tiết đơn hàng.</w:t>
              </w:r>
            </w:ins>
          </w:p>
        </w:tc>
      </w:tr>
      <w:tr w:rsidR="00710EC4" w:rsidRPr="00920004" w14:paraId="29AE93D8" w14:textId="77777777" w:rsidTr="00026941">
        <w:trPr>
          <w:ins w:id="7140" w:author="phuong vu" w:date="2018-11-26T00:05:00Z"/>
        </w:trPr>
        <w:tc>
          <w:tcPr>
            <w:tcW w:w="2425" w:type="dxa"/>
          </w:tcPr>
          <w:p w14:paraId="019D1261" w14:textId="77777777" w:rsidR="00DD52EE" w:rsidRPr="00920004" w:rsidRDefault="00DD52EE" w:rsidP="00BD0851">
            <w:pPr>
              <w:spacing w:before="240" w:line="0" w:lineRule="atLeast"/>
              <w:rPr>
                <w:ins w:id="7141" w:author="phuong vu" w:date="2018-11-26T00:05:00Z"/>
                <w:b/>
                <w:rPrChange w:id="7142" w:author="phuong vu" w:date="2018-11-30T22:36:00Z">
                  <w:rPr>
                    <w:ins w:id="7143" w:author="phuong vu" w:date="2018-11-26T00:05:00Z"/>
                    <w:b/>
                  </w:rPr>
                </w:rPrChange>
              </w:rPr>
              <w:pPrChange w:id="7144" w:author="phuong vu" w:date="2018-11-30T14:16:00Z">
                <w:pPr>
                  <w:spacing w:line="276" w:lineRule="auto"/>
                </w:pPr>
              </w:pPrChange>
            </w:pPr>
            <w:ins w:id="7145" w:author="phuong vu" w:date="2018-11-26T00:05:00Z">
              <w:r w:rsidRPr="00920004">
                <w:rPr>
                  <w:b/>
                  <w:rPrChange w:id="7146" w:author="phuong vu" w:date="2018-11-30T22:36:00Z">
                    <w:rPr>
                      <w:b/>
                    </w:rPr>
                  </w:rPrChange>
                </w:rPr>
                <w:t>Ghi chú</w:t>
              </w:r>
            </w:ins>
          </w:p>
        </w:tc>
        <w:tc>
          <w:tcPr>
            <w:tcW w:w="6686" w:type="dxa"/>
          </w:tcPr>
          <w:p w14:paraId="01D6D4CE" w14:textId="77777777" w:rsidR="00DD52EE" w:rsidRPr="00920004" w:rsidRDefault="00DD52EE" w:rsidP="00BD0851">
            <w:pPr>
              <w:keepNext/>
              <w:spacing w:before="240" w:line="0" w:lineRule="atLeast"/>
              <w:rPr>
                <w:ins w:id="7147" w:author="phuong vu" w:date="2018-11-26T00:05:00Z"/>
                <w:rPrChange w:id="7148" w:author="phuong vu" w:date="2018-11-30T22:36:00Z">
                  <w:rPr>
                    <w:ins w:id="7149" w:author="phuong vu" w:date="2018-11-26T00:05:00Z"/>
                  </w:rPr>
                </w:rPrChange>
              </w:rPr>
              <w:pPrChange w:id="7150" w:author="phuong vu" w:date="2018-11-30T14:16:00Z">
                <w:pPr>
                  <w:keepNext/>
                  <w:spacing w:line="276" w:lineRule="auto"/>
                </w:pPr>
              </w:pPrChange>
            </w:pPr>
          </w:p>
        </w:tc>
      </w:tr>
    </w:tbl>
    <w:p w14:paraId="156A8D55" w14:textId="65BC1DDB" w:rsidR="00DD52EE" w:rsidRPr="00920004" w:rsidRDefault="00DD52EE" w:rsidP="00A17FA5">
      <w:pPr>
        <w:pStyle w:val="Caption"/>
        <w:rPr>
          <w:ins w:id="7151" w:author="phuong vu" w:date="2018-11-26T00:18:00Z"/>
          <w:lang w:val="en-US"/>
          <w:rPrChange w:id="7152" w:author="phuong vu" w:date="2018-11-30T22:36:00Z">
            <w:rPr>
              <w:ins w:id="7153" w:author="phuong vu" w:date="2018-11-26T00:18:00Z"/>
              <w:lang w:val="en-US"/>
            </w:rPr>
          </w:rPrChange>
        </w:rPr>
        <w:pPrChange w:id="7154" w:author="phuong vu" w:date="2018-11-30T22:42:00Z">
          <w:pPr>
            <w:pStyle w:val="Caption"/>
          </w:pPr>
        </w:pPrChange>
      </w:pPr>
      <w:bookmarkStart w:id="7155" w:name="_Toc531381594"/>
      <w:ins w:id="7156" w:author="phuong vu" w:date="2018-11-26T00:07:00Z">
        <w:r w:rsidRPr="00920004">
          <w:rPr>
            <w:rPrChange w:id="7157" w:author="phuong vu" w:date="2018-11-30T22:36:00Z">
              <w:rPr/>
            </w:rPrChange>
          </w:rPr>
          <w:t xml:space="preserve">Bảng </w:t>
        </w:r>
      </w:ins>
      <w:ins w:id="7158" w:author="phuong vu" w:date="2018-11-30T14:54:00Z">
        <w:r w:rsidR="00D632EE" w:rsidRPr="00920004">
          <w:rPr>
            <w:rPrChange w:id="7159" w:author="phuong vu" w:date="2018-11-30T22:36:00Z">
              <w:rPr/>
            </w:rPrChange>
          </w:rPr>
          <w:fldChar w:fldCharType="begin"/>
        </w:r>
        <w:r w:rsidR="00D632EE" w:rsidRPr="00920004">
          <w:rPr>
            <w:rPrChange w:id="7160" w:author="phuong vu" w:date="2018-11-30T22:36:00Z">
              <w:rPr/>
            </w:rPrChange>
          </w:rPr>
          <w:instrText xml:space="preserve"> STYLEREF 1 \s </w:instrText>
        </w:r>
      </w:ins>
      <w:r w:rsidR="00D632EE" w:rsidRPr="00920004">
        <w:rPr>
          <w:rPrChange w:id="7161" w:author="phuong vu" w:date="2018-11-30T22:36:00Z">
            <w:rPr/>
          </w:rPrChange>
        </w:rPr>
        <w:fldChar w:fldCharType="separate"/>
      </w:r>
      <w:r w:rsidR="00B5490C">
        <w:rPr>
          <w:noProof/>
        </w:rPr>
        <w:t>1</w:t>
      </w:r>
      <w:ins w:id="7162" w:author="phuong vu" w:date="2018-11-30T14:54:00Z">
        <w:r w:rsidR="00D632EE" w:rsidRPr="00920004">
          <w:rPr>
            <w:rPrChange w:id="7163" w:author="phuong vu" w:date="2018-11-30T22:36:00Z">
              <w:rPr/>
            </w:rPrChange>
          </w:rPr>
          <w:fldChar w:fldCharType="end"/>
        </w:r>
        <w:r w:rsidR="00D632EE" w:rsidRPr="00920004">
          <w:rPr>
            <w:rPrChange w:id="7164" w:author="phuong vu" w:date="2018-11-30T22:36:00Z">
              <w:rPr/>
            </w:rPrChange>
          </w:rPr>
          <w:t>.</w:t>
        </w:r>
        <w:r w:rsidR="00D632EE" w:rsidRPr="00920004">
          <w:rPr>
            <w:rPrChange w:id="7165" w:author="phuong vu" w:date="2018-11-30T22:36:00Z">
              <w:rPr/>
            </w:rPrChange>
          </w:rPr>
          <w:fldChar w:fldCharType="begin"/>
        </w:r>
        <w:r w:rsidR="00D632EE" w:rsidRPr="00920004">
          <w:rPr>
            <w:rPrChange w:id="7166" w:author="phuong vu" w:date="2018-11-30T22:36:00Z">
              <w:rPr/>
            </w:rPrChange>
          </w:rPr>
          <w:instrText xml:space="preserve"> SEQ Bảng \* ARABIC \s 1 </w:instrText>
        </w:r>
      </w:ins>
      <w:r w:rsidR="00D632EE" w:rsidRPr="00920004">
        <w:rPr>
          <w:rPrChange w:id="7167" w:author="phuong vu" w:date="2018-11-30T22:36:00Z">
            <w:rPr/>
          </w:rPrChange>
        </w:rPr>
        <w:fldChar w:fldCharType="separate"/>
      </w:r>
      <w:ins w:id="7168" w:author="phuong vu" w:date="2018-11-30T22:44:00Z">
        <w:r w:rsidR="00B5490C">
          <w:rPr>
            <w:noProof/>
          </w:rPr>
          <w:t>2</w:t>
        </w:r>
      </w:ins>
      <w:ins w:id="7169" w:author="phuong vu" w:date="2018-11-30T14:54:00Z">
        <w:r w:rsidR="00D632EE" w:rsidRPr="00920004">
          <w:rPr>
            <w:rPrChange w:id="7170" w:author="phuong vu" w:date="2018-11-30T22:36:00Z">
              <w:rPr/>
            </w:rPrChange>
          </w:rPr>
          <w:fldChar w:fldCharType="end"/>
        </w:r>
      </w:ins>
      <w:ins w:id="7171" w:author="phuong vu" w:date="2018-11-26T00:07:00Z">
        <w:r w:rsidRPr="00920004">
          <w:rPr>
            <w:lang w:val="en-US"/>
            <w:rPrChange w:id="7172" w:author="phuong vu" w:date="2018-11-30T22:36:00Z">
              <w:rPr>
                <w:lang w:val="en-US"/>
              </w:rPr>
            </w:rPrChange>
          </w:rPr>
          <w:t xml:space="preserve"> </w:t>
        </w:r>
      </w:ins>
      <w:ins w:id="7173" w:author="phuong vu" w:date="2018-11-26T00:08:00Z">
        <w:r w:rsidRPr="00920004">
          <w:rPr>
            <w:lang w:val="en-US"/>
            <w:rPrChange w:id="7174" w:author="phuong vu" w:date="2018-11-30T22:36:00Z">
              <w:rPr>
                <w:lang w:val="en-US"/>
              </w:rPr>
            </w:rPrChange>
          </w:rPr>
          <w:t>Chức năng x</w:t>
        </w:r>
      </w:ins>
      <w:ins w:id="7175" w:author="phuong vu" w:date="2018-11-26T00:07:00Z">
        <w:r w:rsidRPr="00920004">
          <w:rPr>
            <w:lang w:val="en-US"/>
            <w:rPrChange w:id="7176" w:author="phuong vu" w:date="2018-11-30T22:36:00Z">
              <w:rPr>
                <w:lang w:val="en-US"/>
              </w:rPr>
            </w:rPrChange>
          </w:rPr>
          <w:t>em danh sác</w:t>
        </w:r>
      </w:ins>
      <w:ins w:id="7177" w:author="phuong vu" w:date="2018-11-26T00:08:00Z">
        <w:r w:rsidRPr="00920004">
          <w:rPr>
            <w:lang w:val="en-US"/>
            <w:rPrChange w:id="7178" w:author="phuong vu" w:date="2018-11-30T22:36:00Z">
              <w:rPr>
                <w:lang w:val="en-US"/>
              </w:rPr>
            </w:rPrChange>
          </w:rPr>
          <w:t>h đơn hàng theo trạng thái</w:t>
        </w:r>
      </w:ins>
      <w:bookmarkEnd w:id="7155"/>
    </w:p>
    <w:p w14:paraId="3266B7FE" w14:textId="77777777" w:rsidR="00026941" w:rsidRPr="00920004" w:rsidRDefault="00026941" w:rsidP="00BD0851">
      <w:pPr>
        <w:spacing w:before="240" w:line="0" w:lineRule="atLeast"/>
        <w:rPr>
          <w:ins w:id="7179" w:author="phuong vu" w:date="2018-11-26T00:07:00Z"/>
          <w:lang w:val="en-US"/>
          <w:rPrChange w:id="7180" w:author="phuong vu" w:date="2018-11-30T22:36:00Z">
            <w:rPr>
              <w:ins w:id="7181" w:author="phuong vu" w:date="2018-11-26T00:07:00Z"/>
            </w:rPr>
          </w:rPrChange>
        </w:rPr>
        <w:pPrChange w:id="7182" w:author="phuong vu" w:date="2018-11-30T14:16:00Z">
          <w:pPr>
            <w:pStyle w:val="Caption"/>
          </w:pPr>
        </w:pPrChange>
      </w:pPr>
    </w:p>
    <w:p w14:paraId="7BB517B4" w14:textId="1C0A59EB" w:rsidR="00DD52EE" w:rsidRPr="00920004" w:rsidRDefault="00DD52EE" w:rsidP="00BD0851">
      <w:pPr>
        <w:pStyle w:val="Heading4"/>
        <w:spacing w:before="240" w:line="0" w:lineRule="atLeast"/>
        <w:rPr>
          <w:ins w:id="7183" w:author="phuong vu" w:date="2018-11-26T00:06:00Z"/>
          <w:lang w:val="en-US"/>
          <w:rPrChange w:id="7184" w:author="phuong vu" w:date="2018-11-30T22:36:00Z">
            <w:rPr>
              <w:ins w:id="7185" w:author="phuong vu" w:date="2018-11-26T00:06:00Z"/>
              <w:lang w:val="en-US"/>
            </w:rPr>
          </w:rPrChange>
        </w:rPr>
        <w:pPrChange w:id="7186" w:author="phuong vu" w:date="2018-11-30T14:16:00Z">
          <w:pPr>
            <w:pStyle w:val="Heading4"/>
          </w:pPr>
        </w:pPrChange>
      </w:pPr>
      <w:bookmarkStart w:id="7187" w:name="_Toc531380652"/>
      <w:ins w:id="7188" w:author="phuong vu" w:date="2018-11-26T00:06:00Z">
        <w:r w:rsidRPr="00920004">
          <w:rPr>
            <w:lang w:val="en-US"/>
            <w:rPrChange w:id="7189" w:author="phuong vu" w:date="2018-11-30T22:36:00Z">
              <w:rPr>
                <w:lang w:val="en-US"/>
              </w:rPr>
            </w:rPrChange>
          </w:rPr>
          <w:t>Xem chi tiết đơn hàng</w:t>
        </w:r>
        <w:bookmarkEnd w:id="7187"/>
      </w:ins>
    </w:p>
    <w:tbl>
      <w:tblPr>
        <w:tblStyle w:val="TableGrid"/>
        <w:tblW w:w="0" w:type="auto"/>
        <w:tblLook w:val="04A0" w:firstRow="1" w:lastRow="0" w:firstColumn="1" w:lastColumn="0" w:noHBand="0" w:noVBand="1"/>
        <w:tblPrChange w:id="7190" w:author="phuong vu" w:date="2018-11-30T21:26:00Z">
          <w:tblPr>
            <w:tblStyle w:val="TableGrid"/>
            <w:tblW w:w="0" w:type="auto"/>
            <w:tblLook w:val="04A0" w:firstRow="1" w:lastRow="0" w:firstColumn="1" w:lastColumn="0" w:noHBand="0" w:noVBand="1"/>
          </w:tblPr>
        </w:tblPrChange>
      </w:tblPr>
      <w:tblGrid>
        <w:gridCol w:w="2350"/>
        <w:gridCol w:w="6427"/>
        <w:tblGridChange w:id="7191">
          <w:tblGrid>
            <w:gridCol w:w="2350"/>
            <w:gridCol w:w="6427"/>
          </w:tblGrid>
        </w:tblGridChange>
      </w:tblGrid>
      <w:tr w:rsidR="00DD52EE" w:rsidRPr="00920004" w14:paraId="1D83C594" w14:textId="77777777" w:rsidTr="00AB70EF">
        <w:trPr>
          <w:ins w:id="7192" w:author="phuong vu" w:date="2018-11-26T00:10:00Z"/>
        </w:trPr>
        <w:tc>
          <w:tcPr>
            <w:tcW w:w="2425" w:type="dxa"/>
            <w:vAlign w:val="center"/>
            <w:tcPrChange w:id="7193" w:author="phuong vu" w:date="2018-11-30T21:26:00Z">
              <w:tcPr>
                <w:tcW w:w="2425" w:type="dxa"/>
              </w:tcPr>
            </w:tcPrChange>
          </w:tcPr>
          <w:p w14:paraId="53994664" w14:textId="77777777" w:rsidR="00DD52EE" w:rsidRPr="00920004" w:rsidRDefault="00DD52EE" w:rsidP="00AB70EF">
            <w:pPr>
              <w:rPr>
                <w:ins w:id="7194" w:author="phuong vu" w:date="2018-11-26T00:10:00Z"/>
                <w:b/>
                <w:rPrChange w:id="7195" w:author="phuong vu" w:date="2018-11-30T22:36:00Z">
                  <w:rPr>
                    <w:ins w:id="7196" w:author="phuong vu" w:date="2018-11-26T00:10:00Z"/>
                  </w:rPr>
                </w:rPrChange>
              </w:rPr>
              <w:pPrChange w:id="7197" w:author="phuong vu" w:date="2018-11-30T21:26:00Z">
                <w:pPr>
                  <w:spacing w:line="276" w:lineRule="auto"/>
                </w:pPr>
              </w:pPrChange>
            </w:pPr>
            <w:ins w:id="7198" w:author="phuong vu" w:date="2018-11-26T00:10:00Z">
              <w:r w:rsidRPr="00920004">
                <w:rPr>
                  <w:b/>
                  <w:rPrChange w:id="7199" w:author="phuong vu" w:date="2018-11-30T22:36:00Z">
                    <w:rPr/>
                  </w:rPrChange>
                </w:rPr>
                <w:t>Mã yêu cầu</w:t>
              </w:r>
            </w:ins>
          </w:p>
        </w:tc>
        <w:tc>
          <w:tcPr>
            <w:tcW w:w="6686" w:type="dxa"/>
            <w:vAlign w:val="center"/>
            <w:tcPrChange w:id="7200" w:author="phuong vu" w:date="2018-11-30T21:26:00Z">
              <w:tcPr>
                <w:tcW w:w="6686" w:type="dxa"/>
              </w:tcPr>
            </w:tcPrChange>
          </w:tcPr>
          <w:p w14:paraId="3A2E4E6F" w14:textId="286AC436" w:rsidR="00DD52EE" w:rsidRPr="00920004" w:rsidRDefault="00DD52EE" w:rsidP="00AB70EF">
            <w:pPr>
              <w:rPr>
                <w:ins w:id="7201" w:author="phuong vu" w:date="2018-11-26T00:10:00Z"/>
                <w:lang w:val="en-US"/>
                <w:rPrChange w:id="7202" w:author="phuong vu" w:date="2018-11-30T22:36:00Z">
                  <w:rPr>
                    <w:ins w:id="7203" w:author="phuong vu" w:date="2018-11-26T00:10:00Z"/>
                    <w:lang w:val="en-US"/>
                  </w:rPr>
                </w:rPrChange>
              </w:rPr>
              <w:pPrChange w:id="7204" w:author="phuong vu" w:date="2018-11-30T21:26:00Z">
                <w:pPr>
                  <w:spacing w:line="276" w:lineRule="auto"/>
                </w:pPr>
              </w:pPrChange>
            </w:pPr>
            <w:ins w:id="7205" w:author="phuong vu" w:date="2018-11-26T00:10:00Z">
              <w:r w:rsidRPr="00920004">
                <w:rPr>
                  <w:lang w:val="en-US"/>
                  <w:rPrChange w:id="7206" w:author="phuong vu" w:date="2018-11-30T22:36:00Z">
                    <w:rPr>
                      <w:lang w:val="en-US"/>
                    </w:rPr>
                  </w:rPrChange>
                </w:rPr>
                <w:t>GU_01_0</w:t>
              </w:r>
            </w:ins>
            <w:ins w:id="7207" w:author="phuong vu" w:date="2018-11-26T00:11:00Z">
              <w:r w:rsidRPr="00920004">
                <w:rPr>
                  <w:lang w:val="en-US"/>
                  <w:rPrChange w:id="7208" w:author="phuong vu" w:date="2018-11-30T22:36:00Z">
                    <w:rPr>
                      <w:lang w:val="en-US"/>
                    </w:rPr>
                  </w:rPrChange>
                </w:rPr>
                <w:t>2</w:t>
              </w:r>
            </w:ins>
          </w:p>
        </w:tc>
      </w:tr>
      <w:tr w:rsidR="00DD52EE" w:rsidRPr="00920004" w14:paraId="6C7A845A" w14:textId="77777777" w:rsidTr="00026941">
        <w:trPr>
          <w:ins w:id="7209" w:author="phuong vu" w:date="2018-11-26T00:10:00Z"/>
        </w:trPr>
        <w:tc>
          <w:tcPr>
            <w:tcW w:w="2425" w:type="dxa"/>
          </w:tcPr>
          <w:p w14:paraId="633F7CA8" w14:textId="77777777" w:rsidR="00DD52EE" w:rsidRPr="00920004" w:rsidRDefault="00DD52EE" w:rsidP="00AB70EF">
            <w:pPr>
              <w:rPr>
                <w:ins w:id="7210" w:author="phuong vu" w:date="2018-11-26T00:10:00Z"/>
                <w:b/>
                <w:rPrChange w:id="7211" w:author="phuong vu" w:date="2018-11-30T22:36:00Z">
                  <w:rPr>
                    <w:ins w:id="7212" w:author="phuong vu" w:date="2018-11-26T00:10:00Z"/>
                  </w:rPr>
                </w:rPrChange>
              </w:rPr>
              <w:pPrChange w:id="7213" w:author="phuong vu" w:date="2018-11-30T21:26:00Z">
                <w:pPr>
                  <w:spacing w:line="276" w:lineRule="auto"/>
                </w:pPr>
              </w:pPrChange>
            </w:pPr>
            <w:ins w:id="7214" w:author="phuong vu" w:date="2018-11-26T00:10:00Z">
              <w:r w:rsidRPr="00920004">
                <w:rPr>
                  <w:b/>
                  <w:rPrChange w:id="7215" w:author="phuong vu" w:date="2018-11-30T22:36:00Z">
                    <w:rPr/>
                  </w:rPrChange>
                </w:rPr>
                <w:t>Tên chức năng</w:t>
              </w:r>
            </w:ins>
          </w:p>
        </w:tc>
        <w:tc>
          <w:tcPr>
            <w:tcW w:w="6686" w:type="dxa"/>
          </w:tcPr>
          <w:p w14:paraId="159E1439" w14:textId="26AB0F91" w:rsidR="00DD52EE" w:rsidRPr="00920004" w:rsidRDefault="00DD52EE" w:rsidP="00AB70EF">
            <w:pPr>
              <w:rPr>
                <w:ins w:id="7216" w:author="phuong vu" w:date="2018-11-26T00:10:00Z"/>
                <w:lang w:val="en-US"/>
                <w:rPrChange w:id="7217" w:author="phuong vu" w:date="2018-11-30T22:36:00Z">
                  <w:rPr>
                    <w:ins w:id="7218" w:author="phuong vu" w:date="2018-11-26T00:10:00Z"/>
                  </w:rPr>
                </w:rPrChange>
              </w:rPr>
              <w:pPrChange w:id="7219" w:author="phuong vu" w:date="2018-11-30T21:26:00Z">
                <w:pPr>
                  <w:spacing w:line="276" w:lineRule="auto"/>
                </w:pPr>
              </w:pPrChange>
            </w:pPr>
            <w:ins w:id="7220" w:author="phuong vu" w:date="2018-11-26T00:10:00Z">
              <w:r w:rsidRPr="00920004">
                <w:rPr>
                  <w:rPrChange w:id="7221" w:author="phuong vu" w:date="2018-11-30T22:36:00Z">
                    <w:rPr/>
                  </w:rPrChange>
                </w:rPr>
                <w:t xml:space="preserve">Xem </w:t>
              </w:r>
            </w:ins>
            <w:ins w:id="7222" w:author="phuong vu" w:date="2018-11-26T00:11:00Z">
              <w:r w:rsidRPr="00920004">
                <w:rPr>
                  <w:lang w:val="en-US"/>
                  <w:rPrChange w:id="7223" w:author="phuong vu" w:date="2018-11-30T22:36:00Z">
                    <w:rPr>
                      <w:lang w:val="en-US"/>
                    </w:rPr>
                  </w:rPrChange>
                </w:rPr>
                <w:t xml:space="preserve">chi tiết </w:t>
              </w:r>
            </w:ins>
            <w:ins w:id="7224" w:author="phuong vu" w:date="2018-11-26T00:18:00Z">
              <w:r w:rsidR="00026941" w:rsidRPr="00920004">
                <w:rPr>
                  <w:lang w:val="en-US"/>
                  <w:rPrChange w:id="7225" w:author="phuong vu" w:date="2018-11-30T22:36:00Z">
                    <w:rPr>
                      <w:lang w:val="en-US"/>
                    </w:rPr>
                  </w:rPrChange>
                </w:rPr>
                <w:t>đơn hàng</w:t>
              </w:r>
            </w:ins>
          </w:p>
        </w:tc>
      </w:tr>
      <w:tr w:rsidR="00DD52EE" w:rsidRPr="00920004" w14:paraId="0AAB7446" w14:textId="77777777" w:rsidTr="00026941">
        <w:trPr>
          <w:ins w:id="7226" w:author="phuong vu" w:date="2018-11-26T00:10:00Z"/>
        </w:trPr>
        <w:tc>
          <w:tcPr>
            <w:tcW w:w="2425" w:type="dxa"/>
          </w:tcPr>
          <w:p w14:paraId="333472FF" w14:textId="77777777" w:rsidR="00DD52EE" w:rsidRPr="00920004" w:rsidRDefault="00DD52EE" w:rsidP="00AB70EF">
            <w:pPr>
              <w:rPr>
                <w:ins w:id="7227" w:author="phuong vu" w:date="2018-11-26T00:10:00Z"/>
                <w:b/>
                <w:rPrChange w:id="7228" w:author="phuong vu" w:date="2018-11-30T22:36:00Z">
                  <w:rPr>
                    <w:ins w:id="7229" w:author="phuong vu" w:date="2018-11-26T00:10:00Z"/>
                  </w:rPr>
                </w:rPrChange>
              </w:rPr>
              <w:pPrChange w:id="7230" w:author="phuong vu" w:date="2018-11-30T21:26:00Z">
                <w:pPr>
                  <w:spacing w:line="276" w:lineRule="auto"/>
                </w:pPr>
              </w:pPrChange>
            </w:pPr>
            <w:ins w:id="7231" w:author="phuong vu" w:date="2018-11-26T00:10:00Z">
              <w:r w:rsidRPr="00920004">
                <w:rPr>
                  <w:b/>
                  <w:rPrChange w:id="7232" w:author="phuong vu" w:date="2018-11-30T22:36:00Z">
                    <w:rPr/>
                  </w:rPrChange>
                </w:rPr>
                <w:t>Đối tượng sử dụng</w:t>
              </w:r>
            </w:ins>
          </w:p>
        </w:tc>
        <w:tc>
          <w:tcPr>
            <w:tcW w:w="6686" w:type="dxa"/>
          </w:tcPr>
          <w:p w14:paraId="7E2C75AD" w14:textId="6797743C" w:rsidR="00DD52EE" w:rsidRPr="00920004" w:rsidRDefault="00026941" w:rsidP="00AB70EF">
            <w:pPr>
              <w:rPr>
                <w:ins w:id="7233" w:author="phuong vu" w:date="2018-11-26T00:10:00Z"/>
                <w:lang w:val="en-US"/>
                <w:rPrChange w:id="7234" w:author="phuong vu" w:date="2018-11-30T22:36:00Z">
                  <w:rPr>
                    <w:ins w:id="7235" w:author="phuong vu" w:date="2018-11-26T00:10:00Z"/>
                  </w:rPr>
                </w:rPrChange>
              </w:rPr>
              <w:pPrChange w:id="7236" w:author="phuong vu" w:date="2018-11-30T21:26:00Z">
                <w:pPr>
                  <w:spacing w:line="276" w:lineRule="auto"/>
                </w:pPr>
              </w:pPrChange>
            </w:pPr>
            <w:ins w:id="7237" w:author="phuong vu" w:date="2018-11-26T00:12:00Z">
              <w:r w:rsidRPr="00920004">
                <w:rPr>
                  <w:lang w:val="en-US"/>
                  <w:rPrChange w:id="7238" w:author="phuong vu" w:date="2018-11-30T22:36:00Z">
                    <w:rPr>
                      <w:lang w:val="en-US"/>
                    </w:rPr>
                  </w:rPrChange>
                </w:rPr>
                <w:t>Nhân viên chi nhánh, Khách hàng.</w:t>
              </w:r>
            </w:ins>
          </w:p>
        </w:tc>
      </w:tr>
      <w:tr w:rsidR="00DD52EE" w:rsidRPr="00920004" w14:paraId="38825E9E" w14:textId="77777777" w:rsidTr="00026941">
        <w:trPr>
          <w:ins w:id="7239" w:author="phuong vu" w:date="2018-11-26T00:10:00Z"/>
        </w:trPr>
        <w:tc>
          <w:tcPr>
            <w:tcW w:w="2425" w:type="dxa"/>
          </w:tcPr>
          <w:p w14:paraId="6E984FCF" w14:textId="77777777" w:rsidR="00DD52EE" w:rsidRPr="00920004" w:rsidRDefault="00DD52EE" w:rsidP="00AB70EF">
            <w:pPr>
              <w:rPr>
                <w:ins w:id="7240" w:author="phuong vu" w:date="2018-11-26T00:10:00Z"/>
                <w:b/>
                <w:rPrChange w:id="7241" w:author="phuong vu" w:date="2018-11-30T22:36:00Z">
                  <w:rPr>
                    <w:ins w:id="7242" w:author="phuong vu" w:date="2018-11-26T00:10:00Z"/>
                  </w:rPr>
                </w:rPrChange>
              </w:rPr>
              <w:pPrChange w:id="7243" w:author="phuong vu" w:date="2018-11-30T21:26:00Z">
                <w:pPr>
                  <w:spacing w:line="276" w:lineRule="auto"/>
                </w:pPr>
              </w:pPrChange>
            </w:pPr>
            <w:ins w:id="7244" w:author="phuong vu" w:date="2018-11-26T00:10:00Z">
              <w:r w:rsidRPr="00920004">
                <w:rPr>
                  <w:b/>
                  <w:rPrChange w:id="7245" w:author="phuong vu" w:date="2018-11-30T22:36:00Z">
                    <w:rPr/>
                  </w:rPrChange>
                </w:rPr>
                <w:t>Tiền điều kiện</w:t>
              </w:r>
            </w:ins>
          </w:p>
        </w:tc>
        <w:tc>
          <w:tcPr>
            <w:tcW w:w="6686" w:type="dxa"/>
          </w:tcPr>
          <w:p w14:paraId="643AA2BF" w14:textId="7953639C" w:rsidR="00DD52EE" w:rsidRPr="00920004" w:rsidRDefault="00DD52EE" w:rsidP="00AB70EF">
            <w:pPr>
              <w:rPr>
                <w:ins w:id="7246" w:author="phuong vu" w:date="2018-11-26T00:10:00Z"/>
                <w:lang w:val="en-US"/>
                <w:rPrChange w:id="7247" w:author="phuong vu" w:date="2018-11-30T22:36:00Z">
                  <w:rPr>
                    <w:ins w:id="7248" w:author="phuong vu" w:date="2018-11-26T00:10:00Z"/>
                  </w:rPr>
                </w:rPrChange>
              </w:rPr>
              <w:pPrChange w:id="7249" w:author="phuong vu" w:date="2018-11-30T21:26:00Z">
                <w:pPr>
                  <w:spacing w:line="276" w:lineRule="auto"/>
                </w:pPr>
              </w:pPrChange>
            </w:pPr>
            <w:ins w:id="7250" w:author="phuong vu" w:date="2018-11-26T00:10:00Z">
              <w:r w:rsidRPr="00920004">
                <w:rPr>
                  <w:rPrChange w:id="7251" w:author="phuong vu" w:date="2018-11-30T22:36:00Z">
                    <w:rPr/>
                  </w:rPrChange>
                </w:rPr>
                <w:t>Truy cập được trang web quản lí và đăng nhập thành công vào hệ thống.</w:t>
              </w:r>
            </w:ins>
            <w:ins w:id="7252" w:author="phuong vu" w:date="2018-11-26T00:13:00Z">
              <w:r w:rsidR="00026941" w:rsidRPr="00920004">
                <w:rPr>
                  <w:lang w:val="en-US"/>
                  <w:rPrChange w:id="7253" w:author="phuong vu" w:date="2018-11-30T22:36:00Z">
                    <w:rPr>
                      <w:lang w:val="en-US"/>
                    </w:rPr>
                  </w:rPrChange>
                </w:rPr>
                <w:t xml:space="preserve"> Truy cập được danh sách đơn hàng</w:t>
              </w:r>
            </w:ins>
            <w:ins w:id="7254" w:author="phuong vu" w:date="2018-11-26T00:14:00Z">
              <w:r w:rsidR="00026941" w:rsidRPr="00920004">
                <w:rPr>
                  <w:lang w:val="en-US"/>
                  <w:rPrChange w:id="7255" w:author="phuong vu" w:date="2018-11-30T22:36:00Z">
                    <w:rPr>
                      <w:lang w:val="en-US"/>
                    </w:rPr>
                  </w:rPrChange>
                </w:rPr>
                <w:t xml:space="preserve"> hoặc danh sách đơn hàng từ tìm kiếm đơn </w:t>
              </w:r>
            </w:ins>
            <w:ins w:id="7256" w:author="phuong vu" w:date="2018-11-26T00:15:00Z">
              <w:r w:rsidR="00026941" w:rsidRPr="00920004">
                <w:rPr>
                  <w:lang w:val="en-US"/>
                  <w:rPrChange w:id="7257" w:author="phuong vu" w:date="2018-11-30T22:36:00Z">
                    <w:rPr>
                      <w:lang w:val="en-US"/>
                    </w:rPr>
                  </w:rPrChange>
                </w:rPr>
                <w:t>hàng, lịch sử đơn hàng của khách hàng</w:t>
              </w:r>
            </w:ins>
          </w:p>
        </w:tc>
      </w:tr>
      <w:tr w:rsidR="00DD52EE" w:rsidRPr="00920004" w14:paraId="20ECB098" w14:textId="77777777" w:rsidTr="00026941">
        <w:trPr>
          <w:ins w:id="7258" w:author="phuong vu" w:date="2018-11-26T00:10:00Z"/>
        </w:trPr>
        <w:tc>
          <w:tcPr>
            <w:tcW w:w="2425" w:type="dxa"/>
          </w:tcPr>
          <w:p w14:paraId="7C749615" w14:textId="77777777" w:rsidR="00DD52EE" w:rsidRPr="00920004" w:rsidRDefault="00DD52EE" w:rsidP="00AB70EF">
            <w:pPr>
              <w:rPr>
                <w:ins w:id="7259" w:author="phuong vu" w:date="2018-11-26T00:10:00Z"/>
                <w:b/>
                <w:rPrChange w:id="7260" w:author="phuong vu" w:date="2018-11-30T22:36:00Z">
                  <w:rPr>
                    <w:ins w:id="7261" w:author="phuong vu" w:date="2018-11-26T00:10:00Z"/>
                  </w:rPr>
                </w:rPrChange>
              </w:rPr>
              <w:pPrChange w:id="7262" w:author="phuong vu" w:date="2018-11-30T21:26:00Z">
                <w:pPr>
                  <w:spacing w:line="276" w:lineRule="auto"/>
                </w:pPr>
              </w:pPrChange>
            </w:pPr>
            <w:ins w:id="7263" w:author="phuong vu" w:date="2018-11-26T00:10:00Z">
              <w:r w:rsidRPr="00920004">
                <w:rPr>
                  <w:b/>
                  <w:rPrChange w:id="7264" w:author="phuong vu" w:date="2018-11-30T22:36:00Z">
                    <w:rPr/>
                  </w:rPrChange>
                </w:rPr>
                <w:t>Cách xử lí</w:t>
              </w:r>
            </w:ins>
          </w:p>
        </w:tc>
        <w:tc>
          <w:tcPr>
            <w:tcW w:w="6686" w:type="dxa"/>
          </w:tcPr>
          <w:p w14:paraId="0A1324F3" w14:textId="3CFFE4DB" w:rsidR="00026941" w:rsidRPr="00920004" w:rsidRDefault="00DD52EE" w:rsidP="00AB70EF">
            <w:pPr>
              <w:rPr>
                <w:ins w:id="7265" w:author="phuong vu" w:date="2018-11-30T10:18:00Z"/>
                <w:lang w:val="en-US"/>
                <w:rPrChange w:id="7266" w:author="phuong vu" w:date="2018-11-30T22:36:00Z">
                  <w:rPr>
                    <w:ins w:id="7267" w:author="phuong vu" w:date="2018-11-30T10:18:00Z"/>
                    <w:lang w:val="en-US"/>
                  </w:rPr>
                </w:rPrChange>
              </w:rPr>
              <w:pPrChange w:id="7268" w:author="phuong vu" w:date="2018-11-30T21:26:00Z">
                <w:pPr>
                  <w:spacing w:line="276" w:lineRule="auto"/>
                </w:pPr>
              </w:pPrChange>
            </w:pPr>
            <w:ins w:id="7269" w:author="phuong vu" w:date="2018-11-26T00:10:00Z">
              <w:r w:rsidRPr="00920004">
                <w:rPr>
                  <w:rPrChange w:id="7270" w:author="phuong vu" w:date="2018-11-30T22:36:00Z">
                    <w:rPr/>
                  </w:rPrChange>
                </w:rPr>
                <w:t xml:space="preserve">Bước 1: </w:t>
              </w:r>
            </w:ins>
            <w:ins w:id="7271" w:author="phuong vu" w:date="2018-11-26T00:15:00Z">
              <w:r w:rsidR="00026941" w:rsidRPr="00920004">
                <w:rPr>
                  <w:lang w:val="en-US"/>
                  <w:rPrChange w:id="7272" w:author="phuong vu" w:date="2018-11-30T22:36:00Z">
                    <w:rPr>
                      <w:lang w:val="en-US"/>
                    </w:rPr>
                  </w:rPrChange>
                </w:rPr>
                <w:t>Chọn đơn hàng muốn xem.</w:t>
              </w:r>
            </w:ins>
          </w:p>
          <w:p w14:paraId="39E0711C" w14:textId="3DE9187C" w:rsidR="00990BDD" w:rsidRPr="00920004" w:rsidRDefault="00990BDD" w:rsidP="00AB70EF">
            <w:pPr>
              <w:rPr>
                <w:ins w:id="7273" w:author="phuong vu" w:date="2018-11-30T10:19:00Z"/>
                <w:lang w:val="en-US"/>
                <w:rPrChange w:id="7274" w:author="phuong vu" w:date="2018-11-30T22:36:00Z">
                  <w:rPr>
                    <w:ins w:id="7275" w:author="phuong vu" w:date="2018-11-30T10:19:00Z"/>
                    <w:lang w:val="en-US"/>
                  </w:rPr>
                </w:rPrChange>
              </w:rPr>
              <w:pPrChange w:id="7276" w:author="phuong vu" w:date="2018-11-30T21:26:00Z">
                <w:pPr>
                  <w:spacing w:line="276" w:lineRule="auto"/>
                </w:pPr>
              </w:pPrChange>
            </w:pPr>
            <w:ins w:id="7277" w:author="phuong vu" w:date="2018-11-30T10:18:00Z">
              <w:r w:rsidRPr="00920004">
                <w:rPr>
                  <w:lang w:val="en-US"/>
                  <w:rPrChange w:id="7278" w:author="phuong vu" w:date="2018-11-30T22:36:00Z">
                    <w:rPr>
                      <w:lang w:val="en-US"/>
                    </w:rPr>
                  </w:rPrChange>
                </w:rPr>
                <w:t>Bước</w:t>
              </w:r>
            </w:ins>
            <w:ins w:id="7279" w:author="phuong vu" w:date="2018-11-30T10:21:00Z">
              <w:r w:rsidRPr="00920004">
                <w:rPr>
                  <w:lang w:val="en-US"/>
                  <w:rPrChange w:id="7280" w:author="phuong vu" w:date="2018-11-30T22:36:00Z">
                    <w:rPr>
                      <w:lang w:val="en-US"/>
                    </w:rPr>
                  </w:rPrChange>
                </w:rPr>
                <w:t xml:space="preserve"> </w:t>
              </w:r>
            </w:ins>
            <w:ins w:id="7281" w:author="phuong vu" w:date="2018-11-30T10:19:00Z">
              <w:r w:rsidRPr="00920004">
                <w:rPr>
                  <w:lang w:val="en-US"/>
                  <w:rPrChange w:id="7282" w:author="phuong vu" w:date="2018-11-30T22:36:00Z">
                    <w:rPr>
                      <w:lang w:val="en-US"/>
                    </w:rPr>
                  </w:rPrChange>
                </w:rPr>
                <w:t>2:</w:t>
              </w:r>
            </w:ins>
            <w:ins w:id="7283" w:author="phuong vu" w:date="2018-11-30T10:21:00Z">
              <w:r w:rsidRPr="00920004">
                <w:rPr>
                  <w:lang w:val="en-US"/>
                  <w:rPrChange w:id="7284" w:author="phuong vu" w:date="2018-11-30T22:36:00Z">
                    <w:rPr>
                      <w:lang w:val="en-US"/>
                    </w:rPr>
                  </w:rPrChange>
                </w:rPr>
                <w:t xml:space="preserve"> </w:t>
              </w:r>
            </w:ins>
            <w:ins w:id="7285" w:author="phuong vu" w:date="2018-11-30T10:19:00Z">
              <w:r w:rsidRPr="00920004">
                <w:rPr>
                  <w:lang w:val="en-US"/>
                  <w:rPrChange w:id="7286" w:author="phuong vu" w:date="2018-11-30T22:36:00Z">
                    <w:rPr>
                      <w:lang w:val="en-US"/>
                    </w:rPr>
                  </w:rPrChange>
                </w:rPr>
                <w:t xml:space="preserve">Hệ thống trả về </w:t>
              </w:r>
            </w:ins>
            <w:ins w:id="7287" w:author="phuong vu" w:date="2018-11-30T10:20:00Z">
              <w:r w:rsidRPr="00920004">
                <w:rPr>
                  <w:lang w:val="en-US"/>
                  <w:rPrChange w:id="7288" w:author="phuong vu" w:date="2018-11-30T22:36:00Z">
                    <w:rPr>
                      <w:lang w:val="en-US"/>
                    </w:rPr>
                  </w:rPrChange>
                </w:rPr>
                <w:t xml:space="preserve">thông tin </w:t>
              </w:r>
            </w:ins>
            <w:ins w:id="7289" w:author="phuong vu" w:date="2018-11-30T10:21:00Z">
              <w:r w:rsidRPr="00920004">
                <w:rPr>
                  <w:lang w:val="en-US"/>
                  <w:rPrChange w:id="7290" w:author="phuong vu" w:date="2018-11-30T22:36:00Z">
                    <w:rPr>
                      <w:lang w:val="en-US"/>
                    </w:rPr>
                  </w:rPrChange>
                </w:rPr>
                <w:t>đơn hàng theo ID đơn hàng.</w:t>
              </w:r>
            </w:ins>
          </w:p>
          <w:p w14:paraId="198BBD5F" w14:textId="553BE541" w:rsidR="00026941" w:rsidRPr="00920004" w:rsidRDefault="00DD52EE" w:rsidP="00AB70EF">
            <w:pPr>
              <w:rPr>
                <w:ins w:id="7291" w:author="phuong vu" w:date="2018-11-26T00:10:00Z"/>
                <w:lang w:val="en-US"/>
                <w:rPrChange w:id="7292" w:author="phuong vu" w:date="2018-11-30T22:36:00Z">
                  <w:rPr>
                    <w:ins w:id="7293" w:author="phuong vu" w:date="2018-11-26T00:10:00Z"/>
                  </w:rPr>
                </w:rPrChange>
              </w:rPr>
              <w:pPrChange w:id="7294" w:author="phuong vu" w:date="2018-11-30T21:26:00Z">
                <w:pPr>
                  <w:spacing w:line="276" w:lineRule="auto"/>
                </w:pPr>
              </w:pPrChange>
            </w:pPr>
            <w:ins w:id="7295" w:author="phuong vu" w:date="2018-11-26T00:10:00Z">
              <w:r w:rsidRPr="00920004">
                <w:rPr>
                  <w:rPrChange w:id="7296" w:author="phuong vu" w:date="2018-11-30T22:36:00Z">
                    <w:rPr/>
                  </w:rPrChange>
                </w:rPr>
                <w:t xml:space="preserve">Bước </w:t>
              </w:r>
            </w:ins>
            <w:ins w:id="7297" w:author="phuong vu" w:date="2018-11-30T10:21:00Z">
              <w:r w:rsidR="00990BDD" w:rsidRPr="00920004">
                <w:rPr>
                  <w:lang w:val="en-US"/>
                  <w:rPrChange w:id="7298" w:author="phuong vu" w:date="2018-11-30T22:36:00Z">
                    <w:rPr>
                      <w:lang w:val="en-US"/>
                    </w:rPr>
                  </w:rPrChange>
                </w:rPr>
                <w:t>3</w:t>
              </w:r>
            </w:ins>
            <w:ins w:id="7299" w:author="phuong vu" w:date="2018-11-26T00:10:00Z">
              <w:r w:rsidRPr="00920004">
                <w:rPr>
                  <w:rPrChange w:id="7300" w:author="phuong vu" w:date="2018-11-30T22:36:00Z">
                    <w:rPr/>
                  </w:rPrChange>
                </w:rPr>
                <w:t>:</w:t>
              </w:r>
            </w:ins>
            <w:ins w:id="7301" w:author="phuong vu" w:date="2018-11-26T00:15:00Z">
              <w:r w:rsidR="00026941" w:rsidRPr="00920004">
                <w:rPr>
                  <w:lang w:val="en-US"/>
                  <w:rPrChange w:id="7302" w:author="phuong vu" w:date="2018-11-30T22:36:00Z">
                    <w:rPr>
                      <w:lang w:val="en-US"/>
                    </w:rPr>
                  </w:rPrChange>
                </w:rPr>
                <w:t xml:space="preserve"> Hiển thị đơn hàng</w:t>
              </w:r>
            </w:ins>
            <w:ins w:id="7303" w:author="phuong vu" w:date="2018-11-30T10:18:00Z">
              <w:r w:rsidR="00990BDD" w:rsidRPr="00920004">
                <w:rPr>
                  <w:lang w:val="en-US"/>
                  <w:rPrChange w:id="7304" w:author="phuong vu" w:date="2018-11-30T22:36:00Z">
                    <w:rPr>
                      <w:lang w:val="en-US"/>
                    </w:rPr>
                  </w:rPrChange>
                </w:rPr>
                <w:t xml:space="preserve"> và chức năng</w:t>
              </w:r>
            </w:ins>
            <w:ins w:id="7305" w:author="phuong vu" w:date="2018-11-26T00:15:00Z">
              <w:r w:rsidR="00026941" w:rsidRPr="00920004">
                <w:rPr>
                  <w:lang w:val="en-US"/>
                  <w:rPrChange w:id="7306" w:author="phuong vu" w:date="2018-11-30T22:36:00Z">
                    <w:rPr>
                      <w:lang w:val="en-US"/>
                    </w:rPr>
                  </w:rPrChange>
                </w:rPr>
                <w:t xml:space="preserve"> theo</w:t>
              </w:r>
            </w:ins>
            <w:ins w:id="7307" w:author="phuong vu" w:date="2018-11-26T00:16:00Z">
              <w:r w:rsidR="00026941" w:rsidRPr="00920004">
                <w:rPr>
                  <w:lang w:val="en-US"/>
                  <w:rPrChange w:id="7308" w:author="phuong vu" w:date="2018-11-30T22:36:00Z">
                    <w:rPr>
                      <w:lang w:val="en-US"/>
                    </w:rPr>
                  </w:rPrChange>
                </w:rPr>
                <w:t xml:space="preserve"> đối tượng sử dụn</w:t>
              </w:r>
            </w:ins>
            <w:ins w:id="7309" w:author="phuong vu" w:date="2018-11-26T00:24:00Z">
              <w:r w:rsidR="00B3221F" w:rsidRPr="00920004">
                <w:rPr>
                  <w:lang w:val="en-US"/>
                  <w:rPrChange w:id="7310" w:author="phuong vu" w:date="2018-11-30T22:36:00Z">
                    <w:rPr>
                      <w:lang w:val="en-US"/>
                    </w:rPr>
                  </w:rPrChange>
                </w:rPr>
                <w:t>g</w:t>
              </w:r>
            </w:ins>
            <w:ins w:id="7311" w:author="phuong vu" w:date="2018-11-26T00:16:00Z">
              <w:r w:rsidR="00026941" w:rsidRPr="00920004">
                <w:rPr>
                  <w:lang w:val="en-US"/>
                  <w:rPrChange w:id="7312" w:author="phuong vu" w:date="2018-11-30T22:36:00Z">
                    <w:rPr>
                      <w:lang w:val="en-US"/>
                    </w:rPr>
                  </w:rPrChange>
                </w:rPr>
                <w:t>.</w:t>
              </w:r>
            </w:ins>
          </w:p>
        </w:tc>
      </w:tr>
      <w:tr w:rsidR="00DD52EE" w:rsidRPr="00920004" w14:paraId="3114017C" w14:textId="77777777" w:rsidTr="00026941">
        <w:trPr>
          <w:ins w:id="7313" w:author="phuong vu" w:date="2018-11-26T00:10:00Z"/>
        </w:trPr>
        <w:tc>
          <w:tcPr>
            <w:tcW w:w="2425" w:type="dxa"/>
          </w:tcPr>
          <w:p w14:paraId="333F6AD8" w14:textId="77777777" w:rsidR="00DD52EE" w:rsidRPr="00920004" w:rsidRDefault="00DD52EE" w:rsidP="00AB70EF">
            <w:pPr>
              <w:rPr>
                <w:ins w:id="7314" w:author="phuong vu" w:date="2018-11-26T00:10:00Z"/>
                <w:b/>
                <w:rPrChange w:id="7315" w:author="phuong vu" w:date="2018-11-30T22:36:00Z">
                  <w:rPr>
                    <w:ins w:id="7316" w:author="phuong vu" w:date="2018-11-26T00:10:00Z"/>
                  </w:rPr>
                </w:rPrChange>
              </w:rPr>
              <w:pPrChange w:id="7317" w:author="phuong vu" w:date="2018-11-30T21:26:00Z">
                <w:pPr>
                  <w:spacing w:line="276" w:lineRule="auto"/>
                </w:pPr>
              </w:pPrChange>
            </w:pPr>
            <w:ins w:id="7318" w:author="phuong vu" w:date="2018-11-26T00:10:00Z">
              <w:r w:rsidRPr="00920004">
                <w:rPr>
                  <w:b/>
                  <w:rPrChange w:id="7319" w:author="phuong vu" w:date="2018-11-30T22:36:00Z">
                    <w:rPr/>
                  </w:rPrChange>
                </w:rPr>
                <w:t>Kết quả</w:t>
              </w:r>
            </w:ins>
          </w:p>
        </w:tc>
        <w:tc>
          <w:tcPr>
            <w:tcW w:w="6686" w:type="dxa"/>
          </w:tcPr>
          <w:p w14:paraId="55BF9069" w14:textId="31E2C8CB" w:rsidR="00DD52EE" w:rsidRPr="00920004" w:rsidRDefault="00026941" w:rsidP="00AB70EF">
            <w:pPr>
              <w:rPr>
                <w:ins w:id="7320" w:author="phuong vu" w:date="2018-11-26T00:10:00Z"/>
                <w:lang w:val="en-US"/>
                <w:rPrChange w:id="7321" w:author="phuong vu" w:date="2018-11-30T22:36:00Z">
                  <w:rPr>
                    <w:ins w:id="7322" w:author="phuong vu" w:date="2018-11-26T00:10:00Z"/>
                  </w:rPr>
                </w:rPrChange>
              </w:rPr>
              <w:pPrChange w:id="7323" w:author="phuong vu" w:date="2018-11-30T21:26:00Z">
                <w:pPr>
                  <w:spacing w:line="276" w:lineRule="auto"/>
                  <w:jc w:val="left"/>
                </w:pPr>
              </w:pPrChange>
            </w:pPr>
            <w:ins w:id="7324" w:author="phuong vu" w:date="2018-11-26T00:16:00Z">
              <w:r w:rsidRPr="00920004">
                <w:rPr>
                  <w:lang w:val="en-US"/>
                  <w:rPrChange w:id="7325" w:author="phuong vu" w:date="2018-11-30T22:36:00Z">
                    <w:rPr>
                      <w:lang w:val="en-US"/>
                    </w:rPr>
                  </w:rPrChange>
                </w:rPr>
                <w:t>Hiển thị thông tin chi tiết đơn hàng.</w:t>
              </w:r>
            </w:ins>
          </w:p>
        </w:tc>
      </w:tr>
      <w:tr w:rsidR="00DD52EE" w:rsidRPr="00920004" w14:paraId="705893EF" w14:textId="77777777" w:rsidTr="00026941">
        <w:trPr>
          <w:ins w:id="7326" w:author="phuong vu" w:date="2018-11-26T00:10:00Z"/>
        </w:trPr>
        <w:tc>
          <w:tcPr>
            <w:tcW w:w="2425" w:type="dxa"/>
          </w:tcPr>
          <w:p w14:paraId="6789B6C1" w14:textId="77777777" w:rsidR="00DD52EE" w:rsidRPr="00920004" w:rsidRDefault="00DD52EE" w:rsidP="00AB70EF">
            <w:pPr>
              <w:rPr>
                <w:ins w:id="7327" w:author="phuong vu" w:date="2018-11-26T00:10:00Z"/>
                <w:b/>
                <w:rPrChange w:id="7328" w:author="phuong vu" w:date="2018-11-30T22:36:00Z">
                  <w:rPr>
                    <w:ins w:id="7329" w:author="phuong vu" w:date="2018-11-26T00:10:00Z"/>
                  </w:rPr>
                </w:rPrChange>
              </w:rPr>
              <w:pPrChange w:id="7330" w:author="phuong vu" w:date="2018-11-30T21:26:00Z">
                <w:pPr>
                  <w:spacing w:line="276" w:lineRule="auto"/>
                </w:pPr>
              </w:pPrChange>
            </w:pPr>
            <w:ins w:id="7331" w:author="phuong vu" w:date="2018-11-26T00:10:00Z">
              <w:r w:rsidRPr="00920004">
                <w:rPr>
                  <w:b/>
                  <w:rPrChange w:id="7332" w:author="phuong vu" w:date="2018-11-30T22:36:00Z">
                    <w:rPr/>
                  </w:rPrChange>
                </w:rPr>
                <w:t>Ghi chú</w:t>
              </w:r>
            </w:ins>
          </w:p>
        </w:tc>
        <w:tc>
          <w:tcPr>
            <w:tcW w:w="6686" w:type="dxa"/>
          </w:tcPr>
          <w:p w14:paraId="2934F99C" w14:textId="77777777" w:rsidR="00DD52EE" w:rsidRPr="00920004" w:rsidRDefault="00DD52EE" w:rsidP="00BD0851">
            <w:pPr>
              <w:keepNext/>
              <w:spacing w:before="240" w:line="0" w:lineRule="atLeast"/>
              <w:rPr>
                <w:ins w:id="7333" w:author="phuong vu" w:date="2018-11-26T00:10:00Z"/>
                <w:rPrChange w:id="7334" w:author="phuong vu" w:date="2018-11-30T22:36:00Z">
                  <w:rPr>
                    <w:ins w:id="7335" w:author="phuong vu" w:date="2018-11-26T00:10:00Z"/>
                  </w:rPr>
                </w:rPrChange>
              </w:rPr>
              <w:pPrChange w:id="7336" w:author="phuong vu" w:date="2018-11-30T14:16:00Z">
                <w:pPr>
                  <w:keepNext/>
                  <w:spacing w:line="276" w:lineRule="auto"/>
                </w:pPr>
              </w:pPrChange>
            </w:pPr>
          </w:p>
        </w:tc>
      </w:tr>
    </w:tbl>
    <w:p w14:paraId="542854D3" w14:textId="3FEE23B5" w:rsidR="00DD52EE" w:rsidRPr="00920004" w:rsidRDefault="00026941" w:rsidP="00A17FA5">
      <w:pPr>
        <w:pStyle w:val="Caption"/>
        <w:rPr>
          <w:ins w:id="7337" w:author="phuong vu" w:date="2018-11-26T00:06:00Z"/>
          <w:lang w:val="en-US"/>
          <w:rPrChange w:id="7338" w:author="phuong vu" w:date="2018-11-30T22:36:00Z">
            <w:rPr>
              <w:ins w:id="7339" w:author="phuong vu" w:date="2018-11-26T00:06:00Z"/>
              <w:lang w:val="en-US"/>
            </w:rPr>
          </w:rPrChange>
        </w:rPr>
        <w:pPrChange w:id="7340" w:author="phuong vu" w:date="2018-11-30T22:42:00Z">
          <w:pPr>
            <w:pStyle w:val="Heading4"/>
          </w:pPr>
        </w:pPrChange>
      </w:pPr>
      <w:bookmarkStart w:id="7341" w:name="_Toc531381595"/>
      <w:ins w:id="7342" w:author="phuong vu" w:date="2018-11-26T00:18:00Z">
        <w:r w:rsidRPr="00920004">
          <w:rPr>
            <w:rPrChange w:id="7343" w:author="phuong vu" w:date="2018-11-30T22:36:00Z">
              <w:rPr/>
            </w:rPrChange>
          </w:rPr>
          <w:t xml:space="preserve">Bảng </w:t>
        </w:r>
      </w:ins>
      <w:ins w:id="7344" w:author="phuong vu" w:date="2018-11-30T14:54:00Z">
        <w:r w:rsidR="00D632EE" w:rsidRPr="00920004">
          <w:rPr>
            <w:rPrChange w:id="7345" w:author="phuong vu" w:date="2018-11-30T22:36:00Z">
              <w:rPr/>
            </w:rPrChange>
          </w:rPr>
          <w:fldChar w:fldCharType="begin"/>
        </w:r>
        <w:r w:rsidR="00D632EE" w:rsidRPr="00920004">
          <w:rPr>
            <w:rPrChange w:id="7346" w:author="phuong vu" w:date="2018-11-30T22:36:00Z">
              <w:rPr/>
            </w:rPrChange>
          </w:rPr>
          <w:instrText xml:space="preserve"> STYLEREF 1 \s </w:instrText>
        </w:r>
      </w:ins>
      <w:r w:rsidR="00D632EE" w:rsidRPr="00920004">
        <w:rPr>
          <w:rPrChange w:id="7347" w:author="phuong vu" w:date="2018-11-30T22:36:00Z">
            <w:rPr/>
          </w:rPrChange>
        </w:rPr>
        <w:fldChar w:fldCharType="separate"/>
      </w:r>
      <w:r w:rsidR="00B5490C">
        <w:rPr>
          <w:noProof/>
        </w:rPr>
        <w:t>1</w:t>
      </w:r>
      <w:ins w:id="7348" w:author="phuong vu" w:date="2018-11-30T14:54:00Z">
        <w:r w:rsidR="00D632EE" w:rsidRPr="00920004">
          <w:rPr>
            <w:rPrChange w:id="7349" w:author="phuong vu" w:date="2018-11-30T22:36:00Z">
              <w:rPr/>
            </w:rPrChange>
          </w:rPr>
          <w:fldChar w:fldCharType="end"/>
        </w:r>
        <w:r w:rsidR="00D632EE" w:rsidRPr="00920004">
          <w:rPr>
            <w:rPrChange w:id="7350" w:author="phuong vu" w:date="2018-11-30T22:36:00Z">
              <w:rPr/>
            </w:rPrChange>
          </w:rPr>
          <w:t>.</w:t>
        </w:r>
        <w:r w:rsidR="00D632EE" w:rsidRPr="00920004">
          <w:rPr>
            <w:rPrChange w:id="7351" w:author="phuong vu" w:date="2018-11-30T22:36:00Z">
              <w:rPr/>
            </w:rPrChange>
          </w:rPr>
          <w:fldChar w:fldCharType="begin"/>
        </w:r>
        <w:r w:rsidR="00D632EE" w:rsidRPr="00920004">
          <w:rPr>
            <w:rPrChange w:id="7352" w:author="phuong vu" w:date="2018-11-30T22:36:00Z">
              <w:rPr/>
            </w:rPrChange>
          </w:rPr>
          <w:instrText xml:space="preserve"> SEQ Bảng \* ARABIC \s 1 </w:instrText>
        </w:r>
      </w:ins>
      <w:r w:rsidR="00D632EE" w:rsidRPr="00920004">
        <w:rPr>
          <w:rPrChange w:id="7353" w:author="phuong vu" w:date="2018-11-30T22:36:00Z">
            <w:rPr/>
          </w:rPrChange>
        </w:rPr>
        <w:fldChar w:fldCharType="separate"/>
      </w:r>
      <w:ins w:id="7354" w:author="phuong vu" w:date="2018-11-30T22:44:00Z">
        <w:r w:rsidR="00B5490C">
          <w:rPr>
            <w:noProof/>
          </w:rPr>
          <w:t>3</w:t>
        </w:r>
      </w:ins>
      <w:ins w:id="7355" w:author="phuong vu" w:date="2018-11-30T14:54:00Z">
        <w:r w:rsidR="00D632EE" w:rsidRPr="00920004">
          <w:rPr>
            <w:rPrChange w:id="7356" w:author="phuong vu" w:date="2018-11-30T22:36:00Z">
              <w:rPr/>
            </w:rPrChange>
          </w:rPr>
          <w:fldChar w:fldCharType="end"/>
        </w:r>
      </w:ins>
      <w:ins w:id="7357" w:author="phuong vu" w:date="2018-11-26T00:18:00Z">
        <w:r w:rsidRPr="00920004">
          <w:rPr>
            <w:lang w:val="en-US"/>
            <w:rPrChange w:id="7358" w:author="phuong vu" w:date="2018-11-30T22:36:00Z">
              <w:rPr>
                <w:lang w:val="en-US"/>
              </w:rPr>
            </w:rPrChange>
          </w:rPr>
          <w:t xml:space="preserve"> Chức năng xem chi tiết đơn hàng</w:t>
        </w:r>
      </w:ins>
      <w:bookmarkEnd w:id="7341"/>
    </w:p>
    <w:p w14:paraId="28DBC81C" w14:textId="729A1451" w:rsidR="00DD52EE" w:rsidRPr="00920004" w:rsidRDefault="00DD52EE" w:rsidP="00AB70EF">
      <w:pPr>
        <w:pStyle w:val="Heading4"/>
        <w:rPr>
          <w:ins w:id="7359" w:author="phuong vu" w:date="2018-11-22T13:51:00Z"/>
          <w:rPrChange w:id="7360" w:author="phuong vu" w:date="2018-11-30T22:36:00Z">
            <w:rPr>
              <w:ins w:id="7361" w:author="phuong vu" w:date="2018-11-22T13:51:00Z"/>
            </w:rPr>
          </w:rPrChange>
        </w:rPr>
        <w:pPrChange w:id="7362" w:author="phuong vu" w:date="2018-11-30T21:29:00Z">
          <w:pPr>
            <w:pStyle w:val="Heading4"/>
          </w:pPr>
        </w:pPrChange>
      </w:pPr>
      <w:bookmarkStart w:id="7363" w:name="_Toc531380653"/>
      <w:ins w:id="7364" w:author="phuong vu" w:date="2018-11-26T00:06:00Z">
        <w:r w:rsidRPr="00920004">
          <w:rPr>
            <w:rPrChange w:id="7365" w:author="phuong vu" w:date="2018-11-30T22:36:00Z">
              <w:rPr>
                <w:lang w:val="en-US"/>
              </w:rPr>
            </w:rPrChange>
          </w:rPr>
          <w:t>Thay đổi trạng thái đơn hàng</w:t>
        </w:r>
      </w:ins>
      <w:bookmarkEnd w:id="7363"/>
    </w:p>
    <w:tbl>
      <w:tblPr>
        <w:tblStyle w:val="TableGrid"/>
        <w:tblW w:w="0" w:type="auto"/>
        <w:tblLook w:val="04A0" w:firstRow="1" w:lastRow="0" w:firstColumn="1" w:lastColumn="0" w:noHBand="0" w:noVBand="1"/>
        <w:tblPrChange w:id="7366" w:author="phuong vu" w:date="2018-11-30T21:26:00Z">
          <w:tblPr>
            <w:tblStyle w:val="TableGrid"/>
            <w:tblW w:w="0" w:type="auto"/>
            <w:tblLook w:val="04A0" w:firstRow="1" w:lastRow="0" w:firstColumn="1" w:lastColumn="0" w:noHBand="0" w:noVBand="1"/>
          </w:tblPr>
        </w:tblPrChange>
      </w:tblPr>
      <w:tblGrid>
        <w:gridCol w:w="2350"/>
        <w:gridCol w:w="6427"/>
        <w:tblGridChange w:id="7367">
          <w:tblGrid>
            <w:gridCol w:w="2346"/>
            <w:gridCol w:w="4"/>
            <w:gridCol w:w="6427"/>
          </w:tblGrid>
        </w:tblGridChange>
      </w:tblGrid>
      <w:tr w:rsidR="00C774DC" w:rsidRPr="00920004" w14:paraId="52832A67" w14:textId="77777777" w:rsidTr="00AB70EF">
        <w:trPr>
          <w:ins w:id="7368" w:author="phuong vu" w:date="2018-11-22T13:51:00Z"/>
        </w:trPr>
        <w:tc>
          <w:tcPr>
            <w:tcW w:w="2425" w:type="dxa"/>
            <w:tcPrChange w:id="7369" w:author="phuong vu" w:date="2018-11-30T21:26:00Z">
              <w:tcPr>
                <w:tcW w:w="2425" w:type="dxa"/>
              </w:tcPr>
            </w:tcPrChange>
          </w:tcPr>
          <w:p w14:paraId="0BBD1439" w14:textId="77777777" w:rsidR="00C774DC" w:rsidRPr="00920004" w:rsidRDefault="00C774DC" w:rsidP="00AB70EF">
            <w:pPr>
              <w:rPr>
                <w:ins w:id="7370" w:author="phuong vu" w:date="2018-11-22T13:51:00Z"/>
                <w:b/>
                <w:rPrChange w:id="7371" w:author="phuong vu" w:date="2018-11-30T22:36:00Z">
                  <w:rPr>
                    <w:ins w:id="7372" w:author="phuong vu" w:date="2018-11-22T13:51:00Z"/>
                  </w:rPr>
                </w:rPrChange>
              </w:rPr>
              <w:pPrChange w:id="7373" w:author="phuong vu" w:date="2018-11-30T21:26:00Z">
                <w:pPr>
                  <w:spacing w:line="276" w:lineRule="auto"/>
                </w:pPr>
              </w:pPrChange>
            </w:pPr>
            <w:ins w:id="7374" w:author="phuong vu" w:date="2018-11-22T13:51:00Z">
              <w:r w:rsidRPr="00920004">
                <w:rPr>
                  <w:b/>
                  <w:rPrChange w:id="7375" w:author="phuong vu" w:date="2018-11-30T22:36:00Z">
                    <w:rPr/>
                  </w:rPrChange>
                </w:rPr>
                <w:t>Mã yêu cầu</w:t>
              </w:r>
            </w:ins>
          </w:p>
        </w:tc>
        <w:tc>
          <w:tcPr>
            <w:tcW w:w="6686" w:type="dxa"/>
            <w:vAlign w:val="center"/>
            <w:tcPrChange w:id="7376" w:author="phuong vu" w:date="2018-11-30T21:26:00Z">
              <w:tcPr>
                <w:tcW w:w="6686" w:type="dxa"/>
                <w:gridSpan w:val="2"/>
              </w:tcPr>
            </w:tcPrChange>
          </w:tcPr>
          <w:p w14:paraId="6FBD76CB" w14:textId="542ABB9D" w:rsidR="00C774DC" w:rsidRPr="00920004" w:rsidRDefault="00C774DC" w:rsidP="00AB70EF">
            <w:pPr>
              <w:rPr>
                <w:ins w:id="7377" w:author="phuong vu" w:date="2018-11-22T13:51:00Z"/>
                <w:lang w:val="en-US"/>
                <w:rPrChange w:id="7378" w:author="phuong vu" w:date="2018-11-30T22:36:00Z">
                  <w:rPr>
                    <w:ins w:id="7379" w:author="phuong vu" w:date="2018-11-22T13:51:00Z"/>
                    <w:lang w:val="en-US"/>
                  </w:rPr>
                </w:rPrChange>
              </w:rPr>
              <w:pPrChange w:id="7380" w:author="phuong vu" w:date="2018-11-30T21:26:00Z">
                <w:pPr>
                  <w:spacing w:line="276" w:lineRule="auto"/>
                </w:pPr>
              </w:pPrChange>
            </w:pPr>
            <w:ins w:id="7381" w:author="phuong vu" w:date="2018-11-22T13:51:00Z">
              <w:r w:rsidRPr="00920004">
                <w:rPr>
                  <w:lang w:val="en-US"/>
                  <w:rPrChange w:id="7382" w:author="phuong vu" w:date="2018-11-30T22:36:00Z">
                    <w:rPr>
                      <w:lang w:val="en-US"/>
                    </w:rPr>
                  </w:rPrChange>
                </w:rPr>
                <w:t>GU_01</w:t>
              </w:r>
            </w:ins>
            <w:ins w:id="7383" w:author="phuong vu" w:date="2018-11-26T00:06:00Z">
              <w:r w:rsidR="00DD52EE" w:rsidRPr="00920004">
                <w:rPr>
                  <w:lang w:val="en-US"/>
                  <w:rPrChange w:id="7384" w:author="phuong vu" w:date="2018-11-30T22:36:00Z">
                    <w:rPr>
                      <w:lang w:val="en-US"/>
                    </w:rPr>
                  </w:rPrChange>
                </w:rPr>
                <w:t>_03</w:t>
              </w:r>
            </w:ins>
          </w:p>
        </w:tc>
      </w:tr>
      <w:tr w:rsidR="00C774DC" w:rsidRPr="00920004" w14:paraId="4BD973C3" w14:textId="77777777" w:rsidTr="00C774DC">
        <w:trPr>
          <w:ins w:id="7385" w:author="phuong vu" w:date="2018-11-22T13:51:00Z"/>
        </w:trPr>
        <w:tc>
          <w:tcPr>
            <w:tcW w:w="2425" w:type="dxa"/>
          </w:tcPr>
          <w:p w14:paraId="0CFE978C" w14:textId="77777777" w:rsidR="00C774DC" w:rsidRPr="00920004" w:rsidRDefault="00C774DC" w:rsidP="00AB70EF">
            <w:pPr>
              <w:rPr>
                <w:ins w:id="7386" w:author="phuong vu" w:date="2018-11-22T13:51:00Z"/>
                <w:b/>
                <w:rPrChange w:id="7387" w:author="phuong vu" w:date="2018-11-30T22:36:00Z">
                  <w:rPr>
                    <w:ins w:id="7388" w:author="phuong vu" w:date="2018-11-22T13:51:00Z"/>
                  </w:rPr>
                </w:rPrChange>
              </w:rPr>
              <w:pPrChange w:id="7389" w:author="phuong vu" w:date="2018-11-30T21:26:00Z">
                <w:pPr>
                  <w:spacing w:line="276" w:lineRule="auto"/>
                </w:pPr>
              </w:pPrChange>
            </w:pPr>
            <w:ins w:id="7390" w:author="phuong vu" w:date="2018-11-22T13:51:00Z">
              <w:r w:rsidRPr="00920004">
                <w:rPr>
                  <w:b/>
                  <w:rPrChange w:id="7391" w:author="phuong vu" w:date="2018-11-30T22:36:00Z">
                    <w:rPr/>
                  </w:rPrChange>
                </w:rPr>
                <w:t>Tên chức năng</w:t>
              </w:r>
            </w:ins>
          </w:p>
        </w:tc>
        <w:tc>
          <w:tcPr>
            <w:tcW w:w="6686" w:type="dxa"/>
          </w:tcPr>
          <w:p w14:paraId="1E089F71" w14:textId="797E7EFA" w:rsidR="00C774DC" w:rsidRPr="00920004" w:rsidRDefault="00026941" w:rsidP="00AB70EF">
            <w:pPr>
              <w:rPr>
                <w:ins w:id="7392" w:author="phuong vu" w:date="2018-11-22T13:51:00Z"/>
                <w:lang w:val="en-US"/>
                <w:rPrChange w:id="7393" w:author="phuong vu" w:date="2018-11-30T22:36:00Z">
                  <w:rPr>
                    <w:ins w:id="7394" w:author="phuong vu" w:date="2018-11-22T13:51:00Z"/>
                  </w:rPr>
                </w:rPrChange>
              </w:rPr>
              <w:pPrChange w:id="7395" w:author="phuong vu" w:date="2018-11-30T21:26:00Z">
                <w:pPr>
                  <w:spacing w:line="276" w:lineRule="auto"/>
                </w:pPr>
              </w:pPrChange>
            </w:pPr>
            <w:ins w:id="7396" w:author="phuong vu" w:date="2018-11-26T00:19:00Z">
              <w:r w:rsidRPr="00920004">
                <w:rPr>
                  <w:lang w:val="en-US"/>
                  <w:rPrChange w:id="7397" w:author="phuong vu" w:date="2018-11-30T22:36:00Z">
                    <w:rPr>
                      <w:lang w:val="en-US"/>
                    </w:rPr>
                  </w:rPrChange>
                </w:rPr>
                <w:t>Thay đổi trạng thái đơn hàng</w:t>
              </w:r>
            </w:ins>
          </w:p>
        </w:tc>
      </w:tr>
      <w:tr w:rsidR="00C774DC" w:rsidRPr="00920004" w14:paraId="1DA635D7" w14:textId="77777777" w:rsidTr="00C774DC">
        <w:trPr>
          <w:ins w:id="7398" w:author="phuong vu" w:date="2018-11-22T13:51:00Z"/>
        </w:trPr>
        <w:tc>
          <w:tcPr>
            <w:tcW w:w="2425" w:type="dxa"/>
          </w:tcPr>
          <w:p w14:paraId="703AE524" w14:textId="77777777" w:rsidR="00C774DC" w:rsidRPr="00920004" w:rsidRDefault="00C774DC" w:rsidP="00AB70EF">
            <w:pPr>
              <w:rPr>
                <w:ins w:id="7399" w:author="phuong vu" w:date="2018-11-22T13:51:00Z"/>
                <w:b/>
                <w:rPrChange w:id="7400" w:author="phuong vu" w:date="2018-11-30T22:36:00Z">
                  <w:rPr>
                    <w:ins w:id="7401" w:author="phuong vu" w:date="2018-11-22T13:51:00Z"/>
                  </w:rPr>
                </w:rPrChange>
              </w:rPr>
              <w:pPrChange w:id="7402" w:author="phuong vu" w:date="2018-11-30T21:26:00Z">
                <w:pPr>
                  <w:spacing w:line="276" w:lineRule="auto"/>
                </w:pPr>
              </w:pPrChange>
            </w:pPr>
            <w:ins w:id="7403" w:author="phuong vu" w:date="2018-11-22T13:51:00Z">
              <w:r w:rsidRPr="00920004">
                <w:rPr>
                  <w:b/>
                  <w:rPrChange w:id="7404" w:author="phuong vu" w:date="2018-11-30T22:36:00Z">
                    <w:rPr/>
                  </w:rPrChange>
                </w:rPr>
                <w:t>Đối tượng sử dụng</w:t>
              </w:r>
            </w:ins>
          </w:p>
        </w:tc>
        <w:tc>
          <w:tcPr>
            <w:tcW w:w="6686" w:type="dxa"/>
          </w:tcPr>
          <w:p w14:paraId="1E758619" w14:textId="7F44DDF4" w:rsidR="00C774DC" w:rsidRPr="00920004" w:rsidRDefault="00C774DC" w:rsidP="00AB70EF">
            <w:pPr>
              <w:rPr>
                <w:ins w:id="7405" w:author="phuong vu" w:date="2018-11-22T13:51:00Z"/>
                <w:lang w:val="en-US"/>
                <w:rPrChange w:id="7406" w:author="phuong vu" w:date="2018-11-30T22:36:00Z">
                  <w:rPr>
                    <w:ins w:id="7407" w:author="phuong vu" w:date="2018-11-22T13:51:00Z"/>
                    <w:lang w:val="en-US"/>
                  </w:rPr>
                </w:rPrChange>
              </w:rPr>
              <w:pPrChange w:id="7408" w:author="phuong vu" w:date="2018-11-30T21:26:00Z">
                <w:pPr>
                  <w:spacing w:line="276" w:lineRule="auto"/>
                </w:pPr>
              </w:pPrChange>
            </w:pPr>
            <w:ins w:id="7409" w:author="phuong vu" w:date="2018-11-22T13:51:00Z">
              <w:r w:rsidRPr="00920004">
                <w:rPr>
                  <w:rPrChange w:id="7410" w:author="phuong vu" w:date="2018-11-30T22:36:00Z">
                    <w:rPr>
                      <w:lang w:val="en-US"/>
                    </w:rPr>
                  </w:rPrChange>
                </w:rPr>
                <w:t>Nhân viên cửa hàng (Nhân viên quản lí đơn hàng, Nhân viên xử lí đơn hàng)</w:t>
              </w:r>
            </w:ins>
            <w:ins w:id="7411" w:author="phuong vu" w:date="2018-11-30T21:26:00Z">
              <w:r w:rsidR="00AB70EF" w:rsidRPr="00920004">
                <w:rPr>
                  <w:lang w:val="en-US"/>
                  <w:rPrChange w:id="7412" w:author="phuong vu" w:date="2018-11-30T22:36:00Z">
                    <w:rPr>
                      <w:lang w:val="en-US"/>
                    </w:rPr>
                  </w:rPrChange>
                </w:rPr>
                <w:t>.</w:t>
              </w:r>
            </w:ins>
          </w:p>
        </w:tc>
      </w:tr>
      <w:tr w:rsidR="00C774DC" w:rsidRPr="00920004" w14:paraId="66618FFA" w14:textId="77777777" w:rsidTr="00C774DC">
        <w:trPr>
          <w:ins w:id="7413" w:author="phuong vu" w:date="2018-11-22T13:51:00Z"/>
        </w:trPr>
        <w:tc>
          <w:tcPr>
            <w:tcW w:w="2425" w:type="dxa"/>
          </w:tcPr>
          <w:p w14:paraId="0C6C3AE5" w14:textId="77777777" w:rsidR="00C774DC" w:rsidRPr="00920004" w:rsidRDefault="00C774DC" w:rsidP="00AB70EF">
            <w:pPr>
              <w:rPr>
                <w:ins w:id="7414" w:author="phuong vu" w:date="2018-11-22T13:51:00Z"/>
                <w:b/>
                <w:rPrChange w:id="7415" w:author="phuong vu" w:date="2018-11-30T22:36:00Z">
                  <w:rPr>
                    <w:ins w:id="7416" w:author="phuong vu" w:date="2018-11-22T13:51:00Z"/>
                  </w:rPr>
                </w:rPrChange>
              </w:rPr>
              <w:pPrChange w:id="7417" w:author="phuong vu" w:date="2018-11-30T21:26:00Z">
                <w:pPr>
                  <w:spacing w:line="276" w:lineRule="auto"/>
                </w:pPr>
              </w:pPrChange>
            </w:pPr>
            <w:ins w:id="7418" w:author="phuong vu" w:date="2018-11-22T13:51:00Z">
              <w:r w:rsidRPr="00920004">
                <w:rPr>
                  <w:b/>
                  <w:rPrChange w:id="7419" w:author="phuong vu" w:date="2018-11-30T22:36:00Z">
                    <w:rPr/>
                  </w:rPrChange>
                </w:rPr>
                <w:t>Tiền điều kiện</w:t>
              </w:r>
            </w:ins>
          </w:p>
        </w:tc>
        <w:tc>
          <w:tcPr>
            <w:tcW w:w="6686" w:type="dxa"/>
          </w:tcPr>
          <w:p w14:paraId="2F1C291A" w14:textId="77777777" w:rsidR="00C774DC" w:rsidRPr="00920004" w:rsidRDefault="00C774DC" w:rsidP="00AB70EF">
            <w:pPr>
              <w:rPr>
                <w:ins w:id="7420" w:author="phuong vu" w:date="2018-11-22T13:51:00Z"/>
                <w:rPrChange w:id="7421" w:author="phuong vu" w:date="2018-11-30T22:36:00Z">
                  <w:rPr>
                    <w:ins w:id="7422" w:author="phuong vu" w:date="2018-11-22T13:51:00Z"/>
                    <w:lang w:val="en-US"/>
                  </w:rPr>
                </w:rPrChange>
              </w:rPr>
              <w:pPrChange w:id="7423" w:author="phuong vu" w:date="2018-11-30T21:26:00Z">
                <w:pPr>
                  <w:spacing w:line="276" w:lineRule="auto"/>
                </w:pPr>
              </w:pPrChange>
            </w:pPr>
            <w:ins w:id="7424" w:author="phuong vu" w:date="2018-11-22T13:51:00Z">
              <w:r w:rsidRPr="00920004">
                <w:rPr>
                  <w:rPrChange w:id="7425" w:author="phuong vu" w:date="2018-11-30T22:36:00Z">
                    <w:rPr>
                      <w:lang w:val="en-US"/>
                    </w:rPr>
                  </w:rPrChange>
                </w:rPr>
                <w:t>Truy cập được trang web quản lí và đăng nhập thành công vào hệ thống.</w:t>
              </w:r>
            </w:ins>
          </w:p>
        </w:tc>
      </w:tr>
      <w:tr w:rsidR="00C774DC" w:rsidRPr="00920004" w14:paraId="68DA4F60" w14:textId="77777777" w:rsidTr="00C774DC">
        <w:trPr>
          <w:ins w:id="7426" w:author="phuong vu" w:date="2018-11-22T13:51:00Z"/>
        </w:trPr>
        <w:tc>
          <w:tcPr>
            <w:tcW w:w="2425" w:type="dxa"/>
          </w:tcPr>
          <w:p w14:paraId="47DD593D" w14:textId="77777777" w:rsidR="00C774DC" w:rsidRPr="00920004" w:rsidRDefault="00C774DC" w:rsidP="00AB70EF">
            <w:pPr>
              <w:rPr>
                <w:ins w:id="7427" w:author="phuong vu" w:date="2018-11-22T13:51:00Z"/>
                <w:b/>
                <w:rPrChange w:id="7428" w:author="phuong vu" w:date="2018-11-30T22:36:00Z">
                  <w:rPr>
                    <w:ins w:id="7429" w:author="phuong vu" w:date="2018-11-22T13:51:00Z"/>
                  </w:rPr>
                </w:rPrChange>
              </w:rPr>
              <w:pPrChange w:id="7430" w:author="phuong vu" w:date="2018-11-30T21:26:00Z">
                <w:pPr>
                  <w:spacing w:line="276" w:lineRule="auto"/>
                </w:pPr>
              </w:pPrChange>
            </w:pPr>
            <w:ins w:id="7431" w:author="phuong vu" w:date="2018-11-22T13:51:00Z">
              <w:r w:rsidRPr="00920004">
                <w:rPr>
                  <w:b/>
                  <w:rPrChange w:id="7432" w:author="phuong vu" w:date="2018-11-30T22:36:00Z">
                    <w:rPr/>
                  </w:rPrChange>
                </w:rPr>
                <w:t>Cách xử lí</w:t>
              </w:r>
            </w:ins>
          </w:p>
        </w:tc>
        <w:tc>
          <w:tcPr>
            <w:tcW w:w="6686" w:type="dxa"/>
          </w:tcPr>
          <w:p w14:paraId="14E985AC" w14:textId="3D289537" w:rsidR="00990BDD" w:rsidRPr="00920004" w:rsidRDefault="00C774DC" w:rsidP="00AB70EF">
            <w:pPr>
              <w:rPr>
                <w:ins w:id="7433" w:author="phuong vu" w:date="2018-11-30T10:23:00Z"/>
                <w:lang w:val="en-US"/>
                <w:rPrChange w:id="7434" w:author="phuong vu" w:date="2018-11-30T22:36:00Z">
                  <w:rPr>
                    <w:ins w:id="7435" w:author="phuong vu" w:date="2018-11-30T10:23:00Z"/>
                    <w:lang w:val="en-US"/>
                  </w:rPr>
                </w:rPrChange>
              </w:rPr>
              <w:pPrChange w:id="7436" w:author="phuong vu" w:date="2018-11-30T21:26:00Z">
                <w:pPr>
                  <w:spacing w:line="276" w:lineRule="auto"/>
                </w:pPr>
              </w:pPrChange>
            </w:pPr>
            <w:ins w:id="7437" w:author="phuong vu" w:date="2018-11-22T13:51:00Z">
              <w:r w:rsidRPr="00920004">
                <w:rPr>
                  <w:rPrChange w:id="7438" w:author="phuong vu" w:date="2018-11-30T22:36:00Z">
                    <w:rPr>
                      <w:lang w:val="en-US"/>
                    </w:rPr>
                  </w:rPrChange>
                </w:rPr>
                <w:t xml:space="preserve">Bước 1: </w:t>
              </w:r>
            </w:ins>
            <w:ins w:id="7439" w:author="phuong vu" w:date="2018-11-30T10:54:00Z">
              <w:r w:rsidR="00412294" w:rsidRPr="00920004">
                <w:rPr>
                  <w:rPrChange w:id="7440" w:author="phuong vu" w:date="2018-11-30T22:36:00Z">
                    <w:rPr/>
                  </w:rPrChange>
                </w:rPr>
                <w:t>Chọn</w:t>
              </w:r>
            </w:ins>
            <w:ins w:id="7441" w:author="phuong vu" w:date="2018-11-22T13:51:00Z">
              <w:r w:rsidRPr="00920004">
                <w:rPr>
                  <w:rPrChange w:id="7442" w:author="phuong vu" w:date="2018-11-30T22:36:00Z">
                    <w:rPr>
                      <w:lang w:val="en-US"/>
                    </w:rPr>
                  </w:rPrChange>
                </w:rPr>
                <w:t xml:space="preserve"> “</w:t>
              </w:r>
              <w:r w:rsidRPr="00920004">
                <w:rPr>
                  <w:rPrChange w:id="7443" w:author="phuong vu" w:date="2018-11-30T22:36:00Z">
                    <w:rPr>
                      <w:i/>
                      <w:lang w:val="en-US"/>
                    </w:rPr>
                  </w:rPrChange>
                </w:rPr>
                <w:t>Quản lí đơn hàng</w:t>
              </w:r>
              <w:r w:rsidRPr="00920004">
                <w:rPr>
                  <w:rPrChange w:id="7444" w:author="phuong vu" w:date="2018-11-30T22:36:00Z">
                    <w:rPr>
                      <w:lang w:val="en-US"/>
                    </w:rPr>
                  </w:rPrChange>
                </w:rPr>
                <w:t>”</w:t>
              </w:r>
            </w:ins>
            <w:ins w:id="7445" w:author="phuong vu" w:date="2018-11-30T10:23:00Z">
              <w:r w:rsidR="00990BDD" w:rsidRPr="00920004">
                <w:rPr>
                  <w:lang w:val="en-US"/>
                  <w:rPrChange w:id="7446" w:author="phuong vu" w:date="2018-11-30T22:36:00Z">
                    <w:rPr>
                      <w:lang w:val="en-US"/>
                    </w:rPr>
                  </w:rPrChange>
                </w:rPr>
                <w:t>.</w:t>
              </w:r>
            </w:ins>
          </w:p>
          <w:p w14:paraId="2F416EA7" w14:textId="639C0289" w:rsidR="00990BDD" w:rsidRPr="00920004" w:rsidRDefault="00990BDD" w:rsidP="00AB70EF">
            <w:pPr>
              <w:rPr>
                <w:ins w:id="7447" w:author="phuong vu" w:date="2018-11-30T10:21:00Z"/>
                <w:lang w:val="en-US"/>
                <w:rPrChange w:id="7448" w:author="phuong vu" w:date="2018-11-30T22:36:00Z">
                  <w:rPr>
                    <w:ins w:id="7449" w:author="phuong vu" w:date="2018-11-30T10:21:00Z"/>
                  </w:rPr>
                </w:rPrChange>
              </w:rPr>
              <w:pPrChange w:id="7450" w:author="phuong vu" w:date="2018-11-30T21:26:00Z">
                <w:pPr>
                  <w:spacing w:line="276" w:lineRule="auto"/>
                </w:pPr>
              </w:pPrChange>
            </w:pPr>
            <w:ins w:id="7451" w:author="phuong vu" w:date="2018-11-30T10:23:00Z">
              <w:r w:rsidRPr="00920004">
                <w:rPr>
                  <w:lang w:val="en-US"/>
                  <w:rPrChange w:id="7452" w:author="phuong vu" w:date="2018-11-30T22:36:00Z">
                    <w:rPr>
                      <w:lang w:val="en-US"/>
                    </w:rPr>
                  </w:rPrChange>
                </w:rPr>
                <w:t>Bước 2: Ch</w:t>
              </w:r>
            </w:ins>
            <w:ins w:id="7453" w:author="phuong vu" w:date="2018-11-30T10:24:00Z">
              <w:r w:rsidRPr="00920004">
                <w:rPr>
                  <w:lang w:val="en-US"/>
                  <w:rPrChange w:id="7454" w:author="phuong vu" w:date="2018-11-30T22:36:00Z">
                    <w:rPr>
                      <w:lang w:val="en-US"/>
                    </w:rPr>
                  </w:rPrChange>
                </w:rPr>
                <w:t>ọn danh sách đơn hàng theo trạng thái mong muốn.</w:t>
              </w:r>
            </w:ins>
          </w:p>
          <w:p w14:paraId="68C3D4F0" w14:textId="50C6861D" w:rsidR="00C774DC" w:rsidRPr="00920004" w:rsidRDefault="00C774DC" w:rsidP="00AB70EF">
            <w:pPr>
              <w:rPr>
                <w:ins w:id="7455" w:author="phuong vu" w:date="2018-11-22T13:51:00Z"/>
                <w:rPrChange w:id="7456" w:author="phuong vu" w:date="2018-11-30T22:36:00Z">
                  <w:rPr>
                    <w:ins w:id="7457" w:author="phuong vu" w:date="2018-11-22T13:51:00Z"/>
                    <w:lang w:val="en-US"/>
                  </w:rPr>
                </w:rPrChange>
              </w:rPr>
              <w:pPrChange w:id="7458" w:author="phuong vu" w:date="2018-11-30T21:26:00Z">
                <w:pPr>
                  <w:spacing w:line="276" w:lineRule="auto"/>
                </w:pPr>
              </w:pPrChange>
            </w:pPr>
            <w:ins w:id="7459" w:author="phuong vu" w:date="2018-11-22T13:51:00Z">
              <w:r w:rsidRPr="00920004">
                <w:rPr>
                  <w:rPrChange w:id="7460" w:author="phuong vu" w:date="2018-11-30T22:36:00Z">
                    <w:rPr>
                      <w:lang w:val="en-US"/>
                    </w:rPr>
                  </w:rPrChange>
                </w:rPr>
                <w:t xml:space="preserve">Bước </w:t>
              </w:r>
            </w:ins>
            <w:ins w:id="7461" w:author="phuong vu" w:date="2018-11-30T10:24:00Z">
              <w:r w:rsidR="00990BDD" w:rsidRPr="00920004">
                <w:rPr>
                  <w:lang w:val="en-US"/>
                  <w:rPrChange w:id="7462" w:author="phuong vu" w:date="2018-11-30T22:36:00Z">
                    <w:rPr>
                      <w:lang w:val="en-US"/>
                    </w:rPr>
                  </w:rPrChange>
                </w:rPr>
                <w:t>3</w:t>
              </w:r>
            </w:ins>
            <w:ins w:id="7463" w:author="phuong vu" w:date="2018-11-22T13:51:00Z">
              <w:r w:rsidRPr="00920004">
                <w:rPr>
                  <w:rPrChange w:id="7464" w:author="phuong vu" w:date="2018-11-30T22:36:00Z">
                    <w:rPr>
                      <w:lang w:val="en-US"/>
                    </w:rPr>
                  </w:rPrChange>
                </w:rPr>
                <w:t>: Danh sách đơn hàng được hiển thị theo dạng bảng. Ở đây người dùng có thể tìm kiếm đơn hàng dựa trên các tiêu chí là các cột của bảng.</w:t>
              </w:r>
            </w:ins>
          </w:p>
          <w:p w14:paraId="3BCCF985" w14:textId="735D2283" w:rsidR="00C774DC" w:rsidRPr="00920004" w:rsidRDefault="00C774DC" w:rsidP="00AB70EF">
            <w:pPr>
              <w:rPr>
                <w:ins w:id="7465" w:author="phuong vu" w:date="2018-11-22T13:51:00Z"/>
                <w:rPrChange w:id="7466" w:author="phuong vu" w:date="2018-11-30T22:36:00Z">
                  <w:rPr>
                    <w:ins w:id="7467" w:author="phuong vu" w:date="2018-11-22T13:51:00Z"/>
                    <w:lang w:val="en-US"/>
                  </w:rPr>
                </w:rPrChange>
              </w:rPr>
              <w:pPrChange w:id="7468" w:author="phuong vu" w:date="2018-11-30T21:27:00Z">
                <w:pPr>
                  <w:spacing w:line="276" w:lineRule="auto"/>
                </w:pPr>
              </w:pPrChange>
            </w:pPr>
            <w:ins w:id="7469" w:author="phuong vu" w:date="2018-11-22T13:51:00Z">
              <w:r w:rsidRPr="00920004">
                <w:rPr>
                  <w:rPrChange w:id="7470" w:author="phuong vu" w:date="2018-11-30T22:36:00Z">
                    <w:rPr>
                      <w:lang w:val="en-US"/>
                    </w:rPr>
                  </w:rPrChange>
                </w:rPr>
                <w:t xml:space="preserve">Bước </w:t>
              </w:r>
            </w:ins>
            <w:ins w:id="7471" w:author="phuong vu" w:date="2018-11-30T10:24:00Z">
              <w:r w:rsidR="00990BDD" w:rsidRPr="00920004">
                <w:rPr>
                  <w:lang w:val="en-US"/>
                  <w:rPrChange w:id="7472" w:author="phuong vu" w:date="2018-11-30T22:36:00Z">
                    <w:rPr>
                      <w:lang w:val="en-US"/>
                    </w:rPr>
                  </w:rPrChange>
                </w:rPr>
                <w:t>5</w:t>
              </w:r>
            </w:ins>
            <w:ins w:id="7473" w:author="phuong vu" w:date="2018-11-22T13:51:00Z">
              <w:r w:rsidRPr="00920004">
                <w:rPr>
                  <w:rPrChange w:id="7474" w:author="phuong vu" w:date="2018-11-30T22:36:00Z">
                    <w:rPr>
                      <w:lang w:val="en-US"/>
                    </w:rPr>
                  </w:rPrChange>
                </w:rPr>
                <w:t>: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Pr="00920004" w:rsidRDefault="00C774DC" w:rsidP="00AB70EF">
            <w:pPr>
              <w:rPr>
                <w:ins w:id="7475" w:author="phuong vu" w:date="2018-11-22T13:51:00Z"/>
                <w:rPrChange w:id="7476" w:author="phuong vu" w:date="2018-11-30T22:36:00Z">
                  <w:rPr>
                    <w:ins w:id="7477" w:author="phuong vu" w:date="2018-11-22T13:51:00Z"/>
                    <w:lang w:val="en-US"/>
                  </w:rPr>
                </w:rPrChange>
              </w:rPr>
              <w:pPrChange w:id="7478" w:author="phuong vu" w:date="2018-11-30T21:27:00Z">
                <w:pPr>
                  <w:pStyle w:val="ListParagraph"/>
                  <w:numPr>
                    <w:numId w:val="30"/>
                  </w:numPr>
                  <w:spacing w:line="276" w:lineRule="auto"/>
                  <w:ind w:hanging="360"/>
                </w:pPr>
              </w:pPrChange>
            </w:pPr>
            <w:ins w:id="7479" w:author="phuong vu" w:date="2018-11-22T13:51:00Z">
              <w:r w:rsidRPr="00920004">
                <w:rPr>
                  <w:rPrChange w:id="7480" w:author="phuong vu" w:date="2018-11-30T22:36:00Z">
                    <w:rPr>
                      <w:lang w:val="en-US"/>
                    </w:rPr>
                  </w:rPrChange>
                </w:rPr>
                <w:lastRenderedPageBreak/>
                <w:t>Trạng thái “</w:t>
              </w:r>
              <w:r w:rsidRPr="00920004">
                <w:rPr>
                  <w:rPrChange w:id="7481" w:author="phuong vu" w:date="2018-11-30T22:36:00Z">
                    <w:rPr>
                      <w:i/>
                      <w:lang w:val="en-US"/>
                    </w:rPr>
                  </w:rPrChange>
                </w:rPr>
                <w:t>đang chờ</w:t>
              </w:r>
              <w:r w:rsidRPr="00920004">
                <w:rPr>
                  <w:rPrChange w:id="7482" w:author="phuong vu" w:date="2018-11-30T22:36:00Z">
                    <w:rPr>
                      <w:lang w:val="en-US"/>
                    </w:rPr>
                  </w:rPrChange>
                </w:rPr>
                <w:t>”: Nhân viên quản lí đơn hàng thực hiện chức năng chấp nhận, hủy đơn hàng. Nếu người dùng nhấn “</w:t>
              </w:r>
              <w:r w:rsidRPr="00920004">
                <w:rPr>
                  <w:rPrChange w:id="7483" w:author="phuong vu" w:date="2018-11-30T22:36:00Z">
                    <w:rPr>
                      <w:i/>
                      <w:lang w:val="en-US"/>
                    </w:rPr>
                  </w:rPrChange>
                </w:rPr>
                <w:t>chấp nhận</w:t>
              </w:r>
              <w:r w:rsidRPr="00920004">
                <w:rPr>
                  <w:rPrChange w:id="7484" w:author="phuong vu" w:date="2018-11-30T22:36:00Z">
                    <w:rPr>
                      <w:lang w:val="en-US"/>
                    </w:rPr>
                  </w:rPrChange>
                </w:rPr>
                <w:t>” trạng thái đơn sẽ chuyển thành “</w:t>
              </w:r>
              <w:r w:rsidRPr="00920004">
                <w:rPr>
                  <w:rPrChange w:id="7485" w:author="phuong vu" w:date="2018-11-30T22:36:00Z">
                    <w:rPr>
                      <w:i/>
                      <w:lang w:val="en-US"/>
                    </w:rPr>
                  </w:rPrChange>
                </w:rPr>
                <w:t>đã chấp nhận</w:t>
              </w:r>
              <w:r w:rsidRPr="00920004">
                <w:rPr>
                  <w:rPrChange w:id="7486" w:author="phuong vu" w:date="2018-11-30T22:36:00Z">
                    <w:rPr>
                      <w:lang w:val="en-US"/>
                    </w:rPr>
                  </w:rPrChange>
                </w:rPr>
                <w:t>” và tự động sinh ra một biên nhận tương ứng với đơn hàng ở trạng thái “</w:t>
              </w:r>
              <w:r w:rsidRPr="00920004">
                <w:rPr>
                  <w:rPrChange w:id="7487" w:author="phuong vu" w:date="2018-11-30T22:36:00Z">
                    <w:rPr>
                      <w:i/>
                      <w:lang w:val="en-US"/>
                    </w:rPr>
                  </w:rPrChange>
                </w:rPr>
                <w:t>đang chờ nhận đồ</w:t>
              </w:r>
              <w:r w:rsidRPr="00920004">
                <w:rPr>
                  <w:rPrChange w:id="7488" w:author="phuong vu" w:date="2018-11-30T22:36:00Z">
                    <w:rPr>
                      <w:lang w:val="en-US"/>
                    </w:rPr>
                  </w:rPrChange>
                </w:rPr>
                <w:t>”. Nếu người dùng nhấn “</w:t>
              </w:r>
              <w:r w:rsidRPr="00920004">
                <w:rPr>
                  <w:rPrChange w:id="7489" w:author="phuong vu" w:date="2018-11-30T22:36:00Z">
                    <w:rPr>
                      <w:i/>
                      <w:lang w:val="en-US"/>
                    </w:rPr>
                  </w:rPrChange>
                </w:rPr>
                <w:t>hủy đơn</w:t>
              </w:r>
              <w:r w:rsidRPr="00920004">
                <w:rPr>
                  <w:rPrChange w:id="7490" w:author="phuong vu" w:date="2018-11-30T22:36:00Z">
                    <w:rPr>
                      <w:lang w:val="en-US"/>
                    </w:rPr>
                  </w:rPrChange>
                </w:rPr>
                <w:t>”, đơn hàng sẽ chuyển trạng thái thành “</w:t>
              </w:r>
              <w:r w:rsidRPr="00920004">
                <w:rPr>
                  <w:rPrChange w:id="7491" w:author="phuong vu" w:date="2018-11-30T22:36:00Z">
                    <w:rPr>
                      <w:i/>
                      <w:lang w:val="en-US"/>
                    </w:rPr>
                  </w:rPrChange>
                </w:rPr>
                <w:t>đã hủy</w:t>
              </w:r>
              <w:r w:rsidRPr="00920004">
                <w:rPr>
                  <w:rPrChange w:id="7492" w:author="phuong vu" w:date="2018-11-30T22:36:00Z">
                    <w:rPr>
                      <w:lang w:val="en-US"/>
                    </w:rPr>
                  </w:rPrChange>
                </w:rPr>
                <w:t>”.</w:t>
              </w:r>
            </w:ins>
          </w:p>
          <w:p w14:paraId="5FD23756" w14:textId="77777777" w:rsidR="00C774DC" w:rsidRPr="00920004" w:rsidRDefault="00C774DC" w:rsidP="00AB70EF">
            <w:pPr>
              <w:rPr>
                <w:ins w:id="7493" w:author="phuong vu" w:date="2018-11-22T13:51:00Z"/>
                <w:rPrChange w:id="7494" w:author="phuong vu" w:date="2018-11-30T22:36:00Z">
                  <w:rPr>
                    <w:ins w:id="7495" w:author="phuong vu" w:date="2018-11-22T13:51:00Z"/>
                    <w:lang w:val="en-US"/>
                  </w:rPr>
                </w:rPrChange>
              </w:rPr>
              <w:pPrChange w:id="7496" w:author="phuong vu" w:date="2018-11-30T21:27:00Z">
                <w:pPr>
                  <w:pStyle w:val="ListParagraph"/>
                  <w:numPr>
                    <w:numId w:val="30"/>
                  </w:numPr>
                  <w:spacing w:line="276" w:lineRule="auto"/>
                  <w:ind w:hanging="360"/>
                </w:pPr>
              </w:pPrChange>
            </w:pPr>
            <w:ins w:id="7497" w:author="phuong vu" w:date="2018-11-22T13:51:00Z">
              <w:r w:rsidRPr="00920004">
                <w:rPr>
                  <w:rPrChange w:id="7498" w:author="phuong vu" w:date="2018-11-30T22:36:00Z">
                    <w:rPr>
                      <w:lang w:val="en-US"/>
                    </w:rPr>
                  </w:rPrChange>
                </w:rPr>
                <w:t>Trạng thái “</w:t>
              </w:r>
              <w:r w:rsidRPr="00920004">
                <w:rPr>
                  <w:rPrChange w:id="7499" w:author="phuong vu" w:date="2018-11-30T22:36:00Z">
                    <w:rPr>
                      <w:i/>
                      <w:lang w:val="en-US"/>
                    </w:rPr>
                  </w:rPrChange>
                </w:rPr>
                <w:t>đang chờ xử lí</w:t>
              </w:r>
              <w:r w:rsidRPr="00920004">
                <w:rPr>
                  <w:rPrChange w:id="7500" w:author="phuong vu" w:date="2018-11-30T22:36:00Z">
                    <w:rPr>
                      <w:lang w:val="en-US"/>
                    </w:rPr>
                  </w:rPrChange>
                </w:rPr>
                <w:t xml:space="preserve">”: Khi nhân viên xử lí đơn hàng nhấn lên nút xử lí. Trạng thái đơn hàng chuyển thành </w:t>
              </w:r>
              <w:r w:rsidRPr="00920004">
                <w:rPr>
                  <w:rPrChange w:id="7501" w:author="phuong vu" w:date="2018-11-30T22:36:00Z">
                    <w:rPr>
                      <w:i/>
                      <w:lang w:val="en-US"/>
                    </w:rPr>
                  </w:rPrChange>
                </w:rPr>
                <w:t>“đang xử lí</w:t>
              </w:r>
              <w:r w:rsidRPr="00920004">
                <w:rPr>
                  <w:rPrChange w:id="7502" w:author="phuong vu" w:date="2018-11-30T22:36:00Z">
                    <w:rPr>
                      <w:lang w:val="en-US"/>
                    </w:rPr>
                  </w:rPrChange>
                </w:rPr>
                <w:t>” và người dùng được gán thành người thực hiện đơn hàng đó.</w:t>
              </w:r>
            </w:ins>
          </w:p>
          <w:p w14:paraId="1EA1B8C2" w14:textId="77777777" w:rsidR="00C774DC" w:rsidRPr="00920004" w:rsidRDefault="00C774DC" w:rsidP="00AB70EF">
            <w:pPr>
              <w:rPr>
                <w:ins w:id="7503" w:author="phuong vu" w:date="2018-11-22T13:51:00Z"/>
                <w:rPrChange w:id="7504" w:author="phuong vu" w:date="2018-11-30T22:36:00Z">
                  <w:rPr>
                    <w:ins w:id="7505" w:author="phuong vu" w:date="2018-11-22T13:51:00Z"/>
                    <w:lang w:val="en-US"/>
                  </w:rPr>
                </w:rPrChange>
              </w:rPr>
              <w:pPrChange w:id="7506" w:author="phuong vu" w:date="2018-11-30T21:27:00Z">
                <w:pPr>
                  <w:pStyle w:val="ListParagraph"/>
                  <w:numPr>
                    <w:numId w:val="30"/>
                  </w:numPr>
                  <w:spacing w:line="276" w:lineRule="auto"/>
                  <w:ind w:hanging="360"/>
                </w:pPr>
              </w:pPrChange>
            </w:pPr>
            <w:ins w:id="7507" w:author="phuong vu" w:date="2018-11-22T13:51:00Z">
              <w:r w:rsidRPr="00920004">
                <w:rPr>
                  <w:rPrChange w:id="7508" w:author="phuong vu" w:date="2018-11-30T22:36:00Z">
                    <w:rPr>
                      <w:lang w:val="en-US"/>
                    </w:rPr>
                  </w:rPrChange>
                </w:rPr>
                <w:t xml:space="preserve">Trạng thái </w:t>
              </w:r>
              <w:r w:rsidRPr="00920004">
                <w:rPr>
                  <w:rPrChange w:id="7509" w:author="phuong vu" w:date="2018-11-30T22:36:00Z">
                    <w:rPr>
                      <w:i/>
                      <w:lang w:val="en-US"/>
                    </w:rPr>
                  </w:rPrChange>
                </w:rPr>
                <w:t xml:space="preserve">“đang xử lí”: </w:t>
              </w:r>
              <w:r w:rsidRPr="00920004">
                <w:rPr>
                  <w:rPrChange w:id="7510" w:author="phuong vu" w:date="2018-11-30T22:36:00Z">
                    <w:rPr>
                      <w:lang w:val="en-US"/>
                    </w:rPr>
                  </w:rPrChange>
                </w:rPr>
                <w:t xml:space="preserve">Khi nhân viên xử lí đơn hàng nhấn lên nút hoàn tất. Trạng thái đơn hàng chuyển thành </w:t>
              </w:r>
              <w:r w:rsidRPr="00920004">
                <w:rPr>
                  <w:rPrChange w:id="7511" w:author="phuong vu" w:date="2018-11-30T22:36:00Z">
                    <w:rPr>
                      <w:i/>
                      <w:lang w:val="en-US"/>
                    </w:rPr>
                  </w:rPrChange>
                </w:rPr>
                <w:t xml:space="preserve">“đã xử lí hoàn tất”. </w:t>
              </w:r>
              <w:r w:rsidRPr="00920004">
                <w:rPr>
                  <w:rPrChange w:id="7512" w:author="phuong vu" w:date="2018-11-30T22:36:00Z">
                    <w:rPr>
                      <w:lang w:val="en-US"/>
                    </w:rPr>
                  </w:rPrChange>
                </w:rPr>
                <w:t xml:space="preserve"> Và chỉ nhân viên thực hiện đơn hàng đó mới thấy được nút hoàn tất. Biên nhận của đơn hàng chuyển trạng thái thành </w:t>
              </w:r>
              <w:r w:rsidRPr="00920004">
                <w:rPr>
                  <w:rPrChange w:id="7513" w:author="phuong vu" w:date="2018-11-30T22:36:00Z">
                    <w:rPr>
                      <w:i/>
                      <w:lang w:val="en-US"/>
                    </w:rPr>
                  </w:rPrChange>
                </w:rPr>
                <w:t xml:space="preserve">“đang chờ trả đồ”. </w:t>
              </w:r>
            </w:ins>
          </w:p>
          <w:p w14:paraId="3D39AE23" w14:textId="77777777" w:rsidR="00C774DC" w:rsidRPr="00920004" w:rsidRDefault="00C774DC" w:rsidP="00AB70EF">
            <w:pPr>
              <w:rPr>
                <w:ins w:id="7514" w:author="phuong vu" w:date="2018-11-22T13:51:00Z"/>
                <w:rPrChange w:id="7515" w:author="phuong vu" w:date="2018-11-30T22:36:00Z">
                  <w:rPr>
                    <w:ins w:id="7516" w:author="phuong vu" w:date="2018-11-22T13:51:00Z"/>
                    <w:lang w:val="en-US"/>
                  </w:rPr>
                </w:rPrChange>
              </w:rPr>
              <w:pPrChange w:id="7517" w:author="phuong vu" w:date="2018-11-30T21:27:00Z">
                <w:pPr>
                  <w:pStyle w:val="ListParagraph"/>
                  <w:numPr>
                    <w:numId w:val="30"/>
                  </w:numPr>
                  <w:spacing w:line="276" w:lineRule="auto"/>
                  <w:ind w:hanging="360"/>
                </w:pPr>
              </w:pPrChange>
            </w:pPr>
            <w:ins w:id="7518" w:author="phuong vu" w:date="2018-11-22T13:51:00Z">
              <w:r w:rsidRPr="00920004">
                <w:rPr>
                  <w:rPrChange w:id="7519" w:author="phuong vu" w:date="2018-11-30T22:36:00Z">
                    <w:rPr>
                      <w:lang w:val="en-US"/>
                    </w:rPr>
                  </w:rPrChange>
                </w:rPr>
                <w:t xml:space="preserve">Trạng thái </w:t>
              </w:r>
              <w:r w:rsidRPr="00920004">
                <w:rPr>
                  <w:rPrChange w:id="7520" w:author="phuong vu" w:date="2018-11-30T22:36:00Z">
                    <w:rPr>
                      <w:i/>
                      <w:lang w:val="en-US"/>
                    </w:rPr>
                  </w:rPrChange>
                </w:rPr>
                <w:t xml:space="preserve">“đã xử lí hoàn tất”: </w:t>
              </w:r>
              <w:r w:rsidRPr="00920004">
                <w:rPr>
                  <w:rPrChange w:id="7521" w:author="phuong vu" w:date="2018-11-30T22:36:00Z">
                    <w:rPr>
                      <w:lang w:val="en-US"/>
                    </w:rPr>
                  </w:rPrChange>
                </w:rPr>
                <w:t>Nhân viên quản lí đơn hàng có thể nhấn lên nút tạo hóa đơn để sinh hóa đơn dựa trên biên nhận.</w:t>
              </w:r>
            </w:ins>
          </w:p>
        </w:tc>
      </w:tr>
      <w:tr w:rsidR="00C774DC" w:rsidRPr="00920004" w14:paraId="41D2D3C3" w14:textId="77777777" w:rsidTr="00AB70EF">
        <w:trPr>
          <w:ins w:id="7522" w:author="phuong vu" w:date="2018-11-22T13:51:00Z"/>
        </w:trPr>
        <w:tc>
          <w:tcPr>
            <w:tcW w:w="2425" w:type="dxa"/>
            <w:vAlign w:val="center"/>
            <w:tcPrChange w:id="7523" w:author="phuong vu" w:date="2018-11-30T21:27:00Z">
              <w:tcPr>
                <w:tcW w:w="2425" w:type="dxa"/>
                <w:gridSpan w:val="2"/>
              </w:tcPr>
            </w:tcPrChange>
          </w:tcPr>
          <w:p w14:paraId="1A240DD6" w14:textId="77777777" w:rsidR="00C774DC" w:rsidRPr="00920004" w:rsidRDefault="00C774DC" w:rsidP="00AB70EF">
            <w:pPr>
              <w:jc w:val="left"/>
              <w:rPr>
                <w:ins w:id="7524" w:author="phuong vu" w:date="2018-11-22T13:51:00Z"/>
                <w:b/>
                <w:rPrChange w:id="7525" w:author="phuong vu" w:date="2018-11-30T22:36:00Z">
                  <w:rPr>
                    <w:ins w:id="7526" w:author="phuong vu" w:date="2018-11-22T13:51:00Z"/>
                  </w:rPr>
                </w:rPrChange>
              </w:rPr>
              <w:pPrChange w:id="7527" w:author="phuong vu" w:date="2018-11-30T21:27:00Z">
                <w:pPr>
                  <w:spacing w:line="276" w:lineRule="auto"/>
                </w:pPr>
              </w:pPrChange>
            </w:pPr>
            <w:ins w:id="7528" w:author="phuong vu" w:date="2018-11-22T13:51:00Z">
              <w:r w:rsidRPr="00920004">
                <w:rPr>
                  <w:b/>
                  <w:rPrChange w:id="7529" w:author="phuong vu" w:date="2018-11-30T22:36:00Z">
                    <w:rPr/>
                  </w:rPrChange>
                </w:rPr>
                <w:lastRenderedPageBreak/>
                <w:t>Kết quả</w:t>
              </w:r>
            </w:ins>
          </w:p>
        </w:tc>
        <w:tc>
          <w:tcPr>
            <w:tcW w:w="6686" w:type="dxa"/>
            <w:tcPrChange w:id="7530" w:author="phuong vu" w:date="2018-11-30T21:27:00Z">
              <w:tcPr>
                <w:tcW w:w="6686" w:type="dxa"/>
              </w:tcPr>
            </w:tcPrChange>
          </w:tcPr>
          <w:p w14:paraId="74339D29" w14:textId="77777777" w:rsidR="00C774DC" w:rsidRPr="00920004" w:rsidRDefault="00C774DC" w:rsidP="00AB70EF">
            <w:pPr>
              <w:rPr>
                <w:ins w:id="7531" w:author="phuong vu" w:date="2018-11-22T13:51:00Z"/>
                <w:rPrChange w:id="7532" w:author="phuong vu" w:date="2018-11-30T22:36:00Z">
                  <w:rPr>
                    <w:ins w:id="7533" w:author="phuong vu" w:date="2018-11-22T13:51:00Z"/>
                    <w:lang w:val="en-US"/>
                  </w:rPr>
                </w:rPrChange>
              </w:rPr>
              <w:pPrChange w:id="7534" w:author="phuong vu" w:date="2018-11-30T21:27:00Z">
                <w:pPr>
                  <w:spacing w:line="276" w:lineRule="auto"/>
                  <w:jc w:val="left"/>
                </w:pPr>
              </w:pPrChange>
            </w:pPr>
            <w:ins w:id="7535" w:author="phuong vu" w:date="2018-11-22T13:51:00Z">
              <w:r w:rsidRPr="00920004">
                <w:rPr>
                  <w:rPrChange w:id="7536" w:author="phuong vu" w:date="2018-11-30T22:36:00Z">
                    <w:rPr>
                      <w:lang w:val="en-US"/>
                    </w:rPr>
                  </w:rPrChange>
                </w:rPr>
                <w:t>Hiển thị thông tin tất cả đơn hàng dưới dạng bảng.</w:t>
              </w:r>
            </w:ins>
          </w:p>
          <w:p w14:paraId="7B21269A" w14:textId="77777777" w:rsidR="00C774DC" w:rsidRPr="00920004" w:rsidRDefault="00C774DC" w:rsidP="00AB70EF">
            <w:pPr>
              <w:rPr>
                <w:ins w:id="7537" w:author="phuong vu" w:date="2018-11-22T13:51:00Z"/>
                <w:rPrChange w:id="7538" w:author="phuong vu" w:date="2018-11-30T22:36:00Z">
                  <w:rPr>
                    <w:ins w:id="7539" w:author="phuong vu" w:date="2018-11-22T13:51:00Z"/>
                    <w:lang w:val="en-US"/>
                  </w:rPr>
                </w:rPrChange>
              </w:rPr>
              <w:pPrChange w:id="7540" w:author="phuong vu" w:date="2018-11-30T21:27:00Z">
                <w:pPr>
                  <w:spacing w:line="276" w:lineRule="auto"/>
                  <w:jc w:val="left"/>
                </w:pPr>
              </w:pPrChange>
            </w:pPr>
            <w:ins w:id="7541" w:author="phuong vu" w:date="2018-11-22T13:51:00Z">
              <w:r w:rsidRPr="00920004">
                <w:rPr>
                  <w:rPrChange w:id="7542" w:author="phuong vu" w:date="2018-11-30T22:36:00Z">
                    <w:rPr>
                      <w:lang w:val="en-US"/>
                    </w:rPr>
                  </w:rPrChange>
                </w:rPr>
                <w:t>Khi nhấn vào tên khách hàng hiển thị chi tiết đơn hàng.</w:t>
              </w:r>
            </w:ins>
          </w:p>
        </w:tc>
      </w:tr>
      <w:tr w:rsidR="00C774DC" w:rsidRPr="00920004" w14:paraId="0255994E" w14:textId="77777777" w:rsidTr="00AB70EF">
        <w:trPr>
          <w:ins w:id="7543" w:author="phuong vu" w:date="2018-11-22T13:51:00Z"/>
        </w:trPr>
        <w:tc>
          <w:tcPr>
            <w:tcW w:w="2425" w:type="dxa"/>
            <w:vAlign w:val="center"/>
            <w:tcPrChange w:id="7544" w:author="phuong vu" w:date="2018-11-30T21:27:00Z">
              <w:tcPr>
                <w:tcW w:w="2425" w:type="dxa"/>
                <w:gridSpan w:val="2"/>
              </w:tcPr>
            </w:tcPrChange>
          </w:tcPr>
          <w:p w14:paraId="5012B662" w14:textId="77777777" w:rsidR="00C774DC" w:rsidRPr="00920004" w:rsidRDefault="00C774DC" w:rsidP="00AB70EF">
            <w:pPr>
              <w:jc w:val="left"/>
              <w:rPr>
                <w:ins w:id="7545" w:author="phuong vu" w:date="2018-11-22T13:51:00Z"/>
                <w:b/>
                <w:rPrChange w:id="7546" w:author="phuong vu" w:date="2018-11-30T22:36:00Z">
                  <w:rPr>
                    <w:ins w:id="7547" w:author="phuong vu" w:date="2018-11-22T13:51:00Z"/>
                  </w:rPr>
                </w:rPrChange>
              </w:rPr>
              <w:pPrChange w:id="7548" w:author="phuong vu" w:date="2018-11-30T21:27:00Z">
                <w:pPr>
                  <w:spacing w:line="276" w:lineRule="auto"/>
                </w:pPr>
              </w:pPrChange>
            </w:pPr>
            <w:ins w:id="7549" w:author="phuong vu" w:date="2018-11-22T13:51:00Z">
              <w:r w:rsidRPr="00920004">
                <w:rPr>
                  <w:b/>
                  <w:rPrChange w:id="7550" w:author="phuong vu" w:date="2018-11-30T22:36:00Z">
                    <w:rPr/>
                  </w:rPrChange>
                </w:rPr>
                <w:t>Ghi chú</w:t>
              </w:r>
            </w:ins>
          </w:p>
        </w:tc>
        <w:tc>
          <w:tcPr>
            <w:tcW w:w="6686" w:type="dxa"/>
            <w:tcPrChange w:id="7551" w:author="phuong vu" w:date="2018-11-30T21:27:00Z">
              <w:tcPr>
                <w:tcW w:w="6686" w:type="dxa"/>
              </w:tcPr>
            </w:tcPrChange>
          </w:tcPr>
          <w:p w14:paraId="78EB9F92" w14:textId="77777777" w:rsidR="00C774DC" w:rsidRPr="00920004" w:rsidRDefault="00C774DC" w:rsidP="00AB70EF">
            <w:pPr>
              <w:rPr>
                <w:ins w:id="7552" w:author="phuong vu" w:date="2018-11-22T13:51:00Z"/>
                <w:rPrChange w:id="7553" w:author="phuong vu" w:date="2018-11-30T22:36:00Z">
                  <w:rPr>
                    <w:ins w:id="7554" w:author="phuong vu" w:date="2018-11-22T13:51:00Z"/>
                  </w:rPr>
                </w:rPrChange>
              </w:rPr>
              <w:pPrChange w:id="7555" w:author="phuong vu" w:date="2018-11-30T21:27:00Z">
                <w:pPr>
                  <w:keepNext/>
                  <w:spacing w:line="276" w:lineRule="auto"/>
                </w:pPr>
              </w:pPrChange>
            </w:pPr>
          </w:p>
        </w:tc>
      </w:tr>
    </w:tbl>
    <w:p w14:paraId="28E70327" w14:textId="6EC858FA" w:rsidR="00C774DC" w:rsidRPr="00920004" w:rsidRDefault="00026941" w:rsidP="00A17FA5">
      <w:pPr>
        <w:pStyle w:val="Caption"/>
        <w:rPr>
          <w:ins w:id="7556" w:author="phuong vu" w:date="2018-11-26T00:20:00Z"/>
          <w:rPrChange w:id="7557" w:author="phuong vu" w:date="2018-11-30T22:36:00Z">
            <w:rPr>
              <w:ins w:id="7558" w:author="phuong vu" w:date="2018-11-26T00:20:00Z"/>
              <w:lang w:val="en-US"/>
            </w:rPr>
          </w:rPrChange>
        </w:rPr>
        <w:pPrChange w:id="7559" w:author="phuong vu" w:date="2018-11-30T22:42:00Z">
          <w:pPr>
            <w:pStyle w:val="Caption"/>
          </w:pPr>
        </w:pPrChange>
      </w:pPr>
      <w:bookmarkStart w:id="7560" w:name="_Toc531381596"/>
      <w:ins w:id="7561" w:author="phuong vu" w:date="2018-11-26T00:19:00Z">
        <w:r w:rsidRPr="00920004">
          <w:rPr>
            <w:rPrChange w:id="7562" w:author="phuong vu" w:date="2018-11-30T22:36:00Z">
              <w:rPr/>
            </w:rPrChange>
          </w:rPr>
          <w:t xml:space="preserve">Bảng </w:t>
        </w:r>
      </w:ins>
      <w:ins w:id="7563" w:author="phuong vu" w:date="2018-11-30T14:54:00Z">
        <w:r w:rsidR="00D632EE" w:rsidRPr="00920004">
          <w:rPr>
            <w:rPrChange w:id="7564" w:author="phuong vu" w:date="2018-11-30T22:36:00Z">
              <w:rPr/>
            </w:rPrChange>
          </w:rPr>
          <w:fldChar w:fldCharType="begin"/>
        </w:r>
        <w:r w:rsidR="00D632EE" w:rsidRPr="00920004">
          <w:rPr>
            <w:rPrChange w:id="7565" w:author="phuong vu" w:date="2018-11-30T22:36:00Z">
              <w:rPr/>
            </w:rPrChange>
          </w:rPr>
          <w:instrText xml:space="preserve"> STYLEREF 1 \s </w:instrText>
        </w:r>
      </w:ins>
      <w:r w:rsidR="00D632EE" w:rsidRPr="00920004">
        <w:rPr>
          <w:rPrChange w:id="7566" w:author="phuong vu" w:date="2018-11-30T22:36:00Z">
            <w:rPr/>
          </w:rPrChange>
        </w:rPr>
        <w:fldChar w:fldCharType="separate"/>
      </w:r>
      <w:r w:rsidR="00B5490C">
        <w:rPr>
          <w:noProof/>
        </w:rPr>
        <w:t>1</w:t>
      </w:r>
      <w:ins w:id="7567" w:author="phuong vu" w:date="2018-11-30T14:54:00Z">
        <w:r w:rsidR="00D632EE" w:rsidRPr="00920004">
          <w:rPr>
            <w:rPrChange w:id="7568" w:author="phuong vu" w:date="2018-11-30T22:36:00Z">
              <w:rPr/>
            </w:rPrChange>
          </w:rPr>
          <w:fldChar w:fldCharType="end"/>
        </w:r>
        <w:r w:rsidR="00D632EE" w:rsidRPr="00920004">
          <w:rPr>
            <w:rPrChange w:id="7569" w:author="phuong vu" w:date="2018-11-30T22:36:00Z">
              <w:rPr/>
            </w:rPrChange>
          </w:rPr>
          <w:t>.</w:t>
        </w:r>
        <w:r w:rsidR="00D632EE" w:rsidRPr="00920004">
          <w:rPr>
            <w:rPrChange w:id="7570" w:author="phuong vu" w:date="2018-11-30T22:36:00Z">
              <w:rPr/>
            </w:rPrChange>
          </w:rPr>
          <w:fldChar w:fldCharType="begin"/>
        </w:r>
        <w:r w:rsidR="00D632EE" w:rsidRPr="00920004">
          <w:rPr>
            <w:rPrChange w:id="7571" w:author="phuong vu" w:date="2018-11-30T22:36:00Z">
              <w:rPr/>
            </w:rPrChange>
          </w:rPr>
          <w:instrText xml:space="preserve"> SEQ Bảng \* ARABIC \s 1 </w:instrText>
        </w:r>
      </w:ins>
      <w:r w:rsidR="00D632EE" w:rsidRPr="00920004">
        <w:rPr>
          <w:rPrChange w:id="7572" w:author="phuong vu" w:date="2018-11-30T22:36:00Z">
            <w:rPr/>
          </w:rPrChange>
        </w:rPr>
        <w:fldChar w:fldCharType="separate"/>
      </w:r>
      <w:ins w:id="7573" w:author="phuong vu" w:date="2018-11-30T22:44:00Z">
        <w:r w:rsidR="00B5490C">
          <w:rPr>
            <w:noProof/>
          </w:rPr>
          <w:t>4</w:t>
        </w:r>
      </w:ins>
      <w:ins w:id="7574" w:author="phuong vu" w:date="2018-11-30T14:54:00Z">
        <w:r w:rsidR="00D632EE" w:rsidRPr="00920004">
          <w:rPr>
            <w:rPrChange w:id="7575" w:author="phuong vu" w:date="2018-11-30T22:36:00Z">
              <w:rPr/>
            </w:rPrChange>
          </w:rPr>
          <w:fldChar w:fldCharType="end"/>
        </w:r>
      </w:ins>
      <w:ins w:id="7576" w:author="phuong vu" w:date="2018-11-26T00:20:00Z">
        <w:r w:rsidRPr="00920004">
          <w:rPr>
            <w:rPrChange w:id="7577" w:author="phuong vu" w:date="2018-11-30T22:36:00Z">
              <w:rPr>
                <w:lang w:val="en-US"/>
              </w:rPr>
            </w:rPrChange>
          </w:rPr>
          <w:t xml:space="preserve"> Chức năng thay đổi trạng thái đơn hàng</w:t>
        </w:r>
        <w:bookmarkEnd w:id="7560"/>
      </w:ins>
    </w:p>
    <w:p w14:paraId="6B8CD49F" w14:textId="440C8B88" w:rsidR="00026941" w:rsidRPr="00920004" w:rsidRDefault="00026941" w:rsidP="00AB70EF">
      <w:pPr>
        <w:pStyle w:val="Heading4"/>
        <w:rPr>
          <w:ins w:id="7578" w:author="phuong vu" w:date="2018-11-26T00:20:00Z"/>
          <w:lang w:val="en-US"/>
          <w:rPrChange w:id="7579" w:author="phuong vu" w:date="2018-11-30T22:36:00Z">
            <w:rPr>
              <w:ins w:id="7580" w:author="phuong vu" w:date="2018-11-26T00:20:00Z"/>
              <w:lang w:val="en-US"/>
            </w:rPr>
          </w:rPrChange>
        </w:rPr>
        <w:pPrChange w:id="7581" w:author="phuong vu" w:date="2018-11-30T21:28:00Z">
          <w:pPr>
            <w:pStyle w:val="Heading4"/>
          </w:pPr>
        </w:pPrChange>
      </w:pPr>
      <w:bookmarkStart w:id="7582" w:name="_Toc531380654"/>
      <w:ins w:id="7583" w:author="phuong vu" w:date="2018-11-26T00:20:00Z">
        <w:r w:rsidRPr="00920004">
          <w:rPr>
            <w:lang w:val="en-US"/>
            <w:rPrChange w:id="7584" w:author="phuong vu" w:date="2018-11-30T22:36:00Z">
              <w:rPr>
                <w:lang w:val="en-US"/>
              </w:rPr>
            </w:rPrChange>
          </w:rPr>
          <w:t>Tạo hóa đơn đơn hàng</w:t>
        </w:r>
        <w:bookmarkEnd w:id="7582"/>
      </w:ins>
    </w:p>
    <w:tbl>
      <w:tblPr>
        <w:tblStyle w:val="TableGrid"/>
        <w:tblW w:w="0" w:type="auto"/>
        <w:tblLook w:val="04A0" w:firstRow="1" w:lastRow="0" w:firstColumn="1" w:lastColumn="0" w:noHBand="0" w:noVBand="1"/>
        <w:tblPrChange w:id="7585" w:author="phuong vu" w:date="2018-11-30T21:27:00Z">
          <w:tblPr>
            <w:tblStyle w:val="TableGrid"/>
            <w:tblW w:w="0" w:type="auto"/>
            <w:tblLook w:val="04A0" w:firstRow="1" w:lastRow="0" w:firstColumn="1" w:lastColumn="0" w:noHBand="0" w:noVBand="1"/>
          </w:tblPr>
        </w:tblPrChange>
      </w:tblPr>
      <w:tblGrid>
        <w:gridCol w:w="2350"/>
        <w:gridCol w:w="6427"/>
        <w:tblGridChange w:id="7586">
          <w:tblGrid>
            <w:gridCol w:w="2348"/>
            <w:gridCol w:w="6429"/>
          </w:tblGrid>
        </w:tblGridChange>
      </w:tblGrid>
      <w:tr w:rsidR="00026941" w:rsidRPr="00920004" w14:paraId="53AB63BE" w14:textId="77777777" w:rsidTr="00AB70EF">
        <w:trPr>
          <w:ins w:id="7587" w:author="phuong vu" w:date="2018-11-26T00:20:00Z"/>
        </w:trPr>
        <w:tc>
          <w:tcPr>
            <w:tcW w:w="2425" w:type="dxa"/>
            <w:vAlign w:val="center"/>
            <w:tcPrChange w:id="7588" w:author="phuong vu" w:date="2018-11-30T21:27:00Z">
              <w:tcPr>
                <w:tcW w:w="2425" w:type="dxa"/>
              </w:tcPr>
            </w:tcPrChange>
          </w:tcPr>
          <w:p w14:paraId="1A0EF041" w14:textId="77777777" w:rsidR="00026941" w:rsidRPr="00920004" w:rsidRDefault="00026941" w:rsidP="00AB70EF">
            <w:pPr>
              <w:jc w:val="left"/>
              <w:rPr>
                <w:ins w:id="7589" w:author="phuong vu" w:date="2018-11-26T00:20:00Z"/>
                <w:b/>
                <w:rPrChange w:id="7590" w:author="phuong vu" w:date="2018-11-30T22:36:00Z">
                  <w:rPr>
                    <w:ins w:id="7591" w:author="phuong vu" w:date="2018-11-26T00:20:00Z"/>
                  </w:rPr>
                </w:rPrChange>
              </w:rPr>
              <w:pPrChange w:id="7592" w:author="phuong vu" w:date="2018-11-30T21:27:00Z">
                <w:pPr>
                  <w:spacing w:line="276" w:lineRule="auto"/>
                </w:pPr>
              </w:pPrChange>
            </w:pPr>
            <w:ins w:id="7593" w:author="phuong vu" w:date="2018-11-26T00:20:00Z">
              <w:r w:rsidRPr="00920004">
                <w:rPr>
                  <w:b/>
                  <w:rPrChange w:id="7594" w:author="phuong vu" w:date="2018-11-30T22:36:00Z">
                    <w:rPr/>
                  </w:rPrChange>
                </w:rPr>
                <w:t>Mã yêu cầu</w:t>
              </w:r>
            </w:ins>
          </w:p>
        </w:tc>
        <w:tc>
          <w:tcPr>
            <w:tcW w:w="6686" w:type="dxa"/>
            <w:vAlign w:val="center"/>
            <w:tcPrChange w:id="7595" w:author="phuong vu" w:date="2018-11-30T21:27:00Z">
              <w:tcPr>
                <w:tcW w:w="6686" w:type="dxa"/>
              </w:tcPr>
            </w:tcPrChange>
          </w:tcPr>
          <w:p w14:paraId="4A239F84" w14:textId="1FFED669" w:rsidR="00026941" w:rsidRPr="00920004" w:rsidRDefault="00026941" w:rsidP="00AB70EF">
            <w:pPr>
              <w:jc w:val="left"/>
              <w:rPr>
                <w:ins w:id="7596" w:author="phuong vu" w:date="2018-11-26T00:20:00Z"/>
                <w:lang w:val="en-US"/>
                <w:rPrChange w:id="7597" w:author="phuong vu" w:date="2018-11-30T22:36:00Z">
                  <w:rPr>
                    <w:ins w:id="7598" w:author="phuong vu" w:date="2018-11-26T00:20:00Z"/>
                    <w:lang w:val="en-US"/>
                  </w:rPr>
                </w:rPrChange>
              </w:rPr>
              <w:pPrChange w:id="7599" w:author="phuong vu" w:date="2018-11-30T21:27:00Z">
                <w:pPr>
                  <w:spacing w:line="276" w:lineRule="auto"/>
                </w:pPr>
              </w:pPrChange>
            </w:pPr>
            <w:ins w:id="7600" w:author="phuong vu" w:date="2018-11-26T00:20:00Z">
              <w:r w:rsidRPr="00920004">
                <w:rPr>
                  <w:lang w:val="en-US"/>
                  <w:rPrChange w:id="7601" w:author="phuong vu" w:date="2018-11-30T22:36:00Z">
                    <w:rPr>
                      <w:lang w:val="en-US"/>
                    </w:rPr>
                  </w:rPrChange>
                </w:rPr>
                <w:t>GU_01_0</w:t>
              </w:r>
            </w:ins>
            <w:ins w:id="7602" w:author="phuong vu" w:date="2018-11-26T00:21:00Z">
              <w:r w:rsidRPr="00920004">
                <w:rPr>
                  <w:lang w:val="en-US"/>
                  <w:rPrChange w:id="7603" w:author="phuong vu" w:date="2018-11-30T22:36:00Z">
                    <w:rPr>
                      <w:lang w:val="en-US"/>
                    </w:rPr>
                  </w:rPrChange>
                </w:rPr>
                <w:t>4</w:t>
              </w:r>
            </w:ins>
          </w:p>
        </w:tc>
      </w:tr>
      <w:tr w:rsidR="00026941" w:rsidRPr="00920004" w14:paraId="486968CD" w14:textId="77777777" w:rsidTr="00AB70EF">
        <w:trPr>
          <w:ins w:id="7604" w:author="phuong vu" w:date="2018-11-26T00:20:00Z"/>
        </w:trPr>
        <w:tc>
          <w:tcPr>
            <w:tcW w:w="2425" w:type="dxa"/>
            <w:vAlign w:val="center"/>
            <w:tcPrChange w:id="7605" w:author="phuong vu" w:date="2018-11-30T21:27:00Z">
              <w:tcPr>
                <w:tcW w:w="2425" w:type="dxa"/>
              </w:tcPr>
            </w:tcPrChange>
          </w:tcPr>
          <w:p w14:paraId="711E533A" w14:textId="77777777" w:rsidR="00026941" w:rsidRPr="00920004" w:rsidRDefault="00026941" w:rsidP="00AB70EF">
            <w:pPr>
              <w:jc w:val="left"/>
              <w:rPr>
                <w:ins w:id="7606" w:author="phuong vu" w:date="2018-11-26T00:20:00Z"/>
                <w:b/>
                <w:rPrChange w:id="7607" w:author="phuong vu" w:date="2018-11-30T22:36:00Z">
                  <w:rPr>
                    <w:ins w:id="7608" w:author="phuong vu" w:date="2018-11-26T00:20:00Z"/>
                  </w:rPr>
                </w:rPrChange>
              </w:rPr>
              <w:pPrChange w:id="7609" w:author="phuong vu" w:date="2018-11-30T21:27:00Z">
                <w:pPr>
                  <w:spacing w:line="276" w:lineRule="auto"/>
                </w:pPr>
              </w:pPrChange>
            </w:pPr>
            <w:ins w:id="7610" w:author="phuong vu" w:date="2018-11-26T00:20:00Z">
              <w:r w:rsidRPr="00920004">
                <w:rPr>
                  <w:b/>
                  <w:rPrChange w:id="7611" w:author="phuong vu" w:date="2018-11-30T22:36:00Z">
                    <w:rPr/>
                  </w:rPrChange>
                </w:rPr>
                <w:t>Tên chức năng</w:t>
              </w:r>
            </w:ins>
          </w:p>
        </w:tc>
        <w:tc>
          <w:tcPr>
            <w:tcW w:w="6686" w:type="dxa"/>
            <w:tcPrChange w:id="7612" w:author="phuong vu" w:date="2018-11-30T21:27:00Z">
              <w:tcPr>
                <w:tcW w:w="6686" w:type="dxa"/>
              </w:tcPr>
            </w:tcPrChange>
          </w:tcPr>
          <w:p w14:paraId="336BC4CB" w14:textId="5595CC86" w:rsidR="00026941" w:rsidRPr="00920004" w:rsidRDefault="00026941" w:rsidP="00AB70EF">
            <w:pPr>
              <w:rPr>
                <w:ins w:id="7613" w:author="phuong vu" w:date="2018-11-26T00:20:00Z"/>
                <w:lang w:val="en-US"/>
                <w:rPrChange w:id="7614" w:author="phuong vu" w:date="2018-11-30T22:36:00Z">
                  <w:rPr>
                    <w:ins w:id="7615" w:author="phuong vu" w:date="2018-11-26T00:20:00Z"/>
                    <w:lang w:val="en-US"/>
                  </w:rPr>
                </w:rPrChange>
              </w:rPr>
              <w:pPrChange w:id="7616" w:author="phuong vu" w:date="2018-11-30T21:27:00Z">
                <w:pPr>
                  <w:spacing w:line="276" w:lineRule="auto"/>
                </w:pPr>
              </w:pPrChange>
            </w:pPr>
            <w:ins w:id="7617" w:author="phuong vu" w:date="2018-11-26T00:21:00Z">
              <w:r w:rsidRPr="00920004">
                <w:rPr>
                  <w:lang w:val="en-US"/>
                  <w:rPrChange w:id="7618" w:author="phuong vu" w:date="2018-11-30T22:36:00Z">
                    <w:rPr>
                      <w:lang w:val="en-US"/>
                    </w:rPr>
                  </w:rPrChange>
                </w:rPr>
                <w:t>Tạo hóa đơn đơn hàng</w:t>
              </w:r>
            </w:ins>
          </w:p>
        </w:tc>
      </w:tr>
      <w:tr w:rsidR="00026941" w:rsidRPr="00920004" w14:paraId="03159E1D" w14:textId="77777777" w:rsidTr="00AB70EF">
        <w:trPr>
          <w:ins w:id="7619" w:author="phuong vu" w:date="2018-11-26T00:20:00Z"/>
        </w:trPr>
        <w:tc>
          <w:tcPr>
            <w:tcW w:w="2425" w:type="dxa"/>
            <w:vAlign w:val="center"/>
            <w:tcPrChange w:id="7620" w:author="phuong vu" w:date="2018-11-30T21:27:00Z">
              <w:tcPr>
                <w:tcW w:w="2425" w:type="dxa"/>
              </w:tcPr>
            </w:tcPrChange>
          </w:tcPr>
          <w:p w14:paraId="0EE65E23" w14:textId="77777777" w:rsidR="00026941" w:rsidRPr="00920004" w:rsidRDefault="00026941" w:rsidP="00AB70EF">
            <w:pPr>
              <w:jc w:val="left"/>
              <w:rPr>
                <w:ins w:id="7621" w:author="phuong vu" w:date="2018-11-26T00:20:00Z"/>
                <w:b/>
                <w:rPrChange w:id="7622" w:author="phuong vu" w:date="2018-11-30T22:36:00Z">
                  <w:rPr>
                    <w:ins w:id="7623" w:author="phuong vu" w:date="2018-11-26T00:20:00Z"/>
                  </w:rPr>
                </w:rPrChange>
              </w:rPr>
              <w:pPrChange w:id="7624" w:author="phuong vu" w:date="2018-11-30T21:27:00Z">
                <w:pPr>
                  <w:spacing w:line="276" w:lineRule="auto"/>
                </w:pPr>
              </w:pPrChange>
            </w:pPr>
            <w:ins w:id="7625" w:author="phuong vu" w:date="2018-11-26T00:20:00Z">
              <w:r w:rsidRPr="00920004">
                <w:rPr>
                  <w:b/>
                  <w:rPrChange w:id="7626" w:author="phuong vu" w:date="2018-11-30T22:36:00Z">
                    <w:rPr/>
                  </w:rPrChange>
                </w:rPr>
                <w:t>Đối tượng sử dụng</w:t>
              </w:r>
            </w:ins>
          </w:p>
        </w:tc>
        <w:tc>
          <w:tcPr>
            <w:tcW w:w="6686" w:type="dxa"/>
            <w:tcPrChange w:id="7627" w:author="phuong vu" w:date="2018-11-30T21:27:00Z">
              <w:tcPr>
                <w:tcW w:w="6686" w:type="dxa"/>
              </w:tcPr>
            </w:tcPrChange>
          </w:tcPr>
          <w:p w14:paraId="36B61A24" w14:textId="37F447C8" w:rsidR="00026941" w:rsidRPr="00920004" w:rsidRDefault="00026941" w:rsidP="00AB70EF">
            <w:pPr>
              <w:rPr>
                <w:ins w:id="7628" w:author="phuong vu" w:date="2018-11-26T00:20:00Z"/>
                <w:lang w:val="en-US"/>
                <w:rPrChange w:id="7629" w:author="phuong vu" w:date="2018-11-30T22:36:00Z">
                  <w:rPr>
                    <w:ins w:id="7630" w:author="phuong vu" w:date="2018-11-26T00:20:00Z"/>
                    <w:lang w:val="en-US"/>
                  </w:rPr>
                </w:rPrChange>
              </w:rPr>
              <w:pPrChange w:id="7631" w:author="phuong vu" w:date="2018-11-30T21:27:00Z">
                <w:pPr>
                  <w:spacing w:line="276" w:lineRule="auto"/>
                </w:pPr>
              </w:pPrChange>
            </w:pPr>
            <w:ins w:id="7632" w:author="phuong vu" w:date="2018-11-26T00:20:00Z">
              <w:r w:rsidRPr="00920004">
                <w:rPr>
                  <w:lang w:val="en-US"/>
                  <w:rPrChange w:id="7633" w:author="phuong vu" w:date="2018-11-30T22:36:00Z">
                    <w:rPr>
                      <w:lang w:val="en-US"/>
                    </w:rPr>
                  </w:rPrChange>
                </w:rPr>
                <w:t>Nhân viên chi nhánh</w:t>
              </w:r>
            </w:ins>
          </w:p>
        </w:tc>
      </w:tr>
      <w:tr w:rsidR="00026941" w:rsidRPr="00920004" w14:paraId="71AFBC5F" w14:textId="77777777" w:rsidTr="00AB70EF">
        <w:trPr>
          <w:ins w:id="7634" w:author="phuong vu" w:date="2018-11-26T00:20:00Z"/>
        </w:trPr>
        <w:tc>
          <w:tcPr>
            <w:tcW w:w="2425" w:type="dxa"/>
            <w:tcPrChange w:id="7635" w:author="phuong vu" w:date="2018-11-30T21:28:00Z">
              <w:tcPr>
                <w:tcW w:w="2425" w:type="dxa"/>
              </w:tcPr>
            </w:tcPrChange>
          </w:tcPr>
          <w:p w14:paraId="6F5F7980" w14:textId="77777777" w:rsidR="00026941" w:rsidRPr="00920004" w:rsidRDefault="00026941" w:rsidP="00AB70EF">
            <w:pPr>
              <w:jc w:val="left"/>
              <w:rPr>
                <w:ins w:id="7636" w:author="phuong vu" w:date="2018-11-26T00:20:00Z"/>
                <w:b/>
                <w:rPrChange w:id="7637" w:author="phuong vu" w:date="2018-11-30T22:36:00Z">
                  <w:rPr>
                    <w:ins w:id="7638" w:author="phuong vu" w:date="2018-11-26T00:20:00Z"/>
                  </w:rPr>
                </w:rPrChange>
              </w:rPr>
              <w:pPrChange w:id="7639" w:author="phuong vu" w:date="2018-11-30T21:28:00Z">
                <w:pPr>
                  <w:spacing w:line="276" w:lineRule="auto"/>
                </w:pPr>
              </w:pPrChange>
            </w:pPr>
            <w:ins w:id="7640" w:author="phuong vu" w:date="2018-11-26T00:20:00Z">
              <w:r w:rsidRPr="00920004">
                <w:rPr>
                  <w:b/>
                  <w:rPrChange w:id="7641" w:author="phuong vu" w:date="2018-11-30T22:36:00Z">
                    <w:rPr/>
                  </w:rPrChange>
                </w:rPr>
                <w:t>Tiền điều kiện</w:t>
              </w:r>
            </w:ins>
          </w:p>
        </w:tc>
        <w:tc>
          <w:tcPr>
            <w:tcW w:w="6686" w:type="dxa"/>
            <w:tcPrChange w:id="7642" w:author="phuong vu" w:date="2018-11-30T21:28:00Z">
              <w:tcPr>
                <w:tcW w:w="6686" w:type="dxa"/>
              </w:tcPr>
            </w:tcPrChange>
          </w:tcPr>
          <w:p w14:paraId="3CC521D5" w14:textId="40223789" w:rsidR="00026941" w:rsidRPr="00920004" w:rsidRDefault="00026941" w:rsidP="00AB70EF">
            <w:pPr>
              <w:rPr>
                <w:ins w:id="7643" w:author="phuong vu" w:date="2018-11-26T00:20:00Z"/>
                <w:lang w:val="en-US"/>
                <w:rPrChange w:id="7644" w:author="phuong vu" w:date="2018-11-30T22:36:00Z">
                  <w:rPr>
                    <w:ins w:id="7645" w:author="phuong vu" w:date="2018-11-26T00:20:00Z"/>
                    <w:lang w:val="en-US"/>
                  </w:rPr>
                </w:rPrChange>
              </w:rPr>
              <w:pPrChange w:id="7646" w:author="phuong vu" w:date="2018-11-30T21:27:00Z">
                <w:pPr>
                  <w:spacing w:line="276" w:lineRule="auto"/>
                </w:pPr>
              </w:pPrChange>
            </w:pPr>
            <w:ins w:id="7647" w:author="phuong vu" w:date="2018-11-26T00:20:00Z">
              <w:r w:rsidRPr="00920004">
                <w:rPr>
                  <w:rPrChange w:id="7648" w:author="phuong vu" w:date="2018-11-30T22:36:00Z">
                    <w:rPr/>
                  </w:rPrChange>
                </w:rPr>
                <w:t>Truy cập được trang web quản lí và đăng nhập thành công vào hệ thống.</w:t>
              </w:r>
              <w:r w:rsidRPr="00920004">
                <w:rPr>
                  <w:lang w:val="en-US"/>
                  <w:rPrChange w:id="7649" w:author="phuong vu" w:date="2018-11-30T22:36:00Z">
                    <w:rPr>
                      <w:lang w:val="en-US"/>
                    </w:rPr>
                  </w:rPrChange>
                </w:rPr>
                <w:t xml:space="preserve"> Truy cập được </w:t>
              </w:r>
            </w:ins>
            <w:ins w:id="7650" w:author="phuong vu" w:date="2018-11-26T00:21:00Z">
              <w:r w:rsidRPr="00920004">
                <w:rPr>
                  <w:lang w:val="en-US"/>
                  <w:rPrChange w:id="7651" w:author="phuong vu" w:date="2018-11-30T22:36:00Z">
                    <w:rPr>
                      <w:lang w:val="en-US"/>
                    </w:rPr>
                  </w:rPrChange>
                </w:rPr>
                <w:t>một đơn hàng có trạng thái “</w:t>
              </w:r>
            </w:ins>
            <w:ins w:id="7652" w:author="phuong vu" w:date="2018-11-26T00:22:00Z">
              <w:r w:rsidRPr="00920004">
                <w:rPr>
                  <w:lang w:val="en-US"/>
                  <w:rPrChange w:id="7653" w:author="phuong vu" w:date="2018-11-30T22:36:00Z">
                    <w:rPr>
                      <w:lang w:val="en-US"/>
                    </w:rPr>
                  </w:rPrChange>
                </w:rPr>
                <w:t>đã xử lí hoàn tất</w:t>
              </w:r>
            </w:ins>
            <w:ins w:id="7654" w:author="phuong vu" w:date="2018-11-26T00:21:00Z">
              <w:r w:rsidRPr="00920004">
                <w:rPr>
                  <w:lang w:val="en-US"/>
                  <w:rPrChange w:id="7655" w:author="phuong vu" w:date="2018-11-30T22:36:00Z">
                    <w:rPr>
                      <w:lang w:val="en-US"/>
                    </w:rPr>
                  </w:rPrChange>
                </w:rPr>
                <w:t>”</w:t>
              </w:r>
            </w:ins>
            <w:ins w:id="7656" w:author="phuong vu" w:date="2018-11-26T00:22:00Z">
              <w:r w:rsidR="00B3221F" w:rsidRPr="00920004">
                <w:rPr>
                  <w:lang w:val="en-US"/>
                  <w:rPrChange w:id="7657" w:author="phuong vu" w:date="2018-11-30T22:36:00Z">
                    <w:rPr>
                      <w:lang w:val="en-US"/>
                    </w:rPr>
                  </w:rPrChange>
                </w:rPr>
                <w:t>.</w:t>
              </w:r>
            </w:ins>
          </w:p>
        </w:tc>
      </w:tr>
      <w:tr w:rsidR="00026941" w:rsidRPr="00920004" w14:paraId="45F7A781" w14:textId="77777777" w:rsidTr="00AB70EF">
        <w:trPr>
          <w:ins w:id="7658" w:author="phuong vu" w:date="2018-11-26T00:20:00Z"/>
        </w:trPr>
        <w:tc>
          <w:tcPr>
            <w:tcW w:w="2425" w:type="dxa"/>
            <w:tcPrChange w:id="7659" w:author="phuong vu" w:date="2018-11-30T21:28:00Z">
              <w:tcPr>
                <w:tcW w:w="2425" w:type="dxa"/>
              </w:tcPr>
            </w:tcPrChange>
          </w:tcPr>
          <w:p w14:paraId="7DDA7A19" w14:textId="77777777" w:rsidR="00026941" w:rsidRPr="00920004" w:rsidRDefault="00026941" w:rsidP="00AB70EF">
            <w:pPr>
              <w:jc w:val="left"/>
              <w:rPr>
                <w:ins w:id="7660" w:author="phuong vu" w:date="2018-11-26T00:20:00Z"/>
                <w:b/>
                <w:rPrChange w:id="7661" w:author="phuong vu" w:date="2018-11-30T22:36:00Z">
                  <w:rPr>
                    <w:ins w:id="7662" w:author="phuong vu" w:date="2018-11-26T00:20:00Z"/>
                  </w:rPr>
                </w:rPrChange>
              </w:rPr>
              <w:pPrChange w:id="7663" w:author="phuong vu" w:date="2018-11-30T21:28:00Z">
                <w:pPr>
                  <w:spacing w:line="276" w:lineRule="auto"/>
                </w:pPr>
              </w:pPrChange>
            </w:pPr>
            <w:ins w:id="7664" w:author="phuong vu" w:date="2018-11-26T00:20:00Z">
              <w:r w:rsidRPr="00920004">
                <w:rPr>
                  <w:b/>
                  <w:rPrChange w:id="7665" w:author="phuong vu" w:date="2018-11-30T22:36:00Z">
                    <w:rPr/>
                  </w:rPrChange>
                </w:rPr>
                <w:t>Cách xử lí</w:t>
              </w:r>
            </w:ins>
          </w:p>
        </w:tc>
        <w:tc>
          <w:tcPr>
            <w:tcW w:w="6686" w:type="dxa"/>
            <w:tcPrChange w:id="7666" w:author="phuong vu" w:date="2018-11-30T21:28:00Z">
              <w:tcPr>
                <w:tcW w:w="6686" w:type="dxa"/>
              </w:tcPr>
            </w:tcPrChange>
          </w:tcPr>
          <w:p w14:paraId="418B1F5F" w14:textId="3F9355AB" w:rsidR="00026941" w:rsidRPr="00920004" w:rsidRDefault="00026941" w:rsidP="00AB70EF">
            <w:pPr>
              <w:rPr>
                <w:ins w:id="7667" w:author="phuong vu" w:date="2018-11-26T00:23:00Z"/>
                <w:lang w:val="en-US"/>
                <w:rPrChange w:id="7668" w:author="phuong vu" w:date="2018-11-30T22:36:00Z">
                  <w:rPr>
                    <w:ins w:id="7669" w:author="phuong vu" w:date="2018-11-26T00:23:00Z"/>
                    <w:lang w:val="en-US"/>
                  </w:rPr>
                </w:rPrChange>
              </w:rPr>
              <w:pPrChange w:id="7670" w:author="phuong vu" w:date="2018-11-30T21:27:00Z">
                <w:pPr>
                  <w:spacing w:line="276" w:lineRule="auto"/>
                </w:pPr>
              </w:pPrChange>
            </w:pPr>
            <w:ins w:id="7671" w:author="phuong vu" w:date="2018-11-26T00:20:00Z">
              <w:r w:rsidRPr="00920004">
                <w:rPr>
                  <w:rPrChange w:id="7672" w:author="phuong vu" w:date="2018-11-30T22:36:00Z">
                    <w:rPr/>
                  </w:rPrChange>
                </w:rPr>
                <w:t xml:space="preserve">Bước 1: </w:t>
              </w:r>
              <w:r w:rsidRPr="00920004">
                <w:rPr>
                  <w:lang w:val="en-US"/>
                  <w:rPrChange w:id="7673" w:author="phuong vu" w:date="2018-11-30T22:36:00Z">
                    <w:rPr>
                      <w:lang w:val="en-US"/>
                    </w:rPr>
                  </w:rPrChange>
                </w:rPr>
                <w:t xml:space="preserve">Chọn </w:t>
              </w:r>
            </w:ins>
            <w:ins w:id="7674" w:author="phuong vu" w:date="2018-11-26T00:23:00Z">
              <w:r w:rsidR="00B3221F" w:rsidRPr="00920004">
                <w:rPr>
                  <w:lang w:val="en-US"/>
                  <w:rPrChange w:id="7675" w:author="phuong vu" w:date="2018-11-30T22:36:00Z">
                    <w:rPr>
                      <w:lang w:val="en-US"/>
                    </w:rPr>
                  </w:rPrChange>
                </w:rPr>
                <w:t xml:space="preserve"> </w:t>
              </w:r>
            </w:ins>
            <w:ins w:id="7676" w:author="phuong vu" w:date="2018-11-30T10:26:00Z">
              <w:r w:rsidR="004813AD" w:rsidRPr="00920004">
                <w:rPr>
                  <w:lang w:val="en-US"/>
                  <w:rPrChange w:id="7677" w:author="phuong vu" w:date="2018-11-30T22:36:00Z">
                    <w:rPr>
                      <w:lang w:val="en-US"/>
                    </w:rPr>
                  </w:rPrChange>
                </w:rPr>
                <w:t xml:space="preserve">chức năng </w:t>
              </w:r>
            </w:ins>
            <w:ins w:id="7678" w:author="phuong vu" w:date="2018-11-26T00:22:00Z">
              <w:r w:rsidR="00B3221F" w:rsidRPr="00920004">
                <w:rPr>
                  <w:lang w:val="en-US"/>
                  <w:rPrChange w:id="7679" w:author="phuong vu" w:date="2018-11-30T22:36:00Z">
                    <w:rPr>
                      <w:lang w:val="en-US"/>
                    </w:rPr>
                  </w:rPrChange>
                </w:rPr>
                <w:t>“</w:t>
              </w:r>
            </w:ins>
            <w:ins w:id="7680" w:author="phuong vu" w:date="2018-11-26T00:23:00Z">
              <w:r w:rsidR="00B3221F" w:rsidRPr="00920004">
                <w:rPr>
                  <w:lang w:val="en-US"/>
                  <w:rPrChange w:id="7681" w:author="phuong vu" w:date="2018-11-30T22:36:00Z">
                    <w:rPr>
                      <w:lang w:val="en-US"/>
                    </w:rPr>
                  </w:rPrChange>
                </w:rPr>
                <w:t>Tạo hóa đơn</w:t>
              </w:r>
            </w:ins>
            <w:ins w:id="7682" w:author="phuong vu" w:date="2018-11-26T00:22:00Z">
              <w:r w:rsidR="00B3221F" w:rsidRPr="00920004">
                <w:rPr>
                  <w:lang w:val="en-US"/>
                  <w:rPrChange w:id="7683" w:author="phuong vu" w:date="2018-11-30T22:36:00Z">
                    <w:rPr>
                      <w:lang w:val="en-US"/>
                    </w:rPr>
                  </w:rPrChange>
                </w:rPr>
                <w:t>”</w:t>
              </w:r>
            </w:ins>
            <w:ins w:id="7684" w:author="phuong vu" w:date="2018-11-26T00:23:00Z">
              <w:r w:rsidR="00B3221F" w:rsidRPr="00920004">
                <w:rPr>
                  <w:lang w:val="en-US"/>
                  <w:rPrChange w:id="7685" w:author="phuong vu" w:date="2018-11-30T22:36:00Z">
                    <w:rPr>
                      <w:lang w:val="en-US"/>
                    </w:rPr>
                  </w:rPrChange>
                </w:rPr>
                <w:t>.</w:t>
              </w:r>
            </w:ins>
          </w:p>
          <w:p w14:paraId="2B0D4549" w14:textId="2C8E44F3" w:rsidR="00B3221F" w:rsidRPr="00920004" w:rsidRDefault="00B3221F" w:rsidP="00AB70EF">
            <w:pPr>
              <w:rPr>
                <w:ins w:id="7686" w:author="phuong vu" w:date="2018-11-26T00:20:00Z"/>
                <w:lang w:val="en-US"/>
                <w:rPrChange w:id="7687" w:author="phuong vu" w:date="2018-11-30T22:36:00Z">
                  <w:rPr>
                    <w:ins w:id="7688" w:author="phuong vu" w:date="2018-11-26T00:20:00Z"/>
                    <w:lang w:val="en-US"/>
                  </w:rPr>
                </w:rPrChange>
              </w:rPr>
              <w:pPrChange w:id="7689" w:author="phuong vu" w:date="2018-11-30T21:27:00Z">
                <w:pPr>
                  <w:spacing w:line="276" w:lineRule="auto"/>
                </w:pPr>
              </w:pPrChange>
            </w:pPr>
            <w:ins w:id="7690" w:author="phuong vu" w:date="2018-11-26T00:23:00Z">
              <w:r w:rsidRPr="00920004">
                <w:rPr>
                  <w:lang w:val="en-US"/>
                  <w:rPrChange w:id="7691" w:author="phuong vu" w:date="2018-11-30T22:36:00Z">
                    <w:rPr>
                      <w:lang w:val="en-US"/>
                    </w:rPr>
                  </w:rPrChange>
                </w:rPr>
                <w:t>Bước 2: Tạo hóa đơn dựa trên biên nhận của đơn hàng.</w:t>
              </w:r>
            </w:ins>
          </w:p>
          <w:p w14:paraId="113F56F5" w14:textId="3336F347" w:rsidR="00026941" w:rsidRPr="00920004" w:rsidRDefault="00026941" w:rsidP="00AB70EF">
            <w:pPr>
              <w:rPr>
                <w:ins w:id="7692" w:author="phuong vu" w:date="2018-11-26T00:20:00Z"/>
                <w:lang w:val="en-US"/>
                <w:rPrChange w:id="7693" w:author="phuong vu" w:date="2018-11-30T22:36:00Z">
                  <w:rPr>
                    <w:ins w:id="7694" w:author="phuong vu" w:date="2018-11-26T00:20:00Z"/>
                    <w:lang w:val="en-US"/>
                  </w:rPr>
                </w:rPrChange>
              </w:rPr>
              <w:pPrChange w:id="7695" w:author="phuong vu" w:date="2018-11-30T21:27:00Z">
                <w:pPr>
                  <w:spacing w:line="276" w:lineRule="auto"/>
                </w:pPr>
              </w:pPrChange>
            </w:pPr>
            <w:ins w:id="7696" w:author="phuong vu" w:date="2018-11-26T00:20:00Z">
              <w:r w:rsidRPr="00920004">
                <w:rPr>
                  <w:rPrChange w:id="7697" w:author="phuong vu" w:date="2018-11-30T22:36:00Z">
                    <w:rPr/>
                  </w:rPrChange>
                </w:rPr>
                <w:t xml:space="preserve">Bước </w:t>
              </w:r>
            </w:ins>
            <w:ins w:id="7698" w:author="phuong vu" w:date="2018-11-26T00:24:00Z">
              <w:r w:rsidR="00B3221F" w:rsidRPr="00920004">
                <w:rPr>
                  <w:lang w:val="en-US"/>
                  <w:rPrChange w:id="7699" w:author="phuong vu" w:date="2018-11-30T22:36:00Z">
                    <w:rPr>
                      <w:lang w:val="en-US"/>
                    </w:rPr>
                  </w:rPrChange>
                </w:rPr>
                <w:t>3: Thông báo thành côn</w:t>
              </w:r>
            </w:ins>
            <w:ins w:id="7700" w:author="phuong vu" w:date="2018-11-26T00:25:00Z">
              <w:r w:rsidR="00B3221F" w:rsidRPr="00920004">
                <w:rPr>
                  <w:lang w:val="en-US"/>
                  <w:rPrChange w:id="7701" w:author="phuong vu" w:date="2018-11-30T22:36:00Z">
                    <w:rPr>
                      <w:lang w:val="en-US"/>
                    </w:rPr>
                  </w:rPrChange>
                </w:rPr>
                <w:t>g.</w:t>
              </w:r>
            </w:ins>
          </w:p>
        </w:tc>
      </w:tr>
      <w:tr w:rsidR="00026941" w:rsidRPr="00920004" w14:paraId="26248B5E" w14:textId="77777777" w:rsidTr="00AB70EF">
        <w:trPr>
          <w:ins w:id="7702" w:author="phuong vu" w:date="2018-11-26T00:20:00Z"/>
        </w:trPr>
        <w:tc>
          <w:tcPr>
            <w:tcW w:w="2425" w:type="dxa"/>
            <w:tcPrChange w:id="7703" w:author="phuong vu" w:date="2018-11-30T21:28:00Z">
              <w:tcPr>
                <w:tcW w:w="2425" w:type="dxa"/>
              </w:tcPr>
            </w:tcPrChange>
          </w:tcPr>
          <w:p w14:paraId="48E1EA09" w14:textId="77777777" w:rsidR="00026941" w:rsidRPr="00920004" w:rsidRDefault="00026941" w:rsidP="00AB70EF">
            <w:pPr>
              <w:jc w:val="left"/>
              <w:rPr>
                <w:ins w:id="7704" w:author="phuong vu" w:date="2018-11-26T00:20:00Z"/>
                <w:b/>
                <w:rPrChange w:id="7705" w:author="phuong vu" w:date="2018-11-30T22:36:00Z">
                  <w:rPr>
                    <w:ins w:id="7706" w:author="phuong vu" w:date="2018-11-26T00:20:00Z"/>
                  </w:rPr>
                </w:rPrChange>
              </w:rPr>
              <w:pPrChange w:id="7707" w:author="phuong vu" w:date="2018-11-30T21:28:00Z">
                <w:pPr>
                  <w:spacing w:line="276" w:lineRule="auto"/>
                </w:pPr>
              </w:pPrChange>
            </w:pPr>
            <w:ins w:id="7708" w:author="phuong vu" w:date="2018-11-26T00:20:00Z">
              <w:r w:rsidRPr="00920004">
                <w:rPr>
                  <w:b/>
                  <w:rPrChange w:id="7709" w:author="phuong vu" w:date="2018-11-30T22:36:00Z">
                    <w:rPr/>
                  </w:rPrChange>
                </w:rPr>
                <w:t>Kết quả</w:t>
              </w:r>
            </w:ins>
          </w:p>
        </w:tc>
        <w:tc>
          <w:tcPr>
            <w:tcW w:w="6686" w:type="dxa"/>
            <w:tcPrChange w:id="7710" w:author="phuong vu" w:date="2018-11-30T21:28:00Z">
              <w:tcPr>
                <w:tcW w:w="6686" w:type="dxa"/>
              </w:tcPr>
            </w:tcPrChange>
          </w:tcPr>
          <w:p w14:paraId="1DDC43DF" w14:textId="41BAE65B" w:rsidR="00026941" w:rsidRPr="00920004" w:rsidRDefault="00026941" w:rsidP="00AB70EF">
            <w:pPr>
              <w:rPr>
                <w:ins w:id="7711" w:author="phuong vu" w:date="2018-11-26T00:20:00Z"/>
                <w:lang w:val="en-US"/>
                <w:rPrChange w:id="7712" w:author="phuong vu" w:date="2018-11-30T22:36:00Z">
                  <w:rPr>
                    <w:ins w:id="7713" w:author="phuong vu" w:date="2018-11-26T00:20:00Z"/>
                    <w:lang w:val="en-US"/>
                  </w:rPr>
                </w:rPrChange>
              </w:rPr>
              <w:pPrChange w:id="7714" w:author="phuong vu" w:date="2018-11-30T21:27:00Z">
                <w:pPr>
                  <w:spacing w:line="276" w:lineRule="auto"/>
                  <w:jc w:val="left"/>
                </w:pPr>
              </w:pPrChange>
            </w:pPr>
            <w:ins w:id="7715" w:author="phuong vu" w:date="2018-11-26T00:20:00Z">
              <w:r w:rsidRPr="00920004">
                <w:rPr>
                  <w:lang w:val="en-US"/>
                  <w:rPrChange w:id="7716" w:author="phuong vu" w:date="2018-11-30T22:36:00Z">
                    <w:rPr>
                      <w:lang w:val="en-US"/>
                    </w:rPr>
                  </w:rPrChange>
                </w:rPr>
                <w:t>Hiển thị thông tin chi tiết đơn hàng</w:t>
              </w:r>
            </w:ins>
            <w:ins w:id="7717" w:author="phuong vu" w:date="2018-11-26T00:24:00Z">
              <w:r w:rsidR="00B3221F" w:rsidRPr="00920004">
                <w:rPr>
                  <w:lang w:val="en-US"/>
                  <w:rPrChange w:id="7718" w:author="phuong vu" w:date="2018-11-30T22:36:00Z">
                    <w:rPr>
                      <w:lang w:val="en-US"/>
                    </w:rPr>
                  </w:rPrChange>
                </w:rPr>
                <w:t xml:space="preserve"> với nút “Xem hóa đơn”</w:t>
              </w:r>
            </w:ins>
          </w:p>
        </w:tc>
      </w:tr>
      <w:tr w:rsidR="00026941" w:rsidRPr="00920004" w14:paraId="05BFAA41" w14:textId="77777777" w:rsidTr="00AB70EF">
        <w:trPr>
          <w:ins w:id="7719" w:author="phuong vu" w:date="2018-11-26T00:20:00Z"/>
        </w:trPr>
        <w:tc>
          <w:tcPr>
            <w:tcW w:w="2425" w:type="dxa"/>
            <w:vAlign w:val="center"/>
            <w:tcPrChange w:id="7720" w:author="phuong vu" w:date="2018-11-30T21:27:00Z">
              <w:tcPr>
                <w:tcW w:w="2425" w:type="dxa"/>
              </w:tcPr>
            </w:tcPrChange>
          </w:tcPr>
          <w:p w14:paraId="63036851" w14:textId="77777777" w:rsidR="00026941" w:rsidRPr="00920004" w:rsidRDefault="00026941" w:rsidP="00AB70EF">
            <w:pPr>
              <w:jc w:val="left"/>
              <w:rPr>
                <w:ins w:id="7721" w:author="phuong vu" w:date="2018-11-26T00:20:00Z"/>
                <w:b/>
                <w:rPrChange w:id="7722" w:author="phuong vu" w:date="2018-11-30T22:36:00Z">
                  <w:rPr>
                    <w:ins w:id="7723" w:author="phuong vu" w:date="2018-11-26T00:20:00Z"/>
                  </w:rPr>
                </w:rPrChange>
              </w:rPr>
              <w:pPrChange w:id="7724" w:author="phuong vu" w:date="2018-11-30T21:27:00Z">
                <w:pPr>
                  <w:spacing w:line="276" w:lineRule="auto"/>
                </w:pPr>
              </w:pPrChange>
            </w:pPr>
            <w:ins w:id="7725" w:author="phuong vu" w:date="2018-11-26T00:20:00Z">
              <w:r w:rsidRPr="00920004">
                <w:rPr>
                  <w:b/>
                  <w:rPrChange w:id="7726" w:author="phuong vu" w:date="2018-11-30T22:36:00Z">
                    <w:rPr/>
                  </w:rPrChange>
                </w:rPr>
                <w:t>Ghi chú</w:t>
              </w:r>
            </w:ins>
          </w:p>
        </w:tc>
        <w:tc>
          <w:tcPr>
            <w:tcW w:w="6686" w:type="dxa"/>
            <w:tcPrChange w:id="7727" w:author="phuong vu" w:date="2018-11-30T21:27:00Z">
              <w:tcPr>
                <w:tcW w:w="6686" w:type="dxa"/>
              </w:tcPr>
            </w:tcPrChange>
          </w:tcPr>
          <w:p w14:paraId="14C5DD18" w14:textId="77777777" w:rsidR="00026941" w:rsidRPr="00920004" w:rsidRDefault="00026941" w:rsidP="00AB70EF">
            <w:pPr>
              <w:rPr>
                <w:ins w:id="7728" w:author="phuong vu" w:date="2018-11-26T00:20:00Z"/>
                <w:rPrChange w:id="7729" w:author="phuong vu" w:date="2018-11-30T22:36:00Z">
                  <w:rPr>
                    <w:ins w:id="7730" w:author="phuong vu" w:date="2018-11-26T00:20:00Z"/>
                  </w:rPr>
                </w:rPrChange>
              </w:rPr>
              <w:pPrChange w:id="7731" w:author="phuong vu" w:date="2018-11-30T21:27:00Z">
                <w:pPr>
                  <w:keepNext/>
                  <w:spacing w:line="276" w:lineRule="auto"/>
                </w:pPr>
              </w:pPrChange>
            </w:pPr>
          </w:p>
        </w:tc>
      </w:tr>
    </w:tbl>
    <w:p w14:paraId="65B8CB4E" w14:textId="1FFF2EE2" w:rsidR="004813AD" w:rsidRPr="00920004" w:rsidRDefault="00B3221F" w:rsidP="00A17FA5">
      <w:pPr>
        <w:pStyle w:val="Caption"/>
        <w:rPr>
          <w:ins w:id="7732" w:author="phuong vu" w:date="2018-11-26T00:25:00Z"/>
          <w:rPrChange w:id="7733" w:author="phuong vu" w:date="2018-11-30T22:36:00Z">
            <w:rPr>
              <w:ins w:id="7734" w:author="phuong vu" w:date="2018-11-26T00:25:00Z"/>
              <w:lang w:val="en-US"/>
            </w:rPr>
          </w:rPrChange>
        </w:rPr>
        <w:pPrChange w:id="7735" w:author="phuong vu" w:date="2018-11-30T22:42:00Z">
          <w:pPr>
            <w:pStyle w:val="Caption"/>
          </w:pPr>
        </w:pPrChange>
      </w:pPr>
      <w:bookmarkStart w:id="7736" w:name="_Toc531381597"/>
      <w:ins w:id="7737" w:author="phuong vu" w:date="2018-11-26T00:25:00Z">
        <w:r w:rsidRPr="00920004">
          <w:rPr>
            <w:rPrChange w:id="7738" w:author="phuong vu" w:date="2018-11-30T22:36:00Z">
              <w:rPr/>
            </w:rPrChange>
          </w:rPr>
          <w:t xml:space="preserve">Bảng </w:t>
        </w:r>
      </w:ins>
      <w:ins w:id="7739" w:author="phuong vu" w:date="2018-11-30T14:54:00Z">
        <w:r w:rsidR="00D632EE" w:rsidRPr="00920004">
          <w:rPr>
            <w:rPrChange w:id="7740" w:author="phuong vu" w:date="2018-11-30T22:36:00Z">
              <w:rPr/>
            </w:rPrChange>
          </w:rPr>
          <w:fldChar w:fldCharType="begin"/>
        </w:r>
        <w:r w:rsidR="00D632EE" w:rsidRPr="00920004">
          <w:rPr>
            <w:rPrChange w:id="7741" w:author="phuong vu" w:date="2018-11-30T22:36:00Z">
              <w:rPr/>
            </w:rPrChange>
          </w:rPr>
          <w:instrText xml:space="preserve"> STYLEREF 1 \s </w:instrText>
        </w:r>
      </w:ins>
      <w:r w:rsidR="00D632EE" w:rsidRPr="00920004">
        <w:rPr>
          <w:rPrChange w:id="7742" w:author="phuong vu" w:date="2018-11-30T22:36:00Z">
            <w:rPr/>
          </w:rPrChange>
        </w:rPr>
        <w:fldChar w:fldCharType="separate"/>
      </w:r>
      <w:r w:rsidR="00B5490C">
        <w:rPr>
          <w:noProof/>
        </w:rPr>
        <w:t>1</w:t>
      </w:r>
      <w:ins w:id="7743" w:author="phuong vu" w:date="2018-11-30T14:54:00Z">
        <w:r w:rsidR="00D632EE" w:rsidRPr="00920004">
          <w:rPr>
            <w:rPrChange w:id="7744" w:author="phuong vu" w:date="2018-11-30T22:36:00Z">
              <w:rPr/>
            </w:rPrChange>
          </w:rPr>
          <w:fldChar w:fldCharType="end"/>
        </w:r>
        <w:r w:rsidR="00D632EE" w:rsidRPr="00920004">
          <w:rPr>
            <w:rPrChange w:id="7745" w:author="phuong vu" w:date="2018-11-30T22:36:00Z">
              <w:rPr/>
            </w:rPrChange>
          </w:rPr>
          <w:t>.</w:t>
        </w:r>
        <w:r w:rsidR="00D632EE" w:rsidRPr="00920004">
          <w:rPr>
            <w:rPrChange w:id="7746" w:author="phuong vu" w:date="2018-11-30T22:36:00Z">
              <w:rPr/>
            </w:rPrChange>
          </w:rPr>
          <w:fldChar w:fldCharType="begin"/>
        </w:r>
        <w:r w:rsidR="00D632EE" w:rsidRPr="00920004">
          <w:rPr>
            <w:rPrChange w:id="7747" w:author="phuong vu" w:date="2018-11-30T22:36:00Z">
              <w:rPr/>
            </w:rPrChange>
          </w:rPr>
          <w:instrText xml:space="preserve"> SEQ Bảng \* ARABIC \s 1 </w:instrText>
        </w:r>
      </w:ins>
      <w:r w:rsidR="00D632EE" w:rsidRPr="00920004">
        <w:rPr>
          <w:rPrChange w:id="7748" w:author="phuong vu" w:date="2018-11-30T22:36:00Z">
            <w:rPr/>
          </w:rPrChange>
        </w:rPr>
        <w:fldChar w:fldCharType="separate"/>
      </w:r>
      <w:ins w:id="7749" w:author="phuong vu" w:date="2018-11-30T22:44:00Z">
        <w:r w:rsidR="00B5490C">
          <w:rPr>
            <w:noProof/>
          </w:rPr>
          <w:t>5</w:t>
        </w:r>
      </w:ins>
      <w:ins w:id="7750" w:author="phuong vu" w:date="2018-11-30T14:54:00Z">
        <w:r w:rsidR="00D632EE" w:rsidRPr="00920004">
          <w:rPr>
            <w:rPrChange w:id="7751" w:author="phuong vu" w:date="2018-11-30T22:36:00Z">
              <w:rPr/>
            </w:rPrChange>
          </w:rPr>
          <w:fldChar w:fldCharType="end"/>
        </w:r>
      </w:ins>
      <w:ins w:id="7752" w:author="phuong vu" w:date="2018-11-26T00:25:00Z">
        <w:r w:rsidRPr="00920004">
          <w:rPr>
            <w:lang w:val="en-US"/>
            <w:rPrChange w:id="7753" w:author="phuong vu" w:date="2018-11-30T22:36:00Z">
              <w:rPr>
                <w:lang w:val="en-US"/>
              </w:rPr>
            </w:rPrChange>
          </w:rPr>
          <w:t xml:space="preserve"> Chức năng tạo hóa đơn đơn hàng</w:t>
        </w:r>
        <w:bookmarkEnd w:id="7736"/>
      </w:ins>
    </w:p>
    <w:p w14:paraId="10385C46" w14:textId="73FBEB6F" w:rsidR="00B3221F" w:rsidRPr="00920004" w:rsidRDefault="00B3221F" w:rsidP="00BD0851">
      <w:pPr>
        <w:pStyle w:val="Heading4"/>
        <w:spacing w:before="240" w:line="0" w:lineRule="atLeast"/>
        <w:rPr>
          <w:ins w:id="7754" w:author="phuong vu" w:date="2018-11-26T00:26:00Z"/>
          <w:lang w:val="en-US"/>
          <w:rPrChange w:id="7755" w:author="phuong vu" w:date="2018-11-30T22:36:00Z">
            <w:rPr>
              <w:ins w:id="7756" w:author="phuong vu" w:date="2018-11-26T00:26:00Z"/>
              <w:lang w:val="en-US"/>
            </w:rPr>
          </w:rPrChange>
        </w:rPr>
        <w:pPrChange w:id="7757" w:author="phuong vu" w:date="2018-11-30T14:16:00Z">
          <w:pPr>
            <w:pStyle w:val="Heading4"/>
          </w:pPr>
        </w:pPrChange>
      </w:pPr>
      <w:bookmarkStart w:id="7758" w:name="_Toc531380655"/>
      <w:ins w:id="7759" w:author="phuong vu" w:date="2018-11-26T00:25:00Z">
        <w:r w:rsidRPr="00920004">
          <w:rPr>
            <w:lang w:val="en-US"/>
            <w:rPrChange w:id="7760" w:author="phuong vu" w:date="2018-11-30T22:36:00Z">
              <w:rPr>
                <w:lang w:val="en-US"/>
              </w:rPr>
            </w:rPrChange>
          </w:rPr>
          <w:lastRenderedPageBreak/>
          <w:t xml:space="preserve">Cập nhật hóa </w:t>
        </w:r>
      </w:ins>
      <w:ins w:id="7761" w:author="phuong vu" w:date="2018-11-26T00:26:00Z">
        <w:r w:rsidRPr="00920004">
          <w:rPr>
            <w:lang w:val="en-US"/>
            <w:rPrChange w:id="7762" w:author="phuong vu" w:date="2018-11-30T22:36:00Z">
              <w:rPr>
                <w:lang w:val="en-US"/>
              </w:rPr>
            </w:rPrChange>
          </w:rPr>
          <w:t>đơn</w:t>
        </w:r>
        <w:bookmarkEnd w:id="7758"/>
      </w:ins>
    </w:p>
    <w:tbl>
      <w:tblPr>
        <w:tblStyle w:val="TableGrid"/>
        <w:tblW w:w="0" w:type="auto"/>
        <w:tblLook w:val="04A0" w:firstRow="1" w:lastRow="0" w:firstColumn="1" w:lastColumn="0" w:noHBand="0" w:noVBand="1"/>
        <w:tblPrChange w:id="7763" w:author="phuong vu" w:date="2018-11-30T22:29:00Z">
          <w:tblPr>
            <w:tblStyle w:val="TableGrid"/>
            <w:tblW w:w="0" w:type="auto"/>
            <w:tblLook w:val="04A0" w:firstRow="1" w:lastRow="0" w:firstColumn="1" w:lastColumn="0" w:noHBand="0" w:noVBand="1"/>
          </w:tblPr>
        </w:tblPrChange>
      </w:tblPr>
      <w:tblGrid>
        <w:gridCol w:w="2350"/>
        <w:gridCol w:w="6427"/>
        <w:tblGridChange w:id="7764">
          <w:tblGrid>
            <w:gridCol w:w="2350"/>
            <w:gridCol w:w="6427"/>
          </w:tblGrid>
        </w:tblGridChange>
      </w:tblGrid>
      <w:tr w:rsidR="00B3221F" w:rsidRPr="00920004" w14:paraId="13879D54" w14:textId="77777777" w:rsidTr="0016197B">
        <w:trPr>
          <w:ins w:id="7765" w:author="phuong vu" w:date="2018-11-26T00:26:00Z"/>
        </w:trPr>
        <w:tc>
          <w:tcPr>
            <w:tcW w:w="2425" w:type="dxa"/>
            <w:tcPrChange w:id="7766" w:author="phuong vu" w:date="2018-11-30T22:29:00Z">
              <w:tcPr>
                <w:tcW w:w="2425" w:type="dxa"/>
              </w:tcPr>
            </w:tcPrChange>
          </w:tcPr>
          <w:p w14:paraId="6F6C8581" w14:textId="77777777" w:rsidR="00B3221F" w:rsidRPr="00920004" w:rsidRDefault="00B3221F" w:rsidP="0016197B">
            <w:pPr>
              <w:rPr>
                <w:ins w:id="7767" w:author="phuong vu" w:date="2018-11-26T00:26:00Z"/>
                <w:b/>
                <w:rPrChange w:id="7768" w:author="phuong vu" w:date="2018-11-30T22:36:00Z">
                  <w:rPr>
                    <w:ins w:id="7769" w:author="phuong vu" w:date="2018-11-26T00:26:00Z"/>
                  </w:rPr>
                </w:rPrChange>
              </w:rPr>
              <w:pPrChange w:id="7770" w:author="phuong vu" w:date="2018-11-30T22:28:00Z">
                <w:pPr>
                  <w:spacing w:line="276" w:lineRule="auto"/>
                </w:pPr>
              </w:pPrChange>
            </w:pPr>
            <w:ins w:id="7771" w:author="phuong vu" w:date="2018-11-26T00:26:00Z">
              <w:r w:rsidRPr="00920004">
                <w:rPr>
                  <w:b/>
                  <w:rPrChange w:id="7772" w:author="phuong vu" w:date="2018-11-30T22:36:00Z">
                    <w:rPr/>
                  </w:rPrChange>
                </w:rPr>
                <w:t>Mã yêu cầu</w:t>
              </w:r>
            </w:ins>
          </w:p>
        </w:tc>
        <w:tc>
          <w:tcPr>
            <w:tcW w:w="6686" w:type="dxa"/>
            <w:vAlign w:val="center"/>
            <w:tcPrChange w:id="7773" w:author="phuong vu" w:date="2018-11-30T22:29:00Z">
              <w:tcPr>
                <w:tcW w:w="6686" w:type="dxa"/>
              </w:tcPr>
            </w:tcPrChange>
          </w:tcPr>
          <w:p w14:paraId="314A8972" w14:textId="77777777" w:rsidR="00B3221F" w:rsidRPr="00920004" w:rsidRDefault="00B3221F" w:rsidP="0016197B">
            <w:pPr>
              <w:jc w:val="left"/>
              <w:rPr>
                <w:ins w:id="7774" w:author="phuong vu" w:date="2018-11-26T00:26:00Z"/>
                <w:lang w:val="en-US"/>
                <w:rPrChange w:id="7775" w:author="phuong vu" w:date="2018-11-30T22:36:00Z">
                  <w:rPr>
                    <w:ins w:id="7776" w:author="phuong vu" w:date="2018-11-26T00:26:00Z"/>
                    <w:lang w:val="en-US"/>
                  </w:rPr>
                </w:rPrChange>
              </w:rPr>
              <w:pPrChange w:id="7777" w:author="phuong vu" w:date="2018-11-30T22:29:00Z">
                <w:pPr>
                  <w:spacing w:line="276" w:lineRule="auto"/>
                </w:pPr>
              </w:pPrChange>
            </w:pPr>
            <w:ins w:id="7778" w:author="phuong vu" w:date="2018-11-26T00:26:00Z">
              <w:r w:rsidRPr="00920004">
                <w:rPr>
                  <w:lang w:val="en-US"/>
                  <w:rPrChange w:id="7779" w:author="phuong vu" w:date="2018-11-30T22:36:00Z">
                    <w:rPr>
                      <w:lang w:val="en-US"/>
                    </w:rPr>
                  </w:rPrChange>
                </w:rPr>
                <w:t>GU_01_04</w:t>
              </w:r>
            </w:ins>
          </w:p>
        </w:tc>
      </w:tr>
      <w:tr w:rsidR="00B3221F" w:rsidRPr="00920004" w14:paraId="6901AAD2" w14:textId="77777777" w:rsidTr="00B3221F">
        <w:trPr>
          <w:ins w:id="7780" w:author="phuong vu" w:date="2018-11-26T00:26:00Z"/>
        </w:trPr>
        <w:tc>
          <w:tcPr>
            <w:tcW w:w="2425" w:type="dxa"/>
          </w:tcPr>
          <w:p w14:paraId="54AB5ADC" w14:textId="77777777" w:rsidR="00B3221F" w:rsidRPr="00920004" w:rsidRDefault="00B3221F" w:rsidP="0016197B">
            <w:pPr>
              <w:rPr>
                <w:ins w:id="7781" w:author="phuong vu" w:date="2018-11-26T00:26:00Z"/>
                <w:b/>
                <w:rPrChange w:id="7782" w:author="phuong vu" w:date="2018-11-30T22:36:00Z">
                  <w:rPr>
                    <w:ins w:id="7783" w:author="phuong vu" w:date="2018-11-26T00:26:00Z"/>
                  </w:rPr>
                </w:rPrChange>
              </w:rPr>
              <w:pPrChange w:id="7784" w:author="phuong vu" w:date="2018-11-30T22:28:00Z">
                <w:pPr>
                  <w:spacing w:line="276" w:lineRule="auto"/>
                </w:pPr>
              </w:pPrChange>
            </w:pPr>
            <w:ins w:id="7785" w:author="phuong vu" w:date="2018-11-26T00:26:00Z">
              <w:r w:rsidRPr="00920004">
                <w:rPr>
                  <w:b/>
                  <w:rPrChange w:id="7786" w:author="phuong vu" w:date="2018-11-30T22:36:00Z">
                    <w:rPr/>
                  </w:rPrChange>
                </w:rPr>
                <w:t>Tên chức năng</w:t>
              </w:r>
            </w:ins>
          </w:p>
        </w:tc>
        <w:tc>
          <w:tcPr>
            <w:tcW w:w="6686" w:type="dxa"/>
          </w:tcPr>
          <w:p w14:paraId="4CC97E5E" w14:textId="77777777" w:rsidR="00B3221F" w:rsidRPr="00920004" w:rsidRDefault="00B3221F" w:rsidP="0016197B">
            <w:pPr>
              <w:rPr>
                <w:ins w:id="7787" w:author="phuong vu" w:date="2018-11-26T00:26:00Z"/>
                <w:lang w:val="en-US"/>
                <w:rPrChange w:id="7788" w:author="phuong vu" w:date="2018-11-30T22:36:00Z">
                  <w:rPr>
                    <w:ins w:id="7789" w:author="phuong vu" w:date="2018-11-26T00:26:00Z"/>
                    <w:lang w:val="en-US"/>
                  </w:rPr>
                </w:rPrChange>
              </w:rPr>
              <w:pPrChange w:id="7790" w:author="phuong vu" w:date="2018-11-30T22:28:00Z">
                <w:pPr>
                  <w:spacing w:line="276" w:lineRule="auto"/>
                </w:pPr>
              </w:pPrChange>
            </w:pPr>
            <w:ins w:id="7791" w:author="phuong vu" w:date="2018-11-26T00:26:00Z">
              <w:r w:rsidRPr="00920004">
                <w:rPr>
                  <w:lang w:val="en-US"/>
                  <w:rPrChange w:id="7792" w:author="phuong vu" w:date="2018-11-30T22:36:00Z">
                    <w:rPr>
                      <w:lang w:val="en-US"/>
                    </w:rPr>
                  </w:rPrChange>
                </w:rPr>
                <w:t>Tạo hóa đơn đơn hàng</w:t>
              </w:r>
            </w:ins>
          </w:p>
        </w:tc>
      </w:tr>
      <w:tr w:rsidR="00B3221F" w:rsidRPr="00920004" w14:paraId="297FC355" w14:textId="77777777" w:rsidTr="00B3221F">
        <w:trPr>
          <w:ins w:id="7793" w:author="phuong vu" w:date="2018-11-26T00:26:00Z"/>
        </w:trPr>
        <w:tc>
          <w:tcPr>
            <w:tcW w:w="2425" w:type="dxa"/>
          </w:tcPr>
          <w:p w14:paraId="00032FDB" w14:textId="77777777" w:rsidR="00B3221F" w:rsidRPr="00920004" w:rsidRDefault="00B3221F" w:rsidP="0016197B">
            <w:pPr>
              <w:rPr>
                <w:ins w:id="7794" w:author="phuong vu" w:date="2018-11-26T00:26:00Z"/>
                <w:b/>
                <w:rPrChange w:id="7795" w:author="phuong vu" w:date="2018-11-30T22:36:00Z">
                  <w:rPr>
                    <w:ins w:id="7796" w:author="phuong vu" w:date="2018-11-26T00:26:00Z"/>
                  </w:rPr>
                </w:rPrChange>
              </w:rPr>
              <w:pPrChange w:id="7797" w:author="phuong vu" w:date="2018-11-30T22:28:00Z">
                <w:pPr>
                  <w:spacing w:line="276" w:lineRule="auto"/>
                </w:pPr>
              </w:pPrChange>
            </w:pPr>
            <w:ins w:id="7798" w:author="phuong vu" w:date="2018-11-26T00:26:00Z">
              <w:r w:rsidRPr="00920004">
                <w:rPr>
                  <w:b/>
                  <w:rPrChange w:id="7799" w:author="phuong vu" w:date="2018-11-30T22:36:00Z">
                    <w:rPr/>
                  </w:rPrChange>
                </w:rPr>
                <w:t>Đối tượng sử dụng</w:t>
              </w:r>
            </w:ins>
          </w:p>
        </w:tc>
        <w:tc>
          <w:tcPr>
            <w:tcW w:w="6686" w:type="dxa"/>
          </w:tcPr>
          <w:p w14:paraId="154F97D0" w14:textId="77777777" w:rsidR="00B3221F" w:rsidRPr="00920004" w:rsidRDefault="00B3221F" w:rsidP="0016197B">
            <w:pPr>
              <w:rPr>
                <w:ins w:id="7800" w:author="phuong vu" w:date="2018-11-26T00:26:00Z"/>
                <w:lang w:val="en-US"/>
                <w:rPrChange w:id="7801" w:author="phuong vu" w:date="2018-11-30T22:36:00Z">
                  <w:rPr>
                    <w:ins w:id="7802" w:author="phuong vu" w:date="2018-11-26T00:26:00Z"/>
                    <w:lang w:val="en-US"/>
                  </w:rPr>
                </w:rPrChange>
              </w:rPr>
              <w:pPrChange w:id="7803" w:author="phuong vu" w:date="2018-11-30T22:28:00Z">
                <w:pPr>
                  <w:spacing w:line="276" w:lineRule="auto"/>
                </w:pPr>
              </w:pPrChange>
            </w:pPr>
            <w:ins w:id="7804" w:author="phuong vu" w:date="2018-11-26T00:26:00Z">
              <w:r w:rsidRPr="00920004">
                <w:rPr>
                  <w:lang w:val="en-US"/>
                  <w:rPrChange w:id="7805" w:author="phuong vu" w:date="2018-11-30T22:36:00Z">
                    <w:rPr>
                      <w:lang w:val="en-US"/>
                    </w:rPr>
                  </w:rPrChange>
                </w:rPr>
                <w:t>Nhân viên chi nhánh</w:t>
              </w:r>
            </w:ins>
          </w:p>
        </w:tc>
      </w:tr>
      <w:tr w:rsidR="00B3221F" w:rsidRPr="00920004" w14:paraId="4FF7D7C4" w14:textId="77777777" w:rsidTr="00B3221F">
        <w:trPr>
          <w:ins w:id="7806" w:author="phuong vu" w:date="2018-11-26T00:26:00Z"/>
        </w:trPr>
        <w:tc>
          <w:tcPr>
            <w:tcW w:w="2425" w:type="dxa"/>
          </w:tcPr>
          <w:p w14:paraId="25756118" w14:textId="77777777" w:rsidR="00B3221F" w:rsidRPr="00920004" w:rsidRDefault="00B3221F" w:rsidP="0016197B">
            <w:pPr>
              <w:rPr>
                <w:ins w:id="7807" w:author="phuong vu" w:date="2018-11-26T00:26:00Z"/>
                <w:b/>
                <w:rPrChange w:id="7808" w:author="phuong vu" w:date="2018-11-30T22:36:00Z">
                  <w:rPr>
                    <w:ins w:id="7809" w:author="phuong vu" w:date="2018-11-26T00:26:00Z"/>
                  </w:rPr>
                </w:rPrChange>
              </w:rPr>
              <w:pPrChange w:id="7810" w:author="phuong vu" w:date="2018-11-30T22:28:00Z">
                <w:pPr>
                  <w:spacing w:line="276" w:lineRule="auto"/>
                </w:pPr>
              </w:pPrChange>
            </w:pPr>
            <w:ins w:id="7811" w:author="phuong vu" w:date="2018-11-26T00:26:00Z">
              <w:r w:rsidRPr="00920004">
                <w:rPr>
                  <w:b/>
                  <w:rPrChange w:id="7812" w:author="phuong vu" w:date="2018-11-30T22:36:00Z">
                    <w:rPr/>
                  </w:rPrChange>
                </w:rPr>
                <w:t>Tiền điều kiện</w:t>
              </w:r>
            </w:ins>
          </w:p>
        </w:tc>
        <w:tc>
          <w:tcPr>
            <w:tcW w:w="6686" w:type="dxa"/>
          </w:tcPr>
          <w:p w14:paraId="231AA34F" w14:textId="77777777" w:rsidR="00B3221F" w:rsidRPr="00920004" w:rsidRDefault="00B3221F" w:rsidP="0016197B">
            <w:pPr>
              <w:rPr>
                <w:ins w:id="7813" w:author="phuong vu" w:date="2018-11-26T00:26:00Z"/>
                <w:lang w:val="en-US"/>
                <w:rPrChange w:id="7814" w:author="phuong vu" w:date="2018-11-30T22:36:00Z">
                  <w:rPr>
                    <w:ins w:id="7815" w:author="phuong vu" w:date="2018-11-26T00:26:00Z"/>
                    <w:lang w:val="en-US"/>
                  </w:rPr>
                </w:rPrChange>
              </w:rPr>
              <w:pPrChange w:id="7816" w:author="phuong vu" w:date="2018-11-30T22:28:00Z">
                <w:pPr>
                  <w:spacing w:line="276" w:lineRule="auto"/>
                </w:pPr>
              </w:pPrChange>
            </w:pPr>
            <w:ins w:id="7817" w:author="phuong vu" w:date="2018-11-26T00:26:00Z">
              <w:r w:rsidRPr="00920004">
                <w:rPr>
                  <w:rPrChange w:id="7818" w:author="phuong vu" w:date="2018-11-30T22:36:00Z">
                    <w:rPr/>
                  </w:rPrChange>
                </w:rPr>
                <w:t>Truy cập được trang web quản lí và đăng nhập thành công vào hệ thống.</w:t>
              </w:r>
              <w:r w:rsidRPr="00920004">
                <w:rPr>
                  <w:lang w:val="en-US"/>
                  <w:rPrChange w:id="7819" w:author="phuong vu" w:date="2018-11-30T22:36:00Z">
                    <w:rPr>
                      <w:lang w:val="en-US"/>
                    </w:rPr>
                  </w:rPrChange>
                </w:rPr>
                <w:t xml:space="preserve"> Truy cập được một đơn hàng có trạng thái “</w:t>
              </w:r>
              <w:r w:rsidRPr="00920004">
                <w:rPr>
                  <w:lang w:val="en-US"/>
                  <w:rPrChange w:id="7820" w:author="phuong vu" w:date="2018-11-30T22:36:00Z">
                    <w:rPr>
                      <w:i/>
                      <w:lang w:val="en-US"/>
                    </w:rPr>
                  </w:rPrChange>
                </w:rPr>
                <w:t>đã xử lí hoàn tất</w:t>
              </w:r>
              <w:r w:rsidRPr="00920004">
                <w:rPr>
                  <w:lang w:val="en-US"/>
                  <w:rPrChange w:id="7821" w:author="phuong vu" w:date="2018-11-30T22:36:00Z">
                    <w:rPr>
                      <w:lang w:val="en-US"/>
                    </w:rPr>
                  </w:rPrChange>
                </w:rPr>
                <w:t>”.</w:t>
              </w:r>
            </w:ins>
          </w:p>
        </w:tc>
      </w:tr>
      <w:tr w:rsidR="00B3221F" w:rsidRPr="00920004" w14:paraId="70834FC9" w14:textId="77777777" w:rsidTr="00B3221F">
        <w:trPr>
          <w:ins w:id="7822" w:author="phuong vu" w:date="2018-11-26T00:26:00Z"/>
        </w:trPr>
        <w:tc>
          <w:tcPr>
            <w:tcW w:w="2425" w:type="dxa"/>
          </w:tcPr>
          <w:p w14:paraId="721D5606" w14:textId="77777777" w:rsidR="00B3221F" w:rsidRPr="00920004" w:rsidRDefault="00B3221F" w:rsidP="0016197B">
            <w:pPr>
              <w:rPr>
                <w:ins w:id="7823" w:author="phuong vu" w:date="2018-11-26T00:26:00Z"/>
                <w:b/>
                <w:rPrChange w:id="7824" w:author="phuong vu" w:date="2018-11-30T22:36:00Z">
                  <w:rPr>
                    <w:ins w:id="7825" w:author="phuong vu" w:date="2018-11-26T00:26:00Z"/>
                  </w:rPr>
                </w:rPrChange>
              </w:rPr>
              <w:pPrChange w:id="7826" w:author="phuong vu" w:date="2018-11-30T22:28:00Z">
                <w:pPr>
                  <w:spacing w:line="276" w:lineRule="auto"/>
                </w:pPr>
              </w:pPrChange>
            </w:pPr>
            <w:ins w:id="7827" w:author="phuong vu" w:date="2018-11-26T00:26:00Z">
              <w:r w:rsidRPr="00920004">
                <w:rPr>
                  <w:b/>
                  <w:rPrChange w:id="7828" w:author="phuong vu" w:date="2018-11-30T22:36:00Z">
                    <w:rPr/>
                  </w:rPrChange>
                </w:rPr>
                <w:t>Cách xử lí</w:t>
              </w:r>
            </w:ins>
          </w:p>
        </w:tc>
        <w:tc>
          <w:tcPr>
            <w:tcW w:w="6686" w:type="dxa"/>
          </w:tcPr>
          <w:p w14:paraId="6A7A2833" w14:textId="0B7A4828" w:rsidR="00B3221F" w:rsidRPr="00920004" w:rsidRDefault="00B3221F" w:rsidP="0016197B">
            <w:pPr>
              <w:rPr>
                <w:ins w:id="7829" w:author="phuong vu" w:date="2018-11-26T00:26:00Z"/>
                <w:lang w:val="en-US"/>
                <w:rPrChange w:id="7830" w:author="phuong vu" w:date="2018-11-30T22:36:00Z">
                  <w:rPr>
                    <w:ins w:id="7831" w:author="phuong vu" w:date="2018-11-26T00:26:00Z"/>
                    <w:lang w:val="en-US"/>
                  </w:rPr>
                </w:rPrChange>
              </w:rPr>
              <w:pPrChange w:id="7832" w:author="phuong vu" w:date="2018-11-30T22:28:00Z">
                <w:pPr>
                  <w:spacing w:line="276" w:lineRule="auto"/>
                </w:pPr>
              </w:pPrChange>
            </w:pPr>
            <w:ins w:id="7833" w:author="phuong vu" w:date="2018-11-26T00:26:00Z">
              <w:r w:rsidRPr="00920004">
                <w:rPr>
                  <w:rPrChange w:id="7834" w:author="phuong vu" w:date="2018-11-30T22:36:00Z">
                    <w:rPr/>
                  </w:rPrChange>
                </w:rPr>
                <w:t xml:space="preserve">Bước 1: </w:t>
              </w:r>
              <w:r w:rsidRPr="00920004">
                <w:rPr>
                  <w:lang w:val="en-US"/>
                  <w:rPrChange w:id="7835" w:author="phuong vu" w:date="2018-11-30T22:36:00Z">
                    <w:rPr>
                      <w:lang w:val="en-US"/>
                    </w:rPr>
                  </w:rPrChange>
                </w:rPr>
                <w:t xml:space="preserve">Chọn  </w:t>
              </w:r>
            </w:ins>
            <w:ins w:id="7836" w:author="phuong vu" w:date="2018-11-30T10:28:00Z">
              <w:r w:rsidR="004813AD" w:rsidRPr="00920004">
                <w:rPr>
                  <w:lang w:val="en-US"/>
                  <w:rPrChange w:id="7837" w:author="phuong vu" w:date="2018-11-30T22:36:00Z">
                    <w:rPr>
                      <w:lang w:val="en-US"/>
                    </w:rPr>
                  </w:rPrChange>
                </w:rPr>
                <w:t xml:space="preserve">chức năng </w:t>
              </w:r>
            </w:ins>
            <w:ins w:id="7838" w:author="phuong vu" w:date="2018-11-26T00:26:00Z">
              <w:r w:rsidRPr="00920004">
                <w:rPr>
                  <w:lang w:val="en-US"/>
                  <w:rPrChange w:id="7839" w:author="phuong vu" w:date="2018-11-30T22:36:00Z">
                    <w:rPr>
                      <w:lang w:val="en-US"/>
                    </w:rPr>
                  </w:rPrChange>
                </w:rPr>
                <w:t>“</w:t>
              </w:r>
              <w:r w:rsidRPr="00920004">
                <w:rPr>
                  <w:lang w:val="en-US"/>
                  <w:rPrChange w:id="7840" w:author="phuong vu" w:date="2018-11-30T22:36:00Z">
                    <w:rPr>
                      <w:i/>
                      <w:lang w:val="en-US"/>
                    </w:rPr>
                  </w:rPrChange>
                </w:rPr>
                <w:t>Xem hóa đơn</w:t>
              </w:r>
              <w:r w:rsidRPr="00920004">
                <w:rPr>
                  <w:lang w:val="en-US"/>
                  <w:rPrChange w:id="7841" w:author="phuong vu" w:date="2018-11-30T22:36:00Z">
                    <w:rPr>
                      <w:lang w:val="en-US"/>
                    </w:rPr>
                  </w:rPrChange>
                </w:rPr>
                <w:t>”.</w:t>
              </w:r>
            </w:ins>
          </w:p>
          <w:p w14:paraId="4318F0A0" w14:textId="386EBDF6" w:rsidR="00B3221F" w:rsidRPr="00920004" w:rsidRDefault="00B3221F" w:rsidP="0016197B">
            <w:pPr>
              <w:rPr>
                <w:ins w:id="7842" w:author="phuong vu" w:date="2018-11-26T00:26:00Z"/>
                <w:lang w:val="en-US"/>
                <w:rPrChange w:id="7843" w:author="phuong vu" w:date="2018-11-30T22:36:00Z">
                  <w:rPr>
                    <w:ins w:id="7844" w:author="phuong vu" w:date="2018-11-26T00:26:00Z"/>
                    <w:lang w:val="en-US"/>
                  </w:rPr>
                </w:rPrChange>
              </w:rPr>
              <w:pPrChange w:id="7845" w:author="phuong vu" w:date="2018-11-30T22:28:00Z">
                <w:pPr>
                  <w:spacing w:line="276" w:lineRule="auto"/>
                </w:pPr>
              </w:pPrChange>
            </w:pPr>
            <w:ins w:id="7846" w:author="phuong vu" w:date="2018-11-26T00:26:00Z">
              <w:r w:rsidRPr="00920004">
                <w:rPr>
                  <w:lang w:val="en-US"/>
                  <w:rPrChange w:id="7847" w:author="phuong vu" w:date="2018-11-30T22:36:00Z">
                    <w:rPr>
                      <w:lang w:val="en-US"/>
                    </w:rPr>
                  </w:rPrChange>
                </w:rPr>
                <w:t xml:space="preserve">Bước 2: Chọn </w:t>
              </w:r>
            </w:ins>
            <w:ins w:id="7848" w:author="phuong vu" w:date="2018-11-30T10:28:00Z">
              <w:r w:rsidR="004813AD" w:rsidRPr="00920004">
                <w:rPr>
                  <w:lang w:val="en-US"/>
                  <w:rPrChange w:id="7849" w:author="phuong vu" w:date="2018-11-30T22:36:00Z">
                    <w:rPr>
                      <w:lang w:val="en-US"/>
                    </w:rPr>
                  </w:rPrChange>
                </w:rPr>
                <w:t>chức năng</w:t>
              </w:r>
            </w:ins>
            <w:ins w:id="7850" w:author="phuong vu" w:date="2018-11-26T00:26:00Z">
              <w:r w:rsidRPr="00920004">
                <w:rPr>
                  <w:lang w:val="en-US"/>
                  <w:rPrChange w:id="7851" w:author="phuong vu" w:date="2018-11-30T22:36:00Z">
                    <w:rPr>
                      <w:lang w:val="en-US"/>
                    </w:rPr>
                  </w:rPrChange>
                </w:rPr>
                <w:t xml:space="preserve"> “Cập nhật hóa đơn”</w:t>
              </w:r>
            </w:ins>
            <w:ins w:id="7852" w:author="phuong vu" w:date="2018-11-26T00:28:00Z">
              <w:r w:rsidRPr="00920004">
                <w:rPr>
                  <w:lang w:val="en-US"/>
                  <w:rPrChange w:id="7853" w:author="phuong vu" w:date="2018-11-30T22:36:00Z">
                    <w:rPr>
                      <w:lang w:val="en-US"/>
                    </w:rPr>
                  </w:rPrChange>
                </w:rPr>
                <w:t>.</w:t>
              </w:r>
            </w:ins>
          </w:p>
          <w:p w14:paraId="534573E0" w14:textId="779685CF" w:rsidR="00B3221F" w:rsidRPr="00920004" w:rsidRDefault="00B3221F" w:rsidP="0016197B">
            <w:pPr>
              <w:rPr>
                <w:ins w:id="7854" w:author="phuong vu" w:date="2018-11-26T00:26:00Z"/>
                <w:lang w:val="en-US"/>
                <w:rPrChange w:id="7855" w:author="phuong vu" w:date="2018-11-30T22:36:00Z">
                  <w:rPr>
                    <w:ins w:id="7856" w:author="phuong vu" w:date="2018-11-26T00:26:00Z"/>
                    <w:lang w:val="en-US"/>
                  </w:rPr>
                </w:rPrChange>
              </w:rPr>
              <w:pPrChange w:id="7857" w:author="phuong vu" w:date="2018-11-30T22:28:00Z">
                <w:pPr>
                  <w:spacing w:line="276" w:lineRule="auto"/>
                </w:pPr>
              </w:pPrChange>
            </w:pPr>
            <w:ins w:id="7858" w:author="phuong vu" w:date="2018-11-26T00:26:00Z">
              <w:r w:rsidRPr="00920004">
                <w:rPr>
                  <w:lang w:val="en-US"/>
                  <w:rPrChange w:id="7859" w:author="phuong vu" w:date="2018-11-30T22:36:00Z">
                    <w:rPr>
                      <w:lang w:val="en-US"/>
                    </w:rPr>
                  </w:rPrChange>
                </w:rPr>
                <w:t xml:space="preserve">Bước </w:t>
              </w:r>
            </w:ins>
            <w:ins w:id="7860" w:author="phuong vu" w:date="2018-11-26T00:27:00Z">
              <w:r w:rsidRPr="00920004">
                <w:rPr>
                  <w:lang w:val="en-US"/>
                  <w:rPrChange w:id="7861" w:author="phuong vu" w:date="2018-11-30T22:36:00Z">
                    <w:rPr>
                      <w:lang w:val="en-US"/>
                    </w:rPr>
                  </w:rPrChange>
                </w:rPr>
                <w:t>3: Điền số lượng quần áo cuối cùng. Nếu rỗng hoặc không phải số báo lỗi.</w:t>
              </w:r>
            </w:ins>
          </w:p>
          <w:p w14:paraId="23C24FFD" w14:textId="6D2EEC70" w:rsidR="00B3221F" w:rsidRPr="00920004" w:rsidRDefault="00B3221F" w:rsidP="0016197B">
            <w:pPr>
              <w:rPr>
                <w:ins w:id="7862" w:author="phuong vu" w:date="2018-11-26T00:26:00Z"/>
                <w:lang w:val="en-US"/>
                <w:rPrChange w:id="7863" w:author="phuong vu" w:date="2018-11-30T22:36:00Z">
                  <w:rPr>
                    <w:ins w:id="7864" w:author="phuong vu" w:date="2018-11-26T00:26:00Z"/>
                    <w:lang w:val="en-US"/>
                  </w:rPr>
                </w:rPrChange>
              </w:rPr>
              <w:pPrChange w:id="7865" w:author="phuong vu" w:date="2018-11-30T22:28:00Z">
                <w:pPr>
                  <w:spacing w:line="276" w:lineRule="auto"/>
                </w:pPr>
              </w:pPrChange>
            </w:pPr>
            <w:ins w:id="7866" w:author="phuong vu" w:date="2018-11-26T00:26:00Z">
              <w:r w:rsidRPr="00920004">
                <w:rPr>
                  <w:rPrChange w:id="7867" w:author="phuong vu" w:date="2018-11-30T22:36:00Z">
                    <w:rPr/>
                  </w:rPrChange>
                </w:rPr>
                <w:t xml:space="preserve">Bước </w:t>
              </w:r>
            </w:ins>
            <w:ins w:id="7868" w:author="phuong vu" w:date="2018-11-26T00:27:00Z">
              <w:r w:rsidRPr="00920004">
                <w:rPr>
                  <w:rPrChange w:id="7869" w:author="phuong vu" w:date="2018-11-30T22:36:00Z">
                    <w:rPr/>
                  </w:rPrChange>
                </w:rPr>
                <w:t xml:space="preserve">4: </w:t>
              </w:r>
              <w:r w:rsidRPr="00920004">
                <w:rPr>
                  <w:lang w:val="en-US"/>
                  <w:rPrChange w:id="7870" w:author="phuong vu" w:date="2018-11-30T22:36:00Z">
                    <w:rPr>
                      <w:lang w:val="en-US"/>
                    </w:rPr>
                  </w:rPrChange>
                </w:rPr>
                <w:t xml:space="preserve">Chọn </w:t>
              </w:r>
            </w:ins>
            <w:ins w:id="7871" w:author="phuong vu" w:date="2018-11-26T00:28:00Z">
              <w:r w:rsidRPr="00920004">
                <w:rPr>
                  <w:lang w:val="en-US"/>
                  <w:rPrChange w:id="7872" w:author="phuong vu" w:date="2018-11-30T22:36:00Z">
                    <w:rPr>
                      <w:lang w:val="en-US"/>
                    </w:rPr>
                  </w:rPrChange>
                </w:rPr>
                <w:t>“</w:t>
              </w:r>
              <w:r w:rsidRPr="00920004">
                <w:rPr>
                  <w:lang w:val="en-US"/>
                  <w:rPrChange w:id="7873" w:author="phuong vu" w:date="2018-11-30T22:36:00Z">
                    <w:rPr>
                      <w:i/>
                      <w:lang w:val="en-US"/>
                    </w:rPr>
                  </w:rPrChange>
                </w:rPr>
                <w:t>Cập nhật hóa đơn</w:t>
              </w:r>
              <w:r w:rsidRPr="00920004">
                <w:rPr>
                  <w:lang w:val="en-US"/>
                  <w:rPrChange w:id="7874" w:author="phuong vu" w:date="2018-11-30T22:36:00Z">
                    <w:rPr>
                      <w:lang w:val="en-US"/>
                    </w:rPr>
                  </w:rPrChange>
                </w:rPr>
                <w:t>” để lưu lại.</w:t>
              </w:r>
            </w:ins>
          </w:p>
        </w:tc>
      </w:tr>
      <w:tr w:rsidR="00B3221F" w:rsidRPr="00920004" w14:paraId="6AC763BA" w14:textId="77777777" w:rsidTr="00B3221F">
        <w:trPr>
          <w:ins w:id="7875" w:author="phuong vu" w:date="2018-11-26T00:26:00Z"/>
        </w:trPr>
        <w:tc>
          <w:tcPr>
            <w:tcW w:w="2425" w:type="dxa"/>
          </w:tcPr>
          <w:p w14:paraId="7898B8AB" w14:textId="77777777" w:rsidR="00B3221F" w:rsidRPr="00920004" w:rsidRDefault="00B3221F" w:rsidP="0016197B">
            <w:pPr>
              <w:rPr>
                <w:ins w:id="7876" w:author="phuong vu" w:date="2018-11-26T00:26:00Z"/>
                <w:b/>
                <w:rPrChange w:id="7877" w:author="phuong vu" w:date="2018-11-30T22:36:00Z">
                  <w:rPr>
                    <w:ins w:id="7878" w:author="phuong vu" w:date="2018-11-26T00:26:00Z"/>
                  </w:rPr>
                </w:rPrChange>
              </w:rPr>
              <w:pPrChange w:id="7879" w:author="phuong vu" w:date="2018-11-30T22:28:00Z">
                <w:pPr>
                  <w:spacing w:line="276" w:lineRule="auto"/>
                </w:pPr>
              </w:pPrChange>
            </w:pPr>
            <w:ins w:id="7880" w:author="phuong vu" w:date="2018-11-26T00:26:00Z">
              <w:r w:rsidRPr="00920004">
                <w:rPr>
                  <w:b/>
                  <w:rPrChange w:id="7881" w:author="phuong vu" w:date="2018-11-30T22:36:00Z">
                    <w:rPr/>
                  </w:rPrChange>
                </w:rPr>
                <w:t>Kết quả</w:t>
              </w:r>
            </w:ins>
          </w:p>
        </w:tc>
        <w:tc>
          <w:tcPr>
            <w:tcW w:w="6686" w:type="dxa"/>
          </w:tcPr>
          <w:p w14:paraId="15F172A2" w14:textId="70F2B513" w:rsidR="00B3221F" w:rsidRPr="00920004" w:rsidRDefault="00B3221F" w:rsidP="0016197B">
            <w:pPr>
              <w:rPr>
                <w:ins w:id="7882" w:author="phuong vu" w:date="2018-11-26T00:26:00Z"/>
                <w:lang w:val="en-US"/>
                <w:rPrChange w:id="7883" w:author="phuong vu" w:date="2018-11-30T22:36:00Z">
                  <w:rPr>
                    <w:ins w:id="7884" w:author="phuong vu" w:date="2018-11-26T00:26:00Z"/>
                    <w:lang w:val="en-US"/>
                  </w:rPr>
                </w:rPrChange>
              </w:rPr>
              <w:pPrChange w:id="7885" w:author="phuong vu" w:date="2018-11-30T22:28:00Z">
                <w:pPr>
                  <w:spacing w:line="276" w:lineRule="auto"/>
                  <w:jc w:val="left"/>
                </w:pPr>
              </w:pPrChange>
            </w:pPr>
            <w:ins w:id="7886" w:author="phuong vu" w:date="2018-11-26T00:26:00Z">
              <w:r w:rsidRPr="00920004">
                <w:rPr>
                  <w:lang w:val="en-US"/>
                  <w:rPrChange w:id="7887" w:author="phuong vu" w:date="2018-11-30T22:36:00Z">
                    <w:rPr>
                      <w:lang w:val="en-US"/>
                    </w:rPr>
                  </w:rPrChange>
                </w:rPr>
                <w:t xml:space="preserve">Hiển thị thông tin chi tiết </w:t>
              </w:r>
            </w:ins>
            <w:ins w:id="7888" w:author="phuong vu" w:date="2018-11-26T00:28:00Z">
              <w:r w:rsidRPr="00920004">
                <w:rPr>
                  <w:lang w:val="en-US"/>
                  <w:rPrChange w:id="7889" w:author="phuong vu" w:date="2018-11-30T22:36:00Z">
                    <w:rPr>
                      <w:lang w:val="en-US"/>
                    </w:rPr>
                  </w:rPrChange>
                </w:rPr>
                <w:t xml:space="preserve">hóa đơn </w:t>
              </w:r>
            </w:ins>
            <w:ins w:id="7890" w:author="phuong vu" w:date="2018-11-26T00:29:00Z">
              <w:r w:rsidRPr="00920004">
                <w:rPr>
                  <w:lang w:val="en-US"/>
                  <w:rPrChange w:id="7891" w:author="phuong vu" w:date="2018-11-30T22:36:00Z">
                    <w:rPr>
                      <w:lang w:val="en-US"/>
                    </w:rPr>
                  </w:rPrChange>
                </w:rPr>
                <w:t>với thông tin mới.</w:t>
              </w:r>
            </w:ins>
          </w:p>
        </w:tc>
      </w:tr>
      <w:tr w:rsidR="00B3221F" w:rsidRPr="00920004" w14:paraId="39530F70" w14:textId="77777777" w:rsidTr="00B3221F">
        <w:trPr>
          <w:ins w:id="7892" w:author="phuong vu" w:date="2018-11-26T00:26:00Z"/>
        </w:trPr>
        <w:tc>
          <w:tcPr>
            <w:tcW w:w="2425" w:type="dxa"/>
          </w:tcPr>
          <w:p w14:paraId="7E49BD38" w14:textId="77777777" w:rsidR="00B3221F" w:rsidRPr="00920004" w:rsidRDefault="00B3221F" w:rsidP="0016197B">
            <w:pPr>
              <w:rPr>
                <w:ins w:id="7893" w:author="phuong vu" w:date="2018-11-26T00:26:00Z"/>
                <w:b/>
                <w:rPrChange w:id="7894" w:author="phuong vu" w:date="2018-11-30T22:36:00Z">
                  <w:rPr>
                    <w:ins w:id="7895" w:author="phuong vu" w:date="2018-11-26T00:26:00Z"/>
                  </w:rPr>
                </w:rPrChange>
              </w:rPr>
              <w:pPrChange w:id="7896" w:author="phuong vu" w:date="2018-11-30T22:28:00Z">
                <w:pPr>
                  <w:spacing w:line="276" w:lineRule="auto"/>
                </w:pPr>
              </w:pPrChange>
            </w:pPr>
            <w:ins w:id="7897" w:author="phuong vu" w:date="2018-11-26T00:26:00Z">
              <w:r w:rsidRPr="00920004">
                <w:rPr>
                  <w:b/>
                  <w:rPrChange w:id="7898" w:author="phuong vu" w:date="2018-11-30T22:36:00Z">
                    <w:rPr/>
                  </w:rPrChange>
                </w:rPr>
                <w:t>Ghi chú</w:t>
              </w:r>
            </w:ins>
          </w:p>
        </w:tc>
        <w:tc>
          <w:tcPr>
            <w:tcW w:w="6686" w:type="dxa"/>
          </w:tcPr>
          <w:p w14:paraId="6DED07D9" w14:textId="77777777" w:rsidR="00B3221F" w:rsidRPr="00920004" w:rsidRDefault="00B3221F" w:rsidP="0016197B">
            <w:pPr>
              <w:rPr>
                <w:ins w:id="7899" w:author="phuong vu" w:date="2018-11-26T00:26:00Z"/>
                <w:rPrChange w:id="7900" w:author="phuong vu" w:date="2018-11-30T22:36:00Z">
                  <w:rPr>
                    <w:ins w:id="7901" w:author="phuong vu" w:date="2018-11-26T00:26:00Z"/>
                  </w:rPr>
                </w:rPrChange>
              </w:rPr>
              <w:pPrChange w:id="7902" w:author="phuong vu" w:date="2018-11-30T22:28:00Z">
                <w:pPr>
                  <w:keepNext/>
                  <w:spacing w:line="276" w:lineRule="auto"/>
                </w:pPr>
              </w:pPrChange>
            </w:pPr>
          </w:p>
        </w:tc>
      </w:tr>
    </w:tbl>
    <w:p w14:paraId="2283F970" w14:textId="5F770045" w:rsidR="00B3221F" w:rsidRPr="00920004" w:rsidRDefault="00B3221F" w:rsidP="00A17FA5">
      <w:pPr>
        <w:pStyle w:val="Caption"/>
        <w:rPr>
          <w:ins w:id="7903" w:author="phuong vu" w:date="2018-11-22T13:51:00Z"/>
          <w:lang w:val="en-US"/>
          <w:rPrChange w:id="7904" w:author="phuong vu" w:date="2018-11-30T22:36:00Z">
            <w:rPr>
              <w:ins w:id="7905" w:author="phuong vu" w:date="2018-11-22T13:51:00Z"/>
            </w:rPr>
          </w:rPrChange>
        </w:rPr>
        <w:pPrChange w:id="7906" w:author="phuong vu" w:date="2018-11-30T22:42:00Z">
          <w:pPr/>
        </w:pPrChange>
      </w:pPr>
      <w:bookmarkStart w:id="7907" w:name="_Toc531381598"/>
      <w:ins w:id="7908" w:author="phuong vu" w:date="2018-11-26T00:29:00Z">
        <w:r w:rsidRPr="00920004">
          <w:rPr>
            <w:rPrChange w:id="7909" w:author="phuong vu" w:date="2018-11-30T22:36:00Z">
              <w:rPr/>
            </w:rPrChange>
          </w:rPr>
          <w:t xml:space="preserve">Bảng </w:t>
        </w:r>
      </w:ins>
      <w:ins w:id="7910" w:author="phuong vu" w:date="2018-11-30T14:54:00Z">
        <w:r w:rsidR="00D632EE" w:rsidRPr="00920004">
          <w:rPr>
            <w:rPrChange w:id="7911" w:author="phuong vu" w:date="2018-11-30T22:36:00Z">
              <w:rPr/>
            </w:rPrChange>
          </w:rPr>
          <w:fldChar w:fldCharType="begin"/>
        </w:r>
        <w:r w:rsidR="00D632EE" w:rsidRPr="00920004">
          <w:rPr>
            <w:rPrChange w:id="7912" w:author="phuong vu" w:date="2018-11-30T22:36:00Z">
              <w:rPr/>
            </w:rPrChange>
          </w:rPr>
          <w:instrText xml:space="preserve"> STYLEREF 1 \s </w:instrText>
        </w:r>
      </w:ins>
      <w:r w:rsidR="00D632EE" w:rsidRPr="00920004">
        <w:rPr>
          <w:rPrChange w:id="7913" w:author="phuong vu" w:date="2018-11-30T22:36:00Z">
            <w:rPr/>
          </w:rPrChange>
        </w:rPr>
        <w:fldChar w:fldCharType="separate"/>
      </w:r>
      <w:r w:rsidR="00B5490C">
        <w:rPr>
          <w:noProof/>
        </w:rPr>
        <w:t>1</w:t>
      </w:r>
      <w:ins w:id="7914" w:author="phuong vu" w:date="2018-11-30T14:54:00Z">
        <w:r w:rsidR="00D632EE" w:rsidRPr="00920004">
          <w:rPr>
            <w:rPrChange w:id="7915" w:author="phuong vu" w:date="2018-11-30T22:36:00Z">
              <w:rPr/>
            </w:rPrChange>
          </w:rPr>
          <w:fldChar w:fldCharType="end"/>
        </w:r>
        <w:r w:rsidR="00D632EE" w:rsidRPr="00920004">
          <w:rPr>
            <w:rPrChange w:id="7916" w:author="phuong vu" w:date="2018-11-30T22:36:00Z">
              <w:rPr/>
            </w:rPrChange>
          </w:rPr>
          <w:t>.</w:t>
        </w:r>
        <w:r w:rsidR="00D632EE" w:rsidRPr="00920004">
          <w:rPr>
            <w:rPrChange w:id="7917" w:author="phuong vu" w:date="2018-11-30T22:36:00Z">
              <w:rPr/>
            </w:rPrChange>
          </w:rPr>
          <w:fldChar w:fldCharType="begin"/>
        </w:r>
        <w:r w:rsidR="00D632EE" w:rsidRPr="00920004">
          <w:rPr>
            <w:rPrChange w:id="7918" w:author="phuong vu" w:date="2018-11-30T22:36:00Z">
              <w:rPr/>
            </w:rPrChange>
          </w:rPr>
          <w:instrText xml:space="preserve"> SEQ Bảng \* ARABIC \s 1 </w:instrText>
        </w:r>
      </w:ins>
      <w:r w:rsidR="00D632EE" w:rsidRPr="00920004">
        <w:rPr>
          <w:rPrChange w:id="7919" w:author="phuong vu" w:date="2018-11-30T22:36:00Z">
            <w:rPr/>
          </w:rPrChange>
        </w:rPr>
        <w:fldChar w:fldCharType="separate"/>
      </w:r>
      <w:ins w:id="7920" w:author="phuong vu" w:date="2018-11-30T22:44:00Z">
        <w:r w:rsidR="00B5490C">
          <w:rPr>
            <w:noProof/>
          </w:rPr>
          <w:t>6</w:t>
        </w:r>
      </w:ins>
      <w:ins w:id="7921" w:author="phuong vu" w:date="2018-11-30T14:54:00Z">
        <w:r w:rsidR="00D632EE" w:rsidRPr="00920004">
          <w:rPr>
            <w:rPrChange w:id="7922" w:author="phuong vu" w:date="2018-11-30T22:36:00Z">
              <w:rPr/>
            </w:rPrChange>
          </w:rPr>
          <w:fldChar w:fldCharType="end"/>
        </w:r>
      </w:ins>
      <w:ins w:id="7923" w:author="phuong vu" w:date="2018-11-26T00:29:00Z">
        <w:r w:rsidRPr="00920004">
          <w:rPr>
            <w:lang w:val="en-US"/>
            <w:rPrChange w:id="7924" w:author="phuong vu" w:date="2018-11-30T22:36:00Z">
              <w:rPr>
                <w:lang w:val="en-US"/>
              </w:rPr>
            </w:rPrChange>
          </w:rPr>
          <w:t xml:space="preserve"> Chức năng cập nhật hóa đơn</w:t>
        </w:r>
      </w:ins>
      <w:bookmarkEnd w:id="7907"/>
    </w:p>
    <w:p w14:paraId="4170C364" w14:textId="7210F00A" w:rsidR="00C774DC" w:rsidRPr="00920004" w:rsidRDefault="00C774DC" w:rsidP="00D72BF9">
      <w:pPr>
        <w:pStyle w:val="Heading3"/>
        <w:rPr>
          <w:ins w:id="7925" w:author="phuong vu" w:date="2018-11-26T00:29:00Z"/>
          <w:rPrChange w:id="7926" w:author="phuong vu" w:date="2018-11-30T22:36:00Z">
            <w:rPr>
              <w:ins w:id="7927" w:author="phuong vu" w:date="2018-11-26T00:29:00Z"/>
            </w:rPr>
          </w:rPrChange>
        </w:rPr>
        <w:pPrChange w:id="7928" w:author="phuong vu" w:date="2018-11-30T22:22:00Z">
          <w:pPr>
            <w:pStyle w:val="Heading3"/>
            <w:spacing w:line="276" w:lineRule="auto"/>
          </w:pPr>
        </w:pPrChange>
      </w:pPr>
      <w:ins w:id="7929" w:author="phuong vu" w:date="2018-11-22T13:51:00Z">
        <w:r w:rsidRPr="00920004">
          <w:rPr>
            <w:rPrChange w:id="7930" w:author="phuong vu" w:date="2018-11-30T22:36:00Z">
              <w:rPr/>
            </w:rPrChange>
          </w:rPr>
          <w:t xml:space="preserve"> </w:t>
        </w:r>
        <w:bookmarkStart w:id="7931" w:name="_Toc531380656"/>
        <w:r w:rsidRPr="00920004">
          <w:rPr>
            <w:rPrChange w:id="7932" w:author="phuong vu" w:date="2018-11-30T22:36:00Z">
              <w:rPr/>
            </w:rPrChange>
          </w:rPr>
          <w:t>Quản lí biên nhận</w:t>
        </w:r>
      </w:ins>
      <w:bookmarkEnd w:id="7931"/>
    </w:p>
    <w:p w14:paraId="0ED5A858" w14:textId="60F6D326" w:rsidR="00B3221F" w:rsidRPr="00920004" w:rsidRDefault="00B3221F" w:rsidP="00BD0851">
      <w:pPr>
        <w:pStyle w:val="Heading4"/>
        <w:spacing w:before="240" w:line="0" w:lineRule="atLeast"/>
        <w:rPr>
          <w:ins w:id="7933" w:author="phuong vu" w:date="2018-11-26T00:30:00Z"/>
          <w:lang w:val="en-US"/>
          <w:rPrChange w:id="7934" w:author="phuong vu" w:date="2018-11-30T22:36:00Z">
            <w:rPr>
              <w:ins w:id="7935" w:author="phuong vu" w:date="2018-11-26T00:30:00Z"/>
              <w:lang w:val="en-US"/>
            </w:rPr>
          </w:rPrChange>
        </w:rPr>
        <w:pPrChange w:id="7936" w:author="phuong vu" w:date="2018-11-30T14:16:00Z">
          <w:pPr>
            <w:pStyle w:val="Heading4"/>
          </w:pPr>
        </w:pPrChange>
      </w:pPr>
      <w:bookmarkStart w:id="7937" w:name="_Toc531380657"/>
      <w:ins w:id="7938" w:author="phuong vu" w:date="2018-11-26T00:30:00Z">
        <w:r w:rsidRPr="00920004">
          <w:rPr>
            <w:lang w:val="en-US"/>
            <w:rPrChange w:id="7939" w:author="phuong vu" w:date="2018-11-30T22:36:00Z">
              <w:rPr>
                <w:lang w:val="en-US"/>
              </w:rPr>
            </w:rPrChange>
          </w:rPr>
          <w:t>Xem danh sách biên nhận theo trạng thái</w:t>
        </w:r>
        <w:bookmarkEnd w:id="7937"/>
      </w:ins>
    </w:p>
    <w:tbl>
      <w:tblPr>
        <w:tblStyle w:val="TableGrid"/>
        <w:tblW w:w="0" w:type="auto"/>
        <w:tblLook w:val="04A0" w:firstRow="1" w:lastRow="0" w:firstColumn="1" w:lastColumn="0" w:noHBand="0" w:noVBand="1"/>
        <w:tblPrChange w:id="7940" w:author="phuong vu" w:date="2018-11-30T22:25:00Z">
          <w:tblPr>
            <w:tblStyle w:val="TableGrid"/>
            <w:tblW w:w="0" w:type="auto"/>
            <w:tblLook w:val="04A0" w:firstRow="1" w:lastRow="0" w:firstColumn="1" w:lastColumn="0" w:noHBand="0" w:noVBand="1"/>
          </w:tblPr>
        </w:tblPrChange>
      </w:tblPr>
      <w:tblGrid>
        <w:gridCol w:w="2350"/>
        <w:gridCol w:w="6427"/>
        <w:tblGridChange w:id="7941">
          <w:tblGrid>
            <w:gridCol w:w="2350"/>
            <w:gridCol w:w="6427"/>
          </w:tblGrid>
        </w:tblGridChange>
      </w:tblGrid>
      <w:tr w:rsidR="00B3221F" w:rsidRPr="00920004" w14:paraId="63FC5FE1" w14:textId="77777777" w:rsidTr="00D72BF9">
        <w:trPr>
          <w:ins w:id="7942" w:author="phuong vu" w:date="2018-11-26T00:30:00Z"/>
        </w:trPr>
        <w:tc>
          <w:tcPr>
            <w:tcW w:w="2425" w:type="dxa"/>
            <w:tcPrChange w:id="7943" w:author="phuong vu" w:date="2018-11-30T22:25:00Z">
              <w:tcPr>
                <w:tcW w:w="2425" w:type="dxa"/>
              </w:tcPr>
            </w:tcPrChange>
          </w:tcPr>
          <w:p w14:paraId="3DB7B782" w14:textId="77777777" w:rsidR="00B3221F" w:rsidRPr="00920004" w:rsidRDefault="00B3221F" w:rsidP="00D72BF9">
            <w:pPr>
              <w:rPr>
                <w:ins w:id="7944" w:author="phuong vu" w:date="2018-11-26T00:30:00Z"/>
                <w:b/>
                <w:rPrChange w:id="7945" w:author="phuong vu" w:date="2018-11-30T22:36:00Z">
                  <w:rPr>
                    <w:ins w:id="7946" w:author="phuong vu" w:date="2018-11-26T00:30:00Z"/>
                  </w:rPr>
                </w:rPrChange>
              </w:rPr>
              <w:pPrChange w:id="7947" w:author="phuong vu" w:date="2018-11-30T22:25:00Z">
                <w:pPr>
                  <w:spacing w:line="276" w:lineRule="auto"/>
                </w:pPr>
              </w:pPrChange>
            </w:pPr>
            <w:ins w:id="7948" w:author="phuong vu" w:date="2018-11-26T00:30:00Z">
              <w:r w:rsidRPr="00920004">
                <w:rPr>
                  <w:b/>
                  <w:rPrChange w:id="7949" w:author="phuong vu" w:date="2018-11-30T22:36:00Z">
                    <w:rPr/>
                  </w:rPrChange>
                </w:rPr>
                <w:t>Mã yêu cầu</w:t>
              </w:r>
            </w:ins>
          </w:p>
        </w:tc>
        <w:tc>
          <w:tcPr>
            <w:tcW w:w="6686" w:type="dxa"/>
            <w:vAlign w:val="center"/>
            <w:tcPrChange w:id="7950" w:author="phuong vu" w:date="2018-11-30T22:25:00Z">
              <w:tcPr>
                <w:tcW w:w="6686" w:type="dxa"/>
              </w:tcPr>
            </w:tcPrChange>
          </w:tcPr>
          <w:p w14:paraId="4C07D828" w14:textId="03C88EFE" w:rsidR="00B3221F" w:rsidRPr="00920004" w:rsidRDefault="00B3221F" w:rsidP="00D72BF9">
            <w:pPr>
              <w:jc w:val="left"/>
              <w:rPr>
                <w:ins w:id="7951" w:author="phuong vu" w:date="2018-11-26T00:30:00Z"/>
                <w:lang w:val="en-US"/>
                <w:rPrChange w:id="7952" w:author="phuong vu" w:date="2018-11-30T22:36:00Z">
                  <w:rPr>
                    <w:ins w:id="7953" w:author="phuong vu" w:date="2018-11-26T00:30:00Z"/>
                    <w:lang w:val="en-US"/>
                  </w:rPr>
                </w:rPrChange>
              </w:rPr>
              <w:pPrChange w:id="7954" w:author="phuong vu" w:date="2018-11-30T22:25:00Z">
                <w:pPr>
                  <w:spacing w:line="276" w:lineRule="auto"/>
                </w:pPr>
              </w:pPrChange>
            </w:pPr>
            <w:ins w:id="7955" w:author="phuong vu" w:date="2018-11-26T00:30:00Z">
              <w:r w:rsidRPr="00920004">
                <w:rPr>
                  <w:lang w:val="en-US"/>
                  <w:rPrChange w:id="7956" w:author="phuong vu" w:date="2018-11-30T22:36:00Z">
                    <w:rPr>
                      <w:lang w:val="en-US"/>
                    </w:rPr>
                  </w:rPrChange>
                </w:rPr>
                <w:t>GU_0</w:t>
              </w:r>
            </w:ins>
            <w:ins w:id="7957" w:author="phuong vu" w:date="2018-11-26T00:31:00Z">
              <w:r w:rsidRPr="00920004">
                <w:rPr>
                  <w:lang w:val="en-US"/>
                  <w:rPrChange w:id="7958" w:author="phuong vu" w:date="2018-11-30T22:36:00Z">
                    <w:rPr>
                      <w:lang w:val="en-US"/>
                    </w:rPr>
                  </w:rPrChange>
                </w:rPr>
                <w:t>2</w:t>
              </w:r>
            </w:ins>
            <w:ins w:id="7959" w:author="phuong vu" w:date="2018-11-26T00:30:00Z">
              <w:r w:rsidRPr="00920004">
                <w:rPr>
                  <w:lang w:val="en-US"/>
                  <w:rPrChange w:id="7960" w:author="phuong vu" w:date="2018-11-30T22:36:00Z">
                    <w:rPr>
                      <w:lang w:val="en-US"/>
                    </w:rPr>
                  </w:rPrChange>
                </w:rPr>
                <w:t>_01</w:t>
              </w:r>
            </w:ins>
          </w:p>
        </w:tc>
      </w:tr>
      <w:tr w:rsidR="00B3221F" w:rsidRPr="00920004" w14:paraId="45E6DF6E" w14:textId="77777777" w:rsidTr="00B3221F">
        <w:trPr>
          <w:ins w:id="7961" w:author="phuong vu" w:date="2018-11-26T00:30:00Z"/>
        </w:trPr>
        <w:tc>
          <w:tcPr>
            <w:tcW w:w="2425" w:type="dxa"/>
          </w:tcPr>
          <w:p w14:paraId="63F72369" w14:textId="77777777" w:rsidR="00B3221F" w:rsidRPr="00920004" w:rsidRDefault="00B3221F" w:rsidP="00D72BF9">
            <w:pPr>
              <w:rPr>
                <w:ins w:id="7962" w:author="phuong vu" w:date="2018-11-26T00:30:00Z"/>
                <w:b/>
                <w:rPrChange w:id="7963" w:author="phuong vu" w:date="2018-11-30T22:36:00Z">
                  <w:rPr>
                    <w:ins w:id="7964" w:author="phuong vu" w:date="2018-11-26T00:30:00Z"/>
                  </w:rPr>
                </w:rPrChange>
              </w:rPr>
              <w:pPrChange w:id="7965" w:author="phuong vu" w:date="2018-11-30T22:25:00Z">
                <w:pPr>
                  <w:spacing w:line="276" w:lineRule="auto"/>
                </w:pPr>
              </w:pPrChange>
            </w:pPr>
            <w:ins w:id="7966" w:author="phuong vu" w:date="2018-11-26T00:30:00Z">
              <w:r w:rsidRPr="00920004">
                <w:rPr>
                  <w:b/>
                  <w:rPrChange w:id="7967" w:author="phuong vu" w:date="2018-11-30T22:36:00Z">
                    <w:rPr/>
                  </w:rPrChange>
                </w:rPr>
                <w:t>Tên chức năng</w:t>
              </w:r>
            </w:ins>
          </w:p>
        </w:tc>
        <w:tc>
          <w:tcPr>
            <w:tcW w:w="6686" w:type="dxa"/>
          </w:tcPr>
          <w:p w14:paraId="1B1669D5" w14:textId="6A377DB4" w:rsidR="00B3221F" w:rsidRPr="00920004" w:rsidRDefault="00B3221F" w:rsidP="00D72BF9">
            <w:pPr>
              <w:rPr>
                <w:ins w:id="7968" w:author="phuong vu" w:date="2018-11-26T00:30:00Z"/>
                <w:rPrChange w:id="7969" w:author="phuong vu" w:date="2018-11-30T22:36:00Z">
                  <w:rPr>
                    <w:ins w:id="7970" w:author="phuong vu" w:date="2018-11-26T00:30:00Z"/>
                  </w:rPr>
                </w:rPrChange>
              </w:rPr>
              <w:pPrChange w:id="7971" w:author="phuong vu" w:date="2018-11-30T22:25:00Z">
                <w:pPr>
                  <w:spacing w:line="276" w:lineRule="auto"/>
                </w:pPr>
              </w:pPrChange>
            </w:pPr>
            <w:ins w:id="7972" w:author="phuong vu" w:date="2018-11-26T00:30:00Z">
              <w:r w:rsidRPr="00920004">
                <w:rPr>
                  <w:rPrChange w:id="7973" w:author="phuong vu" w:date="2018-11-30T22:36:00Z">
                    <w:rPr/>
                  </w:rPrChange>
                </w:rPr>
                <w:t xml:space="preserve">Xem danh sách </w:t>
              </w:r>
            </w:ins>
            <w:ins w:id="7974" w:author="phuong vu" w:date="2018-11-26T00:31:00Z">
              <w:r w:rsidRPr="00920004">
                <w:rPr>
                  <w:lang w:val="en-US"/>
                  <w:rPrChange w:id="7975" w:author="phuong vu" w:date="2018-11-30T22:36:00Z">
                    <w:rPr>
                      <w:lang w:val="en-US"/>
                    </w:rPr>
                  </w:rPrChange>
                </w:rPr>
                <w:t>biên nhận</w:t>
              </w:r>
            </w:ins>
            <w:ins w:id="7976" w:author="phuong vu" w:date="2018-11-26T00:30:00Z">
              <w:r w:rsidRPr="00920004">
                <w:rPr>
                  <w:rPrChange w:id="7977" w:author="phuong vu" w:date="2018-11-30T22:36:00Z">
                    <w:rPr/>
                  </w:rPrChange>
                </w:rPr>
                <w:t xml:space="preserve"> theo trạng thái</w:t>
              </w:r>
            </w:ins>
          </w:p>
        </w:tc>
      </w:tr>
      <w:tr w:rsidR="00B3221F" w:rsidRPr="00920004" w14:paraId="6BE6717E" w14:textId="77777777" w:rsidTr="00B3221F">
        <w:trPr>
          <w:ins w:id="7978" w:author="phuong vu" w:date="2018-11-26T00:30:00Z"/>
        </w:trPr>
        <w:tc>
          <w:tcPr>
            <w:tcW w:w="2425" w:type="dxa"/>
          </w:tcPr>
          <w:p w14:paraId="45164AA3" w14:textId="77777777" w:rsidR="00B3221F" w:rsidRPr="00920004" w:rsidRDefault="00B3221F" w:rsidP="00D72BF9">
            <w:pPr>
              <w:rPr>
                <w:ins w:id="7979" w:author="phuong vu" w:date="2018-11-26T00:30:00Z"/>
                <w:b/>
                <w:rPrChange w:id="7980" w:author="phuong vu" w:date="2018-11-30T22:36:00Z">
                  <w:rPr>
                    <w:ins w:id="7981" w:author="phuong vu" w:date="2018-11-26T00:30:00Z"/>
                  </w:rPr>
                </w:rPrChange>
              </w:rPr>
              <w:pPrChange w:id="7982" w:author="phuong vu" w:date="2018-11-30T22:25:00Z">
                <w:pPr>
                  <w:spacing w:line="276" w:lineRule="auto"/>
                </w:pPr>
              </w:pPrChange>
            </w:pPr>
            <w:ins w:id="7983" w:author="phuong vu" w:date="2018-11-26T00:30:00Z">
              <w:r w:rsidRPr="00920004">
                <w:rPr>
                  <w:b/>
                  <w:rPrChange w:id="7984" w:author="phuong vu" w:date="2018-11-30T22:36:00Z">
                    <w:rPr/>
                  </w:rPrChange>
                </w:rPr>
                <w:t>Đối tượng sử dụng</w:t>
              </w:r>
            </w:ins>
          </w:p>
        </w:tc>
        <w:tc>
          <w:tcPr>
            <w:tcW w:w="6686" w:type="dxa"/>
          </w:tcPr>
          <w:p w14:paraId="033A3A97" w14:textId="77777777" w:rsidR="00B3221F" w:rsidRPr="00920004" w:rsidRDefault="00B3221F" w:rsidP="00D72BF9">
            <w:pPr>
              <w:rPr>
                <w:ins w:id="7985" w:author="phuong vu" w:date="2018-11-26T00:30:00Z"/>
                <w:rPrChange w:id="7986" w:author="phuong vu" w:date="2018-11-30T22:36:00Z">
                  <w:rPr>
                    <w:ins w:id="7987" w:author="phuong vu" w:date="2018-11-26T00:30:00Z"/>
                  </w:rPr>
                </w:rPrChange>
              </w:rPr>
              <w:pPrChange w:id="7988" w:author="phuong vu" w:date="2018-11-30T22:25:00Z">
                <w:pPr>
                  <w:spacing w:line="276" w:lineRule="auto"/>
                </w:pPr>
              </w:pPrChange>
            </w:pPr>
            <w:ins w:id="7989" w:author="phuong vu" w:date="2018-11-26T00:30:00Z">
              <w:r w:rsidRPr="00920004">
                <w:rPr>
                  <w:rPrChange w:id="7990" w:author="phuong vu" w:date="2018-11-30T22:36:00Z">
                    <w:rPr/>
                  </w:rPrChange>
                </w:rPr>
                <w:t>Nhân viên cửa hàng</w:t>
              </w:r>
            </w:ins>
          </w:p>
        </w:tc>
      </w:tr>
      <w:tr w:rsidR="00B3221F" w:rsidRPr="00920004" w14:paraId="348BC9C6" w14:textId="77777777" w:rsidTr="00B3221F">
        <w:trPr>
          <w:ins w:id="7991" w:author="phuong vu" w:date="2018-11-26T00:30:00Z"/>
        </w:trPr>
        <w:tc>
          <w:tcPr>
            <w:tcW w:w="2425" w:type="dxa"/>
          </w:tcPr>
          <w:p w14:paraId="029CE94A" w14:textId="77777777" w:rsidR="00B3221F" w:rsidRPr="00920004" w:rsidRDefault="00B3221F" w:rsidP="00D72BF9">
            <w:pPr>
              <w:rPr>
                <w:ins w:id="7992" w:author="phuong vu" w:date="2018-11-26T00:30:00Z"/>
                <w:b/>
                <w:rPrChange w:id="7993" w:author="phuong vu" w:date="2018-11-30T22:36:00Z">
                  <w:rPr>
                    <w:ins w:id="7994" w:author="phuong vu" w:date="2018-11-26T00:30:00Z"/>
                  </w:rPr>
                </w:rPrChange>
              </w:rPr>
              <w:pPrChange w:id="7995" w:author="phuong vu" w:date="2018-11-30T22:25:00Z">
                <w:pPr>
                  <w:spacing w:line="276" w:lineRule="auto"/>
                </w:pPr>
              </w:pPrChange>
            </w:pPr>
            <w:ins w:id="7996" w:author="phuong vu" w:date="2018-11-26T00:30:00Z">
              <w:r w:rsidRPr="00920004">
                <w:rPr>
                  <w:b/>
                  <w:rPrChange w:id="7997" w:author="phuong vu" w:date="2018-11-30T22:36:00Z">
                    <w:rPr/>
                  </w:rPrChange>
                </w:rPr>
                <w:t>Tiền điều kiện</w:t>
              </w:r>
            </w:ins>
          </w:p>
        </w:tc>
        <w:tc>
          <w:tcPr>
            <w:tcW w:w="6686" w:type="dxa"/>
          </w:tcPr>
          <w:p w14:paraId="58AE5F53" w14:textId="77777777" w:rsidR="00B3221F" w:rsidRPr="00920004" w:rsidRDefault="00B3221F" w:rsidP="00D72BF9">
            <w:pPr>
              <w:rPr>
                <w:ins w:id="7998" w:author="phuong vu" w:date="2018-11-26T00:30:00Z"/>
                <w:rPrChange w:id="7999" w:author="phuong vu" w:date="2018-11-30T22:36:00Z">
                  <w:rPr>
                    <w:ins w:id="8000" w:author="phuong vu" w:date="2018-11-26T00:30:00Z"/>
                  </w:rPr>
                </w:rPrChange>
              </w:rPr>
              <w:pPrChange w:id="8001" w:author="phuong vu" w:date="2018-11-30T22:25:00Z">
                <w:pPr>
                  <w:spacing w:line="276" w:lineRule="auto"/>
                </w:pPr>
              </w:pPrChange>
            </w:pPr>
            <w:ins w:id="8002" w:author="phuong vu" w:date="2018-11-26T00:30:00Z">
              <w:r w:rsidRPr="00920004">
                <w:rPr>
                  <w:rPrChange w:id="8003" w:author="phuong vu" w:date="2018-11-30T22:36:00Z">
                    <w:rPr/>
                  </w:rPrChange>
                </w:rPr>
                <w:t>Truy cập được trang web quản lí và đăng nhập thành công vào hệ thống.</w:t>
              </w:r>
            </w:ins>
          </w:p>
        </w:tc>
      </w:tr>
      <w:tr w:rsidR="00B3221F" w:rsidRPr="00920004" w14:paraId="7570B2E3" w14:textId="77777777" w:rsidTr="00B3221F">
        <w:trPr>
          <w:ins w:id="8004" w:author="phuong vu" w:date="2018-11-26T00:30:00Z"/>
        </w:trPr>
        <w:tc>
          <w:tcPr>
            <w:tcW w:w="2425" w:type="dxa"/>
          </w:tcPr>
          <w:p w14:paraId="71C87A82" w14:textId="77777777" w:rsidR="00B3221F" w:rsidRPr="00920004" w:rsidRDefault="00B3221F" w:rsidP="00D72BF9">
            <w:pPr>
              <w:rPr>
                <w:ins w:id="8005" w:author="phuong vu" w:date="2018-11-26T00:30:00Z"/>
                <w:b/>
                <w:rPrChange w:id="8006" w:author="phuong vu" w:date="2018-11-30T22:36:00Z">
                  <w:rPr>
                    <w:ins w:id="8007" w:author="phuong vu" w:date="2018-11-26T00:30:00Z"/>
                  </w:rPr>
                </w:rPrChange>
              </w:rPr>
              <w:pPrChange w:id="8008" w:author="phuong vu" w:date="2018-11-30T22:25:00Z">
                <w:pPr>
                  <w:spacing w:line="276" w:lineRule="auto"/>
                </w:pPr>
              </w:pPrChange>
            </w:pPr>
            <w:ins w:id="8009" w:author="phuong vu" w:date="2018-11-26T00:30:00Z">
              <w:r w:rsidRPr="00920004">
                <w:rPr>
                  <w:b/>
                  <w:rPrChange w:id="8010" w:author="phuong vu" w:date="2018-11-30T22:36:00Z">
                    <w:rPr/>
                  </w:rPrChange>
                </w:rPr>
                <w:t>Cách xử lí</w:t>
              </w:r>
            </w:ins>
          </w:p>
        </w:tc>
        <w:tc>
          <w:tcPr>
            <w:tcW w:w="6686" w:type="dxa"/>
          </w:tcPr>
          <w:p w14:paraId="34229403" w14:textId="21FC84BC" w:rsidR="00B3221F" w:rsidRPr="00920004" w:rsidRDefault="00B3221F" w:rsidP="00D72BF9">
            <w:pPr>
              <w:rPr>
                <w:ins w:id="8011" w:author="phuong vu" w:date="2018-11-26T00:31:00Z"/>
                <w:lang w:val="en-US"/>
                <w:rPrChange w:id="8012" w:author="phuong vu" w:date="2018-11-30T22:36:00Z">
                  <w:rPr>
                    <w:ins w:id="8013" w:author="phuong vu" w:date="2018-11-26T00:31:00Z"/>
                  </w:rPr>
                </w:rPrChange>
              </w:rPr>
              <w:pPrChange w:id="8014" w:author="phuong vu" w:date="2018-11-30T22:25:00Z">
                <w:pPr>
                  <w:spacing w:line="276" w:lineRule="auto"/>
                </w:pPr>
              </w:pPrChange>
            </w:pPr>
            <w:ins w:id="8015" w:author="phuong vu" w:date="2018-11-26T00:31:00Z">
              <w:r w:rsidRPr="00920004">
                <w:rPr>
                  <w:rPrChange w:id="8016" w:author="phuong vu" w:date="2018-11-30T22:36:00Z">
                    <w:rPr/>
                  </w:rPrChange>
                </w:rPr>
                <w:t xml:space="preserve">Bước 1: </w:t>
              </w:r>
            </w:ins>
            <w:ins w:id="8017" w:author="phuong vu" w:date="2018-11-30T10:32:00Z">
              <w:r w:rsidR="004813AD" w:rsidRPr="00920004">
                <w:rPr>
                  <w:lang w:val="en-US"/>
                  <w:rPrChange w:id="8018" w:author="phuong vu" w:date="2018-11-30T22:36:00Z">
                    <w:rPr>
                      <w:lang w:val="en-US"/>
                    </w:rPr>
                  </w:rPrChange>
                </w:rPr>
                <w:t>Người dùng chọn</w:t>
              </w:r>
            </w:ins>
            <w:ins w:id="8019" w:author="phuong vu" w:date="2018-11-26T00:31:00Z">
              <w:r w:rsidRPr="00920004">
                <w:rPr>
                  <w:rPrChange w:id="8020" w:author="phuong vu" w:date="2018-11-30T22:36:00Z">
                    <w:rPr/>
                  </w:rPrChange>
                </w:rPr>
                <w:t xml:space="preserve"> “</w:t>
              </w:r>
              <w:r w:rsidRPr="00920004">
                <w:rPr>
                  <w:rPrChange w:id="8021" w:author="phuong vu" w:date="2018-11-30T22:36:00Z">
                    <w:rPr>
                      <w:i/>
                    </w:rPr>
                  </w:rPrChange>
                </w:rPr>
                <w:t>Quản lí biên nhận</w:t>
              </w:r>
              <w:r w:rsidRPr="00920004">
                <w:rPr>
                  <w:rPrChange w:id="8022" w:author="phuong vu" w:date="2018-11-30T22:36:00Z">
                    <w:rPr/>
                  </w:rPrChange>
                </w:rPr>
                <w:t>”</w:t>
              </w:r>
            </w:ins>
            <w:ins w:id="8023" w:author="phuong vu" w:date="2018-11-30T10:31:00Z">
              <w:r w:rsidR="004813AD" w:rsidRPr="00920004">
                <w:rPr>
                  <w:lang w:val="en-US"/>
                  <w:rPrChange w:id="8024" w:author="phuong vu" w:date="2018-11-30T22:36:00Z">
                    <w:rPr>
                      <w:lang w:val="en-US"/>
                    </w:rPr>
                  </w:rPrChange>
                </w:rPr>
                <w:t>:</w:t>
              </w:r>
            </w:ins>
          </w:p>
          <w:p w14:paraId="2D950205" w14:textId="0746DD27" w:rsidR="00B3221F" w:rsidRPr="00920004" w:rsidRDefault="00B3221F" w:rsidP="00D72BF9">
            <w:pPr>
              <w:rPr>
                <w:ins w:id="8025" w:author="phuong vu" w:date="2018-11-26T00:31:00Z"/>
                <w:rPrChange w:id="8026" w:author="phuong vu" w:date="2018-11-30T22:36:00Z">
                  <w:rPr>
                    <w:ins w:id="8027" w:author="phuong vu" w:date="2018-11-26T00:31:00Z"/>
                  </w:rPr>
                </w:rPrChange>
              </w:rPr>
              <w:pPrChange w:id="8028" w:author="phuong vu" w:date="2018-11-30T22:25:00Z">
                <w:pPr>
                  <w:pStyle w:val="ListParagraph"/>
                  <w:numPr>
                    <w:numId w:val="29"/>
                  </w:numPr>
                  <w:spacing w:line="276" w:lineRule="auto"/>
                  <w:ind w:hanging="360"/>
                </w:pPr>
              </w:pPrChange>
            </w:pPr>
            <w:ins w:id="8029" w:author="phuong vu" w:date="2018-11-26T00:31:00Z">
              <w:r w:rsidRPr="00920004">
                <w:rPr>
                  <w:rPrChange w:id="8030" w:author="phuong vu" w:date="2018-11-30T22:36:00Z">
                    <w:rPr>
                      <w:i/>
                    </w:rPr>
                  </w:rPrChange>
                </w:rPr>
                <w:t>Nhân viên quản lí đơn hàng</w:t>
              </w:r>
            </w:ins>
            <w:ins w:id="8031" w:author="phuong vu" w:date="2018-11-30T10:29:00Z">
              <w:r w:rsidR="004813AD" w:rsidRPr="00920004">
                <w:rPr>
                  <w:lang w:val="en-US"/>
                  <w:rPrChange w:id="8032" w:author="phuong vu" w:date="2018-11-30T22:36:00Z">
                    <w:rPr>
                      <w:i/>
                      <w:lang w:val="en-US"/>
                    </w:rPr>
                  </w:rPrChange>
                </w:rPr>
                <w:t xml:space="preserve"> </w:t>
              </w:r>
            </w:ins>
            <w:ins w:id="8033" w:author="phuong vu" w:date="2018-11-30T10:30:00Z">
              <w:r w:rsidR="004813AD" w:rsidRPr="00920004">
                <w:rPr>
                  <w:lang w:val="en-US"/>
                  <w:rPrChange w:id="8034" w:author="phuong vu" w:date="2018-11-30T22:36:00Z">
                    <w:rPr>
                      <w:lang w:val="en-US"/>
                    </w:rPr>
                  </w:rPrChange>
                </w:rPr>
                <w:t>có thể xem các trạng thái</w:t>
              </w:r>
            </w:ins>
            <w:ins w:id="8035" w:author="phuong vu" w:date="2018-11-26T00:31:00Z">
              <w:r w:rsidRPr="00920004">
                <w:rPr>
                  <w:rPrChange w:id="8036" w:author="phuong vu" w:date="2018-11-30T22:36:00Z">
                    <w:rPr/>
                  </w:rPrChange>
                </w:rPr>
                <w:t xml:space="preserve"> </w:t>
              </w:r>
            </w:ins>
            <w:ins w:id="8037" w:author="phuong vu" w:date="2018-11-30T10:30:00Z">
              <w:r w:rsidR="004813AD" w:rsidRPr="00920004">
                <w:rPr>
                  <w:rPrChange w:id="8038" w:author="phuong vu" w:date="2018-11-30T22:36:00Z">
                    <w:rPr/>
                  </w:rPrChange>
                </w:rPr>
                <w:t>đ</w:t>
              </w:r>
            </w:ins>
            <w:ins w:id="8039" w:author="phuong vu" w:date="2018-11-26T00:31:00Z">
              <w:r w:rsidRPr="00920004">
                <w:rPr>
                  <w:rPrChange w:id="8040" w:author="phuong vu" w:date="2018-11-30T22:36:00Z">
                    <w:rPr/>
                  </w:rPrChange>
                </w:rPr>
                <w:t>ang chờ nhận đồ, đã nhận đồ, đang chờ giao đồ, đã giao đồ.</w:t>
              </w:r>
            </w:ins>
          </w:p>
          <w:p w14:paraId="0EC11732" w14:textId="77777777" w:rsidR="004813AD" w:rsidRPr="00920004" w:rsidRDefault="00B3221F" w:rsidP="00D72BF9">
            <w:pPr>
              <w:rPr>
                <w:ins w:id="8041" w:author="phuong vu" w:date="2018-11-30T10:30:00Z"/>
                <w:rPrChange w:id="8042" w:author="phuong vu" w:date="2018-11-30T22:36:00Z">
                  <w:rPr>
                    <w:ins w:id="8043" w:author="phuong vu" w:date="2018-11-30T10:30:00Z"/>
                  </w:rPr>
                </w:rPrChange>
              </w:rPr>
              <w:pPrChange w:id="8044" w:author="phuong vu" w:date="2018-11-30T22:25:00Z">
                <w:pPr>
                  <w:pStyle w:val="ListParagraph"/>
                  <w:numPr>
                    <w:numId w:val="29"/>
                  </w:numPr>
                  <w:spacing w:line="276" w:lineRule="auto"/>
                  <w:ind w:hanging="360"/>
                </w:pPr>
              </w:pPrChange>
            </w:pPr>
            <w:ins w:id="8045" w:author="phuong vu" w:date="2018-11-26T00:31:00Z">
              <w:r w:rsidRPr="00920004">
                <w:rPr>
                  <w:rPrChange w:id="8046" w:author="phuong vu" w:date="2018-11-30T22:36:00Z">
                    <w:rPr>
                      <w:i/>
                    </w:rPr>
                  </w:rPrChange>
                </w:rPr>
                <w:t>Nhân viên nhận và trả quần áo</w:t>
              </w:r>
            </w:ins>
            <w:ins w:id="8047" w:author="phuong vu" w:date="2018-11-30T10:30:00Z">
              <w:r w:rsidR="004813AD" w:rsidRPr="00920004">
                <w:rPr>
                  <w:lang w:val="en-US"/>
                  <w:rPrChange w:id="8048" w:author="phuong vu" w:date="2018-11-30T22:36:00Z">
                    <w:rPr>
                      <w:i/>
                      <w:lang w:val="en-US"/>
                    </w:rPr>
                  </w:rPrChange>
                </w:rPr>
                <w:t xml:space="preserve"> </w:t>
              </w:r>
              <w:r w:rsidR="004813AD" w:rsidRPr="00920004">
                <w:rPr>
                  <w:lang w:val="en-US"/>
                  <w:rPrChange w:id="8049" w:author="phuong vu" w:date="2018-11-30T22:36:00Z">
                    <w:rPr>
                      <w:lang w:val="en-US"/>
                    </w:rPr>
                  </w:rPrChange>
                </w:rPr>
                <w:t>có thể xem các trạng thái</w:t>
              </w:r>
              <w:r w:rsidR="004813AD" w:rsidRPr="00920004">
                <w:rPr>
                  <w:rPrChange w:id="8050" w:author="phuong vu" w:date="2018-11-30T22:36:00Z">
                    <w:rPr/>
                  </w:rPrChange>
                </w:rPr>
                <w:t xml:space="preserve"> </w:t>
              </w:r>
              <w:r w:rsidR="004813AD" w:rsidRPr="00920004">
                <w:rPr>
                  <w:lang w:val="en-US"/>
                  <w:rPrChange w:id="8051" w:author="phuong vu" w:date="2018-11-30T22:36:00Z">
                    <w:rPr>
                      <w:lang w:val="en-US"/>
                    </w:rPr>
                  </w:rPrChange>
                </w:rPr>
                <w:t>đ</w:t>
              </w:r>
            </w:ins>
            <w:ins w:id="8052" w:author="phuong vu" w:date="2018-11-26T00:31:00Z">
              <w:r w:rsidRPr="00920004">
                <w:rPr>
                  <w:rPrChange w:id="8053" w:author="phuong vu" w:date="2018-11-30T22:36:00Z">
                    <w:rPr/>
                  </w:rPrChange>
                </w:rPr>
                <w:t>ang chờ nhận đồ, đang chờ giao đồ, đã giao đồ.</w:t>
              </w:r>
            </w:ins>
          </w:p>
          <w:p w14:paraId="487B45DE" w14:textId="7003CA23" w:rsidR="00B3221F" w:rsidRPr="00920004" w:rsidRDefault="004813AD" w:rsidP="00D72BF9">
            <w:pPr>
              <w:rPr>
                <w:ins w:id="8054" w:author="phuong vu" w:date="2018-11-26T00:31:00Z"/>
                <w:rPrChange w:id="8055" w:author="phuong vu" w:date="2018-11-30T22:36:00Z">
                  <w:rPr>
                    <w:ins w:id="8056" w:author="phuong vu" w:date="2018-11-26T00:31:00Z"/>
                  </w:rPr>
                </w:rPrChange>
              </w:rPr>
              <w:pPrChange w:id="8057" w:author="phuong vu" w:date="2018-11-30T22:25:00Z">
                <w:pPr>
                  <w:pStyle w:val="ListParagraph"/>
                  <w:numPr>
                    <w:numId w:val="29"/>
                  </w:numPr>
                  <w:spacing w:line="276" w:lineRule="auto"/>
                  <w:ind w:hanging="360"/>
                </w:pPr>
              </w:pPrChange>
            </w:pPr>
            <w:ins w:id="8058" w:author="phuong vu" w:date="2018-11-30T10:30:00Z">
              <w:r w:rsidRPr="00920004">
                <w:rPr>
                  <w:lang w:val="en-US"/>
                  <w:rPrChange w:id="8059" w:author="phuong vu" w:date="2018-11-30T22:36:00Z">
                    <w:rPr>
                      <w:lang w:val="en-US"/>
                    </w:rPr>
                  </w:rPrChange>
                </w:rPr>
                <w:t xml:space="preserve">Bước 2: Hệ thống trả về danh sách </w:t>
              </w:r>
            </w:ins>
            <w:ins w:id="8060" w:author="phuong vu" w:date="2018-11-30T10:31:00Z">
              <w:r w:rsidRPr="00920004">
                <w:rPr>
                  <w:lang w:val="en-US"/>
                  <w:rPrChange w:id="8061" w:author="phuong vu" w:date="2018-11-30T22:36:00Z">
                    <w:rPr>
                      <w:lang w:val="en-US"/>
                    </w:rPr>
                  </w:rPrChange>
                </w:rPr>
                <w:t>các biên nhận theo trạng t</w:t>
              </w:r>
            </w:ins>
            <w:ins w:id="8062" w:author="phuong vu" w:date="2018-11-30T10:32:00Z">
              <w:r w:rsidRPr="00920004">
                <w:rPr>
                  <w:lang w:val="en-US"/>
                  <w:rPrChange w:id="8063" w:author="phuong vu" w:date="2018-11-30T22:36:00Z">
                    <w:rPr>
                      <w:lang w:val="en-US"/>
                    </w:rPr>
                  </w:rPrChange>
                </w:rPr>
                <w:t>hái tương ứng.</w:t>
              </w:r>
            </w:ins>
          </w:p>
          <w:p w14:paraId="37F2B759" w14:textId="5EC194A1" w:rsidR="00B3221F" w:rsidRPr="00920004" w:rsidRDefault="00B3221F" w:rsidP="00D72BF9">
            <w:pPr>
              <w:rPr>
                <w:ins w:id="8064" w:author="phuong vu" w:date="2018-11-26T00:30:00Z"/>
                <w:rPrChange w:id="8065" w:author="phuong vu" w:date="2018-11-30T22:36:00Z">
                  <w:rPr>
                    <w:ins w:id="8066" w:author="phuong vu" w:date="2018-11-26T00:30:00Z"/>
                  </w:rPr>
                </w:rPrChange>
              </w:rPr>
              <w:pPrChange w:id="8067" w:author="phuong vu" w:date="2018-11-30T22:25:00Z">
                <w:pPr>
                  <w:spacing w:line="276" w:lineRule="auto"/>
                </w:pPr>
              </w:pPrChange>
            </w:pPr>
            <w:ins w:id="8068" w:author="phuong vu" w:date="2018-11-26T00:31:00Z">
              <w:r w:rsidRPr="00920004">
                <w:rPr>
                  <w:rPrChange w:id="8069" w:author="phuong vu" w:date="2018-11-30T22:36:00Z">
                    <w:rPr/>
                  </w:rPrChange>
                </w:rPr>
                <w:t xml:space="preserve">Bước </w:t>
              </w:r>
            </w:ins>
            <w:ins w:id="8070" w:author="phuong vu" w:date="2018-11-30T10:35:00Z">
              <w:r w:rsidR="004813AD" w:rsidRPr="00920004">
                <w:rPr>
                  <w:lang w:val="en-US"/>
                  <w:rPrChange w:id="8071" w:author="phuong vu" w:date="2018-11-30T22:36:00Z">
                    <w:rPr>
                      <w:lang w:val="en-US"/>
                    </w:rPr>
                  </w:rPrChange>
                </w:rPr>
                <w:t>3</w:t>
              </w:r>
            </w:ins>
            <w:ins w:id="8072" w:author="phuong vu" w:date="2018-11-26T00:31:00Z">
              <w:r w:rsidRPr="00920004">
                <w:rPr>
                  <w:rPrChange w:id="8073" w:author="phuong vu" w:date="2018-11-30T22:36:00Z">
                    <w:rPr/>
                  </w:rPrChange>
                </w:rPr>
                <w:t>: Danh sách biên nhận được hiển thị theo dạng bảng.</w:t>
              </w:r>
            </w:ins>
          </w:p>
        </w:tc>
      </w:tr>
      <w:tr w:rsidR="00B3221F" w:rsidRPr="00920004" w14:paraId="0AAEB264" w14:textId="77777777" w:rsidTr="00B3221F">
        <w:trPr>
          <w:ins w:id="8074" w:author="phuong vu" w:date="2018-11-26T00:30:00Z"/>
        </w:trPr>
        <w:tc>
          <w:tcPr>
            <w:tcW w:w="2425" w:type="dxa"/>
          </w:tcPr>
          <w:p w14:paraId="7F8B9B55" w14:textId="77777777" w:rsidR="00B3221F" w:rsidRPr="00920004" w:rsidRDefault="00B3221F" w:rsidP="00D72BF9">
            <w:pPr>
              <w:rPr>
                <w:ins w:id="8075" w:author="phuong vu" w:date="2018-11-26T00:30:00Z"/>
                <w:b/>
                <w:rPrChange w:id="8076" w:author="phuong vu" w:date="2018-11-30T22:36:00Z">
                  <w:rPr>
                    <w:ins w:id="8077" w:author="phuong vu" w:date="2018-11-26T00:30:00Z"/>
                  </w:rPr>
                </w:rPrChange>
              </w:rPr>
              <w:pPrChange w:id="8078" w:author="phuong vu" w:date="2018-11-30T22:25:00Z">
                <w:pPr>
                  <w:spacing w:line="276" w:lineRule="auto"/>
                </w:pPr>
              </w:pPrChange>
            </w:pPr>
            <w:ins w:id="8079" w:author="phuong vu" w:date="2018-11-26T00:30:00Z">
              <w:r w:rsidRPr="00920004">
                <w:rPr>
                  <w:b/>
                  <w:rPrChange w:id="8080" w:author="phuong vu" w:date="2018-11-30T22:36:00Z">
                    <w:rPr/>
                  </w:rPrChange>
                </w:rPr>
                <w:t>Kết quả</w:t>
              </w:r>
            </w:ins>
          </w:p>
        </w:tc>
        <w:tc>
          <w:tcPr>
            <w:tcW w:w="6686" w:type="dxa"/>
          </w:tcPr>
          <w:p w14:paraId="29D3093C" w14:textId="77777777" w:rsidR="00B3221F" w:rsidRPr="00920004" w:rsidRDefault="00B3221F" w:rsidP="00D72BF9">
            <w:pPr>
              <w:rPr>
                <w:ins w:id="8081" w:author="phuong vu" w:date="2018-11-26T00:30:00Z"/>
                <w:rPrChange w:id="8082" w:author="phuong vu" w:date="2018-11-30T22:36:00Z">
                  <w:rPr>
                    <w:ins w:id="8083" w:author="phuong vu" w:date="2018-11-26T00:30:00Z"/>
                  </w:rPr>
                </w:rPrChange>
              </w:rPr>
              <w:pPrChange w:id="8084" w:author="phuong vu" w:date="2018-11-30T22:25:00Z">
                <w:pPr>
                  <w:spacing w:line="276" w:lineRule="auto"/>
                  <w:jc w:val="left"/>
                </w:pPr>
              </w:pPrChange>
            </w:pPr>
            <w:ins w:id="8085" w:author="phuong vu" w:date="2018-11-26T00:30:00Z">
              <w:r w:rsidRPr="00920004">
                <w:rPr>
                  <w:rPrChange w:id="8086" w:author="phuong vu" w:date="2018-11-30T22:36:00Z">
                    <w:rPr/>
                  </w:rPrChange>
                </w:rPr>
                <w:t>Hiển thị thông tin tất cả đơn hàng dưới dạng bảng.</w:t>
              </w:r>
            </w:ins>
          </w:p>
          <w:p w14:paraId="2016184B" w14:textId="77777777" w:rsidR="00B3221F" w:rsidRPr="00920004" w:rsidRDefault="00B3221F" w:rsidP="00D72BF9">
            <w:pPr>
              <w:rPr>
                <w:ins w:id="8087" w:author="phuong vu" w:date="2018-11-26T00:30:00Z"/>
                <w:rPrChange w:id="8088" w:author="phuong vu" w:date="2018-11-30T22:36:00Z">
                  <w:rPr>
                    <w:ins w:id="8089" w:author="phuong vu" w:date="2018-11-26T00:30:00Z"/>
                  </w:rPr>
                </w:rPrChange>
              </w:rPr>
              <w:pPrChange w:id="8090" w:author="phuong vu" w:date="2018-11-30T22:25:00Z">
                <w:pPr>
                  <w:spacing w:line="276" w:lineRule="auto"/>
                  <w:jc w:val="left"/>
                </w:pPr>
              </w:pPrChange>
            </w:pPr>
            <w:ins w:id="8091" w:author="phuong vu" w:date="2018-11-26T00:30:00Z">
              <w:r w:rsidRPr="00920004">
                <w:rPr>
                  <w:rPrChange w:id="8092" w:author="phuong vu" w:date="2018-11-30T22:36:00Z">
                    <w:rPr/>
                  </w:rPrChange>
                </w:rPr>
                <w:t>Khi nhấn vào tên khách hàng hiển thị chi tiết đơn hàng.</w:t>
              </w:r>
            </w:ins>
          </w:p>
        </w:tc>
      </w:tr>
      <w:tr w:rsidR="00B3221F" w:rsidRPr="00920004" w14:paraId="65567985" w14:textId="77777777" w:rsidTr="00B3221F">
        <w:trPr>
          <w:ins w:id="8093" w:author="phuong vu" w:date="2018-11-26T00:30:00Z"/>
        </w:trPr>
        <w:tc>
          <w:tcPr>
            <w:tcW w:w="2425" w:type="dxa"/>
          </w:tcPr>
          <w:p w14:paraId="6AFE6232" w14:textId="77777777" w:rsidR="00B3221F" w:rsidRPr="00920004" w:rsidRDefault="00B3221F" w:rsidP="00D72BF9">
            <w:pPr>
              <w:rPr>
                <w:ins w:id="8094" w:author="phuong vu" w:date="2018-11-26T00:30:00Z"/>
                <w:b/>
                <w:rPrChange w:id="8095" w:author="phuong vu" w:date="2018-11-30T22:36:00Z">
                  <w:rPr>
                    <w:ins w:id="8096" w:author="phuong vu" w:date="2018-11-26T00:30:00Z"/>
                  </w:rPr>
                </w:rPrChange>
              </w:rPr>
              <w:pPrChange w:id="8097" w:author="phuong vu" w:date="2018-11-30T22:25:00Z">
                <w:pPr>
                  <w:spacing w:line="276" w:lineRule="auto"/>
                </w:pPr>
              </w:pPrChange>
            </w:pPr>
            <w:ins w:id="8098" w:author="phuong vu" w:date="2018-11-26T00:30:00Z">
              <w:r w:rsidRPr="00920004">
                <w:rPr>
                  <w:b/>
                  <w:rPrChange w:id="8099" w:author="phuong vu" w:date="2018-11-30T22:36:00Z">
                    <w:rPr/>
                  </w:rPrChange>
                </w:rPr>
                <w:t>Ghi chú</w:t>
              </w:r>
            </w:ins>
          </w:p>
        </w:tc>
        <w:tc>
          <w:tcPr>
            <w:tcW w:w="6686" w:type="dxa"/>
          </w:tcPr>
          <w:p w14:paraId="3C09F706" w14:textId="77777777" w:rsidR="00B3221F" w:rsidRPr="00920004" w:rsidRDefault="00B3221F" w:rsidP="00D72BF9">
            <w:pPr>
              <w:rPr>
                <w:ins w:id="8100" w:author="phuong vu" w:date="2018-11-26T00:30:00Z"/>
                <w:rPrChange w:id="8101" w:author="phuong vu" w:date="2018-11-30T22:36:00Z">
                  <w:rPr>
                    <w:ins w:id="8102" w:author="phuong vu" w:date="2018-11-26T00:30:00Z"/>
                  </w:rPr>
                </w:rPrChange>
              </w:rPr>
              <w:pPrChange w:id="8103" w:author="phuong vu" w:date="2018-11-30T22:25:00Z">
                <w:pPr>
                  <w:keepNext/>
                  <w:spacing w:line="276" w:lineRule="auto"/>
                </w:pPr>
              </w:pPrChange>
            </w:pPr>
          </w:p>
        </w:tc>
      </w:tr>
    </w:tbl>
    <w:p w14:paraId="780F466C" w14:textId="477E7248" w:rsidR="00B3221F" w:rsidRPr="00920004" w:rsidRDefault="007846DD" w:rsidP="00A17FA5">
      <w:pPr>
        <w:pStyle w:val="Caption"/>
        <w:rPr>
          <w:ins w:id="8104" w:author="phuong vu" w:date="2018-11-26T00:38:00Z"/>
          <w:lang w:val="en-US"/>
          <w:rPrChange w:id="8105" w:author="phuong vu" w:date="2018-11-30T22:36:00Z">
            <w:rPr>
              <w:ins w:id="8106" w:author="phuong vu" w:date="2018-11-26T00:38:00Z"/>
              <w:lang w:val="en-US"/>
            </w:rPr>
          </w:rPrChange>
        </w:rPr>
        <w:pPrChange w:id="8107" w:author="phuong vu" w:date="2018-11-30T22:42:00Z">
          <w:pPr>
            <w:pStyle w:val="Caption"/>
          </w:pPr>
        </w:pPrChange>
      </w:pPr>
      <w:bookmarkStart w:id="8108" w:name="_Toc531381599"/>
      <w:ins w:id="8109" w:author="phuong vu" w:date="2018-11-26T00:37:00Z">
        <w:r w:rsidRPr="00920004">
          <w:rPr>
            <w:rPrChange w:id="8110" w:author="phuong vu" w:date="2018-11-30T22:36:00Z">
              <w:rPr/>
            </w:rPrChange>
          </w:rPr>
          <w:t xml:space="preserve">Bảng </w:t>
        </w:r>
      </w:ins>
      <w:ins w:id="8111" w:author="phuong vu" w:date="2018-11-30T14:54:00Z">
        <w:r w:rsidR="00D632EE" w:rsidRPr="00920004">
          <w:rPr>
            <w:rPrChange w:id="8112" w:author="phuong vu" w:date="2018-11-30T22:36:00Z">
              <w:rPr/>
            </w:rPrChange>
          </w:rPr>
          <w:fldChar w:fldCharType="begin"/>
        </w:r>
        <w:r w:rsidR="00D632EE" w:rsidRPr="00920004">
          <w:rPr>
            <w:rPrChange w:id="8113" w:author="phuong vu" w:date="2018-11-30T22:36:00Z">
              <w:rPr/>
            </w:rPrChange>
          </w:rPr>
          <w:instrText xml:space="preserve"> STYLEREF 1 \s </w:instrText>
        </w:r>
      </w:ins>
      <w:r w:rsidR="00D632EE" w:rsidRPr="00920004">
        <w:rPr>
          <w:rPrChange w:id="8114" w:author="phuong vu" w:date="2018-11-30T22:36:00Z">
            <w:rPr/>
          </w:rPrChange>
        </w:rPr>
        <w:fldChar w:fldCharType="separate"/>
      </w:r>
      <w:r w:rsidR="00B5490C">
        <w:rPr>
          <w:noProof/>
        </w:rPr>
        <w:t>1</w:t>
      </w:r>
      <w:ins w:id="8115" w:author="phuong vu" w:date="2018-11-30T14:54:00Z">
        <w:r w:rsidR="00D632EE" w:rsidRPr="00920004">
          <w:rPr>
            <w:rPrChange w:id="8116" w:author="phuong vu" w:date="2018-11-30T22:36:00Z">
              <w:rPr/>
            </w:rPrChange>
          </w:rPr>
          <w:fldChar w:fldCharType="end"/>
        </w:r>
        <w:r w:rsidR="00D632EE" w:rsidRPr="00920004">
          <w:rPr>
            <w:rPrChange w:id="8117" w:author="phuong vu" w:date="2018-11-30T22:36:00Z">
              <w:rPr/>
            </w:rPrChange>
          </w:rPr>
          <w:t>.</w:t>
        </w:r>
        <w:r w:rsidR="00D632EE" w:rsidRPr="00920004">
          <w:rPr>
            <w:rPrChange w:id="8118" w:author="phuong vu" w:date="2018-11-30T22:36:00Z">
              <w:rPr/>
            </w:rPrChange>
          </w:rPr>
          <w:fldChar w:fldCharType="begin"/>
        </w:r>
        <w:r w:rsidR="00D632EE" w:rsidRPr="00920004">
          <w:rPr>
            <w:rPrChange w:id="8119" w:author="phuong vu" w:date="2018-11-30T22:36:00Z">
              <w:rPr/>
            </w:rPrChange>
          </w:rPr>
          <w:instrText xml:space="preserve"> SEQ Bảng \* ARABIC \s 1 </w:instrText>
        </w:r>
      </w:ins>
      <w:r w:rsidR="00D632EE" w:rsidRPr="00920004">
        <w:rPr>
          <w:rPrChange w:id="8120" w:author="phuong vu" w:date="2018-11-30T22:36:00Z">
            <w:rPr/>
          </w:rPrChange>
        </w:rPr>
        <w:fldChar w:fldCharType="separate"/>
      </w:r>
      <w:ins w:id="8121" w:author="phuong vu" w:date="2018-11-30T22:44:00Z">
        <w:r w:rsidR="00B5490C">
          <w:rPr>
            <w:noProof/>
          </w:rPr>
          <w:t>7</w:t>
        </w:r>
      </w:ins>
      <w:ins w:id="8122" w:author="phuong vu" w:date="2018-11-30T14:54:00Z">
        <w:r w:rsidR="00D632EE" w:rsidRPr="00920004">
          <w:rPr>
            <w:rPrChange w:id="8123" w:author="phuong vu" w:date="2018-11-30T22:36:00Z">
              <w:rPr/>
            </w:rPrChange>
          </w:rPr>
          <w:fldChar w:fldCharType="end"/>
        </w:r>
      </w:ins>
      <w:ins w:id="8124" w:author="phuong vu" w:date="2018-11-26T00:37:00Z">
        <w:r w:rsidRPr="00920004">
          <w:rPr>
            <w:lang w:val="en-US"/>
            <w:rPrChange w:id="8125" w:author="phuong vu" w:date="2018-11-30T22:36:00Z">
              <w:rPr>
                <w:lang w:val="en-US"/>
              </w:rPr>
            </w:rPrChange>
          </w:rPr>
          <w:t xml:space="preserve"> Chức năng xem danh sách biên nhận theo trạng thái</w:t>
        </w:r>
      </w:ins>
      <w:bookmarkEnd w:id="8108"/>
    </w:p>
    <w:p w14:paraId="7833219A" w14:textId="448114BF" w:rsidR="0016197B" w:rsidRPr="00920004" w:rsidRDefault="007846DD" w:rsidP="0016197B">
      <w:pPr>
        <w:pStyle w:val="Heading4"/>
        <w:spacing w:before="240" w:line="0" w:lineRule="atLeast"/>
        <w:rPr>
          <w:ins w:id="8126" w:author="phuong vu" w:date="2018-11-26T00:38:00Z"/>
          <w:lang w:val="en-US"/>
          <w:rPrChange w:id="8127" w:author="phuong vu" w:date="2018-11-30T22:36:00Z">
            <w:rPr>
              <w:ins w:id="8128" w:author="phuong vu" w:date="2018-11-26T00:38:00Z"/>
              <w:lang w:val="en-US"/>
            </w:rPr>
          </w:rPrChange>
        </w:rPr>
        <w:pPrChange w:id="8129" w:author="phuong vu" w:date="2018-11-30T22:26:00Z">
          <w:pPr>
            <w:pStyle w:val="Heading4"/>
          </w:pPr>
        </w:pPrChange>
      </w:pPr>
      <w:bookmarkStart w:id="8130" w:name="_Toc531380658"/>
      <w:ins w:id="8131" w:author="phuong vu" w:date="2018-11-26T00:38:00Z">
        <w:r w:rsidRPr="00920004">
          <w:rPr>
            <w:lang w:val="en-US"/>
            <w:rPrChange w:id="8132" w:author="phuong vu" w:date="2018-11-30T22:36:00Z">
              <w:rPr>
                <w:lang w:val="en-US"/>
              </w:rPr>
            </w:rPrChange>
          </w:rPr>
          <w:lastRenderedPageBreak/>
          <w:t>Xem chi tiết biên nhận</w:t>
        </w:r>
        <w:bookmarkEnd w:id="8130"/>
      </w:ins>
    </w:p>
    <w:tbl>
      <w:tblPr>
        <w:tblStyle w:val="TableGrid"/>
        <w:tblW w:w="0" w:type="auto"/>
        <w:tblLook w:val="04A0" w:firstRow="1" w:lastRow="0" w:firstColumn="1" w:lastColumn="0" w:noHBand="0" w:noVBand="1"/>
        <w:tblPrChange w:id="8133" w:author="phuong vu" w:date="2018-11-30T22:24:00Z">
          <w:tblPr>
            <w:tblStyle w:val="TableGrid"/>
            <w:tblW w:w="0" w:type="auto"/>
            <w:tblLook w:val="04A0" w:firstRow="1" w:lastRow="0" w:firstColumn="1" w:lastColumn="0" w:noHBand="0" w:noVBand="1"/>
          </w:tblPr>
        </w:tblPrChange>
      </w:tblPr>
      <w:tblGrid>
        <w:gridCol w:w="2350"/>
        <w:gridCol w:w="6427"/>
        <w:tblGridChange w:id="8134">
          <w:tblGrid>
            <w:gridCol w:w="2350"/>
            <w:gridCol w:w="6427"/>
          </w:tblGrid>
        </w:tblGridChange>
      </w:tblGrid>
      <w:tr w:rsidR="007846DD" w:rsidRPr="00920004" w14:paraId="6EEB55A5" w14:textId="77777777" w:rsidTr="00D72BF9">
        <w:trPr>
          <w:ins w:id="8135" w:author="phuong vu" w:date="2018-11-26T00:38:00Z"/>
        </w:trPr>
        <w:tc>
          <w:tcPr>
            <w:tcW w:w="2425" w:type="dxa"/>
            <w:tcPrChange w:id="8136" w:author="phuong vu" w:date="2018-11-30T22:24:00Z">
              <w:tcPr>
                <w:tcW w:w="2425" w:type="dxa"/>
              </w:tcPr>
            </w:tcPrChange>
          </w:tcPr>
          <w:p w14:paraId="5994AD6B" w14:textId="77777777" w:rsidR="007846DD" w:rsidRPr="00920004" w:rsidRDefault="007846DD" w:rsidP="00D72BF9">
            <w:pPr>
              <w:rPr>
                <w:ins w:id="8137" w:author="phuong vu" w:date="2018-11-26T00:38:00Z"/>
                <w:b/>
                <w:rPrChange w:id="8138" w:author="phuong vu" w:date="2018-11-30T22:36:00Z">
                  <w:rPr>
                    <w:ins w:id="8139" w:author="phuong vu" w:date="2018-11-26T00:38:00Z"/>
                  </w:rPr>
                </w:rPrChange>
              </w:rPr>
              <w:pPrChange w:id="8140" w:author="phuong vu" w:date="2018-11-30T22:24:00Z">
                <w:pPr>
                  <w:spacing w:line="276" w:lineRule="auto"/>
                </w:pPr>
              </w:pPrChange>
            </w:pPr>
            <w:ins w:id="8141" w:author="phuong vu" w:date="2018-11-26T00:38:00Z">
              <w:r w:rsidRPr="00920004">
                <w:rPr>
                  <w:b/>
                  <w:rPrChange w:id="8142" w:author="phuong vu" w:date="2018-11-30T22:36:00Z">
                    <w:rPr/>
                  </w:rPrChange>
                </w:rPr>
                <w:t>Mã yêu cầu</w:t>
              </w:r>
            </w:ins>
          </w:p>
        </w:tc>
        <w:tc>
          <w:tcPr>
            <w:tcW w:w="6686" w:type="dxa"/>
            <w:vAlign w:val="center"/>
            <w:tcPrChange w:id="8143" w:author="phuong vu" w:date="2018-11-30T22:24:00Z">
              <w:tcPr>
                <w:tcW w:w="6686" w:type="dxa"/>
              </w:tcPr>
            </w:tcPrChange>
          </w:tcPr>
          <w:p w14:paraId="37CDD82F" w14:textId="1A599765" w:rsidR="007846DD" w:rsidRPr="00920004" w:rsidRDefault="007846DD" w:rsidP="00D72BF9">
            <w:pPr>
              <w:jc w:val="left"/>
              <w:rPr>
                <w:ins w:id="8144" w:author="phuong vu" w:date="2018-11-26T00:38:00Z"/>
                <w:lang w:val="en-US"/>
                <w:rPrChange w:id="8145" w:author="phuong vu" w:date="2018-11-30T22:36:00Z">
                  <w:rPr>
                    <w:ins w:id="8146" w:author="phuong vu" w:date="2018-11-26T00:38:00Z"/>
                    <w:lang w:val="en-US"/>
                  </w:rPr>
                </w:rPrChange>
              </w:rPr>
              <w:pPrChange w:id="8147" w:author="phuong vu" w:date="2018-11-30T22:24:00Z">
                <w:pPr>
                  <w:spacing w:line="276" w:lineRule="auto"/>
                </w:pPr>
              </w:pPrChange>
            </w:pPr>
            <w:ins w:id="8148" w:author="phuong vu" w:date="2018-11-26T00:38:00Z">
              <w:r w:rsidRPr="00920004">
                <w:rPr>
                  <w:lang w:val="en-US"/>
                  <w:rPrChange w:id="8149" w:author="phuong vu" w:date="2018-11-30T22:36:00Z">
                    <w:rPr>
                      <w:lang w:val="en-US"/>
                    </w:rPr>
                  </w:rPrChange>
                </w:rPr>
                <w:t>GU_02_02</w:t>
              </w:r>
            </w:ins>
          </w:p>
        </w:tc>
      </w:tr>
      <w:tr w:rsidR="007846DD" w:rsidRPr="00920004" w14:paraId="2E535860" w14:textId="77777777" w:rsidTr="007846DD">
        <w:trPr>
          <w:ins w:id="8150" w:author="phuong vu" w:date="2018-11-26T00:38:00Z"/>
        </w:trPr>
        <w:tc>
          <w:tcPr>
            <w:tcW w:w="2425" w:type="dxa"/>
          </w:tcPr>
          <w:p w14:paraId="55417B39" w14:textId="77777777" w:rsidR="007846DD" w:rsidRPr="00920004" w:rsidRDefault="007846DD" w:rsidP="00D72BF9">
            <w:pPr>
              <w:rPr>
                <w:ins w:id="8151" w:author="phuong vu" w:date="2018-11-26T00:38:00Z"/>
                <w:b/>
                <w:rPrChange w:id="8152" w:author="phuong vu" w:date="2018-11-30T22:36:00Z">
                  <w:rPr>
                    <w:ins w:id="8153" w:author="phuong vu" w:date="2018-11-26T00:38:00Z"/>
                  </w:rPr>
                </w:rPrChange>
              </w:rPr>
              <w:pPrChange w:id="8154" w:author="phuong vu" w:date="2018-11-30T22:24:00Z">
                <w:pPr>
                  <w:spacing w:line="276" w:lineRule="auto"/>
                </w:pPr>
              </w:pPrChange>
            </w:pPr>
            <w:ins w:id="8155" w:author="phuong vu" w:date="2018-11-26T00:38:00Z">
              <w:r w:rsidRPr="00920004">
                <w:rPr>
                  <w:b/>
                  <w:rPrChange w:id="8156" w:author="phuong vu" w:date="2018-11-30T22:36:00Z">
                    <w:rPr/>
                  </w:rPrChange>
                </w:rPr>
                <w:t>Tên chức năng</w:t>
              </w:r>
            </w:ins>
          </w:p>
        </w:tc>
        <w:tc>
          <w:tcPr>
            <w:tcW w:w="6686" w:type="dxa"/>
          </w:tcPr>
          <w:p w14:paraId="4C212348" w14:textId="6248722A" w:rsidR="007846DD" w:rsidRPr="00920004" w:rsidRDefault="007846DD" w:rsidP="00D72BF9">
            <w:pPr>
              <w:rPr>
                <w:ins w:id="8157" w:author="phuong vu" w:date="2018-11-26T00:38:00Z"/>
                <w:lang w:val="en-US"/>
                <w:rPrChange w:id="8158" w:author="phuong vu" w:date="2018-11-30T22:36:00Z">
                  <w:rPr>
                    <w:ins w:id="8159" w:author="phuong vu" w:date="2018-11-26T00:38:00Z"/>
                    <w:lang w:val="en-US"/>
                  </w:rPr>
                </w:rPrChange>
              </w:rPr>
              <w:pPrChange w:id="8160" w:author="phuong vu" w:date="2018-11-30T22:24:00Z">
                <w:pPr>
                  <w:spacing w:line="276" w:lineRule="auto"/>
                </w:pPr>
              </w:pPrChange>
            </w:pPr>
            <w:ins w:id="8161" w:author="phuong vu" w:date="2018-11-26T00:38:00Z">
              <w:r w:rsidRPr="00920004">
                <w:rPr>
                  <w:rPrChange w:id="8162" w:author="phuong vu" w:date="2018-11-30T22:36:00Z">
                    <w:rPr/>
                  </w:rPrChange>
                </w:rPr>
                <w:t xml:space="preserve">Xem </w:t>
              </w:r>
              <w:r w:rsidRPr="00920004">
                <w:rPr>
                  <w:lang w:val="en-US"/>
                  <w:rPrChange w:id="8163" w:author="phuong vu" w:date="2018-11-30T22:36:00Z">
                    <w:rPr>
                      <w:lang w:val="en-US"/>
                    </w:rPr>
                  </w:rPrChange>
                </w:rPr>
                <w:t>chi tiết biên nhận</w:t>
              </w:r>
            </w:ins>
          </w:p>
        </w:tc>
      </w:tr>
      <w:tr w:rsidR="007846DD" w:rsidRPr="00920004" w14:paraId="5DA3437B" w14:textId="77777777" w:rsidTr="007846DD">
        <w:trPr>
          <w:ins w:id="8164" w:author="phuong vu" w:date="2018-11-26T00:38:00Z"/>
        </w:trPr>
        <w:tc>
          <w:tcPr>
            <w:tcW w:w="2425" w:type="dxa"/>
          </w:tcPr>
          <w:p w14:paraId="4E721ED6" w14:textId="77777777" w:rsidR="007846DD" w:rsidRPr="00920004" w:rsidRDefault="007846DD" w:rsidP="00D72BF9">
            <w:pPr>
              <w:rPr>
                <w:ins w:id="8165" w:author="phuong vu" w:date="2018-11-26T00:38:00Z"/>
                <w:b/>
                <w:rPrChange w:id="8166" w:author="phuong vu" w:date="2018-11-30T22:36:00Z">
                  <w:rPr>
                    <w:ins w:id="8167" w:author="phuong vu" w:date="2018-11-26T00:38:00Z"/>
                  </w:rPr>
                </w:rPrChange>
              </w:rPr>
              <w:pPrChange w:id="8168" w:author="phuong vu" w:date="2018-11-30T22:24:00Z">
                <w:pPr>
                  <w:spacing w:line="276" w:lineRule="auto"/>
                </w:pPr>
              </w:pPrChange>
            </w:pPr>
            <w:ins w:id="8169" w:author="phuong vu" w:date="2018-11-26T00:38:00Z">
              <w:r w:rsidRPr="00920004">
                <w:rPr>
                  <w:b/>
                  <w:rPrChange w:id="8170" w:author="phuong vu" w:date="2018-11-30T22:36:00Z">
                    <w:rPr/>
                  </w:rPrChange>
                </w:rPr>
                <w:t>Đối tượng sử dụng</w:t>
              </w:r>
            </w:ins>
          </w:p>
        </w:tc>
        <w:tc>
          <w:tcPr>
            <w:tcW w:w="6686" w:type="dxa"/>
          </w:tcPr>
          <w:p w14:paraId="0B15C7EB" w14:textId="6CBBDD8F" w:rsidR="007846DD" w:rsidRPr="00920004" w:rsidRDefault="007846DD" w:rsidP="00D72BF9">
            <w:pPr>
              <w:rPr>
                <w:ins w:id="8171" w:author="phuong vu" w:date="2018-11-26T00:38:00Z"/>
                <w:lang w:val="en-US"/>
                <w:rPrChange w:id="8172" w:author="phuong vu" w:date="2018-11-30T22:36:00Z">
                  <w:rPr>
                    <w:ins w:id="8173" w:author="phuong vu" w:date="2018-11-26T00:38:00Z"/>
                    <w:lang w:val="en-US"/>
                  </w:rPr>
                </w:rPrChange>
              </w:rPr>
              <w:pPrChange w:id="8174" w:author="phuong vu" w:date="2018-11-30T22:24:00Z">
                <w:pPr>
                  <w:spacing w:line="276" w:lineRule="auto"/>
                </w:pPr>
              </w:pPrChange>
            </w:pPr>
            <w:ins w:id="8175" w:author="phuong vu" w:date="2018-11-26T00:38:00Z">
              <w:r w:rsidRPr="00920004">
                <w:rPr>
                  <w:lang w:val="en-US"/>
                  <w:rPrChange w:id="8176" w:author="phuong vu" w:date="2018-11-30T22:36:00Z">
                    <w:rPr>
                      <w:lang w:val="en-US"/>
                    </w:rPr>
                  </w:rPrChange>
                </w:rPr>
                <w:t xml:space="preserve">Nhân viên chi nhánh, </w:t>
              </w:r>
            </w:ins>
            <w:ins w:id="8177" w:author="phuong vu" w:date="2018-11-30T10:34:00Z">
              <w:r w:rsidR="004813AD" w:rsidRPr="00920004">
                <w:rPr>
                  <w:lang w:val="en-US"/>
                  <w:rPrChange w:id="8178" w:author="phuong vu" w:date="2018-11-30T22:36:00Z">
                    <w:rPr>
                      <w:lang w:val="en-US"/>
                    </w:rPr>
                  </w:rPrChange>
                </w:rPr>
                <w:t>k</w:t>
              </w:r>
            </w:ins>
            <w:ins w:id="8179" w:author="phuong vu" w:date="2018-11-26T00:38:00Z">
              <w:r w:rsidRPr="00920004">
                <w:rPr>
                  <w:lang w:val="en-US"/>
                  <w:rPrChange w:id="8180" w:author="phuong vu" w:date="2018-11-30T22:36:00Z">
                    <w:rPr>
                      <w:lang w:val="en-US"/>
                    </w:rPr>
                  </w:rPrChange>
                </w:rPr>
                <w:t>hách hàng.</w:t>
              </w:r>
            </w:ins>
          </w:p>
        </w:tc>
      </w:tr>
      <w:tr w:rsidR="007846DD" w:rsidRPr="00920004" w14:paraId="128AD5BF" w14:textId="77777777" w:rsidTr="007846DD">
        <w:trPr>
          <w:ins w:id="8181" w:author="phuong vu" w:date="2018-11-26T00:38:00Z"/>
        </w:trPr>
        <w:tc>
          <w:tcPr>
            <w:tcW w:w="2425" w:type="dxa"/>
          </w:tcPr>
          <w:p w14:paraId="5B60BFF7" w14:textId="77777777" w:rsidR="007846DD" w:rsidRPr="00920004" w:rsidRDefault="007846DD" w:rsidP="00D72BF9">
            <w:pPr>
              <w:rPr>
                <w:ins w:id="8182" w:author="phuong vu" w:date="2018-11-26T00:38:00Z"/>
                <w:b/>
                <w:rPrChange w:id="8183" w:author="phuong vu" w:date="2018-11-30T22:36:00Z">
                  <w:rPr>
                    <w:ins w:id="8184" w:author="phuong vu" w:date="2018-11-26T00:38:00Z"/>
                  </w:rPr>
                </w:rPrChange>
              </w:rPr>
              <w:pPrChange w:id="8185" w:author="phuong vu" w:date="2018-11-30T22:24:00Z">
                <w:pPr>
                  <w:spacing w:line="276" w:lineRule="auto"/>
                </w:pPr>
              </w:pPrChange>
            </w:pPr>
            <w:ins w:id="8186" w:author="phuong vu" w:date="2018-11-26T00:38:00Z">
              <w:r w:rsidRPr="00920004">
                <w:rPr>
                  <w:b/>
                  <w:rPrChange w:id="8187" w:author="phuong vu" w:date="2018-11-30T22:36:00Z">
                    <w:rPr/>
                  </w:rPrChange>
                </w:rPr>
                <w:t>Tiền điều kiện</w:t>
              </w:r>
            </w:ins>
          </w:p>
        </w:tc>
        <w:tc>
          <w:tcPr>
            <w:tcW w:w="6686" w:type="dxa"/>
          </w:tcPr>
          <w:p w14:paraId="29B1515B" w14:textId="6C1116DA" w:rsidR="007846DD" w:rsidRPr="00920004" w:rsidRDefault="007846DD" w:rsidP="00D72BF9">
            <w:pPr>
              <w:rPr>
                <w:ins w:id="8188" w:author="phuong vu" w:date="2018-11-26T00:38:00Z"/>
                <w:lang w:val="en-US"/>
                <w:rPrChange w:id="8189" w:author="phuong vu" w:date="2018-11-30T22:36:00Z">
                  <w:rPr>
                    <w:ins w:id="8190" w:author="phuong vu" w:date="2018-11-26T00:38:00Z"/>
                    <w:lang w:val="en-US"/>
                  </w:rPr>
                </w:rPrChange>
              </w:rPr>
              <w:pPrChange w:id="8191" w:author="phuong vu" w:date="2018-11-30T22:24:00Z">
                <w:pPr>
                  <w:spacing w:line="276" w:lineRule="auto"/>
                </w:pPr>
              </w:pPrChange>
            </w:pPr>
            <w:ins w:id="8192" w:author="phuong vu" w:date="2018-11-26T00:38:00Z">
              <w:r w:rsidRPr="00920004">
                <w:rPr>
                  <w:rPrChange w:id="8193" w:author="phuong vu" w:date="2018-11-30T22:36:00Z">
                    <w:rPr/>
                  </w:rPrChange>
                </w:rPr>
                <w:t>Truy cập được trang web quản lí và đăng nhập thành công vào hệ thống.</w:t>
              </w:r>
              <w:r w:rsidRPr="00920004">
                <w:rPr>
                  <w:lang w:val="en-US"/>
                  <w:rPrChange w:id="8194" w:author="phuong vu" w:date="2018-11-30T22:36:00Z">
                    <w:rPr>
                      <w:lang w:val="en-US"/>
                    </w:rPr>
                  </w:rPrChange>
                </w:rPr>
                <w:t xml:space="preserve"> Truy cập được danh sách biên nhận hoặc chi ti</w:t>
              </w:r>
            </w:ins>
            <w:ins w:id="8195" w:author="phuong vu" w:date="2018-11-26T00:39:00Z">
              <w:r w:rsidRPr="00920004">
                <w:rPr>
                  <w:lang w:val="en-US"/>
                  <w:rPrChange w:id="8196" w:author="phuong vu" w:date="2018-11-30T22:36:00Z">
                    <w:rPr>
                      <w:lang w:val="en-US"/>
                    </w:rPr>
                  </w:rPrChange>
                </w:rPr>
                <w:t>ết đơn hàng.</w:t>
              </w:r>
            </w:ins>
          </w:p>
        </w:tc>
      </w:tr>
      <w:tr w:rsidR="007846DD" w:rsidRPr="00920004" w14:paraId="70967F35" w14:textId="77777777" w:rsidTr="007846DD">
        <w:trPr>
          <w:ins w:id="8197" w:author="phuong vu" w:date="2018-11-26T00:38:00Z"/>
        </w:trPr>
        <w:tc>
          <w:tcPr>
            <w:tcW w:w="2425" w:type="dxa"/>
          </w:tcPr>
          <w:p w14:paraId="7336B103" w14:textId="77777777" w:rsidR="007846DD" w:rsidRPr="00920004" w:rsidRDefault="007846DD" w:rsidP="00D72BF9">
            <w:pPr>
              <w:rPr>
                <w:ins w:id="8198" w:author="phuong vu" w:date="2018-11-26T00:38:00Z"/>
                <w:b/>
                <w:rPrChange w:id="8199" w:author="phuong vu" w:date="2018-11-30T22:36:00Z">
                  <w:rPr>
                    <w:ins w:id="8200" w:author="phuong vu" w:date="2018-11-26T00:38:00Z"/>
                  </w:rPr>
                </w:rPrChange>
              </w:rPr>
              <w:pPrChange w:id="8201" w:author="phuong vu" w:date="2018-11-30T22:24:00Z">
                <w:pPr>
                  <w:spacing w:line="276" w:lineRule="auto"/>
                </w:pPr>
              </w:pPrChange>
            </w:pPr>
            <w:ins w:id="8202" w:author="phuong vu" w:date="2018-11-26T00:38:00Z">
              <w:r w:rsidRPr="00920004">
                <w:rPr>
                  <w:b/>
                  <w:rPrChange w:id="8203" w:author="phuong vu" w:date="2018-11-30T22:36:00Z">
                    <w:rPr/>
                  </w:rPrChange>
                </w:rPr>
                <w:t>Cách xử lí</w:t>
              </w:r>
            </w:ins>
          </w:p>
        </w:tc>
        <w:tc>
          <w:tcPr>
            <w:tcW w:w="6686" w:type="dxa"/>
          </w:tcPr>
          <w:p w14:paraId="1431BBE0" w14:textId="436FBD5A" w:rsidR="007846DD" w:rsidRPr="00920004" w:rsidRDefault="007846DD" w:rsidP="00D72BF9">
            <w:pPr>
              <w:rPr>
                <w:ins w:id="8204" w:author="phuong vu" w:date="2018-11-30T10:35:00Z"/>
                <w:lang w:val="en-US"/>
                <w:rPrChange w:id="8205" w:author="phuong vu" w:date="2018-11-30T22:36:00Z">
                  <w:rPr>
                    <w:ins w:id="8206" w:author="phuong vu" w:date="2018-11-30T10:35:00Z"/>
                    <w:lang w:val="en-US"/>
                  </w:rPr>
                </w:rPrChange>
              </w:rPr>
              <w:pPrChange w:id="8207" w:author="phuong vu" w:date="2018-11-30T22:24:00Z">
                <w:pPr>
                  <w:spacing w:line="276" w:lineRule="auto"/>
                </w:pPr>
              </w:pPrChange>
            </w:pPr>
            <w:ins w:id="8208" w:author="phuong vu" w:date="2018-11-26T00:38:00Z">
              <w:r w:rsidRPr="00920004">
                <w:rPr>
                  <w:rPrChange w:id="8209" w:author="phuong vu" w:date="2018-11-30T22:36:00Z">
                    <w:rPr/>
                  </w:rPrChange>
                </w:rPr>
                <w:t xml:space="preserve">Bước 1: </w:t>
              </w:r>
              <w:r w:rsidRPr="00920004">
                <w:rPr>
                  <w:lang w:val="en-US"/>
                  <w:rPrChange w:id="8210" w:author="phuong vu" w:date="2018-11-30T22:36:00Z">
                    <w:rPr>
                      <w:lang w:val="en-US"/>
                    </w:rPr>
                  </w:rPrChange>
                </w:rPr>
                <w:t xml:space="preserve">Chọn </w:t>
              </w:r>
            </w:ins>
            <w:ins w:id="8211" w:author="phuong vu" w:date="2018-11-26T00:39:00Z">
              <w:r w:rsidRPr="00920004">
                <w:rPr>
                  <w:lang w:val="en-US"/>
                  <w:rPrChange w:id="8212" w:author="phuong vu" w:date="2018-11-30T22:36:00Z">
                    <w:rPr>
                      <w:lang w:val="en-US"/>
                    </w:rPr>
                  </w:rPrChange>
                </w:rPr>
                <w:t>biên nhận</w:t>
              </w:r>
            </w:ins>
            <w:ins w:id="8213" w:author="phuong vu" w:date="2018-11-26T00:38:00Z">
              <w:r w:rsidRPr="00920004">
                <w:rPr>
                  <w:lang w:val="en-US"/>
                  <w:rPrChange w:id="8214" w:author="phuong vu" w:date="2018-11-30T22:36:00Z">
                    <w:rPr>
                      <w:lang w:val="en-US"/>
                    </w:rPr>
                  </w:rPrChange>
                </w:rPr>
                <w:t xml:space="preserve"> muốn xem.</w:t>
              </w:r>
            </w:ins>
          </w:p>
          <w:p w14:paraId="30C00FDF" w14:textId="4D1C8CAC" w:rsidR="004813AD" w:rsidRPr="00920004" w:rsidRDefault="004813AD" w:rsidP="00D72BF9">
            <w:pPr>
              <w:rPr>
                <w:ins w:id="8215" w:author="phuong vu" w:date="2018-11-26T00:38:00Z"/>
                <w:lang w:val="en-US"/>
                <w:rPrChange w:id="8216" w:author="phuong vu" w:date="2018-11-30T22:36:00Z">
                  <w:rPr>
                    <w:ins w:id="8217" w:author="phuong vu" w:date="2018-11-26T00:38:00Z"/>
                    <w:lang w:val="en-US"/>
                  </w:rPr>
                </w:rPrChange>
              </w:rPr>
              <w:pPrChange w:id="8218" w:author="phuong vu" w:date="2018-11-30T22:24:00Z">
                <w:pPr>
                  <w:spacing w:line="276" w:lineRule="auto"/>
                </w:pPr>
              </w:pPrChange>
            </w:pPr>
            <w:ins w:id="8219" w:author="phuong vu" w:date="2018-11-30T10:35:00Z">
              <w:r w:rsidRPr="00920004">
                <w:rPr>
                  <w:lang w:val="en-US"/>
                  <w:rPrChange w:id="8220" w:author="phuong vu" w:date="2018-11-30T22:36:00Z">
                    <w:rPr>
                      <w:lang w:val="en-US"/>
                    </w:rPr>
                  </w:rPrChange>
                </w:rPr>
                <w:t xml:space="preserve">Bước 2: </w:t>
              </w:r>
            </w:ins>
            <w:ins w:id="8221" w:author="phuong vu" w:date="2018-11-30T10:36:00Z">
              <w:r w:rsidR="00297973" w:rsidRPr="00920004">
                <w:rPr>
                  <w:lang w:val="en-US"/>
                  <w:rPrChange w:id="8222" w:author="phuong vu" w:date="2018-11-30T22:36:00Z">
                    <w:rPr>
                      <w:lang w:val="en-US"/>
                    </w:rPr>
                  </w:rPrChange>
                </w:rPr>
                <w:t>Hệ thống trả về thông tin biên nhận</w:t>
              </w:r>
            </w:ins>
            <w:ins w:id="8223" w:author="phuong vu" w:date="2018-11-30T10:37:00Z">
              <w:r w:rsidR="00297973" w:rsidRPr="00920004">
                <w:rPr>
                  <w:lang w:val="en-US"/>
                  <w:rPrChange w:id="8224" w:author="phuong vu" w:date="2018-11-30T22:36:00Z">
                    <w:rPr>
                      <w:lang w:val="en-US"/>
                    </w:rPr>
                  </w:rPrChange>
                </w:rPr>
                <w:t>.</w:t>
              </w:r>
            </w:ins>
          </w:p>
          <w:p w14:paraId="5301368C" w14:textId="1BEC238D" w:rsidR="007846DD" w:rsidRPr="00920004" w:rsidRDefault="007846DD" w:rsidP="00D72BF9">
            <w:pPr>
              <w:rPr>
                <w:ins w:id="8225" w:author="phuong vu" w:date="2018-11-26T00:38:00Z"/>
                <w:lang w:val="en-US"/>
                <w:rPrChange w:id="8226" w:author="phuong vu" w:date="2018-11-30T22:36:00Z">
                  <w:rPr>
                    <w:ins w:id="8227" w:author="phuong vu" w:date="2018-11-26T00:38:00Z"/>
                    <w:lang w:val="en-US"/>
                  </w:rPr>
                </w:rPrChange>
              </w:rPr>
              <w:pPrChange w:id="8228" w:author="phuong vu" w:date="2018-11-30T22:24:00Z">
                <w:pPr>
                  <w:spacing w:line="276" w:lineRule="auto"/>
                </w:pPr>
              </w:pPrChange>
            </w:pPr>
            <w:ins w:id="8229" w:author="phuong vu" w:date="2018-11-26T00:38:00Z">
              <w:r w:rsidRPr="00920004">
                <w:rPr>
                  <w:rPrChange w:id="8230" w:author="phuong vu" w:date="2018-11-30T22:36:00Z">
                    <w:rPr/>
                  </w:rPrChange>
                </w:rPr>
                <w:t>Bước 2:.</w:t>
              </w:r>
              <w:r w:rsidRPr="00920004">
                <w:rPr>
                  <w:lang w:val="en-US"/>
                  <w:rPrChange w:id="8231" w:author="phuong vu" w:date="2018-11-30T22:36:00Z">
                    <w:rPr>
                      <w:lang w:val="en-US"/>
                    </w:rPr>
                  </w:rPrChange>
                </w:rPr>
                <w:t xml:space="preserve"> Hiển thị </w:t>
              </w:r>
            </w:ins>
            <w:ins w:id="8232" w:author="phuong vu" w:date="2018-11-30T10:37:00Z">
              <w:r w:rsidR="00297973" w:rsidRPr="00920004">
                <w:rPr>
                  <w:lang w:val="en-US"/>
                  <w:rPrChange w:id="8233" w:author="phuong vu" w:date="2018-11-30T22:36:00Z">
                    <w:rPr>
                      <w:lang w:val="en-US"/>
                    </w:rPr>
                  </w:rPrChange>
                </w:rPr>
                <w:t xml:space="preserve">thông tin </w:t>
              </w:r>
            </w:ins>
            <w:ins w:id="8234" w:author="phuong vu" w:date="2018-11-26T00:39:00Z">
              <w:r w:rsidRPr="00920004">
                <w:rPr>
                  <w:lang w:val="en-US"/>
                  <w:rPrChange w:id="8235" w:author="phuong vu" w:date="2018-11-30T22:36:00Z">
                    <w:rPr>
                      <w:lang w:val="en-US"/>
                    </w:rPr>
                  </w:rPrChange>
                </w:rPr>
                <w:t>biên nhận</w:t>
              </w:r>
            </w:ins>
            <w:ins w:id="8236" w:author="phuong vu" w:date="2018-11-30T10:37:00Z">
              <w:r w:rsidR="00297973" w:rsidRPr="00920004">
                <w:rPr>
                  <w:lang w:val="en-US"/>
                  <w:rPrChange w:id="8237" w:author="phuong vu" w:date="2018-11-30T22:36:00Z">
                    <w:rPr>
                      <w:lang w:val="en-US"/>
                    </w:rPr>
                  </w:rPrChange>
                </w:rPr>
                <w:t xml:space="preserve"> và chức năng</w:t>
              </w:r>
            </w:ins>
            <w:ins w:id="8238" w:author="phuong vu" w:date="2018-11-26T00:38:00Z">
              <w:r w:rsidRPr="00920004">
                <w:rPr>
                  <w:lang w:val="en-US"/>
                  <w:rPrChange w:id="8239" w:author="phuong vu" w:date="2018-11-30T22:36:00Z">
                    <w:rPr>
                      <w:lang w:val="en-US"/>
                    </w:rPr>
                  </w:rPrChange>
                </w:rPr>
                <w:t xml:space="preserve"> theo đối tượng sử dụng.</w:t>
              </w:r>
            </w:ins>
          </w:p>
        </w:tc>
      </w:tr>
      <w:tr w:rsidR="007846DD" w:rsidRPr="00920004" w14:paraId="270D82D5" w14:textId="77777777" w:rsidTr="007846DD">
        <w:trPr>
          <w:ins w:id="8240" w:author="phuong vu" w:date="2018-11-26T00:38:00Z"/>
        </w:trPr>
        <w:tc>
          <w:tcPr>
            <w:tcW w:w="2425" w:type="dxa"/>
          </w:tcPr>
          <w:p w14:paraId="589B191A" w14:textId="77777777" w:rsidR="007846DD" w:rsidRPr="00920004" w:rsidRDefault="007846DD" w:rsidP="00D72BF9">
            <w:pPr>
              <w:rPr>
                <w:ins w:id="8241" w:author="phuong vu" w:date="2018-11-26T00:38:00Z"/>
                <w:b/>
                <w:rPrChange w:id="8242" w:author="phuong vu" w:date="2018-11-30T22:36:00Z">
                  <w:rPr>
                    <w:ins w:id="8243" w:author="phuong vu" w:date="2018-11-26T00:38:00Z"/>
                  </w:rPr>
                </w:rPrChange>
              </w:rPr>
              <w:pPrChange w:id="8244" w:author="phuong vu" w:date="2018-11-30T22:24:00Z">
                <w:pPr>
                  <w:spacing w:line="276" w:lineRule="auto"/>
                </w:pPr>
              </w:pPrChange>
            </w:pPr>
            <w:ins w:id="8245" w:author="phuong vu" w:date="2018-11-26T00:38:00Z">
              <w:r w:rsidRPr="00920004">
                <w:rPr>
                  <w:b/>
                  <w:rPrChange w:id="8246" w:author="phuong vu" w:date="2018-11-30T22:36:00Z">
                    <w:rPr/>
                  </w:rPrChange>
                </w:rPr>
                <w:t>Kết quả</w:t>
              </w:r>
            </w:ins>
          </w:p>
        </w:tc>
        <w:tc>
          <w:tcPr>
            <w:tcW w:w="6686" w:type="dxa"/>
          </w:tcPr>
          <w:p w14:paraId="511ED63B" w14:textId="671596B8" w:rsidR="007846DD" w:rsidRPr="00920004" w:rsidRDefault="007846DD" w:rsidP="00D72BF9">
            <w:pPr>
              <w:rPr>
                <w:ins w:id="8247" w:author="phuong vu" w:date="2018-11-26T00:38:00Z"/>
                <w:lang w:val="en-US"/>
                <w:rPrChange w:id="8248" w:author="phuong vu" w:date="2018-11-30T22:36:00Z">
                  <w:rPr>
                    <w:ins w:id="8249" w:author="phuong vu" w:date="2018-11-26T00:38:00Z"/>
                    <w:lang w:val="en-US"/>
                  </w:rPr>
                </w:rPrChange>
              </w:rPr>
              <w:pPrChange w:id="8250" w:author="phuong vu" w:date="2018-11-30T22:24:00Z">
                <w:pPr>
                  <w:spacing w:line="276" w:lineRule="auto"/>
                  <w:jc w:val="left"/>
                </w:pPr>
              </w:pPrChange>
            </w:pPr>
            <w:ins w:id="8251" w:author="phuong vu" w:date="2018-11-26T00:38:00Z">
              <w:r w:rsidRPr="00920004">
                <w:rPr>
                  <w:lang w:val="en-US"/>
                  <w:rPrChange w:id="8252" w:author="phuong vu" w:date="2018-11-30T22:36:00Z">
                    <w:rPr>
                      <w:lang w:val="en-US"/>
                    </w:rPr>
                  </w:rPrChange>
                </w:rPr>
                <w:t xml:space="preserve">Hiển thị thông tin chi tiết </w:t>
              </w:r>
            </w:ins>
            <w:ins w:id="8253" w:author="phuong vu" w:date="2018-11-26T00:39:00Z">
              <w:r w:rsidRPr="00920004">
                <w:rPr>
                  <w:lang w:val="en-US"/>
                  <w:rPrChange w:id="8254" w:author="phuong vu" w:date="2018-11-30T22:36:00Z">
                    <w:rPr>
                      <w:lang w:val="en-US"/>
                    </w:rPr>
                  </w:rPrChange>
                </w:rPr>
                <w:t>biên nhận</w:t>
              </w:r>
            </w:ins>
            <w:ins w:id="8255" w:author="phuong vu" w:date="2018-11-26T00:38:00Z">
              <w:r w:rsidRPr="00920004">
                <w:rPr>
                  <w:lang w:val="en-US"/>
                  <w:rPrChange w:id="8256" w:author="phuong vu" w:date="2018-11-30T22:36:00Z">
                    <w:rPr>
                      <w:lang w:val="en-US"/>
                    </w:rPr>
                  </w:rPrChange>
                </w:rPr>
                <w:t>.</w:t>
              </w:r>
            </w:ins>
          </w:p>
        </w:tc>
      </w:tr>
      <w:tr w:rsidR="007846DD" w:rsidRPr="00920004" w14:paraId="73DEDCE3" w14:textId="77777777" w:rsidTr="007846DD">
        <w:trPr>
          <w:ins w:id="8257" w:author="phuong vu" w:date="2018-11-26T00:38:00Z"/>
        </w:trPr>
        <w:tc>
          <w:tcPr>
            <w:tcW w:w="2425" w:type="dxa"/>
          </w:tcPr>
          <w:p w14:paraId="4C60E059" w14:textId="77777777" w:rsidR="007846DD" w:rsidRPr="00920004" w:rsidRDefault="007846DD" w:rsidP="00D72BF9">
            <w:pPr>
              <w:rPr>
                <w:ins w:id="8258" w:author="phuong vu" w:date="2018-11-26T00:38:00Z"/>
                <w:b/>
                <w:rPrChange w:id="8259" w:author="phuong vu" w:date="2018-11-30T22:36:00Z">
                  <w:rPr>
                    <w:ins w:id="8260" w:author="phuong vu" w:date="2018-11-26T00:38:00Z"/>
                  </w:rPr>
                </w:rPrChange>
              </w:rPr>
              <w:pPrChange w:id="8261" w:author="phuong vu" w:date="2018-11-30T22:24:00Z">
                <w:pPr>
                  <w:spacing w:line="276" w:lineRule="auto"/>
                </w:pPr>
              </w:pPrChange>
            </w:pPr>
            <w:ins w:id="8262" w:author="phuong vu" w:date="2018-11-26T00:38:00Z">
              <w:r w:rsidRPr="00920004">
                <w:rPr>
                  <w:b/>
                  <w:rPrChange w:id="8263" w:author="phuong vu" w:date="2018-11-30T22:36:00Z">
                    <w:rPr/>
                  </w:rPrChange>
                </w:rPr>
                <w:t>Ghi chú</w:t>
              </w:r>
            </w:ins>
          </w:p>
        </w:tc>
        <w:tc>
          <w:tcPr>
            <w:tcW w:w="6686" w:type="dxa"/>
          </w:tcPr>
          <w:p w14:paraId="3B8B8E4C" w14:textId="77777777" w:rsidR="007846DD" w:rsidRPr="00920004" w:rsidRDefault="007846DD" w:rsidP="00D72BF9">
            <w:pPr>
              <w:rPr>
                <w:ins w:id="8264" w:author="phuong vu" w:date="2018-11-26T00:38:00Z"/>
                <w:rPrChange w:id="8265" w:author="phuong vu" w:date="2018-11-30T22:36:00Z">
                  <w:rPr>
                    <w:ins w:id="8266" w:author="phuong vu" w:date="2018-11-26T00:38:00Z"/>
                  </w:rPr>
                </w:rPrChange>
              </w:rPr>
              <w:pPrChange w:id="8267" w:author="phuong vu" w:date="2018-11-30T22:24:00Z">
                <w:pPr>
                  <w:keepNext/>
                  <w:spacing w:line="276" w:lineRule="auto"/>
                </w:pPr>
              </w:pPrChange>
            </w:pPr>
          </w:p>
        </w:tc>
      </w:tr>
    </w:tbl>
    <w:p w14:paraId="66CE0330" w14:textId="26F9EA0D" w:rsidR="007846DD" w:rsidRPr="00920004" w:rsidRDefault="007846DD" w:rsidP="00A17FA5">
      <w:pPr>
        <w:pStyle w:val="Caption"/>
        <w:rPr>
          <w:ins w:id="8268" w:author="phuong vu" w:date="2018-11-26T00:40:00Z"/>
          <w:lang w:val="en-US"/>
          <w:rPrChange w:id="8269" w:author="phuong vu" w:date="2018-11-30T22:36:00Z">
            <w:rPr>
              <w:ins w:id="8270" w:author="phuong vu" w:date="2018-11-26T00:40:00Z"/>
              <w:lang w:val="en-US"/>
            </w:rPr>
          </w:rPrChange>
        </w:rPr>
        <w:pPrChange w:id="8271" w:author="phuong vu" w:date="2018-11-30T22:42:00Z">
          <w:pPr>
            <w:pStyle w:val="Caption"/>
          </w:pPr>
        </w:pPrChange>
      </w:pPr>
      <w:bookmarkStart w:id="8272" w:name="_Toc531381600"/>
      <w:ins w:id="8273" w:author="phuong vu" w:date="2018-11-26T00:40:00Z">
        <w:r w:rsidRPr="00920004">
          <w:rPr>
            <w:rPrChange w:id="8274" w:author="phuong vu" w:date="2018-11-30T22:36:00Z">
              <w:rPr/>
            </w:rPrChange>
          </w:rPr>
          <w:t xml:space="preserve">Bảng </w:t>
        </w:r>
      </w:ins>
      <w:ins w:id="8275" w:author="phuong vu" w:date="2018-11-30T14:54:00Z">
        <w:r w:rsidR="00D632EE" w:rsidRPr="00920004">
          <w:rPr>
            <w:rPrChange w:id="8276" w:author="phuong vu" w:date="2018-11-30T22:36:00Z">
              <w:rPr/>
            </w:rPrChange>
          </w:rPr>
          <w:fldChar w:fldCharType="begin"/>
        </w:r>
        <w:r w:rsidR="00D632EE" w:rsidRPr="00920004">
          <w:rPr>
            <w:rPrChange w:id="8277" w:author="phuong vu" w:date="2018-11-30T22:36:00Z">
              <w:rPr/>
            </w:rPrChange>
          </w:rPr>
          <w:instrText xml:space="preserve"> STYLEREF 1 \s </w:instrText>
        </w:r>
      </w:ins>
      <w:r w:rsidR="00D632EE" w:rsidRPr="00920004">
        <w:rPr>
          <w:rPrChange w:id="8278" w:author="phuong vu" w:date="2018-11-30T22:36:00Z">
            <w:rPr/>
          </w:rPrChange>
        </w:rPr>
        <w:fldChar w:fldCharType="separate"/>
      </w:r>
      <w:r w:rsidR="00B5490C">
        <w:rPr>
          <w:noProof/>
        </w:rPr>
        <w:t>1</w:t>
      </w:r>
      <w:ins w:id="8279" w:author="phuong vu" w:date="2018-11-30T14:54:00Z">
        <w:r w:rsidR="00D632EE" w:rsidRPr="00920004">
          <w:rPr>
            <w:rPrChange w:id="8280" w:author="phuong vu" w:date="2018-11-30T22:36:00Z">
              <w:rPr/>
            </w:rPrChange>
          </w:rPr>
          <w:fldChar w:fldCharType="end"/>
        </w:r>
        <w:r w:rsidR="00D632EE" w:rsidRPr="00920004">
          <w:rPr>
            <w:rPrChange w:id="8281" w:author="phuong vu" w:date="2018-11-30T22:36:00Z">
              <w:rPr/>
            </w:rPrChange>
          </w:rPr>
          <w:t>.</w:t>
        </w:r>
        <w:r w:rsidR="00D632EE" w:rsidRPr="00920004">
          <w:rPr>
            <w:rPrChange w:id="8282" w:author="phuong vu" w:date="2018-11-30T22:36:00Z">
              <w:rPr/>
            </w:rPrChange>
          </w:rPr>
          <w:fldChar w:fldCharType="begin"/>
        </w:r>
        <w:r w:rsidR="00D632EE" w:rsidRPr="00920004">
          <w:rPr>
            <w:rPrChange w:id="8283" w:author="phuong vu" w:date="2018-11-30T22:36:00Z">
              <w:rPr/>
            </w:rPrChange>
          </w:rPr>
          <w:instrText xml:space="preserve"> SEQ Bảng \* ARABIC \s 1 </w:instrText>
        </w:r>
      </w:ins>
      <w:r w:rsidR="00D632EE" w:rsidRPr="00920004">
        <w:rPr>
          <w:rPrChange w:id="8284" w:author="phuong vu" w:date="2018-11-30T22:36:00Z">
            <w:rPr/>
          </w:rPrChange>
        </w:rPr>
        <w:fldChar w:fldCharType="separate"/>
      </w:r>
      <w:ins w:id="8285" w:author="phuong vu" w:date="2018-11-30T22:44:00Z">
        <w:r w:rsidR="00B5490C">
          <w:rPr>
            <w:noProof/>
          </w:rPr>
          <w:t>8</w:t>
        </w:r>
      </w:ins>
      <w:ins w:id="8286" w:author="phuong vu" w:date="2018-11-30T14:54:00Z">
        <w:r w:rsidR="00D632EE" w:rsidRPr="00920004">
          <w:rPr>
            <w:rPrChange w:id="8287" w:author="phuong vu" w:date="2018-11-30T22:36:00Z">
              <w:rPr/>
            </w:rPrChange>
          </w:rPr>
          <w:fldChar w:fldCharType="end"/>
        </w:r>
      </w:ins>
      <w:ins w:id="8288" w:author="phuong vu" w:date="2018-11-26T00:40:00Z">
        <w:r w:rsidRPr="00920004">
          <w:rPr>
            <w:lang w:val="en-US"/>
            <w:rPrChange w:id="8289" w:author="phuong vu" w:date="2018-11-30T22:36:00Z">
              <w:rPr>
                <w:lang w:val="en-US"/>
              </w:rPr>
            </w:rPrChange>
          </w:rPr>
          <w:t xml:space="preserve"> Xem chi tiết biên nhận</w:t>
        </w:r>
        <w:bookmarkEnd w:id="8272"/>
      </w:ins>
    </w:p>
    <w:p w14:paraId="41BAFE39" w14:textId="435F174C" w:rsidR="00B3221F" w:rsidRPr="00920004" w:rsidRDefault="007846DD" w:rsidP="00BD0851">
      <w:pPr>
        <w:pStyle w:val="Heading4"/>
        <w:spacing w:before="240" w:line="0" w:lineRule="atLeast"/>
        <w:rPr>
          <w:ins w:id="8290" w:author="phuong vu" w:date="2018-11-22T13:51:00Z"/>
          <w:lang w:val="en-US"/>
          <w:rPrChange w:id="8291" w:author="phuong vu" w:date="2018-11-30T22:36:00Z">
            <w:rPr>
              <w:ins w:id="8292" w:author="phuong vu" w:date="2018-11-22T13:51:00Z"/>
            </w:rPr>
          </w:rPrChange>
        </w:rPr>
        <w:pPrChange w:id="8293" w:author="phuong vu" w:date="2018-11-30T14:16:00Z">
          <w:pPr>
            <w:pStyle w:val="Heading4"/>
          </w:pPr>
        </w:pPrChange>
      </w:pPr>
      <w:bookmarkStart w:id="8294" w:name="_Toc531380659"/>
      <w:ins w:id="8295" w:author="phuong vu" w:date="2018-11-26T00:40:00Z">
        <w:r w:rsidRPr="00920004">
          <w:rPr>
            <w:lang w:val="en-US"/>
            <w:rPrChange w:id="8296" w:author="phuong vu" w:date="2018-11-30T22:36:00Z">
              <w:rPr>
                <w:lang w:val="en-US"/>
              </w:rPr>
            </w:rPrChange>
          </w:rPr>
          <w:t>Thay đổi trạng thái biên nhận</w:t>
        </w:r>
      </w:ins>
      <w:bookmarkEnd w:id="8294"/>
    </w:p>
    <w:tbl>
      <w:tblPr>
        <w:tblStyle w:val="TableGrid"/>
        <w:tblW w:w="0" w:type="auto"/>
        <w:tblLook w:val="04A0" w:firstRow="1" w:lastRow="0" w:firstColumn="1" w:lastColumn="0" w:noHBand="0" w:noVBand="1"/>
        <w:tblPrChange w:id="8297" w:author="phuong vu" w:date="2018-11-30T22:24:00Z">
          <w:tblPr>
            <w:tblStyle w:val="TableGrid"/>
            <w:tblW w:w="0" w:type="auto"/>
            <w:tblLook w:val="04A0" w:firstRow="1" w:lastRow="0" w:firstColumn="1" w:lastColumn="0" w:noHBand="0" w:noVBand="1"/>
          </w:tblPr>
        </w:tblPrChange>
      </w:tblPr>
      <w:tblGrid>
        <w:gridCol w:w="2350"/>
        <w:gridCol w:w="6427"/>
        <w:tblGridChange w:id="8298">
          <w:tblGrid>
            <w:gridCol w:w="2348"/>
            <w:gridCol w:w="2"/>
            <w:gridCol w:w="6427"/>
          </w:tblGrid>
        </w:tblGridChange>
      </w:tblGrid>
      <w:tr w:rsidR="00C774DC" w:rsidRPr="00920004" w14:paraId="462635DE" w14:textId="77777777" w:rsidTr="00D72BF9">
        <w:trPr>
          <w:ins w:id="8299" w:author="phuong vu" w:date="2018-11-22T13:51:00Z"/>
        </w:trPr>
        <w:tc>
          <w:tcPr>
            <w:tcW w:w="2425" w:type="dxa"/>
            <w:tcPrChange w:id="8300" w:author="phuong vu" w:date="2018-11-30T22:24:00Z">
              <w:tcPr>
                <w:tcW w:w="2425" w:type="dxa"/>
              </w:tcPr>
            </w:tcPrChange>
          </w:tcPr>
          <w:p w14:paraId="1E04A41A" w14:textId="77777777" w:rsidR="00C774DC" w:rsidRPr="00920004" w:rsidRDefault="00C774DC" w:rsidP="00D72BF9">
            <w:pPr>
              <w:rPr>
                <w:ins w:id="8301" w:author="phuong vu" w:date="2018-11-22T13:51:00Z"/>
                <w:b/>
                <w:rPrChange w:id="8302" w:author="phuong vu" w:date="2018-11-30T22:36:00Z">
                  <w:rPr>
                    <w:ins w:id="8303" w:author="phuong vu" w:date="2018-11-22T13:51:00Z"/>
                  </w:rPr>
                </w:rPrChange>
              </w:rPr>
              <w:pPrChange w:id="8304" w:author="phuong vu" w:date="2018-11-30T22:24:00Z">
                <w:pPr>
                  <w:spacing w:line="276" w:lineRule="auto"/>
                </w:pPr>
              </w:pPrChange>
            </w:pPr>
            <w:ins w:id="8305" w:author="phuong vu" w:date="2018-11-22T13:51:00Z">
              <w:r w:rsidRPr="00920004">
                <w:rPr>
                  <w:b/>
                  <w:rPrChange w:id="8306" w:author="phuong vu" w:date="2018-11-30T22:36:00Z">
                    <w:rPr/>
                  </w:rPrChange>
                </w:rPr>
                <w:t>Mã yêu cầu</w:t>
              </w:r>
            </w:ins>
          </w:p>
        </w:tc>
        <w:tc>
          <w:tcPr>
            <w:tcW w:w="6686" w:type="dxa"/>
            <w:vAlign w:val="center"/>
            <w:tcPrChange w:id="8307" w:author="phuong vu" w:date="2018-11-30T22:24:00Z">
              <w:tcPr>
                <w:tcW w:w="6686" w:type="dxa"/>
                <w:gridSpan w:val="2"/>
              </w:tcPr>
            </w:tcPrChange>
          </w:tcPr>
          <w:p w14:paraId="33184BF1" w14:textId="527F7301" w:rsidR="00C774DC" w:rsidRPr="00920004" w:rsidRDefault="00C774DC" w:rsidP="00D72BF9">
            <w:pPr>
              <w:jc w:val="left"/>
              <w:rPr>
                <w:ins w:id="8308" w:author="phuong vu" w:date="2018-11-22T13:51:00Z"/>
                <w:lang w:val="en-US"/>
                <w:rPrChange w:id="8309" w:author="phuong vu" w:date="2018-11-30T22:36:00Z">
                  <w:rPr>
                    <w:ins w:id="8310" w:author="phuong vu" w:date="2018-11-22T13:51:00Z"/>
                    <w:lang w:val="en-US"/>
                  </w:rPr>
                </w:rPrChange>
              </w:rPr>
              <w:pPrChange w:id="8311" w:author="phuong vu" w:date="2018-11-30T22:24:00Z">
                <w:pPr>
                  <w:spacing w:line="276" w:lineRule="auto"/>
                </w:pPr>
              </w:pPrChange>
            </w:pPr>
            <w:ins w:id="8312" w:author="phuong vu" w:date="2018-11-22T13:51:00Z">
              <w:r w:rsidRPr="00920004">
                <w:rPr>
                  <w:lang w:val="en-US"/>
                  <w:rPrChange w:id="8313" w:author="phuong vu" w:date="2018-11-30T22:36:00Z">
                    <w:rPr>
                      <w:lang w:val="en-US"/>
                    </w:rPr>
                  </w:rPrChange>
                </w:rPr>
                <w:t>GU_02</w:t>
              </w:r>
            </w:ins>
            <w:ins w:id="8314" w:author="phuong vu" w:date="2018-11-26T00:40:00Z">
              <w:r w:rsidR="007846DD" w:rsidRPr="00920004">
                <w:rPr>
                  <w:lang w:val="en-US"/>
                  <w:rPrChange w:id="8315" w:author="phuong vu" w:date="2018-11-30T22:36:00Z">
                    <w:rPr>
                      <w:lang w:val="en-US"/>
                    </w:rPr>
                  </w:rPrChange>
                </w:rPr>
                <w:t>_03</w:t>
              </w:r>
            </w:ins>
          </w:p>
        </w:tc>
      </w:tr>
      <w:tr w:rsidR="00C774DC" w:rsidRPr="00920004" w14:paraId="7CC03A21" w14:textId="77777777" w:rsidTr="00C774DC">
        <w:trPr>
          <w:ins w:id="8316" w:author="phuong vu" w:date="2018-11-22T13:51:00Z"/>
        </w:trPr>
        <w:tc>
          <w:tcPr>
            <w:tcW w:w="2425" w:type="dxa"/>
          </w:tcPr>
          <w:p w14:paraId="42ED4CE8" w14:textId="77777777" w:rsidR="00C774DC" w:rsidRPr="00920004" w:rsidRDefault="00C774DC" w:rsidP="00D72BF9">
            <w:pPr>
              <w:rPr>
                <w:ins w:id="8317" w:author="phuong vu" w:date="2018-11-22T13:51:00Z"/>
                <w:b/>
                <w:rPrChange w:id="8318" w:author="phuong vu" w:date="2018-11-30T22:36:00Z">
                  <w:rPr>
                    <w:ins w:id="8319" w:author="phuong vu" w:date="2018-11-22T13:51:00Z"/>
                  </w:rPr>
                </w:rPrChange>
              </w:rPr>
              <w:pPrChange w:id="8320" w:author="phuong vu" w:date="2018-11-30T22:24:00Z">
                <w:pPr>
                  <w:spacing w:line="276" w:lineRule="auto"/>
                </w:pPr>
              </w:pPrChange>
            </w:pPr>
            <w:ins w:id="8321" w:author="phuong vu" w:date="2018-11-22T13:51:00Z">
              <w:r w:rsidRPr="00920004">
                <w:rPr>
                  <w:b/>
                  <w:rPrChange w:id="8322" w:author="phuong vu" w:date="2018-11-30T22:36:00Z">
                    <w:rPr/>
                  </w:rPrChange>
                </w:rPr>
                <w:t>Tên chức năng</w:t>
              </w:r>
            </w:ins>
          </w:p>
        </w:tc>
        <w:tc>
          <w:tcPr>
            <w:tcW w:w="6686" w:type="dxa"/>
          </w:tcPr>
          <w:p w14:paraId="24AC3028" w14:textId="77777777" w:rsidR="00C774DC" w:rsidRPr="00920004" w:rsidRDefault="00C774DC" w:rsidP="00D72BF9">
            <w:pPr>
              <w:rPr>
                <w:ins w:id="8323" w:author="phuong vu" w:date="2018-11-22T13:51:00Z"/>
                <w:lang w:val="en-US"/>
                <w:rPrChange w:id="8324" w:author="phuong vu" w:date="2018-11-30T22:36:00Z">
                  <w:rPr>
                    <w:ins w:id="8325" w:author="phuong vu" w:date="2018-11-22T13:51:00Z"/>
                    <w:lang w:val="en-US"/>
                  </w:rPr>
                </w:rPrChange>
              </w:rPr>
              <w:pPrChange w:id="8326" w:author="phuong vu" w:date="2018-11-30T22:24:00Z">
                <w:pPr>
                  <w:spacing w:line="276" w:lineRule="auto"/>
                </w:pPr>
              </w:pPrChange>
            </w:pPr>
            <w:ins w:id="8327" w:author="phuong vu" w:date="2018-11-22T13:51:00Z">
              <w:r w:rsidRPr="00920004">
                <w:rPr>
                  <w:rPrChange w:id="8328" w:author="phuong vu" w:date="2018-11-30T22:36:00Z">
                    <w:rPr/>
                  </w:rPrChange>
                </w:rPr>
                <w:t>Quản lí biên nhận</w:t>
              </w:r>
            </w:ins>
          </w:p>
        </w:tc>
      </w:tr>
      <w:tr w:rsidR="00C774DC" w:rsidRPr="00920004" w14:paraId="26225702" w14:textId="77777777" w:rsidTr="00C774DC">
        <w:trPr>
          <w:ins w:id="8329" w:author="phuong vu" w:date="2018-11-22T13:51:00Z"/>
        </w:trPr>
        <w:tc>
          <w:tcPr>
            <w:tcW w:w="2425" w:type="dxa"/>
          </w:tcPr>
          <w:p w14:paraId="75830EC1" w14:textId="77777777" w:rsidR="00C774DC" w:rsidRPr="00920004" w:rsidRDefault="00C774DC" w:rsidP="00D72BF9">
            <w:pPr>
              <w:rPr>
                <w:ins w:id="8330" w:author="phuong vu" w:date="2018-11-22T13:51:00Z"/>
                <w:b/>
                <w:rPrChange w:id="8331" w:author="phuong vu" w:date="2018-11-30T22:36:00Z">
                  <w:rPr>
                    <w:ins w:id="8332" w:author="phuong vu" w:date="2018-11-22T13:51:00Z"/>
                  </w:rPr>
                </w:rPrChange>
              </w:rPr>
              <w:pPrChange w:id="8333" w:author="phuong vu" w:date="2018-11-30T22:24:00Z">
                <w:pPr>
                  <w:spacing w:line="276" w:lineRule="auto"/>
                </w:pPr>
              </w:pPrChange>
            </w:pPr>
            <w:ins w:id="8334" w:author="phuong vu" w:date="2018-11-22T13:51:00Z">
              <w:r w:rsidRPr="00920004">
                <w:rPr>
                  <w:b/>
                  <w:rPrChange w:id="8335" w:author="phuong vu" w:date="2018-11-30T22:36:00Z">
                    <w:rPr/>
                  </w:rPrChange>
                </w:rPr>
                <w:t>Đối tượng sử dụng</w:t>
              </w:r>
            </w:ins>
          </w:p>
        </w:tc>
        <w:tc>
          <w:tcPr>
            <w:tcW w:w="6686" w:type="dxa"/>
          </w:tcPr>
          <w:p w14:paraId="3FD9EB3D" w14:textId="77777777" w:rsidR="00C774DC" w:rsidRPr="00920004" w:rsidRDefault="00C774DC" w:rsidP="00D72BF9">
            <w:pPr>
              <w:rPr>
                <w:ins w:id="8336" w:author="phuong vu" w:date="2018-11-22T13:51:00Z"/>
                <w:rPrChange w:id="8337" w:author="phuong vu" w:date="2018-11-30T22:36:00Z">
                  <w:rPr>
                    <w:ins w:id="8338" w:author="phuong vu" w:date="2018-11-22T13:51:00Z"/>
                    <w:lang w:val="en-US"/>
                  </w:rPr>
                </w:rPrChange>
              </w:rPr>
              <w:pPrChange w:id="8339" w:author="phuong vu" w:date="2018-11-30T22:24:00Z">
                <w:pPr>
                  <w:spacing w:line="276" w:lineRule="auto"/>
                </w:pPr>
              </w:pPrChange>
            </w:pPr>
            <w:ins w:id="8340" w:author="phuong vu" w:date="2018-11-22T13:51:00Z">
              <w:r w:rsidRPr="00920004">
                <w:rPr>
                  <w:rPrChange w:id="8341" w:author="phuong vu" w:date="2018-11-30T22:36:00Z">
                    <w:rPr>
                      <w:lang w:val="en-US"/>
                    </w:rPr>
                  </w:rPrChange>
                </w:rPr>
                <w:t>Nhân viên cửa hàng (Nhân viên quản lí đơn hàng, Nhân viên nhận và trả quần áo)</w:t>
              </w:r>
            </w:ins>
          </w:p>
        </w:tc>
      </w:tr>
      <w:tr w:rsidR="00C774DC" w:rsidRPr="00920004" w14:paraId="0CA7FC62" w14:textId="77777777" w:rsidTr="00C774DC">
        <w:trPr>
          <w:ins w:id="8342" w:author="phuong vu" w:date="2018-11-22T13:51:00Z"/>
        </w:trPr>
        <w:tc>
          <w:tcPr>
            <w:tcW w:w="2425" w:type="dxa"/>
          </w:tcPr>
          <w:p w14:paraId="0E70A505" w14:textId="77777777" w:rsidR="00C774DC" w:rsidRPr="00920004" w:rsidRDefault="00C774DC" w:rsidP="00D72BF9">
            <w:pPr>
              <w:rPr>
                <w:ins w:id="8343" w:author="phuong vu" w:date="2018-11-22T13:51:00Z"/>
                <w:b/>
                <w:rPrChange w:id="8344" w:author="phuong vu" w:date="2018-11-30T22:36:00Z">
                  <w:rPr>
                    <w:ins w:id="8345" w:author="phuong vu" w:date="2018-11-22T13:51:00Z"/>
                  </w:rPr>
                </w:rPrChange>
              </w:rPr>
              <w:pPrChange w:id="8346" w:author="phuong vu" w:date="2018-11-30T22:24:00Z">
                <w:pPr>
                  <w:spacing w:line="276" w:lineRule="auto"/>
                </w:pPr>
              </w:pPrChange>
            </w:pPr>
            <w:ins w:id="8347" w:author="phuong vu" w:date="2018-11-22T13:51:00Z">
              <w:r w:rsidRPr="00920004">
                <w:rPr>
                  <w:b/>
                  <w:rPrChange w:id="8348" w:author="phuong vu" w:date="2018-11-30T22:36:00Z">
                    <w:rPr/>
                  </w:rPrChange>
                </w:rPr>
                <w:t>Tiền điều kiện</w:t>
              </w:r>
            </w:ins>
          </w:p>
        </w:tc>
        <w:tc>
          <w:tcPr>
            <w:tcW w:w="6686" w:type="dxa"/>
          </w:tcPr>
          <w:p w14:paraId="12777AA0" w14:textId="77777777" w:rsidR="00C774DC" w:rsidRPr="00920004" w:rsidRDefault="00C774DC" w:rsidP="00D72BF9">
            <w:pPr>
              <w:rPr>
                <w:ins w:id="8349" w:author="phuong vu" w:date="2018-11-22T13:51:00Z"/>
                <w:rPrChange w:id="8350" w:author="phuong vu" w:date="2018-11-30T22:36:00Z">
                  <w:rPr>
                    <w:ins w:id="8351" w:author="phuong vu" w:date="2018-11-22T13:51:00Z"/>
                    <w:lang w:val="en-US"/>
                  </w:rPr>
                </w:rPrChange>
              </w:rPr>
              <w:pPrChange w:id="8352" w:author="phuong vu" w:date="2018-11-30T22:24:00Z">
                <w:pPr>
                  <w:spacing w:line="276" w:lineRule="auto"/>
                </w:pPr>
              </w:pPrChange>
            </w:pPr>
            <w:ins w:id="8353" w:author="phuong vu" w:date="2018-11-22T13:51:00Z">
              <w:r w:rsidRPr="00920004">
                <w:rPr>
                  <w:rPrChange w:id="8354" w:author="phuong vu" w:date="2018-11-30T22:36:00Z">
                    <w:rPr>
                      <w:lang w:val="en-US"/>
                    </w:rPr>
                  </w:rPrChange>
                </w:rPr>
                <w:t>Truy cập được trang web quản lí và đăng nhập thành công vào hệ thống.</w:t>
              </w:r>
            </w:ins>
          </w:p>
        </w:tc>
      </w:tr>
      <w:tr w:rsidR="00C774DC" w:rsidRPr="00920004" w14:paraId="57827D55" w14:textId="77777777" w:rsidTr="00C774DC">
        <w:trPr>
          <w:ins w:id="8355" w:author="phuong vu" w:date="2018-11-22T13:51:00Z"/>
        </w:trPr>
        <w:tc>
          <w:tcPr>
            <w:tcW w:w="2425" w:type="dxa"/>
          </w:tcPr>
          <w:p w14:paraId="2389EE2E" w14:textId="77777777" w:rsidR="00C774DC" w:rsidRPr="00920004" w:rsidRDefault="00C774DC" w:rsidP="00D72BF9">
            <w:pPr>
              <w:rPr>
                <w:ins w:id="8356" w:author="phuong vu" w:date="2018-11-22T13:51:00Z"/>
                <w:b/>
                <w:rPrChange w:id="8357" w:author="phuong vu" w:date="2018-11-30T22:36:00Z">
                  <w:rPr>
                    <w:ins w:id="8358" w:author="phuong vu" w:date="2018-11-22T13:51:00Z"/>
                  </w:rPr>
                </w:rPrChange>
              </w:rPr>
              <w:pPrChange w:id="8359" w:author="phuong vu" w:date="2018-11-30T22:24:00Z">
                <w:pPr>
                  <w:spacing w:line="276" w:lineRule="auto"/>
                </w:pPr>
              </w:pPrChange>
            </w:pPr>
            <w:ins w:id="8360" w:author="phuong vu" w:date="2018-11-22T13:51:00Z">
              <w:r w:rsidRPr="00920004">
                <w:rPr>
                  <w:b/>
                  <w:rPrChange w:id="8361" w:author="phuong vu" w:date="2018-11-30T22:36:00Z">
                    <w:rPr/>
                  </w:rPrChange>
                </w:rPr>
                <w:t>Cách xử lí</w:t>
              </w:r>
            </w:ins>
          </w:p>
        </w:tc>
        <w:tc>
          <w:tcPr>
            <w:tcW w:w="6686" w:type="dxa"/>
          </w:tcPr>
          <w:p w14:paraId="4780AB4B" w14:textId="38518B25" w:rsidR="00297973" w:rsidRPr="00920004" w:rsidRDefault="00297973" w:rsidP="00D72BF9">
            <w:pPr>
              <w:rPr>
                <w:ins w:id="8362" w:author="phuong vu" w:date="2018-11-30T10:37:00Z"/>
                <w:lang w:val="en-US"/>
                <w:rPrChange w:id="8363" w:author="phuong vu" w:date="2018-11-30T22:36:00Z">
                  <w:rPr>
                    <w:ins w:id="8364" w:author="phuong vu" w:date="2018-11-30T10:37:00Z"/>
                    <w:lang w:val="en-US"/>
                  </w:rPr>
                </w:rPrChange>
              </w:rPr>
              <w:pPrChange w:id="8365" w:author="phuong vu" w:date="2018-11-30T22:24:00Z">
                <w:pPr>
                  <w:spacing w:line="276" w:lineRule="auto"/>
                </w:pPr>
              </w:pPrChange>
            </w:pPr>
            <w:ins w:id="8366" w:author="phuong vu" w:date="2018-11-30T10:37:00Z">
              <w:r w:rsidRPr="00920004">
                <w:rPr>
                  <w:rPrChange w:id="8367" w:author="phuong vu" w:date="2018-11-30T22:36:00Z">
                    <w:rPr/>
                  </w:rPrChange>
                </w:rPr>
                <w:t xml:space="preserve">Bước 1: </w:t>
              </w:r>
            </w:ins>
            <w:ins w:id="8368" w:author="phuong vu" w:date="2018-11-30T10:54:00Z">
              <w:r w:rsidR="00412294" w:rsidRPr="00920004">
                <w:rPr>
                  <w:rPrChange w:id="8369" w:author="phuong vu" w:date="2018-11-30T22:36:00Z">
                    <w:rPr/>
                  </w:rPrChange>
                </w:rPr>
                <w:t>Chọn</w:t>
              </w:r>
            </w:ins>
            <w:ins w:id="8370" w:author="phuong vu" w:date="2018-11-30T10:37:00Z">
              <w:r w:rsidRPr="00920004">
                <w:rPr>
                  <w:rPrChange w:id="8371" w:author="phuong vu" w:date="2018-11-30T22:36:00Z">
                    <w:rPr/>
                  </w:rPrChange>
                </w:rPr>
                <w:t xml:space="preserve"> “</w:t>
              </w:r>
              <w:r w:rsidRPr="00920004">
                <w:rPr>
                  <w:rPrChange w:id="8372" w:author="phuong vu" w:date="2018-11-30T22:36:00Z">
                    <w:rPr>
                      <w:i/>
                    </w:rPr>
                  </w:rPrChange>
                </w:rPr>
                <w:t xml:space="preserve">Quản lí </w:t>
              </w:r>
              <w:r w:rsidRPr="00920004">
                <w:rPr>
                  <w:lang w:val="en-US"/>
                  <w:rPrChange w:id="8373" w:author="phuong vu" w:date="2018-11-30T22:36:00Z">
                    <w:rPr>
                      <w:i/>
                      <w:lang w:val="en-US"/>
                    </w:rPr>
                  </w:rPrChange>
                </w:rPr>
                <w:t>biên nhận</w:t>
              </w:r>
              <w:r w:rsidRPr="00920004">
                <w:rPr>
                  <w:rPrChange w:id="8374" w:author="phuong vu" w:date="2018-11-30T22:36:00Z">
                    <w:rPr/>
                  </w:rPrChange>
                </w:rPr>
                <w:t>”</w:t>
              </w:r>
              <w:r w:rsidRPr="00920004">
                <w:rPr>
                  <w:lang w:val="en-US"/>
                  <w:rPrChange w:id="8375" w:author="phuong vu" w:date="2018-11-30T22:36:00Z">
                    <w:rPr>
                      <w:lang w:val="en-US"/>
                    </w:rPr>
                  </w:rPrChange>
                </w:rPr>
                <w:t>.</w:t>
              </w:r>
            </w:ins>
          </w:p>
          <w:p w14:paraId="2E38254D" w14:textId="2C0A0B6E" w:rsidR="00297973" w:rsidRPr="00920004" w:rsidRDefault="00297973" w:rsidP="00D72BF9">
            <w:pPr>
              <w:rPr>
                <w:ins w:id="8376" w:author="phuong vu" w:date="2018-11-30T10:37:00Z"/>
                <w:lang w:val="en-US"/>
                <w:rPrChange w:id="8377" w:author="phuong vu" w:date="2018-11-30T22:36:00Z">
                  <w:rPr>
                    <w:ins w:id="8378" w:author="phuong vu" w:date="2018-11-30T10:37:00Z"/>
                    <w:lang w:val="en-US"/>
                  </w:rPr>
                </w:rPrChange>
              </w:rPr>
              <w:pPrChange w:id="8379" w:author="phuong vu" w:date="2018-11-30T22:24:00Z">
                <w:pPr>
                  <w:spacing w:line="276" w:lineRule="auto"/>
                </w:pPr>
              </w:pPrChange>
            </w:pPr>
            <w:ins w:id="8380" w:author="phuong vu" w:date="2018-11-30T10:37:00Z">
              <w:r w:rsidRPr="00920004">
                <w:rPr>
                  <w:lang w:val="en-US"/>
                  <w:rPrChange w:id="8381" w:author="phuong vu" w:date="2018-11-30T22:36:00Z">
                    <w:rPr>
                      <w:lang w:val="en-US"/>
                    </w:rPr>
                  </w:rPrChange>
                </w:rPr>
                <w:t>Bước 2: Chọn danh sách biên nhận theo trạng thái mong muốn.</w:t>
              </w:r>
            </w:ins>
          </w:p>
          <w:p w14:paraId="201A5179" w14:textId="7F91BF50" w:rsidR="00C774DC" w:rsidRPr="00920004" w:rsidRDefault="00C774DC" w:rsidP="00D72BF9">
            <w:pPr>
              <w:rPr>
                <w:ins w:id="8382" w:author="phuong vu" w:date="2018-11-22T13:51:00Z"/>
                <w:rPrChange w:id="8383" w:author="phuong vu" w:date="2018-11-30T22:36:00Z">
                  <w:rPr>
                    <w:ins w:id="8384" w:author="phuong vu" w:date="2018-11-22T13:51:00Z"/>
                    <w:lang w:val="en-US"/>
                  </w:rPr>
                </w:rPrChange>
              </w:rPr>
              <w:pPrChange w:id="8385" w:author="phuong vu" w:date="2018-11-30T22:24:00Z">
                <w:pPr>
                  <w:spacing w:line="276" w:lineRule="auto"/>
                </w:pPr>
              </w:pPrChange>
            </w:pPr>
            <w:ins w:id="8386" w:author="phuong vu" w:date="2018-11-22T13:51:00Z">
              <w:r w:rsidRPr="00920004">
                <w:rPr>
                  <w:rPrChange w:id="8387" w:author="phuong vu" w:date="2018-11-30T22:36:00Z">
                    <w:rPr>
                      <w:lang w:val="en-US"/>
                    </w:rPr>
                  </w:rPrChange>
                </w:rPr>
                <w:t xml:space="preserve">Bước </w:t>
              </w:r>
            </w:ins>
            <w:ins w:id="8388" w:author="phuong vu" w:date="2018-11-30T10:37:00Z">
              <w:r w:rsidR="00297973" w:rsidRPr="00920004">
                <w:rPr>
                  <w:lang w:val="en-US"/>
                  <w:rPrChange w:id="8389" w:author="phuong vu" w:date="2018-11-30T22:36:00Z">
                    <w:rPr>
                      <w:lang w:val="en-US"/>
                    </w:rPr>
                  </w:rPrChange>
                </w:rPr>
                <w:t>3</w:t>
              </w:r>
            </w:ins>
            <w:ins w:id="8390" w:author="phuong vu" w:date="2018-11-22T13:51:00Z">
              <w:r w:rsidRPr="00920004">
                <w:rPr>
                  <w:rPrChange w:id="8391" w:author="phuong vu" w:date="2018-11-30T22:36:00Z">
                    <w:rPr>
                      <w:lang w:val="en-US"/>
                    </w:rPr>
                  </w:rPrChange>
                </w:rPr>
                <w:t>: Danh sách biên nhận được hiển thị theo dạng bảng. Ở đây người dùng có thể tìm kiếm biên nhận dựa trên các tiêu chí là các cột của bảng.</w:t>
              </w:r>
            </w:ins>
          </w:p>
          <w:p w14:paraId="2CB44189" w14:textId="6D68AFB4" w:rsidR="00C774DC" w:rsidRPr="00920004" w:rsidRDefault="00C774DC" w:rsidP="00D72BF9">
            <w:pPr>
              <w:rPr>
                <w:ins w:id="8392" w:author="phuong vu" w:date="2018-11-22T13:51:00Z"/>
                <w:rPrChange w:id="8393" w:author="phuong vu" w:date="2018-11-30T22:36:00Z">
                  <w:rPr>
                    <w:ins w:id="8394" w:author="phuong vu" w:date="2018-11-22T13:51:00Z"/>
                    <w:lang w:val="en-US"/>
                  </w:rPr>
                </w:rPrChange>
              </w:rPr>
              <w:pPrChange w:id="8395" w:author="phuong vu" w:date="2018-11-30T22:24:00Z">
                <w:pPr>
                  <w:spacing w:line="276" w:lineRule="auto"/>
                </w:pPr>
              </w:pPrChange>
            </w:pPr>
            <w:ins w:id="8396" w:author="phuong vu" w:date="2018-11-22T13:51:00Z">
              <w:r w:rsidRPr="00920004">
                <w:rPr>
                  <w:rPrChange w:id="8397" w:author="phuong vu" w:date="2018-11-30T22:36:00Z">
                    <w:rPr>
                      <w:lang w:val="en-US"/>
                    </w:rPr>
                  </w:rPrChange>
                </w:rPr>
                <w:t xml:space="preserve">Bước </w:t>
              </w:r>
            </w:ins>
            <w:ins w:id="8398" w:author="phuong vu" w:date="2018-11-30T10:37:00Z">
              <w:r w:rsidR="00297973" w:rsidRPr="00920004">
                <w:rPr>
                  <w:lang w:val="en-US"/>
                  <w:rPrChange w:id="8399" w:author="phuong vu" w:date="2018-11-30T22:36:00Z">
                    <w:rPr>
                      <w:lang w:val="en-US"/>
                    </w:rPr>
                  </w:rPrChange>
                </w:rPr>
                <w:t>4</w:t>
              </w:r>
            </w:ins>
            <w:ins w:id="8400" w:author="phuong vu" w:date="2018-11-22T13:51:00Z">
              <w:r w:rsidRPr="00920004">
                <w:rPr>
                  <w:rPrChange w:id="8401" w:author="phuong vu" w:date="2018-11-30T22:36:00Z">
                    <w:rPr>
                      <w:lang w:val="en-US"/>
                    </w:rPr>
                  </w:rPrChange>
                </w:rPr>
                <w:t>: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920004" w:rsidRDefault="00C774DC" w:rsidP="00D72BF9">
            <w:pPr>
              <w:rPr>
                <w:ins w:id="8402" w:author="phuong vu" w:date="2018-11-22T13:51:00Z"/>
                <w:rPrChange w:id="8403" w:author="phuong vu" w:date="2018-11-30T22:36:00Z">
                  <w:rPr>
                    <w:ins w:id="8404" w:author="phuong vu" w:date="2018-11-22T13:51:00Z"/>
                    <w:lang w:val="en-US"/>
                  </w:rPr>
                </w:rPrChange>
              </w:rPr>
              <w:pPrChange w:id="8405" w:author="phuong vu" w:date="2018-11-30T22:24:00Z">
                <w:pPr>
                  <w:pStyle w:val="ListParagraph"/>
                  <w:numPr>
                    <w:numId w:val="30"/>
                  </w:numPr>
                  <w:spacing w:line="276" w:lineRule="auto"/>
                  <w:ind w:hanging="360"/>
                </w:pPr>
              </w:pPrChange>
            </w:pPr>
            <w:ins w:id="8406" w:author="phuong vu" w:date="2018-11-22T13:51:00Z">
              <w:r w:rsidRPr="00920004">
                <w:rPr>
                  <w:rPrChange w:id="8407" w:author="phuong vu" w:date="2018-11-30T22:36:00Z">
                    <w:rPr>
                      <w:lang w:val="en-US"/>
                    </w:rPr>
                  </w:rPrChange>
                </w:rPr>
                <w:t>Trạng thái “</w:t>
              </w:r>
              <w:r w:rsidRPr="00920004">
                <w:rPr>
                  <w:rPrChange w:id="8408" w:author="phuong vu" w:date="2018-11-30T22:36:00Z">
                    <w:rPr>
                      <w:i/>
                      <w:lang w:val="en-US"/>
                    </w:rPr>
                  </w:rPrChange>
                </w:rPr>
                <w:t>đang chờ nhận đồ</w:t>
              </w:r>
              <w:r w:rsidRPr="00920004">
                <w:rPr>
                  <w:rPrChange w:id="8409" w:author="phuong vu" w:date="2018-11-30T22:36:00Z">
                    <w:rPr>
                      <w:lang w:val="en-US"/>
                    </w:rPr>
                  </w:rPrChange>
                </w:rPr>
                <w:t>”: Nhân viên nhận và trả quần áo nhấn “</w:t>
              </w:r>
              <w:r w:rsidRPr="00920004">
                <w:rPr>
                  <w:rPrChange w:id="8410" w:author="phuong vu" w:date="2018-11-30T22:36:00Z">
                    <w:rPr>
                      <w:i/>
                      <w:lang w:val="en-US"/>
                    </w:rPr>
                  </w:rPrChange>
                </w:rPr>
                <w:t>chấp nhận</w:t>
              </w:r>
              <w:r w:rsidRPr="00920004">
                <w:rPr>
                  <w:rPrChange w:id="8411" w:author="phuong vu" w:date="2018-11-30T22:36:00Z">
                    <w:rPr>
                      <w:lang w:val="en-US"/>
                    </w:rPr>
                  </w:rPrChange>
                </w:rPr>
                <w:t xml:space="preserve">”, người dùng sẽ được gán thành người đi nhận đơn hàng đó và có nhiệm vụ cập nhật thông tin biên nhận (bao gồm số lượng đồ nhận, ngày nhận và thời gian </w:t>
              </w:r>
              <w:r w:rsidRPr="00920004">
                <w:rPr>
                  <w:rPrChange w:id="8412" w:author="phuong vu" w:date="2018-11-30T22:36:00Z">
                    <w:rPr>
                      <w:lang w:val="en-US"/>
                    </w:rPr>
                  </w:rPrChange>
                </w:rPr>
                <w:lastRenderedPageBreak/>
                <w:t xml:space="preserve">nhận). Sau khi nhận đồ hoàn tất buộc nhấn nút </w:t>
              </w:r>
              <w:r w:rsidRPr="00920004">
                <w:rPr>
                  <w:rPrChange w:id="8413" w:author="phuong vu" w:date="2018-11-30T22:36:00Z">
                    <w:rPr>
                      <w:i/>
                      <w:lang w:val="en-US"/>
                    </w:rPr>
                  </w:rPrChange>
                </w:rPr>
                <w:t>“đã nhận”</w:t>
              </w:r>
              <w:r w:rsidRPr="00920004">
                <w:rPr>
                  <w:rPrChange w:id="8414" w:author="phuong vu" w:date="2018-11-30T22:36:00Z">
                    <w:rPr>
                      <w:lang w:val="en-US"/>
                    </w:rPr>
                  </w:rPrChange>
                </w:rPr>
                <w:t xml:space="preserve"> để thay đổi trạng thái biên nhận thành </w:t>
              </w:r>
              <w:r w:rsidRPr="00920004">
                <w:rPr>
                  <w:rPrChange w:id="8415" w:author="phuong vu" w:date="2018-11-30T22:36:00Z">
                    <w:rPr>
                      <w:i/>
                      <w:lang w:val="en-US"/>
                    </w:rPr>
                  </w:rPrChange>
                </w:rPr>
                <w:t xml:space="preserve">“đã nhận đồ” </w:t>
              </w:r>
              <w:r w:rsidRPr="00920004">
                <w:rPr>
                  <w:rPrChange w:id="8416" w:author="phuong vu" w:date="2018-11-30T22:36:00Z">
                    <w:rPr>
                      <w:lang w:val="en-US"/>
                    </w:rPr>
                  </w:rPrChange>
                </w:rPr>
                <w:t xml:space="preserve">và đơn hàng ứng với biên nhận chuyển từ </w:t>
              </w:r>
              <w:r w:rsidRPr="00920004">
                <w:rPr>
                  <w:rPrChange w:id="8417" w:author="phuong vu" w:date="2018-11-30T22:36:00Z">
                    <w:rPr>
                      <w:i/>
                      <w:lang w:val="en-US"/>
                    </w:rPr>
                  </w:rPrChange>
                </w:rPr>
                <w:t xml:space="preserve">“đã nhận” </w:t>
              </w:r>
              <w:r w:rsidRPr="00920004">
                <w:rPr>
                  <w:rPrChange w:id="8418" w:author="phuong vu" w:date="2018-11-30T22:36:00Z">
                    <w:rPr>
                      <w:lang w:val="en-US"/>
                    </w:rPr>
                  </w:rPrChange>
                </w:rPr>
                <w:t xml:space="preserve">thành </w:t>
              </w:r>
              <w:r w:rsidRPr="00920004">
                <w:rPr>
                  <w:rPrChange w:id="8419" w:author="phuong vu" w:date="2018-11-30T22:36:00Z">
                    <w:rPr>
                      <w:i/>
                      <w:lang w:val="en-US"/>
                    </w:rPr>
                  </w:rPrChange>
                </w:rPr>
                <w:t xml:space="preserve">“đang chờ xử lí”. </w:t>
              </w:r>
            </w:ins>
          </w:p>
          <w:p w14:paraId="14ECB257" w14:textId="77777777" w:rsidR="00C774DC" w:rsidRPr="00920004" w:rsidRDefault="00C774DC" w:rsidP="00D72BF9">
            <w:pPr>
              <w:rPr>
                <w:ins w:id="8420" w:author="phuong vu" w:date="2018-11-22T13:51:00Z"/>
                <w:rPrChange w:id="8421" w:author="phuong vu" w:date="2018-11-30T22:36:00Z">
                  <w:rPr>
                    <w:ins w:id="8422" w:author="phuong vu" w:date="2018-11-22T13:51:00Z"/>
                    <w:lang w:val="en-US"/>
                  </w:rPr>
                </w:rPrChange>
              </w:rPr>
              <w:pPrChange w:id="8423" w:author="phuong vu" w:date="2018-11-30T22:24:00Z">
                <w:pPr>
                  <w:pStyle w:val="ListParagraph"/>
                  <w:numPr>
                    <w:numId w:val="30"/>
                  </w:numPr>
                  <w:spacing w:line="276" w:lineRule="auto"/>
                  <w:ind w:hanging="360"/>
                </w:pPr>
              </w:pPrChange>
            </w:pPr>
            <w:ins w:id="8424" w:author="phuong vu" w:date="2018-11-22T13:51:00Z">
              <w:r w:rsidRPr="00920004">
                <w:rPr>
                  <w:rPrChange w:id="8425" w:author="phuong vu" w:date="2018-11-30T22:36:00Z">
                    <w:rPr>
                      <w:lang w:val="en-US"/>
                    </w:rPr>
                  </w:rPrChange>
                </w:rPr>
                <w:t xml:space="preserve">Trạng thái </w:t>
              </w:r>
              <w:r w:rsidRPr="00920004">
                <w:rPr>
                  <w:rPrChange w:id="8426" w:author="phuong vu" w:date="2018-11-30T22:36:00Z">
                    <w:rPr>
                      <w:i/>
                      <w:lang w:val="en-US"/>
                    </w:rPr>
                  </w:rPrChange>
                </w:rPr>
                <w:t xml:space="preserve">“đang chờ giao đồ”: </w:t>
              </w:r>
              <w:r w:rsidRPr="00920004">
                <w:rPr>
                  <w:rPrChange w:id="8427" w:author="phuong vu" w:date="2018-11-30T22:36:00Z">
                    <w:rPr>
                      <w:lang w:val="en-US"/>
                    </w:rPr>
                  </w:rPrChange>
                </w:rPr>
                <w:t xml:space="preserve">Nhân viên nhận và trả quần ảo nhấn vào nút </w:t>
              </w:r>
              <w:r w:rsidRPr="00920004">
                <w:rPr>
                  <w:rPrChange w:id="8428" w:author="phuong vu" w:date="2018-11-30T22:36:00Z">
                    <w:rPr>
                      <w:i/>
                      <w:lang w:val="en-US"/>
                    </w:rPr>
                  </w:rPrChange>
                </w:rPr>
                <w:t xml:space="preserve">“giao đồ”, </w:t>
              </w:r>
              <w:r w:rsidRPr="00920004">
                <w:rPr>
                  <w:rPrChange w:id="8429" w:author="phuong vu" w:date="2018-11-30T22:36:00Z">
                    <w:rPr>
                      <w:lang w:val="en-US"/>
                    </w:rPr>
                  </w:rPrChange>
                </w:rPr>
                <w:t>người dùng sẽ được gán thành người đi giao đơn hàng đó và có nhiệm vụ câp nhật thông tin biên nhận (bao gồm thời gian, ngày giao đơn hàng, số lượng quần áo giao). Sau khi giao hoàn tất buộc nhấn nút “</w:t>
              </w:r>
              <w:r w:rsidRPr="00920004">
                <w:rPr>
                  <w:rPrChange w:id="8430" w:author="phuong vu" w:date="2018-11-30T22:36:00Z">
                    <w:rPr>
                      <w:i/>
                      <w:lang w:val="en-US"/>
                    </w:rPr>
                  </w:rPrChange>
                </w:rPr>
                <w:t>đã giao</w:t>
              </w:r>
              <w:r w:rsidRPr="00920004">
                <w:rPr>
                  <w:rPrChange w:id="8431" w:author="phuong vu" w:date="2018-11-30T22:36:00Z">
                    <w:rPr>
                      <w:lang w:val="en-US"/>
                    </w:rPr>
                  </w:rPrChange>
                </w:rPr>
                <w:t>” và đơn hàng ứng với biên nhận chuyển từ “</w:t>
              </w:r>
              <w:r w:rsidRPr="00920004">
                <w:rPr>
                  <w:rPrChange w:id="8432" w:author="phuong vu" w:date="2018-11-30T22:36:00Z">
                    <w:rPr>
                      <w:i/>
                      <w:lang w:val="en-US"/>
                    </w:rPr>
                  </w:rPrChange>
                </w:rPr>
                <w:t>đã xử lí hoàn tất</w:t>
              </w:r>
              <w:r w:rsidRPr="00920004">
                <w:rPr>
                  <w:rPrChange w:id="8433" w:author="phuong vu" w:date="2018-11-30T22:36:00Z">
                    <w:rPr>
                      <w:lang w:val="en-US"/>
                    </w:rPr>
                  </w:rPrChange>
                </w:rPr>
                <w:t xml:space="preserve">” thành </w:t>
              </w:r>
              <w:r w:rsidRPr="00920004">
                <w:rPr>
                  <w:rPrChange w:id="8434" w:author="phuong vu" w:date="2018-11-30T22:36:00Z">
                    <w:rPr>
                      <w:i/>
                      <w:lang w:val="en-US"/>
                    </w:rPr>
                  </w:rPrChange>
                </w:rPr>
                <w:t>“thành công”.</w:t>
              </w:r>
            </w:ins>
          </w:p>
        </w:tc>
      </w:tr>
      <w:tr w:rsidR="00C774DC" w:rsidRPr="00920004" w14:paraId="1EFDC670" w14:textId="77777777" w:rsidTr="00C774DC">
        <w:trPr>
          <w:ins w:id="8435" w:author="phuong vu" w:date="2018-11-22T13:51:00Z"/>
        </w:trPr>
        <w:tc>
          <w:tcPr>
            <w:tcW w:w="2425" w:type="dxa"/>
          </w:tcPr>
          <w:p w14:paraId="440F1BE4" w14:textId="77777777" w:rsidR="00C774DC" w:rsidRPr="00920004" w:rsidRDefault="00C774DC" w:rsidP="00D72BF9">
            <w:pPr>
              <w:rPr>
                <w:ins w:id="8436" w:author="phuong vu" w:date="2018-11-22T13:51:00Z"/>
                <w:b/>
                <w:rPrChange w:id="8437" w:author="phuong vu" w:date="2018-11-30T22:36:00Z">
                  <w:rPr>
                    <w:ins w:id="8438" w:author="phuong vu" w:date="2018-11-22T13:51:00Z"/>
                  </w:rPr>
                </w:rPrChange>
              </w:rPr>
              <w:pPrChange w:id="8439" w:author="phuong vu" w:date="2018-11-30T22:24:00Z">
                <w:pPr>
                  <w:spacing w:line="276" w:lineRule="auto"/>
                </w:pPr>
              </w:pPrChange>
            </w:pPr>
            <w:ins w:id="8440" w:author="phuong vu" w:date="2018-11-22T13:51:00Z">
              <w:r w:rsidRPr="00920004">
                <w:rPr>
                  <w:b/>
                  <w:rPrChange w:id="8441" w:author="phuong vu" w:date="2018-11-30T22:36:00Z">
                    <w:rPr/>
                  </w:rPrChange>
                </w:rPr>
                <w:lastRenderedPageBreak/>
                <w:t>Kết quả</w:t>
              </w:r>
            </w:ins>
          </w:p>
        </w:tc>
        <w:tc>
          <w:tcPr>
            <w:tcW w:w="6686" w:type="dxa"/>
          </w:tcPr>
          <w:p w14:paraId="12ADD6E4" w14:textId="77777777" w:rsidR="00C774DC" w:rsidRPr="00920004" w:rsidRDefault="00C774DC" w:rsidP="00D72BF9">
            <w:pPr>
              <w:rPr>
                <w:ins w:id="8442" w:author="phuong vu" w:date="2018-11-22T13:51:00Z"/>
                <w:rPrChange w:id="8443" w:author="phuong vu" w:date="2018-11-30T22:36:00Z">
                  <w:rPr>
                    <w:ins w:id="8444" w:author="phuong vu" w:date="2018-11-22T13:51:00Z"/>
                    <w:lang w:val="en-US"/>
                  </w:rPr>
                </w:rPrChange>
              </w:rPr>
              <w:pPrChange w:id="8445" w:author="phuong vu" w:date="2018-11-30T22:24:00Z">
                <w:pPr>
                  <w:spacing w:line="276" w:lineRule="auto"/>
                </w:pPr>
              </w:pPrChange>
            </w:pPr>
            <w:ins w:id="8446" w:author="phuong vu" w:date="2018-11-22T13:51:00Z">
              <w:r w:rsidRPr="00920004">
                <w:rPr>
                  <w:rPrChange w:id="8447" w:author="phuong vu" w:date="2018-11-30T22:36:00Z">
                    <w:rPr>
                      <w:lang w:val="en-US"/>
                    </w:rPr>
                  </w:rPrChange>
                </w:rPr>
                <w:t>Hiển thị thông tin tất cả biên nhận dưới dạng bảng.</w:t>
              </w:r>
            </w:ins>
          </w:p>
          <w:p w14:paraId="3219B33C" w14:textId="77777777" w:rsidR="00C774DC" w:rsidRPr="00920004" w:rsidRDefault="00C774DC" w:rsidP="00D72BF9">
            <w:pPr>
              <w:rPr>
                <w:ins w:id="8448" w:author="phuong vu" w:date="2018-11-22T13:51:00Z"/>
                <w:rPrChange w:id="8449" w:author="phuong vu" w:date="2018-11-30T22:36:00Z">
                  <w:rPr>
                    <w:ins w:id="8450" w:author="phuong vu" w:date="2018-11-22T13:51:00Z"/>
                    <w:lang w:val="en-US"/>
                  </w:rPr>
                </w:rPrChange>
              </w:rPr>
              <w:pPrChange w:id="8451" w:author="phuong vu" w:date="2018-11-30T22:24:00Z">
                <w:pPr>
                  <w:spacing w:line="276" w:lineRule="auto"/>
                </w:pPr>
              </w:pPrChange>
            </w:pPr>
            <w:ins w:id="8452" w:author="phuong vu" w:date="2018-11-22T13:51:00Z">
              <w:r w:rsidRPr="00920004">
                <w:rPr>
                  <w:rPrChange w:id="8453" w:author="phuong vu" w:date="2018-11-30T22:36:00Z">
                    <w:rPr>
                      <w:lang w:val="en-US"/>
                    </w:rPr>
                  </w:rPrChange>
                </w:rPr>
                <w:t>Khi nhấn vào tên khách hàng hiển thị chi tiết biên nhận.</w:t>
              </w:r>
            </w:ins>
          </w:p>
        </w:tc>
      </w:tr>
      <w:tr w:rsidR="00C774DC" w:rsidRPr="00920004" w14:paraId="4221BB4A" w14:textId="77777777" w:rsidTr="00C774DC">
        <w:trPr>
          <w:ins w:id="8454" w:author="phuong vu" w:date="2018-11-22T13:51:00Z"/>
        </w:trPr>
        <w:tc>
          <w:tcPr>
            <w:tcW w:w="2425" w:type="dxa"/>
          </w:tcPr>
          <w:p w14:paraId="08B26EAA" w14:textId="77777777" w:rsidR="00C774DC" w:rsidRPr="00920004" w:rsidRDefault="00C774DC" w:rsidP="00D72BF9">
            <w:pPr>
              <w:rPr>
                <w:ins w:id="8455" w:author="phuong vu" w:date="2018-11-22T13:51:00Z"/>
                <w:b/>
                <w:rPrChange w:id="8456" w:author="phuong vu" w:date="2018-11-30T22:36:00Z">
                  <w:rPr>
                    <w:ins w:id="8457" w:author="phuong vu" w:date="2018-11-22T13:51:00Z"/>
                  </w:rPr>
                </w:rPrChange>
              </w:rPr>
              <w:pPrChange w:id="8458" w:author="phuong vu" w:date="2018-11-30T22:24:00Z">
                <w:pPr>
                  <w:spacing w:line="276" w:lineRule="auto"/>
                </w:pPr>
              </w:pPrChange>
            </w:pPr>
            <w:ins w:id="8459" w:author="phuong vu" w:date="2018-11-22T13:51:00Z">
              <w:r w:rsidRPr="00920004">
                <w:rPr>
                  <w:b/>
                  <w:rPrChange w:id="8460" w:author="phuong vu" w:date="2018-11-30T22:36:00Z">
                    <w:rPr/>
                  </w:rPrChange>
                </w:rPr>
                <w:t>Ghi chú</w:t>
              </w:r>
            </w:ins>
          </w:p>
        </w:tc>
        <w:tc>
          <w:tcPr>
            <w:tcW w:w="6686" w:type="dxa"/>
          </w:tcPr>
          <w:p w14:paraId="404C172C" w14:textId="77777777" w:rsidR="00C774DC" w:rsidRPr="00920004" w:rsidRDefault="00C774DC" w:rsidP="00D72BF9">
            <w:pPr>
              <w:rPr>
                <w:ins w:id="8461" w:author="phuong vu" w:date="2018-11-22T13:51:00Z"/>
                <w:rPrChange w:id="8462" w:author="phuong vu" w:date="2018-11-30T22:36:00Z">
                  <w:rPr>
                    <w:ins w:id="8463" w:author="phuong vu" w:date="2018-11-22T13:51:00Z"/>
                  </w:rPr>
                </w:rPrChange>
              </w:rPr>
              <w:pPrChange w:id="8464" w:author="phuong vu" w:date="2018-11-30T22:24:00Z">
                <w:pPr>
                  <w:keepNext/>
                  <w:spacing w:line="276" w:lineRule="auto"/>
                </w:pPr>
              </w:pPrChange>
            </w:pPr>
          </w:p>
        </w:tc>
      </w:tr>
    </w:tbl>
    <w:p w14:paraId="231AEA97" w14:textId="052EC522" w:rsidR="00C774DC" w:rsidRPr="00920004" w:rsidRDefault="007846DD" w:rsidP="00A17FA5">
      <w:pPr>
        <w:pStyle w:val="Caption"/>
        <w:rPr>
          <w:ins w:id="8465" w:author="phuong vu" w:date="2018-11-26T00:41:00Z"/>
          <w:lang w:val="en-US"/>
          <w:rPrChange w:id="8466" w:author="phuong vu" w:date="2018-11-30T22:36:00Z">
            <w:rPr>
              <w:ins w:id="8467" w:author="phuong vu" w:date="2018-11-26T00:41:00Z"/>
              <w:lang w:val="en-US"/>
            </w:rPr>
          </w:rPrChange>
        </w:rPr>
        <w:pPrChange w:id="8468" w:author="phuong vu" w:date="2018-11-30T22:42:00Z">
          <w:pPr>
            <w:pStyle w:val="Caption"/>
          </w:pPr>
        </w:pPrChange>
      </w:pPr>
      <w:bookmarkStart w:id="8469" w:name="_Toc531381601"/>
      <w:ins w:id="8470" w:author="phuong vu" w:date="2018-11-26T00:40:00Z">
        <w:r w:rsidRPr="00920004">
          <w:rPr>
            <w:rPrChange w:id="8471" w:author="phuong vu" w:date="2018-11-30T22:36:00Z">
              <w:rPr/>
            </w:rPrChange>
          </w:rPr>
          <w:t xml:space="preserve">Bảng </w:t>
        </w:r>
      </w:ins>
      <w:ins w:id="8472" w:author="phuong vu" w:date="2018-11-30T14:54:00Z">
        <w:r w:rsidR="00D632EE" w:rsidRPr="00920004">
          <w:rPr>
            <w:rPrChange w:id="8473" w:author="phuong vu" w:date="2018-11-30T22:36:00Z">
              <w:rPr/>
            </w:rPrChange>
          </w:rPr>
          <w:fldChar w:fldCharType="begin"/>
        </w:r>
        <w:r w:rsidR="00D632EE" w:rsidRPr="00920004">
          <w:rPr>
            <w:rPrChange w:id="8474" w:author="phuong vu" w:date="2018-11-30T22:36:00Z">
              <w:rPr/>
            </w:rPrChange>
          </w:rPr>
          <w:instrText xml:space="preserve"> STYLEREF 1 \s </w:instrText>
        </w:r>
      </w:ins>
      <w:r w:rsidR="00D632EE" w:rsidRPr="00920004">
        <w:rPr>
          <w:rPrChange w:id="8475" w:author="phuong vu" w:date="2018-11-30T22:36:00Z">
            <w:rPr/>
          </w:rPrChange>
        </w:rPr>
        <w:fldChar w:fldCharType="separate"/>
      </w:r>
      <w:r w:rsidR="00B5490C">
        <w:rPr>
          <w:noProof/>
        </w:rPr>
        <w:t>1</w:t>
      </w:r>
      <w:ins w:id="8476" w:author="phuong vu" w:date="2018-11-30T14:54:00Z">
        <w:r w:rsidR="00D632EE" w:rsidRPr="00920004">
          <w:rPr>
            <w:rPrChange w:id="8477" w:author="phuong vu" w:date="2018-11-30T22:36:00Z">
              <w:rPr/>
            </w:rPrChange>
          </w:rPr>
          <w:fldChar w:fldCharType="end"/>
        </w:r>
        <w:r w:rsidR="00D632EE" w:rsidRPr="00920004">
          <w:rPr>
            <w:rPrChange w:id="8478" w:author="phuong vu" w:date="2018-11-30T22:36:00Z">
              <w:rPr/>
            </w:rPrChange>
          </w:rPr>
          <w:t>.</w:t>
        </w:r>
        <w:r w:rsidR="00D632EE" w:rsidRPr="00920004">
          <w:rPr>
            <w:rPrChange w:id="8479" w:author="phuong vu" w:date="2018-11-30T22:36:00Z">
              <w:rPr/>
            </w:rPrChange>
          </w:rPr>
          <w:fldChar w:fldCharType="begin"/>
        </w:r>
        <w:r w:rsidR="00D632EE" w:rsidRPr="00920004">
          <w:rPr>
            <w:rPrChange w:id="8480" w:author="phuong vu" w:date="2018-11-30T22:36:00Z">
              <w:rPr/>
            </w:rPrChange>
          </w:rPr>
          <w:instrText xml:space="preserve"> SEQ Bảng \* ARABIC \s 1 </w:instrText>
        </w:r>
      </w:ins>
      <w:r w:rsidR="00D632EE" w:rsidRPr="00920004">
        <w:rPr>
          <w:rPrChange w:id="8481" w:author="phuong vu" w:date="2018-11-30T22:36:00Z">
            <w:rPr/>
          </w:rPrChange>
        </w:rPr>
        <w:fldChar w:fldCharType="separate"/>
      </w:r>
      <w:ins w:id="8482" w:author="phuong vu" w:date="2018-11-30T22:44:00Z">
        <w:r w:rsidR="00B5490C">
          <w:rPr>
            <w:noProof/>
          </w:rPr>
          <w:t>9</w:t>
        </w:r>
      </w:ins>
      <w:ins w:id="8483" w:author="phuong vu" w:date="2018-11-30T14:54:00Z">
        <w:r w:rsidR="00D632EE" w:rsidRPr="00920004">
          <w:rPr>
            <w:rPrChange w:id="8484" w:author="phuong vu" w:date="2018-11-30T22:36:00Z">
              <w:rPr/>
            </w:rPrChange>
          </w:rPr>
          <w:fldChar w:fldCharType="end"/>
        </w:r>
      </w:ins>
      <w:ins w:id="8485" w:author="phuong vu" w:date="2018-11-26T00:40:00Z">
        <w:r w:rsidRPr="00920004">
          <w:rPr>
            <w:lang w:val="en-US"/>
            <w:rPrChange w:id="8486" w:author="phuong vu" w:date="2018-11-30T22:36:00Z">
              <w:rPr>
                <w:lang w:val="en-US"/>
              </w:rPr>
            </w:rPrChange>
          </w:rPr>
          <w:t xml:space="preserve"> Chức năng thay đổi tr</w:t>
        </w:r>
      </w:ins>
      <w:ins w:id="8487" w:author="phuong vu" w:date="2018-11-26T00:41:00Z">
        <w:r w:rsidRPr="00920004">
          <w:rPr>
            <w:lang w:val="en-US"/>
            <w:rPrChange w:id="8488" w:author="phuong vu" w:date="2018-11-30T22:36:00Z">
              <w:rPr>
                <w:lang w:val="en-US"/>
              </w:rPr>
            </w:rPrChange>
          </w:rPr>
          <w:t>ạng thái biên nhận</w:t>
        </w:r>
        <w:bookmarkEnd w:id="8469"/>
      </w:ins>
    </w:p>
    <w:p w14:paraId="797016AC" w14:textId="22621AFB" w:rsidR="007846DD" w:rsidRPr="00920004" w:rsidRDefault="007846DD" w:rsidP="00BD0851">
      <w:pPr>
        <w:pStyle w:val="Heading4"/>
        <w:spacing w:before="240" w:line="0" w:lineRule="atLeast"/>
        <w:rPr>
          <w:ins w:id="8489" w:author="phuong vu" w:date="2018-11-26T00:41:00Z"/>
          <w:lang w:val="en-US"/>
          <w:rPrChange w:id="8490" w:author="phuong vu" w:date="2018-11-30T22:36:00Z">
            <w:rPr>
              <w:ins w:id="8491" w:author="phuong vu" w:date="2018-11-26T00:41:00Z"/>
              <w:lang w:val="en-US"/>
            </w:rPr>
          </w:rPrChange>
        </w:rPr>
        <w:pPrChange w:id="8492" w:author="phuong vu" w:date="2018-11-30T14:16:00Z">
          <w:pPr>
            <w:pStyle w:val="Heading4"/>
          </w:pPr>
        </w:pPrChange>
      </w:pPr>
      <w:bookmarkStart w:id="8493" w:name="_Toc531380660"/>
      <w:ins w:id="8494" w:author="phuong vu" w:date="2018-11-26T00:41:00Z">
        <w:r w:rsidRPr="00920004">
          <w:rPr>
            <w:lang w:val="en-US"/>
            <w:rPrChange w:id="8495" w:author="phuong vu" w:date="2018-11-30T22:36:00Z">
              <w:rPr>
                <w:lang w:val="en-US"/>
              </w:rPr>
            </w:rPrChange>
          </w:rPr>
          <w:t>Cập nhật thông tin biên nhận</w:t>
        </w:r>
        <w:bookmarkEnd w:id="8493"/>
      </w:ins>
    </w:p>
    <w:tbl>
      <w:tblPr>
        <w:tblStyle w:val="TableGrid"/>
        <w:tblW w:w="0" w:type="auto"/>
        <w:tblLook w:val="04A0" w:firstRow="1" w:lastRow="0" w:firstColumn="1" w:lastColumn="0" w:noHBand="0" w:noVBand="1"/>
        <w:tblPrChange w:id="8496" w:author="phuong vu" w:date="2018-11-30T22:24:00Z">
          <w:tblPr>
            <w:tblStyle w:val="TableGrid"/>
            <w:tblW w:w="0" w:type="auto"/>
            <w:tblLook w:val="04A0" w:firstRow="1" w:lastRow="0" w:firstColumn="1" w:lastColumn="0" w:noHBand="0" w:noVBand="1"/>
          </w:tblPr>
        </w:tblPrChange>
      </w:tblPr>
      <w:tblGrid>
        <w:gridCol w:w="2350"/>
        <w:gridCol w:w="6427"/>
        <w:tblGridChange w:id="8497">
          <w:tblGrid>
            <w:gridCol w:w="2348"/>
            <w:gridCol w:w="2"/>
            <w:gridCol w:w="6427"/>
          </w:tblGrid>
        </w:tblGridChange>
      </w:tblGrid>
      <w:tr w:rsidR="007846DD" w:rsidRPr="00920004" w14:paraId="70665CAD" w14:textId="77777777" w:rsidTr="00D72BF9">
        <w:trPr>
          <w:ins w:id="8498" w:author="phuong vu" w:date="2018-11-26T00:41:00Z"/>
        </w:trPr>
        <w:tc>
          <w:tcPr>
            <w:tcW w:w="2425" w:type="dxa"/>
            <w:tcPrChange w:id="8499" w:author="phuong vu" w:date="2018-11-30T22:24:00Z">
              <w:tcPr>
                <w:tcW w:w="2425" w:type="dxa"/>
              </w:tcPr>
            </w:tcPrChange>
          </w:tcPr>
          <w:p w14:paraId="54B0AFA0" w14:textId="77777777" w:rsidR="007846DD" w:rsidRPr="00920004" w:rsidRDefault="007846DD" w:rsidP="00D72BF9">
            <w:pPr>
              <w:rPr>
                <w:ins w:id="8500" w:author="phuong vu" w:date="2018-11-26T00:41:00Z"/>
                <w:b/>
                <w:rPrChange w:id="8501" w:author="phuong vu" w:date="2018-11-30T22:36:00Z">
                  <w:rPr>
                    <w:ins w:id="8502" w:author="phuong vu" w:date="2018-11-26T00:41:00Z"/>
                  </w:rPr>
                </w:rPrChange>
              </w:rPr>
              <w:pPrChange w:id="8503" w:author="phuong vu" w:date="2018-11-30T22:24:00Z">
                <w:pPr>
                  <w:spacing w:line="276" w:lineRule="auto"/>
                </w:pPr>
              </w:pPrChange>
            </w:pPr>
            <w:ins w:id="8504" w:author="phuong vu" w:date="2018-11-26T00:41:00Z">
              <w:r w:rsidRPr="00920004">
                <w:rPr>
                  <w:b/>
                  <w:rPrChange w:id="8505" w:author="phuong vu" w:date="2018-11-30T22:36:00Z">
                    <w:rPr/>
                  </w:rPrChange>
                </w:rPr>
                <w:t>Mã yêu cầu</w:t>
              </w:r>
            </w:ins>
          </w:p>
        </w:tc>
        <w:tc>
          <w:tcPr>
            <w:tcW w:w="6686" w:type="dxa"/>
            <w:vAlign w:val="center"/>
            <w:tcPrChange w:id="8506" w:author="phuong vu" w:date="2018-11-30T22:24:00Z">
              <w:tcPr>
                <w:tcW w:w="6686" w:type="dxa"/>
                <w:gridSpan w:val="2"/>
              </w:tcPr>
            </w:tcPrChange>
          </w:tcPr>
          <w:p w14:paraId="194E6ADD" w14:textId="1ABC98C3" w:rsidR="007846DD" w:rsidRPr="00920004" w:rsidRDefault="007846DD" w:rsidP="00D72BF9">
            <w:pPr>
              <w:jc w:val="left"/>
              <w:rPr>
                <w:ins w:id="8507" w:author="phuong vu" w:date="2018-11-26T00:41:00Z"/>
                <w:lang w:val="en-US"/>
                <w:rPrChange w:id="8508" w:author="phuong vu" w:date="2018-11-30T22:36:00Z">
                  <w:rPr>
                    <w:ins w:id="8509" w:author="phuong vu" w:date="2018-11-26T00:41:00Z"/>
                    <w:lang w:val="en-US"/>
                  </w:rPr>
                </w:rPrChange>
              </w:rPr>
              <w:pPrChange w:id="8510" w:author="phuong vu" w:date="2018-11-30T22:24:00Z">
                <w:pPr>
                  <w:spacing w:line="276" w:lineRule="auto"/>
                </w:pPr>
              </w:pPrChange>
            </w:pPr>
            <w:ins w:id="8511" w:author="phuong vu" w:date="2018-11-26T00:41:00Z">
              <w:r w:rsidRPr="00920004">
                <w:rPr>
                  <w:lang w:val="en-US"/>
                  <w:rPrChange w:id="8512" w:author="phuong vu" w:date="2018-11-30T22:36:00Z">
                    <w:rPr>
                      <w:lang w:val="en-US"/>
                    </w:rPr>
                  </w:rPrChange>
                </w:rPr>
                <w:t>GU_02_04</w:t>
              </w:r>
            </w:ins>
          </w:p>
        </w:tc>
      </w:tr>
      <w:tr w:rsidR="007846DD" w:rsidRPr="00920004" w14:paraId="2FD25E69" w14:textId="77777777" w:rsidTr="007846DD">
        <w:trPr>
          <w:ins w:id="8513" w:author="phuong vu" w:date="2018-11-26T00:41:00Z"/>
        </w:trPr>
        <w:tc>
          <w:tcPr>
            <w:tcW w:w="2425" w:type="dxa"/>
          </w:tcPr>
          <w:p w14:paraId="21FE4220" w14:textId="77777777" w:rsidR="007846DD" w:rsidRPr="00920004" w:rsidRDefault="007846DD" w:rsidP="00D72BF9">
            <w:pPr>
              <w:rPr>
                <w:ins w:id="8514" w:author="phuong vu" w:date="2018-11-26T00:41:00Z"/>
                <w:b/>
                <w:rPrChange w:id="8515" w:author="phuong vu" w:date="2018-11-30T22:36:00Z">
                  <w:rPr>
                    <w:ins w:id="8516" w:author="phuong vu" w:date="2018-11-26T00:41:00Z"/>
                  </w:rPr>
                </w:rPrChange>
              </w:rPr>
              <w:pPrChange w:id="8517" w:author="phuong vu" w:date="2018-11-30T22:24:00Z">
                <w:pPr>
                  <w:spacing w:line="276" w:lineRule="auto"/>
                </w:pPr>
              </w:pPrChange>
            </w:pPr>
            <w:ins w:id="8518" w:author="phuong vu" w:date="2018-11-26T00:41:00Z">
              <w:r w:rsidRPr="00920004">
                <w:rPr>
                  <w:b/>
                  <w:rPrChange w:id="8519" w:author="phuong vu" w:date="2018-11-30T22:36:00Z">
                    <w:rPr/>
                  </w:rPrChange>
                </w:rPr>
                <w:t>Tên chức năng</w:t>
              </w:r>
            </w:ins>
          </w:p>
        </w:tc>
        <w:tc>
          <w:tcPr>
            <w:tcW w:w="6686" w:type="dxa"/>
          </w:tcPr>
          <w:p w14:paraId="323B810B" w14:textId="48D26E89" w:rsidR="007846DD" w:rsidRPr="00920004" w:rsidRDefault="007846DD" w:rsidP="00D72BF9">
            <w:pPr>
              <w:rPr>
                <w:ins w:id="8520" w:author="phuong vu" w:date="2018-11-26T00:41:00Z"/>
                <w:lang w:val="en-US"/>
                <w:rPrChange w:id="8521" w:author="phuong vu" w:date="2018-11-30T22:36:00Z">
                  <w:rPr>
                    <w:ins w:id="8522" w:author="phuong vu" w:date="2018-11-26T00:41:00Z"/>
                    <w:lang w:val="en-US"/>
                  </w:rPr>
                </w:rPrChange>
              </w:rPr>
              <w:pPrChange w:id="8523" w:author="phuong vu" w:date="2018-11-30T22:24:00Z">
                <w:pPr>
                  <w:spacing w:line="276" w:lineRule="auto"/>
                </w:pPr>
              </w:pPrChange>
            </w:pPr>
            <w:ins w:id="8524" w:author="phuong vu" w:date="2018-11-26T00:42:00Z">
              <w:r w:rsidRPr="00920004">
                <w:rPr>
                  <w:lang w:val="en-US"/>
                  <w:rPrChange w:id="8525" w:author="phuong vu" w:date="2018-11-30T22:36:00Z">
                    <w:rPr>
                      <w:lang w:val="en-US"/>
                    </w:rPr>
                  </w:rPrChange>
                </w:rPr>
                <w:t>Cập nhật thông tin biên nhận</w:t>
              </w:r>
            </w:ins>
          </w:p>
        </w:tc>
      </w:tr>
      <w:tr w:rsidR="007846DD" w:rsidRPr="00920004" w14:paraId="6F74D009" w14:textId="77777777" w:rsidTr="007846DD">
        <w:trPr>
          <w:ins w:id="8526" w:author="phuong vu" w:date="2018-11-26T00:41:00Z"/>
        </w:trPr>
        <w:tc>
          <w:tcPr>
            <w:tcW w:w="2425" w:type="dxa"/>
          </w:tcPr>
          <w:p w14:paraId="347CACB3" w14:textId="77777777" w:rsidR="007846DD" w:rsidRPr="00920004" w:rsidRDefault="007846DD" w:rsidP="00D72BF9">
            <w:pPr>
              <w:rPr>
                <w:ins w:id="8527" w:author="phuong vu" w:date="2018-11-26T00:41:00Z"/>
                <w:b/>
                <w:rPrChange w:id="8528" w:author="phuong vu" w:date="2018-11-30T22:36:00Z">
                  <w:rPr>
                    <w:ins w:id="8529" w:author="phuong vu" w:date="2018-11-26T00:41:00Z"/>
                  </w:rPr>
                </w:rPrChange>
              </w:rPr>
              <w:pPrChange w:id="8530" w:author="phuong vu" w:date="2018-11-30T22:24:00Z">
                <w:pPr>
                  <w:spacing w:line="276" w:lineRule="auto"/>
                </w:pPr>
              </w:pPrChange>
            </w:pPr>
            <w:ins w:id="8531" w:author="phuong vu" w:date="2018-11-26T00:41:00Z">
              <w:r w:rsidRPr="00920004">
                <w:rPr>
                  <w:b/>
                  <w:rPrChange w:id="8532" w:author="phuong vu" w:date="2018-11-30T22:36:00Z">
                    <w:rPr/>
                  </w:rPrChange>
                </w:rPr>
                <w:t>Đối tượng sử dụng</w:t>
              </w:r>
            </w:ins>
          </w:p>
        </w:tc>
        <w:tc>
          <w:tcPr>
            <w:tcW w:w="6686" w:type="dxa"/>
          </w:tcPr>
          <w:p w14:paraId="2DFA1E9A" w14:textId="08BFDD0F" w:rsidR="007846DD" w:rsidRPr="00920004" w:rsidRDefault="007846DD" w:rsidP="00D72BF9">
            <w:pPr>
              <w:rPr>
                <w:ins w:id="8533" w:author="phuong vu" w:date="2018-11-26T00:41:00Z"/>
                <w:lang w:val="en-US"/>
                <w:rPrChange w:id="8534" w:author="phuong vu" w:date="2018-11-30T22:36:00Z">
                  <w:rPr>
                    <w:ins w:id="8535" w:author="phuong vu" w:date="2018-11-26T00:41:00Z"/>
                    <w:lang w:val="en-US"/>
                  </w:rPr>
                </w:rPrChange>
              </w:rPr>
              <w:pPrChange w:id="8536" w:author="phuong vu" w:date="2018-11-30T22:24:00Z">
                <w:pPr>
                  <w:spacing w:line="276" w:lineRule="auto"/>
                </w:pPr>
              </w:pPrChange>
            </w:pPr>
            <w:ins w:id="8537" w:author="phuong vu" w:date="2018-11-26T00:41:00Z">
              <w:r w:rsidRPr="00920004">
                <w:rPr>
                  <w:lang w:val="en-US"/>
                  <w:rPrChange w:id="8538" w:author="phuong vu" w:date="2018-11-30T22:36:00Z">
                    <w:rPr>
                      <w:lang w:val="en-US"/>
                    </w:rPr>
                  </w:rPrChange>
                </w:rPr>
                <w:t>Nhân viên chi nhánh</w:t>
              </w:r>
            </w:ins>
            <w:ins w:id="8539" w:author="phuong vu" w:date="2018-11-26T00:42:00Z">
              <w:r w:rsidR="008C30A2" w:rsidRPr="00920004">
                <w:rPr>
                  <w:lang w:val="en-US"/>
                  <w:rPrChange w:id="8540" w:author="phuong vu" w:date="2018-11-30T22:36:00Z">
                    <w:rPr>
                      <w:lang w:val="en-US"/>
                    </w:rPr>
                  </w:rPrChange>
                </w:rPr>
                <w:t xml:space="preserve"> (</w:t>
              </w:r>
              <w:r w:rsidR="008C30A2" w:rsidRPr="00920004">
                <w:rPr>
                  <w:lang w:val="en-US"/>
                  <w:rPrChange w:id="8541" w:author="phuong vu" w:date="2018-11-30T22:36:00Z">
                    <w:rPr>
                      <w:i/>
                      <w:lang w:val="en-US"/>
                    </w:rPr>
                  </w:rPrChange>
                </w:rPr>
                <w:t>Nhân viên nhận và trả quần áo)</w:t>
              </w:r>
            </w:ins>
          </w:p>
        </w:tc>
      </w:tr>
      <w:tr w:rsidR="007846DD" w:rsidRPr="00920004" w14:paraId="1EADBC77" w14:textId="77777777" w:rsidTr="007846DD">
        <w:trPr>
          <w:ins w:id="8542" w:author="phuong vu" w:date="2018-11-26T00:41:00Z"/>
        </w:trPr>
        <w:tc>
          <w:tcPr>
            <w:tcW w:w="2425" w:type="dxa"/>
          </w:tcPr>
          <w:p w14:paraId="6F5DDE28" w14:textId="77777777" w:rsidR="007846DD" w:rsidRPr="00920004" w:rsidRDefault="007846DD" w:rsidP="00D72BF9">
            <w:pPr>
              <w:rPr>
                <w:ins w:id="8543" w:author="phuong vu" w:date="2018-11-26T00:41:00Z"/>
                <w:b/>
                <w:rPrChange w:id="8544" w:author="phuong vu" w:date="2018-11-30T22:36:00Z">
                  <w:rPr>
                    <w:ins w:id="8545" w:author="phuong vu" w:date="2018-11-26T00:41:00Z"/>
                  </w:rPr>
                </w:rPrChange>
              </w:rPr>
              <w:pPrChange w:id="8546" w:author="phuong vu" w:date="2018-11-30T22:24:00Z">
                <w:pPr>
                  <w:spacing w:line="276" w:lineRule="auto"/>
                </w:pPr>
              </w:pPrChange>
            </w:pPr>
            <w:ins w:id="8547" w:author="phuong vu" w:date="2018-11-26T00:41:00Z">
              <w:r w:rsidRPr="00920004">
                <w:rPr>
                  <w:b/>
                  <w:rPrChange w:id="8548" w:author="phuong vu" w:date="2018-11-30T22:36:00Z">
                    <w:rPr/>
                  </w:rPrChange>
                </w:rPr>
                <w:t>Tiền điều kiện</w:t>
              </w:r>
            </w:ins>
          </w:p>
        </w:tc>
        <w:tc>
          <w:tcPr>
            <w:tcW w:w="6686" w:type="dxa"/>
          </w:tcPr>
          <w:p w14:paraId="7F208C27" w14:textId="013CB382" w:rsidR="007846DD" w:rsidRPr="00920004" w:rsidRDefault="007846DD" w:rsidP="00D72BF9">
            <w:pPr>
              <w:rPr>
                <w:ins w:id="8549" w:author="phuong vu" w:date="2018-11-26T00:41:00Z"/>
                <w:lang w:val="en-US"/>
                <w:rPrChange w:id="8550" w:author="phuong vu" w:date="2018-11-30T22:36:00Z">
                  <w:rPr>
                    <w:ins w:id="8551" w:author="phuong vu" w:date="2018-11-26T00:41:00Z"/>
                    <w:lang w:val="en-US"/>
                  </w:rPr>
                </w:rPrChange>
              </w:rPr>
              <w:pPrChange w:id="8552" w:author="phuong vu" w:date="2018-11-30T22:24:00Z">
                <w:pPr>
                  <w:spacing w:line="276" w:lineRule="auto"/>
                </w:pPr>
              </w:pPrChange>
            </w:pPr>
            <w:ins w:id="8553" w:author="phuong vu" w:date="2018-11-26T00:41:00Z">
              <w:r w:rsidRPr="00920004">
                <w:rPr>
                  <w:rPrChange w:id="8554" w:author="phuong vu" w:date="2018-11-30T22:36:00Z">
                    <w:rPr/>
                  </w:rPrChange>
                </w:rPr>
                <w:t>Truy cập được trang web quản lí và đăng nhập thành công vào hệ thống.</w:t>
              </w:r>
            </w:ins>
          </w:p>
        </w:tc>
      </w:tr>
      <w:tr w:rsidR="007846DD" w:rsidRPr="00920004" w14:paraId="6BD9291C" w14:textId="77777777" w:rsidTr="007846DD">
        <w:trPr>
          <w:ins w:id="8555" w:author="phuong vu" w:date="2018-11-26T00:41:00Z"/>
        </w:trPr>
        <w:tc>
          <w:tcPr>
            <w:tcW w:w="2425" w:type="dxa"/>
          </w:tcPr>
          <w:p w14:paraId="0A23E44B" w14:textId="77777777" w:rsidR="007846DD" w:rsidRPr="00920004" w:rsidRDefault="007846DD" w:rsidP="00D72BF9">
            <w:pPr>
              <w:rPr>
                <w:ins w:id="8556" w:author="phuong vu" w:date="2018-11-26T00:41:00Z"/>
                <w:b/>
                <w:rPrChange w:id="8557" w:author="phuong vu" w:date="2018-11-30T22:36:00Z">
                  <w:rPr>
                    <w:ins w:id="8558" w:author="phuong vu" w:date="2018-11-26T00:41:00Z"/>
                  </w:rPr>
                </w:rPrChange>
              </w:rPr>
              <w:pPrChange w:id="8559" w:author="phuong vu" w:date="2018-11-30T22:24:00Z">
                <w:pPr>
                  <w:spacing w:line="276" w:lineRule="auto"/>
                </w:pPr>
              </w:pPrChange>
            </w:pPr>
            <w:ins w:id="8560" w:author="phuong vu" w:date="2018-11-26T00:41:00Z">
              <w:r w:rsidRPr="00920004">
                <w:rPr>
                  <w:b/>
                  <w:rPrChange w:id="8561" w:author="phuong vu" w:date="2018-11-30T22:36:00Z">
                    <w:rPr/>
                  </w:rPrChange>
                </w:rPr>
                <w:t>Cách xử lí</w:t>
              </w:r>
            </w:ins>
          </w:p>
        </w:tc>
        <w:tc>
          <w:tcPr>
            <w:tcW w:w="6686" w:type="dxa"/>
          </w:tcPr>
          <w:p w14:paraId="1DF9DA87" w14:textId="553B9263" w:rsidR="007846DD" w:rsidRPr="00920004" w:rsidRDefault="007846DD" w:rsidP="00D72BF9">
            <w:pPr>
              <w:rPr>
                <w:ins w:id="8562" w:author="phuong vu" w:date="2018-11-26T00:41:00Z"/>
                <w:lang w:val="en-US"/>
                <w:rPrChange w:id="8563" w:author="phuong vu" w:date="2018-11-30T22:36:00Z">
                  <w:rPr>
                    <w:ins w:id="8564" w:author="phuong vu" w:date="2018-11-26T00:41:00Z"/>
                    <w:lang w:val="en-US"/>
                  </w:rPr>
                </w:rPrChange>
              </w:rPr>
              <w:pPrChange w:id="8565" w:author="phuong vu" w:date="2018-11-30T22:24:00Z">
                <w:pPr>
                  <w:spacing w:line="276" w:lineRule="auto"/>
                </w:pPr>
              </w:pPrChange>
            </w:pPr>
            <w:ins w:id="8566" w:author="phuong vu" w:date="2018-11-26T00:41:00Z">
              <w:r w:rsidRPr="00920004">
                <w:rPr>
                  <w:rPrChange w:id="8567" w:author="phuong vu" w:date="2018-11-30T22:36:00Z">
                    <w:rPr/>
                  </w:rPrChange>
                </w:rPr>
                <w:t xml:space="preserve">Bước 1: </w:t>
              </w:r>
              <w:r w:rsidRPr="00920004">
                <w:rPr>
                  <w:lang w:val="en-US"/>
                  <w:rPrChange w:id="8568" w:author="phuong vu" w:date="2018-11-30T22:36:00Z">
                    <w:rPr>
                      <w:lang w:val="en-US"/>
                    </w:rPr>
                  </w:rPrChange>
                </w:rPr>
                <w:t xml:space="preserve">Chọn </w:t>
              </w:r>
            </w:ins>
            <w:ins w:id="8569" w:author="phuong vu" w:date="2018-11-26T00:44:00Z">
              <w:r w:rsidR="008C30A2" w:rsidRPr="00920004">
                <w:rPr>
                  <w:lang w:val="en-US"/>
                  <w:rPrChange w:id="8570" w:author="phuong vu" w:date="2018-11-30T22:36:00Z">
                    <w:rPr>
                      <w:lang w:val="en-US"/>
                    </w:rPr>
                  </w:rPrChange>
                </w:rPr>
                <w:t>“</w:t>
              </w:r>
            </w:ins>
            <w:ins w:id="8571" w:author="phuong vu" w:date="2018-11-26T00:43:00Z">
              <w:r w:rsidR="008C30A2" w:rsidRPr="00920004">
                <w:rPr>
                  <w:lang w:val="en-US"/>
                  <w:rPrChange w:id="8572" w:author="phuong vu" w:date="2018-11-30T22:36:00Z">
                    <w:rPr>
                      <w:lang w:val="en-US"/>
                    </w:rPr>
                  </w:rPrChange>
                </w:rPr>
                <w:t>Biên nhận khách hàng</w:t>
              </w:r>
            </w:ins>
            <w:ins w:id="8573" w:author="phuong vu" w:date="2018-11-26T00:44:00Z">
              <w:r w:rsidR="008C30A2" w:rsidRPr="00920004">
                <w:rPr>
                  <w:lang w:val="en-US"/>
                  <w:rPrChange w:id="8574" w:author="phuong vu" w:date="2018-11-30T22:36:00Z">
                    <w:rPr>
                      <w:lang w:val="en-US"/>
                    </w:rPr>
                  </w:rPrChange>
                </w:rPr>
                <w:t>”</w:t>
              </w:r>
            </w:ins>
            <w:ins w:id="8575" w:author="phuong vu" w:date="2018-11-26T00:43:00Z">
              <w:r w:rsidR="008C30A2" w:rsidRPr="00920004">
                <w:rPr>
                  <w:lang w:val="en-US"/>
                  <w:rPrChange w:id="8576" w:author="phuong vu" w:date="2018-11-30T22:36:00Z">
                    <w:rPr>
                      <w:lang w:val="en-US"/>
                    </w:rPr>
                  </w:rPrChange>
                </w:rPr>
                <w:t>.</w:t>
              </w:r>
            </w:ins>
            <w:ins w:id="8577" w:author="phuong vu" w:date="2018-11-26T00:44:00Z">
              <w:r w:rsidR="008C30A2" w:rsidRPr="00920004">
                <w:rPr>
                  <w:lang w:val="en-US"/>
                  <w:rPrChange w:id="8578" w:author="phuong vu" w:date="2018-11-30T22:36:00Z">
                    <w:rPr>
                      <w:lang w:val="en-US"/>
                    </w:rPr>
                  </w:rPrChange>
                </w:rPr>
                <w:t xml:space="preserve"> Sau đó, chọn “Chờ lấy đồ”</w:t>
              </w:r>
            </w:ins>
            <w:ins w:id="8579" w:author="phuong vu" w:date="2018-11-26T00:45:00Z">
              <w:r w:rsidR="008C30A2" w:rsidRPr="00920004">
                <w:rPr>
                  <w:lang w:val="en-US"/>
                  <w:rPrChange w:id="8580" w:author="phuong vu" w:date="2018-11-30T22:36:00Z">
                    <w:rPr>
                      <w:lang w:val="en-US"/>
                    </w:rPr>
                  </w:rPrChange>
                </w:rPr>
                <w:t xml:space="preserve"> hoặc chọn “</w:t>
              </w:r>
              <w:r w:rsidR="008C30A2" w:rsidRPr="00920004">
                <w:rPr>
                  <w:lang w:val="en-US"/>
                  <w:rPrChange w:id="8581" w:author="phuong vu" w:date="2018-11-30T22:36:00Z">
                    <w:rPr>
                      <w:i/>
                      <w:lang w:val="en-US"/>
                    </w:rPr>
                  </w:rPrChange>
                </w:rPr>
                <w:t>Chờ trả đồ</w:t>
              </w:r>
              <w:r w:rsidR="008C30A2" w:rsidRPr="00920004">
                <w:rPr>
                  <w:lang w:val="en-US"/>
                  <w:rPrChange w:id="8582" w:author="phuong vu" w:date="2018-11-30T22:36:00Z">
                    <w:rPr>
                      <w:lang w:val="en-US"/>
                    </w:rPr>
                  </w:rPrChange>
                </w:rPr>
                <w:t>”.</w:t>
              </w:r>
            </w:ins>
          </w:p>
          <w:p w14:paraId="1541393F" w14:textId="597FA620" w:rsidR="007846DD" w:rsidRPr="00920004" w:rsidRDefault="007846DD" w:rsidP="00D72BF9">
            <w:pPr>
              <w:rPr>
                <w:ins w:id="8583" w:author="phuong vu" w:date="2018-11-26T00:45:00Z"/>
                <w:lang w:val="en-US"/>
                <w:rPrChange w:id="8584" w:author="phuong vu" w:date="2018-11-30T22:36:00Z">
                  <w:rPr>
                    <w:ins w:id="8585" w:author="phuong vu" w:date="2018-11-26T00:45:00Z"/>
                    <w:lang w:val="en-US"/>
                  </w:rPr>
                </w:rPrChange>
              </w:rPr>
              <w:pPrChange w:id="8586" w:author="phuong vu" w:date="2018-11-30T22:24:00Z">
                <w:pPr>
                  <w:spacing w:line="276" w:lineRule="auto"/>
                </w:pPr>
              </w:pPrChange>
            </w:pPr>
            <w:ins w:id="8587" w:author="phuong vu" w:date="2018-11-26T00:41:00Z">
              <w:r w:rsidRPr="00920004">
                <w:rPr>
                  <w:lang w:val="en-US"/>
                  <w:rPrChange w:id="8588" w:author="phuong vu" w:date="2018-11-30T22:36:00Z">
                    <w:rPr>
                      <w:lang w:val="en-US"/>
                    </w:rPr>
                  </w:rPrChange>
                </w:rPr>
                <w:t xml:space="preserve">Bước 2: </w:t>
              </w:r>
            </w:ins>
            <w:ins w:id="8589" w:author="phuong vu" w:date="2018-11-26T00:43:00Z">
              <w:r w:rsidR="008C30A2" w:rsidRPr="00920004">
                <w:rPr>
                  <w:lang w:val="en-US"/>
                  <w:rPrChange w:id="8590" w:author="phuong vu" w:date="2018-11-30T22:36:00Z">
                    <w:rPr>
                      <w:lang w:val="en-US"/>
                    </w:rPr>
                  </w:rPrChange>
                </w:rPr>
                <w:t>Chọn b</w:t>
              </w:r>
            </w:ins>
            <w:ins w:id="8591" w:author="phuong vu" w:date="2018-11-26T00:44:00Z">
              <w:r w:rsidR="008C30A2" w:rsidRPr="00920004">
                <w:rPr>
                  <w:lang w:val="en-US"/>
                  <w:rPrChange w:id="8592" w:author="phuong vu" w:date="2018-11-30T22:36:00Z">
                    <w:rPr>
                      <w:lang w:val="en-US"/>
                    </w:rPr>
                  </w:rPrChange>
                </w:rPr>
                <w:t>iên nhận</w:t>
              </w:r>
            </w:ins>
            <w:ins w:id="8593" w:author="phuong vu" w:date="2018-11-26T00:45:00Z">
              <w:r w:rsidR="008C30A2" w:rsidRPr="00920004">
                <w:rPr>
                  <w:lang w:val="en-US"/>
                  <w:rPrChange w:id="8594" w:author="phuong vu" w:date="2018-11-30T22:36:00Z">
                    <w:rPr>
                      <w:lang w:val="en-US"/>
                    </w:rPr>
                  </w:rPrChange>
                </w:rPr>
                <w:t>.</w:t>
              </w:r>
            </w:ins>
          </w:p>
          <w:p w14:paraId="20A2BD19" w14:textId="208495AD" w:rsidR="008C30A2" w:rsidRPr="00920004" w:rsidRDefault="008C30A2" w:rsidP="00D72BF9">
            <w:pPr>
              <w:rPr>
                <w:ins w:id="8595" w:author="phuong vu" w:date="2018-11-26T00:47:00Z"/>
                <w:lang w:val="en-US"/>
                <w:rPrChange w:id="8596" w:author="phuong vu" w:date="2018-11-30T22:36:00Z">
                  <w:rPr>
                    <w:ins w:id="8597" w:author="phuong vu" w:date="2018-11-26T00:47:00Z"/>
                    <w:lang w:val="en-US"/>
                  </w:rPr>
                </w:rPrChange>
              </w:rPr>
              <w:pPrChange w:id="8598" w:author="phuong vu" w:date="2018-11-30T22:24:00Z">
                <w:pPr>
                  <w:spacing w:line="276" w:lineRule="auto"/>
                </w:pPr>
              </w:pPrChange>
            </w:pPr>
            <w:ins w:id="8599" w:author="phuong vu" w:date="2018-11-26T00:45:00Z">
              <w:r w:rsidRPr="00920004">
                <w:rPr>
                  <w:lang w:val="en-US"/>
                  <w:rPrChange w:id="8600" w:author="phuong vu" w:date="2018-11-30T22:36:00Z">
                    <w:rPr>
                      <w:lang w:val="en-US"/>
                    </w:rPr>
                  </w:rPrChange>
                </w:rPr>
                <w:t xml:space="preserve">Bước 3: Nếu biên nhận chưa </w:t>
              </w:r>
            </w:ins>
            <w:ins w:id="8601" w:author="phuong vu" w:date="2018-11-26T00:46:00Z">
              <w:r w:rsidRPr="00920004">
                <w:rPr>
                  <w:lang w:val="en-US"/>
                  <w:rPrChange w:id="8602" w:author="phuong vu" w:date="2018-11-30T22:36:00Z">
                    <w:rPr>
                      <w:lang w:val="en-US"/>
                    </w:rPr>
                  </w:rPrChange>
                </w:rPr>
                <w:t>có nhân viên lấy hoặc trả quần áo thì chọn “</w:t>
              </w:r>
              <w:r w:rsidRPr="00920004">
                <w:rPr>
                  <w:lang w:val="en-US"/>
                  <w:rPrChange w:id="8603" w:author="phuong vu" w:date="2018-11-30T22:36:00Z">
                    <w:rPr>
                      <w:i/>
                      <w:lang w:val="en-US"/>
                    </w:rPr>
                  </w:rPrChange>
                </w:rPr>
                <w:t>Lấy đồ</w:t>
              </w:r>
              <w:r w:rsidRPr="00920004">
                <w:rPr>
                  <w:lang w:val="en-US"/>
                  <w:rPrChange w:id="8604" w:author="phuong vu" w:date="2018-11-30T22:36:00Z">
                    <w:rPr>
                      <w:lang w:val="en-US"/>
                    </w:rPr>
                  </w:rPrChange>
                </w:rPr>
                <w:t>” hoặc “</w:t>
              </w:r>
            </w:ins>
            <w:ins w:id="8605" w:author="phuong vu" w:date="2018-11-26T00:47:00Z">
              <w:r w:rsidRPr="00920004">
                <w:rPr>
                  <w:lang w:val="en-US"/>
                  <w:rPrChange w:id="8606" w:author="phuong vu" w:date="2018-11-30T22:36:00Z">
                    <w:rPr>
                      <w:i/>
                      <w:lang w:val="en-US"/>
                    </w:rPr>
                  </w:rPrChange>
                </w:rPr>
                <w:t>Trả đồ</w:t>
              </w:r>
            </w:ins>
            <w:ins w:id="8607" w:author="phuong vu" w:date="2018-11-26T00:46:00Z">
              <w:r w:rsidRPr="00920004">
                <w:rPr>
                  <w:lang w:val="en-US"/>
                  <w:rPrChange w:id="8608" w:author="phuong vu" w:date="2018-11-30T22:36:00Z">
                    <w:rPr>
                      <w:lang w:val="en-US"/>
                    </w:rPr>
                  </w:rPrChange>
                </w:rPr>
                <w:t>”</w:t>
              </w:r>
            </w:ins>
            <w:ins w:id="8609" w:author="phuong vu" w:date="2018-11-26T00:47:00Z">
              <w:r w:rsidRPr="00920004">
                <w:rPr>
                  <w:lang w:val="en-US"/>
                  <w:rPrChange w:id="8610" w:author="phuong vu" w:date="2018-11-30T22:36:00Z">
                    <w:rPr>
                      <w:lang w:val="en-US"/>
                    </w:rPr>
                  </w:rPrChange>
                </w:rPr>
                <w:t>. Chọn nút “</w:t>
              </w:r>
              <w:r w:rsidRPr="00920004">
                <w:rPr>
                  <w:lang w:val="en-US"/>
                  <w:rPrChange w:id="8611" w:author="phuong vu" w:date="2018-11-30T22:36:00Z">
                    <w:rPr>
                      <w:i/>
                      <w:lang w:val="en-US"/>
                    </w:rPr>
                  </w:rPrChange>
                </w:rPr>
                <w:t>Cập nhật biên nhận</w:t>
              </w:r>
              <w:r w:rsidRPr="00920004">
                <w:rPr>
                  <w:lang w:val="en-US"/>
                  <w:rPrChange w:id="8612" w:author="phuong vu" w:date="2018-11-30T22:36:00Z">
                    <w:rPr>
                      <w:lang w:val="en-US"/>
                    </w:rPr>
                  </w:rPrChange>
                </w:rPr>
                <w:t>”.</w:t>
              </w:r>
            </w:ins>
          </w:p>
          <w:p w14:paraId="196ED8B4" w14:textId="248FFCD4" w:rsidR="008C30A2" w:rsidRPr="00920004" w:rsidRDefault="008C30A2" w:rsidP="00D72BF9">
            <w:pPr>
              <w:rPr>
                <w:ins w:id="8613" w:author="phuong vu" w:date="2018-11-26T00:49:00Z"/>
                <w:lang w:val="en-US"/>
                <w:rPrChange w:id="8614" w:author="phuong vu" w:date="2018-11-30T22:36:00Z">
                  <w:rPr>
                    <w:ins w:id="8615" w:author="phuong vu" w:date="2018-11-26T00:49:00Z"/>
                    <w:lang w:val="en-US"/>
                  </w:rPr>
                </w:rPrChange>
              </w:rPr>
              <w:pPrChange w:id="8616" w:author="phuong vu" w:date="2018-11-30T22:24:00Z">
                <w:pPr>
                  <w:spacing w:line="276" w:lineRule="auto"/>
                </w:pPr>
              </w:pPrChange>
            </w:pPr>
            <w:ins w:id="8617" w:author="phuong vu" w:date="2018-11-26T00:47:00Z">
              <w:r w:rsidRPr="00920004">
                <w:rPr>
                  <w:lang w:val="en-US"/>
                  <w:rPrChange w:id="8618" w:author="phuong vu" w:date="2018-11-30T22:36:00Z">
                    <w:rPr>
                      <w:lang w:val="en-US"/>
                    </w:rPr>
                  </w:rPrChange>
                </w:rPr>
                <w:t>B</w:t>
              </w:r>
            </w:ins>
            <w:ins w:id="8619" w:author="phuong vu" w:date="2018-11-26T00:48:00Z">
              <w:r w:rsidRPr="00920004">
                <w:rPr>
                  <w:lang w:val="en-US"/>
                  <w:rPrChange w:id="8620" w:author="phuong vu" w:date="2018-11-30T22:36:00Z">
                    <w:rPr>
                      <w:lang w:val="en-US"/>
                    </w:rPr>
                  </w:rPrChange>
                </w:rPr>
                <w:t xml:space="preserve">ước 4: Điền thông tin theo yêu cầu. </w:t>
              </w:r>
            </w:ins>
          </w:p>
          <w:p w14:paraId="1DF8C639" w14:textId="65FC7055" w:rsidR="007846DD" w:rsidRPr="00920004" w:rsidRDefault="007846DD" w:rsidP="00D72BF9">
            <w:pPr>
              <w:rPr>
                <w:ins w:id="8621" w:author="phuong vu" w:date="2018-11-26T00:41:00Z"/>
                <w:lang w:val="en-US"/>
                <w:rPrChange w:id="8622" w:author="phuong vu" w:date="2018-11-30T22:36:00Z">
                  <w:rPr>
                    <w:ins w:id="8623" w:author="phuong vu" w:date="2018-11-26T00:41:00Z"/>
                    <w:lang w:val="en-US"/>
                  </w:rPr>
                </w:rPrChange>
              </w:rPr>
              <w:pPrChange w:id="8624" w:author="phuong vu" w:date="2018-11-30T22:24:00Z">
                <w:pPr>
                  <w:spacing w:line="276" w:lineRule="auto"/>
                </w:pPr>
              </w:pPrChange>
            </w:pPr>
            <w:ins w:id="8625" w:author="phuong vu" w:date="2018-11-26T00:41:00Z">
              <w:r w:rsidRPr="00920004">
                <w:rPr>
                  <w:rPrChange w:id="8626" w:author="phuong vu" w:date="2018-11-30T22:36:00Z">
                    <w:rPr/>
                  </w:rPrChange>
                </w:rPr>
                <w:t xml:space="preserve">Bước </w:t>
              </w:r>
            </w:ins>
            <w:ins w:id="8627" w:author="phuong vu" w:date="2018-11-26T00:51:00Z">
              <w:r w:rsidR="008C30A2" w:rsidRPr="00920004">
                <w:rPr>
                  <w:lang w:val="en-US"/>
                  <w:rPrChange w:id="8628" w:author="phuong vu" w:date="2018-11-30T22:36:00Z">
                    <w:rPr>
                      <w:lang w:val="en-US"/>
                    </w:rPr>
                  </w:rPrChange>
                </w:rPr>
                <w:t>5</w:t>
              </w:r>
            </w:ins>
            <w:ins w:id="8629" w:author="phuong vu" w:date="2018-11-26T00:41:00Z">
              <w:r w:rsidRPr="00920004">
                <w:rPr>
                  <w:rPrChange w:id="8630" w:author="phuong vu" w:date="2018-11-30T22:36:00Z">
                    <w:rPr/>
                  </w:rPrChange>
                </w:rPr>
                <w:t xml:space="preserve">: </w:t>
              </w:r>
              <w:r w:rsidRPr="00920004">
                <w:rPr>
                  <w:lang w:val="en-US"/>
                  <w:rPrChange w:id="8631" w:author="phuong vu" w:date="2018-11-30T22:36:00Z">
                    <w:rPr>
                      <w:lang w:val="en-US"/>
                    </w:rPr>
                  </w:rPrChange>
                </w:rPr>
                <w:t>Chọn nút “</w:t>
              </w:r>
              <w:r w:rsidRPr="00920004">
                <w:rPr>
                  <w:lang w:val="en-US"/>
                  <w:rPrChange w:id="8632" w:author="phuong vu" w:date="2018-11-30T22:36:00Z">
                    <w:rPr>
                      <w:i/>
                      <w:lang w:val="en-US"/>
                    </w:rPr>
                  </w:rPrChange>
                </w:rPr>
                <w:t xml:space="preserve">Cập nhật </w:t>
              </w:r>
            </w:ins>
            <w:ins w:id="8633" w:author="phuong vu" w:date="2018-11-26T00:50:00Z">
              <w:r w:rsidR="008C30A2" w:rsidRPr="00920004">
                <w:rPr>
                  <w:lang w:val="en-US"/>
                  <w:rPrChange w:id="8634" w:author="phuong vu" w:date="2018-11-30T22:36:00Z">
                    <w:rPr>
                      <w:i/>
                      <w:lang w:val="en-US"/>
                    </w:rPr>
                  </w:rPrChange>
                </w:rPr>
                <w:t>biên nhận</w:t>
              </w:r>
            </w:ins>
            <w:ins w:id="8635" w:author="phuong vu" w:date="2018-11-26T00:41:00Z">
              <w:r w:rsidRPr="00920004">
                <w:rPr>
                  <w:lang w:val="en-US"/>
                  <w:rPrChange w:id="8636" w:author="phuong vu" w:date="2018-11-30T22:36:00Z">
                    <w:rPr>
                      <w:lang w:val="en-US"/>
                    </w:rPr>
                  </w:rPrChange>
                </w:rPr>
                <w:t>” để lưu lại.</w:t>
              </w:r>
            </w:ins>
          </w:p>
        </w:tc>
      </w:tr>
      <w:tr w:rsidR="007846DD" w:rsidRPr="00920004" w14:paraId="71E4F4A3" w14:textId="77777777" w:rsidTr="007846DD">
        <w:trPr>
          <w:ins w:id="8637" w:author="phuong vu" w:date="2018-11-26T00:41:00Z"/>
        </w:trPr>
        <w:tc>
          <w:tcPr>
            <w:tcW w:w="2425" w:type="dxa"/>
          </w:tcPr>
          <w:p w14:paraId="050B150E" w14:textId="77777777" w:rsidR="007846DD" w:rsidRPr="00920004" w:rsidRDefault="007846DD" w:rsidP="00D72BF9">
            <w:pPr>
              <w:rPr>
                <w:ins w:id="8638" w:author="phuong vu" w:date="2018-11-26T00:41:00Z"/>
                <w:b/>
                <w:lang w:val="en-US"/>
                <w:rPrChange w:id="8639" w:author="phuong vu" w:date="2018-11-30T22:36:00Z">
                  <w:rPr>
                    <w:ins w:id="8640" w:author="phuong vu" w:date="2018-11-26T00:41:00Z"/>
                    <w:b/>
                  </w:rPr>
                </w:rPrChange>
              </w:rPr>
              <w:pPrChange w:id="8641" w:author="phuong vu" w:date="2018-11-30T22:24:00Z">
                <w:pPr>
                  <w:spacing w:line="276" w:lineRule="auto"/>
                </w:pPr>
              </w:pPrChange>
            </w:pPr>
            <w:ins w:id="8642" w:author="phuong vu" w:date="2018-11-26T00:41:00Z">
              <w:r w:rsidRPr="00920004">
                <w:rPr>
                  <w:b/>
                  <w:rPrChange w:id="8643" w:author="phuong vu" w:date="2018-11-30T22:36:00Z">
                    <w:rPr/>
                  </w:rPrChange>
                </w:rPr>
                <w:t>Kết quả</w:t>
              </w:r>
            </w:ins>
          </w:p>
        </w:tc>
        <w:tc>
          <w:tcPr>
            <w:tcW w:w="6686" w:type="dxa"/>
          </w:tcPr>
          <w:p w14:paraId="1533738F" w14:textId="06AE3E93" w:rsidR="007846DD" w:rsidRPr="00920004" w:rsidRDefault="007846DD" w:rsidP="00D72BF9">
            <w:pPr>
              <w:rPr>
                <w:ins w:id="8644" w:author="phuong vu" w:date="2018-11-26T00:41:00Z"/>
                <w:lang w:val="en-US"/>
                <w:rPrChange w:id="8645" w:author="phuong vu" w:date="2018-11-30T22:36:00Z">
                  <w:rPr>
                    <w:ins w:id="8646" w:author="phuong vu" w:date="2018-11-26T00:41:00Z"/>
                    <w:lang w:val="en-US"/>
                  </w:rPr>
                </w:rPrChange>
              </w:rPr>
              <w:pPrChange w:id="8647" w:author="phuong vu" w:date="2018-11-30T22:24:00Z">
                <w:pPr>
                  <w:spacing w:line="276" w:lineRule="auto"/>
                  <w:jc w:val="left"/>
                </w:pPr>
              </w:pPrChange>
            </w:pPr>
            <w:ins w:id="8648" w:author="phuong vu" w:date="2018-11-26T00:41:00Z">
              <w:r w:rsidRPr="00920004">
                <w:rPr>
                  <w:lang w:val="en-US"/>
                  <w:rPrChange w:id="8649" w:author="phuong vu" w:date="2018-11-30T22:36:00Z">
                    <w:rPr>
                      <w:lang w:val="en-US"/>
                    </w:rPr>
                  </w:rPrChange>
                </w:rPr>
                <w:t xml:space="preserve">Hiển thị thông tin chi tiết </w:t>
              </w:r>
            </w:ins>
            <w:ins w:id="8650" w:author="phuong vu" w:date="2018-11-26T00:50:00Z">
              <w:r w:rsidR="008C30A2" w:rsidRPr="00920004">
                <w:rPr>
                  <w:lang w:val="en-US"/>
                  <w:rPrChange w:id="8651" w:author="phuong vu" w:date="2018-11-30T22:36:00Z">
                    <w:rPr>
                      <w:lang w:val="en-US"/>
                    </w:rPr>
                  </w:rPrChange>
                </w:rPr>
                <w:t>biên nhận</w:t>
              </w:r>
            </w:ins>
            <w:ins w:id="8652" w:author="phuong vu" w:date="2018-11-26T00:41:00Z">
              <w:r w:rsidRPr="00920004">
                <w:rPr>
                  <w:lang w:val="en-US"/>
                  <w:rPrChange w:id="8653" w:author="phuong vu" w:date="2018-11-30T22:36:00Z">
                    <w:rPr>
                      <w:lang w:val="en-US"/>
                    </w:rPr>
                  </w:rPrChange>
                </w:rPr>
                <w:t xml:space="preserve"> với thông tin mới.</w:t>
              </w:r>
            </w:ins>
          </w:p>
        </w:tc>
      </w:tr>
      <w:tr w:rsidR="007846DD" w:rsidRPr="00920004" w14:paraId="2CABDEBA" w14:textId="77777777" w:rsidTr="007846DD">
        <w:trPr>
          <w:ins w:id="8654" w:author="phuong vu" w:date="2018-11-26T00:41:00Z"/>
        </w:trPr>
        <w:tc>
          <w:tcPr>
            <w:tcW w:w="2425" w:type="dxa"/>
          </w:tcPr>
          <w:p w14:paraId="7789FA30" w14:textId="77777777" w:rsidR="007846DD" w:rsidRPr="00920004" w:rsidRDefault="007846DD" w:rsidP="00D72BF9">
            <w:pPr>
              <w:rPr>
                <w:ins w:id="8655" w:author="phuong vu" w:date="2018-11-26T00:41:00Z"/>
                <w:b/>
                <w:rPrChange w:id="8656" w:author="phuong vu" w:date="2018-11-30T22:36:00Z">
                  <w:rPr>
                    <w:ins w:id="8657" w:author="phuong vu" w:date="2018-11-26T00:41:00Z"/>
                  </w:rPr>
                </w:rPrChange>
              </w:rPr>
              <w:pPrChange w:id="8658" w:author="phuong vu" w:date="2018-11-30T22:24:00Z">
                <w:pPr>
                  <w:spacing w:line="276" w:lineRule="auto"/>
                </w:pPr>
              </w:pPrChange>
            </w:pPr>
            <w:ins w:id="8659" w:author="phuong vu" w:date="2018-11-26T00:41:00Z">
              <w:r w:rsidRPr="00920004">
                <w:rPr>
                  <w:b/>
                  <w:rPrChange w:id="8660" w:author="phuong vu" w:date="2018-11-30T22:36:00Z">
                    <w:rPr/>
                  </w:rPrChange>
                </w:rPr>
                <w:t>Ghi chú</w:t>
              </w:r>
            </w:ins>
          </w:p>
        </w:tc>
        <w:tc>
          <w:tcPr>
            <w:tcW w:w="6686" w:type="dxa"/>
          </w:tcPr>
          <w:p w14:paraId="034FEFB7" w14:textId="77777777" w:rsidR="007846DD" w:rsidRPr="00920004" w:rsidRDefault="007846DD" w:rsidP="00D72BF9">
            <w:pPr>
              <w:rPr>
                <w:ins w:id="8661" w:author="phuong vu" w:date="2018-11-26T00:41:00Z"/>
                <w:rPrChange w:id="8662" w:author="phuong vu" w:date="2018-11-30T22:36:00Z">
                  <w:rPr>
                    <w:ins w:id="8663" w:author="phuong vu" w:date="2018-11-26T00:41:00Z"/>
                  </w:rPr>
                </w:rPrChange>
              </w:rPr>
              <w:pPrChange w:id="8664" w:author="phuong vu" w:date="2018-11-30T22:24:00Z">
                <w:pPr>
                  <w:keepNext/>
                  <w:spacing w:line="276" w:lineRule="auto"/>
                </w:pPr>
              </w:pPrChange>
            </w:pPr>
          </w:p>
        </w:tc>
      </w:tr>
    </w:tbl>
    <w:p w14:paraId="28B1D864" w14:textId="548FBFD2" w:rsidR="008C30A2" w:rsidRPr="00920004" w:rsidRDefault="008C30A2" w:rsidP="00A17FA5">
      <w:pPr>
        <w:pStyle w:val="Caption"/>
        <w:rPr>
          <w:ins w:id="8665" w:author="phuong vu" w:date="2018-11-26T00:51:00Z"/>
          <w:lang w:val="en-US"/>
          <w:rPrChange w:id="8666" w:author="phuong vu" w:date="2018-11-30T22:36:00Z">
            <w:rPr>
              <w:ins w:id="8667" w:author="phuong vu" w:date="2018-11-26T00:51:00Z"/>
              <w:lang w:val="en-US"/>
            </w:rPr>
          </w:rPrChange>
        </w:rPr>
        <w:pPrChange w:id="8668" w:author="phuong vu" w:date="2018-11-30T22:42:00Z">
          <w:pPr>
            <w:pStyle w:val="Caption"/>
          </w:pPr>
        </w:pPrChange>
      </w:pPr>
      <w:bookmarkStart w:id="8669" w:name="_Toc531381602"/>
      <w:ins w:id="8670" w:author="phuong vu" w:date="2018-11-26T00:51:00Z">
        <w:r w:rsidRPr="00920004">
          <w:rPr>
            <w:rPrChange w:id="8671" w:author="phuong vu" w:date="2018-11-30T22:36:00Z">
              <w:rPr/>
            </w:rPrChange>
          </w:rPr>
          <w:t xml:space="preserve">Bảng </w:t>
        </w:r>
      </w:ins>
      <w:ins w:id="8672" w:author="phuong vu" w:date="2018-11-30T14:54:00Z">
        <w:r w:rsidR="00D632EE" w:rsidRPr="00920004">
          <w:rPr>
            <w:rPrChange w:id="8673" w:author="phuong vu" w:date="2018-11-30T22:36:00Z">
              <w:rPr/>
            </w:rPrChange>
          </w:rPr>
          <w:fldChar w:fldCharType="begin"/>
        </w:r>
        <w:r w:rsidR="00D632EE" w:rsidRPr="00920004">
          <w:rPr>
            <w:rPrChange w:id="8674" w:author="phuong vu" w:date="2018-11-30T22:36:00Z">
              <w:rPr/>
            </w:rPrChange>
          </w:rPr>
          <w:instrText xml:space="preserve"> STYLEREF 1 \s </w:instrText>
        </w:r>
      </w:ins>
      <w:r w:rsidR="00D632EE" w:rsidRPr="00920004">
        <w:rPr>
          <w:rPrChange w:id="8675" w:author="phuong vu" w:date="2018-11-30T22:36:00Z">
            <w:rPr/>
          </w:rPrChange>
        </w:rPr>
        <w:fldChar w:fldCharType="separate"/>
      </w:r>
      <w:r w:rsidR="00B5490C">
        <w:rPr>
          <w:noProof/>
        </w:rPr>
        <w:t>1</w:t>
      </w:r>
      <w:ins w:id="8676" w:author="phuong vu" w:date="2018-11-30T14:54:00Z">
        <w:r w:rsidR="00D632EE" w:rsidRPr="00920004">
          <w:rPr>
            <w:rPrChange w:id="8677" w:author="phuong vu" w:date="2018-11-30T22:36:00Z">
              <w:rPr/>
            </w:rPrChange>
          </w:rPr>
          <w:fldChar w:fldCharType="end"/>
        </w:r>
        <w:r w:rsidR="00D632EE" w:rsidRPr="00920004">
          <w:rPr>
            <w:rPrChange w:id="8678" w:author="phuong vu" w:date="2018-11-30T22:36:00Z">
              <w:rPr/>
            </w:rPrChange>
          </w:rPr>
          <w:t>.</w:t>
        </w:r>
        <w:r w:rsidR="00D632EE" w:rsidRPr="00920004">
          <w:rPr>
            <w:rPrChange w:id="8679" w:author="phuong vu" w:date="2018-11-30T22:36:00Z">
              <w:rPr/>
            </w:rPrChange>
          </w:rPr>
          <w:fldChar w:fldCharType="begin"/>
        </w:r>
        <w:r w:rsidR="00D632EE" w:rsidRPr="00920004">
          <w:rPr>
            <w:rPrChange w:id="8680" w:author="phuong vu" w:date="2018-11-30T22:36:00Z">
              <w:rPr/>
            </w:rPrChange>
          </w:rPr>
          <w:instrText xml:space="preserve"> SEQ Bảng \* ARABIC \s 1 </w:instrText>
        </w:r>
      </w:ins>
      <w:r w:rsidR="00D632EE" w:rsidRPr="00920004">
        <w:rPr>
          <w:rPrChange w:id="8681" w:author="phuong vu" w:date="2018-11-30T22:36:00Z">
            <w:rPr/>
          </w:rPrChange>
        </w:rPr>
        <w:fldChar w:fldCharType="separate"/>
      </w:r>
      <w:ins w:id="8682" w:author="phuong vu" w:date="2018-11-30T22:44:00Z">
        <w:r w:rsidR="00B5490C">
          <w:rPr>
            <w:noProof/>
          </w:rPr>
          <w:t>10</w:t>
        </w:r>
      </w:ins>
      <w:ins w:id="8683" w:author="phuong vu" w:date="2018-11-30T14:54:00Z">
        <w:r w:rsidR="00D632EE" w:rsidRPr="00920004">
          <w:rPr>
            <w:rPrChange w:id="8684" w:author="phuong vu" w:date="2018-11-30T22:36:00Z">
              <w:rPr/>
            </w:rPrChange>
          </w:rPr>
          <w:fldChar w:fldCharType="end"/>
        </w:r>
      </w:ins>
      <w:ins w:id="8685" w:author="phuong vu" w:date="2018-11-26T00:51:00Z">
        <w:r w:rsidRPr="00920004">
          <w:rPr>
            <w:lang w:val="en-US"/>
            <w:rPrChange w:id="8686" w:author="phuong vu" w:date="2018-11-30T22:36:00Z">
              <w:rPr>
                <w:lang w:val="en-US"/>
              </w:rPr>
            </w:rPrChange>
          </w:rPr>
          <w:t xml:space="preserve"> Chức năng cập nhật thông tin biên nhận</w:t>
        </w:r>
        <w:bookmarkEnd w:id="8669"/>
      </w:ins>
    </w:p>
    <w:p w14:paraId="475E702C" w14:textId="341FA736" w:rsidR="007846DD" w:rsidRPr="00920004" w:rsidRDefault="008C30A2" w:rsidP="00BD0851">
      <w:pPr>
        <w:spacing w:before="240" w:line="0" w:lineRule="atLeast"/>
        <w:jc w:val="left"/>
        <w:rPr>
          <w:ins w:id="8687" w:author="phuong vu" w:date="2018-11-22T13:51:00Z"/>
          <w:iCs/>
          <w:szCs w:val="18"/>
          <w:lang w:val="en-US"/>
          <w:rPrChange w:id="8688" w:author="phuong vu" w:date="2018-11-30T22:36:00Z">
            <w:rPr>
              <w:ins w:id="8689" w:author="phuong vu" w:date="2018-11-22T13:51:00Z"/>
            </w:rPr>
          </w:rPrChange>
        </w:rPr>
        <w:pPrChange w:id="8690" w:author="phuong vu" w:date="2018-11-30T14:16:00Z">
          <w:pPr/>
        </w:pPrChange>
      </w:pPr>
      <w:ins w:id="8691" w:author="phuong vu" w:date="2018-11-26T00:51:00Z">
        <w:r w:rsidRPr="00920004">
          <w:rPr>
            <w:lang w:val="en-US"/>
            <w:rPrChange w:id="8692" w:author="phuong vu" w:date="2018-11-30T22:36:00Z">
              <w:rPr>
                <w:lang w:val="en-US"/>
              </w:rPr>
            </w:rPrChange>
          </w:rPr>
          <w:br w:type="page"/>
        </w:r>
      </w:ins>
    </w:p>
    <w:p w14:paraId="5AA65B20" w14:textId="77777777" w:rsidR="00C774DC" w:rsidRPr="00920004" w:rsidRDefault="00C774DC" w:rsidP="00D72BF9">
      <w:pPr>
        <w:pStyle w:val="Heading3"/>
        <w:rPr>
          <w:ins w:id="8693" w:author="phuong vu" w:date="2018-11-22T13:51:00Z"/>
          <w:rPrChange w:id="8694" w:author="phuong vu" w:date="2018-11-30T22:36:00Z">
            <w:rPr>
              <w:ins w:id="8695" w:author="phuong vu" w:date="2018-11-22T13:51:00Z"/>
            </w:rPr>
          </w:rPrChange>
        </w:rPr>
        <w:pPrChange w:id="8696" w:author="phuong vu" w:date="2018-11-30T22:22:00Z">
          <w:pPr>
            <w:pStyle w:val="Heading4"/>
          </w:pPr>
        </w:pPrChange>
      </w:pPr>
      <w:ins w:id="8697" w:author="phuong vu" w:date="2018-11-22T13:51:00Z">
        <w:r w:rsidRPr="00920004">
          <w:rPr>
            <w:rPrChange w:id="8698" w:author="phuong vu" w:date="2018-11-30T22:36:00Z">
              <w:rPr/>
            </w:rPrChange>
          </w:rPr>
          <w:lastRenderedPageBreak/>
          <w:t xml:space="preserve"> </w:t>
        </w:r>
        <w:bookmarkStart w:id="8699" w:name="_Toc531380661"/>
        <w:r w:rsidRPr="00920004">
          <w:rPr>
            <w:rPrChange w:id="8700" w:author="phuong vu" w:date="2018-11-30T22:36:00Z">
              <w:rPr/>
            </w:rPrChange>
          </w:rPr>
          <w:t>Quản lí phân công xử lí đơn hàng</w:t>
        </w:r>
        <w:bookmarkEnd w:id="8699"/>
      </w:ins>
    </w:p>
    <w:tbl>
      <w:tblPr>
        <w:tblStyle w:val="TableGrid"/>
        <w:tblW w:w="0" w:type="auto"/>
        <w:tblLook w:val="04A0" w:firstRow="1" w:lastRow="0" w:firstColumn="1" w:lastColumn="0" w:noHBand="0" w:noVBand="1"/>
        <w:tblPrChange w:id="8701" w:author="phuong vu" w:date="2018-11-30T22:23:00Z">
          <w:tblPr>
            <w:tblStyle w:val="TableGrid"/>
            <w:tblW w:w="0" w:type="auto"/>
            <w:tblLook w:val="04A0" w:firstRow="1" w:lastRow="0" w:firstColumn="1" w:lastColumn="0" w:noHBand="0" w:noVBand="1"/>
          </w:tblPr>
        </w:tblPrChange>
      </w:tblPr>
      <w:tblGrid>
        <w:gridCol w:w="2354"/>
        <w:gridCol w:w="6423"/>
        <w:tblGridChange w:id="8702">
          <w:tblGrid>
            <w:gridCol w:w="2346"/>
            <w:gridCol w:w="6"/>
            <w:gridCol w:w="2"/>
            <w:gridCol w:w="6423"/>
          </w:tblGrid>
        </w:tblGridChange>
      </w:tblGrid>
      <w:tr w:rsidR="00C774DC" w:rsidRPr="00920004" w14:paraId="0602603E" w14:textId="77777777" w:rsidTr="00D72BF9">
        <w:trPr>
          <w:ins w:id="8703" w:author="phuong vu" w:date="2018-11-22T13:51:00Z"/>
        </w:trPr>
        <w:tc>
          <w:tcPr>
            <w:tcW w:w="2425" w:type="dxa"/>
            <w:vAlign w:val="center"/>
            <w:tcPrChange w:id="8704" w:author="phuong vu" w:date="2018-11-30T22:23:00Z">
              <w:tcPr>
                <w:tcW w:w="2425" w:type="dxa"/>
                <w:gridSpan w:val="2"/>
              </w:tcPr>
            </w:tcPrChange>
          </w:tcPr>
          <w:p w14:paraId="3B02C446" w14:textId="77777777" w:rsidR="00C774DC" w:rsidRPr="00920004" w:rsidRDefault="00C774DC" w:rsidP="00D72BF9">
            <w:pPr>
              <w:jc w:val="left"/>
              <w:rPr>
                <w:ins w:id="8705" w:author="phuong vu" w:date="2018-11-22T13:51:00Z"/>
                <w:b/>
                <w:rPrChange w:id="8706" w:author="phuong vu" w:date="2018-11-30T22:36:00Z">
                  <w:rPr>
                    <w:ins w:id="8707" w:author="phuong vu" w:date="2018-11-22T13:51:00Z"/>
                  </w:rPr>
                </w:rPrChange>
              </w:rPr>
              <w:pPrChange w:id="8708" w:author="phuong vu" w:date="2018-11-30T22:23:00Z">
                <w:pPr>
                  <w:spacing w:line="276" w:lineRule="auto"/>
                </w:pPr>
              </w:pPrChange>
            </w:pPr>
            <w:ins w:id="8709" w:author="phuong vu" w:date="2018-11-22T13:51:00Z">
              <w:r w:rsidRPr="00920004">
                <w:rPr>
                  <w:b/>
                  <w:rPrChange w:id="8710" w:author="phuong vu" w:date="2018-11-30T22:36:00Z">
                    <w:rPr/>
                  </w:rPrChange>
                </w:rPr>
                <w:t>Mã yêu cầu</w:t>
              </w:r>
            </w:ins>
          </w:p>
        </w:tc>
        <w:tc>
          <w:tcPr>
            <w:tcW w:w="6686" w:type="dxa"/>
            <w:vAlign w:val="center"/>
            <w:tcPrChange w:id="8711" w:author="phuong vu" w:date="2018-11-30T22:23:00Z">
              <w:tcPr>
                <w:tcW w:w="6686" w:type="dxa"/>
                <w:gridSpan w:val="2"/>
              </w:tcPr>
            </w:tcPrChange>
          </w:tcPr>
          <w:p w14:paraId="74308F9D" w14:textId="77777777" w:rsidR="00C774DC" w:rsidRPr="00920004" w:rsidRDefault="00C774DC" w:rsidP="00D72BF9">
            <w:pPr>
              <w:jc w:val="left"/>
              <w:rPr>
                <w:ins w:id="8712" w:author="phuong vu" w:date="2018-11-22T13:51:00Z"/>
                <w:lang w:val="en-US"/>
                <w:rPrChange w:id="8713" w:author="phuong vu" w:date="2018-11-30T22:36:00Z">
                  <w:rPr>
                    <w:ins w:id="8714" w:author="phuong vu" w:date="2018-11-22T13:51:00Z"/>
                    <w:lang w:val="en-US"/>
                  </w:rPr>
                </w:rPrChange>
              </w:rPr>
              <w:pPrChange w:id="8715" w:author="phuong vu" w:date="2018-11-30T22:23:00Z">
                <w:pPr>
                  <w:spacing w:line="276" w:lineRule="auto"/>
                </w:pPr>
              </w:pPrChange>
            </w:pPr>
            <w:ins w:id="8716" w:author="phuong vu" w:date="2018-11-22T13:51:00Z">
              <w:r w:rsidRPr="00920004">
                <w:rPr>
                  <w:lang w:val="en-US"/>
                  <w:rPrChange w:id="8717" w:author="phuong vu" w:date="2018-11-30T22:36:00Z">
                    <w:rPr>
                      <w:lang w:val="en-US"/>
                    </w:rPr>
                  </w:rPrChange>
                </w:rPr>
                <w:t>GU_04</w:t>
              </w:r>
            </w:ins>
          </w:p>
        </w:tc>
      </w:tr>
      <w:tr w:rsidR="00C774DC" w:rsidRPr="00920004" w14:paraId="078F906F" w14:textId="77777777" w:rsidTr="00C774DC">
        <w:trPr>
          <w:ins w:id="8718" w:author="phuong vu" w:date="2018-11-22T13:51:00Z"/>
        </w:trPr>
        <w:tc>
          <w:tcPr>
            <w:tcW w:w="2425" w:type="dxa"/>
          </w:tcPr>
          <w:p w14:paraId="2432D4B6" w14:textId="77777777" w:rsidR="00C774DC" w:rsidRPr="00920004" w:rsidRDefault="00C774DC" w:rsidP="00D72BF9">
            <w:pPr>
              <w:rPr>
                <w:ins w:id="8719" w:author="phuong vu" w:date="2018-11-22T13:51:00Z"/>
                <w:b/>
                <w:rPrChange w:id="8720" w:author="phuong vu" w:date="2018-11-30T22:36:00Z">
                  <w:rPr>
                    <w:ins w:id="8721" w:author="phuong vu" w:date="2018-11-22T13:51:00Z"/>
                  </w:rPr>
                </w:rPrChange>
              </w:rPr>
              <w:pPrChange w:id="8722" w:author="phuong vu" w:date="2018-11-30T22:23:00Z">
                <w:pPr>
                  <w:spacing w:line="276" w:lineRule="auto"/>
                </w:pPr>
              </w:pPrChange>
            </w:pPr>
            <w:ins w:id="8723" w:author="phuong vu" w:date="2018-11-22T13:51:00Z">
              <w:r w:rsidRPr="00920004">
                <w:rPr>
                  <w:b/>
                  <w:rPrChange w:id="8724" w:author="phuong vu" w:date="2018-11-30T22:36:00Z">
                    <w:rPr/>
                  </w:rPrChange>
                </w:rPr>
                <w:t>Tên chức năng</w:t>
              </w:r>
            </w:ins>
          </w:p>
        </w:tc>
        <w:tc>
          <w:tcPr>
            <w:tcW w:w="6686" w:type="dxa"/>
          </w:tcPr>
          <w:p w14:paraId="4D1707B5" w14:textId="77777777" w:rsidR="00C774DC" w:rsidRPr="00920004" w:rsidRDefault="00C774DC" w:rsidP="00D72BF9">
            <w:pPr>
              <w:rPr>
                <w:ins w:id="8725" w:author="phuong vu" w:date="2018-11-22T13:51:00Z"/>
                <w:rPrChange w:id="8726" w:author="phuong vu" w:date="2018-11-30T22:36:00Z">
                  <w:rPr>
                    <w:ins w:id="8727" w:author="phuong vu" w:date="2018-11-22T13:51:00Z"/>
                    <w:lang w:val="en-US"/>
                  </w:rPr>
                </w:rPrChange>
              </w:rPr>
              <w:pPrChange w:id="8728" w:author="phuong vu" w:date="2018-11-30T22:23:00Z">
                <w:pPr>
                  <w:spacing w:line="276" w:lineRule="auto"/>
                </w:pPr>
              </w:pPrChange>
            </w:pPr>
            <w:ins w:id="8729" w:author="phuong vu" w:date="2018-11-22T13:51:00Z">
              <w:r w:rsidRPr="00920004">
                <w:rPr>
                  <w:rPrChange w:id="8730" w:author="phuong vu" w:date="2018-11-30T22:36:00Z">
                    <w:rPr/>
                  </w:rPrChange>
                </w:rPr>
                <w:t>Quản lí phân công xử lí đơn hàng</w:t>
              </w:r>
            </w:ins>
          </w:p>
        </w:tc>
      </w:tr>
      <w:tr w:rsidR="00C774DC" w:rsidRPr="00920004" w14:paraId="0DF3129C" w14:textId="77777777" w:rsidTr="00C774DC">
        <w:trPr>
          <w:ins w:id="8731" w:author="phuong vu" w:date="2018-11-22T13:51:00Z"/>
        </w:trPr>
        <w:tc>
          <w:tcPr>
            <w:tcW w:w="2425" w:type="dxa"/>
          </w:tcPr>
          <w:p w14:paraId="29A4B875" w14:textId="77777777" w:rsidR="00C774DC" w:rsidRPr="00920004" w:rsidRDefault="00C774DC" w:rsidP="00D72BF9">
            <w:pPr>
              <w:rPr>
                <w:ins w:id="8732" w:author="phuong vu" w:date="2018-11-22T13:51:00Z"/>
                <w:b/>
                <w:rPrChange w:id="8733" w:author="phuong vu" w:date="2018-11-30T22:36:00Z">
                  <w:rPr>
                    <w:ins w:id="8734" w:author="phuong vu" w:date="2018-11-22T13:51:00Z"/>
                  </w:rPr>
                </w:rPrChange>
              </w:rPr>
              <w:pPrChange w:id="8735" w:author="phuong vu" w:date="2018-11-30T22:23:00Z">
                <w:pPr>
                  <w:spacing w:line="276" w:lineRule="auto"/>
                </w:pPr>
              </w:pPrChange>
            </w:pPr>
            <w:ins w:id="8736" w:author="phuong vu" w:date="2018-11-22T13:51:00Z">
              <w:r w:rsidRPr="00920004">
                <w:rPr>
                  <w:b/>
                  <w:rPrChange w:id="8737" w:author="phuong vu" w:date="2018-11-30T22:36:00Z">
                    <w:rPr/>
                  </w:rPrChange>
                </w:rPr>
                <w:t>Đối tượng sử dụng</w:t>
              </w:r>
            </w:ins>
          </w:p>
        </w:tc>
        <w:tc>
          <w:tcPr>
            <w:tcW w:w="6686" w:type="dxa"/>
          </w:tcPr>
          <w:p w14:paraId="2F453AF2" w14:textId="77777777" w:rsidR="00C774DC" w:rsidRPr="00920004" w:rsidRDefault="00C774DC" w:rsidP="00D72BF9">
            <w:pPr>
              <w:rPr>
                <w:ins w:id="8738" w:author="phuong vu" w:date="2018-11-22T13:51:00Z"/>
                <w:rPrChange w:id="8739" w:author="phuong vu" w:date="2018-11-30T22:36:00Z">
                  <w:rPr>
                    <w:ins w:id="8740" w:author="phuong vu" w:date="2018-11-22T13:51:00Z"/>
                    <w:lang w:val="en-US"/>
                  </w:rPr>
                </w:rPrChange>
              </w:rPr>
              <w:pPrChange w:id="8741" w:author="phuong vu" w:date="2018-11-30T22:23:00Z">
                <w:pPr>
                  <w:spacing w:line="276" w:lineRule="auto"/>
                </w:pPr>
              </w:pPrChange>
            </w:pPr>
            <w:ins w:id="8742" w:author="phuong vu" w:date="2018-11-22T13:51:00Z">
              <w:r w:rsidRPr="00920004">
                <w:rPr>
                  <w:rPrChange w:id="8743" w:author="phuong vu" w:date="2018-11-30T22:36:00Z">
                    <w:rPr>
                      <w:lang w:val="en-US"/>
                    </w:rPr>
                  </w:rPrChange>
                </w:rPr>
                <w:t>Nhân viên cửa hàng (Nhân viên quản lí đơn hàng, nhân viên xủ lí đơn hàng)</w:t>
              </w:r>
            </w:ins>
          </w:p>
        </w:tc>
      </w:tr>
      <w:tr w:rsidR="00C774DC" w:rsidRPr="00920004" w14:paraId="7E59137D" w14:textId="77777777" w:rsidTr="00C774DC">
        <w:trPr>
          <w:ins w:id="8744" w:author="phuong vu" w:date="2018-11-22T13:51:00Z"/>
        </w:trPr>
        <w:tc>
          <w:tcPr>
            <w:tcW w:w="2425" w:type="dxa"/>
          </w:tcPr>
          <w:p w14:paraId="411DA318" w14:textId="77777777" w:rsidR="00C774DC" w:rsidRPr="00920004" w:rsidRDefault="00C774DC" w:rsidP="00D72BF9">
            <w:pPr>
              <w:rPr>
                <w:ins w:id="8745" w:author="phuong vu" w:date="2018-11-22T13:51:00Z"/>
                <w:b/>
                <w:rPrChange w:id="8746" w:author="phuong vu" w:date="2018-11-30T22:36:00Z">
                  <w:rPr>
                    <w:ins w:id="8747" w:author="phuong vu" w:date="2018-11-22T13:51:00Z"/>
                  </w:rPr>
                </w:rPrChange>
              </w:rPr>
              <w:pPrChange w:id="8748" w:author="phuong vu" w:date="2018-11-30T22:23:00Z">
                <w:pPr>
                  <w:spacing w:line="276" w:lineRule="auto"/>
                </w:pPr>
              </w:pPrChange>
            </w:pPr>
            <w:ins w:id="8749" w:author="phuong vu" w:date="2018-11-22T13:51:00Z">
              <w:r w:rsidRPr="00920004">
                <w:rPr>
                  <w:b/>
                  <w:rPrChange w:id="8750" w:author="phuong vu" w:date="2018-11-30T22:36:00Z">
                    <w:rPr/>
                  </w:rPrChange>
                </w:rPr>
                <w:t>Tiền điều kiện</w:t>
              </w:r>
            </w:ins>
          </w:p>
        </w:tc>
        <w:tc>
          <w:tcPr>
            <w:tcW w:w="6686" w:type="dxa"/>
          </w:tcPr>
          <w:p w14:paraId="2906A0F1" w14:textId="77777777" w:rsidR="00C774DC" w:rsidRPr="00920004" w:rsidRDefault="00C774DC" w:rsidP="00D72BF9">
            <w:pPr>
              <w:rPr>
                <w:ins w:id="8751" w:author="phuong vu" w:date="2018-11-22T13:51:00Z"/>
                <w:rPrChange w:id="8752" w:author="phuong vu" w:date="2018-11-30T22:36:00Z">
                  <w:rPr>
                    <w:ins w:id="8753" w:author="phuong vu" w:date="2018-11-22T13:51:00Z"/>
                    <w:lang w:val="en-US"/>
                  </w:rPr>
                </w:rPrChange>
              </w:rPr>
              <w:pPrChange w:id="8754" w:author="phuong vu" w:date="2018-11-30T22:23:00Z">
                <w:pPr>
                  <w:spacing w:line="276" w:lineRule="auto"/>
                </w:pPr>
              </w:pPrChange>
            </w:pPr>
            <w:ins w:id="8755" w:author="phuong vu" w:date="2018-11-22T13:51:00Z">
              <w:r w:rsidRPr="00920004">
                <w:rPr>
                  <w:rPrChange w:id="8756" w:author="phuong vu" w:date="2018-11-30T22:36:00Z">
                    <w:rPr>
                      <w:lang w:val="en-US"/>
                    </w:rPr>
                  </w:rPrChange>
                </w:rPr>
                <w:t>Truy cập được trang web quản lí đối với nhân viên cửa hàng và đăng nhập thành công.</w:t>
              </w:r>
            </w:ins>
          </w:p>
        </w:tc>
      </w:tr>
      <w:tr w:rsidR="00C774DC" w:rsidRPr="00920004" w14:paraId="53DF7541" w14:textId="77777777" w:rsidTr="00C774DC">
        <w:trPr>
          <w:ins w:id="8757" w:author="phuong vu" w:date="2018-11-22T13:51:00Z"/>
        </w:trPr>
        <w:tc>
          <w:tcPr>
            <w:tcW w:w="2425" w:type="dxa"/>
          </w:tcPr>
          <w:p w14:paraId="3A4DAFBA" w14:textId="77777777" w:rsidR="00C774DC" w:rsidRPr="00920004" w:rsidRDefault="00C774DC" w:rsidP="00D72BF9">
            <w:pPr>
              <w:rPr>
                <w:ins w:id="8758" w:author="phuong vu" w:date="2018-11-22T13:51:00Z"/>
                <w:b/>
                <w:rPrChange w:id="8759" w:author="phuong vu" w:date="2018-11-30T22:36:00Z">
                  <w:rPr>
                    <w:ins w:id="8760" w:author="phuong vu" w:date="2018-11-22T13:51:00Z"/>
                  </w:rPr>
                </w:rPrChange>
              </w:rPr>
              <w:pPrChange w:id="8761" w:author="phuong vu" w:date="2018-11-30T22:23:00Z">
                <w:pPr>
                  <w:spacing w:line="276" w:lineRule="auto"/>
                </w:pPr>
              </w:pPrChange>
            </w:pPr>
            <w:ins w:id="8762" w:author="phuong vu" w:date="2018-11-22T13:51:00Z">
              <w:r w:rsidRPr="00920004">
                <w:rPr>
                  <w:b/>
                  <w:rPrChange w:id="8763" w:author="phuong vu" w:date="2018-11-30T22:36:00Z">
                    <w:rPr/>
                  </w:rPrChange>
                </w:rPr>
                <w:t>Cách xử lí</w:t>
              </w:r>
            </w:ins>
          </w:p>
        </w:tc>
        <w:tc>
          <w:tcPr>
            <w:tcW w:w="6686" w:type="dxa"/>
          </w:tcPr>
          <w:p w14:paraId="28BB9846" w14:textId="0CFAD550" w:rsidR="00297973" w:rsidRPr="00920004" w:rsidRDefault="00297973" w:rsidP="00D72BF9">
            <w:pPr>
              <w:rPr>
                <w:ins w:id="8764" w:author="phuong vu" w:date="2018-11-30T10:40:00Z"/>
                <w:lang w:val="en-US"/>
                <w:rPrChange w:id="8765" w:author="phuong vu" w:date="2018-11-30T22:36:00Z">
                  <w:rPr>
                    <w:ins w:id="8766" w:author="phuong vu" w:date="2018-11-30T10:40:00Z"/>
                  </w:rPr>
                </w:rPrChange>
              </w:rPr>
              <w:pPrChange w:id="8767" w:author="phuong vu" w:date="2018-11-30T22:23:00Z">
                <w:pPr>
                  <w:spacing w:line="276" w:lineRule="auto"/>
                </w:pPr>
              </w:pPrChange>
            </w:pPr>
            <w:ins w:id="8768" w:author="phuong vu" w:date="2018-11-30T10:40:00Z">
              <w:r w:rsidRPr="00920004">
                <w:rPr>
                  <w:lang w:val="en-US"/>
                  <w:rPrChange w:id="8769" w:author="phuong vu" w:date="2018-11-30T22:36:00Z">
                    <w:rPr>
                      <w:lang w:val="en-US"/>
                    </w:rPr>
                  </w:rPrChange>
                </w:rPr>
                <w:t>Bước 1: Lấy</w:t>
              </w:r>
            </w:ins>
            <w:ins w:id="8770" w:author="phuong vu" w:date="2018-11-30T10:41:00Z">
              <w:r w:rsidRPr="00920004">
                <w:rPr>
                  <w:lang w:val="en-US"/>
                  <w:rPrChange w:id="8771" w:author="phuong vu" w:date="2018-11-30T22:36:00Z">
                    <w:rPr>
                      <w:lang w:val="en-US"/>
                    </w:rPr>
                  </w:rPrChange>
                </w:rPr>
                <w:t xml:space="preserve"> thô</w:t>
              </w:r>
            </w:ins>
            <w:ins w:id="8772" w:author="phuong vu" w:date="2018-11-30T10:42:00Z">
              <w:r w:rsidRPr="00920004">
                <w:rPr>
                  <w:lang w:val="en-US"/>
                  <w:rPrChange w:id="8773" w:author="phuong vu" w:date="2018-11-30T22:36:00Z">
                    <w:rPr>
                      <w:lang w:val="en-US"/>
                    </w:rPr>
                  </w:rPrChange>
                </w:rPr>
                <w:t>ng tin các đơn hàng “đang chờ xử lí” và máy giặt “đang hoạt động”</w:t>
              </w:r>
            </w:ins>
            <w:ins w:id="8774" w:author="phuong vu" w:date="2018-11-30T10:43:00Z">
              <w:r w:rsidRPr="00920004">
                <w:rPr>
                  <w:lang w:val="en-US"/>
                  <w:rPrChange w:id="8775" w:author="phuong vu" w:date="2018-11-30T22:36:00Z">
                    <w:rPr>
                      <w:lang w:val="en-US"/>
                    </w:rPr>
                  </w:rPrChange>
                </w:rPr>
                <w:t>.</w:t>
              </w:r>
            </w:ins>
          </w:p>
          <w:p w14:paraId="515B3C39" w14:textId="6923A487" w:rsidR="00C774DC" w:rsidRPr="00920004" w:rsidRDefault="00C774DC" w:rsidP="00D72BF9">
            <w:pPr>
              <w:rPr>
                <w:ins w:id="8776" w:author="phuong vu" w:date="2018-11-22T13:51:00Z"/>
                <w:rPrChange w:id="8777" w:author="phuong vu" w:date="2018-11-30T22:36:00Z">
                  <w:rPr>
                    <w:ins w:id="8778" w:author="phuong vu" w:date="2018-11-22T13:51:00Z"/>
                    <w:lang w:val="en-US"/>
                  </w:rPr>
                </w:rPrChange>
              </w:rPr>
              <w:pPrChange w:id="8779" w:author="phuong vu" w:date="2018-11-30T22:23:00Z">
                <w:pPr>
                  <w:spacing w:line="276" w:lineRule="auto"/>
                </w:pPr>
              </w:pPrChange>
            </w:pPr>
            <w:ins w:id="8780" w:author="phuong vu" w:date="2018-11-22T13:51:00Z">
              <w:r w:rsidRPr="00920004">
                <w:rPr>
                  <w:rPrChange w:id="8781" w:author="phuong vu" w:date="2018-11-30T22:36:00Z">
                    <w:rPr>
                      <w:lang w:val="en-US"/>
                    </w:rPr>
                  </w:rPrChange>
                </w:rPr>
                <w:t xml:space="preserve">Bước </w:t>
              </w:r>
            </w:ins>
            <w:ins w:id="8782" w:author="phuong vu" w:date="2018-11-30T10:44:00Z">
              <w:r w:rsidR="00297973" w:rsidRPr="00920004">
                <w:rPr>
                  <w:lang w:val="en-US"/>
                  <w:rPrChange w:id="8783" w:author="phuong vu" w:date="2018-11-30T22:36:00Z">
                    <w:rPr>
                      <w:lang w:val="en-US"/>
                    </w:rPr>
                  </w:rPrChange>
                </w:rPr>
                <w:t>2</w:t>
              </w:r>
            </w:ins>
            <w:ins w:id="8784" w:author="phuong vu" w:date="2018-11-22T13:51:00Z">
              <w:r w:rsidRPr="00920004">
                <w:rPr>
                  <w:rPrChange w:id="8785" w:author="phuong vu" w:date="2018-11-30T22:36:00Z">
                    <w:rPr>
                      <w:lang w:val="en-US"/>
                    </w:rPr>
                  </w:rPrChange>
                </w:rPr>
                <w:t>: Phân loại đơn hàng theo thứ tự loại dịch vụ trước và nhóm màu sau cùng. Sau đó, lưu thành từng túi giặt trong cơ sở dữ liệu.</w:t>
              </w:r>
            </w:ins>
          </w:p>
          <w:p w14:paraId="342245C0" w14:textId="18E17046" w:rsidR="00C774DC" w:rsidRPr="00920004" w:rsidRDefault="00C774DC" w:rsidP="00D72BF9">
            <w:pPr>
              <w:rPr>
                <w:ins w:id="8786" w:author="phuong vu" w:date="2018-11-22T13:51:00Z"/>
                <w:rPrChange w:id="8787" w:author="phuong vu" w:date="2018-11-30T22:36:00Z">
                  <w:rPr>
                    <w:ins w:id="8788" w:author="phuong vu" w:date="2018-11-22T13:51:00Z"/>
                    <w:lang w:val="en-US"/>
                  </w:rPr>
                </w:rPrChange>
              </w:rPr>
              <w:pPrChange w:id="8789" w:author="phuong vu" w:date="2018-11-30T22:23:00Z">
                <w:pPr>
                  <w:spacing w:line="276" w:lineRule="auto"/>
                </w:pPr>
              </w:pPrChange>
            </w:pPr>
            <w:ins w:id="8790" w:author="phuong vu" w:date="2018-11-22T13:51:00Z">
              <w:r w:rsidRPr="00920004">
                <w:rPr>
                  <w:rPrChange w:id="8791" w:author="phuong vu" w:date="2018-11-30T22:36:00Z">
                    <w:rPr>
                      <w:lang w:val="en-US"/>
                    </w:rPr>
                  </w:rPrChange>
                </w:rPr>
                <w:t xml:space="preserve">Bước </w:t>
              </w:r>
            </w:ins>
            <w:ins w:id="8792" w:author="phuong vu" w:date="2018-11-30T10:44:00Z">
              <w:r w:rsidR="00297973" w:rsidRPr="00920004">
                <w:rPr>
                  <w:lang w:val="en-US"/>
                  <w:rPrChange w:id="8793" w:author="phuong vu" w:date="2018-11-30T22:36:00Z">
                    <w:rPr>
                      <w:lang w:val="en-US"/>
                    </w:rPr>
                  </w:rPrChange>
                </w:rPr>
                <w:t>3</w:t>
              </w:r>
            </w:ins>
            <w:ins w:id="8794" w:author="phuong vu" w:date="2018-11-22T13:51:00Z">
              <w:r w:rsidRPr="00920004">
                <w:rPr>
                  <w:rPrChange w:id="8795" w:author="phuong vu" w:date="2018-11-30T22:36:00Z">
                    <w:rPr>
                      <w:lang w:val="en-US"/>
                    </w:rPr>
                  </w:rPrChange>
                </w:rPr>
                <w:t xml:space="preserve">: Phân công mỗi đơn hàng được xử lí trên một máy (tương ứng tất cả túi giặt của đơn hàng sẽ cùng có một mã máy giặt). </w:t>
              </w:r>
            </w:ins>
          </w:p>
          <w:p w14:paraId="21DAB7EF" w14:textId="77777777" w:rsidR="00C774DC" w:rsidRPr="00920004" w:rsidRDefault="00C774DC" w:rsidP="00D72BF9">
            <w:pPr>
              <w:rPr>
                <w:ins w:id="8796" w:author="phuong vu" w:date="2018-11-22T13:51:00Z"/>
                <w:rPrChange w:id="8797" w:author="phuong vu" w:date="2018-11-30T22:36:00Z">
                  <w:rPr>
                    <w:ins w:id="8798" w:author="phuong vu" w:date="2018-11-22T13:51:00Z"/>
                    <w:lang w:val="en-US"/>
                  </w:rPr>
                </w:rPrChange>
              </w:rPr>
              <w:pPrChange w:id="8799" w:author="phuong vu" w:date="2018-11-30T22:23:00Z">
                <w:pPr>
                  <w:pStyle w:val="ListParagraph"/>
                  <w:numPr>
                    <w:numId w:val="37"/>
                  </w:numPr>
                  <w:spacing w:line="276" w:lineRule="auto"/>
                  <w:ind w:left="1440" w:hanging="360"/>
                </w:pPr>
              </w:pPrChange>
            </w:pPr>
            <w:ins w:id="8800" w:author="phuong vu" w:date="2018-11-22T13:51:00Z">
              <w:r w:rsidRPr="00920004">
                <w:rPr>
                  <w:rPrChange w:id="8801" w:author="phuong vu" w:date="2018-11-30T22:36:00Z">
                    <w:rPr>
                      <w:lang w:val="en-US"/>
                    </w:rPr>
                  </w:rPrChange>
                </w:rPr>
                <w:t>Ưu tiên các máy có số đơn hàng đang đợi là ít nhất.</w:t>
              </w:r>
            </w:ins>
          </w:p>
          <w:p w14:paraId="5ECF15DA" w14:textId="77777777" w:rsidR="00C774DC" w:rsidRPr="00920004" w:rsidRDefault="00C774DC" w:rsidP="00D72BF9">
            <w:pPr>
              <w:rPr>
                <w:ins w:id="8802" w:author="phuong vu" w:date="2018-11-22T13:51:00Z"/>
                <w:rPrChange w:id="8803" w:author="phuong vu" w:date="2018-11-30T22:36:00Z">
                  <w:rPr>
                    <w:ins w:id="8804" w:author="phuong vu" w:date="2018-11-22T13:51:00Z"/>
                    <w:lang w:val="en-US"/>
                  </w:rPr>
                </w:rPrChange>
              </w:rPr>
              <w:pPrChange w:id="8805" w:author="phuong vu" w:date="2018-11-30T22:23:00Z">
                <w:pPr>
                  <w:pStyle w:val="ListParagraph"/>
                  <w:numPr>
                    <w:numId w:val="37"/>
                  </w:numPr>
                  <w:spacing w:line="276" w:lineRule="auto"/>
                  <w:ind w:left="1440" w:hanging="360"/>
                </w:pPr>
              </w:pPrChange>
            </w:pPr>
            <w:ins w:id="8806" w:author="phuong vu" w:date="2018-11-22T13:51:00Z">
              <w:r w:rsidRPr="00920004">
                <w:rPr>
                  <w:rPrChange w:id="8807" w:author="phuong vu" w:date="2018-11-30T22:36:00Z">
                    <w:rPr>
                      <w:lang w:val="en-US"/>
                    </w:rPr>
                  </w:rPrChange>
                </w:rPr>
                <w:t>Các đơn hàng được sắp xếp theo thứ tự tăng dần dựa trên ngày và khung giờ trả đồ cho khách hàng.</w:t>
              </w:r>
            </w:ins>
          </w:p>
          <w:p w14:paraId="498637B8" w14:textId="77777777" w:rsidR="00C774DC" w:rsidRPr="00920004" w:rsidRDefault="00C774DC" w:rsidP="00D72BF9">
            <w:pPr>
              <w:rPr>
                <w:ins w:id="8808" w:author="phuong vu" w:date="2018-11-22T13:51:00Z"/>
                <w:rPrChange w:id="8809" w:author="phuong vu" w:date="2018-11-30T22:36:00Z">
                  <w:rPr>
                    <w:ins w:id="8810" w:author="phuong vu" w:date="2018-11-22T13:51:00Z"/>
                    <w:lang w:val="en-US"/>
                  </w:rPr>
                </w:rPrChange>
              </w:rPr>
              <w:pPrChange w:id="8811" w:author="phuong vu" w:date="2018-11-30T22:23:00Z">
                <w:pPr>
                  <w:pStyle w:val="ListParagraph"/>
                  <w:numPr>
                    <w:numId w:val="37"/>
                  </w:numPr>
                  <w:spacing w:line="276" w:lineRule="auto"/>
                  <w:ind w:left="1440" w:hanging="360"/>
                </w:pPr>
              </w:pPrChange>
            </w:pPr>
            <w:ins w:id="8812" w:author="phuong vu" w:date="2018-11-22T13:51:00Z">
              <w:r w:rsidRPr="00920004">
                <w:rPr>
                  <w:rPrChange w:id="8813" w:author="phuong vu" w:date="2018-11-30T22:36:00Z">
                    <w:rPr>
                      <w:lang w:val="en-US"/>
                    </w:rPr>
                  </w:rPrChange>
                </w:rPr>
                <w:t>Các đơn hàng cùng xử lí trên một máy sẽ được gán thứ tự xử lí.</w:t>
              </w:r>
            </w:ins>
          </w:p>
          <w:p w14:paraId="3D145A6C" w14:textId="70C843C6" w:rsidR="00C774DC" w:rsidRPr="00920004" w:rsidRDefault="00C774DC" w:rsidP="00D72BF9">
            <w:pPr>
              <w:rPr>
                <w:ins w:id="8814" w:author="phuong vu" w:date="2018-11-22T13:51:00Z"/>
                <w:rPrChange w:id="8815" w:author="phuong vu" w:date="2018-11-30T22:36:00Z">
                  <w:rPr>
                    <w:ins w:id="8816" w:author="phuong vu" w:date="2018-11-22T13:51:00Z"/>
                    <w:lang w:val="en-US"/>
                  </w:rPr>
                </w:rPrChange>
              </w:rPr>
              <w:pPrChange w:id="8817" w:author="phuong vu" w:date="2018-11-30T22:23:00Z">
                <w:pPr>
                  <w:spacing w:line="276" w:lineRule="auto"/>
                </w:pPr>
              </w:pPrChange>
            </w:pPr>
            <w:ins w:id="8818" w:author="phuong vu" w:date="2018-11-22T13:51:00Z">
              <w:r w:rsidRPr="00920004">
                <w:rPr>
                  <w:rPrChange w:id="8819" w:author="phuong vu" w:date="2018-11-30T22:36:00Z">
                    <w:rPr>
                      <w:lang w:val="en-US"/>
                    </w:rPr>
                  </w:rPrChange>
                </w:rPr>
                <w:t xml:space="preserve">Bước </w:t>
              </w:r>
            </w:ins>
            <w:ins w:id="8820" w:author="phuong vu" w:date="2018-11-30T10:44:00Z">
              <w:r w:rsidR="00297973" w:rsidRPr="00920004">
                <w:rPr>
                  <w:lang w:val="en-US"/>
                  <w:rPrChange w:id="8821" w:author="phuong vu" w:date="2018-11-30T22:36:00Z">
                    <w:rPr>
                      <w:lang w:val="en-US"/>
                    </w:rPr>
                  </w:rPrChange>
                </w:rPr>
                <w:t>5</w:t>
              </w:r>
            </w:ins>
            <w:ins w:id="8822" w:author="phuong vu" w:date="2018-11-22T13:51:00Z">
              <w:r w:rsidRPr="00920004">
                <w:rPr>
                  <w:rPrChange w:id="8823" w:author="phuong vu" w:date="2018-11-30T22:36:00Z">
                    <w:rPr>
                      <w:lang w:val="en-US"/>
                    </w:rPr>
                  </w:rPrChange>
                </w:rPr>
                <w:t xml:space="preserve">: Lưu kết quả vào cơ sở dữ liệu. </w:t>
              </w:r>
            </w:ins>
          </w:p>
          <w:p w14:paraId="50DDAD23" w14:textId="77777777" w:rsidR="00C774DC" w:rsidRPr="00920004" w:rsidRDefault="00C774DC" w:rsidP="00D72BF9">
            <w:pPr>
              <w:rPr>
                <w:ins w:id="8824" w:author="phuong vu" w:date="2018-11-22T13:51:00Z"/>
                <w:rPrChange w:id="8825" w:author="phuong vu" w:date="2018-11-30T22:36:00Z">
                  <w:rPr>
                    <w:ins w:id="8826" w:author="phuong vu" w:date="2018-11-22T13:51:00Z"/>
                    <w:lang w:val="en-US"/>
                  </w:rPr>
                </w:rPrChange>
              </w:rPr>
              <w:pPrChange w:id="8827" w:author="phuong vu" w:date="2018-11-30T22:23:00Z">
                <w:pPr>
                  <w:spacing w:line="276" w:lineRule="auto"/>
                </w:pPr>
              </w:pPrChange>
            </w:pPr>
            <w:ins w:id="8828" w:author="phuong vu" w:date="2018-11-22T13:51:00Z">
              <w:r w:rsidRPr="00920004">
                <w:rPr>
                  <w:rPrChange w:id="8829" w:author="phuong vu" w:date="2018-11-30T22:36:00Z">
                    <w:rPr>
                      <w:lang w:val="en-US"/>
                    </w:rPr>
                  </w:rPrChange>
                </w:rPr>
                <w:t>Các trường hợp khác:</w:t>
              </w:r>
            </w:ins>
          </w:p>
          <w:p w14:paraId="6347F1A1" w14:textId="77777777" w:rsidR="00C774DC" w:rsidRPr="00920004" w:rsidRDefault="00C774DC" w:rsidP="00D72BF9">
            <w:pPr>
              <w:rPr>
                <w:ins w:id="8830" w:author="phuong vu" w:date="2018-11-22T13:51:00Z"/>
                <w:rPrChange w:id="8831" w:author="phuong vu" w:date="2018-11-30T22:36:00Z">
                  <w:rPr>
                    <w:ins w:id="8832" w:author="phuong vu" w:date="2018-11-22T13:51:00Z"/>
                    <w:lang w:val="en-US"/>
                  </w:rPr>
                </w:rPrChange>
              </w:rPr>
              <w:pPrChange w:id="8833" w:author="phuong vu" w:date="2018-11-30T22:23:00Z">
                <w:pPr>
                  <w:spacing w:line="276" w:lineRule="auto"/>
                  <w:ind w:left="720"/>
                </w:pPr>
              </w:pPrChange>
            </w:pPr>
            <w:ins w:id="8834" w:author="phuong vu" w:date="2018-11-22T13:51:00Z">
              <w:r w:rsidRPr="00920004">
                <w:rPr>
                  <w:rPrChange w:id="8835" w:author="phuong vu" w:date="2018-11-30T22:36:00Z">
                    <w:rPr>
                      <w:lang w:val="en-US"/>
                    </w:rPr>
                  </w:rPrChange>
                </w:rPr>
                <w:t>- Nếu đối tượng sử dụng muốn thay đổi máy xử lí đơn hàng thì nhấn vào “</w:t>
              </w:r>
              <w:r w:rsidRPr="00920004">
                <w:rPr>
                  <w:rPrChange w:id="8836" w:author="phuong vu" w:date="2018-11-30T22:36:00Z">
                    <w:rPr>
                      <w:i/>
                      <w:lang w:val="en-US"/>
                    </w:rPr>
                  </w:rPrChange>
                </w:rPr>
                <w:t>phân công lại</w:t>
              </w:r>
              <w:r w:rsidRPr="00920004">
                <w:rPr>
                  <w:rPrChange w:id="8837" w:author="phuong vu" w:date="2018-11-30T22:36:00Z">
                    <w:rPr>
                      <w:lang w:val="en-US"/>
                    </w:rPr>
                  </w:rPrChange>
                </w:rPr>
                <w:t>” tại danh sách đơn hàng đang chờ xử lí.</w:t>
              </w:r>
            </w:ins>
          </w:p>
          <w:p w14:paraId="5A0D8621" w14:textId="6D9925F8" w:rsidR="00C774DC" w:rsidRPr="00920004" w:rsidRDefault="00C774DC" w:rsidP="00D72BF9">
            <w:pPr>
              <w:rPr>
                <w:ins w:id="8838" w:author="phuong vu" w:date="2018-11-22T13:51:00Z"/>
                <w:rPrChange w:id="8839" w:author="phuong vu" w:date="2018-11-30T22:36:00Z">
                  <w:rPr>
                    <w:ins w:id="8840" w:author="phuong vu" w:date="2018-11-22T13:51:00Z"/>
                    <w:lang w:val="en-US"/>
                  </w:rPr>
                </w:rPrChange>
              </w:rPr>
              <w:pPrChange w:id="8841" w:author="phuong vu" w:date="2018-11-30T22:23:00Z">
                <w:pPr>
                  <w:spacing w:line="276" w:lineRule="auto"/>
                  <w:ind w:left="720"/>
                </w:pPr>
              </w:pPrChange>
            </w:pPr>
            <w:ins w:id="8842" w:author="phuong vu" w:date="2018-11-22T13:51:00Z">
              <w:r w:rsidRPr="00920004">
                <w:rPr>
                  <w:rPrChange w:id="8843" w:author="phuong vu" w:date="2018-11-30T22:36:00Z">
                    <w:rPr>
                      <w:lang w:val="en-US"/>
                    </w:rPr>
                  </w:rPrChange>
                </w:rPr>
                <w:t xml:space="preserve">- Khi một máy giặt thay đổi trạng thái tất cả đơn hàng của máy đó sẽ gỡ khỏi hàng đợi xử lí. Các đơn hàng đang chờ xử lí của các máy khác cũng gỡ khỏi hàng đợi (không bao gồm các đơn hàng </w:t>
              </w:r>
            </w:ins>
            <w:ins w:id="8844" w:author="phuong vu" w:date="2018-11-30T10:44:00Z">
              <w:r w:rsidR="00297973" w:rsidRPr="00920004">
                <w:rPr>
                  <w:lang w:val="en-US"/>
                  <w:rPrChange w:id="8845" w:author="phuong vu" w:date="2018-11-30T22:36:00Z">
                    <w:rPr>
                      <w:lang w:val="en-US"/>
                    </w:rPr>
                  </w:rPrChange>
                </w:rPr>
                <w:t>“</w:t>
              </w:r>
            </w:ins>
            <w:ins w:id="8846" w:author="phuong vu" w:date="2018-11-22T13:51:00Z">
              <w:r w:rsidRPr="00920004">
                <w:rPr>
                  <w:rPrChange w:id="8847" w:author="phuong vu" w:date="2018-11-30T22:36:00Z">
                    <w:rPr>
                      <w:lang w:val="en-US"/>
                    </w:rPr>
                  </w:rPrChange>
                </w:rPr>
                <w:t>đang xử lí</w:t>
              </w:r>
            </w:ins>
            <w:ins w:id="8848" w:author="phuong vu" w:date="2018-11-30T10:44:00Z">
              <w:r w:rsidR="00297973" w:rsidRPr="00920004">
                <w:rPr>
                  <w:lang w:val="en-US"/>
                  <w:rPrChange w:id="8849" w:author="phuong vu" w:date="2018-11-30T22:36:00Z">
                    <w:rPr>
                      <w:lang w:val="en-US"/>
                    </w:rPr>
                  </w:rPrChange>
                </w:rPr>
                <w:t>”</w:t>
              </w:r>
            </w:ins>
            <w:ins w:id="8850" w:author="phuong vu" w:date="2018-11-22T13:51:00Z">
              <w:r w:rsidRPr="00920004">
                <w:rPr>
                  <w:rPrChange w:id="8851" w:author="phuong vu" w:date="2018-11-30T22:36:00Z">
                    <w:rPr>
                      <w:lang w:val="en-US"/>
                    </w:rPr>
                  </w:rPrChange>
                </w:rPr>
                <w:t>).</w:t>
              </w:r>
            </w:ins>
          </w:p>
        </w:tc>
      </w:tr>
      <w:tr w:rsidR="00C774DC" w:rsidRPr="00920004" w14:paraId="21452060" w14:textId="77777777" w:rsidTr="00C774DC">
        <w:trPr>
          <w:ins w:id="8852" w:author="phuong vu" w:date="2018-11-22T13:51:00Z"/>
        </w:trPr>
        <w:tc>
          <w:tcPr>
            <w:tcW w:w="2425" w:type="dxa"/>
          </w:tcPr>
          <w:p w14:paraId="3EA23394" w14:textId="77777777" w:rsidR="00C774DC" w:rsidRPr="00920004" w:rsidRDefault="00C774DC" w:rsidP="00D72BF9">
            <w:pPr>
              <w:rPr>
                <w:ins w:id="8853" w:author="phuong vu" w:date="2018-11-22T13:51:00Z"/>
                <w:b/>
                <w:rPrChange w:id="8854" w:author="phuong vu" w:date="2018-11-30T22:36:00Z">
                  <w:rPr>
                    <w:ins w:id="8855" w:author="phuong vu" w:date="2018-11-22T13:51:00Z"/>
                  </w:rPr>
                </w:rPrChange>
              </w:rPr>
              <w:pPrChange w:id="8856" w:author="phuong vu" w:date="2018-11-30T22:23:00Z">
                <w:pPr>
                  <w:spacing w:line="276" w:lineRule="auto"/>
                </w:pPr>
              </w:pPrChange>
            </w:pPr>
            <w:ins w:id="8857" w:author="phuong vu" w:date="2018-11-22T13:51:00Z">
              <w:r w:rsidRPr="00920004">
                <w:rPr>
                  <w:b/>
                  <w:rPrChange w:id="8858" w:author="phuong vu" w:date="2018-11-30T22:36:00Z">
                    <w:rPr/>
                  </w:rPrChange>
                </w:rPr>
                <w:t>Kết quả</w:t>
              </w:r>
            </w:ins>
          </w:p>
        </w:tc>
        <w:tc>
          <w:tcPr>
            <w:tcW w:w="6686" w:type="dxa"/>
          </w:tcPr>
          <w:p w14:paraId="6FA17CFE" w14:textId="77777777" w:rsidR="00C774DC" w:rsidRPr="00920004" w:rsidRDefault="00C774DC" w:rsidP="00D72BF9">
            <w:pPr>
              <w:rPr>
                <w:ins w:id="8859" w:author="phuong vu" w:date="2018-11-22T13:51:00Z"/>
                <w:rPrChange w:id="8860" w:author="phuong vu" w:date="2018-11-30T22:36:00Z">
                  <w:rPr>
                    <w:ins w:id="8861" w:author="phuong vu" w:date="2018-11-22T13:51:00Z"/>
                    <w:lang w:val="en-US"/>
                  </w:rPr>
                </w:rPrChange>
              </w:rPr>
              <w:pPrChange w:id="8862" w:author="phuong vu" w:date="2018-11-30T22:23:00Z">
                <w:pPr>
                  <w:spacing w:line="276" w:lineRule="auto"/>
                </w:pPr>
              </w:pPrChange>
            </w:pPr>
            <w:ins w:id="8863" w:author="phuong vu" w:date="2018-11-22T13:51:00Z">
              <w:r w:rsidRPr="00920004">
                <w:rPr>
                  <w:rPrChange w:id="8864" w:author="phuong vu" w:date="2018-11-30T22:36:00Z">
                    <w:rPr>
                      <w:lang w:val="en-US"/>
                    </w:rPr>
                  </w:rPrChange>
                </w:rPr>
                <w:t>Hiển thị được bảng phân công bao gồm các thông tin: mã máy giặt + số thứ tự xử lí, tên khách hàng + mã số đơn hàng, mã biên nhận, trạng thái đơn hàng.</w:t>
              </w:r>
            </w:ins>
          </w:p>
        </w:tc>
      </w:tr>
      <w:tr w:rsidR="00C774DC" w:rsidRPr="00920004" w14:paraId="451ACE91" w14:textId="77777777" w:rsidTr="00D72BF9">
        <w:trPr>
          <w:trHeight w:val="70"/>
          <w:ins w:id="8865" w:author="phuong vu" w:date="2018-11-22T13:51:00Z"/>
        </w:trPr>
        <w:tc>
          <w:tcPr>
            <w:tcW w:w="2425" w:type="dxa"/>
            <w:tcPrChange w:id="8866" w:author="phuong vu" w:date="2018-11-30T22:23:00Z">
              <w:tcPr>
                <w:tcW w:w="2425" w:type="dxa"/>
              </w:tcPr>
            </w:tcPrChange>
          </w:tcPr>
          <w:p w14:paraId="73F7BF57" w14:textId="77777777" w:rsidR="00C774DC" w:rsidRPr="00920004" w:rsidRDefault="00C774DC" w:rsidP="00D72BF9">
            <w:pPr>
              <w:rPr>
                <w:ins w:id="8867" w:author="phuong vu" w:date="2018-11-22T13:51:00Z"/>
                <w:b/>
                <w:rPrChange w:id="8868" w:author="phuong vu" w:date="2018-11-30T22:36:00Z">
                  <w:rPr>
                    <w:ins w:id="8869" w:author="phuong vu" w:date="2018-11-22T13:51:00Z"/>
                  </w:rPr>
                </w:rPrChange>
              </w:rPr>
              <w:pPrChange w:id="8870" w:author="phuong vu" w:date="2018-11-30T22:23:00Z">
                <w:pPr>
                  <w:spacing w:line="276" w:lineRule="auto"/>
                </w:pPr>
              </w:pPrChange>
            </w:pPr>
            <w:ins w:id="8871" w:author="phuong vu" w:date="2018-11-22T13:51:00Z">
              <w:r w:rsidRPr="00920004">
                <w:rPr>
                  <w:b/>
                  <w:rPrChange w:id="8872" w:author="phuong vu" w:date="2018-11-30T22:36:00Z">
                    <w:rPr/>
                  </w:rPrChange>
                </w:rPr>
                <w:t>Ghi chú</w:t>
              </w:r>
            </w:ins>
          </w:p>
        </w:tc>
        <w:tc>
          <w:tcPr>
            <w:tcW w:w="6686" w:type="dxa"/>
            <w:tcPrChange w:id="8873" w:author="phuong vu" w:date="2018-11-30T22:23:00Z">
              <w:tcPr>
                <w:tcW w:w="6686" w:type="dxa"/>
                <w:gridSpan w:val="3"/>
              </w:tcPr>
            </w:tcPrChange>
          </w:tcPr>
          <w:p w14:paraId="02745CDA" w14:textId="77777777" w:rsidR="00C774DC" w:rsidRPr="00920004" w:rsidRDefault="00C774DC" w:rsidP="00D72BF9">
            <w:pPr>
              <w:rPr>
                <w:ins w:id="8874" w:author="phuong vu" w:date="2018-11-22T13:51:00Z"/>
                <w:rPrChange w:id="8875" w:author="phuong vu" w:date="2018-11-30T22:36:00Z">
                  <w:rPr>
                    <w:ins w:id="8876" w:author="phuong vu" w:date="2018-11-22T13:51:00Z"/>
                    <w:lang w:val="en-US"/>
                  </w:rPr>
                </w:rPrChange>
              </w:rPr>
              <w:pPrChange w:id="8877" w:author="phuong vu" w:date="2018-11-30T22:23:00Z">
                <w:pPr>
                  <w:keepNext/>
                  <w:spacing w:line="276" w:lineRule="auto"/>
                </w:pPr>
              </w:pPrChange>
            </w:pPr>
            <w:ins w:id="8878" w:author="phuong vu" w:date="2018-11-22T13:51:00Z">
              <w:r w:rsidRPr="00920004">
                <w:rPr>
                  <w:rPrChange w:id="8879" w:author="phuong vu" w:date="2018-11-30T22:36:00Z">
                    <w:rPr>
                      <w:lang w:val="en-US"/>
                    </w:rPr>
                  </w:rPrChange>
                </w:rPr>
                <w:t>Một đơn hàng có thể có một hoặc nhiều túi giặt khác nhau dựa trên phân loại.</w:t>
              </w:r>
            </w:ins>
          </w:p>
        </w:tc>
      </w:tr>
    </w:tbl>
    <w:p w14:paraId="3073736F" w14:textId="48CD6884" w:rsidR="008C30A2" w:rsidRPr="00920004" w:rsidRDefault="008C30A2" w:rsidP="00A17FA5">
      <w:pPr>
        <w:pStyle w:val="Caption"/>
        <w:rPr>
          <w:ins w:id="8880" w:author="phuong vu" w:date="2018-11-26T00:52:00Z"/>
          <w:lang w:val="en-US"/>
          <w:rPrChange w:id="8881" w:author="phuong vu" w:date="2018-11-30T22:36:00Z">
            <w:rPr>
              <w:ins w:id="8882" w:author="phuong vu" w:date="2018-11-26T00:52:00Z"/>
              <w:lang w:val="en-US"/>
            </w:rPr>
          </w:rPrChange>
        </w:rPr>
        <w:pPrChange w:id="8883" w:author="phuong vu" w:date="2018-11-30T22:42:00Z">
          <w:pPr>
            <w:pStyle w:val="Caption"/>
          </w:pPr>
        </w:pPrChange>
      </w:pPr>
      <w:bookmarkStart w:id="8884" w:name="_Toc531381603"/>
      <w:ins w:id="8885" w:author="phuong vu" w:date="2018-11-26T00:52:00Z">
        <w:r w:rsidRPr="00920004">
          <w:rPr>
            <w:rPrChange w:id="8886" w:author="phuong vu" w:date="2018-11-30T22:36:00Z">
              <w:rPr/>
            </w:rPrChange>
          </w:rPr>
          <w:t xml:space="preserve">Bảng </w:t>
        </w:r>
      </w:ins>
      <w:ins w:id="8887" w:author="phuong vu" w:date="2018-11-30T14:54:00Z">
        <w:r w:rsidR="00D632EE" w:rsidRPr="00920004">
          <w:rPr>
            <w:rPrChange w:id="8888" w:author="phuong vu" w:date="2018-11-30T22:36:00Z">
              <w:rPr/>
            </w:rPrChange>
          </w:rPr>
          <w:fldChar w:fldCharType="begin"/>
        </w:r>
        <w:r w:rsidR="00D632EE" w:rsidRPr="00920004">
          <w:rPr>
            <w:rPrChange w:id="8889" w:author="phuong vu" w:date="2018-11-30T22:36:00Z">
              <w:rPr/>
            </w:rPrChange>
          </w:rPr>
          <w:instrText xml:space="preserve"> STYLEREF 1 \s </w:instrText>
        </w:r>
      </w:ins>
      <w:r w:rsidR="00D632EE" w:rsidRPr="00920004">
        <w:rPr>
          <w:rPrChange w:id="8890" w:author="phuong vu" w:date="2018-11-30T22:36:00Z">
            <w:rPr/>
          </w:rPrChange>
        </w:rPr>
        <w:fldChar w:fldCharType="separate"/>
      </w:r>
      <w:r w:rsidR="00B5490C">
        <w:rPr>
          <w:noProof/>
        </w:rPr>
        <w:t>1</w:t>
      </w:r>
      <w:ins w:id="8891" w:author="phuong vu" w:date="2018-11-30T14:54:00Z">
        <w:r w:rsidR="00D632EE" w:rsidRPr="00920004">
          <w:rPr>
            <w:rPrChange w:id="8892" w:author="phuong vu" w:date="2018-11-30T22:36:00Z">
              <w:rPr/>
            </w:rPrChange>
          </w:rPr>
          <w:fldChar w:fldCharType="end"/>
        </w:r>
        <w:r w:rsidR="00D632EE" w:rsidRPr="00920004">
          <w:rPr>
            <w:rPrChange w:id="8893" w:author="phuong vu" w:date="2018-11-30T22:36:00Z">
              <w:rPr/>
            </w:rPrChange>
          </w:rPr>
          <w:t>.</w:t>
        </w:r>
        <w:r w:rsidR="00D632EE" w:rsidRPr="00920004">
          <w:rPr>
            <w:rPrChange w:id="8894" w:author="phuong vu" w:date="2018-11-30T22:36:00Z">
              <w:rPr/>
            </w:rPrChange>
          </w:rPr>
          <w:fldChar w:fldCharType="begin"/>
        </w:r>
        <w:r w:rsidR="00D632EE" w:rsidRPr="00920004">
          <w:rPr>
            <w:rPrChange w:id="8895" w:author="phuong vu" w:date="2018-11-30T22:36:00Z">
              <w:rPr/>
            </w:rPrChange>
          </w:rPr>
          <w:instrText xml:space="preserve"> SEQ Bảng \* ARABIC \s 1 </w:instrText>
        </w:r>
      </w:ins>
      <w:r w:rsidR="00D632EE" w:rsidRPr="00920004">
        <w:rPr>
          <w:rPrChange w:id="8896" w:author="phuong vu" w:date="2018-11-30T22:36:00Z">
            <w:rPr/>
          </w:rPrChange>
        </w:rPr>
        <w:fldChar w:fldCharType="separate"/>
      </w:r>
      <w:ins w:id="8897" w:author="phuong vu" w:date="2018-11-30T22:44:00Z">
        <w:r w:rsidR="00B5490C">
          <w:rPr>
            <w:noProof/>
          </w:rPr>
          <w:t>11</w:t>
        </w:r>
      </w:ins>
      <w:ins w:id="8898" w:author="phuong vu" w:date="2018-11-30T14:54:00Z">
        <w:r w:rsidR="00D632EE" w:rsidRPr="00920004">
          <w:rPr>
            <w:rPrChange w:id="8899" w:author="phuong vu" w:date="2018-11-30T22:36:00Z">
              <w:rPr/>
            </w:rPrChange>
          </w:rPr>
          <w:fldChar w:fldCharType="end"/>
        </w:r>
      </w:ins>
      <w:ins w:id="8900" w:author="phuong vu" w:date="2018-11-26T00:52:00Z">
        <w:r w:rsidRPr="00920004">
          <w:rPr>
            <w:lang w:val="en-US"/>
            <w:rPrChange w:id="8901" w:author="phuong vu" w:date="2018-11-30T22:36:00Z">
              <w:rPr>
                <w:lang w:val="en-US"/>
              </w:rPr>
            </w:rPrChange>
          </w:rPr>
          <w:t xml:space="preserve"> Chức năng quản lí phân công xử lí đơn hàng</w:t>
        </w:r>
        <w:bookmarkEnd w:id="8884"/>
      </w:ins>
    </w:p>
    <w:p w14:paraId="4431629B" w14:textId="63628419" w:rsidR="00C774DC" w:rsidRPr="00920004" w:rsidRDefault="008C30A2" w:rsidP="00BD0851">
      <w:pPr>
        <w:spacing w:before="240" w:line="0" w:lineRule="atLeast"/>
        <w:jc w:val="left"/>
        <w:rPr>
          <w:ins w:id="8902" w:author="phuong vu" w:date="2018-11-22T13:51:00Z"/>
          <w:iCs/>
          <w:szCs w:val="18"/>
          <w:lang w:val="en-US"/>
          <w:rPrChange w:id="8903" w:author="phuong vu" w:date="2018-11-30T22:36:00Z">
            <w:rPr>
              <w:ins w:id="8904" w:author="phuong vu" w:date="2018-11-22T13:51:00Z"/>
            </w:rPr>
          </w:rPrChange>
        </w:rPr>
        <w:pPrChange w:id="8905" w:author="phuong vu" w:date="2018-11-30T14:16:00Z">
          <w:pPr/>
        </w:pPrChange>
      </w:pPr>
      <w:ins w:id="8906" w:author="phuong vu" w:date="2018-11-26T00:52:00Z">
        <w:r w:rsidRPr="00920004">
          <w:rPr>
            <w:lang w:val="en-US"/>
            <w:rPrChange w:id="8907" w:author="phuong vu" w:date="2018-11-30T22:36:00Z">
              <w:rPr>
                <w:lang w:val="en-US"/>
              </w:rPr>
            </w:rPrChange>
          </w:rPr>
          <w:br w:type="page"/>
        </w:r>
      </w:ins>
    </w:p>
    <w:p w14:paraId="1EF727EF" w14:textId="52B812C9" w:rsidR="00C774DC" w:rsidRPr="00920004" w:rsidRDefault="007E73AD" w:rsidP="00D72BF9">
      <w:pPr>
        <w:pStyle w:val="Heading3"/>
        <w:rPr>
          <w:ins w:id="8908" w:author="phuong vu" w:date="2018-11-23T08:51:00Z"/>
          <w:rPrChange w:id="8909" w:author="phuong vu" w:date="2018-11-30T22:36:00Z">
            <w:rPr>
              <w:ins w:id="8910" w:author="phuong vu" w:date="2018-11-23T08:51:00Z"/>
            </w:rPr>
          </w:rPrChange>
        </w:rPr>
        <w:pPrChange w:id="8911" w:author="phuong vu" w:date="2018-11-30T22:22:00Z">
          <w:pPr>
            <w:pStyle w:val="Heading3"/>
          </w:pPr>
        </w:pPrChange>
      </w:pPr>
      <w:bookmarkStart w:id="8912" w:name="_Toc531380662"/>
      <w:ins w:id="8913" w:author="phuong vu" w:date="2018-11-23T08:51:00Z">
        <w:r w:rsidRPr="00920004">
          <w:rPr>
            <w:rPrChange w:id="8914" w:author="phuong vu" w:date="2018-11-30T22:36:00Z">
              <w:rPr/>
            </w:rPrChange>
          </w:rPr>
          <w:lastRenderedPageBreak/>
          <w:t>Cập nhật đơn hàng</w:t>
        </w:r>
        <w:bookmarkEnd w:id="8912"/>
      </w:ins>
    </w:p>
    <w:tbl>
      <w:tblPr>
        <w:tblStyle w:val="TableGrid"/>
        <w:tblW w:w="0" w:type="auto"/>
        <w:tblLook w:val="04A0" w:firstRow="1" w:lastRow="0" w:firstColumn="1" w:lastColumn="0" w:noHBand="0" w:noVBand="1"/>
        <w:tblPrChange w:id="8915" w:author="phuong vu" w:date="2018-11-30T22:23:00Z">
          <w:tblPr>
            <w:tblStyle w:val="TableGrid"/>
            <w:tblW w:w="0" w:type="auto"/>
            <w:tblLook w:val="04A0" w:firstRow="1" w:lastRow="0" w:firstColumn="1" w:lastColumn="0" w:noHBand="0" w:noVBand="1"/>
          </w:tblPr>
        </w:tblPrChange>
      </w:tblPr>
      <w:tblGrid>
        <w:gridCol w:w="2351"/>
        <w:gridCol w:w="6426"/>
        <w:tblGridChange w:id="8916">
          <w:tblGrid>
            <w:gridCol w:w="2351"/>
            <w:gridCol w:w="6426"/>
          </w:tblGrid>
        </w:tblGridChange>
      </w:tblGrid>
      <w:tr w:rsidR="007E73AD" w:rsidRPr="00920004" w14:paraId="22B2A75E" w14:textId="77777777" w:rsidTr="00D72BF9">
        <w:trPr>
          <w:ins w:id="8917" w:author="phuong vu" w:date="2018-11-23T08:52:00Z"/>
        </w:trPr>
        <w:tc>
          <w:tcPr>
            <w:tcW w:w="2425" w:type="dxa"/>
            <w:tcPrChange w:id="8918" w:author="phuong vu" w:date="2018-11-30T22:23:00Z">
              <w:tcPr>
                <w:tcW w:w="2425" w:type="dxa"/>
              </w:tcPr>
            </w:tcPrChange>
          </w:tcPr>
          <w:p w14:paraId="4E96FAA0" w14:textId="77777777" w:rsidR="007E73AD" w:rsidRPr="00920004" w:rsidRDefault="007E73AD" w:rsidP="00D72BF9">
            <w:pPr>
              <w:rPr>
                <w:ins w:id="8919" w:author="phuong vu" w:date="2018-11-23T08:52:00Z"/>
                <w:b/>
                <w:rPrChange w:id="8920" w:author="phuong vu" w:date="2018-11-30T22:36:00Z">
                  <w:rPr>
                    <w:ins w:id="8921" w:author="phuong vu" w:date="2018-11-23T08:52:00Z"/>
                  </w:rPr>
                </w:rPrChange>
              </w:rPr>
              <w:pPrChange w:id="8922" w:author="phuong vu" w:date="2018-11-30T22:23:00Z">
                <w:pPr>
                  <w:spacing w:line="276" w:lineRule="auto"/>
                </w:pPr>
              </w:pPrChange>
            </w:pPr>
            <w:ins w:id="8923" w:author="phuong vu" w:date="2018-11-23T08:52:00Z">
              <w:r w:rsidRPr="00920004">
                <w:rPr>
                  <w:b/>
                  <w:rPrChange w:id="8924" w:author="phuong vu" w:date="2018-11-30T22:36:00Z">
                    <w:rPr/>
                  </w:rPrChange>
                </w:rPr>
                <w:t>Mã yêu cầu</w:t>
              </w:r>
            </w:ins>
          </w:p>
        </w:tc>
        <w:tc>
          <w:tcPr>
            <w:tcW w:w="6686" w:type="dxa"/>
            <w:vAlign w:val="center"/>
            <w:tcPrChange w:id="8925" w:author="phuong vu" w:date="2018-11-30T22:23:00Z">
              <w:tcPr>
                <w:tcW w:w="6686" w:type="dxa"/>
              </w:tcPr>
            </w:tcPrChange>
          </w:tcPr>
          <w:p w14:paraId="1119B7F3" w14:textId="77777777" w:rsidR="007E73AD" w:rsidRPr="00920004" w:rsidRDefault="007E73AD" w:rsidP="00D72BF9">
            <w:pPr>
              <w:rPr>
                <w:ins w:id="8926" w:author="phuong vu" w:date="2018-11-23T08:52:00Z"/>
                <w:lang w:val="en-US"/>
                <w:rPrChange w:id="8927" w:author="phuong vu" w:date="2018-11-30T22:36:00Z">
                  <w:rPr>
                    <w:ins w:id="8928" w:author="phuong vu" w:date="2018-11-23T08:52:00Z"/>
                    <w:lang w:val="en-US"/>
                  </w:rPr>
                </w:rPrChange>
              </w:rPr>
              <w:pPrChange w:id="8929" w:author="phuong vu" w:date="2018-11-30T22:23:00Z">
                <w:pPr>
                  <w:spacing w:line="276" w:lineRule="auto"/>
                </w:pPr>
              </w:pPrChange>
            </w:pPr>
            <w:ins w:id="8930" w:author="phuong vu" w:date="2018-11-23T08:52:00Z">
              <w:r w:rsidRPr="00920004">
                <w:rPr>
                  <w:lang w:val="en-US"/>
                  <w:rPrChange w:id="8931" w:author="phuong vu" w:date="2018-11-30T22:36:00Z">
                    <w:rPr>
                      <w:lang w:val="en-US"/>
                    </w:rPr>
                  </w:rPrChange>
                </w:rPr>
                <w:t>GU_05</w:t>
              </w:r>
            </w:ins>
          </w:p>
        </w:tc>
      </w:tr>
      <w:tr w:rsidR="007E73AD" w:rsidRPr="00920004" w14:paraId="013516EA" w14:textId="77777777" w:rsidTr="005D03AE">
        <w:trPr>
          <w:ins w:id="8932" w:author="phuong vu" w:date="2018-11-23T08:52:00Z"/>
        </w:trPr>
        <w:tc>
          <w:tcPr>
            <w:tcW w:w="2425" w:type="dxa"/>
          </w:tcPr>
          <w:p w14:paraId="3ACB7C91" w14:textId="77777777" w:rsidR="007E73AD" w:rsidRPr="00920004" w:rsidRDefault="007E73AD" w:rsidP="00D72BF9">
            <w:pPr>
              <w:rPr>
                <w:ins w:id="8933" w:author="phuong vu" w:date="2018-11-23T08:52:00Z"/>
                <w:b/>
                <w:rPrChange w:id="8934" w:author="phuong vu" w:date="2018-11-30T22:36:00Z">
                  <w:rPr>
                    <w:ins w:id="8935" w:author="phuong vu" w:date="2018-11-23T08:52:00Z"/>
                  </w:rPr>
                </w:rPrChange>
              </w:rPr>
              <w:pPrChange w:id="8936" w:author="phuong vu" w:date="2018-11-30T22:23:00Z">
                <w:pPr>
                  <w:spacing w:line="276" w:lineRule="auto"/>
                </w:pPr>
              </w:pPrChange>
            </w:pPr>
            <w:ins w:id="8937" w:author="phuong vu" w:date="2018-11-23T08:52:00Z">
              <w:r w:rsidRPr="00920004">
                <w:rPr>
                  <w:b/>
                  <w:rPrChange w:id="8938" w:author="phuong vu" w:date="2018-11-30T22:36:00Z">
                    <w:rPr/>
                  </w:rPrChange>
                </w:rPr>
                <w:t>Tên chức năng</w:t>
              </w:r>
            </w:ins>
          </w:p>
        </w:tc>
        <w:tc>
          <w:tcPr>
            <w:tcW w:w="6686" w:type="dxa"/>
          </w:tcPr>
          <w:p w14:paraId="2B76A217" w14:textId="7A973723" w:rsidR="007E73AD" w:rsidRPr="00920004" w:rsidRDefault="00163170" w:rsidP="00D72BF9">
            <w:pPr>
              <w:rPr>
                <w:ins w:id="8939" w:author="phuong vu" w:date="2018-11-23T08:52:00Z"/>
                <w:lang w:val="en-US"/>
                <w:rPrChange w:id="8940" w:author="phuong vu" w:date="2018-11-30T22:36:00Z">
                  <w:rPr>
                    <w:ins w:id="8941" w:author="phuong vu" w:date="2018-11-23T08:52:00Z"/>
                    <w:lang w:val="en-US"/>
                  </w:rPr>
                </w:rPrChange>
              </w:rPr>
              <w:pPrChange w:id="8942" w:author="phuong vu" w:date="2018-11-30T22:23:00Z">
                <w:pPr>
                  <w:spacing w:line="276" w:lineRule="auto"/>
                </w:pPr>
              </w:pPrChange>
            </w:pPr>
            <w:ins w:id="8943" w:author="phuong vu" w:date="2018-11-23T08:57:00Z">
              <w:r w:rsidRPr="00920004">
                <w:rPr>
                  <w:lang w:val="en-US"/>
                  <w:rPrChange w:id="8944" w:author="phuong vu" w:date="2018-11-30T22:36:00Z">
                    <w:rPr>
                      <w:lang w:val="en-US"/>
                    </w:rPr>
                  </w:rPrChange>
                </w:rPr>
                <w:t>Cập nhật đơn hàng</w:t>
              </w:r>
            </w:ins>
          </w:p>
        </w:tc>
      </w:tr>
      <w:tr w:rsidR="007E73AD" w:rsidRPr="00920004" w14:paraId="14742CD4" w14:textId="77777777" w:rsidTr="005D03AE">
        <w:trPr>
          <w:ins w:id="8945" w:author="phuong vu" w:date="2018-11-23T08:52:00Z"/>
        </w:trPr>
        <w:tc>
          <w:tcPr>
            <w:tcW w:w="2425" w:type="dxa"/>
          </w:tcPr>
          <w:p w14:paraId="6CBCB837" w14:textId="77777777" w:rsidR="007E73AD" w:rsidRPr="00920004" w:rsidRDefault="007E73AD" w:rsidP="00D72BF9">
            <w:pPr>
              <w:rPr>
                <w:ins w:id="8946" w:author="phuong vu" w:date="2018-11-23T08:52:00Z"/>
                <w:b/>
                <w:rPrChange w:id="8947" w:author="phuong vu" w:date="2018-11-30T22:36:00Z">
                  <w:rPr>
                    <w:ins w:id="8948" w:author="phuong vu" w:date="2018-11-23T08:52:00Z"/>
                  </w:rPr>
                </w:rPrChange>
              </w:rPr>
              <w:pPrChange w:id="8949" w:author="phuong vu" w:date="2018-11-30T22:23:00Z">
                <w:pPr>
                  <w:spacing w:line="276" w:lineRule="auto"/>
                </w:pPr>
              </w:pPrChange>
            </w:pPr>
            <w:ins w:id="8950" w:author="phuong vu" w:date="2018-11-23T08:52:00Z">
              <w:r w:rsidRPr="00920004">
                <w:rPr>
                  <w:b/>
                  <w:rPrChange w:id="8951" w:author="phuong vu" w:date="2018-11-30T22:36:00Z">
                    <w:rPr/>
                  </w:rPrChange>
                </w:rPr>
                <w:t>Đối tượng sử dụng</w:t>
              </w:r>
            </w:ins>
          </w:p>
        </w:tc>
        <w:tc>
          <w:tcPr>
            <w:tcW w:w="6686" w:type="dxa"/>
          </w:tcPr>
          <w:p w14:paraId="1EF41271" w14:textId="31FC7902" w:rsidR="007E73AD" w:rsidRPr="00920004" w:rsidRDefault="00163170" w:rsidP="00D72BF9">
            <w:pPr>
              <w:rPr>
                <w:ins w:id="8952" w:author="phuong vu" w:date="2018-11-23T08:52:00Z"/>
                <w:lang w:val="en-US"/>
                <w:rPrChange w:id="8953" w:author="phuong vu" w:date="2018-11-30T22:36:00Z">
                  <w:rPr>
                    <w:ins w:id="8954" w:author="phuong vu" w:date="2018-11-23T08:52:00Z"/>
                    <w:lang w:val="en-US"/>
                  </w:rPr>
                </w:rPrChange>
              </w:rPr>
              <w:pPrChange w:id="8955" w:author="phuong vu" w:date="2018-11-30T22:23:00Z">
                <w:pPr>
                  <w:spacing w:line="276" w:lineRule="auto"/>
                </w:pPr>
              </w:pPrChange>
            </w:pPr>
            <w:ins w:id="8956" w:author="phuong vu" w:date="2018-11-23T08:58:00Z">
              <w:r w:rsidRPr="00920004">
                <w:rPr>
                  <w:lang w:val="en-US"/>
                  <w:rPrChange w:id="8957" w:author="phuong vu" w:date="2018-11-30T22:36:00Z">
                    <w:rPr>
                      <w:lang w:val="en-US"/>
                    </w:rPr>
                  </w:rPrChange>
                </w:rPr>
                <w:t>Khách hàng</w:t>
              </w:r>
            </w:ins>
          </w:p>
        </w:tc>
      </w:tr>
      <w:tr w:rsidR="007E73AD" w:rsidRPr="00920004" w14:paraId="13B1D30D" w14:textId="77777777" w:rsidTr="005D03AE">
        <w:trPr>
          <w:ins w:id="8958" w:author="phuong vu" w:date="2018-11-23T08:52:00Z"/>
        </w:trPr>
        <w:tc>
          <w:tcPr>
            <w:tcW w:w="2425" w:type="dxa"/>
          </w:tcPr>
          <w:p w14:paraId="47E88833" w14:textId="77777777" w:rsidR="007E73AD" w:rsidRPr="00920004" w:rsidRDefault="007E73AD" w:rsidP="00D72BF9">
            <w:pPr>
              <w:rPr>
                <w:ins w:id="8959" w:author="phuong vu" w:date="2018-11-23T08:52:00Z"/>
                <w:b/>
                <w:rPrChange w:id="8960" w:author="phuong vu" w:date="2018-11-30T22:36:00Z">
                  <w:rPr>
                    <w:ins w:id="8961" w:author="phuong vu" w:date="2018-11-23T08:52:00Z"/>
                  </w:rPr>
                </w:rPrChange>
              </w:rPr>
              <w:pPrChange w:id="8962" w:author="phuong vu" w:date="2018-11-30T22:23:00Z">
                <w:pPr>
                  <w:spacing w:line="276" w:lineRule="auto"/>
                </w:pPr>
              </w:pPrChange>
            </w:pPr>
            <w:ins w:id="8963" w:author="phuong vu" w:date="2018-11-23T08:52:00Z">
              <w:r w:rsidRPr="00920004">
                <w:rPr>
                  <w:b/>
                  <w:rPrChange w:id="8964" w:author="phuong vu" w:date="2018-11-30T22:36:00Z">
                    <w:rPr/>
                  </w:rPrChange>
                </w:rPr>
                <w:t>Tiền điều kiện</w:t>
              </w:r>
            </w:ins>
          </w:p>
        </w:tc>
        <w:tc>
          <w:tcPr>
            <w:tcW w:w="6686" w:type="dxa"/>
          </w:tcPr>
          <w:p w14:paraId="3EBDD56F" w14:textId="2329EB14" w:rsidR="007E73AD" w:rsidRPr="00920004" w:rsidRDefault="00163170" w:rsidP="00D72BF9">
            <w:pPr>
              <w:rPr>
                <w:ins w:id="8965" w:author="phuong vu" w:date="2018-11-23T08:52:00Z"/>
                <w:rPrChange w:id="8966" w:author="phuong vu" w:date="2018-11-30T22:36:00Z">
                  <w:rPr>
                    <w:ins w:id="8967" w:author="phuong vu" w:date="2018-11-23T08:52:00Z"/>
                    <w:lang w:val="en-US"/>
                  </w:rPr>
                </w:rPrChange>
              </w:rPr>
              <w:pPrChange w:id="8968" w:author="phuong vu" w:date="2018-11-30T22:23:00Z">
                <w:pPr>
                  <w:spacing w:line="276" w:lineRule="auto"/>
                </w:pPr>
              </w:pPrChange>
            </w:pPr>
            <w:ins w:id="8969" w:author="phuong vu" w:date="2018-11-23T09:00:00Z">
              <w:r w:rsidRPr="00920004">
                <w:rPr>
                  <w:rPrChange w:id="8970" w:author="phuong vu" w:date="2018-11-30T22:36:00Z">
                    <w:rPr>
                      <w:lang w:val="en-US"/>
                    </w:rPr>
                  </w:rPrChange>
                </w:rPr>
                <w:t>Đăng nhập thành công vào hệ thống thông qua ứng dụng điện thoại.</w:t>
              </w:r>
            </w:ins>
          </w:p>
        </w:tc>
      </w:tr>
      <w:tr w:rsidR="007E73AD" w:rsidRPr="00920004" w14:paraId="6FF4312B" w14:textId="77777777" w:rsidTr="005D03AE">
        <w:trPr>
          <w:ins w:id="8971" w:author="phuong vu" w:date="2018-11-23T08:52:00Z"/>
        </w:trPr>
        <w:tc>
          <w:tcPr>
            <w:tcW w:w="2425" w:type="dxa"/>
          </w:tcPr>
          <w:p w14:paraId="27FA5764" w14:textId="77777777" w:rsidR="007E73AD" w:rsidRPr="00920004" w:rsidRDefault="007E73AD" w:rsidP="00D72BF9">
            <w:pPr>
              <w:rPr>
                <w:ins w:id="8972" w:author="phuong vu" w:date="2018-11-23T08:52:00Z"/>
                <w:b/>
                <w:rPrChange w:id="8973" w:author="phuong vu" w:date="2018-11-30T22:36:00Z">
                  <w:rPr>
                    <w:ins w:id="8974" w:author="phuong vu" w:date="2018-11-23T08:52:00Z"/>
                  </w:rPr>
                </w:rPrChange>
              </w:rPr>
              <w:pPrChange w:id="8975" w:author="phuong vu" w:date="2018-11-30T22:23:00Z">
                <w:pPr>
                  <w:spacing w:line="276" w:lineRule="auto"/>
                </w:pPr>
              </w:pPrChange>
            </w:pPr>
            <w:ins w:id="8976" w:author="phuong vu" w:date="2018-11-23T08:52:00Z">
              <w:r w:rsidRPr="00920004">
                <w:rPr>
                  <w:b/>
                  <w:rPrChange w:id="8977" w:author="phuong vu" w:date="2018-11-30T22:36:00Z">
                    <w:rPr/>
                  </w:rPrChange>
                </w:rPr>
                <w:t>Cách xử lí</w:t>
              </w:r>
            </w:ins>
          </w:p>
        </w:tc>
        <w:tc>
          <w:tcPr>
            <w:tcW w:w="6686" w:type="dxa"/>
          </w:tcPr>
          <w:p w14:paraId="49F75D9C" w14:textId="227635DF" w:rsidR="007E73AD" w:rsidRPr="00920004" w:rsidRDefault="007E73AD" w:rsidP="00D72BF9">
            <w:pPr>
              <w:rPr>
                <w:ins w:id="8978" w:author="phuong vu" w:date="2018-11-23T09:01:00Z"/>
                <w:rPrChange w:id="8979" w:author="phuong vu" w:date="2018-11-30T22:36:00Z">
                  <w:rPr>
                    <w:ins w:id="8980" w:author="phuong vu" w:date="2018-11-23T09:01:00Z"/>
                    <w:lang w:val="en-US"/>
                  </w:rPr>
                </w:rPrChange>
              </w:rPr>
              <w:pPrChange w:id="8981" w:author="phuong vu" w:date="2018-11-30T22:23:00Z">
                <w:pPr>
                  <w:spacing w:line="276" w:lineRule="auto"/>
                </w:pPr>
              </w:pPrChange>
            </w:pPr>
            <w:ins w:id="8982" w:author="phuong vu" w:date="2018-11-23T08:52:00Z">
              <w:r w:rsidRPr="00920004">
                <w:rPr>
                  <w:rPrChange w:id="8983" w:author="phuong vu" w:date="2018-11-30T22:36:00Z">
                    <w:rPr>
                      <w:lang w:val="en-US"/>
                    </w:rPr>
                  </w:rPrChange>
                </w:rPr>
                <w:t xml:space="preserve">Bước 1: </w:t>
              </w:r>
            </w:ins>
            <w:ins w:id="8984" w:author="phuong vu" w:date="2018-11-23T09:00:00Z">
              <w:r w:rsidR="00163170" w:rsidRPr="00920004">
                <w:rPr>
                  <w:rPrChange w:id="8985" w:author="phuong vu" w:date="2018-11-30T22:36:00Z">
                    <w:rPr>
                      <w:lang w:val="en-US"/>
                    </w:rPr>
                  </w:rPrChange>
                </w:rPr>
                <w:t>Chọn “</w:t>
              </w:r>
            </w:ins>
            <w:ins w:id="8986" w:author="phuong vu" w:date="2018-11-23T09:01:00Z">
              <w:r w:rsidR="00163170" w:rsidRPr="00920004">
                <w:rPr>
                  <w:rPrChange w:id="8987" w:author="phuong vu" w:date="2018-11-30T22:36:00Z">
                    <w:rPr>
                      <w:lang w:val="en-US"/>
                    </w:rPr>
                  </w:rPrChange>
                </w:rPr>
                <w:t>đơn hàng của bạn</w:t>
              </w:r>
            </w:ins>
            <w:ins w:id="8988" w:author="phuong vu" w:date="2018-11-23T09:00:00Z">
              <w:r w:rsidR="00163170" w:rsidRPr="00920004">
                <w:rPr>
                  <w:rPrChange w:id="8989" w:author="phuong vu" w:date="2018-11-30T22:36:00Z">
                    <w:rPr>
                      <w:lang w:val="en-US"/>
                    </w:rPr>
                  </w:rPrChange>
                </w:rPr>
                <w:t>”</w:t>
              </w:r>
            </w:ins>
            <w:ins w:id="8990" w:author="phuong vu" w:date="2018-11-23T09:01:00Z">
              <w:r w:rsidR="00163170" w:rsidRPr="00920004">
                <w:rPr>
                  <w:rPrChange w:id="8991" w:author="phuong vu" w:date="2018-11-30T22:36:00Z">
                    <w:rPr>
                      <w:lang w:val="en-US"/>
                    </w:rPr>
                  </w:rPrChange>
                </w:rPr>
                <w:t>.</w:t>
              </w:r>
            </w:ins>
          </w:p>
          <w:p w14:paraId="2BFD6B07" w14:textId="216F8590" w:rsidR="00163170" w:rsidRPr="00920004" w:rsidRDefault="00163170" w:rsidP="00D72BF9">
            <w:pPr>
              <w:rPr>
                <w:ins w:id="8992" w:author="phuong vu" w:date="2018-11-23T09:22:00Z"/>
                <w:rPrChange w:id="8993" w:author="phuong vu" w:date="2018-11-30T22:36:00Z">
                  <w:rPr>
                    <w:ins w:id="8994" w:author="phuong vu" w:date="2018-11-23T09:22:00Z"/>
                    <w:lang w:val="en-US"/>
                  </w:rPr>
                </w:rPrChange>
              </w:rPr>
              <w:pPrChange w:id="8995" w:author="phuong vu" w:date="2018-11-30T22:23:00Z">
                <w:pPr>
                  <w:spacing w:line="276" w:lineRule="auto"/>
                </w:pPr>
              </w:pPrChange>
            </w:pPr>
            <w:ins w:id="8996" w:author="phuong vu" w:date="2018-11-23T09:01:00Z">
              <w:r w:rsidRPr="00920004">
                <w:rPr>
                  <w:rPrChange w:id="8997" w:author="phuong vu" w:date="2018-11-30T22:36:00Z">
                    <w:rPr>
                      <w:lang w:val="en-US"/>
                    </w:rPr>
                  </w:rPrChange>
                </w:rPr>
                <w:t xml:space="preserve">Bước 2: </w:t>
              </w:r>
            </w:ins>
            <w:ins w:id="8998" w:author="phuong vu" w:date="2018-11-23T09:02:00Z">
              <w:r w:rsidRPr="00920004">
                <w:rPr>
                  <w:rPrChange w:id="8999" w:author="phuong vu" w:date="2018-11-30T22:36:00Z">
                    <w:rPr>
                      <w:lang w:val="en-US"/>
                    </w:rPr>
                  </w:rPrChange>
                </w:rPr>
                <w:t xml:space="preserve">Chọn đơn hàng có </w:t>
              </w:r>
            </w:ins>
            <w:ins w:id="9000" w:author="phuong vu" w:date="2018-11-23T09:03:00Z">
              <w:r w:rsidRPr="00920004">
                <w:rPr>
                  <w:rPrChange w:id="9001" w:author="phuong vu" w:date="2018-11-30T22:36:00Z">
                    <w:rPr>
                      <w:lang w:val="en-US"/>
                    </w:rPr>
                  </w:rPrChange>
                </w:rPr>
                <w:t>trạng thái “đang chờ”.</w:t>
              </w:r>
            </w:ins>
          </w:p>
          <w:p w14:paraId="4E63A5E6" w14:textId="2B87CFF4" w:rsidR="00E66EEE" w:rsidRPr="00920004" w:rsidRDefault="00E66EEE" w:rsidP="00D72BF9">
            <w:pPr>
              <w:rPr>
                <w:ins w:id="9002" w:author="phuong vu" w:date="2018-11-23T08:52:00Z"/>
                <w:rPrChange w:id="9003" w:author="phuong vu" w:date="2018-11-30T22:36:00Z">
                  <w:rPr>
                    <w:ins w:id="9004" w:author="phuong vu" w:date="2018-11-23T08:52:00Z"/>
                    <w:lang w:val="en-US"/>
                  </w:rPr>
                </w:rPrChange>
              </w:rPr>
              <w:pPrChange w:id="9005" w:author="phuong vu" w:date="2018-11-30T22:23:00Z">
                <w:pPr>
                  <w:spacing w:line="276" w:lineRule="auto"/>
                </w:pPr>
              </w:pPrChange>
            </w:pPr>
            <w:ins w:id="9006" w:author="phuong vu" w:date="2018-11-23T09:22:00Z">
              <w:r w:rsidRPr="00920004">
                <w:rPr>
                  <w:rPrChange w:id="9007" w:author="phuong vu" w:date="2018-11-30T22:36:00Z">
                    <w:rPr>
                      <w:lang w:val="en-US"/>
                    </w:rPr>
                  </w:rPrChange>
                </w:rPr>
                <w:t>Bước 3: Chọn hủy đơn hàng hoặc</w:t>
              </w:r>
            </w:ins>
            <w:ins w:id="9008" w:author="phuong vu" w:date="2018-11-23T09:23:00Z">
              <w:r w:rsidRPr="00920004">
                <w:rPr>
                  <w:rPrChange w:id="9009" w:author="phuong vu" w:date="2018-11-30T22:36:00Z">
                    <w:rPr>
                      <w:lang w:val="en-US"/>
                    </w:rPr>
                  </w:rPrChange>
                </w:rPr>
                <w:t xml:space="preserve"> cập nhật.</w:t>
              </w:r>
            </w:ins>
          </w:p>
          <w:p w14:paraId="549B3921" w14:textId="7DCB0C66" w:rsidR="00E66EEE" w:rsidRPr="00920004" w:rsidRDefault="007E73AD" w:rsidP="00D72BF9">
            <w:pPr>
              <w:rPr>
                <w:ins w:id="9010" w:author="phuong vu" w:date="2018-11-23T09:05:00Z"/>
                <w:rPrChange w:id="9011" w:author="phuong vu" w:date="2018-11-30T22:36:00Z">
                  <w:rPr>
                    <w:ins w:id="9012" w:author="phuong vu" w:date="2018-11-23T09:05:00Z"/>
                    <w:lang w:val="en-US"/>
                  </w:rPr>
                </w:rPrChange>
              </w:rPr>
              <w:pPrChange w:id="9013" w:author="phuong vu" w:date="2018-11-30T22:23:00Z">
                <w:pPr>
                  <w:spacing w:line="276" w:lineRule="auto"/>
                </w:pPr>
              </w:pPrChange>
            </w:pPr>
            <w:ins w:id="9014" w:author="phuong vu" w:date="2018-11-23T08:52:00Z">
              <w:r w:rsidRPr="00920004">
                <w:rPr>
                  <w:rPrChange w:id="9015" w:author="phuong vu" w:date="2018-11-30T22:36:00Z">
                    <w:rPr>
                      <w:lang w:val="en-US"/>
                    </w:rPr>
                  </w:rPrChange>
                </w:rPr>
                <w:t xml:space="preserve">Bước </w:t>
              </w:r>
            </w:ins>
            <w:ins w:id="9016" w:author="phuong vu" w:date="2018-11-23T09:06:00Z">
              <w:r w:rsidR="00163170" w:rsidRPr="00920004">
                <w:rPr>
                  <w:rPrChange w:id="9017" w:author="phuong vu" w:date="2018-11-30T22:36:00Z">
                    <w:rPr>
                      <w:lang w:val="en-US"/>
                    </w:rPr>
                  </w:rPrChange>
                </w:rPr>
                <w:t>3</w:t>
              </w:r>
            </w:ins>
            <w:ins w:id="9018" w:author="phuong vu" w:date="2018-11-23T08:52:00Z">
              <w:r w:rsidRPr="00920004">
                <w:rPr>
                  <w:rPrChange w:id="9019" w:author="phuong vu" w:date="2018-11-30T22:36:00Z">
                    <w:rPr>
                      <w:lang w:val="en-US"/>
                    </w:rPr>
                  </w:rPrChange>
                </w:rPr>
                <w:t xml:space="preserve">: </w:t>
              </w:r>
            </w:ins>
            <w:ins w:id="9020" w:author="phuong vu" w:date="2018-11-23T09:03:00Z">
              <w:r w:rsidR="00163170" w:rsidRPr="00920004">
                <w:rPr>
                  <w:rPrChange w:id="9021" w:author="phuong vu" w:date="2018-11-30T22:36:00Z">
                    <w:rPr>
                      <w:lang w:val="en-US"/>
                    </w:rPr>
                  </w:rPrChange>
                </w:rPr>
                <w:t>Cập nhật lại thông tin tương tự chức năng</w:t>
              </w:r>
            </w:ins>
            <w:ins w:id="9022" w:author="phuong vu" w:date="2018-11-23T09:04:00Z">
              <w:r w:rsidR="00163170" w:rsidRPr="00920004">
                <w:rPr>
                  <w:rPrChange w:id="9023" w:author="phuong vu" w:date="2018-11-30T22:36:00Z">
                    <w:rPr>
                      <w:lang w:val="en-US"/>
                    </w:rPr>
                  </w:rPrChange>
                </w:rPr>
                <w:t xml:space="preserve"> tạo đơn hàng (GU_0</w:t>
              </w:r>
            </w:ins>
            <w:ins w:id="9024" w:author="phuong vu" w:date="2018-11-26T00:53:00Z">
              <w:r w:rsidR="00FF56D5" w:rsidRPr="00920004">
                <w:rPr>
                  <w:lang w:val="en-US"/>
                  <w:rPrChange w:id="9025" w:author="phuong vu" w:date="2018-11-30T22:36:00Z">
                    <w:rPr>
                      <w:lang w:val="en-US"/>
                    </w:rPr>
                  </w:rPrChange>
                </w:rPr>
                <w:t>4</w:t>
              </w:r>
            </w:ins>
            <w:ins w:id="9026" w:author="phuong vu" w:date="2018-11-23T09:04:00Z">
              <w:r w:rsidR="00163170" w:rsidRPr="00920004">
                <w:rPr>
                  <w:rPrChange w:id="9027" w:author="phuong vu" w:date="2018-11-30T22:36:00Z">
                    <w:rPr>
                      <w:lang w:val="en-US"/>
                    </w:rPr>
                  </w:rPrChange>
                </w:rPr>
                <w:t>)</w:t>
              </w:r>
            </w:ins>
            <w:ins w:id="9028" w:author="phuong vu" w:date="2018-11-23T09:21:00Z">
              <w:r w:rsidR="00E66EEE" w:rsidRPr="00920004">
                <w:rPr>
                  <w:rPrChange w:id="9029" w:author="phuong vu" w:date="2018-11-30T22:36:00Z">
                    <w:rPr>
                      <w:lang w:val="en-US"/>
                    </w:rPr>
                  </w:rPrChange>
                </w:rPr>
                <w:t>.</w:t>
              </w:r>
            </w:ins>
          </w:p>
          <w:p w14:paraId="31CF120C" w14:textId="56E98BEA" w:rsidR="00163170" w:rsidRPr="00920004" w:rsidRDefault="00163170" w:rsidP="00D72BF9">
            <w:pPr>
              <w:rPr>
                <w:ins w:id="9030" w:author="phuong vu" w:date="2018-11-23T08:52:00Z"/>
                <w:lang w:val="en-US"/>
                <w:rPrChange w:id="9031" w:author="phuong vu" w:date="2018-11-30T22:36:00Z">
                  <w:rPr>
                    <w:ins w:id="9032" w:author="phuong vu" w:date="2018-11-23T08:52:00Z"/>
                    <w:lang w:val="en-US"/>
                  </w:rPr>
                </w:rPrChange>
              </w:rPr>
              <w:pPrChange w:id="9033" w:author="phuong vu" w:date="2018-11-30T22:23:00Z">
                <w:pPr>
                  <w:spacing w:line="276" w:lineRule="auto"/>
                </w:pPr>
              </w:pPrChange>
            </w:pPr>
            <w:ins w:id="9034" w:author="phuong vu" w:date="2018-11-23T09:05:00Z">
              <w:r w:rsidRPr="00920004">
                <w:rPr>
                  <w:lang w:val="en-US"/>
                  <w:rPrChange w:id="9035" w:author="phuong vu" w:date="2018-11-30T22:36:00Z">
                    <w:rPr>
                      <w:lang w:val="en-US"/>
                    </w:rPr>
                  </w:rPrChange>
                </w:rPr>
                <w:t>B</w:t>
              </w:r>
            </w:ins>
            <w:ins w:id="9036" w:author="phuong vu" w:date="2018-11-23T09:06:00Z">
              <w:r w:rsidRPr="00920004">
                <w:rPr>
                  <w:lang w:val="en-US"/>
                  <w:rPrChange w:id="9037" w:author="phuong vu" w:date="2018-11-30T22:36:00Z">
                    <w:rPr>
                      <w:lang w:val="en-US"/>
                    </w:rPr>
                  </w:rPrChange>
                </w:rPr>
                <w:t>ước 4: Xác nhậ</w:t>
              </w:r>
            </w:ins>
            <w:ins w:id="9038" w:author="phuong vu" w:date="2018-11-23T09:23:00Z">
              <w:r w:rsidR="00E66EEE" w:rsidRPr="00920004">
                <w:rPr>
                  <w:lang w:val="en-US"/>
                  <w:rPrChange w:id="9039" w:author="phuong vu" w:date="2018-11-30T22:36:00Z">
                    <w:rPr>
                      <w:lang w:val="en-US"/>
                    </w:rPr>
                  </w:rPrChange>
                </w:rPr>
                <w:t>n</w:t>
              </w:r>
            </w:ins>
            <w:ins w:id="9040" w:author="phuong vu" w:date="2018-11-23T09:06:00Z">
              <w:r w:rsidRPr="00920004">
                <w:rPr>
                  <w:lang w:val="en-US"/>
                  <w:rPrChange w:id="9041" w:author="phuong vu" w:date="2018-11-30T22:36:00Z">
                    <w:rPr>
                      <w:lang w:val="en-US"/>
                    </w:rPr>
                  </w:rPrChange>
                </w:rPr>
                <w:t>.</w:t>
              </w:r>
            </w:ins>
          </w:p>
        </w:tc>
      </w:tr>
      <w:tr w:rsidR="007E73AD" w:rsidRPr="00920004" w14:paraId="72658705" w14:textId="77777777" w:rsidTr="005D03AE">
        <w:trPr>
          <w:ins w:id="9042" w:author="phuong vu" w:date="2018-11-23T08:52:00Z"/>
        </w:trPr>
        <w:tc>
          <w:tcPr>
            <w:tcW w:w="2425" w:type="dxa"/>
          </w:tcPr>
          <w:p w14:paraId="060F4486" w14:textId="77777777" w:rsidR="007E73AD" w:rsidRPr="00920004" w:rsidRDefault="007E73AD" w:rsidP="00D72BF9">
            <w:pPr>
              <w:rPr>
                <w:ins w:id="9043" w:author="phuong vu" w:date="2018-11-23T08:52:00Z"/>
                <w:b/>
                <w:rPrChange w:id="9044" w:author="phuong vu" w:date="2018-11-30T22:36:00Z">
                  <w:rPr>
                    <w:ins w:id="9045" w:author="phuong vu" w:date="2018-11-23T08:52:00Z"/>
                  </w:rPr>
                </w:rPrChange>
              </w:rPr>
              <w:pPrChange w:id="9046" w:author="phuong vu" w:date="2018-11-30T22:23:00Z">
                <w:pPr>
                  <w:spacing w:line="276" w:lineRule="auto"/>
                </w:pPr>
              </w:pPrChange>
            </w:pPr>
            <w:ins w:id="9047" w:author="phuong vu" w:date="2018-11-23T08:52:00Z">
              <w:r w:rsidRPr="00920004">
                <w:rPr>
                  <w:b/>
                  <w:rPrChange w:id="9048" w:author="phuong vu" w:date="2018-11-30T22:36:00Z">
                    <w:rPr/>
                  </w:rPrChange>
                </w:rPr>
                <w:t>Kết quả</w:t>
              </w:r>
            </w:ins>
          </w:p>
        </w:tc>
        <w:tc>
          <w:tcPr>
            <w:tcW w:w="6686" w:type="dxa"/>
          </w:tcPr>
          <w:p w14:paraId="1485F71B" w14:textId="58A96C9E" w:rsidR="007E73AD" w:rsidRPr="00920004" w:rsidRDefault="0002418D" w:rsidP="00D72BF9">
            <w:pPr>
              <w:rPr>
                <w:ins w:id="9049" w:author="phuong vu" w:date="2018-11-23T08:52:00Z"/>
                <w:rPrChange w:id="9050" w:author="phuong vu" w:date="2018-11-30T22:36:00Z">
                  <w:rPr>
                    <w:ins w:id="9051" w:author="phuong vu" w:date="2018-11-23T08:52:00Z"/>
                    <w:lang w:val="en-US"/>
                  </w:rPr>
                </w:rPrChange>
              </w:rPr>
              <w:pPrChange w:id="9052" w:author="phuong vu" w:date="2018-11-30T22:23:00Z">
                <w:pPr>
                  <w:spacing w:line="276" w:lineRule="auto"/>
                </w:pPr>
              </w:pPrChange>
            </w:pPr>
            <w:ins w:id="9053" w:author="phuong vu" w:date="2018-11-23T09:06:00Z">
              <w:r w:rsidRPr="00920004">
                <w:rPr>
                  <w:rPrChange w:id="9054" w:author="phuong vu" w:date="2018-11-30T22:36:00Z">
                    <w:rPr>
                      <w:lang w:val="en-US"/>
                    </w:rPr>
                  </w:rPrChange>
                </w:rPr>
                <w:t>Thông báo thành công</w:t>
              </w:r>
            </w:ins>
            <w:ins w:id="9055" w:author="phuong vu" w:date="2018-11-23T09:07:00Z">
              <w:r w:rsidRPr="00920004">
                <w:rPr>
                  <w:rPrChange w:id="9056" w:author="phuong vu" w:date="2018-11-30T22:36:00Z">
                    <w:rPr>
                      <w:lang w:val="en-US"/>
                    </w:rPr>
                  </w:rPrChange>
                </w:rPr>
                <w:t>. Nếu lỗi thông báo lỗi</w:t>
              </w:r>
            </w:ins>
            <w:ins w:id="9057" w:author="phuong vu" w:date="2018-11-23T09:24:00Z">
              <w:r w:rsidR="00E66EEE" w:rsidRPr="00920004">
                <w:rPr>
                  <w:rPrChange w:id="9058" w:author="phuong vu" w:date="2018-11-30T22:36:00Z">
                    <w:rPr>
                      <w:lang w:val="en-US"/>
                    </w:rPr>
                  </w:rPrChange>
                </w:rPr>
                <w:t>.</w:t>
              </w:r>
            </w:ins>
          </w:p>
        </w:tc>
      </w:tr>
      <w:tr w:rsidR="007E73AD" w:rsidRPr="00920004" w14:paraId="4089E97F" w14:textId="77777777" w:rsidTr="005D03AE">
        <w:trPr>
          <w:ins w:id="9059" w:author="phuong vu" w:date="2018-11-23T08:52:00Z"/>
        </w:trPr>
        <w:tc>
          <w:tcPr>
            <w:tcW w:w="2425" w:type="dxa"/>
          </w:tcPr>
          <w:p w14:paraId="3BF9BE35" w14:textId="77777777" w:rsidR="007E73AD" w:rsidRPr="00920004" w:rsidRDefault="007E73AD" w:rsidP="00D72BF9">
            <w:pPr>
              <w:rPr>
                <w:ins w:id="9060" w:author="phuong vu" w:date="2018-11-23T08:52:00Z"/>
                <w:b/>
                <w:rPrChange w:id="9061" w:author="phuong vu" w:date="2018-11-30T22:36:00Z">
                  <w:rPr>
                    <w:ins w:id="9062" w:author="phuong vu" w:date="2018-11-23T08:52:00Z"/>
                  </w:rPr>
                </w:rPrChange>
              </w:rPr>
              <w:pPrChange w:id="9063" w:author="phuong vu" w:date="2018-11-30T22:23:00Z">
                <w:pPr>
                  <w:spacing w:line="276" w:lineRule="auto"/>
                </w:pPr>
              </w:pPrChange>
            </w:pPr>
            <w:ins w:id="9064" w:author="phuong vu" w:date="2018-11-23T08:52:00Z">
              <w:r w:rsidRPr="00920004">
                <w:rPr>
                  <w:b/>
                  <w:rPrChange w:id="9065" w:author="phuong vu" w:date="2018-11-30T22:36:00Z">
                    <w:rPr/>
                  </w:rPrChange>
                </w:rPr>
                <w:t>Ghi chú</w:t>
              </w:r>
            </w:ins>
          </w:p>
        </w:tc>
        <w:tc>
          <w:tcPr>
            <w:tcW w:w="6686" w:type="dxa"/>
          </w:tcPr>
          <w:p w14:paraId="7702C69A" w14:textId="53F0476B" w:rsidR="007E73AD" w:rsidRPr="00920004" w:rsidRDefault="0002418D" w:rsidP="00D72BF9">
            <w:pPr>
              <w:rPr>
                <w:ins w:id="9066" w:author="phuong vu" w:date="2018-11-23T08:52:00Z"/>
                <w:rPrChange w:id="9067" w:author="phuong vu" w:date="2018-11-30T22:36:00Z">
                  <w:rPr>
                    <w:ins w:id="9068" w:author="phuong vu" w:date="2018-11-23T08:52:00Z"/>
                    <w:lang w:val="en-US"/>
                  </w:rPr>
                </w:rPrChange>
              </w:rPr>
              <w:pPrChange w:id="9069" w:author="phuong vu" w:date="2018-11-30T22:23:00Z">
                <w:pPr>
                  <w:keepNext/>
                  <w:spacing w:line="276" w:lineRule="auto"/>
                </w:pPr>
              </w:pPrChange>
            </w:pPr>
            <w:ins w:id="9070" w:author="phuong vu" w:date="2018-11-23T09:07:00Z">
              <w:r w:rsidRPr="00920004">
                <w:rPr>
                  <w:rPrChange w:id="9071" w:author="phuong vu" w:date="2018-11-30T22:36:00Z">
                    <w:rPr>
                      <w:lang w:val="en-US"/>
                    </w:rPr>
                  </w:rPrChange>
                </w:rPr>
                <w:t xml:space="preserve">Chỉ áp dụng cho đơn hàng có trạng thái </w:t>
              </w:r>
            </w:ins>
            <w:ins w:id="9072" w:author="phuong vu" w:date="2018-11-23T09:08:00Z">
              <w:r w:rsidRPr="00920004">
                <w:rPr>
                  <w:rPrChange w:id="9073" w:author="phuong vu" w:date="2018-11-30T22:36:00Z">
                    <w:rPr>
                      <w:lang w:val="en-US"/>
                    </w:rPr>
                  </w:rPrChange>
                </w:rPr>
                <w:t>“đang chờ”.</w:t>
              </w:r>
            </w:ins>
          </w:p>
        </w:tc>
      </w:tr>
    </w:tbl>
    <w:p w14:paraId="7AB59B95" w14:textId="313D70D0" w:rsidR="007E73AD" w:rsidRPr="00920004" w:rsidRDefault="00FF56D5" w:rsidP="00A17FA5">
      <w:pPr>
        <w:pStyle w:val="Caption"/>
        <w:rPr>
          <w:ins w:id="9074" w:author="phuong vu" w:date="2018-11-22T13:51:00Z"/>
          <w:lang w:val="en-US"/>
          <w:rPrChange w:id="9075" w:author="phuong vu" w:date="2018-11-30T22:36:00Z">
            <w:rPr>
              <w:ins w:id="9076" w:author="phuong vu" w:date="2018-11-22T13:51:00Z"/>
            </w:rPr>
          </w:rPrChange>
        </w:rPr>
        <w:pPrChange w:id="9077" w:author="phuong vu" w:date="2018-11-30T22:42:00Z">
          <w:pPr/>
        </w:pPrChange>
      </w:pPr>
      <w:bookmarkStart w:id="9078" w:name="_Toc531381604"/>
      <w:ins w:id="9079" w:author="phuong vu" w:date="2018-11-26T00:53:00Z">
        <w:r w:rsidRPr="00920004">
          <w:rPr>
            <w:rPrChange w:id="9080" w:author="phuong vu" w:date="2018-11-30T22:36:00Z">
              <w:rPr/>
            </w:rPrChange>
          </w:rPr>
          <w:t xml:space="preserve">Bảng </w:t>
        </w:r>
      </w:ins>
      <w:ins w:id="9081" w:author="phuong vu" w:date="2018-11-30T14:54:00Z">
        <w:r w:rsidR="00D632EE" w:rsidRPr="00920004">
          <w:rPr>
            <w:rPrChange w:id="9082" w:author="phuong vu" w:date="2018-11-30T22:36:00Z">
              <w:rPr/>
            </w:rPrChange>
          </w:rPr>
          <w:fldChar w:fldCharType="begin"/>
        </w:r>
        <w:r w:rsidR="00D632EE" w:rsidRPr="00920004">
          <w:rPr>
            <w:rPrChange w:id="9083" w:author="phuong vu" w:date="2018-11-30T22:36:00Z">
              <w:rPr/>
            </w:rPrChange>
          </w:rPr>
          <w:instrText xml:space="preserve"> STYLEREF 1 \s </w:instrText>
        </w:r>
      </w:ins>
      <w:r w:rsidR="00D632EE" w:rsidRPr="00920004">
        <w:rPr>
          <w:rPrChange w:id="9084" w:author="phuong vu" w:date="2018-11-30T22:36:00Z">
            <w:rPr/>
          </w:rPrChange>
        </w:rPr>
        <w:fldChar w:fldCharType="separate"/>
      </w:r>
      <w:r w:rsidR="00B5490C">
        <w:rPr>
          <w:noProof/>
        </w:rPr>
        <w:t>1</w:t>
      </w:r>
      <w:ins w:id="9085" w:author="phuong vu" w:date="2018-11-30T14:54:00Z">
        <w:r w:rsidR="00D632EE" w:rsidRPr="00920004">
          <w:rPr>
            <w:rPrChange w:id="9086" w:author="phuong vu" w:date="2018-11-30T22:36:00Z">
              <w:rPr/>
            </w:rPrChange>
          </w:rPr>
          <w:fldChar w:fldCharType="end"/>
        </w:r>
        <w:r w:rsidR="00D632EE" w:rsidRPr="00920004">
          <w:rPr>
            <w:rPrChange w:id="9087" w:author="phuong vu" w:date="2018-11-30T22:36:00Z">
              <w:rPr/>
            </w:rPrChange>
          </w:rPr>
          <w:t>.</w:t>
        </w:r>
        <w:r w:rsidR="00D632EE" w:rsidRPr="00920004">
          <w:rPr>
            <w:rPrChange w:id="9088" w:author="phuong vu" w:date="2018-11-30T22:36:00Z">
              <w:rPr/>
            </w:rPrChange>
          </w:rPr>
          <w:fldChar w:fldCharType="begin"/>
        </w:r>
        <w:r w:rsidR="00D632EE" w:rsidRPr="00920004">
          <w:rPr>
            <w:rPrChange w:id="9089" w:author="phuong vu" w:date="2018-11-30T22:36:00Z">
              <w:rPr/>
            </w:rPrChange>
          </w:rPr>
          <w:instrText xml:space="preserve"> SEQ Bảng \* ARABIC \s 1 </w:instrText>
        </w:r>
      </w:ins>
      <w:r w:rsidR="00D632EE" w:rsidRPr="00920004">
        <w:rPr>
          <w:rPrChange w:id="9090" w:author="phuong vu" w:date="2018-11-30T22:36:00Z">
            <w:rPr/>
          </w:rPrChange>
        </w:rPr>
        <w:fldChar w:fldCharType="separate"/>
      </w:r>
      <w:ins w:id="9091" w:author="phuong vu" w:date="2018-11-30T22:44:00Z">
        <w:r w:rsidR="00B5490C">
          <w:rPr>
            <w:noProof/>
          </w:rPr>
          <w:t>12</w:t>
        </w:r>
      </w:ins>
      <w:ins w:id="9092" w:author="phuong vu" w:date="2018-11-30T14:54:00Z">
        <w:r w:rsidR="00D632EE" w:rsidRPr="00920004">
          <w:rPr>
            <w:rPrChange w:id="9093" w:author="phuong vu" w:date="2018-11-30T22:36:00Z">
              <w:rPr/>
            </w:rPrChange>
          </w:rPr>
          <w:fldChar w:fldCharType="end"/>
        </w:r>
      </w:ins>
      <w:ins w:id="9094" w:author="phuong vu" w:date="2018-11-26T00:53:00Z">
        <w:r w:rsidRPr="00920004">
          <w:rPr>
            <w:lang w:val="en-US"/>
            <w:rPrChange w:id="9095" w:author="phuong vu" w:date="2018-11-30T22:36:00Z">
              <w:rPr>
                <w:lang w:val="en-US"/>
              </w:rPr>
            </w:rPrChange>
          </w:rPr>
          <w:t xml:space="preserve"> Chức năng cập nhật đơn hàng</w:t>
        </w:r>
      </w:ins>
      <w:bookmarkEnd w:id="9078"/>
    </w:p>
    <w:p w14:paraId="0AC3AEDB" w14:textId="77777777" w:rsidR="00C774DC" w:rsidRPr="00920004" w:rsidRDefault="00C774DC" w:rsidP="00D72BF9">
      <w:pPr>
        <w:pStyle w:val="Heading3"/>
        <w:rPr>
          <w:ins w:id="9096" w:author="phuong vu" w:date="2018-11-22T13:51:00Z"/>
          <w:rPrChange w:id="9097" w:author="phuong vu" w:date="2018-11-30T22:36:00Z">
            <w:rPr>
              <w:ins w:id="9098" w:author="phuong vu" w:date="2018-11-22T13:51:00Z"/>
            </w:rPr>
          </w:rPrChange>
        </w:rPr>
        <w:pPrChange w:id="9099" w:author="phuong vu" w:date="2018-11-30T22:22:00Z">
          <w:pPr>
            <w:pStyle w:val="Heading4"/>
          </w:pPr>
        </w:pPrChange>
      </w:pPr>
      <w:bookmarkStart w:id="9100" w:name="_Toc531380663"/>
      <w:ins w:id="9101" w:author="phuong vu" w:date="2018-11-22T13:51:00Z">
        <w:r w:rsidRPr="00920004">
          <w:rPr>
            <w:rPrChange w:id="9102" w:author="phuong vu" w:date="2018-11-30T22:36:00Z">
              <w:rPr/>
            </w:rPrChange>
          </w:rPr>
          <w:t>Quản lí trạng thái máy giặt</w:t>
        </w:r>
        <w:bookmarkEnd w:id="9100"/>
      </w:ins>
    </w:p>
    <w:tbl>
      <w:tblPr>
        <w:tblStyle w:val="TableGrid"/>
        <w:tblW w:w="0" w:type="auto"/>
        <w:tblLook w:val="04A0" w:firstRow="1" w:lastRow="0" w:firstColumn="1" w:lastColumn="0" w:noHBand="0" w:noVBand="1"/>
        <w:tblPrChange w:id="9103" w:author="phuong vu" w:date="2018-11-30T22:22:00Z">
          <w:tblPr>
            <w:tblStyle w:val="TableGrid"/>
            <w:tblW w:w="0" w:type="auto"/>
            <w:tblLook w:val="04A0" w:firstRow="1" w:lastRow="0" w:firstColumn="1" w:lastColumn="0" w:noHBand="0" w:noVBand="1"/>
          </w:tblPr>
        </w:tblPrChange>
      </w:tblPr>
      <w:tblGrid>
        <w:gridCol w:w="2353"/>
        <w:gridCol w:w="6424"/>
        <w:tblGridChange w:id="9104">
          <w:tblGrid>
            <w:gridCol w:w="2353"/>
            <w:gridCol w:w="6424"/>
          </w:tblGrid>
        </w:tblGridChange>
      </w:tblGrid>
      <w:tr w:rsidR="00C774DC" w:rsidRPr="00920004" w14:paraId="71A0EEE2" w14:textId="77777777" w:rsidTr="00D72BF9">
        <w:trPr>
          <w:ins w:id="9105" w:author="phuong vu" w:date="2018-11-22T13:51:00Z"/>
        </w:trPr>
        <w:tc>
          <w:tcPr>
            <w:tcW w:w="2425" w:type="dxa"/>
            <w:tcPrChange w:id="9106" w:author="phuong vu" w:date="2018-11-30T22:22:00Z">
              <w:tcPr>
                <w:tcW w:w="2425" w:type="dxa"/>
              </w:tcPr>
            </w:tcPrChange>
          </w:tcPr>
          <w:p w14:paraId="1017AF6C" w14:textId="77777777" w:rsidR="00C774DC" w:rsidRPr="00920004" w:rsidRDefault="00C774DC" w:rsidP="00D72BF9">
            <w:pPr>
              <w:rPr>
                <w:ins w:id="9107" w:author="phuong vu" w:date="2018-11-22T13:51:00Z"/>
                <w:b/>
                <w:rPrChange w:id="9108" w:author="phuong vu" w:date="2018-11-30T22:36:00Z">
                  <w:rPr>
                    <w:ins w:id="9109" w:author="phuong vu" w:date="2018-11-22T13:51:00Z"/>
                  </w:rPr>
                </w:rPrChange>
              </w:rPr>
              <w:pPrChange w:id="9110" w:author="phuong vu" w:date="2018-11-30T22:22:00Z">
                <w:pPr>
                  <w:spacing w:line="276" w:lineRule="auto"/>
                </w:pPr>
              </w:pPrChange>
            </w:pPr>
            <w:ins w:id="9111" w:author="phuong vu" w:date="2018-11-22T13:51:00Z">
              <w:r w:rsidRPr="00920004">
                <w:rPr>
                  <w:b/>
                  <w:rPrChange w:id="9112" w:author="phuong vu" w:date="2018-11-30T22:36:00Z">
                    <w:rPr/>
                  </w:rPrChange>
                </w:rPr>
                <w:t>Mã yêu cầu</w:t>
              </w:r>
            </w:ins>
          </w:p>
        </w:tc>
        <w:tc>
          <w:tcPr>
            <w:tcW w:w="6686" w:type="dxa"/>
            <w:vAlign w:val="center"/>
            <w:tcPrChange w:id="9113" w:author="phuong vu" w:date="2018-11-30T22:22:00Z">
              <w:tcPr>
                <w:tcW w:w="6686" w:type="dxa"/>
              </w:tcPr>
            </w:tcPrChange>
          </w:tcPr>
          <w:p w14:paraId="77B18DFC" w14:textId="05A7F46D" w:rsidR="00C774DC" w:rsidRPr="00920004" w:rsidRDefault="00C774DC" w:rsidP="00D72BF9">
            <w:pPr>
              <w:jc w:val="left"/>
              <w:rPr>
                <w:ins w:id="9114" w:author="phuong vu" w:date="2018-11-22T13:51:00Z"/>
                <w:lang w:val="en-US"/>
                <w:rPrChange w:id="9115" w:author="phuong vu" w:date="2018-11-30T22:36:00Z">
                  <w:rPr>
                    <w:ins w:id="9116" w:author="phuong vu" w:date="2018-11-22T13:51:00Z"/>
                    <w:lang w:val="en-US"/>
                  </w:rPr>
                </w:rPrChange>
              </w:rPr>
              <w:pPrChange w:id="9117" w:author="phuong vu" w:date="2018-11-30T22:22:00Z">
                <w:pPr>
                  <w:spacing w:line="276" w:lineRule="auto"/>
                </w:pPr>
              </w:pPrChange>
            </w:pPr>
            <w:ins w:id="9118" w:author="phuong vu" w:date="2018-11-22T13:51:00Z">
              <w:r w:rsidRPr="00920004">
                <w:rPr>
                  <w:lang w:val="en-US"/>
                  <w:rPrChange w:id="9119" w:author="phuong vu" w:date="2018-11-30T22:36:00Z">
                    <w:rPr>
                      <w:lang w:val="en-US"/>
                    </w:rPr>
                  </w:rPrChange>
                </w:rPr>
                <w:t>GU_0</w:t>
              </w:r>
            </w:ins>
            <w:ins w:id="9120" w:author="phuong vu" w:date="2018-11-23T08:52:00Z">
              <w:r w:rsidR="007E73AD" w:rsidRPr="00920004">
                <w:rPr>
                  <w:lang w:val="en-US"/>
                  <w:rPrChange w:id="9121" w:author="phuong vu" w:date="2018-11-30T22:36:00Z">
                    <w:rPr>
                      <w:lang w:val="en-US"/>
                    </w:rPr>
                  </w:rPrChange>
                </w:rPr>
                <w:t>6</w:t>
              </w:r>
            </w:ins>
          </w:p>
        </w:tc>
      </w:tr>
      <w:tr w:rsidR="00C774DC" w:rsidRPr="00920004" w14:paraId="2071E97E" w14:textId="77777777" w:rsidTr="00C774DC">
        <w:trPr>
          <w:ins w:id="9122" w:author="phuong vu" w:date="2018-11-22T13:51:00Z"/>
        </w:trPr>
        <w:tc>
          <w:tcPr>
            <w:tcW w:w="2425" w:type="dxa"/>
          </w:tcPr>
          <w:p w14:paraId="45F95B7F" w14:textId="77777777" w:rsidR="00C774DC" w:rsidRPr="00920004" w:rsidRDefault="00C774DC" w:rsidP="00D72BF9">
            <w:pPr>
              <w:rPr>
                <w:ins w:id="9123" w:author="phuong vu" w:date="2018-11-22T13:51:00Z"/>
                <w:b/>
                <w:rPrChange w:id="9124" w:author="phuong vu" w:date="2018-11-30T22:36:00Z">
                  <w:rPr>
                    <w:ins w:id="9125" w:author="phuong vu" w:date="2018-11-22T13:51:00Z"/>
                  </w:rPr>
                </w:rPrChange>
              </w:rPr>
              <w:pPrChange w:id="9126" w:author="phuong vu" w:date="2018-11-30T22:22:00Z">
                <w:pPr>
                  <w:spacing w:line="276" w:lineRule="auto"/>
                </w:pPr>
              </w:pPrChange>
            </w:pPr>
            <w:ins w:id="9127" w:author="phuong vu" w:date="2018-11-22T13:51:00Z">
              <w:r w:rsidRPr="00920004">
                <w:rPr>
                  <w:b/>
                  <w:rPrChange w:id="9128" w:author="phuong vu" w:date="2018-11-30T22:36:00Z">
                    <w:rPr/>
                  </w:rPrChange>
                </w:rPr>
                <w:t>Tên chức năng</w:t>
              </w:r>
            </w:ins>
          </w:p>
        </w:tc>
        <w:tc>
          <w:tcPr>
            <w:tcW w:w="6686" w:type="dxa"/>
          </w:tcPr>
          <w:p w14:paraId="0A37F9AC" w14:textId="77777777" w:rsidR="00C774DC" w:rsidRPr="00920004" w:rsidRDefault="00C774DC" w:rsidP="00D72BF9">
            <w:pPr>
              <w:rPr>
                <w:ins w:id="9129" w:author="phuong vu" w:date="2018-11-22T13:51:00Z"/>
                <w:rPrChange w:id="9130" w:author="phuong vu" w:date="2018-11-30T22:36:00Z">
                  <w:rPr>
                    <w:ins w:id="9131" w:author="phuong vu" w:date="2018-11-22T13:51:00Z"/>
                    <w:lang w:val="en-US"/>
                  </w:rPr>
                </w:rPrChange>
              </w:rPr>
              <w:pPrChange w:id="9132" w:author="phuong vu" w:date="2018-11-30T22:22:00Z">
                <w:pPr>
                  <w:spacing w:line="276" w:lineRule="auto"/>
                </w:pPr>
              </w:pPrChange>
            </w:pPr>
            <w:ins w:id="9133" w:author="phuong vu" w:date="2018-11-22T13:51:00Z">
              <w:r w:rsidRPr="00920004">
                <w:rPr>
                  <w:rPrChange w:id="9134" w:author="phuong vu" w:date="2018-11-30T22:36:00Z">
                    <w:rPr>
                      <w:lang w:val="en-US"/>
                    </w:rPr>
                  </w:rPrChange>
                </w:rPr>
                <w:t>Quản lí trạng thái máy giặt</w:t>
              </w:r>
            </w:ins>
          </w:p>
        </w:tc>
      </w:tr>
      <w:tr w:rsidR="00C774DC" w:rsidRPr="00920004" w14:paraId="0716379B" w14:textId="77777777" w:rsidTr="00C774DC">
        <w:trPr>
          <w:ins w:id="9135" w:author="phuong vu" w:date="2018-11-22T13:51:00Z"/>
        </w:trPr>
        <w:tc>
          <w:tcPr>
            <w:tcW w:w="2425" w:type="dxa"/>
          </w:tcPr>
          <w:p w14:paraId="4D174E7B" w14:textId="77777777" w:rsidR="00C774DC" w:rsidRPr="00920004" w:rsidRDefault="00C774DC" w:rsidP="00D72BF9">
            <w:pPr>
              <w:rPr>
                <w:ins w:id="9136" w:author="phuong vu" w:date="2018-11-22T13:51:00Z"/>
                <w:b/>
                <w:rPrChange w:id="9137" w:author="phuong vu" w:date="2018-11-30T22:36:00Z">
                  <w:rPr>
                    <w:ins w:id="9138" w:author="phuong vu" w:date="2018-11-22T13:51:00Z"/>
                  </w:rPr>
                </w:rPrChange>
              </w:rPr>
              <w:pPrChange w:id="9139" w:author="phuong vu" w:date="2018-11-30T22:22:00Z">
                <w:pPr>
                  <w:spacing w:line="276" w:lineRule="auto"/>
                </w:pPr>
              </w:pPrChange>
            </w:pPr>
            <w:ins w:id="9140" w:author="phuong vu" w:date="2018-11-22T13:51:00Z">
              <w:r w:rsidRPr="00920004">
                <w:rPr>
                  <w:b/>
                  <w:rPrChange w:id="9141" w:author="phuong vu" w:date="2018-11-30T22:36:00Z">
                    <w:rPr/>
                  </w:rPrChange>
                </w:rPr>
                <w:t>Đối tượng sử dụng</w:t>
              </w:r>
            </w:ins>
          </w:p>
        </w:tc>
        <w:tc>
          <w:tcPr>
            <w:tcW w:w="6686" w:type="dxa"/>
          </w:tcPr>
          <w:p w14:paraId="122A9802" w14:textId="77777777" w:rsidR="00C774DC" w:rsidRPr="00920004" w:rsidRDefault="00C774DC" w:rsidP="00D72BF9">
            <w:pPr>
              <w:rPr>
                <w:ins w:id="9142" w:author="phuong vu" w:date="2018-11-22T13:51:00Z"/>
                <w:rPrChange w:id="9143" w:author="phuong vu" w:date="2018-11-30T22:36:00Z">
                  <w:rPr>
                    <w:ins w:id="9144" w:author="phuong vu" w:date="2018-11-22T13:51:00Z"/>
                    <w:lang w:val="en-US"/>
                  </w:rPr>
                </w:rPrChange>
              </w:rPr>
              <w:pPrChange w:id="9145" w:author="phuong vu" w:date="2018-11-30T22:22:00Z">
                <w:pPr>
                  <w:spacing w:line="276" w:lineRule="auto"/>
                </w:pPr>
              </w:pPrChange>
            </w:pPr>
            <w:ins w:id="9146" w:author="phuong vu" w:date="2018-11-22T13:51:00Z">
              <w:r w:rsidRPr="00920004">
                <w:rPr>
                  <w:rPrChange w:id="9147" w:author="phuong vu" w:date="2018-11-30T22:36:00Z">
                    <w:rPr>
                      <w:lang w:val="en-US"/>
                    </w:rPr>
                  </w:rPrChange>
                </w:rPr>
                <w:t>Nhân viên cửa hàng (Nhân viên quản lí đơn hàng, nhân viên xử lí đơn hàng).</w:t>
              </w:r>
            </w:ins>
          </w:p>
        </w:tc>
      </w:tr>
      <w:tr w:rsidR="00C774DC" w:rsidRPr="00920004" w14:paraId="7DFE7311" w14:textId="77777777" w:rsidTr="00C774DC">
        <w:trPr>
          <w:ins w:id="9148" w:author="phuong vu" w:date="2018-11-22T13:51:00Z"/>
        </w:trPr>
        <w:tc>
          <w:tcPr>
            <w:tcW w:w="2425" w:type="dxa"/>
          </w:tcPr>
          <w:p w14:paraId="7A5FF598" w14:textId="77777777" w:rsidR="00C774DC" w:rsidRPr="00920004" w:rsidRDefault="00C774DC" w:rsidP="00D72BF9">
            <w:pPr>
              <w:rPr>
                <w:ins w:id="9149" w:author="phuong vu" w:date="2018-11-22T13:51:00Z"/>
                <w:b/>
                <w:rPrChange w:id="9150" w:author="phuong vu" w:date="2018-11-30T22:36:00Z">
                  <w:rPr>
                    <w:ins w:id="9151" w:author="phuong vu" w:date="2018-11-22T13:51:00Z"/>
                  </w:rPr>
                </w:rPrChange>
              </w:rPr>
              <w:pPrChange w:id="9152" w:author="phuong vu" w:date="2018-11-30T22:22:00Z">
                <w:pPr>
                  <w:spacing w:line="276" w:lineRule="auto"/>
                </w:pPr>
              </w:pPrChange>
            </w:pPr>
            <w:ins w:id="9153" w:author="phuong vu" w:date="2018-11-22T13:51:00Z">
              <w:r w:rsidRPr="00920004">
                <w:rPr>
                  <w:b/>
                  <w:rPrChange w:id="9154" w:author="phuong vu" w:date="2018-11-30T22:36:00Z">
                    <w:rPr/>
                  </w:rPrChange>
                </w:rPr>
                <w:t>Tiền điều kiện</w:t>
              </w:r>
            </w:ins>
          </w:p>
        </w:tc>
        <w:tc>
          <w:tcPr>
            <w:tcW w:w="6686" w:type="dxa"/>
          </w:tcPr>
          <w:p w14:paraId="4E5DC293" w14:textId="77777777" w:rsidR="00C774DC" w:rsidRPr="00920004" w:rsidRDefault="00C774DC" w:rsidP="00D72BF9">
            <w:pPr>
              <w:rPr>
                <w:ins w:id="9155" w:author="phuong vu" w:date="2018-11-22T13:51:00Z"/>
                <w:rPrChange w:id="9156" w:author="phuong vu" w:date="2018-11-30T22:36:00Z">
                  <w:rPr>
                    <w:ins w:id="9157" w:author="phuong vu" w:date="2018-11-22T13:51:00Z"/>
                    <w:lang w:val="en-US"/>
                  </w:rPr>
                </w:rPrChange>
              </w:rPr>
              <w:pPrChange w:id="9158" w:author="phuong vu" w:date="2018-11-30T22:22:00Z">
                <w:pPr>
                  <w:spacing w:line="276" w:lineRule="auto"/>
                </w:pPr>
              </w:pPrChange>
            </w:pPr>
            <w:ins w:id="9159" w:author="phuong vu" w:date="2018-11-22T13:51:00Z">
              <w:r w:rsidRPr="00920004">
                <w:rPr>
                  <w:rPrChange w:id="9160" w:author="phuong vu" w:date="2018-11-30T22:36:00Z">
                    <w:rPr>
                      <w:lang w:val="en-US"/>
                    </w:rPr>
                  </w:rPrChange>
                </w:rPr>
                <w:t>Truy cập được trang web quản lí đối với nhân viên cửa hàng và đăng nhập thành công.</w:t>
              </w:r>
            </w:ins>
          </w:p>
        </w:tc>
      </w:tr>
      <w:tr w:rsidR="00C774DC" w:rsidRPr="00920004" w14:paraId="663E45A7" w14:textId="77777777" w:rsidTr="00C774DC">
        <w:trPr>
          <w:ins w:id="9161" w:author="phuong vu" w:date="2018-11-22T13:51:00Z"/>
        </w:trPr>
        <w:tc>
          <w:tcPr>
            <w:tcW w:w="2425" w:type="dxa"/>
          </w:tcPr>
          <w:p w14:paraId="25914212" w14:textId="77777777" w:rsidR="00C774DC" w:rsidRPr="00920004" w:rsidRDefault="00C774DC" w:rsidP="00D72BF9">
            <w:pPr>
              <w:rPr>
                <w:ins w:id="9162" w:author="phuong vu" w:date="2018-11-22T13:51:00Z"/>
                <w:b/>
                <w:rPrChange w:id="9163" w:author="phuong vu" w:date="2018-11-30T22:36:00Z">
                  <w:rPr>
                    <w:ins w:id="9164" w:author="phuong vu" w:date="2018-11-22T13:51:00Z"/>
                  </w:rPr>
                </w:rPrChange>
              </w:rPr>
              <w:pPrChange w:id="9165" w:author="phuong vu" w:date="2018-11-30T22:22:00Z">
                <w:pPr>
                  <w:spacing w:line="276" w:lineRule="auto"/>
                </w:pPr>
              </w:pPrChange>
            </w:pPr>
            <w:ins w:id="9166" w:author="phuong vu" w:date="2018-11-22T13:51:00Z">
              <w:r w:rsidRPr="00920004">
                <w:rPr>
                  <w:b/>
                  <w:rPrChange w:id="9167" w:author="phuong vu" w:date="2018-11-30T22:36:00Z">
                    <w:rPr/>
                  </w:rPrChange>
                </w:rPr>
                <w:t>Cách xử lí</w:t>
              </w:r>
            </w:ins>
          </w:p>
        </w:tc>
        <w:tc>
          <w:tcPr>
            <w:tcW w:w="6686" w:type="dxa"/>
          </w:tcPr>
          <w:p w14:paraId="50A07FC9" w14:textId="288A65DB" w:rsidR="00C774DC" w:rsidRPr="00920004" w:rsidRDefault="00C774DC" w:rsidP="00D72BF9">
            <w:pPr>
              <w:rPr>
                <w:ins w:id="9168" w:author="phuong vu" w:date="2018-11-22T13:51:00Z"/>
                <w:rPrChange w:id="9169" w:author="phuong vu" w:date="2018-11-30T22:36:00Z">
                  <w:rPr>
                    <w:ins w:id="9170" w:author="phuong vu" w:date="2018-11-22T13:51:00Z"/>
                    <w:lang w:val="en-US"/>
                  </w:rPr>
                </w:rPrChange>
              </w:rPr>
              <w:pPrChange w:id="9171" w:author="phuong vu" w:date="2018-11-30T22:22:00Z">
                <w:pPr>
                  <w:spacing w:line="276" w:lineRule="auto"/>
                </w:pPr>
              </w:pPrChange>
            </w:pPr>
            <w:ins w:id="9172" w:author="phuong vu" w:date="2018-11-22T13:51:00Z">
              <w:r w:rsidRPr="00920004">
                <w:rPr>
                  <w:rPrChange w:id="9173" w:author="phuong vu" w:date="2018-11-30T22:36:00Z">
                    <w:rPr>
                      <w:lang w:val="en-US"/>
                    </w:rPr>
                  </w:rPrChange>
                </w:rPr>
                <w:t>Bước 1: Tr</w:t>
              </w:r>
            </w:ins>
            <w:ins w:id="9174" w:author="phuong vu" w:date="2018-11-26T00:53:00Z">
              <w:r w:rsidR="00FF56D5" w:rsidRPr="00920004">
                <w:rPr>
                  <w:lang w:val="en-US"/>
                  <w:rPrChange w:id="9175" w:author="phuong vu" w:date="2018-11-30T22:36:00Z">
                    <w:rPr>
                      <w:lang w:val="en-US"/>
                    </w:rPr>
                  </w:rPrChange>
                </w:rPr>
                <w:t>u</w:t>
              </w:r>
            </w:ins>
            <w:ins w:id="9176" w:author="phuong vu" w:date="2018-11-22T13:51:00Z">
              <w:r w:rsidRPr="00920004">
                <w:rPr>
                  <w:rPrChange w:id="9177" w:author="phuong vu" w:date="2018-11-30T22:36:00Z">
                    <w:rPr>
                      <w:lang w:val="en-US"/>
                    </w:rPr>
                  </w:rPrChange>
                </w:rPr>
                <w:t>y cập vào trang quản lí trạng thái máy giặt.</w:t>
              </w:r>
            </w:ins>
          </w:p>
          <w:p w14:paraId="3853144B" w14:textId="77777777" w:rsidR="00C774DC" w:rsidRPr="00920004" w:rsidRDefault="00C774DC" w:rsidP="00D72BF9">
            <w:pPr>
              <w:rPr>
                <w:ins w:id="9178" w:author="phuong vu" w:date="2018-11-22T13:51:00Z"/>
                <w:rPrChange w:id="9179" w:author="phuong vu" w:date="2018-11-30T22:36:00Z">
                  <w:rPr>
                    <w:ins w:id="9180" w:author="phuong vu" w:date="2018-11-22T13:51:00Z"/>
                    <w:lang w:val="en-US"/>
                  </w:rPr>
                </w:rPrChange>
              </w:rPr>
              <w:pPrChange w:id="9181" w:author="phuong vu" w:date="2018-11-30T22:22:00Z">
                <w:pPr>
                  <w:spacing w:line="276" w:lineRule="auto"/>
                </w:pPr>
              </w:pPrChange>
            </w:pPr>
            <w:ins w:id="9182" w:author="phuong vu" w:date="2018-11-22T13:51:00Z">
              <w:r w:rsidRPr="00920004">
                <w:rPr>
                  <w:rPrChange w:id="9183" w:author="phuong vu" w:date="2018-11-30T22:36:00Z">
                    <w:rPr>
                      <w:lang w:val="en-US"/>
                    </w:rPr>
                  </w:rPrChange>
                </w:rPr>
                <w:t>Bước 2: Thay đổi trạng thái máy giặt thông qua nút bật tắt.</w:t>
              </w:r>
            </w:ins>
          </w:p>
        </w:tc>
      </w:tr>
      <w:tr w:rsidR="00C774DC" w:rsidRPr="00920004" w14:paraId="45F4C9FF" w14:textId="77777777" w:rsidTr="00C774DC">
        <w:trPr>
          <w:ins w:id="9184" w:author="phuong vu" w:date="2018-11-22T13:51:00Z"/>
        </w:trPr>
        <w:tc>
          <w:tcPr>
            <w:tcW w:w="2425" w:type="dxa"/>
          </w:tcPr>
          <w:p w14:paraId="7E0311A6" w14:textId="77777777" w:rsidR="00C774DC" w:rsidRPr="00920004" w:rsidRDefault="00C774DC" w:rsidP="00D72BF9">
            <w:pPr>
              <w:rPr>
                <w:ins w:id="9185" w:author="phuong vu" w:date="2018-11-22T13:51:00Z"/>
                <w:b/>
                <w:rPrChange w:id="9186" w:author="phuong vu" w:date="2018-11-30T22:36:00Z">
                  <w:rPr>
                    <w:ins w:id="9187" w:author="phuong vu" w:date="2018-11-22T13:51:00Z"/>
                  </w:rPr>
                </w:rPrChange>
              </w:rPr>
              <w:pPrChange w:id="9188" w:author="phuong vu" w:date="2018-11-30T22:22:00Z">
                <w:pPr>
                  <w:spacing w:line="276" w:lineRule="auto"/>
                </w:pPr>
              </w:pPrChange>
            </w:pPr>
            <w:ins w:id="9189" w:author="phuong vu" w:date="2018-11-22T13:51:00Z">
              <w:r w:rsidRPr="00920004">
                <w:rPr>
                  <w:b/>
                  <w:rPrChange w:id="9190" w:author="phuong vu" w:date="2018-11-30T22:36:00Z">
                    <w:rPr/>
                  </w:rPrChange>
                </w:rPr>
                <w:t>Kết quả</w:t>
              </w:r>
            </w:ins>
          </w:p>
        </w:tc>
        <w:tc>
          <w:tcPr>
            <w:tcW w:w="6686" w:type="dxa"/>
          </w:tcPr>
          <w:p w14:paraId="56C9026B" w14:textId="77777777" w:rsidR="00C774DC" w:rsidRPr="00920004" w:rsidRDefault="00C774DC" w:rsidP="00D72BF9">
            <w:pPr>
              <w:rPr>
                <w:ins w:id="9191" w:author="phuong vu" w:date="2018-11-22T13:51:00Z"/>
                <w:rPrChange w:id="9192" w:author="phuong vu" w:date="2018-11-30T22:36:00Z">
                  <w:rPr>
                    <w:ins w:id="9193" w:author="phuong vu" w:date="2018-11-22T13:51:00Z"/>
                    <w:lang w:val="en-US"/>
                  </w:rPr>
                </w:rPrChange>
              </w:rPr>
              <w:pPrChange w:id="9194" w:author="phuong vu" w:date="2018-11-30T22:22:00Z">
                <w:pPr>
                  <w:spacing w:line="276" w:lineRule="auto"/>
                </w:pPr>
              </w:pPrChange>
            </w:pPr>
            <w:ins w:id="9195" w:author="phuong vu" w:date="2018-11-22T13:51:00Z">
              <w:r w:rsidRPr="00920004">
                <w:rPr>
                  <w:rPrChange w:id="9196" w:author="phuong vu" w:date="2018-11-30T22:36:00Z">
                    <w:rPr>
                      <w:lang w:val="en-US"/>
                    </w:rPr>
                  </w:rPrChange>
                </w:rPr>
                <w:t>Thay đổi trạng thái máy giặt từ “</w:t>
              </w:r>
              <w:r w:rsidRPr="00920004">
                <w:rPr>
                  <w:rPrChange w:id="9197" w:author="phuong vu" w:date="2018-11-30T22:36:00Z">
                    <w:rPr>
                      <w:i/>
                      <w:lang w:val="en-US"/>
                    </w:rPr>
                  </w:rPrChange>
                </w:rPr>
                <w:t>Đang hoạt động</w:t>
              </w:r>
              <w:r w:rsidRPr="00920004">
                <w:rPr>
                  <w:rPrChange w:id="9198" w:author="phuong vu" w:date="2018-11-30T22:36:00Z">
                    <w:rPr>
                      <w:lang w:val="en-US"/>
                    </w:rPr>
                  </w:rPrChange>
                </w:rPr>
                <w:t>” thành “</w:t>
              </w:r>
              <w:r w:rsidRPr="00920004">
                <w:rPr>
                  <w:rPrChange w:id="9199" w:author="phuong vu" w:date="2018-11-30T22:36:00Z">
                    <w:rPr>
                      <w:i/>
                      <w:lang w:val="en-US"/>
                    </w:rPr>
                  </w:rPrChange>
                </w:rPr>
                <w:t>Ngưng hoạt động</w:t>
              </w:r>
              <w:r w:rsidRPr="00920004">
                <w:rPr>
                  <w:rPrChange w:id="9200" w:author="phuong vu" w:date="2018-11-30T22:36:00Z">
                    <w:rPr>
                      <w:lang w:val="en-US"/>
                    </w:rPr>
                  </w:rPrChange>
                </w:rPr>
                <w:t xml:space="preserve">”. </w:t>
              </w:r>
            </w:ins>
          </w:p>
          <w:p w14:paraId="786E991C" w14:textId="77777777" w:rsidR="00C774DC" w:rsidRPr="00920004" w:rsidRDefault="00C774DC" w:rsidP="00D72BF9">
            <w:pPr>
              <w:rPr>
                <w:ins w:id="9201" w:author="phuong vu" w:date="2018-11-22T13:51:00Z"/>
                <w:rPrChange w:id="9202" w:author="phuong vu" w:date="2018-11-30T22:36:00Z">
                  <w:rPr>
                    <w:ins w:id="9203" w:author="phuong vu" w:date="2018-11-22T13:51:00Z"/>
                    <w:lang w:val="en-US"/>
                  </w:rPr>
                </w:rPrChange>
              </w:rPr>
              <w:pPrChange w:id="9204" w:author="phuong vu" w:date="2018-11-30T22:22:00Z">
                <w:pPr>
                  <w:spacing w:line="276" w:lineRule="auto"/>
                </w:pPr>
              </w:pPrChange>
            </w:pPr>
            <w:ins w:id="9205" w:author="phuong vu" w:date="2018-11-22T13:51:00Z">
              <w:r w:rsidRPr="00920004">
                <w:rPr>
                  <w:rPrChange w:id="9206" w:author="phuong vu" w:date="2018-11-30T22:36:00Z">
                    <w:rPr>
                      <w:lang w:val="en-US"/>
                    </w:rPr>
                  </w:rPrChange>
                </w:rPr>
                <w:t>Phân công lại tất cả đơn hàng trong hệ thống.</w:t>
              </w:r>
            </w:ins>
          </w:p>
        </w:tc>
      </w:tr>
      <w:tr w:rsidR="00C774DC" w:rsidRPr="00920004" w14:paraId="13D3EB5B" w14:textId="77777777" w:rsidTr="00C774DC">
        <w:trPr>
          <w:ins w:id="9207" w:author="phuong vu" w:date="2018-11-22T13:51:00Z"/>
        </w:trPr>
        <w:tc>
          <w:tcPr>
            <w:tcW w:w="2425" w:type="dxa"/>
          </w:tcPr>
          <w:p w14:paraId="5AF61B2B" w14:textId="77777777" w:rsidR="00C774DC" w:rsidRPr="00920004" w:rsidRDefault="00C774DC" w:rsidP="00D72BF9">
            <w:pPr>
              <w:rPr>
                <w:ins w:id="9208" w:author="phuong vu" w:date="2018-11-22T13:51:00Z"/>
                <w:b/>
                <w:rPrChange w:id="9209" w:author="phuong vu" w:date="2018-11-30T22:36:00Z">
                  <w:rPr>
                    <w:ins w:id="9210" w:author="phuong vu" w:date="2018-11-22T13:51:00Z"/>
                  </w:rPr>
                </w:rPrChange>
              </w:rPr>
              <w:pPrChange w:id="9211" w:author="phuong vu" w:date="2018-11-30T22:22:00Z">
                <w:pPr>
                  <w:spacing w:line="276" w:lineRule="auto"/>
                </w:pPr>
              </w:pPrChange>
            </w:pPr>
            <w:ins w:id="9212" w:author="phuong vu" w:date="2018-11-22T13:51:00Z">
              <w:r w:rsidRPr="00920004">
                <w:rPr>
                  <w:b/>
                  <w:rPrChange w:id="9213" w:author="phuong vu" w:date="2018-11-30T22:36:00Z">
                    <w:rPr/>
                  </w:rPrChange>
                </w:rPr>
                <w:t>Ghi chú</w:t>
              </w:r>
            </w:ins>
          </w:p>
        </w:tc>
        <w:tc>
          <w:tcPr>
            <w:tcW w:w="6686" w:type="dxa"/>
          </w:tcPr>
          <w:p w14:paraId="2E7D312A" w14:textId="77777777" w:rsidR="00C774DC" w:rsidRPr="00920004" w:rsidRDefault="00C774DC" w:rsidP="00BD0851">
            <w:pPr>
              <w:keepNext/>
              <w:spacing w:before="240" w:line="0" w:lineRule="atLeast"/>
              <w:rPr>
                <w:ins w:id="9214" w:author="phuong vu" w:date="2018-11-22T13:51:00Z"/>
                <w:lang w:val="en-US"/>
                <w:rPrChange w:id="9215" w:author="phuong vu" w:date="2018-11-30T22:36:00Z">
                  <w:rPr>
                    <w:ins w:id="9216" w:author="phuong vu" w:date="2018-11-22T13:51:00Z"/>
                    <w:lang w:val="en-US"/>
                  </w:rPr>
                </w:rPrChange>
              </w:rPr>
              <w:pPrChange w:id="9217" w:author="phuong vu" w:date="2018-11-30T14:16:00Z">
                <w:pPr>
                  <w:keepNext/>
                  <w:spacing w:line="276" w:lineRule="auto"/>
                </w:pPr>
              </w:pPrChange>
            </w:pPr>
          </w:p>
        </w:tc>
      </w:tr>
    </w:tbl>
    <w:p w14:paraId="43F8C665" w14:textId="63693599" w:rsidR="00C774DC" w:rsidRPr="00920004" w:rsidRDefault="00FF56D5" w:rsidP="00A17FA5">
      <w:pPr>
        <w:pStyle w:val="Caption"/>
        <w:rPr>
          <w:ins w:id="9218" w:author="phuong vu" w:date="2018-11-22T13:51:00Z"/>
          <w:lang w:val="en-US"/>
          <w:rPrChange w:id="9219" w:author="phuong vu" w:date="2018-11-30T22:36:00Z">
            <w:rPr>
              <w:ins w:id="9220" w:author="phuong vu" w:date="2018-11-22T13:51:00Z"/>
              <w:lang w:val="en-US"/>
            </w:rPr>
          </w:rPrChange>
        </w:rPr>
        <w:pPrChange w:id="9221" w:author="phuong vu" w:date="2018-11-30T22:42:00Z">
          <w:pPr/>
        </w:pPrChange>
      </w:pPr>
      <w:bookmarkStart w:id="9222" w:name="_Toc531381605"/>
      <w:ins w:id="9223" w:author="phuong vu" w:date="2018-11-26T00:54:00Z">
        <w:r w:rsidRPr="00920004">
          <w:rPr>
            <w:rPrChange w:id="9224" w:author="phuong vu" w:date="2018-11-30T22:36:00Z">
              <w:rPr/>
            </w:rPrChange>
          </w:rPr>
          <w:t xml:space="preserve">Bảng </w:t>
        </w:r>
      </w:ins>
      <w:ins w:id="9225" w:author="phuong vu" w:date="2018-11-30T14:54:00Z">
        <w:r w:rsidR="00D632EE" w:rsidRPr="00920004">
          <w:rPr>
            <w:rPrChange w:id="9226" w:author="phuong vu" w:date="2018-11-30T22:36:00Z">
              <w:rPr/>
            </w:rPrChange>
          </w:rPr>
          <w:fldChar w:fldCharType="begin"/>
        </w:r>
        <w:r w:rsidR="00D632EE" w:rsidRPr="00920004">
          <w:rPr>
            <w:rPrChange w:id="9227" w:author="phuong vu" w:date="2018-11-30T22:36:00Z">
              <w:rPr/>
            </w:rPrChange>
          </w:rPr>
          <w:instrText xml:space="preserve"> STYLEREF 1 \s </w:instrText>
        </w:r>
      </w:ins>
      <w:r w:rsidR="00D632EE" w:rsidRPr="00920004">
        <w:rPr>
          <w:rPrChange w:id="9228" w:author="phuong vu" w:date="2018-11-30T22:36:00Z">
            <w:rPr/>
          </w:rPrChange>
        </w:rPr>
        <w:fldChar w:fldCharType="separate"/>
      </w:r>
      <w:r w:rsidR="00B5490C">
        <w:rPr>
          <w:noProof/>
        </w:rPr>
        <w:t>1</w:t>
      </w:r>
      <w:ins w:id="9229" w:author="phuong vu" w:date="2018-11-30T14:54:00Z">
        <w:r w:rsidR="00D632EE" w:rsidRPr="00920004">
          <w:rPr>
            <w:rPrChange w:id="9230" w:author="phuong vu" w:date="2018-11-30T22:36:00Z">
              <w:rPr/>
            </w:rPrChange>
          </w:rPr>
          <w:fldChar w:fldCharType="end"/>
        </w:r>
        <w:r w:rsidR="00D632EE" w:rsidRPr="00920004">
          <w:rPr>
            <w:rPrChange w:id="9231" w:author="phuong vu" w:date="2018-11-30T22:36:00Z">
              <w:rPr/>
            </w:rPrChange>
          </w:rPr>
          <w:t>.</w:t>
        </w:r>
        <w:r w:rsidR="00D632EE" w:rsidRPr="00920004">
          <w:rPr>
            <w:rPrChange w:id="9232" w:author="phuong vu" w:date="2018-11-30T22:36:00Z">
              <w:rPr/>
            </w:rPrChange>
          </w:rPr>
          <w:fldChar w:fldCharType="begin"/>
        </w:r>
        <w:r w:rsidR="00D632EE" w:rsidRPr="00920004">
          <w:rPr>
            <w:rPrChange w:id="9233" w:author="phuong vu" w:date="2018-11-30T22:36:00Z">
              <w:rPr/>
            </w:rPrChange>
          </w:rPr>
          <w:instrText xml:space="preserve"> SEQ Bảng \* ARABIC \s 1 </w:instrText>
        </w:r>
      </w:ins>
      <w:r w:rsidR="00D632EE" w:rsidRPr="00920004">
        <w:rPr>
          <w:rPrChange w:id="9234" w:author="phuong vu" w:date="2018-11-30T22:36:00Z">
            <w:rPr/>
          </w:rPrChange>
        </w:rPr>
        <w:fldChar w:fldCharType="separate"/>
      </w:r>
      <w:ins w:id="9235" w:author="phuong vu" w:date="2018-11-30T22:44:00Z">
        <w:r w:rsidR="00B5490C">
          <w:rPr>
            <w:noProof/>
          </w:rPr>
          <w:t>13</w:t>
        </w:r>
      </w:ins>
      <w:ins w:id="9236" w:author="phuong vu" w:date="2018-11-30T14:54:00Z">
        <w:r w:rsidR="00D632EE" w:rsidRPr="00920004">
          <w:rPr>
            <w:rPrChange w:id="9237" w:author="phuong vu" w:date="2018-11-30T22:36:00Z">
              <w:rPr/>
            </w:rPrChange>
          </w:rPr>
          <w:fldChar w:fldCharType="end"/>
        </w:r>
      </w:ins>
      <w:ins w:id="9238" w:author="phuong vu" w:date="2018-11-26T00:54:00Z">
        <w:r w:rsidRPr="00920004">
          <w:rPr>
            <w:lang w:val="en-US"/>
            <w:rPrChange w:id="9239" w:author="phuong vu" w:date="2018-11-30T22:36:00Z">
              <w:rPr>
                <w:lang w:val="en-US"/>
              </w:rPr>
            </w:rPrChange>
          </w:rPr>
          <w:t xml:space="preserve"> Chức năng quản lí trạng thái máy giặt</w:t>
        </w:r>
      </w:ins>
      <w:bookmarkEnd w:id="9222"/>
    </w:p>
    <w:p w14:paraId="238E389F" w14:textId="77777777" w:rsidR="00C774DC" w:rsidRPr="00920004" w:rsidRDefault="00C774DC" w:rsidP="00D72BF9">
      <w:pPr>
        <w:pStyle w:val="Heading3"/>
        <w:rPr>
          <w:ins w:id="9240" w:author="phuong vu" w:date="2018-11-22T13:51:00Z"/>
          <w:rPrChange w:id="9241" w:author="phuong vu" w:date="2018-11-30T22:36:00Z">
            <w:rPr>
              <w:ins w:id="9242" w:author="phuong vu" w:date="2018-11-22T13:51:00Z"/>
            </w:rPr>
          </w:rPrChange>
        </w:rPr>
        <w:pPrChange w:id="9243" w:author="phuong vu" w:date="2018-11-30T22:22:00Z">
          <w:pPr>
            <w:pStyle w:val="Heading4"/>
          </w:pPr>
        </w:pPrChange>
      </w:pPr>
      <w:bookmarkStart w:id="9244" w:name="_Toc531380664"/>
      <w:ins w:id="9245" w:author="phuong vu" w:date="2018-11-22T13:51:00Z">
        <w:r w:rsidRPr="00920004">
          <w:rPr>
            <w:rPrChange w:id="9246" w:author="phuong vu" w:date="2018-11-30T22:36:00Z">
              <w:rPr/>
            </w:rPrChange>
          </w:rPr>
          <w:t>Tìm ki</w:t>
        </w:r>
        <w:r w:rsidRPr="00920004">
          <w:rPr>
            <w:rPrChange w:id="9247" w:author="phuong vu" w:date="2018-11-30T22:36:00Z">
              <w:rPr>
                <w:iCs w:val="0"/>
              </w:rPr>
            </w:rPrChange>
          </w:rPr>
          <w:t>ếm đơn hàng</w:t>
        </w:r>
        <w:bookmarkEnd w:id="9244"/>
      </w:ins>
    </w:p>
    <w:tbl>
      <w:tblPr>
        <w:tblStyle w:val="TableGrid"/>
        <w:tblW w:w="0" w:type="auto"/>
        <w:tblLook w:val="04A0" w:firstRow="1" w:lastRow="0" w:firstColumn="1" w:lastColumn="0" w:noHBand="0" w:noVBand="1"/>
        <w:tblPrChange w:id="9248" w:author="phuong vu" w:date="2018-11-30T22:22:00Z">
          <w:tblPr>
            <w:tblStyle w:val="TableGrid"/>
            <w:tblW w:w="0" w:type="auto"/>
            <w:tblLook w:val="04A0" w:firstRow="1" w:lastRow="0" w:firstColumn="1" w:lastColumn="0" w:noHBand="0" w:noVBand="1"/>
          </w:tblPr>
        </w:tblPrChange>
      </w:tblPr>
      <w:tblGrid>
        <w:gridCol w:w="2354"/>
        <w:gridCol w:w="6423"/>
        <w:tblGridChange w:id="9249">
          <w:tblGrid>
            <w:gridCol w:w="2354"/>
            <w:gridCol w:w="6423"/>
          </w:tblGrid>
        </w:tblGridChange>
      </w:tblGrid>
      <w:tr w:rsidR="00C774DC" w:rsidRPr="00920004" w14:paraId="31C232D0" w14:textId="77777777" w:rsidTr="00D72BF9">
        <w:trPr>
          <w:ins w:id="9250" w:author="phuong vu" w:date="2018-11-22T13:51:00Z"/>
        </w:trPr>
        <w:tc>
          <w:tcPr>
            <w:tcW w:w="2425" w:type="dxa"/>
            <w:vAlign w:val="center"/>
            <w:tcPrChange w:id="9251" w:author="phuong vu" w:date="2018-11-30T22:22:00Z">
              <w:tcPr>
                <w:tcW w:w="2425" w:type="dxa"/>
              </w:tcPr>
            </w:tcPrChange>
          </w:tcPr>
          <w:p w14:paraId="221EF3C5" w14:textId="77777777" w:rsidR="00C774DC" w:rsidRPr="00920004" w:rsidRDefault="00C774DC" w:rsidP="00D72BF9">
            <w:pPr>
              <w:rPr>
                <w:ins w:id="9252" w:author="phuong vu" w:date="2018-11-22T13:51:00Z"/>
                <w:b/>
                <w:rPrChange w:id="9253" w:author="phuong vu" w:date="2018-11-30T22:36:00Z">
                  <w:rPr>
                    <w:ins w:id="9254" w:author="phuong vu" w:date="2018-11-22T13:51:00Z"/>
                  </w:rPr>
                </w:rPrChange>
              </w:rPr>
              <w:pPrChange w:id="9255" w:author="phuong vu" w:date="2018-11-30T22:22:00Z">
                <w:pPr>
                  <w:spacing w:line="276" w:lineRule="auto"/>
                </w:pPr>
              </w:pPrChange>
            </w:pPr>
            <w:ins w:id="9256" w:author="phuong vu" w:date="2018-11-22T13:51:00Z">
              <w:r w:rsidRPr="00920004">
                <w:rPr>
                  <w:b/>
                  <w:rPrChange w:id="9257" w:author="phuong vu" w:date="2018-11-30T22:36:00Z">
                    <w:rPr/>
                  </w:rPrChange>
                </w:rPr>
                <w:t>Mã yêu cầu</w:t>
              </w:r>
            </w:ins>
          </w:p>
        </w:tc>
        <w:tc>
          <w:tcPr>
            <w:tcW w:w="6686" w:type="dxa"/>
            <w:vAlign w:val="center"/>
            <w:tcPrChange w:id="9258" w:author="phuong vu" w:date="2018-11-30T22:22:00Z">
              <w:tcPr>
                <w:tcW w:w="6686" w:type="dxa"/>
              </w:tcPr>
            </w:tcPrChange>
          </w:tcPr>
          <w:p w14:paraId="187A9566" w14:textId="63EBB0F3" w:rsidR="00C774DC" w:rsidRPr="00920004" w:rsidRDefault="00C774DC" w:rsidP="00D72BF9">
            <w:pPr>
              <w:jc w:val="left"/>
              <w:rPr>
                <w:ins w:id="9259" w:author="phuong vu" w:date="2018-11-22T13:51:00Z"/>
                <w:lang w:val="en-US"/>
                <w:rPrChange w:id="9260" w:author="phuong vu" w:date="2018-11-30T22:36:00Z">
                  <w:rPr>
                    <w:ins w:id="9261" w:author="phuong vu" w:date="2018-11-22T13:51:00Z"/>
                    <w:lang w:val="en-US"/>
                  </w:rPr>
                </w:rPrChange>
              </w:rPr>
              <w:pPrChange w:id="9262" w:author="phuong vu" w:date="2018-11-30T22:22:00Z">
                <w:pPr>
                  <w:spacing w:line="276" w:lineRule="auto"/>
                </w:pPr>
              </w:pPrChange>
            </w:pPr>
            <w:ins w:id="9263" w:author="phuong vu" w:date="2018-11-22T13:51:00Z">
              <w:r w:rsidRPr="00920004">
                <w:rPr>
                  <w:lang w:val="en-US"/>
                  <w:rPrChange w:id="9264" w:author="phuong vu" w:date="2018-11-30T22:36:00Z">
                    <w:rPr>
                      <w:lang w:val="en-US"/>
                    </w:rPr>
                  </w:rPrChange>
                </w:rPr>
                <w:t>GU_0</w:t>
              </w:r>
            </w:ins>
            <w:ins w:id="9265" w:author="phuong vu" w:date="2018-11-23T08:52:00Z">
              <w:r w:rsidR="007E73AD" w:rsidRPr="00920004">
                <w:rPr>
                  <w:lang w:val="en-US"/>
                  <w:rPrChange w:id="9266" w:author="phuong vu" w:date="2018-11-30T22:36:00Z">
                    <w:rPr>
                      <w:lang w:val="en-US"/>
                    </w:rPr>
                  </w:rPrChange>
                </w:rPr>
                <w:t>8</w:t>
              </w:r>
            </w:ins>
          </w:p>
        </w:tc>
      </w:tr>
      <w:tr w:rsidR="00C774DC" w:rsidRPr="00920004" w14:paraId="55CB08D8" w14:textId="77777777" w:rsidTr="00C774DC">
        <w:trPr>
          <w:ins w:id="9267" w:author="phuong vu" w:date="2018-11-22T13:51:00Z"/>
        </w:trPr>
        <w:tc>
          <w:tcPr>
            <w:tcW w:w="2425" w:type="dxa"/>
          </w:tcPr>
          <w:p w14:paraId="0224175B" w14:textId="77777777" w:rsidR="00C774DC" w:rsidRPr="00920004" w:rsidRDefault="00C774DC" w:rsidP="00D72BF9">
            <w:pPr>
              <w:rPr>
                <w:ins w:id="9268" w:author="phuong vu" w:date="2018-11-22T13:51:00Z"/>
                <w:b/>
                <w:rPrChange w:id="9269" w:author="phuong vu" w:date="2018-11-30T22:36:00Z">
                  <w:rPr>
                    <w:ins w:id="9270" w:author="phuong vu" w:date="2018-11-22T13:51:00Z"/>
                  </w:rPr>
                </w:rPrChange>
              </w:rPr>
              <w:pPrChange w:id="9271" w:author="phuong vu" w:date="2018-11-30T22:22:00Z">
                <w:pPr>
                  <w:spacing w:line="276" w:lineRule="auto"/>
                </w:pPr>
              </w:pPrChange>
            </w:pPr>
            <w:ins w:id="9272" w:author="phuong vu" w:date="2018-11-22T13:51:00Z">
              <w:r w:rsidRPr="00920004">
                <w:rPr>
                  <w:b/>
                  <w:rPrChange w:id="9273" w:author="phuong vu" w:date="2018-11-30T22:36:00Z">
                    <w:rPr/>
                  </w:rPrChange>
                </w:rPr>
                <w:t>Tên chức năng</w:t>
              </w:r>
            </w:ins>
          </w:p>
        </w:tc>
        <w:tc>
          <w:tcPr>
            <w:tcW w:w="6686" w:type="dxa"/>
          </w:tcPr>
          <w:p w14:paraId="3DA09D9B" w14:textId="77777777" w:rsidR="00C774DC" w:rsidRPr="00920004" w:rsidRDefault="00C774DC" w:rsidP="00D72BF9">
            <w:pPr>
              <w:rPr>
                <w:ins w:id="9274" w:author="phuong vu" w:date="2018-11-22T13:51:00Z"/>
                <w:lang w:val="en-US"/>
                <w:rPrChange w:id="9275" w:author="phuong vu" w:date="2018-11-30T22:36:00Z">
                  <w:rPr>
                    <w:ins w:id="9276" w:author="phuong vu" w:date="2018-11-22T13:51:00Z"/>
                    <w:lang w:val="en-US"/>
                  </w:rPr>
                </w:rPrChange>
              </w:rPr>
              <w:pPrChange w:id="9277" w:author="phuong vu" w:date="2018-11-30T22:22:00Z">
                <w:pPr>
                  <w:spacing w:line="276" w:lineRule="auto"/>
                </w:pPr>
              </w:pPrChange>
            </w:pPr>
            <w:ins w:id="9278" w:author="phuong vu" w:date="2018-11-22T13:51:00Z">
              <w:r w:rsidRPr="00920004">
                <w:rPr>
                  <w:rPrChange w:id="9279" w:author="phuong vu" w:date="2018-11-30T22:36:00Z">
                    <w:rPr/>
                  </w:rPrChange>
                </w:rPr>
                <w:t>Tìm kiếm đơn hàng</w:t>
              </w:r>
            </w:ins>
          </w:p>
        </w:tc>
      </w:tr>
      <w:tr w:rsidR="00C774DC" w:rsidRPr="00920004" w14:paraId="40E492D4" w14:textId="77777777" w:rsidTr="00C774DC">
        <w:trPr>
          <w:ins w:id="9280" w:author="phuong vu" w:date="2018-11-22T13:51:00Z"/>
        </w:trPr>
        <w:tc>
          <w:tcPr>
            <w:tcW w:w="2425" w:type="dxa"/>
          </w:tcPr>
          <w:p w14:paraId="691F2686" w14:textId="77777777" w:rsidR="00C774DC" w:rsidRPr="00920004" w:rsidRDefault="00C774DC" w:rsidP="00D72BF9">
            <w:pPr>
              <w:rPr>
                <w:ins w:id="9281" w:author="phuong vu" w:date="2018-11-22T13:51:00Z"/>
                <w:b/>
                <w:rPrChange w:id="9282" w:author="phuong vu" w:date="2018-11-30T22:36:00Z">
                  <w:rPr>
                    <w:ins w:id="9283" w:author="phuong vu" w:date="2018-11-22T13:51:00Z"/>
                  </w:rPr>
                </w:rPrChange>
              </w:rPr>
              <w:pPrChange w:id="9284" w:author="phuong vu" w:date="2018-11-30T22:22:00Z">
                <w:pPr>
                  <w:spacing w:line="276" w:lineRule="auto"/>
                </w:pPr>
              </w:pPrChange>
            </w:pPr>
            <w:ins w:id="9285" w:author="phuong vu" w:date="2018-11-22T13:51:00Z">
              <w:r w:rsidRPr="00920004">
                <w:rPr>
                  <w:b/>
                  <w:rPrChange w:id="9286" w:author="phuong vu" w:date="2018-11-30T22:36:00Z">
                    <w:rPr/>
                  </w:rPrChange>
                </w:rPr>
                <w:t>Đối tượng sử dụng</w:t>
              </w:r>
            </w:ins>
          </w:p>
        </w:tc>
        <w:tc>
          <w:tcPr>
            <w:tcW w:w="6686" w:type="dxa"/>
          </w:tcPr>
          <w:p w14:paraId="6B15DDA2" w14:textId="77777777" w:rsidR="00C774DC" w:rsidRPr="00920004" w:rsidRDefault="00C774DC" w:rsidP="00D72BF9">
            <w:pPr>
              <w:rPr>
                <w:ins w:id="9287" w:author="phuong vu" w:date="2018-11-22T13:51:00Z"/>
                <w:lang w:val="en-US"/>
                <w:rPrChange w:id="9288" w:author="phuong vu" w:date="2018-11-30T22:36:00Z">
                  <w:rPr>
                    <w:ins w:id="9289" w:author="phuong vu" w:date="2018-11-22T13:51:00Z"/>
                    <w:lang w:val="en-US"/>
                  </w:rPr>
                </w:rPrChange>
              </w:rPr>
              <w:pPrChange w:id="9290" w:author="phuong vu" w:date="2018-11-30T22:22:00Z">
                <w:pPr>
                  <w:spacing w:line="276" w:lineRule="auto"/>
                </w:pPr>
              </w:pPrChange>
            </w:pPr>
            <w:ins w:id="9291" w:author="phuong vu" w:date="2018-11-22T13:51:00Z">
              <w:r w:rsidRPr="00920004">
                <w:rPr>
                  <w:lang w:val="en-US"/>
                  <w:rPrChange w:id="9292" w:author="phuong vu" w:date="2018-11-30T22:36:00Z">
                    <w:rPr>
                      <w:lang w:val="en-US"/>
                    </w:rPr>
                  </w:rPrChange>
                </w:rPr>
                <w:t>Nhân viên cửa hàng</w:t>
              </w:r>
            </w:ins>
          </w:p>
        </w:tc>
      </w:tr>
      <w:tr w:rsidR="00C774DC" w:rsidRPr="00920004" w14:paraId="08C09361" w14:textId="77777777" w:rsidTr="00C774DC">
        <w:trPr>
          <w:ins w:id="9293" w:author="phuong vu" w:date="2018-11-22T13:51:00Z"/>
        </w:trPr>
        <w:tc>
          <w:tcPr>
            <w:tcW w:w="2425" w:type="dxa"/>
          </w:tcPr>
          <w:p w14:paraId="1BE195FA" w14:textId="77777777" w:rsidR="00C774DC" w:rsidRPr="00920004" w:rsidRDefault="00C774DC" w:rsidP="00D72BF9">
            <w:pPr>
              <w:rPr>
                <w:ins w:id="9294" w:author="phuong vu" w:date="2018-11-22T13:51:00Z"/>
                <w:b/>
                <w:rPrChange w:id="9295" w:author="phuong vu" w:date="2018-11-30T22:36:00Z">
                  <w:rPr>
                    <w:ins w:id="9296" w:author="phuong vu" w:date="2018-11-22T13:51:00Z"/>
                  </w:rPr>
                </w:rPrChange>
              </w:rPr>
              <w:pPrChange w:id="9297" w:author="phuong vu" w:date="2018-11-30T22:22:00Z">
                <w:pPr>
                  <w:spacing w:line="276" w:lineRule="auto"/>
                </w:pPr>
              </w:pPrChange>
            </w:pPr>
            <w:ins w:id="9298" w:author="phuong vu" w:date="2018-11-22T13:51:00Z">
              <w:r w:rsidRPr="00920004">
                <w:rPr>
                  <w:b/>
                  <w:rPrChange w:id="9299" w:author="phuong vu" w:date="2018-11-30T22:36:00Z">
                    <w:rPr/>
                  </w:rPrChange>
                </w:rPr>
                <w:lastRenderedPageBreak/>
                <w:t>Tiền điều kiện</w:t>
              </w:r>
            </w:ins>
          </w:p>
        </w:tc>
        <w:tc>
          <w:tcPr>
            <w:tcW w:w="6686" w:type="dxa"/>
          </w:tcPr>
          <w:p w14:paraId="38434BD2" w14:textId="77777777" w:rsidR="00C774DC" w:rsidRPr="00920004" w:rsidRDefault="00C774DC" w:rsidP="00D72BF9">
            <w:pPr>
              <w:rPr>
                <w:ins w:id="9300" w:author="phuong vu" w:date="2018-11-22T13:51:00Z"/>
                <w:rPrChange w:id="9301" w:author="phuong vu" w:date="2018-11-30T22:36:00Z">
                  <w:rPr>
                    <w:ins w:id="9302" w:author="phuong vu" w:date="2018-11-22T13:51:00Z"/>
                    <w:lang w:val="en-US"/>
                  </w:rPr>
                </w:rPrChange>
              </w:rPr>
              <w:pPrChange w:id="9303" w:author="phuong vu" w:date="2018-11-30T22:22:00Z">
                <w:pPr>
                  <w:spacing w:line="276" w:lineRule="auto"/>
                </w:pPr>
              </w:pPrChange>
            </w:pPr>
            <w:ins w:id="9304" w:author="phuong vu" w:date="2018-11-22T13:51:00Z">
              <w:r w:rsidRPr="00920004">
                <w:rPr>
                  <w:rPrChange w:id="9305" w:author="phuong vu" w:date="2018-11-30T22:36:00Z">
                    <w:rPr>
                      <w:lang w:val="en-US"/>
                    </w:rPr>
                  </w:rPrChange>
                </w:rPr>
                <w:t>Truy cập được trang web quản lí và đăng nhập thành công vào hệ thống.</w:t>
              </w:r>
            </w:ins>
          </w:p>
        </w:tc>
      </w:tr>
      <w:tr w:rsidR="00C774DC" w:rsidRPr="00920004" w14:paraId="63A063BF" w14:textId="77777777" w:rsidTr="00C774DC">
        <w:trPr>
          <w:ins w:id="9306" w:author="phuong vu" w:date="2018-11-22T13:51:00Z"/>
        </w:trPr>
        <w:tc>
          <w:tcPr>
            <w:tcW w:w="2425" w:type="dxa"/>
          </w:tcPr>
          <w:p w14:paraId="5EE2ACC7" w14:textId="77777777" w:rsidR="00C774DC" w:rsidRPr="00920004" w:rsidRDefault="00C774DC" w:rsidP="00D72BF9">
            <w:pPr>
              <w:rPr>
                <w:ins w:id="9307" w:author="phuong vu" w:date="2018-11-22T13:51:00Z"/>
                <w:b/>
                <w:rPrChange w:id="9308" w:author="phuong vu" w:date="2018-11-30T22:36:00Z">
                  <w:rPr>
                    <w:ins w:id="9309" w:author="phuong vu" w:date="2018-11-22T13:51:00Z"/>
                  </w:rPr>
                </w:rPrChange>
              </w:rPr>
              <w:pPrChange w:id="9310" w:author="phuong vu" w:date="2018-11-30T22:22:00Z">
                <w:pPr>
                  <w:spacing w:line="276" w:lineRule="auto"/>
                </w:pPr>
              </w:pPrChange>
            </w:pPr>
            <w:ins w:id="9311" w:author="phuong vu" w:date="2018-11-22T13:51:00Z">
              <w:r w:rsidRPr="00920004">
                <w:rPr>
                  <w:b/>
                  <w:rPrChange w:id="9312" w:author="phuong vu" w:date="2018-11-30T22:36:00Z">
                    <w:rPr/>
                  </w:rPrChange>
                </w:rPr>
                <w:t>Cách xử lí</w:t>
              </w:r>
            </w:ins>
          </w:p>
        </w:tc>
        <w:tc>
          <w:tcPr>
            <w:tcW w:w="6686" w:type="dxa"/>
          </w:tcPr>
          <w:p w14:paraId="390B4581" w14:textId="77777777" w:rsidR="00C774DC" w:rsidRPr="00920004" w:rsidRDefault="00C774DC" w:rsidP="00D72BF9">
            <w:pPr>
              <w:rPr>
                <w:ins w:id="9313" w:author="phuong vu" w:date="2018-11-22T13:51:00Z"/>
                <w:rPrChange w:id="9314" w:author="phuong vu" w:date="2018-11-30T22:36:00Z">
                  <w:rPr>
                    <w:ins w:id="9315" w:author="phuong vu" w:date="2018-11-22T13:51:00Z"/>
                    <w:lang w:val="en-US"/>
                  </w:rPr>
                </w:rPrChange>
              </w:rPr>
              <w:pPrChange w:id="9316" w:author="phuong vu" w:date="2018-11-30T22:22:00Z">
                <w:pPr>
                  <w:spacing w:line="276" w:lineRule="auto"/>
                </w:pPr>
              </w:pPrChange>
            </w:pPr>
            <w:ins w:id="9317" w:author="phuong vu" w:date="2018-11-22T13:51:00Z">
              <w:r w:rsidRPr="00920004">
                <w:rPr>
                  <w:rPrChange w:id="9318" w:author="phuong vu" w:date="2018-11-30T22:36:00Z">
                    <w:rPr>
                      <w:lang w:val="en-US"/>
                    </w:rPr>
                  </w:rPrChange>
                </w:rPr>
                <w:t xml:space="preserve">Bước 1: Chọn một trong ba hình thức để tìm kiếm: Quét mã QR – Code, tên khách hàng hoặc mã đơn hàng. </w:t>
              </w:r>
            </w:ins>
          </w:p>
          <w:p w14:paraId="00763F55" w14:textId="77777777" w:rsidR="00C774DC" w:rsidRPr="00920004" w:rsidRDefault="00C774DC" w:rsidP="00D72BF9">
            <w:pPr>
              <w:rPr>
                <w:ins w:id="9319" w:author="phuong vu" w:date="2018-11-22T13:51:00Z"/>
                <w:rPrChange w:id="9320" w:author="phuong vu" w:date="2018-11-30T22:36:00Z">
                  <w:rPr>
                    <w:ins w:id="9321" w:author="phuong vu" w:date="2018-11-22T13:51:00Z"/>
                    <w:lang w:val="en-US"/>
                  </w:rPr>
                </w:rPrChange>
              </w:rPr>
              <w:pPrChange w:id="9322" w:author="phuong vu" w:date="2018-11-30T22:22:00Z">
                <w:pPr>
                  <w:spacing w:line="276" w:lineRule="auto"/>
                </w:pPr>
              </w:pPrChange>
            </w:pPr>
            <w:ins w:id="9323" w:author="phuong vu" w:date="2018-11-22T13:51:00Z">
              <w:r w:rsidRPr="00920004">
                <w:rPr>
                  <w:rPrChange w:id="9324" w:author="phuong vu" w:date="2018-11-30T22:36:00Z">
                    <w:rPr>
                      <w:lang w:val="en-US"/>
                    </w:rPr>
                  </w:rPrChange>
                </w:rPr>
                <w:t>Bước 2: Nhập các thông tin yêu cầu.</w:t>
              </w:r>
            </w:ins>
          </w:p>
          <w:p w14:paraId="53684EB5" w14:textId="77777777" w:rsidR="00C774DC" w:rsidRPr="00920004" w:rsidRDefault="00C774DC" w:rsidP="00D72BF9">
            <w:pPr>
              <w:rPr>
                <w:ins w:id="9325" w:author="phuong vu" w:date="2018-11-22T13:51:00Z"/>
                <w:rPrChange w:id="9326" w:author="phuong vu" w:date="2018-11-30T22:36:00Z">
                  <w:rPr>
                    <w:ins w:id="9327" w:author="phuong vu" w:date="2018-11-22T13:51:00Z"/>
                    <w:lang w:val="en-US"/>
                  </w:rPr>
                </w:rPrChange>
              </w:rPr>
              <w:pPrChange w:id="9328" w:author="phuong vu" w:date="2018-11-30T22:22:00Z">
                <w:pPr>
                  <w:spacing w:line="276" w:lineRule="auto"/>
                </w:pPr>
              </w:pPrChange>
            </w:pPr>
            <w:ins w:id="9329" w:author="phuong vu" w:date="2018-11-22T13:51:00Z">
              <w:r w:rsidRPr="00920004">
                <w:rPr>
                  <w:rPrChange w:id="9330" w:author="phuong vu" w:date="2018-11-30T22:36:00Z">
                    <w:rPr>
                      <w:lang w:val="en-US"/>
                    </w:rPr>
                  </w:rPrChange>
                </w:rPr>
                <w:t xml:space="preserve">Bước 3: Nhấn nút </w:t>
              </w:r>
              <w:r w:rsidRPr="00920004">
                <w:rPr>
                  <w:rPrChange w:id="9331" w:author="phuong vu" w:date="2018-11-30T22:36:00Z">
                    <w:rPr>
                      <w:i/>
                      <w:lang w:val="en-US"/>
                    </w:rPr>
                  </w:rPrChange>
                </w:rPr>
                <w:t>“tìm kiếm”.</w:t>
              </w:r>
            </w:ins>
          </w:p>
        </w:tc>
      </w:tr>
      <w:tr w:rsidR="00C774DC" w:rsidRPr="00920004" w14:paraId="118628D3" w14:textId="77777777" w:rsidTr="00C774DC">
        <w:trPr>
          <w:ins w:id="9332" w:author="phuong vu" w:date="2018-11-22T13:51:00Z"/>
        </w:trPr>
        <w:tc>
          <w:tcPr>
            <w:tcW w:w="2425" w:type="dxa"/>
          </w:tcPr>
          <w:p w14:paraId="1B1F9492" w14:textId="77777777" w:rsidR="00C774DC" w:rsidRPr="00920004" w:rsidRDefault="00C774DC" w:rsidP="00D72BF9">
            <w:pPr>
              <w:rPr>
                <w:ins w:id="9333" w:author="phuong vu" w:date="2018-11-22T13:51:00Z"/>
                <w:b/>
                <w:rPrChange w:id="9334" w:author="phuong vu" w:date="2018-11-30T22:36:00Z">
                  <w:rPr>
                    <w:ins w:id="9335" w:author="phuong vu" w:date="2018-11-22T13:51:00Z"/>
                  </w:rPr>
                </w:rPrChange>
              </w:rPr>
              <w:pPrChange w:id="9336" w:author="phuong vu" w:date="2018-11-30T22:22:00Z">
                <w:pPr>
                  <w:spacing w:line="276" w:lineRule="auto"/>
                </w:pPr>
              </w:pPrChange>
            </w:pPr>
            <w:ins w:id="9337" w:author="phuong vu" w:date="2018-11-22T13:51:00Z">
              <w:r w:rsidRPr="00920004">
                <w:rPr>
                  <w:b/>
                  <w:rPrChange w:id="9338" w:author="phuong vu" w:date="2018-11-30T22:36:00Z">
                    <w:rPr/>
                  </w:rPrChange>
                </w:rPr>
                <w:t>Kết quả</w:t>
              </w:r>
            </w:ins>
          </w:p>
        </w:tc>
        <w:tc>
          <w:tcPr>
            <w:tcW w:w="6686" w:type="dxa"/>
          </w:tcPr>
          <w:p w14:paraId="25935405" w14:textId="77777777" w:rsidR="00C774DC" w:rsidRPr="00920004" w:rsidRDefault="00C774DC" w:rsidP="00D72BF9">
            <w:pPr>
              <w:rPr>
                <w:ins w:id="9339" w:author="phuong vu" w:date="2018-11-22T13:51:00Z"/>
                <w:rPrChange w:id="9340" w:author="phuong vu" w:date="2018-11-30T22:36:00Z">
                  <w:rPr>
                    <w:ins w:id="9341" w:author="phuong vu" w:date="2018-11-22T13:51:00Z"/>
                    <w:lang w:val="en-US"/>
                  </w:rPr>
                </w:rPrChange>
              </w:rPr>
              <w:pPrChange w:id="9342" w:author="phuong vu" w:date="2018-11-30T22:22:00Z">
                <w:pPr>
                  <w:spacing w:line="276" w:lineRule="auto"/>
                </w:pPr>
              </w:pPrChange>
            </w:pPr>
            <w:ins w:id="9343" w:author="phuong vu" w:date="2018-11-22T13:51:00Z">
              <w:r w:rsidRPr="00920004">
                <w:rPr>
                  <w:rPrChange w:id="9344" w:author="phuong vu" w:date="2018-11-30T22:36:00Z">
                    <w:rPr>
                      <w:lang w:val="en-US"/>
                    </w:rPr>
                  </w:rPrChange>
                </w:rPr>
                <w:t>Hiển thị kết quả mởi khung kế bên khung tìm kiếm.</w:t>
              </w:r>
            </w:ins>
          </w:p>
          <w:p w14:paraId="200B1963" w14:textId="77777777" w:rsidR="00C774DC" w:rsidRPr="00920004" w:rsidRDefault="00C774DC" w:rsidP="00D72BF9">
            <w:pPr>
              <w:rPr>
                <w:ins w:id="9345" w:author="phuong vu" w:date="2018-11-22T13:51:00Z"/>
                <w:rPrChange w:id="9346" w:author="phuong vu" w:date="2018-11-30T22:36:00Z">
                  <w:rPr>
                    <w:ins w:id="9347" w:author="phuong vu" w:date="2018-11-22T13:51:00Z"/>
                    <w:lang w:val="en-US"/>
                  </w:rPr>
                </w:rPrChange>
              </w:rPr>
              <w:pPrChange w:id="9348" w:author="phuong vu" w:date="2018-11-30T22:22:00Z">
                <w:pPr>
                  <w:spacing w:line="276" w:lineRule="auto"/>
                </w:pPr>
              </w:pPrChange>
            </w:pPr>
            <w:ins w:id="9349" w:author="phuong vu" w:date="2018-11-22T13:51:00Z">
              <w:r w:rsidRPr="00920004">
                <w:rPr>
                  <w:rPrChange w:id="9350" w:author="phuong vu" w:date="2018-11-30T22:36:00Z">
                    <w:rPr>
                      <w:lang w:val="en-US"/>
                    </w:rPr>
                  </w:rPrChange>
                </w:rPr>
                <w:t>Kết quả tìm kiếm bao gồm:</w:t>
              </w:r>
            </w:ins>
          </w:p>
          <w:p w14:paraId="64D9AF13" w14:textId="77777777" w:rsidR="00C774DC" w:rsidRPr="00920004" w:rsidRDefault="00C774DC" w:rsidP="00D72BF9">
            <w:pPr>
              <w:rPr>
                <w:ins w:id="9351" w:author="phuong vu" w:date="2018-11-22T13:51:00Z"/>
                <w:rPrChange w:id="9352" w:author="phuong vu" w:date="2018-11-30T22:36:00Z">
                  <w:rPr>
                    <w:ins w:id="9353" w:author="phuong vu" w:date="2018-11-22T13:51:00Z"/>
                    <w:lang w:val="en-US"/>
                  </w:rPr>
                </w:rPrChange>
              </w:rPr>
              <w:pPrChange w:id="9354" w:author="phuong vu" w:date="2018-11-30T22:22:00Z">
                <w:pPr>
                  <w:pStyle w:val="ListParagraph"/>
                  <w:numPr>
                    <w:numId w:val="31"/>
                  </w:numPr>
                  <w:spacing w:line="276" w:lineRule="auto"/>
                  <w:ind w:hanging="360"/>
                </w:pPr>
              </w:pPrChange>
            </w:pPr>
            <w:ins w:id="9355" w:author="phuong vu" w:date="2018-11-22T13:51:00Z">
              <w:r w:rsidRPr="00920004">
                <w:rPr>
                  <w:rPrChange w:id="9356" w:author="phuong vu" w:date="2018-11-30T22:36:00Z">
                    <w:rPr>
                      <w:lang w:val="en-US"/>
                    </w:rPr>
                  </w:rPrChange>
                </w:rPr>
                <w:t>Tên khách hàng (liên kết với trang xem thông tin chi tiết đơn hàng).</w:t>
              </w:r>
            </w:ins>
          </w:p>
          <w:p w14:paraId="0E1E4A04" w14:textId="77777777" w:rsidR="00C774DC" w:rsidRPr="00920004" w:rsidRDefault="00C774DC" w:rsidP="00D72BF9">
            <w:pPr>
              <w:rPr>
                <w:ins w:id="9357" w:author="phuong vu" w:date="2018-11-22T13:51:00Z"/>
                <w:lang w:val="en-US"/>
                <w:rPrChange w:id="9358" w:author="phuong vu" w:date="2018-11-30T22:36:00Z">
                  <w:rPr>
                    <w:ins w:id="9359" w:author="phuong vu" w:date="2018-11-22T13:51:00Z"/>
                    <w:lang w:val="en-US"/>
                  </w:rPr>
                </w:rPrChange>
              </w:rPr>
              <w:pPrChange w:id="9360" w:author="phuong vu" w:date="2018-11-30T22:22:00Z">
                <w:pPr>
                  <w:pStyle w:val="ListParagraph"/>
                  <w:numPr>
                    <w:numId w:val="31"/>
                  </w:numPr>
                  <w:spacing w:line="276" w:lineRule="auto"/>
                  <w:ind w:hanging="360"/>
                </w:pPr>
              </w:pPrChange>
            </w:pPr>
            <w:ins w:id="9361" w:author="phuong vu" w:date="2018-11-22T13:51:00Z">
              <w:r w:rsidRPr="00920004">
                <w:rPr>
                  <w:lang w:val="en-US"/>
                  <w:rPrChange w:id="9362" w:author="phuong vu" w:date="2018-11-30T22:36:00Z">
                    <w:rPr>
                      <w:lang w:val="en-US"/>
                    </w:rPr>
                  </w:rPrChange>
                </w:rPr>
                <w:t>Số điện thoại, email</w:t>
              </w:r>
            </w:ins>
          </w:p>
          <w:p w14:paraId="3B0A3453" w14:textId="77777777" w:rsidR="00C774DC" w:rsidRPr="00920004" w:rsidRDefault="00C774DC" w:rsidP="00D72BF9">
            <w:pPr>
              <w:rPr>
                <w:ins w:id="9363" w:author="phuong vu" w:date="2018-11-22T13:51:00Z"/>
                <w:lang w:val="en-US"/>
                <w:rPrChange w:id="9364" w:author="phuong vu" w:date="2018-11-30T22:36:00Z">
                  <w:rPr>
                    <w:ins w:id="9365" w:author="phuong vu" w:date="2018-11-22T13:51:00Z"/>
                    <w:lang w:val="en-US"/>
                  </w:rPr>
                </w:rPrChange>
              </w:rPr>
              <w:pPrChange w:id="9366" w:author="phuong vu" w:date="2018-11-30T22:22:00Z">
                <w:pPr>
                  <w:pStyle w:val="ListParagraph"/>
                  <w:numPr>
                    <w:numId w:val="31"/>
                  </w:numPr>
                  <w:spacing w:line="276" w:lineRule="auto"/>
                  <w:ind w:hanging="360"/>
                </w:pPr>
              </w:pPrChange>
            </w:pPr>
            <w:ins w:id="9367" w:author="phuong vu" w:date="2018-11-22T13:51:00Z">
              <w:r w:rsidRPr="00920004">
                <w:rPr>
                  <w:lang w:val="en-US"/>
                  <w:rPrChange w:id="9368" w:author="phuong vu" w:date="2018-11-30T22:36:00Z">
                    <w:rPr>
                      <w:lang w:val="en-US"/>
                    </w:rPr>
                  </w:rPrChange>
                </w:rPr>
                <w:t>Trạng thái đơn hàng</w:t>
              </w:r>
            </w:ins>
          </w:p>
        </w:tc>
      </w:tr>
      <w:tr w:rsidR="00C774DC" w:rsidRPr="00920004" w14:paraId="30C7009B" w14:textId="77777777" w:rsidTr="00C774DC">
        <w:trPr>
          <w:ins w:id="9369" w:author="phuong vu" w:date="2018-11-22T13:51:00Z"/>
        </w:trPr>
        <w:tc>
          <w:tcPr>
            <w:tcW w:w="2425" w:type="dxa"/>
          </w:tcPr>
          <w:p w14:paraId="62D8E3DE" w14:textId="77777777" w:rsidR="00C774DC" w:rsidRPr="00920004" w:rsidRDefault="00C774DC" w:rsidP="00D72BF9">
            <w:pPr>
              <w:rPr>
                <w:ins w:id="9370" w:author="phuong vu" w:date="2018-11-22T13:51:00Z"/>
                <w:b/>
                <w:rPrChange w:id="9371" w:author="phuong vu" w:date="2018-11-30T22:36:00Z">
                  <w:rPr>
                    <w:ins w:id="9372" w:author="phuong vu" w:date="2018-11-22T13:51:00Z"/>
                  </w:rPr>
                </w:rPrChange>
              </w:rPr>
              <w:pPrChange w:id="9373" w:author="phuong vu" w:date="2018-11-30T22:22:00Z">
                <w:pPr>
                  <w:spacing w:line="276" w:lineRule="auto"/>
                </w:pPr>
              </w:pPrChange>
            </w:pPr>
            <w:ins w:id="9374" w:author="phuong vu" w:date="2018-11-22T13:51:00Z">
              <w:r w:rsidRPr="00920004">
                <w:rPr>
                  <w:b/>
                  <w:rPrChange w:id="9375" w:author="phuong vu" w:date="2018-11-30T22:36:00Z">
                    <w:rPr/>
                  </w:rPrChange>
                </w:rPr>
                <w:t>Ghi chú</w:t>
              </w:r>
            </w:ins>
          </w:p>
        </w:tc>
        <w:tc>
          <w:tcPr>
            <w:tcW w:w="6686" w:type="dxa"/>
          </w:tcPr>
          <w:p w14:paraId="35AAA4D9" w14:textId="77777777" w:rsidR="00C774DC" w:rsidRPr="00920004" w:rsidRDefault="00C774DC" w:rsidP="00D72BF9">
            <w:pPr>
              <w:rPr>
                <w:ins w:id="9376" w:author="phuong vu" w:date="2018-11-22T13:51:00Z"/>
                <w:rPrChange w:id="9377" w:author="phuong vu" w:date="2018-11-30T22:36:00Z">
                  <w:rPr>
                    <w:ins w:id="9378" w:author="phuong vu" w:date="2018-11-22T13:51:00Z"/>
                    <w:lang w:val="en-US"/>
                  </w:rPr>
                </w:rPrChange>
              </w:rPr>
              <w:pPrChange w:id="9379" w:author="phuong vu" w:date="2018-11-30T22:22:00Z">
                <w:pPr>
                  <w:keepNext/>
                  <w:spacing w:line="276" w:lineRule="auto"/>
                </w:pPr>
              </w:pPrChange>
            </w:pPr>
            <w:ins w:id="9380" w:author="phuong vu" w:date="2018-11-22T13:51:00Z">
              <w:r w:rsidRPr="00920004">
                <w:rPr>
                  <w:rPrChange w:id="9381" w:author="phuong vu" w:date="2018-11-30T22:36:00Z">
                    <w:rPr>
                      <w:lang w:val="en-US"/>
                    </w:rPr>
                  </w:rPrChange>
                </w:rPr>
                <w:t>Nếu không có thông tin nào nhập, Khi người dùng nhấn tìm kiếm, kết quả sẽ hiển thị tất cả.</w:t>
              </w:r>
            </w:ins>
          </w:p>
          <w:p w14:paraId="6E82F391" w14:textId="77777777" w:rsidR="00C774DC" w:rsidRPr="00920004" w:rsidRDefault="00C774DC" w:rsidP="00D72BF9">
            <w:pPr>
              <w:rPr>
                <w:ins w:id="9382" w:author="phuong vu" w:date="2018-11-22T13:51:00Z"/>
                <w:rPrChange w:id="9383" w:author="phuong vu" w:date="2018-11-30T22:36:00Z">
                  <w:rPr>
                    <w:ins w:id="9384" w:author="phuong vu" w:date="2018-11-22T13:51:00Z"/>
                    <w:i/>
                    <w:lang w:val="en-US"/>
                  </w:rPr>
                </w:rPrChange>
              </w:rPr>
              <w:pPrChange w:id="9385" w:author="phuong vu" w:date="2018-11-30T22:22:00Z">
                <w:pPr>
                  <w:keepNext/>
                  <w:spacing w:line="276" w:lineRule="auto"/>
                </w:pPr>
              </w:pPrChange>
            </w:pPr>
            <w:ins w:id="9386" w:author="phuong vu" w:date="2018-11-22T13:51:00Z">
              <w:r w:rsidRPr="00920004">
                <w:rPr>
                  <w:rPrChange w:id="9387" w:author="phuong vu" w:date="2018-11-30T22:36:00Z">
                    <w:rPr>
                      <w:lang w:val="en-US"/>
                    </w:rPr>
                  </w:rPrChange>
                </w:rPr>
                <w:t xml:space="preserve">Mặc định và nếu không có kết quả sẽ hiển thị </w:t>
              </w:r>
              <w:r w:rsidRPr="00920004">
                <w:rPr>
                  <w:rPrChange w:id="9388" w:author="phuong vu" w:date="2018-11-30T22:36:00Z">
                    <w:rPr>
                      <w:i/>
                      <w:lang w:val="en-US"/>
                    </w:rPr>
                  </w:rPrChange>
                </w:rPr>
                <w:t>“không có kết quả nào”.</w:t>
              </w:r>
            </w:ins>
          </w:p>
        </w:tc>
      </w:tr>
    </w:tbl>
    <w:p w14:paraId="5D6F08C2" w14:textId="572D1CBF" w:rsidR="00C774DC" w:rsidRPr="00920004" w:rsidRDefault="00FF56D5" w:rsidP="00A17FA5">
      <w:pPr>
        <w:pStyle w:val="Caption"/>
        <w:rPr>
          <w:ins w:id="9389" w:author="phuong vu" w:date="2018-11-22T13:51:00Z"/>
          <w:lang w:val="en-US"/>
          <w:rPrChange w:id="9390" w:author="phuong vu" w:date="2018-11-30T22:36:00Z">
            <w:rPr>
              <w:ins w:id="9391" w:author="phuong vu" w:date="2018-11-22T13:51:00Z"/>
            </w:rPr>
          </w:rPrChange>
        </w:rPr>
        <w:pPrChange w:id="9392" w:author="phuong vu" w:date="2018-11-30T22:42:00Z">
          <w:pPr/>
        </w:pPrChange>
      </w:pPr>
      <w:bookmarkStart w:id="9393" w:name="_Toc531381606"/>
      <w:ins w:id="9394" w:author="phuong vu" w:date="2018-11-26T00:54:00Z">
        <w:r w:rsidRPr="00920004">
          <w:rPr>
            <w:rPrChange w:id="9395" w:author="phuong vu" w:date="2018-11-30T22:36:00Z">
              <w:rPr/>
            </w:rPrChange>
          </w:rPr>
          <w:t xml:space="preserve">Bảng </w:t>
        </w:r>
      </w:ins>
      <w:ins w:id="9396" w:author="phuong vu" w:date="2018-11-30T14:54:00Z">
        <w:r w:rsidR="00D632EE" w:rsidRPr="00920004">
          <w:rPr>
            <w:rPrChange w:id="9397" w:author="phuong vu" w:date="2018-11-30T22:36:00Z">
              <w:rPr/>
            </w:rPrChange>
          </w:rPr>
          <w:fldChar w:fldCharType="begin"/>
        </w:r>
        <w:r w:rsidR="00D632EE" w:rsidRPr="00920004">
          <w:rPr>
            <w:rPrChange w:id="9398" w:author="phuong vu" w:date="2018-11-30T22:36:00Z">
              <w:rPr/>
            </w:rPrChange>
          </w:rPr>
          <w:instrText xml:space="preserve"> STYLEREF 1 \s </w:instrText>
        </w:r>
      </w:ins>
      <w:r w:rsidR="00D632EE" w:rsidRPr="00920004">
        <w:rPr>
          <w:rPrChange w:id="9399" w:author="phuong vu" w:date="2018-11-30T22:36:00Z">
            <w:rPr/>
          </w:rPrChange>
        </w:rPr>
        <w:fldChar w:fldCharType="separate"/>
      </w:r>
      <w:r w:rsidR="00B5490C">
        <w:rPr>
          <w:noProof/>
        </w:rPr>
        <w:t>1</w:t>
      </w:r>
      <w:ins w:id="9400" w:author="phuong vu" w:date="2018-11-30T14:54:00Z">
        <w:r w:rsidR="00D632EE" w:rsidRPr="00920004">
          <w:rPr>
            <w:rPrChange w:id="9401" w:author="phuong vu" w:date="2018-11-30T22:36:00Z">
              <w:rPr/>
            </w:rPrChange>
          </w:rPr>
          <w:fldChar w:fldCharType="end"/>
        </w:r>
        <w:r w:rsidR="00D632EE" w:rsidRPr="00920004">
          <w:rPr>
            <w:rPrChange w:id="9402" w:author="phuong vu" w:date="2018-11-30T22:36:00Z">
              <w:rPr/>
            </w:rPrChange>
          </w:rPr>
          <w:t>.</w:t>
        </w:r>
        <w:r w:rsidR="00D632EE" w:rsidRPr="00920004">
          <w:rPr>
            <w:rPrChange w:id="9403" w:author="phuong vu" w:date="2018-11-30T22:36:00Z">
              <w:rPr/>
            </w:rPrChange>
          </w:rPr>
          <w:fldChar w:fldCharType="begin"/>
        </w:r>
        <w:r w:rsidR="00D632EE" w:rsidRPr="00920004">
          <w:rPr>
            <w:rPrChange w:id="9404" w:author="phuong vu" w:date="2018-11-30T22:36:00Z">
              <w:rPr/>
            </w:rPrChange>
          </w:rPr>
          <w:instrText xml:space="preserve"> SEQ Bảng \* ARABIC \s 1 </w:instrText>
        </w:r>
      </w:ins>
      <w:r w:rsidR="00D632EE" w:rsidRPr="00920004">
        <w:rPr>
          <w:rPrChange w:id="9405" w:author="phuong vu" w:date="2018-11-30T22:36:00Z">
            <w:rPr/>
          </w:rPrChange>
        </w:rPr>
        <w:fldChar w:fldCharType="separate"/>
      </w:r>
      <w:ins w:id="9406" w:author="phuong vu" w:date="2018-11-30T22:44:00Z">
        <w:r w:rsidR="00B5490C">
          <w:rPr>
            <w:noProof/>
          </w:rPr>
          <w:t>14</w:t>
        </w:r>
      </w:ins>
      <w:ins w:id="9407" w:author="phuong vu" w:date="2018-11-30T14:54:00Z">
        <w:r w:rsidR="00D632EE" w:rsidRPr="00920004">
          <w:rPr>
            <w:rPrChange w:id="9408" w:author="phuong vu" w:date="2018-11-30T22:36:00Z">
              <w:rPr/>
            </w:rPrChange>
          </w:rPr>
          <w:fldChar w:fldCharType="end"/>
        </w:r>
      </w:ins>
      <w:ins w:id="9409" w:author="phuong vu" w:date="2018-11-26T00:54:00Z">
        <w:r w:rsidRPr="00920004">
          <w:rPr>
            <w:lang w:val="en-US"/>
            <w:rPrChange w:id="9410" w:author="phuong vu" w:date="2018-11-30T22:36:00Z">
              <w:rPr>
                <w:lang w:val="en-US"/>
              </w:rPr>
            </w:rPrChange>
          </w:rPr>
          <w:t xml:space="preserve"> Chức năng tìm kiếm đơn hàng</w:t>
        </w:r>
      </w:ins>
      <w:bookmarkEnd w:id="9393"/>
    </w:p>
    <w:p w14:paraId="07AFDB23" w14:textId="77777777" w:rsidR="00C774DC" w:rsidRPr="00920004" w:rsidRDefault="00C774DC" w:rsidP="00D72BF9">
      <w:pPr>
        <w:pStyle w:val="Heading3"/>
        <w:rPr>
          <w:ins w:id="9411" w:author="phuong vu" w:date="2018-11-22T13:51:00Z"/>
          <w:rPrChange w:id="9412" w:author="phuong vu" w:date="2018-11-30T22:36:00Z">
            <w:rPr>
              <w:ins w:id="9413" w:author="phuong vu" w:date="2018-11-22T13:51:00Z"/>
            </w:rPr>
          </w:rPrChange>
        </w:rPr>
        <w:pPrChange w:id="9414" w:author="phuong vu" w:date="2018-11-30T22:22:00Z">
          <w:pPr>
            <w:pStyle w:val="Heading4"/>
          </w:pPr>
        </w:pPrChange>
      </w:pPr>
      <w:bookmarkStart w:id="9415" w:name="_Toc531380665"/>
      <w:ins w:id="9416" w:author="phuong vu" w:date="2018-11-22T13:51:00Z">
        <w:r w:rsidRPr="00920004">
          <w:rPr>
            <w:rPrChange w:id="9417" w:author="phuong vu" w:date="2018-11-30T22:36:00Z">
              <w:rPr>
                <w:rFonts w:cstheme="majorHAnsi"/>
              </w:rPr>
            </w:rPrChange>
          </w:rPr>
          <w:t>Đăng nhậ</w:t>
        </w:r>
        <w:r w:rsidRPr="00920004">
          <w:rPr>
            <w:rPrChange w:id="9418" w:author="phuong vu" w:date="2018-11-30T22:36:00Z">
              <w:rPr>
                <w:iCs w:val="0"/>
              </w:rPr>
            </w:rPrChange>
          </w:rPr>
          <w:t>p hệ thống</w:t>
        </w:r>
        <w:bookmarkEnd w:id="9415"/>
      </w:ins>
    </w:p>
    <w:tbl>
      <w:tblPr>
        <w:tblStyle w:val="TableGrid"/>
        <w:tblW w:w="0" w:type="auto"/>
        <w:tblLook w:val="04A0" w:firstRow="1" w:lastRow="0" w:firstColumn="1" w:lastColumn="0" w:noHBand="0" w:noVBand="1"/>
        <w:tblPrChange w:id="9419" w:author="phuong vu" w:date="2018-11-30T22:20:00Z">
          <w:tblPr>
            <w:tblStyle w:val="TableGrid"/>
            <w:tblW w:w="0" w:type="auto"/>
            <w:tblLook w:val="04A0" w:firstRow="1" w:lastRow="0" w:firstColumn="1" w:lastColumn="0" w:noHBand="0" w:noVBand="1"/>
          </w:tblPr>
        </w:tblPrChange>
      </w:tblPr>
      <w:tblGrid>
        <w:gridCol w:w="2342"/>
        <w:gridCol w:w="6435"/>
        <w:tblGridChange w:id="9420">
          <w:tblGrid>
            <w:gridCol w:w="2342"/>
            <w:gridCol w:w="6435"/>
          </w:tblGrid>
        </w:tblGridChange>
      </w:tblGrid>
      <w:tr w:rsidR="00C774DC" w:rsidRPr="00920004" w14:paraId="515F2BA2" w14:textId="77777777" w:rsidTr="00D72BF9">
        <w:trPr>
          <w:ins w:id="9421" w:author="phuong vu" w:date="2018-11-22T13:51:00Z"/>
        </w:trPr>
        <w:tc>
          <w:tcPr>
            <w:tcW w:w="2425" w:type="dxa"/>
            <w:vAlign w:val="center"/>
            <w:tcPrChange w:id="9422" w:author="phuong vu" w:date="2018-11-30T22:20:00Z">
              <w:tcPr>
                <w:tcW w:w="2425" w:type="dxa"/>
              </w:tcPr>
            </w:tcPrChange>
          </w:tcPr>
          <w:p w14:paraId="00768D55" w14:textId="77777777" w:rsidR="00C774DC" w:rsidRPr="00920004" w:rsidRDefault="00C774DC" w:rsidP="00D72BF9">
            <w:pPr>
              <w:jc w:val="left"/>
              <w:rPr>
                <w:ins w:id="9423" w:author="phuong vu" w:date="2018-11-22T13:51:00Z"/>
                <w:b/>
                <w:rPrChange w:id="9424" w:author="phuong vu" w:date="2018-11-30T22:36:00Z">
                  <w:rPr>
                    <w:ins w:id="9425" w:author="phuong vu" w:date="2018-11-22T13:51:00Z"/>
                  </w:rPr>
                </w:rPrChange>
              </w:rPr>
              <w:pPrChange w:id="9426" w:author="phuong vu" w:date="2018-11-30T22:20:00Z">
                <w:pPr>
                  <w:spacing w:line="276" w:lineRule="auto"/>
                </w:pPr>
              </w:pPrChange>
            </w:pPr>
            <w:ins w:id="9427" w:author="phuong vu" w:date="2018-11-22T13:51:00Z">
              <w:r w:rsidRPr="00920004">
                <w:rPr>
                  <w:b/>
                  <w:rPrChange w:id="9428" w:author="phuong vu" w:date="2018-11-30T22:36:00Z">
                    <w:rPr/>
                  </w:rPrChange>
                </w:rPr>
                <w:t>Mã yêu cầu</w:t>
              </w:r>
            </w:ins>
          </w:p>
        </w:tc>
        <w:tc>
          <w:tcPr>
            <w:tcW w:w="6686" w:type="dxa"/>
            <w:vAlign w:val="center"/>
            <w:tcPrChange w:id="9429" w:author="phuong vu" w:date="2018-11-30T22:20:00Z">
              <w:tcPr>
                <w:tcW w:w="6686" w:type="dxa"/>
              </w:tcPr>
            </w:tcPrChange>
          </w:tcPr>
          <w:p w14:paraId="5F18B185" w14:textId="169834B0" w:rsidR="00C774DC" w:rsidRPr="00920004" w:rsidRDefault="00C774DC" w:rsidP="00D72BF9">
            <w:pPr>
              <w:jc w:val="left"/>
              <w:rPr>
                <w:ins w:id="9430" w:author="phuong vu" w:date="2018-11-22T13:51:00Z"/>
                <w:lang w:val="en-US"/>
                <w:rPrChange w:id="9431" w:author="phuong vu" w:date="2018-11-30T22:36:00Z">
                  <w:rPr>
                    <w:ins w:id="9432" w:author="phuong vu" w:date="2018-11-22T13:51:00Z"/>
                    <w:lang w:val="en-US"/>
                  </w:rPr>
                </w:rPrChange>
              </w:rPr>
              <w:pPrChange w:id="9433" w:author="phuong vu" w:date="2018-11-30T22:20:00Z">
                <w:pPr>
                  <w:spacing w:line="276" w:lineRule="auto"/>
                </w:pPr>
              </w:pPrChange>
            </w:pPr>
            <w:ins w:id="9434" w:author="phuong vu" w:date="2018-11-22T13:51:00Z">
              <w:r w:rsidRPr="00920004">
                <w:rPr>
                  <w:lang w:val="en-US"/>
                  <w:rPrChange w:id="9435" w:author="phuong vu" w:date="2018-11-30T22:36:00Z">
                    <w:rPr>
                      <w:lang w:val="en-US"/>
                    </w:rPr>
                  </w:rPrChange>
                </w:rPr>
                <w:t>GU_0</w:t>
              </w:r>
            </w:ins>
            <w:ins w:id="9436" w:author="phuong vu" w:date="2018-11-23T08:52:00Z">
              <w:r w:rsidR="007E73AD" w:rsidRPr="00920004">
                <w:rPr>
                  <w:lang w:val="en-US"/>
                  <w:rPrChange w:id="9437" w:author="phuong vu" w:date="2018-11-30T22:36:00Z">
                    <w:rPr>
                      <w:lang w:val="en-US"/>
                    </w:rPr>
                  </w:rPrChange>
                </w:rPr>
                <w:t>9</w:t>
              </w:r>
            </w:ins>
          </w:p>
        </w:tc>
      </w:tr>
      <w:tr w:rsidR="00C774DC" w:rsidRPr="00920004" w14:paraId="4B0B2B7C" w14:textId="77777777" w:rsidTr="00C774DC">
        <w:trPr>
          <w:ins w:id="9438" w:author="phuong vu" w:date="2018-11-22T13:51:00Z"/>
        </w:trPr>
        <w:tc>
          <w:tcPr>
            <w:tcW w:w="2425" w:type="dxa"/>
          </w:tcPr>
          <w:p w14:paraId="4B19D5DE" w14:textId="77777777" w:rsidR="00C774DC" w:rsidRPr="00920004" w:rsidRDefault="00C774DC" w:rsidP="00D72BF9">
            <w:pPr>
              <w:rPr>
                <w:ins w:id="9439" w:author="phuong vu" w:date="2018-11-22T13:51:00Z"/>
                <w:b/>
                <w:rPrChange w:id="9440" w:author="phuong vu" w:date="2018-11-30T22:36:00Z">
                  <w:rPr>
                    <w:ins w:id="9441" w:author="phuong vu" w:date="2018-11-22T13:51:00Z"/>
                  </w:rPr>
                </w:rPrChange>
              </w:rPr>
              <w:pPrChange w:id="9442" w:author="phuong vu" w:date="2018-11-30T22:20:00Z">
                <w:pPr>
                  <w:spacing w:line="276" w:lineRule="auto"/>
                </w:pPr>
              </w:pPrChange>
            </w:pPr>
            <w:ins w:id="9443" w:author="phuong vu" w:date="2018-11-22T13:51:00Z">
              <w:r w:rsidRPr="00920004">
                <w:rPr>
                  <w:b/>
                  <w:rPrChange w:id="9444" w:author="phuong vu" w:date="2018-11-30T22:36:00Z">
                    <w:rPr/>
                  </w:rPrChange>
                </w:rPr>
                <w:t>Tên chức năng</w:t>
              </w:r>
            </w:ins>
          </w:p>
        </w:tc>
        <w:tc>
          <w:tcPr>
            <w:tcW w:w="6686" w:type="dxa"/>
          </w:tcPr>
          <w:p w14:paraId="392E94B1" w14:textId="77777777" w:rsidR="00C774DC" w:rsidRPr="00920004" w:rsidRDefault="00C774DC" w:rsidP="00D72BF9">
            <w:pPr>
              <w:rPr>
                <w:ins w:id="9445" w:author="phuong vu" w:date="2018-11-22T13:51:00Z"/>
                <w:lang w:val="en-US"/>
                <w:rPrChange w:id="9446" w:author="phuong vu" w:date="2018-11-30T22:36:00Z">
                  <w:rPr>
                    <w:ins w:id="9447" w:author="phuong vu" w:date="2018-11-22T13:51:00Z"/>
                    <w:lang w:val="en-US"/>
                  </w:rPr>
                </w:rPrChange>
              </w:rPr>
              <w:pPrChange w:id="9448" w:author="phuong vu" w:date="2018-11-30T22:20:00Z">
                <w:pPr>
                  <w:spacing w:line="276" w:lineRule="auto"/>
                </w:pPr>
              </w:pPrChange>
            </w:pPr>
            <w:ins w:id="9449" w:author="phuong vu" w:date="2018-11-22T13:51:00Z">
              <w:r w:rsidRPr="00920004">
                <w:rPr>
                  <w:lang w:val="en-US"/>
                  <w:rPrChange w:id="9450" w:author="phuong vu" w:date="2018-11-30T22:36:00Z">
                    <w:rPr>
                      <w:lang w:val="en-US"/>
                    </w:rPr>
                  </w:rPrChange>
                </w:rPr>
                <w:t>Đăng nhập hệ thống</w:t>
              </w:r>
            </w:ins>
          </w:p>
        </w:tc>
      </w:tr>
      <w:tr w:rsidR="00C774DC" w:rsidRPr="00920004" w14:paraId="3E83C42D" w14:textId="77777777" w:rsidTr="00C774DC">
        <w:trPr>
          <w:ins w:id="9451" w:author="phuong vu" w:date="2018-11-22T13:51:00Z"/>
        </w:trPr>
        <w:tc>
          <w:tcPr>
            <w:tcW w:w="2425" w:type="dxa"/>
          </w:tcPr>
          <w:p w14:paraId="068FFE14" w14:textId="77777777" w:rsidR="00C774DC" w:rsidRPr="00920004" w:rsidRDefault="00C774DC" w:rsidP="00D72BF9">
            <w:pPr>
              <w:rPr>
                <w:ins w:id="9452" w:author="phuong vu" w:date="2018-11-22T13:51:00Z"/>
                <w:b/>
                <w:rPrChange w:id="9453" w:author="phuong vu" w:date="2018-11-30T22:36:00Z">
                  <w:rPr>
                    <w:ins w:id="9454" w:author="phuong vu" w:date="2018-11-22T13:51:00Z"/>
                  </w:rPr>
                </w:rPrChange>
              </w:rPr>
              <w:pPrChange w:id="9455" w:author="phuong vu" w:date="2018-11-30T22:20:00Z">
                <w:pPr>
                  <w:spacing w:line="276" w:lineRule="auto"/>
                </w:pPr>
              </w:pPrChange>
            </w:pPr>
            <w:ins w:id="9456" w:author="phuong vu" w:date="2018-11-22T13:51:00Z">
              <w:r w:rsidRPr="00920004">
                <w:rPr>
                  <w:b/>
                  <w:rPrChange w:id="9457" w:author="phuong vu" w:date="2018-11-30T22:36:00Z">
                    <w:rPr/>
                  </w:rPrChange>
                </w:rPr>
                <w:t>Đối tượng sử dụng</w:t>
              </w:r>
            </w:ins>
          </w:p>
        </w:tc>
        <w:tc>
          <w:tcPr>
            <w:tcW w:w="6686" w:type="dxa"/>
          </w:tcPr>
          <w:p w14:paraId="5D130A6C" w14:textId="77777777" w:rsidR="00C774DC" w:rsidRPr="00920004" w:rsidRDefault="00C774DC" w:rsidP="00D72BF9">
            <w:pPr>
              <w:rPr>
                <w:ins w:id="9458" w:author="phuong vu" w:date="2018-11-22T13:51:00Z"/>
                <w:rPrChange w:id="9459" w:author="phuong vu" w:date="2018-11-30T22:36:00Z">
                  <w:rPr>
                    <w:ins w:id="9460" w:author="phuong vu" w:date="2018-11-22T13:51:00Z"/>
                    <w:lang w:val="en-US"/>
                  </w:rPr>
                </w:rPrChange>
              </w:rPr>
              <w:pPrChange w:id="9461" w:author="phuong vu" w:date="2018-11-30T22:20:00Z">
                <w:pPr>
                  <w:spacing w:line="276" w:lineRule="auto"/>
                </w:pPr>
              </w:pPrChange>
            </w:pPr>
            <w:ins w:id="9462" w:author="phuong vu" w:date="2018-11-22T13:51:00Z">
              <w:r w:rsidRPr="00920004">
                <w:rPr>
                  <w:rPrChange w:id="9463" w:author="phuong vu" w:date="2018-11-30T22:36:00Z">
                    <w:rPr>
                      <w:lang w:val="en-US"/>
                    </w:rPr>
                  </w:rPrChange>
                </w:rPr>
                <w:t>Nhân viên cửa hàng, khách hàng</w:t>
              </w:r>
            </w:ins>
          </w:p>
        </w:tc>
      </w:tr>
      <w:tr w:rsidR="00C774DC" w:rsidRPr="00920004" w14:paraId="21EC5EE6" w14:textId="77777777" w:rsidTr="00C774DC">
        <w:trPr>
          <w:ins w:id="9464" w:author="phuong vu" w:date="2018-11-22T13:51:00Z"/>
        </w:trPr>
        <w:tc>
          <w:tcPr>
            <w:tcW w:w="2425" w:type="dxa"/>
          </w:tcPr>
          <w:p w14:paraId="6009BE40" w14:textId="77777777" w:rsidR="00C774DC" w:rsidRPr="00920004" w:rsidRDefault="00C774DC" w:rsidP="00D72BF9">
            <w:pPr>
              <w:rPr>
                <w:ins w:id="9465" w:author="phuong vu" w:date="2018-11-22T13:51:00Z"/>
                <w:b/>
                <w:rPrChange w:id="9466" w:author="phuong vu" w:date="2018-11-30T22:36:00Z">
                  <w:rPr>
                    <w:ins w:id="9467" w:author="phuong vu" w:date="2018-11-22T13:51:00Z"/>
                  </w:rPr>
                </w:rPrChange>
              </w:rPr>
              <w:pPrChange w:id="9468" w:author="phuong vu" w:date="2018-11-30T22:20:00Z">
                <w:pPr>
                  <w:spacing w:line="276" w:lineRule="auto"/>
                </w:pPr>
              </w:pPrChange>
            </w:pPr>
            <w:ins w:id="9469" w:author="phuong vu" w:date="2018-11-22T13:51:00Z">
              <w:r w:rsidRPr="00920004">
                <w:rPr>
                  <w:b/>
                  <w:rPrChange w:id="9470" w:author="phuong vu" w:date="2018-11-30T22:36:00Z">
                    <w:rPr/>
                  </w:rPrChange>
                </w:rPr>
                <w:t>Tiền điều kiện</w:t>
              </w:r>
            </w:ins>
          </w:p>
        </w:tc>
        <w:tc>
          <w:tcPr>
            <w:tcW w:w="6686" w:type="dxa"/>
          </w:tcPr>
          <w:p w14:paraId="70D47729" w14:textId="77777777" w:rsidR="00C774DC" w:rsidRPr="00920004" w:rsidRDefault="00C774DC" w:rsidP="00D72BF9">
            <w:pPr>
              <w:rPr>
                <w:ins w:id="9471" w:author="phuong vu" w:date="2018-11-22T13:51:00Z"/>
                <w:rPrChange w:id="9472" w:author="phuong vu" w:date="2018-11-30T22:36:00Z">
                  <w:rPr>
                    <w:ins w:id="9473" w:author="phuong vu" w:date="2018-11-22T13:51:00Z"/>
                    <w:lang w:val="en-US"/>
                  </w:rPr>
                </w:rPrChange>
              </w:rPr>
              <w:pPrChange w:id="9474" w:author="phuong vu" w:date="2018-11-30T22:20:00Z">
                <w:pPr>
                  <w:spacing w:line="276" w:lineRule="auto"/>
                </w:pPr>
              </w:pPrChange>
            </w:pPr>
            <w:ins w:id="9475" w:author="phuong vu" w:date="2018-11-22T13:51:00Z">
              <w:r w:rsidRPr="00920004">
                <w:rPr>
                  <w:rPrChange w:id="9476" w:author="phuong vu" w:date="2018-11-30T22:36:00Z">
                    <w:rPr>
                      <w:lang w:val="en-US"/>
                    </w:rPr>
                  </w:rPrChange>
                </w:rPr>
                <w:t>Truy cập được trang web quản lí đối với nhân viên cửa hàng và ứng dụng điện thoại đối với khách hàng.</w:t>
              </w:r>
            </w:ins>
          </w:p>
        </w:tc>
      </w:tr>
      <w:tr w:rsidR="00C774DC" w:rsidRPr="00920004" w14:paraId="05FDF105" w14:textId="77777777" w:rsidTr="00C774DC">
        <w:trPr>
          <w:ins w:id="9477" w:author="phuong vu" w:date="2018-11-22T13:51:00Z"/>
        </w:trPr>
        <w:tc>
          <w:tcPr>
            <w:tcW w:w="2425" w:type="dxa"/>
          </w:tcPr>
          <w:p w14:paraId="040172E7" w14:textId="77777777" w:rsidR="00C774DC" w:rsidRPr="00920004" w:rsidRDefault="00C774DC" w:rsidP="00D72BF9">
            <w:pPr>
              <w:rPr>
                <w:ins w:id="9478" w:author="phuong vu" w:date="2018-11-22T13:51:00Z"/>
                <w:b/>
                <w:rPrChange w:id="9479" w:author="phuong vu" w:date="2018-11-30T22:36:00Z">
                  <w:rPr>
                    <w:ins w:id="9480" w:author="phuong vu" w:date="2018-11-22T13:51:00Z"/>
                  </w:rPr>
                </w:rPrChange>
              </w:rPr>
              <w:pPrChange w:id="9481" w:author="phuong vu" w:date="2018-11-30T22:20:00Z">
                <w:pPr>
                  <w:spacing w:line="276" w:lineRule="auto"/>
                </w:pPr>
              </w:pPrChange>
            </w:pPr>
            <w:ins w:id="9482" w:author="phuong vu" w:date="2018-11-22T13:51:00Z">
              <w:r w:rsidRPr="00920004">
                <w:rPr>
                  <w:b/>
                  <w:rPrChange w:id="9483" w:author="phuong vu" w:date="2018-11-30T22:36:00Z">
                    <w:rPr/>
                  </w:rPrChange>
                </w:rPr>
                <w:t>Cách xử lí</w:t>
              </w:r>
            </w:ins>
          </w:p>
        </w:tc>
        <w:tc>
          <w:tcPr>
            <w:tcW w:w="6686" w:type="dxa"/>
          </w:tcPr>
          <w:p w14:paraId="46A1B71F" w14:textId="77777777" w:rsidR="00C774DC" w:rsidRPr="00920004" w:rsidRDefault="00C774DC" w:rsidP="00D72BF9">
            <w:pPr>
              <w:rPr>
                <w:ins w:id="9484" w:author="phuong vu" w:date="2018-11-22T13:51:00Z"/>
                <w:rPrChange w:id="9485" w:author="phuong vu" w:date="2018-11-30T22:36:00Z">
                  <w:rPr>
                    <w:ins w:id="9486" w:author="phuong vu" w:date="2018-11-22T13:51:00Z"/>
                    <w:lang w:val="en-US"/>
                  </w:rPr>
                </w:rPrChange>
              </w:rPr>
              <w:pPrChange w:id="9487" w:author="phuong vu" w:date="2018-11-30T22:20:00Z">
                <w:pPr>
                  <w:spacing w:line="276" w:lineRule="auto"/>
                </w:pPr>
              </w:pPrChange>
            </w:pPr>
            <w:ins w:id="9488" w:author="phuong vu" w:date="2018-11-22T13:51:00Z">
              <w:r w:rsidRPr="00920004">
                <w:rPr>
                  <w:rPrChange w:id="9489" w:author="phuong vu" w:date="2018-11-30T22:36:00Z">
                    <w:rPr>
                      <w:lang w:val="en-US"/>
                    </w:rPr>
                  </w:rPrChange>
                </w:rPr>
                <w:t>Bước 1: Người dùng cần nhập email và mật khẩu.</w:t>
              </w:r>
            </w:ins>
          </w:p>
          <w:p w14:paraId="44FB0ABC" w14:textId="77777777" w:rsidR="00C774DC" w:rsidRPr="00920004" w:rsidRDefault="00C774DC" w:rsidP="00D72BF9">
            <w:pPr>
              <w:rPr>
                <w:ins w:id="9490" w:author="phuong vu" w:date="2018-11-22T13:51:00Z"/>
                <w:rPrChange w:id="9491" w:author="phuong vu" w:date="2018-11-30T22:36:00Z">
                  <w:rPr>
                    <w:ins w:id="9492" w:author="phuong vu" w:date="2018-11-22T13:51:00Z"/>
                    <w:i/>
                    <w:lang w:val="en-US"/>
                  </w:rPr>
                </w:rPrChange>
              </w:rPr>
              <w:pPrChange w:id="9493" w:author="phuong vu" w:date="2018-11-30T22:20:00Z">
                <w:pPr>
                  <w:spacing w:line="276" w:lineRule="auto"/>
                </w:pPr>
              </w:pPrChange>
            </w:pPr>
            <w:ins w:id="9494" w:author="phuong vu" w:date="2018-11-22T13:51:00Z">
              <w:r w:rsidRPr="00920004">
                <w:rPr>
                  <w:rPrChange w:id="9495" w:author="phuong vu" w:date="2018-11-30T22:36:00Z">
                    <w:rPr>
                      <w:lang w:val="en-US"/>
                    </w:rPr>
                  </w:rPrChange>
                </w:rPr>
                <w:t xml:space="preserve">Bước 2: Nhấn nút </w:t>
              </w:r>
              <w:r w:rsidRPr="00920004">
                <w:rPr>
                  <w:rPrChange w:id="9496" w:author="phuong vu" w:date="2018-11-30T22:36:00Z">
                    <w:rPr>
                      <w:i/>
                      <w:lang w:val="en-US"/>
                    </w:rPr>
                  </w:rPrChange>
                </w:rPr>
                <w:t>“Đăng nhập”.</w:t>
              </w:r>
            </w:ins>
          </w:p>
          <w:p w14:paraId="6DD7AC68" w14:textId="66546526" w:rsidR="00C774DC" w:rsidRPr="00920004" w:rsidRDefault="00C774DC" w:rsidP="00D72BF9">
            <w:pPr>
              <w:rPr>
                <w:ins w:id="9497" w:author="phuong vu" w:date="2018-11-22T13:51:00Z"/>
                <w:lang w:val="en-US"/>
                <w:rPrChange w:id="9498" w:author="phuong vu" w:date="2018-11-30T22:36:00Z">
                  <w:rPr>
                    <w:ins w:id="9499" w:author="phuong vu" w:date="2018-11-22T13:51:00Z"/>
                    <w:lang w:val="en-US"/>
                  </w:rPr>
                </w:rPrChange>
              </w:rPr>
              <w:pPrChange w:id="9500" w:author="phuong vu" w:date="2018-11-30T22:20:00Z">
                <w:pPr>
                  <w:spacing w:line="276" w:lineRule="auto"/>
                </w:pPr>
              </w:pPrChange>
            </w:pPr>
            <w:ins w:id="9501" w:author="phuong vu" w:date="2018-11-22T13:51:00Z">
              <w:r w:rsidRPr="00920004">
                <w:rPr>
                  <w:rPrChange w:id="9502" w:author="phuong vu" w:date="2018-11-30T22:36:00Z">
                    <w:rPr>
                      <w:lang w:val="en-US"/>
                    </w:rPr>
                  </w:rPrChange>
                </w:rPr>
                <w:t xml:space="preserve">Bước 3: Hệ thống </w:t>
              </w:r>
            </w:ins>
            <w:ins w:id="9503" w:author="phuong vu" w:date="2018-11-30T13:58:00Z">
              <w:r w:rsidR="00184C15" w:rsidRPr="00920004">
                <w:rPr>
                  <w:rPrChange w:id="9504" w:author="phuong vu" w:date="2018-11-30T22:36:00Z">
                    <w:rPr/>
                  </w:rPrChange>
                </w:rPr>
                <w:t>máy chủ</w:t>
              </w:r>
            </w:ins>
            <w:ins w:id="9505" w:author="phuong vu" w:date="2018-11-22T13:51:00Z">
              <w:r w:rsidRPr="00920004">
                <w:rPr>
                  <w:rPrChange w:id="9506" w:author="phuong vu" w:date="2018-11-30T22:36:00Z">
                    <w:rPr>
                      <w:lang w:val="en-US"/>
                    </w:rPr>
                  </w:rPrChange>
                </w:rPr>
                <w:t xml:space="preserve">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w:t>
              </w:r>
              <w:r w:rsidRPr="00920004">
                <w:rPr>
                  <w:lang w:val="en-US"/>
                  <w:rPrChange w:id="9507" w:author="phuong vu" w:date="2018-11-30T22:36:00Z">
                    <w:rPr>
                      <w:lang w:val="en-US"/>
                    </w:rPr>
                  </w:rPrChange>
                </w:rPr>
                <w:t>Ngược lại, thông báo lỗi.</w:t>
              </w:r>
            </w:ins>
          </w:p>
        </w:tc>
      </w:tr>
      <w:tr w:rsidR="00C774DC" w:rsidRPr="00920004" w14:paraId="58010658" w14:textId="77777777" w:rsidTr="00C774DC">
        <w:trPr>
          <w:ins w:id="9508" w:author="phuong vu" w:date="2018-11-22T13:51:00Z"/>
        </w:trPr>
        <w:tc>
          <w:tcPr>
            <w:tcW w:w="2425" w:type="dxa"/>
          </w:tcPr>
          <w:p w14:paraId="7A13FB32" w14:textId="77777777" w:rsidR="00C774DC" w:rsidRPr="00920004" w:rsidRDefault="00C774DC" w:rsidP="00D72BF9">
            <w:pPr>
              <w:rPr>
                <w:ins w:id="9509" w:author="phuong vu" w:date="2018-11-22T13:51:00Z"/>
                <w:b/>
                <w:rPrChange w:id="9510" w:author="phuong vu" w:date="2018-11-30T22:36:00Z">
                  <w:rPr>
                    <w:ins w:id="9511" w:author="phuong vu" w:date="2018-11-22T13:51:00Z"/>
                  </w:rPr>
                </w:rPrChange>
              </w:rPr>
              <w:pPrChange w:id="9512" w:author="phuong vu" w:date="2018-11-30T22:20:00Z">
                <w:pPr>
                  <w:spacing w:line="276" w:lineRule="auto"/>
                </w:pPr>
              </w:pPrChange>
            </w:pPr>
            <w:ins w:id="9513" w:author="phuong vu" w:date="2018-11-22T13:51:00Z">
              <w:r w:rsidRPr="00920004">
                <w:rPr>
                  <w:b/>
                  <w:rPrChange w:id="9514" w:author="phuong vu" w:date="2018-11-30T22:36:00Z">
                    <w:rPr/>
                  </w:rPrChange>
                </w:rPr>
                <w:t>Kết quả</w:t>
              </w:r>
            </w:ins>
          </w:p>
        </w:tc>
        <w:tc>
          <w:tcPr>
            <w:tcW w:w="6686" w:type="dxa"/>
          </w:tcPr>
          <w:p w14:paraId="6B9897B6" w14:textId="77777777" w:rsidR="00C774DC" w:rsidRPr="00920004" w:rsidRDefault="00C774DC" w:rsidP="00D72BF9">
            <w:pPr>
              <w:rPr>
                <w:ins w:id="9515" w:author="phuong vu" w:date="2018-11-22T13:51:00Z"/>
                <w:rPrChange w:id="9516" w:author="phuong vu" w:date="2018-11-30T22:36:00Z">
                  <w:rPr>
                    <w:ins w:id="9517" w:author="phuong vu" w:date="2018-11-22T13:51:00Z"/>
                    <w:lang w:val="en-US"/>
                  </w:rPr>
                </w:rPrChange>
              </w:rPr>
              <w:pPrChange w:id="9518" w:author="phuong vu" w:date="2018-11-30T22:20:00Z">
                <w:pPr>
                  <w:spacing w:line="276" w:lineRule="auto"/>
                </w:pPr>
              </w:pPrChange>
            </w:pPr>
            <w:ins w:id="9519" w:author="phuong vu" w:date="2018-11-22T13:51:00Z">
              <w:r w:rsidRPr="00920004">
                <w:rPr>
                  <w:rPrChange w:id="9520" w:author="phuong vu" w:date="2018-11-30T22:36:00Z">
                    <w:rPr>
                      <w:lang w:val="en-US"/>
                    </w:rPr>
                  </w:rPrChange>
                </w:rPr>
                <w:t>Người dùng sẽ chuyển vào trang chính đối với người dùng là nhân viên cửa hàng. Đối với người dùng khách hàng chuyển vào màn hình chính của ứng dụng điện thoại.</w:t>
              </w:r>
            </w:ins>
          </w:p>
        </w:tc>
      </w:tr>
      <w:tr w:rsidR="00C774DC" w:rsidRPr="00920004" w14:paraId="2205F402" w14:textId="77777777" w:rsidTr="00C774DC">
        <w:trPr>
          <w:ins w:id="9521" w:author="phuong vu" w:date="2018-11-22T13:51:00Z"/>
        </w:trPr>
        <w:tc>
          <w:tcPr>
            <w:tcW w:w="2425" w:type="dxa"/>
          </w:tcPr>
          <w:p w14:paraId="3A5D4718" w14:textId="77777777" w:rsidR="00C774DC" w:rsidRPr="00920004" w:rsidRDefault="00C774DC" w:rsidP="00D72BF9">
            <w:pPr>
              <w:rPr>
                <w:ins w:id="9522" w:author="phuong vu" w:date="2018-11-22T13:51:00Z"/>
                <w:b/>
                <w:rPrChange w:id="9523" w:author="phuong vu" w:date="2018-11-30T22:36:00Z">
                  <w:rPr>
                    <w:ins w:id="9524" w:author="phuong vu" w:date="2018-11-22T13:51:00Z"/>
                  </w:rPr>
                </w:rPrChange>
              </w:rPr>
              <w:pPrChange w:id="9525" w:author="phuong vu" w:date="2018-11-30T22:20:00Z">
                <w:pPr>
                  <w:spacing w:line="276" w:lineRule="auto"/>
                </w:pPr>
              </w:pPrChange>
            </w:pPr>
            <w:ins w:id="9526" w:author="phuong vu" w:date="2018-11-22T13:51:00Z">
              <w:r w:rsidRPr="00920004">
                <w:rPr>
                  <w:b/>
                  <w:rPrChange w:id="9527" w:author="phuong vu" w:date="2018-11-30T22:36:00Z">
                    <w:rPr/>
                  </w:rPrChange>
                </w:rPr>
                <w:t>Ghi chú</w:t>
              </w:r>
            </w:ins>
          </w:p>
        </w:tc>
        <w:tc>
          <w:tcPr>
            <w:tcW w:w="6686" w:type="dxa"/>
          </w:tcPr>
          <w:p w14:paraId="277D377E" w14:textId="77777777" w:rsidR="00C774DC" w:rsidRPr="00920004" w:rsidRDefault="00C774DC" w:rsidP="00D72BF9">
            <w:pPr>
              <w:rPr>
                <w:ins w:id="9528" w:author="phuong vu" w:date="2018-11-22T13:51:00Z"/>
                <w:rPrChange w:id="9529" w:author="phuong vu" w:date="2018-11-30T22:36:00Z">
                  <w:rPr>
                    <w:ins w:id="9530" w:author="phuong vu" w:date="2018-11-22T13:51:00Z"/>
                    <w:lang w:val="en-US"/>
                  </w:rPr>
                </w:rPrChange>
              </w:rPr>
              <w:pPrChange w:id="9531" w:author="phuong vu" w:date="2018-11-30T22:20:00Z">
                <w:pPr>
                  <w:keepNext/>
                  <w:spacing w:line="276" w:lineRule="auto"/>
                </w:pPr>
              </w:pPrChange>
            </w:pPr>
            <w:ins w:id="9532" w:author="phuong vu" w:date="2018-11-22T13:51:00Z">
              <w:r w:rsidRPr="00920004">
                <w:rPr>
                  <w:rPrChange w:id="9533" w:author="phuong vu" w:date="2018-11-30T22:36:00Z">
                    <w:rPr>
                      <w:lang w:val="en-US"/>
                    </w:rPr>
                  </w:rPrChange>
                </w:rPr>
                <w:t>Các thông tin email và mật khẩu là yêu cầu bắt buộc.</w:t>
              </w:r>
            </w:ins>
          </w:p>
          <w:p w14:paraId="09C6931A" w14:textId="77777777" w:rsidR="00C774DC" w:rsidRPr="00920004" w:rsidRDefault="00C774DC" w:rsidP="00D72BF9">
            <w:pPr>
              <w:rPr>
                <w:ins w:id="9534" w:author="phuong vu" w:date="2018-11-22T13:51:00Z"/>
                <w:rPrChange w:id="9535" w:author="phuong vu" w:date="2018-11-30T22:36:00Z">
                  <w:rPr>
                    <w:ins w:id="9536" w:author="phuong vu" w:date="2018-11-22T13:51:00Z"/>
                    <w:lang w:val="en-US"/>
                  </w:rPr>
                </w:rPrChange>
              </w:rPr>
              <w:pPrChange w:id="9537" w:author="phuong vu" w:date="2018-11-30T22:20:00Z">
                <w:pPr>
                  <w:keepNext/>
                  <w:spacing w:line="276" w:lineRule="auto"/>
                </w:pPr>
              </w:pPrChange>
            </w:pPr>
            <w:ins w:id="9538" w:author="phuong vu" w:date="2018-11-22T13:51:00Z">
              <w:r w:rsidRPr="00920004">
                <w:rPr>
                  <w:rPrChange w:id="9539" w:author="phuong vu" w:date="2018-11-30T22:36:00Z">
                    <w:rPr>
                      <w:lang w:val="en-US"/>
                    </w:rPr>
                  </w:rPrChange>
                </w:rPr>
                <w:lastRenderedPageBreak/>
                <w:t xml:space="preserve">Nếu đường truyền mạng lỗi, thì thông báo lỗi cho người dùng. </w:t>
              </w:r>
            </w:ins>
          </w:p>
        </w:tc>
      </w:tr>
    </w:tbl>
    <w:p w14:paraId="596EC6F8" w14:textId="7344846F" w:rsidR="00C774DC" w:rsidRPr="00920004" w:rsidRDefault="00FF56D5" w:rsidP="00A17FA5">
      <w:pPr>
        <w:pStyle w:val="Caption"/>
        <w:rPr>
          <w:ins w:id="9540" w:author="phuong vu" w:date="2018-11-22T13:51:00Z"/>
          <w:lang w:val="en-US"/>
          <w:rPrChange w:id="9541" w:author="phuong vu" w:date="2018-11-30T22:36:00Z">
            <w:rPr>
              <w:ins w:id="9542" w:author="phuong vu" w:date="2018-11-22T13:51:00Z"/>
              <w:lang w:val="en-US"/>
            </w:rPr>
          </w:rPrChange>
        </w:rPr>
        <w:pPrChange w:id="9543" w:author="phuong vu" w:date="2018-11-30T22:42:00Z">
          <w:pPr/>
        </w:pPrChange>
      </w:pPr>
      <w:bookmarkStart w:id="9544" w:name="_Toc531381607"/>
      <w:ins w:id="9545" w:author="phuong vu" w:date="2018-11-26T00:54:00Z">
        <w:r w:rsidRPr="00920004">
          <w:rPr>
            <w:rPrChange w:id="9546" w:author="phuong vu" w:date="2018-11-30T22:36:00Z">
              <w:rPr/>
            </w:rPrChange>
          </w:rPr>
          <w:lastRenderedPageBreak/>
          <w:t xml:space="preserve">Bảng </w:t>
        </w:r>
      </w:ins>
      <w:ins w:id="9547" w:author="phuong vu" w:date="2018-11-30T14:54:00Z">
        <w:r w:rsidR="00D632EE" w:rsidRPr="00920004">
          <w:rPr>
            <w:rPrChange w:id="9548" w:author="phuong vu" w:date="2018-11-30T22:36:00Z">
              <w:rPr/>
            </w:rPrChange>
          </w:rPr>
          <w:fldChar w:fldCharType="begin"/>
        </w:r>
        <w:r w:rsidR="00D632EE" w:rsidRPr="00920004">
          <w:rPr>
            <w:rPrChange w:id="9549" w:author="phuong vu" w:date="2018-11-30T22:36:00Z">
              <w:rPr/>
            </w:rPrChange>
          </w:rPr>
          <w:instrText xml:space="preserve"> STYLEREF 1 \s </w:instrText>
        </w:r>
      </w:ins>
      <w:r w:rsidR="00D632EE" w:rsidRPr="00920004">
        <w:rPr>
          <w:rPrChange w:id="9550" w:author="phuong vu" w:date="2018-11-30T22:36:00Z">
            <w:rPr/>
          </w:rPrChange>
        </w:rPr>
        <w:fldChar w:fldCharType="separate"/>
      </w:r>
      <w:r w:rsidR="00B5490C">
        <w:rPr>
          <w:noProof/>
        </w:rPr>
        <w:t>1</w:t>
      </w:r>
      <w:ins w:id="9551" w:author="phuong vu" w:date="2018-11-30T14:54:00Z">
        <w:r w:rsidR="00D632EE" w:rsidRPr="00920004">
          <w:rPr>
            <w:rPrChange w:id="9552" w:author="phuong vu" w:date="2018-11-30T22:36:00Z">
              <w:rPr/>
            </w:rPrChange>
          </w:rPr>
          <w:fldChar w:fldCharType="end"/>
        </w:r>
        <w:r w:rsidR="00D632EE" w:rsidRPr="00920004">
          <w:rPr>
            <w:rPrChange w:id="9553" w:author="phuong vu" w:date="2018-11-30T22:36:00Z">
              <w:rPr/>
            </w:rPrChange>
          </w:rPr>
          <w:t>.</w:t>
        </w:r>
        <w:r w:rsidR="00D632EE" w:rsidRPr="00920004">
          <w:rPr>
            <w:rPrChange w:id="9554" w:author="phuong vu" w:date="2018-11-30T22:36:00Z">
              <w:rPr/>
            </w:rPrChange>
          </w:rPr>
          <w:fldChar w:fldCharType="begin"/>
        </w:r>
        <w:r w:rsidR="00D632EE" w:rsidRPr="00920004">
          <w:rPr>
            <w:rPrChange w:id="9555" w:author="phuong vu" w:date="2018-11-30T22:36:00Z">
              <w:rPr/>
            </w:rPrChange>
          </w:rPr>
          <w:instrText xml:space="preserve"> SEQ Bảng \* ARABIC \s 1 </w:instrText>
        </w:r>
      </w:ins>
      <w:r w:rsidR="00D632EE" w:rsidRPr="00920004">
        <w:rPr>
          <w:rPrChange w:id="9556" w:author="phuong vu" w:date="2018-11-30T22:36:00Z">
            <w:rPr/>
          </w:rPrChange>
        </w:rPr>
        <w:fldChar w:fldCharType="separate"/>
      </w:r>
      <w:ins w:id="9557" w:author="phuong vu" w:date="2018-11-30T22:44:00Z">
        <w:r w:rsidR="00B5490C">
          <w:rPr>
            <w:noProof/>
          </w:rPr>
          <w:t>15</w:t>
        </w:r>
      </w:ins>
      <w:ins w:id="9558" w:author="phuong vu" w:date="2018-11-30T14:54:00Z">
        <w:r w:rsidR="00D632EE" w:rsidRPr="00920004">
          <w:rPr>
            <w:rPrChange w:id="9559" w:author="phuong vu" w:date="2018-11-30T22:36:00Z">
              <w:rPr/>
            </w:rPrChange>
          </w:rPr>
          <w:fldChar w:fldCharType="end"/>
        </w:r>
      </w:ins>
      <w:ins w:id="9560" w:author="phuong vu" w:date="2018-11-26T00:54:00Z">
        <w:r w:rsidRPr="00920004">
          <w:rPr>
            <w:lang w:val="en-US"/>
            <w:rPrChange w:id="9561" w:author="phuong vu" w:date="2018-11-30T22:36:00Z">
              <w:rPr>
                <w:lang w:val="en-US"/>
              </w:rPr>
            </w:rPrChange>
          </w:rPr>
          <w:t xml:space="preserve"> Chức năng đăng nhập hệ thống</w:t>
        </w:r>
      </w:ins>
      <w:bookmarkEnd w:id="9544"/>
    </w:p>
    <w:p w14:paraId="09D3F48F" w14:textId="77777777" w:rsidR="00C774DC" w:rsidRPr="00920004" w:rsidRDefault="00C774DC" w:rsidP="00D72BF9">
      <w:pPr>
        <w:pStyle w:val="Heading3"/>
        <w:rPr>
          <w:ins w:id="9562" w:author="phuong vu" w:date="2018-11-22T13:51:00Z"/>
          <w:rPrChange w:id="9563" w:author="phuong vu" w:date="2018-11-30T22:36:00Z">
            <w:rPr>
              <w:ins w:id="9564" w:author="phuong vu" w:date="2018-11-22T13:51:00Z"/>
            </w:rPr>
          </w:rPrChange>
        </w:rPr>
        <w:pPrChange w:id="9565" w:author="phuong vu" w:date="2018-11-30T22:22:00Z">
          <w:pPr>
            <w:pStyle w:val="Heading4"/>
          </w:pPr>
        </w:pPrChange>
      </w:pPr>
      <w:bookmarkStart w:id="9566" w:name="_Toc531380666"/>
      <w:ins w:id="9567" w:author="phuong vu" w:date="2018-11-22T13:51:00Z">
        <w:r w:rsidRPr="00920004">
          <w:rPr>
            <w:rPrChange w:id="9568" w:author="phuong vu" w:date="2018-11-30T22:36:00Z">
              <w:rPr/>
            </w:rPrChange>
          </w:rPr>
          <w:t>Đăng xuất h</w:t>
        </w:r>
        <w:r w:rsidRPr="00920004">
          <w:rPr>
            <w:rPrChange w:id="9569" w:author="phuong vu" w:date="2018-11-30T22:36:00Z">
              <w:rPr>
                <w:iCs w:val="0"/>
              </w:rPr>
            </w:rPrChange>
          </w:rPr>
          <w:t>ệ thống</w:t>
        </w:r>
        <w:bookmarkEnd w:id="9566"/>
      </w:ins>
    </w:p>
    <w:tbl>
      <w:tblPr>
        <w:tblStyle w:val="TableGrid"/>
        <w:tblW w:w="0" w:type="auto"/>
        <w:tblLook w:val="04A0" w:firstRow="1" w:lastRow="0" w:firstColumn="1" w:lastColumn="0" w:noHBand="0" w:noVBand="1"/>
        <w:tblPrChange w:id="9570" w:author="phuong vu" w:date="2018-11-30T22:20:00Z">
          <w:tblPr>
            <w:tblStyle w:val="TableGrid"/>
            <w:tblW w:w="0" w:type="auto"/>
            <w:tblLook w:val="04A0" w:firstRow="1" w:lastRow="0" w:firstColumn="1" w:lastColumn="0" w:noHBand="0" w:noVBand="1"/>
          </w:tblPr>
        </w:tblPrChange>
      </w:tblPr>
      <w:tblGrid>
        <w:gridCol w:w="2353"/>
        <w:gridCol w:w="6424"/>
        <w:tblGridChange w:id="9571">
          <w:tblGrid>
            <w:gridCol w:w="2353"/>
            <w:gridCol w:w="6424"/>
          </w:tblGrid>
        </w:tblGridChange>
      </w:tblGrid>
      <w:tr w:rsidR="00C774DC" w:rsidRPr="00920004" w14:paraId="2BBFA45E" w14:textId="77777777" w:rsidTr="00D72BF9">
        <w:trPr>
          <w:trHeight w:val="386"/>
          <w:ins w:id="9572" w:author="phuong vu" w:date="2018-11-22T13:51:00Z"/>
        </w:trPr>
        <w:tc>
          <w:tcPr>
            <w:tcW w:w="2425" w:type="dxa"/>
            <w:tcPrChange w:id="9573" w:author="phuong vu" w:date="2018-11-30T22:20:00Z">
              <w:tcPr>
                <w:tcW w:w="2425" w:type="dxa"/>
              </w:tcPr>
            </w:tcPrChange>
          </w:tcPr>
          <w:p w14:paraId="2359CAF9" w14:textId="77777777" w:rsidR="00C774DC" w:rsidRPr="00920004" w:rsidRDefault="00C774DC" w:rsidP="00D72BF9">
            <w:pPr>
              <w:rPr>
                <w:ins w:id="9574" w:author="phuong vu" w:date="2018-11-22T13:51:00Z"/>
                <w:b/>
                <w:rPrChange w:id="9575" w:author="phuong vu" w:date="2018-11-30T22:36:00Z">
                  <w:rPr>
                    <w:ins w:id="9576" w:author="phuong vu" w:date="2018-11-22T13:51:00Z"/>
                  </w:rPr>
                </w:rPrChange>
              </w:rPr>
              <w:pPrChange w:id="9577" w:author="phuong vu" w:date="2018-11-30T22:20:00Z">
                <w:pPr>
                  <w:spacing w:line="276" w:lineRule="auto"/>
                </w:pPr>
              </w:pPrChange>
            </w:pPr>
            <w:ins w:id="9578" w:author="phuong vu" w:date="2018-11-22T13:51:00Z">
              <w:r w:rsidRPr="00920004">
                <w:rPr>
                  <w:b/>
                  <w:rPrChange w:id="9579" w:author="phuong vu" w:date="2018-11-30T22:36:00Z">
                    <w:rPr/>
                  </w:rPrChange>
                </w:rPr>
                <w:t>Mã yêu cầu</w:t>
              </w:r>
            </w:ins>
          </w:p>
        </w:tc>
        <w:tc>
          <w:tcPr>
            <w:tcW w:w="6686" w:type="dxa"/>
            <w:vAlign w:val="center"/>
            <w:tcPrChange w:id="9580" w:author="phuong vu" w:date="2018-11-30T22:20:00Z">
              <w:tcPr>
                <w:tcW w:w="6686" w:type="dxa"/>
              </w:tcPr>
            </w:tcPrChange>
          </w:tcPr>
          <w:p w14:paraId="46CC6EB3" w14:textId="08BB5890" w:rsidR="00C774DC" w:rsidRPr="00920004" w:rsidRDefault="00C774DC" w:rsidP="00D72BF9">
            <w:pPr>
              <w:spacing w:before="240" w:line="0" w:lineRule="atLeast"/>
              <w:jc w:val="left"/>
              <w:rPr>
                <w:ins w:id="9581" w:author="phuong vu" w:date="2018-11-22T13:51:00Z"/>
                <w:lang w:val="en-US"/>
                <w:rPrChange w:id="9582" w:author="phuong vu" w:date="2018-11-30T22:36:00Z">
                  <w:rPr>
                    <w:ins w:id="9583" w:author="phuong vu" w:date="2018-11-22T13:51:00Z"/>
                    <w:lang w:val="en-US"/>
                  </w:rPr>
                </w:rPrChange>
              </w:rPr>
              <w:pPrChange w:id="9584" w:author="phuong vu" w:date="2018-11-30T22:20:00Z">
                <w:pPr>
                  <w:spacing w:line="276" w:lineRule="auto"/>
                </w:pPr>
              </w:pPrChange>
            </w:pPr>
            <w:ins w:id="9585" w:author="phuong vu" w:date="2018-11-22T13:51:00Z">
              <w:r w:rsidRPr="00920004">
                <w:rPr>
                  <w:lang w:val="en-US"/>
                  <w:rPrChange w:id="9586" w:author="phuong vu" w:date="2018-11-30T22:36:00Z">
                    <w:rPr>
                      <w:lang w:val="en-US"/>
                    </w:rPr>
                  </w:rPrChange>
                </w:rPr>
                <w:t>GU_</w:t>
              </w:r>
            </w:ins>
            <w:ins w:id="9587" w:author="phuong vu" w:date="2018-11-23T08:52:00Z">
              <w:r w:rsidR="007E73AD" w:rsidRPr="00920004">
                <w:rPr>
                  <w:lang w:val="en-US"/>
                  <w:rPrChange w:id="9588" w:author="phuong vu" w:date="2018-11-30T22:36:00Z">
                    <w:rPr>
                      <w:lang w:val="en-US"/>
                    </w:rPr>
                  </w:rPrChange>
                </w:rPr>
                <w:t>10</w:t>
              </w:r>
            </w:ins>
          </w:p>
        </w:tc>
      </w:tr>
      <w:tr w:rsidR="00C774DC" w:rsidRPr="00920004" w14:paraId="4F191E11" w14:textId="77777777" w:rsidTr="00C774DC">
        <w:trPr>
          <w:ins w:id="9589" w:author="phuong vu" w:date="2018-11-22T13:51:00Z"/>
        </w:trPr>
        <w:tc>
          <w:tcPr>
            <w:tcW w:w="2425" w:type="dxa"/>
          </w:tcPr>
          <w:p w14:paraId="72116DBB" w14:textId="77777777" w:rsidR="00C774DC" w:rsidRPr="00920004" w:rsidRDefault="00C774DC" w:rsidP="00D72BF9">
            <w:pPr>
              <w:rPr>
                <w:ins w:id="9590" w:author="phuong vu" w:date="2018-11-22T13:51:00Z"/>
                <w:b/>
                <w:rPrChange w:id="9591" w:author="phuong vu" w:date="2018-11-30T22:36:00Z">
                  <w:rPr>
                    <w:ins w:id="9592" w:author="phuong vu" w:date="2018-11-22T13:51:00Z"/>
                  </w:rPr>
                </w:rPrChange>
              </w:rPr>
              <w:pPrChange w:id="9593" w:author="phuong vu" w:date="2018-11-30T22:20:00Z">
                <w:pPr>
                  <w:spacing w:line="276" w:lineRule="auto"/>
                </w:pPr>
              </w:pPrChange>
            </w:pPr>
            <w:ins w:id="9594" w:author="phuong vu" w:date="2018-11-22T13:51:00Z">
              <w:r w:rsidRPr="00920004">
                <w:rPr>
                  <w:b/>
                  <w:rPrChange w:id="9595" w:author="phuong vu" w:date="2018-11-30T22:36:00Z">
                    <w:rPr/>
                  </w:rPrChange>
                </w:rPr>
                <w:t>Tên chức năng</w:t>
              </w:r>
            </w:ins>
          </w:p>
        </w:tc>
        <w:tc>
          <w:tcPr>
            <w:tcW w:w="6686" w:type="dxa"/>
          </w:tcPr>
          <w:p w14:paraId="21AB98FE" w14:textId="77777777" w:rsidR="00C774DC" w:rsidRPr="00920004" w:rsidRDefault="00C774DC" w:rsidP="00D72BF9">
            <w:pPr>
              <w:rPr>
                <w:ins w:id="9596" w:author="phuong vu" w:date="2018-11-22T13:51:00Z"/>
                <w:lang w:val="en-US"/>
                <w:rPrChange w:id="9597" w:author="phuong vu" w:date="2018-11-30T22:36:00Z">
                  <w:rPr>
                    <w:ins w:id="9598" w:author="phuong vu" w:date="2018-11-22T13:51:00Z"/>
                    <w:lang w:val="en-US"/>
                  </w:rPr>
                </w:rPrChange>
              </w:rPr>
              <w:pPrChange w:id="9599" w:author="phuong vu" w:date="2018-11-30T22:20:00Z">
                <w:pPr>
                  <w:spacing w:line="276" w:lineRule="auto"/>
                </w:pPr>
              </w:pPrChange>
            </w:pPr>
            <w:ins w:id="9600" w:author="phuong vu" w:date="2018-11-22T13:51:00Z">
              <w:r w:rsidRPr="00920004">
                <w:rPr>
                  <w:lang w:val="en-US"/>
                  <w:rPrChange w:id="9601" w:author="phuong vu" w:date="2018-11-30T22:36:00Z">
                    <w:rPr>
                      <w:lang w:val="en-US"/>
                    </w:rPr>
                  </w:rPrChange>
                </w:rPr>
                <w:t>Đăng xuất hệ thống</w:t>
              </w:r>
            </w:ins>
          </w:p>
        </w:tc>
      </w:tr>
      <w:tr w:rsidR="00C774DC" w:rsidRPr="00920004" w14:paraId="4C1FA337" w14:textId="77777777" w:rsidTr="00C774DC">
        <w:trPr>
          <w:ins w:id="9602" w:author="phuong vu" w:date="2018-11-22T13:51:00Z"/>
        </w:trPr>
        <w:tc>
          <w:tcPr>
            <w:tcW w:w="2425" w:type="dxa"/>
          </w:tcPr>
          <w:p w14:paraId="11A34B32" w14:textId="77777777" w:rsidR="00C774DC" w:rsidRPr="00920004" w:rsidRDefault="00C774DC" w:rsidP="00D72BF9">
            <w:pPr>
              <w:rPr>
                <w:ins w:id="9603" w:author="phuong vu" w:date="2018-11-22T13:51:00Z"/>
                <w:b/>
                <w:rPrChange w:id="9604" w:author="phuong vu" w:date="2018-11-30T22:36:00Z">
                  <w:rPr>
                    <w:ins w:id="9605" w:author="phuong vu" w:date="2018-11-22T13:51:00Z"/>
                  </w:rPr>
                </w:rPrChange>
              </w:rPr>
              <w:pPrChange w:id="9606" w:author="phuong vu" w:date="2018-11-30T22:20:00Z">
                <w:pPr>
                  <w:spacing w:line="276" w:lineRule="auto"/>
                </w:pPr>
              </w:pPrChange>
            </w:pPr>
            <w:ins w:id="9607" w:author="phuong vu" w:date="2018-11-22T13:51:00Z">
              <w:r w:rsidRPr="00920004">
                <w:rPr>
                  <w:b/>
                  <w:rPrChange w:id="9608" w:author="phuong vu" w:date="2018-11-30T22:36:00Z">
                    <w:rPr/>
                  </w:rPrChange>
                </w:rPr>
                <w:t>Đối tượng sử dụng</w:t>
              </w:r>
            </w:ins>
          </w:p>
        </w:tc>
        <w:tc>
          <w:tcPr>
            <w:tcW w:w="6686" w:type="dxa"/>
          </w:tcPr>
          <w:p w14:paraId="4088688C" w14:textId="77777777" w:rsidR="00C774DC" w:rsidRPr="00920004" w:rsidRDefault="00C774DC" w:rsidP="00D72BF9">
            <w:pPr>
              <w:rPr>
                <w:ins w:id="9609" w:author="phuong vu" w:date="2018-11-22T13:51:00Z"/>
                <w:rPrChange w:id="9610" w:author="phuong vu" w:date="2018-11-30T22:36:00Z">
                  <w:rPr>
                    <w:ins w:id="9611" w:author="phuong vu" w:date="2018-11-22T13:51:00Z"/>
                    <w:lang w:val="en-US"/>
                  </w:rPr>
                </w:rPrChange>
              </w:rPr>
              <w:pPrChange w:id="9612" w:author="phuong vu" w:date="2018-11-30T22:20:00Z">
                <w:pPr>
                  <w:spacing w:line="276" w:lineRule="auto"/>
                </w:pPr>
              </w:pPrChange>
            </w:pPr>
            <w:ins w:id="9613" w:author="phuong vu" w:date="2018-11-22T13:51:00Z">
              <w:r w:rsidRPr="00920004">
                <w:rPr>
                  <w:rPrChange w:id="9614" w:author="phuong vu" w:date="2018-11-30T22:36:00Z">
                    <w:rPr>
                      <w:lang w:val="en-US"/>
                    </w:rPr>
                  </w:rPrChange>
                </w:rPr>
                <w:t>Nhân viên cửa hàng, khách hàng</w:t>
              </w:r>
            </w:ins>
          </w:p>
        </w:tc>
      </w:tr>
      <w:tr w:rsidR="00C774DC" w:rsidRPr="00920004" w14:paraId="2FAF64BD" w14:textId="77777777" w:rsidTr="00C774DC">
        <w:trPr>
          <w:ins w:id="9615" w:author="phuong vu" w:date="2018-11-22T13:51:00Z"/>
        </w:trPr>
        <w:tc>
          <w:tcPr>
            <w:tcW w:w="2425" w:type="dxa"/>
          </w:tcPr>
          <w:p w14:paraId="74C56572" w14:textId="77777777" w:rsidR="00C774DC" w:rsidRPr="00920004" w:rsidRDefault="00C774DC" w:rsidP="00D72BF9">
            <w:pPr>
              <w:rPr>
                <w:ins w:id="9616" w:author="phuong vu" w:date="2018-11-22T13:51:00Z"/>
                <w:b/>
                <w:rPrChange w:id="9617" w:author="phuong vu" w:date="2018-11-30T22:36:00Z">
                  <w:rPr>
                    <w:ins w:id="9618" w:author="phuong vu" w:date="2018-11-22T13:51:00Z"/>
                  </w:rPr>
                </w:rPrChange>
              </w:rPr>
              <w:pPrChange w:id="9619" w:author="phuong vu" w:date="2018-11-30T22:20:00Z">
                <w:pPr>
                  <w:spacing w:line="276" w:lineRule="auto"/>
                </w:pPr>
              </w:pPrChange>
            </w:pPr>
            <w:ins w:id="9620" w:author="phuong vu" w:date="2018-11-22T13:51:00Z">
              <w:r w:rsidRPr="00920004">
                <w:rPr>
                  <w:b/>
                  <w:rPrChange w:id="9621" w:author="phuong vu" w:date="2018-11-30T22:36:00Z">
                    <w:rPr/>
                  </w:rPrChange>
                </w:rPr>
                <w:t>Tiền điều kiện</w:t>
              </w:r>
            </w:ins>
          </w:p>
        </w:tc>
        <w:tc>
          <w:tcPr>
            <w:tcW w:w="6686" w:type="dxa"/>
          </w:tcPr>
          <w:p w14:paraId="53D1B8E7" w14:textId="77777777" w:rsidR="00C774DC" w:rsidRPr="00920004" w:rsidRDefault="00C774DC" w:rsidP="00D72BF9">
            <w:pPr>
              <w:rPr>
                <w:ins w:id="9622" w:author="phuong vu" w:date="2018-11-22T13:51:00Z"/>
                <w:rPrChange w:id="9623" w:author="phuong vu" w:date="2018-11-30T22:36:00Z">
                  <w:rPr>
                    <w:ins w:id="9624" w:author="phuong vu" w:date="2018-11-22T13:51:00Z"/>
                    <w:lang w:val="en-US"/>
                  </w:rPr>
                </w:rPrChange>
              </w:rPr>
              <w:pPrChange w:id="9625" w:author="phuong vu" w:date="2018-11-30T22:20:00Z">
                <w:pPr>
                  <w:spacing w:line="276" w:lineRule="auto"/>
                </w:pPr>
              </w:pPrChange>
            </w:pPr>
            <w:ins w:id="9626" w:author="phuong vu" w:date="2018-11-22T13:51:00Z">
              <w:r w:rsidRPr="00920004">
                <w:rPr>
                  <w:rPrChange w:id="9627" w:author="phuong vu" w:date="2018-11-30T22:36:00Z">
                    <w:rPr>
                      <w:lang w:val="en-US"/>
                    </w:rPr>
                  </w:rPrChange>
                </w:rPr>
                <w:t>Truy cập được trang web quản lí đối với nhân viên cửa hàng và ứng dụng điện thoại đối với khách hàng và đăng nhập thành công</w:t>
              </w:r>
            </w:ins>
          </w:p>
        </w:tc>
      </w:tr>
      <w:tr w:rsidR="00C774DC" w:rsidRPr="00920004" w14:paraId="5736DB4D" w14:textId="77777777" w:rsidTr="00C774DC">
        <w:trPr>
          <w:ins w:id="9628" w:author="phuong vu" w:date="2018-11-22T13:51:00Z"/>
        </w:trPr>
        <w:tc>
          <w:tcPr>
            <w:tcW w:w="2425" w:type="dxa"/>
          </w:tcPr>
          <w:p w14:paraId="76B872EF" w14:textId="77777777" w:rsidR="00C774DC" w:rsidRPr="00920004" w:rsidRDefault="00C774DC" w:rsidP="00D72BF9">
            <w:pPr>
              <w:rPr>
                <w:ins w:id="9629" w:author="phuong vu" w:date="2018-11-22T13:51:00Z"/>
                <w:b/>
                <w:rPrChange w:id="9630" w:author="phuong vu" w:date="2018-11-30T22:36:00Z">
                  <w:rPr>
                    <w:ins w:id="9631" w:author="phuong vu" w:date="2018-11-22T13:51:00Z"/>
                  </w:rPr>
                </w:rPrChange>
              </w:rPr>
              <w:pPrChange w:id="9632" w:author="phuong vu" w:date="2018-11-30T22:20:00Z">
                <w:pPr>
                  <w:spacing w:line="276" w:lineRule="auto"/>
                </w:pPr>
              </w:pPrChange>
            </w:pPr>
            <w:ins w:id="9633" w:author="phuong vu" w:date="2018-11-22T13:51:00Z">
              <w:r w:rsidRPr="00920004">
                <w:rPr>
                  <w:b/>
                  <w:rPrChange w:id="9634" w:author="phuong vu" w:date="2018-11-30T22:36:00Z">
                    <w:rPr/>
                  </w:rPrChange>
                </w:rPr>
                <w:t>Cách xử lí</w:t>
              </w:r>
            </w:ins>
          </w:p>
        </w:tc>
        <w:tc>
          <w:tcPr>
            <w:tcW w:w="6686" w:type="dxa"/>
          </w:tcPr>
          <w:p w14:paraId="1D1E3795" w14:textId="4A33294E" w:rsidR="00C774DC" w:rsidRPr="00920004" w:rsidRDefault="00C774DC" w:rsidP="00D72BF9">
            <w:pPr>
              <w:rPr>
                <w:ins w:id="9635" w:author="phuong vu" w:date="2018-11-22T13:51:00Z"/>
                <w:lang w:val="en-US"/>
                <w:rPrChange w:id="9636" w:author="phuong vu" w:date="2018-11-30T22:36:00Z">
                  <w:rPr>
                    <w:ins w:id="9637" w:author="phuong vu" w:date="2018-11-22T13:51:00Z"/>
                    <w:lang w:val="en-US"/>
                  </w:rPr>
                </w:rPrChange>
              </w:rPr>
              <w:pPrChange w:id="9638" w:author="phuong vu" w:date="2018-11-30T22:20:00Z">
                <w:pPr>
                  <w:spacing w:line="276" w:lineRule="auto"/>
                </w:pPr>
              </w:pPrChange>
            </w:pPr>
            <w:ins w:id="9639" w:author="phuong vu" w:date="2018-11-22T13:51:00Z">
              <w:r w:rsidRPr="00920004">
                <w:rPr>
                  <w:rPrChange w:id="9640" w:author="phuong vu" w:date="2018-11-30T22:36:00Z">
                    <w:rPr>
                      <w:lang w:val="en-US"/>
                    </w:rPr>
                  </w:rPrChange>
                </w:rPr>
                <w:t xml:space="preserve">Bước 1: </w:t>
              </w:r>
            </w:ins>
            <w:ins w:id="9641" w:author="phuong vu" w:date="2018-11-30T10:54:00Z">
              <w:r w:rsidR="00412294" w:rsidRPr="00920004">
                <w:rPr>
                  <w:rPrChange w:id="9642" w:author="phuong vu" w:date="2018-11-30T22:36:00Z">
                    <w:rPr/>
                  </w:rPrChange>
                </w:rPr>
                <w:t>Chọn</w:t>
              </w:r>
            </w:ins>
            <w:ins w:id="9643" w:author="phuong vu" w:date="2018-11-22T13:51:00Z">
              <w:r w:rsidRPr="00920004">
                <w:rPr>
                  <w:rPrChange w:id="9644" w:author="phuong vu" w:date="2018-11-30T22:36:00Z">
                    <w:rPr>
                      <w:lang w:val="en-US"/>
                    </w:rPr>
                  </w:rPrChange>
                </w:rPr>
                <w:t xml:space="preserve"> vào Đăng xuất ở góc phải trên trang web</w:t>
              </w:r>
            </w:ins>
            <w:ins w:id="9645" w:author="phuong vu" w:date="2018-11-25T21:49:00Z">
              <w:r w:rsidR="00BA3432" w:rsidRPr="00920004">
                <w:rPr>
                  <w:lang w:val="en-US"/>
                  <w:rPrChange w:id="9646" w:author="phuong vu" w:date="2018-11-30T22:36:00Z">
                    <w:rPr>
                      <w:lang w:val="en-US"/>
                    </w:rPr>
                  </w:rPrChange>
                </w:rPr>
                <w:t>.</w:t>
              </w:r>
            </w:ins>
          </w:p>
          <w:p w14:paraId="2B47133E" w14:textId="30B9A831" w:rsidR="00C774DC" w:rsidRPr="00920004" w:rsidRDefault="00C774DC" w:rsidP="00D72BF9">
            <w:pPr>
              <w:rPr>
                <w:ins w:id="9647" w:author="phuong vu" w:date="2018-11-22T13:51:00Z"/>
                <w:rPrChange w:id="9648" w:author="phuong vu" w:date="2018-11-30T22:36:00Z">
                  <w:rPr>
                    <w:ins w:id="9649" w:author="phuong vu" w:date="2018-11-22T13:51:00Z"/>
                    <w:lang w:val="en-US"/>
                  </w:rPr>
                </w:rPrChange>
              </w:rPr>
              <w:pPrChange w:id="9650" w:author="phuong vu" w:date="2018-11-30T22:20:00Z">
                <w:pPr>
                  <w:spacing w:line="276" w:lineRule="auto"/>
                </w:pPr>
              </w:pPrChange>
            </w:pPr>
            <w:ins w:id="9651" w:author="phuong vu" w:date="2018-11-22T13:51:00Z">
              <w:r w:rsidRPr="00920004">
                <w:rPr>
                  <w:rPrChange w:id="9652" w:author="phuong vu" w:date="2018-11-30T22:36:00Z">
                    <w:rPr>
                      <w:lang w:val="en-US"/>
                    </w:rPr>
                  </w:rPrChange>
                </w:rPr>
                <w:t>Bước 2: Ứng dụng cũng như trang web sẽ xóa toàn bộ thông tin để đăng nhập và thông tin lưu tạm thời ra khỏi Local Storage.</w:t>
              </w:r>
            </w:ins>
          </w:p>
          <w:p w14:paraId="60B9E945" w14:textId="77777777" w:rsidR="00C774DC" w:rsidRPr="00920004" w:rsidRDefault="00C774DC" w:rsidP="00D72BF9">
            <w:pPr>
              <w:rPr>
                <w:ins w:id="9653" w:author="phuong vu" w:date="2018-11-22T13:51:00Z"/>
                <w:rPrChange w:id="9654" w:author="phuong vu" w:date="2018-11-30T22:36:00Z">
                  <w:rPr>
                    <w:ins w:id="9655" w:author="phuong vu" w:date="2018-11-22T13:51:00Z"/>
                    <w:lang w:val="en-US"/>
                  </w:rPr>
                </w:rPrChange>
              </w:rPr>
              <w:pPrChange w:id="9656" w:author="phuong vu" w:date="2018-11-30T22:20:00Z">
                <w:pPr>
                  <w:spacing w:line="276" w:lineRule="auto"/>
                </w:pPr>
              </w:pPrChange>
            </w:pPr>
            <w:ins w:id="9657" w:author="phuong vu" w:date="2018-11-22T13:51:00Z">
              <w:r w:rsidRPr="00920004">
                <w:rPr>
                  <w:rPrChange w:id="9658" w:author="phuong vu" w:date="2018-11-30T22:36:00Z">
                    <w:rPr>
                      <w:lang w:val="en-US"/>
                    </w:rPr>
                  </w:rPrChange>
                </w:rPr>
                <w:t>Bước 3: Tự động chuyển về trang đăng nhập.</w:t>
              </w:r>
            </w:ins>
          </w:p>
        </w:tc>
      </w:tr>
      <w:tr w:rsidR="00C774DC" w:rsidRPr="00920004" w14:paraId="7D0B37CD" w14:textId="77777777" w:rsidTr="00C774DC">
        <w:trPr>
          <w:ins w:id="9659" w:author="phuong vu" w:date="2018-11-22T13:51:00Z"/>
        </w:trPr>
        <w:tc>
          <w:tcPr>
            <w:tcW w:w="2425" w:type="dxa"/>
          </w:tcPr>
          <w:p w14:paraId="6E87EDA4" w14:textId="77777777" w:rsidR="00C774DC" w:rsidRPr="00920004" w:rsidRDefault="00C774DC" w:rsidP="00D72BF9">
            <w:pPr>
              <w:rPr>
                <w:ins w:id="9660" w:author="phuong vu" w:date="2018-11-22T13:51:00Z"/>
                <w:b/>
                <w:rPrChange w:id="9661" w:author="phuong vu" w:date="2018-11-30T22:36:00Z">
                  <w:rPr>
                    <w:ins w:id="9662" w:author="phuong vu" w:date="2018-11-22T13:51:00Z"/>
                  </w:rPr>
                </w:rPrChange>
              </w:rPr>
              <w:pPrChange w:id="9663" w:author="phuong vu" w:date="2018-11-30T22:20:00Z">
                <w:pPr>
                  <w:spacing w:line="276" w:lineRule="auto"/>
                </w:pPr>
              </w:pPrChange>
            </w:pPr>
            <w:ins w:id="9664" w:author="phuong vu" w:date="2018-11-22T13:51:00Z">
              <w:r w:rsidRPr="00920004">
                <w:rPr>
                  <w:b/>
                  <w:rPrChange w:id="9665" w:author="phuong vu" w:date="2018-11-30T22:36:00Z">
                    <w:rPr/>
                  </w:rPrChange>
                </w:rPr>
                <w:t>Kết quả</w:t>
              </w:r>
            </w:ins>
          </w:p>
        </w:tc>
        <w:tc>
          <w:tcPr>
            <w:tcW w:w="6686" w:type="dxa"/>
          </w:tcPr>
          <w:p w14:paraId="6FB49028" w14:textId="77777777" w:rsidR="00C774DC" w:rsidRPr="00920004" w:rsidRDefault="00C774DC" w:rsidP="00D72BF9">
            <w:pPr>
              <w:rPr>
                <w:ins w:id="9666" w:author="phuong vu" w:date="2018-11-22T13:51:00Z"/>
                <w:rPrChange w:id="9667" w:author="phuong vu" w:date="2018-11-30T22:36:00Z">
                  <w:rPr>
                    <w:ins w:id="9668" w:author="phuong vu" w:date="2018-11-22T13:51:00Z"/>
                    <w:lang w:val="en-US"/>
                  </w:rPr>
                </w:rPrChange>
              </w:rPr>
              <w:pPrChange w:id="9669" w:author="phuong vu" w:date="2018-11-30T22:19:00Z">
                <w:pPr>
                  <w:spacing w:line="276" w:lineRule="auto"/>
                </w:pPr>
              </w:pPrChange>
            </w:pPr>
            <w:ins w:id="9670" w:author="phuong vu" w:date="2018-11-22T13:51:00Z">
              <w:r w:rsidRPr="00920004">
                <w:rPr>
                  <w:rPrChange w:id="9671" w:author="phuong vu" w:date="2018-11-30T22:36:00Z">
                    <w:rPr>
                      <w:lang w:val="en-US"/>
                    </w:rPr>
                  </w:rPrChange>
                </w:rPr>
                <w:t>Người dùng quay lại trang đăng nhập</w:t>
              </w:r>
            </w:ins>
          </w:p>
        </w:tc>
      </w:tr>
      <w:tr w:rsidR="00C774DC" w:rsidRPr="00920004" w14:paraId="4EEE10FC" w14:textId="77777777" w:rsidTr="00C774DC">
        <w:trPr>
          <w:ins w:id="9672" w:author="phuong vu" w:date="2018-11-22T13:51:00Z"/>
        </w:trPr>
        <w:tc>
          <w:tcPr>
            <w:tcW w:w="2425" w:type="dxa"/>
          </w:tcPr>
          <w:p w14:paraId="3268BB9E" w14:textId="77777777" w:rsidR="00C774DC" w:rsidRPr="00920004" w:rsidRDefault="00C774DC" w:rsidP="00D72BF9">
            <w:pPr>
              <w:rPr>
                <w:ins w:id="9673" w:author="phuong vu" w:date="2018-11-22T13:51:00Z"/>
                <w:b/>
                <w:rPrChange w:id="9674" w:author="phuong vu" w:date="2018-11-30T22:36:00Z">
                  <w:rPr>
                    <w:ins w:id="9675" w:author="phuong vu" w:date="2018-11-22T13:51:00Z"/>
                  </w:rPr>
                </w:rPrChange>
              </w:rPr>
              <w:pPrChange w:id="9676" w:author="phuong vu" w:date="2018-11-30T22:20:00Z">
                <w:pPr>
                  <w:spacing w:line="276" w:lineRule="auto"/>
                </w:pPr>
              </w:pPrChange>
            </w:pPr>
            <w:ins w:id="9677" w:author="phuong vu" w:date="2018-11-22T13:51:00Z">
              <w:r w:rsidRPr="00920004">
                <w:rPr>
                  <w:b/>
                  <w:rPrChange w:id="9678" w:author="phuong vu" w:date="2018-11-30T22:36:00Z">
                    <w:rPr/>
                  </w:rPrChange>
                </w:rPr>
                <w:t>Ghi chú</w:t>
              </w:r>
            </w:ins>
          </w:p>
        </w:tc>
        <w:tc>
          <w:tcPr>
            <w:tcW w:w="6686" w:type="dxa"/>
          </w:tcPr>
          <w:p w14:paraId="76F277E2" w14:textId="27C474F2" w:rsidR="00C774DC" w:rsidRPr="00920004" w:rsidRDefault="00C774DC" w:rsidP="00D72BF9">
            <w:pPr>
              <w:rPr>
                <w:ins w:id="9679" w:author="phuong vu" w:date="2018-11-22T13:51:00Z"/>
                <w:rPrChange w:id="9680" w:author="phuong vu" w:date="2018-11-30T22:36:00Z">
                  <w:rPr>
                    <w:ins w:id="9681" w:author="phuong vu" w:date="2018-11-22T13:51:00Z"/>
                    <w:lang w:val="en-US"/>
                  </w:rPr>
                </w:rPrChange>
              </w:rPr>
              <w:pPrChange w:id="9682" w:author="phuong vu" w:date="2018-11-30T22:19:00Z">
                <w:pPr>
                  <w:keepNext/>
                  <w:spacing w:line="276" w:lineRule="auto"/>
                </w:pPr>
              </w:pPrChange>
            </w:pPr>
            <w:ins w:id="9683" w:author="phuong vu" w:date="2018-11-22T13:51:00Z">
              <w:r w:rsidRPr="00920004">
                <w:rPr>
                  <w:rPrChange w:id="9684" w:author="phuong vu" w:date="2018-11-30T22:36:00Z">
                    <w:rPr>
                      <w:lang w:val="en-US"/>
                    </w:rPr>
                  </w:rPrChange>
                </w:rPr>
                <w:t>Bắt buộc mọi thông tin, dữ liệu lưu tạm thời phải được xóa sạch.</w:t>
              </w:r>
            </w:ins>
          </w:p>
        </w:tc>
      </w:tr>
    </w:tbl>
    <w:p w14:paraId="1E0E855E" w14:textId="6FE151D4" w:rsidR="00C774DC" w:rsidRPr="00920004" w:rsidRDefault="00FF56D5" w:rsidP="00A17FA5">
      <w:pPr>
        <w:pStyle w:val="Caption"/>
        <w:rPr>
          <w:ins w:id="9685" w:author="phuong vu" w:date="2018-11-22T13:51:00Z"/>
          <w:lang w:val="en-US"/>
          <w:rPrChange w:id="9686" w:author="phuong vu" w:date="2018-11-30T22:36:00Z">
            <w:rPr>
              <w:ins w:id="9687" w:author="phuong vu" w:date="2018-11-22T13:51:00Z"/>
            </w:rPr>
          </w:rPrChange>
        </w:rPr>
        <w:pPrChange w:id="9688" w:author="phuong vu" w:date="2018-11-30T22:42:00Z">
          <w:pPr/>
        </w:pPrChange>
      </w:pPr>
      <w:bookmarkStart w:id="9689" w:name="_Toc531381608"/>
      <w:ins w:id="9690" w:author="phuong vu" w:date="2018-11-26T00:55:00Z">
        <w:r w:rsidRPr="00920004">
          <w:rPr>
            <w:rPrChange w:id="9691" w:author="phuong vu" w:date="2018-11-30T22:36:00Z">
              <w:rPr/>
            </w:rPrChange>
          </w:rPr>
          <w:t xml:space="preserve">Bảng </w:t>
        </w:r>
      </w:ins>
      <w:ins w:id="9692" w:author="phuong vu" w:date="2018-11-30T14:54:00Z">
        <w:r w:rsidR="00D632EE" w:rsidRPr="00920004">
          <w:rPr>
            <w:rPrChange w:id="9693" w:author="phuong vu" w:date="2018-11-30T22:36:00Z">
              <w:rPr/>
            </w:rPrChange>
          </w:rPr>
          <w:fldChar w:fldCharType="begin"/>
        </w:r>
        <w:r w:rsidR="00D632EE" w:rsidRPr="00920004">
          <w:rPr>
            <w:rPrChange w:id="9694" w:author="phuong vu" w:date="2018-11-30T22:36:00Z">
              <w:rPr/>
            </w:rPrChange>
          </w:rPr>
          <w:instrText xml:space="preserve"> STYLEREF 1 \s </w:instrText>
        </w:r>
      </w:ins>
      <w:r w:rsidR="00D632EE" w:rsidRPr="00920004">
        <w:rPr>
          <w:rPrChange w:id="9695" w:author="phuong vu" w:date="2018-11-30T22:36:00Z">
            <w:rPr/>
          </w:rPrChange>
        </w:rPr>
        <w:fldChar w:fldCharType="separate"/>
      </w:r>
      <w:r w:rsidR="00B5490C">
        <w:rPr>
          <w:noProof/>
        </w:rPr>
        <w:t>1</w:t>
      </w:r>
      <w:ins w:id="9696" w:author="phuong vu" w:date="2018-11-30T14:54:00Z">
        <w:r w:rsidR="00D632EE" w:rsidRPr="00920004">
          <w:rPr>
            <w:rPrChange w:id="9697" w:author="phuong vu" w:date="2018-11-30T22:36:00Z">
              <w:rPr/>
            </w:rPrChange>
          </w:rPr>
          <w:fldChar w:fldCharType="end"/>
        </w:r>
        <w:r w:rsidR="00D632EE" w:rsidRPr="00920004">
          <w:rPr>
            <w:rPrChange w:id="9698" w:author="phuong vu" w:date="2018-11-30T22:36:00Z">
              <w:rPr/>
            </w:rPrChange>
          </w:rPr>
          <w:t>.</w:t>
        </w:r>
        <w:r w:rsidR="00D632EE" w:rsidRPr="00920004">
          <w:rPr>
            <w:rPrChange w:id="9699" w:author="phuong vu" w:date="2018-11-30T22:36:00Z">
              <w:rPr/>
            </w:rPrChange>
          </w:rPr>
          <w:fldChar w:fldCharType="begin"/>
        </w:r>
        <w:r w:rsidR="00D632EE" w:rsidRPr="00920004">
          <w:rPr>
            <w:rPrChange w:id="9700" w:author="phuong vu" w:date="2018-11-30T22:36:00Z">
              <w:rPr/>
            </w:rPrChange>
          </w:rPr>
          <w:instrText xml:space="preserve"> SEQ Bảng \* ARABIC \s 1 </w:instrText>
        </w:r>
      </w:ins>
      <w:r w:rsidR="00D632EE" w:rsidRPr="00920004">
        <w:rPr>
          <w:rPrChange w:id="9701" w:author="phuong vu" w:date="2018-11-30T22:36:00Z">
            <w:rPr/>
          </w:rPrChange>
        </w:rPr>
        <w:fldChar w:fldCharType="separate"/>
      </w:r>
      <w:ins w:id="9702" w:author="phuong vu" w:date="2018-11-30T22:44:00Z">
        <w:r w:rsidR="00B5490C">
          <w:rPr>
            <w:noProof/>
          </w:rPr>
          <w:t>16</w:t>
        </w:r>
      </w:ins>
      <w:ins w:id="9703" w:author="phuong vu" w:date="2018-11-30T14:54:00Z">
        <w:r w:rsidR="00D632EE" w:rsidRPr="00920004">
          <w:rPr>
            <w:rPrChange w:id="9704" w:author="phuong vu" w:date="2018-11-30T22:36:00Z">
              <w:rPr/>
            </w:rPrChange>
          </w:rPr>
          <w:fldChar w:fldCharType="end"/>
        </w:r>
      </w:ins>
      <w:ins w:id="9705" w:author="phuong vu" w:date="2018-11-26T00:55:00Z">
        <w:r w:rsidRPr="00920004">
          <w:rPr>
            <w:lang w:val="en-US"/>
            <w:rPrChange w:id="9706" w:author="phuong vu" w:date="2018-11-30T22:36:00Z">
              <w:rPr>
                <w:lang w:val="en-US"/>
              </w:rPr>
            </w:rPrChange>
          </w:rPr>
          <w:t xml:space="preserve"> Chức năng đăng xuất hệ thống</w:t>
        </w:r>
      </w:ins>
      <w:bookmarkEnd w:id="9689"/>
    </w:p>
    <w:p w14:paraId="5C6AD431" w14:textId="77777777" w:rsidR="00C774DC" w:rsidRPr="00920004" w:rsidRDefault="00C774DC" w:rsidP="00BD0851">
      <w:pPr>
        <w:pStyle w:val="Heading2"/>
        <w:spacing w:before="240" w:line="0" w:lineRule="atLeast"/>
        <w:rPr>
          <w:ins w:id="9707" w:author="phuong vu" w:date="2018-11-22T13:51:00Z"/>
          <w:rFonts w:cstheme="majorHAnsi"/>
          <w:rPrChange w:id="9708" w:author="phuong vu" w:date="2018-11-30T22:36:00Z">
            <w:rPr>
              <w:ins w:id="9709" w:author="phuong vu" w:date="2018-11-22T13:51:00Z"/>
            </w:rPr>
          </w:rPrChange>
        </w:rPr>
        <w:pPrChange w:id="9710" w:author="phuong vu" w:date="2018-11-30T14:16:00Z">
          <w:pPr>
            <w:pStyle w:val="Heading3"/>
          </w:pPr>
        </w:pPrChange>
      </w:pPr>
      <w:bookmarkStart w:id="9711" w:name="_Toc531380667"/>
      <w:ins w:id="9712" w:author="phuong vu" w:date="2018-11-22T13:51:00Z">
        <w:r w:rsidRPr="00920004">
          <w:rPr>
            <w:rFonts w:cstheme="majorHAnsi"/>
            <w:rPrChange w:id="9713" w:author="phuong vu" w:date="2018-11-30T22:36:00Z">
              <w:rPr>
                <w:rFonts w:cstheme="majorHAnsi"/>
              </w:rPr>
            </w:rPrChange>
          </w:rPr>
          <w:t>Yêu cầ</w:t>
        </w:r>
        <w:r w:rsidRPr="00920004">
          <w:rPr>
            <w:rFonts w:cstheme="majorHAnsi"/>
            <w:rPrChange w:id="9714" w:author="phuong vu" w:date="2018-11-30T22:36:00Z">
              <w:rPr/>
            </w:rPrChange>
          </w:rPr>
          <w:t>u phi chức năng</w:t>
        </w:r>
        <w:bookmarkEnd w:id="9711"/>
      </w:ins>
    </w:p>
    <w:p w14:paraId="095B4D05" w14:textId="77777777" w:rsidR="00C774DC" w:rsidRPr="00920004" w:rsidRDefault="00C774DC" w:rsidP="00D72BF9">
      <w:pPr>
        <w:pStyle w:val="Heading3"/>
        <w:rPr>
          <w:ins w:id="9715" w:author="phuong vu" w:date="2018-11-22T13:51:00Z"/>
          <w:rPrChange w:id="9716" w:author="phuong vu" w:date="2018-11-30T22:36:00Z">
            <w:rPr>
              <w:ins w:id="9717" w:author="phuong vu" w:date="2018-11-22T13:51:00Z"/>
            </w:rPr>
          </w:rPrChange>
        </w:rPr>
        <w:pPrChange w:id="9718" w:author="phuong vu" w:date="2018-11-30T22:22:00Z">
          <w:pPr>
            <w:pStyle w:val="Heading3"/>
          </w:pPr>
        </w:pPrChange>
      </w:pPr>
      <w:bookmarkStart w:id="9719" w:name="_Toc531380668"/>
      <w:ins w:id="9720" w:author="phuong vu" w:date="2018-11-22T13:51:00Z">
        <w:r w:rsidRPr="00920004">
          <w:rPr>
            <w:rPrChange w:id="9721" w:author="phuong vu" w:date="2018-11-30T22:36:00Z">
              <w:rPr/>
            </w:rPrChange>
          </w:rPr>
          <w:t>Yêu cầu thực thi</w:t>
        </w:r>
        <w:bookmarkEnd w:id="9719"/>
      </w:ins>
    </w:p>
    <w:p w14:paraId="0EA67DE7" w14:textId="70F736A2" w:rsidR="00C774DC" w:rsidRPr="00920004" w:rsidRDefault="00D33C95" w:rsidP="00D72BF9">
      <w:pPr>
        <w:ind w:firstLine="720"/>
        <w:rPr>
          <w:ins w:id="9722" w:author="phuong vu" w:date="2018-11-22T13:51:00Z"/>
          <w:rPrChange w:id="9723" w:author="phuong vu" w:date="2018-11-30T22:36:00Z">
            <w:rPr>
              <w:ins w:id="9724" w:author="phuong vu" w:date="2018-11-22T13:51:00Z"/>
              <w:lang w:val="en-US"/>
            </w:rPr>
          </w:rPrChange>
        </w:rPr>
        <w:pPrChange w:id="9725" w:author="phuong vu" w:date="2018-11-30T22:19:00Z">
          <w:pPr/>
        </w:pPrChange>
      </w:pPr>
      <w:ins w:id="9726" w:author="phuong vu" w:date="2018-11-30T09:39:00Z">
        <w:r w:rsidRPr="00920004">
          <w:rPr>
            <w:lang w:val="en-US"/>
            <w:rPrChange w:id="9727" w:author="phuong vu" w:date="2018-11-30T22:36:00Z">
              <w:rPr>
                <w:lang w:val="en-US"/>
              </w:rPr>
            </w:rPrChange>
          </w:rPr>
          <w:t xml:space="preserve">- </w:t>
        </w:r>
      </w:ins>
      <w:ins w:id="9728" w:author="phuong vu" w:date="2018-11-22T13:51:00Z">
        <w:r w:rsidR="00C774DC" w:rsidRPr="00920004">
          <w:rPr>
            <w:rPrChange w:id="9729" w:author="phuong vu" w:date="2018-11-30T22:36:00Z">
              <w:rPr>
                <w:lang w:val="en-US"/>
              </w:rPr>
            </w:rPrChange>
          </w:rPr>
          <w:t>Giao diện đồng nhất đối với cả ứng dụng điện thoại và trang web. Sử dụng</w:t>
        </w:r>
      </w:ins>
      <w:ins w:id="9730" w:author="phuong vu" w:date="2018-11-30T09:39:00Z">
        <w:r w:rsidRPr="00920004">
          <w:rPr>
            <w:lang w:val="en-US"/>
            <w:rPrChange w:id="9731" w:author="phuong vu" w:date="2018-11-30T22:36:00Z">
              <w:rPr>
                <w:lang w:val="en-US"/>
              </w:rPr>
            </w:rPrChange>
          </w:rPr>
          <w:t xml:space="preserve"> </w:t>
        </w:r>
      </w:ins>
      <w:ins w:id="9732" w:author="phuong vu" w:date="2018-11-22T13:51:00Z">
        <w:r w:rsidR="00C774DC" w:rsidRPr="00920004">
          <w:rPr>
            <w:rPrChange w:id="9733" w:author="phuong vu" w:date="2018-11-30T22:36:00Z">
              <w:rPr>
                <w:lang w:val="en-US"/>
              </w:rPr>
            </w:rPrChange>
          </w:rPr>
          <w:t>tông màu đơn giản hài hòa tạo thiện cảm khi sử dụng.</w:t>
        </w:r>
      </w:ins>
    </w:p>
    <w:p w14:paraId="2438CC87" w14:textId="339794C5" w:rsidR="00C774DC" w:rsidRPr="00920004" w:rsidRDefault="00C774DC" w:rsidP="00D72BF9">
      <w:pPr>
        <w:rPr>
          <w:ins w:id="9734" w:author="phuong vu" w:date="2018-11-22T13:51:00Z"/>
          <w:rPrChange w:id="9735" w:author="phuong vu" w:date="2018-11-30T22:36:00Z">
            <w:rPr>
              <w:ins w:id="9736" w:author="phuong vu" w:date="2018-11-22T13:51:00Z"/>
              <w:lang w:val="en-US"/>
            </w:rPr>
          </w:rPrChange>
        </w:rPr>
        <w:pPrChange w:id="9737" w:author="phuong vu" w:date="2018-11-30T22:19:00Z">
          <w:pPr/>
        </w:pPrChange>
      </w:pPr>
      <w:ins w:id="9738" w:author="phuong vu" w:date="2018-11-22T13:51:00Z">
        <w:r w:rsidRPr="00920004">
          <w:rPr>
            <w:rPrChange w:id="9739" w:author="phuong vu" w:date="2018-11-30T22:36:00Z">
              <w:rPr/>
            </w:rPrChange>
          </w:rPr>
          <w:tab/>
        </w:r>
      </w:ins>
      <w:ins w:id="9740" w:author="phuong vu" w:date="2018-11-30T09:39:00Z">
        <w:r w:rsidR="00D33C95" w:rsidRPr="00920004">
          <w:rPr>
            <w:lang w:val="en-US"/>
            <w:rPrChange w:id="9741" w:author="phuong vu" w:date="2018-11-30T22:36:00Z">
              <w:rPr>
                <w:lang w:val="en-US"/>
              </w:rPr>
            </w:rPrChange>
          </w:rPr>
          <w:t xml:space="preserve">- </w:t>
        </w:r>
      </w:ins>
      <w:ins w:id="9742" w:author="phuong vu" w:date="2018-11-22T13:51:00Z">
        <w:r w:rsidRPr="00920004">
          <w:rPr>
            <w:rPrChange w:id="9743" w:author="phuong vu" w:date="2018-11-30T22:36:00Z">
              <w:rPr>
                <w:lang w:val="en-US"/>
              </w:rPr>
            </w:rPrChange>
          </w:rPr>
          <w:t xml:space="preserve">Đối với ứng dụng điện thoại, mọi dữ liệu điều được truy xuất lại từ </w:t>
        </w:r>
      </w:ins>
      <w:ins w:id="9744" w:author="phuong vu" w:date="2018-11-30T13:58:00Z">
        <w:r w:rsidR="00184C15" w:rsidRPr="00920004">
          <w:rPr>
            <w:rPrChange w:id="9745" w:author="phuong vu" w:date="2018-11-30T22:36:00Z">
              <w:rPr/>
            </w:rPrChange>
          </w:rPr>
          <w:t>máy chủ</w:t>
        </w:r>
      </w:ins>
      <w:ins w:id="9746" w:author="phuong vu" w:date="2018-11-22T13:51:00Z">
        <w:r w:rsidRPr="00920004">
          <w:rPr>
            <w:rPrChange w:id="9747" w:author="phuong vu" w:date="2018-11-30T22:36:00Z">
              <w:rPr>
                <w:lang w:val="en-US"/>
              </w:rPr>
            </w:rPrChange>
          </w:rPr>
          <w:t xml:space="preserve"> mỗi lần sử dụng ứng dụng.</w:t>
        </w:r>
      </w:ins>
    </w:p>
    <w:p w14:paraId="320B2711" w14:textId="77777777" w:rsidR="00C774DC" w:rsidRPr="00920004" w:rsidRDefault="00C774DC" w:rsidP="00D72BF9">
      <w:pPr>
        <w:pStyle w:val="Heading3"/>
        <w:rPr>
          <w:ins w:id="9748" w:author="phuong vu" w:date="2018-11-22T13:51:00Z"/>
          <w:rPrChange w:id="9749" w:author="phuong vu" w:date="2018-11-30T22:36:00Z">
            <w:rPr>
              <w:ins w:id="9750" w:author="phuong vu" w:date="2018-11-22T13:51:00Z"/>
            </w:rPr>
          </w:rPrChange>
        </w:rPr>
        <w:pPrChange w:id="9751" w:author="phuong vu" w:date="2018-11-30T22:22:00Z">
          <w:pPr>
            <w:pStyle w:val="Heading3"/>
          </w:pPr>
        </w:pPrChange>
      </w:pPr>
      <w:bookmarkStart w:id="9752" w:name="_Toc531380669"/>
      <w:ins w:id="9753" w:author="phuong vu" w:date="2018-11-22T13:51:00Z">
        <w:r w:rsidRPr="00920004">
          <w:rPr>
            <w:rPrChange w:id="9754" w:author="phuong vu" w:date="2018-11-30T22:36:00Z">
              <w:rPr/>
            </w:rPrChange>
          </w:rPr>
          <w:t>Yêu cầu chất lượng phần mềm</w:t>
        </w:r>
        <w:bookmarkEnd w:id="9752"/>
      </w:ins>
    </w:p>
    <w:p w14:paraId="70E690B6" w14:textId="7BFBFFC8" w:rsidR="00C774DC" w:rsidRPr="00920004" w:rsidRDefault="00D33C95" w:rsidP="00D72BF9">
      <w:pPr>
        <w:ind w:firstLine="720"/>
        <w:rPr>
          <w:ins w:id="9755" w:author="phuong vu" w:date="2018-11-22T13:51:00Z"/>
          <w:rPrChange w:id="9756" w:author="phuong vu" w:date="2018-11-30T22:36:00Z">
            <w:rPr>
              <w:ins w:id="9757" w:author="phuong vu" w:date="2018-11-22T13:51:00Z"/>
              <w:lang w:val="en-US"/>
            </w:rPr>
          </w:rPrChange>
        </w:rPr>
        <w:pPrChange w:id="9758" w:author="phuong vu" w:date="2018-11-30T22:19:00Z">
          <w:pPr/>
        </w:pPrChange>
      </w:pPr>
      <w:ins w:id="9759" w:author="phuong vu" w:date="2018-11-30T09:39:00Z">
        <w:r w:rsidRPr="00920004">
          <w:rPr>
            <w:lang w:val="en-US"/>
            <w:rPrChange w:id="9760" w:author="phuong vu" w:date="2018-11-30T22:36:00Z">
              <w:rPr>
                <w:lang w:val="en-US"/>
              </w:rPr>
            </w:rPrChange>
          </w:rPr>
          <w:t xml:space="preserve">- </w:t>
        </w:r>
      </w:ins>
      <w:ins w:id="9761" w:author="phuong vu" w:date="2018-11-22T13:51:00Z">
        <w:r w:rsidR="00C774DC" w:rsidRPr="00920004">
          <w:rPr>
            <w:rPrChange w:id="9762" w:author="phuong vu" w:date="2018-11-30T22:36:00Z">
              <w:rPr>
                <w:lang w:val="en-US"/>
              </w:rPr>
            </w:rPrChange>
          </w:rPr>
          <w:t xml:space="preserve">Tính đúng đắn: các chức năng của hệ thống hoạt động đúng theo yêu cầu. </w:t>
        </w:r>
      </w:ins>
    </w:p>
    <w:p w14:paraId="584A98A4" w14:textId="7FE8F664" w:rsidR="00C774DC" w:rsidRPr="00920004" w:rsidRDefault="00D33C95" w:rsidP="00D72BF9">
      <w:pPr>
        <w:ind w:firstLine="720"/>
        <w:rPr>
          <w:ins w:id="9763" w:author="phuong vu" w:date="2018-11-22T13:51:00Z"/>
          <w:rPrChange w:id="9764" w:author="phuong vu" w:date="2018-11-30T22:36:00Z">
            <w:rPr>
              <w:ins w:id="9765" w:author="phuong vu" w:date="2018-11-22T13:51:00Z"/>
              <w:lang w:val="en-US"/>
            </w:rPr>
          </w:rPrChange>
        </w:rPr>
        <w:pPrChange w:id="9766" w:author="phuong vu" w:date="2018-11-30T22:19:00Z">
          <w:pPr/>
        </w:pPrChange>
      </w:pPr>
      <w:ins w:id="9767" w:author="phuong vu" w:date="2018-11-30T09:39:00Z">
        <w:r w:rsidRPr="00920004">
          <w:rPr>
            <w:lang w:val="en-US"/>
            <w:rPrChange w:id="9768" w:author="phuong vu" w:date="2018-11-30T22:36:00Z">
              <w:rPr>
                <w:lang w:val="en-US"/>
              </w:rPr>
            </w:rPrChange>
          </w:rPr>
          <w:t xml:space="preserve">- </w:t>
        </w:r>
      </w:ins>
      <w:ins w:id="9769" w:author="phuong vu" w:date="2018-11-22T13:51:00Z">
        <w:r w:rsidR="00C774DC" w:rsidRPr="00920004">
          <w:rPr>
            <w:rPrChange w:id="9770" w:author="phuong vu" w:date="2018-11-30T22:36:00Z">
              <w:rPr>
                <w:lang w:val="en-US"/>
              </w:rPr>
            </w:rPrChange>
          </w:rPr>
          <w:t xml:space="preserve">Tính khả chuyển: ứng dụng dễ dàng cài đặt và chạy tốt trên mọi phiên bản từ 5.0 trở lên và nhiều loại thiết bị </w:t>
        </w:r>
      </w:ins>
      <w:ins w:id="9771" w:author="phuong vu" w:date="2018-11-27T16:38:00Z">
        <w:r w:rsidR="00083585" w:rsidRPr="00920004">
          <w:rPr>
            <w:rPrChange w:id="9772" w:author="phuong vu" w:date="2018-11-30T22:36:00Z">
              <w:rPr/>
            </w:rPrChange>
          </w:rPr>
          <w:t>Android</w:t>
        </w:r>
      </w:ins>
      <w:ins w:id="9773" w:author="phuong vu" w:date="2018-11-22T13:51:00Z">
        <w:r w:rsidR="00C774DC" w:rsidRPr="00920004">
          <w:rPr>
            <w:rPrChange w:id="9774" w:author="phuong vu" w:date="2018-11-30T22:36:00Z">
              <w:rPr>
                <w:lang w:val="en-US"/>
              </w:rPr>
            </w:rPrChange>
          </w:rPr>
          <w:t xml:space="preserve"> khác nhau.</w:t>
        </w:r>
      </w:ins>
    </w:p>
    <w:p w14:paraId="40CEB59A" w14:textId="12297A7F" w:rsidR="00C774DC" w:rsidRPr="00920004" w:rsidRDefault="00D33C95" w:rsidP="00D72BF9">
      <w:pPr>
        <w:ind w:firstLine="720"/>
        <w:rPr>
          <w:ins w:id="9775" w:author="phuong vu" w:date="2018-11-22T13:51:00Z"/>
          <w:rPrChange w:id="9776" w:author="phuong vu" w:date="2018-11-30T22:36:00Z">
            <w:rPr>
              <w:ins w:id="9777" w:author="phuong vu" w:date="2018-11-22T13:51:00Z"/>
              <w:lang w:val="en-US"/>
            </w:rPr>
          </w:rPrChange>
        </w:rPr>
        <w:pPrChange w:id="9778" w:author="phuong vu" w:date="2018-11-30T22:19:00Z">
          <w:pPr/>
        </w:pPrChange>
      </w:pPr>
      <w:ins w:id="9779" w:author="phuong vu" w:date="2018-11-30T09:39:00Z">
        <w:r w:rsidRPr="00920004">
          <w:rPr>
            <w:lang w:val="en-US"/>
            <w:rPrChange w:id="9780" w:author="phuong vu" w:date="2018-11-30T22:36:00Z">
              <w:rPr>
                <w:lang w:val="en-US"/>
              </w:rPr>
            </w:rPrChange>
          </w:rPr>
          <w:t xml:space="preserve">- </w:t>
        </w:r>
      </w:ins>
      <w:ins w:id="9781" w:author="phuong vu" w:date="2018-11-22T13:51:00Z">
        <w:r w:rsidR="00C774DC" w:rsidRPr="00920004">
          <w:rPr>
            <w:rPrChange w:id="9782" w:author="phuong vu" w:date="2018-11-30T22:36:00Z">
              <w:rPr>
                <w:lang w:val="en-US"/>
              </w:rPr>
            </w:rPrChange>
          </w:rPr>
          <w:t>Tính có thể bảo trì: mã nguồn được viết rõ ràng, dễ đọc, dễ bảo trì, cung cấp tài liệu cài đặt phần mềm.</w:t>
        </w:r>
      </w:ins>
    </w:p>
    <w:p w14:paraId="5519AF9C" w14:textId="159114DF" w:rsidR="000D1228" w:rsidRPr="00920004" w:rsidRDefault="00D33C95" w:rsidP="00D72BF9">
      <w:pPr>
        <w:ind w:firstLine="360"/>
        <w:rPr>
          <w:ins w:id="9783" w:author="phuong vu" w:date="2018-11-22T14:57:00Z"/>
          <w:rPrChange w:id="9784" w:author="phuong vu" w:date="2018-11-30T22:36:00Z">
            <w:rPr>
              <w:ins w:id="9785" w:author="phuong vu" w:date="2018-11-22T14:57:00Z"/>
              <w:lang w:val="en-US"/>
            </w:rPr>
          </w:rPrChange>
        </w:rPr>
        <w:pPrChange w:id="9786" w:author="phuong vu" w:date="2018-11-30T22:19:00Z">
          <w:pPr/>
        </w:pPrChange>
      </w:pPr>
      <w:ins w:id="9787" w:author="phuong vu" w:date="2018-11-30T09:39:00Z">
        <w:r w:rsidRPr="00920004">
          <w:rPr>
            <w:lang w:val="en-US"/>
            <w:rPrChange w:id="9788" w:author="phuong vu" w:date="2018-11-30T22:36:00Z">
              <w:rPr>
                <w:lang w:val="en-US"/>
              </w:rPr>
            </w:rPrChange>
          </w:rPr>
          <w:lastRenderedPageBreak/>
          <w:t xml:space="preserve">- </w:t>
        </w:r>
      </w:ins>
      <w:ins w:id="9789" w:author="phuong vu" w:date="2018-11-22T13:51:00Z">
        <w:r w:rsidR="00C774DC" w:rsidRPr="00920004">
          <w:rPr>
            <w:rPrChange w:id="9790" w:author="phuong vu" w:date="2018-11-30T22:36:00Z">
              <w:rPr>
                <w:lang w:val="en-US"/>
              </w:rPr>
            </w:rPrChange>
          </w:rPr>
          <w:t>Khả năng chịu lỗi: ứng dụng có khả năng xử lý lỗi khi gặp sự cố, đưa ra thông báo khi gặp lỗi.</w:t>
        </w:r>
      </w:ins>
    </w:p>
    <w:p w14:paraId="393B8932" w14:textId="77777777" w:rsidR="000D1228" w:rsidRPr="00920004" w:rsidRDefault="000D1228" w:rsidP="00BD0851">
      <w:pPr>
        <w:spacing w:before="240" w:line="0" w:lineRule="atLeast"/>
        <w:jc w:val="left"/>
        <w:rPr>
          <w:ins w:id="9791" w:author="phuong vu" w:date="2018-11-22T14:57:00Z"/>
          <w:rPrChange w:id="9792" w:author="phuong vu" w:date="2018-11-30T22:36:00Z">
            <w:rPr>
              <w:ins w:id="9793" w:author="phuong vu" w:date="2018-11-22T14:57:00Z"/>
              <w:lang w:val="en-US"/>
            </w:rPr>
          </w:rPrChange>
        </w:rPr>
        <w:pPrChange w:id="9794" w:author="phuong vu" w:date="2018-11-30T14:16:00Z">
          <w:pPr>
            <w:jc w:val="left"/>
          </w:pPr>
        </w:pPrChange>
      </w:pPr>
      <w:ins w:id="9795" w:author="phuong vu" w:date="2018-11-22T14:57:00Z">
        <w:r w:rsidRPr="00920004">
          <w:rPr>
            <w:rPrChange w:id="9796" w:author="phuong vu" w:date="2018-11-30T22:36:00Z">
              <w:rPr>
                <w:lang w:val="en-US"/>
              </w:rPr>
            </w:rPrChange>
          </w:rPr>
          <w:br w:type="page"/>
        </w:r>
      </w:ins>
    </w:p>
    <w:p w14:paraId="0C2167C5" w14:textId="399FAFF2" w:rsidR="00676357" w:rsidRPr="00920004" w:rsidRDefault="00C774DC" w:rsidP="00C110D1">
      <w:pPr>
        <w:pStyle w:val="Heading1"/>
        <w:spacing w:before="240" w:line="0" w:lineRule="atLeast"/>
        <w:ind w:firstLine="0"/>
        <w:rPr>
          <w:rFonts w:cstheme="majorHAnsi"/>
          <w:rPrChange w:id="9797" w:author="phuong vu" w:date="2018-11-30T22:36:00Z">
            <w:rPr/>
          </w:rPrChange>
        </w:rPr>
        <w:pPrChange w:id="9798" w:author="phuong vu" w:date="2018-11-30T23:25:00Z">
          <w:pPr>
            <w:pStyle w:val="Heading1"/>
          </w:pPr>
        </w:pPrChange>
      </w:pPr>
      <w:ins w:id="9799" w:author="phuong vu" w:date="2018-11-22T13:51:00Z">
        <w:r w:rsidRPr="00920004">
          <w:rPr>
            <w:rStyle w:val="Heading2Char"/>
            <w:rFonts w:cstheme="majorHAnsi"/>
            <w:b/>
            <w:lang w:val="vi-VN"/>
            <w:rPrChange w:id="9800" w:author="phuong vu" w:date="2018-11-30T22:36:00Z">
              <w:rPr>
                <w:rStyle w:val="Heading2Char"/>
                <w:b/>
              </w:rPr>
            </w:rPrChange>
          </w:rPr>
          <w:lastRenderedPageBreak/>
          <w:t xml:space="preserve"> </w:t>
        </w:r>
      </w:ins>
      <w:bookmarkStart w:id="9801" w:name="_Toc531380670"/>
      <w:r w:rsidR="00C557CE" w:rsidRPr="00920004">
        <w:rPr>
          <w:rStyle w:val="Heading2Char"/>
          <w:rFonts w:cstheme="majorHAnsi"/>
          <w:b/>
          <w:rPrChange w:id="9802" w:author="phuong vu" w:date="2018-11-30T22:36:00Z">
            <w:rPr>
              <w:rStyle w:val="Heading2Char"/>
              <w:rFonts w:cstheme="majorHAnsi"/>
              <w:b/>
            </w:rPr>
          </w:rPrChange>
        </w:rPr>
        <w:t>CƠ SỞ LÝ THUY</w:t>
      </w:r>
      <w:r w:rsidR="00C557CE" w:rsidRPr="00920004">
        <w:rPr>
          <w:rStyle w:val="Heading2Char"/>
          <w:rFonts w:cstheme="majorHAnsi"/>
          <w:b/>
          <w:rPrChange w:id="9803" w:author="phuong vu" w:date="2018-11-30T22:36:00Z">
            <w:rPr>
              <w:rStyle w:val="Heading2Char"/>
              <w:b/>
            </w:rPr>
          </w:rPrChange>
        </w:rPr>
        <w:t>ẾT</w:t>
      </w:r>
      <w:bookmarkEnd w:id="6062"/>
      <w:bookmarkEnd w:id="9801"/>
    </w:p>
    <w:p w14:paraId="789698BA" w14:textId="48E88FEB" w:rsidR="00997C30" w:rsidRPr="00920004" w:rsidRDefault="00D33C95" w:rsidP="00BD0851">
      <w:pPr>
        <w:pStyle w:val="Heading2"/>
        <w:spacing w:before="240" w:line="0" w:lineRule="atLeast"/>
        <w:rPr>
          <w:rFonts w:cstheme="majorHAnsi"/>
          <w:vertAlign w:val="superscript"/>
          <w:rPrChange w:id="9804" w:author="phuong vu" w:date="2018-11-30T22:36:00Z">
            <w:rPr>
              <w:vertAlign w:val="superscript"/>
            </w:rPr>
          </w:rPrChange>
        </w:rPr>
        <w:pPrChange w:id="9805" w:author="phuong vu" w:date="2018-11-30T14:16:00Z">
          <w:pPr>
            <w:pStyle w:val="Heading2"/>
          </w:pPr>
        </w:pPrChange>
      </w:pPr>
      <w:bookmarkStart w:id="9806" w:name="_Toc484566611"/>
      <w:bookmarkStart w:id="9807" w:name="_Toc531380671"/>
      <w:ins w:id="9808" w:author="phuong vu" w:date="2018-11-30T09:36:00Z">
        <w:r w:rsidRPr="00920004">
          <w:rPr>
            <w:rFonts w:cstheme="majorHAnsi"/>
            <w:lang w:val="en-US"/>
            <w:rPrChange w:id="9809" w:author="phuong vu" w:date="2018-11-30T22:36:00Z">
              <w:rPr>
                <w:rFonts w:cstheme="majorHAnsi"/>
                <w:lang w:val="en-US"/>
              </w:rPr>
            </w:rPrChange>
          </w:rPr>
          <w:t>N</w:t>
        </w:r>
      </w:ins>
      <w:del w:id="9810" w:author="phuong vu" w:date="2018-11-30T09:36:00Z">
        <w:r w:rsidR="00997C30" w:rsidRPr="00920004" w:rsidDel="00D33C95">
          <w:rPr>
            <w:rFonts w:cstheme="majorHAnsi"/>
            <w:rPrChange w:id="9811" w:author="phuong vu" w:date="2018-11-30T22:36:00Z">
              <w:rPr>
                <w:rFonts w:cstheme="majorHAnsi"/>
              </w:rPr>
            </w:rPrChange>
          </w:rPr>
          <w:delText>Tìm hi</w:delText>
        </w:r>
        <w:r w:rsidR="00997C30" w:rsidRPr="00920004" w:rsidDel="00D33C95">
          <w:rPr>
            <w:rFonts w:cstheme="majorHAnsi"/>
            <w:rPrChange w:id="9812" w:author="phuong vu" w:date="2018-11-30T22:36:00Z">
              <w:rPr/>
            </w:rPrChange>
          </w:rPr>
          <w:delText>ểu về n</w:delText>
        </w:r>
      </w:del>
      <w:r w:rsidR="00997C30" w:rsidRPr="00920004">
        <w:rPr>
          <w:rFonts w:cstheme="majorHAnsi"/>
          <w:rPrChange w:id="9813" w:author="phuong vu" w:date="2018-11-30T22:36:00Z">
            <w:rPr/>
          </w:rPrChange>
        </w:rPr>
        <w:t xml:space="preserve">ền tảng </w:t>
      </w:r>
      <w:del w:id="9814" w:author="phuong vu" w:date="2018-11-27T16:38:00Z">
        <w:r w:rsidR="00997C30" w:rsidRPr="00920004" w:rsidDel="00083585">
          <w:rPr>
            <w:rFonts w:cstheme="majorHAnsi"/>
            <w:rPrChange w:id="9815" w:author="phuong vu" w:date="2018-11-30T22:36:00Z">
              <w:rPr/>
            </w:rPrChange>
          </w:rPr>
          <w:delText>Android</w:delText>
        </w:r>
      </w:del>
      <w:bookmarkEnd w:id="9806"/>
      <w:ins w:id="9816" w:author="phuong vu" w:date="2018-11-27T16:38:00Z">
        <w:r w:rsidR="00083585" w:rsidRPr="00920004">
          <w:rPr>
            <w:rFonts w:cstheme="majorHAnsi"/>
            <w:rPrChange w:id="9817" w:author="phuong vu" w:date="2018-11-30T22:36:00Z">
              <w:rPr>
                <w:rFonts w:cstheme="majorHAnsi"/>
              </w:rPr>
            </w:rPrChange>
          </w:rPr>
          <w:t>Android</w:t>
        </w:r>
      </w:ins>
      <w:ins w:id="9818" w:author="phuong vu" w:date="2018-11-30T10:54:00Z">
        <w:r w:rsidR="00412294" w:rsidRPr="00920004">
          <w:rPr>
            <w:rFonts w:cstheme="majorHAnsi"/>
            <w:lang w:val="en-US"/>
            <w:rPrChange w:id="9819" w:author="phuong vu" w:date="2018-11-30T22:36:00Z">
              <w:rPr>
                <w:rFonts w:cstheme="majorHAnsi"/>
                <w:lang w:val="en-US"/>
              </w:rPr>
            </w:rPrChange>
          </w:rPr>
          <w:t xml:space="preserve"> </w:t>
        </w:r>
      </w:ins>
      <w:r w:rsidR="00530384" w:rsidRPr="00920004">
        <w:rPr>
          <w:rFonts w:cstheme="majorHAnsi"/>
          <w:vertAlign w:val="superscript"/>
          <w:rPrChange w:id="9820" w:author="phuong vu" w:date="2018-11-30T22:36:00Z">
            <w:rPr>
              <w:rFonts w:cstheme="majorHAnsi"/>
              <w:vertAlign w:val="superscript"/>
            </w:rPr>
          </w:rPrChange>
        </w:rPr>
        <w:t>[1]</w:t>
      </w:r>
      <w:bookmarkEnd w:id="9807"/>
    </w:p>
    <w:p w14:paraId="446DFF32" w14:textId="6C74B23A" w:rsidR="004863AF" w:rsidRPr="00920004" w:rsidDel="00D72BF9" w:rsidRDefault="004863AF" w:rsidP="00D72BF9">
      <w:pPr>
        <w:ind w:left="90" w:firstLine="572"/>
        <w:rPr>
          <w:del w:id="9821" w:author="phuong vu" w:date="2018-11-30T22:19:00Z"/>
          <w:rPrChange w:id="9822" w:author="phuong vu" w:date="2018-11-30T22:36:00Z">
            <w:rPr>
              <w:del w:id="9823" w:author="phuong vu" w:date="2018-11-30T22:19:00Z"/>
            </w:rPr>
          </w:rPrChange>
        </w:rPr>
        <w:pPrChange w:id="9824" w:author="phuong vu" w:date="2018-11-30T22:19:00Z">
          <w:pPr>
            <w:spacing w:line="360" w:lineRule="auto"/>
          </w:pPr>
        </w:pPrChange>
      </w:pPr>
      <w:del w:id="9825" w:author="phuong vu" w:date="2018-11-30T22:19:00Z">
        <w:r w:rsidRPr="00920004" w:rsidDel="00D72BF9">
          <w:rPr>
            <w:rPrChange w:id="9826" w:author="phuong vu" w:date="2018-11-30T22:36:00Z">
              <w:rPr/>
            </w:rPrChange>
          </w:rPr>
          <w:delText xml:space="preserve">Giới thiệu: </w:delText>
        </w:r>
      </w:del>
    </w:p>
    <w:p w14:paraId="4AE40318" w14:textId="40276A2D" w:rsidR="004863AF" w:rsidRPr="00920004" w:rsidDel="00F60EFE" w:rsidRDefault="004863AF" w:rsidP="00D72BF9">
      <w:pPr>
        <w:ind w:left="90" w:firstLine="572"/>
        <w:rPr>
          <w:del w:id="9827" w:author="phuong vu" w:date="2018-11-22T13:15:00Z"/>
          <w:rPrChange w:id="9828" w:author="phuong vu" w:date="2018-11-30T22:36:00Z">
            <w:rPr>
              <w:del w:id="9829" w:author="phuong vu" w:date="2018-11-22T13:15:00Z"/>
            </w:rPr>
          </w:rPrChange>
        </w:rPr>
        <w:pPrChange w:id="9830" w:author="phuong vu" w:date="2018-11-30T22:19:00Z">
          <w:pPr>
            <w:spacing w:line="360" w:lineRule="auto"/>
          </w:pPr>
        </w:pPrChange>
      </w:pPr>
      <w:del w:id="9831" w:author="phuong vu" w:date="2018-11-27T16:38:00Z">
        <w:r w:rsidRPr="00920004" w:rsidDel="00083585">
          <w:rPr>
            <w:rPrChange w:id="9832" w:author="phuong vu" w:date="2018-11-30T22:36:00Z">
              <w:rPr/>
            </w:rPrChange>
          </w:rPr>
          <w:delText>Android</w:delText>
        </w:r>
      </w:del>
      <w:ins w:id="9833" w:author="phuong vu" w:date="2018-11-27T16:38:00Z">
        <w:r w:rsidR="00083585" w:rsidRPr="00920004">
          <w:rPr>
            <w:rPrChange w:id="9834" w:author="phuong vu" w:date="2018-11-30T22:36:00Z">
              <w:rPr/>
            </w:rPrChange>
          </w:rPr>
          <w:t>Android</w:t>
        </w:r>
      </w:ins>
      <w:r w:rsidRPr="00920004">
        <w:rPr>
          <w:rPrChange w:id="9835" w:author="phuong vu" w:date="2018-11-30T22:36:00Z">
            <w:rPr/>
          </w:rPrChange>
        </w:rPr>
        <w:t xml:space="preserve"> là một hệ điều hành được thiết kế dành cho các thiết bị di động có màn hình cảm ứng như điện thoại thông minh và máy tính bảng</w:t>
      </w:r>
      <w:ins w:id="9836" w:author="phuong vu" w:date="2018-11-30T11:31:00Z">
        <w:r w:rsidR="0063452C" w:rsidRPr="00920004">
          <w:rPr>
            <w:lang w:val="en-US"/>
            <w:rPrChange w:id="9837" w:author="phuong vu" w:date="2018-11-30T22:36:00Z">
              <w:rPr>
                <w:lang w:val="en-US"/>
              </w:rPr>
            </w:rPrChange>
          </w:rPr>
          <w:t xml:space="preserve"> được </w:t>
        </w:r>
      </w:ins>
      <w:del w:id="9838" w:author="phuong vu" w:date="2018-11-30T11:31:00Z">
        <w:r w:rsidRPr="00920004" w:rsidDel="0063452C">
          <w:rPr>
            <w:rPrChange w:id="9839" w:author="phuong vu" w:date="2018-11-30T22:36:00Z">
              <w:rPr/>
            </w:rPrChange>
          </w:rPr>
          <w:delText xml:space="preserve">, </w:delText>
        </w:r>
      </w:del>
      <w:r w:rsidRPr="00920004">
        <w:rPr>
          <w:rPrChange w:id="9840" w:author="phuong vu" w:date="2018-11-30T22:36:00Z">
            <w:rPr/>
          </w:rPrChange>
        </w:rPr>
        <w:t xml:space="preserve">phát triển bởi Google dựa trên nền tảng Linux. </w:t>
      </w:r>
      <w:ins w:id="9841" w:author="phuong vu" w:date="2018-11-22T13:14:00Z">
        <w:r w:rsidR="00F60EFE" w:rsidRPr="00920004">
          <w:rPr>
            <w:rPrChange w:id="9842" w:author="phuong vu" w:date="2018-11-30T22:36:00Z">
              <w:rPr>
                <w:lang w:val="en-US"/>
              </w:rPr>
            </w:rPrChange>
          </w:rPr>
          <w:t xml:space="preserve"> </w:t>
        </w:r>
      </w:ins>
      <w:del w:id="9843" w:author="phuong vu" w:date="2018-11-22T13:14:00Z">
        <w:r w:rsidRPr="00920004" w:rsidDel="00F60EFE">
          <w:rPr>
            <w:rPrChange w:id="9844" w:author="phuong vu" w:date="2018-11-30T22:36:00Z">
              <w:rPr/>
            </w:rPrChange>
          </w:rPr>
          <w:delText xml:space="preserve">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920004">
        <w:rPr>
          <w:rPrChange w:id="9845" w:author="phuong vu" w:date="2018-11-30T22:36:00Z">
            <w:rPr/>
          </w:rPrChange>
        </w:rPr>
        <w:t xml:space="preserve">Các nhà phát triển viết ứng dụng cho </w:t>
      </w:r>
      <w:del w:id="9846" w:author="phuong vu" w:date="2018-11-27T16:38:00Z">
        <w:r w:rsidRPr="00920004" w:rsidDel="00083585">
          <w:rPr>
            <w:rPrChange w:id="9847" w:author="phuong vu" w:date="2018-11-30T22:36:00Z">
              <w:rPr/>
            </w:rPrChange>
          </w:rPr>
          <w:delText>Android</w:delText>
        </w:r>
      </w:del>
      <w:ins w:id="9848" w:author="phuong vu" w:date="2018-11-27T16:38:00Z">
        <w:r w:rsidR="00083585" w:rsidRPr="00920004">
          <w:rPr>
            <w:rPrChange w:id="9849" w:author="phuong vu" w:date="2018-11-30T22:36:00Z">
              <w:rPr/>
            </w:rPrChange>
          </w:rPr>
          <w:t>Android</w:t>
        </w:r>
      </w:ins>
      <w:r w:rsidRPr="00920004">
        <w:rPr>
          <w:rPrChange w:id="9850" w:author="phuong vu" w:date="2018-11-30T22:36:00Z">
            <w:rPr/>
          </w:rPrChange>
        </w:rPr>
        <w:t xml:space="preserve"> dựa trên ngôn ngữ Java</w:t>
      </w:r>
      <w:ins w:id="9851" w:author="phuong vu" w:date="2018-11-22T13:15:00Z">
        <w:r w:rsidR="00F60EFE" w:rsidRPr="00920004">
          <w:rPr>
            <w:rPrChange w:id="9852" w:author="phuong vu" w:date="2018-11-30T22:36:00Z">
              <w:rPr>
                <w:lang w:val="en-US"/>
              </w:rPr>
            </w:rPrChange>
          </w:rPr>
          <w:t>, Kotlin, …</w:t>
        </w:r>
      </w:ins>
      <w:r w:rsidRPr="00920004">
        <w:rPr>
          <w:rPrChange w:id="9853" w:author="phuong vu" w:date="2018-11-30T22:36:00Z">
            <w:rPr/>
          </w:rPrChange>
        </w:rPr>
        <w:t>.</w:t>
      </w:r>
      <w:ins w:id="9854" w:author="phuong vu" w:date="2018-11-22T13:15:00Z">
        <w:r w:rsidR="00F60EFE" w:rsidRPr="00920004">
          <w:rPr>
            <w:rPrChange w:id="9855" w:author="phuong vu" w:date="2018-11-30T22:36:00Z">
              <w:rPr>
                <w:lang w:val="en-US"/>
              </w:rPr>
            </w:rPrChange>
          </w:rPr>
          <w:t xml:space="preserve"> </w:t>
        </w:r>
      </w:ins>
    </w:p>
    <w:p w14:paraId="28579912" w14:textId="2703349A" w:rsidR="004863AF" w:rsidRPr="00920004" w:rsidRDefault="004863AF" w:rsidP="00D72BF9">
      <w:pPr>
        <w:ind w:left="90" w:firstLine="572"/>
        <w:rPr>
          <w:rPrChange w:id="9856" w:author="phuong vu" w:date="2018-11-30T22:36:00Z">
            <w:rPr/>
          </w:rPrChange>
        </w:rPr>
        <w:pPrChange w:id="9857" w:author="phuong vu" w:date="2018-11-30T22:19:00Z">
          <w:pPr>
            <w:spacing w:line="360" w:lineRule="auto"/>
          </w:pPr>
        </w:pPrChange>
      </w:pPr>
      <w:r w:rsidRPr="00920004">
        <w:rPr>
          <w:rPrChange w:id="9858" w:author="phuong vu" w:date="2018-11-30T22:36:00Z">
            <w:rPr/>
          </w:rPrChange>
        </w:rPr>
        <w:t xml:space="preserve">Được xây dựng trên nền tảng mở, thư viện đa năng, mạnh mẽ, </w:t>
      </w:r>
      <w:del w:id="9859" w:author="phuong vu" w:date="2018-11-27T16:38:00Z">
        <w:r w:rsidRPr="00920004" w:rsidDel="00083585">
          <w:rPr>
            <w:rPrChange w:id="9860" w:author="phuong vu" w:date="2018-11-30T22:36:00Z">
              <w:rPr/>
            </w:rPrChange>
          </w:rPr>
          <w:delText>Android</w:delText>
        </w:r>
      </w:del>
      <w:ins w:id="9861" w:author="phuong vu" w:date="2018-11-27T16:38:00Z">
        <w:r w:rsidR="00083585" w:rsidRPr="00920004">
          <w:rPr>
            <w:rPrChange w:id="9862" w:author="phuong vu" w:date="2018-11-30T22:36:00Z">
              <w:rPr/>
            </w:rPrChange>
          </w:rPr>
          <w:t>Android</w:t>
        </w:r>
      </w:ins>
      <w:r w:rsidRPr="00920004">
        <w:rPr>
          <w:rPrChange w:id="9863" w:author="phuong vu" w:date="2018-11-30T22:36:00Z">
            <w:rPr/>
          </w:rPrChange>
        </w:rPr>
        <w:t xml:space="preserve"> đã nhanh </w:t>
      </w:r>
      <w:del w:id="9864" w:author="phuong vu" w:date="2018-11-30T13:55:00Z">
        <w:r w:rsidRPr="00920004" w:rsidDel="00184C15">
          <w:rPr>
            <w:rPrChange w:id="9865" w:author="phuong vu" w:date="2018-11-30T22:36:00Z">
              <w:rPr/>
            </w:rPrChange>
          </w:rPr>
          <w:delText>chó</w:delText>
        </w:r>
      </w:del>
      <w:ins w:id="9866" w:author="phuong vu" w:date="2018-11-30T13:55:00Z">
        <w:r w:rsidR="00184C15" w:rsidRPr="00920004">
          <w:rPr>
            <w:rPrChange w:id="9867" w:author="phuong vu" w:date="2018-11-30T22:36:00Z">
              <w:rPr/>
            </w:rPrChange>
          </w:rPr>
          <w:t>cho</w:t>
        </w:r>
      </w:ins>
      <w:r w:rsidRPr="00920004">
        <w:rPr>
          <w:rPrChange w:id="9868" w:author="phuong vu" w:date="2018-11-30T22:36:00Z">
            <w:rPr/>
          </w:rPrChange>
        </w:rPr>
        <w:t xml:space="preserve">ng được cộng đồng lập trình viên hưởng ứng mạnh mẽ. Do đó, </w:t>
      </w:r>
      <w:del w:id="9869" w:author="phuong vu" w:date="2018-11-27T16:38:00Z">
        <w:r w:rsidRPr="00920004" w:rsidDel="00083585">
          <w:rPr>
            <w:rPrChange w:id="9870" w:author="phuong vu" w:date="2018-11-30T22:36:00Z">
              <w:rPr/>
            </w:rPrChange>
          </w:rPr>
          <w:delText>Android</w:delText>
        </w:r>
      </w:del>
      <w:ins w:id="9871" w:author="phuong vu" w:date="2018-11-27T16:38:00Z">
        <w:r w:rsidR="00083585" w:rsidRPr="00920004">
          <w:rPr>
            <w:rPrChange w:id="9872" w:author="phuong vu" w:date="2018-11-30T22:36:00Z">
              <w:rPr/>
            </w:rPrChange>
          </w:rPr>
          <w:t>Android</w:t>
        </w:r>
      </w:ins>
      <w:r w:rsidRPr="00920004">
        <w:rPr>
          <w:rPrChange w:id="9873" w:author="phuong vu" w:date="2018-11-30T22:36:00Z">
            <w:rPr/>
          </w:rPrChange>
        </w:rPr>
        <w:t xml:space="preserve"> có cộng đồng lập trình viên đông đảo chuyên viết các ứng dụng để mở rộng chức năng của thiết bị. </w:t>
      </w:r>
      <w:ins w:id="9874" w:author="phuong vu" w:date="2018-11-30T11:32:00Z">
        <w:r w:rsidR="0063452C" w:rsidRPr="00920004">
          <w:rPr>
            <w:rPrChange w:id="9875" w:author="phuong vu" w:date="2018-11-30T22:36:00Z">
              <w:rPr/>
            </w:rPrChange>
          </w:rPr>
          <w:fldChar w:fldCharType="begin"/>
        </w:r>
        <w:r w:rsidR="0063452C" w:rsidRPr="00920004">
          <w:rPr>
            <w:rPrChange w:id="9876" w:author="phuong vu" w:date="2018-11-30T22:36:00Z">
              <w:rPr/>
            </w:rPrChange>
          </w:rPr>
          <w:instrText xml:space="preserve"> REF _Ref531340860 \h </w:instrText>
        </w:r>
      </w:ins>
      <w:r w:rsidR="0063452C" w:rsidRPr="00920004">
        <w:rPr>
          <w:rPrChange w:id="9877" w:author="phuong vu" w:date="2018-11-30T22:36:00Z">
            <w:rPr/>
          </w:rPrChange>
        </w:rPr>
      </w:r>
      <w:r w:rsidR="00D72BF9" w:rsidRPr="00920004">
        <w:rPr>
          <w:rPrChange w:id="9878" w:author="phuong vu" w:date="2018-11-30T22:36:00Z">
            <w:rPr/>
          </w:rPrChange>
        </w:rPr>
        <w:instrText xml:space="preserve"> \* MERGEFORMAT </w:instrText>
      </w:r>
      <w:r w:rsidR="0063452C" w:rsidRPr="00920004">
        <w:rPr>
          <w:rPrChange w:id="9879" w:author="phuong vu" w:date="2018-11-30T22:36:00Z">
            <w:rPr/>
          </w:rPrChange>
        </w:rPr>
        <w:fldChar w:fldCharType="separate"/>
      </w:r>
      <w:ins w:id="9880" w:author="phuong vu" w:date="2018-11-30T22:44:00Z">
        <w:r w:rsidR="00B5490C" w:rsidRPr="00920004">
          <w:rPr>
            <w:rPrChange w:id="9881" w:author="phuong vu" w:date="2018-11-30T22:36:00Z">
              <w:rPr/>
            </w:rPrChange>
          </w:rPr>
          <w:t xml:space="preserve">Hình </w:t>
        </w:r>
        <w:r w:rsidR="00B5490C">
          <w:rPr>
            <w:noProof/>
          </w:rPr>
          <w:t>2</w:t>
        </w:r>
        <w:r w:rsidR="00B5490C" w:rsidRPr="00920004">
          <w:rPr>
            <w:noProof/>
            <w:rPrChange w:id="9882" w:author="phuong vu" w:date="2018-11-30T22:36:00Z">
              <w:rPr/>
            </w:rPrChange>
          </w:rPr>
          <w:t>.</w:t>
        </w:r>
        <w:r w:rsidR="00B5490C">
          <w:rPr>
            <w:noProof/>
          </w:rPr>
          <w:t>1</w:t>
        </w:r>
      </w:ins>
      <w:ins w:id="9883" w:author="phuong vu" w:date="2018-11-30T11:32:00Z">
        <w:r w:rsidR="0063452C" w:rsidRPr="00920004">
          <w:rPr>
            <w:rPrChange w:id="9884" w:author="phuong vu" w:date="2018-11-30T22:36:00Z">
              <w:rPr/>
            </w:rPrChange>
          </w:rPr>
          <w:fldChar w:fldCharType="end"/>
        </w:r>
        <w:r w:rsidR="0063452C" w:rsidRPr="00920004">
          <w:rPr>
            <w:lang w:val="en-US"/>
            <w:rPrChange w:id="9885" w:author="phuong vu" w:date="2018-11-30T22:36:00Z">
              <w:rPr>
                <w:lang w:val="en-US"/>
              </w:rPr>
            </w:rPrChange>
          </w:rPr>
          <w:t xml:space="preserve"> là giao diện mẫu hệ điều hành Android.</w:t>
        </w:r>
      </w:ins>
      <w:del w:id="9886" w:author="phuong vu" w:date="2018-11-22T13:15:00Z">
        <w:r w:rsidRPr="00920004" w:rsidDel="00F60EFE">
          <w:rPr>
            <w:rPrChange w:id="9887" w:author="phuong vu" w:date="2018-11-30T22:36:00Z">
              <w:rPr/>
            </w:rPrChange>
          </w:rPr>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Pr="00920004" w:rsidRDefault="004863AF" w:rsidP="00BD0851">
      <w:pPr>
        <w:keepNext/>
        <w:spacing w:before="240" w:line="0" w:lineRule="atLeast"/>
        <w:ind w:firstLine="720"/>
        <w:jc w:val="center"/>
        <w:rPr>
          <w:rPrChange w:id="9888" w:author="phuong vu" w:date="2018-11-30T22:36:00Z">
            <w:rPr/>
          </w:rPrChange>
        </w:rPr>
        <w:pPrChange w:id="9889" w:author="phuong vu" w:date="2018-11-30T14:16:00Z">
          <w:pPr>
            <w:keepNext/>
            <w:spacing w:line="360" w:lineRule="auto"/>
            <w:jc w:val="center"/>
          </w:pPr>
        </w:pPrChange>
      </w:pPr>
      <w:r w:rsidRPr="00920004">
        <w:rPr>
          <w:noProof/>
          <w:lang w:val="en-US"/>
          <w:rPrChange w:id="9890" w:author="phuong vu" w:date="2018-11-30T22:36:00Z">
            <w:rPr>
              <w:noProof/>
              <w:lang w:val="en-US"/>
            </w:rPr>
          </w:rPrChange>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6">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F35E331" w:rsidR="004863AF" w:rsidRPr="00920004" w:rsidRDefault="00B243D7" w:rsidP="00A17FA5">
      <w:pPr>
        <w:pStyle w:val="Caption"/>
        <w:rPr>
          <w:ins w:id="9891" w:author="phuong vu" w:date="2018-11-30T11:32:00Z"/>
          <w:rPrChange w:id="9892" w:author="phuong vu" w:date="2018-11-30T22:36:00Z">
            <w:rPr>
              <w:ins w:id="9893" w:author="phuong vu" w:date="2018-11-30T11:32:00Z"/>
            </w:rPr>
          </w:rPrChange>
        </w:rPr>
        <w:pPrChange w:id="9894" w:author="phuong vu" w:date="2018-11-30T22:42:00Z">
          <w:pPr>
            <w:pStyle w:val="Caption"/>
            <w:spacing w:line="276" w:lineRule="auto"/>
          </w:pPr>
        </w:pPrChange>
      </w:pPr>
      <w:bookmarkStart w:id="9895" w:name="_Ref531340860"/>
      <w:bookmarkStart w:id="9896" w:name="_Toc531380473"/>
      <w:r w:rsidRPr="00920004">
        <w:rPr>
          <w:rPrChange w:id="9897" w:author="phuong vu" w:date="2018-11-30T22:36:00Z">
            <w:rPr/>
          </w:rPrChange>
        </w:rPr>
        <w:t xml:space="preserve">Hình </w:t>
      </w:r>
      <w:ins w:id="9898" w:author="phuong vu" w:date="2018-11-30T15:13:00Z">
        <w:r w:rsidR="00EF3636" w:rsidRPr="00920004">
          <w:rPr>
            <w:rPrChange w:id="9899" w:author="phuong vu" w:date="2018-11-30T22:36:00Z">
              <w:rPr/>
            </w:rPrChange>
          </w:rPr>
          <w:fldChar w:fldCharType="begin"/>
        </w:r>
        <w:r w:rsidR="00EF3636" w:rsidRPr="00920004">
          <w:rPr>
            <w:rPrChange w:id="9900" w:author="phuong vu" w:date="2018-11-30T22:36:00Z">
              <w:rPr/>
            </w:rPrChange>
          </w:rPr>
          <w:instrText xml:space="preserve"> STYLEREF 1 \s </w:instrText>
        </w:r>
      </w:ins>
      <w:r w:rsidR="00EF3636" w:rsidRPr="00920004">
        <w:rPr>
          <w:rPrChange w:id="9901" w:author="phuong vu" w:date="2018-11-30T22:36:00Z">
            <w:rPr/>
          </w:rPrChange>
        </w:rPr>
        <w:fldChar w:fldCharType="separate"/>
      </w:r>
      <w:r w:rsidR="00B5490C">
        <w:rPr>
          <w:noProof/>
        </w:rPr>
        <w:t>2</w:t>
      </w:r>
      <w:ins w:id="9902" w:author="phuong vu" w:date="2018-11-30T15:13:00Z">
        <w:r w:rsidR="00EF3636" w:rsidRPr="00920004">
          <w:rPr>
            <w:rPrChange w:id="9903" w:author="phuong vu" w:date="2018-11-30T22:36:00Z">
              <w:rPr/>
            </w:rPrChange>
          </w:rPr>
          <w:fldChar w:fldCharType="end"/>
        </w:r>
        <w:r w:rsidR="00EF3636" w:rsidRPr="00920004">
          <w:rPr>
            <w:rPrChange w:id="9904" w:author="phuong vu" w:date="2018-11-30T22:36:00Z">
              <w:rPr/>
            </w:rPrChange>
          </w:rPr>
          <w:t>.</w:t>
        </w:r>
        <w:r w:rsidR="00EF3636" w:rsidRPr="00920004">
          <w:rPr>
            <w:rPrChange w:id="9905" w:author="phuong vu" w:date="2018-11-30T22:36:00Z">
              <w:rPr/>
            </w:rPrChange>
          </w:rPr>
          <w:fldChar w:fldCharType="begin"/>
        </w:r>
        <w:r w:rsidR="00EF3636" w:rsidRPr="00920004">
          <w:rPr>
            <w:rPrChange w:id="9906" w:author="phuong vu" w:date="2018-11-30T22:36:00Z">
              <w:rPr/>
            </w:rPrChange>
          </w:rPr>
          <w:instrText xml:space="preserve"> SEQ Hình \* ARABIC \s 1 </w:instrText>
        </w:r>
      </w:ins>
      <w:r w:rsidR="00EF3636" w:rsidRPr="00920004">
        <w:rPr>
          <w:rPrChange w:id="9907" w:author="phuong vu" w:date="2018-11-30T22:36:00Z">
            <w:rPr/>
          </w:rPrChange>
        </w:rPr>
        <w:fldChar w:fldCharType="separate"/>
      </w:r>
      <w:ins w:id="9908" w:author="phuong vu" w:date="2018-11-30T22:44:00Z">
        <w:r w:rsidR="00B5490C">
          <w:rPr>
            <w:noProof/>
          </w:rPr>
          <w:t>1</w:t>
        </w:r>
      </w:ins>
      <w:ins w:id="9909" w:author="phuong vu" w:date="2018-11-30T15:13:00Z">
        <w:r w:rsidR="00EF3636" w:rsidRPr="00920004">
          <w:rPr>
            <w:rPrChange w:id="9910" w:author="phuong vu" w:date="2018-11-30T22:36:00Z">
              <w:rPr/>
            </w:rPrChange>
          </w:rPr>
          <w:fldChar w:fldCharType="end"/>
        </w:r>
      </w:ins>
      <w:bookmarkEnd w:id="9895"/>
      <w:del w:id="9911" w:author="phuong vu" w:date="2018-11-16T11:28:00Z">
        <w:r w:rsidR="006C103E" w:rsidRPr="00920004" w:rsidDel="00EC5005">
          <w:rPr>
            <w:rPrChange w:id="9912" w:author="phuong vu" w:date="2018-11-30T22:36:00Z">
              <w:rPr/>
            </w:rPrChange>
          </w:rPr>
          <w:fldChar w:fldCharType="begin"/>
        </w:r>
        <w:r w:rsidR="006C103E" w:rsidRPr="00920004" w:rsidDel="00EC5005">
          <w:rPr>
            <w:rPrChange w:id="9913" w:author="phuong vu" w:date="2018-11-30T22:36:00Z">
              <w:rPr/>
            </w:rPrChange>
          </w:rPr>
          <w:delInstrText xml:space="preserve"> STYLEREF 1 \s </w:delInstrText>
        </w:r>
        <w:r w:rsidR="006C103E" w:rsidRPr="00920004" w:rsidDel="00EC5005">
          <w:rPr>
            <w:rPrChange w:id="9914" w:author="phuong vu" w:date="2018-11-30T22:36:00Z">
              <w:rPr>
                <w:szCs w:val="26"/>
              </w:rPr>
            </w:rPrChange>
          </w:rPr>
          <w:fldChar w:fldCharType="separate"/>
        </w:r>
        <w:r w:rsidR="006C103E" w:rsidRPr="00920004" w:rsidDel="00EC5005">
          <w:rPr>
            <w:noProof/>
            <w:rPrChange w:id="9915" w:author="phuong vu" w:date="2018-11-30T22:36:00Z">
              <w:rPr>
                <w:noProof/>
              </w:rPr>
            </w:rPrChange>
          </w:rPr>
          <w:delText>2</w:delText>
        </w:r>
        <w:r w:rsidR="006C103E" w:rsidRPr="00920004" w:rsidDel="00EC5005">
          <w:rPr>
            <w:rPrChange w:id="9916" w:author="phuong vu" w:date="2018-11-30T22:36:00Z">
              <w:rPr/>
            </w:rPrChange>
          </w:rPr>
          <w:fldChar w:fldCharType="end"/>
        </w:r>
        <w:r w:rsidR="006C103E" w:rsidRPr="00920004" w:rsidDel="00EC5005">
          <w:rPr>
            <w:rPrChange w:id="9917" w:author="phuong vu" w:date="2018-11-30T22:36:00Z">
              <w:rPr/>
            </w:rPrChange>
          </w:rPr>
          <w:delText>.</w:delText>
        </w:r>
        <w:r w:rsidR="006C103E" w:rsidRPr="00920004" w:rsidDel="00EC5005">
          <w:rPr>
            <w:rPrChange w:id="9918" w:author="phuong vu" w:date="2018-11-30T22:36:00Z">
              <w:rPr/>
            </w:rPrChange>
          </w:rPr>
          <w:fldChar w:fldCharType="begin"/>
        </w:r>
        <w:r w:rsidR="006C103E" w:rsidRPr="00920004" w:rsidDel="00EC5005">
          <w:rPr>
            <w:rPrChange w:id="9919" w:author="phuong vu" w:date="2018-11-30T22:36:00Z">
              <w:rPr/>
            </w:rPrChange>
          </w:rPr>
          <w:delInstrText xml:space="preserve"> SEQ Hình \* ARABIC \s 1 </w:delInstrText>
        </w:r>
        <w:r w:rsidR="006C103E" w:rsidRPr="00920004" w:rsidDel="00EC5005">
          <w:rPr>
            <w:rPrChange w:id="9920" w:author="phuong vu" w:date="2018-11-30T22:36:00Z">
              <w:rPr>
                <w:szCs w:val="26"/>
              </w:rPr>
            </w:rPrChange>
          </w:rPr>
          <w:fldChar w:fldCharType="separate"/>
        </w:r>
        <w:r w:rsidR="006C103E" w:rsidRPr="00920004" w:rsidDel="00EC5005">
          <w:rPr>
            <w:noProof/>
            <w:rPrChange w:id="9921" w:author="phuong vu" w:date="2018-11-30T22:36:00Z">
              <w:rPr>
                <w:noProof/>
              </w:rPr>
            </w:rPrChange>
          </w:rPr>
          <w:delText>1</w:delText>
        </w:r>
        <w:r w:rsidR="006C103E" w:rsidRPr="00920004" w:rsidDel="00EC5005">
          <w:rPr>
            <w:rPrChange w:id="9922" w:author="phuong vu" w:date="2018-11-30T22:36:00Z">
              <w:rPr/>
            </w:rPrChange>
          </w:rPr>
          <w:fldChar w:fldCharType="end"/>
        </w:r>
      </w:del>
      <w:r w:rsidRPr="00920004">
        <w:rPr>
          <w:lang w:val="en-US"/>
          <w:rPrChange w:id="9923" w:author="phuong vu" w:date="2018-11-30T22:36:00Z">
            <w:rPr>
              <w:lang w:val="en-US"/>
            </w:rPr>
          </w:rPrChange>
        </w:rPr>
        <w:t xml:space="preserve"> </w:t>
      </w:r>
      <w:r w:rsidRPr="00920004">
        <w:rPr>
          <w:rPrChange w:id="9924" w:author="phuong vu" w:date="2018-11-30T22:36:00Z">
            <w:rPr/>
          </w:rPrChange>
        </w:rPr>
        <w:t xml:space="preserve">Giao diện </w:t>
      </w:r>
      <w:del w:id="9925" w:author="phuong vu" w:date="2018-11-27T16:38:00Z">
        <w:r w:rsidRPr="00920004" w:rsidDel="00083585">
          <w:rPr>
            <w:rPrChange w:id="9926" w:author="phuong vu" w:date="2018-11-30T22:36:00Z">
              <w:rPr/>
            </w:rPrChange>
          </w:rPr>
          <w:delText>Android</w:delText>
        </w:r>
      </w:del>
      <w:ins w:id="9927" w:author="phuong vu" w:date="2018-11-27T16:38:00Z">
        <w:r w:rsidR="00083585" w:rsidRPr="00920004">
          <w:rPr>
            <w:rPrChange w:id="9928" w:author="phuong vu" w:date="2018-11-30T22:36:00Z">
              <w:rPr/>
            </w:rPrChange>
          </w:rPr>
          <w:t>Android</w:t>
        </w:r>
      </w:ins>
      <w:r w:rsidRPr="00920004">
        <w:rPr>
          <w:rPrChange w:id="9929" w:author="phuong vu" w:date="2018-11-30T22:36:00Z">
            <w:rPr/>
          </w:rPrChange>
        </w:rPr>
        <w:t xml:space="preserve"> 7.0 Nougat</w:t>
      </w:r>
      <w:bookmarkEnd w:id="9896"/>
    </w:p>
    <w:p w14:paraId="0F3BFAC8" w14:textId="77777777" w:rsidR="0063452C" w:rsidRPr="00920004" w:rsidRDefault="0063452C" w:rsidP="00BD0851">
      <w:pPr>
        <w:spacing w:before="240" w:line="0" w:lineRule="atLeast"/>
        <w:rPr>
          <w:rPrChange w:id="9930" w:author="phuong vu" w:date="2018-11-30T22:36:00Z">
            <w:rPr>
              <w:szCs w:val="26"/>
              <w:lang w:val="en-US"/>
            </w:rPr>
          </w:rPrChange>
        </w:rPr>
        <w:pPrChange w:id="9931" w:author="phuong vu" w:date="2018-11-30T14:16:00Z">
          <w:pPr>
            <w:pStyle w:val="Caption"/>
          </w:pPr>
        </w:pPrChange>
      </w:pPr>
    </w:p>
    <w:p w14:paraId="7FFDBF81" w14:textId="129A0F6A" w:rsidR="00997C30" w:rsidRPr="00920004" w:rsidRDefault="00997C30" w:rsidP="00BD0851">
      <w:pPr>
        <w:pStyle w:val="Heading2"/>
        <w:spacing w:before="240" w:line="0" w:lineRule="atLeast"/>
        <w:rPr>
          <w:rFonts w:cstheme="majorHAnsi"/>
          <w:vertAlign w:val="superscript"/>
          <w:rPrChange w:id="9932" w:author="phuong vu" w:date="2018-11-30T22:36:00Z">
            <w:rPr>
              <w:vertAlign w:val="superscript"/>
            </w:rPr>
          </w:rPrChange>
        </w:rPr>
        <w:pPrChange w:id="9933" w:author="phuong vu" w:date="2018-11-30T14:16:00Z">
          <w:pPr>
            <w:pStyle w:val="Heading2"/>
          </w:pPr>
        </w:pPrChange>
      </w:pPr>
      <w:bookmarkStart w:id="9934" w:name="_Toc529231505"/>
      <w:bookmarkStart w:id="9935" w:name="_Toc484566612"/>
      <w:bookmarkEnd w:id="9934"/>
      <w:del w:id="9936" w:author="phuong vu" w:date="2018-11-30T09:37:00Z">
        <w:r w:rsidRPr="00920004" w:rsidDel="00D33C95">
          <w:rPr>
            <w:rFonts w:cstheme="majorHAnsi"/>
            <w:rPrChange w:id="9937" w:author="phuong vu" w:date="2018-11-30T22:36:00Z">
              <w:rPr>
                <w:rFonts w:cstheme="majorHAnsi"/>
              </w:rPr>
            </w:rPrChange>
          </w:rPr>
          <w:delText>Tìm hiể</w:delText>
        </w:r>
        <w:r w:rsidRPr="00920004" w:rsidDel="00D33C95">
          <w:rPr>
            <w:rFonts w:cstheme="majorHAnsi"/>
            <w:rPrChange w:id="9938" w:author="phuong vu" w:date="2018-11-30T22:36:00Z">
              <w:rPr/>
            </w:rPrChange>
          </w:rPr>
          <w:delText xml:space="preserve">u về </w:delText>
        </w:r>
      </w:del>
      <w:bookmarkStart w:id="9939" w:name="_Toc531380672"/>
      <w:bookmarkEnd w:id="9935"/>
      <w:r w:rsidR="001D00CB" w:rsidRPr="00920004">
        <w:rPr>
          <w:rFonts w:cstheme="majorHAnsi"/>
          <w:rPrChange w:id="9940" w:author="phuong vu" w:date="2018-11-30T22:36:00Z">
            <w:rPr/>
          </w:rPrChange>
        </w:rPr>
        <w:t>GraphQL</w:t>
      </w:r>
      <w:r w:rsidR="00653696" w:rsidRPr="00920004">
        <w:rPr>
          <w:rFonts w:cstheme="majorHAnsi"/>
          <w:rPrChange w:id="9941" w:author="phuong vu" w:date="2018-11-30T22:36:00Z">
            <w:rPr/>
          </w:rPrChange>
        </w:rPr>
        <w:t xml:space="preserve"> </w:t>
      </w:r>
      <w:r w:rsidR="00530384" w:rsidRPr="00920004">
        <w:rPr>
          <w:rFonts w:cstheme="majorHAnsi"/>
          <w:vertAlign w:val="superscript"/>
          <w:rPrChange w:id="9942" w:author="phuong vu" w:date="2018-11-30T22:36:00Z">
            <w:rPr>
              <w:vertAlign w:val="superscript"/>
            </w:rPr>
          </w:rPrChange>
        </w:rPr>
        <w:t>[2]</w:t>
      </w:r>
      <w:bookmarkEnd w:id="9939"/>
    </w:p>
    <w:p w14:paraId="44A8BDE9" w14:textId="4BDF1A98" w:rsidR="006B44B5" w:rsidRPr="00920004" w:rsidDel="0063452C" w:rsidRDefault="006B44B5" w:rsidP="00D72BF9">
      <w:pPr>
        <w:ind w:firstLine="662"/>
        <w:rPr>
          <w:del w:id="9943" w:author="phuong vu" w:date="2018-11-30T11:33:00Z"/>
          <w:lang w:val="en-US"/>
          <w:rPrChange w:id="9944" w:author="phuong vu" w:date="2018-11-30T22:36:00Z">
            <w:rPr>
              <w:del w:id="9945" w:author="phuong vu" w:date="2018-11-30T11:33:00Z"/>
              <w:lang w:val="en-US"/>
            </w:rPr>
          </w:rPrChange>
        </w:rPr>
        <w:pPrChange w:id="9946" w:author="phuong vu" w:date="2018-11-30T22:18:00Z">
          <w:pPr>
            <w:spacing w:line="360" w:lineRule="auto"/>
          </w:pPr>
        </w:pPrChange>
      </w:pPr>
      <w:del w:id="9947" w:author="phuong vu" w:date="2018-11-30T11:33:00Z">
        <w:r w:rsidRPr="00920004" w:rsidDel="0063452C">
          <w:rPr>
            <w:lang w:val="en-US"/>
            <w:rPrChange w:id="9948" w:author="phuong vu" w:date="2018-11-30T22:36:00Z">
              <w:rPr>
                <w:lang w:val="en-US"/>
              </w:rPr>
            </w:rPrChange>
          </w:rPr>
          <w:delText>Giới thiệu:</w:delText>
        </w:r>
      </w:del>
    </w:p>
    <w:p w14:paraId="6ECFF5A3" w14:textId="23C3B746" w:rsidR="0063452C" w:rsidRPr="00920004" w:rsidRDefault="001D00CB" w:rsidP="00D72BF9">
      <w:pPr>
        <w:ind w:firstLine="662"/>
        <w:rPr>
          <w:ins w:id="9949" w:author="phuong vu" w:date="2018-11-30T11:33:00Z"/>
          <w:lang w:val="en-US"/>
          <w:rPrChange w:id="9950" w:author="phuong vu" w:date="2018-11-30T22:36:00Z">
            <w:rPr>
              <w:ins w:id="9951" w:author="phuong vu" w:date="2018-11-30T11:33:00Z"/>
              <w:lang w:val="en-US"/>
            </w:rPr>
          </w:rPrChange>
        </w:rPr>
        <w:pPrChange w:id="9952" w:author="phuong vu" w:date="2018-11-30T22:18:00Z">
          <w:pPr>
            <w:spacing w:line="276" w:lineRule="auto"/>
          </w:pPr>
        </w:pPrChange>
      </w:pPr>
      <w:r w:rsidRPr="00920004">
        <w:rPr>
          <w:lang w:val="en-US"/>
          <w:rPrChange w:id="9953" w:author="phuong vu" w:date="2018-11-30T22:36:00Z">
            <w:rPr>
              <w:lang w:val="en-US"/>
            </w:rPr>
          </w:rPrChange>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6D8F0BC7" w14:textId="00BDE6BB" w:rsidR="006B44B5" w:rsidRPr="00920004" w:rsidRDefault="0063452C" w:rsidP="00BD0851">
      <w:pPr>
        <w:spacing w:before="240" w:line="0" w:lineRule="atLeast"/>
        <w:jc w:val="left"/>
        <w:rPr>
          <w:lang w:val="en-US"/>
          <w:rPrChange w:id="9954" w:author="phuong vu" w:date="2018-11-30T22:36:00Z">
            <w:rPr>
              <w:lang w:val="en-US"/>
            </w:rPr>
          </w:rPrChange>
        </w:rPr>
        <w:pPrChange w:id="9955" w:author="phuong vu" w:date="2018-11-30T14:16:00Z">
          <w:pPr/>
        </w:pPrChange>
      </w:pPr>
      <w:ins w:id="9956" w:author="phuong vu" w:date="2018-11-30T11:33:00Z">
        <w:r w:rsidRPr="00920004">
          <w:rPr>
            <w:lang w:val="en-US"/>
            <w:rPrChange w:id="9957" w:author="phuong vu" w:date="2018-11-30T22:36:00Z">
              <w:rPr>
                <w:lang w:val="en-US"/>
              </w:rPr>
            </w:rPrChange>
          </w:rPr>
          <w:br w:type="page"/>
        </w:r>
      </w:ins>
    </w:p>
    <w:p w14:paraId="571212F7" w14:textId="40E43414" w:rsidR="006B44B5" w:rsidRPr="00920004" w:rsidRDefault="006B44B5" w:rsidP="00BD0851">
      <w:pPr>
        <w:spacing w:before="240" w:line="0" w:lineRule="atLeast"/>
        <w:ind w:firstLine="720"/>
        <w:rPr>
          <w:b/>
          <w:lang w:val="da-DK"/>
          <w:rPrChange w:id="9958" w:author="phuong vu" w:date="2018-11-30T22:36:00Z">
            <w:rPr>
              <w:b/>
              <w:lang w:val="da-DK"/>
            </w:rPr>
          </w:rPrChange>
        </w:rPr>
        <w:pPrChange w:id="9959" w:author="phuong vu" w:date="2018-11-30T14:16:00Z">
          <w:pPr>
            <w:spacing w:line="360" w:lineRule="auto"/>
          </w:pPr>
        </w:pPrChange>
      </w:pPr>
      <w:r w:rsidRPr="00920004">
        <w:rPr>
          <w:b/>
          <w:lang w:val="da-DK"/>
          <w:rPrChange w:id="9960" w:author="phuong vu" w:date="2018-11-30T22:36:00Z">
            <w:rPr>
              <w:b/>
              <w:lang w:val="da-DK"/>
            </w:rPr>
          </w:rPrChange>
        </w:rPr>
        <w:lastRenderedPageBreak/>
        <w:t>Đặc điểm</w:t>
      </w:r>
      <w:ins w:id="9961" w:author="phuong vu" w:date="2018-11-30T11:33:00Z">
        <w:r w:rsidR="0063452C" w:rsidRPr="00920004">
          <w:rPr>
            <w:b/>
            <w:lang w:val="da-DK"/>
            <w:rPrChange w:id="9962" w:author="phuong vu" w:date="2018-11-30T22:36:00Z">
              <w:rPr>
                <w:b/>
                <w:lang w:val="da-DK"/>
              </w:rPr>
            </w:rPrChange>
          </w:rPr>
          <w:t xml:space="preserve"> của GraphQL</w:t>
        </w:r>
      </w:ins>
      <w:r w:rsidRPr="00920004">
        <w:rPr>
          <w:b/>
          <w:lang w:val="da-DK"/>
          <w:rPrChange w:id="9963" w:author="phuong vu" w:date="2018-11-30T22:36:00Z">
            <w:rPr>
              <w:b/>
              <w:lang w:val="da-DK"/>
            </w:rPr>
          </w:rPrChange>
        </w:rPr>
        <w:t>:</w:t>
      </w:r>
    </w:p>
    <w:p w14:paraId="45961B97" w14:textId="09B478E0" w:rsidR="001D00CB" w:rsidRPr="00920004" w:rsidRDefault="001D00CB" w:rsidP="00D72BF9">
      <w:pPr>
        <w:ind w:firstLine="720"/>
        <w:rPr>
          <w:lang w:val="da-DK"/>
          <w:rPrChange w:id="9964" w:author="phuong vu" w:date="2018-11-30T22:36:00Z">
            <w:rPr>
              <w:lang w:val="da-DK"/>
            </w:rPr>
          </w:rPrChange>
        </w:rPr>
        <w:pPrChange w:id="9965" w:author="phuong vu" w:date="2018-11-30T22:18:00Z">
          <w:pPr/>
        </w:pPrChange>
      </w:pPr>
      <w:r w:rsidRPr="00920004">
        <w:rPr>
          <w:lang w:val="da-DK"/>
          <w:rPrChange w:id="9966" w:author="phuong vu" w:date="2018-11-30T22:36:00Z">
            <w:rPr>
              <w:lang w:val="da-DK"/>
            </w:rPr>
          </w:rPrChange>
        </w:rPr>
        <w:t xml:space="preserve">- </w:t>
      </w:r>
      <w:r w:rsidRPr="00920004">
        <w:rPr>
          <w:lang w:val="da-DK"/>
          <w:rPrChange w:id="9967" w:author="phuong vu" w:date="2018-11-30T22:36:00Z">
            <w:rPr>
              <w:i/>
              <w:lang w:val="da-DK"/>
            </w:rPr>
          </w:rPrChange>
        </w:rPr>
        <w:t>Thay thế cho REST:</w:t>
      </w:r>
      <w:r w:rsidRPr="00920004">
        <w:rPr>
          <w:lang w:val="da-DK"/>
          <w:rPrChange w:id="9968" w:author="phuong vu" w:date="2018-11-30T22:36:00Z">
            <w:rPr>
              <w:lang w:val="da-DK"/>
            </w:rPr>
          </w:rPrChange>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w:t>
      </w:r>
      <w:ins w:id="9969" w:author="phuong vu" w:date="2018-11-30T11:34:00Z">
        <w:r w:rsidR="0063452C" w:rsidRPr="00920004">
          <w:rPr>
            <w:lang w:val="da-DK"/>
            <w:rPrChange w:id="9970" w:author="phuong vu" w:date="2018-11-30T22:36:00Z">
              <w:rPr>
                <w:lang w:val="da-DK"/>
              </w:rPr>
            </w:rPrChange>
          </w:rPr>
          <w:t>, đ</w:t>
        </w:r>
      </w:ins>
      <w:del w:id="9971" w:author="phuong vu" w:date="2018-11-30T11:34:00Z">
        <w:r w:rsidRPr="00920004" w:rsidDel="0063452C">
          <w:rPr>
            <w:lang w:val="da-DK"/>
            <w:rPrChange w:id="9972" w:author="phuong vu" w:date="2018-11-30T22:36:00Z">
              <w:rPr>
                <w:lang w:val="da-DK"/>
              </w:rPr>
            </w:rPrChange>
          </w:rPr>
          <w:delText>. Đ</w:delText>
        </w:r>
      </w:del>
      <w:r w:rsidRPr="00920004">
        <w:rPr>
          <w:lang w:val="da-DK"/>
          <w:rPrChange w:id="9973" w:author="phuong vu" w:date="2018-11-30T22:36:00Z">
            <w:rPr>
              <w:lang w:val="da-DK"/>
            </w:rPr>
          </w:rPrChange>
        </w:rPr>
        <w:t>ảm bảo dữ liệu đủ dùng mà không dư thừa, tăng tốc xử lí.</w:t>
      </w:r>
    </w:p>
    <w:p w14:paraId="68E13872" w14:textId="1EDCB909" w:rsidR="001D00CB" w:rsidRPr="00920004" w:rsidRDefault="001D00CB" w:rsidP="00BD0851">
      <w:pPr>
        <w:spacing w:before="240" w:line="0" w:lineRule="atLeast"/>
        <w:ind w:firstLine="720"/>
        <w:rPr>
          <w:lang w:val="da-DK"/>
          <w:rPrChange w:id="9974" w:author="phuong vu" w:date="2018-11-30T22:36:00Z">
            <w:rPr>
              <w:lang w:val="da-DK"/>
            </w:rPr>
          </w:rPrChange>
        </w:rPr>
        <w:pPrChange w:id="9975" w:author="phuong vu" w:date="2018-11-30T14:16:00Z">
          <w:pPr/>
        </w:pPrChange>
      </w:pPr>
      <w:r w:rsidRPr="00920004">
        <w:rPr>
          <w:rPrChange w:id="9976" w:author="phuong vu" w:date="2018-11-30T22:36:00Z">
            <w:rPr>
              <w:lang w:val="da-DK"/>
            </w:rPr>
          </w:rPrChange>
        </w:rPr>
        <w:t xml:space="preserve">- </w:t>
      </w:r>
      <w:r w:rsidR="007643F4" w:rsidRPr="00920004">
        <w:rPr>
          <w:rPrChange w:id="9977" w:author="phuong vu" w:date="2018-11-30T22:36:00Z">
            <w:rPr>
              <w:i/>
              <w:lang w:val="da-DK"/>
            </w:rPr>
          </w:rPrChange>
        </w:rPr>
        <w:t>Định nghĩa cơ sở dữ liệu và kiểu dữ liệu</w:t>
      </w:r>
      <w:r w:rsidRPr="00920004">
        <w:rPr>
          <w:lang w:val="da-DK"/>
          <w:rPrChange w:id="9978" w:author="phuong vu" w:date="2018-11-30T22:36:00Z">
            <w:rPr>
              <w:i/>
              <w:lang w:val="da-DK"/>
            </w:rPr>
          </w:rPrChange>
        </w:rPr>
        <w:t>:</w:t>
      </w:r>
    </w:p>
    <w:p w14:paraId="4F88E42B" w14:textId="3B49370B" w:rsidR="001D00CB" w:rsidRPr="00920004" w:rsidRDefault="001D00CB" w:rsidP="00D72BF9">
      <w:pPr>
        <w:ind w:left="720" w:firstLine="720"/>
        <w:rPr>
          <w:lang w:val="da-DK"/>
          <w:rPrChange w:id="9979" w:author="phuong vu" w:date="2018-11-30T22:36:00Z">
            <w:rPr>
              <w:lang w:val="da-DK"/>
            </w:rPr>
          </w:rPrChange>
        </w:rPr>
        <w:pPrChange w:id="9980" w:author="phuong vu" w:date="2018-11-30T22:18:00Z">
          <w:pPr>
            <w:ind w:left="720"/>
          </w:pPr>
        </w:pPrChange>
      </w:pPr>
      <w:r w:rsidRPr="00920004">
        <w:rPr>
          <w:rPrChange w:id="9981" w:author="phuong vu" w:date="2018-11-30T22:36:00Z">
            <w:rPr>
              <w:lang w:val="da-DK"/>
            </w:rPr>
          </w:rPrChange>
        </w:rPr>
        <w:t>+ GraphQL có 1 hệ thống riêng dành cho nó được sử dụng để xác định schema của một api. Tất cả type được liệt kê trong một API thì được viết trong schema thì sử dụng GraphQL Schema Definition Language (SDL)</w:t>
      </w:r>
      <w:r w:rsidRPr="00920004">
        <w:rPr>
          <w:lang w:val="da-DK"/>
          <w:rPrChange w:id="9982" w:author="phuong vu" w:date="2018-11-30T22:36:00Z">
            <w:rPr>
              <w:lang w:val="da-DK"/>
            </w:rPr>
          </w:rPrChange>
        </w:rPr>
        <w:t>.</w:t>
      </w:r>
    </w:p>
    <w:p w14:paraId="7CDBE8C1" w14:textId="59331505" w:rsidR="001D00CB" w:rsidRPr="00920004" w:rsidRDefault="001D00CB" w:rsidP="00D72BF9">
      <w:pPr>
        <w:ind w:left="720" w:firstLine="720"/>
        <w:rPr>
          <w:lang w:val="da-DK"/>
          <w:rPrChange w:id="9983" w:author="phuong vu" w:date="2018-11-30T22:36:00Z">
            <w:rPr>
              <w:lang w:val="da-DK"/>
            </w:rPr>
          </w:rPrChange>
        </w:rPr>
        <w:pPrChange w:id="9984" w:author="phuong vu" w:date="2018-11-30T22:18:00Z">
          <w:pPr>
            <w:ind w:left="720"/>
          </w:pPr>
        </w:pPrChange>
      </w:pPr>
      <w:r w:rsidRPr="00920004">
        <w:rPr>
          <w:lang w:val="da-DK"/>
          <w:rPrChange w:id="9985" w:author="phuong vu" w:date="2018-11-30T22:36:00Z">
            <w:rPr>
              <w:lang w:val="da-DK"/>
            </w:rPr>
          </w:rPrChange>
        </w:rPr>
        <w:t xml:space="preserve">+ Schema này được dùng như là một bản giao dịch giữa client và </w:t>
      </w:r>
      <w:del w:id="9986" w:author="phuong vu" w:date="2018-11-30T13:58:00Z">
        <w:r w:rsidRPr="00920004" w:rsidDel="00184C15">
          <w:rPr>
            <w:lang w:val="da-DK"/>
            <w:rPrChange w:id="9987" w:author="phuong vu" w:date="2018-11-30T22:36:00Z">
              <w:rPr>
                <w:lang w:val="da-DK"/>
              </w:rPr>
            </w:rPrChange>
          </w:rPr>
          <w:delText>server</w:delText>
        </w:r>
      </w:del>
      <w:ins w:id="9988" w:author="phuong vu" w:date="2018-11-30T13:58:00Z">
        <w:r w:rsidR="00184C15" w:rsidRPr="00920004">
          <w:rPr>
            <w:lang w:val="da-DK"/>
            <w:rPrChange w:id="9989" w:author="phuong vu" w:date="2018-11-30T22:36:00Z">
              <w:rPr>
                <w:lang w:val="da-DK"/>
              </w:rPr>
            </w:rPrChange>
          </w:rPr>
          <w:t>máy chủ</w:t>
        </w:r>
      </w:ins>
      <w:r w:rsidRPr="00920004">
        <w:rPr>
          <w:lang w:val="da-DK"/>
          <w:rPrChange w:id="9990" w:author="phuong vu" w:date="2018-11-30T22:36:00Z">
            <w:rPr>
              <w:lang w:val="da-DK"/>
            </w:rPr>
          </w:rPrChange>
        </w:rPr>
        <w:t xml:space="preserve"> để xác định client có thể truy cập dữ liệu như thế nào.</w:t>
      </w:r>
    </w:p>
    <w:p w14:paraId="4AB994C4" w14:textId="274B22C2" w:rsidR="007643F4" w:rsidRPr="00920004" w:rsidRDefault="001D00CB" w:rsidP="00D72BF9">
      <w:pPr>
        <w:rPr>
          <w:lang w:val="da-DK"/>
          <w:rPrChange w:id="9991" w:author="phuong vu" w:date="2018-11-30T22:36:00Z">
            <w:rPr>
              <w:lang w:val="da-DK"/>
            </w:rPr>
          </w:rPrChange>
        </w:rPr>
        <w:pPrChange w:id="9992" w:author="phuong vu" w:date="2018-11-30T22:18:00Z">
          <w:pPr/>
        </w:pPrChange>
      </w:pPr>
      <w:r w:rsidRPr="00920004">
        <w:rPr>
          <w:lang w:val="da-DK"/>
          <w:rPrChange w:id="9993" w:author="phuong vu" w:date="2018-11-30T22:36:00Z">
            <w:rPr>
              <w:lang w:val="da-DK"/>
            </w:rPr>
          </w:rPrChange>
        </w:rPr>
        <w:tab/>
      </w:r>
      <w:r w:rsidR="007643F4" w:rsidRPr="00920004">
        <w:rPr>
          <w:lang w:val="da-DK"/>
          <w:rPrChange w:id="9994" w:author="phuong vu" w:date="2018-11-30T22:36:00Z">
            <w:rPr>
              <w:i/>
              <w:lang w:val="da-DK"/>
            </w:rPr>
          </w:rPrChange>
        </w:rPr>
        <w:t xml:space="preserve">- Truy vấn dữ liệu (Query): </w:t>
      </w:r>
      <w:r w:rsidR="007643F4" w:rsidRPr="00920004">
        <w:rPr>
          <w:lang w:val="da-DK"/>
          <w:rPrChange w:id="9995" w:author="phuong vu" w:date="2018-11-30T22:36:00Z">
            <w:rPr>
              <w:lang w:val="da-DK"/>
            </w:rPr>
          </w:rPrChange>
        </w:rPr>
        <w:t>GraphQL sử dụng việc nạp dữ liệu khác với REST. Nó chí có duy nhất 1 single endpont và hoàn toàn phụ thuộc vào client để xác định những dữ liệu cần thiết. Vì thế client phải chỉ ra các trường cần thiết.</w:t>
      </w:r>
      <w:ins w:id="9996" w:author="phuong vu" w:date="2018-11-30T10:55:00Z">
        <w:r w:rsidR="00834740" w:rsidRPr="00920004">
          <w:rPr>
            <w:lang w:val="da-DK"/>
            <w:rPrChange w:id="9997" w:author="phuong vu" w:date="2018-11-30T22:36:00Z">
              <w:rPr>
                <w:lang w:val="da-DK"/>
              </w:rPr>
            </w:rPrChange>
          </w:rPr>
          <w:t xml:space="preserve"> </w:t>
        </w:r>
      </w:ins>
      <w:ins w:id="9998" w:author="phuong vu" w:date="2018-11-30T11:34:00Z">
        <w:r w:rsidR="0063452C" w:rsidRPr="00920004">
          <w:rPr>
            <w:lang w:val="da-DK"/>
            <w:rPrChange w:id="9999" w:author="phuong vu" w:date="2018-11-30T22:36:00Z">
              <w:rPr>
                <w:lang w:val="da-DK"/>
              </w:rPr>
            </w:rPrChange>
          </w:rPr>
          <w:fldChar w:fldCharType="begin"/>
        </w:r>
        <w:r w:rsidR="0063452C" w:rsidRPr="00920004">
          <w:rPr>
            <w:lang w:val="da-DK"/>
            <w:rPrChange w:id="10000" w:author="phuong vu" w:date="2018-11-30T22:36:00Z">
              <w:rPr>
                <w:lang w:val="da-DK"/>
              </w:rPr>
            </w:rPrChange>
          </w:rPr>
          <w:instrText xml:space="preserve"> REF _Ref531340983 \h </w:instrText>
        </w:r>
      </w:ins>
      <w:r w:rsidR="0063452C" w:rsidRPr="00920004">
        <w:rPr>
          <w:lang w:val="da-DK"/>
          <w:rPrChange w:id="10001" w:author="phuong vu" w:date="2018-11-30T22:36:00Z">
            <w:rPr>
              <w:lang w:val="da-DK"/>
            </w:rPr>
          </w:rPrChange>
        </w:rPr>
      </w:r>
      <w:r w:rsidR="00D72BF9" w:rsidRPr="00920004">
        <w:rPr>
          <w:lang w:val="da-DK"/>
          <w:rPrChange w:id="10002" w:author="phuong vu" w:date="2018-11-30T22:36:00Z">
            <w:rPr>
              <w:lang w:val="da-DK"/>
            </w:rPr>
          </w:rPrChange>
        </w:rPr>
        <w:instrText xml:space="preserve"> \* MERGEFORMAT </w:instrText>
      </w:r>
      <w:r w:rsidR="0063452C" w:rsidRPr="00920004">
        <w:rPr>
          <w:lang w:val="da-DK"/>
          <w:rPrChange w:id="10003" w:author="phuong vu" w:date="2018-11-30T22:36:00Z">
            <w:rPr>
              <w:lang w:val="da-DK"/>
            </w:rPr>
          </w:rPrChange>
        </w:rPr>
        <w:fldChar w:fldCharType="separate"/>
      </w:r>
      <w:ins w:id="10004" w:author="phuong vu" w:date="2018-11-30T22:44:00Z">
        <w:r w:rsidR="00B5490C" w:rsidRPr="00920004">
          <w:rPr>
            <w:rPrChange w:id="10005" w:author="phuong vu" w:date="2018-11-30T22:36:00Z">
              <w:rPr/>
            </w:rPrChange>
          </w:rPr>
          <w:t xml:space="preserve">Hình </w:t>
        </w:r>
        <w:r w:rsidR="00B5490C">
          <w:rPr>
            <w:noProof/>
          </w:rPr>
          <w:t>2</w:t>
        </w:r>
        <w:r w:rsidR="00B5490C" w:rsidRPr="00920004">
          <w:rPr>
            <w:noProof/>
            <w:rPrChange w:id="10006" w:author="phuong vu" w:date="2018-11-30T22:36:00Z">
              <w:rPr/>
            </w:rPrChange>
          </w:rPr>
          <w:t>.</w:t>
        </w:r>
        <w:r w:rsidR="00B5490C">
          <w:rPr>
            <w:noProof/>
          </w:rPr>
          <w:t>2</w:t>
        </w:r>
      </w:ins>
      <w:ins w:id="10007" w:author="phuong vu" w:date="2018-11-30T11:34:00Z">
        <w:r w:rsidR="0063452C" w:rsidRPr="00920004">
          <w:rPr>
            <w:lang w:val="da-DK"/>
            <w:rPrChange w:id="10008" w:author="phuong vu" w:date="2018-11-30T22:36:00Z">
              <w:rPr>
                <w:lang w:val="da-DK"/>
              </w:rPr>
            </w:rPrChange>
          </w:rPr>
          <w:fldChar w:fldCharType="end"/>
        </w:r>
        <w:r w:rsidR="0063452C" w:rsidRPr="00920004">
          <w:rPr>
            <w:lang w:val="da-DK"/>
            <w:rPrChange w:id="10009" w:author="phuong vu" w:date="2018-11-30T22:36:00Z">
              <w:rPr>
                <w:lang w:val="da-DK"/>
              </w:rPr>
            </w:rPrChange>
          </w:rPr>
          <w:t xml:space="preserve"> là 1 ví dụ cách truy vấn dữ liệu từ GraphQL.</w:t>
        </w:r>
      </w:ins>
    </w:p>
    <w:p w14:paraId="5D0F35EC" w14:textId="77777777" w:rsidR="00B243D7" w:rsidRPr="00920004" w:rsidRDefault="007643F4" w:rsidP="00BD0851">
      <w:pPr>
        <w:keepNext/>
        <w:spacing w:before="240" w:line="0" w:lineRule="atLeast"/>
        <w:jc w:val="center"/>
        <w:rPr>
          <w:rPrChange w:id="10010" w:author="phuong vu" w:date="2018-11-30T22:36:00Z">
            <w:rPr/>
          </w:rPrChange>
        </w:rPr>
        <w:pPrChange w:id="10011" w:author="phuong vu" w:date="2018-11-30T14:16:00Z">
          <w:pPr>
            <w:keepNext/>
          </w:pPr>
        </w:pPrChange>
      </w:pPr>
      <w:r w:rsidRPr="00920004">
        <w:rPr>
          <w:noProof/>
          <w:lang w:val="en-US"/>
          <w:rPrChange w:id="10012" w:author="phuong vu" w:date="2018-11-30T22:36:00Z">
            <w:rPr>
              <w:noProof/>
              <w:lang w:val="en-US"/>
            </w:rPr>
          </w:rPrChange>
        </w:rPr>
        <w:drawing>
          <wp:inline distT="0" distB="0" distL="0" distR="0" wp14:anchorId="7DAB4CC2" wp14:editId="3E59F04C">
            <wp:extent cx="4597879" cy="97980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597"/>
                    <a:stretch/>
                  </pic:blipFill>
                  <pic:spPr bwMode="auto">
                    <a:xfrm>
                      <a:off x="0" y="0"/>
                      <a:ext cx="4597879" cy="979805"/>
                    </a:xfrm>
                    <a:prstGeom prst="rect">
                      <a:avLst/>
                    </a:prstGeom>
                    <a:ln>
                      <a:noFill/>
                    </a:ln>
                    <a:extLst>
                      <a:ext uri="{53640926-AAD7-44D8-BBD7-CCE9431645EC}">
                        <a14:shadowObscured xmlns:a14="http://schemas.microsoft.com/office/drawing/2010/main"/>
                      </a:ext>
                    </a:extLst>
                  </pic:spPr>
                </pic:pic>
              </a:graphicData>
            </a:graphic>
          </wp:inline>
        </w:drawing>
      </w:r>
    </w:p>
    <w:p w14:paraId="42CBB7B4" w14:textId="58C69064" w:rsidR="007643F4" w:rsidRPr="00920004" w:rsidDel="00834740" w:rsidRDefault="00B243D7" w:rsidP="00A17FA5">
      <w:pPr>
        <w:pStyle w:val="Caption"/>
        <w:rPr>
          <w:del w:id="10013" w:author="phuong vu" w:date="2018-11-30T10:59:00Z"/>
          <w:rPrChange w:id="10014" w:author="phuong vu" w:date="2018-11-30T22:36:00Z">
            <w:rPr>
              <w:del w:id="10015" w:author="phuong vu" w:date="2018-11-30T10:59:00Z"/>
            </w:rPr>
          </w:rPrChange>
        </w:rPr>
        <w:pPrChange w:id="10016" w:author="phuong vu" w:date="2018-11-30T22:42:00Z">
          <w:pPr>
            <w:pStyle w:val="Caption"/>
          </w:pPr>
        </w:pPrChange>
      </w:pPr>
      <w:bookmarkStart w:id="10017" w:name="_Ref531340983"/>
      <w:bookmarkStart w:id="10018" w:name="_Toc531380474"/>
      <w:r w:rsidRPr="00920004">
        <w:rPr>
          <w:rPrChange w:id="10019" w:author="phuong vu" w:date="2018-11-30T22:36:00Z">
            <w:rPr/>
          </w:rPrChange>
        </w:rPr>
        <w:t xml:space="preserve">Hình </w:t>
      </w:r>
      <w:ins w:id="10020" w:author="phuong vu" w:date="2018-11-30T15:13:00Z">
        <w:r w:rsidR="00EF3636" w:rsidRPr="00920004">
          <w:rPr>
            <w:rPrChange w:id="10021" w:author="phuong vu" w:date="2018-11-30T22:36:00Z">
              <w:rPr/>
            </w:rPrChange>
          </w:rPr>
          <w:fldChar w:fldCharType="begin"/>
        </w:r>
        <w:r w:rsidR="00EF3636" w:rsidRPr="00920004">
          <w:rPr>
            <w:rPrChange w:id="10022" w:author="phuong vu" w:date="2018-11-30T22:36:00Z">
              <w:rPr/>
            </w:rPrChange>
          </w:rPr>
          <w:instrText xml:space="preserve"> STYLEREF 1 \s </w:instrText>
        </w:r>
      </w:ins>
      <w:r w:rsidR="00EF3636" w:rsidRPr="00920004">
        <w:rPr>
          <w:rPrChange w:id="10023" w:author="phuong vu" w:date="2018-11-30T22:36:00Z">
            <w:rPr/>
          </w:rPrChange>
        </w:rPr>
        <w:fldChar w:fldCharType="separate"/>
      </w:r>
      <w:r w:rsidR="00B5490C">
        <w:rPr>
          <w:noProof/>
        </w:rPr>
        <w:t>2</w:t>
      </w:r>
      <w:ins w:id="10024" w:author="phuong vu" w:date="2018-11-30T15:13:00Z">
        <w:r w:rsidR="00EF3636" w:rsidRPr="00920004">
          <w:rPr>
            <w:rPrChange w:id="10025" w:author="phuong vu" w:date="2018-11-30T22:36:00Z">
              <w:rPr/>
            </w:rPrChange>
          </w:rPr>
          <w:fldChar w:fldCharType="end"/>
        </w:r>
        <w:r w:rsidR="00EF3636" w:rsidRPr="00920004">
          <w:rPr>
            <w:rPrChange w:id="10026" w:author="phuong vu" w:date="2018-11-30T22:36:00Z">
              <w:rPr/>
            </w:rPrChange>
          </w:rPr>
          <w:t>.</w:t>
        </w:r>
        <w:r w:rsidR="00EF3636" w:rsidRPr="00920004">
          <w:rPr>
            <w:rPrChange w:id="10027" w:author="phuong vu" w:date="2018-11-30T22:36:00Z">
              <w:rPr/>
            </w:rPrChange>
          </w:rPr>
          <w:fldChar w:fldCharType="begin"/>
        </w:r>
        <w:r w:rsidR="00EF3636" w:rsidRPr="00920004">
          <w:rPr>
            <w:rPrChange w:id="10028" w:author="phuong vu" w:date="2018-11-30T22:36:00Z">
              <w:rPr/>
            </w:rPrChange>
          </w:rPr>
          <w:instrText xml:space="preserve"> SEQ Hình \* ARABIC \s 1 </w:instrText>
        </w:r>
      </w:ins>
      <w:r w:rsidR="00EF3636" w:rsidRPr="00920004">
        <w:rPr>
          <w:rPrChange w:id="10029" w:author="phuong vu" w:date="2018-11-30T22:36:00Z">
            <w:rPr/>
          </w:rPrChange>
        </w:rPr>
        <w:fldChar w:fldCharType="separate"/>
      </w:r>
      <w:ins w:id="10030" w:author="phuong vu" w:date="2018-11-30T22:44:00Z">
        <w:r w:rsidR="00B5490C">
          <w:rPr>
            <w:noProof/>
          </w:rPr>
          <w:t>2</w:t>
        </w:r>
      </w:ins>
      <w:ins w:id="10031" w:author="phuong vu" w:date="2018-11-30T15:13:00Z">
        <w:r w:rsidR="00EF3636" w:rsidRPr="00920004">
          <w:rPr>
            <w:rPrChange w:id="10032" w:author="phuong vu" w:date="2018-11-30T22:36:00Z">
              <w:rPr/>
            </w:rPrChange>
          </w:rPr>
          <w:fldChar w:fldCharType="end"/>
        </w:r>
      </w:ins>
      <w:bookmarkEnd w:id="10017"/>
      <w:del w:id="10033" w:author="phuong vu" w:date="2018-11-16T11:28:00Z">
        <w:r w:rsidR="006C103E" w:rsidRPr="00920004" w:rsidDel="00EC5005">
          <w:rPr>
            <w:rPrChange w:id="10034" w:author="phuong vu" w:date="2018-11-30T22:36:00Z">
              <w:rPr/>
            </w:rPrChange>
          </w:rPr>
          <w:fldChar w:fldCharType="begin"/>
        </w:r>
        <w:r w:rsidR="006C103E" w:rsidRPr="00920004" w:rsidDel="00EC5005">
          <w:rPr>
            <w:rPrChange w:id="10035" w:author="phuong vu" w:date="2018-11-30T22:36:00Z">
              <w:rPr/>
            </w:rPrChange>
          </w:rPr>
          <w:delInstrText xml:space="preserve"> STYLEREF 1 \s </w:delInstrText>
        </w:r>
        <w:r w:rsidR="006C103E" w:rsidRPr="00920004" w:rsidDel="00EC5005">
          <w:rPr>
            <w:rPrChange w:id="10036" w:author="phuong vu" w:date="2018-11-30T22:36:00Z">
              <w:rPr>
                <w:i w:val="0"/>
                <w:iCs w:val="0"/>
              </w:rPr>
            </w:rPrChange>
          </w:rPr>
          <w:fldChar w:fldCharType="separate"/>
        </w:r>
        <w:r w:rsidR="006C103E" w:rsidRPr="00920004" w:rsidDel="00EC5005">
          <w:rPr>
            <w:noProof/>
            <w:rPrChange w:id="10037" w:author="phuong vu" w:date="2018-11-30T22:36:00Z">
              <w:rPr>
                <w:noProof/>
              </w:rPr>
            </w:rPrChange>
          </w:rPr>
          <w:delText>2</w:delText>
        </w:r>
        <w:r w:rsidR="006C103E" w:rsidRPr="00920004" w:rsidDel="00EC5005">
          <w:rPr>
            <w:rPrChange w:id="10038" w:author="phuong vu" w:date="2018-11-30T22:36:00Z">
              <w:rPr/>
            </w:rPrChange>
          </w:rPr>
          <w:fldChar w:fldCharType="end"/>
        </w:r>
        <w:r w:rsidR="006C103E" w:rsidRPr="00920004" w:rsidDel="00EC5005">
          <w:rPr>
            <w:rPrChange w:id="10039" w:author="phuong vu" w:date="2018-11-30T22:36:00Z">
              <w:rPr/>
            </w:rPrChange>
          </w:rPr>
          <w:delText>.</w:delText>
        </w:r>
        <w:r w:rsidR="006C103E" w:rsidRPr="00920004" w:rsidDel="00EC5005">
          <w:rPr>
            <w:rPrChange w:id="10040" w:author="phuong vu" w:date="2018-11-30T22:36:00Z">
              <w:rPr/>
            </w:rPrChange>
          </w:rPr>
          <w:fldChar w:fldCharType="begin"/>
        </w:r>
        <w:r w:rsidR="006C103E" w:rsidRPr="00920004" w:rsidDel="00EC5005">
          <w:rPr>
            <w:rPrChange w:id="10041" w:author="phuong vu" w:date="2018-11-30T22:36:00Z">
              <w:rPr/>
            </w:rPrChange>
          </w:rPr>
          <w:delInstrText xml:space="preserve"> SEQ Hình \* ARABIC \s 1 </w:delInstrText>
        </w:r>
        <w:r w:rsidR="006C103E" w:rsidRPr="00920004" w:rsidDel="00EC5005">
          <w:rPr>
            <w:rPrChange w:id="10042" w:author="phuong vu" w:date="2018-11-30T22:36:00Z">
              <w:rPr>
                <w:i w:val="0"/>
                <w:iCs w:val="0"/>
              </w:rPr>
            </w:rPrChange>
          </w:rPr>
          <w:fldChar w:fldCharType="separate"/>
        </w:r>
        <w:r w:rsidR="006C103E" w:rsidRPr="00920004" w:rsidDel="00EC5005">
          <w:rPr>
            <w:noProof/>
            <w:rPrChange w:id="10043" w:author="phuong vu" w:date="2018-11-30T22:36:00Z">
              <w:rPr>
                <w:noProof/>
              </w:rPr>
            </w:rPrChange>
          </w:rPr>
          <w:delText>2</w:delText>
        </w:r>
        <w:r w:rsidR="006C103E" w:rsidRPr="00920004" w:rsidDel="00EC5005">
          <w:rPr>
            <w:rPrChange w:id="10044" w:author="phuong vu" w:date="2018-11-30T22:36:00Z">
              <w:rPr/>
            </w:rPrChange>
          </w:rPr>
          <w:fldChar w:fldCharType="end"/>
        </w:r>
      </w:del>
      <w:r w:rsidRPr="00920004">
        <w:rPr>
          <w:rPrChange w:id="10045" w:author="phuong vu" w:date="2018-11-30T22:36:00Z">
            <w:rPr>
              <w:i w:val="0"/>
              <w:iCs w:val="0"/>
              <w:lang w:val="en-US"/>
            </w:rPr>
          </w:rPrChange>
        </w:rPr>
        <w:t xml:space="preserve"> Ví dụ về truy vấn dữ liệu</w:t>
      </w:r>
      <w:bookmarkEnd w:id="10018"/>
    </w:p>
    <w:p w14:paraId="57659471" w14:textId="3D2B6100" w:rsidR="007643F4" w:rsidRPr="00920004" w:rsidRDefault="007643F4" w:rsidP="00A17FA5">
      <w:pPr>
        <w:pStyle w:val="Caption"/>
        <w:rPr>
          <w:lang w:val="da-DK"/>
          <w:rPrChange w:id="10046" w:author="phuong vu" w:date="2018-11-30T22:36:00Z">
            <w:rPr>
              <w:lang w:val="da-DK"/>
            </w:rPr>
          </w:rPrChange>
        </w:rPr>
        <w:pPrChange w:id="10047" w:author="phuong vu" w:date="2018-11-30T22:42:00Z">
          <w:pPr>
            <w:jc w:val="center"/>
          </w:pPr>
        </w:pPrChange>
      </w:pPr>
    </w:p>
    <w:p w14:paraId="70E44A36" w14:textId="1C915DBA" w:rsidR="007643F4" w:rsidRPr="00920004" w:rsidRDefault="007643F4" w:rsidP="00D72BF9">
      <w:pPr>
        <w:rPr>
          <w:lang w:val="da-DK"/>
          <w:rPrChange w:id="10048" w:author="phuong vu" w:date="2018-11-30T22:36:00Z">
            <w:rPr>
              <w:lang w:val="da-DK"/>
            </w:rPr>
          </w:rPrChange>
        </w:rPr>
        <w:pPrChange w:id="10049" w:author="phuong vu" w:date="2018-11-30T22:17:00Z">
          <w:pPr/>
        </w:pPrChange>
      </w:pPr>
      <w:r w:rsidRPr="00920004">
        <w:rPr>
          <w:lang w:val="da-DK"/>
          <w:rPrChange w:id="10050" w:author="phuong vu" w:date="2018-11-30T22:36:00Z">
            <w:rPr>
              <w:lang w:val="da-DK"/>
            </w:rPr>
          </w:rPrChange>
        </w:rPr>
        <w:tab/>
        <w:t xml:space="preserve">- </w:t>
      </w:r>
      <w:r w:rsidRPr="00920004">
        <w:rPr>
          <w:lang w:val="da-DK"/>
          <w:rPrChange w:id="10051" w:author="phuong vu" w:date="2018-11-30T22:36:00Z">
            <w:rPr>
              <w:i/>
              <w:lang w:val="da-DK"/>
            </w:rPr>
          </w:rPrChange>
        </w:rPr>
        <w:t xml:space="preserve">Thay đổi dữ liệu (Mutations): </w:t>
      </w:r>
      <w:r w:rsidRPr="00920004">
        <w:rPr>
          <w:lang w:val="da-DK"/>
          <w:rPrChange w:id="10052" w:author="phuong vu" w:date="2018-11-30T22:36:00Z">
            <w:rPr>
              <w:lang w:val="da-DK"/>
            </w:rPr>
          </w:rPrChange>
        </w:rPr>
        <w:t>Trong GraphQL viêc gửi các queries được gọi là mutations. Các mutation này có 3 loại là CREATE, UPDATE và DELETE. Mutation cũng có cú pháp giống như try vấn dữ liệu (Query).</w:t>
      </w:r>
      <w:ins w:id="10053" w:author="phuong vu" w:date="2018-11-30T11:35:00Z">
        <w:r w:rsidR="0063452C" w:rsidRPr="00920004">
          <w:rPr>
            <w:lang w:val="da-DK"/>
            <w:rPrChange w:id="10054" w:author="phuong vu" w:date="2018-11-30T22:36:00Z">
              <w:rPr>
                <w:lang w:val="da-DK"/>
              </w:rPr>
            </w:rPrChange>
          </w:rPr>
          <w:t xml:space="preserve"> </w:t>
        </w:r>
        <w:r w:rsidR="0063452C" w:rsidRPr="00920004">
          <w:rPr>
            <w:lang w:val="da-DK"/>
            <w:rPrChange w:id="10055" w:author="phuong vu" w:date="2018-11-30T22:36:00Z">
              <w:rPr>
                <w:lang w:val="da-DK"/>
              </w:rPr>
            </w:rPrChange>
          </w:rPr>
          <w:fldChar w:fldCharType="begin"/>
        </w:r>
        <w:r w:rsidR="0063452C" w:rsidRPr="00920004">
          <w:rPr>
            <w:lang w:val="da-DK"/>
            <w:rPrChange w:id="10056" w:author="phuong vu" w:date="2018-11-30T22:36:00Z">
              <w:rPr>
                <w:lang w:val="da-DK"/>
              </w:rPr>
            </w:rPrChange>
          </w:rPr>
          <w:instrText xml:space="preserve"> REF _Ref531341073 \h </w:instrText>
        </w:r>
      </w:ins>
      <w:r w:rsidR="0063452C" w:rsidRPr="00920004">
        <w:rPr>
          <w:lang w:val="da-DK"/>
          <w:rPrChange w:id="10057" w:author="phuong vu" w:date="2018-11-30T22:36:00Z">
            <w:rPr>
              <w:lang w:val="da-DK"/>
            </w:rPr>
          </w:rPrChange>
        </w:rPr>
      </w:r>
      <w:r w:rsidR="00D72BF9" w:rsidRPr="00920004">
        <w:rPr>
          <w:lang w:val="da-DK"/>
          <w:rPrChange w:id="10058" w:author="phuong vu" w:date="2018-11-30T22:36:00Z">
            <w:rPr>
              <w:lang w:val="da-DK"/>
            </w:rPr>
          </w:rPrChange>
        </w:rPr>
        <w:instrText xml:space="preserve"> \* MERGEFORMAT </w:instrText>
      </w:r>
      <w:r w:rsidR="0063452C" w:rsidRPr="00920004">
        <w:rPr>
          <w:lang w:val="da-DK"/>
          <w:rPrChange w:id="10059" w:author="phuong vu" w:date="2018-11-30T22:36:00Z">
            <w:rPr>
              <w:lang w:val="da-DK"/>
            </w:rPr>
          </w:rPrChange>
        </w:rPr>
        <w:fldChar w:fldCharType="separate"/>
      </w:r>
      <w:ins w:id="10060" w:author="phuong vu" w:date="2018-11-30T22:44:00Z">
        <w:r w:rsidR="00B5490C" w:rsidRPr="00920004">
          <w:rPr>
            <w:rPrChange w:id="10061" w:author="phuong vu" w:date="2018-11-30T22:36:00Z">
              <w:rPr/>
            </w:rPrChange>
          </w:rPr>
          <w:t xml:space="preserve">Hình </w:t>
        </w:r>
        <w:r w:rsidR="00B5490C">
          <w:rPr>
            <w:noProof/>
          </w:rPr>
          <w:t>2</w:t>
        </w:r>
        <w:r w:rsidR="00B5490C" w:rsidRPr="00920004">
          <w:rPr>
            <w:noProof/>
            <w:rPrChange w:id="10062" w:author="phuong vu" w:date="2018-11-30T22:36:00Z">
              <w:rPr/>
            </w:rPrChange>
          </w:rPr>
          <w:t>.</w:t>
        </w:r>
        <w:r w:rsidR="00B5490C">
          <w:rPr>
            <w:noProof/>
          </w:rPr>
          <w:t>3</w:t>
        </w:r>
      </w:ins>
      <w:ins w:id="10063" w:author="phuong vu" w:date="2018-11-30T11:35:00Z">
        <w:r w:rsidR="0063452C" w:rsidRPr="00920004">
          <w:rPr>
            <w:lang w:val="da-DK"/>
            <w:rPrChange w:id="10064" w:author="phuong vu" w:date="2018-11-30T22:36:00Z">
              <w:rPr>
                <w:lang w:val="da-DK"/>
              </w:rPr>
            </w:rPrChange>
          </w:rPr>
          <w:fldChar w:fldCharType="end"/>
        </w:r>
        <w:r w:rsidR="0063452C" w:rsidRPr="00920004">
          <w:rPr>
            <w:lang w:val="da-DK"/>
            <w:rPrChange w:id="10065" w:author="phuong vu" w:date="2018-11-30T22:36:00Z">
              <w:rPr>
                <w:lang w:val="da-DK"/>
              </w:rPr>
            </w:rPrChange>
          </w:rPr>
          <w:t xml:space="preserve"> là một ví dụ về gọi một mut</w:t>
        </w:r>
      </w:ins>
      <w:ins w:id="10066" w:author="phuong vu" w:date="2018-11-30T11:36:00Z">
        <w:r w:rsidR="0063452C" w:rsidRPr="00920004">
          <w:rPr>
            <w:lang w:val="da-DK"/>
            <w:rPrChange w:id="10067" w:author="phuong vu" w:date="2018-11-30T22:36:00Z">
              <w:rPr>
                <w:lang w:val="da-DK"/>
              </w:rPr>
            </w:rPrChange>
          </w:rPr>
          <w:t>ation.</w:t>
        </w:r>
      </w:ins>
    </w:p>
    <w:p w14:paraId="674C1C62" w14:textId="44350575" w:rsidR="00B243D7" w:rsidRPr="00920004" w:rsidRDefault="007643F4" w:rsidP="00BD0851">
      <w:pPr>
        <w:keepNext/>
        <w:spacing w:before="240" w:line="0" w:lineRule="atLeast"/>
        <w:rPr>
          <w:rPrChange w:id="10068" w:author="phuong vu" w:date="2018-11-30T22:36:00Z">
            <w:rPr/>
          </w:rPrChange>
        </w:rPr>
        <w:pPrChange w:id="10069" w:author="phuong vu" w:date="2018-11-30T14:16:00Z">
          <w:pPr>
            <w:keepNext/>
          </w:pPr>
        </w:pPrChange>
      </w:pPr>
      <w:r w:rsidRPr="00920004">
        <w:rPr>
          <w:noProof/>
          <w:lang w:val="en-US"/>
          <w:rPrChange w:id="10070" w:author="phuong vu" w:date="2018-11-30T22:36:00Z">
            <w:rPr>
              <w:noProof/>
              <w:lang w:val="en-US"/>
            </w:rPr>
          </w:rPrChange>
        </w:rPr>
        <w:drawing>
          <wp:inline distT="0" distB="0" distL="0" distR="0" wp14:anchorId="03193D42" wp14:editId="753DD82A">
            <wp:extent cx="5201285" cy="1984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934" r="6747" b="7092"/>
                    <a:stretch/>
                  </pic:blipFill>
                  <pic:spPr bwMode="auto">
                    <a:xfrm>
                      <a:off x="0" y="0"/>
                      <a:ext cx="5201285" cy="1984075"/>
                    </a:xfrm>
                    <a:prstGeom prst="rect">
                      <a:avLst/>
                    </a:prstGeom>
                    <a:ln>
                      <a:noFill/>
                    </a:ln>
                    <a:extLst>
                      <a:ext uri="{53640926-AAD7-44D8-BBD7-CCE9431645EC}">
                        <a14:shadowObscured xmlns:a14="http://schemas.microsoft.com/office/drawing/2010/main"/>
                      </a:ext>
                    </a:extLst>
                  </pic:spPr>
                </pic:pic>
              </a:graphicData>
            </a:graphic>
          </wp:inline>
        </w:drawing>
      </w:r>
    </w:p>
    <w:p w14:paraId="33B7A50E" w14:textId="0B4D6B90" w:rsidR="007643F4" w:rsidRPr="00920004" w:rsidDel="00834740" w:rsidRDefault="00B243D7" w:rsidP="00A17FA5">
      <w:pPr>
        <w:pStyle w:val="Caption"/>
        <w:rPr>
          <w:del w:id="10071" w:author="phuong vu" w:date="2018-11-30T11:00:00Z"/>
          <w:rPrChange w:id="10072" w:author="phuong vu" w:date="2018-11-30T22:36:00Z">
            <w:rPr>
              <w:del w:id="10073" w:author="phuong vu" w:date="2018-11-30T11:00:00Z"/>
            </w:rPr>
          </w:rPrChange>
        </w:rPr>
        <w:pPrChange w:id="10074" w:author="phuong vu" w:date="2018-11-30T22:42:00Z">
          <w:pPr>
            <w:pStyle w:val="Caption"/>
          </w:pPr>
        </w:pPrChange>
      </w:pPr>
      <w:bookmarkStart w:id="10075" w:name="_Ref531341073"/>
      <w:bookmarkStart w:id="10076" w:name="_Toc531380475"/>
      <w:r w:rsidRPr="00920004">
        <w:rPr>
          <w:rPrChange w:id="10077" w:author="phuong vu" w:date="2018-11-30T22:36:00Z">
            <w:rPr/>
          </w:rPrChange>
        </w:rPr>
        <w:t xml:space="preserve">Hình </w:t>
      </w:r>
      <w:ins w:id="10078" w:author="phuong vu" w:date="2018-11-30T15:13:00Z">
        <w:r w:rsidR="00EF3636" w:rsidRPr="00920004">
          <w:rPr>
            <w:rPrChange w:id="10079" w:author="phuong vu" w:date="2018-11-30T22:36:00Z">
              <w:rPr/>
            </w:rPrChange>
          </w:rPr>
          <w:fldChar w:fldCharType="begin"/>
        </w:r>
        <w:r w:rsidR="00EF3636" w:rsidRPr="00920004">
          <w:rPr>
            <w:rPrChange w:id="10080" w:author="phuong vu" w:date="2018-11-30T22:36:00Z">
              <w:rPr/>
            </w:rPrChange>
          </w:rPr>
          <w:instrText xml:space="preserve"> STYLEREF 1 \s </w:instrText>
        </w:r>
      </w:ins>
      <w:r w:rsidR="00EF3636" w:rsidRPr="00920004">
        <w:rPr>
          <w:rPrChange w:id="10081" w:author="phuong vu" w:date="2018-11-30T22:36:00Z">
            <w:rPr/>
          </w:rPrChange>
        </w:rPr>
        <w:fldChar w:fldCharType="separate"/>
      </w:r>
      <w:r w:rsidR="00B5490C">
        <w:rPr>
          <w:noProof/>
        </w:rPr>
        <w:t>2</w:t>
      </w:r>
      <w:ins w:id="10082" w:author="phuong vu" w:date="2018-11-30T15:13:00Z">
        <w:r w:rsidR="00EF3636" w:rsidRPr="00920004">
          <w:rPr>
            <w:rPrChange w:id="10083" w:author="phuong vu" w:date="2018-11-30T22:36:00Z">
              <w:rPr/>
            </w:rPrChange>
          </w:rPr>
          <w:fldChar w:fldCharType="end"/>
        </w:r>
        <w:r w:rsidR="00EF3636" w:rsidRPr="00920004">
          <w:rPr>
            <w:rPrChange w:id="10084" w:author="phuong vu" w:date="2018-11-30T22:36:00Z">
              <w:rPr/>
            </w:rPrChange>
          </w:rPr>
          <w:t>.</w:t>
        </w:r>
        <w:r w:rsidR="00EF3636" w:rsidRPr="00920004">
          <w:rPr>
            <w:rPrChange w:id="10085" w:author="phuong vu" w:date="2018-11-30T22:36:00Z">
              <w:rPr/>
            </w:rPrChange>
          </w:rPr>
          <w:fldChar w:fldCharType="begin"/>
        </w:r>
        <w:r w:rsidR="00EF3636" w:rsidRPr="00920004">
          <w:rPr>
            <w:rPrChange w:id="10086" w:author="phuong vu" w:date="2018-11-30T22:36:00Z">
              <w:rPr/>
            </w:rPrChange>
          </w:rPr>
          <w:instrText xml:space="preserve"> SEQ Hình \* ARABIC \s 1 </w:instrText>
        </w:r>
      </w:ins>
      <w:r w:rsidR="00EF3636" w:rsidRPr="00920004">
        <w:rPr>
          <w:rPrChange w:id="10087" w:author="phuong vu" w:date="2018-11-30T22:36:00Z">
            <w:rPr/>
          </w:rPrChange>
        </w:rPr>
        <w:fldChar w:fldCharType="separate"/>
      </w:r>
      <w:ins w:id="10088" w:author="phuong vu" w:date="2018-11-30T22:44:00Z">
        <w:r w:rsidR="00B5490C">
          <w:rPr>
            <w:noProof/>
          </w:rPr>
          <w:t>3</w:t>
        </w:r>
      </w:ins>
      <w:ins w:id="10089" w:author="phuong vu" w:date="2018-11-30T15:13:00Z">
        <w:r w:rsidR="00EF3636" w:rsidRPr="00920004">
          <w:rPr>
            <w:rPrChange w:id="10090" w:author="phuong vu" w:date="2018-11-30T22:36:00Z">
              <w:rPr/>
            </w:rPrChange>
          </w:rPr>
          <w:fldChar w:fldCharType="end"/>
        </w:r>
      </w:ins>
      <w:bookmarkEnd w:id="10075"/>
      <w:del w:id="10091" w:author="phuong vu" w:date="2018-11-16T11:28:00Z">
        <w:r w:rsidR="006C103E" w:rsidRPr="00920004" w:rsidDel="00EC5005">
          <w:rPr>
            <w:rPrChange w:id="10092" w:author="phuong vu" w:date="2018-11-30T22:36:00Z">
              <w:rPr/>
            </w:rPrChange>
          </w:rPr>
          <w:fldChar w:fldCharType="begin"/>
        </w:r>
        <w:r w:rsidR="006C103E" w:rsidRPr="00920004" w:rsidDel="00EC5005">
          <w:rPr>
            <w:rPrChange w:id="10093" w:author="phuong vu" w:date="2018-11-30T22:36:00Z">
              <w:rPr/>
            </w:rPrChange>
          </w:rPr>
          <w:delInstrText xml:space="preserve"> STYLEREF 1 \s </w:delInstrText>
        </w:r>
        <w:r w:rsidR="006C103E" w:rsidRPr="00920004" w:rsidDel="00EC5005">
          <w:rPr>
            <w:rPrChange w:id="10094" w:author="phuong vu" w:date="2018-11-30T22:36:00Z">
              <w:rPr>
                <w:i w:val="0"/>
                <w:iCs w:val="0"/>
              </w:rPr>
            </w:rPrChange>
          </w:rPr>
          <w:fldChar w:fldCharType="separate"/>
        </w:r>
        <w:r w:rsidR="006C103E" w:rsidRPr="00920004" w:rsidDel="00EC5005">
          <w:rPr>
            <w:noProof/>
            <w:rPrChange w:id="10095" w:author="phuong vu" w:date="2018-11-30T22:36:00Z">
              <w:rPr>
                <w:noProof/>
              </w:rPr>
            </w:rPrChange>
          </w:rPr>
          <w:delText>2</w:delText>
        </w:r>
        <w:r w:rsidR="006C103E" w:rsidRPr="00920004" w:rsidDel="00EC5005">
          <w:rPr>
            <w:rPrChange w:id="10096" w:author="phuong vu" w:date="2018-11-30T22:36:00Z">
              <w:rPr/>
            </w:rPrChange>
          </w:rPr>
          <w:fldChar w:fldCharType="end"/>
        </w:r>
        <w:r w:rsidR="006C103E" w:rsidRPr="00920004" w:rsidDel="00EC5005">
          <w:rPr>
            <w:rPrChange w:id="10097" w:author="phuong vu" w:date="2018-11-30T22:36:00Z">
              <w:rPr/>
            </w:rPrChange>
          </w:rPr>
          <w:delText>.</w:delText>
        </w:r>
        <w:r w:rsidR="006C103E" w:rsidRPr="00920004" w:rsidDel="00EC5005">
          <w:rPr>
            <w:rPrChange w:id="10098" w:author="phuong vu" w:date="2018-11-30T22:36:00Z">
              <w:rPr/>
            </w:rPrChange>
          </w:rPr>
          <w:fldChar w:fldCharType="begin"/>
        </w:r>
        <w:r w:rsidR="006C103E" w:rsidRPr="00920004" w:rsidDel="00EC5005">
          <w:rPr>
            <w:rPrChange w:id="10099" w:author="phuong vu" w:date="2018-11-30T22:36:00Z">
              <w:rPr/>
            </w:rPrChange>
          </w:rPr>
          <w:delInstrText xml:space="preserve"> SEQ Hình \* ARABIC \s 1 </w:delInstrText>
        </w:r>
        <w:r w:rsidR="006C103E" w:rsidRPr="00920004" w:rsidDel="00EC5005">
          <w:rPr>
            <w:rPrChange w:id="10100" w:author="phuong vu" w:date="2018-11-30T22:36:00Z">
              <w:rPr>
                <w:i w:val="0"/>
                <w:iCs w:val="0"/>
              </w:rPr>
            </w:rPrChange>
          </w:rPr>
          <w:fldChar w:fldCharType="separate"/>
        </w:r>
        <w:r w:rsidR="006C103E" w:rsidRPr="00920004" w:rsidDel="00EC5005">
          <w:rPr>
            <w:noProof/>
            <w:rPrChange w:id="10101" w:author="phuong vu" w:date="2018-11-30T22:36:00Z">
              <w:rPr>
                <w:noProof/>
              </w:rPr>
            </w:rPrChange>
          </w:rPr>
          <w:delText>3</w:delText>
        </w:r>
        <w:r w:rsidR="006C103E" w:rsidRPr="00920004" w:rsidDel="00EC5005">
          <w:rPr>
            <w:rPrChange w:id="10102" w:author="phuong vu" w:date="2018-11-30T22:36:00Z">
              <w:rPr/>
            </w:rPrChange>
          </w:rPr>
          <w:fldChar w:fldCharType="end"/>
        </w:r>
      </w:del>
      <w:r w:rsidRPr="00920004">
        <w:rPr>
          <w:rPrChange w:id="10103" w:author="phuong vu" w:date="2018-11-30T22:36:00Z">
            <w:rPr>
              <w:i w:val="0"/>
              <w:iCs w:val="0"/>
              <w:lang w:val="en-US"/>
            </w:rPr>
          </w:rPrChange>
        </w:rPr>
        <w:t xml:space="preserve"> Ví dụ về gọi một mutation</w:t>
      </w:r>
      <w:bookmarkEnd w:id="10076"/>
    </w:p>
    <w:p w14:paraId="0E4406B2" w14:textId="0D347FD2" w:rsidR="007643F4" w:rsidRPr="00920004" w:rsidRDefault="007643F4" w:rsidP="00A17FA5">
      <w:pPr>
        <w:pStyle w:val="Caption"/>
        <w:rPr>
          <w:lang w:val="da-DK"/>
          <w:rPrChange w:id="10104" w:author="phuong vu" w:date="2018-11-30T22:36:00Z">
            <w:rPr>
              <w:lang w:val="da-DK"/>
            </w:rPr>
          </w:rPrChange>
        </w:rPr>
        <w:pPrChange w:id="10105" w:author="phuong vu" w:date="2018-11-30T22:42:00Z">
          <w:pPr/>
        </w:pPrChange>
      </w:pPr>
    </w:p>
    <w:p w14:paraId="62E7CFC3" w14:textId="5DE7B685" w:rsidR="0036271B" w:rsidRPr="00920004" w:rsidDel="003166DB" w:rsidRDefault="0063452C" w:rsidP="00BD0851">
      <w:pPr>
        <w:spacing w:before="240" w:line="0" w:lineRule="atLeast"/>
        <w:ind w:firstLine="666"/>
        <w:rPr>
          <w:del w:id="10106" w:author="phuong vu" w:date="2018-11-22T13:25:00Z"/>
          <w:b/>
          <w:lang w:val="da-DK"/>
          <w:rPrChange w:id="10107" w:author="phuong vu" w:date="2018-11-30T22:36:00Z">
            <w:rPr>
              <w:del w:id="10108" w:author="phuong vu" w:date="2018-11-22T13:25:00Z"/>
              <w:lang w:val="da-DK"/>
            </w:rPr>
          </w:rPrChange>
        </w:rPr>
        <w:pPrChange w:id="10109" w:author="phuong vu" w:date="2018-11-30T14:16:00Z">
          <w:pPr/>
        </w:pPrChange>
      </w:pPr>
      <w:ins w:id="10110" w:author="phuong vu" w:date="2018-11-30T11:36:00Z">
        <w:r w:rsidRPr="00920004">
          <w:rPr>
            <w:b/>
            <w:rPrChange w:id="10111" w:author="phuong vu" w:date="2018-11-30T22:36:00Z">
              <w:rPr>
                <w:b/>
                <w:lang w:val="da-DK"/>
              </w:rPr>
            </w:rPrChange>
          </w:rPr>
          <w:lastRenderedPageBreak/>
          <w:t>Ứng dụng của GraphQL đối với đề tài:</w:t>
        </w:r>
      </w:ins>
      <w:ins w:id="10112" w:author="phuong vu" w:date="2018-11-30T11:39:00Z">
        <w:r w:rsidR="00001442" w:rsidRPr="00920004">
          <w:rPr>
            <w:rPrChange w:id="10113" w:author="phuong vu" w:date="2018-11-30T22:36:00Z">
              <w:rPr>
                <w:b/>
                <w:lang w:val="da-DK"/>
              </w:rPr>
            </w:rPrChange>
          </w:rPr>
          <w:t xml:space="preserve"> </w:t>
        </w:r>
      </w:ins>
      <w:ins w:id="10114" w:author="phuong vu" w:date="2018-11-30T11:37:00Z">
        <w:r w:rsidRPr="00920004">
          <w:rPr>
            <w:rPrChange w:id="10115" w:author="phuong vu" w:date="2018-11-30T22:36:00Z">
              <w:rPr>
                <w:lang w:val="da-DK"/>
              </w:rPr>
            </w:rPrChange>
          </w:rPr>
          <w:t xml:space="preserve">Kết hợp với Postgraphile và PostgreSQL </w:t>
        </w:r>
      </w:ins>
      <w:ins w:id="10116" w:author="phuong vu" w:date="2018-11-30T11:38:00Z">
        <w:r w:rsidRPr="00920004">
          <w:rPr>
            <w:rPrChange w:id="10117" w:author="phuong vu" w:date="2018-11-30T22:36:00Z">
              <w:rPr>
                <w:lang w:val="da-DK"/>
              </w:rPr>
            </w:rPrChange>
          </w:rPr>
          <w:t xml:space="preserve">tạo nên </w:t>
        </w:r>
      </w:ins>
      <w:ins w:id="10118" w:author="phuong vu" w:date="2018-11-30T13:58:00Z">
        <w:r w:rsidR="00184C15" w:rsidRPr="00920004">
          <w:rPr>
            <w:rPrChange w:id="10119" w:author="phuong vu" w:date="2018-11-30T22:36:00Z">
              <w:rPr>
                <w:lang w:val="da-DK"/>
              </w:rPr>
            </w:rPrChange>
          </w:rPr>
          <w:t>máy chủ</w:t>
        </w:r>
      </w:ins>
      <w:ins w:id="10120" w:author="phuong vu" w:date="2018-11-30T11:38:00Z">
        <w:r w:rsidRPr="00920004">
          <w:rPr>
            <w:rPrChange w:id="10121" w:author="phuong vu" w:date="2018-11-30T22:36:00Z">
              <w:rPr>
                <w:lang w:val="da-DK"/>
              </w:rPr>
            </w:rPrChange>
          </w:rPr>
          <w:t xml:space="preserve"> API nhận xử lí và trả dữ liệu cho </w:t>
        </w:r>
        <w:r w:rsidR="00001442" w:rsidRPr="00920004">
          <w:rPr>
            <w:rPrChange w:id="10122" w:author="phuong vu" w:date="2018-11-30T22:36:00Z">
              <w:rPr>
                <w:lang w:val="da-DK"/>
              </w:rPr>
            </w:rPrChange>
          </w:rPr>
          <w:t>toàn hệ thống</w:t>
        </w:r>
        <w:r w:rsidR="00001442" w:rsidRPr="00920004">
          <w:rPr>
            <w:lang w:val="da-DK"/>
            <w:rPrChange w:id="10123" w:author="phuong vu" w:date="2018-11-30T22:36:00Z">
              <w:rPr>
                <w:lang w:val="da-DK"/>
              </w:rPr>
            </w:rPrChange>
          </w:rPr>
          <w:t>.</w:t>
        </w:r>
      </w:ins>
      <w:del w:id="10124" w:author="phuong vu" w:date="2018-11-30T11:00:00Z">
        <w:r w:rsidR="0036271B" w:rsidRPr="00920004" w:rsidDel="00834740">
          <w:rPr>
            <w:lang w:val="da-DK"/>
            <w:rPrChange w:id="10125" w:author="phuong vu" w:date="2018-11-30T22:36:00Z">
              <w:rPr>
                <w:i/>
                <w:lang w:val="da-DK"/>
              </w:rPr>
            </w:rPrChange>
          </w:rPr>
          <w:delText xml:space="preserve">- Subscription and Realtime Updates: </w:delText>
        </w:r>
        <w:r w:rsidR="0036271B" w:rsidRPr="00920004" w:rsidDel="00834740">
          <w:rPr>
            <w:lang w:val="da-DK"/>
            <w:rPrChange w:id="10126" w:author="phuong vu" w:date="2018-11-30T22:36:00Z">
              <w:rPr>
                <w:lang w:val="da-DK"/>
              </w:rPr>
            </w:rPrChange>
          </w:rPr>
          <w:delTex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delText>
        </w:r>
      </w:del>
      <w:del w:id="10127" w:author="phuong vu" w:date="2018-11-22T13:25:00Z">
        <w:r w:rsidR="0036271B" w:rsidRPr="00920004" w:rsidDel="003166DB">
          <w:rPr>
            <w:lang w:val="da-DK"/>
            <w:rPrChange w:id="10128" w:author="phuong vu" w:date="2018-11-30T22:36:00Z">
              <w:rPr>
                <w:lang w:val="da-DK"/>
              </w:rPr>
            </w:rPrChange>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920004" w:rsidRDefault="0036271B" w:rsidP="00BD0851">
      <w:pPr>
        <w:spacing w:before="240" w:line="0" w:lineRule="atLeast"/>
        <w:ind w:firstLine="666"/>
        <w:rPr>
          <w:lang w:val="da-DK"/>
          <w:rPrChange w:id="10129" w:author="phuong vu" w:date="2018-11-30T22:36:00Z">
            <w:rPr>
              <w:lang w:val="da-DK"/>
            </w:rPr>
          </w:rPrChange>
        </w:rPr>
        <w:pPrChange w:id="10130" w:author="phuong vu" w:date="2018-11-30T14:16:00Z">
          <w:pPr/>
        </w:pPrChange>
      </w:pPr>
    </w:p>
    <w:p w14:paraId="6AA92B70" w14:textId="78395C13" w:rsidR="00997C30" w:rsidRPr="00920004" w:rsidRDefault="00997C30" w:rsidP="00BD0851">
      <w:pPr>
        <w:pStyle w:val="Heading2"/>
        <w:spacing w:before="240" w:line="0" w:lineRule="atLeast"/>
        <w:rPr>
          <w:rFonts w:cstheme="majorHAnsi"/>
          <w:vertAlign w:val="superscript"/>
          <w:lang w:val="da-DK"/>
          <w:rPrChange w:id="10131" w:author="phuong vu" w:date="2018-11-30T22:36:00Z">
            <w:rPr>
              <w:vertAlign w:val="superscript"/>
              <w:lang w:val="da-DK"/>
            </w:rPr>
          </w:rPrChange>
        </w:rPr>
        <w:pPrChange w:id="10132" w:author="phuong vu" w:date="2018-11-30T14:16:00Z">
          <w:pPr>
            <w:pStyle w:val="Heading2"/>
          </w:pPr>
        </w:pPrChange>
      </w:pPr>
      <w:bookmarkStart w:id="10133" w:name="_Toc484566613"/>
      <w:del w:id="10134" w:author="phuong vu" w:date="2018-11-30T09:37:00Z">
        <w:r w:rsidRPr="00920004" w:rsidDel="00D33C95">
          <w:rPr>
            <w:rFonts w:cstheme="majorHAnsi"/>
            <w:lang w:val="da-DK"/>
            <w:rPrChange w:id="10135" w:author="phuong vu" w:date="2018-11-30T22:36:00Z">
              <w:rPr>
                <w:rFonts w:cstheme="majorHAnsi"/>
                <w:lang w:val="da-DK"/>
              </w:rPr>
            </w:rPrChange>
          </w:rPr>
          <w:delText>Tìm hiể</w:delText>
        </w:r>
        <w:r w:rsidRPr="00920004" w:rsidDel="00D33C95">
          <w:rPr>
            <w:rFonts w:cstheme="majorHAnsi"/>
            <w:lang w:val="da-DK"/>
            <w:rPrChange w:id="10136" w:author="phuong vu" w:date="2018-11-30T22:36:00Z">
              <w:rPr>
                <w:lang w:val="da-DK"/>
              </w:rPr>
            </w:rPrChange>
          </w:rPr>
          <w:delText xml:space="preserve">u về </w:delText>
        </w:r>
      </w:del>
      <w:bookmarkStart w:id="10137" w:name="_Toc531380673"/>
      <w:bookmarkEnd w:id="10133"/>
      <w:r w:rsidR="0036271B" w:rsidRPr="00920004">
        <w:rPr>
          <w:rFonts w:cstheme="majorHAnsi"/>
          <w:lang w:val="da-DK"/>
          <w:rPrChange w:id="10138" w:author="phuong vu" w:date="2018-11-30T22:36:00Z">
            <w:rPr>
              <w:lang w:val="da-DK"/>
            </w:rPr>
          </w:rPrChange>
        </w:rPr>
        <w:t>Postgraphile</w:t>
      </w:r>
      <w:r w:rsidR="00653696" w:rsidRPr="00920004">
        <w:rPr>
          <w:rFonts w:cstheme="majorHAnsi"/>
          <w:lang w:val="da-DK"/>
          <w:rPrChange w:id="10139" w:author="phuong vu" w:date="2018-11-30T22:36:00Z">
            <w:rPr>
              <w:lang w:val="da-DK"/>
            </w:rPr>
          </w:rPrChange>
        </w:rPr>
        <w:t xml:space="preserve"> </w:t>
      </w:r>
      <w:r w:rsidR="0036271B" w:rsidRPr="00920004">
        <w:rPr>
          <w:rFonts w:cstheme="majorHAnsi"/>
          <w:vertAlign w:val="superscript"/>
          <w:lang w:val="da-DK"/>
          <w:rPrChange w:id="10140" w:author="phuong vu" w:date="2018-11-30T22:36:00Z">
            <w:rPr>
              <w:vertAlign w:val="superscript"/>
              <w:lang w:val="da-DK"/>
            </w:rPr>
          </w:rPrChange>
        </w:rPr>
        <w:t>[</w:t>
      </w:r>
      <w:r w:rsidR="00530384" w:rsidRPr="00920004">
        <w:rPr>
          <w:rFonts w:cstheme="majorHAnsi"/>
          <w:vertAlign w:val="superscript"/>
          <w:lang w:val="da-DK"/>
          <w:rPrChange w:id="10141" w:author="phuong vu" w:date="2018-11-30T22:36:00Z">
            <w:rPr>
              <w:vertAlign w:val="superscript"/>
              <w:lang w:val="da-DK"/>
            </w:rPr>
          </w:rPrChange>
        </w:rPr>
        <w:t>3</w:t>
      </w:r>
      <w:r w:rsidR="0036271B" w:rsidRPr="00920004">
        <w:rPr>
          <w:rFonts w:cstheme="majorHAnsi"/>
          <w:vertAlign w:val="superscript"/>
          <w:lang w:val="da-DK"/>
          <w:rPrChange w:id="10142" w:author="phuong vu" w:date="2018-11-30T22:36:00Z">
            <w:rPr>
              <w:vertAlign w:val="superscript"/>
              <w:lang w:val="da-DK"/>
            </w:rPr>
          </w:rPrChange>
        </w:rPr>
        <w:t>]</w:t>
      </w:r>
      <w:r w:rsidR="00653696" w:rsidRPr="00920004">
        <w:rPr>
          <w:rFonts w:cstheme="majorHAnsi"/>
          <w:vertAlign w:val="superscript"/>
          <w:lang w:val="da-DK"/>
          <w:rPrChange w:id="10143" w:author="phuong vu" w:date="2018-11-30T22:36:00Z">
            <w:rPr>
              <w:vertAlign w:val="superscript"/>
              <w:lang w:val="da-DK"/>
            </w:rPr>
          </w:rPrChange>
        </w:rPr>
        <w:t>[4]</w:t>
      </w:r>
      <w:bookmarkEnd w:id="10137"/>
    </w:p>
    <w:p w14:paraId="31833E15" w14:textId="488E790C" w:rsidR="00DE5517" w:rsidRPr="00920004" w:rsidDel="0063452C" w:rsidRDefault="00DE5517" w:rsidP="00BD0851">
      <w:pPr>
        <w:spacing w:before="240" w:line="0" w:lineRule="atLeast"/>
        <w:ind w:firstLine="720"/>
        <w:rPr>
          <w:del w:id="10144" w:author="phuong vu" w:date="2018-11-30T11:33:00Z"/>
          <w:b/>
          <w:lang w:val="en-US"/>
          <w:rPrChange w:id="10145" w:author="phuong vu" w:date="2018-11-30T22:36:00Z">
            <w:rPr>
              <w:del w:id="10146" w:author="phuong vu" w:date="2018-11-30T11:33:00Z"/>
              <w:b/>
              <w:lang w:val="en-US"/>
            </w:rPr>
          </w:rPrChange>
        </w:rPr>
        <w:pPrChange w:id="10147" w:author="phuong vu" w:date="2018-11-30T14:16:00Z">
          <w:pPr>
            <w:spacing w:line="360" w:lineRule="auto"/>
          </w:pPr>
        </w:pPrChange>
      </w:pPr>
      <w:del w:id="10148" w:author="phuong vu" w:date="2018-11-30T11:33:00Z">
        <w:r w:rsidRPr="00920004" w:rsidDel="0063452C">
          <w:rPr>
            <w:b/>
            <w:lang w:val="en-US"/>
            <w:rPrChange w:id="10149" w:author="phuong vu" w:date="2018-11-30T22:36:00Z">
              <w:rPr>
                <w:b/>
                <w:lang w:val="en-US"/>
              </w:rPr>
            </w:rPrChange>
          </w:rPr>
          <w:delText>Giới thiệu:</w:delText>
        </w:r>
      </w:del>
    </w:p>
    <w:p w14:paraId="122184EB" w14:textId="6E9DA5D8" w:rsidR="0036271B" w:rsidRPr="00920004" w:rsidRDefault="00530384" w:rsidP="00D72BF9">
      <w:pPr>
        <w:rPr>
          <w:lang w:val="da-DK"/>
          <w:rPrChange w:id="10150" w:author="phuong vu" w:date="2018-11-30T22:36:00Z">
            <w:rPr>
              <w:lang w:val="da-DK"/>
            </w:rPr>
          </w:rPrChange>
        </w:rPr>
        <w:pPrChange w:id="10151" w:author="phuong vu" w:date="2018-11-30T22:17:00Z">
          <w:pPr/>
        </w:pPrChange>
      </w:pPr>
      <w:r w:rsidRPr="00920004">
        <w:rPr>
          <w:lang w:val="da-DK"/>
          <w:rPrChange w:id="10152" w:author="phuong vu" w:date="2018-11-30T22:36:00Z">
            <w:rPr>
              <w:lang w:val="da-DK"/>
            </w:rPr>
          </w:rPrChange>
        </w:rPr>
        <w:tab/>
        <w:t xml:space="preserve">Postgraphile được xem như thành phần để kết nối giữa GraphQL và </w:t>
      </w:r>
      <w:r w:rsidR="00653696" w:rsidRPr="00920004">
        <w:rPr>
          <w:lang w:val="da-DK"/>
          <w:rPrChange w:id="10153" w:author="phuong vu" w:date="2018-11-30T22:36:00Z">
            <w:rPr>
              <w:lang w:val="da-DK"/>
            </w:rPr>
          </w:rPrChange>
        </w:rPr>
        <w:t>PostgreSQL</w:t>
      </w:r>
      <w:r w:rsidRPr="00920004">
        <w:rPr>
          <w:lang w:val="da-DK"/>
          <w:rPrChange w:id="10154" w:author="phuong vu" w:date="2018-11-30T22:36:00Z">
            <w:rPr>
              <w:lang w:val="da-DK"/>
            </w:rPr>
          </w:rPrChange>
        </w:rPr>
        <w:t xml:space="preserve"> lại với nhau. Postgraphile phân tích và trả </w:t>
      </w:r>
      <w:del w:id="10155" w:author="phuong vu" w:date="2018-11-30T13:55:00Z">
        <w:r w:rsidRPr="00920004" w:rsidDel="00184C15">
          <w:rPr>
            <w:lang w:val="da-DK"/>
            <w:rPrChange w:id="10156" w:author="phuong vu" w:date="2018-11-30T22:36:00Z">
              <w:rPr>
                <w:lang w:val="da-DK"/>
              </w:rPr>
            </w:rPrChange>
          </w:rPr>
          <w:delText>chó</w:delText>
        </w:r>
      </w:del>
      <w:ins w:id="10157" w:author="phuong vu" w:date="2018-11-30T13:55:00Z">
        <w:r w:rsidR="00184C15" w:rsidRPr="00920004">
          <w:rPr>
            <w:lang w:val="da-DK"/>
            <w:rPrChange w:id="10158" w:author="phuong vu" w:date="2018-11-30T22:36:00Z">
              <w:rPr>
                <w:lang w:val="da-DK"/>
              </w:rPr>
            </w:rPrChange>
          </w:rPr>
          <w:t>cho</w:t>
        </w:r>
      </w:ins>
      <w:r w:rsidRPr="00920004">
        <w:rPr>
          <w:lang w:val="da-DK"/>
          <w:rPrChange w:id="10159" w:author="phuong vu" w:date="2018-11-30T22:36:00Z">
            <w:rPr>
              <w:lang w:val="da-DK"/>
            </w:rPr>
          </w:rPrChange>
        </w:rPr>
        <w:t xml:space="preserve"> GraphQL những thông tin về cơ sở dữ liệu. Trong quá tr</w:t>
      </w:r>
      <w:ins w:id="10160" w:author="phuong vu" w:date="2018-11-30T11:45:00Z">
        <w:r w:rsidR="00001442" w:rsidRPr="00920004">
          <w:rPr>
            <w:lang w:val="da-DK"/>
            <w:rPrChange w:id="10161" w:author="phuong vu" w:date="2018-11-30T22:36:00Z">
              <w:rPr>
                <w:lang w:val="da-DK"/>
              </w:rPr>
            </w:rPrChange>
          </w:rPr>
          <w:t>ì</w:t>
        </w:r>
      </w:ins>
      <w:del w:id="10162" w:author="phuong vu" w:date="2018-11-30T11:45:00Z">
        <w:r w:rsidRPr="00920004" w:rsidDel="00001442">
          <w:rPr>
            <w:lang w:val="da-DK"/>
            <w:rPrChange w:id="10163" w:author="phuong vu" w:date="2018-11-30T22:36:00Z">
              <w:rPr>
                <w:lang w:val="da-DK"/>
              </w:rPr>
            </w:rPrChange>
          </w:rPr>
          <w:delText>i</w:delText>
        </w:r>
      </w:del>
      <w:r w:rsidRPr="00920004">
        <w:rPr>
          <w:lang w:val="da-DK"/>
          <w:rPrChange w:id="10164" w:author="phuong vu" w:date="2018-11-30T22:36:00Z">
            <w:rPr>
              <w:lang w:val="da-DK"/>
            </w:rPr>
          </w:rPrChange>
        </w:rPr>
        <w:t>nh phát triển, Postgraphile hỗ trợ kiểm tra cở sở dữ liệu thay đổi và cập nhật như thế nào sau mỗi lần gọi API bằng GraphQL.</w:t>
      </w:r>
    </w:p>
    <w:p w14:paraId="2E756C1F" w14:textId="69265DC2" w:rsidR="00DE5517" w:rsidRPr="00920004" w:rsidRDefault="00DE5517" w:rsidP="00BD0851">
      <w:pPr>
        <w:spacing w:before="240" w:line="0" w:lineRule="atLeast"/>
        <w:ind w:firstLine="720"/>
        <w:rPr>
          <w:b/>
          <w:lang w:val="da-DK"/>
          <w:rPrChange w:id="10165" w:author="phuong vu" w:date="2018-11-30T22:36:00Z">
            <w:rPr>
              <w:b/>
              <w:lang w:val="da-DK"/>
            </w:rPr>
          </w:rPrChange>
        </w:rPr>
        <w:pPrChange w:id="10166" w:author="phuong vu" w:date="2018-11-30T14:16:00Z">
          <w:pPr>
            <w:spacing w:line="360" w:lineRule="auto"/>
          </w:pPr>
        </w:pPrChange>
      </w:pPr>
      <w:r w:rsidRPr="00920004">
        <w:rPr>
          <w:b/>
          <w:lang w:val="da-DK"/>
          <w:rPrChange w:id="10167" w:author="phuong vu" w:date="2018-11-30T22:36:00Z">
            <w:rPr>
              <w:b/>
              <w:lang w:val="da-DK"/>
            </w:rPr>
          </w:rPrChange>
        </w:rPr>
        <w:t>Đặc điểm</w:t>
      </w:r>
      <w:ins w:id="10168" w:author="phuong vu" w:date="2018-11-30T11:41:00Z">
        <w:r w:rsidR="00001442" w:rsidRPr="00920004">
          <w:rPr>
            <w:b/>
            <w:lang w:val="da-DK"/>
            <w:rPrChange w:id="10169" w:author="phuong vu" w:date="2018-11-30T22:36:00Z">
              <w:rPr>
                <w:b/>
                <w:lang w:val="da-DK"/>
              </w:rPr>
            </w:rPrChange>
          </w:rPr>
          <w:t xml:space="preserve"> của Postgraphile</w:t>
        </w:r>
      </w:ins>
      <w:r w:rsidRPr="00920004">
        <w:rPr>
          <w:b/>
          <w:lang w:val="da-DK"/>
          <w:rPrChange w:id="10170" w:author="phuong vu" w:date="2018-11-30T22:36:00Z">
            <w:rPr>
              <w:b/>
              <w:lang w:val="da-DK"/>
            </w:rPr>
          </w:rPrChange>
        </w:rPr>
        <w:t>:</w:t>
      </w:r>
    </w:p>
    <w:p w14:paraId="7EB52DAD" w14:textId="57DC8AD6" w:rsidR="00B76C47" w:rsidRPr="00920004" w:rsidRDefault="00DE5517" w:rsidP="00D72BF9">
      <w:pPr>
        <w:rPr>
          <w:lang w:val="da-DK"/>
          <w:rPrChange w:id="10171" w:author="phuong vu" w:date="2018-11-30T22:36:00Z">
            <w:rPr>
              <w:lang w:val="en-US"/>
            </w:rPr>
          </w:rPrChange>
        </w:rPr>
        <w:pPrChange w:id="10172" w:author="phuong vu" w:date="2018-11-30T22:17:00Z">
          <w:pPr/>
        </w:pPrChange>
      </w:pPr>
      <w:r w:rsidRPr="00920004">
        <w:rPr>
          <w:lang w:val="da-DK"/>
          <w:rPrChange w:id="10173" w:author="phuong vu" w:date="2018-11-30T22:36:00Z">
            <w:rPr>
              <w:lang w:val="da-DK"/>
            </w:rPr>
          </w:rPrChange>
        </w:rPr>
        <w:tab/>
        <w:t xml:space="preserve">- </w:t>
      </w:r>
      <w:del w:id="10174" w:author="phuong vu" w:date="2018-11-30T11:44:00Z">
        <w:r w:rsidRPr="00920004" w:rsidDel="00001442">
          <w:rPr>
            <w:lang w:val="da-DK"/>
            <w:rPrChange w:id="10175" w:author="phuong vu" w:date="2018-11-30T22:36:00Z">
              <w:rPr>
                <w:i/>
                <w:lang w:val="da-DK"/>
              </w:rPr>
            </w:rPrChange>
          </w:rPr>
          <w:delText>User and Session Management</w:delText>
        </w:r>
      </w:del>
      <w:ins w:id="10176" w:author="phuong vu" w:date="2018-11-30T11:44:00Z">
        <w:r w:rsidR="00001442" w:rsidRPr="00920004">
          <w:rPr>
            <w:lang w:val="da-DK"/>
            <w:rPrChange w:id="10177" w:author="phuong vu" w:date="2018-11-30T22:36:00Z">
              <w:rPr>
                <w:i/>
                <w:lang w:val="da-DK"/>
              </w:rPr>
            </w:rPrChange>
          </w:rPr>
          <w:t>Quản lí người dùng và phiên làm việc</w:t>
        </w:r>
      </w:ins>
      <w:r w:rsidRPr="00920004">
        <w:rPr>
          <w:lang w:val="da-DK"/>
          <w:rPrChange w:id="10178" w:author="phuong vu" w:date="2018-11-30T22:36:00Z">
            <w:rPr>
              <w:i/>
              <w:lang w:val="da-DK"/>
            </w:rPr>
          </w:rPrChange>
        </w:rPr>
        <w:t xml:space="preserve">: </w:t>
      </w:r>
      <w:r w:rsidR="00982AE8" w:rsidRPr="00920004">
        <w:rPr>
          <w:lang w:val="da-DK"/>
          <w:rPrChange w:id="10179" w:author="phuong vu" w:date="2018-11-30T22:36:00Z">
            <w:rPr>
              <w:lang w:val="en-US"/>
            </w:rPr>
          </w:rPrChange>
        </w:rPr>
        <w:t>Postgrahile cung cấp một phương pháp quản lí Session một cách linh hoạt là JWT (JSON Web Tokens). Postgraphile chỉ cần một Sercet Key (mã bí mật) và một kiểu dữ liệu trả về, Postgrahile sẽ mã hóa nội d</w:t>
      </w:r>
      <w:ins w:id="10180" w:author="phuong vu" w:date="2018-11-30T11:45:00Z">
        <w:r w:rsidR="00001442" w:rsidRPr="00920004">
          <w:rPr>
            <w:lang w:val="da-DK"/>
            <w:rPrChange w:id="10181" w:author="phuong vu" w:date="2018-11-30T22:36:00Z">
              <w:rPr>
                <w:lang w:val="da-DK"/>
              </w:rPr>
            </w:rPrChange>
          </w:rPr>
          <w:t>u</w:t>
        </w:r>
      </w:ins>
      <w:del w:id="10182" w:author="phuong vu" w:date="2018-11-30T11:45:00Z">
        <w:r w:rsidR="00982AE8" w:rsidRPr="00920004" w:rsidDel="00001442">
          <w:rPr>
            <w:lang w:val="da-DK"/>
            <w:rPrChange w:id="10183" w:author="phuong vu" w:date="2018-11-30T22:36:00Z">
              <w:rPr>
                <w:lang w:val="en-US"/>
              </w:rPr>
            </w:rPrChange>
          </w:rPr>
          <w:delText>ụ</w:delText>
        </w:r>
      </w:del>
      <w:r w:rsidR="00982AE8" w:rsidRPr="00920004">
        <w:rPr>
          <w:lang w:val="da-DK"/>
          <w:rPrChange w:id="10184" w:author="phuong vu" w:date="2018-11-30T22:36:00Z">
            <w:rPr>
              <w:lang w:val="en-US"/>
            </w:rPr>
          </w:rPrChange>
        </w:rPr>
        <w:t xml:space="preserve">ng như một JWT token và đánh dấu nó. </w:t>
      </w:r>
    </w:p>
    <w:p w14:paraId="3301E596" w14:textId="30F03539" w:rsidR="00DE28CF" w:rsidRPr="00920004" w:rsidRDefault="00DE28CF" w:rsidP="00D72BF9">
      <w:pPr>
        <w:rPr>
          <w:lang w:val="da-DK"/>
          <w:rPrChange w:id="10185" w:author="phuong vu" w:date="2018-11-30T22:36:00Z">
            <w:rPr>
              <w:lang w:val="en-US"/>
            </w:rPr>
          </w:rPrChange>
        </w:rPr>
        <w:pPrChange w:id="10186" w:author="phuong vu" w:date="2018-11-30T22:17:00Z">
          <w:pPr/>
        </w:pPrChange>
      </w:pPr>
      <w:r w:rsidRPr="00920004">
        <w:rPr>
          <w:lang w:val="da-DK"/>
          <w:rPrChange w:id="10187" w:author="phuong vu" w:date="2018-11-30T22:36:00Z">
            <w:rPr>
              <w:lang w:val="en-US"/>
            </w:rPr>
          </w:rPrChange>
        </w:rPr>
        <w:tab/>
        <w:t>-</w:t>
      </w:r>
      <w:r w:rsidR="000A2D29" w:rsidRPr="00920004">
        <w:rPr>
          <w:lang w:val="da-DK"/>
          <w:rPrChange w:id="10188" w:author="phuong vu" w:date="2018-11-30T22:36:00Z">
            <w:rPr>
              <w:lang w:val="en-US"/>
            </w:rPr>
          </w:rPrChange>
        </w:rPr>
        <w:t xml:space="preserve"> </w:t>
      </w:r>
      <w:r w:rsidR="000A2D29" w:rsidRPr="00920004">
        <w:rPr>
          <w:lang w:val="da-DK"/>
          <w:rPrChange w:id="10189" w:author="phuong vu" w:date="2018-11-30T22:36:00Z">
            <w:rPr>
              <w:i/>
              <w:lang w:val="en-US"/>
            </w:rPr>
          </w:rPrChange>
        </w:rPr>
        <w:t xml:space="preserve">Hiệu năng, kết nối hiệu quả: </w:t>
      </w:r>
      <w:r w:rsidR="000A2D29" w:rsidRPr="00920004">
        <w:rPr>
          <w:lang w:val="da-DK"/>
          <w:rPrChange w:id="10190" w:author="phuong vu" w:date="2018-11-30T22:36:00Z">
            <w:rPr>
              <w:lang w:val="en-US"/>
            </w:rPr>
          </w:rPrChange>
        </w:rPr>
        <w:t xml:space="preserve">Postgraphile cung cấp một hiệu năng truy xuất nhanh </w:t>
      </w:r>
      <w:del w:id="10191" w:author="phuong vu" w:date="2018-11-30T13:55:00Z">
        <w:r w:rsidR="000A2D29" w:rsidRPr="00920004" w:rsidDel="00184C15">
          <w:rPr>
            <w:lang w:val="da-DK"/>
            <w:rPrChange w:id="10192" w:author="phuong vu" w:date="2018-11-30T22:36:00Z">
              <w:rPr>
                <w:lang w:val="en-US"/>
              </w:rPr>
            </w:rPrChange>
          </w:rPr>
          <w:delText>chó</w:delText>
        </w:r>
      </w:del>
      <w:ins w:id="10193" w:author="phuong vu" w:date="2018-11-30T13:55:00Z">
        <w:r w:rsidR="00184C15" w:rsidRPr="00920004">
          <w:rPr>
            <w:lang w:val="da-DK"/>
            <w:rPrChange w:id="10194" w:author="phuong vu" w:date="2018-11-30T22:36:00Z">
              <w:rPr>
                <w:lang w:val="da-DK"/>
              </w:rPr>
            </w:rPrChange>
          </w:rPr>
          <w:t>cho</w:t>
        </w:r>
      </w:ins>
      <w:r w:rsidR="000A2D29" w:rsidRPr="00920004">
        <w:rPr>
          <w:lang w:val="da-DK"/>
          <w:rPrChange w:id="10195" w:author="phuong vu" w:date="2018-11-30T22:36:00Z">
            <w:rPr>
              <w:lang w:val="en-US"/>
            </w:rPr>
          </w:rPrChange>
        </w:rPr>
        <w:t xml:space="preserve">ng, không gặp tình trạng N+1 query. Bên cạnh đó, nó còn hỗ trợ người sử dụng </w:t>
      </w:r>
    </w:p>
    <w:p w14:paraId="3CF8A093" w14:textId="1C5F6C1A" w:rsidR="000A2D29" w:rsidRPr="00920004" w:rsidRDefault="000A2D29" w:rsidP="00D72BF9">
      <w:pPr>
        <w:rPr>
          <w:lang w:val="da-DK"/>
          <w:rPrChange w:id="10196" w:author="phuong vu" w:date="2018-11-30T22:36:00Z">
            <w:rPr>
              <w:lang w:val="en-US"/>
            </w:rPr>
          </w:rPrChange>
        </w:rPr>
        <w:pPrChange w:id="10197" w:author="phuong vu" w:date="2018-11-30T22:17:00Z">
          <w:pPr/>
        </w:pPrChange>
      </w:pPr>
      <w:r w:rsidRPr="00920004">
        <w:rPr>
          <w:lang w:val="da-DK"/>
          <w:rPrChange w:id="10198" w:author="phuong vu" w:date="2018-11-30T22:36:00Z">
            <w:rPr>
              <w:lang w:val="en-US"/>
            </w:rPr>
          </w:rPrChange>
        </w:rPr>
        <w:tab/>
        <w:t xml:space="preserve">- </w:t>
      </w:r>
      <w:r w:rsidRPr="00920004">
        <w:rPr>
          <w:lang w:val="da-DK"/>
          <w:rPrChange w:id="10199" w:author="phuong vu" w:date="2018-11-30T22:36:00Z">
            <w:rPr>
              <w:i/>
              <w:lang w:val="en-US"/>
            </w:rPr>
          </w:rPrChange>
        </w:rPr>
        <w:t xml:space="preserve">Tự động tìm và tạo các quan hệ dựa trên cơ sở dữ liệu: </w:t>
      </w:r>
      <w:r w:rsidR="003C5421" w:rsidRPr="00920004">
        <w:rPr>
          <w:lang w:val="da-DK"/>
          <w:rPrChange w:id="10200" w:author="phuong vu" w:date="2018-11-30T22:36:00Z">
            <w:rPr>
              <w:lang w:val="en-US"/>
            </w:rPr>
          </w:rPrChange>
        </w:rPr>
        <w:t>Postgraphile dựa trên các khóa ngoại tồn tại trong cở sở dữ liệu để sinh các liên kết khi truy xuất dữ liệu.</w:t>
      </w:r>
    </w:p>
    <w:p w14:paraId="13C2D958" w14:textId="2AAD4CF3" w:rsidR="003C5421" w:rsidRPr="00920004" w:rsidRDefault="003C5421" w:rsidP="00D72BF9">
      <w:pPr>
        <w:rPr>
          <w:lang w:val="da-DK"/>
          <w:rPrChange w:id="10201" w:author="phuong vu" w:date="2018-11-30T22:36:00Z">
            <w:rPr>
              <w:lang w:val="en-US"/>
            </w:rPr>
          </w:rPrChange>
        </w:rPr>
        <w:pPrChange w:id="10202" w:author="phuong vu" w:date="2018-11-30T22:17:00Z">
          <w:pPr/>
        </w:pPrChange>
      </w:pPr>
      <w:r w:rsidRPr="00920004">
        <w:rPr>
          <w:lang w:val="da-DK"/>
          <w:rPrChange w:id="10203" w:author="phuong vu" w:date="2018-11-30T22:36:00Z">
            <w:rPr>
              <w:i/>
              <w:lang w:val="en-US"/>
            </w:rPr>
          </w:rPrChange>
        </w:rPr>
        <w:tab/>
        <w:t>- Tạo các tùy biến Query và Mutations:</w:t>
      </w:r>
      <w:r w:rsidRPr="00920004">
        <w:rPr>
          <w:lang w:val="da-DK"/>
          <w:rPrChange w:id="10204" w:author="phuong vu" w:date="2018-11-30T22:36:00Z">
            <w:rPr>
              <w:lang w:val="en-US"/>
            </w:rPr>
          </w:rPrChange>
        </w:rPr>
        <w:t xml:space="preserve"> </w:t>
      </w:r>
      <w:ins w:id="10205" w:author="phuong vu" w:date="2018-11-30T11:45:00Z">
        <w:r w:rsidR="00001442" w:rsidRPr="00920004">
          <w:rPr>
            <w:lang w:val="da-DK"/>
            <w:rPrChange w:id="10206" w:author="phuong vu" w:date="2018-11-30T22:36:00Z">
              <w:rPr>
                <w:lang w:val="da-DK"/>
              </w:rPr>
            </w:rPrChange>
          </w:rPr>
          <w:t xml:space="preserve">Postgraphile hỗ trợ </w:t>
        </w:r>
      </w:ins>
      <w:del w:id="10207" w:author="phuong vu" w:date="2018-11-30T11:45:00Z">
        <w:r w:rsidRPr="00920004" w:rsidDel="00001442">
          <w:rPr>
            <w:lang w:val="da-DK"/>
            <w:rPrChange w:id="10208" w:author="phuong vu" w:date="2018-11-30T22:36:00Z">
              <w:rPr>
                <w:lang w:val="en-US"/>
              </w:rPr>
            </w:rPrChange>
          </w:rPr>
          <w:delText xml:space="preserve">Ta có dễ dàng </w:delText>
        </w:r>
      </w:del>
      <w:r w:rsidRPr="00920004">
        <w:rPr>
          <w:lang w:val="da-DK"/>
          <w:rPrChange w:id="10209" w:author="phuong vu" w:date="2018-11-30T22:36:00Z">
            <w:rPr>
              <w:lang w:val="en-US"/>
            </w:rPr>
          </w:rPrChange>
        </w:rPr>
        <w:t>tạo các query cũng như mutation thông qua việc tạo các function hay procedure trong cơ sở dữ liệu</w:t>
      </w:r>
      <w:r w:rsidR="00653696" w:rsidRPr="00920004">
        <w:rPr>
          <w:lang w:val="da-DK"/>
          <w:rPrChange w:id="10210" w:author="phuong vu" w:date="2018-11-30T22:36:00Z">
            <w:rPr>
              <w:lang w:val="en-US"/>
            </w:rPr>
          </w:rPrChange>
        </w:rPr>
        <w:t>.</w:t>
      </w:r>
    </w:p>
    <w:p w14:paraId="00E80F02" w14:textId="3B3B8B69" w:rsidR="00997C30" w:rsidRPr="00920004" w:rsidRDefault="00653696" w:rsidP="00BD0851">
      <w:pPr>
        <w:pStyle w:val="Heading2"/>
        <w:spacing w:before="240" w:line="0" w:lineRule="atLeast"/>
        <w:rPr>
          <w:rFonts w:cstheme="majorHAnsi"/>
          <w:vertAlign w:val="superscript"/>
          <w:rPrChange w:id="10211" w:author="phuong vu" w:date="2018-11-30T22:36:00Z">
            <w:rPr>
              <w:vertAlign w:val="superscript"/>
            </w:rPr>
          </w:rPrChange>
        </w:rPr>
        <w:pPrChange w:id="10212" w:author="phuong vu" w:date="2018-11-30T14:16:00Z">
          <w:pPr>
            <w:pStyle w:val="Heading2"/>
          </w:pPr>
        </w:pPrChange>
      </w:pPr>
      <w:del w:id="10213" w:author="phuong vu" w:date="2018-11-30T09:37:00Z">
        <w:r w:rsidRPr="00920004" w:rsidDel="00D33C95">
          <w:rPr>
            <w:rFonts w:cstheme="majorHAnsi"/>
            <w:rPrChange w:id="10214" w:author="phuong vu" w:date="2018-11-30T22:36:00Z">
              <w:rPr>
                <w:rFonts w:cstheme="majorHAnsi"/>
              </w:rPr>
            </w:rPrChange>
          </w:rPr>
          <w:delText>Tìm hiểu v</w:delText>
        </w:r>
        <w:r w:rsidRPr="00920004" w:rsidDel="00D33C95">
          <w:rPr>
            <w:rFonts w:cstheme="majorHAnsi"/>
            <w:rPrChange w:id="10215" w:author="phuong vu" w:date="2018-11-30T22:36:00Z">
              <w:rPr/>
            </w:rPrChange>
          </w:rPr>
          <w:delText xml:space="preserve">ề </w:delText>
        </w:r>
      </w:del>
      <w:bookmarkStart w:id="10216" w:name="_Toc531380674"/>
      <w:r w:rsidRPr="00920004">
        <w:rPr>
          <w:rFonts w:cstheme="majorHAnsi"/>
          <w:rPrChange w:id="10217" w:author="phuong vu" w:date="2018-11-30T22:36:00Z">
            <w:rPr/>
          </w:rPrChange>
        </w:rPr>
        <w:t xml:space="preserve">PostgreSQL </w:t>
      </w:r>
      <w:r w:rsidRPr="00920004">
        <w:rPr>
          <w:rFonts w:cstheme="majorHAnsi"/>
          <w:vertAlign w:val="superscript"/>
          <w:rPrChange w:id="10218" w:author="phuong vu" w:date="2018-11-30T22:36:00Z">
            <w:rPr>
              <w:vertAlign w:val="superscript"/>
            </w:rPr>
          </w:rPrChange>
        </w:rPr>
        <w:t>[5]</w:t>
      </w:r>
      <w:bookmarkEnd w:id="10216"/>
    </w:p>
    <w:p w14:paraId="701FFFC7" w14:textId="3B25990C" w:rsidR="00653696" w:rsidRPr="00920004" w:rsidDel="007A3E6A" w:rsidRDefault="00653696" w:rsidP="00D72BF9">
      <w:pPr>
        <w:ind w:left="90" w:firstLine="572"/>
        <w:rPr>
          <w:del w:id="10219" w:author="phuong vu" w:date="2018-11-30T11:55:00Z"/>
          <w:lang w:val="en-US"/>
          <w:rPrChange w:id="10220" w:author="phuong vu" w:date="2018-11-30T22:36:00Z">
            <w:rPr>
              <w:del w:id="10221" w:author="phuong vu" w:date="2018-11-30T11:55:00Z"/>
              <w:lang w:val="en-US"/>
            </w:rPr>
          </w:rPrChange>
        </w:rPr>
        <w:pPrChange w:id="10222" w:author="phuong vu" w:date="2018-11-30T22:16:00Z">
          <w:pPr>
            <w:spacing w:line="360" w:lineRule="auto"/>
          </w:pPr>
        </w:pPrChange>
      </w:pPr>
      <w:bookmarkStart w:id="10223" w:name="_Toc484566616"/>
      <w:del w:id="10224" w:author="phuong vu" w:date="2018-11-30T11:55:00Z">
        <w:r w:rsidRPr="00920004" w:rsidDel="007A3E6A">
          <w:rPr>
            <w:lang w:val="en-US"/>
            <w:rPrChange w:id="10225" w:author="phuong vu" w:date="2018-11-30T22:36:00Z">
              <w:rPr>
                <w:lang w:val="en-US"/>
              </w:rPr>
            </w:rPrChange>
          </w:rPr>
          <w:delText>Giới thiệu:</w:delText>
        </w:r>
      </w:del>
    </w:p>
    <w:p w14:paraId="3775149B" w14:textId="325A4E36" w:rsidR="00653696" w:rsidRPr="00920004" w:rsidRDefault="00653696" w:rsidP="00D72BF9">
      <w:pPr>
        <w:ind w:left="90" w:firstLine="572"/>
        <w:rPr>
          <w:shd w:val="clear" w:color="auto" w:fill="FFFFFF"/>
          <w:rPrChange w:id="10226" w:author="phuong vu" w:date="2018-11-30T22:36:00Z">
            <w:rPr>
              <w:shd w:val="clear" w:color="auto" w:fill="FFFFFF"/>
            </w:rPr>
          </w:rPrChange>
        </w:rPr>
        <w:pPrChange w:id="10227" w:author="phuong vu" w:date="2018-11-30T22:16:00Z">
          <w:pPr/>
        </w:pPrChange>
      </w:pPr>
      <w:r w:rsidRPr="00920004">
        <w:rPr>
          <w:rPrChange w:id="10228" w:author="phuong vu" w:date="2018-11-30T22:36:00Z">
            <w:rPr/>
          </w:rPrChange>
        </w:rPr>
        <w:t>PostgreSQL</w:t>
      </w:r>
      <w:r w:rsidRPr="00920004">
        <w:rPr>
          <w:shd w:val="clear" w:color="auto" w:fill="FFFFFF"/>
          <w:rPrChange w:id="10229" w:author="phuong vu" w:date="2018-11-30T22:36:00Z">
            <w:rPr>
              <w:shd w:val="clear" w:color="auto" w:fill="FFFFFF"/>
            </w:rPr>
          </w:rPrChange>
        </w:rPr>
        <w:t xml:space="preserve"> là một hệ thống quản trị cơ sở dữ liệu quan hệ-đối tượng (object-relational database management system) có mục đích chung, hệ thống cơ sở dữ liệu mã nguồn mở </w:t>
      </w:r>
      <w:del w:id="10230" w:author="phuong vu" w:date="2018-11-30T13:56:00Z">
        <w:r w:rsidRPr="00920004" w:rsidDel="00184C15">
          <w:rPr>
            <w:shd w:val="clear" w:color="auto" w:fill="FFFFFF"/>
            <w:rPrChange w:id="10231" w:author="phuong vu" w:date="2018-11-30T22:36:00Z">
              <w:rPr>
                <w:shd w:val="clear" w:color="auto" w:fill="FFFFFF"/>
              </w:rPr>
            </w:rPrChange>
          </w:rPr>
          <w:delText>tiên tiến</w:delText>
        </w:r>
      </w:del>
      <w:ins w:id="10232" w:author="phuong vu" w:date="2018-11-30T13:56:00Z">
        <w:r w:rsidR="00184C15" w:rsidRPr="00920004">
          <w:rPr>
            <w:shd w:val="clear" w:color="auto" w:fill="FFFFFF"/>
            <w:lang w:val="en-US"/>
            <w:rPrChange w:id="10233" w:author="phuong vu" w:date="2018-11-30T22:36:00Z">
              <w:rPr>
                <w:shd w:val="clear" w:color="auto" w:fill="FFFFFF"/>
                <w:lang w:val="en-US"/>
              </w:rPr>
            </w:rPrChange>
          </w:rPr>
          <w:t>được dùng khá ph</w:t>
        </w:r>
      </w:ins>
      <w:ins w:id="10234" w:author="phuong vu" w:date="2018-11-30T13:57:00Z">
        <w:r w:rsidR="00184C15" w:rsidRPr="00920004">
          <w:rPr>
            <w:shd w:val="clear" w:color="auto" w:fill="FFFFFF"/>
            <w:lang w:val="en-US"/>
            <w:rPrChange w:id="10235" w:author="phuong vu" w:date="2018-11-30T22:36:00Z">
              <w:rPr>
                <w:shd w:val="clear" w:color="auto" w:fill="FFFFFF"/>
                <w:lang w:val="en-US"/>
              </w:rPr>
            </w:rPrChange>
          </w:rPr>
          <w:t>ổ biến</w:t>
        </w:r>
      </w:ins>
      <w:del w:id="10236" w:author="phuong vu" w:date="2018-11-30T13:57:00Z">
        <w:r w:rsidRPr="00920004" w:rsidDel="00184C15">
          <w:rPr>
            <w:shd w:val="clear" w:color="auto" w:fill="FFFFFF"/>
            <w:rPrChange w:id="10237" w:author="phuong vu" w:date="2018-11-30T22:36:00Z">
              <w:rPr>
                <w:shd w:val="clear" w:color="auto" w:fill="FFFFFF"/>
              </w:rPr>
            </w:rPrChange>
          </w:rPr>
          <w:delText xml:space="preserve"> nhất</w:delText>
        </w:r>
      </w:del>
      <w:r w:rsidRPr="00920004">
        <w:rPr>
          <w:shd w:val="clear" w:color="auto" w:fill="FFFFFF"/>
          <w:rPrChange w:id="10238" w:author="phuong vu" w:date="2018-11-30T22:36:00Z">
            <w:rPr>
              <w:shd w:val="clear" w:color="auto" w:fill="FFFFFF"/>
            </w:rPr>
          </w:rPrChange>
        </w:rPr>
        <w:t xml:space="preserve"> hiện nay.</w:t>
      </w:r>
      <w:r w:rsidRPr="00920004">
        <w:rPr>
          <w:rPrChange w:id="10239" w:author="phuong vu" w:date="2018-11-30T22:36:00Z">
            <w:rPr/>
          </w:rPrChange>
        </w:rPr>
        <w:t xml:space="preserve"> </w:t>
      </w:r>
      <w:r w:rsidRPr="00920004">
        <w:rPr>
          <w:shd w:val="clear" w:color="auto" w:fill="FFFFFF"/>
          <w:rPrChange w:id="10240" w:author="phuong vu" w:date="2018-11-30T22:36:00Z">
            <w:rPr>
              <w:shd w:val="clear" w:color="auto" w:fill="FFFFFF"/>
            </w:rPr>
          </w:rPrChange>
        </w:rPr>
        <w:t>PostgreSQL là một phần mềm mã nguồn mở miễn phí. Mã nguồn của phần mềm khả dụng theo license của PostgreSQL, một license nguồn mở tự do.</w:t>
      </w:r>
    </w:p>
    <w:p w14:paraId="2B9CE3BE" w14:textId="1C70325E" w:rsidR="00653696" w:rsidRPr="00920004" w:rsidRDefault="00653696" w:rsidP="00BD0851">
      <w:pPr>
        <w:spacing w:before="240" w:line="0" w:lineRule="atLeast"/>
        <w:ind w:firstLine="720"/>
        <w:rPr>
          <w:b/>
          <w:lang w:val="da-DK"/>
          <w:rPrChange w:id="10241" w:author="phuong vu" w:date="2018-11-30T22:36:00Z">
            <w:rPr>
              <w:b/>
              <w:lang w:val="da-DK"/>
            </w:rPr>
          </w:rPrChange>
        </w:rPr>
        <w:pPrChange w:id="10242" w:author="phuong vu" w:date="2018-11-30T14:16:00Z">
          <w:pPr>
            <w:spacing w:line="360" w:lineRule="auto"/>
          </w:pPr>
        </w:pPrChange>
      </w:pPr>
      <w:r w:rsidRPr="00920004">
        <w:rPr>
          <w:b/>
          <w:lang w:val="da-DK"/>
          <w:rPrChange w:id="10243" w:author="phuong vu" w:date="2018-11-30T22:36:00Z">
            <w:rPr>
              <w:b/>
              <w:lang w:val="da-DK"/>
            </w:rPr>
          </w:rPrChange>
        </w:rPr>
        <w:t>Đặc điểm</w:t>
      </w:r>
      <w:ins w:id="10244" w:author="phuong vu" w:date="2018-11-30T11:55:00Z">
        <w:r w:rsidR="007A3E6A" w:rsidRPr="00920004">
          <w:rPr>
            <w:b/>
            <w:lang w:val="da-DK"/>
            <w:rPrChange w:id="10245" w:author="phuong vu" w:date="2018-11-30T22:36:00Z">
              <w:rPr>
                <w:b/>
                <w:lang w:val="da-DK"/>
              </w:rPr>
            </w:rPrChange>
          </w:rPr>
          <w:t xml:space="preserve"> của PostgreSQL</w:t>
        </w:r>
      </w:ins>
      <w:r w:rsidRPr="00920004">
        <w:rPr>
          <w:b/>
          <w:lang w:val="da-DK"/>
          <w:rPrChange w:id="10246" w:author="phuong vu" w:date="2018-11-30T22:36:00Z">
            <w:rPr>
              <w:b/>
              <w:lang w:val="da-DK"/>
            </w:rPr>
          </w:rPrChange>
        </w:rPr>
        <w:t>:</w:t>
      </w:r>
    </w:p>
    <w:p w14:paraId="724C762D" w14:textId="1B406531" w:rsidR="00A5343B" w:rsidRPr="00920004" w:rsidRDefault="00A5343B" w:rsidP="00D72BF9">
      <w:pPr>
        <w:ind w:firstLine="720"/>
        <w:rPr>
          <w:lang w:val="da-DK"/>
          <w:rPrChange w:id="10247" w:author="phuong vu" w:date="2018-11-30T22:36:00Z">
            <w:rPr>
              <w:lang w:val="da-DK"/>
            </w:rPr>
          </w:rPrChange>
        </w:rPr>
        <w:pPrChange w:id="10248" w:author="phuong vu" w:date="2018-11-30T22:16:00Z">
          <w:pPr>
            <w:ind w:left="720"/>
          </w:pPr>
        </w:pPrChange>
      </w:pPr>
      <w:r w:rsidRPr="00920004">
        <w:rPr>
          <w:lang w:val="da-DK"/>
          <w:rPrChange w:id="10249" w:author="phuong vu" w:date="2018-11-30T22:36:00Z">
            <w:rPr>
              <w:lang w:val="da-DK"/>
            </w:rPr>
          </w:rPrChange>
        </w:rPr>
        <w:t xml:space="preserve">- </w:t>
      </w:r>
      <w:r w:rsidRPr="00920004">
        <w:rPr>
          <w:lang w:val="da-DK"/>
          <w:rPrChange w:id="10250" w:author="phuong vu" w:date="2018-11-30T22:36:00Z">
            <w:rPr>
              <w:i/>
              <w:lang w:val="da-DK"/>
            </w:rPr>
          </w:rPrChange>
        </w:rPr>
        <w:t xml:space="preserve">Cung cấp đầy đủ các tính năng cần có và hỗ trợ mở rộng dễ dàng: </w:t>
      </w:r>
      <w:r w:rsidRPr="00920004">
        <w:rPr>
          <w:lang w:val="da-DK"/>
          <w:rPrChange w:id="10251" w:author="phuong vu" w:date="2018-11-30T22:36:00Z">
            <w:rPr>
              <w:lang w:val="da-DK"/>
            </w:rPr>
          </w:rPrChange>
        </w:rPr>
        <w:t>PostgreSQL sở hữu các bộ tính năng mạnh mẽ bao gồm kiểm soát truy cập đồng thời nhiều phiên bản (MVCC), phục hồi điểm thời gian, điều khiển truy cập</w:t>
      </w:r>
      <w:del w:id="10252" w:author="phuong vu" w:date="2018-11-30T11:56:00Z">
        <w:r w:rsidRPr="00920004" w:rsidDel="007A3E6A">
          <w:rPr>
            <w:lang w:val="da-DK"/>
            <w:rPrChange w:id="10253" w:author="phuong vu" w:date="2018-11-30T22:36:00Z">
              <w:rPr>
                <w:lang w:val="da-DK"/>
              </w:rPr>
            </w:rPrChange>
          </w:rPr>
          <w:delText xml:space="preserve"> hạt</w:delText>
        </w:r>
      </w:del>
      <w:r w:rsidRPr="00920004">
        <w:rPr>
          <w:lang w:val="da-DK"/>
          <w:rPrChange w:id="10254" w:author="phuong vu" w:date="2018-11-30T22:36:00Z">
            <w:rPr>
              <w:lang w:val="da-DK"/>
            </w:rPr>
          </w:rPrChange>
        </w:rPr>
        <w:t xml:space="preserve">, không gian bảng, sao chép không đồng bộ, các giao dịch lồng nhau, sao lưu trực tuyến / nóng, một kế hoạch truy vấn / tối ưu hóa. </w:t>
      </w:r>
      <w:del w:id="10255" w:author="phuong vu" w:date="2018-11-22T13:26:00Z">
        <w:r w:rsidRPr="00920004" w:rsidDel="003166DB">
          <w:rPr>
            <w:lang w:val="da-DK"/>
            <w:rPrChange w:id="10256" w:author="phuong vu" w:date="2018-11-30T22:36:00Z">
              <w:rPr>
                <w:lang w:val="da-DK"/>
              </w:rPr>
            </w:rPrChange>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920004" w:rsidRDefault="00A5343B" w:rsidP="00D72BF9">
      <w:pPr>
        <w:ind w:firstLine="720"/>
        <w:rPr>
          <w:lang w:val="da-DK"/>
          <w:rPrChange w:id="10257" w:author="phuong vu" w:date="2018-11-30T22:36:00Z">
            <w:rPr>
              <w:lang w:val="en-US"/>
            </w:rPr>
          </w:rPrChange>
        </w:rPr>
        <w:pPrChange w:id="10258" w:author="phuong vu" w:date="2018-11-30T22:16:00Z">
          <w:pPr>
            <w:ind w:left="720"/>
          </w:pPr>
        </w:pPrChange>
      </w:pPr>
      <w:r w:rsidRPr="00920004">
        <w:rPr>
          <w:lang w:val="da-DK"/>
          <w:rPrChange w:id="10259" w:author="phuong vu" w:date="2018-11-30T22:36:00Z">
            <w:rPr>
              <w:lang w:val="en-US"/>
            </w:rPr>
          </w:rPrChange>
        </w:rPr>
        <w:t xml:space="preserve">- </w:t>
      </w:r>
      <w:r w:rsidRPr="00920004">
        <w:rPr>
          <w:lang w:val="da-DK"/>
          <w:rPrChange w:id="10260" w:author="phuong vu" w:date="2018-11-30T22:36:00Z">
            <w:rPr>
              <w:i/>
              <w:lang w:val="en-US"/>
            </w:rPr>
          </w:rPrChange>
        </w:rPr>
        <w:t xml:space="preserve">Có độ tin cậy cao </w:t>
      </w:r>
      <w:r w:rsidR="00536771" w:rsidRPr="00920004">
        <w:rPr>
          <w:lang w:val="da-DK"/>
          <w:rPrChange w:id="10261" w:author="phuong vu" w:date="2018-11-30T22:36:00Z">
            <w:rPr>
              <w:i/>
              <w:lang w:val="en-US"/>
            </w:rPr>
          </w:rPrChange>
        </w:rPr>
        <w:t>và tuân thủ đủ tiêu chuẩn</w:t>
      </w:r>
      <w:r w:rsidR="00536771" w:rsidRPr="00920004">
        <w:rPr>
          <w:rPrChange w:id="10262" w:author="phuong vu" w:date="2018-11-30T22:36:00Z">
            <w:rPr/>
          </w:rPrChange>
        </w:rPr>
        <w:t xml:space="preserve">: </w:t>
      </w:r>
      <w:r w:rsidR="00536771" w:rsidRPr="00920004">
        <w:rPr>
          <w:lang w:val="da-DK"/>
          <w:rPrChange w:id="10263" w:author="phuong vu" w:date="2018-11-30T22:36: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1D5E0BAF" w:rsidR="00536771" w:rsidRPr="00920004" w:rsidRDefault="00536771" w:rsidP="00D72BF9">
      <w:pPr>
        <w:ind w:firstLine="662"/>
        <w:rPr>
          <w:lang w:val="da-DK"/>
          <w:rPrChange w:id="10264" w:author="phuong vu" w:date="2018-11-30T22:36:00Z">
            <w:rPr>
              <w:lang w:val="en-US"/>
            </w:rPr>
          </w:rPrChange>
        </w:rPr>
        <w:pPrChange w:id="10265" w:author="phuong vu" w:date="2018-11-30T22:16:00Z">
          <w:pPr>
            <w:ind w:left="720"/>
          </w:pPr>
        </w:pPrChange>
      </w:pPr>
      <w:r w:rsidRPr="00920004">
        <w:rPr>
          <w:lang w:val="da-DK"/>
          <w:rPrChange w:id="10266" w:author="phuong vu" w:date="2018-11-30T22:36:00Z">
            <w:rPr>
              <w:lang w:val="en-US"/>
            </w:rPr>
          </w:rPrChange>
        </w:rPr>
        <w:lastRenderedPageBreak/>
        <w:t xml:space="preserve">- </w:t>
      </w:r>
      <w:r w:rsidRPr="00920004">
        <w:rPr>
          <w:lang w:val="da-DK"/>
          <w:rPrChange w:id="10267" w:author="phuong vu" w:date="2018-11-30T22:36:00Z">
            <w:rPr>
              <w:i/>
              <w:lang w:val="en-US"/>
            </w:rPr>
          </w:rPrChange>
        </w:rPr>
        <w:t>Mã nguồn mở:</w:t>
      </w:r>
      <w:r w:rsidRPr="00920004">
        <w:rPr>
          <w:lang w:val="da-DK"/>
          <w:rPrChange w:id="10268" w:author="phuong vu" w:date="2018-11-30T22:36:00Z">
            <w:rPr>
              <w:lang w:val="en-US"/>
            </w:rPr>
          </w:rPrChange>
        </w:rPr>
        <w:t xml:space="preserve"> Mã nguồn PostgreSQL có sẵn dưới giấy phép mã nguồn mở, cho phép </w:t>
      </w:r>
      <w:del w:id="10269" w:author="phuong vu" w:date="2018-11-30T12:00:00Z">
        <w:r w:rsidRPr="00920004" w:rsidDel="004422EA">
          <w:rPr>
            <w:lang w:val="da-DK"/>
            <w:rPrChange w:id="10270" w:author="phuong vu" w:date="2018-11-30T22:36:00Z">
              <w:rPr>
                <w:lang w:val="en-US"/>
              </w:rPr>
            </w:rPrChange>
          </w:rPr>
          <w:delText xml:space="preserve">bạn </w:delText>
        </w:r>
      </w:del>
      <w:ins w:id="10271" w:author="phuong vu" w:date="2018-11-30T12:00:00Z">
        <w:r w:rsidR="004422EA" w:rsidRPr="00920004">
          <w:rPr>
            <w:lang w:val="da-DK"/>
            <w:rPrChange w:id="10272" w:author="phuong vu" w:date="2018-11-30T22:36:00Z">
              <w:rPr>
                <w:lang w:val="da-DK"/>
              </w:rPr>
            </w:rPrChange>
          </w:rPr>
          <w:t>người dùng</w:t>
        </w:r>
        <w:r w:rsidR="004422EA" w:rsidRPr="00920004">
          <w:rPr>
            <w:lang w:val="da-DK"/>
            <w:rPrChange w:id="10273" w:author="phuong vu" w:date="2018-11-30T22:36:00Z">
              <w:rPr>
                <w:lang w:val="en-US"/>
              </w:rPr>
            </w:rPrChange>
          </w:rPr>
          <w:t xml:space="preserve"> </w:t>
        </w:r>
      </w:ins>
      <w:r w:rsidRPr="00920004">
        <w:rPr>
          <w:lang w:val="da-DK"/>
          <w:rPrChange w:id="10274" w:author="phuong vu" w:date="2018-11-30T22:36:00Z">
            <w:rPr>
              <w:lang w:val="en-US"/>
            </w:rPr>
          </w:rPrChange>
        </w:rPr>
        <w:t xml:space="preserve">tự do sử dụng, sửa đổi và thực hiện nó </w:t>
      </w:r>
      <w:ins w:id="10275" w:author="phuong vu" w:date="2018-11-30T12:00:00Z">
        <w:r w:rsidR="004422EA" w:rsidRPr="00920004">
          <w:rPr>
            <w:lang w:val="da-DK"/>
            <w:rPrChange w:id="10276" w:author="phuong vu" w:date="2018-11-30T22:36:00Z">
              <w:rPr>
                <w:lang w:val="da-DK"/>
              </w:rPr>
            </w:rPrChange>
          </w:rPr>
          <w:t xml:space="preserve">nếu </w:t>
        </w:r>
      </w:ins>
      <w:r w:rsidRPr="00920004">
        <w:rPr>
          <w:lang w:val="da-DK"/>
          <w:rPrChange w:id="10277" w:author="phuong vu" w:date="2018-11-30T22:36:00Z">
            <w:rPr>
              <w:lang w:val="en-US"/>
            </w:rPr>
          </w:rPrChange>
        </w:rPr>
        <w:t xml:space="preserve">như </w:t>
      </w:r>
      <w:del w:id="10278" w:author="phuong vu" w:date="2018-11-30T12:00:00Z">
        <w:r w:rsidRPr="00920004" w:rsidDel="004422EA">
          <w:rPr>
            <w:lang w:val="da-DK"/>
            <w:rPrChange w:id="10279" w:author="phuong vu" w:date="2018-11-30T22:36:00Z">
              <w:rPr>
                <w:lang w:val="en-US"/>
              </w:rPr>
            </w:rPrChange>
          </w:rPr>
          <w:delText xml:space="preserve">bạn </w:delText>
        </w:r>
      </w:del>
      <w:ins w:id="10280" w:author="phuong vu" w:date="2018-11-30T12:00:00Z">
        <w:r w:rsidR="004422EA" w:rsidRPr="00920004">
          <w:rPr>
            <w:lang w:val="da-DK"/>
            <w:rPrChange w:id="10281" w:author="phuong vu" w:date="2018-11-30T22:36:00Z">
              <w:rPr>
                <w:lang w:val="da-DK"/>
              </w:rPr>
            </w:rPrChange>
          </w:rPr>
          <w:t>người dùng</w:t>
        </w:r>
        <w:r w:rsidR="004422EA" w:rsidRPr="00920004">
          <w:rPr>
            <w:lang w:val="da-DK"/>
            <w:rPrChange w:id="10282" w:author="phuong vu" w:date="2018-11-30T22:36:00Z">
              <w:rPr>
                <w:lang w:val="en-US"/>
              </w:rPr>
            </w:rPrChange>
          </w:rPr>
          <w:t xml:space="preserve"> </w:t>
        </w:r>
      </w:ins>
      <w:r w:rsidRPr="00920004">
        <w:rPr>
          <w:lang w:val="da-DK"/>
          <w:rPrChange w:id="10283" w:author="phuong vu" w:date="2018-11-30T22:36:00Z">
            <w:rPr>
              <w:lang w:val="en-US"/>
            </w:rPr>
          </w:rPrChange>
        </w:rPr>
        <w:t>thấy phù hợp</w:t>
      </w:r>
      <w:ins w:id="10284" w:author="phuong vu" w:date="2018-11-30T12:01:00Z">
        <w:r w:rsidR="004422EA" w:rsidRPr="00920004">
          <w:rPr>
            <w:lang w:val="da-DK"/>
            <w:rPrChange w:id="10285" w:author="phuong vu" w:date="2018-11-30T22:36:00Z">
              <w:rPr>
                <w:lang w:val="da-DK"/>
              </w:rPr>
            </w:rPrChange>
          </w:rPr>
          <w:t xml:space="preserve">. </w:t>
        </w:r>
      </w:ins>
      <w:del w:id="10286" w:author="phuong vu" w:date="2018-11-30T12:01:00Z">
        <w:r w:rsidRPr="00920004" w:rsidDel="004422EA">
          <w:rPr>
            <w:lang w:val="da-DK"/>
            <w:rPrChange w:id="10287" w:author="phuong vu" w:date="2018-11-30T22:36:00Z">
              <w:rPr>
                <w:lang w:val="en-US"/>
              </w:rPr>
            </w:rPrChange>
          </w:rPr>
          <w:delText xml:space="preserve">, miễn phí. </w:delText>
        </w:r>
      </w:del>
      <w:r w:rsidRPr="00920004">
        <w:rPr>
          <w:lang w:val="da-DK"/>
          <w:rPrChange w:id="10288" w:author="phuong vu" w:date="2018-11-30T22:36:00Z">
            <w:rPr>
              <w:lang w:val="en-US"/>
            </w:rPr>
          </w:rPrChange>
        </w:rPr>
        <w:t xml:space="preserve">PostgreSQL không có chi phí bản quyền, giúp loại bỏ rủi ro cho việc triển khai quá mức. </w:t>
      </w:r>
    </w:p>
    <w:p w14:paraId="7D7F41E7" w14:textId="2AE8AC73" w:rsidR="00536771" w:rsidRPr="00920004" w:rsidRDefault="00536771" w:rsidP="00BD0851">
      <w:pPr>
        <w:pStyle w:val="Heading2"/>
        <w:spacing w:before="240" w:line="0" w:lineRule="atLeast"/>
        <w:rPr>
          <w:rFonts w:cstheme="majorHAnsi"/>
          <w:vertAlign w:val="superscript"/>
          <w:rPrChange w:id="10289" w:author="phuong vu" w:date="2018-11-30T22:36:00Z">
            <w:rPr>
              <w:vertAlign w:val="superscript"/>
            </w:rPr>
          </w:rPrChange>
        </w:rPr>
        <w:pPrChange w:id="10290" w:author="phuong vu" w:date="2018-11-30T14:16:00Z">
          <w:pPr>
            <w:pStyle w:val="Heading2"/>
          </w:pPr>
        </w:pPrChange>
      </w:pPr>
      <w:del w:id="10291" w:author="phuong vu" w:date="2018-11-30T09:37:00Z">
        <w:r w:rsidRPr="00920004" w:rsidDel="00D33C95">
          <w:rPr>
            <w:rFonts w:cstheme="majorHAnsi"/>
            <w:rPrChange w:id="10292" w:author="phuong vu" w:date="2018-11-30T22:36:00Z">
              <w:rPr>
                <w:rFonts w:cstheme="majorHAnsi"/>
              </w:rPr>
            </w:rPrChange>
          </w:rPr>
          <w:delText>Tìm hiểu v</w:delText>
        </w:r>
        <w:r w:rsidRPr="00920004" w:rsidDel="00D33C95">
          <w:rPr>
            <w:rFonts w:cstheme="majorHAnsi"/>
            <w:rPrChange w:id="10293" w:author="phuong vu" w:date="2018-11-30T22:36:00Z">
              <w:rPr/>
            </w:rPrChange>
          </w:rPr>
          <w:delText xml:space="preserve">ề </w:delText>
        </w:r>
      </w:del>
      <w:bookmarkStart w:id="10294" w:name="_Toc531380675"/>
      <w:r w:rsidRPr="00920004">
        <w:rPr>
          <w:rFonts w:cstheme="majorHAnsi"/>
          <w:rPrChange w:id="10295" w:author="phuong vu" w:date="2018-11-30T22:36:00Z">
            <w:rPr/>
          </w:rPrChange>
        </w:rPr>
        <w:t>JSON Web Token</w:t>
      </w:r>
      <w:r w:rsidR="006F12F5" w:rsidRPr="00920004">
        <w:rPr>
          <w:rFonts w:cstheme="majorHAnsi"/>
          <w:rPrChange w:id="10296" w:author="phuong vu" w:date="2018-11-30T22:36:00Z">
            <w:rPr/>
          </w:rPrChange>
        </w:rPr>
        <w:t xml:space="preserve"> </w:t>
      </w:r>
      <w:r w:rsidR="006F12F5" w:rsidRPr="00920004">
        <w:rPr>
          <w:rFonts w:cstheme="majorHAnsi"/>
          <w:vertAlign w:val="superscript"/>
          <w:rPrChange w:id="10297" w:author="phuong vu" w:date="2018-11-30T22:36:00Z">
            <w:rPr>
              <w:vertAlign w:val="superscript"/>
            </w:rPr>
          </w:rPrChange>
        </w:rPr>
        <w:t>[6]</w:t>
      </w:r>
      <w:bookmarkEnd w:id="10294"/>
    </w:p>
    <w:p w14:paraId="3F856DDD" w14:textId="08071A57" w:rsidR="00536771" w:rsidRPr="00920004" w:rsidDel="004422EA" w:rsidRDefault="00536771" w:rsidP="00D72BF9">
      <w:pPr>
        <w:ind w:left="90" w:firstLine="572"/>
        <w:rPr>
          <w:del w:id="10298" w:author="phuong vu" w:date="2018-11-30T12:01:00Z"/>
          <w:rPrChange w:id="10299" w:author="phuong vu" w:date="2018-11-30T22:36:00Z">
            <w:rPr>
              <w:del w:id="10300" w:author="phuong vu" w:date="2018-11-30T12:01:00Z"/>
              <w:b/>
              <w:lang w:val="en-US"/>
            </w:rPr>
          </w:rPrChange>
        </w:rPr>
        <w:pPrChange w:id="10301" w:author="phuong vu" w:date="2018-11-30T22:16:00Z">
          <w:pPr>
            <w:spacing w:line="360" w:lineRule="auto"/>
          </w:pPr>
        </w:pPrChange>
      </w:pPr>
      <w:del w:id="10302" w:author="phuong vu" w:date="2018-11-30T12:01:00Z">
        <w:r w:rsidRPr="00920004" w:rsidDel="004422EA">
          <w:rPr>
            <w:rPrChange w:id="10303" w:author="phuong vu" w:date="2018-11-30T22:36:00Z">
              <w:rPr>
                <w:b/>
                <w:lang w:val="en-US"/>
              </w:rPr>
            </w:rPrChange>
          </w:rPr>
          <w:delText>Giới thiệu:</w:delText>
        </w:r>
      </w:del>
    </w:p>
    <w:p w14:paraId="14DB2505" w14:textId="7A4000E1" w:rsidR="004422EA" w:rsidRPr="00920004" w:rsidRDefault="004422EA" w:rsidP="00D72BF9">
      <w:pPr>
        <w:ind w:left="90" w:firstLine="572"/>
        <w:rPr>
          <w:ins w:id="10304" w:author="phuong vu" w:date="2018-11-30T11:27:00Z"/>
          <w:rPrChange w:id="10305" w:author="phuong vu" w:date="2018-11-30T22:36:00Z">
            <w:rPr>
              <w:ins w:id="10306" w:author="phuong vu" w:date="2018-11-30T11:27:00Z"/>
            </w:rPr>
          </w:rPrChange>
        </w:rPr>
        <w:pPrChange w:id="10307" w:author="phuong vu" w:date="2018-11-30T22:16:00Z">
          <w:pPr>
            <w:pStyle w:val="Heading2"/>
          </w:pPr>
        </w:pPrChange>
      </w:pPr>
      <w:ins w:id="10308" w:author="phuong vu" w:date="2018-11-30T12:02:00Z">
        <w:r w:rsidRPr="00920004">
          <w:rPr>
            <w:rPrChange w:id="10309" w:author="phuong vu" w:date="2018-11-30T22:36:00Z">
              <w:rPr/>
            </w:rPrChange>
          </w:rPr>
          <w:t xml:space="preserve">JSON Web Token (JWT) là 1 tiêu chuẩn mở (RFC 7519) định nghĩa cách thức truyền tin an toàn giữa các thành viên bằng 1 đối tượng JSON. Thông tin này có thể được xác thực và đánh dấu tin cậy nhờ vào "chữ ký" của nó. </w:t>
        </w:r>
      </w:ins>
      <w:del w:id="10310" w:author="phuong vu" w:date="2018-11-30T12:02:00Z">
        <w:r w:rsidR="006F12F5" w:rsidRPr="00920004" w:rsidDel="004422EA">
          <w:rPr>
            <w:rPrChange w:id="10311" w:author="phuong vu" w:date="2018-11-30T22:36:00Z">
              <w:rPr>
                <w:b w:val="0"/>
                <w:lang w:val="en-US"/>
              </w:rPr>
            </w:rPrChange>
          </w:rPr>
          <w:delText xml:space="preserve">JWT là một phương tiện đại diện cho các yêu cầu chuyển giao giữa hai bên Client – Server, các thông tin trong chuỗi JWT được định dạng bằng JSON. </w:delText>
        </w:r>
      </w:del>
      <w:r w:rsidR="006F12F5" w:rsidRPr="00920004">
        <w:rPr>
          <w:rPrChange w:id="10312" w:author="phuong vu" w:date="2018-11-30T22:36:00Z">
            <w:rPr>
              <w:b w:val="0"/>
              <w:lang w:val="en-US"/>
            </w:rPr>
          </w:rPrChange>
        </w:rPr>
        <w:t>Trong đó chuỗi Token phải có 3 phần là header, phần payload và phần signature được ngăn bằng dấu “.”</w:t>
      </w:r>
      <w:r w:rsidR="00275AF6" w:rsidRPr="00920004">
        <w:rPr>
          <w:rPrChange w:id="10313" w:author="phuong vu" w:date="2018-11-30T22:36:00Z">
            <w:rPr>
              <w:b w:val="0"/>
              <w:lang w:val="en-US"/>
            </w:rPr>
          </w:rPrChange>
        </w:rPr>
        <w:t>.</w:t>
      </w:r>
      <w:ins w:id="10314" w:author="phuong vu" w:date="2018-11-30T12:03:00Z">
        <w:r w:rsidRPr="00920004">
          <w:rPr>
            <w:lang w:val="en-US"/>
            <w:rPrChange w:id="10315" w:author="phuong vu" w:date="2018-11-30T22:36:00Z">
              <w:rPr>
                <w:lang w:val="en-US"/>
              </w:rPr>
            </w:rPrChange>
          </w:rPr>
          <w:t xml:space="preserve"> </w:t>
        </w:r>
        <w:r w:rsidRPr="00920004">
          <w:rPr>
            <w:rPrChange w:id="10316" w:author="phuong vu" w:date="2018-11-30T22:36:00Z">
              <w:rPr/>
            </w:rPrChange>
          </w:rPr>
          <w:t>Phần chữ ký của JWT sẽ được mã hóa lại bằng HMAC hoặc RSA.</w:t>
        </w:r>
      </w:ins>
    </w:p>
    <w:p w14:paraId="5408F7CC" w14:textId="77777777" w:rsidR="0063452C" w:rsidRPr="00920004" w:rsidRDefault="008A619F" w:rsidP="00BD0851">
      <w:pPr>
        <w:keepNext/>
        <w:spacing w:before="240" w:line="0" w:lineRule="atLeast"/>
        <w:ind w:firstLine="90"/>
        <w:jc w:val="center"/>
        <w:rPr>
          <w:ins w:id="10317" w:author="phuong vu" w:date="2018-11-30T11:29:00Z"/>
          <w:rPrChange w:id="10318" w:author="phuong vu" w:date="2018-11-30T22:36:00Z">
            <w:rPr>
              <w:ins w:id="10319" w:author="phuong vu" w:date="2018-11-30T11:29:00Z"/>
            </w:rPr>
          </w:rPrChange>
        </w:rPr>
        <w:pPrChange w:id="10320" w:author="phuong vu" w:date="2018-11-30T14:16:00Z">
          <w:pPr>
            <w:spacing w:line="276" w:lineRule="auto"/>
            <w:ind w:firstLine="90"/>
            <w:jc w:val="center"/>
          </w:pPr>
        </w:pPrChange>
      </w:pPr>
      <w:ins w:id="10321" w:author="phuong vu" w:date="2018-11-30T11:27:00Z">
        <w:r w:rsidRPr="00920004">
          <w:rPr>
            <w:noProof/>
            <w:rPrChange w:id="10322" w:author="phuong vu" w:date="2018-11-30T22:36:00Z">
              <w:rPr>
                <w:noProof/>
              </w:rPr>
            </w:rPrChange>
          </w:rPr>
          <w:drawing>
            <wp:inline distT="0" distB="0" distL="0" distR="0" wp14:anchorId="7A376F5F" wp14:editId="732E6EFB">
              <wp:extent cx="5261694" cy="1586743"/>
              <wp:effectExtent l="0" t="0" r="0" b="0"/>
              <wp:docPr id="5" name="Picture 5" descr="mÃ´ hÃ¬nh 1 json web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hÃ¬nh 1 json web token"/>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3" t="43598" r="2254" b="16486"/>
                      <a:stretch/>
                    </pic:blipFill>
                    <pic:spPr bwMode="auto">
                      <a:xfrm>
                        <a:off x="0" y="0"/>
                        <a:ext cx="5264058" cy="1587456"/>
                      </a:xfrm>
                      <a:prstGeom prst="rect">
                        <a:avLst/>
                      </a:prstGeom>
                      <a:noFill/>
                      <a:ln>
                        <a:noFill/>
                      </a:ln>
                      <a:extLst>
                        <a:ext uri="{53640926-AAD7-44D8-BBD7-CCE9431645EC}">
                          <a14:shadowObscured xmlns:a14="http://schemas.microsoft.com/office/drawing/2010/main"/>
                        </a:ext>
                      </a:extLst>
                    </pic:spPr>
                  </pic:pic>
                </a:graphicData>
              </a:graphic>
            </wp:inline>
          </w:drawing>
        </w:r>
      </w:ins>
    </w:p>
    <w:p w14:paraId="32068C4D" w14:textId="059BFFD4" w:rsidR="008A619F" w:rsidRPr="00920004" w:rsidRDefault="0063452C" w:rsidP="00A17FA5">
      <w:pPr>
        <w:pStyle w:val="Caption"/>
        <w:rPr>
          <w:ins w:id="10323" w:author="phuong vu" w:date="2018-11-30T12:01:00Z"/>
          <w:lang w:val="en-US"/>
          <w:rPrChange w:id="10324" w:author="phuong vu" w:date="2018-11-30T22:36:00Z">
            <w:rPr>
              <w:ins w:id="10325" w:author="phuong vu" w:date="2018-11-30T12:01:00Z"/>
              <w:lang w:val="en-US"/>
            </w:rPr>
          </w:rPrChange>
        </w:rPr>
        <w:pPrChange w:id="10326" w:author="phuong vu" w:date="2018-11-30T22:42:00Z">
          <w:pPr>
            <w:pStyle w:val="Caption"/>
          </w:pPr>
        </w:pPrChange>
      </w:pPr>
      <w:bookmarkStart w:id="10327" w:name="_Toc531380476"/>
      <w:ins w:id="10328" w:author="phuong vu" w:date="2018-11-30T11:29:00Z">
        <w:r w:rsidRPr="00920004">
          <w:rPr>
            <w:rPrChange w:id="10329" w:author="phuong vu" w:date="2018-11-30T22:36:00Z">
              <w:rPr/>
            </w:rPrChange>
          </w:rPr>
          <w:t xml:space="preserve">Hình </w:t>
        </w:r>
      </w:ins>
      <w:ins w:id="10330" w:author="phuong vu" w:date="2018-11-30T15:13:00Z">
        <w:r w:rsidR="00EF3636" w:rsidRPr="00920004">
          <w:rPr>
            <w:rPrChange w:id="10331" w:author="phuong vu" w:date="2018-11-30T22:36:00Z">
              <w:rPr/>
            </w:rPrChange>
          </w:rPr>
          <w:fldChar w:fldCharType="begin"/>
        </w:r>
        <w:r w:rsidR="00EF3636" w:rsidRPr="00920004">
          <w:rPr>
            <w:rPrChange w:id="10332" w:author="phuong vu" w:date="2018-11-30T22:36:00Z">
              <w:rPr/>
            </w:rPrChange>
          </w:rPr>
          <w:instrText xml:space="preserve"> STYLEREF 1 \s </w:instrText>
        </w:r>
      </w:ins>
      <w:r w:rsidR="00EF3636" w:rsidRPr="00920004">
        <w:rPr>
          <w:rPrChange w:id="10333" w:author="phuong vu" w:date="2018-11-30T22:36:00Z">
            <w:rPr/>
          </w:rPrChange>
        </w:rPr>
        <w:fldChar w:fldCharType="separate"/>
      </w:r>
      <w:r w:rsidR="00B5490C">
        <w:rPr>
          <w:noProof/>
        </w:rPr>
        <w:t>2</w:t>
      </w:r>
      <w:ins w:id="10334" w:author="phuong vu" w:date="2018-11-30T15:13:00Z">
        <w:r w:rsidR="00EF3636" w:rsidRPr="00920004">
          <w:rPr>
            <w:rPrChange w:id="10335" w:author="phuong vu" w:date="2018-11-30T22:36:00Z">
              <w:rPr/>
            </w:rPrChange>
          </w:rPr>
          <w:fldChar w:fldCharType="end"/>
        </w:r>
        <w:r w:rsidR="00EF3636" w:rsidRPr="00920004">
          <w:rPr>
            <w:rPrChange w:id="10336" w:author="phuong vu" w:date="2018-11-30T22:36:00Z">
              <w:rPr/>
            </w:rPrChange>
          </w:rPr>
          <w:t>.</w:t>
        </w:r>
        <w:r w:rsidR="00EF3636" w:rsidRPr="00920004">
          <w:rPr>
            <w:rPrChange w:id="10337" w:author="phuong vu" w:date="2018-11-30T22:36:00Z">
              <w:rPr/>
            </w:rPrChange>
          </w:rPr>
          <w:fldChar w:fldCharType="begin"/>
        </w:r>
        <w:r w:rsidR="00EF3636" w:rsidRPr="00920004">
          <w:rPr>
            <w:rPrChange w:id="10338" w:author="phuong vu" w:date="2018-11-30T22:36:00Z">
              <w:rPr/>
            </w:rPrChange>
          </w:rPr>
          <w:instrText xml:space="preserve"> SEQ Hình \* ARABIC \s 1 </w:instrText>
        </w:r>
      </w:ins>
      <w:r w:rsidR="00EF3636" w:rsidRPr="00920004">
        <w:rPr>
          <w:rPrChange w:id="10339" w:author="phuong vu" w:date="2018-11-30T22:36:00Z">
            <w:rPr/>
          </w:rPrChange>
        </w:rPr>
        <w:fldChar w:fldCharType="separate"/>
      </w:r>
      <w:ins w:id="10340" w:author="phuong vu" w:date="2018-11-30T22:44:00Z">
        <w:r w:rsidR="00B5490C">
          <w:rPr>
            <w:noProof/>
          </w:rPr>
          <w:t>4</w:t>
        </w:r>
      </w:ins>
      <w:ins w:id="10341" w:author="phuong vu" w:date="2018-11-30T15:13:00Z">
        <w:r w:rsidR="00EF3636" w:rsidRPr="00920004">
          <w:rPr>
            <w:rPrChange w:id="10342" w:author="phuong vu" w:date="2018-11-30T22:36:00Z">
              <w:rPr/>
            </w:rPrChange>
          </w:rPr>
          <w:fldChar w:fldCharType="end"/>
        </w:r>
      </w:ins>
      <w:ins w:id="10343" w:author="phuong vu" w:date="2018-11-30T11:29:00Z">
        <w:r w:rsidRPr="00920004">
          <w:rPr>
            <w:lang w:val="en-US"/>
            <w:rPrChange w:id="10344" w:author="phuong vu" w:date="2018-11-30T22:36:00Z">
              <w:rPr>
                <w:lang w:val="en-US"/>
              </w:rPr>
            </w:rPrChange>
          </w:rPr>
          <w:t xml:space="preserve"> Các thành phần JWT cần có</w:t>
        </w:r>
      </w:ins>
      <w:bookmarkEnd w:id="10327"/>
    </w:p>
    <w:p w14:paraId="08B58FD8" w14:textId="385C058B" w:rsidR="004422EA" w:rsidRPr="00920004" w:rsidRDefault="004422EA" w:rsidP="00BD0851">
      <w:pPr>
        <w:spacing w:before="240" w:line="0" w:lineRule="atLeast"/>
        <w:rPr>
          <w:ins w:id="10345" w:author="phuong vu" w:date="2018-11-30T12:01:00Z"/>
          <w:lang w:val="en-US"/>
          <w:rPrChange w:id="10346" w:author="phuong vu" w:date="2018-11-30T22:36:00Z">
            <w:rPr>
              <w:ins w:id="10347" w:author="phuong vu" w:date="2018-11-30T12:01:00Z"/>
              <w:lang w:val="en-US"/>
            </w:rPr>
          </w:rPrChange>
        </w:rPr>
        <w:pPrChange w:id="10348" w:author="phuong vu" w:date="2018-11-30T14:16:00Z">
          <w:pPr/>
        </w:pPrChange>
      </w:pPr>
    </w:p>
    <w:p w14:paraId="3D4D888D" w14:textId="627C6801" w:rsidR="004422EA" w:rsidRPr="00920004" w:rsidRDefault="004422EA" w:rsidP="00BD0851">
      <w:pPr>
        <w:spacing w:before="240" w:line="0" w:lineRule="atLeast"/>
        <w:rPr>
          <w:ins w:id="10349" w:author="phuong vu" w:date="2018-11-30T12:01:00Z"/>
          <w:lang w:val="en-US"/>
          <w:rPrChange w:id="10350" w:author="phuong vu" w:date="2018-11-30T22:36:00Z">
            <w:rPr>
              <w:ins w:id="10351" w:author="phuong vu" w:date="2018-11-30T12:01:00Z"/>
              <w:lang w:val="en-US"/>
            </w:rPr>
          </w:rPrChange>
        </w:rPr>
        <w:pPrChange w:id="10352" w:author="phuong vu" w:date="2018-11-30T14:16:00Z">
          <w:pPr/>
        </w:pPrChange>
      </w:pPr>
    </w:p>
    <w:p w14:paraId="59AEE5F3" w14:textId="77777777" w:rsidR="004422EA" w:rsidRPr="00920004" w:rsidRDefault="004422EA" w:rsidP="00BD0851">
      <w:pPr>
        <w:spacing w:before="240" w:line="0" w:lineRule="atLeast"/>
        <w:rPr>
          <w:lang w:val="en-US"/>
          <w:rPrChange w:id="10353" w:author="phuong vu" w:date="2018-11-30T22:36:00Z">
            <w:rPr>
              <w:lang w:val="en-US"/>
            </w:rPr>
          </w:rPrChange>
        </w:rPr>
        <w:pPrChange w:id="10354" w:author="phuong vu" w:date="2018-11-30T14:16:00Z">
          <w:pPr/>
        </w:pPrChange>
      </w:pPr>
    </w:p>
    <w:p w14:paraId="3380F75A" w14:textId="1B477C7E" w:rsidR="006F12F5" w:rsidRPr="00920004" w:rsidDel="004422EA" w:rsidRDefault="006F12F5" w:rsidP="00BD0851">
      <w:pPr>
        <w:spacing w:before="240" w:line="0" w:lineRule="atLeast"/>
        <w:ind w:firstLine="720"/>
        <w:rPr>
          <w:del w:id="10355" w:author="phuong vu" w:date="2018-11-30T12:01:00Z"/>
          <w:lang w:val="da-DK"/>
          <w:rPrChange w:id="10356" w:author="phuong vu" w:date="2018-11-30T22:36:00Z">
            <w:rPr>
              <w:del w:id="10357" w:author="phuong vu" w:date="2018-11-30T12:01:00Z"/>
              <w:lang w:val="da-DK"/>
            </w:rPr>
          </w:rPrChange>
        </w:rPr>
        <w:pPrChange w:id="10358" w:author="phuong vu" w:date="2018-11-30T14:16:00Z">
          <w:pPr>
            <w:spacing w:line="276" w:lineRule="auto"/>
          </w:pPr>
        </w:pPrChange>
      </w:pPr>
      <w:r w:rsidRPr="00920004">
        <w:rPr>
          <w:b/>
          <w:lang w:val="da-DK"/>
          <w:rPrChange w:id="10359" w:author="phuong vu" w:date="2018-11-30T22:36:00Z">
            <w:rPr>
              <w:b/>
              <w:lang w:val="da-DK"/>
            </w:rPr>
          </w:rPrChange>
        </w:rPr>
        <w:t>Đặc điểm</w:t>
      </w:r>
      <w:ins w:id="10360" w:author="phuong vu" w:date="2018-11-30T12:04:00Z">
        <w:r w:rsidR="004422EA" w:rsidRPr="00920004">
          <w:rPr>
            <w:b/>
            <w:lang w:val="da-DK"/>
            <w:rPrChange w:id="10361" w:author="phuong vu" w:date="2018-11-30T22:36:00Z">
              <w:rPr>
                <w:b/>
                <w:lang w:val="da-DK"/>
              </w:rPr>
            </w:rPrChange>
          </w:rPr>
          <w:t xml:space="preserve"> của JSON Web Token</w:t>
        </w:r>
      </w:ins>
      <w:r w:rsidRPr="00920004">
        <w:rPr>
          <w:b/>
          <w:lang w:val="da-DK"/>
          <w:rPrChange w:id="10362" w:author="phuong vu" w:date="2018-11-30T22:36:00Z">
            <w:rPr>
              <w:b/>
              <w:lang w:val="da-DK"/>
            </w:rPr>
          </w:rPrChange>
        </w:rPr>
        <w:t>:</w:t>
      </w:r>
    </w:p>
    <w:p w14:paraId="382B9F91" w14:textId="77777777" w:rsidR="004422EA" w:rsidRPr="00920004" w:rsidRDefault="004422EA" w:rsidP="00BD0851">
      <w:pPr>
        <w:spacing w:before="240" w:line="0" w:lineRule="atLeast"/>
        <w:ind w:firstLine="720"/>
        <w:rPr>
          <w:ins w:id="10363" w:author="phuong vu" w:date="2018-11-30T12:01:00Z"/>
          <w:b/>
          <w:lang w:val="da-DK"/>
          <w:rPrChange w:id="10364" w:author="phuong vu" w:date="2018-11-30T22:36:00Z">
            <w:rPr>
              <w:ins w:id="10365" w:author="phuong vu" w:date="2018-11-30T12:01:00Z"/>
              <w:b/>
              <w:lang w:val="da-DK"/>
            </w:rPr>
          </w:rPrChange>
        </w:rPr>
        <w:pPrChange w:id="10366" w:author="phuong vu" w:date="2018-11-30T14:16:00Z">
          <w:pPr>
            <w:spacing w:line="360" w:lineRule="auto"/>
          </w:pPr>
        </w:pPrChange>
      </w:pPr>
    </w:p>
    <w:p w14:paraId="4FB057EB" w14:textId="6EB187C1" w:rsidR="00A77377" w:rsidRPr="00920004" w:rsidRDefault="00A77377" w:rsidP="00D72BF9">
      <w:pPr>
        <w:ind w:firstLine="720"/>
        <w:rPr>
          <w:lang w:val="da-DK"/>
          <w:rPrChange w:id="10367" w:author="phuong vu" w:date="2018-11-30T22:36:00Z">
            <w:rPr>
              <w:lang w:val="da-DK"/>
            </w:rPr>
          </w:rPrChange>
        </w:rPr>
        <w:pPrChange w:id="10368" w:author="phuong vu" w:date="2018-11-30T22:16:00Z">
          <w:pPr/>
        </w:pPrChange>
      </w:pPr>
      <w:r w:rsidRPr="00920004">
        <w:rPr>
          <w:lang w:val="da-DK"/>
          <w:rPrChange w:id="10369" w:author="phuong vu" w:date="2018-11-30T22:36:00Z">
            <w:rPr>
              <w:lang w:val="da-DK"/>
            </w:rPr>
          </w:rPrChange>
        </w:rPr>
        <w:t xml:space="preserve">JWT có ưu điểm là mã hóa được nhiều thông tin. JWT gửi cho client mà không cần lưu phía </w:t>
      </w:r>
      <w:del w:id="10370" w:author="phuong vu" w:date="2018-11-30T13:58:00Z">
        <w:r w:rsidRPr="00920004" w:rsidDel="00184C15">
          <w:rPr>
            <w:lang w:val="da-DK"/>
            <w:rPrChange w:id="10371" w:author="phuong vu" w:date="2018-11-30T22:36:00Z">
              <w:rPr>
                <w:lang w:val="da-DK"/>
              </w:rPr>
            </w:rPrChange>
          </w:rPr>
          <w:delText>server</w:delText>
        </w:r>
      </w:del>
      <w:ins w:id="10372" w:author="phuong vu" w:date="2018-11-30T13:58:00Z">
        <w:r w:rsidR="00184C15" w:rsidRPr="00920004">
          <w:rPr>
            <w:lang w:val="da-DK"/>
            <w:rPrChange w:id="10373" w:author="phuong vu" w:date="2018-11-30T22:36:00Z">
              <w:rPr>
                <w:lang w:val="da-DK"/>
              </w:rPr>
            </w:rPrChange>
          </w:rPr>
          <w:t>máy chủ</w:t>
        </w:r>
      </w:ins>
      <w:r w:rsidRPr="00920004">
        <w:rPr>
          <w:lang w:val="da-DK"/>
          <w:rPrChange w:id="10374" w:author="phuong vu" w:date="2018-11-30T22:36:00Z">
            <w:rPr>
              <w:lang w:val="da-DK"/>
            </w:rPr>
          </w:rPrChange>
        </w:rPr>
        <w:t xml:space="preserve">, nên không như một số giải pháp cũ là lưu session phía </w:t>
      </w:r>
      <w:del w:id="10375" w:author="phuong vu" w:date="2018-11-30T13:58:00Z">
        <w:r w:rsidRPr="00920004" w:rsidDel="00184C15">
          <w:rPr>
            <w:lang w:val="da-DK"/>
            <w:rPrChange w:id="10376" w:author="phuong vu" w:date="2018-11-30T22:36:00Z">
              <w:rPr>
                <w:lang w:val="da-DK"/>
              </w:rPr>
            </w:rPrChange>
          </w:rPr>
          <w:delText>server</w:delText>
        </w:r>
      </w:del>
      <w:ins w:id="10377" w:author="phuong vu" w:date="2018-11-30T13:58:00Z">
        <w:r w:rsidR="00184C15" w:rsidRPr="00920004">
          <w:rPr>
            <w:lang w:val="da-DK"/>
            <w:rPrChange w:id="10378" w:author="phuong vu" w:date="2018-11-30T22:36:00Z">
              <w:rPr>
                <w:lang w:val="da-DK"/>
              </w:rPr>
            </w:rPrChange>
          </w:rPr>
          <w:t>máy chủ</w:t>
        </w:r>
      </w:ins>
      <w:r w:rsidRPr="00920004">
        <w:rPr>
          <w:lang w:val="da-DK"/>
          <w:rPrChange w:id="10379" w:author="phuong vu" w:date="2018-11-30T22:36:00Z">
            <w:rPr>
              <w:lang w:val="da-DK"/>
            </w:rPr>
          </w:rPrChange>
        </w:rPr>
        <w:t xml:space="preserve"> và dùng 1 key gửi client, sau đó nhận key và kiểm tra session để xác thực và quyền.</w:t>
      </w:r>
    </w:p>
    <w:p w14:paraId="2863B326" w14:textId="67DA915F" w:rsidR="006F12F5" w:rsidRPr="00920004" w:rsidRDefault="00A77377" w:rsidP="00D72BF9">
      <w:pPr>
        <w:ind w:firstLine="720"/>
        <w:rPr>
          <w:lang w:val="da-DK"/>
          <w:rPrChange w:id="10380" w:author="phuong vu" w:date="2018-11-30T22:36:00Z">
            <w:rPr>
              <w:lang w:val="da-DK"/>
            </w:rPr>
          </w:rPrChange>
        </w:rPr>
        <w:pPrChange w:id="10381" w:author="phuong vu" w:date="2018-11-30T22:16:00Z">
          <w:pPr/>
        </w:pPrChange>
      </w:pPr>
      <w:r w:rsidRPr="00920004">
        <w:rPr>
          <w:lang w:val="da-DK"/>
          <w:rPrChange w:id="10382" w:author="phuong vu" w:date="2018-11-30T22:36:00Z">
            <w:rPr>
              <w:lang w:val="da-DK"/>
            </w:rPr>
          </w:rPrChange>
        </w:rPr>
        <w:t>Kịch khi sử dụng JWT thường diễn ra theo các trường hợp:</w:t>
      </w:r>
    </w:p>
    <w:p w14:paraId="7B233092" w14:textId="2BB1EE40" w:rsidR="00A77377" w:rsidRPr="00920004" w:rsidRDefault="00A77377" w:rsidP="00D72BF9">
      <w:pPr>
        <w:rPr>
          <w:lang w:val="da-DK"/>
          <w:rPrChange w:id="10383" w:author="phuong vu" w:date="2018-11-30T22:36:00Z">
            <w:rPr>
              <w:lang w:val="da-DK"/>
            </w:rPr>
          </w:rPrChange>
        </w:rPr>
        <w:pPrChange w:id="10384" w:author="phuong vu" w:date="2018-11-30T22:16:00Z">
          <w:pPr>
            <w:ind w:left="360"/>
          </w:pPr>
        </w:pPrChange>
      </w:pPr>
      <w:r w:rsidRPr="00920004">
        <w:rPr>
          <w:lang w:val="da-DK"/>
          <w:rPrChange w:id="10385" w:author="phuong vu" w:date="2018-11-30T22:36:00Z">
            <w:rPr>
              <w:lang w:val="da-DK"/>
            </w:rPr>
          </w:rPrChange>
        </w:rPr>
        <w:tab/>
        <w:t xml:space="preserve">- Truy cập không xác thực sẽ báo lỗi. Yêu cầu xác thực </w:t>
      </w:r>
      <w:del w:id="10386" w:author="phuong vu" w:date="2018-11-30T13:58:00Z">
        <w:r w:rsidRPr="00920004" w:rsidDel="00184C15">
          <w:rPr>
            <w:lang w:val="da-DK"/>
            <w:rPrChange w:id="10387" w:author="phuong vu" w:date="2018-11-30T22:36:00Z">
              <w:rPr>
                <w:lang w:val="da-DK"/>
              </w:rPr>
            </w:rPrChange>
          </w:rPr>
          <w:delText>server</w:delText>
        </w:r>
      </w:del>
      <w:ins w:id="10388" w:author="phuong vu" w:date="2018-11-30T13:58:00Z">
        <w:r w:rsidR="00184C15" w:rsidRPr="00920004">
          <w:rPr>
            <w:lang w:val="da-DK"/>
            <w:rPrChange w:id="10389" w:author="phuong vu" w:date="2018-11-30T22:36:00Z">
              <w:rPr>
                <w:lang w:val="da-DK"/>
              </w:rPr>
            </w:rPrChange>
          </w:rPr>
          <w:t>máy chủ</w:t>
        </w:r>
      </w:ins>
      <w:r w:rsidRPr="00920004">
        <w:rPr>
          <w:lang w:val="da-DK"/>
          <w:rPrChange w:id="10390" w:author="phuong vu" w:date="2018-11-30T22:36:00Z">
            <w:rPr>
              <w:lang w:val="da-DK"/>
            </w:rPr>
          </w:rPrChange>
        </w:rPr>
        <w:t xml:space="preserve"> sẽ xác thực và mã hóa thông tin cần thiết cho lần giải mã sau, rồi trả về token (ở đây là JSON Web Token).</w:t>
      </w:r>
    </w:p>
    <w:p w14:paraId="6E378FE4" w14:textId="640DDFE5" w:rsidR="00C72A3D" w:rsidRPr="00920004" w:rsidRDefault="00A77377" w:rsidP="00D72BF9">
      <w:pPr>
        <w:ind w:firstLine="662"/>
        <w:rPr>
          <w:lang w:val="da-DK"/>
          <w:rPrChange w:id="10391" w:author="phuong vu" w:date="2018-11-30T22:36:00Z">
            <w:rPr>
              <w:lang w:val="da-DK"/>
            </w:rPr>
          </w:rPrChange>
        </w:rPr>
        <w:pPrChange w:id="10392" w:author="phuong vu" w:date="2018-11-30T22:16:00Z">
          <w:pPr>
            <w:ind w:left="360" w:firstLine="360"/>
          </w:pPr>
        </w:pPrChange>
      </w:pPr>
      <w:r w:rsidRPr="00920004">
        <w:rPr>
          <w:lang w:val="da-DK"/>
          <w:rPrChange w:id="10393" w:author="phuong vu" w:date="2018-11-30T22:36:00Z">
            <w:rPr>
              <w:lang w:val="da-DK"/>
            </w:rPr>
          </w:rPrChange>
        </w:rPr>
        <w:t xml:space="preserve">- Truy cập xác thực sẽ luôn kèm token trong header, hoặc phương thức POST, hoặc trên URL. Phía </w:t>
      </w:r>
      <w:del w:id="10394" w:author="phuong vu" w:date="2018-11-30T13:58:00Z">
        <w:r w:rsidRPr="00920004" w:rsidDel="00184C15">
          <w:rPr>
            <w:lang w:val="da-DK"/>
            <w:rPrChange w:id="10395" w:author="phuong vu" w:date="2018-11-30T22:36:00Z">
              <w:rPr>
                <w:lang w:val="da-DK"/>
              </w:rPr>
            </w:rPrChange>
          </w:rPr>
          <w:delText>server</w:delText>
        </w:r>
      </w:del>
      <w:ins w:id="10396" w:author="phuong vu" w:date="2018-11-30T13:58:00Z">
        <w:r w:rsidR="00184C15" w:rsidRPr="00920004">
          <w:rPr>
            <w:lang w:val="da-DK"/>
            <w:rPrChange w:id="10397" w:author="phuong vu" w:date="2018-11-30T22:36:00Z">
              <w:rPr>
                <w:lang w:val="da-DK"/>
              </w:rPr>
            </w:rPrChange>
          </w:rPr>
          <w:t>máy chủ</w:t>
        </w:r>
      </w:ins>
      <w:r w:rsidRPr="00920004">
        <w:rPr>
          <w:lang w:val="da-DK"/>
          <w:rPrChange w:id="10398" w:author="phuong vu" w:date="2018-11-30T22:36:00Z">
            <w:rPr>
              <w:lang w:val="da-DK"/>
            </w:rPr>
          </w:rPrChange>
        </w:rPr>
        <w:t xml:space="preserve"> sẽ giải mã JWT token nhận được và kiểm tra những yêu cầu như user, role, permission (tùy trường hợp) có trong payload của JWT.</w:t>
      </w:r>
    </w:p>
    <w:p w14:paraId="6530A3BA" w14:textId="0738B27E" w:rsidR="00C72A3D" w:rsidRPr="00920004" w:rsidRDefault="00C72A3D" w:rsidP="00BD0851">
      <w:pPr>
        <w:pStyle w:val="Heading2"/>
        <w:spacing w:before="240" w:line="0" w:lineRule="atLeast"/>
        <w:rPr>
          <w:rFonts w:cstheme="majorHAnsi"/>
          <w:vertAlign w:val="superscript"/>
          <w:rPrChange w:id="10399" w:author="phuong vu" w:date="2018-11-30T22:36:00Z">
            <w:rPr>
              <w:vertAlign w:val="superscript"/>
            </w:rPr>
          </w:rPrChange>
        </w:rPr>
        <w:pPrChange w:id="10400" w:author="phuong vu" w:date="2018-11-30T14:16:00Z">
          <w:pPr>
            <w:pStyle w:val="Heading2"/>
          </w:pPr>
        </w:pPrChange>
      </w:pPr>
      <w:del w:id="10401" w:author="phuong vu" w:date="2018-11-30T09:37:00Z">
        <w:r w:rsidRPr="00920004" w:rsidDel="00D33C95">
          <w:rPr>
            <w:rFonts w:cstheme="majorHAnsi"/>
            <w:rPrChange w:id="10402" w:author="phuong vu" w:date="2018-11-30T22:36:00Z">
              <w:rPr>
                <w:rFonts w:cstheme="majorHAnsi"/>
              </w:rPr>
            </w:rPrChange>
          </w:rPr>
          <w:lastRenderedPageBreak/>
          <w:delText>Tìm hiể</w:delText>
        </w:r>
        <w:r w:rsidRPr="00920004" w:rsidDel="00D33C95">
          <w:rPr>
            <w:rFonts w:cstheme="majorHAnsi"/>
            <w:rPrChange w:id="10403" w:author="phuong vu" w:date="2018-11-30T22:36:00Z">
              <w:rPr/>
            </w:rPrChange>
          </w:rPr>
          <w:delText xml:space="preserve">u về </w:delText>
        </w:r>
      </w:del>
      <w:bookmarkStart w:id="10404" w:name="_Toc531380676"/>
      <w:r w:rsidRPr="00920004">
        <w:rPr>
          <w:rFonts w:cstheme="majorHAnsi"/>
          <w:rPrChange w:id="10405" w:author="phuong vu" w:date="2018-11-30T22:36:00Z">
            <w:rPr/>
          </w:rPrChange>
        </w:rPr>
        <w:t xml:space="preserve">ReactJS </w:t>
      </w:r>
      <w:r w:rsidRPr="00920004">
        <w:rPr>
          <w:rFonts w:cstheme="majorHAnsi"/>
          <w:vertAlign w:val="superscript"/>
          <w:rPrChange w:id="10406" w:author="phuong vu" w:date="2018-11-30T22:36:00Z">
            <w:rPr>
              <w:vertAlign w:val="superscript"/>
            </w:rPr>
          </w:rPrChange>
        </w:rPr>
        <w:t>[7]</w:t>
      </w:r>
      <w:bookmarkEnd w:id="10404"/>
    </w:p>
    <w:p w14:paraId="2CDC40DD" w14:textId="67F40A22" w:rsidR="00C72A3D" w:rsidRPr="00920004" w:rsidDel="00B7137A" w:rsidRDefault="00C72A3D" w:rsidP="00BD0851">
      <w:pPr>
        <w:spacing w:before="240" w:line="0" w:lineRule="atLeast"/>
        <w:rPr>
          <w:del w:id="10407" w:author="phuong vu" w:date="2018-11-30T12:09:00Z"/>
          <w:b/>
          <w:lang w:val="en-US"/>
          <w:rPrChange w:id="10408" w:author="phuong vu" w:date="2018-11-30T22:36:00Z">
            <w:rPr>
              <w:del w:id="10409" w:author="phuong vu" w:date="2018-11-30T12:09:00Z"/>
              <w:b/>
              <w:lang w:val="en-US"/>
            </w:rPr>
          </w:rPrChange>
        </w:rPr>
        <w:pPrChange w:id="10410" w:author="phuong vu" w:date="2018-11-30T14:16:00Z">
          <w:pPr>
            <w:spacing w:line="360" w:lineRule="auto"/>
          </w:pPr>
        </w:pPrChange>
      </w:pPr>
      <w:del w:id="10411" w:author="phuong vu" w:date="2018-11-30T12:05:00Z">
        <w:r w:rsidRPr="00920004" w:rsidDel="004422EA">
          <w:rPr>
            <w:b/>
            <w:lang w:val="en-US"/>
            <w:rPrChange w:id="10412" w:author="phuong vu" w:date="2018-11-30T22:36:00Z">
              <w:rPr>
                <w:b/>
                <w:lang w:val="en-US"/>
              </w:rPr>
            </w:rPrChange>
          </w:rPr>
          <w:delText>Giới thiệu:</w:delText>
        </w:r>
      </w:del>
      <w:ins w:id="10413" w:author="phuong vu" w:date="2018-11-30T12:09:00Z">
        <w:r w:rsidR="00B7137A" w:rsidRPr="00920004">
          <w:rPr>
            <w:lang w:val="da-DK"/>
            <w:rPrChange w:id="10414" w:author="phuong vu" w:date="2018-11-30T22:36:00Z">
              <w:rPr>
                <w:lang w:val="da-DK"/>
              </w:rPr>
            </w:rPrChange>
          </w:rPr>
          <w:tab/>
        </w:r>
      </w:ins>
    </w:p>
    <w:p w14:paraId="69FB969D" w14:textId="03533B72" w:rsidR="00A77377" w:rsidRPr="00920004" w:rsidRDefault="00C72A3D" w:rsidP="00BD0851">
      <w:pPr>
        <w:spacing w:before="240" w:line="0" w:lineRule="atLeast"/>
        <w:rPr>
          <w:lang w:val="da-DK"/>
          <w:rPrChange w:id="10415" w:author="phuong vu" w:date="2018-11-30T22:36:00Z">
            <w:rPr>
              <w:lang w:val="da-DK"/>
            </w:rPr>
          </w:rPrChange>
        </w:rPr>
        <w:pPrChange w:id="10416" w:author="phuong vu" w:date="2018-11-30T14:16:00Z">
          <w:pPr/>
        </w:pPrChange>
      </w:pPr>
      <w:r w:rsidRPr="00920004">
        <w:rPr>
          <w:lang w:val="da-DK"/>
          <w:rPrChange w:id="10417" w:author="phuong vu" w:date="2018-11-30T22:36:00Z">
            <w:rPr>
              <w:lang w:val="da-DK"/>
            </w:rPr>
          </w:rPrChange>
        </w:rPr>
        <w:t xml:space="preserve">React là một thư viện UI phát triển tại Facebook để hỗ trợ việc xây dựng những thành phần (components) UI có tính tương tác cao, có trạng thái và có thể sử dụng lại được. </w:t>
      </w:r>
      <w:r w:rsidR="00AB661F" w:rsidRPr="00920004">
        <w:rPr>
          <w:lang w:val="da-DK"/>
          <w:rPrChange w:id="10418" w:author="phuong vu" w:date="2018-11-30T22:36:00Z">
            <w:rPr>
              <w:lang w:val="da-DK"/>
            </w:rPr>
          </w:rPrChange>
        </w:rPr>
        <w:t xml:space="preserve">Một trong những điểm hấp dẫn của React là thư viện này không chỉ hoạt động trên phía client, mà còn được render trên </w:t>
      </w:r>
      <w:del w:id="10419" w:author="phuong vu" w:date="2018-11-30T13:58:00Z">
        <w:r w:rsidR="00AB661F" w:rsidRPr="00920004" w:rsidDel="00184C15">
          <w:rPr>
            <w:lang w:val="da-DK"/>
            <w:rPrChange w:id="10420" w:author="phuong vu" w:date="2018-11-30T22:36:00Z">
              <w:rPr>
                <w:lang w:val="da-DK"/>
              </w:rPr>
            </w:rPrChange>
          </w:rPr>
          <w:delText>server</w:delText>
        </w:r>
      </w:del>
      <w:ins w:id="10421" w:author="phuong vu" w:date="2018-11-30T13:58:00Z">
        <w:r w:rsidR="00184C15" w:rsidRPr="00920004">
          <w:rPr>
            <w:lang w:val="da-DK"/>
            <w:rPrChange w:id="10422" w:author="phuong vu" w:date="2018-11-30T22:36:00Z">
              <w:rPr>
                <w:lang w:val="da-DK"/>
              </w:rPr>
            </w:rPrChange>
          </w:rPr>
          <w:t>máy chủ</w:t>
        </w:r>
      </w:ins>
      <w:r w:rsidR="00AB661F" w:rsidRPr="00920004">
        <w:rPr>
          <w:lang w:val="da-DK"/>
          <w:rPrChange w:id="10423" w:author="phuong vu" w:date="2018-11-30T22:36:00Z">
            <w:rPr>
              <w:lang w:val="da-DK"/>
            </w:rPr>
          </w:rPrChange>
        </w:rPr>
        <w:t xml:space="preserve"> và có thể kết nối với nhau. React so sánh sự thay đổi giữa các giá trị của lần render này với lần render trước và cập nhật ít thay đổi nhất trên DOM.</w:t>
      </w:r>
    </w:p>
    <w:p w14:paraId="64ADF050" w14:textId="587BB31C" w:rsidR="00CD33E1" w:rsidRPr="00920004" w:rsidRDefault="00CD33E1" w:rsidP="00BD0851">
      <w:pPr>
        <w:spacing w:before="240" w:line="0" w:lineRule="atLeast"/>
        <w:ind w:firstLine="720"/>
        <w:rPr>
          <w:b/>
          <w:lang w:val="da-DK"/>
          <w:rPrChange w:id="10424" w:author="phuong vu" w:date="2018-11-30T22:36:00Z">
            <w:rPr>
              <w:b/>
              <w:lang w:val="da-DK"/>
            </w:rPr>
          </w:rPrChange>
        </w:rPr>
        <w:pPrChange w:id="10425" w:author="phuong vu" w:date="2018-11-30T14:16:00Z">
          <w:pPr>
            <w:spacing w:line="360" w:lineRule="auto"/>
          </w:pPr>
        </w:pPrChange>
      </w:pPr>
      <w:r w:rsidRPr="00920004">
        <w:rPr>
          <w:b/>
          <w:lang w:val="da-DK"/>
          <w:rPrChange w:id="10426" w:author="phuong vu" w:date="2018-11-30T22:36:00Z">
            <w:rPr>
              <w:b/>
              <w:lang w:val="da-DK"/>
            </w:rPr>
          </w:rPrChange>
        </w:rPr>
        <w:t>Đặc điểm</w:t>
      </w:r>
      <w:ins w:id="10427" w:author="phuong vu" w:date="2018-11-30T12:09:00Z">
        <w:r w:rsidR="00B7137A" w:rsidRPr="00920004">
          <w:rPr>
            <w:b/>
            <w:lang w:val="da-DK"/>
            <w:rPrChange w:id="10428" w:author="phuong vu" w:date="2018-11-30T22:36:00Z">
              <w:rPr>
                <w:b/>
                <w:lang w:val="da-DK"/>
              </w:rPr>
            </w:rPrChange>
          </w:rPr>
          <w:t xml:space="preserve"> của ReactJS</w:t>
        </w:r>
      </w:ins>
      <w:r w:rsidRPr="00920004">
        <w:rPr>
          <w:b/>
          <w:lang w:val="da-DK"/>
          <w:rPrChange w:id="10429" w:author="phuong vu" w:date="2018-11-30T22:36:00Z">
            <w:rPr>
              <w:b/>
              <w:lang w:val="da-DK"/>
            </w:rPr>
          </w:rPrChange>
        </w:rPr>
        <w:t>:</w:t>
      </w:r>
    </w:p>
    <w:p w14:paraId="3F11F795" w14:textId="5B8BA163" w:rsidR="00753680" w:rsidRPr="00920004" w:rsidRDefault="00753680" w:rsidP="00D72BF9">
      <w:pPr>
        <w:ind w:firstLine="720"/>
        <w:rPr>
          <w:lang w:val="da-DK"/>
          <w:rPrChange w:id="10430" w:author="phuong vu" w:date="2018-11-30T22:36:00Z">
            <w:rPr>
              <w:lang w:val="da-DK"/>
            </w:rPr>
          </w:rPrChange>
        </w:rPr>
        <w:pPrChange w:id="10431" w:author="phuong vu" w:date="2018-11-30T22:15:00Z">
          <w:pPr/>
        </w:pPrChange>
      </w:pPr>
      <w:r w:rsidRPr="00920004">
        <w:rPr>
          <w:lang w:val="da-DK"/>
          <w:rPrChange w:id="10432" w:author="phuong vu" w:date="2018-11-30T22:36:00Z">
            <w:rPr>
              <w:lang w:val="da-DK"/>
            </w:rPr>
          </w:rPrChange>
        </w:rPr>
        <w:t xml:space="preserve">- </w:t>
      </w:r>
      <w:r w:rsidRPr="00920004">
        <w:rPr>
          <w:lang w:val="da-DK"/>
          <w:rPrChange w:id="10433" w:author="phuong vu" w:date="2018-11-30T22:36:00Z">
            <w:rPr>
              <w:i/>
              <w:lang w:val="da-DK"/>
            </w:rPr>
          </w:rPrChange>
        </w:rPr>
        <w:t>ReactJS cực kì hiệu quả</w:t>
      </w:r>
      <w:r w:rsidRPr="00920004">
        <w:rPr>
          <w:lang w:val="da-DK"/>
          <w:rPrChange w:id="10434" w:author="phuong vu" w:date="2018-11-30T22:36:00Z">
            <w:rPr>
              <w:lang w:val="da-DK"/>
            </w:rPr>
          </w:rPrChange>
        </w:rPr>
        <w:t>: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16BB31E7" w14:textId="0F813608" w:rsidR="00753680" w:rsidRPr="00920004" w:rsidRDefault="00753680" w:rsidP="00D72BF9">
      <w:pPr>
        <w:ind w:firstLine="720"/>
        <w:rPr>
          <w:lang w:val="da-DK"/>
          <w:rPrChange w:id="10435" w:author="phuong vu" w:date="2018-11-30T22:36:00Z">
            <w:rPr>
              <w:lang w:val="da-DK"/>
            </w:rPr>
          </w:rPrChange>
        </w:rPr>
        <w:pPrChange w:id="10436" w:author="phuong vu" w:date="2018-11-30T22:15:00Z">
          <w:pPr/>
        </w:pPrChange>
      </w:pPr>
      <w:r w:rsidRPr="00920004">
        <w:rPr>
          <w:lang w:val="da-DK"/>
          <w:rPrChange w:id="10437" w:author="phuong vu" w:date="2018-11-30T22:36:00Z">
            <w:rPr>
              <w:i/>
              <w:lang w:val="da-DK"/>
            </w:rPr>
          </w:rPrChange>
        </w:rPr>
        <w:t xml:space="preserve">- </w:t>
      </w:r>
      <w:r w:rsidR="00823126" w:rsidRPr="00920004">
        <w:rPr>
          <w:lang w:val="da-DK"/>
          <w:rPrChange w:id="10438" w:author="phuong vu" w:date="2018-11-30T22:36:00Z">
            <w:rPr>
              <w:i/>
              <w:lang w:val="da-DK"/>
            </w:rPr>
          </w:rPrChange>
        </w:rPr>
        <w:t>ReactJS</w:t>
      </w:r>
      <w:r w:rsidRPr="00920004">
        <w:rPr>
          <w:lang w:val="da-DK"/>
          <w:rPrChange w:id="10439" w:author="phuong vu" w:date="2018-11-30T22:36:00Z">
            <w:rPr>
              <w:i/>
              <w:lang w:val="da-DK"/>
            </w:rPr>
          </w:rPrChange>
        </w:rPr>
        <w:t xml:space="preserve"> giúp việc viết các đoạn code JS dễ dàng hơn: </w:t>
      </w:r>
      <w:r w:rsidRPr="00920004">
        <w:rPr>
          <w:lang w:val="da-DK"/>
          <w:rPrChange w:id="10440" w:author="phuong vu" w:date="2018-11-30T22:36:00Z">
            <w:rPr>
              <w:lang w:val="da-DK"/>
            </w:rPr>
          </w:rPrChange>
        </w:rPr>
        <w:t xml:space="preserve">Nó dùng cú pháp đặc biệt là JSX (Javascript mở rộng) cho phép ta trộn giữa code HTML và Javascript. Ta có thể thêm vào các đoạn HTML vào trong hàm render mà không cần phải nối chuỗi. Đây là đặc tính thú vị của </w:t>
      </w:r>
      <w:r w:rsidR="00823126" w:rsidRPr="00920004">
        <w:rPr>
          <w:lang w:val="da-DK"/>
          <w:rPrChange w:id="10441" w:author="phuong vu" w:date="2018-11-30T22:36:00Z">
            <w:rPr>
              <w:lang w:val="da-DK"/>
            </w:rPr>
          </w:rPrChange>
        </w:rPr>
        <w:t>ReactJS</w:t>
      </w:r>
      <w:r w:rsidRPr="00920004">
        <w:rPr>
          <w:lang w:val="da-DK"/>
          <w:rPrChange w:id="10442" w:author="phuong vu" w:date="2018-11-30T22:36:00Z">
            <w:rPr>
              <w:lang w:val="da-DK"/>
            </w:rPr>
          </w:rPrChange>
        </w:rPr>
        <w:t>. Nó sẽ chuyển đổi các đoạn HTML thành các hàm khởi tạo đối tượng HTML bằng bộ biến đổi JSX.</w:t>
      </w:r>
    </w:p>
    <w:p w14:paraId="4F555215" w14:textId="1D13BD5B" w:rsidR="00753680" w:rsidRPr="00920004" w:rsidRDefault="00753680" w:rsidP="00D72BF9">
      <w:pPr>
        <w:ind w:firstLine="720"/>
        <w:rPr>
          <w:lang w:val="da-DK"/>
          <w:rPrChange w:id="10443" w:author="phuong vu" w:date="2018-11-30T22:36:00Z">
            <w:rPr>
              <w:lang w:val="da-DK"/>
            </w:rPr>
          </w:rPrChange>
        </w:rPr>
        <w:pPrChange w:id="10444" w:author="phuong vu" w:date="2018-11-30T22:15:00Z">
          <w:pPr/>
        </w:pPrChange>
      </w:pPr>
      <w:r w:rsidRPr="00920004">
        <w:rPr>
          <w:lang w:val="da-DK"/>
          <w:rPrChange w:id="10445" w:author="phuong vu" w:date="2018-11-30T22:36:00Z">
            <w:rPr>
              <w:lang w:val="da-DK"/>
            </w:rPr>
          </w:rPrChange>
        </w:rPr>
        <w:t xml:space="preserve">- </w:t>
      </w:r>
      <w:r w:rsidRPr="00920004">
        <w:rPr>
          <w:lang w:val="da-DK"/>
          <w:rPrChange w:id="10446" w:author="phuong vu" w:date="2018-11-30T22:36:00Z">
            <w:rPr>
              <w:i/>
              <w:lang w:val="da-DK"/>
            </w:rPr>
          </w:rPrChange>
        </w:rPr>
        <w:t>Nó có nhiều công cụ phát triển:</w:t>
      </w:r>
      <w:r w:rsidRPr="00920004">
        <w:rPr>
          <w:lang w:val="da-DK"/>
          <w:rPrChange w:id="10447" w:author="phuong vu" w:date="2018-11-30T22:36:00Z">
            <w:rPr>
              <w:lang w:val="da-DK"/>
            </w:rPr>
          </w:rPrChange>
        </w:rPr>
        <w:t xml:space="preserve"> Khi bắt đầu </w:t>
      </w:r>
      <w:r w:rsidR="00823126" w:rsidRPr="00920004">
        <w:rPr>
          <w:lang w:val="da-DK"/>
          <w:rPrChange w:id="10448" w:author="phuong vu" w:date="2018-11-30T22:36:00Z">
            <w:rPr>
              <w:lang w:val="da-DK"/>
            </w:rPr>
          </w:rPrChange>
        </w:rPr>
        <w:t>sử dụng ReactJS</w:t>
      </w:r>
      <w:r w:rsidRPr="00920004">
        <w:rPr>
          <w:lang w:val="da-DK"/>
          <w:rPrChange w:id="10449" w:author="phuong vu" w:date="2018-11-30T22:36:00Z">
            <w:rPr>
              <w:lang w:val="da-DK"/>
            </w:rPr>
          </w:rPrChange>
        </w:rPr>
        <w:t xml:space="preserve">, đừng quên cài đặt ứng dụng mở rộng của Chrome dành cho </w:t>
      </w:r>
      <w:r w:rsidR="00823126" w:rsidRPr="00920004">
        <w:rPr>
          <w:lang w:val="da-DK"/>
          <w:rPrChange w:id="10450" w:author="phuong vu" w:date="2018-11-30T22:36:00Z">
            <w:rPr>
              <w:lang w:val="da-DK"/>
            </w:rPr>
          </w:rPrChange>
        </w:rPr>
        <w:t>ReactJS</w:t>
      </w:r>
      <w:r w:rsidRPr="00920004">
        <w:rPr>
          <w:lang w:val="da-DK"/>
          <w:rPrChange w:id="10451" w:author="phuong vu" w:date="2018-11-30T22:36:00Z">
            <w:rPr>
              <w:lang w:val="da-DK"/>
            </w:rPr>
          </w:rPrChange>
        </w:rPr>
        <w:t xml:space="preserve">. Nó giúp </w:t>
      </w:r>
      <w:r w:rsidR="00823126" w:rsidRPr="00920004">
        <w:rPr>
          <w:lang w:val="da-DK"/>
          <w:rPrChange w:id="10452" w:author="phuong vu" w:date="2018-11-30T22:36:00Z">
            <w:rPr>
              <w:lang w:val="da-DK"/>
            </w:rPr>
          </w:rPrChange>
        </w:rPr>
        <w:t>ta</w:t>
      </w:r>
      <w:r w:rsidRPr="00920004">
        <w:rPr>
          <w:lang w:val="da-DK"/>
          <w:rPrChange w:id="10453" w:author="phuong vu" w:date="2018-11-30T22:36:00Z">
            <w:rPr>
              <w:lang w:val="da-DK"/>
            </w:rPr>
          </w:rPrChange>
        </w:rPr>
        <w:t xml:space="preserve"> </w:t>
      </w:r>
      <w:r w:rsidR="00823126" w:rsidRPr="00920004">
        <w:rPr>
          <w:lang w:val="da-DK"/>
          <w:rPrChange w:id="10454" w:author="phuong vu" w:date="2018-11-30T22:36:00Z">
            <w:rPr>
              <w:lang w:val="da-DK"/>
            </w:rPr>
          </w:rPrChange>
        </w:rPr>
        <w:t>bắt lỗi</w:t>
      </w:r>
      <w:r w:rsidRPr="00920004">
        <w:rPr>
          <w:lang w:val="da-DK"/>
          <w:rPrChange w:id="10455" w:author="phuong vu" w:date="2018-11-30T22:36:00Z">
            <w:rPr>
              <w:lang w:val="da-DK"/>
            </w:rPr>
          </w:rPrChange>
        </w:rPr>
        <w:t xml:space="preserve"> code dễ dàng hơn. Sau khi </w:t>
      </w:r>
      <w:r w:rsidR="00823126" w:rsidRPr="00920004">
        <w:rPr>
          <w:lang w:val="da-DK"/>
          <w:rPrChange w:id="10456" w:author="phuong vu" w:date="2018-11-30T22:36:00Z">
            <w:rPr>
              <w:lang w:val="da-DK"/>
            </w:rPr>
          </w:rPrChange>
        </w:rPr>
        <w:t>ta</w:t>
      </w:r>
      <w:r w:rsidRPr="00920004">
        <w:rPr>
          <w:lang w:val="da-DK"/>
          <w:rPrChange w:id="10457" w:author="phuong vu" w:date="2018-11-30T22:36:00Z">
            <w:rPr>
              <w:lang w:val="da-DK"/>
            </w:rPr>
          </w:rPrChange>
        </w:rPr>
        <w:t xml:space="preserve"> cài đặt ứng dụng này, </w:t>
      </w:r>
      <w:r w:rsidR="00823126" w:rsidRPr="00920004">
        <w:rPr>
          <w:lang w:val="da-DK"/>
          <w:rPrChange w:id="10458" w:author="phuong vu" w:date="2018-11-30T22:36:00Z">
            <w:rPr>
              <w:lang w:val="da-DK"/>
            </w:rPr>
          </w:rPrChange>
        </w:rPr>
        <w:t>ta</w:t>
      </w:r>
      <w:r w:rsidRPr="00920004">
        <w:rPr>
          <w:lang w:val="da-DK"/>
          <w:rPrChange w:id="10459" w:author="phuong vu" w:date="2018-11-30T22:36:00Z">
            <w:rPr>
              <w:lang w:val="da-DK"/>
            </w:rPr>
          </w:rPrChange>
        </w:rPr>
        <w:t xml:space="preserve"> sẽ có cái nhìn trực tiếp vào virtual DOM như thể </w:t>
      </w:r>
      <w:r w:rsidR="00823126" w:rsidRPr="00920004">
        <w:rPr>
          <w:lang w:val="da-DK"/>
          <w:rPrChange w:id="10460" w:author="phuong vu" w:date="2018-11-30T22:36:00Z">
            <w:rPr>
              <w:lang w:val="da-DK"/>
            </w:rPr>
          </w:rPrChange>
        </w:rPr>
        <w:t>ta</w:t>
      </w:r>
      <w:r w:rsidRPr="00920004">
        <w:rPr>
          <w:lang w:val="da-DK"/>
          <w:rPrChange w:id="10461" w:author="phuong vu" w:date="2018-11-30T22:36:00Z">
            <w:rPr>
              <w:lang w:val="da-DK"/>
            </w:rPr>
          </w:rPrChange>
        </w:rPr>
        <w:t xml:space="preserve"> đang xem cây DOM thông thường.</w:t>
      </w:r>
    </w:p>
    <w:p w14:paraId="195404DB" w14:textId="7653A395" w:rsidR="00823126" w:rsidRPr="00920004" w:rsidRDefault="00823126" w:rsidP="00D72BF9">
      <w:pPr>
        <w:ind w:firstLine="720"/>
        <w:rPr>
          <w:lang w:val="da-DK"/>
          <w:rPrChange w:id="10462" w:author="phuong vu" w:date="2018-11-30T22:36:00Z">
            <w:rPr>
              <w:lang w:val="da-DK"/>
            </w:rPr>
          </w:rPrChange>
        </w:rPr>
        <w:pPrChange w:id="10463" w:author="phuong vu" w:date="2018-11-30T22:15:00Z">
          <w:pPr/>
        </w:pPrChange>
      </w:pPr>
      <w:r w:rsidRPr="00920004">
        <w:rPr>
          <w:lang w:val="da-DK"/>
          <w:rPrChange w:id="10464" w:author="phuong vu" w:date="2018-11-30T22:36:00Z">
            <w:rPr>
              <w:lang w:val="da-DK"/>
            </w:rPr>
          </w:rPrChange>
        </w:rPr>
        <w:t xml:space="preserve">- </w:t>
      </w:r>
      <w:r w:rsidRPr="00920004">
        <w:rPr>
          <w:lang w:val="da-DK"/>
          <w:rPrChange w:id="10465" w:author="phuong vu" w:date="2018-11-30T22:36:00Z">
            <w:rPr>
              <w:i/>
              <w:lang w:val="da-DK"/>
            </w:rPr>
          </w:rPrChange>
        </w:rPr>
        <w:t xml:space="preserve">Render tầng </w:t>
      </w:r>
      <w:del w:id="10466" w:author="phuong vu" w:date="2018-11-30T13:58:00Z">
        <w:r w:rsidRPr="00920004" w:rsidDel="00184C15">
          <w:rPr>
            <w:lang w:val="da-DK"/>
            <w:rPrChange w:id="10467" w:author="phuong vu" w:date="2018-11-30T22:36:00Z">
              <w:rPr>
                <w:i/>
                <w:lang w:val="da-DK"/>
              </w:rPr>
            </w:rPrChange>
          </w:rPr>
          <w:delText>server</w:delText>
        </w:r>
      </w:del>
      <w:ins w:id="10468" w:author="phuong vu" w:date="2018-11-30T13:58:00Z">
        <w:r w:rsidR="00184C15" w:rsidRPr="00920004">
          <w:rPr>
            <w:lang w:val="da-DK"/>
            <w:rPrChange w:id="10469" w:author="phuong vu" w:date="2018-11-30T22:36:00Z">
              <w:rPr>
                <w:i/>
                <w:lang w:val="da-DK"/>
              </w:rPr>
            </w:rPrChange>
          </w:rPr>
          <w:t>máy chủ</w:t>
        </w:r>
      </w:ins>
      <w:r w:rsidRPr="00920004">
        <w:rPr>
          <w:lang w:val="da-DK"/>
          <w:rPrChange w:id="10470" w:author="phuong vu" w:date="2018-11-30T22:36:00Z">
            <w:rPr>
              <w:i/>
              <w:lang w:val="da-DK"/>
            </w:rPr>
          </w:rPrChange>
        </w:rPr>
        <w:t>:</w:t>
      </w:r>
      <w:r w:rsidRPr="00920004">
        <w:rPr>
          <w:lang w:val="da-DK"/>
          <w:rPrChange w:id="10471" w:author="phuong vu" w:date="2018-11-30T22:36:00Z">
            <w:rPr>
              <w:lang w:val="da-DK"/>
            </w:rPr>
          </w:rPrChange>
        </w:rPr>
        <w:t xml:space="preserve">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dùng vô hiệu hóa Javascript thì sao? Reactjs là một thư viện component, nó có thể vừa render ở ngoài trình duyệt sử dụng DOM và cũng có thể render bằng các chuỗi HTML mà </w:t>
      </w:r>
      <w:del w:id="10472" w:author="phuong vu" w:date="2018-11-30T13:58:00Z">
        <w:r w:rsidRPr="00920004" w:rsidDel="00184C15">
          <w:rPr>
            <w:lang w:val="da-DK"/>
            <w:rPrChange w:id="10473" w:author="phuong vu" w:date="2018-11-30T22:36:00Z">
              <w:rPr>
                <w:lang w:val="da-DK"/>
              </w:rPr>
            </w:rPrChange>
          </w:rPr>
          <w:delText>server</w:delText>
        </w:r>
      </w:del>
      <w:ins w:id="10474" w:author="phuong vu" w:date="2018-11-30T13:58:00Z">
        <w:r w:rsidR="00184C15" w:rsidRPr="00920004">
          <w:rPr>
            <w:lang w:val="da-DK"/>
            <w:rPrChange w:id="10475" w:author="phuong vu" w:date="2018-11-30T22:36:00Z">
              <w:rPr>
                <w:lang w:val="da-DK"/>
              </w:rPr>
            </w:rPrChange>
          </w:rPr>
          <w:t>máy chủ</w:t>
        </w:r>
      </w:ins>
      <w:r w:rsidRPr="00920004">
        <w:rPr>
          <w:lang w:val="da-DK"/>
          <w:rPrChange w:id="10476" w:author="phuong vu" w:date="2018-11-30T22:36:00Z">
            <w:rPr>
              <w:lang w:val="da-DK"/>
            </w:rPr>
          </w:rPrChange>
        </w:rPr>
        <w:t xml:space="preserve"> trả về.</w:t>
      </w:r>
    </w:p>
    <w:p w14:paraId="2B35D189" w14:textId="1D221DA7" w:rsidR="00823126" w:rsidRPr="00920004" w:rsidDel="00B7137A" w:rsidRDefault="00823126" w:rsidP="00D72BF9">
      <w:pPr>
        <w:ind w:firstLine="662"/>
        <w:rPr>
          <w:del w:id="10477" w:author="phuong vu" w:date="2018-11-30T12:09:00Z"/>
          <w:lang w:val="da-DK"/>
          <w:rPrChange w:id="10478" w:author="phuong vu" w:date="2018-11-30T22:36:00Z">
            <w:rPr>
              <w:del w:id="10479" w:author="phuong vu" w:date="2018-11-30T12:09:00Z"/>
              <w:lang w:val="da-DK"/>
            </w:rPr>
          </w:rPrChange>
        </w:rPr>
        <w:pPrChange w:id="10480" w:author="phuong vu" w:date="2018-11-30T22:15:00Z">
          <w:pPr/>
        </w:pPrChange>
      </w:pPr>
      <w:r w:rsidRPr="00920004">
        <w:rPr>
          <w:lang w:val="da-DK"/>
          <w:rPrChange w:id="10481" w:author="phuong vu" w:date="2018-11-30T22:36:00Z">
            <w:rPr>
              <w:i/>
              <w:lang w:val="da-DK"/>
            </w:rPr>
          </w:rPrChange>
        </w:rPr>
        <w:t>- Làm việc với vấn đề test giao diện</w:t>
      </w:r>
      <w:r w:rsidRPr="00920004">
        <w:rPr>
          <w:lang w:val="da-DK"/>
          <w:rPrChange w:id="10482" w:author="phuong vu" w:date="2018-11-30T22:36:00Z">
            <w:rPr>
              <w:lang w:val="da-DK"/>
            </w:rPr>
          </w:rPrChange>
        </w:rPr>
        <w:t>: Nó cực kì dễ để viết các test case giao diện vì virtual DOM được cài đặt hoàn toàn bằng JS. Hiệu năng cao đối với các ứng dụng có dữ liệu thay đổi liên tục, dễ dàng cho bảo trì và sửa lỗi.</w:t>
      </w:r>
    </w:p>
    <w:p w14:paraId="671A6556" w14:textId="023F3FB8" w:rsidR="00536771" w:rsidRPr="00920004" w:rsidRDefault="00536771" w:rsidP="00D72BF9">
      <w:pPr>
        <w:ind w:firstLine="662"/>
        <w:rPr>
          <w:lang w:val="da-DK"/>
          <w:rPrChange w:id="10483" w:author="phuong vu" w:date="2018-11-30T22:36:00Z">
            <w:rPr>
              <w:lang w:val="da-DK"/>
            </w:rPr>
          </w:rPrChange>
        </w:rPr>
        <w:pPrChange w:id="10484" w:author="phuong vu" w:date="2018-11-30T22:15:00Z">
          <w:pPr/>
        </w:pPrChange>
      </w:pPr>
    </w:p>
    <w:p w14:paraId="4F7C33CF" w14:textId="01CD80E1" w:rsidR="001B2876" w:rsidRPr="00920004" w:rsidRDefault="001B2876" w:rsidP="00BD0851">
      <w:pPr>
        <w:pStyle w:val="Heading2"/>
        <w:spacing w:before="240" w:line="0" w:lineRule="atLeast"/>
        <w:rPr>
          <w:rFonts w:cstheme="majorHAnsi"/>
          <w:vertAlign w:val="superscript"/>
          <w:rPrChange w:id="10485" w:author="phuong vu" w:date="2018-11-30T22:36:00Z">
            <w:rPr>
              <w:vertAlign w:val="superscript"/>
            </w:rPr>
          </w:rPrChange>
        </w:rPr>
        <w:pPrChange w:id="10486" w:author="phuong vu" w:date="2018-11-30T14:16:00Z">
          <w:pPr>
            <w:pStyle w:val="Heading2"/>
          </w:pPr>
        </w:pPrChange>
      </w:pPr>
      <w:del w:id="10487" w:author="phuong vu" w:date="2018-11-30T09:37:00Z">
        <w:r w:rsidRPr="00920004" w:rsidDel="00D33C95">
          <w:rPr>
            <w:rFonts w:cstheme="majorHAnsi"/>
            <w:rPrChange w:id="10488" w:author="phuong vu" w:date="2018-11-30T22:36:00Z">
              <w:rPr>
                <w:rFonts w:cstheme="majorHAnsi"/>
              </w:rPr>
            </w:rPrChange>
          </w:rPr>
          <w:delText>Tìm hiể</w:delText>
        </w:r>
        <w:r w:rsidRPr="00920004" w:rsidDel="00D33C95">
          <w:rPr>
            <w:rFonts w:cstheme="majorHAnsi"/>
            <w:rPrChange w:id="10489" w:author="phuong vu" w:date="2018-11-30T22:36:00Z">
              <w:rPr/>
            </w:rPrChange>
          </w:rPr>
          <w:delText xml:space="preserve">u về </w:delText>
        </w:r>
      </w:del>
      <w:bookmarkStart w:id="10490" w:name="_Toc531380677"/>
      <w:r w:rsidRPr="00920004">
        <w:rPr>
          <w:rFonts w:cstheme="majorHAnsi"/>
          <w:rPrChange w:id="10491" w:author="phuong vu" w:date="2018-11-30T22:36:00Z">
            <w:rPr/>
          </w:rPrChange>
        </w:rPr>
        <w:t>Apollo Client</w:t>
      </w:r>
      <w:r w:rsidR="007A626B" w:rsidRPr="00920004">
        <w:rPr>
          <w:rFonts w:cstheme="majorHAnsi"/>
          <w:rPrChange w:id="10492" w:author="phuong vu" w:date="2018-11-30T22:36:00Z">
            <w:rPr/>
          </w:rPrChange>
        </w:rPr>
        <w:t xml:space="preserve"> </w:t>
      </w:r>
      <w:r w:rsidR="007A626B" w:rsidRPr="00920004">
        <w:rPr>
          <w:rFonts w:cstheme="majorHAnsi"/>
          <w:vertAlign w:val="superscript"/>
          <w:rPrChange w:id="10493" w:author="phuong vu" w:date="2018-11-30T22:36:00Z">
            <w:rPr>
              <w:vertAlign w:val="superscript"/>
            </w:rPr>
          </w:rPrChange>
        </w:rPr>
        <w:t>[8]</w:t>
      </w:r>
      <w:bookmarkEnd w:id="10490"/>
    </w:p>
    <w:p w14:paraId="71413191" w14:textId="3F639F3B" w:rsidR="007A626B" w:rsidRPr="00920004" w:rsidDel="00B7137A" w:rsidRDefault="007A626B" w:rsidP="00BD0851">
      <w:pPr>
        <w:spacing w:before="240" w:line="0" w:lineRule="atLeast"/>
        <w:ind w:firstLine="720"/>
        <w:rPr>
          <w:del w:id="10494" w:author="phuong vu" w:date="2018-11-30T12:09:00Z"/>
          <w:b/>
          <w:rPrChange w:id="10495" w:author="phuong vu" w:date="2018-11-30T22:36:00Z">
            <w:rPr>
              <w:del w:id="10496" w:author="phuong vu" w:date="2018-11-30T12:09:00Z"/>
              <w:b/>
              <w:lang w:val="en-US"/>
            </w:rPr>
          </w:rPrChange>
        </w:rPr>
        <w:pPrChange w:id="10497" w:author="phuong vu" w:date="2018-11-30T14:16:00Z">
          <w:pPr>
            <w:spacing w:line="360" w:lineRule="auto"/>
          </w:pPr>
        </w:pPrChange>
      </w:pPr>
      <w:del w:id="10498" w:author="phuong vu" w:date="2018-11-30T12:09:00Z">
        <w:r w:rsidRPr="00920004" w:rsidDel="00B7137A">
          <w:rPr>
            <w:b/>
            <w:rPrChange w:id="10499" w:author="phuong vu" w:date="2018-11-30T22:36:00Z">
              <w:rPr>
                <w:b/>
                <w:lang w:val="en-US"/>
              </w:rPr>
            </w:rPrChange>
          </w:rPr>
          <w:delText>Giới thiệu:</w:delText>
        </w:r>
      </w:del>
    </w:p>
    <w:p w14:paraId="4A7FA2FC" w14:textId="6147323D" w:rsidR="001B2876" w:rsidRDefault="007A626B" w:rsidP="00610251">
      <w:pPr>
        <w:rPr>
          <w:ins w:id="10500" w:author="phuong vu" w:date="2018-11-30T22:46:00Z"/>
          <w:lang w:val="en-US"/>
        </w:rPr>
      </w:pPr>
      <w:r w:rsidRPr="00920004">
        <w:rPr>
          <w:rPrChange w:id="10501" w:author="phuong vu" w:date="2018-11-30T22:36:00Z">
            <w:rPr>
              <w:lang w:val="en-US"/>
            </w:rPr>
          </w:rPrChange>
        </w:rPr>
        <w:tab/>
        <w:t xml:space="preserve">Apollo Client là một cách thức nhanh </w:t>
      </w:r>
      <w:del w:id="10502" w:author="phuong vu" w:date="2018-11-30T13:55:00Z">
        <w:r w:rsidRPr="00920004" w:rsidDel="00184C15">
          <w:rPr>
            <w:rPrChange w:id="10503" w:author="phuong vu" w:date="2018-11-30T22:36:00Z">
              <w:rPr>
                <w:lang w:val="en-US"/>
              </w:rPr>
            </w:rPrChange>
          </w:rPr>
          <w:delText>chó</w:delText>
        </w:r>
      </w:del>
      <w:ins w:id="10504" w:author="phuong vu" w:date="2018-11-30T13:55:00Z">
        <w:r w:rsidR="00184C15" w:rsidRPr="00920004">
          <w:rPr>
            <w:rPrChange w:id="10505" w:author="phuong vu" w:date="2018-11-30T22:36:00Z">
              <w:rPr/>
            </w:rPrChange>
          </w:rPr>
          <w:t>cho</w:t>
        </w:r>
      </w:ins>
      <w:r w:rsidRPr="00920004">
        <w:rPr>
          <w:rPrChange w:id="10506" w:author="phuong vu" w:date="2018-11-30T22:36:00Z">
            <w:rPr>
              <w:lang w:val="en-US"/>
            </w:rPr>
          </w:rPrChange>
        </w:rPr>
        <w:t xml:space="preserve">ng khi muốn sử dụng GraphQL để tạo nên một ứng dụng người dùng. Nó giúp ta định nghĩa được những dữ liệu cần thiết và đủ để dựng nên một giao diện cho người dùng nhanh nhất có thể. </w:t>
      </w:r>
      <w:r w:rsidRPr="00920004">
        <w:rPr>
          <w:lang w:val="en-US"/>
          <w:rPrChange w:id="10507" w:author="phuong vu" w:date="2018-11-30T22:36:00Z">
            <w:rPr>
              <w:lang w:val="en-US"/>
            </w:rPr>
          </w:rPrChange>
        </w:rPr>
        <w:t xml:space="preserve">Apollo Client hỗ trợ cho rất nhiều frontend platform như React, Vue.js, Angular, </w:t>
      </w:r>
      <w:del w:id="10508" w:author="phuong vu" w:date="2018-11-27T16:38:00Z">
        <w:r w:rsidRPr="00920004" w:rsidDel="00083585">
          <w:rPr>
            <w:lang w:val="en-US"/>
            <w:rPrChange w:id="10509" w:author="phuong vu" w:date="2018-11-30T22:36:00Z">
              <w:rPr>
                <w:lang w:val="en-US"/>
              </w:rPr>
            </w:rPrChange>
          </w:rPr>
          <w:delText>Android</w:delText>
        </w:r>
      </w:del>
      <w:ins w:id="10510" w:author="phuong vu" w:date="2018-11-27T16:38:00Z">
        <w:r w:rsidR="00083585" w:rsidRPr="00920004">
          <w:rPr>
            <w:lang w:val="en-US"/>
            <w:rPrChange w:id="10511" w:author="phuong vu" w:date="2018-11-30T22:36:00Z">
              <w:rPr>
                <w:lang w:val="en-US"/>
              </w:rPr>
            </w:rPrChange>
          </w:rPr>
          <w:t>Android</w:t>
        </w:r>
      </w:ins>
      <w:r w:rsidRPr="00920004">
        <w:rPr>
          <w:lang w:val="en-US"/>
          <w:rPrChange w:id="10512" w:author="phuong vu" w:date="2018-11-30T22:36:00Z">
            <w:rPr>
              <w:lang w:val="en-US"/>
            </w:rPr>
          </w:rPrChange>
        </w:rPr>
        <w:t>, Swift,</w:t>
      </w:r>
      <w:r w:rsidR="00D27251" w:rsidRPr="00920004">
        <w:rPr>
          <w:lang w:val="en-US"/>
          <w:rPrChange w:id="10513" w:author="phuong vu" w:date="2018-11-30T22:36:00Z">
            <w:rPr>
              <w:lang w:val="en-US"/>
            </w:rPr>
          </w:rPrChange>
        </w:rPr>
        <w:t xml:space="preserve"> </w:t>
      </w:r>
      <w:r w:rsidRPr="00920004">
        <w:rPr>
          <w:lang w:val="en-US"/>
          <w:rPrChange w:id="10514" w:author="phuong vu" w:date="2018-11-30T22:36:00Z">
            <w:rPr>
              <w:lang w:val="en-US"/>
            </w:rPr>
          </w:rPrChange>
        </w:rPr>
        <w:t>….</w:t>
      </w:r>
    </w:p>
    <w:p w14:paraId="035F46F3" w14:textId="77777777" w:rsidR="00B5490C" w:rsidRPr="00920004" w:rsidRDefault="00B5490C" w:rsidP="00610251">
      <w:pPr>
        <w:rPr>
          <w:lang w:val="en-US"/>
          <w:rPrChange w:id="10515" w:author="phuong vu" w:date="2018-11-30T22:36:00Z">
            <w:rPr>
              <w:lang w:val="en-US"/>
            </w:rPr>
          </w:rPrChange>
        </w:rPr>
        <w:pPrChange w:id="10516" w:author="phuong vu" w:date="2018-11-30T22:14:00Z">
          <w:pPr/>
        </w:pPrChange>
      </w:pPr>
    </w:p>
    <w:p w14:paraId="62BB7B77" w14:textId="3373FBD2" w:rsidR="00D27251" w:rsidRPr="00920004" w:rsidRDefault="00D27251" w:rsidP="00BD0851">
      <w:pPr>
        <w:spacing w:before="240" w:line="0" w:lineRule="atLeast"/>
        <w:ind w:firstLine="720"/>
        <w:rPr>
          <w:b/>
          <w:lang w:val="da-DK"/>
          <w:rPrChange w:id="10517" w:author="phuong vu" w:date="2018-11-30T22:36:00Z">
            <w:rPr>
              <w:b/>
              <w:lang w:val="da-DK"/>
            </w:rPr>
          </w:rPrChange>
        </w:rPr>
        <w:pPrChange w:id="10518" w:author="phuong vu" w:date="2018-11-30T14:16:00Z">
          <w:pPr>
            <w:spacing w:line="360" w:lineRule="auto"/>
          </w:pPr>
        </w:pPrChange>
      </w:pPr>
      <w:r w:rsidRPr="00920004">
        <w:rPr>
          <w:b/>
          <w:lang w:val="da-DK"/>
          <w:rPrChange w:id="10519" w:author="phuong vu" w:date="2018-11-30T22:36:00Z">
            <w:rPr>
              <w:b/>
              <w:lang w:val="da-DK"/>
            </w:rPr>
          </w:rPrChange>
        </w:rPr>
        <w:lastRenderedPageBreak/>
        <w:t>Đặc điểm</w:t>
      </w:r>
      <w:ins w:id="10520" w:author="phuong vu" w:date="2018-11-30T12:09:00Z">
        <w:r w:rsidR="00B7137A" w:rsidRPr="00920004">
          <w:rPr>
            <w:b/>
            <w:lang w:val="da-DK"/>
            <w:rPrChange w:id="10521" w:author="phuong vu" w:date="2018-11-30T22:36:00Z">
              <w:rPr>
                <w:b/>
                <w:lang w:val="da-DK"/>
              </w:rPr>
            </w:rPrChange>
          </w:rPr>
          <w:t xml:space="preserve"> của Apollo Client</w:t>
        </w:r>
      </w:ins>
      <w:r w:rsidRPr="00920004">
        <w:rPr>
          <w:b/>
          <w:lang w:val="da-DK"/>
          <w:rPrChange w:id="10522" w:author="phuong vu" w:date="2018-11-30T22:36:00Z">
            <w:rPr>
              <w:b/>
              <w:lang w:val="da-DK"/>
            </w:rPr>
          </w:rPrChange>
        </w:rPr>
        <w:t>:</w:t>
      </w:r>
    </w:p>
    <w:p w14:paraId="24D418C0" w14:textId="415FB376" w:rsidR="00D27251" w:rsidRPr="00920004" w:rsidRDefault="00D27251" w:rsidP="00610251">
      <w:pPr>
        <w:rPr>
          <w:lang w:val="en-US"/>
          <w:rPrChange w:id="10523" w:author="phuong vu" w:date="2018-11-30T22:36:00Z">
            <w:rPr>
              <w:lang w:val="en-US"/>
            </w:rPr>
          </w:rPrChange>
        </w:rPr>
        <w:pPrChange w:id="10524" w:author="phuong vu" w:date="2018-11-30T22:14:00Z">
          <w:pPr/>
        </w:pPrChange>
      </w:pPr>
      <w:r w:rsidRPr="00920004">
        <w:rPr>
          <w:lang w:val="en-US"/>
          <w:rPrChange w:id="10525" w:author="phuong vu" w:date="2018-11-30T22:36:00Z">
            <w:rPr>
              <w:lang w:val="en-US"/>
            </w:rPr>
          </w:rPrChange>
        </w:rPr>
        <w:tab/>
        <w:t xml:space="preserve">- </w:t>
      </w:r>
      <w:r w:rsidRPr="00920004">
        <w:rPr>
          <w:lang w:val="en-US"/>
          <w:rPrChange w:id="10526" w:author="phuong vu" w:date="2018-11-30T22:36:00Z">
            <w:rPr>
              <w:i/>
              <w:lang w:val="en-US"/>
            </w:rPr>
          </w:rPrChange>
        </w:rPr>
        <w:t xml:space="preserve">Dễ dàng tích hợp với các frontend platform: </w:t>
      </w:r>
      <w:r w:rsidRPr="00920004">
        <w:rPr>
          <w:lang w:val="en-US"/>
          <w:rPrChange w:id="10527" w:author="phuong vu" w:date="2018-11-30T22:36:00Z">
            <w:rPr>
              <w:lang w:val="en-US"/>
            </w:rPr>
          </w:rPrChange>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sidRPr="00920004">
        <w:rPr>
          <w:lang w:val="en-US"/>
          <w:rPrChange w:id="10528" w:author="phuong vu" w:date="2018-11-30T22:36:00Z">
            <w:rPr>
              <w:lang w:val="en-US"/>
            </w:rPr>
          </w:rPrChange>
        </w:rPr>
        <w:t>.</w:t>
      </w:r>
    </w:p>
    <w:p w14:paraId="5431789B" w14:textId="159BDA08" w:rsidR="00997C30" w:rsidRPr="00920004" w:rsidRDefault="002A795B" w:rsidP="00610251">
      <w:pPr>
        <w:rPr>
          <w:ins w:id="10529" w:author="phuong vu" w:date="2018-11-20T21:29:00Z"/>
          <w:lang w:val="en-US"/>
          <w:rPrChange w:id="10530" w:author="phuong vu" w:date="2018-11-30T22:36:00Z">
            <w:rPr>
              <w:ins w:id="10531" w:author="phuong vu" w:date="2018-11-20T21:29:00Z"/>
              <w:lang w:val="en-US"/>
            </w:rPr>
          </w:rPrChange>
        </w:rPr>
        <w:pPrChange w:id="10532" w:author="phuong vu" w:date="2018-11-30T22:14:00Z">
          <w:pPr/>
        </w:pPrChange>
      </w:pPr>
      <w:r w:rsidRPr="00920004">
        <w:rPr>
          <w:lang w:val="en-US"/>
          <w:rPrChange w:id="10533" w:author="phuong vu" w:date="2018-11-30T22:36:00Z">
            <w:rPr>
              <w:lang w:val="en-US"/>
            </w:rPr>
          </w:rPrChange>
        </w:rPr>
        <w:tab/>
        <w:t xml:space="preserve">- </w:t>
      </w:r>
      <w:r w:rsidRPr="00920004">
        <w:rPr>
          <w:lang w:val="en-US"/>
          <w:rPrChange w:id="10534" w:author="phuong vu" w:date="2018-11-30T22:36:00Z">
            <w:rPr>
              <w:i/>
              <w:lang w:val="en-US"/>
            </w:rPr>
          </w:rPrChange>
        </w:rPr>
        <w:t xml:space="preserve">Giúp kiểm soát và hiểu được cách ứng dụng hoạt động: </w:t>
      </w:r>
      <w:r w:rsidRPr="00920004">
        <w:rPr>
          <w:lang w:val="en-US"/>
          <w:rPrChange w:id="10535" w:author="phuong vu" w:date="2018-11-30T22:36:00Z">
            <w:rPr>
              <w:lang w:val="en-US"/>
            </w:rPr>
          </w:rPrChange>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10223"/>
    </w:p>
    <w:p w14:paraId="24C1EDC1" w14:textId="097B4ADD" w:rsidR="0073559F" w:rsidRPr="00920004" w:rsidRDefault="00D33C95" w:rsidP="00BD0851">
      <w:pPr>
        <w:pStyle w:val="Heading2"/>
        <w:spacing w:before="240" w:line="0" w:lineRule="atLeast"/>
        <w:rPr>
          <w:lang w:val="en-US"/>
          <w:rPrChange w:id="10536" w:author="phuong vu" w:date="2018-11-30T22:36:00Z">
            <w:rPr>
              <w:lang w:val="en-US"/>
            </w:rPr>
          </w:rPrChange>
        </w:rPr>
        <w:pPrChange w:id="10537" w:author="phuong vu" w:date="2018-11-30T14:16:00Z">
          <w:pPr/>
        </w:pPrChange>
      </w:pPr>
      <w:bookmarkStart w:id="10538" w:name="_Toc531380678"/>
      <w:ins w:id="10539" w:author="phuong vu" w:date="2018-11-30T09:37:00Z">
        <w:r w:rsidRPr="00920004">
          <w:rPr>
            <w:rFonts w:cstheme="majorHAnsi"/>
            <w:lang w:val="en-US"/>
            <w:rPrChange w:id="10540" w:author="phuong vu" w:date="2018-11-30T22:36:00Z">
              <w:rPr>
                <w:lang w:val="en-US"/>
              </w:rPr>
            </w:rPrChange>
          </w:rPr>
          <w:t>H</w:t>
        </w:r>
      </w:ins>
      <w:ins w:id="10541" w:author="phuong vu" w:date="2018-11-20T21:30:00Z">
        <w:r w:rsidR="001F5B63" w:rsidRPr="00920004">
          <w:rPr>
            <w:rFonts w:cstheme="majorHAnsi"/>
            <w:lang w:val="en-US"/>
            <w:rPrChange w:id="10542" w:author="phuong vu" w:date="2018-11-30T22:36:00Z">
              <w:rPr>
                <w:lang w:val="en-US"/>
              </w:rPr>
            </w:rPrChange>
          </w:rPr>
          <w:t>àng đ</w:t>
        </w:r>
        <w:r w:rsidR="001F5B63" w:rsidRPr="00920004">
          <w:rPr>
            <w:rFonts w:cstheme="majorHAnsi"/>
            <w:lang w:val="en-US"/>
            <w:rPrChange w:id="10543" w:author="phuong vu" w:date="2018-11-30T22:36:00Z">
              <w:rPr>
                <w:b/>
                <w:lang w:val="en-US"/>
              </w:rPr>
            </w:rPrChange>
          </w:rPr>
          <w:t>ợi nhiều trạm phục vụ</w:t>
        </w:r>
      </w:ins>
      <w:bookmarkEnd w:id="10538"/>
    </w:p>
    <w:p w14:paraId="3C20DF2B" w14:textId="2D760CAD" w:rsidR="004A577F" w:rsidRPr="00920004" w:rsidRDefault="004A577F" w:rsidP="00610251">
      <w:pPr>
        <w:ind w:firstLine="662"/>
        <w:rPr>
          <w:ins w:id="10544" w:author="phuong vu" w:date="2018-11-20T22:50:00Z"/>
          <w:lang w:val="en-US"/>
          <w:rPrChange w:id="10545" w:author="phuong vu" w:date="2018-11-30T22:36:00Z">
            <w:rPr>
              <w:ins w:id="10546" w:author="phuong vu" w:date="2018-11-20T22:50:00Z"/>
              <w:lang w:val="en-US"/>
            </w:rPr>
          </w:rPrChange>
        </w:rPr>
        <w:pPrChange w:id="10547" w:author="phuong vu" w:date="2018-11-30T22:14:00Z">
          <w:pPr>
            <w:spacing w:line="360" w:lineRule="auto"/>
          </w:pPr>
        </w:pPrChange>
      </w:pPr>
      <w:ins w:id="10548" w:author="phuong vu" w:date="2018-11-20T22:47:00Z">
        <w:r w:rsidRPr="00920004">
          <w:rPr>
            <w:lang w:val="en-US"/>
            <w:rPrChange w:id="10549" w:author="phuong vu" w:date="2018-11-30T22:36:00Z">
              <w:rPr>
                <w:lang w:val="en-US"/>
              </w:rPr>
            </w:rPrChange>
          </w:rPr>
          <w:t xml:space="preserve">Hàng đợi là một </w:t>
        </w:r>
      </w:ins>
      <w:ins w:id="10550" w:author="phuong vu" w:date="2018-11-20T22:48:00Z">
        <w:r w:rsidR="005D5145" w:rsidRPr="00920004">
          <w:rPr>
            <w:lang w:val="en-US"/>
            <w:rPrChange w:id="10551" w:author="phuong vu" w:date="2018-11-30T22:36:00Z">
              <w:rPr>
                <w:lang w:val="en-US"/>
              </w:rPr>
            </w:rPrChange>
          </w:rPr>
          <w:t xml:space="preserve">mô hình được áp dụng phổ biến trong cuộc sống. Hàng đợi là </w:t>
        </w:r>
      </w:ins>
      <w:ins w:id="10552" w:author="phuong vu" w:date="2018-11-20T22:49:00Z">
        <w:r w:rsidR="005D5145" w:rsidRPr="00920004">
          <w:rPr>
            <w:lang w:val="en-US"/>
            <w:rPrChange w:id="10553" w:author="phuong vu" w:date="2018-11-30T22:36:00Z">
              <w:rPr>
                <w:lang w:val="en-US"/>
              </w:rPr>
            </w:rPrChange>
          </w:rPr>
          <w:t xml:space="preserve">cách sắp xếp mọi thứ theo một trình tự có một đầu nhận dữ liệu vào và một đầu xử lí và trả dữ liệu đi. </w:t>
        </w:r>
      </w:ins>
    </w:p>
    <w:p w14:paraId="24D113A1" w14:textId="1433662B" w:rsidR="005D5145" w:rsidRPr="00920004" w:rsidRDefault="005D5145" w:rsidP="00610251">
      <w:pPr>
        <w:ind w:firstLine="662"/>
        <w:rPr>
          <w:ins w:id="10554" w:author="phuong vu" w:date="2018-11-20T22:59:00Z"/>
          <w:lang w:val="en-US"/>
          <w:rPrChange w:id="10555" w:author="phuong vu" w:date="2018-11-30T22:36:00Z">
            <w:rPr>
              <w:ins w:id="10556" w:author="phuong vu" w:date="2018-11-20T22:59:00Z"/>
              <w:lang w:val="en-US"/>
            </w:rPr>
          </w:rPrChange>
        </w:rPr>
        <w:pPrChange w:id="10557" w:author="phuong vu" w:date="2018-11-30T22:14:00Z">
          <w:pPr>
            <w:spacing w:line="360" w:lineRule="auto"/>
          </w:pPr>
        </w:pPrChange>
      </w:pPr>
      <w:ins w:id="10558" w:author="phuong vu" w:date="2018-11-20T22:50:00Z">
        <w:r w:rsidRPr="00920004">
          <w:rPr>
            <w:lang w:val="en-US"/>
            <w:rPrChange w:id="10559" w:author="phuong vu" w:date="2018-11-30T22:36:00Z">
              <w:rPr>
                <w:lang w:val="en-US"/>
              </w:rPr>
            </w:rPrChange>
          </w:rPr>
          <w:t xml:space="preserve">Đó là cách cách hoạt động của một hàng đợi chỉ với một trạm phục vụ. </w:t>
        </w:r>
      </w:ins>
      <w:ins w:id="10560" w:author="phuong vu" w:date="2018-11-20T22:51:00Z">
        <w:r w:rsidRPr="00920004">
          <w:rPr>
            <w:lang w:val="en-US"/>
            <w:rPrChange w:id="10561" w:author="phuong vu" w:date="2018-11-30T22:36:00Z">
              <w:rPr>
                <w:lang w:val="en-US"/>
              </w:rPr>
            </w:rPrChange>
          </w:rPr>
          <w:t xml:space="preserve">Để phục vụ, xử lí nhanh </w:t>
        </w:r>
      </w:ins>
      <w:ins w:id="10562" w:author="phuong vu" w:date="2018-11-30T13:55:00Z">
        <w:r w:rsidR="00184C15" w:rsidRPr="00920004">
          <w:rPr>
            <w:lang w:val="en-US"/>
            <w:rPrChange w:id="10563" w:author="phuong vu" w:date="2018-11-30T22:36:00Z">
              <w:rPr>
                <w:lang w:val="en-US"/>
              </w:rPr>
            </w:rPrChange>
          </w:rPr>
          <w:t>cho</w:t>
        </w:r>
      </w:ins>
      <w:ins w:id="10564" w:author="phuong vu" w:date="2018-11-20T22:51:00Z">
        <w:r w:rsidRPr="00920004">
          <w:rPr>
            <w:lang w:val="en-US"/>
            <w:rPrChange w:id="10565" w:author="phuong vu" w:date="2018-11-30T22:36:00Z">
              <w:rPr>
                <w:lang w:val="en-US"/>
              </w:rPr>
            </w:rPrChange>
          </w:rPr>
          <w:t>ng, ta thường đặt</w:t>
        </w:r>
      </w:ins>
      <w:ins w:id="10566" w:author="phuong vu" w:date="2018-11-20T22:52:00Z">
        <w:r w:rsidRPr="00920004">
          <w:rPr>
            <w:lang w:val="en-US"/>
            <w:rPrChange w:id="10567" w:author="phuong vu" w:date="2018-11-30T22:36:00Z">
              <w:rPr>
                <w:lang w:val="en-US"/>
              </w:rPr>
            </w:rPrChange>
          </w:rPr>
          <w:t xml:space="preserve"> ra nhiều trạm phục vụ cùng lúc một để tiết kiệm thời gian</w:t>
        </w:r>
      </w:ins>
      <w:ins w:id="10568" w:author="phuong vu" w:date="2018-11-20T22:59:00Z">
        <w:r w:rsidRPr="00920004">
          <w:rPr>
            <w:lang w:val="en-US"/>
            <w:rPrChange w:id="10569" w:author="phuong vu" w:date="2018-11-30T22:36:00Z">
              <w:rPr>
                <w:lang w:val="en-US"/>
              </w:rPr>
            </w:rPrChange>
          </w:rPr>
          <w:t>.</w:t>
        </w:r>
      </w:ins>
    </w:p>
    <w:p w14:paraId="55985834" w14:textId="77777777" w:rsidR="005D5145" w:rsidRPr="00920004" w:rsidRDefault="005D5145" w:rsidP="00BD0851">
      <w:pPr>
        <w:keepNext/>
        <w:spacing w:before="240" w:line="0" w:lineRule="atLeast"/>
        <w:ind w:firstLine="720"/>
        <w:jc w:val="center"/>
        <w:rPr>
          <w:ins w:id="10570" w:author="phuong vu" w:date="2018-11-20T23:00:00Z"/>
          <w:rPrChange w:id="10571" w:author="phuong vu" w:date="2018-11-30T22:36:00Z">
            <w:rPr>
              <w:ins w:id="10572" w:author="phuong vu" w:date="2018-11-20T23:00:00Z"/>
            </w:rPr>
          </w:rPrChange>
        </w:rPr>
        <w:pPrChange w:id="10573" w:author="phuong vu" w:date="2018-11-30T14:16:00Z">
          <w:pPr>
            <w:spacing w:line="360" w:lineRule="auto"/>
            <w:jc w:val="center"/>
          </w:pPr>
        </w:pPrChange>
      </w:pPr>
      <w:ins w:id="10574" w:author="phuong vu" w:date="2018-11-20T22:59:00Z">
        <w:r w:rsidRPr="00920004">
          <w:rPr>
            <w:noProof/>
            <w:lang w:val="en-US"/>
            <w:rPrChange w:id="10575" w:author="phuong vu" w:date="2018-11-30T22:36:00Z">
              <w:rPr>
                <w:noProof/>
                <w:lang w:val="en-US"/>
              </w:rPr>
            </w:rPrChange>
          </w:rPr>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186C8FAE" w:rsidR="005D5145" w:rsidRPr="00920004" w:rsidRDefault="005D5145" w:rsidP="00A17FA5">
      <w:pPr>
        <w:pStyle w:val="Caption"/>
        <w:rPr>
          <w:ins w:id="10576" w:author="phuong vu" w:date="2018-11-20T21:31:00Z"/>
          <w:rPrChange w:id="10577" w:author="phuong vu" w:date="2018-11-30T22:36:00Z">
            <w:rPr>
              <w:ins w:id="10578" w:author="phuong vu" w:date="2018-11-20T21:31:00Z"/>
              <w:b/>
              <w:lang w:val="en-US"/>
            </w:rPr>
          </w:rPrChange>
        </w:rPr>
        <w:pPrChange w:id="10579" w:author="phuong vu" w:date="2018-11-30T22:42:00Z">
          <w:pPr>
            <w:spacing w:line="360" w:lineRule="auto"/>
          </w:pPr>
        </w:pPrChange>
      </w:pPr>
      <w:bookmarkStart w:id="10580" w:name="_Toc531380477"/>
      <w:ins w:id="10581" w:author="phuong vu" w:date="2018-11-20T23:00:00Z">
        <w:r w:rsidRPr="00920004">
          <w:rPr>
            <w:rPrChange w:id="10582" w:author="phuong vu" w:date="2018-11-30T22:36:00Z">
              <w:rPr/>
            </w:rPrChange>
          </w:rPr>
          <w:t xml:space="preserve">Hình </w:t>
        </w:r>
      </w:ins>
      <w:ins w:id="10583" w:author="phuong vu" w:date="2018-11-30T15:13:00Z">
        <w:r w:rsidR="00EF3636" w:rsidRPr="00920004">
          <w:rPr>
            <w:rPrChange w:id="10584" w:author="phuong vu" w:date="2018-11-30T22:36:00Z">
              <w:rPr/>
            </w:rPrChange>
          </w:rPr>
          <w:fldChar w:fldCharType="begin"/>
        </w:r>
        <w:r w:rsidR="00EF3636" w:rsidRPr="00920004">
          <w:rPr>
            <w:rPrChange w:id="10585" w:author="phuong vu" w:date="2018-11-30T22:36:00Z">
              <w:rPr/>
            </w:rPrChange>
          </w:rPr>
          <w:instrText xml:space="preserve"> STYLEREF 1 \s </w:instrText>
        </w:r>
      </w:ins>
      <w:r w:rsidR="00EF3636" w:rsidRPr="00920004">
        <w:rPr>
          <w:rPrChange w:id="10586" w:author="phuong vu" w:date="2018-11-30T22:36:00Z">
            <w:rPr/>
          </w:rPrChange>
        </w:rPr>
        <w:fldChar w:fldCharType="separate"/>
      </w:r>
      <w:r w:rsidR="00B5490C">
        <w:rPr>
          <w:noProof/>
        </w:rPr>
        <w:t>2</w:t>
      </w:r>
      <w:ins w:id="10587" w:author="phuong vu" w:date="2018-11-30T15:13:00Z">
        <w:r w:rsidR="00EF3636" w:rsidRPr="00920004">
          <w:rPr>
            <w:rPrChange w:id="10588" w:author="phuong vu" w:date="2018-11-30T22:36:00Z">
              <w:rPr/>
            </w:rPrChange>
          </w:rPr>
          <w:fldChar w:fldCharType="end"/>
        </w:r>
        <w:r w:rsidR="00EF3636" w:rsidRPr="00920004">
          <w:rPr>
            <w:rPrChange w:id="10589" w:author="phuong vu" w:date="2018-11-30T22:36:00Z">
              <w:rPr/>
            </w:rPrChange>
          </w:rPr>
          <w:t>.</w:t>
        </w:r>
        <w:r w:rsidR="00EF3636" w:rsidRPr="00920004">
          <w:rPr>
            <w:rPrChange w:id="10590" w:author="phuong vu" w:date="2018-11-30T22:36:00Z">
              <w:rPr/>
            </w:rPrChange>
          </w:rPr>
          <w:fldChar w:fldCharType="begin"/>
        </w:r>
        <w:r w:rsidR="00EF3636" w:rsidRPr="00920004">
          <w:rPr>
            <w:rPrChange w:id="10591" w:author="phuong vu" w:date="2018-11-30T22:36:00Z">
              <w:rPr/>
            </w:rPrChange>
          </w:rPr>
          <w:instrText xml:space="preserve"> SEQ Hình \* ARABIC \s 1 </w:instrText>
        </w:r>
      </w:ins>
      <w:r w:rsidR="00EF3636" w:rsidRPr="00920004">
        <w:rPr>
          <w:rPrChange w:id="10592" w:author="phuong vu" w:date="2018-11-30T22:36:00Z">
            <w:rPr/>
          </w:rPrChange>
        </w:rPr>
        <w:fldChar w:fldCharType="separate"/>
      </w:r>
      <w:ins w:id="10593" w:author="phuong vu" w:date="2018-11-30T22:44:00Z">
        <w:r w:rsidR="00B5490C">
          <w:rPr>
            <w:noProof/>
          </w:rPr>
          <w:t>5</w:t>
        </w:r>
      </w:ins>
      <w:ins w:id="10594" w:author="phuong vu" w:date="2018-11-30T15:13:00Z">
        <w:r w:rsidR="00EF3636" w:rsidRPr="00920004">
          <w:rPr>
            <w:rPrChange w:id="10595" w:author="phuong vu" w:date="2018-11-30T22:36:00Z">
              <w:rPr/>
            </w:rPrChange>
          </w:rPr>
          <w:fldChar w:fldCharType="end"/>
        </w:r>
      </w:ins>
      <w:ins w:id="10596" w:author="phuong vu" w:date="2018-11-20T23:00:00Z">
        <w:r w:rsidRPr="00920004">
          <w:rPr>
            <w:rPrChange w:id="10597" w:author="phuong vu" w:date="2018-11-30T22:36:00Z">
              <w:rPr>
                <w:lang w:val="en-US"/>
              </w:rPr>
            </w:rPrChange>
          </w:rPr>
          <w:t xml:space="preserve"> Mô phỏng hàng đợi nhiều trạm phục vụ</w:t>
        </w:r>
      </w:ins>
      <w:bookmarkEnd w:id="10580"/>
    </w:p>
    <w:p w14:paraId="6FD3BFB0" w14:textId="3AF01AEE" w:rsidR="005D7B98" w:rsidRPr="00920004" w:rsidRDefault="005D7B98" w:rsidP="00BD0851">
      <w:pPr>
        <w:spacing w:before="240" w:line="0" w:lineRule="atLeast"/>
        <w:ind w:firstLine="720"/>
        <w:rPr>
          <w:ins w:id="10598" w:author="phuong vu" w:date="2018-11-20T23:25:00Z"/>
          <w:b/>
          <w:lang w:val="da-DK"/>
          <w:rPrChange w:id="10599" w:author="phuong vu" w:date="2018-11-30T22:36:00Z">
            <w:rPr>
              <w:ins w:id="10600" w:author="phuong vu" w:date="2018-11-20T23:25:00Z"/>
              <w:b/>
              <w:lang w:val="da-DK"/>
            </w:rPr>
          </w:rPrChange>
        </w:rPr>
        <w:pPrChange w:id="10601" w:author="phuong vu" w:date="2018-11-30T14:16:00Z">
          <w:pPr>
            <w:spacing w:line="360" w:lineRule="auto"/>
          </w:pPr>
        </w:pPrChange>
      </w:pPr>
      <w:ins w:id="10602" w:author="phuong vu" w:date="2018-11-20T23:25:00Z">
        <w:r w:rsidRPr="00920004">
          <w:rPr>
            <w:b/>
            <w:lang w:val="da-DK"/>
            <w:rPrChange w:id="10603" w:author="phuong vu" w:date="2018-11-30T22:36:00Z">
              <w:rPr>
                <w:b/>
                <w:lang w:val="da-DK"/>
              </w:rPr>
            </w:rPrChange>
          </w:rPr>
          <w:t>Đặc điểm</w:t>
        </w:r>
      </w:ins>
      <w:ins w:id="10604" w:author="phuong vu" w:date="2018-11-30T12:10:00Z">
        <w:r w:rsidR="00B7137A" w:rsidRPr="00920004">
          <w:rPr>
            <w:b/>
            <w:lang w:val="da-DK"/>
            <w:rPrChange w:id="10605" w:author="phuong vu" w:date="2018-11-30T22:36:00Z">
              <w:rPr>
                <w:b/>
                <w:lang w:val="da-DK"/>
              </w:rPr>
            </w:rPrChange>
          </w:rPr>
          <w:t xml:space="preserve"> của hàng đợi nhiều trạm phục vụ</w:t>
        </w:r>
      </w:ins>
      <w:ins w:id="10606" w:author="phuong vu" w:date="2018-11-20T23:25:00Z">
        <w:r w:rsidRPr="00920004">
          <w:rPr>
            <w:b/>
            <w:lang w:val="da-DK"/>
            <w:rPrChange w:id="10607" w:author="phuong vu" w:date="2018-11-30T22:36:00Z">
              <w:rPr>
                <w:b/>
                <w:lang w:val="da-DK"/>
              </w:rPr>
            </w:rPrChange>
          </w:rPr>
          <w:t>:</w:t>
        </w:r>
      </w:ins>
    </w:p>
    <w:p w14:paraId="79915744" w14:textId="77777777" w:rsidR="00165603" w:rsidRPr="00920004" w:rsidRDefault="005D7B98" w:rsidP="00D72BF9">
      <w:pPr>
        <w:ind w:firstLine="720"/>
        <w:rPr>
          <w:ins w:id="10608" w:author="phuong vu" w:date="2018-11-21T00:09:00Z"/>
          <w:rPrChange w:id="10609" w:author="phuong vu" w:date="2018-11-30T22:36:00Z">
            <w:rPr>
              <w:ins w:id="10610" w:author="phuong vu" w:date="2018-11-21T00:09:00Z"/>
              <w:lang w:val="en-US"/>
            </w:rPr>
          </w:rPrChange>
        </w:rPr>
        <w:pPrChange w:id="10611" w:author="phuong vu" w:date="2018-11-30T22:15:00Z">
          <w:pPr>
            <w:ind w:left="1080"/>
            <w:jc w:val="left"/>
          </w:pPr>
        </w:pPrChange>
      </w:pPr>
      <w:ins w:id="10612" w:author="phuong vu" w:date="2018-11-20T23:26:00Z">
        <w:r w:rsidRPr="00920004">
          <w:rPr>
            <w:rPrChange w:id="10613" w:author="phuong vu" w:date="2018-11-30T22:36:00Z">
              <w:rPr>
                <w:i/>
                <w:lang w:val="en-US"/>
              </w:rPr>
            </w:rPrChange>
          </w:rPr>
          <w:t xml:space="preserve">- </w:t>
        </w:r>
        <w:r w:rsidRPr="00920004">
          <w:rPr>
            <w:rPrChange w:id="10614" w:author="phuong vu" w:date="2018-11-30T22:36:00Z">
              <w:rPr>
                <w:lang w:val="en-US"/>
              </w:rPr>
            </w:rPrChange>
          </w:rPr>
          <w:t>Hỗ trợ đơn giản trong việc quản lí</w:t>
        </w:r>
        <w:r w:rsidRPr="00920004">
          <w:rPr>
            <w:rPrChange w:id="10615" w:author="phuong vu" w:date="2018-11-30T22:36:00Z">
              <w:rPr>
                <w:i/>
                <w:lang w:val="en-US"/>
              </w:rPr>
            </w:rPrChange>
          </w:rPr>
          <w:t xml:space="preserve">: </w:t>
        </w:r>
        <w:r w:rsidRPr="00920004">
          <w:rPr>
            <w:rPrChange w:id="10616" w:author="phuong vu" w:date="2018-11-30T22:36:00Z">
              <w:rPr>
                <w:lang w:val="en-US"/>
              </w:rPr>
            </w:rPrChange>
          </w:rPr>
          <w:t xml:space="preserve">Trong nhiều trường hợp với số lượng việc cần xử lí lớn thì </w:t>
        </w:r>
      </w:ins>
      <w:ins w:id="10617" w:author="phuong vu" w:date="2018-11-20T23:27:00Z">
        <w:r w:rsidRPr="00920004">
          <w:rPr>
            <w:rPrChange w:id="10618" w:author="phuong vu" w:date="2018-11-30T22:36:00Z">
              <w:rPr>
                <w:lang w:val="en-US"/>
              </w:rPr>
            </w:rPrChange>
          </w:rPr>
          <w:t>hàng đợi là cách được xem tốt nhất. Nó giúp mọi thứ có trình tự xử lí, tránh thiếu sót.</w:t>
        </w:r>
      </w:ins>
    </w:p>
    <w:p w14:paraId="1B8BA1BD" w14:textId="79318442" w:rsidR="00B7137A" w:rsidRDefault="00165603" w:rsidP="00D72BF9">
      <w:pPr>
        <w:ind w:firstLine="720"/>
        <w:rPr>
          <w:ins w:id="10619" w:author="phuong vu" w:date="2018-11-30T22:46:00Z"/>
        </w:rPr>
      </w:pPr>
      <w:ins w:id="10620" w:author="phuong vu" w:date="2018-11-21T00:09:00Z">
        <w:r w:rsidRPr="00920004">
          <w:rPr>
            <w:rPrChange w:id="10621" w:author="phuong vu" w:date="2018-11-30T22:36:00Z">
              <w:rPr>
                <w:i/>
                <w:lang w:val="en-US"/>
              </w:rPr>
            </w:rPrChange>
          </w:rPr>
          <w:t>-</w:t>
        </w:r>
        <w:r w:rsidRPr="00920004">
          <w:rPr>
            <w:rPrChange w:id="10622" w:author="phuong vu" w:date="2018-11-30T22:36:00Z">
              <w:rPr>
                <w:lang w:val="en-US"/>
              </w:rPr>
            </w:rPrChange>
          </w:rPr>
          <w:t xml:space="preserve"> </w:t>
        </w:r>
        <w:r w:rsidRPr="00920004">
          <w:rPr>
            <w:rPrChange w:id="10623" w:author="phuong vu" w:date="2018-11-30T22:36:00Z">
              <w:rPr>
                <w:i/>
                <w:lang w:val="en-US"/>
              </w:rPr>
            </w:rPrChange>
          </w:rPr>
          <w:t xml:space="preserve">Nhiều hình thức xử lí hàng đơi: </w:t>
        </w:r>
        <w:r w:rsidR="000F4CE0" w:rsidRPr="00920004">
          <w:rPr>
            <w:rPrChange w:id="10624" w:author="phuong vu" w:date="2018-11-30T22:36:00Z">
              <w:rPr>
                <w:lang w:val="en-US"/>
              </w:rPr>
            </w:rPrChange>
          </w:rPr>
          <w:t>Phổ biến nhất là FIFO hay</w:t>
        </w:r>
      </w:ins>
      <w:ins w:id="10625" w:author="phuong vu" w:date="2018-11-21T00:10:00Z">
        <w:r w:rsidR="000F4CE0" w:rsidRPr="00920004">
          <w:rPr>
            <w:rPrChange w:id="10626" w:author="phuong vu" w:date="2018-11-30T22:36:00Z">
              <w:rPr>
                <w:lang w:val="en-US"/>
              </w:rPr>
            </w:rPrChange>
          </w:rPr>
          <w:t xml:space="preserve"> FCFS. Trong vài trường hợp công việc có các mức độ ưu tiên khác nhau, ta có hàng đợi có độ tiên. Ở đó, các công việc được sắp xếp t</w:t>
        </w:r>
      </w:ins>
      <w:ins w:id="10627" w:author="phuong vu" w:date="2018-11-21T00:11:00Z">
        <w:r w:rsidR="000F4CE0" w:rsidRPr="00920004">
          <w:rPr>
            <w:rPrChange w:id="10628" w:author="phuong vu" w:date="2018-11-30T22:36:00Z">
              <w:rPr>
                <w:lang w:val="en-US"/>
              </w:rPr>
            </w:rPrChange>
          </w:rPr>
          <w:t>heo độ ưu tiên của chúng tùy theo mục đích sử dụng.</w:t>
        </w:r>
      </w:ins>
    </w:p>
    <w:p w14:paraId="7BABC9B7" w14:textId="77777777" w:rsidR="00B5490C" w:rsidRPr="00920004" w:rsidRDefault="00B5490C" w:rsidP="00D72BF9">
      <w:pPr>
        <w:ind w:firstLine="720"/>
        <w:rPr>
          <w:ins w:id="10629" w:author="phuong vu" w:date="2018-11-30T12:11:00Z"/>
          <w:rPrChange w:id="10630" w:author="phuong vu" w:date="2018-11-30T22:36:00Z">
            <w:rPr>
              <w:ins w:id="10631" w:author="phuong vu" w:date="2018-11-30T12:11:00Z"/>
            </w:rPr>
          </w:rPrChange>
        </w:rPr>
        <w:pPrChange w:id="10632" w:author="phuong vu" w:date="2018-11-30T22:15:00Z">
          <w:pPr>
            <w:spacing w:line="276" w:lineRule="auto"/>
            <w:ind w:left="1080"/>
            <w:jc w:val="left"/>
          </w:pPr>
        </w:pPrChange>
      </w:pPr>
    </w:p>
    <w:p w14:paraId="5533BE8F" w14:textId="318253E0" w:rsidR="00B7137A" w:rsidRPr="00920004" w:rsidRDefault="00B7137A" w:rsidP="00BD0851">
      <w:pPr>
        <w:spacing w:before="240" w:line="0" w:lineRule="atLeast"/>
        <w:ind w:firstLine="720"/>
        <w:rPr>
          <w:ins w:id="10633" w:author="phuong vu" w:date="2018-11-30T12:12:00Z"/>
          <w:b/>
          <w:lang w:val="da-DK"/>
          <w:rPrChange w:id="10634" w:author="phuong vu" w:date="2018-11-30T22:36:00Z">
            <w:rPr>
              <w:ins w:id="10635" w:author="phuong vu" w:date="2018-11-30T12:12:00Z"/>
              <w:b/>
              <w:lang w:val="da-DK"/>
            </w:rPr>
          </w:rPrChange>
        </w:rPr>
        <w:pPrChange w:id="10636" w:author="phuong vu" w:date="2018-11-30T14:16:00Z">
          <w:pPr>
            <w:spacing w:line="276" w:lineRule="auto"/>
          </w:pPr>
        </w:pPrChange>
      </w:pPr>
      <w:ins w:id="10637" w:author="phuong vu" w:date="2018-11-30T12:11:00Z">
        <w:r w:rsidRPr="00920004">
          <w:rPr>
            <w:b/>
            <w:lang w:val="da-DK"/>
            <w:rPrChange w:id="10638" w:author="phuong vu" w:date="2018-11-30T22:36:00Z">
              <w:rPr>
                <w:b/>
                <w:lang w:val="da-DK"/>
              </w:rPr>
            </w:rPrChange>
          </w:rPr>
          <w:lastRenderedPageBreak/>
          <w:t>Ứng dụng của hàng đợi nhiều trạm phục vụ trong đề tài:</w:t>
        </w:r>
      </w:ins>
    </w:p>
    <w:p w14:paraId="72D74FE5" w14:textId="5082814B" w:rsidR="00C557CE" w:rsidRPr="00920004" w:rsidRDefault="00C557CE" w:rsidP="00BD0851">
      <w:pPr>
        <w:spacing w:before="240" w:line="0" w:lineRule="atLeast"/>
        <w:jc w:val="left"/>
        <w:rPr>
          <w:rPrChange w:id="10639" w:author="phuong vu" w:date="2018-11-30T22:36:00Z">
            <w:rPr>
              <w:lang w:val="en-US"/>
            </w:rPr>
          </w:rPrChange>
        </w:rPr>
        <w:pPrChange w:id="10640" w:author="phuong vu" w:date="2018-11-30T14:16:00Z">
          <w:pPr>
            <w:jc w:val="left"/>
          </w:pPr>
        </w:pPrChange>
      </w:pPr>
      <w:r w:rsidRPr="00920004">
        <w:rPr>
          <w:rPrChange w:id="10641" w:author="phuong vu" w:date="2018-11-30T22:36:00Z">
            <w:rPr>
              <w:lang w:val="en-US"/>
            </w:rPr>
          </w:rPrChange>
        </w:rPr>
        <w:br w:type="page"/>
      </w:r>
    </w:p>
    <w:p w14:paraId="12452D5B" w14:textId="7A78D345" w:rsidR="00C557CE" w:rsidRPr="00920004" w:rsidDel="00C774DC" w:rsidRDefault="00C557CE" w:rsidP="00BD0851">
      <w:pPr>
        <w:pStyle w:val="Heading1"/>
        <w:spacing w:before="240" w:line="0" w:lineRule="atLeast"/>
        <w:rPr>
          <w:del w:id="10642" w:author="phuong vu" w:date="2018-11-22T13:51:00Z"/>
          <w:rFonts w:cstheme="majorHAnsi"/>
          <w:lang w:val="vi-VN"/>
          <w:rPrChange w:id="10643" w:author="phuong vu" w:date="2018-11-30T22:36:00Z">
            <w:rPr>
              <w:del w:id="10644" w:author="phuong vu" w:date="2018-11-22T13:51:00Z"/>
            </w:rPr>
          </w:rPrChange>
        </w:rPr>
        <w:pPrChange w:id="10645" w:author="phuong vu" w:date="2018-11-30T14:16:00Z">
          <w:pPr>
            <w:pStyle w:val="Heading1"/>
            <w:jc w:val="both"/>
          </w:pPr>
        </w:pPrChange>
      </w:pPr>
      <w:del w:id="10646" w:author="phuong vu" w:date="2018-11-22T13:51:00Z">
        <w:r w:rsidRPr="00920004" w:rsidDel="00C774DC">
          <w:rPr>
            <w:rFonts w:cstheme="majorHAnsi"/>
            <w:lang w:val="vi-VN"/>
            <w:rPrChange w:id="10647" w:author="phuong vu" w:date="2018-11-30T22:36:00Z">
              <w:rPr/>
            </w:rPrChange>
          </w:rPr>
          <w:lastRenderedPageBreak/>
          <w:delText>NỘI DUNG NGHIÊN CỨU</w:delText>
        </w:r>
        <w:bookmarkStart w:id="10648" w:name="_Toc530658318"/>
        <w:bookmarkStart w:id="10649" w:name="_Toc530662042"/>
        <w:bookmarkStart w:id="10650" w:name="_Toc530662509"/>
        <w:bookmarkStart w:id="10651" w:name="_Toc531009434"/>
        <w:bookmarkStart w:id="10652" w:name="_Toc531101669"/>
        <w:bookmarkStart w:id="10653" w:name="_Toc531102617"/>
        <w:bookmarkStart w:id="10654" w:name="_Toc531358856"/>
        <w:bookmarkStart w:id="10655" w:name="_Toc531359837"/>
        <w:bookmarkStart w:id="10656" w:name="_Toc531380679"/>
        <w:bookmarkEnd w:id="10648"/>
        <w:bookmarkEnd w:id="10649"/>
        <w:bookmarkEnd w:id="10650"/>
        <w:bookmarkEnd w:id="10651"/>
        <w:bookmarkEnd w:id="10652"/>
        <w:bookmarkEnd w:id="10653"/>
        <w:bookmarkEnd w:id="10654"/>
        <w:bookmarkEnd w:id="10655"/>
        <w:bookmarkEnd w:id="10656"/>
      </w:del>
    </w:p>
    <w:p w14:paraId="2C7F4CB1" w14:textId="6D1F0ED3" w:rsidR="00FB646D" w:rsidRPr="00920004" w:rsidDel="00C774DC" w:rsidRDefault="00C557CE" w:rsidP="00BD0851">
      <w:pPr>
        <w:pStyle w:val="Heading2"/>
        <w:spacing w:before="240" w:line="0" w:lineRule="atLeast"/>
        <w:rPr>
          <w:del w:id="10657" w:author="phuong vu" w:date="2018-11-22T13:51:00Z"/>
          <w:rFonts w:cstheme="majorHAnsi"/>
          <w:rPrChange w:id="10658" w:author="phuong vu" w:date="2018-11-30T22:36:00Z">
            <w:rPr>
              <w:del w:id="10659" w:author="phuong vu" w:date="2018-11-22T13:51:00Z"/>
              <w:lang w:val="en-US"/>
            </w:rPr>
          </w:rPrChange>
        </w:rPr>
        <w:pPrChange w:id="10660" w:author="phuong vu" w:date="2018-11-30T14:16:00Z">
          <w:pPr>
            <w:pStyle w:val="Heading2"/>
          </w:pPr>
        </w:pPrChange>
      </w:pPr>
      <w:del w:id="10661" w:author="phuong vu" w:date="2018-11-22T13:51:00Z">
        <w:r w:rsidRPr="00920004" w:rsidDel="00C774DC">
          <w:rPr>
            <w:rFonts w:cstheme="majorHAnsi"/>
            <w:rPrChange w:id="10662" w:author="phuong vu" w:date="2018-11-30T22:36:00Z">
              <w:rPr>
                <w:lang w:val="en-US"/>
              </w:rPr>
            </w:rPrChange>
          </w:rPr>
          <w:delText>Mô tả bài toán</w:delText>
        </w:r>
        <w:bookmarkStart w:id="10663" w:name="_Toc530658319"/>
        <w:bookmarkStart w:id="10664" w:name="_Toc530662043"/>
        <w:bookmarkStart w:id="10665" w:name="_Toc530662510"/>
        <w:bookmarkStart w:id="10666" w:name="_Toc531009435"/>
        <w:bookmarkStart w:id="10667" w:name="_Toc531101670"/>
        <w:bookmarkStart w:id="10668" w:name="_Toc531102618"/>
        <w:bookmarkStart w:id="10669" w:name="_Toc531358857"/>
        <w:bookmarkStart w:id="10670" w:name="_Toc531359838"/>
        <w:bookmarkStart w:id="10671" w:name="_Toc531380680"/>
        <w:bookmarkEnd w:id="10663"/>
        <w:bookmarkEnd w:id="10664"/>
        <w:bookmarkEnd w:id="10665"/>
        <w:bookmarkEnd w:id="10666"/>
        <w:bookmarkEnd w:id="10667"/>
        <w:bookmarkEnd w:id="10668"/>
        <w:bookmarkEnd w:id="10669"/>
        <w:bookmarkEnd w:id="10670"/>
        <w:bookmarkEnd w:id="10671"/>
      </w:del>
    </w:p>
    <w:p w14:paraId="31BFAC6A" w14:textId="6E4BA17C" w:rsidR="00184C7F" w:rsidRPr="00920004" w:rsidDel="00382451" w:rsidRDefault="00184C7F" w:rsidP="00BD0851">
      <w:pPr>
        <w:pStyle w:val="Heading3"/>
        <w:spacing w:line="0" w:lineRule="atLeast"/>
        <w:rPr>
          <w:del w:id="10672" w:author="phuong vu" w:date="2018-11-22T13:49:00Z"/>
          <w:lang w:val="vi-VN"/>
          <w:rPrChange w:id="10673" w:author="phuong vu" w:date="2018-11-30T22:36:00Z">
            <w:rPr>
              <w:del w:id="10674" w:author="phuong vu" w:date="2018-11-22T13:49:00Z"/>
            </w:rPr>
          </w:rPrChange>
        </w:rPr>
        <w:pPrChange w:id="10675" w:author="phuong vu" w:date="2018-11-30T14:16:00Z">
          <w:pPr>
            <w:pStyle w:val="Heading3"/>
          </w:pPr>
        </w:pPrChange>
      </w:pPr>
      <w:del w:id="10676" w:author="phuong vu" w:date="2018-11-22T13:49:00Z">
        <w:r w:rsidRPr="00920004" w:rsidDel="00382451">
          <w:rPr>
            <w:lang w:val="vi-VN"/>
            <w:rPrChange w:id="10677" w:author="phuong vu" w:date="2018-11-30T22:36:00Z">
              <w:rPr/>
            </w:rPrChange>
          </w:rPr>
          <w:delText>Bối cảnh hệ thống</w:delText>
        </w:r>
        <w:bookmarkStart w:id="10678" w:name="_Toc530658320"/>
        <w:bookmarkStart w:id="10679" w:name="_Toc530662044"/>
        <w:bookmarkStart w:id="10680" w:name="_Toc530662511"/>
        <w:bookmarkStart w:id="10681" w:name="_Toc531009436"/>
        <w:bookmarkStart w:id="10682" w:name="_Toc531101671"/>
        <w:bookmarkStart w:id="10683" w:name="_Toc531102619"/>
        <w:bookmarkStart w:id="10684" w:name="_Toc531358858"/>
        <w:bookmarkStart w:id="10685" w:name="_Toc531359839"/>
        <w:bookmarkStart w:id="10686" w:name="_Toc531380681"/>
        <w:bookmarkEnd w:id="10678"/>
        <w:bookmarkEnd w:id="10679"/>
        <w:bookmarkEnd w:id="10680"/>
        <w:bookmarkEnd w:id="10681"/>
        <w:bookmarkEnd w:id="10682"/>
        <w:bookmarkEnd w:id="10683"/>
        <w:bookmarkEnd w:id="10684"/>
        <w:bookmarkEnd w:id="10685"/>
        <w:bookmarkEnd w:id="10686"/>
      </w:del>
    </w:p>
    <w:p w14:paraId="656DD567" w14:textId="75D099AC" w:rsidR="00532496" w:rsidRPr="00920004" w:rsidDel="00382451" w:rsidRDefault="00532496" w:rsidP="00BD0851">
      <w:pPr>
        <w:spacing w:before="240" w:line="0" w:lineRule="atLeast"/>
        <w:rPr>
          <w:del w:id="10687" w:author="phuong vu" w:date="2018-11-22T13:49:00Z"/>
          <w:rPrChange w:id="10688" w:author="phuong vu" w:date="2018-11-30T22:36:00Z">
            <w:rPr>
              <w:del w:id="10689" w:author="phuong vu" w:date="2018-11-22T13:49:00Z"/>
              <w:lang w:val="en-US"/>
            </w:rPr>
          </w:rPrChange>
        </w:rPr>
        <w:pPrChange w:id="10690" w:author="phuong vu" w:date="2018-11-30T14:16:00Z">
          <w:pPr/>
        </w:pPrChange>
      </w:pPr>
      <w:del w:id="10691" w:author="phuong vu" w:date="2018-11-22T13:49:00Z">
        <w:r w:rsidRPr="00920004" w:rsidDel="00382451">
          <w:rPr>
            <w:rPrChange w:id="10692" w:author="phuong vu" w:date="2018-11-30T22:36: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10693" w:name="_Toc530658321"/>
        <w:bookmarkStart w:id="10694" w:name="_Toc530662045"/>
        <w:bookmarkStart w:id="10695" w:name="_Toc530662512"/>
        <w:bookmarkStart w:id="10696" w:name="_Toc531009437"/>
        <w:bookmarkStart w:id="10697" w:name="_Toc531101672"/>
        <w:bookmarkStart w:id="10698" w:name="_Toc531102620"/>
        <w:bookmarkStart w:id="10699" w:name="_Toc531358859"/>
        <w:bookmarkStart w:id="10700" w:name="_Toc531359840"/>
        <w:bookmarkStart w:id="10701" w:name="_Toc531380682"/>
        <w:bookmarkEnd w:id="10693"/>
        <w:bookmarkEnd w:id="10694"/>
        <w:bookmarkEnd w:id="10695"/>
        <w:bookmarkEnd w:id="10696"/>
        <w:bookmarkEnd w:id="10697"/>
        <w:bookmarkEnd w:id="10698"/>
        <w:bookmarkEnd w:id="10699"/>
        <w:bookmarkEnd w:id="10700"/>
        <w:bookmarkEnd w:id="10701"/>
      </w:del>
    </w:p>
    <w:p w14:paraId="199FEC6E" w14:textId="323327C7" w:rsidR="00532496" w:rsidRPr="00920004" w:rsidDel="00382451" w:rsidRDefault="00532496" w:rsidP="00BD0851">
      <w:pPr>
        <w:spacing w:before="240" w:line="0" w:lineRule="atLeast"/>
        <w:rPr>
          <w:del w:id="10702" w:author="phuong vu" w:date="2018-11-22T13:49:00Z"/>
          <w:rPrChange w:id="10703" w:author="phuong vu" w:date="2018-11-30T22:36:00Z">
            <w:rPr>
              <w:del w:id="10704" w:author="phuong vu" w:date="2018-11-22T13:49:00Z"/>
              <w:lang w:val="en-US"/>
            </w:rPr>
          </w:rPrChange>
        </w:rPr>
        <w:pPrChange w:id="10705" w:author="phuong vu" w:date="2018-11-30T14:16:00Z">
          <w:pPr/>
        </w:pPrChange>
      </w:pPr>
      <w:del w:id="10706" w:author="phuong vu" w:date="2018-11-22T13:49:00Z">
        <w:r w:rsidRPr="00920004" w:rsidDel="00382451">
          <w:rPr>
            <w:rPrChange w:id="10707" w:author="phuong vu" w:date="2018-11-30T22:36: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10708" w:name="_Toc530658322"/>
        <w:bookmarkStart w:id="10709" w:name="_Toc530662046"/>
        <w:bookmarkStart w:id="10710" w:name="_Toc530662513"/>
        <w:bookmarkStart w:id="10711" w:name="_Toc531009438"/>
        <w:bookmarkStart w:id="10712" w:name="_Toc531101673"/>
        <w:bookmarkStart w:id="10713" w:name="_Toc531102621"/>
        <w:bookmarkStart w:id="10714" w:name="_Toc531358860"/>
        <w:bookmarkStart w:id="10715" w:name="_Toc531359841"/>
        <w:bookmarkStart w:id="10716" w:name="_Toc531380683"/>
        <w:bookmarkEnd w:id="10708"/>
        <w:bookmarkEnd w:id="10709"/>
        <w:bookmarkEnd w:id="10710"/>
        <w:bookmarkEnd w:id="10711"/>
        <w:bookmarkEnd w:id="10712"/>
        <w:bookmarkEnd w:id="10713"/>
        <w:bookmarkEnd w:id="10714"/>
        <w:bookmarkEnd w:id="10715"/>
        <w:bookmarkEnd w:id="10716"/>
      </w:del>
    </w:p>
    <w:p w14:paraId="2DB10661" w14:textId="2CBF68DD" w:rsidR="00CA57A3" w:rsidRPr="00920004" w:rsidDel="00382451" w:rsidRDefault="00532496" w:rsidP="00BD0851">
      <w:pPr>
        <w:spacing w:before="240" w:line="0" w:lineRule="atLeast"/>
        <w:rPr>
          <w:del w:id="10717" w:author="phuong vu" w:date="2018-11-22T13:49:00Z"/>
          <w:rPrChange w:id="10718" w:author="phuong vu" w:date="2018-11-30T22:36:00Z">
            <w:rPr>
              <w:del w:id="10719" w:author="phuong vu" w:date="2018-11-22T13:49:00Z"/>
              <w:lang w:val="en-US"/>
            </w:rPr>
          </w:rPrChange>
        </w:rPr>
        <w:pPrChange w:id="10720" w:author="phuong vu" w:date="2018-11-30T14:16:00Z">
          <w:pPr/>
        </w:pPrChange>
      </w:pPr>
      <w:del w:id="10721" w:author="phuong vu" w:date="2018-11-22T13:49:00Z">
        <w:r w:rsidRPr="00920004" w:rsidDel="00382451">
          <w:rPr>
            <w:rPrChange w:id="10722" w:author="phuong vu" w:date="2018-11-30T22:36: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920004" w:rsidDel="00382451">
          <w:rPr>
            <w:rPrChange w:id="10723" w:author="phuong vu" w:date="2018-11-30T22:36:00Z">
              <w:rPr>
                <w:lang w:val="en-US"/>
              </w:rPr>
            </w:rPrChange>
          </w:rPr>
          <w:delText xml:space="preserve">việc xây dựng một trang web theo nhưng Framework chuẩn. </w:delText>
        </w:r>
        <w:bookmarkStart w:id="10724" w:name="_Toc530658323"/>
        <w:bookmarkStart w:id="10725" w:name="_Toc530662047"/>
        <w:bookmarkStart w:id="10726" w:name="_Toc530662514"/>
        <w:bookmarkStart w:id="10727" w:name="_Toc531009439"/>
        <w:bookmarkStart w:id="10728" w:name="_Toc531101674"/>
        <w:bookmarkStart w:id="10729" w:name="_Toc531102622"/>
        <w:bookmarkStart w:id="10730" w:name="_Toc531358861"/>
        <w:bookmarkStart w:id="10731" w:name="_Toc531359842"/>
        <w:bookmarkStart w:id="10732" w:name="_Toc531380684"/>
        <w:bookmarkEnd w:id="10724"/>
        <w:bookmarkEnd w:id="10725"/>
        <w:bookmarkEnd w:id="10726"/>
        <w:bookmarkEnd w:id="10727"/>
        <w:bookmarkEnd w:id="10728"/>
        <w:bookmarkEnd w:id="10729"/>
        <w:bookmarkEnd w:id="10730"/>
        <w:bookmarkEnd w:id="10731"/>
        <w:bookmarkEnd w:id="10732"/>
      </w:del>
    </w:p>
    <w:p w14:paraId="1E97AFDF" w14:textId="68B1A153" w:rsidR="00184C7F" w:rsidRPr="00920004" w:rsidDel="00382451" w:rsidRDefault="00184C7F" w:rsidP="00BD0851">
      <w:pPr>
        <w:pStyle w:val="Heading3"/>
        <w:spacing w:line="0" w:lineRule="atLeast"/>
        <w:rPr>
          <w:del w:id="10733" w:author="phuong vu" w:date="2018-11-22T13:49:00Z"/>
          <w:lang w:val="vi-VN"/>
          <w:rPrChange w:id="10734" w:author="phuong vu" w:date="2018-11-30T22:36:00Z">
            <w:rPr>
              <w:del w:id="10735" w:author="phuong vu" w:date="2018-11-22T13:49:00Z"/>
            </w:rPr>
          </w:rPrChange>
        </w:rPr>
        <w:pPrChange w:id="10736" w:author="phuong vu" w:date="2018-11-30T14:16:00Z">
          <w:pPr>
            <w:pStyle w:val="Heading3"/>
          </w:pPr>
        </w:pPrChange>
      </w:pPr>
      <w:del w:id="10737" w:author="phuong vu" w:date="2018-11-22T13:49:00Z">
        <w:r w:rsidRPr="00920004" w:rsidDel="00382451">
          <w:rPr>
            <w:lang w:val="vi-VN"/>
            <w:rPrChange w:id="10738" w:author="phuong vu" w:date="2018-11-30T22:36:00Z">
              <w:rPr/>
            </w:rPrChange>
          </w:rPr>
          <w:delText>Các chức năng hệ thống</w:delText>
        </w:r>
        <w:bookmarkStart w:id="10739" w:name="_Toc530658324"/>
        <w:bookmarkStart w:id="10740" w:name="_Toc530662048"/>
        <w:bookmarkStart w:id="10741" w:name="_Toc530662515"/>
        <w:bookmarkStart w:id="10742" w:name="_Toc531009440"/>
        <w:bookmarkStart w:id="10743" w:name="_Toc531101675"/>
        <w:bookmarkStart w:id="10744" w:name="_Toc531102623"/>
        <w:bookmarkStart w:id="10745" w:name="_Toc531358862"/>
        <w:bookmarkStart w:id="10746" w:name="_Toc531359843"/>
        <w:bookmarkStart w:id="10747" w:name="_Toc531380685"/>
        <w:bookmarkEnd w:id="10739"/>
        <w:bookmarkEnd w:id="10740"/>
        <w:bookmarkEnd w:id="10741"/>
        <w:bookmarkEnd w:id="10742"/>
        <w:bookmarkEnd w:id="10743"/>
        <w:bookmarkEnd w:id="10744"/>
        <w:bookmarkEnd w:id="10745"/>
        <w:bookmarkEnd w:id="10746"/>
        <w:bookmarkEnd w:id="10747"/>
      </w:del>
    </w:p>
    <w:p w14:paraId="10AA89AC" w14:textId="145113AF" w:rsidR="00E44686" w:rsidRPr="00920004" w:rsidDel="003166DB" w:rsidRDefault="007705D0" w:rsidP="00BD0851">
      <w:pPr>
        <w:spacing w:before="240" w:line="0" w:lineRule="atLeast"/>
        <w:rPr>
          <w:del w:id="10748" w:author="phuong vu" w:date="2018-11-22T13:29:00Z"/>
          <w:rPrChange w:id="10749" w:author="phuong vu" w:date="2018-11-30T22:36:00Z">
            <w:rPr>
              <w:del w:id="10750" w:author="phuong vu" w:date="2018-11-22T13:29:00Z"/>
              <w:lang w:val="en-US"/>
            </w:rPr>
          </w:rPrChange>
        </w:rPr>
        <w:pPrChange w:id="10751" w:author="phuong vu" w:date="2018-11-30T14:16:00Z">
          <w:pPr/>
        </w:pPrChange>
      </w:pPr>
      <w:del w:id="10752" w:author="phuong vu" w:date="2018-11-22T13:49:00Z">
        <w:r w:rsidRPr="00920004" w:rsidDel="00382451">
          <w:rPr>
            <w:rPrChange w:id="10753" w:author="phuong vu" w:date="2018-11-30T22:36:00Z">
              <w:rPr>
                <w:lang w:val="en-US"/>
              </w:rPr>
            </w:rPrChange>
          </w:rPr>
          <w:tab/>
          <w:delText>Các chức năng hệ thống cần đạt được trong đề tài đặt ra bao gồm:</w:delText>
        </w:r>
      </w:del>
      <w:bookmarkStart w:id="10754" w:name="_Toc530658325"/>
      <w:bookmarkStart w:id="10755" w:name="_Toc530662049"/>
      <w:bookmarkStart w:id="10756" w:name="_Toc530662516"/>
      <w:bookmarkStart w:id="10757" w:name="_Toc531009441"/>
      <w:bookmarkStart w:id="10758" w:name="_Toc531101676"/>
      <w:bookmarkStart w:id="10759" w:name="_Toc531102624"/>
      <w:bookmarkStart w:id="10760" w:name="_Toc531358863"/>
      <w:bookmarkStart w:id="10761" w:name="_Toc531359844"/>
      <w:bookmarkStart w:id="10762" w:name="_Toc531380686"/>
      <w:bookmarkEnd w:id="10754"/>
      <w:bookmarkEnd w:id="10755"/>
      <w:bookmarkEnd w:id="10756"/>
      <w:bookmarkEnd w:id="10757"/>
      <w:bookmarkEnd w:id="10758"/>
      <w:bookmarkEnd w:id="10759"/>
      <w:bookmarkEnd w:id="10760"/>
      <w:bookmarkEnd w:id="10761"/>
      <w:bookmarkEnd w:id="10762"/>
    </w:p>
    <w:p w14:paraId="6F4C8420" w14:textId="7DC8155E" w:rsidR="007705D0" w:rsidRPr="00920004" w:rsidDel="00933422" w:rsidRDefault="007705D0" w:rsidP="00BD0851">
      <w:pPr>
        <w:spacing w:before="240" w:line="0" w:lineRule="atLeast"/>
        <w:rPr>
          <w:del w:id="10763" w:author="phuong vu" w:date="2018-11-22T12:59:00Z"/>
          <w:rPrChange w:id="10764" w:author="phuong vu" w:date="2018-11-30T22:36:00Z">
            <w:rPr>
              <w:del w:id="10765" w:author="phuong vu" w:date="2018-11-22T12:59:00Z"/>
              <w:lang w:val="en-US"/>
            </w:rPr>
          </w:rPrChange>
        </w:rPr>
        <w:pPrChange w:id="10766" w:author="phuong vu" w:date="2018-11-30T14:16:00Z">
          <w:pPr/>
        </w:pPrChange>
      </w:pPr>
      <w:del w:id="10767" w:author="phuong vu" w:date="2018-11-22T13:29:00Z">
        <w:r w:rsidRPr="00920004" w:rsidDel="003166DB">
          <w:rPr>
            <w:rPrChange w:id="10768" w:author="phuong vu" w:date="2018-11-30T22:36:00Z">
              <w:rPr>
                <w:lang w:val="en-US"/>
              </w:rPr>
            </w:rPrChange>
          </w:rPr>
          <w:tab/>
        </w:r>
        <w:r w:rsidRPr="00920004" w:rsidDel="003166DB">
          <w:rPr>
            <w:rPrChange w:id="10769" w:author="phuong vu" w:date="2018-11-30T22:36:00Z">
              <w:rPr>
                <w:lang w:val="en-US"/>
              </w:rPr>
            </w:rPrChange>
          </w:rPr>
          <w:tab/>
        </w:r>
      </w:del>
      <w:del w:id="10770" w:author="phuong vu" w:date="2018-11-22T12:59:00Z">
        <w:r w:rsidRPr="00920004" w:rsidDel="00933422">
          <w:rPr>
            <w:rPrChange w:id="10771" w:author="phuong vu" w:date="2018-11-30T22:36:00Z">
              <w:rPr>
                <w:lang w:val="en-US"/>
              </w:rPr>
            </w:rPrChange>
          </w:rPr>
          <w:delText xml:space="preserve">- </w:delText>
        </w:r>
        <w:r w:rsidR="00D43E01" w:rsidRPr="00920004" w:rsidDel="00933422">
          <w:rPr>
            <w:rPrChange w:id="10772" w:author="phuong vu" w:date="2018-11-30T22:36:00Z">
              <w:rPr>
                <w:lang w:val="en-US"/>
              </w:rPr>
            </w:rPrChange>
          </w:rPr>
          <w:delText>Quản lí đơn hàng</w:delText>
        </w:r>
        <w:r w:rsidRPr="00920004" w:rsidDel="00933422">
          <w:rPr>
            <w:rPrChange w:id="10773" w:author="phuong vu" w:date="2018-11-30T22:36:00Z">
              <w:rPr>
                <w:lang w:val="en-US"/>
              </w:rPr>
            </w:rPrChange>
          </w:rPr>
          <w:delText>.</w:delText>
        </w:r>
        <w:bookmarkStart w:id="10774" w:name="_Toc530658326"/>
        <w:bookmarkStart w:id="10775" w:name="_Toc530662050"/>
        <w:bookmarkStart w:id="10776" w:name="_Toc530662517"/>
        <w:bookmarkStart w:id="10777" w:name="_Toc531009442"/>
        <w:bookmarkStart w:id="10778" w:name="_Toc531101677"/>
        <w:bookmarkStart w:id="10779" w:name="_Toc531102625"/>
        <w:bookmarkStart w:id="10780" w:name="_Toc531358864"/>
        <w:bookmarkStart w:id="10781" w:name="_Toc531359845"/>
        <w:bookmarkStart w:id="10782" w:name="_Toc531380687"/>
        <w:bookmarkEnd w:id="10774"/>
        <w:bookmarkEnd w:id="10775"/>
        <w:bookmarkEnd w:id="10776"/>
        <w:bookmarkEnd w:id="10777"/>
        <w:bookmarkEnd w:id="10778"/>
        <w:bookmarkEnd w:id="10779"/>
        <w:bookmarkEnd w:id="10780"/>
        <w:bookmarkEnd w:id="10781"/>
        <w:bookmarkEnd w:id="10782"/>
      </w:del>
    </w:p>
    <w:p w14:paraId="3D92F9FE" w14:textId="21E4D84C" w:rsidR="007705D0" w:rsidRPr="00920004" w:rsidDel="00933422" w:rsidRDefault="007705D0" w:rsidP="00BD0851">
      <w:pPr>
        <w:spacing w:before="240" w:line="0" w:lineRule="atLeast"/>
        <w:rPr>
          <w:del w:id="10783" w:author="phuong vu" w:date="2018-11-22T12:59:00Z"/>
          <w:rPrChange w:id="10784" w:author="phuong vu" w:date="2018-11-30T22:36:00Z">
            <w:rPr>
              <w:del w:id="10785" w:author="phuong vu" w:date="2018-11-22T12:59:00Z"/>
              <w:lang w:val="en-US"/>
            </w:rPr>
          </w:rPrChange>
        </w:rPr>
        <w:pPrChange w:id="10786" w:author="phuong vu" w:date="2018-11-30T14:16:00Z">
          <w:pPr/>
        </w:pPrChange>
      </w:pPr>
      <w:del w:id="10787" w:author="phuong vu" w:date="2018-11-22T12:59:00Z">
        <w:r w:rsidRPr="00920004" w:rsidDel="00933422">
          <w:rPr>
            <w:rPrChange w:id="10788" w:author="phuong vu" w:date="2018-11-30T22:36:00Z">
              <w:rPr>
                <w:lang w:val="en-US"/>
              </w:rPr>
            </w:rPrChange>
          </w:rPr>
          <w:tab/>
        </w:r>
        <w:r w:rsidRPr="00920004" w:rsidDel="00933422">
          <w:rPr>
            <w:rPrChange w:id="10789" w:author="phuong vu" w:date="2018-11-30T22:36:00Z">
              <w:rPr>
                <w:lang w:val="en-US"/>
              </w:rPr>
            </w:rPrChange>
          </w:rPr>
          <w:tab/>
          <w:delText xml:space="preserve">- </w:delText>
        </w:r>
        <w:r w:rsidR="00FC2466" w:rsidRPr="00920004" w:rsidDel="00933422">
          <w:rPr>
            <w:rPrChange w:id="10790" w:author="phuong vu" w:date="2018-11-30T22:36:00Z">
              <w:rPr>
                <w:lang w:val="en-US"/>
              </w:rPr>
            </w:rPrChange>
          </w:rPr>
          <w:delText>Quản lí biên nhận</w:delText>
        </w:r>
        <w:r w:rsidRPr="00920004" w:rsidDel="00933422">
          <w:rPr>
            <w:rPrChange w:id="10791" w:author="phuong vu" w:date="2018-11-30T22:36:00Z">
              <w:rPr>
                <w:lang w:val="en-US"/>
              </w:rPr>
            </w:rPrChange>
          </w:rPr>
          <w:delText>.</w:delText>
        </w:r>
        <w:bookmarkStart w:id="10792" w:name="_Toc530658327"/>
        <w:bookmarkStart w:id="10793" w:name="_Toc530662051"/>
        <w:bookmarkStart w:id="10794" w:name="_Toc530662518"/>
        <w:bookmarkStart w:id="10795" w:name="_Toc531009443"/>
        <w:bookmarkStart w:id="10796" w:name="_Toc531101678"/>
        <w:bookmarkStart w:id="10797" w:name="_Toc531102626"/>
        <w:bookmarkStart w:id="10798" w:name="_Toc531358865"/>
        <w:bookmarkStart w:id="10799" w:name="_Toc531359846"/>
        <w:bookmarkStart w:id="10800" w:name="_Toc531380688"/>
        <w:bookmarkEnd w:id="10792"/>
        <w:bookmarkEnd w:id="10793"/>
        <w:bookmarkEnd w:id="10794"/>
        <w:bookmarkEnd w:id="10795"/>
        <w:bookmarkEnd w:id="10796"/>
        <w:bookmarkEnd w:id="10797"/>
        <w:bookmarkEnd w:id="10798"/>
        <w:bookmarkEnd w:id="10799"/>
        <w:bookmarkEnd w:id="10800"/>
      </w:del>
    </w:p>
    <w:p w14:paraId="345BF2EB" w14:textId="6C627054" w:rsidR="007705D0" w:rsidRPr="00920004" w:rsidDel="00933422" w:rsidRDefault="007705D0" w:rsidP="00BD0851">
      <w:pPr>
        <w:spacing w:before="240" w:line="0" w:lineRule="atLeast"/>
        <w:rPr>
          <w:del w:id="10801" w:author="phuong vu" w:date="2018-11-22T12:59:00Z"/>
          <w:rPrChange w:id="10802" w:author="phuong vu" w:date="2018-11-30T22:36:00Z">
            <w:rPr>
              <w:del w:id="10803" w:author="phuong vu" w:date="2018-11-22T12:59:00Z"/>
              <w:lang w:val="en-US"/>
            </w:rPr>
          </w:rPrChange>
        </w:rPr>
        <w:pPrChange w:id="10804" w:author="phuong vu" w:date="2018-11-30T14:16:00Z">
          <w:pPr/>
        </w:pPrChange>
      </w:pPr>
      <w:del w:id="10805" w:author="phuong vu" w:date="2018-11-22T12:59:00Z">
        <w:r w:rsidRPr="00920004" w:rsidDel="00933422">
          <w:rPr>
            <w:rPrChange w:id="10806" w:author="phuong vu" w:date="2018-11-30T22:36:00Z">
              <w:rPr>
                <w:lang w:val="en-US"/>
              </w:rPr>
            </w:rPrChange>
          </w:rPr>
          <w:tab/>
        </w:r>
        <w:r w:rsidRPr="00920004" w:rsidDel="00933422">
          <w:rPr>
            <w:rPrChange w:id="10807" w:author="phuong vu" w:date="2018-11-30T22:36:00Z">
              <w:rPr>
                <w:lang w:val="en-US"/>
              </w:rPr>
            </w:rPrChange>
          </w:rPr>
          <w:tab/>
          <w:delText>- Quản lí phân công xử lí đơn hàng.</w:delText>
        </w:r>
        <w:bookmarkStart w:id="10808" w:name="_Toc530658328"/>
        <w:bookmarkStart w:id="10809" w:name="_Toc530662052"/>
        <w:bookmarkStart w:id="10810" w:name="_Toc530662519"/>
        <w:bookmarkStart w:id="10811" w:name="_Toc531009444"/>
        <w:bookmarkStart w:id="10812" w:name="_Toc531101679"/>
        <w:bookmarkStart w:id="10813" w:name="_Toc531102627"/>
        <w:bookmarkStart w:id="10814" w:name="_Toc531358866"/>
        <w:bookmarkStart w:id="10815" w:name="_Toc531359847"/>
        <w:bookmarkStart w:id="10816" w:name="_Toc531380689"/>
        <w:bookmarkEnd w:id="10808"/>
        <w:bookmarkEnd w:id="10809"/>
        <w:bookmarkEnd w:id="10810"/>
        <w:bookmarkEnd w:id="10811"/>
        <w:bookmarkEnd w:id="10812"/>
        <w:bookmarkEnd w:id="10813"/>
        <w:bookmarkEnd w:id="10814"/>
        <w:bookmarkEnd w:id="10815"/>
        <w:bookmarkEnd w:id="10816"/>
      </w:del>
    </w:p>
    <w:p w14:paraId="580E5844" w14:textId="54BA8BBE" w:rsidR="007705D0" w:rsidRPr="00920004" w:rsidDel="00080487" w:rsidRDefault="007705D0" w:rsidP="00BD0851">
      <w:pPr>
        <w:spacing w:before="240" w:line="0" w:lineRule="atLeast"/>
        <w:rPr>
          <w:del w:id="10817" w:author="phuong vu" w:date="2018-11-20T21:06:00Z"/>
          <w:rPrChange w:id="10818" w:author="phuong vu" w:date="2018-11-30T22:36:00Z">
            <w:rPr>
              <w:del w:id="10819" w:author="phuong vu" w:date="2018-11-20T21:06:00Z"/>
              <w:lang w:val="en-US"/>
            </w:rPr>
          </w:rPrChange>
        </w:rPr>
        <w:pPrChange w:id="10820" w:author="phuong vu" w:date="2018-11-30T14:16:00Z">
          <w:pPr/>
        </w:pPrChange>
      </w:pPr>
      <w:del w:id="10821" w:author="phuong vu" w:date="2018-11-22T12:59:00Z">
        <w:r w:rsidRPr="00920004" w:rsidDel="00933422">
          <w:rPr>
            <w:rPrChange w:id="10822" w:author="phuong vu" w:date="2018-11-30T22:36:00Z">
              <w:rPr>
                <w:lang w:val="en-US"/>
              </w:rPr>
            </w:rPrChange>
          </w:rPr>
          <w:tab/>
        </w:r>
        <w:r w:rsidRPr="00920004" w:rsidDel="00933422">
          <w:rPr>
            <w:rPrChange w:id="10823" w:author="phuong vu" w:date="2018-11-30T22:36:00Z">
              <w:rPr>
                <w:lang w:val="en-US"/>
              </w:rPr>
            </w:rPrChange>
          </w:rPr>
          <w:tab/>
          <w:delText>- Tạo đơn hàng.</w:delText>
        </w:r>
      </w:del>
      <w:bookmarkStart w:id="10824" w:name="_Toc530658329"/>
      <w:bookmarkStart w:id="10825" w:name="_Toc530662053"/>
      <w:bookmarkStart w:id="10826" w:name="_Toc530662520"/>
      <w:bookmarkStart w:id="10827" w:name="_Toc531009445"/>
      <w:bookmarkStart w:id="10828" w:name="_Toc531101680"/>
      <w:bookmarkStart w:id="10829" w:name="_Toc531102628"/>
      <w:bookmarkStart w:id="10830" w:name="_Toc531358867"/>
      <w:bookmarkStart w:id="10831" w:name="_Toc531359848"/>
      <w:bookmarkStart w:id="10832" w:name="_Toc531380690"/>
      <w:bookmarkEnd w:id="10824"/>
      <w:bookmarkEnd w:id="10825"/>
      <w:bookmarkEnd w:id="10826"/>
      <w:bookmarkEnd w:id="10827"/>
      <w:bookmarkEnd w:id="10828"/>
      <w:bookmarkEnd w:id="10829"/>
      <w:bookmarkEnd w:id="10830"/>
      <w:bookmarkEnd w:id="10831"/>
      <w:bookmarkEnd w:id="10832"/>
    </w:p>
    <w:p w14:paraId="4FD1F8E9" w14:textId="2668A013" w:rsidR="00F41082" w:rsidRPr="00920004" w:rsidDel="00933422" w:rsidRDefault="00F41082" w:rsidP="00BD0851">
      <w:pPr>
        <w:spacing w:before="240" w:line="0" w:lineRule="atLeast"/>
        <w:rPr>
          <w:del w:id="10833" w:author="phuong vu" w:date="2018-11-22T12:59:00Z"/>
          <w:rPrChange w:id="10834" w:author="phuong vu" w:date="2018-11-30T22:36:00Z">
            <w:rPr>
              <w:del w:id="10835" w:author="phuong vu" w:date="2018-11-22T12:59:00Z"/>
              <w:lang w:val="en-US"/>
            </w:rPr>
          </w:rPrChange>
        </w:rPr>
        <w:pPrChange w:id="10836" w:author="phuong vu" w:date="2018-11-30T14:16:00Z">
          <w:pPr/>
        </w:pPrChange>
      </w:pPr>
      <w:del w:id="10837" w:author="phuong vu" w:date="2018-11-20T21:06:00Z">
        <w:r w:rsidRPr="00920004" w:rsidDel="00E7682C">
          <w:rPr>
            <w:rPrChange w:id="10838" w:author="phuong vu" w:date="2018-11-30T22:36:00Z">
              <w:rPr>
                <w:lang w:val="en-US"/>
              </w:rPr>
            </w:rPrChange>
          </w:rPr>
          <w:tab/>
        </w:r>
        <w:r w:rsidRPr="00920004" w:rsidDel="00E7682C">
          <w:rPr>
            <w:rPrChange w:id="10839" w:author="phuong vu" w:date="2018-11-30T22:36:00Z">
              <w:rPr>
                <w:lang w:val="en-US"/>
              </w:rPr>
            </w:rPrChange>
          </w:rPr>
          <w:tab/>
          <w:delText>- Tìm kiếm chi nhánh gần nhất, có đủ các dịch vụ theo yêu cầu.</w:delText>
        </w:r>
      </w:del>
      <w:bookmarkStart w:id="10840" w:name="_Toc530658330"/>
      <w:bookmarkStart w:id="10841" w:name="_Toc530662054"/>
      <w:bookmarkStart w:id="10842" w:name="_Toc530662521"/>
      <w:bookmarkStart w:id="10843" w:name="_Toc531009446"/>
      <w:bookmarkStart w:id="10844" w:name="_Toc531101681"/>
      <w:bookmarkStart w:id="10845" w:name="_Toc531102629"/>
      <w:bookmarkStart w:id="10846" w:name="_Toc531358868"/>
      <w:bookmarkStart w:id="10847" w:name="_Toc531359849"/>
      <w:bookmarkStart w:id="10848" w:name="_Toc531380691"/>
      <w:bookmarkEnd w:id="10840"/>
      <w:bookmarkEnd w:id="10841"/>
      <w:bookmarkEnd w:id="10842"/>
      <w:bookmarkEnd w:id="10843"/>
      <w:bookmarkEnd w:id="10844"/>
      <w:bookmarkEnd w:id="10845"/>
      <w:bookmarkEnd w:id="10846"/>
      <w:bookmarkEnd w:id="10847"/>
      <w:bookmarkEnd w:id="10848"/>
    </w:p>
    <w:p w14:paraId="35DF933B" w14:textId="294B26A8" w:rsidR="00F41082" w:rsidRPr="00920004" w:rsidDel="00933422" w:rsidRDefault="00F41082" w:rsidP="00BD0851">
      <w:pPr>
        <w:spacing w:before="240" w:line="0" w:lineRule="atLeast"/>
        <w:rPr>
          <w:del w:id="10849" w:author="phuong vu" w:date="2018-11-22T12:59:00Z"/>
          <w:rPrChange w:id="10850" w:author="phuong vu" w:date="2018-11-30T22:36:00Z">
            <w:rPr>
              <w:del w:id="10851" w:author="phuong vu" w:date="2018-11-22T12:59:00Z"/>
              <w:lang w:val="en-US"/>
            </w:rPr>
          </w:rPrChange>
        </w:rPr>
        <w:pPrChange w:id="10852" w:author="phuong vu" w:date="2018-11-30T14:16:00Z">
          <w:pPr/>
        </w:pPrChange>
      </w:pPr>
      <w:del w:id="10853" w:author="phuong vu" w:date="2018-11-22T12:59:00Z">
        <w:r w:rsidRPr="00920004" w:rsidDel="00933422">
          <w:rPr>
            <w:rPrChange w:id="10854" w:author="phuong vu" w:date="2018-11-30T22:36:00Z">
              <w:rPr>
                <w:lang w:val="en-US"/>
              </w:rPr>
            </w:rPrChange>
          </w:rPr>
          <w:tab/>
        </w:r>
        <w:r w:rsidRPr="00920004" w:rsidDel="00933422">
          <w:rPr>
            <w:rPrChange w:id="10855" w:author="phuong vu" w:date="2018-11-30T22:36:00Z">
              <w:rPr>
                <w:lang w:val="en-US"/>
              </w:rPr>
            </w:rPrChange>
          </w:rPr>
          <w:tab/>
          <w:delText>- Tìm kiếm và lọc quần áo theo loại có sẵn.</w:delText>
        </w:r>
        <w:bookmarkStart w:id="10856" w:name="_Toc530658331"/>
        <w:bookmarkStart w:id="10857" w:name="_Toc530662055"/>
        <w:bookmarkStart w:id="10858" w:name="_Toc530662522"/>
        <w:bookmarkStart w:id="10859" w:name="_Toc531009447"/>
        <w:bookmarkStart w:id="10860" w:name="_Toc531101682"/>
        <w:bookmarkStart w:id="10861" w:name="_Toc531102630"/>
        <w:bookmarkStart w:id="10862" w:name="_Toc531358869"/>
        <w:bookmarkStart w:id="10863" w:name="_Toc531359850"/>
        <w:bookmarkStart w:id="10864" w:name="_Toc531380692"/>
        <w:bookmarkEnd w:id="10856"/>
        <w:bookmarkEnd w:id="10857"/>
        <w:bookmarkEnd w:id="10858"/>
        <w:bookmarkEnd w:id="10859"/>
        <w:bookmarkEnd w:id="10860"/>
        <w:bookmarkEnd w:id="10861"/>
        <w:bookmarkEnd w:id="10862"/>
        <w:bookmarkEnd w:id="10863"/>
        <w:bookmarkEnd w:id="10864"/>
      </w:del>
    </w:p>
    <w:p w14:paraId="6E5613BE" w14:textId="1D62D08C" w:rsidR="007705D0" w:rsidRPr="00920004" w:rsidDel="00933422" w:rsidRDefault="007705D0" w:rsidP="00BD0851">
      <w:pPr>
        <w:spacing w:before="240" w:line="0" w:lineRule="atLeast"/>
        <w:rPr>
          <w:del w:id="10865" w:author="phuong vu" w:date="2018-11-22T12:59:00Z"/>
          <w:rPrChange w:id="10866" w:author="phuong vu" w:date="2018-11-30T22:36:00Z">
            <w:rPr>
              <w:del w:id="10867" w:author="phuong vu" w:date="2018-11-22T12:59:00Z"/>
              <w:lang w:val="en-US"/>
            </w:rPr>
          </w:rPrChange>
        </w:rPr>
        <w:pPrChange w:id="10868" w:author="phuong vu" w:date="2018-11-30T14:16:00Z">
          <w:pPr/>
        </w:pPrChange>
      </w:pPr>
      <w:del w:id="10869" w:author="phuong vu" w:date="2018-11-22T12:59:00Z">
        <w:r w:rsidRPr="00920004" w:rsidDel="00933422">
          <w:rPr>
            <w:rPrChange w:id="10870" w:author="phuong vu" w:date="2018-11-30T22:36:00Z">
              <w:rPr>
                <w:lang w:val="en-US"/>
              </w:rPr>
            </w:rPrChange>
          </w:rPr>
          <w:tab/>
        </w:r>
        <w:r w:rsidRPr="00920004" w:rsidDel="00933422">
          <w:rPr>
            <w:rPrChange w:id="10871" w:author="phuong vu" w:date="2018-11-30T22:36:00Z">
              <w:rPr>
                <w:lang w:val="en-US"/>
              </w:rPr>
            </w:rPrChange>
          </w:rPr>
          <w:tab/>
          <w:delText>- Tìm kiếm đơn hàng.</w:delText>
        </w:r>
        <w:bookmarkStart w:id="10872" w:name="_Toc530658332"/>
        <w:bookmarkStart w:id="10873" w:name="_Toc530662056"/>
        <w:bookmarkStart w:id="10874" w:name="_Toc530662523"/>
        <w:bookmarkStart w:id="10875" w:name="_Toc531009448"/>
        <w:bookmarkStart w:id="10876" w:name="_Toc531101683"/>
        <w:bookmarkStart w:id="10877" w:name="_Toc531102631"/>
        <w:bookmarkStart w:id="10878" w:name="_Toc531358870"/>
        <w:bookmarkStart w:id="10879" w:name="_Toc531359851"/>
        <w:bookmarkStart w:id="10880" w:name="_Toc531380693"/>
        <w:bookmarkEnd w:id="10872"/>
        <w:bookmarkEnd w:id="10873"/>
        <w:bookmarkEnd w:id="10874"/>
        <w:bookmarkEnd w:id="10875"/>
        <w:bookmarkEnd w:id="10876"/>
        <w:bookmarkEnd w:id="10877"/>
        <w:bookmarkEnd w:id="10878"/>
        <w:bookmarkEnd w:id="10879"/>
        <w:bookmarkEnd w:id="10880"/>
      </w:del>
    </w:p>
    <w:p w14:paraId="5C20DA25" w14:textId="5FD917BA" w:rsidR="007705D0" w:rsidRPr="00920004" w:rsidDel="00933422" w:rsidRDefault="007705D0" w:rsidP="00BD0851">
      <w:pPr>
        <w:spacing w:before="240" w:line="0" w:lineRule="atLeast"/>
        <w:rPr>
          <w:del w:id="10881" w:author="phuong vu" w:date="2018-11-22T12:59:00Z"/>
          <w:rPrChange w:id="10882" w:author="phuong vu" w:date="2018-11-30T22:36:00Z">
            <w:rPr>
              <w:del w:id="10883" w:author="phuong vu" w:date="2018-11-22T12:59:00Z"/>
              <w:lang w:val="en-US"/>
            </w:rPr>
          </w:rPrChange>
        </w:rPr>
        <w:pPrChange w:id="10884" w:author="phuong vu" w:date="2018-11-30T14:16:00Z">
          <w:pPr/>
        </w:pPrChange>
      </w:pPr>
      <w:del w:id="10885" w:author="phuong vu" w:date="2018-11-22T12:59:00Z">
        <w:r w:rsidRPr="00920004" w:rsidDel="00933422">
          <w:rPr>
            <w:rPrChange w:id="10886" w:author="phuong vu" w:date="2018-11-30T22:36:00Z">
              <w:rPr>
                <w:lang w:val="en-US"/>
              </w:rPr>
            </w:rPrChange>
          </w:rPr>
          <w:tab/>
        </w:r>
        <w:r w:rsidRPr="00920004" w:rsidDel="00933422">
          <w:rPr>
            <w:rPrChange w:id="10887" w:author="phuong vu" w:date="2018-11-30T22:36:00Z">
              <w:rPr>
                <w:lang w:val="en-US"/>
              </w:rPr>
            </w:rPrChange>
          </w:rPr>
          <w:tab/>
          <w:delText>- Đăng nhập, đăng xuất hệ thống.</w:delText>
        </w:r>
        <w:bookmarkStart w:id="10888" w:name="_Toc530658333"/>
        <w:bookmarkStart w:id="10889" w:name="_Toc530662057"/>
        <w:bookmarkStart w:id="10890" w:name="_Toc530662524"/>
        <w:bookmarkStart w:id="10891" w:name="_Toc531009449"/>
        <w:bookmarkStart w:id="10892" w:name="_Toc531101684"/>
        <w:bookmarkStart w:id="10893" w:name="_Toc531102632"/>
        <w:bookmarkStart w:id="10894" w:name="_Toc531358871"/>
        <w:bookmarkStart w:id="10895" w:name="_Toc531359852"/>
        <w:bookmarkStart w:id="10896" w:name="_Toc531380694"/>
        <w:bookmarkEnd w:id="10888"/>
        <w:bookmarkEnd w:id="10889"/>
        <w:bookmarkEnd w:id="10890"/>
        <w:bookmarkEnd w:id="10891"/>
        <w:bookmarkEnd w:id="10892"/>
        <w:bookmarkEnd w:id="10893"/>
        <w:bookmarkEnd w:id="10894"/>
        <w:bookmarkEnd w:id="10895"/>
        <w:bookmarkEnd w:id="10896"/>
      </w:del>
    </w:p>
    <w:p w14:paraId="782AA692" w14:textId="056CD361" w:rsidR="008751C8" w:rsidRPr="00920004" w:rsidDel="00382451" w:rsidRDefault="008751C8" w:rsidP="00BD0851">
      <w:pPr>
        <w:spacing w:before="240" w:line="0" w:lineRule="atLeast"/>
        <w:rPr>
          <w:del w:id="10897" w:author="phuong vu" w:date="2018-11-22T13:49:00Z"/>
          <w:rPrChange w:id="10898" w:author="phuong vu" w:date="2018-11-30T22:36:00Z">
            <w:rPr>
              <w:del w:id="10899" w:author="phuong vu" w:date="2018-11-22T13:49:00Z"/>
              <w:lang w:val="en-US"/>
            </w:rPr>
          </w:rPrChange>
        </w:rPr>
        <w:pPrChange w:id="10900" w:author="phuong vu" w:date="2018-11-30T14:16:00Z">
          <w:pPr/>
        </w:pPrChange>
      </w:pPr>
      <w:del w:id="10901" w:author="phuong vu" w:date="2018-11-22T12:59:00Z">
        <w:r w:rsidRPr="00920004" w:rsidDel="00933422">
          <w:rPr>
            <w:rPrChange w:id="10902" w:author="phuong vu" w:date="2018-11-30T22:36:00Z">
              <w:rPr>
                <w:lang w:val="en-US"/>
              </w:rPr>
            </w:rPrChange>
          </w:rPr>
          <w:tab/>
        </w:r>
        <w:r w:rsidRPr="00920004" w:rsidDel="00933422">
          <w:rPr>
            <w:rPrChange w:id="10903" w:author="phuong vu" w:date="2018-11-30T22:36:00Z">
              <w:rPr>
                <w:lang w:val="en-US"/>
              </w:rPr>
            </w:rPrChange>
          </w:rPr>
          <w:tab/>
          <w:delText>- Đăng kí tài khoản khách hàng.</w:delText>
        </w:r>
      </w:del>
      <w:bookmarkStart w:id="10904" w:name="_Toc530658334"/>
      <w:bookmarkStart w:id="10905" w:name="_Toc530662058"/>
      <w:bookmarkStart w:id="10906" w:name="_Toc530662525"/>
      <w:bookmarkStart w:id="10907" w:name="_Toc531009450"/>
      <w:bookmarkStart w:id="10908" w:name="_Toc531101685"/>
      <w:bookmarkStart w:id="10909" w:name="_Toc531102633"/>
      <w:bookmarkStart w:id="10910" w:name="_Toc531358872"/>
      <w:bookmarkStart w:id="10911" w:name="_Toc531359853"/>
      <w:bookmarkStart w:id="10912" w:name="_Toc531380695"/>
      <w:bookmarkEnd w:id="10904"/>
      <w:bookmarkEnd w:id="10905"/>
      <w:bookmarkEnd w:id="10906"/>
      <w:bookmarkEnd w:id="10907"/>
      <w:bookmarkEnd w:id="10908"/>
      <w:bookmarkEnd w:id="10909"/>
      <w:bookmarkEnd w:id="10910"/>
      <w:bookmarkEnd w:id="10911"/>
      <w:bookmarkEnd w:id="10912"/>
    </w:p>
    <w:tbl>
      <w:tblPr>
        <w:tblStyle w:val="TableGrid"/>
        <w:tblW w:w="0" w:type="auto"/>
        <w:tblInd w:w="85" w:type="dxa"/>
        <w:tblLook w:val="04A0" w:firstRow="1" w:lastRow="0" w:firstColumn="1" w:lastColumn="0" w:noHBand="0" w:noVBand="1"/>
      </w:tblPr>
      <w:tblGrid>
        <w:gridCol w:w="708"/>
        <w:gridCol w:w="1481"/>
        <w:gridCol w:w="6490"/>
      </w:tblGrid>
      <w:tr w:rsidR="00DF3BEE" w:rsidRPr="00920004" w:rsidDel="00382451" w14:paraId="111143DF" w14:textId="69F1845F" w:rsidTr="000C3B2E">
        <w:trPr>
          <w:del w:id="10913" w:author="phuong vu" w:date="2018-11-22T13:49:00Z"/>
        </w:trPr>
        <w:tc>
          <w:tcPr>
            <w:tcW w:w="708" w:type="dxa"/>
            <w:vAlign w:val="center"/>
          </w:tcPr>
          <w:p w14:paraId="02B4146C" w14:textId="070DEB12" w:rsidR="00DF3BEE" w:rsidRPr="00920004" w:rsidDel="00382451" w:rsidRDefault="00DF3BEE" w:rsidP="00BD0851">
            <w:pPr>
              <w:pStyle w:val="ListParagraph"/>
              <w:spacing w:before="240" w:line="0" w:lineRule="atLeast"/>
              <w:ind w:left="0"/>
              <w:jc w:val="center"/>
              <w:rPr>
                <w:del w:id="10914" w:author="phuong vu" w:date="2018-11-22T13:49:00Z"/>
                <w:b/>
                <w:rPrChange w:id="10915" w:author="phuong vu" w:date="2018-11-30T22:36:00Z">
                  <w:rPr>
                    <w:del w:id="10916" w:author="phuong vu" w:date="2018-11-22T13:49:00Z"/>
                    <w:b/>
                  </w:rPr>
                </w:rPrChange>
              </w:rPr>
              <w:pPrChange w:id="10917" w:author="phuong vu" w:date="2018-11-30T14:16:00Z">
                <w:pPr>
                  <w:pStyle w:val="ListParagraph"/>
                  <w:ind w:left="0"/>
                  <w:jc w:val="center"/>
                </w:pPr>
              </w:pPrChange>
            </w:pPr>
            <w:del w:id="10918" w:author="phuong vu" w:date="2018-11-22T13:49:00Z">
              <w:r w:rsidRPr="00920004" w:rsidDel="00382451">
                <w:rPr>
                  <w:b/>
                  <w:rPrChange w:id="10919" w:author="phuong vu" w:date="2018-11-30T22:36:00Z">
                    <w:rPr>
                      <w:b/>
                    </w:rPr>
                  </w:rPrChange>
                </w:rPr>
                <w:delText>STT</w:delText>
              </w:r>
              <w:bookmarkStart w:id="10920" w:name="_Toc530658335"/>
              <w:bookmarkStart w:id="10921" w:name="_Toc530662059"/>
              <w:bookmarkStart w:id="10922" w:name="_Toc530662526"/>
              <w:bookmarkStart w:id="10923" w:name="_Toc531009451"/>
              <w:bookmarkStart w:id="10924" w:name="_Toc531101686"/>
              <w:bookmarkStart w:id="10925" w:name="_Toc531102634"/>
              <w:bookmarkStart w:id="10926" w:name="_Toc531358873"/>
              <w:bookmarkStart w:id="10927" w:name="_Toc531359854"/>
              <w:bookmarkStart w:id="10928" w:name="_Toc531380696"/>
              <w:bookmarkEnd w:id="10920"/>
              <w:bookmarkEnd w:id="10921"/>
              <w:bookmarkEnd w:id="10922"/>
              <w:bookmarkEnd w:id="10923"/>
              <w:bookmarkEnd w:id="10924"/>
              <w:bookmarkEnd w:id="10925"/>
              <w:bookmarkEnd w:id="10926"/>
              <w:bookmarkEnd w:id="10927"/>
              <w:bookmarkEnd w:id="10928"/>
            </w:del>
          </w:p>
        </w:tc>
        <w:tc>
          <w:tcPr>
            <w:tcW w:w="1481" w:type="dxa"/>
            <w:vAlign w:val="center"/>
          </w:tcPr>
          <w:p w14:paraId="518025F6" w14:textId="52C48C20" w:rsidR="00DF3BEE" w:rsidRPr="00920004" w:rsidDel="00382451" w:rsidRDefault="00DF3BEE" w:rsidP="00BD0851">
            <w:pPr>
              <w:pStyle w:val="ListParagraph"/>
              <w:spacing w:before="240" w:line="0" w:lineRule="atLeast"/>
              <w:ind w:left="0"/>
              <w:jc w:val="center"/>
              <w:rPr>
                <w:del w:id="10929" w:author="phuong vu" w:date="2018-11-22T13:49:00Z"/>
                <w:b/>
                <w:rPrChange w:id="10930" w:author="phuong vu" w:date="2018-11-30T22:36:00Z">
                  <w:rPr>
                    <w:del w:id="10931" w:author="phuong vu" w:date="2018-11-22T13:49:00Z"/>
                    <w:b/>
                  </w:rPr>
                </w:rPrChange>
              </w:rPr>
              <w:pPrChange w:id="10932" w:author="phuong vu" w:date="2018-11-30T14:16:00Z">
                <w:pPr>
                  <w:pStyle w:val="ListParagraph"/>
                  <w:ind w:left="0"/>
                  <w:jc w:val="center"/>
                </w:pPr>
              </w:pPrChange>
            </w:pPr>
            <w:del w:id="10933" w:author="phuong vu" w:date="2018-11-22T13:49:00Z">
              <w:r w:rsidRPr="00920004" w:rsidDel="00382451">
                <w:rPr>
                  <w:b/>
                  <w:rPrChange w:id="10934" w:author="phuong vu" w:date="2018-11-30T22:36:00Z">
                    <w:rPr>
                      <w:b/>
                    </w:rPr>
                  </w:rPrChange>
                </w:rPr>
                <w:delText>Mã chức năng</w:delText>
              </w:r>
              <w:bookmarkStart w:id="10935" w:name="_Toc530658336"/>
              <w:bookmarkStart w:id="10936" w:name="_Toc530662060"/>
              <w:bookmarkStart w:id="10937" w:name="_Toc530662527"/>
              <w:bookmarkStart w:id="10938" w:name="_Toc531009452"/>
              <w:bookmarkStart w:id="10939" w:name="_Toc531101687"/>
              <w:bookmarkStart w:id="10940" w:name="_Toc531102635"/>
              <w:bookmarkStart w:id="10941" w:name="_Toc531358874"/>
              <w:bookmarkStart w:id="10942" w:name="_Toc531359855"/>
              <w:bookmarkStart w:id="10943" w:name="_Toc531380697"/>
              <w:bookmarkEnd w:id="10935"/>
              <w:bookmarkEnd w:id="10936"/>
              <w:bookmarkEnd w:id="10937"/>
              <w:bookmarkEnd w:id="10938"/>
              <w:bookmarkEnd w:id="10939"/>
              <w:bookmarkEnd w:id="10940"/>
              <w:bookmarkEnd w:id="10941"/>
              <w:bookmarkEnd w:id="10942"/>
              <w:bookmarkEnd w:id="10943"/>
            </w:del>
          </w:p>
        </w:tc>
        <w:tc>
          <w:tcPr>
            <w:tcW w:w="6490" w:type="dxa"/>
            <w:vAlign w:val="center"/>
          </w:tcPr>
          <w:p w14:paraId="3C3D2716" w14:textId="35787A1D" w:rsidR="00DF3BEE" w:rsidRPr="00920004" w:rsidDel="00382451" w:rsidRDefault="00DF3BEE" w:rsidP="00BD0851">
            <w:pPr>
              <w:pStyle w:val="ListParagraph"/>
              <w:spacing w:before="240" w:line="0" w:lineRule="atLeast"/>
              <w:ind w:left="0"/>
              <w:jc w:val="center"/>
              <w:rPr>
                <w:del w:id="10944" w:author="phuong vu" w:date="2018-11-22T13:49:00Z"/>
                <w:b/>
                <w:rPrChange w:id="10945" w:author="phuong vu" w:date="2018-11-30T22:36:00Z">
                  <w:rPr>
                    <w:del w:id="10946" w:author="phuong vu" w:date="2018-11-22T13:49:00Z"/>
                    <w:b/>
                  </w:rPr>
                </w:rPrChange>
              </w:rPr>
              <w:pPrChange w:id="10947" w:author="phuong vu" w:date="2018-11-30T14:16:00Z">
                <w:pPr>
                  <w:pStyle w:val="ListParagraph"/>
                  <w:ind w:left="0"/>
                  <w:jc w:val="center"/>
                </w:pPr>
              </w:pPrChange>
            </w:pPr>
            <w:del w:id="10948" w:author="phuong vu" w:date="2018-11-22T13:49:00Z">
              <w:r w:rsidRPr="00920004" w:rsidDel="00382451">
                <w:rPr>
                  <w:b/>
                  <w:rPrChange w:id="10949" w:author="phuong vu" w:date="2018-11-30T22:36:00Z">
                    <w:rPr>
                      <w:b/>
                    </w:rPr>
                  </w:rPrChange>
                </w:rPr>
                <w:delText>Tên chức năng</w:delText>
              </w:r>
              <w:bookmarkStart w:id="10950" w:name="_Toc530658337"/>
              <w:bookmarkStart w:id="10951" w:name="_Toc530662061"/>
              <w:bookmarkStart w:id="10952" w:name="_Toc530662528"/>
              <w:bookmarkStart w:id="10953" w:name="_Toc531009453"/>
              <w:bookmarkStart w:id="10954" w:name="_Toc531101688"/>
              <w:bookmarkStart w:id="10955" w:name="_Toc531102636"/>
              <w:bookmarkStart w:id="10956" w:name="_Toc531358875"/>
              <w:bookmarkStart w:id="10957" w:name="_Toc531359856"/>
              <w:bookmarkStart w:id="10958" w:name="_Toc531380698"/>
              <w:bookmarkEnd w:id="10950"/>
              <w:bookmarkEnd w:id="10951"/>
              <w:bookmarkEnd w:id="10952"/>
              <w:bookmarkEnd w:id="10953"/>
              <w:bookmarkEnd w:id="10954"/>
              <w:bookmarkEnd w:id="10955"/>
              <w:bookmarkEnd w:id="10956"/>
              <w:bookmarkEnd w:id="10957"/>
              <w:bookmarkEnd w:id="10958"/>
            </w:del>
          </w:p>
        </w:tc>
        <w:bookmarkStart w:id="10959" w:name="_Toc530658338"/>
        <w:bookmarkStart w:id="10960" w:name="_Toc530662062"/>
        <w:bookmarkStart w:id="10961" w:name="_Toc530662529"/>
        <w:bookmarkStart w:id="10962" w:name="_Toc531009454"/>
        <w:bookmarkStart w:id="10963" w:name="_Toc531101689"/>
        <w:bookmarkStart w:id="10964" w:name="_Toc531102637"/>
        <w:bookmarkStart w:id="10965" w:name="_Toc531358876"/>
        <w:bookmarkStart w:id="10966" w:name="_Toc531359857"/>
        <w:bookmarkStart w:id="10967" w:name="_Toc531380699"/>
        <w:bookmarkEnd w:id="10959"/>
        <w:bookmarkEnd w:id="10960"/>
        <w:bookmarkEnd w:id="10961"/>
        <w:bookmarkEnd w:id="10962"/>
        <w:bookmarkEnd w:id="10963"/>
        <w:bookmarkEnd w:id="10964"/>
        <w:bookmarkEnd w:id="10965"/>
        <w:bookmarkEnd w:id="10966"/>
        <w:bookmarkEnd w:id="10967"/>
      </w:tr>
      <w:tr w:rsidR="00DF3BEE" w:rsidRPr="00920004" w:rsidDel="00382451" w14:paraId="096B74D6" w14:textId="6B45BA5A" w:rsidTr="000C3B2E">
        <w:trPr>
          <w:del w:id="10968" w:author="phuong vu" w:date="2018-11-22T13:49:00Z"/>
        </w:trPr>
        <w:tc>
          <w:tcPr>
            <w:tcW w:w="708" w:type="dxa"/>
          </w:tcPr>
          <w:p w14:paraId="5E65836C" w14:textId="76D05C3F" w:rsidR="00DF3BEE" w:rsidRPr="00920004" w:rsidDel="00382451" w:rsidRDefault="00DF3BEE" w:rsidP="00BD0851">
            <w:pPr>
              <w:pStyle w:val="ListParagraph"/>
              <w:spacing w:before="240" w:line="0" w:lineRule="atLeast"/>
              <w:ind w:left="0"/>
              <w:jc w:val="center"/>
              <w:rPr>
                <w:del w:id="10969" w:author="phuong vu" w:date="2018-11-22T13:49:00Z"/>
                <w:rPrChange w:id="10970" w:author="phuong vu" w:date="2018-11-30T22:36:00Z">
                  <w:rPr>
                    <w:del w:id="10971" w:author="phuong vu" w:date="2018-11-22T13:49:00Z"/>
                  </w:rPr>
                </w:rPrChange>
              </w:rPr>
              <w:pPrChange w:id="10972" w:author="phuong vu" w:date="2018-11-30T14:16:00Z">
                <w:pPr>
                  <w:pStyle w:val="ListParagraph"/>
                  <w:spacing w:line="360" w:lineRule="auto"/>
                  <w:ind w:left="0"/>
                  <w:jc w:val="center"/>
                </w:pPr>
              </w:pPrChange>
            </w:pPr>
            <w:del w:id="10973" w:author="phuong vu" w:date="2018-11-22T13:49:00Z">
              <w:r w:rsidRPr="00920004" w:rsidDel="00382451">
                <w:rPr>
                  <w:rPrChange w:id="10974" w:author="phuong vu" w:date="2018-11-30T22:36:00Z">
                    <w:rPr/>
                  </w:rPrChange>
                </w:rPr>
                <w:delText>1</w:delText>
              </w:r>
              <w:bookmarkStart w:id="10975" w:name="_Toc530658339"/>
              <w:bookmarkStart w:id="10976" w:name="_Toc530662063"/>
              <w:bookmarkStart w:id="10977" w:name="_Toc530662530"/>
              <w:bookmarkStart w:id="10978" w:name="_Toc531009455"/>
              <w:bookmarkStart w:id="10979" w:name="_Toc531101690"/>
              <w:bookmarkStart w:id="10980" w:name="_Toc531102638"/>
              <w:bookmarkStart w:id="10981" w:name="_Toc531358877"/>
              <w:bookmarkStart w:id="10982" w:name="_Toc531359858"/>
              <w:bookmarkStart w:id="10983" w:name="_Toc531380700"/>
              <w:bookmarkEnd w:id="10975"/>
              <w:bookmarkEnd w:id="10976"/>
              <w:bookmarkEnd w:id="10977"/>
              <w:bookmarkEnd w:id="10978"/>
              <w:bookmarkEnd w:id="10979"/>
              <w:bookmarkEnd w:id="10980"/>
              <w:bookmarkEnd w:id="10981"/>
              <w:bookmarkEnd w:id="10982"/>
              <w:bookmarkEnd w:id="10983"/>
            </w:del>
          </w:p>
        </w:tc>
        <w:tc>
          <w:tcPr>
            <w:tcW w:w="1481" w:type="dxa"/>
          </w:tcPr>
          <w:p w14:paraId="776FB606" w14:textId="06C6E106" w:rsidR="00DF3BEE" w:rsidRPr="00920004" w:rsidDel="00382451" w:rsidRDefault="00DF3BEE" w:rsidP="00BD0851">
            <w:pPr>
              <w:pStyle w:val="ListParagraph"/>
              <w:spacing w:before="240" w:line="0" w:lineRule="atLeast"/>
              <w:ind w:left="0"/>
              <w:rPr>
                <w:del w:id="10984" w:author="phuong vu" w:date="2018-11-22T13:49:00Z"/>
                <w:rPrChange w:id="10985" w:author="phuong vu" w:date="2018-11-30T22:36:00Z">
                  <w:rPr>
                    <w:del w:id="10986" w:author="phuong vu" w:date="2018-11-22T13:49:00Z"/>
                    <w:lang w:val="en-US"/>
                  </w:rPr>
                </w:rPrChange>
              </w:rPr>
              <w:pPrChange w:id="10987" w:author="phuong vu" w:date="2018-11-30T14:16:00Z">
                <w:pPr>
                  <w:pStyle w:val="ListParagraph"/>
                  <w:spacing w:line="360" w:lineRule="auto"/>
                  <w:ind w:left="0"/>
                </w:pPr>
              </w:pPrChange>
            </w:pPr>
            <w:del w:id="10988" w:author="phuong vu" w:date="2018-11-22T13:49:00Z">
              <w:r w:rsidRPr="00920004" w:rsidDel="00382451">
                <w:rPr>
                  <w:rPrChange w:id="10989" w:author="phuong vu" w:date="2018-11-30T22:36:00Z">
                    <w:rPr>
                      <w:lang w:val="en-US"/>
                    </w:rPr>
                  </w:rPrChange>
                </w:rPr>
                <w:delText>GU_01</w:delText>
              </w:r>
              <w:bookmarkStart w:id="10990" w:name="_Toc530658340"/>
              <w:bookmarkStart w:id="10991" w:name="_Toc530662064"/>
              <w:bookmarkStart w:id="10992" w:name="_Toc530662531"/>
              <w:bookmarkStart w:id="10993" w:name="_Toc531009456"/>
              <w:bookmarkStart w:id="10994" w:name="_Toc531101691"/>
              <w:bookmarkStart w:id="10995" w:name="_Toc531102639"/>
              <w:bookmarkStart w:id="10996" w:name="_Toc531358878"/>
              <w:bookmarkStart w:id="10997" w:name="_Toc531359859"/>
              <w:bookmarkStart w:id="10998" w:name="_Toc531380701"/>
              <w:bookmarkEnd w:id="10990"/>
              <w:bookmarkEnd w:id="10991"/>
              <w:bookmarkEnd w:id="10992"/>
              <w:bookmarkEnd w:id="10993"/>
              <w:bookmarkEnd w:id="10994"/>
              <w:bookmarkEnd w:id="10995"/>
              <w:bookmarkEnd w:id="10996"/>
              <w:bookmarkEnd w:id="10997"/>
              <w:bookmarkEnd w:id="10998"/>
            </w:del>
          </w:p>
        </w:tc>
        <w:tc>
          <w:tcPr>
            <w:tcW w:w="6490" w:type="dxa"/>
          </w:tcPr>
          <w:p w14:paraId="13A704AF" w14:textId="4B071F39" w:rsidR="00DF3BEE" w:rsidRPr="00920004" w:rsidDel="00382451" w:rsidRDefault="00D43E01" w:rsidP="00BD0851">
            <w:pPr>
              <w:pStyle w:val="ListParagraph"/>
              <w:spacing w:before="240" w:line="0" w:lineRule="atLeast"/>
              <w:ind w:left="0"/>
              <w:rPr>
                <w:del w:id="10999" w:author="phuong vu" w:date="2018-11-22T13:49:00Z"/>
                <w:rPrChange w:id="11000" w:author="phuong vu" w:date="2018-11-30T22:36:00Z">
                  <w:rPr>
                    <w:del w:id="11001" w:author="phuong vu" w:date="2018-11-22T13:49:00Z"/>
                    <w:lang w:val="en-US"/>
                  </w:rPr>
                </w:rPrChange>
              </w:rPr>
              <w:pPrChange w:id="11002" w:author="phuong vu" w:date="2018-11-30T14:16:00Z">
                <w:pPr>
                  <w:pStyle w:val="ListParagraph"/>
                  <w:spacing w:line="360" w:lineRule="auto"/>
                  <w:ind w:left="0"/>
                </w:pPr>
              </w:pPrChange>
            </w:pPr>
            <w:del w:id="11003" w:author="phuong vu" w:date="2018-11-22T13:49:00Z">
              <w:r w:rsidRPr="00920004" w:rsidDel="00382451">
                <w:rPr>
                  <w:rPrChange w:id="11004" w:author="phuong vu" w:date="2018-11-30T22:36:00Z">
                    <w:rPr>
                      <w:lang w:val="en-US"/>
                    </w:rPr>
                  </w:rPrChange>
                </w:rPr>
                <w:delText>Quản lí đơn hàng</w:delText>
              </w:r>
              <w:bookmarkStart w:id="11005" w:name="_Toc530658341"/>
              <w:bookmarkStart w:id="11006" w:name="_Toc530662065"/>
              <w:bookmarkStart w:id="11007" w:name="_Toc530662532"/>
              <w:bookmarkStart w:id="11008" w:name="_Toc531009457"/>
              <w:bookmarkStart w:id="11009" w:name="_Toc531101692"/>
              <w:bookmarkStart w:id="11010" w:name="_Toc531102640"/>
              <w:bookmarkStart w:id="11011" w:name="_Toc531358879"/>
              <w:bookmarkStart w:id="11012" w:name="_Toc531359860"/>
              <w:bookmarkStart w:id="11013" w:name="_Toc531380702"/>
              <w:bookmarkEnd w:id="11005"/>
              <w:bookmarkEnd w:id="11006"/>
              <w:bookmarkEnd w:id="11007"/>
              <w:bookmarkEnd w:id="11008"/>
              <w:bookmarkEnd w:id="11009"/>
              <w:bookmarkEnd w:id="11010"/>
              <w:bookmarkEnd w:id="11011"/>
              <w:bookmarkEnd w:id="11012"/>
              <w:bookmarkEnd w:id="11013"/>
            </w:del>
          </w:p>
        </w:tc>
        <w:bookmarkStart w:id="11014" w:name="_Toc530658342"/>
        <w:bookmarkStart w:id="11015" w:name="_Toc530662066"/>
        <w:bookmarkStart w:id="11016" w:name="_Toc530662533"/>
        <w:bookmarkStart w:id="11017" w:name="_Toc531009458"/>
        <w:bookmarkStart w:id="11018" w:name="_Toc531101693"/>
        <w:bookmarkStart w:id="11019" w:name="_Toc531102641"/>
        <w:bookmarkStart w:id="11020" w:name="_Toc531358880"/>
        <w:bookmarkStart w:id="11021" w:name="_Toc531359861"/>
        <w:bookmarkStart w:id="11022" w:name="_Toc531380703"/>
        <w:bookmarkEnd w:id="11014"/>
        <w:bookmarkEnd w:id="11015"/>
        <w:bookmarkEnd w:id="11016"/>
        <w:bookmarkEnd w:id="11017"/>
        <w:bookmarkEnd w:id="11018"/>
        <w:bookmarkEnd w:id="11019"/>
        <w:bookmarkEnd w:id="11020"/>
        <w:bookmarkEnd w:id="11021"/>
        <w:bookmarkEnd w:id="11022"/>
      </w:tr>
      <w:tr w:rsidR="00DF3BEE" w:rsidRPr="00920004" w:rsidDel="00382451" w14:paraId="3B0BBE99" w14:textId="18A9F8A7" w:rsidTr="000C3B2E">
        <w:trPr>
          <w:del w:id="11023" w:author="phuong vu" w:date="2018-11-22T13:49:00Z"/>
        </w:trPr>
        <w:tc>
          <w:tcPr>
            <w:tcW w:w="708" w:type="dxa"/>
          </w:tcPr>
          <w:p w14:paraId="7A6DDF40" w14:textId="58B5486D" w:rsidR="00DF3BEE" w:rsidRPr="00920004" w:rsidDel="00382451" w:rsidRDefault="00DF3BEE" w:rsidP="00BD0851">
            <w:pPr>
              <w:pStyle w:val="ListParagraph"/>
              <w:spacing w:before="240" w:line="0" w:lineRule="atLeast"/>
              <w:ind w:left="0"/>
              <w:jc w:val="center"/>
              <w:rPr>
                <w:del w:id="11024" w:author="phuong vu" w:date="2018-11-22T13:49:00Z"/>
                <w:rPrChange w:id="11025" w:author="phuong vu" w:date="2018-11-30T22:36:00Z">
                  <w:rPr>
                    <w:del w:id="11026" w:author="phuong vu" w:date="2018-11-22T13:49:00Z"/>
                  </w:rPr>
                </w:rPrChange>
              </w:rPr>
              <w:pPrChange w:id="11027" w:author="phuong vu" w:date="2018-11-30T14:16:00Z">
                <w:pPr>
                  <w:pStyle w:val="ListParagraph"/>
                  <w:spacing w:line="360" w:lineRule="auto"/>
                  <w:ind w:left="0"/>
                  <w:jc w:val="center"/>
                </w:pPr>
              </w:pPrChange>
            </w:pPr>
            <w:del w:id="11028" w:author="phuong vu" w:date="2018-11-22T13:49:00Z">
              <w:r w:rsidRPr="00920004" w:rsidDel="00382451">
                <w:rPr>
                  <w:rPrChange w:id="11029" w:author="phuong vu" w:date="2018-11-30T22:36:00Z">
                    <w:rPr/>
                  </w:rPrChange>
                </w:rPr>
                <w:delText>2</w:delText>
              </w:r>
              <w:bookmarkStart w:id="11030" w:name="_Toc530658343"/>
              <w:bookmarkStart w:id="11031" w:name="_Toc530662067"/>
              <w:bookmarkStart w:id="11032" w:name="_Toc530662534"/>
              <w:bookmarkStart w:id="11033" w:name="_Toc531009459"/>
              <w:bookmarkStart w:id="11034" w:name="_Toc531101694"/>
              <w:bookmarkStart w:id="11035" w:name="_Toc531102642"/>
              <w:bookmarkStart w:id="11036" w:name="_Toc531358881"/>
              <w:bookmarkStart w:id="11037" w:name="_Toc531359862"/>
              <w:bookmarkStart w:id="11038" w:name="_Toc531380704"/>
              <w:bookmarkEnd w:id="11030"/>
              <w:bookmarkEnd w:id="11031"/>
              <w:bookmarkEnd w:id="11032"/>
              <w:bookmarkEnd w:id="11033"/>
              <w:bookmarkEnd w:id="11034"/>
              <w:bookmarkEnd w:id="11035"/>
              <w:bookmarkEnd w:id="11036"/>
              <w:bookmarkEnd w:id="11037"/>
              <w:bookmarkEnd w:id="11038"/>
            </w:del>
          </w:p>
        </w:tc>
        <w:tc>
          <w:tcPr>
            <w:tcW w:w="1481" w:type="dxa"/>
          </w:tcPr>
          <w:p w14:paraId="641A8C37" w14:textId="0017DF61" w:rsidR="00DF3BEE" w:rsidRPr="00920004" w:rsidDel="00382451" w:rsidRDefault="00DF3BEE" w:rsidP="00BD0851">
            <w:pPr>
              <w:pStyle w:val="ListParagraph"/>
              <w:spacing w:before="240" w:line="0" w:lineRule="atLeast"/>
              <w:ind w:left="0"/>
              <w:rPr>
                <w:del w:id="11039" w:author="phuong vu" w:date="2018-11-22T13:49:00Z"/>
                <w:rPrChange w:id="11040" w:author="phuong vu" w:date="2018-11-30T22:36:00Z">
                  <w:rPr>
                    <w:del w:id="11041" w:author="phuong vu" w:date="2018-11-22T13:49:00Z"/>
                    <w:lang w:val="en-US"/>
                  </w:rPr>
                </w:rPrChange>
              </w:rPr>
              <w:pPrChange w:id="11042" w:author="phuong vu" w:date="2018-11-30T14:16:00Z">
                <w:pPr>
                  <w:pStyle w:val="ListParagraph"/>
                  <w:spacing w:line="360" w:lineRule="auto"/>
                  <w:ind w:left="0"/>
                </w:pPr>
              </w:pPrChange>
            </w:pPr>
            <w:del w:id="11043" w:author="phuong vu" w:date="2018-11-22T13:49:00Z">
              <w:r w:rsidRPr="00920004" w:rsidDel="00382451">
                <w:rPr>
                  <w:rPrChange w:id="11044" w:author="phuong vu" w:date="2018-11-30T22:36:00Z">
                    <w:rPr>
                      <w:lang w:val="en-US"/>
                    </w:rPr>
                  </w:rPrChange>
                </w:rPr>
                <w:delText>GU_02</w:delText>
              </w:r>
              <w:bookmarkStart w:id="11045" w:name="_Toc530658344"/>
              <w:bookmarkStart w:id="11046" w:name="_Toc530662068"/>
              <w:bookmarkStart w:id="11047" w:name="_Toc530662535"/>
              <w:bookmarkStart w:id="11048" w:name="_Toc531009460"/>
              <w:bookmarkStart w:id="11049" w:name="_Toc531101695"/>
              <w:bookmarkStart w:id="11050" w:name="_Toc531102643"/>
              <w:bookmarkStart w:id="11051" w:name="_Toc531358882"/>
              <w:bookmarkStart w:id="11052" w:name="_Toc531359863"/>
              <w:bookmarkStart w:id="11053" w:name="_Toc531380705"/>
              <w:bookmarkEnd w:id="11045"/>
              <w:bookmarkEnd w:id="11046"/>
              <w:bookmarkEnd w:id="11047"/>
              <w:bookmarkEnd w:id="11048"/>
              <w:bookmarkEnd w:id="11049"/>
              <w:bookmarkEnd w:id="11050"/>
              <w:bookmarkEnd w:id="11051"/>
              <w:bookmarkEnd w:id="11052"/>
              <w:bookmarkEnd w:id="11053"/>
            </w:del>
          </w:p>
        </w:tc>
        <w:tc>
          <w:tcPr>
            <w:tcW w:w="6490" w:type="dxa"/>
          </w:tcPr>
          <w:p w14:paraId="6981FE75" w14:textId="3464C36D" w:rsidR="00DF3BEE" w:rsidRPr="00920004" w:rsidDel="00382451" w:rsidRDefault="00FC2466" w:rsidP="00BD0851">
            <w:pPr>
              <w:pStyle w:val="ListParagraph"/>
              <w:spacing w:before="240" w:line="0" w:lineRule="atLeast"/>
              <w:ind w:left="0"/>
              <w:rPr>
                <w:del w:id="11054" w:author="phuong vu" w:date="2018-11-22T13:49:00Z"/>
                <w:rPrChange w:id="11055" w:author="phuong vu" w:date="2018-11-30T22:36:00Z">
                  <w:rPr>
                    <w:del w:id="11056" w:author="phuong vu" w:date="2018-11-22T13:49:00Z"/>
                  </w:rPr>
                </w:rPrChange>
              </w:rPr>
              <w:pPrChange w:id="11057" w:author="phuong vu" w:date="2018-11-30T14:16:00Z">
                <w:pPr>
                  <w:pStyle w:val="ListParagraph"/>
                  <w:spacing w:line="360" w:lineRule="auto"/>
                  <w:ind w:left="0"/>
                </w:pPr>
              </w:pPrChange>
            </w:pPr>
            <w:del w:id="11058" w:author="phuong vu" w:date="2018-11-22T13:49:00Z">
              <w:r w:rsidRPr="00920004" w:rsidDel="00382451">
                <w:rPr>
                  <w:rPrChange w:id="11059" w:author="phuong vu" w:date="2018-11-30T22:36:00Z">
                    <w:rPr>
                      <w:lang w:val="en-US"/>
                    </w:rPr>
                  </w:rPrChange>
                </w:rPr>
                <w:delText>Quản lí biên nhận</w:delText>
              </w:r>
              <w:bookmarkStart w:id="11060" w:name="_Toc530658345"/>
              <w:bookmarkStart w:id="11061" w:name="_Toc530662069"/>
              <w:bookmarkStart w:id="11062" w:name="_Toc530662536"/>
              <w:bookmarkStart w:id="11063" w:name="_Toc531009461"/>
              <w:bookmarkStart w:id="11064" w:name="_Toc531101696"/>
              <w:bookmarkStart w:id="11065" w:name="_Toc531102644"/>
              <w:bookmarkStart w:id="11066" w:name="_Toc531358883"/>
              <w:bookmarkStart w:id="11067" w:name="_Toc531359864"/>
              <w:bookmarkStart w:id="11068" w:name="_Toc531380706"/>
              <w:bookmarkEnd w:id="11060"/>
              <w:bookmarkEnd w:id="11061"/>
              <w:bookmarkEnd w:id="11062"/>
              <w:bookmarkEnd w:id="11063"/>
              <w:bookmarkEnd w:id="11064"/>
              <w:bookmarkEnd w:id="11065"/>
              <w:bookmarkEnd w:id="11066"/>
              <w:bookmarkEnd w:id="11067"/>
              <w:bookmarkEnd w:id="11068"/>
            </w:del>
          </w:p>
        </w:tc>
        <w:bookmarkStart w:id="11069" w:name="_Toc530658346"/>
        <w:bookmarkStart w:id="11070" w:name="_Toc530662070"/>
        <w:bookmarkStart w:id="11071" w:name="_Toc530662537"/>
        <w:bookmarkStart w:id="11072" w:name="_Toc531009462"/>
        <w:bookmarkStart w:id="11073" w:name="_Toc531101697"/>
        <w:bookmarkStart w:id="11074" w:name="_Toc531102645"/>
        <w:bookmarkStart w:id="11075" w:name="_Toc531358884"/>
        <w:bookmarkStart w:id="11076" w:name="_Toc531359865"/>
        <w:bookmarkStart w:id="11077" w:name="_Toc531380707"/>
        <w:bookmarkEnd w:id="11069"/>
        <w:bookmarkEnd w:id="11070"/>
        <w:bookmarkEnd w:id="11071"/>
        <w:bookmarkEnd w:id="11072"/>
        <w:bookmarkEnd w:id="11073"/>
        <w:bookmarkEnd w:id="11074"/>
        <w:bookmarkEnd w:id="11075"/>
        <w:bookmarkEnd w:id="11076"/>
        <w:bookmarkEnd w:id="11077"/>
      </w:tr>
      <w:tr w:rsidR="00DF3BEE" w:rsidRPr="00920004" w:rsidDel="00382451" w14:paraId="2D2E0322" w14:textId="5DBA53FE" w:rsidTr="000C3B2E">
        <w:trPr>
          <w:del w:id="11078" w:author="phuong vu" w:date="2018-11-22T13:49:00Z"/>
        </w:trPr>
        <w:tc>
          <w:tcPr>
            <w:tcW w:w="708" w:type="dxa"/>
          </w:tcPr>
          <w:p w14:paraId="4C9BC33B" w14:textId="75082EED" w:rsidR="00DF3BEE" w:rsidRPr="00920004" w:rsidDel="00382451" w:rsidRDefault="00DF3BEE" w:rsidP="00BD0851">
            <w:pPr>
              <w:pStyle w:val="ListParagraph"/>
              <w:spacing w:before="240" w:line="0" w:lineRule="atLeast"/>
              <w:ind w:left="0"/>
              <w:jc w:val="center"/>
              <w:rPr>
                <w:del w:id="11079" w:author="phuong vu" w:date="2018-11-22T13:49:00Z"/>
                <w:rPrChange w:id="11080" w:author="phuong vu" w:date="2018-11-30T22:36:00Z">
                  <w:rPr>
                    <w:del w:id="11081" w:author="phuong vu" w:date="2018-11-22T13:49:00Z"/>
                  </w:rPr>
                </w:rPrChange>
              </w:rPr>
              <w:pPrChange w:id="11082" w:author="phuong vu" w:date="2018-11-30T14:16:00Z">
                <w:pPr>
                  <w:pStyle w:val="ListParagraph"/>
                  <w:spacing w:line="360" w:lineRule="auto"/>
                  <w:ind w:left="0"/>
                  <w:jc w:val="center"/>
                </w:pPr>
              </w:pPrChange>
            </w:pPr>
            <w:del w:id="11083" w:author="phuong vu" w:date="2018-11-22T13:49:00Z">
              <w:r w:rsidRPr="00920004" w:rsidDel="00382451">
                <w:rPr>
                  <w:rPrChange w:id="11084" w:author="phuong vu" w:date="2018-11-30T22:36:00Z">
                    <w:rPr/>
                  </w:rPrChange>
                </w:rPr>
                <w:delText>3</w:delText>
              </w:r>
              <w:bookmarkStart w:id="11085" w:name="_Toc530658347"/>
              <w:bookmarkStart w:id="11086" w:name="_Toc530662071"/>
              <w:bookmarkStart w:id="11087" w:name="_Toc530662538"/>
              <w:bookmarkStart w:id="11088" w:name="_Toc531009463"/>
              <w:bookmarkStart w:id="11089" w:name="_Toc531101698"/>
              <w:bookmarkStart w:id="11090" w:name="_Toc531102646"/>
              <w:bookmarkStart w:id="11091" w:name="_Toc531358885"/>
              <w:bookmarkStart w:id="11092" w:name="_Toc531359866"/>
              <w:bookmarkStart w:id="11093" w:name="_Toc531380708"/>
              <w:bookmarkEnd w:id="11085"/>
              <w:bookmarkEnd w:id="11086"/>
              <w:bookmarkEnd w:id="11087"/>
              <w:bookmarkEnd w:id="11088"/>
              <w:bookmarkEnd w:id="11089"/>
              <w:bookmarkEnd w:id="11090"/>
              <w:bookmarkEnd w:id="11091"/>
              <w:bookmarkEnd w:id="11092"/>
              <w:bookmarkEnd w:id="11093"/>
            </w:del>
          </w:p>
        </w:tc>
        <w:tc>
          <w:tcPr>
            <w:tcW w:w="1481" w:type="dxa"/>
          </w:tcPr>
          <w:p w14:paraId="0E9D8B7F" w14:textId="6E1FD43D" w:rsidR="00DF3BEE" w:rsidRPr="00920004" w:rsidDel="00382451" w:rsidRDefault="00DF3BEE" w:rsidP="00BD0851">
            <w:pPr>
              <w:pStyle w:val="ListParagraph"/>
              <w:spacing w:before="240" w:line="0" w:lineRule="atLeast"/>
              <w:ind w:left="0"/>
              <w:rPr>
                <w:del w:id="11094" w:author="phuong vu" w:date="2018-11-22T13:49:00Z"/>
                <w:rPrChange w:id="11095" w:author="phuong vu" w:date="2018-11-30T22:36:00Z">
                  <w:rPr>
                    <w:del w:id="11096" w:author="phuong vu" w:date="2018-11-22T13:49:00Z"/>
                    <w:lang w:val="en-US"/>
                  </w:rPr>
                </w:rPrChange>
              </w:rPr>
              <w:pPrChange w:id="11097" w:author="phuong vu" w:date="2018-11-30T14:16:00Z">
                <w:pPr>
                  <w:pStyle w:val="ListParagraph"/>
                  <w:spacing w:line="360" w:lineRule="auto"/>
                  <w:ind w:left="0"/>
                </w:pPr>
              </w:pPrChange>
            </w:pPr>
            <w:del w:id="11098" w:author="phuong vu" w:date="2018-11-22T13:49:00Z">
              <w:r w:rsidRPr="00920004" w:rsidDel="00382451">
                <w:rPr>
                  <w:rPrChange w:id="11099" w:author="phuong vu" w:date="2018-11-30T22:36:00Z">
                    <w:rPr>
                      <w:lang w:val="en-US"/>
                    </w:rPr>
                  </w:rPrChange>
                </w:rPr>
                <w:delText>GU_03</w:delText>
              </w:r>
              <w:bookmarkStart w:id="11100" w:name="_Toc530658348"/>
              <w:bookmarkStart w:id="11101" w:name="_Toc530662072"/>
              <w:bookmarkStart w:id="11102" w:name="_Toc530662539"/>
              <w:bookmarkStart w:id="11103" w:name="_Toc531009464"/>
              <w:bookmarkStart w:id="11104" w:name="_Toc531101699"/>
              <w:bookmarkStart w:id="11105" w:name="_Toc531102647"/>
              <w:bookmarkStart w:id="11106" w:name="_Toc531358886"/>
              <w:bookmarkStart w:id="11107" w:name="_Toc531359867"/>
              <w:bookmarkStart w:id="11108" w:name="_Toc531380709"/>
              <w:bookmarkEnd w:id="11100"/>
              <w:bookmarkEnd w:id="11101"/>
              <w:bookmarkEnd w:id="11102"/>
              <w:bookmarkEnd w:id="11103"/>
              <w:bookmarkEnd w:id="11104"/>
              <w:bookmarkEnd w:id="11105"/>
              <w:bookmarkEnd w:id="11106"/>
              <w:bookmarkEnd w:id="11107"/>
              <w:bookmarkEnd w:id="11108"/>
            </w:del>
          </w:p>
        </w:tc>
        <w:tc>
          <w:tcPr>
            <w:tcW w:w="6490" w:type="dxa"/>
          </w:tcPr>
          <w:p w14:paraId="4CFD518A" w14:textId="36D32835" w:rsidR="00DF3BEE" w:rsidRPr="00920004" w:rsidDel="00382451" w:rsidRDefault="0061684B" w:rsidP="00BD0851">
            <w:pPr>
              <w:pStyle w:val="ListParagraph"/>
              <w:spacing w:before="240" w:line="0" w:lineRule="atLeast"/>
              <w:ind w:left="0"/>
              <w:rPr>
                <w:del w:id="11109" w:author="phuong vu" w:date="2018-11-22T13:49:00Z"/>
                <w:rPrChange w:id="11110" w:author="phuong vu" w:date="2018-11-30T22:36:00Z">
                  <w:rPr>
                    <w:del w:id="11111" w:author="phuong vu" w:date="2018-11-22T13:49:00Z"/>
                  </w:rPr>
                </w:rPrChange>
              </w:rPr>
              <w:pPrChange w:id="11112" w:author="phuong vu" w:date="2018-11-30T14:16:00Z">
                <w:pPr>
                  <w:pStyle w:val="ListParagraph"/>
                  <w:spacing w:line="360" w:lineRule="auto"/>
                  <w:ind w:left="0"/>
                </w:pPr>
              </w:pPrChange>
            </w:pPr>
            <w:del w:id="11113" w:author="phuong vu" w:date="2018-11-22T13:49:00Z">
              <w:r w:rsidRPr="00920004" w:rsidDel="00382451">
                <w:rPr>
                  <w:rPrChange w:id="11114" w:author="phuong vu" w:date="2018-11-30T22:36:00Z">
                    <w:rPr>
                      <w:lang w:val="en-US"/>
                    </w:rPr>
                  </w:rPrChange>
                </w:rPr>
                <w:delText>Quản lí phân công xử lí đơn hàng</w:delText>
              </w:r>
              <w:bookmarkStart w:id="11115" w:name="_Toc530658349"/>
              <w:bookmarkStart w:id="11116" w:name="_Toc530662073"/>
              <w:bookmarkStart w:id="11117" w:name="_Toc530662540"/>
              <w:bookmarkStart w:id="11118" w:name="_Toc531009465"/>
              <w:bookmarkStart w:id="11119" w:name="_Toc531101700"/>
              <w:bookmarkStart w:id="11120" w:name="_Toc531102648"/>
              <w:bookmarkStart w:id="11121" w:name="_Toc531358887"/>
              <w:bookmarkStart w:id="11122" w:name="_Toc531359868"/>
              <w:bookmarkStart w:id="11123" w:name="_Toc531380710"/>
              <w:bookmarkEnd w:id="11115"/>
              <w:bookmarkEnd w:id="11116"/>
              <w:bookmarkEnd w:id="11117"/>
              <w:bookmarkEnd w:id="11118"/>
              <w:bookmarkEnd w:id="11119"/>
              <w:bookmarkEnd w:id="11120"/>
              <w:bookmarkEnd w:id="11121"/>
              <w:bookmarkEnd w:id="11122"/>
              <w:bookmarkEnd w:id="11123"/>
            </w:del>
          </w:p>
        </w:tc>
        <w:bookmarkStart w:id="11124" w:name="_Toc530658350"/>
        <w:bookmarkStart w:id="11125" w:name="_Toc530662074"/>
        <w:bookmarkStart w:id="11126" w:name="_Toc530662541"/>
        <w:bookmarkStart w:id="11127" w:name="_Toc531009466"/>
        <w:bookmarkStart w:id="11128" w:name="_Toc531101701"/>
        <w:bookmarkStart w:id="11129" w:name="_Toc531102649"/>
        <w:bookmarkStart w:id="11130" w:name="_Toc531358888"/>
        <w:bookmarkStart w:id="11131" w:name="_Toc531359869"/>
        <w:bookmarkStart w:id="11132" w:name="_Toc531380711"/>
        <w:bookmarkEnd w:id="11124"/>
        <w:bookmarkEnd w:id="11125"/>
        <w:bookmarkEnd w:id="11126"/>
        <w:bookmarkEnd w:id="11127"/>
        <w:bookmarkEnd w:id="11128"/>
        <w:bookmarkEnd w:id="11129"/>
        <w:bookmarkEnd w:id="11130"/>
        <w:bookmarkEnd w:id="11131"/>
        <w:bookmarkEnd w:id="11132"/>
      </w:tr>
      <w:tr w:rsidR="00DF3BEE" w:rsidRPr="00920004" w:rsidDel="00382451" w14:paraId="58C87DB9" w14:textId="444C2C0B" w:rsidTr="000C3B2E">
        <w:trPr>
          <w:del w:id="11133" w:author="phuong vu" w:date="2018-11-22T13:49:00Z"/>
        </w:trPr>
        <w:tc>
          <w:tcPr>
            <w:tcW w:w="708" w:type="dxa"/>
          </w:tcPr>
          <w:p w14:paraId="593B0DAF" w14:textId="1EAD7968" w:rsidR="00DF3BEE" w:rsidRPr="00920004" w:rsidDel="00382451" w:rsidRDefault="00DF3BEE" w:rsidP="00BD0851">
            <w:pPr>
              <w:pStyle w:val="ListParagraph"/>
              <w:spacing w:before="240" w:line="0" w:lineRule="atLeast"/>
              <w:ind w:left="0"/>
              <w:jc w:val="center"/>
              <w:rPr>
                <w:del w:id="11134" w:author="phuong vu" w:date="2018-11-22T13:49:00Z"/>
                <w:rPrChange w:id="11135" w:author="phuong vu" w:date="2018-11-30T22:36:00Z">
                  <w:rPr>
                    <w:del w:id="11136" w:author="phuong vu" w:date="2018-11-22T13:49:00Z"/>
                  </w:rPr>
                </w:rPrChange>
              </w:rPr>
              <w:pPrChange w:id="11137" w:author="phuong vu" w:date="2018-11-30T14:16:00Z">
                <w:pPr>
                  <w:pStyle w:val="ListParagraph"/>
                  <w:spacing w:line="360" w:lineRule="auto"/>
                  <w:ind w:left="0"/>
                  <w:jc w:val="center"/>
                </w:pPr>
              </w:pPrChange>
            </w:pPr>
            <w:del w:id="11138" w:author="phuong vu" w:date="2018-11-22T13:49:00Z">
              <w:r w:rsidRPr="00920004" w:rsidDel="00382451">
                <w:rPr>
                  <w:rPrChange w:id="11139" w:author="phuong vu" w:date="2018-11-30T22:36:00Z">
                    <w:rPr/>
                  </w:rPrChange>
                </w:rPr>
                <w:delText>4</w:delText>
              </w:r>
              <w:bookmarkStart w:id="11140" w:name="_Toc530658351"/>
              <w:bookmarkStart w:id="11141" w:name="_Toc530662075"/>
              <w:bookmarkStart w:id="11142" w:name="_Toc530662542"/>
              <w:bookmarkStart w:id="11143" w:name="_Toc531009467"/>
              <w:bookmarkStart w:id="11144" w:name="_Toc531101702"/>
              <w:bookmarkStart w:id="11145" w:name="_Toc531102650"/>
              <w:bookmarkStart w:id="11146" w:name="_Toc531358889"/>
              <w:bookmarkStart w:id="11147" w:name="_Toc531359870"/>
              <w:bookmarkStart w:id="11148" w:name="_Toc531380712"/>
              <w:bookmarkEnd w:id="11140"/>
              <w:bookmarkEnd w:id="11141"/>
              <w:bookmarkEnd w:id="11142"/>
              <w:bookmarkEnd w:id="11143"/>
              <w:bookmarkEnd w:id="11144"/>
              <w:bookmarkEnd w:id="11145"/>
              <w:bookmarkEnd w:id="11146"/>
              <w:bookmarkEnd w:id="11147"/>
              <w:bookmarkEnd w:id="11148"/>
            </w:del>
          </w:p>
        </w:tc>
        <w:tc>
          <w:tcPr>
            <w:tcW w:w="1481" w:type="dxa"/>
          </w:tcPr>
          <w:p w14:paraId="4988E6B6" w14:textId="1B6AE5B9" w:rsidR="00DF3BEE" w:rsidRPr="00920004" w:rsidDel="00382451" w:rsidRDefault="00DF3BEE" w:rsidP="00BD0851">
            <w:pPr>
              <w:pStyle w:val="ListParagraph"/>
              <w:spacing w:before="240" w:line="0" w:lineRule="atLeast"/>
              <w:ind w:left="0"/>
              <w:rPr>
                <w:del w:id="11149" w:author="phuong vu" w:date="2018-11-22T13:49:00Z"/>
                <w:rPrChange w:id="11150" w:author="phuong vu" w:date="2018-11-30T22:36:00Z">
                  <w:rPr>
                    <w:del w:id="11151" w:author="phuong vu" w:date="2018-11-22T13:49:00Z"/>
                    <w:lang w:val="en-US"/>
                  </w:rPr>
                </w:rPrChange>
              </w:rPr>
              <w:pPrChange w:id="11152" w:author="phuong vu" w:date="2018-11-30T14:16:00Z">
                <w:pPr>
                  <w:pStyle w:val="ListParagraph"/>
                  <w:spacing w:line="360" w:lineRule="auto"/>
                  <w:ind w:left="0"/>
                </w:pPr>
              </w:pPrChange>
            </w:pPr>
            <w:del w:id="11153" w:author="phuong vu" w:date="2018-11-22T13:49:00Z">
              <w:r w:rsidRPr="00920004" w:rsidDel="00382451">
                <w:rPr>
                  <w:rPrChange w:id="11154" w:author="phuong vu" w:date="2018-11-30T22:36:00Z">
                    <w:rPr>
                      <w:lang w:val="en-US"/>
                    </w:rPr>
                  </w:rPrChange>
                </w:rPr>
                <w:delText>GU_04</w:delText>
              </w:r>
              <w:bookmarkStart w:id="11155" w:name="_Toc530658352"/>
              <w:bookmarkStart w:id="11156" w:name="_Toc530662076"/>
              <w:bookmarkStart w:id="11157" w:name="_Toc530662543"/>
              <w:bookmarkStart w:id="11158" w:name="_Toc531009468"/>
              <w:bookmarkStart w:id="11159" w:name="_Toc531101703"/>
              <w:bookmarkStart w:id="11160" w:name="_Toc531102651"/>
              <w:bookmarkStart w:id="11161" w:name="_Toc531358890"/>
              <w:bookmarkStart w:id="11162" w:name="_Toc531359871"/>
              <w:bookmarkStart w:id="11163" w:name="_Toc531380713"/>
              <w:bookmarkEnd w:id="11155"/>
              <w:bookmarkEnd w:id="11156"/>
              <w:bookmarkEnd w:id="11157"/>
              <w:bookmarkEnd w:id="11158"/>
              <w:bookmarkEnd w:id="11159"/>
              <w:bookmarkEnd w:id="11160"/>
              <w:bookmarkEnd w:id="11161"/>
              <w:bookmarkEnd w:id="11162"/>
              <w:bookmarkEnd w:id="11163"/>
            </w:del>
          </w:p>
        </w:tc>
        <w:tc>
          <w:tcPr>
            <w:tcW w:w="6490" w:type="dxa"/>
          </w:tcPr>
          <w:p w14:paraId="2407C2CA" w14:textId="6C1A3410" w:rsidR="00DF3BEE" w:rsidRPr="00920004" w:rsidDel="00382451" w:rsidRDefault="0061684B" w:rsidP="00BD0851">
            <w:pPr>
              <w:pStyle w:val="ListParagraph"/>
              <w:spacing w:before="240" w:line="0" w:lineRule="atLeast"/>
              <w:ind w:left="0"/>
              <w:rPr>
                <w:del w:id="11164" w:author="phuong vu" w:date="2018-11-22T13:49:00Z"/>
                <w:rPrChange w:id="11165" w:author="phuong vu" w:date="2018-11-30T22:36:00Z">
                  <w:rPr>
                    <w:del w:id="11166" w:author="phuong vu" w:date="2018-11-22T13:49:00Z"/>
                  </w:rPr>
                </w:rPrChange>
              </w:rPr>
              <w:pPrChange w:id="11167" w:author="phuong vu" w:date="2018-11-30T14:16:00Z">
                <w:pPr>
                  <w:pStyle w:val="ListParagraph"/>
                  <w:spacing w:line="360" w:lineRule="auto"/>
                  <w:ind w:left="0"/>
                </w:pPr>
              </w:pPrChange>
            </w:pPr>
            <w:del w:id="11168" w:author="phuong vu" w:date="2018-11-22T13:49:00Z">
              <w:r w:rsidRPr="00920004" w:rsidDel="00382451">
                <w:rPr>
                  <w:rPrChange w:id="11169" w:author="phuong vu" w:date="2018-11-30T22:36:00Z">
                    <w:rPr>
                      <w:lang w:val="en-US"/>
                    </w:rPr>
                  </w:rPrChange>
                </w:rPr>
                <w:delText>Tạo đơn hàng</w:delText>
              </w:r>
              <w:bookmarkStart w:id="11170" w:name="_Toc530658353"/>
              <w:bookmarkStart w:id="11171" w:name="_Toc530662077"/>
              <w:bookmarkStart w:id="11172" w:name="_Toc530662544"/>
              <w:bookmarkStart w:id="11173" w:name="_Toc531009469"/>
              <w:bookmarkStart w:id="11174" w:name="_Toc531101704"/>
              <w:bookmarkStart w:id="11175" w:name="_Toc531102652"/>
              <w:bookmarkStart w:id="11176" w:name="_Toc531358891"/>
              <w:bookmarkStart w:id="11177" w:name="_Toc531359872"/>
              <w:bookmarkStart w:id="11178" w:name="_Toc531380714"/>
              <w:bookmarkEnd w:id="11170"/>
              <w:bookmarkEnd w:id="11171"/>
              <w:bookmarkEnd w:id="11172"/>
              <w:bookmarkEnd w:id="11173"/>
              <w:bookmarkEnd w:id="11174"/>
              <w:bookmarkEnd w:id="11175"/>
              <w:bookmarkEnd w:id="11176"/>
              <w:bookmarkEnd w:id="11177"/>
              <w:bookmarkEnd w:id="11178"/>
            </w:del>
          </w:p>
        </w:tc>
        <w:bookmarkStart w:id="11179" w:name="_Toc530658354"/>
        <w:bookmarkStart w:id="11180" w:name="_Toc530662078"/>
        <w:bookmarkStart w:id="11181" w:name="_Toc530662545"/>
        <w:bookmarkStart w:id="11182" w:name="_Toc531009470"/>
        <w:bookmarkStart w:id="11183" w:name="_Toc531101705"/>
        <w:bookmarkStart w:id="11184" w:name="_Toc531102653"/>
        <w:bookmarkStart w:id="11185" w:name="_Toc531358892"/>
        <w:bookmarkStart w:id="11186" w:name="_Toc531359873"/>
        <w:bookmarkStart w:id="11187" w:name="_Toc531380715"/>
        <w:bookmarkEnd w:id="11179"/>
        <w:bookmarkEnd w:id="11180"/>
        <w:bookmarkEnd w:id="11181"/>
        <w:bookmarkEnd w:id="11182"/>
        <w:bookmarkEnd w:id="11183"/>
        <w:bookmarkEnd w:id="11184"/>
        <w:bookmarkEnd w:id="11185"/>
        <w:bookmarkEnd w:id="11186"/>
        <w:bookmarkEnd w:id="11187"/>
      </w:tr>
      <w:tr w:rsidR="00DF3BEE" w:rsidRPr="00920004" w:rsidDel="00382451" w14:paraId="4ABFA0D6" w14:textId="17581E93" w:rsidTr="000C3B2E">
        <w:trPr>
          <w:del w:id="11188" w:author="phuong vu" w:date="2018-11-22T13:49:00Z"/>
        </w:trPr>
        <w:tc>
          <w:tcPr>
            <w:tcW w:w="708" w:type="dxa"/>
          </w:tcPr>
          <w:p w14:paraId="32BE9FFB" w14:textId="62742C4E" w:rsidR="00DF3BEE" w:rsidRPr="00920004" w:rsidDel="00382451" w:rsidRDefault="00DF3BEE" w:rsidP="00BD0851">
            <w:pPr>
              <w:pStyle w:val="ListParagraph"/>
              <w:spacing w:before="240" w:line="0" w:lineRule="atLeast"/>
              <w:ind w:left="0"/>
              <w:jc w:val="center"/>
              <w:rPr>
                <w:del w:id="11189" w:author="phuong vu" w:date="2018-11-22T13:49:00Z"/>
                <w:rPrChange w:id="11190" w:author="phuong vu" w:date="2018-11-30T22:36:00Z">
                  <w:rPr>
                    <w:del w:id="11191" w:author="phuong vu" w:date="2018-11-22T13:49:00Z"/>
                  </w:rPr>
                </w:rPrChange>
              </w:rPr>
              <w:pPrChange w:id="11192" w:author="phuong vu" w:date="2018-11-30T14:16:00Z">
                <w:pPr>
                  <w:pStyle w:val="ListParagraph"/>
                  <w:spacing w:line="360" w:lineRule="auto"/>
                  <w:ind w:left="0"/>
                  <w:jc w:val="center"/>
                </w:pPr>
              </w:pPrChange>
            </w:pPr>
            <w:del w:id="11193" w:author="phuong vu" w:date="2018-11-22T13:49:00Z">
              <w:r w:rsidRPr="00920004" w:rsidDel="00382451">
                <w:rPr>
                  <w:rPrChange w:id="11194" w:author="phuong vu" w:date="2018-11-30T22:36:00Z">
                    <w:rPr/>
                  </w:rPrChange>
                </w:rPr>
                <w:delText>6</w:delText>
              </w:r>
              <w:bookmarkStart w:id="11195" w:name="_Toc530658355"/>
              <w:bookmarkStart w:id="11196" w:name="_Toc530662079"/>
              <w:bookmarkStart w:id="11197" w:name="_Toc530662546"/>
              <w:bookmarkStart w:id="11198" w:name="_Toc531009471"/>
              <w:bookmarkStart w:id="11199" w:name="_Toc531101706"/>
              <w:bookmarkStart w:id="11200" w:name="_Toc531102654"/>
              <w:bookmarkStart w:id="11201" w:name="_Toc531358893"/>
              <w:bookmarkStart w:id="11202" w:name="_Toc531359874"/>
              <w:bookmarkStart w:id="11203" w:name="_Toc531380716"/>
              <w:bookmarkEnd w:id="11195"/>
              <w:bookmarkEnd w:id="11196"/>
              <w:bookmarkEnd w:id="11197"/>
              <w:bookmarkEnd w:id="11198"/>
              <w:bookmarkEnd w:id="11199"/>
              <w:bookmarkEnd w:id="11200"/>
              <w:bookmarkEnd w:id="11201"/>
              <w:bookmarkEnd w:id="11202"/>
              <w:bookmarkEnd w:id="11203"/>
            </w:del>
          </w:p>
        </w:tc>
        <w:tc>
          <w:tcPr>
            <w:tcW w:w="1481" w:type="dxa"/>
          </w:tcPr>
          <w:p w14:paraId="560C4004" w14:textId="7E0F53CD" w:rsidR="00DF3BEE" w:rsidRPr="00920004" w:rsidDel="00382451" w:rsidRDefault="00DF3BEE" w:rsidP="00BD0851">
            <w:pPr>
              <w:pStyle w:val="ListParagraph"/>
              <w:spacing w:before="240" w:line="0" w:lineRule="atLeast"/>
              <w:ind w:left="0"/>
              <w:rPr>
                <w:del w:id="11204" w:author="phuong vu" w:date="2018-11-22T13:49:00Z"/>
                <w:rPrChange w:id="11205" w:author="phuong vu" w:date="2018-11-30T22:36:00Z">
                  <w:rPr>
                    <w:del w:id="11206" w:author="phuong vu" w:date="2018-11-22T13:49:00Z"/>
                    <w:lang w:val="en-US"/>
                  </w:rPr>
                </w:rPrChange>
              </w:rPr>
              <w:pPrChange w:id="11207" w:author="phuong vu" w:date="2018-11-30T14:16:00Z">
                <w:pPr>
                  <w:pStyle w:val="ListParagraph"/>
                  <w:spacing w:line="360" w:lineRule="auto"/>
                  <w:ind w:left="0"/>
                </w:pPr>
              </w:pPrChange>
            </w:pPr>
            <w:del w:id="11208" w:author="phuong vu" w:date="2018-11-22T13:49:00Z">
              <w:r w:rsidRPr="00920004" w:rsidDel="00382451">
                <w:rPr>
                  <w:rPrChange w:id="11209" w:author="phuong vu" w:date="2018-11-30T22:36:00Z">
                    <w:rPr>
                      <w:lang w:val="en-US"/>
                    </w:rPr>
                  </w:rPrChange>
                </w:rPr>
                <w:delText>GU_06</w:delText>
              </w:r>
              <w:bookmarkStart w:id="11210" w:name="_Toc530658356"/>
              <w:bookmarkStart w:id="11211" w:name="_Toc530662080"/>
              <w:bookmarkStart w:id="11212" w:name="_Toc530662547"/>
              <w:bookmarkStart w:id="11213" w:name="_Toc531009472"/>
              <w:bookmarkStart w:id="11214" w:name="_Toc531101707"/>
              <w:bookmarkStart w:id="11215" w:name="_Toc531102655"/>
              <w:bookmarkStart w:id="11216" w:name="_Toc531358894"/>
              <w:bookmarkStart w:id="11217" w:name="_Toc531359875"/>
              <w:bookmarkStart w:id="11218" w:name="_Toc531380717"/>
              <w:bookmarkEnd w:id="11210"/>
              <w:bookmarkEnd w:id="11211"/>
              <w:bookmarkEnd w:id="11212"/>
              <w:bookmarkEnd w:id="11213"/>
              <w:bookmarkEnd w:id="11214"/>
              <w:bookmarkEnd w:id="11215"/>
              <w:bookmarkEnd w:id="11216"/>
              <w:bookmarkEnd w:id="11217"/>
              <w:bookmarkEnd w:id="11218"/>
            </w:del>
          </w:p>
        </w:tc>
        <w:tc>
          <w:tcPr>
            <w:tcW w:w="6490" w:type="dxa"/>
          </w:tcPr>
          <w:p w14:paraId="2F00BF82" w14:textId="22D66E74" w:rsidR="00DF3BEE" w:rsidRPr="00920004" w:rsidDel="00382451" w:rsidRDefault="0061684B" w:rsidP="00BD0851">
            <w:pPr>
              <w:pStyle w:val="ListParagraph"/>
              <w:spacing w:before="240" w:line="0" w:lineRule="atLeast"/>
              <w:ind w:left="0"/>
              <w:rPr>
                <w:del w:id="11219" w:author="phuong vu" w:date="2018-11-22T13:49:00Z"/>
                <w:rPrChange w:id="11220" w:author="phuong vu" w:date="2018-11-30T22:36:00Z">
                  <w:rPr>
                    <w:del w:id="11221" w:author="phuong vu" w:date="2018-11-22T13:49:00Z"/>
                  </w:rPr>
                </w:rPrChange>
              </w:rPr>
              <w:pPrChange w:id="11222" w:author="phuong vu" w:date="2018-11-30T14:16:00Z">
                <w:pPr>
                  <w:pStyle w:val="ListParagraph"/>
                  <w:spacing w:line="360" w:lineRule="auto"/>
                  <w:ind w:left="0"/>
                </w:pPr>
              </w:pPrChange>
            </w:pPr>
            <w:del w:id="11223" w:author="phuong vu" w:date="2018-11-22T13:49:00Z">
              <w:r w:rsidRPr="00920004" w:rsidDel="00382451">
                <w:rPr>
                  <w:rPrChange w:id="11224" w:author="phuong vu" w:date="2018-11-30T22:36:00Z">
                    <w:rPr>
                      <w:lang w:val="en-US"/>
                    </w:rPr>
                  </w:rPrChange>
                </w:rPr>
                <w:delText>Tìm kiếm và lọc quần áo theo loại có sẵn</w:delText>
              </w:r>
              <w:bookmarkStart w:id="11225" w:name="_Toc530658357"/>
              <w:bookmarkStart w:id="11226" w:name="_Toc530662081"/>
              <w:bookmarkStart w:id="11227" w:name="_Toc530662548"/>
              <w:bookmarkStart w:id="11228" w:name="_Toc531009473"/>
              <w:bookmarkStart w:id="11229" w:name="_Toc531101708"/>
              <w:bookmarkStart w:id="11230" w:name="_Toc531102656"/>
              <w:bookmarkStart w:id="11231" w:name="_Toc531358895"/>
              <w:bookmarkStart w:id="11232" w:name="_Toc531359876"/>
              <w:bookmarkStart w:id="11233" w:name="_Toc531380718"/>
              <w:bookmarkEnd w:id="11225"/>
              <w:bookmarkEnd w:id="11226"/>
              <w:bookmarkEnd w:id="11227"/>
              <w:bookmarkEnd w:id="11228"/>
              <w:bookmarkEnd w:id="11229"/>
              <w:bookmarkEnd w:id="11230"/>
              <w:bookmarkEnd w:id="11231"/>
              <w:bookmarkEnd w:id="11232"/>
              <w:bookmarkEnd w:id="11233"/>
            </w:del>
          </w:p>
        </w:tc>
        <w:bookmarkStart w:id="11234" w:name="_Toc530658358"/>
        <w:bookmarkStart w:id="11235" w:name="_Toc530662082"/>
        <w:bookmarkStart w:id="11236" w:name="_Toc530662549"/>
        <w:bookmarkStart w:id="11237" w:name="_Toc531009474"/>
        <w:bookmarkStart w:id="11238" w:name="_Toc531101709"/>
        <w:bookmarkStart w:id="11239" w:name="_Toc531102657"/>
        <w:bookmarkStart w:id="11240" w:name="_Toc531358896"/>
        <w:bookmarkStart w:id="11241" w:name="_Toc531359877"/>
        <w:bookmarkStart w:id="11242" w:name="_Toc531380719"/>
        <w:bookmarkEnd w:id="11234"/>
        <w:bookmarkEnd w:id="11235"/>
        <w:bookmarkEnd w:id="11236"/>
        <w:bookmarkEnd w:id="11237"/>
        <w:bookmarkEnd w:id="11238"/>
        <w:bookmarkEnd w:id="11239"/>
        <w:bookmarkEnd w:id="11240"/>
        <w:bookmarkEnd w:id="11241"/>
        <w:bookmarkEnd w:id="11242"/>
      </w:tr>
      <w:tr w:rsidR="00DF3BEE" w:rsidRPr="00920004" w:rsidDel="00382451" w14:paraId="65C39F30" w14:textId="2F84E51B" w:rsidTr="000C3B2E">
        <w:trPr>
          <w:del w:id="11243" w:author="phuong vu" w:date="2018-11-22T13:49:00Z"/>
        </w:trPr>
        <w:tc>
          <w:tcPr>
            <w:tcW w:w="708" w:type="dxa"/>
          </w:tcPr>
          <w:p w14:paraId="348A1DF1" w14:textId="6701F844" w:rsidR="00DF3BEE" w:rsidRPr="00920004" w:rsidDel="00382451" w:rsidRDefault="00DF3BEE" w:rsidP="00BD0851">
            <w:pPr>
              <w:pStyle w:val="ListParagraph"/>
              <w:spacing w:before="240" w:line="0" w:lineRule="atLeast"/>
              <w:ind w:left="0"/>
              <w:jc w:val="center"/>
              <w:rPr>
                <w:del w:id="11244" w:author="phuong vu" w:date="2018-11-22T13:49:00Z"/>
                <w:rPrChange w:id="11245" w:author="phuong vu" w:date="2018-11-30T22:36:00Z">
                  <w:rPr>
                    <w:del w:id="11246" w:author="phuong vu" w:date="2018-11-22T13:49:00Z"/>
                  </w:rPr>
                </w:rPrChange>
              </w:rPr>
              <w:pPrChange w:id="11247" w:author="phuong vu" w:date="2018-11-30T14:16:00Z">
                <w:pPr>
                  <w:pStyle w:val="ListParagraph"/>
                  <w:spacing w:line="360" w:lineRule="auto"/>
                  <w:ind w:left="0"/>
                  <w:jc w:val="center"/>
                </w:pPr>
              </w:pPrChange>
            </w:pPr>
            <w:del w:id="11248" w:author="phuong vu" w:date="2018-11-22T13:49:00Z">
              <w:r w:rsidRPr="00920004" w:rsidDel="00382451">
                <w:rPr>
                  <w:rPrChange w:id="11249" w:author="phuong vu" w:date="2018-11-30T22:36:00Z">
                    <w:rPr/>
                  </w:rPrChange>
                </w:rPr>
                <w:delText>7</w:delText>
              </w:r>
              <w:bookmarkStart w:id="11250" w:name="_Toc530658359"/>
              <w:bookmarkStart w:id="11251" w:name="_Toc530662083"/>
              <w:bookmarkStart w:id="11252" w:name="_Toc530662550"/>
              <w:bookmarkStart w:id="11253" w:name="_Toc531009475"/>
              <w:bookmarkStart w:id="11254" w:name="_Toc531101710"/>
              <w:bookmarkStart w:id="11255" w:name="_Toc531102658"/>
              <w:bookmarkStart w:id="11256" w:name="_Toc531358897"/>
              <w:bookmarkStart w:id="11257" w:name="_Toc531359878"/>
              <w:bookmarkStart w:id="11258" w:name="_Toc531380720"/>
              <w:bookmarkEnd w:id="11250"/>
              <w:bookmarkEnd w:id="11251"/>
              <w:bookmarkEnd w:id="11252"/>
              <w:bookmarkEnd w:id="11253"/>
              <w:bookmarkEnd w:id="11254"/>
              <w:bookmarkEnd w:id="11255"/>
              <w:bookmarkEnd w:id="11256"/>
              <w:bookmarkEnd w:id="11257"/>
              <w:bookmarkEnd w:id="11258"/>
            </w:del>
          </w:p>
        </w:tc>
        <w:tc>
          <w:tcPr>
            <w:tcW w:w="1481" w:type="dxa"/>
          </w:tcPr>
          <w:p w14:paraId="31AB651E" w14:textId="3B97350C" w:rsidR="00DF3BEE" w:rsidRPr="00920004" w:rsidDel="00382451" w:rsidRDefault="00DF3BEE" w:rsidP="00BD0851">
            <w:pPr>
              <w:pStyle w:val="ListParagraph"/>
              <w:spacing w:before="240" w:line="0" w:lineRule="atLeast"/>
              <w:ind w:left="0"/>
              <w:rPr>
                <w:del w:id="11259" w:author="phuong vu" w:date="2018-11-22T13:49:00Z"/>
                <w:rPrChange w:id="11260" w:author="phuong vu" w:date="2018-11-30T22:36:00Z">
                  <w:rPr>
                    <w:del w:id="11261" w:author="phuong vu" w:date="2018-11-22T13:49:00Z"/>
                    <w:lang w:val="en-US"/>
                  </w:rPr>
                </w:rPrChange>
              </w:rPr>
              <w:pPrChange w:id="11262" w:author="phuong vu" w:date="2018-11-30T14:16:00Z">
                <w:pPr>
                  <w:pStyle w:val="ListParagraph"/>
                  <w:spacing w:line="360" w:lineRule="auto"/>
                  <w:ind w:left="0"/>
                </w:pPr>
              </w:pPrChange>
            </w:pPr>
            <w:del w:id="11263" w:author="phuong vu" w:date="2018-11-22T13:49:00Z">
              <w:r w:rsidRPr="00920004" w:rsidDel="00382451">
                <w:rPr>
                  <w:rPrChange w:id="11264" w:author="phuong vu" w:date="2018-11-30T22:36:00Z">
                    <w:rPr>
                      <w:lang w:val="en-US"/>
                    </w:rPr>
                  </w:rPrChange>
                </w:rPr>
                <w:delText>GU_07</w:delText>
              </w:r>
              <w:bookmarkStart w:id="11265" w:name="_Toc530658360"/>
              <w:bookmarkStart w:id="11266" w:name="_Toc530662084"/>
              <w:bookmarkStart w:id="11267" w:name="_Toc530662551"/>
              <w:bookmarkStart w:id="11268" w:name="_Toc531009476"/>
              <w:bookmarkStart w:id="11269" w:name="_Toc531101711"/>
              <w:bookmarkStart w:id="11270" w:name="_Toc531102659"/>
              <w:bookmarkStart w:id="11271" w:name="_Toc531358898"/>
              <w:bookmarkStart w:id="11272" w:name="_Toc531359879"/>
              <w:bookmarkStart w:id="11273" w:name="_Toc531380721"/>
              <w:bookmarkEnd w:id="11265"/>
              <w:bookmarkEnd w:id="11266"/>
              <w:bookmarkEnd w:id="11267"/>
              <w:bookmarkEnd w:id="11268"/>
              <w:bookmarkEnd w:id="11269"/>
              <w:bookmarkEnd w:id="11270"/>
              <w:bookmarkEnd w:id="11271"/>
              <w:bookmarkEnd w:id="11272"/>
              <w:bookmarkEnd w:id="11273"/>
            </w:del>
          </w:p>
        </w:tc>
        <w:tc>
          <w:tcPr>
            <w:tcW w:w="6490" w:type="dxa"/>
          </w:tcPr>
          <w:p w14:paraId="1752FD14" w14:textId="25F47DA5" w:rsidR="00DF3BEE" w:rsidRPr="00920004" w:rsidDel="00382451" w:rsidRDefault="0061684B" w:rsidP="00BD0851">
            <w:pPr>
              <w:pStyle w:val="ListParagraph"/>
              <w:spacing w:before="240" w:line="0" w:lineRule="atLeast"/>
              <w:ind w:left="0"/>
              <w:rPr>
                <w:del w:id="11274" w:author="phuong vu" w:date="2018-11-22T13:49:00Z"/>
                <w:rPrChange w:id="11275" w:author="phuong vu" w:date="2018-11-30T22:36:00Z">
                  <w:rPr>
                    <w:del w:id="11276" w:author="phuong vu" w:date="2018-11-22T13:49:00Z"/>
                  </w:rPr>
                </w:rPrChange>
              </w:rPr>
              <w:pPrChange w:id="11277" w:author="phuong vu" w:date="2018-11-30T14:16:00Z">
                <w:pPr>
                  <w:pStyle w:val="ListParagraph"/>
                  <w:spacing w:line="360" w:lineRule="auto"/>
                  <w:ind w:left="0"/>
                </w:pPr>
              </w:pPrChange>
            </w:pPr>
            <w:del w:id="11278" w:author="phuong vu" w:date="2018-11-22T13:49:00Z">
              <w:r w:rsidRPr="00920004" w:rsidDel="00382451">
                <w:rPr>
                  <w:rPrChange w:id="11279" w:author="phuong vu" w:date="2018-11-30T22:36:00Z">
                    <w:rPr>
                      <w:lang w:val="en-US"/>
                    </w:rPr>
                  </w:rPrChange>
                </w:rPr>
                <w:delText>Tìm kiếm đơn hàng</w:delText>
              </w:r>
              <w:bookmarkStart w:id="11280" w:name="_Toc530658361"/>
              <w:bookmarkStart w:id="11281" w:name="_Toc530662085"/>
              <w:bookmarkStart w:id="11282" w:name="_Toc530662552"/>
              <w:bookmarkStart w:id="11283" w:name="_Toc531009477"/>
              <w:bookmarkStart w:id="11284" w:name="_Toc531101712"/>
              <w:bookmarkStart w:id="11285" w:name="_Toc531102660"/>
              <w:bookmarkStart w:id="11286" w:name="_Toc531358899"/>
              <w:bookmarkStart w:id="11287" w:name="_Toc531359880"/>
              <w:bookmarkStart w:id="11288" w:name="_Toc531380722"/>
              <w:bookmarkEnd w:id="11280"/>
              <w:bookmarkEnd w:id="11281"/>
              <w:bookmarkEnd w:id="11282"/>
              <w:bookmarkEnd w:id="11283"/>
              <w:bookmarkEnd w:id="11284"/>
              <w:bookmarkEnd w:id="11285"/>
              <w:bookmarkEnd w:id="11286"/>
              <w:bookmarkEnd w:id="11287"/>
              <w:bookmarkEnd w:id="11288"/>
            </w:del>
          </w:p>
        </w:tc>
        <w:bookmarkStart w:id="11289" w:name="_Toc530658362"/>
        <w:bookmarkStart w:id="11290" w:name="_Toc530662086"/>
        <w:bookmarkStart w:id="11291" w:name="_Toc530662553"/>
        <w:bookmarkStart w:id="11292" w:name="_Toc531009478"/>
        <w:bookmarkStart w:id="11293" w:name="_Toc531101713"/>
        <w:bookmarkStart w:id="11294" w:name="_Toc531102661"/>
        <w:bookmarkStart w:id="11295" w:name="_Toc531358900"/>
        <w:bookmarkStart w:id="11296" w:name="_Toc531359881"/>
        <w:bookmarkStart w:id="11297" w:name="_Toc531380723"/>
        <w:bookmarkEnd w:id="11289"/>
        <w:bookmarkEnd w:id="11290"/>
        <w:bookmarkEnd w:id="11291"/>
        <w:bookmarkEnd w:id="11292"/>
        <w:bookmarkEnd w:id="11293"/>
        <w:bookmarkEnd w:id="11294"/>
        <w:bookmarkEnd w:id="11295"/>
        <w:bookmarkEnd w:id="11296"/>
        <w:bookmarkEnd w:id="11297"/>
      </w:tr>
      <w:tr w:rsidR="00DF3BEE" w:rsidRPr="00920004" w:rsidDel="00382451" w14:paraId="54A8FDE8" w14:textId="1604BC83" w:rsidTr="000C3B2E">
        <w:trPr>
          <w:del w:id="11298" w:author="phuong vu" w:date="2018-11-22T13:49:00Z"/>
        </w:trPr>
        <w:tc>
          <w:tcPr>
            <w:tcW w:w="708" w:type="dxa"/>
          </w:tcPr>
          <w:p w14:paraId="47F82B63" w14:textId="362BF875" w:rsidR="00DF3BEE" w:rsidRPr="00920004" w:rsidDel="00382451" w:rsidRDefault="00DF3BEE" w:rsidP="00BD0851">
            <w:pPr>
              <w:pStyle w:val="ListParagraph"/>
              <w:spacing w:before="240" w:line="0" w:lineRule="atLeast"/>
              <w:ind w:left="0"/>
              <w:jc w:val="center"/>
              <w:rPr>
                <w:del w:id="11299" w:author="phuong vu" w:date="2018-11-22T13:49:00Z"/>
                <w:rPrChange w:id="11300" w:author="phuong vu" w:date="2018-11-30T22:36:00Z">
                  <w:rPr>
                    <w:del w:id="11301" w:author="phuong vu" w:date="2018-11-22T13:49:00Z"/>
                    <w:lang w:val="en-US"/>
                  </w:rPr>
                </w:rPrChange>
              </w:rPr>
              <w:pPrChange w:id="11302" w:author="phuong vu" w:date="2018-11-30T14:16:00Z">
                <w:pPr>
                  <w:pStyle w:val="ListParagraph"/>
                  <w:spacing w:line="360" w:lineRule="auto"/>
                  <w:ind w:left="0"/>
                  <w:jc w:val="center"/>
                </w:pPr>
              </w:pPrChange>
            </w:pPr>
            <w:del w:id="11303" w:author="phuong vu" w:date="2018-11-22T13:49:00Z">
              <w:r w:rsidRPr="00920004" w:rsidDel="00382451">
                <w:rPr>
                  <w:rPrChange w:id="11304" w:author="phuong vu" w:date="2018-11-30T22:36:00Z">
                    <w:rPr>
                      <w:lang w:val="en-US"/>
                    </w:rPr>
                  </w:rPrChange>
                </w:rPr>
                <w:delText>8</w:delText>
              </w:r>
              <w:bookmarkStart w:id="11305" w:name="_Toc530658363"/>
              <w:bookmarkStart w:id="11306" w:name="_Toc530662087"/>
              <w:bookmarkStart w:id="11307" w:name="_Toc530662554"/>
              <w:bookmarkStart w:id="11308" w:name="_Toc531009479"/>
              <w:bookmarkStart w:id="11309" w:name="_Toc531101714"/>
              <w:bookmarkStart w:id="11310" w:name="_Toc531102662"/>
              <w:bookmarkStart w:id="11311" w:name="_Toc531358901"/>
              <w:bookmarkStart w:id="11312" w:name="_Toc531359882"/>
              <w:bookmarkStart w:id="11313" w:name="_Toc531380724"/>
              <w:bookmarkEnd w:id="11305"/>
              <w:bookmarkEnd w:id="11306"/>
              <w:bookmarkEnd w:id="11307"/>
              <w:bookmarkEnd w:id="11308"/>
              <w:bookmarkEnd w:id="11309"/>
              <w:bookmarkEnd w:id="11310"/>
              <w:bookmarkEnd w:id="11311"/>
              <w:bookmarkEnd w:id="11312"/>
              <w:bookmarkEnd w:id="11313"/>
            </w:del>
          </w:p>
        </w:tc>
        <w:tc>
          <w:tcPr>
            <w:tcW w:w="1481" w:type="dxa"/>
          </w:tcPr>
          <w:p w14:paraId="16A55FBE" w14:textId="7C114D60" w:rsidR="00DF3BEE" w:rsidRPr="00920004" w:rsidDel="00382451" w:rsidRDefault="00DF3BEE" w:rsidP="00BD0851">
            <w:pPr>
              <w:pStyle w:val="ListParagraph"/>
              <w:spacing w:before="240" w:line="0" w:lineRule="atLeast"/>
              <w:ind w:left="0"/>
              <w:rPr>
                <w:del w:id="11314" w:author="phuong vu" w:date="2018-11-22T13:49:00Z"/>
                <w:rPrChange w:id="11315" w:author="phuong vu" w:date="2018-11-30T22:36:00Z">
                  <w:rPr>
                    <w:del w:id="11316" w:author="phuong vu" w:date="2018-11-22T13:49:00Z"/>
                    <w:lang w:val="en-US"/>
                  </w:rPr>
                </w:rPrChange>
              </w:rPr>
              <w:pPrChange w:id="11317" w:author="phuong vu" w:date="2018-11-30T14:16:00Z">
                <w:pPr>
                  <w:pStyle w:val="ListParagraph"/>
                  <w:spacing w:line="360" w:lineRule="auto"/>
                  <w:ind w:left="0"/>
                </w:pPr>
              </w:pPrChange>
            </w:pPr>
            <w:del w:id="11318" w:author="phuong vu" w:date="2018-11-22T13:49:00Z">
              <w:r w:rsidRPr="00920004" w:rsidDel="00382451">
                <w:rPr>
                  <w:rPrChange w:id="11319" w:author="phuong vu" w:date="2018-11-30T22:36:00Z">
                    <w:rPr>
                      <w:lang w:val="en-US"/>
                    </w:rPr>
                  </w:rPrChange>
                </w:rPr>
                <w:delText>GU_08</w:delText>
              </w:r>
              <w:bookmarkStart w:id="11320" w:name="_Toc530658364"/>
              <w:bookmarkStart w:id="11321" w:name="_Toc530662088"/>
              <w:bookmarkStart w:id="11322" w:name="_Toc530662555"/>
              <w:bookmarkStart w:id="11323" w:name="_Toc531009480"/>
              <w:bookmarkStart w:id="11324" w:name="_Toc531101715"/>
              <w:bookmarkStart w:id="11325" w:name="_Toc531102663"/>
              <w:bookmarkStart w:id="11326" w:name="_Toc531358902"/>
              <w:bookmarkStart w:id="11327" w:name="_Toc531359883"/>
              <w:bookmarkStart w:id="11328" w:name="_Toc531380725"/>
              <w:bookmarkEnd w:id="11320"/>
              <w:bookmarkEnd w:id="11321"/>
              <w:bookmarkEnd w:id="11322"/>
              <w:bookmarkEnd w:id="11323"/>
              <w:bookmarkEnd w:id="11324"/>
              <w:bookmarkEnd w:id="11325"/>
              <w:bookmarkEnd w:id="11326"/>
              <w:bookmarkEnd w:id="11327"/>
              <w:bookmarkEnd w:id="11328"/>
            </w:del>
          </w:p>
        </w:tc>
        <w:tc>
          <w:tcPr>
            <w:tcW w:w="6490" w:type="dxa"/>
          </w:tcPr>
          <w:p w14:paraId="6156A947" w14:textId="695FA9DF" w:rsidR="00DF3BEE" w:rsidRPr="00920004" w:rsidDel="00382451" w:rsidRDefault="00DF3BEE" w:rsidP="00BD0851">
            <w:pPr>
              <w:pStyle w:val="ListParagraph"/>
              <w:spacing w:before="240" w:line="0" w:lineRule="atLeast"/>
              <w:ind w:left="0"/>
              <w:rPr>
                <w:del w:id="11329" w:author="phuong vu" w:date="2018-11-22T13:49:00Z"/>
                <w:rPrChange w:id="11330" w:author="phuong vu" w:date="2018-11-30T22:36:00Z">
                  <w:rPr>
                    <w:del w:id="11331" w:author="phuong vu" w:date="2018-11-22T13:49:00Z"/>
                  </w:rPr>
                </w:rPrChange>
              </w:rPr>
              <w:pPrChange w:id="11332" w:author="phuong vu" w:date="2018-11-30T14:16:00Z">
                <w:pPr>
                  <w:pStyle w:val="ListParagraph"/>
                  <w:spacing w:line="360" w:lineRule="auto"/>
                  <w:ind w:left="0"/>
                </w:pPr>
              </w:pPrChange>
            </w:pPr>
            <w:del w:id="11333" w:author="phuong vu" w:date="2018-11-22T13:49:00Z">
              <w:r w:rsidRPr="00920004" w:rsidDel="00382451">
                <w:rPr>
                  <w:rPrChange w:id="11334" w:author="phuong vu" w:date="2018-11-30T22:36:00Z">
                    <w:rPr/>
                  </w:rPrChange>
                </w:rPr>
                <w:delText>Đăng nhập</w:delText>
              </w:r>
              <w:bookmarkStart w:id="11335" w:name="_Toc530658365"/>
              <w:bookmarkStart w:id="11336" w:name="_Toc530662089"/>
              <w:bookmarkStart w:id="11337" w:name="_Toc530662556"/>
              <w:bookmarkStart w:id="11338" w:name="_Toc531009481"/>
              <w:bookmarkStart w:id="11339" w:name="_Toc531101716"/>
              <w:bookmarkStart w:id="11340" w:name="_Toc531102664"/>
              <w:bookmarkStart w:id="11341" w:name="_Toc531358903"/>
              <w:bookmarkStart w:id="11342" w:name="_Toc531359884"/>
              <w:bookmarkStart w:id="11343" w:name="_Toc531380726"/>
              <w:bookmarkEnd w:id="11335"/>
              <w:bookmarkEnd w:id="11336"/>
              <w:bookmarkEnd w:id="11337"/>
              <w:bookmarkEnd w:id="11338"/>
              <w:bookmarkEnd w:id="11339"/>
              <w:bookmarkEnd w:id="11340"/>
              <w:bookmarkEnd w:id="11341"/>
              <w:bookmarkEnd w:id="11342"/>
              <w:bookmarkEnd w:id="11343"/>
            </w:del>
          </w:p>
        </w:tc>
        <w:bookmarkStart w:id="11344" w:name="_Toc530658366"/>
        <w:bookmarkStart w:id="11345" w:name="_Toc530662090"/>
        <w:bookmarkStart w:id="11346" w:name="_Toc530662557"/>
        <w:bookmarkStart w:id="11347" w:name="_Toc531009482"/>
        <w:bookmarkStart w:id="11348" w:name="_Toc531101717"/>
        <w:bookmarkStart w:id="11349" w:name="_Toc531102665"/>
        <w:bookmarkStart w:id="11350" w:name="_Toc531358904"/>
        <w:bookmarkStart w:id="11351" w:name="_Toc531359885"/>
        <w:bookmarkStart w:id="11352" w:name="_Toc531380727"/>
        <w:bookmarkEnd w:id="11344"/>
        <w:bookmarkEnd w:id="11345"/>
        <w:bookmarkEnd w:id="11346"/>
        <w:bookmarkEnd w:id="11347"/>
        <w:bookmarkEnd w:id="11348"/>
        <w:bookmarkEnd w:id="11349"/>
        <w:bookmarkEnd w:id="11350"/>
        <w:bookmarkEnd w:id="11351"/>
        <w:bookmarkEnd w:id="11352"/>
      </w:tr>
      <w:tr w:rsidR="00DF3BEE" w:rsidRPr="00920004" w:rsidDel="00382451" w14:paraId="73599D23" w14:textId="4DE6967F" w:rsidTr="000C3B2E">
        <w:trPr>
          <w:del w:id="11353" w:author="phuong vu" w:date="2018-11-22T13:49:00Z"/>
        </w:trPr>
        <w:tc>
          <w:tcPr>
            <w:tcW w:w="708" w:type="dxa"/>
          </w:tcPr>
          <w:p w14:paraId="72218372" w14:textId="4F06D9D0" w:rsidR="00DF3BEE" w:rsidRPr="00920004" w:rsidDel="00382451" w:rsidRDefault="00DF3BEE" w:rsidP="00BD0851">
            <w:pPr>
              <w:pStyle w:val="ListParagraph"/>
              <w:spacing w:before="240" w:line="0" w:lineRule="atLeast"/>
              <w:ind w:left="0"/>
              <w:jc w:val="center"/>
              <w:rPr>
                <w:del w:id="11354" w:author="phuong vu" w:date="2018-11-22T13:49:00Z"/>
                <w:rPrChange w:id="11355" w:author="phuong vu" w:date="2018-11-30T22:36:00Z">
                  <w:rPr>
                    <w:del w:id="11356" w:author="phuong vu" w:date="2018-11-22T13:49:00Z"/>
                    <w:lang w:val="en-US"/>
                  </w:rPr>
                </w:rPrChange>
              </w:rPr>
              <w:pPrChange w:id="11357" w:author="phuong vu" w:date="2018-11-30T14:16:00Z">
                <w:pPr>
                  <w:pStyle w:val="ListParagraph"/>
                  <w:spacing w:line="360" w:lineRule="auto"/>
                  <w:ind w:left="0"/>
                  <w:jc w:val="center"/>
                </w:pPr>
              </w:pPrChange>
            </w:pPr>
            <w:del w:id="11358" w:author="phuong vu" w:date="2018-11-22T13:49:00Z">
              <w:r w:rsidRPr="00920004" w:rsidDel="00382451">
                <w:rPr>
                  <w:rPrChange w:id="11359" w:author="phuong vu" w:date="2018-11-30T22:36:00Z">
                    <w:rPr>
                      <w:lang w:val="en-US"/>
                    </w:rPr>
                  </w:rPrChange>
                </w:rPr>
                <w:delText>9</w:delText>
              </w:r>
              <w:bookmarkStart w:id="11360" w:name="_Toc530658367"/>
              <w:bookmarkStart w:id="11361" w:name="_Toc530662091"/>
              <w:bookmarkStart w:id="11362" w:name="_Toc530662558"/>
              <w:bookmarkStart w:id="11363" w:name="_Toc531009483"/>
              <w:bookmarkStart w:id="11364" w:name="_Toc531101718"/>
              <w:bookmarkStart w:id="11365" w:name="_Toc531102666"/>
              <w:bookmarkStart w:id="11366" w:name="_Toc531358905"/>
              <w:bookmarkStart w:id="11367" w:name="_Toc531359886"/>
              <w:bookmarkStart w:id="11368" w:name="_Toc531380728"/>
              <w:bookmarkEnd w:id="11360"/>
              <w:bookmarkEnd w:id="11361"/>
              <w:bookmarkEnd w:id="11362"/>
              <w:bookmarkEnd w:id="11363"/>
              <w:bookmarkEnd w:id="11364"/>
              <w:bookmarkEnd w:id="11365"/>
              <w:bookmarkEnd w:id="11366"/>
              <w:bookmarkEnd w:id="11367"/>
              <w:bookmarkEnd w:id="11368"/>
            </w:del>
          </w:p>
        </w:tc>
        <w:tc>
          <w:tcPr>
            <w:tcW w:w="1481" w:type="dxa"/>
          </w:tcPr>
          <w:p w14:paraId="0ABCA846" w14:textId="052B2A8F" w:rsidR="00DF3BEE" w:rsidRPr="00920004" w:rsidDel="00382451" w:rsidRDefault="00DF3BEE" w:rsidP="00BD0851">
            <w:pPr>
              <w:pStyle w:val="ListParagraph"/>
              <w:spacing w:before="240" w:line="0" w:lineRule="atLeast"/>
              <w:ind w:left="0"/>
              <w:rPr>
                <w:del w:id="11369" w:author="phuong vu" w:date="2018-11-22T13:49:00Z"/>
                <w:rPrChange w:id="11370" w:author="phuong vu" w:date="2018-11-30T22:36:00Z">
                  <w:rPr>
                    <w:del w:id="11371" w:author="phuong vu" w:date="2018-11-22T13:49:00Z"/>
                    <w:lang w:val="en-US"/>
                  </w:rPr>
                </w:rPrChange>
              </w:rPr>
              <w:pPrChange w:id="11372" w:author="phuong vu" w:date="2018-11-30T14:16:00Z">
                <w:pPr>
                  <w:pStyle w:val="ListParagraph"/>
                  <w:spacing w:line="360" w:lineRule="auto"/>
                  <w:ind w:left="0"/>
                </w:pPr>
              </w:pPrChange>
            </w:pPr>
            <w:del w:id="11373" w:author="phuong vu" w:date="2018-11-22T13:49:00Z">
              <w:r w:rsidRPr="00920004" w:rsidDel="00382451">
                <w:rPr>
                  <w:rPrChange w:id="11374" w:author="phuong vu" w:date="2018-11-30T22:36:00Z">
                    <w:rPr>
                      <w:lang w:val="en-US"/>
                    </w:rPr>
                  </w:rPrChange>
                </w:rPr>
                <w:delText>GU_09</w:delText>
              </w:r>
              <w:bookmarkStart w:id="11375" w:name="_Toc530658368"/>
              <w:bookmarkStart w:id="11376" w:name="_Toc530662092"/>
              <w:bookmarkStart w:id="11377" w:name="_Toc530662559"/>
              <w:bookmarkStart w:id="11378" w:name="_Toc531009484"/>
              <w:bookmarkStart w:id="11379" w:name="_Toc531101719"/>
              <w:bookmarkStart w:id="11380" w:name="_Toc531102667"/>
              <w:bookmarkStart w:id="11381" w:name="_Toc531358906"/>
              <w:bookmarkStart w:id="11382" w:name="_Toc531359887"/>
              <w:bookmarkStart w:id="11383" w:name="_Toc531380729"/>
              <w:bookmarkEnd w:id="11375"/>
              <w:bookmarkEnd w:id="11376"/>
              <w:bookmarkEnd w:id="11377"/>
              <w:bookmarkEnd w:id="11378"/>
              <w:bookmarkEnd w:id="11379"/>
              <w:bookmarkEnd w:id="11380"/>
              <w:bookmarkEnd w:id="11381"/>
              <w:bookmarkEnd w:id="11382"/>
              <w:bookmarkEnd w:id="11383"/>
            </w:del>
          </w:p>
        </w:tc>
        <w:tc>
          <w:tcPr>
            <w:tcW w:w="6490" w:type="dxa"/>
          </w:tcPr>
          <w:p w14:paraId="029042A6" w14:textId="5B6F0A2F" w:rsidR="00DF3BEE" w:rsidRPr="00920004" w:rsidDel="00382451" w:rsidRDefault="00DF3BEE" w:rsidP="00BD0851">
            <w:pPr>
              <w:pStyle w:val="ListParagraph"/>
              <w:keepNext/>
              <w:spacing w:before="240" w:line="0" w:lineRule="atLeast"/>
              <w:ind w:left="0"/>
              <w:rPr>
                <w:del w:id="11384" w:author="phuong vu" w:date="2018-11-22T13:49:00Z"/>
                <w:rPrChange w:id="11385" w:author="phuong vu" w:date="2018-11-30T22:36:00Z">
                  <w:rPr>
                    <w:del w:id="11386" w:author="phuong vu" w:date="2018-11-22T13:49:00Z"/>
                  </w:rPr>
                </w:rPrChange>
              </w:rPr>
              <w:pPrChange w:id="11387" w:author="phuong vu" w:date="2018-11-30T14:16:00Z">
                <w:pPr>
                  <w:pStyle w:val="ListParagraph"/>
                  <w:keepNext/>
                  <w:spacing w:line="360" w:lineRule="auto"/>
                  <w:ind w:left="0"/>
                </w:pPr>
              </w:pPrChange>
            </w:pPr>
            <w:del w:id="11388" w:author="phuong vu" w:date="2018-11-22T13:49:00Z">
              <w:r w:rsidRPr="00920004" w:rsidDel="00382451">
                <w:rPr>
                  <w:rPrChange w:id="11389" w:author="phuong vu" w:date="2018-11-30T22:36:00Z">
                    <w:rPr/>
                  </w:rPrChange>
                </w:rPr>
                <w:delText>Đăng xuất</w:delText>
              </w:r>
              <w:bookmarkStart w:id="11390" w:name="_Toc530658369"/>
              <w:bookmarkStart w:id="11391" w:name="_Toc530662093"/>
              <w:bookmarkStart w:id="11392" w:name="_Toc530662560"/>
              <w:bookmarkStart w:id="11393" w:name="_Toc531009485"/>
              <w:bookmarkStart w:id="11394" w:name="_Toc531101720"/>
              <w:bookmarkStart w:id="11395" w:name="_Toc531102668"/>
              <w:bookmarkStart w:id="11396" w:name="_Toc531358907"/>
              <w:bookmarkStart w:id="11397" w:name="_Toc531359888"/>
              <w:bookmarkStart w:id="11398" w:name="_Toc531380730"/>
              <w:bookmarkEnd w:id="11390"/>
              <w:bookmarkEnd w:id="11391"/>
              <w:bookmarkEnd w:id="11392"/>
              <w:bookmarkEnd w:id="11393"/>
              <w:bookmarkEnd w:id="11394"/>
              <w:bookmarkEnd w:id="11395"/>
              <w:bookmarkEnd w:id="11396"/>
              <w:bookmarkEnd w:id="11397"/>
              <w:bookmarkEnd w:id="11398"/>
            </w:del>
          </w:p>
        </w:tc>
        <w:bookmarkStart w:id="11399" w:name="_Toc530658370"/>
        <w:bookmarkStart w:id="11400" w:name="_Toc530662094"/>
        <w:bookmarkStart w:id="11401" w:name="_Toc530662561"/>
        <w:bookmarkStart w:id="11402" w:name="_Toc531009486"/>
        <w:bookmarkStart w:id="11403" w:name="_Toc531101721"/>
        <w:bookmarkStart w:id="11404" w:name="_Toc531102669"/>
        <w:bookmarkStart w:id="11405" w:name="_Toc531358908"/>
        <w:bookmarkStart w:id="11406" w:name="_Toc531359889"/>
        <w:bookmarkStart w:id="11407" w:name="_Toc531380731"/>
        <w:bookmarkEnd w:id="11399"/>
        <w:bookmarkEnd w:id="11400"/>
        <w:bookmarkEnd w:id="11401"/>
        <w:bookmarkEnd w:id="11402"/>
        <w:bookmarkEnd w:id="11403"/>
        <w:bookmarkEnd w:id="11404"/>
        <w:bookmarkEnd w:id="11405"/>
        <w:bookmarkEnd w:id="11406"/>
        <w:bookmarkEnd w:id="11407"/>
      </w:tr>
      <w:tr w:rsidR="008751C8" w:rsidRPr="00920004" w:rsidDel="00382451" w14:paraId="2C54224F" w14:textId="4FED47D2" w:rsidTr="000C3B2E">
        <w:trPr>
          <w:del w:id="11408" w:author="phuong vu" w:date="2018-11-22T13:49:00Z"/>
        </w:trPr>
        <w:tc>
          <w:tcPr>
            <w:tcW w:w="708" w:type="dxa"/>
          </w:tcPr>
          <w:p w14:paraId="64FC987F" w14:textId="053B45DD" w:rsidR="008751C8" w:rsidRPr="00920004" w:rsidDel="00382451" w:rsidRDefault="008751C8" w:rsidP="00BD0851">
            <w:pPr>
              <w:pStyle w:val="ListParagraph"/>
              <w:spacing w:before="240" w:line="0" w:lineRule="atLeast"/>
              <w:ind w:left="0"/>
              <w:jc w:val="center"/>
              <w:rPr>
                <w:del w:id="11409" w:author="phuong vu" w:date="2018-11-22T13:49:00Z"/>
                <w:rPrChange w:id="11410" w:author="phuong vu" w:date="2018-11-30T22:36:00Z">
                  <w:rPr>
                    <w:del w:id="11411" w:author="phuong vu" w:date="2018-11-22T13:49:00Z"/>
                    <w:lang w:val="en-US"/>
                  </w:rPr>
                </w:rPrChange>
              </w:rPr>
              <w:pPrChange w:id="11412" w:author="phuong vu" w:date="2018-11-30T14:16:00Z">
                <w:pPr>
                  <w:pStyle w:val="ListParagraph"/>
                  <w:spacing w:line="360" w:lineRule="auto"/>
                  <w:ind w:left="0"/>
                  <w:jc w:val="center"/>
                </w:pPr>
              </w:pPrChange>
            </w:pPr>
            <w:del w:id="11413" w:author="phuong vu" w:date="2018-11-22T13:49:00Z">
              <w:r w:rsidRPr="00920004" w:rsidDel="00382451">
                <w:rPr>
                  <w:rPrChange w:id="11414" w:author="phuong vu" w:date="2018-11-30T22:36:00Z">
                    <w:rPr>
                      <w:lang w:val="en-US"/>
                    </w:rPr>
                  </w:rPrChange>
                </w:rPr>
                <w:delText>10</w:delText>
              </w:r>
              <w:bookmarkStart w:id="11415" w:name="_Toc530658371"/>
              <w:bookmarkStart w:id="11416" w:name="_Toc530662095"/>
              <w:bookmarkStart w:id="11417" w:name="_Toc530662562"/>
              <w:bookmarkStart w:id="11418" w:name="_Toc531009487"/>
              <w:bookmarkStart w:id="11419" w:name="_Toc531101722"/>
              <w:bookmarkStart w:id="11420" w:name="_Toc531102670"/>
              <w:bookmarkStart w:id="11421" w:name="_Toc531358909"/>
              <w:bookmarkStart w:id="11422" w:name="_Toc531359890"/>
              <w:bookmarkStart w:id="11423" w:name="_Toc531380732"/>
              <w:bookmarkEnd w:id="11415"/>
              <w:bookmarkEnd w:id="11416"/>
              <w:bookmarkEnd w:id="11417"/>
              <w:bookmarkEnd w:id="11418"/>
              <w:bookmarkEnd w:id="11419"/>
              <w:bookmarkEnd w:id="11420"/>
              <w:bookmarkEnd w:id="11421"/>
              <w:bookmarkEnd w:id="11422"/>
              <w:bookmarkEnd w:id="11423"/>
            </w:del>
          </w:p>
        </w:tc>
        <w:tc>
          <w:tcPr>
            <w:tcW w:w="1481" w:type="dxa"/>
          </w:tcPr>
          <w:p w14:paraId="49733C25" w14:textId="1EBF967E" w:rsidR="008751C8" w:rsidRPr="00920004" w:rsidDel="00382451" w:rsidRDefault="008751C8" w:rsidP="00BD0851">
            <w:pPr>
              <w:pStyle w:val="ListParagraph"/>
              <w:spacing w:before="240" w:line="0" w:lineRule="atLeast"/>
              <w:ind w:left="0"/>
              <w:rPr>
                <w:del w:id="11424" w:author="phuong vu" w:date="2018-11-22T13:49:00Z"/>
                <w:rPrChange w:id="11425" w:author="phuong vu" w:date="2018-11-30T22:36:00Z">
                  <w:rPr>
                    <w:del w:id="11426" w:author="phuong vu" w:date="2018-11-22T13:49:00Z"/>
                    <w:lang w:val="en-US"/>
                  </w:rPr>
                </w:rPrChange>
              </w:rPr>
              <w:pPrChange w:id="11427" w:author="phuong vu" w:date="2018-11-30T14:16:00Z">
                <w:pPr>
                  <w:pStyle w:val="ListParagraph"/>
                  <w:spacing w:line="360" w:lineRule="auto"/>
                  <w:ind w:left="0"/>
                </w:pPr>
              </w:pPrChange>
            </w:pPr>
            <w:del w:id="11428" w:author="phuong vu" w:date="2018-11-22T13:49:00Z">
              <w:r w:rsidRPr="00920004" w:rsidDel="00382451">
                <w:rPr>
                  <w:rPrChange w:id="11429" w:author="phuong vu" w:date="2018-11-30T22:36:00Z">
                    <w:rPr>
                      <w:lang w:val="en-US"/>
                    </w:rPr>
                  </w:rPrChange>
                </w:rPr>
                <w:delText>GU_10</w:delText>
              </w:r>
              <w:bookmarkStart w:id="11430" w:name="_Toc530658372"/>
              <w:bookmarkStart w:id="11431" w:name="_Toc530662096"/>
              <w:bookmarkStart w:id="11432" w:name="_Toc530662563"/>
              <w:bookmarkStart w:id="11433" w:name="_Toc531009488"/>
              <w:bookmarkStart w:id="11434" w:name="_Toc531101723"/>
              <w:bookmarkStart w:id="11435" w:name="_Toc531102671"/>
              <w:bookmarkStart w:id="11436" w:name="_Toc531358910"/>
              <w:bookmarkStart w:id="11437" w:name="_Toc531359891"/>
              <w:bookmarkStart w:id="11438" w:name="_Toc531380733"/>
              <w:bookmarkEnd w:id="11430"/>
              <w:bookmarkEnd w:id="11431"/>
              <w:bookmarkEnd w:id="11432"/>
              <w:bookmarkEnd w:id="11433"/>
              <w:bookmarkEnd w:id="11434"/>
              <w:bookmarkEnd w:id="11435"/>
              <w:bookmarkEnd w:id="11436"/>
              <w:bookmarkEnd w:id="11437"/>
              <w:bookmarkEnd w:id="11438"/>
            </w:del>
          </w:p>
        </w:tc>
        <w:tc>
          <w:tcPr>
            <w:tcW w:w="6490" w:type="dxa"/>
          </w:tcPr>
          <w:p w14:paraId="64D72285" w14:textId="76AFC389" w:rsidR="008751C8" w:rsidRPr="00920004" w:rsidDel="00382451" w:rsidRDefault="008751C8" w:rsidP="00BD0851">
            <w:pPr>
              <w:pStyle w:val="ListParagraph"/>
              <w:keepNext/>
              <w:spacing w:before="240" w:line="0" w:lineRule="atLeast"/>
              <w:ind w:left="0"/>
              <w:rPr>
                <w:del w:id="11439" w:author="phuong vu" w:date="2018-11-22T13:49:00Z"/>
                <w:rPrChange w:id="11440" w:author="phuong vu" w:date="2018-11-30T22:36:00Z">
                  <w:rPr>
                    <w:del w:id="11441" w:author="phuong vu" w:date="2018-11-22T13:49:00Z"/>
                    <w:lang w:val="en-US"/>
                  </w:rPr>
                </w:rPrChange>
              </w:rPr>
              <w:pPrChange w:id="11442" w:author="phuong vu" w:date="2018-11-30T14:16:00Z">
                <w:pPr>
                  <w:pStyle w:val="ListParagraph"/>
                  <w:keepNext/>
                  <w:spacing w:line="360" w:lineRule="auto"/>
                  <w:ind w:left="0"/>
                </w:pPr>
              </w:pPrChange>
            </w:pPr>
            <w:del w:id="11443" w:author="phuong vu" w:date="2018-11-22T13:49:00Z">
              <w:r w:rsidRPr="00920004" w:rsidDel="00382451">
                <w:rPr>
                  <w:rPrChange w:id="11444" w:author="phuong vu" w:date="2018-11-30T22:36:00Z">
                    <w:rPr>
                      <w:lang w:val="en-US"/>
                    </w:rPr>
                  </w:rPrChange>
                </w:rPr>
                <w:delText>Đăng kí tài khoản khách hàng</w:delText>
              </w:r>
              <w:bookmarkStart w:id="11445" w:name="_Toc530658373"/>
              <w:bookmarkStart w:id="11446" w:name="_Toc530662097"/>
              <w:bookmarkStart w:id="11447" w:name="_Toc530662564"/>
              <w:bookmarkStart w:id="11448" w:name="_Toc531009489"/>
              <w:bookmarkStart w:id="11449" w:name="_Toc531101724"/>
              <w:bookmarkStart w:id="11450" w:name="_Toc531102672"/>
              <w:bookmarkStart w:id="11451" w:name="_Toc531358911"/>
              <w:bookmarkStart w:id="11452" w:name="_Toc531359892"/>
              <w:bookmarkStart w:id="11453" w:name="_Toc531380734"/>
              <w:bookmarkEnd w:id="11445"/>
              <w:bookmarkEnd w:id="11446"/>
              <w:bookmarkEnd w:id="11447"/>
              <w:bookmarkEnd w:id="11448"/>
              <w:bookmarkEnd w:id="11449"/>
              <w:bookmarkEnd w:id="11450"/>
              <w:bookmarkEnd w:id="11451"/>
              <w:bookmarkEnd w:id="11452"/>
              <w:bookmarkEnd w:id="11453"/>
            </w:del>
          </w:p>
        </w:tc>
        <w:bookmarkStart w:id="11454" w:name="_Toc530658374"/>
        <w:bookmarkStart w:id="11455" w:name="_Toc530662098"/>
        <w:bookmarkStart w:id="11456" w:name="_Toc530662565"/>
        <w:bookmarkStart w:id="11457" w:name="_Toc531009490"/>
        <w:bookmarkStart w:id="11458" w:name="_Toc531101725"/>
        <w:bookmarkStart w:id="11459" w:name="_Toc531102673"/>
        <w:bookmarkStart w:id="11460" w:name="_Toc531358912"/>
        <w:bookmarkStart w:id="11461" w:name="_Toc531359893"/>
        <w:bookmarkStart w:id="11462" w:name="_Toc531380735"/>
        <w:bookmarkEnd w:id="11454"/>
        <w:bookmarkEnd w:id="11455"/>
        <w:bookmarkEnd w:id="11456"/>
        <w:bookmarkEnd w:id="11457"/>
        <w:bookmarkEnd w:id="11458"/>
        <w:bookmarkEnd w:id="11459"/>
        <w:bookmarkEnd w:id="11460"/>
        <w:bookmarkEnd w:id="11461"/>
        <w:bookmarkEnd w:id="11462"/>
      </w:tr>
    </w:tbl>
    <w:p w14:paraId="720495BC" w14:textId="160E703E" w:rsidR="005F1A0B" w:rsidRPr="00920004" w:rsidDel="00382451" w:rsidRDefault="00DF3BEE" w:rsidP="00BD0851">
      <w:pPr>
        <w:pStyle w:val="Caption"/>
        <w:rPr>
          <w:del w:id="11463" w:author="phuong vu" w:date="2018-11-22T13:49:00Z"/>
          <w:i w:val="0"/>
          <w:szCs w:val="26"/>
          <w:rPrChange w:id="11464" w:author="phuong vu" w:date="2018-11-30T22:36:00Z">
            <w:rPr>
              <w:del w:id="11465" w:author="phuong vu" w:date="2018-11-22T13:49:00Z"/>
              <w:szCs w:val="26"/>
              <w:lang w:val="en-US"/>
            </w:rPr>
          </w:rPrChange>
        </w:rPr>
        <w:pPrChange w:id="11466" w:author="phuong vu" w:date="2018-11-30T14:16:00Z">
          <w:pPr>
            <w:pStyle w:val="Caption"/>
          </w:pPr>
        </w:pPrChange>
      </w:pPr>
      <w:del w:id="11467" w:author="phuong vu" w:date="2018-11-22T13:49:00Z">
        <w:r w:rsidRPr="00920004" w:rsidDel="00382451">
          <w:rPr>
            <w:i w:val="0"/>
            <w:rPrChange w:id="11468" w:author="phuong vu" w:date="2018-11-30T22:36:00Z">
              <w:rPr/>
            </w:rPrChange>
          </w:rPr>
          <w:delText>Bảng</w:delText>
        </w:r>
        <w:r w:rsidR="00152290" w:rsidRPr="00920004" w:rsidDel="00382451">
          <w:rPr>
            <w:i w:val="0"/>
            <w:rPrChange w:id="11469" w:author="phuong vu" w:date="2018-11-30T22:36:00Z">
              <w:rPr>
                <w:lang w:val="en-US"/>
              </w:rPr>
            </w:rPrChange>
          </w:rPr>
          <w:delText xml:space="preserve"> 3</w:delText>
        </w:r>
        <w:r w:rsidRPr="00920004" w:rsidDel="00382451">
          <w:rPr>
            <w:i w:val="0"/>
            <w:rPrChange w:id="11470" w:author="phuong vu" w:date="2018-11-30T22:36:00Z">
              <w:rPr>
                <w:lang w:val="en-US"/>
              </w:rPr>
            </w:rPrChange>
          </w:rPr>
          <w:delText>.1 Các chức năng hệ thống</w:delText>
        </w:r>
        <w:bookmarkStart w:id="11471" w:name="_Toc530658375"/>
        <w:bookmarkStart w:id="11472" w:name="_Toc530662099"/>
        <w:bookmarkStart w:id="11473" w:name="_Toc530662566"/>
        <w:bookmarkStart w:id="11474" w:name="_Toc531009491"/>
        <w:bookmarkStart w:id="11475" w:name="_Toc531101726"/>
        <w:bookmarkStart w:id="11476" w:name="_Toc531102674"/>
        <w:bookmarkStart w:id="11477" w:name="_Toc531358913"/>
        <w:bookmarkStart w:id="11478" w:name="_Toc531359894"/>
        <w:bookmarkStart w:id="11479" w:name="_Toc531380736"/>
        <w:bookmarkEnd w:id="11471"/>
        <w:bookmarkEnd w:id="11472"/>
        <w:bookmarkEnd w:id="11473"/>
        <w:bookmarkEnd w:id="11474"/>
        <w:bookmarkEnd w:id="11475"/>
        <w:bookmarkEnd w:id="11476"/>
        <w:bookmarkEnd w:id="11477"/>
        <w:bookmarkEnd w:id="11478"/>
        <w:bookmarkEnd w:id="11479"/>
      </w:del>
    </w:p>
    <w:p w14:paraId="31562104" w14:textId="0F76CFED" w:rsidR="00EC1917" w:rsidRPr="00920004" w:rsidDel="00382451" w:rsidRDefault="00EC1917" w:rsidP="00BD0851">
      <w:pPr>
        <w:pStyle w:val="Heading3"/>
        <w:spacing w:line="0" w:lineRule="atLeast"/>
        <w:rPr>
          <w:del w:id="11480" w:author="phuong vu" w:date="2018-11-22T13:49:00Z"/>
          <w:lang w:val="vi-VN"/>
          <w:rPrChange w:id="11481" w:author="phuong vu" w:date="2018-11-30T22:36:00Z">
            <w:rPr>
              <w:del w:id="11482" w:author="phuong vu" w:date="2018-11-22T13:49:00Z"/>
            </w:rPr>
          </w:rPrChange>
        </w:rPr>
        <w:pPrChange w:id="11483" w:author="phuong vu" w:date="2018-11-30T14:16:00Z">
          <w:pPr>
            <w:pStyle w:val="Heading3"/>
          </w:pPr>
        </w:pPrChange>
      </w:pPr>
      <w:del w:id="11484" w:author="phuong vu" w:date="2018-11-22T13:49:00Z">
        <w:r w:rsidRPr="00920004" w:rsidDel="00382451">
          <w:rPr>
            <w:lang w:val="vi-VN"/>
            <w:rPrChange w:id="11485" w:author="phuong vu" w:date="2018-11-30T22:36:00Z">
              <w:rPr/>
            </w:rPrChange>
          </w:rPr>
          <w:delText>Đặc điểm người dùng</w:delText>
        </w:r>
        <w:bookmarkStart w:id="11486" w:name="_Toc530658376"/>
        <w:bookmarkStart w:id="11487" w:name="_Toc530662100"/>
        <w:bookmarkStart w:id="11488" w:name="_Toc530662567"/>
        <w:bookmarkStart w:id="11489" w:name="_Toc531009492"/>
        <w:bookmarkStart w:id="11490" w:name="_Toc531101727"/>
        <w:bookmarkStart w:id="11491" w:name="_Toc531102675"/>
        <w:bookmarkStart w:id="11492" w:name="_Toc531358914"/>
        <w:bookmarkStart w:id="11493" w:name="_Toc531359895"/>
        <w:bookmarkStart w:id="11494" w:name="_Toc531380737"/>
        <w:bookmarkEnd w:id="11486"/>
        <w:bookmarkEnd w:id="11487"/>
        <w:bookmarkEnd w:id="11488"/>
        <w:bookmarkEnd w:id="11489"/>
        <w:bookmarkEnd w:id="11490"/>
        <w:bookmarkEnd w:id="11491"/>
        <w:bookmarkEnd w:id="11492"/>
        <w:bookmarkEnd w:id="11493"/>
        <w:bookmarkEnd w:id="11494"/>
      </w:del>
    </w:p>
    <w:p w14:paraId="4B41CE88" w14:textId="26A396C7" w:rsidR="003547FD" w:rsidRPr="00920004" w:rsidDel="00382451" w:rsidRDefault="003547FD" w:rsidP="00BD0851">
      <w:pPr>
        <w:spacing w:before="240" w:line="0" w:lineRule="atLeast"/>
        <w:rPr>
          <w:del w:id="11495" w:author="phuong vu" w:date="2018-11-22T13:49:00Z"/>
          <w:rPrChange w:id="11496" w:author="phuong vu" w:date="2018-11-30T22:36:00Z">
            <w:rPr>
              <w:del w:id="11497" w:author="phuong vu" w:date="2018-11-22T13:49:00Z"/>
              <w:lang w:val="en-US"/>
            </w:rPr>
          </w:rPrChange>
        </w:rPr>
        <w:pPrChange w:id="11498" w:author="phuong vu" w:date="2018-11-30T14:16:00Z">
          <w:pPr/>
        </w:pPrChange>
      </w:pPr>
      <w:del w:id="11499" w:author="phuong vu" w:date="2018-11-22T13:49:00Z">
        <w:r w:rsidRPr="00920004" w:rsidDel="00382451">
          <w:rPr>
            <w:rPrChange w:id="11500" w:author="phuong vu" w:date="2018-11-30T22:36:00Z">
              <w:rPr>
                <w:lang w:val="en-US"/>
              </w:rPr>
            </w:rPrChange>
          </w:rPr>
          <w:tab/>
          <w:delText>Hệ thống bao gồm 2 nhóm người dùng chính: Nhân viên cửa hàng và khách hàng:</w:delText>
        </w:r>
        <w:bookmarkStart w:id="11501" w:name="_Toc530658377"/>
        <w:bookmarkStart w:id="11502" w:name="_Toc530662101"/>
        <w:bookmarkStart w:id="11503" w:name="_Toc530662568"/>
        <w:bookmarkStart w:id="11504" w:name="_Toc531009493"/>
        <w:bookmarkStart w:id="11505" w:name="_Toc531101728"/>
        <w:bookmarkStart w:id="11506" w:name="_Toc531102676"/>
        <w:bookmarkStart w:id="11507" w:name="_Toc531358915"/>
        <w:bookmarkStart w:id="11508" w:name="_Toc531359896"/>
        <w:bookmarkStart w:id="11509" w:name="_Toc531380738"/>
        <w:bookmarkEnd w:id="11501"/>
        <w:bookmarkEnd w:id="11502"/>
        <w:bookmarkEnd w:id="11503"/>
        <w:bookmarkEnd w:id="11504"/>
        <w:bookmarkEnd w:id="11505"/>
        <w:bookmarkEnd w:id="11506"/>
        <w:bookmarkEnd w:id="11507"/>
        <w:bookmarkEnd w:id="11508"/>
        <w:bookmarkEnd w:id="11509"/>
      </w:del>
    </w:p>
    <w:p w14:paraId="6C7CCA74" w14:textId="0D52EE94" w:rsidR="003547FD" w:rsidRPr="00920004" w:rsidDel="00382451" w:rsidRDefault="003547FD" w:rsidP="00BD0851">
      <w:pPr>
        <w:spacing w:before="240" w:line="0" w:lineRule="atLeast"/>
        <w:rPr>
          <w:del w:id="11510" w:author="phuong vu" w:date="2018-11-22T13:49:00Z"/>
          <w:rPrChange w:id="11511" w:author="phuong vu" w:date="2018-11-30T22:36:00Z">
            <w:rPr>
              <w:del w:id="11512" w:author="phuong vu" w:date="2018-11-22T13:49:00Z"/>
              <w:lang w:val="en-US"/>
            </w:rPr>
          </w:rPrChange>
        </w:rPr>
        <w:pPrChange w:id="11513" w:author="phuong vu" w:date="2018-11-30T14:16:00Z">
          <w:pPr/>
        </w:pPrChange>
      </w:pPr>
      <w:del w:id="11514" w:author="phuong vu" w:date="2018-11-22T13:49:00Z">
        <w:r w:rsidRPr="00920004" w:rsidDel="00382451">
          <w:rPr>
            <w:rPrChange w:id="11515" w:author="phuong vu" w:date="2018-11-30T22:36:00Z">
              <w:rPr>
                <w:lang w:val="en-US"/>
              </w:rPr>
            </w:rPrChange>
          </w:rPr>
          <w:tab/>
          <w:delText xml:space="preserve">- </w:delText>
        </w:r>
        <w:r w:rsidRPr="00920004" w:rsidDel="00382451">
          <w:rPr>
            <w:rPrChange w:id="11516" w:author="phuong vu" w:date="2018-11-30T22:36:00Z">
              <w:rPr>
                <w:i/>
                <w:lang w:val="en-US"/>
              </w:rPr>
            </w:rPrChange>
          </w:rPr>
          <w:delText xml:space="preserve">Nhân viên </w:delText>
        </w:r>
      </w:del>
      <w:del w:id="11517" w:author="phuong vu" w:date="2018-11-21T23:11:00Z">
        <w:r w:rsidRPr="00920004" w:rsidDel="00B65F17">
          <w:rPr>
            <w:rPrChange w:id="11518" w:author="phuong vu" w:date="2018-11-30T22:36:00Z">
              <w:rPr>
                <w:i/>
                <w:lang w:val="en-US"/>
              </w:rPr>
            </w:rPrChange>
          </w:rPr>
          <w:delText>cửa hàng</w:delText>
        </w:r>
      </w:del>
      <w:del w:id="11519" w:author="phuong vu" w:date="2018-11-22T13:49:00Z">
        <w:r w:rsidRPr="00920004" w:rsidDel="00382451">
          <w:rPr>
            <w:rPrChange w:id="11520" w:author="phuong vu" w:date="2018-11-30T22:36:00Z">
              <w:rPr>
                <w:i/>
                <w:lang w:val="en-US"/>
              </w:rPr>
            </w:rPrChange>
          </w:rPr>
          <w:delText xml:space="preserve">: </w:delText>
        </w:r>
        <w:r w:rsidRPr="00920004" w:rsidDel="00382451">
          <w:rPr>
            <w:rPrChange w:id="11521" w:author="phuong vu" w:date="2018-11-30T22:36:00Z">
              <w:rPr>
                <w:lang w:val="en-US"/>
              </w:rPr>
            </w:rPrChange>
          </w:rPr>
          <w:delText>Để đáp ứng các khâu trong việc xử lí đơn hàng, nhận viên cửa hàng được chia làm ba loại nhận viên chính:</w:delText>
        </w:r>
        <w:bookmarkStart w:id="11522" w:name="_Toc530658378"/>
        <w:bookmarkStart w:id="11523" w:name="_Toc530662102"/>
        <w:bookmarkStart w:id="11524" w:name="_Toc530662569"/>
        <w:bookmarkStart w:id="11525" w:name="_Toc531009494"/>
        <w:bookmarkStart w:id="11526" w:name="_Toc531101729"/>
        <w:bookmarkStart w:id="11527" w:name="_Toc531102677"/>
        <w:bookmarkStart w:id="11528" w:name="_Toc531358916"/>
        <w:bookmarkStart w:id="11529" w:name="_Toc531359897"/>
        <w:bookmarkStart w:id="11530" w:name="_Toc531380739"/>
        <w:bookmarkEnd w:id="11522"/>
        <w:bookmarkEnd w:id="11523"/>
        <w:bookmarkEnd w:id="11524"/>
        <w:bookmarkEnd w:id="11525"/>
        <w:bookmarkEnd w:id="11526"/>
        <w:bookmarkEnd w:id="11527"/>
        <w:bookmarkEnd w:id="11528"/>
        <w:bookmarkEnd w:id="11529"/>
        <w:bookmarkEnd w:id="11530"/>
      </w:del>
    </w:p>
    <w:p w14:paraId="095301E6" w14:textId="2C2BDDC1" w:rsidR="003547FD" w:rsidRPr="00920004" w:rsidDel="00382451" w:rsidRDefault="003547FD" w:rsidP="00BD0851">
      <w:pPr>
        <w:spacing w:before="240" w:line="0" w:lineRule="atLeast"/>
        <w:rPr>
          <w:del w:id="11531" w:author="phuong vu" w:date="2018-11-22T13:49:00Z"/>
          <w:rPrChange w:id="11532" w:author="phuong vu" w:date="2018-11-30T22:36:00Z">
            <w:rPr>
              <w:del w:id="11533" w:author="phuong vu" w:date="2018-11-22T13:49:00Z"/>
              <w:lang w:val="en-US"/>
            </w:rPr>
          </w:rPrChange>
        </w:rPr>
        <w:pPrChange w:id="11534" w:author="phuong vu" w:date="2018-11-30T14:16:00Z">
          <w:pPr/>
        </w:pPrChange>
      </w:pPr>
      <w:del w:id="11535" w:author="phuong vu" w:date="2018-11-22T13:49:00Z">
        <w:r w:rsidRPr="00920004" w:rsidDel="00382451">
          <w:rPr>
            <w:rPrChange w:id="11536" w:author="phuong vu" w:date="2018-11-30T22:36:00Z">
              <w:rPr>
                <w:lang w:val="en-US"/>
              </w:rPr>
            </w:rPrChange>
          </w:rPr>
          <w:tab/>
        </w:r>
        <w:r w:rsidRPr="00920004" w:rsidDel="00382451">
          <w:rPr>
            <w:rPrChange w:id="11537" w:author="phuong vu" w:date="2018-11-30T22:36:00Z">
              <w:rPr>
                <w:lang w:val="en-US"/>
              </w:rPr>
            </w:rPrChange>
          </w:rPr>
          <w:tab/>
          <w:delText xml:space="preserve">+ </w:delText>
        </w:r>
        <w:r w:rsidRPr="00920004" w:rsidDel="00382451">
          <w:rPr>
            <w:rPrChange w:id="11538" w:author="phuong vu" w:date="2018-11-30T22:36:00Z">
              <w:rPr>
                <w:i/>
                <w:lang w:val="en-US"/>
              </w:rPr>
            </w:rPrChange>
          </w:rPr>
          <w:delText xml:space="preserve">Nhân viên quản lí đơn hàng: </w:delText>
        </w:r>
        <w:r w:rsidRPr="00920004" w:rsidDel="00382451">
          <w:rPr>
            <w:rPrChange w:id="11539" w:author="phuong vu" w:date="2018-11-30T22:36:00Z">
              <w:rPr>
                <w:lang w:val="en-US"/>
              </w:rPr>
            </w:rPrChange>
          </w:rPr>
          <w:delText xml:space="preserve">Là người dùng hiện tại có nhiều quyền </w:delText>
        </w:r>
        <w:r w:rsidRPr="00920004" w:rsidDel="00382451">
          <w:rPr>
            <w:rPrChange w:id="11540" w:author="phuong vu" w:date="2018-11-30T22:36:00Z">
              <w:rPr>
                <w:lang w:val="en-US"/>
              </w:rPr>
            </w:rPrChange>
          </w:rPr>
          <w:tab/>
          <w:delText xml:space="preserve">nhất trong việc quyết định xử lí đơn </w:delText>
        </w:r>
        <w:r w:rsidR="00540AD2" w:rsidRPr="00920004" w:rsidDel="00382451">
          <w:rPr>
            <w:rPrChange w:id="11541" w:author="phuong vu" w:date="2018-11-30T22:36:00Z">
              <w:rPr>
                <w:lang w:val="en-US"/>
              </w:rPr>
            </w:rPrChange>
          </w:rPr>
          <w:delText>hang với mã là STAFF_01.</w:delText>
        </w:r>
        <w:bookmarkStart w:id="11542" w:name="_Toc530658379"/>
        <w:bookmarkStart w:id="11543" w:name="_Toc530662103"/>
        <w:bookmarkStart w:id="11544" w:name="_Toc530662570"/>
        <w:bookmarkStart w:id="11545" w:name="_Toc531009495"/>
        <w:bookmarkStart w:id="11546" w:name="_Toc531101730"/>
        <w:bookmarkStart w:id="11547" w:name="_Toc531102678"/>
        <w:bookmarkStart w:id="11548" w:name="_Toc531358917"/>
        <w:bookmarkStart w:id="11549" w:name="_Toc531359898"/>
        <w:bookmarkStart w:id="11550" w:name="_Toc531380740"/>
        <w:bookmarkEnd w:id="11542"/>
        <w:bookmarkEnd w:id="11543"/>
        <w:bookmarkEnd w:id="11544"/>
        <w:bookmarkEnd w:id="11545"/>
        <w:bookmarkEnd w:id="11546"/>
        <w:bookmarkEnd w:id="11547"/>
        <w:bookmarkEnd w:id="11548"/>
        <w:bookmarkEnd w:id="11549"/>
        <w:bookmarkEnd w:id="11550"/>
      </w:del>
    </w:p>
    <w:p w14:paraId="7CBD1CF7" w14:textId="5E1015FA" w:rsidR="003547FD" w:rsidRPr="00920004" w:rsidDel="00382451" w:rsidRDefault="003547FD" w:rsidP="00BD0851">
      <w:pPr>
        <w:spacing w:before="240" w:line="0" w:lineRule="atLeast"/>
        <w:ind w:left="720"/>
        <w:rPr>
          <w:del w:id="11551" w:author="phuong vu" w:date="2018-11-22T13:49:00Z"/>
          <w:rPrChange w:id="11552" w:author="phuong vu" w:date="2018-11-30T22:36:00Z">
            <w:rPr>
              <w:del w:id="11553" w:author="phuong vu" w:date="2018-11-22T13:49:00Z"/>
              <w:lang w:val="en-US"/>
            </w:rPr>
          </w:rPrChange>
        </w:rPr>
        <w:pPrChange w:id="11554" w:author="phuong vu" w:date="2018-11-30T14:16:00Z">
          <w:pPr>
            <w:ind w:left="720"/>
          </w:pPr>
        </w:pPrChange>
      </w:pPr>
      <w:del w:id="11555" w:author="phuong vu" w:date="2018-11-22T13:49:00Z">
        <w:r w:rsidRPr="00920004" w:rsidDel="00382451">
          <w:rPr>
            <w:rPrChange w:id="11556" w:author="phuong vu" w:date="2018-11-30T22:36:00Z">
              <w:rPr>
                <w:lang w:val="en-US"/>
              </w:rPr>
            </w:rPrChange>
          </w:rPr>
          <w:tab/>
          <w:delText xml:space="preserve">+ </w:delText>
        </w:r>
        <w:r w:rsidRPr="00920004" w:rsidDel="00382451">
          <w:rPr>
            <w:rPrChange w:id="11557" w:author="phuong vu" w:date="2018-11-30T22:36:00Z">
              <w:rPr>
                <w:i/>
                <w:lang w:val="en-US"/>
              </w:rPr>
            </w:rPrChange>
          </w:rPr>
          <w:delText xml:space="preserve">Nhân viên xử lí đơn hàng: </w:delText>
        </w:r>
        <w:r w:rsidRPr="00920004" w:rsidDel="00382451">
          <w:rPr>
            <w:rPrChange w:id="11558" w:author="phuong vu" w:date="2018-11-30T22:36:00Z">
              <w:rPr>
                <w:lang w:val="en-US"/>
              </w:rPr>
            </w:rPrChange>
          </w:rPr>
          <w:delText xml:space="preserve">Là người có nhiệm vụ cập nhật trạng thái đơn hàng khi bắt đầu xử lí đơn hàng cũng như sau khi hoàn tất đơn </w:delText>
        </w:r>
        <w:r w:rsidR="00540AD2" w:rsidRPr="00920004" w:rsidDel="00382451">
          <w:rPr>
            <w:rPrChange w:id="11559" w:author="phuong vu" w:date="2018-11-30T22:36:00Z">
              <w:rPr>
                <w:lang w:val="en-US"/>
              </w:rPr>
            </w:rPrChange>
          </w:rPr>
          <w:delText>hàng với mã là STAFF_02</w:delText>
        </w:r>
        <w:r w:rsidRPr="00920004" w:rsidDel="00382451">
          <w:rPr>
            <w:rPrChange w:id="11560" w:author="phuong vu" w:date="2018-11-30T22:36:00Z">
              <w:rPr>
                <w:lang w:val="en-US"/>
              </w:rPr>
            </w:rPrChange>
          </w:rPr>
          <w:delText>.</w:delText>
        </w:r>
        <w:bookmarkStart w:id="11561" w:name="_Toc530658380"/>
        <w:bookmarkStart w:id="11562" w:name="_Toc530662104"/>
        <w:bookmarkStart w:id="11563" w:name="_Toc530662571"/>
        <w:bookmarkStart w:id="11564" w:name="_Toc531009496"/>
        <w:bookmarkStart w:id="11565" w:name="_Toc531101731"/>
        <w:bookmarkStart w:id="11566" w:name="_Toc531102679"/>
        <w:bookmarkStart w:id="11567" w:name="_Toc531358918"/>
        <w:bookmarkStart w:id="11568" w:name="_Toc531359899"/>
        <w:bookmarkStart w:id="11569" w:name="_Toc531380741"/>
        <w:bookmarkEnd w:id="11561"/>
        <w:bookmarkEnd w:id="11562"/>
        <w:bookmarkEnd w:id="11563"/>
        <w:bookmarkEnd w:id="11564"/>
        <w:bookmarkEnd w:id="11565"/>
        <w:bookmarkEnd w:id="11566"/>
        <w:bookmarkEnd w:id="11567"/>
        <w:bookmarkEnd w:id="11568"/>
        <w:bookmarkEnd w:id="11569"/>
      </w:del>
    </w:p>
    <w:p w14:paraId="625BA7AF" w14:textId="3FBB8322" w:rsidR="003547FD" w:rsidRPr="00920004" w:rsidDel="00382451" w:rsidRDefault="003547FD" w:rsidP="00BD0851">
      <w:pPr>
        <w:spacing w:before="240" w:line="0" w:lineRule="atLeast"/>
        <w:ind w:left="720"/>
        <w:rPr>
          <w:del w:id="11570" w:author="phuong vu" w:date="2018-11-22T13:49:00Z"/>
          <w:rPrChange w:id="11571" w:author="phuong vu" w:date="2018-11-30T22:36:00Z">
            <w:rPr>
              <w:del w:id="11572" w:author="phuong vu" w:date="2018-11-22T13:49:00Z"/>
              <w:lang w:val="en-US"/>
            </w:rPr>
          </w:rPrChange>
        </w:rPr>
        <w:pPrChange w:id="11573" w:author="phuong vu" w:date="2018-11-30T14:16:00Z">
          <w:pPr>
            <w:ind w:left="720"/>
          </w:pPr>
        </w:pPrChange>
      </w:pPr>
      <w:del w:id="11574" w:author="phuong vu" w:date="2018-11-22T13:49:00Z">
        <w:r w:rsidRPr="00920004" w:rsidDel="00382451">
          <w:rPr>
            <w:rPrChange w:id="11575" w:author="phuong vu" w:date="2018-11-30T22:36:00Z">
              <w:rPr>
                <w:lang w:val="en-US"/>
              </w:rPr>
            </w:rPrChange>
          </w:rPr>
          <w:tab/>
          <w:delText xml:space="preserve">+ </w:delText>
        </w:r>
        <w:r w:rsidRPr="00920004" w:rsidDel="00382451">
          <w:rPr>
            <w:rPrChange w:id="11576" w:author="phuong vu" w:date="2018-11-30T22:36:00Z">
              <w:rPr>
                <w:i/>
                <w:lang w:val="en-US"/>
              </w:rPr>
            </w:rPrChange>
          </w:rPr>
          <w:delText xml:space="preserve">Nhân viên </w:delText>
        </w:r>
        <w:r w:rsidR="00132D92" w:rsidRPr="00920004" w:rsidDel="00382451">
          <w:rPr>
            <w:rPrChange w:id="11577" w:author="phuong vu" w:date="2018-11-30T22:36:00Z">
              <w:rPr>
                <w:i/>
                <w:lang w:val="en-US"/>
              </w:rPr>
            </w:rPrChange>
          </w:rPr>
          <w:delText>nhận</w:delText>
        </w:r>
        <w:r w:rsidRPr="00920004" w:rsidDel="00382451">
          <w:rPr>
            <w:rPrChange w:id="11578" w:author="phuong vu" w:date="2018-11-30T22:36:00Z">
              <w:rPr>
                <w:i/>
                <w:lang w:val="en-US"/>
              </w:rPr>
            </w:rPrChange>
          </w:rPr>
          <w:delText xml:space="preserve"> và trả quần áo:</w:delText>
        </w:r>
        <w:r w:rsidR="00132D92" w:rsidRPr="00920004" w:rsidDel="00382451">
          <w:rPr>
            <w:rPrChange w:id="11579" w:author="phuong vu" w:date="2018-11-30T22:36: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920004" w:rsidDel="00382451">
          <w:rPr>
            <w:rPrChange w:id="11580" w:author="phuong vu" w:date="2018-11-30T22:36:00Z">
              <w:rPr>
                <w:lang w:val="en-US"/>
              </w:rPr>
            </w:rPrChange>
          </w:rPr>
          <w:delText>hang với mã là STAFF_03</w:delText>
        </w:r>
        <w:r w:rsidR="00132D92" w:rsidRPr="00920004" w:rsidDel="00382451">
          <w:rPr>
            <w:rPrChange w:id="11581" w:author="phuong vu" w:date="2018-11-30T22:36:00Z">
              <w:rPr>
                <w:lang w:val="en-US"/>
              </w:rPr>
            </w:rPrChange>
          </w:rPr>
          <w:delText>.</w:delText>
        </w:r>
        <w:bookmarkStart w:id="11582" w:name="_Toc530658381"/>
        <w:bookmarkStart w:id="11583" w:name="_Toc530662105"/>
        <w:bookmarkStart w:id="11584" w:name="_Toc530662572"/>
        <w:bookmarkStart w:id="11585" w:name="_Toc531009497"/>
        <w:bookmarkStart w:id="11586" w:name="_Toc531101732"/>
        <w:bookmarkStart w:id="11587" w:name="_Toc531102680"/>
        <w:bookmarkStart w:id="11588" w:name="_Toc531358919"/>
        <w:bookmarkStart w:id="11589" w:name="_Toc531359900"/>
        <w:bookmarkStart w:id="11590" w:name="_Toc531380742"/>
        <w:bookmarkEnd w:id="11582"/>
        <w:bookmarkEnd w:id="11583"/>
        <w:bookmarkEnd w:id="11584"/>
        <w:bookmarkEnd w:id="11585"/>
        <w:bookmarkEnd w:id="11586"/>
        <w:bookmarkEnd w:id="11587"/>
        <w:bookmarkEnd w:id="11588"/>
        <w:bookmarkEnd w:id="11589"/>
        <w:bookmarkEnd w:id="11590"/>
      </w:del>
    </w:p>
    <w:p w14:paraId="1567962B" w14:textId="5552D753" w:rsidR="00132D92" w:rsidRPr="00920004" w:rsidDel="00382451" w:rsidRDefault="00132D92" w:rsidP="00BD0851">
      <w:pPr>
        <w:spacing w:before="240" w:line="0" w:lineRule="atLeast"/>
        <w:ind w:firstLine="720"/>
        <w:rPr>
          <w:del w:id="11591" w:author="phuong vu" w:date="2018-11-22T13:49:00Z"/>
          <w:rPrChange w:id="11592" w:author="phuong vu" w:date="2018-11-30T22:36:00Z">
            <w:rPr>
              <w:del w:id="11593" w:author="phuong vu" w:date="2018-11-22T13:49:00Z"/>
              <w:lang w:val="en-US"/>
            </w:rPr>
          </w:rPrChange>
        </w:rPr>
        <w:pPrChange w:id="11594" w:author="phuong vu" w:date="2018-11-30T14:16:00Z">
          <w:pPr/>
        </w:pPrChange>
      </w:pPr>
      <w:del w:id="11595" w:author="phuong vu" w:date="2018-11-22T13:49:00Z">
        <w:r w:rsidRPr="00920004" w:rsidDel="00382451">
          <w:rPr>
            <w:rPrChange w:id="11596" w:author="phuong vu" w:date="2018-11-30T22:36:00Z">
              <w:rPr>
                <w:lang w:val="en-US"/>
              </w:rPr>
            </w:rPrChange>
          </w:rPr>
          <w:delText>-</w:delText>
        </w:r>
        <w:r w:rsidRPr="00920004" w:rsidDel="00382451">
          <w:rPr>
            <w:rPrChange w:id="11597" w:author="phuong vu" w:date="2018-11-30T22:36:00Z">
              <w:rPr>
                <w:i/>
                <w:lang w:val="en-US"/>
              </w:rPr>
            </w:rPrChange>
          </w:rPr>
          <w:delText xml:space="preserve"> Khách hàng: </w:delText>
        </w:r>
        <w:r w:rsidRPr="00920004" w:rsidDel="00382451">
          <w:rPr>
            <w:rPrChange w:id="11598" w:author="phuong vu" w:date="2018-11-30T22:36:00Z">
              <w:rPr>
                <w:lang w:val="en-US"/>
              </w:rPr>
            </w:rPrChange>
          </w:rPr>
          <w:delText xml:space="preserve">Là người dùng có thể đặt đơn hàng từ ứng dụng điện thoại hoặc trực tiếp từ cửa hàng. </w:delText>
        </w:r>
        <w:bookmarkStart w:id="11599" w:name="_Toc530658382"/>
        <w:bookmarkStart w:id="11600" w:name="_Toc530662106"/>
        <w:bookmarkStart w:id="11601" w:name="_Toc530662573"/>
        <w:bookmarkStart w:id="11602" w:name="_Toc531009498"/>
        <w:bookmarkStart w:id="11603" w:name="_Toc531101733"/>
        <w:bookmarkStart w:id="11604" w:name="_Toc531102681"/>
        <w:bookmarkStart w:id="11605" w:name="_Toc531358920"/>
        <w:bookmarkStart w:id="11606" w:name="_Toc531359901"/>
        <w:bookmarkStart w:id="11607" w:name="_Toc531380743"/>
        <w:bookmarkEnd w:id="11599"/>
        <w:bookmarkEnd w:id="11600"/>
        <w:bookmarkEnd w:id="11601"/>
        <w:bookmarkEnd w:id="11602"/>
        <w:bookmarkEnd w:id="11603"/>
        <w:bookmarkEnd w:id="11604"/>
        <w:bookmarkEnd w:id="11605"/>
        <w:bookmarkEnd w:id="11606"/>
        <w:bookmarkEnd w:id="11607"/>
      </w:del>
    </w:p>
    <w:p w14:paraId="3A44DAA6" w14:textId="2714156F" w:rsidR="00EC1917" w:rsidRPr="00920004" w:rsidDel="00382451" w:rsidRDefault="00EC1917" w:rsidP="00BD0851">
      <w:pPr>
        <w:pStyle w:val="Heading3"/>
        <w:spacing w:line="0" w:lineRule="atLeast"/>
        <w:rPr>
          <w:moveFrom w:id="11608" w:author="phuong vu" w:date="2018-11-22T13:49:00Z"/>
          <w:lang w:val="vi-VN"/>
          <w:rPrChange w:id="11609" w:author="phuong vu" w:date="2018-11-30T22:36:00Z">
            <w:rPr>
              <w:moveFrom w:id="11610" w:author="phuong vu" w:date="2018-11-22T13:49:00Z"/>
            </w:rPr>
          </w:rPrChange>
        </w:rPr>
        <w:pPrChange w:id="11611" w:author="phuong vu" w:date="2018-11-30T14:16:00Z">
          <w:pPr>
            <w:pStyle w:val="Heading3"/>
          </w:pPr>
        </w:pPrChange>
      </w:pPr>
      <w:moveFromRangeStart w:id="11612" w:author="phuong vu" w:date="2018-11-22T13:49:00Z" w:name="move530657915"/>
      <w:moveFrom w:id="11613" w:author="phuong vu" w:date="2018-11-22T13:49:00Z">
        <w:r w:rsidRPr="00920004" w:rsidDel="00382451">
          <w:rPr>
            <w:lang w:val="vi-VN"/>
            <w:rPrChange w:id="11614" w:author="phuong vu" w:date="2018-11-30T22:36:00Z">
              <w:rPr/>
            </w:rPrChange>
          </w:rPr>
          <w:t>Môi trường vận hành</w:t>
        </w:r>
        <w:bookmarkStart w:id="11615" w:name="_Toc530658383"/>
        <w:bookmarkStart w:id="11616" w:name="_Toc530662107"/>
        <w:bookmarkStart w:id="11617" w:name="_Toc530662574"/>
        <w:bookmarkStart w:id="11618" w:name="_Toc531009499"/>
        <w:bookmarkStart w:id="11619" w:name="_Toc531101734"/>
        <w:bookmarkStart w:id="11620" w:name="_Toc531102682"/>
        <w:bookmarkStart w:id="11621" w:name="_Toc531358921"/>
        <w:bookmarkStart w:id="11622" w:name="_Toc531359902"/>
        <w:bookmarkStart w:id="11623" w:name="_Toc531380744"/>
        <w:bookmarkEnd w:id="11615"/>
        <w:bookmarkEnd w:id="11616"/>
        <w:bookmarkEnd w:id="11617"/>
        <w:bookmarkEnd w:id="11618"/>
        <w:bookmarkEnd w:id="11619"/>
        <w:bookmarkEnd w:id="11620"/>
        <w:bookmarkEnd w:id="11621"/>
        <w:bookmarkEnd w:id="11622"/>
        <w:bookmarkEnd w:id="11623"/>
      </w:moveFrom>
    </w:p>
    <w:p w14:paraId="408A9B10" w14:textId="2F577A67" w:rsidR="00132D92" w:rsidRPr="00920004" w:rsidDel="00382451" w:rsidRDefault="00132D92" w:rsidP="00BD0851">
      <w:pPr>
        <w:spacing w:before="240" w:line="0" w:lineRule="atLeast"/>
        <w:rPr>
          <w:moveFrom w:id="11624" w:author="phuong vu" w:date="2018-11-22T13:49:00Z"/>
          <w:rPrChange w:id="11625" w:author="phuong vu" w:date="2018-11-30T22:36:00Z">
            <w:rPr>
              <w:moveFrom w:id="11626" w:author="phuong vu" w:date="2018-11-22T13:49:00Z"/>
            </w:rPr>
          </w:rPrChange>
        </w:rPr>
        <w:pPrChange w:id="11627" w:author="phuong vu" w:date="2018-11-30T14:16:00Z">
          <w:pPr/>
        </w:pPrChange>
      </w:pPr>
      <w:moveFrom w:id="11628" w:author="phuong vu" w:date="2018-11-22T13:49:00Z">
        <w:r w:rsidRPr="00920004" w:rsidDel="00382451">
          <w:rPr>
            <w:rPrChange w:id="11629" w:author="phuong vu" w:date="2018-11-30T22:36:00Z">
              <w:rPr>
                <w:lang w:val="en-US"/>
              </w:rPr>
            </w:rPrChange>
          </w:rPr>
          <w:tab/>
          <w:t>Đối với ứng dụng đặt đơn hàng chỉ hỗ trợ trên nền tảng Android với phiên bản từ 5.0 trở lên</w:t>
        </w:r>
        <w:r w:rsidR="00083440" w:rsidRPr="00920004" w:rsidDel="00382451">
          <w:rPr>
            <w:rPrChange w:id="11630" w:author="phuong vu" w:date="2018-11-30T22:36:00Z">
              <w:rPr>
                <w:lang w:val="en-US"/>
              </w:rPr>
            </w:rPrChange>
          </w:rPr>
          <w:t xml:space="preserve">, được sử dụng bởi người dùng là </w:t>
        </w:r>
        <w:r w:rsidR="00083440" w:rsidRPr="00920004" w:rsidDel="00382451">
          <w:rPr>
            <w:rPrChange w:id="11631" w:author="phuong vu" w:date="2018-11-30T22:36:00Z">
              <w:rPr>
                <w:i/>
                <w:lang w:val="en-US"/>
              </w:rPr>
            </w:rPrChange>
          </w:rPr>
          <w:t>Khách hàng.</w:t>
        </w:r>
        <w:bookmarkStart w:id="11632" w:name="_Toc530658384"/>
        <w:bookmarkStart w:id="11633" w:name="_Toc530662108"/>
        <w:bookmarkStart w:id="11634" w:name="_Toc530662575"/>
        <w:bookmarkStart w:id="11635" w:name="_Toc531009500"/>
        <w:bookmarkStart w:id="11636" w:name="_Toc531101735"/>
        <w:bookmarkStart w:id="11637" w:name="_Toc531102683"/>
        <w:bookmarkStart w:id="11638" w:name="_Toc531358922"/>
        <w:bookmarkStart w:id="11639" w:name="_Toc531359903"/>
        <w:bookmarkStart w:id="11640" w:name="_Toc531380745"/>
        <w:bookmarkEnd w:id="11632"/>
        <w:bookmarkEnd w:id="11633"/>
        <w:bookmarkEnd w:id="11634"/>
        <w:bookmarkEnd w:id="11635"/>
        <w:bookmarkEnd w:id="11636"/>
        <w:bookmarkEnd w:id="11637"/>
        <w:bookmarkEnd w:id="11638"/>
        <w:bookmarkEnd w:id="11639"/>
        <w:bookmarkEnd w:id="11640"/>
      </w:moveFrom>
    </w:p>
    <w:p w14:paraId="1D780579" w14:textId="038A1F7A" w:rsidR="00132D92" w:rsidRPr="00920004" w:rsidDel="00382451" w:rsidRDefault="00132D92" w:rsidP="00BD0851">
      <w:pPr>
        <w:spacing w:before="240" w:line="0" w:lineRule="atLeast"/>
        <w:rPr>
          <w:moveFrom w:id="11641" w:author="phuong vu" w:date="2018-11-22T13:49:00Z"/>
          <w:rPrChange w:id="11642" w:author="phuong vu" w:date="2018-11-30T22:36:00Z">
            <w:rPr>
              <w:moveFrom w:id="11643" w:author="phuong vu" w:date="2018-11-22T13:49:00Z"/>
              <w:lang w:val="en-US"/>
            </w:rPr>
          </w:rPrChange>
        </w:rPr>
        <w:pPrChange w:id="11644" w:author="phuong vu" w:date="2018-11-30T14:16:00Z">
          <w:pPr/>
        </w:pPrChange>
      </w:pPr>
      <w:moveFrom w:id="11645" w:author="phuong vu" w:date="2018-11-22T13:49:00Z">
        <w:r w:rsidRPr="00920004" w:rsidDel="00382451">
          <w:rPr>
            <w:rPrChange w:id="11646" w:author="phuong vu" w:date="2018-11-30T22:36:00Z">
              <w:rPr>
                <w:lang w:val="en-US"/>
              </w:rPr>
            </w:rPrChange>
          </w:rPr>
          <w:tab/>
          <w:t xml:space="preserve">Đối với trang web quản lí dành cho người dùng là </w:t>
        </w:r>
        <w:r w:rsidRPr="00920004" w:rsidDel="00382451">
          <w:rPr>
            <w:rPrChange w:id="11647" w:author="phuong vu" w:date="2018-11-30T22:36:00Z">
              <w:rPr>
                <w:i/>
                <w:lang w:val="en-US"/>
              </w:rPr>
            </w:rPrChange>
          </w:rPr>
          <w:t xml:space="preserve">Nhân viên cửa hàng </w:t>
        </w:r>
        <w:r w:rsidR="00083440" w:rsidRPr="00920004" w:rsidDel="00382451">
          <w:rPr>
            <w:rPrChange w:id="11648" w:author="phuong vu" w:date="2018-11-30T22:36: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11649" w:name="_Toc530658385"/>
        <w:bookmarkStart w:id="11650" w:name="_Toc530662109"/>
        <w:bookmarkStart w:id="11651" w:name="_Toc530662576"/>
        <w:bookmarkStart w:id="11652" w:name="_Toc531009501"/>
        <w:bookmarkStart w:id="11653" w:name="_Toc531101736"/>
        <w:bookmarkStart w:id="11654" w:name="_Toc531102684"/>
        <w:bookmarkStart w:id="11655" w:name="_Toc531358923"/>
        <w:bookmarkStart w:id="11656" w:name="_Toc531359904"/>
        <w:bookmarkStart w:id="11657" w:name="_Toc531380746"/>
        <w:bookmarkEnd w:id="11649"/>
        <w:bookmarkEnd w:id="11650"/>
        <w:bookmarkEnd w:id="11651"/>
        <w:bookmarkEnd w:id="11652"/>
        <w:bookmarkEnd w:id="11653"/>
        <w:bookmarkEnd w:id="11654"/>
        <w:bookmarkEnd w:id="11655"/>
        <w:bookmarkEnd w:id="11656"/>
        <w:bookmarkEnd w:id="11657"/>
      </w:moveFrom>
    </w:p>
    <w:p w14:paraId="39929B01" w14:textId="18458D4C" w:rsidR="00083440" w:rsidRPr="00920004" w:rsidDel="00382451" w:rsidRDefault="00083440" w:rsidP="00BD0851">
      <w:pPr>
        <w:spacing w:before="240" w:line="0" w:lineRule="atLeast"/>
        <w:rPr>
          <w:moveFrom w:id="11658" w:author="phuong vu" w:date="2018-11-22T13:49:00Z"/>
          <w:rPrChange w:id="11659" w:author="phuong vu" w:date="2018-11-30T22:36:00Z">
            <w:rPr>
              <w:moveFrom w:id="11660" w:author="phuong vu" w:date="2018-11-22T13:49:00Z"/>
              <w:lang w:val="en-US"/>
            </w:rPr>
          </w:rPrChange>
        </w:rPr>
        <w:pPrChange w:id="11661" w:author="phuong vu" w:date="2018-11-30T14:16:00Z">
          <w:pPr/>
        </w:pPrChange>
      </w:pPr>
      <w:moveFrom w:id="11662" w:author="phuong vu" w:date="2018-11-22T13:49:00Z">
        <w:r w:rsidRPr="00920004" w:rsidDel="00382451">
          <w:rPr>
            <w:rPrChange w:id="11663" w:author="phuong vu" w:date="2018-11-30T22:36: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bookmarkStart w:id="11664" w:name="_Toc530658386"/>
        <w:bookmarkStart w:id="11665" w:name="_Toc530662110"/>
        <w:bookmarkStart w:id="11666" w:name="_Toc530662577"/>
        <w:bookmarkStart w:id="11667" w:name="_Toc531009502"/>
        <w:bookmarkStart w:id="11668" w:name="_Toc531101737"/>
        <w:bookmarkStart w:id="11669" w:name="_Toc531102685"/>
        <w:bookmarkStart w:id="11670" w:name="_Toc531358924"/>
        <w:bookmarkStart w:id="11671" w:name="_Toc531359905"/>
        <w:bookmarkStart w:id="11672" w:name="_Toc531380747"/>
        <w:bookmarkEnd w:id="11664"/>
        <w:bookmarkEnd w:id="11665"/>
        <w:bookmarkEnd w:id="11666"/>
        <w:bookmarkEnd w:id="11667"/>
        <w:bookmarkEnd w:id="11668"/>
        <w:bookmarkEnd w:id="11669"/>
        <w:bookmarkEnd w:id="11670"/>
        <w:bookmarkEnd w:id="11671"/>
        <w:bookmarkEnd w:id="11672"/>
      </w:moveFrom>
    </w:p>
    <w:p w14:paraId="3E42A9E3" w14:textId="3F4A4D17" w:rsidR="00083440" w:rsidRPr="00920004" w:rsidDel="00382451" w:rsidRDefault="00083440" w:rsidP="00BD0851">
      <w:pPr>
        <w:spacing w:before="240" w:line="0" w:lineRule="atLeast"/>
        <w:rPr>
          <w:moveFrom w:id="11673" w:author="phuong vu" w:date="2018-11-22T13:49:00Z"/>
          <w:rPrChange w:id="11674" w:author="phuong vu" w:date="2018-11-30T22:36:00Z">
            <w:rPr>
              <w:moveFrom w:id="11675" w:author="phuong vu" w:date="2018-11-22T13:49:00Z"/>
              <w:lang w:val="en-US"/>
            </w:rPr>
          </w:rPrChange>
        </w:rPr>
        <w:pPrChange w:id="11676" w:author="phuong vu" w:date="2018-11-30T14:16:00Z">
          <w:pPr/>
        </w:pPrChange>
      </w:pPr>
      <w:bookmarkStart w:id="11677" w:name="_Toc530658387"/>
      <w:bookmarkStart w:id="11678" w:name="_Toc530662111"/>
      <w:bookmarkStart w:id="11679" w:name="_Toc530662578"/>
      <w:bookmarkStart w:id="11680" w:name="_Toc531009503"/>
      <w:bookmarkStart w:id="11681" w:name="_Toc531101738"/>
      <w:bookmarkStart w:id="11682" w:name="_Toc531102686"/>
      <w:bookmarkStart w:id="11683" w:name="_Toc531358925"/>
      <w:bookmarkStart w:id="11684" w:name="_Toc531359906"/>
      <w:bookmarkStart w:id="11685" w:name="_Toc531380748"/>
      <w:bookmarkEnd w:id="11677"/>
      <w:bookmarkEnd w:id="11678"/>
      <w:bookmarkEnd w:id="11679"/>
      <w:bookmarkEnd w:id="11680"/>
      <w:bookmarkEnd w:id="11681"/>
      <w:bookmarkEnd w:id="11682"/>
      <w:bookmarkEnd w:id="11683"/>
      <w:bookmarkEnd w:id="11684"/>
      <w:bookmarkEnd w:id="11685"/>
    </w:p>
    <w:moveFromRangeEnd w:id="11612"/>
    <w:p w14:paraId="51EABEB8" w14:textId="1B59AE4F" w:rsidR="00C557CE" w:rsidRPr="00920004" w:rsidDel="00C774DC" w:rsidRDefault="00C557CE" w:rsidP="00BD0851">
      <w:pPr>
        <w:pStyle w:val="Heading2"/>
        <w:spacing w:before="240" w:line="0" w:lineRule="atLeast"/>
        <w:rPr>
          <w:del w:id="11686" w:author="phuong vu" w:date="2018-11-22T13:51:00Z"/>
          <w:rFonts w:cstheme="majorHAnsi"/>
          <w:rPrChange w:id="11687" w:author="phuong vu" w:date="2018-11-30T22:36:00Z">
            <w:rPr>
              <w:del w:id="11688" w:author="phuong vu" w:date="2018-11-22T13:51:00Z"/>
              <w:lang w:val="en-US"/>
            </w:rPr>
          </w:rPrChange>
        </w:rPr>
        <w:pPrChange w:id="11689" w:author="phuong vu" w:date="2018-11-30T14:16:00Z">
          <w:pPr>
            <w:pStyle w:val="Heading2"/>
          </w:pPr>
        </w:pPrChange>
      </w:pPr>
      <w:del w:id="11690" w:author="phuong vu" w:date="2018-11-22T13:51:00Z">
        <w:r w:rsidRPr="00920004" w:rsidDel="00C774DC">
          <w:rPr>
            <w:rFonts w:cstheme="majorHAnsi"/>
            <w:rPrChange w:id="11691" w:author="phuong vu" w:date="2018-11-30T22:36:00Z">
              <w:rPr>
                <w:lang w:val="en-US"/>
              </w:rPr>
            </w:rPrChange>
          </w:rPr>
          <w:delText>Đặc tả yêu cầu</w:delText>
        </w:r>
        <w:bookmarkStart w:id="11692" w:name="_Toc530658388"/>
        <w:bookmarkStart w:id="11693" w:name="_Toc530662112"/>
        <w:bookmarkStart w:id="11694" w:name="_Toc530662579"/>
        <w:bookmarkStart w:id="11695" w:name="_Toc531009504"/>
        <w:bookmarkStart w:id="11696" w:name="_Toc531101739"/>
        <w:bookmarkStart w:id="11697" w:name="_Toc531102687"/>
        <w:bookmarkStart w:id="11698" w:name="_Toc531358926"/>
        <w:bookmarkStart w:id="11699" w:name="_Toc531359907"/>
        <w:bookmarkStart w:id="11700" w:name="_Toc531380749"/>
        <w:bookmarkEnd w:id="11692"/>
        <w:bookmarkEnd w:id="11693"/>
        <w:bookmarkEnd w:id="11694"/>
        <w:bookmarkEnd w:id="11695"/>
        <w:bookmarkEnd w:id="11696"/>
        <w:bookmarkEnd w:id="11697"/>
        <w:bookmarkEnd w:id="11698"/>
        <w:bookmarkEnd w:id="11699"/>
        <w:bookmarkEnd w:id="11700"/>
      </w:del>
    </w:p>
    <w:p w14:paraId="02888FC4" w14:textId="4EDDF8F4" w:rsidR="00EC1917" w:rsidRPr="00920004" w:rsidDel="00C774DC" w:rsidRDefault="00EC1917" w:rsidP="00BD0851">
      <w:pPr>
        <w:pStyle w:val="Heading3"/>
        <w:spacing w:line="0" w:lineRule="atLeast"/>
        <w:rPr>
          <w:del w:id="11701" w:author="phuong vu" w:date="2018-11-22T13:51:00Z"/>
          <w:lang w:val="vi-VN"/>
          <w:rPrChange w:id="11702" w:author="phuong vu" w:date="2018-11-30T22:36:00Z">
            <w:rPr>
              <w:del w:id="11703" w:author="phuong vu" w:date="2018-11-22T13:51:00Z"/>
            </w:rPr>
          </w:rPrChange>
        </w:rPr>
        <w:pPrChange w:id="11704" w:author="phuong vu" w:date="2018-11-30T14:16:00Z">
          <w:pPr>
            <w:pStyle w:val="Heading3"/>
          </w:pPr>
        </w:pPrChange>
      </w:pPr>
      <w:del w:id="11705" w:author="phuong vu" w:date="2018-11-22T13:51:00Z">
        <w:r w:rsidRPr="00920004" w:rsidDel="00C774DC">
          <w:rPr>
            <w:lang w:val="vi-VN"/>
            <w:rPrChange w:id="11706" w:author="phuong vu" w:date="2018-11-30T22:36:00Z">
              <w:rPr/>
            </w:rPrChange>
          </w:rPr>
          <w:delText>Yêu cầu chức năng</w:delText>
        </w:r>
        <w:bookmarkStart w:id="11707" w:name="_Toc530658389"/>
        <w:bookmarkStart w:id="11708" w:name="_Toc530662113"/>
        <w:bookmarkStart w:id="11709" w:name="_Toc530662580"/>
        <w:bookmarkStart w:id="11710" w:name="_Toc531009505"/>
        <w:bookmarkStart w:id="11711" w:name="_Toc531101740"/>
        <w:bookmarkStart w:id="11712" w:name="_Toc531102688"/>
        <w:bookmarkStart w:id="11713" w:name="_Toc531358927"/>
        <w:bookmarkStart w:id="11714" w:name="_Toc531359908"/>
        <w:bookmarkStart w:id="11715" w:name="_Toc531380750"/>
        <w:bookmarkEnd w:id="11707"/>
        <w:bookmarkEnd w:id="11708"/>
        <w:bookmarkEnd w:id="11709"/>
        <w:bookmarkEnd w:id="11710"/>
        <w:bookmarkEnd w:id="11711"/>
        <w:bookmarkEnd w:id="11712"/>
        <w:bookmarkEnd w:id="11713"/>
        <w:bookmarkEnd w:id="11714"/>
        <w:bookmarkEnd w:id="11715"/>
      </w:del>
    </w:p>
    <w:p w14:paraId="4A0331E9" w14:textId="192D406A" w:rsidR="00730F28" w:rsidRPr="00920004" w:rsidDel="00C774DC" w:rsidRDefault="00D43E01" w:rsidP="00BD0851">
      <w:pPr>
        <w:pStyle w:val="Heading4"/>
        <w:spacing w:before="240" w:line="0" w:lineRule="atLeast"/>
        <w:rPr>
          <w:del w:id="11716" w:author="phuong vu" w:date="2018-11-22T13:51:00Z"/>
          <w:rFonts w:cstheme="majorHAnsi"/>
          <w:rPrChange w:id="11717" w:author="phuong vu" w:date="2018-11-30T22:36:00Z">
            <w:rPr>
              <w:del w:id="11718" w:author="phuong vu" w:date="2018-11-22T13:51:00Z"/>
            </w:rPr>
          </w:rPrChange>
        </w:rPr>
        <w:pPrChange w:id="11719" w:author="phuong vu" w:date="2018-11-30T14:16:00Z">
          <w:pPr>
            <w:pStyle w:val="Heading4"/>
          </w:pPr>
        </w:pPrChange>
      </w:pPr>
      <w:del w:id="11720" w:author="phuong vu" w:date="2018-11-22T13:51:00Z">
        <w:r w:rsidRPr="00920004" w:rsidDel="00C774DC">
          <w:rPr>
            <w:rFonts w:cstheme="majorHAnsi"/>
            <w:b w:val="0"/>
            <w:iCs w:val="0"/>
            <w:rPrChange w:id="11721" w:author="phuong vu" w:date="2018-11-30T22:36:00Z">
              <w:rPr>
                <w:rFonts w:cstheme="majorHAnsi"/>
                <w:b w:val="0"/>
                <w:iCs w:val="0"/>
              </w:rPr>
            </w:rPrChange>
          </w:rPr>
          <w:delText>Qu</w:delText>
        </w:r>
        <w:r w:rsidRPr="00920004" w:rsidDel="00C774DC">
          <w:rPr>
            <w:rFonts w:cstheme="majorHAnsi"/>
            <w:rPrChange w:id="11722" w:author="phuong vu" w:date="2018-11-30T22:36:00Z">
              <w:rPr>
                <w:rFonts w:cstheme="majorHAnsi"/>
              </w:rPr>
            </w:rPrChange>
          </w:rPr>
          <w:delText>ả</w:delText>
        </w:r>
        <w:r w:rsidRPr="00920004" w:rsidDel="00C774DC">
          <w:rPr>
            <w:rFonts w:cstheme="majorHAnsi"/>
            <w:rPrChange w:id="11723" w:author="phuong vu" w:date="2018-11-30T22:36:00Z">
              <w:rPr/>
            </w:rPrChange>
          </w:rPr>
          <w:delText>n lí đơn hàng</w:delText>
        </w:r>
        <w:bookmarkStart w:id="11724" w:name="_Toc530658390"/>
        <w:bookmarkStart w:id="11725" w:name="_Toc530662114"/>
        <w:bookmarkStart w:id="11726" w:name="_Toc530662581"/>
        <w:bookmarkStart w:id="11727" w:name="_Toc531009506"/>
        <w:bookmarkStart w:id="11728" w:name="_Toc531101741"/>
        <w:bookmarkStart w:id="11729" w:name="_Toc531102689"/>
        <w:bookmarkStart w:id="11730" w:name="_Toc531358928"/>
        <w:bookmarkStart w:id="11731" w:name="_Toc531359909"/>
        <w:bookmarkStart w:id="11732" w:name="_Toc531380751"/>
        <w:bookmarkEnd w:id="11724"/>
        <w:bookmarkEnd w:id="11725"/>
        <w:bookmarkEnd w:id="11726"/>
        <w:bookmarkEnd w:id="11727"/>
        <w:bookmarkEnd w:id="11728"/>
        <w:bookmarkEnd w:id="11729"/>
        <w:bookmarkEnd w:id="11730"/>
        <w:bookmarkEnd w:id="11731"/>
        <w:bookmarkEnd w:id="11732"/>
      </w:del>
    </w:p>
    <w:tbl>
      <w:tblPr>
        <w:tblStyle w:val="TableGrid"/>
        <w:tblW w:w="0" w:type="auto"/>
        <w:tblLook w:val="04A0" w:firstRow="1" w:lastRow="0" w:firstColumn="1" w:lastColumn="0" w:noHBand="0" w:noVBand="1"/>
      </w:tblPr>
      <w:tblGrid>
        <w:gridCol w:w="2346"/>
        <w:gridCol w:w="6431"/>
      </w:tblGrid>
      <w:tr w:rsidR="005D16EE" w:rsidRPr="00920004" w:rsidDel="00C774DC" w14:paraId="0ED8CB60" w14:textId="10961E1A" w:rsidTr="007C127C">
        <w:trPr>
          <w:del w:id="11733" w:author="phuong vu" w:date="2018-11-22T13:51:00Z"/>
        </w:trPr>
        <w:tc>
          <w:tcPr>
            <w:tcW w:w="2425" w:type="dxa"/>
          </w:tcPr>
          <w:p w14:paraId="2559F5A5" w14:textId="7F28AA42" w:rsidR="00730F28" w:rsidRPr="00920004" w:rsidDel="00C774DC" w:rsidRDefault="00730F28" w:rsidP="00BD0851">
            <w:pPr>
              <w:spacing w:before="240" w:line="0" w:lineRule="atLeast"/>
              <w:rPr>
                <w:del w:id="11734" w:author="phuong vu" w:date="2018-11-22T13:51:00Z"/>
                <w:b/>
                <w:rPrChange w:id="11735" w:author="phuong vu" w:date="2018-11-30T22:36:00Z">
                  <w:rPr>
                    <w:del w:id="11736" w:author="phuong vu" w:date="2018-11-22T13:51:00Z"/>
                    <w:b/>
                  </w:rPr>
                </w:rPrChange>
              </w:rPr>
              <w:pPrChange w:id="11737" w:author="phuong vu" w:date="2018-11-30T14:16:00Z">
                <w:pPr>
                  <w:spacing w:line="276" w:lineRule="auto"/>
                </w:pPr>
              </w:pPrChange>
            </w:pPr>
            <w:del w:id="11738" w:author="phuong vu" w:date="2018-11-22T13:51:00Z">
              <w:r w:rsidRPr="00920004" w:rsidDel="00C774DC">
                <w:rPr>
                  <w:b/>
                  <w:rPrChange w:id="11739" w:author="phuong vu" w:date="2018-11-30T22:36:00Z">
                    <w:rPr>
                      <w:b/>
                    </w:rPr>
                  </w:rPrChange>
                </w:rPr>
                <w:delText>Mã yêu cầu</w:delText>
              </w:r>
              <w:bookmarkStart w:id="11740" w:name="_Toc530658391"/>
              <w:bookmarkStart w:id="11741" w:name="_Toc530662115"/>
              <w:bookmarkStart w:id="11742" w:name="_Toc530662582"/>
              <w:bookmarkStart w:id="11743" w:name="_Toc531009507"/>
              <w:bookmarkStart w:id="11744" w:name="_Toc531101742"/>
              <w:bookmarkStart w:id="11745" w:name="_Toc531102690"/>
              <w:bookmarkStart w:id="11746" w:name="_Toc531358929"/>
              <w:bookmarkStart w:id="11747" w:name="_Toc531359910"/>
              <w:bookmarkStart w:id="11748" w:name="_Toc531380752"/>
              <w:bookmarkEnd w:id="11740"/>
              <w:bookmarkEnd w:id="11741"/>
              <w:bookmarkEnd w:id="11742"/>
              <w:bookmarkEnd w:id="11743"/>
              <w:bookmarkEnd w:id="11744"/>
              <w:bookmarkEnd w:id="11745"/>
              <w:bookmarkEnd w:id="11746"/>
              <w:bookmarkEnd w:id="11747"/>
              <w:bookmarkEnd w:id="11748"/>
            </w:del>
          </w:p>
        </w:tc>
        <w:tc>
          <w:tcPr>
            <w:tcW w:w="6686" w:type="dxa"/>
          </w:tcPr>
          <w:p w14:paraId="0731716B" w14:textId="07422BC7" w:rsidR="00730F28" w:rsidRPr="00920004" w:rsidDel="00C774DC" w:rsidRDefault="00730F28" w:rsidP="00BD0851">
            <w:pPr>
              <w:spacing w:before="240" w:line="0" w:lineRule="atLeast"/>
              <w:rPr>
                <w:del w:id="11749" w:author="phuong vu" w:date="2018-11-22T13:51:00Z"/>
                <w:rPrChange w:id="11750" w:author="phuong vu" w:date="2018-11-30T22:36:00Z">
                  <w:rPr>
                    <w:del w:id="11751" w:author="phuong vu" w:date="2018-11-22T13:51:00Z"/>
                    <w:lang w:val="en-US"/>
                  </w:rPr>
                </w:rPrChange>
              </w:rPr>
              <w:pPrChange w:id="11752" w:author="phuong vu" w:date="2018-11-30T14:16:00Z">
                <w:pPr>
                  <w:spacing w:line="276" w:lineRule="auto"/>
                </w:pPr>
              </w:pPrChange>
            </w:pPr>
            <w:del w:id="11753" w:author="phuong vu" w:date="2018-11-22T13:51:00Z">
              <w:r w:rsidRPr="00920004" w:rsidDel="00C774DC">
                <w:rPr>
                  <w:rPrChange w:id="11754" w:author="phuong vu" w:date="2018-11-30T22:36:00Z">
                    <w:rPr>
                      <w:lang w:val="en-US"/>
                    </w:rPr>
                  </w:rPrChange>
                </w:rPr>
                <w:delText>GU_01</w:delText>
              </w:r>
              <w:bookmarkStart w:id="11755" w:name="_Toc530658392"/>
              <w:bookmarkStart w:id="11756" w:name="_Toc530662116"/>
              <w:bookmarkStart w:id="11757" w:name="_Toc530662583"/>
              <w:bookmarkStart w:id="11758" w:name="_Toc531009508"/>
              <w:bookmarkStart w:id="11759" w:name="_Toc531101743"/>
              <w:bookmarkStart w:id="11760" w:name="_Toc531102691"/>
              <w:bookmarkStart w:id="11761" w:name="_Toc531358930"/>
              <w:bookmarkStart w:id="11762" w:name="_Toc531359911"/>
              <w:bookmarkStart w:id="11763" w:name="_Toc531380753"/>
              <w:bookmarkEnd w:id="11755"/>
              <w:bookmarkEnd w:id="11756"/>
              <w:bookmarkEnd w:id="11757"/>
              <w:bookmarkEnd w:id="11758"/>
              <w:bookmarkEnd w:id="11759"/>
              <w:bookmarkEnd w:id="11760"/>
              <w:bookmarkEnd w:id="11761"/>
              <w:bookmarkEnd w:id="11762"/>
              <w:bookmarkEnd w:id="11763"/>
            </w:del>
          </w:p>
        </w:tc>
        <w:bookmarkStart w:id="11764" w:name="_Toc530658393"/>
        <w:bookmarkStart w:id="11765" w:name="_Toc530662117"/>
        <w:bookmarkStart w:id="11766" w:name="_Toc530662584"/>
        <w:bookmarkStart w:id="11767" w:name="_Toc531009509"/>
        <w:bookmarkStart w:id="11768" w:name="_Toc531101744"/>
        <w:bookmarkStart w:id="11769" w:name="_Toc531102692"/>
        <w:bookmarkStart w:id="11770" w:name="_Toc531358931"/>
        <w:bookmarkStart w:id="11771" w:name="_Toc531359912"/>
        <w:bookmarkStart w:id="11772" w:name="_Toc531380754"/>
        <w:bookmarkEnd w:id="11764"/>
        <w:bookmarkEnd w:id="11765"/>
        <w:bookmarkEnd w:id="11766"/>
        <w:bookmarkEnd w:id="11767"/>
        <w:bookmarkEnd w:id="11768"/>
        <w:bookmarkEnd w:id="11769"/>
        <w:bookmarkEnd w:id="11770"/>
        <w:bookmarkEnd w:id="11771"/>
        <w:bookmarkEnd w:id="11772"/>
      </w:tr>
      <w:tr w:rsidR="005D16EE" w:rsidRPr="00920004" w:rsidDel="00C774DC" w14:paraId="771E27CF" w14:textId="363D6D17" w:rsidTr="007C127C">
        <w:trPr>
          <w:del w:id="11773" w:author="phuong vu" w:date="2018-11-22T13:51:00Z"/>
        </w:trPr>
        <w:tc>
          <w:tcPr>
            <w:tcW w:w="2425" w:type="dxa"/>
          </w:tcPr>
          <w:p w14:paraId="2DFEC983" w14:textId="52B568B6" w:rsidR="00730F28" w:rsidRPr="00920004" w:rsidDel="00C774DC" w:rsidRDefault="00730F28" w:rsidP="00BD0851">
            <w:pPr>
              <w:spacing w:before="240" w:line="0" w:lineRule="atLeast"/>
              <w:rPr>
                <w:del w:id="11774" w:author="phuong vu" w:date="2018-11-22T13:51:00Z"/>
                <w:b/>
                <w:rPrChange w:id="11775" w:author="phuong vu" w:date="2018-11-30T22:36:00Z">
                  <w:rPr>
                    <w:del w:id="11776" w:author="phuong vu" w:date="2018-11-22T13:51:00Z"/>
                    <w:b/>
                  </w:rPr>
                </w:rPrChange>
              </w:rPr>
              <w:pPrChange w:id="11777" w:author="phuong vu" w:date="2018-11-30T14:16:00Z">
                <w:pPr>
                  <w:spacing w:line="276" w:lineRule="auto"/>
                </w:pPr>
              </w:pPrChange>
            </w:pPr>
            <w:del w:id="11778" w:author="phuong vu" w:date="2018-11-22T13:51:00Z">
              <w:r w:rsidRPr="00920004" w:rsidDel="00C774DC">
                <w:rPr>
                  <w:b/>
                  <w:rPrChange w:id="11779" w:author="phuong vu" w:date="2018-11-30T22:36:00Z">
                    <w:rPr>
                      <w:b/>
                    </w:rPr>
                  </w:rPrChange>
                </w:rPr>
                <w:delText>Tên chức năng</w:delText>
              </w:r>
              <w:bookmarkStart w:id="11780" w:name="_Toc530658394"/>
              <w:bookmarkStart w:id="11781" w:name="_Toc530662118"/>
              <w:bookmarkStart w:id="11782" w:name="_Toc530662585"/>
              <w:bookmarkStart w:id="11783" w:name="_Toc531009510"/>
              <w:bookmarkStart w:id="11784" w:name="_Toc531101745"/>
              <w:bookmarkStart w:id="11785" w:name="_Toc531102693"/>
              <w:bookmarkStart w:id="11786" w:name="_Toc531358932"/>
              <w:bookmarkStart w:id="11787" w:name="_Toc531359913"/>
              <w:bookmarkStart w:id="11788" w:name="_Toc531380755"/>
              <w:bookmarkEnd w:id="11780"/>
              <w:bookmarkEnd w:id="11781"/>
              <w:bookmarkEnd w:id="11782"/>
              <w:bookmarkEnd w:id="11783"/>
              <w:bookmarkEnd w:id="11784"/>
              <w:bookmarkEnd w:id="11785"/>
              <w:bookmarkEnd w:id="11786"/>
              <w:bookmarkEnd w:id="11787"/>
              <w:bookmarkEnd w:id="11788"/>
            </w:del>
          </w:p>
        </w:tc>
        <w:tc>
          <w:tcPr>
            <w:tcW w:w="6686" w:type="dxa"/>
          </w:tcPr>
          <w:p w14:paraId="228583CE" w14:textId="7B102A8D" w:rsidR="00730F28" w:rsidRPr="00920004" w:rsidDel="00C774DC" w:rsidRDefault="00D43E01" w:rsidP="00BD0851">
            <w:pPr>
              <w:spacing w:before="240" w:line="0" w:lineRule="atLeast"/>
              <w:rPr>
                <w:del w:id="11789" w:author="phuong vu" w:date="2018-11-22T13:51:00Z"/>
                <w:rPrChange w:id="11790" w:author="phuong vu" w:date="2018-11-30T22:36:00Z">
                  <w:rPr>
                    <w:del w:id="11791" w:author="phuong vu" w:date="2018-11-22T13:51:00Z"/>
                  </w:rPr>
                </w:rPrChange>
              </w:rPr>
              <w:pPrChange w:id="11792" w:author="phuong vu" w:date="2018-11-30T14:16:00Z">
                <w:pPr>
                  <w:spacing w:line="276" w:lineRule="auto"/>
                </w:pPr>
              </w:pPrChange>
            </w:pPr>
            <w:del w:id="11793" w:author="phuong vu" w:date="2018-11-22T13:51:00Z">
              <w:r w:rsidRPr="00920004" w:rsidDel="00C774DC">
                <w:rPr>
                  <w:rPrChange w:id="11794" w:author="phuong vu" w:date="2018-11-30T22:36:00Z">
                    <w:rPr/>
                  </w:rPrChange>
                </w:rPr>
                <w:delText>Quản lí đơn hàng</w:delText>
              </w:r>
              <w:bookmarkStart w:id="11795" w:name="_Toc530658395"/>
              <w:bookmarkStart w:id="11796" w:name="_Toc530662119"/>
              <w:bookmarkStart w:id="11797" w:name="_Toc530662586"/>
              <w:bookmarkStart w:id="11798" w:name="_Toc531009511"/>
              <w:bookmarkStart w:id="11799" w:name="_Toc531101746"/>
              <w:bookmarkStart w:id="11800" w:name="_Toc531102694"/>
              <w:bookmarkStart w:id="11801" w:name="_Toc531358933"/>
              <w:bookmarkStart w:id="11802" w:name="_Toc531359914"/>
              <w:bookmarkStart w:id="11803" w:name="_Toc531380756"/>
              <w:bookmarkEnd w:id="11795"/>
              <w:bookmarkEnd w:id="11796"/>
              <w:bookmarkEnd w:id="11797"/>
              <w:bookmarkEnd w:id="11798"/>
              <w:bookmarkEnd w:id="11799"/>
              <w:bookmarkEnd w:id="11800"/>
              <w:bookmarkEnd w:id="11801"/>
              <w:bookmarkEnd w:id="11802"/>
              <w:bookmarkEnd w:id="11803"/>
            </w:del>
          </w:p>
        </w:tc>
        <w:bookmarkStart w:id="11804" w:name="_Toc530658396"/>
        <w:bookmarkStart w:id="11805" w:name="_Toc530662120"/>
        <w:bookmarkStart w:id="11806" w:name="_Toc530662587"/>
        <w:bookmarkStart w:id="11807" w:name="_Toc531009512"/>
        <w:bookmarkStart w:id="11808" w:name="_Toc531101747"/>
        <w:bookmarkStart w:id="11809" w:name="_Toc531102695"/>
        <w:bookmarkStart w:id="11810" w:name="_Toc531358934"/>
        <w:bookmarkStart w:id="11811" w:name="_Toc531359915"/>
        <w:bookmarkStart w:id="11812" w:name="_Toc531380757"/>
        <w:bookmarkEnd w:id="11804"/>
        <w:bookmarkEnd w:id="11805"/>
        <w:bookmarkEnd w:id="11806"/>
        <w:bookmarkEnd w:id="11807"/>
        <w:bookmarkEnd w:id="11808"/>
        <w:bookmarkEnd w:id="11809"/>
        <w:bookmarkEnd w:id="11810"/>
        <w:bookmarkEnd w:id="11811"/>
        <w:bookmarkEnd w:id="11812"/>
      </w:tr>
      <w:tr w:rsidR="005D16EE" w:rsidRPr="00920004" w:rsidDel="00C774DC" w14:paraId="450A05D9" w14:textId="0FD31223" w:rsidTr="007C127C">
        <w:trPr>
          <w:del w:id="11813" w:author="phuong vu" w:date="2018-11-22T13:51:00Z"/>
        </w:trPr>
        <w:tc>
          <w:tcPr>
            <w:tcW w:w="2425" w:type="dxa"/>
          </w:tcPr>
          <w:p w14:paraId="5AEA3652" w14:textId="2BE8BD42" w:rsidR="00730F28" w:rsidRPr="00920004" w:rsidDel="00C774DC" w:rsidRDefault="00730F28" w:rsidP="00BD0851">
            <w:pPr>
              <w:spacing w:before="240" w:line="0" w:lineRule="atLeast"/>
              <w:rPr>
                <w:del w:id="11814" w:author="phuong vu" w:date="2018-11-22T13:51:00Z"/>
                <w:b/>
                <w:rPrChange w:id="11815" w:author="phuong vu" w:date="2018-11-30T22:36:00Z">
                  <w:rPr>
                    <w:del w:id="11816" w:author="phuong vu" w:date="2018-11-22T13:51:00Z"/>
                    <w:b/>
                  </w:rPr>
                </w:rPrChange>
              </w:rPr>
              <w:pPrChange w:id="11817" w:author="phuong vu" w:date="2018-11-30T14:16:00Z">
                <w:pPr>
                  <w:spacing w:line="276" w:lineRule="auto"/>
                </w:pPr>
              </w:pPrChange>
            </w:pPr>
            <w:del w:id="11818" w:author="phuong vu" w:date="2018-11-22T13:51:00Z">
              <w:r w:rsidRPr="00920004" w:rsidDel="00C774DC">
                <w:rPr>
                  <w:b/>
                  <w:rPrChange w:id="11819" w:author="phuong vu" w:date="2018-11-30T22:36:00Z">
                    <w:rPr>
                      <w:b/>
                    </w:rPr>
                  </w:rPrChange>
                </w:rPr>
                <w:delText>Đối tượng sử dụng</w:delText>
              </w:r>
              <w:bookmarkStart w:id="11820" w:name="_Toc530658397"/>
              <w:bookmarkStart w:id="11821" w:name="_Toc530662121"/>
              <w:bookmarkStart w:id="11822" w:name="_Toc530662588"/>
              <w:bookmarkStart w:id="11823" w:name="_Toc531009513"/>
              <w:bookmarkStart w:id="11824" w:name="_Toc531101748"/>
              <w:bookmarkStart w:id="11825" w:name="_Toc531102696"/>
              <w:bookmarkStart w:id="11826" w:name="_Toc531358935"/>
              <w:bookmarkStart w:id="11827" w:name="_Toc531359916"/>
              <w:bookmarkStart w:id="11828" w:name="_Toc531380758"/>
              <w:bookmarkEnd w:id="11820"/>
              <w:bookmarkEnd w:id="11821"/>
              <w:bookmarkEnd w:id="11822"/>
              <w:bookmarkEnd w:id="11823"/>
              <w:bookmarkEnd w:id="11824"/>
              <w:bookmarkEnd w:id="11825"/>
              <w:bookmarkEnd w:id="11826"/>
              <w:bookmarkEnd w:id="11827"/>
              <w:bookmarkEnd w:id="11828"/>
            </w:del>
          </w:p>
        </w:tc>
        <w:tc>
          <w:tcPr>
            <w:tcW w:w="6686" w:type="dxa"/>
          </w:tcPr>
          <w:p w14:paraId="6632C705" w14:textId="11D0BC43" w:rsidR="00730F28" w:rsidRPr="00920004" w:rsidDel="00C774DC" w:rsidRDefault="00730F28" w:rsidP="00BD0851">
            <w:pPr>
              <w:spacing w:before="240" w:line="0" w:lineRule="atLeast"/>
              <w:rPr>
                <w:del w:id="11829" w:author="phuong vu" w:date="2018-11-22T13:51:00Z"/>
                <w:rPrChange w:id="11830" w:author="phuong vu" w:date="2018-11-30T22:36:00Z">
                  <w:rPr>
                    <w:del w:id="11831" w:author="phuong vu" w:date="2018-11-22T13:51:00Z"/>
                    <w:lang w:val="en-US"/>
                  </w:rPr>
                </w:rPrChange>
              </w:rPr>
              <w:pPrChange w:id="11832" w:author="phuong vu" w:date="2018-11-30T14:16:00Z">
                <w:pPr>
                  <w:spacing w:line="276" w:lineRule="auto"/>
                </w:pPr>
              </w:pPrChange>
            </w:pPr>
            <w:del w:id="11833" w:author="phuong vu" w:date="2018-11-22T13:51:00Z">
              <w:r w:rsidRPr="00920004" w:rsidDel="00C774DC">
                <w:rPr>
                  <w:rPrChange w:id="11834" w:author="phuong vu" w:date="2018-11-30T22:36:00Z">
                    <w:rPr>
                      <w:lang w:val="en-US"/>
                    </w:rPr>
                  </w:rPrChange>
                </w:rPr>
                <w:delText>Nhân viên cửa hàng (Nhân viên quản lí đơn hàng, Nhân viên xử lí đơn hàng)</w:delText>
              </w:r>
              <w:bookmarkStart w:id="11835" w:name="_Toc530658398"/>
              <w:bookmarkStart w:id="11836" w:name="_Toc530662122"/>
              <w:bookmarkStart w:id="11837" w:name="_Toc530662589"/>
              <w:bookmarkStart w:id="11838" w:name="_Toc531009514"/>
              <w:bookmarkStart w:id="11839" w:name="_Toc531101749"/>
              <w:bookmarkStart w:id="11840" w:name="_Toc531102697"/>
              <w:bookmarkStart w:id="11841" w:name="_Toc531358936"/>
              <w:bookmarkStart w:id="11842" w:name="_Toc531359917"/>
              <w:bookmarkStart w:id="11843" w:name="_Toc531380759"/>
              <w:bookmarkEnd w:id="11835"/>
              <w:bookmarkEnd w:id="11836"/>
              <w:bookmarkEnd w:id="11837"/>
              <w:bookmarkEnd w:id="11838"/>
              <w:bookmarkEnd w:id="11839"/>
              <w:bookmarkEnd w:id="11840"/>
              <w:bookmarkEnd w:id="11841"/>
              <w:bookmarkEnd w:id="11842"/>
              <w:bookmarkEnd w:id="11843"/>
            </w:del>
          </w:p>
        </w:tc>
        <w:bookmarkStart w:id="11844" w:name="_Toc530658399"/>
        <w:bookmarkStart w:id="11845" w:name="_Toc530662123"/>
        <w:bookmarkStart w:id="11846" w:name="_Toc530662590"/>
        <w:bookmarkStart w:id="11847" w:name="_Toc531009515"/>
        <w:bookmarkStart w:id="11848" w:name="_Toc531101750"/>
        <w:bookmarkStart w:id="11849" w:name="_Toc531102698"/>
        <w:bookmarkStart w:id="11850" w:name="_Toc531358937"/>
        <w:bookmarkStart w:id="11851" w:name="_Toc531359918"/>
        <w:bookmarkStart w:id="11852" w:name="_Toc531380760"/>
        <w:bookmarkEnd w:id="11844"/>
        <w:bookmarkEnd w:id="11845"/>
        <w:bookmarkEnd w:id="11846"/>
        <w:bookmarkEnd w:id="11847"/>
        <w:bookmarkEnd w:id="11848"/>
        <w:bookmarkEnd w:id="11849"/>
        <w:bookmarkEnd w:id="11850"/>
        <w:bookmarkEnd w:id="11851"/>
        <w:bookmarkEnd w:id="11852"/>
      </w:tr>
      <w:tr w:rsidR="005D16EE" w:rsidRPr="00920004" w:rsidDel="00C774DC" w14:paraId="7588BCB4" w14:textId="36FBAC20" w:rsidTr="007C127C">
        <w:trPr>
          <w:del w:id="11853" w:author="phuong vu" w:date="2018-11-22T13:51:00Z"/>
        </w:trPr>
        <w:tc>
          <w:tcPr>
            <w:tcW w:w="2425" w:type="dxa"/>
          </w:tcPr>
          <w:p w14:paraId="2C8F396A" w14:textId="3AFCEC6D" w:rsidR="00730F28" w:rsidRPr="00920004" w:rsidDel="00C774DC" w:rsidRDefault="00730F28" w:rsidP="00BD0851">
            <w:pPr>
              <w:spacing w:before="240" w:line="0" w:lineRule="atLeast"/>
              <w:rPr>
                <w:del w:id="11854" w:author="phuong vu" w:date="2018-11-22T13:51:00Z"/>
                <w:b/>
                <w:rPrChange w:id="11855" w:author="phuong vu" w:date="2018-11-30T22:36:00Z">
                  <w:rPr>
                    <w:del w:id="11856" w:author="phuong vu" w:date="2018-11-22T13:51:00Z"/>
                    <w:b/>
                  </w:rPr>
                </w:rPrChange>
              </w:rPr>
              <w:pPrChange w:id="11857" w:author="phuong vu" w:date="2018-11-30T14:16:00Z">
                <w:pPr>
                  <w:spacing w:line="276" w:lineRule="auto"/>
                </w:pPr>
              </w:pPrChange>
            </w:pPr>
            <w:del w:id="11858" w:author="phuong vu" w:date="2018-11-22T13:51:00Z">
              <w:r w:rsidRPr="00920004" w:rsidDel="00C774DC">
                <w:rPr>
                  <w:b/>
                  <w:rPrChange w:id="11859" w:author="phuong vu" w:date="2018-11-30T22:36:00Z">
                    <w:rPr>
                      <w:b/>
                    </w:rPr>
                  </w:rPrChange>
                </w:rPr>
                <w:delText>Tiền điều kiện</w:delText>
              </w:r>
              <w:bookmarkStart w:id="11860" w:name="_Toc530658400"/>
              <w:bookmarkStart w:id="11861" w:name="_Toc530662124"/>
              <w:bookmarkStart w:id="11862" w:name="_Toc530662591"/>
              <w:bookmarkStart w:id="11863" w:name="_Toc531009516"/>
              <w:bookmarkStart w:id="11864" w:name="_Toc531101751"/>
              <w:bookmarkStart w:id="11865" w:name="_Toc531102699"/>
              <w:bookmarkStart w:id="11866" w:name="_Toc531358938"/>
              <w:bookmarkStart w:id="11867" w:name="_Toc531359919"/>
              <w:bookmarkStart w:id="11868" w:name="_Toc531380761"/>
              <w:bookmarkEnd w:id="11860"/>
              <w:bookmarkEnd w:id="11861"/>
              <w:bookmarkEnd w:id="11862"/>
              <w:bookmarkEnd w:id="11863"/>
              <w:bookmarkEnd w:id="11864"/>
              <w:bookmarkEnd w:id="11865"/>
              <w:bookmarkEnd w:id="11866"/>
              <w:bookmarkEnd w:id="11867"/>
              <w:bookmarkEnd w:id="11868"/>
            </w:del>
          </w:p>
        </w:tc>
        <w:tc>
          <w:tcPr>
            <w:tcW w:w="6686" w:type="dxa"/>
          </w:tcPr>
          <w:p w14:paraId="0D9A5A59" w14:textId="60304609" w:rsidR="00730F28" w:rsidRPr="00920004" w:rsidDel="00C774DC" w:rsidRDefault="003752F8" w:rsidP="00BD0851">
            <w:pPr>
              <w:spacing w:before="240" w:line="0" w:lineRule="atLeast"/>
              <w:rPr>
                <w:del w:id="11869" w:author="phuong vu" w:date="2018-11-22T13:51:00Z"/>
                <w:rPrChange w:id="11870" w:author="phuong vu" w:date="2018-11-30T22:36:00Z">
                  <w:rPr>
                    <w:del w:id="11871" w:author="phuong vu" w:date="2018-11-22T13:51:00Z"/>
                    <w:lang w:val="en-US"/>
                  </w:rPr>
                </w:rPrChange>
              </w:rPr>
              <w:pPrChange w:id="11872" w:author="phuong vu" w:date="2018-11-30T14:16:00Z">
                <w:pPr>
                  <w:spacing w:line="276" w:lineRule="auto"/>
                </w:pPr>
              </w:pPrChange>
            </w:pPr>
            <w:del w:id="11873" w:author="phuong vu" w:date="2018-11-22T13:51:00Z">
              <w:r w:rsidRPr="00920004" w:rsidDel="00C774DC">
                <w:rPr>
                  <w:rPrChange w:id="11874" w:author="phuong vu" w:date="2018-11-30T22:36:00Z">
                    <w:rPr>
                      <w:lang w:val="en-US"/>
                    </w:rPr>
                  </w:rPrChange>
                </w:rPr>
                <w:delText xml:space="preserve">Truy cập được trang web quản lí và </w:delText>
              </w:r>
              <w:r w:rsidR="005E4157" w:rsidRPr="00920004" w:rsidDel="00C774DC">
                <w:rPr>
                  <w:rPrChange w:id="11875" w:author="phuong vu" w:date="2018-11-30T22:36:00Z">
                    <w:rPr>
                      <w:lang w:val="en-US"/>
                    </w:rPr>
                  </w:rPrChange>
                </w:rPr>
                <w:delText>đăng nhập</w:delText>
              </w:r>
              <w:r w:rsidRPr="00920004" w:rsidDel="00C774DC">
                <w:rPr>
                  <w:rPrChange w:id="11876" w:author="phuong vu" w:date="2018-11-30T22:36:00Z">
                    <w:rPr>
                      <w:lang w:val="en-US"/>
                    </w:rPr>
                  </w:rPrChange>
                </w:rPr>
                <w:delText xml:space="preserve"> thành công vào hệ thống.</w:delText>
              </w:r>
              <w:bookmarkStart w:id="11877" w:name="_Toc530658401"/>
              <w:bookmarkStart w:id="11878" w:name="_Toc530662125"/>
              <w:bookmarkStart w:id="11879" w:name="_Toc530662592"/>
              <w:bookmarkStart w:id="11880" w:name="_Toc531009517"/>
              <w:bookmarkStart w:id="11881" w:name="_Toc531101752"/>
              <w:bookmarkStart w:id="11882" w:name="_Toc531102700"/>
              <w:bookmarkStart w:id="11883" w:name="_Toc531358939"/>
              <w:bookmarkStart w:id="11884" w:name="_Toc531359920"/>
              <w:bookmarkStart w:id="11885" w:name="_Toc531380762"/>
              <w:bookmarkEnd w:id="11877"/>
              <w:bookmarkEnd w:id="11878"/>
              <w:bookmarkEnd w:id="11879"/>
              <w:bookmarkEnd w:id="11880"/>
              <w:bookmarkEnd w:id="11881"/>
              <w:bookmarkEnd w:id="11882"/>
              <w:bookmarkEnd w:id="11883"/>
              <w:bookmarkEnd w:id="11884"/>
              <w:bookmarkEnd w:id="11885"/>
            </w:del>
          </w:p>
        </w:tc>
        <w:bookmarkStart w:id="11886" w:name="_Toc530658402"/>
        <w:bookmarkStart w:id="11887" w:name="_Toc530662126"/>
        <w:bookmarkStart w:id="11888" w:name="_Toc530662593"/>
        <w:bookmarkStart w:id="11889" w:name="_Toc531009518"/>
        <w:bookmarkStart w:id="11890" w:name="_Toc531101753"/>
        <w:bookmarkStart w:id="11891" w:name="_Toc531102701"/>
        <w:bookmarkStart w:id="11892" w:name="_Toc531358940"/>
        <w:bookmarkStart w:id="11893" w:name="_Toc531359921"/>
        <w:bookmarkStart w:id="11894" w:name="_Toc531380763"/>
        <w:bookmarkEnd w:id="11886"/>
        <w:bookmarkEnd w:id="11887"/>
        <w:bookmarkEnd w:id="11888"/>
        <w:bookmarkEnd w:id="11889"/>
        <w:bookmarkEnd w:id="11890"/>
        <w:bookmarkEnd w:id="11891"/>
        <w:bookmarkEnd w:id="11892"/>
        <w:bookmarkEnd w:id="11893"/>
        <w:bookmarkEnd w:id="11894"/>
      </w:tr>
      <w:tr w:rsidR="005D16EE" w:rsidRPr="00920004" w:rsidDel="00C774DC" w14:paraId="2DFACF7E" w14:textId="45B71B42" w:rsidTr="007C127C">
        <w:trPr>
          <w:del w:id="11895" w:author="phuong vu" w:date="2018-11-22T13:51:00Z"/>
        </w:trPr>
        <w:tc>
          <w:tcPr>
            <w:tcW w:w="2425" w:type="dxa"/>
          </w:tcPr>
          <w:p w14:paraId="19BC4452" w14:textId="6170C5CC" w:rsidR="00730F28" w:rsidRPr="00920004" w:rsidDel="00C774DC" w:rsidRDefault="00730F28" w:rsidP="00BD0851">
            <w:pPr>
              <w:spacing w:before="240" w:line="0" w:lineRule="atLeast"/>
              <w:rPr>
                <w:del w:id="11896" w:author="phuong vu" w:date="2018-11-22T13:51:00Z"/>
                <w:b/>
                <w:rPrChange w:id="11897" w:author="phuong vu" w:date="2018-11-30T22:36:00Z">
                  <w:rPr>
                    <w:del w:id="11898" w:author="phuong vu" w:date="2018-11-22T13:51:00Z"/>
                    <w:b/>
                  </w:rPr>
                </w:rPrChange>
              </w:rPr>
              <w:pPrChange w:id="11899" w:author="phuong vu" w:date="2018-11-30T14:16:00Z">
                <w:pPr>
                  <w:spacing w:line="276" w:lineRule="auto"/>
                </w:pPr>
              </w:pPrChange>
            </w:pPr>
            <w:del w:id="11900" w:author="phuong vu" w:date="2018-11-22T13:51:00Z">
              <w:r w:rsidRPr="00920004" w:rsidDel="00C774DC">
                <w:rPr>
                  <w:b/>
                  <w:rPrChange w:id="11901" w:author="phuong vu" w:date="2018-11-30T22:36:00Z">
                    <w:rPr>
                      <w:b/>
                    </w:rPr>
                  </w:rPrChange>
                </w:rPr>
                <w:delText>Cách xử lí</w:delText>
              </w:r>
              <w:bookmarkStart w:id="11902" w:name="_Toc530658403"/>
              <w:bookmarkStart w:id="11903" w:name="_Toc530662127"/>
              <w:bookmarkStart w:id="11904" w:name="_Toc530662594"/>
              <w:bookmarkStart w:id="11905" w:name="_Toc531009519"/>
              <w:bookmarkStart w:id="11906" w:name="_Toc531101754"/>
              <w:bookmarkStart w:id="11907" w:name="_Toc531102702"/>
              <w:bookmarkStart w:id="11908" w:name="_Toc531358941"/>
              <w:bookmarkStart w:id="11909" w:name="_Toc531359922"/>
              <w:bookmarkStart w:id="11910" w:name="_Toc531380764"/>
              <w:bookmarkEnd w:id="11902"/>
              <w:bookmarkEnd w:id="11903"/>
              <w:bookmarkEnd w:id="11904"/>
              <w:bookmarkEnd w:id="11905"/>
              <w:bookmarkEnd w:id="11906"/>
              <w:bookmarkEnd w:id="11907"/>
              <w:bookmarkEnd w:id="11908"/>
              <w:bookmarkEnd w:id="11909"/>
              <w:bookmarkEnd w:id="11910"/>
            </w:del>
          </w:p>
        </w:tc>
        <w:tc>
          <w:tcPr>
            <w:tcW w:w="6686" w:type="dxa"/>
          </w:tcPr>
          <w:p w14:paraId="7918F2FB" w14:textId="4C88908F" w:rsidR="00730F28" w:rsidRPr="00920004" w:rsidDel="00C774DC" w:rsidRDefault="003752F8" w:rsidP="00BD0851">
            <w:pPr>
              <w:spacing w:before="240" w:line="0" w:lineRule="atLeast"/>
              <w:rPr>
                <w:del w:id="11911" w:author="phuong vu" w:date="2018-11-22T13:51:00Z"/>
                <w:rPrChange w:id="11912" w:author="phuong vu" w:date="2018-11-30T22:36:00Z">
                  <w:rPr>
                    <w:del w:id="11913" w:author="phuong vu" w:date="2018-11-22T13:51:00Z"/>
                    <w:lang w:val="en-US"/>
                  </w:rPr>
                </w:rPrChange>
              </w:rPr>
              <w:pPrChange w:id="11914" w:author="phuong vu" w:date="2018-11-30T14:16:00Z">
                <w:pPr>
                  <w:spacing w:line="276" w:lineRule="auto"/>
                </w:pPr>
              </w:pPrChange>
            </w:pPr>
            <w:del w:id="11915" w:author="phuong vu" w:date="2018-11-22T13:51:00Z">
              <w:r w:rsidRPr="00920004" w:rsidDel="00C774DC">
                <w:rPr>
                  <w:rPrChange w:id="11916" w:author="phuong vu" w:date="2018-11-30T22:36:00Z">
                    <w:rPr>
                      <w:lang w:val="en-US"/>
                    </w:rPr>
                  </w:rPrChange>
                </w:rPr>
                <w:delText>Bước 1: Click “</w:delText>
              </w:r>
              <w:r w:rsidRPr="00920004" w:rsidDel="00C774DC">
                <w:rPr>
                  <w:rPrChange w:id="11917" w:author="phuong vu" w:date="2018-11-30T22:36:00Z">
                    <w:rPr>
                      <w:i/>
                      <w:lang w:val="en-US"/>
                    </w:rPr>
                  </w:rPrChange>
                </w:rPr>
                <w:delText>Quản lí đơn hàng</w:delText>
              </w:r>
              <w:r w:rsidRPr="00920004" w:rsidDel="00C774DC">
                <w:rPr>
                  <w:rPrChange w:id="11918" w:author="phuong vu" w:date="2018-11-30T22:36:00Z">
                    <w:rPr>
                      <w:lang w:val="en-US"/>
                    </w:rPr>
                  </w:rPrChange>
                </w:rPr>
                <w:delText xml:space="preserve">” ở bên thanh menu cạnh trái và chọn </w:delText>
              </w:r>
              <w:r w:rsidR="00F22FF3" w:rsidRPr="00920004" w:rsidDel="00C774DC">
                <w:rPr>
                  <w:rPrChange w:id="11919" w:author="phuong vu" w:date="2018-11-30T22:36:00Z">
                    <w:rPr>
                      <w:lang w:val="en-US"/>
                    </w:rPr>
                  </w:rPrChange>
                </w:rPr>
                <w:delText>trạng thái của đơn hàng. Danh mục co</w:delText>
              </w:r>
              <w:r w:rsidR="005D16EE" w:rsidRPr="00920004" w:rsidDel="00C774DC">
                <w:rPr>
                  <w:rPrChange w:id="11920" w:author="phuong vu" w:date="2018-11-30T22:36:00Z">
                    <w:rPr>
                      <w:lang w:val="en-US"/>
                    </w:rPr>
                  </w:rPrChange>
                </w:rPr>
                <w:delText>n của quản lí</w:delText>
              </w:r>
              <w:r w:rsidR="00F22FF3" w:rsidRPr="00920004" w:rsidDel="00C774DC">
                <w:rPr>
                  <w:rPrChange w:id="11921" w:author="phuong vu" w:date="2018-11-30T22:36:00Z">
                    <w:rPr>
                      <w:lang w:val="en-US"/>
                    </w:rPr>
                  </w:rPrChange>
                </w:rPr>
                <w:delText xml:space="preserve"> đơn hàng được hiển thị như sau:</w:delText>
              </w:r>
              <w:bookmarkStart w:id="11922" w:name="_Toc530658404"/>
              <w:bookmarkStart w:id="11923" w:name="_Toc530662128"/>
              <w:bookmarkStart w:id="11924" w:name="_Toc530662595"/>
              <w:bookmarkStart w:id="11925" w:name="_Toc531009520"/>
              <w:bookmarkStart w:id="11926" w:name="_Toc531101755"/>
              <w:bookmarkStart w:id="11927" w:name="_Toc531102703"/>
              <w:bookmarkStart w:id="11928" w:name="_Toc531358942"/>
              <w:bookmarkStart w:id="11929" w:name="_Toc531359923"/>
              <w:bookmarkStart w:id="11930" w:name="_Toc531380765"/>
              <w:bookmarkEnd w:id="11922"/>
              <w:bookmarkEnd w:id="11923"/>
              <w:bookmarkEnd w:id="11924"/>
              <w:bookmarkEnd w:id="11925"/>
              <w:bookmarkEnd w:id="11926"/>
              <w:bookmarkEnd w:id="11927"/>
              <w:bookmarkEnd w:id="11928"/>
              <w:bookmarkEnd w:id="11929"/>
              <w:bookmarkEnd w:id="11930"/>
            </w:del>
          </w:p>
          <w:p w14:paraId="6088B676" w14:textId="0062F3F3" w:rsidR="00F22FF3" w:rsidRPr="00920004" w:rsidDel="00C774DC" w:rsidRDefault="00F22FF3" w:rsidP="00BD0851">
            <w:pPr>
              <w:pStyle w:val="ListParagraph"/>
              <w:numPr>
                <w:ilvl w:val="0"/>
                <w:numId w:val="29"/>
              </w:numPr>
              <w:spacing w:before="240" w:line="0" w:lineRule="atLeast"/>
              <w:rPr>
                <w:del w:id="11931" w:author="phuong vu" w:date="2018-11-22T13:51:00Z"/>
                <w:rPrChange w:id="11932" w:author="phuong vu" w:date="2018-11-30T22:36:00Z">
                  <w:rPr>
                    <w:del w:id="11933" w:author="phuong vu" w:date="2018-11-22T13:51:00Z"/>
                    <w:lang w:val="en-US"/>
                  </w:rPr>
                </w:rPrChange>
              </w:rPr>
              <w:pPrChange w:id="11934" w:author="phuong vu" w:date="2018-11-30T14:16:00Z">
                <w:pPr>
                  <w:pStyle w:val="ListParagraph"/>
                  <w:numPr>
                    <w:numId w:val="29"/>
                  </w:numPr>
                  <w:spacing w:line="276" w:lineRule="auto"/>
                  <w:ind w:hanging="360"/>
                </w:pPr>
              </w:pPrChange>
            </w:pPr>
            <w:del w:id="11935" w:author="phuong vu" w:date="2018-11-22T13:51:00Z">
              <w:r w:rsidRPr="00920004" w:rsidDel="00C774DC">
                <w:rPr>
                  <w:rPrChange w:id="11936" w:author="phuong vu" w:date="2018-11-30T22:36:00Z">
                    <w:rPr>
                      <w:i/>
                      <w:lang w:val="en-US"/>
                    </w:rPr>
                  </w:rPrChange>
                </w:rPr>
                <w:delText>Nhân viên quản lí đơn hàng</w:delText>
              </w:r>
              <w:r w:rsidRPr="00920004" w:rsidDel="00C774DC">
                <w:rPr>
                  <w:rPrChange w:id="11937" w:author="phuong vu" w:date="2018-11-30T22:36:00Z">
                    <w:rPr>
                      <w:lang w:val="en-US"/>
                    </w:rPr>
                  </w:rPrChange>
                </w:rPr>
                <w:delText xml:space="preserve">: Đang chờ, </w:delText>
              </w:r>
              <w:r w:rsidR="00A65AD7" w:rsidRPr="00920004" w:rsidDel="00C774DC">
                <w:rPr>
                  <w:rPrChange w:id="11938" w:author="phuong vu" w:date="2018-11-30T22:36:00Z">
                    <w:rPr>
                      <w:lang w:val="en-US"/>
                    </w:rPr>
                  </w:rPrChange>
                </w:rPr>
                <w:delText xml:space="preserve">đang chờ xử lí, </w:delText>
              </w:r>
              <w:r w:rsidRPr="00920004" w:rsidDel="00C774DC">
                <w:rPr>
                  <w:rPrChange w:id="11939" w:author="phuong vu" w:date="2018-11-30T22:36:00Z">
                    <w:rPr>
                      <w:lang w:val="en-US"/>
                    </w:rPr>
                  </w:rPrChange>
                </w:rPr>
                <w:delText xml:space="preserve">đang xử lí, đã xử lí hoàn tất, </w:delText>
              </w:r>
              <w:r w:rsidR="00FF18BA" w:rsidRPr="00920004" w:rsidDel="00C774DC">
                <w:rPr>
                  <w:rPrChange w:id="11940" w:author="phuong vu" w:date="2018-11-30T22:36:00Z">
                    <w:rPr>
                      <w:lang w:val="en-US"/>
                    </w:rPr>
                  </w:rPrChange>
                </w:rPr>
                <w:delText xml:space="preserve">thành công, </w:delText>
              </w:r>
              <w:r w:rsidRPr="00920004" w:rsidDel="00C774DC">
                <w:rPr>
                  <w:rPrChange w:id="11941" w:author="phuong vu" w:date="2018-11-30T22:36:00Z">
                    <w:rPr>
                      <w:lang w:val="en-US"/>
                    </w:rPr>
                  </w:rPrChange>
                </w:rPr>
                <w:delText>đơn hàng bị hủy</w:delText>
              </w:r>
              <w:bookmarkStart w:id="11942" w:name="_Toc530658405"/>
              <w:bookmarkStart w:id="11943" w:name="_Toc530662129"/>
              <w:bookmarkStart w:id="11944" w:name="_Toc530662596"/>
              <w:bookmarkStart w:id="11945" w:name="_Toc531009521"/>
              <w:bookmarkStart w:id="11946" w:name="_Toc531101756"/>
              <w:bookmarkStart w:id="11947" w:name="_Toc531102704"/>
              <w:bookmarkStart w:id="11948" w:name="_Toc531358943"/>
              <w:bookmarkStart w:id="11949" w:name="_Toc531359924"/>
              <w:bookmarkStart w:id="11950" w:name="_Toc531380766"/>
              <w:bookmarkEnd w:id="11942"/>
              <w:bookmarkEnd w:id="11943"/>
              <w:bookmarkEnd w:id="11944"/>
              <w:bookmarkEnd w:id="11945"/>
              <w:bookmarkEnd w:id="11946"/>
              <w:bookmarkEnd w:id="11947"/>
              <w:bookmarkEnd w:id="11948"/>
              <w:bookmarkEnd w:id="11949"/>
              <w:bookmarkEnd w:id="11950"/>
            </w:del>
          </w:p>
          <w:p w14:paraId="08851568" w14:textId="4D1E3E9B" w:rsidR="00F22FF3" w:rsidRPr="00920004" w:rsidDel="00C774DC" w:rsidRDefault="00F22FF3" w:rsidP="00BD0851">
            <w:pPr>
              <w:pStyle w:val="ListParagraph"/>
              <w:numPr>
                <w:ilvl w:val="0"/>
                <w:numId w:val="29"/>
              </w:numPr>
              <w:spacing w:before="240" w:line="0" w:lineRule="atLeast"/>
              <w:rPr>
                <w:del w:id="11951" w:author="phuong vu" w:date="2018-11-22T13:51:00Z"/>
                <w:rPrChange w:id="11952" w:author="phuong vu" w:date="2018-11-30T22:36:00Z">
                  <w:rPr>
                    <w:del w:id="11953" w:author="phuong vu" w:date="2018-11-22T13:51:00Z"/>
                    <w:i/>
                    <w:lang w:val="en-US"/>
                  </w:rPr>
                </w:rPrChange>
              </w:rPr>
              <w:pPrChange w:id="11954" w:author="phuong vu" w:date="2018-11-30T14:16:00Z">
                <w:pPr>
                  <w:pStyle w:val="ListParagraph"/>
                  <w:numPr>
                    <w:numId w:val="29"/>
                  </w:numPr>
                  <w:spacing w:line="276" w:lineRule="auto"/>
                  <w:ind w:hanging="360"/>
                </w:pPr>
              </w:pPrChange>
            </w:pPr>
            <w:del w:id="11955" w:author="phuong vu" w:date="2018-11-22T13:51:00Z">
              <w:r w:rsidRPr="00920004" w:rsidDel="00C774DC">
                <w:rPr>
                  <w:rPrChange w:id="11956" w:author="phuong vu" w:date="2018-11-30T22:36:00Z">
                    <w:rPr>
                      <w:i/>
                      <w:lang w:val="en-US"/>
                    </w:rPr>
                  </w:rPrChange>
                </w:rPr>
                <w:delText>Nhân viên xử lí đơn hàng:</w:delText>
              </w:r>
              <w:r w:rsidRPr="00920004" w:rsidDel="00C774DC">
                <w:rPr>
                  <w:rPrChange w:id="11957" w:author="phuong vu" w:date="2018-11-30T22:36:00Z">
                    <w:rPr>
                      <w:lang w:val="en-US"/>
                    </w:rPr>
                  </w:rPrChange>
                </w:rPr>
                <w:delText xml:space="preserve"> Đang xử lí, đã xử lí hoàn tất.</w:delText>
              </w:r>
              <w:bookmarkStart w:id="11958" w:name="_Toc530658406"/>
              <w:bookmarkStart w:id="11959" w:name="_Toc530662130"/>
              <w:bookmarkStart w:id="11960" w:name="_Toc530662597"/>
              <w:bookmarkStart w:id="11961" w:name="_Toc531009522"/>
              <w:bookmarkStart w:id="11962" w:name="_Toc531101757"/>
              <w:bookmarkStart w:id="11963" w:name="_Toc531102705"/>
              <w:bookmarkStart w:id="11964" w:name="_Toc531358944"/>
              <w:bookmarkStart w:id="11965" w:name="_Toc531359925"/>
              <w:bookmarkStart w:id="11966" w:name="_Toc531380767"/>
              <w:bookmarkEnd w:id="11958"/>
              <w:bookmarkEnd w:id="11959"/>
              <w:bookmarkEnd w:id="11960"/>
              <w:bookmarkEnd w:id="11961"/>
              <w:bookmarkEnd w:id="11962"/>
              <w:bookmarkEnd w:id="11963"/>
              <w:bookmarkEnd w:id="11964"/>
              <w:bookmarkEnd w:id="11965"/>
              <w:bookmarkEnd w:id="11966"/>
            </w:del>
          </w:p>
          <w:p w14:paraId="77E05192" w14:textId="1DEE82AA" w:rsidR="00F22FF3" w:rsidRPr="00920004" w:rsidDel="00C774DC" w:rsidRDefault="00F22FF3" w:rsidP="00BD0851">
            <w:pPr>
              <w:spacing w:before="240" w:line="0" w:lineRule="atLeast"/>
              <w:rPr>
                <w:del w:id="11967" w:author="phuong vu" w:date="2018-11-22T13:51:00Z"/>
                <w:rPrChange w:id="11968" w:author="phuong vu" w:date="2018-11-30T22:36:00Z">
                  <w:rPr>
                    <w:del w:id="11969" w:author="phuong vu" w:date="2018-11-22T13:51:00Z"/>
                    <w:lang w:val="en-US"/>
                  </w:rPr>
                </w:rPrChange>
              </w:rPr>
              <w:pPrChange w:id="11970" w:author="phuong vu" w:date="2018-11-30T14:16:00Z">
                <w:pPr>
                  <w:spacing w:line="276" w:lineRule="auto"/>
                </w:pPr>
              </w:pPrChange>
            </w:pPr>
            <w:del w:id="11971" w:author="phuong vu" w:date="2018-11-22T13:51:00Z">
              <w:r w:rsidRPr="00920004" w:rsidDel="00C774DC">
                <w:rPr>
                  <w:rPrChange w:id="11972" w:author="phuong vu" w:date="2018-11-30T22:36:00Z">
                    <w:rPr>
                      <w:lang w:val="en-US"/>
                    </w:rPr>
                  </w:rPrChange>
                </w:rPr>
                <w:delText>Bước 2: Danh sách đơn hàng được hiển thị theo dạng bảng. Ở đây người dùng có thể tìm kiếm đơn hàng dựa trên các tiêu chí là các cột của bảng.</w:delText>
              </w:r>
              <w:bookmarkStart w:id="11973" w:name="_Toc530658407"/>
              <w:bookmarkStart w:id="11974" w:name="_Toc530662131"/>
              <w:bookmarkStart w:id="11975" w:name="_Toc530662598"/>
              <w:bookmarkStart w:id="11976" w:name="_Toc531009523"/>
              <w:bookmarkStart w:id="11977" w:name="_Toc531101758"/>
              <w:bookmarkStart w:id="11978" w:name="_Toc531102706"/>
              <w:bookmarkStart w:id="11979" w:name="_Toc531358945"/>
              <w:bookmarkStart w:id="11980" w:name="_Toc531359926"/>
              <w:bookmarkStart w:id="11981" w:name="_Toc531380768"/>
              <w:bookmarkEnd w:id="11973"/>
              <w:bookmarkEnd w:id="11974"/>
              <w:bookmarkEnd w:id="11975"/>
              <w:bookmarkEnd w:id="11976"/>
              <w:bookmarkEnd w:id="11977"/>
              <w:bookmarkEnd w:id="11978"/>
              <w:bookmarkEnd w:id="11979"/>
              <w:bookmarkEnd w:id="11980"/>
              <w:bookmarkEnd w:id="11981"/>
            </w:del>
          </w:p>
          <w:p w14:paraId="2FACF2B8" w14:textId="45A038A4" w:rsidR="00F22FF3" w:rsidRPr="00920004" w:rsidDel="00C774DC" w:rsidRDefault="00F22FF3" w:rsidP="00BD0851">
            <w:pPr>
              <w:spacing w:before="240" w:line="0" w:lineRule="atLeast"/>
              <w:rPr>
                <w:del w:id="11982" w:author="phuong vu" w:date="2018-11-22T13:51:00Z"/>
                <w:rPrChange w:id="11983" w:author="phuong vu" w:date="2018-11-30T22:36:00Z">
                  <w:rPr>
                    <w:del w:id="11984" w:author="phuong vu" w:date="2018-11-22T13:51:00Z"/>
                    <w:lang w:val="en-US"/>
                  </w:rPr>
                </w:rPrChange>
              </w:rPr>
              <w:pPrChange w:id="11985" w:author="phuong vu" w:date="2018-11-30T14:16:00Z">
                <w:pPr>
                  <w:spacing w:line="276" w:lineRule="auto"/>
                </w:pPr>
              </w:pPrChange>
            </w:pPr>
            <w:del w:id="11986" w:author="phuong vu" w:date="2018-11-22T13:51:00Z">
              <w:r w:rsidRPr="00920004" w:rsidDel="00C774DC">
                <w:rPr>
                  <w:rPrChange w:id="11987" w:author="phuong vu" w:date="2018-11-30T22:36:00Z">
                    <w:rPr>
                      <w:lang w:val="en-US"/>
                    </w:rPr>
                  </w:rPrChange>
                </w:rPr>
                <w:delText xml:space="preserve">Bước 3: Khi người dùng </w:delText>
              </w:r>
              <w:r w:rsidR="00A06DD8" w:rsidRPr="00920004" w:rsidDel="00C774DC">
                <w:rPr>
                  <w:rPrChange w:id="11988" w:author="phuong vu" w:date="2018-11-30T22:36:00Z">
                    <w:rPr>
                      <w:lang w:val="en-US"/>
                    </w:rPr>
                  </w:rPrChange>
                </w:rPr>
                <w:delText>nhấn</w:delText>
              </w:r>
              <w:r w:rsidRPr="00920004" w:rsidDel="00C774DC">
                <w:rPr>
                  <w:rPrChange w:id="11989" w:author="phuong vu" w:date="2018-11-30T22:36: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11990" w:name="_Toc530658408"/>
              <w:bookmarkStart w:id="11991" w:name="_Toc530662132"/>
              <w:bookmarkStart w:id="11992" w:name="_Toc530662599"/>
              <w:bookmarkStart w:id="11993" w:name="_Toc531009524"/>
              <w:bookmarkStart w:id="11994" w:name="_Toc531101759"/>
              <w:bookmarkStart w:id="11995" w:name="_Toc531102707"/>
              <w:bookmarkStart w:id="11996" w:name="_Toc531358946"/>
              <w:bookmarkStart w:id="11997" w:name="_Toc531359927"/>
              <w:bookmarkStart w:id="11998" w:name="_Toc531380769"/>
              <w:bookmarkEnd w:id="11990"/>
              <w:bookmarkEnd w:id="11991"/>
              <w:bookmarkEnd w:id="11992"/>
              <w:bookmarkEnd w:id="11993"/>
              <w:bookmarkEnd w:id="11994"/>
              <w:bookmarkEnd w:id="11995"/>
              <w:bookmarkEnd w:id="11996"/>
              <w:bookmarkEnd w:id="11997"/>
              <w:bookmarkEnd w:id="11998"/>
            </w:del>
          </w:p>
          <w:p w14:paraId="02D2DBDA" w14:textId="2583A5F2" w:rsidR="00F22FF3" w:rsidRPr="00920004" w:rsidDel="00C774DC" w:rsidRDefault="00F22FF3" w:rsidP="00BD0851">
            <w:pPr>
              <w:pStyle w:val="ListParagraph"/>
              <w:numPr>
                <w:ilvl w:val="0"/>
                <w:numId w:val="30"/>
              </w:numPr>
              <w:spacing w:before="240" w:line="0" w:lineRule="atLeast"/>
              <w:rPr>
                <w:del w:id="11999" w:author="phuong vu" w:date="2018-11-22T13:51:00Z"/>
                <w:rPrChange w:id="12000" w:author="phuong vu" w:date="2018-11-30T22:36:00Z">
                  <w:rPr>
                    <w:del w:id="12001" w:author="phuong vu" w:date="2018-11-22T13:51:00Z"/>
                    <w:lang w:val="en-US"/>
                  </w:rPr>
                </w:rPrChange>
              </w:rPr>
              <w:pPrChange w:id="12002" w:author="phuong vu" w:date="2018-11-30T14:16:00Z">
                <w:pPr>
                  <w:pStyle w:val="ListParagraph"/>
                  <w:numPr>
                    <w:numId w:val="30"/>
                  </w:numPr>
                  <w:spacing w:line="276" w:lineRule="auto"/>
                  <w:ind w:hanging="360"/>
                </w:pPr>
              </w:pPrChange>
            </w:pPr>
            <w:del w:id="12003" w:author="phuong vu" w:date="2018-11-22T13:51:00Z">
              <w:r w:rsidRPr="00920004" w:rsidDel="00C774DC">
                <w:rPr>
                  <w:rPrChange w:id="12004" w:author="phuong vu" w:date="2018-11-30T22:36:00Z">
                    <w:rPr>
                      <w:lang w:val="en-US"/>
                    </w:rPr>
                  </w:rPrChange>
                </w:rPr>
                <w:delText>Trạng thái “</w:delText>
              </w:r>
              <w:r w:rsidRPr="00920004" w:rsidDel="00C774DC">
                <w:rPr>
                  <w:rPrChange w:id="12005" w:author="phuong vu" w:date="2018-11-30T22:36:00Z">
                    <w:rPr>
                      <w:i/>
                      <w:lang w:val="en-US"/>
                    </w:rPr>
                  </w:rPrChange>
                </w:rPr>
                <w:delText>đang chờ</w:delText>
              </w:r>
              <w:r w:rsidRPr="00920004" w:rsidDel="00C774DC">
                <w:rPr>
                  <w:rPrChange w:id="12006" w:author="phuong vu" w:date="2018-11-30T22:36:00Z">
                    <w:rPr>
                      <w:lang w:val="en-US"/>
                    </w:rPr>
                  </w:rPrChange>
                </w:rPr>
                <w:delText xml:space="preserve">”: Nhân viên quản lí đơn hàng thực hiện chức năng chấp nhận, hủy đơn hàng. Nếu người dùng </w:delText>
              </w:r>
              <w:r w:rsidR="00A06DD8" w:rsidRPr="00920004" w:rsidDel="00C774DC">
                <w:rPr>
                  <w:rPrChange w:id="12007" w:author="phuong vu" w:date="2018-11-30T22:36:00Z">
                    <w:rPr>
                      <w:lang w:val="en-US"/>
                    </w:rPr>
                  </w:rPrChange>
                </w:rPr>
                <w:delText>nhấn</w:delText>
              </w:r>
              <w:r w:rsidRPr="00920004" w:rsidDel="00C774DC">
                <w:rPr>
                  <w:rPrChange w:id="12008" w:author="phuong vu" w:date="2018-11-30T22:36:00Z">
                    <w:rPr>
                      <w:lang w:val="en-US"/>
                    </w:rPr>
                  </w:rPrChange>
                </w:rPr>
                <w:delText xml:space="preserve"> “</w:delText>
              </w:r>
              <w:r w:rsidRPr="00920004" w:rsidDel="00C774DC">
                <w:rPr>
                  <w:rPrChange w:id="12009" w:author="phuong vu" w:date="2018-11-30T22:36:00Z">
                    <w:rPr>
                      <w:i/>
                      <w:lang w:val="en-US"/>
                    </w:rPr>
                  </w:rPrChange>
                </w:rPr>
                <w:delText>chấp nhận</w:delText>
              </w:r>
              <w:r w:rsidRPr="00920004" w:rsidDel="00C774DC">
                <w:rPr>
                  <w:rPrChange w:id="12010" w:author="phuong vu" w:date="2018-11-30T22:36:00Z">
                    <w:rPr>
                      <w:lang w:val="en-US"/>
                    </w:rPr>
                  </w:rPrChange>
                </w:rPr>
                <w:delText>” trạng thái đơn s</w:delText>
              </w:r>
              <w:r w:rsidR="005D16EE" w:rsidRPr="00920004" w:rsidDel="00C774DC">
                <w:rPr>
                  <w:rPrChange w:id="12011" w:author="phuong vu" w:date="2018-11-30T22:36:00Z">
                    <w:rPr>
                      <w:lang w:val="en-US"/>
                    </w:rPr>
                  </w:rPrChange>
                </w:rPr>
                <w:delText>ẽ chuyển thành “</w:delText>
              </w:r>
              <w:r w:rsidR="005D16EE" w:rsidRPr="00920004" w:rsidDel="00C774DC">
                <w:rPr>
                  <w:rPrChange w:id="12012" w:author="phuong vu" w:date="2018-11-30T22:36:00Z">
                    <w:rPr>
                      <w:i/>
                      <w:lang w:val="en-US"/>
                    </w:rPr>
                  </w:rPrChange>
                </w:rPr>
                <w:delText>đã chấp nhận</w:delText>
              </w:r>
              <w:r w:rsidR="005D16EE" w:rsidRPr="00920004" w:rsidDel="00C774DC">
                <w:rPr>
                  <w:rPrChange w:id="12013" w:author="phuong vu" w:date="2018-11-30T22:36:00Z">
                    <w:rPr>
                      <w:lang w:val="en-US"/>
                    </w:rPr>
                  </w:rPrChange>
                </w:rPr>
                <w:delText>” và tự động sinh ra một biên nhận tương ứng với đơn hàng ở trạng thái “</w:delText>
              </w:r>
              <w:r w:rsidR="005D16EE" w:rsidRPr="00920004" w:rsidDel="00C774DC">
                <w:rPr>
                  <w:rPrChange w:id="12014" w:author="phuong vu" w:date="2018-11-30T22:36:00Z">
                    <w:rPr>
                      <w:i/>
                      <w:lang w:val="en-US"/>
                    </w:rPr>
                  </w:rPrChange>
                </w:rPr>
                <w:delText xml:space="preserve">đang chờ </w:delText>
              </w:r>
              <w:r w:rsidR="00C23007" w:rsidRPr="00920004" w:rsidDel="00C774DC">
                <w:rPr>
                  <w:rPrChange w:id="12015" w:author="phuong vu" w:date="2018-11-30T22:36:00Z">
                    <w:rPr>
                      <w:i/>
                      <w:lang w:val="en-US"/>
                    </w:rPr>
                  </w:rPrChange>
                </w:rPr>
                <w:delText>nhận</w:delText>
              </w:r>
              <w:r w:rsidR="005D16EE" w:rsidRPr="00920004" w:rsidDel="00C774DC">
                <w:rPr>
                  <w:rPrChange w:id="12016" w:author="phuong vu" w:date="2018-11-30T22:36:00Z">
                    <w:rPr>
                      <w:i/>
                      <w:lang w:val="en-US"/>
                    </w:rPr>
                  </w:rPrChange>
                </w:rPr>
                <w:delText xml:space="preserve"> đồ</w:delText>
              </w:r>
              <w:r w:rsidR="005D16EE" w:rsidRPr="00920004" w:rsidDel="00C774DC">
                <w:rPr>
                  <w:rPrChange w:id="12017" w:author="phuong vu" w:date="2018-11-30T22:36:00Z">
                    <w:rPr>
                      <w:lang w:val="en-US"/>
                    </w:rPr>
                  </w:rPrChange>
                </w:rPr>
                <w:delText xml:space="preserve">”. Nếu người dùng </w:delText>
              </w:r>
              <w:r w:rsidR="00A06DD8" w:rsidRPr="00920004" w:rsidDel="00C774DC">
                <w:rPr>
                  <w:rPrChange w:id="12018" w:author="phuong vu" w:date="2018-11-30T22:36:00Z">
                    <w:rPr>
                      <w:lang w:val="en-US"/>
                    </w:rPr>
                  </w:rPrChange>
                </w:rPr>
                <w:delText>nhấn</w:delText>
              </w:r>
              <w:r w:rsidR="005D16EE" w:rsidRPr="00920004" w:rsidDel="00C774DC">
                <w:rPr>
                  <w:rPrChange w:id="12019" w:author="phuong vu" w:date="2018-11-30T22:36:00Z">
                    <w:rPr>
                      <w:lang w:val="en-US"/>
                    </w:rPr>
                  </w:rPrChange>
                </w:rPr>
                <w:delText xml:space="preserve"> “</w:delText>
              </w:r>
              <w:r w:rsidR="005D16EE" w:rsidRPr="00920004" w:rsidDel="00C774DC">
                <w:rPr>
                  <w:rPrChange w:id="12020" w:author="phuong vu" w:date="2018-11-30T22:36:00Z">
                    <w:rPr>
                      <w:i/>
                      <w:lang w:val="en-US"/>
                    </w:rPr>
                  </w:rPrChange>
                </w:rPr>
                <w:delText>hủy đơn</w:delText>
              </w:r>
              <w:r w:rsidR="005D16EE" w:rsidRPr="00920004" w:rsidDel="00C774DC">
                <w:rPr>
                  <w:rPrChange w:id="12021" w:author="phuong vu" w:date="2018-11-30T22:36:00Z">
                    <w:rPr>
                      <w:lang w:val="en-US"/>
                    </w:rPr>
                  </w:rPrChange>
                </w:rPr>
                <w:delText>”, đơn hàng sẽ chuyển trạng thái thành “</w:delText>
              </w:r>
              <w:r w:rsidR="005D16EE" w:rsidRPr="00920004" w:rsidDel="00C774DC">
                <w:rPr>
                  <w:rPrChange w:id="12022" w:author="phuong vu" w:date="2018-11-30T22:36:00Z">
                    <w:rPr>
                      <w:i/>
                      <w:lang w:val="en-US"/>
                    </w:rPr>
                  </w:rPrChange>
                </w:rPr>
                <w:delText>đã hủy</w:delText>
              </w:r>
              <w:r w:rsidR="005D16EE" w:rsidRPr="00920004" w:rsidDel="00C774DC">
                <w:rPr>
                  <w:rPrChange w:id="12023" w:author="phuong vu" w:date="2018-11-30T22:36:00Z">
                    <w:rPr>
                      <w:lang w:val="en-US"/>
                    </w:rPr>
                  </w:rPrChange>
                </w:rPr>
                <w:delText>”.</w:delText>
              </w:r>
              <w:bookmarkStart w:id="12024" w:name="_Toc530658409"/>
              <w:bookmarkStart w:id="12025" w:name="_Toc530662133"/>
              <w:bookmarkStart w:id="12026" w:name="_Toc530662600"/>
              <w:bookmarkStart w:id="12027" w:name="_Toc531009525"/>
              <w:bookmarkStart w:id="12028" w:name="_Toc531101760"/>
              <w:bookmarkStart w:id="12029" w:name="_Toc531102708"/>
              <w:bookmarkStart w:id="12030" w:name="_Toc531358947"/>
              <w:bookmarkStart w:id="12031" w:name="_Toc531359928"/>
              <w:bookmarkStart w:id="12032" w:name="_Toc531380770"/>
              <w:bookmarkEnd w:id="12024"/>
              <w:bookmarkEnd w:id="12025"/>
              <w:bookmarkEnd w:id="12026"/>
              <w:bookmarkEnd w:id="12027"/>
              <w:bookmarkEnd w:id="12028"/>
              <w:bookmarkEnd w:id="12029"/>
              <w:bookmarkEnd w:id="12030"/>
              <w:bookmarkEnd w:id="12031"/>
              <w:bookmarkEnd w:id="12032"/>
            </w:del>
          </w:p>
          <w:p w14:paraId="202AA9EF" w14:textId="536D6BEE" w:rsidR="005D16EE" w:rsidRPr="00920004" w:rsidDel="00C774DC" w:rsidRDefault="009F6598" w:rsidP="00BD0851">
            <w:pPr>
              <w:pStyle w:val="ListParagraph"/>
              <w:numPr>
                <w:ilvl w:val="0"/>
                <w:numId w:val="30"/>
              </w:numPr>
              <w:spacing w:before="240" w:line="0" w:lineRule="atLeast"/>
              <w:rPr>
                <w:del w:id="12033" w:author="phuong vu" w:date="2018-11-22T13:51:00Z"/>
                <w:rPrChange w:id="12034" w:author="phuong vu" w:date="2018-11-30T22:36:00Z">
                  <w:rPr>
                    <w:del w:id="12035" w:author="phuong vu" w:date="2018-11-22T13:51:00Z"/>
                    <w:lang w:val="en-US"/>
                  </w:rPr>
                </w:rPrChange>
              </w:rPr>
              <w:pPrChange w:id="12036" w:author="phuong vu" w:date="2018-11-30T14:16:00Z">
                <w:pPr>
                  <w:pStyle w:val="ListParagraph"/>
                  <w:numPr>
                    <w:numId w:val="30"/>
                  </w:numPr>
                  <w:spacing w:line="276" w:lineRule="auto"/>
                  <w:ind w:hanging="360"/>
                </w:pPr>
              </w:pPrChange>
            </w:pPr>
            <w:del w:id="12037" w:author="phuong vu" w:date="2018-11-22T13:51:00Z">
              <w:r w:rsidRPr="00920004" w:rsidDel="00C774DC">
                <w:rPr>
                  <w:rPrChange w:id="12038" w:author="phuong vu" w:date="2018-11-30T22:36:00Z">
                    <w:rPr>
                      <w:lang w:val="en-US"/>
                    </w:rPr>
                  </w:rPrChange>
                </w:rPr>
                <w:delText>Trạng thái “</w:delText>
              </w:r>
              <w:r w:rsidR="00A65AD7" w:rsidRPr="00920004" w:rsidDel="00C774DC">
                <w:rPr>
                  <w:rPrChange w:id="12039" w:author="phuong vu" w:date="2018-11-30T22:36:00Z">
                    <w:rPr>
                      <w:i/>
                      <w:lang w:val="en-US"/>
                    </w:rPr>
                  </w:rPrChange>
                </w:rPr>
                <w:delText>đang chờ xử lí</w:delText>
              </w:r>
              <w:r w:rsidRPr="00920004" w:rsidDel="00C774DC">
                <w:rPr>
                  <w:rPrChange w:id="12040" w:author="phuong vu" w:date="2018-11-30T22:36:00Z">
                    <w:rPr>
                      <w:lang w:val="en-US"/>
                    </w:rPr>
                  </w:rPrChange>
                </w:rPr>
                <w:delText>”</w:delText>
              </w:r>
              <w:r w:rsidR="00A65AD7" w:rsidRPr="00920004" w:rsidDel="00C774DC">
                <w:rPr>
                  <w:rPrChange w:id="12041" w:author="phuong vu" w:date="2018-11-30T22:36:00Z">
                    <w:rPr>
                      <w:lang w:val="en-US"/>
                    </w:rPr>
                  </w:rPrChange>
                </w:rPr>
                <w:delText xml:space="preserve">: Khi nhân viên xử lí đơn hàng </w:delText>
              </w:r>
              <w:r w:rsidR="00A06DD8" w:rsidRPr="00920004" w:rsidDel="00C774DC">
                <w:rPr>
                  <w:rPrChange w:id="12042" w:author="phuong vu" w:date="2018-11-30T22:36:00Z">
                    <w:rPr>
                      <w:lang w:val="en-US"/>
                    </w:rPr>
                  </w:rPrChange>
                </w:rPr>
                <w:delText>nhấn</w:delText>
              </w:r>
              <w:r w:rsidR="00A65AD7" w:rsidRPr="00920004" w:rsidDel="00C774DC">
                <w:rPr>
                  <w:rPrChange w:id="12043" w:author="phuong vu" w:date="2018-11-30T22:36:00Z">
                    <w:rPr>
                      <w:lang w:val="en-US"/>
                    </w:rPr>
                  </w:rPrChange>
                </w:rPr>
                <w:delText xml:space="preserve"> lên nút xử lí. Trạng thái đơn hàng chuyển thành </w:delText>
              </w:r>
              <w:r w:rsidR="00A65AD7" w:rsidRPr="00920004" w:rsidDel="00C774DC">
                <w:rPr>
                  <w:rPrChange w:id="12044" w:author="phuong vu" w:date="2018-11-30T22:36:00Z">
                    <w:rPr>
                      <w:i/>
                      <w:lang w:val="en-US"/>
                    </w:rPr>
                  </w:rPrChange>
                </w:rPr>
                <w:delText>“đang xử lí</w:delText>
              </w:r>
              <w:r w:rsidR="00A65AD7" w:rsidRPr="00920004" w:rsidDel="00C774DC">
                <w:rPr>
                  <w:rPrChange w:id="12045" w:author="phuong vu" w:date="2018-11-30T22:36:00Z">
                    <w:rPr>
                      <w:lang w:val="en-US"/>
                    </w:rPr>
                  </w:rPrChange>
                </w:rPr>
                <w:delText>” và người dùng được gán thành người thực hiện đơn hàng đó.</w:delText>
              </w:r>
              <w:bookmarkStart w:id="12046" w:name="_Toc530658410"/>
              <w:bookmarkStart w:id="12047" w:name="_Toc530662134"/>
              <w:bookmarkStart w:id="12048" w:name="_Toc530662601"/>
              <w:bookmarkStart w:id="12049" w:name="_Toc531009526"/>
              <w:bookmarkStart w:id="12050" w:name="_Toc531101761"/>
              <w:bookmarkStart w:id="12051" w:name="_Toc531102709"/>
              <w:bookmarkStart w:id="12052" w:name="_Toc531358948"/>
              <w:bookmarkStart w:id="12053" w:name="_Toc531359929"/>
              <w:bookmarkStart w:id="12054" w:name="_Toc531380771"/>
              <w:bookmarkEnd w:id="12046"/>
              <w:bookmarkEnd w:id="12047"/>
              <w:bookmarkEnd w:id="12048"/>
              <w:bookmarkEnd w:id="12049"/>
              <w:bookmarkEnd w:id="12050"/>
              <w:bookmarkEnd w:id="12051"/>
              <w:bookmarkEnd w:id="12052"/>
              <w:bookmarkEnd w:id="12053"/>
              <w:bookmarkEnd w:id="12054"/>
            </w:del>
          </w:p>
          <w:p w14:paraId="043505DE" w14:textId="5BBF6FA0" w:rsidR="005B249F" w:rsidRPr="00920004" w:rsidDel="00C774DC" w:rsidRDefault="00A65AD7" w:rsidP="00BD0851">
            <w:pPr>
              <w:pStyle w:val="ListParagraph"/>
              <w:numPr>
                <w:ilvl w:val="0"/>
                <w:numId w:val="30"/>
              </w:numPr>
              <w:spacing w:before="240" w:line="0" w:lineRule="atLeast"/>
              <w:rPr>
                <w:del w:id="12055" w:author="phuong vu" w:date="2018-11-22T13:51:00Z"/>
                <w:rPrChange w:id="12056" w:author="phuong vu" w:date="2018-11-30T22:36:00Z">
                  <w:rPr>
                    <w:del w:id="12057" w:author="phuong vu" w:date="2018-11-22T13:51:00Z"/>
                    <w:lang w:val="en-US"/>
                  </w:rPr>
                </w:rPrChange>
              </w:rPr>
              <w:pPrChange w:id="12058" w:author="phuong vu" w:date="2018-11-30T14:16:00Z">
                <w:pPr>
                  <w:pStyle w:val="ListParagraph"/>
                  <w:numPr>
                    <w:numId w:val="30"/>
                  </w:numPr>
                  <w:spacing w:line="276" w:lineRule="auto"/>
                  <w:ind w:hanging="360"/>
                </w:pPr>
              </w:pPrChange>
            </w:pPr>
            <w:del w:id="12059" w:author="phuong vu" w:date="2018-11-22T13:51:00Z">
              <w:r w:rsidRPr="00920004" w:rsidDel="00C774DC">
                <w:rPr>
                  <w:rPrChange w:id="12060" w:author="phuong vu" w:date="2018-11-30T22:36:00Z">
                    <w:rPr>
                      <w:lang w:val="en-US"/>
                    </w:rPr>
                  </w:rPrChange>
                </w:rPr>
                <w:delText xml:space="preserve">Trạng thái </w:delText>
              </w:r>
              <w:r w:rsidRPr="00920004" w:rsidDel="00C774DC">
                <w:rPr>
                  <w:rPrChange w:id="12061" w:author="phuong vu" w:date="2018-11-30T22:36:00Z">
                    <w:rPr>
                      <w:i/>
                      <w:lang w:val="en-US"/>
                    </w:rPr>
                  </w:rPrChange>
                </w:rPr>
                <w:delText xml:space="preserve">“đang xử lí”: </w:delText>
              </w:r>
              <w:r w:rsidRPr="00920004" w:rsidDel="00C774DC">
                <w:rPr>
                  <w:rPrChange w:id="12062" w:author="phuong vu" w:date="2018-11-30T22:36:00Z">
                    <w:rPr>
                      <w:lang w:val="en-US"/>
                    </w:rPr>
                  </w:rPrChange>
                </w:rPr>
                <w:delText xml:space="preserve">Khi nhân viên xử lí đơn hàng </w:delText>
              </w:r>
              <w:r w:rsidR="00A06DD8" w:rsidRPr="00920004" w:rsidDel="00C774DC">
                <w:rPr>
                  <w:rPrChange w:id="12063" w:author="phuong vu" w:date="2018-11-30T22:36:00Z">
                    <w:rPr>
                      <w:lang w:val="en-US"/>
                    </w:rPr>
                  </w:rPrChange>
                </w:rPr>
                <w:delText>nhấn</w:delText>
              </w:r>
              <w:r w:rsidRPr="00920004" w:rsidDel="00C774DC">
                <w:rPr>
                  <w:rPrChange w:id="12064" w:author="phuong vu" w:date="2018-11-30T22:36:00Z">
                    <w:rPr>
                      <w:lang w:val="en-US"/>
                    </w:rPr>
                  </w:rPrChange>
                </w:rPr>
                <w:delText xml:space="preserve"> lên nút hoàn tất. Trạng thái đơn hàng chuyển thành </w:delText>
              </w:r>
              <w:r w:rsidRPr="00920004" w:rsidDel="00C774DC">
                <w:rPr>
                  <w:rPrChange w:id="12065" w:author="phuong vu" w:date="2018-11-30T22:36:00Z">
                    <w:rPr>
                      <w:i/>
                      <w:lang w:val="en-US"/>
                    </w:rPr>
                  </w:rPrChange>
                </w:rPr>
                <w:delText>“đã xử lí hoàn tất”.</w:delText>
              </w:r>
              <w:r w:rsidR="005B249F" w:rsidRPr="00920004" w:rsidDel="00C774DC">
                <w:rPr>
                  <w:rPrChange w:id="12066" w:author="phuong vu" w:date="2018-11-30T22:36:00Z">
                    <w:rPr>
                      <w:i/>
                      <w:lang w:val="en-US"/>
                    </w:rPr>
                  </w:rPrChange>
                </w:rPr>
                <w:delText xml:space="preserve"> </w:delText>
              </w:r>
              <w:r w:rsidR="005B249F" w:rsidRPr="00920004" w:rsidDel="00C774DC">
                <w:rPr>
                  <w:rPrChange w:id="12067" w:author="phuong vu" w:date="2018-11-30T22:36:00Z">
                    <w:rPr>
                      <w:lang w:val="en-US"/>
                    </w:rPr>
                  </w:rPrChange>
                </w:rPr>
                <w:delText xml:space="preserve"> Và chỉ nhân viên thực hiện đơn hàng đó mới thấy được nút hoàn tất. Biên nhận của đơn hàng chuyển trạng thái thành </w:delText>
              </w:r>
              <w:r w:rsidR="005B249F" w:rsidRPr="00920004" w:rsidDel="00C774DC">
                <w:rPr>
                  <w:rPrChange w:id="12068" w:author="phuong vu" w:date="2018-11-30T22:36:00Z">
                    <w:rPr>
                      <w:i/>
                      <w:lang w:val="en-US"/>
                    </w:rPr>
                  </w:rPrChange>
                </w:rPr>
                <w:delText xml:space="preserve">“đang chờ trả đồ”. </w:delText>
              </w:r>
              <w:bookmarkStart w:id="12069" w:name="_Toc530658411"/>
              <w:bookmarkStart w:id="12070" w:name="_Toc530662135"/>
              <w:bookmarkStart w:id="12071" w:name="_Toc530662602"/>
              <w:bookmarkStart w:id="12072" w:name="_Toc531009527"/>
              <w:bookmarkStart w:id="12073" w:name="_Toc531101762"/>
              <w:bookmarkStart w:id="12074" w:name="_Toc531102710"/>
              <w:bookmarkStart w:id="12075" w:name="_Toc531358949"/>
              <w:bookmarkStart w:id="12076" w:name="_Toc531359930"/>
              <w:bookmarkStart w:id="12077" w:name="_Toc531380772"/>
              <w:bookmarkEnd w:id="12069"/>
              <w:bookmarkEnd w:id="12070"/>
              <w:bookmarkEnd w:id="12071"/>
              <w:bookmarkEnd w:id="12072"/>
              <w:bookmarkEnd w:id="12073"/>
              <w:bookmarkEnd w:id="12074"/>
              <w:bookmarkEnd w:id="12075"/>
              <w:bookmarkEnd w:id="12076"/>
              <w:bookmarkEnd w:id="12077"/>
            </w:del>
          </w:p>
          <w:p w14:paraId="54251747" w14:textId="63296290" w:rsidR="005B249F" w:rsidRPr="00920004" w:rsidDel="00C774DC" w:rsidRDefault="005B249F" w:rsidP="00BD0851">
            <w:pPr>
              <w:pStyle w:val="ListParagraph"/>
              <w:numPr>
                <w:ilvl w:val="0"/>
                <w:numId w:val="30"/>
              </w:numPr>
              <w:spacing w:before="240" w:line="0" w:lineRule="atLeast"/>
              <w:rPr>
                <w:del w:id="12078" w:author="phuong vu" w:date="2018-11-22T13:51:00Z"/>
                <w:rPrChange w:id="12079" w:author="phuong vu" w:date="2018-11-30T22:36:00Z">
                  <w:rPr>
                    <w:del w:id="12080" w:author="phuong vu" w:date="2018-11-22T13:51:00Z"/>
                    <w:lang w:val="en-US"/>
                  </w:rPr>
                </w:rPrChange>
              </w:rPr>
              <w:pPrChange w:id="12081" w:author="phuong vu" w:date="2018-11-30T14:16:00Z">
                <w:pPr>
                  <w:pStyle w:val="ListParagraph"/>
                  <w:numPr>
                    <w:numId w:val="30"/>
                  </w:numPr>
                  <w:spacing w:line="276" w:lineRule="auto"/>
                  <w:ind w:hanging="360"/>
                </w:pPr>
              </w:pPrChange>
            </w:pPr>
            <w:del w:id="12082" w:author="phuong vu" w:date="2018-11-22T13:51:00Z">
              <w:r w:rsidRPr="00920004" w:rsidDel="00C774DC">
                <w:rPr>
                  <w:rPrChange w:id="12083" w:author="phuong vu" w:date="2018-11-30T22:36:00Z">
                    <w:rPr>
                      <w:lang w:val="en-US"/>
                    </w:rPr>
                  </w:rPrChange>
                </w:rPr>
                <w:delText xml:space="preserve">Trạng thái </w:delText>
              </w:r>
              <w:r w:rsidRPr="00920004" w:rsidDel="00C774DC">
                <w:rPr>
                  <w:rPrChange w:id="12084" w:author="phuong vu" w:date="2018-11-30T22:36:00Z">
                    <w:rPr>
                      <w:i/>
                      <w:lang w:val="en-US"/>
                    </w:rPr>
                  </w:rPrChange>
                </w:rPr>
                <w:delText xml:space="preserve">“đã xử lí hoàn tất”: </w:delText>
              </w:r>
              <w:r w:rsidRPr="00920004" w:rsidDel="00C774DC">
                <w:rPr>
                  <w:rPrChange w:id="12085" w:author="phuong vu" w:date="2018-11-30T22:36:00Z">
                    <w:rPr>
                      <w:lang w:val="en-US"/>
                    </w:rPr>
                  </w:rPrChange>
                </w:rPr>
                <w:delText xml:space="preserve">Nhân viên quản lí đơn hàng có thể </w:delText>
              </w:r>
              <w:r w:rsidR="00A06DD8" w:rsidRPr="00920004" w:rsidDel="00C774DC">
                <w:rPr>
                  <w:rPrChange w:id="12086" w:author="phuong vu" w:date="2018-11-30T22:36:00Z">
                    <w:rPr>
                      <w:lang w:val="en-US"/>
                    </w:rPr>
                  </w:rPrChange>
                </w:rPr>
                <w:delText>nhấn</w:delText>
              </w:r>
              <w:r w:rsidRPr="00920004" w:rsidDel="00C774DC">
                <w:rPr>
                  <w:rPrChange w:id="12087" w:author="phuong vu" w:date="2018-11-30T22:36:00Z">
                    <w:rPr>
                      <w:lang w:val="en-US"/>
                    </w:rPr>
                  </w:rPrChange>
                </w:rPr>
                <w:delText xml:space="preserve"> lên nút tạo hóa đơn để sinh hóa đơn dựa trên biên nhận.</w:delText>
              </w:r>
              <w:bookmarkStart w:id="12088" w:name="_Toc530658412"/>
              <w:bookmarkStart w:id="12089" w:name="_Toc530662136"/>
              <w:bookmarkStart w:id="12090" w:name="_Toc530662603"/>
              <w:bookmarkStart w:id="12091" w:name="_Toc531009528"/>
              <w:bookmarkStart w:id="12092" w:name="_Toc531101763"/>
              <w:bookmarkStart w:id="12093" w:name="_Toc531102711"/>
              <w:bookmarkStart w:id="12094" w:name="_Toc531358950"/>
              <w:bookmarkStart w:id="12095" w:name="_Toc531359931"/>
              <w:bookmarkStart w:id="12096" w:name="_Toc531380773"/>
              <w:bookmarkEnd w:id="12088"/>
              <w:bookmarkEnd w:id="12089"/>
              <w:bookmarkEnd w:id="12090"/>
              <w:bookmarkEnd w:id="12091"/>
              <w:bookmarkEnd w:id="12092"/>
              <w:bookmarkEnd w:id="12093"/>
              <w:bookmarkEnd w:id="12094"/>
              <w:bookmarkEnd w:id="12095"/>
              <w:bookmarkEnd w:id="12096"/>
            </w:del>
          </w:p>
        </w:tc>
        <w:bookmarkStart w:id="12097" w:name="_Toc530658413"/>
        <w:bookmarkStart w:id="12098" w:name="_Toc530662137"/>
        <w:bookmarkStart w:id="12099" w:name="_Toc530662604"/>
        <w:bookmarkStart w:id="12100" w:name="_Toc531009529"/>
        <w:bookmarkStart w:id="12101" w:name="_Toc531101764"/>
        <w:bookmarkStart w:id="12102" w:name="_Toc531102712"/>
        <w:bookmarkStart w:id="12103" w:name="_Toc531358951"/>
        <w:bookmarkStart w:id="12104" w:name="_Toc531359932"/>
        <w:bookmarkStart w:id="12105" w:name="_Toc531380774"/>
        <w:bookmarkEnd w:id="12097"/>
        <w:bookmarkEnd w:id="12098"/>
        <w:bookmarkEnd w:id="12099"/>
        <w:bookmarkEnd w:id="12100"/>
        <w:bookmarkEnd w:id="12101"/>
        <w:bookmarkEnd w:id="12102"/>
        <w:bookmarkEnd w:id="12103"/>
        <w:bookmarkEnd w:id="12104"/>
        <w:bookmarkEnd w:id="12105"/>
      </w:tr>
      <w:tr w:rsidR="005D16EE" w:rsidRPr="00920004" w:rsidDel="00C774DC" w14:paraId="4879CE07" w14:textId="4D44C60B" w:rsidTr="007C127C">
        <w:trPr>
          <w:del w:id="12106" w:author="phuong vu" w:date="2018-11-22T13:51:00Z"/>
        </w:trPr>
        <w:tc>
          <w:tcPr>
            <w:tcW w:w="2425" w:type="dxa"/>
          </w:tcPr>
          <w:p w14:paraId="09F6E04E" w14:textId="6129CA40" w:rsidR="00730F28" w:rsidRPr="00920004" w:rsidDel="00C774DC" w:rsidRDefault="00730F28" w:rsidP="00BD0851">
            <w:pPr>
              <w:spacing w:before="240" w:line="0" w:lineRule="atLeast"/>
              <w:rPr>
                <w:del w:id="12107" w:author="phuong vu" w:date="2018-11-22T13:51:00Z"/>
                <w:b/>
                <w:rPrChange w:id="12108" w:author="phuong vu" w:date="2018-11-30T22:36:00Z">
                  <w:rPr>
                    <w:del w:id="12109" w:author="phuong vu" w:date="2018-11-22T13:51:00Z"/>
                    <w:b/>
                  </w:rPr>
                </w:rPrChange>
              </w:rPr>
              <w:pPrChange w:id="12110" w:author="phuong vu" w:date="2018-11-30T14:16:00Z">
                <w:pPr>
                  <w:spacing w:line="276" w:lineRule="auto"/>
                </w:pPr>
              </w:pPrChange>
            </w:pPr>
            <w:del w:id="12111" w:author="phuong vu" w:date="2018-11-22T13:51:00Z">
              <w:r w:rsidRPr="00920004" w:rsidDel="00C774DC">
                <w:rPr>
                  <w:b/>
                  <w:rPrChange w:id="12112" w:author="phuong vu" w:date="2018-11-30T22:36:00Z">
                    <w:rPr>
                      <w:b/>
                    </w:rPr>
                  </w:rPrChange>
                </w:rPr>
                <w:delText>Kết quả</w:delText>
              </w:r>
              <w:bookmarkStart w:id="12113" w:name="_Toc530658414"/>
              <w:bookmarkStart w:id="12114" w:name="_Toc530662138"/>
              <w:bookmarkStart w:id="12115" w:name="_Toc530662605"/>
              <w:bookmarkStart w:id="12116" w:name="_Toc531009530"/>
              <w:bookmarkStart w:id="12117" w:name="_Toc531101765"/>
              <w:bookmarkStart w:id="12118" w:name="_Toc531102713"/>
              <w:bookmarkStart w:id="12119" w:name="_Toc531358952"/>
              <w:bookmarkStart w:id="12120" w:name="_Toc531359933"/>
              <w:bookmarkStart w:id="12121" w:name="_Toc531380775"/>
              <w:bookmarkEnd w:id="12113"/>
              <w:bookmarkEnd w:id="12114"/>
              <w:bookmarkEnd w:id="12115"/>
              <w:bookmarkEnd w:id="12116"/>
              <w:bookmarkEnd w:id="12117"/>
              <w:bookmarkEnd w:id="12118"/>
              <w:bookmarkEnd w:id="12119"/>
              <w:bookmarkEnd w:id="12120"/>
              <w:bookmarkEnd w:id="12121"/>
            </w:del>
          </w:p>
        </w:tc>
        <w:tc>
          <w:tcPr>
            <w:tcW w:w="6686" w:type="dxa"/>
          </w:tcPr>
          <w:p w14:paraId="1C92C4EF" w14:textId="5C1783D5" w:rsidR="00730F28" w:rsidRPr="00920004" w:rsidDel="00C774DC" w:rsidRDefault="003752F8" w:rsidP="00BD0851">
            <w:pPr>
              <w:spacing w:before="240" w:line="0" w:lineRule="atLeast"/>
              <w:jc w:val="left"/>
              <w:rPr>
                <w:del w:id="12122" w:author="phuong vu" w:date="2018-11-22T13:51:00Z"/>
                <w:rPrChange w:id="12123" w:author="phuong vu" w:date="2018-11-30T22:36:00Z">
                  <w:rPr>
                    <w:del w:id="12124" w:author="phuong vu" w:date="2018-11-22T13:51:00Z"/>
                    <w:lang w:val="en-US"/>
                  </w:rPr>
                </w:rPrChange>
              </w:rPr>
              <w:pPrChange w:id="12125" w:author="phuong vu" w:date="2018-11-30T14:16:00Z">
                <w:pPr>
                  <w:spacing w:line="276" w:lineRule="auto"/>
                  <w:jc w:val="left"/>
                </w:pPr>
              </w:pPrChange>
            </w:pPr>
            <w:del w:id="12126" w:author="phuong vu" w:date="2018-11-22T13:51:00Z">
              <w:r w:rsidRPr="00920004" w:rsidDel="00C774DC">
                <w:rPr>
                  <w:rPrChange w:id="12127" w:author="phuong vu" w:date="2018-11-30T22:36:00Z">
                    <w:rPr>
                      <w:lang w:val="en-US"/>
                    </w:rPr>
                  </w:rPrChange>
                </w:rPr>
                <w:delText>Hiển thị thông tin tất cả đơn hàng dưới dạng bảng.</w:delText>
              </w:r>
              <w:bookmarkStart w:id="12128" w:name="_Toc530658415"/>
              <w:bookmarkStart w:id="12129" w:name="_Toc530662139"/>
              <w:bookmarkStart w:id="12130" w:name="_Toc530662606"/>
              <w:bookmarkStart w:id="12131" w:name="_Toc531009531"/>
              <w:bookmarkStart w:id="12132" w:name="_Toc531101766"/>
              <w:bookmarkStart w:id="12133" w:name="_Toc531102714"/>
              <w:bookmarkStart w:id="12134" w:name="_Toc531358953"/>
              <w:bookmarkStart w:id="12135" w:name="_Toc531359934"/>
              <w:bookmarkStart w:id="12136" w:name="_Toc531380776"/>
              <w:bookmarkEnd w:id="12128"/>
              <w:bookmarkEnd w:id="12129"/>
              <w:bookmarkEnd w:id="12130"/>
              <w:bookmarkEnd w:id="12131"/>
              <w:bookmarkEnd w:id="12132"/>
              <w:bookmarkEnd w:id="12133"/>
              <w:bookmarkEnd w:id="12134"/>
              <w:bookmarkEnd w:id="12135"/>
              <w:bookmarkEnd w:id="12136"/>
            </w:del>
          </w:p>
          <w:p w14:paraId="5F07C768" w14:textId="201B2AC7" w:rsidR="003752F8" w:rsidRPr="00920004" w:rsidDel="00C774DC" w:rsidRDefault="003752F8" w:rsidP="00BD0851">
            <w:pPr>
              <w:spacing w:before="240" w:line="0" w:lineRule="atLeast"/>
              <w:jc w:val="left"/>
              <w:rPr>
                <w:del w:id="12137" w:author="phuong vu" w:date="2018-11-22T13:51:00Z"/>
                <w:rPrChange w:id="12138" w:author="phuong vu" w:date="2018-11-30T22:36:00Z">
                  <w:rPr>
                    <w:del w:id="12139" w:author="phuong vu" w:date="2018-11-22T13:51:00Z"/>
                    <w:lang w:val="en-US"/>
                  </w:rPr>
                </w:rPrChange>
              </w:rPr>
              <w:pPrChange w:id="12140" w:author="phuong vu" w:date="2018-11-30T14:16:00Z">
                <w:pPr>
                  <w:spacing w:line="276" w:lineRule="auto"/>
                  <w:jc w:val="left"/>
                </w:pPr>
              </w:pPrChange>
            </w:pPr>
            <w:del w:id="12141" w:author="phuong vu" w:date="2018-11-22T13:51:00Z">
              <w:r w:rsidRPr="00920004" w:rsidDel="00C774DC">
                <w:rPr>
                  <w:rPrChange w:id="12142" w:author="phuong vu" w:date="2018-11-30T22:36:00Z">
                    <w:rPr>
                      <w:lang w:val="en-US"/>
                    </w:rPr>
                  </w:rPrChange>
                </w:rPr>
                <w:delText xml:space="preserve">Khi </w:delText>
              </w:r>
              <w:r w:rsidR="00A06DD8" w:rsidRPr="00920004" w:rsidDel="00C774DC">
                <w:rPr>
                  <w:rPrChange w:id="12143" w:author="phuong vu" w:date="2018-11-30T22:36:00Z">
                    <w:rPr>
                      <w:lang w:val="en-US"/>
                    </w:rPr>
                  </w:rPrChange>
                </w:rPr>
                <w:delText>nhấn</w:delText>
              </w:r>
              <w:r w:rsidRPr="00920004" w:rsidDel="00C774DC">
                <w:rPr>
                  <w:rPrChange w:id="12144" w:author="phuong vu" w:date="2018-11-30T22:36:00Z">
                    <w:rPr>
                      <w:lang w:val="en-US"/>
                    </w:rPr>
                  </w:rPrChange>
                </w:rPr>
                <w:delText xml:space="preserve"> vào tên khách hàng hiển thị chi tiết đơn hàng.</w:delText>
              </w:r>
              <w:bookmarkStart w:id="12145" w:name="_Toc530658416"/>
              <w:bookmarkStart w:id="12146" w:name="_Toc530662140"/>
              <w:bookmarkStart w:id="12147" w:name="_Toc530662607"/>
              <w:bookmarkStart w:id="12148" w:name="_Toc531009532"/>
              <w:bookmarkStart w:id="12149" w:name="_Toc531101767"/>
              <w:bookmarkStart w:id="12150" w:name="_Toc531102715"/>
              <w:bookmarkStart w:id="12151" w:name="_Toc531358954"/>
              <w:bookmarkStart w:id="12152" w:name="_Toc531359935"/>
              <w:bookmarkStart w:id="12153" w:name="_Toc531380777"/>
              <w:bookmarkEnd w:id="12145"/>
              <w:bookmarkEnd w:id="12146"/>
              <w:bookmarkEnd w:id="12147"/>
              <w:bookmarkEnd w:id="12148"/>
              <w:bookmarkEnd w:id="12149"/>
              <w:bookmarkEnd w:id="12150"/>
              <w:bookmarkEnd w:id="12151"/>
              <w:bookmarkEnd w:id="12152"/>
              <w:bookmarkEnd w:id="12153"/>
            </w:del>
          </w:p>
        </w:tc>
        <w:bookmarkStart w:id="12154" w:name="_Toc530658417"/>
        <w:bookmarkStart w:id="12155" w:name="_Toc530662141"/>
        <w:bookmarkStart w:id="12156" w:name="_Toc530662608"/>
        <w:bookmarkStart w:id="12157" w:name="_Toc531009533"/>
        <w:bookmarkStart w:id="12158" w:name="_Toc531101768"/>
        <w:bookmarkStart w:id="12159" w:name="_Toc531102716"/>
        <w:bookmarkStart w:id="12160" w:name="_Toc531358955"/>
        <w:bookmarkStart w:id="12161" w:name="_Toc531359936"/>
        <w:bookmarkStart w:id="12162" w:name="_Toc531380778"/>
        <w:bookmarkEnd w:id="12154"/>
        <w:bookmarkEnd w:id="12155"/>
        <w:bookmarkEnd w:id="12156"/>
        <w:bookmarkEnd w:id="12157"/>
        <w:bookmarkEnd w:id="12158"/>
        <w:bookmarkEnd w:id="12159"/>
        <w:bookmarkEnd w:id="12160"/>
        <w:bookmarkEnd w:id="12161"/>
        <w:bookmarkEnd w:id="12162"/>
      </w:tr>
      <w:tr w:rsidR="005D16EE" w:rsidRPr="00920004" w:rsidDel="00C774DC" w14:paraId="759C3D38" w14:textId="1C88500C" w:rsidTr="007C127C">
        <w:trPr>
          <w:del w:id="12163" w:author="phuong vu" w:date="2018-11-22T13:51:00Z"/>
        </w:trPr>
        <w:tc>
          <w:tcPr>
            <w:tcW w:w="2425" w:type="dxa"/>
          </w:tcPr>
          <w:p w14:paraId="03E1B5F1" w14:textId="44F95410" w:rsidR="00730F28" w:rsidRPr="00920004" w:rsidDel="00C774DC" w:rsidRDefault="00730F28" w:rsidP="00BD0851">
            <w:pPr>
              <w:spacing w:before="240" w:line="0" w:lineRule="atLeast"/>
              <w:rPr>
                <w:del w:id="12164" w:author="phuong vu" w:date="2018-11-22T13:51:00Z"/>
                <w:b/>
                <w:rPrChange w:id="12165" w:author="phuong vu" w:date="2018-11-30T22:36:00Z">
                  <w:rPr>
                    <w:del w:id="12166" w:author="phuong vu" w:date="2018-11-22T13:51:00Z"/>
                    <w:b/>
                  </w:rPr>
                </w:rPrChange>
              </w:rPr>
              <w:pPrChange w:id="12167" w:author="phuong vu" w:date="2018-11-30T14:16:00Z">
                <w:pPr>
                  <w:spacing w:line="276" w:lineRule="auto"/>
                </w:pPr>
              </w:pPrChange>
            </w:pPr>
            <w:del w:id="12168" w:author="phuong vu" w:date="2018-11-22T13:51:00Z">
              <w:r w:rsidRPr="00920004" w:rsidDel="00C774DC">
                <w:rPr>
                  <w:b/>
                  <w:rPrChange w:id="12169" w:author="phuong vu" w:date="2018-11-30T22:36:00Z">
                    <w:rPr>
                      <w:b/>
                    </w:rPr>
                  </w:rPrChange>
                </w:rPr>
                <w:delText>Ghi chú</w:delText>
              </w:r>
              <w:bookmarkStart w:id="12170" w:name="_Toc530658418"/>
              <w:bookmarkStart w:id="12171" w:name="_Toc530662142"/>
              <w:bookmarkStart w:id="12172" w:name="_Toc530662609"/>
              <w:bookmarkStart w:id="12173" w:name="_Toc531009534"/>
              <w:bookmarkStart w:id="12174" w:name="_Toc531101769"/>
              <w:bookmarkStart w:id="12175" w:name="_Toc531102717"/>
              <w:bookmarkStart w:id="12176" w:name="_Toc531358956"/>
              <w:bookmarkStart w:id="12177" w:name="_Toc531359937"/>
              <w:bookmarkStart w:id="12178" w:name="_Toc531380779"/>
              <w:bookmarkEnd w:id="12170"/>
              <w:bookmarkEnd w:id="12171"/>
              <w:bookmarkEnd w:id="12172"/>
              <w:bookmarkEnd w:id="12173"/>
              <w:bookmarkEnd w:id="12174"/>
              <w:bookmarkEnd w:id="12175"/>
              <w:bookmarkEnd w:id="12176"/>
              <w:bookmarkEnd w:id="12177"/>
              <w:bookmarkEnd w:id="12178"/>
            </w:del>
          </w:p>
        </w:tc>
        <w:tc>
          <w:tcPr>
            <w:tcW w:w="6686" w:type="dxa"/>
          </w:tcPr>
          <w:p w14:paraId="050D9866" w14:textId="2C1AD5C9" w:rsidR="00730F28" w:rsidRPr="00920004" w:rsidDel="00C774DC" w:rsidRDefault="00730F28" w:rsidP="00BD0851">
            <w:pPr>
              <w:keepNext/>
              <w:spacing w:before="240" w:line="0" w:lineRule="atLeast"/>
              <w:rPr>
                <w:del w:id="12179" w:author="phuong vu" w:date="2018-11-22T13:51:00Z"/>
                <w:rPrChange w:id="12180" w:author="phuong vu" w:date="2018-11-30T22:36:00Z">
                  <w:rPr>
                    <w:del w:id="12181" w:author="phuong vu" w:date="2018-11-22T13:51:00Z"/>
                  </w:rPr>
                </w:rPrChange>
              </w:rPr>
              <w:pPrChange w:id="12182" w:author="phuong vu" w:date="2018-11-30T14:16:00Z">
                <w:pPr>
                  <w:keepNext/>
                  <w:spacing w:line="276" w:lineRule="auto"/>
                </w:pPr>
              </w:pPrChange>
            </w:pPr>
            <w:bookmarkStart w:id="12183" w:name="_Toc530658419"/>
            <w:bookmarkStart w:id="12184" w:name="_Toc530662143"/>
            <w:bookmarkStart w:id="12185" w:name="_Toc530662610"/>
            <w:bookmarkStart w:id="12186" w:name="_Toc531009535"/>
            <w:bookmarkStart w:id="12187" w:name="_Toc531101770"/>
            <w:bookmarkStart w:id="12188" w:name="_Toc531102718"/>
            <w:bookmarkStart w:id="12189" w:name="_Toc531358957"/>
            <w:bookmarkStart w:id="12190" w:name="_Toc531359938"/>
            <w:bookmarkStart w:id="12191" w:name="_Toc531380780"/>
            <w:bookmarkEnd w:id="12183"/>
            <w:bookmarkEnd w:id="12184"/>
            <w:bookmarkEnd w:id="12185"/>
            <w:bookmarkEnd w:id="12186"/>
            <w:bookmarkEnd w:id="12187"/>
            <w:bookmarkEnd w:id="12188"/>
            <w:bookmarkEnd w:id="12189"/>
            <w:bookmarkEnd w:id="12190"/>
            <w:bookmarkEnd w:id="12191"/>
          </w:p>
        </w:tc>
        <w:bookmarkStart w:id="12192" w:name="_Toc530658420"/>
        <w:bookmarkStart w:id="12193" w:name="_Toc530662144"/>
        <w:bookmarkStart w:id="12194" w:name="_Toc530662611"/>
        <w:bookmarkStart w:id="12195" w:name="_Toc531009536"/>
        <w:bookmarkStart w:id="12196" w:name="_Toc531101771"/>
        <w:bookmarkStart w:id="12197" w:name="_Toc531102719"/>
        <w:bookmarkStart w:id="12198" w:name="_Toc531358958"/>
        <w:bookmarkStart w:id="12199" w:name="_Toc531359939"/>
        <w:bookmarkStart w:id="12200" w:name="_Toc531380781"/>
        <w:bookmarkEnd w:id="12192"/>
        <w:bookmarkEnd w:id="12193"/>
        <w:bookmarkEnd w:id="12194"/>
        <w:bookmarkEnd w:id="12195"/>
        <w:bookmarkEnd w:id="12196"/>
        <w:bookmarkEnd w:id="12197"/>
        <w:bookmarkEnd w:id="12198"/>
        <w:bookmarkEnd w:id="12199"/>
        <w:bookmarkEnd w:id="12200"/>
      </w:tr>
    </w:tbl>
    <w:p w14:paraId="4A61CF49" w14:textId="34738F89" w:rsidR="00730F28" w:rsidRPr="00920004" w:rsidDel="00C774DC" w:rsidRDefault="00730F28" w:rsidP="00BD0851">
      <w:pPr>
        <w:spacing w:before="240" w:line="0" w:lineRule="atLeast"/>
        <w:rPr>
          <w:del w:id="12201" w:author="phuong vu" w:date="2018-11-22T13:51:00Z"/>
          <w:rPrChange w:id="12202" w:author="phuong vu" w:date="2018-11-30T22:36:00Z">
            <w:rPr>
              <w:del w:id="12203" w:author="phuong vu" w:date="2018-11-22T13:51:00Z"/>
            </w:rPr>
          </w:rPrChange>
        </w:rPr>
        <w:pPrChange w:id="12204" w:author="phuong vu" w:date="2018-11-30T14:16:00Z">
          <w:pPr/>
        </w:pPrChange>
      </w:pPr>
      <w:bookmarkStart w:id="12205" w:name="_Toc530658421"/>
      <w:bookmarkStart w:id="12206" w:name="_Toc530662145"/>
      <w:bookmarkStart w:id="12207" w:name="_Toc530662612"/>
      <w:bookmarkStart w:id="12208" w:name="_Toc531009537"/>
      <w:bookmarkStart w:id="12209" w:name="_Toc531101772"/>
      <w:bookmarkStart w:id="12210" w:name="_Toc531102720"/>
      <w:bookmarkStart w:id="12211" w:name="_Toc531358959"/>
      <w:bookmarkStart w:id="12212" w:name="_Toc531359940"/>
      <w:bookmarkStart w:id="12213" w:name="_Toc531380782"/>
      <w:bookmarkEnd w:id="12205"/>
      <w:bookmarkEnd w:id="12206"/>
      <w:bookmarkEnd w:id="12207"/>
      <w:bookmarkEnd w:id="12208"/>
      <w:bookmarkEnd w:id="12209"/>
      <w:bookmarkEnd w:id="12210"/>
      <w:bookmarkEnd w:id="12211"/>
      <w:bookmarkEnd w:id="12212"/>
      <w:bookmarkEnd w:id="12213"/>
    </w:p>
    <w:p w14:paraId="779E8A83" w14:textId="423999C1" w:rsidR="00730F28" w:rsidRPr="00920004" w:rsidDel="00C774DC" w:rsidRDefault="00730F28" w:rsidP="00BD0851">
      <w:pPr>
        <w:pStyle w:val="Heading4"/>
        <w:spacing w:before="240" w:line="0" w:lineRule="atLeast"/>
        <w:rPr>
          <w:del w:id="12214" w:author="phuong vu" w:date="2018-11-22T13:51:00Z"/>
          <w:rFonts w:cstheme="majorHAnsi"/>
          <w:rPrChange w:id="12215" w:author="phuong vu" w:date="2018-11-30T22:36:00Z">
            <w:rPr>
              <w:del w:id="12216" w:author="phuong vu" w:date="2018-11-22T13:51:00Z"/>
            </w:rPr>
          </w:rPrChange>
        </w:rPr>
        <w:pPrChange w:id="12217" w:author="phuong vu" w:date="2018-11-30T14:16:00Z">
          <w:pPr>
            <w:pStyle w:val="Heading4"/>
          </w:pPr>
        </w:pPrChange>
      </w:pPr>
      <w:del w:id="12218" w:author="phuong vu" w:date="2018-11-22T13:51:00Z">
        <w:r w:rsidRPr="00920004" w:rsidDel="00C774DC">
          <w:rPr>
            <w:rFonts w:cstheme="majorHAnsi"/>
            <w:rPrChange w:id="12219" w:author="phuong vu" w:date="2018-11-30T22:36:00Z">
              <w:rPr>
                <w:lang w:val="en-US"/>
              </w:rPr>
            </w:rPrChange>
          </w:rPr>
          <w:delText xml:space="preserve"> </w:delText>
        </w:r>
        <w:r w:rsidR="00FC2466" w:rsidRPr="00920004" w:rsidDel="00C774DC">
          <w:rPr>
            <w:rFonts w:cstheme="majorHAnsi"/>
            <w:b w:val="0"/>
            <w:iCs w:val="0"/>
            <w:rPrChange w:id="12220" w:author="phuong vu" w:date="2018-11-30T22:36:00Z">
              <w:rPr>
                <w:rFonts w:cstheme="majorHAnsi"/>
                <w:b w:val="0"/>
                <w:iCs w:val="0"/>
              </w:rPr>
            </w:rPrChange>
          </w:rPr>
          <w:delText>Qu</w:delText>
        </w:r>
        <w:r w:rsidR="00FC2466" w:rsidRPr="00920004" w:rsidDel="00C774DC">
          <w:rPr>
            <w:rFonts w:cstheme="majorHAnsi"/>
            <w:rPrChange w:id="12221" w:author="phuong vu" w:date="2018-11-30T22:36:00Z">
              <w:rPr>
                <w:rFonts w:cstheme="majorHAnsi"/>
              </w:rPr>
            </w:rPrChange>
          </w:rPr>
          <w:delText>ả</w:delText>
        </w:r>
        <w:r w:rsidR="00FC2466" w:rsidRPr="00920004" w:rsidDel="00C774DC">
          <w:rPr>
            <w:rFonts w:cstheme="majorHAnsi"/>
            <w:rPrChange w:id="12222" w:author="phuong vu" w:date="2018-11-30T22:36:00Z">
              <w:rPr/>
            </w:rPrChange>
          </w:rPr>
          <w:delText>n lí biên nhận</w:delText>
        </w:r>
        <w:bookmarkStart w:id="12223" w:name="_Toc530658422"/>
        <w:bookmarkStart w:id="12224" w:name="_Toc530662146"/>
        <w:bookmarkStart w:id="12225" w:name="_Toc530662613"/>
        <w:bookmarkStart w:id="12226" w:name="_Toc531009538"/>
        <w:bookmarkStart w:id="12227" w:name="_Toc531101773"/>
        <w:bookmarkStart w:id="12228" w:name="_Toc531102721"/>
        <w:bookmarkStart w:id="12229" w:name="_Toc531358960"/>
        <w:bookmarkStart w:id="12230" w:name="_Toc531359941"/>
        <w:bookmarkStart w:id="12231" w:name="_Toc531380783"/>
        <w:bookmarkEnd w:id="12223"/>
        <w:bookmarkEnd w:id="12224"/>
        <w:bookmarkEnd w:id="12225"/>
        <w:bookmarkEnd w:id="12226"/>
        <w:bookmarkEnd w:id="12227"/>
        <w:bookmarkEnd w:id="12228"/>
        <w:bookmarkEnd w:id="12229"/>
        <w:bookmarkEnd w:id="12230"/>
        <w:bookmarkEnd w:id="12231"/>
      </w:del>
    </w:p>
    <w:tbl>
      <w:tblPr>
        <w:tblStyle w:val="TableGrid"/>
        <w:tblW w:w="0" w:type="auto"/>
        <w:tblLook w:val="04A0" w:firstRow="1" w:lastRow="0" w:firstColumn="1" w:lastColumn="0" w:noHBand="0" w:noVBand="1"/>
      </w:tblPr>
      <w:tblGrid>
        <w:gridCol w:w="2346"/>
        <w:gridCol w:w="6431"/>
      </w:tblGrid>
      <w:tr w:rsidR="00FF18BA" w:rsidRPr="00920004" w:rsidDel="00C774DC" w14:paraId="6FC5B3E1" w14:textId="70FD906F" w:rsidTr="00A06DD8">
        <w:trPr>
          <w:del w:id="12232" w:author="phuong vu" w:date="2018-11-22T13:51:00Z"/>
        </w:trPr>
        <w:tc>
          <w:tcPr>
            <w:tcW w:w="2425" w:type="dxa"/>
          </w:tcPr>
          <w:p w14:paraId="46ECC2AC" w14:textId="52D9A0B5" w:rsidR="00F5523F" w:rsidRPr="00920004" w:rsidDel="00C774DC" w:rsidRDefault="00F5523F" w:rsidP="00BD0851">
            <w:pPr>
              <w:spacing w:before="240" w:line="0" w:lineRule="atLeast"/>
              <w:rPr>
                <w:del w:id="12233" w:author="phuong vu" w:date="2018-11-22T13:51:00Z"/>
                <w:b/>
                <w:rPrChange w:id="12234" w:author="phuong vu" w:date="2018-11-30T22:36:00Z">
                  <w:rPr>
                    <w:del w:id="12235" w:author="phuong vu" w:date="2018-11-22T13:51:00Z"/>
                    <w:b/>
                  </w:rPr>
                </w:rPrChange>
              </w:rPr>
              <w:pPrChange w:id="12236" w:author="phuong vu" w:date="2018-11-30T14:16:00Z">
                <w:pPr>
                  <w:spacing w:line="276" w:lineRule="auto"/>
                </w:pPr>
              </w:pPrChange>
            </w:pPr>
            <w:del w:id="12237" w:author="phuong vu" w:date="2018-11-22T13:51:00Z">
              <w:r w:rsidRPr="00920004" w:rsidDel="00C774DC">
                <w:rPr>
                  <w:b/>
                  <w:rPrChange w:id="12238" w:author="phuong vu" w:date="2018-11-30T22:36:00Z">
                    <w:rPr>
                      <w:b/>
                    </w:rPr>
                  </w:rPrChange>
                </w:rPr>
                <w:delText>Mã yêu cầu</w:delText>
              </w:r>
              <w:bookmarkStart w:id="12239" w:name="_Toc530658423"/>
              <w:bookmarkStart w:id="12240" w:name="_Toc530662147"/>
              <w:bookmarkStart w:id="12241" w:name="_Toc530662614"/>
              <w:bookmarkStart w:id="12242" w:name="_Toc531009539"/>
              <w:bookmarkStart w:id="12243" w:name="_Toc531101774"/>
              <w:bookmarkStart w:id="12244" w:name="_Toc531102722"/>
              <w:bookmarkStart w:id="12245" w:name="_Toc531358961"/>
              <w:bookmarkStart w:id="12246" w:name="_Toc531359942"/>
              <w:bookmarkStart w:id="12247" w:name="_Toc531380784"/>
              <w:bookmarkEnd w:id="12239"/>
              <w:bookmarkEnd w:id="12240"/>
              <w:bookmarkEnd w:id="12241"/>
              <w:bookmarkEnd w:id="12242"/>
              <w:bookmarkEnd w:id="12243"/>
              <w:bookmarkEnd w:id="12244"/>
              <w:bookmarkEnd w:id="12245"/>
              <w:bookmarkEnd w:id="12246"/>
              <w:bookmarkEnd w:id="12247"/>
            </w:del>
          </w:p>
        </w:tc>
        <w:tc>
          <w:tcPr>
            <w:tcW w:w="6686" w:type="dxa"/>
          </w:tcPr>
          <w:p w14:paraId="03F52CD6" w14:textId="7EDFF66C" w:rsidR="00F5523F" w:rsidRPr="00920004" w:rsidDel="00C774DC" w:rsidRDefault="00F5523F" w:rsidP="00BD0851">
            <w:pPr>
              <w:spacing w:before="240" w:line="0" w:lineRule="atLeast"/>
              <w:rPr>
                <w:del w:id="12248" w:author="phuong vu" w:date="2018-11-22T13:51:00Z"/>
                <w:rPrChange w:id="12249" w:author="phuong vu" w:date="2018-11-30T22:36:00Z">
                  <w:rPr>
                    <w:del w:id="12250" w:author="phuong vu" w:date="2018-11-22T13:51:00Z"/>
                    <w:lang w:val="en-US"/>
                  </w:rPr>
                </w:rPrChange>
              </w:rPr>
              <w:pPrChange w:id="12251" w:author="phuong vu" w:date="2018-11-30T14:16:00Z">
                <w:pPr>
                  <w:spacing w:line="276" w:lineRule="auto"/>
                </w:pPr>
              </w:pPrChange>
            </w:pPr>
            <w:del w:id="12252" w:author="phuong vu" w:date="2018-11-22T13:51:00Z">
              <w:r w:rsidRPr="00920004" w:rsidDel="00C774DC">
                <w:rPr>
                  <w:rPrChange w:id="12253" w:author="phuong vu" w:date="2018-11-30T22:36:00Z">
                    <w:rPr>
                      <w:lang w:val="en-US"/>
                    </w:rPr>
                  </w:rPrChange>
                </w:rPr>
                <w:delText>GU_02</w:delText>
              </w:r>
              <w:bookmarkStart w:id="12254" w:name="_Toc530658424"/>
              <w:bookmarkStart w:id="12255" w:name="_Toc530662148"/>
              <w:bookmarkStart w:id="12256" w:name="_Toc530662615"/>
              <w:bookmarkStart w:id="12257" w:name="_Toc531009540"/>
              <w:bookmarkStart w:id="12258" w:name="_Toc531101775"/>
              <w:bookmarkStart w:id="12259" w:name="_Toc531102723"/>
              <w:bookmarkStart w:id="12260" w:name="_Toc531358962"/>
              <w:bookmarkStart w:id="12261" w:name="_Toc531359943"/>
              <w:bookmarkStart w:id="12262" w:name="_Toc531380785"/>
              <w:bookmarkEnd w:id="12254"/>
              <w:bookmarkEnd w:id="12255"/>
              <w:bookmarkEnd w:id="12256"/>
              <w:bookmarkEnd w:id="12257"/>
              <w:bookmarkEnd w:id="12258"/>
              <w:bookmarkEnd w:id="12259"/>
              <w:bookmarkEnd w:id="12260"/>
              <w:bookmarkEnd w:id="12261"/>
              <w:bookmarkEnd w:id="12262"/>
            </w:del>
          </w:p>
        </w:tc>
        <w:bookmarkStart w:id="12263" w:name="_Toc530658425"/>
        <w:bookmarkStart w:id="12264" w:name="_Toc530662149"/>
        <w:bookmarkStart w:id="12265" w:name="_Toc530662616"/>
        <w:bookmarkStart w:id="12266" w:name="_Toc531009541"/>
        <w:bookmarkStart w:id="12267" w:name="_Toc531101776"/>
        <w:bookmarkStart w:id="12268" w:name="_Toc531102724"/>
        <w:bookmarkStart w:id="12269" w:name="_Toc531358963"/>
        <w:bookmarkStart w:id="12270" w:name="_Toc531359944"/>
        <w:bookmarkStart w:id="12271" w:name="_Toc531380786"/>
        <w:bookmarkEnd w:id="12263"/>
        <w:bookmarkEnd w:id="12264"/>
        <w:bookmarkEnd w:id="12265"/>
        <w:bookmarkEnd w:id="12266"/>
        <w:bookmarkEnd w:id="12267"/>
        <w:bookmarkEnd w:id="12268"/>
        <w:bookmarkEnd w:id="12269"/>
        <w:bookmarkEnd w:id="12270"/>
        <w:bookmarkEnd w:id="12271"/>
      </w:tr>
      <w:tr w:rsidR="00FF18BA" w:rsidRPr="00920004" w:rsidDel="00C774DC" w14:paraId="1A15FD9B" w14:textId="6DBC9254" w:rsidTr="00A06DD8">
        <w:trPr>
          <w:del w:id="12272" w:author="phuong vu" w:date="2018-11-22T13:51:00Z"/>
        </w:trPr>
        <w:tc>
          <w:tcPr>
            <w:tcW w:w="2425" w:type="dxa"/>
          </w:tcPr>
          <w:p w14:paraId="0E92AA0A" w14:textId="35291609" w:rsidR="00F5523F" w:rsidRPr="00920004" w:rsidDel="00C774DC" w:rsidRDefault="00F5523F" w:rsidP="00BD0851">
            <w:pPr>
              <w:spacing w:before="240" w:line="0" w:lineRule="atLeast"/>
              <w:rPr>
                <w:del w:id="12273" w:author="phuong vu" w:date="2018-11-22T13:51:00Z"/>
                <w:b/>
                <w:rPrChange w:id="12274" w:author="phuong vu" w:date="2018-11-30T22:36:00Z">
                  <w:rPr>
                    <w:del w:id="12275" w:author="phuong vu" w:date="2018-11-22T13:51:00Z"/>
                    <w:b/>
                  </w:rPr>
                </w:rPrChange>
              </w:rPr>
              <w:pPrChange w:id="12276" w:author="phuong vu" w:date="2018-11-30T14:16:00Z">
                <w:pPr>
                  <w:spacing w:line="276" w:lineRule="auto"/>
                </w:pPr>
              </w:pPrChange>
            </w:pPr>
            <w:del w:id="12277" w:author="phuong vu" w:date="2018-11-22T13:51:00Z">
              <w:r w:rsidRPr="00920004" w:rsidDel="00C774DC">
                <w:rPr>
                  <w:b/>
                  <w:rPrChange w:id="12278" w:author="phuong vu" w:date="2018-11-30T22:36:00Z">
                    <w:rPr>
                      <w:b/>
                    </w:rPr>
                  </w:rPrChange>
                </w:rPr>
                <w:delText>Tên chức năng</w:delText>
              </w:r>
              <w:bookmarkStart w:id="12279" w:name="_Toc530658426"/>
              <w:bookmarkStart w:id="12280" w:name="_Toc530662150"/>
              <w:bookmarkStart w:id="12281" w:name="_Toc530662617"/>
              <w:bookmarkStart w:id="12282" w:name="_Toc531009542"/>
              <w:bookmarkStart w:id="12283" w:name="_Toc531101777"/>
              <w:bookmarkStart w:id="12284" w:name="_Toc531102725"/>
              <w:bookmarkStart w:id="12285" w:name="_Toc531358964"/>
              <w:bookmarkStart w:id="12286" w:name="_Toc531359945"/>
              <w:bookmarkStart w:id="12287" w:name="_Toc531380787"/>
              <w:bookmarkEnd w:id="12279"/>
              <w:bookmarkEnd w:id="12280"/>
              <w:bookmarkEnd w:id="12281"/>
              <w:bookmarkEnd w:id="12282"/>
              <w:bookmarkEnd w:id="12283"/>
              <w:bookmarkEnd w:id="12284"/>
              <w:bookmarkEnd w:id="12285"/>
              <w:bookmarkEnd w:id="12286"/>
              <w:bookmarkEnd w:id="12287"/>
            </w:del>
          </w:p>
        </w:tc>
        <w:tc>
          <w:tcPr>
            <w:tcW w:w="6686" w:type="dxa"/>
          </w:tcPr>
          <w:p w14:paraId="2B91F94E" w14:textId="255CA1EC" w:rsidR="00F5523F" w:rsidRPr="00920004" w:rsidDel="00C774DC" w:rsidRDefault="00FC2466" w:rsidP="00BD0851">
            <w:pPr>
              <w:spacing w:before="240" w:line="0" w:lineRule="atLeast"/>
              <w:rPr>
                <w:del w:id="12288" w:author="phuong vu" w:date="2018-11-22T13:51:00Z"/>
                <w:rPrChange w:id="12289" w:author="phuong vu" w:date="2018-11-30T22:36:00Z">
                  <w:rPr>
                    <w:del w:id="12290" w:author="phuong vu" w:date="2018-11-22T13:51:00Z"/>
                    <w:lang w:val="en-US"/>
                  </w:rPr>
                </w:rPrChange>
              </w:rPr>
              <w:pPrChange w:id="12291" w:author="phuong vu" w:date="2018-11-30T14:16:00Z">
                <w:pPr>
                  <w:spacing w:line="276" w:lineRule="auto"/>
                </w:pPr>
              </w:pPrChange>
            </w:pPr>
            <w:del w:id="12292" w:author="phuong vu" w:date="2018-11-22T13:51:00Z">
              <w:r w:rsidRPr="00920004" w:rsidDel="00C774DC">
                <w:rPr>
                  <w:rPrChange w:id="12293" w:author="phuong vu" w:date="2018-11-30T22:36:00Z">
                    <w:rPr/>
                  </w:rPrChange>
                </w:rPr>
                <w:delText>Quản lí biên nhận</w:delText>
              </w:r>
              <w:bookmarkStart w:id="12294" w:name="_Toc530658427"/>
              <w:bookmarkStart w:id="12295" w:name="_Toc530662151"/>
              <w:bookmarkStart w:id="12296" w:name="_Toc530662618"/>
              <w:bookmarkStart w:id="12297" w:name="_Toc531009543"/>
              <w:bookmarkStart w:id="12298" w:name="_Toc531101778"/>
              <w:bookmarkStart w:id="12299" w:name="_Toc531102726"/>
              <w:bookmarkStart w:id="12300" w:name="_Toc531358965"/>
              <w:bookmarkStart w:id="12301" w:name="_Toc531359946"/>
              <w:bookmarkStart w:id="12302" w:name="_Toc531380788"/>
              <w:bookmarkEnd w:id="12294"/>
              <w:bookmarkEnd w:id="12295"/>
              <w:bookmarkEnd w:id="12296"/>
              <w:bookmarkEnd w:id="12297"/>
              <w:bookmarkEnd w:id="12298"/>
              <w:bookmarkEnd w:id="12299"/>
              <w:bookmarkEnd w:id="12300"/>
              <w:bookmarkEnd w:id="12301"/>
              <w:bookmarkEnd w:id="12302"/>
            </w:del>
          </w:p>
        </w:tc>
        <w:bookmarkStart w:id="12303" w:name="_Toc530658428"/>
        <w:bookmarkStart w:id="12304" w:name="_Toc530662152"/>
        <w:bookmarkStart w:id="12305" w:name="_Toc530662619"/>
        <w:bookmarkStart w:id="12306" w:name="_Toc531009544"/>
        <w:bookmarkStart w:id="12307" w:name="_Toc531101779"/>
        <w:bookmarkStart w:id="12308" w:name="_Toc531102727"/>
        <w:bookmarkStart w:id="12309" w:name="_Toc531358966"/>
        <w:bookmarkStart w:id="12310" w:name="_Toc531359947"/>
        <w:bookmarkStart w:id="12311" w:name="_Toc531380789"/>
        <w:bookmarkEnd w:id="12303"/>
        <w:bookmarkEnd w:id="12304"/>
        <w:bookmarkEnd w:id="12305"/>
        <w:bookmarkEnd w:id="12306"/>
        <w:bookmarkEnd w:id="12307"/>
        <w:bookmarkEnd w:id="12308"/>
        <w:bookmarkEnd w:id="12309"/>
        <w:bookmarkEnd w:id="12310"/>
        <w:bookmarkEnd w:id="12311"/>
      </w:tr>
      <w:tr w:rsidR="00FF18BA" w:rsidRPr="00920004" w:rsidDel="00C774DC" w14:paraId="30CACB39" w14:textId="0280CCB9" w:rsidTr="00A06DD8">
        <w:trPr>
          <w:del w:id="12312" w:author="phuong vu" w:date="2018-11-22T13:51:00Z"/>
        </w:trPr>
        <w:tc>
          <w:tcPr>
            <w:tcW w:w="2425" w:type="dxa"/>
          </w:tcPr>
          <w:p w14:paraId="58AED5BC" w14:textId="21C1FCF0" w:rsidR="00F5523F" w:rsidRPr="00920004" w:rsidDel="00C774DC" w:rsidRDefault="00F5523F" w:rsidP="00BD0851">
            <w:pPr>
              <w:spacing w:before="240" w:line="0" w:lineRule="atLeast"/>
              <w:rPr>
                <w:del w:id="12313" w:author="phuong vu" w:date="2018-11-22T13:51:00Z"/>
                <w:b/>
                <w:rPrChange w:id="12314" w:author="phuong vu" w:date="2018-11-30T22:36:00Z">
                  <w:rPr>
                    <w:del w:id="12315" w:author="phuong vu" w:date="2018-11-22T13:51:00Z"/>
                    <w:b/>
                  </w:rPr>
                </w:rPrChange>
              </w:rPr>
              <w:pPrChange w:id="12316" w:author="phuong vu" w:date="2018-11-30T14:16:00Z">
                <w:pPr>
                  <w:spacing w:line="276" w:lineRule="auto"/>
                </w:pPr>
              </w:pPrChange>
            </w:pPr>
            <w:del w:id="12317" w:author="phuong vu" w:date="2018-11-22T13:51:00Z">
              <w:r w:rsidRPr="00920004" w:rsidDel="00C774DC">
                <w:rPr>
                  <w:b/>
                  <w:rPrChange w:id="12318" w:author="phuong vu" w:date="2018-11-30T22:36:00Z">
                    <w:rPr>
                      <w:b/>
                    </w:rPr>
                  </w:rPrChange>
                </w:rPr>
                <w:delText>Đối tượng sử dụng</w:delText>
              </w:r>
              <w:bookmarkStart w:id="12319" w:name="_Toc530658429"/>
              <w:bookmarkStart w:id="12320" w:name="_Toc530662153"/>
              <w:bookmarkStart w:id="12321" w:name="_Toc530662620"/>
              <w:bookmarkStart w:id="12322" w:name="_Toc531009545"/>
              <w:bookmarkStart w:id="12323" w:name="_Toc531101780"/>
              <w:bookmarkStart w:id="12324" w:name="_Toc531102728"/>
              <w:bookmarkStart w:id="12325" w:name="_Toc531358967"/>
              <w:bookmarkStart w:id="12326" w:name="_Toc531359948"/>
              <w:bookmarkStart w:id="12327" w:name="_Toc531380790"/>
              <w:bookmarkEnd w:id="12319"/>
              <w:bookmarkEnd w:id="12320"/>
              <w:bookmarkEnd w:id="12321"/>
              <w:bookmarkEnd w:id="12322"/>
              <w:bookmarkEnd w:id="12323"/>
              <w:bookmarkEnd w:id="12324"/>
              <w:bookmarkEnd w:id="12325"/>
              <w:bookmarkEnd w:id="12326"/>
              <w:bookmarkEnd w:id="12327"/>
            </w:del>
          </w:p>
        </w:tc>
        <w:tc>
          <w:tcPr>
            <w:tcW w:w="6686" w:type="dxa"/>
          </w:tcPr>
          <w:p w14:paraId="464A7080" w14:textId="3918ABBA" w:rsidR="00F5523F" w:rsidRPr="00920004" w:rsidDel="00C774DC" w:rsidRDefault="00F5523F" w:rsidP="00BD0851">
            <w:pPr>
              <w:spacing w:before="240" w:line="0" w:lineRule="atLeast"/>
              <w:rPr>
                <w:del w:id="12328" w:author="phuong vu" w:date="2018-11-22T13:51:00Z"/>
                <w:rPrChange w:id="12329" w:author="phuong vu" w:date="2018-11-30T22:36:00Z">
                  <w:rPr>
                    <w:del w:id="12330" w:author="phuong vu" w:date="2018-11-22T13:51:00Z"/>
                    <w:lang w:val="en-US"/>
                  </w:rPr>
                </w:rPrChange>
              </w:rPr>
              <w:pPrChange w:id="12331" w:author="phuong vu" w:date="2018-11-30T14:16:00Z">
                <w:pPr>
                  <w:spacing w:line="276" w:lineRule="auto"/>
                </w:pPr>
              </w:pPrChange>
            </w:pPr>
            <w:del w:id="12332" w:author="phuong vu" w:date="2018-11-22T13:51:00Z">
              <w:r w:rsidRPr="00920004" w:rsidDel="00C774DC">
                <w:rPr>
                  <w:rPrChange w:id="12333" w:author="phuong vu" w:date="2018-11-30T22:36:00Z">
                    <w:rPr>
                      <w:lang w:val="en-US"/>
                    </w:rPr>
                  </w:rPrChange>
                </w:rPr>
                <w:delText>Nhân viên cửa hàng (Nhân viên quản lí đơn hàng, Nhân viên nhận và trả quần áo)</w:delText>
              </w:r>
              <w:bookmarkStart w:id="12334" w:name="_Toc530658430"/>
              <w:bookmarkStart w:id="12335" w:name="_Toc530662154"/>
              <w:bookmarkStart w:id="12336" w:name="_Toc530662621"/>
              <w:bookmarkStart w:id="12337" w:name="_Toc531009546"/>
              <w:bookmarkStart w:id="12338" w:name="_Toc531101781"/>
              <w:bookmarkStart w:id="12339" w:name="_Toc531102729"/>
              <w:bookmarkStart w:id="12340" w:name="_Toc531358968"/>
              <w:bookmarkStart w:id="12341" w:name="_Toc531359949"/>
              <w:bookmarkStart w:id="12342" w:name="_Toc531380791"/>
              <w:bookmarkEnd w:id="12334"/>
              <w:bookmarkEnd w:id="12335"/>
              <w:bookmarkEnd w:id="12336"/>
              <w:bookmarkEnd w:id="12337"/>
              <w:bookmarkEnd w:id="12338"/>
              <w:bookmarkEnd w:id="12339"/>
              <w:bookmarkEnd w:id="12340"/>
              <w:bookmarkEnd w:id="12341"/>
              <w:bookmarkEnd w:id="12342"/>
            </w:del>
          </w:p>
        </w:tc>
        <w:bookmarkStart w:id="12343" w:name="_Toc530658431"/>
        <w:bookmarkStart w:id="12344" w:name="_Toc530662155"/>
        <w:bookmarkStart w:id="12345" w:name="_Toc530662622"/>
        <w:bookmarkStart w:id="12346" w:name="_Toc531009547"/>
        <w:bookmarkStart w:id="12347" w:name="_Toc531101782"/>
        <w:bookmarkStart w:id="12348" w:name="_Toc531102730"/>
        <w:bookmarkStart w:id="12349" w:name="_Toc531358969"/>
        <w:bookmarkStart w:id="12350" w:name="_Toc531359950"/>
        <w:bookmarkStart w:id="12351" w:name="_Toc531380792"/>
        <w:bookmarkEnd w:id="12343"/>
        <w:bookmarkEnd w:id="12344"/>
        <w:bookmarkEnd w:id="12345"/>
        <w:bookmarkEnd w:id="12346"/>
        <w:bookmarkEnd w:id="12347"/>
        <w:bookmarkEnd w:id="12348"/>
        <w:bookmarkEnd w:id="12349"/>
        <w:bookmarkEnd w:id="12350"/>
        <w:bookmarkEnd w:id="12351"/>
      </w:tr>
      <w:tr w:rsidR="00FF18BA" w:rsidRPr="00920004" w:rsidDel="00C774DC" w14:paraId="6CFAC078" w14:textId="636480E7" w:rsidTr="00A06DD8">
        <w:trPr>
          <w:del w:id="12352" w:author="phuong vu" w:date="2018-11-22T13:51:00Z"/>
        </w:trPr>
        <w:tc>
          <w:tcPr>
            <w:tcW w:w="2425" w:type="dxa"/>
          </w:tcPr>
          <w:p w14:paraId="6EE312AF" w14:textId="23BB2D34" w:rsidR="00F5523F" w:rsidRPr="00920004" w:rsidDel="00C774DC" w:rsidRDefault="00F5523F" w:rsidP="00BD0851">
            <w:pPr>
              <w:spacing w:before="240" w:line="0" w:lineRule="atLeast"/>
              <w:rPr>
                <w:del w:id="12353" w:author="phuong vu" w:date="2018-11-22T13:51:00Z"/>
                <w:b/>
                <w:rPrChange w:id="12354" w:author="phuong vu" w:date="2018-11-30T22:36:00Z">
                  <w:rPr>
                    <w:del w:id="12355" w:author="phuong vu" w:date="2018-11-22T13:51:00Z"/>
                    <w:b/>
                  </w:rPr>
                </w:rPrChange>
              </w:rPr>
              <w:pPrChange w:id="12356" w:author="phuong vu" w:date="2018-11-30T14:16:00Z">
                <w:pPr>
                  <w:spacing w:line="276" w:lineRule="auto"/>
                </w:pPr>
              </w:pPrChange>
            </w:pPr>
            <w:del w:id="12357" w:author="phuong vu" w:date="2018-11-22T13:51:00Z">
              <w:r w:rsidRPr="00920004" w:rsidDel="00C774DC">
                <w:rPr>
                  <w:b/>
                  <w:rPrChange w:id="12358" w:author="phuong vu" w:date="2018-11-30T22:36:00Z">
                    <w:rPr>
                      <w:b/>
                    </w:rPr>
                  </w:rPrChange>
                </w:rPr>
                <w:delText>Tiền điều kiện</w:delText>
              </w:r>
              <w:bookmarkStart w:id="12359" w:name="_Toc530658432"/>
              <w:bookmarkStart w:id="12360" w:name="_Toc530662156"/>
              <w:bookmarkStart w:id="12361" w:name="_Toc530662623"/>
              <w:bookmarkStart w:id="12362" w:name="_Toc531009548"/>
              <w:bookmarkStart w:id="12363" w:name="_Toc531101783"/>
              <w:bookmarkStart w:id="12364" w:name="_Toc531102731"/>
              <w:bookmarkStart w:id="12365" w:name="_Toc531358970"/>
              <w:bookmarkStart w:id="12366" w:name="_Toc531359951"/>
              <w:bookmarkStart w:id="12367" w:name="_Toc531380793"/>
              <w:bookmarkEnd w:id="12359"/>
              <w:bookmarkEnd w:id="12360"/>
              <w:bookmarkEnd w:id="12361"/>
              <w:bookmarkEnd w:id="12362"/>
              <w:bookmarkEnd w:id="12363"/>
              <w:bookmarkEnd w:id="12364"/>
              <w:bookmarkEnd w:id="12365"/>
              <w:bookmarkEnd w:id="12366"/>
              <w:bookmarkEnd w:id="12367"/>
            </w:del>
          </w:p>
        </w:tc>
        <w:tc>
          <w:tcPr>
            <w:tcW w:w="6686" w:type="dxa"/>
          </w:tcPr>
          <w:p w14:paraId="1850C0A2" w14:textId="2169656B" w:rsidR="00F5523F" w:rsidRPr="00920004" w:rsidDel="00C774DC" w:rsidRDefault="00F5523F" w:rsidP="00BD0851">
            <w:pPr>
              <w:spacing w:before="240" w:line="0" w:lineRule="atLeast"/>
              <w:rPr>
                <w:del w:id="12368" w:author="phuong vu" w:date="2018-11-22T13:51:00Z"/>
                <w:rPrChange w:id="12369" w:author="phuong vu" w:date="2018-11-30T22:36:00Z">
                  <w:rPr>
                    <w:del w:id="12370" w:author="phuong vu" w:date="2018-11-22T13:51:00Z"/>
                    <w:lang w:val="en-US"/>
                  </w:rPr>
                </w:rPrChange>
              </w:rPr>
              <w:pPrChange w:id="12371" w:author="phuong vu" w:date="2018-11-30T14:16:00Z">
                <w:pPr>
                  <w:spacing w:line="276" w:lineRule="auto"/>
                </w:pPr>
              </w:pPrChange>
            </w:pPr>
            <w:del w:id="12372" w:author="phuong vu" w:date="2018-11-22T13:51:00Z">
              <w:r w:rsidRPr="00920004" w:rsidDel="00C774DC">
                <w:rPr>
                  <w:rPrChange w:id="12373" w:author="phuong vu" w:date="2018-11-30T22:36:00Z">
                    <w:rPr>
                      <w:lang w:val="en-US"/>
                    </w:rPr>
                  </w:rPrChange>
                </w:rPr>
                <w:delText xml:space="preserve">Truy cập được trang web quản lí và </w:delText>
              </w:r>
              <w:r w:rsidR="005E4157" w:rsidRPr="00920004" w:rsidDel="00C774DC">
                <w:rPr>
                  <w:rPrChange w:id="12374" w:author="phuong vu" w:date="2018-11-30T22:36:00Z">
                    <w:rPr>
                      <w:lang w:val="en-US"/>
                    </w:rPr>
                  </w:rPrChange>
                </w:rPr>
                <w:delText>đăng nhập</w:delText>
              </w:r>
              <w:r w:rsidRPr="00920004" w:rsidDel="00C774DC">
                <w:rPr>
                  <w:rPrChange w:id="12375" w:author="phuong vu" w:date="2018-11-30T22:36:00Z">
                    <w:rPr>
                      <w:lang w:val="en-US"/>
                    </w:rPr>
                  </w:rPrChange>
                </w:rPr>
                <w:delText xml:space="preserve"> thành công vào hệ thống.</w:delText>
              </w:r>
              <w:bookmarkStart w:id="12376" w:name="_Toc530658433"/>
              <w:bookmarkStart w:id="12377" w:name="_Toc530662157"/>
              <w:bookmarkStart w:id="12378" w:name="_Toc530662624"/>
              <w:bookmarkStart w:id="12379" w:name="_Toc531009549"/>
              <w:bookmarkStart w:id="12380" w:name="_Toc531101784"/>
              <w:bookmarkStart w:id="12381" w:name="_Toc531102732"/>
              <w:bookmarkStart w:id="12382" w:name="_Toc531358971"/>
              <w:bookmarkStart w:id="12383" w:name="_Toc531359952"/>
              <w:bookmarkStart w:id="12384" w:name="_Toc531380794"/>
              <w:bookmarkEnd w:id="12376"/>
              <w:bookmarkEnd w:id="12377"/>
              <w:bookmarkEnd w:id="12378"/>
              <w:bookmarkEnd w:id="12379"/>
              <w:bookmarkEnd w:id="12380"/>
              <w:bookmarkEnd w:id="12381"/>
              <w:bookmarkEnd w:id="12382"/>
              <w:bookmarkEnd w:id="12383"/>
              <w:bookmarkEnd w:id="12384"/>
            </w:del>
          </w:p>
        </w:tc>
        <w:bookmarkStart w:id="12385" w:name="_Toc530658434"/>
        <w:bookmarkStart w:id="12386" w:name="_Toc530662158"/>
        <w:bookmarkStart w:id="12387" w:name="_Toc530662625"/>
        <w:bookmarkStart w:id="12388" w:name="_Toc531009550"/>
        <w:bookmarkStart w:id="12389" w:name="_Toc531101785"/>
        <w:bookmarkStart w:id="12390" w:name="_Toc531102733"/>
        <w:bookmarkStart w:id="12391" w:name="_Toc531358972"/>
        <w:bookmarkStart w:id="12392" w:name="_Toc531359953"/>
        <w:bookmarkStart w:id="12393" w:name="_Toc531380795"/>
        <w:bookmarkEnd w:id="12385"/>
        <w:bookmarkEnd w:id="12386"/>
        <w:bookmarkEnd w:id="12387"/>
        <w:bookmarkEnd w:id="12388"/>
        <w:bookmarkEnd w:id="12389"/>
        <w:bookmarkEnd w:id="12390"/>
        <w:bookmarkEnd w:id="12391"/>
        <w:bookmarkEnd w:id="12392"/>
        <w:bookmarkEnd w:id="12393"/>
      </w:tr>
      <w:tr w:rsidR="00FF18BA" w:rsidRPr="00920004" w:rsidDel="00C774DC" w14:paraId="1C33292B" w14:textId="5DEA635B" w:rsidTr="00A06DD8">
        <w:trPr>
          <w:del w:id="12394" w:author="phuong vu" w:date="2018-11-22T13:51:00Z"/>
        </w:trPr>
        <w:tc>
          <w:tcPr>
            <w:tcW w:w="2425" w:type="dxa"/>
          </w:tcPr>
          <w:p w14:paraId="6AB6AF95" w14:textId="1EEBF6AB" w:rsidR="00F5523F" w:rsidRPr="00920004" w:rsidDel="00C774DC" w:rsidRDefault="00F5523F" w:rsidP="00BD0851">
            <w:pPr>
              <w:spacing w:before="240" w:line="0" w:lineRule="atLeast"/>
              <w:rPr>
                <w:del w:id="12395" w:author="phuong vu" w:date="2018-11-22T13:51:00Z"/>
                <w:b/>
                <w:rPrChange w:id="12396" w:author="phuong vu" w:date="2018-11-30T22:36:00Z">
                  <w:rPr>
                    <w:del w:id="12397" w:author="phuong vu" w:date="2018-11-22T13:51:00Z"/>
                    <w:b/>
                  </w:rPr>
                </w:rPrChange>
              </w:rPr>
              <w:pPrChange w:id="12398" w:author="phuong vu" w:date="2018-11-30T14:16:00Z">
                <w:pPr>
                  <w:spacing w:line="276" w:lineRule="auto"/>
                </w:pPr>
              </w:pPrChange>
            </w:pPr>
            <w:del w:id="12399" w:author="phuong vu" w:date="2018-11-22T13:51:00Z">
              <w:r w:rsidRPr="00920004" w:rsidDel="00C774DC">
                <w:rPr>
                  <w:b/>
                  <w:rPrChange w:id="12400" w:author="phuong vu" w:date="2018-11-30T22:36:00Z">
                    <w:rPr>
                      <w:b/>
                    </w:rPr>
                  </w:rPrChange>
                </w:rPr>
                <w:delText>Cách xử lí</w:delText>
              </w:r>
              <w:bookmarkStart w:id="12401" w:name="_Toc530658435"/>
              <w:bookmarkStart w:id="12402" w:name="_Toc530662159"/>
              <w:bookmarkStart w:id="12403" w:name="_Toc530662626"/>
              <w:bookmarkStart w:id="12404" w:name="_Toc531009551"/>
              <w:bookmarkStart w:id="12405" w:name="_Toc531101786"/>
              <w:bookmarkStart w:id="12406" w:name="_Toc531102734"/>
              <w:bookmarkStart w:id="12407" w:name="_Toc531358973"/>
              <w:bookmarkStart w:id="12408" w:name="_Toc531359954"/>
              <w:bookmarkStart w:id="12409" w:name="_Toc531380796"/>
              <w:bookmarkEnd w:id="12401"/>
              <w:bookmarkEnd w:id="12402"/>
              <w:bookmarkEnd w:id="12403"/>
              <w:bookmarkEnd w:id="12404"/>
              <w:bookmarkEnd w:id="12405"/>
              <w:bookmarkEnd w:id="12406"/>
              <w:bookmarkEnd w:id="12407"/>
              <w:bookmarkEnd w:id="12408"/>
              <w:bookmarkEnd w:id="12409"/>
            </w:del>
          </w:p>
        </w:tc>
        <w:tc>
          <w:tcPr>
            <w:tcW w:w="6686" w:type="dxa"/>
          </w:tcPr>
          <w:p w14:paraId="7D7AC7DC" w14:textId="6270B7CA" w:rsidR="00F5523F" w:rsidRPr="00920004" w:rsidDel="00C774DC" w:rsidRDefault="00F5523F" w:rsidP="00BD0851">
            <w:pPr>
              <w:spacing w:before="240" w:line="0" w:lineRule="atLeast"/>
              <w:rPr>
                <w:del w:id="12410" w:author="phuong vu" w:date="2018-11-22T13:51:00Z"/>
                <w:rPrChange w:id="12411" w:author="phuong vu" w:date="2018-11-30T22:36:00Z">
                  <w:rPr>
                    <w:del w:id="12412" w:author="phuong vu" w:date="2018-11-22T13:51:00Z"/>
                    <w:lang w:val="en-US"/>
                  </w:rPr>
                </w:rPrChange>
              </w:rPr>
              <w:pPrChange w:id="12413" w:author="phuong vu" w:date="2018-11-30T14:16:00Z">
                <w:pPr>
                  <w:spacing w:line="276" w:lineRule="auto"/>
                </w:pPr>
              </w:pPrChange>
            </w:pPr>
            <w:del w:id="12414" w:author="phuong vu" w:date="2018-11-22T13:51:00Z">
              <w:r w:rsidRPr="00920004" w:rsidDel="00C774DC">
                <w:rPr>
                  <w:rPrChange w:id="12415" w:author="phuong vu" w:date="2018-11-30T22:36:00Z">
                    <w:rPr>
                      <w:lang w:val="en-US"/>
                    </w:rPr>
                  </w:rPrChange>
                </w:rPr>
                <w:delText>Bước 1: Click “</w:delText>
              </w:r>
              <w:r w:rsidRPr="00920004" w:rsidDel="00C774DC">
                <w:rPr>
                  <w:rPrChange w:id="12416" w:author="phuong vu" w:date="2018-11-30T22:36:00Z">
                    <w:rPr>
                      <w:i/>
                      <w:lang w:val="en-US"/>
                    </w:rPr>
                  </w:rPrChange>
                </w:rPr>
                <w:delText>Quản lí biên nhận</w:delText>
              </w:r>
              <w:r w:rsidRPr="00920004" w:rsidDel="00C774DC">
                <w:rPr>
                  <w:rPrChange w:id="12417" w:author="phuong vu" w:date="2018-11-30T22:36:00Z">
                    <w:rPr>
                      <w:lang w:val="en-US"/>
                    </w:rPr>
                  </w:rPrChange>
                </w:rPr>
                <w:delText>” ở bên thanh menu cạnh trái và chọn trạng thái của biên nhận. Danh mục con của quản lí biên nhận được hiển thị như sau:</w:delText>
              </w:r>
              <w:bookmarkStart w:id="12418" w:name="_Toc530658436"/>
              <w:bookmarkStart w:id="12419" w:name="_Toc530662160"/>
              <w:bookmarkStart w:id="12420" w:name="_Toc530662627"/>
              <w:bookmarkStart w:id="12421" w:name="_Toc531009552"/>
              <w:bookmarkStart w:id="12422" w:name="_Toc531101787"/>
              <w:bookmarkStart w:id="12423" w:name="_Toc531102735"/>
              <w:bookmarkStart w:id="12424" w:name="_Toc531358974"/>
              <w:bookmarkStart w:id="12425" w:name="_Toc531359955"/>
              <w:bookmarkStart w:id="12426" w:name="_Toc531380797"/>
              <w:bookmarkEnd w:id="12418"/>
              <w:bookmarkEnd w:id="12419"/>
              <w:bookmarkEnd w:id="12420"/>
              <w:bookmarkEnd w:id="12421"/>
              <w:bookmarkEnd w:id="12422"/>
              <w:bookmarkEnd w:id="12423"/>
              <w:bookmarkEnd w:id="12424"/>
              <w:bookmarkEnd w:id="12425"/>
              <w:bookmarkEnd w:id="12426"/>
            </w:del>
          </w:p>
          <w:p w14:paraId="6A522FDE" w14:textId="57E98DC5" w:rsidR="00F5523F" w:rsidRPr="00920004" w:rsidDel="00C774DC" w:rsidRDefault="00F5523F" w:rsidP="00BD0851">
            <w:pPr>
              <w:pStyle w:val="ListParagraph"/>
              <w:numPr>
                <w:ilvl w:val="0"/>
                <w:numId w:val="29"/>
              </w:numPr>
              <w:spacing w:before="240" w:line="0" w:lineRule="atLeast"/>
              <w:rPr>
                <w:del w:id="12427" w:author="phuong vu" w:date="2018-11-22T13:51:00Z"/>
                <w:rPrChange w:id="12428" w:author="phuong vu" w:date="2018-11-30T22:36:00Z">
                  <w:rPr>
                    <w:del w:id="12429" w:author="phuong vu" w:date="2018-11-22T13:51:00Z"/>
                    <w:lang w:val="en-US"/>
                  </w:rPr>
                </w:rPrChange>
              </w:rPr>
              <w:pPrChange w:id="12430" w:author="phuong vu" w:date="2018-11-30T14:16:00Z">
                <w:pPr>
                  <w:pStyle w:val="ListParagraph"/>
                  <w:numPr>
                    <w:numId w:val="29"/>
                  </w:numPr>
                  <w:spacing w:line="276" w:lineRule="auto"/>
                  <w:ind w:hanging="360"/>
                </w:pPr>
              </w:pPrChange>
            </w:pPr>
            <w:del w:id="12431" w:author="phuong vu" w:date="2018-11-22T13:51:00Z">
              <w:r w:rsidRPr="00920004" w:rsidDel="00C774DC">
                <w:rPr>
                  <w:rPrChange w:id="12432" w:author="phuong vu" w:date="2018-11-30T22:36:00Z">
                    <w:rPr>
                      <w:i/>
                      <w:lang w:val="en-US"/>
                    </w:rPr>
                  </w:rPrChange>
                </w:rPr>
                <w:delText>Nhân viên quản lí đơn hàng</w:delText>
              </w:r>
              <w:r w:rsidRPr="00920004" w:rsidDel="00C774DC">
                <w:rPr>
                  <w:rPrChange w:id="12433" w:author="phuong vu" w:date="2018-11-30T22:36:00Z">
                    <w:rPr>
                      <w:lang w:val="en-US"/>
                    </w:rPr>
                  </w:rPrChange>
                </w:rPr>
                <w:delText xml:space="preserve">: </w:delText>
              </w:r>
              <w:r w:rsidR="00C23007" w:rsidRPr="00920004" w:rsidDel="00C774DC">
                <w:rPr>
                  <w:rPrChange w:id="12434" w:author="phuong vu" w:date="2018-11-30T22:36:00Z">
                    <w:rPr>
                      <w:lang w:val="en-US"/>
                    </w:rPr>
                  </w:rPrChange>
                </w:rPr>
                <w:delText>Đang chờ nhận đồ, đã nhận đồ, đang chờ giao đồ, đã giao đồ.</w:delText>
              </w:r>
              <w:bookmarkStart w:id="12435" w:name="_Toc530658437"/>
              <w:bookmarkStart w:id="12436" w:name="_Toc530662161"/>
              <w:bookmarkStart w:id="12437" w:name="_Toc530662628"/>
              <w:bookmarkStart w:id="12438" w:name="_Toc531009553"/>
              <w:bookmarkStart w:id="12439" w:name="_Toc531101788"/>
              <w:bookmarkStart w:id="12440" w:name="_Toc531102736"/>
              <w:bookmarkStart w:id="12441" w:name="_Toc531358975"/>
              <w:bookmarkStart w:id="12442" w:name="_Toc531359956"/>
              <w:bookmarkStart w:id="12443" w:name="_Toc531380798"/>
              <w:bookmarkEnd w:id="12435"/>
              <w:bookmarkEnd w:id="12436"/>
              <w:bookmarkEnd w:id="12437"/>
              <w:bookmarkEnd w:id="12438"/>
              <w:bookmarkEnd w:id="12439"/>
              <w:bookmarkEnd w:id="12440"/>
              <w:bookmarkEnd w:id="12441"/>
              <w:bookmarkEnd w:id="12442"/>
              <w:bookmarkEnd w:id="12443"/>
            </w:del>
          </w:p>
          <w:p w14:paraId="455C2DB8" w14:textId="669B4042" w:rsidR="00C23007" w:rsidRPr="00920004" w:rsidDel="00C774DC" w:rsidRDefault="00C23007" w:rsidP="00BD0851">
            <w:pPr>
              <w:pStyle w:val="ListParagraph"/>
              <w:numPr>
                <w:ilvl w:val="0"/>
                <w:numId w:val="29"/>
              </w:numPr>
              <w:spacing w:before="240" w:line="0" w:lineRule="atLeast"/>
              <w:rPr>
                <w:del w:id="12444" w:author="phuong vu" w:date="2018-11-22T13:51:00Z"/>
                <w:rPrChange w:id="12445" w:author="phuong vu" w:date="2018-11-30T22:36:00Z">
                  <w:rPr>
                    <w:del w:id="12446" w:author="phuong vu" w:date="2018-11-22T13:51:00Z"/>
                    <w:lang w:val="en-US"/>
                  </w:rPr>
                </w:rPrChange>
              </w:rPr>
              <w:pPrChange w:id="12447" w:author="phuong vu" w:date="2018-11-30T14:16:00Z">
                <w:pPr>
                  <w:pStyle w:val="ListParagraph"/>
                  <w:numPr>
                    <w:numId w:val="29"/>
                  </w:numPr>
                  <w:spacing w:line="276" w:lineRule="auto"/>
                  <w:ind w:hanging="360"/>
                </w:pPr>
              </w:pPrChange>
            </w:pPr>
            <w:del w:id="12448" w:author="phuong vu" w:date="2018-11-22T13:51:00Z">
              <w:r w:rsidRPr="00920004" w:rsidDel="00C774DC">
                <w:rPr>
                  <w:rPrChange w:id="12449" w:author="phuong vu" w:date="2018-11-30T22:36:00Z">
                    <w:rPr>
                      <w:i/>
                      <w:lang w:val="en-US"/>
                    </w:rPr>
                  </w:rPrChange>
                </w:rPr>
                <w:delText>Nhân viên nhận và trả quần áo</w:delText>
              </w:r>
              <w:r w:rsidR="00F5523F" w:rsidRPr="00920004" w:rsidDel="00C774DC">
                <w:rPr>
                  <w:rPrChange w:id="12450" w:author="phuong vu" w:date="2018-11-30T22:36:00Z">
                    <w:rPr>
                      <w:i/>
                      <w:lang w:val="en-US"/>
                    </w:rPr>
                  </w:rPrChange>
                </w:rPr>
                <w:delText>:</w:delText>
              </w:r>
              <w:r w:rsidR="00F5523F" w:rsidRPr="00920004" w:rsidDel="00C774DC">
                <w:rPr>
                  <w:rPrChange w:id="12451" w:author="phuong vu" w:date="2018-11-30T22:36:00Z">
                    <w:rPr>
                      <w:lang w:val="en-US"/>
                    </w:rPr>
                  </w:rPrChange>
                </w:rPr>
                <w:delText xml:space="preserve"> </w:delText>
              </w:r>
              <w:r w:rsidRPr="00920004" w:rsidDel="00C774DC">
                <w:rPr>
                  <w:rPrChange w:id="12452" w:author="phuong vu" w:date="2018-11-30T22:36:00Z">
                    <w:rPr>
                      <w:lang w:val="en-US"/>
                    </w:rPr>
                  </w:rPrChange>
                </w:rPr>
                <w:delText xml:space="preserve">Đang chờ nhận đồ, đã nhận đồ, đang chờ giao đồ, đã giao đồ. </w:delText>
              </w:r>
              <w:bookmarkStart w:id="12453" w:name="_Toc530658438"/>
              <w:bookmarkStart w:id="12454" w:name="_Toc530662162"/>
              <w:bookmarkStart w:id="12455" w:name="_Toc530662629"/>
              <w:bookmarkStart w:id="12456" w:name="_Toc531009554"/>
              <w:bookmarkStart w:id="12457" w:name="_Toc531101789"/>
              <w:bookmarkStart w:id="12458" w:name="_Toc531102737"/>
              <w:bookmarkStart w:id="12459" w:name="_Toc531358976"/>
              <w:bookmarkStart w:id="12460" w:name="_Toc531359957"/>
              <w:bookmarkStart w:id="12461" w:name="_Toc531380799"/>
              <w:bookmarkEnd w:id="12453"/>
              <w:bookmarkEnd w:id="12454"/>
              <w:bookmarkEnd w:id="12455"/>
              <w:bookmarkEnd w:id="12456"/>
              <w:bookmarkEnd w:id="12457"/>
              <w:bookmarkEnd w:id="12458"/>
              <w:bookmarkEnd w:id="12459"/>
              <w:bookmarkEnd w:id="12460"/>
              <w:bookmarkEnd w:id="12461"/>
            </w:del>
          </w:p>
          <w:p w14:paraId="0C2F52D8" w14:textId="0E7F1EA0" w:rsidR="00F5523F" w:rsidRPr="00920004" w:rsidDel="00C774DC" w:rsidRDefault="00F5523F" w:rsidP="00BD0851">
            <w:pPr>
              <w:spacing w:before="240" w:line="0" w:lineRule="atLeast"/>
              <w:rPr>
                <w:del w:id="12462" w:author="phuong vu" w:date="2018-11-22T13:51:00Z"/>
                <w:rPrChange w:id="12463" w:author="phuong vu" w:date="2018-11-30T22:36:00Z">
                  <w:rPr>
                    <w:del w:id="12464" w:author="phuong vu" w:date="2018-11-22T13:51:00Z"/>
                    <w:lang w:val="en-US"/>
                  </w:rPr>
                </w:rPrChange>
              </w:rPr>
              <w:pPrChange w:id="12465" w:author="phuong vu" w:date="2018-11-30T14:16:00Z">
                <w:pPr>
                  <w:spacing w:line="276" w:lineRule="auto"/>
                </w:pPr>
              </w:pPrChange>
            </w:pPr>
            <w:del w:id="12466" w:author="phuong vu" w:date="2018-11-22T13:51:00Z">
              <w:r w:rsidRPr="00920004" w:rsidDel="00C774DC">
                <w:rPr>
                  <w:rPrChange w:id="12467" w:author="phuong vu" w:date="2018-11-30T22:36:00Z">
                    <w:rPr>
                      <w:lang w:val="en-US"/>
                    </w:rPr>
                  </w:rPrChange>
                </w:rPr>
                <w:delText xml:space="preserve">Bước 2: Danh sách </w:delText>
              </w:r>
              <w:r w:rsidR="00C23007" w:rsidRPr="00920004" w:rsidDel="00C774DC">
                <w:rPr>
                  <w:rPrChange w:id="12468" w:author="phuong vu" w:date="2018-11-30T22:36:00Z">
                    <w:rPr>
                      <w:lang w:val="en-US"/>
                    </w:rPr>
                  </w:rPrChange>
                </w:rPr>
                <w:delText>biên nhận</w:delText>
              </w:r>
              <w:r w:rsidRPr="00920004" w:rsidDel="00C774DC">
                <w:rPr>
                  <w:rPrChange w:id="12469" w:author="phuong vu" w:date="2018-11-30T22:36:00Z">
                    <w:rPr>
                      <w:lang w:val="en-US"/>
                    </w:rPr>
                  </w:rPrChange>
                </w:rPr>
                <w:delText xml:space="preserve"> được hiển thị theo dạng bảng. Ở đây người dùng có thể tìm kiếm </w:delText>
              </w:r>
              <w:r w:rsidR="00C23007" w:rsidRPr="00920004" w:rsidDel="00C774DC">
                <w:rPr>
                  <w:rPrChange w:id="12470" w:author="phuong vu" w:date="2018-11-30T22:36:00Z">
                    <w:rPr>
                      <w:lang w:val="en-US"/>
                    </w:rPr>
                  </w:rPrChange>
                </w:rPr>
                <w:delText>biên nhận</w:delText>
              </w:r>
              <w:r w:rsidRPr="00920004" w:rsidDel="00C774DC">
                <w:rPr>
                  <w:rPrChange w:id="12471" w:author="phuong vu" w:date="2018-11-30T22:36:00Z">
                    <w:rPr>
                      <w:lang w:val="en-US"/>
                    </w:rPr>
                  </w:rPrChange>
                </w:rPr>
                <w:delText xml:space="preserve"> dựa trên các tiêu chí là các cột của bảng.</w:delText>
              </w:r>
              <w:bookmarkStart w:id="12472" w:name="_Toc530658439"/>
              <w:bookmarkStart w:id="12473" w:name="_Toc530662163"/>
              <w:bookmarkStart w:id="12474" w:name="_Toc530662630"/>
              <w:bookmarkStart w:id="12475" w:name="_Toc531009555"/>
              <w:bookmarkStart w:id="12476" w:name="_Toc531101790"/>
              <w:bookmarkStart w:id="12477" w:name="_Toc531102738"/>
              <w:bookmarkStart w:id="12478" w:name="_Toc531358977"/>
              <w:bookmarkStart w:id="12479" w:name="_Toc531359958"/>
              <w:bookmarkStart w:id="12480" w:name="_Toc531380800"/>
              <w:bookmarkEnd w:id="12472"/>
              <w:bookmarkEnd w:id="12473"/>
              <w:bookmarkEnd w:id="12474"/>
              <w:bookmarkEnd w:id="12475"/>
              <w:bookmarkEnd w:id="12476"/>
              <w:bookmarkEnd w:id="12477"/>
              <w:bookmarkEnd w:id="12478"/>
              <w:bookmarkEnd w:id="12479"/>
              <w:bookmarkEnd w:id="12480"/>
            </w:del>
          </w:p>
          <w:p w14:paraId="0E89DB0C" w14:textId="27ADC36C" w:rsidR="00F5523F" w:rsidRPr="00920004" w:rsidDel="00C774DC" w:rsidRDefault="00F5523F" w:rsidP="00BD0851">
            <w:pPr>
              <w:spacing w:before="240" w:line="0" w:lineRule="atLeast"/>
              <w:rPr>
                <w:del w:id="12481" w:author="phuong vu" w:date="2018-11-22T13:51:00Z"/>
                <w:rPrChange w:id="12482" w:author="phuong vu" w:date="2018-11-30T22:36:00Z">
                  <w:rPr>
                    <w:del w:id="12483" w:author="phuong vu" w:date="2018-11-22T13:51:00Z"/>
                    <w:lang w:val="en-US"/>
                  </w:rPr>
                </w:rPrChange>
              </w:rPr>
              <w:pPrChange w:id="12484" w:author="phuong vu" w:date="2018-11-30T14:16:00Z">
                <w:pPr>
                  <w:spacing w:line="276" w:lineRule="auto"/>
                </w:pPr>
              </w:pPrChange>
            </w:pPr>
            <w:del w:id="12485" w:author="phuong vu" w:date="2018-11-22T13:51:00Z">
              <w:r w:rsidRPr="00920004" w:rsidDel="00C774DC">
                <w:rPr>
                  <w:rPrChange w:id="12486" w:author="phuong vu" w:date="2018-11-30T22:36:00Z">
                    <w:rPr>
                      <w:lang w:val="en-US"/>
                    </w:rPr>
                  </w:rPrChange>
                </w:rPr>
                <w:delText xml:space="preserve">Bước 3: Khi người dùng </w:delText>
              </w:r>
              <w:r w:rsidR="00A06DD8" w:rsidRPr="00920004" w:rsidDel="00C774DC">
                <w:rPr>
                  <w:rPrChange w:id="12487" w:author="phuong vu" w:date="2018-11-30T22:36:00Z">
                    <w:rPr>
                      <w:lang w:val="en-US"/>
                    </w:rPr>
                  </w:rPrChange>
                </w:rPr>
                <w:delText>nhấn</w:delText>
              </w:r>
              <w:r w:rsidRPr="00920004" w:rsidDel="00C774DC">
                <w:rPr>
                  <w:rPrChange w:id="12488" w:author="phuong vu" w:date="2018-11-30T22:36:00Z">
                    <w:rPr>
                      <w:lang w:val="en-US"/>
                    </w:rPr>
                  </w:rPrChange>
                </w:rPr>
                <w:delText xml:space="preserve"> vào tên khách hàng để truy cập vào chi tiết </w:delText>
              </w:r>
              <w:r w:rsidR="00C23007" w:rsidRPr="00920004" w:rsidDel="00C774DC">
                <w:rPr>
                  <w:rPrChange w:id="12489" w:author="phuong vu" w:date="2018-11-30T22:36:00Z">
                    <w:rPr>
                      <w:lang w:val="en-US"/>
                    </w:rPr>
                  </w:rPrChange>
                </w:rPr>
                <w:delText>biên nhận</w:delText>
              </w:r>
              <w:r w:rsidRPr="00920004" w:rsidDel="00C774DC">
                <w:rPr>
                  <w:rPrChange w:id="12490" w:author="phuong vu" w:date="2018-11-30T22:36:00Z">
                    <w:rPr>
                      <w:lang w:val="en-US"/>
                    </w:rPr>
                  </w:rPrChange>
                </w:rPr>
                <w:delText xml:space="preserve">. Ở đây, người dùng có thể xem thông tin chi tiết </w:delText>
              </w:r>
              <w:r w:rsidR="00C23007" w:rsidRPr="00920004" w:rsidDel="00C774DC">
                <w:rPr>
                  <w:rPrChange w:id="12491" w:author="phuong vu" w:date="2018-11-30T22:36:00Z">
                    <w:rPr>
                      <w:lang w:val="en-US"/>
                    </w:rPr>
                  </w:rPrChange>
                </w:rPr>
                <w:delText xml:space="preserve">biên nhận. </w:delText>
              </w:r>
              <w:r w:rsidRPr="00920004" w:rsidDel="00C774DC">
                <w:rPr>
                  <w:rPrChange w:id="12492" w:author="phuong vu" w:date="2018-11-30T22:36:00Z">
                    <w:rPr>
                      <w:lang w:val="en-US"/>
                    </w:rPr>
                  </w:rPrChange>
                </w:rPr>
                <w:delText>Các chức năng có thể tại trang chi tiết</w:delText>
              </w:r>
              <w:r w:rsidR="00C23007" w:rsidRPr="00920004" w:rsidDel="00C774DC">
                <w:rPr>
                  <w:rPrChange w:id="12493" w:author="phuong vu" w:date="2018-11-30T22:36:00Z">
                    <w:rPr>
                      <w:lang w:val="en-US"/>
                    </w:rPr>
                  </w:rPrChange>
                </w:rPr>
                <w:delText xml:space="preserve"> biên nhận </w:delText>
              </w:r>
              <w:r w:rsidRPr="00920004" w:rsidDel="00C774DC">
                <w:rPr>
                  <w:rPrChange w:id="12494" w:author="phuong vu" w:date="2018-11-30T22:36:00Z">
                    <w:rPr>
                      <w:lang w:val="en-US"/>
                    </w:rPr>
                  </w:rPrChange>
                </w:rPr>
                <w:delText>theo loại nhân viên và trạng thái đơn hàng:</w:delText>
              </w:r>
              <w:bookmarkStart w:id="12495" w:name="_Toc530658440"/>
              <w:bookmarkStart w:id="12496" w:name="_Toc530662164"/>
              <w:bookmarkStart w:id="12497" w:name="_Toc530662631"/>
              <w:bookmarkStart w:id="12498" w:name="_Toc531009556"/>
              <w:bookmarkStart w:id="12499" w:name="_Toc531101791"/>
              <w:bookmarkStart w:id="12500" w:name="_Toc531102739"/>
              <w:bookmarkStart w:id="12501" w:name="_Toc531358978"/>
              <w:bookmarkStart w:id="12502" w:name="_Toc531359959"/>
              <w:bookmarkStart w:id="12503" w:name="_Toc531380801"/>
              <w:bookmarkEnd w:id="12495"/>
              <w:bookmarkEnd w:id="12496"/>
              <w:bookmarkEnd w:id="12497"/>
              <w:bookmarkEnd w:id="12498"/>
              <w:bookmarkEnd w:id="12499"/>
              <w:bookmarkEnd w:id="12500"/>
              <w:bookmarkEnd w:id="12501"/>
              <w:bookmarkEnd w:id="12502"/>
              <w:bookmarkEnd w:id="12503"/>
            </w:del>
          </w:p>
          <w:p w14:paraId="3CCC9CCD" w14:textId="5A0D97C3" w:rsidR="00F5523F" w:rsidRPr="00920004" w:rsidDel="00C774DC" w:rsidRDefault="00F5523F" w:rsidP="00BD0851">
            <w:pPr>
              <w:pStyle w:val="ListParagraph"/>
              <w:numPr>
                <w:ilvl w:val="0"/>
                <w:numId w:val="30"/>
              </w:numPr>
              <w:spacing w:before="240" w:line="0" w:lineRule="atLeast"/>
              <w:rPr>
                <w:del w:id="12504" w:author="phuong vu" w:date="2018-11-22T13:51:00Z"/>
                <w:rPrChange w:id="12505" w:author="phuong vu" w:date="2018-11-30T22:36:00Z">
                  <w:rPr>
                    <w:del w:id="12506" w:author="phuong vu" w:date="2018-11-22T13:51:00Z"/>
                    <w:lang w:val="en-US"/>
                  </w:rPr>
                </w:rPrChange>
              </w:rPr>
              <w:pPrChange w:id="12507" w:author="phuong vu" w:date="2018-11-30T14:16:00Z">
                <w:pPr>
                  <w:pStyle w:val="ListParagraph"/>
                  <w:numPr>
                    <w:numId w:val="30"/>
                  </w:numPr>
                  <w:spacing w:line="276" w:lineRule="auto"/>
                  <w:ind w:hanging="360"/>
                </w:pPr>
              </w:pPrChange>
            </w:pPr>
            <w:del w:id="12508" w:author="phuong vu" w:date="2018-11-22T13:51:00Z">
              <w:r w:rsidRPr="00920004" w:rsidDel="00C774DC">
                <w:rPr>
                  <w:rPrChange w:id="12509" w:author="phuong vu" w:date="2018-11-30T22:36:00Z">
                    <w:rPr>
                      <w:lang w:val="en-US"/>
                    </w:rPr>
                  </w:rPrChange>
                </w:rPr>
                <w:delText>Trạng thái “</w:delText>
              </w:r>
              <w:r w:rsidRPr="00920004" w:rsidDel="00C774DC">
                <w:rPr>
                  <w:rPrChange w:id="12510" w:author="phuong vu" w:date="2018-11-30T22:36:00Z">
                    <w:rPr>
                      <w:i/>
                      <w:lang w:val="en-US"/>
                    </w:rPr>
                  </w:rPrChange>
                </w:rPr>
                <w:delText>đang chờ</w:delText>
              </w:r>
              <w:r w:rsidR="00C23007" w:rsidRPr="00920004" w:rsidDel="00C774DC">
                <w:rPr>
                  <w:rPrChange w:id="12511" w:author="phuong vu" w:date="2018-11-30T22:36:00Z">
                    <w:rPr>
                      <w:i/>
                      <w:lang w:val="en-US"/>
                    </w:rPr>
                  </w:rPrChange>
                </w:rPr>
                <w:delText xml:space="preserve"> nhận đồ</w:delText>
              </w:r>
              <w:r w:rsidRPr="00920004" w:rsidDel="00C774DC">
                <w:rPr>
                  <w:rPrChange w:id="12512" w:author="phuong vu" w:date="2018-11-30T22:36:00Z">
                    <w:rPr>
                      <w:lang w:val="en-US"/>
                    </w:rPr>
                  </w:rPrChange>
                </w:rPr>
                <w:delText xml:space="preserve">”: </w:delText>
              </w:r>
              <w:r w:rsidR="00C23007" w:rsidRPr="00920004" w:rsidDel="00C774DC">
                <w:rPr>
                  <w:rPrChange w:id="12513" w:author="phuong vu" w:date="2018-11-30T22:36:00Z">
                    <w:rPr>
                      <w:lang w:val="en-US"/>
                    </w:rPr>
                  </w:rPrChange>
                </w:rPr>
                <w:delText xml:space="preserve">Nhân viên nhận và trả quần áo </w:delText>
              </w:r>
              <w:r w:rsidR="00A06DD8" w:rsidRPr="00920004" w:rsidDel="00C774DC">
                <w:rPr>
                  <w:rPrChange w:id="12514" w:author="phuong vu" w:date="2018-11-30T22:36:00Z">
                    <w:rPr>
                      <w:lang w:val="en-US"/>
                    </w:rPr>
                  </w:rPrChange>
                </w:rPr>
                <w:delText>nhấn</w:delText>
              </w:r>
              <w:r w:rsidRPr="00920004" w:rsidDel="00C774DC">
                <w:rPr>
                  <w:rPrChange w:id="12515" w:author="phuong vu" w:date="2018-11-30T22:36:00Z">
                    <w:rPr>
                      <w:lang w:val="en-US"/>
                    </w:rPr>
                  </w:rPrChange>
                </w:rPr>
                <w:delText xml:space="preserve"> “</w:delText>
              </w:r>
              <w:r w:rsidRPr="00920004" w:rsidDel="00C774DC">
                <w:rPr>
                  <w:rPrChange w:id="12516" w:author="phuong vu" w:date="2018-11-30T22:36:00Z">
                    <w:rPr>
                      <w:i/>
                      <w:lang w:val="en-US"/>
                    </w:rPr>
                  </w:rPrChange>
                </w:rPr>
                <w:delText>chấp nhận</w:delText>
              </w:r>
              <w:r w:rsidRPr="00920004" w:rsidDel="00C774DC">
                <w:rPr>
                  <w:rPrChange w:id="12517" w:author="phuong vu" w:date="2018-11-30T22:36:00Z">
                    <w:rPr>
                      <w:lang w:val="en-US"/>
                    </w:rPr>
                  </w:rPrChange>
                </w:rPr>
                <w:delText>”</w:delText>
              </w:r>
              <w:r w:rsidR="003C2A70" w:rsidRPr="00920004" w:rsidDel="00C774DC">
                <w:rPr>
                  <w:rPrChange w:id="12518" w:author="phuong vu" w:date="2018-11-30T22:36: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920004" w:rsidDel="00C774DC">
                <w:rPr>
                  <w:rPrChange w:id="12519" w:author="phuong vu" w:date="2018-11-30T22:36:00Z">
                    <w:rPr>
                      <w:i/>
                      <w:lang w:val="en-US"/>
                    </w:rPr>
                  </w:rPrChange>
                </w:rPr>
                <w:delText>“đã nhận”</w:delText>
              </w:r>
              <w:r w:rsidR="003C2A70" w:rsidRPr="00920004" w:rsidDel="00C774DC">
                <w:rPr>
                  <w:rPrChange w:id="12520" w:author="phuong vu" w:date="2018-11-30T22:36:00Z">
                    <w:rPr>
                      <w:lang w:val="en-US"/>
                    </w:rPr>
                  </w:rPrChange>
                </w:rPr>
                <w:delText xml:space="preserve"> để thay đổi trạng thái biên nhận thành </w:delText>
              </w:r>
              <w:r w:rsidR="003C2A70" w:rsidRPr="00920004" w:rsidDel="00C774DC">
                <w:rPr>
                  <w:rPrChange w:id="12521" w:author="phuong vu" w:date="2018-11-30T22:36:00Z">
                    <w:rPr>
                      <w:i/>
                      <w:lang w:val="en-US"/>
                    </w:rPr>
                  </w:rPrChange>
                </w:rPr>
                <w:delText xml:space="preserve">“đã nhận đồ” </w:delText>
              </w:r>
              <w:r w:rsidR="003C2A70" w:rsidRPr="00920004" w:rsidDel="00C774DC">
                <w:rPr>
                  <w:rPrChange w:id="12522" w:author="phuong vu" w:date="2018-11-30T22:36:00Z">
                    <w:rPr>
                      <w:lang w:val="en-US"/>
                    </w:rPr>
                  </w:rPrChange>
                </w:rPr>
                <w:delText xml:space="preserve">và đơn hàng ứng với biên nhận chuyển từ </w:delText>
              </w:r>
              <w:r w:rsidR="003C2A70" w:rsidRPr="00920004" w:rsidDel="00C774DC">
                <w:rPr>
                  <w:rPrChange w:id="12523" w:author="phuong vu" w:date="2018-11-30T22:36:00Z">
                    <w:rPr>
                      <w:i/>
                      <w:lang w:val="en-US"/>
                    </w:rPr>
                  </w:rPrChange>
                </w:rPr>
                <w:delText xml:space="preserve">“đã nhận” </w:delText>
              </w:r>
              <w:r w:rsidR="003C2A70" w:rsidRPr="00920004" w:rsidDel="00C774DC">
                <w:rPr>
                  <w:rPrChange w:id="12524" w:author="phuong vu" w:date="2018-11-30T22:36:00Z">
                    <w:rPr>
                      <w:lang w:val="en-US"/>
                    </w:rPr>
                  </w:rPrChange>
                </w:rPr>
                <w:delText xml:space="preserve">thành </w:delText>
              </w:r>
              <w:r w:rsidR="003C2A70" w:rsidRPr="00920004" w:rsidDel="00C774DC">
                <w:rPr>
                  <w:rPrChange w:id="12525" w:author="phuong vu" w:date="2018-11-30T22:36:00Z">
                    <w:rPr>
                      <w:i/>
                      <w:lang w:val="en-US"/>
                    </w:rPr>
                  </w:rPrChange>
                </w:rPr>
                <w:delText xml:space="preserve">“đang chờ xử lí”. </w:delText>
              </w:r>
              <w:bookmarkStart w:id="12526" w:name="_Toc530658441"/>
              <w:bookmarkStart w:id="12527" w:name="_Toc530662165"/>
              <w:bookmarkStart w:id="12528" w:name="_Toc530662632"/>
              <w:bookmarkStart w:id="12529" w:name="_Toc531009557"/>
              <w:bookmarkStart w:id="12530" w:name="_Toc531101792"/>
              <w:bookmarkStart w:id="12531" w:name="_Toc531102740"/>
              <w:bookmarkStart w:id="12532" w:name="_Toc531358979"/>
              <w:bookmarkStart w:id="12533" w:name="_Toc531359960"/>
              <w:bookmarkStart w:id="12534" w:name="_Toc531380802"/>
              <w:bookmarkEnd w:id="12526"/>
              <w:bookmarkEnd w:id="12527"/>
              <w:bookmarkEnd w:id="12528"/>
              <w:bookmarkEnd w:id="12529"/>
              <w:bookmarkEnd w:id="12530"/>
              <w:bookmarkEnd w:id="12531"/>
              <w:bookmarkEnd w:id="12532"/>
              <w:bookmarkEnd w:id="12533"/>
              <w:bookmarkEnd w:id="12534"/>
            </w:del>
          </w:p>
          <w:p w14:paraId="4E1524D7" w14:textId="057B153C" w:rsidR="003C2A70" w:rsidRPr="00920004" w:rsidDel="00C774DC" w:rsidRDefault="003C2A70" w:rsidP="00BD0851">
            <w:pPr>
              <w:pStyle w:val="ListParagraph"/>
              <w:numPr>
                <w:ilvl w:val="0"/>
                <w:numId w:val="30"/>
              </w:numPr>
              <w:spacing w:before="240" w:line="0" w:lineRule="atLeast"/>
              <w:rPr>
                <w:del w:id="12535" w:author="phuong vu" w:date="2018-11-22T13:51:00Z"/>
                <w:rPrChange w:id="12536" w:author="phuong vu" w:date="2018-11-30T22:36:00Z">
                  <w:rPr>
                    <w:del w:id="12537" w:author="phuong vu" w:date="2018-11-22T13:51:00Z"/>
                    <w:lang w:val="en-US"/>
                  </w:rPr>
                </w:rPrChange>
              </w:rPr>
              <w:pPrChange w:id="12538" w:author="phuong vu" w:date="2018-11-30T14:16:00Z">
                <w:pPr>
                  <w:pStyle w:val="ListParagraph"/>
                  <w:numPr>
                    <w:numId w:val="30"/>
                  </w:numPr>
                  <w:spacing w:line="276" w:lineRule="auto"/>
                  <w:ind w:hanging="360"/>
                </w:pPr>
              </w:pPrChange>
            </w:pPr>
            <w:del w:id="12539" w:author="phuong vu" w:date="2018-11-22T13:51:00Z">
              <w:r w:rsidRPr="00920004" w:rsidDel="00C774DC">
                <w:rPr>
                  <w:rPrChange w:id="12540" w:author="phuong vu" w:date="2018-11-30T22:36:00Z">
                    <w:rPr>
                      <w:lang w:val="en-US"/>
                    </w:rPr>
                  </w:rPrChange>
                </w:rPr>
                <w:delText xml:space="preserve">Trạng thái </w:delText>
              </w:r>
              <w:r w:rsidRPr="00920004" w:rsidDel="00C774DC">
                <w:rPr>
                  <w:rPrChange w:id="12541" w:author="phuong vu" w:date="2018-11-30T22:36:00Z">
                    <w:rPr>
                      <w:i/>
                      <w:lang w:val="en-US"/>
                    </w:rPr>
                  </w:rPrChange>
                </w:rPr>
                <w:delText xml:space="preserve">“đang chờ giao đồ”: </w:delText>
              </w:r>
              <w:r w:rsidRPr="00920004" w:rsidDel="00C774DC">
                <w:rPr>
                  <w:rPrChange w:id="12542" w:author="phuong vu" w:date="2018-11-30T22:36:00Z">
                    <w:rPr>
                      <w:lang w:val="en-US"/>
                    </w:rPr>
                  </w:rPrChange>
                </w:rPr>
                <w:delText xml:space="preserve">Nhân viên nhận và trả quần ảo </w:delText>
              </w:r>
              <w:r w:rsidR="00A06DD8" w:rsidRPr="00920004" w:rsidDel="00C774DC">
                <w:rPr>
                  <w:rPrChange w:id="12543" w:author="phuong vu" w:date="2018-11-30T22:36:00Z">
                    <w:rPr>
                      <w:lang w:val="en-US"/>
                    </w:rPr>
                  </w:rPrChange>
                </w:rPr>
                <w:delText>nhấn</w:delText>
              </w:r>
              <w:r w:rsidRPr="00920004" w:rsidDel="00C774DC">
                <w:rPr>
                  <w:rPrChange w:id="12544" w:author="phuong vu" w:date="2018-11-30T22:36:00Z">
                    <w:rPr>
                      <w:lang w:val="en-US"/>
                    </w:rPr>
                  </w:rPrChange>
                </w:rPr>
                <w:delText xml:space="preserve"> vào nút </w:delText>
              </w:r>
              <w:r w:rsidRPr="00920004" w:rsidDel="00C774DC">
                <w:rPr>
                  <w:rPrChange w:id="12545" w:author="phuong vu" w:date="2018-11-30T22:36:00Z">
                    <w:rPr>
                      <w:i/>
                      <w:lang w:val="en-US"/>
                    </w:rPr>
                  </w:rPrChange>
                </w:rPr>
                <w:delText xml:space="preserve">“giao đồ”, </w:delText>
              </w:r>
              <w:r w:rsidRPr="00920004" w:rsidDel="00C774DC">
                <w:rPr>
                  <w:rPrChange w:id="12546" w:author="phuong vu" w:date="2018-11-30T22:36: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920004" w:rsidDel="00C774DC">
                <w:rPr>
                  <w:rPrChange w:id="12547" w:author="phuong vu" w:date="2018-11-30T22:36:00Z">
                    <w:rPr>
                      <w:i/>
                      <w:lang w:val="en-US"/>
                    </w:rPr>
                  </w:rPrChange>
                </w:rPr>
                <w:delText>đã giao</w:delText>
              </w:r>
              <w:r w:rsidRPr="00920004" w:rsidDel="00C774DC">
                <w:rPr>
                  <w:rPrChange w:id="12548" w:author="phuong vu" w:date="2018-11-30T22:36:00Z">
                    <w:rPr>
                      <w:lang w:val="en-US"/>
                    </w:rPr>
                  </w:rPrChange>
                </w:rPr>
                <w:delText>”</w:delText>
              </w:r>
              <w:r w:rsidR="00FF18BA" w:rsidRPr="00920004" w:rsidDel="00C774DC">
                <w:rPr>
                  <w:rPrChange w:id="12549" w:author="phuong vu" w:date="2018-11-30T22:36:00Z">
                    <w:rPr>
                      <w:lang w:val="en-US"/>
                    </w:rPr>
                  </w:rPrChange>
                </w:rPr>
                <w:delText xml:space="preserve"> và đơn hàng ứng với biên nhận chuyển từ “</w:delText>
              </w:r>
              <w:r w:rsidR="00FF18BA" w:rsidRPr="00920004" w:rsidDel="00C774DC">
                <w:rPr>
                  <w:rPrChange w:id="12550" w:author="phuong vu" w:date="2018-11-30T22:36:00Z">
                    <w:rPr>
                      <w:i/>
                      <w:lang w:val="en-US"/>
                    </w:rPr>
                  </w:rPrChange>
                </w:rPr>
                <w:delText>đã xử lí hoàn tất</w:delText>
              </w:r>
              <w:r w:rsidR="00FF18BA" w:rsidRPr="00920004" w:rsidDel="00C774DC">
                <w:rPr>
                  <w:rPrChange w:id="12551" w:author="phuong vu" w:date="2018-11-30T22:36:00Z">
                    <w:rPr>
                      <w:lang w:val="en-US"/>
                    </w:rPr>
                  </w:rPrChange>
                </w:rPr>
                <w:delText xml:space="preserve">” thành </w:delText>
              </w:r>
              <w:r w:rsidR="00FF18BA" w:rsidRPr="00920004" w:rsidDel="00C774DC">
                <w:rPr>
                  <w:rPrChange w:id="12552" w:author="phuong vu" w:date="2018-11-30T22:36:00Z">
                    <w:rPr>
                      <w:i/>
                      <w:lang w:val="en-US"/>
                    </w:rPr>
                  </w:rPrChange>
                </w:rPr>
                <w:delText>“thành công”.</w:delText>
              </w:r>
              <w:bookmarkStart w:id="12553" w:name="_Toc530658442"/>
              <w:bookmarkStart w:id="12554" w:name="_Toc530662166"/>
              <w:bookmarkStart w:id="12555" w:name="_Toc530662633"/>
              <w:bookmarkStart w:id="12556" w:name="_Toc531009558"/>
              <w:bookmarkStart w:id="12557" w:name="_Toc531101793"/>
              <w:bookmarkStart w:id="12558" w:name="_Toc531102741"/>
              <w:bookmarkStart w:id="12559" w:name="_Toc531358980"/>
              <w:bookmarkStart w:id="12560" w:name="_Toc531359961"/>
              <w:bookmarkStart w:id="12561" w:name="_Toc531380803"/>
              <w:bookmarkEnd w:id="12553"/>
              <w:bookmarkEnd w:id="12554"/>
              <w:bookmarkEnd w:id="12555"/>
              <w:bookmarkEnd w:id="12556"/>
              <w:bookmarkEnd w:id="12557"/>
              <w:bookmarkEnd w:id="12558"/>
              <w:bookmarkEnd w:id="12559"/>
              <w:bookmarkEnd w:id="12560"/>
              <w:bookmarkEnd w:id="12561"/>
            </w:del>
          </w:p>
        </w:tc>
        <w:bookmarkStart w:id="12562" w:name="_Toc530658443"/>
        <w:bookmarkStart w:id="12563" w:name="_Toc530662167"/>
        <w:bookmarkStart w:id="12564" w:name="_Toc530662634"/>
        <w:bookmarkStart w:id="12565" w:name="_Toc531009559"/>
        <w:bookmarkStart w:id="12566" w:name="_Toc531101794"/>
        <w:bookmarkStart w:id="12567" w:name="_Toc531102742"/>
        <w:bookmarkStart w:id="12568" w:name="_Toc531358981"/>
        <w:bookmarkStart w:id="12569" w:name="_Toc531359962"/>
        <w:bookmarkStart w:id="12570" w:name="_Toc531380804"/>
        <w:bookmarkEnd w:id="12562"/>
        <w:bookmarkEnd w:id="12563"/>
        <w:bookmarkEnd w:id="12564"/>
        <w:bookmarkEnd w:id="12565"/>
        <w:bookmarkEnd w:id="12566"/>
        <w:bookmarkEnd w:id="12567"/>
        <w:bookmarkEnd w:id="12568"/>
        <w:bookmarkEnd w:id="12569"/>
        <w:bookmarkEnd w:id="12570"/>
      </w:tr>
      <w:tr w:rsidR="00FF18BA" w:rsidRPr="00920004" w:rsidDel="00C774DC" w14:paraId="3E9ED423" w14:textId="207384AC" w:rsidTr="00A06DD8">
        <w:trPr>
          <w:del w:id="12571" w:author="phuong vu" w:date="2018-11-22T13:51:00Z"/>
        </w:trPr>
        <w:tc>
          <w:tcPr>
            <w:tcW w:w="2425" w:type="dxa"/>
          </w:tcPr>
          <w:p w14:paraId="71BF2106" w14:textId="105D1E7B" w:rsidR="00F5523F" w:rsidRPr="00920004" w:rsidDel="00C774DC" w:rsidRDefault="00F5523F" w:rsidP="00BD0851">
            <w:pPr>
              <w:spacing w:before="240" w:line="0" w:lineRule="atLeast"/>
              <w:rPr>
                <w:del w:id="12572" w:author="phuong vu" w:date="2018-11-22T13:51:00Z"/>
                <w:b/>
                <w:rPrChange w:id="12573" w:author="phuong vu" w:date="2018-11-30T22:36:00Z">
                  <w:rPr>
                    <w:del w:id="12574" w:author="phuong vu" w:date="2018-11-22T13:51:00Z"/>
                    <w:b/>
                  </w:rPr>
                </w:rPrChange>
              </w:rPr>
              <w:pPrChange w:id="12575" w:author="phuong vu" w:date="2018-11-30T14:16:00Z">
                <w:pPr>
                  <w:spacing w:line="276" w:lineRule="auto"/>
                </w:pPr>
              </w:pPrChange>
            </w:pPr>
            <w:del w:id="12576" w:author="phuong vu" w:date="2018-11-22T13:51:00Z">
              <w:r w:rsidRPr="00920004" w:rsidDel="00C774DC">
                <w:rPr>
                  <w:b/>
                  <w:rPrChange w:id="12577" w:author="phuong vu" w:date="2018-11-30T22:36:00Z">
                    <w:rPr>
                      <w:b/>
                    </w:rPr>
                  </w:rPrChange>
                </w:rPr>
                <w:delText>Kết quả</w:delText>
              </w:r>
              <w:bookmarkStart w:id="12578" w:name="_Toc530658444"/>
              <w:bookmarkStart w:id="12579" w:name="_Toc530662168"/>
              <w:bookmarkStart w:id="12580" w:name="_Toc530662635"/>
              <w:bookmarkStart w:id="12581" w:name="_Toc531009560"/>
              <w:bookmarkStart w:id="12582" w:name="_Toc531101795"/>
              <w:bookmarkStart w:id="12583" w:name="_Toc531102743"/>
              <w:bookmarkStart w:id="12584" w:name="_Toc531358982"/>
              <w:bookmarkStart w:id="12585" w:name="_Toc531359963"/>
              <w:bookmarkStart w:id="12586" w:name="_Toc531380805"/>
              <w:bookmarkEnd w:id="12578"/>
              <w:bookmarkEnd w:id="12579"/>
              <w:bookmarkEnd w:id="12580"/>
              <w:bookmarkEnd w:id="12581"/>
              <w:bookmarkEnd w:id="12582"/>
              <w:bookmarkEnd w:id="12583"/>
              <w:bookmarkEnd w:id="12584"/>
              <w:bookmarkEnd w:id="12585"/>
              <w:bookmarkEnd w:id="12586"/>
            </w:del>
          </w:p>
        </w:tc>
        <w:tc>
          <w:tcPr>
            <w:tcW w:w="6686" w:type="dxa"/>
          </w:tcPr>
          <w:p w14:paraId="4C62CB2E" w14:textId="1282B1A9" w:rsidR="00F5523F" w:rsidRPr="00920004" w:rsidDel="00C774DC" w:rsidRDefault="00F5523F" w:rsidP="00BD0851">
            <w:pPr>
              <w:spacing w:before="240" w:line="0" w:lineRule="atLeast"/>
              <w:rPr>
                <w:del w:id="12587" w:author="phuong vu" w:date="2018-11-22T13:51:00Z"/>
                <w:rPrChange w:id="12588" w:author="phuong vu" w:date="2018-11-30T22:36:00Z">
                  <w:rPr>
                    <w:del w:id="12589" w:author="phuong vu" w:date="2018-11-22T13:51:00Z"/>
                    <w:lang w:val="en-US"/>
                  </w:rPr>
                </w:rPrChange>
              </w:rPr>
              <w:pPrChange w:id="12590" w:author="phuong vu" w:date="2018-11-30T14:16:00Z">
                <w:pPr>
                  <w:spacing w:line="276" w:lineRule="auto"/>
                </w:pPr>
              </w:pPrChange>
            </w:pPr>
            <w:del w:id="12591" w:author="phuong vu" w:date="2018-11-22T13:51:00Z">
              <w:r w:rsidRPr="00920004" w:rsidDel="00C774DC">
                <w:rPr>
                  <w:rPrChange w:id="12592" w:author="phuong vu" w:date="2018-11-30T22:36:00Z">
                    <w:rPr>
                      <w:lang w:val="en-US"/>
                    </w:rPr>
                  </w:rPrChange>
                </w:rPr>
                <w:delText xml:space="preserve">Hiển thị thông tin tất cả </w:delText>
              </w:r>
              <w:r w:rsidR="00FF18BA" w:rsidRPr="00920004" w:rsidDel="00C774DC">
                <w:rPr>
                  <w:rPrChange w:id="12593" w:author="phuong vu" w:date="2018-11-30T22:36:00Z">
                    <w:rPr>
                      <w:lang w:val="en-US"/>
                    </w:rPr>
                  </w:rPrChange>
                </w:rPr>
                <w:delText xml:space="preserve">biên nhận </w:delText>
              </w:r>
              <w:r w:rsidRPr="00920004" w:rsidDel="00C774DC">
                <w:rPr>
                  <w:rPrChange w:id="12594" w:author="phuong vu" w:date="2018-11-30T22:36:00Z">
                    <w:rPr>
                      <w:lang w:val="en-US"/>
                    </w:rPr>
                  </w:rPrChange>
                </w:rPr>
                <w:delText>dưới dạng bảng.</w:delText>
              </w:r>
              <w:bookmarkStart w:id="12595" w:name="_Toc530658445"/>
              <w:bookmarkStart w:id="12596" w:name="_Toc530662169"/>
              <w:bookmarkStart w:id="12597" w:name="_Toc530662636"/>
              <w:bookmarkStart w:id="12598" w:name="_Toc531009561"/>
              <w:bookmarkStart w:id="12599" w:name="_Toc531101796"/>
              <w:bookmarkStart w:id="12600" w:name="_Toc531102744"/>
              <w:bookmarkStart w:id="12601" w:name="_Toc531358983"/>
              <w:bookmarkStart w:id="12602" w:name="_Toc531359964"/>
              <w:bookmarkStart w:id="12603" w:name="_Toc531380806"/>
              <w:bookmarkEnd w:id="12595"/>
              <w:bookmarkEnd w:id="12596"/>
              <w:bookmarkEnd w:id="12597"/>
              <w:bookmarkEnd w:id="12598"/>
              <w:bookmarkEnd w:id="12599"/>
              <w:bookmarkEnd w:id="12600"/>
              <w:bookmarkEnd w:id="12601"/>
              <w:bookmarkEnd w:id="12602"/>
              <w:bookmarkEnd w:id="12603"/>
            </w:del>
          </w:p>
          <w:p w14:paraId="0519820D" w14:textId="244905E2" w:rsidR="00F5523F" w:rsidRPr="00920004" w:rsidDel="00C774DC" w:rsidRDefault="00F5523F" w:rsidP="00BD0851">
            <w:pPr>
              <w:spacing w:before="240" w:line="0" w:lineRule="atLeast"/>
              <w:rPr>
                <w:del w:id="12604" w:author="phuong vu" w:date="2018-11-22T13:51:00Z"/>
                <w:rPrChange w:id="12605" w:author="phuong vu" w:date="2018-11-30T22:36:00Z">
                  <w:rPr>
                    <w:del w:id="12606" w:author="phuong vu" w:date="2018-11-22T13:51:00Z"/>
                    <w:lang w:val="en-US"/>
                  </w:rPr>
                </w:rPrChange>
              </w:rPr>
              <w:pPrChange w:id="12607" w:author="phuong vu" w:date="2018-11-30T14:16:00Z">
                <w:pPr>
                  <w:spacing w:line="276" w:lineRule="auto"/>
                </w:pPr>
              </w:pPrChange>
            </w:pPr>
            <w:del w:id="12608" w:author="phuong vu" w:date="2018-11-22T13:51:00Z">
              <w:r w:rsidRPr="00920004" w:rsidDel="00C774DC">
                <w:rPr>
                  <w:rPrChange w:id="12609" w:author="phuong vu" w:date="2018-11-30T22:36:00Z">
                    <w:rPr>
                      <w:lang w:val="en-US"/>
                    </w:rPr>
                  </w:rPrChange>
                </w:rPr>
                <w:delText xml:space="preserve">Khi </w:delText>
              </w:r>
              <w:r w:rsidR="00A06DD8" w:rsidRPr="00920004" w:rsidDel="00C774DC">
                <w:rPr>
                  <w:rPrChange w:id="12610" w:author="phuong vu" w:date="2018-11-30T22:36:00Z">
                    <w:rPr>
                      <w:lang w:val="en-US"/>
                    </w:rPr>
                  </w:rPrChange>
                </w:rPr>
                <w:delText>nhấn</w:delText>
              </w:r>
              <w:r w:rsidRPr="00920004" w:rsidDel="00C774DC">
                <w:rPr>
                  <w:rPrChange w:id="12611" w:author="phuong vu" w:date="2018-11-30T22:36:00Z">
                    <w:rPr>
                      <w:lang w:val="en-US"/>
                    </w:rPr>
                  </w:rPrChange>
                </w:rPr>
                <w:delText xml:space="preserve"> vào tên khách hàng hiển thị chi tiết </w:delText>
              </w:r>
              <w:r w:rsidR="00FF18BA" w:rsidRPr="00920004" w:rsidDel="00C774DC">
                <w:rPr>
                  <w:rPrChange w:id="12612" w:author="phuong vu" w:date="2018-11-30T22:36:00Z">
                    <w:rPr>
                      <w:lang w:val="en-US"/>
                    </w:rPr>
                  </w:rPrChange>
                </w:rPr>
                <w:delText>biên nhận</w:delText>
              </w:r>
              <w:r w:rsidRPr="00920004" w:rsidDel="00C774DC">
                <w:rPr>
                  <w:rPrChange w:id="12613" w:author="phuong vu" w:date="2018-11-30T22:36:00Z">
                    <w:rPr>
                      <w:lang w:val="en-US"/>
                    </w:rPr>
                  </w:rPrChange>
                </w:rPr>
                <w:delText>.</w:delText>
              </w:r>
              <w:bookmarkStart w:id="12614" w:name="_Toc530658446"/>
              <w:bookmarkStart w:id="12615" w:name="_Toc530662170"/>
              <w:bookmarkStart w:id="12616" w:name="_Toc530662637"/>
              <w:bookmarkStart w:id="12617" w:name="_Toc531009562"/>
              <w:bookmarkStart w:id="12618" w:name="_Toc531101797"/>
              <w:bookmarkStart w:id="12619" w:name="_Toc531102745"/>
              <w:bookmarkStart w:id="12620" w:name="_Toc531358984"/>
              <w:bookmarkStart w:id="12621" w:name="_Toc531359965"/>
              <w:bookmarkStart w:id="12622" w:name="_Toc531380807"/>
              <w:bookmarkEnd w:id="12614"/>
              <w:bookmarkEnd w:id="12615"/>
              <w:bookmarkEnd w:id="12616"/>
              <w:bookmarkEnd w:id="12617"/>
              <w:bookmarkEnd w:id="12618"/>
              <w:bookmarkEnd w:id="12619"/>
              <w:bookmarkEnd w:id="12620"/>
              <w:bookmarkEnd w:id="12621"/>
              <w:bookmarkEnd w:id="12622"/>
            </w:del>
          </w:p>
        </w:tc>
        <w:bookmarkStart w:id="12623" w:name="_Toc530658447"/>
        <w:bookmarkStart w:id="12624" w:name="_Toc530662171"/>
        <w:bookmarkStart w:id="12625" w:name="_Toc530662638"/>
        <w:bookmarkStart w:id="12626" w:name="_Toc531009563"/>
        <w:bookmarkStart w:id="12627" w:name="_Toc531101798"/>
        <w:bookmarkStart w:id="12628" w:name="_Toc531102746"/>
        <w:bookmarkStart w:id="12629" w:name="_Toc531358985"/>
        <w:bookmarkStart w:id="12630" w:name="_Toc531359966"/>
        <w:bookmarkStart w:id="12631" w:name="_Toc531380808"/>
        <w:bookmarkEnd w:id="12623"/>
        <w:bookmarkEnd w:id="12624"/>
        <w:bookmarkEnd w:id="12625"/>
        <w:bookmarkEnd w:id="12626"/>
        <w:bookmarkEnd w:id="12627"/>
        <w:bookmarkEnd w:id="12628"/>
        <w:bookmarkEnd w:id="12629"/>
        <w:bookmarkEnd w:id="12630"/>
        <w:bookmarkEnd w:id="12631"/>
      </w:tr>
      <w:tr w:rsidR="00FF18BA" w:rsidRPr="00920004" w:rsidDel="00C774DC" w14:paraId="497A03F3" w14:textId="4F901E7E" w:rsidTr="00A06DD8">
        <w:trPr>
          <w:del w:id="12632" w:author="phuong vu" w:date="2018-11-22T13:51:00Z"/>
        </w:trPr>
        <w:tc>
          <w:tcPr>
            <w:tcW w:w="2425" w:type="dxa"/>
          </w:tcPr>
          <w:p w14:paraId="6E3D0B05" w14:textId="6FC66B53" w:rsidR="00F5523F" w:rsidRPr="00920004" w:rsidDel="00C774DC" w:rsidRDefault="00F5523F" w:rsidP="00BD0851">
            <w:pPr>
              <w:spacing w:before="240" w:line="0" w:lineRule="atLeast"/>
              <w:rPr>
                <w:del w:id="12633" w:author="phuong vu" w:date="2018-11-22T13:51:00Z"/>
                <w:b/>
                <w:rPrChange w:id="12634" w:author="phuong vu" w:date="2018-11-30T22:36:00Z">
                  <w:rPr>
                    <w:del w:id="12635" w:author="phuong vu" w:date="2018-11-22T13:51:00Z"/>
                    <w:b/>
                  </w:rPr>
                </w:rPrChange>
              </w:rPr>
              <w:pPrChange w:id="12636" w:author="phuong vu" w:date="2018-11-30T14:16:00Z">
                <w:pPr>
                  <w:spacing w:line="276" w:lineRule="auto"/>
                </w:pPr>
              </w:pPrChange>
            </w:pPr>
            <w:del w:id="12637" w:author="phuong vu" w:date="2018-11-22T13:51:00Z">
              <w:r w:rsidRPr="00920004" w:rsidDel="00C774DC">
                <w:rPr>
                  <w:b/>
                  <w:rPrChange w:id="12638" w:author="phuong vu" w:date="2018-11-30T22:36:00Z">
                    <w:rPr>
                      <w:b/>
                    </w:rPr>
                  </w:rPrChange>
                </w:rPr>
                <w:delText>Ghi chú</w:delText>
              </w:r>
              <w:bookmarkStart w:id="12639" w:name="_Toc530658448"/>
              <w:bookmarkStart w:id="12640" w:name="_Toc530662172"/>
              <w:bookmarkStart w:id="12641" w:name="_Toc530662639"/>
              <w:bookmarkStart w:id="12642" w:name="_Toc531009564"/>
              <w:bookmarkStart w:id="12643" w:name="_Toc531101799"/>
              <w:bookmarkStart w:id="12644" w:name="_Toc531102747"/>
              <w:bookmarkStart w:id="12645" w:name="_Toc531358986"/>
              <w:bookmarkStart w:id="12646" w:name="_Toc531359967"/>
              <w:bookmarkStart w:id="12647" w:name="_Toc531380809"/>
              <w:bookmarkEnd w:id="12639"/>
              <w:bookmarkEnd w:id="12640"/>
              <w:bookmarkEnd w:id="12641"/>
              <w:bookmarkEnd w:id="12642"/>
              <w:bookmarkEnd w:id="12643"/>
              <w:bookmarkEnd w:id="12644"/>
              <w:bookmarkEnd w:id="12645"/>
              <w:bookmarkEnd w:id="12646"/>
              <w:bookmarkEnd w:id="12647"/>
            </w:del>
          </w:p>
        </w:tc>
        <w:tc>
          <w:tcPr>
            <w:tcW w:w="6686" w:type="dxa"/>
          </w:tcPr>
          <w:p w14:paraId="36DCA385" w14:textId="2A1054C0" w:rsidR="00F5523F" w:rsidRPr="00920004" w:rsidDel="00C774DC" w:rsidRDefault="00F5523F" w:rsidP="00BD0851">
            <w:pPr>
              <w:keepNext/>
              <w:spacing w:before="240" w:line="0" w:lineRule="atLeast"/>
              <w:rPr>
                <w:del w:id="12648" w:author="phuong vu" w:date="2018-11-22T13:51:00Z"/>
                <w:rPrChange w:id="12649" w:author="phuong vu" w:date="2018-11-30T22:36:00Z">
                  <w:rPr>
                    <w:del w:id="12650" w:author="phuong vu" w:date="2018-11-22T13:51:00Z"/>
                  </w:rPr>
                </w:rPrChange>
              </w:rPr>
              <w:pPrChange w:id="12651" w:author="phuong vu" w:date="2018-11-30T14:16:00Z">
                <w:pPr>
                  <w:keepNext/>
                  <w:spacing w:line="276" w:lineRule="auto"/>
                </w:pPr>
              </w:pPrChange>
            </w:pPr>
            <w:bookmarkStart w:id="12652" w:name="_Toc530658449"/>
            <w:bookmarkStart w:id="12653" w:name="_Toc530662173"/>
            <w:bookmarkStart w:id="12654" w:name="_Toc530662640"/>
            <w:bookmarkStart w:id="12655" w:name="_Toc531009565"/>
            <w:bookmarkStart w:id="12656" w:name="_Toc531101800"/>
            <w:bookmarkStart w:id="12657" w:name="_Toc531102748"/>
            <w:bookmarkStart w:id="12658" w:name="_Toc531358987"/>
            <w:bookmarkStart w:id="12659" w:name="_Toc531359968"/>
            <w:bookmarkStart w:id="12660" w:name="_Toc531380810"/>
            <w:bookmarkEnd w:id="12652"/>
            <w:bookmarkEnd w:id="12653"/>
            <w:bookmarkEnd w:id="12654"/>
            <w:bookmarkEnd w:id="12655"/>
            <w:bookmarkEnd w:id="12656"/>
            <w:bookmarkEnd w:id="12657"/>
            <w:bookmarkEnd w:id="12658"/>
            <w:bookmarkEnd w:id="12659"/>
            <w:bookmarkEnd w:id="12660"/>
          </w:p>
        </w:tc>
        <w:bookmarkStart w:id="12661" w:name="_Toc530658450"/>
        <w:bookmarkStart w:id="12662" w:name="_Toc530662174"/>
        <w:bookmarkStart w:id="12663" w:name="_Toc530662641"/>
        <w:bookmarkStart w:id="12664" w:name="_Toc531009566"/>
        <w:bookmarkStart w:id="12665" w:name="_Toc531101801"/>
        <w:bookmarkStart w:id="12666" w:name="_Toc531102749"/>
        <w:bookmarkStart w:id="12667" w:name="_Toc531358988"/>
        <w:bookmarkStart w:id="12668" w:name="_Toc531359969"/>
        <w:bookmarkStart w:id="12669" w:name="_Toc531380811"/>
        <w:bookmarkEnd w:id="12661"/>
        <w:bookmarkEnd w:id="12662"/>
        <w:bookmarkEnd w:id="12663"/>
        <w:bookmarkEnd w:id="12664"/>
        <w:bookmarkEnd w:id="12665"/>
        <w:bookmarkEnd w:id="12666"/>
        <w:bookmarkEnd w:id="12667"/>
        <w:bookmarkEnd w:id="12668"/>
        <w:bookmarkEnd w:id="12669"/>
      </w:tr>
    </w:tbl>
    <w:p w14:paraId="61D1C12D" w14:textId="66EEB252" w:rsidR="00F5523F" w:rsidRPr="00920004" w:rsidDel="00C774DC" w:rsidRDefault="00F5523F" w:rsidP="00BD0851">
      <w:pPr>
        <w:spacing w:before="240" w:line="0" w:lineRule="atLeast"/>
        <w:rPr>
          <w:del w:id="12670" w:author="phuong vu" w:date="2018-11-22T13:51:00Z"/>
          <w:rPrChange w:id="12671" w:author="phuong vu" w:date="2018-11-30T22:36:00Z">
            <w:rPr>
              <w:del w:id="12672" w:author="phuong vu" w:date="2018-11-22T13:51:00Z"/>
            </w:rPr>
          </w:rPrChange>
        </w:rPr>
        <w:pPrChange w:id="12673" w:author="phuong vu" w:date="2018-11-30T14:16:00Z">
          <w:pPr/>
        </w:pPrChange>
      </w:pPr>
      <w:bookmarkStart w:id="12674" w:name="_Toc530658451"/>
      <w:bookmarkStart w:id="12675" w:name="_Toc530662175"/>
      <w:bookmarkStart w:id="12676" w:name="_Toc530662642"/>
      <w:bookmarkStart w:id="12677" w:name="_Toc531009567"/>
      <w:bookmarkStart w:id="12678" w:name="_Toc531101802"/>
      <w:bookmarkStart w:id="12679" w:name="_Toc531102750"/>
      <w:bookmarkStart w:id="12680" w:name="_Toc531358989"/>
      <w:bookmarkStart w:id="12681" w:name="_Toc531359970"/>
      <w:bookmarkStart w:id="12682" w:name="_Toc531380812"/>
      <w:bookmarkEnd w:id="12674"/>
      <w:bookmarkEnd w:id="12675"/>
      <w:bookmarkEnd w:id="12676"/>
      <w:bookmarkEnd w:id="12677"/>
      <w:bookmarkEnd w:id="12678"/>
      <w:bookmarkEnd w:id="12679"/>
      <w:bookmarkEnd w:id="12680"/>
      <w:bookmarkEnd w:id="12681"/>
      <w:bookmarkEnd w:id="12682"/>
    </w:p>
    <w:p w14:paraId="1834BFC0" w14:textId="7E0B7BBC" w:rsidR="00730F28" w:rsidRPr="00920004" w:rsidDel="00C774DC" w:rsidRDefault="00730F28" w:rsidP="00BD0851">
      <w:pPr>
        <w:pStyle w:val="Heading4"/>
        <w:spacing w:before="240" w:line="0" w:lineRule="atLeast"/>
        <w:rPr>
          <w:del w:id="12683" w:author="phuong vu" w:date="2018-11-22T13:51:00Z"/>
          <w:rFonts w:cstheme="majorHAnsi"/>
          <w:rPrChange w:id="12684" w:author="phuong vu" w:date="2018-11-30T22:36:00Z">
            <w:rPr>
              <w:del w:id="12685" w:author="phuong vu" w:date="2018-11-22T13:51:00Z"/>
            </w:rPr>
          </w:rPrChange>
        </w:rPr>
        <w:pPrChange w:id="12686" w:author="phuong vu" w:date="2018-11-30T14:16:00Z">
          <w:pPr>
            <w:pStyle w:val="Heading4"/>
          </w:pPr>
        </w:pPrChange>
      </w:pPr>
      <w:del w:id="12687" w:author="phuong vu" w:date="2018-11-22T13:51:00Z">
        <w:r w:rsidRPr="00920004" w:rsidDel="00C774DC">
          <w:rPr>
            <w:rFonts w:cstheme="majorHAnsi"/>
            <w:rPrChange w:id="12688" w:author="phuong vu" w:date="2018-11-30T22:36:00Z">
              <w:rPr>
                <w:lang w:val="en-US"/>
              </w:rPr>
            </w:rPrChange>
          </w:rPr>
          <w:delText xml:space="preserve"> </w:delText>
        </w:r>
        <w:r w:rsidRPr="00920004" w:rsidDel="00C774DC">
          <w:rPr>
            <w:rFonts w:cstheme="majorHAnsi"/>
            <w:b w:val="0"/>
            <w:iCs w:val="0"/>
            <w:rPrChange w:id="12689" w:author="phuong vu" w:date="2018-11-30T22:36:00Z">
              <w:rPr>
                <w:rFonts w:cstheme="majorHAnsi"/>
                <w:b w:val="0"/>
                <w:iCs w:val="0"/>
              </w:rPr>
            </w:rPrChange>
          </w:rPr>
          <w:delText>Qu</w:delText>
        </w:r>
        <w:r w:rsidRPr="00920004" w:rsidDel="00C774DC">
          <w:rPr>
            <w:rFonts w:cstheme="majorHAnsi"/>
            <w:rPrChange w:id="12690" w:author="phuong vu" w:date="2018-11-30T22:36:00Z">
              <w:rPr>
                <w:rFonts w:cstheme="majorHAnsi"/>
              </w:rPr>
            </w:rPrChange>
          </w:rPr>
          <w:delText>ả</w:delText>
        </w:r>
        <w:r w:rsidRPr="00920004" w:rsidDel="00C774DC">
          <w:rPr>
            <w:rFonts w:cstheme="majorHAnsi"/>
            <w:rPrChange w:id="12691" w:author="phuong vu" w:date="2018-11-30T22:36:00Z">
              <w:rPr/>
            </w:rPrChange>
          </w:rPr>
          <w:delText>n lí phân công xử lí đơn hàng</w:delText>
        </w:r>
        <w:bookmarkStart w:id="12692" w:name="_Toc530658452"/>
        <w:bookmarkStart w:id="12693" w:name="_Toc530662176"/>
        <w:bookmarkStart w:id="12694" w:name="_Toc530662643"/>
        <w:bookmarkStart w:id="12695" w:name="_Toc531009568"/>
        <w:bookmarkStart w:id="12696" w:name="_Toc531101803"/>
        <w:bookmarkStart w:id="12697" w:name="_Toc531102751"/>
        <w:bookmarkStart w:id="12698" w:name="_Toc531358990"/>
        <w:bookmarkStart w:id="12699" w:name="_Toc531359971"/>
        <w:bookmarkStart w:id="12700" w:name="_Toc531380813"/>
        <w:bookmarkEnd w:id="12692"/>
        <w:bookmarkEnd w:id="12693"/>
        <w:bookmarkEnd w:id="12694"/>
        <w:bookmarkEnd w:id="12695"/>
        <w:bookmarkEnd w:id="12696"/>
        <w:bookmarkEnd w:id="12697"/>
        <w:bookmarkEnd w:id="12698"/>
        <w:bookmarkEnd w:id="12699"/>
        <w:bookmarkEnd w:id="12700"/>
      </w:del>
    </w:p>
    <w:tbl>
      <w:tblPr>
        <w:tblStyle w:val="TableGrid"/>
        <w:tblW w:w="0" w:type="auto"/>
        <w:tblLook w:val="04A0" w:firstRow="1" w:lastRow="0" w:firstColumn="1" w:lastColumn="0" w:noHBand="0" w:noVBand="1"/>
      </w:tblPr>
      <w:tblGrid>
        <w:gridCol w:w="2347"/>
        <w:gridCol w:w="6430"/>
      </w:tblGrid>
      <w:tr w:rsidR="009B0E96" w:rsidRPr="00920004" w:rsidDel="00C774DC" w14:paraId="42FD3F12" w14:textId="10C33A3B" w:rsidTr="00225404">
        <w:trPr>
          <w:del w:id="12701" w:author="phuong vu" w:date="2018-11-22T13:51:00Z"/>
        </w:trPr>
        <w:tc>
          <w:tcPr>
            <w:tcW w:w="2425" w:type="dxa"/>
          </w:tcPr>
          <w:p w14:paraId="4C6AE9A3" w14:textId="4B76ECF2" w:rsidR="009B0E96" w:rsidRPr="00920004" w:rsidDel="00C774DC" w:rsidRDefault="009B0E96" w:rsidP="00BD0851">
            <w:pPr>
              <w:spacing w:before="240" w:line="0" w:lineRule="atLeast"/>
              <w:rPr>
                <w:del w:id="12702" w:author="phuong vu" w:date="2018-11-22T13:51:00Z"/>
                <w:b/>
                <w:rPrChange w:id="12703" w:author="phuong vu" w:date="2018-11-30T22:36:00Z">
                  <w:rPr>
                    <w:del w:id="12704" w:author="phuong vu" w:date="2018-11-22T13:51:00Z"/>
                    <w:b/>
                  </w:rPr>
                </w:rPrChange>
              </w:rPr>
              <w:pPrChange w:id="12705" w:author="phuong vu" w:date="2018-11-30T14:16:00Z">
                <w:pPr>
                  <w:spacing w:line="276" w:lineRule="auto"/>
                </w:pPr>
              </w:pPrChange>
            </w:pPr>
            <w:del w:id="12706" w:author="phuong vu" w:date="2018-11-22T13:51:00Z">
              <w:r w:rsidRPr="00920004" w:rsidDel="00C774DC">
                <w:rPr>
                  <w:b/>
                  <w:rPrChange w:id="12707" w:author="phuong vu" w:date="2018-11-30T22:36:00Z">
                    <w:rPr>
                      <w:b/>
                    </w:rPr>
                  </w:rPrChange>
                </w:rPr>
                <w:delText>Mã yêu cầu</w:delText>
              </w:r>
              <w:bookmarkStart w:id="12708" w:name="_Toc530658453"/>
              <w:bookmarkStart w:id="12709" w:name="_Toc530662177"/>
              <w:bookmarkStart w:id="12710" w:name="_Toc530662644"/>
              <w:bookmarkStart w:id="12711" w:name="_Toc531009569"/>
              <w:bookmarkStart w:id="12712" w:name="_Toc531101804"/>
              <w:bookmarkStart w:id="12713" w:name="_Toc531102752"/>
              <w:bookmarkStart w:id="12714" w:name="_Toc531358991"/>
              <w:bookmarkStart w:id="12715" w:name="_Toc531359972"/>
              <w:bookmarkStart w:id="12716" w:name="_Toc531380814"/>
              <w:bookmarkEnd w:id="12708"/>
              <w:bookmarkEnd w:id="12709"/>
              <w:bookmarkEnd w:id="12710"/>
              <w:bookmarkEnd w:id="12711"/>
              <w:bookmarkEnd w:id="12712"/>
              <w:bookmarkEnd w:id="12713"/>
              <w:bookmarkEnd w:id="12714"/>
              <w:bookmarkEnd w:id="12715"/>
              <w:bookmarkEnd w:id="12716"/>
            </w:del>
          </w:p>
        </w:tc>
        <w:tc>
          <w:tcPr>
            <w:tcW w:w="6686" w:type="dxa"/>
          </w:tcPr>
          <w:p w14:paraId="3C91DDF8" w14:textId="6893FFA5" w:rsidR="009B0E96" w:rsidRPr="00920004" w:rsidDel="00C774DC" w:rsidRDefault="009B0E96" w:rsidP="00BD0851">
            <w:pPr>
              <w:spacing w:before="240" w:line="0" w:lineRule="atLeast"/>
              <w:rPr>
                <w:del w:id="12717" w:author="phuong vu" w:date="2018-11-22T13:51:00Z"/>
                <w:rPrChange w:id="12718" w:author="phuong vu" w:date="2018-11-30T22:36:00Z">
                  <w:rPr>
                    <w:del w:id="12719" w:author="phuong vu" w:date="2018-11-22T13:51:00Z"/>
                    <w:lang w:val="en-US"/>
                  </w:rPr>
                </w:rPrChange>
              </w:rPr>
              <w:pPrChange w:id="12720" w:author="phuong vu" w:date="2018-11-30T14:16:00Z">
                <w:pPr>
                  <w:spacing w:line="276" w:lineRule="auto"/>
                </w:pPr>
              </w:pPrChange>
            </w:pPr>
            <w:del w:id="12721" w:author="phuong vu" w:date="2018-11-22T13:51:00Z">
              <w:r w:rsidRPr="00920004" w:rsidDel="00C774DC">
                <w:rPr>
                  <w:rPrChange w:id="12722" w:author="phuong vu" w:date="2018-11-30T22:36:00Z">
                    <w:rPr>
                      <w:lang w:val="en-US"/>
                    </w:rPr>
                  </w:rPrChange>
                </w:rPr>
                <w:delText>GU_04</w:delText>
              </w:r>
              <w:bookmarkStart w:id="12723" w:name="_Toc530658454"/>
              <w:bookmarkStart w:id="12724" w:name="_Toc530662178"/>
              <w:bookmarkStart w:id="12725" w:name="_Toc530662645"/>
              <w:bookmarkStart w:id="12726" w:name="_Toc531009570"/>
              <w:bookmarkStart w:id="12727" w:name="_Toc531101805"/>
              <w:bookmarkStart w:id="12728" w:name="_Toc531102753"/>
              <w:bookmarkStart w:id="12729" w:name="_Toc531358992"/>
              <w:bookmarkStart w:id="12730" w:name="_Toc531359973"/>
              <w:bookmarkStart w:id="12731" w:name="_Toc531380815"/>
              <w:bookmarkEnd w:id="12723"/>
              <w:bookmarkEnd w:id="12724"/>
              <w:bookmarkEnd w:id="12725"/>
              <w:bookmarkEnd w:id="12726"/>
              <w:bookmarkEnd w:id="12727"/>
              <w:bookmarkEnd w:id="12728"/>
              <w:bookmarkEnd w:id="12729"/>
              <w:bookmarkEnd w:id="12730"/>
              <w:bookmarkEnd w:id="12731"/>
            </w:del>
          </w:p>
        </w:tc>
        <w:bookmarkStart w:id="12732" w:name="_Toc530658455"/>
        <w:bookmarkStart w:id="12733" w:name="_Toc530662179"/>
        <w:bookmarkStart w:id="12734" w:name="_Toc530662646"/>
        <w:bookmarkStart w:id="12735" w:name="_Toc531009571"/>
        <w:bookmarkStart w:id="12736" w:name="_Toc531101806"/>
        <w:bookmarkStart w:id="12737" w:name="_Toc531102754"/>
        <w:bookmarkStart w:id="12738" w:name="_Toc531358993"/>
        <w:bookmarkStart w:id="12739" w:name="_Toc531359974"/>
        <w:bookmarkStart w:id="12740" w:name="_Toc531380816"/>
        <w:bookmarkEnd w:id="12732"/>
        <w:bookmarkEnd w:id="12733"/>
        <w:bookmarkEnd w:id="12734"/>
        <w:bookmarkEnd w:id="12735"/>
        <w:bookmarkEnd w:id="12736"/>
        <w:bookmarkEnd w:id="12737"/>
        <w:bookmarkEnd w:id="12738"/>
        <w:bookmarkEnd w:id="12739"/>
        <w:bookmarkEnd w:id="12740"/>
      </w:tr>
      <w:tr w:rsidR="009B0E96" w:rsidRPr="00920004" w:rsidDel="00C774DC" w14:paraId="44117EC2" w14:textId="2C3632DA" w:rsidTr="00225404">
        <w:trPr>
          <w:del w:id="12741" w:author="phuong vu" w:date="2018-11-22T13:51:00Z"/>
        </w:trPr>
        <w:tc>
          <w:tcPr>
            <w:tcW w:w="2425" w:type="dxa"/>
          </w:tcPr>
          <w:p w14:paraId="0869766D" w14:textId="08A532F5" w:rsidR="009B0E96" w:rsidRPr="00920004" w:rsidDel="00C774DC" w:rsidRDefault="009B0E96" w:rsidP="00BD0851">
            <w:pPr>
              <w:spacing w:before="240" w:line="0" w:lineRule="atLeast"/>
              <w:rPr>
                <w:del w:id="12742" w:author="phuong vu" w:date="2018-11-22T13:51:00Z"/>
                <w:b/>
                <w:rPrChange w:id="12743" w:author="phuong vu" w:date="2018-11-30T22:36:00Z">
                  <w:rPr>
                    <w:del w:id="12744" w:author="phuong vu" w:date="2018-11-22T13:51:00Z"/>
                    <w:b/>
                  </w:rPr>
                </w:rPrChange>
              </w:rPr>
              <w:pPrChange w:id="12745" w:author="phuong vu" w:date="2018-11-30T14:16:00Z">
                <w:pPr>
                  <w:spacing w:line="276" w:lineRule="auto"/>
                </w:pPr>
              </w:pPrChange>
            </w:pPr>
            <w:del w:id="12746" w:author="phuong vu" w:date="2018-11-22T13:51:00Z">
              <w:r w:rsidRPr="00920004" w:rsidDel="00C774DC">
                <w:rPr>
                  <w:b/>
                  <w:rPrChange w:id="12747" w:author="phuong vu" w:date="2018-11-30T22:36:00Z">
                    <w:rPr>
                      <w:b/>
                    </w:rPr>
                  </w:rPrChange>
                </w:rPr>
                <w:delText>Tên chức năng</w:delText>
              </w:r>
              <w:bookmarkStart w:id="12748" w:name="_Toc530658456"/>
              <w:bookmarkStart w:id="12749" w:name="_Toc530662180"/>
              <w:bookmarkStart w:id="12750" w:name="_Toc530662647"/>
              <w:bookmarkStart w:id="12751" w:name="_Toc531009572"/>
              <w:bookmarkStart w:id="12752" w:name="_Toc531101807"/>
              <w:bookmarkStart w:id="12753" w:name="_Toc531102755"/>
              <w:bookmarkStart w:id="12754" w:name="_Toc531358994"/>
              <w:bookmarkStart w:id="12755" w:name="_Toc531359975"/>
              <w:bookmarkStart w:id="12756" w:name="_Toc531380817"/>
              <w:bookmarkEnd w:id="12748"/>
              <w:bookmarkEnd w:id="12749"/>
              <w:bookmarkEnd w:id="12750"/>
              <w:bookmarkEnd w:id="12751"/>
              <w:bookmarkEnd w:id="12752"/>
              <w:bookmarkEnd w:id="12753"/>
              <w:bookmarkEnd w:id="12754"/>
              <w:bookmarkEnd w:id="12755"/>
              <w:bookmarkEnd w:id="12756"/>
            </w:del>
          </w:p>
        </w:tc>
        <w:tc>
          <w:tcPr>
            <w:tcW w:w="6686" w:type="dxa"/>
          </w:tcPr>
          <w:p w14:paraId="50F0E1C1" w14:textId="13AE9927" w:rsidR="009B0E96" w:rsidRPr="00920004" w:rsidDel="00C774DC" w:rsidRDefault="009B0E96" w:rsidP="00BD0851">
            <w:pPr>
              <w:spacing w:before="240" w:line="0" w:lineRule="atLeast"/>
              <w:rPr>
                <w:del w:id="12757" w:author="phuong vu" w:date="2018-11-22T13:51:00Z"/>
                <w:rPrChange w:id="12758" w:author="phuong vu" w:date="2018-11-30T22:36:00Z">
                  <w:rPr>
                    <w:del w:id="12759" w:author="phuong vu" w:date="2018-11-22T13:51:00Z"/>
                    <w:lang w:val="en-US"/>
                  </w:rPr>
                </w:rPrChange>
              </w:rPr>
              <w:pPrChange w:id="12760" w:author="phuong vu" w:date="2018-11-30T14:16:00Z">
                <w:pPr>
                  <w:spacing w:line="276" w:lineRule="auto"/>
                </w:pPr>
              </w:pPrChange>
            </w:pPr>
            <w:del w:id="12761" w:author="phuong vu" w:date="2018-11-22T13:51:00Z">
              <w:r w:rsidRPr="00920004" w:rsidDel="00C774DC">
                <w:rPr>
                  <w:rPrChange w:id="12762" w:author="phuong vu" w:date="2018-11-30T22:36:00Z">
                    <w:rPr/>
                  </w:rPrChange>
                </w:rPr>
                <w:delText>Quản lí phân công xử lí đơn hàng</w:delText>
              </w:r>
              <w:bookmarkStart w:id="12763" w:name="_Toc530658457"/>
              <w:bookmarkStart w:id="12764" w:name="_Toc530662181"/>
              <w:bookmarkStart w:id="12765" w:name="_Toc530662648"/>
              <w:bookmarkStart w:id="12766" w:name="_Toc531009573"/>
              <w:bookmarkStart w:id="12767" w:name="_Toc531101808"/>
              <w:bookmarkStart w:id="12768" w:name="_Toc531102756"/>
              <w:bookmarkStart w:id="12769" w:name="_Toc531358995"/>
              <w:bookmarkStart w:id="12770" w:name="_Toc531359976"/>
              <w:bookmarkStart w:id="12771" w:name="_Toc531380818"/>
              <w:bookmarkEnd w:id="12763"/>
              <w:bookmarkEnd w:id="12764"/>
              <w:bookmarkEnd w:id="12765"/>
              <w:bookmarkEnd w:id="12766"/>
              <w:bookmarkEnd w:id="12767"/>
              <w:bookmarkEnd w:id="12768"/>
              <w:bookmarkEnd w:id="12769"/>
              <w:bookmarkEnd w:id="12770"/>
              <w:bookmarkEnd w:id="12771"/>
            </w:del>
          </w:p>
        </w:tc>
        <w:bookmarkStart w:id="12772" w:name="_Toc530658458"/>
        <w:bookmarkStart w:id="12773" w:name="_Toc530662182"/>
        <w:bookmarkStart w:id="12774" w:name="_Toc530662649"/>
        <w:bookmarkStart w:id="12775" w:name="_Toc531009574"/>
        <w:bookmarkStart w:id="12776" w:name="_Toc531101809"/>
        <w:bookmarkStart w:id="12777" w:name="_Toc531102757"/>
        <w:bookmarkStart w:id="12778" w:name="_Toc531358996"/>
        <w:bookmarkStart w:id="12779" w:name="_Toc531359977"/>
        <w:bookmarkStart w:id="12780" w:name="_Toc531380819"/>
        <w:bookmarkEnd w:id="12772"/>
        <w:bookmarkEnd w:id="12773"/>
        <w:bookmarkEnd w:id="12774"/>
        <w:bookmarkEnd w:id="12775"/>
        <w:bookmarkEnd w:id="12776"/>
        <w:bookmarkEnd w:id="12777"/>
        <w:bookmarkEnd w:id="12778"/>
        <w:bookmarkEnd w:id="12779"/>
        <w:bookmarkEnd w:id="12780"/>
      </w:tr>
      <w:tr w:rsidR="009B0E96" w:rsidRPr="00920004" w:rsidDel="00C774DC" w14:paraId="7F3DDF15" w14:textId="0338AEF4" w:rsidTr="00225404">
        <w:trPr>
          <w:del w:id="12781" w:author="phuong vu" w:date="2018-11-22T13:51:00Z"/>
        </w:trPr>
        <w:tc>
          <w:tcPr>
            <w:tcW w:w="2425" w:type="dxa"/>
          </w:tcPr>
          <w:p w14:paraId="6E38A38D" w14:textId="6A88CA01" w:rsidR="009B0E96" w:rsidRPr="00920004" w:rsidDel="00C774DC" w:rsidRDefault="009B0E96" w:rsidP="00BD0851">
            <w:pPr>
              <w:spacing w:before="240" w:line="0" w:lineRule="atLeast"/>
              <w:rPr>
                <w:del w:id="12782" w:author="phuong vu" w:date="2018-11-22T13:51:00Z"/>
                <w:b/>
                <w:rPrChange w:id="12783" w:author="phuong vu" w:date="2018-11-30T22:36:00Z">
                  <w:rPr>
                    <w:del w:id="12784" w:author="phuong vu" w:date="2018-11-22T13:51:00Z"/>
                    <w:b/>
                  </w:rPr>
                </w:rPrChange>
              </w:rPr>
              <w:pPrChange w:id="12785" w:author="phuong vu" w:date="2018-11-30T14:16:00Z">
                <w:pPr>
                  <w:spacing w:line="276" w:lineRule="auto"/>
                </w:pPr>
              </w:pPrChange>
            </w:pPr>
            <w:del w:id="12786" w:author="phuong vu" w:date="2018-11-22T13:51:00Z">
              <w:r w:rsidRPr="00920004" w:rsidDel="00C774DC">
                <w:rPr>
                  <w:b/>
                  <w:rPrChange w:id="12787" w:author="phuong vu" w:date="2018-11-30T22:36:00Z">
                    <w:rPr>
                      <w:b/>
                    </w:rPr>
                  </w:rPrChange>
                </w:rPr>
                <w:delText>Đối tượng sử dụng</w:delText>
              </w:r>
              <w:bookmarkStart w:id="12788" w:name="_Toc530658459"/>
              <w:bookmarkStart w:id="12789" w:name="_Toc530662183"/>
              <w:bookmarkStart w:id="12790" w:name="_Toc530662650"/>
              <w:bookmarkStart w:id="12791" w:name="_Toc531009575"/>
              <w:bookmarkStart w:id="12792" w:name="_Toc531101810"/>
              <w:bookmarkStart w:id="12793" w:name="_Toc531102758"/>
              <w:bookmarkStart w:id="12794" w:name="_Toc531358997"/>
              <w:bookmarkStart w:id="12795" w:name="_Toc531359978"/>
              <w:bookmarkStart w:id="12796" w:name="_Toc531380820"/>
              <w:bookmarkEnd w:id="12788"/>
              <w:bookmarkEnd w:id="12789"/>
              <w:bookmarkEnd w:id="12790"/>
              <w:bookmarkEnd w:id="12791"/>
              <w:bookmarkEnd w:id="12792"/>
              <w:bookmarkEnd w:id="12793"/>
              <w:bookmarkEnd w:id="12794"/>
              <w:bookmarkEnd w:id="12795"/>
              <w:bookmarkEnd w:id="12796"/>
            </w:del>
          </w:p>
        </w:tc>
        <w:tc>
          <w:tcPr>
            <w:tcW w:w="6686" w:type="dxa"/>
          </w:tcPr>
          <w:p w14:paraId="0DE75894" w14:textId="14D67AFB" w:rsidR="009B0E96" w:rsidRPr="00920004" w:rsidDel="00C774DC" w:rsidRDefault="009B0E96" w:rsidP="00BD0851">
            <w:pPr>
              <w:spacing w:before="240" w:line="0" w:lineRule="atLeast"/>
              <w:rPr>
                <w:del w:id="12797" w:author="phuong vu" w:date="2018-11-22T13:51:00Z"/>
                <w:rPrChange w:id="12798" w:author="phuong vu" w:date="2018-11-30T22:36:00Z">
                  <w:rPr>
                    <w:del w:id="12799" w:author="phuong vu" w:date="2018-11-22T13:51:00Z"/>
                    <w:lang w:val="en-US"/>
                  </w:rPr>
                </w:rPrChange>
              </w:rPr>
              <w:pPrChange w:id="12800" w:author="phuong vu" w:date="2018-11-30T14:16:00Z">
                <w:pPr>
                  <w:spacing w:line="276" w:lineRule="auto"/>
                </w:pPr>
              </w:pPrChange>
            </w:pPr>
            <w:del w:id="12801" w:author="phuong vu" w:date="2018-11-22T13:51:00Z">
              <w:r w:rsidRPr="00920004" w:rsidDel="00C774DC">
                <w:rPr>
                  <w:rPrChange w:id="12802" w:author="phuong vu" w:date="2018-11-30T22:36:00Z">
                    <w:rPr>
                      <w:lang w:val="en-US"/>
                    </w:rPr>
                  </w:rPrChange>
                </w:rPr>
                <w:delText xml:space="preserve">Nhân viên cửa hàng (Nhân viên quản lí </w:delText>
              </w:r>
            </w:del>
            <w:del w:id="12803" w:author="phuong vu" w:date="2018-11-21T22:44:00Z">
              <w:r w:rsidRPr="00920004" w:rsidDel="00E12820">
                <w:rPr>
                  <w:rPrChange w:id="12804" w:author="phuong vu" w:date="2018-11-30T22:36:00Z">
                    <w:rPr>
                      <w:lang w:val="en-US"/>
                    </w:rPr>
                  </w:rPrChange>
                </w:rPr>
                <w:delText>cửa hàng</w:delText>
              </w:r>
            </w:del>
            <w:del w:id="12805" w:author="phuong vu" w:date="2018-11-22T13:51:00Z">
              <w:r w:rsidRPr="00920004" w:rsidDel="00C774DC">
                <w:rPr>
                  <w:rPrChange w:id="12806" w:author="phuong vu" w:date="2018-11-30T22:36:00Z">
                    <w:rPr>
                      <w:lang w:val="en-US"/>
                    </w:rPr>
                  </w:rPrChange>
                </w:rPr>
                <w:delText>)</w:delText>
              </w:r>
              <w:bookmarkStart w:id="12807" w:name="_Toc530658460"/>
              <w:bookmarkStart w:id="12808" w:name="_Toc530662184"/>
              <w:bookmarkStart w:id="12809" w:name="_Toc530662651"/>
              <w:bookmarkStart w:id="12810" w:name="_Toc531009576"/>
              <w:bookmarkStart w:id="12811" w:name="_Toc531101811"/>
              <w:bookmarkStart w:id="12812" w:name="_Toc531102759"/>
              <w:bookmarkStart w:id="12813" w:name="_Toc531358998"/>
              <w:bookmarkStart w:id="12814" w:name="_Toc531359979"/>
              <w:bookmarkStart w:id="12815" w:name="_Toc531380821"/>
              <w:bookmarkEnd w:id="12807"/>
              <w:bookmarkEnd w:id="12808"/>
              <w:bookmarkEnd w:id="12809"/>
              <w:bookmarkEnd w:id="12810"/>
              <w:bookmarkEnd w:id="12811"/>
              <w:bookmarkEnd w:id="12812"/>
              <w:bookmarkEnd w:id="12813"/>
              <w:bookmarkEnd w:id="12814"/>
              <w:bookmarkEnd w:id="12815"/>
            </w:del>
          </w:p>
        </w:tc>
        <w:bookmarkStart w:id="12816" w:name="_Toc530658461"/>
        <w:bookmarkStart w:id="12817" w:name="_Toc530662185"/>
        <w:bookmarkStart w:id="12818" w:name="_Toc530662652"/>
        <w:bookmarkStart w:id="12819" w:name="_Toc531009577"/>
        <w:bookmarkStart w:id="12820" w:name="_Toc531101812"/>
        <w:bookmarkStart w:id="12821" w:name="_Toc531102760"/>
        <w:bookmarkStart w:id="12822" w:name="_Toc531358999"/>
        <w:bookmarkStart w:id="12823" w:name="_Toc531359980"/>
        <w:bookmarkStart w:id="12824" w:name="_Toc531380822"/>
        <w:bookmarkEnd w:id="12816"/>
        <w:bookmarkEnd w:id="12817"/>
        <w:bookmarkEnd w:id="12818"/>
        <w:bookmarkEnd w:id="12819"/>
        <w:bookmarkEnd w:id="12820"/>
        <w:bookmarkEnd w:id="12821"/>
        <w:bookmarkEnd w:id="12822"/>
        <w:bookmarkEnd w:id="12823"/>
        <w:bookmarkEnd w:id="12824"/>
      </w:tr>
      <w:tr w:rsidR="009B0E96" w:rsidRPr="00920004" w:rsidDel="00C774DC" w14:paraId="1B7559A1" w14:textId="53956607" w:rsidTr="00225404">
        <w:trPr>
          <w:del w:id="12825" w:author="phuong vu" w:date="2018-11-22T13:51:00Z"/>
        </w:trPr>
        <w:tc>
          <w:tcPr>
            <w:tcW w:w="2425" w:type="dxa"/>
          </w:tcPr>
          <w:p w14:paraId="03A4271D" w14:textId="366EF333" w:rsidR="009B0E96" w:rsidRPr="00920004" w:rsidDel="00C774DC" w:rsidRDefault="009B0E96" w:rsidP="00BD0851">
            <w:pPr>
              <w:spacing w:before="240" w:line="0" w:lineRule="atLeast"/>
              <w:rPr>
                <w:del w:id="12826" w:author="phuong vu" w:date="2018-11-22T13:51:00Z"/>
                <w:b/>
                <w:rPrChange w:id="12827" w:author="phuong vu" w:date="2018-11-30T22:36:00Z">
                  <w:rPr>
                    <w:del w:id="12828" w:author="phuong vu" w:date="2018-11-22T13:51:00Z"/>
                    <w:b/>
                  </w:rPr>
                </w:rPrChange>
              </w:rPr>
              <w:pPrChange w:id="12829" w:author="phuong vu" w:date="2018-11-30T14:16:00Z">
                <w:pPr>
                  <w:spacing w:line="276" w:lineRule="auto"/>
                </w:pPr>
              </w:pPrChange>
            </w:pPr>
            <w:del w:id="12830" w:author="phuong vu" w:date="2018-11-22T13:51:00Z">
              <w:r w:rsidRPr="00920004" w:rsidDel="00C774DC">
                <w:rPr>
                  <w:b/>
                  <w:rPrChange w:id="12831" w:author="phuong vu" w:date="2018-11-30T22:36:00Z">
                    <w:rPr>
                      <w:b/>
                    </w:rPr>
                  </w:rPrChange>
                </w:rPr>
                <w:delText>Tiền điều kiện</w:delText>
              </w:r>
              <w:bookmarkStart w:id="12832" w:name="_Toc530658462"/>
              <w:bookmarkStart w:id="12833" w:name="_Toc530662186"/>
              <w:bookmarkStart w:id="12834" w:name="_Toc530662653"/>
              <w:bookmarkStart w:id="12835" w:name="_Toc531009578"/>
              <w:bookmarkStart w:id="12836" w:name="_Toc531101813"/>
              <w:bookmarkStart w:id="12837" w:name="_Toc531102761"/>
              <w:bookmarkStart w:id="12838" w:name="_Toc531359000"/>
              <w:bookmarkStart w:id="12839" w:name="_Toc531359981"/>
              <w:bookmarkStart w:id="12840" w:name="_Toc531380823"/>
              <w:bookmarkEnd w:id="12832"/>
              <w:bookmarkEnd w:id="12833"/>
              <w:bookmarkEnd w:id="12834"/>
              <w:bookmarkEnd w:id="12835"/>
              <w:bookmarkEnd w:id="12836"/>
              <w:bookmarkEnd w:id="12837"/>
              <w:bookmarkEnd w:id="12838"/>
              <w:bookmarkEnd w:id="12839"/>
              <w:bookmarkEnd w:id="12840"/>
            </w:del>
          </w:p>
        </w:tc>
        <w:tc>
          <w:tcPr>
            <w:tcW w:w="6686" w:type="dxa"/>
          </w:tcPr>
          <w:p w14:paraId="4B7D2806" w14:textId="4E74029F" w:rsidR="009B0E96" w:rsidRPr="00920004" w:rsidDel="00C774DC" w:rsidRDefault="009B0E96" w:rsidP="00BD0851">
            <w:pPr>
              <w:spacing w:before="240" w:line="0" w:lineRule="atLeast"/>
              <w:rPr>
                <w:del w:id="12841" w:author="phuong vu" w:date="2018-11-22T13:51:00Z"/>
                <w:rPrChange w:id="12842" w:author="phuong vu" w:date="2018-11-30T22:36:00Z">
                  <w:rPr>
                    <w:del w:id="12843" w:author="phuong vu" w:date="2018-11-22T13:51:00Z"/>
                    <w:lang w:val="en-US"/>
                  </w:rPr>
                </w:rPrChange>
              </w:rPr>
              <w:pPrChange w:id="12844" w:author="phuong vu" w:date="2018-11-30T14:16:00Z">
                <w:pPr>
                  <w:spacing w:line="276" w:lineRule="auto"/>
                </w:pPr>
              </w:pPrChange>
            </w:pPr>
            <w:del w:id="12845" w:author="phuong vu" w:date="2018-11-22T13:51:00Z">
              <w:r w:rsidRPr="00920004" w:rsidDel="00C774DC">
                <w:rPr>
                  <w:rPrChange w:id="12846" w:author="phuong vu" w:date="2018-11-30T22:36:00Z">
                    <w:rPr>
                      <w:lang w:val="en-US"/>
                    </w:rPr>
                  </w:rPrChange>
                </w:rPr>
                <w:delText>Truy cập được trang web quản lí đối với nhân viên cửa hàng và đăng nhập thành công.</w:delText>
              </w:r>
              <w:bookmarkStart w:id="12847" w:name="_Toc530658463"/>
              <w:bookmarkStart w:id="12848" w:name="_Toc530662187"/>
              <w:bookmarkStart w:id="12849" w:name="_Toc530662654"/>
              <w:bookmarkStart w:id="12850" w:name="_Toc531009579"/>
              <w:bookmarkStart w:id="12851" w:name="_Toc531101814"/>
              <w:bookmarkStart w:id="12852" w:name="_Toc531102762"/>
              <w:bookmarkStart w:id="12853" w:name="_Toc531359001"/>
              <w:bookmarkStart w:id="12854" w:name="_Toc531359982"/>
              <w:bookmarkStart w:id="12855" w:name="_Toc531380824"/>
              <w:bookmarkEnd w:id="12847"/>
              <w:bookmarkEnd w:id="12848"/>
              <w:bookmarkEnd w:id="12849"/>
              <w:bookmarkEnd w:id="12850"/>
              <w:bookmarkEnd w:id="12851"/>
              <w:bookmarkEnd w:id="12852"/>
              <w:bookmarkEnd w:id="12853"/>
              <w:bookmarkEnd w:id="12854"/>
              <w:bookmarkEnd w:id="12855"/>
            </w:del>
          </w:p>
        </w:tc>
        <w:bookmarkStart w:id="12856" w:name="_Toc530658464"/>
        <w:bookmarkStart w:id="12857" w:name="_Toc530662188"/>
        <w:bookmarkStart w:id="12858" w:name="_Toc530662655"/>
        <w:bookmarkStart w:id="12859" w:name="_Toc531009580"/>
        <w:bookmarkStart w:id="12860" w:name="_Toc531101815"/>
        <w:bookmarkStart w:id="12861" w:name="_Toc531102763"/>
        <w:bookmarkStart w:id="12862" w:name="_Toc531359002"/>
        <w:bookmarkStart w:id="12863" w:name="_Toc531359983"/>
        <w:bookmarkStart w:id="12864" w:name="_Toc531380825"/>
        <w:bookmarkEnd w:id="12856"/>
        <w:bookmarkEnd w:id="12857"/>
        <w:bookmarkEnd w:id="12858"/>
        <w:bookmarkEnd w:id="12859"/>
        <w:bookmarkEnd w:id="12860"/>
        <w:bookmarkEnd w:id="12861"/>
        <w:bookmarkEnd w:id="12862"/>
        <w:bookmarkEnd w:id="12863"/>
        <w:bookmarkEnd w:id="12864"/>
      </w:tr>
      <w:tr w:rsidR="009B0E96" w:rsidRPr="00920004" w:rsidDel="00C774DC" w14:paraId="1EE82B5A" w14:textId="4A451196" w:rsidTr="00225404">
        <w:trPr>
          <w:del w:id="12865" w:author="phuong vu" w:date="2018-11-22T13:51:00Z"/>
        </w:trPr>
        <w:tc>
          <w:tcPr>
            <w:tcW w:w="2425" w:type="dxa"/>
          </w:tcPr>
          <w:p w14:paraId="7FFC3B18" w14:textId="1F0B2EAE" w:rsidR="009B0E96" w:rsidRPr="00920004" w:rsidDel="00C774DC" w:rsidRDefault="009B0E96" w:rsidP="00BD0851">
            <w:pPr>
              <w:spacing w:before="240" w:line="0" w:lineRule="atLeast"/>
              <w:rPr>
                <w:del w:id="12866" w:author="phuong vu" w:date="2018-11-22T13:51:00Z"/>
                <w:b/>
                <w:rPrChange w:id="12867" w:author="phuong vu" w:date="2018-11-30T22:36:00Z">
                  <w:rPr>
                    <w:del w:id="12868" w:author="phuong vu" w:date="2018-11-22T13:51:00Z"/>
                    <w:b/>
                  </w:rPr>
                </w:rPrChange>
              </w:rPr>
              <w:pPrChange w:id="12869" w:author="phuong vu" w:date="2018-11-30T14:16:00Z">
                <w:pPr>
                  <w:spacing w:line="276" w:lineRule="auto"/>
                </w:pPr>
              </w:pPrChange>
            </w:pPr>
            <w:del w:id="12870" w:author="phuong vu" w:date="2018-11-22T13:51:00Z">
              <w:r w:rsidRPr="00920004" w:rsidDel="00C774DC">
                <w:rPr>
                  <w:b/>
                  <w:rPrChange w:id="12871" w:author="phuong vu" w:date="2018-11-30T22:36:00Z">
                    <w:rPr>
                      <w:b/>
                    </w:rPr>
                  </w:rPrChange>
                </w:rPr>
                <w:delText>Cách xử lí</w:delText>
              </w:r>
              <w:bookmarkStart w:id="12872" w:name="_Toc530658465"/>
              <w:bookmarkStart w:id="12873" w:name="_Toc530662189"/>
              <w:bookmarkStart w:id="12874" w:name="_Toc530662656"/>
              <w:bookmarkStart w:id="12875" w:name="_Toc531009581"/>
              <w:bookmarkStart w:id="12876" w:name="_Toc531101816"/>
              <w:bookmarkStart w:id="12877" w:name="_Toc531102764"/>
              <w:bookmarkStart w:id="12878" w:name="_Toc531359003"/>
              <w:bookmarkStart w:id="12879" w:name="_Toc531359984"/>
              <w:bookmarkStart w:id="12880" w:name="_Toc531380826"/>
              <w:bookmarkEnd w:id="12872"/>
              <w:bookmarkEnd w:id="12873"/>
              <w:bookmarkEnd w:id="12874"/>
              <w:bookmarkEnd w:id="12875"/>
              <w:bookmarkEnd w:id="12876"/>
              <w:bookmarkEnd w:id="12877"/>
              <w:bookmarkEnd w:id="12878"/>
              <w:bookmarkEnd w:id="12879"/>
              <w:bookmarkEnd w:id="12880"/>
            </w:del>
          </w:p>
        </w:tc>
        <w:tc>
          <w:tcPr>
            <w:tcW w:w="6686" w:type="dxa"/>
          </w:tcPr>
          <w:p w14:paraId="748DF11F" w14:textId="16CD3615" w:rsidR="009B0E96" w:rsidRPr="00920004" w:rsidDel="003743EA" w:rsidRDefault="00B43068" w:rsidP="00BD0851">
            <w:pPr>
              <w:spacing w:before="240" w:line="0" w:lineRule="atLeast"/>
              <w:rPr>
                <w:del w:id="12881" w:author="phuong vu" w:date="2018-11-21T21:13:00Z"/>
                <w:rPrChange w:id="12882" w:author="phuong vu" w:date="2018-11-30T22:36:00Z">
                  <w:rPr>
                    <w:del w:id="12883" w:author="phuong vu" w:date="2018-11-21T21:13:00Z"/>
                    <w:lang w:val="en-US"/>
                  </w:rPr>
                </w:rPrChange>
              </w:rPr>
              <w:pPrChange w:id="12884" w:author="phuong vu" w:date="2018-11-30T14:16:00Z">
                <w:pPr>
                  <w:spacing w:line="276" w:lineRule="auto"/>
                </w:pPr>
              </w:pPrChange>
            </w:pPr>
            <w:del w:id="12885" w:author="phuong vu" w:date="2018-11-21T21:13:00Z">
              <w:r w:rsidRPr="00920004" w:rsidDel="003743EA">
                <w:rPr>
                  <w:rPrChange w:id="12886" w:author="phuong vu" w:date="2018-11-30T22:36:00Z">
                    <w:rPr>
                      <w:lang w:val="en-US"/>
                    </w:rPr>
                  </w:rPrChange>
                </w:rPr>
                <w:delText xml:space="preserve">Phân công loại một: </w:delText>
              </w:r>
              <w:bookmarkStart w:id="12887" w:name="_Toc530658466"/>
              <w:bookmarkStart w:id="12888" w:name="_Toc530662190"/>
              <w:bookmarkStart w:id="12889" w:name="_Toc530662657"/>
              <w:bookmarkStart w:id="12890" w:name="_Toc531009582"/>
              <w:bookmarkStart w:id="12891" w:name="_Toc531101817"/>
              <w:bookmarkStart w:id="12892" w:name="_Toc531102765"/>
              <w:bookmarkStart w:id="12893" w:name="_Toc531359004"/>
              <w:bookmarkStart w:id="12894" w:name="_Toc531359985"/>
              <w:bookmarkStart w:id="12895" w:name="_Toc531380827"/>
              <w:bookmarkEnd w:id="12887"/>
              <w:bookmarkEnd w:id="12888"/>
              <w:bookmarkEnd w:id="12889"/>
              <w:bookmarkEnd w:id="12890"/>
              <w:bookmarkEnd w:id="12891"/>
              <w:bookmarkEnd w:id="12892"/>
              <w:bookmarkEnd w:id="12893"/>
              <w:bookmarkEnd w:id="12894"/>
              <w:bookmarkEnd w:id="12895"/>
            </w:del>
          </w:p>
          <w:p w14:paraId="25FE8799" w14:textId="5D37CBC7" w:rsidR="00B43068" w:rsidRPr="00920004" w:rsidDel="00C774DC" w:rsidRDefault="00B43068" w:rsidP="00BD0851">
            <w:pPr>
              <w:spacing w:before="240" w:line="0" w:lineRule="atLeast"/>
              <w:rPr>
                <w:del w:id="12896" w:author="phuong vu" w:date="2018-11-22T13:51:00Z"/>
                <w:rPrChange w:id="12897" w:author="phuong vu" w:date="2018-11-30T22:36:00Z">
                  <w:rPr>
                    <w:del w:id="12898" w:author="phuong vu" w:date="2018-11-22T13:51:00Z"/>
                    <w:lang w:val="en-US"/>
                  </w:rPr>
                </w:rPrChange>
              </w:rPr>
              <w:pPrChange w:id="12899" w:author="phuong vu" w:date="2018-11-30T14:16:00Z">
                <w:pPr>
                  <w:spacing w:line="276" w:lineRule="auto"/>
                  <w:ind w:left="720"/>
                </w:pPr>
              </w:pPrChange>
            </w:pPr>
            <w:del w:id="12900" w:author="phuong vu" w:date="2018-11-22T13:51:00Z">
              <w:r w:rsidRPr="00920004" w:rsidDel="00C774DC">
                <w:rPr>
                  <w:rPrChange w:id="12901" w:author="phuong vu" w:date="2018-11-30T22:36:00Z">
                    <w:rPr>
                      <w:lang w:val="en-US"/>
                    </w:rPr>
                  </w:rPrChange>
                </w:rPr>
                <w:delText>Bước 1: Phân loại đơn h</w:delText>
              </w:r>
              <w:r w:rsidR="00DF1465" w:rsidRPr="00920004" w:rsidDel="00C774DC">
                <w:rPr>
                  <w:rPrChange w:id="12902" w:author="phuong vu" w:date="2018-11-30T22:36:00Z">
                    <w:rPr>
                      <w:lang w:val="en-US"/>
                    </w:rPr>
                  </w:rPrChange>
                </w:rPr>
                <w:delText>à</w:delText>
              </w:r>
              <w:r w:rsidRPr="00920004" w:rsidDel="00C774DC">
                <w:rPr>
                  <w:rPrChange w:id="12903" w:author="phuong vu" w:date="2018-11-30T22:36:00Z">
                    <w:rPr>
                      <w:lang w:val="en-US"/>
                    </w:rPr>
                  </w:rPrChange>
                </w:rPr>
                <w:delText>ng theo thứ tự loại dịch vụ trước và nhóm màu sau cùng. Sau đó, lưu thành từng túi giặt trong cơ sở dữ liệu.</w:delText>
              </w:r>
              <w:bookmarkStart w:id="12904" w:name="_Toc530658467"/>
              <w:bookmarkStart w:id="12905" w:name="_Toc530662191"/>
              <w:bookmarkStart w:id="12906" w:name="_Toc530662658"/>
              <w:bookmarkStart w:id="12907" w:name="_Toc531009583"/>
              <w:bookmarkStart w:id="12908" w:name="_Toc531101818"/>
              <w:bookmarkStart w:id="12909" w:name="_Toc531102766"/>
              <w:bookmarkStart w:id="12910" w:name="_Toc531359005"/>
              <w:bookmarkStart w:id="12911" w:name="_Toc531359986"/>
              <w:bookmarkStart w:id="12912" w:name="_Toc531380828"/>
              <w:bookmarkEnd w:id="12904"/>
              <w:bookmarkEnd w:id="12905"/>
              <w:bookmarkEnd w:id="12906"/>
              <w:bookmarkEnd w:id="12907"/>
              <w:bookmarkEnd w:id="12908"/>
              <w:bookmarkEnd w:id="12909"/>
              <w:bookmarkEnd w:id="12910"/>
              <w:bookmarkEnd w:id="12911"/>
              <w:bookmarkEnd w:id="12912"/>
            </w:del>
          </w:p>
          <w:p w14:paraId="28902F9C" w14:textId="6F0034FB" w:rsidR="00B43068" w:rsidRPr="00920004" w:rsidDel="00C774DC" w:rsidRDefault="00B43068" w:rsidP="00BD0851">
            <w:pPr>
              <w:spacing w:before="240" w:line="0" w:lineRule="atLeast"/>
              <w:rPr>
                <w:del w:id="12913" w:author="phuong vu" w:date="2018-11-22T13:51:00Z"/>
                <w:rPrChange w:id="12914" w:author="phuong vu" w:date="2018-11-30T22:36:00Z">
                  <w:rPr>
                    <w:del w:id="12915" w:author="phuong vu" w:date="2018-11-22T13:51:00Z"/>
                    <w:lang w:val="en-US"/>
                  </w:rPr>
                </w:rPrChange>
              </w:rPr>
              <w:pPrChange w:id="12916" w:author="phuong vu" w:date="2018-11-30T14:16:00Z">
                <w:pPr>
                  <w:spacing w:line="276" w:lineRule="auto"/>
                  <w:ind w:left="720"/>
                </w:pPr>
              </w:pPrChange>
            </w:pPr>
            <w:del w:id="12917" w:author="phuong vu" w:date="2018-11-22T13:51:00Z">
              <w:r w:rsidRPr="00920004" w:rsidDel="00C774DC">
                <w:rPr>
                  <w:rPrChange w:id="12918" w:author="phuong vu" w:date="2018-11-30T22:36:00Z">
                    <w:rPr>
                      <w:lang w:val="en-US"/>
                    </w:rPr>
                  </w:rPrChange>
                </w:rPr>
                <w:delText>Bước 2: Phân công mỗi đơn hàng được xử lí trên một máy</w:delText>
              </w:r>
              <w:r w:rsidR="00DF1465" w:rsidRPr="00920004" w:rsidDel="00C774DC">
                <w:rPr>
                  <w:rPrChange w:id="12919" w:author="phuong vu" w:date="2018-11-30T22:36:00Z">
                    <w:rPr>
                      <w:lang w:val="en-US"/>
                    </w:rPr>
                  </w:rPrChange>
                </w:rPr>
                <w:delText xml:space="preserve"> (tương ứng tất cả túi giặt của đơn hàng sẽ cùng có một mã máy giặt). </w:delText>
              </w:r>
              <w:bookmarkStart w:id="12920" w:name="_Toc530658468"/>
              <w:bookmarkStart w:id="12921" w:name="_Toc530662192"/>
              <w:bookmarkStart w:id="12922" w:name="_Toc530662659"/>
              <w:bookmarkStart w:id="12923" w:name="_Toc531009584"/>
              <w:bookmarkStart w:id="12924" w:name="_Toc531101819"/>
              <w:bookmarkStart w:id="12925" w:name="_Toc531102767"/>
              <w:bookmarkStart w:id="12926" w:name="_Toc531359006"/>
              <w:bookmarkStart w:id="12927" w:name="_Toc531359987"/>
              <w:bookmarkStart w:id="12928" w:name="_Toc531380829"/>
              <w:bookmarkEnd w:id="12920"/>
              <w:bookmarkEnd w:id="12921"/>
              <w:bookmarkEnd w:id="12922"/>
              <w:bookmarkEnd w:id="12923"/>
              <w:bookmarkEnd w:id="12924"/>
              <w:bookmarkEnd w:id="12925"/>
              <w:bookmarkEnd w:id="12926"/>
              <w:bookmarkEnd w:id="12927"/>
              <w:bookmarkEnd w:id="12928"/>
            </w:del>
          </w:p>
          <w:p w14:paraId="59D5A4B6" w14:textId="19EEBF32" w:rsidR="00DF1465" w:rsidRPr="00920004" w:rsidDel="00C774DC" w:rsidRDefault="00DF1465" w:rsidP="00BD0851">
            <w:pPr>
              <w:pStyle w:val="ListParagraph"/>
              <w:numPr>
                <w:ilvl w:val="0"/>
                <w:numId w:val="37"/>
              </w:numPr>
              <w:spacing w:before="240" w:line="0" w:lineRule="atLeast"/>
              <w:ind w:left="720"/>
              <w:rPr>
                <w:del w:id="12929" w:author="phuong vu" w:date="2018-11-22T13:51:00Z"/>
                <w:rPrChange w:id="12930" w:author="phuong vu" w:date="2018-11-30T22:36:00Z">
                  <w:rPr>
                    <w:del w:id="12931" w:author="phuong vu" w:date="2018-11-22T13:51:00Z"/>
                    <w:lang w:val="en-US"/>
                  </w:rPr>
                </w:rPrChange>
              </w:rPr>
              <w:pPrChange w:id="12932" w:author="phuong vu" w:date="2018-11-30T14:16:00Z">
                <w:pPr>
                  <w:pStyle w:val="ListParagraph"/>
                  <w:numPr>
                    <w:numId w:val="37"/>
                  </w:numPr>
                  <w:spacing w:line="276" w:lineRule="auto"/>
                  <w:ind w:left="1440" w:hanging="360"/>
                </w:pPr>
              </w:pPrChange>
            </w:pPr>
            <w:del w:id="12933" w:author="phuong vu" w:date="2018-11-22T13:51:00Z">
              <w:r w:rsidRPr="00920004" w:rsidDel="00C774DC">
                <w:rPr>
                  <w:rPrChange w:id="12934" w:author="phuong vu" w:date="2018-11-30T22:36:00Z">
                    <w:rPr>
                      <w:lang w:val="en-US"/>
                    </w:rPr>
                  </w:rPrChange>
                </w:rPr>
                <w:delText>Ưu tiên các máy có số đơn hàng đang đợi là ít nhất.</w:delText>
              </w:r>
              <w:bookmarkStart w:id="12935" w:name="_Toc530658469"/>
              <w:bookmarkStart w:id="12936" w:name="_Toc530662193"/>
              <w:bookmarkStart w:id="12937" w:name="_Toc530662660"/>
              <w:bookmarkStart w:id="12938" w:name="_Toc531009585"/>
              <w:bookmarkStart w:id="12939" w:name="_Toc531101820"/>
              <w:bookmarkStart w:id="12940" w:name="_Toc531102768"/>
              <w:bookmarkStart w:id="12941" w:name="_Toc531359007"/>
              <w:bookmarkStart w:id="12942" w:name="_Toc531359988"/>
              <w:bookmarkStart w:id="12943" w:name="_Toc531380830"/>
              <w:bookmarkEnd w:id="12935"/>
              <w:bookmarkEnd w:id="12936"/>
              <w:bookmarkEnd w:id="12937"/>
              <w:bookmarkEnd w:id="12938"/>
              <w:bookmarkEnd w:id="12939"/>
              <w:bookmarkEnd w:id="12940"/>
              <w:bookmarkEnd w:id="12941"/>
              <w:bookmarkEnd w:id="12942"/>
              <w:bookmarkEnd w:id="12943"/>
            </w:del>
          </w:p>
          <w:p w14:paraId="26A43FBA" w14:textId="3FA8BE59" w:rsidR="00DF1465" w:rsidRPr="00920004" w:rsidDel="00C774DC" w:rsidRDefault="00DF1465" w:rsidP="00BD0851">
            <w:pPr>
              <w:pStyle w:val="ListParagraph"/>
              <w:numPr>
                <w:ilvl w:val="0"/>
                <w:numId w:val="37"/>
              </w:numPr>
              <w:spacing w:before="240" w:line="0" w:lineRule="atLeast"/>
              <w:ind w:left="720"/>
              <w:rPr>
                <w:del w:id="12944" w:author="phuong vu" w:date="2018-11-22T13:51:00Z"/>
                <w:rPrChange w:id="12945" w:author="phuong vu" w:date="2018-11-30T22:36:00Z">
                  <w:rPr>
                    <w:del w:id="12946" w:author="phuong vu" w:date="2018-11-22T13:51:00Z"/>
                    <w:lang w:val="en-US"/>
                  </w:rPr>
                </w:rPrChange>
              </w:rPr>
              <w:pPrChange w:id="12947" w:author="phuong vu" w:date="2018-11-30T14:16:00Z">
                <w:pPr>
                  <w:pStyle w:val="ListParagraph"/>
                  <w:numPr>
                    <w:numId w:val="37"/>
                  </w:numPr>
                  <w:spacing w:line="276" w:lineRule="auto"/>
                  <w:ind w:left="1440" w:hanging="360"/>
                </w:pPr>
              </w:pPrChange>
            </w:pPr>
            <w:del w:id="12948" w:author="phuong vu" w:date="2018-11-22T13:51:00Z">
              <w:r w:rsidRPr="00920004" w:rsidDel="00C774DC">
                <w:rPr>
                  <w:rPrChange w:id="12949" w:author="phuong vu" w:date="2018-11-30T22:36:00Z">
                    <w:rPr>
                      <w:lang w:val="en-US"/>
                    </w:rPr>
                  </w:rPrChange>
                </w:rPr>
                <w:delText>Các đơn hàng được sắp xếp theo thứ tự t</w:delText>
              </w:r>
            </w:del>
            <w:del w:id="12950" w:author="phuong vu" w:date="2018-11-21T21:17:00Z">
              <w:r w:rsidRPr="00920004" w:rsidDel="003743EA">
                <w:rPr>
                  <w:rPrChange w:id="12951" w:author="phuong vu" w:date="2018-11-30T22:36:00Z">
                    <w:rPr>
                      <w:lang w:val="en-US"/>
                    </w:rPr>
                  </w:rPrChange>
                </w:rPr>
                <w:delText>a</w:delText>
              </w:r>
            </w:del>
            <w:del w:id="12952" w:author="phuong vu" w:date="2018-11-22T13:51:00Z">
              <w:r w:rsidRPr="00920004" w:rsidDel="00C774DC">
                <w:rPr>
                  <w:rPrChange w:id="12953" w:author="phuong vu" w:date="2018-11-30T22:36:00Z">
                    <w:rPr>
                      <w:lang w:val="en-US"/>
                    </w:rPr>
                  </w:rPrChange>
                </w:rPr>
                <w:delText>ng dần dựa trên ngày và khung giờ trả đồ cho khách hàng.</w:delText>
              </w:r>
              <w:bookmarkStart w:id="12954" w:name="_Toc530658470"/>
              <w:bookmarkStart w:id="12955" w:name="_Toc530662194"/>
              <w:bookmarkStart w:id="12956" w:name="_Toc530662661"/>
              <w:bookmarkStart w:id="12957" w:name="_Toc531009586"/>
              <w:bookmarkStart w:id="12958" w:name="_Toc531101821"/>
              <w:bookmarkStart w:id="12959" w:name="_Toc531102769"/>
              <w:bookmarkStart w:id="12960" w:name="_Toc531359008"/>
              <w:bookmarkStart w:id="12961" w:name="_Toc531359989"/>
              <w:bookmarkStart w:id="12962" w:name="_Toc531380831"/>
              <w:bookmarkEnd w:id="12954"/>
              <w:bookmarkEnd w:id="12955"/>
              <w:bookmarkEnd w:id="12956"/>
              <w:bookmarkEnd w:id="12957"/>
              <w:bookmarkEnd w:id="12958"/>
              <w:bookmarkEnd w:id="12959"/>
              <w:bookmarkEnd w:id="12960"/>
              <w:bookmarkEnd w:id="12961"/>
              <w:bookmarkEnd w:id="12962"/>
            </w:del>
          </w:p>
          <w:p w14:paraId="38DF3443" w14:textId="50578CB2" w:rsidR="00DF1465" w:rsidRPr="00920004" w:rsidDel="00C774DC" w:rsidRDefault="00DF1465" w:rsidP="00BD0851">
            <w:pPr>
              <w:pStyle w:val="ListParagraph"/>
              <w:numPr>
                <w:ilvl w:val="0"/>
                <w:numId w:val="37"/>
              </w:numPr>
              <w:spacing w:before="240" w:line="0" w:lineRule="atLeast"/>
              <w:ind w:left="720"/>
              <w:rPr>
                <w:del w:id="12963" w:author="phuong vu" w:date="2018-11-22T13:51:00Z"/>
                <w:rPrChange w:id="12964" w:author="phuong vu" w:date="2018-11-30T22:36:00Z">
                  <w:rPr>
                    <w:del w:id="12965" w:author="phuong vu" w:date="2018-11-22T13:51:00Z"/>
                    <w:lang w:val="en-US"/>
                  </w:rPr>
                </w:rPrChange>
              </w:rPr>
              <w:pPrChange w:id="12966" w:author="phuong vu" w:date="2018-11-30T14:16:00Z">
                <w:pPr>
                  <w:pStyle w:val="ListParagraph"/>
                  <w:numPr>
                    <w:numId w:val="37"/>
                  </w:numPr>
                  <w:spacing w:line="276" w:lineRule="auto"/>
                  <w:ind w:left="1440" w:hanging="360"/>
                </w:pPr>
              </w:pPrChange>
            </w:pPr>
            <w:del w:id="12967" w:author="phuong vu" w:date="2018-11-22T13:51:00Z">
              <w:r w:rsidRPr="00920004" w:rsidDel="00C774DC">
                <w:rPr>
                  <w:rPrChange w:id="12968" w:author="phuong vu" w:date="2018-11-30T22:36:00Z">
                    <w:rPr>
                      <w:lang w:val="en-US"/>
                    </w:rPr>
                  </w:rPrChange>
                </w:rPr>
                <w:delText>Các đơn hàng cùng xử lí trên một máy sẽ được gán thứ tự xử lí.</w:delText>
              </w:r>
              <w:bookmarkStart w:id="12969" w:name="_Toc530658471"/>
              <w:bookmarkStart w:id="12970" w:name="_Toc530662195"/>
              <w:bookmarkStart w:id="12971" w:name="_Toc530662662"/>
              <w:bookmarkStart w:id="12972" w:name="_Toc531009587"/>
              <w:bookmarkStart w:id="12973" w:name="_Toc531101822"/>
              <w:bookmarkStart w:id="12974" w:name="_Toc531102770"/>
              <w:bookmarkStart w:id="12975" w:name="_Toc531359009"/>
              <w:bookmarkStart w:id="12976" w:name="_Toc531359990"/>
              <w:bookmarkStart w:id="12977" w:name="_Toc531380832"/>
              <w:bookmarkEnd w:id="12969"/>
              <w:bookmarkEnd w:id="12970"/>
              <w:bookmarkEnd w:id="12971"/>
              <w:bookmarkEnd w:id="12972"/>
              <w:bookmarkEnd w:id="12973"/>
              <w:bookmarkEnd w:id="12974"/>
              <w:bookmarkEnd w:id="12975"/>
              <w:bookmarkEnd w:id="12976"/>
              <w:bookmarkEnd w:id="12977"/>
            </w:del>
          </w:p>
          <w:p w14:paraId="69AE0287" w14:textId="75D243F2" w:rsidR="00DF1465" w:rsidRPr="00920004" w:rsidDel="003743EA" w:rsidRDefault="00DF1465" w:rsidP="00BD0851">
            <w:pPr>
              <w:spacing w:before="240" w:line="0" w:lineRule="atLeast"/>
              <w:rPr>
                <w:del w:id="12978" w:author="phuong vu" w:date="2018-11-21T21:13:00Z"/>
                <w:rPrChange w:id="12979" w:author="phuong vu" w:date="2018-11-30T22:36:00Z">
                  <w:rPr>
                    <w:del w:id="12980" w:author="phuong vu" w:date="2018-11-21T21:13:00Z"/>
                    <w:lang w:val="en-US"/>
                  </w:rPr>
                </w:rPrChange>
              </w:rPr>
              <w:pPrChange w:id="12981" w:author="phuong vu" w:date="2018-11-30T14:16:00Z">
                <w:pPr>
                  <w:spacing w:line="276" w:lineRule="auto"/>
                  <w:ind w:left="720"/>
                </w:pPr>
              </w:pPrChange>
            </w:pPr>
            <w:del w:id="12982" w:author="phuong vu" w:date="2018-11-22T13:51:00Z">
              <w:r w:rsidRPr="00920004" w:rsidDel="00C774DC">
                <w:rPr>
                  <w:rPrChange w:id="12983" w:author="phuong vu" w:date="2018-11-30T22:36:00Z">
                    <w:rPr>
                      <w:lang w:val="en-US"/>
                    </w:rPr>
                  </w:rPrChange>
                </w:rPr>
                <w:delText>Bước 3: Lưu kết quả vào cơ sở dữ liệu.</w:delText>
              </w:r>
            </w:del>
            <w:bookmarkStart w:id="12984" w:name="_Toc530658472"/>
            <w:bookmarkStart w:id="12985" w:name="_Toc530662196"/>
            <w:bookmarkStart w:id="12986" w:name="_Toc530662663"/>
            <w:bookmarkStart w:id="12987" w:name="_Toc531009588"/>
            <w:bookmarkStart w:id="12988" w:name="_Toc531101823"/>
            <w:bookmarkStart w:id="12989" w:name="_Toc531102771"/>
            <w:bookmarkStart w:id="12990" w:name="_Toc531359010"/>
            <w:bookmarkStart w:id="12991" w:name="_Toc531359991"/>
            <w:bookmarkStart w:id="12992" w:name="_Toc531380833"/>
            <w:bookmarkEnd w:id="12984"/>
            <w:bookmarkEnd w:id="12985"/>
            <w:bookmarkEnd w:id="12986"/>
            <w:bookmarkEnd w:id="12987"/>
            <w:bookmarkEnd w:id="12988"/>
            <w:bookmarkEnd w:id="12989"/>
            <w:bookmarkEnd w:id="12990"/>
            <w:bookmarkEnd w:id="12991"/>
            <w:bookmarkEnd w:id="12992"/>
          </w:p>
          <w:p w14:paraId="714E47C4" w14:textId="2B521848" w:rsidR="00DF1465" w:rsidRPr="00920004" w:rsidDel="003743EA" w:rsidRDefault="00DF1465" w:rsidP="00BD0851">
            <w:pPr>
              <w:spacing w:before="240" w:line="0" w:lineRule="atLeast"/>
              <w:rPr>
                <w:del w:id="12993" w:author="phuong vu" w:date="2018-11-21T21:13:00Z"/>
                <w:rPrChange w:id="12994" w:author="phuong vu" w:date="2018-11-30T22:36:00Z">
                  <w:rPr>
                    <w:del w:id="12995" w:author="phuong vu" w:date="2018-11-21T21:13:00Z"/>
                    <w:lang w:val="en-US"/>
                  </w:rPr>
                </w:rPrChange>
              </w:rPr>
              <w:pPrChange w:id="12996" w:author="phuong vu" w:date="2018-11-30T14:16:00Z">
                <w:pPr>
                  <w:spacing w:line="276" w:lineRule="auto"/>
                </w:pPr>
              </w:pPrChange>
            </w:pPr>
            <w:del w:id="12997" w:author="phuong vu" w:date="2018-11-21T21:13:00Z">
              <w:r w:rsidRPr="00920004" w:rsidDel="003743EA">
                <w:rPr>
                  <w:rPrChange w:id="12998" w:author="phuong vu" w:date="2018-11-30T22:36:00Z">
                    <w:rPr>
                      <w:lang w:val="en-US"/>
                    </w:rPr>
                  </w:rPrChange>
                </w:rPr>
                <w:delText>Phân công loại hai:</w:delText>
              </w:r>
              <w:bookmarkStart w:id="12999" w:name="_Toc530658473"/>
              <w:bookmarkStart w:id="13000" w:name="_Toc530662197"/>
              <w:bookmarkStart w:id="13001" w:name="_Toc530662664"/>
              <w:bookmarkStart w:id="13002" w:name="_Toc531009589"/>
              <w:bookmarkStart w:id="13003" w:name="_Toc531101824"/>
              <w:bookmarkStart w:id="13004" w:name="_Toc531102772"/>
              <w:bookmarkStart w:id="13005" w:name="_Toc531359011"/>
              <w:bookmarkStart w:id="13006" w:name="_Toc531359992"/>
              <w:bookmarkStart w:id="13007" w:name="_Toc531380834"/>
              <w:bookmarkEnd w:id="12999"/>
              <w:bookmarkEnd w:id="13000"/>
              <w:bookmarkEnd w:id="13001"/>
              <w:bookmarkEnd w:id="13002"/>
              <w:bookmarkEnd w:id="13003"/>
              <w:bookmarkEnd w:id="13004"/>
              <w:bookmarkEnd w:id="13005"/>
              <w:bookmarkEnd w:id="13006"/>
              <w:bookmarkEnd w:id="13007"/>
            </w:del>
          </w:p>
          <w:p w14:paraId="7F4FA206" w14:textId="72BDA554" w:rsidR="00DF1465" w:rsidRPr="00920004" w:rsidDel="003743EA" w:rsidRDefault="00DF1465" w:rsidP="00BD0851">
            <w:pPr>
              <w:spacing w:before="240" w:line="0" w:lineRule="atLeast"/>
              <w:rPr>
                <w:del w:id="13008" w:author="phuong vu" w:date="2018-11-21T21:13:00Z"/>
                <w:rPrChange w:id="13009" w:author="phuong vu" w:date="2018-11-30T22:36:00Z">
                  <w:rPr>
                    <w:del w:id="13010" w:author="phuong vu" w:date="2018-11-21T21:13:00Z"/>
                    <w:lang w:val="en-US"/>
                  </w:rPr>
                </w:rPrChange>
              </w:rPr>
              <w:pPrChange w:id="13011" w:author="phuong vu" w:date="2018-11-30T14:16:00Z">
                <w:pPr>
                  <w:spacing w:line="276" w:lineRule="auto"/>
                  <w:ind w:left="720"/>
                </w:pPr>
              </w:pPrChange>
            </w:pPr>
            <w:del w:id="13012" w:author="phuong vu" w:date="2018-11-21T21:13:00Z">
              <w:r w:rsidRPr="00920004" w:rsidDel="003743EA">
                <w:rPr>
                  <w:rPrChange w:id="13013" w:author="phuong vu" w:date="2018-11-30T22:36:00Z">
                    <w:rPr>
                      <w:lang w:val="en-US"/>
                    </w:rPr>
                  </w:rPrChange>
                </w:rPr>
                <w:delText>Bước 1: Tương tự bước 1 của phân công loại một.</w:delText>
              </w:r>
              <w:bookmarkStart w:id="13014" w:name="_Toc530658474"/>
              <w:bookmarkStart w:id="13015" w:name="_Toc530662198"/>
              <w:bookmarkStart w:id="13016" w:name="_Toc530662665"/>
              <w:bookmarkStart w:id="13017" w:name="_Toc531009590"/>
              <w:bookmarkStart w:id="13018" w:name="_Toc531101825"/>
              <w:bookmarkStart w:id="13019" w:name="_Toc531102773"/>
              <w:bookmarkStart w:id="13020" w:name="_Toc531359012"/>
              <w:bookmarkStart w:id="13021" w:name="_Toc531359993"/>
              <w:bookmarkStart w:id="13022" w:name="_Toc531380835"/>
              <w:bookmarkEnd w:id="13014"/>
              <w:bookmarkEnd w:id="13015"/>
              <w:bookmarkEnd w:id="13016"/>
              <w:bookmarkEnd w:id="13017"/>
              <w:bookmarkEnd w:id="13018"/>
              <w:bookmarkEnd w:id="13019"/>
              <w:bookmarkEnd w:id="13020"/>
              <w:bookmarkEnd w:id="13021"/>
              <w:bookmarkEnd w:id="13022"/>
            </w:del>
          </w:p>
          <w:p w14:paraId="0A73FE1C" w14:textId="21A17653" w:rsidR="00080487" w:rsidRPr="00920004" w:rsidDel="00C774DC" w:rsidRDefault="00DF1465" w:rsidP="00BD0851">
            <w:pPr>
              <w:spacing w:before="240" w:line="0" w:lineRule="atLeast"/>
              <w:ind w:left="720"/>
              <w:rPr>
                <w:del w:id="13023" w:author="phuong vu" w:date="2018-11-22T13:51:00Z"/>
                <w:rPrChange w:id="13024" w:author="phuong vu" w:date="2018-11-30T22:36:00Z">
                  <w:rPr>
                    <w:del w:id="13025" w:author="phuong vu" w:date="2018-11-22T13:51:00Z"/>
                    <w:lang w:val="en-US"/>
                  </w:rPr>
                </w:rPrChange>
              </w:rPr>
              <w:pPrChange w:id="13026" w:author="phuong vu" w:date="2018-11-30T14:16:00Z">
                <w:pPr>
                  <w:spacing w:line="276" w:lineRule="auto"/>
                  <w:ind w:left="720"/>
                </w:pPr>
              </w:pPrChange>
            </w:pPr>
            <w:del w:id="13027" w:author="phuong vu" w:date="2018-11-21T21:13:00Z">
              <w:r w:rsidRPr="00920004" w:rsidDel="003743EA">
                <w:rPr>
                  <w:rPrChange w:id="13028" w:author="phuong vu" w:date="2018-11-30T22:36:00Z">
                    <w:rPr>
                      <w:lang w:val="en-US"/>
                    </w:rPr>
                  </w:rPrChange>
                </w:rPr>
                <w:delText>Bước 2:</w:delText>
              </w:r>
            </w:del>
            <w:del w:id="13029" w:author="phuong vu" w:date="2018-11-22T13:51:00Z">
              <w:r w:rsidRPr="00920004" w:rsidDel="00C774DC">
                <w:rPr>
                  <w:rPrChange w:id="13030" w:author="phuong vu" w:date="2018-11-30T22:36:00Z">
                    <w:rPr>
                      <w:lang w:val="en-US"/>
                    </w:rPr>
                  </w:rPrChange>
                </w:rPr>
                <w:delText xml:space="preserve"> </w:delText>
              </w:r>
              <w:bookmarkStart w:id="13031" w:name="_Toc530658475"/>
              <w:bookmarkStart w:id="13032" w:name="_Toc530662199"/>
              <w:bookmarkStart w:id="13033" w:name="_Toc530662666"/>
              <w:bookmarkStart w:id="13034" w:name="_Toc531009591"/>
              <w:bookmarkStart w:id="13035" w:name="_Toc531101826"/>
              <w:bookmarkStart w:id="13036" w:name="_Toc531102774"/>
              <w:bookmarkStart w:id="13037" w:name="_Toc531359013"/>
              <w:bookmarkStart w:id="13038" w:name="_Toc531359994"/>
              <w:bookmarkStart w:id="13039" w:name="_Toc531380836"/>
              <w:bookmarkEnd w:id="13031"/>
              <w:bookmarkEnd w:id="13032"/>
              <w:bookmarkEnd w:id="13033"/>
              <w:bookmarkEnd w:id="13034"/>
              <w:bookmarkEnd w:id="13035"/>
              <w:bookmarkEnd w:id="13036"/>
              <w:bookmarkEnd w:id="13037"/>
              <w:bookmarkEnd w:id="13038"/>
              <w:bookmarkEnd w:id="13039"/>
            </w:del>
          </w:p>
        </w:tc>
        <w:bookmarkStart w:id="13040" w:name="_Toc530658476"/>
        <w:bookmarkStart w:id="13041" w:name="_Toc530662200"/>
        <w:bookmarkStart w:id="13042" w:name="_Toc530662667"/>
        <w:bookmarkStart w:id="13043" w:name="_Toc531009592"/>
        <w:bookmarkStart w:id="13044" w:name="_Toc531101827"/>
        <w:bookmarkStart w:id="13045" w:name="_Toc531102775"/>
        <w:bookmarkStart w:id="13046" w:name="_Toc531359014"/>
        <w:bookmarkStart w:id="13047" w:name="_Toc531359995"/>
        <w:bookmarkStart w:id="13048" w:name="_Toc531380837"/>
        <w:bookmarkEnd w:id="13040"/>
        <w:bookmarkEnd w:id="13041"/>
        <w:bookmarkEnd w:id="13042"/>
        <w:bookmarkEnd w:id="13043"/>
        <w:bookmarkEnd w:id="13044"/>
        <w:bookmarkEnd w:id="13045"/>
        <w:bookmarkEnd w:id="13046"/>
        <w:bookmarkEnd w:id="13047"/>
        <w:bookmarkEnd w:id="13048"/>
      </w:tr>
      <w:tr w:rsidR="009B0E96" w:rsidRPr="00920004" w:rsidDel="00C774DC" w14:paraId="07708509" w14:textId="67D469CD" w:rsidTr="00225404">
        <w:trPr>
          <w:del w:id="13049" w:author="phuong vu" w:date="2018-11-22T13:51:00Z"/>
        </w:trPr>
        <w:tc>
          <w:tcPr>
            <w:tcW w:w="2425" w:type="dxa"/>
          </w:tcPr>
          <w:p w14:paraId="4BD3D17E" w14:textId="05F45E22" w:rsidR="009B0E96" w:rsidRPr="00920004" w:rsidDel="00C774DC" w:rsidRDefault="009B0E96" w:rsidP="00BD0851">
            <w:pPr>
              <w:spacing w:before="240" w:line="0" w:lineRule="atLeast"/>
              <w:rPr>
                <w:del w:id="13050" w:author="phuong vu" w:date="2018-11-22T13:51:00Z"/>
                <w:b/>
                <w:rPrChange w:id="13051" w:author="phuong vu" w:date="2018-11-30T22:36:00Z">
                  <w:rPr>
                    <w:del w:id="13052" w:author="phuong vu" w:date="2018-11-22T13:51:00Z"/>
                    <w:b/>
                  </w:rPr>
                </w:rPrChange>
              </w:rPr>
              <w:pPrChange w:id="13053" w:author="phuong vu" w:date="2018-11-30T14:16:00Z">
                <w:pPr>
                  <w:spacing w:line="276" w:lineRule="auto"/>
                </w:pPr>
              </w:pPrChange>
            </w:pPr>
            <w:del w:id="13054" w:author="phuong vu" w:date="2018-11-22T13:51:00Z">
              <w:r w:rsidRPr="00920004" w:rsidDel="00C774DC">
                <w:rPr>
                  <w:b/>
                  <w:rPrChange w:id="13055" w:author="phuong vu" w:date="2018-11-30T22:36:00Z">
                    <w:rPr>
                      <w:b/>
                    </w:rPr>
                  </w:rPrChange>
                </w:rPr>
                <w:delText>Kết quả</w:delText>
              </w:r>
              <w:bookmarkStart w:id="13056" w:name="_Toc530658477"/>
              <w:bookmarkStart w:id="13057" w:name="_Toc530662201"/>
              <w:bookmarkStart w:id="13058" w:name="_Toc530662668"/>
              <w:bookmarkStart w:id="13059" w:name="_Toc531009593"/>
              <w:bookmarkStart w:id="13060" w:name="_Toc531101828"/>
              <w:bookmarkStart w:id="13061" w:name="_Toc531102776"/>
              <w:bookmarkStart w:id="13062" w:name="_Toc531359015"/>
              <w:bookmarkStart w:id="13063" w:name="_Toc531359996"/>
              <w:bookmarkStart w:id="13064" w:name="_Toc531380838"/>
              <w:bookmarkEnd w:id="13056"/>
              <w:bookmarkEnd w:id="13057"/>
              <w:bookmarkEnd w:id="13058"/>
              <w:bookmarkEnd w:id="13059"/>
              <w:bookmarkEnd w:id="13060"/>
              <w:bookmarkEnd w:id="13061"/>
              <w:bookmarkEnd w:id="13062"/>
              <w:bookmarkEnd w:id="13063"/>
              <w:bookmarkEnd w:id="13064"/>
            </w:del>
          </w:p>
        </w:tc>
        <w:tc>
          <w:tcPr>
            <w:tcW w:w="6686" w:type="dxa"/>
          </w:tcPr>
          <w:p w14:paraId="1818B8A6" w14:textId="38386DAD" w:rsidR="009B0E96" w:rsidRPr="00920004" w:rsidDel="00C774DC" w:rsidRDefault="00DF1465" w:rsidP="00BD0851">
            <w:pPr>
              <w:spacing w:before="240" w:line="0" w:lineRule="atLeast"/>
              <w:rPr>
                <w:del w:id="13065" w:author="phuong vu" w:date="2018-11-22T13:51:00Z"/>
                <w:rPrChange w:id="13066" w:author="phuong vu" w:date="2018-11-30T22:36:00Z">
                  <w:rPr>
                    <w:del w:id="13067" w:author="phuong vu" w:date="2018-11-22T13:51:00Z"/>
                    <w:lang w:val="en-US"/>
                  </w:rPr>
                </w:rPrChange>
              </w:rPr>
              <w:pPrChange w:id="13068" w:author="phuong vu" w:date="2018-11-30T14:16:00Z">
                <w:pPr>
                  <w:spacing w:line="276" w:lineRule="auto"/>
                </w:pPr>
              </w:pPrChange>
            </w:pPr>
            <w:del w:id="13069" w:author="phuong vu" w:date="2018-11-22T13:51:00Z">
              <w:r w:rsidRPr="00920004" w:rsidDel="00C774DC">
                <w:rPr>
                  <w:rPrChange w:id="13070" w:author="phuong vu" w:date="2018-11-30T22:36:00Z">
                    <w:rPr>
                      <w:lang w:val="en-US"/>
                    </w:rPr>
                  </w:rPrChange>
                </w:rPr>
                <w:delText>Hiển thị được bảng phân công bao gồm các thông tin: mã máy giặt + số thứ tự xử lí, tên khách hàng + mã số đơn hàng, mã biên nhận, trạng thái đơn hàng.</w:delText>
              </w:r>
              <w:bookmarkStart w:id="13071" w:name="_Toc530658478"/>
              <w:bookmarkStart w:id="13072" w:name="_Toc530662202"/>
              <w:bookmarkStart w:id="13073" w:name="_Toc530662669"/>
              <w:bookmarkStart w:id="13074" w:name="_Toc531009594"/>
              <w:bookmarkStart w:id="13075" w:name="_Toc531101829"/>
              <w:bookmarkStart w:id="13076" w:name="_Toc531102777"/>
              <w:bookmarkStart w:id="13077" w:name="_Toc531359016"/>
              <w:bookmarkStart w:id="13078" w:name="_Toc531359997"/>
              <w:bookmarkStart w:id="13079" w:name="_Toc531380839"/>
              <w:bookmarkEnd w:id="13071"/>
              <w:bookmarkEnd w:id="13072"/>
              <w:bookmarkEnd w:id="13073"/>
              <w:bookmarkEnd w:id="13074"/>
              <w:bookmarkEnd w:id="13075"/>
              <w:bookmarkEnd w:id="13076"/>
              <w:bookmarkEnd w:id="13077"/>
              <w:bookmarkEnd w:id="13078"/>
              <w:bookmarkEnd w:id="13079"/>
            </w:del>
          </w:p>
        </w:tc>
        <w:bookmarkStart w:id="13080" w:name="_Toc530658479"/>
        <w:bookmarkStart w:id="13081" w:name="_Toc530662203"/>
        <w:bookmarkStart w:id="13082" w:name="_Toc530662670"/>
        <w:bookmarkStart w:id="13083" w:name="_Toc531009595"/>
        <w:bookmarkStart w:id="13084" w:name="_Toc531101830"/>
        <w:bookmarkStart w:id="13085" w:name="_Toc531102778"/>
        <w:bookmarkStart w:id="13086" w:name="_Toc531359017"/>
        <w:bookmarkStart w:id="13087" w:name="_Toc531359998"/>
        <w:bookmarkStart w:id="13088" w:name="_Toc531380840"/>
        <w:bookmarkEnd w:id="13080"/>
        <w:bookmarkEnd w:id="13081"/>
        <w:bookmarkEnd w:id="13082"/>
        <w:bookmarkEnd w:id="13083"/>
        <w:bookmarkEnd w:id="13084"/>
        <w:bookmarkEnd w:id="13085"/>
        <w:bookmarkEnd w:id="13086"/>
        <w:bookmarkEnd w:id="13087"/>
        <w:bookmarkEnd w:id="13088"/>
      </w:tr>
      <w:tr w:rsidR="009B0E96" w:rsidRPr="00920004" w:rsidDel="00C774DC" w14:paraId="5CE12AD7" w14:textId="1B9AB3A5" w:rsidTr="00225404">
        <w:trPr>
          <w:del w:id="13089" w:author="phuong vu" w:date="2018-11-22T13:51:00Z"/>
        </w:trPr>
        <w:tc>
          <w:tcPr>
            <w:tcW w:w="2425" w:type="dxa"/>
          </w:tcPr>
          <w:p w14:paraId="02AC5DC0" w14:textId="21AA754E" w:rsidR="009B0E96" w:rsidRPr="00920004" w:rsidDel="00C774DC" w:rsidRDefault="009B0E96" w:rsidP="00BD0851">
            <w:pPr>
              <w:spacing w:before="240" w:line="0" w:lineRule="atLeast"/>
              <w:rPr>
                <w:del w:id="13090" w:author="phuong vu" w:date="2018-11-22T13:51:00Z"/>
                <w:b/>
                <w:rPrChange w:id="13091" w:author="phuong vu" w:date="2018-11-30T22:36:00Z">
                  <w:rPr>
                    <w:del w:id="13092" w:author="phuong vu" w:date="2018-11-22T13:51:00Z"/>
                    <w:b/>
                  </w:rPr>
                </w:rPrChange>
              </w:rPr>
              <w:pPrChange w:id="13093" w:author="phuong vu" w:date="2018-11-30T14:16:00Z">
                <w:pPr>
                  <w:spacing w:line="276" w:lineRule="auto"/>
                </w:pPr>
              </w:pPrChange>
            </w:pPr>
            <w:del w:id="13094" w:author="phuong vu" w:date="2018-11-22T13:51:00Z">
              <w:r w:rsidRPr="00920004" w:rsidDel="00C774DC">
                <w:rPr>
                  <w:b/>
                  <w:rPrChange w:id="13095" w:author="phuong vu" w:date="2018-11-30T22:36:00Z">
                    <w:rPr>
                      <w:b/>
                    </w:rPr>
                  </w:rPrChange>
                </w:rPr>
                <w:delText>Ghi chú</w:delText>
              </w:r>
              <w:bookmarkStart w:id="13096" w:name="_Toc530658480"/>
              <w:bookmarkStart w:id="13097" w:name="_Toc530662204"/>
              <w:bookmarkStart w:id="13098" w:name="_Toc530662671"/>
              <w:bookmarkStart w:id="13099" w:name="_Toc531009596"/>
              <w:bookmarkStart w:id="13100" w:name="_Toc531101831"/>
              <w:bookmarkStart w:id="13101" w:name="_Toc531102779"/>
              <w:bookmarkStart w:id="13102" w:name="_Toc531359018"/>
              <w:bookmarkStart w:id="13103" w:name="_Toc531359999"/>
              <w:bookmarkStart w:id="13104" w:name="_Toc531380841"/>
              <w:bookmarkEnd w:id="13096"/>
              <w:bookmarkEnd w:id="13097"/>
              <w:bookmarkEnd w:id="13098"/>
              <w:bookmarkEnd w:id="13099"/>
              <w:bookmarkEnd w:id="13100"/>
              <w:bookmarkEnd w:id="13101"/>
              <w:bookmarkEnd w:id="13102"/>
              <w:bookmarkEnd w:id="13103"/>
              <w:bookmarkEnd w:id="13104"/>
            </w:del>
          </w:p>
        </w:tc>
        <w:tc>
          <w:tcPr>
            <w:tcW w:w="6686" w:type="dxa"/>
          </w:tcPr>
          <w:p w14:paraId="29953A0F" w14:textId="26D384CF" w:rsidR="009B0E96" w:rsidRPr="00920004" w:rsidDel="00C774DC" w:rsidRDefault="00B43068" w:rsidP="00BD0851">
            <w:pPr>
              <w:keepNext/>
              <w:spacing w:before="240" w:line="0" w:lineRule="atLeast"/>
              <w:rPr>
                <w:del w:id="13105" w:author="phuong vu" w:date="2018-11-22T13:51:00Z"/>
                <w:rPrChange w:id="13106" w:author="phuong vu" w:date="2018-11-30T22:36:00Z">
                  <w:rPr>
                    <w:del w:id="13107" w:author="phuong vu" w:date="2018-11-22T13:51:00Z"/>
                    <w:lang w:val="en-US"/>
                  </w:rPr>
                </w:rPrChange>
              </w:rPr>
              <w:pPrChange w:id="13108" w:author="phuong vu" w:date="2018-11-30T14:16:00Z">
                <w:pPr>
                  <w:keepNext/>
                  <w:spacing w:line="276" w:lineRule="auto"/>
                </w:pPr>
              </w:pPrChange>
            </w:pPr>
            <w:del w:id="13109" w:author="phuong vu" w:date="2018-11-22T13:51:00Z">
              <w:r w:rsidRPr="00920004" w:rsidDel="00C774DC">
                <w:rPr>
                  <w:rPrChange w:id="13110" w:author="phuong vu" w:date="2018-11-30T22:36:00Z">
                    <w:rPr>
                      <w:lang w:val="en-US"/>
                    </w:rPr>
                  </w:rPrChange>
                </w:rPr>
                <w:delText>Một đơn hàng có thể có một hoặc nhiều túi giặt khác nhau dựa trên phân loại.</w:delText>
              </w:r>
              <w:bookmarkStart w:id="13111" w:name="_Toc530658481"/>
              <w:bookmarkStart w:id="13112" w:name="_Toc530662205"/>
              <w:bookmarkStart w:id="13113" w:name="_Toc530662672"/>
              <w:bookmarkStart w:id="13114" w:name="_Toc531009597"/>
              <w:bookmarkStart w:id="13115" w:name="_Toc531101832"/>
              <w:bookmarkStart w:id="13116" w:name="_Toc531102780"/>
              <w:bookmarkStart w:id="13117" w:name="_Toc531359019"/>
              <w:bookmarkStart w:id="13118" w:name="_Toc531360000"/>
              <w:bookmarkStart w:id="13119" w:name="_Toc531380842"/>
              <w:bookmarkEnd w:id="13111"/>
              <w:bookmarkEnd w:id="13112"/>
              <w:bookmarkEnd w:id="13113"/>
              <w:bookmarkEnd w:id="13114"/>
              <w:bookmarkEnd w:id="13115"/>
              <w:bookmarkEnd w:id="13116"/>
              <w:bookmarkEnd w:id="13117"/>
              <w:bookmarkEnd w:id="13118"/>
              <w:bookmarkEnd w:id="13119"/>
            </w:del>
          </w:p>
        </w:tc>
        <w:bookmarkStart w:id="13120" w:name="_Toc530658482"/>
        <w:bookmarkStart w:id="13121" w:name="_Toc530662206"/>
        <w:bookmarkStart w:id="13122" w:name="_Toc530662673"/>
        <w:bookmarkStart w:id="13123" w:name="_Toc531009598"/>
        <w:bookmarkStart w:id="13124" w:name="_Toc531101833"/>
        <w:bookmarkStart w:id="13125" w:name="_Toc531102781"/>
        <w:bookmarkStart w:id="13126" w:name="_Toc531359020"/>
        <w:bookmarkStart w:id="13127" w:name="_Toc531360001"/>
        <w:bookmarkStart w:id="13128" w:name="_Toc531380843"/>
        <w:bookmarkEnd w:id="13120"/>
        <w:bookmarkEnd w:id="13121"/>
        <w:bookmarkEnd w:id="13122"/>
        <w:bookmarkEnd w:id="13123"/>
        <w:bookmarkEnd w:id="13124"/>
        <w:bookmarkEnd w:id="13125"/>
        <w:bookmarkEnd w:id="13126"/>
        <w:bookmarkEnd w:id="13127"/>
        <w:bookmarkEnd w:id="13128"/>
      </w:tr>
    </w:tbl>
    <w:p w14:paraId="358681A1" w14:textId="6D23ECB5" w:rsidR="00D41CA7" w:rsidRPr="00920004" w:rsidDel="00D41CA7" w:rsidRDefault="00D41CA7" w:rsidP="00BD0851">
      <w:pPr>
        <w:spacing w:before="240" w:line="0" w:lineRule="atLeast"/>
        <w:rPr>
          <w:del w:id="13129" w:author="phuong vu" w:date="2018-11-21T20:43:00Z"/>
          <w:rPrChange w:id="13130" w:author="phuong vu" w:date="2018-11-30T22:36:00Z">
            <w:rPr>
              <w:del w:id="13131" w:author="phuong vu" w:date="2018-11-21T20:43:00Z"/>
            </w:rPr>
          </w:rPrChange>
        </w:rPr>
        <w:pPrChange w:id="13132" w:author="phuong vu" w:date="2018-11-30T14:16:00Z">
          <w:pPr/>
        </w:pPrChange>
      </w:pPr>
      <w:bookmarkStart w:id="13133" w:name="_Toc530605662"/>
      <w:bookmarkStart w:id="13134" w:name="_Toc530657368"/>
      <w:bookmarkStart w:id="13135" w:name="_Toc530658483"/>
      <w:bookmarkStart w:id="13136" w:name="_Toc530662207"/>
      <w:bookmarkStart w:id="13137" w:name="_Toc530662674"/>
      <w:bookmarkStart w:id="13138" w:name="_Toc531009599"/>
      <w:bookmarkStart w:id="13139" w:name="_Toc531101834"/>
      <w:bookmarkStart w:id="13140" w:name="_Toc531102782"/>
      <w:bookmarkStart w:id="13141" w:name="_Toc531359021"/>
      <w:bookmarkStart w:id="13142" w:name="_Toc531360002"/>
      <w:bookmarkStart w:id="13143" w:name="_Toc531380844"/>
      <w:bookmarkEnd w:id="13133"/>
      <w:bookmarkEnd w:id="13134"/>
      <w:bookmarkEnd w:id="13135"/>
      <w:bookmarkEnd w:id="13136"/>
      <w:bookmarkEnd w:id="13137"/>
      <w:bookmarkEnd w:id="13138"/>
      <w:bookmarkEnd w:id="13139"/>
      <w:bookmarkEnd w:id="13140"/>
      <w:bookmarkEnd w:id="13141"/>
      <w:bookmarkEnd w:id="13142"/>
      <w:bookmarkEnd w:id="13143"/>
    </w:p>
    <w:p w14:paraId="3AACDB7A" w14:textId="2788A7CB" w:rsidR="00730F28" w:rsidRPr="00920004" w:rsidDel="00C774DC" w:rsidRDefault="00730F28" w:rsidP="00BD0851">
      <w:pPr>
        <w:pStyle w:val="Heading4"/>
        <w:spacing w:before="240" w:line="0" w:lineRule="atLeast"/>
        <w:rPr>
          <w:del w:id="13144" w:author="phuong vu" w:date="2018-11-22T13:51:00Z"/>
          <w:rFonts w:cstheme="majorHAnsi"/>
          <w:rPrChange w:id="13145" w:author="phuong vu" w:date="2018-11-30T22:36:00Z">
            <w:rPr>
              <w:del w:id="13146" w:author="phuong vu" w:date="2018-11-22T13:51:00Z"/>
            </w:rPr>
          </w:rPrChange>
        </w:rPr>
        <w:pPrChange w:id="13147" w:author="phuong vu" w:date="2018-11-30T14:16:00Z">
          <w:pPr>
            <w:pStyle w:val="Heading4"/>
          </w:pPr>
        </w:pPrChange>
      </w:pPr>
      <w:del w:id="13148" w:author="phuong vu" w:date="2018-11-22T13:51:00Z">
        <w:r w:rsidRPr="00920004" w:rsidDel="00C774DC">
          <w:rPr>
            <w:rFonts w:cstheme="majorHAnsi"/>
            <w:rPrChange w:id="13149" w:author="phuong vu" w:date="2018-11-30T22:36:00Z">
              <w:rPr>
                <w:rFonts w:cstheme="majorHAnsi"/>
              </w:rPr>
            </w:rPrChange>
          </w:rPr>
          <w:delText>T</w:delText>
        </w:r>
        <w:r w:rsidRPr="00920004" w:rsidDel="00C774DC">
          <w:rPr>
            <w:rFonts w:cstheme="majorHAnsi"/>
            <w:rPrChange w:id="13150" w:author="phuong vu" w:date="2018-11-30T22:36:00Z">
              <w:rPr/>
            </w:rPrChange>
          </w:rPr>
          <w:delText>ạo đơn hàng</w:delText>
        </w:r>
        <w:bookmarkStart w:id="13151" w:name="_Toc530658484"/>
        <w:bookmarkStart w:id="13152" w:name="_Toc530662208"/>
        <w:bookmarkStart w:id="13153" w:name="_Toc530662675"/>
        <w:bookmarkStart w:id="13154" w:name="_Toc531009600"/>
        <w:bookmarkStart w:id="13155" w:name="_Toc531101835"/>
        <w:bookmarkStart w:id="13156" w:name="_Toc531102783"/>
        <w:bookmarkStart w:id="13157" w:name="_Toc531359022"/>
        <w:bookmarkStart w:id="13158" w:name="_Toc531360003"/>
        <w:bookmarkStart w:id="13159" w:name="_Toc531380845"/>
        <w:bookmarkEnd w:id="13151"/>
        <w:bookmarkEnd w:id="13152"/>
        <w:bookmarkEnd w:id="13153"/>
        <w:bookmarkEnd w:id="13154"/>
        <w:bookmarkEnd w:id="13155"/>
        <w:bookmarkEnd w:id="13156"/>
        <w:bookmarkEnd w:id="13157"/>
        <w:bookmarkEnd w:id="13158"/>
        <w:bookmarkEnd w:id="13159"/>
      </w:del>
    </w:p>
    <w:tbl>
      <w:tblPr>
        <w:tblStyle w:val="TableGrid"/>
        <w:tblW w:w="0" w:type="auto"/>
        <w:tblLook w:val="04A0" w:firstRow="1" w:lastRow="0" w:firstColumn="1" w:lastColumn="0" w:noHBand="0" w:noVBand="1"/>
      </w:tblPr>
      <w:tblGrid>
        <w:gridCol w:w="2342"/>
        <w:gridCol w:w="6435"/>
      </w:tblGrid>
      <w:tr w:rsidR="00225404" w:rsidRPr="00920004" w:rsidDel="00C774DC" w14:paraId="1EFDCBF7" w14:textId="3CDCB628" w:rsidTr="00225404">
        <w:trPr>
          <w:del w:id="13160" w:author="phuong vu" w:date="2018-11-22T13:51:00Z"/>
        </w:trPr>
        <w:tc>
          <w:tcPr>
            <w:tcW w:w="2425" w:type="dxa"/>
          </w:tcPr>
          <w:p w14:paraId="6F46BA12" w14:textId="42AF582C" w:rsidR="009B0E96" w:rsidRPr="00920004" w:rsidDel="00C774DC" w:rsidRDefault="009B0E96" w:rsidP="00BD0851">
            <w:pPr>
              <w:spacing w:before="240" w:line="0" w:lineRule="atLeast"/>
              <w:rPr>
                <w:del w:id="13161" w:author="phuong vu" w:date="2018-11-22T13:51:00Z"/>
                <w:b/>
                <w:rPrChange w:id="13162" w:author="phuong vu" w:date="2018-11-30T22:36:00Z">
                  <w:rPr>
                    <w:del w:id="13163" w:author="phuong vu" w:date="2018-11-22T13:51:00Z"/>
                    <w:b/>
                  </w:rPr>
                </w:rPrChange>
              </w:rPr>
              <w:pPrChange w:id="13164" w:author="phuong vu" w:date="2018-11-30T14:16:00Z">
                <w:pPr>
                  <w:spacing w:line="276" w:lineRule="auto"/>
                </w:pPr>
              </w:pPrChange>
            </w:pPr>
            <w:del w:id="13165" w:author="phuong vu" w:date="2018-11-22T13:51:00Z">
              <w:r w:rsidRPr="00920004" w:rsidDel="00C774DC">
                <w:rPr>
                  <w:b/>
                  <w:rPrChange w:id="13166" w:author="phuong vu" w:date="2018-11-30T22:36:00Z">
                    <w:rPr>
                      <w:b/>
                    </w:rPr>
                  </w:rPrChange>
                </w:rPr>
                <w:delText>Mã yêu cầu</w:delText>
              </w:r>
              <w:bookmarkStart w:id="13167" w:name="_Toc530658485"/>
              <w:bookmarkStart w:id="13168" w:name="_Toc530662209"/>
              <w:bookmarkStart w:id="13169" w:name="_Toc530662676"/>
              <w:bookmarkStart w:id="13170" w:name="_Toc531009601"/>
              <w:bookmarkStart w:id="13171" w:name="_Toc531101836"/>
              <w:bookmarkStart w:id="13172" w:name="_Toc531102784"/>
              <w:bookmarkStart w:id="13173" w:name="_Toc531359023"/>
              <w:bookmarkStart w:id="13174" w:name="_Toc531360004"/>
              <w:bookmarkStart w:id="13175" w:name="_Toc531380846"/>
              <w:bookmarkEnd w:id="13167"/>
              <w:bookmarkEnd w:id="13168"/>
              <w:bookmarkEnd w:id="13169"/>
              <w:bookmarkEnd w:id="13170"/>
              <w:bookmarkEnd w:id="13171"/>
              <w:bookmarkEnd w:id="13172"/>
              <w:bookmarkEnd w:id="13173"/>
              <w:bookmarkEnd w:id="13174"/>
              <w:bookmarkEnd w:id="13175"/>
            </w:del>
          </w:p>
        </w:tc>
        <w:tc>
          <w:tcPr>
            <w:tcW w:w="6686" w:type="dxa"/>
          </w:tcPr>
          <w:p w14:paraId="075D3D1A" w14:textId="4CB7A90A" w:rsidR="009B0E96" w:rsidRPr="00920004" w:rsidDel="00C774DC" w:rsidRDefault="009B0E96" w:rsidP="00BD0851">
            <w:pPr>
              <w:spacing w:before="240" w:line="0" w:lineRule="atLeast"/>
              <w:rPr>
                <w:del w:id="13176" w:author="phuong vu" w:date="2018-11-22T13:51:00Z"/>
                <w:rPrChange w:id="13177" w:author="phuong vu" w:date="2018-11-30T22:36:00Z">
                  <w:rPr>
                    <w:del w:id="13178" w:author="phuong vu" w:date="2018-11-22T13:51:00Z"/>
                    <w:lang w:val="en-US"/>
                  </w:rPr>
                </w:rPrChange>
              </w:rPr>
              <w:pPrChange w:id="13179" w:author="phuong vu" w:date="2018-11-30T14:16:00Z">
                <w:pPr>
                  <w:spacing w:line="276" w:lineRule="auto"/>
                </w:pPr>
              </w:pPrChange>
            </w:pPr>
            <w:del w:id="13180" w:author="phuong vu" w:date="2018-11-22T13:51:00Z">
              <w:r w:rsidRPr="00920004" w:rsidDel="00C774DC">
                <w:rPr>
                  <w:rPrChange w:id="13181" w:author="phuong vu" w:date="2018-11-30T22:36:00Z">
                    <w:rPr>
                      <w:lang w:val="en-US"/>
                    </w:rPr>
                  </w:rPrChange>
                </w:rPr>
                <w:delText>GU_04</w:delText>
              </w:r>
              <w:bookmarkStart w:id="13182" w:name="_Toc530658486"/>
              <w:bookmarkStart w:id="13183" w:name="_Toc530662210"/>
              <w:bookmarkStart w:id="13184" w:name="_Toc530662677"/>
              <w:bookmarkStart w:id="13185" w:name="_Toc531009602"/>
              <w:bookmarkStart w:id="13186" w:name="_Toc531101837"/>
              <w:bookmarkStart w:id="13187" w:name="_Toc531102785"/>
              <w:bookmarkStart w:id="13188" w:name="_Toc531359024"/>
              <w:bookmarkStart w:id="13189" w:name="_Toc531360005"/>
              <w:bookmarkStart w:id="13190" w:name="_Toc531380847"/>
              <w:bookmarkEnd w:id="13182"/>
              <w:bookmarkEnd w:id="13183"/>
              <w:bookmarkEnd w:id="13184"/>
              <w:bookmarkEnd w:id="13185"/>
              <w:bookmarkEnd w:id="13186"/>
              <w:bookmarkEnd w:id="13187"/>
              <w:bookmarkEnd w:id="13188"/>
              <w:bookmarkEnd w:id="13189"/>
              <w:bookmarkEnd w:id="13190"/>
            </w:del>
          </w:p>
        </w:tc>
        <w:bookmarkStart w:id="13191" w:name="_Toc530658487"/>
        <w:bookmarkStart w:id="13192" w:name="_Toc530662211"/>
        <w:bookmarkStart w:id="13193" w:name="_Toc530662678"/>
        <w:bookmarkStart w:id="13194" w:name="_Toc531009603"/>
        <w:bookmarkStart w:id="13195" w:name="_Toc531101838"/>
        <w:bookmarkStart w:id="13196" w:name="_Toc531102786"/>
        <w:bookmarkStart w:id="13197" w:name="_Toc531359025"/>
        <w:bookmarkStart w:id="13198" w:name="_Toc531360006"/>
        <w:bookmarkStart w:id="13199" w:name="_Toc531380848"/>
        <w:bookmarkEnd w:id="13191"/>
        <w:bookmarkEnd w:id="13192"/>
        <w:bookmarkEnd w:id="13193"/>
        <w:bookmarkEnd w:id="13194"/>
        <w:bookmarkEnd w:id="13195"/>
        <w:bookmarkEnd w:id="13196"/>
        <w:bookmarkEnd w:id="13197"/>
        <w:bookmarkEnd w:id="13198"/>
        <w:bookmarkEnd w:id="13199"/>
      </w:tr>
      <w:tr w:rsidR="00225404" w:rsidRPr="00920004" w:rsidDel="00C774DC" w14:paraId="50186061" w14:textId="0B6743D2" w:rsidTr="00225404">
        <w:trPr>
          <w:del w:id="13200" w:author="phuong vu" w:date="2018-11-22T13:51:00Z"/>
        </w:trPr>
        <w:tc>
          <w:tcPr>
            <w:tcW w:w="2425" w:type="dxa"/>
          </w:tcPr>
          <w:p w14:paraId="09867B15" w14:textId="790CF830" w:rsidR="009B0E96" w:rsidRPr="00920004" w:rsidDel="00C774DC" w:rsidRDefault="009B0E96" w:rsidP="00BD0851">
            <w:pPr>
              <w:spacing w:before="240" w:line="0" w:lineRule="atLeast"/>
              <w:rPr>
                <w:del w:id="13201" w:author="phuong vu" w:date="2018-11-22T13:51:00Z"/>
                <w:b/>
                <w:rPrChange w:id="13202" w:author="phuong vu" w:date="2018-11-30T22:36:00Z">
                  <w:rPr>
                    <w:del w:id="13203" w:author="phuong vu" w:date="2018-11-22T13:51:00Z"/>
                    <w:b/>
                  </w:rPr>
                </w:rPrChange>
              </w:rPr>
              <w:pPrChange w:id="13204" w:author="phuong vu" w:date="2018-11-30T14:16:00Z">
                <w:pPr>
                  <w:spacing w:line="276" w:lineRule="auto"/>
                </w:pPr>
              </w:pPrChange>
            </w:pPr>
            <w:del w:id="13205" w:author="phuong vu" w:date="2018-11-22T13:51:00Z">
              <w:r w:rsidRPr="00920004" w:rsidDel="00C774DC">
                <w:rPr>
                  <w:b/>
                  <w:rPrChange w:id="13206" w:author="phuong vu" w:date="2018-11-30T22:36:00Z">
                    <w:rPr>
                      <w:b/>
                    </w:rPr>
                  </w:rPrChange>
                </w:rPr>
                <w:delText>Tên chức năng</w:delText>
              </w:r>
              <w:bookmarkStart w:id="13207" w:name="_Toc530658488"/>
              <w:bookmarkStart w:id="13208" w:name="_Toc530662212"/>
              <w:bookmarkStart w:id="13209" w:name="_Toc530662679"/>
              <w:bookmarkStart w:id="13210" w:name="_Toc531009604"/>
              <w:bookmarkStart w:id="13211" w:name="_Toc531101839"/>
              <w:bookmarkStart w:id="13212" w:name="_Toc531102787"/>
              <w:bookmarkStart w:id="13213" w:name="_Toc531359026"/>
              <w:bookmarkStart w:id="13214" w:name="_Toc531360007"/>
              <w:bookmarkStart w:id="13215" w:name="_Toc531380849"/>
              <w:bookmarkEnd w:id="13207"/>
              <w:bookmarkEnd w:id="13208"/>
              <w:bookmarkEnd w:id="13209"/>
              <w:bookmarkEnd w:id="13210"/>
              <w:bookmarkEnd w:id="13211"/>
              <w:bookmarkEnd w:id="13212"/>
              <w:bookmarkEnd w:id="13213"/>
              <w:bookmarkEnd w:id="13214"/>
              <w:bookmarkEnd w:id="13215"/>
            </w:del>
          </w:p>
        </w:tc>
        <w:tc>
          <w:tcPr>
            <w:tcW w:w="6686" w:type="dxa"/>
          </w:tcPr>
          <w:p w14:paraId="072C7886" w14:textId="5BCE10CC" w:rsidR="009B0E96" w:rsidRPr="00920004" w:rsidDel="00C774DC" w:rsidRDefault="009B0E96" w:rsidP="00BD0851">
            <w:pPr>
              <w:spacing w:before="240" w:line="0" w:lineRule="atLeast"/>
              <w:rPr>
                <w:del w:id="13216" w:author="phuong vu" w:date="2018-11-22T13:51:00Z"/>
                <w:rPrChange w:id="13217" w:author="phuong vu" w:date="2018-11-30T22:36:00Z">
                  <w:rPr>
                    <w:del w:id="13218" w:author="phuong vu" w:date="2018-11-22T13:51:00Z"/>
                    <w:lang w:val="en-US"/>
                  </w:rPr>
                </w:rPrChange>
              </w:rPr>
              <w:pPrChange w:id="13219" w:author="phuong vu" w:date="2018-11-30T14:16:00Z">
                <w:pPr>
                  <w:spacing w:line="276" w:lineRule="auto"/>
                </w:pPr>
              </w:pPrChange>
            </w:pPr>
            <w:del w:id="13220" w:author="phuong vu" w:date="2018-11-22T13:51:00Z">
              <w:r w:rsidRPr="00920004" w:rsidDel="00C774DC">
                <w:rPr>
                  <w:rPrChange w:id="13221" w:author="phuong vu" w:date="2018-11-30T22:36:00Z">
                    <w:rPr/>
                  </w:rPrChange>
                </w:rPr>
                <w:delText>Tạo đơn hàng</w:delText>
              </w:r>
              <w:bookmarkStart w:id="13222" w:name="_Toc530658489"/>
              <w:bookmarkStart w:id="13223" w:name="_Toc530662213"/>
              <w:bookmarkStart w:id="13224" w:name="_Toc530662680"/>
              <w:bookmarkStart w:id="13225" w:name="_Toc531009605"/>
              <w:bookmarkStart w:id="13226" w:name="_Toc531101840"/>
              <w:bookmarkStart w:id="13227" w:name="_Toc531102788"/>
              <w:bookmarkStart w:id="13228" w:name="_Toc531359027"/>
              <w:bookmarkStart w:id="13229" w:name="_Toc531360008"/>
              <w:bookmarkStart w:id="13230" w:name="_Toc531380850"/>
              <w:bookmarkEnd w:id="13222"/>
              <w:bookmarkEnd w:id="13223"/>
              <w:bookmarkEnd w:id="13224"/>
              <w:bookmarkEnd w:id="13225"/>
              <w:bookmarkEnd w:id="13226"/>
              <w:bookmarkEnd w:id="13227"/>
              <w:bookmarkEnd w:id="13228"/>
              <w:bookmarkEnd w:id="13229"/>
              <w:bookmarkEnd w:id="13230"/>
            </w:del>
          </w:p>
        </w:tc>
        <w:bookmarkStart w:id="13231" w:name="_Toc530658490"/>
        <w:bookmarkStart w:id="13232" w:name="_Toc530662214"/>
        <w:bookmarkStart w:id="13233" w:name="_Toc530662681"/>
        <w:bookmarkStart w:id="13234" w:name="_Toc531009606"/>
        <w:bookmarkStart w:id="13235" w:name="_Toc531101841"/>
        <w:bookmarkStart w:id="13236" w:name="_Toc531102789"/>
        <w:bookmarkStart w:id="13237" w:name="_Toc531359028"/>
        <w:bookmarkStart w:id="13238" w:name="_Toc531360009"/>
        <w:bookmarkStart w:id="13239" w:name="_Toc531380851"/>
        <w:bookmarkEnd w:id="13231"/>
        <w:bookmarkEnd w:id="13232"/>
        <w:bookmarkEnd w:id="13233"/>
        <w:bookmarkEnd w:id="13234"/>
        <w:bookmarkEnd w:id="13235"/>
        <w:bookmarkEnd w:id="13236"/>
        <w:bookmarkEnd w:id="13237"/>
        <w:bookmarkEnd w:id="13238"/>
        <w:bookmarkEnd w:id="13239"/>
      </w:tr>
      <w:tr w:rsidR="00225404" w:rsidRPr="00920004" w:rsidDel="00C774DC" w14:paraId="1CA34CFE" w14:textId="2E566646" w:rsidTr="00225404">
        <w:trPr>
          <w:del w:id="13240" w:author="phuong vu" w:date="2018-11-22T13:51:00Z"/>
        </w:trPr>
        <w:tc>
          <w:tcPr>
            <w:tcW w:w="2425" w:type="dxa"/>
          </w:tcPr>
          <w:p w14:paraId="52364FD0" w14:textId="4C67B74D" w:rsidR="009B0E96" w:rsidRPr="00920004" w:rsidDel="00C774DC" w:rsidRDefault="009B0E96" w:rsidP="00BD0851">
            <w:pPr>
              <w:spacing w:before="240" w:line="0" w:lineRule="atLeast"/>
              <w:rPr>
                <w:del w:id="13241" w:author="phuong vu" w:date="2018-11-22T13:51:00Z"/>
                <w:b/>
                <w:rPrChange w:id="13242" w:author="phuong vu" w:date="2018-11-30T22:36:00Z">
                  <w:rPr>
                    <w:del w:id="13243" w:author="phuong vu" w:date="2018-11-22T13:51:00Z"/>
                    <w:b/>
                  </w:rPr>
                </w:rPrChange>
              </w:rPr>
              <w:pPrChange w:id="13244" w:author="phuong vu" w:date="2018-11-30T14:16:00Z">
                <w:pPr>
                  <w:spacing w:line="276" w:lineRule="auto"/>
                </w:pPr>
              </w:pPrChange>
            </w:pPr>
            <w:del w:id="13245" w:author="phuong vu" w:date="2018-11-22T13:51:00Z">
              <w:r w:rsidRPr="00920004" w:rsidDel="00C774DC">
                <w:rPr>
                  <w:b/>
                  <w:rPrChange w:id="13246" w:author="phuong vu" w:date="2018-11-30T22:36:00Z">
                    <w:rPr>
                      <w:b/>
                    </w:rPr>
                  </w:rPrChange>
                </w:rPr>
                <w:delText>Đối tượng sử dụng</w:delText>
              </w:r>
              <w:bookmarkStart w:id="13247" w:name="_Toc530658491"/>
              <w:bookmarkStart w:id="13248" w:name="_Toc530662215"/>
              <w:bookmarkStart w:id="13249" w:name="_Toc530662682"/>
              <w:bookmarkStart w:id="13250" w:name="_Toc531009607"/>
              <w:bookmarkStart w:id="13251" w:name="_Toc531101842"/>
              <w:bookmarkStart w:id="13252" w:name="_Toc531102790"/>
              <w:bookmarkStart w:id="13253" w:name="_Toc531359029"/>
              <w:bookmarkStart w:id="13254" w:name="_Toc531360010"/>
              <w:bookmarkStart w:id="13255" w:name="_Toc531380852"/>
              <w:bookmarkEnd w:id="13247"/>
              <w:bookmarkEnd w:id="13248"/>
              <w:bookmarkEnd w:id="13249"/>
              <w:bookmarkEnd w:id="13250"/>
              <w:bookmarkEnd w:id="13251"/>
              <w:bookmarkEnd w:id="13252"/>
              <w:bookmarkEnd w:id="13253"/>
              <w:bookmarkEnd w:id="13254"/>
              <w:bookmarkEnd w:id="13255"/>
            </w:del>
          </w:p>
        </w:tc>
        <w:tc>
          <w:tcPr>
            <w:tcW w:w="6686" w:type="dxa"/>
          </w:tcPr>
          <w:p w14:paraId="08A0D1F5" w14:textId="43B26841" w:rsidR="009B0E96" w:rsidRPr="00920004" w:rsidDel="00C774DC" w:rsidRDefault="009B0E96" w:rsidP="00BD0851">
            <w:pPr>
              <w:spacing w:before="240" w:line="0" w:lineRule="atLeast"/>
              <w:rPr>
                <w:del w:id="13256" w:author="phuong vu" w:date="2018-11-22T13:51:00Z"/>
                <w:rPrChange w:id="13257" w:author="phuong vu" w:date="2018-11-30T22:36:00Z">
                  <w:rPr>
                    <w:del w:id="13258" w:author="phuong vu" w:date="2018-11-22T13:51:00Z"/>
                    <w:lang w:val="en-US"/>
                  </w:rPr>
                </w:rPrChange>
              </w:rPr>
              <w:pPrChange w:id="13259" w:author="phuong vu" w:date="2018-11-30T14:16:00Z">
                <w:pPr>
                  <w:spacing w:line="276" w:lineRule="auto"/>
                </w:pPr>
              </w:pPrChange>
            </w:pPr>
            <w:del w:id="13260" w:author="phuong vu" w:date="2018-11-22T13:51:00Z">
              <w:r w:rsidRPr="00920004" w:rsidDel="00C774DC">
                <w:rPr>
                  <w:rPrChange w:id="13261" w:author="phuong vu" w:date="2018-11-30T22:36:00Z">
                    <w:rPr>
                      <w:lang w:val="en-US"/>
                    </w:rPr>
                  </w:rPrChange>
                </w:rPr>
                <w:delText>Nhân viên cửa hàng (Nhân viên quản lí cửa hàng), khách hàng</w:delText>
              </w:r>
              <w:bookmarkStart w:id="13262" w:name="_Toc530658492"/>
              <w:bookmarkStart w:id="13263" w:name="_Toc530662216"/>
              <w:bookmarkStart w:id="13264" w:name="_Toc530662683"/>
              <w:bookmarkStart w:id="13265" w:name="_Toc531009608"/>
              <w:bookmarkStart w:id="13266" w:name="_Toc531101843"/>
              <w:bookmarkStart w:id="13267" w:name="_Toc531102791"/>
              <w:bookmarkStart w:id="13268" w:name="_Toc531359030"/>
              <w:bookmarkStart w:id="13269" w:name="_Toc531360011"/>
              <w:bookmarkStart w:id="13270" w:name="_Toc531380853"/>
              <w:bookmarkEnd w:id="13262"/>
              <w:bookmarkEnd w:id="13263"/>
              <w:bookmarkEnd w:id="13264"/>
              <w:bookmarkEnd w:id="13265"/>
              <w:bookmarkEnd w:id="13266"/>
              <w:bookmarkEnd w:id="13267"/>
              <w:bookmarkEnd w:id="13268"/>
              <w:bookmarkEnd w:id="13269"/>
              <w:bookmarkEnd w:id="13270"/>
            </w:del>
          </w:p>
        </w:tc>
        <w:bookmarkStart w:id="13271" w:name="_Toc530658493"/>
        <w:bookmarkStart w:id="13272" w:name="_Toc530662217"/>
        <w:bookmarkStart w:id="13273" w:name="_Toc530662684"/>
        <w:bookmarkStart w:id="13274" w:name="_Toc531009609"/>
        <w:bookmarkStart w:id="13275" w:name="_Toc531101844"/>
        <w:bookmarkStart w:id="13276" w:name="_Toc531102792"/>
        <w:bookmarkStart w:id="13277" w:name="_Toc531359031"/>
        <w:bookmarkStart w:id="13278" w:name="_Toc531360012"/>
        <w:bookmarkStart w:id="13279" w:name="_Toc531380854"/>
        <w:bookmarkEnd w:id="13271"/>
        <w:bookmarkEnd w:id="13272"/>
        <w:bookmarkEnd w:id="13273"/>
        <w:bookmarkEnd w:id="13274"/>
        <w:bookmarkEnd w:id="13275"/>
        <w:bookmarkEnd w:id="13276"/>
        <w:bookmarkEnd w:id="13277"/>
        <w:bookmarkEnd w:id="13278"/>
        <w:bookmarkEnd w:id="13279"/>
      </w:tr>
      <w:tr w:rsidR="00225404" w:rsidRPr="00920004" w:rsidDel="00C774DC" w14:paraId="125B2C9E" w14:textId="5381002F" w:rsidTr="00225404">
        <w:trPr>
          <w:del w:id="13280" w:author="phuong vu" w:date="2018-11-22T13:51:00Z"/>
        </w:trPr>
        <w:tc>
          <w:tcPr>
            <w:tcW w:w="2425" w:type="dxa"/>
          </w:tcPr>
          <w:p w14:paraId="3FCD6D76" w14:textId="76776A42" w:rsidR="009B0E96" w:rsidRPr="00920004" w:rsidDel="00C774DC" w:rsidRDefault="009B0E96" w:rsidP="00BD0851">
            <w:pPr>
              <w:spacing w:before="240" w:line="0" w:lineRule="atLeast"/>
              <w:rPr>
                <w:del w:id="13281" w:author="phuong vu" w:date="2018-11-22T13:51:00Z"/>
                <w:b/>
                <w:rPrChange w:id="13282" w:author="phuong vu" w:date="2018-11-30T22:36:00Z">
                  <w:rPr>
                    <w:del w:id="13283" w:author="phuong vu" w:date="2018-11-22T13:51:00Z"/>
                    <w:b/>
                  </w:rPr>
                </w:rPrChange>
              </w:rPr>
              <w:pPrChange w:id="13284" w:author="phuong vu" w:date="2018-11-30T14:16:00Z">
                <w:pPr>
                  <w:spacing w:line="276" w:lineRule="auto"/>
                </w:pPr>
              </w:pPrChange>
            </w:pPr>
            <w:del w:id="13285" w:author="phuong vu" w:date="2018-11-22T13:51:00Z">
              <w:r w:rsidRPr="00920004" w:rsidDel="00C774DC">
                <w:rPr>
                  <w:b/>
                  <w:rPrChange w:id="13286" w:author="phuong vu" w:date="2018-11-30T22:36:00Z">
                    <w:rPr>
                      <w:b/>
                    </w:rPr>
                  </w:rPrChange>
                </w:rPr>
                <w:delText>Tiền điều kiện</w:delText>
              </w:r>
              <w:bookmarkStart w:id="13287" w:name="_Toc530658494"/>
              <w:bookmarkStart w:id="13288" w:name="_Toc530662218"/>
              <w:bookmarkStart w:id="13289" w:name="_Toc530662685"/>
              <w:bookmarkStart w:id="13290" w:name="_Toc531009610"/>
              <w:bookmarkStart w:id="13291" w:name="_Toc531101845"/>
              <w:bookmarkStart w:id="13292" w:name="_Toc531102793"/>
              <w:bookmarkStart w:id="13293" w:name="_Toc531359032"/>
              <w:bookmarkStart w:id="13294" w:name="_Toc531360013"/>
              <w:bookmarkStart w:id="13295" w:name="_Toc531380855"/>
              <w:bookmarkEnd w:id="13287"/>
              <w:bookmarkEnd w:id="13288"/>
              <w:bookmarkEnd w:id="13289"/>
              <w:bookmarkEnd w:id="13290"/>
              <w:bookmarkEnd w:id="13291"/>
              <w:bookmarkEnd w:id="13292"/>
              <w:bookmarkEnd w:id="13293"/>
              <w:bookmarkEnd w:id="13294"/>
              <w:bookmarkEnd w:id="13295"/>
            </w:del>
          </w:p>
        </w:tc>
        <w:tc>
          <w:tcPr>
            <w:tcW w:w="6686" w:type="dxa"/>
          </w:tcPr>
          <w:p w14:paraId="46ED22C1" w14:textId="50471F1A" w:rsidR="009B0E96" w:rsidRPr="00920004" w:rsidDel="00C774DC" w:rsidRDefault="009B0E96" w:rsidP="00BD0851">
            <w:pPr>
              <w:spacing w:before="240" w:line="0" w:lineRule="atLeast"/>
              <w:rPr>
                <w:del w:id="13296" w:author="phuong vu" w:date="2018-11-22T13:51:00Z"/>
                <w:rPrChange w:id="13297" w:author="phuong vu" w:date="2018-11-30T22:36:00Z">
                  <w:rPr>
                    <w:del w:id="13298" w:author="phuong vu" w:date="2018-11-22T13:51:00Z"/>
                    <w:lang w:val="en-US"/>
                  </w:rPr>
                </w:rPrChange>
              </w:rPr>
              <w:pPrChange w:id="13299" w:author="phuong vu" w:date="2018-11-30T14:16:00Z">
                <w:pPr>
                  <w:spacing w:line="276" w:lineRule="auto"/>
                </w:pPr>
              </w:pPrChange>
            </w:pPr>
            <w:del w:id="13300" w:author="phuong vu" w:date="2018-11-22T13:51:00Z">
              <w:r w:rsidRPr="00920004" w:rsidDel="00C774DC">
                <w:rPr>
                  <w:rPrChange w:id="13301" w:author="phuong vu" w:date="2018-11-30T22:36:00Z">
                    <w:rPr>
                      <w:lang w:val="en-US"/>
                    </w:rPr>
                  </w:rPrChange>
                </w:rPr>
                <w:delText>Truy cập được trang web quản lí đối với nhân viên cửa hàng và ứng dụng điện thoại đối với khách hàng và đăng nhập thành công.</w:delText>
              </w:r>
              <w:bookmarkStart w:id="13302" w:name="_Toc530658495"/>
              <w:bookmarkStart w:id="13303" w:name="_Toc530662219"/>
              <w:bookmarkStart w:id="13304" w:name="_Toc530662686"/>
              <w:bookmarkStart w:id="13305" w:name="_Toc531009611"/>
              <w:bookmarkStart w:id="13306" w:name="_Toc531101846"/>
              <w:bookmarkStart w:id="13307" w:name="_Toc531102794"/>
              <w:bookmarkStart w:id="13308" w:name="_Toc531359033"/>
              <w:bookmarkStart w:id="13309" w:name="_Toc531360014"/>
              <w:bookmarkStart w:id="13310" w:name="_Toc531380856"/>
              <w:bookmarkEnd w:id="13302"/>
              <w:bookmarkEnd w:id="13303"/>
              <w:bookmarkEnd w:id="13304"/>
              <w:bookmarkEnd w:id="13305"/>
              <w:bookmarkEnd w:id="13306"/>
              <w:bookmarkEnd w:id="13307"/>
              <w:bookmarkEnd w:id="13308"/>
              <w:bookmarkEnd w:id="13309"/>
              <w:bookmarkEnd w:id="13310"/>
            </w:del>
          </w:p>
        </w:tc>
        <w:bookmarkStart w:id="13311" w:name="_Toc530658496"/>
        <w:bookmarkStart w:id="13312" w:name="_Toc530662220"/>
        <w:bookmarkStart w:id="13313" w:name="_Toc530662687"/>
        <w:bookmarkStart w:id="13314" w:name="_Toc531009612"/>
        <w:bookmarkStart w:id="13315" w:name="_Toc531101847"/>
        <w:bookmarkStart w:id="13316" w:name="_Toc531102795"/>
        <w:bookmarkStart w:id="13317" w:name="_Toc531359034"/>
        <w:bookmarkStart w:id="13318" w:name="_Toc531360015"/>
        <w:bookmarkStart w:id="13319" w:name="_Toc531380857"/>
        <w:bookmarkEnd w:id="13311"/>
        <w:bookmarkEnd w:id="13312"/>
        <w:bookmarkEnd w:id="13313"/>
        <w:bookmarkEnd w:id="13314"/>
        <w:bookmarkEnd w:id="13315"/>
        <w:bookmarkEnd w:id="13316"/>
        <w:bookmarkEnd w:id="13317"/>
        <w:bookmarkEnd w:id="13318"/>
        <w:bookmarkEnd w:id="13319"/>
      </w:tr>
      <w:tr w:rsidR="00225404" w:rsidRPr="00920004" w:rsidDel="00C774DC" w14:paraId="56686DA2" w14:textId="7342240F" w:rsidTr="00225404">
        <w:trPr>
          <w:del w:id="13320" w:author="phuong vu" w:date="2018-11-22T13:51:00Z"/>
        </w:trPr>
        <w:tc>
          <w:tcPr>
            <w:tcW w:w="2425" w:type="dxa"/>
          </w:tcPr>
          <w:p w14:paraId="4ECB6F75" w14:textId="14E75D36" w:rsidR="009B0E96" w:rsidRPr="00920004" w:rsidDel="00C774DC" w:rsidRDefault="009B0E96" w:rsidP="00BD0851">
            <w:pPr>
              <w:spacing w:before="240" w:line="0" w:lineRule="atLeast"/>
              <w:rPr>
                <w:del w:id="13321" w:author="phuong vu" w:date="2018-11-22T13:51:00Z"/>
                <w:b/>
                <w:rPrChange w:id="13322" w:author="phuong vu" w:date="2018-11-30T22:36:00Z">
                  <w:rPr>
                    <w:del w:id="13323" w:author="phuong vu" w:date="2018-11-22T13:51:00Z"/>
                    <w:b/>
                  </w:rPr>
                </w:rPrChange>
              </w:rPr>
              <w:pPrChange w:id="13324" w:author="phuong vu" w:date="2018-11-30T14:16:00Z">
                <w:pPr>
                  <w:spacing w:line="276" w:lineRule="auto"/>
                </w:pPr>
              </w:pPrChange>
            </w:pPr>
            <w:del w:id="13325" w:author="phuong vu" w:date="2018-11-22T13:51:00Z">
              <w:r w:rsidRPr="00920004" w:rsidDel="00C774DC">
                <w:rPr>
                  <w:b/>
                  <w:rPrChange w:id="13326" w:author="phuong vu" w:date="2018-11-30T22:36:00Z">
                    <w:rPr>
                      <w:b/>
                    </w:rPr>
                  </w:rPrChange>
                </w:rPr>
                <w:delText>Cách xử lí</w:delText>
              </w:r>
              <w:bookmarkStart w:id="13327" w:name="_Toc530658497"/>
              <w:bookmarkStart w:id="13328" w:name="_Toc530662221"/>
              <w:bookmarkStart w:id="13329" w:name="_Toc530662688"/>
              <w:bookmarkStart w:id="13330" w:name="_Toc531009613"/>
              <w:bookmarkStart w:id="13331" w:name="_Toc531101848"/>
              <w:bookmarkStart w:id="13332" w:name="_Toc531102796"/>
              <w:bookmarkStart w:id="13333" w:name="_Toc531359035"/>
              <w:bookmarkStart w:id="13334" w:name="_Toc531360016"/>
              <w:bookmarkStart w:id="13335" w:name="_Toc531380858"/>
              <w:bookmarkEnd w:id="13327"/>
              <w:bookmarkEnd w:id="13328"/>
              <w:bookmarkEnd w:id="13329"/>
              <w:bookmarkEnd w:id="13330"/>
              <w:bookmarkEnd w:id="13331"/>
              <w:bookmarkEnd w:id="13332"/>
              <w:bookmarkEnd w:id="13333"/>
              <w:bookmarkEnd w:id="13334"/>
              <w:bookmarkEnd w:id="13335"/>
            </w:del>
          </w:p>
        </w:tc>
        <w:tc>
          <w:tcPr>
            <w:tcW w:w="6686" w:type="dxa"/>
          </w:tcPr>
          <w:p w14:paraId="248C92A1" w14:textId="66D908AF" w:rsidR="009B0E96" w:rsidRPr="00920004" w:rsidDel="00C774DC" w:rsidRDefault="00225404" w:rsidP="00BD0851">
            <w:pPr>
              <w:spacing w:before="240" w:line="0" w:lineRule="atLeast"/>
              <w:rPr>
                <w:del w:id="13336" w:author="phuong vu" w:date="2018-11-22T13:51:00Z"/>
                <w:rPrChange w:id="13337" w:author="phuong vu" w:date="2018-11-30T22:36:00Z">
                  <w:rPr>
                    <w:del w:id="13338" w:author="phuong vu" w:date="2018-11-22T13:51:00Z"/>
                    <w:lang w:val="en-US"/>
                  </w:rPr>
                </w:rPrChange>
              </w:rPr>
              <w:pPrChange w:id="13339" w:author="phuong vu" w:date="2018-11-30T14:16:00Z">
                <w:pPr>
                  <w:spacing w:line="276" w:lineRule="auto"/>
                </w:pPr>
              </w:pPrChange>
            </w:pPr>
            <w:del w:id="13340" w:author="phuong vu" w:date="2018-11-22T13:51:00Z">
              <w:r w:rsidRPr="00920004" w:rsidDel="00C774DC">
                <w:rPr>
                  <w:rPrChange w:id="13341" w:author="phuong vu" w:date="2018-11-30T22:36:00Z">
                    <w:rPr>
                      <w:lang w:val="en-US"/>
                    </w:rPr>
                  </w:rPrChange>
                </w:rPr>
                <w:delText xml:space="preserve">Đối với </w:delText>
              </w:r>
              <w:r w:rsidR="00261DD6" w:rsidRPr="00920004" w:rsidDel="00C774DC">
                <w:rPr>
                  <w:rPrChange w:id="13342" w:author="phuong vu" w:date="2018-11-30T22:36:00Z">
                    <w:rPr>
                      <w:lang w:val="en-US"/>
                    </w:rPr>
                  </w:rPrChange>
                </w:rPr>
                <w:delText>đặt đơn hàng từ trang quản lí</w:delText>
              </w:r>
              <w:r w:rsidR="004F2566" w:rsidRPr="00920004" w:rsidDel="00C774DC">
                <w:rPr>
                  <w:rPrChange w:id="13343" w:author="phuong vu" w:date="2018-11-30T22:36:00Z">
                    <w:rPr>
                      <w:lang w:val="en-US"/>
                    </w:rPr>
                  </w:rPrChange>
                </w:rPr>
                <w:delText xml:space="preserve"> (Nhân viên quản lí cửa hàng)</w:delText>
              </w:r>
              <w:r w:rsidR="00261DD6" w:rsidRPr="00920004" w:rsidDel="00C774DC">
                <w:rPr>
                  <w:rPrChange w:id="13344" w:author="phuong vu" w:date="2018-11-30T22:36:00Z">
                    <w:rPr>
                      <w:lang w:val="en-US"/>
                    </w:rPr>
                  </w:rPrChange>
                </w:rPr>
                <w:delText>:</w:delText>
              </w:r>
              <w:bookmarkStart w:id="13345" w:name="_Toc530658498"/>
              <w:bookmarkStart w:id="13346" w:name="_Toc530662222"/>
              <w:bookmarkStart w:id="13347" w:name="_Toc530662689"/>
              <w:bookmarkStart w:id="13348" w:name="_Toc531009614"/>
              <w:bookmarkStart w:id="13349" w:name="_Toc531101849"/>
              <w:bookmarkStart w:id="13350" w:name="_Toc531102797"/>
              <w:bookmarkStart w:id="13351" w:name="_Toc531359036"/>
              <w:bookmarkStart w:id="13352" w:name="_Toc531360017"/>
              <w:bookmarkStart w:id="13353" w:name="_Toc531380859"/>
              <w:bookmarkEnd w:id="13345"/>
              <w:bookmarkEnd w:id="13346"/>
              <w:bookmarkEnd w:id="13347"/>
              <w:bookmarkEnd w:id="13348"/>
              <w:bookmarkEnd w:id="13349"/>
              <w:bookmarkEnd w:id="13350"/>
              <w:bookmarkEnd w:id="13351"/>
              <w:bookmarkEnd w:id="13352"/>
              <w:bookmarkEnd w:id="13353"/>
            </w:del>
          </w:p>
          <w:p w14:paraId="4EAF689E" w14:textId="67723667" w:rsidR="00225404" w:rsidRPr="00920004" w:rsidDel="00C774DC" w:rsidRDefault="00225404" w:rsidP="00BD0851">
            <w:pPr>
              <w:spacing w:before="240" w:line="0" w:lineRule="atLeast"/>
              <w:ind w:left="498"/>
              <w:rPr>
                <w:del w:id="13354" w:author="phuong vu" w:date="2018-11-22T13:51:00Z"/>
                <w:rPrChange w:id="13355" w:author="phuong vu" w:date="2018-11-30T22:36:00Z">
                  <w:rPr>
                    <w:del w:id="13356" w:author="phuong vu" w:date="2018-11-22T13:51:00Z"/>
                    <w:lang w:val="en-US"/>
                  </w:rPr>
                </w:rPrChange>
              </w:rPr>
              <w:pPrChange w:id="13357" w:author="phuong vu" w:date="2018-11-30T14:16:00Z">
                <w:pPr>
                  <w:spacing w:line="276" w:lineRule="auto"/>
                  <w:ind w:left="498"/>
                </w:pPr>
              </w:pPrChange>
            </w:pPr>
            <w:del w:id="13358" w:author="phuong vu" w:date="2018-11-22T13:51:00Z">
              <w:r w:rsidRPr="00920004" w:rsidDel="00C774DC">
                <w:rPr>
                  <w:rPrChange w:id="13359" w:author="phuong vu" w:date="2018-11-30T22:36:00Z">
                    <w:rPr>
                      <w:lang w:val="en-US"/>
                    </w:rPr>
                  </w:rPrChange>
                </w:rPr>
                <w:delText xml:space="preserve">Bước 1: Nhấn vào </w:delText>
              </w:r>
              <w:r w:rsidRPr="00920004" w:rsidDel="00C774DC">
                <w:rPr>
                  <w:rPrChange w:id="13360" w:author="phuong vu" w:date="2018-11-30T22:36:00Z">
                    <w:rPr>
                      <w:i/>
                      <w:lang w:val="en-US"/>
                    </w:rPr>
                  </w:rPrChange>
                </w:rPr>
                <w:delText>“tạo đơn hàng”</w:delText>
              </w:r>
              <w:r w:rsidRPr="00920004" w:rsidDel="00C774DC">
                <w:rPr>
                  <w:rPrChange w:id="13361" w:author="phuong vu" w:date="2018-11-30T22:36:00Z">
                    <w:rPr>
                      <w:lang w:val="en-US"/>
                    </w:rPr>
                  </w:rPrChange>
                </w:rPr>
                <w:delText xml:space="preserve"> ở thanh danh mục</w:delText>
              </w:r>
              <w:bookmarkStart w:id="13362" w:name="_Toc530658499"/>
              <w:bookmarkStart w:id="13363" w:name="_Toc530662223"/>
              <w:bookmarkStart w:id="13364" w:name="_Toc530662690"/>
              <w:bookmarkStart w:id="13365" w:name="_Toc531009615"/>
              <w:bookmarkStart w:id="13366" w:name="_Toc531101850"/>
              <w:bookmarkStart w:id="13367" w:name="_Toc531102798"/>
              <w:bookmarkStart w:id="13368" w:name="_Toc531359037"/>
              <w:bookmarkStart w:id="13369" w:name="_Toc531360018"/>
              <w:bookmarkStart w:id="13370" w:name="_Toc531380860"/>
              <w:bookmarkEnd w:id="13362"/>
              <w:bookmarkEnd w:id="13363"/>
              <w:bookmarkEnd w:id="13364"/>
              <w:bookmarkEnd w:id="13365"/>
              <w:bookmarkEnd w:id="13366"/>
              <w:bookmarkEnd w:id="13367"/>
              <w:bookmarkEnd w:id="13368"/>
              <w:bookmarkEnd w:id="13369"/>
              <w:bookmarkEnd w:id="13370"/>
            </w:del>
          </w:p>
          <w:p w14:paraId="02B56390" w14:textId="7CE5B353" w:rsidR="00225404" w:rsidRPr="00920004" w:rsidDel="00C774DC" w:rsidRDefault="00225404" w:rsidP="00BD0851">
            <w:pPr>
              <w:spacing w:before="240" w:line="0" w:lineRule="atLeast"/>
              <w:ind w:left="499"/>
              <w:rPr>
                <w:del w:id="13371" w:author="phuong vu" w:date="2018-11-22T13:51:00Z"/>
                <w:rPrChange w:id="13372" w:author="phuong vu" w:date="2018-11-30T22:36:00Z">
                  <w:rPr>
                    <w:del w:id="13373" w:author="phuong vu" w:date="2018-11-22T13:51:00Z"/>
                    <w:lang w:val="en-US"/>
                  </w:rPr>
                </w:rPrChange>
              </w:rPr>
              <w:pPrChange w:id="13374" w:author="phuong vu" w:date="2018-11-30T14:16:00Z">
                <w:pPr>
                  <w:spacing w:line="276" w:lineRule="auto"/>
                  <w:ind w:left="499"/>
                </w:pPr>
              </w:pPrChange>
            </w:pPr>
            <w:del w:id="13375" w:author="phuong vu" w:date="2018-11-22T13:51:00Z">
              <w:r w:rsidRPr="00920004" w:rsidDel="00C774DC">
                <w:rPr>
                  <w:rPrChange w:id="13376" w:author="phuong vu" w:date="2018-11-30T22:36:00Z">
                    <w:rPr>
                      <w:lang w:val="en-US"/>
                    </w:rPr>
                  </w:rPrChange>
                </w:rPr>
                <w:delText xml:space="preserve">bên trái màn hình. </w:delText>
              </w:r>
              <w:bookmarkStart w:id="13377" w:name="_Toc530658500"/>
              <w:bookmarkStart w:id="13378" w:name="_Toc530662224"/>
              <w:bookmarkStart w:id="13379" w:name="_Toc530662691"/>
              <w:bookmarkStart w:id="13380" w:name="_Toc531009616"/>
              <w:bookmarkStart w:id="13381" w:name="_Toc531101851"/>
              <w:bookmarkStart w:id="13382" w:name="_Toc531102799"/>
              <w:bookmarkStart w:id="13383" w:name="_Toc531359038"/>
              <w:bookmarkStart w:id="13384" w:name="_Toc531360019"/>
              <w:bookmarkStart w:id="13385" w:name="_Toc531380861"/>
              <w:bookmarkEnd w:id="13377"/>
              <w:bookmarkEnd w:id="13378"/>
              <w:bookmarkEnd w:id="13379"/>
              <w:bookmarkEnd w:id="13380"/>
              <w:bookmarkEnd w:id="13381"/>
              <w:bookmarkEnd w:id="13382"/>
              <w:bookmarkEnd w:id="13383"/>
              <w:bookmarkEnd w:id="13384"/>
              <w:bookmarkEnd w:id="13385"/>
            </w:del>
          </w:p>
          <w:p w14:paraId="4AE63DCA" w14:textId="10322DB9" w:rsidR="00225404" w:rsidRPr="00920004" w:rsidDel="00C774DC" w:rsidRDefault="00225404" w:rsidP="00BD0851">
            <w:pPr>
              <w:spacing w:before="240" w:line="0" w:lineRule="atLeast"/>
              <w:ind w:left="499"/>
              <w:rPr>
                <w:del w:id="13386" w:author="phuong vu" w:date="2018-11-22T13:51:00Z"/>
                <w:rPrChange w:id="13387" w:author="phuong vu" w:date="2018-11-30T22:36:00Z">
                  <w:rPr>
                    <w:del w:id="13388" w:author="phuong vu" w:date="2018-11-22T13:51:00Z"/>
                    <w:lang w:val="en-US"/>
                  </w:rPr>
                </w:rPrChange>
              </w:rPr>
              <w:pPrChange w:id="13389" w:author="phuong vu" w:date="2018-11-30T14:16:00Z">
                <w:pPr>
                  <w:spacing w:line="276" w:lineRule="auto"/>
                  <w:ind w:left="499"/>
                </w:pPr>
              </w:pPrChange>
            </w:pPr>
            <w:del w:id="13390" w:author="phuong vu" w:date="2018-11-22T13:51:00Z">
              <w:r w:rsidRPr="00920004" w:rsidDel="00C774DC">
                <w:rPr>
                  <w:rPrChange w:id="13391" w:author="phuong vu" w:date="2018-11-30T22:36:00Z">
                    <w:rPr>
                      <w:lang w:val="en-US"/>
                    </w:rPr>
                  </w:rPrChange>
                </w:rPr>
                <w:delText>Bước 2: Những thông tin được mặc định sẵn: Thông tin chi nhánh, danh sách loại dịch vụ theo chi nhánh.</w:delText>
              </w:r>
              <w:bookmarkStart w:id="13392" w:name="_Toc530658501"/>
              <w:bookmarkStart w:id="13393" w:name="_Toc530662225"/>
              <w:bookmarkStart w:id="13394" w:name="_Toc530662692"/>
              <w:bookmarkStart w:id="13395" w:name="_Toc531009617"/>
              <w:bookmarkStart w:id="13396" w:name="_Toc531101852"/>
              <w:bookmarkStart w:id="13397" w:name="_Toc531102800"/>
              <w:bookmarkStart w:id="13398" w:name="_Toc531359039"/>
              <w:bookmarkStart w:id="13399" w:name="_Toc531360020"/>
              <w:bookmarkStart w:id="13400" w:name="_Toc531380862"/>
              <w:bookmarkEnd w:id="13392"/>
              <w:bookmarkEnd w:id="13393"/>
              <w:bookmarkEnd w:id="13394"/>
              <w:bookmarkEnd w:id="13395"/>
              <w:bookmarkEnd w:id="13396"/>
              <w:bookmarkEnd w:id="13397"/>
              <w:bookmarkEnd w:id="13398"/>
              <w:bookmarkEnd w:id="13399"/>
              <w:bookmarkEnd w:id="13400"/>
            </w:del>
          </w:p>
          <w:p w14:paraId="0CAB0434" w14:textId="26DA2C05" w:rsidR="00225404" w:rsidRPr="00920004" w:rsidDel="00C774DC" w:rsidRDefault="00225404" w:rsidP="00BD0851">
            <w:pPr>
              <w:spacing w:before="240" w:line="0" w:lineRule="atLeast"/>
              <w:ind w:left="499"/>
              <w:rPr>
                <w:del w:id="13401" w:author="phuong vu" w:date="2018-11-22T13:51:00Z"/>
                <w:rPrChange w:id="13402" w:author="phuong vu" w:date="2018-11-30T22:36:00Z">
                  <w:rPr>
                    <w:del w:id="13403" w:author="phuong vu" w:date="2018-11-22T13:51:00Z"/>
                    <w:lang w:val="en-US"/>
                  </w:rPr>
                </w:rPrChange>
              </w:rPr>
              <w:pPrChange w:id="13404" w:author="phuong vu" w:date="2018-11-30T14:16:00Z">
                <w:pPr>
                  <w:spacing w:line="276" w:lineRule="auto"/>
                  <w:ind w:left="499"/>
                </w:pPr>
              </w:pPrChange>
            </w:pPr>
            <w:del w:id="13405" w:author="phuong vu" w:date="2018-11-22T13:51:00Z">
              <w:r w:rsidRPr="00920004" w:rsidDel="00C774DC">
                <w:rPr>
                  <w:rPrChange w:id="13406" w:author="phuong vu" w:date="2018-11-30T22:36:00Z">
                    <w:rPr>
                      <w:lang w:val="en-US"/>
                    </w:rPr>
                  </w:rPrChange>
                </w:rPr>
                <w:delText>Bước 3: Người dùng nhập các thông tin khách hàng,</w:delText>
              </w:r>
              <w:r w:rsidR="00261DD6" w:rsidRPr="00920004" w:rsidDel="00C774DC">
                <w:rPr>
                  <w:rPrChange w:id="13407" w:author="phuong vu" w:date="2018-11-30T22:36:00Z">
                    <w:rPr>
                      <w:lang w:val="en-US"/>
                    </w:rPr>
                  </w:rPrChange>
                </w:rPr>
                <w:delText xml:space="preserve"> địa chỉ lấy và trả đồ,</w:delText>
              </w:r>
              <w:r w:rsidRPr="00920004" w:rsidDel="00C774DC">
                <w:rPr>
                  <w:rPrChange w:id="13408" w:author="phuong vu" w:date="2018-11-30T22:36: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920004" w:rsidDel="00C774DC">
                <w:rPr>
                  <w:rPrChange w:id="13409" w:author="phuong vu" w:date="2018-11-30T22:36:00Z">
                    <w:rPr>
                      <w:lang w:val="en-US"/>
                    </w:rPr>
                  </w:rPrChange>
                </w:rPr>
                <w:delText xml:space="preserve"> </w:delText>
              </w:r>
              <w:bookmarkStart w:id="13410" w:name="_Toc530658502"/>
              <w:bookmarkStart w:id="13411" w:name="_Toc530662226"/>
              <w:bookmarkStart w:id="13412" w:name="_Toc530662693"/>
              <w:bookmarkStart w:id="13413" w:name="_Toc531009618"/>
              <w:bookmarkStart w:id="13414" w:name="_Toc531101853"/>
              <w:bookmarkStart w:id="13415" w:name="_Toc531102801"/>
              <w:bookmarkStart w:id="13416" w:name="_Toc531359040"/>
              <w:bookmarkStart w:id="13417" w:name="_Toc531360021"/>
              <w:bookmarkStart w:id="13418" w:name="_Toc531380863"/>
              <w:bookmarkEnd w:id="13410"/>
              <w:bookmarkEnd w:id="13411"/>
              <w:bookmarkEnd w:id="13412"/>
              <w:bookmarkEnd w:id="13413"/>
              <w:bookmarkEnd w:id="13414"/>
              <w:bookmarkEnd w:id="13415"/>
              <w:bookmarkEnd w:id="13416"/>
              <w:bookmarkEnd w:id="13417"/>
              <w:bookmarkEnd w:id="13418"/>
            </w:del>
          </w:p>
          <w:p w14:paraId="769CFD04" w14:textId="62F88DEC" w:rsidR="00261DD6" w:rsidRPr="00920004" w:rsidDel="00C774DC" w:rsidRDefault="00261DD6" w:rsidP="00BD0851">
            <w:pPr>
              <w:spacing w:before="240" w:line="0" w:lineRule="atLeast"/>
              <w:ind w:left="499"/>
              <w:rPr>
                <w:del w:id="13419" w:author="phuong vu" w:date="2018-11-22T13:51:00Z"/>
                <w:rPrChange w:id="13420" w:author="phuong vu" w:date="2018-11-30T22:36:00Z">
                  <w:rPr>
                    <w:del w:id="13421" w:author="phuong vu" w:date="2018-11-22T13:51:00Z"/>
                    <w:lang w:val="en-US"/>
                  </w:rPr>
                </w:rPrChange>
              </w:rPr>
              <w:pPrChange w:id="13422" w:author="phuong vu" w:date="2018-11-30T14:16:00Z">
                <w:pPr>
                  <w:spacing w:line="276" w:lineRule="auto"/>
                  <w:ind w:left="499"/>
                </w:pPr>
              </w:pPrChange>
            </w:pPr>
            <w:del w:id="13423" w:author="phuong vu" w:date="2018-11-22T13:51:00Z">
              <w:r w:rsidRPr="00920004" w:rsidDel="00C774DC">
                <w:rPr>
                  <w:rPrChange w:id="13424" w:author="phuong vu" w:date="2018-11-30T22:36: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13425" w:name="_Toc530658503"/>
              <w:bookmarkStart w:id="13426" w:name="_Toc530662227"/>
              <w:bookmarkStart w:id="13427" w:name="_Toc530662694"/>
              <w:bookmarkStart w:id="13428" w:name="_Toc531009619"/>
              <w:bookmarkStart w:id="13429" w:name="_Toc531101854"/>
              <w:bookmarkStart w:id="13430" w:name="_Toc531102802"/>
              <w:bookmarkStart w:id="13431" w:name="_Toc531359041"/>
              <w:bookmarkStart w:id="13432" w:name="_Toc531360022"/>
              <w:bookmarkStart w:id="13433" w:name="_Toc531380864"/>
              <w:bookmarkEnd w:id="13425"/>
              <w:bookmarkEnd w:id="13426"/>
              <w:bookmarkEnd w:id="13427"/>
              <w:bookmarkEnd w:id="13428"/>
              <w:bookmarkEnd w:id="13429"/>
              <w:bookmarkEnd w:id="13430"/>
              <w:bookmarkEnd w:id="13431"/>
              <w:bookmarkEnd w:id="13432"/>
              <w:bookmarkEnd w:id="13433"/>
            </w:del>
          </w:p>
          <w:p w14:paraId="45386B67" w14:textId="185EF74A" w:rsidR="00261DD6" w:rsidRPr="00920004" w:rsidDel="00C774DC" w:rsidRDefault="00261DD6" w:rsidP="00BD0851">
            <w:pPr>
              <w:spacing w:before="240" w:line="0" w:lineRule="atLeast"/>
              <w:ind w:left="499"/>
              <w:rPr>
                <w:del w:id="13434" w:author="phuong vu" w:date="2018-11-22T13:51:00Z"/>
                <w:rPrChange w:id="13435" w:author="phuong vu" w:date="2018-11-30T22:36:00Z">
                  <w:rPr>
                    <w:del w:id="13436" w:author="phuong vu" w:date="2018-11-22T13:51:00Z"/>
                    <w:lang w:val="en-US"/>
                  </w:rPr>
                </w:rPrChange>
              </w:rPr>
              <w:pPrChange w:id="13437" w:author="phuong vu" w:date="2018-11-30T14:16:00Z">
                <w:pPr>
                  <w:spacing w:line="276" w:lineRule="auto"/>
                  <w:ind w:left="499"/>
                </w:pPr>
              </w:pPrChange>
            </w:pPr>
            <w:del w:id="13438" w:author="phuong vu" w:date="2018-11-22T13:51:00Z">
              <w:r w:rsidRPr="00920004" w:rsidDel="00C774DC">
                <w:rPr>
                  <w:rPrChange w:id="13439" w:author="phuong vu" w:date="2018-11-30T22:36:00Z">
                    <w:rPr>
                      <w:lang w:val="en-US"/>
                    </w:rPr>
                  </w:rPrChange>
                </w:rPr>
                <w:delText xml:space="preserve">Bước 5: Nhấn nút </w:delText>
              </w:r>
              <w:r w:rsidRPr="00920004" w:rsidDel="00C774DC">
                <w:rPr>
                  <w:rPrChange w:id="13440" w:author="phuong vu" w:date="2018-11-30T22:36:00Z">
                    <w:rPr>
                      <w:i/>
                      <w:lang w:val="en-US"/>
                    </w:rPr>
                  </w:rPrChange>
                </w:rPr>
                <w:delText>“đặt hàng”.</w:delText>
              </w:r>
              <w:r w:rsidRPr="00920004" w:rsidDel="00C774DC">
                <w:rPr>
                  <w:rPrChange w:id="13441" w:author="phuong vu" w:date="2018-11-30T22:36:00Z">
                    <w:rPr>
                      <w:lang w:val="en-US"/>
                    </w:rPr>
                  </w:rPrChange>
                </w:rPr>
                <w:delText xml:space="preserve"> Đơn hàng được lưu vào cơ sở dữ liệu với trạng thái là </w:delText>
              </w:r>
              <w:r w:rsidRPr="00920004" w:rsidDel="00C774DC">
                <w:rPr>
                  <w:rPrChange w:id="13442" w:author="phuong vu" w:date="2018-11-30T22:36:00Z">
                    <w:rPr>
                      <w:i/>
                      <w:lang w:val="en-US"/>
                    </w:rPr>
                  </w:rPrChange>
                </w:rPr>
                <w:delText xml:space="preserve">“nháp”. </w:delText>
              </w:r>
              <w:r w:rsidRPr="00920004" w:rsidDel="00C774DC">
                <w:rPr>
                  <w:rPrChange w:id="13443" w:author="phuong vu" w:date="2018-11-30T22:36:00Z">
                    <w:rPr>
                      <w:lang w:val="en-US"/>
                    </w:rPr>
                  </w:rPrChange>
                </w:rPr>
                <w:delText>Và chuyển sang trang xác nhận đơn hàng với thông tin chi tiết và tổng giá tiền đối với đơn hàng.</w:delText>
              </w:r>
              <w:bookmarkStart w:id="13444" w:name="_Toc530658504"/>
              <w:bookmarkStart w:id="13445" w:name="_Toc530662228"/>
              <w:bookmarkStart w:id="13446" w:name="_Toc530662695"/>
              <w:bookmarkStart w:id="13447" w:name="_Toc531009620"/>
              <w:bookmarkStart w:id="13448" w:name="_Toc531101855"/>
              <w:bookmarkStart w:id="13449" w:name="_Toc531102803"/>
              <w:bookmarkStart w:id="13450" w:name="_Toc531359042"/>
              <w:bookmarkStart w:id="13451" w:name="_Toc531360023"/>
              <w:bookmarkStart w:id="13452" w:name="_Toc531380865"/>
              <w:bookmarkEnd w:id="13444"/>
              <w:bookmarkEnd w:id="13445"/>
              <w:bookmarkEnd w:id="13446"/>
              <w:bookmarkEnd w:id="13447"/>
              <w:bookmarkEnd w:id="13448"/>
              <w:bookmarkEnd w:id="13449"/>
              <w:bookmarkEnd w:id="13450"/>
              <w:bookmarkEnd w:id="13451"/>
              <w:bookmarkEnd w:id="13452"/>
            </w:del>
          </w:p>
          <w:p w14:paraId="5CBFFDC8" w14:textId="6337B03A" w:rsidR="00225404" w:rsidRPr="00920004" w:rsidDel="00C774DC" w:rsidRDefault="00261DD6" w:rsidP="00BD0851">
            <w:pPr>
              <w:spacing w:before="240" w:line="0" w:lineRule="atLeast"/>
              <w:ind w:left="499"/>
              <w:rPr>
                <w:del w:id="13453" w:author="phuong vu" w:date="2018-11-22T13:51:00Z"/>
                <w:rPrChange w:id="13454" w:author="phuong vu" w:date="2018-11-30T22:36:00Z">
                  <w:rPr>
                    <w:del w:id="13455" w:author="phuong vu" w:date="2018-11-22T13:51:00Z"/>
                  </w:rPr>
                </w:rPrChange>
              </w:rPr>
              <w:pPrChange w:id="13456" w:author="phuong vu" w:date="2018-11-30T14:16:00Z">
                <w:pPr>
                  <w:spacing w:line="276" w:lineRule="auto"/>
                  <w:ind w:left="499"/>
                </w:pPr>
              </w:pPrChange>
            </w:pPr>
            <w:del w:id="13457" w:author="phuong vu" w:date="2018-11-22T13:51:00Z">
              <w:r w:rsidRPr="00920004" w:rsidDel="00C774DC">
                <w:rPr>
                  <w:rPrChange w:id="13458" w:author="phuong vu" w:date="2018-11-30T22:36:00Z">
                    <w:rPr>
                      <w:lang w:val="en-US"/>
                    </w:rPr>
                  </w:rPrChange>
                </w:rPr>
                <w:delText>Bước 6: Nhấn nút “</w:delText>
              </w:r>
              <w:r w:rsidRPr="00920004" w:rsidDel="00C774DC">
                <w:rPr>
                  <w:rPrChange w:id="13459" w:author="phuong vu" w:date="2018-11-30T22:36:00Z">
                    <w:rPr>
                      <w:i/>
                      <w:lang w:val="en-US"/>
                    </w:rPr>
                  </w:rPrChange>
                </w:rPr>
                <w:delText>đặt hàng</w:delText>
              </w:r>
              <w:r w:rsidRPr="00920004" w:rsidDel="00C774DC">
                <w:rPr>
                  <w:rPrChange w:id="13460" w:author="phuong vu" w:date="2018-11-30T22:36:00Z">
                    <w:rPr>
                      <w:lang w:val="en-US"/>
                    </w:rPr>
                  </w:rPrChange>
                </w:rPr>
                <w:delText xml:space="preserve">” một lần nữa để xác nhận đơn hàng. Đơn hàng được cập nhật với trạng thái </w:delText>
              </w:r>
              <w:r w:rsidRPr="00920004" w:rsidDel="00C774DC">
                <w:rPr>
                  <w:rPrChange w:id="13461" w:author="phuong vu" w:date="2018-11-30T22:36:00Z">
                    <w:rPr>
                      <w:i/>
                      <w:lang w:val="en-US"/>
                    </w:rPr>
                  </w:rPrChange>
                </w:rPr>
                <w:delText>“đang chờ”.</w:delText>
              </w:r>
              <w:bookmarkStart w:id="13462" w:name="_Toc530658505"/>
              <w:bookmarkStart w:id="13463" w:name="_Toc530662229"/>
              <w:bookmarkStart w:id="13464" w:name="_Toc530662696"/>
              <w:bookmarkStart w:id="13465" w:name="_Toc531009621"/>
              <w:bookmarkStart w:id="13466" w:name="_Toc531101856"/>
              <w:bookmarkStart w:id="13467" w:name="_Toc531102804"/>
              <w:bookmarkStart w:id="13468" w:name="_Toc531359043"/>
              <w:bookmarkStart w:id="13469" w:name="_Toc531360024"/>
              <w:bookmarkStart w:id="13470" w:name="_Toc531380866"/>
              <w:bookmarkEnd w:id="13462"/>
              <w:bookmarkEnd w:id="13463"/>
              <w:bookmarkEnd w:id="13464"/>
              <w:bookmarkEnd w:id="13465"/>
              <w:bookmarkEnd w:id="13466"/>
              <w:bookmarkEnd w:id="13467"/>
              <w:bookmarkEnd w:id="13468"/>
              <w:bookmarkEnd w:id="13469"/>
              <w:bookmarkEnd w:id="13470"/>
            </w:del>
          </w:p>
          <w:p w14:paraId="7A79ACA5" w14:textId="52BC254A" w:rsidR="00225404" w:rsidRPr="00920004" w:rsidDel="00C774DC" w:rsidRDefault="00261DD6" w:rsidP="00BD0851">
            <w:pPr>
              <w:spacing w:before="240" w:line="0" w:lineRule="atLeast"/>
              <w:rPr>
                <w:del w:id="13471" w:author="phuong vu" w:date="2018-11-22T13:51:00Z"/>
                <w:rPrChange w:id="13472" w:author="phuong vu" w:date="2018-11-30T22:36:00Z">
                  <w:rPr>
                    <w:del w:id="13473" w:author="phuong vu" w:date="2018-11-22T13:51:00Z"/>
                    <w:lang w:val="en-US"/>
                  </w:rPr>
                </w:rPrChange>
              </w:rPr>
              <w:pPrChange w:id="13474" w:author="phuong vu" w:date="2018-11-30T14:16:00Z">
                <w:pPr>
                  <w:spacing w:line="276" w:lineRule="auto"/>
                </w:pPr>
              </w:pPrChange>
            </w:pPr>
            <w:del w:id="13475" w:author="phuong vu" w:date="2018-11-22T13:51:00Z">
              <w:r w:rsidRPr="00920004" w:rsidDel="00C774DC">
                <w:rPr>
                  <w:rPrChange w:id="13476" w:author="phuong vu" w:date="2018-11-30T22:36:00Z">
                    <w:rPr>
                      <w:lang w:val="en-US"/>
                    </w:rPr>
                  </w:rPrChange>
                </w:rPr>
                <w:delText>Đối với đặt đơn hàng tử ứng dụng điện thoại</w:delText>
              </w:r>
              <w:r w:rsidR="004F2566" w:rsidRPr="00920004" w:rsidDel="00C774DC">
                <w:rPr>
                  <w:rPrChange w:id="13477" w:author="phuong vu" w:date="2018-11-30T22:36:00Z">
                    <w:rPr>
                      <w:lang w:val="en-US"/>
                    </w:rPr>
                  </w:rPrChange>
                </w:rPr>
                <w:delText xml:space="preserve"> (khách hàng)</w:delText>
              </w:r>
              <w:r w:rsidRPr="00920004" w:rsidDel="00C774DC">
                <w:rPr>
                  <w:rPrChange w:id="13478" w:author="phuong vu" w:date="2018-11-30T22:36:00Z">
                    <w:rPr>
                      <w:lang w:val="en-US"/>
                    </w:rPr>
                  </w:rPrChange>
                </w:rPr>
                <w:delText>:</w:delText>
              </w:r>
              <w:bookmarkStart w:id="13479" w:name="_Toc530658506"/>
              <w:bookmarkStart w:id="13480" w:name="_Toc530662230"/>
              <w:bookmarkStart w:id="13481" w:name="_Toc530662697"/>
              <w:bookmarkStart w:id="13482" w:name="_Toc531009622"/>
              <w:bookmarkStart w:id="13483" w:name="_Toc531101857"/>
              <w:bookmarkStart w:id="13484" w:name="_Toc531102805"/>
              <w:bookmarkStart w:id="13485" w:name="_Toc531359044"/>
              <w:bookmarkStart w:id="13486" w:name="_Toc531360025"/>
              <w:bookmarkStart w:id="13487" w:name="_Toc531380867"/>
              <w:bookmarkEnd w:id="13479"/>
              <w:bookmarkEnd w:id="13480"/>
              <w:bookmarkEnd w:id="13481"/>
              <w:bookmarkEnd w:id="13482"/>
              <w:bookmarkEnd w:id="13483"/>
              <w:bookmarkEnd w:id="13484"/>
              <w:bookmarkEnd w:id="13485"/>
              <w:bookmarkEnd w:id="13486"/>
              <w:bookmarkEnd w:id="13487"/>
            </w:del>
          </w:p>
          <w:p w14:paraId="728A849F" w14:textId="586F7EC1" w:rsidR="00261DD6" w:rsidRPr="00920004" w:rsidDel="00C774DC" w:rsidRDefault="00261DD6" w:rsidP="00BD0851">
            <w:pPr>
              <w:spacing w:before="240" w:line="0" w:lineRule="atLeast"/>
              <w:ind w:left="516"/>
              <w:rPr>
                <w:del w:id="13488" w:author="phuong vu" w:date="2018-11-22T13:51:00Z"/>
                <w:rPrChange w:id="13489" w:author="phuong vu" w:date="2018-11-30T22:36:00Z">
                  <w:rPr>
                    <w:del w:id="13490" w:author="phuong vu" w:date="2018-11-22T13:51:00Z"/>
                    <w:lang w:val="en-US"/>
                  </w:rPr>
                </w:rPrChange>
              </w:rPr>
              <w:pPrChange w:id="13491" w:author="phuong vu" w:date="2018-11-30T14:16:00Z">
                <w:pPr>
                  <w:spacing w:line="276" w:lineRule="auto"/>
                  <w:ind w:left="516"/>
                </w:pPr>
              </w:pPrChange>
            </w:pPr>
            <w:del w:id="13492" w:author="phuong vu" w:date="2018-11-22T13:51:00Z">
              <w:r w:rsidRPr="00920004" w:rsidDel="00C774DC">
                <w:rPr>
                  <w:rPrChange w:id="13493" w:author="phuong vu" w:date="2018-11-30T22:36:00Z">
                    <w:rPr>
                      <w:lang w:val="en-US"/>
                    </w:rPr>
                  </w:rPrChange>
                </w:rPr>
                <w:delText>Bước 1: Người dùng chọn loại dịch vụ mong muốn. Kế tiếp chọn đơn vị tính là cái hay kilogram.</w:delText>
              </w:r>
              <w:bookmarkStart w:id="13494" w:name="_Toc530658507"/>
              <w:bookmarkStart w:id="13495" w:name="_Toc530662231"/>
              <w:bookmarkStart w:id="13496" w:name="_Toc530662698"/>
              <w:bookmarkStart w:id="13497" w:name="_Toc531009623"/>
              <w:bookmarkStart w:id="13498" w:name="_Toc531101858"/>
              <w:bookmarkStart w:id="13499" w:name="_Toc531102806"/>
              <w:bookmarkStart w:id="13500" w:name="_Toc531359045"/>
              <w:bookmarkStart w:id="13501" w:name="_Toc531360026"/>
              <w:bookmarkStart w:id="13502" w:name="_Toc531380868"/>
              <w:bookmarkEnd w:id="13494"/>
              <w:bookmarkEnd w:id="13495"/>
              <w:bookmarkEnd w:id="13496"/>
              <w:bookmarkEnd w:id="13497"/>
              <w:bookmarkEnd w:id="13498"/>
              <w:bookmarkEnd w:id="13499"/>
              <w:bookmarkEnd w:id="13500"/>
              <w:bookmarkEnd w:id="13501"/>
              <w:bookmarkEnd w:id="13502"/>
            </w:del>
          </w:p>
          <w:p w14:paraId="4491EAF6" w14:textId="331C6FD3" w:rsidR="004F2566" w:rsidRPr="00920004" w:rsidDel="00C774DC" w:rsidRDefault="00261DD6" w:rsidP="00BD0851">
            <w:pPr>
              <w:spacing w:before="240" w:line="0" w:lineRule="atLeast"/>
              <w:ind w:left="516"/>
              <w:rPr>
                <w:del w:id="13503" w:author="phuong vu" w:date="2018-11-22T13:51:00Z"/>
                <w:rPrChange w:id="13504" w:author="phuong vu" w:date="2018-11-30T22:36:00Z">
                  <w:rPr>
                    <w:del w:id="13505" w:author="phuong vu" w:date="2018-11-22T13:51:00Z"/>
                    <w:lang w:val="en-US"/>
                  </w:rPr>
                </w:rPrChange>
              </w:rPr>
              <w:pPrChange w:id="13506" w:author="phuong vu" w:date="2018-11-30T14:16:00Z">
                <w:pPr>
                  <w:spacing w:line="276" w:lineRule="auto"/>
                  <w:ind w:left="516"/>
                </w:pPr>
              </w:pPrChange>
            </w:pPr>
            <w:del w:id="13507" w:author="phuong vu" w:date="2018-11-22T13:51:00Z">
              <w:r w:rsidRPr="00920004" w:rsidDel="00C774DC">
                <w:rPr>
                  <w:rPrChange w:id="13508" w:author="phuong vu" w:date="2018-11-30T22:36:00Z">
                    <w:rPr>
                      <w:lang w:val="en-US"/>
                    </w:rPr>
                  </w:rPrChange>
                </w:rPr>
                <w:delText>Bước 2: Người dùng chọn những quần áo dành cho loại dịch vụ này. Ở đây người dùng có thể dùng chức năng “</w:delText>
              </w:r>
              <w:r w:rsidRPr="00920004" w:rsidDel="00C774DC">
                <w:rPr>
                  <w:rPrChange w:id="13509" w:author="phuong vu" w:date="2018-11-30T22:36:00Z">
                    <w:rPr>
                      <w:i/>
                      <w:lang w:val="en-US"/>
                    </w:rPr>
                  </w:rPrChange>
                </w:rPr>
                <w:delText>GU_06</w:delText>
              </w:r>
              <w:r w:rsidRPr="00920004" w:rsidDel="00C774DC">
                <w:rPr>
                  <w:rPrChange w:id="13510" w:author="phuong vu" w:date="2018-11-30T22:36:00Z">
                    <w:rPr>
                      <w:lang w:val="en-US"/>
                    </w:rPr>
                  </w:rPrChange>
                </w:rPr>
                <w:delText xml:space="preserve">” để giúp thêm quần áo nhanh chóng. </w:delText>
              </w:r>
              <w:r w:rsidR="004F2566" w:rsidRPr="00920004" w:rsidDel="00C774DC">
                <w:rPr>
                  <w:rPrChange w:id="13511" w:author="phuong vu" w:date="2018-11-30T22:36:00Z">
                    <w:rPr>
                      <w:lang w:val="en-US"/>
                    </w:rPr>
                  </w:rPrChange>
                </w:rPr>
                <w:delText>Khi người dùng chọn một quần áo, thông tin về số lượng là bắt buộc. Mọi thông tin đơn hàng được giữ tạm thời vào trong giỏ hàng.</w:delText>
              </w:r>
              <w:bookmarkStart w:id="13512" w:name="_Toc530658508"/>
              <w:bookmarkStart w:id="13513" w:name="_Toc530662232"/>
              <w:bookmarkStart w:id="13514" w:name="_Toc530662699"/>
              <w:bookmarkStart w:id="13515" w:name="_Toc531009624"/>
              <w:bookmarkStart w:id="13516" w:name="_Toc531101859"/>
              <w:bookmarkStart w:id="13517" w:name="_Toc531102807"/>
              <w:bookmarkStart w:id="13518" w:name="_Toc531359046"/>
              <w:bookmarkStart w:id="13519" w:name="_Toc531360027"/>
              <w:bookmarkStart w:id="13520" w:name="_Toc531380869"/>
              <w:bookmarkEnd w:id="13512"/>
              <w:bookmarkEnd w:id="13513"/>
              <w:bookmarkEnd w:id="13514"/>
              <w:bookmarkEnd w:id="13515"/>
              <w:bookmarkEnd w:id="13516"/>
              <w:bookmarkEnd w:id="13517"/>
              <w:bookmarkEnd w:id="13518"/>
              <w:bookmarkEnd w:id="13519"/>
              <w:bookmarkEnd w:id="13520"/>
            </w:del>
          </w:p>
          <w:p w14:paraId="501B26AC" w14:textId="163FA477" w:rsidR="004F2566" w:rsidRPr="00920004" w:rsidDel="00C774DC" w:rsidRDefault="004F2566" w:rsidP="00BD0851">
            <w:pPr>
              <w:spacing w:before="240" w:line="0" w:lineRule="atLeast"/>
              <w:ind w:left="516"/>
              <w:rPr>
                <w:del w:id="13521" w:author="phuong vu" w:date="2018-11-22T13:51:00Z"/>
                <w:rPrChange w:id="13522" w:author="phuong vu" w:date="2018-11-30T22:36:00Z">
                  <w:rPr>
                    <w:del w:id="13523" w:author="phuong vu" w:date="2018-11-22T13:51:00Z"/>
                    <w:lang w:val="en-US"/>
                  </w:rPr>
                </w:rPrChange>
              </w:rPr>
              <w:pPrChange w:id="13524" w:author="phuong vu" w:date="2018-11-30T14:16:00Z">
                <w:pPr>
                  <w:spacing w:line="276" w:lineRule="auto"/>
                  <w:ind w:left="516"/>
                </w:pPr>
              </w:pPrChange>
            </w:pPr>
            <w:del w:id="13525" w:author="phuong vu" w:date="2018-11-22T13:51:00Z">
              <w:r w:rsidRPr="00920004" w:rsidDel="00C774DC">
                <w:rPr>
                  <w:rPrChange w:id="13526" w:author="phuong vu" w:date="2018-11-30T22:36:00Z">
                    <w:rPr>
                      <w:lang w:val="en-US"/>
                    </w:rPr>
                  </w:rPrChange>
                </w:rPr>
                <w:delText xml:space="preserve">Bước 3: Nếu người dùng có nhu cầu đặt thêm dịch vụ, quay lại trang chọn dịch vụ và thực lại tuần tự các bước 1, 2. </w:delText>
              </w:r>
              <w:bookmarkStart w:id="13527" w:name="_Toc530658509"/>
              <w:bookmarkStart w:id="13528" w:name="_Toc530662233"/>
              <w:bookmarkStart w:id="13529" w:name="_Toc530662700"/>
              <w:bookmarkStart w:id="13530" w:name="_Toc531009625"/>
              <w:bookmarkStart w:id="13531" w:name="_Toc531101860"/>
              <w:bookmarkStart w:id="13532" w:name="_Toc531102808"/>
              <w:bookmarkStart w:id="13533" w:name="_Toc531359047"/>
              <w:bookmarkStart w:id="13534" w:name="_Toc531360028"/>
              <w:bookmarkStart w:id="13535" w:name="_Toc531380870"/>
              <w:bookmarkEnd w:id="13527"/>
              <w:bookmarkEnd w:id="13528"/>
              <w:bookmarkEnd w:id="13529"/>
              <w:bookmarkEnd w:id="13530"/>
              <w:bookmarkEnd w:id="13531"/>
              <w:bookmarkEnd w:id="13532"/>
              <w:bookmarkEnd w:id="13533"/>
              <w:bookmarkEnd w:id="13534"/>
              <w:bookmarkEnd w:id="13535"/>
            </w:del>
          </w:p>
          <w:p w14:paraId="0BFEB936" w14:textId="37217CBA" w:rsidR="004F2566" w:rsidRPr="00920004" w:rsidDel="00C774DC" w:rsidRDefault="004F2566" w:rsidP="00BD0851">
            <w:pPr>
              <w:spacing w:before="240" w:line="0" w:lineRule="atLeast"/>
              <w:ind w:left="516"/>
              <w:rPr>
                <w:del w:id="13536" w:author="phuong vu" w:date="2018-11-22T13:51:00Z"/>
                <w:rPrChange w:id="13537" w:author="phuong vu" w:date="2018-11-30T22:36:00Z">
                  <w:rPr>
                    <w:del w:id="13538" w:author="phuong vu" w:date="2018-11-22T13:51:00Z"/>
                    <w:lang w:val="en-US"/>
                  </w:rPr>
                </w:rPrChange>
              </w:rPr>
              <w:pPrChange w:id="13539" w:author="phuong vu" w:date="2018-11-30T14:16:00Z">
                <w:pPr>
                  <w:spacing w:line="276" w:lineRule="auto"/>
                  <w:ind w:left="516"/>
                </w:pPr>
              </w:pPrChange>
            </w:pPr>
            <w:del w:id="13540" w:author="phuong vu" w:date="2018-11-22T13:51:00Z">
              <w:r w:rsidRPr="00920004" w:rsidDel="00C774DC">
                <w:rPr>
                  <w:rPrChange w:id="13541" w:author="phuong vu" w:date="2018-11-30T22:36:00Z">
                    <w:rPr>
                      <w:lang w:val="en-US"/>
                    </w:rPr>
                  </w:rPrChange>
                </w:rPr>
                <w:delText>Bước 4: Người dùng truy cập vào màn hình giỏ hàng và xác nhận đặt đơn hàng. Sau đó chuyển sang màn hình thực hiện chức “</w:delText>
              </w:r>
              <w:r w:rsidRPr="00920004" w:rsidDel="00C774DC">
                <w:rPr>
                  <w:rPrChange w:id="13542" w:author="phuong vu" w:date="2018-11-30T22:36:00Z">
                    <w:rPr>
                      <w:i/>
                      <w:lang w:val="en-US"/>
                    </w:rPr>
                  </w:rPrChange>
                </w:rPr>
                <w:delText>GU_05</w:delText>
              </w:r>
              <w:r w:rsidRPr="00920004" w:rsidDel="00C774DC">
                <w:rPr>
                  <w:rPrChange w:id="13543" w:author="phuong vu" w:date="2018-11-30T22:36:00Z">
                    <w:rPr>
                      <w:lang w:val="en-US"/>
                    </w:rPr>
                  </w:rPrChange>
                </w:rPr>
                <w:delText xml:space="preserve">”. Người dùng chọn chi nhánh mong muốn. </w:delText>
              </w:r>
              <w:bookmarkStart w:id="13544" w:name="_Toc530658510"/>
              <w:bookmarkStart w:id="13545" w:name="_Toc530662234"/>
              <w:bookmarkStart w:id="13546" w:name="_Toc530662701"/>
              <w:bookmarkStart w:id="13547" w:name="_Toc531009626"/>
              <w:bookmarkStart w:id="13548" w:name="_Toc531101861"/>
              <w:bookmarkStart w:id="13549" w:name="_Toc531102809"/>
              <w:bookmarkStart w:id="13550" w:name="_Toc531359048"/>
              <w:bookmarkStart w:id="13551" w:name="_Toc531360029"/>
              <w:bookmarkStart w:id="13552" w:name="_Toc531380871"/>
              <w:bookmarkEnd w:id="13544"/>
              <w:bookmarkEnd w:id="13545"/>
              <w:bookmarkEnd w:id="13546"/>
              <w:bookmarkEnd w:id="13547"/>
              <w:bookmarkEnd w:id="13548"/>
              <w:bookmarkEnd w:id="13549"/>
              <w:bookmarkEnd w:id="13550"/>
              <w:bookmarkEnd w:id="13551"/>
              <w:bookmarkEnd w:id="13552"/>
            </w:del>
          </w:p>
          <w:p w14:paraId="45A52B4F" w14:textId="2AD61848" w:rsidR="004F2566" w:rsidRPr="00920004" w:rsidDel="00C774DC" w:rsidRDefault="004F2566" w:rsidP="00BD0851">
            <w:pPr>
              <w:spacing w:before="240" w:line="0" w:lineRule="atLeast"/>
              <w:ind w:left="516"/>
              <w:rPr>
                <w:del w:id="13553" w:author="phuong vu" w:date="2018-11-22T13:51:00Z"/>
                <w:rPrChange w:id="13554" w:author="phuong vu" w:date="2018-11-30T22:36:00Z">
                  <w:rPr>
                    <w:del w:id="13555" w:author="phuong vu" w:date="2018-11-22T13:51:00Z"/>
                    <w:lang w:val="en-US"/>
                  </w:rPr>
                </w:rPrChange>
              </w:rPr>
              <w:pPrChange w:id="13556" w:author="phuong vu" w:date="2018-11-30T14:16:00Z">
                <w:pPr>
                  <w:spacing w:line="276" w:lineRule="auto"/>
                  <w:ind w:left="516"/>
                </w:pPr>
              </w:pPrChange>
            </w:pPr>
            <w:del w:id="13557" w:author="phuong vu" w:date="2018-11-22T13:51:00Z">
              <w:r w:rsidRPr="00920004" w:rsidDel="00C774DC">
                <w:rPr>
                  <w:rPrChange w:id="13558" w:author="phuong vu" w:date="2018-11-30T22:36: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13559" w:name="_Toc530658511"/>
              <w:bookmarkStart w:id="13560" w:name="_Toc530662235"/>
              <w:bookmarkStart w:id="13561" w:name="_Toc530662702"/>
              <w:bookmarkStart w:id="13562" w:name="_Toc531009627"/>
              <w:bookmarkStart w:id="13563" w:name="_Toc531101862"/>
              <w:bookmarkStart w:id="13564" w:name="_Toc531102810"/>
              <w:bookmarkStart w:id="13565" w:name="_Toc531359049"/>
              <w:bookmarkStart w:id="13566" w:name="_Toc531360030"/>
              <w:bookmarkStart w:id="13567" w:name="_Toc531380872"/>
              <w:bookmarkEnd w:id="13559"/>
              <w:bookmarkEnd w:id="13560"/>
              <w:bookmarkEnd w:id="13561"/>
              <w:bookmarkEnd w:id="13562"/>
              <w:bookmarkEnd w:id="13563"/>
              <w:bookmarkEnd w:id="13564"/>
              <w:bookmarkEnd w:id="13565"/>
              <w:bookmarkEnd w:id="13566"/>
              <w:bookmarkEnd w:id="13567"/>
            </w:del>
          </w:p>
          <w:p w14:paraId="479A1632" w14:textId="6C737F52" w:rsidR="004F2566" w:rsidRPr="00920004" w:rsidDel="00C774DC" w:rsidRDefault="004F2566" w:rsidP="00BD0851">
            <w:pPr>
              <w:spacing w:before="240" w:line="0" w:lineRule="atLeast"/>
              <w:ind w:left="516"/>
              <w:rPr>
                <w:del w:id="13568" w:author="phuong vu" w:date="2018-11-22T13:51:00Z"/>
                <w:rPrChange w:id="13569" w:author="phuong vu" w:date="2018-11-30T22:36:00Z">
                  <w:rPr>
                    <w:del w:id="13570" w:author="phuong vu" w:date="2018-11-22T13:51:00Z"/>
                    <w:i/>
                    <w:lang w:val="en-US"/>
                  </w:rPr>
                </w:rPrChange>
              </w:rPr>
              <w:pPrChange w:id="13571" w:author="phuong vu" w:date="2018-11-30T14:16:00Z">
                <w:pPr>
                  <w:spacing w:line="276" w:lineRule="auto"/>
                  <w:ind w:left="516"/>
                </w:pPr>
              </w:pPrChange>
            </w:pPr>
            <w:del w:id="13572" w:author="phuong vu" w:date="2018-11-22T13:51:00Z">
              <w:r w:rsidRPr="00920004" w:rsidDel="00C774DC">
                <w:rPr>
                  <w:rPrChange w:id="13573" w:author="phuong vu" w:date="2018-11-30T22:36:00Z">
                    <w:rPr>
                      <w:lang w:val="en-US"/>
                    </w:rPr>
                  </w:rPrChange>
                </w:rPr>
                <w:delText xml:space="preserve">Bước 6: Người dùng nhấn </w:delText>
              </w:r>
              <w:r w:rsidRPr="00920004" w:rsidDel="00C774DC">
                <w:rPr>
                  <w:rPrChange w:id="13574" w:author="phuong vu" w:date="2018-11-30T22:36:00Z">
                    <w:rPr>
                      <w:i/>
                      <w:lang w:val="en-US"/>
                    </w:rPr>
                  </w:rPrChange>
                </w:rPr>
                <w:delText xml:space="preserve">“xác nhận” </w:delText>
              </w:r>
              <w:r w:rsidRPr="00920004" w:rsidDel="00C774DC">
                <w:rPr>
                  <w:rPrChange w:id="13575" w:author="phuong vu" w:date="2018-11-30T22:36:00Z">
                    <w:rPr>
                      <w:lang w:val="en-US"/>
                    </w:rPr>
                  </w:rPrChange>
                </w:rPr>
                <w:delText xml:space="preserve">lần cuối. Đơn hàng được gửi lên server và lưu lại vào cơ sở dữ liệu với trạng thái </w:delText>
              </w:r>
              <w:r w:rsidRPr="00920004" w:rsidDel="00C774DC">
                <w:rPr>
                  <w:rPrChange w:id="13576" w:author="phuong vu" w:date="2018-11-30T22:36:00Z">
                    <w:rPr>
                      <w:i/>
                      <w:lang w:val="en-US"/>
                    </w:rPr>
                  </w:rPrChange>
                </w:rPr>
                <w:delText>“đang chờ”.</w:delText>
              </w:r>
              <w:r w:rsidRPr="00920004" w:rsidDel="00C774DC">
                <w:rPr>
                  <w:rPrChange w:id="13577" w:author="phuong vu" w:date="2018-11-30T22:36:00Z">
                    <w:rPr>
                      <w:lang w:val="en-US"/>
                    </w:rPr>
                  </w:rPrChange>
                </w:rPr>
                <w:delText xml:space="preserve"> Không lưu trạng thái là </w:delText>
              </w:r>
              <w:r w:rsidRPr="00920004" w:rsidDel="00C774DC">
                <w:rPr>
                  <w:rPrChange w:id="13578" w:author="phuong vu" w:date="2018-11-30T22:36:00Z">
                    <w:rPr>
                      <w:i/>
                      <w:lang w:val="en-US"/>
                    </w:rPr>
                  </w:rPrChange>
                </w:rPr>
                <w:delText>“nháp”.</w:delText>
              </w:r>
              <w:bookmarkStart w:id="13579" w:name="_Toc530658512"/>
              <w:bookmarkStart w:id="13580" w:name="_Toc530662236"/>
              <w:bookmarkStart w:id="13581" w:name="_Toc530662703"/>
              <w:bookmarkStart w:id="13582" w:name="_Toc531009628"/>
              <w:bookmarkStart w:id="13583" w:name="_Toc531101863"/>
              <w:bookmarkStart w:id="13584" w:name="_Toc531102811"/>
              <w:bookmarkStart w:id="13585" w:name="_Toc531359050"/>
              <w:bookmarkStart w:id="13586" w:name="_Toc531360031"/>
              <w:bookmarkStart w:id="13587" w:name="_Toc531380873"/>
              <w:bookmarkEnd w:id="13579"/>
              <w:bookmarkEnd w:id="13580"/>
              <w:bookmarkEnd w:id="13581"/>
              <w:bookmarkEnd w:id="13582"/>
              <w:bookmarkEnd w:id="13583"/>
              <w:bookmarkEnd w:id="13584"/>
              <w:bookmarkEnd w:id="13585"/>
              <w:bookmarkEnd w:id="13586"/>
              <w:bookmarkEnd w:id="13587"/>
            </w:del>
          </w:p>
          <w:p w14:paraId="6D7FAEF9" w14:textId="09ADFFFC" w:rsidR="001A372D" w:rsidRPr="00920004" w:rsidDel="00C774DC" w:rsidRDefault="004F2566" w:rsidP="00BD0851">
            <w:pPr>
              <w:spacing w:before="240" w:line="0" w:lineRule="atLeast"/>
              <w:ind w:left="516"/>
              <w:rPr>
                <w:del w:id="13588" w:author="phuong vu" w:date="2018-11-22T13:51:00Z"/>
                <w:rPrChange w:id="13589" w:author="phuong vu" w:date="2018-11-30T22:36:00Z">
                  <w:rPr>
                    <w:del w:id="13590" w:author="phuong vu" w:date="2018-11-22T13:51:00Z"/>
                    <w:lang w:val="en-US"/>
                  </w:rPr>
                </w:rPrChange>
              </w:rPr>
              <w:pPrChange w:id="13591" w:author="phuong vu" w:date="2018-11-30T14:16:00Z">
                <w:pPr>
                  <w:spacing w:line="276" w:lineRule="auto"/>
                  <w:ind w:left="516"/>
                </w:pPr>
              </w:pPrChange>
            </w:pPr>
            <w:del w:id="13592" w:author="phuong vu" w:date="2018-11-22T13:51:00Z">
              <w:r w:rsidRPr="00920004" w:rsidDel="00C774DC">
                <w:rPr>
                  <w:rPrChange w:id="13593" w:author="phuong vu" w:date="2018-11-30T22:36:00Z">
                    <w:rPr>
                      <w:lang w:val="en-US"/>
                    </w:rPr>
                  </w:rPrChange>
                </w:rPr>
                <w:delText>Bước 7: Người dùng sẽ được chuyển sang màn hình cảm ơn cùng với mã QR Code ứng với đơn hàng</w:delText>
              </w:r>
              <w:r w:rsidR="001A372D" w:rsidRPr="00920004" w:rsidDel="00C774DC">
                <w:rPr>
                  <w:rPrChange w:id="13594" w:author="phuong vu" w:date="2018-11-30T22:36:00Z">
                    <w:rPr>
                      <w:lang w:val="en-US"/>
                    </w:rPr>
                  </w:rPrChange>
                </w:rPr>
                <w:delText>.</w:delText>
              </w:r>
              <w:bookmarkStart w:id="13595" w:name="_Toc530658513"/>
              <w:bookmarkStart w:id="13596" w:name="_Toc530662237"/>
              <w:bookmarkStart w:id="13597" w:name="_Toc530662704"/>
              <w:bookmarkStart w:id="13598" w:name="_Toc531009629"/>
              <w:bookmarkStart w:id="13599" w:name="_Toc531101864"/>
              <w:bookmarkStart w:id="13600" w:name="_Toc531102812"/>
              <w:bookmarkStart w:id="13601" w:name="_Toc531359051"/>
              <w:bookmarkStart w:id="13602" w:name="_Toc531360032"/>
              <w:bookmarkStart w:id="13603" w:name="_Toc531380874"/>
              <w:bookmarkEnd w:id="13595"/>
              <w:bookmarkEnd w:id="13596"/>
              <w:bookmarkEnd w:id="13597"/>
              <w:bookmarkEnd w:id="13598"/>
              <w:bookmarkEnd w:id="13599"/>
              <w:bookmarkEnd w:id="13600"/>
              <w:bookmarkEnd w:id="13601"/>
              <w:bookmarkEnd w:id="13602"/>
              <w:bookmarkEnd w:id="13603"/>
            </w:del>
          </w:p>
        </w:tc>
        <w:bookmarkStart w:id="13604" w:name="_Toc530658514"/>
        <w:bookmarkStart w:id="13605" w:name="_Toc530662238"/>
        <w:bookmarkStart w:id="13606" w:name="_Toc530662705"/>
        <w:bookmarkStart w:id="13607" w:name="_Toc531009630"/>
        <w:bookmarkStart w:id="13608" w:name="_Toc531101865"/>
        <w:bookmarkStart w:id="13609" w:name="_Toc531102813"/>
        <w:bookmarkStart w:id="13610" w:name="_Toc531359052"/>
        <w:bookmarkStart w:id="13611" w:name="_Toc531360033"/>
        <w:bookmarkStart w:id="13612" w:name="_Toc531380875"/>
        <w:bookmarkEnd w:id="13604"/>
        <w:bookmarkEnd w:id="13605"/>
        <w:bookmarkEnd w:id="13606"/>
        <w:bookmarkEnd w:id="13607"/>
        <w:bookmarkEnd w:id="13608"/>
        <w:bookmarkEnd w:id="13609"/>
        <w:bookmarkEnd w:id="13610"/>
        <w:bookmarkEnd w:id="13611"/>
        <w:bookmarkEnd w:id="13612"/>
      </w:tr>
      <w:tr w:rsidR="00225404" w:rsidRPr="00920004" w:rsidDel="00C774DC" w14:paraId="396CAB11" w14:textId="4FD0F187" w:rsidTr="00225404">
        <w:trPr>
          <w:del w:id="13613" w:author="phuong vu" w:date="2018-11-22T13:51:00Z"/>
        </w:trPr>
        <w:tc>
          <w:tcPr>
            <w:tcW w:w="2425" w:type="dxa"/>
          </w:tcPr>
          <w:p w14:paraId="7F42BE55" w14:textId="38457A06" w:rsidR="009B0E96" w:rsidRPr="00920004" w:rsidDel="00C774DC" w:rsidRDefault="009B0E96" w:rsidP="00BD0851">
            <w:pPr>
              <w:spacing w:before="240" w:line="0" w:lineRule="atLeast"/>
              <w:rPr>
                <w:del w:id="13614" w:author="phuong vu" w:date="2018-11-22T13:51:00Z"/>
                <w:b/>
                <w:rPrChange w:id="13615" w:author="phuong vu" w:date="2018-11-30T22:36:00Z">
                  <w:rPr>
                    <w:del w:id="13616" w:author="phuong vu" w:date="2018-11-22T13:51:00Z"/>
                    <w:b/>
                  </w:rPr>
                </w:rPrChange>
              </w:rPr>
              <w:pPrChange w:id="13617" w:author="phuong vu" w:date="2018-11-30T14:16:00Z">
                <w:pPr>
                  <w:spacing w:line="276" w:lineRule="auto"/>
                </w:pPr>
              </w:pPrChange>
            </w:pPr>
            <w:del w:id="13618" w:author="phuong vu" w:date="2018-11-22T13:51:00Z">
              <w:r w:rsidRPr="00920004" w:rsidDel="00C774DC">
                <w:rPr>
                  <w:b/>
                  <w:rPrChange w:id="13619" w:author="phuong vu" w:date="2018-11-30T22:36:00Z">
                    <w:rPr>
                      <w:b/>
                    </w:rPr>
                  </w:rPrChange>
                </w:rPr>
                <w:delText>Kết quả</w:delText>
              </w:r>
              <w:bookmarkStart w:id="13620" w:name="_Toc530658515"/>
              <w:bookmarkStart w:id="13621" w:name="_Toc530662239"/>
              <w:bookmarkStart w:id="13622" w:name="_Toc530662706"/>
              <w:bookmarkStart w:id="13623" w:name="_Toc531009631"/>
              <w:bookmarkStart w:id="13624" w:name="_Toc531101866"/>
              <w:bookmarkStart w:id="13625" w:name="_Toc531102814"/>
              <w:bookmarkStart w:id="13626" w:name="_Toc531359053"/>
              <w:bookmarkStart w:id="13627" w:name="_Toc531360034"/>
              <w:bookmarkStart w:id="13628" w:name="_Toc531380876"/>
              <w:bookmarkEnd w:id="13620"/>
              <w:bookmarkEnd w:id="13621"/>
              <w:bookmarkEnd w:id="13622"/>
              <w:bookmarkEnd w:id="13623"/>
              <w:bookmarkEnd w:id="13624"/>
              <w:bookmarkEnd w:id="13625"/>
              <w:bookmarkEnd w:id="13626"/>
              <w:bookmarkEnd w:id="13627"/>
              <w:bookmarkEnd w:id="13628"/>
            </w:del>
          </w:p>
        </w:tc>
        <w:tc>
          <w:tcPr>
            <w:tcW w:w="6686" w:type="dxa"/>
          </w:tcPr>
          <w:p w14:paraId="3E8CC4F4" w14:textId="2F970614" w:rsidR="009B0E96" w:rsidRPr="00920004" w:rsidDel="00C774DC" w:rsidRDefault="006D4DBC" w:rsidP="00BD0851">
            <w:pPr>
              <w:spacing w:before="240" w:line="0" w:lineRule="atLeast"/>
              <w:rPr>
                <w:del w:id="13629" w:author="phuong vu" w:date="2018-11-22T13:51:00Z"/>
                <w:rPrChange w:id="13630" w:author="phuong vu" w:date="2018-11-30T22:36:00Z">
                  <w:rPr>
                    <w:del w:id="13631" w:author="phuong vu" w:date="2018-11-22T13:51:00Z"/>
                    <w:i/>
                    <w:lang w:val="en-US"/>
                  </w:rPr>
                </w:rPrChange>
              </w:rPr>
              <w:pPrChange w:id="13632" w:author="phuong vu" w:date="2018-11-30T14:16:00Z">
                <w:pPr>
                  <w:spacing w:line="276" w:lineRule="auto"/>
                </w:pPr>
              </w:pPrChange>
            </w:pPr>
            <w:del w:id="13633" w:author="phuong vu" w:date="2018-11-22T13:51:00Z">
              <w:r w:rsidRPr="00920004" w:rsidDel="00C774DC">
                <w:rPr>
                  <w:rPrChange w:id="13634" w:author="phuong vu" w:date="2018-11-30T22:36:00Z">
                    <w:rPr>
                      <w:lang w:val="en-US"/>
                    </w:rPr>
                  </w:rPrChange>
                </w:rPr>
                <w:delText xml:space="preserve">Lưu đơn hàng </w:delText>
              </w:r>
              <w:r w:rsidR="006327EB" w:rsidRPr="00920004" w:rsidDel="00C774DC">
                <w:rPr>
                  <w:rPrChange w:id="13635" w:author="phuong vu" w:date="2018-11-30T22:36:00Z">
                    <w:rPr>
                      <w:lang w:val="en-US"/>
                    </w:rPr>
                  </w:rPrChange>
                </w:rPr>
                <w:delText xml:space="preserve">vào cơ sở dữ liệu với trạng thái </w:delText>
              </w:r>
              <w:r w:rsidR="006327EB" w:rsidRPr="00920004" w:rsidDel="00C774DC">
                <w:rPr>
                  <w:rPrChange w:id="13636" w:author="phuong vu" w:date="2018-11-30T22:36:00Z">
                    <w:rPr>
                      <w:i/>
                      <w:lang w:val="en-US"/>
                    </w:rPr>
                  </w:rPrChange>
                </w:rPr>
                <w:delText>“đang chờ”.</w:delText>
              </w:r>
              <w:bookmarkStart w:id="13637" w:name="_Toc530658516"/>
              <w:bookmarkStart w:id="13638" w:name="_Toc530662240"/>
              <w:bookmarkStart w:id="13639" w:name="_Toc530662707"/>
              <w:bookmarkStart w:id="13640" w:name="_Toc531009632"/>
              <w:bookmarkStart w:id="13641" w:name="_Toc531101867"/>
              <w:bookmarkStart w:id="13642" w:name="_Toc531102815"/>
              <w:bookmarkStart w:id="13643" w:name="_Toc531359054"/>
              <w:bookmarkStart w:id="13644" w:name="_Toc531360035"/>
              <w:bookmarkStart w:id="13645" w:name="_Toc531380877"/>
              <w:bookmarkEnd w:id="13637"/>
              <w:bookmarkEnd w:id="13638"/>
              <w:bookmarkEnd w:id="13639"/>
              <w:bookmarkEnd w:id="13640"/>
              <w:bookmarkEnd w:id="13641"/>
              <w:bookmarkEnd w:id="13642"/>
              <w:bookmarkEnd w:id="13643"/>
              <w:bookmarkEnd w:id="13644"/>
              <w:bookmarkEnd w:id="13645"/>
            </w:del>
          </w:p>
        </w:tc>
        <w:bookmarkStart w:id="13646" w:name="_Toc530658517"/>
        <w:bookmarkStart w:id="13647" w:name="_Toc530662241"/>
        <w:bookmarkStart w:id="13648" w:name="_Toc530662708"/>
        <w:bookmarkStart w:id="13649" w:name="_Toc531009633"/>
        <w:bookmarkStart w:id="13650" w:name="_Toc531101868"/>
        <w:bookmarkStart w:id="13651" w:name="_Toc531102816"/>
        <w:bookmarkStart w:id="13652" w:name="_Toc531359055"/>
        <w:bookmarkStart w:id="13653" w:name="_Toc531360036"/>
        <w:bookmarkStart w:id="13654" w:name="_Toc531380878"/>
        <w:bookmarkEnd w:id="13646"/>
        <w:bookmarkEnd w:id="13647"/>
        <w:bookmarkEnd w:id="13648"/>
        <w:bookmarkEnd w:id="13649"/>
        <w:bookmarkEnd w:id="13650"/>
        <w:bookmarkEnd w:id="13651"/>
        <w:bookmarkEnd w:id="13652"/>
        <w:bookmarkEnd w:id="13653"/>
        <w:bookmarkEnd w:id="13654"/>
      </w:tr>
      <w:tr w:rsidR="00225404" w:rsidRPr="00920004" w:rsidDel="00C774DC" w14:paraId="5E920E11" w14:textId="7627E0B3" w:rsidTr="00225404">
        <w:trPr>
          <w:del w:id="13655" w:author="phuong vu" w:date="2018-11-22T13:51:00Z"/>
        </w:trPr>
        <w:tc>
          <w:tcPr>
            <w:tcW w:w="2425" w:type="dxa"/>
          </w:tcPr>
          <w:p w14:paraId="18EB90A2" w14:textId="1B9267DD" w:rsidR="009B0E96" w:rsidRPr="00920004" w:rsidDel="00C774DC" w:rsidRDefault="009B0E96" w:rsidP="00BD0851">
            <w:pPr>
              <w:spacing w:before="240" w:line="0" w:lineRule="atLeast"/>
              <w:rPr>
                <w:del w:id="13656" w:author="phuong vu" w:date="2018-11-22T13:51:00Z"/>
                <w:b/>
                <w:rPrChange w:id="13657" w:author="phuong vu" w:date="2018-11-30T22:36:00Z">
                  <w:rPr>
                    <w:del w:id="13658" w:author="phuong vu" w:date="2018-11-22T13:51:00Z"/>
                    <w:b/>
                  </w:rPr>
                </w:rPrChange>
              </w:rPr>
              <w:pPrChange w:id="13659" w:author="phuong vu" w:date="2018-11-30T14:16:00Z">
                <w:pPr>
                  <w:spacing w:line="276" w:lineRule="auto"/>
                </w:pPr>
              </w:pPrChange>
            </w:pPr>
            <w:del w:id="13660" w:author="phuong vu" w:date="2018-11-22T13:51:00Z">
              <w:r w:rsidRPr="00920004" w:rsidDel="00C774DC">
                <w:rPr>
                  <w:b/>
                  <w:rPrChange w:id="13661" w:author="phuong vu" w:date="2018-11-30T22:36:00Z">
                    <w:rPr>
                      <w:b/>
                    </w:rPr>
                  </w:rPrChange>
                </w:rPr>
                <w:delText>Ghi chú</w:delText>
              </w:r>
              <w:bookmarkStart w:id="13662" w:name="_Toc530658518"/>
              <w:bookmarkStart w:id="13663" w:name="_Toc530662242"/>
              <w:bookmarkStart w:id="13664" w:name="_Toc530662709"/>
              <w:bookmarkStart w:id="13665" w:name="_Toc531009634"/>
              <w:bookmarkStart w:id="13666" w:name="_Toc531101869"/>
              <w:bookmarkStart w:id="13667" w:name="_Toc531102817"/>
              <w:bookmarkStart w:id="13668" w:name="_Toc531359056"/>
              <w:bookmarkStart w:id="13669" w:name="_Toc531360037"/>
              <w:bookmarkStart w:id="13670" w:name="_Toc531380879"/>
              <w:bookmarkEnd w:id="13662"/>
              <w:bookmarkEnd w:id="13663"/>
              <w:bookmarkEnd w:id="13664"/>
              <w:bookmarkEnd w:id="13665"/>
              <w:bookmarkEnd w:id="13666"/>
              <w:bookmarkEnd w:id="13667"/>
              <w:bookmarkEnd w:id="13668"/>
              <w:bookmarkEnd w:id="13669"/>
              <w:bookmarkEnd w:id="13670"/>
            </w:del>
          </w:p>
        </w:tc>
        <w:tc>
          <w:tcPr>
            <w:tcW w:w="6686" w:type="dxa"/>
          </w:tcPr>
          <w:p w14:paraId="7C1A2E18" w14:textId="7970B0FF" w:rsidR="009B0E96" w:rsidRPr="00920004" w:rsidDel="00C774DC" w:rsidRDefault="006327EB" w:rsidP="00BD0851">
            <w:pPr>
              <w:keepNext/>
              <w:spacing w:before="240" w:line="0" w:lineRule="atLeast"/>
              <w:rPr>
                <w:del w:id="13671" w:author="phuong vu" w:date="2018-11-22T13:51:00Z"/>
                <w:rPrChange w:id="13672" w:author="phuong vu" w:date="2018-11-30T22:36:00Z">
                  <w:rPr>
                    <w:del w:id="13673" w:author="phuong vu" w:date="2018-11-22T13:51:00Z"/>
                    <w:lang w:val="en-US"/>
                  </w:rPr>
                </w:rPrChange>
              </w:rPr>
              <w:pPrChange w:id="13674" w:author="phuong vu" w:date="2018-11-30T14:16:00Z">
                <w:pPr>
                  <w:keepNext/>
                  <w:spacing w:line="276" w:lineRule="auto"/>
                </w:pPr>
              </w:pPrChange>
            </w:pPr>
            <w:del w:id="13675" w:author="phuong vu" w:date="2018-11-22T13:51:00Z">
              <w:r w:rsidRPr="00920004" w:rsidDel="00C774DC">
                <w:rPr>
                  <w:rPrChange w:id="13676" w:author="phuong vu" w:date="2018-11-30T22:36:00Z">
                    <w:rPr>
                      <w:lang w:val="en-US"/>
                    </w:rPr>
                  </w:rPrChange>
                </w:rPr>
                <w:delText>Toàn bộ thông tin ở chức năng tạo đơn hàng là bắt buộc. Nếu không được nhập sẽ báo lỗi.</w:delText>
              </w:r>
              <w:bookmarkStart w:id="13677" w:name="_Toc530658519"/>
              <w:bookmarkStart w:id="13678" w:name="_Toc530662243"/>
              <w:bookmarkStart w:id="13679" w:name="_Toc530662710"/>
              <w:bookmarkStart w:id="13680" w:name="_Toc531009635"/>
              <w:bookmarkStart w:id="13681" w:name="_Toc531101870"/>
              <w:bookmarkStart w:id="13682" w:name="_Toc531102818"/>
              <w:bookmarkStart w:id="13683" w:name="_Toc531359057"/>
              <w:bookmarkStart w:id="13684" w:name="_Toc531360038"/>
              <w:bookmarkStart w:id="13685" w:name="_Toc531380880"/>
              <w:bookmarkEnd w:id="13677"/>
              <w:bookmarkEnd w:id="13678"/>
              <w:bookmarkEnd w:id="13679"/>
              <w:bookmarkEnd w:id="13680"/>
              <w:bookmarkEnd w:id="13681"/>
              <w:bookmarkEnd w:id="13682"/>
              <w:bookmarkEnd w:id="13683"/>
              <w:bookmarkEnd w:id="13684"/>
              <w:bookmarkEnd w:id="13685"/>
            </w:del>
          </w:p>
          <w:p w14:paraId="7FCB8DBB" w14:textId="7FD49CCD" w:rsidR="004F2566" w:rsidRPr="00920004" w:rsidDel="00C774DC" w:rsidRDefault="004F2566" w:rsidP="00BD0851">
            <w:pPr>
              <w:keepNext/>
              <w:spacing w:before="240" w:line="0" w:lineRule="atLeast"/>
              <w:rPr>
                <w:del w:id="13686" w:author="phuong vu" w:date="2018-11-22T13:51:00Z"/>
                <w:rPrChange w:id="13687" w:author="phuong vu" w:date="2018-11-30T22:36:00Z">
                  <w:rPr>
                    <w:del w:id="13688" w:author="phuong vu" w:date="2018-11-22T13:51:00Z"/>
                    <w:lang w:val="en-US"/>
                  </w:rPr>
                </w:rPrChange>
              </w:rPr>
              <w:pPrChange w:id="13689" w:author="phuong vu" w:date="2018-11-30T14:16:00Z">
                <w:pPr>
                  <w:keepNext/>
                  <w:spacing w:line="276" w:lineRule="auto"/>
                </w:pPr>
              </w:pPrChange>
            </w:pPr>
            <w:del w:id="13690" w:author="phuong vu" w:date="2018-11-22T13:51:00Z">
              <w:r w:rsidRPr="00920004" w:rsidDel="00C774DC">
                <w:rPr>
                  <w:rPrChange w:id="13691" w:author="phuong vu" w:date="2018-11-30T22:36:00Z">
                    <w:rPr>
                      <w:lang w:val="en-US"/>
                    </w:rPr>
                  </w:rPrChange>
                </w:rPr>
                <w:delText>Thông tin đơn hàng sẽ được lưu lại trong SharePreferences của ứng dụng khi chưa được người dùng đặt đơn hàng</w:delText>
              </w:r>
              <w:r w:rsidR="001A372D" w:rsidRPr="00920004" w:rsidDel="00C774DC">
                <w:rPr>
                  <w:rPrChange w:id="13692" w:author="phuong vu" w:date="2018-11-30T22:36:00Z">
                    <w:rPr>
                      <w:lang w:val="en-US"/>
                    </w:rPr>
                  </w:rPrChange>
                </w:rPr>
                <w:delText>.</w:delText>
              </w:r>
              <w:bookmarkStart w:id="13693" w:name="_Toc530658520"/>
              <w:bookmarkStart w:id="13694" w:name="_Toc530662244"/>
              <w:bookmarkStart w:id="13695" w:name="_Toc530662711"/>
              <w:bookmarkStart w:id="13696" w:name="_Toc531009636"/>
              <w:bookmarkStart w:id="13697" w:name="_Toc531101871"/>
              <w:bookmarkStart w:id="13698" w:name="_Toc531102819"/>
              <w:bookmarkStart w:id="13699" w:name="_Toc531359058"/>
              <w:bookmarkStart w:id="13700" w:name="_Toc531360039"/>
              <w:bookmarkStart w:id="13701" w:name="_Toc531380881"/>
              <w:bookmarkEnd w:id="13693"/>
              <w:bookmarkEnd w:id="13694"/>
              <w:bookmarkEnd w:id="13695"/>
              <w:bookmarkEnd w:id="13696"/>
              <w:bookmarkEnd w:id="13697"/>
              <w:bookmarkEnd w:id="13698"/>
              <w:bookmarkEnd w:id="13699"/>
              <w:bookmarkEnd w:id="13700"/>
              <w:bookmarkEnd w:id="13701"/>
            </w:del>
          </w:p>
          <w:p w14:paraId="20184815" w14:textId="5819F063" w:rsidR="001A372D" w:rsidRPr="00920004" w:rsidDel="00C774DC" w:rsidRDefault="001A372D" w:rsidP="00BD0851">
            <w:pPr>
              <w:keepNext/>
              <w:spacing w:before="240" w:line="0" w:lineRule="atLeast"/>
              <w:rPr>
                <w:del w:id="13702" w:author="phuong vu" w:date="2018-11-22T13:51:00Z"/>
                <w:rPrChange w:id="13703" w:author="phuong vu" w:date="2018-11-30T22:36:00Z">
                  <w:rPr>
                    <w:del w:id="13704" w:author="phuong vu" w:date="2018-11-22T13:51:00Z"/>
                    <w:lang w:val="en-US"/>
                  </w:rPr>
                </w:rPrChange>
              </w:rPr>
              <w:pPrChange w:id="13705" w:author="phuong vu" w:date="2018-11-30T14:16:00Z">
                <w:pPr>
                  <w:keepNext/>
                  <w:spacing w:line="276" w:lineRule="auto"/>
                </w:pPr>
              </w:pPrChange>
            </w:pPr>
            <w:del w:id="13706" w:author="phuong vu" w:date="2018-11-22T13:51:00Z">
              <w:r w:rsidRPr="00920004" w:rsidDel="00C774DC">
                <w:rPr>
                  <w:rPrChange w:id="13707" w:author="phuong vu" w:date="2018-11-30T22:36:00Z">
                    <w:rPr>
                      <w:lang w:val="en-US"/>
                    </w:rPr>
                  </w:rPrChange>
                </w:rPr>
                <w:delText>Mã QR Code được tạo ra bởi ID đơn hàng + ngày đặt đơn hàng</w:delText>
              </w:r>
              <w:r w:rsidR="00A00487" w:rsidRPr="00920004" w:rsidDel="00C774DC">
                <w:rPr>
                  <w:rPrChange w:id="13708" w:author="phuong vu" w:date="2018-11-30T22:36:00Z">
                    <w:rPr>
                      <w:lang w:val="en-US"/>
                    </w:rPr>
                  </w:rPrChange>
                </w:rPr>
                <w:delText xml:space="preserve"> </w:delText>
              </w:r>
              <w:r w:rsidRPr="00920004" w:rsidDel="00C774DC">
                <w:rPr>
                  <w:rPrChange w:id="13709" w:author="phuong vu" w:date="2018-11-30T22:36:00Z">
                    <w:rPr>
                      <w:lang w:val="en-US"/>
                    </w:rPr>
                  </w:rPrChange>
                </w:rPr>
                <w:delText>+ tên khách hàng.</w:delText>
              </w:r>
              <w:bookmarkStart w:id="13710" w:name="_Toc530658521"/>
              <w:bookmarkStart w:id="13711" w:name="_Toc530662245"/>
              <w:bookmarkStart w:id="13712" w:name="_Toc530662712"/>
              <w:bookmarkStart w:id="13713" w:name="_Toc531009637"/>
              <w:bookmarkStart w:id="13714" w:name="_Toc531101872"/>
              <w:bookmarkStart w:id="13715" w:name="_Toc531102820"/>
              <w:bookmarkStart w:id="13716" w:name="_Toc531359059"/>
              <w:bookmarkStart w:id="13717" w:name="_Toc531360040"/>
              <w:bookmarkStart w:id="13718" w:name="_Toc531380882"/>
              <w:bookmarkEnd w:id="13710"/>
              <w:bookmarkEnd w:id="13711"/>
              <w:bookmarkEnd w:id="13712"/>
              <w:bookmarkEnd w:id="13713"/>
              <w:bookmarkEnd w:id="13714"/>
              <w:bookmarkEnd w:id="13715"/>
              <w:bookmarkEnd w:id="13716"/>
              <w:bookmarkEnd w:id="13717"/>
              <w:bookmarkEnd w:id="13718"/>
            </w:del>
          </w:p>
        </w:tc>
        <w:bookmarkStart w:id="13719" w:name="_Toc530658522"/>
        <w:bookmarkStart w:id="13720" w:name="_Toc530662246"/>
        <w:bookmarkStart w:id="13721" w:name="_Toc530662713"/>
        <w:bookmarkStart w:id="13722" w:name="_Toc531009638"/>
        <w:bookmarkStart w:id="13723" w:name="_Toc531101873"/>
        <w:bookmarkStart w:id="13724" w:name="_Toc531102821"/>
        <w:bookmarkStart w:id="13725" w:name="_Toc531359060"/>
        <w:bookmarkStart w:id="13726" w:name="_Toc531360041"/>
        <w:bookmarkStart w:id="13727" w:name="_Toc531380883"/>
        <w:bookmarkEnd w:id="13719"/>
        <w:bookmarkEnd w:id="13720"/>
        <w:bookmarkEnd w:id="13721"/>
        <w:bookmarkEnd w:id="13722"/>
        <w:bookmarkEnd w:id="13723"/>
        <w:bookmarkEnd w:id="13724"/>
        <w:bookmarkEnd w:id="13725"/>
        <w:bookmarkEnd w:id="13726"/>
        <w:bookmarkEnd w:id="13727"/>
      </w:tr>
    </w:tbl>
    <w:p w14:paraId="10D8FBF6" w14:textId="77777777" w:rsidR="009B0E96" w:rsidRPr="00920004" w:rsidDel="005A4BEF" w:rsidRDefault="009B0E96" w:rsidP="00BD0851">
      <w:pPr>
        <w:spacing w:before="240" w:line="0" w:lineRule="atLeast"/>
        <w:rPr>
          <w:del w:id="13728" w:author="phuong vu" w:date="2018-11-16T10:03:00Z"/>
          <w:rPrChange w:id="13729" w:author="phuong vu" w:date="2018-11-30T22:36:00Z">
            <w:rPr>
              <w:del w:id="13730" w:author="phuong vu" w:date="2018-11-16T10:03:00Z"/>
            </w:rPr>
          </w:rPrChange>
        </w:rPr>
        <w:pPrChange w:id="13731" w:author="phuong vu" w:date="2018-11-30T14:16:00Z">
          <w:pPr/>
        </w:pPrChange>
      </w:pPr>
      <w:bookmarkStart w:id="13732" w:name="_Toc530658523"/>
      <w:bookmarkStart w:id="13733" w:name="_Toc530662247"/>
      <w:bookmarkStart w:id="13734" w:name="_Toc530662714"/>
      <w:bookmarkStart w:id="13735" w:name="_Toc531009639"/>
      <w:bookmarkStart w:id="13736" w:name="_Toc531101874"/>
      <w:bookmarkStart w:id="13737" w:name="_Toc531102822"/>
      <w:bookmarkStart w:id="13738" w:name="_Toc531359061"/>
      <w:bookmarkStart w:id="13739" w:name="_Toc531360042"/>
      <w:bookmarkStart w:id="13740" w:name="_Toc531380884"/>
      <w:bookmarkEnd w:id="13732"/>
      <w:bookmarkEnd w:id="13733"/>
      <w:bookmarkEnd w:id="13734"/>
      <w:bookmarkEnd w:id="13735"/>
      <w:bookmarkEnd w:id="13736"/>
      <w:bookmarkEnd w:id="13737"/>
      <w:bookmarkEnd w:id="13738"/>
      <w:bookmarkEnd w:id="13739"/>
      <w:bookmarkEnd w:id="13740"/>
    </w:p>
    <w:p w14:paraId="146CB00A" w14:textId="72E431F4" w:rsidR="00730F28" w:rsidRPr="00920004" w:rsidDel="00C774DC" w:rsidRDefault="00730F28" w:rsidP="00BD0851">
      <w:pPr>
        <w:spacing w:before="240" w:line="0" w:lineRule="atLeast"/>
        <w:rPr>
          <w:del w:id="13741" w:author="phuong vu" w:date="2018-11-22T13:51:00Z"/>
          <w:rPrChange w:id="13742" w:author="phuong vu" w:date="2018-11-30T22:36:00Z">
            <w:rPr>
              <w:del w:id="13743" w:author="phuong vu" w:date="2018-11-22T13:51:00Z"/>
            </w:rPr>
          </w:rPrChange>
        </w:rPr>
        <w:pPrChange w:id="13744" w:author="phuong vu" w:date="2018-11-30T14:16:00Z">
          <w:pPr>
            <w:pStyle w:val="Heading4"/>
          </w:pPr>
        </w:pPrChange>
      </w:pPr>
      <w:del w:id="13745" w:author="phuong vu" w:date="2018-11-16T10:03:00Z">
        <w:r w:rsidRPr="00920004" w:rsidDel="005A4BEF">
          <w:rPr>
            <w:rPrChange w:id="13746" w:author="phuong vu" w:date="2018-11-30T22:36:00Z">
              <w:rPr/>
            </w:rPrChange>
          </w:rPr>
          <w:delText>Tìm kiếm chi nhánh gần nhất, có đủ các dịch vụ theo yêu cầu</w:delText>
        </w:r>
      </w:del>
      <w:bookmarkStart w:id="13747" w:name="_Toc530658524"/>
      <w:bookmarkStart w:id="13748" w:name="_Toc530662248"/>
      <w:bookmarkStart w:id="13749" w:name="_Toc530662715"/>
      <w:bookmarkStart w:id="13750" w:name="_Toc531009640"/>
      <w:bookmarkStart w:id="13751" w:name="_Toc531101875"/>
      <w:bookmarkStart w:id="13752" w:name="_Toc531102823"/>
      <w:bookmarkStart w:id="13753" w:name="_Toc531359062"/>
      <w:bookmarkStart w:id="13754" w:name="_Toc531360043"/>
      <w:bookmarkStart w:id="13755" w:name="_Toc531380885"/>
      <w:bookmarkEnd w:id="13747"/>
      <w:bookmarkEnd w:id="13748"/>
      <w:bookmarkEnd w:id="13749"/>
      <w:bookmarkEnd w:id="13750"/>
      <w:bookmarkEnd w:id="13751"/>
      <w:bookmarkEnd w:id="13752"/>
      <w:bookmarkEnd w:id="13753"/>
      <w:bookmarkEnd w:id="13754"/>
      <w:bookmarkEnd w:id="13755"/>
    </w:p>
    <w:tbl>
      <w:tblPr>
        <w:tblStyle w:val="TableGrid"/>
        <w:tblW w:w="0" w:type="auto"/>
        <w:tblLook w:val="04A0" w:firstRow="1" w:lastRow="0" w:firstColumn="1" w:lastColumn="0" w:noHBand="0" w:noVBand="1"/>
      </w:tblPr>
      <w:tblGrid>
        <w:gridCol w:w="2354"/>
        <w:gridCol w:w="6423"/>
      </w:tblGrid>
      <w:tr w:rsidR="009B0E96" w:rsidRPr="00920004" w:rsidDel="005A4BEF" w14:paraId="70F9B51C" w14:textId="198DFE47" w:rsidTr="00D41CA7">
        <w:trPr>
          <w:del w:id="13756" w:author="phuong vu" w:date="2018-11-16T10:03:00Z"/>
        </w:trPr>
        <w:tc>
          <w:tcPr>
            <w:tcW w:w="2354" w:type="dxa"/>
          </w:tcPr>
          <w:p w14:paraId="3B051247" w14:textId="2B7A8291" w:rsidR="009B0E96" w:rsidRPr="00920004" w:rsidDel="005A4BEF" w:rsidRDefault="009B0E96" w:rsidP="00BD0851">
            <w:pPr>
              <w:spacing w:before="240" w:line="0" w:lineRule="atLeast"/>
              <w:rPr>
                <w:del w:id="13757" w:author="phuong vu" w:date="2018-11-16T10:03:00Z"/>
                <w:b/>
                <w:rPrChange w:id="13758" w:author="phuong vu" w:date="2018-11-30T22:36:00Z">
                  <w:rPr>
                    <w:del w:id="13759" w:author="phuong vu" w:date="2018-11-16T10:03:00Z"/>
                    <w:b/>
                  </w:rPr>
                </w:rPrChange>
              </w:rPr>
              <w:pPrChange w:id="13760" w:author="phuong vu" w:date="2018-11-30T14:16:00Z">
                <w:pPr>
                  <w:spacing w:line="276" w:lineRule="auto"/>
                </w:pPr>
              </w:pPrChange>
            </w:pPr>
            <w:del w:id="13761" w:author="phuong vu" w:date="2018-11-16T10:03:00Z">
              <w:r w:rsidRPr="00920004" w:rsidDel="005A4BEF">
                <w:rPr>
                  <w:b/>
                  <w:rPrChange w:id="13762" w:author="phuong vu" w:date="2018-11-30T22:36:00Z">
                    <w:rPr>
                      <w:b/>
                    </w:rPr>
                  </w:rPrChange>
                </w:rPr>
                <w:delText>Mã yêu cầu</w:delText>
              </w:r>
              <w:bookmarkStart w:id="13763" w:name="_Toc530605664"/>
              <w:bookmarkStart w:id="13764" w:name="_Toc530657370"/>
              <w:bookmarkStart w:id="13765" w:name="_Toc530658525"/>
              <w:bookmarkStart w:id="13766" w:name="_Toc530662249"/>
              <w:bookmarkStart w:id="13767" w:name="_Toc530662716"/>
              <w:bookmarkStart w:id="13768" w:name="_Toc531009641"/>
              <w:bookmarkStart w:id="13769" w:name="_Toc531101876"/>
              <w:bookmarkStart w:id="13770" w:name="_Toc531102824"/>
              <w:bookmarkStart w:id="13771" w:name="_Toc531359063"/>
              <w:bookmarkStart w:id="13772" w:name="_Toc531360044"/>
              <w:bookmarkStart w:id="13773" w:name="_Toc531380886"/>
              <w:bookmarkEnd w:id="13763"/>
              <w:bookmarkEnd w:id="13764"/>
              <w:bookmarkEnd w:id="13765"/>
              <w:bookmarkEnd w:id="13766"/>
              <w:bookmarkEnd w:id="13767"/>
              <w:bookmarkEnd w:id="13768"/>
              <w:bookmarkEnd w:id="13769"/>
              <w:bookmarkEnd w:id="13770"/>
              <w:bookmarkEnd w:id="13771"/>
              <w:bookmarkEnd w:id="13772"/>
              <w:bookmarkEnd w:id="13773"/>
            </w:del>
          </w:p>
        </w:tc>
        <w:tc>
          <w:tcPr>
            <w:tcW w:w="6423" w:type="dxa"/>
          </w:tcPr>
          <w:p w14:paraId="4C9AFD71" w14:textId="29D2DDA6" w:rsidR="009B0E96" w:rsidRPr="00920004" w:rsidDel="005A4BEF" w:rsidRDefault="009B0E96" w:rsidP="00BD0851">
            <w:pPr>
              <w:spacing w:before="240" w:line="0" w:lineRule="atLeast"/>
              <w:rPr>
                <w:del w:id="13774" w:author="phuong vu" w:date="2018-11-16T10:03:00Z"/>
                <w:rPrChange w:id="13775" w:author="phuong vu" w:date="2018-11-30T22:36:00Z">
                  <w:rPr>
                    <w:del w:id="13776" w:author="phuong vu" w:date="2018-11-16T10:03:00Z"/>
                    <w:lang w:val="en-US"/>
                  </w:rPr>
                </w:rPrChange>
              </w:rPr>
              <w:pPrChange w:id="13777" w:author="phuong vu" w:date="2018-11-30T14:16:00Z">
                <w:pPr>
                  <w:spacing w:line="276" w:lineRule="auto"/>
                </w:pPr>
              </w:pPrChange>
            </w:pPr>
            <w:del w:id="13778" w:author="phuong vu" w:date="2018-11-16T10:03:00Z">
              <w:r w:rsidRPr="00920004" w:rsidDel="005A4BEF">
                <w:rPr>
                  <w:rPrChange w:id="13779" w:author="phuong vu" w:date="2018-11-30T22:36:00Z">
                    <w:rPr>
                      <w:lang w:val="en-US"/>
                    </w:rPr>
                  </w:rPrChange>
                </w:rPr>
                <w:delText>GU_05</w:delText>
              </w:r>
              <w:bookmarkStart w:id="13780" w:name="_Toc530605665"/>
              <w:bookmarkStart w:id="13781" w:name="_Toc530657371"/>
              <w:bookmarkStart w:id="13782" w:name="_Toc530658526"/>
              <w:bookmarkStart w:id="13783" w:name="_Toc530662250"/>
              <w:bookmarkStart w:id="13784" w:name="_Toc530662717"/>
              <w:bookmarkStart w:id="13785" w:name="_Toc531009642"/>
              <w:bookmarkStart w:id="13786" w:name="_Toc531101877"/>
              <w:bookmarkStart w:id="13787" w:name="_Toc531102825"/>
              <w:bookmarkStart w:id="13788" w:name="_Toc531359064"/>
              <w:bookmarkStart w:id="13789" w:name="_Toc531360045"/>
              <w:bookmarkStart w:id="13790" w:name="_Toc531380887"/>
              <w:bookmarkEnd w:id="13780"/>
              <w:bookmarkEnd w:id="13781"/>
              <w:bookmarkEnd w:id="13782"/>
              <w:bookmarkEnd w:id="13783"/>
              <w:bookmarkEnd w:id="13784"/>
              <w:bookmarkEnd w:id="13785"/>
              <w:bookmarkEnd w:id="13786"/>
              <w:bookmarkEnd w:id="13787"/>
              <w:bookmarkEnd w:id="13788"/>
              <w:bookmarkEnd w:id="13789"/>
              <w:bookmarkEnd w:id="13790"/>
            </w:del>
          </w:p>
        </w:tc>
        <w:bookmarkStart w:id="13791" w:name="_Toc530605666"/>
        <w:bookmarkStart w:id="13792" w:name="_Toc530657372"/>
        <w:bookmarkStart w:id="13793" w:name="_Toc530658527"/>
        <w:bookmarkStart w:id="13794" w:name="_Toc530662251"/>
        <w:bookmarkStart w:id="13795" w:name="_Toc530662718"/>
        <w:bookmarkStart w:id="13796" w:name="_Toc531009643"/>
        <w:bookmarkStart w:id="13797" w:name="_Toc531101878"/>
        <w:bookmarkStart w:id="13798" w:name="_Toc531102826"/>
        <w:bookmarkStart w:id="13799" w:name="_Toc531359065"/>
        <w:bookmarkStart w:id="13800" w:name="_Toc531360046"/>
        <w:bookmarkStart w:id="13801" w:name="_Toc531380888"/>
        <w:bookmarkEnd w:id="13791"/>
        <w:bookmarkEnd w:id="13792"/>
        <w:bookmarkEnd w:id="13793"/>
        <w:bookmarkEnd w:id="13794"/>
        <w:bookmarkEnd w:id="13795"/>
        <w:bookmarkEnd w:id="13796"/>
        <w:bookmarkEnd w:id="13797"/>
        <w:bookmarkEnd w:id="13798"/>
        <w:bookmarkEnd w:id="13799"/>
        <w:bookmarkEnd w:id="13800"/>
        <w:bookmarkEnd w:id="13801"/>
      </w:tr>
      <w:tr w:rsidR="009B0E96" w:rsidRPr="00920004" w:rsidDel="005A4BEF" w14:paraId="7AC82DA4" w14:textId="3C99C78C" w:rsidTr="00D41CA7">
        <w:trPr>
          <w:del w:id="13802" w:author="phuong vu" w:date="2018-11-16T10:03:00Z"/>
        </w:trPr>
        <w:tc>
          <w:tcPr>
            <w:tcW w:w="2354" w:type="dxa"/>
          </w:tcPr>
          <w:p w14:paraId="36A5E3F1" w14:textId="60D213EB" w:rsidR="009B0E96" w:rsidRPr="00920004" w:rsidDel="005A4BEF" w:rsidRDefault="009B0E96" w:rsidP="00BD0851">
            <w:pPr>
              <w:spacing w:before="240" w:line="0" w:lineRule="atLeast"/>
              <w:rPr>
                <w:del w:id="13803" w:author="phuong vu" w:date="2018-11-16T10:03:00Z"/>
                <w:b/>
                <w:rPrChange w:id="13804" w:author="phuong vu" w:date="2018-11-30T22:36:00Z">
                  <w:rPr>
                    <w:del w:id="13805" w:author="phuong vu" w:date="2018-11-16T10:03:00Z"/>
                    <w:b/>
                  </w:rPr>
                </w:rPrChange>
              </w:rPr>
              <w:pPrChange w:id="13806" w:author="phuong vu" w:date="2018-11-30T14:16:00Z">
                <w:pPr>
                  <w:spacing w:line="276" w:lineRule="auto"/>
                </w:pPr>
              </w:pPrChange>
            </w:pPr>
            <w:del w:id="13807" w:author="phuong vu" w:date="2018-11-16T10:03:00Z">
              <w:r w:rsidRPr="00920004" w:rsidDel="005A4BEF">
                <w:rPr>
                  <w:b/>
                  <w:rPrChange w:id="13808" w:author="phuong vu" w:date="2018-11-30T22:36:00Z">
                    <w:rPr>
                      <w:b/>
                    </w:rPr>
                  </w:rPrChange>
                </w:rPr>
                <w:delText>Tên chức năng</w:delText>
              </w:r>
              <w:bookmarkStart w:id="13809" w:name="_Toc530605667"/>
              <w:bookmarkStart w:id="13810" w:name="_Toc530657373"/>
              <w:bookmarkStart w:id="13811" w:name="_Toc530658528"/>
              <w:bookmarkStart w:id="13812" w:name="_Toc530662252"/>
              <w:bookmarkStart w:id="13813" w:name="_Toc530662719"/>
              <w:bookmarkStart w:id="13814" w:name="_Toc531009644"/>
              <w:bookmarkStart w:id="13815" w:name="_Toc531101879"/>
              <w:bookmarkStart w:id="13816" w:name="_Toc531102827"/>
              <w:bookmarkStart w:id="13817" w:name="_Toc531359066"/>
              <w:bookmarkStart w:id="13818" w:name="_Toc531360047"/>
              <w:bookmarkStart w:id="13819" w:name="_Toc531380889"/>
              <w:bookmarkEnd w:id="13809"/>
              <w:bookmarkEnd w:id="13810"/>
              <w:bookmarkEnd w:id="13811"/>
              <w:bookmarkEnd w:id="13812"/>
              <w:bookmarkEnd w:id="13813"/>
              <w:bookmarkEnd w:id="13814"/>
              <w:bookmarkEnd w:id="13815"/>
              <w:bookmarkEnd w:id="13816"/>
              <w:bookmarkEnd w:id="13817"/>
              <w:bookmarkEnd w:id="13818"/>
              <w:bookmarkEnd w:id="13819"/>
            </w:del>
          </w:p>
        </w:tc>
        <w:tc>
          <w:tcPr>
            <w:tcW w:w="6423" w:type="dxa"/>
          </w:tcPr>
          <w:p w14:paraId="15265644" w14:textId="5A48F988" w:rsidR="009B0E96" w:rsidRPr="00920004" w:rsidDel="005A4BEF" w:rsidRDefault="009B0E96" w:rsidP="00BD0851">
            <w:pPr>
              <w:spacing w:before="240" w:line="0" w:lineRule="atLeast"/>
              <w:rPr>
                <w:del w:id="13820" w:author="phuong vu" w:date="2018-11-16T10:03:00Z"/>
                <w:rPrChange w:id="13821" w:author="phuong vu" w:date="2018-11-30T22:36:00Z">
                  <w:rPr>
                    <w:del w:id="13822" w:author="phuong vu" w:date="2018-11-16T10:03:00Z"/>
                    <w:lang w:val="en-US"/>
                  </w:rPr>
                </w:rPrChange>
              </w:rPr>
              <w:pPrChange w:id="13823" w:author="phuong vu" w:date="2018-11-30T14:16:00Z">
                <w:pPr>
                  <w:spacing w:line="276" w:lineRule="auto"/>
                </w:pPr>
              </w:pPrChange>
            </w:pPr>
            <w:del w:id="13824" w:author="phuong vu" w:date="2018-11-16T10:03:00Z">
              <w:r w:rsidRPr="00920004" w:rsidDel="005A4BEF">
                <w:rPr>
                  <w:rPrChange w:id="13825" w:author="phuong vu" w:date="2018-11-30T22:36:00Z">
                    <w:rPr/>
                  </w:rPrChange>
                </w:rPr>
                <w:delText>Tìm kiếm chi nhánh gần nhất, có đủ các dịch vụ theo yêu cầu</w:delText>
              </w:r>
              <w:bookmarkStart w:id="13826" w:name="_Toc530605668"/>
              <w:bookmarkStart w:id="13827" w:name="_Toc530657374"/>
              <w:bookmarkStart w:id="13828" w:name="_Toc530658529"/>
              <w:bookmarkStart w:id="13829" w:name="_Toc530662253"/>
              <w:bookmarkStart w:id="13830" w:name="_Toc530662720"/>
              <w:bookmarkStart w:id="13831" w:name="_Toc531009645"/>
              <w:bookmarkStart w:id="13832" w:name="_Toc531101880"/>
              <w:bookmarkStart w:id="13833" w:name="_Toc531102828"/>
              <w:bookmarkStart w:id="13834" w:name="_Toc531359067"/>
              <w:bookmarkStart w:id="13835" w:name="_Toc531360048"/>
              <w:bookmarkStart w:id="13836" w:name="_Toc531380890"/>
              <w:bookmarkEnd w:id="13826"/>
              <w:bookmarkEnd w:id="13827"/>
              <w:bookmarkEnd w:id="13828"/>
              <w:bookmarkEnd w:id="13829"/>
              <w:bookmarkEnd w:id="13830"/>
              <w:bookmarkEnd w:id="13831"/>
              <w:bookmarkEnd w:id="13832"/>
              <w:bookmarkEnd w:id="13833"/>
              <w:bookmarkEnd w:id="13834"/>
              <w:bookmarkEnd w:id="13835"/>
              <w:bookmarkEnd w:id="13836"/>
            </w:del>
          </w:p>
        </w:tc>
        <w:bookmarkStart w:id="13837" w:name="_Toc530605669"/>
        <w:bookmarkStart w:id="13838" w:name="_Toc530657375"/>
        <w:bookmarkStart w:id="13839" w:name="_Toc530658530"/>
        <w:bookmarkStart w:id="13840" w:name="_Toc530662254"/>
        <w:bookmarkStart w:id="13841" w:name="_Toc530662721"/>
        <w:bookmarkStart w:id="13842" w:name="_Toc531009646"/>
        <w:bookmarkStart w:id="13843" w:name="_Toc531101881"/>
        <w:bookmarkStart w:id="13844" w:name="_Toc531102829"/>
        <w:bookmarkStart w:id="13845" w:name="_Toc531359068"/>
        <w:bookmarkStart w:id="13846" w:name="_Toc531360049"/>
        <w:bookmarkStart w:id="13847" w:name="_Toc531380891"/>
        <w:bookmarkEnd w:id="13837"/>
        <w:bookmarkEnd w:id="13838"/>
        <w:bookmarkEnd w:id="13839"/>
        <w:bookmarkEnd w:id="13840"/>
        <w:bookmarkEnd w:id="13841"/>
        <w:bookmarkEnd w:id="13842"/>
        <w:bookmarkEnd w:id="13843"/>
        <w:bookmarkEnd w:id="13844"/>
        <w:bookmarkEnd w:id="13845"/>
        <w:bookmarkEnd w:id="13846"/>
        <w:bookmarkEnd w:id="13847"/>
      </w:tr>
      <w:tr w:rsidR="009B0E96" w:rsidRPr="00920004" w:rsidDel="005A4BEF" w14:paraId="6352A577" w14:textId="3A31879D" w:rsidTr="00D41CA7">
        <w:trPr>
          <w:del w:id="13848" w:author="phuong vu" w:date="2018-11-16T10:03:00Z"/>
        </w:trPr>
        <w:tc>
          <w:tcPr>
            <w:tcW w:w="2354" w:type="dxa"/>
          </w:tcPr>
          <w:p w14:paraId="6C8BDC98" w14:textId="67C18296" w:rsidR="009B0E96" w:rsidRPr="00920004" w:rsidDel="005A4BEF" w:rsidRDefault="009B0E96" w:rsidP="00BD0851">
            <w:pPr>
              <w:spacing w:before="240" w:line="0" w:lineRule="atLeast"/>
              <w:rPr>
                <w:del w:id="13849" w:author="phuong vu" w:date="2018-11-16T10:03:00Z"/>
                <w:b/>
                <w:rPrChange w:id="13850" w:author="phuong vu" w:date="2018-11-30T22:36:00Z">
                  <w:rPr>
                    <w:del w:id="13851" w:author="phuong vu" w:date="2018-11-16T10:03:00Z"/>
                    <w:b/>
                  </w:rPr>
                </w:rPrChange>
              </w:rPr>
              <w:pPrChange w:id="13852" w:author="phuong vu" w:date="2018-11-30T14:16:00Z">
                <w:pPr>
                  <w:spacing w:line="276" w:lineRule="auto"/>
                </w:pPr>
              </w:pPrChange>
            </w:pPr>
            <w:del w:id="13853" w:author="phuong vu" w:date="2018-11-16T10:03:00Z">
              <w:r w:rsidRPr="00920004" w:rsidDel="005A4BEF">
                <w:rPr>
                  <w:b/>
                  <w:rPrChange w:id="13854" w:author="phuong vu" w:date="2018-11-30T22:36:00Z">
                    <w:rPr>
                      <w:b/>
                    </w:rPr>
                  </w:rPrChange>
                </w:rPr>
                <w:delText>Đối tượng sử dụng</w:delText>
              </w:r>
              <w:bookmarkStart w:id="13855" w:name="_Toc530605670"/>
              <w:bookmarkStart w:id="13856" w:name="_Toc530657376"/>
              <w:bookmarkStart w:id="13857" w:name="_Toc530658531"/>
              <w:bookmarkStart w:id="13858" w:name="_Toc530662255"/>
              <w:bookmarkStart w:id="13859" w:name="_Toc530662722"/>
              <w:bookmarkStart w:id="13860" w:name="_Toc531009647"/>
              <w:bookmarkStart w:id="13861" w:name="_Toc531101882"/>
              <w:bookmarkStart w:id="13862" w:name="_Toc531102830"/>
              <w:bookmarkStart w:id="13863" w:name="_Toc531359069"/>
              <w:bookmarkStart w:id="13864" w:name="_Toc531360050"/>
              <w:bookmarkStart w:id="13865" w:name="_Toc531380892"/>
              <w:bookmarkEnd w:id="13855"/>
              <w:bookmarkEnd w:id="13856"/>
              <w:bookmarkEnd w:id="13857"/>
              <w:bookmarkEnd w:id="13858"/>
              <w:bookmarkEnd w:id="13859"/>
              <w:bookmarkEnd w:id="13860"/>
              <w:bookmarkEnd w:id="13861"/>
              <w:bookmarkEnd w:id="13862"/>
              <w:bookmarkEnd w:id="13863"/>
              <w:bookmarkEnd w:id="13864"/>
              <w:bookmarkEnd w:id="13865"/>
            </w:del>
          </w:p>
        </w:tc>
        <w:tc>
          <w:tcPr>
            <w:tcW w:w="6423" w:type="dxa"/>
          </w:tcPr>
          <w:p w14:paraId="4C9AA256" w14:textId="08081C47" w:rsidR="009B0E96" w:rsidRPr="00920004" w:rsidDel="005A4BEF" w:rsidRDefault="009B0E96" w:rsidP="00BD0851">
            <w:pPr>
              <w:spacing w:before="240" w:line="0" w:lineRule="atLeast"/>
              <w:rPr>
                <w:del w:id="13866" w:author="phuong vu" w:date="2018-11-16T10:03:00Z"/>
                <w:rPrChange w:id="13867" w:author="phuong vu" w:date="2018-11-30T22:36:00Z">
                  <w:rPr>
                    <w:del w:id="13868" w:author="phuong vu" w:date="2018-11-16T10:03:00Z"/>
                    <w:lang w:val="en-US"/>
                  </w:rPr>
                </w:rPrChange>
              </w:rPr>
              <w:pPrChange w:id="13869" w:author="phuong vu" w:date="2018-11-30T14:16:00Z">
                <w:pPr>
                  <w:spacing w:line="276" w:lineRule="auto"/>
                </w:pPr>
              </w:pPrChange>
            </w:pPr>
            <w:del w:id="13870" w:author="phuong vu" w:date="2018-11-16T10:03:00Z">
              <w:r w:rsidRPr="00920004" w:rsidDel="005A4BEF">
                <w:rPr>
                  <w:rPrChange w:id="13871" w:author="phuong vu" w:date="2018-11-30T22:36:00Z">
                    <w:rPr>
                      <w:lang w:val="en-US"/>
                    </w:rPr>
                  </w:rPrChange>
                </w:rPr>
                <w:delText>Khách hàng</w:delText>
              </w:r>
              <w:bookmarkStart w:id="13872" w:name="_Toc530605671"/>
              <w:bookmarkStart w:id="13873" w:name="_Toc530657377"/>
              <w:bookmarkStart w:id="13874" w:name="_Toc530658532"/>
              <w:bookmarkStart w:id="13875" w:name="_Toc530662256"/>
              <w:bookmarkStart w:id="13876" w:name="_Toc530662723"/>
              <w:bookmarkStart w:id="13877" w:name="_Toc531009648"/>
              <w:bookmarkStart w:id="13878" w:name="_Toc531101883"/>
              <w:bookmarkStart w:id="13879" w:name="_Toc531102831"/>
              <w:bookmarkStart w:id="13880" w:name="_Toc531359070"/>
              <w:bookmarkStart w:id="13881" w:name="_Toc531360051"/>
              <w:bookmarkStart w:id="13882" w:name="_Toc531380893"/>
              <w:bookmarkEnd w:id="13872"/>
              <w:bookmarkEnd w:id="13873"/>
              <w:bookmarkEnd w:id="13874"/>
              <w:bookmarkEnd w:id="13875"/>
              <w:bookmarkEnd w:id="13876"/>
              <w:bookmarkEnd w:id="13877"/>
              <w:bookmarkEnd w:id="13878"/>
              <w:bookmarkEnd w:id="13879"/>
              <w:bookmarkEnd w:id="13880"/>
              <w:bookmarkEnd w:id="13881"/>
              <w:bookmarkEnd w:id="13882"/>
            </w:del>
          </w:p>
        </w:tc>
        <w:bookmarkStart w:id="13883" w:name="_Toc530605672"/>
        <w:bookmarkStart w:id="13884" w:name="_Toc530657378"/>
        <w:bookmarkStart w:id="13885" w:name="_Toc530658533"/>
        <w:bookmarkStart w:id="13886" w:name="_Toc530662257"/>
        <w:bookmarkStart w:id="13887" w:name="_Toc530662724"/>
        <w:bookmarkStart w:id="13888" w:name="_Toc531009649"/>
        <w:bookmarkStart w:id="13889" w:name="_Toc531101884"/>
        <w:bookmarkStart w:id="13890" w:name="_Toc531102832"/>
        <w:bookmarkStart w:id="13891" w:name="_Toc531359071"/>
        <w:bookmarkStart w:id="13892" w:name="_Toc531360052"/>
        <w:bookmarkStart w:id="13893" w:name="_Toc531380894"/>
        <w:bookmarkEnd w:id="13883"/>
        <w:bookmarkEnd w:id="13884"/>
        <w:bookmarkEnd w:id="13885"/>
        <w:bookmarkEnd w:id="13886"/>
        <w:bookmarkEnd w:id="13887"/>
        <w:bookmarkEnd w:id="13888"/>
        <w:bookmarkEnd w:id="13889"/>
        <w:bookmarkEnd w:id="13890"/>
        <w:bookmarkEnd w:id="13891"/>
        <w:bookmarkEnd w:id="13892"/>
        <w:bookmarkEnd w:id="13893"/>
      </w:tr>
      <w:tr w:rsidR="009B0E96" w:rsidRPr="00920004" w:rsidDel="005A4BEF" w14:paraId="485DBE04" w14:textId="6B952346" w:rsidTr="00D41CA7">
        <w:trPr>
          <w:del w:id="13894" w:author="phuong vu" w:date="2018-11-16T10:03:00Z"/>
        </w:trPr>
        <w:tc>
          <w:tcPr>
            <w:tcW w:w="2354" w:type="dxa"/>
          </w:tcPr>
          <w:p w14:paraId="74A2B978" w14:textId="50F99B18" w:rsidR="009B0E96" w:rsidRPr="00920004" w:rsidDel="005A4BEF" w:rsidRDefault="009B0E96" w:rsidP="00BD0851">
            <w:pPr>
              <w:spacing w:before="240" w:line="0" w:lineRule="atLeast"/>
              <w:rPr>
                <w:del w:id="13895" w:author="phuong vu" w:date="2018-11-16T10:03:00Z"/>
                <w:b/>
                <w:rPrChange w:id="13896" w:author="phuong vu" w:date="2018-11-30T22:36:00Z">
                  <w:rPr>
                    <w:del w:id="13897" w:author="phuong vu" w:date="2018-11-16T10:03:00Z"/>
                    <w:b/>
                  </w:rPr>
                </w:rPrChange>
              </w:rPr>
              <w:pPrChange w:id="13898" w:author="phuong vu" w:date="2018-11-30T14:16:00Z">
                <w:pPr>
                  <w:spacing w:line="276" w:lineRule="auto"/>
                </w:pPr>
              </w:pPrChange>
            </w:pPr>
            <w:del w:id="13899" w:author="phuong vu" w:date="2018-11-16T10:03:00Z">
              <w:r w:rsidRPr="00920004" w:rsidDel="005A4BEF">
                <w:rPr>
                  <w:b/>
                  <w:rPrChange w:id="13900" w:author="phuong vu" w:date="2018-11-30T22:36:00Z">
                    <w:rPr>
                      <w:b/>
                    </w:rPr>
                  </w:rPrChange>
                </w:rPr>
                <w:delText>Tiền điều kiện</w:delText>
              </w:r>
              <w:bookmarkStart w:id="13901" w:name="_Toc530605673"/>
              <w:bookmarkStart w:id="13902" w:name="_Toc530657379"/>
              <w:bookmarkStart w:id="13903" w:name="_Toc530658534"/>
              <w:bookmarkStart w:id="13904" w:name="_Toc530662258"/>
              <w:bookmarkStart w:id="13905" w:name="_Toc530662725"/>
              <w:bookmarkStart w:id="13906" w:name="_Toc531009650"/>
              <w:bookmarkStart w:id="13907" w:name="_Toc531101885"/>
              <w:bookmarkStart w:id="13908" w:name="_Toc531102833"/>
              <w:bookmarkStart w:id="13909" w:name="_Toc531359072"/>
              <w:bookmarkStart w:id="13910" w:name="_Toc531360053"/>
              <w:bookmarkStart w:id="13911" w:name="_Toc531380895"/>
              <w:bookmarkEnd w:id="13901"/>
              <w:bookmarkEnd w:id="13902"/>
              <w:bookmarkEnd w:id="13903"/>
              <w:bookmarkEnd w:id="13904"/>
              <w:bookmarkEnd w:id="13905"/>
              <w:bookmarkEnd w:id="13906"/>
              <w:bookmarkEnd w:id="13907"/>
              <w:bookmarkEnd w:id="13908"/>
              <w:bookmarkEnd w:id="13909"/>
              <w:bookmarkEnd w:id="13910"/>
              <w:bookmarkEnd w:id="13911"/>
            </w:del>
          </w:p>
        </w:tc>
        <w:tc>
          <w:tcPr>
            <w:tcW w:w="6423" w:type="dxa"/>
          </w:tcPr>
          <w:p w14:paraId="21B2185F" w14:textId="4AB06164" w:rsidR="009B0E96" w:rsidRPr="00920004" w:rsidDel="005A4BEF" w:rsidRDefault="009B0E96" w:rsidP="00BD0851">
            <w:pPr>
              <w:spacing w:before="240" w:line="0" w:lineRule="atLeast"/>
              <w:rPr>
                <w:del w:id="13912" w:author="phuong vu" w:date="2018-11-16T10:03:00Z"/>
                <w:rPrChange w:id="13913" w:author="phuong vu" w:date="2018-11-30T22:36:00Z">
                  <w:rPr>
                    <w:del w:id="13914" w:author="phuong vu" w:date="2018-11-16T10:03:00Z"/>
                    <w:lang w:val="en-US"/>
                  </w:rPr>
                </w:rPrChange>
              </w:rPr>
              <w:pPrChange w:id="13915" w:author="phuong vu" w:date="2018-11-30T14:16:00Z">
                <w:pPr>
                  <w:spacing w:line="276" w:lineRule="auto"/>
                </w:pPr>
              </w:pPrChange>
            </w:pPr>
            <w:del w:id="13916" w:author="phuong vu" w:date="2018-11-16T10:03:00Z">
              <w:r w:rsidRPr="00920004" w:rsidDel="005A4BEF">
                <w:rPr>
                  <w:rPrChange w:id="13917" w:author="phuong vu" w:date="2018-11-30T22:36:00Z">
                    <w:rPr>
                      <w:lang w:val="en-US"/>
                    </w:rPr>
                  </w:rPrChange>
                </w:rPr>
                <w:delText>Truy cập được ứng dụng điện thoại và đăng nhập thành công vào hệ thống.</w:delText>
              </w:r>
              <w:r w:rsidR="00211CD4" w:rsidRPr="00920004" w:rsidDel="005A4BEF">
                <w:rPr>
                  <w:rPrChange w:id="13918" w:author="phuong vu" w:date="2018-11-30T22:36:00Z">
                    <w:rPr>
                      <w:lang w:val="en-US"/>
                    </w:rPr>
                  </w:rPrChange>
                </w:rPr>
                <w:delText xml:space="preserve"> Người dùng đang ở bước</w:delText>
              </w:r>
              <w:r w:rsidR="00EC36EE" w:rsidRPr="00920004" w:rsidDel="005A4BEF">
                <w:rPr>
                  <w:rPrChange w:id="13919" w:author="phuong vu" w:date="2018-11-30T22:36:00Z">
                    <w:rPr>
                      <w:lang w:val="en-US"/>
                    </w:rPr>
                  </w:rPrChange>
                </w:rPr>
                <w:delText xml:space="preserve"> nhập thông tin địa chỉ nơi lấy, trả đồ và chọn chi nhánh để đặt đơn hàng.</w:delText>
              </w:r>
              <w:bookmarkStart w:id="13920" w:name="_Toc530605674"/>
              <w:bookmarkStart w:id="13921" w:name="_Toc530657380"/>
              <w:bookmarkStart w:id="13922" w:name="_Toc530658535"/>
              <w:bookmarkStart w:id="13923" w:name="_Toc530662259"/>
              <w:bookmarkStart w:id="13924" w:name="_Toc530662726"/>
              <w:bookmarkStart w:id="13925" w:name="_Toc531009651"/>
              <w:bookmarkStart w:id="13926" w:name="_Toc531101886"/>
              <w:bookmarkStart w:id="13927" w:name="_Toc531102834"/>
              <w:bookmarkStart w:id="13928" w:name="_Toc531359073"/>
              <w:bookmarkStart w:id="13929" w:name="_Toc531360054"/>
              <w:bookmarkStart w:id="13930" w:name="_Toc531380896"/>
              <w:bookmarkEnd w:id="13920"/>
              <w:bookmarkEnd w:id="13921"/>
              <w:bookmarkEnd w:id="13922"/>
              <w:bookmarkEnd w:id="13923"/>
              <w:bookmarkEnd w:id="13924"/>
              <w:bookmarkEnd w:id="13925"/>
              <w:bookmarkEnd w:id="13926"/>
              <w:bookmarkEnd w:id="13927"/>
              <w:bookmarkEnd w:id="13928"/>
              <w:bookmarkEnd w:id="13929"/>
              <w:bookmarkEnd w:id="13930"/>
            </w:del>
          </w:p>
        </w:tc>
        <w:bookmarkStart w:id="13931" w:name="_Toc530605675"/>
        <w:bookmarkStart w:id="13932" w:name="_Toc530657381"/>
        <w:bookmarkStart w:id="13933" w:name="_Toc530658536"/>
        <w:bookmarkStart w:id="13934" w:name="_Toc530662260"/>
        <w:bookmarkStart w:id="13935" w:name="_Toc530662727"/>
        <w:bookmarkStart w:id="13936" w:name="_Toc531009652"/>
        <w:bookmarkStart w:id="13937" w:name="_Toc531101887"/>
        <w:bookmarkStart w:id="13938" w:name="_Toc531102835"/>
        <w:bookmarkStart w:id="13939" w:name="_Toc531359074"/>
        <w:bookmarkStart w:id="13940" w:name="_Toc531360055"/>
        <w:bookmarkStart w:id="13941" w:name="_Toc531380897"/>
        <w:bookmarkEnd w:id="13931"/>
        <w:bookmarkEnd w:id="13932"/>
        <w:bookmarkEnd w:id="13933"/>
        <w:bookmarkEnd w:id="13934"/>
        <w:bookmarkEnd w:id="13935"/>
        <w:bookmarkEnd w:id="13936"/>
        <w:bookmarkEnd w:id="13937"/>
        <w:bookmarkEnd w:id="13938"/>
        <w:bookmarkEnd w:id="13939"/>
        <w:bookmarkEnd w:id="13940"/>
        <w:bookmarkEnd w:id="13941"/>
      </w:tr>
      <w:tr w:rsidR="009B0E96" w:rsidRPr="00920004" w:rsidDel="005A4BEF" w14:paraId="066A4729" w14:textId="608D95D0" w:rsidTr="00D41CA7">
        <w:trPr>
          <w:del w:id="13942" w:author="phuong vu" w:date="2018-11-16T10:03:00Z"/>
        </w:trPr>
        <w:tc>
          <w:tcPr>
            <w:tcW w:w="2354" w:type="dxa"/>
          </w:tcPr>
          <w:p w14:paraId="4F4F808F" w14:textId="71FA8C06" w:rsidR="009B0E96" w:rsidRPr="00920004" w:rsidDel="005A4BEF" w:rsidRDefault="009B0E96" w:rsidP="00BD0851">
            <w:pPr>
              <w:spacing w:before="240" w:line="0" w:lineRule="atLeast"/>
              <w:rPr>
                <w:del w:id="13943" w:author="phuong vu" w:date="2018-11-16T10:03:00Z"/>
                <w:b/>
                <w:rPrChange w:id="13944" w:author="phuong vu" w:date="2018-11-30T22:36:00Z">
                  <w:rPr>
                    <w:del w:id="13945" w:author="phuong vu" w:date="2018-11-16T10:03:00Z"/>
                    <w:b/>
                  </w:rPr>
                </w:rPrChange>
              </w:rPr>
              <w:pPrChange w:id="13946" w:author="phuong vu" w:date="2018-11-30T14:16:00Z">
                <w:pPr>
                  <w:spacing w:line="276" w:lineRule="auto"/>
                </w:pPr>
              </w:pPrChange>
            </w:pPr>
            <w:del w:id="13947" w:author="phuong vu" w:date="2018-11-16T10:03:00Z">
              <w:r w:rsidRPr="00920004" w:rsidDel="005A4BEF">
                <w:rPr>
                  <w:b/>
                  <w:rPrChange w:id="13948" w:author="phuong vu" w:date="2018-11-30T22:36:00Z">
                    <w:rPr>
                      <w:b/>
                    </w:rPr>
                  </w:rPrChange>
                </w:rPr>
                <w:delText>Cách xử lí</w:delText>
              </w:r>
              <w:bookmarkStart w:id="13949" w:name="_Toc530605676"/>
              <w:bookmarkStart w:id="13950" w:name="_Toc530657382"/>
              <w:bookmarkStart w:id="13951" w:name="_Toc530658537"/>
              <w:bookmarkStart w:id="13952" w:name="_Toc530662261"/>
              <w:bookmarkStart w:id="13953" w:name="_Toc530662728"/>
              <w:bookmarkStart w:id="13954" w:name="_Toc531009653"/>
              <w:bookmarkStart w:id="13955" w:name="_Toc531101888"/>
              <w:bookmarkStart w:id="13956" w:name="_Toc531102836"/>
              <w:bookmarkStart w:id="13957" w:name="_Toc531359075"/>
              <w:bookmarkStart w:id="13958" w:name="_Toc531360056"/>
              <w:bookmarkStart w:id="13959" w:name="_Toc531380898"/>
              <w:bookmarkEnd w:id="13949"/>
              <w:bookmarkEnd w:id="13950"/>
              <w:bookmarkEnd w:id="13951"/>
              <w:bookmarkEnd w:id="13952"/>
              <w:bookmarkEnd w:id="13953"/>
              <w:bookmarkEnd w:id="13954"/>
              <w:bookmarkEnd w:id="13955"/>
              <w:bookmarkEnd w:id="13956"/>
              <w:bookmarkEnd w:id="13957"/>
              <w:bookmarkEnd w:id="13958"/>
              <w:bookmarkEnd w:id="13959"/>
            </w:del>
          </w:p>
        </w:tc>
        <w:tc>
          <w:tcPr>
            <w:tcW w:w="6423" w:type="dxa"/>
          </w:tcPr>
          <w:p w14:paraId="7BDB200E" w14:textId="63A005F4" w:rsidR="009B0E96" w:rsidRPr="00920004" w:rsidDel="005A4BEF" w:rsidRDefault="00EC36EE" w:rsidP="00BD0851">
            <w:pPr>
              <w:spacing w:before="240" w:line="0" w:lineRule="atLeast"/>
              <w:rPr>
                <w:del w:id="13960" w:author="phuong vu" w:date="2018-11-16T10:03:00Z"/>
                <w:rPrChange w:id="13961" w:author="phuong vu" w:date="2018-11-30T22:36:00Z">
                  <w:rPr>
                    <w:del w:id="13962" w:author="phuong vu" w:date="2018-11-16T10:03:00Z"/>
                    <w:lang w:val="en-US"/>
                  </w:rPr>
                </w:rPrChange>
              </w:rPr>
              <w:pPrChange w:id="13963" w:author="phuong vu" w:date="2018-11-30T14:16:00Z">
                <w:pPr>
                  <w:spacing w:line="276" w:lineRule="auto"/>
                </w:pPr>
              </w:pPrChange>
            </w:pPr>
            <w:del w:id="13964" w:author="phuong vu" w:date="2018-11-16T10:03:00Z">
              <w:r w:rsidRPr="00920004" w:rsidDel="005A4BEF">
                <w:rPr>
                  <w:rPrChange w:id="13965" w:author="phuong vu" w:date="2018-11-30T22:36:00Z">
                    <w:rPr>
                      <w:lang w:val="en-US"/>
                    </w:rPr>
                  </w:rPrChange>
                </w:rPr>
                <w:delText xml:space="preserve">Bước 1: </w:delText>
              </w:r>
              <w:r w:rsidR="00DF5931" w:rsidRPr="00920004" w:rsidDel="005A4BEF">
                <w:rPr>
                  <w:rPrChange w:id="13966" w:author="phuong vu" w:date="2018-11-30T22:36:00Z">
                    <w:rPr>
                      <w:lang w:val="en-US"/>
                    </w:rPr>
                  </w:rPrChange>
                </w:rPr>
                <w:delText>Dựa trên vị trí người dùng ứng dụng sẽ trả về các chi nhánh gần người dùng nhất trong phạm vi mặc định trước.</w:delText>
              </w:r>
              <w:bookmarkStart w:id="13967" w:name="_Toc530605677"/>
              <w:bookmarkStart w:id="13968" w:name="_Toc530657383"/>
              <w:bookmarkStart w:id="13969" w:name="_Toc530658538"/>
              <w:bookmarkStart w:id="13970" w:name="_Toc530662262"/>
              <w:bookmarkStart w:id="13971" w:name="_Toc530662729"/>
              <w:bookmarkStart w:id="13972" w:name="_Toc531009654"/>
              <w:bookmarkStart w:id="13973" w:name="_Toc531101889"/>
              <w:bookmarkStart w:id="13974" w:name="_Toc531102837"/>
              <w:bookmarkStart w:id="13975" w:name="_Toc531359076"/>
              <w:bookmarkStart w:id="13976" w:name="_Toc531360057"/>
              <w:bookmarkStart w:id="13977" w:name="_Toc531380899"/>
              <w:bookmarkEnd w:id="13967"/>
              <w:bookmarkEnd w:id="13968"/>
              <w:bookmarkEnd w:id="13969"/>
              <w:bookmarkEnd w:id="13970"/>
              <w:bookmarkEnd w:id="13971"/>
              <w:bookmarkEnd w:id="13972"/>
              <w:bookmarkEnd w:id="13973"/>
              <w:bookmarkEnd w:id="13974"/>
              <w:bookmarkEnd w:id="13975"/>
              <w:bookmarkEnd w:id="13976"/>
              <w:bookmarkEnd w:id="13977"/>
            </w:del>
          </w:p>
          <w:p w14:paraId="19B90582" w14:textId="52918834" w:rsidR="00DF5931" w:rsidRPr="00920004" w:rsidDel="005A4BEF" w:rsidRDefault="00DF5931" w:rsidP="00BD0851">
            <w:pPr>
              <w:spacing w:before="240" w:line="0" w:lineRule="atLeast"/>
              <w:rPr>
                <w:del w:id="13978" w:author="phuong vu" w:date="2018-11-16T10:03:00Z"/>
                <w:rPrChange w:id="13979" w:author="phuong vu" w:date="2018-11-30T22:36:00Z">
                  <w:rPr>
                    <w:del w:id="13980" w:author="phuong vu" w:date="2018-11-16T10:03:00Z"/>
                    <w:lang w:val="en-US"/>
                  </w:rPr>
                </w:rPrChange>
              </w:rPr>
              <w:pPrChange w:id="13981" w:author="phuong vu" w:date="2018-11-30T14:16:00Z">
                <w:pPr>
                  <w:spacing w:line="276" w:lineRule="auto"/>
                </w:pPr>
              </w:pPrChange>
            </w:pPr>
            <w:del w:id="13982" w:author="phuong vu" w:date="2018-11-16T10:03:00Z">
              <w:r w:rsidRPr="00920004" w:rsidDel="005A4BEF">
                <w:rPr>
                  <w:rPrChange w:id="13983" w:author="phuong vu" w:date="2018-11-30T22:36:00Z">
                    <w:rPr>
                      <w:lang w:val="en-US"/>
                    </w:rPr>
                  </w:rPrChange>
                </w:rPr>
                <w:delText>Bước 2: Kiểm tra các chi nhánh có hỗ trợ đầy đủ các dịch vụ người dùng yêu cầu hay không? Nếu có sẽ hiển thị lên màn hình.</w:delText>
              </w:r>
              <w:bookmarkStart w:id="13984" w:name="_Toc530605678"/>
              <w:bookmarkStart w:id="13985" w:name="_Toc530657384"/>
              <w:bookmarkStart w:id="13986" w:name="_Toc530658539"/>
              <w:bookmarkStart w:id="13987" w:name="_Toc530662263"/>
              <w:bookmarkStart w:id="13988" w:name="_Toc530662730"/>
              <w:bookmarkStart w:id="13989" w:name="_Toc531009655"/>
              <w:bookmarkStart w:id="13990" w:name="_Toc531101890"/>
              <w:bookmarkStart w:id="13991" w:name="_Toc531102838"/>
              <w:bookmarkStart w:id="13992" w:name="_Toc531359077"/>
              <w:bookmarkStart w:id="13993" w:name="_Toc531360058"/>
              <w:bookmarkStart w:id="13994" w:name="_Toc531380900"/>
              <w:bookmarkEnd w:id="13984"/>
              <w:bookmarkEnd w:id="13985"/>
              <w:bookmarkEnd w:id="13986"/>
              <w:bookmarkEnd w:id="13987"/>
              <w:bookmarkEnd w:id="13988"/>
              <w:bookmarkEnd w:id="13989"/>
              <w:bookmarkEnd w:id="13990"/>
              <w:bookmarkEnd w:id="13991"/>
              <w:bookmarkEnd w:id="13992"/>
              <w:bookmarkEnd w:id="13993"/>
              <w:bookmarkEnd w:id="13994"/>
            </w:del>
          </w:p>
          <w:p w14:paraId="3803D760" w14:textId="673B147B" w:rsidR="00DF5931" w:rsidRPr="00920004" w:rsidDel="005A4BEF" w:rsidRDefault="00DF5931" w:rsidP="00BD0851">
            <w:pPr>
              <w:spacing w:before="240" w:line="0" w:lineRule="atLeast"/>
              <w:rPr>
                <w:del w:id="13995" w:author="phuong vu" w:date="2018-11-16T10:03:00Z"/>
                <w:rPrChange w:id="13996" w:author="phuong vu" w:date="2018-11-30T22:36:00Z">
                  <w:rPr>
                    <w:del w:id="13997" w:author="phuong vu" w:date="2018-11-16T10:03:00Z"/>
                    <w:lang w:val="en-US"/>
                  </w:rPr>
                </w:rPrChange>
              </w:rPr>
              <w:pPrChange w:id="13998" w:author="phuong vu" w:date="2018-11-30T14:16:00Z">
                <w:pPr>
                  <w:spacing w:line="276" w:lineRule="auto"/>
                </w:pPr>
              </w:pPrChange>
            </w:pPr>
            <w:del w:id="13999" w:author="phuong vu" w:date="2018-11-16T10:03:00Z">
              <w:r w:rsidRPr="00920004" w:rsidDel="005A4BEF">
                <w:rPr>
                  <w:rPrChange w:id="14000" w:author="phuong vu" w:date="2018-11-30T22:36:00Z">
                    <w:rPr>
                      <w:lang w:val="en-US"/>
                    </w:rPr>
                  </w:rPrChange>
                </w:rPr>
                <w:delText>Bước 3: Sử dụng vị trí người dùng làm vị lấy và trả đồ cho khách hàng nếu người dùng không thay đổi.</w:delText>
              </w:r>
              <w:bookmarkStart w:id="14001" w:name="_Toc530605679"/>
              <w:bookmarkStart w:id="14002" w:name="_Toc530657385"/>
              <w:bookmarkStart w:id="14003" w:name="_Toc530658540"/>
              <w:bookmarkStart w:id="14004" w:name="_Toc530662264"/>
              <w:bookmarkStart w:id="14005" w:name="_Toc530662731"/>
              <w:bookmarkStart w:id="14006" w:name="_Toc531009656"/>
              <w:bookmarkStart w:id="14007" w:name="_Toc531101891"/>
              <w:bookmarkStart w:id="14008" w:name="_Toc531102839"/>
              <w:bookmarkStart w:id="14009" w:name="_Toc531359078"/>
              <w:bookmarkStart w:id="14010" w:name="_Toc531360059"/>
              <w:bookmarkStart w:id="14011" w:name="_Toc531380901"/>
              <w:bookmarkEnd w:id="14001"/>
              <w:bookmarkEnd w:id="14002"/>
              <w:bookmarkEnd w:id="14003"/>
              <w:bookmarkEnd w:id="14004"/>
              <w:bookmarkEnd w:id="14005"/>
              <w:bookmarkEnd w:id="14006"/>
              <w:bookmarkEnd w:id="14007"/>
              <w:bookmarkEnd w:id="14008"/>
              <w:bookmarkEnd w:id="14009"/>
              <w:bookmarkEnd w:id="14010"/>
              <w:bookmarkEnd w:id="14011"/>
            </w:del>
          </w:p>
        </w:tc>
        <w:bookmarkStart w:id="14012" w:name="_Toc530605680"/>
        <w:bookmarkStart w:id="14013" w:name="_Toc530657386"/>
        <w:bookmarkStart w:id="14014" w:name="_Toc530658541"/>
        <w:bookmarkStart w:id="14015" w:name="_Toc530662265"/>
        <w:bookmarkStart w:id="14016" w:name="_Toc530662732"/>
        <w:bookmarkStart w:id="14017" w:name="_Toc531009657"/>
        <w:bookmarkStart w:id="14018" w:name="_Toc531101892"/>
        <w:bookmarkStart w:id="14019" w:name="_Toc531102840"/>
        <w:bookmarkStart w:id="14020" w:name="_Toc531359079"/>
        <w:bookmarkStart w:id="14021" w:name="_Toc531360060"/>
        <w:bookmarkStart w:id="14022" w:name="_Toc531380902"/>
        <w:bookmarkEnd w:id="14012"/>
        <w:bookmarkEnd w:id="14013"/>
        <w:bookmarkEnd w:id="14014"/>
        <w:bookmarkEnd w:id="14015"/>
        <w:bookmarkEnd w:id="14016"/>
        <w:bookmarkEnd w:id="14017"/>
        <w:bookmarkEnd w:id="14018"/>
        <w:bookmarkEnd w:id="14019"/>
        <w:bookmarkEnd w:id="14020"/>
        <w:bookmarkEnd w:id="14021"/>
        <w:bookmarkEnd w:id="14022"/>
      </w:tr>
      <w:tr w:rsidR="009B0E96" w:rsidRPr="00920004" w:rsidDel="005A4BEF" w14:paraId="11BBAD5E" w14:textId="4D919649" w:rsidTr="00D41CA7">
        <w:trPr>
          <w:del w:id="14023" w:author="phuong vu" w:date="2018-11-16T10:03:00Z"/>
        </w:trPr>
        <w:tc>
          <w:tcPr>
            <w:tcW w:w="2354" w:type="dxa"/>
          </w:tcPr>
          <w:p w14:paraId="363895BC" w14:textId="4E35DD76" w:rsidR="009B0E96" w:rsidRPr="00920004" w:rsidDel="005A4BEF" w:rsidRDefault="009B0E96" w:rsidP="00BD0851">
            <w:pPr>
              <w:spacing w:before="240" w:line="0" w:lineRule="atLeast"/>
              <w:rPr>
                <w:del w:id="14024" w:author="phuong vu" w:date="2018-11-16T10:03:00Z"/>
                <w:b/>
                <w:rPrChange w:id="14025" w:author="phuong vu" w:date="2018-11-30T22:36:00Z">
                  <w:rPr>
                    <w:del w:id="14026" w:author="phuong vu" w:date="2018-11-16T10:03:00Z"/>
                    <w:b/>
                  </w:rPr>
                </w:rPrChange>
              </w:rPr>
              <w:pPrChange w:id="14027" w:author="phuong vu" w:date="2018-11-30T14:16:00Z">
                <w:pPr>
                  <w:spacing w:line="276" w:lineRule="auto"/>
                </w:pPr>
              </w:pPrChange>
            </w:pPr>
            <w:del w:id="14028" w:author="phuong vu" w:date="2018-11-16T10:03:00Z">
              <w:r w:rsidRPr="00920004" w:rsidDel="005A4BEF">
                <w:rPr>
                  <w:b/>
                  <w:rPrChange w:id="14029" w:author="phuong vu" w:date="2018-11-30T22:36:00Z">
                    <w:rPr>
                      <w:b/>
                    </w:rPr>
                  </w:rPrChange>
                </w:rPr>
                <w:delText>Kết quả</w:delText>
              </w:r>
              <w:bookmarkStart w:id="14030" w:name="_Toc530605681"/>
              <w:bookmarkStart w:id="14031" w:name="_Toc530657387"/>
              <w:bookmarkStart w:id="14032" w:name="_Toc530658542"/>
              <w:bookmarkStart w:id="14033" w:name="_Toc530662266"/>
              <w:bookmarkStart w:id="14034" w:name="_Toc530662733"/>
              <w:bookmarkStart w:id="14035" w:name="_Toc531009658"/>
              <w:bookmarkStart w:id="14036" w:name="_Toc531101893"/>
              <w:bookmarkStart w:id="14037" w:name="_Toc531102841"/>
              <w:bookmarkStart w:id="14038" w:name="_Toc531359080"/>
              <w:bookmarkStart w:id="14039" w:name="_Toc531360061"/>
              <w:bookmarkStart w:id="14040" w:name="_Toc531380903"/>
              <w:bookmarkEnd w:id="14030"/>
              <w:bookmarkEnd w:id="14031"/>
              <w:bookmarkEnd w:id="14032"/>
              <w:bookmarkEnd w:id="14033"/>
              <w:bookmarkEnd w:id="14034"/>
              <w:bookmarkEnd w:id="14035"/>
              <w:bookmarkEnd w:id="14036"/>
              <w:bookmarkEnd w:id="14037"/>
              <w:bookmarkEnd w:id="14038"/>
              <w:bookmarkEnd w:id="14039"/>
              <w:bookmarkEnd w:id="14040"/>
            </w:del>
          </w:p>
        </w:tc>
        <w:tc>
          <w:tcPr>
            <w:tcW w:w="6423" w:type="dxa"/>
          </w:tcPr>
          <w:p w14:paraId="33D51CB9" w14:textId="1517CFF5" w:rsidR="009B0E96" w:rsidRPr="00920004" w:rsidDel="005A4BEF" w:rsidRDefault="00DF5931" w:rsidP="00BD0851">
            <w:pPr>
              <w:spacing w:before="240" w:line="0" w:lineRule="atLeast"/>
              <w:rPr>
                <w:del w:id="14041" w:author="phuong vu" w:date="2018-11-16T10:03:00Z"/>
                <w:rPrChange w:id="14042" w:author="phuong vu" w:date="2018-11-30T22:36:00Z">
                  <w:rPr>
                    <w:del w:id="14043" w:author="phuong vu" w:date="2018-11-16T10:03:00Z"/>
                    <w:lang w:val="en-US"/>
                  </w:rPr>
                </w:rPrChange>
              </w:rPr>
              <w:pPrChange w:id="14044" w:author="phuong vu" w:date="2018-11-30T14:16:00Z">
                <w:pPr>
                  <w:spacing w:line="276" w:lineRule="auto"/>
                </w:pPr>
              </w:pPrChange>
            </w:pPr>
            <w:del w:id="14045" w:author="phuong vu" w:date="2018-11-16T10:03:00Z">
              <w:r w:rsidRPr="00920004" w:rsidDel="005A4BEF">
                <w:rPr>
                  <w:rPrChange w:id="14046" w:author="phuong vu" w:date="2018-11-30T22:36:00Z">
                    <w:rPr>
                      <w:lang w:val="en-US"/>
                    </w:rPr>
                  </w:rPrChange>
                </w:rPr>
                <w:delText>Hiển thị tất cả các chi nhánh trong phạm vi cho trước mà có hỗ trợ đầy đủ các dịch vụ người dùng đã chọn lên màn hình.</w:delText>
              </w:r>
              <w:bookmarkStart w:id="14047" w:name="_Toc530605682"/>
              <w:bookmarkStart w:id="14048" w:name="_Toc530657388"/>
              <w:bookmarkStart w:id="14049" w:name="_Toc530658543"/>
              <w:bookmarkStart w:id="14050" w:name="_Toc530662267"/>
              <w:bookmarkStart w:id="14051" w:name="_Toc530662734"/>
              <w:bookmarkStart w:id="14052" w:name="_Toc531009659"/>
              <w:bookmarkStart w:id="14053" w:name="_Toc531101894"/>
              <w:bookmarkStart w:id="14054" w:name="_Toc531102842"/>
              <w:bookmarkStart w:id="14055" w:name="_Toc531359081"/>
              <w:bookmarkStart w:id="14056" w:name="_Toc531360062"/>
              <w:bookmarkStart w:id="14057" w:name="_Toc531380904"/>
              <w:bookmarkEnd w:id="14047"/>
              <w:bookmarkEnd w:id="14048"/>
              <w:bookmarkEnd w:id="14049"/>
              <w:bookmarkEnd w:id="14050"/>
              <w:bookmarkEnd w:id="14051"/>
              <w:bookmarkEnd w:id="14052"/>
              <w:bookmarkEnd w:id="14053"/>
              <w:bookmarkEnd w:id="14054"/>
              <w:bookmarkEnd w:id="14055"/>
              <w:bookmarkEnd w:id="14056"/>
              <w:bookmarkEnd w:id="14057"/>
            </w:del>
          </w:p>
        </w:tc>
        <w:bookmarkStart w:id="14058" w:name="_Toc530605683"/>
        <w:bookmarkStart w:id="14059" w:name="_Toc530657389"/>
        <w:bookmarkStart w:id="14060" w:name="_Toc530658544"/>
        <w:bookmarkStart w:id="14061" w:name="_Toc530662268"/>
        <w:bookmarkStart w:id="14062" w:name="_Toc530662735"/>
        <w:bookmarkStart w:id="14063" w:name="_Toc531009660"/>
        <w:bookmarkStart w:id="14064" w:name="_Toc531101895"/>
        <w:bookmarkStart w:id="14065" w:name="_Toc531102843"/>
        <w:bookmarkStart w:id="14066" w:name="_Toc531359082"/>
        <w:bookmarkStart w:id="14067" w:name="_Toc531360063"/>
        <w:bookmarkStart w:id="14068" w:name="_Toc531380905"/>
        <w:bookmarkEnd w:id="14058"/>
        <w:bookmarkEnd w:id="14059"/>
        <w:bookmarkEnd w:id="14060"/>
        <w:bookmarkEnd w:id="14061"/>
        <w:bookmarkEnd w:id="14062"/>
        <w:bookmarkEnd w:id="14063"/>
        <w:bookmarkEnd w:id="14064"/>
        <w:bookmarkEnd w:id="14065"/>
        <w:bookmarkEnd w:id="14066"/>
        <w:bookmarkEnd w:id="14067"/>
        <w:bookmarkEnd w:id="14068"/>
      </w:tr>
      <w:tr w:rsidR="009B0E96" w:rsidRPr="00920004" w:rsidDel="005A4BEF" w14:paraId="58A366FB" w14:textId="7B6600B9" w:rsidTr="00D41CA7">
        <w:trPr>
          <w:del w:id="14069" w:author="phuong vu" w:date="2018-11-16T10:03:00Z"/>
        </w:trPr>
        <w:tc>
          <w:tcPr>
            <w:tcW w:w="2354" w:type="dxa"/>
          </w:tcPr>
          <w:p w14:paraId="67F69F8D" w14:textId="49CA4BF2" w:rsidR="009B0E96" w:rsidRPr="00920004" w:rsidDel="005A4BEF" w:rsidRDefault="009B0E96" w:rsidP="00BD0851">
            <w:pPr>
              <w:spacing w:before="240" w:line="0" w:lineRule="atLeast"/>
              <w:rPr>
                <w:del w:id="14070" w:author="phuong vu" w:date="2018-11-16T10:03:00Z"/>
                <w:b/>
                <w:rPrChange w:id="14071" w:author="phuong vu" w:date="2018-11-30T22:36:00Z">
                  <w:rPr>
                    <w:del w:id="14072" w:author="phuong vu" w:date="2018-11-16T10:03:00Z"/>
                    <w:b/>
                  </w:rPr>
                </w:rPrChange>
              </w:rPr>
              <w:pPrChange w:id="14073" w:author="phuong vu" w:date="2018-11-30T14:16:00Z">
                <w:pPr>
                  <w:spacing w:line="276" w:lineRule="auto"/>
                </w:pPr>
              </w:pPrChange>
            </w:pPr>
            <w:del w:id="14074" w:author="phuong vu" w:date="2018-11-16T10:03:00Z">
              <w:r w:rsidRPr="00920004" w:rsidDel="005A4BEF">
                <w:rPr>
                  <w:b/>
                  <w:rPrChange w:id="14075" w:author="phuong vu" w:date="2018-11-30T22:36:00Z">
                    <w:rPr>
                      <w:b/>
                    </w:rPr>
                  </w:rPrChange>
                </w:rPr>
                <w:delText>Ghi chú</w:delText>
              </w:r>
              <w:bookmarkStart w:id="14076" w:name="_Toc530605684"/>
              <w:bookmarkStart w:id="14077" w:name="_Toc530657390"/>
              <w:bookmarkStart w:id="14078" w:name="_Toc530658545"/>
              <w:bookmarkStart w:id="14079" w:name="_Toc530662269"/>
              <w:bookmarkStart w:id="14080" w:name="_Toc530662736"/>
              <w:bookmarkStart w:id="14081" w:name="_Toc531009661"/>
              <w:bookmarkStart w:id="14082" w:name="_Toc531101896"/>
              <w:bookmarkStart w:id="14083" w:name="_Toc531102844"/>
              <w:bookmarkStart w:id="14084" w:name="_Toc531359083"/>
              <w:bookmarkStart w:id="14085" w:name="_Toc531360064"/>
              <w:bookmarkStart w:id="14086" w:name="_Toc531380906"/>
              <w:bookmarkEnd w:id="14076"/>
              <w:bookmarkEnd w:id="14077"/>
              <w:bookmarkEnd w:id="14078"/>
              <w:bookmarkEnd w:id="14079"/>
              <w:bookmarkEnd w:id="14080"/>
              <w:bookmarkEnd w:id="14081"/>
              <w:bookmarkEnd w:id="14082"/>
              <w:bookmarkEnd w:id="14083"/>
              <w:bookmarkEnd w:id="14084"/>
              <w:bookmarkEnd w:id="14085"/>
              <w:bookmarkEnd w:id="14086"/>
            </w:del>
          </w:p>
        </w:tc>
        <w:tc>
          <w:tcPr>
            <w:tcW w:w="6423" w:type="dxa"/>
          </w:tcPr>
          <w:p w14:paraId="6C6E4CFE" w14:textId="595E22FD" w:rsidR="009B0E96" w:rsidRPr="00920004" w:rsidDel="005A4BEF" w:rsidRDefault="00EC36EE" w:rsidP="00BD0851">
            <w:pPr>
              <w:keepNext/>
              <w:spacing w:before="240" w:line="0" w:lineRule="atLeast"/>
              <w:rPr>
                <w:del w:id="14087" w:author="phuong vu" w:date="2018-11-16T10:03:00Z"/>
                <w:rPrChange w:id="14088" w:author="phuong vu" w:date="2018-11-30T22:36:00Z">
                  <w:rPr>
                    <w:del w:id="14089" w:author="phuong vu" w:date="2018-11-16T10:03:00Z"/>
                    <w:lang w:val="en-US"/>
                  </w:rPr>
                </w:rPrChange>
              </w:rPr>
              <w:pPrChange w:id="14090" w:author="phuong vu" w:date="2018-11-30T14:16:00Z">
                <w:pPr>
                  <w:keepNext/>
                  <w:spacing w:line="276" w:lineRule="auto"/>
                </w:pPr>
              </w:pPrChange>
            </w:pPr>
            <w:del w:id="14091" w:author="phuong vu" w:date="2018-11-16T10:03:00Z">
              <w:r w:rsidRPr="00920004" w:rsidDel="005A4BEF">
                <w:rPr>
                  <w:rPrChange w:id="14092" w:author="phuong vu" w:date="2018-11-30T22:36:00Z">
                    <w:rPr>
                      <w:lang w:val="en-US"/>
                    </w:rPr>
                  </w:rPrChange>
                </w:rPr>
                <w:delText>Yêu cầu người dùng phải bật GPS và cho phép truy cập vị trí người dùng.</w:delText>
              </w:r>
              <w:bookmarkStart w:id="14093" w:name="_Toc530605685"/>
              <w:bookmarkStart w:id="14094" w:name="_Toc530657391"/>
              <w:bookmarkStart w:id="14095" w:name="_Toc530658546"/>
              <w:bookmarkStart w:id="14096" w:name="_Toc530662270"/>
              <w:bookmarkStart w:id="14097" w:name="_Toc530662737"/>
              <w:bookmarkStart w:id="14098" w:name="_Toc531009662"/>
              <w:bookmarkStart w:id="14099" w:name="_Toc531101897"/>
              <w:bookmarkStart w:id="14100" w:name="_Toc531102845"/>
              <w:bookmarkStart w:id="14101" w:name="_Toc531359084"/>
              <w:bookmarkStart w:id="14102" w:name="_Toc531360065"/>
              <w:bookmarkStart w:id="14103" w:name="_Toc531380907"/>
              <w:bookmarkEnd w:id="14093"/>
              <w:bookmarkEnd w:id="14094"/>
              <w:bookmarkEnd w:id="14095"/>
              <w:bookmarkEnd w:id="14096"/>
              <w:bookmarkEnd w:id="14097"/>
              <w:bookmarkEnd w:id="14098"/>
              <w:bookmarkEnd w:id="14099"/>
              <w:bookmarkEnd w:id="14100"/>
              <w:bookmarkEnd w:id="14101"/>
              <w:bookmarkEnd w:id="14102"/>
              <w:bookmarkEnd w:id="14103"/>
            </w:del>
          </w:p>
          <w:p w14:paraId="7B53CB19" w14:textId="5917A6C7" w:rsidR="00DF5931" w:rsidRPr="00920004" w:rsidDel="005A4BEF" w:rsidRDefault="00DF5931" w:rsidP="00BD0851">
            <w:pPr>
              <w:keepNext/>
              <w:spacing w:before="240" w:line="0" w:lineRule="atLeast"/>
              <w:rPr>
                <w:del w:id="14104" w:author="phuong vu" w:date="2018-11-16T10:03:00Z"/>
                <w:rPrChange w:id="14105" w:author="phuong vu" w:date="2018-11-30T22:36:00Z">
                  <w:rPr>
                    <w:del w:id="14106" w:author="phuong vu" w:date="2018-11-16T10:03:00Z"/>
                    <w:lang w:val="en-US"/>
                  </w:rPr>
                </w:rPrChange>
              </w:rPr>
              <w:pPrChange w:id="14107" w:author="phuong vu" w:date="2018-11-30T14:16:00Z">
                <w:pPr>
                  <w:keepNext/>
                  <w:spacing w:line="276" w:lineRule="auto"/>
                </w:pPr>
              </w:pPrChange>
            </w:pPr>
            <w:del w:id="14108" w:author="phuong vu" w:date="2018-11-16T10:03:00Z">
              <w:r w:rsidRPr="00920004" w:rsidDel="005A4BEF">
                <w:rPr>
                  <w:rPrChange w:id="14109" w:author="phuong vu" w:date="2018-11-30T22:36:00Z">
                    <w:rPr>
                      <w:lang w:val="en-US"/>
                    </w:rPr>
                  </w:rPrChange>
                </w:rPr>
                <w:delText>Khi có vị trí người dùng, hiển thị vị trí người dùng ở trung tâm màn hình.</w:delText>
              </w:r>
              <w:bookmarkStart w:id="14110" w:name="_Toc530605686"/>
              <w:bookmarkStart w:id="14111" w:name="_Toc530657392"/>
              <w:bookmarkStart w:id="14112" w:name="_Toc530658547"/>
              <w:bookmarkStart w:id="14113" w:name="_Toc530662271"/>
              <w:bookmarkStart w:id="14114" w:name="_Toc530662738"/>
              <w:bookmarkStart w:id="14115" w:name="_Toc531009663"/>
              <w:bookmarkStart w:id="14116" w:name="_Toc531101898"/>
              <w:bookmarkStart w:id="14117" w:name="_Toc531102846"/>
              <w:bookmarkStart w:id="14118" w:name="_Toc531359085"/>
              <w:bookmarkStart w:id="14119" w:name="_Toc531360066"/>
              <w:bookmarkStart w:id="14120" w:name="_Toc531380908"/>
              <w:bookmarkEnd w:id="14110"/>
              <w:bookmarkEnd w:id="14111"/>
              <w:bookmarkEnd w:id="14112"/>
              <w:bookmarkEnd w:id="14113"/>
              <w:bookmarkEnd w:id="14114"/>
              <w:bookmarkEnd w:id="14115"/>
              <w:bookmarkEnd w:id="14116"/>
              <w:bookmarkEnd w:id="14117"/>
              <w:bookmarkEnd w:id="14118"/>
              <w:bookmarkEnd w:id="14119"/>
              <w:bookmarkEnd w:id="14120"/>
            </w:del>
          </w:p>
        </w:tc>
        <w:bookmarkStart w:id="14121" w:name="_Toc530605687"/>
        <w:bookmarkStart w:id="14122" w:name="_Toc530657393"/>
        <w:bookmarkStart w:id="14123" w:name="_Toc530658548"/>
        <w:bookmarkStart w:id="14124" w:name="_Toc530662272"/>
        <w:bookmarkStart w:id="14125" w:name="_Toc530662739"/>
        <w:bookmarkStart w:id="14126" w:name="_Toc531009664"/>
        <w:bookmarkStart w:id="14127" w:name="_Toc531101899"/>
        <w:bookmarkStart w:id="14128" w:name="_Toc531102847"/>
        <w:bookmarkStart w:id="14129" w:name="_Toc531359086"/>
        <w:bookmarkStart w:id="14130" w:name="_Toc531360067"/>
        <w:bookmarkStart w:id="14131" w:name="_Toc531380909"/>
        <w:bookmarkEnd w:id="14121"/>
        <w:bookmarkEnd w:id="14122"/>
        <w:bookmarkEnd w:id="14123"/>
        <w:bookmarkEnd w:id="14124"/>
        <w:bookmarkEnd w:id="14125"/>
        <w:bookmarkEnd w:id="14126"/>
        <w:bookmarkEnd w:id="14127"/>
        <w:bookmarkEnd w:id="14128"/>
        <w:bookmarkEnd w:id="14129"/>
        <w:bookmarkEnd w:id="14130"/>
        <w:bookmarkEnd w:id="14131"/>
      </w:tr>
    </w:tbl>
    <w:p w14:paraId="08653020" w14:textId="123DB4AA" w:rsidR="00730F28" w:rsidRPr="00920004" w:rsidDel="00C774DC" w:rsidRDefault="00730F28" w:rsidP="00BD0851">
      <w:pPr>
        <w:pStyle w:val="Heading4"/>
        <w:spacing w:before="240" w:line="0" w:lineRule="atLeast"/>
        <w:rPr>
          <w:del w:id="14132" w:author="phuong vu" w:date="2018-11-22T13:51:00Z"/>
          <w:rFonts w:cstheme="majorHAnsi"/>
          <w:rPrChange w:id="14133" w:author="phuong vu" w:date="2018-11-30T22:36:00Z">
            <w:rPr>
              <w:del w:id="14134" w:author="phuong vu" w:date="2018-11-22T13:51:00Z"/>
            </w:rPr>
          </w:rPrChange>
        </w:rPr>
        <w:pPrChange w:id="14135" w:author="phuong vu" w:date="2018-11-30T14:16:00Z">
          <w:pPr>
            <w:pStyle w:val="Heading4"/>
          </w:pPr>
        </w:pPrChange>
      </w:pPr>
      <w:del w:id="14136" w:author="phuong vu" w:date="2018-11-22T13:51:00Z">
        <w:r w:rsidRPr="00920004" w:rsidDel="00C774DC">
          <w:rPr>
            <w:rFonts w:cstheme="majorHAnsi"/>
            <w:rPrChange w:id="14137" w:author="phuong vu" w:date="2018-11-30T22:36:00Z">
              <w:rPr>
                <w:rFonts w:cstheme="majorHAnsi"/>
              </w:rPr>
            </w:rPrChange>
          </w:rPr>
          <w:delText>Tìm kiế</w:delText>
        </w:r>
        <w:r w:rsidRPr="00920004" w:rsidDel="00C774DC">
          <w:rPr>
            <w:rFonts w:cstheme="majorHAnsi"/>
            <w:rPrChange w:id="14138" w:author="phuong vu" w:date="2018-11-30T22:36:00Z">
              <w:rPr/>
            </w:rPrChange>
          </w:rPr>
          <w:delText>m và lọc quần áo theo loại có sẵn</w:delText>
        </w:r>
        <w:bookmarkStart w:id="14139" w:name="_Toc530658549"/>
        <w:bookmarkStart w:id="14140" w:name="_Toc530662273"/>
        <w:bookmarkStart w:id="14141" w:name="_Toc530662740"/>
        <w:bookmarkStart w:id="14142" w:name="_Toc531009665"/>
        <w:bookmarkStart w:id="14143" w:name="_Toc531101900"/>
        <w:bookmarkStart w:id="14144" w:name="_Toc531102848"/>
        <w:bookmarkStart w:id="14145" w:name="_Toc531359087"/>
        <w:bookmarkStart w:id="14146" w:name="_Toc531360068"/>
        <w:bookmarkStart w:id="14147" w:name="_Toc531380910"/>
        <w:bookmarkEnd w:id="14139"/>
        <w:bookmarkEnd w:id="14140"/>
        <w:bookmarkEnd w:id="14141"/>
        <w:bookmarkEnd w:id="14142"/>
        <w:bookmarkEnd w:id="14143"/>
        <w:bookmarkEnd w:id="14144"/>
        <w:bookmarkEnd w:id="14145"/>
        <w:bookmarkEnd w:id="14146"/>
        <w:bookmarkEnd w:id="14147"/>
      </w:del>
    </w:p>
    <w:tbl>
      <w:tblPr>
        <w:tblStyle w:val="TableGrid"/>
        <w:tblW w:w="0" w:type="auto"/>
        <w:tblLook w:val="04A0" w:firstRow="1" w:lastRow="0" w:firstColumn="1" w:lastColumn="0" w:noHBand="0" w:noVBand="1"/>
      </w:tblPr>
      <w:tblGrid>
        <w:gridCol w:w="2354"/>
        <w:gridCol w:w="6423"/>
      </w:tblGrid>
      <w:tr w:rsidR="009B0E96" w:rsidRPr="00920004" w:rsidDel="00C774DC" w14:paraId="12D443F6" w14:textId="760EF8F5" w:rsidTr="00225404">
        <w:trPr>
          <w:del w:id="14148" w:author="phuong vu" w:date="2018-11-22T13:51:00Z"/>
        </w:trPr>
        <w:tc>
          <w:tcPr>
            <w:tcW w:w="2425" w:type="dxa"/>
          </w:tcPr>
          <w:p w14:paraId="057ECCCE" w14:textId="2916B435" w:rsidR="009B0E96" w:rsidRPr="00920004" w:rsidDel="00C774DC" w:rsidRDefault="009B0E96" w:rsidP="00BD0851">
            <w:pPr>
              <w:spacing w:before="240" w:line="0" w:lineRule="atLeast"/>
              <w:rPr>
                <w:del w:id="14149" w:author="phuong vu" w:date="2018-11-22T13:51:00Z"/>
                <w:b/>
                <w:rPrChange w:id="14150" w:author="phuong vu" w:date="2018-11-30T22:36:00Z">
                  <w:rPr>
                    <w:del w:id="14151" w:author="phuong vu" w:date="2018-11-22T13:51:00Z"/>
                    <w:b/>
                  </w:rPr>
                </w:rPrChange>
              </w:rPr>
              <w:pPrChange w:id="14152" w:author="phuong vu" w:date="2018-11-30T14:16:00Z">
                <w:pPr>
                  <w:spacing w:line="276" w:lineRule="auto"/>
                </w:pPr>
              </w:pPrChange>
            </w:pPr>
            <w:del w:id="14153" w:author="phuong vu" w:date="2018-11-22T13:51:00Z">
              <w:r w:rsidRPr="00920004" w:rsidDel="00C774DC">
                <w:rPr>
                  <w:b/>
                  <w:rPrChange w:id="14154" w:author="phuong vu" w:date="2018-11-30T22:36:00Z">
                    <w:rPr>
                      <w:b/>
                    </w:rPr>
                  </w:rPrChange>
                </w:rPr>
                <w:delText>Mã yêu cầu</w:delText>
              </w:r>
              <w:bookmarkStart w:id="14155" w:name="_Toc530658550"/>
              <w:bookmarkStart w:id="14156" w:name="_Toc530662274"/>
              <w:bookmarkStart w:id="14157" w:name="_Toc530662741"/>
              <w:bookmarkStart w:id="14158" w:name="_Toc531009666"/>
              <w:bookmarkStart w:id="14159" w:name="_Toc531101901"/>
              <w:bookmarkStart w:id="14160" w:name="_Toc531102849"/>
              <w:bookmarkStart w:id="14161" w:name="_Toc531359088"/>
              <w:bookmarkStart w:id="14162" w:name="_Toc531360069"/>
              <w:bookmarkStart w:id="14163" w:name="_Toc531380911"/>
              <w:bookmarkEnd w:id="14155"/>
              <w:bookmarkEnd w:id="14156"/>
              <w:bookmarkEnd w:id="14157"/>
              <w:bookmarkEnd w:id="14158"/>
              <w:bookmarkEnd w:id="14159"/>
              <w:bookmarkEnd w:id="14160"/>
              <w:bookmarkEnd w:id="14161"/>
              <w:bookmarkEnd w:id="14162"/>
              <w:bookmarkEnd w:id="14163"/>
            </w:del>
          </w:p>
        </w:tc>
        <w:tc>
          <w:tcPr>
            <w:tcW w:w="6686" w:type="dxa"/>
          </w:tcPr>
          <w:p w14:paraId="6C83AEC2" w14:textId="56C59C6D" w:rsidR="009B0E96" w:rsidRPr="00920004" w:rsidDel="00C774DC" w:rsidRDefault="009B0E96" w:rsidP="00BD0851">
            <w:pPr>
              <w:spacing w:before="240" w:line="0" w:lineRule="atLeast"/>
              <w:rPr>
                <w:del w:id="14164" w:author="phuong vu" w:date="2018-11-22T13:51:00Z"/>
                <w:rPrChange w:id="14165" w:author="phuong vu" w:date="2018-11-30T22:36:00Z">
                  <w:rPr>
                    <w:del w:id="14166" w:author="phuong vu" w:date="2018-11-22T13:51:00Z"/>
                    <w:lang w:val="en-US"/>
                  </w:rPr>
                </w:rPrChange>
              </w:rPr>
              <w:pPrChange w:id="14167" w:author="phuong vu" w:date="2018-11-30T14:16:00Z">
                <w:pPr>
                  <w:spacing w:line="276" w:lineRule="auto"/>
                </w:pPr>
              </w:pPrChange>
            </w:pPr>
            <w:del w:id="14168" w:author="phuong vu" w:date="2018-11-22T13:51:00Z">
              <w:r w:rsidRPr="00920004" w:rsidDel="00C774DC">
                <w:rPr>
                  <w:rPrChange w:id="14169" w:author="phuong vu" w:date="2018-11-30T22:36:00Z">
                    <w:rPr>
                      <w:lang w:val="en-US"/>
                    </w:rPr>
                  </w:rPrChange>
                </w:rPr>
                <w:delText>GU_06</w:delText>
              </w:r>
              <w:bookmarkStart w:id="14170" w:name="_Toc530658551"/>
              <w:bookmarkStart w:id="14171" w:name="_Toc530662275"/>
              <w:bookmarkStart w:id="14172" w:name="_Toc530662742"/>
              <w:bookmarkStart w:id="14173" w:name="_Toc531009667"/>
              <w:bookmarkStart w:id="14174" w:name="_Toc531101902"/>
              <w:bookmarkStart w:id="14175" w:name="_Toc531102850"/>
              <w:bookmarkStart w:id="14176" w:name="_Toc531359089"/>
              <w:bookmarkStart w:id="14177" w:name="_Toc531360070"/>
              <w:bookmarkStart w:id="14178" w:name="_Toc531380912"/>
              <w:bookmarkEnd w:id="14170"/>
              <w:bookmarkEnd w:id="14171"/>
              <w:bookmarkEnd w:id="14172"/>
              <w:bookmarkEnd w:id="14173"/>
              <w:bookmarkEnd w:id="14174"/>
              <w:bookmarkEnd w:id="14175"/>
              <w:bookmarkEnd w:id="14176"/>
              <w:bookmarkEnd w:id="14177"/>
              <w:bookmarkEnd w:id="14178"/>
            </w:del>
          </w:p>
        </w:tc>
        <w:bookmarkStart w:id="14179" w:name="_Toc530658552"/>
        <w:bookmarkStart w:id="14180" w:name="_Toc530662276"/>
        <w:bookmarkStart w:id="14181" w:name="_Toc530662743"/>
        <w:bookmarkStart w:id="14182" w:name="_Toc531009668"/>
        <w:bookmarkStart w:id="14183" w:name="_Toc531101903"/>
        <w:bookmarkStart w:id="14184" w:name="_Toc531102851"/>
        <w:bookmarkStart w:id="14185" w:name="_Toc531359090"/>
        <w:bookmarkStart w:id="14186" w:name="_Toc531360071"/>
        <w:bookmarkStart w:id="14187" w:name="_Toc531380913"/>
        <w:bookmarkEnd w:id="14179"/>
        <w:bookmarkEnd w:id="14180"/>
        <w:bookmarkEnd w:id="14181"/>
        <w:bookmarkEnd w:id="14182"/>
        <w:bookmarkEnd w:id="14183"/>
        <w:bookmarkEnd w:id="14184"/>
        <w:bookmarkEnd w:id="14185"/>
        <w:bookmarkEnd w:id="14186"/>
        <w:bookmarkEnd w:id="14187"/>
      </w:tr>
      <w:tr w:rsidR="009B0E96" w:rsidRPr="00920004" w:rsidDel="00C774DC" w14:paraId="4CBCDA60" w14:textId="0DA1AFFB" w:rsidTr="00225404">
        <w:trPr>
          <w:del w:id="14188" w:author="phuong vu" w:date="2018-11-22T13:51:00Z"/>
        </w:trPr>
        <w:tc>
          <w:tcPr>
            <w:tcW w:w="2425" w:type="dxa"/>
          </w:tcPr>
          <w:p w14:paraId="743FF507" w14:textId="564AFC85" w:rsidR="009B0E96" w:rsidRPr="00920004" w:rsidDel="00C774DC" w:rsidRDefault="009B0E96" w:rsidP="00BD0851">
            <w:pPr>
              <w:spacing w:before="240" w:line="0" w:lineRule="atLeast"/>
              <w:rPr>
                <w:del w:id="14189" w:author="phuong vu" w:date="2018-11-22T13:51:00Z"/>
                <w:b/>
                <w:rPrChange w:id="14190" w:author="phuong vu" w:date="2018-11-30T22:36:00Z">
                  <w:rPr>
                    <w:del w:id="14191" w:author="phuong vu" w:date="2018-11-22T13:51:00Z"/>
                    <w:b/>
                  </w:rPr>
                </w:rPrChange>
              </w:rPr>
              <w:pPrChange w:id="14192" w:author="phuong vu" w:date="2018-11-30T14:16:00Z">
                <w:pPr>
                  <w:spacing w:line="276" w:lineRule="auto"/>
                </w:pPr>
              </w:pPrChange>
            </w:pPr>
            <w:del w:id="14193" w:author="phuong vu" w:date="2018-11-22T13:51:00Z">
              <w:r w:rsidRPr="00920004" w:rsidDel="00C774DC">
                <w:rPr>
                  <w:b/>
                  <w:rPrChange w:id="14194" w:author="phuong vu" w:date="2018-11-30T22:36:00Z">
                    <w:rPr>
                      <w:b/>
                    </w:rPr>
                  </w:rPrChange>
                </w:rPr>
                <w:delText>Tên chức năng</w:delText>
              </w:r>
              <w:bookmarkStart w:id="14195" w:name="_Toc530658553"/>
              <w:bookmarkStart w:id="14196" w:name="_Toc530662277"/>
              <w:bookmarkStart w:id="14197" w:name="_Toc530662744"/>
              <w:bookmarkStart w:id="14198" w:name="_Toc531009669"/>
              <w:bookmarkStart w:id="14199" w:name="_Toc531101904"/>
              <w:bookmarkStart w:id="14200" w:name="_Toc531102852"/>
              <w:bookmarkStart w:id="14201" w:name="_Toc531359091"/>
              <w:bookmarkStart w:id="14202" w:name="_Toc531360072"/>
              <w:bookmarkStart w:id="14203" w:name="_Toc531380914"/>
              <w:bookmarkEnd w:id="14195"/>
              <w:bookmarkEnd w:id="14196"/>
              <w:bookmarkEnd w:id="14197"/>
              <w:bookmarkEnd w:id="14198"/>
              <w:bookmarkEnd w:id="14199"/>
              <w:bookmarkEnd w:id="14200"/>
              <w:bookmarkEnd w:id="14201"/>
              <w:bookmarkEnd w:id="14202"/>
              <w:bookmarkEnd w:id="14203"/>
            </w:del>
          </w:p>
        </w:tc>
        <w:tc>
          <w:tcPr>
            <w:tcW w:w="6686" w:type="dxa"/>
          </w:tcPr>
          <w:p w14:paraId="54A80461" w14:textId="24F6081B" w:rsidR="009B0E96" w:rsidRPr="00920004" w:rsidDel="00C774DC" w:rsidRDefault="009B0E96" w:rsidP="00BD0851">
            <w:pPr>
              <w:spacing w:before="240" w:line="0" w:lineRule="atLeast"/>
              <w:rPr>
                <w:del w:id="14204" w:author="phuong vu" w:date="2018-11-22T13:51:00Z"/>
                <w:rPrChange w:id="14205" w:author="phuong vu" w:date="2018-11-30T22:36:00Z">
                  <w:rPr>
                    <w:del w:id="14206" w:author="phuong vu" w:date="2018-11-22T13:51:00Z"/>
                    <w:lang w:val="en-US"/>
                  </w:rPr>
                </w:rPrChange>
              </w:rPr>
              <w:pPrChange w:id="14207" w:author="phuong vu" w:date="2018-11-30T14:16:00Z">
                <w:pPr>
                  <w:spacing w:line="276" w:lineRule="auto"/>
                </w:pPr>
              </w:pPrChange>
            </w:pPr>
            <w:del w:id="14208" w:author="phuong vu" w:date="2018-11-22T13:51:00Z">
              <w:r w:rsidRPr="00920004" w:rsidDel="00C774DC">
                <w:rPr>
                  <w:rPrChange w:id="14209" w:author="phuong vu" w:date="2018-11-30T22:36:00Z">
                    <w:rPr/>
                  </w:rPrChange>
                </w:rPr>
                <w:delText>Tìm kiếm và lọc quần áo theo loại có sẵn</w:delText>
              </w:r>
              <w:bookmarkStart w:id="14210" w:name="_Toc530658554"/>
              <w:bookmarkStart w:id="14211" w:name="_Toc530662278"/>
              <w:bookmarkStart w:id="14212" w:name="_Toc530662745"/>
              <w:bookmarkStart w:id="14213" w:name="_Toc531009670"/>
              <w:bookmarkStart w:id="14214" w:name="_Toc531101905"/>
              <w:bookmarkStart w:id="14215" w:name="_Toc531102853"/>
              <w:bookmarkStart w:id="14216" w:name="_Toc531359092"/>
              <w:bookmarkStart w:id="14217" w:name="_Toc531360073"/>
              <w:bookmarkStart w:id="14218" w:name="_Toc531380915"/>
              <w:bookmarkEnd w:id="14210"/>
              <w:bookmarkEnd w:id="14211"/>
              <w:bookmarkEnd w:id="14212"/>
              <w:bookmarkEnd w:id="14213"/>
              <w:bookmarkEnd w:id="14214"/>
              <w:bookmarkEnd w:id="14215"/>
              <w:bookmarkEnd w:id="14216"/>
              <w:bookmarkEnd w:id="14217"/>
              <w:bookmarkEnd w:id="14218"/>
            </w:del>
          </w:p>
        </w:tc>
        <w:bookmarkStart w:id="14219" w:name="_Toc530658555"/>
        <w:bookmarkStart w:id="14220" w:name="_Toc530662279"/>
        <w:bookmarkStart w:id="14221" w:name="_Toc530662746"/>
        <w:bookmarkStart w:id="14222" w:name="_Toc531009671"/>
        <w:bookmarkStart w:id="14223" w:name="_Toc531101906"/>
        <w:bookmarkStart w:id="14224" w:name="_Toc531102854"/>
        <w:bookmarkStart w:id="14225" w:name="_Toc531359093"/>
        <w:bookmarkStart w:id="14226" w:name="_Toc531360074"/>
        <w:bookmarkStart w:id="14227" w:name="_Toc531380916"/>
        <w:bookmarkEnd w:id="14219"/>
        <w:bookmarkEnd w:id="14220"/>
        <w:bookmarkEnd w:id="14221"/>
        <w:bookmarkEnd w:id="14222"/>
        <w:bookmarkEnd w:id="14223"/>
        <w:bookmarkEnd w:id="14224"/>
        <w:bookmarkEnd w:id="14225"/>
        <w:bookmarkEnd w:id="14226"/>
        <w:bookmarkEnd w:id="14227"/>
      </w:tr>
      <w:tr w:rsidR="009B0E96" w:rsidRPr="00920004" w:rsidDel="00C774DC" w14:paraId="247ED7EA" w14:textId="1AB49593" w:rsidTr="00225404">
        <w:trPr>
          <w:del w:id="14228" w:author="phuong vu" w:date="2018-11-22T13:51:00Z"/>
        </w:trPr>
        <w:tc>
          <w:tcPr>
            <w:tcW w:w="2425" w:type="dxa"/>
          </w:tcPr>
          <w:p w14:paraId="04126640" w14:textId="2B5787A4" w:rsidR="009B0E96" w:rsidRPr="00920004" w:rsidDel="00C774DC" w:rsidRDefault="009B0E96" w:rsidP="00BD0851">
            <w:pPr>
              <w:spacing w:before="240" w:line="0" w:lineRule="atLeast"/>
              <w:rPr>
                <w:del w:id="14229" w:author="phuong vu" w:date="2018-11-22T13:51:00Z"/>
                <w:b/>
                <w:rPrChange w:id="14230" w:author="phuong vu" w:date="2018-11-30T22:36:00Z">
                  <w:rPr>
                    <w:del w:id="14231" w:author="phuong vu" w:date="2018-11-22T13:51:00Z"/>
                    <w:b/>
                  </w:rPr>
                </w:rPrChange>
              </w:rPr>
              <w:pPrChange w:id="14232" w:author="phuong vu" w:date="2018-11-30T14:16:00Z">
                <w:pPr>
                  <w:spacing w:line="276" w:lineRule="auto"/>
                </w:pPr>
              </w:pPrChange>
            </w:pPr>
            <w:del w:id="14233" w:author="phuong vu" w:date="2018-11-22T13:51:00Z">
              <w:r w:rsidRPr="00920004" w:rsidDel="00C774DC">
                <w:rPr>
                  <w:b/>
                  <w:rPrChange w:id="14234" w:author="phuong vu" w:date="2018-11-30T22:36:00Z">
                    <w:rPr>
                      <w:b/>
                    </w:rPr>
                  </w:rPrChange>
                </w:rPr>
                <w:delText>Đối tượng sử dụng</w:delText>
              </w:r>
              <w:bookmarkStart w:id="14235" w:name="_Toc530658556"/>
              <w:bookmarkStart w:id="14236" w:name="_Toc530662280"/>
              <w:bookmarkStart w:id="14237" w:name="_Toc530662747"/>
              <w:bookmarkStart w:id="14238" w:name="_Toc531009672"/>
              <w:bookmarkStart w:id="14239" w:name="_Toc531101907"/>
              <w:bookmarkStart w:id="14240" w:name="_Toc531102855"/>
              <w:bookmarkStart w:id="14241" w:name="_Toc531359094"/>
              <w:bookmarkStart w:id="14242" w:name="_Toc531360075"/>
              <w:bookmarkStart w:id="14243" w:name="_Toc531380917"/>
              <w:bookmarkEnd w:id="14235"/>
              <w:bookmarkEnd w:id="14236"/>
              <w:bookmarkEnd w:id="14237"/>
              <w:bookmarkEnd w:id="14238"/>
              <w:bookmarkEnd w:id="14239"/>
              <w:bookmarkEnd w:id="14240"/>
              <w:bookmarkEnd w:id="14241"/>
              <w:bookmarkEnd w:id="14242"/>
              <w:bookmarkEnd w:id="14243"/>
            </w:del>
          </w:p>
        </w:tc>
        <w:tc>
          <w:tcPr>
            <w:tcW w:w="6686" w:type="dxa"/>
          </w:tcPr>
          <w:p w14:paraId="50E962C4" w14:textId="64B1F944" w:rsidR="009B0E96" w:rsidRPr="00920004" w:rsidDel="00C774DC" w:rsidRDefault="009B0E96" w:rsidP="00BD0851">
            <w:pPr>
              <w:spacing w:before="240" w:line="0" w:lineRule="atLeast"/>
              <w:rPr>
                <w:del w:id="14244" w:author="phuong vu" w:date="2018-11-22T13:51:00Z"/>
                <w:rPrChange w:id="14245" w:author="phuong vu" w:date="2018-11-30T22:36:00Z">
                  <w:rPr>
                    <w:del w:id="14246" w:author="phuong vu" w:date="2018-11-22T13:51:00Z"/>
                    <w:lang w:val="en-US"/>
                  </w:rPr>
                </w:rPrChange>
              </w:rPr>
              <w:pPrChange w:id="14247" w:author="phuong vu" w:date="2018-11-30T14:16:00Z">
                <w:pPr>
                  <w:spacing w:line="276" w:lineRule="auto"/>
                </w:pPr>
              </w:pPrChange>
            </w:pPr>
            <w:del w:id="14248" w:author="phuong vu" w:date="2018-11-22T13:51:00Z">
              <w:r w:rsidRPr="00920004" w:rsidDel="00C774DC">
                <w:rPr>
                  <w:rPrChange w:id="14249" w:author="phuong vu" w:date="2018-11-30T22:36:00Z">
                    <w:rPr>
                      <w:lang w:val="en-US"/>
                    </w:rPr>
                  </w:rPrChange>
                </w:rPr>
                <w:delText>Khách hàng</w:delText>
              </w:r>
              <w:bookmarkStart w:id="14250" w:name="_Toc530658557"/>
              <w:bookmarkStart w:id="14251" w:name="_Toc530662281"/>
              <w:bookmarkStart w:id="14252" w:name="_Toc530662748"/>
              <w:bookmarkStart w:id="14253" w:name="_Toc531009673"/>
              <w:bookmarkStart w:id="14254" w:name="_Toc531101908"/>
              <w:bookmarkStart w:id="14255" w:name="_Toc531102856"/>
              <w:bookmarkStart w:id="14256" w:name="_Toc531359095"/>
              <w:bookmarkStart w:id="14257" w:name="_Toc531360076"/>
              <w:bookmarkStart w:id="14258" w:name="_Toc531380918"/>
              <w:bookmarkEnd w:id="14250"/>
              <w:bookmarkEnd w:id="14251"/>
              <w:bookmarkEnd w:id="14252"/>
              <w:bookmarkEnd w:id="14253"/>
              <w:bookmarkEnd w:id="14254"/>
              <w:bookmarkEnd w:id="14255"/>
              <w:bookmarkEnd w:id="14256"/>
              <w:bookmarkEnd w:id="14257"/>
              <w:bookmarkEnd w:id="14258"/>
            </w:del>
          </w:p>
        </w:tc>
        <w:bookmarkStart w:id="14259" w:name="_Toc530658558"/>
        <w:bookmarkStart w:id="14260" w:name="_Toc530662282"/>
        <w:bookmarkStart w:id="14261" w:name="_Toc530662749"/>
        <w:bookmarkStart w:id="14262" w:name="_Toc531009674"/>
        <w:bookmarkStart w:id="14263" w:name="_Toc531101909"/>
        <w:bookmarkStart w:id="14264" w:name="_Toc531102857"/>
        <w:bookmarkStart w:id="14265" w:name="_Toc531359096"/>
        <w:bookmarkStart w:id="14266" w:name="_Toc531360077"/>
        <w:bookmarkStart w:id="14267" w:name="_Toc531380919"/>
        <w:bookmarkEnd w:id="14259"/>
        <w:bookmarkEnd w:id="14260"/>
        <w:bookmarkEnd w:id="14261"/>
        <w:bookmarkEnd w:id="14262"/>
        <w:bookmarkEnd w:id="14263"/>
        <w:bookmarkEnd w:id="14264"/>
        <w:bookmarkEnd w:id="14265"/>
        <w:bookmarkEnd w:id="14266"/>
        <w:bookmarkEnd w:id="14267"/>
      </w:tr>
      <w:tr w:rsidR="009B0E96" w:rsidRPr="00920004" w:rsidDel="00C774DC" w14:paraId="6DF94FFE" w14:textId="0BABD23E" w:rsidTr="00225404">
        <w:trPr>
          <w:del w:id="14268" w:author="phuong vu" w:date="2018-11-22T13:51:00Z"/>
        </w:trPr>
        <w:tc>
          <w:tcPr>
            <w:tcW w:w="2425" w:type="dxa"/>
          </w:tcPr>
          <w:p w14:paraId="312DF643" w14:textId="2C2F2B68" w:rsidR="009B0E96" w:rsidRPr="00920004" w:rsidDel="00C774DC" w:rsidRDefault="009B0E96" w:rsidP="00BD0851">
            <w:pPr>
              <w:spacing w:before="240" w:line="0" w:lineRule="atLeast"/>
              <w:rPr>
                <w:del w:id="14269" w:author="phuong vu" w:date="2018-11-22T13:51:00Z"/>
                <w:b/>
                <w:rPrChange w:id="14270" w:author="phuong vu" w:date="2018-11-30T22:36:00Z">
                  <w:rPr>
                    <w:del w:id="14271" w:author="phuong vu" w:date="2018-11-22T13:51:00Z"/>
                    <w:b/>
                  </w:rPr>
                </w:rPrChange>
              </w:rPr>
              <w:pPrChange w:id="14272" w:author="phuong vu" w:date="2018-11-30T14:16:00Z">
                <w:pPr>
                  <w:spacing w:line="276" w:lineRule="auto"/>
                </w:pPr>
              </w:pPrChange>
            </w:pPr>
            <w:del w:id="14273" w:author="phuong vu" w:date="2018-11-22T13:51:00Z">
              <w:r w:rsidRPr="00920004" w:rsidDel="00C774DC">
                <w:rPr>
                  <w:b/>
                  <w:rPrChange w:id="14274" w:author="phuong vu" w:date="2018-11-30T22:36:00Z">
                    <w:rPr>
                      <w:b/>
                    </w:rPr>
                  </w:rPrChange>
                </w:rPr>
                <w:delText>Tiền điều kiện</w:delText>
              </w:r>
              <w:bookmarkStart w:id="14275" w:name="_Toc530658559"/>
              <w:bookmarkStart w:id="14276" w:name="_Toc530662283"/>
              <w:bookmarkStart w:id="14277" w:name="_Toc530662750"/>
              <w:bookmarkStart w:id="14278" w:name="_Toc531009675"/>
              <w:bookmarkStart w:id="14279" w:name="_Toc531101910"/>
              <w:bookmarkStart w:id="14280" w:name="_Toc531102858"/>
              <w:bookmarkStart w:id="14281" w:name="_Toc531359097"/>
              <w:bookmarkStart w:id="14282" w:name="_Toc531360078"/>
              <w:bookmarkStart w:id="14283" w:name="_Toc531380920"/>
              <w:bookmarkEnd w:id="14275"/>
              <w:bookmarkEnd w:id="14276"/>
              <w:bookmarkEnd w:id="14277"/>
              <w:bookmarkEnd w:id="14278"/>
              <w:bookmarkEnd w:id="14279"/>
              <w:bookmarkEnd w:id="14280"/>
              <w:bookmarkEnd w:id="14281"/>
              <w:bookmarkEnd w:id="14282"/>
              <w:bookmarkEnd w:id="14283"/>
            </w:del>
          </w:p>
        </w:tc>
        <w:tc>
          <w:tcPr>
            <w:tcW w:w="6686" w:type="dxa"/>
          </w:tcPr>
          <w:p w14:paraId="4B4D4267" w14:textId="60E6A744" w:rsidR="009B0E96" w:rsidRPr="00920004" w:rsidDel="00C774DC" w:rsidRDefault="009B0E96" w:rsidP="00BD0851">
            <w:pPr>
              <w:spacing w:before="240" w:line="0" w:lineRule="atLeast"/>
              <w:rPr>
                <w:del w:id="14284" w:author="phuong vu" w:date="2018-11-22T13:51:00Z"/>
                <w:rPrChange w:id="14285" w:author="phuong vu" w:date="2018-11-30T22:36:00Z">
                  <w:rPr>
                    <w:del w:id="14286" w:author="phuong vu" w:date="2018-11-22T13:51:00Z"/>
                    <w:lang w:val="en-US"/>
                  </w:rPr>
                </w:rPrChange>
              </w:rPr>
              <w:pPrChange w:id="14287" w:author="phuong vu" w:date="2018-11-30T14:16:00Z">
                <w:pPr>
                  <w:spacing w:line="276" w:lineRule="auto"/>
                </w:pPr>
              </w:pPrChange>
            </w:pPr>
            <w:del w:id="14288" w:author="phuong vu" w:date="2018-11-22T13:51:00Z">
              <w:r w:rsidRPr="00920004" w:rsidDel="00C774DC">
                <w:rPr>
                  <w:rPrChange w:id="14289" w:author="phuong vu" w:date="2018-11-30T22:36:00Z">
                    <w:rPr>
                      <w:lang w:val="en-US"/>
                    </w:rPr>
                  </w:rPrChange>
                </w:rPr>
                <w:delText>Truy cập được ứng dụng điện thoại và đăng nhập thành công vào hệ thống</w:delText>
              </w:r>
              <w:r w:rsidR="007D4551" w:rsidRPr="00920004" w:rsidDel="00C774DC">
                <w:rPr>
                  <w:rPrChange w:id="14290" w:author="phuong vu" w:date="2018-11-30T22:36:00Z">
                    <w:rPr>
                      <w:lang w:val="en-US"/>
                    </w:rPr>
                  </w:rPrChange>
                </w:rPr>
                <w:delText>. Đang ở bước chọn quần áo thêm vào giỏ.</w:delText>
              </w:r>
              <w:bookmarkStart w:id="14291" w:name="_Toc530658560"/>
              <w:bookmarkStart w:id="14292" w:name="_Toc530662284"/>
              <w:bookmarkStart w:id="14293" w:name="_Toc530662751"/>
              <w:bookmarkStart w:id="14294" w:name="_Toc531009676"/>
              <w:bookmarkStart w:id="14295" w:name="_Toc531101911"/>
              <w:bookmarkStart w:id="14296" w:name="_Toc531102859"/>
              <w:bookmarkStart w:id="14297" w:name="_Toc531359098"/>
              <w:bookmarkStart w:id="14298" w:name="_Toc531360079"/>
              <w:bookmarkStart w:id="14299" w:name="_Toc531380921"/>
              <w:bookmarkEnd w:id="14291"/>
              <w:bookmarkEnd w:id="14292"/>
              <w:bookmarkEnd w:id="14293"/>
              <w:bookmarkEnd w:id="14294"/>
              <w:bookmarkEnd w:id="14295"/>
              <w:bookmarkEnd w:id="14296"/>
              <w:bookmarkEnd w:id="14297"/>
              <w:bookmarkEnd w:id="14298"/>
              <w:bookmarkEnd w:id="14299"/>
            </w:del>
          </w:p>
        </w:tc>
        <w:bookmarkStart w:id="14300" w:name="_Toc530658561"/>
        <w:bookmarkStart w:id="14301" w:name="_Toc530662285"/>
        <w:bookmarkStart w:id="14302" w:name="_Toc530662752"/>
        <w:bookmarkStart w:id="14303" w:name="_Toc531009677"/>
        <w:bookmarkStart w:id="14304" w:name="_Toc531101912"/>
        <w:bookmarkStart w:id="14305" w:name="_Toc531102860"/>
        <w:bookmarkStart w:id="14306" w:name="_Toc531359099"/>
        <w:bookmarkStart w:id="14307" w:name="_Toc531360080"/>
        <w:bookmarkStart w:id="14308" w:name="_Toc531380922"/>
        <w:bookmarkEnd w:id="14300"/>
        <w:bookmarkEnd w:id="14301"/>
        <w:bookmarkEnd w:id="14302"/>
        <w:bookmarkEnd w:id="14303"/>
        <w:bookmarkEnd w:id="14304"/>
        <w:bookmarkEnd w:id="14305"/>
        <w:bookmarkEnd w:id="14306"/>
        <w:bookmarkEnd w:id="14307"/>
        <w:bookmarkEnd w:id="14308"/>
      </w:tr>
      <w:tr w:rsidR="009B0E96" w:rsidRPr="00920004" w:rsidDel="00C774DC" w14:paraId="47481F47" w14:textId="3DFA01F2" w:rsidTr="00225404">
        <w:trPr>
          <w:del w:id="14309" w:author="phuong vu" w:date="2018-11-22T13:51:00Z"/>
        </w:trPr>
        <w:tc>
          <w:tcPr>
            <w:tcW w:w="2425" w:type="dxa"/>
          </w:tcPr>
          <w:p w14:paraId="107EB6AB" w14:textId="2710A881" w:rsidR="009B0E96" w:rsidRPr="00920004" w:rsidDel="00C774DC" w:rsidRDefault="009B0E96" w:rsidP="00BD0851">
            <w:pPr>
              <w:spacing w:before="240" w:line="0" w:lineRule="atLeast"/>
              <w:rPr>
                <w:del w:id="14310" w:author="phuong vu" w:date="2018-11-22T13:51:00Z"/>
                <w:b/>
                <w:rPrChange w:id="14311" w:author="phuong vu" w:date="2018-11-30T22:36:00Z">
                  <w:rPr>
                    <w:del w:id="14312" w:author="phuong vu" w:date="2018-11-22T13:51:00Z"/>
                    <w:b/>
                  </w:rPr>
                </w:rPrChange>
              </w:rPr>
              <w:pPrChange w:id="14313" w:author="phuong vu" w:date="2018-11-30T14:16:00Z">
                <w:pPr>
                  <w:spacing w:line="276" w:lineRule="auto"/>
                </w:pPr>
              </w:pPrChange>
            </w:pPr>
            <w:del w:id="14314" w:author="phuong vu" w:date="2018-11-22T13:51:00Z">
              <w:r w:rsidRPr="00920004" w:rsidDel="00C774DC">
                <w:rPr>
                  <w:b/>
                  <w:rPrChange w:id="14315" w:author="phuong vu" w:date="2018-11-30T22:36:00Z">
                    <w:rPr>
                      <w:b/>
                    </w:rPr>
                  </w:rPrChange>
                </w:rPr>
                <w:delText>Cách xử lí</w:delText>
              </w:r>
              <w:bookmarkStart w:id="14316" w:name="_Toc530658562"/>
              <w:bookmarkStart w:id="14317" w:name="_Toc530662286"/>
              <w:bookmarkStart w:id="14318" w:name="_Toc530662753"/>
              <w:bookmarkStart w:id="14319" w:name="_Toc531009678"/>
              <w:bookmarkStart w:id="14320" w:name="_Toc531101913"/>
              <w:bookmarkStart w:id="14321" w:name="_Toc531102861"/>
              <w:bookmarkStart w:id="14322" w:name="_Toc531359100"/>
              <w:bookmarkStart w:id="14323" w:name="_Toc531360081"/>
              <w:bookmarkStart w:id="14324" w:name="_Toc531380923"/>
              <w:bookmarkEnd w:id="14316"/>
              <w:bookmarkEnd w:id="14317"/>
              <w:bookmarkEnd w:id="14318"/>
              <w:bookmarkEnd w:id="14319"/>
              <w:bookmarkEnd w:id="14320"/>
              <w:bookmarkEnd w:id="14321"/>
              <w:bookmarkEnd w:id="14322"/>
              <w:bookmarkEnd w:id="14323"/>
              <w:bookmarkEnd w:id="14324"/>
            </w:del>
          </w:p>
        </w:tc>
        <w:tc>
          <w:tcPr>
            <w:tcW w:w="6686" w:type="dxa"/>
          </w:tcPr>
          <w:p w14:paraId="7CEA31D5" w14:textId="7FED459B" w:rsidR="007D4551" w:rsidRPr="00920004" w:rsidDel="00C774DC" w:rsidRDefault="007D4551" w:rsidP="00BD0851">
            <w:pPr>
              <w:spacing w:before="240" w:line="0" w:lineRule="atLeast"/>
              <w:rPr>
                <w:del w:id="14325" w:author="phuong vu" w:date="2018-11-22T13:51:00Z"/>
                <w:rPrChange w:id="14326" w:author="phuong vu" w:date="2018-11-30T22:36:00Z">
                  <w:rPr>
                    <w:del w:id="14327" w:author="phuong vu" w:date="2018-11-22T13:51:00Z"/>
                    <w:lang w:val="en-US"/>
                  </w:rPr>
                </w:rPrChange>
              </w:rPr>
              <w:pPrChange w:id="14328" w:author="phuong vu" w:date="2018-11-30T14:16:00Z">
                <w:pPr>
                  <w:spacing w:line="276" w:lineRule="auto"/>
                </w:pPr>
              </w:pPrChange>
            </w:pPr>
            <w:del w:id="14329" w:author="phuong vu" w:date="2018-11-22T13:51:00Z">
              <w:r w:rsidRPr="00920004" w:rsidDel="00C774DC">
                <w:rPr>
                  <w:rPrChange w:id="14330" w:author="phuong vu" w:date="2018-11-30T22:36:00Z">
                    <w:rPr>
                      <w:lang w:val="en-US"/>
                    </w:rPr>
                  </w:rPrChange>
                </w:rPr>
                <w:delText>Bước 1: Người dùng nhấn vào</w:delText>
              </w:r>
              <w:r w:rsidRPr="00920004" w:rsidDel="00C774DC">
                <w:rPr>
                  <w:rPrChange w:id="14331" w:author="phuong vu" w:date="2018-11-30T22:36:00Z">
                    <w:rPr>
                      <w:i/>
                      <w:lang w:val="en-US"/>
                    </w:rPr>
                  </w:rPrChange>
                </w:rPr>
                <w:delText xml:space="preserve"> “loại quần áo”. </w:delText>
              </w:r>
              <w:r w:rsidRPr="00920004" w:rsidDel="00C774DC">
                <w:rPr>
                  <w:rPrChange w:id="14332" w:author="phuong vu" w:date="2018-11-30T22:36:00Z">
                    <w:rPr>
                      <w:lang w:val="en-US"/>
                    </w:rPr>
                  </w:rPrChange>
                </w:rPr>
                <w:delText>Và chọn một loại quần áo muốn lọc. Hoặc nhấn vào biểu tượng tìm kiếm và nhập tên quần áo tìm kiếm.</w:delText>
              </w:r>
              <w:bookmarkStart w:id="14333" w:name="_Toc530658563"/>
              <w:bookmarkStart w:id="14334" w:name="_Toc530662287"/>
              <w:bookmarkStart w:id="14335" w:name="_Toc530662754"/>
              <w:bookmarkStart w:id="14336" w:name="_Toc531009679"/>
              <w:bookmarkStart w:id="14337" w:name="_Toc531101914"/>
              <w:bookmarkStart w:id="14338" w:name="_Toc531102862"/>
              <w:bookmarkStart w:id="14339" w:name="_Toc531359101"/>
              <w:bookmarkStart w:id="14340" w:name="_Toc531360082"/>
              <w:bookmarkStart w:id="14341" w:name="_Toc531380924"/>
              <w:bookmarkEnd w:id="14333"/>
              <w:bookmarkEnd w:id="14334"/>
              <w:bookmarkEnd w:id="14335"/>
              <w:bookmarkEnd w:id="14336"/>
              <w:bookmarkEnd w:id="14337"/>
              <w:bookmarkEnd w:id="14338"/>
              <w:bookmarkEnd w:id="14339"/>
              <w:bookmarkEnd w:id="14340"/>
              <w:bookmarkEnd w:id="14341"/>
            </w:del>
          </w:p>
          <w:p w14:paraId="52F2CA4F" w14:textId="7968A11E" w:rsidR="007D4551" w:rsidRPr="00920004" w:rsidDel="00C774DC" w:rsidRDefault="007D4551" w:rsidP="00BD0851">
            <w:pPr>
              <w:spacing w:before="240" w:line="0" w:lineRule="atLeast"/>
              <w:rPr>
                <w:del w:id="14342" w:author="phuong vu" w:date="2018-11-22T13:51:00Z"/>
                <w:rPrChange w:id="14343" w:author="phuong vu" w:date="2018-11-30T22:36:00Z">
                  <w:rPr>
                    <w:del w:id="14344" w:author="phuong vu" w:date="2018-11-22T13:51:00Z"/>
                    <w:lang w:val="en-US"/>
                  </w:rPr>
                </w:rPrChange>
              </w:rPr>
              <w:pPrChange w:id="14345" w:author="phuong vu" w:date="2018-11-30T14:16:00Z">
                <w:pPr>
                  <w:spacing w:line="276" w:lineRule="auto"/>
                </w:pPr>
              </w:pPrChange>
            </w:pPr>
            <w:del w:id="14346" w:author="phuong vu" w:date="2018-11-22T13:51:00Z">
              <w:r w:rsidRPr="00920004" w:rsidDel="00C774DC">
                <w:rPr>
                  <w:rPrChange w:id="14347" w:author="phuong vu" w:date="2018-11-30T22:36:00Z">
                    <w:rPr>
                      <w:lang w:val="en-US"/>
                    </w:rPr>
                  </w:rPrChange>
                </w:rPr>
                <w:delText>Bước 2: Ứng dụng dựa trên thông tin người dùng chọn hoặc nhập vào để lọc các quần áo và hiển thị lại cho người dùng chọn.</w:delText>
              </w:r>
              <w:bookmarkStart w:id="14348" w:name="_Toc530658564"/>
              <w:bookmarkStart w:id="14349" w:name="_Toc530662288"/>
              <w:bookmarkStart w:id="14350" w:name="_Toc530662755"/>
              <w:bookmarkStart w:id="14351" w:name="_Toc531009680"/>
              <w:bookmarkStart w:id="14352" w:name="_Toc531101915"/>
              <w:bookmarkStart w:id="14353" w:name="_Toc531102863"/>
              <w:bookmarkStart w:id="14354" w:name="_Toc531359102"/>
              <w:bookmarkStart w:id="14355" w:name="_Toc531360083"/>
              <w:bookmarkStart w:id="14356" w:name="_Toc531380925"/>
              <w:bookmarkEnd w:id="14348"/>
              <w:bookmarkEnd w:id="14349"/>
              <w:bookmarkEnd w:id="14350"/>
              <w:bookmarkEnd w:id="14351"/>
              <w:bookmarkEnd w:id="14352"/>
              <w:bookmarkEnd w:id="14353"/>
              <w:bookmarkEnd w:id="14354"/>
              <w:bookmarkEnd w:id="14355"/>
              <w:bookmarkEnd w:id="14356"/>
            </w:del>
          </w:p>
        </w:tc>
        <w:bookmarkStart w:id="14357" w:name="_Toc530658565"/>
        <w:bookmarkStart w:id="14358" w:name="_Toc530662289"/>
        <w:bookmarkStart w:id="14359" w:name="_Toc530662756"/>
        <w:bookmarkStart w:id="14360" w:name="_Toc531009681"/>
        <w:bookmarkStart w:id="14361" w:name="_Toc531101916"/>
        <w:bookmarkStart w:id="14362" w:name="_Toc531102864"/>
        <w:bookmarkStart w:id="14363" w:name="_Toc531359103"/>
        <w:bookmarkStart w:id="14364" w:name="_Toc531360084"/>
        <w:bookmarkStart w:id="14365" w:name="_Toc531380926"/>
        <w:bookmarkEnd w:id="14357"/>
        <w:bookmarkEnd w:id="14358"/>
        <w:bookmarkEnd w:id="14359"/>
        <w:bookmarkEnd w:id="14360"/>
        <w:bookmarkEnd w:id="14361"/>
        <w:bookmarkEnd w:id="14362"/>
        <w:bookmarkEnd w:id="14363"/>
        <w:bookmarkEnd w:id="14364"/>
        <w:bookmarkEnd w:id="14365"/>
      </w:tr>
      <w:tr w:rsidR="009B0E96" w:rsidRPr="00920004" w:rsidDel="00C774DC" w14:paraId="1641878C" w14:textId="38612FA2" w:rsidTr="00225404">
        <w:trPr>
          <w:del w:id="14366" w:author="phuong vu" w:date="2018-11-22T13:51:00Z"/>
        </w:trPr>
        <w:tc>
          <w:tcPr>
            <w:tcW w:w="2425" w:type="dxa"/>
          </w:tcPr>
          <w:p w14:paraId="34E4B3D2" w14:textId="5C62AB25" w:rsidR="009B0E96" w:rsidRPr="00920004" w:rsidDel="00C774DC" w:rsidRDefault="009B0E96" w:rsidP="00BD0851">
            <w:pPr>
              <w:spacing w:before="240" w:line="0" w:lineRule="atLeast"/>
              <w:rPr>
                <w:del w:id="14367" w:author="phuong vu" w:date="2018-11-22T13:51:00Z"/>
                <w:b/>
                <w:rPrChange w:id="14368" w:author="phuong vu" w:date="2018-11-30T22:36:00Z">
                  <w:rPr>
                    <w:del w:id="14369" w:author="phuong vu" w:date="2018-11-22T13:51:00Z"/>
                    <w:b/>
                  </w:rPr>
                </w:rPrChange>
              </w:rPr>
              <w:pPrChange w:id="14370" w:author="phuong vu" w:date="2018-11-30T14:16:00Z">
                <w:pPr>
                  <w:spacing w:line="276" w:lineRule="auto"/>
                </w:pPr>
              </w:pPrChange>
            </w:pPr>
            <w:del w:id="14371" w:author="phuong vu" w:date="2018-11-22T13:51:00Z">
              <w:r w:rsidRPr="00920004" w:rsidDel="00C774DC">
                <w:rPr>
                  <w:b/>
                  <w:rPrChange w:id="14372" w:author="phuong vu" w:date="2018-11-30T22:36:00Z">
                    <w:rPr>
                      <w:b/>
                    </w:rPr>
                  </w:rPrChange>
                </w:rPr>
                <w:delText>Kết quả</w:delText>
              </w:r>
              <w:bookmarkStart w:id="14373" w:name="_Toc530658566"/>
              <w:bookmarkStart w:id="14374" w:name="_Toc530662290"/>
              <w:bookmarkStart w:id="14375" w:name="_Toc530662757"/>
              <w:bookmarkStart w:id="14376" w:name="_Toc531009682"/>
              <w:bookmarkStart w:id="14377" w:name="_Toc531101917"/>
              <w:bookmarkStart w:id="14378" w:name="_Toc531102865"/>
              <w:bookmarkStart w:id="14379" w:name="_Toc531359104"/>
              <w:bookmarkStart w:id="14380" w:name="_Toc531360085"/>
              <w:bookmarkStart w:id="14381" w:name="_Toc531380927"/>
              <w:bookmarkEnd w:id="14373"/>
              <w:bookmarkEnd w:id="14374"/>
              <w:bookmarkEnd w:id="14375"/>
              <w:bookmarkEnd w:id="14376"/>
              <w:bookmarkEnd w:id="14377"/>
              <w:bookmarkEnd w:id="14378"/>
              <w:bookmarkEnd w:id="14379"/>
              <w:bookmarkEnd w:id="14380"/>
              <w:bookmarkEnd w:id="14381"/>
            </w:del>
          </w:p>
        </w:tc>
        <w:tc>
          <w:tcPr>
            <w:tcW w:w="6686" w:type="dxa"/>
          </w:tcPr>
          <w:p w14:paraId="140D58A9" w14:textId="7B02FD1B" w:rsidR="009B0E96" w:rsidRPr="00920004" w:rsidDel="00C774DC" w:rsidRDefault="007D4551" w:rsidP="00BD0851">
            <w:pPr>
              <w:spacing w:before="240" w:line="0" w:lineRule="atLeast"/>
              <w:rPr>
                <w:del w:id="14382" w:author="phuong vu" w:date="2018-11-22T13:51:00Z"/>
                <w:rPrChange w:id="14383" w:author="phuong vu" w:date="2018-11-30T22:36:00Z">
                  <w:rPr>
                    <w:del w:id="14384" w:author="phuong vu" w:date="2018-11-22T13:51:00Z"/>
                    <w:lang w:val="en-US"/>
                  </w:rPr>
                </w:rPrChange>
              </w:rPr>
              <w:pPrChange w:id="14385" w:author="phuong vu" w:date="2018-11-30T14:16:00Z">
                <w:pPr>
                  <w:spacing w:line="276" w:lineRule="auto"/>
                </w:pPr>
              </w:pPrChange>
            </w:pPr>
            <w:del w:id="14386" w:author="phuong vu" w:date="2018-11-22T13:51:00Z">
              <w:r w:rsidRPr="00920004" w:rsidDel="00C774DC">
                <w:rPr>
                  <w:rPrChange w:id="14387" w:author="phuong vu" w:date="2018-11-30T22:36:00Z">
                    <w:rPr>
                      <w:lang w:val="en-US"/>
                    </w:rPr>
                  </w:rPrChange>
                </w:rPr>
                <w:delText>Nếu tồn tại có kết quả sẽ hiển thị theo dạng danh sách cho người dùng.</w:delText>
              </w:r>
              <w:bookmarkStart w:id="14388" w:name="_Toc530658567"/>
              <w:bookmarkStart w:id="14389" w:name="_Toc530662291"/>
              <w:bookmarkStart w:id="14390" w:name="_Toc530662758"/>
              <w:bookmarkStart w:id="14391" w:name="_Toc531009683"/>
              <w:bookmarkStart w:id="14392" w:name="_Toc531101918"/>
              <w:bookmarkStart w:id="14393" w:name="_Toc531102866"/>
              <w:bookmarkStart w:id="14394" w:name="_Toc531359105"/>
              <w:bookmarkStart w:id="14395" w:name="_Toc531360086"/>
              <w:bookmarkStart w:id="14396" w:name="_Toc531380928"/>
              <w:bookmarkEnd w:id="14388"/>
              <w:bookmarkEnd w:id="14389"/>
              <w:bookmarkEnd w:id="14390"/>
              <w:bookmarkEnd w:id="14391"/>
              <w:bookmarkEnd w:id="14392"/>
              <w:bookmarkEnd w:id="14393"/>
              <w:bookmarkEnd w:id="14394"/>
              <w:bookmarkEnd w:id="14395"/>
              <w:bookmarkEnd w:id="14396"/>
            </w:del>
          </w:p>
          <w:p w14:paraId="066971DB" w14:textId="38BCA70B" w:rsidR="007D4551" w:rsidRPr="00920004" w:rsidDel="00C774DC" w:rsidRDefault="007D4551" w:rsidP="00BD0851">
            <w:pPr>
              <w:spacing w:before="240" w:line="0" w:lineRule="atLeast"/>
              <w:rPr>
                <w:del w:id="14397" w:author="phuong vu" w:date="2018-11-22T13:51:00Z"/>
                <w:rPrChange w:id="14398" w:author="phuong vu" w:date="2018-11-30T22:36:00Z">
                  <w:rPr>
                    <w:del w:id="14399" w:author="phuong vu" w:date="2018-11-22T13:51:00Z"/>
                    <w:lang w:val="en-US"/>
                  </w:rPr>
                </w:rPrChange>
              </w:rPr>
              <w:pPrChange w:id="14400" w:author="phuong vu" w:date="2018-11-30T14:16:00Z">
                <w:pPr>
                  <w:spacing w:line="276" w:lineRule="auto"/>
                </w:pPr>
              </w:pPrChange>
            </w:pPr>
            <w:del w:id="14401" w:author="phuong vu" w:date="2018-11-22T13:51:00Z">
              <w:r w:rsidRPr="00920004" w:rsidDel="00C774DC">
                <w:rPr>
                  <w:rPrChange w:id="14402" w:author="phuong vu" w:date="2018-11-30T22:36:00Z">
                    <w:rPr>
                      <w:lang w:val="en-US"/>
                    </w:rPr>
                  </w:rPrChange>
                </w:rPr>
                <w:delText>Nếu không có kết quả sẽ hiển thị rỗng.</w:delText>
              </w:r>
              <w:bookmarkStart w:id="14403" w:name="_Toc530658568"/>
              <w:bookmarkStart w:id="14404" w:name="_Toc530662292"/>
              <w:bookmarkStart w:id="14405" w:name="_Toc530662759"/>
              <w:bookmarkStart w:id="14406" w:name="_Toc531009684"/>
              <w:bookmarkStart w:id="14407" w:name="_Toc531101919"/>
              <w:bookmarkStart w:id="14408" w:name="_Toc531102867"/>
              <w:bookmarkStart w:id="14409" w:name="_Toc531359106"/>
              <w:bookmarkStart w:id="14410" w:name="_Toc531360087"/>
              <w:bookmarkStart w:id="14411" w:name="_Toc531380929"/>
              <w:bookmarkEnd w:id="14403"/>
              <w:bookmarkEnd w:id="14404"/>
              <w:bookmarkEnd w:id="14405"/>
              <w:bookmarkEnd w:id="14406"/>
              <w:bookmarkEnd w:id="14407"/>
              <w:bookmarkEnd w:id="14408"/>
              <w:bookmarkEnd w:id="14409"/>
              <w:bookmarkEnd w:id="14410"/>
              <w:bookmarkEnd w:id="14411"/>
            </w:del>
          </w:p>
        </w:tc>
        <w:bookmarkStart w:id="14412" w:name="_Toc530658569"/>
        <w:bookmarkStart w:id="14413" w:name="_Toc530662293"/>
        <w:bookmarkStart w:id="14414" w:name="_Toc530662760"/>
        <w:bookmarkStart w:id="14415" w:name="_Toc531009685"/>
        <w:bookmarkStart w:id="14416" w:name="_Toc531101920"/>
        <w:bookmarkStart w:id="14417" w:name="_Toc531102868"/>
        <w:bookmarkStart w:id="14418" w:name="_Toc531359107"/>
        <w:bookmarkStart w:id="14419" w:name="_Toc531360088"/>
        <w:bookmarkStart w:id="14420" w:name="_Toc531380930"/>
        <w:bookmarkEnd w:id="14412"/>
        <w:bookmarkEnd w:id="14413"/>
        <w:bookmarkEnd w:id="14414"/>
        <w:bookmarkEnd w:id="14415"/>
        <w:bookmarkEnd w:id="14416"/>
        <w:bookmarkEnd w:id="14417"/>
        <w:bookmarkEnd w:id="14418"/>
        <w:bookmarkEnd w:id="14419"/>
        <w:bookmarkEnd w:id="14420"/>
      </w:tr>
      <w:tr w:rsidR="009B0E96" w:rsidRPr="00920004" w:rsidDel="00C774DC" w14:paraId="65034098" w14:textId="48A8377D" w:rsidTr="00225404">
        <w:trPr>
          <w:del w:id="14421" w:author="phuong vu" w:date="2018-11-22T13:51:00Z"/>
        </w:trPr>
        <w:tc>
          <w:tcPr>
            <w:tcW w:w="2425" w:type="dxa"/>
          </w:tcPr>
          <w:p w14:paraId="6AF9D56B" w14:textId="03004EC3" w:rsidR="009B0E96" w:rsidRPr="00920004" w:rsidDel="00C774DC" w:rsidRDefault="009B0E96" w:rsidP="00BD0851">
            <w:pPr>
              <w:spacing w:before="240" w:line="0" w:lineRule="atLeast"/>
              <w:rPr>
                <w:del w:id="14422" w:author="phuong vu" w:date="2018-11-22T13:51:00Z"/>
                <w:b/>
                <w:rPrChange w:id="14423" w:author="phuong vu" w:date="2018-11-30T22:36:00Z">
                  <w:rPr>
                    <w:del w:id="14424" w:author="phuong vu" w:date="2018-11-22T13:51:00Z"/>
                    <w:b/>
                  </w:rPr>
                </w:rPrChange>
              </w:rPr>
              <w:pPrChange w:id="14425" w:author="phuong vu" w:date="2018-11-30T14:16:00Z">
                <w:pPr>
                  <w:spacing w:line="276" w:lineRule="auto"/>
                </w:pPr>
              </w:pPrChange>
            </w:pPr>
            <w:del w:id="14426" w:author="phuong vu" w:date="2018-11-22T13:51:00Z">
              <w:r w:rsidRPr="00920004" w:rsidDel="00C774DC">
                <w:rPr>
                  <w:b/>
                  <w:rPrChange w:id="14427" w:author="phuong vu" w:date="2018-11-30T22:36:00Z">
                    <w:rPr>
                      <w:b/>
                    </w:rPr>
                  </w:rPrChange>
                </w:rPr>
                <w:delText>Ghi chú</w:delText>
              </w:r>
              <w:bookmarkStart w:id="14428" w:name="_Toc530658570"/>
              <w:bookmarkStart w:id="14429" w:name="_Toc530662294"/>
              <w:bookmarkStart w:id="14430" w:name="_Toc530662761"/>
              <w:bookmarkStart w:id="14431" w:name="_Toc531009686"/>
              <w:bookmarkStart w:id="14432" w:name="_Toc531101921"/>
              <w:bookmarkStart w:id="14433" w:name="_Toc531102869"/>
              <w:bookmarkStart w:id="14434" w:name="_Toc531359108"/>
              <w:bookmarkStart w:id="14435" w:name="_Toc531360089"/>
              <w:bookmarkStart w:id="14436" w:name="_Toc531380931"/>
              <w:bookmarkEnd w:id="14428"/>
              <w:bookmarkEnd w:id="14429"/>
              <w:bookmarkEnd w:id="14430"/>
              <w:bookmarkEnd w:id="14431"/>
              <w:bookmarkEnd w:id="14432"/>
              <w:bookmarkEnd w:id="14433"/>
              <w:bookmarkEnd w:id="14434"/>
              <w:bookmarkEnd w:id="14435"/>
              <w:bookmarkEnd w:id="14436"/>
            </w:del>
          </w:p>
        </w:tc>
        <w:tc>
          <w:tcPr>
            <w:tcW w:w="6686" w:type="dxa"/>
          </w:tcPr>
          <w:p w14:paraId="1B5D4A97" w14:textId="74890C42" w:rsidR="007D4551" w:rsidRPr="00920004" w:rsidDel="00C774DC" w:rsidRDefault="007D4551" w:rsidP="00BD0851">
            <w:pPr>
              <w:keepNext/>
              <w:spacing w:before="240" w:line="0" w:lineRule="atLeast"/>
              <w:rPr>
                <w:del w:id="14437" w:author="phuong vu" w:date="2018-11-22T13:51:00Z"/>
                <w:rPrChange w:id="14438" w:author="phuong vu" w:date="2018-11-30T22:36:00Z">
                  <w:rPr>
                    <w:del w:id="14439" w:author="phuong vu" w:date="2018-11-22T13:51:00Z"/>
                    <w:lang w:val="en-US"/>
                  </w:rPr>
                </w:rPrChange>
              </w:rPr>
              <w:pPrChange w:id="14440" w:author="phuong vu" w:date="2018-11-30T14:16:00Z">
                <w:pPr>
                  <w:keepNext/>
                  <w:spacing w:line="276" w:lineRule="auto"/>
                </w:pPr>
              </w:pPrChange>
            </w:pPr>
            <w:del w:id="14441" w:author="phuong vu" w:date="2018-11-22T13:51:00Z">
              <w:r w:rsidRPr="00920004" w:rsidDel="00C774DC">
                <w:rPr>
                  <w:rPrChange w:id="14442" w:author="phuong vu" w:date="2018-11-30T22:36:00Z">
                    <w:rPr>
                      <w:lang w:val="en-US"/>
                    </w:rPr>
                  </w:rPrChange>
                </w:rPr>
                <w:delText>Để tìm kiếm hay lọc, người dùng bắt buộc phải chọn hoặc nhập thông tin tìm kiếm.</w:delText>
              </w:r>
              <w:bookmarkStart w:id="14443" w:name="_Toc530658571"/>
              <w:bookmarkStart w:id="14444" w:name="_Toc530662295"/>
              <w:bookmarkStart w:id="14445" w:name="_Toc530662762"/>
              <w:bookmarkStart w:id="14446" w:name="_Toc531009687"/>
              <w:bookmarkStart w:id="14447" w:name="_Toc531101922"/>
              <w:bookmarkStart w:id="14448" w:name="_Toc531102870"/>
              <w:bookmarkStart w:id="14449" w:name="_Toc531359109"/>
              <w:bookmarkStart w:id="14450" w:name="_Toc531360090"/>
              <w:bookmarkStart w:id="14451" w:name="_Toc531380932"/>
              <w:bookmarkEnd w:id="14443"/>
              <w:bookmarkEnd w:id="14444"/>
              <w:bookmarkEnd w:id="14445"/>
              <w:bookmarkEnd w:id="14446"/>
              <w:bookmarkEnd w:id="14447"/>
              <w:bookmarkEnd w:id="14448"/>
              <w:bookmarkEnd w:id="14449"/>
              <w:bookmarkEnd w:id="14450"/>
              <w:bookmarkEnd w:id="14451"/>
            </w:del>
          </w:p>
        </w:tc>
        <w:bookmarkStart w:id="14452" w:name="_Toc530658572"/>
        <w:bookmarkStart w:id="14453" w:name="_Toc530662296"/>
        <w:bookmarkStart w:id="14454" w:name="_Toc530662763"/>
        <w:bookmarkStart w:id="14455" w:name="_Toc531009688"/>
        <w:bookmarkStart w:id="14456" w:name="_Toc531101923"/>
        <w:bookmarkStart w:id="14457" w:name="_Toc531102871"/>
        <w:bookmarkStart w:id="14458" w:name="_Toc531359110"/>
        <w:bookmarkStart w:id="14459" w:name="_Toc531360091"/>
        <w:bookmarkStart w:id="14460" w:name="_Toc531380933"/>
        <w:bookmarkEnd w:id="14452"/>
        <w:bookmarkEnd w:id="14453"/>
        <w:bookmarkEnd w:id="14454"/>
        <w:bookmarkEnd w:id="14455"/>
        <w:bookmarkEnd w:id="14456"/>
        <w:bookmarkEnd w:id="14457"/>
        <w:bookmarkEnd w:id="14458"/>
        <w:bookmarkEnd w:id="14459"/>
        <w:bookmarkEnd w:id="14460"/>
      </w:tr>
    </w:tbl>
    <w:p w14:paraId="55D91EC8" w14:textId="78658575" w:rsidR="009B0E96" w:rsidRPr="00920004" w:rsidDel="00C774DC" w:rsidRDefault="009B0E96" w:rsidP="00BD0851">
      <w:pPr>
        <w:spacing w:before="240" w:line="0" w:lineRule="atLeast"/>
        <w:rPr>
          <w:del w:id="14461" w:author="phuong vu" w:date="2018-11-22T13:51:00Z"/>
          <w:rPrChange w:id="14462" w:author="phuong vu" w:date="2018-11-30T22:36:00Z">
            <w:rPr>
              <w:del w:id="14463" w:author="phuong vu" w:date="2018-11-22T13:51:00Z"/>
            </w:rPr>
          </w:rPrChange>
        </w:rPr>
        <w:pPrChange w:id="14464" w:author="phuong vu" w:date="2018-11-30T14:16:00Z">
          <w:pPr/>
        </w:pPrChange>
      </w:pPr>
      <w:bookmarkStart w:id="14465" w:name="_Toc530658573"/>
      <w:bookmarkStart w:id="14466" w:name="_Toc530662297"/>
      <w:bookmarkStart w:id="14467" w:name="_Toc530662764"/>
      <w:bookmarkStart w:id="14468" w:name="_Toc531009689"/>
      <w:bookmarkStart w:id="14469" w:name="_Toc531101924"/>
      <w:bookmarkStart w:id="14470" w:name="_Toc531102872"/>
      <w:bookmarkStart w:id="14471" w:name="_Toc531359111"/>
      <w:bookmarkStart w:id="14472" w:name="_Toc531360092"/>
      <w:bookmarkStart w:id="14473" w:name="_Toc531380934"/>
      <w:bookmarkEnd w:id="14465"/>
      <w:bookmarkEnd w:id="14466"/>
      <w:bookmarkEnd w:id="14467"/>
      <w:bookmarkEnd w:id="14468"/>
      <w:bookmarkEnd w:id="14469"/>
      <w:bookmarkEnd w:id="14470"/>
      <w:bookmarkEnd w:id="14471"/>
      <w:bookmarkEnd w:id="14472"/>
      <w:bookmarkEnd w:id="14473"/>
    </w:p>
    <w:p w14:paraId="226DB6B5" w14:textId="560A919C" w:rsidR="00730F28" w:rsidRPr="00920004" w:rsidDel="00C774DC" w:rsidRDefault="00730F28" w:rsidP="00BD0851">
      <w:pPr>
        <w:pStyle w:val="Heading4"/>
        <w:spacing w:before="240" w:line="0" w:lineRule="atLeast"/>
        <w:rPr>
          <w:del w:id="14474" w:author="phuong vu" w:date="2018-11-22T13:51:00Z"/>
          <w:rFonts w:cstheme="majorHAnsi"/>
          <w:rPrChange w:id="14475" w:author="phuong vu" w:date="2018-11-30T22:36:00Z">
            <w:rPr>
              <w:del w:id="14476" w:author="phuong vu" w:date="2018-11-22T13:51:00Z"/>
            </w:rPr>
          </w:rPrChange>
        </w:rPr>
        <w:pPrChange w:id="14477" w:author="phuong vu" w:date="2018-11-30T14:16:00Z">
          <w:pPr>
            <w:pStyle w:val="Heading4"/>
          </w:pPr>
        </w:pPrChange>
      </w:pPr>
      <w:del w:id="14478" w:author="phuong vu" w:date="2018-11-22T13:51:00Z">
        <w:r w:rsidRPr="00920004" w:rsidDel="00C774DC">
          <w:rPr>
            <w:rFonts w:cstheme="majorHAnsi"/>
            <w:rPrChange w:id="14479" w:author="phuong vu" w:date="2018-11-30T22:36:00Z">
              <w:rPr>
                <w:rFonts w:cstheme="majorHAnsi"/>
              </w:rPr>
            </w:rPrChange>
          </w:rPr>
          <w:delText>Tìm ki</w:delText>
        </w:r>
        <w:r w:rsidRPr="00920004" w:rsidDel="00C774DC">
          <w:rPr>
            <w:rFonts w:cstheme="majorHAnsi"/>
            <w:rPrChange w:id="14480" w:author="phuong vu" w:date="2018-11-30T22:36:00Z">
              <w:rPr/>
            </w:rPrChange>
          </w:rPr>
          <w:delText>ếm đơn hàng</w:delText>
        </w:r>
        <w:bookmarkStart w:id="14481" w:name="_Toc530658574"/>
        <w:bookmarkStart w:id="14482" w:name="_Toc530662298"/>
        <w:bookmarkStart w:id="14483" w:name="_Toc530662765"/>
        <w:bookmarkStart w:id="14484" w:name="_Toc531009690"/>
        <w:bookmarkStart w:id="14485" w:name="_Toc531101925"/>
        <w:bookmarkStart w:id="14486" w:name="_Toc531102873"/>
        <w:bookmarkStart w:id="14487" w:name="_Toc531359112"/>
        <w:bookmarkStart w:id="14488" w:name="_Toc531360093"/>
        <w:bookmarkStart w:id="14489" w:name="_Toc531380935"/>
        <w:bookmarkEnd w:id="14481"/>
        <w:bookmarkEnd w:id="14482"/>
        <w:bookmarkEnd w:id="14483"/>
        <w:bookmarkEnd w:id="14484"/>
        <w:bookmarkEnd w:id="14485"/>
        <w:bookmarkEnd w:id="14486"/>
        <w:bookmarkEnd w:id="14487"/>
        <w:bookmarkEnd w:id="14488"/>
        <w:bookmarkEnd w:id="14489"/>
      </w:del>
    </w:p>
    <w:tbl>
      <w:tblPr>
        <w:tblStyle w:val="TableGrid"/>
        <w:tblW w:w="0" w:type="auto"/>
        <w:tblLook w:val="04A0" w:firstRow="1" w:lastRow="0" w:firstColumn="1" w:lastColumn="0" w:noHBand="0" w:noVBand="1"/>
      </w:tblPr>
      <w:tblGrid>
        <w:gridCol w:w="2347"/>
        <w:gridCol w:w="6430"/>
      </w:tblGrid>
      <w:tr w:rsidR="007554F4" w:rsidRPr="00920004" w:rsidDel="00C774DC" w14:paraId="1EB27E69" w14:textId="3172C2EF" w:rsidTr="00225404">
        <w:trPr>
          <w:del w:id="14490" w:author="phuong vu" w:date="2018-11-22T13:51:00Z"/>
        </w:trPr>
        <w:tc>
          <w:tcPr>
            <w:tcW w:w="2425" w:type="dxa"/>
          </w:tcPr>
          <w:p w14:paraId="1E97EF23" w14:textId="3359B10C" w:rsidR="007554F4" w:rsidRPr="00920004" w:rsidDel="00C774DC" w:rsidRDefault="007554F4" w:rsidP="00BD0851">
            <w:pPr>
              <w:spacing w:before="240" w:line="0" w:lineRule="atLeast"/>
              <w:rPr>
                <w:del w:id="14491" w:author="phuong vu" w:date="2018-11-22T13:51:00Z"/>
                <w:b/>
                <w:rPrChange w:id="14492" w:author="phuong vu" w:date="2018-11-30T22:36:00Z">
                  <w:rPr>
                    <w:del w:id="14493" w:author="phuong vu" w:date="2018-11-22T13:51:00Z"/>
                    <w:b/>
                  </w:rPr>
                </w:rPrChange>
              </w:rPr>
              <w:pPrChange w:id="14494" w:author="phuong vu" w:date="2018-11-30T14:16:00Z">
                <w:pPr>
                  <w:spacing w:line="276" w:lineRule="auto"/>
                </w:pPr>
              </w:pPrChange>
            </w:pPr>
            <w:del w:id="14495" w:author="phuong vu" w:date="2018-11-22T13:51:00Z">
              <w:r w:rsidRPr="00920004" w:rsidDel="00C774DC">
                <w:rPr>
                  <w:b/>
                  <w:rPrChange w:id="14496" w:author="phuong vu" w:date="2018-11-30T22:36:00Z">
                    <w:rPr>
                      <w:b/>
                    </w:rPr>
                  </w:rPrChange>
                </w:rPr>
                <w:delText>Mã yêu cầu</w:delText>
              </w:r>
              <w:bookmarkStart w:id="14497" w:name="_Toc530658575"/>
              <w:bookmarkStart w:id="14498" w:name="_Toc530662299"/>
              <w:bookmarkStart w:id="14499" w:name="_Toc530662766"/>
              <w:bookmarkStart w:id="14500" w:name="_Toc531009691"/>
              <w:bookmarkStart w:id="14501" w:name="_Toc531101926"/>
              <w:bookmarkStart w:id="14502" w:name="_Toc531102874"/>
              <w:bookmarkStart w:id="14503" w:name="_Toc531359113"/>
              <w:bookmarkStart w:id="14504" w:name="_Toc531360094"/>
              <w:bookmarkStart w:id="14505" w:name="_Toc531380936"/>
              <w:bookmarkEnd w:id="14497"/>
              <w:bookmarkEnd w:id="14498"/>
              <w:bookmarkEnd w:id="14499"/>
              <w:bookmarkEnd w:id="14500"/>
              <w:bookmarkEnd w:id="14501"/>
              <w:bookmarkEnd w:id="14502"/>
              <w:bookmarkEnd w:id="14503"/>
              <w:bookmarkEnd w:id="14504"/>
              <w:bookmarkEnd w:id="14505"/>
            </w:del>
          </w:p>
        </w:tc>
        <w:tc>
          <w:tcPr>
            <w:tcW w:w="6686" w:type="dxa"/>
          </w:tcPr>
          <w:p w14:paraId="45BDD573" w14:textId="3007AC89" w:rsidR="007554F4" w:rsidRPr="00920004" w:rsidDel="00C774DC" w:rsidRDefault="007554F4" w:rsidP="00BD0851">
            <w:pPr>
              <w:spacing w:before="240" w:line="0" w:lineRule="atLeast"/>
              <w:rPr>
                <w:del w:id="14506" w:author="phuong vu" w:date="2018-11-22T13:51:00Z"/>
                <w:rPrChange w:id="14507" w:author="phuong vu" w:date="2018-11-30T22:36:00Z">
                  <w:rPr>
                    <w:del w:id="14508" w:author="phuong vu" w:date="2018-11-22T13:51:00Z"/>
                    <w:lang w:val="en-US"/>
                  </w:rPr>
                </w:rPrChange>
              </w:rPr>
              <w:pPrChange w:id="14509" w:author="phuong vu" w:date="2018-11-30T14:16:00Z">
                <w:pPr>
                  <w:spacing w:line="276" w:lineRule="auto"/>
                </w:pPr>
              </w:pPrChange>
            </w:pPr>
            <w:del w:id="14510" w:author="phuong vu" w:date="2018-11-22T13:51:00Z">
              <w:r w:rsidRPr="00920004" w:rsidDel="00C774DC">
                <w:rPr>
                  <w:rPrChange w:id="14511" w:author="phuong vu" w:date="2018-11-30T22:36:00Z">
                    <w:rPr>
                      <w:lang w:val="en-US"/>
                    </w:rPr>
                  </w:rPrChange>
                </w:rPr>
                <w:delText>GU_07</w:delText>
              </w:r>
              <w:bookmarkStart w:id="14512" w:name="_Toc530658576"/>
              <w:bookmarkStart w:id="14513" w:name="_Toc530662300"/>
              <w:bookmarkStart w:id="14514" w:name="_Toc530662767"/>
              <w:bookmarkStart w:id="14515" w:name="_Toc531009692"/>
              <w:bookmarkStart w:id="14516" w:name="_Toc531101927"/>
              <w:bookmarkStart w:id="14517" w:name="_Toc531102875"/>
              <w:bookmarkStart w:id="14518" w:name="_Toc531359114"/>
              <w:bookmarkStart w:id="14519" w:name="_Toc531360095"/>
              <w:bookmarkStart w:id="14520" w:name="_Toc531380937"/>
              <w:bookmarkEnd w:id="14512"/>
              <w:bookmarkEnd w:id="14513"/>
              <w:bookmarkEnd w:id="14514"/>
              <w:bookmarkEnd w:id="14515"/>
              <w:bookmarkEnd w:id="14516"/>
              <w:bookmarkEnd w:id="14517"/>
              <w:bookmarkEnd w:id="14518"/>
              <w:bookmarkEnd w:id="14519"/>
              <w:bookmarkEnd w:id="14520"/>
            </w:del>
          </w:p>
        </w:tc>
        <w:bookmarkStart w:id="14521" w:name="_Toc530658577"/>
        <w:bookmarkStart w:id="14522" w:name="_Toc530662301"/>
        <w:bookmarkStart w:id="14523" w:name="_Toc530662768"/>
        <w:bookmarkStart w:id="14524" w:name="_Toc531009693"/>
        <w:bookmarkStart w:id="14525" w:name="_Toc531101928"/>
        <w:bookmarkStart w:id="14526" w:name="_Toc531102876"/>
        <w:bookmarkStart w:id="14527" w:name="_Toc531359115"/>
        <w:bookmarkStart w:id="14528" w:name="_Toc531360096"/>
        <w:bookmarkStart w:id="14529" w:name="_Toc531380938"/>
        <w:bookmarkEnd w:id="14521"/>
        <w:bookmarkEnd w:id="14522"/>
        <w:bookmarkEnd w:id="14523"/>
        <w:bookmarkEnd w:id="14524"/>
        <w:bookmarkEnd w:id="14525"/>
        <w:bookmarkEnd w:id="14526"/>
        <w:bookmarkEnd w:id="14527"/>
        <w:bookmarkEnd w:id="14528"/>
        <w:bookmarkEnd w:id="14529"/>
      </w:tr>
      <w:tr w:rsidR="007554F4" w:rsidRPr="00920004" w:rsidDel="00C774DC" w14:paraId="5F8F91C6" w14:textId="5CCEC520" w:rsidTr="00225404">
        <w:trPr>
          <w:del w:id="14530" w:author="phuong vu" w:date="2018-11-22T13:51:00Z"/>
        </w:trPr>
        <w:tc>
          <w:tcPr>
            <w:tcW w:w="2425" w:type="dxa"/>
          </w:tcPr>
          <w:p w14:paraId="40A84F9F" w14:textId="20197FB3" w:rsidR="007554F4" w:rsidRPr="00920004" w:rsidDel="00C774DC" w:rsidRDefault="007554F4" w:rsidP="00BD0851">
            <w:pPr>
              <w:spacing w:before="240" w:line="0" w:lineRule="atLeast"/>
              <w:rPr>
                <w:del w:id="14531" w:author="phuong vu" w:date="2018-11-22T13:51:00Z"/>
                <w:b/>
                <w:rPrChange w:id="14532" w:author="phuong vu" w:date="2018-11-30T22:36:00Z">
                  <w:rPr>
                    <w:del w:id="14533" w:author="phuong vu" w:date="2018-11-22T13:51:00Z"/>
                    <w:b/>
                  </w:rPr>
                </w:rPrChange>
              </w:rPr>
              <w:pPrChange w:id="14534" w:author="phuong vu" w:date="2018-11-30T14:16:00Z">
                <w:pPr>
                  <w:spacing w:line="276" w:lineRule="auto"/>
                </w:pPr>
              </w:pPrChange>
            </w:pPr>
            <w:del w:id="14535" w:author="phuong vu" w:date="2018-11-22T13:51:00Z">
              <w:r w:rsidRPr="00920004" w:rsidDel="00C774DC">
                <w:rPr>
                  <w:b/>
                  <w:rPrChange w:id="14536" w:author="phuong vu" w:date="2018-11-30T22:36:00Z">
                    <w:rPr>
                      <w:b/>
                    </w:rPr>
                  </w:rPrChange>
                </w:rPr>
                <w:delText>Tên chức năng</w:delText>
              </w:r>
              <w:bookmarkStart w:id="14537" w:name="_Toc530658578"/>
              <w:bookmarkStart w:id="14538" w:name="_Toc530662302"/>
              <w:bookmarkStart w:id="14539" w:name="_Toc530662769"/>
              <w:bookmarkStart w:id="14540" w:name="_Toc531009694"/>
              <w:bookmarkStart w:id="14541" w:name="_Toc531101929"/>
              <w:bookmarkStart w:id="14542" w:name="_Toc531102877"/>
              <w:bookmarkStart w:id="14543" w:name="_Toc531359116"/>
              <w:bookmarkStart w:id="14544" w:name="_Toc531360097"/>
              <w:bookmarkStart w:id="14545" w:name="_Toc531380939"/>
              <w:bookmarkEnd w:id="14537"/>
              <w:bookmarkEnd w:id="14538"/>
              <w:bookmarkEnd w:id="14539"/>
              <w:bookmarkEnd w:id="14540"/>
              <w:bookmarkEnd w:id="14541"/>
              <w:bookmarkEnd w:id="14542"/>
              <w:bookmarkEnd w:id="14543"/>
              <w:bookmarkEnd w:id="14544"/>
              <w:bookmarkEnd w:id="14545"/>
            </w:del>
          </w:p>
        </w:tc>
        <w:tc>
          <w:tcPr>
            <w:tcW w:w="6686" w:type="dxa"/>
          </w:tcPr>
          <w:p w14:paraId="1403598F" w14:textId="5BDD889D" w:rsidR="007554F4" w:rsidRPr="00920004" w:rsidDel="00C774DC" w:rsidRDefault="007554F4" w:rsidP="00BD0851">
            <w:pPr>
              <w:spacing w:before="240" w:line="0" w:lineRule="atLeast"/>
              <w:rPr>
                <w:del w:id="14546" w:author="phuong vu" w:date="2018-11-22T13:51:00Z"/>
                <w:rPrChange w:id="14547" w:author="phuong vu" w:date="2018-11-30T22:36:00Z">
                  <w:rPr>
                    <w:del w:id="14548" w:author="phuong vu" w:date="2018-11-22T13:51:00Z"/>
                    <w:lang w:val="en-US"/>
                  </w:rPr>
                </w:rPrChange>
              </w:rPr>
              <w:pPrChange w:id="14549" w:author="phuong vu" w:date="2018-11-30T14:16:00Z">
                <w:pPr>
                  <w:spacing w:line="276" w:lineRule="auto"/>
                </w:pPr>
              </w:pPrChange>
            </w:pPr>
            <w:del w:id="14550" w:author="phuong vu" w:date="2018-11-22T13:51:00Z">
              <w:r w:rsidRPr="00920004" w:rsidDel="00C774DC">
                <w:rPr>
                  <w:rPrChange w:id="14551" w:author="phuong vu" w:date="2018-11-30T22:36:00Z">
                    <w:rPr/>
                  </w:rPrChange>
                </w:rPr>
                <w:delText>Tìm kiếm đơn hàng</w:delText>
              </w:r>
              <w:bookmarkStart w:id="14552" w:name="_Toc530658579"/>
              <w:bookmarkStart w:id="14553" w:name="_Toc530662303"/>
              <w:bookmarkStart w:id="14554" w:name="_Toc530662770"/>
              <w:bookmarkStart w:id="14555" w:name="_Toc531009695"/>
              <w:bookmarkStart w:id="14556" w:name="_Toc531101930"/>
              <w:bookmarkStart w:id="14557" w:name="_Toc531102878"/>
              <w:bookmarkStart w:id="14558" w:name="_Toc531359117"/>
              <w:bookmarkStart w:id="14559" w:name="_Toc531360098"/>
              <w:bookmarkStart w:id="14560" w:name="_Toc531380940"/>
              <w:bookmarkEnd w:id="14552"/>
              <w:bookmarkEnd w:id="14553"/>
              <w:bookmarkEnd w:id="14554"/>
              <w:bookmarkEnd w:id="14555"/>
              <w:bookmarkEnd w:id="14556"/>
              <w:bookmarkEnd w:id="14557"/>
              <w:bookmarkEnd w:id="14558"/>
              <w:bookmarkEnd w:id="14559"/>
              <w:bookmarkEnd w:id="14560"/>
            </w:del>
          </w:p>
        </w:tc>
        <w:bookmarkStart w:id="14561" w:name="_Toc530658580"/>
        <w:bookmarkStart w:id="14562" w:name="_Toc530662304"/>
        <w:bookmarkStart w:id="14563" w:name="_Toc530662771"/>
        <w:bookmarkStart w:id="14564" w:name="_Toc531009696"/>
        <w:bookmarkStart w:id="14565" w:name="_Toc531101931"/>
        <w:bookmarkStart w:id="14566" w:name="_Toc531102879"/>
        <w:bookmarkStart w:id="14567" w:name="_Toc531359118"/>
        <w:bookmarkStart w:id="14568" w:name="_Toc531360099"/>
        <w:bookmarkStart w:id="14569" w:name="_Toc531380941"/>
        <w:bookmarkEnd w:id="14561"/>
        <w:bookmarkEnd w:id="14562"/>
        <w:bookmarkEnd w:id="14563"/>
        <w:bookmarkEnd w:id="14564"/>
        <w:bookmarkEnd w:id="14565"/>
        <w:bookmarkEnd w:id="14566"/>
        <w:bookmarkEnd w:id="14567"/>
        <w:bookmarkEnd w:id="14568"/>
        <w:bookmarkEnd w:id="14569"/>
      </w:tr>
      <w:tr w:rsidR="007554F4" w:rsidRPr="00920004" w:rsidDel="00C774DC" w14:paraId="34250DBD" w14:textId="4CB7ACB0" w:rsidTr="00225404">
        <w:trPr>
          <w:del w:id="14570" w:author="phuong vu" w:date="2018-11-22T13:51:00Z"/>
        </w:trPr>
        <w:tc>
          <w:tcPr>
            <w:tcW w:w="2425" w:type="dxa"/>
          </w:tcPr>
          <w:p w14:paraId="21D83611" w14:textId="731BCC59" w:rsidR="007554F4" w:rsidRPr="00920004" w:rsidDel="00C774DC" w:rsidRDefault="007554F4" w:rsidP="00BD0851">
            <w:pPr>
              <w:spacing w:before="240" w:line="0" w:lineRule="atLeast"/>
              <w:rPr>
                <w:del w:id="14571" w:author="phuong vu" w:date="2018-11-22T13:51:00Z"/>
                <w:b/>
                <w:rPrChange w:id="14572" w:author="phuong vu" w:date="2018-11-30T22:36:00Z">
                  <w:rPr>
                    <w:del w:id="14573" w:author="phuong vu" w:date="2018-11-22T13:51:00Z"/>
                    <w:b/>
                  </w:rPr>
                </w:rPrChange>
              </w:rPr>
              <w:pPrChange w:id="14574" w:author="phuong vu" w:date="2018-11-30T14:16:00Z">
                <w:pPr>
                  <w:spacing w:line="276" w:lineRule="auto"/>
                </w:pPr>
              </w:pPrChange>
            </w:pPr>
            <w:del w:id="14575" w:author="phuong vu" w:date="2018-11-22T13:51:00Z">
              <w:r w:rsidRPr="00920004" w:rsidDel="00C774DC">
                <w:rPr>
                  <w:b/>
                  <w:rPrChange w:id="14576" w:author="phuong vu" w:date="2018-11-30T22:36:00Z">
                    <w:rPr>
                      <w:b/>
                    </w:rPr>
                  </w:rPrChange>
                </w:rPr>
                <w:delText>Đối tượng sử dụng</w:delText>
              </w:r>
              <w:bookmarkStart w:id="14577" w:name="_Toc530658581"/>
              <w:bookmarkStart w:id="14578" w:name="_Toc530662305"/>
              <w:bookmarkStart w:id="14579" w:name="_Toc530662772"/>
              <w:bookmarkStart w:id="14580" w:name="_Toc531009697"/>
              <w:bookmarkStart w:id="14581" w:name="_Toc531101932"/>
              <w:bookmarkStart w:id="14582" w:name="_Toc531102880"/>
              <w:bookmarkStart w:id="14583" w:name="_Toc531359119"/>
              <w:bookmarkStart w:id="14584" w:name="_Toc531360100"/>
              <w:bookmarkStart w:id="14585" w:name="_Toc531380942"/>
              <w:bookmarkEnd w:id="14577"/>
              <w:bookmarkEnd w:id="14578"/>
              <w:bookmarkEnd w:id="14579"/>
              <w:bookmarkEnd w:id="14580"/>
              <w:bookmarkEnd w:id="14581"/>
              <w:bookmarkEnd w:id="14582"/>
              <w:bookmarkEnd w:id="14583"/>
              <w:bookmarkEnd w:id="14584"/>
              <w:bookmarkEnd w:id="14585"/>
            </w:del>
          </w:p>
        </w:tc>
        <w:tc>
          <w:tcPr>
            <w:tcW w:w="6686" w:type="dxa"/>
          </w:tcPr>
          <w:p w14:paraId="7E9EFB8B" w14:textId="3A3CE205" w:rsidR="007554F4" w:rsidRPr="00920004" w:rsidDel="00C774DC" w:rsidRDefault="007554F4" w:rsidP="00BD0851">
            <w:pPr>
              <w:spacing w:before="240" w:line="0" w:lineRule="atLeast"/>
              <w:rPr>
                <w:del w:id="14586" w:author="phuong vu" w:date="2018-11-22T13:51:00Z"/>
                <w:rPrChange w:id="14587" w:author="phuong vu" w:date="2018-11-30T22:36:00Z">
                  <w:rPr>
                    <w:del w:id="14588" w:author="phuong vu" w:date="2018-11-22T13:51:00Z"/>
                    <w:lang w:val="en-US"/>
                  </w:rPr>
                </w:rPrChange>
              </w:rPr>
              <w:pPrChange w:id="14589" w:author="phuong vu" w:date="2018-11-30T14:16:00Z">
                <w:pPr>
                  <w:spacing w:line="276" w:lineRule="auto"/>
                </w:pPr>
              </w:pPrChange>
            </w:pPr>
            <w:del w:id="14590" w:author="phuong vu" w:date="2018-11-22T13:51:00Z">
              <w:r w:rsidRPr="00920004" w:rsidDel="00C774DC">
                <w:rPr>
                  <w:rPrChange w:id="14591" w:author="phuong vu" w:date="2018-11-30T22:36:00Z">
                    <w:rPr>
                      <w:lang w:val="en-US"/>
                    </w:rPr>
                  </w:rPrChange>
                </w:rPr>
                <w:delText>Nhân viên cửa hàng</w:delText>
              </w:r>
              <w:bookmarkStart w:id="14592" w:name="_Toc530658582"/>
              <w:bookmarkStart w:id="14593" w:name="_Toc530662306"/>
              <w:bookmarkStart w:id="14594" w:name="_Toc530662773"/>
              <w:bookmarkStart w:id="14595" w:name="_Toc531009698"/>
              <w:bookmarkStart w:id="14596" w:name="_Toc531101933"/>
              <w:bookmarkStart w:id="14597" w:name="_Toc531102881"/>
              <w:bookmarkStart w:id="14598" w:name="_Toc531359120"/>
              <w:bookmarkStart w:id="14599" w:name="_Toc531360101"/>
              <w:bookmarkStart w:id="14600" w:name="_Toc531380943"/>
              <w:bookmarkEnd w:id="14592"/>
              <w:bookmarkEnd w:id="14593"/>
              <w:bookmarkEnd w:id="14594"/>
              <w:bookmarkEnd w:id="14595"/>
              <w:bookmarkEnd w:id="14596"/>
              <w:bookmarkEnd w:id="14597"/>
              <w:bookmarkEnd w:id="14598"/>
              <w:bookmarkEnd w:id="14599"/>
              <w:bookmarkEnd w:id="14600"/>
            </w:del>
          </w:p>
        </w:tc>
        <w:bookmarkStart w:id="14601" w:name="_Toc530658583"/>
        <w:bookmarkStart w:id="14602" w:name="_Toc530662307"/>
        <w:bookmarkStart w:id="14603" w:name="_Toc530662774"/>
        <w:bookmarkStart w:id="14604" w:name="_Toc531009699"/>
        <w:bookmarkStart w:id="14605" w:name="_Toc531101934"/>
        <w:bookmarkStart w:id="14606" w:name="_Toc531102882"/>
        <w:bookmarkStart w:id="14607" w:name="_Toc531359121"/>
        <w:bookmarkStart w:id="14608" w:name="_Toc531360102"/>
        <w:bookmarkStart w:id="14609" w:name="_Toc531380944"/>
        <w:bookmarkEnd w:id="14601"/>
        <w:bookmarkEnd w:id="14602"/>
        <w:bookmarkEnd w:id="14603"/>
        <w:bookmarkEnd w:id="14604"/>
        <w:bookmarkEnd w:id="14605"/>
        <w:bookmarkEnd w:id="14606"/>
        <w:bookmarkEnd w:id="14607"/>
        <w:bookmarkEnd w:id="14608"/>
        <w:bookmarkEnd w:id="14609"/>
      </w:tr>
      <w:tr w:rsidR="007554F4" w:rsidRPr="00920004" w:rsidDel="00C774DC" w14:paraId="5E8B8B28" w14:textId="67BB79C1" w:rsidTr="00225404">
        <w:trPr>
          <w:del w:id="14610" w:author="phuong vu" w:date="2018-11-22T13:51:00Z"/>
        </w:trPr>
        <w:tc>
          <w:tcPr>
            <w:tcW w:w="2425" w:type="dxa"/>
          </w:tcPr>
          <w:p w14:paraId="0C8CEA73" w14:textId="2771DD41" w:rsidR="007554F4" w:rsidRPr="00920004" w:rsidDel="00C774DC" w:rsidRDefault="007554F4" w:rsidP="00BD0851">
            <w:pPr>
              <w:spacing w:before="240" w:line="0" w:lineRule="atLeast"/>
              <w:rPr>
                <w:del w:id="14611" w:author="phuong vu" w:date="2018-11-22T13:51:00Z"/>
                <w:b/>
                <w:rPrChange w:id="14612" w:author="phuong vu" w:date="2018-11-30T22:36:00Z">
                  <w:rPr>
                    <w:del w:id="14613" w:author="phuong vu" w:date="2018-11-22T13:51:00Z"/>
                    <w:b/>
                  </w:rPr>
                </w:rPrChange>
              </w:rPr>
              <w:pPrChange w:id="14614" w:author="phuong vu" w:date="2018-11-30T14:16:00Z">
                <w:pPr>
                  <w:spacing w:line="276" w:lineRule="auto"/>
                </w:pPr>
              </w:pPrChange>
            </w:pPr>
            <w:del w:id="14615" w:author="phuong vu" w:date="2018-11-22T13:51:00Z">
              <w:r w:rsidRPr="00920004" w:rsidDel="00C774DC">
                <w:rPr>
                  <w:b/>
                  <w:rPrChange w:id="14616" w:author="phuong vu" w:date="2018-11-30T22:36:00Z">
                    <w:rPr>
                      <w:b/>
                    </w:rPr>
                  </w:rPrChange>
                </w:rPr>
                <w:delText>Tiền điều kiện</w:delText>
              </w:r>
              <w:bookmarkStart w:id="14617" w:name="_Toc530658584"/>
              <w:bookmarkStart w:id="14618" w:name="_Toc530662308"/>
              <w:bookmarkStart w:id="14619" w:name="_Toc530662775"/>
              <w:bookmarkStart w:id="14620" w:name="_Toc531009700"/>
              <w:bookmarkStart w:id="14621" w:name="_Toc531101935"/>
              <w:bookmarkStart w:id="14622" w:name="_Toc531102883"/>
              <w:bookmarkStart w:id="14623" w:name="_Toc531359122"/>
              <w:bookmarkStart w:id="14624" w:name="_Toc531360103"/>
              <w:bookmarkStart w:id="14625" w:name="_Toc531380945"/>
              <w:bookmarkEnd w:id="14617"/>
              <w:bookmarkEnd w:id="14618"/>
              <w:bookmarkEnd w:id="14619"/>
              <w:bookmarkEnd w:id="14620"/>
              <w:bookmarkEnd w:id="14621"/>
              <w:bookmarkEnd w:id="14622"/>
              <w:bookmarkEnd w:id="14623"/>
              <w:bookmarkEnd w:id="14624"/>
              <w:bookmarkEnd w:id="14625"/>
            </w:del>
          </w:p>
        </w:tc>
        <w:tc>
          <w:tcPr>
            <w:tcW w:w="6686" w:type="dxa"/>
          </w:tcPr>
          <w:p w14:paraId="150AE8A4" w14:textId="5B0847E8" w:rsidR="007554F4" w:rsidRPr="00920004" w:rsidDel="00C774DC" w:rsidRDefault="007554F4" w:rsidP="00BD0851">
            <w:pPr>
              <w:spacing w:before="240" w:line="0" w:lineRule="atLeast"/>
              <w:rPr>
                <w:del w:id="14626" w:author="phuong vu" w:date="2018-11-22T13:51:00Z"/>
                <w:rPrChange w:id="14627" w:author="phuong vu" w:date="2018-11-30T22:36:00Z">
                  <w:rPr>
                    <w:del w:id="14628" w:author="phuong vu" w:date="2018-11-22T13:51:00Z"/>
                    <w:lang w:val="en-US"/>
                  </w:rPr>
                </w:rPrChange>
              </w:rPr>
              <w:pPrChange w:id="14629" w:author="phuong vu" w:date="2018-11-30T14:16:00Z">
                <w:pPr>
                  <w:spacing w:line="276" w:lineRule="auto"/>
                </w:pPr>
              </w:pPrChange>
            </w:pPr>
            <w:del w:id="14630" w:author="phuong vu" w:date="2018-11-22T13:51:00Z">
              <w:r w:rsidRPr="00920004" w:rsidDel="00C774DC">
                <w:rPr>
                  <w:rPrChange w:id="14631" w:author="phuong vu" w:date="2018-11-30T22:36:00Z">
                    <w:rPr>
                      <w:lang w:val="en-US"/>
                    </w:rPr>
                  </w:rPrChange>
                </w:rPr>
                <w:delText>Truy cập được trang web quản lí và đăng nhập thành công vào hệ thống.</w:delText>
              </w:r>
              <w:bookmarkStart w:id="14632" w:name="_Toc530658585"/>
              <w:bookmarkStart w:id="14633" w:name="_Toc530662309"/>
              <w:bookmarkStart w:id="14634" w:name="_Toc530662776"/>
              <w:bookmarkStart w:id="14635" w:name="_Toc531009701"/>
              <w:bookmarkStart w:id="14636" w:name="_Toc531101936"/>
              <w:bookmarkStart w:id="14637" w:name="_Toc531102884"/>
              <w:bookmarkStart w:id="14638" w:name="_Toc531359123"/>
              <w:bookmarkStart w:id="14639" w:name="_Toc531360104"/>
              <w:bookmarkStart w:id="14640" w:name="_Toc531380946"/>
              <w:bookmarkEnd w:id="14632"/>
              <w:bookmarkEnd w:id="14633"/>
              <w:bookmarkEnd w:id="14634"/>
              <w:bookmarkEnd w:id="14635"/>
              <w:bookmarkEnd w:id="14636"/>
              <w:bookmarkEnd w:id="14637"/>
              <w:bookmarkEnd w:id="14638"/>
              <w:bookmarkEnd w:id="14639"/>
              <w:bookmarkEnd w:id="14640"/>
            </w:del>
          </w:p>
        </w:tc>
        <w:bookmarkStart w:id="14641" w:name="_Toc530658586"/>
        <w:bookmarkStart w:id="14642" w:name="_Toc530662310"/>
        <w:bookmarkStart w:id="14643" w:name="_Toc530662777"/>
        <w:bookmarkStart w:id="14644" w:name="_Toc531009702"/>
        <w:bookmarkStart w:id="14645" w:name="_Toc531101937"/>
        <w:bookmarkStart w:id="14646" w:name="_Toc531102885"/>
        <w:bookmarkStart w:id="14647" w:name="_Toc531359124"/>
        <w:bookmarkStart w:id="14648" w:name="_Toc531360105"/>
        <w:bookmarkStart w:id="14649" w:name="_Toc531380947"/>
        <w:bookmarkEnd w:id="14641"/>
        <w:bookmarkEnd w:id="14642"/>
        <w:bookmarkEnd w:id="14643"/>
        <w:bookmarkEnd w:id="14644"/>
        <w:bookmarkEnd w:id="14645"/>
        <w:bookmarkEnd w:id="14646"/>
        <w:bookmarkEnd w:id="14647"/>
        <w:bookmarkEnd w:id="14648"/>
        <w:bookmarkEnd w:id="14649"/>
      </w:tr>
      <w:tr w:rsidR="007554F4" w:rsidRPr="00920004" w:rsidDel="00C774DC" w14:paraId="765C15D4" w14:textId="6A3AC48A" w:rsidTr="00225404">
        <w:trPr>
          <w:del w:id="14650" w:author="phuong vu" w:date="2018-11-22T13:51:00Z"/>
        </w:trPr>
        <w:tc>
          <w:tcPr>
            <w:tcW w:w="2425" w:type="dxa"/>
          </w:tcPr>
          <w:p w14:paraId="2A66647C" w14:textId="0B174CF3" w:rsidR="007554F4" w:rsidRPr="00920004" w:rsidDel="00C774DC" w:rsidRDefault="007554F4" w:rsidP="00BD0851">
            <w:pPr>
              <w:spacing w:before="240" w:line="0" w:lineRule="atLeast"/>
              <w:rPr>
                <w:del w:id="14651" w:author="phuong vu" w:date="2018-11-22T13:51:00Z"/>
                <w:b/>
                <w:rPrChange w:id="14652" w:author="phuong vu" w:date="2018-11-30T22:36:00Z">
                  <w:rPr>
                    <w:del w:id="14653" w:author="phuong vu" w:date="2018-11-22T13:51:00Z"/>
                    <w:b/>
                  </w:rPr>
                </w:rPrChange>
              </w:rPr>
              <w:pPrChange w:id="14654" w:author="phuong vu" w:date="2018-11-30T14:16:00Z">
                <w:pPr>
                  <w:spacing w:line="276" w:lineRule="auto"/>
                </w:pPr>
              </w:pPrChange>
            </w:pPr>
            <w:del w:id="14655" w:author="phuong vu" w:date="2018-11-22T13:51:00Z">
              <w:r w:rsidRPr="00920004" w:rsidDel="00C774DC">
                <w:rPr>
                  <w:b/>
                  <w:rPrChange w:id="14656" w:author="phuong vu" w:date="2018-11-30T22:36:00Z">
                    <w:rPr>
                      <w:b/>
                    </w:rPr>
                  </w:rPrChange>
                </w:rPr>
                <w:delText>Cách xử lí</w:delText>
              </w:r>
              <w:bookmarkStart w:id="14657" w:name="_Toc530658587"/>
              <w:bookmarkStart w:id="14658" w:name="_Toc530662311"/>
              <w:bookmarkStart w:id="14659" w:name="_Toc530662778"/>
              <w:bookmarkStart w:id="14660" w:name="_Toc531009703"/>
              <w:bookmarkStart w:id="14661" w:name="_Toc531101938"/>
              <w:bookmarkStart w:id="14662" w:name="_Toc531102886"/>
              <w:bookmarkStart w:id="14663" w:name="_Toc531359125"/>
              <w:bookmarkStart w:id="14664" w:name="_Toc531360106"/>
              <w:bookmarkStart w:id="14665" w:name="_Toc531380948"/>
              <w:bookmarkEnd w:id="14657"/>
              <w:bookmarkEnd w:id="14658"/>
              <w:bookmarkEnd w:id="14659"/>
              <w:bookmarkEnd w:id="14660"/>
              <w:bookmarkEnd w:id="14661"/>
              <w:bookmarkEnd w:id="14662"/>
              <w:bookmarkEnd w:id="14663"/>
              <w:bookmarkEnd w:id="14664"/>
              <w:bookmarkEnd w:id="14665"/>
            </w:del>
          </w:p>
        </w:tc>
        <w:tc>
          <w:tcPr>
            <w:tcW w:w="6686" w:type="dxa"/>
          </w:tcPr>
          <w:p w14:paraId="3529B28D" w14:textId="1821344E" w:rsidR="007554F4" w:rsidRPr="00920004" w:rsidDel="00C774DC" w:rsidRDefault="007554F4" w:rsidP="00BD0851">
            <w:pPr>
              <w:spacing w:before="240" w:line="0" w:lineRule="atLeast"/>
              <w:rPr>
                <w:del w:id="14666" w:author="phuong vu" w:date="2018-11-22T13:51:00Z"/>
                <w:rPrChange w:id="14667" w:author="phuong vu" w:date="2018-11-30T22:36:00Z">
                  <w:rPr>
                    <w:del w:id="14668" w:author="phuong vu" w:date="2018-11-22T13:51:00Z"/>
                    <w:lang w:val="en-US"/>
                  </w:rPr>
                </w:rPrChange>
              </w:rPr>
              <w:pPrChange w:id="14669" w:author="phuong vu" w:date="2018-11-30T14:16:00Z">
                <w:pPr>
                  <w:spacing w:line="276" w:lineRule="auto"/>
                </w:pPr>
              </w:pPrChange>
            </w:pPr>
            <w:del w:id="14670" w:author="phuong vu" w:date="2018-11-22T13:51:00Z">
              <w:r w:rsidRPr="00920004" w:rsidDel="00C774DC">
                <w:rPr>
                  <w:rPrChange w:id="14671" w:author="phuong vu" w:date="2018-11-30T22:36:00Z">
                    <w:rPr>
                      <w:lang w:val="en-US"/>
                    </w:rPr>
                  </w:rPrChange>
                </w:rPr>
                <w:delText xml:space="preserve">Bước 1: Chọn một trong ba hình thức để tìm kiếm: Quét mã QR – Code, tên khách hàng hoặc mã đơn hàng. </w:delText>
              </w:r>
              <w:bookmarkStart w:id="14672" w:name="_Toc530658588"/>
              <w:bookmarkStart w:id="14673" w:name="_Toc530662312"/>
              <w:bookmarkStart w:id="14674" w:name="_Toc530662779"/>
              <w:bookmarkStart w:id="14675" w:name="_Toc531009704"/>
              <w:bookmarkStart w:id="14676" w:name="_Toc531101939"/>
              <w:bookmarkStart w:id="14677" w:name="_Toc531102887"/>
              <w:bookmarkStart w:id="14678" w:name="_Toc531359126"/>
              <w:bookmarkStart w:id="14679" w:name="_Toc531360107"/>
              <w:bookmarkStart w:id="14680" w:name="_Toc531380949"/>
              <w:bookmarkEnd w:id="14672"/>
              <w:bookmarkEnd w:id="14673"/>
              <w:bookmarkEnd w:id="14674"/>
              <w:bookmarkEnd w:id="14675"/>
              <w:bookmarkEnd w:id="14676"/>
              <w:bookmarkEnd w:id="14677"/>
              <w:bookmarkEnd w:id="14678"/>
              <w:bookmarkEnd w:id="14679"/>
              <w:bookmarkEnd w:id="14680"/>
            </w:del>
          </w:p>
          <w:p w14:paraId="6A7BEBCB" w14:textId="7CDAA2BE" w:rsidR="007554F4" w:rsidRPr="00920004" w:rsidDel="00C774DC" w:rsidRDefault="007554F4" w:rsidP="00BD0851">
            <w:pPr>
              <w:spacing w:before="240" w:line="0" w:lineRule="atLeast"/>
              <w:rPr>
                <w:del w:id="14681" w:author="phuong vu" w:date="2018-11-22T13:51:00Z"/>
                <w:rPrChange w:id="14682" w:author="phuong vu" w:date="2018-11-30T22:36:00Z">
                  <w:rPr>
                    <w:del w:id="14683" w:author="phuong vu" w:date="2018-11-22T13:51:00Z"/>
                    <w:lang w:val="en-US"/>
                  </w:rPr>
                </w:rPrChange>
              </w:rPr>
              <w:pPrChange w:id="14684" w:author="phuong vu" w:date="2018-11-30T14:16:00Z">
                <w:pPr>
                  <w:spacing w:line="276" w:lineRule="auto"/>
                </w:pPr>
              </w:pPrChange>
            </w:pPr>
            <w:del w:id="14685" w:author="phuong vu" w:date="2018-11-22T13:51:00Z">
              <w:r w:rsidRPr="00920004" w:rsidDel="00C774DC">
                <w:rPr>
                  <w:rPrChange w:id="14686" w:author="phuong vu" w:date="2018-11-30T22:36:00Z">
                    <w:rPr>
                      <w:lang w:val="en-US"/>
                    </w:rPr>
                  </w:rPrChange>
                </w:rPr>
                <w:delText>Bước 2: Nhập các thông tin yêu cầu.</w:delText>
              </w:r>
              <w:bookmarkStart w:id="14687" w:name="_Toc530658589"/>
              <w:bookmarkStart w:id="14688" w:name="_Toc530662313"/>
              <w:bookmarkStart w:id="14689" w:name="_Toc530662780"/>
              <w:bookmarkStart w:id="14690" w:name="_Toc531009705"/>
              <w:bookmarkStart w:id="14691" w:name="_Toc531101940"/>
              <w:bookmarkStart w:id="14692" w:name="_Toc531102888"/>
              <w:bookmarkStart w:id="14693" w:name="_Toc531359127"/>
              <w:bookmarkStart w:id="14694" w:name="_Toc531360108"/>
              <w:bookmarkStart w:id="14695" w:name="_Toc531380950"/>
              <w:bookmarkEnd w:id="14687"/>
              <w:bookmarkEnd w:id="14688"/>
              <w:bookmarkEnd w:id="14689"/>
              <w:bookmarkEnd w:id="14690"/>
              <w:bookmarkEnd w:id="14691"/>
              <w:bookmarkEnd w:id="14692"/>
              <w:bookmarkEnd w:id="14693"/>
              <w:bookmarkEnd w:id="14694"/>
              <w:bookmarkEnd w:id="14695"/>
            </w:del>
          </w:p>
          <w:p w14:paraId="56E6FBF0" w14:textId="2C984FD1" w:rsidR="007554F4" w:rsidRPr="00920004" w:rsidDel="00C774DC" w:rsidRDefault="007554F4" w:rsidP="00BD0851">
            <w:pPr>
              <w:spacing w:before="240" w:line="0" w:lineRule="atLeast"/>
              <w:rPr>
                <w:del w:id="14696" w:author="phuong vu" w:date="2018-11-22T13:51:00Z"/>
                <w:rPrChange w:id="14697" w:author="phuong vu" w:date="2018-11-30T22:36:00Z">
                  <w:rPr>
                    <w:del w:id="14698" w:author="phuong vu" w:date="2018-11-22T13:51:00Z"/>
                    <w:lang w:val="en-US"/>
                  </w:rPr>
                </w:rPrChange>
              </w:rPr>
              <w:pPrChange w:id="14699" w:author="phuong vu" w:date="2018-11-30T14:16:00Z">
                <w:pPr>
                  <w:spacing w:line="276" w:lineRule="auto"/>
                </w:pPr>
              </w:pPrChange>
            </w:pPr>
            <w:del w:id="14700" w:author="phuong vu" w:date="2018-11-22T13:51:00Z">
              <w:r w:rsidRPr="00920004" w:rsidDel="00C774DC">
                <w:rPr>
                  <w:rPrChange w:id="14701" w:author="phuong vu" w:date="2018-11-30T22:36:00Z">
                    <w:rPr>
                      <w:lang w:val="en-US"/>
                    </w:rPr>
                  </w:rPrChange>
                </w:rPr>
                <w:delText xml:space="preserve">Bước 3: Nhấn nút </w:delText>
              </w:r>
              <w:r w:rsidRPr="00920004" w:rsidDel="00C774DC">
                <w:rPr>
                  <w:rPrChange w:id="14702" w:author="phuong vu" w:date="2018-11-30T22:36:00Z">
                    <w:rPr>
                      <w:i/>
                      <w:lang w:val="en-US"/>
                    </w:rPr>
                  </w:rPrChange>
                </w:rPr>
                <w:delText>“tìm kiếm”.</w:delText>
              </w:r>
              <w:bookmarkStart w:id="14703" w:name="_Toc530658590"/>
              <w:bookmarkStart w:id="14704" w:name="_Toc530662314"/>
              <w:bookmarkStart w:id="14705" w:name="_Toc530662781"/>
              <w:bookmarkStart w:id="14706" w:name="_Toc531009706"/>
              <w:bookmarkStart w:id="14707" w:name="_Toc531101941"/>
              <w:bookmarkStart w:id="14708" w:name="_Toc531102889"/>
              <w:bookmarkStart w:id="14709" w:name="_Toc531359128"/>
              <w:bookmarkStart w:id="14710" w:name="_Toc531360109"/>
              <w:bookmarkStart w:id="14711" w:name="_Toc531380951"/>
              <w:bookmarkEnd w:id="14703"/>
              <w:bookmarkEnd w:id="14704"/>
              <w:bookmarkEnd w:id="14705"/>
              <w:bookmarkEnd w:id="14706"/>
              <w:bookmarkEnd w:id="14707"/>
              <w:bookmarkEnd w:id="14708"/>
              <w:bookmarkEnd w:id="14709"/>
              <w:bookmarkEnd w:id="14710"/>
              <w:bookmarkEnd w:id="14711"/>
            </w:del>
          </w:p>
        </w:tc>
        <w:bookmarkStart w:id="14712" w:name="_Toc530658591"/>
        <w:bookmarkStart w:id="14713" w:name="_Toc530662315"/>
        <w:bookmarkStart w:id="14714" w:name="_Toc530662782"/>
        <w:bookmarkStart w:id="14715" w:name="_Toc531009707"/>
        <w:bookmarkStart w:id="14716" w:name="_Toc531101942"/>
        <w:bookmarkStart w:id="14717" w:name="_Toc531102890"/>
        <w:bookmarkStart w:id="14718" w:name="_Toc531359129"/>
        <w:bookmarkStart w:id="14719" w:name="_Toc531360110"/>
        <w:bookmarkStart w:id="14720" w:name="_Toc531380952"/>
        <w:bookmarkEnd w:id="14712"/>
        <w:bookmarkEnd w:id="14713"/>
        <w:bookmarkEnd w:id="14714"/>
        <w:bookmarkEnd w:id="14715"/>
        <w:bookmarkEnd w:id="14716"/>
        <w:bookmarkEnd w:id="14717"/>
        <w:bookmarkEnd w:id="14718"/>
        <w:bookmarkEnd w:id="14719"/>
        <w:bookmarkEnd w:id="14720"/>
      </w:tr>
      <w:tr w:rsidR="007554F4" w:rsidRPr="00920004" w:rsidDel="00C774DC" w14:paraId="1F85BE9D" w14:textId="0EC7F3CA" w:rsidTr="00225404">
        <w:trPr>
          <w:del w:id="14721" w:author="phuong vu" w:date="2018-11-22T13:51:00Z"/>
        </w:trPr>
        <w:tc>
          <w:tcPr>
            <w:tcW w:w="2425" w:type="dxa"/>
          </w:tcPr>
          <w:p w14:paraId="45BE5895" w14:textId="1125F0F8" w:rsidR="007554F4" w:rsidRPr="00920004" w:rsidDel="00C774DC" w:rsidRDefault="007554F4" w:rsidP="00BD0851">
            <w:pPr>
              <w:spacing w:before="240" w:line="0" w:lineRule="atLeast"/>
              <w:rPr>
                <w:del w:id="14722" w:author="phuong vu" w:date="2018-11-22T13:51:00Z"/>
                <w:b/>
                <w:rPrChange w:id="14723" w:author="phuong vu" w:date="2018-11-30T22:36:00Z">
                  <w:rPr>
                    <w:del w:id="14724" w:author="phuong vu" w:date="2018-11-22T13:51:00Z"/>
                    <w:b/>
                  </w:rPr>
                </w:rPrChange>
              </w:rPr>
              <w:pPrChange w:id="14725" w:author="phuong vu" w:date="2018-11-30T14:16:00Z">
                <w:pPr>
                  <w:spacing w:line="276" w:lineRule="auto"/>
                </w:pPr>
              </w:pPrChange>
            </w:pPr>
            <w:del w:id="14726" w:author="phuong vu" w:date="2018-11-22T13:51:00Z">
              <w:r w:rsidRPr="00920004" w:rsidDel="00C774DC">
                <w:rPr>
                  <w:b/>
                  <w:rPrChange w:id="14727" w:author="phuong vu" w:date="2018-11-30T22:36:00Z">
                    <w:rPr>
                      <w:b/>
                    </w:rPr>
                  </w:rPrChange>
                </w:rPr>
                <w:delText>Kết quả</w:delText>
              </w:r>
              <w:bookmarkStart w:id="14728" w:name="_Toc530658592"/>
              <w:bookmarkStart w:id="14729" w:name="_Toc530662316"/>
              <w:bookmarkStart w:id="14730" w:name="_Toc530662783"/>
              <w:bookmarkStart w:id="14731" w:name="_Toc531009708"/>
              <w:bookmarkStart w:id="14732" w:name="_Toc531101943"/>
              <w:bookmarkStart w:id="14733" w:name="_Toc531102891"/>
              <w:bookmarkStart w:id="14734" w:name="_Toc531359130"/>
              <w:bookmarkStart w:id="14735" w:name="_Toc531360111"/>
              <w:bookmarkStart w:id="14736" w:name="_Toc531380953"/>
              <w:bookmarkEnd w:id="14728"/>
              <w:bookmarkEnd w:id="14729"/>
              <w:bookmarkEnd w:id="14730"/>
              <w:bookmarkEnd w:id="14731"/>
              <w:bookmarkEnd w:id="14732"/>
              <w:bookmarkEnd w:id="14733"/>
              <w:bookmarkEnd w:id="14734"/>
              <w:bookmarkEnd w:id="14735"/>
              <w:bookmarkEnd w:id="14736"/>
            </w:del>
          </w:p>
        </w:tc>
        <w:tc>
          <w:tcPr>
            <w:tcW w:w="6686" w:type="dxa"/>
          </w:tcPr>
          <w:p w14:paraId="0B41E976" w14:textId="1574B33A" w:rsidR="007554F4" w:rsidRPr="00920004" w:rsidDel="00C774DC" w:rsidRDefault="007554F4" w:rsidP="00BD0851">
            <w:pPr>
              <w:spacing w:before="240" w:line="0" w:lineRule="atLeast"/>
              <w:rPr>
                <w:del w:id="14737" w:author="phuong vu" w:date="2018-11-22T13:51:00Z"/>
                <w:rPrChange w:id="14738" w:author="phuong vu" w:date="2018-11-30T22:36:00Z">
                  <w:rPr>
                    <w:del w:id="14739" w:author="phuong vu" w:date="2018-11-22T13:51:00Z"/>
                    <w:lang w:val="en-US"/>
                  </w:rPr>
                </w:rPrChange>
              </w:rPr>
              <w:pPrChange w:id="14740" w:author="phuong vu" w:date="2018-11-30T14:16:00Z">
                <w:pPr>
                  <w:spacing w:line="276" w:lineRule="auto"/>
                </w:pPr>
              </w:pPrChange>
            </w:pPr>
            <w:del w:id="14741" w:author="phuong vu" w:date="2018-11-22T13:51:00Z">
              <w:r w:rsidRPr="00920004" w:rsidDel="00C774DC">
                <w:rPr>
                  <w:rPrChange w:id="14742" w:author="phuong vu" w:date="2018-11-30T22:36:00Z">
                    <w:rPr>
                      <w:lang w:val="en-US"/>
                    </w:rPr>
                  </w:rPrChange>
                </w:rPr>
                <w:delText>Hiển thị kết quả mởi khung kế bên khung tìm kiếm.</w:delText>
              </w:r>
              <w:bookmarkStart w:id="14743" w:name="_Toc530658593"/>
              <w:bookmarkStart w:id="14744" w:name="_Toc530662317"/>
              <w:bookmarkStart w:id="14745" w:name="_Toc530662784"/>
              <w:bookmarkStart w:id="14746" w:name="_Toc531009709"/>
              <w:bookmarkStart w:id="14747" w:name="_Toc531101944"/>
              <w:bookmarkStart w:id="14748" w:name="_Toc531102892"/>
              <w:bookmarkStart w:id="14749" w:name="_Toc531359131"/>
              <w:bookmarkStart w:id="14750" w:name="_Toc531360112"/>
              <w:bookmarkStart w:id="14751" w:name="_Toc531380954"/>
              <w:bookmarkEnd w:id="14743"/>
              <w:bookmarkEnd w:id="14744"/>
              <w:bookmarkEnd w:id="14745"/>
              <w:bookmarkEnd w:id="14746"/>
              <w:bookmarkEnd w:id="14747"/>
              <w:bookmarkEnd w:id="14748"/>
              <w:bookmarkEnd w:id="14749"/>
              <w:bookmarkEnd w:id="14750"/>
              <w:bookmarkEnd w:id="14751"/>
            </w:del>
          </w:p>
          <w:p w14:paraId="621ED5D3" w14:textId="1CF78E6D" w:rsidR="007554F4" w:rsidRPr="00920004" w:rsidDel="00C774DC" w:rsidRDefault="007554F4" w:rsidP="00BD0851">
            <w:pPr>
              <w:spacing w:before="240" w:line="0" w:lineRule="atLeast"/>
              <w:rPr>
                <w:del w:id="14752" w:author="phuong vu" w:date="2018-11-22T13:51:00Z"/>
                <w:rPrChange w:id="14753" w:author="phuong vu" w:date="2018-11-30T22:36:00Z">
                  <w:rPr>
                    <w:del w:id="14754" w:author="phuong vu" w:date="2018-11-22T13:51:00Z"/>
                    <w:lang w:val="en-US"/>
                  </w:rPr>
                </w:rPrChange>
              </w:rPr>
              <w:pPrChange w:id="14755" w:author="phuong vu" w:date="2018-11-30T14:16:00Z">
                <w:pPr>
                  <w:spacing w:line="276" w:lineRule="auto"/>
                </w:pPr>
              </w:pPrChange>
            </w:pPr>
            <w:del w:id="14756" w:author="phuong vu" w:date="2018-11-22T13:51:00Z">
              <w:r w:rsidRPr="00920004" w:rsidDel="00C774DC">
                <w:rPr>
                  <w:rPrChange w:id="14757" w:author="phuong vu" w:date="2018-11-30T22:36:00Z">
                    <w:rPr>
                      <w:lang w:val="en-US"/>
                    </w:rPr>
                  </w:rPrChange>
                </w:rPr>
                <w:delText>Kết quả tìm kiếm bao gồm:</w:delText>
              </w:r>
              <w:bookmarkStart w:id="14758" w:name="_Toc530658594"/>
              <w:bookmarkStart w:id="14759" w:name="_Toc530662318"/>
              <w:bookmarkStart w:id="14760" w:name="_Toc530662785"/>
              <w:bookmarkStart w:id="14761" w:name="_Toc531009710"/>
              <w:bookmarkStart w:id="14762" w:name="_Toc531101945"/>
              <w:bookmarkStart w:id="14763" w:name="_Toc531102893"/>
              <w:bookmarkStart w:id="14764" w:name="_Toc531359132"/>
              <w:bookmarkStart w:id="14765" w:name="_Toc531360113"/>
              <w:bookmarkStart w:id="14766" w:name="_Toc531380955"/>
              <w:bookmarkEnd w:id="14758"/>
              <w:bookmarkEnd w:id="14759"/>
              <w:bookmarkEnd w:id="14760"/>
              <w:bookmarkEnd w:id="14761"/>
              <w:bookmarkEnd w:id="14762"/>
              <w:bookmarkEnd w:id="14763"/>
              <w:bookmarkEnd w:id="14764"/>
              <w:bookmarkEnd w:id="14765"/>
              <w:bookmarkEnd w:id="14766"/>
            </w:del>
          </w:p>
          <w:p w14:paraId="4AC4E43F" w14:textId="1466CFE3" w:rsidR="007554F4" w:rsidRPr="00920004" w:rsidDel="00C774DC" w:rsidRDefault="007554F4" w:rsidP="00BD0851">
            <w:pPr>
              <w:pStyle w:val="ListParagraph"/>
              <w:numPr>
                <w:ilvl w:val="0"/>
                <w:numId w:val="31"/>
              </w:numPr>
              <w:spacing w:before="240" w:line="0" w:lineRule="atLeast"/>
              <w:rPr>
                <w:del w:id="14767" w:author="phuong vu" w:date="2018-11-22T13:51:00Z"/>
                <w:rPrChange w:id="14768" w:author="phuong vu" w:date="2018-11-30T22:36:00Z">
                  <w:rPr>
                    <w:del w:id="14769" w:author="phuong vu" w:date="2018-11-22T13:51:00Z"/>
                    <w:lang w:val="en-US"/>
                  </w:rPr>
                </w:rPrChange>
              </w:rPr>
              <w:pPrChange w:id="14770" w:author="phuong vu" w:date="2018-11-30T14:16:00Z">
                <w:pPr>
                  <w:pStyle w:val="ListParagraph"/>
                  <w:numPr>
                    <w:numId w:val="31"/>
                  </w:numPr>
                  <w:spacing w:line="276" w:lineRule="auto"/>
                  <w:ind w:hanging="360"/>
                </w:pPr>
              </w:pPrChange>
            </w:pPr>
            <w:del w:id="14771" w:author="phuong vu" w:date="2018-11-22T13:51:00Z">
              <w:r w:rsidRPr="00920004" w:rsidDel="00C774DC">
                <w:rPr>
                  <w:rPrChange w:id="14772" w:author="phuong vu" w:date="2018-11-30T22:36:00Z">
                    <w:rPr>
                      <w:lang w:val="en-US"/>
                    </w:rPr>
                  </w:rPrChange>
                </w:rPr>
                <w:delText>Tên khách hàng</w:delText>
              </w:r>
              <w:r w:rsidR="009B0E96" w:rsidRPr="00920004" w:rsidDel="00C774DC">
                <w:rPr>
                  <w:rPrChange w:id="14773" w:author="phuong vu" w:date="2018-11-30T22:36:00Z">
                    <w:rPr>
                      <w:lang w:val="en-US"/>
                    </w:rPr>
                  </w:rPrChange>
                </w:rPr>
                <w:delText xml:space="preserve"> (liên kết với trang xem thông tin chi tiết đơn hàng).</w:delText>
              </w:r>
              <w:bookmarkStart w:id="14774" w:name="_Toc530658595"/>
              <w:bookmarkStart w:id="14775" w:name="_Toc530662319"/>
              <w:bookmarkStart w:id="14776" w:name="_Toc530662786"/>
              <w:bookmarkStart w:id="14777" w:name="_Toc531009711"/>
              <w:bookmarkStart w:id="14778" w:name="_Toc531101946"/>
              <w:bookmarkStart w:id="14779" w:name="_Toc531102894"/>
              <w:bookmarkStart w:id="14780" w:name="_Toc531359133"/>
              <w:bookmarkStart w:id="14781" w:name="_Toc531360114"/>
              <w:bookmarkStart w:id="14782" w:name="_Toc531380956"/>
              <w:bookmarkEnd w:id="14774"/>
              <w:bookmarkEnd w:id="14775"/>
              <w:bookmarkEnd w:id="14776"/>
              <w:bookmarkEnd w:id="14777"/>
              <w:bookmarkEnd w:id="14778"/>
              <w:bookmarkEnd w:id="14779"/>
              <w:bookmarkEnd w:id="14780"/>
              <w:bookmarkEnd w:id="14781"/>
              <w:bookmarkEnd w:id="14782"/>
            </w:del>
          </w:p>
          <w:p w14:paraId="5B9AE780" w14:textId="60D70198" w:rsidR="007554F4" w:rsidRPr="00920004" w:rsidDel="00C774DC" w:rsidRDefault="007554F4" w:rsidP="00BD0851">
            <w:pPr>
              <w:pStyle w:val="ListParagraph"/>
              <w:numPr>
                <w:ilvl w:val="0"/>
                <w:numId w:val="31"/>
              </w:numPr>
              <w:spacing w:before="240" w:line="0" w:lineRule="atLeast"/>
              <w:rPr>
                <w:del w:id="14783" w:author="phuong vu" w:date="2018-11-22T13:51:00Z"/>
                <w:rPrChange w:id="14784" w:author="phuong vu" w:date="2018-11-30T22:36:00Z">
                  <w:rPr>
                    <w:del w:id="14785" w:author="phuong vu" w:date="2018-11-22T13:51:00Z"/>
                    <w:lang w:val="en-US"/>
                  </w:rPr>
                </w:rPrChange>
              </w:rPr>
              <w:pPrChange w:id="14786" w:author="phuong vu" w:date="2018-11-30T14:16:00Z">
                <w:pPr>
                  <w:pStyle w:val="ListParagraph"/>
                  <w:numPr>
                    <w:numId w:val="31"/>
                  </w:numPr>
                  <w:spacing w:line="276" w:lineRule="auto"/>
                  <w:ind w:hanging="360"/>
                </w:pPr>
              </w:pPrChange>
            </w:pPr>
            <w:del w:id="14787" w:author="phuong vu" w:date="2018-11-22T13:51:00Z">
              <w:r w:rsidRPr="00920004" w:rsidDel="00C774DC">
                <w:rPr>
                  <w:rPrChange w:id="14788" w:author="phuong vu" w:date="2018-11-30T22:36:00Z">
                    <w:rPr>
                      <w:lang w:val="en-US"/>
                    </w:rPr>
                  </w:rPrChange>
                </w:rPr>
                <w:delText>Số điện thoại, email</w:delText>
              </w:r>
              <w:bookmarkStart w:id="14789" w:name="_Toc530658596"/>
              <w:bookmarkStart w:id="14790" w:name="_Toc530662320"/>
              <w:bookmarkStart w:id="14791" w:name="_Toc530662787"/>
              <w:bookmarkStart w:id="14792" w:name="_Toc531009712"/>
              <w:bookmarkStart w:id="14793" w:name="_Toc531101947"/>
              <w:bookmarkStart w:id="14794" w:name="_Toc531102895"/>
              <w:bookmarkStart w:id="14795" w:name="_Toc531359134"/>
              <w:bookmarkStart w:id="14796" w:name="_Toc531360115"/>
              <w:bookmarkStart w:id="14797" w:name="_Toc531380957"/>
              <w:bookmarkEnd w:id="14789"/>
              <w:bookmarkEnd w:id="14790"/>
              <w:bookmarkEnd w:id="14791"/>
              <w:bookmarkEnd w:id="14792"/>
              <w:bookmarkEnd w:id="14793"/>
              <w:bookmarkEnd w:id="14794"/>
              <w:bookmarkEnd w:id="14795"/>
              <w:bookmarkEnd w:id="14796"/>
              <w:bookmarkEnd w:id="14797"/>
            </w:del>
          </w:p>
          <w:p w14:paraId="32591BA1" w14:textId="664561DB" w:rsidR="007554F4" w:rsidRPr="00920004" w:rsidDel="00C774DC" w:rsidRDefault="007554F4" w:rsidP="00BD0851">
            <w:pPr>
              <w:pStyle w:val="ListParagraph"/>
              <w:numPr>
                <w:ilvl w:val="0"/>
                <w:numId w:val="31"/>
              </w:numPr>
              <w:spacing w:before="240" w:line="0" w:lineRule="atLeast"/>
              <w:rPr>
                <w:del w:id="14798" w:author="phuong vu" w:date="2018-11-22T13:51:00Z"/>
                <w:rPrChange w:id="14799" w:author="phuong vu" w:date="2018-11-30T22:36:00Z">
                  <w:rPr>
                    <w:del w:id="14800" w:author="phuong vu" w:date="2018-11-22T13:51:00Z"/>
                    <w:lang w:val="en-US"/>
                  </w:rPr>
                </w:rPrChange>
              </w:rPr>
              <w:pPrChange w:id="14801" w:author="phuong vu" w:date="2018-11-30T14:16:00Z">
                <w:pPr>
                  <w:pStyle w:val="ListParagraph"/>
                  <w:numPr>
                    <w:numId w:val="31"/>
                  </w:numPr>
                  <w:spacing w:line="276" w:lineRule="auto"/>
                  <w:ind w:hanging="360"/>
                </w:pPr>
              </w:pPrChange>
            </w:pPr>
            <w:del w:id="14802" w:author="phuong vu" w:date="2018-11-22T13:51:00Z">
              <w:r w:rsidRPr="00920004" w:rsidDel="00C774DC">
                <w:rPr>
                  <w:rPrChange w:id="14803" w:author="phuong vu" w:date="2018-11-30T22:36:00Z">
                    <w:rPr>
                      <w:lang w:val="en-US"/>
                    </w:rPr>
                  </w:rPrChange>
                </w:rPr>
                <w:delText>Trạng thái đơn hàng</w:delText>
              </w:r>
              <w:bookmarkStart w:id="14804" w:name="_Toc530658597"/>
              <w:bookmarkStart w:id="14805" w:name="_Toc530662321"/>
              <w:bookmarkStart w:id="14806" w:name="_Toc530662788"/>
              <w:bookmarkStart w:id="14807" w:name="_Toc531009713"/>
              <w:bookmarkStart w:id="14808" w:name="_Toc531101948"/>
              <w:bookmarkStart w:id="14809" w:name="_Toc531102896"/>
              <w:bookmarkStart w:id="14810" w:name="_Toc531359135"/>
              <w:bookmarkStart w:id="14811" w:name="_Toc531360116"/>
              <w:bookmarkStart w:id="14812" w:name="_Toc531380958"/>
              <w:bookmarkEnd w:id="14804"/>
              <w:bookmarkEnd w:id="14805"/>
              <w:bookmarkEnd w:id="14806"/>
              <w:bookmarkEnd w:id="14807"/>
              <w:bookmarkEnd w:id="14808"/>
              <w:bookmarkEnd w:id="14809"/>
              <w:bookmarkEnd w:id="14810"/>
              <w:bookmarkEnd w:id="14811"/>
              <w:bookmarkEnd w:id="14812"/>
            </w:del>
          </w:p>
        </w:tc>
        <w:bookmarkStart w:id="14813" w:name="_Toc530658598"/>
        <w:bookmarkStart w:id="14814" w:name="_Toc530662322"/>
        <w:bookmarkStart w:id="14815" w:name="_Toc530662789"/>
        <w:bookmarkStart w:id="14816" w:name="_Toc531009714"/>
        <w:bookmarkStart w:id="14817" w:name="_Toc531101949"/>
        <w:bookmarkStart w:id="14818" w:name="_Toc531102897"/>
        <w:bookmarkStart w:id="14819" w:name="_Toc531359136"/>
        <w:bookmarkStart w:id="14820" w:name="_Toc531360117"/>
        <w:bookmarkStart w:id="14821" w:name="_Toc531380959"/>
        <w:bookmarkEnd w:id="14813"/>
        <w:bookmarkEnd w:id="14814"/>
        <w:bookmarkEnd w:id="14815"/>
        <w:bookmarkEnd w:id="14816"/>
        <w:bookmarkEnd w:id="14817"/>
        <w:bookmarkEnd w:id="14818"/>
        <w:bookmarkEnd w:id="14819"/>
        <w:bookmarkEnd w:id="14820"/>
        <w:bookmarkEnd w:id="14821"/>
      </w:tr>
      <w:tr w:rsidR="007554F4" w:rsidRPr="00920004" w:rsidDel="00C774DC" w14:paraId="31362A83" w14:textId="1A4AD22D" w:rsidTr="00225404">
        <w:trPr>
          <w:del w:id="14822" w:author="phuong vu" w:date="2018-11-22T13:51:00Z"/>
        </w:trPr>
        <w:tc>
          <w:tcPr>
            <w:tcW w:w="2425" w:type="dxa"/>
          </w:tcPr>
          <w:p w14:paraId="68EE5FAE" w14:textId="63463257" w:rsidR="007554F4" w:rsidRPr="00920004" w:rsidDel="00C774DC" w:rsidRDefault="007554F4" w:rsidP="00BD0851">
            <w:pPr>
              <w:spacing w:before="240" w:line="0" w:lineRule="atLeast"/>
              <w:rPr>
                <w:del w:id="14823" w:author="phuong vu" w:date="2018-11-22T13:51:00Z"/>
                <w:b/>
                <w:rPrChange w:id="14824" w:author="phuong vu" w:date="2018-11-30T22:36:00Z">
                  <w:rPr>
                    <w:del w:id="14825" w:author="phuong vu" w:date="2018-11-22T13:51:00Z"/>
                    <w:b/>
                  </w:rPr>
                </w:rPrChange>
              </w:rPr>
              <w:pPrChange w:id="14826" w:author="phuong vu" w:date="2018-11-30T14:16:00Z">
                <w:pPr>
                  <w:spacing w:line="276" w:lineRule="auto"/>
                </w:pPr>
              </w:pPrChange>
            </w:pPr>
            <w:del w:id="14827" w:author="phuong vu" w:date="2018-11-22T13:51:00Z">
              <w:r w:rsidRPr="00920004" w:rsidDel="00C774DC">
                <w:rPr>
                  <w:b/>
                  <w:rPrChange w:id="14828" w:author="phuong vu" w:date="2018-11-30T22:36:00Z">
                    <w:rPr>
                      <w:b/>
                    </w:rPr>
                  </w:rPrChange>
                </w:rPr>
                <w:delText>Ghi chú</w:delText>
              </w:r>
              <w:bookmarkStart w:id="14829" w:name="_Toc530658599"/>
              <w:bookmarkStart w:id="14830" w:name="_Toc530662323"/>
              <w:bookmarkStart w:id="14831" w:name="_Toc530662790"/>
              <w:bookmarkStart w:id="14832" w:name="_Toc531009715"/>
              <w:bookmarkStart w:id="14833" w:name="_Toc531101950"/>
              <w:bookmarkStart w:id="14834" w:name="_Toc531102898"/>
              <w:bookmarkStart w:id="14835" w:name="_Toc531359137"/>
              <w:bookmarkStart w:id="14836" w:name="_Toc531360118"/>
              <w:bookmarkStart w:id="14837" w:name="_Toc531380960"/>
              <w:bookmarkEnd w:id="14829"/>
              <w:bookmarkEnd w:id="14830"/>
              <w:bookmarkEnd w:id="14831"/>
              <w:bookmarkEnd w:id="14832"/>
              <w:bookmarkEnd w:id="14833"/>
              <w:bookmarkEnd w:id="14834"/>
              <w:bookmarkEnd w:id="14835"/>
              <w:bookmarkEnd w:id="14836"/>
              <w:bookmarkEnd w:id="14837"/>
            </w:del>
          </w:p>
        </w:tc>
        <w:tc>
          <w:tcPr>
            <w:tcW w:w="6686" w:type="dxa"/>
          </w:tcPr>
          <w:p w14:paraId="3FD86AEE" w14:textId="058C5B0D" w:rsidR="007554F4" w:rsidRPr="00920004" w:rsidDel="00C774DC" w:rsidRDefault="007554F4" w:rsidP="00BD0851">
            <w:pPr>
              <w:keepNext/>
              <w:spacing w:before="240" w:line="0" w:lineRule="atLeast"/>
              <w:rPr>
                <w:del w:id="14838" w:author="phuong vu" w:date="2018-11-22T13:51:00Z"/>
                <w:rPrChange w:id="14839" w:author="phuong vu" w:date="2018-11-30T22:36:00Z">
                  <w:rPr>
                    <w:del w:id="14840" w:author="phuong vu" w:date="2018-11-22T13:51:00Z"/>
                    <w:lang w:val="en-US"/>
                  </w:rPr>
                </w:rPrChange>
              </w:rPr>
              <w:pPrChange w:id="14841" w:author="phuong vu" w:date="2018-11-30T14:16:00Z">
                <w:pPr>
                  <w:keepNext/>
                  <w:spacing w:line="276" w:lineRule="auto"/>
                </w:pPr>
              </w:pPrChange>
            </w:pPr>
            <w:del w:id="14842" w:author="phuong vu" w:date="2018-11-22T13:51:00Z">
              <w:r w:rsidRPr="00920004" w:rsidDel="00C774DC">
                <w:rPr>
                  <w:rPrChange w:id="14843" w:author="phuong vu" w:date="2018-11-30T22:36:00Z">
                    <w:rPr>
                      <w:lang w:val="en-US"/>
                    </w:rPr>
                  </w:rPrChange>
                </w:rPr>
                <w:delText>Nếu không có thông tin nào nhập, Khi người dùng nhấn tìm kiếm, kết quả sẽ hiển thị tất cả.</w:delText>
              </w:r>
              <w:bookmarkStart w:id="14844" w:name="_Toc530658600"/>
              <w:bookmarkStart w:id="14845" w:name="_Toc530662324"/>
              <w:bookmarkStart w:id="14846" w:name="_Toc530662791"/>
              <w:bookmarkStart w:id="14847" w:name="_Toc531009716"/>
              <w:bookmarkStart w:id="14848" w:name="_Toc531101951"/>
              <w:bookmarkStart w:id="14849" w:name="_Toc531102899"/>
              <w:bookmarkStart w:id="14850" w:name="_Toc531359138"/>
              <w:bookmarkStart w:id="14851" w:name="_Toc531360119"/>
              <w:bookmarkStart w:id="14852" w:name="_Toc531380961"/>
              <w:bookmarkEnd w:id="14844"/>
              <w:bookmarkEnd w:id="14845"/>
              <w:bookmarkEnd w:id="14846"/>
              <w:bookmarkEnd w:id="14847"/>
              <w:bookmarkEnd w:id="14848"/>
              <w:bookmarkEnd w:id="14849"/>
              <w:bookmarkEnd w:id="14850"/>
              <w:bookmarkEnd w:id="14851"/>
              <w:bookmarkEnd w:id="14852"/>
            </w:del>
          </w:p>
          <w:p w14:paraId="01AEFD40" w14:textId="594A812F" w:rsidR="007554F4" w:rsidRPr="00920004" w:rsidDel="00C774DC" w:rsidRDefault="007554F4" w:rsidP="00BD0851">
            <w:pPr>
              <w:keepNext/>
              <w:spacing w:before="240" w:line="0" w:lineRule="atLeast"/>
              <w:rPr>
                <w:del w:id="14853" w:author="phuong vu" w:date="2018-11-22T13:51:00Z"/>
                <w:rPrChange w:id="14854" w:author="phuong vu" w:date="2018-11-30T22:36:00Z">
                  <w:rPr>
                    <w:del w:id="14855" w:author="phuong vu" w:date="2018-11-22T13:51:00Z"/>
                    <w:i/>
                    <w:lang w:val="en-US"/>
                  </w:rPr>
                </w:rPrChange>
              </w:rPr>
              <w:pPrChange w:id="14856" w:author="phuong vu" w:date="2018-11-30T14:16:00Z">
                <w:pPr>
                  <w:keepNext/>
                  <w:spacing w:line="276" w:lineRule="auto"/>
                </w:pPr>
              </w:pPrChange>
            </w:pPr>
            <w:del w:id="14857" w:author="phuong vu" w:date="2018-11-22T13:51:00Z">
              <w:r w:rsidRPr="00920004" w:rsidDel="00C774DC">
                <w:rPr>
                  <w:rPrChange w:id="14858" w:author="phuong vu" w:date="2018-11-30T22:36:00Z">
                    <w:rPr>
                      <w:lang w:val="en-US"/>
                    </w:rPr>
                  </w:rPrChange>
                </w:rPr>
                <w:delText xml:space="preserve">Mặc định và nếu không có kết quả sẽ hiển thị </w:delText>
              </w:r>
              <w:r w:rsidRPr="00920004" w:rsidDel="00C774DC">
                <w:rPr>
                  <w:rPrChange w:id="14859" w:author="phuong vu" w:date="2018-11-30T22:36:00Z">
                    <w:rPr>
                      <w:i/>
                      <w:lang w:val="en-US"/>
                    </w:rPr>
                  </w:rPrChange>
                </w:rPr>
                <w:delText>“không có kết quả nào”.</w:delText>
              </w:r>
              <w:bookmarkStart w:id="14860" w:name="_Toc530658601"/>
              <w:bookmarkStart w:id="14861" w:name="_Toc530662325"/>
              <w:bookmarkStart w:id="14862" w:name="_Toc530662792"/>
              <w:bookmarkStart w:id="14863" w:name="_Toc531009717"/>
              <w:bookmarkStart w:id="14864" w:name="_Toc531101952"/>
              <w:bookmarkStart w:id="14865" w:name="_Toc531102900"/>
              <w:bookmarkStart w:id="14866" w:name="_Toc531359139"/>
              <w:bookmarkStart w:id="14867" w:name="_Toc531360120"/>
              <w:bookmarkStart w:id="14868" w:name="_Toc531380962"/>
              <w:bookmarkEnd w:id="14860"/>
              <w:bookmarkEnd w:id="14861"/>
              <w:bookmarkEnd w:id="14862"/>
              <w:bookmarkEnd w:id="14863"/>
              <w:bookmarkEnd w:id="14864"/>
              <w:bookmarkEnd w:id="14865"/>
              <w:bookmarkEnd w:id="14866"/>
              <w:bookmarkEnd w:id="14867"/>
              <w:bookmarkEnd w:id="14868"/>
            </w:del>
          </w:p>
        </w:tc>
        <w:bookmarkStart w:id="14869" w:name="_Toc530658602"/>
        <w:bookmarkStart w:id="14870" w:name="_Toc530662326"/>
        <w:bookmarkStart w:id="14871" w:name="_Toc530662793"/>
        <w:bookmarkStart w:id="14872" w:name="_Toc531009718"/>
        <w:bookmarkStart w:id="14873" w:name="_Toc531101953"/>
        <w:bookmarkStart w:id="14874" w:name="_Toc531102901"/>
        <w:bookmarkStart w:id="14875" w:name="_Toc531359140"/>
        <w:bookmarkStart w:id="14876" w:name="_Toc531360121"/>
        <w:bookmarkStart w:id="14877" w:name="_Toc531380963"/>
        <w:bookmarkEnd w:id="14869"/>
        <w:bookmarkEnd w:id="14870"/>
        <w:bookmarkEnd w:id="14871"/>
        <w:bookmarkEnd w:id="14872"/>
        <w:bookmarkEnd w:id="14873"/>
        <w:bookmarkEnd w:id="14874"/>
        <w:bookmarkEnd w:id="14875"/>
        <w:bookmarkEnd w:id="14876"/>
        <w:bookmarkEnd w:id="14877"/>
      </w:tr>
    </w:tbl>
    <w:p w14:paraId="44D0F01A" w14:textId="436DC39E" w:rsidR="007554F4" w:rsidRPr="00920004" w:rsidDel="00C774DC" w:rsidRDefault="007554F4" w:rsidP="00BD0851">
      <w:pPr>
        <w:spacing w:before="240" w:line="0" w:lineRule="atLeast"/>
        <w:rPr>
          <w:del w:id="14878" w:author="phuong vu" w:date="2018-11-22T13:51:00Z"/>
          <w:rPrChange w:id="14879" w:author="phuong vu" w:date="2018-11-30T22:36:00Z">
            <w:rPr>
              <w:del w:id="14880" w:author="phuong vu" w:date="2018-11-22T13:51:00Z"/>
            </w:rPr>
          </w:rPrChange>
        </w:rPr>
        <w:pPrChange w:id="14881" w:author="phuong vu" w:date="2018-11-30T14:16:00Z">
          <w:pPr/>
        </w:pPrChange>
      </w:pPr>
      <w:bookmarkStart w:id="14882" w:name="_Toc530658603"/>
      <w:bookmarkStart w:id="14883" w:name="_Toc530662327"/>
      <w:bookmarkStart w:id="14884" w:name="_Toc530662794"/>
      <w:bookmarkStart w:id="14885" w:name="_Toc531009719"/>
      <w:bookmarkStart w:id="14886" w:name="_Toc531101954"/>
      <w:bookmarkStart w:id="14887" w:name="_Toc531102902"/>
      <w:bookmarkStart w:id="14888" w:name="_Toc531359141"/>
      <w:bookmarkStart w:id="14889" w:name="_Toc531360122"/>
      <w:bookmarkStart w:id="14890" w:name="_Toc531380964"/>
      <w:bookmarkEnd w:id="14882"/>
      <w:bookmarkEnd w:id="14883"/>
      <w:bookmarkEnd w:id="14884"/>
      <w:bookmarkEnd w:id="14885"/>
      <w:bookmarkEnd w:id="14886"/>
      <w:bookmarkEnd w:id="14887"/>
      <w:bookmarkEnd w:id="14888"/>
      <w:bookmarkEnd w:id="14889"/>
      <w:bookmarkEnd w:id="14890"/>
    </w:p>
    <w:p w14:paraId="67313BEA" w14:textId="1FAD4247" w:rsidR="00730F28" w:rsidRPr="00920004" w:rsidDel="00C774DC" w:rsidRDefault="00730F28" w:rsidP="00BD0851">
      <w:pPr>
        <w:pStyle w:val="Heading4"/>
        <w:spacing w:before="240" w:line="0" w:lineRule="atLeast"/>
        <w:rPr>
          <w:del w:id="14891" w:author="phuong vu" w:date="2018-11-22T13:51:00Z"/>
          <w:rFonts w:cstheme="majorHAnsi"/>
          <w:rPrChange w:id="14892" w:author="phuong vu" w:date="2018-11-30T22:36:00Z">
            <w:rPr>
              <w:del w:id="14893" w:author="phuong vu" w:date="2018-11-22T13:51:00Z"/>
              <w:lang w:val="en-US"/>
            </w:rPr>
          </w:rPrChange>
        </w:rPr>
        <w:pPrChange w:id="14894" w:author="phuong vu" w:date="2018-11-30T14:16:00Z">
          <w:pPr>
            <w:pStyle w:val="Heading4"/>
          </w:pPr>
        </w:pPrChange>
      </w:pPr>
      <w:del w:id="14895" w:author="phuong vu" w:date="2018-11-22T13:51:00Z">
        <w:r w:rsidRPr="00920004" w:rsidDel="00C774DC">
          <w:rPr>
            <w:rFonts w:cstheme="majorHAnsi"/>
            <w:rPrChange w:id="14896" w:author="phuong vu" w:date="2018-11-30T22:36:00Z">
              <w:rPr>
                <w:rFonts w:cstheme="majorHAnsi"/>
              </w:rPr>
            </w:rPrChange>
          </w:rPr>
          <w:delText>Đăng nh</w:delText>
        </w:r>
        <w:r w:rsidRPr="00920004" w:rsidDel="00C774DC">
          <w:rPr>
            <w:rFonts w:cstheme="majorHAnsi"/>
            <w:rPrChange w:id="14897" w:author="phuong vu" w:date="2018-11-30T22:36:00Z">
              <w:rPr/>
            </w:rPrChange>
          </w:rPr>
          <w:delText>ập</w:delText>
        </w:r>
        <w:r w:rsidRPr="00920004" w:rsidDel="00C774DC">
          <w:rPr>
            <w:rFonts w:cstheme="majorHAnsi"/>
            <w:rPrChange w:id="14898" w:author="phuong vu" w:date="2018-11-30T22:36:00Z">
              <w:rPr>
                <w:lang w:val="en-US"/>
              </w:rPr>
            </w:rPrChange>
          </w:rPr>
          <w:delText xml:space="preserve"> hệ thống</w:delText>
        </w:r>
        <w:bookmarkStart w:id="14899" w:name="_Toc530658604"/>
        <w:bookmarkStart w:id="14900" w:name="_Toc530662328"/>
        <w:bookmarkStart w:id="14901" w:name="_Toc530662795"/>
        <w:bookmarkStart w:id="14902" w:name="_Toc531009720"/>
        <w:bookmarkStart w:id="14903" w:name="_Toc531101955"/>
        <w:bookmarkStart w:id="14904" w:name="_Toc531102903"/>
        <w:bookmarkStart w:id="14905" w:name="_Toc531359142"/>
        <w:bookmarkStart w:id="14906" w:name="_Toc531360123"/>
        <w:bookmarkStart w:id="14907" w:name="_Toc531380965"/>
        <w:bookmarkEnd w:id="14899"/>
        <w:bookmarkEnd w:id="14900"/>
        <w:bookmarkEnd w:id="14901"/>
        <w:bookmarkEnd w:id="14902"/>
        <w:bookmarkEnd w:id="14903"/>
        <w:bookmarkEnd w:id="14904"/>
        <w:bookmarkEnd w:id="14905"/>
        <w:bookmarkEnd w:id="14906"/>
        <w:bookmarkEnd w:id="14907"/>
      </w:del>
    </w:p>
    <w:tbl>
      <w:tblPr>
        <w:tblStyle w:val="TableGrid"/>
        <w:tblW w:w="0" w:type="auto"/>
        <w:tblLook w:val="04A0" w:firstRow="1" w:lastRow="0" w:firstColumn="1" w:lastColumn="0" w:noHBand="0" w:noVBand="1"/>
      </w:tblPr>
      <w:tblGrid>
        <w:gridCol w:w="2342"/>
        <w:gridCol w:w="6435"/>
      </w:tblGrid>
      <w:tr w:rsidR="00366807" w:rsidRPr="00920004" w:rsidDel="00C774DC" w14:paraId="4586475D" w14:textId="7FB45D73" w:rsidTr="00A06DD8">
        <w:trPr>
          <w:del w:id="14908" w:author="phuong vu" w:date="2018-11-22T13:51:00Z"/>
        </w:trPr>
        <w:tc>
          <w:tcPr>
            <w:tcW w:w="2425" w:type="dxa"/>
          </w:tcPr>
          <w:p w14:paraId="76F328FC" w14:textId="601F4621" w:rsidR="005E4157" w:rsidRPr="00920004" w:rsidDel="00C774DC" w:rsidRDefault="005E4157" w:rsidP="00BD0851">
            <w:pPr>
              <w:spacing w:before="240" w:line="0" w:lineRule="atLeast"/>
              <w:rPr>
                <w:del w:id="14909" w:author="phuong vu" w:date="2018-11-22T13:51:00Z"/>
                <w:b/>
                <w:rPrChange w:id="14910" w:author="phuong vu" w:date="2018-11-30T22:36:00Z">
                  <w:rPr>
                    <w:del w:id="14911" w:author="phuong vu" w:date="2018-11-22T13:51:00Z"/>
                    <w:b/>
                  </w:rPr>
                </w:rPrChange>
              </w:rPr>
              <w:pPrChange w:id="14912" w:author="phuong vu" w:date="2018-11-30T14:16:00Z">
                <w:pPr>
                  <w:spacing w:line="276" w:lineRule="auto"/>
                </w:pPr>
              </w:pPrChange>
            </w:pPr>
            <w:del w:id="14913" w:author="phuong vu" w:date="2018-11-22T13:51:00Z">
              <w:r w:rsidRPr="00920004" w:rsidDel="00C774DC">
                <w:rPr>
                  <w:b/>
                  <w:rPrChange w:id="14914" w:author="phuong vu" w:date="2018-11-30T22:36:00Z">
                    <w:rPr>
                      <w:b/>
                    </w:rPr>
                  </w:rPrChange>
                </w:rPr>
                <w:delText>Mã yêu cầu</w:delText>
              </w:r>
              <w:bookmarkStart w:id="14915" w:name="_Toc530658605"/>
              <w:bookmarkStart w:id="14916" w:name="_Toc530662329"/>
              <w:bookmarkStart w:id="14917" w:name="_Toc530662796"/>
              <w:bookmarkStart w:id="14918" w:name="_Toc531009721"/>
              <w:bookmarkStart w:id="14919" w:name="_Toc531101956"/>
              <w:bookmarkStart w:id="14920" w:name="_Toc531102904"/>
              <w:bookmarkStart w:id="14921" w:name="_Toc531359143"/>
              <w:bookmarkStart w:id="14922" w:name="_Toc531360124"/>
              <w:bookmarkStart w:id="14923" w:name="_Toc531380966"/>
              <w:bookmarkEnd w:id="14915"/>
              <w:bookmarkEnd w:id="14916"/>
              <w:bookmarkEnd w:id="14917"/>
              <w:bookmarkEnd w:id="14918"/>
              <w:bookmarkEnd w:id="14919"/>
              <w:bookmarkEnd w:id="14920"/>
              <w:bookmarkEnd w:id="14921"/>
              <w:bookmarkEnd w:id="14922"/>
              <w:bookmarkEnd w:id="14923"/>
            </w:del>
          </w:p>
        </w:tc>
        <w:tc>
          <w:tcPr>
            <w:tcW w:w="6686" w:type="dxa"/>
          </w:tcPr>
          <w:p w14:paraId="697841EE" w14:textId="630631E1" w:rsidR="005E4157" w:rsidRPr="00920004" w:rsidDel="00C774DC" w:rsidRDefault="005E4157" w:rsidP="00BD0851">
            <w:pPr>
              <w:spacing w:before="240" w:line="0" w:lineRule="atLeast"/>
              <w:rPr>
                <w:del w:id="14924" w:author="phuong vu" w:date="2018-11-22T13:51:00Z"/>
                <w:rPrChange w:id="14925" w:author="phuong vu" w:date="2018-11-30T22:36:00Z">
                  <w:rPr>
                    <w:del w:id="14926" w:author="phuong vu" w:date="2018-11-22T13:51:00Z"/>
                    <w:lang w:val="en-US"/>
                  </w:rPr>
                </w:rPrChange>
              </w:rPr>
              <w:pPrChange w:id="14927" w:author="phuong vu" w:date="2018-11-30T14:16:00Z">
                <w:pPr>
                  <w:spacing w:line="276" w:lineRule="auto"/>
                </w:pPr>
              </w:pPrChange>
            </w:pPr>
            <w:del w:id="14928" w:author="phuong vu" w:date="2018-11-22T13:51:00Z">
              <w:r w:rsidRPr="00920004" w:rsidDel="00C774DC">
                <w:rPr>
                  <w:rPrChange w:id="14929" w:author="phuong vu" w:date="2018-11-30T22:36:00Z">
                    <w:rPr>
                      <w:lang w:val="en-US"/>
                    </w:rPr>
                  </w:rPrChange>
                </w:rPr>
                <w:delText>GU_08</w:delText>
              </w:r>
              <w:bookmarkStart w:id="14930" w:name="_Toc530658606"/>
              <w:bookmarkStart w:id="14931" w:name="_Toc530662330"/>
              <w:bookmarkStart w:id="14932" w:name="_Toc530662797"/>
              <w:bookmarkStart w:id="14933" w:name="_Toc531009722"/>
              <w:bookmarkStart w:id="14934" w:name="_Toc531101957"/>
              <w:bookmarkStart w:id="14935" w:name="_Toc531102905"/>
              <w:bookmarkStart w:id="14936" w:name="_Toc531359144"/>
              <w:bookmarkStart w:id="14937" w:name="_Toc531360125"/>
              <w:bookmarkStart w:id="14938" w:name="_Toc531380967"/>
              <w:bookmarkEnd w:id="14930"/>
              <w:bookmarkEnd w:id="14931"/>
              <w:bookmarkEnd w:id="14932"/>
              <w:bookmarkEnd w:id="14933"/>
              <w:bookmarkEnd w:id="14934"/>
              <w:bookmarkEnd w:id="14935"/>
              <w:bookmarkEnd w:id="14936"/>
              <w:bookmarkEnd w:id="14937"/>
              <w:bookmarkEnd w:id="14938"/>
            </w:del>
          </w:p>
        </w:tc>
        <w:bookmarkStart w:id="14939" w:name="_Toc530658607"/>
        <w:bookmarkStart w:id="14940" w:name="_Toc530662331"/>
        <w:bookmarkStart w:id="14941" w:name="_Toc530662798"/>
        <w:bookmarkStart w:id="14942" w:name="_Toc531009723"/>
        <w:bookmarkStart w:id="14943" w:name="_Toc531101958"/>
        <w:bookmarkStart w:id="14944" w:name="_Toc531102906"/>
        <w:bookmarkStart w:id="14945" w:name="_Toc531359145"/>
        <w:bookmarkStart w:id="14946" w:name="_Toc531360126"/>
        <w:bookmarkStart w:id="14947" w:name="_Toc531380968"/>
        <w:bookmarkEnd w:id="14939"/>
        <w:bookmarkEnd w:id="14940"/>
        <w:bookmarkEnd w:id="14941"/>
        <w:bookmarkEnd w:id="14942"/>
        <w:bookmarkEnd w:id="14943"/>
        <w:bookmarkEnd w:id="14944"/>
        <w:bookmarkEnd w:id="14945"/>
        <w:bookmarkEnd w:id="14946"/>
        <w:bookmarkEnd w:id="14947"/>
      </w:tr>
      <w:tr w:rsidR="00366807" w:rsidRPr="00920004" w:rsidDel="00C774DC" w14:paraId="15B6311D" w14:textId="4ED00822" w:rsidTr="00A06DD8">
        <w:trPr>
          <w:del w:id="14948" w:author="phuong vu" w:date="2018-11-22T13:51:00Z"/>
        </w:trPr>
        <w:tc>
          <w:tcPr>
            <w:tcW w:w="2425" w:type="dxa"/>
          </w:tcPr>
          <w:p w14:paraId="4B6C96F2" w14:textId="7BFCDCE1" w:rsidR="005E4157" w:rsidRPr="00920004" w:rsidDel="00C774DC" w:rsidRDefault="005E4157" w:rsidP="00BD0851">
            <w:pPr>
              <w:spacing w:before="240" w:line="0" w:lineRule="atLeast"/>
              <w:rPr>
                <w:del w:id="14949" w:author="phuong vu" w:date="2018-11-22T13:51:00Z"/>
                <w:b/>
                <w:rPrChange w:id="14950" w:author="phuong vu" w:date="2018-11-30T22:36:00Z">
                  <w:rPr>
                    <w:del w:id="14951" w:author="phuong vu" w:date="2018-11-22T13:51:00Z"/>
                    <w:b/>
                  </w:rPr>
                </w:rPrChange>
              </w:rPr>
              <w:pPrChange w:id="14952" w:author="phuong vu" w:date="2018-11-30T14:16:00Z">
                <w:pPr>
                  <w:spacing w:line="276" w:lineRule="auto"/>
                </w:pPr>
              </w:pPrChange>
            </w:pPr>
            <w:del w:id="14953" w:author="phuong vu" w:date="2018-11-22T13:51:00Z">
              <w:r w:rsidRPr="00920004" w:rsidDel="00C774DC">
                <w:rPr>
                  <w:b/>
                  <w:rPrChange w:id="14954" w:author="phuong vu" w:date="2018-11-30T22:36:00Z">
                    <w:rPr>
                      <w:b/>
                    </w:rPr>
                  </w:rPrChange>
                </w:rPr>
                <w:delText>Tên chức năng</w:delText>
              </w:r>
              <w:bookmarkStart w:id="14955" w:name="_Toc530658608"/>
              <w:bookmarkStart w:id="14956" w:name="_Toc530662332"/>
              <w:bookmarkStart w:id="14957" w:name="_Toc530662799"/>
              <w:bookmarkStart w:id="14958" w:name="_Toc531009724"/>
              <w:bookmarkStart w:id="14959" w:name="_Toc531101959"/>
              <w:bookmarkStart w:id="14960" w:name="_Toc531102907"/>
              <w:bookmarkStart w:id="14961" w:name="_Toc531359146"/>
              <w:bookmarkStart w:id="14962" w:name="_Toc531360127"/>
              <w:bookmarkStart w:id="14963" w:name="_Toc531380969"/>
              <w:bookmarkEnd w:id="14955"/>
              <w:bookmarkEnd w:id="14956"/>
              <w:bookmarkEnd w:id="14957"/>
              <w:bookmarkEnd w:id="14958"/>
              <w:bookmarkEnd w:id="14959"/>
              <w:bookmarkEnd w:id="14960"/>
              <w:bookmarkEnd w:id="14961"/>
              <w:bookmarkEnd w:id="14962"/>
              <w:bookmarkEnd w:id="14963"/>
            </w:del>
          </w:p>
        </w:tc>
        <w:tc>
          <w:tcPr>
            <w:tcW w:w="6686" w:type="dxa"/>
          </w:tcPr>
          <w:p w14:paraId="1FE7ABCA" w14:textId="3921553E" w:rsidR="005E4157" w:rsidRPr="00920004" w:rsidDel="00C774DC" w:rsidRDefault="005E4157" w:rsidP="00BD0851">
            <w:pPr>
              <w:spacing w:before="240" w:line="0" w:lineRule="atLeast"/>
              <w:rPr>
                <w:del w:id="14964" w:author="phuong vu" w:date="2018-11-22T13:51:00Z"/>
                <w:rPrChange w:id="14965" w:author="phuong vu" w:date="2018-11-30T22:36:00Z">
                  <w:rPr>
                    <w:del w:id="14966" w:author="phuong vu" w:date="2018-11-22T13:51:00Z"/>
                    <w:lang w:val="en-US"/>
                  </w:rPr>
                </w:rPrChange>
              </w:rPr>
              <w:pPrChange w:id="14967" w:author="phuong vu" w:date="2018-11-30T14:16:00Z">
                <w:pPr>
                  <w:spacing w:line="276" w:lineRule="auto"/>
                </w:pPr>
              </w:pPrChange>
            </w:pPr>
            <w:del w:id="14968" w:author="phuong vu" w:date="2018-11-22T13:51:00Z">
              <w:r w:rsidRPr="00920004" w:rsidDel="00C774DC">
                <w:rPr>
                  <w:rPrChange w:id="14969" w:author="phuong vu" w:date="2018-11-30T22:36:00Z">
                    <w:rPr>
                      <w:lang w:val="en-US"/>
                    </w:rPr>
                  </w:rPrChange>
                </w:rPr>
                <w:delText>Đăng nhập hệ thống</w:delText>
              </w:r>
              <w:bookmarkStart w:id="14970" w:name="_Toc530658609"/>
              <w:bookmarkStart w:id="14971" w:name="_Toc530662333"/>
              <w:bookmarkStart w:id="14972" w:name="_Toc530662800"/>
              <w:bookmarkStart w:id="14973" w:name="_Toc531009725"/>
              <w:bookmarkStart w:id="14974" w:name="_Toc531101960"/>
              <w:bookmarkStart w:id="14975" w:name="_Toc531102908"/>
              <w:bookmarkStart w:id="14976" w:name="_Toc531359147"/>
              <w:bookmarkStart w:id="14977" w:name="_Toc531360128"/>
              <w:bookmarkStart w:id="14978" w:name="_Toc531380970"/>
              <w:bookmarkEnd w:id="14970"/>
              <w:bookmarkEnd w:id="14971"/>
              <w:bookmarkEnd w:id="14972"/>
              <w:bookmarkEnd w:id="14973"/>
              <w:bookmarkEnd w:id="14974"/>
              <w:bookmarkEnd w:id="14975"/>
              <w:bookmarkEnd w:id="14976"/>
              <w:bookmarkEnd w:id="14977"/>
              <w:bookmarkEnd w:id="14978"/>
            </w:del>
          </w:p>
        </w:tc>
        <w:bookmarkStart w:id="14979" w:name="_Toc530658610"/>
        <w:bookmarkStart w:id="14980" w:name="_Toc530662334"/>
        <w:bookmarkStart w:id="14981" w:name="_Toc530662801"/>
        <w:bookmarkStart w:id="14982" w:name="_Toc531009726"/>
        <w:bookmarkStart w:id="14983" w:name="_Toc531101961"/>
        <w:bookmarkStart w:id="14984" w:name="_Toc531102909"/>
        <w:bookmarkStart w:id="14985" w:name="_Toc531359148"/>
        <w:bookmarkStart w:id="14986" w:name="_Toc531360129"/>
        <w:bookmarkStart w:id="14987" w:name="_Toc531380971"/>
        <w:bookmarkEnd w:id="14979"/>
        <w:bookmarkEnd w:id="14980"/>
        <w:bookmarkEnd w:id="14981"/>
        <w:bookmarkEnd w:id="14982"/>
        <w:bookmarkEnd w:id="14983"/>
        <w:bookmarkEnd w:id="14984"/>
        <w:bookmarkEnd w:id="14985"/>
        <w:bookmarkEnd w:id="14986"/>
        <w:bookmarkEnd w:id="14987"/>
      </w:tr>
      <w:tr w:rsidR="00366807" w:rsidRPr="00920004" w:rsidDel="00C774DC" w14:paraId="5729273A" w14:textId="5FE1A60F" w:rsidTr="00A06DD8">
        <w:trPr>
          <w:del w:id="14988" w:author="phuong vu" w:date="2018-11-22T13:51:00Z"/>
        </w:trPr>
        <w:tc>
          <w:tcPr>
            <w:tcW w:w="2425" w:type="dxa"/>
          </w:tcPr>
          <w:p w14:paraId="0986D904" w14:textId="79B0A235" w:rsidR="005E4157" w:rsidRPr="00920004" w:rsidDel="00C774DC" w:rsidRDefault="005E4157" w:rsidP="00BD0851">
            <w:pPr>
              <w:spacing w:before="240" w:line="0" w:lineRule="atLeast"/>
              <w:rPr>
                <w:del w:id="14989" w:author="phuong vu" w:date="2018-11-22T13:51:00Z"/>
                <w:b/>
                <w:rPrChange w:id="14990" w:author="phuong vu" w:date="2018-11-30T22:36:00Z">
                  <w:rPr>
                    <w:del w:id="14991" w:author="phuong vu" w:date="2018-11-22T13:51:00Z"/>
                    <w:b/>
                  </w:rPr>
                </w:rPrChange>
              </w:rPr>
              <w:pPrChange w:id="14992" w:author="phuong vu" w:date="2018-11-30T14:16:00Z">
                <w:pPr>
                  <w:spacing w:line="276" w:lineRule="auto"/>
                </w:pPr>
              </w:pPrChange>
            </w:pPr>
            <w:del w:id="14993" w:author="phuong vu" w:date="2018-11-22T13:51:00Z">
              <w:r w:rsidRPr="00920004" w:rsidDel="00C774DC">
                <w:rPr>
                  <w:b/>
                  <w:rPrChange w:id="14994" w:author="phuong vu" w:date="2018-11-30T22:36:00Z">
                    <w:rPr>
                      <w:b/>
                    </w:rPr>
                  </w:rPrChange>
                </w:rPr>
                <w:delText>Đối tượng sử dụng</w:delText>
              </w:r>
              <w:bookmarkStart w:id="14995" w:name="_Toc530658611"/>
              <w:bookmarkStart w:id="14996" w:name="_Toc530662335"/>
              <w:bookmarkStart w:id="14997" w:name="_Toc530662802"/>
              <w:bookmarkStart w:id="14998" w:name="_Toc531009727"/>
              <w:bookmarkStart w:id="14999" w:name="_Toc531101962"/>
              <w:bookmarkStart w:id="15000" w:name="_Toc531102910"/>
              <w:bookmarkStart w:id="15001" w:name="_Toc531359149"/>
              <w:bookmarkStart w:id="15002" w:name="_Toc531360130"/>
              <w:bookmarkStart w:id="15003" w:name="_Toc531380972"/>
              <w:bookmarkEnd w:id="14995"/>
              <w:bookmarkEnd w:id="14996"/>
              <w:bookmarkEnd w:id="14997"/>
              <w:bookmarkEnd w:id="14998"/>
              <w:bookmarkEnd w:id="14999"/>
              <w:bookmarkEnd w:id="15000"/>
              <w:bookmarkEnd w:id="15001"/>
              <w:bookmarkEnd w:id="15002"/>
              <w:bookmarkEnd w:id="15003"/>
            </w:del>
          </w:p>
        </w:tc>
        <w:tc>
          <w:tcPr>
            <w:tcW w:w="6686" w:type="dxa"/>
          </w:tcPr>
          <w:p w14:paraId="154019C4" w14:textId="141AB6C0" w:rsidR="005E4157" w:rsidRPr="00920004" w:rsidDel="00C774DC" w:rsidRDefault="005E4157" w:rsidP="00BD0851">
            <w:pPr>
              <w:spacing w:before="240" w:line="0" w:lineRule="atLeast"/>
              <w:rPr>
                <w:del w:id="15004" w:author="phuong vu" w:date="2018-11-22T13:51:00Z"/>
                <w:rPrChange w:id="15005" w:author="phuong vu" w:date="2018-11-30T22:36:00Z">
                  <w:rPr>
                    <w:del w:id="15006" w:author="phuong vu" w:date="2018-11-22T13:51:00Z"/>
                    <w:lang w:val="en-US"/>
                  </w:rPr>
                </w:rPrChange>
              </w:rPr>
              <w:pPrChange w:id="15007" w:author="phuong vu" w:date="2018-11-30T14:16:00Z">
                <w:pPr>
                  <w:spacing w:line="276" w:lineRule="auto"/>
                </w:pPr>
              </w:pPrChange>
            </w:pPr>
            <w:del w:id="15008" w:author="phuong vu" w:date="2018-11-22T13:51:00Z">
              <w:r w:rsidRPr="00920004" w:rsidDel="00C774DC">
                <w:rPr>
                  <w:rPrChange w:id="15009" w:author="phuong vu" w:date="2018-11-30T22:36:00Z">
                    <w:rPr>
                      <w:lang w:val="en-US"/>
                    </w:rPr>
                  </w:rPrChange>
                </w:rPr>
                <w:delText>Nhân viên cửa hàng, khách hàng</w:delText>
              </w:r>
              <w:bookmarkStart w:id="15010" w:name="_Toc530658612"/>
              <w:bookmarkStart w:id="15011" w:name="_Toc530662336"/>
              <w:bookmarkStart w:id="15012" w:name="_Toc530662803"/>
              <w:bookmarkStart w:id="15013" w:name="_Toc531009728"/>
              <w:bookmarkStart w:id="15014" w:name="_Toc531101963"/>
              <w:bookmarkStart w:id="15015" w:name="_Toc531102911"/>
              <w:bookmarkStart w:id="15016" w:name="_Toc531359150"/>
              <w:bookmarkStart w:id="15017" w:name="_Toc531360131"/>
              <w:bookmarkStart w:id="15018" w:name="_Toc531380973"/>
              <w:bookmarkEnd w:id="15010"/>
              <w:bookmarkEnd w:id="15011"/>
              <w:bookmarkEnd w:id="15012"/>
              <w:bookmarkEnd w:id="15013"/>
              <w:bookmarkEnd w:id="15014"/>
              <w:bookmarkEnd w:id="15015"/>
              <w:bookmarkEnd w:id="15016"/>
              <w:bookmarkEnd w:id="15017"/>
              <w:bookmarkEnd w:id="15018"/>
            </w:del>
          </w:p>
        </w:tc>
        <w:bookmarkStart w:id="15019" w:name="_Toc530658613"/>
        <w:bookmarkStart w:id="15020" w:name="_Toc530662337"/>
        <w:bookmarkStart w:id="15021" w:name="_Toc530662804"/>
        <w:bookmarkStart w:id="15022" w:name="_Toc531009729"/>
        <w:bookmarkStart w:id="15023" w:name="_Toc531101964"/>
        <w:bookmarkStart w:id="15024" w:name="_Toc531102912"/>
        <w:bookmarkStart w:id="15025" w:name="_Toc531359151"/>
        <w:bookmarkStart w:id="15026" w:name="_Toc531360132"/>
        <w:bookmarkStart w:id="15027" w:name="_Toc531380974"/>
        <w:bookmarkEnd w:id="15019"/>
        <w:bookmarkEnd w:id="15020"/>
        <w:bookmarkEnd w:id="15021"/>
        <w:bookmarkEnd w:id="15022"/>
        <w:bookmarkEnd w:id="15023"/>
        <w:bookmarkEnd w:id="15024"/>
        <w:bookmarkEnd w:id="15025"/>
        <w:bookmarkEnd w:id="15026"/>
        <w:bookmarkEnd w:id="15027"/>
      </w:tr>
      <w:tr w:rsidR="00366807" w:rsidRPr="00920004" w:rsidDel="00C774DC" w14:paraId="799B10C7" w14:textId="1F5FD8F6" w:rsidTr="00A06DD8">
        <w:trPr>
          <w:del w:id="15028" w:author="phuong vu" w:date="2018-11-22T13:51:00Z"/>
        </w:trPr>
        <w:tc>
          <w:tcPr>
            <w:tcW w:w="2425" w:type="dxa"/>
          </w:tcPr>
          <w:p w14:paraId="60D2D0A8" w14:textId="528EA625" w:rsidR="005E4157" w:rsidRPr="00920004" w:rsidDel="00C774DC" w:rsidRDefault="005E4157" w:rsidP="00BD0851">
            <w:pPr>
              <w:spacing w:before="240" w:line="0" w:lineRule="atLeast"/>
              <w:rPr>
                <w:del w:id="15029" w:author="phuong vu" w:date="2018-11-22T13:51:00Z"/>
                <w:b/>
                <w:rPrChange w:id="15030" w:author="phuong vu" w:date="2018-11-30T22:36:00Z">
                  <w:rPr>
                    <w:del w:id="15031" w:author="phuong vu" w:date="2018-11-22T13:51:00Z"/>
                    <w:b/>
                  </w:rPr>
                </w:rPrChange>
              </w:rPr>
              <w:pPrChange w:id="15032" w:author="phuong vu" w:date="2018-11-30T14:16:00Z">
                <w:pPr>
                  <w:spacing w:line="276" w:lineRule="auto"/>
                </w:pPr>
              </w:pPrChange>
            </w:pPr>
            <w:del w:id="15033" w:author="phuong vu" w:date="2018-11-22T13:51:00Z">
              <w:r w:rsidRPr="00920004" w:rsidDel="00C774DC">
                <w:rPr>
                  <w:b/>
                  <w:rPrChange w:id="15034" w:author="phuong vu" w:date="2018-11-30T22:36:00Z">
                    <w:rPr>
                      <w:b/>
                    </w:rPr>
                  </w:rPrChange>
                </w:rPr>
                <w:delText>Tiền điều kiện</w:delText>
              </w:r>
              <w:bookmarkStart w:id="15035" w:name="_Toc530658614"/>
              <w:bookmarkStart w:id="15036" w:name="_Toc530662338"/>
              <w:bookmarkStart w:id="15037" w:name="_Toc530662805"/>
              <w:bookmarkStart w:id="15038" w:name="_Toc531009730"/>
              <w:bookmarkStart w:id="15039" w:name="_Toc531101965"/>
              <w:bookmarkStart w:id="15040" w:name="_Toc531102913"/>
              <w:bookmarkStart w:id="15041" w:name="_Toc531359152"/>
              <w:bookmarkStart w:id="15042" w:name="_Toc531360133"/>
              <w:bookmarkStart w:id="15043" w:name="_Toc531380975"/>
              <w:bookmarkEnd w:id="15035"/>
              <w:bookmarkEnd w:id="15036"/>
              <w:bookmarkEnd w:id="15037"/>
              <w:bookmarkEnd w:id="15038"/>
              <w:bookmarkEnd w:id="15039"/>
              <w:bookmarkEnd w:id="15040"/>
              <w:bookmarkEnd w:id="15041"/>
              <w:bookmarkEnd w:id="15042"/>
              <w:bookmarkEnd w:id="15043"/>
            </w:del>
          </w:p>
        </w:tc>
        <w:tc>
          <w:tcPr>
            <w:tcW w:w="6686" w:type="dxa"/>
          </w:tcPr>
          <w:p w14:paraId="129BAF26" w14:textId="58B12832" w:rsidR="005E4157" w:rsidRPr="00920004" w:rsidDel="00C774DC" w:rsidRDefault="005E4157" w:rsidP="00BD0851">
            <w:pPr>
              <w:spacing w:before="240" w:line="0" w:lineRule="atLeast"/>
              <w:rPr>
                <w:del w:id="15044" w:author="phuong vu" w:date="2018-11-22T13:51:00Z"/>
                <w:rPrChange w:id="15045" w:author="phuong vu" w:date="2018-11-30T22:36:00Z">
                  <w:rPr>
                    <w:del w:id="15046" w:author="phuong vu" w:date="2018-11-22T13:51:00Z"/>
                    <w:lang w:val="en-US"/>
                  </w:rPr>
                </w:rPrChange>
              </w:rPr>
              <w:pPrChange w:id="15047" w:author="phuong vu" w:date="2018-11-30T14:16:00Z">
                <w:pPr>
                  <w:spacing w:line="276" w:lineRule="auto"/>
                </w:pPr>
              </w:pPrChange>
            </w:pPr>
            <w:del w:id="15048" w:author="phuong vu" w:date="2018-11-22T13:51:00Z">
              <w:r w:rsidRPr="00920004" w:rsidDel="00C774DC">
                <w:rPr>
                  <w:rPrChange w:id="15049" w:author="phuong vu" w:date="2018-11-30T22:36:00Z">
                    <w:rPr>
                      <w:lang w:val="en-US"/>
                    </w:rPr>
                  </w:rPrChange>
                </w:rPr>
                <w:delText>Truy cập được trang web quản lí đối với nhân viên cửa hàng và ứng dụng điện thoại đối với khách hàng.</w:delText>
              </w:r>
              <w:bookmarkStart w:id="15050" w:name="_Toc530658615"/>
              <w:bookmarkStart w:id="15051" w:name="_Toc530662339"/>
              <w:bookmarkStart w:id="15052" w:name="_Toc530662806"/>
              <w:bookmarkStart w:id="15053" w:name="_Toc531009731"/>
              <w:bookmarkStart w:id="15054" w:name="_Toc531101966"/>
              <w:bookmarkStart w:id="15055" w:name="_Toc531102914"/>
              <w:bookmarkStart w:id="15056" w:name="_Toc531359153"/>
              <w:bookmarkStart w:id="15057" w:name="_Toc531360134"/>
              <w:bookmarkStart w:id="15058" w:name="_Toc531380976"/>
              <w:bookmarkEnd w:id="15050"/>
              <w:bookmarkEnd w:id="15051"/>
              <w:bookmarkEnd w:id="15052"/>
              <w:bookmarkEnd w:id="15053"/>
              <w:bookmarkEnd w:id="15054"/>
              <w:bookmarkEnd w:id="15055"/>
              <w:bookmarkEnd w:id="15056"/>
              <w:bookmarkEnd w:id="15057"/>
              <w:bookmarkEnd w:id="15058"/>
            </w:del>
          </w:p>
        </w:tc>
        <w:bookmarkStart w:id="15059" w:name="_Toc530658616"/>
        <w:bookmarkStart w:id="15060" w:name="_Toc530662340"/>
        <w:bookmarkStart w:id="15061" w:name="_Toc530662807"/>
        <w:bookmarkStart w:id="15062" w:name="_Toc531009732"/>
        <w:bookmarkStart w:id="15063" w:name="_Toc531101967"/>
        <w:bookmarkStart w:id="15064" w:name="_Toc531102915"/>
        <w:bookmarkStart w:id="15065" w:name="_Toc531359154"/>
        <w:bookmarkStart w:id="15066" w:name="_Toc531360135"/>
        <w:bookmarkStart w:id="15067" w:name="_Toc531380977"/>
        <w:bookmarkEnd w:id="15059"/>
        <w:bookmarkEnd w:id="15060"/>
        <w:bookmarkEnd w:id="15061"/>
        <w:bookmarkEnd w:id="15062"/>
        <w:bookmarkEnd w:id="15063"/>
        <w:bookmarkEnd w:id="15064"/>
        <w:bookmarkEnd w:id="15065"/>
        <w:bookmarkEnd w:id="15066"/>
        <w:bookmarkEnd w:id="15067"/>
      </w:tr>
      <w:tr w:rsidR="00366807" w:rsidRPr="00920004" w:rsidDel="00C774DC" w14:paraId="08A25A9E" w14:textId="1325D1CB" w:rsidTr="00A06DD8">
        <w:trPr>
          <w:del w:id="15068" w:author="phuong vu" w:date="2018-11-22T13:51:00Z"/>
        </w:trPr>
        <w:tc>
          <w:tcPr>
            <w:tcW w:w="2425" w:type="dxa"/>
          </w:tcPr>
          <w:p w14:paraId="4CDFA98A" w14:textId="7A4B81D3" w:rsidR="005E4157" w:rsidRPr="00920004" w:rsidDel="00C774DC" w:rsidRDefault="005E4157" w:rsidP="00BD0851">
            <w:pPr>
              <w:spacing w:before="240" w:line="0" w:lineRule="atLeast"/>
              <w:rPr>
                <w:del w:id="15069" w:author="phuong vu" w:date="2018-11-22T13:51:00Z"/>
                <w:b/>
                <w:rPrChange w:id="15070" w:author="phuong vu" w:date="2018-11-30T22:36:00Z">
                  <w:rPr>
                    <w:del w:id="15071" w:author="phuong vu" w:date="2018-11-22T13:51:00Z"/>
                    <w:b/>
                  </w:rPr>
                </w:rPrChange>
              </w:rPr>
              <w:pPrChange w:id="15072" w:author="phuong vu" w:date="2018-11-30T14:16:00Z">
                <w:pPr>
                  <w:spacing w:line="276" w:lineRule="auto"/>
                </w:pPr>
              </w:pPrChange>
            </w:pPr>
            <w:del w:id="15073" w:author="phuong vu" w:date="2018-11-22T13:51:00Z">
              <w:r w:rsidRPr="00920004" w:rsidDel="00C774DC">
                <w:rPr>
                  <w:b/>
                  <w:rPrChange w:id="15074" w:author="phuong vu" w:date="2018-11-30T22:36:00Z">
                    <w:rPr>
                      <w:b/>
                    </w:rPr>
                  </w:rPrChange>
                </w:rPr>
                <w:delText>Cách xử lí</w:delText>
              </w:r>
              <w:bookmarkStart w:id="15075" w:name="_Toc530658617"/>
              <w:bookmarkStart w:id="15076" w:name="_Toc530662341"/>
              <w:bookmarkStart w:id="15077" w:name="_Toc530662808"/>
              <w:bookmarkStart w:id="15078" w:name="_Toc531009733"/>
              <w:bookmarkStart w:id="15079" w:name="_Toc531101968"/>
              <w:bookmarkStart w:id="15080" w:name="_Toc531102916"/>
              <w:bookmarkStart w:id="15081" w:name="_Toc531359155"/>
              <w:bookmarkStart w:id="15082" w:name="_Toc531360136"/>
              <w:bookmarkStart w:id="15083" w:name="_Toc531380978"/>
              <w:bookmarkEnd w:id="15075"/>
              <w:bookmarkEnd w:id="15076"/>
              <w:bookmarkEnd w:id="15077"/>
              <w:bookmarkEnd w:id="15078"/>
              <w:bookmarkEnd w:id="15079"/>
              <w:bookmarkEnd w:id="15080"/>
              <w:bookmarkEnd w:id="15081"/>
              <w:bookmarkEnd w:id="15082"/>
              <w:bookmarkEnd w:id="15083"/>
            </w:del>
          </w:p>
        </w:tc>
        <w:tc>
          <w:tcPr>
            <w:tcW w:w="6686" w:type="dxa"/>
          </w:tcPr>
          <w:p w14:paraId="5CFAEAF4" w14:textId="79039474" w:rsidR="005E4157" w:rsidRPr="00920004" w:rsidDel="00C774DC" w:rsidRDefault="005E4157" w:rsidP="00BD0851">
            <w:pPr>
              <w:spacing w:before="240" w:line="0" w:lineRule="atLeast"/>
              <w:rPr>
                <w:del w:id="15084" w:author="phuong vu" w:date="2018-11-22T13:51:00Z"/>
                <w:rPrChange w:id="15085" w:author="phuong vu" w:date="2018-11-30T22:36:00Z">
                  <w:rPr>
                    <w:del w:id="15086" w:author="phuong vu" w:date="2018-11-22T13:51:00Z"/>
                    <w:lang w:val="en-US"/>
                  </w:rPr>
                </w:rPrChange>
              </w:rPr>
              <w:pPrChange w:id="15087" w:author="phuong vu" w:date="2018-11-30T14:16:00Z">
                <w:pPr>
                  <w:spacing w:line="276" w:lineRule="auto"/>
                </w:pPr>
              </w:pPrChange>
            </w:pPr>
            <w:del w:id="15088" w:author="phuong vu" w:date="2018-11-22T13:51:00Z">
              <w:r w:rsidRPr="00920004" w:rsidDel="00C774DC">
                <w:rPr>
                  <w:rPrChange w:id="15089" w:author="phuong vu" w:date="2018-11-30T22:36:00Z">
                    <w:rPr>
                      <w:lang w:val="en-US"/>
                    </w:rPr>
                  </w:rPrChange>
                </w:rPr>
                <w:delText>Bước 1: Người dùng cần nhập email và mật khẩu.</w:delText>
              </w:r>
              <w:bookmarkStart w:id="15090" w:name="_Toc530658618"/>
              <w:bookmarkStart w:id="15091" w:name="_Toc530662342"/>
              <w:bookmarkStart w:id="15092" w:name="_Toc530662809"/>
              <w:bookmarkStart w:id="15093" w:name="_Toc531009734"/>
              <w:bookmarkStart w:id="15094" w:name="_Toc531101969"/>
              <w:bookmarkStart w:id="15095" w:name="_Toc531102917"/>
              <w:bookmarkStart w:id="15096" w:name="_Toc531359156"/>
              <w:bookmarkStart w:id="15097" w:name="_Toc531360137"/>
              <w:bookmarkStart w:id="15098" w:name="_Toc531380979"/>
              <w:bookmarkEnd w:id="15090"/>
              <w:bookmarkEnd w:id="15091"/>
              <w:bookmarkEnd w:id="15092"/>
              <w:bookmarkEnd w:id="15093"/>
              <w:bookmarkEnd w:id="15094"/>
              <w:bookmarkEnd w:id="15095"/>
              <w:bookmarkEnd w:id="15096"/>
              <w:bookmarkEnd w:id="15097"/>
              <w:bookmarkEnd w:id="15098"/>
            </w:del>
          </w:p>
          <w:p w14:paraId="372AEA4F" w14:textId="491BEAD2" w:rsidR="005E4157" w:rsidRPr="00920004" w:rsidDel="00C774DC" w:rsidRDefault="005E4157" w:rsidP="00BD0851">
            <w:pPr>
              <w:spacing w:before="240" w:line="0" w:lineRule="atLeast"/>
              <w:rPr>
                <w:del w:id="15099" w:author="phuong vu" w:date="2018-11-22T13:51:00Z"/>
                <w:rPrChange w:id="15100" w:author="phuong vu" w:date="2018-11-30T22:36:00Z">
                  <w:rPr>
                    <w:del w:id="15101" w:author="phuong vu" w:date="2018-11-22T13:51:00Z"/>
                    <w:i/>
                    <w:lang w:val="en-US"/>
                  </w:rPr>
                </w:rPrChange>
              </w:rPr>
              <w:pPrChange w:id="15102" w:author="phuong vu" w:date="2018-11-30T14:16:00Z">
                <w:pPr>
                  <w:spacing w:line="276" w:lineRule="auto"/>
                </w:pPr>
              </w:pPrChange>
            </w:pPr>
            <w:del w:id="15103" w:author="phuong vu" w:date="2018-11-22T13:51:00Z">
              <w:r w:rsidRPr="00920004" w:rsidDel="00C774DC">
                <w:rPr>
                  <w:rPrChange w:id="15104" w:author="phuong vu" w:date="2018-11-30T22:36:00Z">
                    <w:rPr>
                      <w:lang w:val="en-US"/>
                    </w:rPr>
                  </w:rPrChange>
                </w:rPr>
                <w:delText xml:space="preserve">Bước 2: Nhấn nút </w:delText>
              </w:r>
              <w:r w:rsidRPr="00920004" w:rsidDel="00C774DC">
                <w:rPr>
                  <w:rPrChange w:id="15105" w:author="phuong vu" w:date="2018-11-30T22:36:00Z">
                    <w:rPr>
                      <w:i/>
                      <w:lang w:val="en-US"/>
                    </w:rPr>
                  </w:rPrChange>
                </w:rPr>
                <w:delText>“Đăng nhập”</w:delText>
              </w:r>
              <w:r w:rsidR="00BF764C" w:rsidRPr="00920004" w:rsidDel="00C774DC">
                <w:rPr>
                  <w:rPrChange w:id="15106" w:author="phuong vu" w:date="2018-11-30T22:36:00Z">
                    <w:rPr>
                      <w:i/>
                      <w:lang w:val="en-US"/>
                    </w:rPr>
                  </w:rPrChange>
                </w:rPr>
                <w:delText>.</w:delText>
              </w:r>
              <w:bookmarkStart w:id="15107" w:name="_Toc530658619"/>
              <w:bookmarkStart w:id="15108" w:name="_Toc530662343"/>
              <w:bookmarkStart w:id="15109" w:name="_Toc530662810"/>
              <w:bookmarkStart w:id="15110" w:name="_Toc531009735"/>
              <w:bookmarkStart w:id="15111" w:name="_Toc531101970"/>
              <w:bookmarkStart w:id="15112" w:name="_Toc531102918"/>
              <w:bookmarkStart w:id="15113" w:name="_Toc531359157"/>
              <w:bookmarkStart w:id="15114" w:name="_Toc531360138"/>
              <w:bookmarkStart w:id="15115" w:name="_Toc531380980"/>
              <w:bookmarkEnd w:id="15107"/>
              <w:bookmarkEnd w:id="15108"/>
              <w:bookmarkEnd w:id="15109"/>
              <w:bookmarkEnd w:id="15110"/>
              <w:bookmarkEnd w:id="15111"/>
              <w:bookmarkEnd w:id="15112"/>
              <w:bookmarkEnd w:id="15113"/>
              <w:bookmarkEnd w:id="15114"/>
              <w:bookmarkEnd w:id="15115"/>
            </w:del>
          </w:p>
          <w:p w14:paraId="0B34EE30" w14:textId="56AF037E" w:rsidR="00CE6578" w:rsidRPr="00920004" w:rsidDel="00C774DC" w:rsidRDefault="00BF764C" w:rsidP="00BD0851">
            <w:pPr>
              <w:spacing w:before="240" w:line="0" w:lineRule="atLeast"/>
              <w:rPr>
                <w:del w:id="15116" w:author="phuong vu" w:date="2018-11-22T13:51:00Z"/>
                <w:rPrChange w:id="15117" w:author="phuong vu" w:date="2018-11-30T22:36:00Z">
                  <w:rPr>
                    <w:del w:id="15118" w:author="phuong vu" w:date="2018-11-22T13:51:00Z"/>
                    <w:lang w:val="en-US"/>
                  </w:rPr>
                </w:rPrChange>
              </w:rPr>
              <w:pPrChange w:id="15119" w:author="phuong vu" w:date="2018-11-30T14:16:00Z">
                <w:pPr>
                  <w:spacing w:line="276" w:lineRule="auto"/>
                </w:pPr>
              </w:pPrChange>
            </w:pPr>
            <w:del w:id="15120" w:author="phuong vu" w:date="2018-11-22T13:51:00Z">
              <w:r w:rsidRPr="00920004" w:rsidDel="00C774DC">
                <w:rPr>
                  <w:rPrChange w:id="15121" w:author="phuong vu" w:date="2018-11-30T22:36:00Z">
                    <w:rPr>
                      <w:lang w:val="en-US"/>
                    </w:rPr>
                  </w:rPrChange>
                </w:rPr>
                <w:delText xml:space="preserve">Bước 3: Hệ thống </w:delText>
              </w:r>
              <w:r w:rsidR="00CE6578" w:rsidRPr="00920004" w:rsidDel="00C774DC">
                <w:rPr>
                  <w:rPrChange w:id="15122" w:author="phuong vu" w:date="2018-11-30T22:36:00Z">
                    <w:rPr>
                      <w:lang w:val="en-US"/>
                    </w:rPr>
                  </w:rPrChange>
                </w:rPr>
                <w:delText xml:space="preserve">server </w:delText>
              </w:r>
              <w:r w:rsidRPr="00920004" w:rsidDel="00C774DC">
                <w:rPr>
                  <w:rPrChange w:id="15123" w:author="phuong vu" w:date="2018-11-30T22:36:00Z">
                    <w:rPr>
                      <w:lang w:val="en-US"/>
                    </w:rPr>
                  </w:rPrChange>
                </w:rPr>
                <w:delText>API kiểm trả tài khoản vừa nhập đúng hay sai. Nếu đúng trả về một chuỗi token để người dùng gửi kèm mỗi khi muốn truy xuất dữ liệu</w:delText>
              </w:r>
              <w:r w:rsidR="00366807" w:rsidRPr="00920004" w:rsidDel="00C774DC">
                <w:rPr>
                  <w:rPrChange w:id="15124" w:author="phuong vu" w:date="2018-11-30T22:36:00Z">
                    <w:rPr>
                      <w:lang w:val="en-US"/>
                    </w:rPr>
                  </w:rPrChange>
                </w:rPr>
                <w:delText xml:space="preserve"> và được lưu lại tạm thời trên ứng dụng điện thoại thông qua SharePreferences và Local Storage đối với trang web</w:delText>
              </w:r>
              <w:r w:rsidRPr="00920004" w:rsidDel="00C774DC">
                <w:rPr>
                  <w:rPrChange w:id="15125" w:author="phuong vu" w:date="2018-11-30T22:36:00Z">
                    <w:rPr>
                      <w:lang w:val="en-US"/>
                    </w:rPr>
                  </w:rPrChange>
                </w:rPr>
                <w:delText>. Ngược lại, thông báo lỗi.</w:delText>
              </w:r>
              <w:bookmarkStart w:id="15126" w:name="_Toc530658620"/>
              <w:bookmarkStart w:id="15127" w:name="_Toc530662344"/>
              <w:bookmarkStart w:id="15128" w:name="_Toc530662811"/>
              <w:bookmarkStart w:id="15129" w:name="_Toc531009736"/>
              <w:bookmarkStart w:id="15130" w:name="_Toc531101971"/>
              <w:bookmarkStart w:id="15131" w:name="_Toc531102919"/>
              <w:bookmarkStart w:id="15132" w:name="_Toc531359158"/>
              <w:bookmarkStart w:id="15133" w:name="_Toc531360139"/>
              <w:bookmarkStart w:id="15134" w:name="_Toc531380981"/>
              <w:bookmarkEnd w:id="15126"/>
              <w:bookmarkEnd w:id="15127"/>
              <w:bookmarkEnd w:id="15128"/>
              <w:bookmarkEnd w:id="15129"/>
              <w:bookmarkEnd w:id="15130"/>
              <w:bookmarkEnd w:id="15131"/>
              <w:bookmarkEnd w:id="15132"/>
              <w:bookmarkEnd w:id="15133"/>
              <w:bookmarkEnd w:id="15134"/>
            </w:del>
          </w:p>
        </w:tc>
        <w:bookmarkStart w:id="15135" w:name="_Toc530658621"/>
        <w:bookmarkStart w:id="15136" w:name="_Toc530662345"/>
        <w:bookmarkStart w:id="15137" w:name="_Toc530662812"/>
        <w:bookmarkStart w:id="15138" w:name="_Toc531009737"/>
        <w:bookmarkStart w:id="15139" w:name="_Toc531101972"/>
        <w:bookmarkStart w:id="15140" w:name="_Toc531102920"/>
        <w:bookmarkStart w:id="15141" w:name="_Toc531359159"/>
        <w:bookmarkStart w:id="15142" w:name="_Toc531360140"/>
        <w:bookmarkStart w:id="15143" w:name="_Toc531380982"/>
        <w:bookmarkEnd w:id="15135"/>
        <w:bookmarkEnd w:id="15136"/>
        <w:bookmarkEnd w:id="15137"/>
        <w:bookmarkEnd w:id="15138"/>
        <w:bookmarkEnd w:id="15139"/>
        <w:bookmarkEnd w:id="15140"/>
        <w:bookmarkEnd w:id="15141"/>
        <w:bookmarkEnd w:id="15142"/>
        <w:bookmarkEnd w:id="15143"/>
      </w:tr>
      <w:tr w:rsidR="00366807" w:rsidRPr="00920004" w:rsidDel="00C774DC" w14:paraId="27315043" w14:textId="2E0B0F1E" w:rsidTr="00A06DD8">
        <w:trPr>
          <w:del w:id="15144" w:author="phuong vu" w:date="2018-11-22T13:51:00Z"/>
        </w:trPr>
        <w:tc>
          <w:tcPr>
            <w:tcW w:w="2425" w:type="dxa"/>
          </w:tcPr>
          <w:p w14:paraId="577B1532" w14:textId="455C5C62" w:rsidR="005E4157" w:rsidRPr="00920004" w:rsidDel="00C774DC" w:rsidRDefault="005E4157" w:rsidP="00BD0851">
            <w:pPr>
              <w:spacing w:before="240" w:line="0" w:lineRule="atLeast"/>
              <w:rPr>
                <w:del w:id="15145" w:author="phuong vu" w:date="2018-11-22T13:51:00Z"/>
                <w:b/>
                <w:rPrChange w:id="15146" w:author="phuong vu" w:date="2018-11-30T22:36:00Z">
                  <w:rPr>
                    <w:del w:id="15147" w:author="phuong vu" w:date="2018-11-22T13:51:00Z"/>
                    <w:b/>
                  </w:rPr>
                </w:rPrChange>
              </w:rPr>
              <w:pPrChange w:id="15148" w:author="phuong vu" w:date="2018-11-30T14:16:00Z">
                <w:pPr>
                  <w:spacing w:line="276" w:lineRule="auto"/>
                </w:pPr>
              </w:pPrChange>
            </w:pPr>
            <w:del w:id="15149" w:author="phuong vu" w:date="2018-11-22T13:51:00Z">
              <w:r w:rsidRPr="00920004" w:rsidDel="00C774DC">
                <w:rPr>
                  <w:b/>
                  <w:rPrChange w:id="15150" w:author="phuong vu" w:date="2018-11-30T22:36:00Z">
                    <w:rPr>
                      <w:b/>
                    </w:rPr>
                  </w:rPrChange>
                </w:rPr>
                <w:delText>Kết quả</w:delText>
              </w:r>
              <w:bookmarkStart w:id="15151" w:name="_Toc530658622"/>
              <w:bookmarkStart w:id="15152" w:name="_Toc530662346"/>
              <w:bookmarkStart w:id="15153" w:name="_Toc530662813"/>
              <w:bookmarkStart w:id="15154" w:name="_Toc531009738"/>
              <w:bookmarkStart w:id="15155" w:name="_Toc531101973"/>
              <w:bookmarkStart w:id="15156" w:name="_Toc531102921"/>
              <w:bookmarkStart w:id="15157" w:name="_Toc531359160"/>
              <w:bookmarkStart w:id="15158" w:name="_Toc531360141"/>
              <w:bookmarkStart w:id="15159" w:name="_Toc531380983"/>
              <w:bookmarkEnd w:id="15151"/>
              <w:bookmarkEnd w:id="15152"/>
              <w:bookmarkEnd w:id="15153"/>
              <w:bookmarkEnd w:id="15154"/>
              <w:bookmarkEnd w:id="15155"/>
              <w:bookmarkEnd w:id="15156"/>
              <w:bookmarkEnd w:id="15157"/>
              <w:bookmarkEnd w:id="15158"/>
              <w:bookmarkEnd w:id="15159"/>
            </w:del>
          </w:p>
        </w:tc>
        <w:tc>
          <w:tcPr>
            <w:tcW w:w="6686" w:type="dxa"/>
          </w:tcPr>
          <w:p w14:paraId="320C915C" w14:textId="447094D9" w:rsidR="00CE6578" w:rsidRPr="00920004" w:rsidDel="00C774DC" w:rsidRDefault="00CE6578" w:rsidP="00BD0851">
            <w:pPr>
              <w:spacing w:before="240" w:line="0" w:lineRule="atLeast"/>
              <w:rPr>
                <w:del w:id="15160" w:author="phuong vu" w:date="2018-11-22T13:51:00Z"/>
                <w:rPrChange w:id="15161" w:author="phuong vu" w:date="2018-11-30T22:36:00Z">
                  <w:rPr>
                    <w:del w:id="15162" w:author="phuong vu" w:date="2018-11-22T13:51:00Z"/>
                    <w:lang w:val="en-US"/>
                  </w:rPr>
                </w:rPrChange>
              </w:rPr>
              <w:pPrChange w:id="15163" w:author="phuong vu" w:date="2018-11-30T14:16:00Z">
                <w:pPr>
                  <w:spacing w:line="276" w:lineRule="auto"/>
                </w:pPr>
              </w:pPrChange>
            </w:pPr>
            <w:del w:id="15164" w:author="phuong vu" w:date="2018-11-22T13:51:00Z">
              <w:r w:rsidRPr="00920004" w:rsidDel="00C774DC">
                <w:rPr>
                  <w:rPrChange w:id="15165" w:author="phuong vu" w:date="2018-11-30T22:36: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15166" w:name="_Toc530658623"/>
              <w:bookmarkStart w:id="15167" w:name="_Toc530662347"/>
              <w:bookmarkStart w:id="15168" w:name="_Toc530662814"/>
              <w:bookmarkStart w:id="15169" w:name="_Toc531009739"/>
              <w:bookmarkStart w:id="15170" w:name="_Toc531101974"/>
              <w:bookmarkStart w:id="15171" w:name="_Toc531102922"/>
              <w:bookmarkStart w:id="15172" w:name="_Toc531359161"/>
              <w:bookmarkStart w:id="15173" w:name="_Toc531360142"/>
              <w:bookmarkStart w:id="15174" w:name="_Toc531380984"/>
              <w:bookmarkEnd w:id="15166"/>
              <w:bookmarkEnd w:id="15167"/>
              <w:bookmarkEnd w:id="15168"/>
              <w:bookmarkEnd w:id="15169"/>
              <w:bookmarkEnd w:id="15170"/>
              <w:bookmarkEnd w:id="15171"/>
              <w:bookmarkEnd w:id="15172"/>
              <w:bookmarkEnd w:id="15173"/>
              <w:bookmarkEnd w:id="15174"/>
            </w:del>
          </w:p>
        </w:tc>
        <w:bookmarkStart w:id="15175" w:name="_Toc530658624"/>
        <w:bookmarkStart w:id="15176" w:name="_Toc530662348"/>
        <w:bookmarkStart w:id="15177" w:name="_Toc530662815"/>
        <w:bookmarkStart w:id="15178" w:name="_Toc531009740"/>
        <w:bookmarkStart w:id="15179" w:name="_Toc531101975"/>
        <w:bookmarkStart w:id="15180" w:name="_Toc531102923"/>
        <w:bookmarkStart w:id="15181" w:name="_Toc531359162"/>
        <w:bookmarkStart w:id="15182" w:name="_Toc531360143"/>
        <w:bookmarkStart w:id="15183" w:name="_Toc531380985"/>
        <w:bookmarkEnd w:id="15175"/>
        <w:bookmarkEnd w:id="15176"/>
        <w:bookmarkEnd w:id="15177"/>
        <w:bookmarkEnd w:id="15178"/>
        <w:bookmarkEnd w:id="15179"/>
        <w:bookmarkEnd w:id="15180"/>
        <w:bookmarkEnd w:id="15181"/>
        <w:bookmarkEnd w:id="15182"/>
        <w:bookmarkEnd w:id="15183"/>
      </w:tr>
      <w:tr w:rsidR="00366807" w:rsidRPr="00920004" w:rsidDel="00C774DC" w14:paraId="6C1124E8" w14:textId="01BEC85D" w:rsidTr="00A06DD8">
        <w:trPr>
          <w:del w:id="15184" w:author="phuong vu" w:date="2018-11-22T13:51:00Z"/>
        </w:trPr>
        <w:tc>
          <w:tcPr>
            <w:tcW w:w="2425" w:type="dxa"/>
          </w:tcPr>
          <w:p w14:paraId="29E0EC03" w14:textId="01B5CC76" w:rsidR="005E4157" w:rsidRPr="00920004" w:rsidDel="00C774DC" w:rsidRDefault="005E4157" w:rsidP="00BD0851">
            <w:pPr>
              <w:spacing w:before="240" w:line="0" w:lineRule="atLeast"/>
              <w:rPr>
                <w:del w:id="15185" w:author="phuong vu" w:date="2018-11-22T13:51:00Z"/>
                <w:b/>
                <w:rPrChange w:id="15186" w:author="phuong vu" w:date="2018-11-30T22:36:00Z">
                  <w:rPr>
                    <w:del w:id="15187" w:author="phuong vu" w:date="2018-11-22T13:51:00Z"/>
                    <w:b/>
                  </w:rPr>
                </w:rPrChange>
              </w:rPr>
              <w:pPrChange w:id="15188" w:author="phuong vu" w:date="2018-11-30T14:16:00Z">
                <w:pPr>
                  <w:spacing w:line="276" w:lineRule="auto"/>
                </w:pPr>
              </w:pPrChange>
            </w:pPr>
            <w:del w:id="15189" w:author="phuong vu" w:date="2018-11-22T13:51:00Z">
              <w:r w:rsidRPr="00920004" w:rsidDel="00C774DC">
                <w:rPr>
                  <w:b/>
                  <w:rPrChange w:id="15190" w:author="phuong vu" w:date="2018-11-30T22:36:00Z">
                    <w:rPr>
                      <w:b/>
                    </w:rPr>
                  </w:rPrChange>
                </w:rPr>
                <w:delText>Ghi chú</w:delText>
              </w:r>
              <w:bookmarkStart w:id="15191" w:name="_Toc530658625"/>
              <w:bookmarkStart w:id="15192" w:name="_Toc530662349"/>
              <w:bookmarkStart w:id="15193" w:name="_Toc530662816"/>
              <w:bookmarkStart w:id="15194" w:name="_Toc531009741"/>
              <w:bookmarkStart w:id="15195" w:name="_Toc531101976"/>
              <w:bookmarkStart w:id="15196" w:name="_Toc531102924"/>
              <w:bookmarkStart w:id="15197" w:name="_Toc531359163"/>
              <w:bookmarkStart w:id="15198" w:name="_Toc531360144"/>
              <w:bookmarkStart w:id="15199" w:name="_Toc531380986"/>
              <w:bookmarkEnd w:id="15191"/>
              <w:bookmarkEnd w:id="15192"/>
              <w:bookmarkEnd w:id="15193"/>
              <w:bookmarkEnd w:id="15194"/>
              <w:bookmarkEnd w:id="15195"/>
              <w:bookmarkEnd w:id="15196"/>
              <w:bookmarkEnd w:id="15197"/>
              <w:bookmarkEnd w:id="15198"/>
              <w:bookmarkEnd w:id="15199"/>
            </w:del>
          </w:p>
        </w:tc>
        <w:tc>
          <w:tcPr>
            <w:tcW w:w="6686" w:type="dxa"/>
          </w:tcPr>
          <w:p w14:paraId="53F3333C" w14:textId="1DB061C9" w:rsidR="005E4157" w:rsidRPr="00920004" w:rsidDel="00C774DC" w:rsidRDefault="00CE6578" w:rsidP="00BD0851">
            <w:pPr>
              <w:keepNext/>
              <w:spacing w:before="240" w:line="0" w:lineRule="atLeast"/>
              <w:rPr>
                <w:del w:id="15200" w:author="phuong vu" w:date="2018-11-22T13:51:00Z"/>
                <w:rPrChange w:id="15201" w:author="phuong vu" w:date="2018-11-30T22:36:00Z">
                  <w:rPr>
                    <w:del w:id="15202" w:author="phuong vu" w:date="2018-11-22T13:51:00Z"/>
                    <w:lang w:val="en-US"/>
                  </w:rPr>
                </w:rPrChange>
              </w:rPr>
              <w:pPrChange w:id="15203" w:author="phuong vu" w:date="2018-11-30T14:16:00Z">
                <w:pPr>
                  <w:keepNext/>
                  <w:spacing w:line="276" w:lineRule="auto"/>
                </w:pPr>
              </w:pPrChange>
            </w:pPr>
            <w:del w:id="15204" w:author="phuong vu" w:date="2018-11-22T13:51:00Z">
              <w:r w:rsidRPr="00920004" w:rsidDel="00C774DC">
                <w:rPr>
                  <w:rPrChange w:id="15205" w:author="phuong vu" w:date="2018-11-30T22:36:00Z">
                    <w:rPr>
                      <w:lang w:val="en-US"/>
                    </w:rPr>
                  </w:rPrChange>
                </w:rPr>
                <w:delText>Các thông tin email và mật khẩu là yêu cầu bắt buộc.</w:delText>
              </w:r>
              <w:bookmarkStart w:id="15206" w:name="_Toc530658626"/>
              <w:bookmarkStart w:id="15207" w:name="_Toc530662350"/>
              <w:bookmarkStart w:id="15208" w:name="_Toc530662817"/>
              <w:bookmarkStart w:id="15209" w:name="_Toc531009742"/>
              <w:bookmarkStart w:id="15210" w:name="_Toc531101977"/>
              <w:bookmarkStart w:id="15211" w:name="_Toc531102925"/>
              <w:bookmarkStart w:id="15212" w:name="_Toc531359164"/>
              <w:bookmarkStart w:id="15213" w:name="_Toc531360145"/>
              <w:bookmarkStart w:id="15214" w:name="_Toc531380987"/>
              <w:bookmarkEnd w:id="15206"/>
              <w:bookmarkEnd w:id="15207"/>
              <w:bookmarkEnd w:id="15208"/>
              <w:bookmarkEnd w:id="15209"/>
              <w:bookmarkEnd w:id="15210"/>
              <w:bookmarkEnd w:id="15211"/>
              <w:bookmarkEnd w:id="15212"/>
              <w:bookmarkEnd w:id="15213"/>
              <w:bookmarkEnd w:id="15214"/>
            </w:del>
          </w:p>
          <w:p w14:paraId="34CB087B" w14:textId="235EAA7A" w:rsidR="00CE6578" w:rsidRPr="00920004" w:rsidDel="00C774DC" w:rsidRDefault="00CE6578" w:rsidP="00BD0851">
            <w:pPr>
              <w:keepNext/>
              <w:spacing w:before="240" w:line="0" w:lineRule="atLeast"/>
              <w:rPr>
                <w:del w:id="15215" w:author="phuong vu" w:date="2018-11-22T13:51:00Z"/>
                <w:rPrChange w:id="15216" w:author="phuong vu" w:date="2018-11-30T22:36:00Z">
                  <w:rPr>
                    <w:del w:id="15217" w:author="phuong vu" w:date="2018-11-22T13:51:00Z"/>
                    <w:lang w:val="en-US"/>
                  </w:rPr>
                </w:rPrChange>
              </w:rPr>
              <w:pPrChange w:id="15218" w:author="phuong vu" w:date="2018-11-30T14:16:00Z">
                <w:pPr>
                  <w:keepNext/>
                  <w:spacing w:line="276" w:lineRule="auto"/>
                </w:pPr>
              </w:pPrChange>
            </w:pPr>
            <w:del w:id="15219" w:author="phuong vu" w:date="2018-11-22T13:51:00Z">
              <w:r w:rsidRPr="00920004" w:rsidDel="00C774DC">
                <w:rPr>
                  <w:rPrChange w:id="15220" w:author="phuong vu" w:date="2018-11-30T22:36:00Z">
                    <w:rPr>
                      <w:lang w:val="en-US"/>
                    </w:rPr>
                  </w:rPrChange>
                </w:rPr>
                <w:delText xml:space="preserve">Nếu đường truyền mạng lỗi, thì thông báo lỗi cho người dùng. </w:delText>
              </w:r>
              <w:bookmarkStart w:id="15221" w:name="_Toc530658627"/>
              <w:bookmarkStart w:id="15222" w:name="_Toc530662351"/>
              <w:bookmarkStart w:id="15223" w:name="_Toc530662818"/>
              <w:bookmarkStart w:id="15224" w:name="_Toc531009743"/>
              <w:bookmarkStart w:id="15225" w:name="_Toc531101978"/>
              <w:bookmarkStart w:id="15226" w:name="_Toc531102926"/>
              <w:bookmarkStart w:id="15227" w:name="_Toc531359165"/>
              <w:bookmarkStart w:id="15228" w:name="_Toc531360146"/>
              <w:bookmarkStart w:id="15229" w:name="_Toc531380988"/>
              <w:bookmarkEnd w:id="15221"/>
              <w:bookmarkEnd w:id="15222"/>
              <w:bookmarkEnd w:id="15223"/>
              <w:bookmarkEnd w:id="15224"/>
              <w:bookmarkEnd w:id="15225"/>
              <w:bookmarkEnd w:id="15226"/>
              <w:bookmarkEnd w:id="15227"/>
              <w:bookmarkEnd w:id="15228"/>
              <w:bookmarkEnd w:id="15229"/>
            </w:del>
          </w:p>
        </w:tc>
        <w:bookmarkStart w:id="15230" w:name="_Toc530658628"/>
        <w:bookmarkStart w:id="15231" w:name="_Toc530662352"/>
        <w:bookmarkStart w:id="15232" w:name="_Toc530662819"/>
        <w:bookmarkStart w:id="15233" w:name="_Toc531009744"/>
        <w:bookmarkStart w:id="15234" w:name="_Toc531101979"/>
        <w:bookmarkStart w:id="15235" w:name="_Toc531102927"/>
        <w:bookmarkStart w:id="15236" w:name="_Toc531359166"/>
        <w:bookmarkStart w:id="15237" w:name="_Toc531360147"/>
        <w:bookmarkStart w:id="15238" w:name="_Toc531380989"/>
        <w:bookmarkEnd w:id="15230"/>
        <w:bookmarkEnd w:id="15231"/>
        <w:bookmarkEnd w:id="15232"/>
        <w:bookmarkEnd w:id="15233"/>
        <w:bookmarkEnd w:id="15234"/>
        <w:bookmarkEnd w:id="15235"/>
        <w:bookmarkEnd w:id="15236"/>
        <w:bookmarkEnd w:id="15237"/>
        <w:bookmarkEnd w:id="15238"/>
      </w:tr>
    </w:tbl>
    <w:p w14:paraId="2288D8D5" w14:textId="0F195A8D" w:rsidR="005E4157" w:rsidRPr="00920004" w:rsidDel="00C774DC" w:rsidRDefault="005E4157" w:rsidP="00BD0851">
      <w:pPr>
        <w:spacing w:before="240" w:line="0" w:lineRule="atLeast"/>
        <w:rPr>
          <w:del w:id="15239" w:author="phuong vu" w:date="2018-11-22T13:51:00Z"/>
          <w:rPrChange w:id="15240" w:author="phuong vu" w:date="2018-11-30T22:36:00Z">
            <w:rPr>
              <w:del w:id="15241" w:author="phuong vu" w:date="2018-11-22T13:51:00Z"/>
              <w:lang w:val="en-US"/>
            </w:rPr>
          </w:rPrChange>
        </w:rPr>
        <w:pPrChange w:id="15242" w:author="phuong vu" w:date="2018-11-30T14:16:00Z">
          <w:pPr/>
        </w:pPrChange>
      </w:pPr>
      <w:bookmarkStart w:id="15243" w:name="_Toc530658629"/>
      <w:bookmarkStart w:id="15244" w:name="_Toc530662353"/>
      <w:bookmarkStart w:id="15245" w:name="_Toc530662820"/>
      <w:bookmarkStart w:id="15246" w:name="_Toc531009745"/>
      <w:bookmarkStart w:id="15247" w:name="_Toc531101980"/>
      <w:bookmarkStart w:id="15248" w:name="_Toc531102928"/>
      <w:bookmarkStart w:id="15249" w:name="_Toc531359167"/>
      <w:bookmarkStart w:id="15250" w:name="_Toc531360148"/>
      <w:bookmarkStart w:id="15251" w:name="_Toc531380990"/>
      <w:bookmarkEnd w:id="15243"/>
      <w:bookmarkEnd w:id="15244"/>
      <w:bookmarkEnd w:id="15245"/>
      <w:bookmarkEnd w:id="15246"/>
      <w:bookmarkEnd w:id="15247"/>
      <w:bookmarkEnd w:id="15248"/>
      <w:bookmarkEnd w:id="15249"/>
      <w:bookmarkEnd w:id="15250"/>
      <w:bookmarkEnd w:id="15251"/>
    </w:p>
    <w:p w14:paraId="6607065C" w14:textId="79A6A146" w:rsidR="00730F28" w:rsidRPr="00920004" w:rsidDel="00C774DC" w:rsidRDefault="00730F28" w:rsidP="00BD0851">
      <w:pPr>
        <w:pStyle w:val="Heading4"/>
        <w:spacing w:before="240" w:line="0" w:lineRule="atLeast"/>
        <w:rPr>
          <w:del w:id="15252" w:author="phuong vu" w:date="2018-11-22T13:51:00Z"/>
          <w:rFonts w:cstheme="majorHAnsi"/>
          <w:rPrChange w:id="15253" w:author="phuong vu" w:date="2018-11-30T22:36:00Z">
            <w:rPr>
              <w:del w:id="15254" w:author="phuong vu" w:date="2018-11-22T13:51:00Z"/>
            </w:rPr>
          </w:rPrChange>
        </w:rPr>
        <w:pPrChange w:id="15255" w:author="phuong vu" w:date="2018-11-30T14:16:00Z">
          <w:pPr>
            <w:pStyle w:val="Heading4"/>
          </w:pPr>
        </w:pPrChange>
      </w:pPr>
      <w:del w:id="15256" w:author="phuong vu" w:date="2018-11-22T13:51:00Z">
        <w:r w:rsidRPr="00920004" w:rsidDel="00C774DC">
          <w:rPr>
            <w:rFonts w:cstheme="majorHAnsi"/>
            <w:rPrChange w:id="15257" w:author="phuong vu" w:date="2018-11-30T22:36:00Z">
              <w:rPr>
                <w:lang w:val="en-US"/>
              </w:rPr>
            </w:rPrChange>
          </w:rPr>
          <w:delText>Đ</w:delText>
        </w:r>
        <w:r w:rsidRPr="00920004" w:rsidDel="00C774DC">
          <w:rPr>
            <w:rFonts w:cstheme="majorHAnsi"/>
            <w:b w:val="0"/>
            <w:iCs w:val="0"/>
            <w:rPrChange w:id="15258" w:author="phuong vu" w:date="2018-11-30T22:36:00Z">
              <w:rPr>
                <w:rFonts w:cstheme="majorHAnsi"/>
                <w:b w:val="0"/>
                <w:iCs w:val="0"/>
              </w:rPr>
            </w:rPrChange>
          </w:rPr>
          <w:delText>ăng xu</w:delText>
        </w:r>
        <w:r w:rsidRPr="00920004" w:rsidDel="00C774DC">
          <w:rPr>
            <w:rFonts w:cstheme="majorHAnsi"/>
            <w:rPrChange w:id="15259" w:author="phuong vu" w:date="2018-11-30T22:36:00Z">
              <w:rPr>
                <w:rFonts w:cstheme="majorHAnsi"/>
              </w:rPr>
            </w:rPrChange>
          </w:rPr>
          <w:delText>ấ</w:delText>
        </w:r>
        <w:r w:rsidRPr="00920004" w:rsidDel="00C774DC">
          <w:rPr>
            <w:rFonts w:cstheme="majorHAnsi"/>
            <w:rPrChange w:id="15260" w:author="phuong vu" w:date="2018-11-30T22:36:00Z">
              <w:rPr/>
            </w:rPrChange>
          </w:rPr>
          <w:delText>t hệ thống</w:delText>
        </w:r>
        <w:bookmarkStart w:id="15261" w:name="_Toc530658630"/>
        <w:bookmarkStart w:id="15262" w:name="_Toc530662354"/>
        <w:bookmarkStart w:id="15263" w:name="_Toc530662821"/>
        <w:bookmarkStart w:id="15264" w:name="_Toc531009746"/>
        <w:bookmarkStart w:id="15265" w:name="_Toc531101981"/>
        <w:bookmarkStart w:id="15266" w:name="_Toc531102929"/>
        <w:bookmarkStart w:id="15267" w:name="_Toc531359168"/>
        <w:bookmarkStart w:id="15268" w:name="_Toc531360149"/>
        <w:bookmarkStart w:id="15269" w:name="_Toc531380991"/>
        <w:bookmarkEnd w:id="15261"/>
        <w:bookmarkEnd w:id="15262"/>
        <w:bookmarkEnd w:id="15263"/>
        <w:bookmarkEnd w:id="15264"/>
        <w:bookmarkEnd w:id="15265"/>
        <w:bookmarkEnd w:id="15266"/>
        <w:bookmarkEnd w:id="15267"/>
        <w:bookmarkEnd w:id="15268"/>
        <w:bookmarkEnd w:id="15269"/>
      </w:del>
    </w:p>
    <w:tbl>
      <w:tblPr>
        <w:tblStyle w:val="TableGrid"/>
        <w:tblW w:w="0" w:type="auto"/>
        <w:tblLook w:val="04A0" w:firstRow="1" w:lastRow="0" w:firstColumn="1" w:lastColumn="0" w:noHBand="0" w:noVBand="1"/>
      </w:tblPr>
      <w:tblGrid>
        <w:gridCol w:w="2341"/>
        <w:gridCol w:w="6436"/>
      </w:tblGrid>
      <w:tr w:rsidR="00366807" w:rsidRPr="00920004" w:rsidDel="00C774DC" w14:paraId="16538079" w14:textId="6B54D291" w:rsidTr="00A06DD8">
        <w:trPr>
          <w:del w:id="15270" w:author="phuong vu" w:date="2018-11-22T13:51:00Z"/>
        </w:trPr>
        <w:tc>
          <w:tcPr>
            <w:tcW w:w="2425" w:type="dxa"/>
          </w:tcPr>
          <w:p w14:paraId="48AAB748" w14:textId="158D9F86" w:rsidR="00366807" w:rsidRPr="00920004" w:rsidDel="00C774DC" w:rsidRDefault="00366807" w:rsidP="00BD0851">
            <w:pPr>
              <w:spacing w:before="240" w:line="0" w:lineRule="atLeast"/>
              <w:rPr>
                <w:del w:id="15271" w:author="phuong vu" w:date="2018-11-22T13:51:00Z"/>
                <w:b/>
                <w:rPrChange w:id="15272" w:author="phuong vu" w:date="2018-11-30T22:36:00Z">
                  <w:rPr>
                    <w:del w:id="15273" w:author="phuong vu" w:date="2018-11-22T13:51:00Z"/>
                    <w:b/>
                  </w:rPr>
                </w:rPrChange>
              </w:rPr>
              <w:pPrChange w:id="15274" w:author="phuong vu" w:date="2018-11-30T14:16:00Z">
                <w:pPr>
                  <w:spacing w:line="276" w:lineRule="auto"/>
                </w:pPr>
              </w:pPrChange>
            </w:pPr>
            <w:del w:id="15275" w:author="phuong vu" w:date="2018-11-22T13:51:00Z">
              <w:r w:rsidRPr="00920004" w:rsidDel="00C774DC">
                <w:rPr>
                  <w:b/>
                  <w:rPrChange w:id="15276" w:author="phuong vu" w:date="2018-11-30T22:36:00Z">
                    <w:rPr>
                      <w:b/>
                    </w:rPr>
                  </w:rPrChange>
                </w:rPr>
                <w:delText>Mã yêu cầu</w:delText>
              </w:r>
              <w:bookmarkStart w:id="15277" w:name="_Toc530658631"/>
              <w:bookmarkStart w:id="15278" w:name="_Toc530662355"/>
              <w:bookmarkStart w:id="15279" w:name="_Toc530662822"/>
              <w:bookmarkStart w:id="15280" w:name="_Toc531009747"/>
              <w:bookmarkStart w:id="15281" w:name="_Toc531101982"/>
              <w:bookmarkStart w:id="15282" w:name="_Toc531102930"/>
              <w:bookmarkStart w:id="15283" w:name="_Toc531359169"/>
              <w:bookmarkStart w:id="15284" w:name="_Toc531360150"/>
              <w:bookmarkStart w:id="15285" w:name="_Toc531380992"/>
              <w:bookmarkEnd w:id="15277"/>
              <w:bookmarkEnd w:id="15278"/>
              <w:bookmarkEnd w:id="15279"/>
              <w:bookmarkEnd w:id="15280"/>
              <w:bookmarkEnd w:id="15281"/>
              <w:bookmarkEnd w:id="15282"/>
              <w:bookmarkEnd w:id="15283"/>
              <w:bookmarkEnd w:id="15284"/>
              <w:bookmarkEnd w:id="15285"/>
            </w:del>
          </w:p>
        </w:tc>
        <w:tc>
          <w:tcPr>
            <w:tcW w:w="6686" w:type="dxa"/>
          </w:tcPr>
          <w:p w14:paraId="58462703" w14:textId="71C9F1F9" w:rsidR="00366807" w:rsidRPr="00920004" w:rsidDel="00C774DC" w:rsidRDefault="00366807" w:rsidP="00BD0851">
            <w:pPr>
              <w:spacing w:before="240" w:line="0" w:lineRule="atLeast"/>
              <w:rPr>
                <w:del w:id="15286" w:author="phuong vu" w:date="2018-11-22T13:51:00Z"/>
                <w:rPrChange w:id="15287" w:author="phuong vu" w:date="2018-11-30T22:36:00Z">
                  <w:rPr>
                    <w:del w:id="15288" w:author="phuong vu" w:date="2018-11-22T13:51:00Z"/>
                    <w:lang w:val="en-US"/>
                  </w:rPr>
                </w:rPrChange>
              </w:rPr>
              <w:pPrChange w:id="15289" w:author="phuong vu" w:date="2018-11-30T14:16:00Z">
                <w:pPr>
                  <w:spacing w:line="276" w:lineRule="auto"/>
                </w:pPr>
              </w:pPrChange>
            </w:pPr>
            <w:del w:id="15290" w:author="phuong vu" w:date="2018-11-22T13:51:00Z">
              <w:r w:rsidRPr="00920004" w:rsidDel="00C774DC">
                <w:rPr>
                  <w:rPrChange w:id="15291" w:author="phuong vu" w:date="2018-11-30T22:36:00Z">
                    <w:rPr>
                      <w:lang w:val="en-US"/>
                    </w:rPr>
                  </w:rPrChange>
                </w:rPr>
                <w:delText>GU_09</w:delText>
              </w:r>
              <w:bookmarkStart w:id="15292" w:name="_Toc530658632"/>
              <w:bookmarkStart w:id="15293" w:name="_Toc530662356"/>
              <w:bookmarkStart w:id="15294" w:name="_Toc530662823"/>
              <w:bookmarkStart w:id="15295" w:name="_Toc531009748"/>
              <w:bookmarkStart w:id="15296" w:name="_Toc531101983"/>
              <w:bookmarkStart w:id="15297" w:name="_Toc531102931"/>
              <w:bookmarkStart w:id="15298" w:name="_Toc531359170"/>
              <w:bookmarkStart w:id="15299" w:name="_Toc531360151"/>
              <w:bookmarkStart w:id="15300" w:name="_Toc531380993"/>
              <w:bookmarkEnd w:id="15292"/>
              <w:bookmarkEnd w:id="15293"/>
              <w:bookmarkEnd w:id="15294"/>
              <w:bookmarkEnd w:id="15295"/>
              <w:bookmarkEnd w:id="15296"/>
              <w:bookmarkEnd w:id="15297"/>
              <w:bookmarkEnd w:id="15298"/>
              <w:bookmarkEnd w:id="15299"/>
              <w:bookmarkEnd w:id="15300"/>
            </w:del>
          </w:p>
        </w:tc>
        <w:bookmarkStart w:id="15301" w:name="_Toc530658633"/>
        <w:bookmarkStart w:id="15302" w:name="_Toc530662357"/>
        <w:bookmarkStart w:id="15303" w:name="_Toc530662824"/>
        <w:bookmarkStart w:id="15304" w:name="_Toc531009749"/>
        <w:bookmarkStart w:id="15305" w:name="_Toc531101984"/>
        <w:bookmarkStart w:id="15306" w:name="_Toc531102932"/>
        <w:bookmarkStart w:id="15307" w:name="_Toc531359171"/>
        <w:bookmarkStart w:id="15308" w:name="_Toc531360152"/>
        <w:bookmarkStart w:id="15309" w:name="_Toc531380994"/>
        <w:bookmarkEnd w:id="15301"/>
        <w:bookmarkEnd w:id="15302"/>
        <w:bookmarkEnd w:id="15303"/>
        <w:bookmarkEnd w:id="15304"/>
        <w:bookmarkEnd w:id="15305"/>
        <w:bookmarkEnd w:id="15306"/>
        <w:bookmarkEnd w:id="15307"/>
        <w:bookmarkEnd w:id="15308"/>
        <w:bookmarkEnd w:id="15309"/>
      </w:tr>
      <w:tr w:rsidR="00366807" w:rsidRPr="00920004" w:rsidDel="00C774DC" w14:paraId="74A63A5C" w14:textId="5F9F245E" w:rsidTr="00A06DD8">
        <w:trPr>
          <w:del w:id="15310" w:author="phuong vu" w:date="2018-11-22T13:51:00Z"/>
        </w:trPr>
        <w:tc>
          <w:tcPr>
            <w:tcW w:w="2425" w:type="dxa"/>
          </w:tcPr>
          <w:p w14:paraId="1C746864" w14:textId="64027C27" w:rsidR="00366807" w:rsidRPr="00920004" w:rsidDel="00C774DC" w:rsidRDefault="00366807" w:rsidP="00BD0851">
            <w:pPr>
              <w:spacing w:before="240" w:line="0" w:lineRule="atLeast"/>
              <w:rPr>
                <w:del w:id="15311" w:author="phuong vu" w:date="2018-11-22T13:51:00Z"/>
                <w:b/>
                <w:rPrChange w:id="15312" w:author="phuong vu" w:date="2018-11-30T22:36:00Z">
                  <w:rPr>
                    <w:del w:id="15313" w:author="phuong vu" w:date="2018-11-22T13:51:00Z"/>
                    <w:b/>
                  </w:rPr>
                </w:rPrChange>
              </w:rPr>
              <w:pPrChange w:id="15314" w:author="phuong vu" w:date="2018-11-30T14:16:00Z">
                <w:pPr>
                  <w:spacing w:line="276" w:lineRule="auto"/>
                </w:pPr>
              </w:pPrChange>
            </w:pPr>
            <w:del w:id="15315" w:author="phuong vu" w:date="2018-11-22T13:51:00Z">
              <w:r w:rsidRPr="00920004" w:rsidDel="00C774DC">
                <w:rPr>
                  <w:b/>
                  <w:rPrChange w:id="15316" w:author="phuong vu" w:date="2018-11-30T22:36:00Z">
                    <w:rPr>
                      <w:b/>
                    </w:rPr>
                  </w:rPrChange>
                </w:rPr>
                <w:delText>Tên chức năng</w:delText>
              </w:r>
              <w:bookmarkStart w:id="15317" w:name="_Toc530658634"/>
              <w:bookmarkStart w:id="15318" w:name="_Toc530662358"/>
              <w:bookmarkStart w:id="15319" w:name="_Toc530662825"/>
              <w:bookmarkStart w:id="15320" w:name="_Toc531009750"/>
              <w:bookmarkStart w:id="15321" w:name="_Toc531101985"/>
              <w:bookmarkStart w:id="15322" w:name="_Toc531102933"/>
              <w:bookmarkStart w:id="15323" w:name="_Toc531359172"/>
              <w:bookmarkStart w:id="15324" w:name="_Toc531360153"/>
              <w:bookmarkStart w:id="15325" w:name="_Toc531380995"/>
              <w:bookmarkEnd w:id="15317"/>
              <w:bookmarkEnd w:id="15318"/>
              <w:bookmarkEnd w:id="15319"/>
              <w:bookmarkEnd w:id="15320"/>
              <w:bookmarkEnd w:id="15321"/>
              <w:bookmarkEnd w:id="15322"/>
              <w:bookmarkEnd w:id="15323"/>
              <w:bookmarkEnd w:id="15324"/>
              <w:bookmarkEnd w:id="15325"/>
            </w:del>
          </w:p>
        </w:tc>
        <w:tc>
          <w:tcPr>
            <w:tcW w:w="6686" w:type="dxa"/>
          </w:tcPr>
          <w:p w14:paraId="38D59447" w14:textId="191F44CD" w:rsidR="00366807" w:rsidRPr="00920004" w:rsidDel="00C774DC" w:rsidRDefault="00366807" w:rsidP="00BD0851">
            <w:pPr>
              <w:spacing w:before="240" w:line="0" w:lineRule="atLeast"/>
              <w:rPr>
                <w:del w:id="15326" w:author="phuong vu" w:date="2018-11-22T13:51:00Z"/>
                <w:rPrChange w:id="15327" w:author="phuong vu" w:date="2018-11-30T22:36:00Z">
                  <w:rPr>
                    <w:del w:id="15328" w:author="phuong vu" w:date="2018-11-22T13:51:00Z"/>
                    <w:lang w:val="en-US"/>
                  </w:rPr>
                </w:rPrChange>
              </w:rPr>
              <w:pPrChange w:id="15329" w:author="phuong vu" w:date="2018-11-30T14:16:00Z">
                <w:pPr>
                  <w:spacing w:line="276" w:lineRule="auto"/>
                </w:pPr>
              </w:pPrChange>
            </w:pPr>
            <w:del w:id="15330" w:author="phuong vu" w:date="2018-11-22T13:51:00Z">
              <w:r w:rsidRPr="00920004" w:rsidDel="00C774DC">
                <w:rPr>
                  <w:rPrChange w:id="15331" w:author="phuong vu" w:date="2018-11-30T22:36:00Z">
                    <w:rPr>
                      <w:lang w:val="en-US"/>
                    </w:rPr>
                  </w:rPrChange>
                </w:rPr>
                <w:delText>Đăng xuất hệ thống</w:delText>
              </w:r>
              <w:bookmarkStart w:id="15332" w:name="_Toc530658635"/>
              <w:bookmarkStart w:id="15333" w:name="_Toc530662359"/>
              <w:bookmarkStart w:id="15334" w:name="_Toc530662826"/>
              <w:bookmarkStart w:id="15335" w:name="_Toc531009751"/>
              <w:bookmarkStart w:id="15336" w:name="_Toc531101986"/>
              <w:bookmarkStart w:id="15337" w:name="_Toc531102934"/>
              <w:bookmarkStart w:id="15338" w:name="_Toc531359173"/>
              <w:bookmarkStart w:id="15339" w:name="_Toc531360154"/>
              <w:bookmarkStart w:id="15340" w:name="_Toc531380996"/>
              <w:bookmarkEnd w:id="15332"/>
              <w:bookmarkEnd w:id="15333"/>
              <w:bookmarkEnd w:id="15334"/>
              <w:bookmarkEnd w:id="15335"/>
              <w:bookmarkEnd w:id="15336"/>
              <w:bookmarkEnd w:id="15337"/>
              <w:bookmarkEnd w:id="15338"/>
              <w:bookmarkEnd w:id="15339"/>
              <w:bookmarkEnd w:id="15340"/>
            </w:del>
          </w:p>
        </w:tc>
        <w:bookmarkStart w:id="15341" w:name="_Toc530658636"/>
        <w:bookmarkStart w:id="15342" w:name="_Toc530662360"/>
        <w:bookmarkStart w:id="15343" w:name="_Toc530662827"/>
        <w:bookmarkStart w:id="15344" w:name="_Toc531009752"/>
        <w:bookmarkStart w:id="15345" w:name="_Toc531101987"/>
        <w:bookmarkStart w:id="15346" w:name="_Toc531102935"/>
        <w:bookmarkStart w:id="15347" w:name="_Toc531359174"/>
        <w:bookmarkStart w:id="15348" w:name="_Toc531360155"/>
        <w:bookmarkStart w:id="15349" w:name="_Toc531380997"/>
        <w:bookmarkEnd w:id="15341"/>
        <w:bookmarkEnd w:id="15342"/>
        <w:bookmarkEnd w:id="15343"/>
        <w:bookmarkEnd w:id="15344"/>
        <w:bookmarkEnd w:id="15345"/>
        <w:bookmarkEnd w:id="15346"/>
        <w:bookmarkEnd w:id="15347"/>
        <w:bookmarkEnd w:id="15348"/>
        <w:bookmarkEnd w:id="15349"/>
      </w:tr>
      <w:tr w:rsidR="00366807" w:rsidRPr="00920004" w:rsidDel="00C774DC" w14:paraId="71518FF7" w14:textId="540052A1" w:rsidTr="00A06DD8">
        <w:trPr>
          <w:del w:id="15350" w:author="phuong vu" w:date="2018-11-22T13:51:00Z"/>
        </w:trPr>
        <w:tc>
          <w:tcPr>
            <w:tcW w:w="2425" w:type="dxa"/>
          </w:tcPr>
          <w:p w14:paraId="2819E212" w14:textId="6311B494" w:rsidR="00366807" w:rsidRPr="00920004" w:rsidDel="00C774DC" w:rsidRDefault="00366807" w:rsidP="00BD0851">
            <w:pPr>
              <w:spacing w:before="240" w:line="0" w:lineRule="atLeast"/>
              <w:rPr>
                <w:del w:id="15351" w:author="phuong vu" w:date="2018-11-22T13:51:00Z"/>
                <w:b/>
                <w:rPrChange w:id="15352" w:author="phuong vu" w:date="2018-11-30T22:36:00Z">
                  <w:rPr>
                    <w:del w:id="15353" w:author="phuong vu" w:date="2018-11-22T13:51:00Z"/>
                    <w:b/>
                  </w:rPr>
                </w:rPrChange>
              </w:rPr>
              <w:pPrChange w:id="15354" w:author="phuong vu" w:date="2018-11-30T14:16:00Z">
                <w:pPr>
                  <w:spacing w:line="276" w:lineRule="auto"/>
                </w:pPr>
              </w:pPrChange>
            </w:pPr>
            <w:del w:id="15355" w:author="phuong vu" w:date="2018-11-22T13:51:00Z">
              <w:r w:rsidRPr="00920004" w:rsidDel="00C774DC">
                <w:rPr>
                  <w:b/>
                  <w:rPrChange w:id="15356" w:author="phuong vu" w:date="2018-11-30T22:36:00Z">
                    <w:rPr>
                      <w:b/>
                    </w:rPr>
                  </w:rPrChange>
                </w:rPr>
                <w:delText>Đối tượng sử dụng</w:delText>
              </w:r>
              <w:bookmarkStart w:id="15357" w:name="_Toc530658637"/>
              <w:bookmarkStart w:id="15358" w:name="_Toc530662361"/>
              <w:bookmarkStart w:id="15359" w:name="_Toc530662828"/>
              <w:bookmarkStart w:id="15360" w:name="_Toc531009753"/>
              <w:bookmarkStart w:id="15361" w:name="_Toc531101988"/>
              <w:bookmarkStart w:id="15362" w:name="_Toc531102936"/>
              <w:bookmarkStart w:id="15363" w:name="_Toc531359175"/>
              <w:bookmarkStart w:id="15364" w:name="_Toc531360156"/>
              <w:bookmarkStart w:id="15365" w:name="_Toc531380998"/>
              <w:bookmarkEnd w:id="15357"/>
              <w:bookmarkEnd w:id="15358"/>
              <w:bookmarkEnd w:id="15359"/>
              <w:bookmarkEnd w:id="15360"/>
              <w:bookmarkEnd w:id="15361"/>
              <w:bookmarkEnd w:id="15362"/>
              <w:bookmarkEnd w:id="15363"/>
              <w:bookmarkEnd w:id="15364"/>
              <w:bookmarkEnd w:id="15365"/>
            </w:del>
          </w:p>
        </w:tc>
        <w:tc>
          <w:tcPr>
            <w:tcW w:w="6686" w:type="dxa"/>
          </w:tcPr>
          <w:p w14:paraId="04028FC1" w14:textId="2A7134B8" w:rsidR="00366807" w:rsidRPr="00920004" w:rsidDel="00C774DC" w:rsidRDefault="00366807" w:rsidP="00BD0851">
            <w:pPr>
              <w:spacing w:before="240" w:line="0" w:lineRule="atLeast"/>
              <w:rPr>
                <w:del w:id="15366" w:author="phuong vu" w:date="2018-11-22T13:51:00Z"/>
                <w:rPrChange w:id="15367" w:author="phuong vu" w:date="2018-11-30T22:36:00Z">
                  <w:rPr>
                    <w:del w:id="15368" w:author="phuong vu" w:date="2018-11-22T13:51:00Z"/>
                    <w:lang w:val="en-US"/>
                  </w:rPr>
                </w:rPrChange>
              </w:rPr>
              <w:pPrChange w:id="15369" w:author="phuong vu" w:date="2018-11-30T14:16:00Z">
                <w:pPr>
                  <w:spacing w:line="276" w:lineRule="auto"/>
                </w:pPr>
              </w:pPrChange>
            </w:pPr>
            <w:del w:id="15370" w:author="phuong vu" w:date="2018-11-22T13:51:00Z">
              <w:r w:rsidRPr="00920004" w:rsidDel="00C774DC">
                <w:rPr>
                  <w:rPrChange w:id="15371" w:author="phuong vu" w:date="2018-11-30T22:36:00Z">
                    <w:rPr>
                      <w:lang w:val="en-US"/>
                    </w:rPr>
                  </w:rPrChange>
                </w:rPr>
                <w:delText>Nhân viên cửa hàng, khách hàng</w:delText>
              </w:r>
              <w:bookmarkStart w:id="15372" w:name="_Toc530658638"/>
              <w:bookmarkStart w:id="15373" w:name="_Toc530662362"/>
              <w:bookmarkStart w:id="15374" w:name="_Toc530662829"/>
              <w:bookmarkStart w:id="15375" w:name="_Toc531009754"/>
              <w:bookmarkStart w:id="15376" w:name="_Toc531101989"/>
              <w:bookmarkStart w:id="15377" w:name="_Toc531102937"/>
              <w:bookmarkStart w:id="15378" w:name="_Toc531359176"/>
              <w:bookmarkStart w:id="15379" w:name="_Toc531360157"/>
              <w:bookmarkStart w:id="15380" w:name="_Toc531380999"/>
              <w:bookmarkEnd w:id="15372"/>
              <w:bookmarkEnd w:id="15373"/>
              <w:bookmarkEnd w:id="15374"/>
              <w:bookmarkEnd w:id="15375"/>
              <w:bookmarkEnd w:id="15376"/>
              <w:bookmarkEnd w:id="15377"/>
              <w:bookmarkEnd w:id="15378"/>
              <w:bookmarkEnd w:id="15379"/>
              <w:bookmarkEnd w:id="15380"/>
            </w:del>
          </w:p>
        </w:tc>
        <w:bookmarkStart w:id="15381" w:name="_Toc530658639"/>
        <w:bookmarkStart w:id="15382" w:name="_Toc530662363"/>
        <w:bookmarkStart w:id="15383" w:name="_Toc530662830"/>
        <w:bookmarkStart w:id="15384" w:name="_Toc531009755"/>
        <w:bookmarkStart w:id="15385" w:name="_Toc531101990"/>
        <w:bookmarkStart w:id="15386" w:name="_Toc531102938"/>
        <w:bookmarkStart w:id="15387" w:name="_Toc531359177"/>
        <w:bookmarkStart w:id="15388" w:name="_Toc531360158"/>
        <w:bookmarkStart w:id="15389" w:name="_Toc531381000"/>
        <w:bookmarkEnd w:id="15381"/>
        <w:bookmarkEnd w:id="15382"/>
        <w:bookmarkEnd w:id="15383"/>
        <w:bookmarkEnd w:id="15384"/>
        <w:bookmarkEnd w:id="15385"/>
        <w:bookmarkEnd w:id="15386"/>
        <w:bookmarkEnd w:id="15387"/>
        <w:bookmarkEnd w:id="15388"/>
        <w:bookmarkEnd w:id="15389"/>
      </w:tr>
      <w:tr w:rsidR="00366807" w:rsidRPr="00920004" w:rsidDel="00C774DC" w14:paraId="3A53F953" w14:textId="246229A6" w:rsidTr="00A06DD8">
        <w:trPr>
          <w:del w:id="15390" w:author="phuong vu" w:date="2018-11-22T13:51:00Z"/>
        </w:trPr>
        <w:tc>
          <w:tcPr>
            <w:tcW w:w="2425" w:type="dxa"/>
          </w:tcPr>
          <w:p w14:paraId="610CE10D" w14:textId="3D9A6119" w:rsidR="00366807" w:rsidRPr="00920004" w:rsidDel="00C774DC" w:rsidRDefault="00366807" w:rsidP="00BD0851">
            <w:pPr>
              <w:spacing w:before="240" w:line="0" w:lineRule="atLeast"/>
              <w:rPr>
                <w:del w:id="15391" w:author="phuong vu" w:date="2018-11-22T13:51:00Z"/>
                <w:b/>
                <w:rPrChange w:id="15392" w:author="phuong vu" w:date="2018-11-30T22:36:00Z">
                  <w:rPr>
                    <w:del w:id="15393" w:author="phuong vu" w:date="2018-11-22T13:51:00Z"/>
                    <w:b/>
                  </w:rPr>
                </w:rPrChange>
              </w:rPr>
              <w:pPrChange w:id="15394" w:author="phuong vu" w:date="2018-11-30T14:16:00Z">
                <w:pPr>
                  <w:spacing w:line="276" w:lineRule="auto"/>
                </w:pPr>
              </w:pPrChange>
            </w:pPr>
            <w:del w:id="15395" w:author="phuong vu" w:date="2018-11-22T13:51:00Z">
              <w:r w:rsidRPr="00920004" w:rsidDel="00C774DC">
                <w:rPr>
                  <w:b/>
                  <w:rPrChange w:id="15396" w:author="phuong vu" w:date="2018-11-30T22:36:00Z">
                    <w:rPr>
                      <w:b/>
                    </w:rPr>
                  </w:rPrChange>
                </w:rPr>
                <w:delText>Tiền điều kiện</w:delText>
              </w:r>
              <w:bookmarkStart w:id="15397" w:name="_Toc530658640"/>
              <w:bookmarkStart w:id="15398" w:name="_Toc530662364"/>
              <w:bookmarkStart w:id="15399" w:name="_Toc530662831"/>
              <w:bookmarkStart w:id="15400" w:name="_Toc531009756"/>
              <w:bookmarkStart w:id="15401" w:name="_Toc531101991"/>
              <w:bookmarkStart w:id="15402" w:name="_Toc531102939"/>
              <w:bookmarkStart w:id="15403" w:name="_Toc531359178"/>
              <w:bookmarkStart w:id="15404" w:name="_Toc531360159"/>
              <w:bookmarkStart w:id="15405" w:name="_Toc531381001"/>
              <w:bookmarkEnd w:id="15397"/>
              <w:bookmarkEnd w:id="15398"/>
              <w:bookmarkEnd w:id="15399"/>
              <w:bookmarkEnd w:id="15400"/>
              <w:bookmarkEnd w:id="15401"/>
              <w:bookmarkEnd w:id="15402"/>
              <w:bookmarkEnd w:id="15403"/>
              <w:bookmarkEnd w:id="15404"/>
              <w:bookmarkEnd w:id="15405"/>
            </w:del>
          </w:p>
        </w:tc>
        <w:tc>
          <w:tcPr>
            <w:tcW w:w="6686" w:type="dxa"/>
          </w:tcPr>
          <w:p w14:paraId="4622A656" w14:textId="298D14C2" w:rsidR="00366807" w:rsidRPr="00920004" w:rsidDel="00C774DC" w:rsidRDefault="00366807" w:rsidP="00BD0851">
            <w:pPr>
              <w:spacing w:before="240" w:line="0" w:lineRule="atLeast"/>
              <w:rPr>
                <w:del w:id="15406" w:author="phuong vu" w:date="2018-11-22T13:51:00Z"/>
                <w:rPrChange w:id="15407" w:author="phuong vu" w:date="2018-11-30T22:36:00Z">
                  <w:rPr>
                    <w:del w:id="15408" w:author="phuong vu" w:date="2018-11-22T13:51:00Z"/>
                    <w:lang w:val="en-US"/>
                  </w:rPr>
                </w:rPrChange>
              </w:rPr>
              <w:pPrChange w:id="15409" w:author="phuong vu" w:date="2018-11-30T14:16:00Z">
                <w:pPr>
                  <w:spacing w:line="276" w:lineRule="auto"/>
                </w:pPr>
              </w:pPrChange>
            </w:pPr>
            <w:del w:id="15410" w:author="phuong vu" w:date="2018-11-22T13:51:00Z">
              <w:r w:rsidRPr="00920004" w:rsidDel="00C774DC">
                <w:rPr>
                  <w:rPrChange w:id="15411" w:author="phuong vu" w:date="2018-11-30T22:36:00Z">
                    <w:rPr>
                      <w:lang w:val="en-US"/>
                    </w:rPr>
                  </w:rPrChange>
                </w:rPr>
                <w:delText xml:space="preserve">Truy cập được trang web quản lí đối với nhân viên cửa hàng và ứng dụng điện thoại đối với khách hàng và </w:delText>
              </w:r>
              <w:r w:rsidR="009B0E96" w:rsidRPr="00920004" w:rsidDel="00C774DC">
                <w:rPr>
                  <w:rPrChange w:id="15412" w:author="phuong vu" w:date="2018-11-30T22:36:00Z">
                    <w:rPr>
                      <w:lang w:val="en-US"/>
                    </w:rPr>
                  </w:rPrChange>
                </w:rPr>
                <w:delText>đăng nhập</w:delText>
              </w:r>
              <w:r w:rsidRPr="00920004" w:rsidDel="00C774DC">
                <w:rPr>
                  <w:rPrChange w:id="15413" w:author="phuong vu" w:date="2018-11-30T22:36:00Z">
                    <w:rPr>
                      <w:lang w:val="en-US"/>
                    </w:rPr>
                  </w:rPrChange>
                </w:rPr>
                <w:delText xml:space="preserve"> thành công</w:delText>
              </w:r>
              <w:bookmarkStart w:id="15414" w:name="_Toc530658641"/>
              <w:bookmarkStart w:id="15415" w:name="_Toc530662365"/>
              <w:bookmarkStart w:id="15416" w:name="_Toc530662832"/>
              <w:bookmarkStart w:id="15417" w:name="_Toc531009757"/>
              <w:bookmarkStart w:id="15418" w:name="_Toc531101992"/>
              <w:bookmarkStart w:id="15419" w:name="_Toc531102940"/>
              <w:bookmarkStart w:id="15420" w:name="_Toc531359179"/>
              <w:bookmarkStart w:id="15421" w:name="_Toc531360160"/>
              <w:bookmarkStart w:id="15422" w:name="_Toc531381002"/>
              <w:bookmarkEnd w:id="15414"/>
              <w:bookmarkEnd w:id="15415"/>
              <w:bookmarkEnd w:id="15416"/>
              <w:bookmarkEnd w:id="15417"/>
              <w:bookmarkEnd w:id="15418"/>
              <w:bookmarkEnd w:id="15419"/>
              <w:bookmarkEnd w:id="15420"/>
              <w:bookmarkEnd w:id="15421"/>
              <w:bookmarkEnd w:id="15422"/>
            </w:del>
          </w:p>
        </w:tc>
        <w:bookmarkStart w:id="15423" w:name="_Toc530658642"/>
        <w:bookmarkStart w:id="15424" w:name="_Toc530662366"/>
        <w:bookmarkStart w:id="15425" w:name="_Toc530662833"/>
        <w:bookmarkStart w:id="15426" w:name="_Toc531009758"/>
        <w:bookmarkStart w:id="15427" w:name="_Toc531101993"/>
        <w:bookmarkStart w:id="15428" w:name="_Toc531102941"/>
        <w:bookmarkStart w:id="15429" w:name="_Toc531359180"/>
        <w:bookmarkStart w:id="15430" w:name="_Toc531360161"/>
        <w:bookmarkStart w:id="15431" w:name="_Toc531381003"/>
        <w:bookmarkEnd w:id="15423"/>
        <w:bookmarkEnd w:id="15424"/>
        <w:bookmarkEnd w:id="15425"/>
        <w:bookmarkEnd w:id="15426"/>
        <w:bookmarkEnd w:id="15427"/>
        <w:bookmarkEnd w:id="15428"/>
        <w:bookmarkEnd w:id="15429"/>
        <w:bookmarkEnd w:id="15430"/>
        <w:bookmarkEnd w:id="15431"/>
      </w:tr>
      <w:tr w:rsidR="00366807" w:rsidRPr="00920004" w:rsidDel="00C774DC" w14:paraId="6BE7B29E" w14:textId="068CC2B3" w:rsidTr="00A06DD8">
        <w:trPr>
          <w:del w:id="15432" w:author="phuong vu" w:date="2018-11-22T13:51:00Z"/>
        </w:trPr>
        <w:tc>
          <w:tcPr>
            <w:tcW w:w="2425" w:type="dxa"/>
          </w:tcPr>
          <w:p w14:paraId="4290B4F3" w14:textId="52A377FC" w:rsidR="00366807" w:rsidRPr="00920004" w:rsidDel="00C774DC" w:rsidRDefault="00366807" w:rsidP="00BD0851">
            <w:pPr>
              <w:spacing w:before="240" w:line="0" w:lineRule="atLeast"/>
              <w:rPr>
                <w:del w:id="15433" w:author="phuong vu" w:date="2018-11-22T13:51:00Z"/>
                <w:b/>
                <w:rPrChange w:id="15434" w:author="phuong vu" w:date="2018-11-30T22:36:00Z">
                  <w:rPr>
                    <w:del w:id="15435" w:author="phuong vu" w:date="2018-11-22T13:51:00Z"/>
                    <w:b/>
                  </w:rPr>
                </w:rPrChange>
              </w:rPr>
              <w:pPrChange w:id="15436" w:author="phuong vu" w:date="2018-11-30T14:16:00Z">
                <w:pPr>
                  <w:spacing w:line="276" w:lineRule="auto"/>
                </w:pPr>
              </w:pPrChange>
            </w:pPr>
            <w:del w:id="15437" w:author="phuong vu" w:date="2018-11-22T13:51:00Z">
              <w:r w:rsidRPr="00920004" w:rsidDel="00C774DC">
                <w:rPr>
                  <w:b/>
                  <w:rPrChange w:id="15438" w:author="phuong vu" w:date="2018-11-30T22:36:00Z">
                    <w:rPr>
                      <w:b/>
                    </w:rPr>
                  </w:rPrChange>
                </w:rPr>
                <w:delText>Cách xử lí</w:delText>
              </w:r>
              <w:bookmarkStart w:id="15439" w:name="_Toc530658643"/>
              <w:bookmarkStart w:id="15440" w:name="_Toc530662367"/>
              <w:bookmarkStart w:id="15441" w:name="_Toc530662834"/>
              <w:bookmarkStart w:id="15442" w:name="_Toc531009759"/>
              <w:bookmarkStart w:id="15443" w:name="_Toc531101994"/>
              <w:bookmarkStart w:id="15444" w:name="_Toc531102942"/>
              <w:bookmarkStart w:id="15445" w:name="_Toc531359181"/>
              <w:bookmarkStart w:id="15446" w:name="_Toc531360162"/>
              <w:bookmarkStart w:id="15447" w:name="_Toc531381004"/>
              <w:bookmarkEnd w:id="15439"/>
              <w:bookmarkEnd w:id="15440"/>
              <w:bookmarkEnd w:id="15441"/>
              <w:bookmarkEnd w:id="15442"/>
              <w:bookmarkEnd w:id="15443"/>
              <w:bookmarkEnd w:id="15444"/>
              <w:bookmarkEnd w:id="15445"/>
              <w:bookmarkEnd w:id="15446"/>
              <w:bookmarkEnd w:id="15447"/>
            </w:del>
          </w:p>
        </w:tc>
        <w:tc>
          <w:tcPr>
            <w:tcW w:w="6686" w:type="dxa"/>
          </w:tcPr>
          <w:p w14:paraId="447AB946" w14:textId="2784697B" w:rsidR="00366807" w:rsidRPr="00920004" w:rsidDel="00C774DC" w:rsidRDefault="00366807" w:rsidP="00BD0851">
            <w:pPr>
              <w:spacing w:before="240" w:line="0" w:lineRule="atLeast"/>
              <w:rPr>
                <w:del w:id="15448" w:author="phuong vu" w:date="2018-11-22T13:51:00Z"/>
                <w:rPrChange w:id="15449" w:author="phuong vu" w:date="2018-11-30T22:36:00Z">
                  <w:rPr>
                    <w:del w:id="15450" w:author="phuong vu" w:date="2018-11-22T13:51:00Z"/>
                    <w:lang w:val="en-US"/>
                  </w:rPr>
                </w:rPrChange>
              </w:rPr>
              <w:pPrChange w:id="15451" w:author="phuong vu" w:date="2018-11-30T14:16:00Z">
                <w:pPr>
                  <w:spacing w:line="276" w:lineRule="auto"/>
                </w:pPr>
              </w:pPrChange>
            </w:pPr>
            <w:del w:id="15452" w:author="phuong vu" w:date="2018-11-22T13:51:00Z">
              <w:r w:rsidRPr="00920004" w:rsidDel="00C774DC">
                <w:rPr>
                  <w:rPrChange w:id="15453" w:author="phuong vu" w:date="2018-11-30T22:36:00Z">
                    <w:rPr>
                      <w:lang w:val="en-US"/>
                    </w:rPr>
                  </w:rPrChange>
                </w:rPr>
                <w:delText>Bước 1: Click vào Đăng xuất ở góc phải trên đối với trang web và Tài khoản -&gt; Đăng xuất đối với ứng dụng điện thoại</w:delText>
              </w:r>
              <w:bookmarkStart w:id="15454" w:name="_Toc530658644"/>
              <w:bookmarkStart w:id="15455" w:name="_Toc530662368"/>
              <w:bookmarkStart w:id="15456" w:name="_Toc530662835"/>
              <w:bookmarkStart w:id="15457" w:name="_Toc531009760"/>
              <w:bookmarkStart w:id="15458" w:name="_Toc531101995"/>
              <w:bookmarkStart w:id="15459" w:name="_Toc531102943"/>
              <w:bookmarkStart w:id="15460" w:name="_Toc531359182"/>
              <w:bookmarkStart w:id="15461" w:name="_Toc531360163"/>
              <w:bookmarkStart w:id="15462" w:name="_Toc531381005"/>
              <w:bookmarkEnd w:id="15454"/>
              <w:bookmarkEnd w:id="15455"/>
              <w:bookmarkEnd w:id="15456"/>
              <w:bookmarkEnd w:id="15457"/>
              <w:bookmarkEnd w:id="15458"/>
              <w:bookmarkEnd w:id="15459"/>
              <w:bookmarkEnd w:id="15460"/>
              <w:bookmarkEnd w:id="15461"/>
              <w:bookmarkEnd w:id="15462"/>
            </w:del>
          </w:p>
          <w:p w14:paraId="4178C9BC" w14:textId="14BE1823" w:rsidR="00D04C7C" w:rsidRPr="00920004" w:rsidDel="00C774DC" w:rsidRDefault="00366807" w:rsidP="00BD0851">
            <w:pPr>
              <w:spacing w:before="240" w:line="0" w:lineRule="atLeast"/>
              <w:rPr>
                <w:del w:id="15463" w:author="phuong vu" w:date="2018-11-22T13:51:00Z"/>
                <w:rPrChange w:id="15464" w:author="phuong vu" w:date="2018-11-30T22:36:00Z">
                  <w:rPr>
                    <w:del w:id="15465" w:author="phuong vu" w:date="2018-11-22T13:51:00Z"/>
                    <w:lang w:val="en-US"/>
                  </w:rPr>
                </w:rPrChange>
              </w:rPr>
              <w:pPrChange w:id="15466" w:author="phuong vu" w:date="2018-11-30T14:16:00Z">
                <w:pPr>
                  <w:spacing w:line="276" w:lineRule="auto"/>
                </w:pPr>
              </w:pPrChange>
            </w:pPr>
            <w:del w:id="15467" w:author="phuong vu" w:date="2018-11-22T13:51:00Z">
              <w:r w:rsidRPr="00920004" w:rsidDel="00C774DC">
                <w:rPr>
                  <w:rPrChange w:id="15468" w:author="phuong vu" w:date="2018-11-30T22:36:00Z">
                    <w:rPr>
                      <w:lang w:val="en-US"/>
                    </w:rPr>
                  </w:rPrChange>
                </w:rPr>
                <w:delText xml:space="preserve">Bước 2: Ứng dụng cũng như trang web sẽ xóa toàn bộ thông tin để </w:delText>
              </w:r>
              <w:r w:rsidR="009B0E96" w:rsidRPr="00920004" w:rsidDel="00C774DC">
                <w:rPr>
                  <w:rPrChange w:id="15469" w:author="phuong vu" w:date="2018-11-30T22:36:00Z">
                    <w:rPr>
                      <w:lang w:val="en-US"/>
                    </w:rPr>
                  </w:rPrChange>
                </w:rPr>
                <w:delText>đăng nhập</w:delText>
              </w:r>
              <w:r w:rsidRPr="00920004" w:rsidDel="00C774DC">
                <w:rPr>
                  <w:rPrChange w:id="15470" w:author="phuong vu" w:date="2018-11-30T22:36:00Z">
                    <w:rPr>
                      <w:lang w:val="en-US"/>
                    </w:rPr>
                  </w:rPrChange>
                </w:rPr>
                <w:delText xml:space="preserve"> và thông tin lưu tạm thời ra khỏi SharePreferences</w:delText>
              </w:r>
              <w:r w:rsidR="00D04C7C" w:rsidRPr="00920004" w:rsidDel="00C774DC">
                <w:rPr>
                  <w:rPrChange w:id="15471" w:author="phuong vu" w:date="2018-11-30T22:36:00Z">
                    <w:rPr>
                      <w:lang w:val="en-US"/>
                    </w:rPr>
                  </w:rPrChange>
                </w:rPr>
                <w:delText>, Local Storage.</w:delText>
              </w:r>
              <w:bookmarkStart w:id="15472" w:name="_Toc530658645"/>
              <w:bookmarkStart w:id="15473" w:name="_Toc530662369"/>
              <w:bookmarkStart w:id="15474" w:name="_Toc530662836"/>
              <w:bookmarkStart w:id="15475" w:name="_Toc531009761"/>
              <w:bookmarkStart w:id="15476" w:name="_Toc531101996"/>
              <w:bookmarkStart w:id="15477" w:name="_Toc531102944"/>
              <w:bookmarkStart w:id="15478" w:name="_Toc531359183"/>
              <w:bookmarkStart w:id="15479" w:name="_Toc531360164"/>
              <w:bookmarkStart w:id="15480" w:name="_Toc531381006"/>
              <w:bookmarkEnd w:id="15472"/>
              <w:bookmarkEnd w:id="15473"/>
              <w:bookmarkEnd w:id="15474"/>
              <w:bookmarkEnd w:id="15475"/>
              <w:bookmarkEnd w:id="15476"/>
              <w:bookmarkEnd w:id="15477"/>
              <w:bookmarkEnd w:id="15478"/>
              <w:bookmarkEnd w:id="15479"/>
              <w:bookmarkEnd w:id="15480"/>
            </w:del>
          </w:p>
          <w:p w14:paraId="519F6B64" w14:textId="6746147C" w:rsidR="00366807" w:rsidRPr="00920004" w:rsidDel="00C774DC" w:rsidRDefault="00366807" w:rsidP="00BD0851">
            <w:pPr>
              <w:spacing w:before="240" w:line="0" w:lineRule="atLeast"/>
              <w:rPr>
                <w:del w:id="15481" w:author="phuong vu" w:date="2018-11-22T13:51:00Z"/>
                <w:rPrChange w:id="15482" w:author="phuong vu" w:date="2018-11-30T22:36:00Z">
                  <w:rPr>
                    <w:del w:id="15483" w:author="phuong vu" w:date="2018-11-22T13:51:00Z"/>
                    <w:lang w:val="en-US"/>
                  </w:rPr>
                </w:rPrChange>
              </w:rPr>
              <w:pPrChange w:id="15484" w:author="phuong vu" w:date="2018-11-30T14:16:00Z">
                <w:pPr>
                  <w:spacing w:line="276" w:lineRule="auto"/>
                </w:pPr>
              </w:pPrChange>
            </w:pPr>
            <w:del w:id="15485" w:author="phuong vu" w:date="2018-11-22T13:51:00Z">
              <w:r w:rsidRPr="00920004" w:rsidDel="00C774DC">
                <w:rPr>
                  <w:rPrChange w:id="15486" w:author="phuong vu" w:date="2018-11-30T22:36:00Z">
                    <w:rPr>
                      <w:lang w:val="en-US"/>
                    </w:rPr>
                  </w:rPrChange>
                </w:rPr>
                <w:delText>Bước 3:</w:delText>
              </w:r>
              <w:r w:rsidR="00D04C7C" w:rsidRPr="00920004" w:rsidDel="00C774DC">
                <w:rPr>
                  <w:rPrChange w:id="15487" w:author="phuong vu" w:date="2018-11-30T22:36:00Z">
                    <w:rPr>
                      <w:lang w:val="en-US"/>
                    </w:rPr>
                  </w:rPrChange>
                </w:rPr>
                <w:delText xml:space="preserve"> Tự động chuyển về trang đăng nhập</w:delText>
              </w:r>
              <w:r w:rsidRPr="00920004" w:rsidDel="00C774DC">
                <w:rPr>
                  <w:rPrChange w:id="15488" w:author="phuong vu" w:date="2018-11-30T22:36:00Z">
                    <w:rPr>
                      <w:lang w:val="en-US"/>
                    </w:rPr>
                  </w:rPrChange>
                </w:rPr>
                <w:delText>.</w:delText>
              </w:r>
              <w:bookmarkStart w:id="15489" w:name="_Toc530658646"/>
              <w:bookmarkStart w:id="15490" w:name="_Toc530662370"/>
              <w:bookmarkStart w:id="15491" w:name="_Toc530662837"/>
              <w:bookmarkStart w:id="15492" w:name="_Toc531009762"/>
              <w:bookmarkStart w:id="15493" w:name="_Toc531101997"/>
              <w:bookmarkStart w:id="15494" w:name="_Toc531102945"/>
              <w:bookmarkStart w:id="15495" w:name="_Toc531359184"/>
              <w:bookmarkStart w:id="15496" w:name="_Toc531360165"/>
              <w:bookmarkStart w:id="15497" w:name="_Toc531381007"/>
              <w:bookmarkEnd w:id="15489"/>
              <w:bookmarkEnd w:id="15490"/>
              <w:bookmarkEnd w:id="15491"/>
              <w:bookmarkEnd w:id="15492"/>
              <w:bookmarkEnd w:id="15493"/>
              <w:bookmarkEnd w:id="15494"/>
              <w:bookmarkEnd w:id="15495"/>
              <w:bookmarkEnd w:id="15496"/>
              <w:bookmarkEnd w:id="15497"/>
            </w:del>
          </w:p>
        </w:tc>
        <w:bookmarkStart w:id="15498" w:name="_Toc530658647"/>
        <w:bookmarkStart w:id="15499" w:name="_Toc530662371"/>
        <w:bookmarkStart w:id="15500" w:name="_Toc530662838"/>
        <w:bookmarkStart w:id="15501" w:name="_Toc531009763"/>
        <w:bookmarkStart w:id="15502" w:name="_Toc531101998"/>
        <w:bookmarkStart w:id="15503" w:name="_Toc531102946"/>
        <w:bookmarkStart w:id="15504" w:name="_Toc531359185"/>
        <w:bookmarkStart w:id="15505" w:name="_Toc531360166"/>
        <w:bookmarkStart w:id="15506" w:name="_Toc531381008"/>
        <w:bookmarkEnd w:id="15498"/>
        <w:bookmarkEnd w:id="15499"/>
        <w:bookmarkEnd w:id="15500"/>
        <w:bookmarkEnd w:id="15501"/>
        <w:bookmarkEnd w:id="15502"/>
        <w:bookmarkEnd w:id="15503"/>
        <w:bookmarkEnd w:id="15504"/>
        <w:bookmarkEnd w:id="15505"/>
        <w:bookmarkEnd w:id="15506"/>
      </w:tr>
      <w:tr w:rsidR="00366807" w:rsidRPr="00920004" w:rsidDel="00C774DC" w14:paraId="5D8BB68B" w14:textId="621644B7" w:rsidTr="00A06DD8">
        <w:trPr>
          <w:del w:id="15507" w:author="phuong vu" w:date="2018-11-22T13:51:00Z"/>
        </w:trPr>
        <w:tc>
          <w:tcPr>
            <w:tcW w:w="2425" w:type="dxa"/>
          </w:tcPr>
          <w:p w14:paraId="32BC48B1" w14:textId="268F6A6B" w:rsidR="00366807" w:rsidRPr="00920004" w:rsidDel="00C774DC" w:rsidRDefault="00366807" w:rsidP="00BD0851">
            <w:pPr>
              <w:spacing w:before="240" w:line="0" w:lineRule="atLeast"/>
              <w:rPr>
                <w:del w:id="15508" w:author="phuong vu" w:date="2018-11-22T13:51:00Z"/>
                <w:b/>
                <w:rPrChange w:id="15509" w:author="phuong vu" w:date="2018-11-30T22:36:00Z">
                  <w:rPr>
                    <w:del w:id="15510" w:author="phuong vu" w:date="2018-11-22T13:51:00Z"/>
                    <w:b/>
                  </w:rPr>
                </w:rPrChange>
              </w:rPr>
              <w:pPrChange w:id="15511" w:author="phuong vu" w:date="2018-11-30T14:16:00Z">
                <w:pPr>
                  <w:spacing w:line="276" w:lineRule="auto"/>
                </w:pPr>
              </w:pPrChange>
            </w:pPr>
            <w:del w:id="15512" w:author="phuong vu" w:date="2018-11-22T13:51:00Z">
              <w:r w:rsidRPr="00920004" w:rsidDel="00C774DC">
                <w:rPr>
                  <w:b/>
                  <w:rPrChange w:id="15513" w:author="phuong vu" w:date="2018-11-30T22:36:00Z">
                    <w:rPr>
                      <w:b/>
                    </w:rPr>
                  </w:rPrChange>
                </w:rPr>
                <w:delText>Kết quả</w:delText>
              </w:r>
              <w:bookmarkStart w:id="15514" w:name="_Toc530658648"/>
              <w:bookmarkStart w:id="15515" w:name="_Toc530662372"/>
              <w:bookmarkStart w:id="15516" w:name="_Toc530662839"/>
              <w:bookmarkStart w:id="15517" w:name="_Toc531009764"/>
              <w:bookmarkStart w:id="15518" w:name="_Toc531101999"/>
              <w:bookmarkStart w:id="15519" w:name="_Toc531102947"/>
              <w:bookmarkStart w:id="15520" w:name="_Toc531359186"/>
              <w:bookmarkStart w:id="15521" w:name="_Toc531360167"/>
              <w:bookmarkStart w:id="15522" w:name="_Toc531381009"/>
              <w:bookmarkEnd w:id="15514"/>
              <w:bookmarkEnd w:id="15515"/>
              <w:bookmarkEnd w:id="15516"/>
              <w:bookmarkEnd w:id="15517"/>
              <w:bookmarkEnd w:id="15518"/>
              <w:bookmarkEnd w:id="15519"/>
              <w:bookmarkEnd w:id="15520"/>
              <w:bookmarkEnd w:id="15521"/>
              <w:bookmarkEnd w:id="15522"/>
            </w:del>
          </w:p>
        </w:tc>
        <w:tc>
          <w:tcPr>
            <w:tcW w:w="6686" w:type="dxa"/>
          </w:tcPr>
          <w:p w14:paraId="7C3D7A5A" w14:textId="5FF200D1" w:rsidR="00366807" w:rsidRPr="00920004" w:rsidDel="00C774DC" w:rsidRDefault="00D04C7C" w:rsidP="00BD0851">
            <w:pPr>
              <w:spacing w:before="240" w:line="0" w:lineRule="atLeast"/>
              <w:rPr>
                <w:del w:id="15523" w:author="phuong vu" w:date="2018-11-22T13:51:00Z"/>
                <w:rPrChange w:id="15524" w:author="phuong vu" w:date="2018-11-30T22:36:00Z">
                  <w:rPr>
                    <w:del w:id="15525" w:author="phuong vu" w:date="2018-11-22T13:51:00Z"/>
                    <w:lang w:val="en-US"/>
                  </w:rPr>
                </w:rPrChange>
              </w:rPr>
              <w:pPrChange w:id="15526" w:author="phuong vu" w:date="2018-11-30T14:16:00Z">
                <w:pPr>
                  <w:spacing w:line="276" w:lineRule="auto"/>
                </w:pPr>
              </w:pPrChange>
            </w:pPr>
            <w:del w:id="15527" w:author="phuong vu" w:date="2018-11-22T13:51:00Z">
              <w:r w:rsidRPr="00920004" w:rsidDel="00C774DC">
                <w:rPr>
                  <w:rPrChange w:id="15528" w:author="phuong vu" w:date="2018-11-30T22:36:00Z">
                    <w:rPr>
                      <w:lang w:val="en-US"/>
                    </w:rPr>
                  </w:rPrChange>
                </w:rPr>
                <w:delText>Người dùng quay lại trang đ</w:delText>
              </w:r>
              <w:r w:rsidR="00155CEA" w:rsidRPr="00920004" w:rsidDel="00C774DC">
                <w:rPr>
                  <w:rPrChange w:id="15529" w:author="phuong vu" w:date="2018-11-30T22:36:00Z">
                    <w:rPr>
                      <w:lang w:val="en-US"/>
                    </w:rPr>
                  </w:rPrChange>
                </w:rPr>
                <w:delText>ă</w:delText>
              </w:r>
              <w:r w:rsidRPr="00920004" w:rsidDel="00C774DC">
                <w:rPr>
                  <w:rPrChange w:id="15530" w:author="phuong vu" w:date="2018-11-30T22:36:00Z">
                    <w:rPr>
                      <w:lang w:val="en-US"/>
                    </w:rPr>
                  </w:rPrChange>
                </w:rPr>
                <w:delText>ng nhập</w:delText>
              </w:r>
              <w:bookmarkStart w:id="15531" w:name="_Toc530658649"/>
              <w:bookmarkStart w:id="15532" w:name="_Toc530662373"/>
              <w:bookmarkStart w:id="15533" w:name="_Toc530662840"/>
              <w:bookmarkStart w:id="15534" w:name="_Toc531009765"/>
              <w:bookmarkStart w:id="15535" w:name="_Toc531102000"/>
              <w:bookmarkStart w:id="15536" w:name="_Toc531102948"/>
              <w:bookmarkStart w:id="15537" w:name="_Toc531359187"/>
              <w:bookmarkStart w:id="15538" w:name="_Toc531360168"/>
              <w:bookmarkStart w:id="15539" w:name="_Toc531381010"/>
              <w:bookmarkEnd w:id="15531"/>
              <w:bookmarkEnd w:id="15532"/>
              <w:bookmarkEnd w:id="15533"/>
              <w:bookmarkEnd w:id="15534"/>
              <w:bookmarkEnd w:id="15535"/>
              <w:bookmarkEnd w:id="15536"/>
              <w:bookmarkEnd w:id="15537"/>
              <w:bookmarkEnd w:id="15538"/>
              <w:bookmarkEnd w:id="15539"/>
            </w:del>
          </w:p>
        </w:tc>
        <w:bookmarkStart w:id="15540" w:name="_Toc530658650"/>
        <w:bookmarkStart w:id="15541" w:name="_Toc530662374"/>
        <w:bookmarkStart w:id="15542" w:name="_Toc530662841"/>
        <w:bookmarkStart w:id="15543" w:name="_Toc531009766"/>
        <w:bookmarkStart w:id="15544" w:name="_Toc531102001"/>
        <w:bookmarkStart w:id="15545" w:name="_Toc531102949"/>
        <w:bookmarkStart w:id="15546" w:name="_Toc531359188"/>
        <w:bookmarkStart w:id="15547" w:name="_Toc531360169"/>
        <w:bookmarkStart w:id="15548" w:name="_Toc531381011"/>
        <w:bookmarkEnd w:id="15540"/>
        <w:bookmarkEnd w:id="15541"/>
        <w:bookmarkEnd w:id="15542"/>
        <w:bookmarkEnd w:id="15543"/>
        <w:bookmarkEnd w:id="15544"/>
        <w:bookmarkEnd w:id="15545"/>
        <w:bookmarkEnd w:id="15546"/>
        <w:bookmarkEnd w:id="15547"/>
        <w:bookmarkEnd w:id="15548"/>
      </w:tr>
      <w:tr w:rsidR="00366807" w:rsidRPr="00920004" w:rsidDel="00C774DC" w14:paraId="3BDDF7F4" w14:textId="404DBB81" w:rsidTr="00A06DD8">
        <w:trPr>
          <w:del w:id="15549" w:author="phuong vu" w:date="2018-11-22T13:51:00Z"/>
        </w:trPr>
        <w:tc>
          <w:tcPr>
            <w:tcW w:w="2425" w:type="dxa"/>
          </w:tcPr>
          <w:p w14:paraId="53E6E968" w14:textId="24605B5B" w:rsidR="00366807" w:rsidRPr="00920004" w:rsidDel="00C774DC" w:rsidRDefault="00366807" w:rsidP="00BD0851">
            <w:pPr>
              <w:spacing w:before="240" w:line="0" w:lineRule="atLeast"/>
              <w:rPr>
                <w:del w:id="15550" w:author="phuong vu" w:date="2018-11-22T13:51:00Z"/>
                <w:b/>
                <w:rPrChange w:id="15551" w:author="phuong vu" w:date="2018-11-30T22:36:00Z">
                  <w:rPr>
                    <w:del w:id="15552" w:author="phuong vu" w:date="2018-11-22T13:51:00Z"/>
                    <w:b/>
                  </w:rPr>
                </w:rPrChange>
              </w:rPr>
              <w:pPrChange w:id="15553" w:author="phuong vu" w:date="2018-11-30T14:16:00Z">
                <w:pPr>
                  <w:spacing w:line="276" w:lineRule="auto"/>
                </w:pPr>
              </w:pPrChange>
            </w:pPr>
            <w:del w:id="15554" w:author="phuong vu" w:date="2018-11-22T13:51:00Z">
              <w:r w:rsidRPr="00920004" w:rsidDel="00C774DC">
                <w:rPr>
                  <w:b/>
                  <w:rPrChange w:id="15555" w:author="phuong vu" w:date="2018-11-30T22:36:00Z">
                    <w:rPr>
                      <w:b/>
                    </w:rPr>
                  </w:rPrChange>
                </w:rPr>
                <w:delText>Ghi chú</w:delText>
              </w:r>
              <w:bookmarkStart w:id="15556" w:name="_Toc530658651"/>
              <w:bookmarkStart w:id="15557" w:name="_Toc530662375"/>
              <w:bookmarkStart w:id="15558" w:name="_Toc530662842"/>
              <w:bookmarkStart w:id="15559" w:name="_Toc531009767"/>
              <w:bookmarkStart w:id="15560" w:name="_Toc531102002"/>
              <w:bookmarkStart w:id="15561" w:name="_Toc531102950"/>
              <w:bookmarkStart w:id="15562" w:name="_Toc531359189"/>
              <w:bookmarkStart w:id="15563" w:name="_Toc531360170"/>
              <w:bookmarkStart w:id="15564" w:name="_Toc531381012"/>
              <w:bookmarkEnd w:id="15556"/>
              <w:bookmarkEnd w:id="15557"/>
              <w:bookmarkEnd w:id="15558"/>
              <w:bookmarkEnd w:id="15559"/>
              <w:bookmarkEnd w:id="15560"/>
              <w:bookmarkEnd w:id="15561"/>
              <w:bookmarkEnd w:id="15562"/>
              <w:bookmarkEnd w:id="15563"/>
              <w:bookmarkEnd w:id="15564"/>
            </w:del>
          </w:p>
        </w:tc>
        <w:tc>
          <w:tcPr>
            <w:tcW w:w="6686" w:type="dxa"/>
          </w:tcPr>
          <w:p w14:paraId="5FC8F7F9" w14:textId="321DE7AE" w:rsidR="00366807" w:rsidRPr="00920004" w:rsidDel="00C774DC" w:rsidRDefault="00D04C7C" w:rsidP="00BD0851">
            <w:pPr>
              <w:keepNext/>
              <w:spacing w:before="240" w:line="0" w:lineRule="atLeast"/>
              <w:rPr>
                <w:del w:id="15565" w:author="phuong vu" w:date="2018-11-22T13:51:00Z"/>
                <w:rPrChange w:id="15566" w:author="phuong vu" w:date="2018-11-30T22:36:00Z">
                  <w:rPr>
                    <w:del w:id="15567" w:author="phuong vu" w:date="2018-11-22T13:51:00Z"/>
                    <w:lang w:val="en-US"/>
                  </w:rPr>
                </w:rPrChange>
              </w:rPr>
              <w:pPrChange w:id="15568" w:author="phuong vu" w:date="2018-11-30T14:16:00Z">
                <w:pPr>
                  <w:keepNext/>
                  <w:spacing w:line="276" w:lineRule="auto"/>
                </w:pPr>
              </w:pPrChange>
            </w:pPr>
            <w:del w:id="15569" w:author="phuong vu" w:date="2018-11-22T13:51:00Z">
              <w:r w:rsidRPr="00920004" w:rsidDel="00C774DC">
                <w:rPr>
                  <w:rPrChange w:id="15570" w:author="phuong vu" w:date="2018-11-30T22:36:00Z">
                    <w:rPr>
                      <w:lang w:val="en-US"/>
                    </w:rPr>
                  </w:rPrChange>
                </w:rPr>
                <w:delText>Bắt buộc mọi thông tin, dữ liệu lưu tạm thời phải được xóa sạch.</w:delText>
              </w:r>
              <w:r w:rsidR="00366807" w:rsidRPr="00920004" w:rsidDel="00C774DC">
                <w:rPr>
                  <w:rPrChange w:id="15571" w:author="phuong vu" w:date="2018-11-30T22:36:00Z">
                    <w:rPr>
                      <w:lang w:val="en-US"/>
                    </w:rPr>
                  </w:rPrChange>
                </w:rPr>
                <w:delText xml:space="preserve"> </w:delText>
              </w:r>
              <w:bookmarkStart w:id="15572" w:name="_Toc530658652"/>
              <w:bookmarkStart w:id="15573" w:name="_Toc530662376"/>
              <w:bookmarkStart w:id="15574" w:name="_Toc530662843"/>
              <w:bookmarkStart w:id="15575" w:name="_Toc531009768"/>
              <w:bookmarkStart w:id="15576" w:name="_Toc531102003"/>
              <w:bookmarkStart w:id="15577" w:name="_Toc531102951"/>
              <w:bookmarkStart w:id="15578" w:name="_Toc531359190"/>
              <w:bookmarkStart w:id="15579" w:name="_Toc531360171"/>
              <w:bookmarkStart w:id="15580" w:name="_Toc531381013"/>
              <w:bookmarkEnd w:id="15572"/>
              <w:bookmarkEnd w:id="15573"/>
              <w:bookmarkEnd w:id="15574"/>
              <w:bookmarkEnd w:id="15575"/>
              <w:bookmarkEnd w:id="15576"/>
              <w:bookmarkEnd w:id="15577"/>
              <w:bookmarkEnd w:id="15578"/>
              <w:bookmarkEnd w:id="15579"/>
              <w:bookmarkEnd w:id="15580"/>
            </w:del>
          </w:p>
        </w:tc>
        <w:bookmarkStart w:id="15581" w:name="_Toc530658653"/>
        <w:bookmarkStart w:id="15582" w:name="_Toc530662377"/>
        <w:bookmarkStart w:id="15583" w:name="_Toc530662844"/>
        <w:bookmarkStart w:id="15584" w:name="_Toc531009769"/>
        <w:bookmarkStart w:id="15585" w:name="_Toc531102004"/>
        <w:bookmarkStart w:id="15586" w:name="_Toc531102952"/>
        <w:bookmarkStart w:id="15587" w:name="_Toc531359191"/>
        <w:bookmarkStart w:id="15588" w:name="_Toc531360172"/>
        <w:bookmarkStart w:id="15589" w:name="_Toc531381014"/>
        <w:bookmarkEnd w:id="15581"/>
        <w:bookmarkEnd w:id="15582"/>
        <w:bookmarkEnd w:id="15583"/>
        <w:bookmarkEnd w:id="15584"/>
        <w:bookmarkEnd w:id="15585"/>
        <w:bookmarkEnd w:id="15586"/>
        <w:bookmarkEnd w:id="15587"/>
        <w:bookmarkEnd w:id="15588"/>
        <w:bookmarkEnd w:id="15589"/>
      </w:tr>
    </w:tbl>
    <w:p w14:paraId="5EF3C3C8" w14:textId="011F0DAC" w:rsidR="00366807" w:rsidRPr="00920004" w:rsidDel="00C774DC" w:rsidRDefault="00366807" w:rsidP="00BD0851">
      <w:pPr>
        <w:spacing w:before="240" w:line="0" w:lineRule="atLeast"/>
        <w:rPr>
          <w:del w:id="15590" w:author="phuong vu" w:date="2018-11-22T13:51:00Z"/>
          <w:rPrChange w:id="15591" w:author="phuong vu" w:date="2018-11-30T22:36:00Z">
            <w:rPr>
              <w:del w:id="15592" w:author="phuong vu" w:date="2018-11-22T13:51:00Z"/>
            </w:rPr>
          </w:rPrChange>
        </w:rPr>
        <w:pPrChange w:id="15593" w:author="phuong vu" w:date="2018-11-30T14:16:00Z">
          <w:pPr/>
        </w:pPrChange>
      </w:pPr>
      <w:bookmarkStart w:id="15594" w:name="_Toc530658654"/>
      <w:bookmarkStart w:id="15595" w:name="_Toc530662378"/>
      <w:bookmarkStart w:id="15596" w:name="_Toc530662845"/>
      <w:bookmarkStart w:id="15597" w:name="_Toc531009770"/>
      <w:bookmarkStart w:id="15598" w:name="_Toc531102005"/>
      <w:bookmarkStart w:id="15599" w:name="_Toc531102953"/>
      <w:bookmarkStart w:id="15600" w:name="_Toc531359192"/>
      <w:bookmarkStart w:id="15601" w:name="_Toc531360173"/>
      <w:bookmarkStart w:id="15602" w:name="_Toc531381015"/>
      <w:bookmarkEnd w:id="15594"/>
      <w:bookmarkEnd w:id="15595"/>
      <w:bookmarkEnd w:id="15596"/>
      <w:bookmarkEnd w:id="15597"/>
      <w:bookmarkEnd w:id="15598"/>
      <w:bookmarkEnd w:id="15599"/>
      <w:bookmarkEnd w:id="15600"/>
      <w:bookmarkEnd w:id="15601"/>
      <w:bookmarkEnd w:id="15602"/>
    </w:p>
    <w:p w14:paraId="461925F9" w14:textId="32CC0BA1" w:rsidR="00F5523F" w:rsidRPr="00920004" w:rsidDel="00C774DC" w:rsidRDefault="008D1D84" w:rsidP="00BD0851">
      <w:pPr>
        <w:pStyle w:val="Heading4"/>
        <w:spacing w:before="240" w:line="0" w:lineRule="atLeast"/>
        <w:rPr>
          <w:del w:id="15603" w:author="phuong vu" w:date="2018-11-22T13:51:00Z"/>
          <w:rFonts w:cstheme="majorHAnsi"/>
          <w:rPrChange w:id="15604" w:author="phuong vu" w:date="2018-11-30T22:36:00Z">
            <w:rPr>
              <w:del w:id="15605" w:author="phuong vu" w:date="2018-11-22T13:51:00Z"/>
              <w:lang w:val="en-US"/>
            </w:rPr>
          </w:rPrChange>
        </w:rPr>
        <w:pPrChange w:id="15606" w:author="phuong vu" w:date="2018-11-30T14:16:00Z">
          <w:pPr>
            <w:pStyle w:val="Heading4"/>
          </w:pPr>
        </w:pPrChange>
      </w:pPr>
      <w:del w:id="15607" w:author="phuong vu" w:date="2018-11-22T13:51:00Z">
        <w:r w:rsidRPr="00920004" w:rsidDel="00C774DC">
          <w:rPr>
            <w:rFonts w:cstheme="majorHAnsi"/>
            <w:rPrChange w:id="15608" w:author="phuong vu" w:date="2018-11-30T22:36:00Z">
              <w:rPr>
                <w:lang w:val="en-US"/>
              </w:rPr>
            </w:rPrChange>
          </w:rPr>
          <w:delText xml:space="preserve"> </w:delText>
        </w:r>
        <w:r w:rsidR="00F5523F" w:rsidRPr="00920004" w:rsidDel="00C774DC">
          <w:rPr>
            <w:rFonts w:cstheme="majorHAnsi"/>
            <w:rPrChange w:id="15609" w:author="phuong vu" w:date="2018-11-30T22:36:00Z">
              <w:rPr>
                <w:lang w:val="en-US"/>
              </w:rPr>
            </w:rPrChange>
          </w:rPr>
          <w:delText>Đăng kí tài khoản khách hàng</w:delText>
        </w:r>
        <w:bookmarkStart w:id="15610" w:name="_Toc530658655"/>
        <w:bookmarkStart w:id="15611" w:name="_Toc530662379"/>
        <w:bookmarkStart w:id="15612" w:name="_Toc530662846"/>
        <w:bookmarkStart w:id="15613" w:name="_Toc531009771"/>
        <w:bookmarkStart w:id="15614" w:name="_Toc531102006"/>
        <w:bookmarkStart w:id="15615" w:name="_Toc531102954"/>
        <w:bookmarkStart w:id="15616" w:name="_Toc531359193"/>
        <w:bookmarkStart w:id="15617" w:name="_Toc531360174"/>
        <w:bookmarkStart w:id="15618" w:name="_Toc531381016"/>
        <w:bookmarkEnd w:id="15610"/>
        <w:bookmarkEnd w:id="15611"/>
        <w:bookmarkEnd w:id="15612"/>
        <w:bookmarkEnd w:id="15613"/>
        <w:bookmarkEnd w:id="15614"/>
        <w:bookmarkEnd w:id="15615"/>
        <w:bookmarkEnd w:id="15616"/>
        <w:bookmarkEnd w:id="15617"/>
        <w:bookmarkEnd w:id="15618"/>
      </w:del>
    </w:p>
    <w:tbl>
      <w:tblPr>
        <w:tblStyle w:val="TableGrid"/>
        <w:tblW w:w="0" w:type="auto"/>
        <w:tblLook w:val="04A0" w:firstRow="1" w:lastRow="0" w:firstColumn="1" w:lastColumn="0" w:noHBand="0" w:noVBand="1"/>
      </w:tblPr>
      <w:tblGrid>
        <w:gridCol w:w="2351"/>
        <w:gridCol w:w="6426"/>
      </w:tblGrid>
      <w:tr w:rsidR="00A06DD8" w:rsidRPr="00920004" w:rsidDel="00C774DC" w14:paraId="337EEFB9" w14:textId="559A8A97" w:rsidTr="00A06DD8">
        <w:trPr>
          <w:del w:id="15619" w:author="phuong vu" w:date="2018-11-22T13:51:00Z"/>
        </w:trPr>
        <w:tc>
          <w:tcPr>
            <w:tcW w:w="2425" w:type="dxa"/>
          </w:tcPr>
          <w:p w14:paraId="3E6AE330" w14:textId="0D975C3C" w:rsidR="00D04C7C" w:rsidRPr="00920004" w:rsidDel="00C774DC" w:rsidRDefault="00D04C7C" w:rsidP="00BD0851">
            <w:pPr>
              <w:spacing w:before="240" w:line="0" w:lineRule="atLeast"/>
              <w:rPr>
                <w:del w:id="15620" w:author="phuong vu" w:date="2018-11-22T13:51:00Z"/>
                <w:b/>
                <w:rPrChange w:id="15621" w:author="phuong vu" w:date="2018-11-30T22:36:00Z">
                  <w:rPr>
                    <w:del w:id="15622" w:author="phuong vu" w:date="2018-11-22T13:51:00Z"/>
                    <w:b/>
                  </w:rPr>
                </w:rPrChange>
              </w:rPr>
              <w:pPrChange w:id="15623" w:author="phuong vu" w:date="2018-11-30T14:16:00Z">
                <w:pPr>
                  <w:spacing w:line="276" w:lineRule="auto"/>
                </w:pPr>
              </w:pPrChange>
            </w:pPr>
            <w:del w:id="15624" w:author="phuong vu" w:date="2018-11-22T13:51:00Z">
              <w:r w:rsidRPr="00920004" w:rsidDel="00C774DC">
                <w:rPr>
                  <w:b/>
                  <w:rPrChange w:id="15625" w:author="phuong vu" w:date="2018-11-30T22:36:00Z">
                    <w:rPr>
                      <w:b/>
                    </w:rPr>
                  </w:rPrChange>
                </w:rPr>
                <w:delText>Mã yêu cầu</w:delText>
              </w:r>
              <w:bookmarkStart w:id="15626" w:name="_Toc530658656"/>
              <w:bookmarkStart w:id="15627" w:name="_Toc530662380"/>
              <w:bookmarkStart w:id="15628" w:name="_Toc530662847"/>
              <w:bookmarkStart w:id="15629" w:name="_Toc531009772"/>
              <w:bookmarkStart w:id="15630" w:name="_Toc531102007"/>
              <w:bookmarkStart w:id="15631" w:name="_Toc531102955"/>
              <w:bookmarkStart w:id="15632" w:name="_Toc531359194"/>
              <w:bookmarkStart w:id="15633" w:name="_Toc531360175"/>
              <w:bookmarkStart w:id="15634" w:name="_Toc531381017"/>
              <w:bookmarkEnd w:id="15626"/>
              <w:bookmarkEnd w:id="15627"/>
              <w:bookmarkEnd w:id="15628"/>
              <w:bookmarkEnd w:id="15629"/>
              <w:bookmarkEnd w:id="15630"/>
              <w:bookmarkEnd w:id="15631"/>
              <w:bookmarkEnd w:id="15632"/>
              <w:bookmarkEnd w:id="15633"/>
              <w:bookmarkEnd w:id="15634"/>
            </w:del>
          </w:p>
        </w:tc>
        <w:tc>
          <w:tcPr>
            <w:tcW w:w="6686" w:type="dxa"/>
          </w:tcPr>
          <w:p w14:paraId="259A8221" w14:textId="3A43C99E" w:rsidR="00D04C7C" w:rsidRPr="00920004" w:rsidDel="00C774DC" w:rsidRDefault="00D04C7C" w:rsidP="00BD0851">
            <w:pPr>
              <w:spacing w:before="240" w:line="0" w:lineRule="atLeast"/>
              <w:rPr>
                <w:del w:id="15635" w:author="phuong vu" w:date="2018-11-22T13:51:00Z"/>
                <w:rPrChange w:id="15636" w:author="phuong vu" w:date="2018-11-30T22:36:00Z">
                  <w:rPr>
                    <w:del w:id="15637" w:author="phuong vu" w:date="2018-11-22T13:51:00Z"/>
                    <w:lang w:val="en-US"/>
                  </w:rPr>
                </w:rPrChange>
              </w:rPr>
              <w:pPrChange w:id="15638" w:author="phuong vu" w:date="2018-11-30T14:16:00Z">
                <w:pPr>
                  <w:spacing w:line="276" w:lineRule="auto"/>
                </w:pPr>
              </w:pPrChange>
            </w:pPr>
            <w:del w:id="15639" w:author="phuong vu" w:date="2018-11-22T13:51:00Z">
              <w:r w:rsidRPr="00920004" w:rsidDel="00C774DC">
                <w:rPr>
                  <w:rPrChange w:id="15640" w:author="phuong vu" w:date="2018-11-30T22:36:00Z">
                    <w:rPr>
                      <w:lang w:val="en-US"/>
                    </w:rPr>
                  </w:rPrChange>
                </w:rPr>
                <w:delText>GU_10</w:delText>
              </w:r>
              <w:bookmarkStart w:id="15641" w:name="_Toc530658657"/>
              <w:bookmarkStart w:id="15642" w:name="_Toc530662381"/>
              <w:bookmarkStart w:id="15643" w:name="_Toc530662848"/>
              <w:bookmarkStart w:id="15644" w:name="_Toc531009773"/>
              <w:bookmarkStart w:id="15645" w:name="_Toc531102008"/>
              <w:bookmarkStart w:id="15646" w:name="_Toc531102956"/>
              <w:bookmarkStart w:id="15647" w:name="_Toc531359195"/>
              <w:bookmarkStart w:id="15648" w:name="_Toc531360176"/>
              <w:bookmarkStart w:id="15649" w:name="_Toc531381018"/>
              <w:bookmarkEnd w:id="15641"/>
              <w:bookmarkEnd w:id="15642"/>
              <w:bookmarkEnd w:id="15643"/>
              <w:bookmarkEnd w:id="15644"/>
              <w:bookmarkEnd w:id="15645"/>
              <w:bookmarkEnd w:id="15646"/>
              <w:bookmarkEnd w:id="15647"/>
              <w:bookmarkEnd w:id="15648"/>
              <w:bookmarkEnd w:id="15649"/>
            </w:del>
          </w:p>
        </w:tc>
        <w:bookmarkStart w:id="15650" w:name="_Toc530658658"/>
        <w:bookmarkStart w:id="15651" w:name="_Toc530662382"/>
        <w:bookmarkStart w:id="15652" w:name="_Toc530662849"/>
        <w:bookmarkStart w:id="15653" w:name="_Toc531009774"/>
        <w:bookmarkStart w:id="15654" w:name="_Toc531102009"/>
        <w:bookmarkStart w:id="15655" w:name="_Toc531102957"/>
        <w:bookmarkStart w:id="15656" w:name="_Toc531359196"/>
        <w:bookmarkStart w:id="15657" w:name="_Toc531360177"/>
        <w:bookmarkStart w:id="15658" w:name="_Toc531381019"/>
        <w:bookmarkEnd w:id="15650"/>
        <w:bookmarkEnd w:id="15651"/>
        <w:bookmarkEnd w:id="15652"/>
        <w:bookmarkEnd w:id="15653"/>
        <w:bookmarkEnd w:id="15654"/>
        <w:bookmarkEnd w:id="15655"/>
        <w:bookmarkEnd w:id="15656"/>
        <w:bookmarkEnd w:id="15657"/>
        <w:bookmarkEnd w:id="15658"/>
      </w:tr>
      <w:tr w:rsidR="00A06DD8" w:rsidRPr="00920004" w:rsidDel="00C774DC" w14:paraId="05018CEE" w14:textId="681FA361" w:rsidTr="00A06DD8">
        <w:trPr>
          <w:del w:id="15659" w:author="phuong vu" w:date="2018-11-22T13:51:00Z"/>
        </w:trPr>
        <w:tc>
          <w:tcPr>
            <w:tcW w:w="2425" w:type="dxa"/>
          </w:tcPr>
          <w:p w14:paraId="27BF6DD7" w14:textId="72BF03A1" w:rsidR="00D04C7C" w:rsidRPr="00920004" w:rsidDel="00C774DC" w:rsidRDefault="00D04C7C" w:rsidP="00BD0851">
            <w:pPr>
              <w:spacing w:before="240" w:line="0" w:lineRule="atLeast"/>
              <w:rPr>
                <w:del w:id="15660" w:author="phuong vu" w:date="2018-11-22T13:51:00Z"/>
                <w:b/>
                <w:rPrChange w:id="15661" w:author="phuong vu" w:date="2018-11-30T22:36:00Z">
                  <w:rPr>
                    <w:del w:id="15662" w:author="phuong vu" w:date="2018-11-22T13:51:00Z"/>
                    <w:b/>
                  </w:rPr>
                </w:rPrChange>
              </w:rPr>
              <w:pPrChange w:id="15663" w:author="phuong vu" w:date="2018-11-30T14:16:00Z">
                <w:pPr>
                  <w:spacing w:line="276" w:lineRule="auto"/>
                </w:pPr>
              </w:pPrChange>
            </w:pPr>
            <w:del w:id="15664" w:author="phuong vu" w:date="2018-11-22T13:51:00Z">
              <w:r w:rsidRPr="00920004" w:rsidDel="00C774DC">
                <w:rPr>
                  <w:b/>
                  <w:rPrChange w:id="15665" w:author="phuong vu" w:date="2018-11-30T22:36:00Z">
                    <w:rPr>
                      <w:b/>
                    </w:rPr>
                  </w:rPrChange>
                </w:rPr>
                <w:delText>Tên chức năng</w:delText>
              </w:r>
              <w:bookmarkStart w:id="15666" w:name="_Toc530658659"/>
              <w:bookmarkStart w:id="15667" w:name="_Toc530662383"/>
              <w:bookmarkStart w:id="15668" w:name="_Toc530662850"/>
              <w:bookmarkStart w:id="15669" w:name="_Toc531009775"/>
              <w:bookmarkStart w:id="15670" w:name="_Toc531102010"/>
              <w:bookmarkStart w:id="15671" w:name="_Toc531102958"/>
              <w:bookmarkStart w:id="15672" w:name="_Toc531359197"/>
              <w:bookmarkStart w:id="15673" w:name="_Toc531360178"/>
              <w:bookmarkStart w:id="15674" w:name="_Toc531381020"/>
              <w:bookmarkEnd w:id="15666"/>
              <w:bookmarkEnd w:id="15667"/>
              <w:bookmarkEnd w:id="15668"/>
              <w:bookmarkEnd w:id="15669"/>
              <w:bookmarkEnd w:id="15670"/>
              <w:bookmarkEnd w:id="15671"/>
              <w:bookmarkEnd w:id="15672"/>
              <w:bookmarkEnd w:id="15673"/>
              <w:bookmarkEnd w:id="15674"/>
            </w:del>
          </w:p>
        </w:tc>
        <w:tc>
          <w:tcPr>
            <w:tcW w:w="6686" w:type="dxa"/>
          </w:tcPr>
          <w:p w14:paraId="75E59E94" w14:textId="1A41C497" w:rsidR="00D04C7C" w:rsidRPr="00920004" w:rsidDel="00C774DC" w:rsidRDefault="00D04C7C" w:rsidP="00BD0851">
            <w:pPr>
              <w:spacing w:before="240" w:line="0" w:lineRule="atLeast"/>
              <w:rPr>
                <w:del w:id="15675" w:author="phuong vu" w:date="2018-11-22T13:51:00Z"/>
                <w:rPrChange w:id="15676" w:author="phuong vu" w:date="2018-11-30T22:36:00Z">
                  <w:rPr>
                    <w:del w:id="15677" w:author="phuong vu" w:date="2018-11-22T13:51:00Z"/>
                    <w:lang w:val="en-US"/>
                  </w:rPr>
                </w:rPrChange>
              </w:rPr>
              <w:pPrChange w:id="15678" w:author="phuong vu" w:date="2018-11-30T14:16:00Z">
                <w:pPr>
                  <w:spacing w:line="276" w:lineRule="auto"/>
                </w:pPr>
              </w:pPrChange>
            </w:pPr>
            <w:del w:id="15679" w:author="phuong vu" w:date="2018-11-22T13:51:00Z">
              <w:r w:rsidRPr="00920004" w:rsidDel="00C774DC">
                <w:rPr>
                  <w:rPrChange w:id="15680" w:author="phuong vu" w:date="2018-11-30T22:36:00Z">
                    <w:rPr>
                      <w:lang w:val="en-US"/>
                    </w:rPr>
                  </w:rPrChange>
                </w:rPr>
                <w:delText>Đăng kí tài khoản khách hàng</w:delText>
              </w:r>
              <w:bookmarkStart w:id="15681" w:name="_Toc530658660"/>
              <w:bookmarkStart w:id="15682" w:name="_Toc530662384"/>
              <w:bookmarkStart w:id="15683" w:name="_Toc530662851"/>
              <w:bookmarkStart w:id="15684" w:name="_Toc531009776"/>
              <w:bookmarkStart w:id="15685" w:name="_Toc531102011"/>
              <w:bookmarkStart w:id="15686" w:name="_Toc531102959"/>
              <w:bookmarkStart w:id="15687" w:name="_Toc531359198"/>
              <w:bookmarkStart w:id="15688" w:name="_Toc531360179"/>
              <w:bookmarkStart w:id="15689" w:name="_Toc531381021"/>
              <w:bookmarkEnd w:id="15681"/>
              <w:bookmarkEnd w:id="15682"/>
              <w:bookmarkEnd w:id="15683"/>
              <w:bookmarkEnd w:id="15684"/>
              <w:bookmarkEnd w:id="15685"/>
              <w:bookmarkEnd w:id="15686"/>
              <w:bookmarkEnd w:id="15687"/>
              <w:bookmarkEnd w:id="15688"/>
              <w:bookmarkEnd w:id="15689"/>
            </w:del>
          </w:p>
        </w:tc>
        <w:bookmarkStart w:id="15690" w:name="_Toc530658661"/>
        <w:bookmarkStart w:id="15691" w:name="_Toc530662385"/>
        <w:bookmarkStart w:id="15692" w:name="_Toc530662852"/>
        <w:bookmarkStart w:id="15693" w:name="_Toc531009777"/>
        <w:bookmarkStart w:id="15694" w:name="_Toc531102012"/>
        <w:bookmarkStart w:id="15695" w:name="_Toc531102960"/>
        <w:bookmarkStart w:id="15696" w:name="_Toc531359199"/>
        <w:bookmarkStart w:id="15697" w:name="_Toc531360180"/>
        <w:bookmarkStart w:id="15698" w:name="_Toc531381022"/>
        <w:bookmarkEnd w:id="15690"/>
        <w:bookmarkEnd w:id="15691"/>
        <w:bookmarkEnd w:id="15692"/>
        <w:bookmarkEnd w:id="15693"/>
        <w:bookmarkEnd w:id="15694"/>
        <w:bookmarkEnd w:id="15695"/>
        <w:bookmarkEnd w:id="15696"/>
        <w:bookmarkEnd w:id="15697"/>
        <w:bookmarkEnd w:id="15698"/>
      </w:tr>
      <w:tr w:rsidR="00A06DD8" w:rsidRPr="00920004" w:rsidDel="00C774DC" w14:paraId="7877D645" w14:textId="1942E352" w:rsidTr="00A06DD8">
        <w:trPr>
          <w:del w:id="15699" w:author="phuong vu" w:date="2018-11-22T13:51:00Z"/>
        </w:trPr>
        <w:tc>
          <w:tcPr>
            <w:tcW w:w="2425" w:type="dxa"/>
          </w:tcPr>
          <w:p w14:paraId="27882F00" w14:textId="6FBDAE32" w:rsidR="00D04C7C" w:rsidRPr="00920004" w:rsidDel="00C774DC" w:rsidRDefault="00D04C7C" w:rsidP="00BD0851">
            <w:pPr>
              <w:spacing w:before="240" w:line="0" w:lineRule="atLeast"/>
              <w:rPr>
                <w:del w:id="15700" w:author="phuong vu" w:date="2018-11-22T13:51:00Z"/>
                <w:b/>
                <w:rPrChange w:id="15701" w:author="phuong vu" w:date="2018-11-30T22:36:00Z">
                  <w:rPr>
                    <w:del w:id="15702" w:author="phuong vu" w:date="2018-11-22T13:51:00Z"/>
                    <w:b/>
                  </w:rPr>
                </w:rPrChange>
              </w:rPr>
              <w:pPrChange w:id="15703" w:author="phuong vu" w:date="2018-11-30T14:16:00Z">
                <w:pPr>
                  <w:spacing w:line="276" w:lineRule="auto"/>
                </w:pPr>
              </w:pPrChange>
            </w:pPr>
            <w:del w:id="15704" w:author="phuong vu" w:date="2018-11-22T13:51:00Z">
              <w:r w:rsidRPr="00920004" w:rsidDel="00C774DC">
                <w:rPr>
                  <w:b/>
                  <w:rPrChange w:id="15705" w:author="phuong vu" w:date="2018-11-30T22:36:00Z">
                    <w:rPr>
                      <w:b/>
                    </w:rPr>
                  </w:rPrChange>
                </w:rPr>
                <w:delText>Đối tượng sử dụng</w:delText>
              </w:r>
              <w:bookmarkStart w:id="15706" w:name="_Toc530658662"/>
              <w:bookmarkStart w:id="15707" w:name="_Toc530662386"/>
              <w:bookmarkStart w:id="15708" w:name="_Toc530662853"/>
              <w:bookmarkStart w:id="15709" w:name="_Toc531009778"/>
              <w:bookmarkStart w:id="15710" w:name="_Toc531102013"/>
              <w:bookmarkStart w:id="15711" w:name="_Toc531102961"/>
              <w:bookmarkStart w:id="15712" w:name="_Toc531359200"/>
              <w:bookmarkStart w:id="15713" w:name="_Toc531360181"/>
              <w:bookmarkStart w:id="15714" w:name="_Toc531381023"/>
              <w:bookmarkEnd w:id="15706"/>
              <w:bookmarkEnd w:id="15707"/>
              <w:bookmarkEnd w:id="15708"/>
              <w:bookmarkEnd w:id="15709"/>
              <w:bookmarkEnd w:id="15710"/>
              <w:bookmarkEnd w:id="15711"/>
              <w:bookmarkEnd w:id="15712"/>
              <w:bookmarkEnd w:id="15713"/>
              <w:bookmarkEnd w:id="15714"/>
            </w:del>
          </w:p>
        </w:tc>
        <w:tc>
          <w:tcPr>
            <w:tcW w:w="6686" w:type="dxa"/>
          </w:tcPr>
          <w:p w14:paraId="2E7FD0BE" w14:textId="12C1360A" w:rsidR="00D04C7C" w:rsidRPr="00920004" w:rsidDel="00C774DC" w:rsidRDefault="00D04C7C" w:rsidP="00BD0851">
            <w:pPr>
              <w:spacing w:before="240" w:line="0" w:lineRule="atLeast"/>
              <w:rPr>
                <w:del w:id="15715" w:author="phuong vu" w:date="2018-11-22T13:51:00Z"/>
                <w:rPrChange w:id="15716" w:author="phuong vu" w:date="2018-11-30T22:36:00Z">
                  <w:rPr>
                    <w:del w:id="15717" w:author="phuong vu" w:date="2018-11-22T13:51:00Z"/>
                    <w:lang w:val="en-US"/>
                  </w:rPr>
                </w:rPrChange>
              </w:rPr>
              <w:pPrChange w:id="15718" w:author="phuong vu" w:date="2018-11-30T14:16:00Z">
                <w:pPr>
                  <w:spacing w:line="276" w:lineRule="auto"/>
                </w:pPr>
              </w:pPrChange>
            </w:pPr>
            <w:del w:id="15719" w:author="phuong vu" w:date="2018-11-22T13:51:00Z">
              <w:r w:rsidRPr="00920004" w:rsidDel="00C774DC">
                <w:rPr>
                  <w:rPrChange w:id="15720" w:author="phuong vu" w:date="2018-11-30T22:36:00Z">
                    <w:rPr>
                      <w:lang w:val="en-US"/>
                    </w:rPr>
                  </w:rPrChange>
                </w:rPr>
                <w:delText>Khách hàng</w:delText>
              </w:r>
              <w:bookmarkStart w:id="15721" w:name="_Toc530658663"/>
              <w:bookmarkStart w:id="15722" w:name="_Toc530662387"/>
              <w:bookmarkStart w:id="15723" w:name="_Toc530662854"/>
              <w:bookmarkStart w:id="15724" w:name="_Toc531009779"/>
              <w:bookmarkStart w:id="15725" w:name="_Toc531102014"/>
              <w:bookmarkStart w:id="15726" w:name="_Toc531102962"/>
              <w:bookmarkStart w:id="15727" w:name="_Toc531359201"/>
              <w:bookmarkStart w:id="15728" w:name="_Toc531360182"/>
              <w:bookmarkStart w:id="15729" w:name="_Toc531381024"/>
              <w:bookmarkEnd w:id="15721"/>
              <w:bookmarkEnd w:id="15722"/>
              <w:bookmarkEnd w:id="15723"/>
              <w:bookmarkEnd w:id="15724"/>
              <w:bookmarkEnd w:id="15725"/>
              <w:bookmarkEnd w:id="15726"/>
              <w:bookmarkEnd w:id="15727"/>
              <w:bookmarkEnd w:id="15728"/>
              <w:bookmarkEnd w:id="15729"/>
            </w:del>
          </w:p>
        </w:tc>
        <w:bookmarkStart w:id="15730" w:name="_Toc530658664"/>
        <w:bookmarkStart w:id="15731" w:name="_Toc530662388"/>
        <w:bookmarkStart w:id="15732" w:name="_Toc530662855"/>
        <w:bookmarkStart w:id="15733" w:name="_Toc531009780"/>
        <w:bookmarkStart w:id="15734" w:name="_Toc531102015"/>
        <w:bookmarkStart w:id="15735" w:name="_Toc531102963"/>
        <w:bookmarkStart w:id="15736" w:name="_Toc531359202"/>
        <w:bookmarkStart w:id="15737" w:name="_Toc531360183"/>
        <w:bookmarkStart w:id="15738" w:name="_Toc531381025"/>
        <w:bookmarkEnd w:id="15730"/>
        <w:bookmarkEnd w:id="15731"/>
        <w:bookmarkEnd w:id="15732"/>
        <w:bookmarkEnd w:id="15733"/>
        <w:bookmarkEnd w:id="15734"/>
        <w:bookmarkEnd w:id="15735"/>
        <w:bookmarkEnd w:id="15736"/>
        <w:bookmarkEnd w:id="15737"/>
        <w:bookmarkEnd w:id="15738"/>
      </w:tr>
      <w:tr w:rsidR="00A06DD8" w:rsidRPr="00920004" w:rsidDel="00C774DC" w14:paraId="07D96F99" w14:textId="1AF37EF9" w:rsidTr="00A06DD8">
        <w:trPr>
          <w:del w:id="15739" w:author="phuong vu" w:date="2018-11-22T13:51:00Z"/>
        </w:trPr>
        <w:tc>
          <w:tcPr>
            <w:tcW w:w="2425" w:type="dxa"/>
          </w:tcPr>
          <w:p w14:paraId="28641FAF" w14:textId="686A07E7" w:rsidR="00D04C7C" w:rsidRPr="00920004" w:rsidDel="00C774DC" w:rsidRDefault="00D04C7C" w:rsidP="00BD0851">
            <w:pPr>
              <w:spacing w:before="240" w:line="0" w:lineRule="atLeast"/>
              <w:rPr>
                <w:del w:id="15740" w:author="phuong vu" w:date="2018-11-22T13:51:00Z"/>
                <w:b/>
                <w:rPrChange w:id="15741" w:author="phuong vu" w:date="2018-11-30T22:36:00Z">
                  <w:rPr>
                    <w:del w:id="15742" w:author="phuong vu" w:date="2018-11-22T13:51:00Z"/>
                    <w:b/>
                  </w:rPr>
                </w:rPrChange>
              </w:rPr>
              <w:pPrChange w:id="15743" w:author="phuong vu" w:date="2018-11-30T14:16:00Z">
                <w:pPr>
                  <w:spacing w:line="276" w:lineRule="auto"/>
                </w:pPr>
              </w:pPrChange>
            </w:pPr>
            <w:del w:id="15744" w:author="phuong vu" w:date="2018-11-22T13:51:00Z">
              <w:r w:rsidRPr="00920004" w:rsidDel="00C774DC">
                <w:rPr>
                  <w:b/>
                  <w:rPrChange w:id="15745" w:author="phuong vu" w:date="2018-11-30T22:36:00Z">
                    <w:rPr>
                      <w:b/>
                    </w:rPr>
                  </w:rPrChange>
                </w:rPr>
                <w:delText>Tiền điều kiện</w:delText>
              </w:r>
              <w:bookmarkStart w:id="15746" w:name="_Toc530658665"/>
              <w:bookmarkStart w:id="15747" w:name="_Toc530662389"/>
              <w:bookmarkStart w:id="15748" w:name="_Toc530662856"/>
              <w:bookmarkStart w:id="15749" w:name="_Toc531009781"/>
              <w:bookmarkStart w:id="15750" w:name="_Toc531102016"/>
              <w:bookmarkStart w:id="15751" w:name="_Toc531102964"/>
              <w:bookmarkStart w:id="15752" w:name="_Toc531359203"/>
              <w:bookmarkStart w:id="15753" w:name="_Toc531360184"/>
              <w:bookmarkStart w:id="15754" w:name="_Toc531381026"/>
              <w:bookmarkEnd w:id="15746"/>
              <w:bookmarkEnd w:id="15747"/>
              <w:bookmarkEnd w:id="15748"/>
              <w:bookmarkEnd w:id="15749"/>
              <w:bookmarkEnd w:id="15750"/>
              <w:bookmarkEnd w:id="15751"/>
              <w:bookmarkEnd w:id="15752"/>
              <w:bookmarkEnd w:id="15753"/>
              <w:bookmarkEnd w:id="15754"/>
            </w:del>
          </w:p>
        </w:tc>
        <w:tc>
          <w:tcPr>
            <w:tcW w:w="6686" w:type="dxa"/>
          </w:tcPr>
          <w:p w14:paraId="242057EA" w14:textId="6CD0A269" w:rsidR="00D04C7C" w:rsidRPr="00920004" w:rsidDel="00C774DC" w:rsidRDefault="00D04C7C" w:rsidP="00BD0851">
            <w:pPr>
              <w:spacing w:before="240" w:line="0" w:lineRule="atLeast"/>
              <w:rPr>
                <w:del w:id="15755" w:author="phuong vu" w:date="2018-11-22T13:51:00Z"/>
                <w:rPrChange w:id="15756" w:author="phuong vu" w:date="2018-11-30T22:36:00Z">
                  <w:rPr>
                    <w:del w:id="15757" w:author="phuong vu" w:date="2018-11-22T13:51:00Z"/>
                    <w:lang w:val="en-US"/>
                  </w:rPr>
                </w:rPrChange>
              </w:rPr>
              <w:pPrChange w:id="15758" w:author="phuong vu" w:date="2018-11-30T14:16:00Z">
                <w:pPr>
                  <w:spacing w:line="276" w:lineRule="auto"/>
                </w:pPr>
              </w:pPrChange>
            </w:pPr>
            <w:del w:id="15759" w:author="phuong vu" w:date="2018-11-22T13:51:00Z">
              <w:r w:rsidRPr="00920004" w:rsidDel="00C774DC">
                <w:rPr>
                  <w:rPrChange w:id="15760" w:author="phuong vu" w:date="2018-11-30T22:36:00Z">
                    <w:rPr>
                      <w:lang w:val="en-US"/>
                    </w:rPr>
                  </w:rPrChange>
                </w:rPr>
                <w:delText>Truy cập ứng dụng điện thoại đối với khách hàng</w:delText>
              </w:r>
              <w:r w:rsidR="00A06DD8" w:rsidRPr="00920004" w:rsidDel="00C774DC">
                <w:rPr>
                  <w:rPrChange w:id="15761" w:author="phuong vu" w:date="2018-11-30T22:36:00Z">
                    <w:rPr>
                      <w:lang w:val="en-US"/>
                    </w:rPr>
                  </w:rPrChange>
                </w:rPr>
                <w:delText>.</w:delText>
              </w:r>
              <w:bookmarkStart w:id="15762" w:name="_Toc530658666"/>
              <w:bookmarkStart w:id="15763" w:name="_Toc530662390"/>
              <w:bookmarkStart w:id="15764" w:name="_Toc530662857"/>
              <w:bookmarkStart w:id="15765" w:name="_Toc531009782"/>
              <w:bookmarkStart w:id="15766" w:name="_Toc531102017"/>
              <w:bookmarkStart w:id="15767" w:name="_Toc531102965"/>
              <w:bookmarkStart w:id="15768" w:name="_Toc531359204"/>
              <w:bookmarkStart w:id="15769" w:name="_Toc531360185"/>
              <w:bookmarkStart w:id="15770" w:name="_Toc531381027"/>
              <w:bookmarkEnd w:id="15762"/>
              <w:bookmarkEnd w:id="15763"/>
              <w:bookmarkEnd w:id="15764"/>
              <w:bookmarkEnd w:id="15765"/>
              <w:bookmarkEnd w:id="15766"/>
              <w:bookmarkEnd w:id="15767"/>
              <w:bookmarkEnd w:id="15768"/>
              <w:bookmarkEnd w:id="15769"/>
              <w:bookmarkEnd w:id="15770"/>
            </w:del>
          </w:p>
        </w:tc>
        <w:bookmarkStart w:id="15771" w:name="_Toc530658667"/>
        <w:bookmarkStart w:id="15772" w:name="_Toc530662391"/>
        <w:bookmarkStart w:id="15773" w:name="_Toc530662858"/>
        <w:bookmarkStart w:id="15774" w:name="_Toc531009783"/>
        <w:bookmarkStart w:id="15775" w:name="_Toc531102018"/>
        <w:bookmarkStart w:id="15776" w:name="_Toc531102966"/>
        <w:bookmarkStart w:id="15777" w:name="_Toc531359205"/>
        <w:bookmarkStart w:id="15778" w:name="_Toc531360186"/>
        <w:bookmarkStart w:id="15779" w:name="_Toc531381028"/>
        <w:bookmarkEnd w:id="15771"/>
        <w:bookmarkEnd w:id="15772"/>
        <w:bookmarkEnd w:id="15773"/>
        <w:bookmarkEnd w:id="15774"/>
        <w:bookmarkEnd w:id="15775"/>
        <w:bookmarkEnd w:id="15776"/>
        <w:bookmarkEnd w:id="15777"/>
        <w:bookmarkEnd w:id="15778"/>
        <w:bookmarkEnd w:id="15779"/>
      </w:tr>
      <w:tr w:rsidR="00A06DD8" w:rsidRPr="00920004" w:rsidDel="00C774DC" w14:paraId="73E29BAF" w14:textId="4CC39BF9" w:rsidTr="00A06DD8">
        <w:trPr>
          <w:del w:id="15780" w:author="phuong vu" w:date="2018-11-22T13:51:00Z"/>
        </w:trPr>
        <w:tc>
          <w:tcPr>
            <w:tcW w:w="2425" w:type="dxa"/>
          </w:tcPr>
          <w:p w14:paraId="3B9AEDEA" w14:textId="6195B16F" w:rsidR="00D04C7C" w:rsidRPr="00920004" w:rsidDel="00C774DC" w:rsidRDefault="00D04C7C" w:rsidP="00BD0851">
            <w:pPr>
              <w:spacing w:before="240" w:line="0" w:lineRule="atLeast"/>
              <w:rPr>
                <w:del w:id="15781" w:author="phuong vu" w:date="2018-11-22T13:51:00Z"/>
                <w:b/>
                <w:rPrChange w:id="15782" w:author="phuong vu" w:date="2018-11-30T22:36:00Z">
                  <w:rPr>
                    <w:del w:id="15783" w:author="phuong vu" w:date="2018-11-22T13:51:00Z"/>
                    <w:b/>
                  </w:rPr>
                </w:rPrChange>
              </w:rPr>
              <w:pPrChange w:id="15784" w:author="phuong vu" w:date="2018-11-30T14:16:00Z">
                <w:pPr>
                  <w:spacing w:line="276" w:lineRule="auto"/>
                </w:pPr>
              </w:pPrChange>
            </w:pPr>
            <w:del w:id="15785" w:author="phuong vu" w:date="2018-11-22T13:51:00Z">
              <w:r w:rsidRPr="00920004" w:rsidDel="00C774DC">
                <w:rPr>
                  <w:b/>
                  <w:rPrChange w:id="15786" w:author="phuong vu" w:date="2018-11-30T22:36:00Z">
                    <w:rPr>
                      <w:b/>
                    </w:rPr>
                  </w:rPrChange>
                </w:rPr>
                <w:delText>Cách xử lí</w:delText>
              </w:r>
              <w:bookmarkStart w:id="15787" w:name="_Toc530658668"/>
              <w:bookmarkStart w:id="15788" w:name="_Toc530662392"/>
              <w:bookmarkStart w:id="15789" w:name="_Toc530662859"/>
              <w:bookmarkStart w:id="15790" w:name="_Toc531009784"/>
              <w:bookmarkStart w:id="15791" w:name="_Toc531102019"/>
              <w:bookmarkStart w:id="15792" w:name="_Toc531102967"/>
              <w:bookmarkStart w:id="15793" w:name="_Toc531359206"/>
              <w:bookmarkStart w:id="15794" w:name="_Toc531360187"/>
              <w:bookmarkStart w:id="15795" w:name="_Toc531381029"/>
              <w:bookmarkEnd w:id="15787"/>
              <w:bookmarkEnd w:id="15788"/>
              <w:bookmarkEnd w:id="15789"/>
              <w:bookmarkEnd w:id="15790"/>
              <w:bookmarkEnd w:id="15791"/>
              <w:bookmarkEnd w:id="15792"/>
              <w:bookmarkEnd w:id="15793"/>
              <w:bookmarkEnd w:id="15794"/>
              <w:bookmarkEnd w:id="15795"/>
            </w:del>
          </w:p>
        </w:tc>
        <w:tc>
          <w:tcPr>
            <w:tcW w:w="6686" w:type="dxa"/>
          </w:tcPr>
          <w:p w14:paraId="7422CF83" w14:textId="01ED40DC" w:rsidR="00D04C7C" w:rsidRPr="00920004" w:rsidDel="00C774DC" w:rsidRDefault="00D04C7C" w:rsidP="00BD0851">
            <w:pPr>
              <w:spacing w:before="240" w:line="0" w:lineRule="atLeast"/>
              <w:rPr>
                <w:del w:id="15796" w:author="phuong vu" w:date="2018-11-22T13:51:00Z"/>
                <w:rPrChange w:id="15797" w:author="phuong vu" w:date="2018-11-30T22:36:00Z">
                  <w:rPr>
                    <w:del w:id="15798" w:author="phuong vu" w:date="2018-11-22T13:51:00Z"/>
                    <w:i/>
                    <w:lang w:val="en-US"/>
                  </w:rPr>
                </w:rPrChange>
              </w:rPr>
              <w:pPrChange w:id="15799" w:author="phuong vu" w:date="2018-11-30T14:16:00Z">
                <w:pPr>
                  <w:spacing w:line="276" w:lineRule="auto"/>
                </w:pPr>
              </w:pPrChange>
            </w:pPr>
            <w:del w:id="15800" w:author="phuong vu" w:date="2018-11-22T13:51:00Z">
              <w:r w:rsidRPr="00920004" w:rsidDel="00C774DC">
                <w:rPr>
                  <w:rPrChange w:id="15801" w:author="phuong vu" w:date="2018-11-30T22:36:00Z">
                    <w:rPr>
                      <w:lang w:val="en-US"/>
                    </w:rPr>
                  </w:rPrChange>
                </w:rPr>
                <w:delText xml:space="preserve">Bước 1: </w:delText>
              </w:r>
              <w:r w:rsidR="00A06DD8" w:rsidRPr="00920004" w:rsidDel="00C774DC">
                <w:rPr>
                  <w:rPrChange w:id="15802" w:author="phuong vu" w:date="2018-11-30T22:36:00Z">
                    <w:rPr>
                      <w:lang w:val="en-US"/>
                    </w:rPr>
                  </w:rPrChange>
                </w:rPr>
                <w:delText xml:space="preserve">Tại màn hình đăng nhập, nhấn vào </w:delText>
              </w:r>
              <w:r w:rsidR="00A06DD8" w:rsidRPr="00920004" w:rsidDel="00C774DC">
                <w:rPr>
                  <w:rPrChange w:id="15803" w:author="phuong vu" w:date="2018-11-30T22:36:00Z">
                    <w:rPr>
                      <w:i/>
                      <w:lang w:val="en-US"/>
                    </w:rPr>
                  </w:rPrChange>
                </w:rPr>
                <w:delText>“Tạo tài khoản mới”.</w:delText>
              </w:r>
              <w:bookmarkStart w:id="15804" w:name="_Toc530658669"/>
              <w:bookmarkStart w:id="15805" w:name="_Toc530662393"/>
              <w:bookmarkStart w:id="15806" w:name="_Toc530662860"/>
              <w:bookmarkStart w:id="15807" w:name="_Toc531009785"/>
              <w:bookmarkStart w:id="15808" w:name="_Toc531102020"/>
              <w:bookmarkStart w:id="15809" w:name="_Toc531102968"/>
              <w:bookmarkStart w:id="15810" w:name="_Toc531359207"/>
              <w:bookmarkStart w:id="15811" w:name="_Toc531360188"/>
              <w:bookmarkStart w:id="15812" w:name="_Toc531381030"/>
              <w:bookmarkEnd w:id="15804"/>
              <w:bookmarkEnd w:id="15805"/>
              <w:bookmarkEnd w:id="15806"/>
              <w:bookmarkEnd w:id="15807"/>
              <w:bookmarkEnd w:id="15808"/>
              <w:bookmarkEnd w:id="15809"/>
              <w:bookmarkEnd w:id="15810"/>
              <w:bookmarkEnd w:id="15811"/>
              <w:bookmarkEnd w:id="15812"/>
            </w:del>
          </w:p>
          <w:p w14:paraId="6FA75551" w14:textId="6A46F007" w:rsidR="00A06DD8" w:rsidRPr="00920004" w:rsidDel="00C774DC" w:rsidRDefault="00A06DD8" w:rsidP="00BD0851">
            <w:pPr>
              <w:spacing w:before="240" w:line="0" w:lineRule="atLeast"/>
              <w:rPr>
                <w:del w:id="15813" w:author="phuong vu" w:date="2018-11-22T13:51:00Z"/>
                <w:rPrChange w:id="15814" w:author="phuong vu" w:date="2018-11-30T22:36:00Z">
                  <w:rPr>
                    <w:del w:id="15815" w:author="phuong vu" w:date="2018-11-22T13:51:00Z"/>
                    <w:lang w:val="en-US"/>
                  </w:rPr>
                </w:rPrChange>
              </w:rPr>
              <w:pPrChange w:id="15816" w:author="phuong vu" w:date="2018-11-30T14:16:00Z">
                <w:pPr>
                  <w:spacing w:line="276" w:lineRule="auto"/>
                </w:pPr>
              </w:pPrChange>
            </w:pPr>
            <w:del w:id="15817" w:author="phuong vu" w:date="2018-11-22T13:51:00Z">
              <w:r w:rsidRPr="00920004" w:rsidDel="00C774DC">
                <w:rPr>
                  <w:rPrChange w:id="15818" w:author="phuong vu" w:date="2018-11-30T22:36:00Z">
                    <w:rPr>
                      <w:lang w:val="en-US"/>
                    </w:rPr>
                  </w:rPrChange>
                </w:rPr>
                <w:delText>Bước 2: Nhập các thông tin bắt buộc bao gồm: Họ và tên, email và mật khẩu mong muốn. Sau đó, nhấn vào nút “Đăng kí”.</w:delText>
              </w:r>
              <w:bookmarkStart w:id="15819" w:name="_Toc530658670"/>
              <w:bookmarkStart w:id="15820" w:name="_Toc530662394"/>
              <w:bookmarkStart w:id="15821" w:name="_Toc530662861"/>
              <w:bookmarkStart w:id="15822" w:name="_Toc531009786"/>
              <w:bookmarkStart w:id="15823" w:name="_Toc531102021"/>
              <w:bookmarkStart w:id="15824" w:name="_Toc531102969"/>
              <w:bookmarkStart w:id="15825" w:name="_Toc531359208"/>
              <w:bookmarkStart w:id="15826" w:name="_Toc531360189"/>
              <w:bookmarkStart w:id="15827" w:name="_Toc531381031"/>
              <w:bookmarkEnd w:id="15819"/>
              <w:bookmarkEnd w:id="15820"/>
              <w:bookmarkEnd w:id="15821"/>
              <w:bookmarkEnd w:id="15822"/>
              <w:bookmarkEnd w:id="15823"/>
              <w:bookmarkEnd w:id="15824"/>
              <w:bookmarkEnd w:id="15825"/>
              <w:bookmarkEnd w:id="15826"/>
              <w:bookmarkEnd w:id="15827"/>
            </w:del>
          </w:p>
          <w:p w14:paraId="485AFE69" w14:textId="2BB86E50" w:rsidR="00A06DD8" w:rsidRPr="00920004" w:rsidDel="00C774DC" w:rsidRDefault="00A06DD8" w:rsidP="00BD0851">
            <w:pPr>
              <w:spacing w:before="240" w:line="0" w:lineRule="atLeast"/>
              <w:rPr>
                <w:del w:id="15828" w:author="phuong vu" w:date="2018-11-22T13:51:00Z"/>
                <w:rPrChange w:id="15829" w:author="phuong vu" w:date="2018-11-30T22:36:00Z">
                  <w:rPr>
                    <w:del w:id="15830" w:author="phuong vu" w:date="2018-11-22T13:51:00Z"/>
                    <w:lang w:val="en-US"/>
                  </w:rPr>
                </w:rPrChange>
              </w:rPr>
              <w:pPrChange w:id="15831" w:author="phuong vu" w:date="2018-11-30T14:16:00Z">
                <w:pPr>
                  <w:spacing w:line="276" w:lineRule="auto"/>
                </w:pPr>
              </w:pPrChange>
            </w:pPr>
            <w:del w:id="15832" w:author="phuong vu" w:date="2018-11-22T13:51:00Z">
              <w:r w:rsidRPr="00920004" w:rsidDel="00C774DC">
                <w:rPr>
                  <w:rPrChange w:id="15833" w:author="phuong vu" w:date="2018-11-30T22:36:00Z">
                    <w:rPr>
                      <w:lang w:val="en-US"/>
                    </w:rPr>
                  </w:rPrChange>
                </w:rPr>
                <w:delText xml:space="preserve">Bước 3: Hệ thống sẽ dựa trên email người dùng đã </w:delText>
              </w:r>
              <w:r w:rsidR="00155CEA" w:rsidRPr="00920004" w:rsidDel="00C774DC">
                <w:rPr>
                  <w:rPrChange w:id="15834" w:author="phuong vu" w:date="2018-11-30T22:36: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15835" w:name="_Toc530658671"/>
              <w:bookmarkStart w:id="15836" w:name="_Toc530662395"/>
              <w:bookmarkStart w:id="15837" w:name="_Toc530662862"/>
              <w:bookmarkStart w:id="15838" w:name="_Toc531009787"/>
              <w:bookmarkStart w:id="15839" w:name="_Toc531102022"/>
              <w:bookmarkStart w:id="15840" w:name="_Toc531102970"/>
              <w:bookmarkStart w:id="15841" w:name="_Toc531359209"/>
              <w:bookmarkStart w:id="15842" w:name="_Toc531360190"/>
              <w:bookmarkStart w:id="15843" w:name="_Toc531381032"/>
              <w:bookmarkEnd w:id="15835"/>
              <w:bookmarkEnd w:id="15836"/>
              <w:bookmarkEnd w:id="15837"/>
              <w:bookmarkEnd w:id="15838"/>
              <w:bookmarkEnd w:id="15839"/>
              <w:bookmarkEnd w:id="15840"/>
              <w:bookmarkEnd w:id="15841"/>
              <w:bookmarkEnd w:id="15842"/>
              <w:bookmarkEnd w:id="15843"/>
            </w:del>
          </w:p>
          <w:p w14:paraId="50889C40" w14:textId="7ED45A82" w:rsidR="00155CEA" w:rsidRPr="00920004" w:rsidDel="00C774DC" w:rsidRDefault="00155CEA" w:rsidP="00BD0851">
            <w:pPr>
              <w:spacing w:before="240" w:line="0" w:lineRule="atLeast"/>
              <w:rPr>
                <w:del w:id="15844" w:author="phuong vu" w:date="2018-11-22T13:51:00Z"/>
                <w:rPrChange w:id="15845" w:author="phuong vu" w:date="2018-11-30T22:36:00Z">
                  <w:rPr>
                    <w:del w:id="15846" w:author="phuong vu" w:date="2018-11-22T13:51:00Z"/>
                    <w:lang w:val="en-US"/>
                  </w:rPr>
                </w:rPrChange>
              </w:rPr>
              <w:pPrChange w:id="15847" w:author="phuong vu" w:date="2018-11-30T14:16:00Z">
                <w:pPr>
                  <w:spacing w:line="276" w:lineRule="auto"/>
                </w:pPr>
              </w:pPrChange>
            </w:pPr>
            <w:del w:id="15848" w:author="phuong vu" w:date="2018-11-22T13:51:00Z">
              <w:r w:rsidRPr="00920004" w:rsidDel="00C774DC">
                <w:rPr>
                  <w:rPrChange w:id="15849" w:author="phuong vu" w:date="2018-11-30T22:36:00Z">
                    <w:rPr>
                      <w:lang w:val="en-US"/>
                    </w:rPr>
                  </w:rPrChange>
                </w:rPr>
                <w:delText xml:space="preserve">Bước 4: Chuyển về trang đăng nhập. Với email và password đã được điền trước. Nếu người dùng mới nhấn </w:delText>
              </w:r>
              <w:r w:rsidRPr="00920004" w:rsidDel="00C774DC">
                <w:rPr>
                  <w:rPrChange w:id="15850" w:author="phuong vu" w:date="2018-11-30T22:36:00Z">
                    <w:rPr>
                      <w:i/>
                      <w:lang w:val="en-US"/>
                    </w:rPr>
                  </w:rPrChange>
                </w:rPr>
                <w:delText xml:space="preserve">“đăng nhập”, </w:delText>
              </w:r>
              <w:r w:rsidRPr="00920004" w:rsidDel="00C774DC">
                <w:rPr>
                  <w:rPrChange w:id="15851" w:author="phuong vu" w:date="2018-11-30T22:36:00Z">
                    <w:rPr>
                      <w:lang w:val="en-US"/>
                    </w:rPr>
                  </w:rPrChange>
                </w:rPr>
                <w:delText>hệ thống thực hiên đăng nhập theo “</w:delText>
              </w:r>
              <w:r w:rsidRPr="00920004" w:rsidDel="00C774DC">
                <w:rPr>
                  <w:rPrChange w:id="15852" w:author="phuong vu" w:date="2018-11-30T22:36:00Z">
                    <w:rPr>
                      <w:i/>
                      <w:lang w:val="en-US"/>
                    </w:rPr>
                  </w:rPrChange>
                </w:rPr>
                <w:delText>GU_08</w:delText>
              </w:r>
              <w:r w:rsidRPr="00920004" w:rsidDel="00C774DC">
                <w:rPr>
                  <w:rPrChange w:id="15853" w:author="phuong vu" w:date="2018-11-30T22:36:00Z">
                    <w:rPr>
                      <w:lang w:val="en-US"/>
                    </w:rPr>
                  </w:rPrChange>
                </w:rPr>
                <w:delText>” và chuyển vào màn hình “</w:delText>
              </w:r>
              <w:r w:rsidRPr="00920004" w:rsidDel="00C774DC">
                <w:rPr>
                  <w:rPrChange w:id="15854" w:author="phuong vu" w:date="2018-11-30T22:36:00Z">
                    <w:rPr>
                      <w:i/>
                      <w:lang w:val="en-US"/>
                    </w:rPr>
                  </w:rPrChange>
                </w:rPr>
                <w:delText>cập nhật thông tin</w:delText>
              </w:r>
              <w:r w:rsidRPr="00920004" w:rsidDel="00C774DC">
                <w:rPr>
                  <w:rPrChange w:id="15855" w:author="phuong vu" w:date="2018-11-30T22:36:00Z">
                    <w:rPr>
                      <w:lang w:val="en-US"/>
                    </w:rPr>
                  </w:rPrChange>
                </w:rPr>
                <w:delText>”.</w:delText>
              </w:r>
              <w:bookmarkStart w:id="15856" w:name="_Toc530658672"/>
              <w:bookmarkStart w:id="15857" w:name="_Toc530662396"/>
              <w:bookmarkStart w:id="15858" w:name="_Toc530662863"/>
              <w:bookmarkStart w:id="15859" w:name="_Toc531009788"/>
              <w:bookmarkStart w:id="15860" w:name="_Toc531102023"/>
              <w:bookmarkStart w:id="15861" w:name="_Toc531102971"/>
              <w:bookmarkStart w:id="15862" w:name="_Toc531359210"/>
              <w:bookmarkStart w:id="15863" w:name="_Toc531360191"/>
              <w:bookmarkStart w:id="15864" w:name="_Toc531381033"/>
              <w:bookmarkEnd w:id="15856"/>
              <w:bookmarkEnd w:id="15857"/>
              <w:bookmarkEnd w:id="15858"/>
              <w:bookmarkEnd w:id="15859"/>
              <w:bookmarkEnd w:id="15860"/>
              <w:bookmarkEnd w:id="15861"/>
              <w:bookmarkEnd w:id="15862"/>
              <w:bookmarkEnd w:id="15863"/>
              <w:bookmarkEnd w:id="15864"/>
            </w:del>
          </w:p>
          <w:p w14:paraId="5CCB0744" w14:textId="7ADB5E75" w:rsidR="00155CEA" w:rsidRPr="00920004" w:rsidDel="00C774DC" w:rsidRDefault="00155CEA" w:rsidP="00BD0851">
            <w:pPr>
              <w:spacing w:before="240" w:line="0" w:lineRule="atLeast"/>
              <w:rPr>
                <w:del w:id="15865" w:author="phuong vu" w:date="2018-11-22T13:51:00Z"/>
                <w:rPrChange w:id="15866" w:author="phuong vu" w:date="2018-11-30T22:36:00Z">
                  <w:rPr>
                    <w:del w:id="15867" w:author="phuong vu" w:date="2018-11-22T13:51:00Z"/>
                    <w:lang w:val="en-US"/>
                  </w:rPr>
                </w:rPrChange>
              </w:rPr>
              <w:pPrChange w:id="15868" w:author="phuong vu" w:date="2018-11-30T14:16:00Z">
                <w:pPr>
                  <w:spacing w:line="276" w:lineRule="auto"/>
                </w:pPr>
              </w:pPrChange>
            </w:pPr>
            <w:del w:id="15869" w:author="phuong vu" w:date="2018-11-22T13:51:00Z">
              <w:r w:rsidRPr="00920004" w:rsidDel="00C774DC">
                <w:rPr>
                  <w:rPrChange w:id="15870" w:author="phuong vu" w:date="2018-11-30T22:36:00Z">
                    <w:rPr>
                      <w:lang w:val="en-US"/>
                    </w:rPr>
                  </w:rPrChange>
                </w:rPr>
                <w:delText>Bước 5: Tại màn hình “</w:delText>
              </w:r>
              <w:r w:rsidRPr="00920004" w:rsidDel="00C774DC">
                <w:rPr>
                  <w:rPrChange w:id="15871" w:author="phuong vu" w:date="2018-11-30T22:36:00Z">
                    <w:rPr>
                      <w:i/>
                      <w:lang w:val="en-US"/>
                    </w:rPr>
                  </w:rPrChange>
                </w:rPr>
                <w:delText>cập nhật thông tin</w:delText>
              </w:r>
              <w:r w:rsidRPr="00920004" w:rsidDel="00C774DC">
                <w:rPr>
                  <w:rPrChange w:id="15872" w:author="phuong vu" w:date="2018-11-30T22:36:00Z">
                    <w:rPr>
                      <w:lang w:val="en-US"/>
                    </w:rPr>
                  </w:rPrChange>
                </w:rPr>
                <w:delText xml:space="preserve">”, người dùng mới phải nhập đầy đủ các thông tin yêu cầu. Sau đó nhấn </w:delText>
              </w:r>
              <w:r w:rsidRPr="00920004" w:rsidDel="00C774DC">
                <w:rPr>
                  <w:rPrChange w:id="15873" w:author="phuong vu" w:date="2018-11-30T22:36:00Z">
                    <w:rPr>
                      <w:i/>
                      <w:lang w:val="en-US"/>
                    </w:rPr>
                  </w:rPrChange>
                </w:rPr>
                <w:delText>“cập nhật”.</w:delText>
              </w:r>
              <w:r w:rsidRPr="00920004" w:rsidDel="00C774DC">
                <w:rPr>
                  <w:rPrChange w:id="15874" w:author="phuong vu" w:date="2018-11-30T22:36:00Z">
                    <w:rPr>
                      <w:lang w:val="en-US"/>
                    </w:rPr>
                  </w:rPrChange>
                </w:rPr>
                <w:delText xml:space="preserve"> Người dùng mới được chuyển sang màn hình chính.</w:delText>
              </w:r>
              <w:bookmarkStart w:id="15875" w:name="_Toc530658673"/>
              <w:bookmarkStart w:id="15876" w:name="_Toc530662397"/>
              <w:bookmarkStart w:id="15877" w:name="_Toc530662864"/>
              <w:bookmarkStart w:id="15878" w:name="_Toc531009789"/>
              <w:bookmarkStart w:id="15879" w:name="_Toc531102024"/>
              <w:bookmarkStart w:id="15880" w:name="_Toc531102972"/>
              <w:bookmarkStart w:id="15881" w:name="_Toc531359211"/>
              <w:bookmarkStart w:id="15882" w:name="_Toc531360192"/>
              <w:bookmarkStart w:id="15883" w:name="_Toc531381034"/>
              <w:bookmarkEnd w:id="15875"/>
              <w:bookmarkEnd w:id="15876"/>
              <w:bookmarkEnd w:id="15877"/>
              <w:bookmarkEnd w:id="15878"/>
              <w:bookmarkEnd w:id="15879"/>
              <w:bookmarkEnd w:id="15880"/>
              <w:bookmarkEnd w:id="15881"/>
              <w:bookmarkEnd w:id="15882"/>
              <w:bookmarkEnd w:id="15883"/>
            </w:del>
          </w:p>
        </w:tc>
        <w:bookmarkStart w:id="15884" w:name="_Toc530658674"/>
        <w:bookmarkStart w:id="15885" w:name="_Toc530662398"/>
        <w:bookmarkStart w:id="15886" w:name="_Toc530662865"/>
        <w:bookmarkStart w:id="15887" w:name="_Toc531009790"/>
        <w:bookmarkStart w:id="15888" w:name="_Toc531102025"/>
        <w:bookmarkStart w:id="15889" w:name="_Toc531102973"/>
        <w:bookmarkStart w:id="15890" w:name="_Toc531359212"/>
        <w:bookmarkStart w:id="15891" w:name="_Toc531360193"/>
        <w:bookmarkStart w:id="15892" w:name="_Toc531381035"/>
        <w:bookmarkEnd w:id="15884"/>
        <w:bookmarkEnd w:id="15885"/>
        <w:bookmarkEnd w:id="15886"/>
        <w:bookmarkEnd w:id="15887"/>
        <w:bookmarkEnd w:id="15888"/>
        <w:bookmarkEnd w:id="15889"/>
        <w:bookmarkEnd w:id="15890"/>
        <w:bookmarkEnd w:id="15891"/>
        <w:bookmarkEnd w:id="15892"/>
      </w:tr>
      <w:tr w:rsidR="00A06DD8" w:rsidRPr="00920004" w:rsidDel="00C774DC" w14:paraId="72716FF0" w14:textId="4E4AC24B" w:rsidTr="00A06DD8">
        <w:trPr>
          <w:del w:id="15893" w:author="phuong vu" w:date="2018-11-22T13:51:00Z"/>
        </w:trPr>
        <w:tc>
          <w:tcPr>
            <w:tcW w:w="2425" w:type="dxa"/>
          </w:tcPr>
          <w:p w14:paraId="577B7C90" w14:textId="299B1F55" w:rsidR="00D04C7C" w:rsidRPr="00920004" w:rsidDel="00C774DC" w:rsidRDefault="00D04C7C" w:rsidP="00BD0851">
            <w:pPr>
              <w:spacing w:before="240" w:line="0" w:lineRule="atLeast"/>
              <w:rPr>
                <w:del w:id="15894" w:author="phuong vu" w:date="2018-11-22T13:51:00Z"/>
                <w:b/>
                <w:rPrChange w:id="15895" w:author="phuong vu" w:date="2018-11-30T22:36:00Z">
                  <w:rPr>
                    <w:del w:id="15896" w:author="phuong vu" w:date="2018-11-22T13:51:00Z"/>
                    <w:b/>
                  </w:rPr>
                </w:rPrChange>
              </w:rPr>
              <w:pPrChange w:id="15897" w:author="phuong vu" w:date="2018-11-30T14:16:00Z">
                <w:pPr>
                  <w:spacing w:line="276" w:lineRule="auto"/>
                </w:pPr>
              </w:pPrChange>
            </w:pPr>
            <w:del w:id="15898" w:author="phuong vu" w:date="2018-11-22T13:51:00Z">
              <w:r w:rsidRPr="00920004" w:rsidDel="00C774DC">
                <w:rPr>
                  <w:b/>
                  <w:rPrChange w:id="15899" w:author="phuong vu" w:date="2018-11-30T22:36:00Z">
                    <w:rPr>
                      <w:b/>
                    </w:rPr>
                  </w:rPrChange>
                </w:rPr>
                <w:delText>Kết quả</w:delText>
              </w:r>
              <w:bookmarkStart w:id="15900" w:name="_Toc530658675"/>
              <w:bookmarkStart w:id="15901" w:name="_Toc530662399"/>
              <w:bookmarkStart w:id="15902" w:name="_Toc530662866"/>
              <w:bookmarkStart w:id="15903" w:name="_Toc531009791"/>
              <w:bookmarkStart w:id="15904" w:name="_Toc531102026"/>
              <w:bookmarkStart w:id="15905" w:name="_Toc531102974"/>
              <w:bookmarkStart w:id="15906" w:name="_Toc531359213"/>
              <w:bookmarkStart w:id="15907" w:name="_Toc531360194"/>
              <w:bookmarkStart w:id="15908" w:name="_Toc531381036"/>
              <w:bookmarkEnd w:id="15900"/>
              <w:bookmarkEnd w:id="15901"/>
              <w:bookmarkEnd w:id="15902"/>
              <w:bookmarkEnd w:id="15903"/>
              <w:bookmarkEnd w:id="15904"/>
              <w:bookmarkEnd w:id="15905"/>
              <w:bookmarkEnd w:id="15906"/>
              <w:bookmarkEnd w:id="15907"/>
              <w:bookmarkEnd w:id="15908"/>
            </w:del>
          </w:p>
        </w:tc>
        <w:tc>
          <w:tcPr>
            <w:tcW w:w="6686" w:type="dxa"/>
          </w:tcPr>
          <w:p w14:paraId="3766810C" w14:textId="22130244" w:rsidR="00155CEA" w:rsidRPr="00920004" w:rsidDel="00C774DC" w:rsidRDefault="00D04C7C" w:rsidP="00BD0851">
            <w:pPr>
              <w:spacing w:before="240" w:line="0" w:lineRule="atLeast"/>
              <w:rPr>
                <w:del w:id="15909" w:author="phuong vu" w:date="2018-11-22T13:51:00Z"/>
                <w:rPrChange w:id="15910" w:author="phuong vu" w:date="2018-11-30T22:36:00Z">
                  <w:rPr>
                    <w:del w:id="15911" w:author="phuong vu" w:date="2018-11-22T13:51:00Z"/>
                    <w:lang w:val="en-US"/>
                  </w:rPr>
                </w:rPrChange>
              </w:rPr>
              <w:pPrChange w:id="15912" w:author="phuong vu" w:date="2018-11-30T14:16:00Z">
                <w:pPr>
                  <w:spacing w:line="276" w:lineRule="auto"/>
                </w:pPr>
              </w:pPrChange>
            </w:pPr>
            <w:del w:id="15913" w:author="phuong vu" w:date="2018-11-22T13:51:00Z">
              <w:r w:rsidRPr="00920004" w:rsidDel="00C774DC">
                <w:rPr>
                  <w:rPrChange w:id="15914" w:author="phuong vu" w:date="2018-11-30T22:36:00Z">
                    <w:rPr>
                      <w:lang w:val="en-US"/>
                    </w:rPr>
                  </w:rPrChange>
                </w:rPr>
                <w:delText xml:space="preserve">Người dùng </w:delText>
              </w:r>
              <w:r w:rsidR="00155CEA" w:rsidRPr="00920004" w:rsidDel="00C774DC">
                <w:rPr>
                  <w:rPrChange w:id="15915" w:author="phuong vu" w:date="2018-11-30T22:36:00Z">
                    <w:rPr>
                      <w:lang w:val="en-US"/>
                    </w:rPr>
                  </w:rPrChange>
                </w:rPr>
                <w:delText>truy cập vào màn hình chính và có đủ các chức năng của người dùng khách hàng</w:delText>
              </w:r>
              <w:bookmarkStart w:id="15916" w:name="_Toc530658676"/>
              <w:bookmarkStart w:id="15917" w:name="_Toc530662400"/>
              <w:bookmarkStart w:id="15918" w:name="_Toc530662867"/>
              <w:bookmarkStart w:id="15919" w:name="_Toc531009792"/>
              <w:bookmarkStart w:id="15920" w:name="_Toc531102027"/>
              <w:bookmarkStart w:id="15921" w:name="_Toc531102975"/>
              <w:bookmarkStart w:id="15922" w:name="_Toc531359214"/>
              <w:bookmarkStart w:id="15923" w:name="_Toc531360195"/>
              <w:bookmarkStart w:id="15924" w:name="_Toc531381037"/>
              <w:bookmarkEnd w:id="15916"/>
              <w:bookmarkEnd w:id="15917"/>
              <w:bookmarkEnd w:id="15918"/>
              <w:bookmarkEnd w:id="15919"/>
              <w:bookmarkEnd w:id="15920"/>
              <w:bookmarkEnd w:id="15921"/>
              <w:bookmarkEnd w:id="15922"/>
              <w:bookmarkEnd w:id="15923"/>
              <w:bookmarkEnd w:id="15924"/>
            </w:del>
          </w:p>
        </w:tc>
        <w:bookmarkStart w:id="15925" w:name="_Toc530658677"/>
        <w:bookmarkStart w:id="15926" w:name="_Toc530662401"/>
        <w:bookmarkStart w:id="15927" w:name="_Toc530662868"/>
        <w:bookmarkStart w:id="15928" w:name="_Toc531009793"/>
        <w:bookmarkStart w:id="15929" w:name="_Toc531102028"/>
        <w:bookmarkStart w:id="15930" w:name="_Toc531102976"/>
        <w:bookmarkStart w:id="15931" w:name="_Toc531359215"/>
        <w:bookmarkStart w:id="15932" w:name="_Toc531360196"/>
        <w:bookmarkStart w:id="15933" w:name="_Toc531381038"/>
        <w:bookmarkEnd w:id="15925"/>
        <w:bookmarkEnd w:id="15926"/>
        <w:bookmarkEnd w:id="15927"/>
        <w:bookmarkEnd w:id="15928"/>
        <w:bookmarkEnd w:id="15929"/>
        <w:bookmarkEnd w:id="15930"/>
        <w:bookmarkEnd w:id="15931"/>
        <w:bookmarkEnd w:id="15932"/>
        <w:bookmarkEnd w:id="15933"/>
      </w:tr>
      <w:tr w:rsidR="00A06DD8" w:rsidRPr="00920004" w:rsidDel="00C774DC" w14:paraId="7853FF5A" w14:textId="265F22D5" w:rsidTr="00A06DD8">
        <w:trPr>
          <w:del w:id="15934" w:author="phuong vu" w:date="2018-11-22T13:51:00Z"/>
        </w:trPr>
        <w:tc>
          <w:tcPr>
            <w:tcW w:w="2425" w:type="dxa"/>
          </w:tcPr>
          <w:p w14:paraId="04E04E71" w14:textId="7018144A" w:rsidR="00D04C7C" w:rsidRPr="00920004" w:rsidDel="00C774DC" w:rsidRDefault="00D04C7C" w:rsidP="00BD0851">
            <w:pPr>
              <w:spacing w:before="240" w:line="0" w:lineRule="atLeast"/>
              <w:rPr>
                <w:del w:id="15935" w:author="phuong vu" w:date="2018-11-22T13:51:00Z"/>
                <w:b/>
                <w:rPrChange w:id="15936" w:author="phuong vu" w:date="2018-11-30T22:36:00Z">
                  <w:rPr>
                    <w:del w:id="15937" w:author="phuong vu" w:date="2018-11-22T13:51:00Z"/>
                    <w:b/>
                  </w:rPr>
                </w:rPrChange>
              </w:rPr>
              <w:pPrChange w:id="15938" w:author="phuong vu" w:date="2018-11-30T14:16:00Z">
                <w:pPr>
                  <w:spacing w:line="276" w:lineRule="auto"/>
                </w:pPr>
              </w:pPrChange>
            </w:pPr>
            <w:del w:id="15939" w:author="phuong vu" w:date="2018-11-22T13:51:00Z">
              <w:r w:rsidRPr="00920004" w:rsidDel="00C774DC">
                <w:rPr>
                  <w:b/>
                  <w:rPrChange w:id="15940" w:author="phuong vu" w:date="2018-11-30T22:36:00Z">
                    <w:rPr>
                      <w:b/>
                    </w:rPr>
                  </w:rPrChange>
                </w:rPr>
                <w:delText>Ghi chú</w:delText>
              </w:r>
              <w:bookmarkStart w:id="15941" w:name="_Toc530658678"/>
              <w:bookmarkStart w:id="15942" w:name="_Toc530662402"/>
              <w:bookmarkStart w:id="15943" w:name="_Toc530662869"/>
              <w:bookmarkStart w:id="15944" w:name="_Toc531009794"/>
              <w:bookmarkStart w:id="15945" w:name="_Toc531102029"/>
              <w:bookmarkStart w:id="15946" w:name="_Toc531102977"/>
              <w:bookmarkStart w:id="15947" w:name="_Toc531359216"/>
              <w:bookmarkStart w:id="15948" w:name="_Toc531360197"/>
              <w:bookmarkStart w:id="15949" w:name="_Toc531381039"/>
              <w:bookmarkEnd w:id="15941"/>
              <w:bookmarkEnd w:id="15942"/>
              <w:bookmarkEnd w:id="15943"/>
              <w:bookmarkEnd w:id="15944"/>
              <w:bookmarkEnd w:id="15945"/>
              <w:bookmarkEnd w:id="15946"/>
              <w:bookmarkEnd w:id="15947"/>
              <w:bookmarkEnd w:id="15948"/>
              <w:bookmarkEnd w:id="15949"/>
            </w:del>
          </w:p>
        </w:tc>
        <w:tc>
          <w:tcPr>
            <w:tcW w:w="6686" w:type="dxa"/>
          </w:tcPr>
          <w:p w14:paraId="2C2DE918" w14:textId="4B08A999" w:rsidR="00155CEA" w:rsidRPr="00920004" w:rsidDel="00C774DC" w:rsidRDefault="00155CEA" w:rsidP="00BD0851">
            <w:pPr>
              <w:keepNext/>
              <w:spacing w:before="240" w:line="0" w:lineRule="atLeast"/>
              <w:rPr>
                <w:del w:id="15950" w:author="phuong vu" w:date="2018-11-22T13:51:00Z"/>
                <w:rPrChange w:id="15951" w:author="phuong vu" w:date="2018-11-30T22:36:00Z">
                  <w:rPr>
                    <w:del w:id="15952" w:author="phuong vu" w:date="2018-11-22T13:51:00Z"/>
                    <w:lang w:val="en-US"/>
                  </w:rPr>
                </w:rPrChange>
              </w:rPr>
              <w:pPrChange w:id="15953" w:author="phuong vu" w:date="2018-11-30T14:16:00Z">
                <w:pPr>
                  <w:keepNext/>
                  <w:spacing w:line="276" w:lineRule="auto"/>
                </w:pPr>
              </w:pPrChange>
            </w:pPr>
            <w:del w:id="15954" w:author="phuong vu" w:date="2018-11-22T13:51:00Z">
              <w:r w:rsidRPr="00920004" w:rsidDel="00C774DC">
                <w:rPr>
                  <w:rPrChange w:id="15955" w:author="phuong vu" w:date="2018-11-30T22:36:00Z">
                    <w:rPr>
                      <w:lang w:val="en-US"/>
                    </w:rPr>
                  </w:rPrChange>
                </w:rPr>
                <w:delText>Mọi thông tin yêu cầu nhập đều là bắt buộc. Nếu chưa nhập vào sẽ thông báo lỗi yêu cầu nhập.</w:delText>
              </w:r>
              <w:bookmarkStart w:id="15956" w:name="_Toc530658679"/>
              <w:bookmarkStart w:id="15957" w:name="_Toc530662403"/>
              <w:bookmarkStart w:id="15958" w:name="_Toc530662870"/>
              <w:bookmarkStart w:id="15959" w:name="_Toc531009795"/>
              <w:bookmarkStart w:id="15960" w:name="_Toc531102030"/>
              <w:bookmarkStart w:id="15961" w:name="_Toc531102978"/>
              <w:bookmarkStart w:id="15962" w:name="_Toc531359217"/>
              <w:bookmarkStart w:id="15963" w:name="_Toc531360198"/>
              <w:bookmarkStart w:id="15964" w:name="_Toc531381040"/>
              <w:bookmarkEnd w:id="15956"/>
              <w:bookmarkEnd w:id="15957"/>
              <w:bookmarkEnd w:id="15958"/>
              <w:bookmarkEnd w:id="15959"/>
              <w:bookmarkEnd w:id="15960"/>
              <w:bookmarkEnd w:id="15961"/>
              <w:bookmarkEnd w:id="15962"/>
              <w:bookmarkEnd w:id="15963"/>
              <w:bookmarkEnd w:id="15964"/>
            </w:del>
          </w:p>
        </w:tc>
        <w:bookmarkStart w:id="15965" w:name="_Toc530658680"/>
        <w:bookmarkStart w:id="15966" w:name="_Toc530662404"/>
        <w:bookmarkStart w:id="15967" w:name="_Toc530662871"/>
        <w:bookmarkStart w:id="15968" w:name="_Toc531009796"/>
        <w:bookmarkStart w:id="15969" w:name="_Toc531102031"/>
        <w:bookmarkStart w:id="15970" w:name="_Toc531102979"/>
        <w:bookmarkStart w:id="15971" w:name="_Toc531359218"/>
        <w:bookmarkStart w:id="15972" w:name="_Toc531360199"/>
        <w:bookmarkStart w:id="15973" w:name="_Toc531381041"/>
        <w:bookmarkEnd w:id="15965"/>
        <w:bookmarkEnd w:id="15966"/>
        <w:bookmarkEnd w:id="15967"/>
        <w:bookmarkEnd w:id="15968"/>
        <w:bookmarkEnd w:id="15969"/>
        <w:bookmarkEnd w:id="15970"/>
        <w:bookmarkEnd w:id="15971"/>
        <w:bookmarkEnd w:id="15972"/>
        <w:bookmarkEnd w:id="15973"/>
      </w:tr>
    </w:tbl>
    <w:p w14:paraId="0C3AE22B" w14:textId="2AC80D76" w:rsidR="00B22780" w:rsidRPr="00920004" w:rsidDel="00C774DC" w:rsidRDefault="00B22780" w:rsidP="00BD0851">
      <w:pPr>
        <w:spacing w:before="240" w:line="0" w:lineRule="atLeast"/>
        <w:rPr>
          <w:del w:id="15974" w:author="phuong vu" w:date="2018-11-22T13:51:00Z"/>
          <w:lang w:val="en-US"/>
          <w:rPrChange w:id="15975" w:author="phuong vu" w:date="2018-11-30T22:36:00Z">
            <w:rPr>
              <w:del w:id="15976" w:author="phuong vu" w:date="2018-11-22T13:51:00Z"/>
              <w:lang w:val="en-US"/>
            </w:rPr>
          </w:rPrChange>
        </w:rPr>
        <w:pPrChange w:id="15977" w:author="phuong vu" w:date="2018-11-30T14:16:00Z">
          <w:pPr/>
        </w:pPrChange>
      </w:pPr>
      <w:bookmarkStart w:id="15978" w:name="_Toc530658681"/>
      <w:bookmarkStart w:id="15979" w:name="_Toc530662405"/>
      <w:bookmarkStart w:id="15980" w:name="_Toc530662872"/>
      <w:bookmarkStart w:id="15981" w:name="_Toc531009797"/>
      <w:bookmarkStart w:id="15982" w:name="_Toc531102032"/>
      <w:bookmarkStart w:id="15983" w:name="_Toc531102980"/>
      <w:bookmarkStart w:id="15984" w:name="_Toc531359219"/>
      <w:bookmarkStart w:id="15985" w:name="_Toc531360200"/>
      <w:bookmarkStart w:id="15986" w:name="_Toc531381042"/>
      <w:bookmarkEnd w:id="15978"/>
      <w:bookmarkEnd w:id="15979"/>
      <w:bookmarkEnd w:id="15980"/>
      <w:bookmarkEnd w:id="15981"/>
      <w:bookmarkEnd w:id="15982"/>
      <w:bookmarkEnd w:id="15983"/>
      <w:bookmarkEnd w:id="15984"/>
      <w:bookmarkEnd w:id="15985"/>
      <w:bookmarkEnd w:id="15986"/>
    </w:p>
    <w:p w14:paraId="34F5A561" w14:textId="77995FC1" w:rsidR="00B22780" w:rsidRPr="00920004" w:rsidDel="00C774DC" w:rsidRDefault="00B22780" w:rsidP="00BD0851">
      <w:pPr>
        <w:spacing w:before="240" w:line="0" w:lineRule="atLeast"/>
        <w:jc w:val="left"/>
        <w:rPr>
          <w:del w:id="15987" w:author="phuong vu" w:date="2018-11-22T13:51:00Z"/>
          <w:lang w:val="en-US"/>
          <w:rPrChange w:id="15988" w:author="phuong vu" w:date="2018-11-30T22:36:00Z">
            <w:rPr>
              <w:del w:id="15989" w:author="phuong vu" w:date="2018-11-22T13:51:00Z"/>
              <w:lang w:val="en-US"/>
            </w:rPr>
          </w:rPrChange>
        </w:rPr>
        <w:pPrChange w:id="15990" w:author="phuong vu" w:date="2018-11-30T14:16:00Z">
          <w:pPr>
            <w:jc w:val="left"/>
          </w:pPr>
        </w:pPrChange>
      </w:pPr>
      <w:del w:id="15991" w:author="phuong vu" w:date="2018-11-22T13:51:00Z">
        <w:r w:rsidRPr="00920004" w:rsidDel="00C774DC">
          <w:rPr>
            <w:lang w:val="en-US"/>
            <w:rPrChange w:id="15992" w:author="phuong vu" w:date="2018-11-30T22:36:00Z">
              <w:rPr>
                <w:lang w:val="en-US"/>
              </w:rPr>
            </w:rPrChange>
          </w:rPr>
          <w:br w:type="page"/>
        </w:r>
      </w:del>
    </w:p>
    <w:p w14:paraId="2023766E" w14:textId="450C5D61" w:rsidR="00EC1917" w:rsidRPr="00920004" w:rsidDel="00C774DC" w:rsidRDefault="00EC1917" w:rsidP="00BD0851">
      <w:pPr>
        <w:pStyle w:val="Heading3"/>
        <w:spacing w:line="0" w:lineRule="atLeast"/>
        <w:rPr>
          <w:del w:id="15993" w:author="phuong vu" w:date="2018-11-22T13:51:00Z"/>
          <w:rPrChange w:id="15994" w:author="phuong vu" w:date="2018-11-30T22:36:00Z">
            <w:rPr>
              <w:del w:id="15995" w:author="phuong vu" w:date="2018-11-22T13:51:00Z"/>
            </w:rPr>
          </w:rPrChange>
        </w:rPr>
        <w:pPrChange w:id="15996" w:author="phuong vu" w:date="2018-11-30T14:16:00Z">
          <w:pPr>
            <w:pStyle w:val="Heading3"/>
          </w:pPr>
        </w:pPrChange>
      </w:pPr>
      <w:bookmarkStart w:id="15997" w:name="_Toc529231143"/>
      <w:bookmarkStart w:id="15998" w:name="_Toc529231530"/>
      <w:bookmarkEnd w:id="15997"/>
      <w:bookmarkEnd w:id="15998"/>
      <w:del w:id="15999" w:author="phuong vu" w:date="2018-11-22T13:51:00Z">
        <w:r w:rsidRPr="00920004" w:rsidDel="00C774DC">
          <w:rPr>
            <w:b w:val="0"/>
            <w:rPrChange w:id="16000" w:author="phuong vu" w:date="2018-11-30T22:36:00Z">
              <w:rPr>
                <w:rFonts w:cstheme="majorHAnsi"/>
                <w:b w:val="0"/>
              </w:rPr>
            </w:rPrChange>
          </w:rPr>
          <w:delText>Yêu c</w:delText>
        </w:r>
        <w:r w:rsidRPr="00920004" w:rsidDel="00C774DC">
          <w:rPr>
            <w:b w:val="0"/>
            <w:rPrChange w:id="16001" w:author="phuong vu" w:date="2018-11-30T22:36:00Z">
              <w:rPr>
                <w:b w:val="0"/>
              </w:rPr>
            </w:rPrChange>
          </w:rPr>
          <w:delText>ầu phi chức năng</w:delText>
        </w:r>
        <w:bookmarkStart w:id="16002" w:name="_Toc530658682"/>
        <w:bookmarkStart w:id="16003" w:name="_Toc530662406"/>
        <w:bookmarkStart w:id="16004" w:name="_Toc530662873"/>
        <w:bookmarkStart w:id="16005" w:name="_Toc531009798"/>
        <w:bookmarkStart w:id="16006" w:name="_Toc531102033"/>
        <w:bookmarkStart w:id="16007" w:name="_Toc531102981"/>
        <w:bookmarkStart w:id="16008" w:name="_Toc531359220"/>
        <w:bookmarkStart w:id="16009" w:name="_Toc531360201"/>
        <w:bookmarkStart w:id="16010" w:name="_Toc531381043"/>
        <w:bookmarkEnd w:id="16002"/>
        <w:bookmarkEnd w:id="16003"/>
        <w:bookmarkEnd w:id="16004"/>
        <w:bookmarkEnd w:id="16005"/>
        <w:bookmarkEnd w:id="16006"/>
        <w:bookmarkEnd w:id="16007"/>
        <w:bookmarkEnd w:id="16008"/>
        <w:bookmarkEnd w:id="16009"/>
        <w:bookmarkEnd w:id="16010"/>
      </w:del>
    </w:p>
    <w:p w14:paraId="55534234" w14:textId="43D3B668" w:rsidR="00EC1917" w:rsidRPr="00920004" w:rsidDel="00C774DC" w:rsidRDefault="00EC1917" w:rsidP="00BD0851">
      <w:pPr>
        <w:pStyle w:val="Heading3"/>
        <w:spacing w:line="0" w:lineRule="atLeast"/>
        <w:rPr>
          <w:del w:id="16011" w:author="phuong vu" w:date="2018-11-22T13:51:00Z"/>
          <w:rPrChange w:id="16012" w:author="phuong vu" w:date="2018-11-30T22:36:00Z">
            <w:rPr>
              <w:del w:id="16013" w:author="phuong vu" w:date="2018-11-22T13:51:00Z"/>
            </w:rPr>
          </w:rPrChange>
        </w:rPr>
        <w:pPrChange w:id="16014" w:author="phuong vu" w:date="2018-11-30T14:16:00Z">
          <w:pPr>
            <w:pStyle w:val="Heading3"/>
          </w:pPr>
        </w:pPrChange>
      </w:pPr>
      <w:del w:id="16015" w:author="phuong vu" w:date="2018-11-22T13:51:00Z">
        <w:r w:rsidRPr="00920004" w:rsidDel="00C774DC">
          <w:rPr>
            <w:b w:val="0"/>
            <w:rPrChange w:id="16016" w:author="phuong vu" w:date="2018-11-30T22:36:00Z">
              <w:rPr>
                <w:b w:val="0"/>
              </w:rPr>
            </w:rPrChange>
          </w:rPr>
          <w:delText>Yêu cầu thực thi</w:delText>
        </w:r>
        <w:bookmarkStart w:id="16017" w:name="_Toc530658683"/>
        <w:bookmarkStart w:id="16018" w:name="_Toc530662407"/>
        <w:bookmarkStart w:id="16019" w:name="_Toc530662874"/>
        <w:bookmarkStart w:id="16020" w:name="_Toc531009799"/>
        <w:bookmarkStart w:id="16021" w:name="_Toc531102034"/>
        <w:bookmarkStart w:id="16022" w:name="_Toc531102982"/>
        <w:bookmarkStart w:id="16023" w:name="_Toc531359221"/>
        <w:bookmarkStart w:id="16024" w:name="_Toc531360202"/>
        <w:bookmarkStart w:id="16025" w:name="_Toc531381044"/>
        <w:bookmarkEnd w:id="16017"/>
        <w:bookmarkEnd w:id="16018"/>
        <w:bookmarkEnd w:id="16019"/>
        <w:bookmarkEnd w:id="16020"/>
        <w:bookmarkEnd w:id="16021"/>
        <w:bookmarkEnd w:id="16022"/>
        <w:bookmarkEnd w:id="16023"/>
        <w:bookmarkEnd w:id="16024"/>
        <w:bookmarkEnd w:id="16025"/>
      </w:del>
    </w:p>
    <w:p w14:paraId="21BFCD60" w14:textId="16780803" w:rsidR="00B22780" w:rsidRPr="00920004" w:rsidDel="00C774DC" w:rsidRDefault="00B22780" w:rsidP="00BD0851">
      <w:pPr>
        <w:spacing w:before="240" w:line="0" w:lineRule="atLeast"/>
        <w:rPr>
          <w:del w:id="16026" w:author="phuong vu" w:date="2018-11-22T13:51:00Z"/>
          <w:lang w:val="en-US"/>
          <w:rPrChange w:id="16027" w:author="phuong vu" w:date="2018-11-30T22:36:00Z">
            <w:rPr>
              <w:del w:id="16028" w:author="phuong vu" w:date="2018-11-22T13:51:00Z"/>
              <w:lang w:val="en-US"/>
            </w:rPr>
          </w:rPrChange>
        </w:rPr>
        <w:pPrChange w:id="16029" w:author="phuong vu" w:date="2018-11-30T14:16:00Z">
          <w:pPr/>
        </w:pPrChange>
      </w:pPr>
      <w:del w:id="16030" w:author="phuong vu" w:date="2018-11-22T13:51:00Z">
        <w:r w:rsidRPr="00920004" w:rsidDel="00C774DC">
          <w:rPr>
            <w:lang w:val="en-US"/>
            <w:rPrChange w:id="16031" w:author="phuong vu" w:date="2018-11-30T22:36:00Z">
              <w:rPr>
                <w:lang w:val="en-US"/>
              </w:rPr>
            </w:rPrChange>
          </w:rPr>
          <w:tab/>
          <w:delText>Giao diện đồng nhất đối với cả ứng dụng điện thoại và trang web. Sử dụng tông màu đơn giản hài hòa tạo thiện cảm khi sử dụng.</w:delText>
        </w:r>
        <w:bookmarkStart w:id="16032" w:name="_Toc530658684"/>
        <w:bookmarkStart w:id="16033" w:name="_Toc530662408"/>
        <w:bookmarkStart w:id="16034" w:name="_Toc530662875"/>
        <w:bookmarkStart w:id="16035" w:name="_Toc531009800"/>
        <w:bookmarkStart w:id="16036" w:name="_Toc531102035"/>
        <w:bookmarkStart w:id="16037" w:name="_Toc531102983"/>
        <w:bookmarkStart w:id="16038" w:name="_Toc531359222"/>
        <w:bookmarkStart w:id="16039" w:name="_Toc531360203"/>
        <w:bookmarkStart w:id="16040" w:name="_Toc531381045"/>
        <w:bookmarkEnd w:id="16032"/>
        <w:bookmarkEnd w:id="16033"/>
        <w:bookmarkEnd w:id="16034"/>
        <w:bookmarkEnd w:id="16035"/>
        <w:bookmarkEnd w:id="16036"/>
        <w:bookmarkEnd w:id="16037"/>
        <w:bookmarkEnd w:id="16038"/>
        <w:bookmarkEnd w:id="16039"/>
        <w:bookmarkEnd w:id="16040"/>
      </w:del>
    </w:p>
    <w:p w14:paraId="6E74B1FD" w14:textId="753B4640" w:rsidR="00B22780" w:rsidRPr="00920004" w:rsidDel="00C774DC" w:rsidRDefault="00B22780" w:rsidP="00BD0851">
      <w:pPr>
        <w:spacing w:before="240" w:line="0" w:lineRule="atLeast"/>
        <w:rPr>
          <w:del w:id="16041" w:author="phuong vu" w:date="2018-11-22T13:51:00Z"/>
          <w:lang w:val="en-US"/>
          <w:rPrChange w:id="16042" w:author="phuong vu" w:date="2018-11-30T22:36:00Z">
            <w:rPr>
              <w:del w:id="16043" w:author="phuong vu" w:date="2018-11-22T13:51:00Z"/>
              <w:lang w:val="en-US"/>
            </w:rPr>
          </w:rPrChange>
        </w:rPr>
        <w:pPrChange w:id="16044" w:author="phuong vu" w:date="2018-11-30T14:16:00Z">
          <w:pPr/>
        </w:pPrChange>
      </w:pPr>
      <w:del w:id="16045" w:author="phuong vu" w:date="2018-11-22T13:51:00Z">
        <w:r w:rsidRPr="00920004" w:rsidDel="00C774DC">
          <w:rPr>
            <w:rPrChange w:id="16046" w:author="phuong vu" w:date="2018-11-30T22:36:00Z">
              <w:rPr/>
            </w:rPrChange>
          </w:rPr>
          <w:tab/>
        </w:r>
        <w:r w:rsidRPr="00920004" w:rsidDel="00C774DC">
          <w:rPr>
            <w:lang w:val="en-US"/>
            <w:rPrChange w:id="16047" w:author="phuong vu" w:date="2018-11-30T22:36:00Z">
              <w:rPr>
                <w:lang w:val="en-US"/>
              </w:rPr>
            </w:rPrChange>
          </w:rPr>
          <w:delText>Đối với ứng dụng điện thoại, mọi dữ liệu điều được truy xuất lại từ server mỗi lần sử dụng ứng dụng.</w:delText>
        </w:r>
        <w:bookmarkStart w:id="16048" w:name="_Toc530658685"/>
        <w:bookmarkStart w:id="16049" w:name="_Toc530662409"/>
        <w:bookmarkStart w:id="16050" w:name="_Toc530662876"/>
        <w:bookmarkStart w:id="16051" w:name="_Toc531009801"/>
        <w:bookmarkStart w:id="16052" w:name="_Toc531102036"/>
        <w:bookmarkStart w:id="16053" w:name="_Toc531102984"/>
        <w:bookmarkStart w:id="16054" w:name="_Toc531359223"/>
        <w:bookmarkStart w:id="16055" w:name="_Toc531360204"/>
        <w:bookmarkStart w:id="16056" w:name="_Toc531381046"/>
        <w:bookmarkEnd w:id="16048"/>
        <w:bookmarkEnd w:id="16049"/>
        <w:bookmarkEnd w:id="16050"/>
        <w:bookmarkEnd w:id="16051"/>
        <w:bookmarkEnd w:id="16052"/>
        <w:bookmarkEnd w:id="16053"/>
        <w:bookmarkEnd w:id="16054"/>
        <w:bookmarkEnd w:id="16055"/>
        <w:bookmarkEnd w:id="16056"/>
      </w:del>
    </w:p>
    <w:p w14:paraId="7A1434A4" w14:textId="76C8E9EA" w:rsidR="00EC1917" w:rsidRPr="00920004" w:rsidDel="00C774DC" w:rsidRDefault="00EC1917" w:rsidP="00BD0851">
      <w:pPr>
        <w:pStyle w:val="Heading3"/>
        <w:spacing w:line="0" w:lineRule="atLeast"/>
        <w:rPr>
          <w:del w:id="16057" w:author="phuong vu" w:date="2018-11-22T13:51:00Z"/>
          <w:rPrChange w:id="16058" w:author="phuong vu" w:date="2018-11-30T22:36:00Z">
            <w:rPr>
              <w:del w:id="16059" w:author="phuong vu" w:date="2018-11-22T13:51:00Z"/>
            </w:rPr>
          </w:rPrChange>
        </w:rPr>
        <w:pPrChange w:id="16060" w:author="phuong vu" w:date="2018-11-30T14:16:00Z">
          <w:pPr>
            <w:pStyle w:val="Heading3"/>
          </w:pPr>
        </w:pPrChange>
      </w:pPr>
      <w:del w:id="16061" w:author="phuong vu" w:date="2018-11-22T13:51:00Z">
        <w:r w:rsidRPr="00920004" w:rsidDel="00C774DC">
          <w:rPr>
            <w:b w:val="0"/>
            <w:rPrChange w:id="16062" w:author="phuong vu" w:date="2018-11-30T22:36:00Z">
              <w:rPr>
                <w:rFonts w:cstheme="majorHAnsi"/>
                <w:b w:val="0"/>
              </w:rPr>
            </w:rPrChange>
          </w:rPr>
          <w:delText>Yêu c</w:delText>
        </w:r>
        <w:r w:rsidRPr="00920004" w:rsidDel="00C774DC">
          <w:rPr>
            <w:b w:val="0"/>
            <w:rPrChange w:id="16063" w:author="phuong vu" w:date="2018-11-30T22:36:00Z">
              <w:rPr>
                <w:b w:val="0"/>
              </w:rPr>
            </w:rPrChange>
          </w:rPr>
          <w:delText>ầu chất lượng phần mềm</w:delText>
        </w:r>
        <w:bookmarkStart w:id="16064" w:name="_Toc530658686"/>
        <w:bookmarkStart w:id="16065" w:name="_Toc530662410"/>
        <w:bookmarkStart w:id="16066" w:name="_Toc530662877"/>
        <w:bookmarkStart w:id="16067" w:name="_Toc531009802"/>
        <w:bookmarkStart w:id="16068" w:name="_Toc531102037"/>
        <w:bookmarkStart w:id="16069" w:name="_Toc531102985"/>
        <w:bookmarkStart w:id="16070" w:name="_Toc531359224"/>
        <w:bookmarkStart w:id="16071" w:name="_Toc531360205"/>
        <w:bookmarkStart w:id="16072" w:name="_Toc531381047"/>
        <w:bookmarkEnd w:id="16064"/>
        <w:bookmarkEnd w:id="16065"/>
        <w:bookmarkEnd w:id="16066"/>
        <w:bookmarkEnd w:id="16067"/>
        <w:bookmarkEnd w:id="16068"/>
        <w:bookmarkEnd w:id="16069"/>
        <w:bookmarkEnd w:id="16070"/>
        <w:bookmarkEnd w:id="16071"/>
        <w:bookmarkEnd w:id="16072"/>
      </w:del>
    </w:p>
    <w:p w14:paraId="407C4F30" w14:textId="579B386B" w:rsidR="00B22780" w:rsidRPr="00920004" w:rsidDel="00C774DC" w:rsidRDefault="00B22780" w:rsidP="00BD0851">
      <w:pPr>
        <w:spacing w:before="240" w:line="0" w:lineRule="atLeast"/>
        <w:ind w:firstLine="720"/>
        <w:rPr>
          <w:del w:id="16073" w:author="phuong vu" w:date="2018-11-22T13:51:00Z"/>
          <w:lang w:val="en-US"/>
          <w:rPrChange w:id="16074" w:author="phuong vu" w:date="2018-11-30T22:36:00Z">
            <w:rPr>
              <w:del w:id="16075" w:author="phuong vu" w:date="2018-11-22T13:51:00Z"/>
              <w:lang w:val="en-US"/>
            </w:rPr>
          </w:rPrChange>
        </w:rPr>
        <w:pPrChange w:id="16076" w:author="phuong vu" w:date="2018-11-30T14:16:00Z">
          <w:pPr/>
        </w:pPrChange>
      </w:pPr>
      <w:del w:id="16077" w:author="phuong vu" w:date="2018-11-22T13:51:00Z">
        <w:r w:rsidRPr="00920004" w:rsidDel="00C774DC">
          <w:rPr>
            <w:lang w:val="en-US"/>
            <w:rPrChange w:id="16078" w:author="phuong vu" w:date="2018-11-30T22:36:00Z">
              <w:rPr>
                <w:lang w:val="en-US"/>
              </w:rPr>
            </w:rPrChange>
          </w:rPr>
          <w:delText xml:space="preserve">Tính đúng đắn: các chức năng của hệ thống hoạt động đúng theo yêu cầu. </w:delText>
        </w:r>
        <w:bookmarkStart w:id="16079" w:name="_Toc530658687"/>
        <w:bookmarkStart w:id="16080" w:name="_Toc530662411"/>
        <w:bookmarkStart w:id="16081" w:name="_Toc530662878"/>
        <w:bookmarkStart w:id="16082" w:name="_Toc531009803"/>
        <w:bookmarkStart w:id="16083" w:name="_Toc531102038"/>
        <w:bookmarkStart w:id="16084" w:name="_Toc531102986"/>
        <w:bookmarkStart w:id="16085" w:name="_Toc531359225"/>
        <w:bookmarkStart w:id="16086" w:name="_Toc531360206"/>
        <w:bookmarkStart w:id="16087" w:name="_Toc531381048"/>
        <w:bookmarkEnd w:id="16079"/>
        <w:bookmarkEnd w:id="16080"/>
        <w:bookmarkEnd w:id="16081"/>
        <w:bookmarkEnd w:id="16082"/>
        <w:bookmarkEnd w:id="16083"/>
        <w:bookmarkEnd w:id="16084"/>
        <w:bookmarkEnd w:id="16085"/>
        <w:bookmarkEnd w:id="16086"/>
        <w:bookmarkEnd w:id="16087"/>
      </w:del>
    </w:p>
    <w:p w14:paraId="7BF6C936" w14:textId="7C8BCEBC" w:rsidR="00B22780" w:rsidRPr="00920004" w:rsidDel="00C774DC" w:rsidRDefault="00B22780" w:rsidP="00BD0851">
      <w:pPr>
        <w:spacing w:before="240" w:line="0" w:lineRule="atLeast"/>
        <w:ind w:firstLine="720"/>
        <w:rPr>
          <w:del w:id="16088" w:author="phuong vu" w:date="2018-11-22T13:51:00Z"/>
          <w:lang w:val="en-US"/>
          <w:rPrChange w:id="16089" w:author="phuong vu" w:date="2018-11-30T22:36:00Z">
            <w:rPr>
              <w:del w:id="16090" w:author="phuong vu" w:date="2018-11-22T13:51:00Z"/>
              <w:lang w:val="en-US"/>
            </w:rPr>
          </w:rPrChange>
        </w:rPr>
        <w:pPrChange w:id="16091" w:author="phuong vu" w:date="2018-11-30T14:16:00Z">
          <w:pPr/>
        </w:pPrChange>
      </w:pPr>
      <w:del w:id="16092" w:author="phuong vu" w:date="2018-11-22T13:51:00Z">
        <w:r w:rsidRPr="00920004" w:rsidDel="00C774DC">
          <w:rPr>
            <w:lang w:val="en-US"/>
            <w:rPrChange w:id="16093" w:author="phuong vu" w:date="2018-11-30T22:36:00Z">
              <w:rPr>
                <w:lang w:val="en-US"/>
              </w:rPr>
            </w:rPrChange>
          </w:rPr>
          <w:delText xml:space="preserve">Tính khả chuyển: ứng dụng dễ dàng cài đặt và chạy tốt trên </w:delText>
        </w:r>
        <w:r w:rsidR="002F05BD" w:rsidRPr="00920004" w:rsidDel="00C774DC">
          <w:rPr>
            <w:lang w:val="en-US"/>
            <w:rPrChange w:id="16094" w:author="phuong vu" w:date="2018-11-30T22:36:00Z">
              <w:rPr>
                <w:lang w:val="en-US"/>
              </w:rPr>
            </w:rPrChange>
          </w:rPr>
          <w:delText xml:space="preserve">mọi </w:delText>
        </w:r>
        <w:r w:rsidRPr="00920004" w:rsidDel="00C774DC">
          <w:rPr>
            <w:lang w:val="en-US"/>
            <w:rPrChange w:id="16095" w:author="phuong vu" w:date="2018-11-30T22:36:00Z">
              <w:rPr>
                <w:lang w:val="en-US"/>
              </w:rPr>
            </w:rPrChange>
          </w:rPr>
          <w:delText>phiên bản</w:delText>
        </w:r>
        <w:r w:rsidR="002F05BD" w:rsidRPr="00920004" w:rsidDel="00C774DC">
          <w:rPr>
            <w:lang w:val="en-US"/>
            <w:rPrChange w:id="16096" w:author="phuong vu" w:date="2018-11-30T22:36:00Z">
              <w:rPr>
                <w:lang w:val="en-US"/>
              </w:rPr>
            </w:rPrChange>
          </w:rPr>
          <w:delText xml:space="preserve"> từ 5.0 trở lên và nhiều</w:delText>
        </w:r>
        <w:r w:rsidRPr="00920004" w:rsidDel="00C774DC">
          <w:rPr>
            <w:lang w:val="en-US"/>
            <w:rPrChange w:id="16097" w:author="phuong vu" w:date="2018-11-30T22:36:00Z">
              <w:rPr>
                <w:lang w:val="en-US"/>
              </w:rPr>
            </w:rPrChange>
          </w:rPr>
          <w:delText xml:space="preserve"> loại thiết bị Android</w:delText>
        </w:r>
        <w:r w:rsidR="002F05BD" w:rsidRPr="00920004" w:rsidDel="00C774DC">
          <w:rPr>
            <w:lang w:val="en-US"/>
            <w:rPrChange w:id="16098" w:author="phuong vu" w:date="2018-11-30T22:36:00Z">
              <w:rPr>
                <w:lang w:val="en-US"/>
              </w:rPr>
            </w:rPrChange>
          </w:rPr>
          <w:delText xml:space="preserve"> khác nhau</w:delText>
        </w:r>
        <w:r w:rsidRPr="00920004" w:rsidDel="00C774DC">
          <w:rPr>
            <w:lang w:val="en-US"/>
            <w:rPrChange w:id="16099" w:author="phuong vu" w:date="2018-11-30T22:36:00Z">
              <w:rPr>
                <w:lang w:val="en-US"/>
              </w:rPr>
            </w:rPrChange>
          </w:rPr>
          <w:delText>.</w:delText>
        </w:r>
        <w:bookmarkStart w:id="16100" w:name="_Toc530658688"/>
        <w:bookmarkStart w:id="16101" w:name="_Toc530662412"/>
        <w:bookmarkStart w:id="16102" w:name="_Toc530662879"/>
        <w:bookmarkStart w:id="16103" w:name="_Toc531009804"/>
        <w:bookmarkStart w:id="16104" w:name="_Toc531102039"/>
        <w:bookmarkStart w:id="16105" w:name="_Toc531102987"/>
        <w:bookmarkStart w:id="16106" w:name="_Toc531359226"/>
        <w:bookmarkStart w:id="16107" w:name="_Toc531360207"/>
        <w:bookmarkStart w:id="16108" w:name="_Toc531381049"/>
        <w:bookmarkEnd w:id="16100"/>
        <w:bookmarkEnd w:id="16101"/>
        <w:bookmarkEnd w:id="16102"/>
        <w:bookmarkEnd w:id="16103"/>
        <w:bookmarkEnd w:id="16104"/>
        <w:bookmarkEnd w:id="16105"/>
        <w:bookmarkEnd w:id="16106"/>
        <w:bookmarkEnd w:id="16107"/>
        <w:bookmarkEnd w:id="16108"/>
      </w:del>
    </w:p>
    <w:p w14:paraId="45922895" w14:textId="2B6E1E95" w:rsidR="00B22780" w:rsidRPr="00920004" w:rsidDel="00C774DC" w:rsidRDefault="00B22780" w:rsidP="00BD0851">
      <w:pPr>
        <w:spacing w:before="240" w:line="0" w:lineRule="atLeast"/>
        <w:ind w:firstLine="720"/>
        <w:rPr>
          <w:del w:id="16109" w:author="phuong vu" w:date="2018-11-22T13:51:00Z"/>
          <w:lang w:val="en-US"/>
          <w:rPrChange w:id="16110" w:author="phuong vu" w:date="2018-11-30T22:36:00Z">
            <w:rPr>
              <w:del w:id="16111" w:author="phuong vu" w:date="2018-11-22T13:51:00Z"/>
              <w:lang w:val="en-US"/>
            </w:rPr>
          </w:rPrChange>
        </w:rPr>
        <w:pPrChange w:id="16112" w:author="phuong vu" w:date="2018-11-30T14:16:00Z">
          <w:pPr/>
        </w:pPrChange>
      </w:pPr>
      <w:del w:id="16113" w:author="phuong vu" w:date="2018-11-22T13:51:00Z">
        <w:r w:rsidRPr="00920004" w:rsidDel="00C774DC">
          <w:rPr>
            <w:lang w:val="en-US"/>
            <w:rPrChange w:id="16114" w:author="phuong vu" w:date="2018-11-30T22:36:00Z">
              <w:rPr>
                <w:lang w:val="en-US"/>
              </w:rPr>
            </w:rPrChange>
          </w:rPr>
          <w:delText>Tính có thể bảo trì: mã nguồn được viết rõ ràng, dễ đọc, dễ bảo trì</w:delText>
        </w:r>
        <w:r w:rsidR="002F05BD" w:rsidRPr="00920004" w:rsidDel="00C774DC">
          <w:rPr>
            <w:lang w:val="en-US"/>
            <w:rPrChange w:id="16115" w:author="phuong vu" w:date="2018-11-30T22:36:00Z">
              <w:rPr>
                <w:lang w:val="en-US"/>
              </w:rPr>
            </w:rPrChange>
          </w:rPr>
          <w:delText>, cung cấp tài liệu cài đặt phần mềm.</w:delText>
        </w:r>
        <w:bookmarkStart w:id="16116" w:name="_Toc530658689"/>
        <w:bookmarkStart w:id="16117" w:name="_Toc530662413"/>
        <w:bookmarkStart w:id="16118" w:name="_Toc530662880"/>
        <w:bookmarkStart w:id="16119" w:name="_Toc531009805"/>
        <w:bookmarkStart w:id="16120" w:name="_Toc531102040"/>
        <w:bookmarkStart w:id="16121" w:name="_Toc531102988"/>
        <w:bookmarkStart w:id="16122" w:name="_Toc531359227"/>
        <w:bookmarkStart w:id="16123" w:name="_Toc531360208"/>
        <w:bookmarkStart w:id="16124" w:name="_Toc531381050"/>
        <w:bookmarkEnd w:id="16116"/>
        <w:bookmarkEnd w:id="16117"/>
        <w:bookmarkEnd w:id="16118"/>
        <w:bookmarkEnd w:id="16119"/>
        <w:bookmarkEnd w:id="16120"/>
        <w:bookmarkEnd w:id="16121"/>
        <w:bookmarkEnd w:id="16122"/>
        <w:bookmarkEnd w:id="16123"/>
        <w:bookmarkEnd w:id="16124"/>
      </w:del>
    </w:p>
    <w:p w14:paraId="2B19C28A" w14:textId="70BD2068" w:rsidR="002F05BD" w:rsidRPr="00920004" w:rsidDel="00C774DC" w:rsidRDefault="00B22780" w:rsidP="00BD0851">
      <w:pPr>
        <w:spacing w:before="240" w:line="0" w:lineRule="atLeast"/>
        <w:ind w:firstLine="720"/>
        <w:rPr>
          <w:del w:id="16125" w:author="phuong vu" w:date="2018-11-22T13:51:00Z"/>
          <w:lang w:val="en-US"/>
          <w:rPrChange w:id="16126" w:author="phuong vu" w:date="2018-11-30T22:36:00Z">
            <w:rPr>
              <w:del w:id="16127" w:author="phuong vu" w:date="2018-11-22T13:51:00Z"/>
              <w:lang w:val="en-US"/>
            </w:rPr>
          </w:rPrChange>
        </w:rPr>
        <w:pPrChange w:id="16128" w:author="phuong vu" w:date="2018-11-30T14:16:00Z">
          <w:pPr/>
        </w:pPrChange>
      </w:pPr>
      <w:del w:id="16129" w:author="phuong vu" w:date="2018-11-22T13:51:00Z">
        <w:r w:rsidRPr="00920004" w:rsidDel="00C774DC">
          <w:rPr>
            <w:lang w:val="en-US"/>
            <w:rPrChange w:id="16130" w:author="phuong vu" w:date="2018-11-30T22:36:00Z">
              <w:rPr>
                <w:lang w:val="en-US"/>
              </w:rPr>
            </w:rPrChange>
          </w:rPr>
          <w:delText>Khả năng chịu lỗi: ứng dụng có khả năng xử lý lỗi khi gặp sự cố, đưa ra thông báo khi gặp lỗi.</w:delText>
        </w:r>
        <w:bookmarkStart w:id="16131" w:name="_Toc530658690"/>
        <w:bookmarkStart w:id="16132" w:name="_Toc530662414"/>
        <w:bookmarkStart w:id="16133" w:name="_Toc530662881"/>
        <w:bookmarkStart w:id="16134" w:name="_Toc531009806"/>
        <w:bookmarkStart w:id="16135" w:name="_Toc531102041"/>
        <w:bookmarkStart w:id="16136" w:name="_Toc531102989"/>
        <w:bookmarkStart w:id="16137" w:name="_Toc531359228"/>
        <w:bookmarkStart w:id="16138" w:name="_Toc531360209"/>
        <w:bookmarkStart w:id="16139" w:name="_Toc531381051"/>
        <w:bookmarkEnd w:id="16131"/>
        <w:bookmarkEnd w:id="16132"/>
        <w:bookmarkEnd w:id="16133"/>
        <w:bookmarkEnd w:id="16134"/>
        <w:bookmarkEnd w:id="16135"/>
        <w:bookmarkEnd w:id="16136"/>
        <w:bookmarkEnd w:id="16137"/>
        <w:bookmarkEnd w:id="16138"/>
        <w:bookmarkEnd w:id="16139"/>
      </w:del>
    </w:p>
    <w:p w14:paraId="311ED7B4" w14:textId="0FD9F243" w:rsidR="002F05BD" w:rsidRPr="00920004" w:rsidDel="004F472B" w:rsidRDefault="002F05BD" w:rsidP="00BD0851">
      <w:pPr>
        <w:pStyle w:val="Heading4"/>
        <w:spacing w:before="240" w:line="0" w:lineRule="atLeast"/>
        <w:rPr>
          <w:del w:id="16140" w:author="phuong vu" w:date="2018-11-16T10:04:00Z"/>
          <w:rFonts w:cstheme="majorHAnsi"/>
          <w:rPrChange w:id="16141" w:author="phuong vu" w:date="2018-11-30T22:36:00Z">
            <w:rPr>
              <w:del w:id="16142" w:author="phuong vu" w:date="2018-11-16T10:04:00Z"/>
            </w:rPr>
          </w:rPrChange>
        </w:rPr>
        <w:pPrChange w:id="16143" w:author="phuong vu" w:date="2018-11-30T14:16:00Z">
          <w:pPr>
            <w:pStyle w:val="Heading4"/>
            <w:spacing w:line="360" w:lineRule="auto"/>
          </w:pPr>
        </w:pPrChange>
      </w:pPr>
      <w:del w:id="16144" w:author="phuong vu" w:date="2018-11-16T10:04:00Z">
        <w:r w:rsidRPr="00920004" w:rsidDel="004F472B">
          <w:rPr>
            <w:rFonts w:cstheme="majorHAnsi"/>
            <w:b w:val="0"/>
            <w:iCs w:val="0"/>
            <w:rPrChange w:id="16145" w:author="phuong vu" w:date="2018-11-30T22:36:00Z">
              <w:rPr>
                <w:rFonts w:cstheme="majorHAnsi"/>
                <w:b w:val="0"/>
                <w:iCs w:val="0"/>
              </w:rPr>
            </w:rPrChange>
          </w:rPr>
          <w:delText>Các quy t</w:delText>
        </w:r>
        <w:r w:rsidRPr="00920004" w:rsidDel="004F472B">
          <w:rPr>
            <w:rFonts w:cstheme="majorHAnsi"/>
            <w:b w:val="0"/>
            <w:iCs w:val="0"/>
            <w:rPrChange w:id="16146" w:author="phuong vu" w:date="2018-11-30T22:36:00Z">
              <w:rPr>
                <w:b w:val="0"/>
                <w:iCs w:val="0"/>
              </w:rPr>
            </w:rPrChange>
          </w:rPr>
          <w:delText>ắc nghiệp vụ</w:delText>
        </w:r>
        <w:bookmarkStart w:id="16147" w:name="_Toc530605697"/>
        <w:bookmarkStart w:id="16148" w:name="_Toc530657403"/>
        <w:bookmarkStart w:id="16149" w:name="_Toc530658691"/>
        <w:bookmarkStart w:id="16150" w:name="_Toc530662415"/>
        <w:bookmarkStart w:id="16151" w:name="_Toc530662882"/>
        <w:bookmarkStart w:id="16152" w:name="_Toc531009807"/>
        <w:bookmarkStart w:id="16153" w:name="_Toc531102042"/>
        <w:bookmarkStart w:id="16154" w:name="_Toc531102990"/>
        <w:bookmarkStart w:id="16155" w:name="_Toc531359229"/>
        <w:bookmarkStart w:id="16156" w:name="_Toc531360210"/>
        <w:bookmarkStart w:id="16157" w:name="_Toc531381052"/>
        <w:bookmarkEnd w:id="16147"/>
        <w:bookmarkEnd w:id="16148"/>
        <w:bookmarkEnd w:id="16149"/>
        <w:bookmarkEnd w:id="16150"/>
        <w:bookmarkEnd w:id="16151"/>
        <w:bookmarkEnd w:id="16152"/>
        <w:bookmarkEnd w:id="16153"/>
        <w:bookmarkEnd w:id="16154"/>
        <w:bookmarkEnd w:id="16155"/>
        <w:bookmarkEnd w:id="16156"/>
        <w:bookmarkEnd w:id="16157"/>
      </w:del>
    </w:p>
    <w:p w14:paraId="0745E206" w14:textId="6096C06B" w:rsidR="002F05BD" w:rsidRPr="00920004" w:rsidDel="004F472B" w:rsidRDefault="002F05BD" w:rsidP="00BD0851">
      <w:pPr>
        <w:spacing w:before="240" w:line="0" w:lineRule="atLeast"/>
        <w:ind w:firstLine="720"/>
        <w:rPr>
          <w:del w:id="16158" w:author="phuong vu" w:date="2018-11-16T10:04:00Z"/>
          <w:rPrChange w:id="16159" w:author="phuong vu" w:date="2018-11-30T22:36:00Z">
            <w:rPr>
              <w:del w:id="16160" w:author="phuong vu" w:date="2018-11-16T10:04:00Z"/>
            </w:rPr>
          </w:rPrChange>
        </w:rPr>
        <w:pPrChange w:id="16161" w:author="phuong vu" w:date="2018-11-30T14:16:00Z">
          <w:pPr/>
        </w:pPrChange>
      </w:pPr>
      <w:del w:id="16162" w:author="phuong vu" w:date="2018-11-16T10:04:00Z">
        <w:r w:rsidRPr="00920004" w:rsidDel="004F472B">
          <w:rPr>
            <w:rPrChange w:id="16163" w:author="phuong vu" w:date="2018-11-30T22:36:00Z">
              <w:rPr/>
            </w:rPrChange>
          </w:rPr>
          <w:delText>Trong quá trình phát triển ứng dụng, không sử dụng các phần mềm lậu để phân tích, đặc tả, thiết kế, cài đặt, kiểm thử và triển khai.</w:delText>
        </w:r>
        <w:bookmarkStart w:id="16164" w:name="_Toc530605698"/>
        <w:bookmarkStart w:id="16165" w:name="_Toc530657404"/>
        <w:bookmarkStart w:id="16166" w:name="_Toc530658692"/>
        <w:bookmarkStart w:id="16167" w:name="_Toc530662416"/>
        <w:bookmarkStart w:id="16168" w:name="_Toc530662883"/>
        <w:bookmarkStart w:id="16169" w:name="_Toc531009808"/>
        <w:bookmarkStart w:id="16170" w:name="_Toc531102043"/>
        <w:bookmarkStart w:id="16171" w:name="_Toc531102991"/>
        <w:bookmarkStart w:id="16172" w:name="_Toc531359230"/>
        <w:bookmarkStart w:id="16173" w:name="_Toc531360211"/>
        <w:bookmarkStart w:id="16174" w:name="_Toc531381053"/>
        <w:bookmarkEnd w:id="16164"/>
        <w:bookmarkEnd w:id="16165"/>
        <w:bookmarkEnd w:id="16166"/>
        <w:bookmarkEnd w:id="16167"/>
        <w:bookmarkEnd w:id="16168"/>
        <w:bookmarkEnd w:id="16169"/>
        <w:bookmarkEnd w:id="16170"/>
        <w:bookmarkEnd w:id="16171"/>
        <w:bookmarkEnd w:id="16172"/>
        <w:bookmarkEnd w:id="16173"/>
        <w:bookmarkEnd w:id="16174"/>
      </w:del>
    </w:p>
    <w:p w14:paraId="52F5A647" w14:textId="5BEE0B21" w:rsidR="002F05BD" w:rsidRPr="00920004" w:rsidDel="004F472B" w:rsidRDefault="002F05BD" w:rsidP="00BD0851">
      <w:pPr>
        <w:spacing w:before="240" w:line="0" w:lineRule="atLeast"/>
        <w:ind w:firstLine="720"/>
        <w:rPr>
          <w:del w:id="16175" w:author="phuong vu" w:date="2018-11-16T10:04:00Z"/>
          <w:rPrChange w:id="16176" w:author="phuong vu" w:date="2018-11-30T22:36:00Z">
            <w:rPr>
              <w:del w:id="16177" w:author="phuong vu" w:date="2018-11-16T10:04:00Z"/>
            </w:rPr>
          </w:rPrChange>
        </w:rPr>
        <w:pPrChange w:id="16178" w:author="phuong vu" w:date="2018-11-30T14:16:00Z">
          <w:pPr/>
        </w:pPrChange>
      </w:pPr>
      <w:del w:id="16179" w:author="phuong vu" w:date="2018-11-16T10:04:00Z">
        <w:r w:rsidRPr="00920004" w:rsidDel="004F472B">
          <w:rPr>
            <w:rPrChange w:id="16180" w:author="phuong vu" w:date="2018-11-30T22:36:00Z">
              <w:rPr/>
            </w:rPrChange>
          </w:rPr>
          <w:delText>Ứng dụng không chứa các thông tin sai lệch, không vi phạm các quy định của pháp luật.</w:delText>
        </w:r>
        <w:bookmarkStart w:id="16181" w:name="_Toc530605699"/>
        <w:bookmarkStart w:id="16182" w:name="_Toc530657405"/>
        <w:bookmarkStart w:id="16183" w:name="_Toc530658693"/>
        <w:bookmarkStart w:id="16184" w:name="_Toc530662417"/>
        <w:bookmarkStart w:id="16185" w:name="_Toc530662884"/>
        <w:bookmarkStart w:id="16186" w:name="_Toc531009809"/>
        <w:bookmarkStart w:id="16187" w:name="_Toc531102044"/>
        <w:bookmarkStart w:id="16188" w:name="_Toc531102992"/>
        <w:bookmarkStart w:id="16189" w:name="_Toc531359231"/>
        <w:bookmarkStart w:id="16190" w:name="_Toc531360212"/>
        <w:bookmarkStart w:id="16191" w:name="_Toc531381054"/>
        <w:bookmarkEnd w:id="16181"/>
        <w:bookmarkEnd w:id="16182"/>
        <w:bookmarkEnd w:id="16183"/>
        <w:bookmarkEnd w:id="16184"/>
        <w:bookmarkEnd w:id="16185"/>
        <w:bookmarkEnd w:id="16186"/>
        <w:bookmarkEnd w:id="16187"/>
        <w:bookmarkEnd w:id="16188"/>
        <w:bookmarkEnd w:id="16189"/>
        <w:bookmarkEnd w:id="16190"/>
        <w:bookmarkEnd w:id="16191"/>
      </w:del>
    </w:p>
    <w:p w14:paraId="568271F3" w14:textId="2AD19F26" w:rsidR="00F05D3D" w:rsidRPr="00920004" w:rsidRDefault="00C774DC" w:rsidP="00C110D1">
      <w:pPr>
        <w:pStyle w:val="Heading1"/>
        <w:spacing w:before="240" w:line="0" w:lineRule="atLeast"/>
        <w:ind w:firstLine="0"/>
        <w:rPr>
          <w:rFonts w:cstheme="majorHAnsi"/>
          <w:rPrChange w:id="16192" w:author="phuong vu" w:date="2018-11-30T22:36:00Z">
            <w:rPr/>
          </w:rPrChange>
        </w:rPr>
        <w:pPrChange w:id="16193" w:author="phuong vu" w:date="2018-11-30T23:25:00Z">
          <w:pPr>
            <w:pStyle w:val="Heading2"/>
          </w:pPr>
        </w:pPrChange>
      </w:pPr>
      <w:bookmarkStart w:id="16194" w:name="_Toc531381055"/>
      <w:r w:rsidRPr="00920004">
        <w:rPr>
          <w:rFonts w:cstheme="majorHAnsi"/>
          <w:rPrChange w:id="16195" w:author="phuong vu" w:date="2018-11-30T22:36:00Z">
            <w:rPr>
              <w:rFonts w:cstheme="majorHAnsi"/>
            </w:rPr>
          </w:rPrChange>
        </w:rPr>
        <w:t>THI</w:t>
      </w:r>
      <w:r w:rsidRPr="00920004">
        <w:rPr>
          <w:rFonts w:cstheme="majorHAnsi"/>
          <w:rPrChange w:id="16196" w:author="phuong vu" w:date="2018-11-30T22:36:00Z">
            <w:rPr/>
          </w:rPrChange>
        </w:rPr>
        <w:t>ẾT KẾ VÀ CÀI ĐẶT</w:t>
      </w:r>
      <w:bookmarkEnd w:id="16194"/>
    </w:p>
    <w:p w14:paraId="11721B01" w14:textId="774A9239" w:rsidR="00EC1917" w:rsidRDefault="00EC1917" w:rsidP="00D72BF9">
      <w:pPr>
        <w:pStyle w:val="Heading3"/>
        <w:rPr>
          <w:ins w:id="16197" w:author="phuong vu" w:date="2018-11-30T23:31:00Z"/>
        </w:rPr>
      </w:pPr>
      <w:bookmarkStart w:id="16198" w:name="_Toc531381056"/>
      <w:r w:rsidRPr="00920004">
        <w:rPr>
          <w:rPrChange w:id="16199" w:author="phuong vu" w:date="2018-11-30T22:36:00Z">
            <w:rPr/>
          </w:rPrChange>
        </w:rPr>
        <w:t>Kiến tr</w:t>
      </w:r>
      <w:r w:rsidR="006327EB" w:rsidRPr="00920004">
        <w:rPr>
          <w:rPrChange w:id="16200" w:author="phuong vu" w:date="2018-11-30T22:36:00Z">
            <w:rPr/>
          </w:rPrChange>
        </w:rPr>
        <w:t>ú</w:t>
      </w:r>
      <w:r w:rsidRPr="00920004">
        <w:rPr>
          <w:rPrChange w:id="16201" w:author="phuong vu" w:date="2018-11-30T22:36:00Z">
            <w:rPr/>
          </w:rPrChange>
        </w:rPr>
        <w:t>c hệ thống</w:t>
      </w:r>
      <w:bookmarkEnd w:id="16198"/>
    </w:p>
    <w:p w14:paraId="48AD6DA3" w14:textId="6431A135" w:rsidR="00BD3BCC" w:rsidRPr="007033C7" w:rsidRDefault="00BD3BCC" w:rsidP="00BD3BCC">
      <w:pPr>
        <w:ind w:left="720"/>
        <w:rPr>
          <w:ins w:id="16202" w:author="phuong vu" w:date="2018-11-30T23:31:00Z"/>
          <w:lang w:val="en-US"/>
        </w:rPr>
      </w:pPr>
      <w:ins w:id="16203" w:author="phuong vu" w:date="2018-11-30T23:31:00Z">
        <w:r w:rsidRPr="007033C7">
          <w:rPr>
            <w:lang w:val="en-US"/>
          </w:rPr>
          <w:t xml:space="preserve">Hệ thống </w:t>
        </w:r>
        <w:r w:rsidRPr="007033C7">
          <w:rPr>
            <w:lang w:val="en-US"/>
          </w:rPr>
          <w:t>gồm ba thành phần chính</w:t>
        </w:r>
        <w:r>
          <w:rPr>
            <w:lang w:val="en-US"/>
          </w:rPr>
          <w:t xml:space="preserve"> và giao tiếp</w:t>
        </w:r>
        <w:r w:rsidRPr="007033C7">
          <w:rPr>
            <w:lang w:val="en-US"/>
          </w:rPr>
          <w:t xml:space="preserve"> với nhau thông qua Apo</w:t>
        </w:r>
      </w:ins>
      <w:ins w:id="16204" w:author="phuong vu" w:date="2018-11-30T23:32:00Z">
        <w:r>
          <w:rPr>
            <w:lang w:val="en-US"/>
          </w:rPr>
          <w:t>l</w:t>
        </w:r>
      </w:ins>
      <w:ins w:id="16205" w:author="phuong vu" w:date="2018-11-30T23:31:00Z">
        <w:r w:rsidRPr="007033C7">
          <w:rPr>
            <w:lang w:val="en-US"/>
          </w:rPr>
          <w:t>lo Client</w:t>
        </w:r>
        <w:r>
          <w:rPr>
            <w:lang w:val="en-US"/>
          </w:rPr>
          <w:t xml:space="preserve"> như </w:t>
        </w:r>
        <w:r>
          <w:rPr>
            <w:lang w:val="en-US"/>
          </w:rPr>
          <w:fldChar w:fldCharType="begin"/>
        </w:r>
        <w:r>
          <w:rPr>
            <w:lang w:val="en-US"/>
          </w:rPr>
          <w:instrText xml:space="preserve"> REF _Ref531383838 \h </w:instrText>
        </w:r>
        <w:r>
          <w:rPr>
            <w:lang w:val="en-US"/>
          </w:rPr>
        </w:r>
        <w:r>
          <w:rPr>
            <w:lang w:val="en-US"/>
          </w:rPr>
          <w:fldChar w:fldCharType="separate"/>
        </w:r>
        <w:r w:rsidRPr="007033C7">
          <w:t>Hình 3.1</w:t>
        </w:r>
        <w:r>
          <w:rPr>
            <w:lang w:val="en-US"/>
          </w:rPr>
          <w:fldChar w:fldCharType="end"/>
        </w:r>
        <w:r>
          <w:rPr>
            <w:lang w:val="en-US"/>
          </w:rPr>
          <w:t>:</w:t>
        </w:r>
      </w:ins>
    </w:p>
    <w:p w14:paraId="4053E214" w14:textId="77777777" w:rsidR="00BD3BCC" w:rsidRPr="007033C7" w:rsidRDefault="00BD3BCC" w:rsidP="00BD3BCC">
      <w:pPr>
        <w:ind w:left="720" w:firstLine="720"/>
        <w:rPr>
          <w:ins w:id="16206" w:author="phuong vu" w:date="2018-11-30T23:31:00Z"/>
          <w:lang w:val="en-US"/>
        </w:rPr>
      </w:pPr>
      <w:ins w:id="16207" w:author="phuong vu" w:date="2018-11-30T23:31:00Z">
        <w:r w:rsidRPr="007033C7">
          <w:rPr>
            <w:lang w:val="en-US"/>
          </w:rPr>
          <w:t>- Ứng dụn</w:t>
        </w:r>
        <w:r w:rsidRPr="007033C7">
          <w:rPr>
            <w:lang w:val="en-US"/>
          </w:rPr>
          <w:t>g Android</w:t>
        </w:r>
        <w:r w:rsidRPr="007033C7">
          <w:rPr>
            <w:lang w:val="en-US"/>
          </w:rPr>
          <w:t>: Đây là thành phần</w:t>
        </w:r>
        <w:r w:rsidRPr="007033C7">
          <w:rPr>
            <w:lang w:val="en-US"/>
          </w:rPr>
          <w:t xml:space="preserve"> hỗ trợ người dùng khách hàng</w:t>
        </w:r>
        <w:r w:rsidRPr="007033C7">
          <w:rPr>
            <w:lang w:val="en-US"/>
          </w:rPr>
          <w:t xml:space="preserve"> thực hiện các chức năng d</w:t>
        </w:r>
        <w:r w:rsidRPr="007033C7">
          <w:rPr>
            <w:lang w:val="en-US"/>
          </w:rPr>
          <w:t>ành cho người dùng khách hàng.</w:t>
        </w:r>
      </w:ins>
    </w:p>
    <w:p w14:paraId="6D14FE44" w14:textId="77777777" w:rsidR="00BD3BCC" w:rsidRPr="007033C7" w:rsidRDefault="00BD3BCC" w:rsidP="00BD3BCC">
      <w:pPr>
        <w:ind w:left="720" w:firstLine="720"/>
        <w:rPr>
          <w:ins w:id="16208" w:author="phuong vu" w:date="2018-11-30T23:31:00Z"/>
          <w:lang w:val="en-US"/>
        </w:rPr>
      </w:pPr>
      <w:ins w:id="16209" w:author="phuong vu" w:date="2018-11-30T23:31:00Z">
        <w:r w:rsidRPr="007033C7">
          <w:rPr>
            <w:lang w:val="en-US"/>
          </w:rPr>
          <w:t xml:space="preserve">- </w:t>
        </w:r>
        <w:r w:rsidRPr="007033C7">
          <w:rPr>
            <w:lang w:val="en-US"/>
          </w:rPr>
          <w:t xml:space="preserve">Hệ thống </w:t>
        </w:r>
        <w:r w:rsidRPr="007033C7">
          <w:rPr>
            <w:lang w:val="en-US"/>
          </w:rPr>
          <w:t>máy chủ</w:t>
        </w:r>
        <w:r w:rsidRPr="007033C7">
          <w:rPr>
            <w:lang w:val="en-US"/>
          </w:rPr>
          <w:t xml:space="preserve"> API:</w:t>
        </w:r>
        <w:r w:rsidRPr="007033C7">
          <w:rPr>
            <w:lang w:val="en-US"/>
          </w:rPr>
          <w:t xml:space="preserve"> Đây là thành phần xử lí thêm sửa</w:t>
        </w:r>
        <w:r w:rsidRPr="007033C7">
          <w:rPr>
            <w:lang w:val="en-US"/>
          </w:rPr>
          <w:t xml:space="preserve"> xóa dữ liệu.</w:t>
        </w:r>
      </w:ins>
    </w:p>
    <w:p w14:paraId="596B7136" w14:textId="77777777" w:rsidR="00BD3BCC" w:rsidRPr="007033C7" w:rsidRDefault="00BD3BCC" w:rsidP="00BD3BCC">
      <w:pPr>
        <w:ind w:left="720" w:firstLine="720"/>
        <w:rPr>
          <w:ins w:id="16210" w:author="phuong vu" w:date="2018-11-30T23:31:00Z"/>
          <w:lang w:val="en-US"/>
        </w:rPr>
      </w:pPr>
      <w:ins w:id="16211" w:author="phuong vu" w:date="2018-11-30T23:31:00Z">
        <w:r w:rsidRPr="007033C7">
          <w:rPr>
            <w:lang w:val="en-US"/>
          </w:rPr>
          <w:t xml:space="preserve">- Ứng dụng web: Đây là thành phần hỗ trợ người dùng </w:t>
        </w:r>
        <w:r w:rsidRPr="007033C7">
          <w:rPr>
            <w:lang w:val="en-US"/>
          </w:rPr>
          <w:t>nhân viên thực hiện các chức năng quản lí.</w:t>
        </w:r>
      </w:ins>
    </w:p>
    <w:p w14:paraId="02D88D32" w14:textId="77777777" w:rsidR="00BD3BCC" w:rsidRPr="00BD3BCC" w:rsidDel="00BD3BCC" w:rsidRDefault="00BD3BCC" w:rsidP="00BD3BCC">
      <w:pPr>
        <w:rPr>
          <w:del w:id="16212" w:author="phuong vu" w:date="2018-11-30T23:32:00Z"/>
          <w:lang w:val="en-US"/>
          <w:rPrChange w:id="16213" w:author="phuong vu" w:date="2018-11-30T23:31:00Z">
            <w:rPr>
              <w:del w:id="16214" w:author="phuong vu" w:date="2018-11-30T23:32:00Z"/>
            </w:rPr>
          </w:rPrChange>
        </w:rPr>
        <w:pPrChange w:id="16215" w:author="phuong vu" w:date="2018-11-30T23:31:00Z">
          <w:pPr>
            <w:pStyle w:val="Heading3"/>
          </w:pPr>
        </w:pPrChange>
      </w:pPr>
    </w:p>
    <w:p w14:paraId="6C3E4ED8" w14:textId="77777777" w:rsidR="00E23E74" w:rsidRPr="00920004" w:rsidRDefault="00E23E74" w:rsidP="00BD0851">
      <w:pPr>
        <w:spacing w:before="240" w:line="0" w:lineRule="atLeast"/>
        <w:rPr>
          <w:rPrChange w:id="16216" w:author="phuong vu" w:date="2018-11-30T22:36:00Z">
            <w:rPr/>
          </w:rPrChange>
        </w:rPr>
        <w:pPrChange w:id="16217" w:author="phuong vu" w:date="2018-11-30T14:16:00Z">
          <w:pPr/>
        </w:pPrChange>
      </w:pPr>
    </w:p>
    <w:p w14:paraId="3FF87DEF" w14:textId="77777777" w:rsidR="00E23E74" w:rsidRPr="00920004" w:rsidRDefault="00E23E74" w:rsidP="00BD0851">
      <w:pPr>
        <w:keepNext/>
        <w:spacing w:before="240" w:line="0" w:lineRule="atLeast"/>
        <w:rPr>
          <w:rPrChange w:id="16218" w:author="phuong vu" w:date="2018-11-30T22:36:00Z">
            <w:rPr/>
          </w:rPrChange>
        </w:rPr>
        <w:pPrChange w:id="16219" w:author="phuong vu" w:date="2018-11-30T14:16:00Z">
          <w:pPr>
            <w:keepNext/>
          </w:pPr>
        </w:pPrChange>
      </w:pPr>
      <w:r w:rsidRPr="00920004">
        <w:rPr>
          <w:noProof/>
          <w:lang w:val="en-US"/>
          <w:rPrChange w:id="16220" w:author="phuong vu" w:date="2018-11-30T22:36:00Z">
            <w:rPr>
              <w:noProof/>
              <w:lang w:val="en-US"/>
            </w:rPr>
          </w:rPrChange>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15A7E3DF" w:rsidR="00A14218" w:rsidRPr="00706E92" w:rsidDel="00706E92" w:rsidRDefault="00E23E74" w:rsidP="00706E92">
      <w:pPr>
        <w:pStyle w:val="Caption"/>
        <w:rPr>
          <w:del w:id="16221" w:author="phuong vu" w:date="2018-11-22T13:51:00Z"/>
          <w:rPrChange w:id="16222" w:author="phuong vu" w:date="2018-11-30T23:27:00Z">
            <w:rPr>
              <w:del w:id="16223" w:author="phuong vu" w:date="2018-11-22T13:51:00Z"/>
            </w:rPr>
          </w:rPrChange>
        </w:rPr>
        <w:pPrChange w:id="16224" w:author="phuong vu" w:date="2018-11-30T23:27:00Z">
          <w:pPr>
            <w:spacing w:before="240" w:line="0" w:lineRule="atLeast"/>
            <w:jc w:val="center"/>
          </w:pPr>
        </w:pPrChange>
      </w:pPr>
      <w:bookmarkStart w:id="16225" w:name="_Toc531380478"/>
      <w:bookmarkStart w:id="16226" w:name="_Ref531383831"/>
      <w:bookmarkStart w:id="16227" w:name="_Ref531383838"/>
      <w:r w:rsidRPr="00706E92">
        <w:rPr>
          <w:rPrChange w:id="16228" w:author="phuong vu" w:date="2018-11-30T23:27:00Z">
            <w:rPr/>
          </w:rPrChange>
        </w:rPr>
        <w:t xml:space="preserve">Hình </w:t>
      </w:r>
      <w:ins w:id="16229" w:author="phuong vu" w:date="2018-11-30T15:13:00Z">
        <w:r w:rsidR="00EF3636" w:rsidRPr="00706E92">
          <w:rPr>
            <w:rPrChange w:id="16230" w:author="phuong vu" w:date="2018-11-30T23:27:00Z">
              <w:rPr/>
            </w:rPrChange>
          </w:rPr>
          <w:fldChar w:fldCharType="begin"/>
        </w:r>
        <w:r w:rsidR="00EF3636" w:rsidRPr="00706E92">
          <w:rPr>
            <w:rPrChange w:id="16231" w:author="phuong vu" w:date="2018-11-30T23:27:00Z">
              <w:rPr/>
            </w:rPrChange>
          </w:rPr>
          <w:instrText xml:space="preserve"> STYLEREF 1 \s </w:instrText>
        </w:r>
      </w:ins>
      <w:r w:rsidR="00EF3636" w:rsidRPr="00706E92">
        <w:rPr>
          <w:rPrChange w:id="16232" w:author="phuong vu" w:date="2018-11-30T23:27:00Z">
            <w:rPr/>
          </w:rPrChange>
        </w:rPr>
        <w:fldChar w:fldCharType="separate"/>
      </w:r>
      <w:r w:rsidR="00B5490C" w:rsidRPr="00706E92">
        <w:rPr>
          <w:rPrChange w:id="16233" w:author="phuong vu" w:date="2018-11-30T23:27:00Z">
            <w:rPr>
              <w:noProof/>
            </w:rPr>
          </w:rPrChange>
        </w:rPr>
        <w:t>3</w:t>
      </w:r>
      <w:ins w:id="16234" w:author="phuong vu" w:date="2018-11-30T15:13:00Z">
        <w:r w:rsidR="00EF3636" w:rsidRPr="00706E92">
          <w:rPr>
            <w:rPrChange w:id="16235" w:author="phuong vu" w:date="2018-11-30T23:27:00Z">
              <w:rPr/>
            </w:rPrChange>
          </w:rPr>
          <w:fldChar w:fldCharType="end"/>
        </w:r>
        <w:r w:rsidR="00EF3636" w:rsidRPr="00706E92">
          <w:rPr>
            <w:rPrChange w:id="16236" w:author="phuong vu" w:date="2018-11-30T23:27:00Z">
              <w:rPr/>
            </w:rPrChange>
          </w:rPr>
          <w:t>.</w:t>
        </w:r>
        <w:r w:rsidR="00EF3636" w:rsidRPr="00706E92">
          <w:rPr>
            <w:rPrChange w:id="16237" w:author="phuong vu" w:date="2018-11-30T23:27:00Z">
              <w:rPr/>
            </w:rPrChange>
          </w:rPr>
          <w:fldChar w:fldCharType="begin"/>
        </w:r>
        <w:r w:rsidR="00EF3636" w:rsidRPr="00706E92">
          <w:rPr>
            <w:rPrChange w:id="16238" w:author="phuong vu" w:date="2018-11-30T23:27:00Z">
              <w:rPr/>
            </w:rPrChange>
          </w:rPr>
          <w:instrText xml:space="preserve"> SEQ Hình \* ARABIC \s 1 </w:instrText>
        </w:r>
      </w:ins>
      <w:r w:rsidR="00EF3636" w:rsidRPr="00706E92">
        <w:rPr>
          <w:rPrChange w:id="16239" w:author="phuong vu" w:date="2018-11-30T23:27:00Z">
            <w:rPr/>
          </w:rPrChange>
        </w:rPr>
        <w:fldChar w:fldCharType="separate"/>
      </w:r>
      <w:ins w:id="16240" w:author="phuong vu" w:date="2018-11-30T22:44:00Z">
        <w:r w:rsidR="00B5490C" w:rsidRPr="00706E92">
          <w:rPr>
            <w:rPrChange w:id="16241" w:author="phuong vu" w:date="2018-11-30T23:27:00Z">
              <w:rPr>
                <w:noProof/>
              </w:rPr>
            </w:rPrChange>
          </w:rPr>
          <w:t>1</w:t>
        </w:r>
      </w:ins>
      <w:ins w:id="16242" w:author="phuong vu" w:date="2018-11-30T15:13:00Z">
        <w:r w:rsidR="00EF3636" w:rsidRPr="00706E92">
          <w:rPr>
            <w:rPrChange w:id="16243" w:author="phuong vu" w:date="2018-11-30T23:27:00Z">
              <w:rPr/>
            </w:rPrChange>
          </w:rPr>
          <w:fldChar w:fldCharType="end"/>
        </w:r>
      </w:ins>
      <w:bookmarkEnd w:id="16227"/>
      <w:del w:id="16244" w:author="phuong vu" w:date="2018-11-16T11:28:00Z">
        <w:r w:rsidR="006C103E" w:rsidRPr="00706E92" w:rsidDel="00EC5005">
          <w:rPr>
            <w:rPrChange w:id="16245" w:author="phuong vu" w:date="2018-11-30T23:27:00Z">
              <w:rPr/>
            </w:rPrChange>
          </w:rPr>
          <w:fldChar w:fldCharType="begin"/>
        </w:r>
        <w:r w:rsidR="006C103E" w:rsidRPr="00706E92" w:rsidDel="00EC5005">
          <w:rPr>
            <w:rPrChange w:id="16246" w:author="phuong vu" w:date="2018-11-30T23:27:00Z">
              <w:rPr/>
            </w:rPrChange>
          </w:rPr>
          <w:delInstrText xml:space="preserve"> STYLEREF 1 \s </w:delInstrText>
        </w:r>
        <w:r w:rsidR="006C103E" w:rsidRPr="00706E92" w:rsidDel="00EC5005">
          <w:rPr>
            <w:rPrChange w:id="16247" w:author="phuong vu" w:date="2018-11-30T23:27:00Z">
              <w:rPr/>
            </w:rPrChange>
          </w:rPr>
          <w:fldChar w:fldCharType="separate"/>
        </w:r>
        <w:r w:rsidR="006C103E" w:rsidRPr="00706E92" w:rsidDel="00EC5005">
          <w:rPr>
            <w:rPrChange w:id="16248" w:author="phuong vu" w:date="2018-11-30T23:27:00Z">
              <w:rPr>
                <w:noProof/>
              </w:rPr>
            </w:rPrChange>
          </w:rPr>
          <w:delText>3</w:delText>
        </w:r>
        <w:r w:rsidR="006C103E" w:rsidRPr="00706E92" w:rsidDel="00EC5005">
          <w:rPr>
            <w:rPrChange w:id="16249" w:author="phuong vu" w:date="2018-11-30T23:27:00Z">
              <w:rPr/>
            </w:rPrChange>
          </w:rPr>
          <w:fldChar w:fldCharType="end"/>
        </w:r>
        <w:r w:rsidR="006C103E" w:rsidRPr="00706E92" w:rsidDel="00EC5005">
          <w:rPr>
            <w:rPrChange w:id="16250" w:author="phuong vu" w:date="2018-11-30T23:27:00Z">
              <w:rPr/>
            </w:rPrChange>
          </w:rPr>
          <w:delText>.</w:delText>
        </w:r>
        <w:r w:rsidR="006C103E" w:rsidRPr="00706E92" w:rsidDel="00EC5005">
          <w:rPr>
            <w:rPrChange w:id="16251" w:author="phuong vu" w:date="2018-11-30T23:27:00Z">
              <w:rPr/>
            </w:rPrChange>
          </w:rPr>
          <w:fldChar w:fldCharType="begin"/>
        </w:r>
        <w:r w:rsidR="006C103E" w:rsidRPr="00706E92" w:rsidDel="00EC5005">
          <w:rPr>
            <w:rPrChange w:id="16252" w:author="phuong vu" w:date="2018-11-30T23:27:00Z">
              <w:rPr/>
            </w:rPrChange>
          </w:rPr>
          <w:delInstrText xml:space="preserve"> SEQ Hình \* ARABIC \s 1 </w:delInstrText>
        </w:r>
        <w:r w:rsidR="006C103E" w:rsidRPr="00706E92" w:rsidDel="00EC5005">
          <w:rPr>
            <w:rPrChange w:id="16253" w:author="phuong vu" w:date="2018-11-30T23:27:00Z">
              <w:rPr/>
            </w:rPrChange>
          </w:rPr>
          <w:fldChar w:fldCharType="separate"/>
        </w:r>
        <w:r w:rsidR="006C103E" w:rsidRPr="00706E92" w:rsidDel="00EC5005">
          <w:rPr>
            <w:rPrChange w:id="16254" w:author="phuong vu" w:date="2018-11-30T23:27:00Z">
              <w:rPr>
                <w:noProof/>
              </w:rPr>
            </w:rPrChange>
          </w:rPr>
          <w:delText>1</w:delText>
        </w:r>
        <w:r w:rsidR="006C103E" w:rsidRPr="00706E92" w:rsidDel="00EC5005">
          <w:rPr>
            <w:rPrChange w:id="16255" w:author="phuong vu" w:date="2018-11-30T23:27:00Z">
              <w:rPr/>
            </w:rPrChange>
          </w:rPr>
          <w:fldChar w:fldCharType="end"/>
        </w:r>
      </w:del>
      <w:r w:rsidRPr="00706E92">
        <w:rPr>
          <w:rPrChange w:id="16256" w:author="phuong vu" w:date="2018-11-30T23:27:00Z">
            <w:rPr>
              <w:lang w:val="en-US"/>
            </w:rPr>
          </w:rPrChange>
        </w:rPr>
        <w:t xml:space="preserve">: </w:t>
      </w:r>
      <w:del w:id="16257" w:author="phuong vu" w:date="2018-11-18T19:51:00Z">
        <w:r w:rsidRPr="00706E92" w:rsidDel="000C3B2E">
          <w:rPr>
            <w:rPrChange w:id="16258" w:author="phuong vu" w:date="2018-11-30T23:27:00Z">
              <w:rPr>
                <w:lang w:val="en-US"/>
              </w:rPr>
            </w:rPrChange>
          </w:rPr>
          <w:delText>Mô hình kiến trúc hệ thống</w:delText>
        </w:r>
      </w:del>
      <w:ins w:id="16259" w:author="phuong vu" w:date="2018-11-18T19:51:00Z">
        <w:r w:rsidR="000C3B2E" w:rsidRPr="00706E92">
          <w:rPr>
            <w:rPrChange w:id="16260" w:author="phuong vu" w:date="2018-11-30T23:27:00Z">
              <w:rPr>
                <w:lang w:val="en-US"/>
              </w:rPr>
            </w:rPrChange>
          </w:rPr>
          <w:t>Các thành phần xây dựng hệ thống</w:t>
        </w:r>
      </w:ins>
      <w:bookmarkEnd w:id="16225"/>
      <w:bookmarkEnd w:id="16226"/>
    </w:p>
    <w:p w14:paraId="64DD9D94" w14:textId="77777777" w:rsidR="00706E92" w:rsidRPr="00920004" w:rsidRDefault="00706E92" w:rsidP="00706E92">
      <w:pPr>
        <w:pStyle w:val="Caption"/>
        <w:rPr>
          <w:ins w:id="16261" w:author="phuong vu" w:date="2018-11-30T23:27:00Z"/>
          <w:iCs w:val="0"/>
          <w:rPrChange w:id="16262" w:author="phuong vu" w:date="2018-11-30T22:36:00Z">
            <w:rPr>
              <w:ins w:id="16263" w:author="phuong vu" w:date="2018-11-30T23:27:00Z"/>
              <w:iCs w:val="0"/>
            </w:rPr>
          </w:rPrChange>
        </w:rPr>
        <w:pPrChange w:id="16264" w:author="phuong vu" w:date="2018-11-30T23:27:00Z">
          <w:pPr>
            <w:pStyle w:val="Caption"/>
            <w:spacing w:line="276" w:lineRule="auto"/>
          </w:pPr>
        </w:pPrChange>
      </w:pPr>
    </w:p>
    <w:p w14:paraId="3B86294A" w14:textId="24EACDEE" w:rsidR="00074569" w:rsidRPr="00920004" w:rsidRDefault="00074569" w:rsidP="00BD0851">
      <w:pPr>
        <w:spacing w:before="240" w:line="0" w:lineRule="atLeast"/>
        <w:jc w:val="center"/>
        <w:rPr>
          <w:ins w:id="16265" w:author="phuong vu" w:date="2018-11-30T12:22:00Z"/>
          <w:rPrChange w:id="16266" w:author="phuong vu" w:date="2018-11-30T22:36:00Z">
            <w:rPr>
              <w:ins w:id="16267" w:author="phuong vu" w:date="2018-11-30T12:22:00Z"/>
            </w:rPr>
          </w:rPrChange>
        </w:rPr>
        <w:pPrChange w:id="16268" w:author="phuong vu" w:date="2018-11-30T14:16:00Z">
          <w:pPr/>
        </w:pPrChange>
      </w:pPr>
    </w:p>
    <w:p w14:paraId="1AF15E9E" w14:textId="6611291C" w:rsidR="009F7171" w:rsidRPr="00920004" w:rsidRDefault="00FB4E11" w:rsidP="00706E92">
      <w:pPr>
        <w:rPr>
          <w:ins w:id="16269" w:author="phuong vu" w:date="2018-11-30T14:00:00Z"/>
          <w:lang w:val="en-US"/>
          <w:rPrChange w:id="16270" w:author="phuong vu" w:date="2018-11-30T22:36:00Z">
            <w:rPr>
              <w:ins w:id="16271" w:author="phuong vu" w:date="2018-11-30T14:00:00Z"/>
              <w:lang w:val="en-US"/>
            </w:rPr>
          </w:rPrChange>
        </w:rPr>
        <w:pPrChange w:id="16272" w:author="phuong vu" w:date="2018-11-30T23:26:00Z">
          <w:pPr/>
        </w:pPrChange>
      </w:pPr>
      <w:ins w:id="16273" w:author="phuong vu" w:date="2018-11-30T13:44:00Z">
        <w:r w:rsidRPr="00920004">
          <w:rPr>
            <w:lang w:val="en-US"/>
            <w:rPrChange w:id="16274" w:author="phuong vu" w:date="2018-11-30T22:36:00Z">
              <w:rPr>
                <w:lang w:val="en-US"/>
              </w:rPr>
            </w:rPrChange>
          </w:rPr>
          <w:tab/>
        </w:r>
      </w:ins>
      <w:ins w:id="16275" w:author="phuong vu" w:date="2018-11-30T13:46:00Z">
        <w:r w:rsidRPr="00920004">
          <w:rPr>
            <w:lang w:val="en-US"/>
            <w:rPrChange w:id="16276" w:author="phuong vu" w:date="2018-11-30T22:36:00Z">
              <w:rPr>
                <w:lang w:val="en-US"/>
              </w:rPr>
            </w:rPrChange>
          </w:rPr>
          <w:t xml:space="preserve"> </w:t>
        </w:r>
      </w:ins>
    </w:p>
    <w:p w14:paraId="0296F399" w14:textId="56974BB4" w:rsidR="00184C15" w:rsidRPr="00920004" w:rsidRDefault="00184C15" w:rsidP="00D72BF9">
      <w:pPr>
        <w:pStyle w:val="Heading3"/>
        <w:rPr>
          <w:ins w:id="16277" w:author="phuong vu" w:date="2018-11-30T12:22:00Z"/>
          <w:rPrChange w:id="16278" w:author="phuong vu" w:date="2018-11-30T22:36:00Z">
            <w:rPr>
              <w:ins w:id="16279" w:author="phuong vu" w:date="2018-11-30T12:22:00Z"/>
            </w:rPr>
          </w:rPrChange>
        </w:rPr>
        <w:pPrChange w:id="16280" w:author="phuong vu" w:date="2018-11-30T22:22:00Z">
          <w:pPr/>
        </w:pPrChange>
      </w:pPr>
      <w:bookmarkStart w:id="16281" w:name="_Toc531381057"/>
      <w:ins w:id="16282" w:author="phuong vu" w:date="2018-11-30T14:00:00Z">
        <w:r w:rsidRPr="00920004">
          <w:rPr>
            <w:rPrChange w:id="16283" w:author="phuong vu" w:date="2018-11-30T22:36:00Z">
              <w:rPr/>
            </w:rPrChange>
          </w:rPr>
          <w:lastRenderedPageBreak/>
          <w:t>Sơ đồ chức năng hệ thống</w:t>
        </w:r>
      </w:ins>
      <w:bookmarkEnd w:id="16281"/>
    </w:p>
    <w:p w14:paraId="64EBDE18" w14:textId="5FBFE7FA" w:rsidR="00E23E74" w:rsidRPr="00920004" w:rsidDel="00184C15" w:rsidRDefault="00B5490C" w:rsidP="00BD0851">
      <w:pPr>
        <w:pStyle w:val="Caption"/>
        <w:ind w:left="90" w:firstLine="720"/>
        <w:rPr>
          <w:del w:id="16284" w:author="phuong vu" w:date="2018-11-30T14:00:00Z"/>
          <w:i w:val="0"/>
          <w:rPrChange w:id="16285" w:author="phuong vu" w:date="2018-11-30T22:36:00Z">
            <w:rPr>
              <w:del w:id="16286" w:author="phuong vu" w:date="2018-11-30T14:00:00Z"/>
              <w:lang w:val="en-US"/>
            </w:rPr>
          </w:rPrChange>
        </w:rPr>
        <w:pPrChange w:id="16287" w:author="phuong vu" w:date="2018-11-30T14:16:00Z">
          <w:pPr/>
        </w:pPrChange>
      </w:pPr>
      <w:r w:rsidRPr="00920004">
        <w:rPr>
          <w:i w:val="0"/>
          <w:noProof/>
          <w:lang w:val="en-US"/>
          <w:rPrChange w:id="16288" w:author="phuong vu" w:date="2018-11-30T22:36:00Z">
            <w:rPr>
              <w:noProof/>
              <w:lang w:val="en-US"/>
            </w:rPr>
          </w:rPrChange>
        </w:rPr>
        <w:drawing>
          <wp:anchor distT="0" distB="0" distL="114300" distR="114300" simplePos="0" relativeHeight="251659264" behindDoc="0" locked="0" layoutInCell="1" allowOverlap="1" wp14:anchorId="4368A376" wp14:editId="0D871042">
            <wp:simplePos x="0" y="0"/>
            <wp:positionH relativeFrom="margin">
              <wp:posOffset>-358140</wp:posOffset>
            </wp:positionH>
            <wp:positionV relativeFrom="paragraph">
              <wp:posOffset>916940</wp:posOffset>
            </wp:positionV>
            <wp:extent cx="6294120" cy="6887210"/>
            <wp:effectExtent l="0" t="38100" r="0" b="46990"/>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sidRPr="00920004">
        <w:rPr>
          <w:i w:val="0"/>
          <w:noProof/>
          <w:lang w:val="en-US"/>
          <w:rPrChange w:id="16289" w:author="phuong vu" w:date="2018-11-30T22:36:00Z">
            <w:rPr>
              <w:noProof/>
              <w:lang w:val="en-US"/>
            </w:rPr>
          </w:rPrChange>
        </w:rPr>
        <mc:AlternateContent>
          <mc:Choice Requires="wps">
            <w:drawing>
              <wp:anchor distT="0" distB="0" distL="114300" distR="114300" simplePos="0" relativeHeight="251660288" behindDoc="0" locked="0" layoutInCell="1" allowOverlap="1" wp14:anchorId="6F89E235" wp14:editId="4A431B4D">
                <wp:simplePos x="0" y="0"/>
                <wp:positionH relativeFrom="margin">
                  <wp:align>center</wp:align>
                </wp:positionH>
                <wp:positionV relativeFrom="paragraph">
                  <wp:posOffset>7882643</wp:posOffset>
                </wp:positionV>
                <wp:extent cx="6294120" cy="635"/>
                <wp:effectExtent l="0" t="0" r="0" b="635"/>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7586577C" w:rsidR="00E64310" w:rsidRPr="00277F44" w:rsidRDefault="00E64310" w:rsidP="00A17FA5">
                            <w:pPr>
                              <w:pStyle w:val="Caption"/>
                              <w:rPr>
                                <w:noProof/>
                              </w:rPr>
                            </w:pPr>
                            <w:bookmarkStart w:id="16290" w:name="_Toc531380479"/>
                            <w:r w:rsidRPr="00277F44">
                              <w:t xml:space="preserve">Hình </w:t>
                            </w:r>
                            <w:ins w:id="16291" w:author="phuong vu" w:date="2018-11-30T15:13:00Z">
                              <w:r>
                                <w:fldChar w:fldCharType="begin"/>
                              </w:r>
                              <w:r>
                                <w:instrText xml:space="preserve"> STYLEREF 1 \s </w:instrText>
                              </w:r>
                            </w:ins>
                            <w:r>
                              <w:fldChar w:fldCharType="separate"/>
                            </w:r>
                            <w:r>
                              <w:rPr>
                                <w:noProof/>
                              </w:rPr>
                              <w:t>3</w:t>
                            </w:r>
                            <w:ins w:id="16292" w:author="phuong vu" w:date="2018-11-30T15:13:00Z">
                              <w:r>
                                <w:fldChar w:fldCharType="end"/>
                              </w:r>
                              <w:r>
                                <w:t>.</w:t>
                              </w:r>
                              <w:r>
                                <w:fldChar w:fldCharType="begin"/>
                              </w:r>
                              <w:r>
                                <w:instrText xml:space="preserve"> SEQ Hình \* ARABIC \s 1 </w:instrText>
                              </w:r>
                            </w:ins>
                            <w:r>
                              <w:fldChar w:fldCharType="separate"/>
                            </w:r>
                            <w:ins w:id="16293" w:author="phuong vu" w:date="2018-11-30T22:44:00Z">
                              <w:r>
                                <w:rPr>
                                  <w:noProof/>
                                </w:rPr>
                                <w:t>2</w:t>
                              </w:r>
                            </w:ins>
                            <w:ins w:id="16294" w:author="phuong vu" w:date="2018-11-30T15:13:00Z">
                              <w:r>
                                <w:fldChar w:fldCharType="end"/>
                              </w:r>
                            </w:ins>
                            <w:del w:id="16295"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w:delText>
                              </w:r>
                              <w:r w:rsidDel="00EC5005">
                                <w:fldChar w:fldCharType="end"/>
                              </w:r>
                            </w:del>
                            <w:r w:rsidRPr="00277F44">
                              <w:rPr>
                                <w:lang w:val="en-US"/>
                              </w:rPr>
                              <w:t xml:space="preserve"> </w:t>
                            </w:r>
                            <w:r w:rsidRPr="00814A06">
                              <w:rPr>
                                <w:lang w:val="en-US"/>
                              </w:rPr>
                              <w:t xml:space="preserve">Sơ đồ </w:t>
                            </w:r>
                            <w:del w:id="16296" w:author="phuong vu" w:date="2018-11-30T13:58:00Z">
                              <w:r w:rsidRPr="00814A06" w:rsidDel="00184C15">
                                <w:rPr>
                                  <w:lang w:val="en-US"/>
                                </w:rPr>
                                <w:delText>phân rã chức năng</w:delText>
                              </w:r>
                            </w:del>
                            <w:ins w:id="16297" w:author="phuong vu" w:date="2018-11-30T13:58:00Z">
                              <w:r>
                                <w:rPr>
                                  <w:lang w:val="en-US"/>
                                </w:rPr>
                                <w:t>chức năng của hệ thống giặt ủi</w:t>
                              </w:r>
                            </w:ins>
                            <w:bookmarkEnd w:id="16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0;margin-top:620.7pt;width:495.6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" stroked="f">
                <v:textbox style="mso-fit-shape-to-text:t" inset="0,0,0,0">
                  <w:txbxContent>
                    <w:p w14:paraId="45C2493C" w14:textId="7586577C" w:rsidR="00E64310" w:rsidRPr="00277F44" w:rsidRDefault="00E64310" w:rsidP="00A17FA5">
                      <w:pPr>
                        <w:pStyle w:val="Caption"/>
                        <w:rPr>
                          <w:noProof/>
                        </w:rPr>
                      </w:pPr>
                      <w:bookmarkStart w:id="16298" w:name="_Toc531380479"/>
                      <w:r w:rsidRPr="00277F44">
                        <w:t xml:space="preserve">Hình </w:t>
                      </w:r>
                      <w:ins w:id="16299" w:author="phuong vu" w:date="2018-11-30T15:13:00Z">
                        <w:r>
                          <w:fldChar w:fldCharType="begin"/>
                        </w:r>
                        <w:r>
                          <w:instrText xml:space="preserve"> STYLEREF 1 \s </w:instrText>
                        </w:r>
                      </w:ins>
                      <w:r>
                        <w:fldChar w:fldCharType="separate"/>
                      </w:r>
                      <w:r>
                        <w:rPr>
                          <w:noProof/>
                        </w:rPr>
                        <w:t>3</w:t>
                      </w:r>
                      <w:ins w:id="16300" w:author="phuong vu" w:date="2018-11-30T15:13:00Z">
                        <w:r>
                          <w:fldChar w:fldCharType="end"/>
                        </w:r>
                        <w:r>
                          <w:t>.</w:t>
                        </w:r>
                        <w:r>
                          <w:fldChar w:fldCharType="begin"/>
                        </w:r>
                        <w:r>
                          <w:instrText xml:space="preserve"> SEQ Hình \* ARABIC \s 1 </w:instrText>
                        </w:r>
                      </w:ins>
                      <w:r>
                        <w:fldChar w:fldCharType="separate"/>
                      </w:r>
                      <w:ins w:id="16301" w:author="phuong vu" w:date="2018-11-30T22:44:00Z">
                        <w:r>
                          <w:rPr>
                            <w:noProof/>
                          </w:rPr>
                          <w:t>2</w:t>
                        </w:r>
                      </w:ins>
                      <w:ins w:id="16302" w:author="phuong vu" w:date="2018-11-30T15:13:00Z">
                        <w:r>
                          <w:fldChar w:fldCharType="end"/>
                        </w:r>
                      </w:ins>
                      <w:del w:id="16303"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w:delText>
                        </w:r>
                        <w:r w:rsidDel="00EC5005">
                          <w:fldChar w:fldCharType="end"/>
                        </w:r>
                      </w:del>
                      <w:r w:rsidRPr="00277F44">
                        <w:rPr>
                          <w:lang w:val="en-US"/>
                        </w:rPr>
                        <w:t xml:space="preserve"> </w:t>
                      </w:r>
                      <w:r w:rsidRPr="00814A06">
                        <w:rPr>
                          <w:lang w:val="en-US"/>
                        </w:rPr>
                        <w:t xml:space="preserve">Sơ đồ </w:t>
                      </w:r>
                      <w:del w:id="16304" w:author="phuong vu" w:date="2018-11-30T13:58:00Z">
                        <w:r w:rsidRPr="00814A06" w:rsidDel="00184C15">
                          <w:rPr>
                            <w:lang w:val="en-US"/>
                          </w:rPr>
                          <w:delText>phân rã chức năng</w:delText>
                        </w:r>
                      </w:del>
                      <w:ins w:id="16305" w:author="phuong vu" w:date="2018-11-30T13:58:00Z">
                        <w:r>
                          <w:rPr>
                            <w:lang w:val="en-US"/>
                          </w:rPr>
                          <w:t>chức năng của hệ thống giặt ủi</w:t>
                        </w:r>
                      </w:ins>
                      <w:bookmarkEnd w:id="16298"/>
                    </w:p>
                  </w:txbxContent>
                </v:textbox>
                <w10:wrap type="topAndBottom" anchorx="margin"/>
              </v:shape>
            </w:pict>
          </mc:Fallback>
        </mc:AlternateContent>
      </w:r>
    </w:p>
    <w:p w14:paraId="343AF6FD" w14:textId="32B8346C" w:rsidR="00AD52C9" w:rsidRPr="00920004" w:rsidRDefault="00E23E74" w:rsidP="00BD0851">
      <w:pPr>
        <w:spacing w:before="240" w:line="0" w:lineRule="atLeast"/>
        <w:ind w:left="90" w:firstLine="720"/>
        <w:rPr>
          <w:rPrChange w:id="16306" w:author="phuong vu" w:date="2018-11-30T22:36:00Z">
            <w:rPr/>
          </w:rPrChange>
        </w:rPr>
        <w:pPrChange w:id="16307" w:author="phuong vu" w:date="2018-11-30T14:16:00Z">
          <w:pPr/>
        </w:pPrChange>
      </w:pPr>
      <w:del w:id="16308" w:author="phuong vu" w:date="2018-11-30T14:00:00Z">
        <w:r w:rsidRPr="00920004" w:rsidDel="00184C15">
          <w:rPr>
            <w:rPrChange w:id="16309" w:author="phuong vu" w:date="2018-11-30T22:36:00Z">
              <w:rPr>
                <w:lang w:val="en-US"/>
              </w:rPr>
            </w:rPrChange>
          </w:rPr>
          <w:tab/>
        </w:r>
      </w:del>
      <w:r w:rsidRPr="00920004">
        <w:rPr>
          <w:rPrChange w:id="16310" w:author="phuong vu" w:date="2018-11-30T22:36:00Z">
            <w:rPr>
              <w:lang w:val="en-US"/>
            </w:rPr>
          </w:rPrChange>
        </w:rPr>
        <w:t xml:space="preserve">Hệ thống được xây dựng theo mô hình </w:t>
      </w:r>
      <w:r w:rsidR="00B548E3" w:rsidRPr="00920004">
        <w:rPr>
          <w:rPrChange w:id="16311" w:author="phuong vu" w:date="2018-11-30T22:36:00Z">
            <w:rPr>
              <w:lang w:val="en-US"/>
            </w:rPr>
          </w:rPrChange>
        </w:rPr>
        <w:t>Web Service APIs</w:t>
      </w:r>
      <w:r w:rsidR="00130308" w:rsidRPr="00920004">
        <w:rPr>
          <w:rPrChange w:id="16312" w:author="phuong vu" w:date="2018-11-30T22:36:00Z">
            <w:rPr>
              <w:lang w:val="en-US"/>
            </w:rPr>
          </w:rPrChange>
        </w:rPr>
        <w:t xml:space="preserve">. Với </w:t>
      </w:r>
      <w:del w:id="16313" w:author="phuong vu" w:date="2018-11-30T13:58:00Z">
        <w:r w:rsidR="00130308" w:rsidRPr="00920004" w:rsidDel="00184C15">
          <w:rPr>
            <w:rPrChange w:id="16314" w:author="phuong vu" w:date="2018-11-30T22:36:00Z">
              <w:rPr>
                <w:lang w:val="en-US"/>
              </w:rPr>
            </w:rPrChange>
          </w:rPr>
          <w:delText>server</w:delText>
        </w:r>
      </w:del>
      <w:ins w:id="16315" w:author="phuong vu" w:date="2018-11-30T13:58:00Z">
        <w:r w:rsidR="00184C15" w:rsidRPr="00920004">
          <w:rPr>
            <w:rPrChange w:id="16316" w:author="phuong vu" w:date="2018-11-30T22:36:00Z">
              <w:rPr/>
            </w:rPrChange>
          </w:rPr>
          <w:t>máy chủ</w:t>
        </w:r>
      </w:ins>
      <w:r w:rsidR="00B548E3" w:rsidRPr="00920004">
        <w:rPr>
          <w:rPrChange w:id="16317" w:author="phuong vu" w:date="2018-11-30T22:36:00Z">
            <w:rPr>
              <w:lang w:val="en-US"/>
            </w:rPr>
          </w:rPrChange>
        </w:rPr>
        <w:t xml:space="preserve"> API</w:t>
      </w:r>
      <w:r w:rsidR="00130308" w:rsidRPr="00920004">
        <w:rPr>
          <w:rPrChange w:id="16318" w:author="phuong vu" w:date="2018-11-30T22:36:00Z">
            <w:rPr>
              <w:lang w:val="en-US"/>
            </w:rPr>
          </w:rPrChange>
        </w:rPr>
        <w:t xml:space="preserve"> được xây dựng dựa trên GraphQL và Postgrahile với nhiệm vụ chính là cung cấp các chức năng thêm, sửa, xóa dữ liệu</w:t>
      </w:r>
      <w:r w:rsidR="00B548E3" w:rsidRPr="00920004">
        <w:rPr>
          <w:rPrChange w:id="16319" w:author="phuong vu" w:date="2018-11-30T22:36:00Z">
            <w:rPr>
              <w:lang w:val="en-US"/>
            </w:rPr>
          </w:rPrChange>
        </w:rPr>
        <w:t xml:space="preserve"> và các chức năng xử lí khác</w:t>
      </w:r>
      <w:r w:rsidR="00130308" w:rsidRPr="00920004">
        <w:rPr>
          <w:rPrChange w:id="16320" w:author="phuong vu" w:date="2018-11-30T22:36:00Z">
            <w:rPr>
              <w:lang w:val="en-US"/>
            </w:rPr>
          </w:rPrChange>
        </w:rPr>
        <w:t xml:space="preserve"> cho client</w:t>
      </w:r>
      <w:r w:rsidR="00BD1DD9" w:rsidRPr="00920004">
        <w:rPr>
          <w:rPrChange w:id="16321" w:author="phuong vu" w:date="2018-11-30T22:36:00Z">
            <w:rPr>
              <w:lang w:val="en-US"/>
            </w:rPr>
          </w:rPrChange>
        </w:rPr>
        <w:t xml:space="preserve">. Client thực hiện các chức năng cung cấp dữ liệu chuẩn cho </w:t>
      </w:r>
      <w:del w:id="16322" w:author="phuong vu" w:date="2018-11-30T13:58:00Z">
        <w:r w:rsidR="00BD1DD9" w:rsidRPr="00920004" w:rsidDel="00184C15">
          <w:rPr>
            <w:rPrChange w:id="16323" w:author="phuong vu" w:date="2018-11-30T22:36:00Z">
              <w:rPr>
                <w:lang w:val="en-US"/>
              </w:rPr>
            </w:rPrChange>
          </w:rPr>
          <w:delText>server</w:delText>
        </w:r>
      </w:del>
      <w:ins w:id="16324" w:author="phuong vu" w:date="2018-11-30T13:58:00Z">
        <w:r w:rsidR="00184C15" w:rsidRPr="00920004">
          <w:rPr>
            <w:rPrChange w:id="16325" w:author="phuong vu" w:date="2018-11-30T22:36:00Z">
              <w:rPr/>
            </w:rPrChange>
          </w:rPr>
          <w:t>máy chủ</w:t>
        </w:r>
      </w:ins>
      <w:r w:rsidR="00BD1DD9" w:rsidRPr="00920004">
        <w:rPr>
          <w:rPrChange w:id="16326" w:author="phuong vu" w:date="2018-11-30T22:36:00Z">
            <w:rPr>
              <w:lang w:val="en-US"/>
            </w:rPr>
          </w:rPrChange>
        </w:rPr>
        <w:t xml:space="preserve"> xử lí</w:t>
      </w:r>
      <w:r w:rsidR="00B548E3" w:rsidRPr="00920004">
        <w:rPr>
          <w:rPrChange w:id="16327" w:author="phuong vu" w:date="2018-11-30T22:36:00Z">
            <w:rPr>
              <w:lang w:val="en-US"/>
            </w:rPr>
          </w:rPrChange>
        </w:rPr>
        <w:t>.</w:t>
      </w:r>
    </w:p>
    <w:p w14:paraId="2E79B060" w14:textId="137080AE" w:rsidR="00EC1917" w:rsidRPr="00920004" w:rsidDel="0039662E" w:rsidRDefault="00EC1917" w:rsidP="00D72BF9">
      <w:pPr>
        <w:pStyle w:val="Heading3"/>
        <w:rPr>
          <w:del w:id="16328" w:author="phuong vu" w:date="2018-11-21T23:16:00Z"/>
          <w:rPrChange w:id="16329" w:author="phuong vu" w:date="2018-11-30T22:36:00Z">
            <w:rPr>
              <w:del w:id="16330" w:author="phuong vu" w:date="2018-11-21T23:16:00Z"/>
            </w:rPr>
          </w:rPrChange>
        </w:rPr>
        <w:pPrChange w:id="16331" w:author="phuong vu" w:date="2018-11-30T22:22:00Z">
          <w:pPr>
            <w:pStyle w:val="Heading3"/>
          </w:pPr>
        </w:pPrChange>
      </w:pPr>
      <w:del w:id="16332" w:author="phuong vu" w:date="2018-11-21T23:16:00Z">
        <w:r w:rsidRPr="00920004" w:rsidDel="0039662E">
          <w:rPr>
            <w:rPrChange w:id="16333" w:author="phuong vu" w:date="2018-11-30T22:36:00Z">
              <w:rPr/>
            </w:rPrChange>
          </w:rPr>
          <w:lastRenderedPageBreak/>
          <w:delText>Sơ đồ</w:delText>
        </w:r>
        <w:r w:rsidRPr="00920004" w:rsidDel="0039662E">
          <w:rPr>
            <w:rPrChange w:id="16334" w:author="phuong vu" w:date="2018-11-30T22:36:00Z">
              <w:rPr>
                <w:b w:val="0"/>
              </w:rPr>
            </w:rPrChange>
          </w:rPr>
          <w:delText xml:space="preserve"> USE CASE</w:delText>
        </w:r>
        <w:bookmarkStart w:id="16335" w:name="_Toc530605702"/>
        <w:bookmarkStart w:id="16336" w:name="_Toc530657408"/>
        <w:bookmarkStart w:id="16337" w:name="_Toc530658696"/>
        <w:bookmarkStart w:id="16338" w:name="_Toc530662420"/>
        <w:bookmarkStart w:id="16339" w:name="_Toc530662887"/>
        <w:bookmarkStart w:id="16340" w:name="_Toc531009812"/>
        <w:bookmarkStart w:id="16341" w:name="_Toc531102047"/>
        <w:bookmarkStart w:id="16342" w:name="_Toc531102995"/>
        <w:bookmarkStart w:id="16343" w:name="_Toc531359235"/>
        <w:bookmarkStart w:id="16344" w:name="_Toc531360216"/>
        <w:bookmarkStart w:id="16345" w:name="_Toc531381058"/>
        <w:bookmarkEnd w:id="16335"/>
        <w:bookmarkEnd w:id="16336"/>
        <w:bookmarkEnd w:id="16337"/>
        <w:bookmarkEnd w:id="16338"/>
        <w:bookmarkEnd w:id="16339"/>
        <w:bookmarkEnd w:id="16340"/>
        <w:bookmarkEnd w:id="16341"/>
        <w:bookmarkEnd w:id="16342"/>
        <w:bookmarkEnd w:id="16343"/>
        <w:bookmarkEnd w:id="16344"/>
        <w:bookmarkEnd w:id="16345"/>
      </w:del>
    </w:p>
    <w:p w14:paraId="09ACBA31" w14:textId="0CDF9B8E" w:rsidR="00176856" w:rsidRPr="00920004" w:rsidDel="0039662E" w:rsidRDefault="005E7E83" w:rsidP="00D72BF9">
      <w:pPr>
        <w:pStyle w:val="Heading3"/>
        <w:rPr>
          <w:del w:id="16346" w:author="phuong vu" w:date="2018-11-21T23:16:00Z"/>
          <w:rPrChange w:id="16347" w:author="phuong vu" w:date="2018-11-30T22:36:00Z">
            <w:rPr>
              <w:del w:id="16348" w:author="phuong vu" w:date="2018-11-21T23:16:00Z"/>
            </w:rPr>
          </w:rPrChange>
        </w:rPr>
        <w:pPrChange w:id="16349" w:author="phuong vu" w:date="2018-11-30T22:22:00Z">
          <w:pPr>
            <w:pStyle w:val="Heading3"/>
          </w:pPr>
        </w:pPrChange>
      </w:pPr>
      <w:del w:id="16350" w:author="phuong vu" w:date="2018-11-16T10:23:00Z">
        <w:r w:rsidRPr="00920004" w:rsidDel="00646D15">
          <w:rPr>
            <w:noProof/>
            <w:rPrChange w:id="16351" w:author="phuong vu" w:date="2018-11-30T22:36:00Z">
              <w:rPr>
                <w:b w:val="0"/>
                <w:noProof/>
              </w:rPr>
            </w:rPrChange>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16352" w:name="_Toc530605703"/>
      <w:bookmarkStart w:id="16353" w:name="_Toc530657409"/>
      <w:bookmarkStart w:id="16354" w:name="_Toc530658697"/>
      <w:bookmarkStart w:id="16355" w:name="_Toc530662421"/>
      <w:bookmarkStart w:id="16356" w:name="_Toc530662888"/>
      <w:bookmarkStart w:id="16357" w:name="_Toc531009813"/>
      <w:bookmarkStart w:id="16358" w:name="_Toc531102048"/>
      <w:bookmarkStart w:id="16359" w:name="_Toc531102996"/>
      <w:bookmarkStart w:id="16360" w:name="_Toc531359236"/>
      <w:bookmarkStart w:id="16361" w:name="_Toc531360217"/>
      <w:bookmarkStart w:id="16362" w:name="_Toc531381059"/>
      <w:bookmarkEnd w:id="16352"/>
      <w:bookmarkEnd w:id="16353"/>
      <w:bookmarkEnd w:id="16354"/>
      <w:bookmarkEnd w:id="16355"/>
      <w:bookmarkEnd w:id="16356"/>
      <w:bookmarkEnd w:id="16357"/>
      <w:bookmarkEnd w:id="16358"/>
      <w:bookmarkEnd w:id="16359"/>
      <w:bookmarkEnd w:id="16360"/>
      <w:bookmarkEnd w:id="16361"/>
      <w:bookmarkEnd w:id="16362"/>
    </w:p>
    <w:p w14:paraId="2E305A58" w14:textId="79C6F3C7" w:rsidR="00BD1DD9" w:rsidRPr="00920004" w:rsidDel="0039662E" w:rsidRDefault="00176856" w:rsidP="00D72BF9">
      <w:pPr>
        <w:pStyle w:val="Heading3"/>
        <w:rPr>
          <w:del w:id="16363" w:author="phuong vu" w:date="2018-11-21T23:16:00Z"/>
          <w:rPrChange w:id="16364" w:author="phuong vu" w:date="2018-11-30T22:36:00Z">
            <w:rPr>
              <w:del w:id="16365" w:author="phuong vu" w:date="2018-11-21T23:16:00Z"/>
            </w:rPr>
          </w:rPrChange>
        </w:rPr>
        <w:pPrChange w:id="16366" w:author="phuong vu" w:date="2018-11-30T22:22:00Z">
          <w:pPr>
            <w:pStyle w:val="Caption"/>
          </w:pPr>
        </w:pPrChange>
      </w:pPr>
      <w:del w:id="16367" w:author="phuong vu" w:date="2018-11-21T23:16:00Z">
        <w:r w:rsidRPr="00920004" w:rsidDel="0039662E">
          <w:rPr>
            <w:rPrChange w:id="16368" w:author="phuong vu" w:date="2018-11-30T22:36:00Z">
              <w:rPr/>
            </w:rPrChange>
          </w:rPr>
          <w:delText xml:space="preserve">Hình </w:delText>
        </w:r>
      </w:del>
      <w:del w:id="16369" w:author="phuong vu" w:date="2018-11-16T11:28:00Z">
        <w:r w:rsidR="006C103E" w:rsidRPr="00920004" w:rsidDel="00EC5005">
          <w:rPr>
            <w:rPrChange w:id="16370" w:author="phuong vu" w:date="2018-11-30T22:36:00Z">
              <w:rPr/>
            </w:rPrChange>
          </w:rPr>
          <w:fldChar w:fldCharType="begin"/>
        </w:r>
        <w:r w:rsidR="006C103E" w:rsidRPr="00920004" w:rsidDel="00EC5005">
          <w:rPr>
            <w:rPrChange w:id="16371" w:author="phuong vu" w:date="2018-11-30T22:36:00Z">
              <w:rPr/>
            </w:rPrChange>
          </w:rPr>
          <w:delInstrText xml:space="preserve"> STYLEREF 1 \s </w:delInstrText>
        </w:r>
        <w:r w:rsidR="006C103E" w:rsidRPr="00920004" w:rsidDel="00EC5005">
          <w:rPr>
            <w:rPrChange w:id="16372" w:author="phuong vu" w:date="2018-11-30T22:36:00Z">
              <w:rPr/>
            </w:rPrChange>
          </w:rPr>
          <w:fldChar w:fldCharType="separate"/>
        </w:r>
        <w:r w:rsidR="006C103E" w:rsidRPr="00920004" w:rsidDel="00EC5005">
          <w:rPr>
            <w:noProof/>
            <w:rPrChange w:id="16373" w:author="phuong vu" w:date="2018-11-30T22:36:00Z">
              <w:rPr>
                <w:noProof/>
              </w:rPr>
            </w:rPrChange>
          </w:rPr>
          <w:delText>3</w:delText>
        </w:r>
        <w:r w:rsidR="006C103E" w:rsidRPr="00920004" w:rsidDel="00EC5005">
          <w:rPr>
            <w:rPrChange w:id="16374" w:author="phuong vu" w:date="2018-11-30T22:36:00Z">
              <w:rPr/>
            </w:rPrChange>
          </w:rPr>
          <w:fldChar w:fldCharType="end"/>
        </w:r>
        <w:r w:rsidR="006C103E" w:rsidRPr="00920004" w:rsidDel="00EC5005">
          <w:rPr>
            <w:rPrChange w:id="16375" w:author="phuong vu" w:date="2018-11-30T22:36:00Z">
              <w:rPr/>
            </w:rPrChange>
          </w:rPr>
          <w:delText>.</w:delText>
        </w:r>
        <w:r w:rsidR="006C103E" w:rsidRPr="00920004" w:rsidDel="00EC5005">
          <w:rPr>
            <w:rPrChange w:id="16376" w:author="phuong vu" w:date="2018-11-30T22:36:00Z">
              <w:rPr/>
            </w:rPrChange>
          </w:rPr>
          <w:fldChar w:fldCharType="begin"/>
        </w:r>
        <w:r w:rsidR="006C103E" w:rsidRPr="00920004" w:rsidDel="00EC5005">
          <w:rPr>
            <w:rPrChange w:id="16377" w:author="phuong vu" w:date="2018-11-30T22:36:00Z">
              <w:rPr/>
            </w:rPrChange>
          </w:rPr>
          <w:delInstrText xml:space="preserve"> SEQ Hình \* ARABIC \s 1 </w:delInstrText>
        </w:r>
        <w:r w:rsidR="006C103E" w:rsidRPr="00920004" w:rsidDel="00EC5005">
          <w:rPr>
            <w:rPrChange w:id="16378" w:author="phuong vu" w:date="2018-11-30T22:36:00Z">
              <w:rPr/>
            </w:rPrChange>
          </w:rPr>
          <w:fldChar w:fldCharType="separate"/>
        </w:r>
        <w:r w:rsidR="006C103E" w:rsidRPr="00920004" w:rsidDel="00EC5005">
          <w:rPr>
            <w:noProof/>
            <w:rPrChange w:id="16379" w:author="phuong vu" w:date="2018-11-30T22:36:00Z">
              <w:rPr>
                <w:noProof/>
              </w:rPr>
            </w:rPrChange>
          </w:rPr>
          <w:delText>3</w:delText>
        </w:r>
        <w:r w:rsidR="006C103E" w:rsidRPr="00920004" w:rsidDel="00EC5005">
          <w:rPr>
            <w:rPrChange w:id="16380" w:author="phuong vu" w:date="2018-11-30T22:36:00Z">
              <w:rPr/>
            </w:rPrChange>
          </w:rPr>
          <w:fldChar w:fldCharType="end"/>
        </w:r>
      </w:del>
      <w:del w:id="16381" w:author="phuong vu" w:date="2018-11-21T23:16:00Z">
        <w:r w:rsidRPr="00920004" w:rsidDel="0039662E">
          <w:rPr>
            <w:rPrChange w:id="16382" w:author="phuong vu" w:date="2018-11-30T22:36:00Z">
              <w:rPr/>
            </w:rPrChange>
          </w:rPr>
          <w:delText xml:space="preserve"> Sơ đồ USE CASE</w:delText>
        </w:r>
        <w:bookmarkStart w:id="16383" w:name="_Toc530605704"/>
        <w:bookmarkStart w:id="16384" w:name="_Toc530657410"/>
        <w:bookmarkStart w:id="16385" w:name="_Toc530658698"/>
        <w:bookmarkStart w:id="16386" w:name="_Toc530662422"/>
        <w:bookmarkStart w:id="16387" w:name="_Toc530662889"/>
        <w:bookmarkStart w:id="16388" w:name="_Toc531009814"/>
        <w:bookmarkStart w:id="16389" w:name="_Toc531102049"/>
        <w:bookmarkStart w:id="16390" w:name="_Toc531102997"/>
        <w:bookmarkStart w:id="16391" w:name="_Toc531359237"/>
        <w:bookmarkStart w:id="16392" w:name="_Toc531360218"/>
        <w:bookmarkStart w:id="16393" w:name="_Toc531381060"/>
        <w:bookmarkEnd w:id="16383"/>
        <w:bookmarkEnd w:id="16384"/>
        <w:bookmarkEnd w:id="16385"/>
        <w:bookmarkEnd w:id="16386"/>
        <w:bookmarkEnd w:id="16387"/>
        <w:bookmarkEnd w:id="16388"/>
        <w:bookmarkEnd w:id="16389"/>
        <w:bookmarkEnd w:id="16390"/>
        <w:bookmarkEnd w:id="16391"/>
        <w:bookmarkEnd w:id="16392"/>
        <w:bookmarkEnd w:id="16393"/>
      </w:del>
    </w:p>
    <w:p w14:paraId="3E178335" w14:textId="3E6F13E8" w:rsidR="004A77C2" w:rsidRPr="00920004" w:rsidDel="007625B6" w:rsidRDefault="004A77C2" w:rsidP="00D72BF9">
      <w:pPr>
        <w:pStyle w:val="Heading3"/>
        <w:rPr>
          <w:del w:id="16394" w:author="phuong vu" w:date="2018-11-16T10:35:00Z"/>
          <w:rPrChange w:id="16395" w:author="phuong vu" w:date="2018-11-30T22:36:00Z">
            <w:rPr>
              <w:del w:id="16396" w:author="phuong vu" w:date="2018-11-16T10:35:00Z"/>
            </w:rPr>
          </w:rPrChange>
        </w:rPr>
        <w:pPrChange w:id="16397" w:author="phuong vu" w:date="2018-11-30T22:22:00Z">
          <w:pPr>
            <w:pStyle w:val="Heading3"/>
          </w:pPr>
        </w:pPrChange>
      </w:pPr>
      <w:del w:id="16398" w:author="phuong vu" w:date="2018-11-16T10:35:00Z">
        <w:r w:rsidRPr="00920004" w:rsidDel="007625B6">
          <w:rPr>
            <w:rPrChange w:id="16399" w:author="phuong vu" w:date="2018-11-30T22:36:00Z">
              <w:rPr/>
            </w:rPrChange>
          </w:rPr>
          <w:delText>Sơ đ</w:delText>
        </w:r>
        <w:r w:rsidRPr="00920004" w:rsidDel="007625B6">
          <w:rPr>
            <w:rPrChange w:id="16400" w:author="phuong vu" w:date="2018-11-30T22:36:00Z">
              <w:rPr>
                <w:b w:val="0"/>
              </w:rPr>
            </w:rPrChange>
          </w:rPr>
          <w:delText>ồ phân rã USE CASE</w:delText>
        </w:r>
        <w:bookmarkStart w:id="16401" w:name="_Toc530605705"/>
        <w:bookmarkStart w:id="16402" w:name="_Toc530657411"/>
        <w:bookmarkStart w:id="16403" w:name="_Toc530658699"/>
        <w:bookmarkStart w:id="16404" w:name="_Toc530662423"/>
        <w:bookmarkStart w:id="16405" w:name="_Toc530662890"/>
        <w:bookmarkStart w:id="16406" w:name="_Toc531009815"/>
        <w:bookmarkStart w:id="16407" w:name="_Toc531102050"/>
        <w:bookmarkStart w:id="16408" w:name="_Toc531102998"/>
        <w:bookmarkStart w:id="16409" w:name="_Toc531359238"/>
        <w:bookmarkStart w:id="16410" w:name="_Toc531360219"/>
        <w:bookmarkStart w:id="16411" w:name="_Toc531381061"/>
        <w:bookmarkEnd w:id="16401"/>
        <w:bookmarkEnd w:id="16402"/>
        <w:bookmarkEnd w:id="16403"/>
        <w:bookmarkEnd w:id="16404"/>
        <w:bookmarkEnd w:id="16405"/>
        <w:bookmarkEnd w:id="16406"/>
        <w:bookmarkEnd w:id="16407"/>
        <w:bookmarkEnd w:id="16408"/>
        <w:bookmarkEnd w:id="16409"/>
        <w:bookmarkEnd w:id="16410"/>
        <w:bookmarkEnd w:id="16411"/>
      </w:del>
    </w:p>
    <w:p w14:paraId="6F5A1A58" w14:textId="465B7D54" w:rsidR="00C84B71" w:rsidRPr="00920004" w:rsidRDefault="00C84B71" w:rsidP="00D72BF9">
      <w:pPr>
        <w:pStyle w:val="Heading3"/>
        <w:rPr>
          <w:ins w:id="16412" w:author="phuong vu" w:date="2018-11-16T10:35:00Z"/>
          <w:rPrChange w:id="16413" w:author="phuong vu" w:date="2018-11-30T22:36:00Z">
            <w:rPr>
              <w:ins w:id="16414" w:author="phuong vu" w:date="2018-11-16T10:35:00Z"/>
            </w:rPr>
          </w:rPrChange>
        </w:rPr>
        <w:pPrChange w:id="16415" w:author="phuong vu" w:date="2018-11-30T22:22:00Z">
          <w:pPr>
            <w:pStyle w:val="Heading3"/>
          </w:pPr>
        </w:pPrChange>
      </w:pPr>
      <w:bookmarkStart w:id="16416" w:name="_Toc531381062"/>
      <w:r w:rsidRPr="00920004">
        <w:rPr>
          <w:rPrChange w:id="16417" w:author="phuong vu" w:date="2018-11-30T22:36:00Z">
            <w:rPr/>
          </w:rPrChange>
        </w:rPr>
        <w:t xml:space="preserve">Sơ đồ </w:t>
      </w:r>
      <w:r w:rsidR="001A6E15" w:rsidRPr="00920004">
        <w:rPr>
          <w:rPrChange w:id="16418" w:author="phuong vu" w:date="2018-11-30T22:36:00Z">
            <w:rPr/>
          </w:rPrChange>
        </w:rPr>
        <w:t>C</w:t>
      </w:r>
      <w:r w:rsidRPr="00920004">
        <w:rPr>
          <w:rPrChange w:id="16419" w:author="phuong vu" w:date="2018-11-30T22:36:00Z">
            <w:rPr/>
          </w:rPrChange>
        </w:rPr>
        <w:t>DM</w:t>
      </w:r>
      <w:bookmarkEnd w:id="16416"/>
    </w:p>
    <w:p w14:paraId="45E5156B" w14:textId="00EC58A6" w:rsidR="00EC5005" w:rsidRPr="00920004" w:rsidRDefault="006A3F2C" w:rsidP="00BD0851">
      <w:pPr>
        <w:keepNext/>
        <w:spacing w:before="240" w:line="0" w:lineRule="atLeast"/>
        <w:rPr>
          <w:ins w:id="16420" w:author="phuong vu" w:date="2018-11-16T11:28:00Z"/>
          <w:rPrChange w:id="16421" w:author="phuong vu" w:date="2018-11-30T22:36:00Z">
            <w:rPr>
              <w:ins w:id="16422" w:author="phuong vu" w:date="2018-11-16T11:28:00Z"/>
            </w:rPr>
          </w:rPrChange>
        </w:rPr>
        <w:pPrChange w:id="16423" w:author="phuong vu" w:date="2018-11-30T14:16:00Z">
          <w:pPr/>
        </w:pPrChange>
      </w:pPr>
      <w:ins w:id="16424" w:author="phuong vu" w:date="2018-11-27T15:20:00Z">
        <w:r w:rsidRPr="00920004">
          <w:rPr>
            <w:noProof/>
            <w:rPrChange w:id="16425" w:author="phuong vu" w:date="2018-11-30T22:36:00Z">
              <w:rPr>
                <w:noProof/>
              </w:rPr>
            </w:rPrChange>
          </w:rPr>
          <w:drawing>
            <wp:inline distT="0" distB="0" distL="0" distR="0" wp14:anchorId="5C8855C0" wp14:editId="2254E695">
              <wp:extent cx="5579745" cy="7802088"/>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033" cy="7805287"/>
                      </a:xfrm>
                      <a:prstGeom prst="rect">
                        <a:avLst/>
                      </a:prstGeom>
                      <a:noFill/>
                      <a:ln>
                        <a:noFill/>
                      </a:ln>
                    </pic:spPr>
                  </pic:pic>
                </a:graphicData>
              </a:graphic>
            </wp:inline>
          </w:drawing>
        </w:r>
      </w:ins>
    </w:p>
    <w:p w14:paraId="3EE3D562" w14:textId="19CAA3B0" w:rsidR="007625B6" w:rsidRPr="00920004" w:rsidRDefault="00EC5005" w:rsidP="00A17FA5">
      <w:pPr>
        <w:pStyle w:val="Caption"/>
        <w:rPr>
          <w:lang w:val="en-US"/>
          <w:rPrChange w:id="16426" w:author="phuong vu" w:date="2018-11-30T22:36:00Z">
            <w:rPr/>
          </w:rPrChange>
        </w:rPr>
        <w:pPrChange w:id="16427" w:author="phuong vu" w:date="2018-11-30T22:42:00Z">
          <w:pPr>
            <w:pStyle w:val="Heading3"/>
          </w:pPr>
        </w:pPrChange>
      </w:pPr>
      <w:bookmarkStart w:id="16428" w:name="_Toc531380480"/>
      <w:ins w:id="16429" w:author="phuong vu" w:date="2018-11-16T11:28:00Z">
        <w:r w:rsidRPr="00920004">
          <w:rPr>
            <w:rPrChange w:id="16430" w:author="phuong vu" w:date="2018-11-30T22:36:00Z">
              <w:rPr/>
            </w:rPrChange>
          </w:rPr>
          <w:t xml:space="preserve">Hình </w:t>
        </w:r>
      </w:ins>
      <w:ins w:id="16431" w:author="phuong vu" w:date="2018-11-30T15:13:00Z">
        <w:r w:rsidR="00EF3636" w:rsidRPr="00920004">
          <w:rPr>
            <w:rPrChange w:id="16432" w:author="phuong vu" w:date="2018-11-30T22:36:00Z">
              <w:rPr/>
            </w:rPrChange>
          </w:rPr>
          <w:fldChar w:fldCharType="begin"/>
        </w:r>
        <w:r w:rsidR="00EF3636" w:rsidRPr="00920004">
          <w:rPr>
            <w:rPrChange w:id="16433" w:author="phuong vu" w:date="2018-11-30T22:36:00Z">
              <w:rPr/>
            </w:rPrChange>
          </w:rPr>
          <w:instrText xml:space="preserve"> STYLEREF 1 \s </w:instrText>
        </w:r>
      </w:ins>
      <w:r w:rsidR="00EF3636" w:rsidRPr="00920004">
        <w:rPr>
          <w:rPrChange w:id="16434" w:author="phuong vu" w:date="2018-11-30T22:36:00Z">
            <w:rPr/>
          </w:rPrChange>
        </w:rPr>
        <w:fldChar w:fldCharType="separate"/>
      </w:r>
      <w:r w:rsidR="00B5490C">
        <w:rPr>
          <w:noProof/>
        </w:rPr>
        <w:t>3</w:t>
      </w:r>
      <w:ins w:id="16435" w:author="phuong vu" w:date="2018-11-30T15:13:00Z">
        <w:r w:rsidR="00EF3636" w:rsidRPr="00920004">
          <w:rPr>
            <w:rPrChange w:id="16436" w:author="phuong vu" w:date="2018-11-30T22:36:00Z">
              <w:rPr/>
            </w:rPrChange>
          </w:rPr>
          <w:fldChar w:fldCharType="end"/>
        </w:r>
        <w:r w:rsidR="00EF3636" w:rsidRPr="00920004">
          <w:rPr>
            <w:rPrChange w:id="16437" w:author="phuong vu" w:date="2018-11-30T22:36:00Z">
              <w:rPr/>
            </w:rPrChange>
          </w:rPr>
          <w:t>.</w:t>
        </w:r>
        <w:r w:rsidR="00EF3636" w:rsidRPr="00920004">
          <w:rPr>
            <w:rPrChange w:id="16438" w:author="phuong vu" w:date="2018-11-30T22:36:00Z">
              <w:rPr/>
            </w:rPrChange>
          </w:rPr>
          <w:fldChar w:fldCharType="begin"/>
        </w:r>
        <w:r w:rsidR="00EF3636" w:rsidRPr="00920004">
          <w:rPr>
            <w:rPrChange w:id="16439" w:author="phuong vu" w:date="2018-11-30T22:36:00Z">
              <w:rPr/>
            </w:rPrChange>
          </w:rPr>
          <w:instrText xml:space="preserve"> SEQ Hình \* ARABIC \s 1 </w:instrText>
        </w:r>
      </w:ins>
      <w:r w:rsidR="00EF3636" w:rsidRPr="00920004">
        <w:rPr>
          <w:rPrChange w:id="16440" w:author="phuong vu" w:date="2018-11-30T22:36:00Z">
            <w:rPr/>
          </w:rPrChange>
        </w:rPr>
        <w:fldChar w:fldCharType="separate"/>
      </w:r>
      <w:ins w:id="16441" w:author="phuong vu" w:date="2018-11-30T22:44:00Z">
        <w:r w:rsidR="00B5490C">
          <w:rPr>
            <w:noProof/>
          </w:rPr>
          <w:t>3</w:t>
        </w:r>
      </w:ins>
      <w:ins w:id="16442" w:author="phuong vu" w:date="2018-11-30T15:13:00Z">
        <w:r w:rsidR="00EF3636" w:rsidRPr="00920004">
          <w:rPr>
            <w:rPrChange w:id="16443" w:author="phuong vu" w:date="2018-11-30T22:36:00Z">
              <w:rPr/>
            </w:rPrChange>
          </w:rPr>
          <w:fldChar w:fldCharType="end"/>
        </w:r>
      </w:ins>
      <w:ins w:id="16444" w:author="phuong vu" w:date="2018-11-16T11:28:00Z">
        <w:r w:rsidRPr="00920004">
          <w:rPr>
            <w:rPrChange w:id="16445" w:author="phuong vu" w:date="2018-11-30T22:36:00Z">
              <w:rPr/>
            </w:rPrChange>
          </w:rPr>
          <w:t xml:space="preserve"> </w:t>
        </w:r>
      </w:ins>
      <w:ins w:id="16446" w:author="phuong vu" w:date="2018-11-30T14:01:00Z">
        <w:r w:rsidR="00184C15" w:rsidRPr="00920004">
          <w:rPr>
            <w:lang w:val="en-US"/>
            <w:rPrChange w:id="16447" w:author="phuong vu" w:date="2018-11-30T22:36:00Z">
              <w:rPr/>
            </w:rPrChange>
          </w:rPr>
          <w:t>Giới thiệu sơ đồ CDM của hệ thống</w:t>
        </w:r>
      </w:ins>
      <w:bookmarkEnd w:id="16428"/>
    </w:p>
    <w:p w14:paraId="27AB324E" w14:textId="63B7A5DD" w:rsidR="001A6E15" w:rsidRPr="00920004" w:rsidRDefault="001A6E15" w:rsidP="00D72BF9">
      <w:pPr>
        <w:pStyle w:val="Heading3"/>
        <w:rPr>
          <w:rPrChange w:id="16448" w:author="phuong vu" w:date="2018-11-30T22:36:00Z">
            <w:rPr/>
          </w:rPrChange>
        </w:rPr>
        <w:pPrChange w:id="16449" w:author="phuong vu" w:date="2018-11-30T22:22:00Z">
          <w:pPr>
            <w:pStyle w:val="Heading3"/>
          </w:pPr>
        </w:pPrChange>
      </w:pPr>
      <w:bookmarkStart w:id="16450" w:name="_Toc531381063"/>
      <w:r w:rsidRPr="00920004">
        <w:rPr>
          <w:rPrChange w:id="16451" w:author="phuong vu" w:date="2018-11-30T22:36:00Z">
            <w:rPr/>
          </w:rPrChange>
        </w:rPr>
        <w:lastRenderedPageBreak/>
        <w:t>Sơ đồ LDM</w:t>
      </w:r>
      <w:bookmarkEnd w:id="16450"/>
    </w:p>
    <w:p w14:paraId="7C6E5122" w14:textId="77777777" w:rsidR="006871B5" w:rsidRPr="00920004" w:rsidRDefault="006871B5" w:rsidP="00BD0851">
      <w:pPr>
        <w:pStyle w:val="ListParagraph"/>
        <w:numPr>
          <w:ilvl w:val="0"/>
          <w:numId w:val="49"/>
        </w:numPr>
        <w:spacing w:before="240" w:line="0" w:lineRule="atLeast"/>
        <w:rPr>
          <w:moveTo w:id="16452" w:author="phuong vu" w:date="2018-11-30T14:05:00Z"/>
          <w:rPrChange w:id="16453" w:author="phuong vu" w:date="2018-11-30T22:36:00Z">
            <w:rPr>
              <w:moveTo w:id="16454" w:author="phuong vu" w:date="2018-11-30T14:05:00Z"/>
            </w:rPr>
          </w:rPrChange>
        </w:rPr>
        <w:pPrChange w:id="16455" w:author="phuong vu" w:date="2018-11-30T14:16:00Z">
          <w:pPr>
            <w:pStyle w:val="ListParagraph"/>
            <w:numPr>
              <w:numId w:val="49"/>
            </w:numPr>
            <w:spacing w:line="276" w:lineRule="auto"/>
            <w:ind w:left="1080" w:hanging="360"/>
          </w:pPr>
        </w:pPrChange>
      </w:pPr>
      <w:moveToRangeStart w:id="16456" w:author="phuong vu" w:date="2018-11-30T14:05:00Z" w:name="move531350035"/>
      <w:moveTo w:id="16457" w:author="phuong vu" w:date="2018-11-30T14:05:00Z">
        <w:r w:rsidRPr="00920004">
          <w:rPr>
            <w:b/>
            <w:rPrChange w:id="16458" w:author="phuong vu" w:date="2018-11-30T22:36:00Z">
              <w:rPr>
                <w:b/>
              </w:rPr>
            </w:rPrChange>
          </w:rPr>
          <w:t>DATE</w:t>
        </w:r>
        <w:r w:rsidRPr="00920004">
          <w:rPr>
            <w:b/>
            <w:lang w:val="en-US"/>
            <w:rPrChange w:id="16459" w:author="phuong vu" w:date="2018-11-30T22:36:00Z">
              <w:rPr>
                <w:b/>
                <w:lang w:val="en-US"/>
              </w:rPr>
            </w:rPrChange>
          </w:rPr>
          <w:t xml:space="preserve"> </w:t>
        </w:r>
        <w:r w:rsidRPr="00920004">
          <w:rPr>
            <w:rPrChange w:id="16460" w:author="phuong vu" w:date="2018-11-30T22:36:00Z">
              <w:rPr/>
            </w:rPrChange>
          </w:rPr>
          <w:t>(</w:t>
        </w:r>
        <w:r w:rsidRPr="00920004">
          <w:rPr>
            <w:lang w:val="en-US"/>
            <w:rPrChange w:id="16461" w:author="phuong vu" w:date="2018-11-30T22:36:00Z">
              <w:rPr>
                <w:lang w:val="en-US"/>
              </w:rPr>
            </w:rPrChange>
          </w:rPr>
          <w:t>#</w:t>
        </w:r>
        <w:r w:rsidRPr="00920004">
          <w:rPr>
            <w:u w:val="single"/>
            <w:rPrChange w:id="16462" w:author="phuong vu" w:date="2018-11-30T22:36:00Z">
              <w:rPr>
                <w:u w:val="single"/>
              </w:rPr>
            </w:rPrChange>
          </w:rPr>
          <w:t>DATE_AD</w:t>
        </w:r>
        <w:r w:rsidRPr="00920004">
          <w:rPr>
            <w:rPrChange w:id="16463" w:author="phuong vu" w:date="2018-11-30T22:36:00Z">
              <w:rPr/>
            </w:rPrChange>
          </w:rPr>
          <w:t>)</w:t>
        </w:r>
      </w:moveTo>
    </w:p>
    <w:p w14:paraId="2F2B92E4" w14:textId="77777777" w:rsidR="006871B5" w:rsidRPr="00920004" w:rsidRDefault="006871B5" w:rsidP="00BD0851">
      <w:pPr>
        <w:pStyle w:val="ListParagraph"/>
        <w:numPr>
          <w:ilvl w:val="0"/>
          <w:numId w:val="49"/>
        </w:numPr>
        <w:spacing w:before="240" w:line="0" w:lineRule="atLeast"/>
        <w:jc w:val="left"/>
        <w:rPr>
          <w:moveTo w:id="16464" w:author="phuong vu" w:date="2018-11-30T14:05:00Z"/>
          <w:rPrChange w:id="16465" w:author="phuong vu" w:date="2018-11-30T22:36:00Z">
            <w:rPr>
              <w:moveTo w:id="16466" w:author="phuong vu" w:date="2018-11-30T14:05:00Z"/>
            </w:rPr>
          </w:rPrChange>
        </w:rPr>
        <w:pPrChange w:id="16467" w:author="phuong vu" w:date="2018-11-30T14:16:00Z">
          <w:pPr>
            <w:pStyle w:val="ListParagraph"/>
            <w:numPr>
              <w:numId w:val="49"/>
            </w:numPr>
            <w:spacing w:line="276" w:lineRule="auto"/>
            <w:ind w:left="1080" w:hanging="360"/>
            <w:jc w:val="left"/>
          </w:pPr>
        </w:pPrChange>
      </w:pPr>
      <w:moveTo w:id="16468" w:author="phuong vu" w:date="2018-11-30T14:05:00Z">
        <w:r w:rsidRPr="00920004">
          <w:rPr>
            <w:b/>
            <w:rPrChange w:id="16469" w:author="phuong vu" w:date="2018-11-30T22:36:00Z">
              <w:rPr>
                <w:b/>
              </w:rPr>
            </w:rPrChange>
          </w:rPr>
          <w:t xml:space="preserve">PRODUCT_TYPE </w:t>
        </w:r>
        <w:r w:rsidRPr="00920004">
          <w:rPr>
            <w:rPrChange w:id="16470" w:author="phuong vu" w:date="2018-11-30T22:36:00Z">
              <w:rPr/>
            </w:rPrChange>
          </w:rPr>
          <w:t>(#</w:t>
        </w:r>
        <w:r w:rsidRPr="00920004">
          <w:rPr>
            <w:u w:val="single"/>
            <w:rPrChange w:id="16471" w:author="phuong vu" w:date="2018-11-30T22:36:00Z">
              <w:rPr>
                <w:u w:val="single"/>
              </w:rPr>
            </w:rPrChange>
          </w:rPr>
          <w:t>ID</w:t>
        </w:r>
        <w:r w:rsidRPr="00920004">
          <w:rPr>
            <w:rPrChange w:id="16472" w:author="phuong vu" w:date="2018-11-30T22:36:00Z">
              <w:rPr/>
            </w:rPrChange>
          </w:rPr>
          <w:t>, PRODUCT_TYPE_NAME, STATUS)</w:t>
        </w:r>
      </w:moveTo>
    </w:p>
    <w:p w14:paraId="35AF1350" w14:textId="77777777" w:rsidR="006871B5" w:rsidRPr="00920004" w:rsidRDefault="006871B5" w:rsidP="00BD0851">
      <w:pPr>
        <w:pStyle w:val="ListParagraph"/>
        <w:numPr>
          <w:ilvl w:val="0"/>
          <w:numId w:val="49"/>
        </w:numPr>
        <w:spacing w:before="240" w:line="0" w:lineRule="atLeast"/>
        <w:jc w:val="left"/>
        <w:rPr>
          <w:moveTo w:id="16473" w:author="phuong vu" w:date="2018-11-30T14:05:00Z"/>
          <w:rPrChange w:id="16474" w:author="phuong vu" w:date="2018-11-30T22:36:00Z">
            <w:rPr>
              <w:moveTo w:id="16475" w:author="phuong vu" w:date="2018-11-30T14:05:00Z"/>
            </w:rPr>
          </w:rPrChange>
        </w:rPr>
        <w:pPrChange w:id="16476" w:author="phuong vu" w:date="2018-11-30T14:16:00Z">
          <w:pPr>
            <w:pStyle w:val="ListParagraph"/>
            <w:numPr>
              <w:numId w:val="49"/>
            </w:numPr>
            <w:spacing w:line="276" w:lineRule="auto"/>
            <w:ind w:left="1080" w:hanging="360"/>
            <w:jc w:val="left"/>
          </w:pPr>
        </w:pPrChange>
      </w:pPr>
      <w:moveTo w:id="16477" w:author="phuong vu" w:date="2018-11-30T14:05:00Z">
        <w:r w:rsidRPr="00920004">
          <w:rPr>
            <w:b/>
            <w:rPrChange w:id="16478" w:author="phuong vu" w:date="2018-11-30T22:36:00Z">
              <w:rPr>
                <w:b/>
              </w:rPr>
            </w:rPrChange>
          </w:rPr>
          <w:t>PRODUCT (#</w:t>
        </w:r>
        <w:r w:rsidRPr="00920004">
          <w:rPr>
            <w:u w:val="single"/>
            <w:rPrChange w:id="16479" w:author="phuong vu" w:date="2018-11-30T22:36:00Z">
              <w:rPr>
                <w:u w:val="single"/>
              </w:rPr>
            </w:rPrChange>
          </w:rPr>
          <w:t>ID</w:t>
        </w:r>
        <w:r w:rsidRPr="00920004">
          <w:rPr>
            <w:rPrChange w:id="16480" w:author="phuong vu" w:date="2018-11-30T22:36:00Z">
              <w:rPr/>
            </w:rPrChange>
          </w:rPr>
          <w:t xml:space="preserve">, PRODUC_NAME, SHORT_DESC, </w:t>
        </w:r>
        <w:r w:rsidRPr="00920004">
          <w:rPr>
            <w:rPrChange w:id="16481" w:author="phuong vu" w:date="2018-11-30T22:36:00Z">
              <w:rPr>
                <w:i/>
              </w:rPr>
            </w:rPrChange>
          </w:rPr>
          <w:t>PRODUCT_AVATAR</w:t>
        </w:r>
        <w:r w:rsidRPr="00920004">
          <w:rPr>
            <w:rPrChange w:id="16482" w:author="phuong vu" w:date="2018-11-30T22:36:00Z">
              <w:rPr/>
            </w:rPrChange>
          </w:rPr>
          <w:t xml:space="preserve">, STATUS, </w:t>
        </w:r>
        <w:r w:rsidRPr="00920004">
          <w:rPr>
            <w:rPrChange w:id="16483" w:author="phuong vu" w:date="2018-11-30T22:36:00Z">
              <w:rPr>
                <w:i/>
              </w:rPr>
            </w:rPrChange>
          </w:rPr>
          <w:t>PRODUCT_TYPE_ID</w:t>
        </w:r>
        <w:r w:rsidRPr="00920004">
          <w:rPr>
            <w:b/>
            <w:rPrChange w:id="16484" w:author="phuong vu" w:date="2018-11-30T22:36:00Z">
              <w:rPr>
                <w:b/>
              </w:rPr>
            </w:rPrChange>
          </w:rPr>
          <w:t>)</w:t>
        </w:r>
      </w:moveTo>
    </w:p>
    <w:p w14:paraId="1884BFC7" w14:textId="77777777" w:rsidR="006871B5" w:rsidRPr="00920004" w:rsidRDefault="006871B5" w:rsidP="00BD0851">
      <w:pPr>
        <w:pStyle w:val="ListParagraph"/>
        <w:numPr>
          <w:ilvl w:val="0"/>
          <w:numId w:val="49"/>
        </w:numPr>
        <w:spacing w:before="240" w:line="0" w:lineRule="atLeast"/>
        <w:jc w:val="left"/>
        <w:rPr>
          <w:moveTo w:id="16485" w:author="phuong vu" w:date="2018-11-30T14:05:00Z"/>
          <w:lang w:val="fr-FR"/>
          <w:rPrChange w:id="16486" w:author="phuong vu" w:date="2018-11-30T22:36:00Z">
            <w:rPr>
              <w:moveTo w:id="16487" w:author="phuong vu" w:date="2018-11-30T14:05:00Z"/>
              <w:lang w:val="fr-FR"/>
            </w:rPr>
          </w:rPrChange>
        </w:rPr>
        <w:pPrChange w:id="16488" w:author="phuong vu" w:date="2018-11-30T14:16:00Z">
          <w:pPr>
            <w:pStyle w:val="ListParagraph"/>
            <w:numPr>
              <w:numId w:val="49"/>
            </w:numPr>
            <w:spacing w:line="276" w:lineRule="auto"/>
            <w:ind w:left="1080" w:hanging="360"/>
            <w:jc w:val="left"/>
          </w:pPr>
        </w:pPrChange>
      </w:pPr>
      <w:moveTo w:id="16489" w:author="phuong vu" w:date="2018-11-30T14:05:00Z">
        <w:r w:rsidRPr="00920004">
          <w:rPr>
            <w:b/>
            <w:lang w:val="fr-FR"/>
            <w:rPrChange w:id="16490" w:author="phuong vu" w:date="2018-11-30T22:36:00Z">
              <w:rPr>
                <w:b/>
                <w:lang w:val="fr-FR"/>
              </w:rPr>
            </w:rPrChange>
          </w:rPr>
          <w:t xml:space="preserve">SERVICE_TYPE </w:t>
        </w:r>
        <w:r w:rsidRPr="00920004">
          <w:rPr>
            <w:lang w:val="fr-FR"/>
            <w:rPrChange w:id="16491" w:author="phuong vu" w:date="2018-11-30T22:36:00Z">
              <w:rPr>
                <w:lang w:val="fr-FR"/>
              </w:rPr>
            </w:rPrChange>
          </w:rPr>
          <w:t>(#</w:t>
        </w:r>
        <w:r w:rsidRPr="00920004">
          <w:rPr>
            <w:u w:val="single"/>
            <w:lang w:val="fr-FR"/>
            <w:rPrChange w:id="16492" w:author="phuong vu" w:date="2018-11-30T22:36:00Z">
              <w:rPr>
                <w:u w:val="single"/>
                <w:lang w:val="fr-FR"/>
              </w:rPr>
            </w:rPrChange>
          </w:rPr>
          <w:t>ID</w:t>
        </w:r>
        <w:r w:rsidRPr="00920004">
          <w:rPr>
            <w:lang w:val="fr-FR"/>
            <w:rPrChange w:id="16493" w:author="phuong vu" w:date="2018-11-30T22:36:00Z">
              <w:rPr>
                <w:lang w:val="fr-FR"/>
              </w:rPr>
            </w:rPrChange>
          </w:rPr>
          <w:t xml:space="preserve">, SERVICE_TYPE_NAME, SERVICE_TYPE_DESC, STATUS, </w:t>
        </w:r>
        <w:r w:rsidRPr="00920004">
          <w:rPr>
            <w:lang w:val="fr-FR"/>
            <w:rPrChange w:id="16494" w:author="phuong vu" w:date="2018-11-30T22:36:00Z">
              <w:rPr>
                <w:i/>
                <w:lang w:val="fr-FR"/>
              </w:rPr>
            </w:rPrChange>
          </w:rPr>
          <w:t>SERVICE_TYPE_AVATAR</w:t>
        </w:r>
        <w:r w:rsidRPr="00920004">
          <w:rPr>
            <w:lang w:val="fr-FR"/>
            <w:rPrChange w:id="16495" w:author="phuong vu" w:date="2018-11-30T22:36:00Z">
              <w:rPr>
                <w:lang w:val="fr-FR"/>
              </w:rPr>
            </w:rPrChange>
          </w:rPr>
          <w:t>)</w:t>
        </w:r>
      </w:moveTo>
    </w:p>
    <w:p w14:paraId="37BDF55C" w14:textId="77777777" w:rsidR="006871B5" w:rsidRPr="00920004" w:rsidRDefault="006871B5" w:rsidP="00BD0851">
      <w:pPr>
        <w:pStyle w:val="ListParagraph"/>
        <w:numPr>
          <w:ilvl w:val="0"/>
          <w:numId w:val="49"/>
        </w:numPr>
        <w:spacing w:before="240" w:line="0" w:lineRule="atLeast"/>
        <w:jc w:val="left"/>
        <w:rPr>
          <w:moveTo w:id="16496" w:author="phuong vu" w:date="2018-11-30T14:05:00Z"/>
          <w:lang w:val="en-US"/>
          <w:rPrChange w:id="16497" w:author="phuong vu" w:date="2018-11-30T22:36:00Z">
            <w:rPr>
              <w:moveTo w:id="16498" w:author="phuong vu" w:date="2018-11-30T14:05:00Z"/>
              <w:lang w:val="en-US"/>
            </w:rPr>
          </w:rPrChange>
        </w:rPr>
        <w:pPrChange w:id="16499" w:author="phuong vu" w:date="2018-11-30T14:16:00Z">
          <w:pPr>
            <w:pStyle w:val="ListParagraph"/>
            <w:numPr>
              <w:numId w:val="49"/>
            </w:numPr>
            <w:spacing w:line="276" w:lineRule="auto"/>
            <w:ind w:left="1080" w:hanging="360"/>
            <w:jc w:val="left"/>
          </w:pPr>
        </w:pPrChange>
      </w:pPr>
      <w:moveTo w:id="16500" w:author="phuong vu" w:date="2018-11-30T14:05:00Z">
        <w:r w:rsidRPr="00920004">
          <w:rPr>
            <w:b/>
            <w:lang w:val="en-US"/>
            <w:rPrChange w:id="16501" w:author="phuong vu" w:date="2018-11-30T22:36:00Z">
              <w:rPr>
                <w:b/>
                <w:lang w:val="en-US"/>
              </w:rPr>
            </w:rPrChange>
          </w:rPr>
          <w:t>SERVICE_TYPE_BRANCH</w:t>
        </w:r>
        <w:r w:rsidRPr="00920004">
          <w:rPr>
            <w:lang w:val="en-US"/>
            <w:rPrChange w:id="16502" w:author="phuong vu" w:date="2018-11-30T22:36:00Z">
              <w:rPr>
                <w:lang w:val="en-US"/>
              </w:rPr>
            </w:rPrChange>
          </w:rPr>
          <w:t xml:space="preserve"> (</w:t>
        </w:r>
        <w:r w:rsidRPr="00920004">
          <w:rPr>
            <w:u w:val="single"/>
            <w:lang w:val="en-US"/>
            <w:rPrChange w:id="16503" w:author="phuong vu" w:date="2018-11-30T22:36:00Z">
              <w:rPr>
                <w:u w:val="single"/>
                <w:lang w:val="en-US"/>
              </w:rPr>
            </w:rPrChange>
          </w:rPr>
          <w:t>#ID,</w:t>
        </w:r>
        <w:r w:rsidRPr="00920004">
          <w:rPr>
            <w:lang w:val="en-US"/>
            <w:rPrChange w:id="16504" w:author="phuong vu" w:date="2018-11-30T22:36:00Z">
              <w:rPr>
                <w:lang w:val="en-US"/>
              </w:rPr>
            </w:rPrChange>
          </w:rPr>
          <w:t xml:space="preserve"> </w:t>
        </w:r>
        <w:r w:rsidRPr="00920004">
          <w:rPr>
            <w:u w:val="single"/>
            <w:lang w:val="en-US"/>
            <w:rPrChange w:id="16505" w:author="phuong vu" w:date="2018-11-30T22:36:00Z">
              <w:rPr>
                <w:u w:val="single"/>
                <w:lang w:val="en-US"/>
              </w:rPr>
            </w:rPrChange>
          </w:rPr>
          <w:t>#SERVICE_TYPE_ID</w:t>
        </w:r>
        <w:r w:rsidRPr="00920004">
          <w:rPr>
            <w:rPrChange w:id="16506" w:author="phuong vu" w:date="2018-11-30T22:36:00Z">
              <w:rPr/>
            </w:rPrChange>
          </w:rPr>
          <w:t xml:space="preserve">, </w:t>
        </w:r>
        <w:r w:rsidRPr="00920004">
          <w:rPr>
            <w:u w:val="single"/>
            <w:rPrChange w:id="16507" w:author="phuong vu" w:date="2018-11-30T22:36:00Z">
              <w:rPr>
                <w:u w:val="single"/>
              </w:rPr>
            </w:rPrChange>
          </w:rPr>
          <w:t>#BRANCH_ID</w:t>
        </w:r>
        <w:r w:rsidRPr="00920004">
          <w:rPr>
            <w:rPrChange w:id="16508" w:author="phuong vu" w:date="2018-11-30T22:36:00Z">
              <w:rPr/>
            </w:rPrChange>
          </w:rPr>
          <w:t>, STATUS</w:t>
        </w:r>
        <w:r w:rsidRPr="00920004">
          <w:rPr>
            <w:lang w:val="en-US"/>
            <w:rPrChange w:id="16509" w:author="phuong vu" w:date="2018-11-30T22:36:00Z">
              <w:rPr>
                <w:lang w:val="en-US"/>
              </w:rPr>
            </w:rPrChange>
          </w:rPr>
          <w:t>)</w:t>
        </w:r>
      </w:moveTo>
    </w:p>
    <w:p w14:paraId="0D7A8984" w14:textId="77777777" w:rsidR="006871B5" w:rsidRPr="00920004" w:rsidRDefault="006871B5" w:rsidP="00BD0851">
      <w:pPr>
        <w:pStyle w:val="ListParagraph"/>
        <w:numPr>
          <w:ilvl w:val="0"/>
          <w:numId w:val="49"/>
        </w:numPr>
        <w:spacing w:before="240" w:line="0" w:lineRule="atLeast"/>
        <w:jc w:val="left"/>
        <w:rPr>
          <w:moveTo w:id="16510" w:author="phuong vu" w:date="2018-11-30T14:05:00Z"/>
          <w:rPrChange w:id="16511" w:author="phuong vu" w:date="2018-11-30T22:36:00Z">
            <w:rPr>
              <w:moveTo w:id="16512" w:author="phuong vu" w:date="2018-11-30T14:05:00Z"/>
            </w:rPr>
          </w:rPrChange>
        </w:rPr>
        <w:pPrChange w:id="16513" w:author="phuong vu" w:date="2018-11-30T14:16:00Z">
          <w:pPr>
            <w:pStyle w:val="ListParagraph"/>
            <w:numPr>
              <w:numId w:val="49"/>
            </w:numPr>
            <w:spacing w:line="276" w:lineRule="auto"/>
            <w:ind w:left="1080" w:hanging="360"/>
            <w:jc w:val="left"/>
          </w:pPr>
        </w:pPrChange>
      </w:pPr>
      <w:moveTo w:id="16514" w:author="phuong vu" w:date="2018-11-30T14:05:00Z">
        <w:r w:rsidRPr="00920004">
          <w:rPr>
            <w:b/>
            <w:lang w:val="en-US"/>
            <w:rPrChange w:id="16515" w:author="phuong vu" w:date="2018-11-30T22:36:00Z">
              <w:rPr>
                <w:b/>
                <w:lang w:val="en-US"/>
              </w:rPr>
            </w:rPrChange>
          </w:rPr>
          <w:t>POST</w:t>
        </w:r>
        <w:r w:rsidRPr="00920004">
          <w:rPr>
            <w:lang w:val="en-US"/>
            <w:rPrChange w:id="16516" w:author="phuong vu" w:date="2018-11-30T22:36:00Z">
              <w:rPr>
                <w:lang w:val="en-US"/>
              </w:rPr>
            </w:rPrChange>
          </w:rPr>
          <w:t xml:space="preserve"> (</w:t>
        </w:r>
        <w:r w:rsidRPr="00920004">
          <w:rPr>
            <w:u w:val="single"/>
            <w:lang w:val="en-US"/>
            <w:rPrChange w:id="16517" w:author="phuong vu" w:date="2018-11-30T22:36:00Z">
              <w:rPr>
                <w:u w:val="single"/>
                <w:lang w:val="en-US"/>
              </w:rPr>
            </w:rPrChange>
          </w:rPr>
          <w:t>#ID</w:t>
        </w:r>
        <w:r w:rsidRPr="00920004">
          <w:rPr>
            <w:rPrChange w:id="16518" w:author="phuong vu" w:date="2018-11-30T22:36:00Z">
              <w:rPr/>
            </w:rPrChange>
          </w:rPr>
          <w:t>, HEADLINE, BODY, HEADER_IMAGE_FILE)</w:t>
        </w:r>
      </w:moveTo>
    </w:p>
    <w:p w14:paraId="30FA3E2F" w14:textId="77777777" w:rsidR="006871B5" w:rsidRPr="00920004" w:rsidRDefault="006871B5" w:rsidP="00BD0851">
      <w:pPr>
        <w:pStyle w:val="ListParagraph"/>
        <w:numPr>
          <w:ilvl w:val="0"/>
          <w:numId w:val="49"/>
        </w:numPr>
        <w:spacing w:before="240" w:line="0" w:lineRule="atLeast"/>
        <w:jc w:val="left"/>
        <w:rPr>
          <w:moveTo w:id="16519" w:author="phuong vu" w:date="2018-11-30T14:05:00Z"/>
          <w:lang w:val="en-US"/>
          <w:rPrChange w:id="16520" w:author="phuong vu" w:date="2018-11-30T22:36:00Z">
            <w:rPr>
              <w:moveTo w:id="16521" w:author="phuong vu" w:date="2018-11-30T14:05:00Z"/>
              <w:lang w:val="en-US"/>
            </w:rPr>
          </w:rPrChange>
        </w:rPr>
        <w:pPrChange w:id="16522" w:author="phuong vu" w:date="2018-11-30T14:16:00Z">
          <w:pPr>
            <w:pStyle w:val="ListParagraph"/>
            <w:numPr>
              <w:numId w:val="49"/>
            </w:numPr>
            <w:spacing w:line="276" w:lineRule="auto"/>
            <w:ind w:left="1080" w:hanging="360"/>
            <w:jc w:val="left"/>
          </w:pPr>
        </w:pPrChange>
      </w:pPr>
      <w:moveTo w:id="16523" w:author="phuong vu" w:date="2018-11-30T14:05:00Z">
        <w:r w:rsidRPr="00920004">
          <w:rPr>
            <w:b/>
            <w:lang w:val="en-US"/>
            <w:rPrChange w:id="16524" w:author="phuong vu" w:date="2018-11-30T22:36:00Z">
              <w:rPr>
                <w:b/>
                <w:lang w:val="en-US"/>
              </w:rPr>
            </w:rPrChange>
          </w:rPr>
          <w:t>TIME_SCHEDULE</w:t>
        </w:r>
        <w:r w:rsidRPr="00920004">
          <w:rPr>
            <w:lang w:val="en-US"/>
            <w:rPrChange w:id="16525" w:author="phuong vu" w:date="2018-11-30T22:36:00Z">
              <w:rPr>
                <w:lang w:val="en-US"/>
              </w:rPr>
            </w:rPrChange>
          </w:rPr>
          <w:t xml:space="preserve"> (</w:t>
        </w:r>
        <w:r w:rsidRPr="00920004">
          <w:rPr>
            <w:u w:val="single"/>
            <w:lang w:val="en-US"/>
            <w:rPrChange w:id="16526" w:author="phuong vu" w:date="2018-11-30T22:36:00Z">
              <w:rPr>
                <w:u w:val="single"/>
                <w:lang w:val="en-US"/>
              </w:rPr>
            </w:rPrChange>
          </w:rPr>
          <w:t>#ID</w:t>
        </w:r>
        <w:r w:rsidRPr="00920004">
          <w:rPr>
            <w:rPrChange w:id="16527" w:author="phuong vu" w:date="2018-11-30T22:36:00Z">
              <w:rPr/>
            </w:rPrChange>
          </w:rPr>
          <w:t>, TIME_SCHEDULE_NO, TIME_START, TIME_END, STATUS</w:t>
        </w:r>
        <w:r w:rsidRPr="00920004">
          <w:rPr>
            <w:lang w:val="en-US"/>
            <w:rPrChange w:id="16528" w:author="phuong vu" w:date="2018-11-30T22:36:00Z">
              <w:rPr>
                <w:lang w:val="en-US"/>
              </w:rPr>
            </w:rPrChange>
          </w:rPr>
          <w:t>)</w:t>
        </w:r>
      </w:moveTo>
    </w:p>
    <w:p w14:paraId="0B305184" w14:textId="77777777" w:rsidR="006871B5" w:rsidRPr="00920004" w:rsidRDefault="006871B5" w:rsidP="00BD0851">
      <w:pPr>
        <w:pStyle w:val="ListParagraph"/>
        <w:numPr>
          <w:ilvl w:val="0"/>
          <w:numId w:val="49"/>
        </w:numPr>
        <w:spacing w:before="240" w:line="0" w:lineRule="atLeast"/>
        <w:jc w:val="left"/>
        <w:rPr>
          <w:moveTo w:id="16529" w:author="phuong vu" w:date="2018-11-30T14:05:00Z"/>
          <w:rPrChange w:id="16530" w:author="phuong vu" w:date="2018-11-30T22:36:00Z">
            <w:rPr>
              <w:moveTo w:id="16531" w:author="phuong vu" w:date="2018-11-30T14:05:00Z"/>
            </w:rPr>
          </w:rPrChange>
        </w:rPr>
        <w:pPrChange w:id="16532" w:author="phuong vu" w:date="2018-11-30T14:16:00Z">
          <w:pPr>
            <w:pStyle w:val="ListParagraph"/>
            <w:numPr>
              <w:numId w:val="49"/>
            </w:numPr>
            <w:spacing w:line="276" w:lineRule="auto"/>
            <w:ind w:left="1080" w:hanging="360"/>
            <w:jc w:val="left"/>
          </w:pPr>
        </w:pPrChange>
      </w:pPr>
      <w:moveTo w:id="16533" w:author="phuong vu" w:date="2018-11-30T14:05:00Z">
        <w:r w:rsidRPr="00920004">
          <w:rPr>
            <w:b/>
            <w:rPrChange w:id="16534" w:author="phuong vu" w:date="2018-11-30T22:36:00Z">
              <w:rPr>
                <w:b/>
              </w:rPr>
            </w:rPrChange>
          </w:rPr>
          <w:t xml:space="preserve">LABEL </w:t>
        </w:r>
        <w:r w:rsidRPr="00920004">
          <w:rPr>
            <w:rPrChange w:id="16535" w:author="phuong vu" w:date="2018-11-30T22:36:00Z">
              <w:rPr/>
            </w:rPrChange>
          </w:rPr>
          <w:t>(</w:t>
        </w:r>
        <w:r w:rsidRPr="00920004">
          <w:rPr>
            <w:u w:val="single"/>
            <w:rPrChange w:id="16536" w:author="phuong vu" w:date="2018-11-30T22:36:00Z">
              <w:rPr>
                <w:u w:val="single"/>
              </w:rPr>
            </w:rPrChange>
          </w:rPr>
          <w:t>#ID</w:t>
        </w:r>
        <w:r w:rsidRPr="00920004">
          <w:rPr>
            <w:rPrChange w:id="16537" w:author="phuong vu" w:date="2018-11-30T22:36:00Z">
              <w:rPr/>
            </w:rPrChange>
          </w:rPr>
          <w:t>, LABEL_NAME, STATUS)</w:t>
        </w:r>
      </w:moveTo>
    </w:p>
    <w:p w14:paraId="57B3F085" w14:textId="77777777" w:rsidR="006871B5" w:rsidRPr="00920004" w:rsidRDefault="006871B5" w:rsidP="00BD0851">
      <w:pPr>
        <w:pStyle w:val="ListParagraph"/>
        <w:numPr>
          <w:ilvl w:val="0"/>
          <w:numId w:val="49"/>
        </w:numPr>
        <w:spacing w:before="240" w:line="0" w:lineRule="atLeast"/>
        <w:jc w:val="left"/>
        <w:rPr>
          <w:moveTo w:id="16538" w:author="phuong vu" w:date="2018-11-30T14:05:00Z"/>
          <w:rPrChange w:id="16539" w:author="phuong vu" w:date="2018-11-30T22:36:00Z">
            <w:rPr>
              <w:moveTo w:id="16540" w:author="phuong vu" w:date="2018-11-30T14:05:00Z"/>
            </w:rPr>
          </w:rPrChange>
        </w:rPr>
        <w:pPrChange w:id="16541" w:author="phuong vu" w:date="2018-11-30T14:16:00Z">
          <w:pPr>
            <w:pStyle w:val="ListParagraph"/>
            <w:numPr>
              <w:numId w:val="49"/>
            </w:numPr>
            <w:spacing w:line="276" w:lineRule="auto"/>
            <w:ind w:left="1080" w:hanging="360"/>
            <w:jc w:val="left"/>
          </w:pPr>
        </w:pPrChange>
      </w:pPr>
      <w:moveTo w:id="16542" w:author="phuong vu" w:date="2018-11-30T14:05:00Z">
        <w:r w:rsidRPr="00920004">
          <w:rPr>
            <w:b/>
            <w:rPrChange w:id="16543" w:author="phuong vu" w:date="2018-11-30T22:36:00Z">
              <w:rPr>
                <w:b/>
              </w:rPr>
            </w:rPrChange>
          </w:rPr>
          <w:t xml:space="preserve">UNIT </w:t>
        </w:r>
        <w:r w:rsidRPr="00920004">
          <w:rPr>
            <w:rPrChange w:id="16544" w:author="phuong vu" w:date="2018-11-30T22:36:00Z">
              <w:rPr/>
            </w:rPrChange>
          </w:rPr>
          <w:t>(#</w:t>
        </w:r>
        <w:r w:rsidRPr="00920004">
          <w:rPr>
            <w:u w:val="single"/>
            <w:rPrChange w:id="16545" w:author="phuong vu" w:date="2018-11-30T22:36:00Z">
              <w:rPr>
                <w:u w:val="single"/>
              </w:rPr>
            </w:rPrChange>
          </w:rPr>
          <w:t>ID</w:t>
        </w:r>
        <w:r w:rsidRPr="00920004">
          <w:rPr>
            <w:rPrChange w:id="16546" w:author="phuong vu" w:date="2018-11-30T22:36:00Z">
              <w:rPr/>
            </w:rPrChange>
          </w:rPr>
          <w:t>, UNIT_NAME, STATUS)</w:t>
        </w:r>
      </w:moveTo>
    </w:p>
    <w:p w14:paraId="2D1F07AB" w14:textId="77777777" w:rsidR="006871B5" w:rsidRPr="00920004" w:rsidRDefault="006871B5" w:rsidP="00BD0851">
      <w:pPr>
        <w:pStyle w:val="ListParagraph"/>
        <w:numPr>
          <w:ilvl w:val="0"/>
          <w:numId w:val="49"/>
        </w:numPr>
        <w:spacing w:before="240" w:line="0" w:lineRule="atLeast"/>
        <w:jc w:val="left"/>
        <w:rPr>
          <w:moveTo w:id="16547" w:author="phuong vu" w:date="2018-11-30T14:05:00Z"/>
          <w:lang w:val="en-US"/>
          <w:rPrChange w:id="16548" w:author="phuong vu" w:date="2018-11-30T22:36:00Z">
            <w:rPr>
              <w:moveTo w:id="16549" w:author="phuong vu" w:date="2018-11-30T14:05:00Z"/>
              <w:lang w:val="en-US"/>
            </w:rPr>
          </w:rPrChange>
        </w:rPr>
        <w:pPrChange w:id="16550" w:author="phuong vu" w:date="2018-11-30T14:16:00Z">
          <w:pPr>
            <w:pStyle w:val="ListParagraph"/>
            <w:numPr>
              <w:numId w:val="49"/>
            </w:numPr>
            <w:spacing w:line="276" w:lineRule="auto"/>
            <w:ind w:left="1080" w:hanging="360"/>
            <w:jc w:val="left"/>
          </w:pPr>
        </w:pPrChange>
      </w:pPr>
      <w:moveTo w:id="16551" w:author="phuong vu" w:date="2018-11-30T14:05:00Z">
        <w:r w:rsidRPr="00920004">
          <w:rPr>
            <w:b/>
            <w:lang w:val="en-US"/>
            <w:rPrChange w:id="16552" w:author="phuong vu" w:date="2018-11-30T22:36:00Z">
              <w:rPr>
                <w:b/>
                <w:lang w:val="en-US"/>
              </w:rPr>
            </w:rPrChange>
          </w:rPr>
          <w:t xml:space="preserve">MATERIAL </w:t>
        </w:r>
        <w:r w:rsidRPr="00920004">
          <w:rPr>
            <w:lang w:val="en-US"/>
            <w:rPrChange w:id="16553" w:author="phuong vu" w:date="2018-11-30T22:36:00Z">
              <w:rPr>
                <w:lang w:val="en-US"/>
              </w:rPr>
            </w:rPrChange>
          </w:rPr>
          <w:t>(#</w:t>
        </w:r>
        <w:r w:rsidRPr="00920004">
          <w:rPr>
            <w:u w:val="single"/>
            <w:lang w:val="en-US"/>
            <w:rPrChange w:id="16554" w:author="phuong vu" w:date="2018-11-30T22:36:00Z">
              <w:rPr>
                <w:u w:val="single"/>
                <w:lang w:val="en-US"/>
              </w:rPr>
            </w:rPrChange>
          </w:rPr>
          <w:t>ID</w:t>
        </w:r>
        <w:r w:rsidRPr="00920004">
          <w:rPr>
            <w:lang w:val="en-US"/>
            <w:rPrChange w:id="16555" w:author="phuong vu" w:date="2018-11-30T22:36:00Z">
              <w:rPr>
                <w:lang w:val="en-US"/>
              </w:rPr>
            </w:rPrChange>
          </w:rPr>
          <w:t>, MATERIAL_NAME, STATUS)</w:t>
        </w:r>
      </w:moveTo>
    </w:p>
    <w:p w14:paraId="1A75ED6F" w14:textId="77777777" w:rsidR="006871B5" w:rsidRPr="00920004" w:rsidRDefault="006871B5" w:rsidP="00BD0851">
      <w:pPr>
        <w:pStyle w:val="ListParagraph"/>
        <w:numPr>
          <w:ilvl w:val="0"/>
          <w:numId w:val="49"/>
        </w:numPr>
        <w:spacing w:before="240" w:line="0" w:lineRule="atLeast"/>
        <w:jc w:val="left"/>
        <w:rPr>
          <w:moveTo w:id="16556" w:author="phuong vu" w:date="2018-11-30T14:05:00Z"/>
          <w:lang w:val="en-US"/>
          <w:rPrChange w:id="16557" w:author="phuong vu" w:date="2018-11-30T22:36:00Z">
            <w:rPr>
              <w:moveTo w:id="16558" w:author="phuong vu" w:date="2018-11-30T14:05:00Z"/>
              <w:lang w:val="en-US"/>
            </w:rPr>
          </w:rPrChange>
        </w:rPr>
        <w:pPrChange w:id="16559" w:author="phuong vu" w:date="2018-11-30T14:16:00Z">
          <w:pPr>
            <w:pStyle w:val="ListParagraph"/>
            <w:numPr>
              <w:numId w:val="49"/>
            </w:numPr>
            <w:spacing w:line="276" w:lineRule="auto"/>
            <w:ind w:left="1080" w:hanging="360"/>
            <w:jc w:val="left"/>
          </w:pPr>
        </w:pPrChange>
      </w:pPr>
      <w:moveTo w:id="16560" w:author="phuong vu" w:date="2018-11-30T14:05:00Z">
        <w:r w:rsidRPr="00920004">
          <w:rPr>
            <w:b/>
            <w:lang w:val="en-US"/>
            <w:rPrChange w:id="16561" w:author="phuong vu" w:date="2018-11-30T22:36:00Z">
              <w:rPr>
                <w:b/>
                <w:lang w:val="en-US"/>
              </w:rPr>
            </w:rPrChange>
          </w:rPr>
          <w:t xml:space="preserve">COLOR_GROUP </w:t>
        </w:r>
        <w:r w:rsidRPr="00920004">
          <w:rPr>
            <w:lang w:val="en-US"/>
            <w:rPrChange w:id="16562" w:author="phuong vu" w:date="2018-11-30T22:36:00Z">
              <w:rPr>
                <w:lang w:val="en-US"/>
              </w:rPr>
            </w:rPrChange>
          </w:rPr>
          <w:t>(#</w:t>
        </w:r>
        <w:r w:rsidRPr="00920004">
          <w:rPr>
            <w:u w:val="single"/>
            <w:lang w:val="en-US"/>
            <w:rPrChange w:id="16563" w:author="phuong vu" w:date="2018-11-30T22:36:00Z">
              <w:rPr>
                <w:u w:val="single"/>
                <w:lang w:val="en-US"/>
              </w:rPr>
            </w:rPrChange>
          </w:rPr>
          <w:t>ID</w:t>
        </w:r>
        <w:r w:rsidRPr="00920004">
          <w:rPr>
            <w:lang w:val="en-US"/>
            <w:rPrChange w:id="16564" w:author="phuong vu" w:date="2018-11-30T22:36:00Z">
              <w:rPr>
                <w:lang w:val="en-US"/>
              </w:rPr>
            </w:rPrChange>
          </w:rPr>
          <w:t>, COLOR_GROUP_NAME, STATUS)</w:t>
        </w:r>
      </w:moveTo>
    </w:p>
    <w:p w14:paraId="39228BA6" w14:textId="77777777" w:rsidR="006871B5" w:rsidRPr="00920004" w:rsidRDefault="006871B5" w:rsidP="00BD0851">
      <w:pPr>
        <w:pStyle w:val="ListParagraph"/>
        <w:numPr>
          <w:ilvl w:val="0"/>
          <w:numId w:val="49"/>
        </w:numPr>
        <w:spacing w:before="240" w:line="0" w:lineRule="atLeast"/>
        <w:jc w:val="left"/>
        <w:rPr>
          <w:moveTo w:id="16565" w:author="phuong vu" w:date="2018-11-30T14:05:00Z"/>
          <w:lang w:val="en-US"/>
          <w:rPrChange w:id="16566" w:author="phuong vu" w:date="2018-11-30T22:36:00Z">
            <w:rPr>
              <w:moveTo w:id="16567" w:author="phuong vu" w:date="2018-11-30T14:05:00Z"/>
              <w:lang w:val="en-US"/>
            </w:rPr>
          </w:rPrChange>
        </w:rPr>
        <w:pPrChange w:id="16568" w:author="phuong vu" w:date="2018-11-30T14:16:00Z">
          <w:pPr>
            <w:pStyle w:val="ListParagraph"/>
            <w:numPr>
              <w:numId w:val="49"/>
            </w:numPr>
            <w:spacing w:line="276" w:lineRule="auto"/>
            <w:ind w:left="1080" w:hanging="360"/>
            <w:jc w:val="left"/>
          </w:pPr>
        </w:pPrChange>
      </w:pPr>
      <w:moveTo w:id="16569" w:author="phuong vu" w:date="2018-11-30T14:05:00Z">
        <w:r w:rsidRPr="00920004">
          <w:rPr>
            <w:b/>
            <w:lang w:val="en-US"/>
            <w:rPrChange w:id="16570" w:author="phuong vu" w:date="2018-11-30T22:36:00Z">
              <w:rPr>
                <w:b/>
                <w:lang w:val="en-US"/>
              </w:rPr>
            </w:rPrChange>
          </w:rPr>
          <w:t xml:space="preserve">COLOR </w:t>
        </w:r>
        <w:r w:rsidRPr="00920004">
          <w:rPr>
            <w:lang w:val="en-US"/>
            <w:rPrChange w:id="16571" w:author="phuong vu" w:date="2018-11-30T22:36:00Z">
              <w:rPr>
                <w:lang w:val="en-US"/>
              </w:rPr>
            </w:rPrChange>
          </w:rPr>
          <w:t>(#</w:t>
        </w:r>
        <w:r w:rsidRPr="00920004">
          <w:rPr>
            <w:u w:val="single"/>
            <w:lang w:val="en-US"/>
            <w:rPrChange w:id="16572" w:author="phuong vu" w:date="2018-11-30T22:36:00Z">
              <w:rPr>
                <w:u w:val="single"/>
                <w:lang w:val="en-US"/>
              </w:rPr>
            </w:rPrChange>
          </w:rPr>
          <w:t>ID</w:t>
        </w:r>
        <w:r w:rsidRPr="00920004">
          <w:rPr>
            <w:lang w:val="en-US"/>
            <w:rPrChange w:id="16573" w:author="phuong vu" w:date="2018-11-30T22:36:00Z">
              <w:rPr>
                <w:lang w:val="en-US"/>
              </w:rPr>
            </w:rPrChange>
          </w:rPr>
          <w:t>, COLOR_NAME, COLOR_GROUP_ID, STATUS)</w:t>
        </w:r>
      </w:moveTo>
    </w:p>
    <w:p w14:paraId="7D542E5A" w14:textId="77777777" w:rsidR="006871B5" w:rsidRPr="00920004" w:rsidRDefault="006871B5" w:rsidP="00BD0851">
      <w:pPr>
        <w:pStyle w:val="ListParagraph"/>
        <w:numPr>
          <w:ilvl w:val="0"/>
          <w:numId w:val="49"/>
        </w:numPr>
        <w:spacing w:before="240" w:line="0" w:lineRule="atLeast"/>
        <w:jc w:val="left"/>
        <w:rPr>
          <w:moveTo w:id="16574" w:author="phuong vu" w:date="2018-11-30T14:05:00Z"/>
          <w:rPrChange w:id="16575" w:author="phuong vu" w:date="2018-11-30T22:36:00Z">
            <w:rPr>
              <w:moveTo w:id="16576" w:author="phuong vu" w:date="2018-11-30T14:05:00Z"/>
            </w:rPr>
          </w:rPrChange>
        </w:rPr>
        <w:pPrChange w:id="16577" w:author="phuong vu" w:date="2018-11-30T14:16:00Z">
          <w:pPr>
            <w:pStyle w:val="ListParagraph"/>
            <w:numPr>
              <w:numId w:val="49"/>
            </w:numPr>
            <w:spacing w:line="276" w:lineRule="auto"/>
            <w:ind w:left="1080" w:hanging="360"/>
            <w:jc w:val="left"/>
          </w:pPr>
        </w:pPrChange>
      </w:pPr>
      <w:moveTo w:id="16578" w:author="phuong vu" w:date="2018-11-30T14:05:00Z">
        <w:r w:rsidRPr="00920004">
          <w:rPr>
            <w:b/>
            <w:rPrChange w:id="16579" w:author="phuong vu" w:date="2018-11-30T22:36:00Z">
              <w:rPr>
                <w:b/>
              </w:rPr>
            </w:rPrChange>
          </w:rPr>
          <w:t xml:space="preserve">CUSTOMER_ORDER </w:t>
        </w:r>
        <w:r w:rsidRPr="00920004">
          <w:rPr>
            <w:rPrChange w:id="16580" w:author="phuong vu" w:date="2018-11-30T22:36:00Z">
              <w:rPr/>
            </w:rPrChange>
          </w:rPr>
          <w:t>(#</w:t>
        </w:r>
        <w:r w:rsidRPr="00920004">
          <w:rPr>
            <w:u w:val="single"/>
            <w:rPrChange w:id="16581" w:author="phuong vu" w:date="2018-11-30T22:36:00Z">
              <w:rPr>
                <w:u w:val="single"/>
              </w:rPr>
            </w:rPrChange>
          </w:rPr>
          <w:t>ID</w:t>
        </w:r>
        <w:r w:rsidRPr="00920004">
          <w:rPr>
            <w:rPrChange w:id="16582" w:author="phuong vu" w:date="2018-11-30T22:36:00Z">
              <w:rPr/>
            </w:rPrChange>
          </w:rPr>
          <w:t xml:space="preserve">, </w:t>
        </w:r>
        <w:r w:rsidRPr="00920004">
          <w:rPr>
            <w:rPrChange w:id="16583" w:author="phuong vu" w:date="2018-11-30T22:36:00Z">
              <w:rPr>
                <w:i/>
              </w:rPr>
            </w:rPrChange>
          </w:rPr>
          <w:t xml:space="preserve">CUSTOMER_ID, BRANCH_ID, PICK_UP_TIME_ID, DELIVERY_TIME_ID, </w:t>
        </w:r>
        <w:r w:rsidRPr="00920004">
          <w:rPr>
            <w:rPrChange w:id="16584" w:author="phuong vu" w:date="2018-11-30T22:36:00Z">
              <w:rPr/>
            </w:rPrChange>
          </w:rPr>
          <w:t xml:space="preserve">PICK_UP_DATE, DELIVERY_DATE, PICK_UP_PLACE, DELIVERY_PLACE, </w:t>
        </w:r>
        <w:r w:rsidRPr="00920004">
          <w:rPr>
            <w:rPrChange w:id="16585" w:author="phuong vu" w:date="2018-11-30T22:36:00Z">
              <w:rPr>
                <w:i/>
              </w:rPr>
            </w:rPrChange>
          </w:rPr>
          <w:t xml:space="preserve">CREATE_DATE, </w:t>
        </w:r>
        <w:r w:rsidRPr="00920004">
          <w:rPr>
            <w:rPrChange w:id="16586" w:author="phuong vu" w:date="2018-11-30T22:36:00Z">
              <w:rPr/>
            </w:rPrChange>
          </w:rPr>
          <w:t>STATUS)</w:t>
        </w:r>
      </w:moveTo>
    </w:p>
    <w:p w14:paraId="218324BD" w14:textId="77777777" w:rsidR="006871B5" w:rsidRPr="00920004" w:rsidRDefault="006871B5" w:rsidP="00BD0851">
      <w:pPr>
        <w:pStyle w:val="ListParagraph"/>
        <w:numPr>
          <w:ilvl w:val="0"/>
          <w:numId w:val="49"/>
        </w:numPr>
        <w:spacing w:before="240" w:line="0" w:lineRule="atLeast"/>
        <w:jc w:val="left"/>
        <w:rPr>
          <w:moveTo w:id="16587" w:author="phuong vu" w:date="2018-11-30T14:05:00Z"/>
          <w:rPrChange w:id="16588" w:author="phuong vu" w:date="2018-11-30T22:36:00Z">
            <w:rPr>
              <w:moveTo w:id="16589" w:author="phuong vu" w:date="2018-11-30T14:05:00Z"/>
            </w:rPr>
          </w:rPrChange>
        </w:rPr>
        <w:pPrChange w:id="16590" w:author="phuong vu" w:date="2018-11-30T14:16:00Z">
          <w:pPr>
            <w:pStyle w:val="ListParagraph"/>
            <w:numPr>
              <w:numId w:val="49"/>
            </w:numPr>
            <w:spacing w:line="276" w:lineRule="auto"/>
            <w:ind w:left="1080" w:hanging="360"/>
            <w:jc w:val="left"/>
          </w:pPr>
        </w:pPrChange>
      </w:pPr>
      <w:moveTo w:id="16591" w:author="phuong vu" w:date="2018-11-30T14:05:00Z">
        <w:r w:rsidRPr="00920004">
          <w:rPr>
            <w:b/>
            <w:rPrChange w:id="16592" w:author="phuong vu" w:date="2018-11-30T22:36:00Z">
              <w:rPr>
                <w:b/>
              </w:rPr>
            </w:rPrChange>
          </w:rPr>
          <w:t>CUSTOMER</w:t>
        </w:r>
        <w:r w:rsidRPr="00920004">
          <w:rPr>
            <w:rPrChange w:id="16593" w:author="phuong vu" w:date="2018-11-30T22:36:00Z">
              <w:rPr/>
            </w:rPrChange>
          </w:rPr>
          <w:t xml:space="preserve"> (#</w:t>
        </w:r>
        <w:r w:rsidRPr="00920004">
          <w:rPr>
            <w:u w:val="single"/>
            <w:rPrChange w:id="16594" w:author="phuong vu" w:date="2018-11-30T22:36:00Z">
              <w:rPr>
                <w:u w:val="single"/>
              </w:rPr>
            </w:rPrChange>
          </w:rPr>
          <w:t>ID</w:t>
        </w:r>
        <w:r w:rsidRPr="00920004">
          <w:rPr>
            <w:rPrChange w:id="16595" w:author="phuong vu" w:date="2018-11-30T22:36:00Z">
              <w:rPr/>
            </w:rPrChange>
          </w:rPr>
          <w:t xml:space="preserve">, FULL_NAME, EMAIL, PASSWORD, GENDER, ADDRESS, PHONE, STATUS, </w:t>
        </w:r>
        <w:r w:rsidRPr="00920004">
          <w:rPr>
            <w:rPrChange w:id="16596" w:author="phuong vu" w:date="2018-11-30T22:36:00Z">
              <w:rPr>
                <w:i/>
              </w:rPr>
            </w:rPrChange>
          </w:rPr>
          <w:t>CUSTOMER_AVATAR</w:t>
        </w:r>
        <w:r w:rsidRPr="00920004">
          <w:rPr>
            <w:rPrChange w:id="16597" w:author="phuong vu" w:date="2018-11-30T22:36:00Z">
              <w:rPr/>
            </w:rPrChange>
          </w:rPr>
          <w:t>)</w:t>
        </w:r>
      </w:moveTo>
    </w:p>
    <w:p w14:paraId="3F252BD2" w14:textId="77777777" w:rsidR="006871B5" w:rsidRPr="00920004" w:rsidRDefault="006871B5" w:rsidP="00BD0851">
      <w:pPr>
        <w:pStyle w:val="ListParagraph"/>
        <w:numPr>
          <w:ilvl w:val="0"/>
          <w:numId w:val="49"/>
        </w:numPr>
        <w:spacing w:before="240" w:line="0" w:lineRule="atLeast"/>
        <w:jc w:val="left"/>
        <w:rPr>
          <w:moveTo w:id="16598" w:author="phuong vu" w:date="2018-11-30T14:05:00Z"/>
          <w:rPrChange w:id="16599" w:author="phuong vu" w:date="2018-11-30T22:36:00Z">
            <w:rPr>
              <w:moveTo w:id="16600" w:author="phuong vu" w:date="2018-11-30T14:05:00Z"/>
            </w:rPr>
          </w:rPrChange>
        </w:rPr>
        <w:pPrChange w:id="16601" w:author="phuong vu" w:date="2018-11-30T14:16:00Z">
          <w:pPr>
            <w:pStyle w:val="ListParagraph"/>
            <w:numPr>
              <w:numId w:val="49"/>
            </w:numPr>
            <w:spacing w:line="276" w:lineRule="auto"/>
            <w:ind w:left="1080" w:hanging="360"/>
            <w:jc w:val="left"/>
          </w:pPr>
        </w:pPrChange>
      </w:pPr>
      <w:moveTo w:id="16602" w:author="phuong vu" w:date="2018-11-30T14:05:00Z">
        <w:r w:rsidRPr="00920004">
          <w:rPr>
            <w:b/>
            <w:rPrChange w:id="16603" w:author="phuong vu" w:date="2018-11-30T22:36:00Z">
              <w:rPr>
                <w:b/>
              </w:rPr>
            </w:rPrChange>
          </w:rPr>
          <w:t xml:space="preserve">ORDER_DETAIL </w:t>
        </w:r>
        <w:r w:rsidRPr="00920004">
          <w:rPr>
            <w:rPrChange w:id="16604" w:author="phuong vu" w:date="2018-11-30T22:36:00Z">
              <w:rPr/>
            </w:rPrChange>
          </w:rPr>
          <w:t>(</w:t>
        </w:r>
        <w:r w:rsidRPr="00920004">
          <w:rPr>
            <w:u w:val="single"/>
            <w:rPrChange w:id="16605" w:author="phuong vu" w:date="2018-11-30T22:36:00Z">
              <w:rPr>
                <w:u w:val="single"/>
              </w:rPr>
            </w:rPrChange>
          </w:rPr>
          <w:t>#ID</w:t>
        </w:r>
        <w:r w:rsidRPr="00920004">
          <w:rPr>
            <w:rPrChange w:id="16606" w:author="phuong vu" w:date="2018-11-30T22:36:00Z">
              <w:rPr/>
            </w:rPrChange>
          </w:rPr>
          <w:t xml:space="preserve">, </w:t>
        </w:r>
        <w:r w:rsidRPr="00920004">
          <w:rPr>
            <w:rPrChange w:id="16607" w:author="phuong vu" w:date="2018-11-30T22:36:00Z">
              <w:rPr>
                <w:i/>
              </w:rPr>
            </w:rPrChange>
          </w:rPr>
          <w:t>ORDER_ID, SERVICE_TYPE_ID, UNIT_IDD, LABEL_ID, COLOR_ID, PRODUCT_ID, MATERIAL_ID, UNIT_PRICE,</w:t>
        </w:r>
        <w:r w:rsidRPr="00920004">
          <w:rPr>
            <w:rPrChange w:id="16608" w:author="phuong vu" w:date="2018-11-30T22:36:00Z">
              <w:rPr/>
            </w:rPrChange>
          </w:rPr>
          <w:t xml:space="preserve"> AMOUNT, NOTE, STATUS</w:t>
        </w:r>
        <w:r w:rsidRPr="00920004">
          <w:rPr>
            <w:u w:val="single"/>
            <w:rPrChange w:id="16609" w:author="phuong vu" w:date="2018-11-30T22:36:00Z">
              <w:rPr>
                <w:u w:val="single"/>
              </w:rPr>
            </w:rPrChange>
          </w:rPr>
          <w:t>)</w:t>
        </w:r>
      </w:moveTo>
    </w:p>
    <w:p w14:paraId="100EE3DE" w14:textId="77777777" w:rsidR="006871B5" w:rsidRPr="00920004" w:rsidRDefault="006871B5" w:rsidP="00BD0851">
      <w:pPr>
        <w:pStyle w:val="ListParagraph"/>
        <w:numPr>
          <w:ilvl w:val="0"/>
          <w:numId w:val="49"/>
        </w:numPr>
        <w:spacing w:before="240" w:line="0" w:lineRule="atLeast"/>
        <w:jc w:val="left"/>
        <w:rPr>
          <w:moveTo w:id="16610" w:author="phuong vu" w:date="2018-11-30T14:05:00Z"/>
          <w:rPrChange w:id="16611" w:author="phuong vu" w:date="2018-11-30T22:36:00Z">
            <w:rPr>
              <w:moveTo w:id="16612" w:author="phuong vu" w:date="2018-11-30T14:05:00Z"/>
            </w:rPr>
          </w:rPrChange>
        </w:rPr>
        <w:pPrChange w:id="16613" w:author="phuong vu" w:date="2018-11-30T14:16:00Z">
          <w:pPr>
            <w:pStyle w:val="ListParagraph"/>
            <w:numPr>
              <w:numId w:val="49"/>
            </w:numPr>
            <w:spacing w:line="276" w:lineRule="auto"/>
            <w:ind w:left="1080" w:hanging="360"/>
            <w:jc w:val="left"/>
          </w:pPr>
        </w:pPrChange>
      </w:pPr>
      <w:moveTo w:id="16614" w:author="phuong vu" w:date="2018-11-30T14:05:00Z">
        <w:r w:rsidRPr="00920004">
          <w:rPr>
            <w:b/>
            <w:rPrChange w:id="16615" w:author="phuong vu" w:date="2018-11-30T22:36:00Z">
              <w:rPr>
                <w:b/>
              </w:rPr>
            </w:rPrChange>
          </w:rPr>
          <w:t xml:space="preserve">UNIT_PRICE </w:t>
        </w:r>
        <w:r w:rsidRPr="00920004">
          <w:rPr>
            <w:rPrChange w:id="16616" w:author="phuong vu" w:date="2018-11-30T22:36:00Z">
              <w:rPr/>
            </w:rPrChange>
          </w:rPr>
          <w:t>(#</w:t>
        </w:r>
        <w:r w:rsidRPr="00920004">
          <w:rPr>
            <w:u w:val="single"/>
            <w:rPrChange w:id="16617" w:author="phuong vu" w:date="2018-11-30T22:36:00Z">
              <w:rPr>
                <w:u w:val="single"/>
              </w:rPr>
            </w:rPrChange>
          </w:rPr>
          <w:t>ID</w:t>
        </w:r>
        <w:r w:rsidRPr="00920004">
          <w:rPr>
            <w:rPrChange w:id="16618" w:author="phuong vu" w:date="2018-11-30T22:36:00Z">
              <w:rPr/>
            </w:rPrChange>
          </w:rPr>
          <w:t>, #</w:t>
        </w:r>
        <w:r w:rsidRPr="00920004">
          <w:rPr>
            <w:u w:val="single"/>
            <w:rPrChange w:id="16619" w:author="phuong vu" w:date="2018-11-30T22:36:00Z">
              <w:rPr>
                <w:u w:val="single"/>
              </w:rPr>
            </w:rPrChange>
          </w:rPr>
          <w:t>PRODUCT_ID</w:t>
        </w:r>
        <w:r w:rsidRPr="00920004">
          <w:rPr>
            <w:rPrChange w:id="16620" w:author="phuong vu" w:date="2018-11-30T22:36:00Z">
              <w:rPr/>
            </w:rPrChange>
          </w:rPr>
          <w:t>, #</w:t>
        </w:r>
        <w:r w:rsidRPr="00920004">
          <w:rPr>
            <w:u w:val="single"/>
            <w:rPrChange w:id="16621" w:author="phuong vu" w:date="2018-11-30T22:36:00Z">
              <w:rPr>
                <w:u w:val="single"/>
              </w:rPr>
            </w:rPrChange>
          </w:rPr>
          <w:t>SERVICE_TYPE_ID</w:t>
        </w:r>
        <w:r w:rsidRPr="00920004">
          <w:rPr>
            <w:rPrChange w:id="16622" w:author="phuong vu" w:date="2018-11-30T22:36:00Z">
              <w:rPr/>
            </w:rPrChange>
          </w:rPr>
          <w:t>, #</w:t>
        </w:r>
        <w:r w:rsidRPr="00920004">
          <w:rPr>
            <w:u w:val="single"/>
            <w:rPrChange w:id="16623" w:author="phuong vu" w:date="2018-11-30T22:36:00Z">
              <w:rPr>
                <w:u w:val="single"/>
              </w:rPr>
            </w:rPrChange>
          </w:rPr>
          <w:t>UNIT_ID</w:t>
        </w:r>
        <w:r w:rsidRPr="00920004">
          <w:rPr>
            <w:rPrChange w:id="16624" w:author="phuong vu" w:date="2018-11-30T22:36:00Z">
              <w:rPr/>
            </w:rPrChange>
          </w:rPr>
          <w:t>, APPLY_DATE, PRICE, STATUS)</w:t>
        </w:r>
      </w:moveTo>
    </w:p>
    <w:p w14:paraId="2648878D" w14:textId="77777777" w:rsidR="006871B5" w:rsidRPr="00920004" w:rsidRDefault="006871B5" w:rsidP="00BD0851">
      <w:pPr>
        <w:pStyle w:val="ListParagraph"/>
        <w:numPr>
          <w:ilvl w:val="0"/>
          <w:numId w:val="49"/>
        </w:numPr>
        <w:spacing w:before="240" w:line="0" w:lineRule="atLeast"/>
        <w:jc w:val="left"/>
        <w:rPr>
          <w:moveTo w:id="16625" w:author="phuong vu" w:date="2018-11-30T14:05:00Z"/>
          <w:rPrChange w:id="16626" w:author="phuong vu" w:date="2018-11-30T22:36:00Z">
            <w:rPr>
              <w:moveTo w:id="16627" w:author="phuong vu" w:date="2018-11-30T14:05:00Z"/>
            </w:rPr>
          </w:rPrChange>
        </w:rPr>
        <w:pPrChange w:id="16628" w:author="phuong vu" w:date="2018-11-30T14:16:00Z">
          <w:pPr>
            <w:pStyle w:val="ListParagraph"/>
            <w:numPr>
              <w:numId w:val="49"/>
            </w:numPr>
            <w:spacing w:line="276" w:lineRule="auto"/>
            <w:ind w:left="1080" w:hanging="360"/>
            <w:jc w:val="left"/>
          </w:pPr>
        </w:pPrChange>
      </w:pPr>
      <w:moveTo w:id="16629" w:author="phuong vu" w:date="2018-11-30T14:05:00Z">
        <w:r w:rsidRPr="00920004">
          <w:rPr>
            <w:b/>
            <w:rPrChange w:id="16630" w:author="phuong vu" w:date="2018-11-30T22:36:00Z">
              <w:rPr>
                <w:b/>
              </w:rPr>
            </w:rPrChange>
          </w:rPr>
          <w:t xml:space="preserve">BILL </w:t>
        </w:r>
        <w:r w:rsidRPr="00920004">
          <w:rPr>
            <w:rPrChange w:id="16631" w:author="phuong vu" w:date="2018-11-30T22:36:00Z">
              <w:rPr/>
            </w:rPrChange>
          </w:rPr>
          <w:t>(</w:t>
        </w:r>
        <w:r w:rsidRPr="00920004">
          <w:rPr>
            <w:u w:val="single"/>
            <w:rPrChange w:id="16632" w:author="phuong vu" w:date="2018-11-30T22:36:00Z">
              <w:rPr>
                <w:u w:val="single"/>
              </w:rPr>
            </w:rPrChange>
          </w:rPr>
          <w:t xml:space="preserve">#ID, </w:t>
        </w:r>
        <w:r w:rsidRPr="00920004">
          <w:rPr>
            <w:rPrChange w:id="16633" w:author="phuong vu" w:date="2018-11-30T22:36:00Z">
              <w:rPr>
                <w:i/>
              </w:rPr>
            </w:rPrChange>
          </w:rPr>
          <w:t>RECEIPT_ID</w:t>
        </w:r>
        <w:r w:rsidRPr="00920004">
          <w:rPr>
            <w:rPrChange w:id="16634" w:author="phuong vu" w:date="2018-11-30T22:36:00Z">
              <w:rPr/>
            </w:rPrChange>
          </w:rPr>
          <w:t xml:space="preserve">, </w:t>
        </w:r>
        <w:r w:rsidRPr="00920004">
          <w:rPr>
            <w:rPrChange w:id="16635" w:author="phuong vu" w:date="2018-11-30T22:36:00Z">
              <w:rPr>
                <w:i/>
              </w:rPr>
            </w:rPrChange>
          </w:rPr>
          <w:t>CREATE_BY</w:t>
        </w:r>
        <w:r w:rsidRPr="00920004">
          <w:rPr>
            <w:rPrChange w:id="16636" w:author="phuong vu" w:date="2018-11-30T22:36:00Z">
              <w:rPr/>
            </w:rPrChange>
          </w:rPr>
          <w:t xml:space="preserve">, </w:t>
        </w:r>
        <w:r w:rsidRPr="00920004">
          <w:rPr>
            <w:rPrChange w:id="16637" w:author="phuong vu" w:date="2018-11-30T22:36:00Z">
              <w:rPr>
                <w:i/>
              </w:rPr>
            </w:rPrChange>
          </w:rPr>
          <w:t>CREATE_DATE</w:t>
        </w:r>
        <w:r w:rsidRPr="00920004">
          <w:rPr>
            <w:rPrChange w:id="16638" w:author="phuong vu" w:date="2018-11-30T22:36:00Z">
              <w:rPr/>
            </w:rPrChange>
          </w:rPr>
          <w:t>, STATUS)</w:t>
        </w:r>
      </w:moveTo>
    </w:p>
    <w:p w14:paraId="47850623" w14:textId="77777777" w:rsidR="006871B5" w:rsidRPr="00920004" w:rsidRDefault="006871B5" w:rsidP="00BD0851">
      <w:pPr>
        <w:pStyle w:val="ListParagraph"/>
        <w:numPr>
          <w:ilvl w:val="0"/>
          <w:numId w:val="49"/>
        </w:numPr>
        <w:spacing w:before="240" w:line="0" w:lineRule="atLeast"/>
        <w:jc w:val="left"/>
        <w:rPr>
          <w:moveTo w:id="16639" w:author="phuong vu" w:date="2018-11-30T14:05:00Z"/>
          <w:rPrChange w:id="16640" w:author="phuong vu" w:date="2018-11-30T22:36:00Z">
            <w:rPr>
              <w:moveTo w:id="16641" w:author="phuong vu" w:date="2018-11-30T14:05:00Z"/>
            </w:rPr>
          </w:rPrChange>
        </w:rPr>
        <w:pPrChange w:id="16642" w:author="phuong vu" w:date="2018-11-30T14:16:00Z">
          <w:pPr>
            <w:pStyle w:val="ListParagraph"/>
            <w:numPr>
              <w:numId w:val="49"/>
            </w:numPr>
            <w:spacing w:line="276" w:lineRule="auto"/>
            <w:ind w:left="1080" w:hanging="360"/>
            <w:jc w:val="left"/>
          </w:pPr>
        </w:pPrChange>
      </w:pPr>
      <w:moveTo w:id="16643" w:author="phuong vu" w:date="2018-11-30T14:05:00Z">
        <w:r w:rsidRPr="00920004">
          <w:rPr>
            <w:b/>
            <w:rPrChange w:id="16644" w:author="phuong vu" w:date="2018-11-30T22:36:00Z">
              <w:rPr>
                <w:b/>
              </w:rPr>
            </w:rPrChange>
          </w:rPr>
          <w:t xml:space="preserve">BIL_DETAIL </w:t>
        </w:r>
        <w:r w:rsidRPr="00920004">
          <w:rPr>
            <w:rPrChange w:id="16645" w:author="phuong vu" w:date="2018-11-30T22:36:00Z">
              <w:rPr/>
            </w:rPrChange>
          </w:rPr>
          <w:t>(</w:t>
        </w:r>
        <w:r w:rsidRPr="00920004">
          <w:rPr>
            <w:u w:val="single"/>
            <w:rPrChange w:id="16646" w:author="phuong vu" w:date="2018-11-30T22:36:00Z">
              <w:rPr>
                <w:u w:val="single"/>
              </w:rPr>
            </w:rPrChange>
          </w:rPr>
          <w:t>#ID</w:t>
        </w:r>
        <w:r w:rsidRPr="00920004">
          <w:rPr>
            <w:rPrChange w:id="16647" w:author="phuong vu" w:date="2018-11-30T22:36:00Z">
              <w:rPr/>
            </w:rPrChange>
          </w:rPr>
          <w:t xml:space="preserve">, BILL_ID, </w:t>
        </w:r>
        <w:r w:rsidRPr="00920004">
          <w:rPr>
            <w:rPrChange w:id="16648" w:author="phuong vu" w:date="2018-11-30T22:36:00Z">
              <w:rPr>
                <w:i/>
              </w:rPr>
            </w:rPrChange>
          </w:rPr>
          <w:t xml:space="preserve">SERVICE_TYPE_ID, UNIT_IDD, LABEL_ID, COLOR_ID, PRODUCT_ID, MATERIAL_ID, UNIT_PRICE, </w:t>
        </w:r>
        <w:r w:rsidRPr="00920004">
          <w:rPr>
            <w:rPrChange w:id="16649" w:author="phuong vu" w:date="2018-11-30T22:36:00Z">
              <w:rPr/>
            </w:rPrChange>
          </w:rPr>
          <w:t>AMOUNT, STATUS)</w:t>
        </w:r>
      </w:moveTo>
    </w:p>
    <w:p w14:paraId="5549455B" w14:textId="77777777" w:rsidR="006871B5" w:rsidRPr="00920004" w:rsidRDefault="006871B5" w:rsidP="00BD0851">
      <w:pPr>
        <w:pStyle w:val="ListParagraph"/>
        <w:numPr>
          <w:ilvl w:val="0"/>
          <w:numId w:val="49"/>
        </w:numPr>
        <w:spacing w:before="240" w:line="0" w:lineRule="atLeast"/>
        <w:jc w:val="left"/>
        <w:rPr>
          <w:moveTo w:id="16650" w:author="phuong vu" w:date="2018-11-30T14:05:00Z"/>
          <w:rPrChange w:id="16651" w:author="phuong vu" w:date="2018-11-30T22:36:00Z">
            <w:rPr>
              <w:moveTo w:id="16652" w:author="phuong vu" w:date="2018-11-30T14:05:00Z"/>
            </w:rPr>
          </w:rPrChange>
        </w:rPr>
        <w:pPrChange w:id="16653" w:author="phuong vu" w:date="2018-11-30T14:16:00Z">
          <w:pPr>
            <w:pStyle w:val="ListParagraph"/>
            <w:numPr>
              <w:numId w:val="49"/>
            </w:numPr>
            <w:spacing w:line="276" w:lineRule="auto"/>
            <w:ind w:left="1080" w:hanging="360"/>
            <w:jc w:val="left"/>
          </w:pPr>
        </w:pPrChange>
      </w:pPr>
      <w:moveTo w:id="16654" w:author="phuong vu" w:date="2018-11-30T14:05:00Z">
        <w:r w:rsidRPr="00920004">
          <w:rPr>
            <w:b/>
            <w:rPrChange w:id="16655" w:author="phuong vu" w:date="2018-11-30T22:36:00Z">
              <w:rPr>
                <w:b/>
              </w:rPr>
            </w:rPrChange>
          </w:rPr>
          <w:t xml:space="preserve">RECEIPT </w:t>
        </w:r>
        <w:r w:rsidRPr="00920004">
          <w:rPr>
            <w:rPrChange w:id="16656" w:author="phuong vu" w:date="2018-11-30T22:36:00Z">
              <w:rPr/>
            </w:rPrChange>
          </w:rPr>
          <w:t>(</w:t>
        </w:r>
        <w:r w:rsidRPr="00920004">
          <w:rPr>
            <w:u w:val="single"/>
            <w:rPrChange w:id="16657" w:author="phuong vu" w:date="2018-11-30T22:36:00Z">
              <w:rPr>
                <w:u w:val="single"/>
              </w:rPr>
            </w:rPrChange>
          </w:rPr>
          <w:t>#ID, ORDER_ID</w:t>
        </w:r>
        <w:r w:rsidRPr="00920004">
          <w:rPr>
            <w:rPrChange w:id="16658" w:author="phuong vu" w:date="2018-11-30T22:36:00Z">
              <w:rPr/>
            </w:rPrChange>
          </w:rPr>
          <w:t xml:space="preserve">, PICK_UP_TIME, DELIVERY_TIME, PICK_UP_DATE, DELIVERY_DATE, PICK_UP_PLACE, DELIVERY_PLACE, </w:t>
        </w:r>
        <w:r w:rsidRPr="00920004">
          <w:rPr>
            <w:rPrChange w:id="16659" w:author="phuong vu" w:date="2018-11-30T22:36:00Z">
              <w:rPr>
                <w:i/>
              </w:rPr>
            </w:rPrChange>
          </w:rPr>
          <w:t>STAFF_PICK_UP, STAFF_DELIVERY</w:t>
        </w:r>
        <w:r w:rsidRPr="00920004">
          <w:rPr>
            <w:rPrChange w:id="16660" w:author="phuong vu" w:date="2018-11-30T22:36:00Z">
              <w:rPr/>
            </w:rPrChange>
          </w:rPr>
          <w:t>)</w:t>
        </w:r>
      </w:moveTo>
    </w:p>
    <w:p w14:paraId="76F68953" w14:textId="77777777" w:rsidR="006871B5" w:rsidRPr="00920004" w:rsidRDefault="006871B5" w:rsidP="00BD0851">
      <w:pPr>
        <w:pStyle w:val="ListParagraph"/>
        <w:numPr>
          <w:ilvl w:val="0"/>
          <w:numId w:val="49"/>
        </w:numPr>
        <w:spacing w:before="240" w:line="0" w:lineRule="atLeast"/>
        <w:jc w:val="left"/>
        <w:rPr>
          <w:moveTo w:id="16661" w:author="phuong vu" w:date="2018-11-30T14:05:00Z"/>
          <w:rPrChange w:id="16662" w:author="phuong vu" w:date="2018-11-30T22:36:00Z">
            <w:rPr>
              <w:moveTo w:id="16663" w:author="phuong vu" w:date="2018-11-30T14:05:00Z"/>
            </w:rPr>
          </w:rPrChange>
        </w:rPr>
        <w:pPrChange w:id="16664" w:author="phuong vu" w:date="2018-11-30T14:16:00Z">
          <w:pPr>
            <w:pStyle w:val="ListParagraph"/>
            <w:numPr>
              <w:numId w:val="49"/>
            </w:numPr>
            <w:spacing w:line="276" w:lineRule="auto"/>
            <w:ind w:left="1080" w:hanging="360"/>
            <w:jc w:val="left"/>
          </w:pPr>
        </w:pPrChange>
      </w:pPr>
      <w:moveTo w:id="16665" w:author="phuong vu" w:date="2018-11-30T14:05:00Z">
        <w:r w:rsidRPr="00920004">
          <w:rPr>
            <w:b/>
            <w:rPrChange w:id="16666" w:author="phuong vu" w:date="2018-11-30T22:36:00Z">
              <w:rPr>
                <w:b/>
              </w:rPr>
            </w:rPrChange>
          </w:rPr>
          <w:t xml:space="preserve">RECEIPT_DETAIL </w:t>
        </w:r>
        <w:r w:rsidRPr="00920004">
          <w:rPr>
            <w:rPrChange w:id="16667" w:author="phuong vu" w:date="2018-11-30T22:36:00Z">
              <w:rPr/>
            </w:rPrChange>
          </w:rPr>
          <w:t>(</w:t>
        </w:r>
        <w:r w:rsidRPr="00920004">
          <w:rPr>
            <w:u w:val="single"/>
            <w:rPrChange w:id="16668" w:author="phuong vu" w:date="2018-11-30T22:36:00Z">
              <w:rPr>
                <w:u w:val="single"/>
              </w:rPr>
            </w:rPrChange>
          </w:rPr>
          <w:t>#ID</w:t>
        </w:r>
        <w:r w:rsidRPr="00920004">
          <w:rPr>
            <w:rPrChange w:id="16669" w:author="phuong vu" w:date="2018-11-30T22:36:00Z">
              <w:rPr/>
            </w:rPrChange>
          </w:rPr>
          <w:t xml:space="preserve">, </w:t>
        </w:r>
        <w:r w:rsidRPr="00920004">
          <w:rPr>
            <w:rPrChange w:id="16670" w:author="phuong vu" w:date="2018-11-30T22:36:00Z">
              <w:rPr>
                <w:i/>
              </w:rPr>
            </w:rPrChange>
          </w:rPr>
          <w:t>RECEIPT_ID</w:t>
        </w:r>
        <w:r w:rsidRPr="00920004">
          <w:rPr>
            <w:rPrChange w:id="16671" w:author="phuong vu" w:date="2018-11-30T22:36:00Z">
              <w:rPr/>
            </w:rPrChange>
          </w:rPr>
          <w:t xml:space="preserve">, </w:t>
        </w:r>
        <w:r w:rsidRPr="00920004">
          <w:rPr>
            <w:rPrChange w:id="16672" w:author="phuong vu" w:date="2018-11-30T22:36:00Z">
              <w:rPr>
                <w:i/>
              </w:rPr>
            </w:rPrChange>
          </w:rPr>
          <w:t xml:space="preserve">SERVICE_TYPE_ID, UNIT_IDD, LABEL_ID, COLOR_ID, PRODUCT_ID, MATERIAL_ID, UNIT_PRICE, </w:t>
        </w:r>
        <w:r w:rsidRPr="00920004">
          <w:rPr>
            <w:rPrChange w:id="16673" w:author="phuong vu" w:date="2018-11-30T22:36:00Z">
              <w:rPr/>
            </w:rPrChange>
          </w:rPr>
          <w:t>AMOUNT, STATUS)</w:t>
        </w:r>
      </w:moveTo>
    </w:p>
    <w:p w14:paraId="6AFF2A1D" w14:textId="77777777" w:rsidR="006871B5" w:rsidRPr="00920004" w:rsidRDefault="006871B5" w:rsidP="00BD0851">
      <w:pPr>
        <w:pStyle w:val="ListParagraph"/>
        <w:numPr>
          <w:ilvl w:val="0"/>
          <w:numId w:val="49"/>
        </w:numPr>
        <w:spacing w:before="240" w:line="0" w:lineRule="atLeast"/>
        <w:jc w:val="left"/>
        <w:rPr>
          <w:moveTo w:id="16674" w:author="phuong vu" w:date="2018-11-30T14:05:00Z"/>
          <w:rPrChange w:id="16675" w:author="phuong vu" w:date="2018-11-30T22:36:00Z">
            <w:rPr>
              <w:moveTo w:id="16676" w:author="phuong vu" w:date="2018-11-30T14:05:00Z"/>
              <w:i/>
            </w:rPr>
          </w:rPrChange>
        </w:rPr>
        <w:pPrChange w:id="16677" w:author="phuong vu" w:date="2018-11-30T14:16:00Z">
          <w:pPr>
            <w:pStyle w:val="ListParagraph"/>
            <w:numPr>
              <w:numId w:val="49"/>
            </w:numPr>
            <w:spacing w:line="276" w:lineRule="auto"/>
            <w:ind w:left="1080" w:hanging="360"/>
            <w:jc w:val="left"/>
          </w:pPr>
        </w:pPrChange>
      </w:pPr>
      <w:moveTo w:id="16678" w:author="phuong vu" w:date="2018-11-30T14:05:00Z">
        <w:r w:rsidRPr="00920004">
          <w:rPr>
            <w:b/>
            <w:rPrChange w:id="16679" w:author="phuong vu" w:date="2018-11-30T22:36:00Z">
              <w:rPr>
                <w:b/>
              </w:rPr>
            </w:rPrChange>
          </w:rPr>
          <w:t xml:space="preserve">STAFF </w:t>
        </w:r>
        <w:r w:rsidRPr="00920004">
          <w:rPr>
            <w:rPrChange w:id="16680" w:author="phuong vu" w:date="2018-11-30T22:36:00Z">
              <w:rPr/>
            </w:rPrChange>
          </w:rPr>
          <w:t>(#</w:t>
        </w:r>
        <w:r w:rsidRPr="00920004">
          <w:rPr>
            <w:u w:val="single"/>
            <w:rPrChange w:id="16681" w:author="phuong vu" w:date="2018-11-30T22:36:00Z">
              <w:rPr>
                <w:u w:val="single"/>
              </w:rPr>
            </w:rPrChange>
          </w:rPr>
          <w:t>ID</w:t>
        </w:r>
        <w:r w:rsidRPr="00920004">
          <w:rPr>
            <w:rPrChange w:id="16682" w:author="phuong vu" w:date="2018-11-30T22:36:00Z">
              <w:rPr/>
            </w:rPrChange>
          </w:rPr>
          <w:t xml:space="preserve">, FULL_NAME, EMAIL, PASSWORD, GENDER, ADDRESS, PHONE, STATUS, </w:t>
        </w:r>
        <w:r w:rsidRPr="00920004">
          <w:rPr>
            <w:rPrChange w:id="16683" w:author="phuong vu" w:date="2018-11-30T22:36:00Z">
              <w:rPr>
                <w:i/>
              </w:rPr>
            </w:rPrChange>
          </w:rPr>
          <w:t>STAFF_AVATAR, STAFF_TYPE_ID</w:t>
        </w:r>
        <w:r w:rsidRPr="00920004">
          <w:rPr>
            <w:rPrChange w:id="16684" w:author="phuong vu" w:date="2018-11-30T22:36:00Z">
              <w:rPr/>
            </w:rPrChange>
          </w:rPr>
          <w:t>)</w:t>
        </w:r>
      </w:moveTo>
    </w:p>
    <w:p w14:paraId="59FF8934" w14:textId="77777777" w:rsidR="006871B5" w:rsidRPr="00920004" w:rsidRDefault="006871B5" w:rsidP="00BD0851">
      <w:pPr>
        <w:pStyle w:val="ListParagraph"/>
        <w:numPr>
          <w:ilvl w:val="0"/>
          <w:numId w:val="49"/>
        </w:numPr>
        <w:spacing w:before="240" w:line="0" w:lineRule="atLeast"/>
        <w:jc w:val="left"/>
        <w:rPr>
          <w:moveTo w:id="16685" w:author="phuong vu" w:date="2018-11-30T14:05:00Z"/>
          <w:rPrChange w:id="16686" w:author="phuong vu" w:date="2018-11-30T22:36:00Z">
            <w:rPr>
              <w:moveTo w:id="16687" w:author="phuong vu" w:date="2018-11-30T14:05:00Z"/>
            </w:rPr>
          </w:rPrChange>
        </w:rPr>
        <w:pPrChange w:id="16688" w:author="phuong vu" w:date="2018-11-30T14:16:00Z">
          <w:pPr>
            <w:pStyle w:val="ListParagraph"/>
            <w:numPr>
              <w:numId w:val="49"/>
            </w:numPr>
            <w:spacing w:line="276" w:lineRule="auto"/>
            <w:ind w:left="1080" w:hanging="360"/>
            <w:jc w:val="left"/>
          </w:pPr>
        </w:pPrChange>
      </w:pPr>
      <w:moveTo w:id="16689" w:author="phuong vu" w:date="2018-11-30T14:05:00Z">
        <w:r w:rsidRPr="00920004">
          <w:rPr>
            <w:b/>
            <w:rPrChange w:id="16690" w:author="phuong vu" w:date="2018-11-30T22:36:00Z">
              <w:rPr>
                <w:b/>
              </w:rPr>
            </w:rPrChange>
          </w:rPr>
          <w:t xml:space="preserve">STAFF_TYPE </w:t>
        </w:r>
        <w:r w:rsidRPr="00920004">
          <w:rPr>
            <w:rPrChange w:id="16691" w:author="phuong vu" w:date="2018-11-30T22:36:00Z">
              <w:rPr/>
            </w:rPrChange>
          </w:rPr>
          <w:t>(</w:t>
        </w:r>
        <w:r w:rsidRPr="00920004">
          <w:rPr>
            <w:u w:val="single"/>
            <w:rPrChange w:id="16692" w:author="phuong vu" w:date="2018-11-30T22:36:00Z">
              <w:rPr>
                <w:u w:val="single"/>
              </w:rPr>
            </w:rPrChange>
          </w:rPr>
          <w:t>#ID</w:t>
        </w:r>
        <w:r w:rsidRPr="00920004">
          <w:rPr>
            <w:rPrChange w:id="16693" w:author="phuong vu" w:date="2018-11-30T22:36:00Z">
              <w:rPr/>
            </w:rPrChange>
          </w:rPr>
          <w:t>, STAFF_TYPE_NAME, STAFF_TYPE_CODE, STATUS)</w:t>
        </w:r>
      </w:moveTo>
    </w:p>
    <w:p w14:paraId="3B3F74AB" w14:textId="77777777" w:rsidR="006871B5" w:rsidRPr="00920004" w:rsidRDefault="006871B5" w:rsidP="00BD0851">
      <w:pPr>
        <w:pStyle w:val="ListParagraph"/>
        <w:numPr>
          <w:ilvl w:val="0"/>
          <w:numId w:val="49"/>
        </w:numPr>
        <w:spacing w:before="240" w:line="0" w:lineRule="atLeast"/>
        <w:jc w:val="left"/>
        <w:rPr>
          <w:moveTo w:id="16694" w:author="phuong vu" w:date="2018-11-30T14:05:00Z"/>
          <w:rPrChange w:id="16695" w:author="phuong vu" w:date="2018-11-30T22:36:00Z">
            <w:rPr>
              <w:moveTo w:id="16696" w:author="phuong vu" w:date="2018-11-30T14:05:00Z"/>
            </w:rPr>
          </w:rPrChange>
        </w:rPr>
        <w:pPrChange w:id="16697" w:author="phuong vu" w:date="2018-11-30T14:16:00Z">
          <w:pPr>
            <w:pStyle w:val="ListParagraph"/>
            <w:numPr>
              <w:numId w:val="49"/>
            </w:numPr>
            <w:spacing w:line="276" w:lineRule="auto"/>
            <w:ind w:left="1080" w:hanging="360"/>
            <w:jc w:val="left"/>
          </w:pPr>
        </w:pPrChange>
      </w:pPr>
      <w:moveTo w:id="16698" w:author="phuong vu" w:date="2018-11-30T14:05:00Z">
        <w:r w:rsidRPr="00920004">
          <w:rPr>
            <w:b/>
            <w:rPrChange w:id="16699" w:author="phuong vu" w:date="2018-11-30T22:36:00Z">
              <w:rPr>
                <w:b/>
              </w:rPr>
            </w:rPrChange>
          </w:rPr>
          <w:t xml:space="preserve">BRANCH </w:t>
        </w:r>
        <w:r w:rsidRPr="00920004">
          <w:rPr>
            <w:rPrChange w:id="16700" w:author="phuong vu" w:date="2018-11-30T22:36:00Z">
              <w:rPr/>
            </w:rPrChange>
          </w:rPr>
          <w:t>(</w:t>
        </w:r>
        <w:r w:rsidRPr="00920004">
          <w:rPr>
            <w:u w:val="single"/>
            <w:rPrChange w:id="16701" w:author="phuong vu" w:date="2018-11-30T22:36:00Z">
              <w:rPr>
                <w:u w:val="single"/>
              </w:rPr>
            </w:rPrChange>
          </w:rPr>
          <w:t>#ID</w:t>
        </w:r>
        <w:r w:rsidRPr="00920004">
          <w:rPr>
            <w:rPrChange w:id="16702" w:author="phuong vu" w:date="2018-11-30T22:36:00Z">
              <w:rPr/>
            </w:rPrChange>
          </w:rPr>
          <w:t xml:space="preserve">, BRANCH_NAME, ADDRESS, </w:t>
        </w:r>
        <w:r w:rsidRPr="00920004">
          <w:rPr>
            <w:rPrChange w:id="16703" w:author="phuong vu" w:date="2018-11-30T22:36:00Z">
              <w:rPr>
                <w:i/>
              </w:rPr>
            </w:rPrChange>
          </w:rPr>
          <w:t>BRANCH_AVATAR</w:t>
        </w:r>
        <w:r w:rsidRPr="00920004">
          <w:rPr>
            <w:rPrChange w:id="16704" w:author="phuong vu" w:date="2018-11-30T22:36:00Z">
              <w:rPr/>
            </w:rPrChange>
          </w:rPr>
          <w:t>, LATIDUTE, LONGTIDUTE, STATUS)</w:t>
        </w:r>
      </w:moveTo>
    </w:p>
    <w:p w14:paraId="0C6BA9BA" w14:textId="77777777" w:rsidR="006871B5" w:rsidRPr="00920004" w:rsidRDefault="006871B5" w:rsidP="00BD0851">
      <w:pPr>
        <w:pStyle w:val="ListParagraph"/>
        <w:numPr>
          <w:ilvl w:val="0"/>
          <w:numId w:val="49"/>
        </w:numPr>
        <w:spacing w:before="240" w:line="0" w:lineRule="atLeast"/>
        <w:jc w:val="left"/>
        <w:rPr>
          <w:moveTo w:id="16705" w:author="phuong vu" w:date="2018-11-30T14:05:00Z"/>
          <w:rPrChange w:id="16706" w:author="phuong vu" w:date="2018-11-30T22:36:00Z">
            <w:rPr>
              <w:moveTo w:id="16707" w:author="phuong vu" w:date="2018-11-30T14:05:00Z"/>
            </w:rPr>
          </w:rPrChange>
        </w:rPr>
        <w:pPrChange w:id="16708" w:author="phuong vu" w:date="2018-11-30T14:16:00Z">
          <w:pPr>
            <w:pStyle w:val="ListParagraph"/>
            <w:numPr>
              <w:numId w:val="49"/>
            </w:numPr>
            <w:spacing w:line="276" w:lineRule="auto"/>
            <w:ind w:left="1080" w:hanging="360"/>
            <w:jc w:val="left"/>
          </w:pPr>
        </w:pPrChange>
      </w:pPr>
      <w:moveTo w:id="16709" w:author="phuong vu" w:date="2018-11-30T14:05:00Z">
        <w:r w:rsidRPr="00920004">
          <w:rPr>
            <w:b/>
            <w:rPrChange w:id="16710" w:author="phuong vu" w:date="2018-11-30T22:36:00Z">
              <w:rPr>
                <w:b/>
              </w:rPr>
            </w:rPrChange>
          </w:rPr>
          <w:lastRenderedPageBreak/>
          <w:t xml:space="preserve">PROMOTION </w:t>
        </w:r>
        <w:r w:rsidRPr="00920004">
          <w:rPr>
            <w:rPrChange w:id="16711" w:author="phuong vu" w:date="2018-11-30T22:36:00Z">
              <w:rPr/>
            </w:rPrChange>
          </w:rPr>
          <w:t>(</w:t>
        </w:r>
        <w:r w:rsidRPr="00920004">
          <w:rPr>
            <w:u w:val="single"/>
            <w:rPrChange w:id="16712" w:author="phuong vu" w:date="2018-11-30T22:36:00Z">
              <w:rPr>
                <w:u w:val="single"/>
              </w:rPr>
            </w:rPrChange>
          </w:rPr>
          <w:t>#ID</w:t>
        </w:r>
        <w:r w:rsidRPr="00920004">
          <w:rPr>
            <w:rPrChange w:id="16713" w:author="phuong vu" w:date="2018-11-30T22:36:00Z">
              <w:rPr/>
            </w:rPrChange>
          </w:rPr>
          <w:t>, PROMOTION_NAME, SALE, DATE_START, DATE_END, PROMOTION_CODE, STATUS)</w:t>
        </w:r>
      </w:moveTo>
    </w:p>
    <w:p w14:paraId="195B03BD" w14:textId="77777777" w:rsidR="006871B5" w:rsidRPr="00920004" w:rsidRDefault="006871B5" w:rsidP="00BD0851">
      <w:pPr>
        <w:pStyle w:val="ListParagraph"/>
        <w:numPr>
          <w:ilvl w:val="0"/>
          <w:numId w:val="49"/>
        </w:numPr>
        <w:spacing w:before="240" w:line="0" w:lineRule="atLeast"/>
        <w:jc w:val="left"/>
        <w:rPr>
          <w:moveTo w:id="16714" w:author="phuong vu" w:date="2018-11-30T14:05:00Z"/>
          <w:rPrChange w:id="16715" w:author="phuong vu" w:date="2018-11-30T22:36:00Z">
            <w:rPr>
              <w:moveTo w:id="16716" w:author="phuong vu" w:date="2018-11-30T14:05:00Z"/>
            </w:rPr>
          </w:rPrChange>
        </w:rPr>
        <w:pPrChange w:id="16717" w:author="phuong vu" w:date="2018-11-30T14:16:00Z">
          <w:pPr>
            <w:pStyle w:val="ListParagraph"/>
            <w:numPr>
              <w:numId w:val="49"/>
            </w:numPr>
            <w:spacing w:line="276" w:lineRule="auto"/>
            <w:ind w:left="1080" w:hanging="360"/>
            <w:jc w:val="left"/>
          </w:pPr>
        </w:pPrChange>
      </w:pPr>
      <w:moveTo w:id="16718" w:author="phuong vu" w:date="2018-11-30T14:05:00Z">
        <w:r w:rsidRPr="00920004">
          <w:rPr>
            <w:b/>
            <w:rPrChange w:id="16719" w:author="phuong vu" w:date="2018-11-30T22:36:00Z">
              <w:rPr>
                <w:b/>
              </w:rPr>
            </w:rPrChange>
          </w:rPr>
          <w:t xml:space="preserve">PROMOTION_BRANCH </w:t>
        </w:r>
        <w:r w:rsidRPr="00920004">
          <w:rPr>
            <w:rPrChange w:id="16720" w:author="phuong vu" w:date="2018-11-30T22:36:00Z">
              <w:rPr/>
            </w:rPrChange>
          </w:rPr>
          <w:t>(</w:t>
        </w:r>
        <w:r w:rsidRPr="00920004">
          <w:rPr>
            <w:u w:val="single"/>
            <w:rPrChange w:id="16721" w:author="phuong vu" w:date="2018-11-30T22:36:00Z">
              <w:rPr>
                <w:u w:val="single"/>
              </w:rPr>
            </w:rPrChange>
          </w:rPr>
          <w:t>#ID</w:t>
        </w:r>
        <w:r w:rsidRPr="00920004">
          <w:rPr>
            <w:rPrChange w:id="16722" w:author="phuong vu" w:date="2018-11-30T22:36:00Z">
              <w:rPr/>
            </w:rPrChange>
          </w:rPr>
          <w:t>, #</w:t>
        </w:r>
        <w:r w:rsidRPr="00920004">
          <w:rPr>
            <w:u w:val="single"/>
            <w:rPrChange w:id="16723" w:author="phuong vu" w:date="2018-11-30T22:36:00Z">
              <w:rPr>
                <w:u w:val="single"/>
              </w:rPr>
            </w:rPrChange>
          </w:rPr>
          <w:t>PROMOTION_ID</w:t>
        </w:r>
        <w:r w:rsidRPr="00920004">
          <w:rPr>
            <w:rPrChange w:id="16724" w:author="phuong vu" w:date="2018-11-30T22:36:00Z">
              <w:rPr/>
            </w:rPrChange>
          </w:rPr>
          <w:t xml:space="preserve">, </w:t>
        </w:r>
        <w:r w:rsidRPr="00920004">
          <w:rPr>
            <w:u w:val="single"/>
            <w:rPrChange w:id="16725" w:author="phuong vu" w:date="2018-11-30T22:36:00Z">
              <w:rPr>
                <w:u w:val="single"/>
              </w:rPr>
            </w:rPrChange>
          </w:rPr>
          <w:t>#BRANCH_ID</w:t>
        </w:r>
        <w:r w:rsidRPr="00920004">
          <w:rPr>
            <w:rPrChange w:id="16726" w:author="phuong vu" w:date="2018-11-30T22:36:00Z">
              <w:rPr/>
            </w:rPrChange>
          </w:rPr>
          <w:t>, STATUS)</w:t>
        </w:r>
      </w:moveTo>
    </w:p>
    <w:p w14:paraId="53AB21DB" w14:textId="77777777" w:rsidR="006871B5" w:rsidRPr="00920004" w:rsidRDefault="006871B5" w:rsidP="00BD0851">
      <w:pPr>
        <w:pStyle w:val="ListParagraph"/>
        <w:numPr>
          <w:ilvl w:val="0"/>
          <w:numId w:val="49"/>
        </w:numPr>
        <w:spacing w:before="240" w:line="0" w:lineRule="atLeast"/>
        <w:jc w:val="left"/>
        <w:rPr>
          <w:moveTo w:id="16727" w:author="phuong vu" w:date="2018-11-30T14:05:00Z"/>
          <w:rPrChange w:id="16728" w:author="phuong vu" w:date="2018-11-30T22:36:00Z">
            <w:rPr>
              <w:moveTo w:id="16729" w:author="phuong vu" w:date="2018-11-30T14:05:00Z"/>
            </w:rPr>
          </w:rPrChange>
        </w:rPr>
        <w:pPrChange w:id="16730" w:author="phuong vu" w:date="2018-11-30T14:16:00Z">
          <w:pPr>
            <w:pStyle w:val="ListParagraph"/>
            <w:numPr>
              <w:numId w:val="49"/>
            </w:numPr>
            <w:spacing w:line="276" w:lineRule="auto"/>
            <w:ind w:left="1080" w:hanging="360"/>
            <w:jc w:val="left"/>
          </w:pPr>
        </w:pPrChange>
      </w:pPr>
      <w:moveTo w:id="16731" w:author="phuong vu" w:date="2018-11-30T14:05:00Z">
        <w:r w:rsidRPr="00920004">
          <w:rPr>
            <w:b/>
            <w:rPrChange w:id="16732" w:author="phuong vu" w:date="2018-11-30T22:36:00Z">
              <w:rPr>
                <w:b/>
              </w:rPr>
            </w:rPrChange>
          </w:rPr>
          <w:t xml:space="preserve">WASHING_MACHINE </w:t>
        </w:r>
        <w:r w:rsidRPr="00920004">
          <w:rPr>
            <w:rPrChange w:id="16733" w:author="phuong vu" w:date="2018-11-30T22:36:00Z">
              <w:rPr/>
            </w:rPrChange>
          </w:rPr>
          <w:t>(</w:t>
        </w:r>
        <w:r w:rsidRPr="00920004">
          <w:rPr>
            <w:u w:val="single"/>
            <w:rPrChange w:id="16734" w:author="phuong vu" w:date="2018-11-30T22:36:00Z">
              <w:rPr>
                <w:u w:val="single"/>
              </w:rPr>
            </w:rPrChange>
          </w:rPr>
          <w:t>#ID</w:t>
        </w:r>
        <w:r w:rsidRPr="00920004">
          <w:rPr>
            <w:rPrChange w:id="16735" w:author="phuong vu" w:date="2018-11-30T22:36:00Z">
              <w:rPr/>
            </w:rPrChange>
          </w:rPr>
          <w:t>,</w:t>
        </w:r>
        <w:r w:rsidRPr="00920004">
          <w:rPr>
            <w:rPrChange w:id="16736" w:author="phuong vu" w:date="2018-11-30T22:36:00Z">
              <w:rPr>
                <w:i/>
              </w:rPr>
            </w:rPrChange>
          </w:rPr>
          <w:t xml:space="preserve"> BRANCH_ID</w:t>
        </w:r>
        <w:r w:rsidRPr="00920004">
          <w:rPr>
            <w:rPrChange w:id="16737" w:author="phuong vu" w:date="2018-11-30T22:36:00Z">
              <w:rPr/>
            </w:rPrChange>
          </w:rPr>
          <w:t>, BOUGHT_DATE, CAPACITY, WASHER_CODE, STATUS)</w:t>
        </w:r>
      </w:moveTo>
    </w:p>
    <w:p w14:paraId="673EB13D" w14:textId="77777777" w:rsidR="006871B5" w:rsidRPr="00920004" w:rsidRDefault="006871B5" w:rsidP="00BD0851">
      <w:pPr>
        <w:pStyle w:val="ListParagraph"/>
        <w:numPr>
          <w:ilvl w:val="0"/>
          <w:numId w:val="49"/>
        </w:numPr>
        <w:spacing w:before="240" w:line="0" w:lineRule="atLeast"/>
        <w:jc w:val="left"/>
        <w:rPr>
          <w:moveTo w:id="16738" w:author="phuong vu" w:date="2018-11-30T14:05:00Z"/>
          <w:rPrChange w:id="16739" w:author="phuong vu" w:date="2018-11-30T22:36:00Z">
            <w:rPr>
              <w:moveTo w:id="16740" w:author="phuong vu" w:date="2018-11-30T14:05:00Z"/>
            </w:rPr>
          </w:rPrChange>
        </w:rPr>
        <w:pPrChange w:id="16741" w:author="phuong vu" w:date="2018-11-30T14:16:00Z">
          <w:pPr>
            <w:pStyle w:val="ListParagraph"/>
            <w:numPr>
              <w:numId w:val="49"/>
            </w:numPr>
            <w:spacing w:line="276" w:lineRule="auto"/>
            <w:ind w:left="1080" w:hanging="360"/>
            <w:jc w:val="left"/>
          </w:pPr>
        </w:pPrChange>
      </w:pPr>
      <w:moveTo w:id="16742" w:author="phuong vu" w:date="2018-11-30T14:05:00Z">
        <w:r w:rsidRPr="00920004">
          <w:rPr>
            <w:b/>
            <w:rPrChange w:id="16743" w:author="phuong vu" w:date="2018-11-30T22:36:00Z">
              <w:rPr>
                <w:b/>
              </w:rPr>
            </w:rPrChange>
          </w:rPr>
          <w:t xml:space="preserve">WASH_BAG </w:t>
        </w:r>
        <w:r w:rsidRPr="00920004">
          <w:rPr>
            <w:rPrChange w:id="16744" w:author="phuong vu" w:date="2018-11-30T22:36:00Z">
              <w:rPr/>
            </w:rPrChange>
          </w:rPr>
          <w:t>(</w:t>
        </w:r>
        <w:r w:rsidRPr="00920004">
          <w:rPr>
            <w:u w:val="single"/>
            <w:rPrChange w:id="16745" w:author="phuong vu" w:date="2018-11-30T22:36:00Z">
              <w:rPr>
                <w:u w:val="single"/>
              </w:rPr>
            </w:rPrChange>
          </w:rPr>
          <w:t>#ID</w:t>
        </w:r>
        <w:r w:rsidRPr="00920004">
          <w:rPr>
            <w:rPrChange w:id="16746" w:author="phuong vu" w:date="2018-11-30T22:36:00Z">
              <w:rPr/>
            </w:rPrChange>
          </w:rPr>
          <w:t>, WASH_BAG_NAME, RECEIPT_ID, STATUS)</w:t>
        </w:r>
      </w:moveTo>
    </w:p>
    <w:p w14:paraId="6B225377" w14:textId="77777777" w:rsidR="006871B5" w:rsidRPr="00920004" w:rsidRDefault="006871B5" w:rsidP="00BD0851">
      <w:pPr>
        <w:pStyle w:val="ListParagraph"/>
        <w:numPr>
          <w:ilvl w:val="0"/>
          <w:numId w:val="49"/>
        </w:numPr>
        <w:spacing w:before="240" w:line="0" w:lineRule="atLeast"/>
        <w:jc w:val="left"/>
        <w:rPr>
          <w:moveTo w:id="16747" w:author="phuong vu" w:date="2018-11-30T14:05:00Z"/>
          <w:rPrChange w:id="16748" w:author="phuong vu" w:date="2018-11-30T22:36:00Z">
            <w:rPr>
              <w:moveTo w:id="16749" w:author="phuong vu" w:date="2018-11-30T14:05:00Z"/>
            </w:rPr>
          </w:rPrChange>
        </w:rPr>
        <w:pPrChange w:id="16750" w:author="phuong vu" w:date="2018-11-30T14:16:00Z">
          <w:pPr>
            <w:pStyle w:val="ListParagraph"/>
            <w:numPr>
              <w:numId w:val="49"/>
            </w:numPr>
            <w:spacing w:line="276" w:lineRule="auto"/>
            <w:ind w:left="1080" w:hanging="360"/>
            <w:jc w:val="left"/>
          </w:pPr>
        </w:pPrChange>
      </w:pPr>
      <w:moveTo w:id="16751" w:author="phuong vu" w:date="2018-11-30T14:05:00Z">
        <w:r w:rsidRPr="00920004">
          <w:rPr>
            <w:b/>
            <w:rPrChange w:id="16752" w:author="phuong vu" w:date="2018-11-30T22:36:00Z">
              <w:rPr>
                <w:b/>
              </w:rPr>
            </w:rPrChange>
          </w:rPr>
          <w:t xml:space="preserve">WASH_BAG_DETAIL </w:t>
        </w:r>
        <w:r w:rsidRPr="00920004">
          <w:rPr>
            <w:rPrChange w:id="16753" w:author="phuong vu" w:date="2018-11-30T22:36:00Z">
              <w:rPr/>
            </w:rPrChange>
          </w:rPr>
          <w:t>(</w:t>
        </w:r>
        <w:r w:rsidRPr="00920004">
          <w:rPr>
            <w:u w:val="single"/>
            <w:rPrChange w:id="16754" w:author="phuong vu" w:date="2018-11-30T22:36:00Z">
              <w:rPr>
                <w:u w:val="single"/>
              </w:rPr>
            </w:rPrChange>
          </w:rPr>
          <w:t>#ID</w:t>
        </w:r>
        <w:r w:rsidRPr="00920004">
          <w:rPr>
            <w:rPrChange w:id="16755" w:author="phuong vu" w:date="2018-11-30T22:36:00Z">
              <w:rPr/>
            </w:rPrChange>
          </w:rPr>
          <w:t xml:space="preserve">, </w:t>
        </w:r>
        <w:r w:rsidRPr="00920004">
          <w:rPr>
            <w:rPrChange w:id="16756" w:author="phuong vu" w:date="2018-11-30T22:36:00Z">
              <w:rPr>
                <w:i/>
              </w:rPr>
            </w:rPrChange>
          </w:rPr>
          <w:t>WASH_BAG_ID</w:t>
        </w:r>
        <w:r w:rsidRPr="00920004">
          <w:rPr>
            <w:rPrChange w:id="16757" w:author="phuong vu" w:date="2018-11-30T22:36:00Z">
              <w:rPr/>
            </w:rPrChange>
          </w:rPr>
          <w:t xml:space="preserve">, </w:t>
        </w:r>
        <w:r w:rsidRPr="00920004">
          <w:rPr>
            <w:rPrChange w:id="16758" w:author="phuong vu" w:date="2018-11-30T22:36:00Z">
              <w:rPr>
                <w:i/>
              </w:rPr>
            </w:rPrChange>
          </w:rPr>
          <w:t xml:space="preserve">SERVICE_TYPE_ID, UNIT_IDD, LABEL_ID, COLOR_ID, PRODUCT_ID, MATERIAL_ID, </w:t>
        </w:r>
        <w:r w:rsidRPr="00920004">
          <w:rPr>
            <w:rPrChange w:id="16759" w:author="phuong vu" w:date="2018-11-30T22:36:00Z">
              <w:rPr/>
            </w:rPrChange>
          </w:rPr>
          <w:t>AMOUNT, STATUS)</w:t>
        </w:r>
      </w:moveTo>
    </w:p>
    <w:p w14:paraId="1EE8E20F" w14:textId="77777777" w:rsidR="006871B5" w:rsidRPr="00920004" w:rsidRDefault="006871B5" w:rsidP="00BD0851">
      <w:pPr>
        <w:pStyle w:val="ListParagraph"/>
        <w:numPr>
          <w:ilvl w:val="0"/>
          <w:numId w:val="49"/>
        </w:numPr>
        <w:spacing w:before="240" w:line="0" w:lineRule="atLeast"/>
        <w:jc w:val="left"/>
        <w:rPr>
          <w:moveTo w:id="16760" w:author="phuong vu" w:date="2018-11-30T14:05:00Z"/>
          <w:rPrChange w:id="16761" w:author="phuong vu" w:date="2018-11-30T22:36:00Z">
            <w:rPr>
              <w:moveTo w:id="16762" w:author="phuong vu" w:date="2018-11-30T14:05:00Z"/>
            </w:rPr>
          </w:rPrChange>
        </w:rPr>
        <w:pPrChange w:id="16763" w:author="phuong vu" w:date="2018-11-30T14:16:00Z">
          <w:pPr>
            <w:pStyle w:val="ListParagraph"/>
            <w:numPr>
              <w:numId w:val="49"/>
            </w:numPr>
            <w:spacing w:line="276" w:lineRule="auto"/>
            <w:ind w:left="1080" w:hanging="360"/>
            <w:jc w:val="left"/>
          </w:pPr>
        </w:pPrChange>
      </w:pPr>
      <w:moveTo w:id="16764" w:author="phuong vu" w:date="2018-11-30T14:05:00Z">
        <w:r w:rsidRPr="00920004">
          <w:rPr>
            <w:b/>
            <w:rPrChange w:id="16765" w:author="phuong vu" w:date="2018-11-30T22:36:00Z">
              <w:rPr>
                <w:b/>
              </w:rPr>
            </w:rPrChange>
          </w:rPr>
          <w:t xml:space="preserve">WASH </w:t>
        </w:r>
        <w:r w:rsidRPr="00920004">
          <w:rPr>
            <w:rPrChange w:id="16766" w:author="phuong vu" w:date="2018-11-30T22:36:00Z">
              <w:rPr/>
            </w:rPrChange>
          </w:rPr>
          <w:t>(</w:t>
        </w:r>
        <w:r w:rsidRPr="00920004">
          <w:rPr>
            <w:u w:val="single"/>
            <w:rPrChange w:id="16767" w:author="phuong vu" w:date="2018-11-30T22:36:00Z">
              <w:rPr>
                <w:u w:val="single"/>
              </w:rPr>
            </w:rPrChange>
          </w:rPr>
          <w:t>#ID</w:t>
        </w:r>
        <w:r w:rsidRPr="00920004">
          <w:rPr>
            <w:rPrChange w:id="16768" w:author="phuong vu" w:date="2018-11-30T22:36:00Z">
              <w:rPr/>
            </w:rPrChange>
          </w:rPr>
          <w:t xml:space="preserve">, </w:t>
        </w:r>
        <w:r w:rsidRPr="00920004">
          <w:rPr>
            <w:rPrChange w:id="16769" w:author="phuong vu" w:date="2018-11-30T22:36:00Z">
              <w:rPr>
                <w:i/>
              </w:rPr>
            </w:rPrChange>
          </w:rPr>
          <w:t xml:space="preserve">WASH_BAG_ID, WASHING_MACHINE_ID, </w:t>
        </w:r>
        <w:r w:rsidRPr="00920004">
          <w:rPr>
            <w:rPrChange w:id="16770" w:author="phuong vu" w:date="2018-11-30T22:36:00Z">
              <w:rPr/>
            </w:rPrChange>
          </w:rPr>
          <w:t>SN, STATUS)</w:t>
        </w:r>
      </w:moveTo>
    </w:p>
    <w:p w14:paraId="67352D97" w14:textId="77777777" w:rsidR="006871B5" w:rsidRPr="00920004" w:rsidRDefault="006871B5" w:rsidP="00BD0851">
      <w:pPr>
        <w:pStyle w:val="ListParagraph"/>
        <w:numPr>
          <w:ilvl w:val="0"/>
          <w:numId w:val="49"/>
        </w:numPr>
        <w:spacing w:before="240" w:line="0" w:lineRule="atLeast"/>
        <w:jc w:val="left"/>
        <w:rPr>
          <w:moveTo w:id="16771" w:author="phuong vu" w:date="2018-11-30T14:05:00Z"/>
          <w:rPrChange w:id="16772" w:author="phuong vu" w:date="2018-11-30T22:36:00Z">
            <w:rPr>
              <w:moveTo w:id="16773" w:author="phuong vu" w:date="2018-11-30T14:05:00Z"/>
            </w:rPr>
          </w:rPrChange>
        </w:rPr>
        <w:pPrChange w:id="16774" w:author="phuong vu" w:date="2018-11-30T14:16:00Z">
          <w:pPr>
            <w:pStyle w:val="ListParagraph"/>
            <w:numPr>
              <w:numId w:val="49"/>
            </w:numPr>
            <w:spacing w:line="276" w:lineRule="auto"/>
            <w:ind w:left="1080" w:hanging="360"/>
            <w:jc w:val="left"/>
          </w:pPr>
        </w:pPrChange>
      </w:pPr>
      <w:moveTo w:id="16775" w:author="phuong vu" w:date="2018-11-30T14:05:00Z">
        <w:r w:rsidRPr="00920004">
          <w:rPr>
            <w:b/>
            <w:rPrChange w:id="16776" w:author="phuong vu" w:date="2018-11-30T22:36:00Z">
              <w:rPr>
                <w:b/>
              </w:rPr>
            </w:rPrChange>
          </w:rPr>
          <w:t>TASK</w:t>
        </w:r>
        <w:r w:rsidRPr="00920004">
          <w:rPr>
            <w:rPrChange w:id="16777" w:author="phuong vu" w:date="2018-11-30T22:36:00Z">
              <w:rPr/>
            </w:rPrChange>
          </w:rPr>
          <w:t xml:space="preserve"> (</w:t>
        </w:r>
        <w:r w:rsidRPr="00920004">
          <w:rPr>
            <w:u w:val="single"/>
            <w:rPrChange w:id="16778" w:author="phuong vu" w:date="2018-11-30T22:36:00Z">
              <w:rPr>
                <w:u w:val="single"/>
              </w:rPr>
            </w:rPrChange>
          </w:rPr>
          <w:t>#ID</w:t>
        </w:r>
        <w:r w:rsidRPr="00920004">
          <w:rPr>
            <w:rPrChange w:id="16779" w:author="phuong vu" w:date="2018-11-30T22:36:00Z">
              <w:rPr/>
            </w:rPrChange>
          </w:rPr>
          <w:t xml:space="preserve">, TASK_TYPE, </w:t>
        </w:r>
        <w:r w:rsidRPr="00920004">
          <w:rPr>
            <w:rPrChange w:id="16780" w:author="phuong vu" w:date="2018-11-30T22:36:00Z">
              <w:rPr>
                <w:i/>
              </w:rPr>
            </w:rPrChange>
          </w:rPr>
          <w:t xml:space="preserve">CURRENT_STAFF, PREVIOUS_STAFF, CUSTOMER_ORDER, RECEIPT, BRANCH_ID, </w:t>
        </w:r>
        <w:r w:rsidRPr="00920004">
          <w:rPr>
            <w:rPrChange w:id="16781" w:author="phuong vu" w:date="2018-11-30T22:36:00Z">
              <w:rPr/>
            </w:rPrChange>
          </w:rPr>
          <w:t>PREVIOUS_STATUS, CURRENT_STATUS, PREVIOUS_TASK)</w:t>
        </w:r>
      </w:moveTo>
    </w:p>
    <w:moveToRangeEnd w:id="16456"/>
    <w:p w14:paraId="244D096B" w14:textId="4014E3A7" w:rsidR="009E7EFF" w:rsidRPr="00920004" w:rsidDel="006871B5" w:rsidRDefault="008904F6" w:rsidP="00D72BF9">
      <w:pPr>
        <w:pStyle w:val="Heading3"/>
        <w:rPr>
          <w:del w:id="16782" w:author="phuong vu" w:date="2018-11-30T14:05:00Z"/>
          <w:rPrChange w:id="16783" w:author="phuong vu" w:date="2018-11-30T22:36:00Z">
            <w:rPr>
              <w:del w:id="16784" w:author="phuong vu" w:date="2018-11-30T14:05:00Z"/>
            </w:rPr>
          </w:rPrChange>
        </w:rPr>
        <w:pPrChange w:id="16785" w:author="phuong vu" w:date="2018-11-30T22:22:00Z">
          <w:pPr>
            <w:ind w:left="720"/>
          </w:pPr>
        </w:pPrChange>
      </w:pPr>
      <w:del w:id="16786" w:author="phuong vu" w:date="2018-11-30T14:05:00Z">
        <w:r w:rsidRPr="00920004" w:rsidDel="006871B5">
          <w:rPr>
            <w:rPrChange w:id="16787" w:author="phuong vu" w:date="2018-11-30T22:36:00Z">
              <w:rPr/>
            </w:rPrChange>
          </w:rPr>
          <w:delText xml:space="preserve">Xem phụ lục trang </w:delText>
        </w:r>
        <w:r w:rsidRPr="00920004" w:rsidDel="006871B5">
          <w:rPr>
            <w:rPrChange w:id="16788" w:author="phuong vu" w:date="2018-11-30T22:36:00Z">
              <w:rPr/>
            </w:rPrChange>
          </w:rPr>
          <w:fldChar w:fldCharType="begin"/>
        </w:r>
        <w:r w:rsidRPr="00920004" w:rsidDel="006871B5">
          <w:rPr>
            <w:rPrChange w:id="16789" w:author="phuong vu" w:date="2018-11-30T22:36:00Z">
              <w:rPr/>
            </w:rPrChange>
          </w:rPr>
          <w:delInstrText xml:space="preserve"> PAGEREF _Ref530053515 \h </w:delInstrText>
        </w:r>
        <w:r w:rsidRPr="00920004" w:rsidDel="006871B5">
          <w:rPr>
            <w:rPrChange w:id="16790" w:author="phuong vu" w:date="2018-11-30T22:36:00Z">
              <w:rPr/>
            </w:rPrChange>
          </w:rPr>
        </w:r>
        <w:r w:rsidRPr="00920004" w:rsidDel="006871B5">
          <w:rPr>
            <w:rPrChange w:id="16791" w:author="phuong vu" w:date="2018-11-30T22:36:00Z">
              <w:rPr>
                <w:lang w:val="en-US"/>
              </w:rPr>
            </w:rPrChange>
          </w:rPr>
          <w:fldChar w:fldCharType="separate"/>
        </w:r>
      </w:del>
      <w:del w:id="16792" w:author="phuong vu" w:date="2018-11-16T10:05:00Z">
        <w:r w:rsidR="000536DA" w:rsidRPr="00920004" w:rsidDel="0090723F">
          <w:rPr>
            <w:noProof/>
            <w:rPrChange w:id="16793" w:author="phuong vu" w:date="2018-11-30T22:36:00Z">
              <w:rPr>
                <w:noProof/>
              </w:rPr>
            </w:rPrChange>
          </w:rPr>
          <w:delText>71</w:delText>
        </w:r>
      </w:del>
      <w:del w:id="16794" w:author="phuong vu" w:date="2018-11-30T14:05:00Z">
        <w:r w:rsidRPr="00920004" w:rsidDel="006871B5">
          <w:rPr>
            <w:rPrChange w:id="16795" w:author="phuong vu" w:date="2018-11-30T22:36:00Z">
              <w:rPr/>
            </w:rPrChange>
          </w:rPr>
          <w:fldChar w:fldCharType="end"/>
        </w:r>
        <w:bookmarkStart w:id="16796" w:name="_Toc531359241"/>
        <w:bookmarkStart w:id="16797" w:name="_Toc531360222"/>
        <w:bookmarkStart w:id="16798" w:name="_Toc531381064"/>
        <w:bookmarkEnd w:id="16796"/>
        <w:bookmarkEnd w:id="16797"/>
        <w:bookmarkEnd w:id="16798"/>
      </w:del>
    </w:p>
    <w:p w14:paraId="4FBF77B2" w14:textId="23EFAAF1" w:rsidR="00CB1F1C" w:rsidRPr="00920004" w:rsidRDefault="00EC1917" w:rsidP="00D72BF9">
      <w:pPr>
        <w:pStyle w:val="Heading3"/>
        <w:rPr>
          <w:ins w:id="16799" w:author="phuong vu" w:date="2018-11-16T12:09:00Z"/>
          <w:rPrChange w:id="16800" w:author="phuong vu" w:date="2018-11-30T22:36:00Z">
            <w:rPr>
              <w:ins w:id="16801" w:author="phuong vu" w:date="2018-11-16T12:09:00Z"/>
            </w:rPr>
          </w:rPrChange>
        </w:rPr>
        <w:pPrChange w:id="16802" w:author="phuong vu" w:date="2018-11-30T22:22:00Z">
          <w:pPr>
            <w:pStyle w:val="Heading3"/>
          </w:pPr>
        </w:pPrChange>
      </w:pPr>
      <w:bookmarkStart w:id="16803" w:name="_Toc531381065"/>
      <w:r w:rsidRPr="00920004">
        <w:rPr>
          <w:rPrChange w:id="16804" w:author="phuong vu" w:date="2018-11-30T22:36:00Z">
            <w:rPr/>
          </w:rPrChange>
        </w:rPr>
        <w:t>Thiết kế dữ liệu</w:t>
      </w:r>
      <w:bookmarkEnd w:id="16803"/>
    </w:p>
    <w:tbl>
      <w:tblPr>
        <w:tblW w:w="878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6805" w:author="phuong vu" w:date="2018-11-30T14:28:00Z">
          <w:tblPr>
            <w:tblW w:w="8923" w:type="dxa"/>
            <w:tblInd w:w="-5" w:type="dxa"/>
            <w:tblLook w:val="04A0" w:firstRow="1" w:lastRow="0" w:firstColumn="1" w:lastColumn="0" w:noHBand="0" w:noVBand="1"/>
          </w:tblPr>
        </w:tblPrChange>
      </w:tblPr>
      <w:tblGrid>
        <w:gridCol w:w="804"/>
        <w:gridCol w:w="3426"/>
        <w:gridCol w:w="4552"/>
        <w:tblGridChange w:id="16806">
          <w:tblGrid>
            <w:gridCol w:w="15"/>
            <w:gridCol w:w="538"/>
            <w:gridCol w:w="150"/>
            <w:gridCol w:w="3143"/>
            <w:gridCol w:w="164"/>
            <w:gridCol w:w="4772"/>
            <w:gridCol w:w="795"/>
            <w:gridCol w:w="681"/>
          </w:tblGrid>
        </w:tblGridChange>
      </w:tblGrid>
      <w:tr w:rsidR="0019031B" w:rsidRPr="00920004" w14:paraId="5E833688" w14:textId="77777777" w:rsidTr="00C10BF7">
        <w:trPr>
          <w:trHeight w:val="292"/>
          <w:ins w:id="16807" w:author="phuong vu" w:date="2018-11-16T12:09:00Z"/>
          <w:trPrChange w:id="16808" w:author="phuong vu" w:date="2018-11-30T14:28:00Z">
            <w:trPr>
              <w:gridBefore w:val="1"/>
              <w:gridAfter w:val="0"/>
              <w:trHeight w:val="291"/>
            </w:trPr>
          </w:trPrChange>
        </w:trPr>
        <w:tc>
          <w:tcPr>
            <w:tcW w:w="804" w:type="dxa"/>
            <w:shd w:val="clear" w:color="auto" w:fill="auto"/>
            <w:noWrap/>
            <w:vAlign w:val="center"/>
            <w:hideMark/>
            <w:tcPrChange w:id="16809" w:author="phuong vu" w:date="2018-11-30T14:28: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E64310" w:rsidRDefault="0019031B" w:rsidP="00E64310">
            <w:pPr>
              <w:jc w:val="center"/>
              <w:rPr>
                <w:ins w:id="16810" w:author="phuong vu" w:date="2018-11-16T12:09:00Z"/>
                <w:b/>
                <w:lang w:val="en-US"/>
                <w:rPrChange w:id="16811" w:author="phuong vu" w:date="2018-11-30T23:13:00Z">
                  <w:rPr>
                    <w:ins w:id="16812" w:author="phuong vu" w:date="2018-11-16T12:09:00Z"/>
                    <w:rFonts w:ascii="Calibri" w:eastAsia="Times New Roman" w:hAnsi="Calibri" w:cs="Calibri"/>
                    <w:b/>
                    <w:bCs/>
                    <w:color w:val="000000"/>
                    <w:sz w:val="22"/>
                    <w:szCs w:val="22"/>
                    <w:lang w:val="en-US"/>
                  </w:rPr>
                </w:rPrChange>
              </w:rPr>
              <w:pPrChange w:id="16813" w:author="phuong vu" w:date="2018-11-30T23:13:00Z">
                <w:pPr>
                  <w:spacing w:after="0" w:line="240" w:lineRule="auto"/>
                  <w:jc w:val="center"/>
                </w:pPr>
              </w:pPrChange>
            </w:pPr>
            <w:ins w:id="16814" w:author="phuong vu" w:date="2018-11-16T12:09:00Z">
              <w:r w:rsidRPr="00E64310">
                <w:rPr>
                  <w:b/>
                  <w:lang w:val="en-US"/>
                  <w:rPrChange w:id="16815" w:author="phuong vu" w:date="2018-11-30T23:13:00Z">
                    <w:rPr>
                      <w:rFonts w:ascii="Calibri" w:eastAsia="Times New Roman" w:hAnsi="Calibri" w:cs="Calibri"/>
                      <w:b/>
                      <w:bCs/>
                      <w:color w:val="000000"/>
                      <w:sz w:val="22"/>
                      <w:szCs w:val="22"/>
                      <w:lang w:val="en-US"/>
                    </w:rPr>
                  </w:rPrChange>
                </w:rPr>
                <w:t>STT</w:t>
              </w:r>
            </w:ins>
          </w:p>
        </w:tc>
        <w:tc>
          <w:tcPr>
            <w:tcW w:w="3426" w:type="dxa"/>
            <w:shd w:val="clear" w:color="auto" w:fill="auto"/>
            <w:noWrap/>
            <w:vAlign w:val="center"/>
            <w:hideMark/>
            <w:tcPrChange w:id="16816" w:author="phuong vu" w:date="2018-11-30T14:28: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E64310" w:rsidRDefault="0019031B" w:rsidP="00E64310">
            <w:pPr>
              <w:jc w:val="center"/>
              <w:rPr>
                <w:ins w:id="16817" w:author="phuong vu" w:date="2018-11-16T12:09:00Z"/>
                <w:b/>
                <w:lang w:val="en-US"/>
                <w:rPrChange w:id="16818" w:author="phuong vu" w:date="2018-11-30T23:13:00Z">
                  <w:rPr>
                    <w:ins w:id="16819" w:author="phuong vu" w:date="2018-11-16T12:09:00Z"/>
                    <w:rFonts w:ascii="Calibri" w:eastAsia="Times New Roman" w:hAnsi="Calibri" w:cs="Calibri"/>
                    <w:b/>
                    <w:bCs/>
                    <w:color w:val="000000"/>
                    <w:sz w:val="22"/>
                    <w:szCs w:val="22"/>
                    <w:lang w:val="en-US"/>
                  </w:rPr>
                </w:rPrChange>
              </w:rPr>
              <w:pPrChange w:id="16820" w:author="phuong vu" w:date="2018-11-30T23:13:00Z">
                <w:pPr>
                  <w:spacing w:after="0" w:line="240" w:lineRule="auto"/>
                  <w:jc w:val="center"/>
                </w:pPr>
              </w:pPrChange>
            </w:pPr>
            <w:ins w:id="16821" w:author="phuong vu" w:date="2018-11-16T12:09:00Z">
              <w:r w:rsidRPr="00E64310">
                <w:rPr>
                  <w:b/>
                  <w:lang w:val="en-US"/>
                  <w:rPrChange w:id="16822" w:author="phuong vu" w:date="2018-11-30T23:13:00Z">
                    <w:rPr>
                      <w:rFonts w:ascii="Calibri" w:eastAsia="Times New Roman" w:hAnsi="Calibri" w:cs="Calibri"/>
                      <w:b/>
                      <w:bCs/>
                      <w:color w:val="000000"/>
                      <w:sz w:val="22"/>
                      <w:szCs w:val="22"/>
                      <w:lang w:val="en-US"/>
                    </w:rPr>
                  </w:rPrChange>
                </w:rPr>
                <w:t>Tên bảng</w:t>
              </w:r>
            </w:ins>
          </w:p>
        </w:tc>
        <w:tc>
          <w:tcPr>
            <w:tcW w:w="4552" w:type="dxa"/>
            <w:shd w:val="clear" w:color="auto" w:fill="auto"/>
            <w:noWrap/>
            <w:vAlign w:val="center"/>
            <w:hideMark/>
            <w:tcPrChange w:id="16823" w:author="phuong vu" w:date="2018-11-30T14:28: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E64310" w:rsidRDefault="0019031B" w:rsidP="00E64310">
            <w:pPr>
              <w:jc w:val="center"/>
              <w:rPr>
                <w:ins w:id="16824" w:author="phuong vu" w:date="2018-11-16T12:09:00Z"/>
                <w:b/>
                <w:lang w:val="en-US"/>
                <w:rPrChange w:id="16825" w:author="phuong vu" w:date="2018-11-30T23:13:00Z">
                  <w:rPr>
                    <w:ins w:id="16826" w:author="phuong vu" w:date="2018-11-16T12:09:00Z"/>
                    <w:rFonts w:ascii="Calibri" w:eastAsia="Times New Roman" w:hAnsi="Calibri" w:cs="Calibri"/>
                    <w:b/>
                    <w:bCs/>
                    <w:color w:val="000000"/>
                    <w:sz w:val="22"/>
                    <w:szCs w:val="22"/>
                    <w:lang w:val="en-US"/>
                  </w:rPr>
                </w:rPrChange>
              </w:rPr>
              <w:pPrChange w:id="16827" w:author="phuong vu" w:date="2018-11-30T23:13:00Z">
                <w:pPr>
                  <w:spacing w:after="0" w:line="240" w:lineRule="auto"/>
                  <w:jc w:val="center"/>
                </w:pPr>
              </w:pPrChange>
            </w:pPr>
            <w:ins w:id="16828" w:author="phuong vu" w:date="2018-11-16T12:09:00Z">
              <w:r w:rsidRPr="00E64310">
                <w:rPr>
                  <w:b/>
                  <w:lang w:val="en-US"/>
                  <w:rPrChange w:id="16829" w:author="phuong vu" w:date="2018-11-30T23:13:00Z">
                    <w:rPr>
                      <w:rFonts w:ascii="Calibri" w:eastAsia="Times New Roman" w:hAnsi="Calibri" w:cs="Calibri"/>
                      <w:b/>
                      <w:bCs/>
                      <w:color w:val="000000"/>
                      <w:sz w:val="22"/>
                      <w:szCs w:val="22"/>
                      <w:lang w:val="en-US"/>
                    </w:rPr>
                  </w:rPrChange>
                </w:rPr>
                <w:t>Diễn giải</w:t>
              </w:r>
            </w:ins>
          </w:p>
        </w:tc>
      </w:tr>
      <w:tr w:rsidR="00CF0C7E" w:rsidRPr="00920004" w14:paraId="30FEFC51" w14:textId="77777777" w:rsidTr="00C10BF7">
        <w:tblPrEx>
          <w:tblPrExChange w:id="16830" w:author="phuong vu" w:date="2018-11-30T14:28:00Z">
            <w:tblPrEx>
              <w:tblW w:w="9562" w:type="dxa"/>
            </w:tblPrEx>
          </w:tblPrExChange>
        </w:tblPrEx>
        <w:trPr>
          <w:trHeight w:val="322"/>
          <w:ins w:id="16831" w:author="phuong vu" w:date="2018-11-16T12:09:00Z"/>
          <w:trPrChange w:id="16832" w:author="phuong vu" w:date="2018-11-30T14:28:00Z">
            <w:trPr>
              <w:gridBefore w:val="1"/>
              <w:trHeight w:val="321"/>
            </w:trPr>
          </w:trPrChange>
        </w:trPr>
        <w:tc>
          <w:tcPr>
            <w:tcW w:w="804" w:type="dxa"/>
            <w:shd w:val="clear" w:color="auto" w:fill="auto"/>
            <w:noWrap/>
            <w:vAlign w:val="center"/>
            <w:hideMark/>
            <w:tcPrChange w:id="1683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920004" w:rsidRDefault="00CF0C7E" w:rsidP="00BD0851">
            <w:pPr>
              <w:spacing w:before="240" w:after="0" w:line="0" w:lineRule="atLeast"/>
              <w:jc w:val="center"/>
              <w:rPr>
                <w:ins w:id="16834" w:author="phuong vu" w:date="2018-11-16T12:09:00Z"/>
                <w:rFonts w:eastAsia="Times New Roman"/>
                <w:color w:val="000000"/>
                <w:lang w:val="en-US"/>
                <w:rPrChange w:id="16835" w:author="phuong vu" w:date="2018-11-30T22:36:00Z">
                  <w:rPr>
                    <w:ins w:id="16836" w:author="phuong vu" w:date="2018-11-16T12:09:00Z"/>
                    <w:rFonts w:ascii="Calibri" w:eastAsia="Times New Roman" w:hAnsi="Calibri" w:cs="Calibri"/>
                    <w:color w:val="000000"/>
                    <w:sz w:val="22"/>
                    <w:szCs w:val="22"/>
                    <w:lang w:val="en-US"/>
                  </w:rPr>
                </w:rPrChange>
              </w:rPr>
              <w:pPrChange w:id="16837" w:author="phuong vu" w:date="2018-11-30T14:16:00Z">
                <w:pPr>
                  <w:spacing w:after="0" w:line="240" w:lineRule="auto"/>
                  <w:jc w:val="center"/>
                </w:pPr>
              </w:pPrChange>
            </w:pPr>
            <w:ins w:id="16838" w:author="phuong vu" w:date="2018-11-16T12:09:00Z">
              <w:r w:rsidRPr="00920004">
                <w:rPr>
                  <w:rFonts w:eastAsia="Times New Roman"/>
                  <w:color w:val="000000"/>
                  <w:rPrChange w:id="16839" w:author="phuong vu" w:date="2018-11-30T22:36:00Z">
                    <w:rPr>
                      <w:rFonts w:ascii="Calibri" w:eastAsia="Times New Roman" w:hAnsi="Calibri" w:cs="Calibri"/>
                      <w:color w:val="000000"/>
                      <w:sz w:val="22"/>
                      <w:szCs w:val="22"/>
                    </w:rPr>
                  </w:rPrChange>
                </w:rPr>
                <w:t>1</w:t>
              </w:r>
            </w:ins>
          </w:p>
        </w:tc>
        <w:tc>
          <w:tcPr>
            <w:tcW w:w="3426" w:type="dxa"/>
            <w:shd w:val="clear" w:color="auto" w:fill="auto"/>
            <w:noWrap/>
            <w:vAlign w:val="center"/>
            <w:hideMark/>
            <w:tcPrChange w:id="1684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920004" w:rsidRDefault="00CF0C7E" w:rsidP="00E64310">
            <w:pPr>
              <w:rPr>
                <w:ins w:id="16841" w:author="phuong vu" w:date="2018-11-16T12:09:00Z"/>
                <w:rFonts w:eastAsia="Times New Roman"/>
                <w:lang w:val="en-US"/>
                <w:rPrChange w:id="16842" w:author="phuong vu" w:date="2018-11-30T22:36:00Z">
                  <w:rPr>
                    <w:ins w:id="16843" w:author="phuong vu" w:date="2018-11-16T12:09:00Z"/>
                    <w:rFonts w:ascii="Times New Roman" w:eastAsia="Times New Roman" w:hAnsi="Times New Roman" w:cs="Times New Roman"/>
                    <w:color w:val="000000"/>
                    <w:lang w:val="en-US"/>
                  </w:rPr>
                </w:rPrChange>
              </w:rPr>
              <w:pPrChange w:id="16844" w:author="phuong vu" w:date="2018-11-30T23:13:00Z">
                <w:pPr>
                  <w:spacing w:after="0" w:line="240" w:lineRule="auto"/>
                </w:pPr>
              </w:pPrChange>
            </w:pPr>
            <w:ins w:id="16845" w:author="phuong vu" w:date="2018-11-16T12:32:00Z">
              <w:r w:rsidRPr="00920004">
                <w:rPr>
                  <w:rPrChange w:id="16846" w:author="phuong vu" w:date="2018-11-30T22:36:00Z">
                    <w:rPr>
                      <w:color w:val="000000"/>
                    </w:rPr>
                  </w:rPrChange>
                </w:rPr>
                <w:t>BILL</w:t>
              </w:r>
            </w:ins>
          </w:p>
        </w:tc>
        <w:tc>
          <w:tcPr>
            <w:tcW w:w="4552" w:type="dxa"/>
            <w:shd w:val="clear" w:color="auto" w:fill="auto"/>
            <w:noWrap/>
            <w:vAlign w:val="center"/>
            <w:hideMark/>
            <w:tcPrChange w:id="1684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920004" w:rsidRDefault="00CF0C7E" w:rsidP="00E64310">
            <w:pPr>
              <w:rPr>
                <w:ins w:id="16848" w:author="phuong vu" w:date="2018-11-16T12:09:00Z"/>
                <w:rFonts w:eastAsia="Times New Roman"/>
                <w:lang w:val="en-US"/>
                <w:rPrChange w:id="16849" w:author="phuong vu" w:date="2018-11-30T22:36:00Z">
                  <w:rPr>
                    <w:ins w:id="16850" w:author="phuong vu" w:date="2018-11-16T12:09:00Z"/>
                    <w:rFonts w:ascii="Times New Roman" w:eastAsia="Times New Roman" w:hAnsi="Times New Roman" w:cs="Times New Roman"/>
                    <w:color w:val="000000"/>
                    <w:lang w:val="en-US"/>
                  </w:rPr>
                </w:rPrChange>
              </w:rPr>
              <w:pPrChange w:id="16851" w:author="phuong vu" w:date="2018-11-30T23:13:00Z">
                <w:pPr>
                  <w:spacing w:after="0" w:line="240" w:lineRule="auto"/>
                </w:pPr>
              </w:pPrChange>
            </w:pPr>
            <w:ins w:id="16852" w:author="phuong vu" w:date="2018-11-16T12:32:00Z">
              <w:r w:rsidRPr="00920004">
                <w:rPr>
                  <w:rPrChange w:id="16853" w:author="phuong vu" w:date="2018-11-30T22:36:00Z">
                    <w:rPr>
                      <w:color w:val="000000"/>
                    </w:rPr>
                  </w:rPrChange>
                </w:rPr>
                <w:t>Lưu trữ hóa đơn ứng với từng đơn hàng</w:t>
              </w:r>
            </w:ins>
          </w:p>
        </w:tc>
      </w:tr>
      <w:tr w:rsidR="00CF0C7E" w:rsidRPr="00920004" w14:paraId="722752CF" w14:textId="77777777" w:rsidTr="00C10BF7">
        <w:tblPrEx>
          <w:tblPrExChange w:id="16854" w:author="phuong vu" w:date="2018-11-30T14:28:00Z">
            <w:tblPrEx>
              <w:tblW w:w="9562" w:type="dxa"/>
            </w:tblPrEx>
          </w:tblPrExChange>
        </w:tblPrEx>
        <w:trPr>
          <w:trHeight w:val="322"/>
          <w:ins w:id="16855" w:author="phuong vu" w:date="2018-11-16T12:09:00Z"/>
          <w:trPrChange w:id="16856" w:author="phuong vu" w:date="2018-11-30T14:28:00Z">
            <w:trPr>
              <w:gridBefore w:val="1"/>
              <w:trHeight w:val="321"/>
            </w:trPr>
          </w:trPrChange>
        </w:trPr>
        <w:tc>
          <w:tcPr>
            <w:tcW w:w="804" w:type="dxa"/>
            <w:shd w:val="clear" w:color="auto" w:fill="auto"/>
            <w:noWrap/>
            <w:vAlign w:val="center"/>
            <w:hideMark/>
            <w:tcPrChange w:id="1685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920004" w:rsidRDefault="00CF0C7E" w:rsidP="00BD0851">
            <w:pPr>
              <w:spacing w:before="240" w:after="0" w:line="0" w:lineRule="atLeast"/>
              <w:jc w:val="center"/>
              <w:rPr>
                <w:ins w:id="16858" w:author="phuong vu" w:date="2018-11-16T12:09:00Z"/>
                <w:rFonts w:eastAsia="Times New Roman"/>
                <w:color w:val="000000"/>
                <w:lang w:val="en-US"/>
                <w:rPrChange w:id="16859" w:author="phuong vu" w:date="2018-11-30T22:36:00Z">
                  <w:rPr>
                    <w:ins w:id="16860" w:author="phuong vu" w:date="2018-11-16T12:09:00Z"/>
                    <w:rFonts w:ascii="Calibri" w:eastAsia="Times New Roman" w:hAnsi="Calibri" w:cs="Calibri"/>
                    <w:color w:val="000000"/>
                    <w:sz w:val="22"/>
                    <w:szCs w:val="22"/>
                    <w:lang w:val="en-US"/>
                  </w:rPr>
                </w:rPrChange>
              </w:rPr>
              <w:pPrChange w:id="16861" w:author="phuong vu" w:date="2018-11-30T14:16:00Z">
                <w:pPr>
                  <w:spacing w:after="0" w:line="240" w:lineRule="auto"/>
                  <w:jc w:val="center"/>
                </w:pPr>
              </w:pPrChange>
            </w:pPr>
            <w:ins w:id="16862" w:author="phuong vu" w:date="2018-11-16T12:09:00Z">
              <w:r w:rsidRPr="00920004">
                <w:rPr>
                  <w:rFonts w:eastAsia="Times New Roman"/>
                  <w:color w:val="000000"/>
                  <w:rPrChange w:id="16863" w:author="phuong vu" w:date="2018-11-30T22:36:00Z">
                    <w:rPr>
                      <w:rFonts w:ascii="Calibri" w:eastAsia="Times New Roman" w:hAnsi="Calibri" w:cs="Calibri"/>
                      <w:color w:val="000000"/>
                      <w:sz w:val="22"/>
                      <w:szCs w:val="22"/>
                    </w:rPr>
                  </w:rPrChange>
                </w:rPr>
                <w:t>2</w:t>
              </w:r>
            </w:ins>
          </w:p>
        </w:tc>
        <w:tc>
          <w:tcPr>
            <w:tcW w:w="3426" w:type="dxa"/>
            <w:shd w:val="clear" w:color="auto" w:fill="auto"/>
            <w:noWrap/>
            <w:vAlign w:val="center"/>
            <w:hideMark/>
            <w:tcPrChange w:id="1686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920004" w:rsidRDefault="00CF0C7E" w:rsidP="00E64310">
            <w:pPr>
              <w:rPr>
                <w:ins w:id="16865" w:author="phuong vu" w:date="2018-11-16T12:09:00Z"/>
                <w:rFonts w:eastAsia="Times New Roman"/>
                <w:lang w:val="en-US"/>
                <w:rPrChange w:id="16866" w:author="phuong vu" w:date="2018-11-30T22:36:00Z">
                  <w:rPr>
                    <w:ins w:id="16867" w:author="phuong vu" w:date="2018-11-16T12:09:00Z"/>
                    <w:rFonts w:ascii="Times New Roman" w:eastAsia="Times New Roman" w:hAnsi="Times New Roman" w:cs="Times New Roman"/>
                    <w:color w:val="000000"/>
                    <w:lang w:val="en-US"/>
                  </w:rPr>
                </w:rPrChange>
              </w:rPr>
              <w:pPrChange w:id="16868" w:author="phuong vu" w:date="2018-11-30T23:13:00Z">
                <w:pPr>
                  <w:spacing w:after="0" w:line="240" w:lineRule="auto"/>
                </w:pPr>
              </w:pPrChange>
            </w:pPr>
            <w:ins w:id="16869" w:author="phuong vu" w:date="2018-11-16T12:32:00Z">
              <w:r w:rsidRPr="00920004">
                <w:rPr>
                  <w:rPrChange w:id="16870" w:author="phuong vu" w:date="2018-11-30T22:36:00Z">
                    <w:rPr>
                      <w:color w:val="000000"/>
                    </w:rPr>
                  </w:rPrChange>
                </w:rPr>
                <w:t>BILL_DETAIL</w:t>
              </w:r>
            </w:ins>
          </w:p>
        </w:tc>
        <w:tc>
          <w:tcPr>
            <w:tcW w:w="4552" w:type="dxa"/>
            <w:shd w:val="clear" w:color="auto" w:fill="auto"/>
            <w:noWrap/>
            <w:vAlign w:val="center"/>
            <w:hideMark/>
            <w:tcPrChange w:id="1687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920004" w:rsidRDefault="00CF0C7E" w:rsidP="00E64310">
            <w:pPr>
              <w:rPr>
                <w:ins w:id="16872" w:author="phuong vu" w:date="2018-11-16T12:09:00Z"/>
                <w:rFonts w:eastAsia="Times New Roman"/>
                <w:lang w:val="en-US"/>
                <w:rPrChange w:id="16873" w:author="phuong vu" w:date="2018-11-30T22:36:00Z">
                  <w:rPr>
                    <w:ins w:id="16874" w:author="phuong vu" w:date="2018-11-16T12:09:00Z"/>
                    <w:rFonts w:ascii="Times New Roman" w:eastAsia="Times New Roman" w:hAnsi="Times New Roman" w:cs="Times New Roman"/>
                    <w:color w:val="000000"/>
                    <w:lang w:val="en-US"/>
                  </w:rPr>
                </w:rPrChange>
              </w:rPr>
              <w:pPrChange w:id="16875" w:author="phuong vu" w:date="2018-11-30T23:13:00Z">
                <w:pPr>
                  <w:spacing w:after="0" w:line="240" w:lineRule="auto"/>
                </w:pPr>
              </w:pPrChange>
            </w:pPr>
            <w:ins w:id="16876" w:author="phuong vu" w:date="2018-11-16T12:32:00Z">
              <w:r w:rsidRPr="00920004">
                <w:rPr>
                  <w:rPrChange w:id="16877" w:author="phuong vu" w:date="2018-11-30T22:36:00Z">
                    <w:rPr>
                      <w:color w:val="000000"/>
                    </w:rPr>
                  </w:rPrChange>
                </w:rPr>
                <w:t>Lưu trữ thông tin chi tiết của hóa đơn</w:t>
              </w:r>
            </w:ins>
          </w:p>
        </w:tc>
      </w:tr>
      <w:tr w:rsidR="00CF0C7E" w:rsidRPr="00920004" w14:paraId="616CD4A4" w14:textId="77777777" w:rsidTr="00C10BF7">
        <w:tblPrEx>
          <w:tblPrExChange w:id="16878" w:author="phuong vu" w:date="2018-11-30T14:28:00Z">
            <w:tblPrEx>
              <w:tblW w:w="9562" w:type="dxa"/>
            </w:tblPrEx>
          </w:tblPrExChange>
        </w:tblPrEx>
        <w:trPr>
          <w:trHeight w:val="322"/>
          <w:ins w:id="16879" w:author="phuong vu" w:date="2018-11-16T12:09:00Z"/>
          <w:trPrChange w:id="16880" w:author="phuong vu" w:date="2018-11-30T14:28:00Z">
            <w:trPr>
              <w:gridBefore w:val="1"/>
              <w:trHeight w:val="321"/>
            </w:trPr>
          </w:trPrChange>
        </w:trPr>
        <w:tc>
          <w:tcPr>
            <w:tcW w:w="804" w:type="dxa"/>
            <w:shd w:val="clear" w:color="auto" w:fill="auto"/>
            <w:noWrap/>
            <w:vAlign w:val="center"/>
            <w:hideMark/>
            <w:tcPrChange w:id="16881"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920004" w:rsidRDefault="00CF0C7E" w:rsidP="00BD0851">
            <w:pPr>
              <w:spacing w:before="240" w:after="0" w:line="0" w:lineRule="atLeast"/>
              <w:jc w:val="center"/>
              <w:rPr>
                <w:ins w:id="16882" w:author="phuong vu" w:date="2018-11-16T12:09:00Z"/>
                <w:rFonts w:eastAsia="Times New Roman"/>
                <w:color w:val="000000"/>
                <w:lang w:val="en-US"/>
                <w:rPrChange w:id="16883" w:author="phuong vu" w:date="2018-11-30T22:36:00Z">
                  <w:rPr>
                    <w:ins w:id="16884" w:author="phuong vu" w:date="2018-11-16T12:09:00Z"/>
                    <w:rFonts w:ascii="Calibri" w:eastAsia="Times New Roman" w:hAnsi="Calibri" w:cs="Calibri"/>
                    <w:color w:val="000000"/>
                    <w:sz w:val="22"/>
                    <w:szCs w:val="22"/>
                    <w:lang w:val="en-US"/>
                  </w:rPr>
                </w:rPrChange>
              </w:rPr>
              <w:pPrChange w:id="16885" w:author="phuong vu" w:date="2018-11-30T14:16:00Z">
                <w:pPr>
                  <w:spacing w:after="0" w:line="240" w:lineRule="auto"/>
                  <w:jc w:val="center"/>
                </w:pPr>
              </w:pPrChange>
            </w:pPr>
            <w:ins w:id="16886" w:author="phuong vu" w:date="2018-11-16T12:09:00Z">
              <w:r w:rsidRPr="00920004">
                <w:rPr>
                  <w:rFonts w:eastAsia="Times New Roman"/>
                  <w:color w:val="000000"/>
                  <w:rPrChange w:id="16887" w:author="phuong vu" w:date="2018-11-30T22:36:00Z">
                    <w:rPr>
                      <w:rFonts w:ascii="Calibri" w:eastAsia="Times New Roman" w:hAnsi="Calibri" w:cs="Calibri"/>
                      <w:color w:val="000000"/>
                      <w:sz w:val="22"/>
                      <w:szCs w:val="22"/>
                    </w:rPr>
                  </w:rPrChange>
                </w:rPr>
                <w:t>3</w:t>
              </w:r>
            </w:ins>
          </w:p>
        </w:tc>
        <w:tc>
          <w:tcPr>
            <w:tcW w:w="3426" w:type="dxa"/>
            <w:shd w:val="clear" w:color="auto" w:fill="auto"/>
            <w:noWrap/>
            <w:vAlign w:val="center"/>
            <w:hideMark/>
            <w:tcPrChange w:id="16888"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920004" w:rsidRDefault="00CF0C7E" w:rsidP="00E64310">
            <w:pPr>
              <w:rPr>
                <w:ins w:id="16889" w:author="phuong vu" w:date="2018-11-16T12:09:00Z"/>
                <w:rFonts w:eastAsia="Times New Roman"/>
                <w:lang w:val="en-US"/>
                <w:rPrChange w:id="16890" w:author="phuong vu" w:date="2018-11-30T22:36:00Z">
                  <w:rPr>
                    <w:ins w:id="16891" w:author="phuong vu" w:date="2018-11-16T12:09:00Z"/>
                    <w:rFonts w:ascii="Times New Roman" w:eastAsia="Times New Roman" w:hAnsi="Times New Roman" w:cs="Times New Roman"/>
                    <w:color w:val="000000"/>
                    <w:lang w:val="en-US"/>
                  </w:rPr>
                </w:rPrChange>
              </w:rPr>
              <w:pPrChange w:id="16892" w:author="phuong vu" w:date="2018-11-30T23:13:00Z">
                <w:pPr>
                  <w:spacing w:after="0" w:line="240" w:lineRule="auto"/>
                </w:pPr>
              </w:pPrChange>
            </w:pPr>
            <w:ins w:id="16893" w:author="phuong vu" w:date="2018-11-16T12:32:00Z">
              <w:r w:rsidRPr="00920004">
                <w:rPr>
                  <w:rPrChange w:id="16894" w:author="phuong vu" w:date="2018-11-30T22:36:00Z">
                    <w:rPr>
                      <w:color w:val="000000"/>
                    </w:rPr>
                  </w:rPrChange>
                </w:rPr>
                <w:t>BRANCH</w:t>
              </w:r>
            </w:ins>
          </w:p>
        </w:tc>
        <w:tc>
          <w:tcPr>
            <w:tcW w:w="4552" w:type="dxa"/>
            <w:shd w:val="clear" w:color="auto" w:fill="auto"/>
            <w:noWrap/>
            <w:vAlign w:val="center"/>
            <w:hideMark/>
            <w:tcPrChange w:id="16895"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920004" w:rsidRDefault="00CF0C7E" w:rsidP="00E64310">
            <w:pPr>
              <w:rPr>
                <w:ins w:id="16896" w:author="phuong vu" w:date="2018-11-16T12:09:00Z"/>
                <w:rFonts w:eastAsia="Times New Roman"/>
                <w:lang w:val="en-US"/>
                <w:rPrChange w:id="16897" w:author="phuong vu" w:date="2018-11-30T22:36:00Z">
                  <w:rPr>
                    <w:ins w:id="16898" w:author="phuong vu" w:date="2018-11-16T12:09:00Z"/>
                    <w:rFonts w:ascii="Times New Roman" w:eastAsia="Times New Roman" w:hAnsi="Times New Roman" w:cs="Times New Roman"/>
                    <w:color w:val="000000"/>
                    <w:lang w:val="en-US"/>
                  </w:rPr>
                </w:rPrChange>
              </w:rPr>
              <w:pPrChange w:id="16899" w:author="phuong vu" w:date="2018-11-30T23:13:00Z">
                <w:pPr>
                  <w:spacing w:after="0" w:line="240" w:lineRule="auto"/>
                </w:pPr>
              </w:pPrChange>
            </w:pPr>
            <w:ins w:id="16900" w:author="phuong vu" w:date="2018-11-16T12:32:00Z">
              <w:r w:rsidRPr="00920004">
                <w:rPr>
                  <w:rPrChange w:id="16901" w:author="phuong vu" w:date="2018-11-30T22:36:00Z">
                    <w:rPr>
                      <w:color w:val="000000"/>
                    </w:rPr>
                  </w:rPrChange>
                </w:rPr>
                <w:t>Lưu trữ thông tin chi nhánh</w:t>
              </w:r>
            </w:ins>
          </w:p>
        </w:tc>
      </w:tr>
      <w:tr w:rsidR="00CF0C7E" w:rsidRPr="00920004" w14:paraId="7AC68029" w14:textId="77777777" w:rsidTr="00C10BF7">
        <w:tblPrEx>
          <w:tblPrExChange w:id="16902" w:author="phuong vu" w:date="2018-11-30T14:28:00Z">
            <w:tblPrEx>
              <w:tblW w:w="9562" w:type="dxa"/>
            </w:tblPrEx>
          </w:tblPrExChange>
        </w:tblPrEx>
        <w:trPr>
          <w:trHeight w:val="322"/>
          <w:ins w:id="16903" w:author="phuong vu" w:date="2018-11-16T12:09:00Z"/>
          <w:trPrChange w:id="16904" w:author="phuong vu" w:date="2018-11-30T14:28:00Z">
            <w:trPr>
              <w:gridBefore w:val="1"/>
              <w:trHeight w:val="321"/>
            </w:trPr>
          </w:trPrChange>
        </w:trPr>
        <w:tc>
          <w:tcPr>
            <w:tcW w:w="804" w:type="dxa"/>
            <w:shd w:val="clear" w:color="auto" w:fill="auto"/>
            <w:noWrap/>
            <w:vAlign w:val="center"/>
            <w:hideMark/>
            <w:tcPrChange w:id="16905"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920004" w:rsidRDefault="00CF0C7E" w:rsidP="00BD0851">
            <w:pPr>
              <w:spacing w:before="240" w:after="0" w:line="0" w:lineRule="atLeast"/>
              <w:jc w:val="center"/>
              <w:rPr>
                <w:ins w:id="16906" w:author="phuong vu" w:date="2018-11-16T12:09:00Z"/>
                <w:rFonts w:eastAsia="Times New Roman"/>
                <w:color w:val="000000"/>
                <w:lang w:val="en-US"/>
                <w:rPrChange w:id="16907" w:author="phuong vu" w:date="2018-11-30T22:36:00Z">
                  <w:rPr>
                    <w:ins w:id="16908" w:author="phuong vu" w:date="2018-11-16T12:09:00Z"/>
                    <w:rFonts w:ascii="Calibri" w:eastAsia="Times New Roman" w:hAnsi="Calibri" w:cs="Calibri"/>
                    <w:color w:val="000000"/>
                    <w:sz w:val="22"/>
                    <w:szCs w:val="22"/>
                    <w:lang w:val="en-US"/>
                  </w:rPr>
                </w:rPrChange>
              </w:rPr>
              <w:pPrChange w:id="16909" w:author="phuong vu" w:date="2018-11-30T14:16:00Z">
                <w:pPr>
                  <w:spacing w:after="0" w:line="240" w:lineRule="auto"/>
                  <w:jc w:val="center"/>
                </w:pPr>
              </w:pPrChange>
            </w:pPr>
            <w:ins w:id="16910" w:author="phuong vu" w:date="2018-11-16T12:09:00Z">
              <w:r w:rsidRPr="00920004">
                <w:rPr>
                  <w:rFonts w:eastAsia="Times New Roman"/>
                  <w:color w:val="000000"/>
                  <w:rPrChange w:id="16911" w:author="phuong vu" w:date="2018-11-30T22:36:00Z">
                    <w:rPr>
                      <w:rFonts w:ascii="Calibri" w:eastAsia="Times New Roman" w:hAnsi="Calibri" w:cs="Calibri"/>
                      <w:color w:val="000000"/>
                      <w:sz w:val="22"/>
                      <w:szCs w:val="22"/>
                    </w:rPr>
                  </w:rPrChange>
                </w:rPr>
                <w:t>4</w:t>
              </w:r>
            </w:ins>
          </w:p>
        </w:tc>
        <w:tc>
          <w:tcPr>
            <w:tcW w:w="3426" w:type="dxa"/>
            <w:shd w:val="clear" w:color="auto" w:fill="auto"/>
            <w:noWrap/>
            <w:vAlign w:val="center"/>
            <w:hideMark/>
            <w:tcPrChange w:id="16912"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920004" w:rsidRDefault="00CF0C7E" w:rsidP="00E64310">
            <w:pPr>
              <w:rPr>
                <w:ins w:id="16913" w:author="phuong vu" w:date="2018-11-16T12:09:00Z"/>
                <w:rFonts w:eastAsia="Times New Roman"/>
                <w:lang w:val="en-US"/>
                <w:rPrChange w:id="16914" w:author="phuong vu" w:date="2018-11-30T22:36:00Z">
                  <w:rPr>
                    <w:ins w:id="16915" w:author="phuong vu" w:date="2018-11-16T12:09:00Z"/>
                    <w:rFonts w:ascii="Times New Roman" w:eastAsia="Times New Roman" w:hAnsi="Times New Roman" w:cs="Times New Roman"/>
                    <w:color w:val="000000"/>
                    <w:lang w:val="en-US"/>
                  </w:rPr>
                </w:rPrChange>
              </w:rPr>
              <w:pPrChange w:id="16916" w:author="phuong vu" w:date="2018-11-30T23:13:00Z">
                <w:pPr>
                  <w:spacing w:after="0" w:line="240" w:lineRule="auto"/>
                </w:pPr>
              </w:pPrChange>
            </w:pPr>
            <w:ins w:id="16917" w:author="phuong vu" w:date="2018-11-16T12:32:00Z">
              <w:r w:rsidRPr="00920004">
                <w:rPr>
                  <w:rPrChange w:id="16918" w:author="phuong vu" w:date="2018-11-30T22:36:00Z">
                    <w:rPr>
                      <w:color w:val="000000"/>
                    </w:rPr>
                  </w:rPrChange>
                </w:rPr>
                <w:t>COLOR</w:t>
              </w:r>
            </w:ins>
          </w:p>
        </w:tc>
        <w:tc>
          <w:tcPr>
            <w:tcW w:w="4552" w:type="dxa"/>
            <w:shd w:val="clear" w:color="auto" w:fill="auto"/>
            <w:noWrap/>
            <w:vAlign w:val="center"/>
            <w:hideMark/>
            <w:tcPrChange w:id="16919"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920004" w:rsidRDefault="00CF0C7E" w:rsidP="00E64310">
            <w:pPr>
              <w:rPr>
                <w:ins w:id="16920" w:author="phuong vu" w:date="2018-11-16T12:09:00Z"/>
                <w:rFonts w:eastAsia="Times New Roman"/>
                <w:lang w:val="en-US"/>
                <w:rPrChange w:id="16921" w:author="phuong vu" w:date="2018-11-30T22:36:00Z">
                  <w:rPr>
                    <w:ins w:id="16922" w:author="phuong vu" w:date="2018-11-16T12:09:00Z"/>
                    <w:rFonts w:ascii="Times New Roman" w:eastAsia="Times New Roman" w:hAnsi="Times New Roman" w:cs="Times New Roman"/>
                    <w:color w:val="000000"/>
                    <w:lang w:val="en-US"/>
                  </w:rPr>
                </w:rPrChange>
              </w:rPr>
              <w:pPrChange w:id="16923" w:author="phuong vu" w:date="2018-11-30T23:13:00Z">
                <w:pPr>
                  <w:spacing w:after="0" w:line="240" w:lineRule="auto"/>
                </w:pPr>
              </w:pPrChange>
            </w:pPr>
            <w:ins w:id="16924" w:author="phuong vu" w:date="2018-11-16T12:32:00Z">
              <w:r w:rsidRPr="00920004">
                <w:rPr>
                  <w:rPrChange w:id="16925" w:author="phuong vu" w:date="2018-11-30T22:36:00Z">
                    <w:rPr>
                      <w:color w:val="000000"/>
                    </w:rPr>
                  </w:rPrChange>
                </w:rPr>
                <w:t>Lưu trữ màu sắc quần áo</w:t>
              </w:r>
            </w:ins>
          </w:p>
        </w:tc>
      </w:tr>
      <w:tr w:rsidR="00CF0C7E" w:rsidRPr="00920004" w14:paraId="0CCB90E4" w14:textId="77777777" w:rsidTr="00C10BF7">
        <w:tblPrEx>
          <w:tblPrExChange w:id="16926" w:author="phuong vu" w:date="2018-11-30T14:28:00Z">
            <w:tblPrEx>
              <w:tblW w:w="9562" w:type="dxa"/>
            </w:tblPrEx>
          </w:tblPrExChange>
        </w:tblPrEx>
        <w:trPr>
          <w:trHeight w:val="322"/>
          <w:ins w:id="16927" w:author="phuong vu" w:date="2018-11-16T12:09:00Z"/>
          <w:trPrChange w:id="16928" w:author="phuong vu" w:date="2018-11-30T14:28:00Z">
            <w:trPr>
              <w:gridBefore w:val="1"/>
              <w:trHeight w:val="321"/>
            </w:trPr>
          </w:trPrChange>
        </w:trPr>
        <w:tc>
          <w:tcPr>
            <w:tcW w:w="804" w:type="dxa"/>
            <w:shd w:val="clear" w:color="auto" w:fill="auto"/>
            <w:noWrap/>
            <w:vAlign w:val="center"/>
            <w:hideMark/>
            <w:tcPrChange w:id="16929"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920004" w:rsidRDefault="00CF0C7E" w:rsidP="00BD0851">
            <w:pPr>
              <w:spacing w:before="240" w:after="0" w:line="0" w:lineRule="atLeast"/>
              <w:jc w:val="center"/>
              <w:rPr>
                <w:ins w:id="16930" w:author="phuong vu" w:date="2018-11-16T12:09:00Z"/>
                <w:rFonts w:eastAsia="Times New Roman"/>
                <w:color w:val="000000"/>
                <w:lang w:val="en-US"/>
                <w:rPrChange w:id="16931" w:author="phuong vu" w:date="2018-11-30T22:36:00Z">
                  <w:rPr>
                    <w:ins w:id="16932" w:author="phuong vu" w:date="2018-11-16T12:09:00Z"/>
                    <w:rFonts w:ascii="Calibri" w:eastAsia="Times New Roman" w:hAnsi="Calibri" w:cs="Calibri"/>
                    <w:color w:val="000000"/>
                    <w:sz w:val="22"/>
                    <w:szCs w:val="22"/>
                    <w:lang w:val="en-US"/>
                  </w:rPr>
                </w:rPrChange>
              </w:rPr>
              <w:pPrChange w:id="16933" w:author="phuong vu" w:date="2018-11-30T14:16:00Z">
                <w:pPr>
                  <w:spacing w:after="0" w:line="240" w:lineRule="auto"/>
                  <w:jc w:val="center"/>
                </w:pPr>
              </w:pPrChange>
            </w:pPr>
            <w:ins w:id="16934" w:author="phuong vu" w:date="2018-11-16T12:09:00Z">
              <w:r w:rsidRPr="00920004">
                <w:rPr>
                  <w:rFonts w:eastAsia="Times New Roman"/>
                  <w:color w:val="000000"/>
                  <w:rPrChange w:id="16935" w:author="phuong vu" w:date="2018-11-30T22:36:00Z">
                    <w:rPr>
                      <w:rFonts w:ascii="Calibri" w:eastAsia="Times New Roman" w:hAnsi="Calibri" w:cs="Calibri"/>
                      <w:color w:val="000000"/>
                      <w:sz w:val="22"/>
                      <w:szCs w:val="22"/>
                    </w:rPr>
                  </w:rPrChange>
                </w:rPr>
                <w:t>5</w:t>
              </w:r>
            </w:ins>
          </w:p>
        </w:tc>
        <w:tc>
          <w:tcPr>
            <w:tcW w:w="3426" w:type="dxa"/>
            <w:shd w:val="clear" w:color="auto" w:fill="auto"/>
            <w:noWrap/>
            <w:vAlign w:val="center"/>
            <w:hideMark/>
            <w:tcPrChange w:id="1693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920004" w:rsidRDefault="00CF0C7E" w:rsidP="00E64310">
            <w:pPr>
              <w:rPr>
                <w:ins w:id="16937" w:author="phuong vu" w:date="2018-11-16T12:09:00Z"/>
                <w:rFonts w:eastAsia="Times New Roman"/>
                <w:lang w:val="en-US"/>
                <w:rPrChange w:id="16938" w:author="phuong vu" w:date="2018-11-30T22:36:00Z">
                  <w:rPr>
                    <w:ins w:id="16939" w:author="phuong vu" w:date="2018-11-16T12:09:00Z"/>
                    <w:rFonts w:ascii="Times New Roman" w:eastAsia="Times New Roman" w:hAnsi="Times New Roman" w:cs="Times New Roman"/>
                    <w:color w:val="000000"/>
                    <w:lang w:val="en-US"/>
                  </w:rPr>
                </w:rPrChange>
              </w:rPr>
              <w:pPrChange w:id="16940" w:author="phuong vu" w:date="2018-11-30T23:13:00Z">
                <w:pPr>
                  <w:spacing w:after="0" w:line="240" w:lineRule="auto"/>
                </w:pPr>
              </w:pPrChange>
            </w:pPr>
            <w:ins w:id="16941" w:author="phuong vu" w:date="2018-11-16T12:32:00Z">
              <w:r w:rsidRPr="00920004">
                <w:rPr>
                  <w:rPrChange w:id="16942" w:author="phuong vu" w:date="2018-11-30T22:36:00Z">
                    <w:rPr>
                      <w:color w:val="000000"/>
                    </w:rPr>
                  </w:rPrChange>
                </w:rPr>
                <w:t>COLOR_GROUP</w:t>
              </w:r>
            </w:ins>
          </w:p>
        </w:tc>
        <w:tc>
          <w:tcPr>
            <w:tcW w:w="4552" w:type="dxa"/>
            <w:shd w:val="clear" w:color="auto" w:fill="auto"/>
            <w:noWrap/>
            <w:vAlign w:val="center"/>
            <w:hideMark/>
            <w:tcPrChange w:id="1694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920004" w:rsidRDefault="00CF0C7E" w:rsidP="00E64310">
            <w:pPr>
              <w:rPr>
                <w:ins w:id="16944" w:author="phuong vu" w:date="2018-11-16T12:09:00Z"/>
                <w:rFonts w:eastAsia="Times New Roman"/>
                <w:lang w:val="en-US"/>
                <w:rPrChange w:id="16945" w:author="phuong vu" w:date="2018-11-30T22:36:00Z">
                  <w:rPr>
                    <w:ins w:id="16946" w:author="phuong vu" w:date="2018-11-16T12:09:00Z"/>
                    <w:rFonts w:ascii="Times New Roman" w:eastAsia="Times New Roman" w:hAnsi="Times New Roman" w:cs="Times New Roman"/>
                    <w:color w:val="000000"/>
                    <w:lang w:val="en-US"/>
                  </w:rPr>
                </w:rPrChange>
              </w:rPr>
              <w:pPrChange w:id="16947" w:author="phuong vu" w:date="2018-11-30T23:13:00Z">
                <w:pPr>
                  <w:spacing w:after="0" w:line="240" w:lineRule="auto"/>
                </w:pPr>
              </w:pPrChange>
            </w:pPr>
            <w:ins w:id="16948" w:author="phuong vu" w:date="2018-11-16T12:32:00Z">
              <w:r w:rsidRPr="00920004">
                <w:rPr>
                  <w:rPrChange w:id="16949" w:author="phuong vu" w:date="2018-11-30T22:36:00Z">
                    <w:rPr>
                      <w:color w:val="000000"/>
                    </w:rPr>
                  </w:rPrChange>
                </w:rPr>
                <w:t>Lưu trữ nhóm màu để phân loại quần áo</w:t>
              </w:r>
            </w:ins>
          </w:p>
        </w:tc>
      </w:tr>
      <w:tr w:rsidR="00CF0C7E" w:rsidRPr="00920004" w14:paraId="5B4E2C8F" w14:textId="77777777" w:rsidTr="00C10BF7">
        <w:tblPrEx>
          <w:tblPrExChange w:id="16950" w:author="phuong vu" w:date="2018-11-30T14:28:00Z">
            <w:tblPrEx>
              <w:tblW w:w="9562" w:type="dxa"/>
            </w:tblPrEx>
          </w:tblPrExChange>
        </w:tblPrEx>
        <w:trPr>
          <w:trHeight w:val="322"/>
          <w:ins w:id="16951" w:author="phuong vu" w:date="2018-11-16T12:09:00Z"/>
          <w:trPrChange w:id="16952" w:author="phuong vu" w:date="2018-11-30T14:28:00Z">
            <w:trPr>
              <w:gridBefore w:val="1"/>
              <w:trHeight w:val="321"/>
            </w:trPr>
          </w:trPrChange>
        </w:trPr>
        <w:tc>
          <w:tcPr>
            <w:tcW w:w="804" w:type="dxa"/>
            <w:shd w:val="clear" w:color="auto" w:fill="auto"/>
            <w:noWrap/>
            <w:vAlign w:val="center"/>
            <w:hideMark/>
            <w:tcPrChange w:id="1695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920004" w:rsidRDefault="00CF0C7E" w:rsidP="00BD0851">
            <w:pPr>
              <w:spacing w:before="240" w:after="0" w:line="0" w:lineRule="atLeast"/>
              <w:jc w:val="center"/>
              <w:rPr>
                <w:ins w:id="16954" w:author="phuong vu" w:date="2018-11-16T12:09:00Z"/>
                <w:rFonts w:eastAsia="Times New Roman"/>
                <w:color w:val="000000"/>
                <w:lang w:val="en-US"/>
                <w:rPrChange w:id="16955" w:author="phuong vu" w:date="2018-11-30T22:36:00Z">
                  <w:rPr>
                    <w:ins w:id="16956" w:author="phuong vu" w:date="2018-11-16T12:09:00Z"/>
                    <w:rFonts w:ascii="Calibri" w:eastAsia="Times New Roman" w:hAnsi="Calibri" w:cs="Calibri"/>
                    <w:color w:val="000000"/>
                    <w:sz w:val="22"/>
                    <w:szCs w:val="22"/>
                    <w:lang w:val="en-US"/>
                  </w:rPr>
                </w:rPrChange>
              </w:rPr>
              <w:pPrChange w:id="16957" w:author="phuong vu" w:date="2018-11-30T14:16:00Z">
                <w:pPr>
                  <w:spacing w:after="0" w:line="240" w:lineRule="auto"/>
                  <w:jc w:val="center"/>
                </w:pPr>
              </w:pPrChange>
            </w:pPr>
            <w:ins w:id="16958" w:author="phuong vu" w:date="2018-11-16T12:09:00Z">
              <w:r w:rsidRPr="00920004">
                <w:rPr>
                  <w:rFonts w:eastAsia="Times New Roman"/>
                  <w:color w:val="000000"/>
                  <w:rPrChange w:id="16959" w:author="phuong vu" w:date="2018-11-30T22:36:00Z">
                    <w:rPr>
                      <w:rFonts w:ascii="Calibri" w:eastAsia="Times New Roman" w:hAnsi="Calibri" w:cs="Calibri"/>
                      <w:color w:val="000000"/>
                      <w:sz w:val="22"/>
                      <w:szCs w:val="22"/>
                    </w:rPr>
                  </w:rPrChange>
                </w:rPr>
                <w:t>6</w:t>
              </w:r>
            </w:ins>
          </w:p>
        </w:tc>
        <w:tc>
          <w:tcPr>
            <w:tcW w:w="3426" w:type="dxa"/>
            <w:shd w:val="clear" w:color="auto" w:fill="auto"/>
            <w:noWrap/>
            <w:vAlign w:val="center"/>
            <w:hideMark/>
            <w:tcPrChange w:id="1696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920004" w:rsidRDefault="00CF0C7E" w:rsidP="00E64310">
            <w:pPr>
              <w:rPr>
                <w:ins w:id="16961" w:author="phuong vu" w:date="2018-11-16T12:09:00Z"/>
                <w:rFonts w:eastAsia="Times New Roman"/>
                <w:lang w:val="en-US"/>
                <w:rPrChange w:id="16962" w:author="phuong vu" w:date="2018-11-30T22:36:00Z">
                  <w:rPr>
                    <w:ins w:id="16963" w:author="phuong vu" w:date="2018-11-16T12:09:00Z"/>
                    <w:rFonts w:ascii="Times New Roman" w:eastAsia="Times New Roman" w:hAnsi="Times New Roman" w:cs="Times New Roman"/>
                    <w:color w:val="000000"/>
                    <w:lang w:val="en-US"/>
                  </w:rPr>
                </w:rPrChange>
              </w:rPr>
              <w:pPrChange w:id="16964" w:author="phuong vu" w:date="2018-11-30T23:13:00Z">
                <w:pPr>
                  <w:spacing w:after="0" w:line="240" w:lineRule="auto"/>
                </w:pPr>
              </w:pPrChange>
            </w:pPr>
            <w:ins w:id="16965" w:author="phuong vu" w:date="2018-11-16T12:32:00Z">
              <w:r w:rsidRPr="00920004">
                <w:rPr>
                  <w:rPrChange w:id="16966" w:author="phuong vu" w:date="2018-11-30T22:36:00Z">
                    <w:rPr>
                      <w:color w:val="000000"/>
                    </w:rPr>
                  </w:rPrChange>
                </w:rPr>
                <w:t>CUSTOMER</w:t>
              </w:r>
            </w:ins>
          </w:p>
        </w:tc>
        <w:tc>
          <w:tcPr>
            <w:tcW w:w="4552" w:type="dxa"/>
            <w:shd w:val="clear" w:color="auto" w:fill="auto"/>
            <w:noWrap/>
            <w:vAlign w:val="center"/>
            <w:hideMark/>
            <w:tcPrChange w:id="1696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920004" w:rsidRDefault="00CF0C7E" w:rsidP="00E64310">
            <w:pPr>
              <w:rPr>
                <w:ins w:id="16968" w:author="phuong vu" w:date="2018-11-16T12:09:00Z"/>
                <w:rFonts w:eastAsia="Times New Roman"/>
                <w:lang w:val="en-US"/>
                <w:rPrChange w:id="16969" w:author="phuong vu" w:date="2018-11-30T22:36:00Z">
                  <w:rPr>
                    <w:ins w:id="16970" w:author="phuong vu" w:date="2018-11-16T12:09:00Z"/>
                    <w:rFonts w:ascii="Times New Roman" w:eastAsia="Times New Roman" w:hAnsi="Times New Roman" w:cs="Times New Roman"/>
                    <w:color w:val="000000"/>
                    <w:lang w:val="en-US"/>
                  </w:rPr>
                </w:rPrChange>
              </w:rPr>
              <w:pPrChange w:id="16971" w:author="phuong vu" w:date="2018-11-30T23:13:00Z">
                <w:pPr>
                  <w:spacing w:after="0" w:line="240" w:lineRule="auto"/>
                </w:pPr>
              </w:pPrChange>
            </w:pPr>
            <w:ins w:id="16972" w:author="phuong vu" w:date="2018-11-16T12:32:00Z">
              <w:r w:rsidRPr="00920004">
                <w:rPr>
                  <w:rPrChange w:id="16973" w:author="phuong vu" w:date="2018-11-30T22:36:00Z">
                    <w:rPr>
                      <w:color w:val="000000"/>
                    </w:rPr>
                  </w:rPrChange>
                </w:rPr>
                <w:t>Lưu trữ thông tin khách hàng</w:t>
              </w:r>
            </w:ins>
          </w:p>
        </w:tc>
      </w:tr>
      <w:tr w:rsidR="00CF0C7E" w:rsidRPr="00920004" w14:paraId="78746859" w14:textId="77777777" w:rsidTr="00C10BF7">
        <w:tblPrEx>
          <w:tblPrExChange w:id="16974" w:author="phuong vu" w:date="2018-11-30T14:28:00Z">
            <w:tblPrEx>
              <w:tblW w:w="9562" w:type="dxa"/>
            </w:tblPrEx>
          </w:tblPrExChange>
        </w:tblPrEx>
        <w:trPr>
          <w:trHeight w:val="322"/>
          <w:ins w:id="16975" w:author="phuong vu" w:date="2018-11-16T12:09:00Z"/>
          <w:trPrChange w:id="16976" w:author="phuong vu" w:date="2018-11-30T14:28:00Z">
            <w:trPr>
              <w:gridBefore w:val="1"/>
              <w:trHeight w:val="321"/>
            </w:trPr>
          </w:trPrChange>
        </w:trPr>
        <w:tc>
          <w:tcPr>
            <w:tcW w:w="804" w:type="dxa"/>
            <w:shd w:val="clear" w:color="auto" w:fill="auto"/>
            <w:noWrap/>
            <w:vAlign w:val="center"/>
            <w:hideMark/>
            <w:tcPrChange w:id="1697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920004" w:rsidRDefault="00CF0C7E" w:rsidP="00BD0851">
            <w:pPr>
              <w:spacing w:before="240" w:after="0" w:line="0" w:lineRule="atLeast"/>
              <w:jc w:val="center"/>
              <w:rPr>
                <w:ins w:id="16978" w:author="phuong vu" w:date="2018-11-16T12:09:00Z"/>
                <w:rFonts w:eastAsia="Times New Roman"/>
                <w:color w:val="000000"/>
                <w:lang w:val="en-US"/>
                <w:rPrChange w:id="16979" w:author="phuong vu" w:date="2018-11-30T22:36:00Z">
                  <w:rPr>
                    <w:ins w:id="16980" w:author="phuong vu" w:date="2018-11-16T12:09:00Z"/>
                    <w:rFonts w:ascii="Calibri" w:eastAsia="Times New Roman" w:hAnsi="Calibri" w:cs="Calibri"/>
                    <w:color w:val="000000"/>
                    <w:sz w:val="22"/>
                    <w:szCs w:val="22"/>
                    <w:lang w:val="en-US"/>
                  </w:rPr>
                </w:rPrChange>
              </w:rPr>
              <w:pPrChange w:id="16981" w:author="phuong vu" w:date="2018-11-30T14:16:00Z">
                <w:pPr>
                  <w:spacing w:after="0" w:line="240" w:lineRule="auto"/>
                  <w:jc w:val="center"/>
                </w:pPr>
              </w:pPrChange>
            </w:pPr>
            <w:ins w:id="16982" w:author="phuong vu" w:date="2018-11-16T12:09:00Z">
              <w:r w:rsidRPr="00920004">
                <w:rPr>
                  <w:rFonts w:eastAsia="Times New Roman"/>
                  <w:color w:val="000000"/>
                  <w:rPrChange w:id="16983" w:author="phuong vu" w:date="2018-11-30T22:36:00Z">
                    <w:rPr>
                      <w:rFonts w:ascii="Calibri" w:eastAsia="Times New Roman" w:hAnsi="Calibri" w:cs="Calibri"/>
                      <w:color w:val="000000"/>
                      <w:sz w:val="22"/>
                      <w:szCs w:val="22"/>
                    </w:rPr>
                  </w:rPrChange>
                </w:rPr>
                <w:t>7</w:t>
              </w:r>
            </w:ins>
          </w:p>
        </w:tc>
        <w:tc>
          <w:tcPr>
            <w:tcW w:w="3426" w:type="dxa"/>
            <w:shd w:val="clear" w:color="auto" w:fill="auto"/>
            <w:noWrap/>
            <w:vAlign w:val="center"/>
            <w:hideMark/>
            <w:tcPrChange w:id="1698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920004" w:rsidRDefault="00CF0C7E" w:rsidP="00E64310">
            <w:pPr>
              <w:rPr>
                <w:ins w:id="16985" w:author="phuong vu" w:date="2018-11-16T12:09:00Z"/>
                <w:rFonts w:eastAsia="Times New Roman"/>
                <w:lang w:val="en-US"/>
                <w:rPrChange w:id="16986" w:author="phuong vu" w:date="2018-11-30T22:36:00Z">
                  <w:rPr>
                    <w:ins w:id="16987" w:author="phuong vu" w:date="2018-11-16T12:09:00Z"/>
                    <w:rFonts w:ascii="Times New Roman" w:eastAsia="Times New Roman" w:hAnsi="Times New Roman" w:cs="Times New Roman"/>
                    <w:color w:val="000000"/>
                    <w:lang w:val="en-US"/>
                  </w:rPr>
                </w:rPrChange>
              </w:rPr>
              <w:pPrChange w:id="16988" w:author="phuong vu" w:date="2018-11-30T23:13:00Z">
                <w:pPr>
                  <w:spacing w:after="0" w:line="240" w:lineRule="auto"/>
                </w:pPr>
              </w:pPrChange>
            </w:pPr>
            <w:ins w:id="16989" w:author="phuong vu" w:date="2018-11-16T12:32:00Z">
              <w:r w:rsidRPr="00920004">
                <w:rPr>
                  <w:rPrChange w:id="16990" w:author="phuong vu" w:date="2018-11-30T22:36:00Z">
                    <w:rPr>
                      <w:color w:val="000000"/>
                    </w:rPr>
                  </w:rPrChange>
                </w:rPr>
                <w:t>CUSTOMER_ORDER</w:t>
              </w:r>
            </w:ins>
          </w:p>
        </w:tc>
        <w:tc>
          <w:tcPr>
            <w:tcW w:w="4552" w:type="dxa"/>
            <w:shd w:val="clear" w:color="auto" w:fill="auto"/>
            <w:noWrap/>
            <w:vAlign w:val="center"/>
            <w:hideMark/>
            <w:tcPrChange w:id="1699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920004" w:rsidRDefault="00CF0C7E" w:rsidP="00E64310">
            <w:pPr>
              <w:rPr>
                <w:ins w:id="16992" w:author="phuong vu" w:date="2018-11-16T12:09:00Z"/>
                <w:rFonts w:eastAsia="Times New Roman"/>
                <w:lang w:val="en-US"/>
                <w:rPrChange w:id="16993" w:author="phuong vu" w:date="2018-11-30T22:36:00Z">
                  <w:rPr>
                    <w:ins w:id="16994" w:author="phuong vu" w:date="2018-11-16T12:09:00Z"/>
                    <w:rFonts w:ascii="Times New Roman" w:eastAsia="Times New Roman" w:hAnsi="Times New Roman" w:cs="Times New Roman"/>
                    <w:color w:val="000000"/>
                    <w:lang w:val="en-US"/>
                  </w:rPr>
                </w:rPrChange>
              </w:rPr>
              <w:pPrChange w:id="16995" w:author="phuong vu" w:date="2018-11-30T23:13:00Z">
                <w:pPr>
                  <w:spacing w:after="0" w:line="240" w:lineRule="auto"/>
                </w:pPr>
              </w:pPrChange>
            </w:pPr>
            <w:ins w:id="16996" w:author="phuong vu" w:date="2018-11-16T12:32:00Z">
              <w:r w:rsidRPr="00920004">
                <w:rPr>
                  <w:rPrChange w:id="16997" w:author="phuong vu" w:date="2018-11-30T22:36:00Z">
                    <w:rPr>
                      <w:color w:val="000000"/>
                    </w:rPr>
                  </w:rPrChange>
                </w:rPr>
                <w:t>Lưu trữ thông tin đơn hàng</w:t>
              </w:r>
            </w:ins>
          </w:p>
        </w:tc>
      </w:tr>
      <w:tr w:rsidR="00CF0C7E" w:rsidRPr="00920004" w14:paraId="3CC15D07" w14:textId="77777777" w:rsidTr="00C10BF7">
        <w:tblPrEx>
          <w:tblPrExChange w:id="16998" w:author="phuong vu" w:date="2018-11-30T14:28:00Z">
            <w:tblPrEx>
              <w:tblW w:w="9562" w:type="dxa"/>
            </w:tblPrEx>
          </w:tblPrExChange>
        </w:tblPrEx>
        <w:trPr>
          <w:trHeight w:val="322"/>
          <w:ins w:id="16999" w:author="phuong vu" w:date="2018-11-16T12:09:00Z"/>
          <w:trPrChange w:id="17000" w:author="phuong vu" w:date="2018-11-30T14:28:00Z">
            <w:trPr>
              <w:gridBefore w:val="1"/>
              <w:trHeight w:val="321"/>
            </w:trPr>
          </w:trPrChange>
        </w:trPr>
        <w:tc>
          <w:tcPr>
            <w:tcW w:w="804" w:type="dxa"/>
            <w:shd w:val="clear" w:color="auto" w:fill="auto"/>
            <w:noWrap/>
            <w:vAlign w:val="center"/>
            <w:hideMark/>
            <w:tcPrChange w:id="17001"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920004" w:rsidRDefault="00CF0C7E" w:rsidP="00BD0851">
            <w:pPr>
              <w:spacing w:before="240" w:after="0" w:line="0" w:lineRule="atLeast"/>
              <w:jc w:val="center"/>
              <w:rPr>
                <w:ins w:id="17002" w:author="phuong vu" w:date="2018-11-16T12:09:00Z"/>
                <w:rFonts w:eastAsia="Times New Roman"/>
                <w:color w:val="000000"/>
                <w:lang w:val="en-US"/>
                <w:rPrChange w:id="17003" w:author="phuong vu" w:date="2018-11-30T22:36:00Z">
                  <w:rPr>
                    <w:ins w:id="17004" w:author="phuong vu" w:date="2018-11-16T12:09:00Z"/>
                    <w:rFonts w:ascii="Calibri" w:eastAsia="Times New Roman" w:hAnsi="Calibri" w:cs="Calibri"/>
                    <w:color w:val="000000"/>
                    <w:sz w:val="22"/>
                    <w:szCs w:val="22"/>
                    <w:lang w:val="en-US"/>
                  </w:rPr>
                </w:rPrChange>
              </w:rPr>
              <w:pPrChange w:id="17005" w:author="phuong vu" w:date="2018-11-30T14:16:00Z">
                <w:pPr>
                  <w:spacing w:after="0" w:line="240" w:lineRule="auto"/>
                  <w:jc w:val="center"/>
                </w:pPr>
              </w:pPrChange>
            </w:pPr>
            <w:ins w:id="17006" w:author="phuong vu" w:date="2018-11-16T12:09:00Z">
              <w:r w:rsidRPr="00920004">
                <w:rPr>
                  <w:rFonts w:eastAsia="Times New Roman"/>
                  <w:color w:val="000000"/>
                  <w:rPrChange w:id="17007" w:author="phuong vu" w:date="2018-11-30T22:36:00Z">
                    <w:rPr>
                      <w:rFonts w:ascii="Calibri" w:eastAsia="Times New Roman" w:hAnsi="Calibri" w:cs="Calibri"/>
                      <w:color w:val="000000"/>
                      <w:sz w:val="22"/>
                      <w:szCs w:val="22"/>
                    </w:rPr>
                  </w:rPrChange>
                </w:rPr>
                <w:t>8</w:t>
              </w:r>
            </w:ins>
          </w:p>
        </w:tc>
        <w:tc>
          <w:tcPr>
            <w:tcW w:w="3426" w:type="dxa"/>
            <w:shd w:val="clear" w:color="auto" w:fill="auto"/>
            <w:noWrap/>
            <w:vAlign w:val="center"/>
            <w:hideMark/>
            <w:tcPrChange w:id="17008"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920004" w:rsidRDefault="00CF0C7E" w:rsidP="00E64310">
            <w:pPr>
              <w:rPr>
                <w:ins w:id="17009" w:author="phuong vu" w:date="2018-11-16T12:09:00Z"/>
                <w:rFonts w:eastAsia="Times New Roman"/>
                <w:lang w:val="en-US"/>
                <w:rPrChange w:id="17010" w:author="phuong vu" w:date="2018-11-30T22:36:00Z">
                  <w:rPr>
                    <w:ins w:id="17011" w:author="phuong vu" w:date="2018-11-16T12:09:00Z"/>
                    <w:rFonts w:ascii="Times New Roman" w:eastAsia="Times New Roman" w:hAnsi="Times New Roman" w:cs="Times New Roman"/>
                    <w:color w:val="000000"/>
                    <w:lang w:val="en-US"/>
                  </w:rPr>
                </w:rPrChange>
              </w:rPr>
              <w:pPrChange w:id="17012" w:author="phuong vu" w:date="2018-11-30T23:13:00Z">
                <w:pPr>
                  <w:spacing w:after="0" w:line="240" w:lineRule="auto"/>
                </w:pPr>
              </w:pPrChange>
            </w:pPr>
            <w:ins w:id="17013" w:author="phuong vu" w:date="2018-11-16T12:32:00Z">
              <w:r w:rsidRPr="00920004">
                <w:rPr>
                  <w:rPrChange w:id="17014" w:author="phuong vu" w:date="2018-11-30T22:36:00Z">
                    <w:rPr>
                      <w:color w:val="000000"/>
                    </w:rPr>
                  </w:rPrChange>
                </w:rPr>
                <w:t>LABEL</w:t>
              </w:r>
            </w:ins>
          </w:p>
        </w:tc>
        <w:tc>
          <w:tcPr>
            <w:tcW w:w="4552" w:type="dxa"/>
            <w:shd w:val="clear" w:color="auto" w:fill="auto"/>
            <w:noWrap/>
            <w:vAlign w:val="center"/>
            <w:hideMark/>
            <w:tcPrChange w:id="17015"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920004" w:rsidRDefault="00CF0C7E" w:rsidP="00E64310">
            <w:pPr>
              <w:rPr>
                <w:ins w:id="17016" w:author="phuong vu" w:date="2018-11-16T12:09:00Z"/>
                <w:rFonts w:eastAsia="Times New Roman"/>
                <w:lang w:val="en-US"/>
                <w:rPrChange w:id="17017" w:author="phuong vu" w:date="2018-11-30T22:36:00Z">
                  <w:rPr>
                    <w:ins w:id="17018" w:author="phuong vu" w:date="2018-11-16T12:09:00Z"/>
                    <w:rFonts w:ascii="Times New Roman" w:eastAsia="Times New Roman" w:hAnsi="Times New Roman" w:cs="Times New Roman"/>
                    <w:color w:val="000000"/>
                    <w:lang w:val="en-US"/>
                  </w:rPr>
                </w:rPrChange>
              </w:rPr>
              <w:pPrChange w:id="17019" w:author="phuong vu" w:date="2018-11-30T23:13:00Z">
                <w:pPr>
                  <w:spacing w:after="0" w:line="240" w:lineRule="auto"/>
                </w:pPr>
              </w:pPrChange>
            </w:pPr>
            <w:ins w:id="17020" w:author="phuong vu" w:date="2018-11-16T12:32:00Z">
              <w:r w:rsidRPr="00920004">
                <w:rPr>
                  <w:rPrChange w:id="17021" w:author="phuong vu" w:date="2018-11-30T22:36:00Z">
                    <w:rPr>
                      <w:color w:val="000000"/>
                    </w:rPr>
                  </w:rPrChange>
                </w:rPr>
                <w:t>Lưu trữ nhãn hiệu để nhận biết quần áo</w:t>
              </w:r>
            </w:ins>
          </w:p>
        </w:tc>
      </w:tr>
      <w:tr w:rsidR="00CF0C7E" w:rsidRPr="00920004" w14:paraId="69750BEC" w14:textId="77777777" w:rsidTr="00C10BF7">
        <w:tblPrEx>
          <w:tblPrExChange w:id="17022" w:author="phuong vu" w:date="2018-11-30T14:28:00Z">
            <w:tblPrEx>
              <w:tblW w:w="9562" w:type="dxa"/>
            </w:tblPrEx>
          </w:tblPrExChange>
        </w:tblPrEx>
        <w:trPr>
          <w:trHeight w:val="322"/>
          <w:ins w:id="17023" w:author="phuong vu" w:date="2018-11-16T12:09:00Z"/>
          <w:trPrChange w:id="17024" w:author="phuong vu" w:date="2018-11-30T14:28:00Z">
            <w:trPr>
              <w:gridBefore w:val="1"/>
              <w:trHeight w:val="321"/>
            </w:trPr>
          </w:trPrChange>
        </w:trPr>
        <w:tc>
          <w:tcPr>
            <w:tcW w:w="804" w:type="dxa"/>
            <w:shd w:val="clear" w:color="auto" w:fill="auto"/>
            <w:noWrap/>
            <w:vAlign w:val="center"/>
            <w:hideMark/>
            <w:tcPrChange w:id="17025"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920004" w:rsidRDefault="00CF0C7E" w:rsidP="00BD0851">
            <w:pPr>
              <w:spacing w:before="240" w:after="0" w:line="0" w:lineRule="atLeast"/>
              <w:jc w:val="center"/>
              <w:rPr>
                <w:ins w:id="17026" w:author="phuong vu" w:date="2018-11-16T12:09:00Z"/>
                <w:rFonts w:eastAsia="Times New Roman"/>
                <w:color w:val="000000"/>
                <w:lang w:val="en-US"/>
                <w:rPrChange w:id="17027" w:author="phuong vu" w:date="2018-11-30T22:36:00Z">
                  <w:rPr>
                    <w:ins w:id="17028" w:author="phuong vu" w:date="2018-11-16T12:09:00Z"/>
                    <w:rFonts w:ascii="Calibri" w:eastAsia="Times New Roman" w:hAnsi="Calibri" w:cs="Calibri"/>
                    <w:color w:val="000000"/>
                    <w:sz w:val="22"/>
                    <w:szCs w:val="22"/>
                    <w:lang w:val="en-US"/>
                  </w:rPr>
                </w:rPrChange>
              </w:rPr>
              <w:pPrChange w:id="17029" w:author="phuong vu" w:date="2018-11-30T14:16:00Z">
                <w:pPr>
                  <w:spacing w:after="0" w:line="240" w:lineRule="auto"/>
                  <w:jc w:val="center"/>
                </w:pPr>
              </w:pPrChange>
            </w:pPr>
            <w:ins w:id="17030" w:author="phuong vu" w:date="2018-11-16T12:09:00Z">
              <w:r w:rsidRPr="00920004">
                <w:rPr>
                  <w:rFonts w:eastAsia="Times New Roman"/>
                  <w:color w:val="000000"/>
                  <w:rPrChange w:id="17031" w:author="phuong vu" w:date="2018-11-30T22:36:00Z">
                    <w:rPr>
                      <w:rFonts w:ascii="Calibri" w:eastAsia="Times New Roman" w:hAnsi="Calibri" w:cs="Calibri"/>
                      <w:color w:val="000000"/>
                      <w:sz w:val="22"/>
                      <w:szCs w:val="22"/>
                    </w:rPr>
                  </w:rPrChange>
                </w:rPr>
                <w:t>9</w:t>
              </w:r>
            </w:ins>
          </w:p>
        </w:tc>
        <w:tc>
          <w:tcPr>
            <w:tcW w:w="3426" w:type="dxa"/>
            <w:shd w:val="clear" w:color="auto" w:fill="auto"/>
            <w:noWrap/>
            <w:vAlign w:val="center"/>
            <w:hideMark/>
            <w:tcPrChange w:id="17032"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920004" w:rsidRDefault="00CF0C7E" w:rsidP="00E64310">
            <w:pPr>
              <w:rPr>
                <w:ins w:id="17033" w:author="phuong vu" w:date="2018-11-16T12:09:00Z"/>
                <w:rFonts w:eastAsia="Times New Roman"/>
                <w:lang w:val="en-US"/>
                <w:rPrChange w:id="17034" w:author="phuong vu" w:date="2018-11-30T22:36:00Z">
                  <w:rPr>
                    <w:ins w:id="17035" w:author="phuong vu" w:date="2018-11-16T12:09:00Z"/>
                    <w:rFonts w:ascii="Times New Roman" w:eastAsia="Times New Roman" w:hAnsi="Times New Roman" w:cs="Times New Roman"/>
                    <w:color w:val="000000"/>
                    <w:lang w:val="en-US"/>
                  </w:rPr>
                </w:rPrChange>
              </w:rPr>
              <w:pPrChange w:id="17036" w:author="phuong vu" w:date="2018-11-30T23:13:00Z">
                <w:pPr>
                  <w:spacing w:after="0" w:line="240" w:lineRule="auto"/>
                </w:pPr>
              </w:pPrChange>
            </w:pPr>
            <w:ins w:id="17037" w:author="phuong vu" w:date="2018-11-16T12:32:00Z">
              <w:r w:rsidRPr="00920004">
                <w:rPr>
                  <w:rPrChange w:id="17038" w:author="phuong vu" w:date="2018-11-30T22:36:00Z">
                    <w:rPr>
                      <w:color w:val="000000"/>
                    </w:rPr>
                  </w:rPrChange>
                </w:rPr>
                <w:t>MATERIAL</w:t>
              </w:r>
            </w:ins>
          </w:p>
        </w:tc>
        <w:tc>
          <w:tcPr>
            <w:tcW w:w="4552" w:type="dxa"/>
            <w:shd w:val="clear" w:color="auto" w:fill="auto"/>
            <w:noWrap/>
            <w:vAlign w:val="center"/>
            <w:hideMark/>
            <w:tcPrChange w:id="17039"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920004" w:rsidRDefault="00CF0C7E" w:rsidP="00E64310">
            <w:pPr>
              <w:rPr>
                <w:ins w:id="17040" w:author="phuong vu" w:date="2018-11-16T12:09:00Z"/>
                <w:rFonts w:eastAsia="Times New Roman"/>
                <w:lang w:val="en-US"/>
                <w:rPrChange w:id="17041" w:author="phuong vu" w:date="2018-11-30T22:36:00Z">
                  <w:rPr>
                    <w:ins w:id="17042" w:author="phuong vu" w:date="2018-11-16T12:09:00Z"/>
                    <w:rFonts w:ascii="Times New Roman" w:eastAsia="Times New Roman" w:hAnsi="Times New Roman" w:cs="Times New Roman"/>
                    <w:color w:val="000000"/>
                    <w:lang w:val="en-US"/>
                  </w:rPr>
                </w:rPrChange>
              </w:rPr>
              <w:pPrChange w:id="17043" w:author="phuong vu" w:date="2018-11-30T23:13:00Z">
                <w:pPr>
                  <w:spacing w:after="0" w:line="240" w:lineRule="auto"/>
                </w:pPr>
              </w:pPrChange>
            </w:pPr>
            <w:ins w:id="17044" w:author="phuong vu" w:date="2018-11-16T12:32:00Z">
              <w:r w:rsidRPr="00920004">
                <w:rPr>
                  <w:rPrChange w:id="17045" w:author="phuong vu" w:date="2018-11-30T22:36:00Z">
                    <w:rPr>
                      <w:color w:val="000000"/>
                    </w:rPr>
                  </w:rPrChange>
                </w:rPr>
                <w:t>Lưu trữ chất liệu để nhận biết quần áo</w:t>
              </w:r>
            </w:ins>
          </w:p>
        </w:tc>
      </w:tr>
      <w:tr w:rsidR="00CF0C7E" w:rsidRPr="00920004" w14:paraId="189D904A" w14:textId="77777777" w:rsidTr="00C10BF7">
        <w:tblPrEx>
          <w:tblPrExChange w:id="17046" w:author="phuong vu" w:date="2018-11-30T14:28:00Z">
            <w:tblPrEx>
              <w:tblW w:w="9562" w:type="dxa"/>
            </w:tblPrEx>
          </w:tblPrExChange>
        </w:tblPrEx>
        <w:trPr>
          <w:trHeight w:val="322"/>
          <w:ins w:id="17047" w:author="phuong vu" w:date="2018-11-16T12:09:00Z"/>
          <w:trPrChange w:id="17048" w:author="phuong vu" w:date="2018-11-30T14:28:00Z">
            <w:trPr>
              <w:gridBefore w:val="1"/>
              <w:trHeight w:val="321"/>
            </w:trPr>
          </w:trPrChange>
        </w:trPr>
        <w:tc>
          <w:tcPr>
            <w:tcW w:w="804" w:type="dxa"/>
            <w:shd w:val="clear" w:color="auto" w:fill="auto"/>
            <w:noWrap/>
            <w:vAlign w:val="center"/>
            <w:hideMark/>
            <w:tcPrChange w:id="17049"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920004" w:rsidRDefault="00CF0C7E" w:rsidP="00BD0851">
            <w:pPr>
              <w:spacing w:before="240" w:after="0" w:line="0" w:lineRule="atLeast"/>
              <w:jc w:val="center"/>
              <w:rPr>
                <w:ins w:id="17050" w:author="phuong vu" w:date="2018-11-16T12:09:00Z"/>
                <w:rFonts w:eastAsia="Times New Roman"/>
                <w:color w:val="000000"/>
                <w:lang w:val="en-US"/>
                <w:rPrChange w:id="17051" w:author="phuong vu" w:date="2018-11-30T22:36:00Z">
                  <w:rPr>
                    <w:ins w:id="17052" w:author="phuong vu" w:date="2018-11-16T12:09:00Z"/>
                    <w:rFonts w:ascii="Calibri" w:eastAsia="Times New Roman" w:hAnsi="Calibri" w:cs="Calibri"/>
                    <w:color w:val="000000"/>
                    <w:sz w:val="22"/>
                    <w:szCs w:val="22"/>
                    <w:lang w:val="en-US"/>
                  </w:rPr>
                </w:rPrChange>
              </w:rPr>
              <w:pPrChange w:id="17053" w:author="phuong vu" w:date="2018-11-30T14:16:00Z">
                <w:pPr>
                  <w:spacing w:after="0" w:line="240" w:lineRule="auto"/>
                  <w:jc w:val="center"/>
                </w:pPr>
              </w:pPrChange>
            </w:pPr>
            <w:ins w:id="17054" w:author="phuong vu" w:date="2018-11-16T12:09:00Z">
              <w:r w:rsidRPr="00920004">
                <w:rPr>
                  <w:rFonts w:eastAsia="Times New Roman"/>
                  <w:color w:val="000000"/>
                  <w:rPrChange w:id="17055" w:author="phuong vu" w:date="2018-11-30T22:36:00Z">
                    <w:rPr>
                      <w:rFonts w:ascii="Calibri" w:eastAsia="Times New Roman" w:hAnsi="Calibri" w:cs="Calibri"/>
                      <w:color w:val="000000"/>
                      <w:sz w:val="22"/>
                      <w:szCs w:val="22"/>
                    </w:rPr>
                  </w:rPrChange>
                </w:rPr>
                <w:t>10</w:t>
              </w:r>
            </w:ins>
          </w:p>
        </w:tc>
        <w:tc>
          <w:tcPr>
            <w:tcW w:w="3426" w:type="dxa"/>
            <w:shd w:val="clear" w:color="auto" w:fill="auto"/>
            <w:noWrap/>
            <w:vAlign w:val="center"/>
            <w:hideMark/>
            <w:tcPrChange w:id="1705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920004" w:rsidRDefault="00CF0C7E" w:rsidP="00E64310">
            <w:pPr>
              <w:rPr>
                <w:ins w:id="17057" w:author="phuong vu" w:date="2018-11-16T12:09:00Z"/>
                <w:rFonts w:eastAsia="Times New Roman"/>
                <w:lang w:val="en-US"/>
                <w:rPrChange w:id="17058" w:author="phuong vu" w:date="2018-11-30T22:36:00Z">
                  <w:rPr>
                    <w:ins w:id="17059" w:author="phuong vu" w:date="2018-11-16T12:09:00Z"/>
                    <w:rFonts w:ascii="Times New Roman" w:eastAsia="Times New Roman" w:hAnsi="Times New Roman" w:cs="Times New Roman"/>
                    <w:color w:val="000000"/>
                    <w:lang w:val="en-US"/>
                  </w:rPr>
                </w:rPrChange>
              </w:rPr>
              <w:pPrChange w:id="17060" w:author="phuong vu" w:date="2018-11-30T23:13:00Z">
                <w:pPr>
                  <w:spacing w:after="0" w:line="240" w:lineRule="auto"/>
                </w:pPr>
              </w:pPrChange>
            </w:pPr>
            <w:ins w:id="17061" w:author="phuong vu" w:date="2018-11-16T12:32:00Z">
              <w:r w:rsidRPr="00920004">
                <w:rPr>
                  <w:rPrChange w:id="17062" w:author="phuong vu" w:date="2018-11-30T22:36:00Z">
                    <w:rPr>
                      <w:color w:val="000000"/>
                    </w:rPr>
                  </w:rPrChange>
                </w:rPr>
                <w:t>ORDER_DETAIL</w:t>
              </w:r>
            </w:ins>
          </w:p>
        </w:tc>
        <w:tc>
          <w:tcPr>
            <w:tcW w:w="4552" w:type="dxa"/>
            <w:shd w:val="clear" w:color="auto" w:fill="auto"/>
            <w:noWrap/>
            <w:vAlign w:val="center"/>
            <w:hideMark/>
            <w:tcPrChange w:id="1706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920004" w:rsidRDefault="00CF0C7E" w:rsidP="00E64310">
            <w:pPr>
              <w:rPr>
                <w:ins w:id="17064" w:author="phuong vu" w:date="2018-11-16T12:09:00Z"/>
                <w:rFonts w:eastAsia="Times New Roman"/>
                <w:lang w:val="en-US"/>
                <w:rPrChange w:id="17065" w:author="phuong vu" w:date="2018-11-30T22:36:00Z">
                  <w:rPr>
                    <w:ins w:id="17066" w:author="phuong vu" w:date="2018-11-16T12:09:00Z"/>
                    <w:rFonts w:ascii="Times New Roman" w:eastAsia="Times New Roman" w:hAnsi="Times New Roman" w:cs="Times New Roman"/>
                    <w:color w:val="000000"/>
                    <w:lang w:val="en-US"/>
                  </w:rPr>
                </w:rPrChange>
              </w:rPr>
              <w:pPrChange w:id="17067" w:author="phuong vu" w:date="2018-11-30T23:13:00Z">
                <w:pPr>
                  <w:spacing w:after="0" w:line="240" w:lineRule="auto"/>
                </w:pPr>
              </w:pPrChange>
            </w:pPr>
            <w:ins w:id="17068" w:author="phuong vu" w:date="2018-11-16T12:32:00Z">
              <w:r w:rsidRPr="00920004">
                <w:rPr>
                  <w:rPrChange w:id="17069" w:author="phuong vu" w:date="2018-11-30T22:36:00Z">
                    <w:rPr>
                      <w:color w:val="000000"/>
                    </w:rPr>
                  </w:rPrChange>
                </w:rPr>
                <w:t>Lưu trữ thông tin chi tiết đơn hàng</w:t>
              </w:r>
            </w:ins>
          </w:p>
        </w:tc>
      </w:tr>
      <w:tr w:rsidR="00CF0C7E" w:rsidRPr="00920004" w14:paraId="308228A7" w14:textId="77777777" w:rsidTr="00C10BF7">
        <w:tblPrEx>
          <w:tblPrExChange w:id="17070" w:author="phuong vu" w:date="2018-11-30T14:28:00Z">
            <w:tblPrEx>
              <w:tblW w:w="9562" w:type="dxa"/>
            </w:tblPrEx>
          </w:tblPrExChange>
        </w:tblPrEx>
        <w:trPr>
          <w:trHeight w:val="322"/>
          <w:ins w:id="17071" w:author="phuong vu" w:date="2018-11-16T12:09:00Z"/>
          <w:trPrChange w:id="17072" w:author="phuong vu" w:date="2018-11-30T14:28:00Z">
            <w:trPr>
              <w:gridBefore w:val="1"/>
              <w:trHeight w:val="321"/>
            </w:trPr>
          </w:trPrChange>
        </w:trPr>
        <w:tc>
          <w:tcPr>
            <w:tcW w:w="804" w:type="dxa"/>
            <w:shd w:val="clear" w:color="auto" w:fill="auto"/>
            <w:noWrap/>
            <w:vAlign w:val="center"/>
            <w:hideMark/>
            <w:tcPrChange w:id="1707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920004" w:rsidRDefault="00CF0C7E" w:rsidP="00BD0851">
            <w:pPr>
              <w:spacing w:before="240" w:after="0" w:line="0" w:lineRule="atLeast"/>
              <w:jc w:val="center"/>
              <w:rPr>
                <w:ins w:id="17074" w:author="phuong vu" w:date="2018-11-16T12:09:00Z"/>
                <w:rFonts w:eastAsia="Times New Roman"/>
                <w:color w:val="000000"/>
                <w:lang w:val="en-US"/>
                <w:rPrChange w:id="17075" w:author="phuong vu" w:date="2018-11-30T22:36:00Z">
                  <w:rPr>
                    <w:ins w:id="17076" w:author="phuong vu" w:date="2018-11-16T12:09:00Z"/>
                    <w:rFonts w:ascii="Calibri" w:eastAsia="Times New Roman" w:hAnsi="Calibri" w:cs="Calibri"/>
                    <w:color w:val="000000"/>
                    <w:sz w:val="22"/>
                    <w:szCs w:val="22"/>
                    <w:lang w:val="en-US"/>
                  </w:rPr>
                </w:rPrChange>
              </w:rPr>
              <w:pPrChange w:id="17077" w:author="phuong vu" w:date="2018-11-30T14:16:00Z">
                <w:pPr>
                  <w:spacing w:after="0" w:line="240" w:lineRule="auto"/>
                  <w:jc w:val="center"/>
                </w:pPr>
              </w:pPrChange>
            </w:pPr>
            <w:ins w:id="17078" w:author="phuong vu" w:date="2018-11-16T12:09:00Z">
              <w:r w:rsidRPr="00920004">
                <w:rPr>
                  <w:rFonts w:eastAsia="Times New Roman"/>
                  <w:color w:val="000000"/>
                  <w:rPrChange w:id="17079" w:author="phuong vu" w:date="2018-11-30T22:36:00Z">
                    <w:rPr>
                      <w:rFonts w:ascii="Calibri" w:eastAsia="Times New Roman" w:hAnsi="Calibri" w:cs="Calibri"/>
                      <w:color w:val="000000"/>
                      <w:sz w:val="22"/>
                      <w:szCs w:val="22"/>
                    </w:rPr>
                  </w:rPrChange>
                </w:rPr>
                <w:t>11</w:t>
              </w:r>
            </w:ins>
          </w:p>
        </w:tc>
        <w:tc>
          <w:tcPr>
            <w:tcW w:w="3426" w:type="dxa"/>
            <w:shd w:val="clear" w:color="auto" w:fill="auto"/>
            <w:noWrap/>
            <w:vAlign w:val="center"/>
            <w:hideMark/>
            <w:tcPrChange w:id="1708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920004" w:rsidRDefault="00CF0C7E" w:rsidP="00E64310">
            <w:pPr>
              <w:rPr>
                <w:ins w:id="17081" w:author="phuong vu" w:date="2018-11-16T12:09:00Z"/>
                <w:rFonts w:eastAsia="Times New Roman"/>
                <w:lang w:val="en-US"/>
                <w:rPrChange w:id="17082" w:author="phuong vu" w:date="2018-11-30T22:36:00Z">
                  <w:rPr>
                    <w:ins w:id="17083" w:author="phuong vu" w:date="2018-11-16T12:09:00Z"/>
                    <w:rFonts w:ascii="Times New Roman" w:eastAsia="Times New Roman" w:hAnsi="Times New Roman" w:cs="Times New Roman"/>
                    <w:color w:val="000000"/>
                    <w:lang w:val="en-US"/>
                  </w:rPr>
                </w:rPrChange>
              </w:rPr>
              <w:pPrChange w:id="17084" w:author="phuong vu" w:date="2018-11-30T23:13:00Z">
                <w:pPr>
                  <w:spacing w:after="0" w:line="240" w:lineRule="auto"/>
                </w:pPr>
              </w:pPrChange>
            </w:pPr>
            <w:ins w:id="17085" w:author="phuong vu" w:date="2018-11-16T12:32:00Z">
              <w:r w:rsidRPr="00920004">
                <w:rPr>
                  <w:rPrChange w:id="17086" w:author="phuong vu" w:date="2018-11-30T22:36:00Z">
                    <w:rPr>
                      <w:color w:val="000000"/>
                    </w:rPr>
                  </w:rPrChange>
                </w:rPr>
                <w:t>POST</w:t>
              </w:r>
            </w:ins>
          </w:p>
        </w:tc>
        <w:tc>
          <w:tcPr>
            <w:tcW w:w="4552" w:type="dxa"/>
            <w:shd w:val="clear" w:color="auto" w:fill="auto"/>
            <w:noWrap/>
            <w:vAlign w:val="center"/>
            <w:hideMark/>
            <w:tcPrChange w:id="1708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920004" w:rsidRDefault="00CF0C7E" w:rsidP="00E64310">
            <w:pPr>
              <w:rPr>
                <w:ins w:id="17088" w:author="phuong vu" w:date="2018-11-16T12:09:00Z"/>
                <w:rFonts w:eastAsia="Times New Roman"/>
                <w:lang w:val="en-US"/>
                <w:rPrChange w:id="17089" w:author="phuong vu" w:date="2018-11-30T22:36:00Z">
                  <w:rPr>
                    <w:ins w:id="17090" w:author="phuong vu" w:date="2018-11-16T12:09:00Z"/>
                    <w:rFonts w:ascii="Times New Roman" w:eastAsia="Times New Roman" w:hAnsi="Times New Roman" w:cs="Times New Roman"/>
                    <w:color w:val="000000"/>
                    <w:lang w:val="en-US"/>
                  </w:rPr>
                </w:rPrChange>
              </w:rPr>
              <w:pPrChange w:id="17091" w:author="phuong vu" w:date="2018-11-30T23:13:00Z">
                <w:pPr>
                  <w:spacing w:after="0" w:line="240" w:lineRule="auto"/>
                </w:pPr>
              </w:pPrChange>
            </w:pPr>
            <w:ins w:id="17092" w:author="phuong vu" w:date="2018-11-16T12:32:00Z">
              <w:r w:rsidRPr="00920004">
                <w:rPr>
                  <w:rPrChange w:id="17093" w:author="phuong vu" w:date="2018-11-30T22:36:00Z">
                    <w:rPr>
                      <w:color w:val="000000"/>
                    </w:rPr>
                  </w:rPrChange>
                </w:rPr>
                <w:t>Lưu trữ thông tin tất cả hình ảnh trong hệ thống</w:t>
              </w:r>
            </w:ins>
          </w:p>
        </w:tc>
      </w:tr>
      <w:tr w:rsidR="00CF0C7E" w:rsidRPr="00920004" w14:paraId="13A8271A" w14:textId="77777777" w:rsidTr="00C10BF7">
        <w:tblPrEx>
          <w:tblPrExChange w:id="17094" w:author="phuong vu" w:date="2018-11-30T14:28:00Z">
            <w:tblPrEx>
              <w:tblW w:w="9562" w:type="dxa"/>
            </w:tblPrEx>
          </w:tblPrExChange>
        </w:tblPrEx>
        <w:trPr>
          <w:trHeight w:val="322"/>
          <w:ins w:id="17095" w:author="phuong vu" w:date="2018-11-16T12:09:00Z"/>
          <w:trPrChange w:id="17096" w:author="phuong vu" w:date="2018-11-30T14:28:00Z">
            <w:trPr>
              <w:gridBefore w:val="1"/>
              <w:trHeight w:val="321"/>
            </w:trPr>
          </w:trPrChange>
        </w:trPr>
        <w:tc>
          <w:tcPr>
            <w:tcW w:w="804" w:type="dxa"/>
            <w:shd w:val="clear" w:color="auto" w:fill="auto"/>
            <w:noWrap/>
            <w:vAlign w:val="center"/>
            <w:hideMark/>
            <w:tcPrChange w:id="1709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920004" w:rsidRDefault="00CF0C7E" w:rsidP="00BD0851">
            <w:pPr>
              <w:spacing w:before="240" w:after="0" w:line="0" w:lineRule="atLeast"/>
              <w:jc w:val="center"/>
              <w:rPr>
                <w:ins w:id="17098" w:author="phuong vu" w:date="2018-11-16T12:09:00Z"/>
                <w:rFonts w:eastAsia="Times New Roman"/>
                <w:color w:val="000000"/>
                <w:lang w:val="en-US"/>
                <w:rPrChange w:id="17099" w:author="phuong vu" w:date="2018-11-30T22:36:00Z">
                  <w:rPr>
                    <w:ins w:id="17100" w:author="phuong vu" w:date="2018-11-16T12:09:00Z"/>
                    <w:rFonts w:ascii="Calibri" w:eastAsia="Times New Roman" w:hAnsi="Calibri" w:cs="Calibri"/>
                    <w:color w:val="000000"/>
                    <w:sz w:val="22"/>
                    <w:szCs w:val="22"/>
                    <w:lang w:val="en-US"/>
                  </w:rPr>
                </w:rPrChange>
              </w:rPr>
              <w:pPrChange w:id="17101" w:author="phuong vu" w:date="2018-11-30T14:16:00Z">
                <w:pPr>
                  <w:spacing w:after="0" w:line="240" w:lineRule="auto"/>
                  <w:jc w:val="center"/>
                </w:pPr>
              </w:pPrChange>
            </w:pPr>
            <w:ins w:id="17102" w:author="phuong vu" w:date="2018-11-16T12:09:00Z">
              <w:r w:rsidRPr="00920004">
                <w:rPr>
                  <w:rFonts w:eastAsia="Times New Roman"/>
                  <w:color w:val="000000"/>
                  <w:rPrChange w:id="17103" w:author="phuong vu" w:date="2018-11-30T22:36:00Z">
                    <w:rPr>
                      <w:rFonts w:ascii="Calibri" w:eastAsia="Times New Roman" w:hAnsi="Calibri" w:cs="Calibri"/>
                      <w:color w:val="000000"/>
                      <w:sz w:val="22"/>
                      <w:szCs w:val="22"/>
                    </w:rPr>
                  </w:rPrChange>
                </w:rPr>
                <w:t>12</w:t>
              </w:r>
            </w:ins>
          </w:p>
        </w:tc>
        <w:tc>
          <w:tcPr>
            <w:tcW w:w="3426" w:type="dxa"/>
            <w:shd w:val="clear" w:color="auto" w:fill="auto"/>
            <w:noWrap/>
            <w:vAlign w:val="center"/>
            <w:hideMark/>
            <w:tcPrChange w:id="1710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920004" w:rsidRDefault="00CF0C7E" w:rsidP="00E64310">
            <w:pPr>
              <w:rPr>
                <w:ins w:id="17105" w:author="phuong vu" w:date="2018-11-16T12:09:00Z"/>
                <w:rFonts w:eastAsia="Times New Roman"/>
                <w:lang w:val="en-US"/>
                <w:rPrChange w:id="17106" w:author="phuong vu" w:date="2018-11-30T22:36:00Z">
                  <w:rPr>
                    <w:ins w:id="17107" w:author="phuong vu" w:date="2018-11-16T12:09:00Z"/>
                    <w:rFonts w:ascii="Times New Roman" w:eastAsia="Times New Roman" w:hAnsi="Times New Roman" w:cs="Times New Roman"/>
                    <w:color w:val="000000"/>
                    <w:lang w:val="en-US"/>
                  </w:rPr>
                </w:rPrChange>
              </w:rPr>
              <w:pPrChange w:id="17108" w:author="phuong vu" w:date="2018-11-30T23:13:00Z">
                <w:pPr>
                  <w:spacing w:after="0" w:line="240" w:lineRule="auto"/>
                </w:pPr>
              </w:pPrChange>
            </w:pPr>
            <w:ins w:id="17109" w:author="phuong vu" w:date="2018-11-16T12:32:00Z">
              <w:r w:rsidRPr="00920004">
                <w:rPr>
                  <w:rPrChange w:id="17110" w:author="phuong vu" w:date="2018-11-30T22:36:00Z">
                    <w:rPr>
                      <w:color w:val="000000"/>
                    </w:rPr>
                  </w:rPrChange>
                </w:rPr>
                <w:t>PRODUCT</w:t>
              </w:r>
            </w:ins>
          </w:p>
        </w:tc>
        <w:tc>
          <w:tcPr>
            <w:tcW w:w="4552" w:type="dxa"/>
            <w:shd w:val="clear" w:color="auto" w:fill="auto"/>
            <w:noWrap/>
            <w:vAlign w:val="center"/>
            <w:hideMark/>
            <w:tcPrChange w:id="1711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920004" w:rsidRDefault="00CF0C7E" w:rsidP="00E64310">
            <w:pPr>
              <w:rPr>
                <w:ins w:id="17112" w:author="phuong vu" w:date="2018-11-16T12:09:00Z"/>
                <w:rFonts w:eastAsia="Times New Roman"/>
                <w:lang w:val="en-US"/>
                <w:rPrChange w:id="17113" w:author="phuong vu" w:date="2018-11-30T22:36:00Z">
                  <w:rPr>
                    <w:ins w:id="17114" w:author="phuong vu" w:date="2018-11-16T12:09:00Z"/>
                    <w:rFonts w:ascii="Times New Roman" w:eastAsia="Times New Roman" w:hAnsi="Times New Roman" w:cs="Times New Roman"/>
                    <w:color w:val="000000"/>
                    <w:lang w:val="en-US"/>
                  </w:rPr>
                </w:rPrChange>
              </w:rPr>
              <w:pPrChange w:id="17115" w:author="phuong vu" w:date="2018-11-30T23:13:00Z">
                <w:pPr>
                  <w:spacing w:after="0" w:line="240" w:lineRule="auto"/>
                </w:pPr>
              </w:pPrChange>
            </w:pPr>
            <w:ins w:id="17116" w:author="phuong vu" w:date="2018-11-16T12:32:00Z">
              <w:r w:rsidRPr="00920004">
                <w:rPr>
                  <w:rPrChange w:id="17117" w:author="phuong vu" w:date="2018-11-30T22:36:00Z">
                    <w:rPr>
                      <w:color w:val="000000"/>
                    </w:rPr>
                  </w:rPrChange>
                </w:rPr>
                <w:t>Lưu trữ thông tin quần áo</w:t>
              </w:r>
            </w:ins>
          </w:p>
        </w:tc>
      </w:tr>
      <w:tr w:rsidR="00CF0C7E" w:rsidRPr="00920004" w14:paraId="0CBA27EA" w14:textId="77777777" w:rsidTr="00C10BF7">
        <w:tblPrEx>
          <w:tblPrExChange w:id="17118" w:author="phuong vu" w:date="2018-11-30T14:28:00Z">
            <w:tblPrEx>
              <w:tblW w:w="9562" w:type="dxa"/>
            </w:tblPrEx>
          </w:tblPrExChange>
        </w:tblPrEx>
        <w:trPr>
          <w:trHeight w:val="322"/>
          <w:ins w:id="17119" w:author="phuong vu" w:date="2018-11-16T12:09:00Z"/>
          <w:trPrChange w:id="17120" w:author="phuong vu" w:date="2018-11-30T14:28:00Z">
            <w:trPr>
              <w:gridBefore w:val="1"/>
              <w:trHeight w:val="321"/>
            </w:trPr>
          </w:trPrChange>
        </w:trPr>
        <w:tc>
          <w:tcPr>
            <w:tcW w:w="804" w:type="dxa"/>
            <w:shd w:val="clear" w:color="auto" w:fill="auto"/>
            <w:noWrap/>
            <w:vAlign w:val="center"/>
            <w:hideMark/>
            <w:tcPrChange w:id="17121"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920004" w:rsidRDefault="00CF0C7E" w:rsidP="00BD0851">
            <w:pPr>
              <w:spacing w:before="240" w:after="0" w:line="0" w:lineRule="atLeast"/>
              <w:jc w:val="center"/>
              <w:rPr>
                <w:ins w:id="17122" w:author="phuong vu" w:date="2018-11-16T12:09:00Z"/>
                <w:rFonts w:eastAsia="Times New Roman"/>
                <w:color w:val="000000"/>
                <w:lang w:val="en-US"/>
                <w:rPrChange w:id="17123" w:author="phuong vu" w:date="2018-11-30T22:36:00Z">
                  <w:rPr>
                    <w:ins w:id="17124" w:author="phuong vu" w:date="2018-11-16T12:09:00Z"/>
                    <w:rFonts w:ascii="Calibri" w:eastAsia="Times New Roman" w:hAnsi="Calibri" w:cs="Calibri"/>
                    <w:color w:val="000000"/>
                    <w:sz w:val="22"/>
                    <w:szCs w:val="22"/>
                    <w:lang w:val="en-US"/>
                  </w:rPr>
                </w:rPrChange>
              </w:rPr>
              <w:pPrChange w:id="17125" w:author="phuong vu" w:date="2018-11-30T14:16:00Z">
                <w:pPr>
                  <w:spacing w:after="0" w:line="240" w:lineRule="auto"/>
                  <w:jc w:val="center"/>
                </w:pPr>
              </w:pPrChange>
            </w:pPr>
            <w:ins w:id="17126" w:author="phuong vu" w:date="2018-11-16T12:09:00Z">
              <w:r w:rsidRPr="00920004">
                <w:rPr>
                  <w:rFonts w:eastAsia="Times New Roman"/>
                  <w:color w:val="000000"/>
                  <w:rPrChange w:id="17127" w:author="phuong vu" w:date="2018-11-30T22:36:00Z">
                    <w:rPr>
                      <w:rFonts w:ascii="Calibri" w:eastAsia="Times New Roman" w:hAnsi="Calibri" w:cs="Calibri"/>
                      <w:color w:val="000000"/>
                      <w:sz w:val="22"/>
                      <w:szCs w:val="22"/>
                    </w:rPr>
                  </w:rPrChange>
                </w:rPr>
                <w:t>13</w:t>
              </w:r>
            </w:ins>
          </w:p>
        </w:tc>
        <w:tc>
          <w:tcPr>
            <w:tcW w:w="3426" w:type="dxa"/>
            <w:shd w:val="clear" w:color="auto" w:fill="auto"/>
            <w:noWrap/>
            <w:vAlign w:val="center"/>
            <w:hideMark/>
            <w:tcPrChange w:id="17128"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920004" w:rsidRDefault="00CF0C7E" w:rsidP="00E64310">
            <w:pPr>
              <w:rPr>
                <w:ins w:id="17129" w:author="phuong vu" w:date="2018-11-16T12:09:00Z"/>
                <w:rFonts w:eastAsia="Times New Roman"/>
                <w:lang w:val="en-US"/>
                <w:rPrChange w:id="17130" w:author="phuong vu" w:date="2018-11-30T22:36:00Z">
                  <w:rPr>
                    <w:ins w:id="17131" w:author="phuong vu" w:date="2018-11-16T12:09:00Z"/>
                    <w:rFonts w:ascii="Times New Roman" w:eastAsia="Times New Roman" w:hAnsi="Times New Roman" w:cs="Times New Roman"/>
                    <w:color w:val="000000"/>
                    <w:lang w:val="en-US"/>
                  </w:rPr>
                </w:rPrChange>
              </w:rPr>
              <w:pPrChange w:id="17132" w:author="phuong vu" w:date="2018-11-30T23:13:00Z">
                <w:pPr>
                  <w:spacing w:after="0" w:line="240" w:lineRule="auto"/>
                </w:pPr>
              </w:pPrChange>
            </w:pPr>
            <w:ins w:id="17133" w:author="phuong vu" w:date="2018-11-16T12:32:00Z">
              <w:r w:rsidRPr="00920004">
                <w:rPr>
                  <w:rPrChange w:id="17134" w:author="phuong vu" w:date="2018-11-30T22:36:00Z">
                    <w:rPr>
                      <w:color w:val="000000"/>
                    </w:rPr>
                  </w:rPrChange>
                </w:rPr>
                <w:t>PRODUCT_TYPE</w:t>
              </w:r>
            </w:ins>
          </w:p>
        </w:tc>
        <w:tc>
          <w:tcPr>
            <w:tcW w:w="4552" w:type="dxa"/>
            <w:shd w:val="clear" w:color="auto" w:fill="auto"/>
            <w:noWrap/>
            <w:vAlign w:val="center"/>
            <w:hideMark/>
            <w:tcPrChange w:id="17135"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920004" w:rsidRDefault="00CF0C7E" w:rsidP="00E64310">
            <w:pPr>
              <w:rPr>
                <w:ins w:id="17136" w:author="phuong vu" w:date="2018-11-16T12:09:00Z"/>
                <w:rFonts w:eastAsia="Times New Roman"/>
                <w:lang w:val="en-US"/>
                <w:rPrChange w:id="17137" w:author="phuong vu" w:date="2018-11-30T22:36:00Z">
                  <w:rPr>
                    <w:ins w:id="17138" w:author="phuong vu" w:date="2018-11-16T12:09:00Z"/>
                    <w:rFonts w:ascii="Times New Roman" w:eastAsia="Times New Roman" w:hAnsi="Times New Roman" w:cs="Times New Roman"/>
                    <w:color w:val="000000"/>
                    <w:lang w:val="en-US"/>
                  </w:rPr>
                </w:rPrChange>
              </w:rPr>
              <w:pPrChange w:id="17139" w:author="phuong vu" w:date="2018-11-30T23:13:00Z">
                <w:pPr>
                  <w:spacing w:after="0" w:line="240" w:lineRule="auto"/>
                </w:pPr>
              </w:pPrChange>
            </w:pPr>
            <w:ins w:id="17140" w:author="phuong vu" w:date="2018-11-16T12:32:00Z">
              <w:r w:rsidRPr="00920004">
                <w:rPr>
                  <w:rPrChange w:id="17141" w:author="phuong vu" w:date="2018-11-30T22:36:00Z">
                    <w:rPr>
                      <w:color w:val="000000"/>
                    </w:rPr>
                  </w:rPrChange>
                </w:rPr>
                <w:t>Lưu trữ loại quần áo để lọc tìm kiếm quần áo</w:t>
              </w:r>
            </w:ins>
          </w:p>
        </w:tc>
      </w:tr>
      <w:tr w:rsidR="00CF0C7E" w:rsidRPr="00920004" w14:paraId="31F1C289" w14:textId="77777777" w:rsidTr="00C10BF7">
        <w:tblPrEx>
          <w:tblPrExChange w:id="17142" w:author="phuong vu" w:date="2018-11-30T14:28:00Z">
            <w:tblPrEx>
              <w:tblW w:w="9562" w:type="dxa"/>
            </w:tblPrEx>
          </w:tblPrExChange>
        </w:tblPrEx>
        <w:trPr>
          <w:trHeight w:val="322"/>
          <w:ins w:id="17143" w:author="phuong vu" w:date="2018-11-16T12:09:00Z"/>
          <w:trPrChange w:id="17144" w:author="phuong vu" w:date="2018-11-30T14:28:00Z">
            <w:trPr>
              <w:gridBefore w:val="1"/>
              <w:trHeight w:val="321"/>
            </w:trPr>
          </w:trPrChange>
        </w:trPr>
        <w:tc>
          <w:tcPr>
            <w:tcW w:w="804" w:type="dxa"/>
            <w:shd w:val="clear" w:color="auto" w:fill="auto"/>
            <w:noWrap/>
            <w:vAlign w:val="center"/>
            <w:hideMark/>
            <w:tcPrChange w:id="17145"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920004" w:rsidRDefault="00CF0C7E" w:rsidP="00BD0851">
            <w:pPr>
              <w:spacing w:before="240" w:after="0" w:line="0" w:lineRule="atLeast"/>
              <w:jc w:val="center"/>
              <w:rPr>
                <w:ins w:id="17146" w:author="phuong vu" w:date="2018-11-16T12:09:00Z"/>
                <w:rFonts w:eastAsia="Times New Roman"/>
                <w:color w:val="000000"/>
                <w:lang w:val="en-US"/>
                <w:rPrChange w:id="17147" w:author="phuong vu" w:date="2018-11-30T22:36:00Z">
                  <w:rPr>
                    <w:ins w:id="17148" w:author="phuong vu" w:date="2018-11-16T12:09:00Z"/>
                    <w:rFonts w:ascii="Calibri" w:eastAsia="Times New Roman" w:hAnsi="Calibri" w:cs="Calibri"/>
                    <w:color w:val="000000"/>
                    <w:sz w:val="22"/>
                    <w:szCs w:val="22"/>
                    <w:lang w:val="en-US"/>
                  </w:rPr>
                </w:rPrChange>
              </w:rPr>
              <w:pPrChange w:id="17149" w:author="phuong vu" w:date="2018-11-30T14:16:00Z">
                <w:pPr>
                  <w:spacing w:after="0" w:line="240" w:lineRule="auto"/>
                  <w:jc w:val="center"/>
                </w:pPr>
              </w:pPrChange>
            </w:pPr>
            <w:ins w:id="17150" w:author="phuong vu" w:date="2018-11-16T12:09:00Z">
              <w:r w:rsidRPr="00920004">
                <w:rPr>
                  <w:rFonts w:eastAsia="Times New Roman"/>
                  <w:color w:val="000000"/>
                  <w:rPrChange w:id="17151" w:author="phuong vu" w:date="2018-11-30T22:36:00Z">
                    <w:rPr>
                      <w:rFonts w:ascii="Calibri" w:eastAsia="Times New Roman" w:hAnsi="Calibri" w:cs="Calibri"/>
                      <w:color w:val="000000"/>
                      <w:sz w:val="22"/>
                      <w:szCs w:val="22"/>
                    </w:rPr>
                  </w:rPrChange>
                </w:rPr>
                <w:t>14</w:t>
              </w:r>
            </w:ins>
          </w:p>
        </w:tc>
        <w:tc>
          <w:tcPr>
            <w:tcW w:w="3426" w:type="dxa"/>
            <w:shd w:val="clear" w:color="auto" w:fill="auto"/>
            <w:noWrap/>
            <w:vAlign w:val="center"/>
            <w:hideMark/>
            <w:tcPrChange w:id="17152"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920004" w:rsidRDefault="00CF0C7E" w:rsidP="00E64310">
            <w:pPr>
              <w:rPr>
                <w:ins w:id="17153" w:author="phuong vu" w:date="2018-11-16T12:09:00Z"/>
                <w:rFonts w:eastAsia="Times New Roman"/>
                <w:lang w:val="en-US"/>
                <w:rPrChange w:id="17154" w:author="phuong vu" w:date="2018-11-30T22:36:00Z">
                  <w:rPr>
                    <w:ins w:id="17155" w:author="phuong vu" w:date="2018-11-16T12:09:00Z"/>
                    <w:rFonts w:ascii="Times New Roman" w:eastAsia="Times New Roman" w:hAnsi="Times New Roman" w:cs="Times New Roman"/>
                    <w:color w:val="000000"/>
                    <w:lang w:val="en-US"/>
                  </w:rPr>
                </w:rPrChange>
              </w:rPr>
              <w:pPrChange w:id="17156" w:author="phuong vu" w:date="2018-11-30T23:13:00Z">
                <w:pPr>
                  <w:spacing w:after="0" w:line="240" w:lineRule="auto"/>
                </w:pPr>
              </w:pPrChange>
            </w:pPr>
            <w:ins w:id="17157" w:author="phuong vu" w:date="2018-11-16T12:32:00Z">
              <w:r w:rsidRPr="00920004">
                <w:rPr>
                  <w:rPrChange w:id="17158" w:author="phuong vu" w:date="2018-11-30T22:36:00Z">
                    <w:rPr>
                      <w:color w:val="000000"/>
                    </w:rPr>
                  </w:rPrChange>
                </w:rPr>
                <w:t>PROMOTION</w:t>
              </w:r>
            </w:ins>
          </w:p>
        </w:tc>
        <w:tc>
          <w:tcPr>
            <w:tcW w:w="4552" w:type="dxa"/>
            <w:shd w:val="clear" w:color="auto" w:fill="auto"/>
            <w:noWrap/>
            <w:vAlign w:val="center"/>
            <w:hideMark/>
            <w:tcPrChange w:id="17159"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920004" w:rsidRDefault="00CF0C7E" w:rsidP="00E64310">
            <w:pPr>
              <w:rPr>
                <w:ins w:id="17160" w:author="phuong vu" w:date="2018-11-16T12:09:00Z"/>
                <w:rFonts w:eastAsia="Times New Roman"/>
                <w:lang w:val="en-US"/>
                <w:rPrChange w:id="17161" w:author="phuong vu" w:date="2018-11-30T22:36:00Z">
                  <w:rPr>
                    <w:ins w:id="17162" w:author="phuong vu" w:date="2018-11-16T12:09:00Z"/>
                    <w:rFonts w:ascii="Times New Roman" w:eastAsia="Times New Roman" w:hAnsi="Times New Roman" w:cs="Times New Roman"/>
                    <w:color w:val="000000"/>
                    <w:lang w:val="en-US"/>
                  </w:rPr>
                </w:rPrChange>
              </w:rPr>
              <w:pPrChange w:id="17163" w:author="phuong vu" w:date="2018-11-30T23:13:00Z">
                <w:pPr>
                  <w:spacing w:after="0" w:line="240" w:lineRule="auto"/>
                </w:pPr>
              </w:pPrChange>
            </w:pPr>
            <w:ins w:id="17164" w:author="phuong vu" w:date="2018-11-16T12:32:00Z">
              <w:r w:rsidRPr="00920004">
                <w:rPr>
                  <w:rPrChange w:id="17165" w:author="phuong vu" w:date="2018-11-30T22:36:00Z">
                    <w:rPr>
                      <w:color w:val="000000"/>
                    </w:rPr>
                  </w:rPrChange>
                </w:rPr>
                <w:t>Lưu trữ các chương trình khuyến mãi</w:t>
              </w:r>
            </w:ins>
          </w:p>
        </w:tc>
      </w:tr>
      <w:tr w:rsidR="00CF0C7E" w:rsidRPr="00920004" w14:paraId="4ABAF74B" w14:textId="77777777" w:rsidTr="00C10BF7">
        <w:tblPrEx>
          <w:tblPrExChange w:id="17166" w:author="phuong vu" w:date="2018-11-30T14:28:00Z">
            <w:tblPrEx>
              <w:tblW w:w="9562" w:type="dxa"/>
            </w:tblPrEx>
          </w:tblPrExChange>
        </w:tblPrEx>
        <w:trPr>
          <w:trHeight w:val="322"/>
          <w:ins w:id="17167" w:author="phuong vu" w:date="2018-11-16T12:09:00Z"/>
          <w:trPrChange w:id="17168" w:author="phuong vu" w:date="2018-11-30T14:28:00Z">
            <w:trPr>
              <w:gridBefore w:val="1"/>
              <w:trHeight w:val="321"/>
            </w:trPr>
          </w:trPrChange>
        </w:trPr>
        <w:tc>
          <w:tcPr>
            <w:tcW w:w="804" w:type="dxa"/>
            <w:shd w:val="clear" w:color="auto" w:fill="auto"/>
            <w:noWrap/>
            <w:vAlign w:val="center"/>
            <w:hideMark/>
            <w:tcPrChange w:id="17169"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920004" w:rsidRDefault="00CF0C7E" w:rsidP="00BD0851">
            <w:pPr>
              <w:spacing w:before="240" w:after="0" w:line="0" w:lineRule="atLeast"/>
              <w:jc w:val="center"/>
              <w:rPr>
                <w:ins w:id="17170" w:author="phuong vu" w:date="2018-11-16T12:09:00Z"/>
                <w:rFonts w:eastAsia="Times New Roman"/>
                <w:color w:val="000000"/>
                <w:lang w:val="en-US"/>
                <w:rPrChange w:id="17171" w:author="phuong vu" w:date="2018-11-30T22:36:00Z">
                  <w:rPr>
                    <w:ins w:id="17172" w:author="phuong vu" w:date="2018-11-16T12:09:00Z"/>
                    <w:rFonts w:ascii="Calibri" w:eastAsia="Times New Roman" w:hAnsi="Calibri" w:cs="Calibri"/>
                    <w:color w:val="000000"/>
                    <w:sz w:val="22"/>
                    <w:szCs w:val="22"/>
                    <w:lang w:val="en-US"/>
                  </w:rPr>
                </w:rPrChange>
              </w:rPr>
              <w:pPrChange w:id="17173" w:author="phuong vu" w:date="2018-11-30T14:16:00Z">
                <w:pPr>
                  <w:spacing w:after="0" w:line="240" w:lineRule="auto"/>
                  <w:jc w:val="center"/>
                </w:pPr>
              </w:pPrChange>
            </w:pPr>
            <w:ins w:id="17174" w:author="phuong vu" w:date="2018-11-16T12:09:00Z">
              <w:r w:rsidRPr="00920004">
                <w:rPr>
                  <w:rFonts w:eastAsia="Times New Roman"/>
                  <w:color w:val="000000"/>
                  <w:rPrChange w:id="17175" w:author="phuong vu" w:date="2018-11-30T22:36:00Z">
                    <w:rPr>
                      <w:rFonts w:ascii="Calibri" w:eastAsia="Times New Roman" w:hAnsi="Calibri" w:cs="Calibri"/>
                      <w:color w:val="000000"/>
                      <w:sz w:val="22"/>
                      <w:szCs w:val="22"/>
                    </w:rPr>
                  </w:rPrChange>
                </w:rPr>
                <w:t>15</w:t>
              </w:r>
            </w:ins>
          </w:p>
        </w:tc>
        <w:tc>
          <w:tcPr>
            <w:tcW w:w="3426" w:type="dxa"/>
            <w:shd w:val="clear" w:color="auto" w:fill="auto"/>
            <w:noWrap/>
            <w:vAlign w:val="center"/>
            <w:hideMark/>
            <w:tcPrChange w:id="1717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920004" w:rsidRDefault="00CF0C7E" w:rsidP="00E64310">
            <w:pPr>
              <w:rPr>
                <w:ins w:id="17177" w:author="phuong vu" w:date="2018-11-16T12:09:00Z"/>
                <w:rFonts w:eastAsia="Times New Roman"/>
                <w:lang w:val="en-US"/>
                <w:rPrChange w:id="17178" w:author="phuong vu" w:date="2018-11-30T22:36:00Z">
                  <w:rPr>
                    <w:ins w:id="17179" w:author="phuong vu" w:date="2018-11-16T12:09:00Z"/>
                    <w:rFonts w:ascii="Times New Roman" w:eastAsia="Times New Roman" w:hAnsi="Times New Roman" w:cs="Times New Roman"/>
                    <w:color w:val="000000"/>
                    <w:lang w:val="en-US"/>
                  </w:rPr>
                </w:rPrChange>
              </w:rPr>
              <w:pPrChange w:id="17180" w:author="phuong vu" w:date="2018-11-30T23:13:00Z">
                <w:pPr>
                  <w:spacing w:after="0" w:line="240" w:lineRule="auto"/>
                </w:pPr>
              </w:pPrChange>
            </w:pPr>
            <w:ins w:id="17181" w:author="phuong vu" w:date="2018-11-16T12:32:00Z">
              <w:r w:rsidRPr="00920004">
                <w:rPr>
                  <w:rPrChange w:id="17182" w:author="phuong vu" w:date="2018-11-30T22:36:00Z">
                    <w:rPr>
                      <w:color w:val="000000"/>
                    </w:rPr>
                  </w:rPrChange>
                </w:rPr>
                <w:t>PROMOTION_BRANCH</w:t>
              </w:r>
            </w:ins>
          </w:p>
        </w:tc>
        <w:tc>
          <w:tcPr>
            <w:tcW w:w="4552" w:type="dxa"/>
            <w:shd w:val="clear" w:color="auto" w:fill="auto"/>
            <w:noWrap/>
            <w:vAlign w:val="center"/>
            <w:hideMark/>
            <w:tcPrChange w:id="1718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920004" w:rsidRDefault="00CF0C7E" w:rsidP="00E64310">
            <w:pPr>
              <w:rPr>
                <w:ins w:id="17184" w:author="phuong vu" w:date="2018-11-16T12:09:00Z"/>
                <w:rFonts w:eastAsia="Times New Roman"/>
                <w:lang w:val="en-US"/>
                <w:rPrChange w:id="17185" w:author="phuong vu" w:date="2018-11-30T22:36:00Z">
                  <w:rPr>
                    <w:ins w:id="17186" w:author="phuong vu" w:date="2018-11-16T12:09:00Z"/>
                    <w:rFonts w:ascii="Times New Roman" w:eastAsia="Times New Roman" w:hAnsi="Times New Roman" w:cs="Times New Roman"/>
                    <w:color w:val="000000"/>
                    <w:lang w:val="en-US"/>
                  </w:rPr>
                </w:rPrChange>
              </w:rPr>
              <w:pPrChange w:id="17187" w:author="phuong vu" w:date="2018-11-30T23:13:00Z">
                <w:pPr>
                  <w:spacing w:after="0" w:line="240" w:lineRule="auto"/>
                </w:pPr>
              </w:pPrChange>
            </w:pPr>
            <w:ins w:id="17188" w:author="phuong vu" w:date="2018-11-16T12:32:00Z">
              <w:r w:rsidRPr="00920004">
                <w:rPr>
                  <w:rPrChange w:id="17189" w:author="phuong vu" w:date="2018-11-30T22:36:00Z">
                    <w:rPr>
                      <w:color w:val="000000"/>
                    </w:rPr>
                  </w:rPrChange>
                </w:rPr>
                <w:t>Lưu trữ thông tin khuyến mãi ứng với từng chi nhánh</w:t>
              </w:r>
            </w:ins>
          </w:p>
        </w:tc>
      </w:tr>
      <w:tr w:rsidR="00CF0C7E" w:rsidRPr="00920004" w14:paraId="50507482" w14:textId="77777777" w:rsidTr="00C10BF7">
        <w:tblPrEx>
          <w:tblPrExChange w:id="17190" w:author="phuong vu" w:date="2018-11-30T14:28:00Z">
            <w:tblPrEx>
              <w:tblW w:w="9562" w:type="dxa"/>
            </w:tblPrEx>
          </w:tblPrExChange>
        </w:tblPrEx>
        <w:trPr>
          <w:trHeight w:val="322"/>
          <w:ins w:id="17191" w:author="phuong vu" w:date="2018-11-16T12:09:00Z"/>
          <w:trPrChange w:id="17192" w:author="phuong vu" w:date="2018-11-30T14:28:00Z">
            <w:trPr>
              <w:gridBefore w:val="1"/>
              <w:trHeight w:val="321"/>
            </w:trPr>
          </w:trPrChange>
        </w:trPr>
        <w:tc>
          <w:tcPr>
            <w:tcW w:w="804" w:type="dxa"/>
            <w:shd w:val="clear" w:color="auto" w:fill="auto"/>
            <w:noWrap/>
            <w:vAlign w:val="center"/>
            <w:hideMark/>
            <w:tcPrChange w:id="1719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920004" w:rsidRDefault="00CF0C7E" w:rsidP="00BD0851">
            <w:pPr>
              <w:spacing w:before="240" w:after="0" w:line="0" w:lineRule="atLeast"/>
              <w:jc w:val="center"/>
              <w:rPr>
                <w:ins w:id="17194" w:author="phuong vu" w:date="2018-11-16T12:09:00Z"/>
                <w:rFonts w:eastAsia="Times New Roman"/>
                <w:color w:val="000000"/>
                <w:lang w:val="en-US"/>
                <w:rPrChange w:id="17195" w:author="phuong vu" w:date="2018-11-30T22:36:00Z">
                  <w:rPr>
                    <w:ins w:id="17196" w:author="phuong vu" w:date="2018-11-16T12:09:00Z"/>
                    <w:rFonts w:ascii="Calibri" w:eastAsia="Times New Roman" w:hAnsi="Calibri" w:cs="Calibri"/>
                    <w:color w:val="000000"/>
                    <w:sz w:val="22"/>
                    <w:szCs w:val="22"/>
                    <w:lang w:val="en-US"/>
                  </w:rPr>
                </w:rPrChange>
              </w:rPr>
              <w:pPrChange w:id="17197" w:author="phuong vu" w:date="2018-11-30T14:16:00Z">
                <w:pPr>
                  <w:spacing w:after="0" w:line="240" w:lineRule="auto"/>
                  <w:jc w:val="center"/>
                </w:pPr>
              </w:pPrChange>
            </w:pPr>
            <w:ins w:id="17198" w:author="phuong vu" w:date="2018-11-16T12:09:00Z">
              <w:r w:rsidRPr="00920004">
                <w:rPr>
                  <w:rFonts w:eastAsia="Times New Roman"/>
                  <w:color w:val="000000"/>
                  <w:rPrChange w:id="17199" w:author="phuong vu" w:date="2018-11-30T22:36:00Z">
                    <w:rPr>
                      <w:rFonts w:ascii="Calibri" w:eastAsia="Times New Roman" w:hAnsi="Calibri" w:cs="Calibri"/>
                      <w:color w:val="000000"/>
                      <w:sz w:val="22"/>
                      <w:szCs w:val="22"/>
                    </w:rPr>
                  </w:rPrChange>
                </w:rPr>
                <w:t>16</w:t>
              </w:r>
            </w:ins>
          </w:p>
        </w:tc>
        <w:tc>
          <w:tcPr>
            <w:tcW w:w="3426" w:type="dxa"/>
            <w:shd w:val="clear" w:color="auto" w:fill="auto"/>
            <w:noWrap/>
            <w:vAlign w:val="center"/>
            <w:hideMark/>
            <w:tcPrChange w:id="1720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920004" w:rsidRDefault="00CF0C7E" w:rsidP="00E64310">
            <w:pPr>
              <w:rPr>
                <w:ins w:id="17201" w:author="phuong vu" w:date="2018-11-16T12:09:00Z"/>
                <w:rFonts w:eastAsia="Times New Roman"/>
                <w:lang w:val="en-US"/>
                <w:rPrChange w:id="17202" w:author="phuong vu" w:date="2018-11-30T22:36:00Z">
                  <w:rPr>
                    <w:ins w:id="17203" w:author="phuong vu" w:date="2018-11-16T12:09:00Z"/>
                    <w:rFonts w:ascii="Times New Roman" w:eastAsia="Times New Roman" w:hAnsi="Times New Roman" w:cs="Times New Roman"/>
                    <w:color w:val="000000"/>
                    <w:lang w:val="en-US"/>
                  </w:rPr>
                </w:rPrChange>
              </w:rPr>
              <w:pPrChange w:id="17204" w:author="phuong vu" w:date="2018-11-30T23:13:00Z">
                <w:pPr>
                  <w:spacing w:after="0" w:line="240" w:lineRule="auto"/>
                </w:pPr>
              </w:pPrChange>
            </w:pPr>
            <w:ins w:id="17205" w:author="phuong vu" w:date="2018-11-16T12:32:00Z">
              <w:r w:rsidRPr="00920004">
                <w:rPr>
                  <w:rPrChange w:id="17206" w:author="phuong vu" w:date="2018-11-30T22:36:00Z">
                    <w:rPr>
                      <w:color w:val="000000"/>
                    </w:rPr>
                  </w:rPrChange>
                </w:rPr>
                <w:t>RECEIPT</w:t>
              </w:r>
            </w:ins>
          </w:p>
        </w:tc>
        <w:tc>
          <w:tcPr>
            <w:tcW w:w="4552" w:type="dxa"/>
            <w:shd w:val="clear" w:color="auto" w:fill="auto"/>
            <w:noWrap/>
            <w:vAlign w:val="center"/>
            <w:hideMark/>
            <w:tcPrChange w:id="1720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920004" w:rsidRDefault="00CF0C7E" w:rsidP="00E64310">
            <w:pPr>
              <w:rPr>
                <w:ins w:id="17208" w:author="phuong vu" w:date="2018-11-16T12:09:00Z"/>
                <w:rFonts w:eastAsia="Times New Roman"/>
                <w:lang w:val="en-US"/>
                <w:rPrChange w:id="17209" w:author="phuong vu" w:date="2018-11-30T22:36:00Z">
                  <w:rPr>
                    <w:ins w:id="17210" w:author="phuong vu" w:date="2018-11-16T12:09:00Z"/>
                    <w:rFonts w:ascii="Times New Roman" w:eastAsia="Times New Roman" w:hAnsi="Times New Roman" w:cs="Times New Roman"/>
                    <w:color w:val="000000"/>
                    <w:lang w:val="en-US"/>
                  </w:rPr>
                </w:rPrChange>
              </w:rPr>
              <w:pPrChange w:id="17211" w:author="phuong vu" w:date="2018-11-30T23:13:00Z">
                <w:pPr>
                  <w:spacing w:after="0" w:line="240" w:lineRule="auto"/>
                </w:pPr>
              </w:pPrChange>
            </w:pPr>
            <w:ins w:id="17212" w:author="phuong vu" w:date="2018-11-16T12:32:00Z">
              <w:r w:rsidRPr="00920004">
                <w:rPr>
                  <w:rPrChange w:id="17213" w:author="phuong vu" w:date="2018-11-30T22:36:00Z">
                    <w:rPr>
                      <w:color w:val="000000"/>
                    </w:rPr>
                  </w:rPrChange>
                </w:rPr>
                <w:t>Lưu trữ thông tin biên nhận</w:t>
              </w:r>
            </w:ins>
          </w:p>
        </w:tc>
      </w:tr>
      <w:tr w:rsidR="00CF0C7E" w:rsidRPr="00920004" w14:paraId="7B0FBEC5" w14:textId="77777777" w:rsidTr="00C10BF7">
        <w:tblPrEx>
          <w:tblPrExChange w:id="17214" w:author="phuong vu" w:date="2018-11-30T14:28:00Z">
            <w:tblPrEx>
              <w:tblW w:w="9562" w:type="dxa"/>
            </w:tblPrEx>
          </w:tblPrExChange>
        </w:tblPrEx>
        <w:trPr>
          <w:trHeight w:val="322"/>
          <w:ins w:id="17215" w:author="phuong vu" w:date="2018-11-16T12:09:00Z"/>
          <w:trPrChange w:id="17216" w:author="phuong vu" w:date="2018-11-30T14:28:00Z">
            <w:trPr>
              <w:gridBefore w:val="1"/>
              <w:trHeight w:val="321"/>
            </w:trPr>
          </w:trPrChange>
        </w:trPr>
        <w:tc>
          <w:tcPr>
            <w:tcW w:w="804" w:type="dxa"/>
            <w:shd w:val="clear" w:color="auto" w:fill="auto"/>
            <w:noWrap/>
            <w:vAlign w:val="center"/>
            <w:hideMark/>
            <w:tcPrChange w:id="1721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920004" w:rsidRDefault="00CF0C7E" w:rsidP="00BD0851">
            <w:pPr>
              <w:spacing w:before="240" w:after="0" w:line="0" w:lineRule="atLeast"/>
              <w:jc w:val="center"/>
              <w:rPr>
                <w:ins w:id="17218" w:author="phuong vu" w:date="2018-11-16T12:09:00Z"/>
                <w:rFonts w:eastAsia="Times New Roman"/>
                <w:color w:val="000000"/>
                <w:lang w:val="en-US"/>
                <w:rPrChange w:id="17219" w:author="phuong vu" w:date="2018-11-30T22:36:00Z">
                  <w:rPr>
                    <w:ins w:id="17220" w:author="phuong vu" w:date="2018-11-16T12:09:00Z"/>
                    <w:rFonts w:ascii="Calibri" w:eastAsia="Times New Roman" w:hAnsi="Calibri" w:cs="Calibri"/>
                    <w:color w:val="000000"/>
                    <w:sz w:val="22"/>
                    <w:szCs w:val="22"/>
                    <w:lang w:val="en-US"/>
                  </w:rPr>
                </w:rPrChange>
              </w:rPr>
              <w:pPrChange w:id="17221" w:author="phuong vu" w:date="2018-11-30T14:16:00Z">
                <w:pPr>
                  <w:spacing w:after="0" w:line="240" w:lineRule="auto"/>
                  <w:jc w:val="center"/>
                </w:pPr>
              </w:pPrChange>
            </w:pPr>
            <w:ins w:id="17222" w:author="phuong vu" w:date="2018-11-16T12:09:00Z">
              <w:r w:rsidRPr="00920004">
                <w:rPr>
                  <w:rFonts w:eastAsia="Times New Roman"/>
                  <w:color w:val="000000"/>
                  <w:rPrChange w:id="17223" w:author="phuong vu" w:date="2018-11-30T22:36:00Z">
                    <w:rPr>
                      <w:rFonts w:ascii="Calibri" w:eastAsia="Times New Roman" w:hAnsi="Calibri" w:cs="Calibri"/>
                      <w:color w:val="000000"/>
                      <w:sz w:val="22"/>
                      <w:szCs w:val="22"/>
                    </w:rPr>
                  </w:rPrChange>
                </w:rPr>
                <w:t>17</w:t>
              </w:r>
            </w:ins>
          </w:p>
        </w:tc>
        <w:tc>
          <w:tcPr>
            <w:tcW w:w="3426" w:type="dxa"/>
            <w:shd w:val="clear" w:color="auto" w:fill="auto"/>
            <w:noWrap/>
            <w:vAlign w:val="center"/>
            <w:hideMark/>
            <w:tcPrChange w:id="1722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920004" w:rsidRDefault="00CF0C7E" w:rsidP="00E64310">
            <w:pPr>
              <w:rPr>
                <w:ins w:id="17225" w:author="phuong vu" w:date="2018-11-16T12:09:00Z"/>
                <w:rFonts w:eastAsia="Times New Roman"/>
                <w:lang w:val="en-US"/>
                <w:rPrChange w:id="17226" w:author="phuong vu" w:date="2018-11-30T22:36:00Z">
                  <w:rPr>
                    <w:ins w:id="17227" w:author="phuong vu" w:date="2018-11-16T12:09:00Z"/>
                    <w:rFonts w:ascii="Times New Roman" w:eastAsia="Times New Roman" w:hAnsi="Times New Roman" w:cs="Times New Roman"/>
                    <w:color w:val="000000"/>
                    <w:lang w:val="en-US"/>
                  </w:rPr>
                </w:rPrChange>
              </w:rPr>
              <w:pPrChange w:id="17228" w:author="phuong vu" w:date="2018-11-30T23:13:00Z">
                <w:pPr>
                  <w:spacing w:after="0" w:line="240" w:lineRule="auto"/>
                </w:pPr>
              </w:pPrChange>
            </w:pPr>
            <w:ins w:id="17229" w:author="phuong vu" w:date="2018-11-16T12:32:00Z">
              <w:r w:rsidRPr="00920004">
                <w:rPr>
                  <w:rPrChange w:id="17230" w:author="phuong vu" w:date="2018-11-30T22:36:00Z">
                    <w:rPr>
                      <w:color w:val="000000"/>
                    </w:rPr>
                  </w:rPrChange>
                </w:rPr>
                <w:t>RECEIPT_DETAIL</w:t>
              </w:r>
            </w:ins>
          </w:p>
        </w:tc>
        <w:tc>
          <w:tcPr>
            <w:tcW w:w="4552" w:type="dxa"/>
            <w:shd w:val="clear" w:color="auto" w:fill="auto"/>
            <w:noWrap/>
            <w:vAlign w:val="center"/>
            <w:hideMark/>
            <w:tcPrChange w:id="1723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920004" w:rsidRDefault="00CF0C7E" w:rsidP="00E64310">
            <w:pPr>
              <w:rPr>
                <w:ins w:id="17232" w:author="phuong vu" w:date="2018-11-16T12:09:00Z"/>
                <w:rFonts w:eastAsia="Times New Roman"/>
                <w:lang w:val="en-US"/>
                <w:rPrChange w:id="17233" w:author="phuong vu" w:date="2018-11-30T22:36:00Z">
                  <w:rPr>
                    <w:ins w:id="17234" w:author="phuong vu" w:date="2018-11-16T12:09:00Z"/>
                    <w:rFonts w:ascii="Times New Roman" w:eastAsia="Times New Roman" w:hAnsi="Times New Roman" w:cs="Times New Roman"/>
                    <w:color w:val="000000"/>
                    <w:lang w:val="en-US"/>
                  </w:rPr>
                </w:rPrChange>
              </w:rPr>
              <w:pPrChange w:id="17235" w:author="phuong vu" w:date="2018-11-30T23:13:00Z">
                <w:pPr>
                  <w:spacing w:after="0" w:line="240" w:lineRule="auto"/>
                </w:pPr>
              </w:pPrChange>
            </w:pPr>
            <w:ins w:id="17236" w:author="phuong vu" w:date="2018-11-16T12:32:00Z">
              <w:r w:rsidRPr="00920004">
                <w:rPr>
                  <w:rPrChange w:id="17237" w:author="phuong vu" w:date="2018-11-30T22:36:00Z">
                    <w:rPr>
                      <w:color w:val="000000"/>
                    </w:rPr>
                  </w:rPrChange>
                </w:rPr>
                <w:t>Lưu trữ thông tin chi tiết của biên nhận</w:t>
              </w:r>
            </w:ins>
          </w:p>
        </w:tc>
      </w:tr>
      <w:tr w:rsidR="00FD2E65" w:rsidRPr="00920004" w14:paraId="53DC59C7" w14:textId="77777777" w:rsidTr="00C10BF7">
        <w:tblPrEx>
          <w:tblPrExChange w:id="17238" w:author="phuong vu" w:date="2018-11-30T14:28:00Z">
            <w:tblPrEx>
              <w:tblW w:w="8782" w:type="dxa"/>
            </w:tblPrEx>
          </w:tblPrExChange>
        </w:tblPrEx>
        <w:trPr>
          <w:trHeight w:val="322"/>
          <w:ins w:id="17239" w:author="phuong vu" w:date="2018-11-23T14:13:00Z"/>
          <w:trPrChange w:id="17240" w:author="phuong vu" w:date="2018-11-30T14:28:00Z">
            <w:trPr>
              <w:gridAfter w:val="0"/>
              <w:trHeight w:val="322"/>
            </w:trPr>
          </w:trPrChange>
        </w:trPr>
        <w:tc>
          <w:tcPr>
            <w:tcW w:w="804" w:type="dxa"/>
            <w:shd w:val="clear" w:color="auto" w:fill="auto"/>
            <w:noWrap/>
            <w:vAlign w:val="center"/>
            <w:tcPrChange w:id="17241" w:author="phuong vu" w:date="2018-11-30T14:28: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920004" w:rsidRDefault="00FD2E65" w:rsidP="00BD0851">
            <w:pPr>
              <w:spacing w:before="240" w:after="0" w:line="0" w:lineRule="atLeast"/>
              <w:jc w:val="center"/>
              <w:rPr>
                <w:ins w:id="17242" w:author="phuong vu" w:date="2018-11-23T14:13:00Z"/>
                <w:rFonts w:eastAsia="Times New Roman"/>
                <w:color w:val="000000"/>
                <w:lang w:val="en-US"/>
                <w:rPrChange w:id="17243" w:author="phuong vu" w:date="2018-11-30T22:36:00Z">
                  <w:rPr>
                    <w:ins w:id="17244" w:author="phuong vu" w:date="2018-11-23T14:13:00Z"/>
                    <w:rFonts w:ascii="Calibri" w:eastAsia="Times New Roman" w:hAnsi="Calibri" w:cs="Calibri"/>
                    <w:color w:val="000000"/>
                    <w:sz w:val="22"/>
                    <w:szCs w:val="22"/>
                  </w:rPr>
                </w:rPrChange>
              </w:rPr>
              <w:pPrChange w:id="17245" w:author="phuong vu" w:date="2018-11-30T14:16:00Z">
                <w:pPr>
                  <w:spacing w:after="0" w:line="276" w:lineRule="auto"/>
                  <w:jc w:val="center"/>
                </w:pPr>
              </w:pPrChange>
            </w:pPr>
            <w:ins w:id="17246" w:author="phuong vu" w:date="2018-11-23T14:13:00Z">
              <w:r w:rsidRPr="00920004">
                <w:rPr>
                  <w:rFonts w:eastAsia="Times New Roman"/>
                  <w:color w:val="000000"/>
                  <w:lang w:val="en-US"/>
                  <w:rPrChange w:id="17247" w:author="phuong vu" w:date="2018-11-30T22:36:00Z">
                    <w:rPr>
                      <w:rFonts w:ascii="Calibri" w:eastAsia="Times New Roman" w:hAnsi="Calibri" w:cs="Calibri"/>
                      <w:color w:val="000000"/>
                      <w:sz w:val="22"/>
                      <w:szCs w:val="22"/>
                      <w:lang w:val="en-US"/>
                    </w:rPr>
                  </w:rPrChange>
                </w:rPr>
                <w:lastRenderedPageBreak/>
                <w:t>18</w:t>
              </w:r>
            </w:ins>
          </w:p>
        </w:tc>
        <w:tc>
          <w:tcPr>
            <w:tcW w:w="3426" w:type="dxa"/>
            <w:shd w:val="clear" w:color="auto" w:fill="auto"/>
            <w:noWrap/>
            <w:vAlign w:val="center"/>
            <w:tcPrChange w:id="17248" w:author="phuong vu" w:date="2018-11-30T14:28: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920004" w:rsidRDefault="00FD2E65" w:rsidP="00E64310">
            <w:pPr>
              <w:rPr>
                <w:ins w:id="17249" w:author="phuong vu" w:date="2018-11-23T14:13:00Z"/>
                <w:lang w:val="en-US"/>
                <w:rPrChange w:id="17250" w:author="phuong vu" w:date="2018-11-30T22:36:00Z">
                  <w:rPr>
                    <w:ins w:id="17251" w:author="phuong vu" w:date="2018-11-23T14:13:00Z"/>
                    <w:color w:val="000000"/>
                  </w:rPr>
                </w:rPrChange>
              </w:rPr>
              <w:pPrChange w:id="17252" w:author="phuong vu" w:date="2018-11-30T23:13:00Z">
                <w:pPr>
                  <w:spacing w:after="0" w:line="276" w:lineRule="auto"/>
                </w:pPr>
              </w:pPrChange>
            </w:pPr>
            <w:ins w:id="17253" w:author="phuong vu" w:date="2018-11-23T14:13:00Z">
              <w:r w:rsidRPr="00920004">
                <w:rPr>
                  <w:lang w:val="en-US"/>
                  <w:rPrChange w:id="17254" w:author="phuong vu" w:date="2018-11-30T22:36:00Z">
                    <w:rPr>
                      <w:color w:val="000000"/>
                      <w:lang w:val="en-US"/>
                    </w:rPr>
                  </w:rPrChange>
                </w:rPr>
                <w:t>SERVICE_PRODUCT</w:t>
              </w:r>
            </w:ins>
          </w:p>
        </w:tc>
        <w:tc>
          <w:tcPr>
            <w:tcW w:w="4552" w:type="dxa"/>
            <w:shd w:val="clear" w:color="auto" w:fill="auto"/>
            <w:noWrap/>
            <w:vAlign w:val="center"/>
            <w:tcPrChange w:id="17255" w:author="phuong vu" w:date="2018-11-30T14:28: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920004" w:rsidRDefault="00FD2E65" w:rsidP="00E64310">
            <w:pPr>
              <w:rPr>
                <w:ins w:id="17256" w:author="phuong vu" w:date="2018-11-23T14:13:00Z"/>
                <w:lang w:val="en-US"/>
                <w:rPrChange w:id="17257" w:author="phuong vu" w:date="2018-11-30T22:36:00Z">
                  <w:rPr>
                    <w:ins w:id="17258" w:author="phuong vu" w:date="2018-11-23T14:13:00Z"/>
                    <w:color w:val="000000"/>
                  </w:rPr>
                </w:rPrChange>
              </w:rPr>
              <w:pPrChange w:id="17259" w:author="phuong vu" w:date="2018-11-30T23:13:00Z">
                <w:pPr>
                  <w:spacing w:after="0" w:line="276" w:lineRule="auto"/>
                </w:pPr>
              </w:pPrChange>
            </w:pPr>
            <w:ins w:id="17260" w:author="phuong vu" w:date="2018-11-23T14:13:00Z">
              <w:r w:rsidRPr="00920004">
                <w:rPr>
                  <w:lang w:val="en-US"/>
                  <w:rPrChange w:id="17261" w:author="phuong vu" w:date="2018-11-30T22:36:00Z">
                    <w:rPr>
                      <w:color w:val="000000"/>
                      <w:lang w:val="en-US"/>
                    </w:rPr>
                  </w:rPrChange>
                </w:rPr>
                <w:t>Lưu trữ thông tin qu</w:t>
              </w:r>
            </w:ins>
            <w:ins w:id="17262" w:author="phuong vu" w:date="2018-11-23T14:14:00Z">
              <w:r w:rsidRPr="00920004">
                <w:rPr>
                  <w:lang w:val="en-US"/>
                  <w:rPrChange w:id="17263" w:author="phuong vu" w:date="2018-11-30T22:36:00Z">
                    <w:rPr>
                      <w:color w:val="000000"/>
                      <w:lang w:val="en-US"/>
                    </w:rPr>
                  </w:rPrChange>
                </w:rPr>
                <w:t>ần áo ứng với dịch vụ</w:t>
              </w:r>
            </w:ins>
          </w:p>
        </w:tc>
      </w:tr>
      <w:tr w:rsidR="00CF0C7E" w:rsidRPr="00920004" w14:paraId="1B915200" w14:textId="77777777" w:rsidTr="00C10BF7">
        <w:tblPrEx>
          <w:tblPrExChange w:id="17264" w:author="phuong vu" w:date="2018-11-30T14:28:00Z">
            <w:tblPrEx>
              <w:tblW w:w="9562" w:type="dxa"/>
            </w:tblPrEx>
          </w:tblPrExChange>
        </w:tblPrEx>
        <w:trPr>
          <w:trHeight w:val="322"/>
          <w:ins w:id="17265" w:author="phuong vu" w:date="2018-11-16T12:09:00Z"/>
          <w:trPrChange w:id="17266" w:author="phuong vu" w:date="2018-11-30T14:28:00Z">
            <w:trPr>
              <w:gridBefore w:val="1"/>
              <w:trHeight w:val="321"/>
            </w:trPr>
          </w:trPrChange>
        </w:trPr>
        <w:tc>
          <w:tcPr>
            <w:tcW w:w="804" w:type="dxa"/>
            <w:shd w:val="clear" w:color="auto" w:fill="auto"/>
            <w:noWrap/>
            <w:vAlign w:val="center"/>
            <w:hideMark/>
            <w:tcPrChange w:id="1726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920004" w:rsidRDefault="00CF0C7E" w:rsidP="00BD0851">
            <w:pPr>
              <w:spacing w:before="240" w:after="0" w:line="0" w:lineRule="atLeast"/>
              <w:jc w:val="center"/>
              <w:rPr>
                <w:ins w:id="17268" w:author="phuong vu" w:date="2018-11-16T12:09:00Z"/>
                <w:rFonts w:eastAsia="Times New Roman"/>
                <w:color w:val="000000"/>
                <w:lang w:val="en-US"/>
                <w:rPrChange w:id="17269" w:author="phuong vu" w:date="2018-11-30T22:36:00Z">
                  <w:rPr>
                    <w:ins w:id="17270" w:author="phuong vu" w:date="2018-11-16T12:09:00Z"/>
                    <w:rFonts w:ascii="Calibri" w:eastAsia="Times New Roman" w:hAnsi="Calibri" w:cs="Calibri"/>
                    <w:color w:val="000000"/>
                    <w:sz w:val="22"/>
                    <w:szCs w:val="22"/>
                    <w:lang w:val="en-US"/>
                  </w:rPr>
                </w:rPrChange>
              </w:rPr>
              <w:pPrChange w:id="17271" w:author="phuong vu" w:date="2018-11-30T14:16:00Z">
                <w:pPr>
                  <w:spacing w:after="0" w:line="240" w:lineRule="auto"/>
                  <w:jc w:val="center"/>
                </w:pPr>
              </w:pPrChange>
            </w:pPr>
            <w:ins w:id="17272" w:author="phuong vu" w:date="2018-11-16T12:09:00Z">
              <w:r w:rsidRPr="00920004">
                <w:rPr>
                  <w:rFonts w:eastAsia="Times New Roman"/>
                  <w:color w:val="000000"/>
                  <w:rPrChange w:id="17273" w:author="phuong vu" w:date="2018-11-30T22:36:00Z">
                    <w:rPr>
                      <w:rFonts w:ascii="Calibri" w:eastAsia="Times New Roman" w:hAnsi="Calibri" w:cs="Calibri"/>
                      <w:color w:val="000000"/>
                      <w:sz w:val="22"/>
                      <w:szCs w:val="22"/>
                    </w:rPr>
                  </w:rPrChange>
                </w:rPr>
                <w:t>1</w:t>
              </w:r>
            </w:ins>
            <w:ins w:id="17274" w:author="phuong vu" w:date="2018-11-23T14:14:00Z">
              <w:r w:rsidR="00FD2E65" w:rsidRPr="00920004">
                <w:rPr>
                  <w:rFonts w:eastAsia="Times New Roman"/>
                  <w:color w:val="000000"/>
                  <w:lang w:val="en-US"/>
                  <w:rPrChange w:id="17275" w:author="phuong vu" w:date="2018-11-30T22:36:00Z">
                    <w:rPr>
                      <w:rFonts w:ascii="Calibri" w:eastAsia="Times New Roman" w:hAnsi="Calibri" w:cs="Calibri"/>
                      <w:color w:val="000000"/>
                      <w:sz w:val="22"/>
                      <w:szCs w:val="22"/>
                      <w:lang w:val="en-US"/>
                    </w:rPr>
                  </w:rPrChange>
                </w:rPr>
                <w:t>9</w:t>
              </w:r>
            </w:ins>
          </w:p>
        </w:tc>
        <w:tc>
          <w:tcPr>
            <w:tcW w:w="3426" w:type="dxa"/>
            <w:shd w:val="clear" w:color="auto" w:fill="auto"/>
            <w:noWrap/>
            <w:vAlign w:val="center"/>
            <w:hideMark/>
            <w:tcPrChange w:id="1727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920004" w:rsidRDefault="00CF0C7E" w:rsidP="00E64310">
            <w:pPr>
              <w:rPr>
                <w:ins w:id="17277" w:author="phuong vu" w:date="2018-11-16T12:09:00Z"/>
                <w:rFonts w:eastAsia="Times New Roman"/>
                <w:lang w:val="en-US"/>
                <w:rPrChange w:id="17278" w:author="phuong vu" w:date="2018-11-30T22:36:00Z">
                  <w:rPr>
                    <w:ins w:id="17279" w:author="phuong vu" w:date="2018-11-16T12:09:00Z"/>
                    <w:rFonts w:ascii="Times New Roman" w:eastAsia="Times New Roman" w:hAnsi="Times New Roman" w:cs="Times New Roman"/>
                    <w:color w:val="000000"/>
                    <w:lang w:val="en-US"/>
                  </w:rPr>
                </w:rPrChange>
              </w:rPr>
              <w:pPrChange w:id="17280" w:author="phuong vu" w:date="2018-11-30T23:13:00Z">
                <w:pPr>
                  <w:spacing w:after="0" w:line="240" w:lineRule="auto"/>
                </w:pPr>
              </w:pPrChange>
            </w:pPr>
            <w:ins w:id="17281" w:author="phuong vu" w:date="2018-11-16T12:32:00Z">
              <w:r w:rsidRPr="00920004">
                <w:rPr>
                  <w:rPrChange w:id="17282" w:author="phuong vu" w:date="2018-11-30T22:36:00Z">
                    <w:rPr>
                      <w:color w:val="000000"/>
                    </w:rPr>
                  </w:rPrChange>
                </w:rPr>
                <w:t>SERVICE_TYPE</w:t>
              </w:r>
            </w:ins>
          </w:p>
        </w:tc>
        <w:tc>
          <w:tcPr>
            <w:tcW w:w="4552" w:type="dxa"/>
            <w:shd w:val="clear" w:color="auto" w:fill="auto"/>
            <w:noWrap/>
            <w:vAlign w:val="center"/>
            <w:hideMark/>
            <w:tcPrChange w:id="1728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920004" w:rsidRDefault="00CF0C7E" w:rsidP="00E64310">
            <w:pPr>
              <w:rPr>
                <w:ins w:id="17284" w:author="phuong vu" w:date="2018-11-16T12:09:00Z"/>
                <w:rFonts w:eastAsia="Times New Roman"/>
                <w:lang w:val="en-US"/>
                <w:rPrChange w:id="17285" w:author="phuong vu" w:date="2018-11-30T22:36:00Z">
                  <w:rPr>
                    <w:ins w:id="17286" w:author="phuong vu" w:date="2018-11-16T12:09:00Z"/>
                    <w:rFonts w:ascii="Times New Roman" w:eastAsia="Times New Roman" w:hAnsi="Times New Roman" w:cs="Times New Roman"/>
                    <w:color w:val="000000"/>
                    <w:lang w:val="en-US"/>
                  </w:rPr>
                </w:rPrChange>
              </w:rPr>
              <w:pPrChange w:id="17287" w:author="phuong vu" w:date="2018-11-30T23:13:00Z">
                <w:pPr>
                  <w:spacing w:after="0" w:line="240" w:lineRule="auto"/>
                </w:pPr>
              </w:pPrChange>
            </w:pPr>
            <w:ins w:id="17288" w:author="phuong vu" w:date="2018-11-16T12:32:00Z">
              <w:r w:rsidRPr="00920004">
                <w:rPr>
                  <w:rPrChange w:id="17289" w:author="phuong vu" w:date="2018-11-30T22:36:00Z">
                    <w:rPr>
                      <w:color w:val="000000"/>
                    </w:rPr>
                  </w:rPrChange>
                </w:rPr>
                <w:t>Lưu trữ loại dịch vụ</w:t>
              </w:r>
            </w:ins>
          </w:p>
        </w:tc>
      </w:tr>
      <w:tr w:rsidR="00CF0C7E" w:rsidRPr="00920004" w14:paraId="4517287B" w14:textId="77777777" w:rsidTr="00C10BF7">
        <w:tblPrEx>
          <w:tblPrExChange w:id="17290" w:author="phuong vu" w:date="2018-11-30T14:28:00Z">
            <w:tblPrEx>
              <w:tblW w:w="9562" w:type="dxa"/>
            </w:tblPrEx>
          </w:tblPrExChange>
        </w:tblPrEx>
        <w:trPr>
          <w:trHeight w:val="322"/>
          <w:ins w:id="17291" w:author="phuong vu" w:date="2018-11-16T12:09:00Z"/>
          <w:trPrChange w:id="17292" w:author="phuong vu" w:date="2018-11-30T14:28:00Z">
            <w:trPr>
              <w:gridBefore w:val="1"/>
              <w:trHeight w:val="321"/>
            </w:trPr>
          </w:trPrChange>
        </w:trPr>
        <w:tc>
          <w:tcPr>
            <w:tcW w:w="804" w:type="dxa"/>
            <w:shd w:val="clear" w:color="auto" w:fill="auto"/>
            <w:noWrap/>
            <w:vAlign w:val="center"/>
            <w:hideMark/>
            <w:tcPrChange w:id="1729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920004" w:rsidRDefault="00FD2E65" w:rsidP="00BD0851">
            <w:pPr>
              <w:spacing w:before="240" w:after="0" w:line="0" w:lineRule="atLeast"/>
              <w:jc w:val="center"/>
              <w:rPr>
                <w:ins w:id="17294" w:author="phuong vu" w:date="2018-11-16T12:09:00Z"/>
                <w:rFonts w:eastAsia="Times New Roman"/>
                <w:color w:val="000000"/>
                <w:lang w:val="en-US"/>
                <w:rPrChange w:id="17295" w:author="phuong vu" w:date="2018-11-30T22:36:00Z">
                  <w:rPr>
                    <w:ins w:id="17296" w:author="phuong vu" w:date="2018-11-16T12:09:00Z"/>
                    <w:rFonts w:ascii="Calibri" w:eastAsia="Times New Roman" w:hAnsi="Calibri" w:cs="Calibri"/>
                    <w:color w:val="000000"/>
                    <w:sz w:val="22"/>
                    <w:szCs w:val="22"/>
                    <w:lang w:val="en-US"/>
                  </w:rPr>
                </w:rPrChange>
              </w:rPr>
              <w:pPrChange w:id="17297" w:author="phuong vu" w:date="2018-11-30T14:16:00Z">
                <w:pPr>
                  <w:spacing w:after="0" w:line="240" w:lineRule="auto"/>
                  <w:jc w:val="center"/>
                </w:pPr>
              </w:pPrChange>
            </w:pPr>
            <w:ins w:id="17298" w:author="phuong vu" w:date="2018-11-23T14:14:00Z">
              <w:r w:rsidRPr="00920004">
                <w:rPr>
                  <w:rFonts w:eastAsia="Times New Roman"/>
                  <w:color w:val="000000"/>
                  <w:lang w:val="en-US"/>
                  <w:rPrChange w:id="17299" w:author="phuong vu" w:date="2018-11-30T22:36:00Z">
                    <w:rPr>
                      <w:rFonts w:ascii="Calibri" w:eastAsia="Times New Roman" w:hAnsi="Calibri" w:cs="Calibri"/>
                      <w:color w:val="000000"/>
                      <w:sz w:val="22"/>
                      <w:szCs w:val="22"/>
                      <w:lang w:val="en-US"/>
                    </w:rPr>
                  </w:rPrChange>
                </w:rPr>
                <w:t>20</w:t>
              </w:r>
            </w:ins>
          </w:p>
        </w:tc>
        <w:tc>
          <w:tcPr>
            <w:tcW w:w="3426" w:type="dxa"/>
            <w:shd w:val="clear" w:color="auto" w:fill="auto"/>
            <w:noWrap/>
            <w:vAlign w:val="center"/>
            <w:hideMark/>
            <w:tcPrChange w:id="1730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920004" w:rsidRDefault="00CF0C7E" w:rsidP="00E64310">
            <w:pPr>
              <w:rPr>
                <w:ins w:id="17301" w:author="phuong vu" w:date="2018-11-16T12:09:00Z"/>
                <w:rFonts w:eastAsia="Times New Roman"/>
                <w:lang w:val="en-US"/>
                <w:rPrChange w:id="17302" w:author="phuong vu" w:date="2018-11-30T22:36:00Z">
                  <w:rPr>
                    <w:ins w:id="17303" w:author="phuong vu" w:date="2018-11-16T12:09:00Z"/>
                    <w:rFonts w:ascii="Times New Roman" w:eastAsia="Times New Roman" w:hAnsi="Times New Roman" w:cs="Times New Roman"/>
                    <w:color w:val="000000"/>
                    <w:lang w:val="en-US"/>
                  </w:rPr>
                </w:rPrChange>
              </w:rPr>
              <w:pPrChange w:id="17304" w:author="phuong vu" w:date="2018-11-30T23:13:00Z">
                <w:pPr>
                  <w:spacing w:after="0" w:line="240" w:lineRule="auto"/>
                </w:pPr>
              </w:pPrChange>
            </w:pPr>
            <w:ins w:id="17305" w:author="phuong vu" w:date="2018-11-16T12:32:00Z">
              <w:r w:rsidRPr="00920004">
                <w:rPr>
                  <w:rPrChange w:id="17306" w:author="phuong vu" w:date="2018-11-30T22:36:00Z">
                    <w:rPr>
                      <w:color w:val="000000"/>
                    </w:rPr>
                  </w:rPrChange>
                </w:rPr>
                <w:t>SERVICE_TYPE_BRANCH</w:t>
              </w:r>
            </w:ins>
          </w:p>
        </w:tc>
        <w:tc>
          <w:tcPr>
            <w:tcW w:w="4552" w:type="dxa"/>
            <w:shd w:val="clear" w:color="auto" w:fill="auto"/>
            <w:noWrap/>
            <w:vAlign w:val="center"/>
            <w:hideMark/>
            <w:tcPrChange w:id="1730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920004" w:rsidRDefault="00CF0C7E" w:rsidP="00E64310">
            <w:pPr>
              <w:rPr>
                <w:ins w:id="17308" w:author="phuong vu" w:date="2018-11-16T12:09:00Z"/>
                <w:rFonts w:eastAsia="Times New Roman"/>
                <w:lang w:val="en-US"/>
                <w:rPrChange w:id="17309" w:author="phuong vu" w:date="2018-11-30T22:36:00Z">
                  <w:rPr>
                    <w:ins w:id="17310" w:author="phuong vu" w:date="2018-11-16T12:09:00Z"/>
                    <w:rFonts w:ascii="Times New Roman" w:eastAsia="Times New Roman" w:hAnsi="Times New Roman" w:cs="Times New Roman"/>
                    <w:color w:val="000000"/>
                    <w:lang w:val="en-US"/>
                  </w:rPr>
                </w:rPrChange>
              </w:rPr>
              <w:pPrChange w:id="17311" w:author="phuong vu" w:date="2018-11-30T23:13:00Z">
                <w:pPr>
                  <w:spacing w:after="0" w:line="240" w:lineRule="auto"/>
                </w:pPr>
              </w:pPrChange>
            </w:pPr>
            <w:ins w:id="17312" w:author="phuong vu" w:date="2018-11-16T12:32:00Z">
              <w:r w:rsidRPr="00920004">
                <w:rPr>
                  <w:rPrChange w:id="17313" w:author="phuong vu" w:date="2018-11-30T22:36:00Z">
                    <w:rPr>
                      <w:color w:val="000000"/>
                    </w:rPr>
                  </w:rPrChange>
                </w:rPr>
                <w:t>Lưu trữ loại dịch vụ có ở mỗi chi nhánh</w:t>
              </w:r>
            </w:ins>
          </w:p>
        </w:tc>
      </w:tr>
      <w:tr w:rsidR="00CF0C7E" w:rsidRPr="00920004" w14:paraId="6DDB3C89" w14:textId="77777777" w:rsidTr="00C10BF7">
        <w:tblPrEx>
          <w:tblPrExChange w:id="17314" w:author="phuong vu" w:date="2018-11-30T14:28:00Z">
            <w:tblPrEx>
              <w:tblW w:w="9562" w:type="dxa"/>
            </w:tblPrEx>
          </w:tblPrExChange>
        </w:tblPrEx>
        <w:trPr>
          <w:trHeight w:val="322"/>
          <w:ins w:id="17315" w:author="phuong vu" w:date="2018-11-16T12:09:00Z"/>
          <w:trPrChange w:id="17316" w:author="phuong vu" w:date="2018-11-30T14:28:00Z">
            <w:trPr>
              <w:gridBefore w:val="1"/>
              <w:trHeight w:val="321"/>
            </w:trPr>
          </w:trPrChange>
        </w:trPr>
        <w:tc>
          <w:tcPr>
            <w:tcW w:w="804" w:type="dxa"/>
            <w:shd w:val="clear" w:color="auto" w:fill="auto"/>
            <w:noWrap/>
            <w:vAlign w:val="center"/>
            <w:hideMark/>
            <w:tcPrChange w:id="1731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920004" w:rsidRDefault="00CF0C7E" w:rsidP="00BD0851">
            <w:pPr>
              <w:spacing w:before="240" w:after="0" w:line="0" w:lineRule="atLeast"/>
              <w:jc w:val="center"/>
              <w:rPr>
                <w:ins w:id="17318" w:author="phuong vu" w:date="2018-11-16T12:09:00Z"/>
                <w:rFonts w:eastAsia="Times New Roman"/>
                <w:color w:val="000000"/>
                <w:lang w:val="en-US"/>
                <w:rPrChange w:id="17319" w:author="phuong vu" w:date="2018-11-30T22:36:00Z">
                  <w:rPr>
                    <w:ins w:id="17320" w:author="phuong vu" w:date="2018-11-16T12:09:00Z"/>
                    <w:rFonts w:ascii="Calibri" w:eastAsia="Times New Roman" w:hAnsi="Calibri" w:cs="Calibri"/>
                    <w:color w:val="000000"/>
                    <w:sz w:val="22"/>
                    <w:szCs w:val="22"/>
                    <w:lang w:val="en-US"/>
                  </w:rPr>
                </w:rPrChange>
              </w:rPr>
              <w:pPrChange w:id="17321" w:author="phuong vu" w:date="2018-11-30T14:16:00Z">
                <w:pPr>
                  <w:spacing w:after="0" w:line="240" w:lineRule="auto"/>
                  <w:jc w:val="center"/>
                </w:pPr>
              </w:pPrChange>
            </w:pPr>
            <w:ins w:id="17322" w:author="phuong vu" w:date="2018-11-16T12:09:00Z">
              <w:r w:rsidRPr="00920004">
                <w:rPr>
                  <w:rFonts w:eastAsia="Times New Roman"/>
                  <w:color w:val="000000"/>
                  <w:rPrChange w:id="17323" w:author="phuong vu" w:date="2018-11-30T22:36:00Z">
                    <w:rPr>
                      <w:rFonts w:ascii="Calibri" w:eastAsia="Times New Roman" w:hAnsi="Calibri" w:cs="Calibri"/>
                      <w:color w:val="000000"/>
                      <w:sz w:val="22"/>
                      <w:szCs w:val="22"/>
                    </w:rPr>
                  </w:rPrChange>
                </w:rPr>
                <w:t>2</w:t>
              </w:r>
            </w:ins>
            <w:ins w:id="17324" w:author="phuong vu" w:date="2018-11-23T14:14:00Z">
              <w:r w:rsidR="00FD2E65" w:rsidRPr="00920004">
                <w:rPr>
                  <w:rFonts w:eastAsia="Times New Roman"/>
                  <w:color w:val="000000"/>
                  <w:lang w:val="en-US"/>
                  <w:rPrChange w:id="17325" w:author="phuong vu" w:date="2018-11-30T22:36:00Z">
                    <w:rPr>
                      <w:rFonts w:ascii="Calibri" w:eastAsia="Times New Roman" w:hAnsi="Calibri" w:cs="Calibri"/>
                      <w:color w:val="000000"/>
                      <w:sz w:val="22"/>
                      <w:szCs w:val="22"/>
                      <w:lang w:val="en-US"/>
                    </w:rPr>
                  </w:rPrChange>
                </w:rPr>
                <w:t>1</w:t>
              </w:r>
            </w:ins>
          </w:p>
        </w:tc>
        <w:tc>
          <w:tcPr>
            <w:tcW w:w="3426" w:type="dxa"/>
            <w:shd w:val="clear" w:color="auto" w:fill="auto"/>
            <w:noWrap/>
            <w:vAlign w:val="center"/>
            <w:hideMark/>
            <w:tcPrChange w:id="1732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920004" w:rsidRDefault="00CF0C7E" w:rsidP="00E64310">
            <w:pPr>
              <w:rPr>
                <w:ins w:id="17327" w:author="phuong vu" w:date="2018-11-16T12:09:00Z"/>
                <w:rFonts w:eastAsia="Times New Roman"/>
                <w:lang w:val="en-US"/>
                <w:rPrChange w:id="17328" w:author="phuong vu" w:date="2018-11-30T22:36:00Z">
                  <w:rPr>
                    <w:ins w:id="17329" w:author="phuong vu" w:date="2018-11-16T12:09:00Z"/>
                    <w:rFonts w:ascii="Times New Roman" w:eastAsia="Times New Roman" w:hAnsi="Times New Roman" w:cs="Times New Roman"/>
                    <w:color w:val="000000"/>
                    <w:lang w:val="en-US"/>
                  </w:rPr>
                </w:rPrChange>
              </w:rPr>
              <w:pPrChange w:id="17330" w:author="phuong vu" w:date="2018-11-30T23:13:00Z">
                <w:pPr>
                  <w:spacing w:after="0" w:line="240" w:lineRule="auto"/>
                </w:pPr>
              </w:pPrChange>
            </w:pPr>
            <w:ins w:id="17331" w:author="phuong vu" w:date="2018-11-16T12:32:00Z">
              <w:r w:rsidRPr="00920004">
                <w:rPr>
                  <w:rPrChange w:id="17332" w:author="phuong vu" w:date="2018-11-30T22:36:00Z">
                    <w:rPr>
                      <w:color w:val="000000"/>
                    </w:rPr>
                  </w:rPrChange>
                </w:rPr>
                <w:t>STAFF</w:t>
              </w:r>
            </w:ins>
          </w:p>
        </w:tc>
        <w:tc>
          <w:tcPr>
            <w:tcW w:w="4552" w:type="dxa"/>
            <w:shd w:val="clear" w:color="auto" w:fill="auto"/>
            <w:noWrap/>
            <w:vAlign w:val="center"/>
            <w:hideMark/>
            <w:tcPrChange w:id="1733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920004" w:rsidRDefault="00CF0C7E" w:rsidP="00E64310">
            <w:pPr>
              <w:rPr>
                <w:ins w:id="17334" w:author="phuong vu" w:date="2018-11-16T12:09:00Z"/>
                <w:rFonts w:eastAsia="Times New Roman"/>
                <w:lang w:val="en-US"/>
                <w:rPrChange w:id="17335" w:author="phuong vu" w:date="2018-11-30T22:36:00Z">
                  <w:rPr>
                    <w:ins w:id="17336" w:author="phuong vu" w:date="2018-11-16T12:09:00Z"/>
                    <w:rFonts w:ascii="Times New Roman" w:eastAsia="Times New Roman" w:hAnsi="Times New Roman" w:cs="Times New Roman"/>
                    <w:color w:val="000000"/>
                    <w:lang w:val="en-US"/>
                  </w:rPr>
                </w:rPrChange>
              </w:rPr>
              <w:pPrChange w:id="17337" w:author="phuong vu" w:date="2018-11-30T23:13:00Z">
                <w:pPr>
                  <w:spacing w:after="0" w:line="240" w:lineRule="auto"/>
                </w:pPr>
              </w:pPrChange>
            </w:pPr>
            <w:ins w:id="17338" w:author="phuong vu" w:date="2018-11-16T12:32:00Z">
              <w:r w:rsidRPr="00920004">
                <w:rPr>
                  <w:rPrChange w:id="17339" w:author="phuong vu" w:date="2018-11-30T22:36:00Z">
                    <w:rPr>
                      <w:color w:val="000000"/>
                    </w:rPr>
                  </w:rPrChange>
                </w:rPr>
                <w:t>Lưu trữ thông tin nhân viên</w:t>
              </w:r>
            </w:ins>
          </w:p>
        </w:tc>
      </w:tr>
      <w:tr w:rsidR="00CF0C7E" w:rsidRPr="00920004" w14:paraId="5FBEF804" w14:textId="77777777" w:rsidTr="00C10BF7">
        <w:tblPrEx>
          <w:tblPrExChange w:id="17340" w:author="phuong vu" w:date="2018-11-30T14:28:00Z">
            <w:tblPrEx>
              <w:tblW w:w="9562" w:type="dxa"/>
            </w:tblPrEx>
          </w:tblPrExChange>
        </w:tblPrEx>
        <w:trPr>
          <w:trHeight w:val="322"/>
          <w:ins w:id="17341" w:author="phuong vu" w:date="2018-11-16T12:09:00Z"/>
          <w:trPrChange w:id="17342" w:author="phuong vu" w:date="2018-11-30T14:28:00Z">
            <w:trPr>
              <w:gridBefore w:val="1"/>
              <w:trHeight w:val="321"/>
            </w:trPr>
          </w:trPrChange>
        </w:trPr>
        <w:tc>
          <w:tcPr>
            <w:tcW w:w="804" w:type="dxa"/>
            <w:shd w:val="clear" w:color="auto" w:fill="auto"/>
            <w:noWrap/>
            <w:vAlign w:val="center"/>
            <w:hideMark/>
            <w:tcPrChange w:id="1734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920004" w:rsidRDefault="00CF0C7E" w:rsidP="00BD0851">
            <w:pPr>
              <w:spacing w:before="240" w:after="0" w:line="0" w:lineRule="atLeast"/>
              <w:jc w:val="center"/>
              <w:rPr>
                <w:ins w:id="17344" w:author="phuong vu" w:date="2018-11-16T12:09:00Z"/>
                <w:rFonts w:eastAsia="Times New Roman"/>
                <w:color w:val="000000"/>
                <w:lang w:val="en-US"/>
                <w:rPrChange w:id="17345" w:author="phuong vu" w:date="2018-11-30T22:36:00Z">
                  <w:rPr>
                    <w:ins w:id="17346" w:author="phuong vu" w:date="2018-11-16T12:09:00Z"/>
                    <w:rFonts w:ascii="Calibri" w:eastAsia="Times New Roman" w:hAnsi="Calibri" w:cs="Calibri"/>
                    <w:color w:val="000000"/>
                    <w:sz w:val="22"/>
                    <w:szCs w:val="22"/>
                    <w:lang w:val="en-US"/>
                  </w:rPr>
                </w:rPrChange>
              </w:rPr>
              <w:pPrChange w:id="17347" w:author="phuong vu" w:date="2018-11-30T14:16:00Z">
                <w:pPr>
                  <w:spacing w:after="0" w:line="240" w:lineRule="auto"/>
                  <w:jc w:val="center"/>
                </w:pPr>
              </w:pPrChange>
            </w:pPr>
            <w:ins w:id="17348" w:author="phuong vu" w:date="2018-11-16T12:09:00Z">
              <w:r w:rsidRPr="00920004">
                <w:rPr>
                  <w:rFonts w:eastAsia="Times New Roman"/>
                  <w:color w:val="000000"/>
                  <w:rPrChange w:id="17349" w:author="phuong vu" w:date="2018-11-30T22:36:00Z">
                    <w:rPr>
                      <w:rFonts w:ascii="Calibri" w:eastAsia="Times New Roman" w:hAnsi="Calibri" w:cs="Calibri"/>
                      <w:color w:val="000000"/>
                      <w:sz w:val="22"/>
                      <w:szCs w:val="22"/>
                    </w:rPr>
                  </w:rPrChange>
                </w:rPr>
                <w:t>2</w:t>
              </w:r>
            </w:ins>
            <w:ins w:id="17350" w:author="phuong vu" w:date="2018-11-23T14:14:00Z">
              <w:r w:rsidR="00FD2E65" w:rsidRPr="00920004">
                <w:rPr>
                  <w:rFonts w:eastAsia="Times New Roman"/>
                  <w:color w:val="000000"/>
                  <w:lang w:val="en-US"/>
                  <w:rPrChange w:id="17351" w:author="phuong vu" w:date="2018-11-30T22:36:00Z">
                    <w:rPr>
                      <w:rFonts w:ascii="Calibri" w:eastAsia="Times New Roman" w:hAnsi="Calibri" w:cs="Calibri"/>
                      <w:color w:val="000000"/>
                      <w:sz w:val="22"/>
                      <w:szCs w:val="22"/>
                      <w:lang w:val="en-US"/>
                    </w:rPr>
                  </w:rPrChange>
                </w:rPr>
                <w:t>2</w:t>
              </w:r>
            </w:ins>
          </w:p>
        </w:tc>
        <w:tc>
          <w:tcPr>
            <w:tcW w:w="3426" w:type="dxa"/>
            <w:shd w:val="clear" w:color="auto" w:fill="auto"/>
            <w:noWrap/>
            <w:vAlign w:val="center"/>
            <w:hideMark/>
            <w:tcPrChange w:id="17352"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920004" w:rsidRDefault="00CF0C7E" w:rsidP="00E64310">
            <w:pPr>
              <w:rPr>
                <w:ins w:id="17353" w:author="phuong vu" w:date="2018-11-16T12:09:00Z"/>
                <w:rFonts w:eastAsia="Times New Roman"/>
                <w:lang w:val="en-US"/>
                <w:rPrChange w:id="17354" w:author="phuong vu" w:date="2018-11-30T22:36:00Z">
                  <w:rPr>
                    <w:ins w:id="17355" w:author="phuong vu" w:date="2018-11-16T12:09:00Z"/>
                    <w:rFonts w:ascii="Times New Roman" w:eastAsia="Times New Roman" w:hAnsi="Times New Roman" w:cs="Times New Roman"/>
                    <w:color w:val="000000"/>
                    <w:lang w:val="en-US"/>
                  </w:rPr>
                </w:rPrChange>
              </w:rPr>
              <w:pPrChange w:id="17356" w:author="phuong vu" w:date="2018-11-30T23:13:00Z">
                <w:pPr>
                  <w:spacing w:after="0" w:line="240" w:lineRule="auto"/>
                </w:pPr>
              </w:pPrChange>
            </w:pPr>
            <w:ins w:id="17357" w:author="phuong vu" w:date="2018-11-16T12:32:00Z">
              <w:r w:rsidRPr="00920004">
                <w:rPr>
                  <w:rPrChange w:id="17358" w:author="phuong vu" w:date="2018-11-30T22:36:00Z">
                    <w:rPr>
                      <w:color w:val="000000"/>
                    </w:rPr>
                  </w:rPrChange>
                </w:rPr>
                <w:t>STAFF_TYPE</w:t>
              </w:r>
            </w:ins>
          </w:p>
        </w:tc>
        <w:tc>
          <w:tcPr>
            <w:tcW w:w="4552" w:type="dxa"/>
            <w:shd w:val="clear" w:color="auto" w:fill="auto"/>
            <w:noWrap/>
            <w:vAlign w:val="center"/>
            <w:hideMark/>
            <w:tcPrChange w:id="17359"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920004" w:rsidRDefault="00CF0C7E" w:rsidP="00E64310">
            <w:pPr>
              <w:rPr>
                <w:ins w:id="17360" w:author="phuong vu" w:date="2018-11-16T12:09:00Z"/>
                <w:rFonts w:eastAsia="Times New Roman"/>
                <w:lang w:val="en-US"/>
                <w:rPrChange w:id="17361" w:author="phuong vu" w:date="2018-11-30T22:36:00Z">
                  <w:rPr>
                    <w:ins w:id="17362" w:author="phuong vu" w:date="2018-11-16T12:09:00Z"/>
                    <w:rFonts w:ascii="Times New Roman" w:eastAsia="Times New Roman" w:hAnsi="Times New Roman" w:cs="Times New Roman"/>
                    <w:color w:val="000000"/>
                    <w:lang w:val="en-US"/>
                  </w:rPr>
                </w:rPrChange>
              </w:rPr>
              <w:pPrChange w:id="17363" w:author="phuong vu" w:date="2018-11-30T23:13:00Z">
                <w:pPr>
                  <w:spacing w:after="0" w:line="240" w:lineRule="auto"/>
                </w:pPr>
              </w:pPrChange>
            </w:pPr>
            <w:ins w:id="17364" w:author="phuong vu" w:date="2018-11-16T12:32:00Z">
              <w:r w:rsidRPr="00920004">
                <w:rPr>
                  <w:rPrChange w:id="17365" w:author="phuong vu" w:date="2018-11-30T22:36:00Z">
                    <w:rPr>
                      <w:color w:val="000000"/>
                    </w:rPr>
                  </w:rPrChange>
                </w:rPr>
                <w:t>Lưu trữ loại nhân viên</w:t>
              </w:r>
            </w:ins>
          </w:p>
        </w:tc>
      </w:tr>
      <w:tr w:rsidR="00CF0C7E" w:rsidRPr="00920004" w14:paraId="26ABF64C" w14:textId="77777777" w:rsidTr="00C10BF7">
        <w:tblPrEx>
          <w:tblPrExChange w:id="17366" w:author="phuong vu" w:date="2018-11-30T14:28:00Z">
            <w:tblPrEx>
              <w:tblW w:w="9562" w:type="dxa"/>
            </w:tblPrEx>
          </w:tblPrExChange>
        </w:tblPrEx>
        <w:trPr>
          <w:trHeight w:val="322"/>
          <w:ins w:id="17367" w:author="phuong vu" w:date="2018-11-16T12:09:00Z"/>
          <w:trPrChange w:id="17368" w:author="phuong vu" w:date="2018-11-30T14:28:00Z">
            <w:trPr>
              <w:gridBefore w:val="1"/>
              <w:trHeight w:val="321"/>
            </w:trPr>
          </w:trPrChange>
        </w:trPr>
        <w:tc>
          <w:tcPr>
            <w:tcW w:w="804" w:type="dxa"/>
            <w:shd w:val="clear" w:color="auto" w:fill="auto"/>
            <w:noWrap/>
            <w:vAlign w:val="center"/>
            <w:hideMark/>
            <w:tcPrChange w:id="17369"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920004" w:rsidRDefault="00CF0C7E" w:rsidP="00BD0851">
            <w:pPr>
              <w:spacing w:before="240" w:after="0" w:line="0" w:lineRule="atLeast"/>
              <w:jc w:val="center"/>
              <w:rPr>
                <w:ins w:id="17370" w:author="phuong vu" w:date="2018-11-16T12:09:00Z"/>
                <w:rFonts w:eastAsia="Times New Roman"/>
                <w:color w:val="000000"/>
                <w:lang w:val="en-US"/>
                <w:rPrChange w:id="17371" w:author="phuong vu" w:date="2018-11-30T22:36:00Z">
                  <w:rPr>
                    <w:ins w:id="17372" w:author="phuong vu" w:date="2018-11-16T12:09:00Z"/>
                    <w:rFonts w:ascii="Calibri" w:eastAsia="Times New Roman" w:hAnsi="Calibri" w:cs="Calibri"/>
                    <w:color w:val="000000"/>
                    <w:sz w:val="22"/>
                    <w:szCs w:val="22"/>
                    <w:lang w:val="en-US"/>
                  </w:rPr>
                </w:rPrChange>
              </w:rPr>
              <w:pPrChange w:id="17373" w:author="phuong vu" w:date="2018-11-30T14:16:00Z">
                <w:pPr>
                  <w:spacing w:after="0" w:line="240" w:lineRule="auto"/>
                  <w:jc w:val="center"/>
                </w:pPr>
              </w:pPrChange>
            </w:pPr>
            <w:ins w:id="17374" w:author="phuong vu" w:date="2018-11-16T12:09:00Z">
              <w:r w:rsidRPr="00920004">
                <w:rPr>
                  <w:rFonts w:eastAsia="Times New Roman"/>
                  <w:color w:val="000000"/>
                  <w:rPrChange w:id="17375" w:author="phuong vu" w:date="2018-11-30T22:36:00Z">
                    <w:rPr>
                      <w:rFonts w:ascii="Calibri" w:eastAsia="Times New Roman" w:hAnsi="Calibri" w:cs="Calibri"/>
                      <w:color w:val="000000"/>
                      <w:sz w:val="22"/>
                      <w:szCs w:val="22"/>
                    </w:rPr>
                  </w:rPrChange>
                </w:rPr>
                <w:t>2</w:t>
              </w:r>
            </w:ins>
            <w:ins w:id="17376" w:author="phuong vu" w:date="2018-11-23T14:14:00Z">
              <w:r w:rsidR="00FD2E65" w:rsidRPr="00920004">
                <w:rPr>
                  <w:rFonts w:eastAsia="Times New Roman"/>
                  <w:color w:val="000000"/>
                  <w:lang w:val="en-US"/>
                  <w:rPrChange w:id="17377" w:author="phuong vu" w:date="2018-11-30T22:36:00Z">
                    <w:rPr>
                      <w:rFonts w:ascii="Calibri" w:eastAsia="Times New Roman" w:hAnsi="Calibri" w:cs="Calibri"/>
                      <w:color w:val="000000"/>
                      <w:sz w:val="22"/>
                      <w:szCs w:val="22"/>
                      <w:lang w:val="en-US"/>
                    </w:rPr>
                  </w:rPrChange>
                </w:rPr>
                <w:t>3</w:t>
              </w:r>
            </w:ins>
          </w:p>
        </w:tc>
        <w:tc>
          <w:tcPr>
            <w:tcW w:w="3426" w:type="dxa"/>
            <w:shd w:val="clear" w:color="auto" w:fill="auto"/>
            <w:noWrap/>
            <w:vAlign w:val="center"/>
            <w:hideMark/>
            <w:tcPrChange w:id="17378"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920004" w:rsidRDefault="00CF0C7E" w:rsidP="00E64310">
            <w:pPr>
              <w:rPr>
                <w:ins w:id="17379" w:author="phuong vu" w:date="2018-11-16T12:09:00Z"/>
                <w:rFonts w:eastAsia="Times New Roman"/>
                <w:lang w:val="en-US"/>
                <w:rPrChange w:id="17380" w:author="phuong vu" w:date="2018-11-30T22:36:00Z">
                  <w:rPr>
                    <w:ins w:id="17381" w:author="phuong vu" w:date="2018-11-16T12:09:00Z"/>
                    <w:rFonts w:ascii="Times New Roman" w:eastAsia="Times New Roman" w:hAnsi="Times New Roman" w:cs="Times New Roman"/>
                    <w:color w:val="000000"/>
                    <w:lang w:val="en-US"/>
                  </w:rPr>
                </w:rPrChange>
              </w:rPr>
              <w:pPrChange w:id="17382" w:author="phuong vu" w:date="2018-11-30T23:13:00Z">
                <w:pPr>
                  <w:spacing w:after="0" w:line="240" w:lineRule="auto"/>
                </w:pPr>
              </w:pPrChange>
            </w:pPr>
            <w:ins w:id="17383" w:author="phuong vu" w:date="2018-11-16T12:32:00Z">
              <w:r w:rsidRPr="00920004">
                <w:rPr>
                  <w:rPrChange w:id="17384" w:author="phuong vu" w:date="2018-11-30T22:36:00Z">
                    <w:rPr>
                      <w:color w:val="000000"/>
                    </w:rPr>
                  </w:rPrChange>
                </w:rPr>
                <w:t>TASK</w:t>
              </w:r>
            </w:ins>
          </w:p>
        </w:tc>
        <w:tc>
          <w:tcPr>
            <w:tcW w:w="4552" w:type="dxa"/>
            <w:shd w:val="clear" w:color="auto" w:fill="auto"/>
            <w:noWrap/>
            <w:vAlign w:val="center"/>
            <w:hideMark/>
            <w:tcPrChange w:id="17385"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920004" w:rsidRDefault="00CF0C7E" w:rsidP="00E64310">
            <w:pPr>
              <w:rPr>
                <w:ins w:id="17386" w:author="phuong vu" w:date="2018-11-16T12:09:00Z"/>
                <w:rFonts w:eastAsia="Times New Roman"/>
                <w:lang w:val="en-US"/>
                <w:rPrChange w:id="17387" w:author="phuong vu" w:date="2018-11-30T22:36:00Z">
                  <w:rPr>
                    <w:ins w:id="17388" w:author="phuong vu" w:date="2018-11-16T12:09:00Z"/>
                    <w:rFonts w:ascii="Times New Roman" w:eastAsia="Times New Roman" w:hAnsi="Times New Roman" w:cs="Times New Roman"/>
                    <w:color w:val="000000"/>
                    <w:lang w:val="en-US"/>
                  </w:rPr>
                </w:rPrChange>
              </w:rPr>
              <w:pPrChange w:id="17389" w:author="phuong vu" w:date="2018-11-30T23:13:00Z">
                <w:pPr>
                  <w:spacing w:after="0" w:line="240" w:lineRule="auto"/>
                </w:pPr>
              </w:pPrChange>
            </w:pPr>
            <w:ins w:id="17390" w:author="phuong vu" w:date="2018-11-16T12:32:00Z">
              <w:r w:rsidRPr="00920004">
                <w:rPr>
                  <w:rPrChange w:id="17391" w:author="phuong vu" w:date="2018-11-30T22:36:00Z">
                    <w:rPr>
                      <w:color w:val="000000"/>
                    </w:rPr>
                  </w:rPrChange>
                </w:rPr>
                <w:t>Lưu trữ thông tin công việc của nhân viên</w:t>
              </w:r>
            </w:ins>
          </w:p>
        </w:tc>
      </w:tr>
      <w:tr w:rsidR="00CF0C7E" w:rsidRPr="00920004" w14:paraId="6BB85656" w14:textId="77777777" w:rsidTr="00C10BF7">
        <w:tblPrEx>
          <w:tblPrExChange w:id="17392" w:author="phuong vu" w:date="2018-11-30T14:28:00Z">
            <w:tblPrEx>
              <w:tblW w:w="9562" w:type="dxa"/>
            </w:tblPrEx>
          </w:tblPrExChange>
        </w:tblPrEx>
        <w:trPr>
          <w:trHeight w:val="322"/>
          <w:ins w:id="17393" w:author="phuong vu" w:date="2018-11-16T12:09:00Z"/>
          <w:trPrChange w:id="17394" w:author="phuong vu" w:date="2018-11-30T14:28:00Z">
            <w:trPr>
              <w:gridBefore w:val="1"/>
              <w:trHeight w:val="321"/>
            </w:trPr>
          </w:trPrChange>
        </w:trPr>
        <w:tc>
          <w:tcPr>
            <w:tcW w:w="804" w:type="dxa"/>
            <w:shd w:val="clear" w:color="auto" w:fill="auto"/>
            <w:noWrap/>
            <w:vAlign w:val="center"/>
            <w:hideMark/>
            <w:tcPrChange w:id="17395"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920004" w:rsidRDefault="00CF0C7E" w:rsidP="00BD0851">
            <w:pPr>
              <w:spacing w:before="240" w:after="0" w:line="0" w:lineRule="atLeast"/>
              <w:jc w:val="center"/>
              <w:rPr>
                <w:ins w:id="17396" w:author="phuong vu" w:date="2018-11-16T12:09:00Z"/>
                <w:rFonts w:eastAsia="Times New Roman"/>
                <w:color w:val="000000"/>
                <w:lang w:val="en-US"/>
                <w:rPrChange w:id="17397" w:author="phuong vu" w:date="2018-11-30T22:36:00Z">
                  <w:rPr>
                    <w:ins w:id="17398" w:author="phuong vu" w:date="2018-11-16T12:09:00Z"/>
                    <w:rFonts w:ascii="Calibri" w:eastAsia="Times New Roman" w:hAnsi="Calibri" w:cs="Calibri"/>
                    <w:color w:val="000000"/>
                    <w:sz w:val="22"/>
                    <w:szCs w:val="22"/>
                    <w:lang w:val="en-US"/>
                  </w:rPr>
                </w:rPrChange>
              </w:rPr>
              <w:pPrChange w:id="17399" w:author="phuong vu" w:date="2018-11-30T14:16:00Z">
                <w:pPr>
                  <w:spacing w:after="0" w:line="240" w:lineRule="auto"/>
                  <w:jc w:val="center"/>
                </w:pPr>
              </w:pPrChange>
            </w:pPr>
            <w:ins w:id="17400" w:author="phuong vu" w:date="2018-11-16T12:09:00Z">
              <w:r w:rsidRPr="00920004">
                <w:rPr>
                  <w:rFonts w:eastAsia="Times New Roman"/>
                  <w:color w:val="000000"/>
                  <w:rPrChange w:id="17401" w:author="phuong vu" w:date="2018-11-30T22:36:00Z">
                    <w:rPr>
                      <w:rFonts w:ascii="Calibri" w:eastAsia="Times New Roman" w:hAnsi="Calibri" w:cs="Calibri"/>
                      <w:color w:val="000000"/>
                      <w:sz w:val="22"/>
                      <w:szCs w:val="22"/>
                    </w:rPr>
                  </w:rPrChange>
                </w:rPr>
                <w:t>2</w:t>
              </w:r>
            </w:ins>
            <w:ins w:id="17402" w:author="phuong vu" w:date="2018-11-23T14:14:00Z">
              <w:r w:rsidR="00FD2E65" w:rsidRPr="00920004">
                <w:rPr>
                  <w:rFonts w:eastAsia="Times New Roman"/>
                  <w:color w:val="000000"/>
                  <w:lang w:val="en-US"/>
                  <w:rPrChange w:id="17403" w:author="phuong vu" w:date="2018-11-30T22:36:00Z">
                    <w:rPr>
                      <w:rFonts w:ascii="Calibri" w:eastAsia="Times New Roman" w:hAnsi="Calibri" w:cs="Calibri"/>
                      <w:color w:val="000000"/>
                      <w:sz w:val="22"/>
                      <w:szCs w:val="22"/>
                      <w:lang w:val="en-US"/>
                    </w:rPr>
                  </w:rPrChange>
                </w:rPr>
                <w:t>4</w:t>
              </w:r>
            </w:ins>
          </w:p>
        </w:tc>
        <w:tc>
          <w:tcPr>
            <w:tcW w:w="3426" w:type="dxa"/>
            <w:shd w:val="clear" w:color="auto" w:fill="auto"/>
            <w:noWrap/>
            <w:vAlign w:val="center"/>
            <w:hideMark/>
            <w:tcPrChange w:id="1740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920004" w:rsidRDefault="00CF0C7E" w:rsidP="00E64310">
            <w:pPr>
              <w:rPr>
                <w:ins w:id="17405" w:author="phuong vu" w:date="2018-11-16T12:09:00Z"/>
                <w:rFonts w:eastAsia="Times New Roman"/>
                <w:lang w:val="en-US"/>
                <w:rPrChange w:id="17406" w:author="phuong vu" w:date="2018-11-30T22:36:00Z">
                  <w:rPr>
                    <w:ins w:id="17407" w:author="phuong vu" w:date="2018-11-16T12:09:00Z"/>
                    <w:rFonts w:ascii="Times New Roman" w:eastAsia="Times New Roman" w:hAnsi="Times New Roman" w:cs="Times New Roman"/>
                    <w:color w:val="000000"/>
                    <w:lang w:val="en-US"/>
                  </w:rPr>
                </w:rPrChange>
              </w:rPr>
              <w:pPrChange w:id="17408" w:author="phuong vu" w:date="2018-11-30T23:13:00Z">
                <w:pPr>
                  <w:spacing w:after="0" w:line="240" w:lineRule="auto"/>
                </w:pPr>
              </w:pPrChange>
            </w:pPr>
            <w:ins w:id="17409" w:author="phuong vu" w:date="2018-11-16T12:32:00Z">
              <w:r w:rsidRPr="00920004">
                <w:rPr>
                  <w:rPrChange w:id="17410" w:author="phuong vu" w:date="2018-11-30T22:36:00Z">
                    <w:rPr>
                      <w:color w:val="000000"/>
                    </w:rPr>
                  </w:rPrChange>
                </w:rPr>
                <w:t>TIME_SCHEDULE</w:t>
              </w:r>
            </w:ins>
          </w:p>
        </w:tc>
        <w:tc>
          <w:tcPr>
            <w:tcW w:w="4552" w:type="dxa"/>
            <w:shd w:val="clear" w:color="auto" w:fill="auto"/>
            <w:noWrap/>
            <w:vAlign w:val="center"/>
            <w:hideMark/>
            <w:tcPrChange w:id="1741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920004" w:rsidRDefault="00CF0C7E" w:rsidP="00E64310">
            <w:pPr>
              <w:rPr>
                <w:ins w:id="17412" w:author="phuong vu" w:date="2018-11-16T12:09:00Z"/>
                <w:rFonts w:eastAsia="Times New Roman"/>
                <w:lang w:val="en-US"/>
                <w:rPrChange w:id="17413" w:author="phuong vu" w:date="2018-11-30T22:36:00Z">
                  <w:rPr>
                    <w:ins w:id="17414" w:author="phuong vu" w:date="2018-11-16T12:09:00Z"/>
                    <w:rFonts w:ascii="Times New Roman" w:eastAsia="Times New Roman" w:hAnsi="Times New Roman" w:cs="Times New Roman"/>
                    <w:color w:val="000000"/>
                    <w:lang w:val="en-US"/>
                  </w:rPr>
                </w:rPrChange>
              </w:rPr>
              <w:pPrChange w:id="17415" w:author="phuong vu" w:date="2018-11-30T23:13:00Z">
                <w:pPr>
                  <w:spacing w:after="0" w:line="240" w:lineRule="auto"/>
                </w:pPr>
              </w:pPrChange>
            </w:pPr>
            <w:ins w:id="17416" w:author="phuong vu" w:date="2018-11-16T12:32:00Z">
              <w:r w:rsidRPr="00920004">
                <w:rPr>
                  <w:rPrChange w:id="17417" w:author="phuong vu" w:date="2018-11-30T22:36:00Z">
                    <w:rPr>
                      <w:color w:val="000000"/>
                    </w:rPr>
                  </w:rPrChange>
                </w:rPr>
                <w:t>Lưu trữ khung giờ lấy và trả quần áo</w:t>
              </w:r>
            </w:ins>
          </w:p>
        </w:tc>
      </w:tr>
      <w:tr w:rsidR="00CF0C7E" w:rsidRPr="00920004" w14:paraId="164D7061" w14:textId="77777777" w:rsidTr="00C10BF7">
        <w:tblPrEx>
          <w:tblPrExChange w:id="17418" w:author="phuong vu" w:date="2018-11-30T14:28:00Z">
            <w:tblPrEx>
              <w:tblW w:w="9562" w:type="dxa"/>
            </w:tblPrEx>
          </w:tblPrExChange>
        </w:tblPrEx>
        <w:trPr>
          <w:trHeight w:val="322"/>
          <w:ins w:id="17419" w:author="phuong vu" w:date="2018-11-16T12:09:00Z"/>
          <w:trPrChange w:id="17420" w:author="phuong vu" w:date="2018-11-30T14:28:00Z">
            <w:trPr>
              <w:gridBefore w:val="1"/>
              <w:trHeight w:val="321"/>
            </w:trPr>
          </w:trPrChange>
        </w:trPr>
        <w:tc>
          <w:tcPr>
            <w:tcW w:w="804" w:type="dxa"/>
            <w:shd w:val="clear" w:color="auto" w:fill="auto"/>
            <w:noWrap/>
            <w:vAlign w:val="center"/>
            <w:hideMark/>
            <w:tcPrChange w:id="17421"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920004" w:rsidRDefault="00CF0C7E" w:rsidP="00BD0851">
            <w:pPr>
              <w:spacing w:before="240" w:after="0" w:line="0" w:lineRule="atLeast"/>
              <w:jc w:val="center"/>
              <w:rPr>
                <w:ins w:id="17422" w:author="phuong vu" w:date="2018-11-16T12:09:00Z"/>
                <w:rFonts w:eastAsia="Times New Roman"/>
                <w:color w:val="000000"/>
                <w:lang w:val="en-US"/>
                <w:rPrChange w:id="17423" w:author="phuong vu" w:date="2018-11-30T22:36:00Z">
                  <w:rPr>
                    <w:ins w:id="17424" w:author="phuong vu" w:date="2018-11-16T12:09:00Z"/>
                    <w:rFonts w:ascii="Calibri" w:eastAsia="Times New Roman" w:hAnsi="Calibri" w:cs="Calibri"/>
                    <w:color w:val="000000"/>
                    <w:sz w:val="22"/>
                    <w:szCs w:val="22"/>
                    <w:lang w:val="en-US"/>
                  </w:rPr>
                </w:rPrChange>
              </w:rPr>
              <w:pPrChange w:id="17425" w:author="phuong vu" w:date="2018-11-30T14:16:00Z">
                <w:pPr>
                  <w:spacing w:after="0" w:line="240" w:lineRule="auto"/>
                  <w:jc w:val="center"/>
                </w:pPr>
              </w:pPrChange>
            </w:pPr>
            <w:ins w:id="17426" w:author="phuong vu" w:date="2018-11-16T12:09:00Z">
              <w:r w:rsidRPr="00920004">
                <w:rPr>
                  <w:rFonts w:eastAsia="Times New Roman"/>
                  <w:color w:val="000000"/>
                  <w:rPrChange w:id="17427" w:author="phuong vu" w:date="2018-11-30T22:36:00Z">
                    <w:rPr>
                      <w:rFonts w:ascii="Calibri" w:eastAsia="Times New Roman" w:hAnsi="Calibri" w:cs="Calibri"/>
                      <w:color w:val="000000"/>
                      <w:sz w:val="22"/>
                      <w:szCs w:val="22"/>
                    </w:rPr>
                  </w:rPrChange>
                </w:rPr>
                <w:t>2</w:t>
              </w:r>
            </w:ins>
            <w:ins w:id="17428" w:author="phuong vu" w:date="2018-11-23T14:14:00Z">
              <w:r w:rsidR="00FD2E65" w:rsidRPr="00920004">
                <w:rPr>
                  <w:rFonts w:eastAsia="Times New Roman"/>
                  <w:color w:val="000000"/>
                  <w:lang w:val="en-US"/>
                  <w:rPrChange w:id="17429" w:author="phuong vu" w:date="2018-11-30T22:36:00Z">
                    <w:rPr>
                      <w:rFonts w:ascii="Calibri" w:eastAsia="Times New Roman" w:hAnsi="Calibri" w:cs="Calibri"/>
                      <w:color w:val="000000"/>
                      <w:sz w:val="22"/>
                      <w:szCs w:val="22"/>
                      <w:lang w:val="en-US"/>
                    </w:rPr>
                  </w:rPrChange>
                </w:rPr>
                <w:t>5</w:t>
              </w:r>
            </w:ins>
          </w:p>
        </w:tc>
        <w:tc>
          <w:tcPr>
            <w:tcW w:w="3426" w:type="dxa"/>
            <w:shd w:val="clear" w:color="auto" w:fill="auto"/>
            <w:noWrap/>
            <w:vAlign w:val="center"/>
            <w:hideMark/>
            <w:tcPrChange w:id="17430"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920004" w:rsidRDefault="00CF0C7E" w:rsidP="00E64310">
            <w:pPr>
              <w:rPr>
                <w:ins w:id="17431" w:author="phuong vu" w:date="2018-11-16T12:09:00Z"/>
                <w:rFonts w:eastAsia="Times New Roman"/>
                <w:lang w:val="en-US"/>
                <w:rPrChange w:id="17432" w:author="phuong vu" w:date="2018-11-30T22:36:00Z">
                  <w:rPr>
                    <w:ins w:id="17433" w:author="phuong vu" w:date="2018-11-16T12:09:00Z"/>
                    <w:rFonts w:ascii="Times New Roman" w:eastAsia="Times New Roman" w:hAnsi="Times New Roman" w:cs="Times New Roman"/>
                    <w:color w:val="000000"/>
                    <w:lang w:val="en-US"/>
                  </w:rPr>
                </w:rPrChange>
              </w:rPr>
              <w:pPrChange w:id="17434" w:author="phuong vu" w:date="2018-11-30T23:13:00Z">
                <w:pPr>
                  <w:spacing w:after="0" w:line="240" w:lineRule="auto"/>
                </w:pPr>
              </w:pPrChange>
            </w:pPr>
            <w:ins w:id="17435" w:author="phuong vu" w:date="2018-11-16T12:32:00Z">
              <w:r w:rsidRPr="00920004">
                <w:rPr>
                  <w:rPrChange w:id="17436" w:author="phuong vu" w:date="2018-11-30T22:36:00Z">
                    <w:rPr>
                      <w:color w:val="000000"/>
                    </w:rPr>
                  </w:rPrChange>
                </w:rPr>
                <w:t>UNIT</w:t>
              </w:r>
            </w:ins>
          </w:p>
        </w:tc>
        <w:tc>
          <w:tcPr>
            <w:tcW w:w="4552" w:type="dxa"/>
            <w:shd w:val="clear" w:color="auto" w:fill="auto"/>
            <w:noWrap/>
            <w:vAlign w:val="center"/>
            <w:hideMark/>
            <w:tcPrChange w:id="17437"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920004" w:rsidRDefault="00CF0C7E" w:rsidP="00E64310">
            <w:pPr>
              <w:rPr>
                <w:ins w:id="17438" w:author="phuong vu" w:date="2018-11-16T12:09:00Z"/>
                <w:rFonts w:eastAsia="Times New Roman"/>
                <w:lang w:val="en-US"/>
                <w:rPrChange w:id="17439" w:author="phuong vu" w:date="2018-11-30T22:36:00Z">
                  <w:rPr>
                    <w:ins w:id="17440" w:author="phuong vu" w:date="2018-11-16T12:09:00Z"/>
                    <w:rFonts w:ascii="Times New Roman" w:eastAsia="Times New Roman" w:hAnsi="Times New Roman" w:cs="Times New Roman"/>
                    <w:color w:val="000000"/>
                    <w:lang w:val="en-US"/>
                  </w:rPr>
                </w:rPrChange>
              </w:rPr>
              <w:pPrChange w:id="17441" w:author="phuong vu" w:date="2018-11-30T23:13:00Z">
                <w:pPr>
                  <w:spacing w:after="0" w:line="240" w:lineRule="auto"/>
                </w:pPr>
              </w:pPrChange>
            </w:pPr>
            <w:ins w:id="17442" w:author="phuong vu" w:date="2018-11-16T12:32:00Z">
              <w:r w:rsidRPr="00920004">
                <w:rPr>
                  <w:rPrChange w:id="17443" w:author="phuong vu" w:date="2018-11-30T22:36:00Z">
                    <w:rPr>
                      <w:color w:val="000000"/>
                    </w:rPr>
                  </w:rPrChange>
                </w:rPr>
                <w:t>Lưu trữ đơn vị tính</w:t>
              </w:r>
            </w:ins>
          </w:p>
        </w:tc>
      </w:tr>
      <w:tr w:rsidR="00CF0C7E" w:rsidRPr="00920004" w14:paraId="0D77F1F6" w14:textId="77777777" w:rsidTr="00C10BF7">
        <w:tblPrEx>
          <w:tblPrExChange w:id="17444" w:author="phuong vu" w:date="2018-11-30T14:28:00Z">
            <w:tblPrEx>
              <w:tblW w:w="9562" w:type="dxa"/>
            </w:tblPrEx>
          </w:tblPrExChange>
        </w:tblPrEx>
        <w:trPr>
          <w:trHeight w:val="322"/>
          <w:ins w:id="17445" w:author="phuong vu" w:date="2018-11-16T12:09:00Z"/>
          <w:trPrChange w:id="17446" w:author="phuong vu" w:date="2018-11-30T14:28:00Z">
            <w:trPr>
              <w:gridBefore w:val="1"/>
              <w:trHeight w:val="321"/>
            </w:trPr>
          </w:trPrChange>
        </w:trPr>
        <w:tc>
          <w:tcPr>
            <w:tcW w:w="804" w:type="dxa"/>
            <w:shd w:val="clear" w:color="auto" w:fill="auto"/>
            <w:noWrap/>
            <w:vAlign w:val="center"/>
            <w:hideMark/>
            <w:tcPrChange w:id="17447"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920004" w:rsidRDefault="00CF0C7E" w:rsidP="00BD0851">
            <w:pPr>
              <w:spacing w:before="240" w:after="0" w:line="0" w:lineRule="atLeast"/>
              <w:jc w:val="center"/>
              <w:rPr>
                <w:ins w:id="17448" w:author="phuong vu" w:date="2018-11-16T12:09:00Z"/>
                <w:rFonts w:eastAsia="Times New Roman"/>
                <w:color w:val="000000"/>
                <w:lang w:val="en-US"/>
                <w:rPrChange w:id="17449" w:author="phuong vu" w:date="2018-11-30T22:36:00Z">
                  <w:rPr>
                    <w:ins w:id="17450" w:author="phuong vu" w:date="2018-11-16T12:09:00Z"/>
                    <w:rFonts w:ascii="Calibri" w:eastAsia="Times New Roman" w:hAnsi="Calibri" w:cs="Calibri"/>
                    <w:color w:val="000000"/>
                    <w:sz w:val="22"/>
                    <w:szCs w:val="22"/>
                    <w:lang w:val="en-US"/>
                  </w:rPr>
                </w:rPrChange>
              </w:rPr>
              <w:pPrChange w:id="17451" w:author="phuong vu" w:date="2018-11-30T14:16:00Z">
                <w:pPr>
                  <w:spacing w:after="0" w:line="240" w:lineRule="auto"/>
                  <w:jc w:val="center"/>
                </w:pPr>
              </w:pPrChange>
            </w:pPr>
            <w:ins w:id="17452" w:author="phuong vu" w:date="2018-11-16T12:09:00Z">
              <w:r w:rsidRPr="00920004">
                <w:rPr>
                  <w:rFonts w:eastAsia="Times New Roman"/>
                  <w:color w:val="000000"/>
                  <w:rPrChange w:id="17453" w:author="phuong vu" w:date="2018-11-30T22:36:00Z">
                    <w:rPr>
                      <w:rFonts w:ascii="Calibri" w:eastAsia="Times New Roman" w:hAnsi="Calibri" w:cs="Calibri"/>
                      <w:color w:val="000000"/>
                      <w:sz w:val="22"/>
                      <w:szCs w:val="22"/>
                    </w:rPr>
                  </w:rPrChange>
                </w:rPr>
                <w:t>2</w:t>
              </w:r>
            </w:ins>
            <w:ins w:id="17454" w:author="phuong vu" w:date="2018-11-23T14:14:00Z">
              <w:r w:rsidR="00FD2E65" w:rsidRPr="00920004">
                <w:rPr>
                  <w:rFonts w:eastAsia="Times New Roman"/>
                  <w:color w:val="000000"/>
                  <w:lang w:val="en-US"/>
                  <w:rPrChange w:id="17455" w:author="phuong vu" w:date="2018-11-30T22:36:00Z">
                    <w:rPr>
                      <w:rFonts w:ascii="Calibri" w:eastAsia="Times New Roman" w:hAnsi="Calibri" w:cs="Calibri"/>
                      <w:color w:val="000000"/>
                      <w:sz w:val="22"/>
                      <w:szCs w:val="22"/>
                      <w:lang w:val="en-US"/>
                    </w:rPr>
                  </w:rPrChange>
                </w:rPr>
                <w:t>6</w:t>
              </w:r>
            </w:ins>
          </w:p>
        </w:tc>
        <w:tc>
          <w:tcPr>
            <w:tcW w:w="3426" w:type="dxa"/>
            <w:shd w:val="clear" w:color="auto" w:fill="auto"/>
            <w:noWrap/>
            <w:vAlign w:val="center"/>
            <w:hideMark/>
            <w:tcPrChange w:id="17456"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920004" w:rsidRDefault="00CF0C7E" w:rsidP="00E64310">
            <w:pPr>
              <w:rPr>
                <w:ins w:id="17457" w:author="phuong vu" w:date="2018-11-16T12:09:00Z"/>
                <w:rFonts w:eastAsia="Times New Roman"/>
                <w:lang w:val="en-US"/>
                <w:rPrChange w:id="17458" w:author="phuong vu" w:date="2018-11-30T22:36:00Z">
                  <w:rPr>
                    <w:ins w:id="17459" w:author="phuong vu" w:date="2018-11-16T12:09:00Z"/>
                    <w:rFonts w:ascii="Times New Roman" w:eastAsia="Times New Roman" w:hAnsi="Times New Roman" w:cs="Times New Roman"/>
                    <w:color w:val="000000"/>
                    <w:lang w:val="en-US"/>
                  </w:rPr>
                </w:rPrChange>
              </w:rPr>
              <w:pPrChange w:id="17460" w:author="phuong vu" w:date="2018-11-30T23:13:00Z">
                <w:pPr>
                  <w:spacing w:after="0" w:line="240" w:lineRule="auto"/>
                </w:pPr>
              </w:pPrChange>
            </w:pPr>
            <w:ins w:id="17461" w:author="phuong vu" w:date="2018-11-16T12:32:00Z">
              <w:r w:rsidRPr="00920004">
                <w:rPr>
                  <w:rPrChange w:id="17462" w:author="phuong vu" w:date="2018-11-30T22:36:00Z">
                    <w:rPr>
                      <w:color w:val="000000"/>
                    </w:rPr>
                  </w:rPrChange>
                </w:rPr>
                <w:t>UNIT_PRICE</w:t>
              </w:r>
            </w:ins>
          </w:p>
        </w:tc>
        <w:tc>
          <w:tcPr>
            <w:tcW w:w="4552" w:type="dxa"/>
            <w:shd w:val="clear" w:color="auto" w:fill="auto"/>
            <w:noWrap/>
            <w:vAlign w:val="center"/>
            <w:hideMark/>
            <w:tcPrChange w:id="17463"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920004" w:rsidRDefault="00CF0C7E" w:rsidP="00E64310">
            <w:pPr>
              <w:rPr>
                <w:ins w:id="17464" w:author="phuong vu" w:date="2018-11-16T12:09:00Z"/>
                <w:rFonts w:eastAsia="Times New Roman"/>
                <w:lang w:val="en-US"/>
                <w:rPrChange w:id="17465" w:author="phuong vu" w:date="2018-11-30T22:36:00Z">
                  <w:rPr>
                    <w:ins w:id="17466" w:author="phuong vu" w:date="2018-11-16T12:09:00Z"/>
                    <w:rFonts w:ascii="Times New Roman" w:eastAsia="Times New Roman" w:hAnsi="Times New Roman" w:cs="Times New Roman"/>
                    <w:color w:val="000000"/>
                    <w:lang w:val="en-US"/>
                  </w:rPr>
                </w:rPrChange>
              </w:rPr>
              <w:pPrChange w:id="17467" w:author="phuong vu" w:date="2018-11-30T23:13:00Z">
                <w:pPr>
                  <w:spacing w:after="0" w:line="240" w:lineRule="auto"/>
                </w:pPr>
              </w:pPrChange>
            </w:pPr>
            <w:ins w:id="17468" w:author="phuong vu" w:date="2018-11-16T12:32:00Z">
              <w:r w:rsidRPr="00920004">
                <w:rPr>
                  <w:rPrChange w:id="17469" w:author="phuong vu" w:date="2018-11-30T22:36:00Z">
                    <w:rPr>
                      <w:color w:val="000000"/>
                    </w:rPr>
                  </w:rPrChange>
                </w:rPr>
                <w:t>Lưu trữ đơn giá ứng với từng quần áo theo loại dịch vụ</w:t>
              </w:r>
            </w:ins>
          </w:p>
        </w:tc>
      </w:tr>
      <w:tr w:rsidR="00CF0C7E" w:rsidRPr="00920004" w14:paraId="303E03E1" w14:textId="77777777" w:rsidTr="00C10BF7">
        <w:tblPrEx>
          <w:tblPrExChange w:id="17470" w:author="phuong vu" w:date="2018-11-30T14:28:00Z">
            <w:tblPrEx>
              <w:tblW w:w="9562" w:type="dxa"/>
            </w:tblPrEx>
          </w:tblPrExChange>
        </w:tblPrEx>
        <w:trPr>
          <w:trHeight w:val="322"/>
          <w:ins w:id="17471" w:author="phuong vu" w:date="2018-11-16T12:09:00Z"/>
          <w:trPrChange w:id="17472" w:author="phuong vu" w:date="2018-11-30T14:28:00Z">
            <w:trPr>
              <w:gridBefore w:val="1"/>
              <w:trHeight w:val="321"/>
            </w:trPr>
          </w:trPrChange>
        </w:trPr>
        <w:tc>
          <w:tcPr>
            <w:tcW w:w="804" w:type="dxa"/>
            <w:shd w:val="clear" w:color="auto" w:fill="auto"/>
            <w:noWrap/>
            <w:vAlign w:val="center"/>
            <w:hideMark/>
            <w:tcPrChange w:id="17473"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920004" w:rsidRDefault="00CF0C7E" w:rsidP="00BD0851">
            <w:pPr>
              <w:spacing w:before="240" w:after="0" w:line="0" w:lineRule="atLeast"/>
              <w:jc w:val="center"/>
              <w:rPr>
                <w:ins w:id="17474" w:author="phuong vu" w:date="2018-11-16T12:09:00Z"/>
                <w:rFonts w:eastAsia="Times New Roman"/>
                <w:color w:val="000000"/>
                <w:lang w:val="en-US"/>
                <w:rPrChange w:id="17475" w:author="phuong vu" w:date="2018-11-30T22:36:00Z">
                  <w:rPr>
                    <w:ins w:id="17476" w:author="phuong vu" w:date="2018-11-16T12:09:00Z"/>
                    <w:rFonts w:ascii="Calibri" w:eastAsia="Times New Roman" w:hAnsi="Calibri" w:cs="Calibri"/>
                    <w:color w:val="000000"/>
                    <w:sz w:val="22"/>
                    <w:szCs w:val="22"/>
                    <w:lang w:val="en-US"/>
                  </w:rPr>
                </w:rPrChange>
              </w:rPr>
              <w:pPrChange w:id="17477" w:author="phuong vu" w:date="2018-11-30T14:16:00Z">
                <w:pPr>
                  <w:spacing w:after="0" w:line="240" w:lineRule="auto"/>
                  <w:jc w:val="center"/>
                </w:pPr>
              </w:pPrChange>
            </w:pPr>
            <w:ins w:id="17478" w:author="phuong vu" w:date="2018-11-16T12:09:00Z">
              <w:r w:rsidRPr="00920004">
                <w:rPr>
                  <w:rFonts w:eastAsia="Times New Roman"/>
                  <w:color w:val="000000"/>
                  <w:rPrChange w:id="17479" w:author="phuong vu" w:date="2018-11-30T22:36:00Z">
                    <w:rPr>
                      <w:rFonts w:ascii="Calibri" w:eastAsia="Times New Roman" w:hAnsi="Calibri" w:cs="Calibri"/>
                      <w:color w:val="000000"/>
                      <w:sz w:val="22"/>
                      <w:szCs w:val="22"/>
                    </w:rPr>
                  </w:rPrChange>
                </w:rPr>
                <w:t>2</w:t>
              </w:r>
            </w:ins>
            <w:ins w:id="17480" w:author="phuong vu" w:date="2018-11-23T14:14:00Z">
              <w:r w:rsidR="00FD2E65" w:rsidRPr="00920004">
                <w:rPr>
                  <w:rFonts w:eastAsia="Times New Roman"/>
                  <w:color w:val="000000"/>
                  <w:lang w:val="en-US"/>
                  <w:rPrChange w:id="17481" w:author="phuong vu" w:date="2018-11-30T22:36:00Z">
                    <w:rPr>
                      <w:rFonts w:ascii="Calibri" w:eastAsia="Times New Roman" w:hAnsi="Calibri" w:cs="Calibri"/>
                      <w:color w:val="000000"/>
                      <w:sz w:val="22"/>
                      <w:szCs w:val="22"/>
                      <w:lang w:val="en-US"/>
                    </w:rPr>
                  </w:rPrChange>
                </w:rPr>
                <w:t>7</w:t>
              </w:r>
            </w:ins>
          </w:p>
        </w:tc>
        <w:tc>
          <w:tcPr>
            <w:tcW w:w="3426" w:type="dxa"/>
            <w:shd w:val="clear" w:color="auto" w:fill="auto"/>
            <w:noWrap/>
            <w:vAlign w:val="center"/>
            <w:hideMark/>
            <w:tcPrChange w:id="17482"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920004" w:rsidRDefault="00CF0C7E" w:rsidP="00E64310">
            <w:pPr>
              <w:rPr>
                <w:ins w:id="17483" w:author="phuong vu" w:date="2018-11-16T12:09:00Z"/>
                <w:rFonts w:eastAsia="Times New Roman"/>
                <w:lang w:val="en-US"/>
                <w:rPrChange w:id="17484" w:author="phuong vu" w:date="2018-11-30T22:36:00Z">
                  <w:rPr>
                    <w:ins w:id="17485" w:author="phuong vu" w:date="2018-11-16T12:09:00Z"/>
                    <w:rFonts w:ascii="Times New Roman" w:eastAsia="Times New Roman" w:hAnsi="Times New Roman" w:cs="Times New Roman"/>
                    <w:color w:val="000000"/>
                    <w:lang w:val="en-US"/>
                  </w:rPr>
                </w:rPrChange>
              </w:rPr>
              <w:pPrChange w:id="17486" w:author="phuong vu" w:date="2018-11-30T23:13:00Z">
                <w:pPr>
                  <w:spacing w:after="0" w:line="240" w:lineRule="auto"/>
                </w:pPr>
              </w:pPrChange>
            </w:pPr>
            <w:ins w:id="17487" w:author="phuong vu" w:date="2018-11-16T12:32:00Z">
              <w:r w:rsidRPr="00920004">
                <w:rPr>
                  <w:rPrChange w:id="17488" w:author="phuong vu" w:date="2018-11-30T22:36:00Z">
                    <w:rPr>
                      <w:color w:val="000000"/>
                    </w:rPr>
                  </w:rPrChange>
                </w:rPr>
                <w:t>USER</w:t>
              </w:r>
            </w:ins>
          </w:p>
        </w:tc>
        <w:tc>
          <w:tcPr>
            <w:tcW w:w="4552" w:type="dxa"/>
            <w:shd w:val="clear" w:color="auto" w:fill="auto"/>
            <w:noWrap/>
            <w:vAlign w:val="center"/>
            <w:hideMark/>
            <w:tcPrChange w:id="17489"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920004" w:rsidRDefault="00CF0C7E" w:rsidP="00E64310">
            <w:pPr>
              <w:rPr>
                <w:ins w:id="17490" w:author="phuong vu" w:date="2018-11-16T12:09:00Z"/>
                <w:rFonts w:eastAsia="Times New Roman"/>
                <w:lang w:val="en-US"/>
                <w:rPrChange w:id="17491" w:author="phuong vu" w:date="2018-11-30T22:36:00Z">
                  <w:rPr>
                    <w:ins w:id="17492" w:author="phuong vu" w:date="2018-11-16T12:09:00Z"/>
                    <w:rFonts w:ascii="Times New Roman" w:eastAsia="Times New Roman" w:hAnsi="Times New Roman" w:cs="Times New Roman"/>
                    <w:color w:val="000000"/>
                    <w:lang w:val="en-US"/>
                  </w:rPr>
                </w:rPrChange>
              </w:rPr>
              <w:pPrChange w:id="17493" w:author="phuong vu" w:date="2018-11-30T23:13:00Z">
                <w:pPr>
                  <w:spacing w:after="0" w:line="240" w:lineRule="auto"/>
                </w:pPr>
              </w:pPrChange>
            </w:pPr>
            <w:ins w:id="17494" w:author="phuong vu" w:date="2018-11-16T12:32:00Z">
              <w:r w:rsidRPr="00920004">
                <w:rPr>
                  <w:rPrChange w:id="17495" w:author="phuong vu" w:date="2018-11-30T22:36:00Z">
                    <w:rPr>
                      <w:color w:val="000000"/>
                    </w:rPr>
                  </w:rPrChange>
                </w:rPr>
                <w:t>Lưu trữ thông tin token</w:t>
              </w:r>
            </w:ins>
          </w:p>
        </w:tc>
      </w:tr>
      <w:tr w:rsidR="00CF0C7E" w:rsidRPr="00920004" w14:paraId="693BC6E5" w14:textId="77777777" w:rsidTr="00C10BF7">
        <w:tblPrEx>
          <w:tblPrExChange w:id="17496" w:author="phuong vu" w:date="2018-11-30T14:28:00Z">
            <w:tblPrEx>
              <w:tblW w:w="9562" w:type="dxa"/>
            </w:tblPrEx>
          </w:tblPrExChange>
        </w:tblPrEx>
        <w:trPr>
          <w:trHeight w:val="322"/>
          <w:ins w:id="17497" w:author="phuong vu" w:date="2018-11-16T12:09:00Z"/>
          <w:trPrChange w:id="17498" w:author="phuong vu" w:date="2018-11-30T14:28:00Z">
            <w:trPr>
              <w:gridBefore w:val="1"/>
              <w:trHeight w:val="321"/>
            </w:trPr>
          </w:trPrChange>
        </w:trPr>
        <w:tc>
          <w:tcPr>
            <w:tcW w:w="804" w:type="dxa"/>
            <w:shd w:val="clear" w:color="auto" w:fill="auto"/>
            <w:noWrap/>
            <w:vAlign w:val="center"/>
            <w:hideMark/>
            <w:tcPrChange w:id="17499"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920004" w:rsidRDefault="00CF0C7E" w:rsidP="00BD0851">
            <w:pPr>
              <w:spacing w:before="240" w:after="0" w:line="0" w:lineRule="atLeast"/>
              <w:jc w:val="center"/>
              <w:rPr>
                <w:ins w:id="17500" w:author="phuong vu" w:date="2018-11-16T12:09:00Z"/>
                <w:rFonts w:eastAsia="Times New Roman"/>
                <w:color w:val="000000"/>
                <w:lang w:val="en-US"/>
                <w:rPrChange w:id="17501" w:author="phuong vu" w:date="2018-11-30T22:36:00Z">
                  <w:rPr>
                    <w:ins w:id="17502" w:author="phuong vu" w:date="2018-11-16T12:09:00Z"/>
                    <w:rFonts w:ascii="Calibri" w:eastAsia="Times New Roman" w:hAnsi="Calibri" w:cs="Calibri"/>
                    <w:color w:val="000000"/>
                    <w:sz w:val="22"/>
                    <w:szCs w:val="22"/>
                    <w:lang w:val="en-US"/>
                  </w:rPr>
                </w:rPrChange>
              </w:rPr>
              <w:pPrChange w:id="17503" w:author="phuong vu" w:date="2018-11-30T14:16:00Z">
                <w:pPr>
                  <w:spacing w:after="0" w:line="240" w:lineRule="auto"/>
                  <w:jc w:val="center"/>
                </w:pPr>
              </w:pPrChange>
            </w:pPr>
            <w:ins w:id="17504" w:author="phuong vu" w:date="2018-11-16T12:09:00Z">
              <w:r w:rsidRPr="00920004">
                <w:rPr>
                  <w:rFonts w:eastAsia="Times New Roman"/>
                  <w:color w:val="000000"/>
                  <w:rPrChange w:id="17505" w:author="phuong vu" w:date="2018-11-30T22:36:00Z">
                    <w:rPr>
                      <w:rFonts w:ascii="Calibri" w:eastAsia="Times New Roman" w:hAnsi="Calibri" w:cs="Calibri"/>
                      <w:color w:val="000000"/>
                      <w:sz w:val="22"/>
                      <w:szCs w:val="22"/>
                    </w:rPr>
                  </w:rPrChange>
                </w:rPr>
                <w:t>2</w:t>
              </w:r>
            </w:ins>
            <w:ins w:id="17506" w:author="phuong vu" w:date="2018-11-23T14:14:00Z">
              <w:r w:rsidR="00FD2E65" w:rsidRPr="00920004">
                <w:rPr>
                  <w:rFonts w:eastAsia="Times New Roman"/>
                  <w:color w:val="000000"/>
                  <w:lang w:val="en-US"/>
                  <w:rPrChange w:id="17507" w:author="phuong vu" w:date="2018-11-30T22:36:00Z">
                    <w:rPr>
                      <w:rFonts w:ascii="Calibri" w:eastAsia="Times New Roman" w:hAnsi="Calibri" w:cs="Calibri"/>
                      <w:color w:val="000000"/>
                      <w:sz w:val="22"/>
                      <w:szCs w:val="22"/>
                      <w:lang w:val="en-US"/>
                    </w:rPr>
                  </w:rPrChange>
                </w:rPr>
                <w:t>8</w:t>
              </w:r>
            </w:ins>
          </w:p>
        </w:tc>
        <w:tc>
          <w:tcPr>
            <w:tcW w:w="3426" w:type="dxa"/>
            <w:shd w:val="clear" w:color="auto" w:fill="auto"/>
            <w:noWrap/>
            <w:vAlign w:val="center"/>
            <w:hideMark/>
            <w:tcPrChange w:id="17508"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920004" w:rsidRDefault="00CF0C7E" w:rsidP="00E64310">
            <w:pPr>
              <w:rPr>
                <w:ins w:id="17509" w:author="phuong vu" w:date="2018-11-16T12:09:00Z"/>
                <w:rFonts w:eastAsia="Times New Roman"/>
                <w:lang w:val="en-US"/>
                <w:rPrChange w:id="17510" w:author="phuong vu" w:date="2018-11-30T22:36:00Z">
                  <w:rPr>
                    <w:ins w:id="17511" w:author="phuong vu" w:date="2018-11-16T12:09:00Z"/>
                    <w:rFonts w:ascii="Times New Roman" w:eastAsia="Times New Roman" w:hAnsi="Times New Roman" w:cs="Times New Roman"/>
                    <w:color w:val="000000"/>
                    <w:lang w:val="en-US"/>
                  </w:rPr>
                </w:rPrChange>
              </w:rPr>
              <w:pPrChange w:id="17512" w:author="phuong vu" w:date="2018-11-30T23:13:00Z">
                <w:pPr>
                  <w:spacing w:after="0" w:line="240" w:lineRule="auto"/>
                </w:pPr>
              </w:pPrChange>
            </w:pPr>
            <w:ins w:id="17513" w:author="phuong vu" w:date="2018-11-16T12:32:00Z">
              <w:r w:rsidRPr="00920004">
                <w:rPr>
                  <w:rPrChange w:id="17514" w:author="phuong vu" w:date="2018-11-30T22:36:00Z">
                    <w:rPr>
                      <w:color w:val="000000"/>
                    </w:rPr>
                  </w:rPrChange>
                </w:rPr>
                <w:t>WASH</w:t>
              </w:r>
            </w:ins>
          </w:p>
        </w:tc>
        <w:tc>
          <w:tcPr>
            <w:tcW w:w="4552" w:type="dxa"/>
            <w:shd w:val="clear" w:color="auto" w:fill="auto"/>
            <w:noWrap/>
            <w:vAlign w:val="center"/>
            <w:hideMark/>
            <w:tcPrChange w:id="17515"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920004" w:rsidRDefault="00CF0C7E" w:rsidP="00E64310">
            <w:pPr>
              <w:rPr>
                <w:ins w:id="17516" w:author="phuong vu" w:date="2018-11-16T12:09:00Z"/>
                <w:rFonts w:eastAsia="Times New Roman"/>
                <w:lang w:val="en-US"/>
                <w:rPrChange w:id="17517" w:author="phuong vu" w:date="2018-11-30T22:36:00Z">
                  <w:rPr>
                    <w:ins w:id="17518" w:author="phuong vu" w:date="2018-11-16T12:09:00Z"/>
                    <w:rFonts w:ascii="Times New Roman" w:eastAsia="Times New Roman" w:hAnsi="Times New Roman" w:cs="Times New Roman"/>
                    <w:color w:val="000000"/>
                    <w:lang w:val="en-US"/>
                  </w:rPr>
                </w:rPrChange>
              </w:rPr>
              <w:pPrChange w:id="17519" w:author="phuong vu" w:date="2018-11-30T23:13:00Z">
                <w:pPr>
                  <w:spacing w:after="0" w:line="240" w:lineRule="auto"/>
                </w:pPr>
              </w:pPrChange>
            </w:pPr>
            <w:ins w:id="17520" w:author="phuong vu" w:date="2018-11-16T12:32:00Z">
              <w:r w:rsidRPr="00920004">
                <w:rPr>
                  <w:rPrChange w:id="17521" w:author="phuong vu" w:date="2018-11-30T22:36:00Z">
                    <w:rPr>
                      <w:color w:val="000000"/>
                    </w:rPr>
                  </w:rPrChange>
                </w:rPr>
                <w:t>Lưu trữ thông tin xử lí đơn hàng</w:t>
              </w:r>
            </w:ins>
          </w:p>
        </w:tc>
      </w:tr>
      <w:tr w:rsidR="00CF0C7E" w:rsidRPr="00920004" w14:paraId="3C560778" w14:textId="77777777" w:rsidTr="00C10BF7">
        <w:tblPrEx>
          <w:tblPrExChange w:id="17522" w:author="phuong vu" w:date="2018-11-30T14:28:00Z">
            <w:tblPrEx>
              <w:tblW w:w="9562" w:type="dxa"/>
            </w:tblPrEx>
          </w:tblPrExChange>
        </w:tblPrEx>
        <w:trPr>
          <w:trHeight w:val="322"/>
          <w:ins w:id="17523" w:author="phuong vu" w:date="2018-11-16T12:09:00Z"/>
          <w:trPrChange w:id="17524" w:author="phuong vu" w:date="2018-11-30T14:28:00Z">
            <w:trPr>
              <w:gridBefore w:val="1"/>
              <w:trHeight w:val="321"/>
            </w:trPr>
          </w:trPrChange>
        </w:trPr>
        <w:tc>
          <w:tcPr>
            <w:tcW w:w="804" w:type="dxa"/>
            <w:shd w:val="clear" w:color="auto" w:fill="auto"/>
            <w:noWrap/>
            <w:vAlign w:val="center"/>
            <w:hideMark/>
            <w:tcPrChange w:id="17525" w:author="phuong vu" w:date="2018-11-30T14:28: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920004" w:rsidRDefault="00CF0C7E" w:rsidP="00BD0851">
            <w:pPr>
              <w:spacing w:before="240" w:after="0" w:line="0" w:lineRule="atLeast"/>
              <w:jc w:val="center"/>
              <w:rPr>
                <w:ins w:id="17526" w:author="phuong vu" w:date="2018-11-16T12:09:00Z"/>
                <w:rFonts w:eastAsia="Times New Roman"/>
                <w:color w:val="000000"/>
                <w:lang w:val="en-US"/>
                <w:rPrChange w:id="17527" w:author="phuong vu" w:date="2018-11-30T22:36:00Z">
                  <w:rPr>
                    <w:ins w:id="17528" w:author="phuong vu" w:date="2018-11-16T12:09:00Z"/>
                    <w:rFonts w:ascii="Calibri" w:eastAsia="Times New Roman" w:hAnsi="Calibri" w:cs="Calibri"/>
                    <w:color w:val="000000"/>
                    <w:sz w:val="22"/>
                    <w:szCs w:val="22"/>
                    <w:lang w:val="en-US"/>
                  </w:rPr>
                </w:rPrChange>
              </w:rPr>
              <w:pPrChange w:id="17529" w:author="phuong vu" w:date="2018-11-30T14:16:00Z">
                <w:pPr>
                  <w:spacing w:after="0" w:line="240" w:lineRule="auto"/>
                  <w:jc w:val="center"/>
                </w:pPr>
              </w:pPrChange>
            </w:pPr>
            <w:ins w:id="17530" w:author="phuong vu" w:date="2018-11-16T12:09:00Z">
              <w:r w:rsidRPr="00920004">
                <w:rPr>
                  <w:rFonts w:eastAsia="Times New Roman"/>
                  <w:color w:val="000000"/>
                  <w:rPrChange w:id="17531" w:author="phuong vu" w:date="2018-11-30T22:36:00Z">
                    <w:rPr>
                      <w:rFonts w:ascii="Calibri" w:eastAsia="Times New Roman" w:hAnsi="Calibri" w:cs="Calibri"/>
                      <w:color w:val="000000"/>
                      <w:sz w:val="22"/>
                      <w:szCs w:val="22"/>
                    </w:rPr>
                  </w:rPrChange>
                </w:rPr>
                <w:t>2</w:t>
              </w:r>
            </w:ins>
            <w:ins w:id="17532" w:author="phuong vu" w:date="2018-11-23T14:14:00Z">
              <w:r w:rsidR="00FD2E65" w:rsidRPr="00920004">
                <w:rPr>
                  <w:rFonts w:eastAsia="Times New Roman"/>
                  <w:color w:val="000000"/>
                  <w:lang w:val="en-US"/>
                  <w:rPrChange w:id="17533" w:author="phuong vu" w:date="2018-11-30T22:36:00Z">
                    <w:rPr>
                      <w:rFonts w:ascii="Calibri" w:eastAsia="Times New Roman" w:hAnsi="Calibri" w:cs="Calibri"/>
                      <w:color w:val="000000"/>
                      <w:sz w:val="22"/>
                      <w:szCs w:val="22"/>
                      <w:lang w:val="en-US"/>
                    </w:rPr>
                  </w:rPrChange>
                </w:rPr>
                <w:t>9</w:t>
              </w:r>
            </w:ins>
          </w:p>
        </w:tc>
        <w:tc>
          <w:tcPr>
            <w:tcW w:w="3426" w:type="dxa"/>
            <w:shd w:val="clear" w:color="auto" w:fill="auto"/>
            <w:noWrap/>
            <w:vAlign w:val="center"/>
            <w:hideMark/>
            <w:tcPrChange w:id="17534" w:author="phuong vu" w:date="2018-11-30T14:28: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920004" w:rsidRDefault="00CF0C7E" w:rsidP="00E64310">
            <w:pPr>
              <w:rPr>
                <w:ins w:id="17535" w:author="phuong vu" w:date="2018-11-16T12:09:00Z"/>
                <w:rFonts w:eastAsia="Times New Roman"/>
                <w:lang w:val="en-US"/>
                <w:rPrChange w:id="17536" w:author="phuong vu" w:date="2018-11-30T22:36:00Z">
                  <w:rPr>
                    <w:ins w:id="17537" w:author="phuong vu" w:date="2018-11-16T12:09:00Z"/>
                    <w:rFonts w:ascii="Times New Roman" w:eastAsia="Times New Roman" w:hAnsi="Times New Roman" w:cs="Times New Roman"/>
                    <w:color w:val="000000"/>
                    <w:lang w:val="en-US"/>
                  </w:rPr>
                </w:rPrChange>
              </w:rPr>
              <w:pPrChange w:id="17538" w:author="phuong vu" w:date="2018-11-30T23:13:00Z">
                <w:pPr>
                  <w:spacing w:after="0" w:line="240" w:lineRule="auto"/>
                </w:pPr>
              </w:pPrChange>
            </w:pPr>
            <w:ins w:id="17539" w:author="phuong vu" w:date="2018-11-16T12:32:00Z">
              <w:r w:rsidRPr="00920004">
                <w:rPr>
                  <w:rPrChange w:id="17540" w:author="phuong vu" w:date="2018-11-30T22:36:00Z">
                    <w:rPr>
                      <w:color w:val="000000"/>
                    </w:rPr>
                  </w:rPrChange>
                </w:rPr>
                <w:t>WASH_BAG</w:t>
              </w:r>
            </w:ins>
          </w:p>
        </w:tc>
        <w:tc>
          <w:tcPr>
            <w:tcW w:w="4552" w:type="dxa"/>
            <w:shd w:val="clear" w:color="auto" w:fill="auto"/>
            <w:noWrap/>
            <w:vAlign w:val="center"/>
            <w:hideMark/>
            <w:tcPrChange w:id="17541" w:author="phuong vu" w:date="2018-11-30T14:28: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920004" w:rsidRDefault="00CF0C7E" w:rsidP="00E64310">
            <w:pPr>
              <w:rPr>
                <w:ins w:id="17542" w:author="phuong vu" w:date="2018-11-16T12:09:00Z"/>
                <w:rFonts w:eastAsia="Times New Roman"/>
                <w:lang w:val="en-US"/>
                <w:rPrChange w:id="17543" w:author="phuong vu" w:date="2018-11-30T22:36:00Z">
                  <w:rPr>
                    <w:ins w:id="17544" w:author="phuong vu" w:date="2018-11-16T12:09:00Z"/>
                    <w:rFonts w:ascii="Times New Roman" w:eastAsia="Times New Roman" w:hAnsi="Times New Roman" w:cs="Times New Roman"/>
                    <w:color w:val="000000"/>
                    <w:lang w:val="en-US"/>
                  </w:rPr>
                </w:rPrChange>
              </w:rPr>
              <w:pPrChange w:id="17545" w:author="phuong vu" w:date="2018-11-30T23:13:00Z">
                <w:pPr>
                  <w:spacing w:after="0" w:line="240" w:lineRule="auto"/>
                </w:pPr>
              </w:pPrChange>
            </w:pPr>
            <w:ins w:id="17546" w:author="phuong vu" w:date="2018-11-16T12:32:00Z">
              <w:r w:rsidRPr="00920004">
                <w:rPr>
                  <w:rPrChange w:id="17547" w:author="phuong vu" w:date="2018-11-30T22:36:00Z">
                    <w:rPr>
                      <w:color w:val="000000"/>
                    </w:rPr>
                  </w:rPrChange>
                </w:rPr>
                <w:t>Lưu trữ thông tin túi giặt</w:t>
              </w:r>
            </w:ins>
          </w:p>
        </w:tc>
      </w:tr>
      <w:tr w:rsidR="00CF0C7E" w:rsidRPr="00920004" w14:paraId="5973E6BE" w14:textId="77777777" w:rsidTr="00C10BF7">
        <w:trPr>
          <w:trHeight w:val="322"/>
          <w:ins w:id="17548" w:author="phuong vu" w:date="2018-11-16T12:09:00Z"/>
          <w:trPrChange w:id="17549" w:author="phuong vu" w:date="2018-11-30T14:28:00Z">
            <w:trPr>
              <w:gridBefore w:val="1"/>
              <w:gridAfter w:val="0"/>
              <w:trHeight w:val="321"/>
            </w:trPr>
          </w:trPrChange>
        </w:trPr>
        <w:tc>
          <w:tcPr>
            <w:tcW w:w="804" w:type="dxa"/>
            <w:shd w:val="clear" w:color="auto" w:fill="auto"/>
            <w:noWrap/>
            <w:vAlign w:val="center"/>
            <w:hideMark/>
            <w:tcPrChange w:id="17550" w:author="phuong vu" w:date="2018-11-30T14:28: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920004" w:rsidRDefault="00FD2E65" w:rsidP="00BD0851">
            <w:pPr>
              <w:spacing w:before="240" w:after="0" w:line="0" w:lineRule="atLeast"/>
              <w:jc w:val="center"/>
              <w:rPr>
                <w:ins w:id="17551" w:author="phuong vu" w:date="2018-11-16T12:09:00Z"/>
                <w:rFonts w:eastAsia="Times New Roman"/>
                <w:color w:val="000000"/>
                <w:lang w:val="en-US"/>
                <w:rPrChange w:id="17552" w:author="phuong vu" w:date="2018-11-30T22:36:00Z">
                  <w:rPr>
                    <w:ins w:id="17553" w:author="phuong vu" w:date="2018-11-16T12:09:00Z"/>
                    <w:rFonts w:ascii="Calibri" w:eastAsia="Times New Roman" w:hAnsi="Calibri" w:cs="Calibri"/>
                    <w:color w:val="000000"/>
                    <w:sz w:val="22"/>
                    <w:szCs w:val="22"/>
                    <w:lang w:val="en-US"/>
                  </w:rPr>
                </w:rPrChange>
              </w:rPr>
              <w:pPrChange w:id="17554" w:author="phuong vu" w:date="2018-11-30T14:16:00Z">
                <w:pPr>
                  <w:spacing w:after="0" w:line="240" w:lineRule="auto"/>
                  <w:jc w:val="center"/>
                </w:pPr>
              </w:pPrChange>
            </w:pPr>
            <w:ins w:id="17555" w:author="phuong vu" w:date="2018-11-23T14:14:00Z">
              <w:r w:rsidRPr="00920004">
                <w:rPr>
                  <w:rFonts w:eastAsia="Times New Roman"/>
                  <w:color w:val="000000"/>
                  <w:lang w:val="en-US"/>
                  <w:rPrChange w:id="17556" w:author="phuong vu" w:date="2018-11-30T22:36:00Z">
                    <w:rPr>
                      <w:rFonts w:ascii="Calibri" w:eastAsia="Times New Roman" w:hAnsi="Calibri" w:cs="Calibri"/>
                      <w:color w:val="000000"/>
                      <w:sz w:val="22"/>
                      <w:szCs w:val="22"/>
                      <w:lang w:val="en-US"/>
                    </w:rPr>
                  </w:rPrChange>
                </w:rPr>
                <w:t>30</w:t>
              </w:r>
            </w:ins>
          </w:p>
        </w:tc>
        <w:tc>
          <w:tcPr>
            <w:tcW w:w="3426" w:type="dxa"/>
            <w:shd w:val="clear" w:color="auto" w:fill="auto"/>
            <w:noWrap/>
            <w:vAlign w:val="center"/>
            <w:hideMark/>
            <w:tcPrChange w:id="17557" w:author="phuong vu" w:date="2018-11-30T14:28: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920004" w:rsidRDefault="00CF0C7E" w:rsidP="00E64310">
            <w:pPr>
              <w:rPr>
                <w:ins w:id="17558" w:author="phuong vu" w:date="2018-11-16T12:09:00Z"/>
                <w:rFonts w:eastAsia="Times New Roman"/>
                <w:lang w:val="en-US"/>
                <w:rPrChange w:id="17559" w:author="phuong vu" w:date="2018-11-30T22:36:00Z">
                  <w:rPr>
                    <w:ins w:id="17560" w:author="phuong vu" w:date="2018-11-16T12:09:00Z"/>
                    <w:rFonts w:ascii="Times New Roman" w:eastAsia="Times New Roman" w:hAnsi="Times New Roman" w:cs="Times New Roman"/>
                    <w:color w:val="000000"/>
                    <w:lang w:val="en-US"/>
                  </w:rPr>
                </w:rPrChange>
              </w:rPr>
              <w:pPrChange w:id="17561" w:author="phuong vu" w:date="2018-11-30T23:13:00Z">
                <w:pPr>
                  <w:spacing w:after="0" w:line="240" w:lineRule="auto"/>
                </w:pPr>
              </w:pPrChange>
            </w:pPr>
            <w:ins w:id="17562" w:author="phuong vu" w:date="2018-11-16T12:32:00Z">
              <w:r w:rsidRPr="00920004">
                <w:rPr>
                  <w:rPrChange w:id="17563" w:author="phuong vu" w:date="2018-11-30T22:36:00Z">
                    <w:rPr>
                      <w:color w:val="000000"/>
                    </w:rPr>
                  </w:rPrChange>
                </w:rPr>
                <w:t>WASH_BAG_DETAIL</w:t>
              </w:r>
            </w:ins>
          </w:p>
        </w:tc>
        <w:tc>
          <w:tcPr>
            <w:tcW w:w="4552" w:type="dxa"/>
            <w:shd w:val="clear" w:color="auto" w:fill="auto"/>
            <w:noWrap/>
            <w:vAlign w:val="center"/>
            <w:hideMark/>
            <w:tcPrChange w:id="17564" w:author="phuong vu" w:date="2018-11-30T14:28: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920004" w:rsidRDefault="00CF0C7E" w:rsidP="00E64310">
            <w:pPr>
              <w:rPr>
                <w:ins w:id="17565" w:author="phuong vu" w:date="2018-11-16T12:09:00Z"/>
                <w:rFonts w:eastAsia="Times New Roman"/>
                <w:lang w:val="en-US"/>
                <w:rPrChange w:id="17566" w:author="phuong vu" w:date="2018-11-30T22:36:00Z">
                  <w:rPr>
                    <w:ins w:id="17567" w:author="phuong vu" w:date="2018-11-16T12:09:00Z"/>
                    <w:rFonts w:ascii="Times New Roman" w:eastAsia="Times New Roman" w:hAnsi="Times New Roman" w:cs="Times New Roman"/>
                    <w:color w:val="000000"/>
                    <w:lang w:val="en-US"/>
                  </w:rPr>
                </w:rPrChange>
              </w:rPr>
              <w:pPrChange w:id="17568" w:author="phuong vu" w:date="2018-11-30T23:13:00Z">
                <w:pPr>
                  <w:spacing w:after="0" w:line="240" w:lineRule="auto"/>
                </w:pPr>
              </w:pPrChange>
            </w:pPr>
            <w:ins w:id="17569" w:author="phuong vu" w:date="2018-11-16T12:32:00Z">
              <w:r w:rsidRPr="00920004">
                <w:rPr>
                  <w:rPrChange w:id="17570" w:author="phuong vu" w:date="2018-11-30T22:36:00Z">
                    <w:rPr>
                      <w:color w:val="000000"/>
                    </w:rPr>
                  </w:rPrChange>
                </w:rPr>
                <w:t>Lưu trữ thông tin chi tiết túi giặt</w:t>
              </w:r>
            </w:ins>
          </w:p>
        </w:tc>
      </w:tr>
      <w:tr w:rsidR="00CF0C7E" w:rsidRPr="00920004" w14:paraId="3078FE47" w14:textId="77777777" w:rsidTr="00C10BF7">
        <w:trPr>
          <w:trHeight w:val="322"/>
          <w:ins w:id="17571" w:author="phuong vu" w:date="2018-11-16T12:09:00Z"/>
          <w:trPrChange w:id="17572" w:author="phuong vu" w:date="2018-11-30T14:28:00Z">
            <w:trPr>
              <w:gridBefore w:val="1"/>
              <w:gridAfter w:val="0"/>
              <w:trHeight w:val="321"/>
            </w:trPr>
          </w:trPrChange>
        </w:trPr>
        <w:tc>
          <w:tcPr>
            <w:tcW w:w="804" w:type="dxa"/>
            <w:shd w:val="clear" w:color="auto" w:fill="auto"/>
            <w:noWrap/>
            <w:vAlign w:val="center"/>
            <w:hideMark/>
            <w:tcPrChange w:id="17573" w:author="phuong vu" w:date="2018-11-30T14:28: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920004" w:rsidRDefault="00FD2E65" w:rsidP="00BD0851">
            <w:pPr>
              <w:spacing w:before="240" w:after="0" w:line="0" w:lineRule="atLeast"/>
              <w:jc w:val="center"/>
              <w:rPr>
                <w:ins w:id="17574" w:author="phuong vu" w:date="2018-11-16T12:09:00Z"/>
                <w:rFonts w:eastAsia="Times New Roman"/>
                <w:color w:val="000000"/>
                <w:lang w:val="en-US"/>
                <w:rPrChange w:id="17575" w:author="phuong vu" w:date="2018-11-30T22:36:00Z">
                  <w:rPr>
                    <w:ins w:id="17576" w:author="phuong vu" w:date="2018-11-16T12:09:00Z"/>
                    <w:rFonts w:ascii="Calibri" w:eastAsia="Times New Roman" w:hAnsi="Calibri" w:cs="Calibri"/>
                    <w:color w:val="000000"/>
                    <w:sz w:val="22"/>
                    <w:szCs w:val="22"/>
                    <w:lang w:val="en-US"/>
                  </w:rPr>
                </w:rPrChange>
              </w:rPr>
              <w:pPrChange w:id="17577" w:author="phuong vu" w:date="2018-11-30T14:16:00Z">
                <w:pPr>
                  <w:spacing w:after="0" w:line="240" w:lineRule="auto"/>
                  <w:jc w:val="center"/>
                </w:pPr>
              </w:pPrChange>
            </w:pPr>
            <w:ins w:id="17578" w:author="phuong vu" w:date="2018-11-23T14:14:00Z">
              <w:r w:rsidRPr="00920004">
                <w:rPr>
                  <w:rFonts w:eastAsia="Times New Roman"/>
                  <w:color w:val="000000"/>
                  <w:lang w:val="en-US"/>
                  <w:rPrChange w:id="17579" w:author="phuong vu" w:date="2018-11-30T22:36:00Z">
                    <w:rPr>
                      <w:rFonts w:ascii="Calibri" w:eastAsia="Times New Roman" w:hAnsi="Calibri" w:cs="Calibri"/>
                      <w:color w:val="000000"/>
                      <w:sz w:val="22"/>
                      <w:szCs w:val="22"/>
                      <w:lang w:val="en-US"/>
                    </w:rPr>
                  </w:rPrChange>
                </w:rPr>
                <w:t>31</w:t>
              </w:r>
            </w:ins>
          </w:p>
        </w:tc>
        <w:tc>
          <w:tcPr>
            <w:tcW w:w="3426" w:type="dxa"/>
            <w:shd w:val="clear" w:color="auto" w:fill="auto"/>
            <w:noWrap/>
            <w:vAlign w:val="center"/>
            <w:hideMark/>
            <w:tcPrChange w:id="17580" w:author="phuong vu" w:date="2018-11-30T14:28: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920004" w:rsidRDefault="00CF0C7E" w:rsidP="00E64310">
            <w:pPr>
              <w:rPr>
                <w:ins w:id="17581" w:author="phuong vu" w:date="2018-11-16T12:09:00Z"/>
                <w:rFonts w:eastAsia="Times New Roman"/>
                <w:lang w:val="en-US"/>
                <w:rPrChange w:id="17582" w:author="phuong vu" w:date="2018-11-30T22:36:00Z">
                  <w:rPr>
                    <w:ins w:id="17583" w:author="phuong vu" w:date="2018-11-16T12:09:00Z"/>
                    <w:rFonts w:ascii="Times New Roman" w:eastAsia="Times New Roman" w:hAnsi="Times New Roman" w:cs="Times New Roman"/>
                    <w:color w:val="000000"/>
                    <w:lang w:val="en-US"/>
                  </w:rPr>
                </w:rPrChange>
              </w:rPr>
              <w:pPrChange w:id="17584" w:author="phuong vu" w:date="2018-11-30T23:13:00Z">
                <w:pPr>
                  <w:spacing w:after="0" w:line="240" w:lineRule="auto"/>
                </w:pPr>
              </w:pPrChange>
            </w:pPr>
            <w:ins w:id="17585" w:author="phuong vu" w:date="2018-11-16T12:32:00Z">
              <w:r w:rsidRPr="00920004">
                <w:rPr>
                  <w:rPrChange w:id="17586" w:author="phuong vu" w:date="2018-11-30T22:36:00Z">
                    <w:rPr>
                      <w:color w:val="000000"/>
                    </w:rPr>
                  </w:rPrChange>
                </w:rPr>
                <w:t>WASHING_MACHINE</w:t>
              </w:r>
            </w:ins>
          </w:p>
        </w:tc>
        <w:tc>
          <w:tcPr>
            <w:tcW w:w="4552" w:type="dxa"/>
            <w:shd w:val="clear" w:color="auto" w:fill="auto"/>
            <w:noWrap/>
            <w:vAlign w:val="center"/>
            <w:hideMark/>
            <w:tcPrChange w:id="17587" w:author="phuong vu" w:date="2018-11-30T14:28: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920004" w:rsidRDefault="00CF0C7E" w:rsidP="00E64310">
            <w:pPr>
              <w:rPr>
                <w:ins w:id="17588" w:author="phuong vu" w:date="2018-11-16T12:09:00Z"/>
                <w:rFonts w:eastAsia="Times New Roman"/>
                <w:lang w:val="en-US"/>
                <w:rPrChange w:id="17589" w:author="phuong vu" w:date="2018-11-30T22:36:00Z">
                  <w:rPr>
                    <w:ins w:id="17590" w:author="phuong vu" w:date="2018-11-16T12:09:00Z"/>
                    <w:rFonts w:ascii="Times New Roman" w:eastAsia="Times New Roman" w:hAnsi="Times New Roman" w:cs="Times New Roman"/>
                    <w:color w:val="000000"/>
                    <w:lang w:val="en-US"/>
                  </w:rPr>
                </w:rPrChange>
              </w:rPr>
              <w:pPrChange w:id="17591" w:author="phuong vu" w:date="2018-11-30T23:13:00Z">
                <w:pPr>
                  <w:spacing w:after="0" w:line="240" w:lineRule="auto"/>
                </w:pPr>
              </w:pPrChange>
            </w:pPr>
            <w:ins w:id="17592" w:author="phuong vu" w:date="2018-11-16T12:32:00Z">
              <w:r w:rsidRPr="00920004">
                <w:rPr>
                  <w:rPrChange w:id="17593" w:author="phuong vu" w:date="2018-11-30T22:36:00Z">
                    <w:rPr>
                      <w:color w:val="000000"/>
                    </w:rPr>
                  </w:rPrChange>
                </w:rPr>
                <w:t>Lưu trữ thông tin của máy giặt</w:t>
              </w:r>
            </w:ins>
          </w:p>
        </w:tc>
      </w:tr>
    </w:tbl>
    <w:p w14:paraId="022710FC" w14:textId="746F5E2F" w:rsidR="008441B4" w:rsidRPr="00920004" w:rsidRDefault="00FA543F" w:rsidP="00A17FA5">
      <w:pPr>
        <w:pStyle w:val="Caption"/>
        <w:rPr>
          <w:ins w:id="17594" w:author="phuong vu" w:date="2018-11-16T10:05:00Z"/>
          <w:rPrChange w:id="17595" w:author="phuong vu" w:date="2018-11-30T22:36:00Z">
            <w:rPr>
              <w:ins w:id="17596" w:author="phuong vu" w:date="2018-11-16T10:05:00Z"/>
            </w:rPr>
          </w:rPrChange>
        </w:rPr>
        <w:pPrChange w:id="17597" w:author="phuong vu" w:date="2018-11-30T22:42:00Z">
          <w:pPr>
            <w:pStyle w:val="Heading3"/>
          </w:pPr>
        </w:pPrChange>
      </w:pPr>
      <w:bookmarkStart w:id="17598" w:name="_Toc531381609"/>
      <w:ins w:id="17599" w:author="phuong vu" w:date="2018-11-16T11:50:00Z">
        <w:r w:rsidRPr="00920004">
          <w:rPr>
            <w:rPrChange w:id="17600" w:author="phuong vu" w:date="2018-11-30T22:36:00Z">
              <w:rPr/>
            </w:rPrChange>
          </w:rPr>
          <w:t xml:space="preserve">Bảng </w:t>
        </w:r>
      </w:ins>
      <w:ins w:id="17601" w:author="phuong vu" w:date="2018-11-30T14:54:00Z">
        <w:r w:rsidR="00D632EE" w:rsidRPr="00920004">
          <w:rPr>
            <w:rPrChange w:id="17602" w:author="phuong vu" w:date="2018-11-30T22:36:00Z">
              <w:rPr/>
            </w:rPrChange>
          </w:rPr>
          <w:fldChar w:fldCharType="begin"/>
        </w:r>
        <w:r w:rsidR="00D632EE" w:rsidRPr="00920004">
          <w:rPr>
            <w:rPrChange w:id="17603" w:author="phuong vu" w:date="2018-11-30T22:36:00Z">
              <w:rPr/>
            </w:rPrChange>
          </w:rPr>
          <w:instrText xml:space="preserve"> STYLEREF 1 \s </w:instrText>
        </w:r>
      </w:ins>
      <w:r w:rsidR="00D632EE" w:rsidRPr="00920004">
        <w:rPr>
          <w:rPrChange w:id="17604" w:author="phuong vu" w:date="2018-11-30T22:36:00Z">
            <w:rPr/>
          </w:rPrChange>
        </w:rPr>
        <w:fldChar w:fldCharType="separate"/>
      </w:r>
      <w:r w:rsidR="00B5490C">
        <w:rPr>
          <w:noProof/>
        </w:rPr>
        <w:t>3</w:t>
      </w:r>
      <w:ins w:id="17605" w:author="phuong vu" w:date="2018-11-30T14:54:00Z">
        <w:r w:rsidR="00D632EE" w:rsidRPr="00920004">
          <w:rPr>
            <w:rPrChange w:id="17606" w:author="phuong vu" w:date="2018-11-30T22:36:00Z">
              <w:rPr/>
            </w:rPrChange>
          </w:rPr>
          <w:fldChar w:fldCharType="end"/>
        </w:r>
        <w:r w:rsidR="00D632EE" w:rsidRPr="00920004">
          <w:rPr>
            <w:rPrChange w:id="17607" w:author="phuong vu" w:date="2018-11-30T22:36:00Z">
              <w:rPr/>
            </w:rPrChange>
          </w:rPr>
          <w:t>.</w:t>
        </w:r>
        <w:r w:rsidR="00D632EE" w:rsidRPr="00920004">
          <w:rPr>
            <w:rPrChange w:id="17608" w:author="phuong vu" w:date="2018-11-30T22:36:00Z">
              <w:rPr/>
            </w:rPrChange>
          </w:rPr>
          <w:fldChar w:fldCharType="begin"/>
        </w:r>
        <w:r w:rsidR="00D632EE" w:rsidRPr="00920004">
          <w:rPr>
            <w:rPrChange w:id="17609" w:author="phuong vu" w:date="2018-11-30T22:36:00Z">
              <w:rPr/>
            </w:rPrChange>
          </w:rPr>
          <w:instrText xml:space="preserve"> SEQ Bảng \* ARABIC \s 1 </w:instrText>
        </w:r>
      </w:ins>
      <w:r w:rsidR="00D632EE" w:rsidRPr="00920004">
        <w:rPr>
          <w:rPrChange w:id="17610" w:author="phuong vu" w:date="2018-11-30T22:36:00Z">
            <w:rPr/>
          </w:rPrChange>
        </w:rPr>
        <w:fldChar w:fldCharType="separate"/>
      </w:r>
      <w:ins w:id="17611" w:author="phuong vu" w:date="2018-11-30T22:44:00Z">
        <w:r w:rsidR="00B5490C">
          <w:rPr>
            <w:noProof/>
          </w:rPr>
          <w:t>1</w:t>
        </w:r>
      </w:ins>
      <w:ins w:id="17612" w:author="phuong vu" w:date="2018-11-30T14:54:00Z">
        <w:r w:rsidR="00D632EE" w:rsidRPr="00920004">
          <w:rPr>
            <w:rPrChange w:id="17613" w:author="phuong vu" w:date="2018-11-30T22:36:00Z">
              <w:rPr/>
            </w:rPrChange>
          </w:rPr>
          <w:fldChar w:fldCharType="end"/>
        </w:r>
      </w:ins>
      <w:ins w:id="17614" w:author="phuong vu" w:date="2018-11-16T11:50:00Z">
        <w:r w:rsidRPr="00920004">
          <w:rPr>
            <w:rPrChange w:id="17615" w:author="phuong vu" w:date="2018-11-30T22:36:00Z">
              <w:rPr/>
            </w:rPrChange>
          </w:rPr>
          <w:t xml:space="preserve"> Tổng quan các bảng trong cơ sở dữ liệu</w:t>
        </w:r>
      </w:ins>
      <w:bookmarkEnd w:id="17598"/>
    </w:p>
    <w:p w14:paraId="3C858F85" w14:textId="532DB72E" w:rsidR="0090723F" w:rsidRPr="00920004" w:rsidDel="00FA543F" w:rsidRDefault="0090723F" w:rsidP="00D72BF9">
      <w:pPr>
        <w:pStyle w:val="Heading3"/>
        <w:rPr>
          <w:del w:id="17616" w:author="phuong vu" w:date="2018-11-16T11:48:00Z"/>
          <w:rPrChange w:id="17617" w:author="phuong vu" w:date="2018-11-30T22:36:00Z">
            <w:rPr>
              <w:del w:id="17618" w:author="phuong vu" w:date="2018-11-16T11:48:00Z"/>
            </w:rPr>
          </w:rPrChange>
        </w:rPr>
        <w:pPrChange w:id="17619" w:author="phuong vu" w:date="2018-11-30T22:22:00Z">
          <w:pPr>
            <w:pStyle w:val="Heading3"/>
          </w:pPr>
        </w:pPrChange>
      </w:pPr>
      <w:bookmarkStart w:id="17620" w:name="_Toc530605709"/>
      <w:bookmarkStart w:id="17621" w:name="_Toc530657415"/>
      <w:bookmarkStart w:id="17622" w:name="_Toc530658703"/>
      <w:bookmarkStart w:id="17623" w:name="_Toc530662427"/>
      <w:bookmarkStart w:id="17624" w:name="_Toc530662894"/>
      <w:bookmarkStart w:id="17625" w:name="_Toc531009819"/>
      <w:bookmarkStart w:id="17626" w:name="_Toc531102054"/>
      <w:bookmarkStart w:id="17627" w:name="_Toc531103002"/>
      <w:bookmarkStart w:id="17628" w:name="_Toc531359243"/>
      <w:bookmarkStart w:id="17629" w:name="_Toc531360224"/>
      <w:bookmarkStart w:id="17630" w:name="_Toc531381066"/>
      <w:bookmarkEnd w:id="17620"/>
      <w:bookmarkEnd w:id="17621"/>
      <w:bookmarkEnd w:id="17622"/>
      <w:bookmarkEnd w:id="17623"/>
      <w:bookmarkEnd w:id="17624"/>
      <w:bookmarkEnd w:id="17625"/>
      <w:bookmarkEnd w:id="17626"/>
      <w:bookmarkEnd w:id="17627"/>
      <w:bookmarkEnd w:id="17628"/>
      <w:bookmarkEnd w:id="17629"/>
      <w:bookmarkEnd w:id="17630"/>
    </w:p>
    <w:p w14:paraId="38692DB1" w14:textId="5B1DEA6A" w:rsidR="00EC1917" w:rsidRPr="00920004" w:rsidRDefault="00BA6D3B" w:rsidP="00D72BF9">
      <w:pPr>
        <w:pStyle w:val="Heading3"/>
        <w:rPr>
          <w:rPrChange w:id="17631" w:author="phuong vu" w:date="2018-11-30T22:36:00Z">
            <w:rPr/>
          </w:rPrChange>
        </w:rPr>
        <w:pPrChange w:id="17632" w:author="phuong vu" w:date="2018-11-30T22:22:00Z">
          <w:pPr>
            <w:pStyle w:val="Heading3"/>
          </w:pPr>
        </w:pPrChange>
      </w:pPr>
      <w:bookmarkStart w:id="17633" w:name="_Toc529231542"/>
      <w:bookmarkStart w:id="17634" w:name="_Toc531381067"/>
      <w:bookmarkEnd w:id="17633"/>
      <w:r w:rsidRPr="00920004">
        <w:rPr>
          <w:rPrChange w:id="17635" w:author="phuong vu" w:date="2018-11-30T22:36:00Z">
            <w:rPr/>
          </w:rPrChange>
        </w:rPr>
        <w:t>Thiết kế theo chức năng</w:t>
      </w:r>
      <w:bookmarkEnd w:id="17634"/>
    </w:p>
    <w:p w14:paraId="28D86442" w14:textId="450DF31A" w:rsidR="005368A7" w:rsidRPr="00920004" w:rsidRDefault="00D43E01" w:rsidP="00BD0851">
      <w:pPr>
        <w:pStyle w:val="Heading4"/>
        <w:spacing w:before="240" w:line="0" w:lineRule="atLeast"/>
        <w:rPr>
          <w:rFonts w:cstheme="majorHAnsi"/>
          <w:lang w:val="en-US"/>
          <w:rPrChange w:id="17636" w:author="phuong vu" w:date="2018-11-30T22:36:00Z">
            <w:rPr>
              <w:lang w:val="en-US"/>
            </w:rPr>
          </w:rPrChange>
        </w:rPr>
        <w:pPrChange w:id="17637" w:author="phuong vu" w:date="2018-11-30T14:16:00Z">
          <w:pPr>
            <w:pStyle w:val="Heading4"/>
          </w:pPr>
        </w:pPrChange>
      </w:pPr>
      <w:bookmarkStart w:id="17638" w:name="_Toc531381068"/>
      <w:r w:rsidRPr="00920004">
        <w:rPr>
          <w:rFonts w:cstheme="majorHAnsi"/>
          <w:lang w:val="en-US"/>
          <w:rPrChange w:id="17639" w:author="phuong vu" w:date="2018-11-30T22:36:00Z">
            <w:rPr>
              <w:lang w:val="en-US"/>
            </w:rPr>
          </w:rPrChange>
        </w:rPr>
        <w:t>Quản lí đơn hàng</w:t>
      </w:r>
      <w:bookmarkEnd w:id="17638"/>
    </w:p>
    <w:p w14:paraId="4333F55A" w14:textId="5E049272" w:rsidR="00AA3488" w:rsidRPr="00920004" w:rsidRDefault="00AA3488" w:rsidP="00BD0851">
      <w:pPr>
        <w:pStyle w:val="Heading5"/>
        <w:spacing w:before="240" w:line="0" w:lineRule="atLeast"/>
        <w:rPr>
          <w:rFonts w:cstheme="majorHAnsi"/>
          <w:lang w:val="en-US"/>
          <w:rPrChange w:id="17640" w:author="phuong vu" w:date="2018-11-30T22:36:00Z">
            <w:rPr>
              <w:lang w:val="en-US"/>
            </w:rPr>
          </w:rPrChange>
        </w:rPr>
        <w:pPrChange w:id="17641" w:author="phuong vu" w:date="2018-11-30T14:16:00Z">
          <w:pPr>
            <w:pStyle w:val="Heading5"/>
          </w:pPr>
        </w:pPrChange>
      </w:pPr>
      <w:r w:rsidRPr="00920004">
        <w:rPr>
          <w:rFonts w:cstheme="majorHAnsi"/>
          <w:lang w:val="en-US"/>
          <w:rPrChange w:id="17642" w:author="phuong vu" w:date="2018-11-30T22:36:00Z">
            <w:rPr>
              <w:lang w:val="en-US"/>
            </w:rPr>
          </w:rPrChange>
        </w:rPr>
        <w:t>Xem danh sách đơn hàng theo trạng thái</w:t>
      </w:r>
    </w:p>
    <w:p w14:paraId="54C59FE7" w14:textId="3AB603CA" w:rsidR="00AA3488" w:rsidRPr="00920004" w:rsidDel="00C10BF7" w:rsidRDefault="00AA3488" w:rsidP="007C4AB8">
      <w:pPr>
        <w:ind w:firstLine="720"/>
        <w:rPr>
          <w:del w:id="17643" w:author="phuong vu" w:date="2018-11-30T14:29:00Z"/>
          <w:b/>
          <w:lang w:val="en-US"/>
          <w:rPrChange w:id="17644" w:author="phuong vu" w:date="2018-11-30T22:36:00Z">
            <w:rPr>
              <w:del w:id="17645" w:author="phuong vu" w:date="2018-11-30T14:29:00Z"/>
              <w:lang w:val="en-US"/>
            </w:rPr>
          </w:rPrChange>
        </w:rPr>
        <w:pPrChange w:id="17646" w:author="phuong vu" w:date="2018-11-30T23:00:00Z">
          <w:pPr>
            <w:pStyle w:val="Heading6"/>
          </w:pPr>
        </w:pPrChange>
      </w:pPr>
      <w:r w:rsidRPr="00920004">
        <w:rPr>
          <w:b/>
          <w:lang w:val="en-US"/>
          <w:rPrChange w:id="17647" w:author="phuong vu" w:date="2018-11-30T22:36:00Z">
            <w:rPr>
              <w:lang w:val="en-US"/>
            </w:rPr>
          </w:rPrChange>
        </w:rPr>
        <w:t>Mục đích</w:t>
      </w:r>
      <w:ins w:id="17648" w:author="phuong vu" w:date="2018-11-30T14:29:00Z">
        <w:r w:rsidR="00C10BF7" w:rsidRPr="00920004">
          <w:rPr>
            <w:lang w:val="en-US"/>
            <w:rPrChange w:id="17649" w:author="phuong vu" w:date="2018-11-30T22:36:00Z">
              <w:rPr>
                <w:lang w:val="en-US"/>
              </w:rPr>
            </w:rPrChange>
          </w:rPr>
          <w:t xml:space="preserve">: </w:t>
        </w:r>
      </w:ins>
    </w:p>
    <w:p w14:paraId="14B7E296" w14:textId="5AFAD973" w:rsidR="00D94765" w:rsidRPr="00920004" w:rsidDel="00C10BF7" w:rsidRDefault="00640F77" w:rsidP="007C4AB8">
      <w:pPr>
        <w:ind w:firstLine="720"/>
        <w:rPr>
          <w:del w:id="17650" w:author="phuong vu" w:date="2018-11-30T14:29:00Z"/>
          <w:b/>
          <w:lang w:val="en-US"/>
          <w:rPrChange w:id="17651" w:author="phuong vu" w:date="2018-11-30T22:36:00Z">
            <w:rPr>
              <w:del w:id="17652" w:author="phuong vu" w:date="2018-11-30T14:29:00Z"/>
              <w:b/>
              <w:lang w:val="en-US"/>
            </w:rPr>
          </w:rPrChange>
        </w:rPr>
        <w:pPrChange w:id="17653" w:author="phuong vu" w:date="2018-11-30T23:00:00Z">
          <w:pPr/>
        </w:pPrChange>
      </w:pPr>
      <w:r w:rsidRPr="00920004">
        <w:rPr>
          <w:lang w:val="en-US"/>
          <w:rPrChange w:id="17654" w:author="phuong vu" w:date="2018-11-30T22:36:00Z">
            <w:rPr>
              <w:lang w:val="en-US"/>
            </w:rPr>
          </w:rPrChange>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47AB8006" w14:textId="77777777" w:rsidR="00C10BF7" w:rsidRPr="00920004" w:rsidRDefault="00C10BF7" w:rsidP="007C4AB8">
      <w:pPr>
        <w:ind w:firstLine="720"/>
        <w:rPr>
          <w:ins w:id="17655" w:author="phuong vu" w:date="2018-11-30T14:29:00Z"/>
          <w:lang w:val="en-US"/>
          <w:rPrChange w:id="17656" w:author="phuong vu" w:date="2018-11-30T22:36:00Z">
            <w:rPr>
              <w:ins w:id="17657" w:author="phuong vu" w:date="2018-11-30T14:29:00Z"/>
              <w:lang w:val="en-US"/>
            </w:rPr>
          </w:rPrChange>
        </w:rPr>
        <w:pPrChange w:id="17658" w:author="phuong vu" w:date="2018-11-30T23:00:00Z">
          <w:pPr/>
        </w:pPrChange>
      </w:pPr>
    </w:p>
    <w:p w14:paraId="0CE8C203" w14:textId="5D4D584E" w:rsidR="00AA3488" w:rsidRPr="00920004" w:rsidDel="00C10BF7" w:rsidRDefault="00AA3488" w:rsidP="00C10BF7">
      <w:pPr>
        <w:ind w:firstLine="720"/>
        <w:rPr>
          <w:del w:id="17659" w:author="phuong vu" w:date="2018-11-30T14:29:00Z"/>
          <w:b/>
          <w:lang w:val="en-US"/>
          <w:rPrChange w:id="17660" w:author="phuong vu" w:date="2018-11-30T22:36:00Z">
            <w:rPr>
              <w:del w:id="17661" w:author="phuong vu" w:date="2018-11-30T14:29:00Z"/>
              <w:lang w:val="en-US"/>
            </w:rPr>
          </w:rPrChange>
        </w:rPr>
        <w:pPrChange w:id="17662" w:author="phuong vu" w:date="2018-11-30T14:29:00Z">
          <w:pPr>
            <w:pStyle w:val="Heading6"/>
          </w:pPr>
        </w:pPrChange>
      </w:pPr>
      <w:del w:id="17663" w:author="phuong vu" w:date="2018-11-30T14:29:00Z">
        <w:r w:rsidRPr="00920004" w:rsidDel="00C10BF7">
          <w:rPr>
            <w:b/>
            <w:lang w:val="en-US"/>
            <w:rPrChange w:id="17664" w:author="phuong vu" w:date="2018-11-30T22:36:00Z">
              <w:rPr>
                <w:lang w:val="en-US"/>
              </w:rPr>
            </w:rPrChange>
          </w:rPr>
          <w:delText>Giao diện</w:delText>
        </w:r>
      </w:del>
    </w:p>
    <w:p w14:paraId="27CC802E" w14:textId="77777777" w:rsidR="0098709A" w:rsidRPr="00920004" w:rsidRDefault="00640F77" w:rsidP="00BD0851">
      <w:pPr>
        <w:keepNext/>
        <w:spacing w:before="240" w:line="0" w:lineRule="atLeast"/>
        <w:rPr>
          <w:ins w:id="17665" w:author="phuong vu" w:date="2018-11-16T11:46:00Z"/>
          <w:rPrChange w:id="17666" w:author="phuong vu" w:date="2018-11-30T22:36:00Z">
            <w:rPr>
              <w:ins w:id="17667" w:author="phuong vu" w:date="2018-11-16T11:46:00Z"/>
            </w:rPr>
          </w:rPrChange>
        </w:rPr>
        <w:pPrChange w:id="17668" w:author="phuong vu" w:date="2018-11-30T14:16:00Z">
          <w:pPr>
            <w:keepNext/>
          </w:pPr>
        </w:pPrChange>
      </w:pPr>
      <w:r w:rsidRPr="00920004">
        <w:rPr>
          <w:noProof/>
          <w:lang w:val="en-US"/>
          <w:rPrChange w:id="17669" w:author="phuong vu" w:date="2018-11-30T22:36:00Z">
            <w:rPr>
              <w:noProof/>
              <w:lang w:val="en-US"/>
            </w:rPr>
          </w:rPrChange>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570480"/>
                    </a:xfrm>
                    <a:prstGeom prst="rect">
                      <a:avLst/>
                    </a:prstGeom>
                  </pic:spPr>
                </pic:pic>
              </a:graphicData>
            </a:graphic>
          </wp:inline>
        </w:drawing>
      </w:r>
    </w:p>
    <w:p w14:paraId="1CAD6463" w14:textId="69418775" w:rsidR="00640F77" w:rsidRPr="00920004" w:rsidRDefault="0098709A" w:rsidP="00A17FA5">
      <w:pPr>
        <w:pStyle w:val="Caption"/>
        <w:rPr>
          <w:rPrChange w:id="17670" w:author="phuong vu" w:date="2018-11-30T22:36:00Z">
            <w:rPr/>
          </w:rPrChange>
        </w:rPr>
        <w:pPrChange w:id="17671" w:author="phuong vu" w:date="2018-11-30T22:42:00Z">
          <w:pPr>
            <w:keepNext/>
          </w:pPr>
        </w:pPrChange>
      </w:pPr>
      <w:bookmarkStart w:id="17672" w:name="_Toc531380481"/>
      <w:ins w:id="17673" w:author="phuong vu" w:date="2018-11-16T11:46:00Z">
        <w:r w:rsidRPr="00920004">
          <w:rPr>
            <w:rPrChange w:id="17674" w:author="phuong vu" w:date="2018-11-30T22:36:00Z">
              <w:rPr>
                <w:i/>
                <w:iCs/>
              </w:rPr>
            </w:rPrChange>
          </w:rPr>
          <w:t xml:space="preserve">Hình </w:t>
        </w:r>
      </w:ins>
      <w:ins w:id="17675" w:author="phuong vu" w:date="2018-11-30T15:13:00Z">
        <w:r w:rsidR="00EF3636" w:rsidRPr="00920004">
          <w:rPr>
            <w:rPrChange w:id="17676" w:author="phuong vu" w:date="2018-11-30T22:36:00Z">
              <w:rPr/>
            </w:rPrChange>
          </w:rPr>
          <w:fldChar w:fldCharType="begin"/>
        </w:r>
        <w:r w:rsidR="00EF3636" w:rsidRPr="00920004">
          <w:rPr>
            <w:rPrChange w:id="17677" w:author="phuong vu" w:date="2018-11-30T22:36:00Z">
              <w:rPr/>
            </w:rPrChange>
          </w:rPr>
          <w:instrText xml:space="preserve"> STYLEREF 1 \s </w:instrText>
        </w:r>
      </w:ins>
      <w:r w:rsidR="00EF3636" w:rsidRPr="00920004">
        <w:rPr>
          <w:rPrChange w:id="17678" w:author="phuong vu" w:date="2018-11-30T22:36:00Z">
            <w:rPr/>
          </w:rPrChange>
        </w:rPr>
        <w:fldChar w:fldCharType="separate"/>
      </w:r>
      <w:r w:rsidR="00B5490C">
        <w:rPr>
          <w:noProof/>
        </w:rPr>
        <w:t>3</w:t>
      </w:r>
      <w:ins w:id="17679" w:author="phuong vu" w:date="2018-11-30T15:13:00Z">
        <w:r w:rsidR="00EF3636" w:rsidRPr="00920004">
          <w:rPr>
            <w:rPrChange w:id="17680" w:author="phuong vu" w:date="2018-11-30T22:36:00Z">
              <w:rPr/>
            </w:rPrChange>
          </w:rPr>
          <w:fldChar w:fldCharType="end"/>
        </w:r>
        <w:r w:rsidR="00EF3636" w:rsidRPr="00920004">
          <w:rPr>
            <w:rPrChange w:id="17681" w:author="phuong vu" w:date="2018-11-30T22:36:00Z">
              <w:rPr/>
            </w:rPrChange>
          </w:rPr>
          <w:t>.</w:t>
        </w:r>
        <w:r w:rsidR="00EF3636" w:rsidRPr="00920004">
          <w:rPr>
            <w:rPrChange w:id="17682" w:author="phuong vu" w:date="2018-11-30T22:36:00Z">
              <w:rPr/>
            </w:rPrChange>
          </w:rPr>
          <w:fldChar w:fldCharType="begin"/>
        </w:r>
        <w:r w:rsidR="00EF3636" w:rsidRPr="00920004">
          <w:rPr>
            <w:rPrChange w:id="17683" w:author="phuong vu" w:date="2018-11-30T22:36:00Z">
              <w:rPr/>
            </w:rPrChange>
          </w:rPr>
          <w:instrText xml:space="preserve"> SEQ Hình \* ARABIC \s 1 </w:instrText>
        </w:r>
      </w:ins>
      <w:r w:rsidR="00EF3636" w:rsidRPr="00920004">
        <w:rPr>
          <w:rPrChange w:id="17684" w:author="phuong vu" w:date="2018-11-30T22:36:00Z">
            <w:rPr/>
          </w:rPrChange>
        </w:rPr>
        <w:fldChar w:fldCharType="separate"/>
      </w:r>
      <w:ins w:id="17685" w:author="phuong vu" w:date="2018-11-30T22:44:00Z">
        <w:r w:rsidR="00B5490C">
          <w:rPr>
            <w:noProof/>
          </w:rPr>
          <w:t>4</w:t>
        </w:r>
      </w:ins>
      <w:ins w:id="17686" w:author="phuong vu" w:date="2018-11-30T15:13:00Z">
        <w:r w:rsidR="00EF3636" w:rsidRPr="00920004">
          <w:rPr>
            <w:rPrChange w:id="17687" w:author="phuong vu" w:date="2018-11-30T22:36:00Z">
              <w:rPr/>
            </w:rPrChange>
          </w:rPr>
          <w:fldChar w:fldCharType="end"/>
        </w:r>
      </w:ins>
      <w:ins w:id="17688" w:author="phuong vu" w:date="2018-11-22T15:03:00Z">
        <w:r w:rsidR="00F72520" w:rsidRPr="00920004">
          <w:rPr>
            <w:rPrChange w:id="17689" w:author="phuong vu" w:date="2018-11-30T22:36:00Z">
              <w:rPr>
                <w:lang w:val="en-US"/>
              </w:rPr>
            </w:rPrChange>
          </w:rPr>
          <w:t xml:space="preserve"> </w:t>
        </w:r>
      </w:ins>
      <w:ins w:id="17690" w:author="phuong vu" w:date="2018-11-16T11:46:00Z">
        <w:r w:rsidRPr="00920004">
          <w:rPr>
            <w:rPrChange w:id="17691" w:author="phuong vu" w:date="2018-11-30T22:36:00Z">
              <w:rPr/>
            </w:rPrChange>
          </w:rPr>
          <w:t>Giao di</w:t>
        </w:r>
        <w:r w:rsidRPr="00920004">
          <w:rPr>
            <w:rPrChange w:id="17692" w:author="phuong vu" w:date="2018-11-30T22:36:00Z">
              <w:rPr>
                <w:i/>
                <w:iCs/>
              </w:rPr>
            </w:rPrChange>
          </w:rPr>
          <w:t>ện xem danh sách đơn hàng trạng thái "hoàn tất"</w:t>
        </w:r>
      </w:ins>
      <w:bookmarkEnd w:id="17672"/>
    </w:p>
    <w:p w14:paraId="644D2A7E" w14:textId="3E2393BC" w:rsidR="00640F77" w:rsidRPr="00920004" w:rsidDel="0098709A" w:rsidRDefault="00640F77" w:rsidP="00BD0851">
      <w:pPr>
        <w:pStyle w:val="Caption"/>
        <w:rPr>
          <w:del w:id="17693" w:author="phuong vu" w:date="2018-11-16T11:46:00Z"/>
          <w:i w:val="0"/>
          <w:szCs w:val="26"/>
          <w:lang w:val="en-US"/>
          <w:rPrChange w:id="17694" w:author="phuong vu" w:date="2018-11-30T22:36:00Z">
            <w:rPr>
              <w:del w:id="17695" w:author="phuong vu" w:date="2018-11-16T11:46:00Z"/>
              <w:szCs w:val="26"/>
              <w:lang w:val="en-US"/>
            </w:rPr>
          </w:rPrChange>
        </w:rPr>
        <w:pPrChange w:id="17696" w:author="phuong vu" w:date="2018-11-30T14:16:00Z">
          <w:pPr>
            <w:pStyle w:val="Caption"/>
          </w:pPr>
        </w:pPrChange>
      </w:pPr>
      <w:del w:id="17697" w:author="phuong vu" w:date="2018-11-16T11:46:00Z">
        <w:r w:rsidRPr="00920004" w:rsidDel="0098709A">
          <w:rPr>
            <w:i w:val="0"/>
            <w:iCs w:val="0"/>
            <w:rPrChange w:id="17698" w:author="phuong vu" w:date="2018-11-30T22:36:00Z">
              <w:rPr>
                <w:i w:val="0"/>
                <w:iCs w:val="0"/>
              </w:rPr>
            </w:rPrChange>
          </w:rPr>
          <w:lastRenderedPageBreak/>
          <w:delText xml:space="preserve">Bảng </w:delText>
        </w:r>
      </w:del>
      <w:del w:id="17699" w:author="phuong vu" w:date="2018-11-15T18:11:00Z">
        <w:r w:rsidR="002A641F" w:rsidRPr="00920004" w:rsidDel="00575627">
          <w:rPr>
            <w:i w:val="0"/>
            <w:rPrChange w:id="17700" w:author="phuong vu" w:date="2018-11-30T22:36:00Z">
              <w:rPr/>
            </w:rPrChange>
          </w:rPr>
          <w:fldChar w:fldCharType="begin"/>
        </w:r>
        <w:r w:rsidR="002A641F" w:rsidRPr="00920004" w:rsidDel="00575627">
          <w:rPr>
            <w:i w:val="0"/>
            <w:iCs w:val="0"/>
            <w:rPrChange w:id="17701" w:author="phuong vu" w:date="2018-11-30T22:36:00Z">
              <w:rPr>
                <w:i w:val="0"/>
                <w:iCs w:val="0"/>
              </w:rPr>
            </w:rPrChange>
          </w:rPr>
          <w:delInstrText xml:space="preserve"> STYLEREF 1 \s </w:delInstrText>
        </w:r>
        <w:r w:rsidR="002A641F" w:rsidRPr="00920004" w:rsidDel="00575627">
          <w:rPr>
            <w:i w:val="0"/>
            <w:rPrChange w:id="17702" w:author="phuong vu" w:date="2018-11-30T22:36:00Z">
              <w:rPr/>
            </w:rPrChange>
          </w:rPr>
          <w:fldChar w:fldCharType="separate"/>
        </w:r>
        <w:r w:rsidR="002A641F" w:rsidRPr="00920004" w:rsidDel="00575627">
          <w:rPr>
            <w:i w:val="0"/>
            <w:iCs w:val="0"/>
            <w:noProof/>
            <w:rPrChange w:id="17703" w:author="phuong vu" w:date="2018-11-30T22:36:00Z">
              <w:rPr>
                <w:i w:val="0"/>
                <w:iCs w:val="0"/>
                <w:noProof/>
              </w:rPr>
            </w:rPrChange>
          </w:rPr>
          <w:delText>3</w:delText>
        </w:r>
        <w:r w:rsidR="002A641F" w:rsidRPr="00920004" w:rsidDel="00575627">
          <w:rPr>
            <w:i w:val="0"/>
            <w:rPrChange w:id="17704" w:author="phuong vu" w:date="2018-11-30T22:36:00Z">
              <w:rPr/>
            </w:rPrChange>
          </w:rPr>
          <w:fldChar w:fldCharType="end"/>
        </w:r>
        <w:r w:rsidR="002A641F" w:rsidRPr="00920004" w:rsidDel="00575627">
          <w:rPr>
            <w:i w:val="0"/>
            <w:szCs w:val="26"/>
            <w:rPrChange w:id="17705" w:author="phuong vu" w:date="2018-11-30T22:36:00Z">
              <w:rPr>
                <w:szCs w:val="26"/>
              </w:rPr>
            </w:rPrChange>
          </w:rPr>
          <w:delText>.</w:delText>
        </w:r>
        <w:r w:rsidR="002A641F" w:rsidRPr="00920004" w:rsidDel="00575627">
          <w:rPr>
            <w:i w:val="0"/>
            <w:rPrChange w:id="17706" w:author="phuong vu" w:date="2018-11-30T22:36:00Z">
              <w:rPr/>
            </w:rPrChange>
          </w:rPr>
          <w:fldChar w:fldCharType="begin"/>
        </w:r>
        <w:r w:rsidR="002A641F" w:rsidRPr="00920004" w:rsidDel="00575627">
          <w:rPr>
            <w:i w:val="0"/>
            <w:iCs w:val="0"/>
            <w:rPrChange w:id="17707" w:author="phuong vu" w:date="2018-11-30T22:36:00Z">
              <w:rPr>
                <w:i w:val="0"/>
                <w:iCs w:val="0"/>
              </w:rPr>
            </w:rPrChange>
          </w:rPr>
          <w:delInstrText xml:space="preserve"> SEQ Bảng \* ARABIC \s 1 </w:delInstrText>
        </w:r>
        <w:r w:rsidR="002A641F" w:rsidRPr="00920004" w:rsidDel="00575627">
          <w:rPr>
            <w:i w:val="0"/>
            <w:rPrChange w:id="17708" w:author="phuong vu" w:date="2018-11-30T22:36:00Z">
              <w:rPr/>
            </w:rPrChange>
          </w:rPr>
          <w:fldChar w:fldCharType="separate"/>
        </w:r>
        <w:r w:rsidR="002A641F" w:rsidRPr="00920004" w:rsidDel="00575627">
          <w:rPr>
            <w:i w:val="0"/>
            <w:iCs w:val="0"/>
            <w:noProof/>
            <w:rPrChange w:id="17709" w:author="phuong vu" w:date="2018-11-30T22:36:00Z">
              <w:rPr>
                <w:i w:val="0"/>
                <w:iCs w:val="0"/>
                <w:noProof/>
              </w:rPr>
            </w:rPrChange>
          </w:rPr>
          <w:delText>1</w:delText>
        </w:r>
        <w:r w:rsidR="002A641F" w:rsidRPr="00920004" w:rsidDel="00575627">
          <w:rPr>
            <w:i w:val="0"/>
            <w:rPrChange w:id="17710" w:author="phuong vu" w:date="2018-11-30T22:36:00Z">
              <w:rPr/>
            </w:rPrChange>
          </w:rPr>
          <w:fldChar w:fldCharType="end"/>
        </w:r>
      </w:del>
      <w:del w:id="17711" w:author="phuong vu" w:date="2018-11-16T11:46:00Z">
        <w:r w:rsidRPr="00920004" w:rsidDel="0098709A">
          <w:rPr>
            <w:i w:val="0"/>
            <w:szCs w:val="26"/>
            <w:lang w:val="en-US"/>
            <w:rPrChange w:id="17712" w:author="phuong vu" w:date="2018-11-30T22:36:00Z">
              <w:rPr>
                <w:szCs w:val="26"/>
                <w:lang w:val="en-US"/>
              </w:rPr>
            </w:rPrChange>
          </w:rPr>
          <w:delText xml:space="preserve"> Giao di</w:delText>
        </w:r>
        <w:r w:rsidRPr="00920004" w:rsidDel="0098709A">
          <w:rPr>
            <w:i w:val="0"/>
            <w:iCs w:val="0"/>
            <w:lang w:val="en-US"/>
            <w:rPrChange w:id="17713" w:author="phuong vu" w:date="2018-11-30T22:36:00Z">
              <w:rPr>
                <w:i w:val="0"/>
                <w:iCs w:val="0"/>
                <w:lang w:val="en-US"/>
              </w:rPr>
            </w:rPrChange>
          </w:rPr>
          <w:delText>ện xem danh sách đơn hàng trạng thái "hoàn tất"</w:delText>
        </w:r>
      </w:del>
    </w:p>
    <w:p w14:paraId="38413B73" w14:textId="77777777" w:rsidR="0098709A" w:rsidRPr="00920004" w:rsidRDefault="002A641F" w:rsidP="00BD0851">
      <w:pPr>
        <w:keepNext/>
        <w:spacing w:before="240" w:line="0" w:lineRule="atLeast"/>
        <w:rPr>
          <w:ins w:id="17714" w:author="phuong vu" w:date="2018-11-16T11:47:00Z"/>
          <w:rPrChange w:id="17715" w:author="phuong vu" w:date="2018-11-30T22:36:00Z">
            <w:rPr>
              <w:ins w:id="17716" w:author="phuong vu" w:date="2018-11-16T11:47:00Z"/>
            </w:rPr>
          </w:rPrChange>
        </w:rPr>
        <w:pPrChange w:id="17717" w:author="phuong vu" w:date="2018-11-30T14:16:00Z">
          <w:pPr>
            <w:keepNext/>
          </w:pPr>
        </w:pPrChange>
      </w:pPr>
      <w:r w:rsidRPr="00920004">
        <w:rPr>
          <w:noProof/>
          <w:lang w:val="en-US"/>
          <w:rPrChange w:id="17718" w:author="phuong vu" w:date="2018-11-30T22:36:00Z">
            <w:rPr>
              <w:noProof/>
              <w:lang w:val="en-US"/>
            </w:rPr>
          </w:rPrChange>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648460"/>
                    </a:xfrm>
                    <a:prstGeom prst="rect">
                      <a:avLst/>
                    </a:prstGeom>
                  </pic:spPr>
                </pic:pic>
              </a:graphicData>
            </a:graphic>
          </wp:inline>
        </w:drawing>
      </w:r>
    </w:p>
    <w:p w14:paraId="219BDA52" w14:textId="6109F8BE" w:rsidR="002A641F" w:rsidRPr="00920004" w:rsidRDefault="0098709A" w:rsidP="00A17FA5">
      <w:pPr>
        <w:pStyle w:val="Caption"/>
        <w:rPr>
          <w:rPrChange w:id="17719" w:author="phuong vu" w:date="2018-11-30T22:36:00Z">
            <w:rPr/>
          </w:rPrChange>
        </w:rPr>
        <w:pPrChange w:id="17720" w:author="phuong vu" w:date="2018-11-30T22:42:00Z">
          <w:pPr>
            <w:keepNext/>
          </w:pPr>
        </w:pPrChange>
      </w:pPr>
      <w:bookmarkStart w:id="17721" w:name="_Toc531380482"/>
      <w:ins w:id="17722" w:author="phuong vu" w:date="2018-11-16T11:47:00Z">
        <w:r w:rsidRPr="00920004">
          <w:rPr>
            <w:rPrChange w:id="17723" w:author="phuong vu" w:date="2018-11-30T22:36:00Z">
              <w:rPr>
                <w:i/>
                <w:iCs/>
              </w:rPr>
            </w:rPrChange>
          </w:rPr>
          <w:t xml:space="preserve">Hình </w:t>
        </w:r>
      </w:ins>
      <w:ins w:id="17724" w:author="phuong vu" w:date="2018-11-30T15:13:00Z">
        <w:r w:rsidR="00EF3636" w:rsidRPr="00920004">
          <w:rPr>
            <w:rPrChange w:id="17725" w:author="phuong vu" w:date="2018-11-30T22:36:00Z">
              <w:rPr/>
            </w:rPrChange>
          </w:rPr>
          <w:fldChar w:fldCharType="begin"/>
        </w:r>
        <w:r w:rsidR="00EF3636" w:rsidRPr="00920004">
          <w:rPr>
            <w:rPrChange w:id="17726" w:author="phuong vu" w:date="2018-11-30T22:36:00Z">
              <w:rPr/>
            </w:rPrChange>
          </w:rPr>
          <w:instrText xml:space="preserve"> STYLEREF 1 \s </w:instrText>
        </w:r>
      </w:ins>
      <w:r w:rsidR="00EF3636" w:rsidRPr="00920004">
        <w:rPr>
          <w:rPrChange w:id="17727" w:author="phuong vu" w:date="2018-11-30T22:36:00Z">
            <w:rPr/>
          </w:rPrChange>
        </w:rPr>
        <w:fldChar w:fldCharType="separate"/>
      </w:r>
      <w:r w:rsidR="00B5490C">
        <w:rPr>
          <w:noProof/>
        </w:rPr>
        <w:t>3</w:t>
      </w:r>
      <w:ins w:id="17728" w:author="phuong vu" w:date="2018-11-30T15:13:00Z">
        <w:r w:rsidR="00EF3636" w:rsidRPr="00920004">
          <w:rPr>
            <w:rPrChange w:id="17729" w:author="phuong vu" w:date="2018-11-30T22:36:00Z">
              <w:rPr/>
            </w:rPrChange>
          </w:rPr>
          <w:fldChar w:fldCharType="end"/>
        </w:r>
        <w:r w:rsidR="00EF3636" w:rsidRPr="00920004">
          <w:rPr>
            <w:rPrChange w:id="17730" w:author="phuong vu" w:date="2018-11-30T22:36:00Z">
              <w:rPr/>
            </w:rPrChange>
          </w:rPr>
          <w:t>.</w:t>
        </w:r>
        <w:r w:rsidR="00EF3636" w:rsidRPr="00920004">
          <w:rPr>
            <w:rPrChange w:id="17731" w:author="phuong vu" w:date="2018-11-30T22:36:00Z">
              <w:rPr/>
            </w:rPrChange>
          </w:rPr>
          <w:fldChar w:fldCharType="begin"/>
        </w:r>
        <w:r w:rsidR="00EF3636" w:rsidRPr="00920004">
          <w:rPr>
            <w:rPrChange w:id="17732" w:author="phuong vu" w:date="2018-11-30T22:36:00Z">
              <w:rPr/>
            </w:rPrChange>
          </w:rPr>
          <w:instrText xml:space="preserve"> SEQ Hình \* ARABIC \s 1 </w:instrText>
        </w:r>
      </w:ins>
      <w:r w:rsidR="00EF3636" w:rsidRPr="00920004">
        <w:rPr>
          <w:rPrChange w:id="17733" w:author="phuong vu" w:date="2018-11-30T22:36:00Z">
            <w:rPr/>
          </w:rPrChange>
        </w:rPr>
        <w:fldChar w:fldCharType="separate"/>
      </w:r>
      <w:ins w:id="17734" w:author="phuong vu" w:date="2018-11-30T22:44:00Z">
        <w:r w:rsidR="00B5490C">
          <w:rPr>
            <w:noProof/>
          </w:rPr>
          <w:t>5</w:t>
        </w:r>
      </w:ins>
      <w:ins w:id="17735" w:author="phuong vu" w:date="2018-11-30T15:13:00Z">
        <w:r w:rsidR="00EF3636" w:rsidRPr="00920004">
          <w:rPr>
            <w:rPrChange w:id="17736" w:author="phuong vu" w:date="2018-11-30T22:36:00Z">
              <w:rPr/>
            </w:rPrChange>
          </w:rPr>
          <w:fldChar w:fldCharType="end"/>
        </w:r>
      </w:ins>
      <w:ins w:id="17737" w:author="phuong vu" w:date="2018-11-16T11:47:00Z">
        <w:r w:rsidRPr="00920004">
          <w:rPr>
            <w:rPrChange w:id="17738" w:author="phuong vu" w:date="2018-11-30T22:36:00Z">
              <w:rPr>
                <w:lang w:val="en-US"/>
              </w:rPr>
            </w:rPrChange>
          </w:rPr>
          <w:t xml:space="preserve"> </w:t>
        </w:r>
        <w:r w:rsidRPr="00920004">
          <w:rPr>
            <w:rPrChange w:id="17739" w:author="phuong vu" w:date="2018-11-30T22:36:00Z">
              <w:rPr/>
            </w:rPrChange>
          </w:rPr>
          <w:t>Gi</w:t>
        </w:r>
        <w:r w:rsidRPr="00920004">
          <w:rPr>
            <w:rPrChange w:id="17740" w:author="phuong vu" w:date="2018-11-30T22:36:00Z">
              <w:rPr>
                <w:i/>
                <w:iCs/>
              </w:rPr>
            </w:rPrChange>
          </w:rPr>
          <w:t>ao diện xem danh sách đơn hàng khi dữ liệu rỗng</w:t>
        </w:r>
      </w:ins>
      <w:bookmarkEnd w:id="17721"/>
    </w:p>
    <w:p w14:paraId="71CC2985" w14:textId="77777777" w:rsidR="0098709A" w:rsidRPr="00920004" w:rsidRDefault="002A641F" w:rsidP="00BD0851">
      <w:pPr>
        <w:keepNext/>
        <w:spacing w:before="240" w:line="0" w:lineRule="atLeast"/>
        <w:rPr>
          <w:ins w:id="17741" w:author="phuong vu" w:date="2018-11-16T11:48:00Z"/>
          <w:rPrChange w:id="17742" w:author="phuong vu" w:date="2018-11-30T22:36:00Z">
            <w:rPr>
              <w:ins w:id="17743" w:author="phuong vu" w:date="2018-11-16T11:48:00Z"/>
            </w:rPr>
          </w:rPrChange>
        </w:rPr>
        <w:pPrChange w:id="17744" w:author="phuong vu" w:date="2018-11-30T14:16:00Z">
          <w:pPr>
            <w:keepNext/>
          </w:pPr>
        </w:pPrChange>
      </w:pPr>
      <w:del w:id="17745" w:author="phuong vu" w:date="2018-11-16T11:47:00Z">
        <w:r w:rsidRPr="00920004" w:rsidDel="0098709A">
          <w:rPr>
            <w:rPrChange w:id="17746" w:author="phuong vu" w:date="2018-11-30T22:36:00Z">
              <w:rPr/>
            </w:rPrChange>
          </w:rPr>
          <w:delText xml:space="preserve">Bảng </w:delText>
        </w:r>
      </w:del>
      <w:del w:id="17747" w:author="phuong vu" w:date="2018-11-15T18:11:00Z">
        <w:r w:rsidRPr="00920004" w:rsidDel="00575627">
          <w:rPr>
            <w:rPrChange w:id="17748" w:author="phuong vu" w:date="2018-11-30T22:36:00Z">
              <w:rPr/>
            </w:rPrChange>
          </w:rPr>
          <w:fldChar w:fldCharType="begin"/>
        </w:r>
        <w:r w:rsidRPr="00920004" w:rsidDel="00575627">
          <w:rPr>
            <w:rPrChange w:id="17749" w:author="phuong vu" w:date="2018-11-30T22:36:00Z">
              <w:rPr/>
            </w:rPrChange>
          </w:rPr>
          <w:delInstrText xml:space="preserve"> STYLEREF 1 \s </w:delInstrText>
        </w:r>
        <w:r w:rsidRPr="00920004" w:rsidDel="00575627">
          <w:rPr>
            <w:rPrChange w:id="17750" w:author="phuong vu" w:date="2018-11-30T22:36:00Z">
              <w:rPr/>
            </w:rPrChange>
          </w:rPr>
          <w:fldChar w:fldCharType="separate"/>
        </w:r>
        <w:r w:rsidRPr="00920004" w:rsidDel="00575627">
          <w:rPr>
            <w:noProof/>
            <w:rPrChange w:id="17751" w:author="phuong vu" w:date="2018-11-30T22:36:00Z">
              <w:rPr>
                <w:noProof/>
              </w:rPr>
            </w:rPrChange>
          </w:rPr>
          <w:delText>3</w:delText>
        </w:r>
        <w:r w:rsidRPr="00920004" w:rsidDel="00575627">
          <w:rPr>
            <w:rPrChange w:id="17752" w:author="phuong vu" w:date="2018-11-30T22:36:00Z">
              <w:rPr/>
            </w:rPrChange>
          </w:rPr>
          <w:fldChar w:fldCharType="end"/>
        </w:r>
        <w:r w:rsidRPr="00920004" w:rsidDel="00575627">
          <w:rPr>
            <w:rPrChange w:id="17753" w:author="phuong vu" w:date="2018-11-30T22:36:00Z">
              <w:rPr/>
            </w:rPrChange>
          </w:rPr>
          <w:delText>.</w:delText>
        </w:r>
        <w:r w:rsidRPr="00920004" w:rsidDel="00575627">
          <w:rPr>
            <w:rPrChange w:id="17754" w:author="phuong vu" w:date="2018-11-30T22:36:00Z">
              <w:rPr/>
            </w:rPrChange>
          </w:rPr>
          <w:fldChar w:fldCharType="begin"/>
        </w:r>
        <w:r w:rsidRPr="00920004" w:rsidDel="00575627">
          <w:rPr>
            <w:rPrChange w:id="17755" w:author="phuong vu" w:date="2018-11-30T22:36:00Z">
              <w:rPr/>
            </w:rPrChange>
          </w:rPr>
          <w:delInstrText xml:space="preserve"> SEQ Bảng \* ARABIC \s 1 </w:delInstrText>
        </w:r>
        <w:r w:rsidRPr="00920004" w:rsidDel="00575627">
          <w:rPr>
            <w:rPrChange w:id="17756" w:author="phuong vu" w:date="2018-11-30T22:36:00Z">
              <w:rPr/>
            </w:rPrChange>
          </w:rPr>
          <w:fldChar w:fldCharType="separate"/>
        </w:r>
        <w:r w:rsidRPr="00920004" w:rsidDel="00575627">
          <w:rPr>
            <w:noProof/>
            <w:rPrChange w:id="17757" w:author="phuong vu" w:date="2018-11-30T22:36:00Z">
              <w:rPr>
                <w:noProof/>
              </w:rPr>
            </w:rPrChange>
          </w:rPr>
          <w:delText>2</w:delText>
        </w:r>
        <w:r w:rsidRPr="00920004" w:rsidDel="00575627">
          <w:rPr>
            <w:rPrChange w:id="17758" w:author="phuong vu" w:date="2018-11-30T22:36:00Z">
              <w:rPr/>
            </w:rPrChange>
          </w:rPr>
          <w:fldChar w:fldCharType="end"/>
        </w:r>
      </w:del>
      <w:del w:id="17759" w:author="phuong vu" w:date="2018-11-16T11:47:00Z">
        <w:r w:rsidRPr="00920004" w:rsidDel="0098709A">
          <w:rPr>
            <w:lang w:val="en-US"/>
            <w:rPrChange w:id="17760" w:author="phuong vu" w:date="2018-11-30T22:36:00Z">
              <w:rPr>
                <w:lang w:val="en-US"/>
              </w:rPr>
            </w:rPrChange>
          </w:rPr>
          <w:delText xml:space="preserve"> Giao diện xem danh sách đơn hàng khi dữ liệu rỗng</w:delText>
        </w:r>
      </w:del>
      <w:ins w:id="17761" w:author="phuong vu" w:date="2018-11-15T18:11:00Z">
        <w:r w:rsidR="00575627" w:rsidRPr="00920004">
          <w:rPr>
            <w:noProof/>
            <w:lang w:val="en-US"/>
            <w:rPrChange w:id="17762" w:author="phuong vu" w:date="2018-11-30T22:36:00Z">
              <w:rPr>
                <w:noProof/>
                <w:lang w:val="en-US"/>
              </w:rPr>
            </w:rPrChange>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506980"/>
                      </a:xfrm>
                      <a:prstGeom prst="rect">
                        <a:avLst/>
                      </a:prstGeom>
                    </pic:spPr>
                  </pic:pic>
                </a:graphicData>
              </a:graphic>
            </wp:inline>
          </w:drawing>
        </w:r>
      </w:ins>
    </w:p>
    <w:p w14:paraId="7E981E1A" w14:textId="6227FEED" w:rsidR="00575627" w:rsidRPr="00920004" w:rsidRDefault="0098709A" w:rsidP="00A17FA5">
      <w:pPr>
        <w:pStyle w:val="Caption"/>
        <w:rPr>
          <w:ins w:id="17763" w:author="phuong vu" w:date="2018-11-15T18:11:00Z"/>
          <w:rPrChange w:id="17764" w:author="phuong vu" w:date="2018-11-30T22:36:00Z">
            <w:rPr>
              <w:ins w:id="17765" w:author="phuong vu" w:date="2018-11-15T18:11:00Z"/>
            </w:rPr>
          </w:rPrChange>
        </w:rPr>
        <w:pPrChange w:id="17766" w:author="phuong vu" w:date="2018-11-30T22:42:00Z">
          <w:pPr/>
        </w:pPrChange>
      </w:pPr>
      <w:bookmarkStart w:id="17767" w:name="_Toc531380483"/>
      <w:ins w:id="17768" w:author="phuong vu" w:date="2018-11-16T11:48:00Z">
        <w:r w:rsidRPr="00920004">
          <w:rPr>
            <w:rPrChange w:id="17769" w:author="phuong vu" w:date="2018-11-30T22:36:00Z">
              <w:rPr>
                <w:i/>
                <w:iCs/>
              </w:rPr>
            </w:rPrChange>
          </w:rPr>
          <w:t xml:space="preserve">Hình </w:t>
        </w:r>
      </w:ins>
      <w:ins w:id="17770" w:author="phuong vu" w:date="2018-11-30T15:13:00Z">
        <w:r w:rsidR="00EF3636" w:rsidRPr="00920004">
          <w:rPr>
            <w:rPrChange w:id="17771" w:author="phuong vu" w:date="2018-11-30T22:36:00Z">
              <w:rPr/>
            </w:rPrChange>
          </w:rPr>
          <w:fldChar w:fldCharType="begin"/>
        </w:r>
        <w:r w:rsidR="00EF3636" w:rsidRPr="00920004">
          <w:rPr>
            <w:rPrChange w:id="17772" w:author="phuong vu" w:date="2018-11-30T22:36:00Z">
              <w:rPr/>
            </w:rPrChange>
          </w:rPr>
          <w:instrText xml:space="preserve"> STYLEREF 1 \s </w:instrText>
        </w:r>
      </w:ins>
      <w:r w:rsidR="00EF3636" w:rsidRPr="00920004">
        <w:rPr>
          <w:rPrChange w:id="17773" w:author="phuong vu" w:date="2018-11-30T22:36:00Z">
            <w:rPr/>
          </w:rPrChange>
        </w:rPr>
        <w:fldChar w:fldCharType="separate"/>
      </w:r>
      <w:r w:rsidR="00B5490C">
        <w:rPr>
          <w:noProof/>
        </w:rPr>
        <w:t>3</w:t>
      </w:r>
      <w:ins w:id="17774" w:author="phuong vu" w:date="2018-11-30T15:13:00Z">
        <w:r w:rsidR="00EF3636" w:rsidRPr="00920004">
          <w:rPr>
            <w:rPrChange w:id="17775" w:author="phuong vu" w:date="2018-11-30T22:36:00Z">
              <w:rPr/>
            </w:rPrChange>
          </w:rPr>
          <w:fldChar w:fldCharType="end"/>
        </w:r>
        <w:r w:rsidR="00EF3636" w:rsidRPr="00920004">
          <w:rPr>
            <w:rPrChange w:id="17776" w:author="phuong vu" w:date="2018-11-30T22:36:00Z">
              <w:rPr/>
            </w:rPrChange>
          </w:rPr>
          <w:t>.</w:t>
        </w:r>
        <w:r w:rsidR="00EF3636" w:rsidRPr="00920004">
          <w:rPr>
            <w:rPrChange w:id="17777" w:author="phuong vu" w:date="2018-11-30T22:36:00Z">
              <w:rPr/>
            </w:rPrChange>
          </w:rPr>
          <w:fldChar w:fldCharType="begin"/>
        </w:r>
        <w:r w:rsidR="00EF3636" w:rsidRPr="00920004">
          <w:rPr>
            <w:rPrChange w:id="17778" w:author="phuong vu" w:date="2018-11-30T22:36:00Z">
              <w:rPr/>
            </w:rPrChange>
          </w:rPr>
          <w:instrText xml:space="preserve"> SEQ Hình \* ARABIC \s 1 </w:instrText>
        </w:r>
      </w:ins>
      <w:r w:rsidR="00EF3636" w:rsidRPr="00920004">
        <w:rPr>
          <w:rPrChange w:id="17779" w:author="phuong vu" w:date="2018-11-30T22:36:00Z">
            <w:rPr/>
          </w:rPrChange>
        </w:rPr>
        <w:fldChar w:fldCharType="separate"/>
      </w:r>
      <w:ins w:id="17780" w:author="phuong vu" w:date="2018-11-30T22:44:00Z">
        <w:r w:rsidR="00B5490C">
          <w:rPr>
            <w:noProof/>
          </w:rPr>
          <w:t>6</w:t>
        </w:r>
      </w:ins>
      <w:ins w:id="17781" w:author="phuong vu" w:date="2018-11-30T15:13:00Z">
        <w:r w:rsidR="00EF3636" w:rsidRPr="00920004">
          <w:rPr>
            <w:rPrChange w:id="17782" w:author="phuong vu" w:date="2018-11-30T22:36:00Z">
              <w:rPr/>
            </w:rPrChange>
          </w:rPr>
          <w:fldChar w:fldCharType="end"/>
        </w:r>
      </w:ins>
      <w:ins w:id="17783" w:author="phuong vu" w:date="2018-11-16T11:48:00Z">
        <w:r w:rsidRPr="00920004">
          <w:rPr>
            <w:rPrChange w:id="17784" w:author="phuong vu" w:date="2018-11-30T22:36:00Z">
              <w:rPr>
                <w:lang w:val="en-US"/>
              </w:rPr>
            </w:rPrChange>
          </w:rPr>
          <w:t xml:space="preserve"> </w:t>
        </w:r>
        <w:r w:rsidRPr="00920004">
          <w:rPr>
            <w:noProof/>
            <w:rPrChange w:id="17785" w:author="phuong vu" w:date="2018-11-30T22:36:00Z">
              <w:rPr>
                <w:noProof/>
              </w:rPr>
            </w:rPrChange>
          </w:rPr>
          <w:t>Gi</w:t>
        </w:r>
        <w:r w:rsidRPr="00920004">
          <w:rPr>
            <w:noProof/>
            <w:rPrChange w:id="17786" w:author="phuong vu" w:date="2018-11-30T22:36:00Z">
              <w:rPr>
                <w:i/>
                <w:iCs/>
                <w:noProof/>
              </w:rPr>
            </w:rPrChange>
          </w:rPr>
          <w:t>ao diện xem danh sách đơn hàng đang xử lí</w:t>
        </w:r>
      </w:ins>
      <w:bookmarkEnd w:id="17767"/>
    </w:p>
    <w:p w14:paraId="104E4AC1" w14:textId="206C2654" w:rsidR="00575627" w:rsidRPr="00920004" w:rsidDel="0098709A" w:rsidRDefault="00575627" w:rsidP="00B7091A">
      <w:pPr>
        <w:pStyle w:val="Caption"/>
        <w:numPr>
          <w:ilvl w:val="0"/>
          <w:numId w:val="85"/>
        </w:numPr>
        <w:rPr>
          <w:del w:id="17787" w:author="phuong vu" w:date="2018-11-16T11:48:00Z"/>
          <w:i w:val="0"/>
          <w:szCs w:val="26"/>
          <w:lang w:val="en-US"/>
          <w:rPrChange w:id="17788" w:author="phuong vu" w:date="2018-11-30T22:36:00Z">
            <w:rPr>
              <w:del w:id="17789" w:author="phuong vu" w:date="2018-11-16T11:48:00Z"/>
              <w:szCs w:val="26"/>
              <w:lang w:val="en-US"/>
            </w:rPr>
          </w:rPrChange>
        </w:rPr>
        <w:pPrChange w:id="17790" w:author="phuong vu" w:date="2018-11-30T23:01:00Z">
          <w:pPr>
            <w:pStyle w:val="Caption"/>
          </w:pPr>
        </w:pPrChange>
      </w:pPr>
    </w:p>
    <w:p w14:paraId="2D9D0DDC" w14:textId="5F937F78" w:rsidR="00AA3488" w:rsidRPr="00920004" w:rsidRDefault="00AA3488" w:rsidP="00B7091A">
      <w:pPr>
        <w:pStyle w:val="Heading6"/>
        <w:numPr>
          <w:ilvl w:val="0"/>
          <w:numId w:val="85"/>
        </w:numPr>
        <w:spacing w:before="240" w:line="0" w:lineRule="atLeast"/>
        <w:rPr>
          <w:ins w:id="17791" w:author="phuong vu" w:date="2018-11-15T18:08:00Z"/>
          <w:rFonts w:cstheme="majorHAnsi"/>
          <w:lang w:val="en-US"/>
          <w:rPrChange w:id="17792" w:author="phuong vu" w:date="2018-11-30T22:36:00Z">
            <w:rPr>
              <w:ins w:id="17793" w:author="phuong vu" w:date="2018-11-15T18:08:00Z"/>
              <w:lang w:val="en-US"/>
            </w:rPr>
          </w:rPrChange>
        </w:rPr>
        <w:pPrChange w:id="17794" w:author="phuong vu" w:date="2018-11-30T23:01:00Z">
          <w:pPr>
            <w:pStyle w:val="Heading6"/>
          </w:pPr>
        </w:pPrChange>
      </w:pPr>
      <w:r w:rsidRPr="00920004">
        <w:rPr>
          <w:rFonts w:cstheme="majorHAnsi"/>
          <w:lang w:val="en-US"/>
          <w:rPrChange w:id="17795"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rsidRPr="00920004" w14:paraId="11357B17" w14:textId="77777777" w:rsidTr="005A4BEF">
        <w:trPr>
          <w:ins w:id="17796" w:author="phuong vu" w:date="2018-11-15T18:08:00Z"/>
        </w:trPr>
        <w:tc>
          <w:tcPr>
            <w:tcW w:w="805" w:type="dxa"/>
            <w:vAlign w:val="center"/>
          </w:tcPr>
          <w:p w14:paraId="39808BFF" w14:textId="77777777" w:rsidR="0056343E" w:rsidRPr="00E64310" w:rsidRDefault="0056343E" w:rsidP="00E64310">
            <w:pPr>
              <w:jc w:val="center"/>
              <w:rPr>
                <w:ins w:id="17797" w:author="phuong vu" w:date="2018-11-15T18:08:00Z"/>
                <w:b/>
                <w:lang w:val="en-US"/>
                <w:rPrChange w:id="17798" w:author="phuong vu" w:date="2018-11-30T23:13:00Z">
                  <w:rPr>
                    <w:ins w:id="17799" w:author="phuong vu" w:date="2018-11-15T18:08:00Z"/>
                    <w:b/>
                    <w:lang w:val="en-US"/>
                  </w:rPr>
                </w:rPrChange>
              </w:rPr>
              <w:pPrChange w:id="17800" w:author="phuong vu" w:date="2018-11-30T23:13:00Z">
                <w:pPr>
                  <w:spacing w:line="360" w:lineRule="auto"/>
                  <w:jc w:val="center"/>
                </w:pPr>
              </w:pPrChange>
            </w:pPr>
            <w:ins w:id="17801" w:author="phuong vu" w:date="2018-11-15T18:08:00Z">
              <w:r w:rsidRPr="00E64310">
                <w:rPr>
                  <w:b/>
                  <w:lang w:val="en-US"/>
                  <w:rPrChange w:id="17802" w:author="phuong vu" w:date="2018-11-30T23:13:00Z">
                    <w:rPr>
                      <w:b/>
                      <w:lang w:val="en-US"/>
                    </w:rPr>
                  </w:rPrChange>
                </w:rPr>
                <w:t>STT</w:t>
              </w:r>
            </w:ins>
          </w:p>
        </w:tc>
        <w:tc>
          <w:tcPr>
            <w:tcW w:w="1980" w:type="dxa"/>
            <w:vAlign w:val="center"/>
          </w:tcPr>
          <w:p w14:paraId="13878F07" w14:textId="77777777" w:rsidR="0056343E" w:rsidRPr="00E64310" w:rsidRDefault="0056343E" w:rsidP="00E64310">
            <w:pPr>
              <w:jc w:val="center"/>
              <w:rPr>
                <w:ins w:id="17803" w:author="phuong vu" w:date="2018-11-15T18:08:00Z"/>
                <w:b/>
                <w:lang w:val="en-US"/>
                <w:rPrChange w:id="17804" w:author="phuong vu" w:date="2018-11-30T23:13:00Z">
                  <w:rPr>
                    <w:ins w:id="17805" w:author="phuong vu" w:date="2018-11-15T18:08:00Z"/>
                    <w:b/>
                    <w:lang w:val="en-US"/>
                  </w:rPr>
                </w:rPrChange>
              </w:rPr>
              <w:pPrChange w:id="17806" w:author="phuong vu" w:date="2018-11-30T23:13:00Z">
                <w:pPr>
                  <w:spacing w:line="360" w:lineRule="auto"/>
                  <w:jc w:val="center"/>
                </w:pPr>
              </w:pPrChange>
            </w:pPr>
            <w:ins w:id="17807" w:author="phuong vu" w:date="2018-11-15T18:08:00Z">
              <w:r w:rsidRPr="00E64310">
                <w:rPr>
                  <w:b/>
                  <w:lang w:val="en-US"/>
                  <w:rPrChange w:id="17808" w:author="phuong vu" w:date="2018-11-30T23:13:00Z">
                    <w:rPr>
                      <w:b/>
                      <w:lang w:val="en-US"/>
                    </w:rPr>
                  </w:rPrChange>
                </w:rPr>
                <w:t>Loại điều khiển</w:t>
              </w:r>
            </w:ins>
          </w:p>
        </w:tc>
        <w:tc>
          <w:tcPr>
            <w:tcW w:w="2970" w:type="dxa"/>
            <w:vAlign w:val="center"/>
          </w:tcPr>
          <w:p w14:paraId="5286CDC4" w14:textId="77777777" w:rsidR="0056343E" w:rsidRPr="00E64310" w:rsidRDefault="0056343E" w:rsidP="00E64310">
            <w:pPr>
              <w:jc w:val="center"/>
              <w:rPr>
                <w:ins w:id="17809" w:author="phuong vu" w:date="2018-11-15T18:08:00Z"/>
                <w:b/>
                <w:lang w:val="en-US"/>
                <w:rPrChange w:id="17810" w:author="phuong vu" w:date="2018-11-30T23:13:00Z">
                  <w:rPr>
                    <w:ins w:id="17811" w:author="phuong vu" w:date="2018-11-15T18:08:00Z"/>
                    <w:b/>
                    <w:lang w:val="en-US"/>
                  </w:rPr>
                </w:rPrChange>
              </w:rPr>
              <w:pPrChange w:id="17812" w:author="phuong vu" w:date="2018-11-30T23:13:00Z">
                <w:pPr>
                  <w:spacing w:line="360" w:lineRule="auto"/>
                  <w:jc w:val="center"/>
                </w:pPr>
              </w:pPrChange>
            </w:pPr>
            <w:ins w:id="17813" w:author="phuong vu" w:date="2018-11-15T18:08:00Z">
              <w:r w:rsidRPr="00E64310">
                <w:rPr>
                  <w:b/>
                  <w:lang w:val="en-US"/>
                  <w:rPrChange w:id="17814" w:author="phuong vu" w:date="2018-11-30T23:13:00Z">
                    <w:rPr>
                      <w:b/>
                      <w:lang w:val="en-US"/>
                    </w:rPr>
                  </w:rPrChange>
                </w:rPr>
                <w:t>Nội dung thực hiện</w:t>
              </w:r>
            </w:ins>
          </w:p>
        </w:tc>
        <w:tc>
          <w:tcPr>
            <w:tcW w:w="1266" w:type="dxa"/>
            <w:vAlign w:val="center"/>
          </w:tcPr>
          <w:p w14:paraId="1890CA52" w14:textId="77777777" w:rsidR="0056343E" w:rsidRPr="00E64310" w:rsidRDefault="0056343E" w:rsidP="00E64310">
            <w:pPr>
              <w:jc w:val="center"/>
              <w:rPr>
                <w:ins w:id="17815" w:author="phuong vu" w:date="2018-11-15T18:08:00Z"/>
                <w:b/>
                <w:lang w:val="en-US"/>
                <w:rPrChange w:id="17816" w:author="phuong vu" w:date="2018-11-30T23:13:00Z">
                  <w:rPr>
                    <w:ins w:id="17817" w:author="phuong vu" w:date="2018-11-15T18:08:00Z"/>
                    <w:b/>
                    <w:lang w:val="en-US"/>
                  </w:rPr>
                </w:rPrChange>
              </w:rPr>
              <w:pPrChange w:id="17818" w:author="phuong vu" w:date="2018-11-30T23:13:00Z">
                <w:pPr>
                  <w:spacing w:line="360" w:lineRule="auto"/>
                  <w:jc w:val="center"/>
                </w:pPr>
              </w:pPrChange>
            </w:pPr>
            <w:ins w:id="17819" w:author="phuong vu" w:date="2018-11-15T18:08:00Z">
              <w:r w:rsidRPr="00E64310">
                <w:rPr>
                  <w:b/>
                  <w:lang w:val="en-US"/>
                  <w:rPrChange w:id="17820" w:author="phuong vu" w:date="2018-11-30T23:13:00Z">
                    <w:rPr>
                      <w:b/>
                      <w:lang w:val="en-US"/>
                    </w:rPr>
                  </w:rPrChange>
                </w:rPr>
                <w:t>Giá trị mặc định</w:t>
              </w:r>
            </w:ins>
          </w:p>
        </w:tc>
        <w:tc>
          <w:tcPr>
            <w:tcW w:w="1756" w:type="dxa"/>
            <w:vAlign w:val="center"/>
          </w:tcPr>
          <w:p w14:paraId="05AE77C5" w14:textId="77777777" w:rsidR="0056343E" w:rsidRPr="00E64310" w:rsidRDefault="0056343E" w:rsidP="00E64310">
            <w:pPr>
              <w:jc w:val="center"/>
              <w:rPr>
                <w:ins w:id="17821" w:author="phuong vu" w:date="2018-11-15T18:08:00Z"/>
                <w:b/>
                <w:lang w:val="en-US"/>
                <w:rPrChange w:id="17822" w:author="phuong vu" w:date="2018-11-30T23:13:00Z">
                  <w:rPr>
                    <w:ins w:id="17823" w:author="phuong vu" w:date="2018-11-15T18:08:00Z"/>
                    <w:b/>
                    <w:lang w:val="en-US"/>
                  </w:rPr>
                </w:rPrChange>
              </w:rPr>
              <w:pPrChange w:id="17824" w:author="phuong vu" w:date="2018-11-30T23:13:00Z">
                <w:pPr>
                  <w:spacing w:line="360" w:lineRule="auto"/>
                  <w:jc w:val="center"/>
                </w:pPr>
              </w:pPrChange>
            </w:pPr>
            <w:ins w:id="17825" w:author="phuong vu" w:date="2018-11-15T18:08:00Z">
              <w:r w:rsidRPr="00E64310">
                <w:rPr>
                  <w:b/>
                  <w:lang w:val="en-US"/>
                  <w:rPrChange w:id="17826" w:author="phuong vu" w:date="2018-11-30T23:13:00Z">
                    <w:rPr>
                      <w:b/>
                      <w:lang w:val="en-US"/>
                    </w:rPr>
                  </w:rPrChange>
                </w:rPr>
                <w:t>Lưu ý</w:t>
              </w:r>
            </w:ins>
          </w:p>
        </w:tc>
      </w:tr>
      <w:tr w:rsidR="0056343E" w:rsidRPr="00920004" w14:paraId="07A9DBD8" w14:textId="77777777" w:rsidTr="005A4BEF">
        <w:trPr>
          <w:ins w:id="17827" w:author="phuong vu" w:date="2018-11-15T18:08:00Z"/>
        </w:trPr>
        <w:tc>
          <w:tcPr>
            <w:tcW w:w="805" w:type="dxa"/>
          </w:tcPr>
          <w:p w14:paraId="4BBFCF83" w14:textId="6AB73952" w:rsidR="0056343E" w:rsidRPr="00920004" w:rsidRDefault="0056343E" w:rsidP="00BD0851">
            <w:pPr>
              <w:spacing w:before="240" w:line="0" w:lineRule="atLeast"/>
              <w:jc w:val="center"/>
              <w:rPr>
                <w:ins w:id="17828" w:author="phuong vu" w:date="2018-11-15T18:08:00Z"/>
                <w:lang w:val="en-US"/>
                <w:rPrChange w:id="17829" w:author="phuong vu" w:date="2018-11-30T22:36:00Z">
                  <w:rPr>
                    <w:ins w:id="17830" w:author="phuong vu" w:date="2018-11-15T18:08:00Z"/>
                    <w:lang w:val="en-US"/>
                  </w:rPr>
                </w:rPrChange>
              </w:rPr>
              <w:pPrChange w:id="17831" w:author="phuong vu" w:date="2018-11-30T14:16:00Z">
                <w:pPr>
                  <w:spacing w:line="360" w:lineRule="auto"/>
                  <w:jc w:val="center"/>
                </w:pPr>
              </w:pPrChange>
            </w:pPr>
            <w:ins w:id="17832" w:author="phuong vu" w:date="2018-11-15T18:08:00Z">
              <w:r w:rsidRPr="00920004">
                <w:rPr>
                  <w:lang w:val="en-US"/>
                  <w:rPrChange w:id="17833" w:author="phuong vu" w:date="2018-11-30T22:36:00Z">
                    <w:rPr>
                      <w:lang w:val="en-US"/>
                    </w:rPr>
                  </w:rPrChange>
                </w:rPr>
                <w:t>1</w:t>
              </w:r>
            </w:ins>
          </w:p>
        </w:tc>
        <w:tc>
          <w:tcPr>
            <w:tcW w:w="1980" w:type="dxa"/>
          </w:tcPr>
          <w:p w14:paraId="1888AA3C" w14:textId="4E77EB0D" w:rsidR="0056343E" w:rsidRPr="00920004" w:rsidRDefault="000946D2" w:rsidP="00B7091A">
            <w:pPr>
              <w:rPr>
                <w:ins w:id="17834" w:author="phuong vu" w:date="2018-11-15T18:08:00Z"/>
                <w:lang w:val="en-US"/>
                <w:rPrChange w:id="17835" w:author="phuong vu" w:date="2018-11-30T22:36:00Z">
                  <w:rPr>
                    <w:ins w:id="17836" w:author="phuong vu" w:date="2018-11-15T18:08:00Z"/>
                    <w:lang w:val="en-US"/>
                  </w:rPr>
                </w:rPrChange>
              </w:rPr>
              <w:pPrChange w:id="17837" w:author="phuong vu" w:date="2018-11-30T23:01:00Z">
                <w:pPr>
                  <w:spacing w:line="360" w:lineRule="auto"/>
                </w:pPr>
              </w:pPrChange>
            </w:pPr>
            <w:ins w:id="17838" w:author="phuong vu" w:date="2018-11-15T18:08:00Z">
              <w:r w:rsidRPr="00920004">
                <w:rPr>
                  <w:lang w:val="en-US"/>
                  <w:rPrChange w:id="17839" w:author="phuong vu" w:date="2018-11-30T22:36:00Z">
                    <w:rPr>
                      <w:lang w:val="en-US"/>
                    </w:rPr>
                  </w:rPrChange>
                </w:rPr>
                <w:t>table</w:t>
              </w:r>
            </w:ins>
          </w:p>
        </w:tc>
        <w:tc>
          <w:tcPr>
            <w:tcW w:w="2970" w:type="dxa"/>
          </w:tcPr>
          <w:p w14:paraId="4DF78AE0" w14:textId="659F3526" w:rsidR="0056343E" w:rsidRPr="00920004" w:rsidRDefault="0056343E" w:rsidP="00B7091A">
            <w:pPr>
              <w:rPr>
                <w:ins w:id="17840" w:author="phuong vu" w:date="2018-11-15T18:08:00Z"/>
                <w:lang w:val="en-US"/>
                <w:rPrChange w:id="17841" w:author="phuong vu" w:date="2018-11-30T22:36:00Z">
                  <w:rPr>
                    <w:ins w:id="17842" w:author="phuong vu" w:date="2018-11-15T18:08:00Z"/>
                    <w:lang w:val="en-US"/>
                  </w:rPr>
                </w:rPrChange>
              </w:rPr>
              <w:pPrChange w:id="17843" w:author="phuong vu" w:date="2018-11-30T23:01:00Z">
                <w:pPr>
                  <w:spacing w:line="360" w:lineRule="auto"/>
                </w:pPr>
              </w:pPrChange>
            </w:pPr>
            <w:ins w:id="17844" w:author="phuong vu" w:date="2018-11-15T18:08:00Z">
              <w:r w:rsidRPr="00920004">
                <w:rPr>
                  <w:lang w:val="en-US"/>
                  <w:rPrChange w:id="17845" w:author="phuong vu" w:date="2018-11-30T22:36:00Z">
                    <w:rPr>
                      <w:lang w:val="en-US"/>
                    </w:rPr>
                  </w:rPrChange>
                </w:rPr>
                <w:t>Hiển thị danh sách đơn hàng</w:t>
              </w:r>
            </w:ins>
            <w:ins w:id="17846" w:author="phuong vu" w:date="2018-11-15T18:15:00Z">
              <w:r w:rsidR="00297E5D" w:rsidRPr="00920004">
                <w:rPr>
                  <w:lang w:val="en-US"/>
                  <w:rPrChange w:id="17847" w:author="phuong vu" w:date="2018-11-30T22:36:00Z">
                    <w:rPr>
                      <w:lang w:val="en-US"/>
                    </w:rPr>
                  </w:rPrChange>
                </w:rPr>
                <w:t xml:space="preserve"> (</w:t>
              </w:r>
            </w:ins>
            <w:ins w:id="17848" w:author="phuong vu" w:date="2018-11-15T18:16:00Z">
              <w:r w:rsidR="00297E5D" w:rsidRPr="00920004">
                <w:rPr>
                  <w:lang w:val="en-US"/>
                  <w:rPrChange w:id="17849" w:author="phuong vu" w:date="2018-11-30T22:36:00Z">
                    <w:rPr>
                      <w:lang w:val="en-US"/>
                    </w:rPr>
                  </w:rPrChange>
                </w:rPr>
                <w:t>xem thêm phụ lục</w:t>
              </w:r>
            </w:ins>
            <w:ins w:id="17850" w:author="phuong vu" w:date="2018-11-15T18:18:00Z">
              <w:r w:rsidR="00B264D7" w:rsidRPr="00920004">
                <w:rPr>
                  <w:lang w:val="en-US"/>
                  <w:rPrChange w:id="17851" w:author="phuong vu" w:date="2018-11-30T22:36:00Z">
                    <w:rPr>
                      <w:lang w:val="en-US"/>
                    </w:rPr>
                  </w:rPrChange>
                </w:rPr>
                <w:t xml:space="preserve"> </w:t>
              </w:r>
            </w:ins>
            <w:ins w:id="17852" w:author="phuong vu" w:date="2018-11-15T18:19:00Z">
              <w:r w:rsidR="00B264D7" w:rsidRPr="00920004">
                <w:rPr>
                  <w:lang w:val="en-US"/>
                  <w:rPrChange w:id="17853" w:author="phuong vu" w:date="2018-11-30T22:36:00Z">
                    <w:rPr>
                      <w:lang w:val="en-US"/>
                    </w:rPr>
                  </w:rPrChange>
                </w:rPr>
                <w:fldChar w:fldCharType="begin"/>
              </w:r>
              <w:r w:rsidR="00B264D7" w:rsidRPr="00920004">
                <w:rPr>
                  <w:lang w:val="en-US"/>
                  <w:rPrChange w:id="17854" w:author="phuong vu" w:date="2018-11-30T22:36:00Z">
                    <w:rPr>
                      <w:lang w:val="en-US"/>
                    </w:rPr>
                  </w:rPrChange>
                </w:rPr>
                <w:instrText xml:space="preserve"> PAGEREF _Ref530069275 \h </w:instrText>
              </w:r>
            </w:ins>
            <w:r w:rsidR="00B264D7" w:rsidRPr="00920004">
              <w:rPr>
                <w:lang w:val="en-US"/>
                <w:rPrChange w:id="17855" w:author="phuong vu" w:date="2018-11-30T22:36:00Z">
                  <w:rPr>
                    <w:lang w:val="en-US"/>
                  </w:rPr>
                </w:rPrChange>
              </w:rPr>
            </w:r>
            <w:r w:rsidR="00B264D7" w:rsidRPr="00920004">
              <w:rPr>
                <w:lang w:val="en-US"/>
                <w:rPrChange w:id="17856" w:author="phuong vu" w:date="2018-11-30T22:36:00Z">
                  <w:rPr>
                    <w:lang w:val="en-US"/>
                  </w:rPr>
                </w:rPrChange>
              </w:rPr>
              <w:fldChar w:fldCharType="separate"/>
            </w:r>
            <w:ins w:id="17857" w:author="phuong vu" w:date="2018-11-27T16:06:00Z">
              <w:r w:rsidR="000D4429" w:rsidRPr="00920004">
                <w:rPr>
                  <w:noProof/>
                  <w:lang w:val="en-US"/>
                  <w:rPrChange w:id="17858" w:author="phuong vu" w:date="2018-11-30T22:36:00Z">
                    <w:rPr>
                      <w:noProof/>
                      <w:lang w:val="en-US"/>
                    </w:rPr>
                  </w:rPrChange>
                </w:rPr>
                <w:t>101</w:t>
              </w:r>
            </w:ins>
            <w:ins w:id="17859" w:author="phuong vu" w:date="2018-11-15T18:19:00Z">
              <w:r w:rsidR="00B264D7" w:rsidRPr="00920004">
                <w:rPr>
                  <w:lang w:val="en-US"/>
                  <w:rPrChange w:id="17860" w:author="phuong vu" w:date="2018-11-30T22:36:00Z">
                    <w:rPr>
                      <w:lang w:val="en-US"/>
                    </w:rPr>
                  </w:rPrChange>
                </w:rPr>
                <w:fldChar w:fldCharType="end"/>
              </w:r>
            </w:ins>
            <w:ins w:id="17861" w:author="phuong vu" w:date="2018-11-15T18:16:00Z">
              <w:r w:rsidR="00297E5D" w:rsidRPr="00920004">
                <w:rPr>
                  <w:lang w:val="en-US"/>
                  <w:rPrChange w:id="17862" w:author="phuong vu" w:date="2018-11-30T22:36:00Z">
                    <w:rPr>
                      <w:lang w:val="en-US"/>
                    </w:rPr>
                  </w:rPrChange>
                </w:rPr>
                <w:t>)</w:t>
              </w:r>
            </w:ins>
          </w:p>
        </w:tc>
        <w:tc>
          <w:tcPr>
            <w:tcW w:w="1266" w:type="dxa"/>
          </w:tcPr>
          <w:p w14:paraId="2C978D5E" w14:textId="77777777" w:rsidR="0056343E" w:rsidRPr="00920004" w:rsidRDefault="0056343E" w:rsidP="00B7091A">
            <w:pPr>
              <w:rPr>
                <w:ins w:id="17863" w:author="phuong vu" w:date="2018-11-15T18:08:00Z"/>
                <w:lang w:val="en-US"/>
                <w:rPrChange w:id="17864" w:author="phuong vu" w:date="2018-11-30T22:36:00Z">
                  <w:rPr>
                    <w:ins w:id="17865" w:author="phuong vu" w:date="2018-11-15T18:08:00Z"/>
                    <w:lang w:val="en-US"/>
                  </w:rPr>
                </w:rPrChange>
              </w:rPr>
              <w:pPrChange w:id="17866" w:author="phuong vu" w:date="2018-11-30T23:01:00Z">
                <w:pPr>
                  <w:spacing w:line="360" w:lineRule="auto"/>
                </w:pPr>
              </w:pPrChange>
            </w:pPr>
          </w:p>
        </w:tc>
        <w:tc>
          <w:tcPr>
            <w:tcW w:w="1756" w:type="dxa"/>
          </w:tcPr>
          <w:p w14:paraId="4D170865" w14:textId="3C107654" w:rsidR="0056343E" w:rsidRPr="00920004" w:rsidRDefault="00D94765" w:rsidP="00B7091A">
            <w:pPr>
              <w:rPr>
                <w:ins w:id="17867" w:author="phuong vu" w:date="2018-11-15T18:08:00Z"/>
                <w:lang w:val="en-US"/>
                <w:rPrChange w:id="17868" w:author="phuong vu" w:date="2018-11-30T22:36:00Z">
                  <w:rPr>
                    <w:ins w:id="17869" w:author="phuong vu" w:date="2018-11-15T18:08:00Z"/>
                    <w:lang w:val="en-US"/>
                  </w:rPr>
                </w:rPrChange>
              </w:rPr>
              <w:pPrChange w:id="17870" w:author="phuong vu" w:date="2018-11-30T23:01:00Z">
                <w:pPr>
                  <w:spacing w:line="360" w:lineRule="auto"/>
                </w:pPr>
              </w:pPrChange>
            </w:pPr>
            <w:ins w:id="17871" w:author="phuong vu" w:date="2018-11-15T18:12:00Z">
              <w:r w:rsidRPr="00920004">
                <w:rPr>
                  <w:lang w:val="en-US"/>
                  <w:rPrChange w:id="17872" w:author="phuong vu" w:date="2018-11-30T22:36:00Z">
                    <w:rPr>
                      <w:lang w:val="en-US"/>
                    </w:rPr>
                  </w:rPrChange>
                </w:rPr>
                <w:t>Tùy từng trạng thái hiển thị thông khác nhau</w:t>
              </w:r>
            </w:ins>
          </w:p>
        </w:tc>
      </w:tr>
      <w:tr w:rsidR="0056343E" w:rsidRPr="00920004" w14:paraId="4A5CA77B" w14:textId="77777777" w:rsidTr="005A4BEF">
        <w:trPr>
          <w:ins w:id="17873" w:author="phuong vu" w:date="2018-11-15T18:08:00Z"/>
        </w:trPr>
        <w:tc>
          <w:tcPr>
            <w:tcW w:w="805" w:type="dxa"/>
          </w:tcPr>
          <w:p w14:paraId="1A639615" w14:textId="220EBDD1" w:rsidR="0056343E" w:rsidRPr="00920004" w:rsidRDefault="0056343E" w:rsidP="00BD0851">
            <w:pPr>
              <w:spacing w:before="240" w:line="0" w:lineRule="atLeast"/>
              <w:jc w:val="center"/>
              <w:rPr>
                <w:ins w:id="17874" w:author="phuong vu" w:date="2018-11-15T18:08:00Z"/>
                <w:lang w:val="en-US"/>
                <w:rPrChange w:id="17875" w:author="phuong vu" w:date="2018-11-30T22:36:00Z">
                  <w:rPr>
                    <w:ins w:id="17876" w:author="phuong vu" w:date="2018-11-15T18:08:00Z"/>
                    <w:lang w:val="en-US"/>
                  </w:rPr>
                </w:rPrChange>
              </w:rPr>
              <w:pPrChange w:id="17877" w:author="phuong vu" w:date="2018-11-30T14:16:00Z">
                <w:pPr>
                  <w:spacing w:line="360" w:lineRule="auto"/>
                  <w:jc w:val="center"/>
                </w:pPr>
              </w:pPrChange>
            </w:pPr>
            <w:ins w:id="17878" w:author="phuong vu" w:date="2018-11-15T18:08:00Z">
              <w:r w:rsidRPr="00920004">
                <w:rPr>
                  <w:lang w:val="en-US"/>
                  <w:rPrChange w:id="17879" w:author="phuong vu" w:date="2018-11-30T22:36:00Z">
                    <w:rPr>
                      <w:lang w:val="en-US"/>
                    </w:rPr>
                  </w:rPrChange>
                </w:rPr>
                <w:t>2</w:t>
              </w:r>
            </w:ins>
          </w:p>
        </w:tc>
        <w:tc>
          <w:tcPr>
            <w:tcW w:w="1980" w:type="dxa"/>
          </w:tcPr>
          <w:p w14:paraId="79816856" w14:textId="1DB88ABC" w:rsidR="0056343E" w:rsidRPr="00920004" w:rsidRDefault="000946D2" w:rsidP="00B7091A">
            <w:pPr>
              <w:rPr>
                <w:ins w:id="17880" w:author="phuong vu" w:date="2018-11-15T18:08:00Z"/>
                <w:lang w:val="en-US"/>
                <w:rPrChange w:id="17881" w:author="phuong vu" w:date="2018-11-30T22:36:00Z">
                  <w:rPr>
                    <w:ins w:id="17882" w:author="phuong vu" w:date="2018-11-15T18:08:00Z"/>
                    <w:lang w:val="en-US"/>
                  </w:rPr>
                </w:rPrChange>
              </w:rPr>
              <w:pPrChange w:id="17883" w:author="phuong vu" w:date="2018-11-30T23:01:00Z">
                <w:pPr>
                  <w:spacing w:line="360" w:lineRule="auto"/>
                </w:pPr>
              </w:pPrChange>
            </w:pPr>
            <w:ins w:id="17884" w:author="phuong vu" w:date="2018-11-15T18:08:00Z">
              <w:r w:rsidRPr="00920004">
                <w:rPr>
                  <w:lang w:val="en-US"/>
                  <w:rPrChange w:id="17885" w:author="phuong vu" w:date="2018-11-30T22:36:00Z">
                    <w:rPr>
                      <w:lang w:val="en-US"/>
                    </w:rPr>
                  </w:rPrChange>
                </w:rPr>
                <w:t>inputtext</w:t>
              </w:r>
            </w:ins>
          </w:p>
        </w:tc>
        <w:tc>
          <w:tcPr>
            <w:tcW w:w="2970" w:type="dxa"/>
          </w:tcPr>
          <w:p w14:paraId="748C9ABC" w14:textId="47A61E8B" w:rsidR="0056343E" w:rsidRPr="00920004" w:rsidRDefault="00575627" w:rsidP="00B7091A">
            <w:pPr>
              <w:rPr>
                <w:ins w:id="17886" w:author="phuong vu" w:date="2018-11-15T18:08:00Z"/>
                <w:lang w:val="en-US"/>
                <w:rPrChange w:id="17887" w:author="phuong vu" w:date="2018-11-30T22:36:00Z">
                  <w:rPr>
                    <w:ins w:id="17888" w:author="phuong vu" w:date="2018-11-15T18:08:00Z"/>
                    <w:lang w:val="en-US"/>
                  </w:rPr>
                </w:rPrChange>
              </w:rPr>
              <w:pPrChange w:id="17889" w:author="phuong vu" w:date="2018-11-30T23:01:00Z">
                <w:pPr>
                  <w:spacing w:line="360" w:lineRule="auto"/>
                </w:pPr>
              </w:pPrChange>
            </w:pPr>
            <w:ins w:id="17890" w:author="phuong vu" w:date="2018-11-15T18:09:00Z">
              <w:r w:rsidRPr="00920004">
                <w:rPr>
                  <w:lang w:val="en-US"/>
                  <w:rPrChange w:id="17891" w:author="phuong vu" w:date="2018-11-30T22:36:00Z">
                    <w:rPr>
                      <w:lang w:val="en-US"/>
                    </w:rPr>
                  </w:rPrChange>
                </w:rPr>
                <w:t>Tìm kiếm</w:t>
              </w:r>
            </w:ins>
          </w:p>
        </w:tc>
        <w:tc>
          <w:tcPr>
            <w:tcW w:w="1266" w:type="dxa"/>
          </w:tcPr>
          <w:p w14:paraId="511902ED" w14:textId="39306E35" w:rsidR="0056343E" w:rsidRPr="00920004" w:rsidRDefault="0056343E" w:rsidP="00B7091A">
            <w:pPr>
              <w:rPr>
                <w:ins w:id="17892" w:author="phuong vu" w:date="2018-11-15T18:08:00Z"/>
                <w:lang w:val="en-US"/>
                <w:rPrChange w:id="17893" w:author="phuong vu" w:date="2018-11-30T22:36:00Z">
                  <w:rPr>
                    <w:ins w:id="17894" w:author="phuong vu" w:date="2018-11-15T18:08:00Z"/>
                    <w:lang w:val="en-US"/>
                  </w:rPr>
                </w:rPrChange>
              </w:rPr>
              <w:pPrChange w:id="17895" w:author="phuong vu" w:date="2018-11-30T23:01:00Z">
                <w:pPr>
                  <w:spacing w:line="360" w:lineRule="auto"/>
                </w:pPr>
              </w:pPrChange>
            </w:pPr>
          </w:p>
        </w:tc>
        <w:tc>
          <w:tcPr>
            <w:tcW w:w="1756" w:type="dxa"/>
          </w:tcPr>
          <w:p w14:paraId="479215D7" w14:textId="7F286DFF" w:rsidR="0056343E" w:rsidRPr="00920004" w:rsidRDefault="000919CD" w:rsidP="00B7091A">
            <w:pPr>
              <w:rPr>
                <w:ins w:id="17896" w:author="phuong vu" w:date="2018-11-15T18:08:00Z"/>
                <w:lang w:val="en-US"/>
                <w:rPrChange w:id="17897" w:author="phuong vu" w:date="2018-11-30T22:36:00Z">
                  <w:rPr>
                    <w:ins w:id="17898" w:author="phuong vu" w:date="2018-11-15T18:08:00Z"/>
                    <w:lang w:val="en-US"/>
                  </w:rPr>
                </w:rPrChange>
              </w:rPr>
              <w:pPrChange w:id="17899" w:author="phuong vu" w:date="2018-11-30T23:01:00Z">
                <w:pPr>
                  <w:spacing w:line="360" w:lineRule="auto"/>
                </w:pPr>
              </w:pPrChange>
            </w:pPr>
            <w:ins w:id="17900" w:author="phuong vu" w:date="2018-11-15T21:54:00Z">
              <w:r w:rsidRPr="00920004">
                <w:rPr>
                  <w:lang w:val="en-US"/>
                  <w:rPrChange w:id="17901" w:author="phuong vu" w:date="2018-11-30T22:36:00Z">
                    <w:rPr>
                      <w:lang w:val="en-US"/>
                    </w:rPr>
                  </w:rPrChange>
                </w:rPr>
                <w:t xml:space="preserve">Dữ liệu tìm kiếm và </w:t>
              </w:r>
            </w:ins>
            <w:ins w:id="17902" w:author="phuong vu" w:date="2018-11-15T21:55:00Z">
              <w:r w:rsidRPr="00920004">
                <w:rPr>
                  <w:lang w:val="en-US"/>
                  <w:rPrChange w:id="17903" w:author="phuong vu" w:date="2018-11-30T22:36:00Z">
                    <w:rPr>
                      <w:lang w:val="en-US"/>
                    </w:rPr>
                  </w:rPrChange>
                </w:rPr>
                <w:t>lọc theo dữ liệu bảng đang hiển thị</w:t>
              </w:r>
            </w:ins>
          </w:p>
        </w:tc>
      </w:tr>
      <w:tr w:rsidR="0056343E" w:rsidRPr="00920004" w14:paraId="6EDEB422" w14:textId="77777777" w:rsidTr="005A4BEF">
        <w:trPr>
          <w:ins w:id="17904" w:author="phuong vu" w:date="2018-11-15T18:08:00Z"/>
        </w:trPr>
        <w:tc>
          <w:tcPr>
            <w:tcW w:w="805" w:type="dxa"/>
          </w:tcPr>
          <w:p w14:paraId="5F91F35F" w14:textId="4AEEA771" w:rsidR="0056343E" w:rsidRPr="00920004" w:rsidRDefault="00575627" w:rsidP="00BD0851">
            <w:pPr>
              <w:spacing w:before="240" w:line="0" w:lineRule="atLeast"/>
              <w:jc w:val="center"/>
              <w:rPr>
                <w:ins w:id="17905" w:author="phuong vu" w:date="2018-11-15T18:08:00Z"/>
                <w:lang w:val="en-US"/>
                <w:rPrChange w:id="17906" w:author="phuong vu" w:date="2018-11-30T22:36:00Z">
                  <w:rPr>
                    <w:ins w:id="17907" w:author="phuong vu" w:date="2018-11-15T18:08:00Z"/>
                    <w:lang w:val="en-US"/>
                  </w:rPr>
                </w:rPrChange>
              </w:rPr>
              <w:pPrChange w:id="17908" w:author="phuong vu" w:date="2018-11-30T14:16:00Z">
                <w:pPr>
                  <w:spacing w:line="360" w:lineRule="auto"/>
                  <w:jc w:val="center"/>
                </w:pPr>
              </w:pPrChange>
            </w:pPr>
            <w:ins w:id="17909" w:author="phuong vu" w:date="2018-11-15T18:09:00Z">
              <w:r w:rsidRPr="00920004">
                <w:rPr>
                  <w:lang w:val="en-US"/>
                  <w:rPrChange w:id="17910" w:author="phuong vu" w:date="2018-11-30T22:36:00Z">
                    <w:rPr>
                      <w:lang w:val="en-US"/>
                    </w:rPr>
                  </w:rPrChange>
                </w:rPr>
                <w:t>3</w:t>
              </w:r>
            </w:ins>
          </w:p>
        </w:tc>
        <w:tc>
          <w:tcPr>
            <w:tcW w:w="1980" w:type="dxa"/>
          </w:tcPr>
          <w:p w14:paraId="7D326D9B" w14:textId="14EF2E94" w:rsidR="0056343E" w:rsidRPr="00920004" w:rsidRDefault="000946D2" w:rsidP="00B7091A">
            <w:pPr>
              <w:rPr>
                <w:ins w:id="17911" w:author="phuong vu" w:date="2018-11-15T18:08:00Z"/>
                <w:lang w:val="en-US"/>
                <w:rPrChange w:id="17912" w:author="phuong vu" w:date="2018-11-30T22:36:00Z">
                  <w:rPr>
                    <w:ins w:id="17913" w:author="phuong vu" w:date="2018-11-15T18:08:00Z"/>
                    <w:lang w:val="en-US"/>
                  </w:rPr>
                </w:rPrChange>
              </w:rPr>
              <w:pPrChange w:id="17914" w:author="phuong vu" w:date="2018-11-30T23:01:00Z">
                <w:pPr>
                  <w:spacing w:line="360" w:lineRule="auto"/>
                </w:pPr>
              </w:pPrChange>
            </w:pPr>
            <w:ins w:id="17915" w:author="phuong vu" w:date="2018-11-15T18:09:00Z">
              <w:r w:rsidRPr="00920004">
                <w:rPr>
                  <w:lang w:val="en-US"/>
                  <w:rPrChange w:id="17916" w:author="phuong vu" w:date="2018-11-30T22:36:00Z">
                    <w:rPr>
                      <w:lang w:val="en-US"/>
                    </w:rPr>
                  </w:rPrChange>
                </w:rPr>
                <w:t>button</w:t>
              </w:r>
            </w:ins>
          </w:p>
        </w:tc>
        <w:tc>
          <w:tcPr>
            <w:tcW w:w="2970" w:type="dxa"/>
          </w:tcPr>
          <w:p w14:paraId="12A3DB4E" w14:textId="4EE2EBDB" w:rsidR="0056343E" w:rsidRPr="00920004" w:rsidRDefault="00575627" w:rsidP="00B7091A">
            <w:pPr>
              <w:rPr>
                <w:ins w:id="17917" w:author="phuong vu" w:date="2018-11-15T18:08:00Z"/>
                <w:lang w:val="en-US"/>
                <w:rPrChange w:id="17918" w:author="phuong vu" w:date="2018-11-30T22:36:00Z">
                  <w:rPr>
                    <w:ins w:id="17919" w:author="phuong vu" w:date="2018-11-15T18:08:00Z"/>
                    <w:lang w:val="en-US"/>
                  </w:rPr>
                </w:rPrChange>
              </w:rPr>
              <w:pPrChange w:id="17920" w:author="phuong vu" w:date="2018-11-30T23:01:00Z">
                <w:pPr>
                  <w:spacing w:line="360" w:lineRule="auto"/>
                </w:pPr>
              </w:pPrChange>
            </w:pPr>
            <w:ins w:id="17921" w:author="phuong vu" w:date="2018-11-15T18:09:00Z">
              <w:r w:rsidRPr="00920004">
                <w:rPr>
                  <w:lang w:val="en-US"/>
                  <w:rPrChange w:id="17922" w:author="phuong vu" w:date="2018-11-30T22:36:00Z">
                    <w:rPr>
                      <w:lang w:val="en-US"/>
                    </w:rPr>
                  </w:rPrChange>
                </w:rPr>
                <w:t>Xóa nội dung tìm kiếm</w:t>
              </w:r>
            </w:ins>
          </w:p>
        </w:tc>
        <w:tc>
          <w:tcPr>
            <w:tcW w:w="1266" w:type="dxa"/>
          </w:tcPr>
          <w:p w14:paraId="33210CE3" w14:textId="77777777" w:rsidR="0056343E" w:rsidRPr="00920004" w:rsidRDefault="0056343E" w:rsidP="00B7091A">
            <w:pPr>
              <w:rPr>
                <w:ins w:id="17923" w:author="phuong vu" w:date="2018-11-15T18:08:00Z"/>
                <w:lang w:val="en-US"/>
                <w:rPrChange w:id="17924" w:author="phuong vu" w:date="2018-11-30T22:36:00Z">
                  <w:rPr>
                    <w:ins w:id="17925" w:author="phuong vu" w:date="2018-11-15T18:08:00Z"/>
                    <w:lang w:val="en-US"/>
                  </w:rPr>
                </w:rPrChange>
              </w:rPr>
              <w:pPrChange w:id="17926" w:author="phuong vu" w:date="2018-11-30T23:01:00Z">
                <w:pPr>
                  <w:spacing w:line="360" w:lineRule="auto"/>
                </w:pPr>
              </w:pPrChange>
            </w:pPr>
          </w:p>
        </w:tc>
        <w:tc>
          <w:tcPr>
            <w:tcW w:w="1756" w:type="dxa"/>
          </w:tcPr>
          <w:p w14:paraId="15F83A3B" w14:textId="77777777" w:rsidR="0056343E" w:rsidRPr="00920004" w:rsidRDefault="0056343E" w:rsidP="00B7091A">
            <w:pPr>
              <w:rPr>
                <w:ins w:id="17927" w:author="phuong vu" w:date="2018-11-15T18:08:00Z"/>
                <w:lang w:val="en-US"/>
                <w:rPrChange w:id="17928" w:author="phuong vu" w:date="2018-11-30T22:36:00Z">
                  <w:rPr>
                    <w:ins w:id="17929" w:author="phuong vu" w:date="2018-11-15T18:08:00Z"/>
                    <w:lang w:val="en-US"/>
                  </w:rPr>
                </w:rPrChange>
              </w:rPr>
              <w:pPrChange w:id="17930" w:author="phuong vu" w:date="2018-11-30T23:01:00Z">
                <w:pPr>
                  <w:spacing w:line="360" w:lineRule="auto"/>
                </w:pPr>
              </w:pPrChange>
            </w:pPr>
          </w:p>
        </w:tc>
      </w:tr>
    </w:tbl>
    <w:p w14:paraId="388DF86F" w14:textId="2D3D578D" w:rsidR="0056343E" w:rsidRPr="00920004" w:rsidRDefault="00C878E0" w:rsidP="00A17FA5">
      <w:pPr>
        <w:pStyle w:val="Caption"/>
        <w:rPr>
          <w:lang w:val="en-US"/>
          <w:rPrChange w:id="17931" w:author="phuong vu" w:date="2018-11-30T22:36:00Z">
            <w:rPr>
              <w:lang w:val="en-US"/>
            </w:rPr>
          </w:rPrChange>
        </w:rPr>
        <w:pPrChange w:id="17932" w:author="phuong vu" w:date="2018-11-30T22:42:00Z">
          <w:pPr>
            <w:pStyle w:val="Heading6"/>
          </w:pPr>
        </w:pPrChange>
      </w:pPr>
      <w:bookmarkStart w:id="17933" w:name="_Toc531381610"/>
      <w:ins w:id="17934" w:author="phuong vu" w:date="2018-11-26T10:25:00Z">
        <w:r w:rsidRPr="00920004">
          <w:rPr>
            <w:rPrChange w:id="17935" w:author="phuong vu" w:date="2018-11-30T22:36:00Z">
              <w:rPr/>
            </w:rPrChange>
          </w:rPr>
          <w:t xml:space="preserve">Bảng </w:t>
        </w:r>
      </w:ins>
      <w:ins w:id="17936" w:author="phuong vu" w:date="2018-11-30T14:54:00Z">
        <w:r w:rsidR="00D632EE" w:rsidRPr="00920004">
          <w:rPr>
            <w:rPrChange w:id="17937" w:author="phuong vu" w:date="2018-11-30T22:36:00Z">
              <w:rPr/>
            </w:rPrChange>
          </w:rPr>
          <w:fldChar w:fldCharType="begin"/>
        </w:r>
        <w:r w:rsidR="00D632EE" w:rsidRPr="00920004">
          <w:rPr>
            <w:rPrChange w:id="17938" w:author="phuong vu" w:date="2018-11-30T22:36:00Z">
              <w:rPr/>
            </w:rPrChange>
          </w:rPr>
          <w:instrText xml:space="preserve"> STYLEREF 1 \s </w:instrText>
        </w:r>
      </w:ins>
      <w:r w:rsidR="00D632EE" w:rsidRPr="00920004">
        <w:rPr>
          <w:rPrChange w:id="17939" w:author="phuong vu" w:date="2018-11-30T22:36:00Z">
            <w:rPr/>
          </w:rPrChange>
        </w:rPr>
        <w:fldChar w:fldCharType="separate"/>
      </w:r>
      <w:r w:rsidR="00B5490C">
        <w:rPr>
          <w:noProof/>
        </w:rPr>
        <w:t>3</w:t>
      </w:r>
      <w:ins w:id="17940" w:author="phuong vu" w:date="2018-11-30T14:54:00Z">
        <w:r w:rsidR="00D632EE" w:rsidRPr="00920004">
          <w:rPr>
            <w:rPrChange w:id="17941" w:author="phuong vu" w:date="2018-11-30T22:36:00Z">
              <w:rPr/>
            </w:rPrChange>
          </w:rPr>
          <w:fldChar w:fldCharType="end"/>
        </w:r>
        <w:r w:rsidR="00D632EE" w:rsidRPr="00920004">
          <w:rPr>
            <w:rPrChange w:id="17942" w:author="phuong vu" w:date="2018-11-30T22:36:00Z">
              <w:rPr/>
            </w:rPrChange>
          </w:rPr>
          <w:t>.</w:t>
        </w:r>
        <w:r w:rsidR="00D632EE" w:rsidRPr="00920004">
          <w:rPr>
            <w:rPrChange w:id="17943" w:author="phuong vu" w:date="2018-11-30T22:36:00Z">
              <w:rPr/>
            </w:rPrChange>
          </w:rPr>
          <w:fldChar w:fldCharType="begin"/>
        </w:r>
        <w:r w:rsidR="00D632EE" w:rsidRPr="00920004">
          <w:rPr>
            <w:rPrChange w:id="17944" w:author="phuong vu" w:date="2018-11-30T22:36:00Z">
              <w:rPr/>
            </w:rPrChange>
          </w:rPr>
          <w:instrText xml:space="preserve"> SEQ Bảng \* ARABIC \s 1 </w:instrText>
        </w:r>
      </w:ins>
      <w:r w:rsidR="00D632EE" w:rsidRPr="00920004">
        <w:rPr>
          <w:rPrChange w:id="17945" w:author="phuong vu" w:date="2018-11-30T22:36:00Z">
            <w:rPr/>
          </w:rPrChange>
        </w:rPr>
        <w:fldChar w:fldCharType="separate"/>
      </w:r>
      <w:ins w:id="17946" w:author="phuong vu" w:date="2018-11-30T22:44:00Z">
        <w:r w:rsidR="00B5490C">
          <w:rPr>
            <w:noProof/>
          </w:rPr>
          <w:t>2</w:t>
        </w:r>
      </w:ins>
      <w:ins w:id="17947" w:author="phuong vu" w:date="2018-11-30T14:54:00Z">
        <w:r w:rsidR="00D632EE" w:rsidRPr="00920004">
          <w:rPr>
            <w:rPrChange w:id="17948" w:author="phuong vu" w:date="2018-11-30T22:36:00Z">
              <w:rPr/>
            </w:rPrChange>
          </w:rPr>
          <w:fldChar w:fldCharType="end"/>
        </w:r>
      </w:ins>
      <w:ins w:id="17949" w:author="phuong vu" w:date="2018-11-26T10:25:00Z">
        <w:r w:rsidRPr="00920004">
          <w:rPr>
            <w:lang w:val="en-US"/>
            <w:rPrChange w:id="17950" w:author="phuong vu" w:date="2018-11-30T22:36:00Z">
              <w:rPr>
                <w:lang w:val="en-US"/>
              </w:rPr>
            </w:rPrChange>
          </w:rPr>
          <w:t xml:space="preserve"> Các thành phần giao diện xem danh sách đơn hàng theo trạng thái</w:t>
        </w:r>
      </w:ins>
      <w:bookmarkEnd w:id="17933"/>
    </w:p>
    <w:p w14:paraId="53FD8C24" w14:textId="66DAC424" w:rsidR="00AA3488" w:rsidRPr="00920004" w:rsidRDefault="00AA3488" w:rsidP="00B7091A">
      <w:pPr>
        <w:pStyle w:val="Heading6"/>
        <w:numPr>
          <w:ilvl w:val="0"/>
          <w:numId w:val="85"/>
        </w:numPr>
        <w:spacing w:before="240" w:line="0" w:lineRule="atLeast"/>
        <w:rPr>
          <w:ins w:id="17951" w:author="phuong vu" w:date="2018-11-21T21:35:00Z"/>
          <w:rFonts w:cstheme="majorHAnsi"/>
          <w:lang w:val="en-US"/>
          <w:rPrChange w:id="17952" w:author="phuong vu" w:date="2018-11-30T22:36:00Z">
            <w:rPr>
              <w:ins w:id="17953" w:author="phuong vu" w:date="2018-11-21T21:35:00Z"/>
              <w:lang w:val="en-US"/>
            </w:rPr>
          </w:rPrChange>
        </w:rPr>
        <w:pPrChange w:id="17954" w:author="phuong vu" w:date="2018-11-30T23:02:00Z">
          <w:pPr>
            <w:pStyle w:val="Heading6"/>
          </w:pPr>
        </w:pPrChange>
      </w:pPr>
      <w:del w:id="17955" w:author="phuong vu" w:date="2018-11-21T21:34:00Z">
        <w:r w:rsidRPr="00920004" w:rsidDel="005645EE">
          <w:rPr>
            <w:rFonts w:cstheme="majorHAnsi"/>
            <w:lang w:val="en-US"/>
            <w:rPrChange w:id="17956" w:author="phuong vu" w:date="2018-11-30T22:36:00Z">
              <w:rPr>
                <w:lang w:val="en-US"/>
              </w:rPr>
            </w:rPrChange>
          </w:rPr>
          <w:lastRenderedPageBreak/>
          <w:delText>Cách xử lí</w:delText>
        </w:r>
      </w:del>
      <w:ins w:id="17957" w:author="phuong vu" w:date="2018-11-21T21:34:00Z">
        <w:r w:rsidR="005645EE" w:rsidRPr="00920004">
          <w:rPr>
            <w:rFonts w:cstheme="majorHAnsi"/>
            <w:lang w:val="en-US"/>
            <w:rPrChange w:id="17958"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RPr="00920004" w14:paraId="391A7EBE" w14:textId="77777777" w:rsidTr="000A5A23">
        <w:trPr>
          <w:ins w:id="17959" w:author="phuong vu" w:date="2018-11-21T21:35:00Z"/>
        </w:trPr>
        <w:tc>
          <w:tcPr>
            <w:tcW w:w="805" w:type="dxa"/>
            <w:vMerge w:val="restart"/>
            <w:vAlign w:val="center"/>
          </w:tcPr>
          <w:p w14:paraId="2A732564" w14:textId="77777777" w:rsidR="005645EE" w:rsidRPr="00E64310" w:rsidRDefault="005645EE" w:rsidP="00E64310">
            <w:pPr>
              <w:jc w:val="center"/>
              <w:rPr>
                <w:ins w:id="17960" w:author="phuong vu" w:date="2018-11-21T21:35:00Z"/>
                <w:b/>
                <w:lang w:val="en-US"/>
                <w:rPrChange w:id="17961" w:author="phuong vu" w:date="2018-11-30T23:13:00Z">
                  <w:rPr>
                    <w:ins w:id="17962" w:author="phuong vu" w:date="2018-11-21T21:35:00Z"/>
                    <w:b/>
                    <w:lang w:val="en-US"/>
                  </w:rPr>
                </w:rPrChange>
              </w:rPr>
              <w:pPrChange w:id="17963" w:author="phuong vu" w:date="2018-11-30T23:13:00Z">
                <w:pPr>
                  <w:spacing w:line="360" w:lineRule="auto"/>
                  <w:jc w:val="center"/>
                </w:pPr>
              </w:pPrChange>
            </w:pPr>
            <w:ins w:id="17964" w:author="phuong vu" w:date="2018-11-21T21:35:00Z">
              <w:r w:rsidRPr="00E64310">
                <w:rPr>
                  <w:b/>
                  <w:lang w:val="en-US"/>
                  <w:rPrChange w:id="17965" w:author="phuong vu" w:date="2018-11-30T23:13:00Z">
                    <w:rPr>
                      <w:b/>
                      <w:lang w:val="en-US"/>
                    </w:rPr>
                  </w:rPrChange>
                </w:rPr>
                <w:t>STT</w:t>
              </w:r>
            </w:ins>
          </w:p>
        </w:tc>
        <w:tc>
          <w:tcPr>
            <w:tcW w:w="2120" w:type="dxa"/>
            <w:vMerge w:val="restart"/>
            <w:vAlign w:val="center"/>
          </w:tcPr>
          <w:p w14:paraId="1E6E49DE" w14:textId="77777777" w:rsidR="005645EE" w:rsidRPr="00E64310" w:rsidRDefault="005645EE" w:rsidP="00E64310">
            <w:pPr>
              <w:jc w:val="center"/>
              <w:rPr>
                <w:ins w:id="17966" w:author="phuong vu" w:date="2018-11-21T21:35:00Z"/>
                <w:b/>
                <w:lang w:val="en-US"/>
                <w:rPrChange w:id="17967" w:author="phuong vu" w:date="2018-11-30T23:13:00Z">
                  <w:rPr>
                    <w:ins w:id="17968" w:author="phuong vu" w:date="2018-11-21T21:35:00Z"/>
                    <w:b/>
                    <w:lang w:val="en-US"/>
                  </w:rPr>
                </w:rPrChange>
              </w:rPr>
              <w:pPrChange w:id="17969" w:author="phuong vu" w:date="2018-11-30T23:13:00Z">
                <w:pPr>
                  <w:spacing w:line="360" w:lineRule="auto"/>
                  <w:jc w:val="center"/>
                </w:pPr>
              </w:pPrChange>
            </w:pPr>
            <w:ins w:id="17970" w:author="phuong vu" w:date="2018-11-21T21:35:00Z">
              <w:r w:rsidRPr="00E64310">
                <w:rPr>
                  <w:b/>
                  <w:lang w:val="en-US"/>
                  <w:rPrChange w:id="17971" w:author="phuong vu" w:date="2018-11-30T23:13:00Z">
                    <w:rPr>
                      <w:b/>
                      <w:lang w:val="en-US"/>
                    </w:rPr>
                  </w:rPrChange>
                </w:rPr>
                <w:t>Tên bảng/</w:t>
              </w:r>
            </w:ins>
          </w:p>
          <w:p w14:paraId="081489A4" w14:textId="77777777" w:rsidR="005645EE" w:rsidRPr="00E64310" w:rsidRDefault="005645EE" w:rsidP="00E64310">
            <w:pPr>
              <w:jc w:val="center"/>
              <w:rPr>
                <w:ins w:id="17972" w:author="phuong vu" w:date="2018-11-21T21:35:00Z"/>
                <w:b/>
                <w:lang w:val="en-US"/>
                <w:rPrChange w:id="17973" w:author="phuong vu" w:date="2018-11-30T23:13:00Z">
                  <w:rPr>
                    <w:ins w:id="17974" w:author="phuong vu" w:date="2018-11-21T21:35:00Z"/>
                    <w:b/>
                    <w:lang w:val="en-US"/>
                  </w:rPr>
                </w:rPrChange>
              </w:rPr>
              <w:pPrChange w:id="17975" w:author="phuong vu" w:date="2018-11-30T23:13:00Z">
                <w:pPr>
                  <w:spacing w:line="360" w:lineRule="auto"/>
                  <w:jc w:val="center"/>
                </w:pPr>
              </w:pPrChange>
            </w:pPr>
            <w:ins w:id="17976" w:author="phuong vu" w:date="2018-11-21T21:35:00Z">
              <w:r w:rsidRPr="00E64310">
                <w:rPr>
                  <w:b/>
                  <w:lang w:val="en-US"/>
                  <w:rPrChange w:id="17977" w:author="phuong vu" w:date="2018-11-30T23:13:00Z">
                    <w:rPr>
                      <w:b/>
                      <w:lang w:val="en-US"/>
                    </w:rPr>
                  </w:rPrChange>
                </w:rPr>
                <w:t>Cấu trúc dữ liệu</w:t>
              </w:r>
            </w:ins>
          </w:p>
        </w:tc>
        <w:tc>
          <w:tcPr>
            <w:tcW w:w="5852" w:type="dxa"/>
            <w:gridSpan w:val="4"/>
            <w:vAlign w:val="center"/>
          </w:tcPr>
          <w:p w14:paraId="16F110B4" w14:textId="77777777" w:rsidR="005645EE" w:rsidRPr="00E64310" w:rsidRDefault="005645EE" w:rsidP="00E64310">
            <w:pPr>
              <w:jc w:val="center"/>
              <w:rPr>
                <w:ins w:id="17978" w:author="phuong vu" w:date="2018-11-21T21:35:00Z"/>
                <w:b/>
                <w:lang w:val="en-US"/>
                <w:rPrChange w:id="17979" w:author="phuong vu" w:date="2018-11-30T23:13:00Z">
                  <w:rPr>
                    <w:ins w:id="17980" w:author="phuong vu" w:date="2018-11-21T21:35:00Z"/>
                    <w:b/>
                    <w:lang w:val="en-US"/>
                  </w:rPr>
                </w:rPrChange>
              </w:rPr>
              <w:pPrChange w:id="17981" w:author="phuong vu" w:date="2018-11-30T23:13:00Z">
                <w:pPr>
                  <w:spacing w:line="360" w:lineRule="auto"/>
                  <w:jc w:val="center"/>
                </w:pPr>
              </w:pPrChange>
            </w:pPr>
            <w:ins w:id="17982" w:author="phuong vu" w:date="2018-11-21T21:35:00Z">
              <w:r w:rsidRPr="00E64310">
                <w:rPr>
                  <w:b/>
                  <w:lang w:val="en-US"/>
                  <w:rPrChange w:id="17983" w:author="phuong vu" w:date="2018-11-30T23:13:00Z">
                    <w:rPr>
                      <w:b/>
                      <w:lang w:val="en-US"/>
                    </w:rPr>
                  </w:rPrChange>
                </w:rPr>
                <w:t>Phương thức</w:t>
              </w:r>
            </w:ins>
          </w:p>
        </w:tc>
      </w:tr>
      <w:tr w:rsidR="005645EE" w:rsidRPr="00920004" w14:paraId="0A7920FA" w14:textId="77777777" w:rsidTr="000A5A23">
        <w:trPr>
          <w:ins w:id="17984" w:author="phuong vu" w:date="2018-11-21T21:35:00Z"/>
        </w:trPr>
        <w:tc>
          <w:tcPr>
            <w:tcW w:w="805" w:type="dxa"/>
            <w:vMerge/>
            <w:vAlign w:val="center"/>
          </w:tcPr>
          <w:p w14:paraId="487CFF16" w14:textId="77777777" w:rsidR="005645EE" w:rsidRPr="00E64310" w:rsidRDefault="005645EE" w:rsidP="00E64310">
            <w:pPr>
              <w:jc w:val="center"/>
              <w:rPr>
                <w:ins w:id="17985" w:author="phuong vu" w:date="2018-11-21T21:35:00Z"/>
                <w:b/>
                <w:lang w:val="en-US"/>
                <w:rPrChange w:id="17986" w:author="phuong vu" w:date="2018-11-30T23:13:00Z">
                  <w:rPr>
                    <w:ins w:id="17987" w:author="phuong vu" w:date="2018-11-21T21:35:00Z"/>
                    <w:b/>
                    <w:lang w:val="en-US"/>
                  </w:rPr>
                </w:rPrChange>
              </w:rPr>
              <w:pPrChange w:id="17988" w:author="phuong vu" w:date="2018-11-30T23:13:00Z">
                <w:pPr>
                  <w:spacing w:line="360" w:lineRule="auto"/>
                  <w:jc w:val="center"/>
                </w:pPr>
              </w:pPrChange>
            </w:pPr>
          </w:p>
        </w:tc>
        <w:tc>
          <w:tcPr>
            <w:tcW w:w="2120" w:type="dxa"/>
            <w:vMerge/>
            <w:vAlign w:val="center"/>
          </w:tcPr>
          <w:p w14:paraId="7E52D471" w14:textId="77777777" w:rsidR="005645EE" w:rsidRPr="00E64310" w:rsidRDefault="005645EE" w:rsidP="00E64310">
            <w:pPr>
              <w:jc w:val="center"/>
              <w:rPr>
                <w:ins w:id="17989" w:author="phuong vu" w:date="2018-11-21T21:35:00Z"/>
                <w:b/>
                <w:lang w:val="en-US"/>
                <w:rPrChange w:id="17990" w:author="phuong vu" w:date="2018-11-30T23:13:00Z">
                  <w:rPr>
                    <w:ins w:id="17991" w:author="phuong vu" w:date="2018-11-21T21:35:00Z"/>
                    <w:b/>
                    <w:lang w:val="en-US"/>
                  </w:rPr>
                </w:rPrChange>
              </w:rPr>
              <w:pPrChange w:id="17992" w:author="phuong vu" w:date="2018-11-30T23:13:00Z">
                <w:pPr>
                  <w:spacing w:line="360" w:lineRule="auto"/>
                  <w:jc w:val="center"/>
                </w:pPr>
              </w:pPrChange>
            </w:pPr>
          </w:p>
        </w:tc>
        <w:tc>
          <w:tcPr>
            <w:tcW w:w="1463" w:type="dxa"/>
            <w:vAlign w:val="center"/>
          </w:tcPr>
          <w:p w14:paraId="4AACF101" w14:textId="77777777" w:rsidR="005645EE" w:rsidRPr="00E64310" w:rsidRDefault="005645EE" w:rsidP="00E64310">
            <w:pPr>
              <w:jc w:val="center"/>
              <w:rPr>
                <w:ins w:id="17993" w:author="phuong vu" w:date="2018-11-21T21:35:00Z"/>
                <w:b/>
                <w:lang w:val="en-US"/>
                <w:rPrChange w:id="17994" w:author="phuong vu" w:date="2018-11-30T23:13:00Z">
                  <w:rPr>
                    <w:ins w:id="17995" w:author="phuong vu" w:date="2018-11-21T21:35:00Z"/>
                    <w:b/>
                    <w:lang w:val="en-US"/>
                  </w:rPr>
                </w:rPrChange>
              </w:rPr>
              <w:pPrChange w:id="17996" w:author="phuong vu" w:date="2018-11-30T23:13:00Z">
                <w:pPr>
                  <w:spacing w:line="360" w:lineRule="auto"/>
                  <w:jc w:val="center"/>
                </w:pPr>
              </w:pPrChange>
            </w:pPr>
            <w:ins w:id="17997" w:author="phuong vu" w:date="2018-11-21T21:35:00Z">
              <w:r w:rsidRPr="00E64310">
                <w:rPr>
                  <w:b/>
                  <w:lang w:val="en-US"/>
                  <w:rPrChange w:id="17998" w:author="phuong vu" w:date="2018-11-30T23:13:00Z">
                    <w:rPr>
                      <w:b/>
                      <w:lang w:val="en-US"/>
                    </w:rPr>
                  </w:rPrChange>
                </w:rPr>
                <w:t>Thêm</w:t>
              </w:r>
            </w:ins>
          </w:p>
        </w:tc>
        <w:tc>
          <w:tcPr>
            <w:tcW w:w="1463" w:type="dxa"/>
            <w:vAlign w:val="center"/>
          </w:tcPr>
          <w:p w14:paraId="67A69A3D" w14:textId="77777777" w:rsidR="005645EE" w:rsidRPr="00E64310" w:rsidRDefault="005645EE" w:rsidP="00E64310">
            <w:pPr>
              <w:jc w:val="center"/>
              <w:rPr>
                <w:ins w:id="17999" w:author="phuong vu" w:date="2018-11-21T21:35:00Z"/>
                <w:b/>
                <w:lang w:val="en-US"/>
                <w:rPrChange w:id="18000" w:author="phuong vu" w:date="2018-11-30T23:13:00Z">
                  <w:rPr>
                    <w:ins w:id="18001" w:author="phuong vu" w:date="2018-11-21T21:35:00Z"/>
                    <w:b/>
                    <w:lang w:val="en-US"/>
                  </w:rPr>
                </w:rPrChange>
              </w:rPr>
              <w:pPrChange w:id="18002" w:author="phuong vu" w:date="2018-11-30T23:13:00Z">
                <w:pPr>
                  <w:spacing w:line="360" w:lineRule="auto"/>
                  <w:jc w:val="center"/>
                </w:pPr>
              </w:pPrChange>
            </w:pPr>
            <w:ins w:id="18003" w:author="phuong vu" w:date="2018-11-21T21:35:00Z">
              <w:r w:rsidRPr="00E64310">
                <w:rPr>
                  <w:b/>
                  <w:lang w:val="en-US"/>
                  <w:rPrChange w:id="18004" w:author="phuong vu" w:date="2018-11-30T23:13:00Z">
                    <w:rPr>
                      <w:b/>
                      <w:lang w:val="en-US"/>
                    </w:rPr>
                  </w:rPrChange>
                </w:rPr>
                <w:t>Sửa</w:t>
              </w:r>
            </w:ins>
          </w:p>
        </w:tc>
        <w:tc>
          <w:tcPr>
            <w:tcW w:w="1463" w:type="dxa"/>
            <w:vAlign w:val="center"/>
          </w:tcPr>
          <w:p w14:paraId="7D77FF0E" w14:textId="77777777" w:rsidR="005645EE" w:rsidRPr="00E64310" w:rsidRDefault="005645EE" w:rsidP="00E64310">
            <w:pPr>
              <w:jc w:val="center"/>
              <w:rPr>
                <w:ins w:id="18005" w:author="phuong vu" w:date="2018-11-21T21:35:00Z"/>
                <w:b/>
                <w:lang w:val="en-US"/>
                <w:rPrChange w:id="18006" w:author="phuong vu" w:date="2018-11-30T23:13:00Z">
                  <w:rPr>
                    <w:ins w:id="18007" w:author="phuong vu" w:date="2018-11-21T21:35:00Z"/>
                    <w:b/>
                    <w:lang w:val="en-US"/>
                  </w:rPr>
                </w:rPrChange>
              </w:rPr>
              <w:pPrChange w:id="18008" w:author="phuong vu" w:date="2018-11-30T23:13:00Z">
                <w:pPr>
                  <w:spacing w:line="360" w:lineRule="auto"/>
                  <w:jc w:val="center"/>
                </w:pPr>
              </w:pPrChange>
            </w:pPr>
            <w:ins w:id="18009" w:author="phuong vu" w:date="2018-11-21T21:35:00Z">
              <w:r w:rsidRPr="00E64310">
                <w:rPr>
                  <w:b/>
                  <w:lang w:val="en-US"/>
                  <w:rPrChange w:id="18010" w:author="phuong vu" w:date="2018-11-30T23:13:00Z">
                    <w:rPr>
                      <w:b/>
                      <w:lang w:val="en-US"/>
                    </w:rPr>
                  </w:rPrChange>
                </w:rPr>
                <w:t>Xóa</w:t>
              </w:r>
            </w:ins>
          </w:p>
        </w:tc>
        <w:tc>
          <w:tcPr>
            <w:tcW w:w="1463" w:type="dxa"/>
            <w:vAlign w:val="center"/>
          </w:tcPr>
          <w:p w14:paraId="7F80C7AC" w14:textId="77777777" w:rsidR="005645EE" w:rsidRPr="00E64310" w:rsidRDefault="005645EE" w:rsidP="00E64310">
            <w:pPr>
              <w:jc w:val="center"/>
              <w:rPr>
                <w:ins w:id="18011" w:author="phuong vu" w:date="2018-11-21T21:35:00Z"/>
                <w:b/>
                <w:lang w:val="en-US"/>
                <w:rPrChange w:id="18012" w:author="phuong vu" w:date="2018-11-30T23:13:00Z">
                  <w:rPr>
                    <w:ins w:id="18013" w:author="phuong vu" w:date="2018-11-21T21:35:00Z"/>
                    <w:b/>
                    <w:lang w:val="en-US"/>
                  </w:rPr>
                </w:rPrChange>
              </w:rPr>
              <w:pPrChange w:id="18014" w:author="phuong vu" w:date="2018-11-30T23:13:00Z">
                <w:pPr>
                  <w:spacing w:line="360" w:lineRule="auto"/>
                  <w:jc w:val="center"/>
                </w:pPr>
              </w:pPrChange>
            </w:pPr>
            <w:ins w:id="18015" w:author="phuong vu" w:date="2018-11-21T21:35:00Z">
              <w:r w:rsidRPr="00E64310">
                <w:rPr>
                  <w:b/>
                  <w:lang w:val="en-US"/>
                  <w:rPrChange w:id="18016" w:author="phuong vu" w:date="2018-11-30T23:13:00Z">
                    <w:rPr>
                      <w:b/>
                      <w:lang w:val="en-US"/>
                    </w:rPr>
                  </w:rPrChange>
                </w:rPr>
                <w:t>Truy vấn</w:t>
              </w:r>
            </w:ins>
          </w:p>
        </w:tc>
      </w:tr>
      <w:tr w:rsidR="005645EE" w:rsidRPr="00920004" w14:paraId="6932CD83" w14:textId="77777777" w:rsidTr="000A5A23">
        <w:trPr>
          <w:ins w:id="18017" w:author="phuong vu" w:date="2018-11-21T21:35:00Z"/>
        </w:trPr>
        <w:tc>
          <w:tcPr>
            <w:tcW w:w="805" w:type="dxa"/>
          </w:tcPr>
          <w:p w14:paraId="63F2C44D" w14:textId="77777777" w:rsidR="005645EE" w:rsidRPr="00920004" w:rsidRDefault="005645EE" w:rsidP="00BD0851">
            <w:pPr>
              <w:spacing w:before="240" w:line="0" w:lineRule="atLeast"/>
              <w:jc w:val="center"/>
              <w:rPr>
                <w:ins w:id="18018" w:author="phuong vu" w:date="2018-11-21T21:35:00Z"/>
                <w:lang w:val="en-US"/>
                <w:rPrChange w:id="18019" w:author="phuong vu" w:date="2018-11-30T22:36:00Z">
                  <w:rPr>
                    <w:ins w:id="18020" w:author="phuong vu" w:date="2018-11-21T21:35:00Z"/>
                    <w:lang w:val="en-US"/>
                  </w:rPr>
                </w:rPrChange>
              </w:rPr>
              <w:pPrChange w:id="18021" w:author="phuong vu" w:date="2018-11-30T14:16:00Z">
                <w:pPr>
                  <w:spacing w:line="360" w:lineRule="auto"/>
                  <w:jc w:val="center"/>
                </w:pPr>
              </w:pPrChange>
            </w:pPr>
            <w:ins w:id="18022" w:author="phuong vu" w:date="2018-11-21T21:35:00Z">
              <w:r w:rsidRPr="00920004">
                <w:rPr>
                  <w:lang w:val="en-US"/>
                  <w:rPrChange w:id="18023" w:author="phuong vu" w:date="2018-11-30T22:36:00Z">
                    <w:rPr>
                      <w:lang w:val="en-US"/>
                    </w:rPr>
                  </w:rPrChange>
                </w:rPr>
                <w:t>1</w:t>
              </w:r>
            </w:ins>
          </w:p>
        </w:tc>
        <w:tc>
          <w:tcPr>
            <w:tcW w:w="2120" w:type="dxa"/>
          </w:tcPr>
          <w:p w14:paraId="7361A1A0" w14:textId="77777777" w:rsidR="005645EE" w:rsidRPr="00920004" w:rsidRDefault="005645EE" w:rsidP="00B7091A">
            <w:pPr>
              <w:rPr>
                <w:ins w:id="18024" w:author="phuong vu" w:date="2018-11-21T21:35:00Z"/>
                <w:lang w:val="en-US"/>
                <w:rPrChange w:id="18025" w:author="phuong vu" w:date="2018-11-30T22:36:00Z">
                  <w:rPr>
                    <w:ins w:id="18026" w:author="phuong vu" w:date="2018-11-21T21:35:00Z"/>
                    <w:lang w:val="en-US"/>
                  </w:rPr>
                </w:rPrChange>
              </w:rPr>
              <w:pPrChange w:id="18027" w:author="phuong vu" w:date="2018-11-30T23:01:00Z">
                <w:pPr>
                  <w:spacing w:line="360" w:lineRule="auto"/>
                </w:pPr>
              </w:pPrChange>
            </w:pPr>
            <w:ins w:id="18028" w:author="phuong vu" w:date="2018-11-21T21:35:00Z">
              <w:r w:rsidRPr="00920004">
                <w:rPr>
                  <w:lang w:val="en-US"/>
                  <w:rPrChange w:id="18029" w:author="phuong vu" w:date="2018-11-30T22:36:00Z">
                    <w:rPr>
                      <w:lang w:val="en-US"/>
                    </w:rPr>
                  </w:rPrChange>
                </w:rPr>
                <w:t>customer_order</w:t>
              </w:r>
            </w:ins>
          </w:p>
        </w:tc>
        <w:tc>
          <w:tcPr>
            <w:tcW w:w="1463" w:type="dxa"/>
          </w:tcPr>
          <w:p w14:paraId="0382674C" w14:textId="77777777" w:rsidR="005645EE" w:rsidRPr="00920004" w:rsidRDefault="005645EE" w:rsidP="00B7091A">
            <w:pPr>
              <w:rPr>
                <w:ins w:id="18030" w:author="phuong vu" w:date="2018-11-21T21:35:00Z"/>
                <w:lang w:val="en-US"/>
                <w:rPrChange w:id="18031" w:author="phuong vu" w:date="2018-11-30T22:36:00Z">
                  <w:rPr>
                    <w:ins w:id="18032" w:author="phuong vu" w:date="2018-11-21T21:35:00Z"/>
                    <w:lang w:val="en-US"/>
                  </w:rPr>
                </w:rPrChange>
              </w:rPr>
              <w:pPrChange w:id="18033" w:author="phuong vu" w:date="2018-11-30T23:01:00Z">
                <w:pPr>
                  <w:spacing w:line="360" w:lineRule="auto"/>
                  <w:jc w:val="center"/>
                </w:pPr>
              </w:pPrChange>
            </w:pPr>
          </w:p>
        </w:tc>
        <w:tc>
          <w:tcPr>
            <w:tcW w:w="1463" w:type="dxa"/>
          </w:tcPr>
          <w:p w14:paraId="3CC17EF0" w14:textId="77777777" w:rsidR="005645EE" w:rsidRPr="00920004" w:rsidRDefault="005645EE" w:rsidP="00B7091A">
            <w:pPr>
              <w:rPr>
                <w:ins w:id="18034" w:author="phuong vu" w:date="2018-11-21T21:35:00Z"/>
                <w:lang w:val="en-US"/>
                <w:rPrChange w:id="18035" w:author="phuong vu" w:date="2018-11-30T22:36:00Z">
                  <w:rPr>
                    <w:ins w:id="18036" w:author="phuong vu" w:date="2018-11-21T21:35:00Z"/>
                    <w:lang w:val="en-US"/>
                  </w:rPr>
                </w:rPrChange>
              </w:rPr>
              <w:pPrChange w:id="18037" w:author="phuong vu" w:date="2018-11-30T23:01:00Z">
                <w:pPr>
                  <w:spacing w:line="360" w:lineRule="auto"/>
                  <w:jc w:val="center"/>
                </w:pPr>
              </w:pPrChange>
            </w:pPr>
          </w:p>
        </w:tc>
        <w:tc>
          <w:tcPr>
            <w:tcW w:w="1463" w:type="dxa"/>
          </w:tcPr>
          <w:p w14:paraId="662F9D18" w14:textId="77777777" w:rsidR="005645EE" w:rsidRPr="00920004" w:rsidRDefault="005645EE" w:rsidP="00B7091A">
            <w:pPr>
              <w:rPr>
                <w:ins w:id="18038" w:author="phuong vu" w:date="2018-11-21T21:35:00Z"/>
                <w:lang w:val="en-US"/>
                <w:rPrChange w:id="18039" w:author="phuong vu" w:date="2018-11-30T22:36:00Z">
                  <w:rPr>
                    <w:ins w:id="18040" w:author="phuong vu" w:date="2018-11-21T21:35:00Z"/>
                    <w:lang w:val="en-US"/>
                  </w:rPr>
                </w:rPrChange>
              </w:rPr>
              <w:pPrChange w:id="18041" w:author="phuong vu" w:date="2018-11-30T23:01:00Z">
                <w:pPr>
                  <w:spacing w:line="360" w:lineRule="auto"/>
                  <w:jc w:val="center"/>
                </w:pPr>
              </w:pPrChange>
            </w:pPr>
          </w:p>
        </w:tc>
        <w:tc>
          <w:tcPr>
            <w:tcW w:w="1463" w:type="dxa"/>
          </w:tcPr>
          <w:p w14:paraId="4BAA8EBD" w14:textId="77777777" w:rsidR="005645EE" w:rsidRPr="00920004" w:rsidRDefault="005645EE" w:rsidP="00B7091A">
            <w:pPr>
              <w:jc w:val="center"/>
              <w:rPr>
                <w:ins w:id="18042" w:author="phuong vu" w:date="2018-11-21T21:35:00Z"/>
                <w:lang w:val="en-US"/>
                <w:rPrChange w:id="18043" w:author="phuong vu" w:date="2018-11-30T22:36:00Z">
                  <w:rPr>
                    <w:ins w:id="18044" w:author="phuong vu" w:date="2018-11-21T21:35:00Z"/>
                    <w:lang w:val="en-US"/>
                  </w:rPr>
                </w:rPrChange>
              </w:rPr>
              <w:pPrChange w:id="18045" w:author="phuong vu" w:date="2018-11-30T23:01:00Z">
                <w:pPr>
                  <w:jc w:val="center"/>
                </w:pPr>
              </w:pPrChange>
            </w:pPr>
            <w:ins w:id="18046" w:author="phuong vu" w:date="2018-11-21T21:35:00Z">
              <w:r w:rsidRPr="00920004">
                <w:rPr>
                  <w:lang w:val="en-US"/>
                  <w:rPrChange w:id="18047" w:author="phuong vu" w:date="2018-11-30T22:36:00Z">
                    <w:rPr>
                      <w:lang w:val="en-US"/>
                    </w:rPr>
                  </w:rPrChange>
                </w:rPr>
                <w:t>X</w:t>
              </w:r>
            </w:ins>
          </w:p>
        </w:tc>
      </w:tr>
      <w:tr w:rsidR="005645EE" w:rsidRPr="00920004" w14:paraId="7F1FED99" w14:textId="77777777" w:rsidTr="000A5A23">
        <w:trPr>
          <w:ins w:id="18048" w:author="phuong vu" w:date="2018-11-21T21:35:00Z"/>
        </w:trPr>
        <w:tc>
          <w:tcPr>
            <w:tcW w:w="805" w:type="dxa"/>
          </w:tcPr>
          <w:p w14:paraId="5D030729" w14:textId="77777777" w:rsidR="005645EE" w:rsidRPr="00920004" w:rsidRDefault="005645EE" w:rsidP="00BD0851">
            <w:pPr>
              <w:spacing w:before="240" w:line="0" w:lineRule="atLeast"/>
              <w:jc w:val="center"/>
              <w:rPr>
                <w:ins w:id="18049" w:author="phuong vu" w:date="2018-11-21T21:35:00Z"/>
                <w:lang w:val="en-US"/>
                <w:rPrChange w:id="18050" w:author="phuong vu" w:date="2018-11-30T22:36:00Z">
                  <w:rPr>
                    <w:ins w:id="18051" w:author="phuong vu" w:date="2018-11-21T21:35:00Z"/>
                    <w:lang w:val="en-US"/>
                  </w:rPr>
                </w:rPrChange>
              </w:rPr>
              <w:pPrChange w:id="18052" w:author="phuong vu" w:date="2018-11-30T14:16:00Z">
                <w:pPr>
                  <w:spacing w:line="360" w:lineRule="auto"/>
                  <w:jc w:val="center"/>
                </w:pPr>
              </w:pPrChange>
            </w:pPr>
            <w:ins w:id="18053" w:author="phuong vu" w:date="2018-11-21T21:35:00Z">
              <w:r w:rsidRPr="00920004">
                <w:rPr>
                  <w:lang w:val="en-US"/>
                  <w:rPrChange w:id="18054" w:author="phuong vu" w:date="2018-11-30T22:36:00Z">
                    <w:rPr>
                      <w:lang w:val="en-US"/>
                    </w:rPr>
                  </w:rPrChange>
                </w:rPr>
                <w:t>2</w:t>
              </w:r>
            </w:ins>
          </w:p>
        </w:tc>
        <w:tc>
          <w:tcPr>
            <w:tcW w:w="2120" w:type="dxa"/>
          </w:tcPr>
          <w:p w14:paraId="5836914D" w14:textId="77777777" w:rsidR="005645EE" w:rsidRPr="00920004" w:rsidRDefault="005645EE" w:rsidP="00B7091A">
            <w:pPr>
              <w:rPr>
                <w:ins w:id="18055" w:author="phuong vu" w:date="2018-11-21T21:35:00Z"/>
                <w:lang w:val="en-US"/>
                <w:rPrChange w:id="18056" w:author="phuong vu" w:date="2018-11-30T22:36:00Z">
                  <w:rPr>
                    <w:ins w:id="18057" w:author="phuong vu" w:date="2018-11-21T21:35:00Z"/>
                    <w:lang w:val="en-US"/>
                  </w:rPr>
                </w:rPrChange>
              </w:rPr>
              <w:pPrChange w:id="18058" w:author="phuong vu" w:date="2018-11-30T23:01:00Z">
                <w:pPr>
                  <w:spacing w:line="360" w:lineRule="auto"/>
                </w:pPr>
              </w:pPrChange>
            </w:pPr>
            <w:ins w:id="18059" w:author="phuong vu" w:date="2018-11-21T21:35:00Z">
              <w:r w:rsidRPr="00920004">
                <w:rPr>
                  <w:lang w:val="en-US"/>
                  <w:rPrChange w:id="18060" w:author="phuong vu" w:date="2018-11-30T22:36:00Z">
                    <w:rPr>
                      <w:lang w:val="en-US"/>
                    </w:rPr>
                  </w:rPrChange>
                </w:rPr>
                <w:t>customer</w:t>
              </w:r>
            </w:ins>
          </w:p>
        </w:tc>
        <w:tc>
          <w:tcPr>
            <w:tcW w:w="1463" w:type="dxa"/>
          </w:tcPr>
          <w:p w14:paraId="407115E8" w14:textId="77777777" w:rsidR="005645EE" w:rsidRPr="00920004" w:rsidRDefault="005645EE" w:rsidP="00B7091A">
            <w:pPr>
              <w:rPr>
                <w:ins w:id="18061" w:author="phuong vu" w:date="2018-11-21T21:35:00Z"/>
                <w:lang w:val="en-US"/>
                <w:rPrChange w:id="18062" w:author="phuong vu" w:date="2018-11-30T22:36:00Z">
                  <w:rPr>
                    <w:ins w:id="18063" w:author="phuong vu" w:date="2018-11-21T21:35:00Z"/>
                    <w:lang w:val="en-US"/>
                  </w:rPr>
                </w:rPrChange>
              </w:rPr>
              <w:pPrChange w:id="18064" w:author="phuong vu" w:date="2018-11-30T23:01:00Z">
                <w:pPr>
                  <w:spacing w:line="360" w:lineRule="auto"/>
                  <w:jc w:val="center"/>
                </w:pPr>
              </w:pPrChange>
            </w:pPr>
          </w:p>
        </w:tc>
        <w:tc>
          <w:tcPr>
            <w:tcW w:w="1463" w:type="dxa"/>
          </w:tcPr>
          <w:p w14:paraId="4D624471" w14:textId="77777777" w:rsidR="005645EE" w:rsidRPr="00920004" w:rsidRDefault="005645EE" w:rsidP="00B7091A">
            <w:pPr>
              <w:rPr>
                <w:ins w:id="18065" w:author="phuong vu" w:date="2018-11-21T21:35:00Z"/>
                <w:lang w:val="en-US"/>
                <w:rPrChange w:id="18066" w:author="phuong vu" w:date="2018-11-30T22:36:00Z">
                  <w:rPr>
                    <w:ins w:id="18067" w:author="phuong vu" w:date="2018-11-21T21:35:00Z"/>
                    <w:lang w:val="en-US"/>
                  </w:rPr>
                </w:rPrChange>
              </w:rPr>
              <w:pPrChange w:id="18068" w:author="phuong vu" w:date="2018-11-30T23:01:00Z">
                <w:pPr>
                  <w:spacing w:line="360" w:lineRule="auto"/>
                  <w:jc w:val="center"/>
                </w:pPr>
              </w:pPrChange>
            </w:pPr>
          </w:p>
        </w:tc>
        <w:tc>
          <w:tcPr>
            <w:tcW w:w="1463" w:type="dxa"/>
          </w:tcPr>
          <w:p w14:paraId="4DE870C0" w14:textId="77777777" w:rsidR="005645EE" w:rsidRPr="00920004" w:rsidRDefault="005645EE" w:rsidP="00B7091A">
            <w:pPr>
              <w:rPr>
                <w:ins w:id="18069" w:author="phuong vu" w:date="2018-11-21T21:35:00Z"/>
                <w:lang w:val="en-US"/>
                <w:rPrChange w:id="18070" w:author="phuong vu" w:date="2018-11-30T22:36:00Z">
                  <w:rPr>
                    <w:ins w:id="18071" w:author="phuong vu" w:date="2018-11-21T21:35:00Z"/>
                    <w:lang w:val="en-US"/>
                  </w:rPr>
                </w:rPrChange>
              </w:rPr>
              <w:pPrChange w:id="18072" w:author="phuong vu" w:date="2018-11-30T23:01:00Z">
                <w:pPr>
                  <w:spacing w:line="360" w:lineRule="auto"/>
                  <w:jc w:val="center"/>
                </w:pPr>
              </w:pPrChange>
            </w:pPr>
          </w:p>
        </w:tc>
        <w:tc>
          <w:tcPr>
            <w:tcW w:w="1463" w:type="dxa"/>
          </w:tcPr>
          <w:p w14:paraId="693A5D73" w14:textId="77777777" w:rsidR="005645EE" w:rsidRPr="00920004" w:rsidRDefault="005645EE" w:rsidP="00B7091A">
            <w:pPr>
              <w:jc w:val="center"/>
              <w:rPr>
                <w:ins w:id="18073" w:author="phuong vu" w:date="2018-11-21T21:35:00Z"/>
                <w:lang w:val="en-US"/>
                <w:rPrChange w:id="18074" w:author="phuong vu" w:date="2018-11-30T22:36:00Z">
                  <w:rPr>
                    <w:ins w:id="18075" w:author="phuong vu" w:date="2018-11-21T21:35:00Z"/>
                    <w:lang w:val="en-US"/>
                  </w:rPr>
                </w:rPrChange>
              </w:rPr>
              <w:pPrChange w:id="18076" w:author="phuong vu" w:date="2018-11-30T23:01:00Z">
                <w:pPr>
                  <w:jc w:val="center"/>
                </w:pPr>
              </w:pPrChange>
            </w:pPr>
            <w:ins w:id="18077" w:author="phuong vu" w:date="2018-11-21T21:35:00Z">
              <w:r w:rsidRPr="00920004">
                <w:rPr>
                  <w:lang w:val="en-US"/>
                  <w:rPrChange w:id="18078" w:author="phuong vu" w:date="2018-11-30T22:36:00Z">
                    <w:rPr>
                      <w:lang w:val="en-US"/>
                    </w:rPr>
                  </w:rPrChange>
                </w:rPr>
                <w:t>X</w:t>
              </w:r>
            </w:ins>
          </w:p>
        </w:tc>
      </w:tr>
      <w:tr w:rsidR="005645EE" w:rsidRPr="00920004" w14:paraId="4BA22805" w14:textId="77777777" w:rsidTr="000A5A23">
        <w:trPr>
          <w:ins w:id="18079" w:author="phuong vu" w:date="2018-11-21T21:35:00Z"/>
        </w:trPr>
        <w:tc>
          <w:tcPr>
            <w:tcW w:w="805" w:type="dxa"/>
          </w:tcPr>
          <w:p w14:paraId="3F200BA8" w14:textId="77777777" w:rsidR="005645EE" w:rsidRPr="00920004" w:rsidRDefault="005645EE" w:rsidP="00BD0851">
            <w:pPr>
              <w:spacing w:before="240" w:line="0" w:lineRule="atLeast"/>
              <w:jc w:val="center"/>
              <w:rPr>
                <w:ins w:id="18080" w:author="phuong vu" w:date="2018-11-21T21:35:00Z"/>
                <w:lang w:val="en-US"/>
                <w:rPrChange w:id="18081" w:author="phuong vu" w:date="2018-11-30T22:36:00Z">
                  <w:rPr>
                    <w:ins w:id="18082" w:author="phuong vu" w:date="2018-11-21T21:35:00Z"/>
                    <w:lang w:val="en-US"/>
                  </w:rPr>
                </w:rPrChange>
              </w:rPr>
              <w:pPrChange w:id="18083" w:author="phuong vu" w:date="2018-11-30T14:16:00Z">
                <w:pPr>
                  <w:spacing w:line="360" w:lineRule="auto"/>
                  <w:jc w:val="center"/>
                </w:pPr>
              </w:pPrChange>
            </w:pPr>
            <w:ins w:id="18084" w:author="phuong vu" w:date="2018-11-21T21:35:00Z">
              <w:r w:rsidRPr="00920004">
                <w:rPr>
                  <w:lang w:val="en-US"/>
                  <w:rPrChange w:id="18085" w:author="phuong vu" w:date="2018-11-30T22:36:00Z">
                    <w:rPr>
                      <w:lang w:val="en-US"/>
                    </w:rPr>
                  </w:rPrChange>
                </w:rPr>
                <w:t>4</w:t>
              </w:r>
            </w:ins>
          </w:p>
        </w:tc>
        <w:tc>
          <w:tcPr>
            <w:tcW w:w="2120" w:type="dxa"/>
          </w:tcPr>
          <w:p w14:paraId="4B6C0AD1" w14:textId="02F38C16" w:rsidR="005645EE" w:rsidRPr="00920004" w:rsidRDefault="005645EE" w:rsidP="00B7091A">
            <w:pPr>
              <w:rPr>
                <w:ins w:id="18086" w:author="phuong vu" w:date="2018-11-21T21:35:00Z"/>
                <w:lang w:val="en-US"/>
                <w:rPrChange w:id="18087" w:author="phuong vu" w:date="2018-11-30T22:36:00Z">
                  <w:rPr>
                    <w:ins w:id="18088" w:author="phuong vu" w:date="2018-11-21T21:35:00Z"/>
                    <w:lang w:val="en-US"/>
                  </w:rPr>
                </w:rPrChange>
              </w:rPr>
              <w:pPrChange w:id="18089" w:author="phuong vu" w:date="2018-11-30T23:01:00Z">
                <w:pPr>
                  <w:spacing w:line="360" w:lineRule="auto"/>
                </w:pPr>
              </w:pPrChange>
            </w:pPr>
            <w:ins w:id="18090" w:author="phuong vu" w:date="2018-11-21T21:36:00Z">
              <w:r w:rsidRPr="00920004">
                <w:rPr>
                  <w:lang w:val="en-US"/>
                  <w:rPrChange w:id="18091" w:author="phuong vu" w:date="2018-11-30T22:36:00Z">
                    <w:rPr>
                      <w:lang w:val="en-US"/>
                    </w:rPr>
                  </w:rPrChange>
                </w:rPr>
                <w:t>task</w:t>
              </w:r>
            </w:ins>
          </w:p>
        </w:tc>
        <w:tc>
          <w:tcPr>
            <w:tcW w:w="1463" w:type="dxa"/>
          </w:tcPr>
          <w:p w14:paraId="0AE7C527" w14:textId="77777777" w:rsidR="005645EE" w:rsidRPr="00920004" w:rsidRDefault="005645EE" w:rsidP="00B7091A">
            <w:pPr>
              <w:rPr>
                <w:ins w:id="18092" w:author="phuong vu" w:date="2018-11-21T21:35:00Z"/>
                <w:lang w:val="en-US"/>
                <w:rPrChange w:id="18093" w:author="phuong vu" w:date="2018-11-30T22:36:00Z">
                  <w:rPr>
                    <w:ins w:id="18094" w:author="phuong vu" w:date="2018-11-21T21:35:00Z"/>
                    <w:lang w:val="en-US"/>
                  </w:rPr>
                </w:rPrChange>
              </w:rPr>
              <w:pPrChange w:id="18095" w:author="phuong vu" w:date="2018-11-30T23:01:00Z">
                <w:pPr>
                  <w:spacing w:line="360" w:lineRule="auto"/>
                  <w:jc w:val="center"/>
                </w:pPr>
              </w:pPrChange>
            </w:pPr>
          </w:p>
        </w:tc>
        <w:tc>
          <w:tcPr>
            <w:tcW w:w="1463" w:type="dxa"/>
          </w:tcPr>
          <w:p w14:paraId="788318BF" w14:textId="77777777" w:rsidR="005645EE" w:rsidRPr="00920004" w:rsidRDefault="005645EE" w:rsidP="00B7091A">
            <w:pPr>
              <w:rPr>
                <w:ins w:id="18096" w:author="phuong vu" w:date="2018-11-21T21:35:00Z"/>
                <w:lang w:val="en-US"/>
                <w:rPrChange w:id="18097" w:author="phuong vu" w:date="2018-11-30T22:36:00Z">
                  <w:rPr>
                    <w:ins w:id="18098" w:author="phuong vu" w:date="2018-11-21T21:35:00Z"/>
                    <w:lang w:val="en-US"/>
                  </w:rPr>
                </w:rPrChange>
              </w:rPr>
              <w:pPrChange w:id="18099" w:author="phuong vu" w:date="2018-11-30T23:01:00Z">
                <w:pPr>
                  <w:spacing w:line="360" w:lineRule="auto"/>
                  <w:jc w:val="center"/>
                </w:pPr>
              </w:pPrChange>
            </w:pPr>
          </w:p>
        </w:tc>
        <w:tc>
          <w:tcPr>
            <w:tcW w:w="1463" w:type="dxa"/>
          </w:tcPr>
          <w:p w14:paraId="58593E56" w14:textId="77777777" w:rsidR="005645EE" w:rsidRPr="00920004" w:rsidRDefault="005645EE" w:rsidP="00B7091A">
            <w:pPr>
              <w:rPr>
                <w:ins w:id="18100" w:author="phuong vu" w:date="2018-11-21T21:35:00Z"/>
                <w:lang w:val="en-US"/>
                <w:rPrChange w:id="18101" w:author="phuong vu" w:date="2018-11-30T22:36:00Z">
                  <w:rPr>
                    <w:ins w:id="18102" w:author="phuong vu" w:date="2018-11-21T21:35:00Z"/>
                    <w:lang w:val="en-US"/>
                  </w:rPr>
                </w:rPrChange>
              </w:rPr>
              <w:pPrChange w:id="18103" w:author="phuong vu" w:date="2018-11-30T23:01:00Z">
                <w:pPr>
                  <w:spacing w:line="360" w:lineRule="auto"/>
                  <w:jc w:val="center"/>
                </w:pPr>
              </w:pPrChange>
            </w:pPr>
          </w:p>
        </w:tc>
        <w:tc>
          <w:tcPr>
            <w:tcW w:w="1463" w:type="dxa"/>
          </w:tcPr>
          <w:p w14:paraId="72B95942" w14:textId="77777777" w:rsidR="005645EE" w:rsidRPr="00920004" w:rsidRDefault="005645EE" w:rsidP="00B7091A">
            <w:pPr>
              <w:jc w:val="center"/>
              <w:rPr>
                <w:ins w:id="18104" w:author="phuong vu" w:date="2018-11-21T21:35:00Z"/>
                <w:lang w:val="en-US"/>
                <w:rPrChange w:id="18105" w:author="phuong vu" w:date="2018-11-30T22:36:00Z">
                  <w:rPr>
                    <w:ins w:id="18106" w:author="phuong vu" w:date="2018-11-21T21:35:00Z"/>
                    <w:lang w:val="en-US"/>
                  </w:rPr>
                </w:rPrChange>
              </w:rPr>
              <w:pPrChange w:id="18107" w:author="phuong vu" w:date="2018-11-30T23:01:00Z">
                <w:pPr>
                  <w:jc w:val="center"/>
                </w:pPr>
              </w:pPrChange>
            </w:pPr>
            <w:ins w:id="18108" w:author="phuong vu" w:date="2018-11-21T21:35:00Z">
              <w:r w:rsidRPr="00920004">
                <w:rPr>
                  <w:lang w:val="en-US"/>
                  <w:rPrChange w:id="18109" w:author="phuong vu" w:date="2018-11-30T22:36:00Z">
                    <w:rPr>
                      <w:lang w:val="en-US"/>
                    </w:rPr>
                  </w:rPrChange>
                </w:rPr>
                <w:t>X</w:t>
              </w:r>
            </w:ins>
          </w:p>
        </w:tc>
      </w:tr>
    </w:tbl>
    <w:p w14:paraId="668E45F6" w14:textId="6796CD56" w:rsidR="00C878E0" w:rsidRPr="00920004" w:rsidRDefault="00C878E0" w:rsidP="00B7091A">
      <w:pPr>
        <w:pStyle w:val="Caption"/>
        <w:rPr>
          <w:ins w:id="18110" w:author="phuong vu" w:date="2018-11-21T21:34:00Z"/>
          <w:lang w:val="en-US"/>
          <w:rPrChange w:id="18111" w:author="phuong vu" w:date="2018-11-30T22:36:00Z">
            <w:rPr>
              <w:ins w:id="18112" w:author="phuong vu" w:date="2018-11-21T21:34:00Z"/>
              <w:lang w:val="en-US"/>
            </w:rPr>
          </w:rPrChange>
        </w:rPr>
        <w:pPrChange w:id="18113" w:author="phuong vu" w:date="2018-11-30T23:01:00Z">
          <w:pPr>
            <w:pStyle w:val="Heading6"/>
          </w:pPr>
        </w:pPrChange>
      </w:pPr>
      <w:bookmarkStart w:id="18114" w:name="_Toc531381611"/>
      <w:ins w:id="18115" w:author="phuong vu" w:date="2018-11-26T10:25:00Z">
        <w:r w:rsidRPr="00920004">
          <w:rPr>
            <w:rPrChange w:id="18116" w:author="phuong vu" w:date="2018-11-30T22:36:00Z">
              <w:rPr/>
            </w:rPrChange>
          </w:rPr>
          <w:t xml:space="preserve">Bảng </w:t>
        </w:r>
      </w:ins>
      <w:ins w:id="18117" w:author="phuong vu" w:date="2018-11-30T14:54:00Z">
        <w:r w:rsidR="00D632EE" w:rsidRPr="00920004">
          <w:rPr>
            <w:rPrChange w:id="18118" w:author="phuong vu" w:date="2018-11-30T22:36:00Z">
              <w:rPr/>
            </w:rPrChange>
          </w:rPr>
          <w:fldChar w:fldCharType="begin"/>
        </w:r>
        <w:r w:rsidR="00D632EE" w:rsidRPr="00920004">
          <w:rPr>
            <w:rPrChange w:id="18119" w:author="phuong vu" w:date="2018-11-30T22:36:00Z">
              <w:rPr/>
            </w:rPrChange>
          </w:rPr>
          <w:instrText xml:space="preserve"> STYLEREF 1 \s </w:instrText>
        </w:r>
      </w:ins>
      <w:r w:rsidR="00D632EE" w:rsidRPr="00920004">
        <w:rPr>
          <w:rPrChange w:id="18120" w:author="phuong vu" w:date="2018-11-30T22:36:00Z">
            <w:rPr/>
          </w:rPrChange>
        </w:rPr>
        <w:fldChar w:fldCharType="separate"/>
      </w:r>
      <w:r w:rsidR="00B5490C">
        <w:rPr>
          <w:noProof/>
        </w:rPr>
        <w:t>3</w:t>
      </w:r>
      <w:ins w:id="18121" w:author="phuong vu" w:date="2018-11-30T14:54:00Z">
        <w:r w:rsidR="00D632EE" w:rsidRPr="00920004">
          <w:rPr>
            <w:rPrChange w:id="18122" w:author="phuong vu" w:date="2018-11-30T22:36:00Z">
              <w:rPr/>
            </w:rPrChange>
          </w:rPr>
          <w:fldChar w:fldCharType="end"/>
        </w:r>
        <w:r w:rsidR="00D632EE" w:rsidRPr="00920004">
          <w:rPr>
            <w:rPrChange w:id="18123" w:author="phuong vu" w:date="2018-11-30T22:36:00Z">
              <w:rPr/>
            </w:rPrChange>
          </w:rPr>
          <w:t>.</w:t>
        </w:r>
        <w:r w:rsidR="00D632EE" w:rsidRPr="00920004">
          <w:rPr>
            <w:rPrChange w:id="18124" w:author="phuong vu" w:date="2018-11-30T22:36:00Z">
              <w:rPr/>
            </w:rPrChange>
          </w:rPr>
          <w:fldChar w:fldCharType="begin"/>
        </w:r>
        <w:r w:rsidR="00D632EE" w:rsidRPr="00920004">
          <w:rPr>
            <w:rPrChange w:id="18125" w:author="phuong vu" w:date="2018-11-30T22:36:00Z">
              <w:rPr/>
            </w:rPrChange>
          </w:rPr>
          <w:instrText xml:space="preserve"> SEQ Bảng \* ARABIC \s 1 </w:instrText>
        </w:r>
      </w:ins>
      <w:r w:rsidR="00D632EE" w:rsidRPr="00920004">
        <w:rPr>
          <w:rPrChange w:id="18126" w:author="phuong vu" w:date="2018-11-30T22:36:00Z">
            <w:rPr/>
          </w:rPrChange>
        </w:rPr>
        <w:fldChar w:fldCharType="separate"/>
      </w:r>
      <w:ins w:id="18127" w:author="phuong vu" w:date="2018-11-30T22:44:00Z">
        <w:r w:rsidR="00B5490C">
          <w:rPr>
            <w:noProof/>
          </w:rPr>
          <w:t>3</w:t>
        </w:r>
      </w:ins>
      <w:ins w:id="18128" w:author="phuong vu" w:date="2018-11-30T14:54:00Z">
        <w:r w:rsidR="00D632EE" w:rsidRPr="00920004">
          <w:rPr>
            <w:rPrChange w:id="18129" w:author="phuong vu" w:date="2018-11-30T22:36:00Z">
              <w:rPr/>
            </w:rPrChange>
          </w:rPr>
          <w:fldChar w:fldCharType="end"/>
        </w:r>
      </w:ins>
      <w:ins w:id="18130" w:author="phuong vu" w:date="2018-11-26T10:25:00Z">
        <w:r w:rsidRPr="00920004">
          <w:rPr>
            <w:lang w:val="en-US"/>
            <w:rPrChange w:id="18131" w:author="phuong vu" w:date="2018-11-30T22:36:00Z">
              <w:rPr>
                <w:lang w:val="en-US"/>
              </w:rPr>
            </w:rPrChange>
          </w:rPr>
          <w:t xml:space="preserve"> Dữ liệu sử dụng xem danh sách đơn h</w:t>
        </w:r>
      </w:ins>
      <w:ins w:id="18132" w:author="phuong vu" w:date="2018-11-26T10:26:00Z">
        <w:r w:rsidRPr="00920004">
          <w:rPr>
            <w:lang w:val="en-US"/>
            <w:rPrChange w:id="18133" w:author="phuong vu" w:date="2018-11-30T22:36:00Z">
              <w:rPr>
                <w:lang w:val="en-US"/>
              </w:rPr>
            </w:rPrChange>
          </w:rPr>
          <w:t>àng theo trạng thái</w:t>
        </w:r>
      </w:ins>
      <w:bookmarkEnd w:id="18114"/>
    </w:p>
    <w:p w14:paraId="541602AB" w14:textId="77777777" w:rsidR="005645EE" w:rsidRPr="00920004" w:rsidRDefault="005645EE" w:rsidP="00B7091A">
      <w:pPr>
        <w:pStyle w:val="Heading6"/>
        <w:numPr>
          <w:ilvl w:val="0"/>
          <w:numId w:val="85"/>
        </w:numPr>
        <w:spacing w:before="240" w:line="0" w:lineRule="atLeast"/>
        <w:rPr>
          <w:ins w:id="18134" w:author="phuong vu" w:date="2018-11-21T21:34:00Z"/>
          <w:rFonts w:cstheme="majorHAnsi"/>
          <w:lang w:val="en-US"/>
          <w:rPrChange w:id="18135" w:author="phuong vu" w:date="2018-11-30T22:36:00Z">
            <w:rPr>
              <w:ins w:id="18136" w:author="phuong vu" w:date="2018-11-21T21:34:00Z"/>
              <w:lang w:val="en-US"/>
            </w:rPr>
          </w:rPrChange>
        </w:rPr>
        <w:pPrChange w:id="18137" w:author="phuong vu" w:date="2018-11-30T23:02:00Z">
          <w:pPr>
            <w:pStyle w:val="Heading6"/>
          </w:pPr>
        </w:pPrChange>
      </w:pPr>
      <w:ins w:id="18138" w:author="phuong vu" w:date="2018-11-21T21:34:00Z">
        <w:r w:rsidRPr="00920004">
          <w:rPr>
            <w:rFonts w:cstheme="majorHAnsi"/>
            <w:lang w:val="en-US"/>
            <w:rPrChange w:id="18139" w:author="phuong vu" w:date="2018-11-30T22:36:00Z">
              <w:rPr>
                <w:lang w:val="en-US"/>
              </w:rPr>
            </w:rPrChange>
          </w:rPr>
          <w:lastRenderedPageBreak/>
          <w:t>Cách xử lí</w:t>
        </w:r>
      </w:ins>
    </w:p>
    <w:p w14:paraId="624DDFA9" w14:textId="77777777" w:rsidR="00C878E0" w:rsidRPr="00920004" w:rsidRDefault="00C878E0" w:rsidP="00BD0851">
      <w:pPr>
        <w:keepNext/>
        <w:spacing w:before="240" w:line="0" w:lineRule="atLeast"/>
        <w:jc w:val="center"/>
        <w:rPr>
          <w:ins w:id="18140" w:author="phuong vu" w:date="2018-11-26T10:26:00Z"/>
          <w:rPrChange w:id="18141" w:author="phuong vu" w:date="2018-11-30T22:36:00Z">
            <w:rPr>
              <w:ins w:id="18142" w:author="phuong vu" w:date="2018-11-26T10:26:00Z"/>
            </w:rPr>
          </w:rPrChange>
        </w:rPr>
        <w:pPrChange w:id="18143" w:author="phuong vu" w:date="2018-11-30T14:16:00Z">
          <w:pPr>
            <w:spacing w:line="276" w:lineRule="auto"/>
            <w:jc w:val="center"/>
          </w:pPr>
        </w:pPrChange>
      </w:pPr>
      <w:ins w:id="18144" w:author="phuong vu" w:date="2018-11-26T10:26:00Z">
        <w:r w:rsidRPr="00920004">
          <w:rPr>
            <w:noProof/>
            <w:lang w:val="en-US"/>
            <w:rPrChange w:id="18145" w:author="phuong vu" w:date="2018-11-30T22:36:00Z">
              <w:rPr>
                <w:noProof/>
                <w:lang w:val="en-US"/>
              </w:rPr>
            </w:rPrChange>
          </w:rPr>
          <w:drawing>
            <wp:inline distT="0" distB="0" distL="0" distR="0" wp14:anchorId="2DC0B106" wp14:editId="4D4D64C5">
              <wp:extent cx="3348990" cy="616712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48990" cy="6167120"/>
                      </a:xfrm>
                      <a:prstGeom prst="rect">
                        <a:avLst/>
                      </a:prstGeom>
                      <a:noFill/>
                      <a:ln>
                        <a:noFill/>
                      </a:ln>
                    </pic:spPr>
                  </pic:pic>
                </a:graphicData>
              </a:graphic>
            </wp:inline>
          </w:drawing>
        </w:r>
      </w:ins>
    </w:p>
    <w:p w14:paraId="63D74243" w14:textId="71750F53" w:rsidR="005645EE" w:rsidRPr="00920004" w:rsidRDefault="00C878E0" w:rsidP="00A17FA5">
      <w:pPr>
        <w:pStyle w:val="Caption"/>
        <w:rPr>
          <w:lang w:val="en-US"/>
          <w:rPrChange w:id="18146" w:author="phuong vu" w:date="2018-11-30T22:36:00Z">
            <w:rPr>
              <w:lang w:val="en-US"/>
            </w:rPr>
          </w:rPrChange>
        </w:rPr>
        <w:pPrChange w:id="18147" w:author="phuong vu" w:date="2018-11-30T22:42:00Z">
          <w:pPr>
            <w:pStyle w:val="Heading6"/>
          </w:pPr>
        </w:pPrChange>
      </w:pPr>
      <w:bookmarkStart w:id="18148" w:name="_Toc531380484"/>
      <w:ins w:id="18149" w:author="phuong vu" w:date="2018-11-26T10:26:00Z">
        <w:r w:rsidRPr="00920004">
          <w:rPr>
            <w:rPrChange w:id="18150" w:author="phuong vu" w:date="2018-11-30T22:36:00Z">
              <w:rPr/>
            </w:rPrChange>
          </w:rPr>
          <w:t xml:space="preserve">Hình </w:t>
        </w:r>
      </w:ins>
      <w:ins w:id="18151" w:author="phuong vu" w:date="2018-11-30T15:13:00Z">
        <w:r w:rsidR="00EF3636" w:rsidRPr="00920004">
          <w:rPr>
            <w:rPrChange w:id="18152" w:author="phuong vu" w:date="2018-11-30T22:36:00Z">
              <w:rPr/>
            </w:rPrChange>
          </w:rPr>
          <w:fldChar w:fldCharType="begin"/>
        </w:r>
        <w:r w:rsidR="00EF3636" w:rsidRPr="00920004">
          <w:rPr>
            <w:rPrChange w:id="18153" w:author="phuong vu" w:date="2018-11-30T22:36:00Z">
              <w:rPr/>
            </w:rPrChange>
          </w:rPr>
          <w:instrText xml:space="preserve"> STYLEREF 1 \s </w:instrText>
        </w:r>
      </w:ins>
      <w:r w:rsidR="00EF3636" w:rsidRPr="00920004">
        <w:rPr>
          <w:rPrChange w:id="18154" w:author="phuong vu" w:date="2018-11-30T22:36:00Z">
            <w:rPr/>
          </w:rPrChange>
        </w:rPr>
        <w:fldChar w:fldCharType="separate"/>
      </w:r>
      <w:r w:rsidR="00B5490C">
        <w:rPr>
          <w:noProof/>
        </w:rPr>
        <w:t>3</w:t>
      </w:r>
      <w:ins w:id="18155" w:author="phuong vu" w:date="2018-11-30T15:13:00Z">
        <w:r w:rsidR="00EF3636" w:rsidRPr="00920004">
          <w:rPr>
            <w:rPrChange w:id="18156" w:author="phuong vu" w:date="2018-11-30T22:36:00Z">
              <w:rPr/>
            </w:rPrChange>
          </w:rPr>
          <w:fldChar w:fldCharType="end"/>
        </w:r>
        <w:r w:rsidR="00EF3636" w:rsidRPr="00920004">
          <w:rPr>
            <w:rPrChange w:id="18157" w:author="phuong vu" w:date="2018-11-30T22:36:00Z">
              <w:rPr/>
            </w:rPrChange>
          </w:rPr>
          <w:t>.</w:t>
        </w:r>
        <w:r w:rsidR="00EF3636" w:rsidRPr="00920004">
          <w:rPr>
            <w:rPrChange w:id="18158" w:author="phuong vu" w:date="2018-11-30T22:36:00Z">
              <w:rPr/>
            </w:rPrChange>
          </w:rPr>
          <w:fldChar w:fldCharType="begin"/>
        </w:r>
        <w:r w:rsidR="00EF3636" w:rsidRPr="00920004">
          <w:rPr>
            <w:rPrChange w:id="18159" w:author="phuong vu" w:date="2018-11-30T22:36:00Z">
              <w:rPr/>
            </w:rPrChange>
          </w:rPr>
          <w:instrText xml:space="preserve"> SEQ Hình \* ARABIC \s 1 </w:instrText>
        </w:r>
      </w:ins>
      <w:r w:rsidR="00EF3636" w:rsidRPr="00920004">
        <w:rPr>
          <w:rPrChange w:id="18160" w:author="phuong vu" w:date="2018-11-30T22:36:00Z">
            <w:rPr/>
          </w:rPrChange>
        </w:rPr>
        <w:fldChar w:fldCharType="separate"/>
      </w:r>
      <w:ins w:id="18161" w:author="phuong vu" w:date="2018-11-30T22:44:00Z">
        <w:r w:rsidR="00B5490C">
          <w:rPr>
            <w:noProof/>
          </w:rPr>
          <w:t>7</w:t>
        </w:r>
      </w:ins>
      <w:ins w:id="18162" w:author="phuong vu" w:date="2018-11-30T15:13:00Z">
        <w:r w:rsidR="00EF3636" w:rsidRPr="00920004">
          <w:rPr>
            <w:rPrChange w:id="18163" w:author="phuong vu" w:date="2018-11-30T22:36:00Z">
              <w:rPr/>
            </w:rPrChange>
          </w:rPr>
          <w:fldChar w:fldCharType="end"/>
        </w:r>
      </w:ins>
      <w:ins w:id="18164" w:author="phuong vu" w:date="2018-11-26T10:26:00Z">
        <w:r w:rsidRPr="00920004">
          <w:rPr>
            <w:lang w:val="en-US"/>
            <w:rPrChange w:id="18165" w:author="phuong vu" w:date="2018-11-30T22:36:00Z">
              <w:rPr>
                <w:lang w:val="en-US"/>
              </w:rPr>
            </w:rPrChange>
          </w:rPr>
          <w:t xml:space="preserve"> Sơ đồ xử lí xem danh sách đơn hàng theo trạng th</w:t>
        </w:r>
      </w:ins>
      <w:ins w:id="18166" w:author="phuong vu" w:date="2018-11-26T10:27:00Z">
        <w:r w:rsidRPr="00920004">
          <w:rPr>
            <w:lang w:val="en-US"/>
            <w:rPrChange w:id="18167" w:author="phuong vu" w:date="2018-11-30T22:36:00Z">
              <w:rPr>
                <w:lang w:val="en-US"/>
              </w:rPr>
            </w:rPrChange>
          </w:rPr>
          <w:t>ái</w:t>
        </w:r>
      </w:ins>
      <w:bookmarkEnd w:id="18148"/>
    </w:p>
    <w:p w14:paraId="655B7675" w14:textId="201C3F93" w:rsidR="00F02EAB" w:rsidRPr="00920004" w:rsidRDefault="00F02EAB" w:rsidP="00BD0851">
      <w:pPr>
        <w:pStyle w:val="Heading5"/>
        <w:spacing w:before="240" w:line="0" w:lineRule="atLeast"/>
        <w:rPr>
          <w:rFonts w:cstheme="majorHAnsi"/>
          <w:lang w:val="en-US"/>
          <w:rPrChange w:id="18168" w:author="phuong vu" w:date="2018-11-30T22:36:00Z">
            <w:rPr>
              <w:lang w:val="en-US"/>
            </w:rPr>
          </w:rPrChange>
        </w:rPr>
        <w:pPrChange w:id="18169" w:author="phuong vu" w:date="2018-11-30T14:16:00Z">
          <w:pPr>
            <w:pStyle w:val="Heading5"/>
          </w:pPr>
        </w:pPrChange>
      </w:pPr>
      <w:r w:rsidRPr="00920004">
        <w:rPr>
          <w:rFonts w:cstheme="majorHAnsi"/>
          <w:lang w:val="en-US"/>
          <w:rPrChange w:id="18170" w:author="phuong vu" w:date="2018-11-30T22:36:00Z">
            <w:rPr>
              <w:lang w:val="en-US"/>
            </w:rPr>
          </w:rPrChange>
        </w:rPr>
        <w:t>Xem chi tiết đơn hàng</w:t>
      </w:r>
    </w:p>
    <w:p w14:paraId="76BFB1BB" w14:textId="5034C9D6" w:rsidR="00070C2F" w:rsidRPr="00920004" w:rsidDel="00C10BF7" w:rsidRDefault="00070C2F" w:rsidP="00C10BF7">
      <w:pPr>
        <w:ind w:firstLine="720"/>
        <w:rPr>
          <w:del w:id="18171" w:author="phuong vu" w:date="2018-11-30T14:34:00Z"/>
          <w:b/>
          <w:lang w:val="en-US"/>
          <w:rPrChange w:id="18172" w:author="phuong vu" w:date="2018-11-30T22:36:00Z">
            <w:rPr>
              <w:del w:id="18173" w:author="phuong vu" w:date="2018-11-30T14:34:00Z"/>
              <w:lang w:val="en-US"/>
            </w:rPr>
          </w:rPrChange>
        </w:rPr>
        <w:pPrChange w:id="18174" w:author="phuong vu" w:date="2018-11-30T14:34:00Z">
          <w:pPr>
            <w:pStyle w:val="Heading6"/>
          </w:pPr>
        </w:pPrChange>
      </w:pPr>
      <w:r w:rsidRPr="00920004">
        <w:rPr>
          <w:b/>
          <w:lang w:val="en-US"/>
          <w:rPrChange w:id="18175" w:author="phuong vu" w:date="2018-11-30T22:36:00Z">
            <w:rPr>
              <w:lang w:val="en-US"/>
            </w:rPr>
          </w:rPrChange>
        </w:rPr>
        <w:t>Mục đích</w:t>
      </w:r>
      <w:ins w:id="18176" w:author="phuong vu" w:date="2018-11-30T14:34:00Z">
        <w:r w:rsidR="00C10BF7" w:rsidRPr="00920004">
          <w:rPr>
            <w:b/>
            <w:lang w:val="en-US"/>
            <w:rPrChange w:id="18177" w:author="phuong vu" w:date="2018-11-30T22:36:00Z">
              <w:rPr>
                <w:lang w:val="en-US"/>
              </w:rPr>
            </w:rPrChange>
          </w:rPr>
          <w:t xml:space="preserve">: </w:t>
        </w:r>
      </w:ins>
    </w:p>
    <w:p w14:paraId="1C22768E" w14:textId="03AA3022" w:rsidR="00DC4C5A" w:rsidRPr="00920004" w:rsidRDefault="005D7559" w:rsidP="00C10BF7">
      <w:pPr>
        <w:ind w:firstLine="720"/>
        <w:rPr>
          <w:lang w:val="en-US"/>
          <w:rPrChange w:id="18178" w:author="phuong vu" w:date="2018-11-30T22:36:00Z">
            <w:rPr>
              <w:lang w:val="en-US"/>
            </w:rPr>
          </w:rPrChange>
        </w:rPr>
        <w:pPrChange w:id="18179" w:author="phuong vu" w:date="2018-11-30T14:34:00Z">
          <w:pPr/>
        </w:pPrChange>
      </w:pPr>
      <w:r w:rsidRPr="00920004">
        <w:rPr>
          <w:lang w:val="en-US"/>
          <w:rPrChange w:id="18180" w:author="phuong vu" w:date="2018-11-30T22:36:00Z">
            <w:rPr>
              <w:lang w:val="en-US"/>
            </w:rPr>
          </w:rPrChange>
        </w:rPr>
        <w:t>Giúp nhân viên kiểm tra các thông tin đơn hàng trước khi xác nhận và xử lí các chức năng khác đối với đơn hàng tùy theo quyền thực hiện chức nắng với từng người dùng cụ thể.</w:t>
      </w:r>
      <w:r w:rsidR="00DC4C5A" w:rsidRPr="00920004">
        <w:rPr>
          <w:lang w:val="en-US"/>
          <w:rPrChange w:id="18181" w:author="phuong vu" w:date="2018-11-30T22:36:00Z">
            <w:rPr>
              <w:lang w:val="en-US"/>
            </w:rPr>
          </w:rPrChange>
        </w:rPr>
        <w:t xml:space="preserve"> Mọi chức năng đối với đơn hàng đều phải truy cập vào màn hình chi tiết trước.</w:t>
      </w:r>
    </w:p>
    <w:p w14:paraId="2DF0BC30" w14:textId="7BD59925" w:rsidR="00070C2F" w:rsidRPr="00920004" w:rsidRDefault="00070C2F" w:rsidP="00B7091A">
      <w:pPr>
        <w:pStyle w:val="Heading6"/>
        <w:numPr>
          <w:ilvl w:val="0"/>
          <w:numId w:val="85"/>
        </w:numPr>
        <w:spacing w:before="240" w:line="0" w:lineRule="atLeast"/>
        <w:ind w:left="720"/>
        <w:rPr>
          <w:rFonts w:cstheme="majorHAnsi"/>
          <w:lang w:val="en-US"/>
          <w:rPrChange w:id="18182" w:author="phuong vu" w:date="2018-11-30T22:36:00Z">
            <w:rPr>
              <w:lang w:val="en-US"/>
            </w:rPr>
          </w:rPrChange>
        </w:rPr>
        <w:pPrChange w:id="18183" w:author="phuong vu" w:date="2018-11-30T23:06:00Z">
          <w:pPr>
            <w:pStyle w:val="Heading6"/>
          </w:pPr>
        </w:pPrChange>
      </w:pPr>
      <w:r w:rsidRPr="00920004">
        <w:rPr>
          <w:rFonts w:cstheme="majorHAnsi"/>
          <w:lang w:val="en-US"/>
          <w:rPrChange w:id="18184" w:author="phuong vu" w:date="2018-11-30T22:36:00Z">
            <w:rPr>
              <w:lang w:val="en-US"/>
            </w:rPr>
          </w:rPrChange>
        </w:rPr>
        <w:lastRenderedPageBreak/>
        <w:t>Giao diện</w:t>
      </w:r>
    </w:p>
    <w:p w14:paraId="0471EA7C" w14:textId="77777777" w:rsidR="00977C58" w:rsidRPr="00920004" w:rsidRDefault="005D7559" w:rsidP="00BD0851">
      <w:pPr>
        <w:keepNext/>
        <w:spacing w:before="240" w:line="0" w:lineRule="atLeast"/>
        <w:rPr>
          <w:rPrChange w:id="18185" w:author="phuong vu" w:date="2018-11-30T22:36:00Z">
            <w:rPr/>
          </w:rPrChange>
        </w:rPr>
        <w:pPrChange w:id="18186" w:author="phuong vu" w:date="2018-11-30T14:16:00Z">
          <w:pPr>
            <w:keepNext/>
          </w:pPr>
        </w:pPrChange>
      </w:pPr>
      <w:r w:rsidRPr="00920004">
        <w:rPr>
          <w:noProof/>
          <w:lang w:val="en-US"/>
          <w:rPrChange w:id="18187" w:author="phuong vu" w:date="2018-11-30T22:36:00Z">
            <w:rPr>
              <w:noProof/>
              <w:lang w:val="en-US"/>
            </w:rPr>
          </w:rPrChange>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1BF517B5" w:rsidR="005D7559" w:rsidRPr="00920004" w:rsidRDefault="00977C58" w:rsidP="00A17FA5">
      <w:pPr>
        <w:pStyle w:val="Caption"/>
        <w:rPr>
          <w:rPrChange w:id="18188" w:author="phuong vu" w:date="2018-11-30T22:36:00Z">
            <w:rPr>
              <w:szCs w:val="26"/>
              <w:lang w:val="en-US"/>
            </w:rPr>
          </w:rPrChange>
        </w:rPr>
        <w:pPrChange w:id="18189" w:author="phuong vu" w:date="2018-11-30T22:42:00Z">
          <w:pPr>
            <w:pStyle w:val="Caption"/>
          </w:pPr>
        </w:pPrChange>
      </w:pPr>
      <w:bookmarkStart w:id="18190" w:name="_Toc531380485"/>
      <w:r w:rsidRPr="00920004">
        <w:rPr>
          <w:rPrChange w:id="18191" w:author="phuong vu" w:date="2018-11-30T22:36:00Z">
            <w:rPr/>
          </w:rPrChange>
        </w:rPr>
        <w:t xml:space="preserve">Hình </w:t>
      </w:r>
      <w:ins w:id="18192" w:author="phuong vu" w:date="2018-11-30T15:13:00Z">
        <w:r w:rsidR="00EF3636" w:rsidRPr="00920004">
          <w:rPr>
            <w:rPrChange w:id="18193" w:author="phuong vu" w:date="2018-11-30T22:36:00Z">
              <w:rPr/>
            </w:rPrChange>
          </w:rPr>
          <w:fldChar w:fldCharType="begin"/>
        </w:r>
        <w:r w:rsidR="00EF3636" w:rsidRPr="00920004">
          <w:rPr>
            <w:rPrChange w:id="18194" w:author="phuong vu" w:date="2018-11-30T22:36:00Z">
              <w:rPr/>
            </w:rPrChange>
          </w:rPr>
          <w:instrText xml:space="preserve"> STYLEREF 1 \s </w:instrText>
        </w:r>
      </w:ins>
      <w:r w:rsidR="00EF3636" w:rsidRPr="00920004">
        <w:rPr>
          <w:rPrChange w:id="18195" w:author="phuong vu" w:date="2018-11-30T22:36:00Z">
            <w:rPr/>
          </w:rPrChange>
        </w:rPr>
        <w:fldChar w:fldCharType="separate"/>
      </w:r>
      <w:r w:rsidR="00B5490C">
        <w:rPr>
          <w:noProof/>
        </w:rPr>
        <w:t>3</w:t>
      </w:r>
      <w:ins w:id="18196" w:author="phuong vu" w:date="2018-11-30T15:13:00Z">
        <w:r w:rsidR="00EF3636" w:rsidRPr="00920004">
          <w:rPr>
            <w:rPrChange w:id="18197" w:author="phuong vu" w:date="2018-11-30T22:36:00Z">
              <w:rPr/>
            </w:rPrChange>
          </w:rPr>
          <w:fldChar w:fldCharType="end"/>
        </w:r>
        <w:r w:rsidR="00EF3636" w:rsidRPr="00920004">
          <w:rPr>
            <w:rPrChange w:id="18198" w:author="phuong vu" w:date="2018-11-30T22:36:00Z">
              <w:rPr/>
            </w:rPrChange>
          </w:rPr>
          <w:t>.</w:t>
        </w:r>
        <w:r w:rsidR="00EF3636" w:rsidRPr="00920004">
          <w:rPr>
            <w:rPrChange w:id="18199" w:author="phuong vu" w:date="2018-11-30T22:36:00Z">
              <w:rPr/>
            </w:rPrChange>
          </w:rPr>
          <w:fldChar w:fldCharType="begin"/>
        </w:r>
        <w:r w:rsidR="00EF3636" w:rsidRPr="00920004">
          <w:rPr>
            <w:rPrChange w:id="18200" w:author="phuong vu" w:date="2018-11-30T22:36:00Z">
              <w:rPr/>
            </w:rPrChange>
          </w:rPr>
          <w:instrText xml:space="preserve"> SEQ Hình \* ARABIC \s 1 </w:instrText>
        </w:r>
      </w:ins>
      <w:r w:rsidR="00EF3636" w:rsidRPr="00920004">
        <w:rPr>
          <w:rPrChange w:id="18201" w:author="phuong vu" w:date="2018-11-30T22:36:00Z">
            <w:rPr/>
          </w:rPrChange>
        </w:rPr>
        <w:fldChar w:fldCharType="separate"/>
      </w:r>
      <w:ins w:id="18202" w:author="phuong vu" w:date="2018-11-30T22:44:00Z">
        <w:r w:rsidR="00B5490C">
          <w:rPr>
            <w:noProof/>
          </w:rPr>
          <w:t>8</w:t>
        </w:r>
      </w:ins>
      <w:ins w:id="18203" w:author="phuong vu" w:date="2018-11-30T15:13:00Z">
        <w:r w:rsidR="00EF3636" w:rsidRPr="00920004">
          <w:rPr>
            <w:rPrChange w:id="18204" w:author="phuong vu" w:date="2018-11-30T22:36:00Z">
              <w:rPr/>
            </w:rPrChange>
          </w:rPr>
          <w:fldChar w:fldCharType="end"/>
        </w:r>
      </w:ins>
      <w:del w:id="18205" w:author="phuong vu" w:date="2018-11-16T11:28:00Z">
        <w:r w:rsidR="006C103E" w:rsidRPr="00920004" w:rsidDel="00EC5005">
          <w:rPr>
            <w:rPrChange w:id="18206" w:author="phuong vu" w:date="2018-11-30T22:36:00Z">
              <w:rPr>
                <w:szCs w:val="26"/>
              </w:rPr>
            </w:rPrChange>
          </w:rPr>
          <w:fldChar w:fldCharType="begin"/>
        </w:r>
        <w:r w:rsidR="006C103E" w:rsidRPr="00920004" w:rsidDel="00EC5005">
          <w:rPr>
            <w:rPrChange w:id="18207" w:author="phuong vu" w:date="2018-11-30T22:36:00Z">
              <w:rPr/>
            </w:rPrChange>
          </w:rPr>
          <w:delInstrText xml:space="preserve"> STYLEREF 1 \s </w:delInstrText>
        </w:r>
        <w:r w:rsidR="006C103E" w:rsidRPr="00920004" w:rsidDel="00EC5005">
          <w:rPr>
            <w:rPrChange w:id="18208" w:author="phuong vu" w:date="2018-11-30T22:36:00Z">
              <w:rPr>
                <w:szCs w:val="26"/>
              </w:rPr>
            </w:rPrChange>
          </w:rPr>
          <w:fldChar w:fldCharType="separate"/>
        </w:r>
        <w:r w:rsidR="006C103E" w:rsidRPr="00920004" w:rsidDel="00EC5005">
          <w:rPr>
            <w:noProof/>
            <w:rPrChange w:id="18209" w:author="phuong vu" w:date="2018-11-30T22:36:00Z">
              <w:rPr>
                <w:noProof/>
              </w:rPr>
            </w:rPrChange>
          </w:rPr>
          <w:delText>3</w:delText>
        </w:r>
        <w:r w:rsidR="006C103E" w:rsidRPr="00920004" w:rsidDel="00EC5005">
          <w:rPr>
            <w:rPrChange w:id="18210" w:author="phuong vu" w:date="2018-11-30T22:36:00Z">
              <w:rPr>
                <w:szCs w:val="26"/>
              </w:rPr>
            </w:rPrChange>
          </w:rPr>
          <w:fldChar w:fldCharType="end"/>
        </w:r>
        <w:r w:rsidR="006C103E" w:rsidRPr="00920004" w:rsidDel="00EC5005">
          <w:rPr>
            <w:rPrChange w:id="18211" w:author="phuong vu" w:date="2018-11-30T22:36:00Z">
              <w:rPr/>
            </w:rPrChange>
          </w:rPr>
          <w:delText>.</w:delText>
        </w:r>
        <w:r w:rsidR="006C103E" w:rsidRPr="00920004" w:rsidDel="00EC5005">
          <w:rPr>
            <w:rPrChange w:id="18212" w:author="phuong vu" w:date="2018-11-30T22:36:00Z">
              <w:rPr/>
            </w:rPrChange>
          </w:rPr>
          <w:fldChar w:fldCharType="begin"/>
        </w:r>
        <w:r w:rsidR="006C103E" w:rsidRPr="00920004" w:rsidDel="00EC5005">
          <w:rPr>
            <w:rPrChange w:id="18213" w:author="phuong vu" w:date="2018-11-30T22:36:00Z">
              <w:rPr/>
            </w:rPrChange>
          </w:rPr>
          <w:delInstrText xml:space="preserve"> SEQ Hình \* ARABIC \s 1 </w:delInstrText>
        </w:r>
        <w:r w:rsidR="006C103E" w:rsidRPr="00920004" w:rsidDel="00EC5005">
          <w:rPr>
            <w:rPrChange w:id="18214" w:author="phuong vu" w:date="2018-11-30T22:36:00Z">
              <w:rPr>
                <w:szCs w:val="26"/>
              </w:rPr>
            </w:rPrChange>
          </w:rPr>
          <w:fldChar w:fldCharType="separate"/>
        </w:r>
        <w:r w:rsidR="006C103E" w:rsidRPr="00920004" w:rsidDel="00EC5005">
          <w:rPr>
            <w:noProof/>
            <w:rPrChange w:id="18215" w:author="phuong vu" w:date="2018-11-30T22:36:00Z">
              <w:rPr>
                <w:noProof/>
              </w:rPr>
            </w:rPrChange>
          </w:rPr>
          <w:delText>4</w:delText>
        </w:r>
        <w:r w:rsidR="006C103E" w:rsidRPr="00920004" w:rsidDel="00EC5005">
          <w:rPr>
            <w:rPrChange w:id="18216" w:author="phuong vu" w:date="2018-11-30T22:36:00Z">
              <w:rPr>
                <w:szCs w:val="26"/>
              </w:rPr>
            </w:rPrChange>
          </w:rPr>
          <w:fldChar w:fldCharType="end"/>
        </w:r>
      </w:del>
      <w:r w:rsidRPr="00920004">
        <w:rPr>
          <w:rPrChange w:id="18217" w:author="phuong vu" w:date="2018-11-30T22:36:00Z">
            <w:rPr>
              <w:szCs w:val="26"/>
              <w:lang w:val="en-US"/>
            </w:rPr>
          </w:rPrChange>
        </w:rPr>
        <w:t xml:space="preserve"> Giao diện xem chi tiết đơn hàng</w:t>
      </w:r>
      <w:bookmarkEnd w:id="18190"/>
    </w:p>
    <w:p w14:paraId="55A781EC" w14:textId="3B10A111" w:rsidR="00070C2F" w:rsidRPr="00920004" w:rsidRDefault="00070C2F" w:rsidP="00B7091A">
      <w:pPr>
        <w:pStyle w:val="Heading6"/>
        <w:numPr>
          <w:ilvl w:val="0"/>
          <w:numId w:val="85"/>
        </w:numPr>
        <w:spacing w:before="240" w:line="0" w:lineRule="atLeast"/>
        <w:rPr>
          <w:rFonts w:cstheme="majorHAnsi"/>
          <w:lang w:val="en-US"/>
          <w:rPrChange w:id="18218" w:author="phuong vu" w:date="2018-11-30T22:36:00Z">
            <w:rPr>
              <w:lang w:val="en-US"/>
            </w:rPr>
          </w:rPrChange>
        </w:rPr>
        <w:pPrChange w:id="18219" w:author="phuong vu" w:date="2018-11-30T23:02:00Z">
          <w:pPr>
            <w:pStyle w:val="Heading6"/>
          </w:pPr>
        </w:pPrChange>
      </w:pPr>
      <w:r w:rsidRPr="00920004">
        <w:rPr>
          <w:rFonts w:cstheme="majorHAnsi"/>
          <w:lang w:val="en-US"/>
          <w:rPrChange w:id="18220" w:author="phuong vu" w:date="2018-11-30T22:36:00Z">
            <w:rPr>
              <w:rFonts w:cstheme="majorHAnsi"/>
              <w:lang w:val="en-US"/>
            </w:rPr>
          </w:rPrChange>
        </w:rPr>
        <w:t>Các thành ph</w:t>
      </w:r>
      <w:r w:rsidRPr="00920004">
        <w:rPr>
          <w:rFonts w:cstheme="majorHAnsi"/>
          <w:lang w:val="en-US"/>
          <w:rPrChange w:id="18221"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rsidRPr="00920004" w14:paraId="01665913" w14:textId="77777777" w:rsidTr="009A04B7">
        <w:tc>
          <w:tcPr>
            <w:tcW w:w="805" w:type="dxa"/>
            <w:vAlign w:val="center"/>
          </w:tcPr>
          <w:p w14:paraId="7FD7350F" w14:textId="77777777" w:rsidR="00977C58" w:rsidRPr="00E64310" w:rsidRDefault="00977C58" w:rsidP="00E64310">
            <w:pPr>
              <w:spacing w:before="240" w:line="0" w:lineRule="atLeast"/>
              <w:jc w:val="center"/>
              <w:rPr>
                <w:b/>
                <w:lang w:val="en-US"/>
                <w:rPrChange w:id="18222" w:author="phuong vu" w:date="2018-11-30T23:12:00Z">
                  <w:rPr>
                    <w:b/>
                    <w:lang w:val="en-US"/>
                  </w:rPr>
                </w:rPrChange>
              </w:rPr>
              <w:pPrChange w:id="18223" w:author="phuong vu" w:date="2018-11-30T23:12:00Z">
                <w:pPr>
                  <w:spacing w:line="360" w:lineRule="auto"/>
                  <w:jc w:val="center"/>
                </w:pPr>
              </w:pPrChange>
            </w:pPr>
            <w:r w:rsidRPr="00E64310">
              <w:rPr>
                <w:b/>
                <w:lang w:val="en-US"/>
                <w:rPrChange w:id="18224" w:author="phuong vu" w:date="2018-11-30T23:12:00Z">
                  <w:rPr>
                    <w:b/>
                    <w:lang w:val="en-US"/>
                  </w:rPr>
                </w:rPrChange>
              </w:rPr>
              <w:t>STT</w:t>
            </w:r>
          </w:p>
        </w:tc>
        <w:tc>
          <w:tcPr>
            <w:tcW w:w="1980" w:type="dxa"/>
            <w:vAlign w:val="center"/>
          </w:tcPr>
          <w:p w14:paraId="7E1B85F8" w14:textId="77777777" w:rsidR="00977C58" w:rsidRPr="00E64310" w:rsidRDefault="00977C58" w:rsidP="00E64310">
            <w:pPr>
              <w:spacing w:before="240" w:line="0" w:lineRule="atLeast"/>
              <w:jc w:val="center"/>
              <w:rPr>
                <w:b/>
                <w:lang w:val="en-US"/>
                <w:rPrChange w:id="18225" w:author="phuong vu" w:date="2018-11-30T23:12:00Z">
                  <w:rPr>
                    <w:b/>
                    <w:lang w:val="en-US"/>
                  </w:rPr>
                </w:rPrChange>
              </w:rPr>
              <w:pPrChange w:id="18226" w:author="phuong vu" w:date="2018-11-30T23:12:00Z">
                <w:pPr>
                  <w:spacing w:line="360" w:lineRule="auto"/>
                  <w:jc w:val="center"/>
                </w:pPr>
              </w:pPrChange>
            </w:pPr>
            <w:r w:rsidRPr="00E64310">
              <w:rPr>
                <w:b/>
                <w:lang w:val="en-US"/>
                <w:rPrChange w:id="18227" w:author="phuong vu" w:date="2018-11-30T23:12:00Z">
                  <w:rPr>
                    <w:b/>
                    <w:lang w:val="en-US"/>
                  </w:rPr>
                </w:rPrChange>
              </w:rPr>
              <w:t>Loại điều khiển</w:t>
            </w:r>
          </w:p>
        </w:tc>
        <w:tc>
          <w:tcPr>
            <w:tcW w:w="2970" w:type="dxa"/>
            <w:vAlign w:val="center"/>
          </w:tcPr>
          <w:p w14:paraId="00EF6F50" w14:textId="77777777" w:rsidR="00977C58" w:rsidRPr="00E64310" w:rsidRDefault="00977C58" w:rsidP="00E64310">
            <w:pPr>
              <w:spacing w:before="240" w:line="0" w:lineRule="atLeast"/>
              <w:jc w:val="center"/>
              <w:rPr>
                <w:b/>
                <w:lang w:val="en-US"/>
                <w:rPrChange w:id="18228" w:author="phuong vu" w:date="2018-11-30T23:12:00Z">
                  <w:rPr>
                    <w:b/>
                    <w:lang w:val="en-US"/>
                  </w:rPr>
                </w:rPrChange>
              </w:rPr>
              <w:pPrChange w:id="18229" w:author="phuong vu" w:date="2018-11-30T23:12:00Z">
                <w:pPr>
                  <w:spacing w:line="360" w:lineRule="auto"/>
                  <w:jc w:val="center"/>
                </w:pPr>
              </w:pPrChange>
            </w:pPr>
            <w:r w:rsidRPr="00E64310">
              <w:rPr>
                <w:b/>
                <w:lang w:val="en-US"/>
                <w:rPrChange w:id="18230" w:author="phuong vu" w:date="2018-11-30T23:12:00Z">
                  <w:rPr>
                    <w:b/>
                    <w:lang w:val="en-US"/>
                  </w:rPr>
                </w:rPrChange>
              </w:rPr>
              <w:t>Nội dung thực hiện</w:t>
            </w:r>
          </w:p>
        </w:tc>
        <w:tc>
          <w:tcPr>
            <w:tcW w:w="1266" w:type="dxa"/>
            <w:vAlign w:val="center"/>
          </w:tcPr>
          <w:p w14:paraId="7C8DF90B" w14:textId="77777777" w:rsidR="00977C58" w:rsidRPr="00E64310" w:rsidRDefault="00977C58" w:rsidP="00E64310">
            <w:pPr>
              <w:spacing w:before="240" w:line="0" w:lineRule="atLeast"/>
              <w:jc w:val="center"/>
              <w:rPr>
                <w:b/>
                <w:lang w:val="en-US"/>
                <w:rPrChange w:id="18231" w:author="phuong vu" w:date="2018-11-30T23:12:00Z">
                  <w:rPr>
                    <w:b/>
                    <w:lang w:val="en-US"/>
                  </w:rPr>
                </w:rPrChange>
              </w:rPr>
              <w:pPrChange w:id="18232" w:author="phuong vu" w:date="2018-11-30T23:12:00Z">
                <w:pPr>
                  <w:spacing w:line="360" w:lineRule="auto"/>
                  <w:jc w:val="center"/>
                </w:pPr>
              </w:pPrChange>
            </w:pPr>
            <w:r w:rsidRPr="00E64310">
              <w:rPr>
                <w:b/>
                <w:lang w:val="en-US"/>
                <w:rPrChange w:id="18233" w:author="phuong vu" w:date="2018-11-30T23:12:00Z">
                  <w:rPr>
                    <w:b/>
                    <w:lang w:val="en-US"/>
                  </w:rPr>
                </w:rPrChange>
              </w:rPr>
              <w:t>Giá trị mặc định</w:t>
            </w:r>
          </w:p>
        </w:tc>
        <w:tc>
          <w:tcPr>
            <w:tcW w:w="1756" w:type="dxa"/>
            <w:vAlign w:val="center"/>
          </w:tcPr>
          <w:p w14:paraId="6D9828E9" w14:textId="77777777" w:rsidR="00977C58" w:rsidRPr="00E64310" w:rsidRDefault="00977C58" w:rsidP="00E64310">
            <w:pPr>
              <w:spacing w:before="240" w:line="0" w:lineRule="atLeast"/>
              <w:jc w:val="center"/>
              <w:rPr>
                <w:b/>
                <w:lang w:val="en-US"/>
                <w:rPrChange w:id="18234" w:author="phuong vu" w:date="2018-11-30T23:12:00Z">
                  <w:rPr>
                    <w:b/>
                    <w:lang w:val="en-US"/>
                  </w:rPr>
                </w:rPrChange>
              </w:rPr>
              <w:pPrChange w:id="18235" w:author="phuong vu" w:date="2018-11-30T23:12:00Z">
                <w:pPr>
                  <w:spacing w:line="360" w:lineRule="auto"/>
                  <w:jc w:val="center"/>
                </w:pPr>
              </w:pPrChange>
            </w:pPr>
            <w:r w:rsidRPr="00E64310">
              <w:rPr>
                <w:b/>
                <w:lang w:val="en-US"/>
                <w:rPrChange w:id="18236" w:author="phuong vu" w:date="2018-11-30T23:12:00Z">
                  <w:rPr>
                    <w:b/>
                    <w:lang w:val="en-US"/>
                  </w:rPr>
                </w:rPrChange>
              </w:rPr>
              <w:t>Lưu ý</w:t>
            </w:r>
          </w:p>
        </w:tc>
      </w:tr>
      <w:tr w:rsidR="00977C58" w:rsidRPr="00920004" w14:paraId="00018C3D" w14:textId="77777777" w:rsidTr="009A04B7">
        <w:tc>
          <w:tcPr>
            <w:tcW w:w="805" w:type="dxa"/>
          </w:tcPr>
          <w:p w14:paraId="4E73ED11" w14:textId="77777777" w:rsidR="00977C58" w:rsidRPr="00920004" w:rsidRDefault="00977C58" w:rsidP="00BD0851">
            <w:pPr>
              <w:spacing w:before="240" w:line="0" w:lineRule="atLeast"/>
              <w:jc w:val="center"/>
              <w:rPr>
                <w:lang w:val="en-US"/>
                <w:rPrChange w:id="18237" w:author="phuong vu" w:date="2018-11-30T22:36:00Z">
                  <w:rPr>
                    <w:lang w:val="en-US"/>
                  </w:rPr>
                </w:rPrChange>
              </w:rPr>
              <w:pPrChange w:id="18238" w:author="phuong vu" w:date="2018-11-30T14:16:00Z">
                <w:pPr>
                  <w:spacing w:line="360" w:lineRule="auto"/>
                  <w:jc w:val="center"/>
                </w:pPr>
              </w:pPrChange>
            </w:pPr>
            <w:r w:rsidRPr="00920004">
              <w:rPr>
                <w:lang w:val="en-US"/>
                <w:rPrChange w:id="18239" w:author="phuong vu" w:date="2018-11-30T22:36:00Z">
                  <w:rPr>
                    <w:lang w:val="en-US"/>
                  </w:rPr>
                </w:rPrChange>
              </w:rPr>
              <w:t>1</w:t>
            </w:r>
          </w:p>
        </w:tc>
        <w:tc>
          <w:tcPr>
            <w:tcW w:w="1980" w:type="dxa"/>
          </w:tcPr>
          <w:p w14:paraId="505A83BC" w14:textId="355378AD" w:rsidR="00977C58" w:rsidRPr="00920004" w:rsidRDefault="00977C58" w:rsidP="00B7091A">
            <w:pPr>
              <w:rPr>
                <w:lang w:val="en-US"/>
                <w:rPrChange w:id="18240" w:author="phuong vu" w:date="2018-11-30T22:36:00Z">
                  <w:rPr>
                    <w:lang w:val="en-US"/>
                  </w:rPr>
                </w:rPrChange>
              </w:rPr>
              <w:pPrChange w:id="18241" w:author="phuong vu" w:date="2018-11-30T23:03:00Z">
                <w:pPr>
                  <w:spacing w:line="360" w:lineRule="auto"/>
                </w:pPr>
              </w:pPrChange>
            </w:pPr>
            <w:r w:rsidRPr="00920004">
              <w:rPr>
                <w:lang w:val="en-US"/>
                <w:rPrChange w:id="18242" w:author="phuong vu" w:date="2018-11-30T22:36:00Z">
                  <w:rPr>
                    <w:lang w:val="en-US"/>
                  </w:rPr>
                </w:rPrChange>
              </w:rPr>
              <w:t>span</w:t>
            </w:r>
          </w:p>
        </w:tc>
        <w:tc>
          <w:tcPr>
            <w:tcW w:w="2970" w:type="dxa"/>
          </w:tcPr>
          <w:p w14:paraId="3B7CB171" w14:textId="7EBA82D4" w:rsidR="00977C58" w:rsidRPr="00920004" w:rsidRDefault="00977C58" w:rsidP="00B7091A">
            <w:pPr>
              <w:rPr>
                <w:lang w:val="en-US"/>
                <w:rPrChange w:id="18243" w:author="phuong vu" w:date="2018-11-30T22:36:00Z">
                  <w:rPr>
                    <w:lang w:val="en-US"/>
                  </w:rPr>
                </w:rPrChange>
              </w:rPr>
              <w:pPrChange w:id="18244" w:author="phuong vu" w:date="2018-11-30T23:03:00Z">
                <w:pPr>
                  <w:spacing w:line="360" w:lineRule="auto"/>
                </w:pPr>
              </w:pPrChange>
            </w:pPr>
            <w:r w:rsidRPr="00920004">
              <w:rPr>
                <w:lang w:val="en-US"/>
                <w:rPrChange w:id="18245" w:author="phuong vu" w:date="2018-11-30T22:36:00Z">
                  <w:rPr>
                    <w:lang w:val="en-US"/>
                  </w:rPr>
                </w:rPrChange>
              </w:rPr>
              <w:t>Trạng thái đơn hàng</w:t>
            </w:r>
          </w:p>
        </w:tc>
        <w:tc>
          <w:tcPr>
            <w:tcW w:w="1266" w:type="dxa"/>
          </w:tcPr>
          <w:p w14:paraId="39B01657" w14:textId="77777777" w:rsidR="00977C58" w:rsidRPr="00920004" w:rsidRDefault="00977C58" w:rsidP="00B7091A">
            <w:pPr>
              <w:rPr>
                <w:lang w:val="en-US"/>
                <w:rPrChange w:id="18246" w:author="phuong vu" w:date="2018-11-30T22:36:00Z">
                  <w:rPr>
                    <w:lang w:val="en-US"/>
                  </w:rPr>
                </w:rPrChange>
              </w:rPr>
              <w:pPrChange w:id="18247" w:author="phuong vu" w:date="2018-11-30T23:03:00Z">
                <w:pPr>
                  <w:spacing w:line="360" w:lineRule="auto"/>
                </w:pPr>
              </w:pPrChange>
            </w:pPr>
          </w:p>
        </w:tc>
        <w:tc>
          <w:tcPr>
            <w:tcW w:w="1756" w:type="dxa"/>
          </w:tcPr>
          <w:p w14:paraId="3355DCBA" w14:textId="77777777" w:rsidR="00977C58" w:rsidRPr="00920004" w:rsidRDefault="00977C58" w:rsidP="00B7091A">
            <w:pPr>
              <w:rPr>
                <w:lang w:val="en-US"/>
                <w:rPrChange w:id="18248" w:author="phuong vu" w:date="2018-11-30T22:36:00Z">
                  <w:rPr>
                    <w:lang w:val="en-US"/>
                  </w:rPr>
                </w:rPrChange>
              </w:rPr>
              <w:pPrChange w:id="18249" w:author="phuong vu" w:date="2018-11-30T23:03:00Z">
                <w:pPr>
                  <w:spacing w:line="360" w:lineRule="auto"/>
                </w:pPr>
              </w:pPrChange>
            </w:pPr>
          </w:p>
        </w:tc>
      </w:tr>
      <w:tr w:rsidR="00977C58" w:rsidRPr="00920004" w14:paraId="74D8411C" w14:textId="77777777" w:rsidTr="009A04B7">
        <w:tc>
          <w:tcPr>
            <w:tcW w:w="805" w:type="dxa"/>
          </w:tcPr>
          <w:p w14:paraId="566DAA45" w14:textId="77777777" w:rsidR="00977C58" w:rsidRPr="00920004" w:rsidRDefault="00977C58" w:rsidP="00BD0851">
            <w:pPr>
              <w:spacing w:before="240" w:line="0" w:lineRule="atLeast"/>
              <w:jc w:val="center"/>
              <w:rPr>
                <w:lang w:val="en-US"/>
                <w:rPrChange w:id="18250" w:author="phuong vu" w:date="2018-11-30T22:36:00Z">
                  <w:rPr>
                    <w:lang w:val="en-US"/>
                  </w:rPr>
                </w:rPrChange>
              </w:rPr>
              <w:pPrChange w:id="18251" w:author="phuong vu" w:date="2018-11-30T14:16:00Z">
                <w:pPr>
                  <w:spacing w:line="360" w:lineRule="auto"/>
                  <w:jc w:val="center"/>
                </w:pPr>
              </w:pPrChange>
            </w:pPr>
            <w:r w:rsidRPr="00920004">
              <w:rPr>
                <w:lang w:val="en-US"/>
                <w:rPrChange w:id="18252" w:author="phuong vu" w:date="2018-11-30T22:36:00Z">
                  <w:rPr>
                    <w:lang w:val="en-US"/>
                  </w:rPr>
                </w:rPrChange>
              </w:rPr>
              <w:t>2</w:t>
            </w:r>
          </w:p>
        </w:tc>
        <w:tc>
          <w:tcPr>
            <w:tcW w:w="1980" w:type="dxa"/>
          </w:tcPr>
          <w:p w14:paraId="4829F60E" w14:textId="241AC234" w:rsidR="00977C58" w:rsidRPr="00920004" w:rsidRDefault="00977C58" w:rsidP="00B7091A">
            <w:pPr>
              <w:rPr>
                <w:lang w:val="en-US"/>
                <w:rPrChange w:id="18253" w:author="phuong vu" w:date="2018-11-30T22:36:00Z">
                  <w:rPr>
                    <w:lang w:val="en-US"/>
                  </w:rPr>
                </w:rPrChange>
              </w:rPr>
              <w:pPrChange w:id="18254" w:author="phuong vu" w:date="2018-11-30T23:03:00Z">
                <w:pPr>
                  <w:spacing w:line="360" w:lineRule="auto"/>
                </w:pPr>
              </w:pPrChange>
            </w:pPr>
            <w:r w:rsidRPr="00920004">
              <w:rPr>
                <w:lang w:val="en-US"/>
                <w:rPrChange w:id="18255" w:author="phuong vu" w:date="2018-11-30T22:36:00Z">
                  <w:rPr>
                    <w:lang w:val="en-US"/>
                  </w:rPr>
                </w:rPrChange>
              </w:rPr>
              <w:t>button</w:t>
            </w:r>
          </w:p>
        </w:tc>
        <w:tc>
          <w:tcPr>
            <w:tcW w:w="2970" w:type="dxa"/>
          </w:tcPr>
          <w:p w14:paraId="6B6CA27E" w14:textId="77777777" w:rsidR="00977C58" w:rsidRPr="00920004" w:rsidRDefault="00DC4C5A" w:rsidP="00B7091A">
            <w:pPr>
              <w:rPr>
                <w:ins w:id="18256" w:author="phuong vu" w:date="2018-11-15T18:15:00Z"/>
                <w:lang w:val="en-US"/>
                <w:rPrChange w:id="18257" w:author="phuong vu" w:date="2018-11-30T22:36:00Z">
                  <w:rPr>
                    <w:ins w:id="18258" w:author="phuong vu" w:date="2018-11-15T18:15:00Z"/>
                    <w:lang w:val="en-US"/>
                  </w:rPr>
                </w:rPrChange>
              </w:rPr>
              <w:pPrChange w:id="18259" w:author="phuong vu" w:date="2018-11-30T23:03:00Z">
                <w:pPr>
                  <w:spacing w:line="360" w:lineRule="auto"/>
                </w:pPr>
              </w:pPrChange>
            </w:pPr>
            <w:r w:rsidRPr="00920004">
              <w:rPr>
                <w:lang w:val="en-US"/>
                <w:rPrChange w:id="18260" w:author="phuong vu" w:date="2018-11-30T22:36:00Z">
                  <w:rPr>
                    <w:lang w:val="en-US"/>
                  </w:rPr>
                </w:rPrChange>
              </w:rPr>
              <w:t>Xem chi tiết biên nhận</w:t>
            </w:r>
            <w:ins w:id="18261" w:author="phuong vu" w:date="2018-11-15T18:15:00Z">
              <w:r w:rsidR="003119BD" w:rsidRPr="00920004">
                <w:rPr>
                  <w:lang w:val="en-US"/>
                  <w:rPrChange w:id="18262" w:author="phuong vu" w:date="2018-11-30T22:36:00Z">
                    <w:rPr>
                      <w:lang w:val="en-US"/>
                    </w:rPr>
                  </w:rPrChange>
                </w:rPr>
                <w:t>.</w:t>
              </w:r>
            </w:ins>
          </w:p>
          <w:p w14:paraId="0CD14863" w14:textId="261E7D7C" w:rsidR="003119BD" w:rsidRPr="00920004" w:rsidRDefault="003119BD" w:rsidP="00B7091A">
            <w:pPr>
              <w:rPr>
                <w:lang w:val="en-US"/>
                <w:rPrChange w:id="18263" w:author="phuong vu" w:date="2018-11-30T22:36:00Z">
                  <w:rPr>
                    <w:lang w:val="en-US"/>
                  </w:rPr>
                </w:rPrChange>
              </w:rPr>
              <w:pPrChange w:id="18264" w:author="phuong vu" w:date="2018-11-30T23:03:00Z">
                <w:pPr>
                  <w:spacing w:line="360" w:lineRule="auto"/>
                </w:pPr>
              </w:pPrChange>
            </w:pPr>
            <w:ins w:id="18265" w:author="phuong vu" w:date="2018-11-15T18:15:00Z">
              <w:r w:rsidRPr="00920004">
                <w:rPr>
                  <w:lang w:val="en-US"/>
                  <w:rPrChange w:id="18266" w:author="phuong vu" w:date="2018-11-30T22:36:00Z">
                    <w:rPr>
                      <w:lang w:val="en-US"/>
                    </w:rPr>
                  </w:rPrChange>
                </w:rPr>
                <w:t>Chuyển đến trang xem chi tiết biên nhận ứng với đơn hàng</w:t>
              </w:r>
            </w:ins>
          </w:p>
        </w:tc>
        <w:tc>
          <w:tcPr>
            <w:tcW w:w="1266" w:type="dxa"/>
          </w:tcPr>
          <w:p w14:paraId="53D2B483" w14:textId="77777777" w:rsidR="00977C58" w:rsidRPr="00920004" w:rsidRDefault="00977C58" w:rsidP="00B7091A">
            <w:pPr>
              <w:rPr>
                <w:lang w:val="en-US"/>
                <w:rPrChange w:id="18267" w:author="phuong vu" w:date="2018-11-30T22:36:00Z">
                  <w:rPr>
                    <w:lang w:val="en-US"/>
                  </w:rPr>
                </w:rPrChange>
              </w:rPr>
              <w:pPrChange w:id="18268" w:author="phuong vu" w:date="2018-11-30T23:03:00Z">
                <w:pPr>
                  <w:spacing w:line="360" w:lineRule="auto"/>
                </w:pPr>
              </w:pPrChange>
            </w:pPr>
          </w:p>
        </w:tc>
        <w:tc>
          <w:tcPr>
            <w:tcW w:w="1756" w:type="dxa"/>
          </w:tcPr>
          <w:p w14:paraId="5563E86B" w14:textId="04339390" w:rsidR="00977C58" w:rsidRPr="00920004" w:rsidRDefault="00DC4C5A" w:rsidP="00B7091A">
            <w:pPr>
              <w:rPr>
                <w:lang w:val="en-US"/>
                <w:rPrChange w:id="18269" w:author="phuong vu" w:date="2018-11-30T22:36:00Z">
                  <w:rPr>
                    <w:lang w:val="en-US"/>
                  </w:rPr>
                </w:rPrChange>
              </w:rPr>
              <w:pPrChange w:id="18270" w:author="phuong vu" w:date="2018-11-30T23:03:00Z">
                <w:pPr>
                  <w:spacing w:line="360" w:lineRule="auto"/>
                </w:pPr>
              </w:pPrChange>
            </w:pPr>
            <w:r w:rsidRPr="00920004">
              <w:rPr>
                <w:lang w:val="en-US"/>
                <w:rPrChange w:id="18271" w:author="phuong vu" w:date="2018-11-30T22:36:00Z">
                  <w:rPr>
                    <w:lang w:val="en-US"/>
                  </w:rPr>
                </w:rPrChange>
              </w:rPr>
              <w:t xml:space="preserve">Nếu không tồn tại biên nhận sẽ ẩn </w:t>
            </w:r>
          </w:p>
        </w:tc>
      </w:tr>
      <w:tr w:rsidR="00977C58" w:rsidRPr="00920004" w14:paraId="090712BA" w14:textId="77777777" w:rsidTr="009A04B7">
        <w:tc>
          <w:tcPr>
            <w:tcW w:w="805" w:type="dxa"/>
          </w:tcPr>
          <w:p w14:paraId="29B3C737" w14:textId="6F662F7A" w:rsidR="00977C58" w:rsidRPr="00920004" w:rsidRDefault="00977C58" w:rsidP="00BD0851">
            <w:pPr>
              <w:spacing w:before="240" w:line="0" w:lineRule="atLeast"/>
              <w:jc w:val="center"/>
              <w:rPr>
                <w:lang w:val="en-US"/>
                <w:rPrChange w:id="18272" w:author="phuong vu" w:date="2018-11-30T22:36:00Z">
                  <w:rPr>
                    <w:lang w:val="en-US"/>
                  </w:rPr>
                </w:rPrChange>
              </w:rPr>
              <w:pPrChange w:id="18273" w:author="phuong vu" w:date="2018-11-30T14:16:00Z">
                <w:pPr>
                  <w:spacing w:line="360" w:lineRule="auto"/>
                  <w:jc w:val="center"/>
                </w:pPr>
              </w:pPrChange>
            </w:pPr>
            <w:r w:rsidRPr="00920004">
              <w:rPr>
                <w:lang w:val="en-US"/>
                <w:rPrChange w:id="18274" w:author="phuong vu" w:date="2018-11-30T22:36:00Z">
                  <w:rPr>
                    <w:lang w:val="en-US"/>
                  </w:rPr>
                </w:rPrChange>
              </w:rPr>
              <w:t>3</w:t>
            </w:r>
          </w:p>
        </w:tc>
        <w:tc>
          <w:tcPr>
            <w:tcW w:w="1980" w:type="dxa"/>
          </w:tcPr>
          <w:p w14:paraId="70EE558E" w14:textId="4E70CE44" w:rsidR="00977C58" w:rsidRPr="00920004" w:rsidRDefault="00977C58" w:rsidP="00B7091A">
            <w:pPr>
              <w:rPr>
                <w:lang w:val="en-US"/>
                <w:rPrChange w:id="18275" w:author="phuong vu" w:date="2018-11-30T22:36:00Z">
                  <w:rPr>
                    <w:lang w:val="en-US"/>
                  </w:rPr>
                </w:rPrChange>
              </w:rPr>
              <w:pPrChange w:id="18276" w:author="phuong vu" w:date="2018-11-30T23:03:00Z">
                <w:pPr>
                  <w:spacing w:line="360" w:lineRule="auto"/>
                </w:pPr>
              </w:pPrChange>
            </w:pPr>
            <w:r w:rsidRPr="00920004">
              <w:rPr>
                <w:lang w:val="en-US"/>
                <w:rPrChange w:id="18277" w:author="phuong vu" w:date="2018-11-30T22:36:00Z">
                  <w:rPr>
                    <w:lang w:val="en-US"/>
                  </w:rPr>
                </w:rPrChange>
              </w:rPr>
              <w:t>span</w:t>
            </w:r>
          </w:p>
        </w:tc>
        <w:tc>
          <w:tcPr>
            <w:tcW w:w="2970" w:type="dxa"/>
          </w:tcPr>
          <w:p w14:paraId="02551ADB" w14:textId="663AA98F" w:rsidR="00977C58" w:rsidRPr="00920004" w:rsidRDefault="00977C58" w:rsidP="00B7091A">
            <w:pPr>
              <w:rPr>
                <w:lang w:val="en-US"/>
                <w:rPrChange w:id="18278" w:author="phuong vu" w:date="2018-11-30T22:36:00Z">
                  <w:rPr>
                    <w:lang w:val="en-US"/>
                  </w:rPr>
                </w:rPrChange>
              </w:rPr>
              <w:pPrChange w:id="18279" w:author="phuong vu" w:date="2018-11-30T23:03:00Z">
                <w:pPr>
                  <w:spacing w:line="360" w:lineRule="auto"/>
                </w:pPr>
              </w:pPrChange>
            </w:pPr>
            <w:r w:rsidRPr="00920004">
              <w:rPr>
                <w:lang w:val="en-US"/>
                <w:rPrChange w:id="18280" w:author="phuong vu" w:date="2018-11-30T22:36:00Z">
                  <w:rPr>
                    <w:lang w:val="en-US"/>
                  </w:rPr>
                </w:rPrChange>
              </w:rPr>
              <w:t>Hiển thị thông tin đơn hàng</w:t>
            </w:r>
          </w:p>
        </w:tc>
        <w:tc>
          <w:tcPr>
            <w:tcW w:w="1266" w:type="dxa"/>
          </w:tcPr>
          <w:p w14:paraId="15F3F730" w14:textId="77777777" w:rsidR="00977C58" w:rsidRPr="00920004" w:rsidRDefault="00977C58" w:rsidP="00B7091A">
            <w:pPr>
              <w:rPr>
                <w:lang w:val="en-US"/>
                <w:rPrChange w:id="18281" w:author="phuong vu" w:date="2018-11-30T22:36:00Z">
                  <w:rPr>
                    <w:lang w:val="en-US"/>
                  </w:rPr>
                </w:rPrChange>
              </w:rPr>
              <w:pPrChange w:id="18282" w:author="phuong vu" w:date="2018-11-30T23:03:00Z">
                <w:pPr>
                  <w:spacing w:line="360" w:lineRule="auto"/>
                </w:pPr>
              </w:pPrChange>
            </w:pPr>
          </w:p>
        </w:tc>
        <w:tc>
          <w:tcPr>
            <w:tcW w:w="1756" w:type="dxa"/>
          </w:tcPr>
          <w:p w14:paraId="4B5EA5AF" w14:textId="77777777" w:rsidR="00977C58" w:rsidRPr="00920004" w:rsidRDefault="00977C58" w:rsidP="00B7091A">
            <w:pPr>
              <w:rPr>
                <w:lang w:val="en-US"/>
                <w:rPrChange w:id="18283" w:author="phuong vu" w:date="2018-11-30T22:36:00Z">
                  <w:rPr>
                    <w:lang w:val="en-US"/>
                  </w:rPr>
                </w:rPrChange>
              </w:rPr>
              <w:pPrChange w:id="18284" w:author="phuong vu" w:date="2018-11-30T23:03:00Z">
                <w:pPr>
                  <w:spacing w:line="360" w:lineRule="auto"/>
                </w:pPr>
              </w:pPrChange>
            </w:pPr>
          </w:p>
        </w:tc>
      </w:tr>
      <w:tr w:rsidR="00977C58" w:rsidRPr="00920004" w14:paraId="7B3ED400" w14:textId="77777777" w:rsidTr="009A04B7">
        <w:tc>
          <w:tcPr>
            <w:tcW w:w="805" w:type="dxa"/>
          </w:tcPr>
          <w:p w14:paraId="6538A787" w14:textId="3457F704" w:rsidR="00977C58" w:rsidRPr="00920004" w:rsidRDefault="00977C58" w:rsidP="00BD0851">
            <w:pPr>
              <w:spacing w:before="240" w:line="0" w:lineRule="atLeast"/>
              <w:jc w:val="center"/>
              <w:rPr>
                <w:lang w:val="en-US"/>
                <w:rPrChange w:id="18285" w:author="phuong vu" w:date="2018-11-30T22:36:00Z">
                  <w:rPr>
                    <w:lang w:val="en-US"/>
                  </w:rPr>
                </w:rPrChange>
              </w:rPr>
              <w:pPrChange w:id="18286" w:author="phuong vu" w:date="2018-11-30T14:16:00Z">
                <w:pPr>
                  <w:spacing w:line="360" w:lineRule="auto"/>
                  <w:jc w:val="center"/>
                </w:pPr>
              </w:pPrChange>
            </w:pPr>
            <w:r w:rsidRPr="00920004">
              <w:rPr>
                <w:lang w:val="en-US"/>
                <w:rPrChange w:id="18287" w:author="phuong vu" w:date="2018-11-30T22:36:00Z">
                  <w:rPr>
                    <w:lang w:val="en-US"/>
                  </w:rPr>
                </w:rPrChange>
              </w:rPr>
              <w:lastRenderedPageBreak/>
              <w:t>4</w:t>
            </w:r>
          </w:p>
        </w:tc>
        <w:tc>
          <w:tcPr>
            <w:tcW w:w="1980" w:type="dxa"/>
          </w:tcPr>
          <w:p w14:paraId="497FC0DB" w14:textId="5A139431" w:rsidR="00977C58" w:rsidRPr="00920004" w:rsidRDefault="00977C58" w:rsidP="00B7091A">
            <w:pPr>
              <w:rPr>
                <w:lang w:val="en-US"/>
                <w:rPrChange w:id="18288" w:author="phuong vu" w:date="2018-11-30T22:36:00Z">
                  <w:rPr>
                    <w:lang w:val="en-US"/>
                  </w:rPr>
                </w:rPrChange>
              </w:rPr>
              <w:pPrChange w:id="18289" w:author="phuong vu" w:date="2018-11-30T23:03:00Z">
                <w:pPr>
                  <w:spacing w:line="360" w:lineRule="auto"/>
                </w:pPr>
              </w:pPrChange>
            </w:pPr>
            <w:r w:rsidRPr="00920004">
              <w:rPr>
                <w:lang w:val="en-US"/>
                <w:rPrChange w:id="18290" w:author="phuong vu" w:date="2018-11-30T22:36:00Z">
                  <w:rPr>
                    <w:lang w:val="en-US"/>
                  </w:rPr>
                </w:rPrChange>
              </w:rPr>
              <w:t>table</w:t>
            </w:r>
          </w:p>
        </w:tc>
        <w:tc>
          <w:tcPr>
            <w:tcW w:w="2970" w:type="dxa"/>
          </w:tcPr>
          <w:p w14:paraId="3767D602" w14:textId="77777777" w:rsidR="00495D42" w:rsidRPr="00920004" w:rsidRDefault="00977C58" w:rsidP="00B7091A">
            <w:pPr>
              <w:rPr>
                <w:ins w:id="18291" w:author="phuong vu" w:date="2018-11-15T18:14:00Z"/>
                <w:lang w:val="en-US"/>
                <w:rPrChange w:id="18292" w:author="phuong vu" w:date="2018-11-30T22:36:00Z">
                  <w:rPr>
                    <w:ins w:id="18293" w:author="phuong vu" w:date="2018-11-15T18:14:00Z"/>
                    <w:lang w:val="en-US"/>
                  </w:rPr>
                </w:rPrChange>
              </w:rPr>
              <w:pPrChange w:id="18294" w:author="phuong vu" w:date="2018-11-30T23:03:00Z">
                <w:pPr>
                  <w:spacing w:line="360" w:lineRule="auto"/>
                </w:pPr>
              </w:pPrChange>
            </w:pPr>
            <w:r w:rsidRPr="00920004">
              <w:rPr>
                <w:lang w:val="en-US"/>
                <w:rPrChange w:id="18295" w:author="phuong vu" w:date="2018-11-30T22:36:00Z">
                  <w:rPr>
                    <w:lang w:val="en-US"/>
                  </w:rPr>
                </w:rPrChange>
              </w:rPr>
              <w:t>Hiển thị chi tiết đơn hàng</w:t>
            </w:r>
            <w:ins w:id="18296" w:author="phuong vu" w:date="2018-11-15T18:13:00Z">
              <w:r w:rsidR="00495D42" w:rsidRPr="00920004">
                <w:rPr>
                  <w:lang w:val="en-US"/>
                  <w:rPrChange w:id="18297" w:author="phuong vu" w:date="2018-11-30T22:36:00Z">
                    <w:rPr>
                      <w:lang w:val="en-US"/>
                    </w:rPr>
                  </w:rPrChange>
                </w:rPr>
                <w:t xml:space="preserve"> (số thứ tự, loại dịch vụ, quần áo, số lượng,</w:t>
              </w:r>
            </w:ins>
            <w:ins w:id="18298" w:author="phuong vu" w:date="2018-11-15T18:14:00Z">
              <w:r w:rsidR="00495D42" w:rsidRPr="00920004">
                <w:rPr>
                  <w:lang w:val="en-US"/>
                  <w:rPrChange w:id="18299" w:author="phuong vu" w:date="2018-11-30T22:36:00Z">
                    <w:rPr>
                      <w:lang w:val="en-US"/>
                    </w:rPr>
                  </w:rPrChange>
                </w:rPr>
                <w:t xml:space="preserve"> đơn vị tính, đơn giá, số lượng, tổng cộng, chi tiết thêm).</w:t>
              </w:r>
            </w:ins>
          </w:p>
          <w:p w14:paraId="7181F4B6" w14:textId="77777777" w:rsidR="00495D42" w:rsidRPr="00920004" w:rsidRDefault="00495D42" w:rsidP="00B7091A">
            <w:pPr>
              <w:rPr>
                <w:ins w:id="18300" w:author="phuong vu" w:date="2018-11-15T18:14:00Z"/>
                <w:lang w:val="en-US"/>
                <w:rPrChange w:id="18301" w:author="phuong vu" w:date="2018-11-30T22:36:00Z">
                  <w:rPr>
                    <w:ins w:id="18302" w:author="phuong vu" w:date="2018-11-15T18:14:00Z"/>
                    <w:lang w:val="en-US"/>
                  </w:rPr>
                </w:rPrChange>
              </w:rPr>
              <w:pPrChange w:id="18303" w:author="phuong vu" w:date="2018-11-30T23:03:00Z">
                <w:pPr>
                  <w:spacing w:line="360" w:lineRule="auto"/>
                </w:pPr>
              </w:pPrChange>
            </w:pPr>
            <w:ins w:id="18304" w:author="phuong vu" w:date="2018-11-15T18:14:00Z">
              <w:r w:rsidRPr="00920004">
                <w:rPr>
                  <w:lang w:val="en-US"/>
                  <w:rPrChange w:id="18305" w:author="phuong vu" w:date="2018-11-30T22:36:00Z">
                    <w:rPr>
                      <w:lang w:val="en-US"/>
                    </w:rPr>
                  </w:rPrChange>
                </w:rPr>
                <w:t>Chi tiết thêm bao gồm:</w:t>
              </w:r>
            </w:ins>
          </w:p>
          <w:p w14:paraId="3C6B4394" w14:textId="77777777" w:rsidR="00495D42" w:rsidRPr="00920004" w:rsidRDefault="00495D42" w:rsidP="00B7091A">
            <w:pPr>
              <w:rPr>
                <w:ins w:id="18306" w:author="phuong vu" w:date="2018-11-15T18:14:00Z"/>
                <w:lang w:val="en-US"/>
                <w:rPrChange w:id="18307" w:author="phuong vu" w:date="2018-11-30T22:36:00Z">
                  <w:rPr>
                    <w:ins w:id="18308" w:author="phuong vu" w:date="2018-11-15T18:14:00Z"/>
                    <w:lang w:val="en-US"/>
                  </w:rPr>
                </w:rPrChange>
              </w:rPr>
              <w:pPrChange w:id="18309" w:author="phuong vu" w:date="2018-11-30T23:03:00Z">
                <w:pPr>
                  <w:pStyle w:val="ListParagraph"/>
                  <w:numPr>
                    <w:numId w:val="31"/>
                  </w:numPr>
                  <w:spacing w:line="360" w:lineRule="auto"/>
                  <w:ind w:hanging="360"/>
                </w:pPr>
              </w:pPrChange>
            </w:pPr>
            <w:ins w:id="18310" w:author="phuong vu" w:date="2018-11-15T18:14:00Z">
              <w:r w:rsidRPr="00920004">
                <w:rPr>
                  <w:lang w:val="en-US"/>
                  <w:rPrChange w:id="18311" w:author="phuong vu" w:date="2018-11-30T22:36:00Z">
                    <w:rPr>
                      <w:lang w:val="en-US"/>
                    </w:rPr>
                  </w:rPrChange>
                </w:rPr>
                <w:t>Chất liệu</w:t>
              </w:r>
            </w:ins>
          </w:p>
          <w:p w14:paraId="1CDB125E" w14:textId="77777777" w:rsidR="00495D42" w:rsidRPr="00920004" w:rsidRDefault="00495D42" w:rsidP="00B7091A">
            <w:pPr>
              <w:rPr>
                <w:ins w:id="18312" w:author="phuong vu" w:date="2018-11-15T18:14:00Z"/>
                <w:lang w:val="en-US"/>
                <w:rPrChange w:id="18313" w:author="phuong vu" w:date="2018-11-30T22:36:00Z">
                  <w:rPr>
                    <w:ins w:id="18314" w:author="phuong vu" w:date="2018-11-15T18:14:00Z"/>
                    <w:lang w:val="en-US"/>
                  </w:rPr>
                </w:rPrChange>
              </w:rPr>
              <w:pPrChange w:id="18315" w:author="phuong vu" w:date="2018-11-30T23:03:00Z">
                <w:pPr>
                  <w:pStyle w:val="ListParagraph"/>
                  <w:numPr>
                    <w:numId w:val="31"/>
                  </w:numPr>
                  <w:spacing w:line="360" w:lineRule="auto"/>
                  <w:ind w:hanging="360"/>
                </w:pPr>
              </w:pPrChange>
            </w:pPr>
            <w:ins w:id="18316" w:author="phuong vu" w:date="2018-11-15T18:14:00Z">
              <w:r w:rsidRPr="00920004">
                <w:rPr>
                  <w:lang w:val="en-US"/>
                  <w:rPrChange w:id="18317" w:author="phuong vu" w:date="2018-11-30T22:36:00Z">
                    <w:rPr>
                      <w:lang w:val="en-US"/>
                    </w:rPr>
                  </w:rPrChange>
                </w:rPr>
                <w:t>Màu sắc</w:t>
              </w:r>
            </w:ins>
          </w:p>
          <w:p w14:paraId="5EF2224D" w14:textId="77777777" w:rsidR="00495D42" w:rsidRPr="00920004" w:rsidRDefault="00495D42" w:rsidP="00B7091A">
            <w:pPr>
              <w:rPr>
                <w:ins w:id="18318" w:author="phuong vu" w:date="2018-11-15T18:14:00Z"/>
                <w:lang w:val="en-US"/>
                <w:rPrChange w:id="18319" w:author="phuong vu" w:date="2018-11-30T22:36:00Z">
                  <w:rPr>
                    <w:ins w:id="18320" w:author="phuong vu" w:date="2018-11-15T18:14:00Z"/>
                    <w:lang w:val="en-US"/>
                  </w:rPr>
                </w:rPrChange>
              </w:rPr>
              <w:pPrChange w:id="18321" w:author="phuong vu" w:date="2018-11-30T23:03:00Z">
                <w:pPr>
                  <w:pStyle w:val="ListParagraph"/>
                  <w:numPr>
                    <w:numId w:val="31"/>
                  </w:numPr>
                  <w:spacing w:line="360" w:lineRule="auto"/>
                  <w:ind w:hanging="360"/>
                </w:pPr>
              </w:pPrChange>
            </w:pPr>
            <w:ins w:id="18322" w:author="phuong vu" w:date="2018-11-15T18:14:00Z">
              <w:r w:rsidRPr="00920004">
                <w:rPr>
                  <w:lang w:val="en-US"/>
                  <w:rPrChange w:id="18323" w:author="phuong vu" w:date="2018-11-30T22:36:00Z">
                    <w:rPr>
                      <w:lang w:val="en-US"/>
                    </w:rPr>
                  </w:rPrChange>
                </w:rPr>
                <w:t>Nhãn hiệu</w:t>
              </w:r>
            </w:ins>
          </w:p>
          <w:p w14:paraId="45167118" w14:textId="22FA4DD2" w:rsidR="00495D42" w:rsidRPr="00920004" w:rsidRDefault="00495D42" w:rsidP="00B7091A">
            <w:pPr>
              <w:rPr>
                <w:lang w:val="en-US"/>
                <w:rPrChange w:id="18324" w:author="phuong vu" w:date="2018-11-30T22:36:00Z">
                  <w:rPr>
                    <w:lang w:val="en-US"/>
                  </w:rPr>
                </w:rPrChange>
              </w:rPr>
              <w:pPrChange w:id="18325" w:author="phuong vu" w:date="2018-11-30T23:03:00Z">
                <w:pPr>
                  <w:spacing w:line="360" w:lineRule="auto"/>
                </w:pPr>
              </w:pPrChange>
            </w:pPr>
            <w:ins w:id="18326" w:author="phuong vu" w:date="2018-11-15T18:15:00Z">
              <w:r w:rsidRPr="00920004">
                <w:rPr>
                  <w:lang w:val="en-US"/>
                  <w:rPrChange w:id="18327" w:author="phuong vu" w:date="2018-11-30T22:36:00Z">
                    <w:rPr>
                      <w:lang w:val="en-US"/>
                    </w:rPr>
                  </w:rPrChange>
                </w:rPr>
                <w:t>Ghi chú</w:t>
              </w:r>
            </w:ins>
          </w:p>
        </w:tc>
        <w:tc>
          <w:tcPr>
            <w:tcW w:w="1266" w:type="dxa"/>
          </w:tcPr>
          <w:p w14:paraId="08FD6FE7" w14:textId="61C93AF5" w:rsidR="00977C58" w:rsidRPr="00920004" w:rsidRDefault="00977C58" w:rsidP="00B7091A">
            <w:pPr>
              <w:rPr>
                <w:lang w:val="en-US"/>
                <w:rPrChange w:id="18328" w:author="phuong vu" w:date="2018-11-30T22:36:00Z">
                  <w:rPr>
                    <w:lang w:val="en-US"/>
                  </w:rPr>
                </w:rPrChange>
              </w:rPr>
              <w:pPrChange w:id="18329" w:author="phuong vu" w:date="2018-11-30T23:03:00Z">
                <w:pPr>
                  <w:spacing w:line="360" w:lineRule="auto"/>
                  <w:jc w:val="left"/>
                </w:pPr>
              </w:pPrChange>
            </w:pPr>
            <w:r w:rsidRPr="00920004">
              <w:rPr>
                <w:lang w:val="en-US"/>
                <w:rPrChange w:id="18330" w:author="phuong vu" w:date="2018-11-30T22:36:00Z">
                  <w:rPr>
                    <w:lang w:val="en-US"/>
                  </w:rPr>
                </w:rPrChange>
              </w:rPr>
              <w:t>Không có dữ liệu nếu rỗng</w:t>
            </w:r>
          </w:p>
        </w:tc>
        <w:tc>
          <w:tcPr>
            <w:tcW w:w="1756" w:type="dxa"/>
          </w:tcPr>
          <w:p w14:paraId="7DBA9DA6" w14:textId="77777777" w:rsidR="00977C58" w:rsidRPr="00920004" w:rsidRDefault="00977C58" w:rsidP="00B7091A">
            <w:pPr>
              <w:rPr>
                <w:lang w:val="en-US"/>
                <w:rPrChange w:id="18331" w:author="phuong vu" w:date="2018-11-30T22:36:00Z">
                  <w:rPr>
                    <w:lang w:val="en-US"/>
                  </w:rPr>
                </w:rPrChange>
              </w:rPr>
              <w:pPrChange w:id="18332" w:author="phuong vu" w:date="2018-11-30T23:03:00Z">
                <w:pPr>
                  <w:spacing w:line="360" w:lineRule="auto"/>
                </w:pPr>
              </w:pPrChange>
            </w:pPr>
          </w:p>
        </w:tc>
      </w:tr>
      <w:tr w:rsidR="00977C58" w:rsidRPr="00920004" w14:paraId="1553A894" w14:textId="77777777" w:rsidTr="009A04B7">
        <w:tc>
          <w:tcPr>
            <w:tcW w:w="805" w:type="dxa"/>
          </w:tcPr>
          <w:p w14:paraId="665F6B39" w14:textId="4576F5AE" w:rsidR="00977C58" w:rsidRPr="00920004" w:rsidRDefault="00977C58" w:rsidP="00BD0851">
            <w:pPr>
              <w:spacing w:before="240" w:line="0" w:lineRule="atLeast"/>
              <w:jc w:val="center"/>
              <w:rPr>
                <w:lang w:val="en-US"/>
                <w:rPrChange w:id="18333" w:author="phuong vu" w:date="2018-11-30T22:36:00Z">
                  <w:rPr>
                    <w:lang w:val="en-US"/>
                  </w:rPr>
                </w:rPrChange>
              </w:rPr>
              <w:pPrChange w:id="18334" w:author="phuong vu" w:date="2018-11-30T14:16:00Z">
                <w:pPr>
                  <w:spacing w:line="360" w:lineRule="auto"/>
                  <w:jc w:val="center"/>
                </w:pPr>
              </w:pPrChange>
            </w:pPr>
            <w:r w:rsidRPr="00920004">
              <w:rPr>
                <w:lang w:val="en-US"/>
                <w:rPrChange w:id="18335" w:author="phuong vu" w:date="2018-11-30T22:36:00Z">
                  <w:rPr>
                    <w:lang w:val="en-US"/>
                  </w:rPr>
                </w:rPrChange>
              </w:rPr>
              <w:t>5</w:t>
            </w:r>
          </w:p>
        </w:tc>
        <w:tc>
          <w:tcPr>
            <w:tcW w:w="1980" w:type="dxa"/>
          </w:tcPr>
          <w:p w14:paraId="75A15860" w14:textId="2D437CF9" w:rsidR="00977C58" w:rsidRPr="00920004" w:rsidRDefault="00977C58" w:rsidP="00B7091A">
            <w:pPr>
              <w:rPr>
                <w:lang w:val="en-US"/>
                <w:rPrChange w:id="18336" w:author="phuong vu" w:date="2018-11-30T22:36:00Z">
                  <w:rPr>
                    <w:lang w:val="en-US"/>
                  </w:rPr>
                </w:rPrChange>
              </w:rPr>
              <w:pPrChange w:id="18337" w:author="phuong vu" w:date="2018-11-30T23:03:00Z">
                <w:pPr>
                  <w:spacing w:line="360" w:lineRule="auto"/>
                </w:pPr>
              </w:pPrChange>
            </w:pPr>
            <w:r w:rsidRPr="00920004">
              <w:rPr>
                <w:lang w:val="en-US"/>
                <w:rPrChange w:id="18338" w:author="phuong vu" w:date="2018-11-30T22:36:00Z">
                  <w:rPr>
                    <w:lang w:val="en-US"/>
                  </w:rPr>
                </w:rPrChange>
              </w:rPr>
              <w:t>button</w:t>
            </w:r>
          </w:p>
        </w:tc>
        <w:tc>
          <w:tcPr>
            <w:tcW w:w="2970" w:type="dxa"/>
          </w:tcPr>
          <w:p w14:paraId="49C83F94" w14:textId="6AE3C67F" w:rsidR="00977C58" w:rsidRPr="00920004" w:rsidRDefault="00977C58" w:rsidP="00B7091A">
            <w:pPr>
              <w:rPr>
                <w:lang w:val="en-US"/>
                <w:rPrChange w:id="18339" w:author="phuong vu" w:date="2018-11-30T22:36:00Z">
                  <w:rPr>
                    <w:lang w:val="en-US"/>
                  </w:rPr>
                </w:rPrChange>
              </w:rPr>
              <w:pPrChange w:id="18340" w:author="phuong vu" w:date="2018-11-30T23:03:00Z">
                <w:pPr>
                  <w:spacing w:line="360" w:lineRule="auto"/>
                </w:pPr>
              </w:pPrChange>
            </w:pPr>
            <w:r w:rsidRPr="00920004">
              <w:rPr>
                <w:lang w:val="en-US"/>
                <w:rPrChange w:id="18341" w:author="phuong vu" w:date="2018-11-30T22:36:00Z">
                  <w:rPr>
                    <w:lang w:val="en-US"/>
                  </w:rPr>
                </w:rPrChange>
              </w:rPr>
              <w:t>Quay lại trang trước</w:t>
            </w:r>
          </w:p>
        </w:tc>
        <w:tc>
          <w:tcPr>
            <w:tcW w:w="1266" w:type="dxa"/>
          </w:tcPr>
          <w:p w14:paraId="223BEF67" w14:textId="77777777" w:rsidR="00977C58" w:rsidRPr="00920004" w:rsidRDefault="00977C58" w:rsidP="00B7091A">
            <w:pPr>
              <w:rPr>
                <w:lang w:val="en-US"/>
                <w:rPrChange w:id="18342" w:author="phuong vu" w:date="2018-11-30T22:36:00Z">
                  <w:rPr>
                    <w:lang w:val="en-US"/>
                  </w:rPr>
                </w:rPrChange>
              </w:rPr>
              <w:pPrChange w:id="18343" w:author="phuong vu" w:date="2018-11-30T23:03:00Z">
                <w:pPr>
                  <w:spacing w:line="360" w:lineRule="auto"/>
                  <w:jc w:val="left"/>
                </w:pPr>
              </w:pPrChange>
            </w:pPr>
          </w:p>
        </w:tc>
        <w:tc>
          <w:tcPr>
            <w:tcW w:w="1756" w:type="dxa"/>
          </w:tcPr>
          <w:p w14:paraId="705C05B3" w14:textId="77777777" w:rsidR="00977C58" w:rsidRPr="00920004" w:rsidRDefault="00977C58" w:rsidP="00B7091A">
            <w:pPr>
              <w:rPr>
                <w:lang w:val="en-US"/>
                <w:rPrChange w:id="18344" w:author="phuong vu" w:date="2018-11-30T22:36:00Z">
                  <w:rPr>
                    <w:lang w:val="en-US"/>
                  </w:rPr>
                </w:rPrChange>
              </w:rPr>
              <w:pPrChange w:id="18345" w:author="phuong vu" w:date="2018-11-30T23:03:00Z">
                <w:pPr>
                  <w:spacing w:line="360" w:lineRule="auto"/>
                </w:pPr>
              </w:pPrChange>
            </w:pPr>
          </w:p>
        </w:tc>
      </w:tr>
    </w:tbl>
    <w:p w14:paraId="07FFEA96" w14:textId="26585F6D" w:rsidR="00977C58" w:rsidRPr="00920004" w:rsidRDefault="007267DC" w:rsidP="00A17FA5">
      <w:pPr>
        <w:pStyle w:val="Caption"/>
        <w:rPr>
          <w:lang w:val="en-US"/>
          <w:rPrChange w:id="18346" w:author="phuong vu" w:date="2018-11-30T22:36:00Z">
            <w:rPr>
              <w:lang w:val="en-US"/>
            </w:rPr>
          </w:rPrChange>
        </w:rPr>
        <w:pPrChange w:id="18347" w:author="phuong vu" w:date="2018-11-30T22:42:00Z">
          <w:pPr/>
        </w:pPrChange>
      </w:pPr>
      <w:bookmarkStart w:id="18348" w:name="_Toc531381612"/>
      <w:ins w:id="18349" w:author="phuong vu" w:date="2018-11-26T13:38:00Z">
        <w:r w:rsidRPr="00920004">
          <w:rPr>
            <w:rPrChange w:id="18350" w:author="phuong vu" w:date="2018-11-30T22:36:00Z">
              <w:rPr/>
            </w:rPrChange>
          </w:rPr>
          <w:t xml:space="preserve">Bảng </w:t>
        </w:r>
      </w:ins>
      <w:ins w:id="18351" w:author="phuong vu" w:date="2018-11-30T14:54:00Z">
        <w:r w:rsidR="00D632EE" w:rsidRPr="00920004">
          <w:rPr>
            <w:rPrChange w:id="18352" w:author="phuong vu" w:date="2018-11-30T22:36:00Z">
              <w:rPr/>
            </w:rPrChange>
          </w:rPr>
          <w:fldChar w:fldCharType="begin"/>
        </w:r>
        <w:r w:rsidR="00D632EE" w:rsidRPr="00920004">
          <w:rPr>
            <w:rPrChange w:id="18353" w:author="phuong vu" w:date="2018-11-30T22:36:00Z">
              <w:rPr/>
            </w:rPrChange>
          </w:rPr>
          <w:instrText xml:space="preserve"> STYLEREF 1 \s </w:instrText>
        </w:r>
      </w:ins>
      <w:r w:rsidR="00D632EE" w:rsidRPr="00920004">
        <w:rPr>
          <w:rPrChange w:id="18354" w:author="phuong vu" w:date="2018-11-30T22:36:00Z">
            <w:rPr/>
          </w:rPrChange>
        </w:rPr>
        <w:fldChar w:fldCharType="separate"/>
      </w:r>
      <w:r w:rsidR="00B5490C">
        <w:rPr>
          <w:noProof/>
        </w:rPr>
        <w:t>3</w:t>
      </w:r>
      <w:ins w:id="18355" w:author="phuong vu" w:date="2018-11-30T14:54:00Z">
        <w:r w:rsidR="00D632EE" w:rsidRPr="00920004">
          <w:rPr>
            <w:rPrChange w:id="18356" w:author="phuong vu" w:date="2018-11-30T22:36:00Z">
              <w:rPr/>
            </w:rPrChange>
          </w:rPr>
          <w:fldChar w:fldCharType="end"/>
        </w:r>
        <w:r w:rsidR="00D632EE" w:rsidRPr="00920004">
          <w:rPr>
            <w:rPrChange w:id="18357" w:author="phuong vu" w:date="2018-11-30T22:36:00Z">
              <w:rPr/>
            </w:rPrChange>
          </w:rPr>
          <w:t>.</w:t>
        </w:r>
        <w:r w:rsidR="00D632EE" w:rsidRPr="00920004">
          <w:rPr>
            <w:rPrChange w:id="18358" w:author="phuong vu" w:date="2018-11-30T22:36:00Z">
              <w:rPr/>
            </w:rPrChange>
          </w:rPr>
          <w:fldChar w:fldCharType="begin"/>
        </w:r>
        <w:r w:rsidR="00D632EE" w:rsidRPr="00920004">
          <w:rPr>
            <w:rPrChange w:id="18359" w:author="phuong vu" w:date="2018-11-30T22:36:00Z">
              <w:rPr/>
            </w:rPrChange>
          </w:rPr>
          <w:instrText xml:space="preserve"> SEQ Bảng \* ARABIC \s 1 </w:instrText>
        </w:r>
      </w:ins>
      <w:r w:rsidR="00D632EE" w:rsidRPr="00920004">
        <w:rPr>
          <w:rPrChange w:id="18360" w:author="phuong vu" w:date="2018-11-30T22:36:00Z">
            <w:rPr/>
          </w:rPrChange>
        </w:rPr>
        <w:fldChar w:fldCharType="separate"/>
      </w:r>
      <w:ins w:id="18361" w:author="phuong vu" w:date="2018-11-30T22:44:00Z">
        <w:r w:rsidR="00B5490C">
          <w:rPr>
            <w:noProof/>
          </w:rPr>
          <w:t>4</w:t>
        </w:r>
      </w:ins>
      <w:ins w:id="18362" w:author="phuong vu" w:date="2018-11-30T14:54:00Z">
        <w:r w:rsidR="00D632EE" w:rsidRPr="00920004">
          <w:rPr>
            <w:rPrChange w:id="18363" w:author="phuong vu" w:date="2018-11-30T22:36:00Z">
              <w:rPr/>
            </w:rPrChange>
          </w:rPr>
          <w:fldChar w:fldCharType="end"/>
        </w:r>
      </w:ins>
      <w:ins w:id="18364" w:author="phuong vu" w:date="2018-11-26T13:38:00Z">
        <w:r w:rsidRPr="00920004">
          <w:rPr>
            <w:lang w:val="en-US"/>
            <w:rPrChange w:id="18365" w:author="phuong vu" w:date="2018-11-30T22:36:00Z">
              <w:rPr>
                <w:lang w:val="en-US"/>
              </w:rPr>
            </w:rPrChange>
          </w:rPr>
          <w:t xml:space="preserve"> Các thành phần giao diện xem chi tiết đơn hàng</w:t>
        </w:r>
      </w:ins>
      <w:bookmarkEnd w:id="18348"/>
    </w:p>
    <w:p w14:paraId="5B453945" w14:textId="03FEBD55" w:rsidR="00070C2F" w:rsidRPr="00920004" w:rsidRDefault="00070C2F" w:rsidP="00B7091A">
      <w:pPr>
        <w:pStyle w:val="Heading6"/>
        <w:numPr>
          <w:ilvl w:val="0"/>
          <w:numId w:val="85"/>
        </w:numPr>
        <w:spacing w:before="240" w:line="0" w:lineRule="atLeast"/>
        <w:rPr>
          <w:rFonts w:cstheme="majorHAnsi"/>
          <w:lang w:val="en-US"/>
          <w:rPrChange w:id="18366" w:author="phuong vu" w:date="2018-11-30T22:36:00Z">
            <w:rPr>
              <w:lang w:val="en-US"/>
            </w:rPr>
          </w:rPrChange>
        </w:rPr>
        <w:pPrChange w:id="18367" w:author="phuong vu" w:date="2018-11-30T23:07:00Z">
          <w:pPr>
            <w:pStyle w:val="Heading6"/>
          </w:pPr>
        </w:pPrChange>
      </w:pPr>
      <w:r w:rsidRPr="00920004">
        <w:rPr>
          <w:rFonts w:cstheme="majorHAnsi"/>
          <w:lang w:val="en-US"/>
          <w:rPrChange w:id="18368"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RPr="00920004" w14:paraId="793C963E" w14:textId="77777777" w:rsidTr="009A04B7">
        <w:tc>
          <w:tcPr>
            <w:tcW w:w="805" w:type="dxa"/>
            <w:vMerge w:val="restart"/>
            <w:vAlign w:val="center"/>
          </w:tcPr>
          <w:p w14:paraId="731317C0" w14:textId="77777777" w:rsidR="00977C58" w:rsidRPr="00E64310" w:rsidRDefault="00977C58" w:rsidP="00E64310">
            <w:pPr>
              <w:jc w:val="center"/>
              <w:rPr>
                <w:b/>
                <w:lang w:val="en-US"/>
                <w:rPrChange w:id="18369" w:author="phuong vu" w:date="2018-11-30T23:12:00Z">
                  <w:rPr>
                    <w:b/>
                    <w:lang w:val="en-US"/>
                  </w:rPr>
                </w:rPrChange>
              </w:rPr>
              <w:pPrChange w:id="18370" w:author="phuong vu" w:date="2018-11-30T23:12:00Z">
                <w:pPr>
                  <w:spacing w:line="360" w:lineRule="auto"/>
                  <w:jc w:val="center"/>
                </w:pPr>
              </w:pPrChange>
            </w:pPr>
            <w:r w:rsidRPr="00E64310">
              <w:rPr>
                <w:b/>
                <w:lang w:val="en-US"/>
                <w:rPrChange w:id="18371" w:author="phuong vu" w:date="2018-11-30T23:12:00Z">
                  <w:rPr>
                    <w:b/>
                    <w:lang w:val="en-US"/>
                  </w:rPr>
                </w:rPrChange>
              </w:rPr>
              <w:t>STT</w:t>
            </w:r>
          </w:p>
        </w:tc>
        <w:tc>
          <w:tcPr>
            <w:tcW w:w="2120" w:type="dxa"/>
            <w:vMerge w:val="restart"/>
            <w:vAlign w:val="center"/>
          </w:tcPr>
          <w:p w14:paraId="3E832320" w14:textId="77777777" w:rsidR="00977C58" w:rsidRPr="00E64310" w:rsidRDefault="00977C58" w:rsidP="00E64310">
            <w:pPr>
              <w:jc w:val="center"/>
              <w:rPr>
                <w:b/>
                <w:lang w:val="en-US"/>
                <w:rPrChange w:id="18372" w:author="phuong vu" w:date="2018-11-30T23:12:00Z">
                  <w:rPr>
                    <w:b/>
                    <w:lang w:val="en-US"/>
                  </w:rPr>
                </w:rPrChange>
              </w:rPr>
              <w:pPrChange w:id="18373" w:author="phuong vu" w:date="2018-11-30T23:12:00Z">
                <w:pPr>
                  <w:spacing w:line="360" w:lineRule="auto"/>
                  <w:jc w:val="center"/>
                </w:pPr>
              </w:pPrChange>
            </w:pPr>
            <w:r w:rsidRPr="00E64310">
              <w:rPr>
                <w:b/>
                <w:lang w:val="en-US"/>
                <w:rPrChange w:id="18374" w:author="phuong vu" w:date="2018-11-30T23:12:00Z">
                  <w:rPr>
                    <w:b/>
                    <w:lang w:val="en-US"/>
                  </w:rPr>
                </w:rPrChange>
              </w:rPr>
              <w:t>Tên bảng/</w:t>
            </w:r>
          </w:p>
          <w:p w14:paraId="47E75E90" w14:textId="77777777" w:rsidR="00977C58" w:rsidRPr="00E64310" w:rsidRDefault="00977C58" w:rsidP="00E64310">
            <w:pPr>
              <w:jc w:val="center"/>
              <w:rPr>
                <w:b/>
                <w:lang w:val="en-US"/>
                <w:rPrChange w:id="18375" w:author="phuong vu" w:date="2018-11-30T23:12:00Z">
                  <w:rPr>
                    <w:b/>
                    <w:lang w:val="en-US"/>
                  </w:rPr>
                </w:rPrChange>
              </w:rPr>
              <w:pPrChange w:id="18376" w:author="phuong vu" w:date="2018-11-30T23:12:00Z">
                <w:pPr>
                  <w:spacing w:line="360" w:lineRule="auto"/>
                  <w:jc w:val="center"/>
                </w:pPr>
              </w:pPrChange>
            </w:pPr>
            <w:r w:rsidRPr="00E64310">
              <w:rPr>
                <w:b/>
                <w:lang w:val="en-US"/>
                <w:rPrChange w:id="18377" w:author="phuong vu" w:date="2018-11-30T23:12:00Z">
                  <w:rPr>
                    <w:b/>
                    <w:lang w:val="en-US"/>
                  </w:rPr>
                </w:rPrChange>
              </w:rPr>
              <w:t>Cấu trúc dữ liệu</w:t>
            </w:r>
          </w:p>
        </w:tc>
        <w:tc>
          <w:tcPr>
            <w:tcW w:w="5852" w:type="dxa"/>
            <w:gridSpan w:val="4"/>
            <w:vAlign w:val="center"/>
          </w:tcPr>
          <w:p w14:paraId="12238F49" w14:textId="77777777" w:rsidR="00977C58" w:rsidRPr="00E64310" w:rsidRDefault="00977C58" w:rsidP="00E64310">
            <w:pPr>
              <w:jc w:val="center"/>
              <w:rPr>
                <w:b/>
                <w:lang w:val="en-US"/>
                <w:rPrChange w:id="18378" w:author="phuong vu" w:date="2018-11-30T23:12:00Z">
                  <w:rPr>
                    <w:b/>
                    <w:lang w:val="en-US"/>
                  </w:rPr>
                </w:rPrChange>
              </w:rPr>
              <w:pPrChange w:id="18379" w:author="phuong vu" w:date="2018-11-30T23:12:00Z">
                <w:pPr>
                  <w:spacing w:line="360" w:lineRule="auto"/>
                  <w:jc w:val="center"/>
                </w:pPr>
              </w:pPrChange>
            </w:pPr>
            <w:r w:rsidRPr="00E64310">
              <w:rPr>
                <w:b/>
                <w:lang w:val="en-US"/>
                <w:rPrChange w:id="18380" w:author="phuong vu" w:date="2018-11-30T23:12:00Z">
                  <w:rPr>
                    <w:b/>
                    <w:lang w:val="en-US"/>
                  </w:rPr>
                </w:rPrChange>
              </w:rPr>
              <w:t>Phương thức</w:t>
            </w:r>
          </w:p>
        </w:tc>
      </w:tr>
      <w:tr w:rsidR="00977C58" w:rsidRPr="00920004" w14:paraId="66648B98" w14:textId="77777777" w:rsidTr="009A04B7">
        <w:tc>
          <w:tcPr>
            <w:tcW w:w="805" w:type="dxa"/>
            <w:vMerge/>
            <w:vAlign w:val="center"/>
          </w:tcPr>
          <w:p w14:paraId="245CC79B" w14:textId="77777777" w:rsidR="00977C58" w:rsidRPr="00E64310" w:rsidRDefault="00977C58" w:rsidP="00E64310">
            <w:pPr>
              <w:jc w:val="center"/>
              <w:rPr>
                <w:b/>
                <w:lang w:val="en-US"/>
                <w:rPrChange w:id="18381" w:author="phuong vu" w:date="2018-11-30T23:12:00Z">
                  <w:rPr>
                    <w:b/>
                    <w:lang w:val="en-US"/>
                  </w:rPr>
                </w:rPrChange>
              </w:rPr>
              <w:pPrChange w:id="18382" w:author="phuong vu" w:date="2018-11-30T23:12:00Z">
                <w:pPr>
                  <w:spacing w:line="360" w:lineRule="auto"/>
                  <w:jc w:val="center"/>
                </w:pPr>
              </w:pPrChange>
            </w:pPr>
          </w:p>
        </w:tc>
        <w:tc>
          <w:tcPr>
            <w:tcW w:w="2120" w:type="dxa"/>
            <w:vMerge/>
            <w:vAlign w:val="center"/>
          </w:tcPr>
          <w:p w14:paraId="16623B2F" w14:textId="77777777" w:rsidR="00977C58" w:rsidRPr="00E64310" w:rsidRDefault="00977C58" w:rsidP="00E64310">
            <w:pPr>
              <w:jc w:val="center"/>
              <w:rPr>
                <w:b/>
                <w:lang w:val="en-US"/>
                <w:rPrChange w:id="18383" w:author="phuong vu" w:date="2018-11-30T23:12:00Z">
                  <w:rPr>
                    <w:b/>
                    <w:lang w:val="en-US"/>
                  </w:rPr>
                </w:rPrChange>
              </w:rPr>
              <w:pPrChange w:id="18384" w:author="phuong vu" w:date="2018-11-30T23:12:00Z">
                <w:pPr>
                  <w:spacing w:line="360" w:lineRule="auto"/>
                  <w:jc w:val="center"/>
                </w:pPr>
              </w:pPrChange>
            </w:pPr>
          </w:p>
        </w:tc>
        <w:tc>
          <w:tcPr>
            <w:tcW w:w="1463" w:type="dxa"/>
            <w:vAlign w:val="center"/>
          </w:tcPr>
          <w:p w14:paraId="5185448D" w14:textId="77777777" w:rsidR="00977C58" w:rsidRPr="00E64310" w:rsidRDefault="00977C58" w:rsidP="00E64310">
            <w:pPr>
              <w:jc w:val="center"/>
              <w:rPr>
                <w:b/>
                <w:lang w:val="en-US"/>
                <w:rPrChange w:id="18385" w:author="phuong vu" w:date="2018-11-30T23:12:00Z">
                  <w:rPr>
                    <w:b/>
                    <w:lang w:val="en-US"/>
                  </w:rPr>
                </w:rPrChange>
              </w:rPr>
              <w:pPrChange w:id="18386" w:author="phuong vu" w:date="2018-11-30T23:12:00Z">
                <w:pPr>
                  <w:spacing w:line="360" w:lineRule="auto"/>
                  <w:jc w:val="center"/>
                </w:pPr>
              </w:pPrChange>
            </w:pPr>
            <w:r w:rsidRPr="00E64310">
              <w:rPr>
                <w:b/>
                <w:lang w:val="en-US"/>
                <w:rPrChange w:id="18387" w:author="phuong vu" w:date="2018-11-30T23:12:00Z">
                  <w:rPr>
                    <w:b/>
                    <w:lang w:val="en-US"/>
                  </w:rPr>
                </w:rPrChange>
              </w:rPr>
              <w:t>Thêm</w:t>
            </w:r>
          </w:p>
        </w:tc>
        <w:tc>
          <w:tcPr>
            <w:tcW w:w="1463" w:type="dxa"/>
            <w:vAlign w:val="center"/>
          </w:tcPr>
          <w:p w14:paraId="00A3C432" w14:textId="77777777" w:rsidR="00977C58" w:rsidRPr="00E64310" w:rsidRDefault="00977C58" w:rsidP="00E64310">
            <w:pPr>
              <w:jc w:val="center"/>
              <w:rPr>
                <w:b/>
                <w:lang w:val="en-US"/>
                <w:rPrChange w:id="18388" w:author="phuong vu" w:date="2018-11-30T23:12:00Z">
                  <w:rPr>
                    <w:b/>
                    <w:lang w:val="en-US"/>
                  </w:rPr>
                </w:rPrChange>
              </w:rPr>
              <w:pPrChange w:id="18389" w:author="phuong vu" w:date="2018-11-30T23:12:00Z">
                <w:pPr>
                  <w:spacing w:line="360" w:lineRule="auto"/>
                  <w:jc w:val="center"/>
                </w:pPr>
              </w:pPrChange>
            </w:pPr>
            <w:r w:rsidRPr="00E64310">
              <w:rPr>
                <w:b/>
                <w:lang w:val="en-US"/>
                <w:rPrChange w:id="18390" w:author="phuong vu" w:date="2018-11-30T23:12:00Z">
                  <w:rPr>
                    <w:b/>
                    <w:lang w:val="en-US"/>
                  </w:rPr>
                </w:rPrChange>
              </w:rPr>
              <w:t>Sửa</w:t>
            </w:r>
          </w:p>
        </w:tc>
        <w:tc>
          <w:tcPr>
            <w:tcW w:w="1463" w:type="dxa"/>
            <w:vAlign w:val="center"/>
          </w:tcPr>
          <w:p w14:paraId="25AA6604" w14:textId="77777777" w:rsidR="00977C58" w:rsidRPr="00E64310" w:rsidRDefault="00977C58" w:rsidP="00E64310">
            <w:pPr>
              <w:jc w:val="center"/>
              <w:rPr>
                <w:b/>
                <w:lang w:val="en-US"/>
                <w:rPrChange w:id="18391" w:author="phuong vu" w:date="2018-11-30T23:12:00Z">
                  <w:rPr>
                    <w:b/>
                    <w:lang w:val="en-US"/>
                  </w:rPr>
                </w:rPrChange>
              </w:rPr>
              <w:pPrChange w:id="18392" w:author="phuong vu" w:date="2018-11-30T23:12:00Z">
                <w:pPr>
                  <w:spacing w:line="360" w:lineRule="auto"/>
                  <w:jc w:val="center"/>
                </w:pPr>
              </w:pPrChange>
            </w:pPr>
            <w:r w:rsidRPr="00E64310">
              <w:rPr>
                <w:b/>
                <w:lang w:val="en-US"/>
                <w:rPrChange w:id="18393" w:author="phuong vu" w:date="2018-11-30T23:12:00Z">
                  <w:rPr>
                    <w:b/>
                    <w:lang w:val="en-US"/>
                  </w:rPr>
                </w:rPrChange>
              </w:rPr>
              <w:t>Xóa</w:t>
            </w:r>
          </w:p>
        </w:tc>
        <w:tc>
          <w:tcPr>
            <w:tcW w:w="1463" w:type="dxa"/>
            <w:vAlign w:val="center"/>
          </w:tcPr>
          <w:p w14:paraId="1518759C" w14:textId="77777777" w:rsidR="00977C58" w:rsidRPr="00E64310" w:rsidRDefault="00977C58" w:rsidP="00E64310">
            <w:pPr>
              <w:jc w:val="center"/>
              <w:rPr>
                <w:b/>
                <w:lang w:val="en-US"/>
                <w:rPrChange w:id="18394" w:author="phuong vu" w:date="2018-11-30T23:12:00Z">
                  <w:rPr>
                    <w:b/>
                    <w:lang w:val="en-US"/>
                  </w:rPr>
                </w:rPrChange>
              </w:rPr>
              <w:pPrChange w:id="18395" w:author="phuong vu" w:date="2018-11-30T23:12:00Z">
                <w:pPr>
                  <w:spacing w:line="360" w:lineRule="auto"/>
                  <w:jc w:val="center"/>
                </w:pPr>
              </w:pPrChange>
            </w:pPr>
            <w:r w:rsidRPr="00E64310">
              <w:rPr>
                <w:b/>
                <w:lang w:val="en-US"/>
                <w:rPrChange w:id="18396" w:author="phuong vu" w:date="2018-11-30T23:12:00Z">
                  <w:rPr>
                    <w:b/>
                    <w:lang w:val="en-US"/>
                  </w:rPr>
                </w:rPrChange>
              </w:rPr>
              <w:t>Truy vấn</w:t>
            </w:r>
          </w:p>
        </w:tc>
      </w:tr>
      <w:tr w:rsidR="00977C58" w:rsidRPr="00920004" w14:paraId="751BA547" w14:textId="77777777" w:rsidTr="009A04B7">
        <w:tc>
          <w:tcPr>
            <w:tcW w:w="805" w:type="dxa"/>
          </w:tcPr>
          <w:p w14:paraId="3A4C24F7" w14:textId="77777777" w:rsidR="00977C58" w:rsidRPr="00920004" w:rsidRDefault="00977C58" w:rsidP="00BD0851">
            <w:pPr>
              <w:spacing w:before="240" w:line="0" w:lineRule="atLeast"/>
              <w:jc w:val="center"/>
              <w:rPr>
                <w:lang w:val="en-US"/>
                <w:rPrChange w:id="18397" w:author="phuong vu" w:date="2018-11-30T22:36:00Z">
                  <w:rPr>
                    <w:lang w:val="en-US"/>
                  </w:rPr>
                </w:rPrChange>
              </w:rPr>
              <w:pPrChange w:id="18398" w:author="phuong vu" w:date="2018-11-30T14:16:00Z">
                <w:pPr>
                  <w:spacing w:line="360" w:lineRule="auto"/>
                  <w:jc w:val="center"/>
                </w:pPr>
              </w:pPrChange>
            </w:pPr>
            <w:r w:rsidRPr="00920004">
              <w:rPr>
                <w:lang w:val="en-US"/>
                <w:rPrChange w:id="18399" w:author="phuong vu" w:date="2018-11-30T22:36:00Z">
                  <w:rPr>
                    <w:lang w:val="en-US"/>
                  </w:rPr>
                </w:rPrChange>
              </w:rPr>
              <w:t>1</w:t>
            </w:r>
          </w:p>
        </w:tc>
        <w:tc>
          <w:tcPr>
            <w:tcW w:w="2120" w:type="dxa"/>
          </w:tcPr>
          <w:p w14:paraId="1632F8B1" w14:textId="77777777" w:rsidR="00977C58" w:rsidRPr="00920004" w:rsidRDefault="00977C58" w:rsidP="00B7091A">
            <w:pPr>
              <w:rPr>
                <w:lang w:val="en-US"/>
                <w:rPrChange w:id="18400" w:author="phuong vu" w:date="2018-11-30T22:36:00Z">
                  <w:rPr>
                    <w:lang w:val="en-US"/>
                  </w:rPr>
                </w:rPrChange>
              </w:rPr>
              <w:pPrChange w:id="18401" w:author="phuong vu" w:date="2018-11-30T23:03:00Z">
                <w:pPr>
                  <w:spacing w:line="360" w:lineRule="auto"/>
                </w:pPr>
              </w:pPrChange>
            </w:pPr>
            <w:r w:rsidRPr="00920004">
              <w:rPr>
                <w:lang w:val="en-US"/>
                <w:rPrChange w:id="18402" w:author="phuong vu" w:date="2018-11-30T22:36:00Z">
                  <w:rPr>
                    <w:lang w:val="en-US"/>
                  </w:rPr>
                </w:rPrChange>
              </w:rPr>
              <w:t>customer_order</w:t>
            </w:r>
          </w:p>
        </w:tc>
        <w:tc>
          <w:tcPr>
            <w:tcW w:w="1463" w:type="dxa"/>
          </w:tcPr>
          <w:p w14:paraId="3C7B536D" w14:textId="77777777" w:rsidR="00977C58" w:rsidRPr="00920004" w:rsidRDefault="00977C58" w:rsidP="00B7091A">
            <w:pPr>
              <w:rPr>
                <w:lang w:val="en-US"/>
                <w:rPrChange w:id="18403" w:author="phuong vu" w:date="2018-11-30T22:36:00Z">
                  <w:rPr>
                    <w:lang w:val="en-US"/>
                  </w:rPr>
                </w:rPrChange>
              </w:rPr>
              <w:pPrChange w:id="18404" w:author="phuong vu" w:date="2018-11-30T23:03:00Z">
                <w:pPr>
                  <w:spacing w:line="360" w:lineRule="auto"/>
                  <w:jc w:val="center"/>
                </w:pPr>
              </w:pPrChange>
            </w:pPr>
          </w:p>
        </w:tc>
        <w:tc>
          <w:tcPr>
            <w:tcW w:w="1463" w:type="dxa"/>
          </w:tcPr>
          <w:p w14:paraId="623C4E1E" w14:textId="77777777" w:rsidR="00977C58" w:rsidRPr="00920004" w:rsidRDefault="00977C58" w:rsidP="00B7091A">
            <w:pPr>
              <w:rPr>
                <w:lang w:val="en-US"/>
                <w:rPrChange w:id="18405" w:author="phuong vu" w:date="2018-11-30T22:36:00Z">
                  <w:rPr>
                    <w:lang w:val="en-US"/>
                  </w:rPr>
                </w:rPrChange>
              </w:rPr>
              <w:pPrChange w:id="18406" w:author="phuong vu" w:date="2018-11-30T23:03:00Z">
                <w:pPr>
                  <w:spacing w:line="360" w:lineRule="auto"/>
                  <w:jc w:val="center"/>
                </w:pPr>
              </w:pPrChange>
            </w:pPr>
          </w:p>
        </w:tc>
        <w:tc>
          <w:tcPr>
            <w:tcW w:w="1463" w:type="dxa"/>
          </w:tcPr>
          <w:p w14:paraId="3E8DC6B7" w14:textId="77777777" w:rsidR="00977C58" w:rsidRPr="00920004" w:rsidRDefault="00977C58" w:rsidP="00B7091A">
            <w:pPr>
              <w:rPr>
                <w:lang w:val="en-US"/>
                <w:rPrChange w:id="18407" w:author="phuong vu" w:date="2018-11-30T22:36:00Z">
                  <w:rPr>
                    <w:lang w:val="en-US"/>
                  </w:rPr>
                </w:rPrChange>
              </w:rPr>
              <w:pPrChange w:id="18408" w:author="phuong vu" w:date="2018-11-30T23:03:00Z">
                <w:pPr>
                  <w:spacing w:line="360" w:lineRule="auto"/>
                  <w:jc w:val="center"/>
                </w:pPr>
              </w:pPrChange>
            </w:pPr>
          </w:p>
        </w:tc>
        <w:tc>
          <w:tcPr>
            <w:tcW w:w="1463" w:type="dxa"/>
          </w:tcPr>
          <w:p w14:paraId="600D30F2" w14:textId="77777777" w:rsidR="00977C58" w:rsidRPr="00920004" w:rsidRDefault="00977C58" w:rsidP="00BD0851">
            <w:pPr>
              <w:spacing w:before="240" w:line="0" w:lineRule="atLeast"/>
              <w:jc w:val="center"/>
              <w:rPr>
                <w:lang w:val="en-US"/>
                <w:rPrChange w:id="18409" w:author="phuong vu" w:date="2018-11-30T22:36:00Z">
                  <w:rPr>
                    <w:lang w:val="en-US"/>
                  </w:rPr>
                </w:rPrChange>
              </w:rPr>
              <w:pPrChange w:id="18410" w:author="phuong vu" w:date="2018-11-30T14:16:00Z">
                <w:pPr>
                  <w:jc w:val="center"/>
                </w:pPr>
              </w:pPrChange>
            </w:pPr>
            <w:r w:rsidRPr="00920004">
              <w:rPr>
                <w:lang w:val="en-US"/>
                <w:rPrChange w:id="18411" w:author="phuong vu" w:date="2018-11-30T22:36:00Z">
                  <w:rPr>
                    <w:lang w:val="en-US"/>
                  </w:rPr>
                </w:rPrChange>
              </w:rPr>
              <w:t>X</w:t>
            </w:r>
          </w:p>
        </w:tc>
      </w:tr>
      <w:tr w:rsidR="00977C58" w:rsidRPr="00920004" w14:paraId="50AB7717" w14:textId="77777777" w:rsidTr="009A04B7">
        <w:tc>
          <w:tcPr>
            <w:tcW w:w="805" w:type="dxa"/>
          </w:tcPr>
          <w:p w14:paraId="40A08E2D" w14:textId="77777777" w:rsidR="00977C58" w:rsidRPr="00920004" w:rsidRDefault="00977C58" w:rsidP="00BD0851">
            <w:pPr>
              <w:spacing w:before="240" w:line="0" w:lineRule="atLeast"/>
              <w:jc w:val="center"/>
              <w:rPr>
                <w:lang w:val="en-US"/>
                <w:rPrChange w:id="18412" w:author="phuong vu" w:date="2018-11-30T22:36:00Z">
                  <w:rPr>
                    <w:lang w:val="en-US"/>
                  </w:rPr>
                </w:rPrChange>
              </w:rPr>
              <w:pPrChange w:id="18413" w:author="phuong vu" w:date="2018-11-30T14:16:00Z">
                <w:pPr>
                  <w:spacing w:line="360" w:lineRule="auto"/>
                  <w:jc w:val="center"/>
                </w:pPr>
              </w:pPrChange>
            </w:pPr>
            <w:r w:rsidRPr="00920004">
              <w:rPr>
                <w:lang w:val="en-US"/>
                <w:rPrChange w:id="18414" w:author="phuong vu" w:date="2018-11-30T22:36:00Z">
                  <w:rPr>
                    <w:lang w:val="en-US"/>
                  </w:rPr>
                </w:rPrChange>
              </w:rPr>
              <w:t>2</w:t>
            </w:r>
          </w:p>
        </w:tc>
        <w:tc>
          <w:tcPr>
            <w:tcW w:w="2120" w:type="dxa"/>
          </w:tcPr>
          <w:p w14:paraId="6A7B3813" w14:textId="77777777" w:rsidR="00977C58" w:rsidRPr="00920004" w:rsidRDefault="00977C58" w:rsidP="00B7091A">
            <w:pPr>
              <w:rPr>
                <w:lang w:val="en-US"/>
                <w:rPrChange w:id="18415" w:author="phuong vu" w:date="2018-11-30T22:36:00Z">
                  <w:rPr>
                    <w:lang w:val="en-US"/>
                  </w:rPr>
                </w:rPrChange>
              </w:rPr>
              <w:pPrChange w:id="18416" w:author="phuong vu" w:date="2018-11-30T23:03:00Z">
                <w:pPr>
                  <w:spacing w:line="360" w:lineRule="auto"/>
                </w:pPr>
              </w:pPrChange>
            </w:pPr>
            <w:r w:rsidRPr="00920004">
              <w:rPr>
                <w:lang w:val="en-US"/>
                <w:rPrChange w:id="18417" w:author="phuong vu" w:date="2018-11-30T22:36:00Z">
                  <w:rPr>
                    <w:lang w:val="en-US"/>
                  </w:rPr>
                </w:rPrChange>
              </w:rPr>
              <w:t>customer</w:t>
            </w:r>
          </w:p>
        </w:tc>
        <w:tc>
          <w:tcPr>
            <w:tcW w:w="1463" w:type="dxa"/>
          </w:tcPr>
          <w:p w14:paraId="1423280B" w14:textId="77777777" w:rsidR="00977C58" w:rsidRPr="00920004" w:rsidRDefault="00977C58" w:rsidP="00B7091A">
            <w:pPr>
              <w:rPr>
                <w:lang w:val="en-US"/>
                <w:rPrChange w:id="18418" w:author="phuong vu" w:date="2018-11-30T22:36:00Z">
                  <w:rPr>
                    <w:lang w:val="en-US"/>
                  </w:rPr>
                </w:rPrChange>
              </w:rPr>
              <w:pPrChange w:id="18419" w:author="phuong vu" w:date="2018-11-30T23:03:00Z">
                <w:pPr>
                  <w:spacing w:line="360" w:lineRule="auto"/>
                  <w:jc w:val="center"/>
                </w:pPr>
              </w:pPrChange>
            </w:pPr>
          </w:p>
        </w:tc>
        <w:tc>
          <w:tcPr>
            <w:tcW w:w="1463" w:type="dxa"/>
          </w:tcPr>
          <w:p w14:paraId="23C3DA22" w14:textId="77777777" w:rsidR="00977C58" w:rsidRPr="00920004" w:rsidRDefault="00977C58" w:rsidP="00B7091A">
            <w:pPr>
              <w:rPr>
                <w:lang w:val="en-US"/>
                <w:rPrChange w:id="18420" w:author="phuong vu" w:date="2018-11-30T22:36:00Z">
                  <w:rPr>
                    <w:lang w:val="en-US"/>
                  </w:rPr>
                </w:rPrChange>
              </w:rPr>
              <w:pPrChange w:id="18421" w:author="phuong vu" w:date="2018-11-30T23:03:00Z">
                <w:pPr>
                  <w:spacing w:line="360" w:lineRule="auto"/>
                  <w:jc w:val="center"/>
                </w:pPr>
              </w:pPrChange>
            </w:pPr>
          </w:p>
        </w:tc>
        <w:tc>
          <w:tcPr>
            <w:tcW w:w="1463" w:type="dxa"/>
          </w:tcPr>
          <w:p w14:paraId="2B93FD4E" w14:textId="77777777" w:rsidR="00977C58" w:rsidRPr="00920004" w:rsidRDefault="00977C58" w:rsidP="00B7091A">
            <w:pPr>
              <w:rPr>
                <w:lang w:val="en-US"/>
                <w:rPrChange w:id="18422" w:author="phuong vu" w:date="2018-11-30T22:36:00Z">
                  <w:rPr>
                    <w:lang w:val="en-US"/>
                  </w:rPr>
                </w:rPrChange>
              </w:rPr>
              <w:pPrChange w:id="18423" w:author="phuong vu" w:date="2018-11-30T23:03:00Z">
                <w:pPr>
                  <w:spacing w:line="360" w:lineRule="auto"/>
                  <w:jc w:val="center"/>
                </w:pPr>
              </w:pPrChange>
            </w:pPr>
          </w:p>
        </w:tc>
        <w:tc>
          <w:tcPr>
            <w:tcW w:w="1463" w:type="dxa"/>
          </w:tcPr>
          <w:p w14:paraId="67696097" w14:textId="77777777" w:rsidR="00977C58" w:rsidRPr="00920004" w:rsidRDefault="00977C58" w:rsidP="00BD0851">
            <w:pPr>
              <w:spacing w:before="240" w:line="0" w:lineRule="atLeast"/>
              <w:jc w:val="center"/>
              <w:rPr>
                <w:lang w:val="en-US"/>
                <w:rPrChange w:id="18424" w:author="phuong vu" w:date="2018-11-30T22:36:00Z">
                  <w:rPr>
                    <w:lang w:val="en-US"/>
                  </w:rPr>
                </w:rPrChange>
              </w:rPr>
              <w:pPrChange w:id="18425" w:author="phuong vu" w:date="2018-11-30T14:16:00Z">
                <w:pPr>
                  <w:jc w:val="center"/>
                </w:pPr>
              </w:pPrChange>
            </w:pPr>
            <w:r w:rsidRPr="00920004">
              <w:rPr>
                <w:lang w:val="en-US"/>
                <w:rPrChange w:id="18426" w:author="phuong vu" w:date="2018-11-30T22:36:00Z">
                  <w:rPr>
                    <w:lang w:val="en-US"/>
                  </w:rPr>
                </w:rPrChange>
              </w:rPr>
              <w:t>X</w:t>
            </w:r>
          </w:p>
        </w:tc>
      </w:tr>
      <w:tr w:rsidR="00977C58" w:rsidRPr="00920004" w14:paraId="17D7C228" w14:textId="77777777" w:rsidTr="009A04B7">
        <w:tc>
          <w:tcPr>
            <w:tcW w:w="805" w:type="dxa"/>
          </w:tcPr>
          <w:p w14:paraId="54308DDD" w14:textId="66523D2D" w:rsidR="00977C58" w:rsidRPr="00920004" w:rsidRDefault="00977C58" w:rsidP="00BD0851">
            <w:pPr>
              <w:spacing w:before="240" w:line="0" w:lineRule="atLeast"/>
              <w:jc w:val="center"/>
              <w:rPr>
                <w:lang w:val="en-US"/>
                <w:rPrChange w:id="18427" w:author="phuong vu" w:date="2018-11-30T22:36:00Z">
                  <w:rPr>
                    <w:lang w:val="en-US"/>
                  </w:rPr>
                </w:rPrChange>
              </w:rPr>
              <w:pPrChange w:id="18428" w:author="phuong vu" w:date="2018-11-30T14:16:00Z">
                <w:pPr>
                  <w:spacing w:line="360" w:lineRule="auto"/>
                  <w:jc w:val="center"/>
                </w:pPr>
              </w:pPrChange>
            </w:pPr>
            <w:r w:rsidRPr="00920004">
              <w:rPr>
                <w:lang w:val="en-US"/>
                <w:rPrChange w:id="18429" w:author="phuong vu" w:date="2018-11-30T22:36:00Z">
                  <w:rPr>
                    <w:lang w:val="en-US"/>
                  </w:rPr>
                </w:rPrChange>
              </w:rPr>
              <w:t>3</w:t>
            </w:r>
          </w:p>
        </w:tc>
        <w:tc>
          <w:tcPr>
            <w:tcW w:w="2120" w:type="dxa"/>
          </w:tcPr>
          <w:p w14:paraId="65BF33D2" w14:textId="32B8432E" w:rsidR="00977C58" w:rsidRPr="00920004" w:rsidRDefault="00DC4C5A" w:rsidP="00B7091A">
            <w:pPr>
              <w:rPr>
                <w:lang w:val="en-US"/>
                <w:rPrChange w:id="18430" w:author="phuong vu" w:date="2018-11-30T22:36:00Z">
                  <w:rPr>
                    <w:lang w:val="en-US"/>
                  </w:rPr>
                </w:rPrChange>
              </w:rPr>
              <w:pPrChange w:id="18431" w:author="phuong vu" w:date="2018-11-30T23:03:00Z">
                <w:pPr>
                  <w:spacing w:line="360" w:lineRule="auto"/>
                </w:pPr>
              </w:pPrChange>
            </w:pPr>
            <w:r w:rsidRPr="00920004">
              <w:rPr>
                <w:lang w:val="en-US"/>
                <w:rPrChange w:id="18432" w:author="phuong vu" w:date="2018-11-30T22:36:00Z">
                  <w:rPr>
                    <w:lang w:val="en-US"/>
                  </w:rPr>
                </w:rPrChange>
              </w:rPr>
              <w:t>order_detail</w:t>
            </w:r>
          </w:p>
        </w:tc>
        <w:tc>
          <w:tcPr>
            <w:tcW w:w="1463" w:type="dxa"/>
          </w:tcPr>
          <w:p w14:paraId="7333E5A3" w14:textId="77777777" w:rsidR="00977C58" w:rsidRPr="00920004" w:rsidRDefault="00977C58" w:rsidP="00B7091A">
            <w:pPr>
              <w:rPr>
                <w:lang w:val="en-US"/>
                <w:rPrChange w:id="18433" w:author="phuong vu" w:date="2018-11-30T22:36:00Z">
                  <w:rPr>
                    <w:lang w:val="en-US"/>
                  </w:rPr>
                </w:rPrChange>
              </w:rPr>
              <w:pPrChange w:id="18434" w:author="phuong vu" w:date="2018-11-30T23:03:00Z">
                <w:pPr>
                  <w:spacing w:line="360" w:lineRule="auto"/>
                  <w:jc w:val="center"/>
                </w:pPr>
              </w:pPrChange>
            </w:pPr>
          </w:p>
        </w:tc>
        <w:tc>
          <w:tcPr>
            <w:tcW w:w="1463" w:type="dxa"/>
          </w:tcPr>
          <w:p w14:paraId="28FDA310" w14:textId="77777777" w:rsidR="00977C58" w:rsidRPr="00920004" w:rsidRDefault="00977C58" w:rsidP="00B7091A">
            <w:pPr>
              <w:rPr>
                <w:lang w:val="en-US"/>
                <w:rPrChange w:id="18435" w:author="phuong vu" w:date="2018-11-30T22:36:00Z">
                  <w:rPr>
                    <w:lang w:val="en-US"/>
                  </w:rPr>
                </w:rPrChange>
              </w:rPr>
              <w:pPrChange w:id="18436" w:author="phuong vu" w:date="2018-11-30T23:03:00Z">
                <w:pPr>
                  <w:spacing w:line="360" w:lineRule="auto"/>
                  <w:jc w:val="center"/>
                </w:pPr>
              </w:pPrChange>
            </w:pPr>
          </w:p>
        </w:tc>
        <w:tc>
          <w:tcPr>
            <w:tcW w:w="1463" w:type="dxa"/>
          </w:tcPr>
          <w:p w14:paraId="2565789A" w14:textId="77777777" w:rsidR="00977C58" w:rsidRPr="00920004" w:rsidRDefault="00977C58" w:rsidP="00B7091A">
            <w:pPr>
              <w:rPr>
                <w:lang w:val="en-US"/>
                <w:rPrChange w:id="18437" w:author="phuong vu" w:date="2018-11-30T22:36:00Z">
                  <w:rPr>
                    <w:lang w:val="en-US"/>
                  </w:rPr>
                </w:rPrChange>
              </w:rPr>
              <w:pPrChange w:id="18438" w:author="phuong vu" w:date="2018-11-30T23:03:00Z">
                <w:pPr>
                  <w:spacing w:line="360" w:lineRule="auto"/>
                  <w:jc w:val="center"/>
                </w:pPr>
              </w:pPrChange>
            </w:pPr>
          </w:p>
        </w:tc>
        <w:tc>
          <w:tcPr>
            <w:tcW w:w="1463" w:type="dxa"/>
          </w:tcPr>
          <w:p w14:paraId="40D072FA" w14:textId="04473789" w:rsidR="00977C58" w:rsidRPr="00920004" w:rsidRDefault="00DC4C5A" w:rsidP="00BD0851">
            <w:pPr>
              <w:spacing w:before="240" w:line="0" w:lineRule="atLeast"/>
              <w:jc w:val="center"/>
              <w:rPr>
                <w:lang w:val="en-US"/>
                <w:rPrChange w:id="18439" w:author="phuong vu" w:date="2018-11-30T22:36:00Z">
                  <w:rPr>
                    <w:lang w:val="en-US"/>
                  </w:rPr>
                </w:rPrChange>
              </w:rPr>
              <w:pPrChange w:id="18440" w:author="phuong vu" w:date="2018-11-30T14:16:00Z">
                <w:pPr>
                  <w:jc w:val="center"/>
                </w:pPr>
              </w:pPrChange>
            </w:pPr>
            <w:r w:rsidRPr="00920004">
              <w:rPr>
                <w:lang w:val="en-US"/>
                <w:rPrChange w:id="18441" w:author="phuong vu" w:date="2018-11-30T22:36:00Z">
                  <w:rPr>
                    <w:lang w:val="en-US"/>
                  </w:rPr>
                </w:rPrChange>
              </w:rPr>
              <w:t>X</w:t>
            </w:r>
          </w:p>
        </w:tc>
      </w:tr>
      <w:tr w:rsidR="00DC4C5A" w:rsidRPr="00920004" w14:paraId="6356BF95" w14:textId="77777777" w:rsidTr="009A04B7">
        <w:tc>
          <w:tcPr>
            <w:tcW w:w="805" w:type="dxa"/>
          </w:tcPr>
          <w:p w14:paraId="4C717771" w14:textId="1200A055" w:rsidR="00DC4C5A" w:rsidRPr="00920004" w:rsidRDefault="00DC4C5A" w:rsidP="00BD0851">
            <w:pPr>
              <w:spacing w:before="240" w:line="0" w:lineRule="atLeast"/>
              <w:jc w:val="center"/>
              <w:rPr>
                <w:lang w:val="en-US"/>
                <w:rPrChange w:id="18442" w:author="phuong vu" w:date="2018-11-30T22:36:00Z">
                  <w:rPr>
                    <w:lang w:val="en-US"/>
                  </w:rPr>
                </w:rPrChange>
              </w:rPr>
              <w:pPrChange w:id="18443" w:author="phuong vu" w:date="2018-11-30T14:16:00Z">
                <w:pPr>
                  <w:spacing w:line="360" w:lineRule="auto"/>
                  <w:jc w:val="center"/>
                </w:pPr>
              </w:pPrChange>
            </w:pPr>
            <w:r w:rsidRPr="00920004">
              <w:rPr>
                <w:lang w:val="en-US"/>
                <w:rPrChange w:id="18444" w:author="phuong vu" w:date="2018-11-30T22:36:00Z">
                  <w:rPr>
                    <w:lang w:val="en-US"/>
                  </w:rPr>
                </w:rPrChange>
              </w:rPr>
              <w:t>4</w:t>
            </w:r>
          </w:p>
        </w:tc>
        <w:tc>
          <w:tcPr>
            <w:tcW w:w="2120" w:type="dxa"/>
          </w:tcPr>
          <w:p w14:paraId="3800169F" w14:textId="2BA5F86A" w:rsidR="00DC4C5A" w:rsidRPr="00920004" w:rsidRDefault="00DC4C5A" w:rsidP="00B7091A">
            <w:pPr>
              <w:rPr>
                <w:lang w:val="en-US"/>
                <w:rPrChange w:id="18445" w:author="phuong vu" w:date="2018-11-30T22:36:00Z">
                  <w:rPr>
                    <w:lang w:val="en-US"/>
                  </w:rPr>
                </w:rPrChange>
              </w:rPr>
              <w:pPrChange w:id="18446" w:author="phuong vu" w:date="2018-11-30T23:03:00Z">
                <w:pPr>
                  <w:spacing w:line="360" w:lineRule="auto"/>
                </w:pPr>
              </w:pPrChange>
            </w:pPr>
            <w:r w:rsidRPr="00920004">
              <w:rPr>
                <w:lang w:val="en-US"/>
                <w:rPrChange w:id="18447" w:author="phuong vu" w:date="2018-11-30T22:36:00Z">
                  <w:rPr>
                    <w:lang w:val="en-US"/>
                  </w:rPr>
                </w:rPrChange>
              </w:rPr>
              <w:t>receipt</w:t>
            </w:r>
          </w:p>
        </w:tc>
        <w:tc>
          <w:tcPr>
            <w:tcW w:w="1463" w:type="dxa"/>
          </w:tcPr>
          <w:p w14:paraId="7670B32A" w14:textId="77777777" w:rsidR="00DC4C5A" w:rsidRPr="00920004" w:rsidRDefault="00DC4C5A" w:rsidP="00B7091A">
            <w:pPr>
              <w:rPr>
                <w:lang w:val="en-US"/>
                <w:rPrChange w:id="18448" w:author="phuong vu" w:date="2018-11-30T22:36:00Z">
                  <w:rPr>
                    <w:lang w:val="en-US"/>
                  </w:rPr>
                </w:rPrChange>
              </w:rPr>
              <w:pPrChange w:id="18449" w:author="phuong vu" w:date="2018-11-30T23:03:00Z">
                <w:pPr>
                  <w:spacing w:line="360" w:lineRule="auto"/>
                  <w:jc w:val="center"/>
                </w:pPr>
              </w:pPrChange>
            </w:pPr>
          </w:p>
        </w:tc>
        <w:tc>
          <w:tcPr>
            <w:tcW w:w="1463" w:type="dxa"/>
          </w:tcPr>
          <w:p w14:paraId="5C96578E" w14:textId="77777777" w:rsidR="00DC4C5A" w:rsidRPr="00920004" w:rsidRDefault="00DC4C5A" w:rsidP="00B7091A">
            <w:pPr>
              <w:rPr>
                <w:lang w:val="en-US"/>
                <w:rPrChange w:id="18450" w:author="phuong vu" w:date="2018-11-30T22:36:00Z">
                  <w:rPr>
                    <w:lang w:val="en-US"/>
                  </w:rPr>
                </w:rPrChange>
              </w:rPr>
              <w:pPrChange w:id="18451" w:author="phuong vu" w:date="2018-11-30T23:03:00Z">
                <w:pPr>
                  <w:spacing w:line="360" w:lineRule="auto"/>
                  <w:jc w:val="center"/>
                </w:pPr>
              </w:pPrChange>
            </w:pPr>
          </w:p>
        </w:tc>
        <w:tc>
          <w:tcPr>
            <w:tcW w:w="1463" w:type="dxa"/>
          </w:tcPr>
          <w:p w14:paraId="0EA9C1D3" w14:textId="77777777" w:rsidR="00DC4C5A" w:rsidRPr="00920004" w:rsidRDefault="00DC4C5A" w:rsidP="00B7091A">
            <w:pPr>
              <w:rPr>
                <w:lang w:val="en-US"/>
                <w:rPrChange w:id="18452" w:author="phuong vu" w:date="2018-11-30T22:36:00Z">
                  <w:rPr>
                    <w:lang w:val="en-US"/>
                  </w:rPr>
                </w:rPrChange>
              </w:rPr>
              <w:pPrChange w:id="18453" w:author="phuong vu" w:date="2018-11-30T23:03:00Z">
                <w:pPr>
                  <w:spacing w:line="360" w:lineRule="auto"/>
                  <w:jc w:val="center"/>
                </w:pPr>
              </w:pPrChange>
            </w:pPr>
          </w:p>
        </w:tc>
        <w:tc>
          <w:tcPr>
            <w:tcW w:w="1463" w:type="dxa"/>
          </w:tcPr>
          <w:p w14:paraId="217D69F6" w14:textId="1937D2C7" w:rsidR="00DC4C5A" w:rsidRPr="00920004" w:rsidRDefault="00DC4C5A" w:rsidP="00BD0851">
            <w:pPr>
              <w:keepNext/>
              <w:spacing w:before="240" w:line="0" w:lineRule="atLeast"/>
              <w:jc w:val="center"/>
              <w:rPr>
                <w:lang w:val="en-US"/>
                <w:rPrChange w:id="18454" w:author="phuong vu" w:date="2018-11-30T22:36:00Z">
                  <w:rPr>
                    <w:lang w:val="en-US"/>
                  </w:rPr>
                </w:rPrChange>
              </w:rPr>
              <w:pPrChange w:id="18455" w:author="phuong vu" w:date="2018-11-30T14:16:00Z">
                <w:pPr>
                  <w:jc w:val="center"/>
                </w:pPr>
              </w:pPrChange>
            </w:pPr>
            <w:r w:rsidRPr="00920004">
              <w:rPr>
                <w:lang w:val="en-US"/>
                <w:rPrChange w:id="18456" w:author="phuong vu" w:date="2018-11-30T22:36:00Z">
                  <w:rPr>
                    <w:lang w:val="en-US"/>
                  </w:rPr>
                </w:rPrChange>
              </w:rPr>
              <w:t>X</w:t>
            </w:r>
          </w:p>
        </w:tc>
      </w:tr>
    </w:tbl>
    <w:p w14:paraId="09ABF393" w14:textId="4C69FCF4" w:rsidR="00B7091A" w:rsidRDefault="007267DC" w:rsidP="00B7091A">
      <w:pPr>
        <w:pStyle w:val="Caption"/>
        <w:rPr>
          <w:ins w:id="18457" w:author="phuong vu" w:date="2018-11-30T23:04:00Z"/>
          <w:lang w:val="en-US"/>
        </w:rPr>
      </w:pPr>
      <w:bookmarkStart w:id="18458" w:name="_Toc531381613"/>
      <w:ins w:id="18459" w:author="phuong vu" w:date="2018-11-26T13:38:00Z">
        <w:r w:rsidRPr="00920004">
          <w:rPr>
            <w:rPrChange w:id="18460" w:author="phuong vu" w:date="2018-11-30T22:36:00Z">
              <w:rPr/>
            </w:rPrChange>
          </w:rPr>
          <w:t xml:space="preserve">Bảng </w:t>
        </w:r>
      </w:ins>
      <w:ins w:id="18461" w:author="phuong vu" w:date="2018-11-30T14:54:00Z">
        <w:r w:rsidR="00D632EE" w:rsidRPr="00920004">
          <w:rPr>
            <w:rPrChange w:id="18462" w:author="phuong vu" w:date="2018-11-30T22:36:00Z">
              <w:rPr/>
            </w:rPrChange>
          </w:rPr>
          <w:fldChar w:fldCharType="begin"/>
        </w:r>
        <w:r w:rsidR="00D632EE" w:rsidRPr="00920004">
          <w:rPr>
            <w:rPrChange w:id="18463" w:author="phuong vu" w:date="2018-11-30T22:36:00Z">
              <w:rPr/>
            </w:rPrChange>
          </w:rPr>
          <w:instrText xml:space="preserve"> STYLEREF 1 \s </w:instrText>
        </w:r>
      </w:ins>
      <w:r w:rsidR="00D632EE" w:rsidRPr="00920004">
        <w:rPr>
          <w:rPrChange w:id="18464" w:author="phuong vu" w:date="2018-11-30T22:36:00Z">
            <w:rPr/>
          </w:rPrChange>
        </w:rPr>
        <w:fldChar w:fldCharType="separate"/>
      </w:r>
      <w:r w:rsidR="00B5490C">
        <w:rPr>
          <w:noProof/>
        </w:rPr>
        <w:t>3</w:t>
      </w:r>
      <w:ins w:id="18465" w:author="phuong vu" w:date="2018-11-30T14:54:00Z">
        <w:r w:rsidR="00D632EE" w:rsidRPr="00920004">
          <w:rPr>
            <w:rPrChange w:id="18466" w:author="phuong vu" w:date="2018-11-30T22:36:00Z">
              <w:rPr/>
            </w:rPrChange>
          </w:rPr>
          <w:fldChar w:fldCharType="end"/>
        </w:r>
        <w:r w:rsidR="00D632EE" w:rsidRPr="00920004">
          <w:rPr>
            <w:rPrChange w:id="18467" w:author="phuong vu" w:date="2018-11-30T22:36:00Z">
              <w:rPr/>
            </w:rPrChange>
          </w:rPr>
          <w:t>.</w:t>
        </w:r>
        <w:r w:rsidR="00D632EE" w:rsidRPr="00920004">
          <w:rPr>
            <w:rPrChange w:id="18468" w:author="phuong vu" w:date="2018-11-30T22:36:00Z">
              <w:rPr/>
            </w:rPrChange>
          </w:rPr>
          <w:fldChar w:fldCharType="begin"/>
        </w:r>
        <w:r w:rsidR="00D632EE" w:rsidRPr="00920004">
          <w:rPr>
            <w:rPrChange w:id="18469" w:author="phuong vu" w:date="2018-11-30T22:36:00Z">
              <w:rPr/>
            </w:rPrChange>
          </w:rPr>
          <w:instrText xml:space="preserve"> SEQ Bảng \* ARABIC \s 1 </w:instrText>
        </w:r>
      </w:ins>
      <w:r w:rsidR="00D632EE" w:rsidRPr="00920004">
        <w:rPr>
          <w:rPrChange w:id="18470" w:author="phuong vu" w:date="2018-11-30T22:36:00Z">
            <w:rPr/>
          </w:rPrChange>
        </w:rPr>
        <w:fldChar w:fldCharType="separate"/>
      </w:r>
      <w:ins w:id="18471" w:author="phuong vu" w:date="2018-11-30T22:44:00Z">
        <w:r w:rsidR="00B5490C">
          <w:rPr>
            <w:noProof/>
          </w:rPr>
          <w:t>5</w:t>
        </w:r>
      </w:ins>
      <w:ins w:id="18472" w:author="phuong vu" w:date="2018-11-30T14:54:00Z">
        <w:r w:rsidR="00D632EE" w:rsidRPr="00920004">
          <w:rPr>
            <w:rPrChange w:id="18473" w:author="phuong vu" w:date="2018-11-30T22:36:00Z">
              <w:rPr/>
            </w:rPrChange>
          </w:rPr>
          <w:fldChar w:fldCharType="end"/>
        </w:r>
      </w:ins>
      <w:ins w:id="18474" w:author="phuong vu" w:date="2018-11-26T13:38:00Z">
        <w:r w:rsidRPr="00920004">
          <w:rPr>
            <w:lang w:val="en-US"/>
            <w:rPrChange w:id="18475" w:author="phuong vu" w:date="2018-11-30T22:36:00Z">
              <w:rPr>
                <w:lang w:val="en-US"/>
              </w:rPr>
            </w:rPrChange>
          </w:rPr>
          <w:t xml:space="preserve"> Dữ liệu sử dụng xem chi ti</w:t>
        </w:r>
      </w:ins>
      <w:ins w:id="18476" w:author="phuong vu" w:date="2018-11-26T13:39:00Z">
        <w:r w:rsidRPr="00920004">
          <w:rPr>
            <w:lang w:val="en-US"/>
            <w:rPrChange w:id="18477" w:author="phuong vu" w:date="2018-11-30T22:36:00Z">
              <w:rPr>
                <w:lang w:val="en-US"/>
              </w:rPr>
            </w:rPrChange>
          </w:rPr>
          <w:t>ết đơn hàng</w:t>
        </w:r>
      </w:ins>
      <w:bookmarkEnd w:id="18458"/>
    </w:p>
    <w:p w14:paraId="1919E985" w14:textId="77777777" w:rsidR="00B7091A" w:rsidRDefault="00B7091A">
      <w:pPr>
        <w:spacing w:before="0" w:after="160" w:line="259" w:lineRule="auto"/>
        <w:contextualSpacing w:val="0"/>
        <w:jc w:val="left"/>
        <w:rPr>
          <w:ins w:id="18478" w:author="phuong vu" w:date="2018-11-30T23:04:00Z"/>
          <w:i/>
          <w:iCs/>
          <w:szCs w:val="18"/>
          <w:lang w:val="en-US"/>
        </w:rPr>
      </w:pPr>
      <w:ins w:id="18479" w:author="phuong vu" w:date="2018-11-30T23:04:00Z">
        <w:r>
          <w:rPr>
            <w:lang w:val="en-US"/>
          </w:rPr>
          <w:br w:type="page"/>
        </w:r>
      </w:ins>
    </w:p>
    <w:p w14:paraId="1E736803" w14:textId="77777777" w:rsidR="00FD0D70" w:rsidRPr="00B7091A" w:rsidDel="00FD0D70" w:rsidRDefault="00FD0D70" w:rsidP="00B7091A">
      <w:pPr>
        <w:pStyle w:val="Caption"/>
        <w:ind w:left="720"/>
        <w:rPr>
          <w:del w:id="18480" w:author="phuong vu" w:date="2018-11-30T14:35:00Z"/>
          <w:lang w:val="en-US"/>
          <w:rPrChange w:id="18481" w:author="phuong vu" w:date="2018-11-30T23:04:00Z">
            <w:rPr>
              <w:del w:id="18482" w:author="phuong vu" w:date="2018-11-30T14:35:00Z"/>
              <w:lang w:val="en-US"/>
            </w:rPr>
          </w:rPrChange>
        </w:rPr>
        <w:pPrChange w:id="18483" w:author="phuong vu" w:date="2018-11-30T23:07:00Z">
          <w:pPr/>
        </w:pPrChange>
      </w:pPr>
    </w:p>
    <w:p w14:paraId="1610DB9E" w14:textId="2AE07B5B" w:rsidR="00FD0D70" w:rsidRPr="00920004" w:rsidRDefault="00070C2F" w:rsidP="00B7091A">
      <w:pPr>
        <w:pStyle w:val="Caption"/>
        <w:numPr>
          <w:ilvl w:val="0"/>
          <w:numId w:val="61"/>
        </w:numPr>
        <w:ind w:left="720"/>
        <w:jc w:val="left"/>
        <w:rPr>
          <w:ins w:id="18484" w:author="phuong vu" w:date="2018-11-27T16:22:00Z"/>
          <w:b/>
          <w:lang w:val="en-US"/>
          <w:rPrChange w:id="18485" w:author="phuong vu" w:date="2018-11-30T22:36:00Z">
            <w:rPr>
              <w:ins w:id="18486" w:author="phuong vu" w:date="2018-11-27T16:22:00Z"/>
              <w:rFonts w:cstheme="majorHAnsi"/>
              <w:lang w:val="en-US"/>
            </w:rPr>
          </w:rPrChange>
        </w:rPr>
        <w:pPrChange w:id="18487" w:author="phuong vu" w:date="2018-11-30T23:07:00Z">
          <w:pPr>
            <w:pStyle w:val="Heading6"/>
            <w:spacing w:line="276" w:lineRule="auto"/>
          </w:pPr>
        </w:pPrChange>
      </w:pPr>
      <w:del w:id="18488" w:author="phuong vu" w:date="2018-11-30T14:36:00Z">
        <w:r w:rsidRPr="00920004" w:rsidDel="00FD0D70">
          <w:rPr>
            <w:lang w:val="en-US"/>
            <w:rPrChange w:id="18489" w:author="phuong vu" w:date="2018-11-30T22:36:00Z">
              <w:rPr>
                <w:lang w:val="en-US"/>
              </w:rPr>
            </w:rPrChange>
          </w:rPr>
          <w:delText>Cách xử lí</w:delText>
        </w:r>
      </w:del>
      <w:ins w:id="18490" w:author="phuong vu" w:date="2018-11-30T14:36:00Z">
        <w:r w:rsidR="00FD0D70" w:rsidRPr="00920004">
          <w:rPr>
            <w:b/>
            <w:lang w:val="en-US"/>
            <w:rPrChange w:id="18491" w:author="phuong vu" w:date="2018-11-30T22:36:00Z">
              <w:rPr>
                <w:lang w:val="en-US"/>
              </w:rPr>
            </w:rPrChange>
          </w:rPr>
          <w:t>Cách xử lí</w:t>
        </w:r>
      </w:ins>
    </w:p>
    <w:p w14:paraId="5BC45977" w14:textId="77777777" w:rsidR="00670BD0" w:rsidRPr="00920004" w:rsidRDefault="00670BD0" w:rsidP="00FD0D70">
      <w:pPr>
        <w:keepNext/>
        <w:spacing w:before="240" w:line="0" w:lineRule="atLeast"/>
        <w:jc w:val="center"/>
        <w:rPr>
          <w:ins w:id="18492" w:author="phuong vu" w:date="2018-11-27T16:23:00Z"/>
          <w:rPrChange w:id="18493" w:author="phuong vu" w:date="2018-11-30T22:36:00Z">
            <w:rPr>
              <w:ins w:id="18494" w:author="phuong vu" w:date="2018-11-27T16:23:00Z"/>
            </w:rPr>
          </w:rPrChange>
        </w:rPr>
        <w:pPrChange w:id="18495" w:author="phuong vu" w:date="2018-11-30T14:36:00Z">
          <w:pPr/>
        </w:pPrChange>
      </w:pPr>
      <w:ins w:id="18496" w:author="phuong vu" w:date="2018-11-27T16:22:00Z">
        <w:r w:rsidRPr="00920004">
          <w:rPr>
            <w:noProof/>
            <w:lang w:val="en-US"/>
            <w:rPrChange w:id="18497" w:author="phuong vu" w:date="2018-11-30T22:36:00Z">
              <w:rPr>
                <w:noProof/>
                <w:lang w:val="en-US"/>
              </w:rPr>
            </w:rPrChange>
          </w:rPr>
          <w:drawing>
            <wp:inline distT="0" distB="0" distL="0" distR="0" wp14:anchorId="7AB20006" wp14:editId="64ED0214">
              <wp:extent cx="4769010" cy="2571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6972" cy="2592222"/>
                      </a:xfrm>
                      <a:prstGeom prst="rect">
                        <a:avLst/>
                      </a:prstGeom>
                      <a:noFill/>
                      <a:ln>
                        <a:noFill/>
                      </a:ln>
                    </pic:spPr>
                  </pic:pic>
                </a:graphicData>
              </a:graphic>
            </wp:inline>
          </w:drawing>
        </w:r>
      </w:ins>
    </w:p>
    <w:p w14:paraId="449E5308" w14:textId="008323C0" w:rsidR="00670BD0" w:rsidRPr="00920004" w:rsidRDefault="00670BD0" w:rsidP="00A17FA5">
      <w:pPr>
        <w:pStyle w:val="Caption"/>
        <w:rPr>
          <w:lang w:val="en-US"/>
          <w:rPrChange w:id="18498" w:author="phuong vu" w:date="2018-11-30T22:36:00Z">
            <w:rPr>
              <w:lang w:val="en-US"/>
            </w:rPr>
          </w:rPrChange>
        </w:rPr>
        <w:pPrChange w:id="18499" w:author="phuong vu" w:date="2018-11-30T22:42:00Z">
          <w:pPr>
            <w:pStyle w:val="Heading6"/>
          </w:pPr>
        </w:pPrChange>
      </w:pPr>
      <w:bookmarkStart w:id="18500" w:name="_Toc531380486"/>
      <w:ins w:id="18501" w:author="phuong vu" w:date="2018-11-27T16:23:00Z">
        <w:r w:rsidRPr="00920004">
          <w:rPr>
            <w:rPrChange w:id="18502" w:author="phuong vu" w:date="2018-11-30T22:36:00Z">
              <w:rPr/>
            </w:rPrChange>
          </w:rPr>
          <w:t xml:space="preserve">Hình </w:t>
        </w:r>
      </w:ins>
      <w:ins w:id="18503" w:author="phuong vu" w:date="2018-11-30T15:13:00Z">
        <w:r w:rsidR="00EF3636" w:rsidRPr="00920004">
          <w:rPr>
            <w:rPrChange w:id="18504" w:author="phuong vu" w:date="2018-11-30T22:36:00Z">
              <w:rPr/>
            </w:rPrChange>
          </w:rPr>
          <w:fldChar w:fldCharType="begin"/>
        </w:r>
        <w:r w:rsidR="00EF3636" w:rsidRPr="00920004">
          <w:rPr>
            <w:rPrChange w:id="18505" w:author="phuong vu" w:date="2018-11-30T22:36:00Z">
              <w:rPr/>
            </w:rPrChange>
          </w:rPr>
          <w:instrText xml:space="preserve"> STYLEREF 1 \s </w:instrText>
        </w:r>
      </w:ins>
      <w:r w:rsidR="00EF3636" w:rsidRPr="00920004">
        <w:rPr>
          <w:rPrChange w:id="18506" w:author="phuong vu" w:date="2018-11-30T22:36:00Z">
            <w:rPr/>
          </w:rPrChange>
        </w:rPr>
        <w:fldChar w:fldCharType="separate"/>
      </w:r>
      <w:r w:rsidR="00B5490C">
        <w:rPr>
          <w:noProof/>
        </w:rPr>
        <w:t>3</w:t>
      </w:r>
      <w:ins w:id="18507" w:author="phuong vu" w:date="2018-11-30T15:13:00Z">
        <w:r w:rsidR="00EF3636" w:rsidRPr="00920004">
          <w:rPr>
            <w:rPrChange w:id="18508" w:author="phuong vu" w:date="2018-11-30T22:36:00Z">
              <w:rPr/>
            </w:rPrChange>
          </w:rPr>
          <w:fldChar w:fldCharType="end"/>
        </w:r>
        <w:r w:rsidR="00EF3636" w:rsidRPr="00920004">
          <w:rPr>
            <w:rPrChange w:id="18509" w:author="phuong vu" w:date="2018-11-30T22:36:00Z">
              <w:rPr/>
            </w:rPrChange>
          </w:rPr>
          <w:t>.</w:t>
        </w:r>
        <w:r w:rsidR="00EF3636" w:rsidRPr="00920004">
          <w:rPr>
            <w:rPrChange w:id="18510" w:author="phuong vu" w:date="2018-11-30T22:36:00Z">
              <w:rPr/>
            </w:rPrChange>
          </w:rPr>
          <w:fldChar w:fldCharType="begin"/>
        </w:r>
        <w:r w:rsidR="00EF3636" w:rsidRPr="00920004">
          <w:rPr>
            <w:rPrChange w:id="18511" w:author="phuong vu" w:date="2018-11-30T22:36:00Z">
              <w:rPr/>
            </w:rPrChange>
          </w:rPr>
          <w:instrText xml:space="preserve"> SEQ Hình \* ARABIC \s 1 </w:instrText>
        </w:r>
      </w:ins>
      <w:r w:rsidR="00EF3636" w:rsidRPr="00920004">
        <w:rPr>
          <w:rPrChange w:id="18512" w:author="phuong vu" w:date="2018-11-30T22:36:00Z">
            <w:rPr/>
          </w:rPrChange>
        </w:rPr>
        <w:fldChar w:fldCharType="separate"/>
      </w:r>
      <w:ins w:id="18513" w:author="phuong vu" w:date="2018-11-30T22:44:00Z">
        <w:r w:rsidR="00B5490C">
          <w:rPr>
            <w:noProof/>
          </w:rPr>
          <w:t>9</w:t>
        </w:r>
      </w:ins>
      <w:ins w:id="18514" w:author="phuong vu" w:date="2018-11-30T15:13:00Z">
        <w:r w:rsidR="00EF3636" w:rsidRPr="00920004">
          <w:rPr>
            <w:rPrChange w:id="18515" w:author="phuong vu" w:date="2018-11-30T22:36:00Z">
              <w:rPr/>
            </w:rPrChange>
          </w:rPr>
          <w:fldChar w:fldCharType="end"/>
        </w:r>
      </w:ins>
      <w:ins w:id="18516" w:author="phuong vu" w:date="2018-11-27T16:23:00Z">
        <w:r w:rsidRPr="00920004">
          <w:rPr>
            <w:lang w:val="en-US"/>
            <w:rPrChange w:id="18517" w:author="phuong vu" w:date="2018-11-30T22:36:00Z">
              <w:rPr>
                <w:lang w:val="en-US"/>
              </w:rPr>
            </w:rPrChange>
          </w:rPr>
          <w:t xml:space="preserve"> Sơ đồ xử lí xem chi tiết đơn hàng</w:t>
        </w:r>
      </w:ins>
      <w:bookmarkEnd w:id="18500"/>
    </w:p>
    <w:p w14:paraId="686E3210" w14:textId="6A68EF53" w:rsidR="00F02EAB" w:rsidRPr="00920004" w:rsidRDefault="005E64D7" w:rsidP="00BD0851">
      <w:pPr>
        <w:pStyle w:val="Heading5"/>
        <w:spacing w:before="240" w:line="0" w:lineRule="atLeast"/>
        <w:rPr>
          <w:rFonts w:cstheme="majorHAnsi"/>
          <w:lang w:val="en-US"/>
          <w:rPrChange w:id="18518" w:author="phuong vu" w:date="2018-11-30T22:36:00Z">
            <w:rPr>
              <w:lang w:val="en-US"/>
            </w:rPr>
          </w:rPrChange>
        </w:rPr>
        <w:pPrChange w:id="18519" w:author="phuong vu" w:date="2018-11-30T14:16:00Z">
          <w:pPr>
            <w:pStyle w:val="Heading5"/>
          </w:pPr>
        </w:pPrChange>
      </w:pPr>
      <w:r w:rsidRPr="00920004">
        <w:rPr>
          <w:rFonts w:cstheme="majorHAnsi"/>
          <w:lang w:val="en-US"/>
          <w:rPrChange w:id="18520" w:author="phuong vu" w:date="2018-11-30T22:36:00Z">
            <w:rPr>
              <w:lang w:val="en-US"/>
            </w:rPr>
          </w:rPrChange>
        </w:rPr>
        <w:t>Thay đổi trạng thái đơn hàng</w:t>
      </w:r>
    </w:p>
    <w:p w14:paraId="0BC6DA29" w14:textId="43698836" w:rsidR="00070C2F" w:rsidRPr="00920004" w:rsidDel="00FD0D70" w:rsidRDefault="00070C2F" w:rsidP="00FD0D70">
      <w:pPr>
        <w:ind w:firstLine="720"/>
        <w:rPr>
          <w:del w:id="18521" w:author="phuong vu" w:date="2018-11-30T14:36:00Z"/>
          <w:b/>
          <w:lang w:val="en-US"/>
          <w:rPrChange w:id="18522" w:author="phuong vu" w:date="2018-11-30T22:36:00Z">
            <w:rPr>
              <w:del w:id="18523" w:author="phuong vu" w:date="2018-11-30T14:36:00Z"/>
              <w:lang w:val="en-US"/>
            </w:rPr>
          </w:rPrChange>
        </w:rPr>
        <w:pPrChange w:id="18524" w:author="phuong vu" w:date="2018-11-30T14:36:00Z">
          <w:pPr>
            <w:pStyle w:val="Heading6"/>
          </w:pPr>
        </w:pPrChange>
      </w:pPr>
      <w:r w:rsidRPr="00920004">
        <w:rPr>
          <w:b/>
          <w:lang w:val="en-US"/>
          <w:rPrChange w:id="18525" w:author="phuong vu" w:date="2018-11-30T22:36:00Z">
            <w:rPr>
              <w:lang w:val="en-US"/>
            </w:rPr>
          </w:rPrChange>
        </w:rPr>
        <w:t>Mục đích</w:t>
      </w:r>
      <w:ins w:id="18526" w:author="phuong vu" w:date="2018-11-30T14:36:00Z">
        <w:r w:rsidR="00FD0D70" w:rsidRPr="00920004">
          <w:rPr>
            <w:b/>
            <w:lang w:val="en-US"/>
            <w:rPrChange w:id="18527" w:author="phuong vu" w:date="2018-11-30T22:36:00Z">
              <w:rPr>
                <w:lang w:val="en-US"/>
              </w:rPr>
            </w:rPrChange>
          </w:rPr>
          <w:t xml:space="preserve">: </w:t>
        </w:r>
      </w:ins>
    </w:p>
    <w:p w14:paraId="67EF670D" w14:textId="39BE470B" w:rsidR="00DC4C5A" w:rsidRPr="00920004" w:rsidRDefault="008977B2" w:rsidP="00FD0D70">
      <w:pPr>
        <w:ind w:firstLine="720"/>
        <w:rPr>
          <w:ins w:id="18528" w:author="phuong vu" w:date="2018-11-30T14:42:00Z"/>
          <w:lang w:val="en-US"/>
          <w:rPrChange w:id="18529" w:author="phuong vu" w:date="2018-11-30T22:36:00Z">
            <w:rPr>
              <w:ins w:id="18530" w:author="phuong vu" w:date="2018-11-30T14:42:00Z"/>
              <w:lang w:val="en-US"/>
            </w:rPr>
          </w:rPrChange>
        </w:rPr>
      </w:pPr>
      <w:r w:rsidRPr="00920004">
        <w:rPr>
          <w:lang w:val="en-US"/>
          <w:rPrChange w:id="18531" w:author="phuong vu" w:date="2018-11-30T22:36:00Z">
            <w:rPr>
              <w:lang w:val="en-US"/>
            </w:rPr>
          </w:rPrChange>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53B84D28" w14:textId="6C01ED79" w:rsidR="00FD0D70" w:rsidRPr="00B7091A" w:rsidRDefault="00FD0D70" w:rsidP="00B7091A">
      <w:pPr>
        <w:pStyle w:val="ListParagraph"/>
        <w:numPr>
          <w:ilvl w:val="0"/>
          <w:numId w:val="61"/>
        </w:numPr>
        <w:ind w:left="720"/>
        <w:rPr>
          <w:b/>
          <w:lang w:val="en-US"/>
          <w:rPrChange w:id="18532" w:author="phuong vu" w:date="2018-11-30T23:06:00Z">
            <w:rPr>
              <w:lang w:val="en-US"/>
            </w:rPr>
          </w:rPrChange>
        </w:rPr>
        <w:pPrChange w:id="18533" w:author="phuong vu" w:date="2018-11-30T23:07:00Z">
          <w:pPr/>
        </w:pPrChange>
      </w:pPr>
      <w:ins w:id="18534" w:author="phuong vu" w:date="2018-11-30T14:42:00Z">
        <w:r w:rsidRPr="00B7091A">
          <w:rPr>
            <w:b/>
            <w:lang w:val="en-US"/>
            <w:rPrChange w:id="18535" w:author="phuong vu" w:date="2018-11-30T23:06:00Z">
              <w:rPr>
                <w:lang w:val="en-US"/>
              </w:rPr>
            </w:rPrChange>
          </w:rPr>
          <w:t>Giao diện</w:t>
        </w:r>
      </w:ins>
    </w:p>
    <w:p w14:paraId="66AC1F93" w14:textId="144D859F" w:rsidR="00070C2F" w:rsidRPr="00920004" w:rsidDel="00FD0D70" w:rsidRDefault="00070C2F" w:rsidP="00FD0D70">
      <w:pPr>
        <w:pStyle w:val="Heading6"/>
        <w:numPr>
          <w:ilvl w:val="0"/>
          <w:numId w:val="0"/>
        </w:numPr>
        <w:spacing w:before="240" w:line="0" w:lineRule="atLeast"/>
        <w:ind w:left="90"/>
        <w:rPr>
          <w:del w:id="18536" w:author="phuong vu" w:date="2018-11-30T14:37:00Z"/>
          <w:rFonts w:cstheme="majorHAnsi"/>
          <w:lang w:val="en-US"/>
          <w:rPrChange w:id="18537" w:author="phuong vu" w:date="2018-11-30T22:36:00Z">
            <w:rPr>
              <w:del w:id="18538" w:author="phuong vu" w:date="2018-11-30T14:37:00Z"/>
              <w:lang w:val="en-US"/>
            </w:rPr>
          </w:rPrChange>
        </w:rPr>
        <w:pPrChange w:id="18539" w:author="phuong vu" w:date="2018-11-30T14:37:00Z">
          <w:pPr>
            <w:pStyle w:val="Heading6"/>
          </w:pPr>
        </w:pPrChange>
      </w:pPr>
      <w:del w:id="18540" w:author="phuong vu" w:date="2018-11-30T14:37:00Z">
        <w:r w:rsidRPr="00920004" w:rsidDel="00FD0D70">
          <w:rPr>
            <w:rFonts w:cstheme="majorHAnsi"/>
            <w:lang w:val="en-US"/>
            <w:rPrChange w:id="18541" w:author="phuong vu" w:date="2018-11-30T22:36:00Z">
              <w:rPr>
                <w:lang w:val="en-US"/>
              </w:rPr>
            </w:rPrChange>
          </w:rPr>
          <w:delText>Giao diện</w:delText>
        </w:r>
      </w:del>
    </w:p>
    <w:p w14:paraId="6F7EA79A" w14:textId="0B88B857" w:rsidR="008977B2" w:rsidRPr="00920004" w:rsidRDefault="009A04B7" w:rsidP="00BD0851">
      <w:pPr>
        <w:keepNext/>
        <w:spacing w:before="240" w:line="0" w:lineRule="atLeast"/>
        <w:jc w:val="center"/>
        <w:rPr>
          <w:rPrChange w:id="18542" w:author="phuong vu" w:date="2018-11-30T22:36:00Z">
            <w:rPr/>
          </w:rPrChange>
        </w:rPr>
        <w:pPrChange w:id="18543" w:author="phuong vu" w:date="2018-11-30T14:16:00Z">
          <w:pPr>
            <w:keepNext/>
          </w:pPr>
        </w:pPrChange>
      </w:pPr>
      <w:r w:rsidRPr="00920004">
        <w:rPr>
          <w:noProof/>
          <w:lang w:val="en-US"/>
          <w:rPrChange w:id="18544" w:author="phuong vu" w:date="2018-11-30T22:36:00Z">
            <w:rPr>
              <w:noProof/>
              <w:lang w:val="en-US"/>
            </w:rPr>
          </w:rPrChange>
        </w:rPr>
        <w:drawing>
          <wp:inline distT="0" distB="0" distL="0" distR="0" wp14:anchorId="507A8F8B" wp14:editId="60038D66">
            <wp:extent cx="5095022" cy="3378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t="3187" b="4399"/>
                    <a:stretch/>
                  </pic:blipFill>
                  <pic:spPr bwMode="auto">
                    <a:xfrm>
                      <a:off x="0" y="0"/>
                      <a:ext cx="5109141" cy="3388239"/>
                    </a:xfrm>
                    <a:prstGeom prst="rect">
                      <a:avLst/>
                    </a:prstGeom>
                    <a:noFill/>
                    <a:ln>
                      <a:noFill/>
                    </a:ln>
                    <a:extLst>
                      <a:ext uri="{53640926-AAD7-44D8-BBD7-CCE9431645EC}">
                        <a14:shadowObscured xmlns:a14="http://schemas.microsoft.com/office/drawing/2010/main"/>
                      </a:ext>
                    </a:extLst>
                  </pic:spPr>
                </pic:pic>
              </a:graphicData>
            </a:graphic>
          </wp:inline>
        </w:drawing>
      </w:r>
    </w:p>
    <w:p w14:paraId="3F269E41" w14:textId="418FDD3C" w:rsidR="008977B2" w:rsidRPr="00920004" w:rsidRDefault="008977B2" w:rsidP="00A17FA5">
      <w:pPr>
        <w:pStyle w:val="Caption"/>
        <w:rPr>
          <w:rPrChange w:id="18545" w:author="phuong vu" w:date="2018-11-30T22:36:00Z">
            <w:rPr>
              <w:szCs w:val="26"/>
              <w:lang w:val="en-US"/>
            </w:rPr>
          </w:rPrChange>
        </w:rPr>
        <w:pPrChange w:id="18546" w:author="phuong vu" w:date="2018-11-30T22:42:00Z">
          <w:pPr>
            <w:pStyle w:val="Caption"/>
          </w:pPr>
        </w:pPrChange>
      </w:pPr>
      <w:bookmarkStart w:id="18547" w:name="_Toc531380487"/>
      <w:r w:rsidRPr="00920004">
        <w:rPr>
          <w:rPrChange w:id="18548" w:author="phuong vu" w:date="2018-11-30T22:36:00Z">
            <w:rPr/>
          </w:rPrChange>
        </w:rPr>
        <w:t xml:space="preserve">Hình </w:t>
      </w:r>
      <w:ins w:id="18549" w:author="phuong vu" w:date="2018-11-30T15:13:00Z">
        <w:r w:rsidR="00EF3636" w:rsidRPr="00920004">
          <w:rPr>
            <w:rPrChange w:id="18550" w:author="phuong vu" w:date="2018-11-30T22:36:00Z">
              <w:rPr/>
            </w:rPrChange>
          </w:rPr>
          <w:fldChar w:fldCharType="begin"/>
        </w:r>
        <w:r w:rsidR="00EF3636" w:rsidRPr="00920004">
          <w:rPr>
            <w:rPrChange w:id="18551" w:author="phuong vu" w:date="2018-11-30T22:36:00Z">
              <w:rPr/>
            </w:rPrChange>
          </w:rPr>
          <w:instrText xml:space="preserve"> STYLEREF 1 \s </w:instrText>
        </w:r>
      </w:ins>
      <w:r w:rsidR="00EF3636" w:rsidRPr="00920004">
        <w:rPr>
          <w:rPrChange w:id="18552" w:author="phuong vu" w:date="2018-11-30T22:36:00Z">
            <w:rPr/>
          </w:rPrChange>
        </w:rPr>
        <w:fldChar w:fldCharType="separate"/>
      </w:r>
      <w:r w:rsidR="00B5490C">
        <w:rPr>
          <w:noProof/>
        </w:rPr>
        <w:t>3</w:t>
      </w:r>
      <w:ins w:id="18553" w:author="phuong vu" w:date="2018-11-30T15:13:00Z">
        <w:r w:rsidR="00EF3636" w:rsidRPr="00920004">
          <w:rPr>
            <w:rPrChange w:id="18554" w:author="phuong vu" w:date="2018-11-30T22:36:00Z">
              <w:rPr/>
            </w:rPrChange>
          </w:rPr>
          <w:fldChar w:fldCharType="end"/>
        </w:r>
        <w:r w:rsidR="00EF3636" w:rsidRPr="00920004">
          <w:rPr>
            <w:rPrChange w:id="18555" w:author="phuong vu" w:date="2018-11-30T22:36:00Z">
              <w:rPr/>
            </w:rPrChange>
          </w:rPr>
          <w:t>.</w:t>
        </w:r>
        <w:r w:rsidR="00EF3636" w:rsidRPr="00920004">
          <w:rPr>
            <w:rPrChange w:id="18556" w:author="phuong vu" w:date="2018-11-30T22:36:00Z">
              <w:rPr/>
            </w:rPrChange>
          </w:rPr>
          <w:fldChar w:fldCharType="begin"/>
        </w:r>
        <w:r w:rsidR="00EF3636" w:rsidRPr="00920004">
          <w:rPr>
            <w:rPrChange w:id="18557" w:author="phuong vu" w:date="2018-11-30T22:36:00Z">
              <w:rPr/>
            </w:rPrChange>
          </w:rPr>
          <w:instrText xml:space="preserve"> SEQ Hình \* ARABIC \s 1 </w:instrText>
        </w:r>
      </w:ins>
      <w:r w:rsidR="00EF3636" w:rsidRPr="00920004">
        <w:rPr>
          <w:rPrChange w:id="18558" w:author="phuong vu" w:date="2018-11-30T22:36:00Z">
            <w:rPr/>
          </w:rPrChange>
        </w:rPr>
        <w:fldChar w:fldCharType="separate"/>
      </w:r>
      <w:ins w:id="18559" w:author="phuong vu" w:date="2018-11-30T22:44:00Z">
        <w:r w:rsidR="00B5490C">
          <w:rPr>
            <w:noProof/>
          </w:rPr>
          <w:t>10</w:t>
        </w:r>
      </w:ins>
      <w:ins w:id="18560" w:author="phuong vu" w:date="2018-11-30T15:13:00Z">
        <w:r w:rsidR="00EF3636" w:rsidRPr="00920004">
          <w:rPr>
            <w:rPrChange w:id="18561" w:author="phuong vu" w:date="2018-11-30T22:36:00Z">
              <w:rPr/>
            </w:rPrChange>
          </w:rPr>
          <w:fldChar w:fldCharType="end"/>
        </w:r>
      </w:ins>
      <w:del w:id="18562" w:author="phuong vu" w:date="2018-11-16T11:28:00Z">
        <w:r w:rsidR="006C103E" w:rsidRPr="00920004" w:rsidDel="00EC5005">
          <w:rPr>
            <w:rPrChange w:id="18563" w:author="phuong vu" w:date="2018-11-30T22:36:00Z">
              <w:rPr>
                <w:szCs w:val="26"/>
              </w:rPr>
            </w:rPrChange>
          </w:rPr>
          <w:fldChar w:fldCharType="begin"/>
        </w:r>
        <w:r w:rsidR="006C103E" w:rsidRPr="00920004" w:rsidDel="00EC5005">
          <w:rPr>
            <w:rPrChange w:id="18564" w:author="phuong vu" w:date="2018-11-30T22:36:00Z">
              <w:rPr/>
            </w:rPrChange>
          </w:rPr>
          <w:delInstrText xml:space="preserve"> STYLEREF 1 \s </w:delInstrText>
        </w:r>
        <w:r w:rsidR="006C103E" w:rsidRPr="00920004" w:rsidDel="00EC5005">
          <w:rPr>
            <w:rPrChange w:id="18565" w:author="phuong vu" w:date="2018-11-30T22:36:00Z">
              <w:rPr>
                <w:szCs w:val="26"/>
              </w:rPr>
            </w:rPrChange>
          </w:rPr>
          <w:fldChar w:fldCharType="separate"/>
        </w:r>
        <w:r w:rsidR="006C103E" w:rsidRPr="00920004" w:rsidDel="00EC5005">
          <w:rPr>
            <w:noProof/>
            <w:rPrChange w:id="18566" w:author="phuong vu" w:date="2018-11-30T22:36:00Z">
              <w:rPr>
                <w:noProof/>
              </w:rPr>
            </w:rPrChange>
          </w:rPr>
          <w:delText>3</w:delText>
        </w:r>
        <w:r w:rsidR="006C103E" w:rsidRPr="00920004" w:rsidDel="00EC5005">
          <w:rPr>
            <w:rPrChange w:id="18567" w:author="phuong vu" w:date="2018-11-30T22:36:00Z">
              <w:rPr>
                <w:szCs w:val="26"/>
              </w:rPr>
            </w:rPrChange>
          </w:rPr>
          <w:fldChar w:fldCharType="end"/>
        </w:r>
        <w:r w:rsidR="006C103E" w:rsidRPr="00920004" w:rsidDel="00EC5005">
          <w:rPr>
            <w:rPrChange w:id="18568" w:author="phuong vu" w:date="2018-11-30T22:36:00Z">
              <w:rPr/>
            </w:rPrChange>
          </w:rPr>
          <w:delText>.</w:delText>
        </w:r>
        <w:r w:rsidR="006C103E" w:rsidRPr="00920004" w:rsidDel="00EC5005">
          <w:rPr>
            <w:rPrChange w:id="18569" w:author="phuong vu" w:date="2018-11-30T22:36:00Z">
              <w:rPr/>
            </w:rPrChange>
          </w:rPr>
          <w:fldChar w:fldCharType="begin"/>
        </w:r>
        <w:r w:rsidR="006C103E" w:rsidRPr="00920004" w:rsidDel="00EC5005">
          <w:rPr>
            <w:rPrChange w:id="18570" w:author="phuong vu" w:date="2018-11-30T22:36:00Z">
              <w:rPr/>
            </w:rPrChange>
          </w:rPr>
          <w:delInstrText xml:space="preserve"> SEQ Hình \* ARABIC \s 1 </w:delInstrText>
        </w:r>
        <w:r w:rsidR="006C103E" w:rsidRPr="00920004" w:rsidDel="00EC5005">
          <w:rPr>
            <w:rPrChange w:id="18571" w:author="phuong vu" w:date="2018-11-30T22:36:00Z">
              <w:rPr>
                <w:szCs w:val="26"/>
              </w:rPr>
            </w:rPrChange>
          </w:rPr>
          <w:fldChar w:fldCharType="separate"/>
        </w:r>
        <w:r w:rsidR="006C103E" w:rsidRPr="00920004" w:rsidDel="00EC5005">
          <w:rPr>
            <w:noProof/>
            <w:rPrChange w:id="18572" w:author="phuong vu" w:date="2018-11-30T22:36:00Z">
              <w:rPr>
                <w:noProof/>
              </w:rPr>
            </w:rPrChange>
          </w:rPr>
          <w:delText>5</w:delText>
        </w:r>
        <w:r w:rsidR="006C103E" w:rsidRPr="00920004" w:rsidDel="00EC5005">
          <w:rPr>
            <w:rPrChange w:id="18573" w:author="phuong vu" w:date="2018-11-30T22:36:00Z">
              <w:rPr>
                <w:szCs w:val="26"/>
              </w:rPr>
            </w:rPrChange>
          </w:rPr>
          <w:fldChar w:fldCharType="end"/>
        </w:r>
      </w:del>
      <w:r w:rsidRPr="00920004">
        <w:rPr>
          <w:rPrChange w:id="18574" w:author="phuong vu" w:date="2018-11-30T22:36:00Z">
            <w:rPr>
              <w:szCs w:val="26"/>
              <w:lang w:val="en-US"/>
            </w:rPr>
          </w:rPrChange>
        </w:rPr>
        <w:t xml:space="preserve"> Giao diện các chức năng với trạng thái "đang chờ"</w:t>
      </w:r>
      <w:bookmarkEnd w:id="18547"/>
    </w:p>
    <w:p w14:paraId="178603B0" w14:textId="77777777" w:rsidR="00264BCF" w:rsidRPr="00920004" w:rsidRDefault="00264BCF" w:rsidP="00BD0851">
      <w:pPr>
        <w:keepNext/>
        <w:spacing w:before="240" w:line="0" w:lineRule="atLeast"/>
        <w:jc w:val="center"/>
        <w:rPr>
          <w:rPrChange w:id="18575" w:author="phuong vu" w:date="2018-11-30T22:36:00Z">
            <w:rPr/>
          </w:rPrChange>
        </w:rPr>
        <w:pPrChange w:id="18576" w:author="phuong vu" w:date="2018-11-30T14:16:00Z">
          <w:pPr>
            <w:keepNext/>
          </w:pPr>
        </w:pPrChange>
      </w:pPr>
      <w:r w:rsidRPr="00920004">
        <w:rPr>
          <w:noProof/>
          <w:lang w:val="en-US"/>
          <w:rPrChange w:id="18577" w:author="phuong vu" w:date="2018-11-30T22:36:00Z">
            <w:rPr>
              <w:noProof/>
              <w:lang w:val="en-US"/>
            </w:rPr>
          </w:rPrChange>
        </w:rPr>
        <w:lastRenderedPageBreak/>
        <w:drawing>
          <wp:inline distT="0" distB="0" distL="0" distR="0" wp14:anchorId="5AEA0DE7" wp14:editId="4ED0C2F6">
            <wp:extent cx="4899025" cy="32657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a:extLst>
                        <a:ext uri="{28A0092B-C50C-407E-A947-70E740481C1C}">
                          <a14:useLocalDpi xmlns:a14="http://schemas.microsoft.com/office/drawing/2010/main" val="0"/>
                        </a:ext>
                      </a:extLst>
                    </a:blip>
                    <a:srcRect t="2480" b="5472"/>
                    <a:stretch/>
                  </pic:blipFill>
                  <pic:spPr bwMode="auto">
                    <a:xfrm>
                      <a:off x="0" y="0"/>
                      <a:ext cx="4925720" cy="3283509"/>
                    </a:xfrm>
                    <a:prstGeom prst="rect">
                      <a:avLst/>
                    </a:prstGeom>
                    <a:noFill/>
                    <a:ln>
                      <a:noFill/>
                    </a:ln>
                    <a:extLst>
                      <a:ext uri="{53640926-AAD7-44D8-BBD7-CCE9431645EC}">
                        <a14:shadowObscured xmlns:a14="http://schemas.microsoft.com/office/drawing/2010/main"/>
                      </a:ext>
                    </a:extLst>
                  </pic:spPr>
                </pic:pic>
              </a:graphicData>
            </a:graphic>
          </wp:inline>
        </w:drawing>
      </w:r>
    </w:p>
    <w:p w14:paraId="0CCD4B1D" w14:textId="3F499E0C" w:rsidR="00264BCF" w:rsidRPr="00920004" w:rsidRDefault="00264BCF" w:rsidP="00A17FA5">
      <w:pPr>
        <w:pStyle w:val="Caption"/>
        <w:rPr>
          <w:rPrChange w:id="18578" w:author="phuong vu" w:date="2018-11-30T22:36:00Z">
            <w:rPr>
              <w:szCs w:val="26"/>
              <w:lang w:val="en-US"/>
            </w:rPr>
          </w:rPrChange>
        </w:rPr>
        <w:pPrChange w:id="18579" w:author="phuong vu" w:date="2018-11-30T22:42:00Z">
          <w:pPr>
            <w:pStyle w:val="Caption"/>
          </w:pPr>
        </w:pPrChange>
      </w:pPr>
      <w:bookmarkStart w:id="18580" w:name="_Toc531380488"/>
      <w:r w:rsidRPr="00920004">
        <w:rPr>
          <w:rPrChange w:id="18581" w:author="phuong vu" w:date="2018-11-30T22:36:00Z">
            <w:rPr/>
          </w:rPrChange>
        </w:rPr>
        <w:t xml:space="preserve">Hình </w:t>
      </w:r>
      <w:ins w:id="18582" w:author="phuong vu" w:date="2018-11-30T15:13:00Z">
        <w:r w:rsidR="00EF3636" w:rsidRPr="00920004">
          <w:rPr>
            <w:rPrChange w:id="18583" w:author="phuong vu" w:date="2018-11-30T22:36:00Z">
              <w:rPr/>
            </w:rPrChange>
          </w:rPr>
          <w:fldChar w:fldCharType="begin"/>
        </w:r>
        <w:r w:rsidR="00EF3636" w:rsidRPr="00920004">
          <w:rPr>
            <w:rPrChange w:id="18584" w:author="phuong vu" w:date="2018-11-30T22:36:00Z">
              <w:rPr/>
            </w:rPrChange>
          </w:rPr>
          <w:instrText xml:space="preserve"> STYLEREF 1 \s </w:instrText>
        </w:r>
      </w:ins>
      <w:r w:rsidR="00EF3636" w:rsidRPr="00920004">
        <w:rPr>
          <w:rPrChange w:id="18585" w:author="phuong vu" w:date="2018-11-30T22:36:00Z">
            <w:rPr/>
          </w:rPrChange>
        </w:rPr>
        <w:fldChar w:fldCharType="separate"/>
      </w:r>
      <w:r w:rsidR="00B5490C">
        <w:rPr>
          <w:noProof/>
        </w:rPr>
        <w:t>3</w:t>
      </w:r>
      <w:ins w:id="18586" w:author="phuong vu" w:date="2018-11-30T15:13:00Z">
        <w:r w:rsidR="00EF3636" w:rsidRPr="00920004">
          <w:rPr>
            <w:rPrChange w:id="18587" w:author="phuong vu" w:date="2018-11-30T22:36:00Z">
              <w:rPr/>
            </w:rPrChange>
          </w:rPr>
          <w:fldChar w:fldCharType="end"/>
        </w:r>
        <w:r w:rsidR="00EF3636" w:rsidRPr="00920004">
          <w:rPr>
            <w:rPrChange w:id="18588" w:author="phuong vu" w:date="2018-11-30T22:36:00Z">
              <w:rPr/>
            </w:rPrChange>
          </w:rPr>
          <w:t>.</w:t>
        </w:r>
        <w:r w:rsidR="00EF3636" w:rsidRPr="00920004">
          <w:rPr>
            <w:rPrChange w:id="18589" w:author="phuong vu" w:date="2018-11-30T22:36:00Z">
              <w:rPr/>
            </w:rPrChange>
          </w:rPr>
          <w:fldChar w:fldCharType="begin"/>
        </w:r>
        <w:r w:rsidR="00EF3636" w:rsidRPr="00920004">
          <w:rPr>
            <w:rPrChange w:id="18590" w:author="phuong vu" w:date="2018-11-30T22:36:00Z">
              <w:rPr/>
            </w:rPrChange>
          </w:rPr>
          <w:instrText xml:space="preserve"> SEQ Hình \* ARABIC \s 1 </w:instrText>
        </w:r>
      </w:ins>
      <w:r w:rsidR="00EF3636" w:rsidRPr="00920004">
        <w:rPr>
          <w:rPrChange w:id="18591" w:author="phuong vu" w:date="2018-11-30T22:36:00Z">
            <w:rPr/>
          </w:rPrChange>
        </w:rPr>
        <w:fldChar w:fldCharType="separate"/>
      </w:r>
      <w:ins w:id="18592" w:author="phuong vu" w:date="2018-11-30T22:44:00Z">
        <w:r w:rsidR="00B5490C">
          <w:rPr>
            <w:noProof/>
          </w:rPr>
          <w:t>11</w:t>
        </w:r>
      </w:ins>
      <w:ins w:id="18593" w:author="phuong vu" w:date="2018-11-30T15:13:00Z">
        <w:r w:rsidR="00EF3636" w:rsidRPr="00920004">
          <w:rPr>
            <w:rPrChange w:id="18594" w:author="phuong vu" w:date="2018-11-30T22:36:00Z">
              <w:rPr/>
            </w:rPrChange>
          </w:rPr>
          <w:fldChar w:fldCharType="end"/>
        </w:r>
      </w:ins>
      <w:del w:id="18595" w:author="phuong vu" w:date="2018-11-16T11:28:00Z">
        <w:r w:rsidR="006C103E" w:rsidRPr="00920004" w:rsidDel="00EC5005">
          <w:rPr>
            <w:rPrChange w:id="18596" w:author="phuong vu" w:date="2018-11-30T22:36:00Z">
              <w:rPr>
                <w:szCs w:val="26"/>
              </w:rPr>
            </w:rPrChange>
          </w:rPr>
          <w:fldChar w:fldCharType="begin"/>
        </w:r>
        <w:r w:rsidR="006C103E" w:rsidRPr="00920004" w:rsidDel="00EC5005">
          <w:rPr>
            <w:rPrChange w:id="18597" w:author="phuong vu" w:date="2018-11-30T22:36:00Z">
              <w:rPr/>
            </w:rPrChange>
          </w:rPr>
          <w:delInstrText xml:space="preserve"> STYLEREF 1 \s </w:delInstrText>
        </w:r>
        <w:r w:rsidR="006C103E" w:rsidRPr="00920004" w:rsidDel="00EC5005">
          <w:rPr>
            <w:rPrChange w:id="18598" w:author="phuong vu" w:date="2018-11-30T22:36:00Z">
              <w:rPr>
                <w:szCs w:val="26"/>
              </w:rPr>
            </w:rPrChange>
          </w:rPr>
          <w:fldChar w:fldCharType="separate"/>
        </w:r>
        <w:r w:rsidR="006C103E" w:rsidRPr="00920004" w:rsidDel="00EC5005">
          <w:rPr>
            <w:noProof/>
            <w:rPrChange w:id="18599" w:author="phuong vu" w:date="2018-11-30T22:36:00Z">
              <w:rPr>
                <w:noProof/>
              </w:rPr>
            </w:rPrChange>
          </w:rPr>
          <w:delText>3</w:delText>
        </w:r>
        <w:r w:rsidR="006C103E" w:rsidRPr="00920004" w:rsidDel="00EC5005">
          <w:rPr>
            <w:rPrChange w:id="18600" w:author="phuong vu" w:date="2018-11-30T22:36:00Z">
              <w:rPr>
                <w:szCs w:val="26"/>
              </w:rPr>
            </w:rPrChange>
          </w:rPr>
          <w:fldChar w:fldCharType="end"/>
        </w:r>
        <w:r w:rsidR="006C103E" w:rsidRPr="00920004" w:rsidDel="00EC5005">
          <w:rPr>
            <w:rPrChange w:id="18601" w:author="phuong vu" w:date="2018-11-30T22:36:00Z">
              <w:rPr/>
            </w:rPrChange>
          </w:rPr>
          <w:delText>.</w:delText>
        </w:r>
        <w:r w:rsidR="006C103E" w:rsidRPr="00920004" w:rsidDel="00EC5005">
          <w:rPr>
            <w:rPrChange w:id="18602" w:author="phuong vu" w:date="2018-11-30T22:36:00Z">
              <w:rPr/>
            </w:rPrChange>
          </w:rPr>
          <w:fldChar w:fldCharType="begin"/>
        </w:r>
        <w:r w:rsidR="006C103E" w:rsidRPr="00920004" w:rsidDel="00EC5005">
          <w:rPr>
            <w:rPrChange w:id="18603" w:author="phuong vu" w:date="2018-11-30T22:36:00Z">
              <w:rPr/>
            </w:rPrChange>
          </w:rPr>
          <w:delInstrText xml:space="preserve"> SEQ Hình \* ARABIC \s 1 </w:delInstrText>
        </w:r>
        <w:r w:rsidR="006C103E" w:rsidRPr="00920004" w:rsidDel="00EC5005">
          <w:rPr>
            <w:rPrChange w:id="18604" w:author="phuong vu" w:date="2018-11-30T22:36:00Z">
              <w:rPr>
                <w:szCs w:val="26"/>
              </w:rPr>
            </w:rPrChange>
          </w:rPr>
          <w:fldChar w:fldCharType="separate"/>
        </w:r>
        <w:r w:rsidR="006C103E" w:rsidRPr="00920004" w:rsidDel="00EC5005">
          <w:rPr>
            <w:noProof/>
            <w:rPrChange w:id="18605" w:author="phuong vu" w:date="2018-11-30T22:36:00Z">
              <w:rPr>
                <w:noProof/>
              </w:rPr>
            </w:rPrChange>
          </w:rPr>
          <w:delText>6</w:delText>
        </w:r>
        <w:r w:rsidR="006C103E" w:rsidRPr="00920004" w:rsidDel="00EC5005">
          <w:rPr>
            <w:rPrChange w:id="18606" w:author="phuong vu" w:date="2018-11-30T22:36:00Z">
              <w:rPr>
                <w:szCs w:val="26"/>
              </w:rPr>
            </w:rPrChange>
          </w:rPr>
          <w:fldChar w:fldCharType="end"/>
        </w:r>
      </w:del>
      <w:r w:rsidR="006C103E" w:rsidRPr="00920004">
        <w:rPr>
          <w:rPrChange w:id="18607" w:author="phuong vu" w:date="2018-11-30T22:36:00Z">
            <w:rPr>
              <w:szCs w:val="26"/>
              <w:lang w:val="en-US"/>
            </w:rPr>
          </w:rPrChange>
        </w:rPr>
        <w:t xml:space="preserve"> </w:t>
      </w:r>
      <w:r w:rsidRPr="00920004">
        <w:rPr>
          <w:rPrChange w:id="18608" w:author="phuong vu" w:date="2018-11-30T22:36:00Z">
            <w:rPr/>
          </w:rPrChange>
        </w:rPr>
        <w:t>Giao diện các chức năng với trạng thái "đang chờ</w:t>
      </w:r>
      <w:r w:rsidRPr="00920004">
        <w:rPr>
          <w:rPrChange w:id="18609" w:author="phuong vu" w:date="2018-11-30T22:36:00Z">
            <w:rPr>
              <w:szCs w:val="26"/>
              <w:lang w:val="en-US"/>
            </w:rPr>
          </w:rPrChange>
        </w:rPr>
        <w:t xml:space="preserve"> xử lí</w:t>
      </w:r>
      <w:r w:rsidRPr="00920004">
        <w:rPr>
          <w:rPrChange w:id="18610" w:author="phuong vu" w:date="2018-11-30T22:36:00Z">
            <w:rPr/>
          </w:rPrChange>
        </w:rPr>
        <w:t>"</w:t>
      </w:r>
      <w:bookmarkEnd w:id="18580"/>
    </w:p>
    <w:p w14:paraId="5BCDC215" w14:textId="75E74A47" w:rsidR="006C103E" w:rsidRPr="00920004" w:rsidDel="00FD0D70" w:rsidRDefault="006C103E" w:rsidP="00A17FA5">
      <w:pPr>
        <w:pStyle w:val="Caption"/>
        <w:rPr>
          <w:del w:id="18611" w:author="phuong vu" w:date="2018-11-30T14:37:00Z"/>
          <w:rPrChange w:id="18612" w:author="phuong vu" w:date="2018-11-30T22:36:00Z">
            <w:rPr>
              <w:del w:id="18613" w:author="phuong vu" w:date="2018-11-30T14:37:00Z"/>
            </w:rPr>
          </w:rPrChange>
        </w:rPr>
        <w:pPrChange w:id="18614" w:author="phuong vu" w:date="2018-11-30T22:42:00Z">
          <w:pPr>
            <w:keepNext/>
            <w:jc w:val="center"/>
          </w:pPr>
        </w:pPrChange>
      </w:pPr>
      <w:del w:id="18615" w:author="phuong vu" w:date="2018-11-30T14:37:00Z">
        <w:r w:rsidRPr="00920004" w:rsidDel="00FD0D70">
          <w:rPr>
            <w:noProof/>
            <w:lang w:val="en-US"/>
            <w:rPrChange w:id="18616" w:author="phuong vu" w:date="2018-11-30T22:36:00Z">
              <w:rPr>
                <w:noProof/>
                <w:lang w:val="en-US"/>
              </w:rPr>
            </w:rPrChange>
          </w:rPr>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del>
    </w:p>
    <w:p w14:paraId="37C50385" w14:textId="6E281BFD" w:rsidR="008977B2" w:rsidRPr="00920004" w:rsidDel="007267DC" w:rsidRDefault="006C103E" w:rsidP="00A17FA5">
      <w:pPr>
        <w:pStyle w:val="Caption"/>
        <w:rPr>
          <w:del w:id="18617" w:author="phuong vu" w:date="2018-11-26T13:42:00Z"/>
          <w:szCs w:val="26"/>
          <w:rPrChange w:id="18618" w:author="phuong vu" w:date="2018-11-30T22:36:00Z">
            <w:rPr>
              <w:del w:id="18619" w:author="phuong vu" w:date="2018-11-26T13:42:00Z"/>
              <w:szCs w:val="26"/>
              <w:lang w:val="en-US"/>
            </w:rPr>
          </w:rPrChange>
        </w:rPr>
        <w:pPrChange w:id="18620" w:author="phuong vu" w:date="2018-11-30T22:42:00Z">
          <w:pPr>
            <w:pStyle w:val="Caption"/>
          </w:pPr>
        </w:pPrChange>
      </w:pPr>
      <w:del w:id="18621" w:author="phuong vu" w:date="2018-11-30T14:37:00Z">
        <w:r w:rsidRPr="00920004" w:rsidDel="00FD0D70">
          <w:rPr>
            <w:rPrChange w:id="18622" w:author="phuong vu" w:date="2018-11-30T22:36:00Z">
              <w:rPr>
                <w:i w:val="0"/>
                <w:iCs w:val="0"/>
              </w:rPr>
            </w:rPrChange>
          </w:rPr>
          <w:delText xml:space="preserve">Hình </w:delText>
        </w:r>
      </w:del>
      <w:del w:id="18623" w:author="phuong vu" w:date="2018-11-16T11:28:00Z">
        <w:r w:rsidRPr="00920004" w:rsidDel="00EC5005">
          <w:rPr>
            <w:rPrChange w:id="18624" w:author="phuong vu" w:date="2018-11-30T22:36:00Z">
              <w:rPr>
                <w:i w:val="0"/>
                <w:iCs w:val="0"/>
              </w:rPr>
            </w:rPrChange>
          </w:rPr>
          <w:fldChar w:fldCharType="begin"/>
        </w:r>
        <w:r w:rsidRPr="00920004" w:rsidDel="00EC5005">
          <w:rPr>
            <w:rPrChange w:id="18625" w:author="phuong vu" w:date="2018-11-30T22:36:00Z">
              <w:rPr>
                <w:i w:val="0"/>
                <w:iCs w:val="0"/>
              </w:rPr>
            </w:rPrChange>
          </w:rPr>
          <w:delInstrText xml:space="preserve"> STYLEREF 1 \s </w:delInstrText>
        </w:r>
        <w:r w:rsidRPr="00920004" w:rsidDel="00EC5005">
          <w:rPr>
            <w:rPrChange w:id="18626" w:author="phuong vu" w:date="2018-11-30T22:36:00Z">
              <w:rPr>
                <w:i w:val="0"/>
                <w:iCs w:val="0"/>
              </w:rPr>
            </w:rPrChange>
          </w:rPr>
          <w:fldChar w:fldCharType="separate"/>
        </w:r>
        <w:r w:rsidRPr="00920004" w:rsidDel="00EC5005">
          <w:rPr>
            <w:noProof/>
            <w:rPrChange w:id="18627" w:author="phuong vu" w:date="2018-11-30T22:36:00Z">
              <w:rPr>
                <w:i w:val="0"/>
                <w:iCs w:val="0"/>
                <w:noProof/>
              </w:rPr>
            </w:rPrChange>
          </w:rPr>
          <w:delText>3</w:delText>
        </w:r>
        <w:r w:rsidRPr="00920004" w:rsidDel="00EC5005">
          <w:rPr>
            <w:rPrChange w:id="18628" w:author="phuong vu" w:date="2018-11-30T22:36:00Z">
              <w:rPr>
                <w:i w:val="0"/>
                <w:iCs w:val="0"/>
              </w:rPr>
            </w:rPrChange>
          </w:rPr>
          <w:fldChar w:fldCharType="end"/>
        </w:r>
        <w:r w:rsidRPr="00920004" w:rsidDel="00EC5005">
          <w:rPr>
            <w:szCs w:val="26"/>
            <w:rPrChange w:id="18629" w:author="phuong vu" w:date="2018-11-30T22:36:00Z">
              <w:rPr>
                <w:szCs w:val="26"/>
              </w:rPr>
            </w:rPrChange>
          </w:rPr>
          <w:delText>.</w:delText>
        </w:r>
        <w:r w:rsidRPr="00920004" w:rsidDel="00EC5005">
          <w:rPr>
            <w:rPrChange w:id="18630" w:author="phuong vu" w:date="2018-11-30T22:36:00Z">
              <w:rPr>
                <w:i w:val="0"/>
                <w:iCs w:val="0"/>
              </w:rPr>
            </w:rPrChange>
          </w:rPr>
          <w:fldChar w:fldCharType="begin"/>
        </w:r>
        <w:r w:rsidRPr="00920004" w:rsidDel="00EC5005">
          <w:rPr>
            <w:rPrChange w:id="18631" w:author="phuong vu" w:date="2018-11-30T22:36:00Z">
              <w:rPr>
                <w:i w:val="0"/>
                <w:iCs w:val="0"/>
              </w:rPr>
            </w:rPrChange>
          </w:rPr>
          <w:delInstrText xml:space="preserve"> SEQ Hình \* ARABIC \s 1 </w:delInstrText>
        </w:r>
        <w:r w:rsidRPr="00920004" w:rsidDel="00EC5005">
          <w:rPr>
            <w:rPrChange w:id="18632" w:author="phuong vu" w:date="2018-11-30T22:36:00Z">
              <w:rPr>
                <w:i w:val="0"/>
                <w:iCs w:val="0"/>
              </w:rPr>
            </w:rPrChange>
          </w:rPr>
          <w:fldChar w:fldCharType="separate"/>
        </w:r>
        <w:r w:rsidRPr="00920004" w:rsidDel="00EC5005">
          <w:rPr>
            <w:noProof/>
            <w:rPrChange w:id="18633" w:author="phuong vu" w:date="2018-11-30T22:36:00Z">
              <w:rPr>
                <w:i w:val="0"/>
                <w:iCs w:val="0"/>
                <w:noProof/>
              </w:rPr>
            </w:rPrChange>
          </w:rPr>
          <w:delText>7</w:delText>
        </w:r>
        <w:r w:rsidRPr="00920004" w:rsidDel="00EC5005">
          <w:rPr>
            <w:rPrChange w:id="18634" w:author="phuong vu" w:date="2018-11-30T22:36:00Z">
              <w:rPr>
                <w:i w:val="0"/>
                <w:iCs w:val="0"/>
              </w:rPr>
            </w:rPrChange>
          </w:rPr>
          <w:fldChar w:fldCharType="end"/>
        </w:r>
      </w:del>
      <w:del w:id="18635" w:author="phuong vu" w:date="2018-11-30T14:37:00Z">
        <w:r w:rsidRPr="00920004" w:rsidDel="00FD0D70">
          <w:rPr>
            <w:szCs w:val="26"/>
            <w:rPrChange w:id="18636" w:author="phuong vu" w:date="2018-11-30T22:36:00Z">
              <w:rPr>
                <w:szCs w:val="26"/>
              </w:rPr>
            </w:rPrChange>
          </w:rPr>
          <w:delText>Giao di</w:delText>
        </w:r>
        <w:r w:rsidRPr="00920004" w:rsidDel="00FD0D70">
          <w:rPr>
            <w:rPrChange w:id="18637" w:author="phuong vu" w:date="2018-11-30T22:36:00Z">
              <w:rPr>
                <w:i w:val="0"/>
                <w:iCs w:val="0"/>
              </w:rPr>
            </w:rPrChange>
          </w:rPr>
          <w:delText>ện các chức năng với trạng thái "đang xử lí"</w:delText>
        </w:r>
      </w:del>
    </w:p>
    <w:p w14:paraId="10A11BD8" w14:textId="77777777" w:rsidR="006C103E" w:rsidRPr="00920004" w:rsidRDefault="006C103E" w:rsidP="00A17FA5">
      <w:pPr>
        <w:pStyle w:val="Caption"/>
        <w:rPr>
          <w:rPrChange w:id="18638" w:author="phuong vu" w:date="2018-11-30T22:36:00Z">
            <w:rPr>
              <w:lang w:val="en-US"/>
            </w:rPr>
          </w:rPrChange>
        </w:rPr>
        <w:pPrChange w:id="18639" w:author="phuong vu" w:date="2018-11-30T22:42:00Z">
          <w:pPr/>
        </w:pPrChange>
      </w:pPr>
    </w:p>
    <w:p w14:paraId="74442B95" w14:textId="67890A30" w:rsidR="00070C2F" w:rsidRPr="00920004" w:rsidRDefault="00070C2F" w:rsidP="00B7091A">
      <w:pPr>
        <w:pStyle w:val="Heading6"/>
        <w:numPr>
          <w:ilvl w:val="0"/>
          <w:numId w:val="61"/>
        </w:numPr>
        <w:spacing w:before="240" w:line="0" w:lineRule="atLeast"/>
        <w:ind w:left="900"/>
        <w:rPr>
          <w:rFonts w:cstheme="majorHAnsi"/>
          <w:lang w:val="en-US"/>
          <w:rPrChange w:id="18640" w:author="phuong vu" w:date="2018-11-30T22:36:00Z">
            <w:rPr>
              <w:lang w:val="en-US"/>
            </w:rPr>
          </w:rPrChange>
        </w:rPr>
        <w:pPrChange w:id="18641" w:author="phuong vu" w:date="2018-11-30T23:07:00Z">
          <w:pPr>
            <w:pStyle w:val="Heading6"/>
          </w:pPr>
        </w:pPrChange>
      </w:pPr>
      <w:r w:rsidRPr="00920004">
        <w:rPr>
          <w:rFonts w:cstheme="majorHAnsi"/>
          <w:lang w:val="en-US"/>
          <w:rPrChange w:id="18642" w:author="phuong vu" w:date="2018-11-30T22:36:00Z">
            <w:rPr>
              <w:rFonts w:cstheme="majorHAnsi"/>
              <w:lang w:val="en-US"/>
            </w:rPr>
          </w:rPrChange>
        </w:rPr>
        <w:t>Các thành ph</w:t>
      </w:r>
      <w:r w:rsidRPr="00920004">
        <w:rPr>
          <w:rFonts w:cstheme="majorHAnsi"/>
          <w:lang w:val="en-US"/>
          <w:rPrChange w:id="18643"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rsidRPr="00920004" w14:paraId="580B882B" w14:textId="77777777" w:rsidTr="009A04B7">
        <w:tc>
          <w:tcPr>
            <w:tcW w:w="805" w:type="dxa"/>
            <w:vAlign w:val="center"/>
          </w:tcPr>
          <w:p w14:paraId="5A9A1055" w14:textId="77777777" w:rsidR="008977B2" w:rsidRPr="00E64310" w:rsidRDefault="008977B2" w:rsidP="00E64310">
            <w:pPr>
              <w:jc w:val="center"/>
              <w:rPr>
                <w:b/>
                <w:lang w:val="en-US"/>
                <w:rPrChange w:id="18644" w:author="phuong vu" w:date="2018-11-30T23:12:00Z">
                  <w:rPr>
                    <w:b/>
                    <w:lang w:val="en-US"/>
                  </w:rPr>
                </w:rPrChange>
              </w:rPr>
              <w:pPrChange w:id="18645" w:author="phuong vu" w:date="2018-11-30T23:12:00Z">
                <w:pPr>
                  <w:spacing w:line="360" w:lineRule="auto"/>
                  <w:jc w:val="center"/>
                </w:pPr>
              </w:pPrChange>
            </w:pPr>
            <w:r w:rsidRPr="00E64310">
              <w:rPr>
                <w:b/>
                <w:lang w:val="en-US"/>
                <w:rPrChange w:id="18646" w:author="phuong vu" w:date="2018-11-30T23:12:00Z">
                  <w:rPr>
                    <w:b/>
                    <w:lang w:val="en-US"/>
                  </w:rPr>
                </w:rPrChange>
              </w:rPr>
              <w:t>STT</w:t>
            </w:r>
          </w:p>
        </w:tc>
        <w:tc>
          <w:tcPr>
            <w:tcW w:w="1980" w:type="dxa"/>
            <w:vAlign w:val="center"/>
          </w:tcPr>
          <w:p w14:paraId="63716525" w14:textId="77777777" w:rsidR="008977B2" w:rsidRPr="00E64310" w:rsidRDefault="008977B2" w:rsidP="00E64310">
            <w:pPr>
              <w:jc w:val="center"/>
              <w:rPr>
                <w:b/>
                <w:lang w:val="en-US"/>
                <w:rPrChange w:id="18647" w:author="phuong vu" w:date="2018-11-30T23:12:00Z">
                  <w:rPr>
                    <w:b/>
                    <w:lang w:val="en-US"/>
                  </w:rPr>
                </w:rPrChange>
              </w:rPr>
              <w:pPrChange w:id="18648" w:author="phuong vu" w:date="2018-11-30T23:12:00Z">
                <w:pPr>
                  <w:spacing w:line="360" w:lineRule="auto"/>
                  <w:jc w:val="center"/>
                </w:pPr>
              </w:pPrChange>
            </w:pPr>
            <w:r w:rsidRPr="00E64310">
              <w:rPr>
                <w:b/>
                <w:lang w:val="en-US"/>
                <w:rPrChange w:id="18649" w:author="phuong vu" w:date="2018-11-30T23:12:00Z">
                  <w:rPr>
                    <w:b/>
                    <w:lang w:val="en-US"/>
                  </w:rPr>
                </w:rPrChange>
              </w:rPr>
              <w:t>Loại điều khiển</w:t>
            </w:r>
          </w:p>
        </w:tc>
        <w:tc>
          <w:tcPr>
            <w:tcW w:w="2970" w:type="dxa"/>
            <w:vAlign w:val="center"/>
          </w:tcPr>
          <w:p w14:paraId="1042153C" w14:textId="77777777" w:rsidR="008977B2" w:rsidRPr="00E64310" w:rsidRDefault="008977B2" w:rsidP="00E64310">
            <w:pPr>
              <w:jc w:val="center"/>
              <w:rPr>
                <w:b/>
                <w:lang w:val="en-US"/>
                <w:rPrChange w:id="18650" w:author="phuong vu" w:date="2018-11-30T23:12:00Z">
                  <w:rPr>
                    <w:b/>
                    <w:lang w:val="en-US"/>
                  </w:rPr>
                </w:rPrChange>
              </w:rPr>
              <w:pPrChange w:id="18651" w:author="phuong vu" w:date="2018-11-30T23:12:00Z">
                <w:pPr>
                  <w:spacing w:line="360" w:lineRule="auto"/>
                  <w:jc w:val="center"/>
                </w:pPr>
              </w:pPrChange>
            </w:pPr>
            <w:r w:rsidRPr="00E64310">
              <w:rPr>
                <w:b/>
                <w:lang w:val="en-US"/>
                <w:rPrChange w:id="18652" w:author="phuong vu" w:date="2018-11-30T23:12:00Z">
                  <w:rPr>
                    <w:b/>
                    <w:lang w:val="en-US"/>
                  </w:rPr>
                </w:rPrChange>
              </w:rPr>
              <w:t>Nội dung thực hiện</w:t>
            </w:r>
          </w:p>
        </w:tc>
        <w:tc>
          <w:tcPr>
            <w:tcW w:w="1266" w:type="dxa"/>
            <w:vAlign w:val="center"/>
          </w:tcPr>
          <w:p w14:paraId="52355BA3" w14:textId="77777777" w:rsidR="008977B2" w:rsidRPr="00E64310" w:rsidRDefault="008977B2" w:rsidP="00E64310">
            <w:pPr>
              <w:jc w:val="center"/>
              <w:rPr>
                <w:b/>
                <w:lang w:val="en-US"/>
                <w:rPrChange w:id="18653" w:author="phuong vu" w:date="2018-11-30T23:12:00Z">
                  <w:rPr>
                    <w:b/>
                    <w:lang w:val="en-US"/>
                  </w:rPr>
                </w:rPrChange>
              </w:rPr>
              <w:pPrChange w:id="18654" w:author="phuong vu" w:date="2018-11-30T23:12:00Z">
                <w:pPr>
                  <w:spacing w:line="360" w:lineRule="auto"/>
                  <w:jc w:val="center"/>
                </w:pPr>
              </w:pPrChange>
            </w:pPr>
            <w:r w:rsidRPr="00E64310">
              <w:rPr>
                <w:b/>
                <w:lang w:val="en-US"/>
                <w:rPrChange w:id="18655" w:author="phuong vu" w:date="2018-11-30T23:12:00Z">
                  <w:rPr>
                    <w:b/>
                    <w:lang w:val="en-US"/>
                  </w:rPr>
                </w:rPrChange>
              </w:rPr>
              <w:t>Giá trị mặc định</w:t>
            </w:r>
          </w:p>
        </w:tc>
        <w:tc>
          <w:tcPr>
            <w:tcW w:w="1756" w:type="dxa"/>
            <w:vAlign w:val="center"/>
          </w:tcPr>
          <w:p w14:paraId="640968EF" w14:textId="77777777" w:rsidR="008977B2" w:rsidRPr="00E64310" w:rsidRDefault="008977B2" w:rsidP="00E64310">
            <w:pPr>
              <w:jc w:val="center"/>
              <w:rPr>
                <w:b/>
                <w:lang w:val="en-US"/>
                <w:rPrChange w:id="18656" w:author="phuong vu" w:date="2018-11-30T23:12:00Z">
                  <w:rPr>
                    <w:b/>
                    <w:lang w:val="en-US"/>
                  </w:rPr>
                </w:rPrChange>
              </w:rPr>
              <w:pPrChange w:id="18657" w:author="phuong vu" w:date="2018-11-30T23:12:00Z">
                <w:pPr>
                  <w:spacing w:line="360" w:lineRule="auto"/>
                  <w:jc w:val="center"/>
                </w:pPr>
              </w:pPrChange>
            </w:pPr>
            <w:r w:rsidRPr="00E64310">
              <w:rPr>
                <w:b/>
                <w:lang w:val="en-US"/>
                <w:rPrChange w:id="18658" w:author="phuong vu" w:date="2018-11-30T23:12:00Z">
                  <w:rPr>
                    <w:b/>
                    <w:lang w:val="en-US"/>
                  </w:rPr>
                </w:rPrChange>
              </w:rPr>
              <w:t>Lưu ý</w:t>
            </w:r>
          </w:p>
        </w:tc>
      </w:tr>
      <w:tr w:rsidR="008977B2" w:rsidRPr="00920004" w14:paraId="18B0C72E" w14:textId="77777777" w:rsidTr="009A04B7">
        <w:tc>
          <w:tcPr>
            <w:tcW w:w="805" w:type="dxa"/>
          </w:tcPr>
          <w:p w14:paraId="4D73B050" w14:textId="77777777" w:rsidR="008977B2" w:rsidRPr="00920004" w:rsidRDefault="008977B2" w:rsidP="00BD0851">
            <w:pPr>
              <w:spacing w:before="240" w:line="0" w:lineRule="atLeast"/>
              <w:jc w:val="center"/>
              <w:rPr>
                <w:lang w:val="en-US"/>
                <w:rPrChange w:id="18659" w:author="phuong vu" w:date="2018-11-30T22:36:00Z">
                  <w:rPr>
                    <w:lang w:val="en-US"/>
                  </w:rPr>
                </w:rPrChange>
              </w:rPr>
              <w:pPrChange w:id="18660" w:author="phuong vu" w:date="2018-11-30T14:16:00Z">
                <w:pPr>
                  <w:spacing w:line="360" w:lineRule="auto"/>
                  <w:jc w:val="center"/>
                </w:pPr>
              </w:pPrChange>
            </w:pPr>
            <w:r w:rsidRPr="00920004">
              <w:rPr>
                <w:lang w:val="en-US"/>
                <w:rPrChange w:id="18661" w:author="phuong vu" w:date="2018-11-30T22:36:00Z">
                  <w:rPr>
                    <w:lang w:val="en-US"/>
                  </w:rPr>
                </w:rPrChange>
              </w:rPr>
              <w:t>1</w:t>
            </w:r>
          </w:p>
        </w:tc>
        <w:tc>
          <w:tcPr>
            <w:tcW w:w="1980" w:type="dxa"/>
          </w:tcPr>
          <w:p w14:paraId="6A3FCCF8" w14:textId="63177793" w:rsidR="008977B2" w:rsidRPr="00920004" w:rsidRDefault="002938F0" w:rsidP="00B7091A">
            <w:pPr>
              <w:rPr>
                <w:lang w:val="en-US"/>
                <w:rPrChange w:id="18662" w:author="phuong vu" w:date="2018-11-30T22:36:00Z">
                  <w:rPr>
                    <w:lang w:val="en-US"/>
                  </w:rPr>
                </w:rPrChange>
              </w:rPr>
              <w:pPrChange w:id="18663" w:author="phuong vu" w:date="2018-11-30T23:08:00Z">
                <w:pPr>
                  <w:spacing w:line="360" w:lineRule="auto"/>
                </w:pPr>
              </w:pPrChange>
            </w:pPr>
            <w:r w:rsidRPr="00920004">
              <w:rPr>
                <w:lang w:val="en-US"/>
                <w:rPrChange w:id="18664" w:author="phuong vu" w:date="2018-11-30T22:36:00Z">
                  <w:rPr>
                    <w:lang w:val="en-US"/>
                  </w:rPr>
                </w:rPrChange>
              </w:rPr>
              <w:t>button</w:t>
            </w:r>
          </w:p>
        </w:tc>
        <w:tc>
          <w:tcPr>
            <w:tcW w:w="2970" w:type="dxa"/>
          </w:tcPr>
          <w:p w14:paraId="2CA7331E" w14:textId="287E36A7" w:rsidR="008977B2" w:rsidRPr="00920004" w:rsidRDefault="007801A8" w:rsidP="00B7091A">
            <w:pPr>
              <w:rPr>
                <w:lang w:val="en-US"/>
                <w:rPrChange w:id="18665" w:author="phuong vu" w:date="2018-11-30T22:36:00Z">
                  <w:rPr>
                    <w:lang w:val="en-US"/>
                  </w:rPr>
                </w:rPrChange>
              </w:rPr>
              <w:pPrChange w:id="18666" w:author="phuong vu" w:date="2018-11-30T23:08:00Z">
                <w:pPr>
                  <w:spacing w:line="360" w:lineRule="auto"/>
                </w:pPr>
              </w:pPrChange>
            </w:pPr>
            <w:r w:rsidRPr="00920004">
              <w:rPr>
                <w:lang w:val="en-US"/>
                <w:rPrChange w:id="18667" w:author="phuong vu" w:date="2018-11-30T22:36:00Z">
                  <w:rPr>
                    <w:lang w:val="en-US"/>
                  </w:rPr>
                </w:rPrChange>
              </w:rPr>
              <w:t>Chấp nhận đơn hàng</w:t>
            </w:r>
          </w:p>
        </w:tc>
        <w:tc>
          <w:tcPr>
            <w:tcW w:w="1266" w:type="dxa"/>
          </w:tcPr>
          <w:p w14:paraId="2560C464" w14:textId="77777777" w:rsidR="008977B2" w:rsidRPr="00920004" w:rsidRDefault="008977B2" w:rsidP="00BD0851">
            <w:pPr>
              <w:spacing w:before="240" w:line="0" w:lineRule="atLeast"/>
              <w:rPr>
                <w:lang w:val="en-US"/>
                <w:rPrChange w:id="18668" w:author="phuong vu" w:date="2018-11-30T22:36:00Z">
                  <w:rPr>
                    <w:lang w:val="en-US"/>
                  </w:rPr>
                </w:rPrChange>
              </w:rPr>
              <w:pPrChange w:id="18669" w:author="phuong vu" w:date="2018-11-30T14:16:00Z">
                <w:pPr>
                  <w:spacing w:line="360" w:lineRule="auto"/>
                </w:pPr>
              </w:pPrChange>
            </w:pPr>
          </w:p>
        </w:tc>
        <w:tc>
          <w:tcPr>
            <w:tcW w:w="1756" w:type="dxa"/>
          </w:tcPr>
          <w:p w14:paraId="0C5AF68A" w14:textId="77777777" w:rsidR="008977B2" w:rsidRPr="00920004" w:rsidRDefault="008977B2" w:rsidP="00BD0851">
            <w:pPr>
              <w:spacing w:before="240" w:line="0" w:lineRule="atLeast"/>
              <w:rPr>
                <w:lang w:val="en-US"/>
                <w:rPrChange w:id="18670" w:author="phuong vu" w:date="2018-11-30T22:36:00Z">
                  <w:rPr>
                    <w:lang w:val="en-US"/>
                  </w:rPr>
                </w:rPrChange>
              </w:rPr>
              <w:pPrChange w:id="18671" w:author="phuong vu" w:date="2018-11-30T14:16:00Z">
                <w:pPr>
                  <w:spacing w:line="360" w:lineRule="auto"/>
                </w:pPr>
              </w:pPrChange>
            </w:pPr>
          </w:p>
        </w:tc>
      </w:tr>
      <w:tr w:rsidR="008977B2" w:rsidRPr="00920004" w14:paraId="1C004E15" w14:textId="77777777" w:rsidTr="009A04B7">
        <w:tc>
          <w:tcPr>
            <w:tcW w:w="805" w:type="dxa"/>
          </w:tcPr>
          <w:p w14:paraId="50D5E848" w14:textId="77777777" w:rsidR="008977B2" w:rsidRPr="00920004" w:rsidRDefault="008977B2" w:rsidP="00BD0851">
            <w:pPr>
              <w:spacing w:before="240" w:line="0" w:lineRule="atLeast"/>
              <w:jc w:val="center"/>
              <w:rPr>
                <w:lang w:val="en-US"/>
                <w:rPrChange w:id="18672" w:author="phuong vu" w:date="2018-11-30T22:36:00Z">
                  <w:rPr>
                    <w:lang w:val="en-US"/>
                  </w:rPr>
                </w:rPrChange>
              </w:rPr>
              <w:pPrChange w:id="18673" w:author="phuong vu" w:date="2018-11-30T14:16:00Z">
                <w:pPr>
                  <w:spacing w:line="360" w:lineRule="auto"/>
                  <w:jc w:val="center"/>
                </w:pPr>
              </w:pPrChange>
            </w:pPr>
            <w:r w:rsidRPr="00920004">
              <w:rPr>
                <w:lang w:val="en-US"/>
                <w:rPrChange w:id="18674" w:author="phuong vu" w:date="2018-11-30T22:36:00Z">
                  <w:rPr>
                    <w:lang w:val="en-US"/>
                  </w:rPr>
                </w:rPrChange>
              </w:rPr>
              <w:t>2</w:t>
            </w:r>
          </w:p>
        </w:tc>
        <w:tc>
          <w:tcPr>
            <w:tcW w:w="1980" w:type="dxa"/>
          </w:tcPr>
          <w:p w14:paraId="393CF151" w14:textId="77777777" w:rsidR="008977B2" w:rsidRPr="00920004" w:rsidRDefault="008977B2" w:rsidP="00B7091A">
            <w:pPr>
              <w:rPr>
                <w:lang w:val="en-US"/>
                <w:rPrChange w:id="18675" w:author="phuong vu" w:date="2018-11-30T22:36:00Z">
                  <w:rPr>
                    <w:lang w:val="en-US"/>
                  </w:rPr>
                </w:rPrChange>
              </w:rPr>
              <w:pPrChange w:id="18676" w:author="phuong vu" w:date="2018-11-30T23:08:00Z">
                <w:pPr>
                  <w:spacing w:line="360" w:lineRule="auto"/>
                </w:pPr>
              </w:pPrChange>
            </w:pPr>
            <w:r w:rsidRPr="00920004">
              <w:rPr>
                <w:lang w:val="en-US"/>
                <w:rPrChange w:id="18677" w:author="phuong vu" w:date="2018-11-30T22:36:00Z">
                  <w:rPr>
                    <w:lang w:val="en-US"/>
                  </w:rPr>
                </w:rPrChange>
              </w:rPr>
              <w:t>button</w:t>
            </w:r>
          </w:p>
        </w:tc>
        <w:tc>
          <w:tcPr>
            <w:tcW w:w="2970" w:type="dxa"/>
          </w:tcPr>
          <w:p w14:paraId="72027E20" w14:textId="70FF97AE" w:rsidR="008977B2" w:rsidRPr="00920004" w:rsidRDefault="007801A8" w:rsidP="00B7091A">
            <w:pPr>
              <w:rPr>
                <w:lang w:val="en-US"/>
                <w:rPrChange w:id="18678" w:author="phuong vu" w:date="2018-11-30T22:36:00Z">
                  <w:rPr>
                    <w:lang w:val="en-US"/>
                  </w:rPr>
                </w:rPrChange>
              </w:rPr>
              <w:pPrChange w:id="18679" w:author="phuong vu" w:date="2018-11-30T23:08:00Z">
                <w:pPr>
                  <w:spacing w:line="360" w:lineRule="auto"/>
                </w:pPr>
              </w:pPrChange>
            </w:pPr>
            <w:r w:rsidRPr="00920004">
              <w:rPr>
                <w:lang w:val="en-US"/>
                <w:rPrChange w:id="18680" w:author="phuong vu" w:date="2018-11-30T22:36:00Z">
                  <w:rPr>
                    <w:lang w:val="en-US"/>
                  </w:rPr>
                </w:rPrChange>
              </w:rPr>
              <w:t>Hủy đơn hàng</w:t>
            </w:r>
          </w:p>
        </w:tc>
        <w:tc>
          <w:tcPr>
            <w:tcW w:w="1266" w:type="dxa"/>
          </w:tcPr>
          <w:p w14:paraId="64AD7953" w14:textId="77777777" w:rsidR="008977B2" w:rsidRPr="00920004" w:rsidRDefault="008977B2" w:rsidP="00BD0851">
            <w:pPr>
              <w:spacing w:before="240" w:line="0" w:lineRule="atLeast"/>
              <w:rPr>
                <w:lang w:val="en-US"/>
                <w:rPrChange w:id="18681" w:author="phuong vu" w:date="2018-11-30T22:36:00Z">
                  <w:rPr>
                    <w:lang w:val="en-US"/>
                  </w:rPr>
                </w:rPrChange>
              </w:rPr>
              <w:pPrChange w:id="18682" w:author="phuong vu" w:date="2018-11-30T14:16:00Z">
                <w:pPr>
                  <w:spacing w:line="360" w:lineRule="auto"/>
                </w:pPr>
              </w:pPrChange>
            </w:pPr>
          </w:p>
        </w:tc>
        <w:tc>
          <w:tcPr>
            <w:tcW w:w="1756" w:type="dxa"/>
          </w:tcPr>
          <w:p w14:paraId="6E144DF9" w14:textId="3F64F29F" w:rsidR="008977B2" w:rsidRPr="00920004" w:rsidRDefault="008977B2" w:rsidP="00BD0851">
            <w:pPr>
              <w:spacing w:before="240" w:line="0" w:lineRule="atLeast"/>
              <w:rPr>
                <w:lang w:val="en-US"/>
                <w:rPrChange w:id="18683" w:author="phuong vu" w:date="2018-11-30T22:36:00Z">
                  <w:rPr>
                    <w:lang w:val="en-US"/>
                  </w:rPr>
                </w:rPrChange>
              </w:rPr>
              <w:pPrChange w:id="18684" w:author="phuong vu" w:date="2018-11-30T14:16:00Z">
                <w:pPr>
                  <w:spacing w:line="360" w:lineRule="auto"/>
                </w:pPr>
              </w:pPrChange>
            </w:pPr>
          </w:p>
        </w:tc>
      </w:tr>
      <w:tr w:rsidR="008977B2" w:rsidRPr="00920004" w14:paraId="031558AE" w14:textId="77777777" w:rsidTr="009A04B7">
        <w:tc>
          <w:tcPr>
            <w:tcW w:w="805" w:type="dxa"/>
          </w:tcPr>
          <w:p w14:paraId="52C04296" w14:textId="77777777" w:rsidR="008977B2" w:rsidRPr="00920004" w:rsidRDefault="008977B2" w:rsidP="00BD0851">
            <w:pPr>
              <w:spacing w:before="240" w:line="0" w:lineRule="atLeast"/>
              <w:jc w:val="center"/>
              <w:rPr>
                <w:lang w:val="en-US"/>
                <w:rPrChange w:id="18685" w:author="phuong vu" w:date="2018-11-30T22:36:00Z">
                  <w:rPr>
                    <w:lang w:val="en-US"/>
                  </w:rPr>
                </w:rPrChange>
              </w:rPr>
              <w:pPrChange w:id="18686" w:author="phuong vu" w:date="2018-11-30T14:16:00Z">
                <w:pPr>
                  <w:spacing w:line="360" w:lineRule="auto"/>
                  <w:jc w:val="center"/>
                </w:pPr>
              </w:pPrChange>
            </w:pPr>
            <w:r w:rsidRPr="00920004">
              <w:rPr>
                <w:lang w:val="en-US"/>
                <w:rPrChange w:id="18687" w:author="phuong vu" w:date="2018-11-30T22:36:00Z">
                  <w:rPr>
                    <w:lang w:val="en-US"/>
                  </w:rPr>
                </w:rPrChange>
              </w:rPr>
              <w:t>3</w:t>
            </w:r>
          </w:p>
        </w:tc>
        <w:tc>
          <w:tcPr>
            <w:tcW w:w="1980" w:type="dxa"/>
          </w:tcPr>
          <w:p w14:paraId="34C74EDB" w14:textId="1EBC91C2" w:rsidR="008977B2" w:rsidRPr="00920004" w:rsidRDefault="007801A8" w:rsidP="00B7091A">
            <w:pPr>
              <w:rPr>
                <w:lang w:val="en-US"/>
                <w:rPrChange w:id="18688" w:author="phuong vu" w:date="2018-11-30T22:36:00Z">
                  <w:rPr>
                    <w:lang w:val="en-US"/>
                  </w:rPr>
                </w:rPrChange>
              </w:rPr>
              <w:pPrChange w:id="18689" w:author="phuong vu" w:date="2018-11-30T23:08:00Z">
                <w:pPr>
                  <w:spacing w:line="360" w:lineRule="auto"/>
                </w:pPr>
              </w:pPrChange>
            </w:pPr>
            <w:r w:rsidRPr="00920004">
              <w:rPr>
                <w:lang w:val="en-US"/>
                <w:rPrChange w:id="18690" w:author="phuong vu" w:date="2018-11-30T22:36:00Z">
                  <w:rPr>
                    <w:lang w:val="en-US"/>
                  </w:rPr>
                </w:rPrChange>
              </w:rPr>
              <w:t>button</w:t>
            </w:r>
          </w:p>
        </w:tc>
        <w:tc>
          <w:tcPr>
            <w:tcW w:w="2970" w:type="dxa"/>
          </w:tcPr>
          <w:p w14:paraId="5D2903A5" w14:textId="1B2A0405" w:rsidR="008977B2" w:rsidRPr="00920004" w:rsidRDefault="007801A8" w:rsidP="00B7091A">
            <w:pPr>
              <w:rPr>
                <w:lang w:val="en-US"/>
                <w:rPrChange w:id="18691" w:author="phuong vu" w:date="2018-11-30T22:36:00Z">
                  <w:rPr>
                    <w:lang w:val="en-US"/>
                  </w:rPr>
                </w:rPrChange>
              </w:rPr>
              <w:pPrChange w:id="18692" w:author="phuong vu" w:date="2018-11-30T23:08:00Z">
                <w:pPr>
                  <w:spacing w:line="360" w:lineRule="auto"/>
                </w:pPr>
              </w:pPrChange>
            </w:pPr>
            <w:r w:rsidRPr="00920004">
              <w:rPr>
                <w:lang w:val="en-US"/>
                <w:rPrChange w:id="18693" w:author="phuong vu" w:date="2018-11-30T22:36:00Z">
                  <w:rPr>
                    <w:lang w:val="en-US"/>
                  </w:rPr>
                </w:rPrChange>
              </w:rPr>
              <w:t>Xử lí đơn hàng</w:t>
            </w:r>
          </w:p>
        </w:tc>
        <w:tc>
          <w:tcPr>
            <w:tcW w:w="1266" w:type="dxa"/>
          </w:tcPr>
          <w:p w14:paraId="097DB3DA" w14:textId="77777777" w:rsidR="008977B2" w:rsidRPr="00920004" w:rsidRDefault="008977B2" w:rsidP="00BD0851">
            <w:pPr>
              <w:spacing w:before="240" w:line="0" w:lineRule="atLeast"/>
              <w:rPr>
                <w:lang w:val="en-US"/>
                <w:rPrChange w:id="18694" w:author="phuong vu" w:date="2018-11-30T22:36:00Z">
                  <w:rPr>
                    <w:lang w:val="en-US"/>
                  </w:rPr>
                </w:rPrChange>
              </w:rPr>
              <w:pPrChange w:id="18695" w:author="phuong vu" w:date="2018-11-30T14:16:00Z">
                <w:pPr>
                  <w:spacing w:line="360" w:lineRule="auto"/>
                </w:pPr>
              </w:pPrChange>
            </w:pPr>
          </w:p>
        </w:tc>
        <w:tc>
          <w:tcPr>
            <w:tcW w:w="1756" w:type="dxa"/>
          </w:tcPr>
          <w:p w14:paraId="36695CAE" w14:textId="77777777" w:rsidR="008977B2" w:rsidRPr="00920004" w:rsidRDefault="008977B2" w:rsidP="00BD0851">
            <w:pPr>
              <w:spacing w:before="240" w:line="0" w:lineRule="atLeast"/>
              <w:rPr>
                <w:lang w:val="en-US"/>
                <w:rPrChange w:id="18696" w:author="phuong vu" w:date="2018-11-30T22:36:00Z">
                  <w:rPr>
                    <w:lang w:val="en-US"/>
                  </w:rPr>
                </w:rPrChange>
              </w:rPr>
              <w:pPrChange w:id="18697" w:author="phuong vu" w:date="2018-11-30T14:16:00Z">
                <w:pPr>
                  <w:spacing w:line="360" w:lineRule="auto"/>
                </w:pPr>
              </w:pPrChange>
            </w:pPr>
          </w:p>
        </w:tc>
      </w:tr>
      <w:tr w:rsidR="008977B2" w:rsidRPr="00920004" w14:paraId="7E20B7FD" w14:textId="77777777" w:rsidTr="009A04B7">
        <w:tc>
          <w:tcPr>
            <w:tcW w:w="805" w:type="dxa"/>
          </w:tcPr>
          <w:p w14:paraId="64F7BA0A" w14:textId="77777777" w:rsidR="008977B2" w:rsidRPr="00920004" w:rsidRDefault="008977B2" w:rsidP="00BD0851">
            <w:pPr>
              <w:spacing w:before="240" w:line="0" w:lineRule="atLeast"/>
              <w:jc w:val="center"/>
              <w:rPr>
                <w:lang w:val="en-US"/>
                <w:rPrChange w:id="18698" w:author="phuong vu" w:date="2018-11-30T22:36:00Z">
                  <w:rPr>
                    <w:lang w:val="en-US"/>
                  </w:rPr>
                </w:rPrChange>
              </w:rPr>
              <w:pPrChange w:id="18699" w:author="phuong vu" w:date="2018-11-30T14:16:00Z">
                <w:pPr>
                  <w:spacing w:line="360" w:lineRule="auto"/>
                  <w:jc w:val="center"/>
                </w:pPr>
              </w:pPrChange>
            </w:pPr>
            <w:r w:rsidRPr="00920004">
              <w:rPr>
                <w:lang w:val="en-US"/>
                <w:rPrChange w:id="18700" w:author="phuong vu" w:date="2018-11-30T22:36:00Z">
                  <w:rPr>
                    <w:lang w:val="en-US"/>
                  </w:rPr>
                </w:rPrChange>
              </w:rPr>
              <w:t>4</w:t>
            </w:r>
          </w:p>
        </w:tc>
        <w:tc>
          <w:tcPr>
            <w:tcW w:w="1980" w:type="dxa"/>
          </w:tcPr>
          <w:p w14:paraId="0EA8FFA2" w14:textId="43937331" w:rsidR="008977B2" w:rsidRPr="00920004" w:rsidRDefault="007801A8" w:rsidP="00B7091A">
            <w:pPr>
              <w:rPr>
                <w:lang w:val="en-US"/>
                <w:rPrChange w:id="18701" w:author="phuong vu" w:date="2018-11-30T22:36:00Z">
                  <w:rPr>
                    <w:lang w:val="en-US"/>
                  </w:rPr>
                </w:rPrChange>
              </w:rPr>
              <w:pPrChange w:id="18702" w:author="phuong vu" w:date="2018-11-30T23:08:00Z">
                <w:pPr>
                  <w:spacing w:line="360" w:lineRule="auto"/>
                </w:pPr>
              </w:pPrChange>
            </w:pPr>
            <w:r w:rsidRPr="00920004">
              <w:rPr>
                <w:lang w:val="en-US"/>
                <w:rPrChange w:id="18703" w:author="phuong vu" w:date="2018-11-30T22:36:00Z">
                  <w:rPr>
                    <w:lang w:val="en-US"/>
                  </w:rPr>
                </w:rPrChange>
              </w:rPr>
              <w:t>button</w:t>
            </w:r>
          </w:p>
        </w:tc>
        <w:tc>
          <w:tcPr>
            <w:tcW w:w="2970" w:type="dxa"/>
          </w:tcPr>
          <w:p w14:paraId="0463A6D9" w14:textId="1601A6B1" w:rsidR="008977B2" w:rsidRPr="00920004" w:rsidRDefault="007801A8" w:rsidP="00B7091A">
            <w:pPr>
              <w:rPr>
                <w:lang w:val="en-US"/>
                <w:rPrChange w:id="18704" w:author="phuong vu" w:date="2018-11-30T22:36:00Z">
                  <w:rPr>
                    <w:lang w:val="en-US"/>
                  </w:rPr>
                </w:rPrChange>
              </w:rPr>
              <w:pPrChange w:id="18705" w:author="phuong vu" w:date="2018-11-30T23:08:00Z">
                <w:pPr>
                  <w:spacing w:line="360" w:lineRule="auto"/>
                </w:pPr>
              </w:pPrChange>
            </w:pPr>
            <w:r w:rsidRPr="00920004">
              <w:rPr>
                <w:lang w:val="en-US"/>
                <w:rPrChange w:id="18706" w:author="phuong vu" w:date="2018-11-30T22:36:00Z">
                  <w:rPr>
                    <w:lang w:val="en-US"/>
                  </w:rPr>
                </w:rPrChange>
              </w:rPr>
              <w:t>Hoàn tất xử lí đơn hàng</w:t>
            </w:r>
          </w:p>
        </w:tc>
        <w:tc>
          <w:tcPr>
            <w:tcW w:w="1266" w:type="dxa"/>
          </w:tcPr>
          <w:p w14:paraId="7E0480C2" w14:textId="0FD53108" w:rsidR="008977B2" w:rsidRPr="00920004" w:rsidRDefault="008977B2" w:rsidP="00BD0851">
            <w:pPr>
              <w:spacing w:before="240" w:line="0" w:lineRule="atLeast"/>
              <w:jc w:val="left"/>
              <w:rPr>
                <w:lang w:val="en-US"/>
                <w:rPrChange w:id="18707" w:author="phuong vu" w:date="2018-11-30T22:36:00Z">
                  <w:rPr>
                    <w:lang w:val="en-US"/>
                  </w:rPr>
                </w:rPrChange>
              </w:rPr>
              <w:pPrChange w:id="18708" w:author="phuong vu" w:date="2018-11-30T14:16:00Z">
                <w:pPr>
                  <w:spacing w:line="360" w:lineRule="auto"/>
                  <w:jc w:val="left"/>
                </w:pPr>
              </w:pPrChange>
            </w:pPr>
          </w:p>
        </w:tc>
        <w:tc>
          <w:tcPr>
            <w:tcW w:w="1756" w:type="dxa"/>
          </w:tcPr>
          <w:p w14:paraId="0DCC9FF2" w14:textId="77777777" w:rsidR="008977B2" w:rsidRPr="00920004" w:rsidRDefault="008977B2" w:rsidP="00BD0851">
            <w:pPr>
              <w:spacing w:before="240" w:line="0" w:lineRule="atLeast"/>
              <w:rPr>
                <w:lang w:val="en-US"/>
                <w:rPrChange w:id="18709" w:author="phuong vu" w:date="2018-11-30T22:36:00Z">
                  <w:rPr>
                    <w:lang w:val="en-US"/>
                  </w:rPr>
                </w:rPrChange>
              </w:rPr>
              <w:pPrChange w:id="18710" w:author="phuong vu" w:date="2018-11-30T14:16:00Z">
                <w:pPr>
                  <w:spacing w:line="360" w:lineRule="auto"/>
                </w:pPr>
              </w:pPrChange>
            </w:pPr>
          </w:p>
        </w:tc>
      </w:tr>
      <w:tr w:rsidR="008977B2" w:rsidRPr="00920004" w14:paraId="451425CE" w14:textId="77777777" w:rsidTr="009A04B7">
        <w:tc>
          <w:tcPr>
            <w:tcW w:w="805" w:type="dxa"/>
          </w:tcPr>
          <w:p w14:paraId="483F6423" w14:textId="77777777" w:rsidR="008977B2" w:rsidRPr="00920004" w:rsidRDefault="008977B2" w:rsidP="00BD0851">
            <w:pPr>
              <w:spacing w:before="240" w:line="0" w:lineRule="atLeast"/>
              <w:jc w:val="center"/>
              <w:rPr>
                <w:lang w:val="en-US"/>
                <w:rPrChange w:id="18711" w:author="phuong vu" w:date="2018-11-30T22:36:00Z">
                  <w:rPr>
                    <w:lang w:val="en-US"/>
                  </w:rPr>
                </w:rPrChange>
              </w:rPr>
              <w:pPrChange w:id="18712" w:author="phuong vu" w:date="2018-11-30T14:16:00Z">
                <w:pPr>
                  <w:spacing w:line="360" w:lineRule="auto"/>
                  <w:jc w:val="center"/>
                </w:pPr>
              </w:pPrChange>
            </w:pPr>
            <w:r w:rsidRPr="00920004">
              <w:rPr>
                <w:lang w:val="en-US"/>
                <w:rPrChange w:id="18713" w:author="phuong vu" w:date="2018-11-30T22:36:00Z">
                  <w:rPr>
                    <w:lang w:val="en-US"/>
                  </w:rPr>
                </w:rPrChange>
              </w:rPr>
              <w:t>5</w:t>
            </w:r>
          </w:p>
        </w:tc>
        <w:tc>
          <w:tcPr>
            <w:tcW w:w="1980" w:type="dxa"/>
          </w:tcPr>
          <w:p w14:paraId="42F17D0A" w14:textId="77777777" w:rsidR="008977B2" w:rsidRPr="00920004" w:rsidRDefault="008977B2" w:rsidP="00B7091A">
            <w:pPr>
              <w:rPr>
                <w:lang w:val="en-US"/>
                <w:rPrChange w:id="18714" w:author="phuong vu" w:date="2018-11-30T22:36:00Z">
                  <w:rPr>
                    <w:lang w:val="en-US"/>
                  </w:rPr>
                </w:rPrChange>
              </w:rPr>
              <w:pPrChange w:id="18715" w:author="phuong vu" w:date="2018-11-30T23:08:00Z">
                <w:pPr>
                  <w:spacing w:line="360" w:lineRule="auto"/>
                </w:pPr>
              </w:pPrChange>
            </w:pPr>
            <w:r w:rsidRPr="00920004">
              <w:rPr>
                <w:lang w:val="en-US"/>
                <w:rPrChange w:id="18716" w:author="phuong vu" w:date="2018-11-30T22:36:00Z">
                  <w:rPr>
                    <w:lang w:val="en-US"/>
                  </w:rPr>
                </w:rPrChange>
              </w:rPr>
              <w:t>button</w:t>
            </w:r>
          </w:p>
        </w:tc>
        <w:tc>
          <w:tcPr>
            <w:tcW w:w="2970" w:type="dxa"/>
          </w:tcPr>
          <w:p w14:paraId="4556B8CE" w14:textId="77777777" w:rsidR="008977B2" w:rsidRPr="00920004" w:rsidRDefault="008977B2" w:rsidP="00B7091A">
            <w:pPr>
              <w:rPr>
                <w:lang w:val="en-US"/>
                <w:rPrChange w:id="18717" w:author="phuong vu" w:date="2018-11-30T22:36:00Z">
                  <w:rPr>
                    <w:lang w:val="en-US"/>
                  </w:rPr>
                </w:rPrChange>
              </w:rPr>
              <w:pPrChange w:id="18718" w:author="phuong vu" w:date="2018-11-30T23:08:00Z">
                <w:pPr>
                  <w:spacing w:line="360" w:lineRule="auto"/>
                </w:pPr>
              </w:pPrChange>
            </w:pPr>
            <w:r w:rsidRPr="00920004">
              <w:rPr>
                <w:lang w:val="en-US"/>
                <w:rPrChange w:id="18719" w:author="phuong vu" w:date="2018-11-30T22:36:00Z">
                  <w:rPr>
                    <w:lang w:val="en-US"/>
                  </w:rPr>
                </w:rPrChange>
              </w:rPr>
              <w:t>Quay lại trang trước</w:t>
            </w:r>
          </w:p>
        </w:tc>
        <w:tc>
          <w:tcPr>
            <w:tcW w:w="1266" w:type="dxa"/>
          </w:tcPr>
          <w:p w14:paraId="2AFC9E50" w14:textId="77777777" w:rsidR="008977B2" w:rsidRPr="00920004" w:rsidRDefault="008977B2" w:rsidP="00BD0851">
            <w:pPr>
              <w:spacing w:before="240" w:line="0" w:lineRule="atLeast"/>
              <w:jc w:val="left"/>
              <w:rPr>
                <w:lang w:val="en-US"/>
                <w:rPrChange w:id="18720" w:author="phuong vu" w:date="2018-11-30T22:36:00Z">
                  <w:rPr>
                    <w:lang w:val="en-US"/>
                  </w:rPr>
                </w:rPrChange>
              </w:rPr>
              <w:pPrChange w:id="18721" w:author="phuong vu" w:date="2018-11-30T14:16:00Z">
                <w:pPr>
                  <w:spacing w:line="360" w:lineRule="auto"/>
                  <w:jc w:val="left"/>
                </w:pPr>
              </w:pPrChange>
            </w:pPr>
          </w:p>
        </w:tc>
        <w:tc>
          <w:tcPr>
            <w:tcW w:w="1756" w:type="dxa"/>
          </w:tcPr>
          <w:p w14:paraId="385236FC" w14:textId="77777777" w:rsidR="008977B2" w:rsidRPr="00920004" w:rsidRDefault="008977B2" w:rsidP="00BD0851">
            <w:pPr>
              <w:keepNext/>
              <w:spacing w:before="240" w:line="0" w:lineRule="atLeast"/>
              <w:rPr>
                <w:lang w:val="en-US"/>
                <w:rPrChange w:id="18722" w:author="phuong vu" w:date="2018-11-30T22:36:00Z">
                  <w:rPr>
                    <w:lang w:val="en-US"/>
                  </w:rPr>
                </w:rPrChange>
              </w:rPr>
              <w:pPrChange w:id="18723" w:author="phuong vu" w:date="2018-11-30T14:16:00Z">
                <w:pPr>
                  <w:spacing w:line="360" w:lineRule="auto"/>
                </w:pPr>
              </w:pPrChange>
            </w:pPr>
          </w:p>
        </w:tc>
      </w:tr>
    </w:tbl>
    <w:p w14:paraId="0F58BEBD" w14:textId="589B8428" w:rsidR="008977B2" w:rsidRPr="00920004" w:rsidRDefault="007267DC" w:rsidP="00A17FA5">
      <w:pPr>
        <w:pStyle w:val="Caption"/>
        <w:rPr>
          <w:lang w:val="en-US"/>
          <w:rPrChange w:id="18724" w:author="phuong vu" w:date="2018-11-30T22:36:00Z">
            <w:rPr>
              <w:lang w:val="en-US"/>
            </w:rPr>
          </w:rPrChange>
        </w:rPr>
        <w:pPrChange w:id="18725" w:author="phuong vu" w:date="2018-11-30T22:42:00Z">
          <w:pPr/>
        </w:pPrChange>
      </w:pPr>
      <w:bookmarkStart w:id="18726" w:name="_Toc531381614"/>
      <w:ins w:id="18727" w:author="phuong vu" w:date="2018-11-26T13:37:00Z">
        <w:r w:rsidRPr="00920004">
          <w:rPr>
            <w:rPrChange w:id="18728" w:author="phuong vu" w:date="2018-11-30T22:36:00Z">
              <w:rPr/>
            </w:rPrChange>
          </w:rPr>
          <w:t xml:space="preserve">Bảng </w:t>
        </w:r>
      </w:ins>
      <w:ins w:id="18729" w:author="phuong vu" w:date="2018-11-30T14:54:00Z">
        <w:r w:rsidR="00D632EE" w:rsidRPr="00920004">
          <w:rPr>
            <w:rPrChange w:id="18730" w:author="phuong vu" w:date="2018-11-30T22:36:00Z">
              <w:rPr/>
            </w:rPrChange>
          </w:rPr>
          <w:fldChar w:fldCharType="begin"/>
        </w:r>
        <w:r w:rsidR="00D632EE" w:rsidRPr="00920004">
          <w:rPr>
            <w:rPrChange w:id="18731" w:author="phuong vu" w:date="2018-11-30T22:36:00Z">
              <w:rPr/>
            </w:rPrChange>
          </w:rPr>
          <w:instrText xml:space="preserve"> STYLEREF 1 \s </w:instrText>
        </w:r>
      </w:ins>
      <w:r w:rsidR="00D632EE" w:rsidRPr="00920004">
        <w:rPr>
          <w:rPrChange w:id="18732" w:author="phuong vu" w:date="2018-11-30T22:36:00Z">
            <w:rPr/>
          </w:rPrChange>
        </w:rPr>
        <w:fldChar w:fldCharType="separate"/>
      </w:r>
      <w:r w:rsidR="00B5490C">
        <w:rPr>
          <w:noProof/>
        </w:rPr>
        <w:t>3</w:t>
      </w:r>
      <w:ins w:id="18733" w:author="phuong vu" w:date="2018-11-30T14:54:00Z">
        <w:r w:rsidR="00D632EE" w:rsidRPr="00920004">
          <w:rPr>
            <w:rPrChange w:id="18734" w:author="phuong vu" w:date="2018-11-30T22:36:00Z">
              <w:rPr/>
            </w:rPrChange>
          </w:rPr>
          <w:fldChar w:fldCharType="end"/>
        </w:r>
        <w:r w:rsidR="00D632EE" w:rsidRPr="00920004">
          <w:rPr>
            <w:rPrChange w:id="18735" w:author="phuong vu" w:date="2018-11-30T22:36:00Z">
              <w:rPr/>
            </w:rPrChange>
          </w:rPr>
          <w:t>.</w:t>
        </w:r>
        <w:r w:rsidR="00D632EE" w:rsidRPr="00920004">
          <w:rPr>
            <w:rPrChange w:id="18736" w:author="phuong vu" w:date="2018-11-30T22:36:00Z">
              <w:rPr/>
            </w:rPrChange>
          </w:rPr>
          <w:fldChar w:fldCharType="begin"/>
        </w:r>
        <w:r w:rsidR="00D632EE" w:rsidRPr="00920004">
          <w:rPr>
            <w:rPrChange w:id="18737" w:author="phuong vu" w:date="2018-11-30T22:36:00Z">
              <w:rPr/>
            </w:rPrChange>
          </w:rPr>
          <w:instrText xml:space="preserve"> SEQ Bảng \* ARABIC \s 1 </w:instrText>
        </w:r>
      </w:ins>
      <w:r w:rsidR="00D632EE" w:rsidRPr="00920004">
        <w:rPr>
          <w:rPrChange w:id="18738" w:author="phuong vu" w:date="2018-11-30T22:36:00Z">
            <w:rPr/>
          </w:rPrChange>
        </w:rPr>
        <w:fldChar w:fldCharType="separate"/>
      </w:r>
      <w:ins w:id="18739" w:author="phuong vu" w:date="2018-11-30T22:44:00Z">
        <w:r w:rsidR="00B5490C">
          <w:rPr>
            <w:noProof/>
          </w:rPr>
          <w:t>6</w:t>
        </w:r>
      </w:ins>
      <w:ins w:id="18740" w:author="phuong vu" w:date="2018-11-30T14:54:00Z">
        <w:r w:rsidR="00D632EE" w:rsidRPr="00920004">
          <w:rPr>
            <w:rPrChange w:id="18741" w:author="phuong vu" w:date="2018-11-30T22:36:00Z">
              <w:rPr/>
            </w:rPrChange>
          </w:rPr>
          <w:fldChar w:fldCharType="end"/>
        </w:r>
      </w:ins>
      <w:ins w:id="18742" w:author="phuong vu" w:date="2018-11-26T13:37:00Z">
        <w:r w:rsidRPr="00920004">
          <w:rPr>
            <w:lang w:val="en-US"/>
            <w:rPrChange w:id="18743" w:author="phuong vu" w:date="2018-11-30T22:36:00Z">
              <w:rPr>
                <w:lang w:val="en-US"/>
              </w:rPr>
            </w:rPrChange>
          </w:rPr>
          <w:t xml:space="preserve"> Các thành p</w:t>
        </w:r>
      </w:ins>
      <w:ins w:id="18744" w:author="phuong vu" w:date="2018-11-26T13:38:00Z">
        <w:r w:rsidRPr="00920004">
          <w:rPr>
            <w:lang w:val="en-US"/>
            <w:rPrChange w:id="18745" w:author="phuong vu" w:date="2018-11-30T22:36:00Z">
              <w:rPr>
                <w:lang w:val="en-US"/>
              </w:rPr>
            </w:rPrChange>
          </w:rPr>
          <w:t>hần giao diện thay đổi trạng thái đơn hàng</w:t>
        </w:r>
      </w:ins>
      <w:bookmarkEnd w:id="18726"/>
    </w:p>
    <w:p w14:paraId="7648E385" w14:textId="555946E8" w:rsidR="00070C2F" w:rsidRPr="00920004" w:rsidRDefault="00070C2F" w:rsidP="00B7091A">
      <w:pPr>
        <w:pStyle w:val="Heading6"/>
        <w:numPr>
          <w:ilvl w:val="0"/>
          <w:numId w:val="61"/>
        </w:numPr>
        <w:spacing w:before="240" w:line="0" w:lineRule="atLeast"/>
        <w:ind w:left="900"/>
        <w:rPr>
          <w:rFonts w:cstheme="majorHAnsi"/>
          <w:lang w:val="en-US"/>
          <w:rPrChange w:id="18746" w:author="phuong vu" w:date="2018-11-30T22:36:00Z">
            <w:rPr>
              <w:lang w:val="en-US"/>
            </w:rPr>
          </w:rPrChange>
        </w:rPr>
        <w:pPrChange w:id="18747" w:author="phuong vu" w:date="2018-11-30T23:08:00Z">
          <w:pPr>
            <w:pStyle w:val="Heading6"/>
          </w:pPr>
        </w:pPrChange>
      </w:pPr>
      <w:r w:rsidRPr="00920004">
        <w:rPr>
          <w:rFonts w:cstheme="majorHAnsi"/>
          <w:lang w:val="en-US"/>
          <w:rPrChange w:id="18748"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RPr="00920004" w14:paraId="7648AE18" w14:textId="77777777" w:rsidTr="009A04B7">
        <w:tc>
          <w:tcPr>
            <w:tcW w:w="805" w:type="dxa"/>
            <w:vMerge w:val="restart"/>
            <w:vAlign w:val="center"/>
          </w:tcPr>
          <w:p w14:paraId="358BD0EC" w14:textId="77777777" w:rsidR="008977B2" w:rsidRPr="00E64310" w:rsidRDefault="008977B2" w:rsidP="00E64310">
            <w:pPr>
              <w:jc w:val="center"/>
              <w:rPr>
                <w:b/>
                <w:lang w:val="en-US"/>
                <w:rPrChange w:id="18749" w:author="phuong vu" w:date="2018-11-30T23:12:00Z">
                  <w:rPr>
                    <w:b/>
                    <w:lang w:val="en-US"/>
                  </w:rPr>
                </w:rPrChange>
              </w:rPr>
              <w:pPrChange w:id="18750" w:author="phuong vu" w:date="2018-11-30T23:12:00Z">
                <w:pPr>
                  <w:spacing w:line="360" w:lineRule="auto"/>
                  <w:jc w:val="center"/>
                </w:pPr>
              </w:pPrChange>
            </w:pPr>
            <w:r w:rsidRPr="00E64310">
              <w:rPr>
                <w:b/>
                <w:lang w:val="en-US"/>
                <w:rPrChange w:id="18751" w:author="phuong vu" w:date="2018-11-30T23:12:00Z">
                  <w:rPr>
                    <w:b/>
                    <w:lang w:val="en-US"/>
                  </w:rPr>
                </w:rPrChange>
              </w:rPr>
              <w:t>STT</w:t>
            </w:r>
          </w:p>
        </w:tc>
        <w:tc>
          <w:tcPr>
            <w:tcW w:w="2120" w:type="dxa"/>
            <w:vMerge w:val="restart"/>
            <w:vAlign w:val="center"/>
          </w:tcPr>
          <w:p w14:paraId="4FDABD75" w14:textId="77777777" w:rsidR="008977B2" w:rsidRPr="00E64310" w:rsidRDefault="008977B2" w:rsidP="00E64310">
            <w:pPr>
              <w:jc w:val="center"/>
              <w:rPr>
                <w:b/>
                <w:lang w:val="en-US"/>
                <w:rPrChange w:id="18752" w:author="phuong vu" w:date="2018-11-30T23:12:00Z">
                  <w:rPr>
                    <w:b/>
                    <w:lang w:val="en-US"/>
                  </w:rPr>
                </w:rPrChange>
              </w:rPr>
              <w:pPrChange w:id="18753" w:author="phuong vu" w:date="2018-11-30T23:12:00Z">
                <w:pPr>
                  <w:spacing w:line="360" w:lineRule="auto"/>
                  <w:jc w:val="center"/>
                </w:pPr>
              </w:pPrChange>
            </w:pPr>
            <w:r w:rsidRPr="00E64310">
              <w:rPr>
                <w:b/>
                <w:lang w:val="en-US"/>
                <w:rPrChange w:id="18754" w:author="phuong vu" w:date="2018-11-30T23:12:00Z">
                  <w:rPr>
                    <w:b/>
                    <w:lang w:val="en-US"/>
                  </w:rPr>
                </w:rPrChange>
              </w:rPr>
              <w:t>Tên bảng/</w:t>
            </w:r>
          </w:p>
          <w:p w14:paraId="15A31589" w14:textId="77777777" w:rsidR="008977B2" w:rsidRPr="00E64310" w:rsidRDefault="008977B2" w:rsidP="00E64310">
            <w:pPr>
              <w:jc w:val="center"/>
              <w:rPr>
                <w:b/>
                <w:lang w:val="en-US"/>
                <w:rPrChange w:id="18755" w:author="phuong vu" w:date="2018-11-30T23:12:00Z">
                  <w:rPr>
                    <w:b/>
                    <w:lang w:val="en-US"/>
                  </w:rPr>
                </w:rPrChange>
              </w:rPr>
              <w:pPrChange w:id="18756" w:author="phuong vu" w:date="2018-11-30T23:12:00Z">
                <w:pPr>
                  <w:spacing w:line="360" w:lineRule="auto"/>
                  <w:jc w:val="center"/>
                </w:pPr>
              </w:pPrChange>
            </w:pPr>
            <w:r w:rsidRPr="00E64310">
              <w:rPr>
                <w:b/>
                <w:lang w:val="en-US"/>
                <w:rPrChange w:id="18757" w:author="phuong vu" w:date="2018-11-30T23:12:00Z">
                  <w:rPr>
                    <w:b/>
                    <w:lang w:val="en-US"/>
                  </w:rPr>
                </w:rPrChange>
              </w:rPr>
              <w:t>Cấu trúc dữ liệu</w:t>
            </w:r>
          </w:p>
        </w:tc>
        <w:tc>
          <w:tcPr>
            <w:tcW w:w="5852" w:type="dxa"/>
            <w:gridSpan w:val="4"/>
            <w:vAlign w:val="center"/>
          </w:tcPr>
          <w:p w14:paraId="2C7DEF0E" w14:textId="77777777" w:rsidR="008977B2" w:rsidRPr="00E64310" w:rsidRDefault="008977B2" w:rsidP="00E64310">
            <w:pPr>
              <w:jc w:val="center"/>
              <w:rPr>
                <w:b/>
                <w:lang w:val="en-US"/>
                <w:rPrChange w:id="18758" w:author="phuong vu" w:date="2018-11-30T23:12:00Z">
                  <w:rPr>
                    <w:b/>
                    <w:lang w:val="en-US"/>
                  </w:rPr>
                </w:rPrChange>
              </w:rPr>
              <w:pPrChange w:id="18759" w:author="phuong vu" w:date="2018-11-30T23:12:00Z">
                <w:pPr>
                  <w:spacing w:line="360" w:lineRule="auto"/>
                  <w:jc w:val="center"/>
                </w:pPr>
              </w:pPrChange>
            </w:pPr>
            <w:r w:rsidRPr="00E64310">
              <w:rPr>
                <w:b/>
                <w:lang w:val="en-US"/>
                <w:rPrChange w:id="18760" w:author="phuong vu" w:date="2018-11-30T23:12:00Z">
                  <w:rPr>
                    <w:b/>
                    <w:lang w:val="en-US"/>
                  </w:rPr>
                </w:rPrChange>
              </w:rPr>
              <w:t>Phương thức</w:t>
            </w:r>
          </w:p>
        </w:tc>
      </w:tr>
      <w:tr w:rsidR="008977B2" w:rsidRPr="00920004" w14:paraId="3103BF4D" w14:textId="77777777" w:rsidTr="009A04B7">
        <w:tc>
          <w:tcPr>
            <w:tcW w:w="805" w:type="dxa"/>
            <w:vMerge/>
            <w:vAlign w:val="center"/>
          </w:tcPr>
          <w:p w14:paraId="5D4BCFE5" w14:textId="77777777" w:rsidR="008977B2" w:rsidRPr="00E64310" w:rsidRDefault="008977B2" w:rsidP="00E64310">
            <w:pPr>
              <w:jc w:val="center"/>
              <w:rPr>
                <w:b/>
                <w:lang w:val="en-US"/>
                <w:rPrChange w:id="18761" w:author="phuong vu" w:date="2018-11-30T23:12:00Z">
                  <w:rPr>
                    <w:b/>
                    <w:lang w:val="en-US"/>
                  </w:rPr>
                </w:rPrChange>
              </w:rPr>
              <w:pPrChange w:id="18762" w:author="phuong vu" w:date="2018-11-30T23:12:00Z">
                <w:pPr>
                  <w:spacing w:line="360" w:lineRule="auto"/>
                  <w:jc w:val="center"/>
                </w:pPr>
              </w:pPrChange>
            </w:pPr>
          </w:p>
        </w:tc>
        <w:tc>
          <w:tcPr>
            <w:tcW w:w="2120" w:type="dxa"/>
            <w:vMerge/>
            <w:vAlign w:val="center"/>
          </w:tcPr>
          <w:p w14:paraId="407363BA" w14:textId="77777777" w:rsidR="008977B2" w:rsidRPr="00E64310" w:rsidRDefault="008977B2" w:rsidP="00E64310">
            <w:pPr>
              <w:jc w:val="center"/>
              <w:rPr>
                <w:b/>
                <w:lang w:val="en-US"/>
                <w:rPrChange w:id="18763" w:author="phuong vu" w:date="2018-11-30T23:12:00Z">
                  <w:rPr>
                    <w:b/>
                    <w:lang w:val="en-US"/>
                  </w:rPr>
                </w:rPrChange>
              </w:rPr>
              <w:pPrChange w:id="18764" w:author="phuong vu" w:date="2018-11-30T23:12:00Z">
                <w:pPr>
                  <w:spacing w:line="360" w:lineRule="auto"/>
                  <w:jc w:val="center"/>
                </w:pPr>
              </w:pPrChange>
            </w:pPr>
          </w:p>
        </w:tc>
        <w:tc>
          <w:tcPr>
            <w:tcW w:w="1463" w:type="dxa"/>
            <w:vAlign w:val="center"/>
          </w:tcPr>
          <w:p w14:paraId="25C5A0C0" w14:textId="77777777" w:rsidR="008977B2" w:rsidRPr="00E64310" w:rsidRDefault="008977B2" w:rsidP="00E64310">
            <w:pPr>
              <w:jc w:val="center"/>
              <w:rPr>
                <w:b/>
                <w:lang w:val="en-US"/>
                <w:rPrChange w:id="18765" w:author="phuong vu" w:date="2018-11-30T23:12:00Z">
                  <w:rPr>
                    <w:b/>
                    <w:lang w:val="en-US"/>
                  </w:rPr>
                </w:rPrChange>
              </w:rPr>
              <w:pPrChange w:id="18766" w:author="phuong vu" w:date="2018-11-30T23:12:00Z">
                <w:pPr>
                  <w:spacing w:line="360" w:lineRule="auto"/>
                  <w:jc w:val="center"/>
                </w:pPr>
              </w:pPrChange>
            </w:pPr>
            <w:r w:rsidRPr="00E64310">
              <w:rPr>
                <w:b/>
                <w:lang w:val="en-US"/>
                <w:rPrChange w:id="18767" w:author="phuong vu" w:date="2018-11-30T23:12:00Z">
                  <w:rPr>
                    <w:b/>
                    <w:lang w:val="en-US"/>
                  </w:rPr>
                </w:rPrChange>
              </w:rPr>
              <w:t>Thêm</w:t>
            </w:r>
          </w:p>
        </w:tc>
        <w:tc>
          <w:tcPr>
            <w:tcW w:w="1463" w:type="dxa"/>
            <w:vAlign w:val="center"/>
          </w:tcPr>
          <w:p w14:paraId="29B4B8D9" w14:textId="77777777" w:rsidR="008977B2" w:rsidRPr="00E64310" w:rsidRDefault="008977B2" w:rsidP="00E64310">
            <w:pPr>
              <w:jc w:val="center"/>
              <w:rPr>
                <w:b/>
                <w:lang w:val="en-US"/>
                <w:rPrChange w:id="18768" w:author="phuong vu" w:date="2018-11-30T23:12:00Z">
                  <w:rPr>
                    <w:b/>
                    <w:lang w:val="en-US"/>
                  </w:rPr>
                </w:rPrChange>
              </w:rPr>
              <w:pPrChange w:id="18769" w:author="phuong vu" w:date="2018-11-30T23:12:00Z">
                <w:pPr>
                  <w:spacing w:line="360" w:lineRule="auto"/>
                  <w:jc w:val="center"/>
                </w:pPr>
              </w:pPrChange>
            </w:pPr>
            <w:r w:rsidRPr="00E64310">
              <w:rPr>
                <w:b/>
                <w:lang w:val="en-US"/>
                <w:rPrChange w:id="18770" w:author="phuong vu" w:date="2018-11-30T23:12:00Z">
                  <w:rPr>
                    <w:b/>
                    <w:lang w:val="en-US"/>
                  </w:rPr>
                </w:rPrChange>
              </w:rPr>
              <w:t>Sửa</w:t>
            </w:r>
          </w:p>
        </w:tc>
        <w:tc>
          <w:tcPr>
            <w:tcW w:w="1463" w:type="dxa"/>
            <w:vAlign w:val="center"/>
          </w:tcPr>
          <w:p w14:paraId="1524212B" w14:textId="77777777" w:rsidR="008977B2" w:rsidRPr="00E64310" w:rsidRDefault="008977B2" w:rsidP="00E64310">
            <w:pPr>
              <w:jc w:val="center"/>
              <w:rPr>
                <w:b/>
                <w:lang w:val="en-US"/>
                <w:rPrChange w:id="18771" w:author="phuong vu" w:date="2018-11-30T23:12:00Z">
                  <w:rPr>
                    <w:b/>
                    <w:lang w:val="en-US"/>
                  </w:rPr>
                </w:rPrChange>
              </w:rPr>
              <w:pPrChange w:id="18772" w:author="phuong vu" w:date="2018-11-30T23:12:00Z">
                <w:pPr>
                  <w:spacing w:line="360" w:lineRule="auto"/>
                  <w:jc w:val="center"/>
                </w:pPr>
              </w:pPrChange>
            </w:pPr>
            <w:r w:rsidRPr="00E64310">
              <w:rPr>
                <w:b/>
                <w:lang w:val="en-US"/>
                <w:rPrChange w:id="18773" w:author="phuong vu" w:date="2018-11-30T23:12:00Z">
                  <w:rPr>
                    <w:b/>
                    <w:lang w:val="en-US"/>
                  </w:rPr>
                </w:rPrChange>
              </w:rPr>
              <w:t>Xóa</w:t>
            </w:r>
          </w:p>
        </w:tc>
        <w:tc>
          <w:tcPr>
            <w:tcW w:w="1463" w:type="dxa"/>
            <w:vAlign w:val="center"/>
          </w:tcPr>
          <w:p w14:paraId="26193B46" w14:textId="77777777" w:rsidR="008977B2" w:rsidRPr="00E64310" w:rsidRDefault="008977B2" w:rsidP="00E64310">
            <w:pPr>
              <w:jc w:val="center"/>
              <w:rPr>
                <w:b/>
                <w:lang w:val="en-US"/>
                <w:rPrChange w:id="18774" w:author="phuong vu" w:date="2018-11-30T23:12:00Z">
                  <w:rPr>
                    <w:b/>
                    <w:lang w:val="en-US"/>
                  </w:rPr>
                </w:rPrChange>
              </w:rPr>
              <w:pPrChange w:id="18775" w:author="phuong vu" w:date="2018-11-30T23:12:00Z">
                <w:pPr>
                  <w:spacing w:line="360" w:lineRule="auto"/>
                  <w:jc w:val="center"/>
                </w:pPr>
              </w:pPrChange>
            </w:pPr>
            <w:r w:rsidRPr="00E64310">
              <w:rPr>
                <w:b/>
                <w:lang w:val="en-US"/>
                <w:rPrChange w:id="18776" w:author="phuong vu" w:date="2018-11-30T23:12:00Z">
                  <w:rPr>
                    <w:b/>
                    <w:lang w:val="en-US"/>
                  </w:rPr>
                </w:rPrChange>
              </w:rPr>
              <w:t>Truy vấn</w:t>
            </w:r>
          </w:p>
        </w:tc>
      </w:tr>
      <w:tr w:rsidR="008977B2" w:rsidRPr="00920004" w14:paraId="743CEA37" w14:textId="77777777" w:rsidTr="009A04B7">
        <w:tc>
          <w:tcPr>
            <w:tcW w:w="805" w:type="dxa"/>
          </w:tcPr>
          <w:p w14:paraId="77CEC2C3" w14:textId="77777777" w:rsidR="008977B2" w:rsidRPr="00920004" w:rsidRDefault="008977B2" w:rsidP="00BD0851">
            <w:pPr>
              <w:spacing w:before="240" w:line="0" w:lineRule="atLeast"/>
              <w:jc w:val="center"/>
              <w:rPr>
                <w:lang w:val="en-US"/>
                <w:rPrChange w:id="18777" w:author="phuong vu" w:date="2018-11-30T22:36:00Z">
                  <w:rPr>
                    <w:lang w:val="en-US"/>
                  </w:rPr>
                </w:rPrChange>
              </w:rPr>
              <w:pPrChange w:id="18778" w:author="phuong vu" w:date="2018-11-30T14:16:00Z">
                <w:pPr>
                  <w:spacing w:line="360" w:lineRule="auto"/>
                  <w:jc w:val="center"/>
                </w:pPr>
              </w:pPrChange>
            </w:pPr>
            <w:r w:rsidRPr="00920004">
              <w:rPr>
                <w:lang w:val="en-US"/>
                <w:rPrChange w:id="18779" w:author="phuong vu" w:date="2018-11-30T22:36:00Z">
                  <w:rPr>
                    <w:lang w:val="en-US"/>
                  </w:rPr>
                </w:rPrChange>
              </w:rPr>
              <w:t>1</w:t>
            </w:r>
          </w:p>
        </w:tc>
        <w:tc>
          <w:tcPr>
            <w:tcW w:w="2120" w:type="dxa"/>
          </w:tcPr>
          <w:p w14:paraId="5212B238" w14:textId="77777777" w:rsidR="008977B2" w:rsidRPr="00920004" w:rsidRDefault="008977B2" w:rsidP="00B7091A">
            <w:pPr>
              <w:rPr>
                <w:lang w:val="en-US"/>
                <w:rPrChange w:id="18780" w:author="phuong vu" w:date="2018-11-30T22:36:00Z">
                  <w:rPr>
                    <w:lang w:val="en-US"/>
                  </w:rPr>
                </w:rPrChange>
              </w:rPr>
              <w:pPrChange w:id="18781" w:author="phuong vu" w:date="2018-11-30T23:08:00Z">
                <w:pPr>
                  <w:spacing w:line="360" w:lineRule="auto"/>
                </w:pPr>
              </w:pPrChange>
            </w:pPr>
            <w:r w:rsidRPr="00920004">
              <w:rPr>
                <w:lang w:val="en-US"/>
                <w:rPrChange w:id="18782" w:author="phuong vu" w:date="2018-11-30T22:36:00Z">
                  <w:rPr>
                    <w:lang w:val="en-US"/>
                  </w:rPr>
                </w:rPrChange>
              </w:rPr>
              <w:t>customer_order</w:t>
            </w:r>
          </w:p>
        </w:tc>
        <w:tc>
          <w:tcPr>
            <w:tcW w:w="1463" w:type="dxa"/>
          </w:tcPr>
          <w:p w14:paraId="324BE017" w14:textId="77777777" w:rsidR="008977B2" w:rsidRPr="00920004" w:rsidRDefault="008977B2" w:rsidP="00BD0851">
            <w:pPr>
              <w:spacing w:before="240" w:line="0" w:lineRule="atLeast"/>
              <w:jc w:val="center"/>
              <w:rPr>
                <w:lang w:val="en-US"/>
                <w:rPrChange w:id="18783" w:author="phuong vu" w:date="2018-11-30T22:36:00Z">
                  <w:rPr>
                    <w:lang w:val="en-US"/>
                  </w:rPr>
                </w:rPrChange>
              </w:rPr>
              <w:pPrChange w:id="18784" w:author="phuong vu" w:date="2018-11-30T14:16:00Z">
                <w:pPr>
                  <w:spacing w:line="360" w:lineRule="auto"/>
                  <w:jc w:val="center"/>
                </w:pPr>
              </w:pPrChange>
            </w:pPr>
          </w:p>
        </w:tc>
        <w:tc>
          <w:tcPr>
            <w:tcW w:w="1463" w:type="dxa"/>
          </w:tcPr>
          <w:p w14:paraId="23E0B2B7" w14:textId="347193EB" w:rsidR="008977B2" w:rsidRPr="00920004" w:rsidRDefault="007801A8" w:rsidP="00BD0851">
            <w:pPr>
              <w:spacing w:before="240" w:line="0" w:lineRule="atLeast"/>
              <w:jc w:val="center"/>
              <w:rPr>
                <w:lang w:val="en-US"/>
                <w:rPrChange w:id="18785" w:author="phuong vu" w:date="2018-11-30T22:36:00Z">
                  <w:rPr>
                    <w:lang w:val="en-US"/>
                  </w:rPr>
                </w:rPrChange>
              </w:rPr>
              <w:pPrChange w:id="18786" w:author="phuong vu" w:date="2018-11-30T14:16:00Z">
                <w:pPr>
                  <w:spacing w:line="360" w:lineRule="auto"/>
                  <w:jc w:val="center"/>
                </w:pPr>
              </w:pPrChange>
            </w:pPr>
            <w:r w:rsidRPr="00920004">
              <w:rPr>
                <w:lang w:val="en-US"/>
                <w:rPrChange w:id="18787" w:author="phuong vu" w:date="2018-11-30T22:36:00Z">
                  <w:rPr>
                    <w:lang w:val="en-US"/>
                  </w:rPr>
                </w:rPrChange>
              </w:rPr>
              <w:t>X</w:t>
            </w:r>
          </w:p>
        </w:tc>
        <w:tc>
          <w:tcPr>
            <w:tcW w:w="1463" w:type="dxa"/>
          </w:tcPr>
          <w:p w14:paraId="7E34E095" w14:textId="77777777" w:rsidR="008977B2" w:rsidRPr="00920004" w:rsidRDefault="008977B2" w:rsidP="00BD0851">
            <w:pPr>
              <w:spacing w:before="240" w:line="0" w:lineRule="atLeast"/>
              <w:jc w:val="center"/>
              <w:rPr>
                <w:lang w:val="en-US"/>
                <w:rPrChange w:id="18788" w:author="phuong vu" w:date="2018-11-30T22:36:00Z">
                  <w:rPr>
                    <w:lang w:val="en-US"/>
                  </w:rPr>
                </w:rPrChange>
              </w:rPr>
              <w:pPrChange w:id="18789" w:author="phuong vu" w:date="2018-11-30T14:16:00Z">
                <w:pPr>
                  <w:spacing w:line="360" w:lineRule="auto"/>
                  <w:jc w:val="center"/>
                </w:pPr>
              </w:pPrChange>
            </w:pPr>
          </w:p>
        </w:tc>
        <w:tc>
          <w:tcPr>
            <w:tcW w:w="1463" w:type="dxa"/>
          </w:tcPr>
          <w:p w14:paraId="4D98A69E" w14:textId="17BE7EBB" w:rsidR="008977B2" w:rsidRPr="00920004" w:rsidRDefault="000C009C" w:rsidP="00BD0851">
            <w:pPr>
              <w:spacing w:before="240" w:line="0" w:lineRule="atLeast"/>
              <w:jc w:val="center"/>
              <w:rPr>
                <w:lang w:val="en-US"/>
                <w:rPrChange w:id="18790" w:author="phuong vu" w:date="2018-11-30T22:36:00Z">
                  <w:rPr>
                    <w:lang w:val="en-US"/>
                  </w:rPr>
                </w:rPrChange>
              </w:rPr>
              <w:pPrChange w:id="18791" w:author="phuong vu" w:date="2018-11-30T14:16:00Z">
                <w:pPr>
                  <w:jc w:val="center"/>
                </w:pPr>
              </w:pPrChange>
            </w:pPr>
            <w:ins w:id="18792" w:author="phuong vu" w:date="2018-11-21T21:49:00Z">
              <w:r w:rsidRPr="00920004">
                <w:rPr>
                  <w:lang w:val="en-US"/>
                  <w:rPrChange w:id="18793" w:author="phuong vu" w:date="2018-11-30T22:36:00Z">
                    <w:rPr>
                      <w:lang w:val="en-US"/>
                    </w:rPr>
                  </w:rPrChange>
                </w:rPr>
                <w:t>X</w:t>
              </w:r>
            </w:ins>
          </w:p>
        </w:tc>
      </w:tr>
      <w:tr w:rsidR="008977B2" w:rsidRPr="00920004" w14:paraId="362D26B1" w14:textId="77777777" w:rsidTr="009A04B7">
        <w:tc>
          <w:tcPr>
            <w:tcW w:w="805" w:type="dxa"/>
          </w:tcPr>
          <w:p w14:paraId="5FF2329F" w14:textId="77777777" w:rsidR="008977B2" w:rsidRPr="00920004" w:rsidRDefault="008977B2" w:rsidP="00BD0851">
            <w:pPr>
              <w:spacing w:before="240" w:line="0" w:lineRule="atLeast"/>
              <w:jc w:val="center"/>
              <w:rPr>
                <w:lang w:val="en-US"/>
                <w:rPrChange w:id="18794" w:author="phuong vu" w:date="2018-11-30T22:36:00Z">
                  <w:rPr>
                    <w:lang w:val="en-US"/>
                  </w:rPr>
                </w:rPrChange>
              </w:rPr>
              <w:pPrChange w:id="18795" w:author="phuong vu" w:date="2018-11-30T14:16:00Z">
                <w:pPr>
                  <w:spacing w:line="360" w:lineRule="auto"/>
                  <w:jc w:val="center"/>
                </w:pPr>
              </w:pPrChange>
            </w:pPr>
            <w:r w:rsidRPr="00920004">
              <w:rPr>
                <w:lang w:val="en-US"/>
                <w:rPrChange w:id="18796" w:author="phuong vu" w:date="2018-11-30T22:36:00Z">
                  <w:rPr>
                    <w:lang w:val="en-US"/>
                  </w:rPr>
                </w:rPrChange>
              </w:rPr>
              <w:t>2</w:t>
            </w:r>
          </w:p>
        </w:tc>
        <w:tc>
          <w:tcPr>
            <w:tcW w:w="2120" w:type="dxa"/>
          </w:tcPr>
          <w:p w14:paraId="698CD44D" w14:textId="61722D0F" w:rsidR="008977B2" w:rsidRPr="00920004" w:rsidRDefault="007801A8" w:rsidP="00B7091A">
            <w:pPr>
              <w:rPr>
                <w:lang w:val="en-US"/>
                <w:rPrChange w:id="18797" w:author="phuong vu" w:date="2018-11-30T22:36:00Z">
                  <w:rPr>
                    <w:lang w:val="en-US"/>
                  </w:rPr>
                </w:rPrChange>
              </w:rPr>
              <w:pPrChange w:id="18798" w:author="phuong vu" w:date="2018-11-30T23:08:00Z">
                <w:pPr>
                  <w:spacing w:line="360" w:lineRule="auto"/>
                </w:pPr>
              </w:pPrChange>
            </w:pPr>
            <w:r w:rsidRPr="00920004">
              <w:rPr>
                <w:lang w:val="en-US"/>
                <w:rPrChange w:id="18799" w:author="phuong vu" w:date="2018-11-30T22:36:00Z">
                  <w:rPr>
                    <w:lang w:val="en-US"/>
                  </w:rPr>
                </w:rPrChange>
              </w:rPr>
              <w:t>task</w:t>
            </w:r>
          </w:p>
        </w:tc>
        <w:tc>
          <w:tcPr>
            <w:tcW w:w="1463" w:type="dxa"/>
          </w:tcPr>
          <w:p w14:paraId="5AB9864E" w14:textId="69382108" w:rsidR="008977B2" w:rsidRPr="00920004" w:rsidRDefault="007801A8" w:rsidP="00BD0851">
            <w:pPr>
              <w:spacing w:before="240" w:line="0" w:lineRule="atLeast"/>
              <w:jc w:val="center"/>
              <w:rPr>
                <w:lang w:val="en-US"/>
                <w:rPrChange w:id="18800" w:author="phuong vu" w:date="2018-11-30T22:36:00Z">
                  <w:rPr>
                    <w:lang w:val="en-US"/>
                  </w:rPr>
                </w:rPrChange>
              </w:rPr>
              <w:pPrChange w:id="18801" w:author="phuong vu" w:date="2018-11-30T14:16:00Z">
                <w:pPr>
                  <w:spacing w:line="360" w:lineRule="auto"/>
                  <w:jc w:val="center"/>
                </w:pPr>
              </w:pPrChange>
            </w:pPr>
            <w:r w:rsidRPr="00920004">
              <w:rPr>
                <w:lang w:val="en-US"/>
                <w:rPrChange w:id="18802" w:author="phuong vu" w:date="2018-11-30T22:36:00Z">
                  <w:rPr>
                    <w:lang w:val="en-US"/>
                  </w:rPr>
                </w:rPrChange>
              </w:rPr>
              <w:t>X</w:t>
            </w:r>
          </w:p>
        </w:tc>
        <w:tc>
          <w:tcPr>
            <w:tcW w:w="1463" w:type="dxa"/>
          </w:tcPr>
          <w:p w14:paraId="1A62539A" w14:textId="29581D87" w:rsidR="008977B2" w:rsidRPr="00920004" w:rsidRDefault="007801A8" w:rsidP="00BD0851">
            <w:pPr>
              <w:spacing w:before="240" w:line="0" w:lineRule="atLeast"/>
              <w:jc w:val="center"/>
              <w:rPr>
                <w:lang w:val="en-US"/>
                <w:rPrChange w:id="18803" w:author="phuong vu" w:date="2018-11-30T22:36:00Z">
                  <w:rPr>
                    <w:lang w:val="en-US"/>
                  </w:rPr>
                </w:rPrChange>
              </w:rPr>
              <w:pPrChange w:id="18804" w:author="phuong vu" w:date="2018-11-30T14:16:00Z">
                <w:pPr>
                  <w:spacing w:line="360" w:lineRule="auto"/>
                  <w:jc w:val="center"/>
                </w:pPr>
              </w:pPrChange>
            </w:pPr>
            <w:r w:rsidRPr="00920004">
              <w:rPr>
                <w:lang w:val="en-US"/>
                <w:rPrChange w:id="18805" w:author="phuong vu" w:date="2018-11-30T22:36:00Z">
                  <w:rPr>
                    <w:lang w:val="en-US"/>
                  </w:rPr>
                </w:rPrChange>
              </w:rPr>
              <w:t>X</w:t>
            </w:r>
          </w:p>
        </w:tc>
        <w:tc>
          <w:tcPr>
            <w:tcW w:w="1463" w:type="dxa"/>
          </w:tcPr>
          <w:p w14:paraId="492DF8B0" w14:textId="77777777" w:rsidR="008977B2" w:rsidRPr="00920004" w:rsidRDefault="008977B2" w:rsidP="00BD0851">
            <w:pPr>
              <w:spacing w:before="240" w:line="0" w:lineRule="atLeast"/>
              <w:jc w:val="center"/>
              <w:rPr>
                <w:lang w:val="en-US"/>
                <w:rPrChange w:id="18806" w:author="phuong vu" w:date="2018-11-30T22:36:00Z">
                  <w:rPr>
                    <w:lang w:val="en-US"/>
                  </w:rPr>
                </w:rPrChange>
              </w:rPr>
              <w:pPrChange w:id="18807" w:author="phuong vu" w:date="2018-11-30T14:16:00Z">
                <w:pPr>
                  <w:spacing w:line="360" w:lineRule="auto"/>
                  <w:jc w:val="center"/>
                </w:pPr>
              </w:pPrChange>
            </w:pPr>
          </w:p>
        </w:tc>
        <w:tc>
          <w:tcPr>
            <w:tcW w:w="1463" w:type="dxa"/>
          </w:tcPr>
          <w:p w14:paraId="03AA4531" w14:textId="7D81FAA4" w:rsidR="008977B2" w:rsidRPr="00920004" w:rsidRDefault="000C009C" w:rsidP="00BD0851">
            <w:pPr>
              <w:spacing w:before="240" w:line="0" w:lineRule="atLeast"/>
              <w:jc w:val="center"/>
              <w:rPr>
                <w:lang w:val="en-US"/>
                <w:rPrChange w:id="18808" w:author="phuong vu" w:date="2018-11-30T22:36:00Z">
                  <w:rPr>
                    <w:lang w:val="en-US"/>
                  </w:rPr>
                </w:rPrChange>
              </w:rPr>
              <w:pPrChange w:id="18809" w:author="phuong vu" w:date="2018-11-30T14:16:00Z">
                <w:pPr>
                  <w:jc w:val="center"/>
                </w:pPr>
              </w:pPrChange>
            </w:pPr>
            <w:ins w:id="18810" w:author="phuong vu" w:date="2018-11-21T21:49:00Z">
              <w:r w:rsidRPr="00920004">
                <w:rPr>
                  <w:lang w:val="en-US"/>
                  <w:rPrChange w:id="18811" w:author="phuong vu" w:date="2018-11-30T22:36:00Z">
                    <w:rPr>
                      <w:lang w:val="en-US"/>
                    </w:rPr>
                  </w:rPrChange>
                </w:rPr>
                <w:t>X</w:t>
              </w:r>
            </w:ins>
          </w:p>
        </w:tc>
      </w:tr>
      <w:tr w:rsidR="008977B2" w:rsidRPr="00920004" w14:paraId="7B632C69" w14:textId="77777777" w:rsidTr="009A04B7">
        <w:tc>
          <w:tcPr>
            <w:tcW w:w="805" w:type="dxa"/>
          </w:tcPr>
          <w:p w14:paraId="7D322F7C" w14:textId="77777777" w:rsidR="008977B2" w:rsidRPr="00920004" w:rsidRDefault="008977B2" w:rsidP="00BD0851">
            <w:pPr>
              <w:spacing w:before="240" w:line="0" w:lineRule="atLeast"/>
              <w:jc w:val="center"/>
              <w:rPr>
                <w:lang w:val="en-US"/>
                <w:rPrChange w:id="18812" w:author="phuong vu" w:date="2018-11-30T22:36:00Z">
                  <w:rPr>
                    <w:lang w:val="en-US"/>
                  </w:rPr>
                </w:rPrChange>
              </w:rPr>
              <w:pPrChange w:id="18813" w:author="phuong vu" w:date="2018-11-30T14:16:00Z">
                <w:pPr>
                  <w:spacing w:line="360" w:lineRule="auto"/>
                  <w:jc w:val="center"/>
                </w:pPr>
              </w:pPrChange>
            </w:pPr>
            <w:r w:rsidRPr="00920004">
              <w:rPr>
                <w:lang w:val="en-US"/>
                <w:rPrChange w:id="18814" w:author="phuong vu" w:date="2018-11-30T22:36:00Z">
                  <w:rPr>
                    <w:lang w:val="en-US"/>
                  </w:rPr>
                </w:rPrChange>
              </w:rPr>
              <w:t>3</w:t>
            </w:r>
          </w:p>
        </w:tc>
        <w:tc>
          <w:tcPr>
            <w:tcW w:w="2120" w:type="dxa"/>
          </w:tcPr>
          <w:p w14:paraId="0954AA6D" w14:textId="77777777" w:rsidR="008977B2" w:rsidRPr="00920004" w:rsidRDefault="008977B2" w:rsidP="00B7091A">
            <w:pPr>
              <w:rPr>
                <w:lang w:val="en-US"/>
                <w:rPrChange w:id="18815" w:author="phuong vu" w:date="2018-11-30T22:36:00Z">
                  <w:rPr>
                    <w:lang w:val="en-US"/>
                  </w:rPr>
                </w:rPrChange>
              </w:rPr>
              <w:pPrChange w:id="18816" w:author="phuong vu" w:date="2018-11-30T23:08:00Z">
                <w:pPr>
                  <w:spacing w:line="360" w:lineRule="auto"/>
                </w:pPr>
              </w:pPrChange>
            </w:pPr>
            <w:r w:rsidRPr="00920004">
              <w:rPr>
                <w:lang w:val="en-US"/>
                <w:rPrChange w:id="18817" w:author="phuong vu" w:date="2018-11-30T22:36:00Z">
                  <w:rPr>
                    <w:lang w:val="en-US"/>
                  </w:rPr>
                </w:rPrChange>
              </w:rPr>
              <w:t>order_detail</w:t>
            </w:r>
          </w:p>
        </w:tc>
        <w:tc>
          <w:tcPr>
            <w:tcW w:w="1463" w:type="dxa"/>
          </w:tcPr>
          <w:p w14:paraId="101ACD2D" w14:textId="77777777" w:rsidR="008977B2" w:rsidRPr="00920004" w:rsidRDefault="008977B2" w:rsidP="00BD0851">
            <w:pPr>
              <w:spacing w:before="240" w:line="0" w:lineRule="atLeast"/>
              <w:jc w:val="center"/>
              <w:rPr>
                <w:lang w:val="en-US"/>
                <w:rPrChange w:id="18818" w:author="phuong vu" w:date="2018-11-30T22:36:00Z">
                  <w:rPr>
                    <w:lang w:val="en-US"/>
                  </w:rPr>
                </w:rPrChange>
              </w:rPr>
              <w:pPrChange w:id="18819" w:author="phuong vu" w:date="2018-11-30T14:16:00Z">
                <w:pPr>
                  <w:spacing w:line="360" w:lineRule="auto"/>
                  <w:jc w:val="center"/>
                </w:pPr>
              </w:pPrChange>
            </w:pPr>
          </w:p>
        </w:tc>
        <w:tc>
          <w:tcPr>
            <w:tcW w:w="1463" w:type="dxa"/>
          </w:tcPr>
          <w:p w14:paraId="6F3DE5F3" w14:textId="044469FA" w:rsidR="008977B2" w:rsidRPr="00920004" w:rsidRDefault="007801A8" w:rsidP="00BD0851">
            <w:pPr>
              <w:spacing w:before="240" w:line="0" w:lineRule="atLeast"/>
              <w:jc w:val="center"/>
              <w:rPr>
                <w:lang w:val="en-US"/>
                <w:rPrChange w:id="18820" w:author="phuong vu" w:date="2018-11-30T22:36:00Z">
                  <w:rPr>
                    <w:lang w:val="en-US"/>
                  </w:rPr>
                </w:rPrChange>
              </w:rPr>
              <w:pPrChange w:id="18821" w:author="phuong vu" w:date="2018-11-30T14:16:00Z">
                <w:pPr>
                  <w:spacing w:line="360" w:lineRule="auto"/>
                  <w:jc w:val="center"/>
                </w:pPr>
              </w:pPrChange>
            </w:pPr>
            <w:r w:rsidRPr="00920004">
              <w:rPr>
                <w:lang w:val="en-US"/>
                <w:rPrChange w:id="18822" w:author="phuong vu" w:date="2018-11-30T22:36:00Z">
                  <w:rPr>
                    <w:lang w:val="en-US"/>
                  </w:rPr>
                </w:rPrChange>
              </w:rPr>
              <w:t>X</w:t>
            </w:r>
          </w:p>
        </w:tc>
        <w:tc>
          <w:tcPr>
            <w:tcW w:w="1463" w:type="dxa"/>
          </w:tcPr>
          <w:p w14:paraId="34AB9ABB" w14:textId="77777777" w:rsidR="008977B2" w:rsidRPr="00920004" w:rsidRDefault="008977B2" w:rsidP="00BD0851">
            <w:pPr>
              <w:spacing w:before="240" w:line="0" w:lineRule="atLeast"/>
              <w:jc w:val="center"/>
              <w:rPr>
                <w:lang w:val="en-US"/>
                <w:rPrChange w:id="18823" w:author="phuong vu" w:date="2018-11-30T22:36:00Z">
                  <w:rPr>
                    <w:lang w:val="en-US"/>
                  </w:rPr>
                </w:rPrChange>
              </w:rPr>
              <w:pPrChange w:id="18824" w:author="phuong vu" w:date="2018-11-30T14:16:00Z">
                <w:pPr>
                  <w:spacing w:line="360" w:lineRule="auto"/>
                  <w:jc w:val="center"/>
                </w:pPr>
              </w:pPrChange>
            </w:pPr>
          </w:p>
        </w:tc>
        <w:tc>
          <w:tcPr>
            <w:tcW w:w="1463" w:type="dxa"/>
          </w:tcPr>
          <w:p w14:paraId="365BD0B9" w14:textId="7E796314" w:rsidR="008977B2" w:rsidRPr="00920004" w:rsidRDefault="000C009C" w:rsidP="00BD0851">
            <w:pPr>
              <w:spacing w:before="240" w:line="0" w:lineRule="atLeast"/>
              <w:jc w:val="center"/>
              <w:rPr>
                <w:lang w:val="en-US"/>
                <w:rPrChange w:id="18825" w:author="phuong vu" w:date="2018-11-30T22:36:00Z">
                  <w:rPr>
                    <w:lang w:val="en-US"/>
                  </w:rPr>
                </w:rPrChange>
              </w:rPr>
              <w:pPrChange w:id="18826" w:author="phuong vu" w:date="2018-11-30T14:16:00Z">
                <w:pPr>
                  <w:jc w:val="center"/>
                </w:pPr>
              </w:pPrChange>
            </w:pPr>
            <w:ins w:id="18827" w:author="phuong vu" w:date="2018-11-21T21:49:00Z">
              <w:r w:rsidRPr="00920004">
                <w:rPr>
                  <w:lang w:val="en-US"/>
                  <w:rPrChange w:id="18828" w:author="phuong vu" w:date="2018-11-30T22:36:00Z">
                    <w:rPr>
                      <w:lang w:val="en-US"/>
                    </w:rPr>
                  </w:rPrChange>
                </w:rPr>
                <w:t>X</w:t>
              </w:r>
            </w:ins>
          </w:p>
        </w:tc>
      </w:tr>
      <w:tr w:rsidR="008977B2" w:rsidRPr="00920004" w14:paraId="71F073AF" w14:textId="77777777" w:rsidTr="009A04B7">
        <w:tc>
          <w:tcPr>
            <w:tcW w:w="805" w:type="dxa"/>
          </w:tcPr>
          <w:p w14:paraId="26ABA4DE" w14:textId="77777777" w:rsidR="008977B2" w:rsidRPr="00920004" w:rsidRDefault="008977B2" w:rsidP="00BD0851">
            <w:pPr>
              <w:spacing w:before="240" w:line="0" w:lineRule="atLeast"/>
              <w:jc w:val="center"/>
              <w:rPr>
                <w:lang w:val="en-US"/>
                <w:rPrChange w:id="18829" w:author="phuong vu" w:date="2018-11-30T22:36:00Z">
                  <w:rPr>
                    <w:lang w:val="en-US"/>
                  </w:rPr>
                </w:rPrChange>
              </w:rPr>
              <w:pPrChange w:id="18830" w:author="phuong vu" w:date="2018-11-30T14:16:00Z">
                <w:pPr>
                  <w:spacing w:line="360" w:lineRule="auto"/>
                  <w:jc w:val="center"/>
                </w:pPr>
              </w:pPrChange>
            </w:pPr>
            <w:r w:rsidRPr="00920004">
              <w:rPr>
                <w:lang w:val="en-US"/>
                <w:rPrChange w:id="18831" w:author="phuong vu" w:date="2018-11-30T22:36:00Z">
                  <w:rPr>
                    <w:lang w:val="en-US"/>
                  </w:rPr>
                </w:rPrChange>
              </w:rPr>
              <w:t>4</w:t>
            </w:r>
          </w:p>
        </w:tc>
        <w:tc>
          <w:tcPr>
            <w:tcW w:w="2120" w:type="dxa"/>
          </w:tcPr>
          <w:p w14:paraId="21E0A1B5" w14:textId="77777777" w:rsidR="008977B2" w:rsidRPr="00920004" w:rsidRDefault="008977B2" w:rsidP="00B7091A">
            <w:pPr>
              <w:rPr>
                <w:lang w:val="en-US"/>
                <w:rPrChange w:id="18832" w:author="phuong vu" w:date="2018-11-30T22:36:00Z">
                  <w:rPr>
                    <w:lang w:val="en-US"/>
                  </w:rPr>
                </w:rPrChange>
              </w:rPr>
              <w:pPrChange w:id="18833" w:author="phuong vu" w:date="2018-11-30T23:08:00Z">
                <w:pPr>
                  <w:spacing w:line="360" w:lineRule="auto"/>
                </w:pPr>
              </w:pPrChange>
            </w:pPr>
            <w:r w:rsidRPr="00920004">
              <w:rPr>
                <w:lang w:val="en-US"/>
                <w:rPrChange w:id="18834" w:author="phuong vu" w:date="2018-11-30T22:36:00Z">
                  <w:rPr>
                    <w:lang w:val="en-US"/>
                  </w:rPr>
                </w:rPrChange>
              </w:rPr>
              <w:t>receipt</w:t>
            </w:r>
          </w:p>
        </w:tc>
        <w:tc>
          <w:tcPr>
            <w:tcW w:w="1463" w:type="dxa"/>
          </w:tcPr>
          <w:p w14:paraId="41A8540D" w14:textId="1D344F51" w:rsidR="008977B2" w:rsidRPr="00920004" w:rsidRDefault="000C009C" w:rsidP="00BD0851">
            <w:pPr>
              <w:spacing w:before="240" w:line="0" w:lineRule="atLeast"/>
              <w:jc w:val="center"/>
              <w:rPr>
                <w:lang w:val="en-US"/>
                <w:rPrChange w:id="18835" w:author="phuong vu" w:date="2018-11-30T22:36:00Z">
                  <w:rPr>
                    <w:lang w:val="en-US"/>
                  </w:rPr>
                </w:rPrChange>
              </w:rPr>
              <w:pPrChange w:id="18836" w:author="phuong vu" w:date="2018-11-30T14:16:00Z">
                <w:pPr>
                  <w:spacing w:line="360" w:lineRule="auto"/>
                  <w:jc w:val="center"/>
                </w:pPr>
              </w:pPrChange>
            </w:pPr>
            <w:ins w:id="18837" w:author="phuong vu" w:date="2018-11-21T21:48:00Z">
              <w:r w:rsidRPr="00920004">
                <w:rPr>
                  <w:lang w:val="en-US"/>
                  <w:rPrChange w:id="18838" w:author="phuong vu" w:date="2018-11-30T22:36:00Z">
                    <w:rPr>
                      <w:lang w:val="en-US"/>
                    </w:rPr>
                  </w:rPrChange>
                </w:rPr>
                <w:t>X</w:t>
              </w:r>
            </w:ins>
          </w:p>
        </w:tc>
        <w:tc>
          <w:tcPr>
            <w:tcW w:w="1463" w:type="dxa"/>
          </w:tcPr>
          <w:p w14:paraId="71AD5282" w14:textId="4FA259DC" w:rsidR="008977B2" w:rsidRPr="00920004" w:rsidRDefault="007801A8" w:rsidP="00BD0851">
            <w:pPr>
              <w:spacing w:before="240" w:line="0" w:lineRule="atLeast"/>
              <w:jc w:val="center"/>
              <w:rPr>
                <w:lang w:val="en-US"/>
                <w:rPrChange w:id="18839" w:author="phuong vu" w:date="2018-11-30T22:36:00Z">
                  <w:rPr>
                    <w:lang w:val="en-US"/>
                  </w:rPr>
                </w:rPrChange>
              </w:rPr>
              <w:pPrChange w:id="18840" w:author="phuong vu" w:date="2018-11-30T14:16:00Z">
                <w:pPr>
                  <w:spacing w:line="360" w:lineRule="auto"/>
                  <w:jc w:val="center"/>
                </w:pPr>
              </w:pPrChange>
            </w:pPr>
            <w:r w:rsidRPr="00920004">
              <w:rPr>
                <w:lang w:val="en-US"/>
                <w:rPrChange w:id="18841" w:author="phuong vu" w:date="2018-11-30T22:36:00Z">
                  <w:rPr>
                    <w:lang w:val="en-US"/>
                  </w:rPr>
                </w:rPrChange>
              </w:rPr>
              <w:t>X</w:t>
            </w:r>
          </w:p>
        </w:tc>
        <w:tc>
          <w:tcPr>
            <w:tcW w:w="1463" w:type="dxa"/>
          </w:tcPr>
          <w:p w14:paraId="214332A0" w14:textId="77777777" w:rsidR="008977B2" w:rsidRPr="00920004" w:rsidRDefault="008977B2" w:rsidP="00BD0851">
            <w:pPr>
              <w:spacing w:before="240" w:line="0" w:lineRule="atLeast"/>
              <w:jc w:val="center"/>
              <w:rPr>
                <w:lang w:val="en-US"/>
                <w:rPrChange w:id="18842" w:author="phuong vu" w:date="2018-11-30T22:36:00Z">
                  <w:rPr>
                    <w:lang w:val="en-US"/>
                  </w:rPr>
                </w:rPrChange>
              </w:rPr>
              <w:pPrChange w:id="18843" w:author="phuong vu" w:date="2018-11-30T14:16:00Z">
                <w:pPr>
                  <w:spacing w:line="360" w:lineRule="auto"/>
                  <w:jc w:val="center"/>
                </w:pPr>
              </w:pPrChange>
            </w:pPr>
          </w:p>
        </w:tc>
        <w:tc>
          <w:tcPr>
            <w:tcW w:w="1463" w:type="dxa"/>
          </w:tcPr>
          <w:p w14:paraId="29F9DF18" w14:textId="11DB0010" w:rsidR="008977B2" w:rsidRPr="00920004" w:rsidRDefault="000C009C" w:rsidP="00BD0851">
            <w:pPr>
              <w:spacing w:before="240" w:line="0" w:lineRule="atLeast"/>
              <w:jc w:val="center"/>
              <w:rPr>
                <w:lang w:val="en-US"/>
                <w:rPrChange w:id="18844" w:author="phuong vu" w:date="2018-11-30T22:36:00Z">
                  <w:rPr>
                    <w:lang w:val="en-US"/>
                  </w:rPr>
                </w:rPrChange>
              </w:rPr>
              <w:pPrChange w:id="18845" w:author="phuong vu" w:date="2018-11-30T14:16:00Z">
                <w:pPr>
                  <w:jc w:val="center"/>
                </w:pPr>
              </w:pPrChange>
            </w:pPr>
            <w:ins w:id="18846" w:author="phuong vu" w:date="2018-11-21T21:49:00Z">
              <w:r w:rsidRPr="00920004">
                <w:rPr>
                  <w:lang w:val="en-US"/>
                  <w:rPrChange w:id="18847" w:author="phuong vu" w:date="2018-11-30T22:36:00Z">
                    <w:rPr>
                      <w:lang w:val="en-US"/>
                    </w:rPr>
                  </w:rPrChange>
                </w:rPr>
                <w:t>X</w:t>
              </w:r>
            </w:ins>
          </w:p>
        </w:tc>
      </w:tr>
      <w:tr w:rsidR="000C009C" w:rsidRPr="00920004" w14:paraId="0E61E4E8" w14:textId="77777777" w:rsidTr="009A04B7">
        <w:trPr>
          <w:ins w:id="18848" w:author="phuong vu" w:date="2018-11-21T21:48:00Z"/>
        </w:trPr>
        <w:tc>
          <w:tcPr>
            <w:tcW w:w="805" w:type="dxa"/>
          </w:tcPr>
          <w:p w14:paraId="1559CABB" w14:textId="5C974F0D" w:rsidR="000C009C" w:rsidRPr="00920004" w:rsidRDefault="000C009C" w:rsidP="00BD0851">
            <w:pPr>
              <w:spacing w:before="240" w:line="0" w:lineRule="atLeast"/>
              <w:jc w:val="center"/>
              <w:rPr>
                <w:ins w:id="18849" w:author="phuong vu" w:date="2018-11-21T21:48:00Z"/>
                <w:lang w:val="en-US"/>
                <w:rPrChange w:id="18850" w:author="phuong vu" w:date="2018-11-30T22:36:00Z">
                  <w:rPr>
                    <w:ins w:id="18851" w:author="phuong vu" w:date="2018-11-21T21:48:00Z"/>
                    <w:lang w:val="en-US"/>
                  </w:rPr>
                </w:rPrChange>
              </w:rPr>
              <w:pPrChange w:id="18852" w:author="phuong vu" w:date="2018-11-30T14:16:00Z">
                <w:pPr>
                  <w:spacing w:line="360" w:lineRule="auto"/>
                  <w:jc w:val="center"/>
                </w:pPr>
              </w:pPrChange>
            </w:pPr>
            <w:ins w:id="18853" w:author="phuong vu" w:date="2018-11-21T21:48:00Z">
              <w:r w:rsidRPr="00920004">
                <w:rPr>
                  <w:lang w:val="en-US"/>
                  <w:rPrChange w:id="18854" w:author="phuong vu" w:date="2018-11-30T22:36:00Z">
                    <w:rPr>
                      <w:lang w:val="en-US"/>
                    </w:rPr>
                  </w:rPrChange>
                </w:rPr>
                <w:t>5</w:t>
              </w:r>
            </w:ins>
          </w:p>
        </w:tc>
        <w:tc>
          <w:tcPr>
            <w:tcW w:w="2120" w:type="dxa"/>
          </w:tcPr>
          <w:p w14:paraId="30C32AC5" w14:textId="3CBF2FE0" w:rsidR="000C009C" w:rsidRPr="00920004" w:rsidRDefault="000C009C" w:rsidP="00B7091A">
            <w:pPr>
              <w:rPr>
                <w:ins w:id="18855" w:author="phuong vu" w:date="2018-11-21T21:48:00Z"/>
                <w:lang w:val="en-US"/>
                <w:rPrChange w:id="18856" w:author="phuong vu" w:date="2018-11-30T22:36:00Z">
                  <w:rPr>
                    <w:ins w:id="18857" w:author="phuong vu" w:date="2018-11-21T21:48:00Z"/>
                    <w:lang w:val="en-US"/>
                  </w:rPr>
                </w:rPrChange>
              </w:rPr>
              <w:pPrChange w:id="18858" w:author="phuong vu" w:date="2018-11-30T23:08:00Z">
                <w:pPr>
                  <w:spacing w:line="360" w:lineRule="auto"/>
                </w:pPr>
              </w:pPrChange>
            </w:pPr>
            <w:ins w:id="18859" w:author="phuong vu" w:date="2018-11-21T21:49:00Z">
              <w:r w:rsidRPr="00920004">
                <w:rPr>
                  <w:lang w:val="en-US"/>
                  <w:rPrChange w:id="18860" w:author="phuong vu" w:date="2018-11-30T22:36:00Z">
                    <w:rPr>
                      <w:lang w:val="en-US"/>
                    </w:rPr>
                  </w:rPrChange>
                </w:rPr>
                <w:t>receipt_detail</w:t>
              </w:r>
            </w:ins>
          </w:p>
        </w:tc>
        <w:tc>
          <w:tcPr>
            <w:tcW w:w="1463" w:type="dxa"/>
          </w:tcPr>
          <w:p w14:paraId="4A4CA24E" w14:textId="6B72690A" w:rsidR="000C009C" w:rsidRPr="00920004" w:rsidRDefault="000C009C" w:rsidP="00BD0851">
            <w:pPr>
              <w:spacing w:before="240" w:line="0" w:lineRule="atLeast"/>
              <w:jc w:val="center"/>
              <w:rPr>
                <w:ins w:id="18861" w:author="phuong vu" w:date="2018-11-21T21:48:00Z"/>
                <w:lang w:val="en-US"/>
                <w:rPrChange w:id="18862" w:author="phuong vu" w:date="2018-11-30T22:36:00Z">
                  <w:rPr>
                    <w:ins w:id="18863" w:author="phuong vu" w:date="2018-11-21T21:48:00Z"/>
                    <w:lang w:val="en-US"/>
                  </w:rPr>
                </w:rPrChange>
              </w:rPr>
              <w:pPrChange w:id="18864" w:author="phuong vu" w:date="2018-11-30T14:16:00Z">
                <w:pPr>
                  <w:spacing w:line="360" w:lineRule="auto"/>
                  <w:jc w:val="center"/>
                </w:pPr>
              </w:pPrChange>
            </w:pPr>
            <w:ins w:id="18865" w:author="phuong vu" w:date="2018-11-21T21:49:00Z">
              <w:r w:rsidRPr="00920004">
                <w:rPr>
                  <w:lang w:val="en-US"/>
                  <w:rPrChange w:id="18866" w:author="phuong vu" w:date="2018-11-30T22:36:00Z">
                    <w:rPr>
                      <w:lang w:val="en-US"/>
                    </w:rPr>
                  </w:rPrChange>
                </w:rPr>
                <w:t>X</w:t>
              </w:r>
            </w:ins>
          </w:p>
        </w:tc>
        <w:tc>
          <w:tcPr>
            <w:tcW w:w="1463" w:type="dxa"/>
          </w:tcPr>
          <w:p w14:paraId="78FB62E6" w14:textId="77777777" w:rsidR="000C009C" w:rsidRPr="00920004" w:rsidRDefault="000C009C" w:rsidP="00BD0851">
            <w:pPr>
              <w:spacing w:before="240" w:line="0" w:lineRule="atLeast"/>
              <w:jc w:val="center"/>
              <w:rPr>
                <w:ins w:id="18867" w:author="phuong vu" w:date="2018-11-21T21:48:00Z"/>
                <w:lang w:val="en-US"/>
                <w:rPrChange w:id="18868" w:author="phuong vu" w:date="2018-11-30T22:36:00Z">
                  <w:rPr>
                    <w:ins w:id="18869" w:author="phuong vu" w:date="2018-11-21T21:48:00Z"/>
                    <w:lang w:val="en-US"/>
                  </w:rPr>
                </w:rPrChange>
              </w:rPr>
              <w:pPrChange w:id="18870" w:author="phuong vu" w:date="2018-11-30T14:16:00Z">
                <w:pPr>
                  <w:spacing w:line="360" w:lineRule="auto"/>
                  <w:jc w:val="center"/>
                </w:pPr>
              </w:pPrChange>
            </w:pPr>
          </w:p>
        </w:tc>
        <w:tc>
          <w:tcPr>
            <w:tcW w:w="1463" w:type="dxa"/>
          </w:tcPr>
          <w:p w14:paraId="5F0E0637" w14:textId="77777777" w:rsidR="000C009C" w:rsidRPr="00920004" w:rsidRDefault="000C009C" w:rsidP="00BD0851">
            <w:pPr>
              <w:spacing w:before="240" w:line="0" w:lineRule="atLeast"/>
              <w:jc w:val="center"/>
              <w:rPr>
                <w:ins w:id="18871" w:author="phuong vu" w:date="2018-11-21T21:48:00Z"/>
                <w:lang w:val="en-US"/>
                <w:rPrChange w:id="18872" w:author="phuong vu" w:date="2018-11-30T22:36:00Z">
                  <w:rPr>
                    <w:ins w:id="18873" w:author="phuong vu" w:date="2018-11-21T21:48:00Z"/>
                    <w:lang w:val="en-US"/>
                  </w:rPr>
                </w:rPrChange>
              </w:rPr>
              <w:pPrChange w:id="18874" w:author="phuong vu" w:date="2018-11-30T14:16:00Z">
                <w:pPr>
                  <w:spacing w:line="360" w:lineRule="auto"/>
                  <w:jc w:val="center"/>
                </w:pPr>
              </w:pPrChange>
            </w:pPr>
          </w:p>
        </w:tc>
        <w:tc>
          <w:tcPr>
            <w:tcW w:w="1463" w:type="dxa"/>
          </w:tcPr>
          <w:p w14:paraId="38116524" w14:textId="19584FCB" w:rsidR="000C009C" w:rsidRPr="00920004" w:rsidRDefault="000C009C" w:rsidP="00BD0851">
            <w:pPr>
              <w:keepNext/>
              <w:spacing w:before="240" w:line="0" w:lineRule="atLeast"/>
              <w:jc w:val="center"/>
              <w:rPr>
                <w:ins w:id="18875" w:author="phuong vu" w:date="2018-11-21T21:48:00Z"/>
                <w:lang w:val="en-US"/>
                <w:rPrChange w:id="18876" w:author="phuong vu" w:date="2018-11-30T22:36:00Z">
                  <w:rPr>
                    <w:ins w:id="18877" w:author="phuong vu" w:date="2018-11-21T21:48:00Z"/>
                    <w:lang w:val="en-US"/>
                  </w:rPr>
                </w:rPrChange>
              </w:rPr>
              <w:pPrChange w:id="18878" w:author="phuong vu" w:date="2018-11-30T14:16:00Z">
                <w:pPr>
                  <w:jc w:val="center"/>
                </w:pPr>
              </w:pPrChange>
            </w:pPr>
            <w:ins w:id="18879" w:author="phuong vu" w:date="2018-11-21T21:49:00Z">
              <w:r w:rsidRPr="00920004">
                <w:rPr>
                  <w:lang w:val="en-US"/>
                  <w:rPrChange w:id="18880" w:author="phuong vu" w:date="2018-11-30T22:36:00Z">
                    <w:rPr>
                      <w:lang w:val="en-US"/>
                    </w:rPr>
                  </w:rPrChange>
                </w:rPr>
                <w:t>X</w:t>
              </w:r>
            </w:ins>
          </w:p>
        </w:tc>
      </w:tr>
    </w:tbl>
    <w:p w14:paraId="5D021FD3" w14:textId="6119E58C" w:rsidR="008977B2" w:rsidRPr="00920004" w:rsidRDefault="007267DC" w:rsidP="00A17FA5">
      <w:pPr>
        <w:pStyle w:val="Caption"/>
        <w:rPr>
          <w:lang w:val="en-US"/>
          <w:rPrChange w:id="18881" w:author="phuong vu" w:date="2018-11-30T22:36:00Z">
            <w:rPr>
              <w:lang w:val="en-US"/>
            </w:rPr>
          </w:rPrChange>
        </w:rPr>
        <w:pPrChange w:id="18882" w:author="phuong vu" w:date="2018-11-30T22:42:00Z">
          <w:pPr/>
        </w:pPrChange>
      </w:pPr>
      <w:bookmarkStart w:id="18883" w:name="_Toc531381615"/>
      <w:ins w:id="18884" w:author="phuong vu" w:date="2018-11-26T13:37:00Z">
        <w:r w:rsidRPr="00920004">
          <w:rPr>
            <w:rPrChange w:id="18885" w:author="phuong vu" w:date="2018-11-30T22:36:00Z">
              <w:rPr/>
            </w:rPrChange>
          </w:rPr>
          <w:t xml:space="preserve">Bảng </w:t>
        </w:r>
      </w:ins>
      <w:ins w:id="18886" w:author="phuong vu" w:date="2018-11-30T14:54:00Z">
        <w:r w:rsidR="00D632EE" w:rsidRPr="00920004">
          <w:rPr>
            <w:rPrChange w:id="18887" w:author="phuong vu" w:date="2018-11-30T22:36:00Z">
              <w:rPr/>
            </w:rPrChange>
          </w:rPr>
          <w:fldChar w:fldCharType="begin"/>
        </w:r>
        <w:r w:rsidR="00D632EE" w:rsidRPr="00920004">
          <w:rPr>
            <w:rPrChange w:id="18888" w:author="phuong vu" w:date="2018-11-30T22:36:00Z">
              <w:rPr/>
            </w:rPrChange>
          </w:rPr>
          <w:instrText xml:space="preserve"> STYLEREF 1 \s </w:instrText>
        </w:r>
      </w:ins>
      <w:r w:rsidR="00D632EE" w:rsidRPr="00920004">
        <w:rPr>
          <w:rPrChange w:id="18889" w:author="phuong vu" w:date="2018-11-30T22:36:00Z">
            <w:rPr/>
          </w:rPrChange>
        </w:rPr>
        <w:fldChar w:fldCharType="separate"/>
      </w:r>
      <w:r w:rsidR="00B5490C">
        <w:rPr>
          <w:noProof/>
        </w:rPr>
        <w:t>3</w:t>
      </w:r>
      <w:ins w:id="18890" w:author="phuong vu" w:date="2018-11-30T14:54:00Z">
        <w:r w:rsidR="00D632EE" w:rsidRPr="00920004">
          <w:rPr>
            <w:rPrChange w:id="18891" w:author="phuong vu" w:date="2018-11-30T22:36:00Z">
              <w:rPr/>
            </w:rPrChange>
          </w:rPr>
          <w:fldChar w:fldCharType="end"/>
        </w:r>
        <w:r w:rsidR="00D632EE" w:rsidRPr="00920004">
          <w:rPr>
            <w:rPrChange w:id="18892" w:author="phuong vu" w:date="2018-11-30T22:36:00Z">
              <w:rPr/>
            </w:rPrChange>
          </w:rPr>
          <w:t>.</w:t>
        </w:r>
        <w:r w:rsidR="00D632EE" w:rsidRPr="00920004">
          <w:rPr>
            <w:rPrChange w:id="18893" w:author="phuong vu" w:date="2018-11-30T22:36:00Z">
              <w:rPr/>
            </w:rPrChange>
          </w:rPr>
          <w:fldChar w:fldCharType="begin"/>
        </w:r>
        <w:r w:rsidR="00D632EE" w:rsidRPr="00920004">
          <w:rPr>
            <w:rPrChange w:id="18894" w:author="phuong vu" w:date="2018-11-30T22:36:00Z">
              <w:rPr/>
            </w:rPrChange>
          </w:rPr>
          <w:instrText xml:space="preserve"> SEQ Bảng \* ARABIC \s 1 </w:instrText>
        </w:r>
      </w:ins>
      <w:r w:rsidR="00D632EE" w:rsidRPr="00920004">
        <w:rPr>
          <w:rPrChange w:id="18895" w:author="phuong vu" w:date="2018-11-30T22:36:00Z">
            <w:rPr/>
          </w:rPrChange>
        </w:rPr>
        <w:fldChar w:fldCharType="separate"/>
      </w:r>
      <w:ins w:id="18896" w:author="phuong vu" w:date="2018-11-30T22:44:00Z">
        <w:r w:rsidR="00B5490C">
          <w:rPr>
            <w:noProof/>
          </w:rPr>
          <w:t>7</w:t>
        </w:r>
      </w:ins>
      <w:ins w:id="18897" w:author="phuong vu" w:date="2018-11-30T14:54:00Z">
        <w:r w:rsidR="00D632EE" w:rsidRPr="00920004">
          <w:rPr>
            <w:rPrChange w:id="18898" w:author="phuong vu" w:date="2018-11-30T22:36:00Z">
              <w:rPr/>
            </w:rPrChange>
          </w:rPr>
          <w:fldChar w:fldCharType="end"/>
        </w:r>
      </w:ins>
      <w:ins w:id="18899" w:author="phuong vu" w:date="2018-11-26T13:37:00Z">
        <w:r w:rsidRPr="00920004">
          <w:rPr>
            <w:lang w:val="en-US"/>
            <w:rPrChange w:id="18900" w:author="phuong vu" w:date="2018-11-30T22:36:00Z">
              <w:rPr>
                <w:lang w:val="en-US"/>
              </w:rPr>
            </w:rPrChange>
          </w:rPr>
          <w:t xml:space="preserve"> Dữ liệu sử dụng thay đổi trạng thái đơn hàng</w:t>
        </w:r>
      </w:ins>
      <w:bookmarkEnd w:id="18883"/>
    </w:p>
    <w:p w14:paraId="04CEA14C" w14:textId="04730378" w:rsidR="0017533A" w:rsidRPr="00920004" w:rsidRDefault="00FD0D70" w:rsidP="00B7091A">
      <w:pPr>
        <w:pStyle w:val="Heading6"/>
        <w:numPr>
          <w:ilvl w:val="0"/>
          <w:numId w:val="61"/>
        </w:numPr>
        <w:tabs>
          <w:tab w:val="left" w:pos="1080"/>
        </w:tabs>
        <w:spacing w:before="240" w:line="0" w:lineRule="atLeast"/>
        <w:ind w:left="900"/>
        <w:rPr>
          <w:ins w:id="18901" w:author="phuong vu" w:date="2018-11-26T15:06:00Z"/>
          <w:lang w:val="en-US"/>
          <w:rPrChange w:id="18902" w:author="phuong vu" w:date="2018-11-30T22:36:00Z">
            <w:rPr>
              <w:ins w:id="18903" w:author="phuong vu" w:date="2018-11-26T15:06:00Z"/>
            </w:rPr>
          </w:rPrChange>
        </w:rPr>
        <w:pPrChange w:id="18904" w:author="phuong vu" w:date="2018-11-30T23:08:00Z">
          <w:pPr/>
        </w:pPrChange>
      </w:pPr>
      <w:ins w:id="18905" w:author="phuong vu" w:date="2018-11-27T16:05:00Z">
        <w:r w:rsidRPr="00920004">
          <w:rPr>
            <w:noProof/>
            <w:rPrChange w:id="18906" w:author="phuong vu" w:date="2018-11-30T22:36:00Z">
              <w:rPr>
                <w:noProof/>
              </w:rPr>
            </w:rPrChange>
          </w:rPr>
          <w:lastRenderedPageBreak/>
          <w:drawing>
            <wp:anchor distT="0" distB="0" distL="114300" distR="114300" simplePos="0" relativeHeight="251665408" behindDoc="0" locked="0" layoutInCell="1" allowOverlap="1" wp14:anchorId="2F69D717" wp14:editId="33E63A86">
              <wp:simplePos x="0" y="0"/>
              <wp:positionH relativeFrom="margin">
                <wp:align>center</wp:align>
              </wp:positionH>
              <wp:positionV relativeFrom="paragraph">
                <wp:posOffset>671195</wp:posOffset>
              </wp:positionV>
              <wp:extent cx="6734810" cy="5895340"/>
              <wp:effectExtent l="635"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6734810" cy="5895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070C2F" w:rsidRPr="00920004">
        <w:rPr>
          <w:rFonts w:cstheme="majorHAnsi"/>
          <w:lang w:val="en-US"/>
          <w:rPrChange w:id="18907" w:author="phuong vu" w:date="2018-11-30T22:36:00Z">
            <w:rPr>
              <w:lang w:val="en-US"/>
            </w:rPr>
          </w:rPrChange>
        </w:rPr>
        <w:t>Cách xử lí</w:t>
      </w:r>
    </w:p>
    <w:p w14:paraId="55BF73CB" w14:textId="604FB633" w:rsidR="00FC24EF" w:rsidRPr="00920004" w:rsidRDefault="0017533A" w:rsidP="00A17FA5">
      <w:pPr>
        <w:pStyle w:val="Caption"/>
        <w:rPr>
          <w:lang w:val="en-US"/>
          <w:rPrChange w:id="18908" w:author="phuong vu" w:date="2018-11-30T22:36:00Z">
            <w:rPr>
              <w:lang w:val="en-US"/>
            </w:rPr>
          </w:rPrChange>
        </w:rPr>
        <w:pPrChange w:id="18909" w:author="phuong vu" w:date="2018-11-30T22:42:00Z">
          <w:pPr>
            <w:pStyle w:val="Heading6"/>
          </w:pPr>
        </w:pPrChange>
      </w:pPr>
      <w:bookmarkStart w:id="18910" w:name="_Toc531380489"/>
      <w:ins w:id="18911" w:author="phuong vu" w:date="2018-11-26T15:06:00Z">
        <w:r w:rsidRPr="00920004">
          <w:rPr>
            <w:rPrChange w:id="18912" w:author="phuong vu" w:date="2018-11-30T22:36:00Z">
              <w:rPr/>
            </w:rPrChange>
          </w:rPr>
          <w:t xml:space="preserve">Hình </w:t>
        </w:r>
      </w:ins>
      <w:ins w:id="18913" w:author="phuong vu" w:date="2018-11-30T15:13:00Z">
        <w:r w:rsidR="00EF3636" w:rsidRPr="00920004">
          <w:rPr>
            <w:rPrChange w:id="18914" w:author="phuong vu" w:date="2018-11-30T22:36:00Z">
              <w:rPr/>
            </w:rPrChange>
          </w:rPr>
          <w:fldChar w:fldCharType="begin"/>
        </w:r>
        <w:r w:rsidR="00EF3636" w:rsidRPr="00920004">
          <w:rPr>
            <w:rPrChange w:id="18915" w:author="phuong vu" w:date="2018-11-30T22:36:00Z">
              <w:rPr/>
            </w:rPrChange>
          </w:rPr>
          <w:instrText xml:space="preserve"> STYLEREF 1 \s </w:instrText>
        </w:r>
      </w:ins>
      <w:r w:rsidR="00EF3636" w:rsidRPr="00920004">
        <w:rPr>
          <w:rPrChange w:id="18916" w:author="phuong vu" w:date="2018-11-30T22:36:00Z">
            <w:rPr/>
          </w:rPrChange>
        </w:rPr>
        <w:fldChar w:fldCharType="separate"/>
      </w:r>
      <w:r w:rsidR="00B5490C">
        <w:rPr>
          <w:noProof/>
        </w:rPr>
        <w:t>3</w:t>
      </w:r>
      <w:ins w:id="18917" w:author="phuong vu" w:date="2018-11-30T15:13:00Z">
        <w:r w:rsidR="00EF3636" w:rsidRPr="00920004">
          <w:rPr>
            <w:rPrChange w:id="18918" w:author="phuong vu" w:date="2018-11-30T22:36:00Z">
              <w:rPr/>
            </w:rPrChange>
          </w:rPr>
          <w:fldChar w:fldCharType="end"/>
        </w:r>
        <w:r w:rsidR="00EF3636" w:rsidRPr="00920004">
          <w:rPr>
            <w:rPrChange w:id="18919" w:author="phuong vu" w:date="2018-11-30T22:36:00Z">
              <w:rPr/>
            </w:rPrChange>
          </w:rPr>
          <w:t>.</w:t>
        </w:r>
        <w:r w:rsidR="00EF3636" w:rsidRPr="00920004">
          <w:rPr>
            <w:rPrChange w:id="18920" w:author="phuong vu" w:date="2018-11-30T22:36:00Z">
              <w:rPr/>
            </w:rPrChange>
          </w:rPr>
          <w:fldChar w:fldCharType="begin"/>
        </w:r>
        <w:r w:rsidR="00EF3636" w:rsidRPr="00920004">
          <w:rPr>
            <w:rPrChange w:id="18921" w:author="phuong vu" w:date="2018-11-30T22:36:00Z">
              <w:rPr/>
            </w:rPrChange>
          </w:rPr>
          <w:instrText xml:space="preserve"> SEQ Hình \* ARABIC \s 1 </w:instrText>
        </w:r>
      </w:ins>
      <w:r w:rsidR="00EF3636" w:rsidRPr="00920004">
        <w:rPr>
          <w:rPrChange w:id="18922" w:author="phuong vu" w:date="2018-11-30T22:36:00Z">
            <w:rPr/>
          </w:rPrChange>
        </w:rPr>
        <w:fldChar w:fldCharType="separate"/>
      </w:r>
      <w:ins w:id="18923" w:author="phuong vu" w:date="2018-11-30T22:44:00Z">
        <w:r w:rsidR="00B5490C">
          <w:rPr>
            <w:noProof/>
          </w:rPr>
          <w:t>12</w:t>
        </w:r>
      </w:ins>
      <w:ins w:id="18924" w:author="phuong vu" w:date="2018-11-30T15:13:00Z">
        <w:r w:rsidR="00EF3636" w:rsidRPr="00920004">
          <w:rPr>
            <w:rPrChange w:id="18925" w:author="phuong vu" w:date="2018-11-30T22:36:00Z">
              <w:rPr/>
            </w:rPrChange>
          </w:rPr>
          <w:fldChar w:fldCharType="end"/>
        </w:r>
      </w:ins>
      <w:ins w:id="18926" w:author="phuong vu" w:date="2018-11-26T15:06:00Z">
        <w:r w:rsidRPr="00920004">
          <w:rPr>
            <w:lang w:val="en-US"/>
            <w:rPrChange w:id="18927" w:author="phuong vu" w:date="2018-11-30T22:36:00Z">
              <w:rPr>
                <w:lang w:val="en-US"/>
              </w:rPr>
            </w:rPrChange>
          </w:rPr>
          <w:t xml:space="preserve"> Sơ đồ xử lí thay đổi trạng thái đơn hàng</w:t>
        </w:r>
      </w:ins>
      <w:bookmarkEnd w:id="18910"/>
    </w:p>
    <w:p w14:paraId="568B915C" w14:textId="01EAC3AA" w:rsidR="00616229" w:rsidRPr="00920004" w:rsidRDefault="00CE445B" w:rsidP="00BD0851">
      <w:pPr>
        <w:pStyle w:val="Heading5"/>
        <w:spacing w:before="240" w:line="0" w:lineRule="atLeast"/>
        <w:rPr>
          <w:rFonts w:cstheme="majorHAnsi"/>
          <w:lang w:val="en-US"/>
          <w:rPrChange w:id="18928" w:author="phuong vu" w:date="2018-11-30T22:36:00Z">
            <w:rPr>
              <w:lang w:val="en-US"/>
            </w:rPr>
          </w:rPrChange>
        </w:rPr>
        <w:pPrChange w:id="18929" w:author="phuong vu" w:date="2018-11-30T14:16:00Z">
          <w:pPr>
            <w:pStyle w:val="Heading5"/>
          </w:pPr>
        </w:pPrChange>
      </w:pPr>
      <w:r w:rsidRPr="00920004">
        <w:rPr>
          <w:rFonts w:cstheme="majorHAnsi"/>
          <w:lang w:val="en-US"/>
          <w:rPrChange w:id="18930" w:author="phuong vu" w:date="2018-11-30T22:36:00Z">
            <w:rPr>
              <w:lang w:val="en-US"/>
            </w:rPr>
          </w:rPrChange>
        </w:rPr>
        <w:t>Tạo hóa đơn đơn hàng</w:t>
      </w:r>
    </w:p>
    <w:p w14:paraId="15A04B77" w14:textId="673B30E4" w:rsidR="00061E48" w:rsidRPr="00920004" w:rsidRDefault="00070C2F" w:rsidP="00FD0D70">
      <w:pPr>
        <w:ind w:firstLine="720"/>
        <w:rPr>
          <w:lang w:val="en-US"/>
          <w:rPrChange w:id="18931" w:author="phuong vu" w:date="2018-11-30T22:36:00Z">
            <w:rPr>
              <w:lang w:val="en-US"/>
            </w:rPr>
          </w:rPrChange>
        </w:rPr>
        <w:pPrChange w:id="18932" w:author="phuong vu" w:date="2018-11-30T14:43:00Z">
          <w:pPr>
            <w:pStyle w:val="Heading6"/>
          </w:pPr>
        </w:pPrChange>
      </w:pPr>
      <w:r w:rsidRPr="00920004">
        <w:rPr>
          <w:b/>
          <w:lang w:val="en-US"/>
          <w:rPrChange w:id="18933" w:author="phuong vu" w:date="2018-11-30T22:36:00Z">
            <w:rPr>
              <w:lang w:val="en-US"/>
            </w:rPr>
          </w:rPrChange>
        </w:rPr>
        <w:t>Mục đích</w:t>
      </w:r>
      <w:ins w:id="18934" w:author="phuong vu" w:date="2018-11-30T14:43:00Z">
        <w:r w:rsidR="00FD0D70" w:rsidRPr="00920004">
          <w:rPr>
            <w:b/>
            <w:lang w:val="en-US"/>
            <w:rPrChange w:id="18935" w:author="phuong vu" w:date="2018-11-30T22:36:00Z">
              <w:rPr>
                <w:lang w:val="en-US"/>
              </w:rPr>
            </w:rPrChange>
          </w:rPr>
          <w:t>:</w:t>
        </w:r>
        <w:r w:rsidR="00FD0D70" w:rsidRPr="00920004">
          <w:rPr>
            <w:lang w:val="en-US"/>
            <w:rPrChange w:id="18936" w:author="phuong vu" w:date="2018-11-30T22:36:00Z">
              <w:rPr>
                <w:lang w:val="en-US"/>
              </w:rPr>
            </w:rPrChange>
          </w:rPr>
          <w:t xml:space="preserve"> </w:t>
        </w:r>
      </w:ins>
      <w:ins w:id="18937" w:author="phuong vu" w:date="2018-11-15T23:10:00Z">
        <w:r w:rsidR="00061E48" w:rsidRPr="00920004">
          <w:rPr>
            <w:lang w:val="en-US"/>
            <w:rPrChange w:id="18938" w:author="phuong vu" w:date="2018-11-30T22:36:00Z">
              <w:rPr>
                <w:b w:val="0"/>
                <w:lang w:val="en-US"/>
              </w:rPr>
            </w:rPrChange>
          </w:rPr>
          <w:t>Tạo hóa đơn đơn hàng là</w:t>
        </w:r>
      </w:ins>
      <w:ins w:id="18939" w:author="phuong vu" w:date="2018-11-15T23:11:00Z">
        <w:r w:rsidR="000B72E2" w:rsidRPr="00920004">
          <w:rPr>
            <w:lang w:val="en-US"/>
            <w:rPrChange w:id="18940" w:author="phuong vu" w:date="2018-11-30T22:36:00Z">
              <w:rPr>
                <w:b w:val="0"/>
                <w:lang w:val="en-US"/>
              </w:rPr>
            </w:rPrChange>
          </w:rPr>
          <w:t xml:space="preserve"> một trong những</w:t>
        </w:r>
      </w:ins>
      <w:ins w:id="18941" w:author="phuong vu" w:date="2018-11-15T23:10:00Z">
        <w:r w:rsidR="00061E48" w:rsidRPr="00920004">
          <w:rPr>
            <w:lang w:val="en-US"/>
            <w:rPrChange w:id="18942" w:author="phuong vu" w:date="2018-11-30T22:36:00Z">
              <w:rPr>
                <w:b w:val="0"/>
                <w:lang w:val="en-US"/>
              </w:rPr>
            </w:rPrChange>
          </w:rPr>
          <w:t xml:space="preserve"> bước </w:t>
        </w:r>
        <w:r w:rsidR="000B72E2" w:rsidRPr="00920004">
          <w:rPr>
            <w:lang w:val="en-US"/>
            <w:rPrChange w:id="18943" w:author="phuong vu" w:date="2018-11-30T22:36:00Z">
              <w:rPr>
                <w:b w:val="0"/>
                <w:lang w:val="en-US"/>
              </w:rPr>
            </w:rPrChange>
          </w:rPr>
          <w:t>cuối c</w:t>
        </w:r>
      </w:ins>
      <w:ins w:id="18944" w:author="phuong vu" w:date="2018-11-15T23:11:00Z">
        <w:r w:rsidR="000B72E2" w:rsidRPr="00920004">
          <w:rPr>
            <w:lang w:val="en-US"/>
            <w:rPrChange w:id="18945" w:author="phuong vu" w:date="2018-11-30T22:36:00Z">
              <w:rPr>
                <w:b w:val="0"/>
                <w:lang w:val="en-US"/>
              </w:rPr>
            </w:rPrChange>
          </w:rPr>
          <w:t xml:space="preserve">ùng trong chuỗi xử lí đơn hàng. Dữ liệu của hóa đơn được lấy từ dữ liệu biên nhận, bởi vì dữ liệu biên nhận là dữ liệu </w:t>
        </w:r>
      </w:ins>
      <w:ins w:id="18946" w:author="phuong vu" w:date="2018-11-15T23:12:00Z">
        <w:r w:rsidR="000B72E2" w:rsidRPr="00920004">
          <w:rPr>
            <w:lang w:val="en-US"/>
            <w:rPrChange w:id="18947" w:author="phuong vu" w:date="2018-11-30T22:36:00Z">
              <w:rPr>
                <w:b w:val="0"/>
                <w:lang w:val="en-US"/>
              </w:rPr>
            </w:rPrChange>
          </w:rPr>
          <w:t xml:space="preserve">chính xác và đã </w:t>
        </w:r>
      </w:ins>
      <w:ins w:id="18948" w:author="phuong vu" w:date="2018-11-15T23:13:00Z">
        <w:r w:rsidR="000B72E2" w:rsidRPr="00920004">
          <w:rPr>
            <w:lang w:val="en-US"/>
            <w:rPrChange w:id="18949" w:author="phuong vu" w:date="2018-11-30T22:36:00Z">
              <w:rPr>
                <w:b w:val="0"/>
                <w:lang w:val="en-US"/>
              </w:rPr>
            </w:rPrChange>
          </w:rPr>
          <w:t xml:space="preserve">kiểm tra sau khi nhận đồ từ khách hàng. Hóa </w:t>
        </w:r>
        <w:r w:rsidR="000B72E2" w:rsidRPr="00920004">
          <w:rPr>
            <w:lang w:val="en-US"/>
            <w:rPrChange w:id="18950" w:author="phuong vu" w:date="2018-11-30T22:36:00Z">
              <w:rPr>
                <w:b w:val="0"/>
                <w:lang w:val="en-US"/>
              </w:rPr>
            </w:rPrChange>
          </w:rPr>
          <w:lastRenderedPageBreak/>
          <w:t>đơn là kết quả của thông tin đơn hàng và được gửi trả lại cho khách hàng để thanh toán.</w:t>
        </w:r>
      </w:ins>
    </w:p>
    <w:p w14:paraId="18192888" w14:textId="7A2E634D" w:rsidR="00070C2F" w:rsidRPr="00920004" w:rsidRDefault="00070C2F" w:rsidP="00B7091A">
      <w:pPr>
        <w:pStyle w:val="Heading6"/>
        <w:numPr>
          <w:ilvl w:val="0"/>
          <w:numId w:val="61"/>
        </w:numPr>
        <w:spacing w:before="240" w:line="0" w:lineRule="atLeast"/>
        <w:ind w:left="720"/>
        <w:rPr>
          <w:rFonts w:cstheme="majorHAnsi"/>
          <w:lang w:val="en-US"/>
          <w:rPrChange w:id="18951" w:author="phuong vu" w:date="2018-11-30T22:36:00Z">
            <w:rPr>
              <w:lang w:val="en-US"/>
            </w:rPr>
          </w:rPrChange>
        </w:rPr>
        <w:pPrChange w:id="18952" w:author="phuong vu" w:date="2018-11-30T23:08:00Z">
          <w:pPr>
            <w:pStyle w:val="Heading6"/>
          </w:pPr>
        </w:pPrChange>
      </w:pPr>
      <w:r w:rsidRPr="00920004">
        <w:rPr>
          <w:rFonts w:cstheme="majorHAnsi"/>
          <w:lang w:val="en-US"/>
          <w:rPrChange w:id="18953" w:author="phuong vu" w:date="2018-11-30T22:36:00Z">
            <w:rPr>
              <w:lang w:val="en-US"/>
            </w:rPr>
          </w:rPrChange>
        </w:rPr>
        <w:t>Giao diện</w:t>
      </w:r>
    </w:p>
    <w:p w14:paraId="217EF71D" w14:textId="77777777" w:rsidR="004F28F8" w:rsidRPr="00920004" w:rsidRDefault="004F28F8" w:rsidP="00BD0851">
      <w:pPr>
        <w:keepNext/>
        <w:spacing w:before="240" w:line="0" w:lineRule="atLeast"/>
        <w:rPr>
          <w:rPrChange w:id="18954" w:author="phuong vu" w:date="2018-11-30T22:36:00Z">
            <w:rPr/>
          </w:rPrChange>
        </w:rPr>
        <w:pPrChange w:id="18955" w:author="phuong vu" w:date="2018-11-30T14:16:00Z">
          <w:pPr>
            <w:keepNext/>
          </w:pPr>
        </w:pPrChange>
      </w:pPr>
      <w:r w:rsidRPr="00920004">
        <w:rPr>
          <w:noProof/>
          <w:lang w:val="en-US"/>
          <w:rPrChange w:id="18956" w:author="phuong vu" w:date="2018-11-30T22:36:00Z">
            <w:rPr>
              <w:noProof/>
              <w:lang w:val="en-US"/>
            </w:rPr>
          </w:rPrChange>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6C91C61D" w:rsidR="004F28F8" w:rsidRPr="00920004" w:rsidRDefault="004F28F8" w:rsidP="00A17FA5">
      <w:pPr>
        <w:pStyle w:val="Caption"/>
        <w:rPr>
          <w:rPrChange w:id="18957" w:author="phuong vu" w:date="2018-11-30T22:36:00Z">
            <w:rPr>
              <w:szCs w:val="26"/>
              <w:lang w:val="en-US"/>
            </w:rPr>
          </w:rPrChange>
        </w:rPr>
        <w:pPrChange w:id="18958" w:author="phuong vu" w:date="2018-11-30T22:42:00Z">
          <w:pPr>
            <w:pStyle w:val="Caption"/>
          </w:pPr>
        </w:pPrChange>
      </w:pPr>
      <w:bookmarkStart w:id="18959" w:name="_Ref530087124"/>
      <w:bookmarkStart w:id="18960" w:name="_Ref530087110"/>
      <w:bookmarkStart w:id="18961" w:name="_Toc531380490"/>
      <w:r w:rsidRPr="00920004">
        <w:rPr>
          <w:rPrChange w:id="18962" w:author="phuong vu" w:date="2018-11-30T22:36:00Z">
            <w:rPr/>
          </w:rPrChange>
        </w:rPr>
        <w:t xml:space="preserve">Hình </w:t>
      </w:r>
      <w:ins w:id="18963" w:author="phuong vu" w:date="2018-11-30T15:13:00Z">
        <w:r w:rsidR="00EF3636" w:rsidRPr="00920004">
          <w:rPr>
            <w:rPrChange w:id="18964" w:author="phuong vu" w:date="2018-11-30T22:36:00Z">
              <w:rPr/>
            </w:rPrChange>
          </w:rPr>
          <w:fldChar w:fldCharType="begin"/>
        </w:r>
        <w:r w:rsidR="00EF3636" w:rsidRPr="00920004">
          <w:rPr>
            <w:rPrChange w:id="18965" w:author="phuong vu" w:date="2018-11-30T22:36:00Z">
              <w:rPr/>
            </w:rPrChange>
          </w:rPr>
          <w:instrText xml:space="preserve"> STYLEREF 1 \s </w:instrText>
        </w:r>
      </w:ins>
      <w:r w:rsidR="00EF3636" w:rsidRPr="00920004">
        <w:rPr>
          <w:rPrChange w:id="18966" w:author="phuong vu" w:date="2018-11-30T22:36:00Z">
            <w:rPr/>
          </w:rPrChange>
        </w:rPr>
        <w:fldChar w:fldCharType="separate"/>
      </w:r>
      <w:r w:rsidR="00B5490C">
        <w:rPr>
          <w:noProof/>
        </w:rPr>
        <w:t>3</w:t>
      </w:r>
      <w:ins w:id="18967" w:author="phuong vu" w:date="2018-11-30T15:13:00Z">
        <w:r w:rsidR="00EF3636" w:rsidRPr="00920004">
          <w:rPr>
            <w:rPrChange w:id="18968" w:author="phuong vu" w:date="2018-11-30T22:36:00Z">
              <w:rPr/>
            </w:rPrChange>
          </w:rPr>
          <w:fldChar w:fldCharType="end"/>
        </w:r>
        <w:r w:rsidR="00EF3636" w:rsidRPr="00920004">
          <w:rPr>
            <w:rPrChange w:id="18969" w:author="phuong vu" w:date="2018-11-30T22:36:00Z">
              <w:rPr/>
            </w:rPrChange>
          </w:rPr>
          <w:t>.</w:t>
        </w:r>
        <w:r w:rsidR="00EF3636" w:rsidRPr="00920004">
          <w:rPr>
            <w:rPrChange w:id="18970" w:author="phuong vu" w:date="2018-11-30T22:36:00Z">
              <w:rPr/>
            </w:rPrChange>
          </w:rPr>
          <w:fldChar w:fldCharType="begin"/>
        </w:r>
        <w:r w:rsidR="00EF3636" w:rsidRPr="00920004">
          <w:rPr>
            <w:rPrChange w:id="18971" w:author="phuong vu" w:date="2018-11-30T22:36:00Z">
              <w:rPr/>
            </w:rPrChange>
          </w:rPr>
          <w:instrText xml:space="preserve"> SEQ Hình \* ARABIC \s 1 </w:instrText>
        </w:r>
      </w:ins>
      <w:r w:rsidR="00EF3636" w:rsidRPr="00920004">
        <w:rPr>
          <w:rPrChange w:id="18972" w:author="phuong vu" w:date="2018-11-30T22:36:00Z">
            <w:rPr/>
          </w:rPrChange>
        </w:rPr>
        <w:fldChar w:fldCharType="separate"/>
      </w:r>
      <w:ins w:id="18973" w:author="phuong vu" w:date="2018-11-30T22:44:00Z">
        <w:r w:rsidR="00B5490C">
          <w:rPr>
            <w:noProof/>
          </w:rPr>
          <w:t>13</w:t>
        </w:r>
      </w:ins>
      <w:ins w:id="18974" w:author="phuong vu" w:date="2018-11-30T15:13:00Z">
        <w:r w:rsidR="00EF3636" w:rsidRPr="00920004">
          <w:rPr>
            <w:rPrChange w:id="18975" w:author="phuong vu" w:date="2018-11-30T22:36:00Z">
              <w:rPr/>
            </w:rPrChange>
          </w:rPr>
          <w:fldChar w:fldCharType="end"/>
        </w:r>
      </w:ins>
      <w:del w:id="18976" w:author="phuong vu" w:date="2018-11-16T11:28:00Z">
        <w:r w:rsidR="006C103E" w:rsidRPr="00920004" w:rsidDel="00EC5005">
          <w:rPr>
            <w:rPrChange w:id="18977" w:author="phuong vu" w:date="2018-11-30T22:36:00Z">
              <w:rPr>
                <w:szCs w:val="26"/>
              </w:rPr>
            </w:rPrChange>
          </w:rPr>
          <w:fldChar w:fldCharType="begin"/>
        </w:r>
        <w:r w:rsidR="006C103E" w:rsidRPr="00920004" w:rsidDel="00EC5005">
          <w:rPr>
            <w:rPrChange w:id="18978" w:author="phuong vu" w:date="2018-11-30T22:36:00Z">
              <w:rPr/>
            </w:rPrChange>
          </w:rPr>
          <w:delInstrText xml:space="preserve"> STYLEREF 1 \s </w:delInstrText>
        </w:r>
        <w:r w:rsidR="006C103E" w:rsidRPr="00920004" w:rsidDel="00EC5005">
          <w:rPr>
            <w:rPrChange w:id="18979" w:author="phuong vu" w:date="2018-11-30T22:36:00Z">
              <w:rPr>
                <w:szCs w:val="26"/>
              </w:rPr>
            </w:rPrChange>
          </w:rPr>
          <w:fldChar w:fldCharType="separate"/>
        </w:r>
        <w:r w:rsidR="006C103E" w:rsidRPr="00920004" w:rsidDel="00EC5005">
          <w:rPr>
            <w:noProof/>
            <w:rPrChange w:id="18980" w:author="phuong vu" w:date="2018-11-30T22:36:00Z">
              <w:rPr>
                <w:noProof/>
              </w:rPr>
            </w:rPrChange>
          </w:rPr>
          <w:delText>3</w:delText>
        </w:r>
        <w:r w:rsidR="006C103E" w:rsidRPr="00920004" w:rsidDel="00EC5005">
          <w:rPr>
            <w:rPrChange w:id="18981" w:author="phuong vu" w:date="2018-11-30T22:36:00Z">
              <w:rPr>
                <w:szCs w:val="26"/>
              </w:rPr>
            </w:rPrChange>
          </w:rPr>
          <w:fldChar w:fldCharType="end"/>
        </w:r>
        <w:r w:rsidR="006C103E" w:rsidRPr="00920004" w:rsidDel="00EC5005">
          <w:rPr>
            <w:rPrChange w:id="18982" w:author="phuong vu" w:date="2018-11-30T22:36:00Z">
              <w:rPr/>
            </w:rPrChange>
          </w:rPr>
          <w:delText>.</w:delText>
        </w:r>
        <w:r w:rsidR="006C103E" w:rsidRPr="00920004" w:rsidDel="00EC5005">
          <w:rPr>
            <w:rPrChange w:id="18983" w:author="phuong vu" w:date="2018-11-30T22:36:00Z">
              <w:rPr/>
            </w:rPrChange>
          </w:rPr>
          <w:fldChar w:fldCharType="begin"/>
        </w:r>
        <w:r w:rsidR="006C103E" w:rsidRPr="00920004" w:rsidDel="00EC5005">
          <w:rPr>
            <w:rPrChange w:id="18984" w:author="phuong vu" w:date="2018-11-30T22:36:00Z">
              <w:rPr/>
            </w:rPrChange>
          </w:rPr>
          <w:delInstrText xml:space="preserve"> SEQ Hình \* ARABIC \s 1 </w:delInstrText>
        </w:r>
        <w:r w:rsidR="006C103E" w:rsidRPr="00920004" w:rsidDel="00EC5005">
          <w:rPr>
            <w:rPrChange w:id="18985" w:author="phuong vu" w:date="2018-11-30T22:36:00Z">
              <w:rPr>
                <w:szCs w:val="26"/>
              </w:rPr>
            </w:rPrChange>
          </w:rPr>
          <w:fldChar w:fldCharType="separate"/>
        </w:r>
        <w:r w:rsidR="006C103E" w:rsidRPr="00920004" w:rsidDel="00EC5005">
          <w:rPr>
            <w:noProof/>
            <w:rPrChange w:id="18986" w:author="phuong vu" w:date="2018-11-30T22:36:00Z">
              <w:rPr>
                <w:noProof/>
              </w:rPr>
            </w:rPrChange>
          </w:rPr>
          <w:delText>8</w:delText>
        </w:r>
        <w:r w:rsidR="006C103E" w:rsidRPr="00920004" w:rsidDel="00EC5005">
          <w:rPr>
            <w:rPrChange w:id="18987" w:author="phuong vu" w:date="2018-11-30T22:36:00Z">
              <w:rPr>
                <w:szCs w:val="26"/>
              </w:rPr>
            </w:rPrChange>
          </w:rPr>
          <w:fldChar w:fldCharType="end"/>
        </w:r>
      </w:del>
      <w:bookmarkEnd w:id="18959"/>
      <w:r w:rsidRPr="00920004">
        <w:rPr>
          <w:rPrChange w:id="18988" w:author="phuong vu" w:date="2018-11-30T22:36:00Z">
            <w:rPr>
              <w:szCs w:val="26"/>
              <w:lang w:val="en-US"/>
            </w:rPr>
          </w:rPrChange>
        </w:rPr>
        <w:t xml:space="preserve"> Giao diện thực hiện chức năng tạo hóa đơn cho đơn hàng</w:t>
      </w:r>
      <w:bookmarkEnd w:id="18960"/>
      <w:bookmarkEnd w:id="18961"/>
    </w:p>
    <w:p w14:paraId="4FDE5814" w14:textId="3DECACAE" w:rsidR="004F28F8" w:rsidRPr="00920004" w:rsidRDefault="000A5A23" w:rsidP="00BD0851">
      <w:pPr>
        <w:keepNext/>
        <w:spacing w:before="240" w:line="0" w:lineRule="atLeast"/>
        <w:rPr>
          <w:rPrChange w:id="18989" w:author="phuong vu" w:date="2018-11-30T22:36:00Z">
            <w:rPr/>
          </w:rPrChange>
        </w:rPr>
        <w:pPrChange w:id="18990" w:author="phuong vu" w:date="2018-11-30T14:16:00Z">
          <w:pPr>
            <w:keepNext/>
          </w:pPr>
        </w:pPrChange>
      </w:pPr>
      <w:ins w:id="18991" w:author="phuong vu" w:date="2018-11-21T21:40:00Z">
        <w:r w:rsidRPr="00920004">
          <w:rPr>
            <w:noProof/>
            <w:lang w:val="en-US"/>
            <w:rPrChange w:id="18992" w:author="phuong vu" w:date="2018-11-30T22:36:00Z">
              <w:rPr>
                <w:noProof/>
                <w:lang w:val="en-US"/>
              </w:rPr>
            </w:rPrChange>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RPr="00920004">
          <w:rPr>
            <w:noProof/>
            <w:rPrChange w:id="18993" w:author="phuong vu" w:date="2018-11-30T22:36:00Z">
              <w:rPr>
                <w:noProof/>
              </w:rPr>
            </w:rPrChange>
          </w:rPr>
          <w:t xml:space="preserve"> </w:t>
        </w:r>
      </w:ins>
      <w:del w:id="18994" w:author="phuong vu" w:date="2018-11-21T21:40:00Z">
        <w:r w:rsidR="004F28F8" w:rsidRPr="00920004" w:rsidDel="000A5A23">
          <w:rPr>
            <w:noProof/>
            <w:lang w:val="en-US"/>
            <w:rPrChange w:id="18995" w:author="phuong vu" w:date="2018-11-30T22:36:00Z">
              <w:rPr>
                <w:noProof/>
                <w:lang w:val="en-US"/>
              </w:rPr>
            </w:rPrChange>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1537BEF3" w:rsidR="004F28F8" w:rsidRPr="00920004" w:rsidRDefault="004F28F8" w:rsidP="00A17FA5">
      <w:pPr>
        <w:pStyle w:val="Caption"/>
        <w:rPr>
          <w:rPrChange w:id="18996" w:author="phuong vu" w:date="2018-11-30T22:36:00Z">
            <w:rPr>
              <w:szCs w:val="26"/>
              <w:lang w:val="en-US"/>
            </w:rPr>
          </w:rPrChange>
        </w:rPr>
        <w:pPrChange w:id="18997" w:author="phuong vu" w:date="2018-11-30T22:42:00Z">
          <w:pPr>
            <w:pStyle w:val="Caption"/>
          </w:pPr>
        </w:pPrChange>
      </w:pPr>
      <w:bookmarkStart w:id="18998" w:name="_Toc531380491"/>
      <w:r w:rsidRPr="00920004">
        <w:rPr>
          <w:rPrChange w:id="18999" w:author="phuong vu" w:date="2018-11-30T22:36:00Z">
            <w:rPr/>
          </w:rPrChange>
        </w:rPr>
        <w:t xml:space="preserve">Hình </w:t>
      </w:r>
      <w:ins w:id="19000" w:author="phuong vu" w:date="2018-11-30T15:13:00Z">
        <w:r w:rsidR="00EF3636" w:rsidRPr="00920004">
          <w:rPr>
            <w:rPrChange w:id="19001" w:author="phuong vu" w:date="2018-11-30T22:36:00Z">
              <w:rPr/>
            </w:rPrChange>
          </w:rPr>
          <w:fldChar w:fldCharType="begin"/>
        </w:r>
        <w:r w:rsidR="00EF3636" w:rsidRPr="00920004">
          <w:rPr>
            <w:rPrChange w:id="19002" w:author="phuong vu" w:date="2018-11-30T22:36:00Z">
              <w:rPr/>
            </w:rPrChange>
          </w:rPr>
          <w:instrText xml:space="preserve"> STYLEREF 1 \s </w:instrText>
        </w:r>
      </w:ins>
      <w:r w:rsidR="00EF3636" w:rsidRPr="00920004">
        <w:rPr>
          <w:rPrChange w:id="19003" w:author="phuong vu" w:date="2018-11-30T22:36:00Z">
            <w:rPr/>
          </w:rPrChange>
        </w:rPr>
        <w:fldChar w:fldCharType="separate"/>
      </w:r>
      <w:r w:rsidR="00B5490C">
        <w:rPr>
          <w:noProof/>
        </w:rPr>
        <w:t>3</w:t>
      </w:r>
      <w:ins w:id="19004" w:author="phuong vu" w:date="2018-11-30T15:13:00Z">
        <w:r w:rsidR="00EF3636" w:rsidRPr="00920004">
          <w:rPr>
            <w:rPrChange w:id="19005" w:author="phuong vu" w:date="2018-11-30T22:36:00Z">
              <w:rPr/>
            </w:rPrChange>
          </w:rPr>
          <w:fldChar w:fldCharType="end"/>
        </w:r>
        <w:r w:rsidR="00EF3636" w:rsidRPr="00920004">
          <w:rPr>
            <w:rPrChange w:id="19006" w:author="phuong vu" w:date="2018-11-30T22:36:00Z">
              <w:rPr/>
            </w:rPrChange>
          </w:rPr>
          <w:t>.</w:t>
        </w:r>
        <w:r w:rsidR="00EF3636" w:rsidRPr="00920004">
          <w:rPr>
            <w:rPrChange w:id="19007" w:author="phuong vu" w:date="2018-11-30T22:36:00Z">
              <w:rPr/>
            </w:rPrChange>
          </w:rPr>
          <w:fldChar w:fldCharType="begin"/>
        </w:r>
        <w:r w:rsidR="00EF3636" w:rsidRPr="00920004">
          <w:rPr>
            <w:rPrChange w:id="19008" w:author="phuong vu" w:date="2018-11-30T22:36:00Z">
              <w:rPr/>
            </w:rPrChange>
          </w:rPr>
          <w:instrText xml:space="preserve"> SEQ Hình \* ARABIC \s 1 </w:instrText>
        </w:r>
      </w:ins>
      <w:r w:rsidR="00EF3636" w:rsidRPr="00920004">
        <w:rPr>
          <w:rPrChange w:id="19009" w:author="phuong vu" w:date="2018-11-30T22:36:00Z">
            <w:rPr/>
          </w:rPrChange>
        </w:rPr>
        <w:fldChar w:fldCharType="separate"/>
      </w:r>
      <w:ins w:id="19010" w:author="phuong vu" w:date="2018-11-30T22:44:00Z">
        <w:r w:rsidR="00B5490C">
          <w:rPr>
            <w:noProof/>
          </w:rPr>
          <w:t>14</w:t>
        </w:r>
      </w:ins>
      <w:ins w:id="19011" w:author="phuong vu" w:date="2018-11-30T15:13:00Z">
        <w:r w:rsidR="00EF3636" w:rsidRPr="00920004">
          <w:rPr>
            <w:rPrChange w:id="19012" w:author="phuong vu" w:date="2018-11-30T22:36:00Z">
              <w:rPr/>
            </w:rPrChange>
          </w:rPr>
          <w:fldChar w:fldCharType="end"/>
        </w:r>
      </w:ins>
      <w:del w:id="19013" w:author="phuong vu" w:date="2018-11-16T11:28:00Z">
        <w:r w:rsidR="006C103E" w:rsidRPr="00920004" w:rsidDel="00EC5005">
          <w:rPr>
            <w:rPrChange w:id="19014" w:author="phuong vu" w:date="2018-11-30T22:36:00Z">
              <w:rPr>
                <w:szCs w:val="26"/>
              </w:rPr>
            </w:rPrChange>
          </w:rPr>
          <w:fldChar w:fldCharType="begin"/>
        </w:r>
        <w:r w:rsidR="006C103E" w:rsidRPr="00920004" w:rsidDel="00EC5005">
          <w:rPr>
            <w:rPrChange w:id="19015" w:author="phuong vu" w:date="2018-11-30T22:36:00Z">
              <w:rPr/>
            </w:rPrChange>
          </w:rPr>
          <w:delInstrText xml:space="preserve"> STYLEREF 1 \s </w:delInstrText>
        </w:r>
        <w:r w:rsidR="006C103E" w:rsidRPr="00920004" w:rsidDel="00EC5005">
          <w:rPr>
            <w:rPrChange w:id="19016" w:author="phuong vu" w:date="2018-11-30T22:36:00Z">
              <w:rPr>
                <w:szCs w:val="26"/>
              </w:rPr>
            </w:rPrChange>
          </w:rPr>
          <w:fldChar w:fldCharType="separate"/>
        </w:r>
        <w:r w:rsidR="006C103E" w:rsidRPr="00920004" w:rsidDel="00EC5005">
          <w:rPr>
            <w:noProof/>
            <w:rPrChange w:id="19017" w:author="phuong vu" w:date="2018-11-30T22:36:00Z">
              <w:rPr>
                <w:noProof/>
              </w:rPr>
            </w:rPrChange>
          </w:rPr>
          <w:delText>3</w:delText>
        </w:r>
        <w:r w:rsidR="006C103E" w:rsidRPr="00920004" w:rsidDel="00EC5005">
          <w:rPr>
            <w:rPrChange w:id="19018" w:author="phuong vu" w:date="2018-11-30T22:36:00Z">
              <w:rPr>
                <w:szCs w:val="26"/>
              </w:rPr>
            </w:rPrChange>
          </w:rPr>
          <w:fldChar w:fldCharType="end"/>
        </w:r>
        <w:r w:rsidR="006C103E" w:rsidRPr="00920004" w:rsidDel="00EC5005">
          <w:rPr>
            <w:rPrChange w:id="19019" w:author="phuong vu" w:date="2018-11-30T22:36:00Z">
              <w:rPr/>
            </w:rPrChange>
          </w:rPr>
          <w:delText>.</w:delText>
        </w:r>
        <w:r w:rsidR="006C103E" w:rsidRPr="00920004" w:rsidDel="00EC5005">
          <w:rPr>
            <w:rPrChange w:id="19020" w:author="phuong vu" w:date="2018-11-30T22:36:00Z">
              <w:rPr/>
            </w:rPrChange>
          </w:rPr>
          <w:fldChar w:fldCharType="begin"/>
        </w:r>
        <w:r w:rsidR="006C103E" w:rsidRPr="00920004" w:rsidDel="00EC5005">
          <w:rPr>
            <w:rPrChange w:id="19021" w:author="phuong vu" w:date="2018-11-30T22:36:00Z">
              <w:rPr/>
            </w:rPrChange>
          </w:rPr>
          <w:delInstrText xml:space="preserve"> SEQ Hình \* ARABIC \s 1 </w:delInstrText>
        </w:r>
        <w:r w:rsidR="006C103E" w:rsidRPr="00920004" w:rsidDel="00EC5005">
          <w:rPr>
            <w:rPrChange w:id="19022" w:author="phuong vu" w:date="2018-11-30T22:36:00Z">
              <w:rPr>
                <w:szCs w:val="26"/>
              </w:rPr>
            </w:rPrChange>
          </w:rPr>
          <w:fldChar w:fldCharType="separate"/>
        </w:r>
        <w:r w:rsidR="006C103E" w:rsidRPr="00920004" w:rsidDel="00EC5005">
          <w:rPr>
            <w:noProof/>
            <w:rPrChange w:id="19023" w:author="phuong vu" w:date="2018-11-30T22:36:00Z">
              <w:rPr>
                <w:noProof/>
              </w:rPr>
            </w:rPrChange>
          </w:rPr>
          <w:delText>9</w:delText>
        </w:r>
        <w:r w:rsidR="006C103E" w:rsidRPr="00920004" w:rsidDel="00EC5005">
          <w:rPr>
            <w:rPrChange w:id="19024" w:author="phuong vu" w:date="2018-11-30T22:36:00Z">
              <w:rPr>
                <w:szCs w:val="26"/>
              </w:rPr>
            </w:rPrChange>
          </w:rPr>
          <w:fldChar w:fldCharType="end"/>
        </w:r>
      </w:del>
      <w:r w:rsidRPr="00920004">
        <w:rPr>
          <w:rPrChange w:id="19025" w:author="phuong vu" w:date="2018-11-30T22:36:00Z">
            <w:rPr>
              <w:szCs w:val="26"/>
              <w:lang w:val="en-US"/>
            </w:rPr>
          </w:rPrChange>
        </w:rPr>
        <w:t xml:space="preserve"> Giao diện xem hóa đơn của đơn hàng</w:t>
      </w:r>
      <w:bookmarkEnd w:id="18998"/>
    </w:p>
    <w:p w14:paraId="1834A188" w14:textId="2F76920E" w:rsidR="00070C2F" w:rsidRPr="00920004" w:rsidRDefault="00070C2F" w:rsidP="00B7091A">
      <w:pPr>
        <w:pStyle w:val="Heading6"/>
        <w:numPr>
          <w:ilvl w:val="0"/>
          <w:numId w:val="61"/>
        </w:numPr>
        <w:spacing w:before="240" w:line="0" w:lineRule="atLeast"/>
        <w:ind w:left="540"/>
        <w:rPr>
          <w:ins w:id="19026" w:author="phuong vu" w:date="2018-11-15T23:14:00Z"/>
          <w:rFonts w:cstheme="majorHAnsi"/>
          <w:lang w:val="en-US"/>
          <w:rPrChange w:id="19027" w:author="phuong vu" w:date="2018-11-30T22:36:00Z">
            <w:rPr>
              <w:ins w:id="19028" w:author="phuong vu" w:date="2018-11-15T23:14:00Z"/>
              <w:lang w:val="en-US"/>
            </w:rPr>
          </w:rPrChange>
        </w:rPr>
        <w:pPrChange w:id="19029" w:author="phuong vu" w:date="2018-11-30T23:08:00Z">
          <w:pPr>
            <w:pStyle w:val="Heading6"/>
          </w:pPr>
        </w:pPrChange>
      </w:pPr>
      <w:r w:rsidRPr="00920004">
        <w:rPr>
          <w:rFonts w:cstheme="majorHAnsi"/>
          <w:lang w:val="en-US"/>
          <w:rPrChange w:id="19030" w:author="phuong vu" w:date="2018-11-30T22:36:00Z">
            <w:rPr>
              <w:rFonts w:cstheme="majorHAnsi"/>
              <w:lang w:val="en-US"/>
            </w:rPr>
          </w:rPrChange>
        </w:rPr>
        <w:t>Các thành ph</w:t>
      </w:r>
      <w:r w:rsidRPr="00920004">
        <w:rPr>
          <w:rFonts w:cstheme="majorHAnsi"/>
          <w:lang w:val="en-US"/>
          <w:rPrChange w:id="19031"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rsidRPr="00920004" w14:paraId="52A95465" w14:textId="77777777" w:rsidTr="005A4BEF">
        <w:trPr>
          <w:ins w:id="19032" w:author="phuong vu" w:date="2018-11-15T23:14:00Z"/>
        </w:trPr>
        <w:tc>
          <w:tcPr>
            <w:tcW w:w="805" w:type="dxa"/>
            <w:vAlign w:val="center"/>
          </w:tcPr>
          <w:p w14:paraId="62618DCC" w14:textId="77777777" w:rsidR="000B72E2" w:rsidRPr="00E64310" w:rsidRDefault="000B72E2" w:rsidP="00E64310">
            <w:pPr>
              <w:jc w:val="center"/>
              <w:rPr>
                <w:ins w:id="19033" w:author="phuong vu" w:date="2018-11-15T23:14:00Z"/>
                <w:b/>
                <w:lang w:val="en-US"/>
                <w:rPrChange w:id="19034" w:author="phuong vu" w:date="2018-11-30T23:12:00Z">
                  <w:rPr>
                    <w:ins w:id="19035" w:author="phuong vu" w:date="2018-11-15T23:14:00Z"/>
                    <w:b/>
                    <w:lang w:val="en-US"/>
                  </w:rPr>
                </w:rPrChange>
              </w:rPr>
              <w:pPrChange w:id="19036" w:author="phuong vu" w:date="2018-11-30T23:12:00Z">
                <w:pPr>
                  <w:spacing w:line="360" w:lineRule="auto"/>
                  <w:jc w:val="center"/>
                </w:pPr>
              </w:pPrChange>
            </w:pPr>
            <w:ins w:id="19037" w:author="phuong vu" w:date="2018-11-15T23:14:00Z">
              <w:r w:rsidRPr="00E64310">
                <w:rPr>
                  <w:b/>
                  <w:lang w:val="en-US"/>
                  <w:rPrChange w:id="19038" w:author="phuong vu" w:date="2018-11-30T23:12:00Z">
                    <w:rPr>
                      <w:b/>
                      <w:lang w:val="en-US"/>
                    </w:rPr>
                  </w:rPrChange>
                </w:rPr>
                <w:t>STT</w:t>
              </w:r>
            </w:ins>
          </w:p>
        </w:tc>
        <w:tc>
          <w:tcPr>
            <w:tcW w:w="1980" w:type="dxa"/>
            <w:vAlign w:val="center"/>
          </w:tcPr>
          <w:p w14:paraId="5389A433" w14:textId="77777777" w:rsidR="000B72E2" w:rsidRPr="00E64310" w:rsidRDefault="000B72E2" w:rsidP="00E64310">
            <w:pPr>
              <w:jc w:val="center"/>
              <w:rPr>
                <w:ins w:id="19039" w:author="phuong vu" w:date="2018-11-15T23:14:00Z"/>
                <w:b/>
                <w:lang w:val="en-US"/>
                <w:rPrChange w:id="19040" w:author="phuong vu" w:date="2018-11-30T23:12:00Z">
                  <w:rPr>
                    <w:ins w:id="19041" w:author="phuong vu" w:date="2018-11-15T23:14:00Z"/>
                    <w:b/>
                    <w:lang w:val="en-US"/>
                  </w:rPr>
                </w:rPrChange>
              </w:rPr>
              <w:pPrChange w:id="19042" w:author="phuong vu" w:date="2018-11-30T23:12:00Z">
                <w:pPr>
                  <w:spacing w:line="360" w:lineRule="auto"/>
                  <w:jc w:val="center"/>
                </w:pPr>
              </w:pPrChange>
            </w:pPr>
            <w:ins w:id="19043" w:author="phuong vu" w:date="2018-11-15T23:14:00Z">
              <w:r w:rsidRPr="00E64310">
                <w:rPr>
                  <w:b/>
                  <w:lang w:val="en-US"/>
                  <w:rPrChange w:id="19044" w:author="phuong vu" w:date="2018-11-30T23:12:00Z">
                    <w:rPr>
                      <w:b/>
                      <w:lang w:val="en-US"/>
                    </w:rPr>
                  </w:rPrChange>
                </w:rPr>
                <w:t>Loại điều khiển</w:t>
              </w:r>
            </w:ins>
          </w:p>
        </w:tc>
        <w:tc>
          <w:tcPr>
            <w:tcW w:w="2970" w:type="dxa"/>
            <w:vAlign w:val="center"/>
          </w:tcPr>
          <w:p w14:paraId="626D113E" w14:textId="77777777" w:rsidR="000B72E2" w:rsidRPr="00E64310" w:rsidRDefault="000B72E2" w:rsidP="00E64310">
            <w:pPr>
              <w:jc w:val="center"/>
              <w:rPr>
                <w:ins w:id="19045" w:author="phuong vu" w:date="2018-11-15T23:14:00Z"/>
                <w:b/>
                <w:lang w:val="en-US"/>
                <w:rPrChange w:id="19046" w:author="phuong vu" w:date="2018-11-30T23:12:00Z">
                  <w:rPr>
                    <w:ins w:id="19047" w:author="phuong vu" w:date="2018-11-15T23:14:00Z"/>
                    <w:b/>
                    <w:lang w:val="en-US"/>
                  </w:rPr>
                </w:rPrChange>
              </w:rPr>
              <w:pPrChange w:id="19048" w:author="phuong vu" w:date="2018-11-30T23:12:00Z">
                <w:pPr>
                  <w:spacing w:line="360" w:lineRule="auto"/>
                  <w:jc w:val="center"/>
                </w:pPr>
              </w:pPrChange>
            </w:pPr>
            <w:ins w:id="19049" w:author="phuong vu" w:date="2018-11-15T23:14:00Z">
              <w:r w:rsidRPr="00E64310">
                <w:rPr>
                  <w:b/>
                  <w:lang w:val="en-US"/>
                  <w:rPrChange w:id="19050" w:author="phuong vu" w:date="2018-11-30T23:12:00Z">
                    <w:rPr>
                      <w:b/>
                      <w:lang w:val="en-US"/>
                    </w:rPr>
                  </w:rPrChange>
                </w:rPr>
                <w:t>Nội dung thực hiện</w:t>
              </w:r>
            </w:ins>
          </w:p>
        </w:tc>
        <w:tc>
          <w:tcPr>
            <w:tcW w:w="1266" w:type="dxa"/>
            <w:vAlign w:val="center"/>
          </w:tcPr>
          <w:p w14:paraId="0D3B53C3" w14:textId="77777777" w:rsidR="000B72E2" w:rsidRPr="00E64310" w:rsidRDefault="000B72E2" w:rsidP="00E64310">
            <w:pPr>
              <w:jc w:val="center"/>
              <w:rPr>
                <w:ins w:id="19051" w:author="phuong vu" w:date="2018-11-15T23:14:00Z"/>
                <w:b/>
                <w:lang w:val="en-US"/>
                <w:rPrChange w:id="19052" w:author="phuong vu" w:date="2018-11-30T23:12:00Z">
                  <w:rPr>
                    <w:ins w:id="19053" w:author="phuong vu" w:date="2018-11-15T23:14:00Z"/>
                    <w:b/>
                    <w:lang w:val="en-US"/>
                  </w:rPr>
                </w:rPrChange>
              </w:rPr>
              <w:pPrChange w:id="19054" w:author="phuong vu" w:date="2018-11-30T23:12:00Z">
                <w:pPr>
                  <w:spacing w:line="360" w:lineRule="auto"/>
                  <w:jc w:val="center"/>
                </w:pPr>
              </w:pPrChange>
            </w:pPr>
            <w:ins w:id="19055" w:author="phuong vu" w:date="2018-11-15T23:14:00Z">
              <w:r w:rsidRPr="00E64310">
                <w:rPr>
                  <w:b/>
                  <w:lang w:val="en-US"/>
                  <w:rPrChange w:id="19056" w:author="phuong vu" w:date="2018-11-30T23:12:00Z">
                    <w:rPr>
                      <w:b/>
                      <w:lang w:val="en-US"/>
                    </w:rPr>
                  </w:rPrChange>
                </w:rPr>
                <w:t>Giá trị mặc định</w:t>
              </w:r>
            </w:ins>
          </w:p>
        </w:tc>
        <w:tc>
          <w:tcPr>
            <w:tcW w:w="1756" w:type="dxa"/>
            <w:vAlign w:val="center"/>
          </w:tcPr>
          <w:p w14:paraId="38092A52" w14:textId="77777777" w:rsidR="000B72E2" w:rsidRPr="00E64310" w:rsidRDefault="000B72E2" w:rsidP="00E64310">
            <w:pPr>
              <w:jc w:val="center"/>
              <w:rPr>
                <w:ins w:id="19057" w:author="phuong vu" w:date="2018-11-15T23:14:00Z"/>
                <w:b/>
                <w:lang w:val="en-US"/>
                <w:rPrChange w:id="19058" w:author="phuong vu" w:date="2018-11-30T23:12:00Z">
                  <w:rPr>
                    <w:ins w:id="19059" w:author="phuong vu" w:date="2018-11-15T23:14:00Z"/>
                    <w:b/>
                    <w:lang w:val="en-US"/>
                  </w:rPr>
                </w:rPrChange>
              </w:rPr>
              <w:pPrChange w:id="19060" w:author="phuong vu" w:date="2018-11-30T23:12:00Z">
                <w:pPr>
                  <w:spacing w:line="360" w:lineRule="auto"/>
                  <w:jc w:val="center"/>
                </w:pPr>
              </w:pPrChange>
            </w:pPr>
            <w:ins w:id="19061" w:author="phuong vu" w:date="2018-11-15T23:14:00Z">
              <w:r w:rsidRPr="00E64310">
                <w:rPr>
                  <w:b/>
                  <w:lang w:val="en-US"/>
                  <w:rPrChange w:id="19062" w:author="phuong vu" w:date="2018-11-30T23:12:00Z">
                    <w:rPr>
                      <w:b/>
                      <w:lang w:val="en-US"/>
                    </w:rPr>
                  </w:rPrChange>
                </w:rPr>
                <w:t>Lưu ý</w:t>
              </w:r>
            </w:ins>
          </w:p>
        </w:tc>
      </w:tr>
      <w:tr w:rsidR="000B72E2" w:rsidRPr="00920004" w14:paraId="64F12171" w14:textId="77777777" w:rsidTr="005A4BEF">
        <w:trPr>
          <w:ins w:id="19063" w:author="phuong vu" w:date="2018-11-15T23:14:00Z"/>
        </w:trPr>
        <w:tc>
          <w:tcPr>
            <w:tcW w:w="805" w:type="dxa"/>
          </w:tcPr>
          <w:p w14:paraId="451780E8" w14:textId="77777777" w:rsidR="000B72E2" w:rsidRPr="00920004" w:rsidRDefault="000B72E2" w:rsidP="00BD0851">
            <w:pPr>
              <w:spacing w:before="240" w:line="0" w:lineRule="atLeast"/>
              <w:jc w:val="center"/>
              <w:rPr>
                <w:ins w:id="19064" w:author="phuong vu" w:date="2018-11-15T23:14:00Z"/>
                <w:lang w:val="en-US"/>
                <w:rPrChange w:id="19065" w:author="phuong vu" w:date="2018-11-30T22:36:00Z">
                  <w:rPr>
                    <w:ins w:id="19066" w:author="phuong vu" w:date="2018-11-15T23:14:00Z"/>
                    <w:lang w:val="en-US"/>
                  </w:rPr>
                </w:rPrChange>
              </w:rPr>
              <w:pPrChange w:id="19067" w:author="phuong vu" w:date="2018-11-30T14:16:00Z">
                <w:pPr>
                  <w:spacing w:line="360" w:lineRule="auto"/>
                  <w:jc w:val="center"/>
                </w:pPr>
              </w:pPrChange>
            </w:pPr>
            <w:ins w:id="19068" w:author="phuong vu" w:date="2018-11-15T23:14:00Z">
              <w:r w:rsidRPr="00920004">
                <w:rPr>
                  <w:lang w:val="en-US"/>
                  <w:rPrChange w:id="19069" w:author="phuong vu" w:date="2018-11-30T22:36:00Z">
                    <w:rPr>
                      <w:lang w:val="en-US"/>
                    </w:rPr>
                  </w:rPrChange>
                </w:rPr>
                <w:t>1</w:t>
              </w:r>
            </w:ins>
          </w:p>
        </w:tc>
        <w:tc>
          <w:tcPr>
            <w:tcW w:w="1980" w:type="dxa"/>
          </w:tcPr>
          <w:p w14:paraId="31B9126F" w14:textId="23D58FBF" w:rsidR="000B72E2" w:rsidRPr="00920004" w:rsidRDefault="000B72E2" w:rsidP="00B7091A">
            <w:pPr>
              <w:rPr>
                <w:ins w:id="19070" w:author="phuong vu" w:date="2018-11-15T23:14:00Z"/>
                <w:lang w:val="en-US"/>
                <w:rPrChange w:id="19071" w:author="phuong vu" w:date="2018-11-30T22:36:00Z">
                  <w:rPr>
                    <w:ins w:id="19072" w:author="phuong vu" w:date="2018-11-15T23:14:00Z"/>
                    <w:lang w:val="en-US"/>
                  </w:rPr>
                </w:rPrChange>
              </w:rPr>
              <w:pPrChange w:id="19073" w:author="phuong vu" w:date="2018-11-30T23:09:00Z">
                <w:pPr>
                  <w:spacing w:line="360" w:lineRule="auto"/>
                </w:pPr>
              </w:pPrChange>
            </w:pPr>
            <w:ins w:id="19074" w:author="phuong vu" w:date="2018-11-15T23:14:00Z">
              <w:r w:rsidRPr="00920004">
                <w:rPr>
                  <w:lang w:val="en-US"/>
                  <w:rPrChange w:id="19075" w:author="phuong vu" w:date="2018-11-30T22:36:00Z">
                    <w:rPr>
                      <w:lang w:val="en-US"/>
                    </w:rPr>
                  </w:rPrChange>
                </w:rPr>
                <w:t>span</w:t>
              </w:r>
            </w:ins>
          </w:p>
        </w:tc>
        <w:tc>
          <w:tcPr>
            <w:tcW w:w="2970" w:type="dxa"/>
          </w:tcPr>
          <w:p w14:paraId="2404F11C" w14:textId="25B7A92E" w:rsidR="000B72E2" w:rsidRPr="00920004" w:rsidRDefault="000B72E2" w:rsidP="00B7091A">
            <w:pPr>
              <w:rPr>
                <w:ins w:id="19076" w:author="phuong vu" w:date="2018-11-15T23:14:00Z"/>
                <w:lang w:val="en-US"/>
                <w:rPrChange w:id="19077" w:author="phuong vu" w:date="2018-11-30T22:36:00Z">
                  <w:rPr>
                    <w:ins w:id="19078" w:author="phuong vu" w:date="2018-11-15T23:14:00Z"/>
                    <w:lang w:val="en-US"/>
                  </w:rPr>
                </w:rPrChange>
              </w:rPr>
              <w:pPrChange w:id="19079" w:author="phuong vu" w:date="2018-11-30T23:09:00Z">
                <w:pPr>
                  <w:spacing w:line="360" w:lineRule="auto"/>
                </w:pPr>
              </w:pPrChange>
            </w:pPr>
            <w:ins w:id="19080" w:author="phuong vu" w:date="2018-11-15T23:14:00Z">
              <w:r w:rsidRPr="00920004">
                <w:rPr>
                  <w:lang w:val="en-US"/>
                  <w:rPrChange w:id="19081" w:author="phuong vu" w:date="2018-11-30T22:36:00Z">
                    <w:rPr>
                      <w:lang w:val="en-US"/>
                    </w:rPr>
                  </w:rPrChange>
                </w:rPr>
                <w:t>Hiển thị thông tin đơn hàng</w:t>
              </w:r>
            </w:ins>
            <w:ins w:id="19082" w:author="phuong vu" w:date="2018-11-15T23:15:00Z">
              <w:r w:rsidRPr="00920004">
                <w:rPr>
                  <w:lang w:val="en-US"/>
                  <w:rPrChange w:id="19083" w:author="phuong vu" w:date="2018-11-30T22:36:00Z">
                    <w:rPr>
                      <w:lang w:val="en-US"/>
                    </w:rPr>
                  </w:rPrChange>
                </w:rPr>
                <w:t xml:space="preserve"> như giao diện </w:t>
              </w:r>
            </w:ins>
            <w:ins w:id="19084" w:author="phuong vu" w:date="2018-11-15T23:16:00Z">
              <w:r w:rsidRPr="00920004">
                <w:rPr>
                  <w:lang w:val="en-US"/>
                  <w:rPrChange w:id="19085" w:author="phuong vu" w:date="2018-11-30T22:36:00Z">
                    <w:rPr>
                      <w:lang w:val="en-US"/>
                    </w:rPr>
                  </w:rPrChange>
                </w:rPr>
                <w:fldChar w:fldCharType="begin"/>
              </w:r>
              <w:r w:rsidRPr="00920004">
                <w:rPr>
                  <w:lang w:val="en-US"/>
                  <w:rPrChange w:id="19086" w:author="phuong vu" w:date="2018-11-30T22:36:00Z">
                    <w:rPr>
                      <w:lang w:val="en-US"/>
                    </w:rPr>
                  </w:rPrChange>
                </w:rPr>
                <w:instrText xml:space="preserve"> REF _Ref530087124 \h </w:instrText>
              </w:r>
            </w:ins>
            <w:r w:rsidR="00E6227B" w:rsidRPr="00920004">
              <w:rPr>
                <w:lang w:val="en-US"/>
                <w:rPrChange w:id="19087" w:author="phuong vu" w:date="2018-11-30T22:36:00Z">
                  <w:rPr>
                    <w:lang w:val="en-US"/>
                  </w:rPr>
                </w:rPrChange>
              </w:rPr>
              <w:instrText xml:space="preserve"> \* MERGEFORMAT </w:instrText>
            </w:r>
            <w:r w:rsidRPr="00920004">
              <w:rPr>
                <w:lang w:val="en-US"/>
                <w:rPrChange w:id="19088" w:author="phuong vu" w:date="2018-11-30T22:36:00Z">
                  <w:rPr>
                    <w:lang w:val="en-US"/>
                  </w:rPr>
                </w:rPrChange>
              </w:rPr>
            </w:r>
            <w:r w:rsidRPr="00920004">
              <w:rPr>
                <w:lang w:val="en-US"/>
                <w:rPrChange w:id="19089" w:author="phuong vu" w:date="2018-11-30T22:36:00Z">
                  <w:rPr>
                    <w:lang w:val="en-US"/>
                  </w:rPr>
                </w:rPrChange>
              </w:rPr>
              <w:fldChar w:fldCharType="separate"/>
            </w:r>
            <w:ins w:id="19090" w:author="phuong vu" w:date="2018-11-30T22:44:00Z">
              <w:r w:rsidR="00B5490C" w:rsidRPr="00920004">
                <w:rPr>
                  <w:rPrChange w:id="19091" w:author="phuong vu" w:date="2018-11-30T22:36:00Z">
                    <w:rPr/>
                  </w:rPrChange>
                </w:rPr>
                <w:t xml:space="preserve">Hình </w:t>
              </w:r>
              <w:r w:rsidR="00B5490C">
                <w:rPr>
                  <w:noProof/>
                </w:rPr>
                <w:t>3</w:t>
              </w:r>
              <w:r w:rsidR="00B5490C" w:rsidRPr="00920004">
                <w:rPr>
                  <w:noProof/>
                  <w:rPrChange w:id="19092" w:author="phuong vu" w:date="2018-11-30T22:36:00Z">
                    <w:rPr/>
                  </w:rPrChange>
                </w:rPr>
                <w:t>.</w:t>
              </w:r>
              <w:r w:rsidR="00B5490C">
                <w:rPr>
                  <w:noProof/>
                </w:rPr>
                <w:t>13</w:t>
              </w:r>
            </w:ins>
            <w:ins w:id="19093" w:author="phuong vu" w:date="2018-11-15T23:16:00Z">
              <w:r w:rsidRPr="00920004">
                <w:rPr>
                  <w:lang w:val="en-US"/>
                  <w:rPrChange w:id="19094" w:author="phuong vu" w:date="2018-11-30T22:36:00Z">
                    <w:rPr>
                      <w:lang w:val="en-US"/>
                    </w:rPr>
                  </w:rPrChange>
                </w:rPr>
                <w:fldChar w:fldCharType="end"/>
              </w:r>
            </w:ins>
          </w:p>
        </w:tc>
        <w:tc>
          <w:tcPr>
            <w:tcW w:w="1266" w:type="dxa"/>
          </w:tcPr>
          <w:p w14:paraId="6CA28F45" w14:textId="77777777" w:rsidR="000B72E2" w:rsidRPr="00920004" w:rsidRDefault="000B72E2" w:rsidP="00BD0851">
            <w:pPr>
              <w:spacing w:before="240" w:line="0" w:lineRule="atLeast"/>
              <w:rPr>
                <w:ins w:id="19095" w:author="phuong vu" w:date="2018-11-15T23:14:00Z"/>
                <w:lang w:val="en-US"/>
                <w:rPrChange w:id="19096" w:author="phuong vu" w:date="2018-11-30T22:36:00Z">
                  <w:rPr>
                    <w:ins w:id="19097" w:author="phuong vu" w:date="2018-11-15T23:14:00Z"/>
                    <w:lang w:val="en-US"/>
                  </w:rPr>
                </w:rPrChange>
              </w:rPr>
              <w:pPrChange w:id="19098" w:author="phuong vu" w:date="2018-11-30T14:16:00Z">
                <w:pPr>
                  <w:spacing w:line="360" w:lineRule="auto"/>
                </w:pPr>
              </w:pPrChange>
            </w:pPr>
          </w:p>
        </w:tc>
        <w:tc>
          <w:tcPr>
            <w:tcW w:w="1756" w:type="dxa"/>
          </w:tcPr>
          <w:p w14:paraId="335F2A93" w14:textId="77777777" w:rsidR="000B72E2" w:rsidRPr="00920004" w:rsidRDefault="000B72E2" w:rsidP="00BD0851">
            <w:pPr>
              <w:spacing w:before="240" w:line="0" w:lineRule="atLeast"/>
              <w:rPr>
                <w:ins w:id="19099" w:author="phuong vu" w:date="2018-11-15T23:14:00Z"/>
                <w:lang w:val="en-US"/>
                <w:rPrChange w:id="19100" w:author="phuong vu" w:date="2018-11-30T22:36:00Z">
                  <w:rPr>
                    <w:ins w:id="19101" w:author="phuong vu" w:date="2018-11-15T23:14:00Z"/>
                    <w:lang w:val="en-US"/>
                  </w:rPr>
                </w:rPrChange>
              </w:rPr>
              <w:pPrChange w:id="19102" w:author="phuong vu" w:date="2018-11-30T14:16:00Z">
                <w:pPr>
                  <w:spacing w:line="360" w:lineRule="auto"/>
                </w:pPr>
              </w:pPrChange>
            </w:pPr>
          </w:p>
        </w:tc>
      </w:tr>
      <w:tr w:rsidR="000B72E2" w:rsidRPr="00920004" w14:paraId="2145D598" w14:textId="77777777" w:rsidTr="005A4BEF">
        <w:trPr>
          <w:ins w:id="19103" w:author="phuong vu" w:date="2018-11-15T23:14:00Z"/>
        </w:trPr>
        <w:tc>
          <w:tcPr>
            <w:tcW w:w="805" w:type="dxa"/>
          </w:tcPr>
          <w:p w14:paraId="119CD64D" w14:textId="77777777" w:rsidR="000B72E2" w:rsidRPr="00920004" w:rsidRDefault="000B72E2" w:rsidP="00BD0851">
            <w:pPr>
              <w:spacing w:before="240" w:line="0" w:lineRule="atLeast"/>
              <w:jc w:val="center"/>
              <w:rPr>
                <w:ins w:id="19104" w:author="phuong vu" w:date="2018-11-15T23:14:00Z"/>
                <w:lang w:val="en-US"/>
                <w:rPrChange w:id="19105" w:author="phuong vu" w:date="2018-11-30T22:36:00Z">
                  <w:rPr>
                    <w:ins w:id="19106" w:author="phuong vu" w:date="2018-11-15T23:14:00Z"/>
                    <w:lang w:val="en-US"/>
                  </w:rPr>
                </w:rPrChange>
              </w:rPr>
              <w:pPrChange w:id="19107" w:author="phuong vu" w:date="2018-11-30T14:16:00Z">
                <w:pPr>
                  <w:spacing w:line="360" w:lineRule="auto"/>
                  <w:jc w:val="center"/>
                </w:pPr>
              </w:pPrChange>
            </w:pPr>
            <w:ins w:id="19108" w:author="phuong vu" w:date="2018-11-15T23:14:00Z">
              <w:r w:rsidRPr="00920004">
                <w:rPr>
                  <w:lang w:val="en-US"/>
                  <w:rPrChange w:id="19109" w:author="phuong vu" w:date="2018-11-30T22:36:00Z">
                    <w:rPr>
                      <w:lang w:val="en-US"/>
                    </w:rPr>
                  </w:rPrChange>
                </w:rPr>
                <w:t>2</w:t>
              </w:r>
            </w:ins>
          </w:p>
        </w:tc>
        <w:tc>
          <w:tcPr>
            <w:tcW w:w="1980" w:type="dxa"/>
          </w:tcPr>
          <w:p w14:paraId="48D6112D" w14:textId="77777777" w:rsidR="000B72E2" w:rsidRPr="00920004" w:rsidRDefault="000B72E2" w:rsidP="00B7091A">
            <w:pPr>
              <w:rPr>
                <w:ins w:id="19110" w:author="phuong vu" w:date="2018-11-15T23:14:00Z"/>
                <w:lang w:val="en-US"/>
                <w:rPrChange w:id="19111" w:author="phuong vu" w:date="2018-11-30T22:36:00Z">
                  <w:rPr>
                    <w:ins w:id="19112" w:author="phuong vu" w:date="2018-11-15T23:14:00Z"/>
                    <w:lang w:val="en-US"/>
                  </w:rPr>
                </w:rPrChange>
              </w:rPr>
              <w:pPrChange w:id="19113" w:author="phuong vu" w:date="2018-11-30T23:09:00Z">
                <w:pPr>
                  <w:spacing w:line="360" w:lineRule="auto"/>
                </w:pPr>
              </w:pPrChange>
            </w:pPr>
            <w:ins w:id="19114" w:author="phuong vu" w:date="2018-11-15T23:14:00Z">
              <w:r w:rsidRPr="00920004">
                <w:rPr>
                  <w:lang w:val="en-US"/>
                  <w:rPrChange w:id="19115" w:author="phuong vu" w:date="2018-11-30T22:36:00Z">
                    <w:rPr>
                      <w:lang w:val="en-US"/>
                    </w:rPr>
                  </w:rPrChange>
                </w:rPr>
                <w:t>button</w:t>
              </w:r>
            </w:ins>
          </w:p>
        </w:tc>
        <w:tc>
          <w:tcPr>
            <w:tcW w:w="2970" w:type="dxa"/>
          </w:tcPr>
          <w:p w14:paraId="575DD6F2" w14:textId="6E5E5054" w:rsidR="000B72E2" w:rsidRPr="00920004" w:rsidRDefault="000B72E2" w:rsidP="00B7091A">
            <w:pPr>
              <w:rPr>
                <w:ins w:id="19116" w:author="phuong vu" w:date="2018-11-15T23:14:00Z"/>
                <w:lang w:val="en-US"/>
                <w:rPrChange w:id="19117" w:author="phuong vu" w:date="2018-11-30T22:36:00Z">
                  <w:rPr>
                    <w:ins w:id="19118" w:author="phuong vu" w:date="2018-11-15T23:14:00Z"/>
                    <w:lang w:val="en-US"/>
                  </w:rPr>
                </w:rPrChange>
              </w:rPr>
              <w:pPrChange w:id="19119" w:author="phuong vu" w:date="2018-11-30T23:09:00Z">
                <w:pPr>
                  <w:spacing w:line="360" w:lineRule="auto"/>
                </w:pPr>
              </w:pPrChange>
            </w:pPr>
            <w:ins w:id="19120" w:author="phuong vu" w:date="2018-11-15T23:17:00Z">
              <w:r w:rsidRPr="00920004">
                <w:rPr>
                  <w:lang w:val="en-US"/>
                  <w:rPrChange w:id="19121" w:author="phuong vu" w:date="2018-11-30T22:36:00Z">
                    <w:rPr>
                      <w:lang w:val="en-US"/>
                    </w:rPr>
                  </w:rPrChange>
                </w:rPr>
                <w:t>Tạo hóa đơn, thực hiện chức năng tạo hóa đơn dựa trên ID của đơn hàng.</w:t>
              </w:r>
            </w:ins>
          </w:p>
        </w:tc>
        <w:tc>
          <w:tcPr>
            <w:tcW w:w="1266" w:type="dxa"/>
          </w:tcPr>
          <w:p w14:paraId="460BD576" w14:textId="77777777" w:rsidR="000B72E2" w:rsidRPr="00920004" w:rsidRDefault="000B72E2" w:rsidP="00BD0851">
            <w:pPr>
              <w:spacing w:before="240" w:line="0" w:lineRule="atLeast"/>
              <w:rPr>
                <w:ins w:id="19122" w:author="phuong vu" w:date="2018-11-15T23:14:00Z"/>
                <w:lang w:val="en-US"/>
                <w:rPrChange w:id="19123" w:author="phuong vu" w:date="2018-11-30T22:36:00Z">
                  <w:rPr>
                    <w:ins w:id="19124" w:author="phuong vu" w:date="2018-11-15T23:14:00Z"/>
                    <w:lang w:val="en-US"/>
                  </w:rPr>
                </w:rPrChange>
              </w:rPr>
              <w:pPrChange w:id="19125" w:author="phuong vu" w:date="2018-11-30T14:16:00Z">
                <w:pPr>
                  <w:spacing w:line="360" w:lineRule="auto"/>
                </w:pPr>
              </w:pPrChange>
            </w:pPr>
          </w:p>
        </w:tc>
        <w:tc>
          <w:tcPr>
            <w:tcW w:w="1756" w:type="dxa"/>
          </w:tcPr>
          <w:p w14:paraId="4F08D7A6" w14:textId="77777777" w:rsidR="000B72E2" w:rsidRPr="00920004" w:rsidRDefault="000B72E2" w:rsidP="00BD0851">
            <w:pPr>
              <w:spacing w:before="240" w:line="0" w:lineRule="atLeast"/>
              <w:rPr>
                <w:ins w:id="19126" w:author="phuong vu" w:date="2018-11-15T23:14:00Z"/>
                <w:lang w:val="en-US"/>
                <w:rPrChange w:id="19127" w:author="phuong vu" w:date="2018-11-30T22:36:00Z">
                  <w:rPr>
                    <w:ins w:id="19128" w:author="phuong vu" w:date="2018-11-15T23:14:00Z"/>
                    <w:lang w:val="en-US"/>
                  </w:rPr>
                </w:rPrChange>
              </w:rPr>
              <w:pPrChange w:id="19129" w:author="phuong vu" w:date="2018-11-30T14:16:00Z">
                <w:pPr>
                  <w:spacing w:line="360" w:lineRule="auto"/>
                </w:pPr>
              </w:pPrChange>
            </w:pPr>
          </w:p>
        </w:tc>
      </w:tr>
      <w:tr w:rsidR="000B72E2" w:rsidRPr="00920004" w14:paraId="438869C9" w14:textId="77777777" w:rsidTr="005A4BEF">
        <w:trPr>
          <w:ins w:id="19130" w:author="phuong vu" w:date="2018-11-15T23:14:00Z"/>
        </w:trPr>
        <w:tc>
          <w:tcPr>
            <w:tcW w:w="805" w:type="dxa"/>
          </w:tcPr>
          <w:p w14:paraId="0F1FFD57" w14:textId="77777777" w:rsidR="000B72E2" w:rsidRPr="00920004" w:rsidRDefault="000B72E2" w:rsidP="00BD0851">
            <w:pPr>
              <w:spacing w:before="240" w:line="0" w:lineRule="atLeast"/>
              <w:jc w:val="center"/>
              <w:rPr>
                <w:ins w:id="19131" w:author="phuong vu" w:date="2018-11-15T23:14:00Z"/>
                <w:lang w:val="en-US"/>
                <w:rPrChange w:id="19132" w:author="phuong vu" w:date="2018-11-30T22:36:00Z">
                  <w:rPr>
                    <w:ins w:id="19133" w:author="phuong vu" w:date="2018-11-15T23:14:00Z"/>
                    <w:lang w:val="en-US"/>
                  </w:rPr>
                </w:rPrChange>
              </w:rPr>
              <w:pPrChange w:id="19134" w:author="phuong vu" w:date="2018-11-30T14:16:00Z">
                <w:pPr>
                  <w:spacing w:line="360" w:lineRule="auto"/>
                  <w:jc w:val="center"/>
                </w:pPr>
              </w:pPrChange>
            </w:pPr>
            <w:ins w:id="19135" w:author="phuong vu" w:date="2018-11-15T23:14:00Z">
              <w:r w:rsidRPr="00920004">
                <w:rPr>
                  <w:lang w:val="en-US"/>
                  <w:rPrChange w:id="19136" w:author="phuong vu" w:date="2018-11-30T22:36:00Z">
                    <w:rPr>
                      <w:lang w:val="en-US"/>
                    </w:rPr>
                  </w:rPrChange>
                </w:rPr>
                <w:t>3</w:t>
              </w:r>
            </w:ins>
          </w:p>
        </w:tc>
        <w:tc>
          <w:tcPr>
            <w:tcW w:w="1980" w:type="dxa"/>
          </w:tcPr>
          <w:p w14:paraId="5946B344" w14:textId="0FFAB628" w:rsidR="000B72E2" w:rsidRPr="00920004" w:rsidRDefault="000B72E2" w:rsidP="00B7091A">
            <w:pPr>
              <w:rPr>
                <w:ins w:id="19137" w:author="phuong vu" w:date="2018-11-15T23:14:00Z"/>
                <w:lang w:val="en-US"/>
                <w:rPrChange w:id="19138" w:author="phuong vu" w:date="2018-11-30T22:36:00Z">
                  <w:rPr>
                    <w:ins w:id="19139" w:author="phuong vu" w:date="2018-11-15T23:14:00Z"/>
                    <w:lang w:val="en-US"/>
                  </w:rPr>
                </w:rPrChange>
              </w:rPr>
              <w:pPrChange w:id="19140" w:author="phuong vu" w:date="2018-11-30T23:09:00Z">
                <w:pPr>
                  <w:spacing w:line="360" w:lineRule="auto"/>
                </w:pPr>
              </w:pPrChange>
            </w:pPr>
            <w:ins w:id="19141" w:author="phuong vu" w:date="2018-11-15T23:17:00Z">
              <w:r w:rsidRPr="00920004">
                <w:rPr>
                  <w:lang w:val="en-US"/>
                  <w:rPrChange w:id="19142" w:author="phuong vu" w:date="2018-11-30T22:36:00Z">
                    <w:rPr>
                      <w:lang w:val="en-US"/>
                    </w:rPr>
                  </w:rPrChange>
                </w:rPr>
                <w:t>table</w:t>
              </w:r>
            </w:ins>
          </w:p>
        </w:tc>
        <w:tc>
          <w:tcPr>
            <w:tcW w:w="2970" w:type="dxa"/>
          </w:tcPr>
          <w:p w14:paraId="08582E8B" w14:textId="2E274A5E" w:rsidR="000B72E2" w:rsidRPr="00920004" w:rsidRDefault="000B72E2" w:rsidP="00B7091A">
            <w:pPr>
              <w:rPr>
                <w:ins w:id="19143" w:author="phuong vu" w:date="2018-11-15T23:14:00Z"/>
                <w:lang w:val="en-US"/>
                <w:rPrChange w:id="19144" w:author="phuong vu" w:date="2018-11-30T22:36:00Z">
                  <w:rPr>
                    <w:ins w:id="19145" w:author="phuong vu" w:date="2018-11-15T23:14:00Z"/>
                    <w:lang w:val="en-US"/>
                  </w:rPr>
                </w:rPrChange>
              </w:rPr>
              <w:pPrChange w:id="19146" w:author="phuong vu" w:date="2018-11-30T23:09:00Z">
                <w:pPr>
                  <w:spacing w:line="360" w:lineRule="auto"/>
                </w:pPr>
              </w:pPrChange>
            </w:pPr>
            <w:ins w:id="19147" w:author="phuong vu" w:date="2018-11-15T23:17:00Z">
              <w:r w:rsidRPr="00920004">
                <w:rPr>
                  <w:lang w:val="en-US"/>
                  <w:rPrChange w:id="19148" w:author="phuong vu" w:date="2018-11-30T22:36:00Z">
                    <w:rPr>
                      <w:lang w:val="en-US"/>
                    </w:rPr>
                  </w:rPrChange>
                </w:rPr>
                <w:t>Thông tin hóa đơn</w:t>
              </w:r>
            </w:ins>
          </w:p>
        </w:tc>
        <w:tc>
          <w:tcPr>
            <w:tcW w:w="1266" w:type="dxa"/>
          </w:tcPr>
          <w:p w14:paraId="39FE411F" w14:textId="77777777" w:rsidR="000B72E2" w:rsidRPr="00920004" w:rsidRDefault="000B72E2" w:rsidP="00BD0851">
            <w:pPr>
              <w:spacing w:before="240" w:line="0" w:lineRule="atLeast"/>
              <w:rPr>
                <w:ins w:id="19149" w:author="phuong vu" w:date="2018-11-15T23:14:00Z"/>
                <w:lang w:val="en-US"/>
                <w:rPrChange w:id="19150" w:author="phuong vu" w:date="2018-11-30T22:36:00Z">
                  <w:rPr>
                    <w:ins w:id="19151" w:author="phuong vu" w:date="2018-11-15T23:14:00Z"/>
                    <w:lang w:val="en-US"/>
                  </w:rPr>
                </w:rPrChange>
              </w:rPr>
              <w:pPrChange w:id="19152" w:author="phuong vu" w:date="2018-11-30T14:16:00Z">
                <w:pPr>
                  <w:spacing w:line="360" w:lineRule="auto"/>
                </w:pPr>
              </w:pPrChange>
            </w:pPr>
          </w:p>
        </w:tc>
        <w:tc>
          <w:tcPr>
            <w:tcW w:w="1756" w:type="dxa"/>
          </w:tcPr>
          <w:p w14:paraId="6A1505B2" w14:textId="77777777" w:rsidR="000B72E2" w:rsidRPr="00920004" w:rsidRDefault="000B72E2" w:rsidP="00BD0851">
            <w:pPr>
              <w:spacing w:before="240" w:line="0" w:lineRule="atLeast"/>
              <w:rPr>
                <w:ins w:id="19153" w:author="phuong vu" w:date="2018-11-15T23:14:00Z"/>
                <w:lang w:val="en-US"/>
                <w:rPrChange w:id="19154" w:author="phuong vu" w:date="2018-11-30T22:36:00Z">
                  <w:rPr>
                    <w:ins w:id="19155" w:author="phuong vu" w:date="2018-11-15T23:14:00Z"/>
                    <w:lang w:val="en-US"/>
                  </w:rPr>
                </w:rPrChange>
              </w:rPr>
              <w:pPrChange w:id="19156" w:author="phuong vu" w:date="2018-11-30T14:16:00Z">
                <w:pPr>
                  <w:spacing w:line="360" w:lineRule="auto"/>
                </w:pPr>
              </w:pPrChange>
            </w:pPr>
          </w:p>
        </w:tc>
      </w:tr>
      <w:tr w:rsidR="00565D22" w:rsidRPr="00920004" w14:paraId="01C73727" w14:textId="77777777" w:rsidTr="005A4BEF">
        <w:trPr>
          <w:ins w:id="19157" w:author="phuong vu" w:date="2018-11-21T22:08:00Z"/>
        </w:trPr>
        <w:tc>
          <w:tcPr>
            <w:tcW w:w="805" w:type="dxa"/>
          </w:tcPr>
          <w:p w14:paraId="0F8AC79C" w14:textId="529B757C" w:rsidR="00565D22" w:rsidRPr="00920004" w:rsidRDefault="00565D22" w:rsidP="00BD0851">
            <w:pPr>
              <w:spacing w:before="240" w:line="0" w:lineRule="atLeast"/>
              <w:jc w:val="center"/>
              <w:rPr>
                <w:ins w:id="19158" w:author="phuong vu" w:date="2018-11-21T22:08:00Z"/>
                <w:lang w:val="en-US"/>
                <w:rPrChange w:id="19159" w:author="phuong vu" w:date="2018-11-30T22:36:00Z">
                  <w:rPr>
                    <w:ins w:id="19160" w:author="phuong vu" w:date="2018-11-21T22:08:00Z"/>
                    <w:lang w:val="en-US"/>
                  </w:rPr>
                </w:rPrChange>
              </w:rPr>
              <w:pPrChange w:id="19161" w:author="phuong vu" w:date="2018-11-30T14:16:00Z">
                <w:pPr>
                  <w:spacing w:line="360" w:lineRule="auto"/>
                  <w:jc w:val="center"/>
                </w:pPr>
              </w:pPrChange>
            </w:pPr>
            <w:ins w:id="19162" w:author="phuong vu" w:date="2018-11-21T22:08:00Z">
              <w:r w:rsidRPr="00920004">
                <w:rPr>
                  <w:lang w:val="en-US"/>
                  <w:rPrChange w:id="19163" w:author="phuong vu" w:date="2018-11-30T22:36:00Z">
                    <w:rPr>
                      <w:lang w:val="en-US"/>
                    </w:rPr>
                  </w:rPrChange>
                </w:rPr>
                <w:t>4</w:t>
              </w:r>
            </w:ins>
          </w:p>
        </w:tc>
        <w:tc>
          <w:tcPr>
            <w:tcW w:w="1980" w:type="dxa"/>
          </w:tcPr>
          <w:p w14:paraId="5A185C39" w14:textId="031C3925" w:rsidR="00565D22" w:rsidRPr="00920004" w:rsidRDefault="00565D22" w:rsidP="00B7091A">
            <w:pPr>
              <w:rPr>
                <w:ins w:id="19164" w:author="phuong vu" w:date="2018-11-21T22:08:00Z"/>
                <w:lang w:val="en-US"/>
                <w:rPrChange w:id="19165" w:author="phuong vu" w:date="2018-11-30T22:36:00Z">
                  <w:rPr>
                    <w:ins w:id="19166" w:author="phuong vu" w:date="2018-11-21T22:08:00Z"/>
                    <w:lang w:val="en-US"/>
                  </w:rPr>
                </w:rPrChange>
              </w:rPr>
              <w:pPrChange w:id="19167" w:author="phuong vu" w:date="2018-11-30T23:09:00Z">
                <w:pPr>
                  <w:spacing w:line="360" w:lineRule="auto"/>
                </w:pPr>
              </w:pPrChange>
            </w:pPr>
            <w:ins w:id="19168" w:author="phuong vu" w:date="2018-11-21T22:08:00Z">
              <w:r w:rsidRPr="00920004">
                <w:rPr>
                  <w:lang w:val="en-US"/>
                  <w:rPrChange w:id="19169" w:author="phuong vu" w:date="2018-11-30T22:36:00Z">
                    <w:rPr>
                      <w:lang w:val="en-US"/>
                    </w:rPr>
                  </w:rPrChange>
                </w:rPr>
                <w:t>button</w:t>
              </w:r>
            </w:ins>
          </w:p>
        </w:tc>
        <w:tc>
          <w:tcPr>
            <w:tcW w:w="2970" w:type="dxa"/>
          </w:tcPr>
          <w:p w14:paraId="7396EB84" w14:textId="0D9CB0C2" w:rsidR="00565D22" w:rsidRPr="00920004" w:rsidRDefault="00565D22" w:rsidP="00B7091A">
            <w:pPr>
              <w:rPr>
                <w:ins w:id="19170" w:author="phuong vu" w:date="2018-11-21T22:08:00Z"/>
                <w:lang w:val="en-US"/>
                <w:rPrChange w:id="19171" w:author="phuong vu" w:date="2018-11-30T22:36:00Z">
                  <w:rPr>
                    <w:ins w:id="19172" w:author="phuong vu" w:date="2018-11-21T22:08:00Z"/>
                    <w:lang w:val="en-US"/>
                  </w:rPr>
                </w:rPrChange>
              </w:rPr>
              <w:pPrChange w:id="19173" w:author="phuong vu" w:date="2018-11-30T23:09:00Z">
                <w:pPr>
                  <w:spacing w:line="360" w:lineRule="auto"/>
                </w:pPr>
              </w:pPrChange>
            </w:pPr>
            <w:ins w:id="19174" w:author="phuong vu" w:date="2018-11-21T22:08:00Z">
              <w:r w:rsidRPr="00920004">
                <w:rPr>
                  <w:lang w:val="en-US"/>
                  <w:rPrChange w:id="19175" w:author="phuong vu" w:date="2018-11-30T22:36:00Z">
                    <w:rPr>
                      <w:lang w:val="en-US"/>
                    </w:rPr>
                  </w:rPrChange>
                </w:rPr>
                <w:t>In h</w:t>
              </w:r>
            </w:ins>
            <w:ins w:id="19176" w:author="phuong vu" w:date="2018-11-21T22:09:00Z">
              <w:r w:rsidRPr="00920004">
                <w:rPr>
                  <w:lang w:val="en-US"/>
                  <w:rPrChange w:id="19177" w:author="phuong vu" w:date="2018-11-30T22:36:00Z">
                    <w:rPr>
                      <w:lang w:val="en-US"/>
                    </w:rPr>
                  </w:rPrChange>
                </w:rPr>
                <w:t>óa đơn</w:t>
              </w:r>
            </w:ins>
          </w:p>
        </w:tc>
        <w:tc>
          <w:tcPr>
            <w:tcW w:w="1266" w:type="dxa"/>
          </w:tcPr>
          <w:p w14:paraId="7FD62DF8" w14:textId="77777777" w:rsidR="00565D22" w:rsidRPr="00920004" w:rsidRDefault="00565D22" w:rsidP="00BD0851">
            <w:pPr>
              <w:spacing w:before="240" w:line="0" w:lineRule="atLeast"/>
              <w:rPr>
                <w:ins w:id="19178" w:author="phuong vu" w:date="2018-11-21T22:08:00Z"/>
                <w:lang w:val="en-US"/>
                <w:rPrChange w:id="19179" w:author="phuong vu" w:date="2018-11-30T22:36:00Z">
                  <w:rPr>
                    <w:ins w:id="19180" w:author="phuong vu" w:date="2018-11-21T22:08:00Z"/>
                    <w:lang w:val="en-US"/>
                  </w:rPr>
                </w:rPrChange>
              </w:rPr>
              <w:pPrChange w:id="19181" w:author="phuong vu" w:date="2018-11-30T14:16:00Z">
                <w:pPr>
                  <w:spacing w:line="360" w:lineRule="auto"/>
                </w:pPr>
              </w:pPrChange>
            </w:pPr>
          </w:p>
        </w:tc>
        <w:tc>
          <w:tcPr>
            <w:tcW w:w="1756" w:type="dxa"/>
          </w:tcPr>
          <w:p w14:paraId="56AE8F95" w14:textId="77777777" w:rsidR="00565D22" w:rsidRPr="00920004" w:rsidRDefault="00565D22" w:rsidP="00BD0851">
            <w:pPr>
              <w:spacing w:before="240" w:line="0" w:lineRule="atLeast"/>
              <w:rPr>
                <w:ins w:id="19182" w:author="phuong vu" w:date="2018-11-21T22:08:00Z"/>
                <w:lang w:val="en-US"/>
                <w:rPrChange w:id="19183" w:author="phuong vu" w:date="2018-11-30T22:36:00Z">
                  <w:rPr>
                    <w:ins w:id="19184" w:author="phuong vu" w:date="2018-11-21T22:08:00Z"/>
                    <w:lang w:val="en-US"/>
                  </w:rPr>
                </w:rPrChange>
              </w:rPr>
              <w:pPrChange w:id="19185" w:author="phuong vu" w:date="2018-11-30T14:16:00Z">
                <w:pPr>
                  <w:spacing w:line="360" w:lineRule="auto"/>
                </w:pPr>
              </w:pPrChange>
            </w:pPr>
          </w:p>
        </w:tc>
      </w:tr>
      <w:tr w:rsidR="00565D22" w:rsidRPr="00920004" w14:paraId="0DA67080" w14:textId="77777777" w:rsidTr="005A4BEF">
        <w:trPr>
          <w:ins w:id="19186" w:author="phuong vu" w:date="2018-11-21T22:08:00Z"/>
        </w:trPr>
        <w:tc>
          <w:tcPr>
            <w:tcW w:w="805" w:type="dxa"/>
          </w:tcPr>
          <w:p w14:paraId="6374A145" w14:textId="45368623" w:rsidR="00565D22" w:rsidRPr="00920004" w:rsidRDefault="00565D22" w:rsidP="00BD0851">
            <w:pPr>
              <w:spacing w:before="240" w:line="0" w:lineRule="atLeast"/>
              <w:jc w:val="center"/>
              <w:rPr>
                <w:ins w:id="19187" w:author="phuong vu" w:date="2018-11-21T22:08:00Z"/>
                <w:lang w:val="en-US"/>
                <w:rPrChange w:id="19188" w:author="phuong vu" w:date="2018-11-30T22:36:00Z">
                  <w:rPr>
                    <w:ins w:id="19189" w:author="phuong vu" w:date="2018-11-21T22:08:00Z"/>
                    <w:lang w:val="en-US"/>
                  </w:rPr>
                </w:rPrChange>
              </w:rPr>
              <w:pPrChange w:id="19190" w:author="phuong vu" w:date="2018-11-30T14:16:00Z">
                <w:pPr>
                  <w:spacing w:line="360" w:lineRule="auto"/>
                  <w:jc w:val="center"/>
                </w:pPr>
              </w:pPrChange>
            </w:pPr>
            <w:ins w:id="19191" w:author="phuong vu" w:date="2018-11-21T22:08:00Z">
              <w:r w:rsidRPr="00920004">
                <w:rPr>
                  <w:lang w:val="en-US"/>
                  <w:rPrChange w:id="19192" w:author="phuong vu" w:date="2018-11-30T22:36:00Z">
                    <w:rPr>
                      <w:lang w:val="en-US"/>
                    </w:rPr>
                  </w:rPrChange>
                </w:rPr>
                <w:t>5</w:t>
              </w:r>
            </w:ins>
          </w:p>
        </w:tc>
        <w:tc>
          <w:tcPr>
            <w:tcW w:w="1980" w:type="dxa"/>
          </w:tcPr>
          <w:p w14:paraId="0C5BB0D5" w14:textId="68AEC86B" w:rsidR="00565D22" w:rsidRPr="00920004" w:rsidRDefault="00565D22" w:rsidP="00B7091A">
            <w:pPr>
              <w:rPr>
                <w:ins w:id="19193" w:author="phuong vu" w:date="2018-11-21T22:08:00Z"/>
                <w:lang w:val="en-US"/>
                <w:rPrChange w:id="19194" w:author="phuong vu" w:date="2018-11-30T22:36:00Z">
                  <w:rPr>
                    <w:ins w:id="19195" w:author="phuong vu" w:date="2018-11-21T22:08:00Z"/>
                    <w:lang w:val="en-US"/>
                  </w:rPr>
                </w:rPrChange>
              </w:rPr>
              <w:pPrChange w:id="19196" w:author="phuong vu" w:date="2018-11-30T23:09:00Z">
                <w:pPr>
                  <w:spacing w:line="360" w:lineRule="auto"/>
                </w:pPr>
              </w:pPrChange>
            </w:pPr>
            <w:ins w:id="19197" w:author="phuong vu" w:date="2018-11-21T22:08:00Z">
              <w:r w:rsidRPr="00920004">
                <w:rPr>
                  <w:lang w:val="en-US"/>
                  <w:rPrChange w:id="19198" w:author="phuong vu" w:date="2018-11-30T22:36:00Z">
                    <w:rPr>
                      <w:lang w:val="en-US"/>
                    </w:rPr>
                  </w:rPrChange>
                </w:rPr>
                <w:t>button</w:t>
              </w:r>
            </w:ins>
          </w:p>
        </w:tc>
        <w:tc>
          <w:tcPr>
            <w:tcW w:w="2970" w:type="dxa"/>
          </w:tcPr>
          <w:p w14:paraId="349B89E9" w14:textId="26835B94" w:rsidR="00565D22" w:rsidRPr="00920004" w:rsidRDefault="00565D22" w:rsidP="00B7091A">
            <w:pPr>
              <w:rPr>
                <w:ins w:id="19199" w:author="phuong vu" w:date="2018-11-21T22:08:00Z"/>
                <w:lang w:val="en-US"/>
                <w:rPrChange w:id="19200" w:author="phuong vu" w:date="2018-11-30T22:36:00Z">
                  <w:rPr>
                    <w:ins w:id="19201" w:author="phuong vu" w:date="2018-11-21T22:08:00Z"/>
                    <w:lang w:val="en-US"/>
                  </w:rPr>
                </w:rPrChange>
              </w:rPr>
              <w:pPrChange w:id="19202" w:author="phuong vu" w:date="2018-11-30T23:09:00Z">
                <w:pPr>
                  <w:spacing w:line="360" w:lineRule="auto"/>
                </w:pPr>
              </w:pPrChange>
            </w:pPr>
            <w:ins w:id="19203" w:author="phuong vu" w:date="2018-11-21T22:09:00Z">
              <w:r w:rsidRPr="00920004">
                <w:rPr>
                  <w:lang w:val="en-US"/>
                  <w:rPrChange w:id="19204" w:author="phuong vu" w:date="2018-11-30T22:36:00Z">
                    <w:rPr>
                      <w:lang w:val="en-US"/>
                    </w:rPr>
                  </w:rPrChange>
                </w:rPr>
                <w:t>Cập nhật thông tin hóa đơn</w:t>
              </w:r>
            </w:ins>
          </w:p>
        </w:tc>
        <w:tc>
          <w:tcPr>
            <w:tcW w:w="1266" w:type="dxa"/>
          </w:tcPr>
          <w:p w14:paraId="4E0681C4" w14:textId="77777777" w:rsidR="00565D22" w:rsidRPr="00920004" w:rsidRDefault="00565D22" w:rsidP="00BD0851">
            <w:pPr>
              <w:spacing w:before="240" w:line="0" w:lineRule="atLeast"/>
              <w:rPr>
                <w:ins w:id="19205" w:author="phuong vu" w:date="2018-11-21T22:08:00Z"/>
                <w:lang w:val="en-US"/>
                <w:rPrChange w:id="19206" w:author="phuong vu" w:date="2018-11-30T22:36:00Z">
                  <w:rPr>
                    <w:ins w:id="19207" w:author="phuong vu" w:date="2018-11-21T22:08:00Z"/>
                    <w:lang w:val="en-US"/>
                  </w:rPr>
                </w:rPrChange>
              </w:rPr>
              <w:pPrChange w:id="19208" w:author="phuong vu" w:date="2018-11-30T14:16:00Z">
                <w:pPr>
                  <w:spacing w:line="360" w:lineRule="auto"/>
                </w:pPr>
              </w:pPrChange>
            </w:pPr>
          </w:p>
        </w:tc>
        <w:tc>
          <w:tcPr>
            <w:tcW w:w="1756" w:type="dxa"/>
          </w:tcPr>
          <w:p w14:paraId="6AAD1909" w14:textId="77777777" w:rsidR="00565D22" w:rsidRPr="00920004" w:rsidRDefault="00565D22" w:rsidP="00BD0851">
            <w:pPr>
              <w:spacing w:before="240" w:line="0" w:lineRule="atLeast"/>
              <w:rPr>
                <w:ins w:id="19209" w:author="phuong vu" w:date="2018-11-21T22:08:00Z"/>
                <w:lang w:val="en-US"/>
                <w:rPrChange w:id="19210" w:author="phuong vu" w:date="2018-11-30T22:36:00Z">
                  <w:rPr>
                    <w:ins w:id="19211" w:author="phuong vu" w:date="2018-11-21T22:08:00Z"/>
                    <w:lang w:val="en-US"/>
                  </w:rPr>
                </w:rPrChange>
              </w:rPr>
              <w:pPrChange w:id="19212" w:author="phuong vu" w:date="2018-11-30T14:16:00Z">
                <w:pPr>
                  <w:spacing w:line="360" w:lineRule="auto"/>
                </w:pPr>
              </w:pPrChange>
            </w:pPr>
          </w:p>
        </w:tc>
      </w:tr>
      <w:tr w:rsidR="000B72E2" w:rsidRPr="00920004" w14:paraId="1D0B6967" w14:textId="77777777" w:rsidTr="005A4BEF">
        <w:trPr>
          <w:ins w:id="19213" w:author="phuong vu" w:date="2018-11-15T23:14:00Z"/>
        </w:trPr>
        <w:tc>
          <w:tcPr>
            <w:tcW w:w="805" w:type="dxa"/>
          </w:tcPr>
          <w:p w14:paraId="634F21FA" w14:textId="33836170" w:rsidR="000B72E2" w:rsidRPr="00920004" w:rsidRDefault="00565D22" w:rsidP="00BD0851">
            <w:pPr>
              <w:spacing w:before="240" w:line="0" w:lineRule="atLeast"/>
              <w:jc w:val="center"/>
              <w:rPr>
                <w:ins w:id="19214" w:author="phuong vu" w:date="2018-11-15T23:14:00Z"/>
                <w:lang w:val="en-US"/>
                <w:rPrChange w:id="19215" w:author="phuong vu" w:date="2018-11-30T22:36:00Z">
                  <w:rPr>
                    <w:ins w:id="19216" w:author="phuong vu" w:date="2018-11-15T23:14:00Z"/>
                    <w:lang w:val="en-US"/>
                  </w:rPr>
                </w:rPrChange>
              </w:rPr>
              <w:pPrChange w:id="19217" w:author="phuong vu" w:date="2018-11-30T14:16:00Z">
                <w:pPr>
                  <w:spacing w:line="360" w:lineRule="auto"/>
                  <w:jc w:val="center"/>
                </w:pPr>
              </w:pPrChange>
            </w:pPr>
            <w:ins w:id="19218" w:author="phuong vu" w:date="2018-11-21T22:08:00Z">
              <w:r w:rsidRPr="00920004">
                <w:rPr>
                  <w:lang w:val="en-US"/>
                  <w:rPrChange w:id="19219" w:author="phuong vu" w:date="2018-11-30T22:36:00Z">
                    <w:rPr>
                      <w:lang w:val="en-US"/>
                    </w:rPr>
                  </w:rPrChange>
                </w:rPr>
                <w:t>6</w:t>
              </w:r>
            </w:ins>
          </w:p>
        </w:tc>
        <w:tc>
          <w:tcPr>
            <w:tcW w:w="1980" w:type="dxa"/>
          </w:tcPr>
          <w:p w14:paraId="6DD76B7A" w14:textId="77777777" w:rsidR="000B72E2" w:rsidRPr="00920004" w:rsidRDefault="000B72E2" w:rsidP="00B7091A">
            <w:pPr>
              <w:rPr>
                <w:ins w:id="19220" w:author="phuong vu" w:date="2018-11-15T23:14:00Z"/>
                <w:lang w:val="en-US"/>
                <w:rPrChange w:id="19221" w:author="phuong vu" w:date="2018-11-30T22:36:00Z">
                  <w:rPr>
                    <w:ins w:id="19222" w:author="phuong vu" w:date="2018-11-15T23:14:00Z"/>
                    <w:lang w:val="en-US"/>
                  </w:rPr>
                </w:rPrChange>
              </w:rPr>
              <w:pPrChange w:id="19223" w:author="phuong vu" w:date="2018-11-30T23:09:00Z">
                <w:pPr>
                  <w:spacing w:line="360" w:lineRule="auto"/>
                </w:pPr>
              </w:pPrChange>
            </w:pPr>
            <w:ins w:id="19224" w:author="phuong vu" w:date="2018-11-15T23:14:00Z">
              <w:r w:rsidRPr="00920004">
                <w:rPr>
                  <w:lang w:val="en-US"/>
                  <w:rPrChange w:id="19225" w:author="phuong vu" w:date="2018-11-30T22:36:00Z">
                    <w:rPr>
                      <w:lang w:val="en-US"/>
                    </w:rPr>
                  </w:rPrChange>
                </w:rPr>
                <w:t>button</w:t>
              </w:r>
            </w:ins>
          </w:p>
        </w:tc>
        <w:tc>
          <w:tcPr>
            <w:tcW w:w="2970" w:type="dxa"/>
          </w:tcPr>
          <w:p w14:paraId="7C432A97" w14:textId="77777777" w:rsidR="000B72E2" w:rsidRPr="00920004" w:rsidRDefault="000B72E2" w:rsidP="00B7091A">
            <w:pPr>
              <w:rPr>
                <w:ins w:id="19226" w:author="phuong vu" w:date="2018-11-15T23:14:00Z"/>
                <w:lang w:val="en-US"/>
                <w:rPrChange w:id="19227" w:author="phuong vu" w:date="2018-11-30T22:36:00Z">
                  <w:rPr>
                    <w:ins w:id="19228" w:author="phuong vu" w:date="2018-11-15T23:14:00Z"/>
                    <w:lang w:val="en-US"/>
                  </w:rPr>
                </w:rPrChange>
              </w:rPr>
              <w:pPrChange w:id="19229" w:author="phuong vu" w:date="2018-11-30T23:09:00Z">
                <w:pPr>
                  <w:spacing w:line="360" w:lineRule="auto"/>
                </w:pPr>
              </w:pPrChange>
            </w:pPr>
            <w:ins w:id="19230" w:author="phuong vu" w:date="2018-11-15T23:14:00Z">
              <w:r w:rsidRPr="00920004">
                <w:rPr>
                  <w:lang w:val="en-US"/>
                  <w:rPrChange w:id="19231" w:author="phuong vu" w:date="2018-11-30T22:36:00Z">
                    <w:rPr>
                      <w:lang w:val="en-US"/>
                    </w:rPr>
                  </w:rPrChange>
                </w:rPr>
                <w:t>Hoàn tất xử lí đơn hàng</w:t>
              </w:r>
            </w:ins>
          </w:p>
        </w:tc>
        <w:tc>
          <w:tcPr>
            <w:tcW w:w="1266" w:type="dxa"/>
          </w:tcPr>
          <w:p w14:paraId="37C5EC0D" w14:textId="77777777" w:rsidR="000B72E2" w:rsidRPr="00920004" w:rsidRDefault="000B72E2" w:rsidP="00BD0851">
            <w:pPr>
              <w:spacing w:before="240" w:line="0" w:lineRule="atLeast"/>
              <w:jc w:val="left"/>
              <w:rPr>
                <w:ins w:id="19232" w:author="phuong vu" w:date="2018-11-15T23:14:00Z"/>
                <w:lang w:val="en-US"/>
                <w:rPrChange w:id="19233" w:author="phuong vu" w:date="2018-11-30T22:36:00Z">
                  <w:rPr>
                    <w:ins w:id="19234" w:author="phuong vu" w:date="2018-11-15T23:14:00Z"/>
                    <w:lang w:val="en-US"/>
                  </w:rPr>
                </w:rPrChange>
              </w:rPr>
              <w:pPrChange w:id="19235" w:author="phuong vu" w:date="2018-11-30T14:16:00Z">
                <w:pPr>
                  <w:spacing w:line="360" w:lineRule="auto"/>
                  <w:jc w:val="left"/>
                </w:pPr>
              </w:pPrChange>
            </w:pPr>
          </w:p>
        </w:tc>
        <w:tc>
          <w:tcPr>
            <w:tcW w:w="1756" w:type="dxa"/>
          </w:tcPr>
          <w:p w14:paraId="3EFD78AD" w14:textId="77777777" w:rsidR="000B72E2" w:rsidRPr="00920004" w:rsidRDefault="000B72E2" w:rsidP="00BD0851">
            <w:pPr>
              <w:spacing w:before="240" w:line="0" w:lineRule="atLeast"/>
              <w:rPr>
                <w:ins w:id="19236" w:author="phuong vu" w:date="2018-11-15T23:14:00Z"/>
                <w:lang w:val="en-US"/>
                <w:rPrChange w:id="19237" w:author="phuong vu" w:date="2018-11-30T22:36:00Z">
                  <w:rPr>
                    <w:ins w:id="19238" w:author="phuong vu" w:date="2018-11-15T23:14:00Z"/>
                    <w:lang w:val="en-US"/>
                  </w:rPr>
                </w:rPrChange>
              </w:rPr>
              <w:pPrChange w:id="19239" w:author="phuong vu" w:date="2018-11-30T14:16:00Z">
                <w:pPr>
                  <w:spacing w:line="360" w:lineRule="auto"/>
                </w:pPr>
              </w:pPrChange>
            </w:pPr>
          </w:p>
        </w:tc>
      </w:tr>
      <w:tr w:rsidR="000B72E2" w:rsidRPr="00920004" w14:paraId="70EB5D42" w14:textId="77777777" w:rsidTr="005A4BEF">
        <w:trPr>
          <w:ins w:id="19240" w:author="phuong vu" w:date="2018-11-15T23:14:00Z"/>
        </w:trPr>
        <w:tc>
          <w:tcPr>
            <w:tcW w:w="805" w:type="dxa"/>
          </w:tcPr>
          <w:p w14:paraId="59D7651D" w14:textId="2B982580" w:rsidR="000B72E2" w:rsidRPr="00920004" w:rsidRDefault="00565D22" w:rsidP="00BD0851">
            <w:pPr>
              <w:spacing w:before="240" w:line="0" w:lineRule="atLeast"/>
              <w:jc w:val="center"/>
              <w:rPr>
                <w:ins w:id="19241" w:author="phuong vu" w:date="2018-11-15T23:14:00Z"/>
                <w:lang w:val="en-US"/>
                <w:rPrChange w:id="19242" w:author="phuong vu" w:date="2018-11-30T22:36:00Z">
                  <w:rPr>
                    <w:ins w:id="19243" w:author="phuong vu" w:date="2018-11-15T23:14:00Z"/>
                    <w:lang w:val="en-US"/>
                  </w:rPr>
                </w:rPrChange>
              </w:rPr>
              <w:pPrChange w:id="19244" w:author="phuong vu" w:date="2018-11-30T14:16:00Z">
                <w:pPr>
                  <w:spacing w:line="360" w:lineRule="auto"/>
                  <w:jc w:val="center"/>
                </w:pPr>
              </w:pPrChange>
            </w:pPr>
            <w:ins w:id="19245" w:author="phuong vu" w:date="2018-11-21T22:08:00Z">
              <w:r w:rsidRPr="00920004">
                <w:rPr>
                  <w:lang w:val="en-US"/>
                  <w:rPrChange w:id="19246" w:author="phuong vu" w:date="2018-11-30T22:36:00Z">
                    <w:rPr>
                      <w:lang w:val="en-US"/>
                    </w:rPr>
                  </w:rPrChange>
                </w:rPr>
                <w:t>7</w:t>
              </w:r>
            </w:ins>
          </w:p>
        </w:tc>
        <w:tc>
          <w:tcPr>
            <w:tcW w:w="1980" w:type="dxa"/>
          </w:tcPr>
          <w:p w14:paraId="374EFB6D" w14:textId="77777777" w:rsidR="000B72E2" w:rsidRPr="00920004" w:rsidRDefault="000B72E2" w:rsidP="00B7091A">
            <w:pPr>
              <w:rPr>
                <w:ins w:id="19247" w:author="phuong vu" w:date="2018-11-15T23:14:00Z"/>
                <w:lang w:val="en-US"/>
                <w:rPrChange w:id="19248" w:author="phuong vu" w:date="2018-11-30T22:36:00Z">
                  <w:rPr>
                    <w:ins w:id="19249" w:author="phuong vu" w:date="2018-11-15T23:14:00Z"/>
                    <w:lang w:val="en-US"/>
                  </w:rPr>
                </w:rPrChange>
              </w:rPr>
              <w:pPrChange w:id="19250" w:author="phuong vu" w:date="2018-11-30T23:09:00Z">
                <w:pPr>
                  <w:spacing w:line="360" w:lineRule="auto"/>
                </w:pPr>
              </w:pPrChange>
            </w:pPr>
            <w:ins w:id="19251" w:author="phuong vu" w:date="2018-11-15T23:14:00Z">
              <w:r w:rsidRPr="00920004">
                <w:rPr>
                  <w:lang w:val="en-US"/>
                  <w:rPrChange w:id="19252" w:author="phuong vu" w:date="2018-11-30T22:36:00Z">
                    <w:rPr>
                      <w:lang w:val="en-US"/>
                    </w:rPr>
                  </w:rPrChange>
                </w:rPr>
                <w:t>button</w:t>
              </w:r>
            </w:ins>
          </w:p>
        </w:tc>
        <w:tc>
          <w:tcPr>
            <w:tcW w:w="2970" w:type="dxa"/>
          </w:tcPr>
          <w:p w14:paraId="6C106208" w14:textId="77777777" w:rsidR="000B72E2" w:rsidRPr="00920004" w:rsidRDefault="000B72E2" w:rsidP="00B7091A">
            <w:pPr>
              <w:rPr>
                <w:ins w:id="19253" w:author="phuong vu" w:date="2018-11-15T23:14:00Z"/>
                <w:lang w:val="en-US"/>
                <w:rPrChange w:id="19254" w:author="phuong vu" w:date="2018-11-30T22:36:00Z">
                  <w:rPr>
                    <w:ins w:id="19255" w:author="phuong vu" w:date="2018-11-15T23:14:00Z"/>
                    <w:lang w:val="en-US"/>
                  </w:rPr>
                </w:rPrChange>
              </w:rPr>
              <w:pPrChange w:id="19256" w:author="phuong vu" w:date="2018-11-30T23:09:00Z">
                <w:pPr>
                  <w:spacing w:line="360" w:lineRule="auto"/>
                </w:pPr>
              </w:pPrChange>
            </w:pPr>
            <w:ins w:id="19257" w:author="phuong vu" w:date="2018-11-15T23:14:00Z">
              <w:r w:rsidRPr="00920004">
                <w:rPr>
                  <w:lang w:val="en-US"/>
                  <w:rPrChange w:id="19258" w:author="phuong vu" w:date="2018-11-30T22:36:00Z">
                    <w:rPr>
                      <w:lang w:val="en-US"/>
                    </w:rPr>
                  </w:rPrChange>
                </w:rPr>
                <w:t>Quay lại trang trước</w:t>
              </w:r>
            </w:ins>
          </w:p>
        </w:tc>
        <w:tc>
          <w:tcPr>
            <w:tcW w:w="1266" w:type="dxa"/>
          </w:tcPr>
          <w:p w14:paraId="4B8DBA27" w14:textId="77777777" w:rsidR="000B72E2" w:rsidRPr="00920004" w:rsidRDefault="000B72E2" w:rsidP="00BD0851">
            <w:pPr>
              <w:spacing w:before="240" w:line="0" w:lineRule="atLeast"/>
              <w:jc w:val="left"/>
              <w:rPr>
                <w:ins w:id="19259" w:author="phuong vu" w:date="2018-11-15T23:14:00Z"/>
                <w:lang w:val="en-US"/>
                <w:rPrChange w:id="19260" w:author="phuong vu" w:date="2018-11-30T22:36:00Z">
                  <w:rPr>
                    <w:ins w:id="19261" w:author="phuong vu" w:date="2018-11-15T23:14:00Z"/>
                    <w:lang w:val="en-US"/>
                  </w:rPr>
                </w:rPrChange>
              </w:rPr>
              <w:pPrChange w:id="19262" w:author="phuong vu" w:date="2018-11-30T14:16:00Z">
                <w:pPr>
                  <w:spacing w:line="360" w:lineRule="auto"/>
                  <w:jc w:val="left"/>
                </w:pPr>
              </w:pPrChange>
            </w:pPr>
          </w:p>
        </w:tc>
        <w:tc>
          <w:tcPr>
            <w:tcW w:w="1756" w:type="dxa"/>
          </w:tcPr>
          <w:p w14:paraId="172B3DB7" w14:textId="77777777" w:rsidR="000B72E2" w:rsidRPr="00920004" w:rsidRDefault="000B72E2" w:rsidP="00BD0851">
            <w:pPr>
              <w:keepNext/>
              <w:spacing w:before="240" w:line="0" w:lineRule="atLeast"/>
              <w:rPr>
                <w:ins w:id="19263" w:author="phuong vu" w:date="2018-11-15T23:14:00Z"/>
                <w:lang w:val="en-US"/>
                <w:rPrChange w:id="19264" w:author="phuong vu" w:date="2018-11-30T22:36:00Z">
                  <w:rPr>
                    <w:ins w:id="19265" w:author="phuong vu" w:date="2018-11-15T23:14:00Z"/>
                    <w:lang w:val="en-US"/>
                  </w:rPr>
                </w:rPrChange>
              </w:rPr>
              <w:pPrChange w:id="19266" w:author="phuong vu" w:date="2018-11-30T14:16:00Z">
                <w:pPr>
                  <w:spacing w:line="360" w:lineRule="auto"/>
                </w:pPr>
              </w:pPrChange>
            </w:pPr>
          </w:p>
        </w:tc>
      </w:tr>
    </w:tbl>
    <w:p w14:paraId="72CDF5F4" w14:textId="7A7D1465" w:rsidR="000B72E2" w:rsidRPr="00920004" w:rsidRDefault="007267DC" w:rsidP="00A17FA5">
      <w:pPr>
        <w:pStyle w:val="Caption"/>
        <w:rPr>
          <w:lang w:val="en-US"/>
          <w:rPrChange w:id="19267" w:author="phuong vu" w:date="2018-11-30T22:36:00Z">
            <w:rPr>
              <w:lang w:val="en-US"/>
            </w:rPr>
          </w:rPrChange>
        </w:rPr>
        <w:pPrChange w:id="19268" w:author="phuong vu" w:date="2018-11-30T22:42:00Z">
          <w:pPr>
            <w:pStyle w:val="Heading6"/>
          </w:pPr>
        </w:pPrChange>
      </w:pPr>
      <w:bookmarkStart w:id="19269" w:name="_Toc531381616"/>
      <w:ins w:id="19270" w:author="phuong vu" w:date="2018-11-26T13:36:00Z">
        <w:r w:rsidRPr="00920004">
          <w:rPr>
            <w:rPrChange w:id="19271" w:author="phuong vu" w:date="2018-11-30T22:36:00Z">
              <w:rPr/>
            </w:rPrChange>
          </w:rPr>
          <w:t xml:space="preserve">Bảng </w:t>
        </w:r>
      </w:ins>
      <w:ins w:id="19272" w:author="phuong vu" w:date="2018-11-30T14:54:00Z">
        <w:r w:rsidR="00D632EE" w:rsidRPr="00920004">
          <w:rPr>
            <w:rPrChange w:id="19273" w:author="phuong vu" w:date="2018-11-30T22:36:00Z">
              <w:rPr/>
            </w:rPrChange>
          </w:rPr>
          <w:fldChar w:fldCharType="begin"/>
        </w:r>
        <w:r w:rsidR="00D632EE" w:rsidRPr="00920004">
          <w:rPr>
            <w:rPrChange w:id="19274" w:author="phuong vu" w:date="2018-11-30T22:36:00Z">
              <w:rPr/>
            </w:rPrChange>
          </w:rPr>
          <w:instrText xml:space="preserve"> STYLEREF 1 \s </w:instrText>
        </w:r>
      </w:ins>
      <w:r w:rsidR="00D632EE" w:rsidRPr="00920004">
        <w:rPr>
          <w:rPrChange w:id="19275" w:author="phuong vu" w:date="2018-11-30T22:36:00Z">
            <w:rPr/>
          </w:rPrChange>
        </w:rPr>
        <w:fldChar w:fldCharType="separate"/>
      </w:r>
      <w:r w:rsidR="00B5490C">
        <w:rPr>
          <w:noProof/>
        </w:rPr>
        <w:t>3</w:t>
      </w:r>
      <w:ins w:id="19276" w:author="phuong vu" w:date="2018-11-30T14:54:00Z">
        <w:r w:rsidR="00D632EE" w:rsidRPr="00920004">
          <w:rPr>
            <w:rPrChange w:id="19277" w:author="phuong vu" w:date="2018-11-30T22:36:00Z">
              <w:rPr/>
            </w:rPrChange>
          </w:rPr>
          <w:fldChar w:fldCharType="end"/>
        </w:r>
        <w:r w:rsidR="00D632EE" w:rsidRPr="00920004">
          <w:rPr>
            <w:rPrChange w:id="19278" w:author="phuong vu" w:date="2018-11-30T22:36:00Z">
              <w:rPr/>
            </w:rPrChange>
          </w:rPr>
          <w:t>.</w:t>
        </w:r>
        <w:r w:rsidR="00D632EE" w:rsidRPr="00920004">
          <w:rPr>
            <w:rPrChange w:id="19279" w:author="phuong vu" w:date="2018-11-30T22:36:00Z">
              <w:rPr/>
            </w:rPrChange>
          </w:rPr>
          <w:fldChar w:fldCharType="begin"/>
        </w:r>
        <w:r w:rsidR="00D632EE" w:rsidRPr="00920004">
          <w:rPr>
            <w:rPrChange w:id="19280" w:author="phuong vu" w:date="2018-11-30T22:36:00Z">
              <w:rPr/>
            </w:rPrChange>
          </w:rPr>
          <w:instrText xml:space="preserve"> SEQ Bảng \* ARABIC \s 1 </w:instrText>
        </w:r>
      </w:ins>
      <w:r w:rsidR="00D632EE" w:rsidRPr="00920004">
        <w:rPr>
          <w:rPrChange w:id="19281" w:author="phuong vu" w:date="2018-11-30T22:36:00Z">
            <w:rPr/>
          </w:rPrChange>
        </w:rPr>
        <w:fldChar w:fldCharType="separate"/>
      </w:r>
      <w:ins w:id="19282" w:author="phuong vu" w:date="2018-11-30T22:44:00Z">
        <w:r w:rsidR="00B5490C">
          <w:rPr>
            <w:noProof/>
          </w:rPr>
          <w:t>8</w:t>
        </w:r>
      </w:ins>
      <w:ins w:id="19283" w:author="phuong vu" w:date="2018-11-30T14:54:00Z">
        <w:r w:rsidR="00D632EE" w:rsidRPr="00920004">
          <w:rPr>
            <w:rPrChange w:id="19284" w:author="phuong vu" w:date="2018-11-30T22:36:00Z">
              <w:rPr/>
            </w:rPrChange>
          </w:rPr>
          <w:fldChar w:fldCharType="end"/>
        </w:r>
      </w:ins>
      <w:ins w:id="19285" w:author="phuong vu" w:date="2018-11-26T13:37:00Z">
        <w:r w:rsidRPr="00920004">
          <w:rPr>
            <w:lang w:val="en-US"/>
            <w:rPrChange w:id="19286" w:author="phuong vu" w:date="2018-11-30T22:36:00Z">
              <w:rPr>
                <w:lang w:val="en-US"/>
              </w:rPr>
            </w:rPrChange>
          </w:rPr>
          <w:t xml:space="preserve"> Các thành phần giao diện tạo hóa đơn đơn hàng</w:t>
        </w:r>
      </w:ins>
      <w:bookmarkEnd w:id="19269"/>
    </w:p>
    <w:p w14:paraId="3625AAC2" w14:textId="6F62AB3A" w:rsidR="00070C2F" w:rsidRPr="00920004" w:rsidRDefault="00070C2F" w:rsidP="00B7091A">
      <w:pPr>
        <w:pStyle w:val="Heading6"/>
        <w:numPr>
          <w:ilvl w:val="0"/>
          <w:numId w:val="61"/>
        </w:numPr>
        <w:spacing w:before="240" w:line="0" w:lineRule="atLeast"/>
        <w:ind w:left="630"/>
        <w:rPr>
          <w:ins w:id="19287" w:author="phuong vu" w:date="2018-11-21T21:52:00Z"/>
          <w:rFonts w:cstheme="majorHAnsi"/>
          <w:lang w:val="en-US"/>
          <w:rPrChange w:id="19288" w:author="phuong vu" w:date="2018-11-30T22:36:00Z">
            <w:rPr>
              <w:ins w:id="19289" w:author="phuong vu" w:date="2018-11-21T21:52:00Z"/>
              <w:lang w:val="en-US"/>
            </w:rPr>
          </w:rPrChange>
        </w:rPr>
        <w:pPrChange w:id="19290" w:author="phuong vu" w:date="2018-11-30T23:09:00Z">
          <w:pPr>
            <w:pStyle w:val="Heading6"/>
          </w:pPr>
        </w:pPrChange>
      </w:pPr>
      <w:r w:rsidRPr="00920004">
        <w:rPr>
          <w:rFonts w:cstheme="majorHAnsi"/>
          <w:lang w:val="en-US"/>
          <w:rPrChange w:id="19291"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RPr="00920004" w14:paraId="2ED71E95" w14:textId="77777777" w:rsidTr="00565D22">
        <w:trPr>
          <w:ins w:id="19292" w:author="phuong vu" w:date="2018-11-21T21:52:00Z"/>
        </w:trPr>
        <w:tc>
          <w:tcPr>
            <w:tcW w:w="805" w:type="dxa"/>
            <w:vMerge w:val="restart"/>
            <w:vAlign w:val="center"/>
          </w:tcPr>
          <w:p w14:paraId="08E3B283" w14:textId="77777777" w:rsidR="00D225CD" w:rsidRPr="00E64310" w:rsidRDefault="00D225CD" w:rsidP="00E64310">
            <w:pPr>
              <w:jc w:val="center"/>
              <w:rPr>
                <w:ins w:id="19293" w:author="phuong vu" w:date="2018-11-21T21:52:00Z"/>
                <w:b/>
                <w:lang w:val="en-US"/>
                <w:rPrChange w:id="19294" w:author="phuong vu" w:date="2018-11-30T23:11:00Z">
                  <w:rPr>
                    <w:ins w:id="19295" w:author="phuong vu" w:date="2018-11-21T21:52:00Z"/>
                    <w:b/>
                    <w:lang w:val="en-US"/>
                  </w:rPr>
                </w:rPrChange>
              </w:rPr>
              <w:pPrChange w:id="19296" w:author="phuong vu" w:date="2018-11-30T23:11:00Z">
                <w:pPr>
                  <w:spacing w:line="360" w:lineRule="auto"/>
                  <w:jc w:val="center"/>
                </w:pPr>
              </w:pPrChange>
            </w:pPr>
            <w:ins w:id="19297" w:author="phuong vu" w:date="2018-11-21T21:52:00Z">
              <w:r w:rsidRPr="00E64310">
                <w:rPr>
                  <w:b/>
                  <w:lang w:val="en-US"/>
                  <w:rPrChange w:id="19298" w:author="phuong vu" w:date="2018-11-30T23:11:00Z">
                    <w:rPr>
                      <w:b/>
                      <w:lang w:val="en-US"/>
                    </w:rPr>
                  </w:rPrChange>
                </w:rPr>
                <w:t>STT</w:t>
              </w:r>
            </w:ins>
          </w:p>
        </w:tc>
        <w:tc>
          <w:tcPr>
            <w:tcW w:w="2120" w:type="dxa"/>
            <w:vMerge w:val="restart"/>
            <w:vAlign w:val="center"/>
          </w:tcPr>
          <w:p w14:paraId="224410AD" w14:textId="77777777" w:rsidR="00D225CD" w:rsidRPr="00E64310" w:rsidRDefault="00D225CD" w:rsidP="00E64310">
            <w:pPr>
              <w:jc w:val="center"/>
              <w:rPr>
                <w:ins w:id="19299" w:author="phuong vu" w:date="2018-11-21T21:52:00Z"/>
                <w:b/>
                <w:lang w:val="en-US"/>
                <w:rPrChange w:id="19300" w:author="phuong vu" w:date="2018-11-30T23:11:00Z">
                  <w:rPr>
                    <w:ins w:id="19301" w:author="phuong vu" w:date="2018-11-21T21:52:00Z"/>
                    <w:b/>
                    <w:lang w:val="en-US"/>
                  </w:rPr>
                </w:rPrChange>
              </w:rPr>
              <w:pPrChange w:id="19302" w:author="phuong vu" w:date="2018-11-30T23:11:00Z">
                <w:pPr>
                  <w:spacing w:line="360" w:lineRule="auto"/>
                  <w:jc w:val="center"/>
                </w:pPr>
              </w:pPrChange>
            </w:pPr>
            <w:ins w:id="19303" w:author="phuong vu" w:date="2018-11-21T21:52:00Z">
              <w:r w:rsidRPr="00E64310">
                <w:rPr>
                  <w:b/>
                  <w:lang w:val="en-US"/>
                  <w:rPrChange w:id="19304" w:author="phuong vu" w:date="2018-11-30T23:11:00Z">
                    <w:rPr>
                      <w:b/>
                      <w:lang w:val="en-US"/>
                    </w:rPr>
                  </w:rPrChange>
                </w:rPr>
                <w:t>Tên bảng/</w:t>
              </w:r>
            </w:ins>
          </w:p>
          <w:p w14:paraId="28408275" w14:textId="77777777" w:rsidR="00D225CD" w:rsidRPr="00E64310" w:rsidRDefault="00D225CD" w:rsidP="00E64310">
            <w:pPr>
              <w:jc w:val="center"/>
              <w:rPr>
                <w:ins w:id="19305" w:author="phuong vu" w:date="2018-11-21T21:52:00Z"/>
                <w:b/>
                <w:lang w:val="en-US"/>
                <w:rPrChange w:id="19306" w:author="phuong vu" w:date="2018-11-30T23:11:00Z">
                  <w:rPr>
                    <w:ins w:id="19307" w:author="phuong vu" w:date="2018-11-21T21:52:00Z"/>
                    <w:b/>
                    <w:lang w:val="en-US"/>
                  </w:rPr>
                </w:rPrChange>
              </w:rPr>
              <w:pPrChange w:id="19308" w:author="phuong vu" w:date="2018-11-30T23:11:00Z">
                <w:pPr>
                  <w:spacing w:line="360" w:lineRule="auto"/>
                  <w:jc w:val="center"/>
                </w:pPr>
              </w:pPrChange>
            </w:pPr>
            <w:ins w:id="19309" w:author="phuong vu" w:date="2018-11-21T21:52:00Z">
              <w:r w:rsidRPr="00E64310">
                <w:rPr>
                  <w:b/>
                  <w:lang w:val="en-US"/>
                  <w:rPrChange w:id="19310" w:author="phuong vu" w:date="2018-11-30T23:11:00Z">
                    <w:rPr>
                      <w:b/>
                      <w:lang w:val="en-US"/>
                    </w:rPr>
                  </w:rPrChange>
                </w:rPr>
                <w:t>Cấu trúc dữ liệu</w:t>
              </w:r>
            </w:ins>
          </w:p>
        </w:tc>
        <w:tc>
          <w:tcPr>
            <w:tcW w:w="5852" w:type="dxa"/>
            <w:gridSpan w:val="4"/>
            <w:vAlign w:val="center"/>
          </w:tcPr>
          <w:p w14:paraId="4DD99287" w14:textId="77777777" w:rsidR="00D225CD" w:rsidRPr="00E64310" w:rsidRDefault="00D225CD" w:rsidP="00E64310">
            <w:pPr>
              <w:jc w:val="center"/>
              <w:rPr>
                <w:ins w:id="19311" w:author="phuong vu" w:date="2018-11-21T21:52:00Z"/>
                <w:b/>
                <w:lang w:val="en-US"/>
                <w:rPrChange w:id="19312" w:author="phuong vu" w:date="2018-11-30T23:11:00Z">
                  <w:rPr>
                    <w:ins w:id="19313" w:author="phuong vu" w:date="2018-11-21T21:52:00Z"/>
                    <w:b/>
                    <w:lang w:val="en-US"/>
                  </w:rPr>
                </w:rPrChange>
              </w:rPr>
              <w:pPrChange w:id="19314" w:author="phuong vu" w:date="2018-11-30T23:11:00Z">
                <w:pPr>
                  <w:spacing w:line="360" w:lineRule="auto"/>
                  <w:jc w:val="center"/>
                </w:pPr>
              </w:pPrChange>
            </w:pPr>
            <w:ins w:id="19315" w:author="phuong vu" w:date="2018-11-21T21:52:00Z">
              <w:r w:rsidRPr="00E64310">
                <w:rPr>
                  <w:b/>
                  <w:lang w:val="en-US"/>
                  <w:rPrChange w:id="19316" w:author="phuong vu" w:date="2018-11-30T23:11:00Z">
                    <w:rPr>
                      <w:b/>
                      <w:lang w:val="en-US"/>
                    </w:rPr>
                  </w:rPrChange>
                </w:rPr>
                <w:t>Phương thức</w:t>
              </w:r>
            </w:ins>
          </w:p>
        </w:tc>
      </w:tr>
      <w:tr w:rsidR="00D225CD" w:rsidRPr="00920004" w14:paraId="0ADEC055" w14:textId="77777777" w:rsidTr="00565D22">
        <w:trPr>
          <w:ins w:id="19317" w:author="phuong vu" w:date="2018-11-21T21:52:00Z"/>
        </w:trPr>
        <w:tc>
          <w:tcPr>
            <w:tcW w:w="805" w:type="dxa"/>
            <w:vMerge/>
            <w:vAlign w:val="center"/>
          </w:tcPr>
          <w:p w14:paraId="0DBD164B" w14:textId="77777777" w:rsidR="00D225CD" w:rsidRPr="00E64310" w:rsidRDefault="00D225CD" w:rsidP="00E64310">
            <w:pPr>
              <w:jc w:val="center"/>
              <w:rPr>
                <w:ins w:id="19318" w:author="phuong vu" w:date="2018-11-21T21:52:00Z"/>
                <w:b/>
                <w:lang w:val="en-US"/>
                <w:rPrChange w:id="19319" w:author="phuong vu" w:date="2018-11-30T23:11:00Z">
                  <w:rPr>
                    <w:ins w:id="19320" w:author="phuong vu" w:date="2018-11-21T21:52:00Z"/>
                    <w:b/>
                    <w:lang w:val="en-US"/>
                  </w:rPr>
                </w:rPrChange>
              </w:rPr>
              <w:pPrChange w:id="19321" w:author="phuong vu" w:date="2018-11-30T23:11:00Z">
                <w:pPr>
                  <w:spacing w:line="360" w:lineRule="auto"/>
                  <w:jc w:val="center"/>
                </w:pPr>
              </w:pPrChange>
            </w:pPr>
          </w:p>
        </w:tc>
        <w:tc>
          <w:tcPr>
            <w:tcW w:w="2120" w:type="dxa"/>
            <w:vMerge/>
            <w:vAlign w:val="center"/>
          </w:tcPr>
          <w:p w14:paraId="2A0CFEC2" w14:textId="77777777" w:rsidR="00D225CD" w:rsidRPr="00E64310" w:rsidRDefault="00D225CD" w:rsidP="00E64310">
            <w:pPr>
              <w:jc w:val="center"/>
              <w:rPr>
                <w:ins w:id="19322" w:author="phuong vu" w:date="2018-11-21T21:52:00Z"/>
                <w:b/>
                <w:lang w:val="en-US"/>
                <w:rPrChange w:id="19323" w:author="phuong vu" w:date="2018-11-30T23:11:00Z">
                  <w:rPr>
                    <w:ins w:id="19324" w:author="phuong vu" w:date="2018-11-21T21:52:00Z"/>
                    <w:b/>
                    <w:lang w:val="en-US"/>
                  </w:rPr>
                </w:rPrChange>
              </w:rPr>
              <w:pPrChange w:id="19325" w:author="phuong vu" w:date="2018-11-30T23:11:00Z">
                <w:pPr>
                  <w:spacing w:line="360" w:lineRule="auto"/>
                  <w:jc w:val="center"/>
                </w:pPr>
              </w:pPrChange>
            </w:pPr>
          </w:p>
        </w:tc>
        <w:tc>
          <w:tcPr>
            <w:tcW w:w="1463" w:type="dxa"/>
            <w:vAlign w:val="center"/>
          </w:tcPr>
          <w:p w14:paraId="4F962534" w14:textId="77777777" w:rsidR="00D225CD" w:rsidRPr="00E64310" w:rsidRDefault="00D225CD" w:rsidP="00E64310">
            <w:pPr>
              <w:jc w:val="center"/>
              <w:rPr>
                <w:ins w:id="19326" w:author="phuong vu" w:date="2018-11-21T21:52:00Z"/>
                <w:b/>
                <w:lang w:val="en-US"/>
                <w:rPrChange w:id="19327" w:author="phuong vu" w:date="2018-11-30T23:11:00Z">
                  <w:rPr>
                    <w:ins w:id="19328" w:author="phuong vu" w:date="2018-11-21T21:52:00Z"/>
                    <w:b/>
                    <w:lang w:val="en-US"/>
                  </w:rPr>
                </w:rPrChange>
              </w:rPr>
              <w:pPrChange w:id="19329" w:author="phuong vu" w:date="2018-11-30T23:11:00Z">
                <w:pPr>
                  <w:spacing w:line="360" w:lineRule="auto"/>
                  <w:jc w:val="center"/>
                </w:pPr>
              </w:pPrChange>
            </w:pPr>
            <w:ins w:id="19330" w:author="phuong vu" w:date="2018-11-21T21:52:00Z">
              <w:r w:rsidRPr="00E64310">
                <w:rPr>
                  <w:b/>
                  <w:lang w:val="en-US"/>
                  <w:rPrChange w:id="19331" w:author="phuong vu" w:date="2018-11-30T23:11:00Z">
                    <w:rPr>
                      <w:b/>
                      <w:lang w:val="en-US"/>
                    </w:rPr>
                  </w:rPrChange>
                </w:rPr>
                <w:t>Thêm</w:t>
              </w:r>
            </w:ins>
          </w:p>
        </w:tc>
        <w:tc>
          <w:tcPr>
            <w:tcW w:w="1463" w:type="dxa"/>
            <w:vAlign w:val="center"/>
          </w:tcPr>
          <w:p w14:paraId="4E1E15BB" w14:textId="77777777" w:rsidR="00D225CD" w:rsidRPr="00E64310" w:rsidRDefault="00D225CD" w:rsidP="00E64310">
            <w:pPr>
              <w:jc w:val="center"/>
              <w:rPr>
                <w:ins w:id="19332" w:author="phuong vu" w:date="2018-11-21T21:52:00Z"/>
                <w:b/>
                <w:lang w:val="en-US"/>
                <w:rPrChange w:id="19333" w:author="phuong vu" w:date="2018-11-30T23:11:00Z">
                  <w:rPr>
                    <w:ins w:id="19334" w:author="phuong vu" w:date="2018-11-21T21:52:00Z"/>
                    <w:b/>
                    <w:lang w:val="en-US"/>
                  </w:rPr>
                </w:rPrChange>
              </w:rPr>
              <w:pPrChange w:id="19335" w:author="phuong vu" w:date="2018-11-30T23:11:00Z">
                <w:pPr>
                  <w:spacing w:line="360" w:lineRule="auto"/>
                  <w:jc w:val="center"/>
                </w:pPr>
              </w:pPrChange>
            </w:pPr>
            <w:ins w:id="19336" w:author="phuong vu" w:date="2018-11-21T21:52:00Z">
              <w:r w:rsidRPr="00E64310">
                <w:rPr>
                  <w:b/>
                  <w:lang w:val="en-US"/>
                  <w:rPrChange w:id="19337" w:author="phuong vu" w:date="2018-11-30T23:11:00Z">
                    <w:rPr>
                      <w:b/>
                      <w:lang w:val="en-US"/>
                    </w:rPr>
                  </w:rPrChange>
                </w:rPr>
                <w:t>Sửa</w:t>
              </w:r>
            </w:ins>
          </w:p>
        </w:tc>
        <w:tc>
          <w:tcPr>
            <w:tcW w:w="1463" w:type="dxa"/>
            <w:vAlign w:val="center"/>
          </w:tcPr>
          <w:p w14:paraId="7334789A" w14:textId="77777777" w:rsidR="00D225CD" w:rsidRPr="00E64310" w:rsidRDefault="00D225CD" w:rsidP="00E64310">
            <w:pPr>
              <w:jc w:val="center"/>
              <w:rPr>
                <w:ins w:id="19338" w:author="phuong vu" w:date="2018-11-21T21:52:00Z"/>
                <w:b/>
                <w:lang w:val="en-US"/>
                <w:rPrChange w:id="19339" w:author="phuong vu" w:date="2018-11-30T23:11:00Z">
                  <w:rPr>
                    <w:ins w:id="19340" w:author="phuong vu" w:date="2018-11-21T21:52:00Z"/>
                    <w:b/>
                    <w:lang w:val="en-US"/>
                  </w:rPr>
                </w:rPrChange>
              </w:rPr>
              <w:pPrChange w:id="19341" w:author="phuong vu" w:date="2018-11-30T23:11:00Z">
                <w:pPr>
                  <w:spacing w:line="360" w:lineRule="auto"/>
                  <w:jc w:val="center"/>
                </w:pPr>
              </w:pPrChange>
            </w:pPr>
            <w:ins w:id="19342" w:author="phuong vu" w:date="2018-11-21T21:52:00Z">
              <w:r w:rsidRPr="00E64310">
                <w:rPr>
                  <w:b/>
                  <w:lang w:val="en-US"/>
                  <w:rPrChange w:id="19343" w:author="phuong vu" w:date="2018-11-30T23:11:00Z">
                    <w:rPr>
                      <w:b/>
                      <w:lang w:val="en-US"/>
                    </w:rPr>
                  </w:rPrChange>
                </w:rPr>
                <w:t>Xóa</w:t>
              </w:r>
            </w:ins>
          </w:p>
        </w:tc>
        <w:tc>
          <w:tcPr>
            <w:tcW w:w="1463" w:type="dxa"/>
            <w:vAlign w:val="center"/>
          </w:tcPr>
          <w:p w14:paraId="3F03ABB3" w14:textId="77777777" w:rsidR="00D225CD" w:rsidRPr="00E64310" w:rsidRDefault="00D225CD" w:rsidP="00E64310">
            <w:pPr>
              <w:jc w:val="center"/>
              <w:rPr>
                <w:ins w:id="19344" w:author="phuong vu" w:date="2018-11-21T21:52:00Z"/>
                <w:b/>
                <w:lang w:val="en-US"/>
                <w:rPrChange w:id="19345" w:author="phuong vu" w:date="2018-11-30T23:11:00Z">
                  <w:rPr>
                    <w:ins w:id="19346" w:author="phuong vu" w:date="2018-11-21T21:52:00Z"/>
                    <w:b/>
                    <w:lang w:val="en-US"/>
                  </w:rPr>
                </w:rPrChange>
              </w:rPr>
              <w:pPrChange w:id="19347" w:author="phuong vu" w:date="2018-11-30T23:11:00Z">
                <w:pPr>
                  <w:spacing w:line="360" w:lineRule="auto"/>
                  <w:jc w:val="center"/>
                </w:pPr>
              </w:pPrChange>
            </w:pPr>
            <w:ins w:id="19348" w:author="phuong vu" w:date="2018-11-21T21:52:00Z">
              <w:r w:rsidRPr="00E64310">
                <w:rPr>
                  <w:b/>
                  <w:lang w:val="en-US"/>
                  <w:rPrChange w:id="19349" w:author="phuong vu" w:date="2018-11-30T23:11:00Z">
                    <w:rPr>
                      <w:b/>
                      <w:lang w:val="en-US"/>
                    </w:rPr>
                  </w:rPrChange>
                </w:rPr>
                <w:t>Truy vấn</w:t>
              </w:r>
            </w:ins>
          </w:p>
        </w:tc>
      </w:tr>
      <w:tr w:rsidR="00D225CD" w:rsidRPr="00920004" w14:paraId="5B4B02F0" w14:textId="77777777" w:rsidTr="00565D22">
        <w:trPr>
          <w:ins w:id="19350" w:author="phuong vu" w:date="2018-11-21T21:52:00Z"/>
        </w:trPr>
        <w:tc>
          <w:tcPr>
            <w:tcW w:w="805" w:type="dxa"/>
          </w:tcPr>
          <w:p w14:paraId="1E85293D" w14:textId="77777777" w:rsidR="00D225CD" w:rsidRPr="00920004" w:rsidRDefault="00D225CD" w:rsidP="00BD0851">
            <w:pPr>
              <w:spacing w:before="240" w:line="0" w:lineRule="atLeast"/>
              <w:jc w:val="center"/>
              <w:rPr>
                <w:ins w:id="19351" w:author="phuong vu" w:date="2018-11-21T21:52:00Z"/>
                <w:lang w:val="en-US"/>
                <w:rPrChange w:id="19352" w:author="phuong vu" w:date="2018-11-30T22:36:00Z">
                  <w:rPr>
                    <w:ins w:id="19353" w:author="phuong vu" w:date="2018-11-21T21:52:00Z"/>
                    <w:lang w:val="en-US"/>
                  </w:rPr>
                </w:rPrChange>
              </w:rPr>
              <w:pPrChange w:id="19354" w:author="phuong vu" w:date="2018-11-30T14:16:00Z">
                <w:pPr>
                  <w:spacing w:line="360" w:lineRule="auto"/>
                  <w:jc w:val="center"/>
                </w:pPr>
              </w:pPrChange>
            </w:pPr>
            <w:ins w:id="19355" w:author="phuong vu" w:date="2018-11-21T21:52:00Z">
              <w:r w:rsidRPr="00920004">
                <w:rPr>
                  <w:lang w:val="en-US"/>
                  <w:rPrChange w:id="19356" w:author="phuong vu" w:date="2018-11-30T22:36:00Z">
                    <w:rPr>
                      <w:lang w:val="en-US"/>
                    </w:rPr>
                  </w:rPrChange>
                </w:rPr>
                <w:lastRenderedPageBreak/>
                <w:t>1</w:t>
              </w:r>
            </w:ins>
          </w:p>
        </w:tc>
        <w:tc>
          <w:tcPr>
            <w:tcW w:w="2120" w:type="dxa"/>
          </w:tcPr>
          <w:p w14:paraId="758BD103" w14:textId="77777777" w:rsidR="00D225CD" w:rsidRPr="00920004" w:rsidRDefault="00D225CD" w:rsidP="00B7091A">
            <w:pPr>
              <w:rPr>
                <w:ins w:id="19357" w:author="phuong vu" w:date="2018-11-21T21:52:00Z"/>
                <w:lang w:val="en-US"/>
                <w:rPrChange w:id="19358" w:author="phuong vu" w:date="2018-11-30T22:36:00Z">
                  <w:rPr>
                    <w:ins w:id="19359" w:author="phuong vu" w:date="2018-11-21T21:52:00Z"/>
                    <w:lang w:val="en-US"/>
                  </w:rPr>
                </w:rPrChange>
              </w:rPr>
              <w:pPrChange w:id="19360" w:author="phuong vu" w:date="2018-11-30T23:09:00Z">
                <w:pPr>
                  <w:spacing w:line="360" w:lineRule="auto"/>
                </w:pPr>
              </w:pPrChange>
            </w:pPr>
            <w:ins w:id="19361" w:author="phuong vu" w:date="2018-11-21T21:52:00Z">
              <w:r w:rsidRPr="00920004">
                <w:rPr>
                  <w:lang w:val="en-US"/>
                  <w:rPrChange w:id="19362" w:author="phuong vu" w:date="2018-11-30T22:36:00Z">
                    <w:rPr>
                      <w:lang w:val="en-US"/>
                    </w:rPr>
                  </w:rPrChange>
                </w:rPr>
                <w:t>customer_order</w:t>
              </w:r>
            </w:ins>
          </w:p>
        </w:tc>
        <w:tc>
          <w:tcPr>
            <w:tcW w:w="1463" w:type="dxa"/>
          </w:tcPr>
          <w:p w14:paraId="0FDE67B7" w14:textId="77777777" w:rsidR="00D225CD" w:rsidRPr="00920004" w:rsidRDefault="00D225CD" w:rsidP="00BD0851">
            <w:pPr>
              <w:spacing w:before="240" w:line="0" w:lineRule="atLeast"/>
              <w:jc w:val="center"/>
              <w:rPr>
                <w:ins w:id="19363" w:author="phuong vu" w:date="2018-11-21T21:52:00Z"/>
                <w:lang w:val="en-US"/>
                <w:rPrChange w:id="19364" w:author="phuong vu" w:date="2018-11-30T22:36:00Z">
                  <w:rPr>
                    <w:ins w:id="19365" w:author="phuong vu" w:date="2018-11-21T21:52:00Z"/>
                    <w:lang w:val="en-US"/>
                  </w:rPr>
                </w:rPrChange>
              </w:rPr>
              <w:pPrChange w:id="19366" w:author="phuong vu" w:date="2018-11-30T14:16:00Z">
                <w:pPr>
                  <w:spacing w:line="360" w:lineRule="auto"/>
                  <w:jc w:val="center"/>
                </w:pPr>
              </w:pPrChange>
            </w:pPr>
          </w:p>
        </w:tc>
        <w:tc>
          <w:tcPr>
            <w:tcW w:w="1463" w:type="dxa"/>
          </w:tcPr>
          <w:p w14:paraId="623D8243" w14:textId="77777777" w:rsidR="00D225CD" w:rsidRPr="00920004" w:rsidRDefault="00D225CD" w:rsidP="00BD0851">
            <w:pPr>
              <w:spacing w:before="240" w:line="0" w:lineRule="atLeast"/>
              <w:jc w:val="center"/>
              <w:rPr>
                <w:ins w:id="19367" w:author="phuong vu" w:date="2018-11-21T21:52:00Z"/>
                <w:lang w:val="en-US"/>
                <w:rPrChange w:id="19368" w:author="phuong vu" w:date="2018-11-30T22:36:00Z">
                  <w:rPr>
                    <w:ins w:id="19369" w:author="phuong vu" w:date="2018-11-21T21:52:00Z"/>
                    <w:lang w:val="en-US"/>
                  </w:rPr>
                </w:rPrChange>
              </w:rPr>
              <w:pPrChange w:id="19370" w:author="phuong vu" w:date="2018-11-30T14:16:00Z">
                <w:pPr>
                  <w:spacing w:line="360" w:lineRule="auto"/>
                  <w:jc w:val="center"/>
                </w:pPr>
              </w:pPrChange>
            </w:pPr>
            <w:ins w:id="19371" w:author="phuong vu" w:date="2018-11-21T21:52:00Z">
              <w:r w:rsidRPr="00920004">
                <w:rPr>
                  <w:lang w:val="en-US"/>
                  <w:rPrChange w:id="19372" w:author="phuong vu" w:date="2018-11-30T22:36:00Z">
                    <w:rPr>
                      <w:lang w:val="en-US"/>
                    </w:rPr>
                  </w:rPrChange>
                </w:rPr>
                <w:t>X</w:t>
              </w:r>
            </w:ins>
          </w:p>
        </w:tc>
        <w:tc>
          <w:tcPr>
            <w:tcW w:w="1463" w:type="dxa"/>
          </w:tcPr>
          <w:p w14:paraId="6CBB39AD" w14:textId="77777777" w:rsidR="00D225CD" w:rsidRPr="00920004" w:rsidRDefault="00D225CD" w:rsidP="00BD0851">
            <w:pPr>
              <w:spacing w:before="240" w:line="0" w:lineRule="atLeast"/>
              <w:jc w:val="center"/>
              <w:rPr>
                <w:ins w:id="19373" w:author="phuong vu" w:date="2018-11-21T21:52:00Z"/>
                <w:lang w:val="en-US"/>
                <w:rPrChange w:id="19374" w:author="phuong vu" w:date="2018-11-30T22:36:00Z">
                  <w:rPr>
                    <w:ins w:id="19375" w:author="phuong vu" w:date="2018-11-21T21:52:00Z"/>
                    <w:lang w:val="en-US"/>
                  </w:rPr>
                </w:rPrChange>
              </w:rPr>
              <w:pPrChange w:id="19376" w:author="phuong vu" w:date="2018-11-30T14:16:00Z">
                <w:pPr>
                  <w:spacing w:line="360" w:lineRule="auto"/>
                  <w:jc w:val="center"/>
                </w:pPr>
              </w:pPrChange>
            </w:pPr>
          </w:p>
        </w:tc>
        <w:tc>
          <w:tcPr>
            <w:tcW w:w="1463" w:type="dxa"/>
          </w:tcPr>
          <w:p w14:paraId="65A08CEB" w14:textId="77777777" w:rsidR="00D225CD" w:rsidRPr="00920004" w:rsidRDefault="00D225CD" w:rsidP="00BD0851">
            <w:pPr>
              <w:spacing w:before="240" w:line="0" w:lineRule="atLeast"/>
              <w:jc w:val="center"/>
              <w:rPr>
                <w:ins w:id="19377" w:author="phuong vu" w:date="2018-11-21T21:52:00Z"/>
                <w:lang w:val="en-US"/>
                <w:rPrChange w:id="19378" w:author="phuong vu" w:date="2018-11-30T22:36:00Z">
                  <w:rPr>
                    <w:ins w:id="19379" w:author="phuong vu" w:date="2018-11-21T21:52:00Z"/>
                    <w:lang w:val="en-US"/>
                  </w:rPr>
                </w:rPrChange>
              </w:rPr>
              <w:pPrChange w:id="19380" w:author="phuong vu" w:date="2018-11-30T14:16:00Z">
                <w:pPr>
                  <w:jc w:val="center"/>
                </w:pPr>
              </w:pPrChange>
            </w:pPr>
            <w:ins w:id="19381" w:author="phuong vu" w:date="2018-11-21T21:52:00Z">
              <w:r w:rsidRPr="00920004">
                <w:rPr>
                  <w:lang w:val="en-US"/>
                  <w:rPrChange w:id="19382" w:author="phuong vu" w:date="2018-11-30T22:36:00Z">
                    <w:rPr>
                      <w:lang w:val="en-US"/>
                    </w:rPr>
                  </w:rPrChange>
                </w:rPr>
                <w:t>X</w:t>
              </w:r>
            </w:ins>
          </w:p>
        </w:tc>
      </w:tr>
      <w:tr w:rsidR="00D225CD" w:rsidRPr="00920004" w14:paraId="2D519A6D" w14:textId="77777777" w:rsidTr="00565D22">
        <w:trPr>
          <w:ins w:id="19383" w:author="phuong vu" w:date="2018-11-21T21:52:00Z"/>
        </w:trPr>
        <w:tc>
          <w:tcPr>
            <w:tcW w:w="805" w:type="dxa"/>
          </w:tcPr>
          <w:p w14:paraId="67BC9CC8" w14:textId="77777777" w:rsidR="00D225CD" w:rsidRPr="00920004" w:rsidRDefault="00D225CD" w:rsidP="00BD0851">
            <w:pPr>
              <w:spacing w:before="240" w:line="0" w:lineRule="atLeast"/>
              <w:jc w:val="center"/>
              <w:rPr>
                <w:ins w:id="19384" w:author="phuong vu" w:date="2018-11-21T21:52:00Z"/>
                <w:lang w:val="en-US"/>
                <w:rPrChange w:id="19385" w:author="phuong vu" w:date="2018-11-30T22:36:00Z">
                  <w:rPr>
                    <w:ins w:id="19386" w:author="phuong vu" w:date="2018-11-21T21:52:00Z"/>
                    <w:lang w:val="en-US"/>
                  </w:rPr>
                </w:rPrChange>
              </w:rPr>
              <w:pPrChange w:id="19387" w:author="phuong vu" w:date="2018-11-30T14:16:00Z">
                <w:pPr>
                  <w:spacing w:line="360" w:lineRule="auto"/>
                  <w:jc w:val="center"/>
                </w:pPr>
              </w:pPrChange>
            </w:pPr>
            <w:ins w:id="19388" w:author="phuong vu" w:date="2018-11-21T21:52:00Z">
              <w:r w:rsidRPr="00920004">
                <w:rPr>
                  <w:lang w:val="en-US"/>
                  <w:rPrChange w:id="19389" w:author="phuong vu" w:date="2018-11-30T22:36:00Z">
                    <w:rPr>
                      <w:lang w:val="en-US"/>
                    </w:rPr>
                  </w:rPrChange>
                </w:rPr>
                <w:t>2</w:t>
              </w:r>
            </w:ins>
          </w:p>
        </w:tc>
        <w:tc>
          <w:tcPr>
            <w:tcW w:w="2120" w:type="dxa"/>
          </w:tcPr>
          <w:p w14:paraId="49D79E90" w14:textId="77777777" w:rsidR="00D225CD" w:rsidRPr="00920004" w:rsidRDefault="00D225CD" w:rsidP="00B7091A">
            <w:pPr>
              <w:rPr>
                <w:ins w:id="19390" w:author="phuong vu" w:date="2018-11-21T21:52:00Z"/>
                <w:lang w:val="en-US"/>
                <w:rPrChange w:id="19391" w:author="phuong vu" w:date="2018-11-30T22:36:00Z">
                  <w:rPr>
                    <w:ins w:id="19392" w:author="phuong vu" w:date="2018-11-21T21:52:00Z"/>
                    <w:lang w:val="en-US"/>
                  </w:rPr>
                </w:rPrChange>
              </w:rPr>
              <w:pPrChange w:id="19393" w:author="phuong vu" w:date="2018-11-30T23:09:00Z">
                <w:pPr>
                  <w:spacing w:line="360" w:lineRule="auto"/>
                </w:pPr>
              </w:pPrChange>
            </w:pPr>
            <w:ins w:id="19394" w:author="phuong vu" w:date="2018-11-21T21:52:00Z">
              <w:r w:rsidRPr="00920004">
                <w:rPr>
                  <w:lang w:val="en-US"/>
                  <w:rPrChange w:id="19395" w:author="phuong vu" w:date="2018-11-30T22:36:00Z">
                    <w:rPr>
                      <w:lang w:val="en-US"/>
                    </w:rPr>
                  </w:rPrChange>
                </w:rPr>
                <w:t>receipt</w:t>
              </w:r>
            </w:ins>
          </w:p>
        </w:tc>
        <w:tc>
          <w:tcPr>
            <w:tcW w:w="1463" w:type="dxa"/>
          </w:tcPr>
          <w:p w14:paraId="6FEAE874" w14:textId="77777777" w:rsidR="00D225CD" w:rsidRPr="00920004" w:rsidRDefault="00D225CD" w:rsidP="00BD0851">
            <w:pPr>
              <w:spacing w:before="240" w:line="0" w:lineRule="atLeast"/>
              <w:jc w:val="center"/>
              <w:rPr>
                <w:ins w:id="19396" w:author="phuong vu" w:date="2018-11-21T21:52:00Z"/>
                <w:lang w:val="en-US"/>
                <w:rPrChange w:id="19397" w:author="phuong vu" w:date="2018-11-30T22:36:00Z">
                  <w:rPr>
                    <w:ins w:id="19398" w:author="phuong vu" w:date="2018-11-21T21:52:00Z"/>
                    <w:lang w:val="en-US"/>
                  </w:rPr>
                </w:rPrChange>
              </w:rPr>
              <w:pPrChange w:id="19399" w:author="phuong vu" w:date="2018-11-30T14:16:00Z">
                <w:pPr>
                  <w:spacing w:line="360" w:lineRule="auto"/>
                  <w:jc w:val="center"/>
                </w:pPr>
              </w:pPrChange>
            </w:pPr>
          </w:p>
        </w:tc>
        <w:tc>
          <w:tcPr>
            <w:tcW w:w="1463" w:type="dxa"/>
          </w:tcPr>
          <w:p w14:paraId="21E4AACB" w14:textId="77777777" w:rsidR="00D225CD" w:rsidRPr="00920004" w:rsidRDefault="00D225CD" w:rsidP="00BD0851">
            <w:pPr>
              <w:spacing w:before="240" w:line="0" w:lineRule="atLeast"/>
              <w:jc w:val="center"/>
              <w:rPr>
                <w:ins w:id="19400" w:author="phuong vu" w:date="2018-11-21T21:52:00Z"/>
                <w:lang w:val="en-US"/>
                <w:rPrChange w:id="19401" w:author="phuong vu" w:date="2018-11-30T22:36:00Z">
                  <w:rPr>
                    <w:ins w:id="19402" w:author="phuong vu" w:date="2018-11-21T21:52:00Z"/>
                    <w:lang w:val="en-US"/>
                  </w:rPr>
                </w:rPrChange>
              </w:rPr>
              <w:pPrChange w:id="19403" w:author="phuong vu" w:date="2018-11-30T14:16:00Z">
                <w:pPr>
                  <w:spacing w:line="360" w:lineRule="auto"/>
                  <w:jc w:val="center"/>
                </w:pPr>
              </w:pPrChange>
            </w:pPr>
            <w:ins w:id="19404" w:author="phuong vu" w:date="2018-11-21T21:52:00Z">
              <w:r w:rsidRPr="00920004">
                <w:rPr>
                  <w:lang w:val="en-US"/>
                  <w:rPrChange w:id="19405" w:author="phuong vu" w:date="2018-11-30T22:36:00Z">
                    <w:rPr>
                      <w:lang w:val="en-US"/>
                    </w:rPr>
                  </w:rPrChange>
                </w:rPr>
                <w:t>X</w:t>
              </w:r>
            </w:ins>
          </w:p>
        </w:tc>
        <w:tc>
          <w:tcPr>
            <w:tcW w:w="1463" w:type="dxa"/>
          </w:tcPr>
          <w:p w14:paraId="5C7902F0" w14:textId="77777777" w:rsidR="00D225CD" w:rsidRPr="00920004" w:rsidRDefault="00D225CD" w:rsidP="00BD0851">
            <w:pPr>
              <w:spacing w:before="240" w:line="0" w:lineRule="atLeast"/>
              <w:jc w:val="center"/>
              <w:rPr>
                <w:ins w:id="19406" w:author="phuong vu" w:date="2018-11-21T21:52:00Z"/>
                <w:lang w:val="en-US"/>
                <w:rPrChange w:id="19407" w:author="phuong vu" w:date="2018-11-30T22:36:00Z">
                  <w:rPr>
                    <w:ins w:id="19408" w:author="phuong vu" w:date="2018-11-21T21:52:00Z"/>
                    <w:lang w:val="en-US"/>
                  </w:rPr>
                </w:rPrChange>
              </w:rPr>
              <w:pPrChange w:id="19409" w:author="phuong vu" w:date="2018-11-30T14:16:00Z">
                <w:pPr>
                  <w:spacing w:line="360" w:lineRule="auto"/>
                  <w:jc w:val="center"/>
                </w:pPr>
              </w:pPrChange>
            </w:pPr>
          </w:p>
        </w:tc>
        <w:tc>
          <w:tcPr>
            <w:tcW w:w="1463" w:type="dxa"/>
          </w:tcPr>
          <w:p w14:paraId="29729F2F" w14:textId="77777777" w:rsidR="00D225CD" w:rsidRPr="00920004" w:rsidRDefault="00D225CD" w:rsidP="00BD0851">
            <w:pPr>
              <w:spacing w:before="240" w:line="0" w:lineRule="atLeast"/>
              <w:jc w:val="center"/>
              <w:rPr>
                <w:ins w:id="19410" w:author="phuong vu" w:date="2018-11-21T21:52:00Z"/>
                <w:lang w:val="en-US"/>
                <w:rPrChange w:id="19411" w:author="phuong vu" w:date="2018-11-30T22:36:00Z">
                  <w:rPr>
                    <w:ins w:id="19412" w:author="phuong vu" w:date="2018-11-21T21:52:00Z"/>
                    <w:lang w:val="en-US"/>
                  </w:rPr>
                </w:rPrChange>
              </w:rPr>
              <w:pPrChange w:id="19413" w:author="phuong vu" w:date="2018-11-30T14:16:00Z">
                <w:pPr>
                  <w:jc w:val="center"/>
                </w:pPr>
              </w:pPrChange>
            </w:pPr>
            <w:ins w:id="19414" w:author="phuong vu" w:date="2018-11-21T21:52:00Z">
              <w:r w:rsidRPr="00920004">
                <w:rPr>
                  <w:lang w:val="en-US"/>
                  <w:rPrChange w:id="19415" w:author="phuong vu" w:date="2018-11-30T22:36:00Z">
                    <w:rPr>
                      <w:lang w:val="en-US"/>
                    </w:rPr>
                  </w:rPrChange>
                </w:rPr>
                <w:t>X</w:t>
              </w:r>
            </w:ins>
          </w:p>
        </w:tc>
      </w:tr>
      <w:tr w:rsidR="00D225CD" w:rsidRPr="00920004" w14:paraId="6C6E9384" w14:textId="77777777" w:rsidTr="00565D22">
        <w:trPr>
          <w:ins w:id="19416" w:author="phuong vu" w:date="2018-11-21T21:52:00Z"/>
        </w:trPr>
        <w:tc>
          <w:tcPr>
            <w:tcW w:w="805" w:type="dxa"/>
          </w:tcPr>
          <w:p w14:paraId="2E9E24F6" w14:textId="77777777" w:rsidR="00D225CD" w:rsidRPr="00920004" w:rsidRDefault="00D225CD" w:rsidP="00BD0851">
            <w:pPr>
              <w:spacing w:before="240" w:line="0" w:lineRule="atLeast"/>
              <w:jc w:val="center"/>
              <w:rPr>
                <w:ins w:id="19417" w:author="phuong vu" w:date="2018-11-21T21:52:00Z"/>
                <w:lang w:val="en-US"/>
                <w:rPrChange w:id="19418" w:author="phuong vu" w:date="2018-11-30T22:36:00Z">
                  <w:rPr>
                    <w:ins w:id="19419" w:author="phuong vu" w:date="2018-11-21T21:52:00Z"/>
                    <w:lang w:val="en-US"/>
                  </w:rPr>
                </w:rPrChange>
              </w:rPr>
              <w:pPrChange w:id="19420" w:author="phuong vu" w:date="2018-11-30T14:16:00Z">
                <w:pPr>
                  <w:spacing w:line="360" w:lineRule="auto"/>
                  <w:jc w:val="center"/>
                </w:pPr>
              </w:pPrChange>
            </w:pPr>
            <w:ins w:id="19421" w:author="phuong vu" w:date="2018-11-21T21:52:00Z">
              <w:r w:rsidRPr="00920004">
                <w:rPr>
                  <w:lang w:val="en-US"/>
                  <w:rPrChange w:id="19422" w:author="phuong vu" w:date="2018-11-30T22:36:00Z">
                    <w:rPr>
                      <w:lang w:val="en-US"/>
                    </w:rPr>
                  </w:rPrChange>
                </w:rPr>
                <w:t>3</w:t>
              </w:r>
            </w:ins>
          </w:p>
        </w:tc>
        <w:tc>
          <w:tcPr>
            <w:tcW w:w="2120" w:type="dxa"/>
          </w:tcPr>
          <w:p w14:paraId="03FCB149" w14:textId="77777777" w:rsidR="00D225CD" w:rsidRPr="00920004" w:rsidRDefault="00D225CD" w:rsidP="00B7091A">
            <w:pPr>
              <w:rPr>
                <w:ins w:id="19423" w:author="phuong vu" w:date="2018-11-21T21:52:00Z"/>
                <w:lang w:val="en-US"/>
                <w:rPrChange w:id="19424" w:author="phuong vu" w:date="2018-11-30T22:36:00Z">
                  <w:rPr>
                    <w:ins w:id="19425" w:author="phuong vu" w:date="2018-11-21T21:52:00Z"/>
                    <w:lang w:val="en-US"/>
                  </w:rPr>
                </w:rPrChange>
              </w:rPr>
              <w:pPrChange w:id="19426" w:author="phuong vu" w:date="2018-11-30T23:09:00Z">
                <w:pPr>
                  <w:spacing w:line="360" w:lineRule="auto"/>
                </w:pPr>
              </w:pPrChange>
            </w:pPr>
            <w:ins w:id="19427" w:author="phuong vu" w:date="2018-11-21T21:52:00Z">
              <w:r w:rsidRPr="00920004">
                <w:rPr>
                  <w:lang w:val="en-US"/>
                  <w:rPrChange w:id="19428" w:author="phuong vu" w:date="2018-11-30T22:36:00Z">
                    <w:rPr>
                      <w:lang w:val="en-US"/>
                    </w:rPr>
                  </w:rPrChange>
                </w:rPr>
                <w:t>receipt_detail</w:t>
              </w:r>
            </w:ins>
          </w:p>
        </w:tc>
        <w:tc>
          <w:tcPr>
            <w:tcW w:w="1463" w:type="dxa"/>
          </w:tcPr>
          <w:p w14:paraId="1029EEAD" w14:textId="77777777" w:rsidR="00D225CD" w:rsidRPr="00920004" w:rsidRDefault="00D225CD" w:rsidP="00BD0851">
            <w:pPr>
              <w:spacing w:before="240" w:line="0" w:lineRule="atLeast"/>
              <w:jc w:val="center"/>
              <w:rPr>
                <w:ins w:id="19429" w:author="phuong vu" w:date="2018-11-21T21:52:00Z"/>
                <w:lang w:val="en-US"/>
                <w:rPrChange w:id="19430" w:author="phuong vu" w:date="2018-11-30T22:36:00Z">
                  <w:rPr>
                    <w:ins w:id="19431" w:author="phuong vu" w:date="2018-11-21T21:52:00Z"/>
                    <w:lang w:val="en-US"/>
                  </w:rPr>
                </w:rPrChange>
              </w:rPr>
              <w:pPrChange w:id="19432" w:author="phuong vu" w:date="2018-11-30T14:16:00Z">
                <w:pPr>
                  <w:spacing w:line="360" w:lineRule="auto"/>
                  <w:jc w:val="center"/>
                </w:pPr>
              </w:pPrChange>
            </w:pPr>
          </w:p>
        </w:tc>
        <w:tc>
          <w:tcPr>
            <w:tcW w:w="1463" w:type="dxa"/>
          </w:tcPr>
          <w:p w14:paraId="33B61C52" w14:textId="77777777" w:rsidR="00D225CD" w:rsidRPr="00920004" w:rsidRDefault="00D225CD" w:rsidP="00BD0851">
            <w:pPr>
              <w:spacing w:before="240" w:line="0" w:lineRule="atLeast"/>
              <w:jc w:val="center"/>
              <w:rPr>
                <w:ins w:id="19433" w:author="phuong vu" w:date="2018-11-21T21:52:00Z"/>
                <w:lang w:val="en-US"/>
                <w:rPrChange w:id="19434" w:author="phuong vu" w:date="2018-11-30T22:36:00Z">
                  <w:rPr>
                    <w:ins w:id="19435" w:author="phuong vu" w:date="2018-11-21T21:52:00Z"/>
                    <w:lang w:val="en-US"/>
                  </w:rPr>
                </w:rPrChange>
              </w:rPr>
              <w:pPrChange w:id="19436" w:author="phuong vu" w:date="2018-11-30T14:16:00Z">
                <w:pPr>
                  <w:spacing w:line="360" w:lineRule="auto"/>
                  <w:jc w:val="center"/>
                </w:pPr>
              </w:pPrChange>
            </w:pPr>
          </w:p>
        </w:tc>
        <w:tc>
          <w:tcPr>
            <w:tcW w:w="1463" w:type="dxa"/>
          </w:tcPr>
          <w:p w14:paraId="6C69357A" w14:textId="77777777" w:rsidR="00D225CD" w:rsidRPr="00920004" w:rsidRDefault="00D225CD" w:rsidP="00BD0851">
            <w:pPr>
              <w:spacing w:before="240" w:line="0" w:lineRule="atLeast"/>
              <w:jc w:val="center"/>
              <w:rPr>
                <w:ins w:id="19437" w:author="phuong vu" w:date="2018-11-21T21:52:00Z"/>
                <w:lang w:val="en-US"/>
                <w:rPrChange w:id="19438" w:author="phuong vu" w:date="2018-11-30T22:36:00Z">
                  <w:rPr>
                    <w:ins w:id="19439" w:author="phuong vu" w:date="2018-11-21T21:52:00Z"/>
                    <w:lang w:val="en-US"/>
                  </w:rPr>
                </w:rPrChange>
              </w:rPr>
              <w:pPrChange w:id="19440" w:author="phuong vu" w:date="2018-11-30T14:16:00Z">
                <w:pPr>
                  <w:spacing w:line="360" w:lineRule="auto"/>
                  <w:jc w:val="center"/>
                </w:pPr>
              </w:pPrChange>
            </w:pPr>
          </w:p>
        </w:tc>
        <w:tc>
          <w:tcPr>
            <w:tcW w:w="1463" w:type="dxa"/>
          </w:tcPr>
          <w:p w14:paraId="1B35724C" w14:textId="77777777" w:rsidR="00D225CD" w:rsidRPr="00920004" w:rsidRDefault="00D225CD" w:rsidP="00BD0851">
            <w:pPr>
              <w:spacing w:before="240" w:line="0" w:lineRule="atLeast"/>
              <w:jc w:val="center"/>
              <w:rPr>
                <w:ins w:id="19441" w:author="phuong vu" w:date="2018-11-21T21:52:00Z"/>
                <w:lang w:val="en-US"/>
                <w:rPrChange w:id="19442" w:author="phuong vu" w:date="2018-11-30T22:36:00Z">
                  <w:rPr>
                    <w:ins w:id="19443" w:author="phuong vu" w:date="2018-11-21T21:52:00Z"/>
                    <w:lang w:val="en-US"/>
                  </w:rPr>
                </w:rPrChange>
              </w:rPr>
              <w:pPrChange w:id="19444" w:author="phuong vu" w:date="2018-11-30T14:16:00Z">
                <w:pPr>
                  <w:jc w:val="center"/>
                </w:pPr>
              </w:pPrChange>
            </w:pPr>
            <w:ins w:id="19445" w:author="phuong vu" w:date="2018-11-21T21:52:00Z">
              <w:r w:rsidRPr="00920004">
                <w:rPr>
                  <w:lang w:val="en-US"/>
                  <w:rPrChange w:id="19446" w:author="phuong vu" w:date="2018-11-30T22:36:00Z">
                    <w:rPr>
                      <w:lang w:val="en-US"/>
                    </w:rPr>
                  </w:rPrChange>
                </w:rPr>
                <w:t>X</w:t>
              </w:r>
            </w:ins>
          </w:p>
        </w:tc>
      </w:tr>
      <w:tr w:rsidR="00D225CD" w:rsidRPr="00920004" w14:paraId="0AE6B94C" w14:textId="77777777" w:rsidTr="00565D22">
        <w:trPr>
          <w:ins w:id="19447" w:author="phuong vu" w:date="2018-11-21T21:52:00Z"/>
        </w:trPr>
        <w:tc>
          <w:tcPr>
            <w:tcW w:w="805" w:type="dxa"/>
          </w:tcPr>
          <w:p w14:paraId="691E1AD9" w14:textId="77777777" w:rsidR="00D225CD" w:rsidRPr="00920004" w:rsidRDefault="00D225CD" w:rsidP="00BD0851">
            <w:pPr>
              <w:spacing w:before="240" w:line="0" w:lineRule="atLeast"/>
              <w:jc w:val="center"/>
              <w:rPr>
                <w:ins w:id="19448" w:author="phuong vu" w:date="2018-11-21T21:52:00Z"/>
                <w:lang w:val="en-US"/>
                <w:rPrChange w:id="19449" w:author="phuong vu" w:date="2018-11-30T22:36:00Z">
                  <w:rPr>
                    <w:ins w:id="19450" w:author="phuong vu" w:date="2018-11-21T21:52:00Z"/>
                    <w:lang w:val="en-US"/>
                  </w:rPr>
                </w:rPrChange>
              </w:rPr>
              <w:pPrChange w:id="19451" w:author="phuong vu" w:date="2018-11-30T14:16:00Z">
                <w:pPr>
                  <w:spacing w:line="360" w:lineRule="auto"/>
                  <w:jc w:val="center"/>
                </w:pPr>
              </w:pPrChange>
            </w:pPr>
            <w:ins w:id="19452" w:author="phuong vu" w:date="2018-11-21T21:52:00Z">
              <w:r w:rsidRPr="00920004">
                <w:rPr>
                  <w:lang w:val="en-US"/>
                  <w:rPrChange w:id="19453" w:author="phuong vu" w:date="2018-11-30T22:36:00Z">
                    <w:rPr>
                      <w:lang w:val="en-US"/>
                    </w:rPr>
                  </w:rPrChange>
                </w:rPr>
                <w:t>4</w:t>
              </w:r>
            </w:ins>
          </w:p>
        </w:tc>
        <w:tc>
          <w:tcPr>
            <w:tcW w:w="2120" w:type="dxa"/>
          </w:tcPr>
          <w:p w14:paraId="42F8E640" w14:textId="77777777" w:rsidR="00D225CD" w:rsidRPr="00920004" w:rsidRDefault="00D225CD" w:rsidP="00B7091A">
            <w:pPr>
              <w:rPr>
                <w:ins w:id="19454" w:author="phuong vu" w:date="2018-11-21T21:52:00Z"/>
                <w:lang w:val="en-US"/>
                <w:rPrChange w:id="19455" w:author="phuong vu" w:date="2018-11-30T22:36:00Z">
                  <w:rPr>
                    <w:ins w:id="19456" w:author="phuong vu" w:date="2018-11-21T21:52:00Z"/>
                    <w:lang w:val="en-US"/>
                  </w:rPr>
                </w:rPrChange>
              </w:rPr>
              <w:pPrChange w:id="19457" w:author="phuong vu" w:date="2018-11-30T23:09:00Z">
                <w:pPr>
                  <w:spacing w:line="360" w:lineRule="auto"/>
                </w:pPr>
              </w:pPrChange>
            </w:pPr>
            <w:ins w:id="19458" w:author="phuong vu" w:date="2018-11-21T21:52:00Z">
              <w:r w:rsidRPr="00920004">
                <w:rPr>
                  <w:lang w:val="en-US"/>
                  <w:rPrChange w:id="19459" w:author="phuong vu" w:date="2018-11-30T22:36:00Z">
                    <w:rPr>
                      <w:lang w:val="en-US"/>
                    </w:rPr>
                  </w:rPrChange>
                </w:rPr>
                <w:t>bill</w:t>
              </w:r>
            </w:ins>
          </w:p>
        </w:tc>
        <w:tc>
          <w:tcPr>
            <w:tcW w:w="1463" w:type="dxa"/>
          </w:tcPr>
          <w:p w14:paraId="61A602E9" w14:textId="77777777" w:rsidR="00D225CD" w:rsidRPr="00920004" w:rsidRDefault="00D225CD" w:rsidP="00BD0851">
            <w:pPr>
              <w:spacing w:before="240" w:line="0" w:lineRule="atLeast"/>
              <w:jc w:val="center"/>
              <w:rPr>
                <w:ins w:id="19460" w:author="phuong vu" w:date="2018-11-21T21:52:00Z"/>
                <w:lang w:val="en-US"/>
                <w:rPrChange w:id="19461" w:author="phuong vu" w:date="2018-11-30T22:36:00Z">
                  <w:rPr>
                    <w:ins w:id="19462" w:author="phuong vu" w:date="2018-11-21T21:52:00Z"/>
                    <w:lang w:val="en-US"/>
                  </w:rPr>
                </w:rPrChange>
              </w:rPr>
              <w:pPrChange w:id="19463" w:author="phuong vu" w:date="2018-11-30T14:16:00Z">
                <w:pPr>
                  <w:spacing w:line="360" w:lineRule="auto"/>
                  <w:jc w:val="center"/>
                </w:pPr>
              </w:pPrChange>
            </w:pPr>
            <w:ins w:id="19464" w:author="phuong vu" w:date="2018-11-21T21:52:00Z">
              <w:r w:rsidRPr="00920004">
                <w:rPr>
                  <w:lang w:val="en-US"/>
                  <w:rPrChange w:id="19465" w:author="phuong vu" w:date="2018-11-30T22:36:00Z">
                    <w:rPr>
                      <w:lang w:val="en-US"/>
                    </w:rPr>
                  </w:rPrChange>
                </w:rPr>
                <w:t>X</w:t>
              </w:r>
            </w:ins>
          </w:p>
        </w:tc>
        <w:tc>
          <w:tcPr>
            <w:tcW w:w="1463" w:type="dxa"/>
          </w:tcPr>
          <w:p w14:paraId="38CA806F" w14:textId="77777777" w:rsidR="00D225CD" w:rsidRPr="00920004" w:rsidRDefault="00D225CD" w:rsidP="00BD0851">
            <w:pPr>
              <w:spacing w:before="240" w:line="0" w:lineRule="atLeast"/>
              <w:jc w:val="center"/>
              <w:rPr>
                <w:ins w:id="19466" w:author="phuong vu" w:date="2018-11-21T21:52:00Z"/>
                <w:lang w:val="en-US"/>
                <w:rPrChange w:id="19467" w:author="phuong vu" w:date="2018-11-30T22:36:00Z">
                  <w:rPr>
                    <w:ins w:id="19468" w:author="phuong vu" w:date="2018-11-21T21:52:00Z"/>
                    <w:lang w:val="en-US"/>
                  </w:rPr>
                </w:rPrChange>
              </w:rPr>
              <w:pPrChange w:id="19469" w:author="phuong vu" w:date="2018-11-30T14:16:00Z">
                <w:pPr>
                  <w:spacing w:line="360" w:lineRule="auto"/>
                  <w:jc w:val="center"/>
                </w:pPr>
              </w:pPrChange>
            </w:pPr>
          </w:p>
        </w:tc>
        <w:tc>
          <w:tcPr>
            <w:tcW w:w="1463" w:type="dxa"/>
          </w:tcPr>
          <w:p w14:paraId="4BADE95B" w14:textId="77777777" w:rsidR="00D225CD" w:rsidRPr="00920004" w:rsidRDefault="00D225CD" w:rsidP="00BD0851">
            <w:pPr>
              <w:spacing w:before="240" w:line="0" w:lineRule="atLeast"/>
              <w:jc w:val="center"/>
              <w:rPr>
                <w:ins w:id="19470" w:author="phuong vu" w:date="2018-11-21T21:52:00Z"/>
                <w:lang w:val="en-US"/>
                <w:rPrChange w:id="19471" w:author="phuong vu" w:date="2018-11-30T22:36:00Z">
                  <w:rPr>
                    <w:ins w:id="19472" w:author="phuong vu" w:date="2018-11-21T21:52:00Z"/>
                    <w:lang w:val="en-US"/>
                  </w:rPr>
                </w:rPrChange>
              </w:rPr>
              <w:pPrChange w:id="19473" w:author="phuong vu" w:date="2018-11-30T14:16:00Z">
                <w:pPr>
                  <w:spacing w:line="360" w:lineRule="auto"/>
                  <w:jc w:val="center"/>
                </w:pPr>
              </w:pPrChange>
            </w:pPr>
          </w:p>
        </w:tc>
        <w:tc>
          <w:tcPr>
            <w:tcW w:w="1463" w:type="dxa"/>
          </w:tcPr>
          <w:p w14:paraId="69DE2963" w14:textId="77777777" w:rsidR="00D225CD" w:rsidRPr="00920004" w:rsidRDefault="00D225CD" w:rsidP="00BD0851">
            <w:pPr>
              <w:spacing w:before="240" w:line="0" w:lineRule="atLeast"/>
              <w:jc w:val="center"/>
              <w:rPr>
                <w:ins w:id="19474" w:author="phuong vu" w:date="2018-11-21T21:52:00Z"/>
                <w:lang w:val="en-US"/>
                <w:rPrChange w:id="19475" w:author="phuong vu" w:date="2018-11-30T22:36:00Z">
                  <w:rPr>
                    <w:ins w:id="19476" w:author="phuong vu" w:date="2018-11-21T21:52:00Z"/>
                    <w:lang w:val="en-US"/>
                  </w:rPr>
                </w:rPrChange>
              </w:rPr>
              <w:pPrChange w:id="19477" w:author="phuong vu" w:date="2018-11-30T14:16:00Z">
                <w:pPr>
                  <w:jc w:val="center"/>
                </w:pPr>
              </w:pPrChange>
            </w:pPr>
          </w:p>
        </w:tc>
      </w:tr>
      <w:tr w:rsidR="00D225CD" w:rsidRPr="00920004" w14:paraId="19E43A23" w14:textId="77777777" w:rsidTr="00565D22">
        <w:trPr>
          <w:ins w:id="19478" w:author="phuong vu" w:date="2018-11-21T21:52:00Z"/>
        </w:trPr>
        <w:tc>
          <w:tcPr>
            <w:tcW w:w="805" w:type="dxa"/>
          </w:tcPr>
          <w:p w14:paraId="505F5587" w14:textId="77777777" w:rsidR="00D225CD" w:rsidRPr="00920004" w:rsidRDefault="00D225CD" w:rsidP="00BD0851">
            <w:pPr>
              <w:spacing w:before="240" w:line="0" w:lineRule="atLeast"/>
              <w:jc w:val="center"/>
              <w:rPr>
                <w:ins w:id="19479" w:author="phuong vu" w:date="2018-11-21T21:52:00Z"/>
                <w:lang w:val="en-US"/>
                <w:rPrChange w:id="19480" w:author="phuong vu" w:date="2018-11-30T22:36:00Z">
                  <w:rPr>
                    <w:ins w:id="19481" w:author="phuong vu" w:date="2018-11-21T21:52:00Z"/>
                    <w:lang w:val="en-US"/>
                  </w:rPr>
                </w:rPrChange>
              </w:rPr>
              <w:pPrChange w:id="19482" w:author="phuong vu" w:date="2018-11-30T14:16:00Z">
                <w:pPr>
                  <w:spacing w:line="360" w:lineRule="auto"/>
                  <w:jc w:val="center"/>
                </w:pPr>
              </w:pPrChange>
            </w:pPr>
            <w:ins w:id="19483" w:author="phuong vu" w:date="2018-11-21T21:52:00Z">
              <w:r w:rsidRPr="00920004">
                <w:rPr>
                  <w:lang w:val="en-US"/>
                  <w:rPrChange w:id="19484" w:author="phuong vu" w:date="2018-11-30T22:36:00Z">
                    <w:rPr>
                      <w:lang w:val="en-US"/>
                    </w:rPr>
                  </w:rPrChange>
                </w:rPr>
                <w:t>5</w:t>
              </w:r>
            </w:ins>
          </w:p>
        </w:tc>
        <w:tc>
          <w:tcPr>
            <w:tcW w:w="2120" w:type="dxa"/>
          </w:tcPr>
          <w:p w14:paraId="7460E95E" w14:textId="77777777" w:rsidR="00D225CD" w:rsidRPr="00920004" w:rsidRDefault="00D225CD" w:rsidP="00B7091A">
            <w:pPr>
              <w:rPr>
                <w:ins w:id="19485" w:author="phuong vu" w:date="2018-11-21T21:52:00Z"/>
                <w:lang w:val="en-US"/>
                <w:rPrChange w:id="19486" w:author="phuong vu" w:date="2018-11-30T22:36:00Z">
                  <w:rPr>
                    <w:ins w:id="19487" w:author="phuong vu" w:date="2018-11-21T21:52:00Z"/>
                    <w:lang w:val="en-US"/>
                  </w:rPr>
                </w:rPrChange>
              </w:rPr>
              <w:pPrChange w:id="19488" w:author="phuong vu" w:date="2018-11-30T23:09:00Z">
                <w:pPr>
                  <w:spacing w:line="360" w:lineRule="auto"/>
                </w:pPr>
              </w:pPrChange>
            </w:pPr>
            <w:ins w:id="19489" w:author="phuong vu" w:date="2018-11-21T21:52:00Z">
              <w:r w:rsidRPr="00920004">
                <w:rPr>
                  <w:lang w:val="en-US"/>
                  <w:rPrChange w:id="19490" w:author="phuong vu" w:date="2018-11-30T22:36:00Z">
                    <w:rPr>
                      <w:lang w:val="en-US"/>
                    </w:rPr>
                  </w:rPrChange>
                </w:rPr>
                <w:t>bill_detail</w:t>
              </w:r>
            </w:ins>
          </w:p>
        </w:tc>
        <w:tc>
          <w:tcPr>
            <w:tcW w:w="1463" w:type="dxa"/>
          </w:tcPr>
          <w:p w14:paraId="44E5A65F" w14:textId="77777777" w:rsidR="00D225CD" w:rsidRPr="00920004" w:rsidRDefault="00D225CD" w:rsidP="00BD0851">
            <w:pPr>
              <w:spacing w:before="240" w:line="0" w:lineRule="atLeast"/>
              <w:jc w:val="center"/>
              <w:rPr>
                <w:ins w:id="19491" w:author="phuong vu" w:date="2018-11-21T21:52:00Z"/>
                <w:lang w:val="en-US"/>
                <w:rPrChange w:id="19492" w:author="phuong vu" w:date="2018-11-30T22:36:00Z">
                  <w:rPr>
                    <w:ins w:id="19493" w:author="phuong vu" w:date="2018-11-21T21:52:00Z"/>
                    <w:lang w:val="en-US"/>
                  </w:rPr>
                </w:rPrChange>
              </w:rPr>
              <w:pPrChange w:id="19494" w:author="phuong vu" w:date="2018-11-30T14:16:00Z">
                <w:pPr>
                  <w:spacing w:line="360" w:lineRule="auto"/>
                  <w:jc w:val="center"/>
                </w:pPr>
              </w:pPrChange>
            </w:pPr>
            <w:ins w:id="19495" w:author="phuong vu" w:date="2018-11-21T21:52:00Z">
              <w:r w:rsidRPr="00920004">
                <w:rPr>
                  <w:lang w:val="en-US"/>
                  <w:rPrChange w:id="19496" w:author="phuong vu" w:date="2018-11-30T22:36:00Z">
                    <w:rPr>
                      <w:lang w:val="en-US"/>
                    </w:rPr>
                  </w:rPrChange>
                </w:rPr>
                <w:t>X</w:t>
              </w:r>
            </w:ins>
          </w:p>
        </w:tc>
        <w:tc>
          <w:tcPr>
            <w:tcW w:w="1463" w:type="dxa"/>
          </w:tcPr>
          <w:p w14:paraId="392C61A7" w14:textId="77777777" w:rsidR="00D225CD" w:rsidRPr="00920004" w:rsidRDefault="00D225CD" w:rsidP="00BD0851">
            <w:pPr>
              <w:spacing w:before="240" w:line="0" w:lineRule="atLeast"/>
              <w:jc w:val="center"/>
              <w:rPr>
                <w:ins w:id="19497" w:author="phuong vu" w:date="2018-11-21T21:52:00Z"/>
                <w:lang w:val="en-US"/>
                <w:rPrChange w:id="19498" w:author="phuong vu" w:date="2018-11-30T22:36:00Z">
                  <w:rPr>
                    <w:ins w:id="19499" w:author="phuong vu" w:date="2018-11-21T21:52:00Z"/>
                    <w:lang w:val="en-US"/>
                  </w:rPr>
                </w:rPrChange>
              </w:rPr>
              <w:pPrChange w:id="19500" w:author="phuong vu" w:date="2018-11-30T14:16:00Z">
                <w:pPr>
                  <w:spacing w:line="360" w:lineRule="auto"/>
                  <w:jc w:val="center"/>
                </w:pPr>
              </w:pPrChange>
            </w:pPr>
          </w:p>
        </w:tc>
        <w:tc>
          <w:tcPr>
            <w:tcW w:w="1463" w:type="dxa"/>
          </w:tcPr>
          <w:p w14:paraId="76AB2705" w14:textId="77777777" w:rsidR="00D225CD" w:rsidRPr="00920004" w:rsidRDefault="00D225CD" w:rsidP="00BD0851">
            <w:pPr>
              <w:spacing w:before="240" w:line="0" w:lineRule="atLeast"/>
              <w:jc w:val="center"/>
              <w:rPr>
                <w:ins w:id="19501" w:author="phuong vu" w:date="2018-11-21T21:52:00Z"/>
                <w:lang w:val="en-US"/>
                <w:rPrChange w:id="19502" w:author="phuong vu" w:date="2018-11-30T22:36:00Z">
                  <w:rPr>
                    <w:ins w:id="19503" w:author="phuong vu" w:date="2018-11-21T21:52:00Z"/>
                    <w:lang w:val="en-US"/>
                  </w:rPr>
                </w:rPrChange>
              </w:rPr>
              <w:pPrChange w:id="19504" w:author="phuong vu" w:date="2018-11-30T14:16:00Z">
                <w:pPr>
                  <w:spacing w:line="360" w:lineRule="auto"/>
                  <w:jc w:val="center"/>
                </w:pPr>
              </w:pPrChange>
            </w:pPr>
          </w:p>
        </w:tc>
        <w:tc>
          <w:tcPr>
            <w:tcW w:w="1463" w:type="dxa"/>
          </w:tcPr>
          <w:p w14:paraId="1F04E57A" w14:textId="77777777" w:rsidR="00D225CD" w:rsidRPr="00920004" w:rsidRDefault="00D225CD" w:rsidP="00BD0851">
            <w:pPr>
              <w:keepNext/>
              <w:spacing w:before="240" w:line="0" w:lineRule="atLeast"/>
              <w:jc w:val="center"/>
              <w:rPr>
                <w:ins w:id="19505" w:author="phuong vu" w:date="2018-11-21T21:52:00Z"/>
                <w:lang w:val="en-US"/>
                <w:rPrChange w:id="19506" w:author="phuong vu" w:date="2018-11-30T22:36:00Z">
                  <w:rPr>
                    <w:ins w:id="19507" w:author="phuong vu" w:date="2018-11-21T21:52:00Z"/>
                    <w:lang w:val="en-US"/>
                  </w:rPr>
                </w:rPrChange>
              </w:rPr>
              <w:pPrChange w:id="19508" w:author="phuong vu" w:date="2018-11-30T14:16:00Z">
                <w:pPr>
                  <w:jc w:val="center"/>
                </w:pPr>
              </w:pPrChange>
            </w:pPr>
          </w:p>
        </w:tc>
      </w:tr>
    </w:tbl>
    <w:p w14:paraId="374FBBC8" w14:textId="5F56E0F8" w:rsidR="00D225CD" w:rsidRPr="00920004" w:rsidRDefault="007267DC" w:rsidP="00A17FA5">
      <w:pPr>
        <w:pStyle w:val="Caption"/>
        <w:rPr>
          <w:lang w:val="en-US"/>
          <w:rPrChange w:id="19509" w:author="phuong vu" w:date="2018-11-30T22:36:00Z">
            <w:rPr>
              <w:lang w:val="en-US"/>
            </w:rPr>
          </w:rPrChange>
        </w:rPr>
        <w:pPrChange w:id="19510" w:author="phuong vu" w:date="2018-11-30T22:42:00Z">
          <w:pPr>
            <w:pStyle w:val="Heading6"/>
          </w:pPr>
        </w:pPrChange>
      </w:pPr>
      <w:bookmarkStart w:id="19511" w:name="_Toc531381617"/>
      <w:ins w:id="19512" w:author="phuong vu" w:date="2018-11-26T13:36:00Z">
        <w:r w:rsidRPr="00920004">
          <w:rPr>
            <w:rPrChange w:id="19513" w:author="phuong vu" w:date="2018-11-30T22:36:00Z">
              <w:rPr/>
            </w:rPrChange>
          </w:rPr>
          <w:t xml:space="preserve">Bảng </w:t>
        </w:r>
      </w:ins>
      <w:ins w:id="19514" w:author="phuong vu" w:date="2018-11-30T14:54:00Z">
        <w:r w:rsidR="00D632EE" w:rsidRPr="00920004">
          <w:rPr>
            <w:rPrChange w:id="19515" w:author="phuong vu" w:date="2018-11-30T22:36:00Z">
              <w:rPr/>
            </w:rPrChange>
          </w:rPr>
          <w:fldChar w:fldCharType="begin"/>
        </w:r>
        <w:r w:rsidR="00D632EE" w:rsidRPr="00920004">
          <w:rPr>
            <w:rPrChange w:id="19516" w:author="phuong vu" w:date="2018-11-30T22:36:00Z">
              <w:rPr/>
            </w:rPrChange>
          </w:rPr>
          <w:instrText xml:space="preserve"> STYLEREF 1 \s </w:instrText>
        </w:r>
      </w:ins>
      <w:r w:rsidR="00D632EE" w:rsidRPr="00920004">
        <w:rPr>
          <w:rPrChange w:id="19517" w:author="phuong vu" w:date="2018-11-30T22:36:00Z">
            <w:rPr/>
          </w:rPrChange>
        </w:rPr>
        <w:fldChar w:fldCharType="separate"/>
      </w:r>
      <w:r w:rsidR="00B5490C">
        <w:rPr>
          <w:noProof/>
        </w:rPr>
        <w:t>3</w:t>
      </w:r>
      <w:ins w:id="19518" w:author="phuong vu" w:date="2018-11-30T14:54:00Z">
        <w:r w:rsidR="00D632EE" w:rsidRPr="00920004">
          <w:rPr>
            <w:rPrChange w:id="19519" w:author="phuong vu" w:date="2018-11-30T22:36:00Z">
              <w:rPr/>
            </w:rPrChange>
          </w:rPr>
          <w:fldChar w:fldCharType="end"/>
        </w:r>
        <w:r w:rsidR="00D632EE" w:rsidRPr="00920004">
          <w:rPr>
            <w:rPrChange w:id="19520" w:author="phuong vu" w:date="2018-11-30T22:36:00Z">
              <w:rPr/>
            </w:rPrChange>
          </w:rPr>
          <w:t>.</w:t>
        </w:r>
        <w:r w:rsidR="00D632EE" w:rsidRPr="00920004">
          <w:rPr>
            <w:rPrChange w:id="19521" w:author="phuong vu" w:date="2018-11-30T22:36:00Z">
              <w:rPr/>
            </w:rPrChange>
          </w:rPr>
          <w:fldChar w:fldCharType="begin"/>
        </w:r>
        <w:r w:rsidR="00D632EE" w:rsidRPr="00920004">
          <w:rPr>
            <w:rPrChange w:id="19522" w:author="phuong vu" w:date="2018-11-30T22:36:00Z">
              <w:rPr/>
            </w:rPrChange>
          </w:rPr>
          <w:instrText xml:space="preserve"> SEQ Bảng \* ARABIC \s 1 </w:instrText>
        </w:r>
      </w:ins>
      <w:r w:rsidR="00D632EE" w:rsidRPr="00920004">
        <w:rPr>
          <w:rPrChange w:id="19523" w:author="phuong vu" w:date="2018-11-30T22:36:00Z">
            <w:rPr/>
          </w:rPrChange>
        </w:rPr>
        <w:fldChar w:fldCharType="separate"/>
      </w:r>
      <w:ins w:id="19524" w:author="phuong vu" w:date="2018-11-30T22:44:00Z">
        <w:r w:rsidR="00B5490C">
          <w:rPr>
            <w:noProof/>
          </w:rPr>
          <w:t>9</w:t>
        </w:r>
      </w:ins>
      <w:ins w:id="19525" w:author="phuong vu" w:date="2018-11-30T14:54:00Z">
        <w:r w:rsidR="00D632EE" w:rsidRPr="00920004">
          <w:rPr>
            <w:rPrChange w:id="19526" w:author="phuong vu" w:date="2018-11-30T22:36:00Z">
              <w:rPr/>
            </w:rPrChange>
          </w:rPr>
          <w:fldChar w:fldCharType="end"/>
        </w:r>
      </w:ins>
      <w:ins w:id="19527" w:author="phuong vu" w:date="2018-11-26T13:36:00Z">
        <w:r w:rsidRPr="00920004">
          <w:rPr>
            <w:lang w:val="en-US"/>
            <w:rPrChange w:id="19528" w:author="phuong vu" w:date="2018-11-30T22:36:00Z">
              <w:rPr>
                <w:lang w:val="en-US"/>
              </w:rPr>
            </w:rPrChange>
          </w:rPr>
          <w:t xml:space="preserve"> Dữ liệu sử dụng tạo hóa đơn đơn hàng</w:t>
        </w:r>
      </w:ins>
      <w:bookmarkEnd w:id="19511"/>
    </w:p>
    <w:p w14:paraId="03BDA374" w14:textId="70A14575" w:rsidR="000C009C" w:rsidRPr="00920004" w:rsidRDefault="00070C2F" w:rsidP="00B7091A">
      <w:pPr>
        <w:pStyle w:val="Heading6"/>
        <w:numPr>
          <w:ilvl w:val="0"/>
          <w:numId w:val="61"/>
        </w:numPr>
        <w:spacing w:before="240" w:line="0" w:lineRule="atLeast"/>
        <w:ind w:left="630"/>
        <w:rPr>
          <w:ins w:id="19529" w:author="phuong vu" w:date="2018-11-26T14:06:00Z"/>
          <w:rFonts w:cstheme="majorHAnsi"/>
          <w:lang w:val="en-US"/>
          <w:rPrChange w:id="19530" w:author="phuong vu" w:date="2018-11-30T22:36:00Z">
            <w:rPr>
              <w:ins w:id="19531" w:author="phuong vu" w:date="2018-11-26T14:06:00Z"/>
              <w:rFonts w:cstheme="majorHAnsi"/>
              <w:lang w:val="en-US"/>
            </w:rPr>
          </w:rPrChange>
        </w:rPr>
        <w:pPrChange w:id="19532" w:author="phuong vu" w:date="2018-11-30T23:09:00Z">
          <w:pPr>
            <w:pStyle w:val="Heading6"/>
            <w:spacing w:line="276" w:lineRule="auto"/>
          </w:pPr>
        </w:pPrChange>
      </w:pPr>
      <w:r w:rsidRPr="00920004">
        <w:rPr>
          <w:rFonts w:cstheme="majorHAnsi"/>
          <w:lang w:val="en-US"/>
          <w:rPrChange w:id="19533" w:author="phuong vu" w:date="2018-11-30T22:36:00Z">
            <w:rPr>
              <w:lang w:val="en-US"/>
            </w:rPr>
          </w:rPrChange>
        </w:rPr>
        <w:t>Cách xử lí</w:t>
      </w:r>
    </w:p>
    <w:p w14:paraId="66CA3622" w14:textId="1831A1F3" w:rsidR="005A14ED" w:rsidRPr="00920004" w:rsidRDefault="00155E24" w:rsidP="00BD0851">
      <w:pPr>
        <w:keepNext/>
        <w:spacing w:before="240" w:line="0" w:lineRule="atLeast"/>
        <w:jc w:val="center"/>
        <w:rPr>
          <w:ins w:id="19534" w:author="phuong vu" w:date="2018-11-26T14:07:00Z"/>
          <w:rPrChange w:id="19535" w:author="phuong vu" w:date="2018-11-30T22:36:00Z">
            <w:rPr>
              <w:ins w:id="19536" w:author="phuong vu" w:date="2018-11-26T14:07:00Z"/>
            </w:rPr>
          </w:rPrChange>
        </w:rPr>
        <w:pPrChange w:id="19537" w:author="phuong vu" w:date="2018-11-30T14:16:00Z">
          <w:pPr>
            <w:jc w:val="center"/>
          </w:pPr>
        </w:pPrChange>
      </w:pPr>
      <w:ins w:id="19538" w:author="phuong vu" w:date="2018-11-27T16:10:00Z">
        <w:r w:rsidRPr="00920004">
          <w:rPr>
            <w:noProof/>
            <w:rPrChange w:id="19539" w:author="phuong vu" w:date="2018-11-30T22:36:00Z">
              <w:rPr>
                <w:noProof/>
              </w:rPr>
            </w:rPrChange>
          </w:rPr>
          <w:drawing>
            <wp:inline distT="0" distB="0" distL="0" distR="0" wp14:anchorId="1305C0C6" wp14:editId="22473535">
              <wp:extent cx="5579745" cy="5784850"/>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5784850"/>
                      </a:xfrm>
                      <a:prstGeom prst="rect">
                        <a:avLst/>
                      </a:prstGeom>
                      <a:noFill/>
                      <a:ln>
                        <a:noFill/>
                      </a:ln>
                    </pic:spPr>
                  </pic:pic>
                </a:graphicData>
              </a:graphic>
            </wp:inline>
          </w:drawing>
        </w:r>
      </w:ins>
    </w:p>
    <w:p w14:paraId="75F28EFD" w14:textId="585CFD1F" w:rsidR="005A14ED" w:rsidRPr="00920004" w:rsidRDefault="005A14ED" w:rsidP="00A17FA5">
      <w:pPr>
        <w:pStyle w:val="Caption"/>
        <w:rPr>
          <w:lang w:val="en-US"/>
          <w:rPrChange w:id="19540" w:author="phuong vu" w:date="2018-11-30T22:36:00Z">
            <w:rPr>
              <w:lang w:val="en-US"/>
            </w:rPr>
          </w:rPrChange>
        </w:rPr>
        <w:pPrChange w:id="19541" w:author="phuong vu" w:date="2018-11-30T22:42:00Z">
          <w:pPr>
            <w:pStyle w:val="Heading6"/>
          </w:pPr>
        </w:pPrChange>
      </w:pPr>
      <w:bookmarkStart w:id="19542" w:name="_Toc531380492"/>
      <w:ins w:id="19543" w:author="phuong vu" w:date="2018-11-26T14:07:00Z">
        <w:r w:rsidRPr="00920004">
          <w:rPr>
            <w:rPrChange w:id="19544" w:author="phuong vu" w:date="2018-11-30T22:36:00Z">
              <w:rPr/>
            </w:rPrChange>
          </w:rPr>
          <w:t xml:space="preserve">Hình </w:t>
        </w:r>
      </w:ins>
      <w:ins w:id="19545" w:author="phuong vu" w:date="2018-11-30T15:13:00Z">
        <w:r w:rsidR="00EF3636" w:rsidRPr="00920004">
          <w:rPr>
            <w:rPrChange w:id="19546" w:author="phuong vu" w:date="2018-11-30T22:36:00Z">
              <w:rPr/>
            </w:rPrChange>
          </w:rPr>
          <w:fldChar w:fldCharType="begin"/>
        </w:r>
        <w:r w:rsidR="00EF3636" w:rsidRPr="00920004">
          <w:rPr>
            <w:rPrChange w:id="19547" w:author="phuong vu" w:date="2018-11-30T22:36:00Z">
              <w:rPr/>
            </w:rPrChange>
          </w:rPr>
          <w:instrText xml:space="preserve"> STYLEREF 1 \s </w:instrText>
        </w:r>
      </w:ins>
      <w:r w:rsidR="00EF3636" w:rsidRPr="00920004">
        <w:rPr>
          <w:rPrChange w:id="19548" w:author="phuong vu" w:date="2018-11-30T22:36:00Z">
            <w:rPr/>
          </w:rPrChange>
        </w:rPr>
        <w:fldChar w:fldCharType="separate"/>
      </w:r>
      <w:r w:rsidR="00B5490C">
        <w:rPr>
          <w:noProof/>
        </w:rPr>
        <w:t>3</w:t>
      </w:r>
      <w:ins w:id="19549" w:author="phuong vu" w:date="2018-11-30T15:13:00Z">
        <w:r w:rsidR="00EF3636" w:rsidRPr="00920004">
          <w:rPr>
            <w:rPrChange w:id="19550" w:author="phuong vu" w:date="2018-11-30T22:36:00Z">
              <w:rPr/>
            </w:rPrChange>
          </w:rPr>
          <w:fldChar w:fldCharType="end"/>
        </w:r>
        <w:r w:rsidR="00EF3636" w:rsidRPr="00920004">
          <w:rPr>
            <w:rPrChange w:id="19551" w:author="phuong vu" w:date="2018-11-30T22:36:00Z">
              <w:rPr/>
            </w:rPrChange>
          </w:rPr>
          <w:t>.</w:t>
        </w:r>
        <w:r w:rsidR="00EF3636" w:rsidRPr="00920004">
          <w:rPr>
            <w:rPrChange w:id="19552" w:author="phuong vu" w:date="2018-11-30T22:36:00Z">
              <w:rPr/>
            </w:rPrChange>
          </w:rPr>
          <w:fldChar w:fldCharType="begin"/>
        </w:r>
        <w:r w:rsidR="00EF3636" w:rsidRPr="00920004">
          <w:rPr>
            <w:rPrChange w:id="19553" w:author="phuong vu" w:date="2018-11-30T22:36:00Z">
              <w:rPr/>
            </w:rPrChange>
          </w:rPr>
          <w:instrText xml:space="preserve"> SEQ Hình \* ARABIC \s 1 </w:instrText>
        </w:r>
      </w:ins>
      <w:r w:rsidR="00EF3636" w:rsidRPr="00920004">
        <w:rPr>
          <w:rPrChange w:id="19554" w:author="phuong vu" w:date="2018-11-30T22:36:00Z">
            <w:rPr/>
          </w:rPrChange>
        </w:rPr>
        <w:fldChar w:fldCharType="separate"/>
      </w:r>
      <w:ins w:id="19555" w:author="phuong vu" w:date="2018-11-30T22:44:00Z">
        <w:r w:rsidR="00B5490C">
          <w:rPr>
            <w:noProof/>
          </w:rPr>
          <w:t>15</w:t>
        </w:r>
      </w:ins>
      <w:ins w:id="19556" w:author="phuong vu" w:date="2018-11-30T15:13:00Z">
        <w:r w:rsidR="00EF3636" w:rsidRPr="00920004">
          <w:rPr>
            <w:rPrChange w:id="19557" w:author="phuong vu" w:date="2018-11-30T22:36:00Z">
              <w:rPr/>
            </w:rPrChange>
          </w:rPr>
          <w:fldChar w:fldCharType="end"/>
        </w:r>
      </w:ins>
      <w:ins w:id="19558" w:author="phuong vu" w:date="2018-11-26T14:07:00Z">
        <w:r w:rsidR="00946C11" w:rsidRPr="00920004">
          <w:rPr>
            <w:lang w:val="en-US"/>
            <w:rPrChange w:id="19559" w:author="phuong vu" w:date="2018-11-30T22:36:00Z">
              <w:rPr>
                <w:lang w:val="en-US"/>
              </w:rPr>
            </w:rPrChange>
          </w:rPr>
          <w:t xml:space="preserve"> Sơ đồ xử lí tạo hóa đơn đơn </w:t>
        </w:r>
      </w:ins>
      <w:ins w:id="19560" w:author="phuong vu" w:date="2018-11-26T14:08:00Z">
        <w:r w:rsidR="00946C11" w:rsidRPr="00920004">
          <w:rPr>
            <w:lang w:val="en-US"/>
            <w:rPrChange w:id="19561" w:author="phuong vu" w:date="2018-11-30T22:36:00Z">
              <w:rPr>
                <w:lang w:val="en-US"/>
              </w:rPr>
            </w:rPrChange>
          </w:rPr>
          <w:t>hàng</w:t>
        </w:r>
      </w:ins>
      <w:bookmarkEnd w:id="19542"/>
    </w:p>
    <w:p w14:paraId="26610A88" w14:textId="059FDE78" w:rsidR="00D225CD" w:rsidRPr="00920004" w:rsidRDefault="00D225CD" w:rsidP="00BD0851">
      <w:pPr>
        <w:pStyle w:val="Heading5"/>
        <w:spacing w:before="240" w:line="0" w:lineRule="atLeast"/>
        <w:rPr>
          <w:ins w:id="19562" w:author="phuong vu" w:date="2018-11-21T21:52:00Z"/>
          <w:rFonts w:cstheme="majorHAnsi"/>
          <w:lang w:val="en-US"/>
          <w:rPrChange w:id="19563" w:author="phuong vu" w:date="2018-11-30T22:36:00Z">
            <w:rPr>
              <w:ins w:id="19564" w:author="phuong vu" w:date="2018-11-21T21:52:00Z"/>
              <w:lang w:val="en-US"/>
            </w:rPr>
          </w:rPrChange>
        </w:rPr>
        <w:pPrChange w:id="19565" w:author="phuong vu" w:date="2018-11-30T14:16:00Z">
          <w:pPr>
            <w:pStyle w:val="Heading5"/>
          </w:pPr>
        </w:pPrChange>
      </w:pPr>
      <w:ins w:id="19566" w:author="phuong vu" w:date="2018-11-21T21:52:00Z">
        <w:r w:rsidRPr="00920004">
          <w:rPr>
            <w:rFonts w:cstheme="majorHAnsi"/>
            <w:lang w:val="en-US"/>
            <w:rPrChange w:id="19567" w:author="phuong vu" w:date="2018-11-30T22:36:00Z">
              <w:rPr>
                <w:lang w:val="en-US"/>
              </w:rPr>
            </w:rPrChange>
          </w:rPr>
          <w:lastRenderedPageBreak/>
          <w:t>Cập nhật hóa đơn</w:t>
        </w:r>
      </w:ins>
    </w:p>
    <w:p w14:paraId="2238A8AC" w14:textId="44787FF6" w:rsidR="00770D42" w:rsidRPr="00920004" w:rsidRDefault="00D225CD" w:rsidP="00FD0D70">
      <w:pPr>
        <w:ind w:firstLine="720"/>
        <w:rPr>
          <w:ins w:id="19568" w:author="phuong vu" w:date="2018-11-21T21:53:00Z"/>
          <w:lang w:val="en-US"/>
          <w:rPrChange w:id="19569" w:author="phuong vu" w:date="2018-11-30T22:36:00Z">
            <w:rPr>
              <w:ins w:id="19570" w:author="phuong vu" w:date="2018-11-21T21:53:00Z"/>
              <w:lang w:val="en-US"/>
            </w:rPr>
          </w:rPrChange>
        </w:rPr>
        <w:pPrChange w:id="19571" w:author="phuong vu" w:date="2018-11-30T14:44:00Z">
          <w:pPr>
            <w:pStyle w:val="Heading6"/>
          </w:pPr>
        </w:pPrChange>
      </w:pPr>
      <w:ins w:id="19572" w:author="phuong vu" w:date="2018-11-21T21:53:00Z">
        <w:r w:rsidRPr="00920004">
          <w:rPr>
            <w:b/>
            <w:lang w:val="en-US"/>
            <w:rPrChange w:id="19573" w:author="phuong vu" w:date="2018-11-30T22:36:00Z">
              <w:rPr>
                <w:lang w:val="en-US"/>
              </w:rPr>
            </w:rPrChange>
          </w:rPr>
          <w:t>Mục đích</w:t>
        </w:r>
      </w:ins>
      <w:ins w:id="19574" w:author="phuong vu" w:date="2018-11-30T14:44:00Z">
        <w:r w:rsidR="00FD0D70" w:rsidRPr="00920004">
          <w:rPr>
            <w:b/>
            <w:lang w:val="en-US"/>
            <w:rPrChange w:id="19575" w:author="phuong vu" w:date="2018-11-30T22:36:00Z">
              <w:rPr>
                <w:lang w:val="en-US"/>
              </w:rPr>
            </w:rPrChange>
          </w:rPr>
          <w:t>:</w:t>
        </w:r>
        <w:r w:rsidR="00FD0D70" w:rsidRPr="00920004">
          <w:rPr>
            <w:lang w:val="en-US"/>
            <w:rPrChange w:id="19576" w:author="phuong vu" w:date="2018-11-30T22:36:00Z">
              <w:rPr>
                <w:lang w:val="en-US"/>
              </w:rPr>
            </w:rPrChange>
          </w:rPr>
          <w:t xml:space="preserve"> </w:t>
        </w:r>
      </w:ins>
      <w:ins w:id="19577" w:author="phuong vu" w:date="2018-11-21T21:54:00Z">
        <w:r w:rsidR="00770D42" w:rsidRPr="00920004">
          <w:rPr>
            <w:lang w:val="en-US"/>
            <w:rPrChange w:id="19578" w:author="phuong vu" w:date="2018-11-30T22:36:00Z">
              <w:rPr>
                <w:b w:val="0"/>
                <w:lang w:val="en-US"/>
              </w:rPr>
            </w:rPrChange>
          </w:rPr>
          <w:t>Trong quá trình xử lí đơn hàng</w:t>
        </w:r>
      </w:ins>
      <w:ins w:id="19579" w:author="phuong vu" w:date="2018-11-21T21:55:00Z">
        <w:r w:rsidR="00770D42" w:rsidRPr="00920004">
          <w:rPr>
            <w:lang w:val="en-US"/>
            <w:rPrChange w:id="19580" w:author="phuong vu" w:date="2018-11-30T22:36:00Z">
              <w:rPr>
                <w:b w:val="0"/>
                <w:lang w:val="en-US"/>
              </w:rPr>
            </w:rPrChange>
          </w:rPr>
          <w:t xml:space="preserve"> xảy ra thiếu sót làm mất quần áo của khách hàng</w:t>
        </w:r>
      </w:ins>
      <w:ins w:id="19581" w:author="phuong vu" w:date="2018-11-21T21:56:00Z">
        <w:r w:rsidR="00770D42" w:rsidRPr="00920004">
          <w:rPr>
            <w:lang w:val="en-US"/>
            <w:rPrChange w:id="19582" w:author="phuong vu" w:date="2018-11-30T22:36:00Z">
              <w:rPr>
                <w:b w:val="0"/>
                <w:lang w:val="en-US"/>
              </w:rPr>
            </w:rPrChange>
          </w:rPr>
          <w:t xml:space="preserve"> nên cần cập nhật lại thông tin số lượng đồ để tính giá tiền lại cho khách hàng đúng với thực tế.</w:t>
        </w:r>
      </w:ins>
    </w:p>
    <w:p w14:paraId="2AFBA8AE" w14:textId="06D7ED75" w:rsidR="00D225CD" w:rsidRPr="00920004" w:rsidRDefault="00D225CD" w:rsidP="00B7091A">
      <w:pPr>
        <w:pStyle w:val="Heading6"/>
        <w:numPr>
          <w:ilvl w:val="0"/>
          <w:numId w:val="61"/>
        </w:numPr>
        <w:spacing w:before="240" w:line="0" w:lineRule="atLeast"/>
        <w:ind w:left="720"/>
        <w:rPr>
          <w:ins w:id="19583" w:author="phuong vu" w:date="2018-11-21T21:56:00Z"/>
          <w:rFonts w:cstheme="majorHAnsi"/>
          <w:lang w:val="en-US"/>
          <w:rPrChange w:id="19584" w:author="phuong vu" w:date="2018-11-30T22:36:00Z">
            <w:rPr>
              <w:ins w:id="19585" w:author="phuong vu" w:date="2018-11-21T21:56:00Z"/>
              <w:lang w:val="en-US"/>
            </w:rPr>
          </w:rPrChange>
        </w:rPr>
        <w:pPrChange w:id="19586" w:author="phuong vu" w:date="2018-11-30T23:09:00Z">
          <w:pPr>
            <w:pStyle w:val="Heading6"/>
          </w:pPr>
        </w:pPrChange>
      </w:pPr>
      <w:ins w:id="19587" w:author="phuong vu" w:date="2018-11-21T21:53:00Z">
        <w:r w:rsidRPr="00920004">
          <w:rPr>
            <w:rFonts w:cstheme="majorHAnsi"/>
            <w:lang w:val="en-US"/>
            <w:rPrChange w:id="19588" w:author="phuong vu" w:date="2018-11-30T22:36:00Z">
              <w:rPr>
                <w:lang w:val="en-US"/>
              </w:rPr>
            </w:rPrChange>
          </w:rPr>
          <w:t>Giao diện</w:t>
        </w:r>
      </w:ins>
    </w:p>
    <w:p w14:paraId="52008EA2" w14:textId="77777777" w:rsidR="00770D42" w:rsidRPr="00920004" w:rsidRDefault="00770D42" w:rsidP="00BD0851">
      <w:pPr>
        <w:keepNext/>
        <w:spacing w:before="240" w:line="0" w:lineRule="atLeast"/>
        <w:rPr>
          <w:ins w:id="19589" w:author="phuong vu" w:date="2018-11-21T21:59:00Z"/>
          <w:rPrChange w:id="19590" w:author="phuong vu" w:date="2018-11-30T22:36:00Z">
            <w:rPr>
              <w:ins w:id="19591" w:author="phuong vu" w:date="2018-11-21T21:59:00Z"/>
            </w:rPr>
          </w:rPrChange>
        </w:rPr>
        <w:pPrChange w:id="19592" w:author="phuong vu" w:date="2018-11-30T14:16:00Z">
          <w:pPr/>
        </w:pPrChange>
      </w:pPr>
      <w:ins w:id="19593" w:author="phuong vu" w:date="2018-11-21T21:57:00Z">
        <w:r w:rsidRPr="00920004">
          <w:rPr>
            <w:noProof/>
            <w:lang w:val="en-US"/>
            <w:rPrChange w:id="19594" w:author="phuong vu" w:date="2018-11-30T22:36:00Z">
              <w:rPr>
                <w:noProof/>
                <w:lang w:val="en-US"/>
              </w:rPr>
            </w:rPrChange>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6050"/>
                      </a:xfrm>
                      <a:prstGeom prst="rect">
                        <a:avLst/>
                      </a:prstGeom>
                    </pic:spPr>
                  </pic:pic>
                </a:graphicData>
              </a:graphic>
            </wp:inline>
          </w:drawing>
        </w:r>
      </w:ins>
    </w:p>
    <w:p w14:paraId="24BD55E1" w14:textId="68DA706E" w:rsidR="00770D42" w:rsidRPr="00920004" w:rsidRDefault="00770D42" w:rsidP="00A17FA5">
      <w:pPr>
        <w:pStyle w:val="Caption"/>
        <w:rPr>
          <w:ins w:id="19595" w:author="phuong vu" w:date="2018-11-21T21:53:00Z"/>
          <w:rPrChange w:id="19596" w:author="phuong vu" w:date="2018-11-30T22:36:00Z">
            <w:rPr>
              <w:ins w:id="19597" w:author="phuong vu" w:date="2018-11-21T21:53:00Z"/>
              <w:lang w:val="en-US"/>
            </w:rPr>
          </w:rPrChange>
        </w:rPr>
        <w:pPrChange w:id="19598" w:author="phuong vu" w:date="2018-11-30T22:42:00Z">
          <w:pPr>
            <w:pStyle w:val="Heading6"/>
          </w:pPr>
        </w:pPrChange>
      </w:pPr>
      <w:bookmarkStart w:id="19599" w:name="_Ref530600985"/>
      <w:bookmarkStart w:id="19600" w:name="_Toc531380493"/>
      <w:ins w:id="19601" w:author="phuong vu" w:date="2018-11-21T21:59:00Z">
        <w:r w:rsidRPr="00920004">
          <w:rPr>
            <w:rPrChange w:id="19602" w:author="phuong vu" w:date="2018-11-30T22:36:00Z">
              <w:rPr>
                <w:b w:val="0"/>
                <w:i/>
                <w:iCs/>
              </w:rPr>
            </w:rPrChange>
          </w:rPr>
          <w:t xml:space="preserve">Hình </w:t>
        </w:r>
      </w:ins>
      <w:ins w:id="19603" w:author="phuong vu" w:date="2018-11-30T15:13:00Z">
        <w:r w:rsidR="00EF3636" w:rsidRPr="00920004">
          <w:rPr>
            <w:rPrChange w:id="19604" w:author="phuong vu" w:date="2018-11-30T22:36:00Z">
              <w:rPr/>
            </w:rPrChange>
          </w:rPr>
          <w:fldChar w:fldCharType="begin"/>
        </w:r>
        <w:r w:rsidR="00EF3636" w:rsidRPr="00920004">
          <w:rPr>
            <w:rPrChange w:id="19605" w:author="phuong vu" w:date="2018-11-30T22:36:00Z">
              <w:rPr/>
            </w:rPrChange>
          </w:rPr>
          <w:instrText xml:space="preserve"> STYLEREF 1 \s </w:instrText>
        </w:r>
      </w:ins>
      <w:r w:rsidR="00EF3636" w:rsidRPr="00920004">
        <w:rPr>
          <w:rPrChange w:id="19606" w:author="phuong vu" w:date="2018-11-30T22:36:00Z">
            <w:rPr/>
          </w:rPrChange>
        </w:rPr>
        <w:fldChar w:fldCharType="separate"/>
      </w:r>
      <w:r w:rsidR="00B5490C">
        <w:rPr>
          <w:noProof/>
        </w:rPr>
        <w:t>3</w:t>
      </w:r>
      <w:ins w:id="19607" w:author="phuong vu" w:date="2018-11-30T15:13:00Z">
        <w:r w:rsidR="00EF3636" w:rsidRPr="00920004">
          <w:rPr>
            <w:rPrChange w:id="19608" w:author="phuong vu" w:date="2018-11-30T22:36:00Z">
              <w:rPr/>
            </w:rPrChange>
          </w:rPr>
          <w:fldChar w:fldCharType="end"/>
        </w:r>
        <w:r w:rsidR="00EF3636" w:rsidRPr="00920004">
          <w:rPr>
            <w:rPrChange w:id="19609" w:author="phuong vu" w:date="2018-11-30T22:36:00Z">
              <w:rPr/>
            </w:rPrChange>
          </w:rPr>
          <w:t>.</w:t>
        </w:r>
        <w:r w:rsidR="00EF3636" w:rsidRPr="00920004">
          <w:rPr>
            <w:rPrChange w:id="19610" w:author="phuong vu" w:date="2018-11-30T22:36:00Z">
              <w:rPr/>
            </w:rPrChange>
          </w:rPr>
          <w:fldChar w:fldCharType="begin"/>
        </w:r>
        <w:r w:rsidR="00EF3636" w:rsidRPr="00920004">
          <w:rPr>
            <w:rPrChange w:id="19611" w:author="phuong vu" w:date="2018-11-30T22:36:00Z">
              <w:rPr/>
            </w:rPrChange>
          </w:rPr>
          <w:instrText xml:space="preserve"> SEQ Hình \* ARABIC \s 1 </w:instrText>
        </w:r>
      </w:ins>
      <w:r w:rsidR="00EF3636" w:rsidRPr="00920004">
        <w:rPr>
          <w:rPrChange w:id="19612" w:author="phuong vu" w:date="2018-11-30T22:36:00Z">
            <w:rPr/>
          </w:rPrChange>
        </w:rPr>
        <w:fldChar w:fldCharType="separate"/>
      </w:r>
      <w:ins w:id="19613" w:author="phuong vu" w:date="2018-11-30T22:44:00Z">
        <w:r w:rsidR="00B5490C">
          <w:rPr>
            <w:noProof/>
          </w:rPr>
          <w:t>16</w:t>
        </w:r>
      </w:ins>
      <w:ins w:id="19614" w:author="phuong vu" w:date="2018-11-30T15:13:00Z">
        <w:r w:rsidR="00EF3636" w:rsidRPr="00920004">
          <w:rPr>
            <w:rPrChange w:id="19615" w:author="phuong vu" w:date="2018-11-30T22:36:00Z">
              <w:rPr/>
            </w:rPrChange>
          </w:rPr>
          <w:fldChar w:fldCharType="end"/>
        </w:r>
      </w:ins>
      <w:bookmarkEnd w:id="19599"/>
      <w:ins w:id="19616" w:author="phuong vu" w:date="2018-11-21T21:59:00Z">
        <w:r w:rsidRPr="00920004">
          <w:rPr>
            <w:rPrChange w:id="19617" w:author="phuong vu" w:date="2018-11-30T22:36:00Z">
              <w:rPr>
                <w:lang w:val="en-US"/>
              </w:rPr>
            </w:rPrChange>
          </w:rPr>
          <w:t xml:space="preserve"> Giao diện cập nhật thông tin hóa đơn</w:t>
        </w:r>
      </w:ins>
      <w:bookmarkEnd w:id="19600"/>
    </w:p>
    <w:p w14:paraId="47B0592D" w14:textId="772A81F2" w:rsidR="00D225CD" w:rsidRPr="00920004" w:rsidRDefault="00D225CD" w:rsidP="00B7091A">
      <w:pPr>
        <w:pStyle w:val="Heading6"/>
        <w:numPr>
          <w:ilvl w:val="0"/>
          <w:numId w:val="61"/>
        </w:numPr>
        <w:spacing w:before="240" w:line="0" w:lineRule="atLeast"/>
        <w:ind w:left="720"/>
        <w:rPr>
          <w:ins w:id="19618" w:author="phuong vu" w:date="2018-11-21T22:00:00Z"/>
          <w:rFonts w:cstheme="majorHAnsi"/>
          <w:lang w:val="en-US"/>
          <w:rPrChange w:id="19619" w:author="phuong vu" w:date="2018-11-30T22:36:00Z">
            <w:rPr>
              <w:ins w:id="19620" w:author="phuong vu" w:date="2018-11-21T22:00:00Z"/>
              <w:lang w:val="en-US"/>
            </w:rPr>
          </w:rPrChange>
        </w:rPr>
        <w:pPrChange w:id="19621" w:author="phuong vu" w:date="2018-11-30T23:09:00Z">
          <w:pPr>
            <w:pStyle w:val="Heading6"/>
          </w:pPr>
        </w:pPrChange>
      </w:pPr>
      <w:ins w:id="19622" w:author="phuong vu" w:date="2018-11-21T21:53:00Z">
        <w:r w:rsidRPr="00920004">
          <w:rPr>
            <w:rFonts w:cstheme="majorHAnsi"/>
            <w:lang w:val="en-US"/>
            <w:rPrChange w:id="19623" w:author="phuong vu" w:date="2018-11-30T22:36:00Z">
              <w:rPr>
                <w:rFonts w:cstheme="majorHAnsi"/>
                <w:lang w:val="en-US"/>
              </w:rPr>
            </w:rPrChange>
          </w:rPr>
          <w:t>Các thành ph</w:t>
        </w:r>
        <w:r w:rsidRPr="00920004">
          <w:rPr>
            <w:rFonts w:cstheme="majorHAnsi"/>
            <w:lang w:val="en-US"/>
            <w:rPrChange w:id="19624" w:author="phuong vu" w:date="2018-11-30T22:36: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rsidRPr="00920004" w14:paraId="1EECD3EE" w14:textId="77777777" w:rsidTr="00565D22">
        <w:trPr>
          <w:ins w:id="19625" w:author="phuong vu" w:date="2018-11-21T22:00:00Z"/>
        </w:trPr>
        <w:tc>
          <w:tcPr>
            <w:tcW w:w="805" w:type="dxa"/>
            <w:vAlign w:val="center"/>
          </w:tcPr>
          <w:p w14:paraId="7921D64E" w14:textId="77777777" w:rsidR="00770D42" w:rsidRPr="00B7091A" w:rsidRDefault="00770D42" w:rsidP="00B7091A">
            <w:pPr>
              <w:jc w:val="center"/>
              <w:rPr>
                <w:ins w:id="19626" w:author="phuong vu" w:date="2018-11-21T22:00:00Z"/>
                <w:b/>
                <w:lang w:val="en-US"/>
                <w:rPrChange w:id="19627" w:author="phuong vu" w:date="2018-11-30T23:11:00Z">
                  <w:rPr>
                    <w:ins w:id="19628" w:author="phuong vu" w:date="2018-11-21T22:00:00Z"/>
                    <w:b/>
                    <w:lang w:val="en-US"/>
                  </w:rPr>
                </w:rPrChange>
              </w:rPr>
              <w:pPrChange w:id="19629" w:author="phuong vu" w:date="2018-11-30T23:11:00Z">
                <w:pPr>
                  <w:spacing w:line="360" w:lineRule="auto"/>
                  <w:jc w:val="center"/>
                </w:pPr>
              </w:pPrChange>
            </w:pPr>
            <w:ins w:id="19630" w:author="phuong vu" w:date="2018-11-21T22:00:00Z">
              <w:r w:rsidRPr="00B7091A">
                <w:rPr>
                  <w:b/>
                  <w:lang w:val="en-US"/>
                  <w:rPrChange w:id="19631" w:author="phuong vu" w:date="2018-11-30T23:11:00Z">
                    <w:rPr>
                      <w:b/>
                      <w:lang w:val="en-US"/>
                    </w:rPr>
                  </w:rPrChange>
                </w:rPr>
                <w:t>STT</w:t>
              </w:r>
            </w:ins>
          </w:p>
        </w:tc>
        <w:tc>
          <w:tcPr>
            <w:tcW w:w="1980" w:type="dxa"/>
            <w:vAlign w:val="center"/>
          </w:tcPr>
          <w:p w14:paraId="222767DF" w14:textId="77777777" w:rsidR="00770D42" w:rsidRPr="00B7091A" w:rsidRDefault="00770D42" w:rsidP="00B7091A">
            <w:pPr>
              <w:jc w:val="center"/>
              <w:rPr>
                <w:ins w:id="19632" w:author="phuong vu" w:date="2018-11-21T22:00:00Z"/>
                <w:b/>
                <w:lang w:val="en-US"/>
                <w:rPrChange w:id="19633" w:author="phuong vu" w:date="2018-11-30T23:11:00Z">
                  <w:rPr>
                    <w:ins w:id="19634" w:author="phuong vu" w:date="2018-11-21T22:00:00Z"/>
                    <w:b/>
                    <w:lang w:val="en-US"/>
                  </w:rPr>
                </w:rPrChange>
              </w:rPr>
              <w:pPrChange w:id="19635" w:author="phuong vu" w:date="2018-11-30T23:11:00Z">
                <w:pPr>
                  <w:spacing w:line="360" w:lineRule="auto"/>
                  <w:jc w:val="center"/>
                </w:pPr>
              </w:pPrChange>
            </w:pPr>
            <w:ins w:id="19636" w:author="phuong vu" w:date="2018-11-21T22:00:00Z">
              <w:r w:rsidRPr="00B7091A">
                <w:rPr>
                  <w:b/>
                  <w:lang w:val="en-US"/>
                  <w:rPrChange w:id="19637" w:author="phuong vu" w:date="2018-11-30T23:11:00Z">
                    <w:rPr>
                      <w:b/>
                      <w:lang w:val="en-US"/>
                    </w:rPr>
                  </w:rPrChange>
                </w:rPr>
                <w:t>Loại điều khiển</w:t>
              </w:r>
            </w:ins>
          </w:p>
        </w:tc>
        <w:tc>
          <w:tcPr>
            <w:tcW w:w="2970" w:type="dxa"/>
            <w:vAlign w:val="center"/>
          </w:tcPr>
          <w:p w14:paraId="5CC8A177" w14:textId="77777777" w:rsidR="00770D42" w:rsidRPr="00B7091A" w:rsidRDefault="00770D42" w:rsidP="00B7091A">
            <w:pPr>
              <w:jc w:val="center"/>
              <w:rPr>
                <w:ins w:id="19638" w:author="phuong vu" w:date="2018-11-21T22:00:00Z"/>
                <w:b/>
                <w:lang w:val="en-US"/>
                <w:rPrChange w:id="19639" w:author="phuong vu" w:date="2018-11-30T23:11:00Z">
                  <w:rPr>
                    <w:ins w:id="19640" w:author="phuong vu" w:date="2018-11-21T22:00:00Z"/>
                    <w:b/>
                    <w:lang w:val="en-US"/>
                  </w:rPr>
                </w:rPrChange>
              </w:rPr>
              <w:pPrChange w:id="19641" w:author="phuong vu" w:date="2018-11-30T23:11:00Z">
                <w:pPr>
                  <w:spacing w:line="360" w:lineRule="auto"/>
                  <w:jc w:val="center"/>
                </w:pPr>
              </w:pPrChange>
            </w:pPr>
            <w:ins w:id="19642" w:author="phuong vu" w:date="2018-11-21T22:00:00Z">
              <w:r w:rsidRPr="00B7091A">
                <w:rPr>
                  <w:b/>
                  <w:lang w:val="en-US"/>
                  <w:rPrChange w:id="19643" w:author="phuong vu" w:date="2018-11-30T23:11:00Z">
                    <w:rPr>
                      <w:b/>
                      <w:lang w:val="en-US"/>
                    </w:rPr>
                  </w:rPrChange>
                </w:rPr>
                <w:t>Nội dung thực hiện</w:t>
              </w:r>
            </w:ins>
          </w:p>
        </w:tc>
        <w:tc>
          <w:tcPr>
            <w:tcW w:w="1266" w:type="dxa"/>
            <w:vAlign w:val="center"/>
          </w:tcPr>
          <w:p w14:paraId="17E728B3" w14:textId="77777777" w:rsidR="00770D42" w:rsidRPr="00B7091A" w:rsidRDefault="00770D42" w:rsidP="00B7091A">
            <w:pPr>
              <w:jc w:val="center"/>
              <w:rPr>
                <w:ins w:id="19644" w:author="phuong vu" w:date="2018-11-21T22:00:00Z"/>
                <w:b/>
                <w:lang w:val="en-US"/>
                <w:rPrChange w:id="19645" w:author="phuong vu" w:date="2018-11-30T23:11:00Z">
                  <w:rPr>
                    <w:ins w:id="19646" w:author="phuong vu" w:date="2018-11-21T22:00:00Z"/>
                    <w:b/>
                    <w:lang w:val="en-US"/>
                  </w:rPr>
                </w:rPrChange>
              </w:rPr>
              <w:pPrChange w:id="19647" w:author="phuong vu" w:date="2018-11-30T23:11:00Z">
                <w:pPr>
                  <w:spacing w:line="360" w:lineRule="auto"/>
                  <w:jc w:val="center"/>
                </w:pPr>
              </w:pPrChange>
            </w:pPr>
            <w:ins w:id="19648" w:author="phuong vu" w:date="2018-11-21T22:00:00Z">
              <w:r w:rsidRPr="00B7091A">
                <w:rPr>
                  <w:b/>
                  <w:lang w:val="en-US"/>
                  <w:rPrChange w:id="19649" w:author="phuong vu" w:date="2018-11-30T23:11:00Z">
                    <w:rPr>
                      <w:b/>
                      <w:lang w:val="en-US"/>
                    </w:rPr>
                  </w:rPrChange>
                </w:rPr>
                <w:t>Giá trị mặc định</w:t>
              </w:r>
            </w:ins>
          </w:p>
        </w:tc>
        <w:tc>
          <w:tcPr>
            <w:tcW w:w="1756" w:type="dxa"/>
            <w:vAlign w:val="center"/>
          </w:tcPr>
          <w:p w14:paraId="1A112609" w14:textId="77777777" w:rsidR="00770D42" w:rsidRPr="00B7091A" w:rsidRDefault="00770D42" w:rsidP="00B7091A">
            <w:pPr>
              <w:jc w:val="center"/>
              <w:rPr>
                <w:ins w:id="19650" w:author="phuong vu" w:date="2018-11-21T22:00:00Z"/>
                <w:b/>
                <w:lang w:val="en-US"/>
                <w:rPrChange w:id="19651" w:author="phuong vu" w:date="2018-11-30T23:11:00Z">
                  <w:rPr>
                    <w:ins w:id="19652" w:author="phuong vu" w:date="2018-11-21T22:00:00Z"/>
                    <w:b/>
                    <w:lang w:val="en-US"/>
                  </w:rPr>
                </w:rPrChange>
              </w:rPr>
              <w:pPrChange w:id="19653" w:author="phuong vu" w:date="2018-11-30T23:11:00Z">
                <w:pPr>
                  <w:spacing w:line="360" w:lineRule="auto"/>
                  <w:jc w:val="center"/>
                </w:pPr>
              </w:pPrChange>
            </w:pPr>
            <w:ins w:id="19654" w:author="phuong vu" w:date="2018-11-21T22:00:00Z">
              <w:r w:rsidRPr="00B7091A">
                <w:rPr>
                  <w:b/>
                  <w:lang w:val="en-US"/>
                  <w:rPrChange w:id="19655" w:author="phuong vu" w:date="2018-11-30T23:11:00Z">
                    <w:rPr>
                      <w:b/>
                      <w:lang w:val="en-US"/>
                    </w:rPr>
                  </w:rPrChange>
                </w:rPr>
                <w:t>Lưu ý</w:t>
              </w:r>
            </w:ins>
          </w:p>
        </w:tc>
      </w:tr>
      <w:tr w:rsidR="00770D42" w:rsidRPr="00920004" w14:paraId="4222E753" w14:textId="77777777" w:rsidTr="00565D22">
        <w:trPr>
          <w:ins w:id="19656" w:author="phuong vu" w:date="2018-11-21T22:00:00Z"/>
        </w:trPr>
        <w:tc>
          <w:tcPr>
            <w:tcW w:w="805" w:type="dxa"/>
          </w:tcPr>
          <w:p w14:paraId="7E8B0ED3" w14:textId="77777777" w:rsidR="00770D42" w:rsidRPr="00920004" w:rsidRDefault="00770D42" w:rsidP="00BD0851">
            <w:pPr>
              <w:spacing w:before="240" w:line="0" w:lineRule="atLeast"/>
              <w:jc w:val="center"/>
              <w:rPr>
                <w:ins w:id="19657" w:author="phuong vu" w:date="2018-11-21T22:00:00Z"/>
                <w:lang w:val="en-US"/>
                <w:rPrChange w:id="19658" w:author="phuong vu" w:date="2018-11-30T22:36:00Z">
                  <w:rPr>
                    <w:ins w:id="19659" w:author="phuong vu" w:date="2018-11-21T22:00:00Z"/>
                    <w:lang w:val="en-US"/>
                  </w:rPr>
                </w:rPrChange>
              </w:rPr>
              <w:pPrChange w:id="19660" w:author="phuong vu" w:date="2018-11-30T14:16:00Z">
                <w:pPr>
                  <w:spacing w:line="360" w:lineRule="auto"/>
                  <w:jc w:val="center"/>
                </w:pPr>
              </w:pPrChange>
            </w:pPr>
            <w:ins w:id="19661" w:author="phuong vu" w:date="2018-11-21T22:00:00Z">
              <w:r w:rsidRPr="00920004">
                <w:rPr>
                  <w:lang w:val="en-US"/>
                  <w:rPrChange w:id="19662" w:author="phuong vu" w:date="2018-11-30T22:36:00Z">
                    <w:rPr>
                      <w:lang w:val="en-US"/>
                    </w:rPr>
                  </w:rPrChange>
                </w:rPr>
                <w:t>1</w:t>
              </w:r>
            </w:ins>
          </w:p>
        </w:tc>
        <w:tc>
          <w:tcPr>
            <w:tcW w:w="1980" w:type="dxa"/>
          </w:tcPr>
          <w:p w14:paraId="37C4ABCA" w14:textId="77777777" w:rsidR="00770D42" w:rsidRPr="00920004" w:rsidRDefault="00770D42" w:rsidP="00B7091A">
            <w:pPr>
              <w:rPr>
                <w:ins w:id="19663" w:author="phuong vu" w:date="2018-11-21T22:00:00Z"/>
                <w:lang w:val="en-US"/>
                <w:rPrChange w:id="19664" w:author="phuong vu" w:date="2018-11-30T22:36:00Z">
                  <w:rPr>
                    <w:ins w:id="19665" w:author="phuong vu" w:date="2018-11-21T22:00:00Z"/>
                    <w:lang w:val="en-US"/>
                  </w:rPr>
                </w:rPrChange>
              </w:rPr>
              <w:pPrChange w:id="19666" w:author="phuong vu" w:date="2018-11-30T23:09:00Z">
                <w:pPr>
                  <w:spacing w:line="360" w:lineRule="auto"/>
                </w:pPr>
              </w:pPrChange>
            </w:pPr>
            <w:ins w:id="19667" w:author="phuong vu" w:date="2018-11-21T22:00:00Z">
              <w:r w:rsidRPr="00920004">
                <w:rPr>
                  <w:lang w:val="en-US"/>
                  <w:rPrChange w:id="19668" w:author="phuong vu" w:date="2018-11-30T22:36:00Z">
                    <w:rPr>
                      <w:lang w:val="en-US"/>
                    </w:rPr>
                  </w:rPrChange>
                </w:rPr>
                <w:t>span</w:t>
              </w:r>
            </w:ins>
          </w:p>
        </w:tc>
        <w:tc>
          <w:tcPr>
            <w:tcW w:w="2970" w:type="dxa"/>
          </w:tcPr>
          <w:p w14:paraId="0EFF3708" w14:textId="66B12BC2" w:rsidR="00770D42" w:rsidRPr="00920004" w:rsidRDefault="00770D42" w:rsidP="00B7091A">
            <w:pPr>
              <w:rPr>
                <w:ins w:id="19669" w:author="phuong vu" w:date="2018-11-21T22:00:00Z"/>
                <w:lang w:val="en-US"/>
                <w:rPrChange w:id="19670" w:author="phuong vu" w:date="2018-11-30T22:36:00Z">
                  <w:rPr>
                    <w:ins w:id="19671" w:author="phuong vu" w:date="2018-11-21T22:00:00Z"/>
                    <w:lang w:val="en-US"/>
                  </w:rPr>
                </w:rPrChange>
              </w:rPr>
              <w:pPrChange w:id="19672" w:author="phuong vu" w:date="2018-11-30T23:09:00Z">
                <w:pPr>
                  <w:spacing w:line="360" w:lineRule="auto"/>
                </w:pPr>
              </w:pPrChange>
            </w:pPr>
            <w:ins w:id="19673" w:author="phuong vu" w:date="2018-11-21T22:00:00Z">
              <w:r w:rsidRPr="00920004">
                <w:rPr>
                  <w:lang w:val="en-US"/>
                  <w:rPrChange w:id="19674" w:author="phuong vu" w:date="2018-11-30T22:36:00Z">
                    <w:rPr>
                      <w:lang w:val="en-US"/>
                    </w:rPr>
                  </w:rPrChange>
                </w:rPr>
                <w:t xml:space="preserve">Hiển thị thông tin hóa đơn như giao diện </w:t>
              </w:r>
              <w:r w:rsidRPr="00920004">
                <w:rPr>
                  <w:lang w:val="en-US"/>
                  <w:rPrChange w:id="19675" w:author="phuong vu" w:date="2018-11-30T22:36:00Z">
                    <w:rPr>
                      <w:lang w:val="en-US"/>
                    </w:rPr>
                  </w:rPrChange>
                </w:rPr>
                <w:fldChar w:fldCharType="begin"/>
              </w:r>
              <w:r w:rsidRPr="00920004">
                <w:rPr>
                  <w:lang w:val="en-US"/>
                  <w:rPrChange w:id="19676" w:author="phuong vu" w:date="2018-11-30T22:36:00Z">
                    <w:rPr>
                      <w:lang w:val="en-US"/>
                    </w:rPr>
                  </w:rPrChange>
                </w:rPr>
                <w:instrText xml:space="preserve"> REF _Ref530600985 \h </w:instrText>
              </w:r>
            </w:ins>
            <w:r w:rsidR="00E6227B" w:rsidRPr="00920004">
              <w:rPr>
                <w:lang w:val="en-US"/>
                <w:rPrChange w:id="19677" w:author="phuong vu" w:date="2018-11-30T22:36:00Z">
                  <w:rPr>
                    <w:lang w:val="en-US"/>
                  </w:rPr>
                </w:rPrChange>
              </w:rPr>
              <w:instrText xml:space="preserve"> \* MERGEFORMAT </w:instrText>
            </w:r>
            <w:r w:rsidRPr="00920004">
              <w:rPr>
                <w:lang w:val="en-US"/>
                <w:rPrChange w:id="19678" w:author="phuong vu" w:date="2018-11-30T22:36:00Z">
                  <w:rPr>
                    <w:lang w:val="en-US"/>
                  </w:rPr>
                </w:rPrChange>
              </w:rPr>
            </w:r>
            <w:r w:rsidRPr="00920004">
              <w:rPr>
                <w:lang w:val="en-US"/>
                <w:rPrChange w:id="19679" w:author="phuong vu" w:date="2018-11-30T22:36:00Z">
                  <w:rPr>
                    <w:lang w:val="en-US"/>
                  </w:rPr>
                </w:rPrChange>
              </w:rPr>
              <w:fldChar w:fldCharType="separate"/>
            </w:r>
            <w:ins w:id="19680" w:author="phuong vu" w:date="2018-11-30T22:44:00Z">
              <w:r w:rsidR="00B5490C" w:rsidRPr="00B5490C">
                <w:rPr>
                  <w:rPrChange w:id="19681" w:author="phuong vu" w:date="2018-11-30T22:44:00Z">
                    <w:rPr>
                      <w:i/>
                      <w:iCs/>
                    </w:rPr>
                  </w:rPrChange>
                </w:rPr>
                <w:t xml:space="preserve">Hình </w:t>
              </w:r>
              <w:r w:rsidR="00B5490C">
                <w:rPr>
                  <w:noProof/>
                </w:rPr>
                <w:t>3</w:t>
              </w:r>
              <w:r w:rsidR="00B5490C" w:rsidRPr="00920004">
                <w:rPr>
                  <w:noProof/>
                  <w:rPrChange w:id="19682" w:author="phuong vu" w:date="2018-11-30T22:36:00Z">
                    <w:rPr/>
                  </w:rPrChange>
                </w:rPr>
                <w:t>.</w:t>
              </w:r>
              <w:r w:rsidR="00B5490C">
                <w:rPr>
                  <w:noProof/>
                </w:rPr>
                <w:t>16</w:t>
              </w:r>
            </w:ins>
            <w:ins w:id="19683" w:author="phuong vu" w:date="2018-11-21T22:00:00Z">
              <w:r w:rsidRPr="00920004">
                <w:rPr>
                  <w:lang w:val="en-US"/>
                  <w:rPrChange w:id="19684" w:author="phuong vu" w:date="2018-11-30T22:36:00Z">
                    <w:rPr>
                      <w:lang w:val="en-US"/>
                    </w:rPr>
                  </w:rPrChange>
                </w:rPr>
                <w:fldChar w:fldCharType="end"/>
              </w:r>
            </w:ins>
          </w:p>
        </w:tc>
        <w:tc>
          <w:tcPr>
            <w:tcW w:w="1266" w:type="dxa"/>
          </w:tcPr>
          <w:p w14:paraId="6FEEEECB" w14:textId="77777777" w:rsidR="00770D42" w:rsidRPr="00920004" w:rsidRDefault="00770D42" w:rsidP="00BD0851">
            <w:pPr>
              <w:spacing w:before="240" w:line="0" w:lineRule="atLeast"/>
              <w:rPr>
                <w:ins w:id="19685" w:author="phuong vu" w:date="2018-11-21T22:00:00Z"/>
                <w:lang w:val="en-US"/>
                <w:rPrChange w:id="19686" w:author="phuong vu" w:date="2018-11-30T22:36:00Z">
                  <w:rPr>
                    <w:ins w:id="19687" w:author="phuong vu" w:date="2018-11-21T22:00:00Z"/>
                    <w:lang w:val="en-US"/>
                  </w:rPr>
                </w:rPrChange>
              </w:rPr>
              <w:pPrChange w:id="19688" w:author="phuong vu" w:date="2018-11-30T14:16:00Z">
                <w:pPr>
                  <w:spacing w:line="360" w:lineRule="auto"/>
                </w:pPr>
              </w:pPrChange>
            </w:pPr>
          </w:p>
        </w:tc>
        <w:tc>
          <w:tcPr>
            <w:tcW w:w="1756" w:type="dxa"/>
          </w:tcPr>
          <w:p w14:paraId="3C4BC720" w14:textId="77777777" w:rsidR="00770D42" w:rsidRPr="00920004" w:rsidRDefault="00770D42" w:rsidP="00BD0851">
            <w:pPr>
              <w:spacing w:before="240" w:line="0" w:lineRule="atLeast"/>
              <w:rPr>
                <w:ins w:id="19689" w:author="phuong vu" w:date="2018-11-21T22:00:00Z"/>
                <w:lang w:val="en-US"/>
                <w:rPrChange w:id="19690" w:author="phuong vu" w:date="2018-11-30T22:36:00Z">
                  <w:rPr>
                    <w:ins w:id="19691" w:author="phuong vu" w:date="2018-11-21T22:00:00Z"/>
                    <w:lang w:val="en-US"/>
                  </w:rPr>
                </w:rPrChange>
              </w:rPr>
              <w:pPrChange w:id="19692" w:author="phuong vu" w:date="2018-11-30T14:16:00Z">
                <w:pPr>
                  <w:spacing w:line="360" w:lineRule="auto"/>
                </w:pPr>
              </w:pPrChange>
            </w:pPr>
          </w:p>
        </w:tc>
      </w:tr>
      <w:tr w:rsidR="00770D42" w:rsidRPr="00920004" w14:paraId="08E30A78" w14:textId="77777777" w:rsidTr="00565D22">
        <w:trPr>
          <w:ins w:id="19693" w:author="phuong vu" w:date="2018-11-21T22:00:00Z"/>
        </w:trPr>
        <w:tc>
          <w:tcPr>
            <w:tcW w:w="805" w:type="dxa"/>
          </w:tcPr>
          <w:p w14:paraId="140A378D" w14:textId="3049EEA3" w:rsidR="00770D42" w:rsidRPr="00920004" w:rsidRDefault="00770D42" w:rsidP="00BD0851">
            <w:pPr>
              <w:spacing w:before="240" w:line="0" w:lineRule="atLeast"/>
              <w:jc w:val="center"/>
              <w:rPr>
                <w:ins w:id="19694" w:author="phuong vu" w:date="2018-11-21T22:00:00Z"/>
                <w:lang w:val="en-US"/>
                <w:rPrChange w:id="19695" w:author="phuong vu" w:date="2018-11-30T22:36:00Z">
                  <w:rPr>
                    <w:ins w:id="19696" w:author="phuong vu" w:date="2018-11-21T22:00:00Z"/>
                    <w:lang w:val="en-US"/>
                  </w:rPr>
                </w:rPrChange>
              </w:rPr>
              <w:pPrChange w:id="19697" w:author="phuong vu" w:date="2018-11-30T14:16:00Z">
                <w:pPr>
                  <w:spacing w:line="360" w:lineRule="auto"/>
                  <w:jc w:val="center"/>
                </w:pPr>
              </w:pPrChange>
            </w:pPr>
            <w:ins w:id="19698" w:author="phuong vu" w:date="2018-11-21T22:01:00Z">
              <w:r w:rsidRPr="00920004">
                <w:rPr>
                  <w:lang w:val="en-US"/>
                  <w:rPrChange w:id="19699" w:author="phuong vu" w:date="2018-11-30T22:36:00Z">
                    <w:rPr>
                      <w:lang w:val="en-US"/>
                    </w:rPr>
                  </w:rPrChange>
                </w:rPr>
                <w:t>2</w:t>
              </w:r>
            </w:ins>
          </w:p>
        </w:tc>
        <w:tc>
          <w:tcPr>
            <w:tcW w:w="1980" w:type="dxa"/>
          </w:tcPr>
          <w:p w14:paraId="6701E3ED" w14:textId="63E319EA" w:rsidR="00770D42" w:rsidRPr="00920004" w:rsidRDefault="00770D42" w:rsidP="00B7091A">
            <w:pPr>
              <w:rPr>
                <w:ins w:id="19700" w:author="phuong vu" w:date="2018-11-21T22:00:00Z"/>
                <w:lang w:val="en-US"/>
                <w:rPrChange w:id="19701" w:author="phuong vu" w:date="2018-11-30T22:36:00Z">
                  <w:rPr>
                    <w:ins w:id="19702" w:author="phuong vu" w:date="2018-11-21T22:00:00Z"/>
                    <w:lang w:val="en-US"/>
                  </w:rPr>
                </w:rPrChange>
              </w:rPr>
              <w:pPrChange w:id="19703" w:author="phuong vu" w:date="2018-11-30T23:09:00Z">
                <w:pPr>
                  <w:spacing w:line="360" w:lineRule="auto"/>
                </w:pPr>
              </w:pPrChange>
            </w:pPr>
            <w:ins w:id="19704" w:author="phuong vu" w:date="2018-11-21T22:01:00Z">
              <w:r w:rsidRPr="00920004">
                <w:rPr>
                  <w:lang w:val="en-US"/>
                  <w:rPrChange w:id="19705" w:author="phuong vu" w:date="2018-11-30T22:36:00Z">
                    <w:rPr>
                      <w:lang w:val="en-US"/>
                    </w:rPr>
                  </w:rPrChange>
                </w:rPr>
                <w:t>inputText</w:t>
              </w:r>
            </w:ins>
          </w:p>
        </w:tc>
        <w:tc>
          <w:tcPr>
            <w:tcW w:w="2970" w:type="dxa"/>
          </w:tcPr>
          <w:p w14:paraId="4E91F4C8" w14:textId="5EDE7A7F" w:rsidR="00770D42" w:rsidRPr="00920004" w:rsidRDefault="00770D42" w:rsidP="00B7091A">
            <w:pPr>
              <w:rPr>
                <w:ins w:id="19706" w:author="phuong vu" w:date="2018-11-21T22:00:00Z"/>
                <w:lang w:val="en-US"/>
                <w:rPrChange w:id="19707" w:author="phuong vu" w:date="2018-11-30T22:36:00Z">
                  <w:rPr>
                    <w:ins w:id="19708" w:author="phuong vu" w:date="2018-11-21T22:00:00Z"/>
                    <w:lang w:val="en-US"/>
                  </w:rPr>
                </w:rPrChange>
              </w:rPr>
              <w:pPrChange w:id="19709" w:author="phuong vu" w:date="2018-11-30T23:09:00Z">
                <w:pPr>
                  <w:spacing w:line="360" w:lineRule="auto"/>
                </w:pPr>
              </w:pPrChange>
            </w:pPr>
            <w:ins w:id="19710" w:author="phuong vu" w:date="2018-11-21T22:01:00Z">
              <w:r w:rsidRPr="00920004">
                <w:rPr>
                  <w:lang w:val="en-US"/>
                  <w:rPrChange w:id="19711" w:author="phuong vu" w:date="2018-11-30T22:36:00Z">
                    <w:rPr>
                      <w:lang w:val="en-US"/>
                    </w:rPr>
                  </w:rPrChange>
                </w:rPr>
                <w:t>Số lượng/ Khối lượng giao</w:t>
              </w:r>
            </w:ins>
          </w:p>
        </w:tc>
        <w:tc>
          <w:tcPr>
            <w:tcW w:w="1266" w:type="dxa"/>
          </w:tcPr>
          <w:p w14:paraId="506875E5" w14:textId="77777777" w:rsidR="00770D42" w:rsidRPr="00920004" w:rsidRDefault="00770D42" w:rsidP="00BD0851">
            <w:pPr>
              <w:spacing w:before="240" w:line="0" w:lineRule="atLeast"/>
              <w:rPr>
                <w:ins w:id="19712" w:author="phuong vu" w:date="2018-11-21T22:00:00Z"/>
                <w:lang w:val="en-US"/>
                <w:rPrChange w:id="19713" w:author="phuong vu" w:date="2018-11-30T22:36:00Z">
                  <w:rPr>
                    <w:ins w:id="19714" w:author="phuong vu" w:date="2018-11-21T22:00:00Z"/>
                    <w:lang w:val="en-US"/>
                  </w:rPr>
                </w:rPrChange>
              </w:rPr>
              <w:pPrChange w:id="19715" w:author="phuong vu" w:date="2018-11-30T14:16:00Z">
                <w:pPr>
                  <w:spacing w:line="360" w:lineRule="auto"/>
                </w:pPr>
              </w:pPrChange>
            </w:pPr>
          </w:p>
        </w:tc>
        <w:tc>
          <w:tcPr>
            <w:tcW w:w="1756" w:type="dxa"/>
          </w:tcPr>
          <w:p w14:paraId="527FB8D8" w14:textId="77777777" w:rsidR="00770D42" w:rsidRPr="00920004" w:rsidRDefault="00770D42" w:rsidP="00BD0851">
            <w:pPr>
              <w:spacing w:before="240" w:line="0" w:lineRule="atLeast"/>
              <w:rPr>
                <w:ins w:id="19716" w:author="phuong vu" w:date="2018-11-21T22:00:00Z"/>
                <w:lang w:val="en-US"/>
                <w:rPrChange w:id="19717" w:author="phuong vu" w:date="2018-11-30T22:36:00Z">
                  <w:rPr>
                    <w:ins w:id="19718" w:author="phuong vu" w:date="2018-11-21T22:00:00Z"/>
                    <w:lang w:val="en-US"/>
                  </w:rPr>
                </w:rPrChange>
              </w:rPr>
              <w:pPrChange w:id="19719" w:author="phuong vu" w:date="2018-11-30T14:16:00Z">
                <w:pPr>
                  <w:spacing w:line="360" w:lineRule="auto"/>
                </w:pPr>
              </w:pPrChange>
            </w:pPr>
          </w:p>
        </w:tc>
      </w:tr>
      <w:tr w:rsidR="00770D42" w:rsidRPr="00920004" w14:paraId="73F843E9" w14:textId="77777777" w:rsidTr="00565D22">
        <w:trPr>
          <w:ins w:id="19720" w:author="phuong vu" w:date="2018-11-21T22:00:00Z"/>
        </w:trPr>
        <w:tc>
          <w:tcPr>
            <w:tcW w:w="805" w:type="dxa"/>
          </w:tcPr>
          <w:p w14:paraId="09154276" w14:textId="025E7FA8" w:rsidR="00770D42" w:rsidRPr="00920004" w:rsidRDefault="001C1DAB" w:rsidP="00BD0851">
            <w:pPr>
              <w:spacing w:before="240" w:line="0" w:lineRule="atLeast"/>
              <w:jc w:val="center"/>
              <w:rPr>
                <w:ins w:id="19721" w:author="phuong vu" w:date="2018-11-21T22:00:00Z"/>
                <w:lang w:val="en-US"/>
                <w:rPrChange w:id="19722" w:author="phuong vu" w:date="2018-11-30T22:36:00Z">
                  <w:rPr>
                    <w:ins w:id="19723" w:author="phuong vu" w:date="2018-11-21T22:00:00Z"/>
                    <w:lang w:val="en-US"/>
                  </w:rPr>
                </w:rPrChange>
              </w:rPr>
              <w:pPrChange w:id="19724" w:author="phuong vu" w:date="2018-11-30T14:16:00Z">
                <w:pPr>
                  <w:spacing w:line="360" w:lineRule="auto"/>
                  <w:jc w:val="center"/>
                </w:pPr>
              </w:pPrChange>
            </w:pPr>
            <w:ins w:id="19725" w:author="phuong vu" w:date="2018-11-21T22:02:00Z">
              <w:r w:rsidRPr="00920004">
                <w:rPr>
                  <w:lang w:val="en-US"/>
                  <w:rPrChange w:id="19726" w:author="phuong vu" w:date="2018-11-30T22:36:00Z">
                    <w:rPr>
                      <w:lang w:val="en-US"/>
                    </w:rPr>
                  </w:rPrChange>
                </w:rPr>
                <w:t>3</w:t>
              </w:r>
            </w:ins>
          </w:p>
        </w:tc>
        <w:tc>
          <w:tcPr>
            <w:tcW w:w="1980" w:type="dxa"/>
          </w:tcPr>
          <w:p w14:paraId="0FA36A6F" w14:textId="77777777" w:rsidR="00770D42" w:rsidRPr="00920004" w:rsidRDefault="00770D42" w:rsidP="00B7091A">
            <w:pPr>
              <w:rPr>
                <w:ins w:id="19727" w:author="phuong vu" w:date="2018-11-21T22:00:00Z"/>
                <w:lang w:val="en-US"/>
                <w:rPrChange w:id="19728" w:author="phuong vu" w:date="2018-11-30T22:36:00Z">
                  <w:rPr>
                    <w:ins w:id="19729" w:author="phuong vu" w:date="2018-11-21T22:00:00Z"/>
                    <w:lang w:val="en-US"/>
                  </w:rPr>
                </w:rPrChange>
              </w:rPr>
              <w:pPrChange w:id="19730" w:author="phuong vu" w:date="2018-11-30T23:09:00Z">
                <w:pPr>
                  <w:spacing w:line="360" w:lineRule="auto"/>
                </w:pPr>
              </w:pPrChange>
            </w:pPr>
            <w:ins w:id="19731" w:author="phuong vu" w:date="2018-11-21T22:00:00Z">
              <w:r w:rsidRPr="00920004">
                <w:rPr>
                  <w:lang w:val="en-US"/>
                  <w:rPrChange w:id="19732" w:author="phuong vu" w:date="2018-11-30T22:36:00Z">
                    <w:rPr>
                      <w:lang w:val="en-US"/>
                    </w:rPr>
                  </w:rPrChange>
                </w:rPr>
                <w:t>button</w:t>
              </w:r>
            </w:ins>
          </w:p>
        </w:tc>
        <w:tc>
          <w:tcPr>
            <w:tcW w:w="2970" w:type="dxa"/>
          </w:tcPr>
          <w:p w14:paraId="0B36D555" w14:textId="0C3FA6A6" w:rsidR="00770D42" w:rsidRPr="00920004" w:rsidRDefault="001C1DAB" w:rsidP="00B7091A">
            <w:pPr>
              <w:rPr>
                <w:ins w:id="19733" w:author="phuong vu" w:date="2018-11-21T22:00:00Z"/>
                <w:lang w:val="en-US"/>
                <w:rPrChange w:id="19734" w:author="phuong vu" w:date="2018-11-30T22:36:00Z">
                  <w:rPr>
                    <w:ins w:id="19735" w:author="phuong vu" w:date="2018-11-21T22:00:00Z"/>
                    <w:lang w:val="en-US"/>
                  </w:rPr>
                </w:rPrChange>
              </w:rPr>
              <w:pPrChange w:id="19736" w:author="phuong vu" w:date="2018-11-30T23:09:00Z">
                <w:pPr>
                  <w:spacing w:line="360" w:lineRule="auto"/>
                </w:pPr>
              </w:pPrChange>
            </w:pPr>
            <w:ins w:id="19737" w:author="phuong vu" w:date="2018-11-21T22:03:00Z">
              <w:r w:rsidRPr="00920004">
                <w:rPr>
                  <w:lang w:val="en-US"/>
                  <w:rPrChange w:id="19738" w:author="phuong vu" w:date="2018-11-30T22:36:00Z">
                    <w:rPr>
                      <w:lang w:val="en-US"/>
                    </w:rPr>
                  </w:rPrChange>
                </w:rPr>
                <w:t>Cập nhật thông tin hóa đơn</w:t>
              </w:r>
            </w:ins>
          </w:p>
        </w:tc>
        <w:tc>
          <w:tcPr>
            <w:tcW w:w="1266" w:type="dxa"/>
          </w:tcPr>
          <w:p w14:paraId="51A2C969" w14:textId="77777777" w:rsidR="00770D42" w:rsidRPr="00920004" w:rsidRDefault="00770D42" w:rsidP="00BD0851">
            <w:pPr>
              <w:spacing w:before="240" w:line="0" w:lineRule="atLeast"/>
              <w:jc w:val="left"/>
              <w:rPr>
                <w:ins w:id="19739" w:author="phuong vu" w:date="2018-11-21T22:00:00Z"/>
                <w:lang w:val="en-US"/>
                <w:rPrChange w:id="19740" w:author="phuong vu" w:date="2018-11-30T22:36:00Z">
                  <w:rPr>
                    <w:ins w:id="19741" w:author="phuong vu" w:date="2018-11-21T22:00:00Z"/>
                    <w:lang w:val="en-US"/>
                  </w:rPr>
                </w:rPrChange>
              </w:rPr>
              <w:pPrChange w:id="19742" w:author="phuong vu" w:date="2018-11-30T14:16:00Z">
                <w:pPr>
                  <w:spacing w:line="360" w:lineRule="auto"/>
                  <w:jc w:val="left"/>
                </w:pPr>
              </w:pPrChange>
            </w:pPr>
          </w:p>
        </w:tc>
        <w:tc>
          <w:tcPr>
            <w:tcW w:w="1756" w:type="dxa"/>
          </w:tcPr>
          <w:p w14:paraId="6D15AF70" w14:textId="77777777" w:rsidR="00770D42" w:rsidRPr="00920004" w:rsidRDefault="00770D42" w:rsidP="00BD0851">
            <w:pPr>
              <w:keepNext/>
              <w:spacing w:before="240" w:line="0" w:lineRule="atLeast"/>
              <w:rPr>
                <w:ins w:id="19743" w:author="phuong vu" w:date="2018-11-21T22:00:00Z"/>
                <w:lang w:val="en-US"/>
                <w:rPrChange w:id="19744" w:author="phuong vu" w:date="2018-11-30T22:36:00Z">
                  <w:rPr>
                    <w:ins w:id="19745" w:author="phuong vu" w:date="2018-11-21T22:00:00Z"/>
                    <w:lang w:val="en-US"/>
                  </w:rPr>
                </w:rPrChange>
              </w:rPr>
              <w:pPrChange w:id="19746" w:author="phuong vu" w:date="2018-11-30T14:16:00Z">
                <w:pPr>
                  <w:spacing w:line="360" w:lineRule="auto"/>
                </w:pPr>
              </w:pPrChange>
            </w:pPr>
          </w:p>
        </w:tc>
      </w:tr>
    </w:tbl>
    <w:p w14:paraId="2DA81689" w14:textId="2A24BE0F" w:rsidR="00F653CC" w:rsidRPr="00920004" w:rsidRDefault="00F653CC" w:rsidP="00A17FA5">
      <w:pPr>
        <w:pStyle w:val="Caption"/>
        <w:rPr>
          <w:ins w:id="19747" w:author="phuong vu" w:date="2018-11-21T21:53:00Z"/>
          <w:lang w:val="en-US"/>
          <w:rPrChange w:id="19748" w:author="phuong vu" w:date="2018-11-30T22:36:00Z">
            <w:rPr>
              <w:ins w:id="19749" w:author="phuong vu" w:date="2018-11-21T21:53:00Z"/>
              <w:lang w:val="en-US"/>
            </w:rPr>
          </w:rPrChange>
        </w:rPr>
        <w:pPrChange w:id="19750" w:author="phuong vu" w:date="2018-11-30T22:42:00Z">
          <w:pPr>
            <w:pStyle w:val="Heading6"/>
          </w:pPr>
        </w:pPrChange>
      </w:pPr>
      <w:bookmarkStart w:id="19751" w:name="_Toc531381618"/>
      <w:ins w:id="19752" w:author="phuong vu" w:date="2018-11-26T13:30:00Z">
        <w:r w:rsidRPr="00920004">
          <w:rPr>
            <w:rPrChange w:id="19753" w:author="phuong vu" w:date="2018-11-30T22:36:00Z">
              <w:rPr/>
            </w:rPrChange>
          </w:rPr>
          <w:t xml:space="preserve">Bảng </w:t>
        </w:r>
      </w:ins>
      <w:ins w:id="19754" w:author="phuong vu" w:date="2018-11-30T14:54:00Z">
        <w:r w:rsidR="00D632EE" w:rsidRPr="00920004">
          <w:rPr>
            <w:rPrChange w:id="19755" w:author="phuong vu" w:date="2018-11-30T22:36:00Z">
              <w:rPr/>
            </w:rPrChange>
          </w:rPr>
          <w:fldChar w:fldCharType="begin"/>
        </w:r>
        <w:r w:rsidR="00D632EE" w:rsidRPr="00920004">
          <w:rPr>
            <w:rPrChange w:id="19756" w:author="phuong vu" w:date="2018-11-30T22:36:00Z">
              <w:rPr/>
            </w:rPrChange>
          </w:rPr>
          <w:instrText xml:space="preserve"> STYLEREF 1 \s </w:instrText>
        </w:r>
      </w:ins>
      <w:r w:rsidR="00D632EE" w:rsidRPr="00920004">
        <w:rPr>
          <w:rPrChange w:id="19757" w:author="phuong vu" w:date="2018-11-30T22:36:00Z">
            <w:rPr/>
          </w:rPrChange>
        </w:rPr>
        <w:fldChar w:fldCharType="separate"/>
      </w:r>
      <w:r w:rsidR="00B5490C">
        <w:rPr>
          <w:noProof/>
        </w:rPr>
        <w:t>3</w:t>
      </w:r>
      <w:ins w:id="19758" w:author="phuong vu" w:date="2018-11-30T14:54:00Z">
        <w:r w:rsidR="00D632EE" w:rsidRPr="00920004">
          <w:rPr>
            <w:rPrChange w:id="19759" w:author="phuong vu" w:date="2018-11-30T22:36:00Z">
              <w:rPr/>
            </w:rPrChange>
          </w:rPr>
          <w:fldChar w:fldCharType="end"/>
        </w:r>
        <w:r w:rsidR="00D632EE" w:rsidRPr="00920004">
          <w:rPr>
            <w:rPrChange w:id="19760" w:author="phuong vu" w:date="2018-11-30T22:36:00Z">
              <w:rPr/>
            </w:rPrChange>
          </w:rPr>
          <w:t>.</w:t>
        </w:r>
        <w:r w:rsidR="00D632EE" w:rsidRPr="00920004">
          <w:rPr>
            <w:rPrChange w:id="19761" w:author="phuong vu" w:date="2018-11-30T22:36:00Z">
              <w:rPr/>
            </w:rPrChange>
          </w:rPr>
          <w:fldChar w:fldCharType="begin"/>
        </w:r>
        <w:r w:rsidR="00D632EE" w:rsidRPr="00920004">
          <w:rPr>
            <w:rPrChange w:id="19762" w:author="phuong vu" w:date="2018-11-30T22:36:00Z">
              <w:rPr/>
            </w:rPrChange>
          </w:rPr>
          <w:instrText xml:space="preserve"> SEQ Bảng \* ARABIC \s 1 </w:instrText>
        </w:r>
      </w:ins>
      <w:r w:rsidR="00D632EE" w:rsidRPr="00920004">
        <w:rPr>
          <w:rPrChange w:id="19763" w:author="phuong vu" w:date="2018-11-30T22:36:00Z">
            <w:rPr/>
          </w:rPrChange>
        </w:rPr>
        <w:fldChar w:fldCharType="separate"/>
      </w:r>
      <w:ins w:id="19764" w:author="phuong vu" w:date="2018-11-30T22:44:00Z">
        <w:r w:rsidR="00B5490C">
          <w:rPr>
            <w:noProof/>
          </w:rPr>
          <w:t>10</w:t>
        </w:r>
      </w:ins>
      <w:ins w:id="19765" w:author="phuong vu" w:date="2018-11-30T14:54:00Z">
        <w:r w:rsidR="00D632EE" w:rsidRPr="00920004">
          <w:rPr>
            <w:rPrChange w:id="19766" w:author="phuong vu" w:date="2018-11-30T22:36:00Z">
              <w:rPr/>
            </w:rPrChange>
          </w:rPr>
          <w:fldChar w:fldCharType="end"/>
        </w:r>
      </w:ins>
      <w:ins w:id="19767" w:author="phuong vu" w:date="2018-11-26T13:30:00Z">
        <w:r w:rsidRPr="00920004">
          <w:rPr>
            <w:lang w:val="en-US"/>
            <w:rPrChange w:id="19768" w:author="phuong vu" w:date="2018-11-30T22:36:00Z">
              <w:rPr>
                <w:lang w:val="en-US"/>
              </w:rPr>
            </w:rPrChange>
          </w:rPr>
          <w:t xml:space="preserve"> Các thành phần giao diện cập nhật hóa đ</w:t>
        </w:r>
      </w:ins>
      <w:ins w:id="19769" w:author="phuong vu" w:date="2018-11-26T13:31:00Z">
        <w:r w:rsidRPr="00920004">
          <w:rPr>
            <w:lang w:val="en-US"/>
            <w:rPrChange w:id="19770" w:author="phuong vu" w:date="2018-11-30T22:36:00Z">
              <w:rPr>
                <w:lang w:val="en-US"/>
              </w:rPr>
            </w:rPrChange>
          </w:rPr>
          <w:t>ơn</w:t>
        </w:r>
      </w:ins>
      <w:bookmarkEnd w:id="19751"/>
    </w:p>
    <w:p w14:paraId="13627280" w14:textId="1B212C0A" w:rsidR="00D225CD" w:rsidRPr="00920004" w:rsidRDefault="00D225CD" w:rsidP="00B7091A">
      <w:pPr>
        <w:pStyle w:val="Heading6"/>
        <w:numPr>
          <w:ilvl w:val="0"/>
          <w:numId w:val="61"/>
        </w:numPr>
        <w:spacing w:before="240" w:line="0" w:lineRule="atLeast"/>
        <w:ind w:left="720"/>
        <w:rPr>
          <w:ins w:id="19771" w:author="phuong vu" w:date="2018-11-21T22:05:00Z"/>
          <w:rFonts w:cstheme="majorHAnsi"/>
          <w:lang w:val="en-US"/>
          <w:rPrChange w:id="19772" w:author="phuong vu" w:date="2018-11-30T22:36:00Z">
            <w:rPr>
              <w:ins w:id="19773" w:author="phuong vu" w:date="2018-11-21T22:05:00Z"/>
              <w:lang w:val="en-US"/>
            </w:rPr>
          </w:rPrChange>
        </w:rPr>
        <w:pPrChange w:id="19774" w:author="phuong vu" w:date="2018-11-30T23:09:00Z">
          <w:pPr>
            <w:pStyle w:val="Heading6"/>
          </w:pPr>
        </w:pPrChange>
      </w:pPr>
      <w:ins w:id="19775" w:author="phuong vu" w:date="2018-11-21T21:53:00Z">
        <w:r w:rsidRPr="00920004">
          <w:rPr>
            <w:rFonts w:cstheme="majorHAnsi"/>
            <w:lang w:val="en-US"/>
            <w:rPrChange w:id="19776"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RPr="00920004" w14:paraId="427401E6" w14:textId="77777777" w:rsidTr="00565D22">
        <w:trPr>
          <w:ins w:id="19777" w:author="phuong vu" w:date="2018-11-21T22:05:00Z"/>
        </w:trPr>
        <w:tc>
          <w:tcPr>
            <w:tcW w:w="805" w:type="dxa"/>
            <w:vMerge w:val="restart"/>
            <w:vAlign w:val="center"/>
          </w:tcPr>
          <w:p w14:paraId="2972B56C" w14:textId="77777777" w:rsidR="00565D22" w:rsidRPr="00B7091A" w:rsidRDefault="00565D22" w:rsidP="00B7091A">
            <w:pPr>
              <w:jc w:val="center"/>
              <w:rPr>
                <w:ins w:id="19778" w:author="phuong vu" w:date="2018-11-21T22:05:00Z"/>
                <w:b/>
                <w:lang w:val="en-US"/>
                <w:rPrChange w:id="19779" w:author="phuong vu" w:date="2018-11-30T23:11:00Z">
                  <w:rPr>
                    <w:ins w:id="19780" w:author="phuong vu" w:date="2018-11-21T22:05:00Z"/>
                    <w:b/>
                    <w:lang w:val="en-US"/>
                  </w:rPr>
                </w:rPrChange>
              </w:rPr>
              <w:pPrChange w:id="19781" w:author="phuong vu" w:date="2018-11-30T23:11:00Z">
                <w:pPr>
                  <w:spacing w:line="360" w:lineRule="auto"/>
                  <w:jc w:val="center"/>
                </w:pPr>
              </w:pPrChange>
            </w:pPr>
            <w:ins w:id="19782" w:author="phuong vu" w:date="2018-11-21T22:05:00Z">
              <w:r w:rsidRPr="00B7091A">
                <w:rPr>
                  <w:b/>
                  <w:lang w:val="en-US"/>
                  <w:rPrChange w:id="19783" w:author="phuong vu" w:date="2018-11-30T23:11:00Z">
                    <w:rPr>
                      <w:b/>
                      <w:lang w:val="en-US"/>
                    </w:rPr>
                  </w:rPrChange>
                </w:rPr>
                <w:t>STT</w:t>
              </w:r>
            </w:ins>
          </w:p>
        </w:tc>
        <w:tc>
          <w:tcPr>
            <w:tcW w:w="2120" w:type="dxa"/>
            <w:vMerge w:val="restart"/>
            <w:vAlign w:val="center"/>
          </w:tcPr>
          <w:p w14:paraId="30A6C2A8" w14:textId="77777777" w:rsidR="00565D22" w:rsidRPr="00B7091A" w:rsidRDefault="00565D22" w:rsidP="00B7091A">
            <w:pPr>
              <w:jc w:val="center"/>
              <w:rPr>
                <w:ins w:id="19784" w:author="phuong vu" w:date="2018-11-21T22:05:00Z"/>
                <w:b/>
                <w:lang w:val="en-US"/>
                <w:rPrChange w:id="19785" w:author="phuong vu" w:date="2018-11-30T23:11:00Z">
                  <w:rPr>
                    <w:ins w:id="19786" w:author="phuong vu" w:date="2018-11-21T22:05:00Z"/>
                    <w:b/>
                    <w:lang w:val="en-US"/>
                  </w:rPr>
                </w:rPrChange>
              </w:rPr>
              <w:pPrChange w:id="19787" w:author="phuong vu" w:date="2018-11-30T23:11:00Z">
                <w:pPr>
                  <w:spacing w:line="360" w:lineRule="auto"/>
                  <w:jc w:val="center"/>
                </w:pPr>
              </w:pPrChange>
            </w:pPr>
            <w:ins w:id="19788" w:author="phuong vu" w:date="2018-11-21T22:05:00Z">
              <w:r w:rsidRPr="00B7091A">
                <w:rPr>
                  <w:b/>
                  <w:lang w:val="en-US"/>
                  <w:rPrChange w:id="19789" w:author="phuong vu" w:date="2018-11-30T23:11:00Z">
                    <w:rPr>
                      <w:b/>
                      <w:lang w:val="en-US"/>
                    </w:rPr>
                  </w:rPrChange>
                </w:rPr>
                <w:t>Tên bảng/</w:t>
              </w:r>
            </w:ins>
          </w:p>
          <w:p w14:paraId="08867962" w14:textId="77777777" w:rsidR="00565D22" w:rsidRPr="00B7091A" w:rsidRDefault="00565D22" w:rsidP="00B7091A">
            <w:pPr>
              <w:jc w:val="center"/>
              <w:rPr>
                <w:ins w:id="19790" w:author="phuong vu" w:date="2018-11-21T22:05:00Z"/>
                <w:b/>
                <w:lang w:val="en-US"/>
                <w:rPrChange w:id="19791" w:author="phuong vu" w:date="2018-11-30T23:11:00Z">
                  <w:rPr>
                    <w:ins w:id="19792" w:author="phuong vu" w:date="2018-11-21T22:05:00Z"/>
                    <w:b/>
                    <w:lang w:val="en-US"/>
                  </w:rPr>
                </w:rPrChange>
              </w:rPr>
              <w:pPrChange w:id="19793" w:author="phuong vu" w:date="2018-11-30T23:11:00Z">
                <w:pPr>
                  <w:spacing w:line="360" w:lineRule="auto"/>
                  <w:jc w:val="center"/>
                </w:pPr>
              </w:pPrChange>
            </w:pPr>
            <w:ins w:id="19794" w:author="phuong vu" w:date="2018-11-21T22:05:00Z">
              <w:r w:rsidRPr="00B7091A">
                <w:rPr>
                  <w:b/>
                  <w:lang w:val="en-US"/>
                  <w:rPrChange w:id="19795" w:author="phuong vu" w:date="2018-11-30T23:11:00Z">
                    <w:rPr>
                      <w:b/>
                      <w:lang w:val="en-US"/>
                    </w:rPr>
                  </w:rPrChange>
                </w:rPr>
                <w:t>Cấu trúc dữ liệu</w:t>
              </w:r>
            </w:ins>
          </w:p>
        </w:tc>
        <w:tc>
          <w:tcPr>
            <w:tcW w:w="5852" w:type="dxa"/>
            <w:gridSpan w:val="4"/>
            <w:vAlign w:val="center"/>
          </w:tcPr>
          <w:p w14:paraId="29EB499E" w14:textId="77777777" w:rsidR="00565D22" w:rsidRPr="00B7091A" w:rsidRDefault="00565D22" w:rsidP="00B7091A">
            <w:pPr>
              <w:jc w:val="center"/>
              <w:rPr>
                <w:ins w:id="19796" w:author="phuong vu" w:date="2018-11-21T22:05:00Z"/>
                <w:b/>
                <w:lang w:val="en-US"/>
                <w:rPrChange w:id="19797" w:author="phuong vu" w:date="2018-11-30T23:11:00Z">
                  <w:rPr>
                    <w:ins w:id="19798" w:author="phuong vu" w:date="2018-11-21T22:05:00Z"/>
                    <w:b/>
                    <w:lang w:val="en-US"/>
                  </w:rPr>
                </w:rPrChange>
              </w:rPr>
              <w:pPrChange w:id="19799" w:author="phuong vu" w:date="2018-11-30T23:11:00Z">
                <w:pPr>
                  <w:spacing w:line="360" w:lineRule="auto"/>
                  <w:jc w:val="center"/>
                </w:pPr>
              </w:pPrChange>
            </w:pPr>
            <w:ins w:id="19800" w:author="phuong vu" w:date="2018-11-21T22:05:00Z">
              <w:r w:rsidRPr="00B7091A">
                <w:rPr>
                  <w:b/>
                  <w:lang w:val="en-US"/>
                  <w:rPrChange w:id="19801" w:author="phuong vu" w:date="2018-11-30T23:11:00Z">
                    <w:rPr>
                      <w:b/>
                      <w:lang w:val="en-US"/>
                    </w:rPr>
                  </w:rPrChange>
                </w:rPr>
                <w:t>Phương thức</w:t>
              </w:r>
            </w:ins>
          </w:p>
        </w:tc>
      </w:tr>
      <w:tr w:rsidR="00565D22" w:rsidRPr="00920004" w14:paraId="6D76752B" w14:textId="77777777" w:rsidTr="00565D22">
        <w:trPr>
          <w:ins w:id="19802" w:author="phuong vu" w:date="2018-11-21T22:05:00Z"/>
        </w:trPr>
        <w:tc>
          <w:tcPr>
            <w:tcW w:w="805" w:type="dxa"/>
            <w:vMerge/>
            <w:vAlign w:val="center"/>
          </w:tcPr>
          <w:p w14:paraId="7779A3AD" w14:textId="77777777" w:rsidR="00565D22" w:rsidRPr="00B7091A" w:rsidRDefault="00565D22" w:rsidP="00B7091A">
            <w:pPr>
              <w:jc w:val="center"/>
              <w:rPr>
                <w:ins w:id="19803" w:author="phuong vu" w:date="2018-11-21T22:05:00Z"/>
                <w:b/>
                <w:lang w:val="en-US"/>
                <w:rPrChange w:id="19804" w:author="phuong vu" w:date="2018-11-30T23:11:00Z">
                  <w:rPr>
                    <w:ins w:id="19805" w:author="phuong vu" w:date="2018-11-21T22:05:00Z"/>
                    <w:b/>
                    <w:lang w:val="en-US"/>
                  </w:rPr>
                </w:rPrChange>
              </w:rPr>
              <w:pPrChange w:id="19806" w:author="phuong vu" w:date="2018-11-30T23:11:00Z">
                <w:pPr>
                  <w:spacing w:line="360" w:lineRule="auto"/>
                  <w:jc w:val="center"/>
                </w:pPr>
              </w:pPrChange>
            </w:pPr>
          </w:p>
        </w:tc>
        <w:tc>
          <w:tcPr>
            <w:tcW w:w="2120" w:type="dxa"/>
            <w:vMerge/>
            <w:vAlign w:val="center"/>
          </w:tcPr>
          <w:p w14:paraId="10891CDC" w14:textId="77777777" w:rsidR="00565D22" w:rsidRPr="00B7091A" w:rsidRDefault="00565D22" w:rsidP="00B7091A">
            <w:pPr>
              <w:jc w:val="center"/>
              <w:rPr>
                <w:ins w:id="19807" w:author="phuong vu" w:date="2018-11-21T22:05:00Z"/>
                <w:b/>
                <w:lang w:val="en-US"/>
                <w:rPrChange w:id="19808" w:author="phuong vu" w:date="2018-11-30T23:11:00Z">
                  <w:rPr>
                    <w:ins w:id="19809" w:author="phuong vu" w:date="2018-11-21T22:05:00Z"/>
                    <w:b/>
                    <w:lang w:val="en-US"/>
                  </w:rPr>
                </w:rPrChange>
              </w:rPr>
              <w:pPrChange w:id="19810" w:author="phuong vu" w:date="2018-11-30T23:11:00Z">
                <w:pPr>
                  <w:spacing w:line="360" w:lineRule="auto"/>
                  <w:jc w:val="center"/>
                </w:pPr>
              </w:pPrChange>
            </w:pPr>
          </w:p>
        </w:tc>
        <w:tc>
          <w:tcPr>
            <w:tcW w:w="1463" w:type="dxa"/>
            <w:vAlign w:val="center"/>
          </w:tcPr>
          <w:p w14:paraId="7724E4E2" w14:textId="77777777" w:rsidR="00565D22" w:rsidRPr="00B7091A" w:rsidRDefault="00565D22" w:rsidP="00B7091A">
            <w:pPr>
              <w:jc w:val="center"/>
              <w:rPr>
                <w:ins w:id="19811" w:author="phuong vu" w:date="2018-11-21T22:05:00Z"/>
                <w:b/>
                <w:lang w:val="en-US"/>
                <w:rPrChange w:id="19812" w:author="phuong vu" w:date="2018-11-30T23:11:00Z">
                  <w:rPr>
                    <w:ins w:id="19813" w:author="phuong vu" w:date="2018-11-21T22:05:00Z"/>
                    <w:b/>
                    <w:lang w:val="en-US"/>
                  </w:rPr>
                </w:rPrChange>
              </w:rPr>
              <w:pPrChange w:id="19814" w:author="phuong vu" w:date="2018-11-30T23:11:00Z">
                <w:pPr>
                  <w:spacing w:line="360" w:lineRule="auto"/>
                  <w:jc w:val="center"/>
                </w:pPr>
              </w:pPrChange>
            </w:pPr>
            <w:ins w:id="19815" w:author="phuong vu" w:date="2018-11-21T22:05:00Z">
              <w:r w:rsidRPr="00B7091A">
                <w:rPr>
                  <w:b/>
                  <w:lang w:val="en-US"/>
                  <w:rPrChange w:id="19816" w:author="phuong vu" w:date="2018-11-30T23:11:00Z">
                    <w:rPr>
                      <w:b/>
                      <w:lang w:val="en-US"/>
                    </w:rPr>
                  </w:rPrChange>
                </w:rPr>
                <w:t>Thêm</w:t>
              </w:r>
            </w:ins>
          </w:p>
        </w:tc>
        <w:tc>
          <w:tcPr>
            <w:tcW w:w="1463" w:type="dxa"/>
            <w:vAlign w:val="center"/>
          </w:tcPr>
          <w:p w14:paraId="5D6D9E72" w14:textId="77777777" w:rsidR="00565D22" w:rsidRPr="00B7091A" w:rsidRDefault="00565D22" w:rsidP="00B7091A">
            <w:pPr>
              <w:jc w:val="center"/>
              <w:rPr>
                <w:ins w:id="19817" w:author="phuong vu" w:date="2018-11-21T22:05:00Z"/>
                <w:b/>
                <w:lang w:val="en-US"/>
                <w:rPrChange w:id="19818" w:author="phuong vu" w:date="2018-11-30T23:11:00Z">
                  <w:rPr>
                    <w:ins w:id="19819" w:author="phuong vu" w:date="2018-11-21T22:05:00Z"/>
                    <w:b/>
                    <w:lang w:val="en-US"/>
                  </w:rPr>
                </w:rPrChange>
              </w:rPr>
              <w:pPrChange w:id="19820" w:author="phuong vu" w:date="2018-11-30T23:11:00Z">
                <w:pPr>
                  <w:spacing w:line="360" w:lineRule="auto"/>
                  <w:jc w:val="center"/>
                </w:pPr>
              </w:pPrChange>
            </w:pPr>
            <w:ins w:id="19821" w:author="phuong vu" w:date="2018-11-21T22:05:00Z">
              <w:r w:rsidRPr="00B7091A">
                <w:rPr>
                  <w:b/>
                  <w:lang w:val="en-US"/>
                  <w:rPrChange w:id="19822" w:author="phuong vu" w:date="2018-11-30T23:11:00Z">
                    <w:rPr>
                      <w:b/>
                      <w:lang w:val="en-US"/>
                    </w:rPr>
                  </w:rPrChange>
                </w:rPr>
                <w:t>Sửa</w:t>
              </w:r>
            </w:ins>
          </w:p>
        </w:tc>
        <w:tc>
          <w:tcPr>
            <w:tcW w:w="1463" w:type="dxa"/>
            <w:vAlign w:val="center"/>
          </w:tcPr>
          <w:p w14:paraId="51646E6E" w14:textId="77777777" w:rsidR="00565D22" w:rsidRPr="00B7091A" w:rsidRDefault="00565D22" w:rsidP="00B7091A">
            <w:pPr>
              <w:jc w:val="center"/>
              <w:rPr>
                <w:ins w:id="19823" w:author="phuong vu" w:date="2018-11-21T22:05:00Z"/>
                <w:b/>
                <w:lang w:val="en-US"/>
                <w:rPrChange w:id="19824" w:author="phuong vu" w:date="2018-11-30T23:11:00Z">
                  <w:rPr>
                    <w:ins w:id="19825" w:author="phuong vu" w:date="2018-11-21T22:05:00Z"/>
                    <w:b/>
                    <w:lang w:val="en-US"/>
                  </w:rPr>
                </w:rPrChange>
              </w:rPr>
              <w:pPrChange w:id="19826" w:author="phuong vu" w:date="2018-11-30T23:11:00Z">
                <w:pPr>
                  <w:spacing w:line="360" w:lineRule="auto"/>
                  <w:jc w:val="center"/>
                </w:pPr>
              </w:pPrChange>
            </w:pPr>
            <w:ins w:id="19827" w:author="phuong vu" w:date="2018-11-21T22:05:00Z">
              <w:r w:rsidRPr="00B7091A">
                <w:rPr>
                  <w:b/>
                  <w:lang w:val="en-US"/>
                  <w:rPrChange w:id="19828" w:author="phuong vu" w:date="2018-11-30T23:11:00Z">
                    <w:rPr>
                      <w:b/>
                      <w:lang w:val="en-US"/>
                    </w:rPr>
                  </w:rPrChange>
                </w:rPr>
                <w:t>Xóa</w:t>
              </w:r>
            </w:ins>
          </w:p>
        </w:tc>
        <w:tc>
          <w:tcPr>
            <w:tcW w:w="1463" w:type="dxa"/>
            <w:vAlign w:val="center"/>
          </w:tcPr>
          <w:p w14:paraId="14ED44D6" w14:textId="77777777" w:rsidR="00565D22" w:rsidRPr="00B7091A" w:rsidRDefault="00565D22" w:rsidP="00B7091A">
            <w:pPr>
              <w:jc w:val="center"/>
              <w:rPr>
                <w:ins w:id="19829" w:author="phuong vu" w:date="2018-11-21T22:05:00Z"/>
                <w:b/>
                <w:lang w:val="en-US"/>
                <w:rPrChange w:id="19830" w:author="phuong vu" w:date="2018-11-30T23:11:00Z">
                  <w:rPr>
                    <w:ins w:id="19831" w:author="phuong vu" w:date="2018-11-21T22:05:00Z"/>
                    <w:b/>
                    <w:lang w:val="en-US"/>
                  </w:rPr>
                </w:rPrChange>
              </w:rPr>
              <w:pPrChange w:id="19832" w:author="phuong vu" w:date="2018-11-30T23:11:00Z">
                <w:pPr>
                  <w:spacing w:line="360" w:lineRule="auto"/>
                  <w:jc w:val="center"/>
                </w:pPr>
              </w:pPrChange>
            </w:pPr>
            <w:ins w:id="19833" w:author="phuong vu" w:date="2018-11-21T22:05:00Z">
              <w:r w:rsidRPr="00B7091A">
                <w:rPr>
                  <w:b/>
                  <w:lang w:val="en-US"/>
                  <w:rPrChange w:id="19834" w:author="phuong vu" w:date="2018-11-30T23:11:00Z">
                    <w:rPr>
                      <w:b/>
                      <w:lang w:val="en-US"/>
                    </w:rPr>
                  </w:rPrChange>
                </w:rPr>
                <w:t>Truy vấn</w:t>
              </w:r>
            </w:ins>
          </w:p>
        </w:tc>
      </w:tr>
      <w:tr w:rsidR="00565D22" w:rsidRPr="00920004" w14:paraId="2962C486" w14:textId="77777777" w:rsidTr="00565D22">
        <w:trPr>
          <w:ins w:id="19835" w:author="phuong vu" w:date="2018-11-21T22:05:00Z"/>
        </w:trPr>
        <w:tc>
          <w:tcPr>
            <w:tcW w:w="805" w:type="dxa"/>
          </w:tcPr>
          <w:p w14:paraId="7479F1FF" w14:textId="77777777" w:rsidR="00565D22" w:rsidRPr="00920004" w:rsidRDefault="00565D22" w:rsidP="00BD0851">
            <w:pPr>
              <w:spacing w:before="240" w:line="0" w:lineRule="atLeast"/>
              <w:jc w:val="center"/>
              <w:rPr>
                <w:ins w:id="19836" w:author="phuong vu" w:date="2018-11-21T22:05:00Z"/>
                <w:lang w:val="en-US"/>
                <w:rPrChange w:id="19837" w:author="phuong vu" w:date="2018-11-30T22:36:00Z">
                  <w:rPr>
                    <w:ins w:id="19838" w:author="phuong vu" w:date="2018-11-21T22:05:00Z"/>
                    <w:lang w:val="en-US"/>
                  </w:rPr>
                </w:rPrChange>
              </w:rPr>
              <w:pPrChange w:id="19839" w:author="phuong vu" w:date="2018-11-30T14:16:00Z">
                <w:pPr>
                  <w:spacing w:line="360" w:lineRule="auto"/>
                  <w:jc w:val="center"/>
                </w:pPr>
              </w:pPrChange>
            </w:pPr>
            <w:ins w:id="19840" w:author="phuong vu" w:date="2018-11-21T22:05:00Z">
              <w:r w:rsidRPr="00920004">
                <w:rPr>
                  <w:lang w:val="en-US"/>
                  <w:rPrChange w:id="19841" w:author="phuong vu" w:date="2018-11-30T22:36:00Z">
                    <w:rPr>
                      <w:lang w:val="en-US"/>
                    </w:rPr>
                  </w:rPrChange>
                </w:rPr>
                <w:t>1</w:t>
              </w:r>
            </w:ins>
          </w:p>
        </w:tc>
        <w:tc>
          <w:tcPr>
            <w:tcW w:w="2120" w:type="dxa"/>
          </w:tcPr>
          <w:p w14:paraId="0545BBC0" w14:textId="08B1557A" w:rsidR="00565D22" w:rsidRPr="00920004" w:rsidRDefault="00565D22" w:rsidP="00B7091A">
            <w:pPr>
              <w:rPr>
                <w:ins w:id="19842" w:author="phuong vu" w:date="2018-11-21T22:05:00Z"/>
                <w:lang w:val="en-US"/>
                <w:rPrChange w:id="19843" w:author="phuong vu" w:date="2018-11-30T22:36:00Z">
                  <w:rPr>
                    <w:ins w:id="19844" w:author="phuong vu" w:date="2018-11-21T22:05:00Z"/>
                    <w:lang w:val="en-US"/>
                  </w:rPr>
                </w:rPrChange>
              </w:rPr>
              <w:pPrChange w:id="19845" w:author="phuong vu" w:date="2018-11-30T23:09:00Z">
                <w:pPr>
                  <w:spacing w:line="360" w:lineRule="auto"/>
                </w:pPr>
              </w:pPrChange>
            </w:pPr>
            <w:ins w:id="19846" w:author="phuong vu" w:date="2018-11-21T22:05:00Z">
              <w:r w:rsidRPr="00920004">
                <w:rPr>
                  <w:lang w:val="en-US"/>
                  <w:rPrChange w:id="19847" w:author="phuong vu" w:date="2018-11-30T22:36:00Z">
                    <w:rPr>
                      <w:lang w:val="en-US"/>
                    </w:rPr>
                  </w:rPrChange>
                </w:rPr>
                <w:t>bill</w:t>
              </w:r>
            </w:ins>
          </w:p>
        </w:tc>
        <w:tc>
          <w:tcPr>
            <w:tcW w:w="1463" w:type="dxa"/>
          </w:tcPr>
          <w:p w14:paraId="5F406ED1" w14:textId="77777777" w:rsidR="00565D22" w:rsidRPr="00920004" w:rsidRDefault="00565D22" w:rsidP="00BD0851">
            <w:pPr>
              <w:spacing w:before="240" w:line="0" w:lineRule="atLeast"/>
              <w:jc w:val="center"/>
              <w:rPr>
                <w:ins w:id="19848" w:author="phuong vu" w:date="2018-11-21T22:05:00Z"/>
                <w:lang w:val="en-US"/>
                <w:rPrChange w:id="19849" w:author="phuong vu" w:date="2018-11-30T22:36:00Z">
                  <w:rPr>
                    <w:ins w:id="19850" w:author="phuong vu" w:date="2018-11-21T22:05:00Z"/>
                    <w:lang w:val="en-US"/>
                  </w:rPr>
                </w:rPrChange>
              </w:rPr>
              <w:pPrChange w:id="19851" w:author="phuong vu" w:date="2018-11-30T14:16:00Z">
                <w:pPr>
                  <w:spacing w:line="360" w:lineRule="auto"/>
                  <w:jc w:val="center"/>
                </w:pPr>
              </w:pPrChange>
            </w:pPr>
          </w:p>
        </w:tc>
        <w:tc>
          <w:tcPr>
            <w:tcW w:w="1463" w:type="dxa"/>
          </w:tcPr>
          <w:p w14:paraId="45E83F5D" w14:textId="77777777" w:rsidR="00565D22" w:rsidRPr="00920004" w:rsidRDefault="00565D22" w:rsidP="00BD0851">
            <w:pPr>
              <w:spacing w:before="240" w:line="0" w:lineRule="atLeast"/>
              <w:jc w:val="center"/>
              <w:rPr>
                <w:ins w:id="19852" w:author="phuong vu" w:date="2018-11-21T22:05:00Z"/>
                <w:lang w:val="en-US"/>
                <w:rPrChange w:id="19853" w:author="phuong vu" w:date="2018-11-30T22:36:00Z">
                  <w:rPr>
                    <w:ins w:id="19854" w:author="phuong vu" w:date="2018-11-21T22:05:00Z"/>
                    <w:lang w:val="en-US"/>
                  </w:rPr>
                </w:rPrChange>
              </w:rPr>
              <w:pPrChange w:id="19855" w:author="phuong vu" w:date="2018-11-30T14:16:00Z">
                <w:pPr>
                  <w:spacing w:line="360" w:lineRule="auto"/>
                  <w:jc w:val="center"/>
                </w:pPr>
              </w:pPrChange>
            </w:pPr>
            <w:ins w:id="19856" w:author="phuong vu" w:date="2018-11-21T22:05:00Z">
              <w:r w:rsidRPr="00920004">
                <w:rPr>
                  <w:lang w:val="en-US"/>
                  <w:rPrChange w:id="19857" w:author="phuong vu" w:date="2018-11-30T22:36:00Z">
                    <w:rPr>
                      <w:lang w:val="en-US"/>
                    </w:rPr>
                  </w:rPrChange>
                </w:rPr>
                <w:t>X</w:t>
              </w:r>
            </w:ins>
          </w:p>
        </w:tc>
        <w:tc>
          <w:tcPr>
            <w:tcW w:w="1463" w:type="dxa"/>
          </w:tcPr>
          <w:p w14:paraId="79D39ACA" w14:textId="77777777" w:rsidR="00565D22" w:rsidRPr="00920004" w:rsidRDefault="00565D22" w:rsidP="00BD0851">
            <w:pPr>
              <w:spacing w:before="240" w:line="0" w:lineRule="atLeast"/>
              <w:jc w:val="center"/>
              <w:rPr>
                <w:ins w:id="19858" w:author="phuong vu" w:date="2018-11-21T22:05:00Z"/>
                <w:lang w:val="en-US"/>
                <w:rPrChange w:id="19859" w:author="phuong vu" w:date="2018-11-30T22:36:00Z">
                  <w:rPr>
                    <w:ins w:id="19860" w:author="phuong vu" w:date="2018-11-21T22:05:00Z"/>
                    <w:lang w:val="en-US"/>
                  </w:rPr>
                </w:rPrChange>
              </w:rPr>
              <w:pPrChange w:id="19861" w:author="phuong vu" w:date="2018-11-30T14:16:00Z">
                <w:pPr>
                  <w:spacing w:line="360" w:lineRule="auto"/>
                  <w:jc w:val="center"/>
                </w:pPr>
              </w:pPrChange>
            </w:pPr>
          </w:p>
        </w:tc>
        <w:tc>
          <w:tcPr>
            <w:tcW w:w="1463" w:type="dxa"/>
          </w:tcPr>
          <w:p w14:paraId="45E62694" w14:textId="77777777" w:rsidR="00565D22" w:rsidRPr="00920004" w:rsidRDefault="00565D22" w:rsidP="00BD0851">
            <w:pPr>
              <w:spacing w:before="240" w:line="0" w:lineRule="atLeast"/>
              <w:jc w:val="center"/>
              <w:rPr>
                <w:ins w:id="19862" w:author="phuong vu" w:date="2018-11-21T22:05:00Z"/>
                <w:lang w:val="en-US"/>
                <w:rPrChange w:id="19863" w:author="phuong vu" w:date="2018-11-30T22:36:00Z">
                  <w:rPr>
                    <w:ins w:id="19864" w:author="phuong vu" w:date="2018-11-21T22:05:00Z"/>
                    <w:lang w:val="en-US"/>
                  </w:rPr>
                </w:rPrChange>
              </w:rPr>
              <w:pPrChange w:id="19865" w:author="phuong vu" w:date="2018-11-30T14:16:00Z">
                <w:pPr>
                  <w:jc w:val="center"/>
                </w:pPr>
              </w:pPrChange>
            </w:pPr>
            <w:ins w:id="19866" w:author="phuong vu" w:date="2018-11-21T22:05:00Z">
              <w:r w:rsidRPr="00920004">
                <w:rPr>
                  <w:lang w:val="en-US"/>
                  <w:rPrChange w:id="19867" w:author="phuong vu" w:date="2018-11-30T22:36:00Z">
                    <w:rPr>
                      <w:lang w:val="en-US"/>
                    </w:rPr>
                  </w:rPrChange>
                </w:rPr>
                <w:t>X</w:t>
              </w:r>
            </w:ins>
          </w:p>
        </w:tc>
      </w:tr>
      <w:tr w:rsidR="00565D22" w:rsidRPr="00920004" w14:paraId="058085A8" w14:textId="77777777" w:rsidTr="00565D22">
        <w:trPr>
          <w:ins w:id="19868" w:author="phuong vu" w:date="2018-11-21T22:05:00Z"/>
        </w:trPr>
        <w:tc>
          <w:tcPr>
            <w:tcW w:w="805" w:type="dxa"/>
          </w:tcPr>
          <w:p w14:paraId="4D1A0A77" w14:textId="77777777" w:rsidR="00565D22" w:rsidRPr="00920004" w:rsidRDefault="00565D22" w:rsidP="00BD0851">
            <w:pPr>
              <w:spacing w:before="240" w:line="0" w:lineRule="atLeast"/>
              <w:jc w:val="center"/>
              <w:rPr>
                <w:ins w:id="19869" w:author="phuong vu" w:date="2018-11-21T22:05:00Z"/>
                <w:lang w:val="en-US"/>
                <w:rPrChange w:id="19870" w:author="phuong vu" w:date="2018-11-30T22:36:00Z">
                  <w:rPr>
                    <w:ins w:id="19871" w:author="phuong vu" w:date="2018-11-21T22:05:00Z"/>
                    <w:lang w:val="en-US"/>
                  </w:rPr>
                </w:rPrChange>
              </w:rPr>
              <w:pPrChange w:id="19872" w:author="phuong vu" w:date="2018-11-30T14:16:00Z">
                <w:pPr>
                  <w:spacing w:line="360" w:lineRule="auto"/>
                  <w:jc w:val="center"/>
                </w:pPr>
              </w:pPrChange>
            </w:pPr>
            <w:ins w:id="19873" w:author="phuong vu" w:date="2018-11-21T22:05:00Z">
              <w:r w:rsidRPr="00920004">
                <w:rPr>
                  <w:lang w:val="en-US"/>
                  <w:rPrChange w:id="19874" w:author="phuong vu" w:date="2018-11-30T22:36:00Z">
                    <w:rPr>
                      <w:lang w:val="en-US"/>
                    </w:rPr>
                  </w:rPrChange>
                </w:rPr>
                <w:t>2</w:t>
              </w:r>
            </w:ins>
          </w:p>
        </w:tc>
        <w:tc>
          <w:tcPr>
            <w:tcW w:w="2120" w:type="dxa"/>
          </w:tcPr>
          <w:p w14:paraId="7B106380" w14:textId="4D285ED7" w:rsidR="00565D22" w:rsidRPr="00920004" w:rsidRDefault="00565D22" w:rsidP="00B7091A">
            <w:pPr>
              <w:rPr>
                <w:ins w:id="19875" w:author="phuong vu" w:date="2018-11-21T22:05:00Z"/>
                <w:lang w:val="en-US"/>
                <w:rPrChange w:id="19876" w:author="phuong vu" w:date="2018-11-30T22:36:00Z">
                  <w:rPr>
                    <w:ins w:id="19877" w:author="phuong vu" w:date="2018-11-21T22:05:00Z"/>
                    <w:lang w:val="en-US"/>
                  </w:rPr>
                </w:rPrChange>
              </w:rPr>
              <w:pPrChange w:id="19878" w:author="phuong vu" w:date="2018-11-30T23:09:00Z">
                <w:pPr>
                  <w:spacing w:line="360" w:lineRule="auto"/>
                </w:pPr>
              </w:pPrChange>
            </w:pPr>
            <w:ins w:id="19879" w:author="phuong vu" w:date="2018-11-21T22:05:00Z">
              <w:r w:rsidRPr="00920004">
                <w:rPr>
                  <w:lang w:val="en-US"/>
                  <w:rPrChange w:id="19880" w:author="phuong vu" w:date="2018-11-30T22:36:00Z">
                    <w:rPr>
                      <w:lang w:val="en-US"/>
                    </w:rPr>
                  </w:rPrChange>
                </w:rPr>
                <w:t>bill_detail</w:t>
              </w:r>
            </w:ins>
          </w:p>
        </w:tc>
        <w:tc>
          <w:tcPr>
            <w:tcW w:w="1463" w:type="dxa"/>
          </w:tcPr>
          <w:p w14:paraId="3EC61166" w14:textId="77777777" w:rsidR="00565D22" w:rsidRPr="00920004" w:rsidRDefault="00565D22" w:rsidP="00BD0851">
            <w:pPr>
              <w:spacing w:before="240" w:line="0" w:lineRule="atLeast"/>
              <w:jc w:val="center"/>
              <w:rPr>
                <w:ins w:id="19881" w:author="phuong vu" w:date="2018-11-21T22:05:00Z"/>
                <w:lang w:val="en-US"/>
                <w:rPrChange w:id="19882" w:author="phuong vu" w:date="2018-11-30T22:36:00Z">
                  <w:rPr>
                    <w:ins w:id="19883" w:author="phuong vu" w:date="2018-11-21T22:05:00Z"/>
                    <w:lang w:val="en-US"/>
                  </w:rPr>
                </w:rPrChange>
              </w:rPr>
              <w:pPrChange w:id="19884" w:author="phuong vu" w:date="2018-11-30T14:16:00Z">
                <w:pPr>
                  <w:spacing w:line="360" w:lineRule="auto"/>
                  <w:jc w:val="center"/>
                </w:pPr>
              </w:pPrChange>
            </w:pPr>
          </w:p>
        </w:tc>
        <w:tc>
          <w:tcPr>
            <w:tcW w:w="1463" w:type="dxa"/>
          </w:tcPr>
          <w:p w14:paraId="4F963F1C" w14:textId="77777777" w:rsidR="00565D22" w:rsidRPr="00920004" w:rsidRDefault="00565D22" w:rsidP="00BD0851">
            <w:pPr>
              <w:spacing w:before="240" w:line="0" w:lineRule="atLeast"/>
              <w:jc w:val="center"/>
              <w:rPr>
                <w:ins w:id="19885" w:author="phuong vu" w:date="2018-11-21T22:05:00Z"/>
                <w:lang w:val="en-US"/>
                <w:rPrChange w:id="19886" w:author="phuong vu" w:date="2018-11-30T22:36:00Z">
                  <w:rPr>
                    <w:ins w:id="19887" w:author="phuong vu" w:date="2018-11-21T22:05:00Z"/>
                    <w:lang w:val="en-US"/>
                  </w:rPr>
                </w:rPrChange>
              </w:rPr>
              <w:pPrChange w:id="19888" w:author="phuong vu" w:date="2018-11-30T14:16:00Z">
                <w:pPr>
                  <w:spacing w:line="360" w:lineRule="auto"/>
                  <w:jc w:val="center"/>
                </w:pPr>
              </w:pPrChange>
            </w:pPr>
            <w:ins w:id="19889" w:author="phuong vu" w:date="2018-11-21T22:05:00Z">
              <w:r w:rsidRPr="00920004">
                <w:rPr>
                  <w:lang w:val="en-US"/>
                  <w:rPrChange w:id="19890" w:author="phuong vu" w:date="2018-11-30T22:36:00Z">
                    <w:rPr>
                      <w:lang w:val="en-US"/>
                    </w:rPr>
                  </w:rPrChange>
                </w:rPr>
                <w:t>X</w:t>
              </w:r>
            </w:ins>
          </w:p>
        </w:tc>
        <w:tc>
          <w:tcPr>
            <w:tcW w:w="1463" w:type="dxa"/>
          </w:tcPr>
          <w:p w14:paraId="51FFF2D5" w14:textId="77777777" w:rsidR="00565D22" w:rsidRPr="00920004" w:rsidRDefault="00565D22" w:rsidP="00BD0851">
            <w:pPr>
              <w:spacing w:before="240" w:line="0" w:lineRule="atLeast"/>
              <w:jc w:val="center"/>
              <w:rPr>
                <w:ins w:id="19891" w:author="phuong vu" w:date="2018-11-21T22:05:00Z"/>
                <w:lang w:val="en-US"/>
                <w:rPrChange w:id="19892" w:author="phuong vu" w:date="2018-11-30T22:36:00Z">
                  <w:rPr>
                    <w:ins w:id="19893" w:author="phuong vu" w:date="2018-11-21T22:05:00Z"/>
                    <w:lang w:val="en-US"/>
                  </w:rPr>
                </w:rPrChange>
              </w:rPr>
              <w:pPrChange w:id="19894" w:author="phuong vu" w:date="2018-11-30T14:16:00Z">
                <w:pPr>
                  <w:spacing w:line="360" w:lineRule="auto"/>
                  <w:jc w:val="center"/>
                </w:pPr>
              </w:pPrChange>
            </w:pPr>
          </w:p>
        </w:tc>
        <w:tc>
          <w:tcPr>
            <w:tcW w:w="1463" w:type="dxa"/>
          </w:tcPr>
          <w:p w14:paraId="6313B12A" w14:textId="77777777" w:rsidR="00565D22" w:rsidRPr="00920004" w:rsidRDefault="00565D22" w:rsidP="00BD0851">
            <w:pPr>
              <w:keepNext/>
              <w:spacing w:before="240" w:line="0" w:lineRule="atLeast"/>
              <w:jc w:val="center"/>
              <w:rPr>
                <w:ins w:id="19895" w:author="phuong vu" w:date="2018-11-21T22:05:00Z"/>
                <w:lang w:val="en-US"/>
                <w:rPrChange w:id="19896" w:author="phuong vu" w:date="2018-11-30T22:36:00Z">
                  <w:rPr>
                    <w:ins w:id="19897" w:author="phuong vu" w:date="2018-11-21T22:05:00Z"/>
                    <w:lang w:val="en-US"/>
                  </w:rPr>
                </w:rPrChange>
              </w:rPr>
              <w:pPrChange w:id="19898" w:author="phuong vu" w:date="2018-11-30T14:16:00Z">
                <w:pPr>
                  <w:jc w:val="center"/>
                </w:pPr>
              </w:pPrChange>
            </w:pPr>
            <w:ins w:id="19899" w:author="phuong vu" w:date="2018-11-21T22:05:00Z">
              <w:r w:rsidRPr="00920004">
                <w:rPr>
                  <w:lang w:val="en-US"/>
                  <w:rPrChange w:id="19900" w:author="phuong vu" w:date="2018-11-30T22:36:00Z">
                    <w:rPr>
                      <w:lang w:val="en-US"/>
                    </w:rPr>
                  </w:rPrChange>
                </w:rPr>
                <w:t>X</w:t>
              </w:r>
            </w:ins>
          </w:p>
        </w:tc>
      </w:tr>
    </w:tbl>
    <w:p w14:paraId="62A32FEE" w14:textId="504382CF" w:rsidR="00565D22" w:rsidRPr="00920004" w:rsidRDefault="00F653CC" w:rsidP="00A17FA5">
      <w:pPr>
        <w:pStyle w:val="Caption"/>
        <w:rPr>
          <w:ins w:id="19901" w:author="phuong vu" w:date="2018-11-21T21:53:00Z"/>
          <w:lang w:val="en-US"/>
          <w:rPrChange w:id="19902" w:author="phuong vu" w:date="2018-11-30T22:36:00Z">
            <w:rPr>
              <w:ins w:id="19903" w:author="phuong vu" w:date="2018-11-21T21:53:00Z"/>
              <w:lang w:val="en-US"/>
            </w:rPr>
          </w:rPrChange>
        </w:rPr>
        <w:pPrChange w:id="19904" w:author="phuong vu" w:date="2018-11-30T22:42:00Z">
          <w:pPr>
            <w:pStyle w:val="Heading6"/>
          </w:pPr>
        </w:pPrChange>
      </w:pPr>
      <w:bookmarkStart w:id="19905" w:name="_Toc531381619"/>
      <w:ins w:id="19906" w:author="phuong vu" w:date="2018-11-26T13:31:00Z">
        <w:r w:rsidRPr="00920004">
          <w:rPr>
            <w:rPrChange w:id="19907" w:author="phuong vu" w:date="2018-11-30T22:36:00Z">
              <w:rPr/>
            </w:rPrChange>
          </w:rPr>
          <w:t xml:space="preserve">Bảng </w:t>
        </w:r>
      </w:ins>
      <w:ins w:id="19908" w:author="phuong vu" w:date="2018-11-30T14:54:00Z">
        <w:r w:rsidR="00D632EE" w:rsidRPr="00920004">
          <w:rPr>
            <w:rPrChange w:id="19909" w:author="phuong vu" w:date="2018-11-30T22:36:00Z">
              <w:rPr/>
            </w:rPrChange>
          </w:rPr>
          <w:fldChar w:fldCharType="begin"/>
        </w:r>
        <w:r w:rsidR="00D632EE" w:rsidRPr="00920004">
          <w:rPr>
            <w:rPrChange w:id="19910" w:author="phuong vu" w:date="2018-11-30T22:36:00Z">
              <w:rPr/>
            </w:rPrChange>
          </w:rPr>
          <w:instrText xml:space="preserve"> STYLEREF 1 \s </w:instrText>
        </w:r>
      </w:ins>
      <w:r w:rsidR="00D632EE" w:rsidRPr="00920004">
        <w:rPr>
          <w:rPrChange w:id="19911" w:author="phuong vu" w:date="2018-11-30T22:36:00Z">
            <w:rPr/>
          </w:rPrChange>
        </w:rPr>
        <w:fldChar w:fldCharType="separate"/>
      </w:r>
      <w:r w:rsidR="00B5490C">
        <w:rPr>
          <w:noProof/>
        </w:rPr>
        <w:t>3</w:t>
      </w:r>
      <w:ins w:id="19912" w:author="phuong vu" w:date="2018-11-30T14:54:00Z">
        <w:r w:rsidR="00D632EE" w:rsidRPr="00920004">
          <w:rPr>
            <w:rPrChange w:id="19913" w:author="phuong vu" w:date="2018-11-30T22:36:00Z">
              <w:rPr/>
            </w:rPrChange>
          </w:rPr>
          <w:fldChar w:fldCharType="end"/>
        </w:r>
        <w:r w:rsidR="00D632EE" w:rsidRPr="00920004">
          <w:rPr>
            <w:rPrChange w:id="19914" w:author="phuong vu" w:date="2018-11-30T22:36:00Z">
              <w:rPr/>
            </w:rPrChange>
          </w:rPr>
          <w:t>.</w:t>
        </w:r>
        <w:r w:rsidR="00D632EE" w:rsidRPr="00920004">
          <w:rPr>
            <w:rPrChange w:id="19915" w:author="phuong vu" w:date="2018-11-30T22:36:00Z">
              <w:rPr/>
            </w:rPrChange>
          </w:rPr>
          <w:fldChar w:fldCharType="begin"/>
        </w:r>
        <w:r w:rsidR="00D632EE" w:rsidRPr="00920004">
          <w:rPr>
            <w:rPrChange w:id="19916" w:author="phuong vu" w:date="2018-11-30T22:36:00Z">
              <w:rPr/>
            </w:rPrChange>
          </w:rPr>
          <w:instrText xml:space="preserve"> SEQ Bảng \* ARABIC \s 1 </w:instrText>
        </w:r>
      </w:ins>
      <w:r w:rsidR="00D632EE" w:rsidRPr="00920004">
        <w:rPr>
          <w:rPrChange w:id="19917" w:author="phuong vu" w:date="2018-11-30T22:36:00Z">
            <w:rPr/>
          </w:rPrChange>
        </w:rPr>
        <w:fldChar w:fldCharType="separate"/>
      </w:r>
      <w:ins w:id="19918" w:author="phuong vu" w:date="2018-11-30T22:44:00Z">
        <w:r w:rsidR="00B5490C">
          <w:rPr>
            <w:noProof/>
          </w:rPr>
          <w:t>11</w:t>
        </w:r>
      </w:ins>
      <w:ins w:id="19919" w:author="phuong vu" w:date="2018-11-30T14:54:00Z">
        <w:r w:rsidR="00D632EE" w:rsidRPr="00920004">
          <w:rPr>
            <w:rPrChange w:id="19920" w:author="phuong vu" w:date="2018-11-30T22:36:00Z">
              <w:rPr/>
            </w:rPrChange>
          </w:rPr>
          <w:fldChar w:fldCharType="end"/>
        </w:r>
      </w:ins>
      <w:ins w:id="19921" w:author="phuong vu" w:date="2018-11-26T13:31:00Z">
        <w:r w:rsidRPr="00920004">
          <w:rPr>
            <w:lang w:val="en-US"/>
            <w:rPrChange w:id="19922" w:author="phuong vu" w:date="2018-11-30T22:36:00Z">
              <w:rPr>
                <w:lang w:val="en-US"/>
              </w:rPr>
            </w:rPrChange>
          </w:rPr>
          <w:t xml:space="preserve"> Dữ liệu sử dụng cập nhật hóa đơn</w:t>
        </w:r>
      </w:ins>
      <w:bookmarkEnd w:id="19905"/>
    </w:p>
    <w:p w14:paraId="0E02C3E0" w14:textId="679C8934" w:rsidR="00565D22" w:rsidRPr="00920004" w:rsidRDefault="00D225CD" w:rsidP="00B7091A">
      <w:pPr>
        <w:pStyle w:val="Heading6"/>
        <w:numPr>
          <w:ilvl w:val="0"/>
          <w:numId w:val="61"/>
        </w:numPr>
        <w:tabs>
          <w:tab w:val="left" w:pos="1620"/>
        </w:tabs>
        <w:spacing w:before="240" w:line="0" w:lineRule="atLeast"/>
        <w:ind w:left="720"/>
        <w:rPr>
          <w:ins w:id="19923" w:author="phuong vu" w:date="2018-11-26T10:28:00Z"/>
          <w:rFonts w:cstheme="majorHAnsi"/>
          <w:lang w:val="en-US"/>
          <w:rPrChange w:id="19924" w:author="phuong vu" w:date="2018-11-30T22:36:00Z">
            <w:rPr>
              <w:ins w:id="19925" w:author="phuong vu" w:date="2018-11-26T10:28:00Z"/>
              <w:rFonts w:cstheme="majorHAnsi"/>
              <w:lang w:val="en-US"/>
            </w:rPr>
          </w:rPrChange>
        </w:rPr>
        <w:pPrChange w:id="19926" w:author="phuong vu" w:date="2018-11-30T23:10:00Z">
          <w:pPr>
            <w:pStyle w:val="Heading6"/>
            <w:spacing w:line="276" w:lineRule="auto"/>
          </w:pPr>
        </w:pPrChange>
      </w:pPr>
      <w:ins w:id="19927" w:author="phuong vu" w:date="2018-11-21T21:53:00Z">
        <w:r w:rsidRPr="00920004">
          <w:rPr>
            <w:rFonts w:cstheme="majorHAnsi"/>
            <w:lang w:val="en-US"/>
            <w:rPrChange w:id="19928" w:author="phuong vu" w:date="2018-11-30T22:36:00Z">
              <w:rPr>
                <w:lang w:val="en-US"/>
              </w:rPr>
            </w:rPrChange>
          </w:rPr>
          <w:lastRenderedPageBreak/>
          <w:t>Cách xử lí</w:t>
        </w:r>
      </w:ins>
    </w:p>
    <w:p w14:paraId="49BC1807" w14:textId="77777777" w:rsidR="00946C11" w:rsidRPr="00920004" w:rsidRDefault="00946C11" w:rsidP="00BD0851">
      <w:pPr>
        <w:keepNext/>
        <w:spacing w:before="240" w:line="0" w:lineRule="atLeast"/>
        <w:jc w:val="center"/>
        <w:rPr>
          <w:ins w:id="19929" w:author="phuong vu" w:date="2018-11-26T14:17:00Z"/>
          <w:rPrChange w:id="19930" w:author="phuong vu" w:date="2018-11-30T22:36:00Z">
            <w:rPr>
              <w:ins w:id="19931" w:author="phuong vu" w:date="2018-11-26T14:17:00Z"/>
            </w:rPr>
          </w:rPrChange>
        </w:rPr>
        <w:pPrChange w:id="19932" w:author="phuong vu" w:date="2018-11-30T14:16:00Z">
          <w:pPr>
            <w:jc w:val="center"/>
          </w:pPr>
        </w:pPrChange>
      </w:pPr>
      <w:ins w:id="19933" w:author="phuong vu" w:date="2018-11-26T14:16:00Z">
        <w:r w:rsidRPr="00920004">
          <w:rPr>
            <w:noProof/>
            <w:lang w:val="en-US"/>
            <w:rPrChange w:id="19934" w:author="phuong vu" w:date="2018-11-30T22:36:00Z">
              <w:rPr>
                <w:noProof/>
                <w:lang w:val="en-US"/>
              </w:rPr>
            </w:rPrChange>
          </w:rPr>
          <w:drawing>
            <wp:inline distT="0" distB="0" distL="0" distR="0" wp14:anchorId="4D118257" wp14:editId="2C06AB23">
              <wp:extent cx="4560570" cy="75491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1719" cy="7551018"/>
                      </a:xfrm>
                      <a:prstGeom prst="rect">
                        <a:avLst/>
                      </a:prstGeom>
                      <a:noFill/>
                      <a:ln>
                        <a:noFill/>
                      </a:ln>
                    </pic:spPr>
                  </pic:pic>
                </a:graphicData>
              </a:graphic>
            </wp:inline>
          </w:drawing>
        </w:r>
      </w:ins>
    </w:p>
    <w:p w14:paraId="7B488A78" w14:textId="1A1895D5" w:rsidR="00E21716" w:rsidRPr="00920004" w:rsidRDefault="00946C11" w:rsidP="00A17FA5">
      <w:pPr>
        <w:pStyle w:val="Caption"/>
        <w:rPr>
          <w:ins w:id="19935" w:author="phuong vu" w:date="2018-11-21T21:52:00Z"/>
          <w:lang w:val="en-US"/>
          <w:rPrChange w:id="19936" w:author="phuong vu" w:date="2018-11-30T22:36:00Z">
            <w:rPr>
              <w:ins w:id="19937" w:author="phuong vu" w:date="2018-11-21T21:52:00Z"/>
            </w:rPr>
          </w:rPrChange>
        </w:rPr>
        <w:pPrChange w:id="19938" w:author="phuong vu" w:date="2018-11-30T22:42:00Z">
          <w:pPr>
            <w:pStyle w:val="Heading5"/>
          </w:pPr>
        </w:pPrChange>
      </w:pPr>
      <w:bookmarkStart w:id="19939" w:name="_Toc531380494"/>
      <w:ins w:id="19940" w:author="phuong vu" w:date="2018-11-26T14:17:00Z">
        <w:r w:rsidRPr="00920004">
          <w:rPr>
            <w:rPrChange w:id="19941" w:author="phuong vu" w:date="2018-11-30T22:36:00Z">
              <w:rPr/>
            </w:rPrChange>
          </w:rPr>
          <w:t xml:space="preserve">Hình </w:t>
        </w:r>
      </w:ins>
      <w:ins w:id="19942" w:author="phuong vu" w:date="2018-11-30T15:13:00Z">
        <w:r w:rsidR="00EF3636" w:rsidRPr="00920004">
          <w:rPr>
            <w:rPrChange w:id="19943" w:author="phuong vu" w:date="2018-11-30T22:36:00Z">
              <w:rPr/>
            </w:rPrChange>
          </w:rPr>
          <w:fldChar w:fldCharType="begin"/>
        </w:r>
        <w:r w:rsidR="00EF3636" w:rsidRPr="00920004">
          <w:rPr>
            <w:rPrChange w:id="19944" w:author="phuong vu" w:date="2018-11-30T22:36:00Z">
              <w:rPr/>
            </w:rPrChange>
          </w:rPr>
          <w:instrText xml:space="preserve"> STYLEREF 1 \s </w:instrText>
        </w:r>
      </w:ins>
      <w:r w:rsidR="00EF3636" w:rsidRPr="00920004">
        <w:rPr>
          <w:rPrChange w:id="19945" w:author="phuong vu" w:date="2018-11-30T22:36:00Z">
            <w:rPr/>
          </w:rPrChange>
        </w:rPr>
        <w:fldChar w:fldCharType="separate"/>
      </w:r>
      <w:r w:rsidR="00B5490C">
        <w:rPr>
          <w:noProof/>
        </w:rPr>
        <w:t>3</w:t>
      </w:r>
      <w:ins w:id="19946" w:author="phuong vu" w:date="2018-11-30T15:13:00Z">
        <w:r w:rsidR="00EF3636" w:rsidRPr="00920004">
          <w:rPr>
            <w:rPrChange w:id="19947" w:author="phuong vu" w:date="2018-11-30T22:36:00Z">
              <w:rPr/>
            </w:rPrChange>
          </w:rPr>
          <w:fldChar w:fldCharType="end"/>
        </w:r>
        <w:r w:rsidR="00EF3636" w:rsidRPr="00920004">
          <w:rPr>
            <w:rPrChange w:id="19948" w:author="phuong vu" w:date="2018-11-30T22:36:00Z">
              <w:rPr/>
            </w:rPrChange>
          </w:rPr>
          <w:t>.</w:t>
        </w:r>
        <w:r w:rsidR="00EF3636" w:rsidRPr="00920004">
          <w:rPr>
            <w:rPrChange w:id="19949" w:author="phuong vu" w:date="2018-11-30T22:36:00Z">
              <w:rPr/>
            </w:rPrChange>
          </w:rPr>
          <w:fldChar w:fldCharType="begin"/>
        </w:r>
        <w:r w:rsidR="00EF3636" w:rsidRPr="00920004">
          <w:rPr>
            <w:rPrChange w:id="19950" w:author="phuong vu" w:date="2018-11-30T22:36:00Z">
              <w:rPr/>
            </w:rPrChange>
          </w:rPr>
          <w:instrText xml:space="preserve"> SEQ Hình \* ARABIC \s 1 </w:instrText>
        </w:r>
      </w:ins>
      <w:r w:rsidR="00EF3636" w:rsidRPr="00920004">
        <w:rPr>
          <w:rPrChange w:id="19951" w:author="phuong vu" w:date="2018-11-30T22:36:00Z">
            <w:rPr/>
          </w:rPrChange>
        </w:rPr>
        <w:fldChar w:fldCharType="separate"/>
      </w:r>
      <w:ins w:id="19952" w:author="phuong vu" w:date="2018-11-30T22:44:00Z">
        <w:r w:rsidR="00B5490C">
          <w:rPr>
            <w:noProof/>
          </w:rPr>
          <w:t>17</w:t>
        </w:r>
      </w:ins>
      <w:ins w:id="19953" w:author="phuong vu" w:date="2018-11-30T15:13:00Z">
        <w:r w:rsidR="00EF3636" w:rsidRPr="00920004">
          <w:rPr>
            <w:rPrChange w:id="19954" w:author="phuong vu" w:date="2018-11-30T22:36:00Z">
              <w:rPr/>
            </w:rPrChange>
          </w:rPr>
          <w:fldChar w:fldCharType="end"/>
        </w:r>
      </w:ins>
      <w:ins w:id="19955" w:author="phuong vu" w:date="2018-11-26T14:17:00Z">
        <w:r w:rsidRPr="00920004">
          <w:rPr>
            <w:lang w:val="en-US"/>
            <w:rPrChange w:id="19956" w:author="phuong vu" w:date="2018-11-30T22:36:00Z">
              <w:rPr>
                <w:lang w:val="en-US"/>
              </w:rPr>
            </w:rPrChange>
          </w:rPr>
          <w:t xml:space="preserve"> Sơ đồ xử lí cập nhật hóa đơn</w:t>
        </w:r>
      </w:ins>
      <w:bookmarkEnd w:id="19939"/>
    </w:p>
    <w:p w14:paraId="3DAC2ECC" w14:textId="1B4DE053" w:rsidR="00A61DB2" w:rsidRPr="00920004" w:rsidRDefault="00FC2466" w:rsidP="00BD0851">
      <w:pPr>
        <w:pStyle w:val="Heading4"/>
        <w:spacing w:before="240" w:line="0" w:lineRule="atLeast"/>
        <w:rPr>
          <w:rFonts w:cstheme="majorHAnsi"/>
          <w:lang w:val="en-US"/>
          <w:rPrChange w:id="19957" w:author="phuong vu" w:date="2018-11-30T22:36:00Z">
            <w:rPr>
              <w:lang w:val="en-US"/>
            </w:rPr>
          </w:rPrChange>
        </w:rPr>
        <w:pPrChange w:id="19958" w:author="phuong vu" w:date="2018-11-30T14:16:00Z">
          <w:pPr>
            <w:pStyle w:val="Heading4"/>
          </w:pPr>
        </w:pPrChange>
      </w:pPr>
      <w:bookmarkStart w:id="19959" w:name="_Toc531381069"/>
      <w:r w:rsidRPr="00920004">
        <w:rPr>
          <w:rFonts w:cstheme="majorHAnsi"/>
          <w:lang w:val="en-US"/>
          <w:rPrChange w:id="19960" w:author="phuong vu" w:date="2018-11-30T22:36:00Z">
            <w:rPr>
              <w:rFonts w:cstheme="majorHAnsi"/>
              <w:lang w:val="en-US"/>
            </w:rPr>
          </w:rPrChange>
        </w:rPr>
        <w:lastRenderedPageBreak/>
        <w:t>Q</w:t>
      </w:r>
      <w:r w:rsidRPr="00920004">
        <w:rPr>
          <w:rFonts w:cstheme="majorHAnsi"/>
          <w:lang w:val="en-US"/>
          <w:rPrChange w:id="19961" w:author="phuong vu" w:date="2018-11-30T22:36:00Z">
            <w:rPr>
              <w:lang w:val="en-US"/>
            </w:rPr>
          </w:rPrChange>
        </w:rPr>
        <w:t>uản lí biên nhận</w:t>
      </w:r>
      <w:bookmarkEnd w:id="19959"/>
    </w:p>
    <w:p w14:paraId="64C0AE52" w14:textId="6A47D032" w:rsidR="00E6429B" w:rsidRPr="00920004" w:rsidRDefault="00AA3488" w:rsidP="00BD0851">
      <w:pPr>
        <w:pStyle w:val="Heading5"/>
        <w:spacing w:before="240" w:line="0" w:lineRule="atLeast"/>
        <w:rPr>
          <w:rFonts w:cstheme="majorHAnsi"/>
          <w:lang w:val="en-US"/>
          <w:rPrChange w:id="19962" w:author="phuong vu" w:date="2018-11-30T22:36:00Z">
            <w:rPr>
              <w:lang w:val="en-US"/>
            </w:rPr>
          </w:rPrChange>
        </w:rPr>
        <w:pPrChange w:id="19963" w:author="phuong vu" w:date="2018-11-30T14:16:00Z">
          <w:pPr>
            <w:pStyle w:val="Heading5"/>
          </w:pPr>
        </w:pPrChange>
      </w:pPr>
      <w:r w:rsidRPr="00920004">
        <w:rPr>
          <w:rFonts w:cstheme="majorHAnsi"/>
          <w:lang w:val="en-US"/>
          <w:rPrChange w:id="19964" w:author="phuong vu" w:date="2018-11-30T22:36:00Z">
            <w:rPr>
              <w:lang w:val="en-US"/>
            </w:rPr>
          </w:rPrChange>
        </w:rPr>
        <w:t>Xem danh sách biên nhận theo trạng thái</w:t>
      </w:r>
    </w:p>
    <w:p w14:paraId="3A5183BC" w14:textId="49A01A47" w:rsidR="005645EE" w:rsidRPr="00920004" w:rsidRDefault="00AA3488" w:rsidP="00FD0D70">
      <w:pPr>
        <w:ind w:firstLine="720"/>
        <w:rPr>
          <w:lang w:val="en-US"/>
          <w:rPrChange w:id="19965" w:author="phuong vu" w:date="2018-11-30T22:36:00Z">
            <w:rPr>
              <w:lang w:val="en-US"/>
            </w:rPr>
          </w:rPrChange>
        </w:rPr>
        <w:pPrChange w:id="19966" w:author="phuong vu" w:date="2018-11-30T14:45:00Z">
          <w:pPr>
            <w:pStyle w:val="Heading6"/>
          </w:pPr>
        </w:pPrChange>
      </w:pPr>
      <w:r w:rsidRPr="00920004">
        <w:rPr>
          <w:b/>
          <w:lang w:val="en-US"/>
          <w:rPrChange w:id="19967" w:author="phuong vu" w:date="2018-11-30T22:36:00Z">
            <w:rPr>
              <w:lang w:val="en-US"/>
            </w:rPr>
          </w:rPrChange>
        </w:rPr>
        <w:t>Mục đích</w:t>
      </w:r>
      <w:ins w:id="19968" w:author="phuong vu" w:date="2018-11-30T14:45:00Z">
        <w:r w:rsidR="00FD0D70" w:rsidRPr="00920004">
          <w:rPr>
            <w:b/>
            <w:lang w:val="en-US"/>
            <w:rPrChange w:id="19969" w:author="phuong vu" w:date="2018-11-30T22:36:00Z">
              <w:rPr>
                <w:lang w:val="en-US"/>
              </w:rPr>
            </w:rPrChange>
          </w:rPr>
          <w:t>:</w:t>
        </w:r>
        <w:r w:rsidR="00FD0D70" w:rsidRPr="00920004">
          <w:rPr>
            <w:lang w:val="en-US"/>
            <w:rPrChange w:id="19970" w:author="phuong vu" w:date="2018-11-30T22:36:00Z">
              <w:rPr>
                <w:lang w:val="en-US"/>
              </w:rPr>
            </w:rPrChange>
          </w:rPr>
          <w:t xml:space="preserve"> </w:t>
        </w:r>
      </w:ins>
      <w:ins w:id="19971" w:author="phuong vu" w:date="2018-11-21T21:33:00Z">
        <w:r w:rsidR="005645EE" w:rsidRPr="00920004">
          <w:rPr>
            <w:lang w:val="en-US"/>
            <w:rPrChange w:id="19972" w:author="phuong vu" w:date="2018-11-30T22:36:00Z">
              <w:rPr>
                <w:b w:val="0"/>
                <w:lang w:val="en-US"/>
              </w:rPr>
            </w:rPrChange>
          </w:rPr>
          <w:t>Phân loại các biên nhận dựa theo trạng thái của chúng nhằm mục đích nhóm các biên nhận cùng trạng thái lại với nhau giúp đơn giản trong việc quản lí các biên nhận</w:t>
        </w:r>
      </w:ins>
      <w:ins w:id="19973" w:author="phuong vu" w:date="2018-11-21T21:34:00Z">
        <w:r w:rsidR="005645EE" w:rsidRPr="00920004">
          <w:rPr>
            <w:lang w:val="en-US"/>
            <w:rPrChange w:id="19974" w:author="phuong vu" w:date="2018-11-30T22:36:00Z">
              <w:rPr>
                <w:b w:val="0"/>
                <w:lang w:val="en-US"/>
              </w:rPr>
            </w:rPrChange>
          </w:rPr>
          <w:t>.</w:t>
        </w:r>
      </w:ins>
    </w:p>
    <w:p w14:paraId="114EF8E5" w14:textId="600B005A" w:rsidR="00AA3488" w:rsidRPr="00920004" w:rsidRDefault="00AA3488" w:rsidP="00B7091A">
      <w:pPr>
        <w:pStyle w:val="Heading6"/>
        <w:numPr>
          <w:ilvl w:val="0"/>
          <w:numId w:val="61"/>
        </w:numPr>
        <w:tabs>
          <w:tab w:val="left" w:pos="1530"/>
        </w:tabs>
        <w:spacing w:before="240" w:line="0" w:lineRule="atLeast"/>
        <w:ind w:left="720"/>
        <w:rPr>
          <w:ins w:id="19975" w:author="phuong vu" w:date="2018-11-21T21:26:00Z"/>
          <w:rFonts w:cstheme="majorHAnsi"/>
          <w:lang w:val="en-US"/>
          <w:rPrChange w:id="19976" w:author="phuong vu" w:date="2018-11-30T22:36:00Z">
            <w:rPr>
              <w:ins w:id="19977" w:author="phuong vu" w:date="2018-11-21T21:26:00Z"/>
              <w:lang w:val="en-US"/>
            </w:rPr>
          </w:rPrChange>
        </w:rPr>
        <w:pPrChange w:id="19978" w:author="phuong vu" w:date="2018-11-30T23:10:00Z">
          <w:pPr>
            <w:pStyle w:val="Heading6"/>
          </w:pPr>
        </w:pPrChange>
      </w:pPr>
      <w:r w:rsidRPr="00920004">
        <w:rPr>
          <w:rFonts w:cstheme="majorHAnsi"/>
          <w:lang w:val="en-US"/>
          <w:rPrChange w:id="19979" w:author="phuong vu" w:date="2018-11-30T22:36:00Z">
            <w:rPr>
              <w:lang w:val="en-US"/>
            </w:rPr>
          </w:rPrChange>
        </w:rPr>
        <w:t>Giao diện</w:t>
      </w:r>
    </w:p>
    <w:p w14:paraId="0F7FB8E7" w14:textId="77777777" w:rsidR="005645EE" w:rsidRPr="00920004" w:rsidRDefault="005645EE" w:rsidP="00BD0851">
      <w:pPr>
        <w:keepNext/>
        <w:spacing w:before="240" w:line="0" w:lineRule="atLeast"/>
        <w:jc w:val="center"/>
        <w:rPr>
          <w:ins w:id="19980" w:author="phuong vu" w:date="2018-11-21T21:30:00Z"/>
          <w:rPrChange w:id="19981" w:author="phuong vu" w:date="2018-11-30T22:36:00Z">
            <w:rPr>
              <w:ins w:id="19982" w:author="phuong vu" w:date="2018-11-21T21:30:00Z"/>
            </w:rPr>
          </w:rPrChange>
        </w:rPr>
        <w:pPrChange w:id="19983" w:author="phuong vu" w:date="2018-11-30T14:16:00Z">
          <w:pPr>
            <w:jc w:val="center"/>
          </w:pPr>
        </w:pPrChange>
      </w:pPr>
      <w:ins w:id="19984" w:author="phuong vu" w:date="2018-11-21T21:30:00Z">
        <w:r w:rsidRPr="00920004">
          <w:rPr>
            <w:noProof/>
            <w:lang w:val="en-US"/>
            <w:rPrChange w:id="19985" w:author="phuong vu" w:date="2018-11-30T22:36:00Z">
              <w:rPr>
                <w:noProof/>
                <w:lang w:val="en-US"/>
              </w:rPr>
            </w:rPrChange>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30475"/>
                      </a:xfrm>
                      <a:prstGeom prst="rect">
                        <a:avLst/>
                      </a:prstGeom>
                    </pic:spPr>
                  </pic:pic>
                </a:graphicData>
              </a:graphic>
            </wp:inline>
          </w:drawing>
        </w:r>
      </w:ins>
    </w:p>
    <w:p w14:paraId="21197602" w14:textId="5C702AB9" w:rsidR="00E6429B" w:rsidRPr="00920004" w:rsidRDefault="005645EE" w:rsidP="00A17FA5">
      <w:pPr>
        <w:pStyle w:val="Caption"/>
        <w:rPr>
          <w:rPrChange w:id="19986" w:author="phuong vu" w:date="2018-11-30T22:36:00Z">
            <w:rPr>
              <w:lang w:val="en-US"/>
            </w:rPr>
          </w:rPrChange>
        </w:rPr>
        <w:pPrChange w:id="19987" w:author="phuong vu" w:date="2018-11-30T22:42:00Z">
          <w:pPr>
            <w:pStyle w:val="Heading6"/>
          </w:pPr>
        </w:pPrChange>
      </w:pPr>
      <w:bookmarkStart w:id="19988" w:name="_Toc531380495"/>
      <w:ins w:id="19989" w:author="phuong vu" w:date="2018-11-21T21:30:00Z">
        <w:r w:rsidRPr="00920004">
          <w:rPr>
            <w:rPrChange w:id="19990" w:author="phuong vu" w:date="2018-11-30T22:36:00Z">
              <w:rPr>
                <w:b w:val="0"/>
                <w:i/>
                <w:iCs/>
              </w:rPr>
            </w:rPrChange>
          </w:rPr>
          <w:t xml:space="preserve">Hình </w:t>
        </w:r>
      </w:ins>
      <w:ins w:id="19991" w:author="phuong vu" w:date="2018-11-30T15:13:00Z">
        <w:r w:rsidR="00EF3636" w:rsidRPr="00920004">
          <w:rPr>
            <w:rPrChange w:id="19992" w:author="phuong vu" w:date="2018-11-30T22:36:00Z">
              <w:rPr/>
            </w:rPrChange>
          </w:rPr>
          <w:fldChar w:fldCharType="begin"/>
        </w:r>
        <w:r w:rsidR="00EF3636" w:rsidRPr="00920004">
          <w:rPr>
            <w:rPrChange w:id="19993" w:author="phuong vu" w:date="2018-11-30T22:36:00Z">
              <w:rPr/>
            </w:rPrChange>
          </w:rPr>
          <w:instrText xml:space="preserve"> STYLEREF 1 \s </w:instrText>
        </w:r>
      </w:ins>
      <w:r w:rsidR="00EF3636" w:rsidRPr="00920004">
        <w:rPr>
          <w:rPrChange w:id="19994" w:author="phuong vu" w:date="2018-11-30T22:36:00Z">
            <w:rPr/>
          </w:rPrChange>
        </w:rPr>
        <w:fldChar w:fldCharType="separate"/>
      </w:r>
      <w:r w:rsidR="00B5490C">
        <w:rPr>
          <w:noProof/>
        </w:rPr>
        <w:t>3</w:t>
      </w:r>
      <w:ins w:id="19995" w:author="phuong vu" w:date="2018-11-30T15:13:00Z">
        <w:r w:rsidR="00EF3636" w:rsidRPr="00920004">
          <w:rPr>
            <w:rPrChange w:id="19996" w:author="phuong vu" w:date="2018-11-30T22:36:00Z">
              <w:rPr/>
            </w:rPrChange>
          </w:rPr>
          <w:fldChar w:fldCharType="end"/>
        </w:r>
        <w:r w:rsidR="00EF3636" w:rsidRPr="00920004">
          <w:rPr>
            <w:rPrChange w:id="19997" w:author="phuong vu" w:date="2018-11-30T22:36:00Z">
              <w:rPr/>
            </w:rPrChange>
          </w:rPr>
          <w:t>.</w:t>
        </w:r>
        <w:r w:rsidR="00EF3636" w:rsidRPr="00920004">
          <w:rPr>
            <w:rPrChange w:id="19998" w:author="phuong vu" w:date="2018-11-30T22:36:00Z">
              <w:rPr/>
            </w:rPrChange>
          </w:rPr>
          <w:fldChar w:fldCharType="begin"/>
        </w:r>
        <w:r w:rsidR="00EF3636" w:rsidRPr="00920004">
          <w:rPr>
            <w:rPrChange w:id="19999" w:author="phuong vu" w:date="2018-11-30T22:36:00Z">
              <w:rPr/>
            </w:rPrChange>
          </w:rPr>
          <w:instrText xml:space="preserve"> SEQ Hình \* ARABIC \s 1 </w:instrText>
        </w:r>
      </w:ins>
      <w:r w:rsidR="00EF3636" w:rsidRPr="00920004">
        <w:rPr>
          <w:rPrChange w:id="20000" w:author="phuong vu" w:date="2018-11-30T22:36:00Z">
            <w:rPr/>
          </w:rPrChange>
        </w:rPr>
        <w:fldChar w:fldCharType="separate"/>
      </w:r>
      <w:ins w:id="20001" w:author="phuong vu" w:date="2018-11-30T22:44:00Z">
        <w:r w:rsidR="00B5490C">
          <w:rPr>
            <w:noProof/>
          </w:rPr>
          <w:t>18</w:t>
        </w:r>
      </w:ins>
      <w:ins w:id="20002" w:author="phuong vu" w:date="2018-11-30T15:13:00Z">
        <w:r w:rsidR="00EF3636" w:rsidRPr="00920004">
          <w:rPr>
            <w:rPrChange w:id="20003" w:author="phuong vu" w:date="2018-11-30T22:36:00Z">
              <w:rPr/>
            </w:rPrChange>
          </w:rPr>
          <w:fldChar w:fldCharType="end"/>
        </w:r>
      </w:ins>
      <w:ins w:id="20004" w:author="phuong vu" w:date="2018-11-21T21:30:00Z">
        <w:r w:rsidRPr="00920004">
          <w:rPr>
            <w:rPrChange w:id="20005" w:author="phuong vu" w:date="2018-11-30T22:36:00Z">
              <w:rPr>
                <w:lang w:val="en-US"/>
              </w:rPr>
            </w:rPrChange>
          </w:rPr>
          <w:t xml:space="preserve"> Giao diện xem danh sách biên nhận</w:t>
        </w:r>
      </w:ins>
      <w:bookmarkEnd w:id="19988"/>
    </w:p>
    <w:p w14:paraId="1DAF176D" w14:textId="3426253E" w:rsidR="00AA3488" w:rsidRPr="00920004" w:rsidRDefault="00AA3488" w:rsidP="00B7091A">
      <w:pPr>
        <w:pStyle w:val="Heading6"/>
        <w:numPr>
          <w:ilvl w:val="0"/>
          <w:numId w:val="61"/>
        </w:numPr>
        <w:spacing w:before="240" w:line="0" w:lineRule="atLeast"/>
        <w:ind w:left="720"/>
        <w:rPr>
          <w:ins w:id="20006" w:author="phuong vu" w:date="2018-11-21T21:31:00Z"/>
          <w:rFonts w:cstheme="majorHAnsi"/>
          <w:lang w:val="en-US"/>
          <w:rPrChange w:id="20007" w:author="phuong vu" w:date="2018-11-30T22:36:00Z">
            <w:rPr>
              <w:ins w:id="20008" w:author="phuong vu" w:date="2018-11-21T21:31:00Z"/>
              <w:lang w:val="en-US"/>
            </w:rPr>
          </w:rPrChange>
        </w:rPr>
        <w:pPrChange w:id="20009" w:author="phuong vu" w:date="2018-11-30T23:10:00Z">
          <w:pPr>
            <w:pStyle w:val="Heading6"/>
          </w:pPr>
        </w:pPrChange>
      </w:pPr>
      <w:r w:rsidRPr="00920004">
        <w:rPr>
          <w:rFonts w:cstheme="majorHAnsi"/>
          <w:lang w:val="en-US"/>
          <w:rPrChange w:id="20010" w:author="phuong vu" w:date="2018-11-30T22:36:00Z">
            <w:rPr>
              <w:rFonts w:cstheme="majorHAnsi"/>
              <w:lang w:val="en-US"/>
            </w:rPr>
          </w:rPrChange>
        </w:rPr>
        <w:t>Các thành ph</w:t>
      </w:r>
      <w:r w:rsidRPr="00920004">
        <w:rPr>
          <w:rFonts w:cstheme="majorHAnsi"/>
          <w:lang w:val="en-US"/>
          <w:rPrChange w:id="20011"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rsidRPr="00920004" w14:paraId="1176CC67" w14:textId="77777777" w:rsidTr="000A5A23">
        <w:trPr>
          <w:ins w:id="20012" w:author="phuong vu" w:date="2018-11-21T21:31:00Z"/>
        </w:trPr>
        <w:tc>
          <w:tcPr>
            <w:tcW w:w="805" w:type="dxa"/>
            <w:vAlign w:val="center"/>
          </w:tcPr>
          <w:p w14:paraId="0D2E5561" w14:textId="77777777" w:rsidR="005645EE" w:rsidRPr="00B7091A" w:rsidRDefault="005645EE" w:rsidP="00E64310">
            <w:pPr>
              <w:jc w:val="center"/>
              <w:rPr>
                <w:ins w:id="20013" w:author="phuong vu" w:date="2018-11-21T21:31:00Z"/>
                <w:b/>
                <w:lang w:val="en-US"/>
                <w:rPrChange w:id="20014" w:author="phuong vu" w:date="2018-11-30T23:11:00Z">
                  <w:rPr>
                    <w:ins w:id="20015" w:author="phuong vu" w:date="2018-11-21T21:31:00Z"/>
                    <w:b/>
                    <w:lang w:val="en-US"/>
                  </w:rPr>
                </w:rPrChange>
              </w:rPr>
              <w:pPrChange w:id="20016" w:author="phuong vu" w:date="2018-11-30T23:14:00Z">
                <w:pPr>
                  <w:spacing w:line="360" w:lineRule="auto"/>
                  <w:jc w:val="center"/>
                </w:pPr>
              </w:pPrChange>
            </w:pPr>
            <w:ins w:id="20017" w:author="phuong vu" w:date="2018-11-21T21:31:00Z">
              <w:r w:rsidRPr="00B7091A">
                <w:rPr>
                  <w:b/>
                  <w:lang w:val="en-US"/>
                  <w:rPrChange w:id="20018" w:author="phuong vu" w:date="2018-11-30T23:11:00Z">
                    <w:rPr>
                      <w:b/>
                      <w:lang w:val="en-US"/>
                    </w:rPr>
                  </w:rPrChange>
                </w:rPr>
                <w:t>STT</w:t>
              </w:r>
            </w:ins>
          </w:p>
        </w:tc>
        <w:tc>
          <w:tcPr>
            <w:tcW w:w="1980" w:type="dxa"/>
            <w:vAlign w:val="center"/>
          </w:tcPr>
          <w:p w14:paraId="458E1B8B" w14:textId="77777777" w:rsidR="005645EE" w:rsidRPr="00B7091A" w:rsidRDefault="005645EE" w:rsidP="00E64310">
            <w:pPr>
              <w:jc w:val="center"/>
              <w:rPr>
                <w:ins w:id="20019" w:author="phuong vu" w:date="2018-11-21T21:31:00Z"/>
                <w:b/>
                <w:lang w:val="en-US"/>
                <w:rPrChange w:id="20020" w:author="phuong vu" w:date="2018-11-30T23:11:00Z">
                  <w:rPr>
                    <w:ins w:id="20021" w:author="phuong vu" w:date="2018-11-21T21:31:00Z"/>
                    <w:b/>
                    <w:lang w:val="en-US"/>
                  </w:rPr>
                </w:rPrChange>
              </w:rPr>
              <w:pPrChange w:id="20022" w:author="phuong vu" w:date="2018-11-30T23:14:00Z">
                <w:pPr>
                  <w:spacing w:line="360" w:lineRule="auto"/>
                  <w:jc w:val="center"/>
                </w:pPr>
              </w:pPrChange>
            </w:pPr>
            <w:ins w:id="20023" w:author="phuong vu" w:date="2018-11-21T21:31:00Z">
              <w:r w:rsidRPr="00B7091A">
                <w:rPr>
                  <w:b/>
                  <w:lang w:val="en-US"/>
                  <w:rPrChange w:id="20024" w:author="phuong vu" w:date="2018-11-30T23:11:00Z">
                    <w:rPr>
                      <w:b/>
                      <w:lang w:val="en-US"/>
                    </w:rPr>
                  </w:rPrChange>
                </w:rPr>
                <w:t>Loại điều khiển</w:t>
              </w:r>
            </w:ins>
          </w:p>
        </w:tc>
        <w:tc>
          <w:tcPr>
            <w:tcW w:w="2970" w:type="dxa"/>
            <w:vAlign w:val="center"/>
          </w:tcPr>
          <w:p w14:paraId="77C36AE6" w14:textId="77777777" w:rsidR="005645EE" w:rsidRPr="00B7091A" w:rsidRDefault="005645EE" w:rsidP="00E64310">
            <w:pPr>
              <w:jc w:val="center"/>
              <w:rPr>
                <w:ins w:id="20025" w:author="phuong vu" w:date="2018-11-21T21:31:00Z"/>
                <w:b/>
                <w:lang w:val="en-US"/>
                <w:rPrChange w:id="20026" w:author="phuong vu" w:date="2018-11-30T23:11:00Z">
                  <w:rPr>
                    <w:ins w:id="20027" w:author="phuong vu" w:date="2018-11-21T21:31:00Z"/>
                    <w:b/>
                    <w:lang w:val="en-US"/>
                  </w:rPr>
                </w:rPrChange>
              </w:rPr>
              <w:pPrChange w:id="20028" w:author="phuong vu" w:date="2018-11-30T23:14:00Z">
                <w:pPr>
                  <w:spacing w:line="360" w:lineRule="auto"/>
                  <w:jc w:val="center"/>
                </w:pPr>
              </w:pPrChange>
            </w:pPr>
            <w:ins w:id="20029" w:author="phuong vu" w:date="2018-11-21T21:31:00Z">
              <w:r w:rsidRPr="00B7091A">
                <w:rPr>
                  <w:b/>
                  <w:lang w:val="en-US"/>
                  <w:rPrChange w:id="20030" w:author="phuong vu" w:date="2018-11-30T23:11:00Z">
                    <w:rPr>
                      <w:b/>
                      <w:lang w:val="en-US"/>
                    </w:rPr>
                  </w:rPrChange>
                </w:rPr>
                <w:t>Nội dung thực hiện</w:t>
              </w:r>
            </w:ins>
          </w:p>
        </w:tc>
        <w:tc>
          <w:tcPr>
            <w:tcW w:w="1266" w:type="dxa"/>
            <w:vAlign w:val="center"/>
          </w:tcPr>
          <w:p w14:paraId="1EE8FDBB" w14:textId="77777777" w:rsidR="005645EE" w:rsidRPr="00B7091A" w:rsidRDefault="005645EE" w:rsidP="00E64310">
            <w:pPr>
              <w:jc w:val="center"/>
              <w:rPr>
                <w:ins w:id="20031" w:author="phuong vu" w:date="2018-11-21T21:31:00Z"/>
                <w:b/>
                <w:lang w:val="en-US"/>
                <w:rPrChange w:id="20032" w:author="phuong vu" w:date="2018-11-30T23:11:00Z">
                  <w:rPr>
                    <w:ins w:id="20033" w:author="phuong vu" w:date="2018-11-21T21:31:00Z"/>
                    <w:b/>
                    <w:lang w:val="en-US"/>
                  </w:rPr>
                </w:rPrChange>
              </w:rPr>
              <w:pPrChange w:id="20034" w:author="phuong vu" w:date="2018-11-30T23:14:00Z">
                <w:pPr>
                  <w:spacing w:line="360" w:lineRule="auto"/>
                  <w:jc w:val="center"/>
                </w:pPr>
              </w:pPrChange>
            </w:pPr>
            <w:ins w:id="20035" w:author="phuong vu" w:date="2018-11-21T21:31:00Z">
              <w:r w:rsidRPr="00B7091A">
                <w:rPr>
                  <w:b/>
                  <w:lang w:val="en-US"/>
                  <w:rPrChange w:id="20036" w:author="phuong vu" w:date="2018-11-30T23:11:00Z">
                    <w:rPr>
                      <w:b/>
                      <w:lang w:val="en-US"/>
                    </w:rPr>
                  </w:rPrChange>
                </w:rPr>
                <w:t>Giá trị mặc định</w:t>
              </w:r>
            </w:ins>
          </w:p>
        </w:tc>
        <w:tc>
          <w:tcPr>
            <w:tcW w:w="1756" w:type="dxa"/>
            <w:vAlign w:val="center"/>
          </w:tcPr>
          <w:p w14:paraId="6B5AB24B" w14:textId="77777777" w:rsidR="005645EE" w:rsidRPr="00B7091A" w:rsidRDefault="005645EE" w:rsidP="00E64310">
            <w:pPr>
              <w:jc w:val="center"/>
              <w:rPr>
                <w:ins w:id="20037" w:author="phuong vu" w:date="2018-11-21T21:31:00Z"/>
                <w:b/>
                <w:lang w:val="en-US"/>
                <w:rPrChange w:id="20038" w:author="phuong vu" w:date="2018-11-30T23:11:00Z">
                  <w:rPr>
                    <w:ins w:id="20039" w:author="phuong vu" w:date="2018-11-21T21:31:00Z"/>
                    <w:b/>
                    <w:lang w:val="en-US"/>
                  </w:rPr>
                </w:rPrChange>
              </w:rPr>
              <w:pPrChange w:id="20040" w:author="phuong vu" w:date="2018-11-30T23:14:00Z">
                <w:pPr>
                  <w:spacing w:line="360" w:lineRule="auto"/>
                  <w:jc w:val="center"/>
                </w:pPr>
              </w:pPrChange>
            </w:pPr>
            <w:ins w:id="20041" w:author="phuong vu" w:date="2018-11-21T21:31:00Z">
              <w:r w:rsidRPr="00B7091A">
                <w:rPr>
                  <w:b/>
                  <w:lang w:val="en-US"/>
                  <w:rPrChange w:id="20042" w:author="phuong vu" w:date="2018-11-30T23:11:00Z">
                    <w:rPr>
                      <w:b/>
                      <w:lang w:val="en-US"/>
                    </w:rPr>
                  </w:rPrChange>
                </w:rPr>
                <w:t>Lưu ý</w:t>
              </w:r>
            </w:ins>
          </w:p>
        </w:tc>
      </w:tr>
      <w:tr w:rsidR="005645EE" w:rsidRPr="00920004" w14:paraId="5FC5A087" w14:textId="77777777" w:rsidTr="000A5A23">
        <w:trPr>
          <w:ins w:id="20043" w:author="phuong vu" w:date="2018-11-21T21:31:00Z"/>
        </w:trPr>
        <w:tc>
          <w:tcPr>
            <w:tcW w:w="805" w:type="dxa"/>
          </w:tcPr>
          <w:p w14:paraId="158C474A" w14:textId="77777777" w:rsidR="005645EE" w:rsidRPr="00920004" w:rsidRDefault="005645EE" w:rsidP="00BD0851">
            <w:pPr>
              <w:spacing w:before="240" w:line="0" w:lineRule="atLeast"/>
              <w:jc w:val="center"/>
              <w:rPr>
                <w:ins w:id="20044" w:author="phuong vu" w:date="2018-11-21T21:31:00Z"/>
                <w:lang w:val="en-US"/>
                <w:rPrChange w:id="20045" w:author="phuong vu" w:date="2018-11-30T22:36:00Z">
                  <w:rPr>
                    <w:ins w:id="20046" w:author="phuong vu" w:date="2018-11-21T21:31:00Z"/>
                    <w:lang w:val="en-US"/>
                  </w:rPr>
                </w:rPrChange>
              </w:rPr>
              <w:pPrChange w:id="20047" w:author="phuong vu" w:date="2018-11-30T14:16:00Z">
                <w:pPr>
                  <w:spacing w:line="360" w:lineRule="auto"/>
                  <w:jc w:val="center"/>
                </w:pPr>
              </w:pPrChange>
            </w:pPr>
            <w:ins w:id="20048" w:author="phuong vu" w:date="2018-11-21T21:31:00Z">
              <w:r w:rsidRPr="00920004">
                <w:rPr>
                  <w:lang w:val="en-US"/>
                  <w:rPrChange w:id="20049" w:author="phuong vu" w:date="2018-11-30T22:36:00Z">
                    <w:rPr>
                      <w:lang w:val="en-US"/>
                    </w:rPr>
                  </w:rPrChange>
                </w:rPr>
                <w:t>1</w:t>
              </w:r>
            </w:ins>
          </w:p>
        </w:tc>
        <w:tc>
          <w:tcPr>
            <w:tcW w:w="1980" w:type="dxa"/>
          </w:tcPr>
          <w:p w14:paraId="41979A61" w14:textId="7AE61752" w:rsidR="005645EE" w:rsidRPr="00920004" w:rsidRDefault="000946D2" w:rsidP="00B7091A">
            <w:pPr>
              <w:rPr>
                <w:ins w:id="20050" w:author="phuong vu" w:date="2018-11-21T21:31:00Z"/>
                <w:lang w:val="en-US"/>
                <w:rPrChange w:id="20051" w:author="phuong vu" w:date="2018-11-30T22:36:00Z">
                  <w:rPr>
                    <w:ins w:id="20052" w:author="phuong vu" w:date="2018-11-21T21:31:00Z"/>
                    <w:lang w:val="en-US"/>
                  </w:rPr>
                </w:rPrChange>
              </w:rPr>
              <w:pPrChange w:id="20053" w:author="phuong vu" w:date="2018-11-30T23:10:00Z">
                <w:pPr>
                  <w:spacing w:line="360" w:lineRule="auto"/>
                </w:pPr>
              </w:pPrChange>
            </w:pPr>
            <w:ins w:id="20054" w:author="phuong vu" w:date="2018-11-21T21:31:00Z">
              <w:r w:rsidRPr="00920004">
                <w:rPr>
                  <w:lang w:val="en-US"/>
                  <w:rPrChange w:id="20055" w:author="phuong vu" w:date="2018-11-30T22:36:00Z">
                    <w:rPr>
                      <w:lang w:val="en-US"/>
                    </w:rPr>
                  </w:rPrChange>
                </w:rPr>
                <w:t>table</w:t>
              </w:r>
            </w:ins>
          </w:p>
        </w:tc>
        <w:tc>
          <w:tcPr>
            <w:tcW w:w="2970" w:type="dxa"/>
          </w:tcPr>
          <w:p w14:paraId="700A536D" w14:textId="7F901D99" w:rsidR="005645EE" w:rsidRPr="00920004" w:rsidRDefault="005645EE" w:rsidP="00B7091A">
            <w:pPr>
              <w:rPr>
                <w:ins w:id="20056" w:author="phuong vu" w:date="2018-11-21T21:31:00Z"/>
                <w:lang w:val="en-US"/>
                <w:rPrChange w:id="20057" w:author="phuong vu" w:date="2018-11-30T22:36:00Z">
                  <w:rPr>
                    <w:ins w:id="20058" w:author="phuong vu" w:date="2018-11-21T21:31:00Z"/>
                    <w:lang w:val="en-US"/>
                  </w:rPr>
                </w:rPrChange>
              </w:rPr>
              <w:pPrChange w:id="20059" w:author="phuong vu" w:date="2018-11-30T23:10:00Z">
                <w:pPr>
                  <w:spacing w:line="360" w:lineRule="auto"/>
                </w:pPr>
              </w:pPrChange>
            </w:pPr>
            <w:ins w:id="20060" w:author="phuong vu" w:date="2018-11-21T21:31:00Z">
              <w:r w:rsidRPr="00920004">
                <w:rPr>
                  <w:lang w:val="en-US"/>
                  <w:rPrChange w:id="20061" w:author="phuong vu" w:date="2018-11-30T22:36:00Z">
                    <w:rPr>
                      <w:lang w:val="en-US"/>
                    </w:rPr>
                  </w:rPrChange>
                </w:rPr>
                <w:t xml:space="preserve">Hiển thị danh sách </w:t>
              </w:r>
            </w:ins>
            <w:ins w:id="20062" w:author="phuong vu" w:date="2018-11-21T21:32:00Z">
              <w:r w:rsidRPr="00920004">
                <w:rPr>
                  <w:lang w:val="en-US"/>
                  <w:rPrChange w:id="20063" w:author="phuong vu" w:date="2018-11-30T22:36:00Z">
                    <w:rPr>
                      <w:lang w:val="en-US"/>
                    </w:rPr>
                  </w:rPrChange>
                </w:rPr>
                <w:t>biên nhận</w:t>
              </w:r>
            </w:ins>
          </w:p>
        </w:tc>
        <w:tc>
          <w:tcPr>
            <w:tcW w:w="1266" w:type="dxa"/>
          </w:tcPr>
          <w:p w14:paraId="572F74C8" w14:textId="77777777" w:rsidR="005645EE" w:rsidRPr="00920004" w:rsidRDefault="005645EE" w:rsidP="00B7091A">
            <w:pPr>
              <w:rPr>
                <w:ins w:id="20064" w:author="phuong vu" w:date="2018-11-21T21:31:00Z"/>
                <w:lang w:val="en-US"/>
                <w:rPrChange w:id="20065" w:author="phuong vu" w:date="2018-11-30T22:36:00Z">
                  <w:rPr>
                    <w:ins w:id="20066" w:author="phuong vu" w:date="2018-11-21T21:31:00Z"/>
                    <w:lang w:val="en-US"/>
                  </w:rPr>
                </w:rPrChange>
              </w:rPr>
              <w:pPrChange w:id="20067" w:author="phuong vu" w:date="2018-11-30T23:10:00Z">
                <w:pPr>
                  <w:spacing w:line="360" w:lineRule="auto"/>
                </w:pPr>
              </w:pPrChange>
            </w:pPr>
          </w:p>
        </w:tc>
        <w:tc>
          <w:tcPr>
            <w:tcW w:w="1756" w:type="dxa"/>
          </w:tcPr>
          <w:p w14:paraId="52A003FB" w14:textId="276A3686" w:rsidR="005645EE" w:rsidRPr="00920004" w:rsidRDefault="005645EE" w:rsidP="00B7091A">
            <w:pPr>
              <w:rPr>
                <w:ins w:id="20068" w:author="phuong vu" w:date="2018-11-21T21:31:00Z"/>
                <w:lang w:val="en-US"/>
                <w:rPrChange w:id="20069" w:author="phuong vu" w:date="2018-11-30T22:36:00Z">
                  <w:rPr>
                    <w:ins w:id="20070" w:author="phuong vu" w:date="2018-11-21T21:31:00Z"/>
                    <w:lang w:val="en-US"/>
                  </w:rPr>
                </w:rPrChange>
              </w:rPr>
              <w:pPrChange w:id="20071" w:author="phuong vu" w:date="2018-11-30T23:10:00Z">
                <w:pPr>
                  <w:spacing w:line="360" w:lineRule="auto"/>
                </w:pPr>
              </w:pPrChange>
            </w:pPr>
          </w:p>
        </w:tc>
      </w:tr>
      <w:tr w:rsidR="005645EE" w:rsidRPr="00920004" w14:paraId="5BA62CFB" w14:textId="77777777" w:rsidTr="000A5A23">
        <w:trPr>
          <w:ins w:id="20072" w:author="phuong vu" w:date="2018-11-21T21:31:00Z"/>
        </w:trPr>
        <w:tc>
          <w:tcPr>
            <w:tcW w:w="805" w:type="dxa"/>
          </w:tcPr>
          <w:p w14:paraId="3BAC4DE9" w14:textId="77777777" w:rsidR="005645EE" w:rsidRPr="00920004" w:rsidRDefault="005645EE" w:rsidP="00BD0851">
            <w:pPr>
              <w:spacing w:before="240" w:line="0" w:lineRule="atLeast"/>
              <w:jc w:val="center"/>
              <w:rPr>
                <w:ins w:id="20073" w:author="phuong vu" w:date="2018-11-21T21:31:00Z"/>
                <w:lang w:val="en-US"/>
                <w:rPrChange w:id="20074" w:author="phuong vu" w:date="2018-11-30T22:36:00Z">
                  <w:rPr>
                    <w:ins w:id="20075" w:author="phuong vu" w:date="2018-11-21T21:31:00Z"/>
                    <w:lang w:val="en-US"/>
                  </w:rPr>
                </w:rPrChange>
              </w:rPr>
              <w:pPrChange w:id="20076" w:author="phuong vu" w:date="2018-11-30T14:16:00Z">
                <w:pPr>
                  <w:spacing w:line="360" w:lineRule="auto"/>
                  <w:jc w:val="center"/>
                </w:pPr>
              </w:pPrChange>
            </w:pPr>
            <w:ins w:id="20077" w:author="phuong vu" w:date="2018-11-21T21:31:00Z">
              <w:r w:rsidRPr="00920004">
                <w:rPr>
                  <w:lang w:val="en-US"/>
                  <w:rPrChange w:id="20078" w:author="phuong vu" w:date="2018-11-30T22:36:00Z">
                    <w:rPr>
                      <w:lang w:val="en-US"/>
                    </w:rPr>
                  </w:rPrChange>
                </w:rPr>
                <w:t>2</w:t>
              </w:r>
            </w:ins>
          </w:p>
        </w:tc>
        <w:tc>
          <w:tcPr>
            <w:tcW w:w="1980" w:type="dxa"/>
          </w:tcPr>
          <w:p w14:paraId="5C35A894" w14:textId="3B684F9C" w:rsidR="005645EE" w:rsidRPr="00920004" w:rsidRDefault="000946D2" w:rsidP="00B7091A">
            <w:pPr>
              <w:rPr>
                <w:ins w:id="20079" w:author="phuong vu" w:date="2018-11-21T21:31:00Z"/>
                <w:lang w:val="en-US"/>
                <w:rPrChange w:id="20080" w:author="phuong vu" w:date="2018-11-30T22:36:00Z">
                  <w:rPr>
                    <w:ins w:id="20081" w:author="phuong vu" w:date="2018-11-21T21:31:00Z"/>
                    <w:lang w:val="en-US"/>
                  </w:rPr>
                </w:rPrChange>
              </w:rPr>
              <w:pPrChange w:id="20082" w:author="phuong vu" w:date="2018-11-30T23:10:00Z">
                <w:pPr>
                  <w:spacing w:line="360" w:lineRule="auto"/>
                </w:pPr>
              </w:pPrChange>
            </w:pPr>
            <w:ins w:id="20083" w:author="phuong vu" w:date="2018-11-21T21:31:00Z">
              <w:r w:rsidRPr="00920004">
                <w:rPr>
                  <w:lang w:val="en-US"/>
                  <w:rPrChange w:id="20084" w:author="phuong vu" w:date="2018-11-30T22:36:00Z">
                    <w:rPr>
                      <w:lang w:val="en-US"/>
                    </w:rPr>
                  </w:rPrChange>
                </w:rPr>
                <w:t>inputtext</w:t>
              </w:r>
            </w:ins>
          </w:p>
        </w:tc>
        <w:tc>
          <w:tcPr>
            <w:tcW w:w="2970" w:type="dxa"/>
          </w:tcPr>
          <w:p w14:paraId="119113CE" w14:textId="77777777" w:rsidR="005645EE" w:rsidRPr="00920004" w:rsidRDefault="005645EE" w:rsidP="00B7091A">
            <w:pPr>
              <w:rPr>
                <w:ins w:id="20085" w:author="phuong vu" w:date="2018-11-21T21:31:00Z"/>
                <w:lang w:val="en-US"/>
                <w:rPrChange w:id="20086" w:author="phuong vu" w:date="2018-11-30T22:36:00Z">
                  <w:rPr>
                    <w:ins w:id="20087" w:author="phuong vu" w:date="2018-11-21T21:31:00Z"/>
                    <w:lang w:val="en-US"/>
                  </w:rPr>
                </w:rPrChange>
              </w:rPr>
              <w:pPrChange w:id="20088" w:author="phuong vu" w:date="2018-11-30T23:10:00Z">
                <w:pPr>
                  <w:spacing w:line="360" w:lineRule="auto"/>
                </w:pPr>
              </w:pPrChange>
            </w:pPr>
            <w:ins w:id="20089" w:author="phuong vu" w:date="2018-11-21T21:31:00Z">
              <w:r w:rsidRPr="00920004">
                <w:rPr>
                  <w:lang w:val="en-US"/>
                  <w:rPrChange w:id="20090" w:author="phuong vu" w:date="2018-11-30T22:36:00Z">
                    <w:rPr>
                      <w:lang w:val="en-US"/>
                    </w:rPr>
                  </w:rPrChange>
                </w:rPr>
                <w:t>Tìm kiếm</w:t>
              </w:r>
            </w:ins>
          </w:p>
        </w:tc>
        <w:tc>
          <w:tcPr>
            <w:tcW w:w="1266" w:type="dxa"/>
          </w:tcPr>
          <w:p w14:paraId="05B177BE" w14:textId="77777777" w:rsidR="005645EE" w:rsidRPr="00920004" w:rsidRDefault="005645EE" w:rsidP="00B7091A">
            <w:pPr>
              <w:rPr>
                <w:ins w:id="20091" w:author="phuong vu" w:date="2018-11-21T21:31:00Z"/>
                <w:lang w:val="en-US"/>
                <w:rPrChange w:id="20092" w:author="phuong vu" w:date="2018-11-30T22:36:00Z">
                  <w:rPr>
                    <w:ins w:id="20093" w:author="phuong vu" w:date="2018-11-21T21:31:00Z"/>
                    <w:lang w:val="en-US"/>
                  </w:rPr>
                </w:rPrChange>
              </w:rPr>
              <w:pPrChange w:id="20094" w:author="phuong vu" w:date="2018-11-30T23:10:00Z">
                <w:pPr>
                  <w:spacing w:line="360" w:lineRule="auto"/>
                </w:pPr>
              </w:pPrChange>
            </w:pPr>
          </w:p>
        </w:tc>
        <w:tc>
          <w:tcPr>
            <w:tcW w:w="1756" w:type="dxa"/>
          </w:tcPr>
          <w:p w14:paraId="044B6674" w14:textId="77777777" w:rsidR="005645EE" w:rsidRPr="00920004" w:rsidRDefault="005645EE" w:rsidP="00B7091A">
            <w:pPr>
              <w:rPr>
                <w:ins w:id="20095" w:author="phuong vu" w:date="2018-11-21T21:31:00Z"/>
                <w:lang w:val="en-US"/>
                <w:rPrChange w:id="20096" w:author="phuong vu" w:date="2018-11-30T22:36:00Z">
                  <w:rPr>
                    <w:ins w:id="20097" w:author="phuong vu" w:date="2018-11-21T21:31:00Z"/>
                    <w:lang w:val="en-US"/>
                  </w:rPr>
                </w:rPrChange>
              </w:rPr>
              <w:pPrChange w:id="20098" w:author="phuong vu" w:date="2018-11-30T23:10:00Z">
                <w:pPr>
                  <w:spacing w:line="360" w:lineRule="auto"/>
                </w:pPr>
              </w:pPrChange>
            </w:pPr>
            <w:ins w:id="20099" w:author="phuong vu" w:date="2018-11-21T21:31:00Z">
              <w:r w:rsidRPr="00920004">
                <w:rPr>
                  <w:lang w:val="en-US"/>
                  <w:rPrChange w:id="20100" w:author="phuong vu" w:date="2018-11-30T22:36:00Z">
                    <w:rPr>
                      <w:lang w:val="en-US"/>
                    </w:rPr>
                  </w:rPrChange>
                </w:rPr>
                <w:t>Dữ liệu tìm kiếm và lọc theo dữ liệu bảng đang hiển thị</w:t>
              </w:r>
            </w:ins>
          </w:p>
        </w:tc>
      </w:tr>
      <w:tr w:rsidR="005645EE" w:rsidRPr="00920004" w14:paraId="0C7B1FE0" w14:textId="77777777" w:rsidTr="000A5A23">
        <w:trPr>
          <w:ins w:id="20101" w:author="phuong vu" w:date="2018-11-21T21:31:00Z"/>
        </w:trPr>
        <w:tc>
          <w:tcPr>
            <w:tcW w:w="805" w:type="dxa"/>
          </w:tcPr>
          <w:p w14:paraId="111885E8" w14:textId="77777777" w:rsidR="005645EE" w:rsidRPr="00920004" w:rsidRDefault="005645EE" w:rsidP="00BD0851">
            <w:pPr>
              <w:spacing w:before="240" w:line="0" w:lineRule="atLeast"/>
              <w:jc w:val="center"/>
              <w:rPr>
                <w:ins w:id="20102" w:author="phuong vu" w:date="2018-11-21T21:31:00Z"/>
                <w:lang w:val="en-US"/>
                <w:rPrChange w:id="20103" w:author="phuong vu" w:date="2018-11-30T22:36:00Z">
                  <w:rPr>
                    <w:ins w:id="20104" w:author="phuong vu" w:date="2018-11-21T21:31:00Z"/>
                    <w:lang w:val="en-US"/>
                  </w:rPr>
                </w:rPrChange>
              </w:rPr>
              <w:pPrChange w:id="20105" w:author="phuong vu" w:date="2018-11-30T14:16:00Z">
                <w:pPr>
                  <w:spacing w:line="360" w:lineRule="auto"/>
                  <w:jc w:val="center"/>
                </w:pPr>
              </w:pPrChange>
            </w:pPr>
            <w:ins w:id="20106" w:author="phuong vu" w:date="2018-11-21T21:31:00Z">
              <w:r w:rsidRPr="00920004">
                <w:rPr>
                  <w:lang w:val="en-US"/>
                  <w:rPrChange w:id="20107" w:author="phuong vu" w:date="2018-11-30T22:36:00Z">
                    <w:rPr>
                      <w:lang w:val="en-US"/>
                    </w:rPr>
                  </w:rPrChange>
                </w:rPr>
                <w:t>3</w:t>
              </w:r>
            </w:ins>
          </w:p>
        </w:tc>
        <w:tc>
          <w:tcPr>
            <w:tcW w:w="1980" w:type="dxa"/>
          </w:tcPr>
          <w:p w14:paraId="74D5DE42" w14:textId="6E893E7E" w:rsidR="005645EE" w:rsidRPr="00920004" w:rsidRDefault="000946D2" w:rsidP="00E64310">
            <w:pPr>
              <w:rPr>
                <w:ins w:id="20108" w:author="phuong vu" w:date="2018-11-21T21:31:00Z"/>
                <w:lang w:val="en-US"/>
                <w:rPrChange w:id="20109" w:author="phuong vu" w:date="2018-11-30T22:36:00Z">
                  <w:rPr>
                    <w:ins w:id="20110" w:author="phuong vu" w:date="2018-11-21T21:31:00Z"/>
                    <w:lang w:val="en-US"/>
                  </w:rPr>
                </w:rPrChange>
              </w:rPr>
              <w:pPrChange w:id="20111" w:author="phuong vu" w:date="2018-11-30T23:14:00Z">
                <w:pPr>
                  <w:spacing w:line="360" w:lineRule="auto"/>
                </w:pPr>
              </w:pPrChange>
            </w:pPr>
            <w:ins w:id="20112" w:author="phuong vu" w:date="2018-11-21T21:31:00Z">
              <w:r w:rsidRPr="00920004">
                <w:rPr>
                  <w:lang w:val="en-US"/>
                  <w:rPrChange w:id="20113" w:author="phuong vu" w:date="2018-11-30T22:36:00Z">
                    <w:rPr>
                      <w:lang w:val="en-US"/>
                    </w:rPr>
                  </w:rPrChange>
                </w:rPr>
                <w:t>button</w:t>
              </w:r>
            </w:ins>
          </w:p>
        </w:tc>
        <w:tc>
          <w:tcPr>
            <w:tcW w:w="2970" w:type="dxa"/>
          </w:tcPr>
          <w:p w14:paraId="4BBC8708" w14:textId="77777777" w:rsidR="005645EE" w:rsidRPr="00920004" w:rsidRDefault="005645EE" w:rsidP="00E64310">
            <w:pPr>
              <w:rPr>
                <w:ins w:id="20114" w:author="phuong vu" w:date="2018-11-21T21:31:00Z"/>
                <w:lang w:val="en-US"/>
                <w:rPrChange w:id="20115" w:author="phuong vu" w:date="2018-11-30T22:36:00Z">
                  <w:rPr>
                    <w:ins w:id="20116" w:author="phuong vu" w:date="2018-11-21T21:31:00Z"/>
                    <w:lang w:val="en-US"/>
                  </w:rPr>
                </w:rPrChange>
              </w:rPr>
              <w:pPrChange w:id="20117" w:author="phuong vu" w:date="2018-11-30T23:14:00Z">
                <w:pPr>
                  <w:spacing w:line="360" w:lineRule="auto"/>
                </w:pPr>
              </w:pPrChange>
            </w:pPr>
            <w:ins w:id="20118" w:author="phuong vu" w:date="2018-11-21T21:31:00Z">
              <w:r w:rsidRPr="00920004">
                <w:rPr>
                  <w:lang w:val="en-US"/>
                  <w:rPrChange w:id="20119" w:author="phuong vu" w:date="2018-11-30T22:36:00Z">
                    <w:rPr>
                      <w:lang w:val="en-US"/>
                    </w:rPr>
                  </w:rPrChange>
                </w:rPr>
                <w:t>Xóa nội dung tìm kiếm</w:t>
              </w:r>
            </w:ins>
          </w:p>
        </w:tc>
        <w:tc>
          <w:tcPr>
            <w:tcW w:w="1266" w:type="dxa"/>
          </w:tcPr>
          <w:p w14:paraId="1A951DE4" w14:textId="77777777" w:rsidR="005645EE" w:rsidRPr="00920004" w:rsidRDefault="005645EE" w:rsidP="00B7091A">
            <w:pPr>
              <w:rPr>
                <w:ins w:id="20120" w:author="phuong vu" w:date="2018-11-21T21:31:00Z"/>
                <w:lang w:val="en-US"/>
                <w:rPrChange w:id="20121" w:author="phuong vu" w:date="2018-11-30T22:36:00Z">
                  <w:rPr>
                    <w:ins w:id="20122" w:author="phuong vu" w:date="2018-11-21T21:31:00Z"/>
                    <w:lang w:val="en-US"/>
                  </w:rPr>
                </w:rPrChange>
              </w:rPr>
              <w:pPrChange w:id="20123" w:author="phuong vu" w:date="2018-11-30T23:10:00Z">
                <w:pPr>
                  <w:spacing w:line="360" w:lineRule="auto"/>
                </w:pPr>
              </w:pPrChange>
            </w:pPr>
          </w:p>
        </w:tc>
        <w:tc>
          <w:tcPr>
            <w:tcW w:w="1756" w:type="dxa"/>
          </w:tcPr>
          <w:p w14:paraId="65A88174" w14:textId="77777777" w:rsidR="005645EE" w:rsidRPr="00920004" w:rsidRDefault="005645EE" w:rsidP="00B7091A">
            <w:pPr>
              <w:rPr>
                <w:ins w:id="20124" w:author="phuong vu" w:date="2018-11-21T21:31:00Z"/>
                <w:lang w:val="en-US"/>
                <w:rPrChange w:id="20125" w:author="phuong vu" w:date="2018-11-30T22:36:00Z">
                  <w:rPr>
                    <w:ins w:id="20126" w:author="phuong vu" w:date="2018-11-21T21:31:00Z"/>
                    <w:lang w:val="en-US"/>
                  </w:rPr>
                </w:rPrChange>
              </w:rPr>
              <w:pPrChange w:id="20127" w:author="phuong vu" w:date="2018-11-30T23:10:00Z">
                <w:pPr>
                  <w:spacing w:line="360" w:lineRule="auto"/>
                </w:pPr>
              </w:pPrChange>
            </w:pPr>
          </w:p>
        </w:tc>
      </w:tr>
    </w:tbl>
    <w:p w14:paraId="366F8FF8" w14:textId="5FAFC45F" w:rsidR="005645EE" w:rsidRDefault="006C10EC" w:rsidP="00A17FA5">
      <w:pPr>
        <w:pStyle w:val="Caption"/>
        <w:rPr>
          <w:ins w:id="20128" w:author="phuong vu" w:date="2018-11-30T23:10:00Z"/>
          <w:lang w:val="en-US"/>
        </w:rPr>
      </w:pPr>
      <w:bookmarkStart w:id="20129" w:name="_Toc531381620"/>
      <w:ins w:id="20130" w:author="phuong vu" w:date="2018-11-26T10:29:00Z">
        <w:r w:rsidRPr="00920004">
          <w:rPr>
            <w:rPrChange w:id="20131" w:author="phuong vu" w:date="2018-11-30T22:36:00Z">
              <w:rPr/>
            </w:rPrChange>
          </w:rPr>
          <w:t xml:space="preserve">Bảng </w:t>
        </w:r>
      </w:ins>
      <w:ins w:id="20132" w:author="phuong vu" w:date="2018-11-30T14:54:00Z">
        <w:r w:rsidR="00D632EE" w:rsidRPr="00920004">
          <w:rPr>
            <w:rPrChange w:id="20133" w:author="phuong vu" w:date="2018-11-30T22:36:00Z">
              <w:rPr/>
            </w:rPrChange>
          </w:rPr>
          <w:fldChar w:fldCharType="begin"/>
        </w:r>
        <w:r w:rsidR="00D632EE" w:rsidRPr="00920004">
          <w:rPr>
            <w:rPrChange w:id="20134" w:author="phuong vu" w:date="2018-11-30T22:36:00Z">
              <w:rPr/>
            </w:rPrChange>
          </w:rPr>
          <w:instrText xml:space="preserve"> STYLEREF 1 \s </w:instrText>
        </w:r>
      </w:ins>
      <w:r w:rsidR="00D632EE" w:rsidRPr="00920004">
        <w:rPr>
          <w:rPrChange w:id="20135" w:author="phuong vu" w:date="2018-11-30T22:36:00Z">
            <w:rPr/>
          </w:rPrChange>
        </w:rPr>
        <w:fldChar w:fldCharType="separate"/>
      </w:r>
      <w:r w:rsidR="00B5490C">
        <w:rPr>
          <w:noProof/>
        </w:rPr>
        <w:t>3</w:t>
      </w:r>
      <w:ins w:id="20136" w:author="phuong vu" w:date="2018-11-30T14:54:00Z">
        <w:r w:rsidR="00D632EE" w:rsidRPr="00920004">
          <w:rPr>
            <w:rPrChange w:id="20137" w:author="phuong vu" w:date="2018-11-30T22:36:00Z">
              <w:rPr/>
            </w:rPrChange>
          </w:rPr>
          <w:fldChar w:fldCharType="end"/>
        </w:r>
        <w:r w:rsidR="00D632EE" w:rsidRPr="00920004">
          <w:rPr>
            <w:rPrChange w:id="20138" w:author="phuong vu" w:date="2018-11-30T22:36:00Z">
              <w:rPr/>
            </w:rPrChange>
          </w:rPr>
          <w:t>.</w:t>
        </w:r>
        <w:r w:rsidR="00D632EE" w:rsidRPr="00920004">
          <w:rPr>
            <w:rPrChange w:id="20139" w:author="phuong vu" w:date="2018-11-30T22:36:00Z">
              <w:rPr/>
            </w:rPrChange>
          </w:rPr>
          <w:fldChar w:fldCharType="begin"/>
        </w:r>
        <w:r w:rsidR="00D632EE" w:rsidRPr="00920004">
          <w:rPr>
            <w:rPrChange w:id="20140" w:author="phuong vu" w:date="2018-11-30T22:36:00Z">
              <w:rPr/>
            </w:rPrChange>
          </w:rPr>
          <w:instrText xml:space="preserve"> SEQ Bảng \* ARABIC \s 1 </w:instrText>
        </w:r>
      </w:ins>
      <w:r w:rsidR="00D632EE" w:rsidRPr="00920004">
        <w:rPr>
          <w:rPrChange w:id="20141" w:author="phuong vu" w:date="2018-11-30T22:36:00Z">
            <w:rPr/>
          </w:rPrChange>
        </w:rPr>
        <w:fldChar w:fldCharType="separate"/>
      </w:r>
      <w:ins w:id="20142" w:author="phuong vu" w:date="2018-11-30T22:44:00Z">
        <w:r w:rsidR="00B5490C">
          <w:rPr>
            <w:noProof/>
          </w:rPr>
          <w:t>12</w:t>
        </w:r>
      </w:ins>
      <w:ins w:id="20143" w:author="phuong vu" w:date="2018-11-30T14:54:00Z">
        <w:r w:rsidR="00D632EE" w:rsidRPr="00920004">
          <w:rPr>
            <w:rPrChange w:id="20144" w:author="phuong vu" w:date="2018-11-30T22:36:00Z">
              <w:rPr/>
            </w:rPrChange>
          </w:rPr>
          <w:fldChar w:fldCharType="end"/>
        </w:r>
      </w:ins>
      <w:ins w:id="20145" w:author="phuong vu" w:date="2018-11-26T10:29:00Z">
        <w:r w:rsidRPr="00920004">
          <w:rPr>
            <w:lang w:val="en-US"/>
            <w:rPrChange w:id="20146" w:author="phuong vu" w:date="2018-11-30T22:36:00Z">
              <w:rPr>
                <w:lang w:val="en-US"/>
              </w:rPr>
            </w:rPrChange>
          </w:rPr>
          <w:t xml:space="preserve"> Các thành phần giao diện xem danh sách biên nhận theo trạng thái</w:t>
        </w:r>
      </w:ins>
      <w:bookmarkEnd w:id="20129"/>
    </w:p>
    <w:p w14:paraId="750D548A" w14:textId="1B711EC8" w:rsidR="00B7091A" w:rsidRDefault="00B7091A" w:rsidP="00B7091A">
      <w:pPr>
        <w:rPr>
          <w:ins w:id="20147" w:author="phuong vu" w:date="2018-11-30T23:10:00Z"/>
          <w:lang w:val="en-US"/>
        </w:rPr>
      </w:pPr>
    </w:p>
    <w:p w14:paraId="5DB6A0D1" w14:textId="77777777" w:rsidR="00B7091A" w:rsidRPr="00B7091A" w:rsidRDefault="00B7091A" w:rsidP="00B7091A">
      <w:pPr>
        <w:rPr>
          <w:lang w:val="en-US"/>
          <w:rPrChange w:id="20148" w:author="phuong vu" w:date="2018-11-30T23:10:00Z">
            <w:rPr>
              <w:lang w:val="en-US"/>
            </w:rPr>
          </w:rPrChange>
        </w:rPr>
        <w:pPrChange w:id="20149" w:author="phuong vu" w:date="2018-11-30T23:10:00Z">
          <w:pPr>
            <w:pStyle w:val="Heading6"/>
          </w:pPr>
        </w:pPrChange>
      </w:pPr>
    </w:p>
    <w:p w14:paraId="612266D8" w14:textId="5467CF78" w:rsidR="00AA3488" w:rsidRPr="00920004" w:rsidRDefault="00AA3488" w:rsidP="00B7091A">
      <w:pPr>
        <w:pStyle w:val="Heading6"/>
        <w:numPr>
          <w:ilvl w:val="0"/>
          <w:numId w:val="61"/>
        </w:numPr>
        <w:tabs>
          <w:tab w:val="left" w:pos="450"/>
          <w:tab w:val="left" w:pos="1350"/>
        </w:tabs>
        <w:spacing w:before="240" w:line="0" w:lineRule="atLeast"/>
        <w:ind w:left="630"/>
        <w:rPr>
          <w:ins w:id="20150" w:author="phuong vu" w:date="2018-11-21T21:36:00Z"/>
          <w:rFonts w:cstheme="majorHAnsi"/>
          <w:lang w:val="en-US"/>
          <w:rPrChange w:id="20151" w:author="phuong vu" w:date="2018-11-30T22:36:00Z">
            <w:rPr>
              <w:ins w:id="20152" w:author="phuong vu" w:date="2018-11-21T21:36:00Z"/>
              <w:lang w:val="en-US"/>
            </w:rPr>
          </w:rPrChange>
        </w:rPr>
        <w:pPrChange w:id="20153" w:author="phuong vu" w:date="2018-11-30T23:10:00Z">
          <w:pPr>
            <w:pStyle w:val="Heading6"/>
          </w:pPr>
        </w:pPrChange>
      </w:pPr>
      <w:del w:id="20154" w:author="phuong vu" w:date="2018-11-21T21:34:00Z">
        <w:r w:rsidRPr="00920004" w:rsidDel="005645EE">
          <w:rPr>
            <w:rFonts w:cstheme="majorHAnsi"/>
            <w:lang w:val="en-US"/>
            <w:rPrChange w:id="20155" w:author="phuong vu" w:date="2018-11-30T22:36:00Z">
              <w:rPr>
                <w:lang w:val="en-US"/>
              </w:rPr>
            </w:rPrChange>
          </w:rPr>
          <w:lastRenderedPageBreak/>
          <w:delText>Cách xử lí</w:delText>
        </w:r>
      </w:del>
      <w:ins w:id="20156" w:author="phuong vu" w:date="2018-11-21T21:34:00Z">
        <w:r w:rsidR="005645EE" w:rsidRPr="00920004">
          <w:rPr>
            <w:rFonts w:cstheme="majorHAnsi"/>
            <w:lang w:val="en-US"/>
            <w:rPrChange w:id="20157"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Change w:id="20158">
          <w:tblGrid>
            <w:gridCol w:w="805"/>
            <w:gridCol w:w="2120"/>
            <w:gridCol w:w="1463"/>
            <w:gridCol w:w="1463"/>
            <w:gridCol w:w="1463"/>
            <w:gridCol w:w="1463"/>
          </w:tblGrid>
        </w:tblGridChange>
      </w:tblGrid>
      <w:tr w:rsidR="00DE7121" w:rsidRPr="00920004" w14:paraId="140E9873" w14:textId="77777777" w:rsidTr="000A5A23">
        <w:trPr>
          <w:ins w:id="20159" w:author="phuong vu" w:date="2018-11-21T21:36:00Z"/>
        </w:trPr>
        <w:tc>
          <w:tcPr>
            <w:tcW w:w="805" w:type="dxa"/>
            <w:vMerge w:val="restart"/>
            <w:vAlign w:val="center"/>
          </w:tcPr>
          <w:p w14:paraId="668AB63B" w14:textId="77777777" w:rsidR="00DE7121" w:rsidRPr="00B7091A" w:rsidRDefault="00DE7121" w:rsidP="00B7091A">
            <w:pPr>
              <w:jc w:val="center"/>
              <w:rPr>
                <w:ins w:id="20160" w:author="phuong vu" w:date="2018-11-21T21:36:00Z"/>
                <w:b/>
                <w:lang w:val="en-US"/>
                <w:rPrChange w:id="20161" w:author="phuong vu" w:date="2018-11-30T23:11:00Z">
                  <w:rPr>
                    <w:ins w:id="20162" w:author="phuong vu" w:date="2018-11-21T21:36:00Z"/>
                    <w:b/>
                    <w:lang w:val="en-US"/>
                  </w:rPr>
                </w:rPrChange>
              </w:rPr>
              <w:pPrChange w:id="20163" w:author="phuong vu" w:date="2018-11-30T23:11:00Z">
                <w:pPr>
                  <w:spacing w:line="360" w:lineRule="auto"/>
                  <w:jc w:val="center"/>
                </w:pPr>
              </w:pPrChange>
            </w:pPr>
            <w:ins w:id="20164" w:author="phuong vu" w:date="2018-11-21T21:36:00Z">
              <w:r w:rsidRPr="00B7091A">
                <w:rPr>
                  <w:b/>
                  <w:lang w:val="en-US"/>
                  <w:rPrChange w:id="20165" w:author="phuong vu" w:date="2018-11-30T23:11:00Z">
                    <w:rPr>
                      <w:b/>
                      <w:lang w:val="en-US"/>
                    </w:rPr>
                  </w:rPrChange>
                </w:rPr>
                <w:t>STT</w:t>
              </w:r>
            </w:ins>
          </w:p>
        </w:tc>
        <w:tc>
          <w:tcPr>
            <w:tcW w:w="2120" w:type="dxa"/>
            <w:vMerge w:val="restart"/>
            <w:vAlign w:val="center"/>
          </w:tcPr>
          <w:p w14:paraId="727DE719" w14:textId="77777777" w:rsidR="00DE7121" w:rsidRPr="00B7091A" w:rsidRDefault="00DE7121" w:rsidP="00B7091A">
            <w:pPr>
              <w:jc w:val="center"/>
              <w:rPr>
                <w:ins w:id="20166" w:author="phuong vu" w:date="2018-11-21T21:36:00Z"/>
                <w:b/>
                <w:lang w:val="en-US"/>
                <w:rPrChange w:id="20167" w:author="phuong vu" w:date="2018-11-30T23:11:00Z">
                  <w:rPr>
                    <w:ins w:id="20168" w:author="phuong vu" w:date="2018-11-21T21:36:00Z"/>
                    <w:b/>
                    <w:lang w:val="en-US"/>
                  </w:rPr>
                </w:rPrChange>
              </w:rPr>
              <w:pPrChange w:id="20169" w:author="phuong vu" w:date="2018-11-30T23:11:00Z">
                <w:pPr>
                  <w:spacing w:line="360" w:lineRule="auto"/>
                  <w:jc w:val="center"/>
                </w:pPr>
              </w:pPrChange>
            </w:pPr>
            <w:ins w:id="20170" w:author="phuong vu" w:date="2018-11-21T21:36:00Z">
              <w:r w:rsidRPr="00B7091A">
                <w:rPr>
                  <w:b/>
                  <w:lang w:val="en-US"/>
                  <w:rPrChange w:id="20171" w:author="phuong vu" w:date="2018-11-30T23:11:00Z">
                    <w:rPr>
                      <w:b/>
                      <w:lang w:val="en-US"/>
                    </w:rPr>
                  </w:rPrChange>
                </w:rPr>
                <w:t>Tên bảng/</w:t>
              </w:r>
            </w:ins>
          </w:p>
          <w:p w14:paraId="631798F9" w14:textId="77777777" w:rsidR="00DE7121" w:rsidRPr="00B7091A" w:rsidRDefault="00DE7121" w:rsidP="00B7091A">
            <w:pPr>
              <w:jc w:val="center"/>
              <w:rPr>
                <w:ins w:id="20172" w:author="phuong vu" w:date="2018-11-21T21:36:00Z"/>
                <w:b/>
                <w:lang w:val="en-US"/>
                <w:rPrChange w:id="20173" w:author="phuong vu" w:date="2018-11-30T23:11:00Z">
                  <w:rPr>
                    <w:ins w:id="20174" w:author="phuong vu" w:date="2018-11-21T21:36:00Z"/>
                    <w:b/>
                    <w:lang w:val="en-US"/>
                  </w:rPr>
                </w:rPrChange>
              </w:rPr>
              <w:pPrChange w:id="20175" w:author="phuong vu" w:date="2018-11-30T23:11:00Z">
                <w:pPr>
                  <w:spacing w:line="360" w:lineRule="auto"/>
                  <w:jc w:val="center"/>
                </w:pPr>
              </w:pPrChange>
            </w:pPr>
            <w:ins w:id="20176" w:author="phuong vu" w:date="2018-11-21T21:36:00Z">
              <w:r w:rsidRPr="00B7091A">
                <w:rPr>
                  <w:b/>
                  <w:lang w:val="en-US"/>
                  <w:rPrChange w:id="20177" w:author="phuong vu" w:date="2018-11-30T23:11:00Z">
                    <w:rPr>
                      <w:b/>
                      <w:lang w:val="en-US"/>
                    </w:rPr>
                  </w:rPrChange>
                </w:rPr>
                <w:t>Cấu trúc dữ liệu</w:t>
              </w:r>
            </w:ins>
          </w:p>
        </w:tc>
        <w:tc>
          <w:tcPr>
            <w:tcW w:w="5852" w:type="dxa"/>
            <w:gridSpan w:val="4"/>
            <w:vAlign w:val="center"/>
          </w:tcPr>
          <w:p w14:paraId="1B548211" w14:textId="77777777" w:rsidR="00DE7121" w:rsidRPr="00B7091A" w:rsidRDefault="00DE7121" w:rsidP="00B7091A">
            <w:pPr>
              <w:jc w:val="center"/>
              <w:rPr>
                <w:ins w:id="20178" w:author="phuong vu" w:date="2018-11-21T21:36:00Z"/>
                <w:b/>
                <w:lang w:val="en-US"/>
                <w:rPrChange w:id="20179" w:author="phuong vu" w:date="2018-11-30T23:11:00Z">
                  <w:rPr>
                    <w:ins w:id="20180" w:author="phuong vu" w:date="2018-11-21T21:36:00Z"/>
                    <w:b/>
                    <w:lang w:val="en-US"/>
                  </w:rPr>
                </w:rPrChange>
              </w:rPr>
              <w:pPrChange w:id="20181" w:author="phuong vu" w:date="2018-11-30T23:11:00Z">
                <w:pPr>
                  <w:spacing w:line="360" w:lineRule="auto"/>
                  <w:jc w:val="center"/>
                </w:pPr>
              </w:pPrChange>
            </w:pPr>
            <w:ins w:id="20182" w:author="phuong vu" w:date="2018-11-21T21:36:00Z">
              <w:r w:rsidRPr="00B7091A">
                <w:rPr>
                  <w:b/>
                  <w:lang w:val="en-US"/>
                  <w:rPrChange w:id="20183" w:author="phuong vu" w:date="2018-11-30T23:11:00Z">
                    <w:rPr>
                      <w:b/>
                      <w:lang w:val="en-US"/>
                    </w:rPr>
                  </w:rPrChange>
                </w:rPr>
                <w:t>Phương thức</w:t>
              </w:r>
            </w:ins>
          </w:p>
        </w:tc>
      </w:tr>
      <w:tr w:rsidR="00DE7121" w:rsidRPr="00920004" w14:paraId="67E22448" w14:textId="77777777" w:rsidTr="000A5A23">
        <w:trPr>
          <w:ins w:id="20184" w:author="phuong vu" w:date="2018-11-21T21:36:00Z"/>
        </w:trPr>
        <w:tc>
          <w:tcPr>
            <w:tcW w:w="805" w:type="dxa"/>
            <w:vMerge/>
            <w:vAlign w:val="center"/>
          </w:tcPr>
          <w:p w14:paraId="0EFB3831" w14:textId="77777777" w:rsidR="00DE7121" w:rsidRPr="00B7091A" w:rsidRDefault="00DE7121" w:rsidP="00B7091A">
            <w:pPr>
              <w:jc w:val="center"/>
              <w:rPr>
                <w:ins w:id="20185" w:author="phuong vu" w:date="2018-11-21T21:36:00Z"/>
                <w:b/>
                <w:lang w:val="en-US"/>
                <w:rPrChange w:id="20186" w:author="phuong vu" w:date="2018-11-30T23:11:00Z">
                  <w:rPr>
                    <w:ins w:id="20187" w:author="phuong vu" w:date="2018-11-21T21:36:00Z"/>
                    <w:b/>
                    <w:lang w:val="en-US"/>
                  </w:rPr>
                </w:rPrChange>
              </w:rPr>
              <w:pPrChange w:id="20188" w:author="phuong vu" w:date="2018-11-30T23:11:00Z">
                <w:pPr>
                  <w:spacing w:line="360" w:lineRule="auto"/>
                  <w:jc w:val="center"/>
                </w:pPr>
              </w:pPrChange>
            </w:pPr>
          </w:p>
        </w:tc>
        <w:tc>
          <w:tcPr>
            <w:tcW w:w="2120" w:type="dxa"/>
            <w:vMerge/>
            <w:vAlign w:val="center"/>
          </w:tcPr>
          <w:p w14:paraId="56A75D0E" w14:textId="77777777" w:rsidR="00DE7121" w:rsidRPr="00B7091A" w:rsidRDefault="00DE7121" w:rsidP="00B7091A">
            <w:pPr>
              <w:jc w:val="center"/>
              <w:rPr>
                <w:ins w:id="20189" w:author="phuong vu" w:date="2018-11-21T21:36:00Z"/>
                <w:b/>
                <w:lang w:val="en-US"/>
                <w:rPrChange w:id="20190" w:author="phuong vu" w:date="2018-11-30T23:11:00Z">
                  <w:rPr>
                    <w:ins w:id="20191" w:author="phuong vu" w:date="2018-11-21T21:36:00Z"/>
                    <w:b/>
                    <w:lang w:val="en-US"/>
                  </w:rPr>
                </w:rPrChange>
              </w:rPr>
              <w:pPrChange w:id="20192" w:author="phuong vu" w:date="2018-11-30T23:11:00Z">
                <w:pPr>
                  <w:spacing w:line="360" w:lineRule="auto"/>
                  <w:jc w:val="center"/>
                </w:pPr>
              </w:pPrChange>
            </w:pPr>
          </w:p>
        </w:tc>
        <w:tc>
          <w:tcPr>
            <w:tcW w:w="1463" w:type="dxa"/>
            <w:vAlign w:val="center"/>
          </w:tcPr>
          <w:p w14:paraId="6DA9D732" w14:textId="77777777" w:rsidR="00DE7121" w:rsidRPr="00B7091A" w:rsidRDefault="00DE7121" w:rsidP="00B7091A">
            <w:pPr>
              <w:jc w:val="center"/>
              <w:rPr>
                <w:ins w:id="20193" w:author="phuong vu" w:date="2018-11-21T21:36:00Z"/>
                <w:b/>
                <w:lang w:val="en-US"/>
                <w:rPrChange w:id="20194" w:author="phuong vu" w:date="2018-11-30T23:11:00Z">
                  <w:rPr>
                    <w:ins w:id="20195" w:author="phuong vu" w:date="2018-11-21T21:36:00Z"/>
                    <w:b/>
                    <w:lang w:val="en-US"/>
                  </w:rPr>
                </w:rPrChange>
              </w:rPr>
              <w:pPrChange w:id="20196" w:author="phuong vu" w:date="2018-11-30T23:11:00Z">
                <w:pPr>
                  <w:spacing w:line="360" w:lineRule="auto"/>
                  <w:jc w:val="center"/>
                </w:pPr>
              </w:pPrChange>
            </w:pPr>
            <w:ins w:id="20197" w:author="phuong vu" w:date="2018-11-21T21:36:00Z">
              <w:r w:rsidRPr="00B7091A">
                <w:rPr>
                  <w:b/>
                  <w:lang w:val="en-US"/>
                  <w:rPrChange w:id="20198" w:author="phuong vu" w:date="2018-11-30T23:11:00Z">
                    <w:rPr>
                      <w:b/>
                      <w:lang w:val="en-US"/>
                    </w:rPr>
                  </w:rPrChange>
                </w:rPr>
                <w:t>Thêm</w:t>
              </w:r>
            </w:ins>
          </w:p>
        </w:tc>
        <w:tc>
          <w:tcPr>
            <w:tcW w:w="1463" w:type="dxa"/>
            <w:vAlign w:val="center"/>
          </w:tcPr>
          <w:p w14:paraId="27B195B2" w14:textId="77777777" w:rsidR="00DE7121" w:rsidRPr="00B7091A" w:rsidRDefault="00DE7121" w:rsidP="00B7091A">
            <w:pPr>
              <w:jc w:val="center"/>
              <w:rPr>
                <w:ins w:id="20199" w:author="phuong vu" w:date="2018-11-21T21:36:00Z"/>
                <w:b/>
                <w:lang w:val="en-US"/>
                <w:rPrChange w:id="20200" w:author="phuong vu" w:date="2018-11-30T23:11:00Z">
                  <w:rPr>
                    <w:ins w:id="20201" w:author="phuong vu" w:date="2018-11-21T21:36:00Z"/>
                    <w:b/>
                    <w:lang w:val="en-US"/>
                  </w:rPr>
                </w:rPrChange>
              </w:rPr>
              <w:pPrChange w:id="20202" w:author="phuong vu" w:date="2018-11-30T23:11:00Z">
                <w:pPr>
                  <w:spacing w:line="360" w:lineRule="auto"/>
                  <w:jc w:val="center"/>
                </w:pPr>
              </w:pPrChange>
            </w:pPr>
            <w:ins w:id="20203" w:author="phuong vu" w:date="2018-11-21T21:36:00Z">
              <w:r w:rsidRPr="00B7091A">
                <w:rPr>
                  <w:b/>
                  <w:lang w:val="en-US"/>
                  <w:rPrChange w:id="20204" w:author="phuong vu" w:date="2018-11-30T23:11:00Z">
                    <w:rPr>
                      <w:b/>
                      <w:lang w:val="en-US"/>
                    </w:rPr>
                  </w:rPrChange>
                </w:rPr>
                <w:t>Sửa</w:t>
              </w:r>
            </w:ins>
          </w:p>
        </w:tc>
        <w:tc>
          <w:tcPr>
            <w:tcW w:w="1463" w:type="dxa"/>
            <w:vAlign w:val="center"/>
          </w:tcPr>
          <w:p w14:paraId="62C8A34E" w14:textId="77777777" w:rsidR="00DE7121" w:rsidRPr="00B7091A" w:rsidRDefault="00DE7121" w:rsidP="00B7091A">
            <w:pPr>
              <w:jc w:val="center"/>
              <w:rPr>
                <w:ins w:id="20205" w:author="phuong vu" w:date="2018-11-21T21:36:00Z"/>
                <w:b/>
                <w:lang w:val="en-US"/>
                <w:rPrChange w:id="20206" w:author="phuong vu" w:date="2018-11-30T23:11:00Z">
                  <w:rPr>
                    <w:ins w:id="20207" w:author="phuong vu" w:date="2018-11-21T21:36:00Z"/>
                    <w:b/>
                    <w:lang w:val="en-US"/>
                  </w:rPr>
                </w:rPrChange>
              </w:rPr>
              <w:pPrChange w:id="20208" w:author="phuong vu" w:date="2018-11-30T23:11:00Z">
                <w:pPr>
                  <w:spacing w:line="360" w:lineRule="auto"/>
                  <w:jc w:val="center"/>
                </w:pPr>
              </w:pPrChange>
            </w:pPr>
            <w:ins w:id="20209" w:author="phuong vu" w:date="2018-11-21T21:36:00Z">
              <w:r w:rsidRPr="00B7091A">
                <w:rPr>
                  <w:b/>
                  <w:lang w:val="en-US"/>
                  <w:rPrChange w:id="20210" w:author="phuong vu" w:date="2018-11-30T23:11:00Z">
                    <w:rPr>
                      <w:b/>
                      <w:lang w:val="en-US"/>
                    </w:rPr>
                  </w:rPrChange>
                </w:rPr>
                <w:t>Xóa</w:t>
              </w:r>
            </w:ins>
          </w:p>
        </w:tc>
        <w:tc>
          <w:tcPr>
            <w:tcW w:w="1463" w:type="dxa"/>
            <w:vAlign w:val="center"/>
          </w:tcPr>
          <w:p w14:paraId="462DD8C7" w14:textId="77777777" w:rsidR="00DE7121" w:rsidRPr="00B7091A" w:rsidRDefault="00DE7121" w:rsidP="00B7091A">
            <w:pPr>
              <w:jc w:val="center"/>
              <w:rPr>
                <w:ins w:id="20211" w:author="phuong vu" w:date="2018-11-21T21:36:00Z"/>
                <w:b/>
                <w:lang w:val="en-US"/>
                <w:rPrChange w:id="20212" w:author="phuong vu" w:date="2018-11-30T23:11:00Z">
                  <w:rPr>
                    <w:ins w:id="20213" w:author="phuong vu" w:date="2018-11-21T21:36:00Z"/>
                    <w:b/>
                    <w:lang w:val="en-US"/>
                  </w:rPr>
                </w:rPrChange>
              </w:rPr>
              <w:pPrChange w:id="20214" w:author="phuong vu" w:date="2018-11-30T23:11:00Z">
                <w:pPr>
                  <w:spacing w:line="360" w:lineRule="auto"/>
                  <w:jc w:val="center"/>
                </w:pPr>
              </w:pPrChange>
            </w:pPr>
            <w:ins w:id="20215" w:author="phuong vu" w:date="2018-11-21T21:36:00Z">
              <w:r w:rsidRPr="00B7091A">
                <w:rPr>
                  <w:b/>
                  <w:lang w:val="en-US"/>
                  <w:rPrChange w:id="20216" w:author="phuong vu" w:date="2018-11-30T23:11:00Z">
                    <w:rPr>
                      <w:b/>
                      <w:lang w:val="en-US"/>
                    </w:rPr>
                  </w:rPrChange>
                </w:rPr>
                <w:t>Truy vấn</w:t>
              </w:r>
            </w:ins>
          </w:p>
        </w:tc>
      </w:tr>
      <w:tr w:rsidR="00DE7121" w:rsidRPr="00920004" w14:paraId="300965EF" w14:textId="77777777" w:rsidTr="000A5A23">
        <w:trPr>
          <w:ins w:id="20217" w:author="phuong vu" w:date="2018-11-21T21:36:00Z"/>
        </w:trPr>
        <w:tc>
          <w:tcPr>
            <w:tcW w:w="805" w:type="dxa"/>
          </w:tcPr>
          <w:p w14:paraId="6996BDC3" w14:textId="77777777" w:rsidR="00DE7121" w:rsidRPr="00920004" w:rsidRDefault="00DE7121" w:rsidP="00BD0851">
            <w:pPr>
              <w:spacing w:before="240" w:line="0" w:lineRule="atLeast"/>
              <w:jc w:val="center"/>
              <w:rPr>
                <w:ins w:id="20218" w:author="phuong vu" w:date="2018-11-21T21:36:00Z"/>
                <w:lang w:val="en-US"/>
                <w:rPrChange w:id="20219" w:author="phuong vu" w:date="2018-11-30T22:36:00Z">
                  <w:rPr>
                    <w:ins w:id="20220" w:author="phuong vu" w:date="2018-11-21T21:36:00Z"/>
                    <w:lang w:val="en-US"/>
                  </w:rPr>
                </w:rPrChange>
              </w:rPr>
              <w:pPrChange w:id="20221" w:author="phuong vu" w:date="2018-11-30T14:16:00Z">
                <w:pPr>
                  <w:spacing w:line="360" w:lineRule="auto"/>
                  <w:jc w:val="center"/>
                </w:pPr>
              </w:pPrChange>
            </w:pPr>
            <w:ins w:id="20222" w:author="phuong vu" w:date="2018-11-21T21:36:00Z">
              <w:r w:rsidRPr="00920004">
                <w:rPr>
                  <w:lang w:val="en-US"/>
                  <w:rPrChange w:id="20223" w:author="phuong vu" w:date="2018-11-30T22:36:00Z">
                    <w:rPr>
                      <w:lang w:val="en-US"/>
                    </w:rPr>
                  </w:rPrChange>
                </w:rPr>
                <w:t>1</w:t>
              </w:r>
            </w:ins>
          </w:p>
        </w:tc>
        <w:tc>
          <w:tcPr>
            <w:tcW w:w="2120" w:type="dxa"/>
          </w:tcPr>
          <w:p w14:paraId="56FAD959" w14:textId="1735102B" w:rsidR="00DE7121" w:rsidRPr="00920004" w:rsidRDefault="00DE7121" w:rsidP="00B7091A">
            <w:pPr>
              <w:rPr>
                <w:ins w:id="20224" w:author="phuong vu" w:date="2018-11-21T21:36:00Z"/>
                <w:lang w:val="en-US"/>
                <w:rPrChange w:id="20225" w:author="phuong vu" w:date="2018-11-30T22:36:00Z">
                  <w:rPr>
                    <w:ins w:id="20226" w:author="phuong vu" w:date="2018-11-21T21:36:00Z"/>
                    <w:lang w:val="en-US"/>
                  </w:rPr>
                </w:rPrChange>
              </w:rPr>
              <w:pPrChange w:id="20227" w:author="phuong vu" w:date="2018-11-30T23:10:00Z">
                <w:pPr>
                  <w:spacing w:line="360" w:lineRule="auto"/>
                </w:pPr>
              </w:pPrChange>
            </w:pPr>
            <w:ins w:id="20228" w:author="phuong vu" w:date="2018-11-21T21:36:00Z">
              <w:r w:rsidRPr="00920004">
                <w:rPr>
                  <w:lang w:val="en-US"/>
                  <w:rPrChange w:id="20229" w:author="phuong vu" w:date="2018-11-30T22:36:00Z">
                    <w:rPr>
                      <w:lang w:val="en-US"/>
                    </w:rPr>
                  </w:rPrChange>
                </w:rPr>
                <w:t>receipt</w:t>
              </w:r>
            </w:ins>
          </w:p>
        </w:tc>
        <w:tc>
          <w:tcPr>
            <w:tcW w:w="1463" w:type="dxa"/>
          </w:tcPr>
          <w:p w14:paraId="707120AB" w14:textId="77777777" w:rsidR="00DE7121" w:rsidRPr="00920004" w:rsidRDefault="00DE7121" w:rsidP="00BD0851">
            <w:pPr>
              <w:spacing w:before="240" w:line="0" w:lineRule="atLeast"/>
              <w:jc w:val="center"/>
              <w:rPr>
                <w:ins w:id="20230" w:author="phuong vu" w:date="2018-11-21T21:36:00Z"/>
                <w:lang w:val="en-US"/>
                <w:rPrChange w:id="20231" w:author="phuong vu" w:date="2018-11-30T22:36:00Z">
                  <w:rPr>
                    <w:ins w:id="20232" w:author="phuong vu" w:date="2018-11-21T21:36:00Z"/>
                    <w:lang w:val="en-US"/>
                  </w:rPr>
                </w:rPrChange>
              </w:rPr>
              <w:pPrChange w:id="20233" w:author="phuong vu" w:date="2018-11-30T14:16:00Z">
                <w:pPr>
                  <w:spacing w:line="360" w:lineRule="auto"/>
                  <w:jc w:val="center"/>
                </w:pPr>
              </w:pPrChange>
            </w:pPr>
          </w:p>
        </w:tc>
        <w:tc>
          <w:tcPr>
            <w:tcW w:w="1463" w:type="dxa"/>
          </w:tcPr>
          <w:p w14:paraId="3EFF2B32" w14:textId="77777777" w:rsidR="00DE7121" w:rsidRPr="00920004" w:rsidRDefault="00DE7121" w:rsidP="00BD0851">
            <w:pPr>
              <w:spacing w:before="240" w:line="0" w:lineRule="atLeast"/>
              <w:jc w:val="center"/>
              <w:rPr>
                <w:ins w:id="20234" w:author="phuong vu" w:date="2018-11-21T21:36:00Z"/>
                <w:lang w:val="en-US"/>
                <w:rPrChange w:id="20235" w:author="phuong vu" w:date="2018-11-30T22:36:00Z">
                  <w:rPr>
                    <w:ins w:id="20236" w:author="phuong vu" w:date="2018-11-21T21:36:00Z"/>
                    <w:lang w:val="en-US"/>
                  </w:rPr>
                </w:rPrChange>
              </w:rPr>
              <w:pPrChange w:id="20237" w:author="phuong vu" w:date="2018-11-30T14:16:00Z">
                <w:pPr>
                  <w:spacing w:line="360" w:lineRule="auto"/>
                  <w:jc w:val="center"/>
                </w:pPr>
              </w:pPrChange>
            </w:pPr>
          </w:p>
        </w:tc>
        <w:tc>
          <w:tcPr>
            <w:tcW w:w="1463" w:type="dxa"/>
          </w:tcPr>
          <w:p w14:paraId="5E28E65E" w14:textId="77777777" w:rsidR="00DE7121" w:rsidRPr="00920004" w:rsidRDefault="00DE7121" w:rsidP="00BD0851">
            <w:pPr>
              <w:spacing w:before="240" w:line="0" w:lineRule="atLeast"/>
              <w:jc w:val="center"/>
              <w:rPr>
                <w:ins w:id="20238" w:author="phuong vu" w:date="2018-11-21T21:36:00Z"/>
                <w:lang w:val="en-US"/>
                <w:rPrChange w:id="20239" w:author="phuong vu" w:date="2018-11-30T22:36:00Z">
                  <w:rPr>
                    <w:ins w:id="20240" w:author="phuong vu" w:date="2018-11-21T21:36:00Z"/>
                    <w:lang w:val="en-US"/>
                  </w:rPr>
                </w:rPrChange>
              </w:rPr>
              <w:pPrChange w:id="20241" w:author="phuong vu" w:date="2018-11-30T14:16:00Z">
                <w:pPr>
                  <w:spacing w:line="360" w:lineRule="auto"/>
                  <w:jc w:val="center"/>
                </w:pPr>
              </w:pPrChange>
            </w:pPr>
          </w:p>
        </w:tc>
        <w:tc>
          <w:tcPr>
            <w:tcW w:w="1463" w:type="dxa"/>
          </w:tcPr>
          <w:p w14:paraId="621A8FBE" w14:textId="77777777" w:rsidR="00DE7121" w:rsidRPr="00920004" w:rsidRDefault="00DE7121" w:rsidP="00BD0851">
            <w:pPr>
              <w:spacing w:before="240" w:line="0" w:lineRule="atLeast"/>
              <w:jc w:val="center"/>
              <w:rPr>
                <w:ins w:id="20242" w:author="phuong vu" w:date="2018-11-21T21:36:00Z"/>
                <w:lang w:val="en-US"/>
                <w:rPrChange w:id="20243" w:author="phuong vu" w:date="2018-11-30T22:36:00Z">
                  <w:rPr>
                    <w:ins w:id="20244" w:author="phuong vu" w:date="2018-11-21T21:36:00Z"/>
                    <w:lang w:val="en-US"/>
                  </w:rPr>
                </w:rPrChange>
              </w:rPr>
              <w:pPrChange w:id="20245" w:author="phuong vu" w:date="2018-11-30T14:16:00Z">
                <w:pPr>
                  <w:jc w:val="center"/>
                </w:pPr>
              </w:pPrChange>
            </w:pPr>
            <w:ins w:id="20246" w:author="phuong vu" w:date="2018-11-21T21:36:00Z">
              <w:r w:rsidRPr="00920004">
                <w:rPr>
                  <w:lang w:val="en-US"/>
                  <w:rPrChange w:id="20247" w:author="phuong vu" w:date="2018-11-30T22:36:00Z">
                    <w:rPr>
                      <w:lang w:val="en-US"/>
                    </w:rPr>
                  </w:rPrChange>
                </w:rPr>
                <w:t>X</w:t>
              </w:r>
            </w:ins>
          </w:p>
        </w:tc>
      </w:tr>
      <w:tr w:rsidR="00DE7121" w:rsidRPr="00920004" w14:paraId="7F980DFD" w14:textId="77777777" w:rsidTr="00E64310">
        <w:tblPrEx>
          <w:tblW w:w="0" w:type="auto"/>
          <w:tblPrExChange w:id="20248" w:author="phuong vu" w:date="2018-11-30T23:14:00Z">
            <w:tblPrEx>
              <w:tblW w:w="0" w:type="auto"/>
            </w:tblPrEx>
          </w:tblPrExChange>
        </w:tblPrEx>
        <w:trPr>
          <w:ins w:id="20249" w:author="phuong vu" w:date="2018-11-21T21:36:00Z"/>
        </w:trPr>
        <w:tc>
          <w:tcPr>
            <w:tcW w:w="805" w:type="dxa"/>
            <w:tcBorders>
              <w:bottom w:val="single" w:sz="4" w:space="0" w:color="auto"/>
            </w:tcBorders>
            <w:tcPrChange w:id="20250" w:author="phuong vu" w:date="2018-11-30T23:14:00Z">
              <w:tcPr>
                <w:tcW w:w="805" w:type="dxa"/>
              </w:tcPr>
            </w:tcPrChange>
          </w:tcPr>
          <w:p w14:paraId="7398499A" w14:textId="77777777" w:rsidR="00DE7121" w:rsidRPr="00920004" w:rsidRDefault="00DE7121" w:rsidP="00BD0851">
            <w:pPr>
              <w:spacing w:before="240" w:line="0" w:lineRule="atLeast"/>
              <w:jc w:val="center"/>
              <w:rPr>
                <w:ins w:id="20251" w:author="phuong vu" w:date="2018-11-21T21:36:00Z"/>
                <w:lang w:val="en-US"/>
                <w:rPrChange w:id="20252" w:author="phuong vu" w:date="2018-11-30T22:36:00Z">
                  <w:rPr>
                    <w:ins w:id="20253" w:author="phuong vu" w:date="2018-11-21T21:36:00Z"/>
                    <w:lang w:val="en-US"/>
                  </w:rPr>
                </w:rPrChange>
              </w:rPr>
              <w:pPrChange w:id="20254" w:author="phuong vu" w:date="2018-11-30T14:16:00Z">
                <w:pPr>
                  <w:spacing w:line="360" w:lineRule="auto"/>
                  <w:jc w:val="center"/>
                </w:pPr>
              </w:pPrChange>
            </w:pPr>
            <w:ins w:id="20255" w:author="phuong vu" w:date="2018-11-21T21:36:00Z">
              <w:r w:rsidRPr="00920004">
                <w:rPr>
                  <w:lang w:val="en-US"/>
                  <w:rPrChange w:id="20256" w:author="phuong vu" w:date="2018-11-30T22:36:00Z">
                    <w:rPr>
                      <w:lang w:val="en-US"/>
                    </w:rPr>
                  </w:rPrChange>
                </w:rPr>
                <w:t>2</w:t>
              </w:r>
            </w:ins>
          </w:p>
        </w:tc>
        <w:tc>
          <w:tcPr>
            <w:tcW w:w="2120" w:type="dxa"/>
            <w:tcBorders>
              <w:bottom w:val="single" w:sz="4" w:space="0" w:color="auto"/>
            </w:tcBorders>
            <w:tcPrChange w:id="20257" w:author="phuong vu" w:date="2018-11-30T23:14:00Z">
              <w:tcPr>
                <w:tcW w:w="2120" w:type="dxa"/>
              </w:tcPr>
            </w:tcPrChange>
          </w:tcPr>
          <w:p w14:paraId="344C9999" w14:textId="77777777" w:rsidR="00DE7121" w:rsidRPr="00920004" w:rsidRDefault="00DE7121" w:rsidP="00B7091A">
            <w:pPr>
              <w:rPr>
                <w:ins w:id="20258" w:author="phuong vu" w:date="2018-11-21T21:36:00Z"/>
                <w:lang w:val="en-US"/>
                <w:rPrChange w:id="20259" w:author="phuong vu" w:date="2018-11-30T22:36:00Z">
                  <w:rPr>
                    <w:ins w:id="20260" w:author="phuong vu" w:date="2018-11-21T21:36:00Z"/>
                    <w:lang w:val="en-US"/>
                  </w:rPr>
                </w:rPrChange>
              </w:rPr>
              <w:pPrChange w:id="20261" w:author="phuong vu" w:date="2018-11-30T23:10:00Z">
                <w:pPr>
                  <w:spacing w:line="360" w:lineRule="auto"/>
                </w:pPr>
              </w:pPrChange>
            </w:pPr>
            <w:ins w:id="20262" w:author="phuong vu" w:date="2018-11-21T21:36:00Z">
              <w:r w:rsidRPr="00920004">
                <w:rPr>
                  <w:lang w:val="en-US"/>
                  <w:rPrChange w:id="20263" w:author="phuong vu" w:date="2018-11-30T22:36:00Z">
                    <w:rPr>
                      <w:lang w:val="en-US"/>
                    </w:rPr>
                  </w:rPrChange>
                </w:rPr>
                <w:t>customer</w:t>
              </w:r>
            </w:ins>
          </w:p>
        </w:tc>
        <w:tc>
          <w:tcPr>
            <w:tcW w:w="1463" w:type="dxa"/>
            <w:tcBorders>
              <w:bottom w:val="single" w:sz="4" w:space="0" w:color="auto"/>
            </w:tcBorders>
            <w:tcPrChange w:id="20264" w:author="phuong vu" w:date="2018-11-30T23:14:00Z">
              <w:tcPr>
                <w:tcW w:w="1463" w:type="dxa"/>
              </w:tcPr>
            </w:tcPrChange>
          </w:tcPr>
          <w:p w14:paraId="79AD57C6" w14:textId="77777777" w:rsidR="00DE7121" w:rsidRPr="00920004" w:rsidRDefault="00DE7121" w:rsidP="00BD0851">
            <w:pPr>
              <w:spacing w:before="240" w:line="0" w:lineRule="atLeast"/>
              <w:jc w:val="center"/>
              <w:rPr>
                <w:ins w:id="20265" w:author="phuong vu" w:date="2018-11-21T21:36:00Z"/>
                <w:lang w:val="en-US"/>
                <w:rPrChange w:id="20266" w:author="phuong vu" w:date="2018-11-30T22:36:00Z">
                  <w:rPr>
                    <w:ins w:id="20267" w:author="phuong vu" w:date="2018-11-21T21:36:00Z"/>
                    <w:lang w:val="en-US"/>
                  </w:rPr>
                </w:rPrChange>
              </w:rPr>
              <w:pPrChange w:id="20268" w:author="phuong vu" w:date="2018-11-30T14:16:00Z">
                <w:pPr>
                  <w:spacing w:line="360" w:lineRule="auto"/>
                  <w:jc w:val="center"/>
                </w:pPr>
              </w:pPrChange>
            </w:pPr>
          </w:p>
        </w:tc>
        <w:tc>
          <w:tcPr>
            <w:tcW w:w="1463" w:type="dxa"/>
            <w:tcBorders>
              <w:bottom w:val="single" w:sz="4" w:space="0" w:color="auto"/>
            </w:tcBorders>
            <w:tcPrChange w:id="20269" w:author="phuong vu" w:date="2018-11-30T23:14:00Z">
              <w:tcPr>
                <w:tcW w:w="1463" w:type="dxa"/>
              </w:tcPr>
            </w:tcPrChange>
          </w:tcPr>
          <w:p w14:paraId="0A0D34EE" w14:textId="77777777" w:rsidR="00DE7121" w:rsidRPr="00920004" w:rsidRDefault="00DE7121" w:rsidP="00BD0851">
            <w:pPr>
              <w:spacing w:before="240" w:line="0" w:lineRule="atLeast"/>
              <w:jc w:val="center"/>
              <w:rPr>
                <w:ins w:id="20270" w:author="phuong vu" w:date="2018-11-21T21:36:00Z"/>
                <w:lang w:val="en-US"/>
                <w:rPrChange w:id="20271" w:author="phuong vu" w:date="2018-11-30T22:36:00Z">
                  <w:rPr>
                    <w:ins w:id="20272" w:author="phuong vu" w:date="2018-11-21T21:36:00Z"/>
                    <w:lang w:val="en-US"/>
                  </w:rPr>
                </w:rPrChange>
              </w:rPr>
              <w:pPrChange w:id="20273" w:author="phuong vu" w:date="2018-11-30T14:16:00Z">
                <w:pPr>
                  <w:spacing w:line="360" w:lineRule="auto"/>
                  <w:jc w:val="center"/>
                </w:pPr>
              </w:pPrChange>
            </w:pPr>
          </w:p>
        </w:tc>
        <w:tc>
          <w:tcPr>
            <w:tcW w:w="1463" w:type="dxa"/>
            <w:tcBorders>
              <w:bottom w:val="single" w:sz="4" w:space="0" w:color="auto"/>
            </w:tcBorders>
            <w:tcPrChange w:id="20274" w:author="phuong vu" w:date="2018-11-30T23:14:00Z">
              <w:tcPr>
                <w:tcW w:w="1463" w:type="dxa"/>
              </w:tcPr>
            </w:tcPrChange>
          </w:tcPr>
          <w:p w14:paraId="37B43473" w14:textId="77777777" w:rsidR="00DE7121" w:rsidRPr="00920004" w:rsidRDefault="00DE7121" w:rsidP="00BD0851">
            <w:pPr>
              <w:spacing w:before="240" w:line="0" w:lineRule="atLeast"/>
              <w:jc w:val="center"/>
              <w:rPr>
                <w:ins w:id="20275" w:author="phuong vu" w:date="2018-11-21T21:36:00Z"/>
                <w:lang w:val="en-US"/>
                <w:rPrChange w:id="20276" w:author="phuong vu" w:date="2018-11-30T22:36:00Z">
                  <w:rPr>
                    <w:ins w:id="20277" w:author="phuong vu" w:date="2018-11-21T21:36:00Z"/>
                    <w:lang w:val="en-US"/>
                  </w:rPr>
                </w:rPrChange>
              </w:rPr>
              <w:pPrChange w:id="20278" w:author="phuong vu" w:date="2018-11-30T14:16:00Z">
                <w:pPr>
                  <w:spacing w:line="360" w:lineRule="auto"/>
                  <w:jc w:val="center"/>
                </w:pPr>
              </w:pPrChange>
            </w:pPr>
          </w:p>
        </w:tc>
        <w:tc>
          <w:tcPr>
            <w:tcW w:w="1463" w:type="dxa"/>
            <w:tcBorders>
              <w:bottom w:val="single" w:sz="4" w:space="0" w:color="auto"/>
            </w:tcBorders>
            <w:tcPrChange w:id="20279" w:author="phuong vu" w:date="2018-11-30T23:14:00Z">
              <w:tcPr>
                <w:tcW w:w="1463" w:type="dxa"/>
              </w:tcPr>
            </w:tcPrChange>
          </w:tcPr>
          <w:p w14:paraId="174CFD24" w14:textId="77777777" w:rsidR="00DE7121" w:rsidRPr="00920004" w:rsidRDefault="00DE7121" w:rsidP="00BD0851">
            <w:pPr>
              <w:spacing w:before="240" w:line="0" w:lineRule="atLeast"/>
              <w:jc w:val="center"/>
              <w:rPr>
                <w:ins w:id="20280" w:author="phuong vu" w:date="2018-11-21T21:36:00Z"/>
                <w:lang w:val="en-US"/>
                <w:rPrChange w:id="20281" w:author="phuong vu" w:date="2018-11-30T22:36:00Z">
                  <w:rPr>
                    <w:ins w:id="20282" w:author="phuong vu" w:date="2018-11-21T21:36:00Z"/>
                    <w:lang w:val="en-US"/>
                  </w:rPr>
                </w:rPrChange>
              </w:rPr>
              <w:pPrChange w:id="20283" w:author="phuong vu" w:date="2018-11-30T14:16:00Z">
                <w:pPr>
                  <w:jc w:val="center"/>
                </w:pPr>
              </w:pPrChange>
            </w:pPr>
            <w:ins w:id="20284" w:author="phuong vu" w:date="2018-11-21T21:36:00Z">
              <w:r w:rsidRPr="00920004">
                <w:rPr>
                  <w:lang w:val="en-US"/>
                  <w:rPrChange w:id="20285" w:author="phuong vu" w:date="2018-11-30T22:36:00Z">
                    <w:rPr>
                      <w:lang w:val="en-US"/>
                    </w:rPr>
                  </w:rPrChange>
                </w:rPr>
                <w:t>X</w:t>
              </w:r>
            </w:ins>
          </w:p>
        </w:tc>
      </w:tr>
      <w:tr w:rsidR="00DE7121" w:rsidRPr="00920004" w14:paraId="0CC3D0B2" w14:textId="77777777" w:rsidTr="00E64310">
        <w:tblPrEx>
          <w:tblW w:w="0" w:type="auto"/>
          <w:tblPrExChange w:id="20286" w:author="phuong vu" w:date="2018-11-30T23:14:00Z">
            <w:tblPrEx>
              <w:tblW w:w="0" w:type="auto"/>
            </w:tblPrEx>
          </w:tblPrExChange>
        </w:tblPrEx>
        <w:trPr>
          <w:ins w:id="20287" w:author="phuong vu" w:date="2018-11-21T21:36:00Z"/>
        </w:trPr>
        <w:tc>
          <w:tcPr>
            <w:tcW w:w="805" w:type="dxa"/>
            <w:tcBorders>
              <w:top w:val="single" w:sz="4" w:space="0" w:color="auto"/>
              <w:left w:val="single" w:sz="4" w:space="0" w:color="auto"/>
              <w:bottom w:val="single" w:sz="4" w:space="0" w:color="auto"/>
              <w:right w:val="single" w:sz="4" w:space="0" w:color="auto"/>
            </w:tcBorders>
            <w:tcPrChange w:id="20288" w:author="phuong vu" w:date="2018-11-30T23:14:00Z">
              <w:tcPr>
                <w:tcW w:w="805" w:type="dxa"/>
              </w:tcPr>
            </w:tcPrChange>
          </w:tcPr>
          <w:p w14:paraId="768E912A" w14:textId="349EB582" w:rsidR="00DE7121" w:rsidRPr="00920004" w:rsidRDefault="00DE7121" w:rsidP="00BD0851">
            <w:pPr>
              <w:spacing w:before="240" w:line="0" w:lineRule="atLeast"/>
              <w:jc w:val="center"/>
              <w:rPr>
                <w:ins w:id="20289" w:author="phuong vu" w:date="2018-11-21T21:36:00Z"/>
                <w:lang w:val="en-US"/>
                <w:rPrChange w:id="20290" w:author="phuong vu" w:date="2018-11-30T22:36:00Z">
                  <w:rPr>
                    <w:ins w:id="20291" w:author="phuong vu" w:date="2018-11-21T21:36:00Z"/>
                    <w:lang w:val="en-US"/>
                  </w:rPr>
                </w:rPrChange>
              </w:rPr>
              <w:pPrChange w:id="20292" w:author="phuong vu" w:date="2018-11-30T14:16:00Z">
                <w:pPr>
                  <w:spacing w:line="360" w:lineRule="auto"/>
                  <w:jc w:val="center"/>
                </w:pPr>
              </w:pPrChange>
            </w:pPr>
            <w:ins w:id="20293" w:author="phuong vu" w:date="2018-11-21T21:36:00Z">
              <w:r w:rsidRPr="00920004">
                <w:rPr>
                  <w:lang w:val="en-US"/>
                  <w:rPrChange w:id="20294" w:author="phuong vu" w:date="2018-11-30T22:36:00Z">
                    <w:rPr>
                      <w:lang w:val="en-US"/>
                    </w:rPr>
                  </w:rPrChange>
                </w:rPr>
                <w:t>3</w:t>
              </w:r>
            </w:ins>
          </w:p>
        </w:tc>
        <w:tc>
          <w:tcPr>
            <w:tcW w:w="2120" w:type="dxa"/>
            <w:tcBorders>
              <w:top w:val="single" w:sz="4" w:space="0" w:color="auto"/>
              <w:left w:val="single" w:sz="4" w:space="0" w:color="auto"/>
              <w:bottom w:val="single" w:sz="4" w:space="0" w:color="auto"/>
              <w:right w:val="single" w:sz="4" w:space="0" w:color="auto"/>
            </w:tcBorders>
            <w:tcPrChange w:id="20295" w:author="phuong vu" w:date="2018-11-30T23:14:00Z">
              <w:tcPr>
                <w:tcW w:w="2120" w:type="dxa"/>
              </w:tcPr>
            </w:tcPrChange>
          </w:tcPr>
          <w:p w14:paraId="5663FE01" w14:textId="77777777" w:rsidR="00DE7121" w:rsidRPr="00920004" w:rsidRDefault="00DE7121" w:rsidP="00B7091A">
            <w:pPr>
              <w:rPr>
                <w:ins w:id="20296" w:author="phuong vu" w:date="2018-11-21T21:36:00Z"/>
                <w:lang w:val="en-US"/>
                <w:rPrChange w:id="20297" w:author="phuong vu" w:date="2018-11-30T22:36:00Z">
                  <w:rPr>
                    <w:ins w:id="20298" w:author="phuong vu" w:date="2018-11-21T21:36:00Z"/>
                    <w:lang w:val="en-US"/>
                  </w:rPr>
                </w:rPrChange>
              </w:rPr>
              <w:pPrChange w:id="20299" w:author="phuong vu" w:date="2018-11-30T23:10:00Z">
                <w:pPr>
                  <w:spacing w:line="360" w:lineRule="auto"/>
                </w:pPr>
              </w:pPrChange>
            </w:pPr>
            <w:ins w:id="20300" w:author="phuong vu" w:date="2018-11-21T21:36:00Z">
              <w:r w:rsidRPr="00920004">
                <w:rPr>
                  <w:lang w:val="en-US"/>
                  <w:rPrChange w:id="20301" w:author="phuong vu" w:date="2018-11-30T22:36:00Z">
                    <w:rPr>
                      <w:lang w:val="en-US"/>
                    </w:rPr>
                  </w:rPrChange>
                </w:rPr>
                <w:t>task</w:t>
              </w:r>
            </w:ins>
          </w:p>
        </w:tc>
        <w:tc>
          <w:tcPr>
            <w:tcW w:w="1463" w:type="dxa"/>
            <w:tcBorders>
              <w:top w:val="single" w:sz="4" w:space="0" w:color="auto"/>
              <w:left w:val="single" w:sz="4" w:space="0" w:color="auto"/>
              <w:bottom w:val="single" w:sz="4" w:space="0" w:color="auto"/>
              <w:right w:val="single" w:sz="4" w:space="0" w:color="auto"/>
            </w:tcBorders>
            <w:tcPrChange w:id="20302" w:author="phuong vu" w:date="2018-11-30T23:14:00Z">
              <w:tcPr>
                <w:tcW w:w="1463" w:type="dxa"/>
              </w:tcPr>
            </w:tcPrChange>
          </w:tcPr>
          <w:p w14:paraId="55144F0B" w14:textId="77777777" w:rsidR="00DE7121" w:rsidRPr="00920004" w:rsidRDefault="00DE7121" w:rsidP="00BD0851">
            <w:pPr>
              <w:spacing w:before="240" w:line="0" w:lineRule="atLeast"/>
              <w:jc w:val="center"/>
              <w:rPr>
                <w:ins w:id="20303" w:author="phuong vu" w:date="2018-11-21T21:36:00Z"/>
                <w:lang w:val="en-US"/>
                <w:rPrChange w:id="20304" w:author="phuong vu" w:date="2018-11-30T22:36:00Z">
                  <w:rPr>
                    <w:ins w:id="20305" w:author="phuong vu" w:date="2018-11-21T21:36:00Z"/>
                    <w:lang w:val="en-US"/>
                  </w:rPr>
                </w:rPrChange>
              </w:rPr>
              <w:pPrChange w:id="20306"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07" w:author="phuong vu" w:date="2018-11-30T23:14:00Z">
              <w:tcPr>
                <w:tcW w:w="1463" w:type="dxa"/>
              </w:tcPr>
            </w:tcPrChange>
          </w:tcPr>
          <w:p w14:paraId="07293B4E" w14:textId="77777777" w:rsidR="00DE7121" w:rsidRPr="00920004" w:rsidRDefault="00DE7121" w:rsidP="00BD0851">
            <w:pPr>
              <w:spacing w:before="240" w:line="0" w:lineRule="atLeast"/>
              <w:jc w:val="center"/>
              <w:rPr>
                <w:ins w:id="20308" w:author="phuong vu" w:date="2018-11-21T21:36:00Z"/>
                <w:lang w:val="en-US"/>
                <w:rPrChange w:id="20309" w:author="phuong vu" w:date="2018-11-30T22:36:00Z">
                  <w:rPr>
                    <w:ins w:id="20310" w:author="phuong vu" w:date="2018-11-21T21:36:00Z"/>
                    <w:lang w:val="en-US"/>
                  </w:rPr>
                </w:rPrChange>
              </w:rPr>
              <w:pPrChange w:id="20311"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12" w:author="phuong vu" w:date="2018-11-30T23:14:00Z">
              <w:tcPr>
                <w:tcW w:w="1463" w:type="dxa"/>
              </w:tcPr>
            </w:tcPrChange>
          </w:tcPr>
          <w:p w14:paraId="53D4DECD" w14:textId="77777777" w:rsidR="00DE7121" w:rsidRPr="00920004" w:rsidRDefault="00DE7121" w:rsidP="00BD0851">
            <w:pPr>
              <w:spacing w:before="240" w:line="0" w:lineRule="atLeast"/>
              <w:jc w:val="center"/>
              <w:rPr>
                <w:ins w:id="20313" w:author="phuong vu" w:date="2018-11-21T21:36:00Z"/>
                <w:lang w:val="en-US"/>
                <w:rPrChange w:id="20314" w:author="phuong vu" w:date="2018-11-30T22:36:00Z">
                  <w:rPr>
                    <w:ins w:id="20315" w:author="phuong vu" w:date="2018-11-21T21:36:00Z"/>
                    <w:lang w:val="en-US"/>
                  </w:rPr>
                </w:rPrChange>
              </w:rPr>
              <w:pPrChange w:id="20316" w:author="phuong vu" w:date="2018-11-30T14:16:00Z">
                <w:pPr>
                  <w:spacing w:line="360" w:lineRule="auto"/>
                  <w:jc w:val="center"/>
                </w:pPr>
              </w:pPrChange>
            </w:pPr>
          </w:p>
        </w:tc>
        <w:tc>
          <w:tcPr>
            <w:tcW w:w="1463" w:type="dxa"/>
            <w:tcBorders>
              <w:top w:val="single" w:sz="4" w:space="0" w:color="auto"/>
              <w:left w:val="single" w:sz="4" w:space="0" w:color="auto"/>
              <w:bottom w:val="single" w:sz="4" w:space="0" w:color="auto"/>
              <w:right w:val="single" w:sz="4" w:space="0" w:color="auto"/>
            </w:tcBorders>
            <w:tcPrChange w:id="20317" w:author="phuong vu" w:date="2018-11-30T23:14:00Z">
              <w:tcPr>
                <w:tcW w:w="1463" w:type="dxa"/>
              </w:tcPr>
            </w:tcPrChange>
          </w:tcPr>
          <w:p w14:paraId="2874328B" w14:textId="77777777" w:rsidR="00DE7121" w:rsidRPr="00920004" w:rsidRDefault="00DE7121" w:rsidP="00BD0851">
            <w:pPr>
              <w:keepNext/>
              <w:spacing w:before="240" w:line="0" w:lineRule="atLeast"/>
              <w:jc w:val="center"/>
              <w:rPr>
                <w:ins w:id="20318" w:author="phuong vu" w:date="2018-11-21T21:36:00Z"/>
                <w:lang w:val="en-US"/>
                <w:rPrChange w:id="20319" w:author="phuong vu" w:date="2018-11-30T22:36:00Z">
                  <w:rPr>
                    <w:ins w:id="20320" w:author="phuong vu" w:date="2018-11-21T21:36:00Z"/>
                    <w:lang w:val="en-US"/>
                  </w:rPr>
                </w:rPrChange>
              </w:rPr>
              <w:pPrChange w:id="20321" w:author="phuong vu" w:date="2018-11-30T14:16:00Z">
                <w:pPr>
                  <w:jc w:val="center"/>
                </w:pPr>
              </w:pPrChange>
            </w:pPr>
            <w:ins w:id="20322" w:author="phuong vu" w:date="2018-11-21T21:36:00Z">
              <w:r w:rsidRPr="00920004">
                <w:rPr>
                  <w:lang w:val="en-US"/>
                  <w:rPrChange w:id="20323" w:author="phuong vu" w:date="2018-11-30T22:36:00Z">
                    <w:rPr>
                      <w:lang w:val="en-US"/>
                    </w:rPr>
                  </w:rPrChange>
                </w:rPr>
                <w:t>X</w:t>
              </w:r>
            </w:ins>
          </w:p>
        </w:tc>
      </w:tr>
    </w:tbl>
    <w:p w14:paraId="2D8F1E50" w14:textId="3C314F26" w:rsidR="00DE7121" w:rsidRPr="00920004" w:rsidRDefault="006C10EC" w:rsidP="00A17FA5">
      <w:pPr>
        <w:pStyle w:val="Caption"/>
        <w:rPr>
          <w:ins w:id="20324" w:author="phuong vu" w:date="2018-11-21T21:34:00Z"/>
          <w:lang w:val="en-US"/>
          <w:rPrChange w:id="20325" w:author="phuong vu" w:date="2018-11-30T22:36:00Z">
            <w:rPr>
              <w:ins w:id="20326" w:author="phuong vu" w:date="2018-11-21T21:34:00Z"/>
              <w:lang w:val="en-US"/>
            </w:rPr>
          </w:rPrChange>
        </w:rPr>
        <w:pPrChange w:id="20327" w:author="phuong vu" w:date="2018-11-30T22:42:00Z">
          <w:pPr>
            <w:pStyle w:val="Heading6"/>
          </w:pPr>
        </w:pPrChange>
      </w:pPr>
      <w:bookmarkStart w:id="20328" w:name="_Toc531381621"/>
      <w:ins w:id="20329" w:author="phuong vu" w:date="2018-11-26T10:30:00Z">
        <w:r w:rsidRPr="00920004">
          <w:rPr>
            <w:rPrChange w:id="20330" w:author="phuong vu" w:date="2018-11-30T22:36:00Z">
              <w:rPr/>
            </w:rPrChange>
          </w:rPr>
          <w:t xml:space="preserve">Bảng </w:t>
        </w:r>
      </w:ins>
      <w:ins w:id="20331" w:author="phuong vu" w:date="2018-11-30T14:54:00Z">
        <w:r w:rsidR="00D632EE" w:rsidRPr="00920004">
          <w:rPr>
            <w:rPrChange w:id="20332" w:author="phuong vu" w:date="2018-11-30T22:36:00Z">
              <w:rPr/>
            </w:rPrChange>
          </w:rPr>
          <w:fldChar w:fldCharType="begin"/>
        </w:r>
        <w:r w:rsidR="00D632EE" w:rsidRPr="00920004">
          <w:rPr>
            <w:rPrChange w:id="20333" w:author="phuong vu" w:date="2018-11-30T22:36:00Z">
              <w:rPr/>
            </w:rPrChange>
          </w:rPr>
          <w:instrText xml:space="preserve"> STYLEREF 1 \s </w:instrText>
        </w:r>
      </w:ins>
      <w:r w:rsidR="00D632EE" w:rsidRPr="00920004">
        <w:rPr>
          <w:rPrChange w:id="20334" w:author="phuong vu" w:date="2018-11-30T22:36:00Z">
            <w:rPr/>
          </w:rPrChange>
        </w:rPr>
        <w:fldChar w:fldCharType="separate"/>
      </w:r>
      <w:r w:rsidR="00B5490C">
        <w:rPr>
          <w:noProof/>
        </w:rPr>
        <w:t>3</w:t>
      </w:r>
      <w:ins w:id="20335" w:author="phuong vu" w:date="2018-11-30T14:54:00Z">
        <w:r w:rsidR="00D632EE" w:rsidRPr="00920004">
          <w:rPr>
            <w:rPrChange w:id="20336" w:author="phuong vu" w:date="2018-11-30T22:36:00Z">
              <w:rPr/>
            </w:rPrChange>
          </w:rPr>
          <w:fldChar w:fldCharType="end"/>
        </w:r>
        <w:r w:rsidR="00D632EE" w:rsidRPr="00920004">
          <w:rPr>
            <w:rPrChange w:id="20337" w:author="phuong vu" w:date="2018-11-30T22:36:00Z">
              <w:rPr/>
            </w:rPrChange>
          </w:rPr>
          <w:t>.</w:t>
        </w:r>
        <w:r w:rsidR="00D632EE" w:rsidRPr="00920004">
          <w:rPr>
            <w:rPrChange w:id="20338" w:author="phuong vu" w:date="2018-11-30T22:36:00Z">
              <w:rPr/>
            </w:rPrChange>
          </w:rPr>
          <w:fldChar w:fldCharType="begin"/>
        </w:r>
        <w:r w:rsidR="00D632EE" w:rsidRPr="00920004">
          <w:rPr>
            <w:rPrChange w:id="20339" w:author="phuong vu" w:date="2018-11-30T22:36:00Z">
              <w:rPr/>
            </w:rPrChange>
          </w:rPr>
          <w:instrText xml:space="preserve"> SEQ Bảng \* ARABIC \s 1 </w:instrText>
        </w:r>
      </w:ins>
      <w:r w:rsidR="00D632EE" w:rsidRPr="00920004">
        <w:rPr>
          <w:rPrChange w:id="20340" w:author="phuong vu" w:date="2018-11-30T22:36:00Z">
            <w:rPr/>
          </w:rPrChange>
        </w:rPr>
        <w:fldChar w:fldCharType="separate"/>
      </w:r>
      <w:ins w:id="20341" w:author="phuong vu" w:date="2018-11-30T22:44:00Z">
        <w:r w:rsidR="00B5490C">
          <w:rPr>
            <w:noProof/>
          </w:rPr>
          <w:t>13</w:t>
        </w:r>
      </w:ins>
      <w:ins w:id="20342" w:author="phuong vu" w:date="2018-11-30T14:54:00Z">
        <w:r w:rsidR="00D632EE" w:rsidRPr="00920004">
          <w:rPr>
            <w:rPrChange w:id="20343" w:author="phuong vu" w:date="2018-11-30T22:36:00Z">
              <w:rPr/>
            </w:rPrChange>
          </w:rPr>
          <w:fldChar w:fldCharType="end"/>
        </w:r>
      </w:ins>
      <w:ins w:id="20344" w:author="phuong vu" w:date="2018-11-26T10:30:00Z">
        <w:r w:rsidRPr="00920004">
          <w:rPr>
            <w:lang w:val="en-US"/>
            <w:rPrChange w:id="20345" w:author="phuong vu" w:date="2018-11-30T22:36:00Z">
              <w:rPr>
                <w:lang w:val="en-US"/>
              </w:rPr>
            </w:rPrChange>
          </w:rPr>
          <w:t xml:space="preserve"> Dữ liệu sử dụng xem danh sách biên nhận theo trạng thái</w:t>
        </w:r>
      </w:ins>
      <w:bookmarkEnd w:id="20328"/>
    </w:p>
    <w:p w14:paraId="7260A6E9" w14:textId="07B6D8F0" w:rsidR="005645EE" w:rsidRPr="00920004" w:rsidDel="00E21716" w:rsidRDefault="005645EE" w:rsidP="00E64310">
      <w:pPr>
        <w:pStyle w:val="ListParagraph"/>
        <w:numPr>
          <w:ilvl w:val="0"/>
          <w:numId w:val="80"/>
        </w:numPr>
        <w:ind w:left="630"/>
        <w:rPr>
          <w:del w:id="20346" w:author="phuong vu" w:date="2018-11-23T15:24:00Z"/>
          <w:b/>
          <w:lang w:val="en-US"/>
          <w:rPrChange w:id="20347" w:author="phuong vu" w:date="2018-11-30T22:36:00Z">
            <w:rPr>
              <w:del w:id="20348" w:author="phuong vu" w:date="2018-11-23T15:24:00Z"/>
              <w:lang w:val="en-US"/>
            </w:rPr>
          </w:rPrChange>
        </w:rPr>
        <w:pPrChange w:id="20349" w:author="phuong vu" w:date="2018-11-30T23:14:00Z">
          <w:pPr>
            <w:pStyle w:val="Heading6"/>
          </w:pPr>
        </w:pPrChange>
      </w:pPr>
    </w:p>
    <w:p w14:paraId="649043BA" w14:textId="32024284" w:rsidR="00AA3488" w:rsidRPr="00920004" w:rsidRDefault="006C10EC" w:rsidP="00E64310">
      <w:pPr>
        <w:pStyle w:val="ListParagraph"/>
        <w:numPr>
          <w:ilvl w:val="0"/>
          <w:numId w:val="80"/>
        </w:numPr>
        <w:ind w:left="630"/>
        <w:rPr>
          <w:ins w:id="20350" w:author="phuong vu" w:date="2018-11-26T10:29:00Z"/>
          <w:b/>
          <w:lang w:val="en-US"/>
          <w:rPrChange w:id="20351" w:author="phuong vu" w:date="2018-11-30T22:36:00Z">
            <w:rPr>
              <w:ins w:id="20352" w:author="phuong vu" w:date="2018-11-26T10:29:00Z"/>
              <w:lang w:val="en-US"/>
            </w:rPr>
          </w:rPrChange>
        </w:rPr>
        <w:pPrChange w:id="20353" w:author="phuong vu" w:date="2018-11-30T23:14:00Z">
          <w:pPr>
            <w:pStyle w:val="Heading6"/>
          </w:pPr>
        </w:pPrChange>
      </w:pPr>
      <w:ins w:id="20354" w:author="phuong vu" w:date="2018-11-26T10:29:00Z">
        <w:r w:rsidRPr="00920004">
          <w:rPr>
            <w:b/>
            <w:lang w:val="en-US"/>
            <w:rPrChange w:id="20355" w:author="phuong vu" w:date="2018-11-30T22:36:00Z">
              <w:rPr>
                <w:lang w:val="en-US"/>
              </w:rPr>
            </w:rPrChange>
          </w:rPr>
          <w:t>Cách xử lí</w:t>
        </w:r>
      </w:ins>
    </w:p>
    <w:p w14:paraId="2B6BEA22" w14:textId="60789501" w:rsidR="006C10EC" w:rsidRPr="00920004" w:rsidRDefault="00F653CC" w:rsidP="00BD0851">
      <w:pPr>
        <w:keepNext/>
        <w:spacing w:before="240" w:line="0" w:lineRule="atLeast"/>
        <w:jc w:val="center"/>
        <w:rPr>
          <w:ins w:id="20356" w:author="phuong vu" w:date="2018-11-26T10:30:00Z"/>
          <w:rPrChange w:id="20357" w:author="phuong vu" w:date="2018-11-30T22:36:00Z">
            <w:rPr>
              <w:ins w:id="20358" w:author="phuong vu" w:date="2018-11-26T10:30:00Z"/>
            </w:rPr>
          </w:rPrChange>
        </w:rPr>
        <w:pPrChange w:id="20359" w:author="phuong vu" w:date="2018-11-30T14:16:00Z">
          <w:pPr>
            <w:jc w:val="center"/>
          </w:pPr>
        </w:pPrChange>
      </w:pPr>
      <w:ins w:id="20360" w:author="phuong vu" w:date="2018-11-26T13:25:00Z">
        <w:r w:rsidRPr="00920004">
          <w:rPr>
            <w:noProof/>
            <w:rPrChange w:id="20361" w:author="phuong vu" w:date="2018-11-30T22:36:00Z">
              <w:rPr>
                <w:noProof/>
              </w:rPr>
            </w:rPrChange>
          </w:rPr>
          <w:drawing>
            <wp:inline distT="0" distB="0" distL="0" distR="0" wp14:anchorId="24A398BF" wp14:editId="687A10FA">
              <wp:extent cx="3348990" cy="566715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1645" cy="5671646"/>
                      </a:xfrm>
                      <a:prstGeom prst="rect">
                        <a:avLst/>
                      </a:prstGeom>
                      <a:noFill/>
                      <a:ln>
                        <a:noFill/>
                      </a:ln>
                    </pic:spPr>
                  </pic:pic>
                </a:graphicData>
              </a:graphic>
            </wp:inline>
          </w:drawing>
        </w:r>
      </w:ins>
    </w:p>
    <w:p w14:paraId="1BBE944D" w14:textId="030F4BB5" w:rsidR="006C10EC" w:rsidRPr="00920004" w:rsidRDefault="006C10EC" w:rsidP="00A17FA5">
      <w:pPr>
        <w:pStyle w:val="Caption"/>
        <w:rPr>
          <w:lang w:val="en-US"/>
          <w:rPrChange w:id="20362" w:author="phuong vu" w:date="2018-11-30T22:36:00Z">
            <w:rPr>
              <w:lang w:val="en-US"/>
            </w:rPr>
          </w:rPrChange>
        </w:rPr>
        <w:pPrChange w:id="20363" w:author="phuong vu" w:date="2018-11-30T22:42:00Z">
          <w:pPr/>
        </w:pPrChange>
      </w:pPr>
      <w:bookmarkStart w:id="20364" w:name="_Toc531380496"/>
      <w:ins w:id="20365" w:author="phuong vu" w:date="2018-11-26T10:30:00Z">
        <w:r w:rsidRPr="00920004">
          <w:rPr>
            <w:rPrChange w:id="20366" w:author="phuong vu" w:date="2018-11-30T22:36:00Z">
              <w:rPr/>
            </w:rPrChange>
          </w:rPr>
          <w:t xml:space="preserve">Hình </w:t>
        </w:r>
      </w:ins>
      <w:ins w:id="20367" w:author="phuong vu" w:date="2018-11-30T15:13:00Z">
        <w:r w:rsidR="00EF3636" w:rsidRPr="00920004">
          <w:rPr>
            <w:rPrChange w:id="20368" w:author="phuong vu" w:date="2018-11-30T22:36:00Z">
              <w:rPr/>
            </w:rPrChange>
          </w:rPr>
          <w:fldChar w:fldCharType="begin"/>
        </w:r>
        <w:r w:rsidR="00EF3636" w:rsidRPr="00920004">
          <w:rPr>
            <w:rPrChange w:id="20369" w:author="phuong vu" w:date="2018-11-30T22:36:00Z">
              <w:rPr/>
            </w:rPrChange>
          </w:rPr>
          <w:instrText xml:space="preserve"> STYLEREF 1 \s </w:instrText>
        </w:r>
      </w:ins>
      <w:r w:rsidR="00EF3636" w:rsidRPr="00920004">
        <w:rPr>
          <w:rPrChange w:id="20370" w:author="phuong vu" w:date="2018-11-30T22:36:00Z">
            <w:rPr/>
          </w:rPrChange>
        </w:rPr>
        <w:fldChar w:fldCharType="separate"/>
      </w:r>
      <w:r w:rsidR="00B5490C">
        <w:rPr>
          <w:noProof/>
        </w:rPr>
        <w:t>3</w:t>
      </w:r>
      <w:ins w:id="20371" w:author="phuong vu" w:date="2018-11-30T15:13:00Z">
        <w:r w:rsidR="00EF3636" w:rsidRPr="00920004">
          <w:rPr>
            <w:rPrChange w:id="20372" w:author="phuong vu" w:date="2018-11-30T22:36:00Z">
              <w:rPr/>
            </w:rPrChange>
          </w:rPr>
          <w:fldChar w:fldCharType="end"/>
        </w:r>
        <w:r w:rsidR="00EF3636" w:rsidRPr="00920004">
          <w:rPr>
            <w:rPrChange w:id="20373" w:author="phuong vu" w:date="2018-11-30T22:36:00Z">
              <w:rPr/>
            </w:rPrChange>
          </w:rPr>
          <w:t>.</w:t>
        </w:r>
        <w:r w:rsidR="00EF3636" w:rsidRPr="00920004">
          <w:rPr>
            <w:rPrChange w:id="20374" w:author="phuong vu" w:date="2018-11-30T22:36:00Z">
              <w:rPr/>
            </w:rPrChange>
          </w:rPr>
          <w:fldChar w:fldCharType="begin"/>
        </w:r>
        <w:r w:rsidR="00EF3636" w:rsidRPr="00920004">
          <w:rPr>
            <w:rPrChange w:id="20375" w:author="phuong vu" w:date="2018-11-30T22:36:00Z">
              <w:rPr/>
            </w:rPrChange>
          </w:rPr>
          <w:instrText xml:space="preserve"> SEQ Hình \* ARABIC \s 1 </w:instrText>
        </w:r>
      </w:ins>
      <w:r w:rsidR="00EF3636" w:rsidRPr="00920004">
        <w:rPr>
          <w:rPrChange w:id="20376" w:author="phuong vu" w:date="2018-11-30T22:36:00Z">
            <w:rPr/>
          </w:rPrChange>
        </w:rPr>
        <w:fldChar w:fldCharType="separate"/>
      </w:r>
      <w:ins w:id="20377" w:author="phuong vu" w:date="2018-11-30T22:44:00Z">
        <w:r w:rsidR="00B5490C">
          <w:rPr>
            <w:noProof/>
          </w:rPr>
          <w:t>19</w:t>
        </w:r>
      </w:ins>
      <w:ins w:id="20378" w:author="phuong vu" w:date="2018-11-30T15:13:00Z">
        <w:r w:rsidR="00EF3636" w:rsidRPr="00920004">
          <w:rPr>
            <w:rPrChange w:id="20379" w:author="phuong vu" w:date="2018-11-30T22:36:00Z">
              <w:rPr/>
            </w:rPrChange>
          </w:rPr>
          <w:fldChar w:fldCharType="end"/>
        </w:r>
      </w:ins>
      <w:ins w:id="20380" w:author="phuong vu" w:date="2018-11-26T10:30:00Z">
        <w:r w:rsidRPr="00920004">
          <w:rPr>
            <w:lang w:val="en-US"/>
            <w:rPrChange w:id="20381" w:author="phuong vu" w:date="2018-11-30T22:36:00Z">
              <w:rPr>
                <w:lang w:val="en-US"/>
              </w:rPr>
            </w:rPrChange>
          </w:rPr>
          <w:t xml:space="preserve"> Sơ </w:t>
        </w:r>
      </w:ins>
      <w:ins w:id="20382" w:author="phuong vu" w:date="2018-11-26T10:31:00Z">
        <w:r w:rsidRPr="00920004">
          <w:rPr>
            <w:lang w:val="en-US"/>
            <w:rPrChange w:id="20383" w:author="phuong vu" w:date="2018-11-30T22:36:00Z">
              <w:rPr>
                <w:lang w:val="en-US"/>
              </w:rPr>
            </w:rPrChange>
          </w:rPr>
          <w:t>đồ xử lí xem danh sách đơn hàng theo trạng thái</w:t>
        </w:r>
      </w:ins>
      <w:bookmarkEnd w:id="20364"/>
    </w:p>
    <w:p w14:paraId="1449E3B4" w14:textId="5CCE386F" w:rsidR="005E64D7" w:rsidRPr="00920004" w:rsidRDefault="005E64D7" w:rsidP="00BD0851">
      <w:pPr>
        <w:pStyle w:val="Heading5"/>
        <w:spacing w:before="240" w:line="0" w:lineRule="atLeast"/>
        <w:rPr>
          <w:rFonts w:cstheme="majorHAnsi"/>
          <w:lang w:val="en-US"/>
          <w:rPrChange w:id="20384" w:author="phuong vu" w:date="2018-11-30T22:36:00Z">
            <w:rPr>
              <w:lang w:val="en-US"/>
            </w:rPr>
          </w:rPrChange>
        </w:rPr>
        <w:pPrChange w:id="20385" w:author="phuong vu" w:date="2018-11-30T14:16:00Z">
          <w:pPr>
            <w:pStyle w:val="Heading5"/>
          </w:pPr>
        </w:pPrChange>
      </w:pPr>
      <w:r w:rsidRPr="00920004">
        <w:rPr>
          <w:rFonts w:cstheme="majorHAnsi"/>
          <w:lang w:val="en-US"/>
          <w:rPrChange w:id="20386" w:author="phuong vu" w:date="2018-11-30T22:36:00Z">
            <w:rPr>
              <w:lang w:val="en-US"/>
            </w:rPr>
          </w:rPrChange>
        </w:rPr>
        <w:lastRenderedPageBreak/>
        <w:t>Xem chi tiết biên nhận</w:t>
      </w:r>
    </w:p>
    <w:p w14:paraId="73BB6ABB" w14:textId="7DB6F4AF" w:rsidR="003610CA" w:rsidRPr="00920004" w:rsidRDefault="00070C2F" w:rsidP="00FD0D70">
      <w:pPr>
        <w:ind w:firstLine="720"/>
        <w:rPr>
          <w:lang w:val="en-US"/>
          <w:rPrChange w:id="20387" w:author="phuong vu" w:date="2018-11-30T22:36:00Z">
            <w:rPr>
              <w:lang w:val="en-US"/>
            </w:rPr>
          </w:rPrChange>
        </w:rPr>
        <w:pPrChange w:id="20388" w:author="phuong vu" w:date="2018-11-30T14:47:00Z">
          <w:pPr>
            <w:pStyle w:val="Heading6"/>
          </w:pPr>
        </w:pPrChange>
      </w:pPr>
      <w:r w:rsidRPr="00920004">
        <w:rPr>
          <w:b/>
          <w:lang w:val="en-US"/>
          <w:rPrChange w:id="20389" w:author="phuong vu" w:date="2018-11-30T22:36:00Z">
            <w:rPr>
              <w:lang w:val="en-US"/>
            </w:rPr>
          </w:rPrChange>
        </w:rPr>
        <w:t>Mục đích</w:t>
      </w:r>
      <w:ins w:id="20390" w:author="phuong vu" w:date="2018-11-30T14:47:00Z">
        <w:r w:rsidR="00FD0D70" w:rsidRPr="00920004">
          <w:rPr>
            <w:b/>
            <w:lang w:val="en-US"/>
            <w:rPrChange w:id="20391" w:author="phuong vu" w:date="2018-11-30T22:36:00Z">
              <w:rPr>
                <w:lang w:val="en-US"/>
              </w:rPr>
            </w:rPrChange>
          </w:rPr>
          <w:t>:</w:t>
        </w:r>
        <w:r w:rsidR="00FD0D70" w:rsidRPr="00920004">
          <w:rPr>
            <w:lang w:val="en-US"/>
            <w:rPrChange w:id="20392" w:author="phuong vu" w:date="2018-11-30T22:36:00Z">
              <w:rPr>
                <w:lang w:val="en-US"/>
              </w:rPr>
            </w:rPrChange>
          </w:rPr>
          <w:t xml:space="preserve"> </w:t>
        </w:r>
      </w:ins>
      <w:ins w:id="20393" w:author="phuong vu" w:date="2018-11-21T23:27:00Z">
        <w:r w:rsidR="003610CA" w:rsidRPr="00920004">
          <w:rPr>
            <w:lang w:val="en-US"/>
            <w:rPrChange w:id="20394" w:author="phuong vu" w:date="2018-11-30T22:36:00Z">
              <w:rPr>
                <w:lang w:val="en-US"/>
              </w:rPr>
            </w:rPrChange>
          </w:rPr>
          <w:t xml:space="preserve">Giúp nhân viên kiểm tra các thông tin đơn hàng trước khi xác nhận và xử lí các chức năng khác đối với </w:t>
        </w:r>
      </w:ins>
      <w:ins w:id="20395" w:author="phuong vu" w:date="2018-11-21T23:28:00Z">
        <w:r w:rsidR="00836F48" w:rsidRPr="00920004">
          <w:rPr>
            <w:lang w:val="en-US"/>
            <w:rPrChange w:id="20396" w:author="phuong vu" w:date="2018-11-30T22:36:00Z">
              <w:rPr>
                <w:lang w:val="en-US"/>
              </w:rPr>
            </w:rPrChange>
          </w:rPr>
          <w:t>biên nhận</w:t>
        </w:r>
      </w:ins>
      <w:ins w:id="20397" w:author="phuong vu" w:date="2018-11-21T23:27:00Z">
        <w:r w:rsidR="003610CA" w:rsidRPr="00920004">
          <w:rPr>
            <w:lang w:val="en-US"/>
            <w:rPrChange w:id="20398" w:author="phuong vu" w:date="2018-11-30T22:36:00Z">
              <w:rPr>
                <w:lang w:val="en-US"/>
              </w:rPr>
            </w:rPrChange>
          </w:rPr>
          <w:t xml:space="preserve"> tùy theo quyền thực hiện chức nắng với từng người dùng cụ thể. Mọi chức năng đối với </w:t>
        </w:r>
      </w:ins>
      <w:ins w:id="20399" w:author="phuong vu" w:date="2018-11-21T23:28:00Z">
        <w:r w:rsidR="00836F48" w:rsidRPr="00920004">
          <w:rPr>
            <w:lang w:val="en-US"/>
            <w:rPrChange w:id="20400" w:author="phuong vu" w:date="2018-11-30T22:36:00Z">
              <w:rPr>
                <w:lang w:val="en-US"/>
              </w:rPr>
            </w:rPrChange>
          </w:rPr>
          <w:t>biên nhận</w:t>
        </w:r>
      </w:ins>
      <w:ins w:id="20401" w:author="phuong vu" w:date="2018-11-21T23:27:00Z">
        <w:r w:rsidR="003610CA" w:rsidRPr="00920004">
          <w:rPr>
            <w:lang w:val="en-US"/>
            <w:rPrChange w:id="20402" w:author="phuong vu" w:date="2018-11-30T22:36:00Z">
              <w:rPr>
                <w:lang w:val="en-US"/>
              </w:rPr>
            </w:rPrChange>
          </w:rPr>
          <w:t xml:space="preserve"> đều phải truy cập vào màn hình chi tiết trước.</w:t>
        </w:r>
      </w:ins>
    </w:p>
    <w:p w14:paraId="2E1B046D" w14:textId="5C30D7B0" w:rsidR="00070C2F" w:rsidRPr="00920004" w:rsidRDefault="00070C2F" w:rsidP="00E64310">
      <w:pPr>
        <w:pStyle w:val="Heading6"/>
        <w:numPr>
          <w:ilvl w:val="0"/>
          <w:numId w:val="80"/>
        </w:numPr>
        <w:spacing w:before="240" w:line="0" w:lineRule="atLeast"/>
        <w:ind w:left="720"/>
        <w:rPr>
          <w:rFonts w:cstheme="majorHAnsi"/>
          <w:lang w:val="en-US"/>
          <w:rPrChange w:id="20403" w:author="phuong vu" w:date="2018-11-30T22:36:00Z">
            <w:rPr>
              <w:lang w:val="en-US"/>
            </w:rPr>
          </w:rPrChange>
        </w:rPr>
        <w:pPrChange w:id="20404" w:author="phuong vu" w:date="2018-11-30T23:14:00Z">
          <w:pPr>
            <w:pStyle w:val="Heading6"/>
          </w:pPr>
        </w:pPrChange>
      </w:pPr>
      <w:r w:rsidRPr="00920004">
        <w:rPr>
          <w:rFonts w:cstheme="majorHAnsi"/>
          <w:lang w:val="en-US"/>
          <w:rPrChange w:id="20405" w:author="phuong vu" w:date="2018-11-30T22:36:00Z">
            <w:rPr>
              <w:lang w:val="en-US"/>
            </w:rPr>
          </w:rPrChange>
        </w:rPr>
        <w:t>Giao diện</w:t>
      </w:r>
    </w:p>
    <w:p w14:paraId="7A59FB21" w14:textId="33D8AE02" w:rsidR="003C2D88" w:rsidRPr="00920004" w:rsidRDefault="00323EED" w:rsidP="00BD0851">
      <w:pPr>
        <w:keepNext/>
        <w:spacing w:before="240" w:line="0" w:lineRule="atLeast"/>
        <w:jc w:val="center"/>
        <w:rPr>
          <w:rPrChange w:id="20406" w:author="phuong vu" w:date="2018-11-30T22:36:00Z">
            <w:rPr/>
          </w:rPrChange>
        </w:rPr>
        <w:pPrChange w:id="20407" w:author="phuong vu" w:date="2018-11-30T14:16:00Z">
          <w:pPr>
            <w:keepNext/>
          </w:pPr>
        </w:pPrChange>
      </w:pPr>
      <w:ins w:id="20408" w:author="phuong vu" w:date="2018-11-21T22:14:00Z">
        <w:r w:rsidRPr="00920004">
          <w:rPr>
            <w:noProof/>
            <w:lang w:val="en-US"/>
            <w:rPrChange w:id="20409" w:author="phuong vu" w:date="2018-11-30T22:36:00Z">
              <w:rPr>
                <w:noProof/>
                <w:lang w:val="en-US"/>
              </w:rPr>
            </w:rPrChange>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20410" w:author="phuong vu" w:date="2018-11-21T22:13:00Z">
        <w:r w:rsidR="003C2D88" w:rsidRPr="00920004" w:rsidDel="00323EED">
          <w:rPr>
            <w:noProof/>
            <w:lang w:val="en-US"/>
            <w:rPrChange w:id="20411" w:author="phuong vu" w:date="2018-11-30T22:36:00Z">
              <w:rPr>
                <w:noProof/>
                <w:lang w:val="en-US"/>
              </w:rPr>
            </w:rPrChange>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20412" w:name="_Toc531380497"/>
    <w:p w14:paraId="58CF6C74" w14:textId="3A884B94" w:rsidR="003C2D88" w:rsidRPr="00920004" w:rsidRDefault="00080487" w:rsidP="00A17FA5">
      <w:pPr>
        <w:pStyle w:val="Caption"/>
        <w:rPr>
          <w:ins w:id="20413" w:author="phuong vu" w:date="2018-11-21T22:31:00Z"/>
          <w:rPrChange w:id="20414" w:author="phuong vu" w:date="2018-11-30T22:36:00Z">
            <w:rPr>
              <w:ins w:id="20415" w:author="phuong vu" w:date="2018-11-21T22:31:00Z"/>
              <w:szCs w:val="26"/>
              <w:lang w:val="en-US"/>
            </w:rPr>
          </w:rPrChange>
        </w:rPr>
        <w:pPrChange w:id="20416" w:author="phuong vu" w:date="2018-11-30T22:42:00Z">
          <w:pPr>
            <w:pStyle w:val="Caption"/>
          </w:pPr>
        </w:pPrChange>
      </w:pPr>
      <w:r w:rsidRPr="00920004">
        <w:rPr>
          <w:noProof/>
          <w:lang w:val="en-US"/>
          <w:rPrChange w:id="20417" w:author="phuong vu" w:date="2018-11-30T22:36:00Z">
            <w:rPr>
              <w:noProof/>
              <w:lang w:val="en-US"/>
            </w:rPr>
          </w:rPrChange>
        </w:rPr>
        <mc:AlternateContent>
          <mc:Choice Requires="wpg">
            <w:drawing>
              <wp:anchor distT="0" distB="0" distL="114300" distR="114300" simplePos="0" relativeHeight="25166131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70">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72">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73"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74"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75" o:title="" croptop="5145f" cropbottom="11500f" cropleft="14138f" cropright="11566f"/>
                </v:shape>
                <w10:wrap type="topAndBottom"/>
              </v:group>
            </w:pict>
          </mc:Fallback>
        </mc:AlternateContent>
      </w:r>
      <w:ins w:id="20418" w:author="phuong vu" w:date="2018-11-21T22:36:00Z">
        <w:r w:rsidR="00834A8A" w:rsidRPr="00920004">
          <w:rPr>
            <w:noProof/>
            <w:lang w:val="en-US"/>
            <w:rPrChange w:id="20419" w:author="phuong vu" w:date="2018-11-30T22:36:00Z">
              <w:rPr>
                <w:noProof/>
                <w:lang w:val="en-US"/>
              </w:rPr>
            </w:rPrChange>
          </w:rPr>
          <mc:AlternateContent>
            <mc:Choice Requires="wps">
              <w:drawing>
                <wp:anchor distT="0" distB="0" distL="114300" distR="114300" simplePos="0" relativeHeight="251662336"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12B9A438" w:rsidR="00E64310" w:rsidRPr="00834A8A" w:rsidRDefault="00E64310" w:rsidP="00A17FA5">
                              <w:pPr>
                                <w:pStyle w:val="Caption"/>
                                <w:rPr>
                                  <w:noProof/>
                                  <w:szCs w:val="26"/>
                                  <w:lang w:val="en-US"/>
                                  <w:rPrChange w:id="20420" w:author="phuong vu" w:date="2018-11-21T22:36:00Z">
                                    <w:rPr>
                                      <w:noProof/>
                                      <w:szCs w:val="26"/>
                                    </w:rPr>
                                  </w:rPrChange>
                                </w:rPr>
                                <w:pPrChange w:id="20421" w:author="phuong vu" w:date="2018-11-30T22:42:00Z">
                                  <w:pPr>
                                    <w:pStyle w:val="Caption"/>
                                  </w:pPr>
                                </w:pPrChange>
                              </w:pPr>
                              <w:bookmarkStart w:id="20422" w:name="_Toc531380498"/>
                              <w:ins w:id="20423" w:author="phuong vu" w:date="2018-11-21T22:36:00Z">
                                <w:r>
                                  <w:t xml:space="preserve">Hình </w:t>
                                </w:r>
                              </w:ins>
                              <w:ins w:id="20424" w:author="phuong vu" w:date="2018-11-30T15:13:00Z">
                                <w:r>
                                  <w:fldChar w:fldCharType="begin"/>
                                </w:r>
                                <w:r>
                                  <w:instrText xml:space="preserve"> STYLEREF 1 \s </w:instrText>
                                </w:r>
                              </w:ins>
                              <w:r>
                                <w:fldChar w:fldCharType="separate"/>
                              </w:r>
                              <w:r>
                                <w:rPr>
                                  <w:noProof/>
                                </w:rPr>
                                <w:t>3</w:t>
                              </w:r>
                              <w:ins w:id="20425" w:author="phuong vu" w:date="2018-11-30T15:13:00Z">
                                <w:r>
                                  <w:fldChar w:fldCharType="end"/>
                                </w:r>
                                <w:r>
                                  <w:t>.</w:t>
                                </w:r>
                                <w:r>
                                  <w:fldChar w:fldCharType="begin"/>
                                </w:r>
                                <w:r>
                                  <w:instrText xml:space="preserve"> SEQ Hình \* ARABIC \s 1 </w:instrText>
                                </w:r>
                              </w:ins>
                              <w:r>
                                <w:fldChar w:fldCharType="separate"/>
                              </w:r>
                              <w:ins w:id="20426" w:author="phuong vu" w:date="2018-11-30T22:44:00Z">
                                <w:r>
                                  <w:rPr>
                                    <w:noProof/>
                                  </w:rPr>
                                  <w:t>20</w:t>
                                </w:r>
                              </w:ins>
                              <w:ins w:id="20427" w:author="phuong vu" w:date="2018-11-30T15:13:00Z">
                                <w:r>
                                  <w:fldChar w:fldCharType="end"/>
                                </w:r>
                              </w:ins>
                              <w:ins w:id="20428" w:author="phuong vu" w:date="2018-11-21T22:36:00Z">
                                <w:r>
                                  <w:rPr>
                                    <w:lang w:val="en-US"/>
                                  </w:rPr>
                                  <w:t xml:space="preserve"> Các chức năng ứng với biên nhận</w:t>
                                </w:r>
                              </w:ins>
                              <w:bookmarkEnd w:id="20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12B9A438" w:rsidR="00E64310" w:rsidRPr="00834A8A" w:rsidRDefault="00E64310" w:rsidP="00A17FA5">
                        <w:pPr>
                          <w:pStyle w:val="Caption"/>
                          <w:rPr>
                            <w:noProof/>
                            <w:szCs w:val="26"/>
                            <w:lang w:val="en-US"/>
                            <w:rPrChange w:id="20429" w:author="phuong vu" w:date="2018-11-21T22:36:00Z">
                              <w:rPr>
                                <w:noProof/>
                                <w:szCs w:val="26"/>
                              </w:rPr>
                            </w:rPrChange>
                          </w:rPr>
                          <w:pPrChange w:id="20430" w:author="phuong vu" w:date="2018-11-30T22:42:00Z">
                            <w:pPr>
                              <w:pStyle w:val="Caption"/>
                            </w:pPr>
                          </w:pPrChange>
                        </w:pPr>
                        <w:bookmarkStart w:id="20431" w:name="_Toc531380498"/>
                        <w:ins w:id="20432" w:author="phuong vu" w:date="2018-11-21T22:36:00Z">
                          <w:r>
                            <w:t xml:space="preserve">Hình </w:t>
                          </w:r>
                        </w:ins>
                        <w:ins w:id="20433" w:author="phuong vu" w:date="2018-11-30T15:13:00Z">
                          <w:r>
                            <w:fldChar w:fldCharType="begin"/>
                          </w:r>
                          <w:r>
                            <w:instrText xml:space="preserve"> STYLEREF 1 \s </w:instrText>
                          </w:r>
                        </w:ins>
                        <w:r>
                          <w:fldChar w:fldCharType="separate"/>
                        </w:r>
                        <w:r>
                          <w:rPr>
                            <w:noProof/>
                          </w:rPr>
                          <w:t>3</w:t>
                        </w:r>
                        <w:ins w:id="20434" w:author="phuong vu" w:date="2018-11-30T15:13:00Z">
                          <w:r>
                            <w:fldChar w:fldCharType="end"/>
                          </w:r>
                          <w:r>
                            <w:t>.</w:t>
                          </w:r>
                          <w:r>
                            <w:fldChar w:fldCharType="begin"/>
                          </w:r>
                          <w:r>
                            <w:instrText xml:space="preserve"> SEQ Hình \* ARABIC \s 1 </w:instrText>
                          </w:r>
                        </w:ins>
                        <w:r>
                          <w:fldChar w:fldCharType="separate"/>
                        </w:r>
                        <w:ins w:id="20435" w:author="phuong vu" w:date="2018-11-30T22:44:00Z">
                          <w:r>
                            <w:rPr>
                              <w:noProof/>
                            </w:rPr>
                            <w:t>20</w:t>
                          </w:r>
                        </w:ins>
                        <w:ins w:id="20436" w:author="phuong vu" w:date="2018-11-30T15:13:00Z">
                          <w:r>
                            <w:fldChar w:fldCharType="end"/>
                          </w:r>
                        </w:ins>
                        <w:ins w:id="20437" w:author="phuong vu" w:date="2018-11-21T22:36:00Z">
                          <w:r>
                            <w:rPr>
                              <w:lang w:val="en-US"/>
                            </w:rPr>
                            <w:t xml:space="preserve"> Các chức năng ứng với biên nhận</w:t>
                          </w:r>
                        </w:ins>
                        <w:bookmarkEnd w:id="20431"/>
                      </w:p>
                    </w:txbxContent>
                  </v:textbox>
                  <w10:wrap type="topAndBottom"/>
                </v:shape>
              </w:pict>
            </mc:Fallback>
          </mc:AlternateContent>
        </w:r>
      </w:ins>
      <w:r w:rsidR="003C2D88" w:rsidRPr="00920004">
        <w:rPr>
          <w:rPrChange w:id="20438" w:author="phuong vu" w:date="2018-11-30T22:36:00Z">
            <w:rPr/>
          </w:rPrChange>
        </w:rPr>
        <w:t xml:space="preserve">Hình </w:t>
      </w:r>
      <w:ins w:id="20439" w:author="phuong vu" w:date="2018-11-30T15:13:00Z">
        <w:r w:rsidR="00EF3636" w:rsidRPr="00920004">
          <w:rPr>
            <w:rPrChange w:id="20440" w:author="phuong vu" w:date="2018-11-30T22:36:00Z">
              <w:rPr/>
            </w:rPrChange>
          </w:rPr>
          <w:fldChar w:fldCharType="begin"/>
        </w:r>
        <w:r w:rsidR="00EF3636" w:rsidRPr="00920004">
          <w:rPr>
            <w:rPrChange w:id="20441" w:author="phuong vu" w:date="2018-11-30T22:36:00Z">
              <w:rPr/>
            </w:rPrChange>
          </w:rPr>
          <w:instrText xml:space="preserve"> STYLEREF 1 \s </w:instrText>
        </w:r>
      </w:ins>
      <w:r w:rsidR="00EF3636" w:rsidRPr="00920004">
        <w:rPr>
          <w:rPrChange w:id="20442" w:author="phuong vu" w:date="2018-11-30T22:36:00Z">
            <w:rPr/>
          </w:rPrChange>
        </w:rPr>
        <w:fldChar w:fldCharType="separate"/>
      </w:r>
      <w:r w:rsidR="00B5490C">
        <w:rPr>
          <w:noProof/>
        </w:rPr>
        <w:t>3</w:t>
      </w:r>
      <w:ins w:id="20443" w:author="phuong vu" w:date="2018-11-30T15:13:00Z">
        <w:r w:rsidR="00EF3636" w:rsidRPr="00920004">
          <w:rPr>
            <w:rPrChange w:id="20444" w:author="phuong vu" w:date="2018-11-30T22:36:00Z">
              <w:rPr/>
            </w:rPrChange>
          </w:rPr>
          <w:fldChar w:fldCharType="end"/>
        </w:r>
        <w:r w:rsidR="00EF3636" w:rsidRPr="00920004">
          <w:rPr>
            <w:rPrChange w:id="20445" w:author="phuong vu" w:date="2018-11-30T22:36:00Z">
              <w:rPr/>
            </w:rPrChange>
          </w:rPr>
          <w:t>.</w:t>
        </w:r>
        <w:r w:rsidR="00EF3636" w:rsidRPr="00920004">
          <w:rPr>
            <w:rPrChange w:id="20446" w:author="phuong vu" w:date="2018-11-30T22:36:00Z">
              <w:rPr/>
            </w:rPrChange>
          </w:rPr>
          <w:fldChar w:fldCharType="begin"/>
        </w:r>
        <w:r w:rsidR="00EF3636" w:rsidRPr="00920004">
          <w:rPr>
            <w:rPrChange w:id="20447" w:author="phuong vu" w:date="2018-11-30T22:36:00Z">
              <w:rPr/>
            </w:rPrChange>
          </w:rPr>
          <w:instrText xml:space="preserve"> SEQ Hình \* ARABIC \s 1 </w:instrText>
        </w:r>
      </w:ins>
      <w:r w:rsidR="00EF3636" w:rsidRPr="00920004">
        <w:rPr>
          <w:rPrChange w:id="20448" w:author="phuong vu" w:date="2018-11-30T22:36:00Z">
            <w:rPr/>
          </w:rPrChange>
        </w:rPr>
        <w:fldChar w:fldCharType="separate"/>
      </w:r>
      <w:ins w:id="20449" w:author="phuong vu" w:date="2018-11-30T22:44:00Z">
        <w:r w:rsidR="00B5490C">
          <w:rPr>
            <w:noProof/>
          </w:rPr>
          <w:t>21</w:t>
        </w:r>
      </w:ins>
      <w:ins w:id="20450" w:author="phuong vu" w:date="2018-11-30T15:13:00Z">
        <w:r w:rsidR="00EF3636" w:rsidRPr="00920004">
          <w:rPr>
            <w:rPrChange w:id="20451" w:author="phuong vu" w:date="2018-11-30T22:36:00Z">
              <w:rPr/>
            </w:rPrChange>
          </w:rPr>
          <w:fldChar w:fldCharType="end"/>
        </w:r>
      </w:ins>
      <w:del w:id="20452" w:author="phuong vu" w:date="2018-11-16T11:28:00Z">
        <w:r w:rsidR="006C103E" w:rsidRPr="00920004" w:rsidDel="00EC5005">
          <w:rPr>
            <w:rPrChange w:id="20453" w:author="phuong vu" w:date="2018-11-30T22:36:00Z">
              <w:rPr>
                <w:szCs w:val="26"/>
              </w:rPr>
            </w:rPrChange>
          </w:rPr>
          <w:fldChar w:fldCharType="begin"/>
        </w:r>
        <w:r w:rsidR="006C103E" w:rsidRPr="00920004" w:rsidDel="00EC5005">
          <w:rPr>
            <w:rPrChange w:id="20454" w:author="phuong vu" w:date="2018-11-30T22:36:00Z">
              <w:rPr/>
            </w:rPrChange>
          </w:rPr>
          <w:delInstrText xml:space="preserve"> STYLEREF 1 \s </w:delInstrText>
        </w:r>
        <w:r w:rsidR="006C103E" w:rsidRPr="00920004" w:rsidDel="00EC5005">
          <w:rPr>
            <w:rPrChange w:id="20455" w:author="phuong vu" w:date="2018-11-30T22:36:00Z">
              <w:rPr>
                <w:szCs w:val="26"/>
              </w:rPr>
            </w:rPrChange>
          </w:rPr>
          <w:fldChar w:fldCharType="separate"/>
        </w:r>
        <w:r w:rsidR="006C103E" w:rsidRPr="00920004" w:rsidDel="00EC5005">
          <w:rPr>
            <w:noProof/>
            <w:rPrChange w:id="20456" w:author="phuong vu" w:date="2018-11-30T22:36:00Z">
              <w:rPr>
                <w:noProof/>
              </w:rPr>
            </w:rPrChange>
          </w:rPr>
          <w:delText>3</w:delText>
        </w:r>
        <w:r w:rsidR="006C103E" w:rsidRPr="00920004" w:rsidDel="00EC5005">
          <w:rPr>
            <w:rPrChange w:id="20457" w:author="phuong vu" w:date="2018-11-30T22:36:00Z">
              <w:rPr>
                <w:szCs w:val="26"/>
              </w:rPr>
            </w:rPrChange>
          </w:rPr>
          <w:fldChar w:fldCharType="end"/>
        </w:r>
        <w:r w:rsidR="006C103E" w:rsidRPr="00920004" w:rsidDel="00EC5005">
          <w:rPr>
            <w:rPrChange w:id="20458" w:author="phuong vu" w:date="2018-11-30T22:36:00Z">
              <w:rPr/>
            </w:rPrChange>
          </w:rPr>
          <w:delText>.</w:delText>
        </w:r>
        <w:r w:rsidR="006C103E" w:rsidRPr="00920004" w:rsidDel="00EC5005">
          <w:rPr>
            <w:rPrChange w:id="20459" w:author="phuong vu" w:date="2018-11-30T22:36:00Z">
              <w:rPr/>
            </w:rPrChange>
          </w:rPr>
          <w:fldChar w:fldCharType="begin"/>
        </w:r>
        <w:r w:rsidR="006C103E" w:rsidRPr="00920004" w:rsidDel="00EC5005">
          <w:rPr>
            <w:rPrChange w:id="20460" w:author="phuong vu" w:date="2018-11-30T22:36:00Z">
              <w:rPr/>
            </w:rPrChange>
          </w:rPr>
          <w:delInstrText xml:space="preserve"> SEQ Hình \* ARABIC \s 1 </w:delInstrText>
        </w:r>
        <w:r w:rsidR="006C103E" w:rsidRPr="00920004" w:rsidDel="00EC5005">
          <w:rPr>
            <w:rPrChange w:id="20461" w:author="phuong vu" w:date="2018-11-30T22:36:00Z">
              <w:rPr>
                <w:szCs w:val="26"/>
              </w:rPr>
            </w:rPrChange>
          </w:rPr>
          <w:fldChar w:fldCharType="separate"/>
        </w:r>
        <w:r w:rsidR="006C103E" w:rsidRPr="00920004" w:rsidDel="00EC5005">
          <w:rPr>
            <w:noProof/>
            <w:rPrChange w:id="20462" w:author="phuong vu" w:date="2018-11-30T22:36:00Z">
              <w:rPr>
                <w:noProof/>
              </w:rPr>
            </w:rPrChange>
          </w:rPr>
          <w:delText>10</w:delText>
        </w:r>
        <w:r w:rsidR="006C103E" w:rsidRPr="00920004" w:rsidDel="00EC5005">
          <w:rPr>
            <w:rPrChange w:id="20463" w:author="phuong vu" w:date="2018-11-30T22:36:00Z">
              <w:rPr>
                <w:szCs w:val="26"/>
              </w:rPr>
            </w:rPrChange>
          </w:rPr>
          <w:fldChar w:fldCharType="end"/>
        </w:r>
      </w:del>
      <w:r w:rsidR="003C2D88" w:rsidRPr="00920004">
        <w:rPr>
          <w:rPrChange w:id="20464" w:author="phuong vu" w:date="2018-11-30T22:36:00Z">
            <w:rPr>
              <w:szCs w:val="26"/>
              <w:lang w:val="en-US"/>
            </w:rPr>
          </w:rPrChange>
        </w:rPr>
        <w:t xml:space="preserve"> Giao diện chi tiết biên nhận</w:t>
      </w:r>
      <w:bookmarkEnd w:id="20412"/>
    </w:p>
    <w:p w14:paraId="27F441FD" w14:textId="787A0A29" w:rsidR="002D2471" w:rsidRPr="00920004" w:rsidRDefault="002D2471" w:rsidP="00BD0851">
      <w:pPr>
        <w:spacing w:before="240" w:line="0" w:lineRule="atLeast"/>
        <w:rPr>
          <w:rPrChange w:id="20465" w:author="phuong vu" w:date="2018-11-30T22:36:00Z">
            <w:rPr>
              <w:lang w:val="en-US"/>
            </w:rPr>
          </w:rPrChange>
        </w:rPr>
        <w:pPrChange w:id="20466" w:author="phuong vu" w:date="2018-11-30T14:16:00Z">
          <w:pPr>
            <w:pStyle w:val="Caption"/>
          </w:pPr>
        </w:pPrChange>
      </w:pPr>
      <w:ins w:id="20467" w:author="phuong vu" w:date="2018-11-21T22:31:00Z">
        <w:r w:rsidRPr="00920004">
          <w:rPr>
            <w:noProof/>
            <w:rPrChange w:id="20468" w:author="phuong vu" w:date="2018-11-30T22:36:00Z">
              <w:rPr>
                <w:noProof/>
              </w:rPr>
            </w:rPrChange>
          </w:rPr>
          <w:t xml:space="preserve"> </w:t>
        </w:r>
      </w:ins>
      <w:ins w:id="20469" w:author="phuong vu" w:date="2018-11-21T22:34:00Z">
        <w:r w:rsidR="00834A8A" w:rsidRPr="00920004">
          <w:rPr>
            <w:noProof/>
            <w:rPrChange w:id="20470" w:author="phuong vu" w:date="2018-11-30T22:36:00Z">
              <w:rPr>
                <w:i w:val="0"/>
                <w:iCs w:val="0"/>
                <w:noProof/>
              </w:rPr>
            </w:rPrChange>
          </w:rPr>
          <w:t xml:space="preserve"> </w:t>
        </w:r>
      </w:ins>
    </w:p>
    <w:p w14:paraId="5D8585D7" w14:textId="09944A70" w:rsidR="00070C2F" w:rsidRPr="00920004" w:rsidRDefault="00070C2F" w:rsidP="00E64310">
      <w:pPr>
        <w:pStyle w:val="Heading6"/>
        <w:numPr>
          <w:ilvl w:val="0"/>
          <w:numId w:val="80"/>
        </w:numPr>
        <w:spacing w:before="240" w:line="0" w:lineRule="atLeast"/>
        <w:ind w:left="630"/>
        <w:rPr>
          <w:ins w:id="20471" w:author="phuong vu" w:date="2018-11-21T22:09:00Z"/>
          <w:rFonts w:cstheme="majorHAnsi"/>
          <w:lang w:val="en-US"/>
          <w:rPrChange w:id="20472" w:author="phuong vu" w:date="2018-11-30T22:36:00Z">
            <w:rPr>
              <w:ins w:id="20473" w:author="phuong vu" w:date="2018-11-21T22:09:00Z"/>
              <w:lang w:val="en-US"/>
            </w:rPr>
          </w:rPrChange>
        </w:rPr>
        <w:pPrChange w:id="20474" w:author="phuong vu" w:date="2018-11-30T23:14:00Z">
          <w:pPr>
            <w:pStyle w:val="Heading6"/>
          </w:pPr>
        </w:pPrChange>
      </w:pPr>
      <w:r w:rsidRPr="00920004">
        <w:rPr>
          <w:rFonts w:cstheme="majorHAnsi"/>
          <w:lang w:val="en-US"/>
          <w:rPrChange w:id="20475" w:author="phuong vu" w:date="2018-11-30T22:36:00Z">
            <w:rPr>
              <w:rFonts w:cstheme="majorHAnsi"/>
              <w:lang w:val="en-US"/>
            </w:rPr>
          </w:rPrChange>
        </w:rPr>
        <w:lastRenderedPageBreak/>
        <w:t>Các thành ph</w:t>
      </w:r>
      <w:r w:rsidRPr="00920004">
        <w:rPr>
          <w:rFonts w:cstheme="majorHAnsi"/>
          <w:lang w:val="en-US"/>
          <w:rPrChange w:id="20476"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rsidRPr="00920004" w14:paraId="4D7B82A8" w14:textId="77777777" w:rsidTr="00565D22">
        <w:trPr>
          <w:ins w:id="20477" w:author="phuong vu" w:date="2018-11-21T22:09:00Z"/>
        </w:trPr>
        <w:tc>
          <w:tcPr>
            <w:tcW w:w="805" w:type="dxa"/>
            <w:vAlign w:val="center"/>
          </w:tcPr>
          <w:p w14:paraId="0E2CA14F" w14:textId="77777777" w:rsidR="00565D22" w:rsidRPr="00E64310" w:rsidRDefault="00565D22" w:rsidP="00E64310">
            <w:pPr>
              <w:rPr>
                <w:ins w:id="20478" w:author="phuong vu" w:date="2018-11-21T22:09:00Z"/>
                <w:b/>
                <w:lang w:val="en-US"/>
                <w:rPrChange w:id="20479" w:author="phuong vu" w:date="2018-11-30T23:15:00Z">
                  <w:rPr>
                    <w:ins w:id="20480" w:author="phuong vu" w:date="2018-11-21T22:09:00Z"/>
                    <w:b/>
                    <w:lang w:val="en-US"/>
                  </w:rPr>
                </w:rPrChange>
              </w:rPr>
              <w:pPrChange w:id="20481" w:author="phuong vu" w:date="2018-11-30T23:15:00Z">
                <w:pPr>
                  <w:spacing w:line="360" w:lineRule="auto"/>
                  <w:jc w:val="center"/>
                </w:pPr>
              </w:pPrChange>
            </w:pPr>
            <w:ins w:id="20482" w:author="phuong vu" w:date="2018-11-21T22:09:00Z">
              <w:r w:rsidRPr="00E64310">
                <w:rPr>
                  <w:b/>
                  <w:lang w:val="en-US"/>
                  <w:rPrChange w:id="20483" w:author="phuong vu" w:date="2018-11-30T23:15:00Z">
                    <w:rPr>
                      <w:b/>
                      <w:lang w:val="en-US"/>
                    </w:rPr>
                  </w:rPrChange>
                </w:rPr>
                <w:t>STT</w:t>
              </w:r>
            </w:ins>
          </w:p>
        </w:tc>
        <w:tc>
          <w:tcPr>
            <w:tcW w:w="1980" w:type="dxa"/>
            <w:vAlign w:val="center"/>
          </w:tcPr>
          <w:p w14:paraId="6135096C" w14:textId="77777777" w:rsidR="00565D22" w:rsidRPr="00E64310" w:rsidRDefault="00565D22" w:rsidP="00E64310">
            <w:pPr>
              <w:rPr>
                <w:ins w:id="20484" w:author="phuong vu" w:date="2018-11-21T22:09:00Z"/>
                <w:b/>
                <w:lang w:val="en-US"/>
                <w:rPrChange w:id="20485" w:author="phuong vu" w:date="2018-11-30T23:15:00Z">
                  <w:rPr>
                    <w:ins w:id="20486" w:author="phuong vu" w:date="2018-11-21T22:09:00Z"/>
                    <w:b/>
                    <w:lang w:val="en-US"/>
                  </w:rPr>
                </w:rPrChange>
              </w:rPr>
              <w:pPrChange w:id="20487" w:author="phuong vu" w:date="2018-11-30T23:15:00Z">
                <w:pPr>
                  <w:spacing w:line="360" w:lineRule="auto"/>
                  <w:jc w:val="center"/>
                </w:pPr>
              </w:pPrChange>
            </w:pPr>
            <w:ins w:id="20488" w:author="phuong vu" w:date="2018-11-21T22:09:00Z">
              <w:r w:rsidRPr="00E64310">
                <w:rPr>
                  <w:b/>
                  <w:lang w:val="en-US"/>
                  <w:rPrChange w:id="20489" w:author="phuong vu" w:date="2018-11-30T23:15:00Z">
                    <w:rPr>
                      <w:b/>
                      <w:lang w:val="en-US"/>
                    </w:rPr>
                  </w:rPrChange>
                </w:rPr>
                <w:t>Loại điều khiển</w:t>
              </w:r>
            </w:ins>
          </w:p>
        </w:tc>
        <w:tc>
          <w:tcPr>
            <w:tcW w:w="2970" w:type="dxa"/>
            <w:vAlign w:val="center"/>
          </w:tcPr>
          <w:p w14:paraId="4AB75724" w14:textId="77777777" w:rsidR="00565D22" w:rsidRPr="00E64310" w:rsidRDefault="00565D22" w:rsidP="00E64310">
            <w:pPr>
              <w:rPr>
                <w:ins w:id="20490" w:author="phuong vu" w:date="2018-11-21T22:09:00Z"/>
                <w:b/>
                <w:lang w:val="en-US"/>
                <w:rPrChange w:id="20491" w:author="phuong vu" w:date="2018-11-30T23:15:00Z">
                  <w:rPr>
                    <w:ins w:id="20492" w:author="phuong vu" w:date="2018-11-21T22:09:00Z"/>
                    <w:b/>
                    <w:lang w:val="en-US"/>
                  </w:rPr>
                </w:rPrChange>
              </w:rPr>
              <w:pPrChange w:id="20493" w:author="phuong vu" w:date="2018-11-30T23:15:00Z">
                <w:pPr>
                  <w:spacing w:line="360" w:lineRule="auto"/>
                  <w:jc w:val="center"/>
                </w:pPr>
              </w:pPrChange>
            </w:pPr>
            <w:ins w:id="20494" w:author="phuong vu" w:date="2018-11-21T22:09:00Z">
              <w:r w:rsidRPr="00E64310">
                <w:rPr>
                  <w:b/>
                  <w:lang w:val="en-US"/>
                  <w:rPrChange w:id="20495" w:author="phuong vu" w:date="2018-11-30T23:15:00Z">
                    <w:rPr>
                      <w:b/>
                      <w:lang w:val="en-US"/>
                    </w:rPr>
                  </w:rPrChange>
                </w:rPr>
                <w:t>Nội dung thực hiện</w:t>
              </w:r>
            </w:ins>
          </w:p>
        </w:tc>
        <w:tc>
          <w:tcPr>
            <w:tcW w:w="1266" w:type="dxa"/>
            <w:vAlign w:val="center"/>
          </w:tcPr>
          <w:p w14:paraId="7696D0EC" w14:textId="77777777" w:rsidR="00565D22" w:rsidRPr="00E64310" w:rsidRDefault="00565D22" w:rsidP="00E64310">
            <w:pPr>
              <w:rPr>
                <w:ins w:id="20496" w:author="phuong vu" w:date="2018-11-21T22:09:00Z"/>
                <w:b/>
                <w:lang w:val="en-US"/>
                <w:rPrChange w:id="20497" w:author="phuong vu" w:date="2018-11-30T23:15:00Z">
                  <w:rPr>
                    <w:ins w:id="20498" w:author="phuong vu" w:date="2018-11-21T22:09:00Z"/>
                    <w:b/>
                    <w:lang w:val="en-US"/>
                  </w:rPr>
                </w:rPrChange>
              </w:rPr>
              <w:pPrChange w:id="20499" w:author="phuong vu" w:date="2018-11-30T23:15:00Z">
                <w:pPr>
                  <w:spacing w:line="360" w:lineRule="auto"/>
                  <w:jc w:val="center"/>
                </w:pPr>
              </w:pPrChange>
            </w:pPr>
            <w:ins w:id="20500" w:author="phuong vu" w:date="2018-11-21T22:09:00Z">
              <w:r w:rsidRPr="00E64310">
                <w:rPr>
                  <w:b/>
                  <w:lang w:val="en-US"/>
                  <w:rPrChange w:id="20501" w:author="phuong vu" w:date="2018-11-30T23:15:00Z">
                    <w:rPr>
                      <w:b/>
                      <w:lang w:val="en-US"/>
                    </w:rPr>
                  </w:rPrChange>
                </w:rPr>
                <w:t>Giá trị mặc định</w:t>
              </w:r>
            </w:ins>
          </w:p>
        </w:tc>
        <w:tc>
          <w:tcPr>
            <w:tcW w:w="1756" w:type="dxa"/>
            <w:vAlign w:val="center"/>
          </w:tcPr>
          <w:p w14:paraId="12D9ED91" w14:textId="77777777" w:rsidR="00565D22" w:rsidRPr="00E64310" w:rsidRDefault="00565D22" w:rsidP="00E64310">
            <w:pPr>
              <w:rPr>
                <w:ins w:id="20502" w:author="phuong vu" w:date="2018-11-21T22:09:00Z"/>
                <w:b/>
                <w:lang w:val="en-US"/>
                <w:rPrChange w:id="20503" w:author="phuong vu" w:date="2018-11-30T23:15:00Z">
                  <w:rPr>
                    <w:ins w:id="20504" w:author="phuong vu" w:date="2018-11-21T22:09:00Z"/>
                    <w:b/>
                    <w:lang w:val="en-US"/>
                  </w:rPr>
                </w:rPrChange>
              </w:rPr>
              <w:pPrChange w:id="20505" w:author="phuong vu" w:date="2018-11-30T23:15:00Z">
                <w:pPr>
                  <w:spacing w:line="360" w:lineRule="auto"/>
                  <w:jc w:val="center"/>
                </w:pPr>
              </w:pPrChange>
            </w:pPr>
            <w:ins w:id="20506" w:author="phuong vu" w:date="2018-11-21T22:09:00Z">
              <w:r w:rsidRPr="00E64310">
                <w:rPr>
                  <w:b/>
                  <w:lang w:val="en-US"/>
                  <w:rPrChange w:id="20507" w:author="phuong vu" w:date="2018-11-30T23:15:00Z">
                    <w:rPr>
                      <w:b/>
                      <w:lang w:val="en-US"/>
                    </w:rPr>
                  </w:rPrChange>
                </w:rPr>
                <w:t>Lưu ý</w:t>
              </w:r>
            </w:ins>
          </w:p>
        </w:tc>
      </w:tr>
      <w:tr w:rsidR="00565D22" w:rsidRPr="00920004" w14:paraId="0D18E1CA" w14:textId="77777777" w:rsidTr="00565D22">
        <w:trPr>
          <w:ins w:id="20508" w:author="phuong vu" w:date="2018-11-21T22:09:00Z"/>
        </w:trPr>
        <w:tc>
          <w:tcPr>
            <w:tcW w:w="805" w:type="dxa"/>
          </w:tcPr>
          <w:p w14:paraId="16503C9A" w14:textId="77777777" w:rsidR="00565D22" w:rsidRPr="00920004" w:rsidRDefault="00565D22" w:rsidP="00BD0851">
            <w:pPr>
              <w:spacing w:before="240" w:line="0" w:lineRule="atLeast"/>
              <w:jc w:val="center"/>
              <w:rPr>
                <w:ins w:id="20509" w:author="phuong vu" w:date="2018-11-21T22:09:00Z"/>
                <w:lang w:val="en-US"/>
                <w:rPrChange w:id="20510" w:author="phuong vu" w:date="2018-11-30T22:36:00Z">
                  <w:rPr>
                    <w:ins w:id="20511" w:author="phuong vu" w:date="2018-11-21T22:09:00Z"/>
                    <w:lang w:val="en-US"/>
                  </w:rPr>
                </w:rPrChange>
              </w:rPr>
              <w:pPrChange w:id="20512" w:author="phuong vu" w:date="2018-11-30T14:16:00Z">
                <w:pPr>
                  <w:spacing w:line="360" w:lineRule="auto"/>
                  <w:jc w:val="center"/>
                </w:pPr>
              </w:pPrChange>
            </w:pPr>
            <w:ins w:id="20513" w:author="phuong vu" w:date="2018-11-21T22:09:00Z">
              <w:r w:rsidRPr="00920004">
                <w:rPr>
                  <w:lang w:val="en-US"/>
                  <w:rPrChange w:id="20514" w:author="phuong vu" w:date="2018-11-30T22:36:00Z">
                    <w:rPr>
                      <w:lang w:val="en-US"/>
                    </w:rPr>
                  </w:rPrChange>
                </w:rPr>
                <w:t>1</w:t>
              </w:r>
            </w:ins>
          </w:p>
        </w:tc>
        <w:tc>
          <w:tcPr>
            <w:tcW w:w="1980" w:type="dxa"/>
          </w:tcPr>
          <w:p w14:paraId="1F31A40F" w14:textId="77777777" w:rsidR="00565D22" w:rsidRPr="00920004" w:rsidRDefault="00565D22" w:rsidP="00E64310">
            <w:pPr>
              <w:rPr>
                <w:ins w:id="20515" w:author="phuong vu" w:date="2018-11-21T22:09:00Z"/>
                <w:lang w:val="en-US"/>
                <w:rPrChange w:id="20516" w:author="phuong vu" w:date="2018-11-30T22:36:00Z">
                  <w:rPr>
                    <w:ins w:id="20517" w:author="phuong vu" w:date="2018-11-21T22:09:00Z"/>
                    <w:lang w:val="en-US"/>
                  </w:rPr>
                </w:rPrChange>
              </w:rPr>
              <w:pPrChange w:id="20518" w:author="phuong vu" w:date="2018-11-30T23:15:00Z">
                <w:pPr>
                  <w:spacing w:line="360" w:lineRule="auto"/>
                </w:pPr>
              </w:pPrChange>
            </w:pPr>
            <w:ins w:id="20519" w:author="phuong vu" w:date="2018-11-21T22:09:00Z">
              <w:r w:rsidRPr="00920004">
                <w:rPr>
                  <w:lang w:val="en-US"/>
                  <w:rPrChange w:id="20520" w:author="phuong vu" w:date="2018-11-30T22:36:00Z">
                    <w:rPr>
                      <w:lang w:val="en-US"/>
                    </w:rPr>
                  </w:rPrChange>
                </w:rPr>
                <w:t>span</w:t>
              </w:r>
            </w:ins>
          </w:p>
        </w:tc>
        <w:tc>
          <w:tcPr>
            <w:tcW w:w="2970" w:type="dxa"/>
          </w:tcPr>
          <w:p w14:paraId="4E6F8B32" w14:textId="2A54B9F3" w:rsidR="00565D22" w:rsidRPr="00920004" w:rsidRDefault="00565D22" w:rsidP="00E64310">
            <w:pPr>
              <w:rPr>
                <w:ins w:id="20521" w:author="phuong vu" w:date="2018-11-21T22:09:00Z"/>
                <w:lang w:val="en-US"/>
                <w:rPrChange w:id="20522" w:author="phuong vu" w:date="2018-11-30T22:36:00Z">
                  <w:rPr>
                    <w:ins w:id="20523" w:author="phuong vu" w:date="2018-11-21T22:09:00Z"/>
                    <w:lang w:val="en-US"/>
                  </w:rPr>
                </w:rPrChange>
              </w:rPr>
              <w:pPrChange w:id="20524" w:author="phuong vu" w:date="2018-11-30T23:15:00Z">
                <w:pPr>
                  <w:spacing w:line="360" w:lineRule="auto"/>
                </w:pPr>
              </w:pPrChange>
            </w:pPr>
            <w:ins w:id="20525" w:author="phuong vu" w:date="2018-11-21T22:09:00Z">
              <w:r w:rsidRPr="00920004">
                <w:rPr>
                  <w:lang w:val="en-US"/>
                  <w:rPrChange w:id="20526" w:author="phuong vu" w:date="2018-11-30T22:36:00Z">
                    <w:rPr>
                      <w:lang w:val="en-US"/>
                    </w:rPr>
                  </w:rPrChange>
                </w:rPr>
                <w:t xml:space="preserve">Trạng thái </w:t>
              </w:r>
            </w:ins>
            <w:ins w:id="20527" w:author="phuong vu" w:date="2018-11-21T22:14:00Z">
              <w:r w:rsidR="00323EED" w:rsidRPr="00920004">
                <w:rPr>
                  <w:lang w:val="en-US"/>
                  <w:rPrChange w:id="20528" w:author="phuong vu" w:date="2018-11-30T22:36:00Z">
                    <w:rPr>
                      <w:lang w:val="en-US"/>
                    </w:rPr>
                  </w:rPrChange>
                </w:rPr>
                <w:t>biên nhận</w:t>
              </w:r>
            </w:ins>
          </w:p>
        </w:tc>
        <w:tc>
          <w:tcPr>
            <w:tcW w:w="1266" w:type="dxa"/>
          </w:tcPr>
          <w:p w14:paraId="283BDC66" w14:textId="77777777" w:rsidR="00565D22" w:rsidRPr="00920004" w:rsidRDefault="00565D22" w:rsidP="00E64310">
            <w:pPr>
              <w:rPr>
                <w:ins w:id="20529" w:author="phuong vu" w:date="2018-11-21T22:09:00Z"/>
                <w:lang w:val="en-US"/>
                <w:rPrChange w:id="20530" w:author="phuong vu" w:date="2018-11-30T22:36:00Z">
                  <w:rPr>
                    <w:ins w:id="20531" w:author="phuong vu" w:date="2018-11-21T22:09:00Z"/>
                    <w:lang w:val="en-US"/>
                  </w:rPr>
                </w:rPrChange>
              </w:rPr>
              <w:pPrChange w:id="20532" w:author="phuong vu" w:date="2018-11-30T23:15:00Z">
                <w:pPr>
                  <w:spacing w:line="360" w:lineRule="auto"/>
                </w:pPr>
              </w:pPrChange>
            </w:pPr>
          </w:p>
        </w:tc>
        <w:tc>
          <w:tcPr>
            <w:tcW w:w="1756" w:type="dxa"/>
          </w:tcPr>
          <w:p w14:paraId="1B8309BA" w14:textId="77777777" w:rsidR="00565D22" w:rsidRPr="00920004" w:rsidRDefault="00565D22" w:rsidP="00E64310">
            <w:pPr>
              <w:rPr>
                <w:ins w:id="20533" w:author="phuong vu" w:date="2018-11-21T22:09:00Z"/>
                <w:lang w:val="en-US"/>
                <w:rPrChange w:id="20534" w:author="phuong vu" w:date="2018-11-30T22:36:00Z">
                  <w:rPr>
                    <w:ins w:id="20535" w:author="phuong vu" w:date="2018-11-21T22:09:00Z"/>
                    <w:lang w:val="en-US"/>
                  </w:rPr>
                </w:rPrChange>
              </w:rPr>
              <w:pPrChange w:id="20536" w:author="phuong vu" w:date="2018-11-30T23:15:00Z">
                <w:pPr>
                  <w:spacing w:line="360" w:lineRule="auto"/>
                </w:pPr>
              </w:pPrChange>
            </w:pPr>
          </w:p>
        </w:tc>
      </w:tr>
      <w:tr w:rsidR="00565D22" w:rsidRPr="00920004" w14:paraId="181FA7C4" w14:textId="77777777" w:rsidTr="00565D22">
        <w:trPr>
          <w:ins w:id="20537" w:author="phuong vu" w:date="2018-11-21T22:09:00Z"/>
        </w:trPr>
        <w:tc>
          <w:tcPr>
            <w:tcW w:w="805" w:type="dxa"/>
          </w:tcPr>
          <w:p w14:paraId="104D75D8" w14:textId="18637107" w:rsidR="00565D22" w:rsidRPr="00920004" w:rsidRDefault="00323EED" w:rsidP="00BD0851">
            <w:pPr>
              <w:spacing w:before="240" w:line="0" w:lineRule="atLeast"/>
              <w:jc w:val="center"/>
              <w:rPr>
                <w:ins w:id="20538" w:author="phuong vu" w:date="2018-11-21T22:09:00Z"/>
                <w:lang w:val="en-US"/>
                <w:rPrChange w:id="20539" w:author="phuong vu" w:date="2018-11-30T22:36:00Z">
                  <w:rPr>
                    <w:ins w:id="20540" w:author="phuong vu" w:date="2018-11-21T22:09:00Z"/>
                    <w:lang w:val="en-US"/>
                  </w:rPr>
                </w:rPrChange>
              </w:rPr>
              <w:pPrChange w:id="20541" w:author="phuong vu" w:date="2018-11-30T14:16:00Z">
                <w:pPr>
                  <w:spacing w:line="360" w:lineRule="auto"/>
                  <w:jc w:val="center"/>
                </w:pPr>
              </w:pPrChange>
            </w:pPr>
            <w:ins w:id="20542" w:author="phuong vu" w:date="2018-11-21T22:14:00Z">
              <w:r w:rsidRPr="00920004">
                <w:rPr>
                  <w:lang w:val="en-US"/>
                  <w:rPrChange w:id="20543" w:author="phuong vu" w:date="2018-11-30T22:36:00Z">
                    <w:rPr>
                      <w:lang w:val="en-US"/>
                    </w:rPr>
                  </w:rPrChange>
                </w:rPr>
                <w:t>2</w:t>
              </w:r>
            </w:ins>
          </w:p>
        </w:tc>
        <w:tc>
          <w:tcPr>
            <w:tcW w:w="1980" w:type="dxa"/>
          </w:tcPr>
          <w:p w14:paraId="06AE8815" w14:textId="77777777" w:rsidR="00565D22" w:rsidRPr="00920004" w:rsidRDefault="00565D22" w:rsidP="00E64310">
            <w:pPr>
              <w:rPr>
                <w:ins w:id="20544" w:author="phuong vu" w:date="2018-11-21T22:09:00Z"/>
                <w:lang w:val="en-US"/>
                <w:rPrChange w:id="20545" w:author="phuong vu" w:date="2018-11-30T22:36:00Z">
                  <w:rPr>
                    <w:ins w:id="20546" w:author="phuong vu" w:date="2018-11-21T22:09:00Z"/>
                    <w:lang w:val="en-US"/>
                  </w:rPr>
                </w:rPrChange>
              </w:rPr>
              <w:pPrChange w:id="20547" w:author="phuong vu" w:date="2018-11-30T23:15:00Z">
                <w:pPr>
                  <w:spacing w:line="360" w:lineRule="auto"/>
                </w:pPr>
              </w:pPrChange>
            </w:pPr>
            <w:ins w:id="20548" w:author="phuong vu" w:date="2018-11-21T22:09:00Z">
              <w:r w:rsidRPr="00920004">
                <w:rPr>
                  <w:lang w:val="en-US"/>
                  <w:rPrChange w:id="20549" w:author="phuong vu" w:date="2018-11-30T22:36:00Z">
                    <w:rPr>
                      <w:lang w:val="en-US"/>
                    </w:rPr>
                  </w:rPrChange>
                </w:rPr>
                <w:t>span</w:t>
              </w:r>
            </w:ins>
          </w:p>
        </w:tc>
        <w:tc>
          <w:tcPr>
            <w:tcW w:w="2970" w:type="dxa"/>
          </w:tcPr>
          <w:p w14:paraId="21986797" w14:textId="6ECAD7AE" w:rsidR="00565D22" w:rsidRPr="00920004" w:rsidRDefault="00565D22" w:rsidP="00E64310">
            <w:pPr>
              <w:rPr>
                <w:ins w:id="20550" w:author="phuong vu" w:date="2018-11-21T22:14:00Z"/>
                <w:lang w:val="en-US"/>
                <w:rPrChange w:id="20551" w:author="phuong vu" w:date="2018-11-30T22:36:00Z">
                  <w:rPr>
                    <w:ins w:id="20552" w:author="phuong vu" w:date="2018-11-21T22:14:00Z"/>
                    <w:lang w:val="en-US"/>
                  </w:rPr>
                </w:rPrChange>
              </w:rPr>
              <w:pPrChange w:id="20553" w:author="phuong vu" w:date="2018-11-30T23:15:00Z">
                <w:pPr>
                  <w:spacing w:line="360" w:lineRule="auto"/>
                </w:pPr>
              </w:pPrChange>
            </w:pPr>
            <w:ins w:id="20554" w:author="phuong vu" w:date="2018-11-21T22:09:00Z">
              <w:r w:rsidRPr="00920004">
                <w:rPr>
                  <w:lang w:val="en-US"/>
                  <w:rPrChange w:id="20555" w:author="phuong vu" w:date="2018-11-30T22:36:00Z">
                    <w:rPr>
                      <w:lang w:val="en-US"/>
                    </w:rPr>
                  </w:rPrChange>
                </w:rPr>
                <w:t xml:space="preserve">Hiển thị thông tin </w:t>
              </w:r>
            </w:ins>
            <w:ins w:id="20556" w:author="phuong vu" w:date="2018-11-21T22:14:00Z">
              <w:r w:rsidR="00323EED" w:rsidRPr="00920004">
                <w:rPr>
                  <w:lang w:val="en-US"/>
                  <w:rPrChange w:id="20557" w:author="phuong vu" w:date="2018-11-30T22:36:00Z">
                    <w:rPr>
                      <w:lang w:val="en-US"/>
                    </w:rPr>
                  </w:rPrChange>
                </w:rPr>
                <w:t>biên nhận</w:t>
              </w:r>
            </w:ins>
            <w:ins w:id="20558" w:author="phuong vu" w:date="2018-11-21T22:15:00Z">
              <w:r w:rsidR="00323EED" w:rsidRPr="00920004">
                <w:rPr>
                  <w:lang w:val="en-US"/>
                  <w:rPrChange w:id="20559" w:author="phuong vu" w:date="2018-11-30T22:36:00Z">
                    <w:rPr>
                      <w:lang w:val="en-US"/>
                    </w:rPr>
                  </w:rPrChange>
                </w:rPr>
                <w:t>:</w:t>
              </w:r>
            </w:ins>
          </w:p>
          <w:p w14:paraId="419C7748" w14:textId="77777777" w:rsidR="00323EED" w:rsidRPr="00920004" w:rsidRDefault="00323EED" w:rsidP="00E64310">
            <w:pPr>
              <w:rPr>
                <w:ins w:id="20560" w:author="phuong vu" w:date="2018-11-21T22:15:00Z"/>
                <w:lang w:val="en-US"/>
                <w:rPrChange w:id="20561" w:author="phuong vu" w:date="2018-11-30T22:36:00Z">
                  <w:rPr>
                    <w:ins w:id="20562" w:author="phuong vu" w:date="2018-11-21T22:15:00Z"/>
                    <w:lang w:val="en-US"/>
                  </w:rPr>
                </w:rPrChange>
              </w:rPr>
              <w:pPrChange w:id="20563" w:author="phuong vu" w:date="2018-11-30T23:15:00Z">
                <w:pPr>
                  <w:spacing w:line="360" w:lineRule="auto"/>
                </w:pPr>
              </w:pPrChange>
            </w:pPr>
            <w:ins w:id="20564" w:author="phuong vu" w:date="2018-11-21T22:15:00Z">
              <w:r w:rsidRPr="00920004">
                <w:rPr>
                  <w:lang w:val="en-US"/>
                  <w:rPrChange w:id="20565" w:author="phuong vu" w:date="2018-11-30T22:36:00Z">
                    <w:rPr>
                      <w:lang w:val="en-US"/>
                    </w:rPr>
                  </w:rPrChange>
                </w:rPr>
                <w:t>- Họ tên, email, số điện thoại khách hàng.</w:t>
              </w:r>
            </w:ins>
          </w:p>
          <w:p w14:paraId="5BF3A5D9" w14:textId="77777777" w:rsidR="00323EED" w:rsidRPr="00920004" w:rsidRDefault="00323EED" w:rsidP="00E64310">
            <w:pPr>
              <w:rPr>
                <w:ins w:id="20566" w:author="phuong vu" w:date="2018-11-21T22:15:00Z"/>
                <w:lang w:val="en-US"/>
                <w:rPrChange w:id="20567" w:author="phuong vu" w:date="2018-11-30T22:36:00Z">
                  <w:rPr>
                    <w:ins w:id="20568" w:author="phuong vu" w:date="2018-11-21T22:15:00Z"/>
                    <w:lang w:val="en-US"/>
                  </w:rPr>
                </w:rPrChange>
              </w:rPr>
              <w:pPrChange w:id="20569" w:author="phuong vu" w:date="2018-11-30T23:15:00Z">
                <w:pPr>
                  <w:spacing w:line="360" w:lineRule="auto"/>
                </w:pPr>
              </w:pPrChange>
            </w:pPr>
            <w:ins w:id="20570" w:author="phuong vu" w:date="2018-11-21T22:15:00Z">
              <w:r w:rsidRPr="00920004">
                <w:rPr>
                  <w:lang w:val="en-US"/>
                  <w:rPrChange w:id="20571" w:author="phuong vu" w:date="2018-11-30T22:36:00Z">
                    <w:rPr>
                      <w:lang w:val="en-US"/>
                    </w:rPr>
                  </w:rPrChange>
                </w:rPr>
                <w:t>- Tên chi nhánh, địa chỉ chi nhánh.</w:t>
              </w:r>
            </w:ins>
          </w:p>
          <w:p w14:paraId="65ACA166" w14:textId="77777777" w:rsidR="00323EED" w:rsidRPr="00920004" w:rsidRDefault="00323EED" w:rsidP="00E64310">
            <w:pPr>
              <w:rPr>
                <w:ins w:id="20572" w:author="phuong vu" w:date="2018-11-21T22:16:00Z"/>
                <w:lang w:val="en-US"/>
                <w:rPrChange w:id="20573" w:author="phuong vu" w:date="2018-11-30T22:36:00Z">
                  <w:rPr>
                    <w:ins w:id="20574" w:author="phuong vu" w:date="2018-11-21T22:16:00Z"/>
                    <w:lang w:val="en-US"/>
                  </w:rPr>
                </w:rPrChange>
              </w:rPr>
              <w:pPrChange w:id="20575" w:author="phuong vu" w:date="2018-11-30T23:15:00Z">
                <w:pPr>
                  <w:spacing w:line="360" w:lineRule="auto"/>
                </w:pPr>
              </w:pPrChange>
            </w:pPr>
            <w:ins w:id="20576" w:author="phuong vu" w:date="2018-11-21T22:15:00Z">
              <w:r w:rsidRPr="00920004">
                <w:rPr>
                  <w:lang w:val="en-US"/>
                  <w:rPrChange w:id="20577" w:author="phuong vu" w:date="2018-11-30T22:36:00Z">
                    <w:rPr>
                      <w:lang w:val="en-US"/>
                    </w:rPr>
                  </w:rPrChange>
                </w:rPr>
                <w:t>- Thời gian lấy và trả đồ bao gồm cả ngày và gi</w:t>
              </w:r>
            </w:ins>
            <w:ins w:id="20578" w:author="phuong vu" w:date="2018-11-21T22:16:00Z">
              <w:r w:rsidRPr="00920004">
                <w:rPr>
                  <w:lang w:val="en-US"/>
                  <w:rPrChange w:id="20579" w:author="phuong vu" w:date="2018-11-30T22:36:00Z">
                    <w:rPr>
                      <w:lang w:val="en-US"/>
                    </w:rPr>
                  </w:rPrChange>
                </w:rPr>
                <w:t>ờ.</w:t>
              </w:r>
            </w:ins>
          </w:p>
          <w:p w14:paraId="5F271160" w14:textId="77777777" w:rsidR="00323EED" w:rsidRPr="00920004" w:rsidRDefault="00323EED" w:rsidP="00E64310">
            <w:pPr>
              <w:rPr>
                <w:ins w:id="20580" w:author="phuong vu" w:date="2018-11-21T22:16:00Z"/>
                <w:lang w:val="en-US"/>
                <w:rPrChange w:id="20581" w:author="phuong vu" w:date="2018-11-30T22:36:00Z">
                  <w:rPr>
                    <w:ins w:id="20582" w:author="phuong vu" w:date="2018-11-21T22:16:00Z"/>
                    <w:lang w:val="en-US"/>
                  </w:rPr>
                </w:rPrChange>
              </w:rPr>
              <w:pPrChange w:id="20583" w:author="phuong vu" w:date="2018-11-30T23:15:00Z">
                <w:pPr>
                  <w:spacing w:line="360" w:lineRule="auto"/>
                </w:pPr>
              </w:pPrChange>
            </w:pPr>
            <w:ins w:id="20584" w:author="phuong vu" w:date="2018-11-21T22:16:00Z">
              <w:r w:rsidRPr="00920004">
                <w:rPr>
                  <w:lang w:val="en-US"/>
                  <w:rPrChange w:id="20585" w:author="phuong vu" w:date="2018-11-30T22:36:00Z">
                    <w:rPr>
                      <w:lang w:val="en-US"/>
                    </w:rPr>
                  </w:rPrChange>
                </w:rPr>
                <w:t>- Địa chỉ lấy và trả đồ.</w:t>
              </w:r>
            </w:ins>
          </w:p>
          <w:p w14:paraId="70A75256" w14:textId="3B38717B" w:rsidR="00323EED" w:rsidRPr="00920004" w:rsidRDefault="00323EED" w:rsidP="00E64310">
            <w:pPr>
              <w:rPr>
                <w:ins w:id="20586" w:author="phuong vu" w:date="2018-11-21T22:09:00Z"/>
                <w:lang w:val="en-US"/>
                <w:rPrChange w:id="20587" w:author="phuong vu" w:date="2018-11-30T22:36:00Z">
                  <w:rPr>
                    <w:ins w:id="20588" w:author="phuong vu" w:date="2018-11-21T22:09:00Z"/>
                    <w:lang w:val="en-US"/>
                  </w:rPr>
                </w:rPrChange>
              </w:rPr>
              <w:pPrChange w:id="20589" w:author="phuong vu" w:date="2018-11-30T23:15:00Z">
                <w:pPr>
                  <w:spacing w:line="360" w:lineRule="auto"/>
                </w:pPr>
              </w:pPrChange>
            </w:pPr>
            <w:ins w:id="20590" w:author="phuong vu" w:date="2018-11-21T22:16:00Z">
              <w:r w:rsidRPr="00920004">
                <w:rPr>
                  <w:lang w:val="en-US"/>
                  <w:rPrChange w:id="20591" w:author="phuong vu" w:date="2018-11-30T22:36:00Z">
                    <w:rPr>
                      <w:lang w:val="en-US"/>
                    </w:rPr>
                  </w:rPrChange>
                </w:rPr>
                <w:t>- Ho tên nhân viên lấy và trả đồ.</w:t>
              </w:r>
            </w:ins>
          </w:p>
        </w:tc>
        <w:tc>
          <w:tcPr>
            <w:tcW w:w="1266" w:type="dxa"/>
          </w:tcPr>
          <w:p w14:paraId="5E0E9CBC" w14:textId="77777777" w:rsidR="00565D22" w:rsidRPr="00920004" w:rsidRDefault="00565D22" w:rsidP="00E64310">
            <w:pPr>
              <w:rPr>
                <w:ins w:id="20592" w:author="phuong vu" w:date="2018-11-21T22:09:00Z"/>
                <w:lang w:val="en-US"/>
                <w:rPrChange w:id="20593" w:author="phuong vu" w:date="2018-11-30T22:36:00Z">
                  <w:rPr>
                    <w:ins w:id="20594" w:author="phuong vu" w:date="2018-11-21T22:09:00Z"/>
                    <w:lang w:val="en-US"/>
                  </w:rPr>
                </w:rPrChange>
              </w:rPr>
              <w:pPrChange w:id="20595" w:author="phuong vu" w:date="2018-11-30T23:15:00Z">
                <w:pPr>
                  <w:spacing w:line="360" w:lineRule="auto"/>
                </w:pPr>
              </w:pPrChange>
            </w:pPr>
          </w:p>
        </w:tc>
        <w:tc>
          <w:tcPr>
            <w:tcW w:w="1756" w:type="dxa"/>
          </w:tcPr>
          <w:p w14:paraId="719FBCEC" w14:textId="5A2EA465" w:rsidR="00565D22" w:rsidRPr="00920004" w:rsidRDefault="00323EED" w:rsidP="00E64310">
            <w:pPr>
              <w:rPr>
                <w:ins w:id="20596" w:author="phuong vu" w:date="2018-11-21T22:09:00Z"/>
                <w:lang w:val="en-US"/>
                <w:rPrChange w:id="20597" w:author="phuong vu" w:date="2018-11-30T22:36:00Z">
                  <w:rPr>
                    <w:ins w:id="20598" w:author="phuong vu" w:date="2018-11-21T22:09:00Z"/>
                    <w:lang w:val="en-US"/>
                  </w:rPr>
                </w:rPrChange>
              </w:rPr>
              <w:pPrChange w:id="20599" w:author="phuong vu" w:date="2018-11-30T23:15:00Z">
                <w:pPr>
                  <w:spacing w:line="360" w:lineRule="auto"/>
                </w:pPr>
              </w:pPrChange>
            </w:pPr>
            <w:ins w:id="20600" w:author="phuong vu" w:date="2018-11-21T22:16:00Z">
              <w:r w:rsidRPr="00920004">
                <w:rPr>
                  <w:lang w:val="en-US"/>
                  <w:rPrChange w:id="20601" w:author="phuong vu" w:date="2018-11-30T22:36:00Z">
                    <w:rPr>
                      <w:lang w:val="en-US"/>
                    </w:rPr>
                  </w:rPrChange>
                </w:rPr>
                <w:t>-</w:t>
              </w:r>
            </w:ins>
            <w:ins w:id="20602" w:author="phuong vu" w:date="2018-11-21T22:17:00Z">
              <w:r w:rsidRPr="00920004">
                <w:rPr>
                  <w:lang w:val="en-US"/>
                  <w:rPrChange w:id="20603" w:author="phuong vu" w:date="2018-11-30T22:36:00Z">
                    <w:rPr>
                      <w:lang w:val="en-US"/>
                    </w:rPr>
                  </w:rPrChange>
                </w:rPr>
                <w:t xml:space="preserve"> Nếu chưa được cập nhật thời gian lấy và trả đồ. Thông tin sẽ lấy từ bên đơn hàng.</w:t>
              </w:r>
            </w:ins>
          </w:p>
        </w:tc>
      </w:tr>
      <w:tr w:rsidR="00565D22" w:rsidRPr="00920004" w14:paraId="6D396ED9" w14:textId="77777777" w:rsidTr="00565D22">
        <w:trPr>
          <w:ins w:id="20604" w:author="phuong vu" w:date="2018-11-21T22:09:00Z"/>
        </w:trPr>
        <w:tc>
          <w:tcPr>
            <w:tcW w:w="805" w:type="dxa"/>
          </w:tcPr>
          <w:p w14:paraId="1173D1C3" w14:textId="77777777" w:rsidR="00565D22" w:rsidRPr="00920004" w:rsidRDefault="00565D22" w:rsidP="00BD0851">
            <w:pPr>
              <w:spacing w:before="240" w:line="0" w:lineRule="atLeast"/>
              <w:jc w:val="center"/>
              <w:rPr>
                <w:ins w:id="20605" w:author="phuong vu" w:date="2018-11-21T22:09:00Z"/>
                <w:lang w:val="en-US"/>
                <w:rPrChange w:id="20606" w:author="phuong vu" w:date="2018-11-30T22:36:00Z">
                  <w:rPr>
                    <w:ins w:id="20607" w:author="phuong vu" w:date="2018-11-21T22:09:00Z"/>
                    <w:lang w:val="en-US"/>
                  </w:rPr>
                </w:rPrChange>
              </w:rPr>
              <w:pPrChange w:id="20608" w:author="phuong vu" w:date="2018-11-30T14:16:00Z">
                <w:pPr>
                  <w:spacing w:line="360" w:lineRule="auto"/>
                  <w:jc w:val="center"/>
                </w:pPr>
              </w:pPrChange>
            </w:pPr>
            <w:ins w:id="20609" w:author="phuong vu" w:date="2018-11-21T22:09:00Z">
              <w:r w:rsidRPr="00920004">
                <w:rPr>
                  <w:lang w:val="en-US"/>
                  <w:rPrChange w:id="20610" w:author="phuong vu" w:date="2018-11-30T22:36:00Z">
                    <w:rPr>
                      <w:lang w:val="en-US"/>
                    </w:rPr>
                  </w:rPrChange>
                </w:rPr>
                <w:t>4</w:t>
              </w:r>
            </w:ins>
          </w:p>
        </w:tc>
        <w:tc>
          <w:tcPr>
            <w:tcW w:w="1980" w:type="dxa"/>
          </w:tcPr>
          <w:p w14:paraId="2342EB3A" w14:textId="77777777" w:rsidR="00565D22" w:rsidRPr="00920004" w:rsidRDefault="00565D22" w:rsidP="00E64310">
            <w:pPr>
              <w:rPr>
                <w:ins w:id="20611" w:author="phuong vu" w:date="2018-11-21T22:09:00Z"/>
                <w:lang w:val="en-US"/>
                <w:rPrChange w:id="20612" w:author="phuong vu" w:date="2018-11-30T22:36:00Z">
                  <w:rPr>
                    <w:ins w:id="20613" w:author="phuong vu" w:date="2018-11-21T22:09:00Z"/>
                    <w:lang w:val="en-US"/>
                  </w:rPr>
                </w:rPrChange>
              </w:rPr>
              <w:pPrChange w:id="20614" w:author="phuong vu" w:date="2018-11-30T23:15:00Z">
                <w:pPr>
                  <w:spacing w:line="360" w:lineRule="auto"/>
                </w:pPr>
              </w:pPrChange>
            </w:pPr>
            <w:ins w:id="20615" w:author="phuong vu" w:date="2018-11-21T22:09:00Z">
              <w:r w:rsidRPr="00920004">
                <w:rPr>
                  <w:lang w:val="en-US"/>
                  <w:rPrChange w:id="20616" w:author="phuong vu" w:date="2018-11-30T22:36:00Z">
                    <w:rPr>
                      <w:lang w:val="en-US"/>
                    </w:rPr>
                  </w:rPrChange>
                </w:rPr>
                <w:t>table</w:t>
              </w:r>
            </w:ins>
          </w:p>
        </w:tc>
        <w:tc>
          <w:tcPr>
            <w:tcW w:w="2970" w:type="dxa"/>
          </w:tcPr>
          <w:p w14:paraId="5946CB30" w14:textId="67724317" w:rsidR="00565D22" w:rsidRPr="00920004" w:rsidRDefault="00565D22" w:rsidP="00E64310">
            <w:pPr>
              <w:rPr>
                <w:ins w:id="20617" w:author="phuong vu" w:date="2018-11-21T22:09:00Z"/>
                <w:lang w:val="en-US"/>
                <w:rPrChange w:id="20618" w:author="phuong vu" w:date="2018-11-30T22:36:00Z">
                  <w:rPr>
                    <w:ins w:id="20619" w:author="phuong vu" w:date="2018-11-21T22:09:00Z"/>
                    <w:lang w:val="en-US"/>
                  </w:rPr>
                </w:rPrChange>
              </w:rPr>
              <w:pPrChange w:id="20620" w:author="phuong vu" w:date="2018-11-30T23:15:00Z">
                <w:pPr>
                  <w:spacing w:line="360" w:lineRule="auto"/>
                </w:pPr>
              </w:pPrChange>
            </w:pPr>
            <w:ins w:id="20621" w:author="phuong vu" w:date="2018-11-21T22:09:00Z">
              <w:r w:rsidRPr="00920004">
                <w:rPr>
                  <w:lang w:val="en-US"/>
                  <w:rPrChange w:id="20622" w:author="phuong vu" w:date="2018-11-30T22:36:00Z">
                    <w:rPr>
                      <w:lang w:val="en-US"/>
                    </w:rPr>
                  </w:rPrChange>
                </w:rPr>
                <w:t xml:space="preserve">Hiển thị chi tiết đơn hàng (số thứ tự, loại dịch vụ, quần áo, số lượng, đơn vị tính, </w:t>
              </w:r>
            </w:ins>
            <w:ins w:id="20623" w:author="phuong vu" w:date="2018-11-21T22:18:00Z">
              <w:r w:rsidR="00323EED" w:rsidRPr="00920004">
                <w:rPr>
                  <w:lang w:val="en-US"/>
                  <w:rPrChange w:id="20624" w:author="phuong vu" w:date="2018-11-30T22:36:00Z">
                    <w:rPr>
                      <w:lang w:val="en-US"/>
                    </w:rPr>
                  </w:rPrChange>
                </w:rPr>
                <w:t>tổng tạm</w:t>
              </w:r>
            </w:ins>
            <w:ins w:id="20625" w:author="phuong vu" w:date="2018-11-21T22:09:00Z">
              <w:r w:rsidRPr="00920004">
                <w:rPr>
                  <w:lang w:val="en-US"/>
                  <w:rPrChange w:id="20626" w:author="phuong vu" w:date="2018-11-30T22:36:00Z">
                    <w:rPr>
                      <w:lang w:val="en-US"/>
                    </w:rPr>
                  </w:rPrChange>
                </w:rPr>
                <w:t>, số lượng</w:t>
              </w:r>
            </w:ins>
            <w:ins w:id="20627" w:author="phuong vu" w:date="2018-11-21T22:18:00Z">
              <w:r w:rsidR="00323EED" w:rsidRPr="00920004">
                <w:rPr>
                  <w:lang w:val="en-US"/>
                  <w:rPrChange w:id="20628" w:author="phuong vu" w:date="2018-11-30T22:36:00Z">
                    <w:rPr>
                      <w:lang w:val="en-US"/>
                    </w:rPr>
                  </w:rPrChange>
                </w:rPr>
                <w:t xml:space="preserve"> đã nhận, số lượng đã trả</w:t>
              </w:r>
            </w:ins>
            <w:ins w:id="20629" w:author="phuong vu" w:date="2018-11-21T22:09:00Z">
              <w:r w:rsidRPr="00920004">
                <w:rPr>
                  <w:lang w:val="en-US"/>
                  <w:rPrChange w:id="20630" w:author="phuong vu" w:date="2018-11-30T22:36:00Z">
                    <w:rPr>
                      <w:lang w:val="en-US"/>
                    </w:rPr>
                  </w:rPrChange>
                </w:rPr>
                <w:t>, chi tiết thêm).</w:t>
              </w:r>
            </w:ins>
          </w:p>
          <w:p w14:paraId="0BEDD658" w14:textId="77777777" w:rsidR="00565D22" w:rsidRPr="00920004" w:rsidRDefault="00565D22" w:rsidP="00E64310">
            <w:pPr>
              <w:rPr>
                <w:ins w:id="20631" w:author="phuong vu" w:date="2018-11-21T22:09:00Z"/>
                <w:lang w:val="en-US"/>
                <w:rPrChange w:id="20632" w:author="phuong vu" w:date="2018-11-30T22:36:00Z">
                  <w:rPr>
                    <w:ins w:id="20633" w:author="phuong vu" w:date="2018-11-21T22:09:00Z"/>
                    <w:lang w:val="en-US"/>
                  </w:rPr>
                </w:rPrChange>
              </w:rPr>
              <w:pPrChange w:id="20634" w:author="phuong vu" w:date="2018-11-30T23:15:00Z">
                <w:pPr>
                  <w:spacing w:line="360" w:lineRule="auto"/>
                </w:pPr>
              </w:pPrChange>
            </w:pPr>
            <w:ins w:id="20635" w:author="phuong vu" w:date="2018-11-21T22:09:00Z">
              <w:r w:rsidRPr="00920004">
                <w:rPr>
                  <w:lang w:val="en-US"/>
                  <w:rPrChange w:id="20636" w:author="phuong vu" w:date="2018-11-30T22:36:00Z">
                    <w:rPr>
                      <w:lang w:val="en-US"/>
                    </w:rPr>
                  </w:rPrChange>
                </w:rPr>
                <w:t>Chi tiết thêm bao gồm:</w:t>
              </w:r>
            </w:ins>
          </w:p>
          <w:p w14:paraId="3E44A2A5" w14:textId="77777777" w:rsidR="00565D22" w:rsidRPr="00920004" w:rsidRDefault="00565D22" w:rsidP="00E64310">
            <w:pPr>
              <w:rPr>
                <w:ins w:id="20637" w:author="phuong vu" w:date="2018-11-21T22:09:00Z"/>
                <w:lang w:val="en-US"/>
                <w:rPrChange w:id="20638" w:author="phuong vu" w:date="2018-11-30T22:36:00Z">
                  <w:rPr>
                    <w:ins w:id="20639" w:author="phuong vu" w:date="2018-11-21T22:09:00Z"/>
                    <w:lang w:val="en-US"/>
                  </w:rPr>
                </w:rPrChange>
              </w:rPr>
              <w:pPrChange w:id="20640" w:author="phuong vu" w:date="2018-11-30T23:15:00Z">
                <w:pPr>
                  <w:pStyle w:val="ListParagraph"/>
                  <w:numPr>
                    <w:numId w:val="31"/>
                  </w:numPr>
                  <w:spacing w:line="360" w:lineRule="auto"/>
                  <w:ind w:hanging="360"/>
                </w:pPr>
              </w:pPrChange>
            </w:pPr>
            <w:ins w:id="20641" w:author="phuong vu" w:date="2018-11-21T22:09:00Z">
              <w:r w:rsidRPr="00920004">
                <w:rPr>
                  <w:lang w:val="en-US"/>
                  <w:rPrChange w:id="20642" w:author="phuong vu" w:date="2018-11-30T22:36:00Z">
                    <w:rPr>
                      <w:lang w:val="en-US"/>
                    </w:rPr>
                  </w:rPrChange>
                </w:rPr>
                <w:t>Chất liệu</w:t>
              </w:r>
            </w:ins>
          </w:p>
          <w:p w14:paraId="6A206204" w14:textId="77777777" w:rsidR="00565D22" w:rsidRPr="00920004" w:rsidRDefault="00565D22" w:rsidP="00E64310">
            <w:pPr>
              <w:rPr>
                <w:ins w:id="20643" w:author="phuong vu" w:date="2018-11-21T22:09:00Z"/>
                <w:lang w:val="en-US"/>
                <w:rPrChange w:id="20644" w:author="phuong vu" w:date="2018-11-30T22:36:00Z">
                  <w:rPr>
                    <w:ins w:id="20645" w:author="phuong vu" w:date="2018-11-21T22:09:00Z"/>
                    <w:lang w:val="en-US"/>
                  </w:rPr>
                </w:rPrChange>
              </w:rPr>
              <w:pPrChange w:id="20646" w:author="phuong vu" w:date="2018-11-30T23:15:00Z">
                <w:pPr>
                  <w:pStyle w:val="ListParagraph"/>
                  <w:numPr>
                    <w:numId w:val="31"/>
                  </w:numPr>
                  <w:spacing w:line="360" w:lineRule="auto"/>
                  <w:ind w:hanging="360"/>
                </w:pPr>
              </w:pPrChange>
            </w:pPr>
            <w:ins w:id="20647" w:author="phuong vu" w:date="2018-11-21T22:09:00Z">
              <w:r w:rsidRPr="00920004">
                <w:rPr>
                  <w:lang w:val="en-US"/>
                  <w:rPrChange w:id="20648" w:author="phuong vu" w:date="2018-11-30T22:36:00Z">
                    <w:rPr>
                      <w:lang w:val="en-US"/>
                    </w:rPr>
                  </w:rPrChange>
                </w:rPr>
                <w:t>Màu sắc</w:t>
              </w:r>
            </w:ins>
          </w:p>
          <w:p w14:paraId="775D17A1" w14:textId="77777777" w:rsidR="00565D22" w:rsidRPr="00920004" w:rsidRDefault="00565D22" w:rsidP="00E64310">
            <w:pPr>
              <w:rPr>
                <w:ins w:id="20649" w:author="phuong vu" w:date="2018-11-21T22:09:00Z"/>
                <w:lang w:val="en-US"/>
                <w:rPrChange w:id="20650" w:author="phuong vu" w:date="2018-11-30T22:36:00Z">
                  <w:rPr>
                    <w:ins w:id="20651" w:author="phuong vu" w:date="2018-11-21T22:09:00Z"/>
                    <w:lang w:val="en-US"/>
                  </w:rPr>
                </w:rPrChange>
              </w:rPr>
              <w:pPrChange w:id="20652" w:author="phuong vu" w:date="2018-11-30T23:15:00Z">
                <w:pPr>
                  <w:pStyle w:val="ListParagraph"/>
                  <w:numPr>
                    <w:numId w:val="31"/>
                  </w:numPr>
                  <w:spacing w:line="360" w:lineRule="auto"/>
                  <w:ind w:hanging="360"/>
                </w:pPr>
              </w:pPrChange>
            </w:pPr>
            <w:ins w:id="20653" w:author="phuong vu" w:date="2018-11-21T22:09:00Z">
              <w:r w:rsidRPr="00920004">
                <w:rPr>
                  <w:lang w:val="en-US"/>
                  <w:rPrChange w:id="20654" w:author="phuong vu" w:date="2018-11-30T22:36:00Z">
                    <w:rPr>
                      <w:lang w:val="en-US"/>
                    </w:rPr>
                  </w:rPrChange>
                </w:rPr>
                <w:t>Nhãn hiệu</w:t>
              </w:r>
            </w:ins>
          </w:p>
          <w:p w14:paraId="49607612" w14:textId="77777777" w:rsidR="00565D22" w:rsidRPr="00920004" w:rsidRDefault="00565D22" w:rsidP="00E64310">
            <w:pPr>
              <w:rPr>
                <w:ins w:id="20655" w:author="phuong vu" w:date="2018-11-21T22:09:00Z"/>
                <w:lang w:val="en-US"/>
                <w:rPrChange w:id="20656" w:author="phuong vu" w:date="2018-11-30T22:36:00Z">
                  <w:rPr>
                    <w:ins w:id="20657" w:author="phuong vu" w:date="2018-11-21T22:09:00Z"/>
                    <w:lang w:val="en-US"/>
                  </w:rPr>
                </w:rPrChange>
              </w:rPr>
              <w:pPrChange w:id="20658" w:author="phuong vu" w:date="2018-11-30T23:15:00Z">
                <w:pPr>
                  <w:pStyle w:val="ListParagraph"/>
                  <w:numPr>
                    <w:numId w:val="31"/>
                  </w:numPr>
                  <w:spacing w:line="360" w:lineRule="auto"/>
                  <w:ind w:hanging="360"/>
                </w:pPr>
              </w:pPrChange>
            </w:pPr>
            <w:ins w:id="20659" w:author="phuong vu" w:date="2018-11-21T22:09:00Z">
              <w:r w:rsidRPr="00920004">
                <w:rPr>
                  <w:lang w:val="en-US"/>
                  <w:rPrChange w:id="20660" w:author="phuong vu" w:date="2018-11-30T22:36:00Z">
                    <w:rPr>
                      <w:lang w:val="en-US"/>
                    </w:rPr>
                  </w:rPrChange>
                </w:rPr>
                <w:t>Ghi chú</w:t>
              </w:r>
            </w:ins>
          </w:p>
        </w:tc>
        <w:tc>
          <w:tcPr>
            <w:tcW w:w="1266" w:type="dxa"/>
          </w:tcPr>
          <w:p w14:paraId="149E70AD" w14:textId="77777777" w:rsidR="00565D22" w:rsidRPr="00920004" w:rsidRDefault="00565D22" w:rsidP="00E64310">
            <w:pPr>
              <w:rPr>
                <w:ins w:id="20661" w:author="phuong vu" w:date="2018-11-21T22:09:00Z"/>
                <w:lang w:val="en-US"/>
                <w:rPrChange w:id="20662" w:author="phuong vu" w:date="2018-11-30T22:36:00Z">
                  <w:rPr>
                    <w:ins w:id="20663" w:author="phuong vu" w:date="2018-11-21T22:09:00Z"/>
                    <w:lang w:val="en-US"/>
                  </w:rPr>
                </w:rPrChange>
              </w:rPr>
              <w:pPrChange w:id="20664" w:author="phuong vu" w:date="2018-11-30T23:15:00Z">
                <w:pPr>
                  <w:spacing w:line="360" w:lineRule="auto"/>
                  <w:jc w:val="left"/>
                </w:pPr>
              </w:pPrChange>
            </w:pPr>
            <w:ins w:id="20665" w:author="phuong vu" w:date="2018-11-21T22:09:00Z">
              <w:r w:rsidRPr="00920004">
                <w:rPr>
                  <w:lang w:val="en-US"/>
                  <w:rPrChange w:id="20666" w:author="phuong vu" w:date="2018-11-30T22:36:00Z">
                    <w:rPr>
                      <w:lang w:val="en-US"/>
                    </w:rPr>
                  </w:rPrChange>
                </w:rPr>
                <w:t>Không có dữ liệu nếu rỗng</w:t>
              </w:r>
            </w:ins>
          </w:p>
        </w:tc>
        <w:tc>
          <w:tcPr>
            <w:tcW w:w="1756" w:type="dxa"/>
          </w:tcPr>
          <w:p w14:paraId="1D55520D" w14:textId="30C365B0" w:rsidR="00565D22" w:rsidRPr="00920004" w:rsidRDefault="00323EED" w:rsidP="00E64310">
            <w:pPr>
              <w:rPr>
                <w:ins w:id="20667" w:author="phuong vu" w:date="2018-11-21T22:09:00Z"/>
                <w:lang w:val="en-US"/>
                <w:rPrChange w:id="20668" w:author="phuong vu" w:date="2018-11-30T22:36:00Z">
                  <w:rPr>
                    <w:ins w:id="20669" w:author="phuong vu" w:date="2018-11-21T22:09:00Z"/>
                    <w:lang w:val="en-US"/>
                  </w:rPr>
                </w:rPrChange>
              </w:rPr>
              <w:pPrChange w:id="20670" w:author="phuong vu" w:date="2018-11-30T23:15:00Z">
                <w:pPr>
                  <w:spacing w:line="360" w:lineRule="auto"/>
                </w:pPr>
              </w:pPrChange>
            </w:pPr>
            <w:ins w:id="20671" w:author="phuong vu" w:date="2018-11-21T22:19:00Z">
              <w:r w:rsidRPr="00920004">
                <w:rPr>
                  <w:lang w:val="en-US"/>
                  <w:rPrChange w:id="20672" w:author="phuong vu" w:date="2018-11-30T22:36:00Z">
                    <w:rPr>
                      <w:lang w:val="en-US"/>
                    </w:rPr>
                  </w:rPrChange>
                </w:rPr>
                <w:t>Tổng tạm sẽ là 0 nếu chưa cập nhật số lượng đã nhận.</w:t>
              </w:r>
            </w:ins>
          </w:p>
        </w:tc>
      </w:tr>
      <w:tr w:rsidR="00565D22" w:rsidRPr="00920004" w14:paraId="25319E1A" w14:textId="77777777" w:rsidTr="00565D22">
        <w:trPr>
          <w:ins w:id="20673" w:author="phuong vu" w:date="2018-11-21T22:09:00Z"/>
        </w:trPr>
        <w:tc>
          <w:tcPr>
            <w:tcW w:w="805" w:type="dxa"/>
          </w:tcPr>
          <w:p w14:paraId="4F5E6887" w14:textId="77777777" w:rsidR="00565D22" w:rsidRPr="00920004" w:rsidRDefault="00565D22" w:rsidP="00BD0851">
            <w:pPr>
              <w:spacing w:before="240" w:line="0" w:lineRule="atLeast"/>
              <w:jc w:val="center"/>
              <w:rPr>
                <w:ins w:id="20674" w:author="phuong vu" w:date="2018-11-21T22:09:00Z"/>
                <w:lang w:val="en-US"/>
                <w:rPrChange w:id="20675" w:author="phuong vu" w:date="2018-11-30T22:36:00Z">
                  <w:rPr>
                    <w:ins w:id="20676" w:author="phuong vu" w:date="2018-11-21T22:09:00Z"/>
                    <w:lang w:val="en-US"/>
                  </w:rPr>
                </w:rPrChange>
              </w:rPr>
              <w:pPrChange w:id="20677" w:author="phuong vu" w:date="2018-11-30T14:16:00Z">
                <w:pPr>
                  <w:spacing w:line="360" w:lineRule="auto"/>
                  <w:jc w:val="center"/>
                </w:pPr>
              </w:pPrChange>
            </w:pPr>
            <w:ins w:id="20678" w:author="phuong vu" w:date="2018-11-21T22:09:00Z">
              <w:r w:rsidRPr="00920004">
                <w:rPr>
                  <w:lang w:val="en-US"/>
                  <w:rPrChange w:id="20679" w:author="phuong vu" w:date="2018-11-30T22:36:00Z">
                    <w:rPr>
                      <w:lang w:val="en-US"/>
                    </w:rPr>
                  </w:rPrChange>
                </w:rPr>
                <w:t>5</w:t>
              </w:r>
            </w:ins>
          </w:p>
        </w:tc>
        <w:tc>
          <w:tcPr>
            <w:tcW w:w="1980" w:type="dxa"/>
          </w:tcPr>
          <w:p w14:paraId="73DCD9E2" w14:textId="77777777" w:rsidR="00565D22" w:rsidRPr="00920004" w:rsidRDefault="00565D22" w:rsidP="00E64310">
            <w:pPr>
              <w:rPr>
                <w:ins w:id="20680" w:author="phuong vu" w:date="2018-11-21T22:09:00Z"/>
                <w:lang w:val="en-US"/>
                <w:rPrChange w:id="20681" w:author="phuong vu" w:date="2018-11-30T22:36:00Z">
                  <w:rPr>
                    <w:ins w:id="20682" w:author="phuong vu" w:date="2018-11-21T22:09:00Z"/>
                    <w:lang w:val="en-US"/>
                  </w:rPr>
                </w:rPrChange>
              </w:rPr>
              <w:pPrChange w:id="20683" w:author="phuong vu" w:date="2018-11-30T23:15:00Z">
                <w:pPr>
                  <w:spacing w:line="360" w:lineRule="auto"/>
                </w:pPr>
              </w:pPrChange>
            </w:pPr>
            <w:ins w:id="20684" w:author="phuong vu" w:date="2018-11-21T22:09:00Z">
              <w:r w:rsidRPr="00920004">
                <w:rPr>
                  <w:lang w:val="en-US"/>
                  <w:rPrChange w:id="20685" w:author="phuong vu" w:date="2018-11-30T22:36:00Z">
                    <w:rPr>
                      <w:lang w:val="en-US"/>
                    </w:rPr>
                  </w:rPrChange>
                </w:rPr>
                <w:t>button</w:t>
              </w:r>
            </w:ins>
          </w:p>
        </w:tc>
        <w:tc>
          <w:tcPr>
            <w:tcW w:w="2970" w:type="dxa"/>
          </w:tcPr>
          <w:p w14:paraId="7A9FA0F1" w14:textId="07C03759" w:rsidR="00565D22" w:rsidRPr="00920004" w:rsidRDefault="00323EED" w:rsidP="00E64310">
            <w:pPr>
              <w:rPr>
                <w:ins w:id="20686" w:author="phuong vu" w:date="2018-11-21T22:09:00Z"/>
                <w:lang w:val="en-US"/>
                <w:rPrChange w:id="20687" w:author="phuong vu" w:date="2018-11-30T22:36:00Z">
                  <w:rPr>
                    <w:ins w:id="20688" w:author="phuong vu" w:date="2018-11-21T22:09:00Z"/>
                    <w:lang w:val="en-US"/>
                  </w:rPr>
                </w:rPrChange>
              </w:rPr>
              <w:pPrChange w:id="20689" w:author="phuong vu" w:date="2018-11-30T23:15:00Z">
                <w:pPr>
                  <w:spacing w:line="360" w:lineRule="auto"/>
                </w:pPr>
              </w:pPrChange>
            </w:pPr>
            <w:ins w:id="20690" w:author="phuong vu" w:date="2018-11-21T22:20:00Z">
              <w:r w:rsidRPr="00920004">
                <w:rPr>
                  <w:lang w:val="en-US"/>
                  <w:rPrChange w:id="20691" w:author="phuong vu" w:date="2018-11-30T22:36:00Z">
                    <w:rPr>
                      <w:lang w:val="en-US"/>
                    </w:rPr>
                  </w:rPrChange>
                </w:rPr>
                <w:t>Cập nhật biên nhận</w:t>
              </w:r>
            </w:ins>
          </w:p>
        </w:tc>
        <w:tc>
          <w:tcPr>
            <w:tcW w:w="1266" w:type="dxa"/>
          </w:tcPr>
          <w:p w14:paraId="58EE48D7" w14:textId="7503AD81" w:rsidR="00565D22" w:rsidRPr="00920004" w:rsidRDefault="00565D22" w:rsidP="00E64310">
            <w:pPr>
              <w:rPr>
                <w:ins w:id="20692" w:author="phuong vu" w:date="2018-11-21T22:09:00Z"/>
                <w:lang w:val="en-US"/>
                <w:rPrChange w:id="20693" w:author="phuong vu" w:date="2018-11-30T22:36:00Z">
                  <w:rPr>
                    <w:ins w:id="20694" w:author="phuong vu" w:date="2018-11-21T22:09:00Z"/>
                    <w:lang w:val="en-US"/>
                  </w:rPr>
                </w:rPrChange>
              </w:rPr>
              <w:pPrChange w:id="20695" w:author="phuong vu" w:date="2018-11-30T23:15:00Z">
                <w:pPr>
                  <w:spacing w:line="360" w:lineRule="auto"/>
                  <w:jc w:val="left"/>
                </w:pPr>
              </w:pPrChange>
            </w:pPr>
          </w:p>
        </w:tc>
        <w:tc>
          <w:tcPr>
            <w:tcW w:w="1756" w:type="dxa"/>
          </w:tcPr>
          <w:p w14:paraId="486D53B8" w14:textId="7031B6A3" w:rsidR="00565D22" w:rsidRPr="00920004" w:rsidRDefault="001C0454" w:rsidP="00E64310">
            <w:pPr>
              <w:rPr>
                <w:ins w:id="20696" w:author="phuong vu" w:date="2018-11-21T22:09:00Z"/>
                <w:lang w:val="en-US"/>
                <w:rPrChange w:id="20697" w:author="phuong vu" w:date="2018-11-30T22:36:00Z">
                  <w:rPr>
                    <w:ins w:id="20698" w:author="phuong vu" w:date="2018-11-21T22:09:00Z"/>
                    <w:lang w:val="en-US"/>
                  </w:rPr>
                </w:rPrChange>
              </w:rPr>
              <w:pPrChange w:id="20699" w:author="phuong vu" w:date="2018-11-30T23:15:00Z">
                <w:pPr>
                  <w:spacing w:line="360" w:lineRule="auto"/>
                </w:pPr>
              </w:pPrChange>
            </w:pPr>
            <w:ins w:id="20700" w:author="phuong vu" w:date="2018-11-21T22:23:00Z">
              <w:r w:rsidRPr="00920004">
                <w:rPr>
                  <w:lang w:val="en-US"/>
                  <w:rPrChange w:id="20701" w:author="phuong vu" w:date="2018-11-30T22:36:00Z">
                    <w:rPr>
                      <w:lang w:val="en-US"/>
                    </w:rPr>
                  </w:rPrChange>
                </w:rPr>
                <w:t xml:space="preserve">Hiển thị khi </w:t>
              </w:r>
            </w:ins>
            <w:ins w:id="20702" w:author="phuong vu" w:date="2018-11-21T22:24:00Z">
              <w:r w:rsidRPr="00920004">
                <w:rPr>
                  <w:lang w:val="en-US"/>
                  <w:rPrChange w:id="20703" w:author="phuong vu" w:date="2018-11-30T22:36:00Z">
                    <w:rPr>
                      <w:lang w:val="en-US"/>
                    </w:rPr>
                  </w:rPrChange>
                </w:rPr>
                <w:t>biên nhận đã được xác nhận đã lấy đồ.</w:t>
              </w:r>
            </w:ins>
          </w:p>
        </w:tc>
      </w:tr>
      <w:tr w:rsidR="00323EED" w:rsidRPr="00920004" w14:paraId="5F94F10B" w14:textId="77777777" w:rsidTr="00565D22">
        <w:trPr>
          <w:ins w:id="20704" w:author="phuong vu" w:date="2018-11-21T22:19:00Z"/>
        </w:trPr>
        <w:tc>
          <w:tcPr>
            <w:tcW w:w="805" w:type="dxa"/>
          </w:tcPr>
          <w:p w14:paraId="20AC7FD5" w14:textId="741801A8" w:rsidR="00323EED" w:rsidRPr="00920004" w:rsidRDefault="00323EED" w:rsidP="00BD0851">
            <w:pPr>
              <w:spacing w:before="240" w:line="0" w:lineRule="atLeast"/>
              <w:jc w:val="center"/>
              <w:rPr>
                <w:ins w:id="20705" w:author="phuong vu" w:date="2018-11-21T22:19:00Z"/>
                <w:lang w:val="en-US"/>
                <w:rPrChange w:id="20706" w:author="phuong vu" w:date="2018-11-30T22:36:00Z">
                  <w:rPr>
                    <w:ins w:id="20707" w:author="phuong vu" w:date="2018-11-21T22:19:00Z"/>
                    <w:lang w:val="en-US"/>
                  </w:rPr>
                </w:rPrChange>
              </w:rPr>
              <w:pPrChange w:id="20708" w:author="phuong vu" w:date="2018-11-30T14:16:00Z">
                <w:pPr>
                  <w:spacing w:line="360" w:lineRule="auto"/>
                  <w:jc w:val="center"/>
                </w:pPr>
              </w:pPrChange>
            </w:pPr>
            <w:ins w:id="20709" w:author="phuong vu" w:date="2018-11-21T22:20:00Z">
              <w:r w:rsidRPr="00920004">
                <w:rPr>
                  <w:lang w:val="en-US"/>
                  <w:rPrChange w:id="20710" w:author="phuong vu" w:date="2018-11-30T22:36:00Z">
                    <w:rPr>
                      <w:lang w:val="en-US"/>
                    </w:rPr>
                  </w:rPrChange>
                </w:rPr>
                <w:t>6</w:t>
              </w:r>
            </w:ins>
          </w:p>
        </w:tc>
        <w:tc>
          <w:tcPr>
            <w:tcW w:w="1980" w:type="dxa"/>
          </w:tcPr>
          <w:p w14:paraId="14B0CC1F" w14:textId="6D833417" w:rsidR="00323EED" w:rsidRPr="00920004" w:rsidRDefault="00323EED" w:rsidP="00E64310">
            <w:pPr>
              <w:rPr>
                <w:ins w:id="20711" w:author="phuong vu" w:date="2018-11-21T22:19:00Z"/>
                <w:lang w:val="en-US"/>
                <w:rPrChange w:id="20712" w:author="phuong vu" w:date="2018-11-30T22:36:00Z">
                  <w:rPr>
                    <w:ins w:id="20713" w:author="phuong vu" w:date="2018-11-21T22:19:00Z"/>
                    <w:lang w:val="en-US"/>
                  </w:rPr>
                </w:rPrChange>
              </w:rPr>
              <w:pPrChange w:id="20714" w:author="phuong vu" w:date="2018-11-30T23:15:00Z">
                <w:pPr>
                  <w:spacing w:line="360" w:lineRule="auto"/>
                </w:pPr>
              </w:pPrChange>
            </w:pPr>
            <w:ins w:id="20715" w:author="phuong vu" w:date="2018-11-21T22:20:00Z">
              <w:r w:rsidRPr="00920004">
                <w:rPr>
                  <w:lang w:val="en-US"/>
                  <w:rPrChange w:id="20716" w:author="phuong vu" w:date="2018-11-30T22:36:00Z">
                    <w:rPr>
                      <w:lang w:val="en-US"/>
                    </w:rPr>
                  </w:rPrChange>
                </w:rPr>
                <w:t>button</w:t>
              </w:r>
            </w:ins>
          </w:p>
        </w:tc>
        <w:tc>
          <w:tcPr>
            <w:tcW w:w="2970" w:type="dxa"/>
          </w:tcPr>
          <w:p w14:paraId="5D938E83" w14:textId="432D23AC" w:rsidR="00323EED" w:rsidRPr="00920004" w:rsidRDefault="00323EED" w:rsidP="00E64310">
            <w:pPr>
              <w:rPr>
                <w:ins w:id="20717" w:author="phuong vu" w:date="2018-11-21T22:19:00Z"/>
                <w:lang w:val="en-US"/>
                <w:rPrChange w:id="20718" w:author="phuong vu" w:date="2018-11-30T22:36:00Z">
                  <w:rPr>
                    <w:ins w:id="20719" w:author="phuong vu" w:date="2018-11-21T22:19:00Z"/>
                    <w:lang w:val="en-US"/>
                  </w:rPr>
                </w:rPrChange>
              </w:rPr>
              <w:pPrChange w:id="20720" w:author="phuong vu" w:date="2018-11-30T23:15:00Z">
                <w:pPr>
                  <w:spacing w:line="360" w:lineRule="auto"/>
                </w:pPr>
              </w:pPrChange>
            </w:pPr>
            <w:ins w:id="20721" w:author="phuong vu" w:date="2018-11-21T22:20:00Z">
              <w:r w:rsidRPr="00920004">
                <w:rPr>
                  <w:lang w:val="en-US"/>
                  <w:rPrChange w:id="20722" w:author="phuong vu" w:date="2018-11-30T22:36:00Z">
                    <w:rPr>
                      <w:lang w:val="en-US"/>
                    </w:rPr>
                  </w:rPrChange>
                </w:rPr>
                <w:t>Trả đồ. Đồng ý thực hiện trả đồ đối với biên nhận đó.</w:t>
              </w:r>
            </w:ins>
          </w:p>
        </w:tc>
        <w:tc>
          <w:tcPr>
            <w:tcW w:w="1266" w:type="dxa"/>
          </w:tcPr>
          <w:p w14:paraId="00CF1BD9" w14:textId="77777777" w:rsidR="00323EED" w:rsidRPr="00920004" w:rsidRDefault="00323EED" w:rsidP="00E64310">
            <w:pPr>
              <w:rPr>
                <w:ins w:id="20723" w:author="phuong vu" w:date="2018-11-21T22:19:00Z"/>
                <w:lang w:val="en-US"/>
                <w:rPrChange w:id="20724" w:author="phuong vu" w:date="2018-11-30T22:36:00Z">
                  <w:rPr>
                    <w:ins w:id="20725" w:author="phuong vu" w:date="2018-11-21T22:19:00Z"/>
                    <w:lang w:val="en-US"/>
                  </w:rPr>
                </w:rPrChange>
              </w:rPr>
              <w:pPrChange w:id="20726" w:author="phuong vu" w:date="2018-11-30T23:15:00Z">
                <w:pPr>
                  <w:spacing w:line="360" w:lineRule="auto"/>
                  <w:jc w:val="left"/>
                </w:pPr>
              </w:pPrChange>
            </w:pPr>
          </w:p>
        </w:tc>
        <w:tc>
          <w:tcPr>
            <w:tcW w:w="1756" w:type="dxa"/>
          </w:tcPr>
          <w:p w14:paraId="246C08A9" w14:textId="2F8685E3" w:rsidR="001C0454" w:rsidRPr="00920004" w:rsidRDefault="001C0454" w:rsidP="00E64310">
            <w:pPr>
              <w:rPr>
                <w:ins w:id="20727" w:author="phuong vu" w:date="2018-11-21T22:19:00Z"/>
                <w:lang w:val="en-US"/>
                <w:rPrChange w:id="20728" w:author="phuong vu" w:date="2018-11-30T22:36:00Z">
                  <w:rPr>
                    <w:ins w:id="20729" w:author="phuong vu" w:date="2018-11-21T22:19:00Z"/>
                    <w:lang w:val="en-US"/>
                  </w:rPr>
                </w:rPrChange>
              </w:rPr>
              <w:pPrChange w:id="20730" w:author="phuong vu" w:date="2018-11-30T23:15:00Z">
                <w:pPr>
                  <w:spacing w:line="360" w:lineRule="auto"/>
                </w:pPr>
              </w:pPrChange>
            </w:pPr>
            <w:ins w:id="20731" w:author="phuong vu" w:date="2018-11-21T22:25:00Z">
              <w:r w:rsidRPr="00920004">
                <w:rPr>
                  <w:lang w:val="en-US"/>
                  <w:rPrChange w:id="20732" w:author="phuong vu" w:date="2018-11-30T22:36:00Z">
                    <w:rPr>
                      <w:lang w:val="en-US"/>
                    </w:rPr>
                  </w:rPrChange>
                </w:rPr>
                <w:t>Hiển thị khi đơn hàng đã được xử lí xong.</w:t>
              </w:r>
            </w:ins>
          </w:p>
        </w:tc>
      </w:tr>
      <w:tr w:rsidR="00323EED" w:rsidRPr="00920004" w14:paraId="382E7BCE" w14:textId="77777777" w:rsidTr="00565D22">
        <w:trPr>
          <w:ins w:id="20733" w:author="phuong vu" w:date="2018-11-21T22:19:00Z"/>
        </w:trPr>
        <w:tc>
          <w:tcPr>
            <w:tcW w:w="805" w:type="dxa"/>
          </w:tcPr>
          <w:p w14:paraId="2FD6A938" w14:textId="35BE5A3F" w:rsidR="00323EED" w:rsidRPr="00920004" w:rsidRDefault="00323EED" w:rsidP="00BD0851">
            <w:pPr>
              <w:spacing w:before="240" w:line="0" w:lineRule="atLeast"/>
              <w:jc w:val="center"/>
              <w:rPr>
                <w:ins w:id="20734" w:author="phuong vu" w:date="2018-11-21T22:19:00Z"/>
                <w:lang w:val="en-US"/>
                <w:rPrChange w:id="20735" w:author="phuong vu" w:date="2018-11-30T22:36:00Z">
                  <w:rPr>
                    <w:ins w:id="20736" w:author="phuong vu" w:date="2018-11-21T22:19:00Z"/>
                    <w:lang w:val="en-US"/>
                  </w:rPr>
                </w:rPrChange>
              </w:rPr>
              <w:pPrChange w:id="20737" w:author="phuong vu" w:date="2018-11-30T14:16:00Z">
                <w:pPr>
                  <w:spacing w:line="360" w:lineRule="auto"/>
                  <w:jc w:val="center"/>
                </w:pPr>
              </w:pPrChange>
            </w:pPr>
            <w:ins w:id="20738" w:author="phuong vu" w:date="2018-11-21T22:20:00Z">
              <w:r w:rsidRPr="00920004">
                <w:rPr>
                  <w:lang w:val="en-US"/>
                  <w:rPrChange w:id="20739" w:author="phuong vu" w:date="2018-11-30T22:36:00Z">
                    <w:rPr>
                      <w:lang w:val="en-US"/>
                    </w:rPr>
                  </w:rPrChange>
                </w:rPr>
                <w:t>7</w:t>
              </w:r>
            </w:ins>
          </w:p>
        </w:tc>
        <w:tc>
          <w:tcPr>
            <w:tcW w:w="1980" w:type="dxa"/>
          </w:tcPr>
          <w:p w14:paraId="5926874F" w14:textId="3FBB2B79" w:rsidR="00323EED" w:rsidRPr="00920004" w:rsidRDefault="00323EED" w:rsidP="00E64310">
            <w:pPr>
              <w:rPr>
                <w:ins w:id="20740" w:author="phuong vu" w:date="2018-11-21T22:19:00Z"/>
                <w:lang w:val="en-US"/>
                <w:rPrChange w:id="20741" w:author="phuong vu" w:date="2018-11-30T22:36:00Z">
                  <w:rPr>
                    <w:ins w:id="20742" w:author="phuong vu" w:date="2018-11-21T22:19:00Z"/>
                    <w:lang w:val="en-US"/>
                  </w:rPr>
                </w:rPrChange>
              </w:rPr>
              <w:pPrChange w:id="20743" w:author="phuong vu" w:date="2018-11-30T23:15:00Z">
                <w:pPr>
                  <w:spacing w:line="360" w:lineRule="auto"/>
                </w:pPr>
              </w:pPrChange>
            </w:pPr>
            <w:ins w:id="20744" w:author="phuong vu" w:date="2018-11-21T22:21:00Z">
              <w:r w:rsidRPr="00920004">
                <w:rPr>
                  <w:lang w:val="en-US"/>
                  <w:rPrChange w:id="20745" w:author="phuong vu" w:date="2018-11-30T22:36:00Z">
                    <w:rPr>
                      <w:lang w:val="en-US"/>
                    </w:rPr>
                  </w:rPrChange>
                </w:rPr>
                <w:t>b</w:t>
              </w:r>
            </w:ins>
            <w:ins w:id="20746" w:author="phuong vu" w:date="2018-11-21T22:20:00Z">
              <w:r w:rsidRPr="00920004">
                <w:rPr>
                  <w:lang w:val="en-US"/>
                  <w:rPrChange w:id="20747" w:author="phuong vu" w:date="2018-11-30T22:36:00Z">
                    <w:rPr>
                      <w:lang w:val="en-US"/>
                    </w:rPr>
                  </w:rPrChange>
                </w:rPr>
                <w:t>utton</w:t>
              </w:r>
            </w:ins>
          </w:p>
        </w:tc>
        <w:tc>
          <w:tcPr>
            <w:tcW w:w="2970" w:type="dxa"/>
          </w:tcPr>
          <w:p w14:paraId="3621C3DB" w14:textId="36B8F9F3" w:rsidR="00323EED" w:rsidRPr="00920004" w:rsidRDefault="00323EED" w:rsidP="00E64310">
            <w:pPr>
              <w:rPr>
                <w:ins w:id="20748" w:author="phuong vu" w:date="2018-11-21T22:19:00Z"/>
                <w:lang w:val="en-US"/>
                <w:rPrChange w:id="20749" w:author="phuong vu" w:date="2018-11-30T22:36:00Z">
                  <w:rPr>
                    <w:ins w:id="20750" w:author="phuong vu" w:date="2018-11-21T22:19:00Z"/>
                    <w:lang w:val="en-US"/>
                  </w:rPr>
                </w:rPrChange>
              </w:rPr>
              <w:pPrChange w:id="20751" w:author="phuong vu" w:date="2018-11-30T23:15:00Z">
                <w:pPr>
                  <w:spacing w:line="360" w:lineRule="auto"/>
                </w:pPr>
              </w:pPrChange>
            </w:pPr>
            <w:ins w:id="20752" w:author="phuong vu" w:date="2018-11-21T22:21:00Z">
              <w:r w:rsidRPr="00920004">
                <w:rPr>
                  <w:lang w:val="en-US"/>
                  <w:rPrChange w:id="20753" w:author="phuong vu" w:date="2018-11-30T22:36:00Z">
                    <w:rPr>
                      <w:lang w:val="en-US"/>
                    </w:rPr>
                  </w:rPrChange>
                </w:rPr>
                <w:t>Lấy đồ. Đồng ý thực hiện lấy đồ đối với biên nhận đó.</w:t>
              </w:r>
            </w:ins>
          </w:p>
        </w:tc>
        <w:tc>
          <w:tcPr>
            <w:tcW w:w="1266" w:type="dxa"/>
          </w:tcPr>
          <w:p w14:paraId="48638073" w14:textId="77777777" w:rsidR="00323EED" w:rsidRPr="00920004" w:rsidRDefault="00323EED" w:rsidP="00E64310">
            <w:pPr>
              <w:rPr>
                <w:ins w:id="20754" w:author="phuong vu" w:date="2018-11-21T22:19:00Z"/>
                <w:lang w:val="en-US"/>
                <w:rPrChange w:id="20755" w:author="phuong vu" w:date="2018-11-30T22:36:00Z">
                  <w:rPr>
                    <w:ins w:id="20756" w:author="phuong vu" w:date="2018-11-21T22:19:00Z"/>
                    <w:lang w:val="en-US"/>
                  </w:rPr>
                </w:rPrChange>
              </w:rPr>
              <w:pPrChange w:id="20757" w:author="phuong vu" w:date="2018-11-30T23:15:00Z">
                <w:pPr>
                  <w:spacing w:line="360" w:lineRule="auto"/>
                  <w:jc w:val="left"/>
                </w:pPr>
              </w:pPrChange>
            </w:pPr>
          </w:p>
        </w:tc>
        <w:tc>
          <w:tcPr>
            <w:tcW w:w="1756" w:type="dxa"/>
          </w:tcPr>
          <w:p w14:paraId="2C439817" w14:textId="660C94CC" w:rsidR="00323EED" w:rsidRPr="00920004" w:rsidRDefault="001C0454" w:rsidP="00E64310">
            <w:pPr>
              <w:rPr>
                <w:ins w:id="20758" w:author="phuong vu" w:date="2018-11-21T22:19:00Z"/>
                <w:lang w:val="en-US"/>
                <w:rPrChange w:id="20759" w:author="phuong vu" w:date="2018-11-30T22:36:00Z">
                  <w:rPr>
                    <w:ins w:id="20760" w:author="phuong vu" w:date="2018-11-21T22:19:00Z"/>
                    <w:lang w:val="en-US"/>
                  </w:rPr>
                </w:rPrChange>
              </w:rPr>
              <w:pPrChange w:id="20761" w:author="phuong vu" w:date="2018-11-30T23:15:00Z">
                <w:pPr>
                  <w:spacing w:line="360" w:lineRule="auto"/>
                </w:pPr>
              </w:pPrChange>
            </w:pPr>
            <w:ins w:id="20762" w:author="phuong vu" w:date="2018-11-21T22:25:00Z">
              <w:r w:rsidRPr="00920004">
                <w:rPr>
                  <w:lang w:val="en-US"/>
                  <w:rPrChange w:id="20763" w:author="phuong vu" w:date="2018-11-30T22:36:00Z">
                    <w:rPr>
                      <w:lang w:val="en-US"/>
                    </w:rPr>
                  </w:rPrChange>
                </w:rPr>
                <w:t>Hiển thị đơn h</w:t>
              </w:r>
            </w:ins>
            <w:ins w:id="20764" w:author="phuong vu" w:date="2018-11-21T22:26:00Z">
              <w:r w:rsidRPr="00920004">
                <w:rPr>
                  <w:lang w:val="en-US"/>
                  <w:rPrChange w:id="20765" w:author="phuong vu" w:date="2018-11-30T22:36:00Z">
                    <w:rPr>
                      <w:lang w:val="en-US"/>
                    </w:rPr>
                  </w:rPrChange>
                </w:rPr>
                <w:t>àng đã được xác nhận.</w:t>
              </w:r>
            </w:ins>
          </w:p>
        </w:tc>
      </w:tr>
      <w:tr w:rsidR="00323EED" w:rsidRPr="00920004" w14:paraId="520C577A" w14:textId="77777777" w:rsidTr="00565D22">
        <w:trPr>
          <w:ins w:id="20766" w:author="phuong vu" w:date="2018-11-21T22:19:00Z"/>
        </w:trPr>
        <w:tc>
          <w:tcPr>
            <w:tcW w:w="805" w:type="dxa"/>
          </w:tcPr>
          <w:p w14:paraId="121F96B0" w14:textId="7159BBBC" w:rsidR="00323EED" w:rsidRPr="00920004" w:rsidRDefault="00323EED" w:rsidP="00BD0851">
            <w:pPr>
              <w:spacing w:before="240" w:line="0" w:lineRule="atLeast"/>
              <w:jc w:val="center"/>
              <w:rPr>
                <w:ins w:id="20767" w:author="phuong vu" w:date="2018-11-21T22:19:00Z"/>
                <w:lang w:val="en-US"/>
                <w:rPrChange w:id="20768" w:author="phuong vu" w:date="2018-11-30T22:36:00Z">
                  <w:rPr>
                    <w:ins w:id="20769" w:author="phuong vu" w:date="2018-11-21T22:19:00Z"/>
                    <w:lang w:val="en-US"/>
                  </w:rPr>
                </w:rPrChange>
              </w:rPr>
              <w:pPrChange w:id="20770" w:author="phuong vu" w:date="2018-11-30T14:16:00Z">
                <w:pPr>
                  <w:spacing w:line="360" w:lineRule="auto"/>
                  <w:jc w:val="center"/>
                </w:pPr>
              </w:pPrChange>
            </w:pPr>
            <w:ins w:id="20771" w:author="phuong vu" w:date="2018-11-21T22:21:00Z">
              <w:r w:rsidRPr="00920004">
                <w:rPr>
                  <w:lang w:val="en-US"/>
                  <w:rPrChange w:id="20772" w:author="phuong vu" w:date="2018-11-30T22:36:00Z">
                    <w:rPr>
                      <w:lang w:val="en-US"/>
                    </w:rPr>
                  </w:rPrChange>
                </w:rPr>
                <w:lastRenderedPageBreak/>
                <w:t>8</w:t>
              </w:r>
            </w:ins>
          </w:p>
        </w:tc>
        <w:tc>
          <w:tcPr>
            <w:tcW w:w="1980" w:type="dxa"/>
          </w:tcPr>
          <w:p w14:paraId="60E49C6D" w14:textId="515D212D" w:rsidR="00323EED" w:rsidRPr="00920004" w:rsidRDefault="00323EED" w:rsidP="00E64310">
            <w:pPr>
              <w:rPr>
                <w:ins w:id="20773" w:author="phuong vu" w:date="2018-11-21T22:19:00Z"/>
                <w:lang w:val="en-US"/>
                <w:rPrChange w:id="20774" w:author="phuong vu" w:date="2018-11-30T22:36:00Z">
                  <w:rPr>
                    <w:ins w:id="20775" w:author="phuong vu" w:date="2018-11-21T22:19:00Z"/>
                    <w:lang w:val="en-US"/>
                  </w:rPr>
                </w:rPrChange>
              </w:rPr>
              <w:pPrChange w:id="20776" w:author="phuong vu" w:date="2018-11-30T23:15:00Z">
                <w:pPr>
                  <w:spacing w:line="360" w:lineRule="auto"/>
                </w:pPr>
              </w:pPrChange>
            </w:pPr>
            <w:ins w:id="20777" w:author="phuong vu" w:date="2018-11-21T22:21:00Z">
              <w:r w:rsidRPr="00920004">
                <w:rPr>
                  <w:lang w:val="en-US"/>
                  <w:rPrChange w:id="20778" w:author="phuong vu" w:date="2018-11-30T22:36:00Z">
                    <w:rPr>
                      <w:lang w:val="en-US"/>
                    </w:rPr>
                  </w:rPrChange>
                </w:rPr>
                <w:t>button</w:t>
              </w:r>
            </w:ins>
          </w:p>
        </w:tc>
        <w:tc>
          <w:tcPr>
            <w:tcW w:w="2970" w:type="dxa"/>
          </w:tcPr>
          <w:p w14:paraId="3D51EE2B" w14:textId="04F7EEEE" w:rsidR="00323EED" w:rsidRPr="00920004" w:rsidRDefault="00323EED" w:rsidP="00E64310">
            <w:pPr>
              <w:rPr>
                <w:ins w:id="20779" w:author="phuong vu" w:date="2018-11-21T22:19:00Z"/>
                <w:lang w:val="en-US"/>
                <w:rPrChange w:id="20780" w:author="phuong vu" w:date="2018-11-30T22:36:00Z">
                  <w:rPr>
                    <w:ins w:id="20781" w:author="phuong vu" w:date="2018-11-21T22:19:00Z"/>
                    <w:lang w:val="en-US"/>
                  </w:rPr>
                </w:rPrChange>
              </w:rPr>
              <w:pPrChange w:id="20782" w:author="phuong vu" w:date="2018-11-30T23:15:00Z">
                <w:pPr>
                  <w:spacing w:line="360" w:lineRule="auto"/>
                </w:pPr>
              </w:pPrChange>
            </w:pPr>
            <w:ins w:id="20783" w:author="phuong vu" w:date="2018-11-21T22:21:00Z">
              <w:r w:rsidRPr="00920004">
                <w:rPr>
                  <w:lang w:val="en-US"/>
                  <w:rPrChange w:id="20784" w:author="phuong vu" w:date="2018-11-30T22:36:00Z">
                    <w:rPr>
                      <w:lang w:val="en-US"/>
                    </w:rPr>
                  </w:rPrChange>
                </w:rPr>
                <w:t>Đã lấy. Xác nhận đã lấy thành công.</w:t>
              </w:r>
            </w:ins>
          </w:p>
        </w:tc>
        <w:tc>
          <w:tcPr>
            <w:tcW w:w="1266" w:type="dxa"/>
          </w:tcPr>
          <w:p w14:paraId="0B2AC908" w14:textId="77777777" w:rsidR="00323EED" w:rsidRPr="00920004" w:rsidRDefault="00323EED" w:rsidP="00E64310">
            <w:pPr>
              <w:rPr>
                <w:ins w:id="20785" w:author="phuong vu" w:date="2018-11-21T22:19:00Z"/>
                <w:lang w:val="en-US"/>
                <w:rPrChange w:id="20786" w:author="phuong vu" w:date="2018-11-30T22:36:00Z">
                  <w:rPr>
                    <w:ins w:id="20787" w:author="phuong vu" w:date="2018-11-21T22:19:00Z"/>
                    <w:lang w:val="en-US"/>
                  </w:rPr>
                </w:rPrChange>
              </w:rPr>
              <w:pPrChange w:id="20788" w:author="phuong vu" w:date="2018-11-30T23:15:00Z">
                <w:pPr>
                  <w:spacing w:line="360" w:lineRule="auto"/>
                  <w:jc w:val="left"/>
                </w:pPr>
              </w:pPrChange>
            </w:pPr>
          </w:p>
        </w:tc>
        <w:tc>
          <w:tcPr>
            <w:tcW w:w="1756" w:type="dxa"/>
          </w:tcPr>
          <w:p w14:paraId="036EF07B" w14:textId="6EFB92A1" w:rsidR="00323EED" w:rsidRPr="00920004" w:rsidRDefault="001C0454" w:rsidP="00E64310">
            <w:pPr>
              <w:rPr>
                <w:ins w:id="20789" w:author="phuong vu" w:date="2018-11-21T22:19:00Z"/>
                <w:lang w:val="en-US"/>
                <w:rPrChange w:id="20790" w:author="phuong vu" w:date="2018-11-30T22:36:00Z">
                  <w:rPr>
                    <w:ins w:id="20791" w:author="phuong vu" w:date="2018-11-21T22:19:00Z"/>
                    <w:lang w:val="en-US"/>
                  </w:rPr>
                </w:rPrChange>
              </w:rPr>
              <w:pPrChange w:id="20792" w:author="phuong vu" w:date="2018-11-30T23:15:00Z">
                <w:pPr>
                  <w:spacing w:line="360" w:lineRule="auto"/>
                </w:pPr>
              </w:pPrChange>
            </w:pPr>
            <w:ins w:id="20793" w:author="phuong vu" w:date="2018-11-21T22:26:00Z">
              <w:r w:rsidRPr="00920004">
                <w:rPr>
                  <w:lang w:val="en-US"/>
                  <w:rPrChange w:id="20794" w:author="phuong vu" w:date="2018-11-30T22:36:00Z">
                    <w:rPr>
                      <w:lang w:val="en-US"/>
                    </w:rPr>
                  </w:rPrChange>
                </w:rPr>
                <w:t>Hiển thị sau khi đã có nhân viên xác nhận lấy đồ.</w:t>
              </w:r>
            </w:ins>
          </w:p>
        </w:tc>
      </w:tr>
      <w:tr w:rsidR="00323EED" w:rsidRPr="00920004" w14:paraId="6FA09957" w14:textId="77777777" w:rsidTr="00565D22">
        <w:trPr>
          <w:ins w:id="20795" w:author="phuong vu" w:date="2018-11-21T22:21:00Z"/>
        </w:trPr>
        <w:tc>
          <w:tcPr>
            <w:tcW w:w="805" w:type="dxa"/>
          </w:tcPr>
          <w:p w14:paraId="130B98F4" w14:textId="7F278734" w:rsidR="00323EED" w:rsidRPr="00920004" w:rsidRDefault="00323EED" w:rsidP="00BD0851">
            <w:pPr>
              <w:spacing w:before="240" w:line="0" w:lineRule="atLeast"/>
              <w:jc w:val="center"/>
              <w:rPr>
                <w:ins w:id="20796" w:author="phuong vu" w:date="2018-11-21T22:21:00Z"/>
                <w:lang w:val="en-US"/>
                <w:rPrChange w:id="20797" w:author="phuong vu" w:date="2018-11-30T22:36:00Z">
                  <w:rPr>
                    <w:ins w:id="20798" w:author="phuong vu" w:date="2018-11-21T22:21:00Z"/>
                    <w:lang w:val="en-US"/>
                  </w:rPr>
                </w:rPrChange>
              </w:rPr>
              <w:pPrChange w:id="20799" w:author="phuong vu" w:date="2018-11-30T14:16:00Z">
                <w:pPr>
                  <w:spacing w:line="360" w:lineRule="auto"/>
                  <w:jc w:val="center"/>
                </w:pPr>
              </w:pPrChange>
            </w:pPr>
            <w:ins w:id="20800" w:author="phuong vu" w:date="2018-11-21T22:21:00Z">
              <w:r w:rsidRPr="00920004">
                <w:rPr>
                  <w:lang w:val="en-US"/>
                  <w:rPrChange w:id="20801" w:author="phuong vu" w:date="2018-11-30T22:36:00Z">
                    <w:rPr>
                      <w:lang w:val="en-US"/>
                    </w:rPr>
                  </w:rPrChange>
                </w:rPr>
                <w:t>9</w:t>
              </w:r>
            </w:ins>
          </w:p>
        </w:tc>
        <w:tc>
          <w:tcPr>
            <w:tcW w:w="1980" w:type="dxa"/>
          </w:tcPr>
          <w:p w14:paraId="3EF78615" w14:textId="329F36BE" w:rsidR="00323EED" w:rsidRPr="00920004" w:rsidRDefault="00323EED" w:rsidP="00E64310">
            <w:pPr>
              <w:rPr>
                <w:ins w:id="20802" w:author="phuong vu" w:date="2018-11-21T22:21:00Z"/>
                <w:lang w:val="en-US"/>
                <w:rPrChange w:id="20803" w:author="phuong vu" w:date="2018-11-30T22:36:00Z">
                  <w:rPr>
                    <w:ins w:id="20804" w:author="phuong vu" w:date="2018-11-21T22:21:00Z"/>
                    <w:lang w:val="en-US"/>
                  </w:rPr>
                </w:rPrChange>
              </w:rPr>
              <w:pPrChange w:id="20805" w:author="phuong vu" w:date="2018-11-30T23:15:00Z">
                <w:pPr>
                  <w:spacing w:line="360" w:lineRule="auto"/>
                </w:pPr>
              </w:pPrChange>
            </w:pPr>
            <w:ins w:id="20806" w:author="phuong vu" w:date="2018-11-21T22:21:00Z">
              <w:r w:rsidRPr="00920004">
                <w:rPr>
                  <w:lang w:val="en-US"/>
                  <w:rPrChange w:id="20807" w:author="phuong vu" w:date="2018-11-30T22:36:00Z">
                    <w:rPr>
                      <w:lang w:val="en-US"/>
                    </w:rPr>
                  </w:rPrChange>
                </w:rPr>
                <w:t>button</w:t>
              </w:r>
            </w:ins>
          </w:p>
        </w:tc>
        <w:tc>
          <w:tcPr>
            <w:tcW w:w="2970" w:type="dxa"/>
          </w:tcPr>
          <w:p w14:paraId="38DFAB5F" w14:textId="155B924E" w:rsidR="00323EED" w:rsidRPr="00920004" w:rsidRDefault="00323EED" w:rsidP="00E64310">
            <w:pPr>
              <w:rPr>
                <w:ins w:id="20808" w:author="phuong vu" w:date="2018-11-21T22:21:00Z"/>
                <w:lang w:val="en-US"/>
                <w:rPrChange w:id="20809" w:author="phuong vu" w:date="2018-11-30T22:36:00Z">
                  <w:rPr>
                    <w:ins w:id="20810" w:author="phuong vu" w:date="2018-11-21T22:21:00Z"/>
                    <w:lang w:val="en-US"/>
                  </w:rPr>
                </w:rPrChange>
              </w:rPr>
              <w:pPrChange w:id="20811" w:author="phuong vu" w:date="2018-11-30T23:15:00Z">
                <w:pPr>
                  <w:spacing w:line="360" w:lineRule="auto"/>
                </w:pPr>
              </w:pPrChange>
            </w:pPr>
            <w:ins w:id="20812" w:author="phuong vu" w:date="2018-11-21T22:22:00Z">
              <w:r w:rsidRPr="00920004">
                <w:rPr>
                  <w:lang w:val="en-US"/>
                  <w:rPrChange w:id="20813" w:author="phuong vu" w:date="2018-11-30T22:36:00Z">
                    <w:rPr>
                      <w:lang w:val="en-US"/>
                    </w:rPr>
                  </w:rPrChange>
                </w:rPr>
                <w:t>Đã trả. Xác nhận đã trả thành công</w:t>
              </w:r>
            </w:ins>
          </w:p>
        </w:tc>
        <w:tc>
          <w:tcPr>
            <w:tcW w:w="1266" w:type="dxa"/>
          </w:tcPr>
          <w:p w14:paraId="77BE29E2" w14:textId="77777777" w:rsidR="00323EED" w:rsidRPr="00920004" w:rsidRDefault="00323EED" w:rsidP="00E64310">
            <w:pPr>
              <w:rPr>
                <w:ins w:id="20814" w:author="phuong vu" w:date="2018-11-21T22:21:00Z"/>
                <w:lang w:val="en-US"/>
                <w:rPrChange w:id="20815" w:author="phuong vu" w:date="2018-11-30T22:36:00Z">
                  <w:rPr>
                    <w:ins w:id="20816" w:author="phuong vu" w:date="2018-11-21T22:21:00Z"/>
                    <w:lang w:val="en-US"/>
                  </w:rPr>
                </w:rPrChange>
              </w:rPr>
              <w:pPrChange w:id="20817" w:author="phuong vu" w:date="2018-11-30T23:15:00Z">
                <w:pPr>
                  <w:spacing w:line="360" w:lineRule="auto"/>
                  <w:jc w:val="left"/>
                </w:pPr>
              </w:pPrChange>
            </w:pPr>
          </w:p>
        </w:tc>
        <w:tc>
          <w:tcPr>
            <w:tcW w:w="1756" w:type="dxa"/>
          </w:tcPr>
          <w:p w14:paraId="5559C327" w14:textId="1FE8635B" w:rsidR="00323EED" w:rsidRPr="00920004" w:rsidRDefault="001C0454" w:rsidP="00E64310">
            <w:pPr>
              <w:rPr>
                <w:ins w:id="20818" w:author="phuong vu" w:date="2018-11-21T22:21:00Z"/>
                <w:lang w:val="en-US"/>
                <w:rPrChange w:id="20819" w:author="phuong vu" w:date="2018-11-30T22:36:00Z">
                  <w:rPr>
                    <w:ins w:id="20820" w:author="phuong vu" w:date="2018-11-21T22:21:00Z"/>
                    <w:lang w:val="en-US"/>
                  </w:rPr>
                </w:rPrChange>
              </w:rPr>
              <w:pPrChange w:id="20821" w:author="phuong vu" w:date="2018-11-30T23:15:00Z">
                <w:pPr>
                  <w:spacing w:line="360" w:lineRule="auto"/>
                </w:pPr>
              </w:pPrChange>
            </w:pPr>
            <w:ins w:id="20822" w:author="phuong vu" w:date="2018-11-21T22:26:00Z">
              <w:r w:rsidRPr="00920004">
                <w:rPr>
                  <w:lang w:val="en-US"/>
                  <w:rPrChange w:id="20823" w:author="phuong vu" w:date="2018-11-30T22:36:00Z">
                    <w:rPr>
                      <w:lang w:val="en-US"/>
                    </w:rPr>
                  </w:rPrChange>
                </w:rPr>
                <w:t>Hiển thị khi đơn hàng đã xử lí hoàn tất.</w:t>
              </w:r>
            </w:ins>
          </w:p>
        </w:tc>
      </w:tr>
    </w:tbl>
    <w:p w14:paraId="18F871A6" w14:textId="4D9DED2A" w:rsidR="00565D22" w:rsidRPr="00920004" w:rsidRDefault="005A14ED" w:rsidP="00A17FA5">
      <w:pPr>
        <w:pStyle w:val="Caption"/>
        <w:rPr>
          <w:lang w:val="en-US"/>
          <w:rPrChange w:id="20824" w:author="phuong vu" w:date="2018-11-30T22:36:00Z">
            <w:rPr>
              <w:lang w:val="en-US"/>
            </w:rPr>
          </w:rPrChange>
        </w:rPr>
        <w:pPrChange w:id="20825" w:author="phuong vu" w:date="2018-11-30T22:42:00Z">
          <w:pPr>
            <w:pStyle w:val="Heading6"/>
          </w:pPr>
        </w:pPrChange>
      </w:pPr>
      <w:bookmarkStart w:id="20826" w:name="_Toc531381622"/>
      <w:ins w:id="20827" w:author="phuong vu" w:date="2018-11-26T13:57:00Z">
        <w:r w:rsidRPr="00920004">
          <w:rPr>
            <w:rPrChange w:id="20828" w:author="phuong vu" w:date="2018-11-30T22:36:00Z">
              <w:rPr/>
            </w:rPrChange>
          </w:rPr>
          <w:t xml:space="preserve">Bảng </w:t>
        </w:r>
      </w:ins>
      <w:ins w:id="20829" w:author="phuong vu" w:date="2018-11-30T14:54:00Z">
        <w:r w:rsidR="00D632EE" w:rsidRPr="00920004">
          <w:rPr>
            <w:rPrChange w:id="20830" w:author="phuong vu" w:date="2018-11-30T22:36:00Z">
              <w:rPr/>
            </w:rPrChange>
          </w:rPr>
          <w:fldChar w:fldCharType="begin"/>
        </w:r>
        <w:r w:rsidR="00D632EE" w:rsidRPr="00920004">
          <w:rPr>
            <w:rPrChange w:id="20831" w:author="phuong vu" w:date="2018-11-30T22:36:00Z">
              <w:rPr/>
            </w:rPrChange>
          </w:rPr>
          <w:instrText xml:space="preserve"> STYLEREF 1 \s </w:instrText>
        </w:r>
      </w:ins>
      <w:r w:rsidR="00D632EE" w:rsidRPr="00920004">
        <w:rPr>
          <w:rPrChange w:id="20832" w:author="phuong vu" w:date="2018-11-30T22:36:00Z">
            <w:rPr/>
          </w:rPrChange>
        </w:rPr>
        <w:fldChar w:fldCharType="separate"/>
      </w:r>
      <w:r w:rsidR="00B5490C">
        <w:rPr>
          <w:noProof/>
        </w:rPr>
        <w:t>3</w:t>
      </w:r>
      <w:ins w:id="20833" w:author="phuong vu" w:date="2018-11-30T14:54:00Z">
        <w:r w:rsidR="00D632EE" w:rsidRPr="00920004">
          <w:rPr>
            <w:rPrChange w:id="20834" w:author="phuong vu" w:date="2018-11-30T22:36:00Z">
              <w:rPr/>
            </w:rPrChange>
          </w:rPr>
          <w:fldChar w:fldCharType="end"/>
        </w:r>
        <w:r w:rsidR="00D632EE" w:rsidRPr="00920004">
          <w:rPr>
            <w:rPrChange w:id="20835" w:author="phuong vu" w:date="2018-11-30T22:36:00Z">
              <w:rPr/>
            </w:rPrChange>
          </w:rPr>
          <w:t>.</w:t>
        </w:r>
        <w:r w:rsidR="00D632EE" w:rsidRPr="00920004">
          <w:rPr>
            <w:rPrChange w:id="20836" w:author="phuong vu" w:date="2018-11-30T22:36:00Z">
              <w:rPr/>
            </w:rPrChange>
          </w:rPr>
          <w:fldChar w:fldCharType="begin"/>
        </w:r>
        <w:r w:rsidR="00D632EE" w:rsidRPr="00920004">
          <w:rPr>
            <w:rPrChange w:id="20837" w:author="phuong vu" w:date="2018-11-30T22:36:00Z">
              <w:rPr/>
            </w:rPrChange>
          </w:rPr>
          <w:instrText xml:space="preserve"> SEQ Bảng \* ARABIC \s 1 </w:instrText>
        </w:r>
      </w:ins>
      <w:r w:rsidR="00D632EE" w:rsidRPr="00920004">
        <w:rPr>
          <w:rPrChange w:id="20838" w:author="phuong vu" w:date="2018-11-30T22:36:00Z">
            <w:rPr/>
          </w:rPrChange>
        </w:rPr>
        <w:fldChar w:fldCharType="separate"/>
      </w:r>
      <w:ins w:id="20839" w:author="phuong vu" w:date="2018-11-30T22:44:00Z">
        <w:r w:rsidR="00B5490C">
          <w:rPr>
            <w:noProof/>
          </w:rPr>
          <w:t>14</w:t>
        </w:r>
      </w:ins>
      <w:ins w:id="20840" w:author="phuong vu" w:date="2018-11-30T14:54:00Z">
        <w:r w:rsidR="00D632EE" w:rsidRPr="00920004">
          <w:rPr>
            <w:rPrChange w:id="20841" w:author="phuong vu" w:date="2018-11-30T22:36:00Z">
              <w:rPr/>
            </w:rPrChange>
          </w:rPr>
          <w:fldChar w:fldCharType="end"/>
        </w:r>
      </w:ins>
      <w:ins w:id="20842" w:author="phuong vu" w:date="2018-11-26T13:57:00Z">
        <w:r w:rsidRPr="00920004">
          <w:rPr>
            <w:lang w:val="en-US"/>
            <w:rPrChange w:id="20843" w:author="phuong vu" w:date="2018-11-30T22:36:00Z">
              <w:rPr>
                <w:lang w:val="en-US"/>
              </w:rPr>
            </w:rPrChange>
          </w:rPr>
          <w:t xml:space="preserve"> Các thành phần giao diện xem chi tiết biên nhận</w:t>
        </w:r>
      </w:ins>
      <w:bookmarkEnd w:id="20826"/>
    </w:p>
    <w:p w14:paraId="666C6471" w14:textId="03CF383A" w:rsidR="00070C2F" w:rsidRPr="00920004" w:rsidRDefault="00070C2F" w:rsidP="00FD0D70">
      <w:pPr>
        <w:pStyle w:val="Heading6"/>
        <w:numPr>
          <w:ilvl w:val="0"/>
          <w:numId w:val="80"/>
        </w:numPr>
        <w:spacing w:before="240" w:line="0" w:lineRule="atLeast"/>
        <w:rPr>
          <w:rFonts w:cstheme="majorHAnsi"/>
          <w:lang w:val="en-US"/>
          <w:rPrChange w:id="20844" w:author="phuong vu" w:date="2018-11-30T22:36:00Z">
            <w:rPr>
              <w:lang w:val="en-US"/>
            </w:rPr>
          </w:rPrChange>
        </w:rPr>
        <w:pPrChange w:id="20845" w:author="phuong vu" w:date="2018-11-30T14:47:00Z">
          <w:pPr>
            <w:pStyle w:val="Heading6"/>
          </w:pPr>
        </w:pPrChange>
      </w:pPr>
      <w:r w:rsidRPr="00920004">
        <w:rPr>
          <w:rFonts w:cstheme="majorHAnsi"/>
          <w:lang w:val="en-US"/>
          <w:rPrChange w:id="20846"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RPr="00920004" w14:paraId="2028106B" w14:textId="77777777" w:rsidTr="00A72A60">
        <w:tc>
          <w:tcPr>
            <w:tcW w:w="805" w:type="dxa"/>
            <w:vMerge w:val="restart"/>
            <w:vAlign w:val="center"/>
          </w:tcPr>
          <w:p w14:paraId="5E738FB8" w14:textId="77777777" w:rsidR="008E1FFB" w:rsidRPr="00E64310" w:rsidRDefault="008E1FFB" w:rsidP="00E64310">
            <w:pPr>
              <w:jc w:val="center"/>
              <w:rPr>
                <w:b/>
                <w:lang w:val="en-US"/>
                <w:rPrChange w:id="20847" w:author="phuong vu" w:date="2018-11-30T23:15:00Z">
                  <w:rPr>
                    <w:b/>
                    <w:lang w:val="en-US"/>
                  </w:rPr>
                </w:rPrChange>
              </w:rPr>
              <w:pPrChange w:id="20848" w:author="phuong vu" w:date="2018-11-30T23:15:00Z">
                <w:pPr>
                  <w:spacing w:line="360" w:lineRule="auto"/>
                  <w:jc w:val="center"/>
                </w:pPr>
              </w:pPrChange>
            </w:pPr>
            <w:r w:rsidRPr="00E64310">
              <w:rPr>
                <w:b/>
                <w:lang w:val="en-US"/>
                <w:rPrChange w:id="20849" w:author="phuong vu" w:date="2018-11-30T23:15:00Z">
                  <w:rPr>
                    <w:b/>
                    <w:lang w:val="en-US"/>
                  </w:rPr>
                </w:rPrChange>
              </w:rPr>
              <w:t>STT</w:t>
            </w:r>
          </w:p>
        </w:tc>
        <w:tc>
          <w:tcPr>
            <w:tcW w:w="2120" w:type="dxa"/>
            <w:vMerge w:val="restart"/>
            <w:vAlign w:val="center"/>
          </w:tcPr>
          <w:p w14:paraId="125D6501" w14:textId="77777777" w:rsidR="008E1FFB" w:rsidRPr="00E64310" w:rsidRDefault="008E1FFB" w:rsidP="00E64310">
            <w:pPr>
              <w:jc w:val="center"/>
              <w:rPr>
                <w:b/>
                <w:lang w:val="en-US"/>
                <w:rPrChange w:id="20850" w:author="phuong vu" w:date="2018-11-30T23:15:00Z">
                  <w:rPr>
                    <w:b/>
                    <w:lang w:val="en-US"/>
                  </w:rPr>
                </w:rPrChange>
              </w:rPr>
              <w:pPrChange w:id="20851" w:author="phuong vu" w:date="2018-11-30T23:15:00Z">
                <w:pPr>
                  <w:spacing w:line="360" w:lineRule="auto"/>
                  <w:jc w:val="center"/>
                </w:pPr>
              </w:pPrChange>
            </w:pPr>
            <w:r w:rsidRPr="00E64310">
              <w:rPr>
                <w:b/>
                <w:lang w:val="en-US"/>
                <w:rPrChange w:id="20852" w:author="phuong vu" w:date="2018-11-30T23:15:00Z">
                  <w:rPr>
                    <w:b/>
                    <w:lang w:val="en-US"/>
                  </w:rPr>
                </w:rPrChange>
              </w:rPr>
              <w:t>Tên bảng/</w:t>
            </w:r>
          </w:p>
          <w:p w14:paraId="23F8A511" w14:textId="77777777" w:rsidR="008E1FFB" w:rsidRPr="00E64310" w:rsidRDefault="008E1FFB" w:rsidP="00E64310">
            <w:pPr>
              <w:jc w:val="center"/>
              <w:rPr>
                <w:b/>
                <w:lang w:val="en-US"/>
                <w:rPrChange w:id="20853" w:author="phuong vu" w:date="2018-11-30T23:15:00Z">
                  <w:rPr>
                    <w:b/>
                    <w:lang w:val="en-US"/>
                  </w:rPr>
                </w:rPrChange>
              </w:rPr>
              <w:pPrChange w:id="20854" w:author="phuong vu" w:date="2018-11-30T23:15:00Z">
                <w:pPr>
                  <w:spacing w:line="360" w:lineRule="auto"/>
                  <w:jc w:val="center"/>
                </w:pPr>
              </w:pPrChange>
            </w:pPr>
            <w:r w:rsidRPr="00E64310">
              <w:rPr>
                <w:b/>
                <w:lang w:val="en-US"/>
                <w:rPrChange w:id="20855" w:author="phuong vu" w:date="2018-11-30T23:15:00Z">
                  <w:rPr>
                    <w:b/>
                    <w:lang w:val="en-US"/>
                  </w:rPr>
                </w:rPrChange>
              </w:rPr>
              <w:t>Cấu trúc dữ liệu</w:t>
            </w:r>
          </w:p>
        </w:tc>
        <w:tc>
          <w:tcPr>
            <w:tcW w:w="5852" w:type="dxa"/>
            <w:gridSpan w:val="4"/>
            <w:vAlign w:val="center"/>
          </w:tcPr>
          <w:p w14:paraId="14E13E84" w14:textId="77777777" w:rsidR="008E1FFB" w:rsidRPr="00E64310" w:rsidRDefault="008E1FFB" w:rsidP="00E64310">
            <w:pPr>
              <w:jc w:val="center"/>
              <w:rPr>
                <w:b/>
                <w:lang w:val="en-US"/>
                <w:rPrChange w:id="20856" w:author="phuong vu" w:date="2018-11-30T23:15:00Z">
                  <w:rPr>
                    <w:b/>
                    <w:lang w:val="en-US"/>
                  </w:rPr>
                </w:rPrChange>
              </w:rPr>
              <w:pPrChange w:id="20857" w:author="phuong vu" w:date="2018-11-30T23:15:00Z">
                <w:pPr>
                  <w:spacing w:line="360" w:lineRule="auto"/>
                  <w:jc w:val="center"/>
                </w:pPr>
              </w:pPrChange>
            </w:pPr>
            <w:r w:rsidRPr="00E64310">
              <w:rPr>
                <w:b/>
                <w:lang w:val="en-US"/>
                <w:rPrChange w:id="20858" w:author="phuong vu" w:date="2018-11-30T23:15:00Z">
                  <w:rPr>
                    <w:b/>
                    <w:lang w:val="en-US"/>
                  </w:rPr>
                </w:rPrChange>
              </w:rPr>
              <w:t>Phương thức</w:t>
            </w:r>
          </w:p>
        </w:tc>
      </w:tr>
      <w:tr w:rsidR="008E1FFB" w:rsidRPr="00920004" w14:paraId="4EE85620" w14:textId="77777777" w:rsidTr="00A72A60">
        <w:tc>
          <w:tcPr>
            <w:tcW w:w="805" w:type="dxa"/>
            <w:vMerge/>
            <w:vAlign w:val="center"/>
          </w:tcPr>
          <w:p w14:paraId="3C0A90C5" w14:textId="77777777" w:rsidR="008E1FFB" w:rsidRPr="00E64310" w:rsidRDefault="008E1FFB" w:rsidP="00E64310">
            <w:pPr>
              <w:jc w:val="center"/>
              <w:rPr>
                <w:b/>
                <w:lang w:val="en-US"/>
                <w:rPrChange w:id="20859" w:author="phuong vu" w:date="2018-11-30T23:15:00Z">
                  <w:rPr>
                    <w:b/>
                    <w:lang w:val="en-US"/>
                  </w:rPr>
                </w:rPrChange>
              </w:rPr>
              <w:pPrChange w:id="20860" w:author="phuong vu" w:date="2018-11-30T23:15:00Z">
                <w:pPr>
                  <w:spacing w:line="360" w:lineRule="auto"/>
                  <w:jc w:val="center"/>
                </w:pPr>
              </w:pPrChange>
            </w:pPr>
          </w:p>
        </w:tc>
        <w:tc>
          <w:tcPr>
            <w:tcW w:w="2120" w:type="dxa"/>
            <w:vMerge/>
            <w:vAlign w:val="center"/>
          </w:tcPr>
          <w:p w14:paraId="7C609C5F" w14:textId="77777777" w:rsidR="008E1FFB" w:rsidRPr="00E64310" w:rsidRDefault="008E1FFB" w:rsidP="00E64310">
            <w:pPr>
              <w:jc w:val="center"/>
              <w:rPr>
                <w:b/>
                <w:lang w:val="en-US"/>
                <w:rPrChange w:id="20861" w:author="phuong vu" w:date="2018-11-30T23:15:00Z">
                  <w:rPr>
                    <w:b/>
                    <w:lang w:val="en-US"/>
                  </w:rPr>
                </w:rPrChange>
              </w:rPr>
              <w:pPrChange w:id="20862" w:author="phuong vu" w:date="2018-11-30T23:15:00Z">
                <w:pPr>
                  <w:spacing w:line="360" w:lineRule="auto"/>
                  <w:jc w:val="center"/>
                </w:pPr>
              </w:pPrChange>
            </w:pPr>
          </w:p>
        </w:tc>
        <w:tc>
          <w:tcPr>
            <w:tcW w:w="1463" w:type="dxa"/>
            <w:vAlign w:val="center"/>
          </w:tcPr>
          <w:p w14:paraId="215BDB4E" w14:textId="77777777" w:rsidR="008E1FFB" w:rsidRPr="00E64310" w:rsidRDefault="008E1FFB" w:rsidP="00E64310">
            <w:pPr>
              <w:jc w:val="center"/>
              <w:rPr>
                <w:b/>
                <w:lang w:val="en-US"/>
                <w:rPrChange w:id="20863" w:author="phuong vu" w:date="2018-11-30T23:15:00Z">
                  <w:rPr>
                    <w:b/>
                    <w:lang w:val="en-US"/>
                  </w:rPr>
                </w:rPrChange>
              </w:rPr>
              <w:pPrChange w:id="20864" w:author="phuong vu" w:date="2018-11-30T23:15:00Z">
                <w:pPr>
                  <w:spacing w:line="360" w:lineRule="auto"/>
                  <w:jc w:val="center"/>
                </w:pPr>
              </w:pPrChange>
            </w:pPr>
            <w:r w:rsidRPr="00E64310">
              <w:rPr>
                <w:b/>
                <w:lang w:val="en-US"/>
                <w:rPrChange w:id="20865" w:author="phuong vu" w:date="2018-11-30T23:15:00Z">
                  <w:rPr>
                    <w:b/>
                    <w:lang w:val="en-US"/>
                  </w:rPr>
                </w:rPrChange>
              </w:rPr>
              <w:t>Thêm</w:t>
            </w:r>
          </w:p>
        </w:tc>
        <w:tc>
          <w:tcPr>
            <w:tcW w:w="1463" w:type="dxa"/>
            <w:vAlign w:val="center"/>
          </w:tcPr>
          <w:p w14:paraId="5BF8FD4D" w14:textId="77777777" w:rsidR="008E1FFB" w:rsidRPr="00E64310" w:rsidRDefault="008E1FFB" w:rsidP="00E64310">
            <w:pPr>
              <w:jc w:val="center"/>
              <w:rPr>
                <w:b/>
                <w:lang w:val="en-US"/>
                <w:rPrChange w:id="20866" w:author="phuong vu" w:date="2018-11-30T23:15:00Z">
                  <w:rPr>
                    <w:b/>
                    <w:lang w:val="en-US"/>
                  </w:rPr>
                </w:rPrChange>
              </w:rPr>
              <w:pPrChange w:id="20867" w:author="phuong vu" w:date="2018-11-30T23:15:00Z">
                <w:pPr>
                  <w:spacing w:line="360" w:lineRule="auto"/>
                  <w:jc w:val="center"/>
                </w:pPr>
              </w:pPrChange>
            </w:pPr>
            <w:r w:rsidRPr="00E64310">
              <w:rPr>
                <w:b/>
                <w:lang w:val="en-US"/>
                <w:rPrChange w:id="20868" w:author="phuong vu" w:date="2018-11-30T23:15:00Z">
                  <w:rPr>
                    <w:b/>
                    <w:lang w:val="en-US"/>
                  </w:rPr>
                </w:rPrChange>
              </w:rPr>
              <w:t>Sửa</w:t>
            </w:r>
          </w:p>
        </w:tc>
        <w:tc>
          <w:tcPr>
            <w:tcW w:w="1463" w:type="dxa"/>
            <w:vAlign w:val="center"/>
          </w:tcPr>
          <w:p w14:paraId="7A1A5520" w14:textId="77777777" w:rsidR="008E1FFB" w:rsidRPr="00E64310" w:rsidRDefault="008E1FFB" w:rsidP="00E64310">
            <w:pPr>
              <w:jc w:val="center"/>
              <w:rPr>
                <w:b/>
                <w:lang w:val="en-US"/>
                <w:rPrChange w:id="20869" w:author="phuong vu" w:date="2018-11-30T23:15:00Z">
                  <w:rPr>
                    <w:b/>
                    <w:lang w:val="en-US"/>
                  </w:rPr>
                </w:rPrChange>
              </w:rPr>
              <w:pPrChange w:id="20870" w:author="phuong vu" w:date="2018-11-30T23:15:00Z">
                <w:pPr>
                  <w:spacing w:line="360" w:lineRule="auto"/>
                  <w:jc w:val="center"/>
                </w:pPr>
              </w:pPrChange>
            </w:pPr>
            <w:r w:rsidRPr="00E64310">
              <w:rPr>
                <w:b/>
                <w:lang w:val="en-US"/>
                <w:rPrChange w:id="20871" w:author="phuong vu" w:date="2018-11-30T23:15:00Z">
                  <w:rPr>
                    <w:b/>
                    <w:lang w:val="en-US"/>
                  </w:rPr>
                </w:rPrChange>
              </w:rPr>
              <w:t>Xóa</w:t>
            </w:r>
          </w:p>
        </w:tc>
        <w:tc>
          <w:tcPr>
            <w:tcW w:w="1463" w:type="dxa"/>
            <w:vAlign w:val="center"/>
          </w:tcPr>
          <w:p w14:paraId="5F40AAE1" w14:textId="77777777" w:rsidR="008E1FFB" w:rsidRPr="00E64310" w:rsidRDefault="008E1FFB" w:rsidP="00E64310">
            <w:pPr>
              <w:jc w:val="center"/>
              <w:rPr>
                <w:b/>
                <w:lang w:val="en-US"/>
                <w:rPrChange w:id="20872" w:author="phuong vu" w:date="2018-11-30T23:15:00Z">
                  <w:rPr>
                    <w:b/>
                    <w:lang w:val="en-US"/>
                  </w:rPr>
                </w:rPrChange>
              </w:rPr>
              <w:pPrChange w:id="20873" w:author="phuong vu" w:date="2018-11-30T23:15:00Z">
                <w:pPr>
                  <w:spacing w:line="360" w:lineRule="auto"/>
                  <w:jc w:val="center"/>
                </w:pPr>
              </w:pPrChange>
            </w:pPr>
            <w:r w:rsidRPr="00E64310">
              <w:rPr>
                <w:b/>
                <w:lang w:val="en-US"/>
                <w:rPrChange w:id="20874" w:author="phuong vu" w:date="2018-11-30T23:15:00Z">
                  <w:rPr>
                    <w:b/>
                    <w:lang w:val="en-US"/>
                  </w:rPr>
                </w:rPrChange>
              </w:rPr>
              <w:t>Truy vấn</w:t>
            </w:r>
          </w:p>
        </w:tc>
      </w:tr>
      <w:tr w:rsidR="008E1FFB" w:rsidRPr="00920004" w14:paraId="7ADEABEE" w14:textId="77777777" w:rsidTr="00A72A60">
        <w:tc>
          <w:tcPr>
            <w:tcW w:w="805" w:type="dxa"/>
          </w:tcPr>
          <w:p w14:paraId="423CE20A" w14:textId="77777777" w:rsidR="008E1FFB" w:rsidRPr="00920004" w:rsidRDefault="008E1FFB" w:rsidP="00BD0851">
            <w:pPr>
              <w:spacing w:before="240" w:line="0" w:lineRule="atLeast"/>
              <w:jc w:val="center"/>
              <w:rPr>
                <w:lang w:val="en-US"/>
                <w:rPrChange w:id="20875" w:author="phuong vu" w:date="2018-11-30T22:36:00Z">
                  <w:rPr>
                    <w:lang w:val="en-US"/>
                  </w:rPr>
                </w:rPrChange>
              </w:rPr>
              <w:pPrChange w:id="20876" w:author="phuong vu" w:date="2018-11-30T14:16:00Z">
                <w:pPr>
                  <w:spacing w:line="360" w:lineRule="auto"/>
                  <w:jc w:val="center"/>
                </w:pPr>
              </w:pPrChange>
            </w:pPr>
            <w:r w:rsidRPr="00920004">
              <w:rPr>
                <w:lang w:val="en-US"/>
                <w:rPrChange w:id="20877" w:author="phuong vu" w:date="2018-11-30T22:36:00Z">
                  <w:rPr>
                    <w:lang w:val="en-US"/>
                  </w:rPr>
                </w:rPrChange>
              </w:rPr>
              <w:t>1</w:t>
            </w:r>
          </w:p>
        </w:tc>
        <w:tc>
          <w:tcPr>
            <w:tcW w:w="2120" w:type="dxa"/>
          </w:tcPr>
          <w:p w14:paraId="34B8805C" w14:textId="77777777" w:rsidR="008E1FFB" w:rsidRPr="00920004" w:rsidRDefault="008E1FFB" w:rsidP="00E64310">
            <w:pPr>
              <w:rPr>
                <w:lang w:val="en-US"/>
                <w:rPrChange w:id="20878" w:author="phuong vu" w:date="2018-11-30T22:36:00Z">
                  <w:rPr>
                    <w:lang w:val="en-US"/>
                  </w:rPr>
                </w:rPrChange>
              </w:rPr>
              <w:pPrChange w:id="20879" w:author="phuong vu" w:date="2018-11-30T23:15:00Z">
                <w:pPr>
                  <w:spacing w:line="360" w:lineRule="auto"/>
                </w:pPr>
              </w:pPrChange>
            </w:pPr>
            <w:r w:rsidRPr="00920004">
              <w:rPr>
                <w:lang w:val="en-US"/>
                <w:rPrChange w:id="20880" w:author="phuong vu" w:date="2018-11-30T22:36:00Z">
                  <w:rPr>
                    <w:lang w:val="en-US"/>
                  </w:rPr>
                </w:rPrChange>
              </w:rPr>
              <w:t>customer_order</w:t>
            </w:r>
          </w:p>
        </w:tc>
        <w:tc>
          <w:tcPr>
            <w:tcW w:w="1463" w:type="dxa"/>
          </w:tcPr>
          <w:p w14:paraId="25212463" w14:textId="77777777" w:rsidR="008E1FFB" w:rsidRPr="00920004" w:rsidRDefault="008E1FFB" w:rsidP="00BD0851">
            <w:pPr>
              <w:spacing w:before="240" w:line="0" w:lineRule="atLeast"/>
              <w:jc w:val="center"/>
              <w:rPr>
                <w:lang w:val="en-US"/>
                <w:rPrChange w:id="20881" w:author="phuong vu" w:date="2018-11-30T22:36:00Z">
                  <w:rPr>
                    <w:lang w:val="en-US"/>
                  </w:rPr>
                </w:rPrChange>
              </w:rPr>
              <w:pPrChange w:id="20882" w:author="phuong vu" w:date="2018-11-30T14:16:00Z">
                <w:pPr>
                  <w:spacing w:line="360" w:lineRule="auto"/>
                  <w:jc w:val="center"/>
                </w:pPr>
              </w:pPrChange>
            </w:pPr>
          </w:p>
        </w:tc>
        <w:tc>
          <w:tcPr>
            <w:tcW w:w="1463" w:type="dxa"/>
          </w:tcPr>
          <w:p w14:paraId="037DB113" w14:textId="77777777" w:rsidR="008E1FFB" w:rsidRPr="00920004" w:rsidRDefault="008E1FFB" w:rsidP="00BD0851">
            <w:pPr>
              <w:spacing w:before="240" w:line="0" w:lineRule="atLeast"/>
              <w:jc w:val="center"/>
              <w:rPr>
                <w:lang w:val="en-US"/>
                <w:rPrChange w:id="20883" w:author="phuong vu" w:date="2018-11-30T22:36:00Z">
                  <w:rPr>
                    <w:lang w:val="en-US"/>
                  </w:rPr>
                </w:rPrChange>
              </w:rPr>
              <w:pPrChange w:id="20884" w:author="phuong vu" w:date="2018-11-30T14:16:00Z">
                <w:pPr>
                  <w:spacing w:line="360" w:lineRule="auto"/>
                  <w:jc w:val="center"/>
                </w:pPr>
              </w:pPrChange>
            </w:pPr>
          </w:p>
        </w:tc>
        <w:tc>
          <w:tcPr>
            <w:tcW w:w="1463" w:type="dxa"/>
          </w:tcPr>
          <w:p w14:paraId="07FEE7D8" w14:textId="77777777" w:rsidR="008E1FFB" w:rsidRPr="00920004" w:rsidRDefault="008E1FFB" w:rsidP="00BD0851">
            <w:pPr>
              <w:spacing w:before="240" w:line="0" w:lineRule="atLeast"/>
              <w:jc w:val="center"/>
              <w:rPr>
                <w:lang w:val="en-US"/>
                <w:rPrChange w:id="20885" w:author="phuong vu" w:date="2018-11-30T22:36:00Z">
                  <w:rPr>
                    <w:lang w:val="en-US"/>
                  </w:rPr>
                </w:rPrChange>
              </w:rPr>
              <w:pPrChange w:id="20886" w:author="phuong vu" w:date="2018-11-30T14:16:00Z">
                <w:pPr>
                  <w:spacing w:line="360" w:lineRule="auto"/>
                  <w:jc w:val="center"/>
                </w:pPr>
              </w:pPrChange>
            </w:pPr>
          </w:p>
        </w:tc>
        <w:tc>
          <w:tcPr>
            <w:tcW w:w="1463" w:type="dxa"/>
          </w:tcPr>
          <w:p w14:paraId="5910F6F3" w14:textId="77777777" w:rsidR="008E1FFB" w:rsidRPr="00920004" w:rsidRDefault="008E1FFB" w:rsidP="00BD0851">
            <w:pPr>
              <w:spacing w:before="240" w:line="0" w:lineRule="atLeast"/>
              <w:jc w:val="center"/>
              <w:rPr>
                <w:lang w:val="en-US"/>
                <w:rPrChange w:id="20887" w:author="phuong vu" w:date="2018-11-30T22:36:00Z">
                  <w:rPr>
                    <w:lang w:val="en-US"/>
                  </w:rPr>
                </w:rPrChange>
              </w:rPr>
              <w:pPrChange w:id="20888" w:author="phuong vu" w:date="2018-11-30T14:16:00Z">
                <w:pPr>
                  <w:jc w:val="center"/>
                </w:pPr>
              </w:pPrChange>
            </w:pPr>
            <w:r w:rsidRPr="00920004">
              <w:rPr>
                <w:lang w:val="en-US"/>
                <w:rPrChange w:id="20889" w:author="phuong vu" w:date="2018-11-30T22:36:00Z">
                  <w:rPr>
                    <w:lang w:val="en-US"/>
                  </w:rPr>
                </w:rPrChange>
              </w:rPr>
              <w:t>X</w:t>
            </w:r>
          </w:p>
        </w:tc>
      </w:tr>
      <w:tr w:rsidR="008E1FFB" w:rsidRPr="00920004" w14:paraId="30AC3B84" w14:textId="77777777" w:rsidTr="00A72A60">
        <w:tc>
          <w:tcPr>
            <w:tcW w:w="805" w:type="dxa"/>
          </w:tcPr>
          <w:p w14:paraId="4B76B9A1" w14:textId="77777777" w:rsidR="008E1FFB" w:rsidRPr="00920004" w:rsidRDefault="008E1FFB" w:rsidP="00BD0851">
            <w:pPr>
              <w:spacing w:before="240" w:line="0" w:lineRule="atLeast"/>
              <w:jc w:val="center"/>
              <w:rPr>
                <w:lang w:val="en-US"/>
                <w:rPrChange w:id="20890" w:author="phuong vu" w:date="2018-11-30T22:36:00Z">
                  <w:rPr>
                    <w:lang w:val="en-US"/>
                  </w:rPr>
                </w:rPrChange>
              </w:rPr>
              <w:pPrChange w:id="20891" w:author="phuong vu" w:date="2018-11-30T14:16:00Z">
                <w:pPr>
                  <w:spacing w:line="360" w:lineRule="auto"/>
                  <w:jc w:val="center"/>
                </w:pPr>
              </w:pPrChange>
            </w:pPr>
            <w:r w:rsidRPr="00920004">
              <w:rPr>
                <w:lang w:val="en-US"/>
                <w:rPrChange w:id="20892" w:author="phuong vu" w:date="2018-11-30T22:36:00Z">
                  <w:rPr>
                    <w:lang w:val="en-US"/>
                  </w:rPr>
                </w:rPrChange>
              </w:rPr>
              <w:t>2</w:t>
            </w:r>
          </w:p>
        </w:tc>
        <w:tc>
          <w:tcPr>
            <w:tcW w:w="2120" w:type="dxa"/>
          </w:tcPr>
          <w:p w14:paraId="24BC2C2F" w14:textId="77777777" w:rsidR="008E1FFB" w:rsidRPr="00920004" w:rsidRDefault="008E1FFB" w:rsidP="00E64310">
            <w:pPr>
              <w:rPr>
                <w:lang w:val="en-US"/>
                <w:rPrChange w:id="20893" w:author="phuong vu" w:date="2018-11-30T22:36:00Z">
                  <w:rPr>
                    <w:lang w:val="en-US"/>
                  </w:rPr>
                </w:rPrChange>
              </w:rPr>
              <w:pPrChange w:id="20894" w:author="phuong vu" w:date="2018-11-30T23:15:00Z">
                <w:pPr>
                  <w:spacing w:line="360" w:lineRule="auto"/>
                </w:pPr>
              </w:pPrChange>
            </w:pPr>
            <w:r w:rsidRPr="00920004">
              <w:rPr>
                <w:lang w:val="en-US"/>
                <w:rPrChange w:id="20895" w:author="phuong vu" w:date="2018-11-30T22:36:00Z">
                  <w:rPr>
                    <w:lang w:val="en-US"/>
                  </w:rPr>
                </w:rPrChange>
              </w:rPr>
              <w:t>customer</w:t>
            </w:r>
          </w:p>
        </w:tc>
        <w:tc>
          <w:tcPr>
            <w:tcW w:w="1463" w:type="dxa"/>
          </w:tcPr>
          <w:p w14:paraId="61F7C09E" w14:textId="77777777" w:rsidR="008E1FFB" w:rsidRPr="00920004" w:rsidRDefault="008E1FFB" w:rsidP="00BD0851">
            <w:pPr>
              <w:spacing w:before="240" w:line="0" w:lineRule="atLeast"/>
              <w:jc w:val="center"/>
              <w:rPr>
                <w:lang w:val="en-US"/>
                <w:rPrChange w:id="20896" w:author="phuong vu" w:date="2018-11-30T22:36:00Z">
                  <w:rPr>
                    <w:lang w:val="en-US"/>
                  </w:rPr>
                </w:rPrChange>
              </w:rPr>
              <w:pPrChange w:id="20897" w:author="phuong vu" w:date="2018-11-30T14:16:00Z">
                <w:pPr>
                  <w:spacing w:line="360" w:lineRule="auto"/>
                  <w:jc w:val="center"/>
                </w:pPr>
              </w:pPrChange>
            </w:pPr>
          </w:p>
        </w:tc>
        <w:tc>
          <w:tcPr>
            <w:tcW w:w="1463" w:type="dxa"/>
          </w:tcPr>
          <w:p w14:paraId="78A55A6A" w14:textId="77777777" w:rsidR="008E1FFB" w:rsidRPr="00920004" w:rsidRDefault="008E1FFB" w:rsidP="00BD0851">
            <w:pPr>
              <w:spacing w:before="240" w:line="0" w:lineRule="atLeast"/>
              <w:jc w:val="center"/>
              <w:rPr>
                <w:lang w:val="en-US"/>
                <w:rPrChange w:id="20898" w:author="phuong vu" w:date="2018-11-30T22:36:00Z">
                  <w:rPr>
                    <w:lang w:val="en-US"/>
                  </w:rPr>
                </w:rPrChange>
              </w:rPr>
              <w:pPrChange w:id="20899" w:author="phuong vu" w:date="2018-11-30T14:16:00Z">
                <w:pPr>
                  <w:spacing w:line="360" w:lineRule="auto"/>
                  <w:jc w:val="center"/>
                </w:pPr>
              </w:pPrChange>
            </w:pPr>
          </w:p>
        </w:tc>
        <w:tc>
          <w:tcPr>
            <w:tcW w:w="1463" w:type="dxa"/>
          </w:tcPr>
          <w:p w14:paraId="7A8A9FB9" w14:textId="77777777" w:rsidR="008E1FFB" w:rsidRPr="00920004" w:rsidRDefault="008E1FFB" w:rsidP="00BD0851">
            <w:pPr>
              <w:spacing w:before="240" w:line="0" w:lineRule="atLeast"/>
              <w:jc w:val="center"/>
              <w:rPr>
                <w:lang w:val="en-US"/>
                <w:rPrChange w:id="20900" w:author="phuong vu" w:date="2018-11-30T22:36:00Z">
                  <w:rPr>
                    <w:lang w:val="en-US"/>
                  </w:rPr>
                </w:rPrChange>
              </w:rPr>
              <w:pPrChange w:id="20901" w:author="phuong vu" w:date="2018-11-30T14:16:00Z">
                <w:pPr>
                  <w:spacing w:line="360" w:lineRule="auto"/>
                  <w:jc w:val="center"/>
                </w:pPr>
              </w:pPrChange>
            </w:pPr>
          </w:p>
        </w:tc>
        <w:tc>
          <w:tcPr>
            <w:tcW w:w="1463" w:type="dxa"/>
          </w:tcPr>
          <w:p w14:paraId="331E68EE" w14:textId="77777777" w:rsidR="008E1FFB" w:rsidRPr="00920004" w:rsidRDefault="008E1FFB" w:rsidP="00BD0851">
            <w:pPr>
              <w:spacing w:before="240" w:line="0" w:lineRule="atLeast"/>
              <w:jc w:val="center"/>
              <w:rPr>
                <w:lang w:val="en-US"/>
                <w:rPrChange w:id="20902" w:author="phuong vu" w:date="2018-11-30T22:36:00Z">
                  <w:rPr>
                    <w:lang w:val="en-US"/>
                  </w:rPr>
                </w:rPrChange>
              </w:rPr>
              <w:pPrChange w:id="20903" w:author="phuong vu" w:date="2018-11-30T14:16:00Z">
                <w:pPr>
                  <w:jc w:val="center"/>
                </w:pPr>
              </w:pPrChange>
            </w:pPr>
            <w:r w:rsidRPr="00920004">
              <w:rPr>
                <w:lang w:val="en-US"/>
                <w:rPrChange w:id="20904" w:author="phuong vu" w:date="2018-11-30T22:36:00Z">
                  <w:rPr>
                    <w:lang w:val="en-US"/>
                  </w:rPr>
                </w:rPrChange>
              </w:rPr>
              <w:t>X</w:t>
            </w:r>
          </w:p>
        </w:tc>
      </w:tr>
      <w:tr w:rsidR="008E1FFB" w:rsidRPr="00920004" w14:paraId="54D95C3E" w14:textId="77777777" w:rsidTr="00A72A60">
        <w:tc>
          <w:tcPr>
            <w:tcW w:w="805" w:type="dxa"/>
          </w:tcPr>
          <w:p w14:paraId="5A74149D" w14:textId="77777777" w:rsidR="008E1FFB" w:rsidRPr="00920004" w:rsidRDefault="008E1FFB" w:rsidP="00BD0851">
            <w:pPr>
              <w:spacing w:before="240" w:line="0" w:lineRule="atLeast"/>
              <w:jc w:val="center"/>
              <w:rPr>
                <w:lang w:val="en-US"/>
                <w:rPrChange w:id="20905" w:author="phuong vu" w:date="2018-11-30T22:36:00Z">
                  <w:rPr>
                    <w:lang w:val="en-US"/>
                  </w:rPr>
                </w:rPrChange>
              </w:rPr>
              <w:pPrChange w:id="20906" w:author="phuong vu" w:date="2018-11-30T14:16:00Z">
                <w:pPr>
                  <w:spacing w:line="360" w:lineRule="auto"/>
                  <w:jc w:val="center"/>
                </w:pPr>
              </w:pPrChange>
            </w:pPr>
            <w:r w:rsidRPr="00920004">
              <w:rPr>
                <w:lang w:val="en-US"/>
                <w:rPrChange w:id="20907" w:author="phuong vu" w:date="2018-11-30T22:36:00Z">
                  <w:rPr>
                    <w:lang w:val="en-US"/>
                  </w:rPr>
                </w:rPrChange>
              </w:rPr>
              <w:t>3</w:t>
            </w:r>
          </w:p>
        </w:tc>
        <w:tc>
          <w:tcPr>
            <w:tcW w:w="2120" w:type="dxa"/>
          </w:tcPr>
          <w:p w14:paraId="3247A6D3" w14:textId="6B170938" w:rsidR="008E1FFB" w:rsidRPr="00920004" w:rsidRDefault="008E1FFB" w:rsidP="00E64310">
            <w:pPr>
              <w:rPr>
                <w:lang w:val="en-US"/>
                <w:rPrChange w:id="20908" w:author="phuong vu" w:date="2018-11-30T22:36:00Z">
                  <w:rPr>
                    <w:lang w:val="en-US"/>
                  </w:rPr>
                </w:rPrChange>
              </w:rPr>
              <w:pPrChange w:id="20909" w:author="phuong vu" w:date="2018-11-30T23:15:00Z">
                <w:pPr>
                  <w:spacing w:line="360" w:lineRule="auto"/>
                </w:pPr>
              </w:pPrChange>
            </w:pPr>
            <w:r w:rsidRPr="00920004">
              <w:rPr>
                <w:lang w:val="en-US"/>
                <w:rPrChange w:id="20910" w:author="phuong vu" w:date="2018-11-30T22:36:00Z">
                  <w:rPr>
                    <w:lang w:val="en-US"/>
                  </w:rPr>
                </w:rPrChange>
              </w:rPr>
              <w:t>receipt_detail</w:t>
            </w:r>
          </w:p>
        </w:tc>
        <w:tc>
          <w:tcPr>
            <w:tcW w:w="1463" w:type="dxa"/>
          </w:tcPr>
          <w:p w14:paraId="01D7B3B0" w14:textId="77777777" w:rsidR="008E1FFB" w:rsidRPr="00920004" w:rsidRDefault="008E1FFB" w:rsidP="00BD0851">
            <w:pPr>
              <w:spacing w:before="240" w:line="0" w:lineRule="atLeast"/>
              <w:jc w:val="center"/>
              <w:rPr>
                <w:lang w:val="en-US"/>
                <w:rPrChange w:id="20911" w:author="phuong vu" w:date="2018-11-30T22:36:00Z">
                  <w:rPr>
                    <w:lang w:val="en-US"/>
                  </w:rPr>
                </w:rPrChange>
              </w:rPr>
              <w:pPrChange w:id="20912" w:author="phuong vu" w:date="2018-11-30T14:16:00Z">
                <w:pPr>
                  <w:spacing w:line="360" w:lineRule="auto"/>
                  <w:jc w:val="center"/>
                </w:pPr>
              </w:pPrChange>
            </w:pPr>
          </w:p>
        </w:tc>
        <w:tc>
          <w:tcPr>
            <w:tcW w:w="1463" w:type="dxa"/>
          </w:tcPr>
          <w:p w14:paraId="4B1521E8" w14:textId="77777777" w:rsidR="008E1FFB" w:rsidRPr="00920004" w:rsidRDefault="008E1FFB" w:rsidP="00BD0851">
            <w:pPr>
              <w:spacing w:before="240" w:line="0" w:lineRule="atLeast"/>
              <w:jc w:val="center"/>
              <w:rPr>
                <w:lang w:val="en-US"/>
                <w:rPrChange w:id="20913" w:author="phuong vu" w:date="2018-11-30T22:36:00Z">
                  <w:rPr>
                    <w:lang w:val="en-US"/>
                  </w:rPr>
                </w:rPrChange>
              </w:rPr>
              <w:pPrChange w:id="20914" w:author="phuong vu" w:date="2018-11-30T14:16:00Z">
                <w:pPr>
                  <w:spacing w:line="360" w:lineRule="auto"/>
                  <w:jc w:val="center"/>
                </w:pPr>
              </w:pPrChange>
            </w:pPr>
          </w:p>
        </w:tc>
        <w:tc>
          <w:tcPr>
            <w:tcW w:w="1463" w:type="dxa"/>
          </w:tcPr>
          <w:p w14:paraId="04C29941" w14:textId="77777777" w:rsidR="008E1FFB" w:rsidRPr="00920004" w:rsidRDefault="008E1FFB" w:rsidP="00BD0851">
            <w:pPr>
              <w:spacing w:before="240" w:line="0" w:lineRule="atLeast"/>
              <w:jc w:val="center"/>
              <w:rPr>
                <w:lang w:val="en-US"/>
                <w:rPrChange w:id="20915" w:author="phuong vu" w:date="2018-11-30T22:36:00Z">
                  <w:rPr>
                    <w:lang w:val="en-US"/>
                  </w:rPr>
                </w:rPrChange>
              </w:rPr>
              <w:pPrChange w:id="20916" w:author="phuong vu" w:date="2018-11-30T14:16:00Z">
                <w:pPr>
                  <w:spacing w:line="360" w:lineRule="auto"/>
                  <w:jc w:val="center"/>
                </w:pPr>
              </w:pPrChange>
            </w:pPr>
          </w:p>
        </w:tc>
        <w:tc>
          <w:tcPr>
            <w:tcW w:w="1463" w:type="dxa"/>
          </w:tcPr>
          <w:p w14:paraId="387E002C" w14:textId="77777777" w:rsidR="008E1FFB" w:rsidRPr="00920004" w:rsidRDefault="008E1FFB" w:rsidP="00BD0851">
            <w:pPr>
              <w:spacing w:before="240" w:line="0" w:lineRule="atLeast"/>
              <w:jc w:val="center"/>
              <w:rPr>
                <w:lang w:val="en-US"/>
                <w:rPrChange w:id="20917" w:author="phuong vu" w:date="2018-11-30T22:36:00Z">
                  <w:rPr>
                    <w:lang w:val="en-US"/>
                  </w:rPr>
                </w:rPrChange>
              </w:rPr>
              <w:pPrChange w:id="20918" w:author="phuong vu" w:date="2018-11-30T14:16:00Z">
                <w:pPr>
                  <w:jc w:val="center"/>
                </w:pPr>
              </w:pPrChange>
            </w:pPr>
            <w:r w:rsidRPr="00920004">
              <w:rPr>
                <w:lang w:val="en-US"/>
                <w:rPrChange w:id="20919" w:author="phuong vu" w:date="2018-11-30T22:36:00Z">
                  <w:rPr>
                    <w:lang w:val="en-US"/>
                  </w:rPr>
                </w:rPrChange>
              </w:rPr>
              <w:t>X</w:t>
            </w:r>
          </w:p>
        </w:tc>
      </w:tr>
      <w:tr w:rsidR="008E1FFB" w:rsidRPr="00920004" w14:paraId="2CC416DD" w14:textId="77777777" w:rsidTr="00A72A60">
        <w:tc>
          <w:tcPr>
            <w:tcW w:w="805" w:type="dxa"/>
          </w:tcPr>
          <w:p w14:paraId="31B4A292" w14:textId="77777777" w:rsidR="008E1FFB" w:rsidRPr="00920004" w:rsidRDefault="008E1FFB" w:rsidP="00BD0851">
            <w:pPr>
              <w:spacing w:before="240" w:line="0" w:lineRule="atLeast"/>
              <w:jc w:val="center"/>
              <w:rPr>
                <w:lang w:val="en-US"/>
                <w:rPrChange w:id="20920" w:author="phuong vu" w:date="2018-11-30T22:36:00Z">
                  <w:rPr>
                    <w:lang w:val="en-US"/>
                  </w:rPr>
                </w:rPrChange>
              </w:rPr>
              <w:pPrChange w:id="20921" w:author="phuong vu" w:date="2018-11-30T14:16:00Z">
                <w:pPr>
                  <w:spacing w:line="360" w:lineRule="auto"/>
                  <w:jc w:val="center"/>
                </w:pPr>
              </w:pPrChange>
            </w:pPr>
            <w:r w:rsidRPr="00920004">
              <w:rPr>
                <w:lang w:val="en-US"/>
                <w:rPrChange w:id="20922" w:author="phuong vu" w:date="2018-11-30T22:36:00Z">
                  <w:rPr>
                    <w:lang w:val="en-US"/>
                  </w:rPr>
                </w:rPrChange>
              </w:rPr>
              <w:t>4</w:t>
            </w:r>
          </w:p>
        </w:tc>
        <w:tc>
          <w:tcPr>
            <w:tcW w:w="2120" w:type="dxa"/>
          </w:tcPr>
          <w:p w14:paraId="79CD9207" w14:textId="77777777" w:rsidR="008E1FFB" w:rsidRPr="00920004" w:rsidRDefault="008E1FFB" w:rsidP="00E64310">
            <w:pPr>
              <w:rPr>
                <w:lang w:val="en-US"/>
                <w:rPrChange w:id="20923" w:author="phuong vu" w:date="2018-11-30T22:36:00Z">
                  <w:rPr>
                    <w:lang w:val="en-US"/>
                  </w:rPr>
                </w:rPrChange>
              </w:rPr>
              <w:pPrChange w:id="20924" w:author="phuong vu" w:date="2018-11-30T23:15:00Z">
                <w:pPr>
                  <w:spacing w:line="360" w:lineRule="auto"/>
                </w:pPr>
              </w:pPrChange>
            </w:pPr>
            <w:r w:rsidRPr="00920004">
              <w:rPr>
                <w:lang w:val="en-US"/>
                <w:rPrChange w:id="20925" w:author="phuong vu" w:date="2018-11-30T22:36:00Z">
                  <w:rPr>
                    <w:lang w:val="en-US"/>
                  </w:rPr>
                </w:rPrChange>
              </w:rPr>
              <w:t>receipt</w:t>
            </w:r>
          </w:p>
        </w:tc>
        <w:tc>
          <w:tcPr>
            <w:tcW w:w="1463" w:type="dxa"/>
          </w:tcPr>
          <w:p w14:paraId="5E681253" w14:textId="77777777" w:rsidR="008E1FFB" w:rsidRPr="00920004" w:rsidRDefault="008E1FFB" w:rsidP="00BD0851">
            <w:pPr>
              <w:spacing w:before="240" w:line="0" w:lineRule="atLeast"/>
              <w:jc w:val="center"/>
              <w:rPr>
                <w:lang w:val="en-US"/>
                <w:rPrChange w:id="20926" w:author="phuong vu" w:date="2018-11-30T22:36:00Z">
                  <w:rPr>
                    <w:lang w:val="en-US"/>
                  </w:rPr>
                </w:rPrChange>
              </w:rPr>
              <w:pPrChange w:id="20927" w:author="phuong vu" w:date="2018-11-30T14:16:00Z">
                <w:pPr>
                  <w:spacing w:line="360" w:lineRule="auto"/>
                  <w:jc w:val="center"/>
                </w:pPr>
              </w:pPrChange>
            </w:pPr>
          </w:p>
        </w:tc>
        <w:tc>
          <w:tcPr>
            <w:tcW w:w="1463" w:type="dxa"/>
          </w:tcPr>
          <w:p w14:paraId="5993D6B0" w14:textId="77777777" w:rsidR="008E1FFB" w:rsidRPr="00920004" w:rsidRDefault="008E1FFB" w:rsidP="00BD0851">
            <w:pPr>
              <w:spacing w:before="240" w:line="0" w:lineRule="atLeast"/>
              <w:jc w:val="center"/>
              <w:rPr>
                <w:lang w:val="en-US"/>
                <w:rPrChange w:id="20928" w:author="phuong vu" w:date="2018-11-30T22:36:00Z">
                  <w:rPr>
                    <w:lang w:val="en-US"/>
                  </w:rPr>
                </w:rPrChange>
              </w:rPr>
              <w:pPrChange w:id="20929" w:author="phuong vu" w:date="2018-11-30T14:16:00Z">
                <w:pPr>
                  <w:spacing w:line="360" w:lineRule="auto"/>
                  <w:jc w:val="center"/>
                </w:pPr>
              </w:pPrChange>
            </w:pPr>
          </w:p>
        </w:tc>
        <w:tc>
          <w:tcPr>
            <w:tcW w:w="1463" w:type="dxa"/>
          </w:tcPr>
          <w:p w14:paraId="17A0044B" w14:textId="77777777" w:rsidR="008E1FFB" w:rsidRPr="00920004" w:rsidRDefault="008E1FFB" w:rsidP="00BD0851">
            <w:pPr>
              <w:spacing w:before="240" w:line="0" w:lineRule="atLeast"/>
              <w:jc w:val="center"/>
              <w:rPr>
                <w:lang w:val="en-US"/>
                <w:rPrChange w:id="20930" w:author="phuong vu" w:date="2018-11-30T22:36:00Z">
                  <w:rPr>
                    <w:lang w:val="en-US"/>
                  </w:rPr>
                </w:rPrChange>
              </w:rPr>
              <w:pPrChange w:id="20931" w:author="phuong vu" w:date="2018-11-30T14:16:00Z">
                <w:pPr>
                  <w:spacing w:line="360" w:lineRule="auto"/>
                  <w:jc w:val="center"/>
                </w:pPr>
              </w:pPrChange>
            </w:pPr>
          </w:p>
        </w:tc>
        <w:tc>
          <w:tcPr>
            <w:tcW w:w="1463" w:type="dxa"/>
          </w:tcPr>
          <w:p w14:paraId="70D1695D" w14:textId="77777777" w:rsidR="008E1FFB" w:rsidRPr="00920004" w:rsidRDefault="008E1FFB" w:rsidP="00BD0851">
            <w:pPr>
              <w:keepNext/>
              <w:spacing w:before="240" w:line="0" w:lineRule="atLeast"/>
              <w:jc w:val="center"/>
              <w:rPr>
                <w:lang w:val="en-US"/>
                <w:rPrChange w:id="20932" w:author="phuong vu" w:date="2018-11-30T22:36:00Z">
                  <w:rPr>
                    <w:lang w:val="en-US"/>
                  </w:rPr>
                </w:rPrChange>
              </w:rPr>
              <w:pPrChange w:id="20933" w:author="phuong vu" w:date="2018-11-30T14:16:00Z">
                <w:pPr>
                  <w:jc w:val="center"/>
                </w:pPr>
              </w:pPrChange>
            </w:pPr>
            <w:r w:rsidRPr="00920004">
              <w:rPr>
                <w:lang w:val="en-US"/>
                <w:rPrChange w:id="20934" w:author="phuong vu" w:date="2018-11-30T22:36:00Z">
                  <w:rPr>
                    <w:lang w:val="en-US"/>
                  </w:rPr>
                </w:rPrChange>
              </w:rPr>
              <w:t>X</w:t>
            </w:r>
          </w:p>
        </w:tc>
      </w:tr>
    </w:tbl>
    <w:p w14:paraId="338DB55D" w14:textId="77D095AE" w:rsidR="008E1FFB" w:rsidRPr="00920004" w:rsidRDefault="005A14ED" w:rsidP="00A17FA5">
      <w:pPr>
        <w:pStyle w:val="Caption"/>
        <w:rPr>
          <w:lang w:val="en-US"/>
          <w:rPrChange w:id="20935" w:author="phuong vu" w:date="2018-11-30T22:36:00Z">
            <w:rPr>
              <w:lang w:val="en-US"/>
            </w:rPr>
          </w:rPrChange>
        </w:rPr>
        <w:pPrChange w:id="20936" w:author="phuong vu" w:date="2018-11-30T22:42:00Z">
          <w:pPr/>
        </w:pPrChange>
      </w:pPr>
      <w:bookmarkStart w:id="20937" w:name="_Toc531381623"/>
      <w:ins w:id="20938" w:author="phuong vu" w:date="2018-11-26T13:57:00Z">
        <w:r w:rsidRPr="00920004">
          <w:rPr>
            <w:rPrChange w:id="20939" w:author="phuong vu" w:date="2018-11-30T22:36:00Z">
              <w:rPr/>
            </w:rPrChange>
          </w:rPr>
          <w:t xml:space="preserve">Bảng </w:t>
        </w:r>
      </w:ins>
      <w:ins w:id="20940" w:author="phuong vu" w:date="2018-11-30T14:54:00Z">
        <w:r w:rsidR="00D632EE" w:rsidRPr="00920004">
          <w:rPr>
            <w:rPrChange w:id="20941" w:author="phuong vu" w:date="2018-11-30T22:36:00Z">
              <w:rPr/>
            </w:rPrChange>
          </w:rPr>
          <w:fldChar w:fldCharType="begin"/>
        </w:r>
        <w:r w:rsidR="00D632EE" w:rsidRPr="00920004">
          <w:rPr>
            <w:rPrChange w:id="20942" w:author="phuong vu" w:date="2018-11-30T22:36:00Z">
              <w:rPr/>
            </w:rPrChange>
          </w:rPr>
          <w:instrText xml:space="preserve"> STYLEREF 1 \s </w:instrText>
        </w:r>
      </w:ins>
      <w:r w:rsidR="00D632EE" w:rsidRPr="00920004">
        <w:rPr>
          <w:rPrChange w:id="20943" w:author="phuong vu" w:date="2018-11-30T22:36:00Z">
            <w:rPr/>
          </w:rPrChange>
        </w:rPr>
        <w:fldChar w:fldCharType="separate"/>
      </w:r>
      <w:r w:rsidR="00B5490C">
        <w:rPr>
          <w:noProof/>
        </w:rPr>
        <w:t>3</w:t>
      </w:r>
      <w:ins w:id="20944" w:author="phuong vu" w:date="2018-11-30T14:54:00Z">
        <w:r w:rsidR="00D632EE" w:rsidRPr="00920004">
          <w:rPr>
            <w:rPrChange w:id="20945" w:author="phuong vu" w:date="2018-11-30T22:36:00Z">
              <w:rPr/>
            </w:rPrChange>
          </w:rPr>
          <w:fldChar w:fldCharType="end"/>
        </w:r>
        <w:r w:rsidR="00D632EE" w:rsidRPr="00920004">
          <w:rPr>
            <w:rPrChange w:id="20946" w:author="phuong vu" w:date="2018-11-30T22:36:00Z">
              <w:rPr/>
            </w:rPrChange>
          </w:rPr>
          <w:t>.</w:t>
        </w:r>
        <w:r w:rsidR="00D632EE" w:rsidRPr="00920004">
          <w:rPr>
            <w:rPrChange w:id="20947" w:author="phuong vu" w:date="2018-11-30T22:36:00Z">
              <w:rPr/>
            </w:rPrChange>
          </w:rPr>
          <w:fldChar w:fldCharType="begin"/>
        </w:r>
        <w:r w:rsidR="00D632EE" w:rsidRPr="00920004">
          <w:rPr>
            <w:rPrChange w:id="20948" w:author="phuong vu" w:date="2018-11-30T22:36:00Z">
              <w:rPr/>
            </w:rPrChange>
          </w:rPr>
          <w:instrText xml:space="preserve"> SEQ Bảng \* ARABIC \s 1 </w:instrText>
        </w:r>
      </w:ins>
      <w:r w:rsidR="00D632EE" w:rsidRPr="00920004">
        <w:rPr>
          <w:rPrChange w:id="20949" w:author="phuong vu" w:date="2018-11-30T22:36:00Z">
            <w:rPr/>
          </w:rPrChange>
        </w:rPr>
        <w:fldChar w:fldCharType="separate"/>
      </w:r>
      <w:ins w:id="20950" w:author="phuong vu" w:date="2018-11-30T22:44:00Z">
        <w:r w:rsidR="00B5490C">
          <w:rPr>
            <w:noProof/>
          </w:rPr>
          <w:t>15</w:t>
        </w:r>
      </w:ins>
      <w:ins w:id="20951" w:author="phuong vu" w:date="2018-11-30T14:54:00Z">
        <w:r w:rsidR="00D632EE" w:rsidRPr="00920004">
          <w:rPr>
            <w:rPrChange w:id="20952" w:author="phuong vu" w:date="2018-11-30T22:36:00Z">
              <w:rPr/>
            </w:rPrChange>
          </w:rPr>
          <w:fldChar w:fldCharType="end"/>
        </w:r>
      </w:ins>
      <w:ins w:id="20953" w:author="phuong vu" w:date="2018-11-26T13:57:00Z">
        <w:r w:rsidRPr="00920004">
          <w:rPr>
            <w:lang w:val="en-US"/>
            <w:rPrChange w:id="20954" w:author="phuong vu" w:date="2018-11-30T22:36:00Z">
              <w:rPr>
                <w:lang w:val="en-US"/>
              </w:rPr>
            </w:rPrChange>
          </w:rPr>
          <w:t xml:space="preserve"> Dữ liệu </w:t>
        </w:r>
      </w:ins>
      <w:ins w:id="20955" w:author="phuong vu" w:date="2018-11-26T13:58:00Z">
        <w:r w:rsidRPr="00920004">
          <w:rPr>
            <w:lang w:val="en-US"/>
            <w:rPrChange w:id="20956" w:author="phuong vu" w:date="2018-11-30T22:36:00Z">
              <w:rPr>
                <w:lang w:val="en-US"/>
              </w:rPr>
            </w:rPrChange>
          </w:rPr>
          <w:t>sử dụng xem chi tiết biên nhận</w:t>
        </w:r>
      </w:ins>
      <w:bookmarkEnd w:id="20937"/>
    </w:p>
    <w:p w14:paraId="4C19CE32" w14:textId="694094A3" w:rsidR="00EC6582" w:rsidRPr="00920004" w:rsidRDefault="00070C2F" w:rsidP="00FD0D70">
      <w:pPr>
        <w:pStyle w:val="Heading6"/>
        <w:numPr>
          <w:ilvl w:val="0"/>
          <w:numId w:val="80"/>
        </w:numPr>
        <w:spacing w:before="240" w:line="0" w:lineRule="atLeast"/>
        <w:rPr>
          <w:ins w:id="20957" w:author="phuong vu" w:date="2018-11-26T13:58:00Z"/>
          <w:rFonts w:cstheme="majorHAnsi"/>
          <w:lang w:val="en-US"/>
          <w:rPrChange w:id="20958" w:author="phuong vu" w:date="2018-11-30T22:36:00Z">
            <w:rPr>
              <w:ins w:id="20959" w:author="phuong vu" w:date="2018-11-26T13:58:00Z"/>
              <w:rFonts w:cstheme="majorHAnsi"/>
              <w:lang w:val="en-US"/>
            </w:rPr>
          </w:rPrChange>
        </w:rPr>
        <w:pPrChange w:id="20960" w:author="phuong vu" w:date="2018-11-30T14:47:00Z">
          <w:pPr>
            <w:pStyle w:val="Heading6"/>
            <w:spacing w:line="276" w:lineRule="auto"/>
          </w:pPr>
        </w:pPrChange>
      </w:pPr>
      <w:r w:rsidRPr="00920004">
        <w:rPr>
          <w:rFonts w:cstheme="majorHAnsi"/>
          <w:lang w:val="en-US"/>
          <w:rPrChange w:id="20961" w:author="phuong vu" w:date="2018-11-30T22:36:00Z">
            <w:rPr>
              <w:lang w:val="en-US"/>
            </w:rPr>
          </w:rPrChange>
        </w:rPr>
        <w:t>Cách xử lí</w:t>
      </w:r>
    </w:p>
    <w:p w14:paraId="43B8C433" w14:textId="77777777" w:rsidR="00EC6582" w:rsidRPr="00920004" w:rsidRDefault="00EC6582" w:rsidP="00BD0851">
      <w:pPr>
        <w:keepNext/>
        <w:spacing w:before="240" w:line="0" w:lineRule="atLeast"/>
        <w:jc w:val="left"/>
        <w:rPr>
          <w:ins w:id="20962" w:author="phuong vu" w:date="2018-11-27T16:27:00Z"/>
          <w:rPrChange w:id="20963" w:author="phuong vu" w:date="2018-11-30T22:36:00Z">
            <w:rPr>
              <w:ins w:id="20964" w:author="phuong vu" w:date="2018-11-27T16:27:00Z"/>
            </w:rPr>
          </w:rPrChange>
        </w:rPr>
        <w:pPrChange w:id="20965" w:author="phuong vu" w:date="2018-11-30T14:16:00Z">
          <w:pPr>
            <w:jc w:val="left"/>
          </w:pPr>
        </w:pPrChange>
      </w:pPr>
      <w:ins w:id="20966" w:author="phuong vu" w:date="2018-11-27T16:27:00Z">
        <w:r w:rsidRPr="00920004">
          <w:rPr>
            <w:noProof/>
            <w:lang w:val="en-US"/>
            <w:rPrChange w:id="20967" w:author="phuong vu" w:date="2018-11-30T22:36:00Z">
              <w:rPr>
                <w:noProof/>
                <w:lang w:val="en-US"/>
              </w:rPr>
            </w:rPrChange>
          </w:rPr>
          <w:drawing>
            <wp:inline distT="0" distB="0" distL="0" distR="0" wp14:anchorId="4BF43A0B" wp14:editId="736389BD">
              <wp:extent cx="5370267" cy="26860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585" cy="2688210"/>
                      </a:xfrm>
                      <a:prstGeom prst="rect">
                        <a:avLst/>
                      </a:prstGeom>
                      <a:noFill/>
                      <a:ln>
                        <a:noFill/>
                      </a:ln>
                    </pic:spPr>
                  </pic:pic>
                </a:graphicData>
              </a:graphic>
            </wp:inline>
          </w:drawing>
        </w:r>
      </w:ins>
    </w:p>
    <w:p w14:paraId="0F63994B" w14:textId="680DCE74" w:rsidR="005A14ED" w:rsidRPr="00920004" w:rsidRDefault="00EC6582" w:rsidP="00A17FA5">
      <w:pPr>
        <w:pStyle w:val="Caption"/>
        <w:rPr>
          <w:lang w:val="en-US"/>
          <w:rPrChange w:id="20968" w:author="phuong vu" w:date="2018-11-30T22:36:00Z">
            <w:rPr>
              <w:lang w:val="en-US"/>
            </w:rPr>
          </w:rPrChange>
        </w:rPr>
        <w:pPrChange w:id="20969" w:author="phuong vu" w:date="2018-11-30T22:42:00Z">
          <w:pPr>
            <w:pStyle w:val="Heading6"/>
          </w:pPr>
        </w:pPrChange>
      </w:pPr>
      <w:bookmarkStart w:id="20970" w:name="_Toc531380499"/>
      <w:ins w:id="20971" w:author="phuong vu" w:date="2018-11-27T16:27:00Z">
        <w:r w:rsidRPr="00920004">
          <w:rPr>
            <w:rPrChange w:id="20972" w:author="phuong vu" w:date="2018-11-30T22:36:00Z">
              <w:rPr/>
            </w:rPrChange>
          </w:rPr>
          <w:t xml:space="preserve">Hình </w:t>
        </w:r>
      </w:ins>
      <w:ins w:id="20973" w:author="phuong vu" w:date="2018-11-30T15:13:00Z">
        <w:r w:rsidR="00EF3636" w:rsidRPr="00920004">
          <w:rPr>
            <w:rPrChange w:id="20974" w:author="phuong vu" w:date="2018-11-30T22:36:00Z">
              <w:rPr/>
            </w:rPrChange>
          </w:rPr>
          <w:fldChar w:fldCharType="begin"/>
        </w:r>
        <w:r w:rsidR="00EF3636" w:rsidRPr="00920004">
          <w:rPr>
            <w:rPrChange w:id="20975" w:author="phuong vu" w:date="2018-11-30T22:36:00Z">
              <w:rPr/>
            </w:rPrChange>
          </w:rPr>
          <w:instrText xml:space="preserve"> STYLEREF 1 \s </w:instrText>
        </w:r>
      </w:ins>
      <w:r w:rsidR="00EF3636" w:rsidRPr="00920004">
        <w:rPr>
          <w:rPrChange w:id="20976" w:author="phuong vu" w:date="2018-11-30T22:36:00Z">
            <w:rPr/>
          </w:rPrChange>
        </w:rPr>
        <w:fldChar w:fldCharType="separate"/>
      </w:r>
      <w:r w:rsidR="00B5490C">
        <w:rPr>
          <w:noProof/>
        </w:rPr>
        <w:t>3</w:t>
      </w:r>
      <w:ins w:id="20977" w:author="phuong vu" w:date="2018-11-30T15:13:00Z">
        <w:r w:rsidR="00EF3636" w:rsidRPr="00920004">
          <w:rPr>
            <w:rPrChange w:id="20978" w:author="phuong vu" w:date="2018-11-30T22:36:00Z">
              <w:rPr/>
            </w:rPrChange>
          </w:rPr>
          <w:fldChar w:fldCharType="end"/>
        </w:r>
        <w:r w:rsidR="00EF3636" w:rsidRPr="00920004">
          <w:rPr>
            <w:rPrChange w:id="20979" w:author="phuong vu" w:date="2018-11-30T22:36:00Z">
              <w:rPr/>
            </w:rPrChange>
          </w:rPr>
          <w:t>.</w:t>
        </w:r>
        <w:r w:rsidR="00EF3636" w:rsidRPr="00920004">
          <w:rPr>
            <w:rPrChange w:id="20980" w:author="phuong vu" w:date="2018-11-30T22:36:00Z">
              <w:rPr/>
            </w:rPrChange>
          </w:rPr>
          <w:fldChar w:fldCharType="begin"/>
        </w:r>
        <w:r w:rsidR="00EF3636" w:rsidRPr="00920004">
          <w:rPr>
            <w:rPrChange w:id="20981" w:author="phuong vu" w:date="2018-11-30T22:36:00Z">
              <w:rPr/>
            </w:rPrChange>
          </w:rPr>
          <w:instrText xml:space="preserve"> SEQ Hình \* ARABIC \s 1 </w:instrText>
        </w:r>
      </w:ins>
      <w:r w:rsidR="00EF3636" w:rsidRPr="00920004">
        <w:rPr>
          <w:rPrChange w:id="20982" w:author="phuong vu" w:date="2018-11-30T22:36:00Z">
            <w:rPr/>
          </w:rPrChange>
        </w:rPr>
        <w:fldChar w:fldCharType="separate"/>
      </w:r>
      <w:ins w:id="20983" w:author="phuong vu" w:date="2018-11-30T22:44:00Z">
        <w:r w:rsidR="00B5490C">
          <w:rPr>
            <w:noProof/>
          </w:rPr>
          <w:t>22</w:t>
        </w:r>
      </w:ins>
      <w:ins w:id="20984" w:author="phuong vu" w:date="2018-11-30T15:13:00Z">
        <w:r w:rsidR="00EF3636" w:rsidRPr="00920004">
          <w:rPr>
            <w:rPrChange w:id="20985" w:author="phuong vu" w:date="2018-11-30T22:36:00Z">
              <w:rPr/>
            </w:rPrChange>
          </w:rPr>
          <w:fldChar w:fldCharType="end"/>
        </w:r>
      </w:ins>
      <w:ins w:id="20986" w:author="phuong vu" w:date="2018-11-27T16:27:00Z">
        <w:r w:rsidRPr="00920004">
          <w:rPr>
            <w:lang w:val="en-US"/>
            <w:rPrChange w:id="20987" w:author="phuong vu" w:date="2018-11-30T22:36:00Z">
              <w:rPr>
                <w:lang w:val="en-US"/>
              </w:rPr>
            </w:rPrChange>
          </w:rPr>
          <w:t xml:space="preserve"> Sơ đồ xử lí xem chi tiết biên nhận</w:t>
        </w:r>
      </w:ins>
      <w:bookmarkEnd w:id="20970"/>
    </w:p>
    <w:p w14:paraId="1F40A256" w14:textId="67152293" w:rsidR="005E64D7" w:rsidRPr="00920004" w:rsidRDefault="005E64D7" w:rsidP="00BD0851">
      <w:pPr>
        <w:pStyle w:val="Heading5"/>
        <w:spacing w:before="240" w:line="0" w:lineRule="atLeast"/>
        <w:rPr>
          <w:rFonts w:cstheme="majorHAnsi"/>
          <w:lang w:val="en-US"/>
          <w:rPrChange w:id="20988" w:author="phuong vu" w:date="2018-11-30T22:36:00Z">
            <w:rPr>
              <w:lang w:val="en-US"/>
            </w:rPr>
          </w:rPrChange>
        </w:rPr>
        <w:pPrChange w:id="20989" w:author="phuong vu" w:date="2018-11-30T14:16:00Z">
          <w:pPr>
            <w:pStyle w:val="Heading5"/>
          </w:pPr>
        </w:pPrChange>
      </w:pPr>
      <w:r w:rsidRPr="00920004">
        <w:rPr>
          <w:rFonts w:cstheme="majorHAnsi"/>
          <w:lang w:val="en-US"/>
          <w:rPrChange w:id="20990" w:author="phuong vu" w:date="2018-11-30T22:36:00Z">
            <w:rPr>
              <w:lang w:val="en-US"/>
            </w:rPr>
          </w:rPrChange>
        </w:rPr>
        <w:t>Thay đổi trạng thái biên nhận</w:t>
      </w:r>
    </w:p>
    <w:p w14:paraId="1D9EF044" w14:textId="35A983E3" w:rsidR="00836F48" w:rsidRPr="00920004" w:rsidRDefault="00070C2F" w:rsidP="00FD0D70">
      <w:pPr>
        <w:ind w:firstLine="720"/>
        <w:rPr>
          <w:lang w:val="en-US"/>
          <w:rPrChange w:id="20991" w:author="phuong vu" w:date="2018-11-30T22:36:00Z">
            <w:rPr>
              <w:lang w:val="en-US"/>
            </w:rPr>
          </w:rPrChange>
        </w:rPr>
        <w:pPrChange w:id="20992" w:author="phuong vu" w:date="2018-11-30T14:48:00Z">
          <w:pPr>
            <w:pStyle w:val="Heading6"/>
          </w:pPr>
        </w:pPrChange>
      </w:pPr>
      <w:r w:rsidRPr="00920004">
        <w:rPr>
          <w:b/>
          <w:lang w:val="en-US"/>
          <w:rPrChange w:id="20993" w:author="phuong vu" w:date="2018-11-30T22:36:00Z">
            <w:rPr>
              <w:lang w:val="en-US"/>
            </w:rPr>
          </w:rPrChange>
        </w:rPr>
        <w:t>Mục đích</w:t>
      </w:r>
      <w:ins w:id="20994" w:author="phuong vu" w:date="2018-11-30T14:48:00Z">
        <w:r w:rsidR="00FD0D70" w:rsidRPr="00920004">
          <w:rPr>
            <w:b/>
            <w:lang w:val="en-US"/>
            <w:rPrChange w:id="20995" w:author="phuong vu" w:date="2018-11-30T22:36:00Z">
              <w:rPr>
                <w:lang w:val="en-US"/>
              </w:rPr>
            </w:rPrChange>
          </w:rPr>
          <w:t>:</w:t>
        </w:r>
        <w:r w:rsidR="00FD0D70" w:rsidRPr="00920004">
          <w:rPr>
            <w:lang w:val="en-US"/>
            <w:rPrChange w:id="20996" w:author="phuong vu" w:date="2018-11-30T22:36:00Z">
              <w:rPr>
                <w:lang w:val="en-US"/>
              </w:rPr>
            </w:rPrChange>
          </w:rPr>
          <w:t xml:space="preserve"> </w:t>
        </w:r>
      </w:ins>
      <w:ins w:id="20997" w:author="phuong vu" w:date="2018-11-21T23:28:00Z">
        <w:r w:rsidR="00836F48" w:rsidRPr="00920004">
          <w:rPr>
            <w:lang w:val="en-US"/>
            <w:rPrChange w:id="20998" w:author="phuong vu" w:date="2018-11-30T22:36:00Z">
              <w:rPr>
                <w:b w:val="0"/>
                <w:lang w:val="en-US"/>
              </w:rPr>
            </w:rPrChange>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20999" w:author="phuong vu" w:date="2018-11-21T23:29:00Z">
        <w:r w:rsidR="00836F48" w:rsidRPr="00920004">
          <w:rPr>
            <w:lang w:val="en-US"/>
            <w:rPrChange w:id="21000" w:author="phuong vu" w:date="2018-11-30T22:36:00Z">
              <w:rPr>
                <w:b w:val="0"/>
                <w:lang w:val="en-US"/>
              </w:rPr>
            </w:rPrChange>
          </w:rPr>
          <w:t>biên nhận</w:t>
        </w:r>
      </w:ins>
      <w:ins w:id="21001" w:author="phuong vu" w:date="2018-11-21T23:28:00Z">
        <w:r w:rsidR="00836F48" w:rsidRPr="00920004">
          <w:rPr>
            <w:lang w:val="en-US"/>
            <w:rPrChange w:id="21002" w:author="phuong vu" w:date="2018-11-30T22:36:00Z">
              <w:rPr>
                <w:b w:val="0"/>
                <w:lang w:val="en-US"/>
              </w:rPr>
            </w:rPrChange>
          </w:rPr>
          <w:t>.</w:t>
        </w:r>
      </w:ins>
    </w:p>
    <w:p w14:paraId="0BE150AD" w14:textId="7D6CF14B" w:rsidR="00070C2F" w:rsidRPr="00920004" w:rsidRDefault="00070C2F" w:rsidP="00E64310">
      <w:pPr>
        <w:pStyle w:val="Heading6"/>
        <w:numPr>
          <w:ilvl w:val="0"/>
          <w:numId w:val="80"/>
        </w:numPr>
        <w:spacing w:before="240" w:line="0" w:lineRule="atLeast"/>
        <w:ind w:left="720"/>
        <w:rPr>
          <w:rFonts w:cstheme="majorHAnsi"/>
          <w:lang w:val="en-US"/>
          <w:rPrChange w:id="21003" w:author="phuong vu" w:date="2018-11-30T22:36:00Z">
            <w:rPr>
              <w:lang w:val="en-US"/>
            </w:rPr>
          </w:rPrChange>
        </w:rPr>
        <w:pPrChange w:id="21004" w:author="phuong vu" w:date="2018-11-30T23:16:00Z">
          <w:pPr>
            <w:pStyle w:val="Heading6"/>
          </w:pPr>
        </w:pPrChange>
      </w:pPr>
      <w:r w:rsidRPr="00920004">
        <w:rPr>
          <w:rFonts w:cstheme="majorHAnsi"/>
          <w:lang w:val="en-US"/>
          <w:rPrChange w:id="21005" w:author="phuong vu" w:date="2018-11-30T22:36:00Z">
            <w:rPr>
              <w:lang w:val="en-US"/>
            </w:rPr>
          </w:rPrChange>
        </w:rPr>
        <w:lastRenderedPageBreak/>
        <w:t>Giao diện</w:t>
      </w:r>
    </w:p>
    <w:p w14:paraId="15CA3666" w14:textId="52B5D80B" w:rsidR="00840C60" w:rsidRPr="00920004" w:rsidRDefault="00C06BD4" w:rsidP="00BD0851">
      <w:pPr>
        <w:keepNext/>
        <w:spacing w:before="240" w:line="0" w:lineRule="atLeast"/>
        <w:jc w:val="center"/>
        <w:rPr>
          <w:rPrChange w:id="21006" w:author="phuong vu" w:date="2018-11-30T22:36:00Z">
            <w:rPr/>
          </w:rPrChange>
        </w:rPr>
        <w:pPrChange w:id="21007" w:author="phuong vu" w:date="2018-11-30T14:16:00Z">
          <w:pPr>
            <w:keepNext/>
          </w:pPr>
        </w:pPrChange>
      </w:pPr>
      <w:r w:rsidRPr="00920004">
        <w:rPr>
          <w:noProof/>
          <w:lang w:val="en-US"/>
          <w:rPrChange w:id="21008" w:author="phuong vu" w:date="2018-11-30T22:36:00Z">
            <w:rPr>
              <w:noProof/>
              <w:lang w:val="en-US"/>
            </w:rPr>
          </w:rPrChange>
        </w:rPr>
        <w:drawing>
          <wp:inline distT="0" distB="0" distL="0" distR="0" wp14:anchorId="5D090EDC" wp14:editId="50C39D32">
            <wp:extent cx="5461979" cy="3752603"/>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1979" cy="3752603"/>
                    </a:xfrm>
                    <a:prstGeom prst="rect">
                      <a:avLst/>
                    </a:prstGeom>
                    <a:noFill/>
                    <a:ln>
                      <a:noFill/>
                    </a:ln>
                  </pic:spPr>
                </pic:pic>
              </a:graphicData>
            </a:graphic>
          </wp:inline>
        </w:drawing>
      </w:r>
    </w:p>
    <w:p w14:paraId="5771BDDC" w14:textId="7E7CC88A" w:rsidR="00840C60" w:rsidRPr="00920004" w:rsidRDefault="00840C60" w:rsidP="00A17FA5">
      <w:pPr>
        <w:pStyle w:val="Caption"/>
        <w:rPr>
          <w:rPrChange w:id="21009" w:author="phuong vu" w:date="2018-11-30T22:36:00Z">
            <w:rPr>
              <w:szCs w:val="26"/>
              <w:lang w:val="en-US"/>
            </w:rPr>
          </w:rPrChange>
        </w:rPr>
        <w:pPrChange w:id="21010" w:author="phuong vu" w:date="2018-11-30T22:42:00Z">
          <w:pPr>
            <w:pStyle w:val="Caption"/>
          </w:pPr>
        </w:pPrChange>
      </w:pPr>
      <w:bookmarkStart w:id="21011" w:name="_Toc531380500"/>
      <w:r w:rsidRPr="00920004">
        <w:rPr>
          <w:rPrChange w:id="21012" w:author="phuong vu" w:date="2018-11-30T22:36:00Z">
            <w:rPr/>
          </w:rPrChange>
        </w:rPr>
        <w:t xml:space="preserve">Hình </w:t>
      </w:r>
      <w:ins w:id="21013" w:author="phuong vu" w:date="2018-11-30T15:13:00Z">
        <w:r w:rsidR="00EF3636" w:rsidRPr="00920004">
          <w:rPr>
            <w:rPrChange w:id="21014" w:author="phuong vu" w:date="2018-11-30T22:36:00Z">
              <w:rPr/>
            </w:rPrChange>
          </w:rPr>
          <w:fldChar w:fldCharType="begin"/>
        </w:r>
        <w:r w:rsidR="00EF3636" w:rsidRPr="00920004">
          <w:rPr>
            <w:rPrChange w:id="21015" w:author="phuong vu" w:date="2018-11-30T22:36:00Z">
              <w:rPr/>
            </w:rPrChange>
          </w:rPr>
          <w:instrText xml:space="preserve"> STYLEREF 1 \s </w:instrText>
        </w:r>
      </w:ins>
      <w:r w:rsidR="00EF3636" w:rsidRPr="00920004">
        <w:rPr>
          <w:rPrChange w:id="21016" w:author="phuong vu" w:date="2018-11-30T22:36:00Z">
            <w:rPr/>
          </w:rPrChange>
        </w:rPr>
        <w:fldChar w:fldCharType="separate"/>
      </w:r>
      <w:r w:rsidR="00B5490C">
        <w:rPr>
          <w:noProof/>
        </w:rPr>
        <w:t>3</w:t>
      </w:r>
      <w:ins w:id="21017" w:author="phuong vu" w:date="2018-11-30T15:13:00Z">
        <w:r w:rsidR="00EF3636" w:rsidRPr="00920004">
          <w:rPr>
            <w:rPrChange w:id="21018" w:author="phuong vu" w:date="2018-11-30T22:36:00Z">
              <w:rPr/>
            </w:rPrChange>
          </w:rPr>
          <w:fldChar w:fldCharType="end"/>
        </w:r>
        <w:r w:rsidR="00EF3636" w:rsidRPr="00920004">
          <w:rPr>
            <w:rPrChange w:id="21019" w:author="phuong vu" w:date="2018-11-30T22:36:00Z">
              <w:rPr/>
            </w:rPrChange>
          </w:rPr>
          <w:t>.</w:t>
        </w:r>
        <w:r w:rsidR="00EF3636" w:rsidRPr="00920004">
          <w:rPr>
            <w:rPrChange w:id="21020" w:author="phuong vu" w:date="2018-11-30T22:36:00Z">
              <w:rPr/>
            </w:rPrChange>
          </w:rPr>
          <w:fldChar w:fldCharType="begin"/>
        </w:r>
        <w:r w:rsidR="00EF3636" w:rsidRPr="00920004">
          <w:rPr>
            <w:rPrChange w:id="21021" w:author="phuong vu" w:date="2018-11-30T22:36:00Z">
              <w:rPr/>
            </w:rPrChange>
          </w:rPr>
          <w:instrText xml:space="preserve"> SEQ Hình \* ARABIC \s 1 </w:instrText>
        </w:r>
      </w:ins>
      <w:r w:rsidR="00EF3636" w:rsidRPr="00920004">
        <w:rPr>
          <w:rPrChange w:id="21022" w:author="phuong vu" w:date="2018-11-30T22:36:00Z">
            <w:rPr/>
          </w:rPrChange>
        </w:rPr>
        <w:fldChar w:fldCharType="separate"/>
      </w:r>
      <w:ins w:id="21023" w:author="phuong vu" w:date="2018-11-30T22:44:00Z">
        <w:r w:rsidR="00B5490C">
          <w:rPr>
            <w:noProof/>
          </w:rPr>
          <w:t>23</w:t>
        </w:r>
      </w:ins>
      <w:ins w:id="21024" w:author="phuong vu" w:date="2018-11-30T15:13:00Z">
        <w:r w:rsidR="00EF3636" w:rsidRPr="00920004">
          <w:rPr>
            <w:rPrChange w:id="21025" w:author="phuong vu" w:date="2018-11-30T22:36:00Z">
              <w:rPr/>
            </w:rPrChange>
          </w:rPr>
          <w:fldChar w:fldCharType="end"/>
        </w:r>
      </w:ins>
      <w:del w:id="21026" w:author="phuong vu" w:date="2018-11-16T11:28:00Z">
        <w:r w:rsidR="006C103E" w:rsidRPr="00920004" w:rsidDel="00EC5005">
          <w:rPr>
            <w:rPrChange w:id="21027" w:author="phuong vu" w:date="2018-11-30T22:36:00Z">
              <w:rPr>
                <w:szCs w:val="26"/>
              </w:rPr>
            </w:rPrChange>
          </w:rPr>
          <w:fldChar w:fldCharType="begin"/>
        </w:r>
        <w:r w:rsidR="006C103E" w:rsidRPr="00920004" w:rsidDel="00EC5005">
          <w:rPr>
            <w:rPrChange w:id="21028" w:author="phuong vu" w:date="2018-11-30T22:36:00Z">
              <w:rPr/>
            </w:rPrChange>
          </w:rPr>
          <w:delInstrText xml:space="preserve"> STYLEREF 1 \s </w:delInstrText>
        </w:r>
        <w:r w:rsidR="006C103E" w:rsidRPr="00920004" w:rsidDel="00EC5005">
          <w:rPr>
            <w:rPrChange w:id="21029" w:author="phuong vu" w:date="2018-11-30T22:36:00Z">
              <w:rPr>
                <w:szCs w:val="26"/>
              </w:rPr>
            </w:rPrChange>
          </w:rPr>
          <w:fldChar w:fldCharType="separate"/>
        </w:r>
        <w:r w:rsidR="006C103E" w:rsidRPr="00920004" w:rsidDel="00EC5005">
          <w:rPr>
            <w:noProof/>
            <w:rPrChange w:id="21030" w:author="phuong vu" w:date="2018-11-30T22:36:00Z">
              <w:rPr>
                <w:noProof/>
              </w:rPr>
            </w:rPrChange>
          </w:rPr>
          <w:delText>3</w:delText>
        </w:r>
        <w:r w:rsidR="006C103E" w:rsidRPr="00920004" w:rsidDel="00EC5005">
          <w:rPr>
            <w:rPrChange w:id="21031" w:author="phuong vu" w:date="2018-11-30T22:36:00Z">
              <w:rPr>
                <w:szCs w:val="26"/>
              </w:rPr>
            </w:rPrChange>
          </w:rPr>
          <w:fldChar w:fldCharType="end"/>
        </w:r>
        <w:r w:rsidR="006C103E" w:rsidRPr="00920004" w:rsidDel="00EC5005">
          <w:rPr>
            <w:rPrChange w:id="21032" w:author="phuong vu" w:date="2018-11-30T22:36:00Z">
              <w:rPr/>
            </w:rPrChange>
          </w:rPr>
          <w:delText>.</w:delText>
        </w:r>
        <w:r w:rsidR="006C103E" w:rsidRPr="00920004" w:rsidDel="00EC5005">
          <w:rPr>
            <w:rPrChange w:id="21033" w:author="phuong vu" w:date="2018-11-30T22:36:00Z">
              <w:rPr/>
            </w:rPrChange>
          </w:rPr>
          <w:fldChar w:fldCharType="begin"/>
        </w:r>
        <w:r w:rsidR="006C103E" w:rsidRPr="00920004" w:rsidDel="00EC5005">
          <w:rPr>
            <w:rPrChange w:id="21034" w:author="phuong vu" w:date="2018-11-30T22:36:00Z">
              <w:rPr/>
            </w:rPrChange>
          </w:rPr>
          <w:delInstrText xml:space="preserve"> SEQ Hình \* ARABIC \s 1 </w:delInstrText>
        </w:r>
        <w:r w:rsidR="006C103E" w:rsidRPr="00920004" w:rsidDel="00EC5005">
          <w:rPr>
            <w:rPrChange w:id="21035" w:author="phuong vu" w:date="2018-11-30T22:36:00Z">
              <w:rPr>
                <w:szCs w:val="26"/>
              </w:rPr>
            </w:rPrChange>
          </w:rPr>
          <w:fldChar w:fldCharType="separate"/>
        </w:r>
        <w:r w:rsidR="006C103E" w:rsidRPr="00920004" w:rsidDel="00EC5005">
          <w:rPr>
            <w:noProof/>
            <w:rPrChange w:id="21036" w:author="phuong vu" w:date="2018-11-30T22:36:00Z">
              <w:rPr>
                <w:noProof/>
              </w:rPr>
            </w:rPrChange>
          </w:rPr>
          <w:delText>11</w:delText>
        </w:r>
        <w:r w:rsidR="006C103E" w:rsidRPr="00920004" w:rsidDel="00EC5005">
          <w:rPr>
            <w:rPrChange w:id="21037" w:author="phuong vu" w:date="2018-11-30T22:36:00Z">
              <w:rPr>
                <w:szCs w:val="26"/>
              </w:rPr>
            </w:rPrChange>
          </w:rPr>
          <w:fldChar w:fldCharType="end"/>
        </w:r>
      </w:del>
      <w:r w:rsidRPr="00920004">
        <w:rPr>
          <w:rPrChange w:id="21038" w:author="phuong vu" w:date="2018-11-30T22:36:00Z">
            <w:rPr>
              <w:szCs w:val="26"/>
              <w:lang w:val="en-US"/>
            </w:rPr>
          </w:rPrChange>
        </w:rPr>
        <w:t xml:space="preserve"> Giao diện thay đổi trạng thái biên nhận khi trạng thái "đang chờ"</w:t>
      </w:r>
      <w:bookmarkEnd w:id="21011"/>
    </w:p>
    <w:p w14:paraId="38124878" w14:textId="77777777" w:rsidR="004F28F8" w:rsidRPr="00920004" w:rsidRDefault="004F28F8" w:rsidP="00BD0851">
      <w:pPr>
        <w:keepNext/>
        <w:spacing w:before="240" w:line="0" w:lineRule="atLeast"/>
        <w:rPr>
          <w:rPrChange w:id="21039" w:author="phuong vu" w:date="2018-11-30T22:36:00Z">
            <w:rPr/>
          </w:rPrChange>
        </w:rPr>
        <w:pPrChange w:id="21040" w:author="phuong vu" w:date="2018-11-30T14:16:00Z">
          <w:pPr>
            <w:keepNext/>
          </w:pPr>
        </w:pPrChange>
      </w:pPr>
      <w:r w:rsidRPr="00920004">
        <w:rPr>
          <w:noProof/>
          <w:lang w:val="en-US"/>
          <w:rPrChange w:id="21041" w:author="phuong vu" w:date="2018-11-30T22:36:00Z">
            <w:rPr>
              <w:noProof/>
              <w:lang w:val="en-US"/>
            </w:rPr>
          </w:rPrChange>
        </w:rPr>
        <w:lastRenderedPageBreak/>
        <w:drawing>
          <wp:inline distT="0" distB="0" distL="0" distR="0" wp14:anchorId="35051945" wp14:editId="76F54B8A">
            <wp:extent cx="5435120" cy="39881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8">
                      <a:extLst>
                        <a:ext uri="{28A0092B-C50C-407E-A947-70E740481C1C}">
                          <a14:useLocalDpi xmlns:a14="http://schemas.microsoft.com/office/drawing/2010/main" val="0"/>
                        </a:ext>
                      </a:extLst>
                    </a:blip>
                    <a:srcRect t="3072" b="3900"/>
                    <a:stretch/>
                  </pic:blipFill>
                  <pic:spPr bwMode="auto">
                    <a:xfrm>
                      <a:off x="0" y="0"/>
                      <a:ext cx="5440190" cy="3991826"/>
                    </a:xfrm>
                    <a:prstGeom prst="rect">
                      <a:avLst/>
                    </a:prstGeom>
                    <a:noFill/>
                    <a:ln>
                      <a:noFill/>
                    </a:ln>
                    <a:extLst>
                      <a:ext uri="{53640926-AAD7-44D8-BBD7-CCE9431645EC}">
                        <a14:shadowObscured xmlns:a14="http://schemas.microsoft.com/office/drawing/2010/main"/>
                      </a:ext>
                    </a:extLst>
                  </pic:spPr>
                </pic:pic>
              </a:graphicData>
            </a:graphic>
          </wp:inline>
        </w:drawing>
      </w:r>
    </w:p>
    <w:p w14:paraId="7BE92052" w14:textId="1D28A43A" w:rsidR="004F28F8" w:rsidRPr="00920004" w:rsidRDefault="004F28F8" w:rsidP="00A17FA5">
      <w:pPr>
        <w:pStyle w:val="Caption"/>
        <w:rPr>
          <w:rPrChange w:id="21042" w:author="phuong vu" w:date="2018-11-30T22:36:00Z">
            <w:rPr>
              <w:szCs w:val="26"/>
              <w:lang w:val="en-US"/>
            </w:rPr>
          </w:rPrChange>
        </w:rPr>
        <w:pPrChange w:id="21043" w:author="phuong vu" w:date="2018-11-30T22:42:00Z">
          <w:pPr>
            <w:pStyle w:val="Caption"/>
          </w:pPr>
        </w:pPrChange>
      </w:pPr>
      <w:bookmarkStart w:id="21044" w:name="_Toc531380501"/>
      <w:r w:rsidRPr="00920004">
        <w:rPr>
          <w:rPrChange w:id="21045" w:author="phuong vu" w:date="2018-11-30T22:36:00Z">
            <w:rPr/>
          </w:rPrChange>
        </w:rPr>
        <w:t xml:space="preserve">Hình </w:t>
      </w:r>
      <w:ins w:id="21046" w:author="phuong vu" w:date="2018-11-30T15:13:00Z">
        <w:r w:rsidR="00EF3636" w:rsidRPr="00920004">
          <w:rPr>
            <w:rPrChange w:id="21047" w:author="phuong vu" w:date="2018-11-30T22:36:00Z">
              <w:rPr/>
            </w:rPrChange>
          </w:rPr>
          <w:fldChar w:fldCharType="begin"/>
        </w:r>
        <w:r w:rsidR="00EF3636" w:rsidRPr="00920004">
          <w:rPr>
            <w:rPrChange w:id="21048" w:author="phuong vu" w:date="2018-11-30T22:36:00Z">
              <w:rPr/>
            </w:rPrChange>
          </w:rPr>
          <w:instrText xml:space="preserve"> STYLEREF 1 \s </w:instrText>
        </w:r>
      </w:ins>
      <w:r w:rsidR="00EF3636" w:rsidRPr="00920004">
        <w:rPr>
          <w:rPrChange w:id="21049" w:author="phuong vu" w:date="2018-11-30T22:36:00Z">
            <w:rPr/>
          </w:rPrChange>
        </w:rPr>
        <w:fldChar w:fldCharType="separate"/>
      </w:r>
      <w:r w:rsidR="00B5490C">
        <w:rPr>
          <w:noProof/>
        </w:rPr>
        <w:t>3</w:t>
      </w:r>
      <w:ins w:id="21050" w:author="phuong vu" w:date="2018-11-30T15:13:00Z">
        <w:r w:rsidR="00EF3636" w:rsidRPr="00920004">
          <w:rPr>
            <w:rPrChange w:id="21051" w:author="phuong vu" w:date="2018-11-30T22:36:00Z">
              <w:rPr/>
            </w:rPrChange>
          </w:rPr>
          <w:fldChar w:fldCharType="end"/>
        </w:r>
        <w:r w:rsidR="00EF3636" w:rsidRPr="00920004">
          <w:rPr>
            <w:rPrChange w:id="21052" w:author="phuong vu" w:date="2018-11-30T22:36:00Z">
              <w:rPr/>
            </w:rPrChange>
          </w:rPr>
          <w:t>.</w:t>
        </w:r>
        <w:r w:rsidR="00EF3636" w:rsidRPr="00920004">
          <w:rPr>
            <w:rPrChange w:id="21053" w:author="phuong vu" w:date="2018-11-30T22:36:00Z">
              <w:rPr/>
            </w:rPrChange>
          </w:rPr>
          <w:fldChar w:fldCharType="begin"/>
        </w:r>
        <w:r w:rsidR="00EF3636" w:rsidRPr="00920004">
          <w:rPr>
            <w:rPrChange w:id="21054" w:author="phuong vu" w:date="2018-11-30T22:36:00Z">
              <w:rPr/>
            </w:rPrChange>
          </w:rPr>
          <w:instrText xml:space="preserve"> SEQ Hình \* ARABIC \s 1 </w:instrText>
        </w:r>
      </w:ins>
      <w:r w:rsidR="00EF3636" w:rsidRPr="00920004">
        <w:rPr>
          <w:rPrChange w:id="21055" w:author="phuong vu" w:date="2018-11-30T22:36:00Z">
            <w:rPr/>
          </w:rPrChange>
        </w:rPr>
        <w:fldChar w:fldCharType="separate"/>
      </w:r>
      <w:ins w:id="21056" w:author="phuong vu" w:date="2018-11-30T22:44:00Z">
        <w:r w:rsidR="00B5490C">
          <w:rPr>
            <w:noProof/>
          </w:rPr>
          <w:t>24</w:t>
        </w:r>
      </w:ins>
      <w:ins w:id="21057" w:author="phuong vu" w:date="2018-11-30T15:13:00Z">
        <w:r w:rsidR="00EF3636" w:rsidRPr="00920004">
          <w:rPr>
            <w:rPrChange w:id="21058" w:author="phuong vu" w:date="2018-11-30T22:36:00Z">
              <w:rPr/>
            </w:rPrChange>
          </w:rPr>
          <w:fldChar w:fldCharType="end"/>
        </w:r>
      </w:ins>
      <w:del w:id="21059" w:author="phuong vu" w:date="2018-11-16T11:28:00Z">
        <w:r w:rsidR="006C103E" w:rsidRPr="00920004" w:rsidDel="00EC5005">
          <w:rPr>
            <w:rPrChange w:id="21060" w:author="phuong vu" w:date="2018-11-30T22:36:00Z">
              <w:rPr>
                <w:szCs w:val="26"/>
              </w:rPr>
            </w:rPrChange>
          </w:rPr>
          <w:fldChar w:fldCharType="begin"/>
        </w:r>
        <w:r w:rsidR="006C103E" w:rsidRPr="00920004" w:rsidDel="00EC5005">
          <w:rPr>
            <w:rPrChange w:id="21061" w:author="phuong vu" w:date="2018-11-30T22:36:00Z">
              <w:rPr/>
            </w:rPrChange>
          </w:rPr>
          <w:delInstrText xml:space="preserve"> STYLEREF 1 \s </w:delInstrText>
        </w:r>
        <w:r w:rsidR="006C103E" w:rsidRPr="00920004" w:rsidDel="00EC5005">
          <w:rPr>
            <w:rPrChange w:id="21062" w:author="phuong vu" w:date="2018-11-30T22:36:00Z">
              <w:rPr>
                <w:szCs w:val="26"/>
              </w:rPr>
            </w:rPrChange>
          </w:rPr>
          <w:fldChar w:fldCharType="separate"/>
        </w:r>
        <w:r w:rsidR="006C103E" w:rsidRPr="00920004" w:rsidDel="00EC5005">
          <w:rPr>
            <w:noProof/>
            <w:rPrChange w:id="21063" w:author="phuong vu" w:date="2018-11-30T22:36:00Z">
              <w:rPr>
                <w:noProof/>
              </w:rPr>
            </w:rPrChange>
          </w:rPr>
          <w:delText>3</w:delText>
        </w:r>
        <w:r w:rsidR="006C103E" w:rsidRPr="00920004" w:rsidDel="00EC5005">
          <w:rPr>
            <w:rPrChange w:id="21064" w:author="phuong vu" w:date="2018-11-30T22:36:00Z">
              <w:rPr>
                <w:szCs w:val="26"/>
              </w:rPr>
            </w:rPrChange>
          </w:rPr>
          <w:fldChar w:fldCharType="end"/>
        </w:r>
        <w:r w:rsidR="006C103E" w:rsidRPr="00920004" w:rsidDel="00EC5005">
          <w:rPr>
            <w:rPrChange w:id="21065" w:author="phuong vu" w:date="2018-11-30T22:36:00Z">
              <w:rPr/>
            </w:rPrChange>
          </w:rPr>
          <w:delText>.</w:delText>
        </w:r>
        <w:r w:rsidR="006C103E" w:rsidRPr="00920004" w:rsidDel="00EC5005">
          <w:rPr>
            <w:rPrChange w:id="21066" w:author="phuong vu" w:date="2018-11-30T22:36:00Z">
              <w:rPr/>
            </w:rPrChange>
          </w:rPr>
          <w:fldChar w:fldCharType="begin"/>
        </w:r>
        <w:r w:rsidR="006C103E" w:rsidRPr="00920004" w:rsidDel="00EC5005">
          <w:rPr>
            <w:rPrChange w:id="21067" w:author="phuong vu" w:date="2018-11-30T22:36:00Z">
              <w:rPr/>
            </w:rPrChange>
          </w:rPr>
          <w:delInstrText xml:space="preserve"> SEQ Hình \* ARABIC \s 1 </w:delInstrText>
        </w:r>
        <w:r w:rsidR="006C103E" w:rsidRPr="00920004" w:rsidDel="00EC5005">
          <w:rPr>
            <w:rPrChange w:id="21068" w:author="phuong vu" w:date="2018-11-30T22:36:00Z">
              <w:rPr>
                <w:szCs w:val="26"/>
              </w:rPr>
            </w:rPrChange>
          </w:rPr>
          <w:fldChar w:fldCharType="separate"/>
        </w:r>
        <w:r w:rsidR="006C103E" w:rsidRPr="00920004" w:rsidDel="00EC5005">
          <w:rPr>
            <w:noProof/>
            <w:rPrChange w:id="21069" w:author="phuong vu" w:date="2018-11-30T22:36:00Z">
              <w:rPr>
                <w:noProof/>
              </w:rPr>
            </w:rPrChange>
          </w:rPr>
          <w:delText>12</w:delText>
        </w:r>
        <w:r w:rsidR="006C103E" w:rsidRPr="00920004" w:rsidDel="00EC5005">
          <w:rPr>
            <w:rPrChange w:id="21070" w:author="phuong vu" w:date="2018-11-30T22:36:00Z">
              <w:rPr>
                <w:szCs w:val="26"/>
              </w:rPr>
            </w:rPrChange>
          </w:rPr>
          <w:fldChar w:fldCharType="end"/>
        </w:r>
      </w:del>
      <w:r w:rsidRPr="00920004">
        <w:rPr>
          <w:rPrChange w:id="21071" w:author="phuong vu" w:date="2018-11-30T22:36:00Z">
            <w:rPr>
              <w:szCs w:val="26"/>
              <w:lang w:val="en-US"/>
            </w:rPr>
          </w:rPrChange>
        </w:rPr>
        <w:t xml:space="preserve"> Giao diện thay đổi trạng thái biên nhận khi trạng thái "đang chờ trả đồ"</w:t>
      </w:r>
      <w:bookmarkEnd w:id="21044"/>
    </w:p>
    <w:p w14:paraId="5DE0B784" w14:textId="0E3E134E" w:rsidR="00070C2F" w:rsidRPr="00920004" w:rsidRDefault="00070C2F" w:rsidP="00D632EE">
      <w:pPr>
        <w:pStyle w:val="Heading6"/>
        <w:numPr>
          <w:ilvl w:val="0"/>
          <w:numId w:val="80"/>
        </w:numPr>
        <w:spacing w:before="240" w:line="0" w:lineRule="atLeast"/>
        <w:rPr>
          <w:ins w:id="21072" w:author="phuong vu" w:date="2018-11-30T14:53:00Z"/>
          <w:rFonts w:cstheme="majorHAnsi"/>
          <w:lang w:val="en-US"/>
          <w:rPrChange w:id="21073" w:author="phuong vu" w:date="2018-11-30T22:36:00Z">
            <w:rPr>
              <w:ins w:id="21074" w:author="phuong vu" w:date="2018-11-30T14:53:00Z"/>
              <w:rFonts w:cstheme="majorHAnsi"/>
              <w:lang w:val="en-US"/>
            </w:rPr>
          </w:rPrChange>
        </w:rPr>
      </w:pPr>
      <w:r w:rsidRPr="00920004">
        <w:rPr>
          <w:rFonts w:cstheme="majorHAnsi"/>
          <w:lang w:val="en-US"/>
          <w:rPrChange w:id="21075" w:author="phuong vu" w:date="2018-11-30T22:36:00Z">
            <w:rPr>
              <w:rFonts w:cstheme="majorHAnsi"/>
              <w:lang w:val="en-US"/>
            </w:rPr>
          </w:rPrChange>
        </w:rPr>
        <w:t>Các thành ph</w:t>
      </w:r>
      <w:r w:rsidRPr="00920004">
        <w:rPr>
          <w:rFonts w:cstheme="majorHAnsi"/>
          <w:lang w:val="en-US"/>
          <w:rPrChange w:id="21076"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D632EE" w:rsidRPr="00920004" w14:paraId="118102BC" w14:textId="77777777" w:rsidTr="00D632EE">
        <w:trPr>
          <w:ins w:id="21077" w:author="phuong vu" w:date="2018-11-30T14:53:00Z"/>
        </w:trPr>
        <w:tc>
          <w:tcPr>
            <w:tcW w:w="805" w:type="dxa"/>
            <w:vAlign w:val="center"/>
          </w:tcPr>
          <w:p w14:paraId="44B3FA3F" w14:textId="77777777" w:rsidR="00D632EE" w:rsidRPr="00E64310" w:rsidRDefault="00D632EE" w:rsidP="00E64310">
            <w:pPr>
              <w:jc w:val="center"/>
              <w:rPr>
                <w:ins w:id="21078" w:author="phuong vu" w:date="2018-11-30T14:53:00Z"/>
                <w:b/>
                <w:lang w:val="en-US"/>
                <w:rPrChange w:id="21079" w:author="phuong vu" w:date="2018-11-30T23:16:00Z">
                  <w:rPr>
                    <w:ins w:id="21080" w:author="phuong vu" w:date="2018-11-30T14:53:00Z"/>
                    <w:b/>
                    <w:lang w:val="en-US"/>
                  </w:rPr>
                </w:rPrChange>
              </w:rPr>
              <w:pPrChange w:id="21081" w:author="phuong vu" w:date="2018-11-30T23:16:00Z">
                <w:pPr>
                  <w:spacing w:before="240" w:line="0" w:lineRule="atLeast"/>
                  <w:jc w:val="center"/>
                </w:pPr>
              </w:pPrChange>
            </w:pPr>
            <w:ins w:id="21082" w:author="phuong vu" w:date="2018-11-30T14:53:00Z">
              <w:r w:rsidRPr="00E64310">
                <w:rPr>
                  <w:b/>
                  <w:lang w:val="en-US"/>
                  <w:rPrChange w:id="21083" w:author="phuong vu" w:date="2018-11-30T23:16:00Z">
                    <w:rPr>
                      <w:b/>
                      <w:lang w:val="en-US"/>
                    </w:rPr>
                  </w:rPrChange>
                </w:rPr>
                <w:t>STT</w:t>
              </w:r>
            </w:ins>
          </w:p>
        </w:tc>
        <w:tc>
          <w:tcPr>
            <w:tcW w:w="1980" w:type="dxa"/>
            <w:vAlign w:val="center"/>
          </w:tcPr>
          <w:p w14:paraId="479426EA" w14:textId="77777777" w:rsidR="00D632EE" w:rsidRPr="00E64310" w:rsidRDefault="00D632EE" w:rsidP="00E64310">
            <w:pPr>
              <w:jc w:val="center"/>
              <w:rPr>
                <w:ins w:id="21084" w:author="phuong vu" w:date="2018-11-30T14:53:00Z"/>
                <w:b/>
                <w:lang w:val="en-US"/>
                <w:rPrChange w:id="21085" w:author="phuong vu" w:date="2018-11-30T23:16:00Z">
                  <w:rPr>
                    <w:ins w:id="21086" w:author="phuong vu" w:date="2018-11-30T14:53:00Z"/>
                    <w:b/>
                    <w:lang w:val="en-US"/>
                  </w:rPr>
                </w:rPrChange>
              </w:rPr>
              <w:pPrChange w:id="21087" w:author="phuong vu" w:date="2018-11-30T23:16:00Z">
                <w:pPr>
                  <w:spacing w:before="240" w:line="0" w:lineRule="atLeast"/>
                  <w:jc w:val="center"/>
                </w:pPr>
              </w:pPrChange>
            </w:pPr>
            <w:ins w:id="21088" w:author="phuong vu" w:date="2018-11-30T14:53:00Z">
              <w:r w:rsidRPr="00E64310">
                <w:rPr>
                  <w:b/>
                  <w:lang w:val="en-US"/>
                  <w:rPrChange w:id="21089" w:author="phuong vu" w:date="2018-11-30T23:16:00Z">
                    <w:rPr>
                      <w:b/>
                      <w:lang w:val="en-US"/>
                    </w:rPr>
                  </w:rPrChange>
                </w:rPr>
                <w:t>Loại điều khiển</w:t>
              </w:r>
            </w:ins>
          </w:p>
        </w:tc>
        <w:tc>
          <w:tcPr>
            <w:tcW w:w="2970" w:type="dxa"/>
            <w:vAlign w:val="center"/>
          </w:tcPr>
          <w:p w14:paraId="19A5CBA8" w14:textId="77777777" w:rsidR="00D632EE" w:rsidRPr="00E64310" w:rsidRDefault="00D632EE" w:rsidP="00E64310">
            <w:pPr>
              <w:jc w:val="center"/>
              <w:rPr>
                <w:ins w:id="21090" w:author="phuong vu" w:date="2018-11-30T14:53:00Z"/>
                <w:b/>
                <w:lang w:val="en-US"/>
                <w:rPrChange w:id="21091" w:author="phuong vu" w:date="2018-11-30T23:16:00Z">
                  <w:rPr>
                    <w:ins w:id="21092" w:author="phuong vu" w:date="2018-11-30T14:53:00Z"/>
                    <w:b/>
                    <w:lang w:val="en-US"/>
                  </w:rPr>
                </w:rPrChange>
              </w:rPr>
              <w:pPrChange w:id="21093" w:author="phuong vu" w:date="2018-11-30T23:16:00Z">
                <w:pPr>
                  <w:spacing w:before="240" w:line="0" w:lineRule="atLeast"/>
                  <w:jc w:val="center"/>
                </w:pPr>
              </w:pPrChange>
            </w:pPr>
            <w:ins w:id="21094" w:author="phuong vu" w:date="2018-11-30T14:53:00Z">
              <w:r w:rsidRPr="00E64310">
                <w:rPr>
                  <w:b/>
                  <w:lang w:val="en-US"/>
                  <w:rPrChange w:id="21095" w:author="phuong vu" w:date="2018-11-30T23:16:00Z">
                    <w:rPr>
                      <w:b/>
                      <w:lang w:val="en-US"/>
                    </w:rPr>
                  </w:rPrChange>
                </w:rPr>
                <w:t>Nội dung thực hiện</w:t>
              </w:r>
            </w:ins>
          </w:p>
        </w:tc>
        <w:tc>
          <w:tcPr>
            <w:tcW w:w="1266" w:type="dxa"/>
            <w:vAlign w:val="center"/>
          </w:tcPr>
          <w:p w14:paraId="0882AE0C" w14:textId="77777777" w:rsidR="00D632EE" w:rsidRPr="00E64310" w:rsidRDefault="00D632EE" w:rsidP="00E64310">
            <w:pPr>
              <w:jc w:val="center"/>
              <w:rPr>
                <w:ins w:id="21096" w:author="phuong vu" w:date="2018-11-30T14:53:00Z"/>
                <w:b/>
                <w:lang w:val="en-US"/>
                <w:rPrChange w:id="21097" w:author="phuong vu" w:date="2018-11-30T23:16:00Z">
                  <w:rPr>
                    <w:ins w:id="21098" w:author="phuong vu" w:date="2018-11-30T14:53:00Z"/>
                    <w:b/>
                    <w:lang w:val="en-US"/>
                  </w:rPr>
                </w:rPrChange>
              </w:rPr>
              <w:pPrChange w:id="21099" w:author="phuong vu" w:date="2018-11-30T23:16:00Z">
                <w:pPr>
                  <w:spacing w:before="240" w:line="0" w:lineRule="atLeast"/>
                  <w:jc w:val="center"/>
                </w:pPr>
              </w:pPrChange>
            </w:pPr>
            <w:ins w:id="21100" w:author="phuong vu" w:date="2018-11-30T14:53:00Z">
              <w:r w:rsidRPr="00E64310">
                <w:rPr>
                  <w:b/>
                  <w:lang w:val="en-US"/>
                  <w:rPrChange w:id="21101" w:author="phuong vu" w:date="2018-11-30T23:16:00Z">
                    <w:rPr>
                      <w:b/>
                      <w:lang w:val="en-US"/>
                    </w:rPr>
                  </w:rPrChange>
                </w:rPr>
                <w:t>Giá trị mặc định</w:t>
              </w:r>
            </w:ins>
          </w:p>
        </w:tc>
        <w:tc>
          <w:tcPr>
            <w:tcW w:w="1756" w:type="dxa"/>
            <w:vAlign w:val="center"/>
          </w:tcPr>
          <w:p w14:paraId="185BB6D0" w14:textId="77777777" w:rsidR="00D632EE" w:rsidRPr="00E64310" w:rsidRDefault="00D632EE" w:rsidP="00E64310">
            <w:pPr>
              <w:jc w:val="center"/>
              <w:rPr>
                <w:ins w:id="21102" w:author="phuong vu" w:date="2018-11-30T14:53:00Z"/>
                <w:b/>
                <w:lang w:val="en-US"/>
                <w:rPrChange w:id="21103" w:author="phuong vu" w:date="2018-11-30T23:16:00Z">
                  <w:rPr>
                    <w:ins w:id="21104" w:author="phuong vu" w:date="2018-11-30T14:53:00Z"/>
                    <w:b/>
                    <w:lang w:val="en-US"/>
                  </w:rPr>
                </w:rPrChange>
              </w:rPr>
              <w:pPrChange w:id="21105" w:author="phuong vu" w:date="2018-11-30T23:16:00Z">
                <w:pPr>
                  <w:spacing w:before="240" w:line="0" w:lineRule="atLeast"/>
                  <w:jc w:val="center"/>
                </w:pPr>
              </w:pPrChange>
            </w:pPr>
            <w:ins w:id="21106" w:author="phuong vu" w:date="2018-11-30T14:53:00Z">
              <w:r w:rsidRPr="00E64310">
                <w:rPr>
                  <w:b/>
                  <w:lang w:val="en-US"/>
                  <w:rPrChange w:id="21107" w:author="phuong vu" w:date="2018-11-30T23:16:00Z">
                    <w:rPr>
                      <w:b/>
                      <w:lang w:val="en-US"/>
                    </w:rPr>
                  </w:rPrChange>
                </w:rPr>
                <w:t>Lưu ý</w:t>
              </w:r>
            </w:ins>
          </w:p>
        </w:tc>
      </w:tr>
      <w:tr w:rsidR="00D632EE" w:rsidRPr="00920004" w14:paraId="2761C9D5" w14:textId="77777777" w:rsidTr="00D632EE">
        <w:trPr>
          <w:ins w:id="21108" w:author="phuong vu" w:date="2018-11-30T14:53:00Z"/>
        </w:trPr>
        <w:tc>
          <w:tcPr>
            <w:tcW w:w="805" w:type="dxa"/>
          </w:tcPr>
          <w:p w14:paraId="1D52B07A" w14:textId="77777777" w:rsidR="00D632EE" w:rsidRPr="00920004" w:rsidRDefault="00D632EE" w:rsidP="00D632EE">
            <w:pPr>
              <w:spacing w:before="240" w:line="0" w:lineRule="atLeast"/>
              <w:jc w:val="center"/>
              <w:rPr>
                <w:ins w:id="21109" w:author="phuong vu" w:date="2018-11-30T14:53:00Z"/>
                <w:lang w:val="en-US"/>
                <w:rPrChange w:id="21110" w:author="phuong vu" w:date="2018-11-30T22:36:00Z">
                  <w:rPr>
                    <w:ins w:id="21111" w:author="phuong vu" w:date="2018-11-30T14:53:00Z"/>
                    <w:lang w:val="en-US"/>
                  </w:rPr>
                </w:rPrChange>
              </w:rPr>
            </w:pPr>
            <w:ins w:id="21112" w:author="phuong vu" w:date="2018-11-30T14:53:00Z">
              <w:r w:rsidRPr="00920004">
                <w:rPr>
                  <w:lang w:val="en-US"/>
                  <w:rPrChange w:id="21113" w:author="phuong vu" w:date="2018-11-30T22:36:00Z">
                    <w:rPr>
                      <w:lang w:val="en-US"/>
                    </w:rPr>
                  </w:rPrChange>
                </w:rPr>
                <w:t>1</w:t>
              </w:r>
            </w:ins>
          </w:p>
        </w:tc>
        <w:tc>
          <w:tcPr>
            <w:tcW w:w="1980" w:type="dxa"/>
          </w:tcPr>
          <w:p w14:paraId="08490B6B" w14:textId="77777777" w:rsidR="00D632EE" w:rsidRPr="00920004" w:rsidRDefault="00D632EE" w:rsidP="00E64310">
            <w:pPr>
              <w:rPr>
                <w:ins w:id="21114" w:author="phuong vu" w:date="2018-11-30T14:53:00Z"/>
                <w:lang w:val="en-US"/>
                <w:rPrChange w:id="21115" w:author="phuong vu" w:date="2018-11-30T22:36:00Z">
                  <w:rPr>
                    <w:ins w:id="21116" w:author="phuong vu" w:date="2018-11-30T14:53:00Z"/>
                    <w:lang w:val="en-US"/>
                  </w:rPr>
                </w:rPrChange>
              </w:rPr>
              <w:pPrChange w:id="21117" w:author="phuong vu" w:date="2018-11-30T23:16:00Z">
                <w:pPr>
                  <w:spacing w:before="240" w:line="0" w:lineRule="atLeast"/>
                </w:pPr>
              </w:pPrChange>
            </w:pPr>
            <w:ins w:id="21118" w:author="phuong vu" w:date="2018-11-30T14:53:00Z">
              <w:r w:rsidRPr="00920004">
                <w:rPr>
                  <w:lang w:val="en-US"/>
                  <w:rPrChange w:id="21119" w:author="phuong vu" w:date="2018-11-30T22:36:00Z">
                    <w:rPr>
                      <w:lang w:val="en-US"/>
                    </w:rPr>
                  </w:rPrChange>
                </w:rPr>
                <w:t>button</w:t>
              </w:r>
            </w:ins>
          </w:p>
        </w:tc>
        <w:tc>
          <w:tcPr>
            <w:tcW w:w="2970" w:type="dxa"/>
          </w:tcPr>
          <w:p w14:paraId="7547CC34" w14:textId="08075F1F" w:rsidR="00D632EE" w:rsidRPr="00920004" w:rsidRDefault="00D632EE" w:rsidP="00E64310">
            <w:pPr>
              <w:rPr>
                <w:ins w:id="21120" w:author="phuong vu" w:date="2018-11-30T14:53:00Z"/>
                <w:lang w:val="en-US"/>
                <w:rPrChange w:id="21121" w:author="phuong vu" w:date="2018-11-30T22:36:00Z">
                  <w:rPr>
                    <w:ins w:id="21122" w:author="phuong vu" w:date="2018-11-30T14:53:00Z"/>
                    <w:lang w:val="en-US"/>
                  </w:rPr>
                </w:rPrChange>
              </w:rPr>
              <w:pPrChange w:id="21123" w:author="phuong vu" w:date="2018-11-30T23:16:00Z">
                <w:pPr>
                  <w:spacing w:before="240" w:line="0" w:lineRule="atLeast"/>
                </w:pPr>
              </w:pPrChange>
            </w:pPr>
            <w:ins w:id="21124" w:author="phuong vu" w:date="2018-11-30T14:56:00Z">
              <w:r w:rsidRPr="00920004">
                <w:rPr>
                  <w:lang w:val="en-US"/>
                  <w:rPrChange w:id="21125" w:author="phuong vu" w:date="2018-11-30T22:36:00Z">
                    <w:rPr>
                      <w:lang w:val="en-US"/>
                    </w:rPr>
                  </w:rPrChange>
                </w:rPr>
                <w:t>Phân công lấy quần áo</w:t>
              </w:r>
            </w:ins>
          </w:p>
        </w:tc>
        <w:tc>
          <w:tcPr>
            <w:tcW w:w="1266" w:type="dxa"/>
          </w:tcPr>
          <w:p w14:paraId="5E71D9E7" w14:textId="77777777" w:rsidR="00D632EE" w:rsidRPr="00920004" w:rsidRDefault="00D632EE" w:rsidP="00D632EE">
            <w:pPr>
              <w:spacing w:before="240" w:line="0" w:lineRule="atLeast"/>
              <w:rPr>
                <w:ins w:id="21126" w:author="phuong vu" w:date="2018-11-30T14:53:00Z"/>
                <w:lang w:val="en-US"/>
                <w:rPrChange w:id="21127" w:author="phuong vu" w:date="2018-11-30T22:36:00Z">
                  <w:rPr>
                    <w:ins w:id="21128" w:author="phuong vu" w:date="2018-11-30T14:53:00Z"/>
                    <w:lang w:val="en-US"/>
                  </w:rPr>
                </w:rPrChange>
              </w:rPr>
            </w:pPr>
          </w:p>
        </w:tc>
        <w:tc>
          <w:tcPr>
            <w:tcW w:w="1756" w:type="dxa"/>
          </w:tcPr>
          <w:p w14:paraId="50C16C3A" w14:textId="77777777" w:rsidR="00D632EE" w:rsidRPr="00920004" w:rsidRDefault="00D632EE" w:rsidP="00D632EE">
            <w:pPr>
              <w:spacing w:before="240" w:line="0" w:lineRule="atLeast"/>
              <w:rPr>
                <w:ins w:id="21129" w:author="phuong vu" w:date="2018-11-30T14:53:00Z"/>
                <w:lang w:val="en-US"/>
                <w:rPrChange w:id="21130" w:author="phuong vu" w:date="2018-11-30T22:36:00Z">
                  <w:rPr>
                    <w:ins w:id="21131" w:author="phuong vu" w:date="2018-11-30T14:53:00Z"/>
                    <w:lang w:val="en-US"/>
                  </w:rPr>
                </w:rPrChange>
              </w:rPr>
            </w:pPr>
          </w:p>
        </w:tc>
      </w:tr>
      <w:tr w:rsidR="00D632EE" w:rsidRPr="00920004" w14:paraId="39330B06" w14:textId="77777777" w:rsidTr="00D632EE">
        <w:trPr>
          <w:ins w:id="21132" w:author="phuong vu" w:date="2018-11-30T14:53:00Z"/>
        </w:trPr>
        <w:tc>
          <w:tcPr>
            <w:tcW w:w="805" w:type="dxa"/>
          </w:tcPr>
          <w:p w14:paraId="6D88C545" w14:textId="77777777" w:rsidR="00D632EE" w:rsidRPr="00920004" w:rsidRDefault="00D632EE" w:rsidP="00D632EE">
            <w:pPr>
              <w:spacing w:before="240" w:line="0" w:lineRule="atLeast"/>
              <w:jc w:val="center"/>
              <w:rPr>
                <w:ins w:id="21133" w:author="phuong vu" w:date="2018-11-30T14:53:00Z"/>
                <w:lang w:val="en-US"/>
                <w:rPrChange w:id="21134" w:author="phuong vu" w:date="2018-11-30T22:36:00Z">
                  <w:rPr>
                    <w:ins w:id="21135" w:author="phuong vu" w:date="2018-11-30T14:53:00Z"/>
                    <w:lang w:val="en-US"/>
                  </w:rPr>
                </w:rPrChange>
              </w:rPr>
            </w:pPr>
            <w:ins w:id="21136" w:author="phuong vu" w:date="2018-11-30T14:53:00Z">
              <w:r w:rsidRPr="00920004">
                <w:rPr>
                  <w:lang w:val="en-US"/>
                  <w:rPrChange w:id="21137" w:author="phuong vu" w:date="2018-11-30T22:36:00Z">
                    <w:rPr>
                      <w:lang w:val="en-US"/>
                    </w:rPr>
                  </w:rPrChange>
                </w:rPr>
                <w:t>2</w:t>
              </w:r>
            </w:ins>
          </w:p>
        </w:tc>
        <w:tc>
          <w:tcPr>
            <w:tcW w:w="1980" w:type="dxa"/>
          </w:tcPr>
          <w:p w14:paraId="3304E08D" w14:textId="77777777" w:rsidR="00D632EE" w:rsidRPr="00920004" w:rsidRDefault="00D632EE" w:rsidP="00E64310">
            <w:pPr>
              <w:rPr>
                <w:ins w:id="21138" w:author="phuong vu" w:date="2018-11-30T14:53:00Z"/>
                <w:lang w:val="en-US"/>
                <w:rPrChange w:id="21139" w:author="phuong vu" w:date="2018-11-30T22:36:00Z">
                  <w:rPr>
                    <w:ins w:id="21140" w:author="phuong vu" w:date="2018-11-30T14:53:00Z"/>
                    <w:lang w:val="en-US"/>
                  </w:rPr>
                </w:rPrChange>
              </w:rPr>
              <w:pPrChange w:id="21141" w:author="phuong vu" w:date="2018-11-30T23:16:00Z">
                <w:pPr>
                  <w:spacing w:before="240" w:line="0" w:lineRule="atLeast"/>
                </w:pPr>
              </w:pPrChange>
            </w:pPr>
            <w:ins w:id="21142" w:author="phuong vu" w:date="2018-11-30T14:53:00Z">
              <w:r w:rsidRPr="00920004">
                <w:rPr>
                  <w:lang w:val="en-US"/>
                  <w:rPrChange w:id="21143" w:author="phuong vu" w:date="2018-11-30T22:36:00Z">
                    <w:rPr>
                      <w:lang w:val="en-US"/>
                    </w:rPr>
                  </w:rPrChange>
                </w:rPr>
                <w:t>button</w:t>
              </w:r>
            </w:ins>
          </w:p>
        </w:tc>
        <w:tc>
          <w:tcPr>
            <w:tcW w:w="2970" w:type="dxa"/>
          </w:tcPr>
          <w:p w14:paraId="5D275E0F" w14:textId="1D6A3DAE" w:rsidR="00D632EE" w:rsidRPr="00920004" w:rsidRDefault="00D632EE" w:rsidP="00E64310">
            <w:pPr>
              <w:rPr>
                <w:ins w:id="21144" w:author="phuong vu" w:date="2018-11-30T14:53:00Z"/>
                <w:lang w:val="en-US"/>
                <w:rPrChange w:id="21145" w:author="phuong vu" w:date="2018-11-30T22:36:00Z">
                  <w:rPr>
                    <w:ins w:id="21146" w:author="phuong vu" w:date="2018-11-30T14:53:00Z"/>
                    <w:lang w:val="en-US"/>
                  </w:rPr>
                </w:rPrChange>
              </w:rPr>
              <w:pPrChange w:id="21147" w:author="phuong vu" w:date="2018-11-30T23:16:00Z">
                <w:pPr>
                  <w:spacing w:before="240" w:line="0" w:lineRule="atLeast"/>
                </w:pPr>
              </w:pPrChange>
            </w:pPr>
            <w:ins w:id="21148" w:author="phuong vu" w:date="2018-11-30T14:56:00Z">
              <w:r w:rsidRPr="00920004">
                <w:rPr>
                  <w:lang w:val="en-US"/>
                  <w:rPrChange w:id="21149" w:author="phuong vu" w:date="2018-11-30T22:36:00Z">
                    <w:rPr>
                      <w:lang w:val="en-US"/>
                    </w:rPr>
                  </w:rPrChange>
                </w:rPr>
                <w:t>Đã lấy quần áo</w:t>
              </w:r>
            </w:ins>
          </w:p>
        </w:tc>
        <w:tc>
          <w:tcPr>
            <w:tcW w:w="1266" w:type="dxa"/>
          </w:tcPr>
          <w:p w14:paraId="4A504150" w14:textId="77777777" w:rsidR="00D632EE" w:rsidRPr="00920004" w:rsidRDefault="00D632EE" w:rsidP="00D632EE">
            <w:pPr>
              <w:spacing w:before="240" w:line="0" w:lineRule="atLeast"/>
              <w:rPr>
                <w:ins w:id="21150" w:author="phuong vu" w:date="2018-11-30T14:53:00Z"/>
                <w:lang w:val="en-US"/>
                <w:rPrChange w:id="21151" w:author="phuong vu" w:date="2018-11-30T22:36:00Z">
                  <w:rPr>
                    <w:ins w:id="21152" w:author="phuong vu" w:date="2018-11-30T14:53:00Z"/>
                    <w:lang w:val="en-US"/>
                  </w:rPr>
                </w:rPrChange>
              </w:rPr>
            </w:pPr>
          </w:p>
        </w:tc>
        <w:tc>
          <w:tcPr>
            <w:tcW w:w="1756" w:type="dxa"/>
          </w:tcPr>
          <w:p w14:paraId="03E66811" w14:textId="77777777" w:rsidR="00D632EE" w:rsidRPr="00920004" w:rsidRDefault="00D632EE" w:rsidP="00D632EE">
            <w:pPr>
              <w:spacing w:before="240" w:line="0" w:lineRule="atLeast"/>
              <w:rPr>
                <w:ins w:id="21153" w:author="phuong vu" w:date="2018-11-30T14:53:00Z"/>
                <w:lang w:val="en-US"/>
                <w:rPrChange w:id="21154" w:author="phuong vu" w:date="2018-11-30T22:36:00Z">
                  <w:rPr>
                    <w:ins w:id="21155" w:author="phuong vu" w:date="2018-11-30T14:53:00Z"/>
                    <w:lang w:val="en-US"/>
                  </w:rPr>
                </w:rPrChange>
              </w:rPr>
            </w:pPr>
          </w:p>
        </w:tc>
      </w:tr>
      <w:tr w:rsidR="00D632EE" w:rsidRPr="00920004" w14:paraId="6F07DEFC" w14:textId="77777777" w:rsidTr="00D632EE">
        <w:trPr>
          <w:ins w:id="21156" w:author="phuong vu" w:date="2018-11-30T14:53:00Z"/>
        </w:trPr>
        <w:tc>
          <w:tcPr>
            <w:tcW w:w="805" w:type="dxa"/>
          </w:tcPr>
          <w:p w14:paraId="763ABD84" w14:textId="77777777" w:rsidR="00D632EE" w:rsidRPr="00920004" w:rsidRDefault="00D632EE" w:rsidP="00D632EE">
            <w:pPr>
              <w:spacing w:before="240" w:line="0" w:lineRule="atLeast"/>
              <w:jc w:val="center"/>
              <w:rPr>
                <w:ins w:id="21157" w:author="phuong vu" w:date="2018-11-30T14:53:00Z"/>
                <w:lang w:val="en-US"/>
                <w:rPrChange w:id="21158" w:author="phuong vu" w:date="2018-11-30T22:36:00Z">
                  <w:rPr>
                    <w:ins w:id="21159" w:author="phuong vu" w:date="2018-11-30T14:53:00Z"/>
                    <w:lang w:val="en-US"/>
                  </w:rPr>
                </w:rPrChange>
              </w:rPr>
            </w:pPr>
            <w:ins w:id="21160" w:author="phuong vu" w:date="2018-11-30T14:53:00Z">
              <w:r w:rsidRPr="00920004">
                <w:rPr>
                  <w:lang w:val="en-US"/>
                  <w:rPrChange w:id="21161" w:author="phuong vu" w:date="2018-11-30T22:36:00Z">
                    <w:rPr>
                      <w:lang w:val="en-US"/>
                    </w:rPr>
                  </w:rPrChange>
                </w:rPr>
                <w:t>3</w:t>
              </w:r>
            </w:ins>
          </w:p>
        </w:tc>
        <w:tc>
          <w:tcPr>
            <w:tcW w:w="1980" w:type="dxa"/>
          </w:tcPr>
          <w:p w14:paraId="46857713" w14:textId="77777777" w:rsidR="00D632EE" w:rsidRPr="00920004" w:rsidRDefault="00D632EE" w:rsidP="00E64310">
            <w:pPr>
              <w:rPr>
                <w:ins w:id="21162" w:author="phuong vu" w:date="2018-11-30T14:53:00Z"/>
                <w:lang w:val="en-US"/>
                <w:rPrChange w:id="21163" w:author="phuong vu" w:date="2018-11-30T22:36:00Z">
                  <w:rPr>
                    <w:ins w:id="21164" w:author="phuong vu" w:date="2018-11-30T14:53:00Z"/>
                    <w:lang w:val="en-US"/>
                  </w:rPr>
                </w:rPrChange>
              </w:rPr>
              <w:pPrChange w:id="21165" w:author="phuong vu" w:date="2018-11-30T23:16:00Z">
                <w:pPr>
                  <w:spacing w:before="240" w:line="0" w:lineRule="atLeast"/>
                </w:pPr>
              </w:pPrChange>
            </w:pPr>
            <w:ins w:id="21166" w:author="phuong vu" w:date="2018-11-30T14:53:00Z">
              <w:r w:rsidRPr="00920004">
                <w:rPr>
                  <w:lang w:val="en-US"/>
                  <w:rPrChange w:id="21167" w:author="phuong vu" w:date="2018-11-30T22:36:00Z">
                    <w:rPr>
                      <w:lang w:val="en-US"/>
                    </w:rPr>
                  </w:rPrChange>
                </w:rPr>
                <w:t>button</w:t>
              </w:r>
            </w:ins>
          </w:p>
        </w:tc>
        <w:tc>
          <w:tcPr>
            <w:tcW w:w="2970" w:type="dxa"/>
          </w:tcPr>
          <w:p w14:paraId="0935F324" w14:textId="654F64AB" w:rsidR="00D632EE" w:rsidRPr="00920004" w:rsidRDefault="00D632EE" w:rsidP="00E64310">
            <w:pPr>
              <w:rPr>
                <w:ins w:id="21168" w:author="phuong vu" w:date="2018-11-30T14:53:00Z"/>
                <w:lang w:val="en-US"/>
                <w:rPrChange w:id="21169" w:author="phuong vu" w:date="2018-11-30T22:36:00Z">
                  <w:rPr>
                    <w:ins w:id="21170" w:author="phuong vu" w:date="2018-11-30T14:53:00Z"/>
                    <w:lang w:val="en-US"/>
                  </w:rPr>
                </w:rPrChange>
              </w:rPr>
              <w:pPrChange w:id="21171" w:author="phuong vu" w:date="2018-11-30T23:16:00Z">
                <w:pPr>
                  <w:spacing w:before="240" w:line="0" w:lineRule="atLeast"/>
                </w:pPr>
              </w:pPrChange>
            </w:pPr>
            <w:ins w:id="21172" w:author="phuong vu" w:date="2018-11-30T14:56:00Z">
              <w:r w:rsidRPr="00920004">
                <w:rPr>
                  <w:lang w:val="en-US"/>
                  <w:rPrChange w:id="21173" w:author="phuong vu" w:date="2018-11-30T22:36:00Z">
                    <w:rPr>
                      <w:lang w:val="en-US"/>
                    </w:rPr>
                  </w:rPrChange>
                </w:rPr>
                <w:t>Phân công trả quần áo</w:t>
              </w:r>
            </w:ins>
          </w:p>
        </w:tc>
        <w:tc>
          <w:tcPr>
            <w:tcW w:w="1266" w:type="dxa"/>
          </w:tcPr>
          <w:p w14:paraId="75BD5A62" w14:textId="77777777" w:rsidR="00D632EE" w:rsidRPr="00920004" w:rsidRDefault="00D632EE" w:rsidP="00D632EE">
            <w:pPr>
              <w:spacing w:before="240" w:line="0" w:lineRule="atLeast"/>
              <w:rPr>
                <w:ins w:id="21174" w:author="phuong vu" w:date="2018-11-30T14:53:00Z"/>
                <w:lang w:val="en-US"/>
                <w:rPrChange w:id="21175" w:author="phuong vu" w:date="2018-11-30T22:36:00Z">
                  <w:rPr>
                    <w:ins w:id="21176" w:author="phuong vu" w:date="2018-11-30T14:53:00Z"/>
                    <w:lang w:val="en-US"/>
                  </w:rPr>
                </w:rPrChange>
              </w:rPr>
            </w:pPr>
          </w:p>
        </w:tc>
        <w:tc>
          <w:tcPr>
            <w:tcW w:w="1756" w:type="dxa"/>
          </w:tcPr>
          <w:p w14:paraId="7C41452E" w14:textId="77777777" w:rsidR="00D632EE" w:rsidRPr="00920004" w:rsidRDefault="00D632EE" w:rsidP="00D632EE">
            <w:pPr>
              <w:spacing w:before="240" w:line="0" w:lineRule="atLeast"/>
              <w:rPr>
                <w:ins w:id="21177" w:author="phuong vu" w:date="2018-11-30T14:53:00Z"/>
                <w:lang w:val="en-US"/>
                <w:rPrChange w:id="21178" w:author="phuong vu" w:date="2018-11-30T22:36:00Z">
                  <w:rPr>
                    <w:ins w:id="21179" w:author="phuong vu" w:date="2018-11-30T14:53:00Z"/>
                    <w:lang w:val="en-US"/>
                  </w:rPr>
                </w:rPrChange>
              </w:rPr>
            </w:pPr>
          </w:p>
        </w:tc>
      </w:tr>
      <w:tr w:rsidR="00D632EE" w:rsidRPr="00920004" w14:paraId="6633971B" w14:textId="77777777" w:rsidTr="00D632EE">
        <w:trPr>
          <w:ins w:id="21180" w:author="phuong vu" w:date="2018-11-30T14:53:00Z"/>
        </w:trPr>
        <w:tc>
          <w:tcPr>
            <w:tcW w:w="805" w:type="dxa"/>
          </w:tcPr>
          <w:p w14:paraId="1C024B55" w14:textId="77777777" w:rsidR="00D632EE" w:rsidRPr="00920004" w:rsidRDefault="00D632EE" w:rsidP="00D632EE">
            <w:pPr>
              <w:spacing w:before="240" w:line="0" w:lineRule="atLeast"/>
              <w:jc w:val="center"/>
              <w:rPr>
                <w:ins w:id="21181" w:author="phuong vu" w:date="2018-11-30T14:53:00Z"/>
                <w:lang w:val="en-US"/>
                <w:rPrChange w:id="21182" w:author="phuong vu" w:date="2018-11-30T22:36:00Z">
                  <w:rPr>
                    <w:ins w:id="21183" w:author="phuong vu" w:date="2018-11-30T14:53:00Z"/>
                    <w:lang w:val="en-US"/>
                  </w:rPr>
                </w:rPrChange>
              </w:rPr>
            </w:pPr>
            <w:ins w:id="21184" w:author="phuong vu" w:date="2018-11-30T14:53:00Z">
              <w:r w:rsidRPr="00920004">
                <w:rPr>
                  <w:lang w:val="en-US"/>
                  <w:rPrChange w:id="21185" w:author="phuong vu" w:date="2018-11-30T22:36:00Z">
                    <w:rPr>
                      <w:lang w:val="en-US"/>
                    </w:rPr>
                  </w:rPrChange>
                </w:rPr>
                <w:t>4</w:t>
              </w:r>
            </w:ins>
          </w:p>
        </w:tc>
        <w:tc>
          <w:tcPr>
            <w:tcW w:w="1980" w:type="dxa"/>
          </w:tcPr>
          <w:p w14:paraId="1F10B101" w14:textId="77777777" w:rsidR="00D632EE" w:rsidRPr="00920004" w:rsidRDefault="00D632EE" w:rsidP="00E64310">
            <w:pPr>
              <w:rPr>
                <w:ins w:id="21186" w:author="phuong vu" w:date="2018-11-30T14:53:00Z"/>
                <w:lang w:val="en-US"/>
                <w:rPrChange w:id="21187" w:author="phuong vu" w:date="2018-11-30T22:36:00Z">
                  <w:rPr>
                    <w:ins w:id="21188" w:author="phuong vu" w:date="2018-11-30T14:53:00Z"/>
                    <w:lang w:val="en-US"/>
                  </w:rPr>
                </w:rPrChange>
              </w:rPr>
              <w:pPrChange w:id="21189" w:author="phuong vu" w:date="2018-11-30T23:16:00Z">
                <w:pPr>
                  <w:spacing w:before="240" w:line="0" w:lineRule="atLeast"/>
                </w:pPr>
              </w:pPrChange>
            </w:pPr>
            <w:ins w:id="21190" w:author="phuong vu" w:date="2018-11-30T14:53:00Z">
              <w:r w:rsidRPr="00920004">
                <w:rPr>
                  <w:lang w:val="en-US"/>
                  <w:rPrChange w:id="21191" w:author="phuong vu" w:date="2018-11-30T22:36:00Z">
                    <w:rPr>
                      <w:lang w:val="en-US"/>
                    </w:rPr>
                  </w:rPrChange>
                </w:rPr>
                <w:t>button</w:t>
              </w:r>
            </w:ins>
          </w:p>
        </w:tc>
        <w:tc>
          <w:tcPr>
            <w:tcW w:w="2970" w:type="dxa"/>
          </w:tcPr>
          <w:p w14:paraId="5E6344E2" w14:textId="4B7AB434" w:rsidR="00D632EE" w:rsidRPr="00920004" w:rsidRDefault="00D632EE" w:rsidP="00E64310">
            <w:pPr>
              <w:rPr>
                <w:ins w:id="21192" w:author="phuong vu" w:date="2018-11-30T14:53:00Z"/>
                <w:lang w:val="en-US"/>
                <w:rPrChange w:id="21193" w:author="phuong vu" w:date="2018-11-30T22:36:00Z">
                  <w:rPr>
                    <w:ins w:id="21194" w:author="phuong vu" w:date="2018-11-30T14:53:00Z"/>
                    <w:lang w:val="en-US"/>
                  </w:rPr>
                </w:rPrChange>
              </w:rPr>
              <w:pPrChange w:id="21195" w:author="phuong vu" w:date="2018-11-30T23:16:00Z">
                <w:pPr>
                  <w:spacing w:before="240" w:line="0" w:lineRule="atLeast"/>
                </w:pPr>
              </w:pPrChange>
            </w:pPr>
            <w:ins w:id="21196" w:author="phuong vu" w:date="2018-11-30T14:56:00Z">
              <w:r w:rsidRPr="00920004">
                <w:rPr>
                  <w:lang w:val="en-US"/>
                  <w:rPrChange w:id="21197" w:author="phuong vu" w:date="2018-11-30T22:36:00Z">
                    <w:rPr>
                      <w:lang w:val="en-US"/>
                    </w:rPr>
                  </w:rPrChange>
                </w:rPr>
                <w:t>Đã trả quần áo</w:t>
              </w:r>
            </w:ins>
          </w:p>
        </w:tc>
        <w:tc>
          <w:tcPr>
            <w:tcW w:w="1266" w:type="dxa"/>
          </w:tcPr>
          <w:p w14:paraId="215683EB" w14:textId="77777777" w:rsidR="00D632EE" w:rsidRPr="00920004" w:rsidRDefault="00D632EE" w:rsidP="00D632EE">
            <w:pPr>
              <w:spacing w:before="240" w:line="0" w:lineRule="atLeast"/>
              <w:jc w:val="left"/>
              <w:rPr>
                <w:ins w:id="21198" w:author="phuong vu" w:date="2018-11-30T14:53:00Z"/>
                <w:lang w:val="en-US"/>
                <w:rPrChange w:id="21199" w:author="phuong vu" w:date="2018-11-30T22:36:00Z">
                  <w:rPr>
                    <w:ins w:id="21200" w:author="phuong vu" w:date="2018-11-30T14:53:00Z"/>
                    <w:lang w:val="en-US"/>
                  </w:rPr>
                </w:rPrChange>
              </w:rPr>
            </w:pPr>
          </w:p>
        </w:tc>
        <w:tc>
          <w:tcPr>
            <w:tcW w:w="1756" w:type="dxa"/>
          </w:tcPr>
          <w:p w14:paraId="0F0FA4D7" w14:textId="77777777" w:rsidR="00D632EE" w:rsidRPr="00920004" w:rsidRDefault="00D632EE" w:rsidP="00D632EE">
            <w:pPr>
              <w:spacing w:before="240" w:line="0" w:lineRule="atLeast"/>
              <w:rPr>
                <w:ins w:id="21201" w:author="phuong vu" w:date="2018-11-30T14:53:00Z"/>
                <w:lang w:val="en-US"/>
                <w:rPrChange w:id="21202" w:author="phuong vu" w:date="2018-11-30T22:36:00Z">
                  <w:rPr>
                    <w:ins w:id="21203" w:author="phuong vu" w:date="2018-11-30T14:53:00Z"/>
                    <w:lang w:val="en-US"/>
                  </w:rPr>
                </w:rPrChange>
              </w:rPr>
            </w:pPr>
          </w:p>
        </w:tc>
      </w:tr>
      <w:tr w:rsidR="00D632EE" w:rsidRPr="00920004" w14:paraId="56ED1213" w14:textId="77777777" w:rsidTr="00D632EE">
        <w:trPr>
          <w:ins w:id="21204" w:author="phuong vu" w:date="2018-11-30T14:53:00Z"/>
        </w:trPr>
        <w:tc>
          <w:tcPr>
            <w:tcW w:w="805" w:type="dxa"/>
          </w:tcPr>
          <w:p w14:paraId="6438E031" w14:textId="77777777" w:rsidR="00D632EE" w:rsidRPr="00920004" w:rsidRDefault="00D632EE" w:rsidP="00D632EE">
            <w:pPr>
              <w:spacing w:before="240" w:line="0" w:lineRule="atLeast"/>
              <w:jc w:val="center"/>
              <w:rPr>
                <w:ins w:id="21205" w:author="phuong vu" w:date="2018-11-30T14:53:00Z"/>
                <w:lang w:val="en-US"/>
                <w:rPrChange w:id="21206" w:author="phuong vu" w:date="2018-11-30T22:36:00Z">
                  <w:rPr>
                    <w:ins w:id="21207" w:author="phuong vu" w:date="2018-11-30T14:53:00Z"/>
                    <w:lang w:val="en-US"/>
                  </w:rPr>
                </w:rPrChange>
              </w:rPr>
            </w:pPr>
            <w:ins w:id="21208" w:author="phuong vu" w:date="2018-11-30T14:53:00Z">
              <w:r w:rsidRPr="00920004">
                <w:rPr>
                  <w:lang w:val="en-US"/>
                  <w:rPrChange w:id="21209" w:author="phuong vu" w:date="2018-11-30T22:36:00Z">
                    <w:rPr>
                      <w:lang w:val="en-US"/>
                    </w:rPr>
                  </w:rPrChange>
                </w:rPr>
                <w:t>5</w:t>
              </w:r>
            </w:ins>
          </w:p>
        </w:tc>
        <w:tc>
          <w:tcPr>
            <w:tcW w:w="1980" w:type="dxa"/>
          </w:tcPr>
          <w:p w14:paraId="74FD9B87" w14:textId="77777777" w:rsidR="00D632EE" w:rsidRPr="00920004" w:rsidRDefault="00D632EE" w:rsidP="00E64310">
            <w:pPr>
              <w:rPr>
                <w:ins w:id="21210" w:author="phuong vu" w:date="2018-11-30T14:53:00Z"/>
                <w:lang w:val="en-US"/>
                <w:rPrChange w:id="21211" w:author="phuong vu" w:date="2018-11-30T22:36:00Z">
                  <w:rPr>
                    <w:ins w:id="21212" w:author="phuong vu" w:date="2018-11-30T14:53:00Z"/>
                    <w:lang w:val="en-US"/>
                  </w:rPr>
                </w:rPrChange>
              </w:rPr>
              <w:pPrChange w:id="21213" w:author="phuong vu" w:date="2018-11-30T23:16:00Z">
                <w:pPr>
                  <w:spacing w:before="240" w:line="0" w:lineRule="atLeast"/>
                </w:pPr>
              </w:pPrChange>
            </w:pPr>
            <w:ins w:id="21214" w:author="phuong vu" w:date="2018-11-30T14:53:00Z">
              <w:r w:rsidRPr="00920004">
                <w:rPr>
                  <w:lang w:val="en-US"/>
                  <w:rPrChange w:id="21215" w:author="phuong vu" w:date="2018-11-30T22:36:00Z">
                    <w:rPr>
                      <w:lang w:val="en-US"/>
                    </w:rPr>
                  </w:rPrChange>
                </w:rPr>
                <w:t>button</w:t>
              </w:r>
            </w:ins>
          </w:p>
        </w:tc>
        <w:tc>
          <w:tcPr>
            <w:tcW w:w="2970" w:type="dxa"/>
          </w:tcPr>
          <w:p w14:paraId="4044812E" w14:textId="07B86893" w:rsidR="00D632EE" w:rsidRPr="00920004" w:rsidRDefault="00D632EE" w:rsidP="00E64310">
            <w:pPr>
              <w:rPr>
                <w:ins w:id="21216" w:author="phuong vu" w:date="2018-11-30T14:53:00Z"/>
                <w:lang w:val="en-US"/>
                <w:rPrChange w:id="21217" w:author="phuong vu" w:date="2018-11-30T22:36:00Z">
                  <w:rPr>
                    <w:ins w:id="21218" w:author="phuong vu" w:date="2018-11-30T14:53:00Z"/>
                    <w:lang w:val="en-US"/>
                  </w:rPr>
                </w:rPrChange>
              </w:rPr>
              <w:pPrChange w:id="21219" w:author="phuong vu" w:date="2018-11-30T23:16:00Z">
                <w:pPr>
                  <w:spacing w:before="240" w:line="0" w:lineRule="atLeast"/>
                </w:pPr>
              </w:pPrChange>
            </w:pPr>
            <w:ins w:id="21220" w:author="phuong vu" w:date="2018-11-30T14:56:00Z">
              <w:r w:rsidRPr="00920004">
                <w:rPr>
                  <w:lang w:val="en-US"/>
                  <w:rPrChange w:id="21221" w:author="phuong vu" w:date="2018-11-30T22:36:00Z">
                    <w:rPr>
                      <w:lang w:val="en-US"/>
                    </w:rPr>
                  </w:rPrChange>
                </w:rPr>
                <w:t>Cập nhật biên nhận</w:t>
              </w:r>
            </w:ins>
          </w:p>
        </w:tc>
        <w:tc>
          <w:tcPr>
            <w:tcW w:w="1266" w:type="dxa"/>
          </w:tcPr>
          <w:p w14:paraId="1F1C945C" w14:textId="77777777" w:rsidR="00D632EE" w:rsidRPr="00920004" w:rsidRDefault="00D632EE" w:rsidP="00D632EE">
            <w:pPr>
              <w:spacing w:before="240" w:line="0" w:lineRule="atLeast"/>
              <w:jc w:val="left"/>
              <w:rPr>
                <w:ins w:id="21222" w:author="phuong vu" w:date="2018-11-30T14:53:00Z"/>
                <w:lang w:val="en-US"/>
                <w:rPrChange w:id="21223" w:author="phuong vu" w:date="2018-11-30T22:36:00Z">
                  <w:rPr>
                    <w:ins w:id="21224" w:author="phuong vu" w:date="2018-11-30T14:53:00Z"/>
                    <w:lang w:val="en-US"/>
                  </w:rPr>
                </w:rPrChange>
              </w:rPr>
            </w:pPr>
          </w:p>
        </w:tc>
        <w:tc>
          <w:tcPr>
            <w:tcW w:w="1756" w:type="dxa"/>
          </w:tcPr>
          <w:p w14:paraId="26744E50" w14:textId="77777777" w:rsidR="00D632EE" w:rsidRPr="00920004" w:rsidRDefault="00D632EE" w:rsidP="00D632EE">
            <w:pPr>
              <w:keepNext/>
              <w:spacing w:before="240" w:line="0" w:lineRule="atLeast"/>
              <w:rPr>
                <w:ins w:id="21225" w:author="phuong vu" w:date="2018-11-30T14:53:00Z"/>
                <w:lang w:val="en-US"/>
                <w:rPrChange w:id="21226" w:author="phuong vu" w:date="2018-11-30T22:36:00Z">
                  <w:rPr>
                    <w:ins w:id="21227" w:author="phuong vu" w:date="2018-11-30T14:53:00Z"/>
                    <w:lang w:val="en-US"/>
                  </w:rPr>
                </w:rPrChange>
              </w:rPr>
              <w:pPrChange w:id="21228" w:author="phuong vu" w:date="2018-11-30T14:54:00Z">
                <w:pPr>
                  <w:keepNext/>
                  <w:spacing w:before="240" w:line="0" w:lineRule="atLeast"/>
                </w:pPr>
              </w:pPrChange>
            </w:pPr>
          </w:p>
        </w:tc>
      </w:tr>
    </w:tbl>
    <w:p w14:paraId="7E77603D" w14:textId="46E9EB1D" w:rsidR="00D632EE" w:rsidRPr="00920004" w:rsidRDefault="00D632EE" w:rsidP="00A17FA5">
      <w:pPr>
        <w:pStyle w:val="Caption"/>
        <w:rPr>
          <w:lang w:val="en-US"/>
          <w:rPrChange w:id="21229" w:author="phuong vu" w:date="2018-11-30T22:36:00Z">
            <w:rPr>
              <w:lang w:val="en-US"/>
            </w:rPr>
          </w:rPrChange>
        </w:rPr>
        <w:pPrChange w:id="21230" w:author="phuong vu" w:date="2018-11-30T22:42:00Z">
          <w:pPr>
            <w:pStyle w:val="Heading6"/>
          </w:pPr>
        </w:pPrChange>
      </w:pPr>
      <w:bookmarkStart w:id="21231" w:name="_Toc531381624"/>
      <w:ins w:id="21232" w:author="phuong vu" w:date="2018-11-30T14:54:00Z">
        <w:r w:rsidRPr="00920004">
          <w:rPr>
            <w:rPrChange w:id="21233" w:author="phuong vu" w:date="2018-11-30T22:36:00Z">
              <w:rPr/>
            </w:rPrChange>
          </w:rPr>
          <w:t xml:space="preserve">Bảng </w:t>
        </w:r>
        <w:r w:rsidRPr="00920004">
          <w:rPr>
            <w:rPrChange w:id="21234" w:author="phuong vu" w:date="2018-11-30T22:36:00Z">
              <w:rPr/>
            </w:rPrChange>
          </w:rPr>
          <w:fldChar w:fldCharType="begin"/>
        </w:r>
        <w:r w:rsidRPr="00920004">
          <w:rPr>
            <w:rPrChange w:id="21235" w:author="phuong vu" w:date="2018-11-30T22:36:00Z">
              <w:rPr/>
            </w:rPrChange>
          </w:rPr>
          <w:instrText xml:space="preserve"> STYLEREF 1 \s </w:instrText>
        </w:r>
      </w:ins>
      <w:r w:rsidRPr="00920004">
        <w:rPr>
          <w:rPrChange w:id="21236" w:author="phuong vu" w:date="2018-11-30T22:36:00Z">
            <w:rPr/>
          </w:rPrChange>
        </w:rPr>
        <w:fldChar w:fldCharType="separate"/>
      </w:r>
      <w:r w:rsidR="00B5490C">
        <w:rPr>
          <w:noProof/>
        </w:rPr>
        <w:t>3</w:t>
      </w:r>
      <w:ins w:id="21237" w:author="phuong vu" w:date="2018-11-30T14:54:00Z">
        <w:r w:rsidRPr="00920004">
          <w:rPr>
            <w:rPrChange w:id="21238" w:author="phuong vu" w:date="2018-11-30T22:36:00Z">
              <w:rPr/>
            </w:rPrChange>
          </w:rPr>
          <w:fldChar w:fldCharType="end"/>
        </w:r>
        <w:r w:rsidRPr="00920004">
          <w:rPr>
            <w:rPrChange w:id="21239" w:author="phuong vu" w:date="2018-11-30T22:36:00Z">
              <w:rPr/>
            </w:rPrChange>
          </w:rPr>
          <w:t>.</w:t>
        </w:r>
        <w:r w:rsidRPr="00920004">
          <w:rPr>
            <w:rPrChange w:id="21240" w:author="phuong vu" w:date="2018-11-30T22:36:00Z">
              <w:rPr/>
            </w:rPrChange>
          </w:rPr>
          <w:fldChar w:fldCharType="begin"/>
        </w:r>
        <w:r w:rsidRPr="00920004">
          <w:rPr>
            <w:rPrChange w:id="21241" w:author="phuong vu" w:date="2018-11-30T22:36:00Z">
              <w:rPr/>
            </w:rPrChange>
          </w:rPr>
          <w:instrText xml:space="preserve"> SEQ Bảng \* ARABIC \s 1 </w:instrText>
        </w:r>
      </w:ins>
      <w:r w:rsidRPr="00920004">
        <w:rPr>
          <w:rPrChange w:id="21242" w:author="phuong vu" w:date="2018-11-30T22:36:00Z">
            <w:rPr/>
          </w:rPrChange>
        </w:rPr>
        <w:fldChar w:fldCharType="separate"/>
      </w:r>
      <w:ins w:id="21243" w:author="phuong vu" w:date="2018-11-30T22:44:00Z">
        <w:r w:rsidR="00B5490C">
          <w:rPr>
            <w:noProof/>
          </w:rPr>
          <w:t>16</w:t>
        </w:r>
      </w:ins>
      <w:ins w:id="21244" w:author="phuong vu" w:date="2018-11-30T14:54:00Z">
        <w:r w:rsidRPr="00920004">
          <w:rPr>
            <w:rPrChange w:id="21245" w:author="phuong vu" w:date="2018-11-30T22:36:00Z">
              <w:rPr/>
            </w:rPrChange>
          </w:rPr>
          <w:fldChar w:fldCharType="end"/>
        </w:r>
        <w:r w:rsidRPr="00920004">
          <w:rPr>
            <w:lang w:val="en-US"/>
            <w:rPrChange w:id="21246" w:author="phuong vu" w:date="2018-11-30T22:36:00Z">
              <w:rPr>
                <w:lang w:val="en-US"/>
              </w:rPr>
            </w:rPrChange>
          </w:rPr>
          <w:t xml:space="preserve"> Các thành phần giao diện thay đổi trạng thái biên nhận</w:t>
        </w:r>
      </w:ins>
      <w:bookmarkEnd w:id="21231"/>
    </w:p>
    <w:p w14:paraId="10ED2569" w14:textId="19156690" w:rsidR="00070C2F" w:rsidRPr="00920004" w:rsidRDefault="00070C2F" w:rsidP="00D632EE">
      <w:pPr>
        <w:pStyle w:val="Heading6"/>
        <w:numPr>
          <w:ilvl w:val="0"/>
          <w:numId w:val="80"/>
        </w:numPr>
        <w:spacing w:before="240" w:line="0" w:lineRule="atLeast"/>
        <w:rPr>
          <w:rFonts w:cstheme="majorHAnsi"/>
          <w:lang w:val="en-US"/>
          <w:rPrChange w:id="21247" w:author="phuong vu" w:date="2018-11-30T22:36:00Z">
            <w:rPr>
              <w:lang w:val="en-US"/>
            </w:rPr>
          </w:rPrChange>
        </w:rPr>
        <w:pPrChange w:id="21248" w:author="phuong vu" w:date="2018-11-30T14:51:00Z">
          <w:pPr>
            <w:pStyle w:val="Heading6"/>
          </w:pPr>
        </w:pPrChange>
      </w:pPr>
      <w:r w:rsidRPr="00920004">
        <w:rPr>
          <w:rFonts w:cstheme="majorHAnsi"/>
          <w:lang w:val="en-US"/>
          <w:rPrChange w:id="21249" w:author="phuong vu" w:date="2018-11-30T22:36:00Z">
            <w:rPr>
              <w:lang w:val="en-US"/>
            </w:rPr>
          </w:rPrChange>
        </w:rPr>
        <w:t>Dữ liệu sử dụng</w:t>
      </w:r>
    </w:p>
    <w:tbl>
      <w:tblPr>
        <w:tblStyle w:val="TableGrid"/>
        <w:tblW w:w="0" w:type="auto"/>
        <w:tblLook w:val="04A0" w:firstRow="1" w:lastRow="0" w:firstColumn="1" w:lastColumn="0" w:noHBand="0" w:noVBand="1"/>
        <w:tblPrChange w:id="21250" w:author="phuong vu" w:date="2018-11-30T14:51:00Z">
          <w:tblPr>
            <w:tblStyle w:val="TableGrid"/>
            <w:tblW w:w="0" w:type="auto"/>
            <w:tblLook w:val="04A0" w:firstRow="1" w:lastRow="0" w:firstColumn="1" w:lastColumn="0" w:noHBand="0" w:noVBand="1"/>
          </w:tblPr>
        </w:tblPrChange>
      </w:tblPr>
      <w:tblGrid>
        <w:gridCol w:w="805"/>
        <w:gridCol w:w="2120"/>
        <w:gridCol w:w="1463"/>
        <w:gridCol w:w="1463"/>
        <w:gridCol w:w="1463"/>
        <w:gridCol w:w="1463"/>
        <w:tblGridChange w:id="21251">
          <w:tblGrid>
            <w:gridCol w:w="805"/>
            <w:gridCol w:w="2120"/>
            <w:gridCol w:w="1463"/>
            <w:gridCol w:w="1463"/>
            <w:gridCol w:w="1463"/>
            <w:gridCol w:w="1463"/>
          </w:tblGrid>
        </w:tblGridChange>
      </w:tblGrid>
      <w:tr w:rsidR="00DE2334" w:rsidRPr="00920004" w14:paraId="7856B810" w14:textId="77777777" w:rsidTr="00D632EE">
        <w:tc>
          <w:tcPr>
            <w:tcW w:w="805" w:type="dxa"/>
            <w:vMerge w:val="restart"/>
            <w:vAlign w:val="center"/>
            <w:tcPrChange w:id="21252" w:author="phuong vu" w:date="2018-11-30T14:51:00Z">
              <w:tcPr>
                <w:tcW w:w="805" w:type="dxa"/>
                <w:vMerge w:val="restart"/>
                <w:vAlign w:val="center"/>
              </w:tcPr>
            </w:tcPrChange>
          </w:tcPr>
          <w:p w14:paraId="2823D6F3" w14:textId="77777777" w:rsidR="00DE2334" w:rsidRPr="00E64310" w:rsidRDefault="00DE2334" w:rsidP="00E64310">
            <w:pPr>
              <w:jc w:val="center"/>
              <w:rPr>
                <w:b/>
                <w:lang w:val="en-US"/>
                <w:rPrChange w:id="21253" w:author="phuong vu" w:date="2018-11-30T23:16:00Z">
                  <w:rPr>
                    <w:b/>
                    <w:lang w:val="en-US"/>
                  </w:rPr>
                </w:rPrChange>
              </w:rPr>
              <w:pPrChange w:id="21254" w:author="phuong vu" w:date="2018-11-30T23:16:00Z">
                <w:pPr>
                  <w:spacing w:line="360" w:lineRule="auto"/>
                  <w:jc w:val="center"/>
                </w:pPr>
              </w:pPrChange>
            </w:pPr>
            <w:r w:rsidRPr="00E64310">
              <w:rPr>
                <w:b/>
                <w:lang w:val="en-US"/>
                <w:rPrChange w:id="21255" w:author="phuong vu" w:date="2018-11-30T23:16:00Z">
                  <w:rPr>
                    <w:b/>
                    <w:lang w:val="en-US"/>
                  </w:rPr>
                </w:rPrChange>
              </w:rPr>
              <w:t>STT</w:t>
            </w:r>
          </w:p>
        </w:tc>
        <w:tc>
          <w:tcPr>
            <w:tcW w:w="2120" w:type="dxa"/>
            <w:vMerge w:val="restart"/>
            <w:vAlign w:val="center"/>
            <w:tcPrChange w:id="21256" w:author="phuong vu" w:date="2018-11-30T14:51:00Z">
              <w:tcPr>
                <w:tcW w:w="2120" w:type="dxa"/>
                <w:vMerge w:val="restart"/>
                <w:vAlign w:val="center"/>
              </w:tcPr>
            </w:tcPrChange>
          </w:tcPr>
          <w:p w14:paraId="01F9EE7D" w14:textId="77777777" w:rsidR="00DE2334" w:rsidRPr="00E64310" w:rsidRDefault="00DE2334" w:rsidP="00E64310">
            <w:pPr>
              <w:jc w:val="center"/>
              <w:rPr>
                <w:b/>
                <w:lang w:val="en-US"/>
                <w:rPrChange w:id="21257" w:author="phuong vu" w:date="2018-11-30T23:16:00Z">
                  <w:rPr>
                    <w:b/>
                    <w:lang w:val="en-US"/>
                  </w:rPr>
                </w:rPrChange>
              </w:rPr>
              <w:pPrChange w:id="21258" w:author="phuong vu" w:date="2018-11-30T23:16:00Z">
                <w:pPr>
                  <w:spacing w:line="360" w:lineRule="auto"/>
                  <w:jc w:val="center"/>
                </w:pPr>
              </w:pPrChange>
            </w:pPr>
            <w:r w:rsidRPr="00E64310">
              <w:rPr>
                <w:b/>
                <w:lang w:val="en-US"/>
                <w:rPrChange w:id="21259" w:author="phuong vu" w:date="2018-11-30T23:16:00Z">
                  <w:rPr>
                    <w:b/>
                    <w:lang w:val="en-US"/>
                  </w:rPr>
                </w:rPrChange>
              </w:rPr>
              <w:t>Tên bảng/</w:t>
            </w:r>
          </w:p>
          <w:p w14:paraId="6C3EEC74" w14:textId="77777777" w:rsidR="00DE2334" w:rsidRPr="00E64310" w:rsidRDefault="00DE2334" w:rsidP="00E64310">
            <w:pPr>
              <w:jc w:val="center"/>
              <w:rPr>
                <w:b/>
                <w:lang w:val="en-US"/>
                <w:rPrChange w:id="21260" w:author="phuong vu" w:date="2018-11-30T23:16:00Z">
                  <w:rPr>
                    <w:b/>
                    <w:lang w:val="en-US"/>
                  </w:rPr>
                </w:rPrChange>
              </w:rPr>
              <w:pPrChange w:id="21261" w:author="phuong vu" w:date="2018-11-30T23:16:00Z">
                <w:pPr>
                  <w:spacing w:line="360" w:lineRule="auto"/>
                  <w:jc w:val="center"/>
                </w:pPr>
              </w:pPrChange>
            </w:pPr>
            <w:r w:rsidRPr="00E64310">
              <w:rPr>
                <w:b/>
                <w:lang w:val="en-US"/>
                <w:rPrChange w:id="21262" w:author="phuong vu" w:date="2018-11-30T23:16:00Z">
                  <w:rPr>
                    <w:b/>
                    <w:lang w:val="en-US"/>
                  </w:rPr>
                </w:rPrChange>
              </w:rPr>
              <w:t>Cấu trúc dữ liệu</w:t>
            </w:r>
          </w:p>
        </w:tc>
        <w:tc>
          <w:tcPr>
            <w:tcW w:w="5852" w:type="dxa"/>
            <w:gridSpan w:val="4"/>
            <w:vAlign w:val="center"/>
            <w:tcPrChange w:id="21263" w:author="phuong vu" w:date="2018-11-30T14:51:00Z">
              <w:tcPr>
                <w:tcW w:w="5852" w:type="dxa"/>
                <w:gridSpan w:val="4"/>
                <w:vAlign w:val="center"/>
              </w:tcPr>
            </w:tcPrChange>
          </w:tcPr>
          <w:p w14:paraId="4501FD14" w14:textId="77777777" w:rsidR="00DE2334" w:rsidRPr="00E64310" w:rsidRDefault="00DE2334" w:rsidP="00E64310">
            <w:pPr>
              <w:jc w:val="center"/>
              <w:rPr>
                <w:b/>
                <w:lang w:val="en-US"/>
                <w:rPrChange w:id="21264" w:author="phuong vu" w:date="2018-11-30T23:16:00Z">
                  <w:rPr>
                    <w:b/>
                    <w:lang w:val="en-US"/>
                  </w:rPr>
                </w:rPrChange>
              </w:rPr>
              <w:pPrChange w:id="21265" w:author="phuong vu" w:date="2018-11-30T23:16:00Z">
                <w:pPr>
                  <w:spacing w:line="360" w:lineRule="auto"/>
                  <w:jc w:val="center"/>
                </w:pPr>
              </w:pPrChange>
            </w:pPr>
            <w:r w:rsidRPr="00E64310">
              <w:rPr>
                <w:b/>
                <w:lang w:val="en-US"/>
                <w:rPrChange w:id="21266" w:author="phuong vu" w:date="2018-11-30T23:16:00Z">
                  <w:rPr>
                    <w:b/>
                    <w:lang w:val="en-US"/>
                  </w:rPr>
                </w:rPrChange>
              </w:rPr>
              <w:t>Phương thức</w:t>
            </w:r>
          </w:p>
        </w:tc>
      </w:tr>
      <w:tr w:rsidR="00DE2334" w:rsidRPr="00920004" w14:paraId="0A1EF53A" w14:textId="77777777" w:rsidTr="00D632EE">
        <w:tc>
          <w:tcPr>
            <w:tcW w:w="805" w:type="dxa"/>
            <w:vMerge/>
            <w:vAlign w:val="center"/>
            <w:tcPrChange w:id="21267" w:author="phuong vu" w:date="2018-11-30T14:51:00Z">
              <w:tcPr>
                <w:tcW w:w="805" w:type="dxa"/>
                <w:vMerge/>
                <w:vAlign w:val="center"/>
              </w:tcPr>
            </w:tcPrChange>
          </w:tcPr>
          <w:p w14:paraId="31E028D0" w14:textId="77777777" w:rsidR="00DE2334" w:rsidRPr="00E64310" w:rsidRDefault="00DE2334" w:rsidP="00E64310">
            <w:pPr>
              <w:jc w:val="center"/>
              <w:rPr>
                <w:b/>
                <w:lang w:val="en-US"/>
                <w:rPrChange w:id="21268" w:author="phuong vu" w:date="2018-11-30T23:16:00Z">
                  <w:rPr>
                    <w:b/>
                    <w:lang w:val="en-US"/>
                  </w:rPr>
                </w:rPrChange>
              </w:rPr>
              <w:pPrChange w:id="21269" w:author="phuong vu" w:date="2018-11-30T23:16:00Z">
                <w:pPr>
                  <w:spacing w:line="360" w:lineRule="auto"/>
                  <w:jc w:val="center"/>
                </w:pPr>
              </w:pPrChange>
            </w:pPr>
          </w:p>
        </w:tc>
        <w:tc>
          <w:tcPr>
            <w:tcW w:w="2120" w:type="dxa"/>
            <w:vMerge/>
            <w:vAlign w:val="center"/>
            <w:tcPrChange w:id="21270" w:author="phuong vu" w:date="2018-11-30T14:51:00Z">
              <w:tcPr>
                <w:tcW w:w="2120" w:type="dxa"/>
                <w:vMerge/>
                <w:vAlign w:val="center"/>
              </w:tcPr>
            </w:tcPrChange>
          </w:tcPr>
          <w:p w14:paraId="7F8A75B8" w14:textId="77777777" w:rsidR="00DE2334" w:rsidRPr="00E64310" w:rsidRDefault="00DE2334" w:rsidP="00E64310">
            <w:pPr>
              <w:jc w:val="center"/>
              <w:rPr>
                <w:b/>
                <w:lang w:val="en-US"/>
                <w:rPrChange w:id="21271" w:author="phuong vu" w:date="2018-11-30T23:16:00Z">
                  <w:rPr>
                    <w:b/>
                    <w:lang w:val="en-US"/>
                  </w:rPr>
                </w:rPrChange>
              </w:rPr>
              <w:pPrChange w:id="21272" w:author="phuong vu" w:date="2018-11-30T23:16:00Z">
                <w:pPr>
                  <w:spacing w:line="360" w:lineRule="auto"/>
                  <w:jc w:val="center"/>
                </w:pPr>
              </w:pPrChange>
            </w:pPr>
          </w:p>
        </w:tc>
        <w:tc>
          <w:tcPr>
            <w:tcW w:w="1463" w:type="dxa"/>
            <w:vAlign w:val="center"/>
            <w:tcPrChange w:id="21273" w:author="phuong vu" w:date="2018-11-30T14:51:00Z">
              <w:tcPr>
                <w:tcW w:w="1463" w:type="dxa"/>
                <w:vAlign w:val="center"/>
              </w:tcPr>
            </w:tcPrChange>
          </w:tcPr>
          <w:p w14:paraId="7DD322F4" w14:textId="77777777" w:rsidR="00DE2334" w:rsidRPr="00E64310" w:rsidRDefault="00DE2334" w:rsidP="00E64310">
            <w:pPr>
              <w:jc w:val="center"/>
              <w:rPr>
                <w:b/>
                <w:lang w:val="en-US"/>
                <w:rPrChange w:id="21274" w:author="phuong vu" w:date="2018-11-30T23:16:00Z">
                  <w:rPr>
                    <w:b/>
                    <w:lang w:val="en-US"/>
                  </w:rPr>
                </w:rPrChange>
              </w:rPr>
              <w:pPrChange w:id="21275" w:author="phuong vu" w:date="2018-11-30T23:16:00Z">
                <w:pPr>
                  <w:spacing w:line="360" w:lineRule="auto"/>
                  <w:jc w:val="center"/>
                </w:pPr>
              </w:pPrChange>
            </w:pPr>
            <w:r w:rsidRPr="00E64310">
              <w:rPr>
                <w:b/>
                <w:lang w:val="en-US"/>
                <w:rPrChange w:id="21276" w:author="phuong vu" w:date="2018-11-30T23:16:00Z">
                  <w:rPr>
                    <w:b/>
                    <w:lang w:val="en-US"/>
                  </w:rPr>
                </w:rPrChange>
              </w:rPr>
              <w:t>Thêm</w:t>
            </w:r>
          </w:p>
        </w:tc>
        <w:tc>
          <w:tcPr>
            <w:tcW w:w="1463" w:type="dxa"/>
            <w:vAlign w:val="center"/>
            <w:tcPrChange w:id="21277" w:author="phuong vu" w:date="2018-11-30T14:51:00Z">
              <w:tcPr>
                <w:tcW w:w="1463" w:type="dxa"/>
                <w:vAlign w:val="center"/>
              </w:tcPr>
            </w:tcPrChange>
          </w:tcPr>
          <w:p w14:paraId="27F0E872" w14:textId="77777777" w:rsidR="00DE2334" w:rsidRPr="00E64310" w:rsidRDefault="00DE2334" w:rsidP="00E64310">
            <w:pPr>
              <w:jc w:val="center"/>
              <w:rPr>
                <w:b/>
                <w:lang w:val="en-US"/>
                <w:rPrChange w:id="21278" w:author="phuong vu" w:date="2018-11-30T23:16:00Z">
                  <w:rPr>
                    <w:b/>
                    <w:lang w:val="en-US"/>
                  </w:rPr>
                </w:rPrChange>
              </w:rPr>
              <w:pPrChange w:id="21279" w:author="phuong vu" w:date="2018-11-30T23:16:00Z">
                <w:pPr>
                  <w:spacing w:line="360" w:lineRule="auto"/>
                  <w:jc w:val="center"/>
                </w:pPr>
              </w:pPrChange>
            </w:pPr>
            <w:r w:rsidRPr="00E64310">
              <w:rPr>
                <w:b/>
                <w:lang w:val="en-US"/>
                <w:rPrChange w:id="21280" w:author="phuong vu" w:date="2018-11-30T23:16:00Z">
                  <w:rPr>
                    <w:b/>
                    <w:lang w:val="en-US"/>
                  </w:rPr>
                </w:rPrChange>
              </w:rPr>
              <w:t>Sửa</w:t>
            </w:r>
          </w:p>
        </w:tc>
        <w:tc>
          <w:tcPr>
            <w:tcW w:w="1463" w:type="dxa"/>
            <w:vAlign w:val="center"/>
            <w:tcPrChange w:id="21281" w:author="phuong vu" w:date="2018-11-30T14:51:00Z">
              <w:tcPr>
                <w:tcW w:w="1463" w:type="dxa"/>
                <w:vAlign w:val="center"/>
              </w:tcPr>
            </w:tcPrChange>
          </w:tcPr>
          <w:p w14:paraId="6012365A" w14:textId="77777777" w:rsidR="00DE2334" w:rsidRPr="00E64310" w:rsidRDefault="00DE2334" w:rsidP="00E64310">
            <w:pPr>
              <w:jc w:val="center"/>
              <w:rPr>
                <w:b/>
                <w:lang w:val="en-US"/>
                <w:rPrChange w:id="21282" w:author="phuong vu" w:date="2018-11-30T23:16:00Z">
                  <w:rPr>
                    <w:b/>
                    <w:lang w:val="en-US"/>
                  </w:rPr>
                </w:rPrChange>
              </w:rPr>
              <w:pPrChange w:id="21283" w:author="phuong vu" w:date="2018-11-30T23:16:00Z">
                <w:pPr>
                  <w:spacing w:line="360" w:lineRule="auto"/>
                  <w:jc w:val="center"/>
                </w:pPr>
              </w:pPrChange>
            </w:pPr>
            <w:r w:rsidRPr="00E64310">
              <w:rPr>
                <w:b/>
                <w:lang w:val="en-US"/>
                <w:rPrChange w:id="21284" w:author="phuong vu" w:date="2018-11-30T23:16:00Z">
                  <w:rPr>
                    <w:b/>
                    <w:lang w:val="en-US"/>
                  </w:rPr>
                </w:rPrChange>
              </w:rPr>
              <w:t>Xóa</w:t>
            </w:r>
          </w:p>
        </w:tc>
        <w:tc>
          <w:tcPr>
            <w:tcW w:w="1463" w:type="dxa"/>
            <w:vAlign w:val="center"/>
            <w:tcPrChange w:id="21285" w:author="phuong vu" w:date="2018-11-30T14:51:00Z">
              <w:tcPr>
                <w:tcW w:w="1463" w:type="dxa"/>
                <w:vAlign w:val="center"/>
              </w:tcPr>
            </w:tcPrChange>
          </w:tcPr>
          <w:p w14:paraId="35BC0BD7" w14:textId="77777777" w:rsidR="00DE2334" w:rsidRPr="00E64310" w:rsidRDefault="00DE2334" w:rsidP="00E64310">
            <w:pPr>
              <w:jc w:val="center"/>
              <w:rPr>
                <w:b/>
                <w:lang w:val="en-US"/>
                <w:rPrChange w:id="21286" w:author="phuong vu" w:date="2018-11-30T23:16:00Z">
                  <w:rPr>
                    <w:b/>
                    <w:lang w:val="en-US"/>
                  </w:rPr>
                </w:rPrChange>
              </w:rPr>
              <w:pPrChange w:id="21287" w:author="phuong vu" w:date="2018-11-30T23:16:00Z">
                <w:pPr>
                  <w:spacing w:line="360" w:lineRule="auto"/>
                  <w:jc w:val="center"/>
                </w:pPr>
              </w:pPrChange>
            </w:pPr>
            <w:r w:rsidRPr="00E64310">
              <w:rPr>
                <w:b/>
                <w:lang w:val="en-US"/>
                <w:rPrChange w:id="21288" w:author="phuong vu" w:date="2018-11-30T23:16:00Z">
                  <w:rPr>
                    <w:b/>
                    <w:lang w:val="en-US"/>
                  </w:rPr>
                </w:rPrChange>
              </w:rPr>
              <w:t>Truy vấn</w:t>
            </w:r>
          </w:p>
        </w:tc>
      </w:tr>
      <w:tr w:rsidR="00DE2334" w:rsidRPr="00920004" w14:paraId="030F51B7" w14:textId="77777777" w:rsidTr="00D632EE">
        <w:tc>
          <w:tcPr>
            <w:tcW w:w="805" w:type="dxa"/>
            <w:tcPrChange w:id="21289" w:author="phuong vu" w:date="2018-11-30T14:51:00Z">
              <w:tcPr>
                <w:tcW w:w="805" w:type="dxa"/>
              </w:tcPr>
            </w:tcPrChange>
          </w:tcPr>
          <w:p w14:paraId="60B2556F" w14:textId="77777777" w:rsidR="00DE2334" w:rsidRPr="00920004" w:rsidRDefault="00DE2334" w:rsidP="00BD0851">
            <w:pPr>
              <w:spacing w:before="240" w:line="0" w:lineRule="atLeast"/>
              <w:jc w:val="center"/>
              <w:rPr>
                <w:lang w:val="en-US"/>
                <w:rPrChange w:id="21290" w:author="phuong vu" w:date="2018-11-30T22:36:00Z">
                  <w:rPr>
                    <w:lang w:val="en-US"/>
                  </w:rPr>
                </w:rPrChange>
              </w:rPr>
              <w:pPrChange w:id="21291" w:author="phuong vu" w:date="2018-11-30T14:16:00Z">
                <w:pPr>
                  <w:spacing w:line="360" w:lineRule="auto"/>
                  <w:jc w:val="center"/>
                </w:pPr>
              </w:pPrChange>
            </w:pPr>
            <w:r w:rsidRPr="00920004">
              <w:rPr>
                <w:lang w:val="en-US"/>
                <w:rPrChange w:id="21292" w:author="phuong vu" w:date="2018-11-30T22:36:00Z">
                  <w:rPr>
                    <w:lang w:val="en-US"/>
                  </w:rPr>
                </w:rPrChange>
              </w:rPr>
              <w:t>1</w:t>
            </w:r>
          </w:p>
        </w:tc>
        <w:tc>
          <w:tcPr>
            <w:tcW w:w="2120" w:type="dxa"/>
            <w:tcPrChange w:id="21293" w:author="phuong vu" w:date="2018-11-30T14:51:00Z">
              <w:tcPr>
                <w:tcW w:w="2120" w:type="dxa"/>
              </w:tcPr>
            </w:tcPrChange>
          </w:tcPr>
          <w:p w14:paraId="34847956" w14:textId="77777777" w:rsidR="00DE2334" w:rsidRPr="00920004" w:rsidRDefault="00DE2334" w:rsidP="00E64310">
            <w:pPr>
              <w:rPr>
                <w:lang w:val="en-US"/>
                <w:rPrChange w:id="21294" w:author="phuong vu" w:date="2018-11-30T22:36:00Z">
                  <w:rPr>
                    <w:lang w:val="en-US"/>
                  </w:rPr>
                </w:rPrChange>
              </w:rPr>
              <w:pPrChange w:id="21295" w:author="phuong vu" w:date="2018-11-30T23:16:00Z">
                <w:pPr>
                  <w:spacing w:line="360" w:lineRule="auto"/>
                </w:pPr>
              </w:pPrChange>
            </w:pPr>
            <w:r w:rsidRPr="00920004">
              <w:rPr>
                <w:lang w:val="en-US"/>
                <w:rPrChange w:id="21296" w:author="phuong vu" w:date="2018-11-30T22:36:00Z">
                  <w:rPr>
                    <w:lang w:val="en-US"/>
                  </w:rPr>
                </w:rPrChange>
              </w:rPr>
              <w:t>customer_order</w:t>
            </w:r>
          </w:p>
        </w:tc>
        <w:tc>
          <w:tcPr>
            <w:tcW w:w="1463" w:type="dxa"/>
            <w:tcPrChange w:id="21297" w:author="phuong vu" w:date="2018-11-30T14:51:00Z">
              <w:tcPr>
                <w:tcW w:w="1463" w:type="dxa"/>
              </w:tcPr>
            </w:tcPrChange>
          </w:tcPr>
          <w:p w14:paraId="592FB54D" w14:textId="77777777" w:rsidR="00DE2334" w:rsidRPr="00920004" w:rsidRDefault="00DE2334" w:rsidP="00BD0851">
            <w:pPr>
              <w:spacing w:before="240" w:line="0" w:lineRule="atLeast"/>
              <w:jc w:val="center"/>
              <w:rPr>
                <w:lang w:val="en-US"/>
                <w:rPrChange w:id="21298" w:author="phuong vu" w:date="2018-11-30T22:36:00Z">
                  <w:rPr>
                    <w:lang w:val="en-US"/>
                  </w:rPr>
                </w:rPrChange>
              </w:rPr>
              <w:pPrChange w:id="21299" w:author="phuong vu" w:date="2018-11-30T14:16:00Z">
                <w:pPr>
                  <w:spacing w:line="360" w:lineRule="auto"/>
                  <w:jc w:val="center"/>
                </w:pPr>
              </w:pPrChange>
            </w:pPr>
          </w:p>
        </w:tc>
        <w:tc>
          <w:tcPr>
            <w:tcW w:w="1463" w:type="dxa"/>
            <w:tcPrChange w:id="21300" w:author="phuong vu" w:date="2018-11-30T14:51:00Z">
              <w:tcPr>
                <w:tcW w:w="1463" w:type="dxa"/>
              </w:tcPr>
            </w:tcPrChange>
          </w:tcPr>
          <w:p w14:paraId="164B3BBE" w14:textId="77777777" w:rsidR="00DE2334" w:rsidRPr="00920004" w:rsidRDefault="00DE2334" w:rsidP="00BD0851">
            <w:pPr>
              <w:spacing w:before="240" w:line="0" w:lineRule="atLeast"/>
              <w:jc w:val="center"/>
              <w:rPr>
                <w:lang w:val="en-US"/>
                <w:rPrChange w:id="21301" w:author="phuong vu" w:date="2018-11-30T22:36:00Z">
                  <w:rPr>
                    <w:lang w:val="en-US"/>
                  </w:rPr>
                </w:rPrChange>
              </w:rPr>
              <w:pPrChange w:id="21302" w:author="phuong vu" w:date="2018-11-30T14:16:00Z">
                <w:pPr>
                  <w:spacing w:line="360" w:lineRule="auto"/>
                  <w:jc w:val="center"/>
                </w:pPr>
              </w:pPrChange>
            </w:pPr>
            <w:r w:rsidRPr="00920004">
              <w:rPr>
                <w:lang w:val="en-US"/>
                <w:rPrChange w:id="21303" w:author="phuong vu" w:date="2018-11-30T22:36:00Z">
                  <w:rPr>
                    <w:lang w:val="en-US"/>
                  </w:rPr>
                </w:rPrChange>
              </w:rPr>
              <w:t>X</w:t>
            </w:r>
          </w:p>
        </w:tc>
        <w:tc>
          <w:tcPr>
            <w:tcW w:w="1463" w:type="dxa"/>
            <w:tcPrChange w:id="21304" w:author="phuong vu" w:date="2018-11-30T14:51:00Z">
              <w:tcPr>
                <w:tcW w:w="1463" w:type="dxa"/>
              </w:tcPr>
            </w:tcPrChange>
          </w:tcPr>
          <w:p w14:paraId="5F3FA9A9" w14:textId="77777777" w:rsidR="00DE2334" w:rsidRPr="00920004" w:rsidRDefault="00DE2334" w:rsidP="00BD0851">
            <w:pPr>
              <w:spacing w:before="240" w:line="0" w:lineRule="atLeast"/>
              <w:jc w:val="center"/>
              <w:rPr>
                <w:lang w:val="en-US"/>
                <w:rPrChange w:id="21305" w:author="phuong vu" w:date="2018-11-30T22:36:00Z">
                  <w:rPr>
                    <w:lang w:val="en-US"/>
                  </w:rPr>
                </w:rPrChange>
              </w:rPr>
              <w:pPrChange w:id="21306" w:author="phuong vu" w:date="2018-11-30T14:16:00Z">
                <w:pPr>
                  <w:spacing w:line="360" w:lineRule="auto"/>
                  <w:jc w:val="center"/>
                </w:pPr>
              </w:pPrChange>
            </w:pPr>
          </w:p>
        </w:tc>
        <w:tc>
          <w:tcPr>
            <w:tcW w:w="1463" w:type="dxa"/>
            <w:tcPrChange w:id="21307" w:author="phuong vu" w:date="2018-11-30T14:51:00Z">
              <w:tcPr>
                <w:tcW w:w="1463" w:type="dxa"/>
              </w:tcPr>
            </w:tcPrChange>
          </w:tcPr>
          <w:p w14:paraId="285C96BB" w14:textId="77777777" w:rsidR="00DE2334" w:rsidRPr="00920004" w:rsidRDefault="00DE2334" w:rsidP="00BD0851">
            <w:pPr>
              <w:spacing w:before="240" w:line="0" w:lineRule="atLeast"/>
              <w:jc w:val="center"/>
              <w:rPr>
                <w:lang w:val="en-US"/>
                <w:rPrChange w:id="21308" w:author="phuong vu" w:date="2018-11-30T22:36:00Z">
                  <w:rPr>
                    <w:lang w:val="en-US"/>
                  </w:rPr>
                </w:rPrChange>
              </w:rPr>
              <w:pPrChange w:id="21309" w:author="phuong vu" w:date="2018-11-30T14:16:00Z">
                <w:pPr>
                  <w:jc w:val="center"/>
                </w:pPr>
              </w:pPrChange>
            </w:pPr>
          </w:p>
        </w:tc>
      </w:tr>
      <w:tr w:rsidR="00834A8A" w:rsidRPr="00920004" w14:paraId="28D3239F" w14:textId="77777777" w:rsidTr="00D632EE">
        <w:trPr>
          <w:ins w:id="21310" w:author="phuong vu" w:date="2018-11-21T22:37:00Z"/>
        </w:trPr>
        <w:tc>
          <w:tcPr>
            <w:tcW w:w="805" w:type="dxa"/>
            <w:tcPrChange w:id="21311" w:author="phuong vu" w:date="2018-11-30T14:51:00Z">
              <w:tcPr>
                <w:tcW w:w="805" w:type="dxa"/>
              </w:tcPr>
            </w:tcPrChange>
          </w:tcPr>
          <w:p w14:paraId="48230C64" w14:textId="470A59D0" w:rsidR="00834A8A" w:rsidRPr="00920004" w:rsidRDefault="00834A8A" w:rsidP="00BD0851">
            <w:pPr>
              <w:spacing w:before="240" w:line="0" w:lineRule="atLeast"/>
              <w:jc w:val="center"/>
              <w:rPr>
                <w:ins w:id="21312" w:author="phuong vu" w:date="2018-11-21T22:37:00Z"/>
                <w:lang w:val="en-US"/>
                <w:rPrChange w:id="21313" w:author="phuong vu" w:date="2018-11-30T22:36:00Z">
                  <w:rPr>
                    <w:ins w:id="21314" w:author="phuong vu" w:date="2018-11-21T22:37:00Z"/>
                    <w:lang w:val="en-US"/>
                  </w:rPr>
                </w:rPrChange>
              </w:rPr>
              <w:pPrChange w:id="21315" w:author="phuong vu" w:date="2018-11-30T14:16:00Z">
                <w:pPr>
                  <w:spacing w:line="360" w:lineRule="auto"/>
                  <w:jc w:val="center"/>
                </w:pPr>
              </w:pPrChange>
            </w:pPr>
            <w:ins w:id="21316" w:author="phuong vu" w:date="2018-11-21T22:37:00Z">
              <w:r w:rsidRPr="00920004">
                <w:rPr>
                  <w:lang w:val="en-US"/>
                  <w:rPrChange w:id="21317" w:author="phuong vu" w:date="2018-11-30T22:36:00Z">
                    <w:rPr>
                      <w:lang w:val="en-US"/>
                    </w:rPr>
                  </w:rPrChange>
                </w:rPr>
                <w:t>2</w:t>
              </w:r>
            </w:ins>
          </w:p>
        </w:tc>
        <w:tc>
          <w:tcPr>
            <w:tcW w:w="2120" w:type="dxa"/>
            <w:tcPrChange w:id="21318" w:author="phuong vu" w:date="2018-11-30T14:51:00Z">
              <w:tcPr>
                <w:tcW w:w="2120" w:type="dxa"/>
              </w:tcPr>
            </w:tcPrChange>
          </w:tcPr>
          <w:p w14:paraId="039F2FEC" w14:textId="051752AD" w:rsidR="00834A8A" w:rsidRPr="00920004" w:rsidRDefault="00834A8A" w:rsidP="00E64310">
            <w:pPr>
              <w:rPr>
                <w:ins w:id="21319" w:author="phuong vu" w:date="2018-11-21T22:37:00Z"/>
                <w:lang w:val="en-US"/>
                <w:rPrChange w:id="21320" w:author="phuong vu" w:date="2018-11-30T22:36:00Z">
                  <w:rPr>
                    <w:ins w:id="21321" w:author="phuong vu" w:date="2018-11-21T22:37:00Z"/>
                    <w:lang w:val="en-US"/>
                  </w:rPr>
                </w:rPrChange>
              </w:rPr>
              <w:pPrChange w:id="21322" w:author="phuong vu" w:date="2018-11-30T23:16:00Z">
                <w:pPr>
                  <w:spacing w:line="360" w:lineRule="auto"/>
                </w:pPr>
              </w:pPrChange>
            </w:pPr>
            <w:ins w:id="21323" w:author="phuong vu" w:date="2018-11-21T22:38:00Z">
              <w:r w:rsidRPr="00920004">
                <w:rPr>
                  <w:lang w:val="en-US"/>
                  <w:rPrChange w:id="21324" w:author="phuong vu" w:date="2018-11-30T22:36:00Z">
                    <w:rPr>
                      <w:lang w:val="en-US"/>
                    </w:rPr>
                  </w:rPrChange>
                </w:rPr>
                <w:t>o</w:t>
              </w:r>
            </w:ins>
            <w:ins w:id="21325" w:author="phuong vu" w:date="2018-11-21T22:37:00Z">
              <w:r w:rsidRPr="00920004">
                <w:rPr>
                  <w:lang w:val="en-US"/>
                  <w:rPrChange w:id="21326" w:author="phuong vu" w:date="2018-11-30T22:36:00Z">
                    <w:rPr>
                      <w:lang w:val="en-US"/>
                    </w:rPr>
                  </w:rPrChange>
                </w:rPr>
                <w:t>rder_detail</w:t>
              </w:r>
            </w:ins>
          </w:p>
        </w:tc>
        <w:tc>
          <w:tcPr>
            <w:tcW w:w="1463" w:type="dxa"/>
            <w:tcPrChange w:id="21327" w:author="phuong vu" w:date="2018-11-30T14:51:00Z">
              <w:tcPr>
                <w:tcW w:w="1463" w:type="dxa"/>
              </w:tcPr>
            </w:tcPrChange>
          </w:tcPr>
          <w:p w14:paraId="0CFE312D" w14:textId="77777777" w:rsidR="00834A8A" w:rsidRPr="00920004" w:rsidRDefault="00834A8A" w:rsidP="00BD0851">
            <w:pPr>
              <w:spacing w:before="240" w:line="0" w:lineRule="atLeast"/>
              <w:jc w:val="center"/>
              <w:rPr>
                <w:ins w:id="21328" w:author="phuong vu" w:date="2018-11-21T22:37:00Z"/>
                <w:lang w:val="en-US"/>
                <w:rPrChange w:id="21329" w:author="phuong vu" w:date="2018-11-30T22:36:00Z">
                  <w:rPr>
                    <w:ins w:id="21330" w:author="phuong vu" w:date="2018-11-21T22:37:00Z"/>
                    <w:lang w:val="en-US"/>
                  </w:rPr>
                </w:rPrChange>
              </w:rPr>
              <w:pPrChange w:id="21331" w:author="phuong vu" w:date="2018-11-30T14:16:00Z">
                <w:pPr>
                  <w:spacing w:line="360" w:lineRule="auto"/>
                  <w:jc w:val="center"/>
                </w:pPr>
              </w:pPrChange>
            </w:pPr>
          </w:p>
        </w:tc>
        <w:tc>
          <w:tcPr>
            <w:tcW w:w="1463" w:type="dxa"/>
            <w:tcPrChange w:id="21332" w:author="phuong vu" w:date="2018-11-30T14:51:00Z">
              <w:tcPr>
                <w:tcW w:w="1463" w:type="dxa"/>
              </w:tcPr>
            </w:tcPrChange>
          </w:tcPr>
          <w:p w14:paraId="0EB146EB" w14:textId="1C17662B" w:rsidR="00834A8A" w:rsidRPr="00920004" w:rsidRDefault="00834A8A" w:rsidP="00BD0851">
            <w:pPr>
              <w:spacing w:before="240" w:line="0" w:lineRule="atLeast"/>
              <w:jc w:val="center"/>
              <w:rPr>
                <w:ins w:id="21333" w:author="phuong vu" w:date="2018-11-21T22:37:00Z"/>
                <w:lang w:val="en-US"/>
                <w:rPrChange w:id="21334" w:author="phuong vu" w:date="2018-11-30T22:36:00Z">
                  <w:rPr>
                    <w:ins w:id="21335" w:author="phuong vu" w:date="2018-11-21T22:37:00Z"/>
                    <w:lang w:val="en-US"/>
                  </w:rPr>
                </w:rPrChange>
              </w:rPr>
              <w:pPrChange w:id="21336" w:author="phuong vu" w:date="2018-11-30T14:16:00Z">
                <w:pPr>
                  <w:spacing w:line="360" w:lineRule="auto"/>
                  <w:jc w:val="center"/>
                </w:pPr>
              </w:pPrChange>
            </w:pPr>
            <w:ins w:id="21337" w:author="phuong vu" w:date="2018-11-21T22:37:00Z">
              <w:r w:rsidRPr="00920004">
                <w:rPr>
                  <w:lang w:val="en-US"/>
                  <w:rPrChange w:id="21338" w:author="phuong vu" w:date="2018-11-30T22:36:00Z">
                    <w:rPr>
                      <w:lang w:val="en-US"/>
                    </w:rPr>
                  </w:rPrChange>
                </w:rPr>
                <w:t>X</w:t>
              </w:r>
            </w:ins>
          </w:p>
        </w:tc>
        <w:tc>
          <w:tcPr>
            <w:tcW w:w="1463" w:type="dxa"/>
            <w:tcPrChange w:id="21339" w:author="phuong vu" w:date="2018-11-30T14:51:00Z">
              <w:tcPr>
                <w:tcW w:w="1463" w:type="dxa"/>
              </w:tcPr>
            </w:tcPrChange>
          </w:tcPr>
          <w:p w14:paraId="41FA685B" w14:textId="77777777" w:rsidR="00834A8A" w:rsidRPr="00920004" w:rsidRDefault="00834A8A" w:rsidP="00BD0851">
            <w:pPr>
              <w:spacing w:before="240" w:line="0" w:lineRule="atLeast"/>
              <w:jc w:val="center"/>
              <w:rPr>
                <w:ins w:id="21340" w:author="phuong vu" w:date="2018-11-21T22:37:00Z"/>
                <w:lang w:val="en-US"/>
                <w:rPrChange w:id="21341" w:author="phuong vu" w:date="2018-11-30T22:36:00Z">
                  <w:rPr>
                    <w:ins w:id="21342" w:author="phuong vu" w:date="2018-11-21T22:37:00Z"/>
                    <w:lang w:val="en-US"/>
                  </w:rPr>
                </w:rPrChange>
              </w:rPr>
              <w:pPrChange w:id="21343" w:author="phuong vu" w:date="2018-11-30T14:16:00Z">
                <w:pPr>
                  <w:spacing w:line="360" w:lineRule="auto"/>
                  <w:jc w:val="center"/>
                </w:pPr>
              </w:pPrChange>
            </w:pPr>
          </w:p>
        </w:tc>
        <w:tc>
          <w:tcPr>
            <w:tcW w:w="1463" w:type="dxa"/>
            <w:tcPrChange w:id="21344" w:author="phuong vu" w:date="2018-11-30T14:51:00Z">
              <w:tcPr>
                <w:tcW w:w="1463" w:type="dxa"/>
              </w:tcPr>
            </w:tcPrChange>
          </w:tcPr>
          <w:p w14:paraId="3E8253BC" w14:textId="77777777" w:rsidR="00834A8A" w:rsidRPr="00920004" w:rsidRDefault="00834A8A" w:rsidP="00BD0851">
            <w:pPr>
              <w:spacing w:before="240" w:line="0" w:lineRule="atLeast"/>
              <w:jc w:val="center"/>
              <w:rPr>
                <w:ins w:id="21345" w:author="phuong vu" w:date="2018-11-21T22:37:00Z"/>
                <w:lang w:val="en-US"/>
                <w:rPrChange w:id="21346" w:author="phuong vu" w:date="2018-11-30T22:36:00Z">
                  <w:rPr>
                    <w:ins w:id="21347" w:author="phuong vu" w:date="2018-11-21T22:37:00Z"/>
                    <w:lang w:val="en-US"/>
                  </w:rPr>
                </w:rPrChange>
              </w:rPr>
              <w:pPrChange w:id="21348" w:author="phuong vu" w:date="2018-11-30T14:16:00Z">
                <w:pPr>
                  <w:jc w:val="center"/>
                </w:pPr>
              </w:pPrChange>
            </w:pPr>
          </w:p>
        </w:tc>
      </w:tr>
      <w:tr w:rsidR="00DE2334" w:rsidRPr="00920004" w14:paraId="35CA55AE" w14:textId="77777777" w:rsidTr="00D632EE">
        <w:tc>
          <w:tcPr>
            <w:tcW w:w="805" w:type="dxa"/>
            <w:tcPrChange w:id="21349" w:author="phuong vu" w:date="2018-11-30T14:51:00Z">
              <w:tcPr>
                <w:tcW w:w="805" w:type="dxa"/>
              </w:tcPr>
            </w:tcPrChange>
          </w:tcPr>
          <w:p w14:paraId="7DBE7B6B" w14:textId="48B73EC9" w:rsidR="00DE2334" w:rsidRPr="00920004" w:rsidRDefault="00834A8A" w:rsidP="00BD0851">
            <w:pPr>
              <w:spacing w:before="240" w:line="0" w:lineRule="atLeast"/>
              <w:jc w:val="center"/>
              <w:rPr>
                <w:lang w:val="en-US"/>
                <w:rPrChange w:id="21350" w:author="phuong vu" w:date="2018-11-30T22:36:00Z">
                  <w:rPr>
                    <w:lang w:val="en-US"/>
                  </w:rPr>
                </w:rPrChange>
              </w:rPr>
              <w:pPrChange w:id="21351" w:author="phuong vu" w:date="2018-11-30T14:16:00Z">
                <w:pPr>
                  <w:spacing w:line="360" w:lineRule="auto"/>
                  <w:jc w:val="center"/>
                </w:pPr>
              </w:pPrChange>
            </w:pPr>
            <w:ins w:id="21352" w:author="phuong vu" w:date="2018-11-21T22:38:00Z">
              <w:r w:rsidRPr="00920004">
                <w:rPr>
                  <w:lang w:val="en-US"/>
                  <w:rPrChange w:id="21353" w:author="phuong vu" w:date="2018-11-30T22:36:00Z">
                    <w:rPr>
                      <w:lang w:val="en-US"/>
                    </w:rPr>
                  </w:rPrChange>
                </w:rPr>
                <w:t>3</w:t>
              </w:r>
            </w:ins>
            <w:del w:id="21354" w:author="phuong vu" w:date="2018-11-21T22:38:00Z">
              <w:r w:rsidR="00DE2334" w:rsidRPr="00920004" w:rsidDel="00834A8A">
                <w:rPr>
                  <w:lang w:val="en-US"/>
                  <w:rPrChange w:id="21355" w:author="phuong vu" w:date="2018-11-30T22:36:00Z">
                    <w:rPr>
                      <w:lang w:val="en-US"/>
                    </w:rPr>
                  </w:rPrChange>
                </w:rPr>
                <w:delText>2</w:delText>
              </w:r>
            </w:del>
          </w:p>
        </w:tc>
        <w:tc>
          <w:tcPr>
            <w:tcW w:w="2120" w:type="dxa"/>
            <w:tcPrChange w:id="21356" w:author="phuong vu" w:date="2018-11-30T14:51:00Z">
              <w:tcPr>
                <w:tcW w:w="2120" w:type="dxa"/>
              </w:tcPr>
            </w:tcPrChange>
          </w:tcPr>
          <w:p w14:paraId="0F91C2F2" w14:textId="77777777" w:rsidR="00DE2334" w:rsidRPr="00920004" w:rsidRDefault="00DE2334" w:rsidP="00E64310">
            <w:pPr>
              <w:rPr>
                <w:lang w:val="en-US"/>
                <w:rPrChange w:id="21357" w:author="phuong vu" w:date="2018-11-30T22:36:00Z">
                  <w:rPr>
                    <w:lang w:val="en-US"/>
                  </w:rPr>
                </w:rPrChange>
              </w:rPr>
              <w:pPrChange w:id="21358" w:author="phuong vu" w:date="2018-11-30T23:16:00Z">
                <w:pPr>
                  <w:spacing w:line="360" w:lineRule="auto"/>
                </w:pPr>
              </w:pPrChange>
            </w:pPr>
            <w:r w:rsidRPr="00920004">
              <w:rPr>
                <w:lang w:val="en-US"/>
                <w:rPrChange w:id="21359" w:author="phuong vu" w:date="2018-11-30T22:36:00Z">
                  <w:rPr>
                    <w:lang w:val="en-US"/>
                  </w:rPr>
                </w:rPrChange>
              </w:rPr>
              <w:t>task</w:t>
            </w:r>
          </w:p>
        </w:tc>
        <w:tc>
          <w:tcPr>
            <w:tcW w:w="1463" w:type="dxa"/>
            <w:tcPrChange w:id="21360" w:author="phuong vu" w:date="2018-11-30T14:51:00Z">
              <w:tcPr>
                <w:tcW w:w="1463" w:type="dxa"/>
              </w:tcPr>
            </w:tcPrChange>
          </w:tcPr>
          <w:p w14:paraId="65F066E6" w14:textId="77777777" w:rsidR="00DE2334" w:rsidRPr="00920004" w:rsidRDefault="00DE2334" w:rsidP="00BD0851">
            <w:pPr>
              <w:spacing w:before="240" w:line="0" w:lineRule="atLeast"/>
              <w:jc w:val="center"/>
              <w:rPr>
                <w:lang w:val="en-US"/>
                <w:rPrChange w:id="21361" w:author="phuong vu" w:date="2018-11-30T22:36:00Z">
                  <w:rPr>
                    <w:lang w:val="en-US"/>
                  </w:rPr>
                </w:rPrChange>
              </w:rPr>
              <w:pPrChange w:id="21362" w:author="phuong vu" w:date="2018-11-30T14:16:00Z">
                <w:pPr>
                  <w:spacing w:line="360" w:lineRule="auto"/>
                  <w:jc w:val="center"/>
                </w:pPr>
              </w:pPrChange>
            </w:pPr>
            <w:r w:rsidRPr="00920004">
              <w:rPr>
                <w:lang w:val="en-US"/>
                <w:rPrChange w:id="21363" w:author="phuong vu" w:date="2018-11-30T22:36:00Z">
                  <w:rPr>
                    <w:lang w:val="en-US"/>
                  </w:rPr>
                </w:rPrChange>
              </w:rPr>
              <w:t>X</w:t>
            </w:r>
          </w:p>
        </w:tc>
        <w:tc>
          <w:tcPr>
            <w:tcW w:w="1463" w:type="dxa"/>
            <w:tcPrChange w:id="21364" w:author="phuong vu" w:date="2018-11-30T14:51:00Z">
              <w:tcPr>
                <w:tcW w:w="1463" w:type="dxa"/>
              </w:tcPr>
            </w:tcPrChange>
          </w:tcPr>
          <w:p w14:paraId="52A86D1B" w14:textId="77777777" w:rsidR="00DE2334" w:rsidRPr="00920004" w:rsidRDefault="00DE2334" w:rsidP="00BD0851">
            <w:pPr>
              <w:spacing w:before="240" w:line="0" w:lineRule="atLeast"/>
              <w:jc w:val="center"/>
              <w:rPr>
                <w:lang w:val="en-US"/>
                <w:rPrChange w:id="21365" w:author="phuong vu" w:date="2018-11-30T22:36:00Z">
                  <w:rPr>
                    <w:lang w:val="en-US"/>
                  </w:rPr>
                </w:rPrChange>
              </w:rPr>
              <w:pPrChange w:id="21366" w:author="phuong vu" w:date="2018-11-30T14:16:00Z">
                <w:pPr>
                  <w:spacing w:line="360" w:lineRule="auto"/>
                  <w:jc w:val="center"/>
                </w:pPr>
              </w:pPrChange>
            </w:pPr>
            <w:r w:rsidRPr="00920004">
              <w:rPr>
                <w:lang w:val="en-US"/>
                <w:rPrChange w:id="21367" w:author="phuong vu" w:date="2018-11-30T22:36:00Z">
                  <w:rPr>
                    <w:lang w:val="en-US"/>
                  </w:rPr>
                </w:rPrChange>
              </w:rPr>
              <w:t>X</w:t>
            </w:r>
          </w:p>
        </w:tc>
        <w:tc>
          <w:tcPr>
            <w:tcW w:w="1463" w:type="dxa"/>
            <w:tcPrChange w:id="21368" w:author="phuong vu" w:date="2018-11-30T14:51:00Z">
              <w:tcPr>
                <w:tcW w:w="1463" w:type="dxa"/>
              </w:tcPr>
            </w:tcPrChange>
          </w:tcPr>
          <w:p w14:paraId="226E7FB3" w14:textId="77777777" w:rsidR="00DE2334" w:rsidRPr="00920004" w:rsidRDefault="00DE2334" w:rsidP="00BD0851">
            <w:pPr>
              <w:spacing w:before="240" w:line="0" w:lineRule="atLeast"/>
              <w:jc w:val="center"/>
              <w:rPr>
                <w:lang w:val="en-US"/>
                <w:rPrChange w:id="21369" w:author="phuong vu" w:date="2018-11-30T22:36:00Z">
                  <w:rPr>
                    <w:lang w:val="en-US"/>
                  </w:rPr>
                </w:rPrChange>
              </w:rPr>
              <w:pPrChange w:id="21370" w:author="phuong vu" w:date="2018-11-30T14:16:00Z">
                <w:pPr>
                  <w:spacing w:line="360" w:lineRule="auto"/>
                  <w:jc w:val="center"/>
                </w:pPr>
              </w:pPrChange>
            </w:pPr>
          </w:p>
        </w:tc>
        <w:tc>
          <w:tcPr>
            <w:tcW w:w="1463" w:type="dxa"/>
            <w:tcPrChange w:id="21371" w:author="phuong vu" w:date="2018-11-30T14:51:00Z">
              <w:tcPr>
                <w:tcW w:w="1463" w:type="dxa"/>
              </w:tcPr>
            </w:tcPrChange>
          </w:tcPr>
          <w:p w14:paraId="0425B62C" w14:textId="77777777" w:rsidR="00DE2334" w:rsidRPr="00920004" w:rsidRDefault="00DE2334" w:rsidP="00BD0851">
            <w:pPr>
              <w:spacing w:before="240" w:line="0" w:lineRule="atLeast"/>
              <w:jc w:val="center"/>
              <w:rPr>
                <w:lang w:val="en-US"/>
                <w:rPrChange w:id="21372" w:author="phuong vu" w:date="2018-11-30T22:36:00Z">
                  <w:rPr>
                    <w:lang w:val="en-US"/>
                  </w:rPr>
                </w:rPrChange>
              </w:rPr>
              <w:pPrChange w:id="21373" w:author="phuong vu" w:date="2018-11-30T14:16:00Z">
                <w:pPr>
                  <w:jc w:val="center"/>
                </w:pPr>
              </w:pPrChange>
            </w:pPr>
          </w:p>
        </w:tc>
      </w:tr>
      <w:tr w:rsidR="00DE2334" w:rsidRPr="00920004" w14:paraId="72EBEA62" w14:textId="77777777" w:rsidTr="00D632EE">
        <w:tc>
          <w:tcPr>
            <w:tcW w:w="805" w:type="dxa"/>
            <w:tcPrChange w:id="21374" w:author="phuong vu" w:date="2018-11-30T14:51:00Z">
              <w:tcPr>
                <w:tcW w:w="805" w:type="dxa"/>
              </w:tcPr>
            </w:tcPrChange>
          </w:tcPr>
          <w:p w14:paraId="2E45C7AF" w14:textId="38F08394" w:rsidR="00DE2334" w:rsidRPr="00920004" w:rsidRDefault="00834A8A" w:rsidP="00BD0851">
            <w:pPr>
              <w:spacing w:before="240" w:line="0" w:lineRule="atLeast"/>
              <w:jc w:val="center"/>
              <w:rPr>
                <w:lang w:val="en-US"/>
                <w:rPrChange w:id="21375" w:author="phuong vu" w:date="2018-11-30T22:36:00Z">
                  <w:rPr>
                    <w:lang w:val="en-US"/>
                  </w:rPr>
                </w:rPrChange>
              </w:rPr>
              <w:pPrChange w:id="21376" w:author="phuong vu" w:date="2018-11-30T14:16:00Z">
                <w:pPr>
                  <w:spacing w:line="360" w:lineRule="auto"/>
                  <w:jc w:val="center"/>
                </w:pPr>
              </w:pPrChange>
            </w:pPr>
            <w:ins w:id="21377" w:author="phuong vu" w:date="2018-11-21T22:38:00Z">
              <w:r w:rsidRPr="00920004">
                <w:rPr>
                  <w:lang w:val="en-US"/>
                  <w:rPrChange w:id="21378" w:author="phuong vu" w:date="2018-11-30T22:36:00Z">
                    <w:rPr>
                      <w:lang w:val="en-US"/>
                    </w:rPr>
                  </w:rPrChange>
                </w:rPr>
                <w:t>4</w:t>
              </w:r>
            </w:ins>
            <w:del w:id="21379" w:author="phuong vu" w:date="2018-11-21T22:38:00Z">
              <w:r w:rsidR="00DE2334" w:rsidRPr="00920004" w:rsidDel="00834A8A">
                <w:rPr>
                  <w:lang w:val="en-US"/>
                  <w:rPrChange w:id="21380" w:author="phuong vu" w:date="2018-11-30T22:36:00Z">
                    <w:rPr>
                      <w:lang w:val="en-US"/>
                    </w:rPr>
                  </w:rPrChange>
                </w:rPr>
                <w:delText>3</w:delText>
              </w:r>
            </w:del>
          </w:p>
        </w:tc>
        <w:tc>
          <w:tcPr>
            <w:tcW w:w="2120" w:type="dxa"/>
            <w:tcPrChange w:id="21381" w:author="phuong vu" w:date="2018-11-30T14:51:00Z">
              <w:tcPr>
                <w:tcW w:w="2120" w:type="dxa"/>
              </w:tcPr>
            </w:tcPrChange>
          </w:tcPr>
          <w:p w14:paraId="460A4563" w14:textId="77777777" w:rsidR="00DE2334" w:rsidRPr="00920004" w:rsidRDefault="00DE2334" w:rsidP="00E64310">
            <w:pPr>
              <w:rPr>
                <w:lang w:val="en-US"/>
                <w:rPrChange w:id="21382" w:author="phuong vu" w:date="2018-11-30T22:36:00Z">
                  <w:rPr>
                    <w:lang w:val="en-US"/>
                  </w:rPr>
                </w:rPrChange>
              </w:rPr>
              <w:pPrChange w:id="21383" w:author="phuong vu" w:date="2018-11-30T23:16:00Z">
                <w:pPr>
                  <w:spacing w:line="360" w:lineRule="auto"/>
                </w:pPr>
              </w:pPrChange>
            </w:pPr>
            <w:r w:rsidRPr="00920004">
              <w:rPr>
                <w:lang w:val="en-US"/>
                <w:rPrChange w:id="21384" w:author="phuong vu" w:date="2018-11-30T22:36:00Z">
                  <w:rPr>
                    <w:lang w:val="en-US"/>
                  </w:rPr>
                </w:rPrChange>
              </w:rPr>
              <w:t>order_detail</w:t>
            </w:r>
          </w:p>
        </w:tc>
        <w:tc>
          <w:tcPr>
            <w:tcW w:w="1463" w:type="dxa"/>
            <w:tcPrChange w:id="21385" w:author="phuong vu" w:date="2018-11-30T14:51:00Z">
              <w:tcPr>
                <w:tcW w:w="1463" w:type="dxa"/>
              </w:tcPr>
            </w:tcPrChange>
          </w:tcPr>
          <w:p w14:paraId="1314C561" w14:textId="77777777" w:rsidR="00DE2334" w:rsidRPr="00920004" w:rsidRDefault="00DE2334" w:rsidP="00BD0851">
            <w:pPr>
              <w:spacing w:before="240" w:line="0" w:lineRule="atLeast"/>
              <w:jc w:val="center"/>
              <w:rPr>
                <w:lang w:val="en-US"/>
                <w:rPrChange w:id="21386" w:author="phuong vu" w:date="2018-11-30T22:36:00Z">
                  <w:rPr>
                    <w:lang w:val="en-US"/>
                  </w:rPr>
                </w:rPrChange>
              </w:rPr>
              <w:pPrChange w:id="21387" w:author="phuong vu" w:date="2018-11-30T14:16:00Z">
                <w:pPr>
                  <w:spacing w:line="360" w:lineRule="auto"/>
                  <w:jc w:val="center"/>
                </w:pPr>
              </w:pPrChange>
            </w:pPr>
          </w:p>
        </w:tc>
        <w:tc>
          <w:tcPr>
            <w:tcW w:w="1463" w:type="dxa"/>
            <w:tcPrChange w:id="21388" w:author="phuong vu" w:date="2018-11-30T14:51:00Z">
              <w:tcPr>
                <w:tcW w:w="1463" w:type="dxa"/>
              </w:tcPr>
            </w:tcPrChange>
          </w:tcPr>
          <w:p w14:paraId="1EE4C89F" w14:textId="77777777" w:rsidR="00DE2334" w:rsidRPr="00920004" w:rsidRDefault="00DE2334" w:rsidP="00BD0851">
            <w:pPr>
              <w:spacing w:before="240" w:line="0" w:lineRule="atLeast"/>
              <w:jc w:val="center"/>
              <w:rPr>
                <w:lang w:val="en-US"/>
                <w:rPrChange w:id="21389" w:author="phuong vu" w:date="2018-11-30T22:36:00Z">
                  <w:rPr>
                    <w:lang w:val="en-US"/>
                  </w:rPr>
                </w:rPrChange>
              </w:rPr>
              <w:pPrChange w:id="21390" w:author="phuong vu" w:date="2018-11-30T14:16:00Z">
                <w:pPr>
                  <w:spacing w:line="360" w:lineRule="auto"/>
                  <w:jc w:val="center"/>
                </w:pPr>
              </w:pPrChange>
            </w:pPr>
            <w:r w:rsidRPr="00920004">
              <w:rPr>
                <w:lang w:val="en-US"/>
                <w:rPrChange w:id="21391" w:author="phuong vu" w:date="2018-11-30T22:36:00Z">
                  <w:rPr>
                    <w:lang w:val="en-US"/>
                  </w:rPr>
                </w:rPrChange>
              </w:rPr>
              <w:t>X</w:t>
            </w:r>
          </w:p>
        </w:tc>
        <w:tc>
          <w:tcPr>
            <w:tcW w:w="1463" w:type="dxa"/>
            <w:tcPrChange w:id="21392" w:author="phuong vu" w:date="2018-11-30T14:51:00Z">
              <w:tcPr>
                <w:tcW w:w="1463" w:type="dxa"/>
              </w:tcPr>
            </w:tcPrChange>
          </w:tcPr>
          <w:p w14:paraId="49F13FF2" w14:textId="77777777" w:rsidR="00DE2334" w:rsidRPr="00920004" w:rsidRDefault="00DE2334" w:rsidP="00BD0851">
            <w:pPr>
              <w:spacing w:before="240" w:line="0" w:lineRule="atLeast"/>
              <w:jc w:val="center"/>
              <w:rPr>
                <w:lang w:val="en-US"/>
                <w:rPrChange w:id="21393" w:author="phuong vu" w:date="2018-11-30T22:36:00Z">
                  <w:rPr>
                    <w:lang w:val="en-US"/>
                  </w:rPr>
                </w:rPrChange>
              </w:rPr>
              <w:pPrChange w:id="21394" w:author="phuong vu" w:date="2018-11-30T14:16:00Z">
                <w:pPr>
                  <w:spacing w:line="360" w:lineRule="auto"/>
                  <w:jc w:val="center"/>
                </w:pPr>
              </w:pPrChange>
            </w:pPr>
          </w:p>
        </w:tc>
        <w:tc>
          <w:tcPr>
            <w:tcW w:w="1463" w:type="dxa"/>
            <w:tcPrChange w:id="21395" w:author="phuong vu" w:date="2018-11-30T14:51:00Z">
              <w:tcPr>
                <w:tcW w:w="1463" w:type="dxa"/>
              </w:tcPr>
            </w:tcPrChange>
          </w:tcPr>
          <w:p w14:paraId="472F0BFE" w14:textId="77777777" w:rsidR="00DE2334" w:rsidRPr="00920004" w:rsidRDefault="00DE2334" w:rsidP="00BD0851">
            <w:pPr>
              <w:spacing w:before="240" w:line="0" w:lineRule="atLeast"/>
              <w:jc w:val="center"/>
              <w:rPr>
                <w:lang w:val="en-US"/>
                <w:rPrChange w:id="21396" w:author="phuong vu" w:date="2018-11-30T22:36:00Z">
                  <w:rPr>
                    <w:lang w:val="en-US"/>
                  </w:rPr>
                </w:rPrChange>
              </w:rPr>
              <w:pPrChange w:id="21397" w:author="phuong vu" w:date="2018-11-30T14:16:00Z">
                <w:pPr>
                  <w:jc w:val="center"/>
                </w:pPr>
              </w:pPrChange>
            </w:pPr>
          </w:p>
        </w:tc>
      </w:tr>
      <w:tr w:rsidR="00DE2334" w:rsidRPr="00920004" w14:paraId="0C2AFE63" w14:textId="77777777" w:rsidTr="00D632EE">
        <w:tc>
          <w:tcPr>
            <w:tcW w:w="805" w:type="dxa"/>
            <w:tcPrChange w:id="21398" w:author="phuong vu" w:date="2018-11-30T14:51:00Z">
              <w:tcPr>
                <w:tcW w:w="805" w:type="dxa"/>
              </w:tcPr>
            </w:tcPrChange>
          </w:tcPr>
          <w:p w14:paraId="5F8BAD02" w14:textId="7DF4A771" w:rsidR="00DE2334" w:rsidRPr="00920004" w:rsidRDefault="00834A8A" w:rsidP="00BD0851">
            <w:pPr>
              <w:spacing w:before="240" w:line="0" w:lineRule="atLeast"/>
              <w:jc w:val="center"/>
              <w:rPr>
                <w:lang w:val="en-US"/>
                <w:rPrChange w:id="21399" w:author="phuong vu" w:date="2018-11-30T22:36:00Z">
                  <w:rPr>
                    <w:lang w:val="en-US"/>
                  </w:rPr>
                </w:rPrChange>
              </w:rPr>
              <w:pPrChange w:id="21400" w:author="phuong vu" w:date="2018-11-30T14:16:00Z">
                <w:pPr>
                  <w:spacing w:line="360" w:lineRule="auto"/>
                  <w:jc w:val="center"/>
                </w:pPr>
              </w:pPrChange>
            </w:pPr>
            <w:ins w:id="21401" w:author="phuong vu" w:date="2018-11-21T22:38:00Z">
              <w:r w:rsidRPr="00920004">
                <w:rPr>
                  <w:lang w:val="en-US"/>
                  <w:rPrChange w:id="21402" w:author="phuong vu" w:date="2018-11-30T22:36:00Z">
                    <w:rPr>
                      <w:lang w:val="en-US"/>
                    </w:rPr>
                  </w:rPrChange>
                </w:rPr>
                <w:lastRenderedPageBreak/>
                <w:t>5</w:t>
              </w:r>
            </w:ins>
            <w:del w:id="21403" w:author="phuong vu" w:date="2018-11-21T22:38:00Z">
              <w:r w:rsidR="00DE2334" w:rsidRPr="00920004" w:rsidDel="00834A8A">
                <w:rPr>
                  <w:lang w:val="en-US"/>
                  <w:rPrChange w:id="21404" w:author="phuong vu" w:date="2018-11-30T22:36:00Z">
                    <w:rPr>
                      <w:lang w:val="en-US"/>
                    </w:rPr>
                  </w:rPrChange>
                </w:rPr>
                <w:delText>4</w:delText>
              </w:r>
            </w:del>
          </w:p>
        </w:tc>
        <w:tc>
          <w:tcPr>
            <w:tcW w:w="2120" w:type="dxa"/>
            <w:tcPrChange w:id="21405" w:author="phuong vu" w:date="2018-11-30T14:51:00Z">
              <w:tcPr>
                <w:tcW w:w="2120" w:type="dxa"/>
              </w:tcPr>
            </w:tcPrChange>
          </w:tcPr>
          <w:p w14:paraId="0C7905DD" w14:textId="77777777" w:rsidR="00DE2334" w:rsidRPr="00920004" w:rsidRDefault="00DE2334" w:rsidP="00E64310">
            <w:pPr>
              <w:rPr>
                <w:lang w:val="en-US"/>
                <w:rPrChange w:id="21406" w:author="phuong vu" w:date="2018-11-30T22:36:00Z">
                  <w:rPr>
                    <w:lang w:val="en-US"/>
                  </w:rPr>
                </w:rPrChange>
              </w:rPr>
              <w:pPrChange w:id="21407" w:author="phuong vu" w:date="2018-11-30T23:16:00Z">
                <w:pPr>
                  <w:spacing w:line="360" w:lineRule="auto"/>
                </w:pPr>
              </w:pPrChange>
            </w:pPr>
            <w:r w:rsidRPr="00920004">
              <w:rPr>
                <w:lang w:val="en-US"/>
                <w:rPrChange w:id="21408" w:author="phuong vu" w:date="2018-11-30T22:36:00Z">
                  <w:rPr>
                    <w:lang w:val="en-US"/>
                  </w:rPr>
                </w:rPrChange>
              </w:rPr>
              <w:t>receipt</w:t>
            </w:r>
          </w:p>
        </w:tc>
        <w:tc>
          <w:tcPr>
            <w:tcW w:w="1463" w:type="dxa"/>
            <w:tcPrChange w:id="21409" w:author="phuong vu" w:date="2018-11-30T14:51:00Z">
              <w:tcPr>
                <w:tcW w:w="1463" w:type="dxa"/>
              </w:tcPr>
            </w:tcPrChange>
          </w:tcPr>
          <w:p w14:paraId="19E2A47D" w14:textId="77777777" w:rsidR="00DE2334" w:rsidRPr="00920004" w:rsidRDefault="00DE2334" w:rsidP="00BD0851">
            <w:pPr>
              <w:spacing w:before="240" w:line="0" w:lineRule="atLeast"/>
              <w:jc w:val="center"/>
              <w:rPr>
                <w:lang w:val="en-US"/>
                <w:rPrChange w:id="21410" w:author="phuong vu" w:date="2018-11-30T22:36:00Z">
                  <w:rPr>
                    <w:lang w:val="en-US"/>
                  </w:rPr>
                </w:rPrChange>
              </w:rPr>
              <w:pPrChange w:id="21411" w:author="phuong vu" w:date="2018-11-30T14:16:00Z">
                <w:pPr>
                  <w:spacing w:line="360" w:lineRule="auto"/>
                  <w:jc w:val="center"/>
                </w:pPr>
              </w:pPrChange>
            </w:pPr>
          </w:p>
        </w:tc>
        <w:tc>
          <w:tcPr>
            <w:tcW w:w="1463" w:type="dxa"/>
            <w:tcPrChange w:id="21412" w:author="phuong vu" w:date="2018-11-30T14:51:00Z">
              <w:tcPr>
                <w:tcW w:w="1463" w:type="dxa"/>
              </w:tcPr>
            </w:tcPrChange>
          </w:tcPr>
          <w:p w14:paraId="26CD018A" w14:textId="77777777" w:rsidR="00DE2334" w:rsidRPr="00920004" w:rsidRDefault="00DE2334" w:rsidP="00BD0851">
            <w:pPr>
              <w:spacing w:before="240" w:line="0" w:lineRule="atLeast"/>
              <w:jc w:val="center"/>
              <w:rPr>
                <w:lang w:val="en-US"/>
                <w:rPrChange w:id="21413" w:author="phuong vu" w:date="2018-11-30T22:36:00Z">
                  <w:rPr>
                    <w:lang w:val="en-US"/>
                  </w:rPr>
                </w:rPrChange>
              </w:rPr>
              <w:pPrChange w:id="21414" w:author="phuong vu" w:date="2018-11-30T14:16:00Z">
                <w:pPr>
                  <w:spacing w:line="360" w:lineRule="auto"/>
                  <w:jc w:val="center"/>
                </w:pPr>
              </w:pPrChange>
            </w:pPr>
            <w:r w:rsidRPr="00920004">
              <w:rPr>
                <w:lang w:val="en-US"/>
                <w:rPrChange w:id="21415" w:author="phuong vu" w:date="2018-11-30T22:36:00Z">
                  <w:rPr>
                    <w:lang w:val="en-US"/>
                  </w:rPr>
                </w:rPrChange>
              </w:rPr>
              <w:t>X</w:t>
            </w:r>
          </w:p>
        </w:tc>
        <w:tc>
          <w:tcPr>
            <w:tcW w:w="1463" w:type="dxa"/>
            <w:tcPrChange w:id="21416" w:author="phuong vu" w:date="2018-11-30T14:51:00Z">
              <w:tcPr>
                <w:tcW w:w="1463" w:type="dxa"/>
              </w:tcPr>
            </w:tcPrChange>
          </w:tcPr>
          <w:p w14:paraId="21C0D277" w14:textId="77777777" w:rsidR="00DE2334" w:rsidRPr="00920004" w:rsidRDefault="00DE2334" w:rsidP="00BD0851">
            <w:pPr>
              <w:spacing w:before="240" w:line="0" w:lineRule="atLeast"/>
              <w:jc w:val="center"/>
              <w:rPr>
                <w:lang w:val="en-US"/>
                <w:rPrChange w:id="21417" w:author="phuong vu" w:date="2018-11-30T22:36:00Z">
                  <w:rPr>
                    <w:lang w:val="en-US"/>
                  </w:rPr>
                </w:rPrChange>
              </w:rPr>
              <w:pPrChange w:id="21418" w:author="phuong vu" w:date="2018-11-30T14:16:00Z">
                <w:pPr>
                  <w:spacing w:line="360" w:lineRule="auto"/>
                  <w:jc w:val="center"/>
                </w:pPr>
              </w:pPrChange>
            </w:pPr>
          </w:p>
        </w:tc>
        <w:tc>
          <w:tcPr>
            <w:tcW w:w="1463" w:type="dxa"/>
            <w:tcPrChange w:id="21419" w:author="phuong vu" w:date="2018-11-30T14:51:00Z">
              <w:tcPr>
                <w:tcW w:w="1463" w:type="dxa"/>
              </w:tcPr>
            </w:tcPrChange>
          </w:tcPr>
          <w:p w14:paraId="7D56F612" w14:textId="77777777" w:rsidR="00DE2334" w:rsidRPr="00920004" w:rsidRDefault="00DE2334" w:rsidP="00BD0851">
            <w:pPr>
              <w:spacing w:before="240" w:line="0" w:lineRule="atLeast"/>
              <w:jc w:val="center"/>
              <w:rPr>
                <w:lang w:val="en-US"/>
                <w:rPrChange w:id="21420" w:author="phuong vu" w:date="2018-11-30T22:36:00Z">
                  <w:rPr>
                    <w:lang w:val="en-US"/>
                  </w:rPr>
                </w:rPrChange>
              </w:rPr>
              <w:pPrChange w:id="21421" w:author="phuong vu" w:date="2018-11-30T14:16:00Z">
                <w:pPr>
                  <w:jc w:val="center"/>
                </w:pPr>
              </w:pPrChange>
            </w:pPr>
          </w:p>
        </w:tc>
      </w:tr>
      <w:tr w:rsidR="00834A8A" w:rsidRPr="00920004" w14:paraId="459285C0" w14:textId="77777777" w:rsidTr="00D632EE">
        <w:trPr>
          <w:ins w:id="21422" w:author="phuong vu" w:date="2018-11-21T22:38:00Z"/>
        </w:trPr>
        <w:tc>
          <w:tcPr>
            <w:tcW w:w="805" w:type="dxa"/>
            <w:tcPrChange w:id="21423" w:author="phuong vu" w:date="2018-11-30T14:51:00Z">
              <w:tcPr>
                <w:tcW w:w="805" w:type="dxa"/>
              </w:tcPr>
            </w:tcPrChange>
          </w:tcPr>
          <w:p w14:paraId="4295E5D4" w14:textId="2121EA39" w:rsidR="00834A8A" w:rsidRPr="00920004" w:rsidRDefault="00834A8A" w:rsidP="00BD0851">
            <w:pPr>
              <w:spacing w:before="240" w:line="0" w:lineRule="atLeast"/>
              <w:jc w:val="center"/>
              <w:rPr>
                <w:ins w:id="21424" w:author="phuong vu" w:date="2018-11-21T22:38:00Z"/>
                <w:lang w:val="en-US"/>
                <w:rPrChange w:id="21425" w:author="phuong vu" w:date="2018-11-30T22:36:00Z">
                  <w:rPr>
                    <w:ins w:id="21426" w:author="phuong vu" w:date="2018-11-21T22:38:00Z"/>
                    <w:lang w:val="en-US"/>
                  </w:rPr>
                </w:rPrChange>
              </w:rPr>
              <w:pPrChange w:id="21427" w:author="phuong vu" w:date="2018-11-30T14:16:00Z">
                <w:pPr>
                  <w:spacing w:line="360" w:lineRule="auto"/>
                  <w:jc w:val="center"/>
                </w:pPr>
              </w:pPrChange>
            </w:pPr>
            <w:ins w:id="21428" w:author="phuong vu" w:date="2018-11-21T22:38:00Z">
              <w:r w:rsidRPr="00920004">
                <w:rPr>
                  <w:lang w:val="en-US"/>
                  <w:rPrChange w:id="21429" w:author="phuong vu" w:date="2018-11-30T22:36:00Z">
                    <w:rPr>
                      <w:lang w:val="en-US"/>
                    </w:rPr>
                  </w:rPrChange>
                </w:rPr>
                <w:t>6</w:t>
              </w:r>
            </w:ins>
          </w:p>
        </w:tc>
        <w:tc>
          <w:tcPr>
            <w:tcW w:w="2120" w:type="dxa"/>
            <w:tcPrChange w:id="21430" w:author="phuong vu" w:date="2018-11-30T14:51:00Z">
              <w:tcPr>
                <w:tcW w:w="2120" w:type="dxa"/>
              </w:tcPr>
            </w:tcPrChange>
          </w:tcPr>
          <w:p w14:paraId="0B9EC30C" w14:textId="54B5D791" w:rsidR="00834A8A" w:rsidRPr="00920004" w:rsidRDefault="00155E24" w:rsidP="00BD0851">
            <w:pPr>
              <w:spacing w:before="240" w:line="0" w:lineRule="atLeast"/>
              <w:rPr>
                <w:ins w:id="21431" w:author="phuong vu" w:date="2018-11-21T22:38:00Z"/>
                <w:lang w:val="en-US"/>
                <w:rPrChange w:id="21432" w:author="phuong vu" w:date="2018-11-30T22:36:00Z">
                  <w:rPr>
                    <w:ins w:id="21433" w:author="phuong vu" w:date="2018-11-21T22:38:00Z"/>
                    <w:lang w:val="en-US"/>
                  </w:rPr>
                </w:rPrChange>
              </w:rPr>
              <w:pPrChange w:id="21434" w:author="phuong vu" w:date="2018-11-30T14:16:00Z">
                <w:pPr>
                  <w:spacing w:line="360" w:lineRule="auto"/>
                </w:pPr>
              </w:pPrChange>
            </w:pPr>
            <w:ins w:id="21435" w:author="phuong vu" w:date="2018-11-21T22:38:00Z">
              <w:r w:rsidRPr="00920004">
                <w:rPr>
                  <w:lang w:val="en-US"/>
                  <w:rPrChange w:id="21436" w:author="phuong vu" w:date="2018-11-30T22:36:00Z">
                    <w:rPr>
                      <w:lang w:val="en-US"/>
                    </w:rPr>
                  </w:rPrChange>
                </w:rPr>
                <w:t>receipt_detail</w:t>
              </w:r>
            </w:ins>
          </w:p>
        </w:tc>
        <w:tc>
          <w:tcPr>
            <w:tcW w:w="1463" w:type="dxa"/>
            <w:tcPrChange w:id="21437" w:author="phuong vu" w:date="2018-11-30T14:51:00Z">
              <w:tcPr>
                <w:tcW w:w="1463" w:type="dxa"/>
              </w:tcPr>
            </w:tcPrChange>
          </w:tcPr>
          <w:p w14:paraId="64AD4C58" w14:textId="77777777" w:rsidR="00834A8A" w:rsidRPr="00920004" w:rsidRDefault="00834A8A" w:rsidP="00BD0851">
            <w:pPr>
              <w:spacing w:before="240" w:line="0" w:lineRule="atLeast"/>
              <w:jc w:val="center"/>
              <w:rPr>
                <w:ins w:id="21438" w:author="phuong vu" w:date="2018-11-21T22:38:00Z"/>
                <w:lang w:val="en-US"/>
                <w:rPrChange w:id="21439" w:author="phuong vu" w:date="2018-11-30T22:36:00Z">
                  <w:rPr>
                    <w:ins w:id="21440" w:author="phuong vu" w:date="2018-11-21T22:38:00Z"/>
                    <w:lang w:val="en-US"/>
                  </w:rPr>
                </w:rPrChange>
              </w:rPr>
              <w:pPrChange w:id="21441" w:author="phuong vu" w:date="2018-11-30T14:16:00Z">
                <w:pPr>
                  <w:spacing w:line="360" w:lineRule="auto"/>
                  <w:jc w:val="center"/>
                </w:pPr>
              </w:pPrChange>
            </w:pPr>
          </w:p>
        </w:tc>
        <w:tc>
          <w:tcPr>
            <w:tcW w:w="1463" w:type="dxa"/>
            <w:tcPrChange w:id="21442" w:author="phuong vu" w:date="2018-11-30T14:51:00Z">
              <w:tcPr>
                <w:tcW w:w="1463" w:type="dxa"/>
              </w:tcPr>
            </w:tcPrChange>
          </w:tcPr>
          <w:p w14:paraId="6756B384" w14:textId="5F1BB0B6" w:rsidR="00834A8A" w:rsidRPr="00920004" w:rsidRDefault="00155E24" w:rsidP="00BD0851">
            <w:pPr>
              <w:spacing w:before="240" w:line="0" w:lineRule="atLeast"/>
              <w:jc w:val="center"/>
              <w:rPr>
                <w:ins w:id="21443" w:author="phuong vu" w:date="2018-11-21T22:38:00Z"/>
                <w:lang w:val="en-US"/>
                <w:rPrChange w:id="21444" w:author="phuong vu" w:date="2018-11-30T22:36:00Z">
                  <w:rPr>
                    <w:ins w:id="21445" w:author="phuong vu" w:date="2018-11-21T22:38:00Z"/>
                    <w:lang w:val="en-US"/>
                  </w:rPr>
                </w:rPrChange>
              </w:rPr>
              <w:pPrChange w:id="21446" w:author="phuong vu" w:date="2018-11-30T14:16:00Z">
                <w:pPr>
                  <w:spacing w:line="360" w:lineRule="auto"/>
                  <w:jc w:val="center"/>
                </w:pPr>
              </w:pPrChange>
            </w:pPr>
            <w:ins w:id="21447" w:author="phuong vu" w:date="2018-11-27T16:11:00Z">
              <w:r w:rsidRPr="00920004">
                <w:rPr>
                  <w:lang w:val="en-US"/>
                  <w:rPrChange w:id="21448" w:author="phuong vu" w:date="2018-11-30T22:36:00Z">
                    <w:rPr>
                      <w:lang w:val="en-US"/>
                    </w:rPr>
                  </w:rPrChange>
                </w:rPr>
                <w:t>X</w:t>
              </w:r>
            </w:ins>
          </w:p>
        </w:tc>
        <w:tc>
          <w:tcPr>
            <w:tcW w:w="1463" w:type="dxa"/>
            <w:tcPrChange w:id="21449" w:author="phuong vu" w:date="2018-11-30T14:51:00Z">
              <w:tcPr>
                <w:tcW w:w="1463" w:type="dxa"/>
              </w:tcPr>
            </w:tcPrChange>
          </w:tcPr>
          <w:p w14:paraId="0431D035" w14:textId="77777777" w:rsidR="00834A8A" w:rsidRPr="00920004" w:rsidRDefault="00834A8A" w:rsidP="00BD0851">
            <w:pPr>
              <w:spacing w:before="240" w:line="0" w:lineRule="atLeast"/>
              <w:jc w:val="center"/>
              <w:rPr>
                <w:ins w:id="21450" w:author="phuong vu" w:date="2018-11-21T22:38:00Z"/>
                <w:lang w:val="en-US"/>
                <w:rPrChange w:id="21451" w:author="phuong vu" w:date="2018-11-30T22:36:00Z">
                  <w:rPr>
                    <w:ins w:id="21452" w:author="phuong vu" w:date="2018-11-21T22:38:00Z"/>
                    <w:lang w:val="en-US"/>
                  </w:rPr>
                </w:rPrChange>
              </w:rPr>
              <w:pPrChange w:id="21453" w:author="phuong vu" w:date="2018-11-30T14:16:00Z">
                <w:pPr>
                  <w:spacing w:line="360" w:lineRule="auto"/>
                  <w:jc w:val="center"/>
                </w:pPr>
              </w:pPrChange>
            </w:pPr>
          </w:p>
        </w:tc>
        <w:tc>
          <w:tcPr>
            <w:tcW w:w="1463" w:type="dxa"/>
            <w:tcPrChange w:id="21454" w:author="phuong vu" w:date="2018-11-30T14:51:00Z">
              <w:tcPr>
                <w:tcW w:w="1463" w:type="dxa"/>
              </w:tcPr>
            </w:tcPrChange>
          </w:tcPr>
          <w:p w14:paraId="060D4165" w14:textId="77777777" w:rsidR="00834A8A" w:rsidRPr="00920004" w:rsidRDefault="00834A8A" w:rsidP="00D632EE">
            <w:pPr>
              <w:keepNext/>
              <w:spacing w:before="240" w:line="0" w:lineRule="atLeast"/>
              <w:jc w:val="center"/>
              <w:rPr>
                <w:ins w:id="21455" w:author="phuong vu" w:date="2018-11-21T22:38:00Z"/>
                <w:lang w:val="en-US"/>
                <w:rPrChange w:id="21456" w:author="phuong vu" w:date="2018-11-30T22:36:00Z">
                  <w:rPr>
                    <w:ins w:id="21457" w:author="phuong vu" w:date="2018-11-21T22:38:00Z"/>
                    <w:lang w:val="en-US"/>
                  </w:rPr>
                </w:rPrChange>
              </w:rPr>
              <w:pPrChange w:id="21458" w:author="phuong vu" w:date="2018-11-30T14:54:00Z">
                <w:pPr>
                  <w:jc w:val="center"/>
                </w:pPr>
              </w:pPrChange>
            </w:pPr>
          </w:p>
        </w:tc>
      </w:tr>
    </w:tbl>
    <w:p w14:paraId="650C68F8" w14:textId="33ADC6EC" w:rsidR="00DE2334" w:rsidRPr="00920004" w:rsidRDefault="00D632EE" w:rsidP="00A17FA5">
      <w:pPr>
        <w:pStyle w:val="Caption"/>
        <w:rPr>
          <w:lang w:val="en-US"/>
          <w:rPrChange w:id="21459" w:author="phuong vu" w:date="2018-11-30T22:36:00Z">
            <w:rPr>
              <w:lang w:val="en-US"/>
            </w:rPr>
          </w:rPrChange>
        </w:rPr>
        <w:pPrChange w:id="21460" w:author="phuong vu" w:date="2018-11-30T22:42:00Z">
          <w:pPr/>
        </w:pPrChange>
      </w:pPr>
      <w:bookmarkStart w:id="21461" w:name="_Toc531381625"/>
      <w:ins w:id="21462" w:author="phuong vu" w:date="2018-11-30T14:54:00Z">
        <w:r w:rsidRPr="00920004">
          <w:rPr>
            <w:rPrChange w:id="21463" w:author="phuong vu" w:date="2018-11-30T22:36:00Z">
              <w:rPr/>
            </w:rPrChange>
          </w:rPr>
          <w:t xml:space="preserve">Bảng </w:t>
        </w:r>
        <w:r w:rsidRPr="00920004">
          <w:rPr>
            <w:rPrChange w:id="21464" w:author="phuong vu" w:date="2018-11-30T22:36:00Z">
              <w:rPr/>
            </w:rPrChange>
          </w:rPr>
          <w:fldChar w:fldCharType="begin"/>
        </w:r>
        <w:r w:rsidRPr="00920004">
          <w:rPr>
            <w:rPrChange w:id="21465" w:author="phuong vu" w:date="2018-11-30T22:36:00Z">
              <w:rPr/>
            </w:rPrChange>
          </w:rPr>
          <w:instrText xml:space="preserve"> STYLEREF 1 \s </w:instrText>
        </w:r>
      </w:ins>
      <w:r w:rsidRPr="00920004">
        <w:rPr>
          <w:rPrChange w:id="21466" w:author="phuong vu" w:date="2018-11-30T22:36:00Z">
            <w:rPr/>
          </w:rPrChange>
        </w:rPr>
        <w:fldChar w:fldCharType="separate"/>
      </w:r>
      <w:r w:rsidR="00B5490C">
        <w:rPr>
          <w:noProof/>
        </w:rPr>
        <w:t>3</w:t>
      </w:r>
      <w:ins w:id="21467" w:author="phuong vu" w:date="2018-11-30T14:54:00Z">
        <w:r w:rsidRPr="00920004">
          <w:rPr>
            <w:rPrChange w:id="21468" w:author="phuong vu" w:date="2018-11-30T22:36:00Z">
              <w:rPr/>
            </w:rPrChange>
          </w:rPr>
          <w:fldChar w:fldCharType="end"/>
        </w:r>
        <w:r w:rsidRPr="00920004">
          <w:rPr>
            <w:rPrChange w:id="21469" w:author="phuong vu" w:date="2018-11-30T22:36:00Z">
              <w:rPr/>
            </w:rPrChange>
          </w:rPr>
          <w:t>.</w:t>
        </w:r>
        <w:r w:rsidRPr="00920004">
          <w:rPr>
            <w:rPrChange w:id="21470" w:author="phuong vu" w:date="2018-11-30T22:36:00Z">
              <w:rPr/>
            </w:rPrChange>
          </w:rPr>
          <w:fldChar w:fldCharType="begin"/>
        </w:r>
        <w:r w:rsidRPr="00920004">
          <w:rPr>
            <w:rPrChange w:id="21471" w:author="phuong vu" w:date="2018-11-30T22:36:00Z">
              <w:rPr/>
            </w:rPrChange>
          </w:rPr>
          <w:instrText xml:space="preserve"> SEQ Bảng \* ARABIC \s 1 </w:instrText>
        </w:r>
      </w:ins>
      <w:r w:rsidRPr="00920004">
        <w:rPr>
          <w:rPrChange w:id="21472" w:author="phuong vu" w:date="2018-11-30T22:36:00Z">
            <w:rPr/>
          </w:rPrChange>
        </w:rPr>
        <w:fldChar w:fldCharType="separate"/>
      </w:r>
      <w:ins w:id="21473" w:author="phuong vu" w:date="2018-11-30T22:44:00Z">
        <w:r w:rsidR="00B5490C">
          <w:rPr>
            <w:noProof/>
          </w:rPr>
          <w:t>17</w:t>
        </w:r>
      </w:ins>
      <w:ins w:id="21474" w:author="phuong vu" w:date="2018-11-30T14:54:00Z">
        <w:r w:rsidRPr="00920004">
          <w:rPr>
            <w:rPrChange w:id="21475" w:author="phuong vu" w:date="2018-11-30T22:36:00Z">
              <w:rPr/>
            </w:rPrChange>
          </w:rPr>
          <w:fldChar w:fldCharType="end"/>
        </w:r>
        <w:r w:rsidRPr="00920004">
          <w:rPr>
            <w:lang w:val="en-US"/>
            <w:rPrChange w:id="21476" w:author="phuong vu" w:date="2018-11-30T22:36:00Z">
              <w:rPr>
                <w:lang w:val="en-US"/>
              </w:rPr>
            </w:rPrChange>
          </w:rPr>
          <w:t xml:space="preserve"> Dữ liệu sử dụng thay đổi trạng thái biên nhận</w:t>
        </w:r>
      </w:ins>
      <w:bookmarkEnd w:id="21461"/>
    </w:p>
    <w:p w14:paraId="30DC4E59" w14:textId="28867854" w:rsidR="00070C2F" w:rsidRPr="00920004" w:rsidRDefault="00070C2F" w:rsidP="00D632EE">
      <w:pPr>
        <w:pStyle w:val="Heading6"/>
        <w:numPr>
          <w:ilvl w:val="0"/>
          <w:numId w:val="81"/>
        </w:numPr>
        <w:spacing w:before="240" w:line="0" w:lineRule="atLeast"/>
        <w:rPr>
          <w:ins w:id="21477" w:author="phuong vu" w:date="2018-11-26T15:24:00Z"/>
          <w:rFonts w:cstheme="majorHAnsi"/>
          <w:lang w:val="en-US"/>
          <w:rPrChange w:id="21478" w:author="phuong vu" w:date="2018-11-30T22:36:00Z">
            <w:rPr>
              <w:ins w:id="21479" w:author="phuong vu" w:date="2018-11-26T15:24:00Z"/>
              <w:rFonts w:cstheme="majorHAnsi"/>
              <w:lang w:val="en-US"/>
            </w:rPr>
          </w:rPrChange>
        </w:rPr>
        <w:pPrChange w:id="21480" w:author="phuong vu" w:date="2018-11-30T14:52:00Z">
          <w:pPr>
            <w:pStyle w:val="Heading6"/>
            <w:spacing w:line="276" w:lineRule="auto"/>
          </w:pPr>
        </w:pPrChange>
      </w:pPr>
      <w:r w:rsidRPr="00920004">
        <w:rPr>
          <w:rFonts w:cstheme="majorHAnsi"/>
          <w:lang w:val="en-US"/>
          <w:rPrChange w:id="21481" w:author="phuong vu" w:date="2018-11-30T22:36:00Z">
            <w:rPr>
              <w:lang w:val="en-US"/>
            </w:rPr>
          </w:rPrChange>
        </w:rPr>
        <w:t>Cách xử lí</w:t>
      </w:r>
    </w:p>
    <w:p w14:paraId="28126BCA" w14:textId="2D36B23A" w:rsidR="007D228D" w:rsidRPr="00920004" w:rsidRDefault="000946D2" w:rsidP="00BD0851">
      <w:pPr>
        <w:keepNext/>
        <w:spacing w:before="240" w:line="0" w:lineRule="atLeast"/>
        <w:rPr>
          <w:ins w:id="21482" w:author="phuong vu" w:date="2018-11-26T15:24:00Z"/>
          <w:rPrChange w:id="21483" w:author="phuong vu" w:date="2018-11-30T22:36:00Z">
            <w:rPr>
              <w:ins w:id="21484" w:author="phuong vu" w:date="2018-11-26T15:24:00Z"/>
            </w:rPr>
          </w:rPrChange>
        </w:rPr>
        <w:pPrChange w:id="21485" w:author="phuong vu" w:date="2018-11-30T14:16:00Z">
          <w:pPr/>
        </w:pPrChange>
      </w:pPr>
      <w:ins w:id="21486" w:author="phuong vu" w:date="2018-11-27T15:40:00Z">
        <w:r w:rsidRPr="00920004">
          <w:rPr>
            <w:noProof/>
            <w:lang w:val="en-US"/>
            <w:rPrChange w:id="21487" w:author="phuong vu" w:date="2018-11-30T22:36:00Z">
              <w:rPr>
                <w:noProof/>
                <w:lang w:val="en-US"/>
              </w:rPr>
            </w:rPrChange>
          </w:rPr>
          <w:drawing>
            <wp:inline distT="0" distB="0" distL="0" distR="0" wp14:anchorId="2B7D6844" wp14:editId="50102FBD">
              <wp:extent cx="5579745" cy="670927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325" cy="6713576"/>
                      </a:xfrm>
                      <a:prstGeom prst="rect">
                        <a:avLst/>
                      </a:prstGeom>
                      <a:noFill/>
                      <a:ln>
                        <a:noFill/>
                      </a:ln>
                    </pic:spPr>
                  </pic:pic>
                </a:graphicData>
              </a:graphic>
            </wp:inline>
          </w:drawing>
        </w:r>
      </w:ins>
    </w:p>
    <w:p w14:paraId="019F5AC3" w14:textId="12399D73" w:rsidR="007D228D" w:rsidRPr="00920004" w:rsidRDefault="007D228D" w:rsidP="00A17FA5">
      <w:pPr>
        <w:pStyle w:val="Caption"/>
        <w:rPr>
          <w:lang w:val="en-US"/>
          <w:rPrChange w:id="21488" w:author="phuong vu" w:date="2018-11-30T22:36:00Z">
            <w:rPr>
              <w:lang w:val="en-US"/>
            </w:rPr>
          </w:rPrChange>
        </w:rPr>
        <w:pPrChange w:id="21489" w:author="phuong vu" w:date="2018-11-30T22:42:00Z">
          <w:pPr>
            <w:pStyle w:val="Heading6"/>
          </w:pPr>
        </w:pPrChange>
      </w:pPr>
      <w:bookmarkStart w:id="21490" w:name="_Toc531380502"/>
      <w:ins w:id="21491" w:author="phuong vu" w:date="2018-11-26T15:24:00Z">
        <w:r w:rsidRPr="00920004">
          <w:rPr>
            <w:rPrChange w:id="21492" w:author="phuong vu" w:date="2018-11-30T22:36:00Z">
              <w:rPr/>
            </w:rPrChange>
          </w:rPr>
          <w:t xml:space="preserve">Hình </w:t>
        </w:r>
      </w:ins>
      <w:ins w:id="21493" w:author="phuong vu" w:date="2018-11-30T15:13:00Z">
        <w:r w:rsidR="00EF3636" w:rsidRPr="00920004">
          <w:rPr>
            <w:rPrChange w:id="21494" w:author="phuong vu" w:date="2018-11-30T22:36:00Z">
              <w:rPr/>
            </w:rPrChange>
          </w:rPr>
          <w:fldChar w:fldCharType="begin"/>
        </w:r>
        <w:r w:rsidR="00EF3636" w:rsidRPr="00920004">
          <w:rPr>
            <w:rPrChange w:id="21495" w:author="phuong vu" w:date="2018-11-30T22:36:00Z">
              <w:rPr/>
            </w:rPrChange>
          </w:rPr>
          <w:instrText xml:space="preserve"> STYLEREF 1 \s </w:instrText>
        </w:r>
      </w:ins>
      <w:r w:rsidR="00EF3636" w:rsidRPr="00920004">
        <w:rPr>
          <w:rPrChange w:id="21496" w:author="phuong vu" w:date="2018-11-30T22:36:00Z">
            <w:rPr/>
          </w:rPrChange>
        </w:rPr>
        <w:fldChar w:fldCharType="separate"/>
      </w:r>
      <w:r w:rsidR="00B5490C">
        <w:rPr>
          <w:noProof/>
        </w:rPr>
        <w:t>3</w:t>
      </w:r>
      <w:ins w:id="21497" w:author="phuong vu" w:date="2018-11-30T15:13:00Z">
        <w:r w:rsidR="00EF3636" w:rsidRPr="00920004">
          <w:rPr>
            <w:rPrChange w:id="21498" w:author="phuong vu" w:date="2018-11-30T22:36:00Z">
              <w:rPr/>
            </w:rPrChange>
          </w:rPr>
          <w:fldChar w:fldCharType="end"/>
        </w:r>
        <w:r w:rsidR="00EF3636" w:rsidRPr="00920004">
          <w:rPr>
            <w:rPrChange w:id="21499" w:author="phuong vu" w:date="2018-11-30T22:36:00Z">
              <w:rPr/>
            </w:rPrChange>
          </w:rPr>
          <w:t>.</w:t>
        </w:r>
        <w:r w:rsidR="00EF3636" w:rsidRPr="00920004">
          <w:rPr>
            <w:rPrChange w:id="21500" w:author="phuong vu" w:date="2018-11-30T22:36:00Z">
              <w:rPr/>
            </w:rPrChange>
          </w:rPr>
          <w:fldChar w:fldCharType="begin"/>
        </w:r>
        <w:r w:rsidR="00EF3636" w:rsidRPr="00920004">
          <w:rPr>
            <w:rPrChange w:id="21501" w:author="phuong vu" w:date="2018-11-30T22:36:00Z">
              <w:rPr/>
            </w:rPrChange>
          </w:rPr>
          <w:instrText xml:space="preserve"> SEQ Hình \* ARABIC \s 1 </w:instrText>
        </w:r>
      </w:ins>
      <w:r w:rsidR="00EF3636" w:rsidRPr="00920004">
        <w:rPr>
          <w:rPrChange w:id="21502" w:author="phuong vu" w:date="2018-11-30T22:36:00Z">
            <w:rPr/>
          </w:rPrChange>
        </w:rPr>
        <w:fldChar w:fldCharType="separate"/>
      </w:r>
      <w:ins w:id="21503" w:author="phuong vu" w:date="2018-11-30T22:44:00Z">
        <w:r w:rsidR="00B5490C">
          <w:rPr>
            <w:noProof/>
          </w:rPr>
          <w:t>25</w:t>
        </w:r>
      </w:ins>
      <w:ins w:id="21504" w:author="phuong vu" w:date="2018-11-30T15:13:00Z">
        <w:r w:rsidR="00EF3636" w:rsidRPr="00920004">
          <w:rPr>
            <w:rPrChange w:id="21505" w:author="phuong vu" w:date="2018-11-30T22:36:00Z">
              <w:rPr/>
            </w:rPrChange>
          </w:rPr>
          <w:fldChar w:fldCharType="end"/>
        </w:r>
      </w:ins>
      <w:ins w:id="21506" w:author="phuong vu" w:date="2018-11-26T15:24:00Z">
        <w:r w:rsidRPr="00920004">
          <w:rPr>
            <w:lang w:val="en-US"/>
            <w:rPrChange w:id="21507" w:author="phuong vu" w:date="2018-11-30T22:36:00Z">
              <w:rPr>
                <w:lang w:val="en-US"/>
              </w:rPr>
            </w:rPrChange>
          </w:rPr>
          <w:t xml:space="preserve"> Sơ đồ xử lí thay đổi trạng thái biên nhận</w:t>
        </w:r>
      </w:ins>
      <w:bookmarkEnd w:id="21490"/>
    </w:p>
    <w:p w14:paraId="5EB6A657" w14:textId="550C32D3" w:rsidR="00070C2F" w:rsidRPr="00920004" w:rsidRDefault="00070C2F" w:rsidP="00BD0851">
      <w:pPr>
        <w:pStyle w:val="Heading5"/>
        <w:spacing w:before="240" w:line="0" w:lineRule="atLeast"/>
        <w:rPr>
          <w:rFonts w:cstheme="majorHAnsi"/>
          <w:lang w:val="en-US"/>
          <w:rPrChange w:id="21508" w:author="phuong vu" w:date="2018-11-30T22:36:00Z">
            <w:rPr>
              <w:lang w:val="en-US"/>
            </w:rPr>
          </w:rPrChange>
        </w:rPr>
        <w:pPrChange w:id="21509" w:author="phuong vu" w:date="2018-11-30T14:16:00Z">
          <w:pPr>
            <w:pStyle w:val="Heading5"/>
          </w:pPr>
        </w:pPrChange>
      </w:pPr>
      <w:r w:rsidRPr="00920004">
        <w:rPr>
          <w:rFonts w:cstheme="majorHAnsi"/>
          <w:lang w:val="en-US"/>
          <w:rPrChange w:id="21510" w:author="phuong vu" w:date="2018-11-30T22:36:00Z">
            <w:rPr>
              <w:lang w:val="en-US"/>
            </w:rPr>
          </w:rPrChange>
        </w:rPr>
        <w:lastRenderedPageBreak/>
        <w:t>Cập nhật thông tin biên nhận</w:t>
      </w:r>
    </w:p>
    <w:p w14:paraId="3F5A01F6" w14:textId="7708E725" w:rsidR="00836F48" w:rsidRPr="00920004" w:rsidRDefault="00070C2F" w:rsidP="00D632EE">
      <w:pPr>
        <w:ind w:firstLine="720"/>
        <w:rPr>
          <w:lang w:val="en-US"/>
          <w:rPrChange w:id="21511" w:author="phuong vu" w:date="2018-11-30T22:36:00Z">
            <w:rPr>
              <w:lang w:val="en-US"/>
            </w:rPr>
          </w:rPrChange>
        </w:rPr>
        <w:pPrChange w:id="21512" w:author="phuong vu" w:date="2018-11-30T14:57:00Z">
          <w:pPr>
            <w:pStyle w:val="Heading6"/>
          </w:pPr>
        </w:pPrChange>
      </w:pPr>
      <w:r w:rsidRPr="00920004">
        <w:rPr>
          <w:b/>
          <w:lang w:val="en-US"/>
          <w:rPrChange w:id="21513" w:author="phuong vu" w:date="2018-11-30T22:36:00Z">
            <w:rPr>
              <w:lang w:val="en-US"/>
            </w:rPr>
          </w:rPrChange>
        </w:rPr>
        <w:t>Mục đích</w:t>
      </w:r>
      <w:ins w:id="21514" w:author="phuong vu" w:date="2018-11-30T14:57:00Z">
        <w:r w:rsidR="00D632EE" w:rsidRPr="00920004">
          <w:rPr>
            <w:b/>
            <w:lang w:val="en-US"/>
            <w:rPrChange w:id="21515" w:author="phuong vu" w:date="2018-11-30T22:36:00Z">
              <w:rPr>
                <w:lang w:val="en-US"/>
              </w:rPr>
            </w:rPrChange>
          </w:rPr>
          <w:t>:</w:t>
        </w:r>
        <w:r w:rsidR="00D632EE" w:rsidRPr="00920004">
          <w:rPr>
            <w:lang w:val="en-US"/>
            <w:rPrChange w:id="21516" w:author="phuong vu" w:date="2018-11-30T22:36:00Z">
              <w:rPr>
                <w:lang w:val="en-US"/>
              </w:rPr>
            </w:rPrChange>
          </w:rPr>
          <w:t xml:space="preserve"> </w:t>
        </w:r>
      </w:ins>
      <w:ins w:id="21517" w:author="phuong vu" w:date="2018-11-21T23:29:00Z">
        <w:r w:rsidR="00836F48" w:rsidRPr="00920004">
          <w:rPr>
            <w:lang w:val="en-US"/>
            <w:rPrChange w:id="21518" w:author="phuong vu" w:date="2018-11-30T22:36:00Z">
              <w:rPr>
                <w:b w:val="0"/>
                <w:lang w:val="en-US"/>
              </w:rPr>
            </w:rPrChange>
          </w:rPr>
          <w:t>Cập nhật lại thông tin biên nhận đúng với thông tin nhân viên lấy đ</w:t>
        </w:r>
      </w:ins>
      <w:ins w:id="21519" w:author="phuong vu" w:date="2018-11-21T23:30:00Z">
        <w:r w:rsidR="00836F48" w:rsidRPr="00920004">
          <w:rPr>
            <w:lang w:val="en-US"/>
            <w:rPrChange w:id="21520" w:author="phuong vu" w:date="2018-11-30T22:36:00Z">
              <w:rPr>
                <w:b w:val="0"/>
                <w:lang w:val="en-US"/>
              </w:rPr>
            </w:rPrChange>
          </w:rPr>
          <w:t>ược trực tiếp từ khách hàng</w:t>
        </w:r>
      </w:ins>
      <w:ins w:id="21521" w:author="phuong vu" w:date="2018-11-21T23:31:00Z">
        <w:r w:rsidR="00836F48" w:rsidRPr="00920004">
          <w:rPr>
            <w:lang w:val="en-US"/>
            <w:rPrChange w:id="21522" w:author="phuong vu" w:date="2018-11-30T22:36:00Z">
              <w:rPr>
                <w:b w:val="0"/>
                <w:lang w:val="en-US"/>
              </w:rPr>
            </w:rPrChange>
          </w:rPr>
          <w:t xml:space="preserve"> cũng như các thông tin cho đúng với thực tế </w:t>
        </w:r>
      </w:ins>
      <w:ins w:id="21523" w:author="phuong vu" w:date="2018-11-21T23:32:00Z">
        <w:r w:rsidR="00836F48" w:rsidRPr="00920004">
          <w:rPr>
            <w:lang w:val="en-US"/>
            <w:rPrChange w:id="21524" w:author="phuong vu" w:date="2018-11-30T22:36:00Z">
              <w:rPr>
                <w:b w:val="0"/>
                <w:lang w:val="en-US"/>
              </w:rPr>
            </w:rPrChange>
          </w:rPr>
          <w:t>khi xử lí đơn hàng.</w:t>
        </w:r>
      </w:ins>
    </w:p>
    <w:p w14:paraId="07C461F8" w14:textId="575B6638" w:rsidR="00070C2F" w:rsidRPr="00920004" w:rsidRDefault="00070C2F" w:rsidP="00E64310">
      <w:pPr>
        <w:pStyle w:val="Heading6"/>
        <w:numPr>
          <w:ilvl w:val="0"/>
          <w:numId w:val="81"/>
        </w:numPr>
        <w:spacing w:before="240" w:line="0" w:lineRule="atLeast"/>
        <w:ind w:left="720"/>
        <w:rPr>
          <w:rFonts w:cstheme="majorHAnsi"/>
          <w:lang w:val="en-US"/>
          <w:rPrChange w:id="21525" w:author="phuong vu" w:date="2018-11-30T22:36:00Z">
            <w:rPr>
              <w:lang w:val="en-US"/>
            </w:rPr>
          </w:rPrChange>
        </w:rPr>
        <w:pPrChange w:id="21526" w:author="phuong vu" w:date="2018-11-30T23:17:00Z">
          <w:pPr>
            <w:pStyle w:val="Heading6"/>
          </w:pPr>
        </w:pPrChange>
      </w:pPr>
      <w:r w:rsidRPr="00920004">
        <w:rPr>
          <w:rFonts w:cstheme="majorHAnsi"/>
          <w:lang w:val="en-US"/>
          <w:rPrChange w:id="21527" w:author="phuong vu" w:date="2018-11-30T22:36:00Z">
            <w:rPr>
              <w:lang w:val="en-US"/>
            </w:rPr>
          </w:rPrChange>
        </w:rPr>
        <w:t>Giao diện</w:t>
      </w:r>
    </w:p>
    <w:p w14:paraId="2B0EE830" w14:textId="77777777" w:rsidR="006C3B6C" w:rsidRPr="00920004" w:rsidRDefault="006C3B6C" w:rsidP="00BD0851">
      <w:pPr>
        <w:keepNext/>
        <w:spacing w:before="240" w:line="0" w:lineRule="atLeast"/>
        <w:rPr>
          <w:rPrChange w:id="21528" w:author="phuong vu" w:date="2018-11-30T22:36:00Z">
            <w:rPr/>
          </w:rPrChange>
        </w:rPr>
        <w:pPrChange w:id="21529" w:author="phuong vu" w:date="2018-11-30T14:16:00Z">
          <w:pPr>
            <w:keepNext/>
          </w:pPr>
        </w:pPrChange>
      </w:pPr>
      <w:r w:rsidRPr="00920004">
        <w:rPr>
          <w:noProof/>
          <w:lang w:val="en-US"/>
          <w:rPrChange w:id="21530" w:author="phuong vu" w:date="2018-11-30T22:36:00Z">
            <w:rPr>
              <w:noProof/>
              <w:lang w:val="en-US"/>
            </w:rPr>
          </w:rPrChange>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63FCF3F6" w:rsidR="006C3B6C" w:rsidRPr="00920004" w:rsidRDefault="006C3B6C" w:rsidP="00A17FA5">
      <w:pPr>
        <w:pStyle w:val="Caption"/>
        <w:rPr>
          <w:rPrChange w:id="21531" w:author="phuong vu" w:date="2018-11-30T22:36:00Z">
            <w:rPr>
              <w:szCs w:val="26"/>
              <w:lang w:val="en-US"/>
            </w:rPr>
          </w:rPrChange>
        </w:rPr>
        <w:pPrChange w:id="21532" w:author="phuong vu" w:date="2018-11-30T22:42:00Z">
          <w:pPr>
            <w:pStyle w:val="Caption"/>
          </w:pPr>
        </w:pPrChange>
      </w:pPr>
      <w:bookmarkStart w:id="21533" w:name="_Toc531380503"/>
      <w:r w:rsidRPr="00920004">
        <w:rPr>
          <w:rPrChange w:id="21534" w:author="phuong vu" w:date="2018-11-30T22:36:00Z">
            <w:rPr/>
          </w:rPrChange>
        </w:rPr>
        <w:t xml:space="preserve">Hình </w:t>
      </w:r>
      <w:ins w:id="21535" w:author="phuong vu" w:date="2018-11-30T15:13:00Z">
        <w:r w:rsidR="00EF3636" w:rsidRPr="00920004">
          <w:rPr>
            <w:rPrChange w:id="21536" w:author="phuong vu" w:date="2018-11-30T22:36:00Z">
              <w:rPr/>
            </w:rPrChange>
          </w:rPr>
          <w:fldChar w:fldCharType="begin"/>
        </w:r>
        <w:r w:rsidR="00EF3636" w:rsidRPr="00920004">
          <w:rPr>
            <w:rPrChange w:id="21537" w:author="phuong vu" w:date="2018-11-30T22:36:00Z">
              <w:rPr/>
            </w:rPrChange>
          </w:rPr>
          <w:instrText xml:space="preserve"> STYLEREF 1 \s </w:instrText>
        </w:r>
      </w:ins>
      <w:r w:rsidR="00EF3636" w:rsidRPr="00920004">
        <w:rPr>
          <w:rPrChange w:id="21538" w:author="phuong vu" w:date="2018-11-30T22:36:00Z">
            <w:rPr/>
          </w:rPrChange>
        </w:rPr>
        <w:fldChar w:fldCharType="separate"/>
      </w:r>
      <w:r w:rsidR="00B5490C">
        <w:rPr>
          <w:noProof/>
        </w:rPr>
        <w:t>3</w:t>
      </w:r>
      <w:ins w:id="21539" w:author="phuong vu" w:date="2018-11-30T15:13:00Z">
        <w:r w:rsidR="00EF3636" w:rsidRPr="00920004">
          <w:rPr>
            <w:rPrChange w:id="21540" w:author="phuong vu" w:date="2018-11-30T22:36:00Z">
              <w:rPr/>
            </w:rPrChange>
          </w:rPr>
          <w:fldChar w:fldCharType="end"/>
        </w:r>
        <w:r w:rsidR="00EF3636" w:rsidRPr="00920004">
          <w:rPr>
            <w:rPrChange w:id="21541" w:author="phuong vu" w:date="2018-11-30T22:36:00Z">
              <w:rPr/>
            </w:rPrChange>
          </w:rPr>
          <w:t>.</w:t>
        </w:r>
        <w:r w:rsidR="00EF3636" w:rsidRPr="00920004">
          <w:rPr>
            <w:rPrChange w:id="21542" w:author="phuong vu" w:date="2018-11-30T22:36:00Z">
              <w:rPr/>
            </w:rPrChange>
          </w:rPr>
          <w:fldChar w:fldCharType="begin"/>
        </w:r>
        <w:r w:rsidR="00EF3636" w:rsidRPr="00920004">
          <w:rPr>
            <w:rPrChange w:id="21543" w:author="phuong vu" w:date="2018-11-30T22:36:00Z">
              <w:rPr/>
            </w:rPrChange>
          </w:rPr>
          <w:instrText xml:space="preserve"> SEQ Hình \* ARABIC \s 1 </w:instrText>
        </w:r>
      </w:ins>
      <w:r w:rsidR="00EF3636" w:rsidRPr="00920004">
        <w:rPr>
          <w:rPrChange w:id="21544" w:author="phuong vu" w:date="2018-11-30T22:36:00Z">
            <w:rPr/>
          </w:rPrChange>
        </w:rPr>
        <w:fldChar w:fldCharType="separate"/>
      </w:r>
      <w:ins w:id="21545" w:author="phuong vu" w:date="2018-11-30T22:44:00Z">
        <w:r w:rsidR="00B5490C">
          <w:rPr>
            <w:noProof/>
          </w:rPr>
          <w:t>26</w:t>
        </w:r>
      </w:ins>
      <w:ins w:id="21546" w:author="phuong vu" w:date="2018-11-30T15:13:00Z">
        <w:r w:rsidR="00EF3636" w:rsidRPr="00920004">
          <w:rPr>
            <w:rPrChange w:id="21547" w:author="phuong vu" w:date="2018-11-30T22:36:00Z">
              <w:rPr/>
            </w:rPrChange>
          </w:rPr>
          <w:fldChar w:fldCharType="end"/>
        </w:r>
      </w:ins>
      <w:del w:id="21548" w:author="phuong vu" w:date="2018-11-16T11:28:00Z">
        <w:r w:rsidR="006C103E" w:rsidRPr="00920004" w:rsidDel="00EC5005">
          <w:rPr>
            <w:rPrChange w:id="21549" w:author="phuong vu" w:date="2018-11-30T22:36:00Z">
              <w:rPr>
                <w:szCs w:val="26"/>
              </w:rPr>
            </w:rPrChange>
          </w:rPr>
          <w:fldChar w:fldCharType="begin"/>
        </w:r>
        <w:r w:rsidR="006C103E" w:rsidRPr="00920004" w:rsidDel="00EC5005">
          <w:rPr>
            <w:rPrChange w:id="21550" w:author="phuong vu" w:date="2018-11-30T22:36:00Z">
              <w:rPr/>
            </w:rPrChange>
          </w:rPr>
          <w:delInstrText xml:space="preserve"> STYLEREF 1 \s </w:delInstrText>
        </w:r>
        <w:r w:rsidR="006C103E" w:rsidRPr="00920004" w:rsidDel="00EC5005">
          <w:rPr>
            <w:rPrChange w:id="21551" w:author="phuong vu" w:date="2018-11-30T22:36:00Z">
              <w:rPr>
                <w:szCs w:val="26"/>
              </w:rPr>
            </w:rPrChange>
          </w:rPr>
          <w:fldChar w:fldCharType="separate"/>
        </w:r>
        <w:r w:rsidR="006C103E" w:rsidRPr="00920004" w:rsidDel="00EC5005">
          <w:rPr>
            <w:noProof/>
            <w:rPrChange w:id="21552" w:author="phuong vu" w:date="2018-11-30T22:36:00Z">
              <w:rPr>
                <w:noProof/>
              </w:rPr>
            </w:rPrChange>
          </w:rPr>
          <w:delText>3</w:delText>
        </w:r>
        <w:r w:rsidR="006C103E" w:rsidRPr="00920004" w:rsidDel="00EC5005">
          <w:rPr>
            <w:rPrChange w:id="21553" w:author="phuong vu" w:date="2018-11-30T22:36:00Z">
              <w:rPr>
                <w:szCs w:val="26"/>
              </w:rPr>
            </w:rPrChange>
          </w:rPr>
          <w:fldChar w:fldCharType="end"/>
        </w:r>
        <w:r w:rsidR="006C103E" w:rsidRPr="00920004" w:rsidDel="00EC5005">
          <w:rPr>
            <w:rPrChange w:id="21554" w:author="phuong vu" w:date="2018-11-30T22:36:00Z">
              <w:rPr/>
            </w:rPrChange>
          </w:rPr>
          <w:delText>.</w:delText>
        </w:r>
        <w:r w:rsidR="006C103E" w:rsidRPr="00920004" w:rsidDel="00EC5005">
          <w:rPr>
            <w:rPrChange w:id="21555" w:author="phuong vu" w:date="2018-11-30T22:36:00Z">
              <w:rPr/>
            </w:rPrChange>
          </w:rPr>
          <w:fldChar w:fldCharType="begin"/>
        </w:r>
        <w:r w:rsidR="006C103E" w:rsidRPr="00920004" w:rsidDel="00EC5005">
          <w:rPr>
            <w:rPrChange w:id="21556" w:author="phuong vu" w:date="2018-11-30T22:36:00Z">
              <w:rPr/>
            </w:rPrChange>
          </w:rPr>
          <w:delInstrText xml:space="preserve"> SEQ Hình \* ARABIC \s 1 </w:delInstrText>
        </w:r>
        <w:r w:rsidR="006C103E" w:rsidRPr="00920004" w:rsidDel="00EC5005">
          <w:rPr>
            <w:rPrChange w:id="21557" w:author="phuong vu" w:date="2018-11-30T22:36:00Z">
              <w:rPr>
                <w:szCs w:val="26"/>
              </w:rPr>
            </w:rPrChange>
          </w:rPr>
          <w:fldChar w:fldCharType="separate"/>
        </w:r>
        <w:r w:rsidR="006C103E" w:rsidRPr="00920004" w:rsidDel="00EC5005">
          <w:rPr>
            <w:noProof/>
            <w:rPrChange w:id="21558" w:author="phuong vu" w:date="2018-11-30T22:36:00Z">
              <w:rPr>
                <w:noProof/>
              </w:rPr>
            </w:rPrChange>
          </w:rPr>
          <w:delText>13</w:delText>
        </w:r>
        <w:r w:rsidR="006C103E" w:rsidRPr="00920004" w:rsidDel="00EC5005">
          <w:rPr>
            <w:rPrChange w:id="21559" w:author="phuong vu" w:date="2018-11-30T22:36:00Z">
              <w:rPr>
                <w:szCs w:val="26"/>
              </w:rPr>
            </w:rPrChange>
          </w:rPr>
          <w:fldChar w:fldCharType="end"/>
        </w:r>
      </w:del>
      <w:r w:rsidRPr="00920004">
        <w:rPr>
          <w:rPrChange w:id="21560" w:author="phuong vu" w:date="2018-11-30T22:36:00Z">
            <w:rPr>
              <w:szCs w:val="26"/>
              <w:lang w:val="en-US"/>
            </w:rPr>
          </w:rPrChange>
        </w:rPr>
        <w:t xml:space="preserve"> Giao diện cập nhật thông tin biên nhận với trạng thái "đang chờ"</w:t>
      </w:r>
      <w:bookmarkEnd w:id="21533"/>
    </w:p>
    <w:p w14:paraId="73D142D9" w14:textId="74E95CC0" w:rsidR="0013721C" w:rsidRPr="00920004" w:rsidRDefault="0013721C" w:rsidP="00BD0851">
      <w:pPr>
        <w:keepNext/>
        <w:spacing w:before="240" w:line="0" w:lineRule="atLeast"/>
        <w:rPr>
          <w:rPrChange w:id="21561" w:author="phuong vu" w:date="2018-11-30T22:36:00Z">
            <w:rPr/>
          </w:rPrChange>
        </w:rPr>
        <w:pPrChange w:id="21562" w:author="phuong vu" w:date="2018-11-30T14:16:00Z">
          <w:pPr>
            <w:keepNext/>
          </w:pPr>
        </w:pPrChange>
      </w:pPr>
      <w:del w:id="21563" w:author="phuong vu" w:date="2018-11-21T20:37:00Z">
        <w:r w:rsidRPr="00920004" w:rsidDel="00C20A03">
          <w:rPr>
            <w:noProof/>
            <w:lang w:val="en-US"/>
            <w:rPrChange w:id="21564" w:author="phuong vu" w:date="2018-11-30T22:36:00Z">
              <w:rPr>
                <w:noProof/>
                <w:lang w:val="en-US"/>
              </w:rPr>
            </w:rPrChange>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21565" w:author="phuong vu" w:date="2018-11-21T20:38:00Z">
        <w:r w:rsidR="00C20A03" w:rsidRPr="00920004">
          <w:rPr>
            <w:rPrChange w:id="21566" w:author="phuong vu" w:date="2018-11-30T22:36:00Z">
              <w:rPr/>
            </w:rPrChange>
          </w:rPr>
          <w:t xml:space="preserve"> </w:t>
        </w:r>
        <w:r w:rsidR="00C20A03" w:rsidRPr="00920004">
          <w:rPr>
            <w:noProof/>
            <w:lang w:val="en-US"/>
            <w:rPrChange w:id="21567" w:author="phuong vu" w:date="2018-11-30T22:36:00Z">
              <w:rPr>
                <w:noProof/>
                <w:lang w:val="en-US"/>
              </w:rPr>
            </w:rPrChange>
          </w:rPr>
          <w:drawing>
            <wp:inline distT="0" distB="0" distL="0" distR="0" wp14:anchorId="7E1F9E1B" wp14:editId="389EE6AF">
              <wp:extent cx="5579332" cy="3128791"/>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b="7747"/>
                      <a:stretch/>
                    </pic:blipFill>
                    <pic:spPr bwMode="auto">
                      <a:xfrm>
                        <a:off x="0" y="0"/>
                        <a:ext cx="5583047" cy="313087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25952F4" w14:textId="03576786" w:rsidR="0013721C" w:rsidRPr="00920004" w:rsidRDefault="0013721C" w:rsidP="00A17FA5">
      <w:pPr>
        <w:pStyle w:val="Caption"/>
        <w:rPr>
          <w:rPrChange w:id="21568" w:author="phuong vu" w:date="2018-11-30T22:36:00Z">
            <w:rPr>
              <w:szCs w:val="26"/>
              <w:lang w:val="en-US"/>
            </w:rPr>
          </w:rPrChange>
        </w:rPr>
        <w:pPrChange w:id="21569" w:author="phuong vu" w:date="2018-11-30T22:42:00Z">
          <w:pPr>
            <w:pStyle w:val="Caption"/>
          </w:pPr>
        </w:pPrChange>
      </w:pPr>
      <w:bookmarkStart w:id="21570" w:name="_Toc531380504"/>
      <w:r w:rsidRPr="00920004">
        <w:rPr>
          <w:rPrChange w:id="21571" w:author="phuong vu" w:date="2018-11-30T22:36:00Z">
            <w:rPr/>
          </w:rPrChange>
        </w:rPr>
        <w:t xml:space="preserve">Hình </w:t>
      </w:r>
      <w:ins w:id="21572" w:author="phuong vu" w:date="2018-11-30T15:13:00Z">
        <w:r w:rsidR="00EF3636" w:rsidRPr="00920004">
          <w:rPr>
            <w:rPrChange w:id="21573" w:author="phuong vu" w:date="2018-11-30T22:36:00Z">
              <w:rPr/>
            </w:rPrChange>
          </w:rPr>
          <w:fldChar w:fldCharType="begin"/>
        </w:r>
        <w:r w:rsidR="00EF3636" w:rsidRPr="00920004">
          <w:rPr>
            <w:rPrChange w:id="21574" w:author="phuong vu" w:date="2018-11-30T22:36:00Z">
              <w:rPr/>
            </w:rPrChange>
          </w:rPr>
          <w:instrText xml:space="preserve"> STYLEREF 1 \s </w:instrText>
        </w:r>
      </w:ins>
      <w:r w:rsidR="00EF3636" w:rsidRPr="00920004">
        <w:rPr>
          <w:rPrChange w:id="21575" w:author="phuong vu" w:date="2018-11-30T22:36:00Z">
            <w:rPr/>
          </w:rPrChange>
        </w:rPr>
        <w:fldChar w:fldCharType="separate"/>
      </w:r>
      <w:r w:rsidR="00B5490C">
        <w:rPr>
          <w:noProof/>
        </w:rPr>
        <w:t>3</w:t>
      </w:r>
      <w:ins w:id="21576" w:author="phuong vu" w:date="2018-11-30T15:13:00Z">
        <w:r w:rsidR="00EF3636" w:rsidRPr="00920004">
          <w:rPr>
            <w:rPrChange w:id="21577" w:author="phuong vu" w:date="2018-11-30T22:36:00Z">
              <w:rPr/>
            </w:rPrChange>
          </w:rPr>
          <w:fldChar w:fldCharType="end"/>
        </w:r>
        <w:r w:rsidR="00EF3636" w:rsidRPr="00920004">
          <w:rPr>
            <w:rPrChange w:id="21578" w:author="phuong vu" w:date="2018-11-30T22:36:00Z">
              <w:rPr/>
            </w:rPrChange>
          </w:rPr>
          <w:t>.</w:t>
        </w:r>
        <w:r w:rsidR="00EF3636" w:rsidRPr="00920004">
          <w:rPr>
            <w:rPrChange w:id="21579" w:author="phuong vu" w:date="2018-11-30T22:36:00Z">
              <w:rPr/>
            </w:rPrChange>
          </w:rPr>
          <w:fldChar w:fldCharType="begin"/>
        </w:r>
        <w:r w:rsidR="00EF3636" w:rsidRPr="00920004">
          <w:rPr>
            <w:rPrChange w:id="21580" w:author="phuong vu" w:date="2018-11-30T22:36:00Z">
              <w:rPr/>
            </w:rPrChange>
          </w:rPr>
          <w:instrText xml:space="preserve"> SEQ Hình \* ARABIC \s 1 </w:instrText>
        </w:r>
      </w:ins>
      <w:r w:rsidR="00EF3636" w:rsidRPr="00920004">
        <w:rPr>
          <w:rPrChange w:id="21581" w:author="phuong vu" w:date="2018-11-30T22:36:00Z">
            <w:rPr/>
          </w:rPrChange>
        </w:rPr>
        <w:fldChar w:fldCharType="separate"/>
      </w:r>
      <w:ins w:id="21582" w:author="phuong vu" w:date="2018-11-30T22:44:00Z">
        <w:r w:rsidR="00B5490C">
          <w:rPr>
            <w:noProof/>
          </w:rPr>
          <w:t>27</w:t>
        </w:r>
      </w:ins>
      <w:ins w:id="21583" w:author="phuong vu" w:date="2018-11-30T15:13:00Z">
        <w:r w:rsidR="00EF3636" w:rsidRPr="00920004">
          <w:rPr>
            <w:rPrChange w:id="21584" w:author="phuong vu" w:date="2018-11-30T22:36:00Z">
              <w:rPr/>
            </w:rPrChange>
          </w:rPr>
          <w:fldChar w:fldCharType="end"/>
        </w:r>
      </w:ins>
      <w:ins w:id="21585" w:author="phuong vu" w:date="2018-11-21T20:36:00Z">
        <w:r w:rsidR="00C20A03" w:rsidRPr="00920004">
          <w:rPr>
            <w:rPrChange w:id="21586" w:author="phuong vu" w:date="2018-11-30T22:36:00Z">
              <w:rPr>
                <w:szCs w:val="26"/>
                <w:lang w:val="en-US"/>
              </w:rPr>
            </w:rPrChange>
          </w:rPr>
          <w:t xml:space="preserve"> </w:t>
        </w:r>
      </w:ins>
      <w:del w:id="21587" w:author="phuong vu" w:date="2018-11-16T11:28:00Z">
        <w:r w:rsidR="006C103E" w:rsidRPr="00920004" w:rsidDel="00EC5005">
          <w:rPr>
            <w:rPrChange w:id="21588" w:author="phuong vu" w:date="2018-11-30T22:36:00Z">
              <w:rPr/>
            </w:rPrChange>
          </w:rPr>
          <w:fldChar w:fldCharType="begin"/>
        </w:r>
        <w:r w:rsidR="006C103E" w:rsidRPr="00920004" w:rsidDel="00EC5005">
          <w:rPr>
            <w:rPrChange w:id="21589" w:author="phuong vu" w:date="2018-11-30T22:36:00Z">
              <w:rPr/>
            </w:rPrChange>
          </w:rPr>
          <w:delInstrText xml:space="preserve"> STYLEREF 1 \s </w:delInstrText>
        </w:r>
        <w:r w:rsidR="006C103E" w:rsidRPr="00920004" w:rsidDel="00EC5005">
          <w:rPr>
            <w:rPrChange w:id="21590" w:author="phuong vu" w:date="2018-11-30T22:36:00Z">
              <w:rPr>
                <w:szCs w:val="26"/>
              </w:rPr>
            </w:rPrChange>
          </w:rPr>
          <w:fldChar w:fldCharType="separate"/>
        </w:r>
        <w:r w:rsidR="006C103E" w:rsidRPr="00920004" w:rsidDel="00EC5005">
          <w:rPr>
            <w:noProof/>
            <w:rPrChange w:id="21591" w:author="phuong vu" w:date="2018-11-30T22:36:00Z">
              <w:rPr>
                <w:noProof/>
              </w:rPr>
            </w:rPrChange>
          </w:rPr>
          <w:delText>3</w:delText>
        </w:r>
        <w:r w:rsidR="006C103E" w:rsidRPr="00920004" w:rsidDel="00EC5005">
          <w:rPr>
            <w:rPrChange w:id="21592" w:author="phuong vu" w:date="2018-11-30T22:36:00Z">
              <w:rPr>
                <w:szCs w:val="26"/>
              </w:rPr>
            </w:rPrChange>
          </w:rPr>
          <w:fldChar w:fldCharType="end"/>
        </w:r>
        <w:r w:rsidR="006C103E" w:rsidRPr="00920004" w:rsidDel="00EC5005">
          <w:rPr>
            <w:rPrChange w:id="21593" w:author="phuong vu" w:date="2018-11-30T22:36:00Z">
              <w:rPr/>
            </w:rPrChange>
          </w:rPr>
          <w:delText>.</w:delText>
        </w:r>
        <w:r w:rsidR="006C103E" w:rsidRPr="00920004" w:rsidDel="00EC5005">
          <w:rPr>
            <w:rPrChange w:id="21594" w:author="phuong vu" w:date="2018-11-30T22:36:00Z">
              <w:rPr/>
            </w:rPrChange>
          </w:rPr>
          <w:fldChar w:fldCharType="begin"/>
        </w:r>
        <w:r w:rsidR="006C103E" w:rsidRPr="00920004" w:rsidDel="00EC5005">
          <w:rPr>
            <w:rPrChange w:id="21595" w:author="phuong vu" w:date="2018-11-30T22:36:00Z">
              <w:rPr/>
            </w:rPrChange>
          </w:rPr>
          <w:delInstrText xml:space="preserve"> SEQ Hình \* ARABIC \s 1 </w:delInstrText>
        </w:r>
        <w:r w:rsidR="006C103E" w:rsidRPr="00920004" w:rsidDel="00EC5005">
          <w:rPr>
            <w:rPrChange w:id="21596" w:author="phuong vu" w:date="2018-11-30T22:36:00Z">
              <w:rPr>
                <w:szCs w:val="26"/>
              </w:rPr>
            </w:rPrChange>
          </w:rPr>
          <w:fldChar w:fldCharType="separate"/>
        </w:r>
        <w:r w:rsidR="006C103E" w:rsidRPr="00920004" w:rsidDel="00EC5005">
          <w:rPr>
            <w:noProof/>
            <w:rPrChange w:id="21597" w:author="phuong vu" w:date="2018-11-30T22:36:00Z">
              <w:rPr>
                <w:noProof/>
              </w:rPr>
            </w:rPrChange>
          </w:rPr>
          <w:delText>14</w:delText>
        </w:r>
        <w:r w:rsidR="006C103E" w:rsidRPr="00920004" w:rsidDel="00EC5005">
          <w:rPr>
            <w:rPrChange w:id="21598" w:author="phuong vu" w:date="2018-11-30T22:36:00Z">
              <w:rPr>
                <w:szCs w:val="26"/>
              </w:rPr>
            </w:rPrChange>
          </w:rPr>
          <w:fldChar w:fldCharType="end"/>
        </w:r>
      </w:del>
      <w:r w:rsidRPr="00920004">
        <w:rPr>
          <w:rPrChange w:id="21599" w:author="phuong vu" w:date="2018-11-30T22:36:00Z">
            <w:rPr/>
          </w:rPrChange>
        </w:rPr>
        <w:t>Giao diện cập nhật thông tin biên nhận với trạng thái "đang chờ</w:t>
      </w:r>
      <w:r w:rsidRPr="00920004">
        <w:rPr>
          <w:rPrChange w:id="21600" w:author="phuong vu" w:date="2018-11-30T22:36:00Z">
            <w:rPr>
              <w:szCs w:val="26"/>
              <w:lang w:val="en-US"/>
            </w:rPr>
          </w:rPrChange>
        </w:rPr>
        <w:t xml:space="preserve"> trả đồ</w:t>
      </w:r>
      <w:r w:rsidRPr="00920004">
        <w:rPr>
          <w:rPrChange w:id="21601" w:author="phuong vu" w:date="2018-11-30T22:36:00Z">
            <w:rPr/>
          </w:rPrChange>
        </w:rPr>
        <w:t>"</w:t>
      </w:r>
      <w:bookmarkEnd w:id="21570"/>
    </w:p>
    <w:p w14:paraId="13EF0A50" w14:textId="5411730C" w:rsidR="00070C2F" w:rsidRPr="00920004" w:rsidRDefault="00070C2F" w:rsidP="00E64310">
      <w:pPr>
        <w:pStyle w:val="Heading6"/>
        <w:numPr>
          <w:ilvl w:val="0"/>
          <w:numId w:val="81"/>
        </w:numPr>
        <w:tabs>
          <w:tab w:val="left" w:pos="630"/>
        </w:tabs>
        <w:spacing w:before="240" w:line="0" w:lineRule="atLeast"/>
        <w:ind w:left="630"/>
        <w:rPr>
          <w:rFonts w:cstheme="majorHAnsi"/>
          <w:lang w:val="en-US"/>
          <w:rPrChange w:id="21602" w:author="phuong vu" w:date="2018-11-30T22:36:00Z">
            <w:rPr>
              <w:lang w:val="en-US"/>
            </w:rPr>
          </w:rPrChange>
        </w:rPr>
        <w:pPrChange w:id="21603" w:author="phuong vu" w:date="2018-11-30T23:17:00Z">
          <w:pPr>
            <w:pStyle w:val="Heading6"/>
          </w:pPr>
        </w:pPrChange>
      </w:pPr>
      <w:r w:rsidRPr="00920004">
        <w:rPr>
          <w:rFonts w:cstheme="majorHAnsi"/>
          <w:lang w:val="en-US"/>
          <w:rPrChange w:id="21604" w:author="phuong vu" w:date="2018-11-30T22:36:00Z">
            <w:rPr>
              <w:rFonts w:cstheme="majorHAnsi"/>
              <w:lang w:val="en-US"/>
            </w:rPr>
          </w:rPrChange>
        </w:rPr>
        <w:t>Các thành ph</w:t>
      </w:r>
      <w:r w:rsidRPr="00920004">
        <w:rPr>
          <w:rFonts w:cstheme="majorHAnsi"/>
          <w:lang w:val="en-US"/>
          <w:rPrChange w:id="21605"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rsidRPr="00920004" w14:paraId="729F3EA5" w14:textId="77777777" w:rsidTr="00A72A60">
        <w:tc>
          <w:tcPr>
            <w:tcW w:w="805" w:type="dxa"/>
            <w:vAlign w:val="center"/>
          </w:tcPr>
          <w:p w14:paraId="4EB5F767" w14:textId="77777777" w:rsidR="00451F3E" w:rsidRPr="00920004" w:rsidRDefault="00451F3E" w:rsidP="00BD0851">
            <w:pPr>
              <w:spacing w:before="240" w:line="0" w:lineRule="atLeast"/>
              <w:jc w:val="center"/>
              <w:rPr>
                <w:b/>
                <w:lang w:val="en-US"/>
                <w:rPrChange w:id="21606" w:author="phuong vu" w:date="2018-11-30T22:36:00Z">
                  <w:rPr>
                    <w:b/>
                    <w:lang w:val="en-US"/>
                  </w:rPr>
                </w:rPrChange>
              </w:rPr>
              <w:pPrChange w:id="21607" w:author="phuong vu" w:date="2018-11-30T14:16:00Z">
                <w:pPr>
                  <w:spacing w:line="360" w:lineRule="auto"/>
                  <w:jc w:val="center"/>
                </w:pPr>
              </w:pPrChange>
            </w:pPr>
            <w:r w:rsidRPr="00920004">
              <w:rPr>
                <w:b/>
                <w:lang w:val="en-US"/>
                <w:rPrChange w:id="21608" w:author="phuong vu" w:date="2018-11-30T22:36:00Z">
                  <w:rPr>
                    <w:b/>
                    <w:lang w:val="en-US"/>
                  </w:rPr>
                </w:rPrChange>
              </w:rPr>
              <w:t>STT</w:t>
            </w:r>
          </w:p>
        </w:tc>
        <w:tc>
          <w:tcPr>
            <w:tcW w:w="1980" w:type="dxa"/>
            <w:vAlign w:val="center"/>
          </w:tcPr>
          <w:p w14:paraId="35E10CCD" w14:textId="77777777" w:rsidR="00451F3E" w:rsidRPr="00920004" w:rsidRDefault="00451F3E" w:rsidP="00BD0851">
            <w:pPr>
              <w:spacing w:before="240" w:line="0" w:lineRule="atLeast"/>
              <w:jc w:val="center"/>
              <w:rPr>
                <w:b/>
                <w:lang w:val="en-US"/>
                <w:rPrChange w:id="21609" w:author="phuong vu" w:date="2018-11-30T22:36:00Z">
                  <w:rPr>
                    <w:b/>
                    <w:lang w:val="en-US"/>
                  </w:rPr>
                </w:rPrChange>
              </w:rPr>
              <w:pPrChange w:id="21610" w:author="phuong vu" w:date="2018-11-30T14:16:00Z">
                <w:pPr>
                  <w:spacing w:line="360" w:lineRule="auto"/>
                  <w:jc w:val="center"/>
                </w:pPr>
              </w:pPrChange>
            </w:pPr>
            <w:r w:rsidRPr="00920004">
              <w:rPr>
                <w:b/>
                <w:lang w:val="en-US"/>
                <w:rPrChange w:id="21611" w:author="phuong vu" w:date="2018-11-30T22:36:00Z">
                  <w:rPr>
                    <w:b/>
                    <w:lang w:val="en-US"/>
                  </w:rPr>
                </w:rPrChange>
              </w:rPr>
              <w:t>Loại điều khiển</w:t>
            </w:r>
          </w:p>
        </w:tc>
        <w:tc>
          <w:tcPr>
            <w:tcW w:w="2970" w:type="dxa"/>
            <w:vAlign w:val="center"/>
          </w:tcPr>
          <w:p w14:paraId="15B4DAE8" w14:textId="77777777" w:rsidR="00451F3E" w:rsidRPr="00920004" w:rsidRDefault="00451F3E" w:rsidP="00BD0851">
            <w:pPr>
              <w:spacing w:before="240" w:line="0" w:lineRule="atLeast"/>
              <w:jc w:val="center"/>
              <w:rPr>
                <w:b/>
                <w:lang w:val="en-US"/>
                <w:rPrChange w:id="21612" w:author="phuong vu" w:date="2018-11-30T22:36:00Z">
                  <w:rPr>
                    <w:b/>
                    <w:lang w:val="en-US"/>
                  </w:rPr>
                </w:rPrChange>
              </w:rPr>
              <w:pPrChange w:id="21613" w:author="phuong vu" w:date="2018-11-30T14:16:00Z">
                <w:pPr>
                  <w:spacing w:line="360" w:lineRule="auto"/>
                  <w:jc w:val="center"/>
                </w:pPr>
              </w:pPrChange>
            </w:pPr>
            <w:r w:rsidRPr="00920004">
              <w:rPr>
                <w:b/>
                <w:lang w:val="en-US"/>
                <w:rPrChange w:id="21614" w:author="phuong vu" w:date="2018-11-30T22:36:00Z">
                  <w:rPr>
                    <w:b/>
                    <w:lang w:val="en-US"/>
                  </w:rPr>
                </w:rPrChange>
              </w:rPr>
              <w:t>Nội dung thực hiện</w:t>
            </w:r>
          </w:p>
        </w:tc>
        <w:tc>
          <w:tcPr>
            <w:tcW w:w="1266" w:type="dxa"/>
            <w:vAlign w:val="center"/>
          </w:tcPr>
          <w:p w14:paraId="563EC63B" w14:textId="77777777" w:rsidR="00451F3E" w:rsidRPr="00920004" w:rsidRDefault="00451F3E" w:rsidP="00BD0851">
            <w:pPr>
              <w:spacing w:before="240" w:line="0" w:lineRule="atLeast"/>
              <w:jc w:val="center"/>
              <w:rPr>
                <w:b/>
                <w:lang w:val="en-US"/>
                <w:rPrChange w:id="21615" w:author="phuong vu" w:date="2018-11-30T22:36:00Z">
                  <w:rPr>
                    <w:b/>
                    <w:lang w:val="en-US"/>
                  </w:rPr>
                </w:rPrChange>
              </w:rPr>
              <w:pPrChange w:id="21616" w:author="phuong vu" w:date="2018-11-30T14:16:00Z">
                <w:pPr>
                  <w:spacing w:line="360" w:lineRule="auto"/>
                  <w:jc w:val="center"/>
                </w:pPr>
              </w:pPrChange>
            </w:pPr>
            <w:r w:rsidRPr="00920004">
              <w:rPr>
                <w:b/>
                <w:lang w:val="en-US"/>
                <w:rPrChange w:id="21617" w:author="phuong vu" w:date="2018-11-30T22:36:00Z">
                  <w:rPr>
                    <w:b/>
                    <w:lang w:val="en-US"/>
                  </w:rPr>
                </w:rPrChange>
              </w:rPr>
              <w:t>Giá trị mặc định</w:t>
            </w:r>
          </w:p>
        </w:tc>
        <w:tc>
          <w:tcPr>
            <w:tcW w:w="1756" w:type="dxa"/>
            <w:vAlign w:val="center"/>
          </w:tcPr>
          <w:p w14:paraId="41479801" w14:textId="77777777" w:rsidR="00451F3E" w:rsidRPr="00920004" w:rsidRDefault="00451F3E" w:rsidP="00BD0851">
            <w:pPr>
              <w:spacing w:before="240" w:line="0" w:lineRule="atLeast"/>
              <w:jc w:val="center"/>
              <w:rPr>
                <w:b/>
                <w:lang w:val="en-US"/>
                <w:rPrChange w:id="21618" w:author="phuong vu" w:date="2018-11-30T22:36:00Z">
                  <w:rPr>
                    <w:b/>
                    <w:lang w:val="en-US"/>
                  </w:rPr>
                </w:rPrChange>
              </w:rPr>
              <w:pPrChange w:id="21619" w:author="phuong vu" w:date="2018-11-30T14:16:00Z">
                <w:pPr>
                  <w:spacing w:line="360" w:lineRule="auto"/>
                  <w:jc w:val="center"/>
                </w:pPr>
              </w:pPrChange>
            </w:pPr>
            <w:r w:rsidRPr="00920004">
              <w:rPr>
                <w:b/>
                <w:lang w:val="en-US"/>
                <w:rPrChange w:id="21620" w:author="phuong vu" w:date="2018-11-30T22:36:00Z">
                  <w:rPr>
                    <w:b/>
                    <w:lang w:val="en-US"/>
                  </w:rPr>
                </w:rPrChange>
              </w:rPr>
              <w:t>Lưu ý</w:t>
            </w:r>
          </w:p>
        </w:tc>
      </w:tr>
      <w:tr w:rsidR="00451F3E" w:rsidRPr="00920004" w14:paraId="3706529C" w14:textId="77777777" w:rsidTr="00A72A60">
        <w:tc>
          <w:tcPr>
            <w:tcW w:w="805" w:type="dxa"/>
          </w:tcPr>
          <w:p w14:paraId="62332970" w14:textId="77777777" w:rsidR="00451F3E" w:rsidRPr="00920004" w:rsidRDefault="00451F3E" w:rsidP="00BD0851">
            <w:pPr>
              <w:spacing w:before="240" w:line="0" w:lineRule="atLeast"/>
              <w:jc w:val="center"/>
              <w:rPr>
                <w:lang w:val="en-US"/>
                <w:rPrChange w:id="21621" w:author="phuong vu" w:date="2018-11-30T22:36:00Z">
                  <w:rPr>
                    <w:lang w:val="en-US"/>
                  </w:rPr>
                </w:rPrChange>
              </w:rPr>
              <w:pPrChange w:id="21622" w:author="phuong vu" w:date="2018-11-30T14:16:00Z">
                <w:pPr>
                  <w:spacing w:line="360" w:lineRule="auto"/>
                  <w:jc w:val="center"/>
                </w:pPr>
              </w:pPrChange>
            </w:pPr>
            <w:r w:rsidRPr="00920004">
              <w:rPr>
                <w:lang w:val="en-US"/>
                <w:rPrChange w:id="21623" w:author="phuong vu" w:date="2018-11-30T22:36:00Z">
                  <w:rPr>
                    <w:lang w:val="en-US"/>
                  </w:rPr>
                </w:rPrChange>
              </w:rPr>
              <w:t>1</w:t>
            </w:r>
          </w:p>
        </w:tc>
        <w:tc>
          <w:tcPr>
            <w:tcW w:w="1980" w:type="dxa"/>
          </w:tcPr>
          <w:p w14:paraId="5FC9A44C" w14:textId="72CEF073" w:rsidR="00451F3E" w:rsidRPr="00920004" w:rsidRDefault="00451F3E" w:rsidP="00E64310">
            <w:pPr>
              <w:rPr>
                <w:lang w:val="en-US"/>
                <w:rPrChange w:id="21624" w:author="phuong vu" w:date="2018-11-30T22:36:00Z">
                  <w:rPr>
                    <w:lang w:val="en-US"/>
                  </w:rPr>
                </w:rPrChange>
              </w:rPr>
              <w:pPrChange w:id="21625" w:author="phuong vu" w:date="2018-11-30T23:17:00Z">
                <w:pPr>
                  <w:spacing w:line="360" w:lineRule="auto"/>
                </w:pPr>
              </w:pPrChange>
            </w:pPr>
            <w:r w:rsidRPr="00920004">
              <w:rPr>
                <w:lang w:val="en-US"/>
                <w:rPrChange w:id="21626" w:author="phuong vu" w:date="2018-11-30T22:36:00Z">
                  <w:rPr>
                    <w:lang w:val="en-US"/>
                  </w:rPr>
                </w:rPrChange>
              </w:rPr>
              <w:t>inputText</w:t>
            </w:r>
          </w:p>
        </w:tc>
        <w:tc>
          <w:tcPr>
            <w:tcW w:w="2970" w:type="dxa"/>
          </w:tcPr>
          <w:p w14:paraId="55B0E60D" w14:textId="1217847B" w:rsidR="00451F3E" w:rsidRPr="00920004" w:rsidRDefault="00F45A48" w:rsidP="00E64310">
            <w:pPr>
              <w:rPr>
                <w:lang w:val="en-US"/>
                <w:rPrChange w:id="21627" w:author="phuong vu" w:date="2018-11-30T22:36:00Z">
                  <w:rPr>
                    <w:lang w:val="en-US"/>
                  </w:rPr>
                </w:rPrChange>
              </w:rPr>
              <w:pPrChange w:id="21628" w:author="phuong vu" w:date="2018-11-30T23:17:00Z">
                <w:pPr>
                  <w:spacing w:line="360" w:lineRule="auto"/>
                </w:pPr>
              </w:pPrChange>
            </w:pPr>
            <w:r w:rsidRPr="00920004">
              <w:rPr>
                <w:lang w:val="en-US"/>
                <w:rPrChange w:id="21629" w:author="phuong vu" w:date="2018-11-30T22:36:00Z">
                  <w:rPr>
                    <w:lang w:val="en-US"/>
                  </w:rPr>
                </w:rPrChange>
              </w:rPr>
              <w:t>Ngày lấy đồ</w:t>
            </w:r>
          </w:p>
        </w:tc>
        <w:tc>
          <w:tcPr>
            <w:tcW w:w="1266" w:type="dxa"/>
          </w:tcPr>
          <w:p w14:paraId="7E7676E2" w14:textId="77777777" w:rsidR="00451F3E" w:rsidRPr="00920004" w:rsidRDefault="00451F3E" w:rsidP="00BD0851">
            <w:pPr>
              <w:spacing w:before="240" w:line="0" w:lineRule="atLeast"/>
              <w:rPr>
                <w:lang w:val="en-US"/>
                <w:rPrChange w:id="21630" w:author="phuong vu" w:date="2018-11-30T22:36:00Z">
                  <w:rPr>
                    <w:lang w:val="en-US"/>
                  </w:rPr>
                </w:rPrChange>
              </w:rPr>
              <w:pPrChange w:id="21631" w:author="phuong vu" w:date="2018-11-30T14:16:00Z">
                <w:pPr>
                  <w:spacing w:line="360" w:lineRule="auto"/>
                </w:pPr>
              </w:pPrChange>
            </w:pPr>
          </w:p>
        </w:tc>
        <w:tc>
          <w:tcPr>
            <w:tcW w:w="1756" w:type="dxa"/>
          </w:tcPr>
          <w:p w14:paraId="21BBA71A" w14:textId="77777777" w:rsidR="00451F3E" w:rsidRPr="00920004" w:rsidRDefault="00451F3E" w:rsidP="00BD0851">
            <w:pPr>
              <w:spacing w:before="240" w:line="0" w:lineRule="atLeast"/>
              <w:rPr>
                <w:lang w:val="en-US"/>
                <w:rPrChange w:id="21632" w:author="phuong vu" w:date="2018-11-30T22:36:00Z">
                  <w:rPr>
                    <w:lang w:val="en-US"/>
                  </w:rPr>
                </w:rPrChange>
              </w:rPr>
              <w:pPrChange w:id="21633" w:author="phuong vu" w:date="2018-11-30T14:16:00Z">
                <w:pPr>
                  <w:spacing w:line="360" w:lineRule="auto"/>
                </w:pPr>
              </w:pPrChange>
            </w:pPr>
          </w:p>
        </w:tc>
      </w:tr>
      <w:tr w:rsidR="00F45A48" w:rsidRPr="00920004" w14:paraId="50F1EF56" w14:textId="77777777" w:rsidTr="00A72A60">
        <w:tc>
          <w:tcPr>
            <w:tcW w:w="805" w:type="dxa"/>
          </w:tcPr>
          <w:p w14:paraId="5A590F48" w14:textId="6C7799E5" w:rsidR="00F45A48" w:rsidRPr="00920004" w:rsidRDefault="00F45A48" w:rsidP="00BD0851">
            <w:pPr>
              <w:spacing w:before="240" w:line="0" w:lineRule="atLeast"/>
              <w:jc w:val="center"/>
              <w:rPr>
                <w:lang w:val="en-US"/>
                <w:rPrChange w:id="21634" w:author="phuong vu" w:date="2018-11-30T22:36:00Z">
                  <w:rPr>
                    <w:lang w:val="en-US"/>
                  </w:rPr>
                </w:rPrChange>
              </w:rPr>
              <w:pPrChange w:id="21635" w:author="phuong vu" w:date="2018-11-30T14:16:00Z">
                <w:pPr>
                  <w:spacing w:line="360" w:lineRule="auto"/>
                  <w:jc w:val="center"/>
                </w:pPr>
              </w:pPrChange>
            </w:pPr>
            <w:r w:rsidRPr="00920004">
              <w:rPr>
                <w:lang w:val="en-US"/>
                <w:rPrChange w:id="21636" w:author="phuong vu" w:date="2018-11-30T22:36:00Z">
                  <w:rPr>
                    <w:lang w:val="en-US"/>
                  </w:rPr>
                </w:rPrChange>
              </w:rPr>
              <w:t>2</w:t>
            </w:r>
          </w:p>
        </w:tc>
        <w:tc>
          <w:tcPr>
            <w:tcW w:w="1980" w:type="dxa"/>
          </w:tcPr>
          <w:p w14:paraId="25AC1C8B" w14:textId="4A725E71" w:rsidR="00F45A48" w:rsidRPr="00920004" w:rsidRDefault="00F45A48" w:rsidP="00E64310">
            <w:pPr>
              <w:rPr>
                <w:lang w:val="en-US"/>
                <w:rPrChange w:id="21637" w:author="phuong vu" w:date="2018-11-30T22:36:00Z">
                  <w:rPr>
                    <w:lang w:val="en-US"/>
                  </w:rPr>
                </w:rPrChange>
              </w:rPr>
              <w:pPrChange w:id="21638" w:author="phuong vu" w:date="2018-11-30T23:17:00Z">
                <w:pPr>
                  <w:spacing w:line="360" w:lineRule="auto"/>
                </w:pPr>
              </w:pPrChange>
            </w:pPr>
            <w:r w:rsidRPr="00920004">
              <w:rPr>
                <w:lang w:val="en-US"/>
                <w:rPrChange w:id="21639" w:author="phuong vu" w:date="2018-11-30T22:36:00Z">
                  <w:rPr>
                    <w:lang w:val="en-US"/>
                  </w:rPr>
                </w:rPrChange>
              </w:rPr>
              <w:t>inputText</w:t>
            </w:r>
          </w:p>
        </w:tc>
        <w:tc>
          <w:tcPr>
            <w:tcW w:w="2970" w:type="dxa"/>
          </w:tcPr>
          <w:p w14:paraId="56CFBCBD" w14:textId="0F0437DD" w:rsidR="00F45A48" w:rsidRPr="00920004" w:rsidRDefault="00D20C30" w:rsidP="00E64310">
            <w:pPr>
              <w:rPr>
                <w:lang w:val="en-US"/>
                <w:rPrChange w:id="21640" w:author="phuong vu" w:date="2018-11-30T22:36:00Z">
                  <w:rPr>
                    <w:lang w:val="en-US"/>
                  </w:rPr>
                </w:rPrChange>
              </w:rPr>
              <w:pPrChange w:id="21641" w:author="phuong vu" w:date="2018-11-30T23:17:00Z">
                <w:pPr>
                  <w:spacing w:line="360" w:lineRule="auto"/>
                </w:pPr>
              </w:pPrChange>
            </w:pPr>
            <w:r w:rsidRPr="00920004">
              <w:rPr>
                <w:lang w:val="en-US"/>
                <w:rPrChange w:id="21642" w:author="phuong vu" w:date="2018-11-30T22:36:00Z">
                  <w:rPr>
                    <w:lang w:val="en-US"/>
                  </w:rPr>
                </w:rPrChange>
              </w:rPr>
              <w:t>Thời gian lấy đồ</w:t>
            </w:r>
          </w:p>
        </w:tc>
        <w:tc>
          <w:tcPr>
            <w:tcW w:w="1266" w:type="dxa"/>
          </w:tcPr>
          <w:p w14:paraId="7A8879FF" w14:textId="77777777" w:rsidR="00F45A48" w:rsidRPr="00920004" w:rsidRDefault="00F45A48" w:rsidP="00BD0851">
            <w:pPr>
              <w:spacing w:before="240" w:line="0" w:lineRule="atLeast"/>
              <w:rPr>
                <w:lang w:val="en-US"/>
                <w:rPrChange w:id="21643" w:author="phuong vu" w:date="2018-11-30T22:36:00Z">
                  <w:rPr>
                    <w:lang w:val="en-US"/>
                  </w:rPr>
                </w:rPrChange>
              </w:rPr>
              <w:pPrChange w:id="21644" w:author="phuong vu" w:date="2018-11-30T14:16:00Z">
                <w:pPr>
                  <w:spacing w:line="360" w:lineRule="auto"/>
                </w:pPr>
              </w:pPrChange>
            </w:pPr>
          </w:p>
        </w:tc>
        <w:tc>
          <w:tcPr>
            <w:tcW w:w="1756" w:type="dxa"/>
          </w:tcPr>
          <w:p w14:paraId="60BD1595" w14:textId="77777777" w:rsidR="00F45A48" w:rsidRPr="00920004" w:rsidRDefault="00F45A48" w:rsidP="00BD0851">
            <w:pPr>
              <w:spacing w:before="240" w:line="0" w:lineRule="atLeast"/>
              <w:rPr>
                <w:lang w:val="en-US"/>
                <w:rPrChange w:id="21645" w:author="phuong vu" w:date="2018-11-30T22:36:00Z">
                  <w:rPr>
                    <w:lang w:val="en-US"/>
                  </w:rPr>
                </w:rPrChange>
              </w:rPr>
              <w:pPrChange w:id="21646" w:author="phuong vu" w:date="2018-11-30T14:16:00Z">
                <w:pPr>
                  <w:spacing w:line="360" w:lineRule="auto"/>
                </w:pPr>
              </w:pPrChange>
            </w:pPr>
          </w:p>
        </w:tc>
      </w:tr>
      <w:tr w:rsidR="00D20C30" w:rsidRPr="00920004" w14:paraId="7BBA8271" w14:textId="77777777" w:rsidTr="00A72A60">
        <w:tc>
          <w:tcPr>
            <w:tcW w:w="805" w:type="dxa"/>
          </w:tcPr>
          <w:p w14:paraId="2B50FBBE" w14:textId="3D2B219C" w:rsidR="00D20C30" w:rsidRPr="00920004" w:rsidRDefault="00D20C30" w:rsidP="00BD0851">
            <w:pPr>
              <w:spacing w:before="240" w:line="0" w:lineRule="atLeast"/>
              <w:jc w:val="center"/>
              <w:rPr>
                <w:lang w:val="en-US"/>
                <w:rPrChange w:id="21647" w:author="phuong vu" w:date="2018-11-30T22:36:00Z">
                  <w:rPr>
                    <w:lang w:val="en-US"/>
                  </w:rPr>
                </w:rPrChange>
              </w:rPr>
              <w:pPrChange w:id="21648" w:author="phuong vu" w:date="2018-11-30T14:16:00Z">
                <w:pPr>
                  <w:spacing w:line="360" w:lineRule="auto"/>
                  <w:jc w:val="center"/>
                </w:pPr>
              </w:pPrChange>
            </w:pPr>
            <w:r w:rsidRPr="00920004">
              <w:rPr>
                <w:lang w:val="en-US"/>
                <w:rPrChange w:id="21649" w:author="phuong vu" w:date="2018-11-30T22:36:00Z">
                  <w:rPr>
                    <w:lang w:val="en-US"/>
                  </w:rPr>
                </w:rPrChange>
              </w:rPr>
              <w:t>3</w:t>
            </w:r>
          </w:p>
        </w:tc>
        <w:tc>
          <w:tcPr>
            <w:tcW w:w="1980" w:type="dxa"/>
          </w:tcPr>
          <w:p w14:paraId="5CD66038" w14:textId="2B047EB9" w:rsidR="00D20C30" w:rsidRPr="00920004" w:rsidRDefault="00D20C30" w:rsidP="00E64310">
            <w:pPr>
              <w:rPr>
                <w:lang w:val="en-US"/>
                <w:rPrChange w:id="21650" w:author="phuong vu" w:date="2018-11-30T22:36:00Z">
                  <w:rPr>
                    <w:lang w:val="en-US"/>
                  </w:rPr>
                </w:rPrChange>
              </w:rPr>
              <w:pPrChange w:id="21651" w:author="phuong vu" w:date="2018-11-30T23:17:00Z">
                <w:pPr>
                  <w:spacing w:line="360" w:lineRule="auto"/>
                </w:pPr>
              </w:pPrChange>
            </w:pPr>
            <w:r w:rsidRPr="00920004">
              <w:rPr>
                <w:lang w:val="en-US"/>
                <w:rPrChange w:id="21652" w:author="phuong vu" w:date="2018-11-30T22:36:00Z">
                  <w:rPr>
                    <w:lang w:val="en-US"/>
                  </w:rPr>
                </w:rPrChange>
              </w:rPr>
              <w:t>inputText</w:t>
            </w:r>
          </w:p>
        </w:tc>
        <w:tc>
          <w:tcPr>
            <w:tcW w:w="2970" w:type="dxa"/>
          </w:tcPr>
          <w:p w14:paraId="27362707" w14:textId="145E40D6" w:rsidR="00D20C30" w:rsidRPr="00920004" w:rsidRDefault="00D20C30" w:rsidP="00E64310">
            <w:pPr>
              <w:rPr>
                <w:lang w:val="en-US"/>
                <w:rPrChange w:id="21653" w:author="phuong vu" w:date="2018-11-30T22:36:00Z">
                  <w:rPr>
                    <w:lang w:val="en-US"/>
                  </w:rPr>
                </w:rPrChange>
              </w:rPr>
              <w:pPrChange w:id="21654" w:author="phuong vu" w:date="2018-11-30T23:17:00Z">
                <w:pPr>
                  <w:spacing w:line="360" w:lineRule="auto"/>
                </w:pPr>
              </w:pPrChange>
            </w:pPr>
            <w:r w:rsidRPr="00920004">
              <w:rPr>
                <w:lang w:val="en-US"/>
                <w:rPrChange w:id="21655" w:author="phuong vu" w:date="2018-11-30T22:36:00Z">
                  <w:rPr>
                    <w:lang w:val="en-US"/>
                  </w:rPr>
                </w:rPrChange>
              </w:rPr>
              <w:t>Ngày trả đồ</w:t>
            </w:r>
          </w:p>
        </w:tc>
        <w:tc>
          <w:tcPr>
            <w:tcW w:w="1266" w:type="dxa"/>
          </w:tcPr>
          <w:p w14:paraId="6383F37C" w14:textId="77777777" w:rsidR="00D20C30" w:rsidRPr="00920004" w:rsidRDefault="00D20C30" w:rsidP="00BD0851">
            <w:pPr>
              <w:spacing w:before="240" w:line="0" w:lineRule="atLeast"/>
              <w:rPr>
                <w:lang w:val="en-US"/>
                <w:rPrChange w:id="21656" w:author="phuong vu" w:date="2018-11-30T22:36:00Z">
                  <w:rPr>
                    <w:lang w:val="en-US"/>
                  </w:rPr>
                </w:rPrChange>
              </w:rPr>
              <w:pPrChange w:id="21657" w:author="phuong vu" w:date="2018-11-30T14:16:00Z">
                <w:pPr>
                  <w:spacing w:line="360" w:lineRule="auto"/>
                </w:pPr>
              </w:pPrChange>
            </w:pPr>
          </w:p>
        </w:tc>
        <w:tc>
          <w:tcPr>
            <w:tcW w:w="1756" w:type="dxa"/>
          </w:tcPr>
          <w:p w14:paraId="5820C1E0" w14:textId="77777777" w:rsidR="00D20C30" w:rsidRPr="00920004" w:rsidRDefault="00D20C30" w:rsidP="00BD0851">
            <w:pPr>
              <w:spacing w:before="240" w:line="0" w:lineRule="atLeast"/>
              <w:rPr>
                <w:lang w:val="en-US"/>
                <w:rPrChange w:id="21658" w:author="phuong vu" w:date="2018-11-30T22:36:00Z">
                  <w:rPr>
                    <w:lang w:val="en-US"/>
                  </w:rPr>
                </w:rPrChange>
              </w:rPr>
              <w:pPrChange w:id="21659" w:author="phuong vu" w:date="2018-11-30T14:16:00Z">
                <w:pPr>
                  <w:spacing w:line="360" w:lineRule="auto"/>
                </w:pPr>
              </w:pPrChange>
            </w:pPr>
          </w:p>
        </w:tc>
      </w:tr>
      <w:tr w:rsidR="00D20C30" w:rsidRPr="00920004" w14:paraId="67EBED48" w14:textId="77777777" w:rsidTr="00A72A60">
        <w:tc>
          <w:tcPr>
            <w:tcW w:w="805" w:type="dxa"/>
          </w:tcPr>
          <w:p w14:paraId="369CC96F" w14:textId="60FAC0BD" w:rsidR="00D20C30" w:rsidRPr="00920004" w:rsidRDefault="00D20C30" w:rsidP="00BD0851">
            <w:pPr>
              <w:spacing w:before="240" w:line="0" w:lineRule="atLeast"/>
              <w:jc w:val="center"/>
              <w:rPr>
                <w:lang w:val="en-US"/>
                <w:rPrChange w:id="21660" w:author="phuong vu" w:date="2018-11-30T22:36:00Z">
                  <w:rPr>
                    <w:lang w:val="en-US"/>
                  </w:rPr>
                </w:rPrChange>
              </w:rPr>
              <w:pPrChange w:id="21661" w:author="phuong vu" w:date="2018-11-30T14:16:00Z">
                <w:pPr>
                  <w:spacing w:line="360" w:lineRule="auto"/>
                  <w:jc w:val="center"/>
                </w:pPr>
              </w:pPrChange>
            </w:pPr>
            <w:r w:rsidRPr="00920004">
              <w:rPr>
                <w:lang w:val="en-US"/>
                <w:rPrChange w:id="21662" w:author="phuong vu" w:date="2018-11-30T22:36:00Z">
                  <w:rPr>
                    <w:lang w:val="en-US"/>
                  </w:rPr>
                </w:rPrChange>
              </w:rPr>
              <w:t>4</w:t>
            </w:r>
          </w:p>
        </w:tc>
        <w:tc>
          <w:tcPr>
            <w:tcW w:w="1980" w:type="dxa"/>
          </w:tcPr>
          <w:p w14:paraId="37E88549" w14:textId="7DCECEB7" w:rsidR="00D20C30" w:rsidRPr="00920004" w:rsidRDefault="00D20C30" w:rsidP="00E64310">
            <w:pPr>
              <w:rPr>
                <w:lang w:val="en-US"/>
                <w:rPrChange w:id="21663" w:author="phuong vu" w:date="2018-11-30T22:36:00Z">
                  <w:rPr>
                    <w:lang w:val="en-US"/>
                  </w:rPr>
                </w:rPrChange>
              </w:rPr>
              <w:pPrChange w:id="21664" w:author="phuong vu" w:date="2018-11-30T23:17:00Z">
                <w:pPr>
                  <w:spacing w:line="360" w:lineRule="auto"/>
                </w:pPr>
              </w:pPrChange>
            </w:pPr>
            <w:r w:rsidRPr="00920004">
              <w:rPr>
                <w:lang w:val="en-US"/>
                <w:rPrChange w:id="21665" w:author="phuong vu" w:date="2018-11-30T22:36:00Z">
                  <w:rPr>
                    <w:lang w:val="en-US"/>
                  </w:rPr>
                </w:rPrChange>
              </w:rPr>
              <w:t>inputText</w:t>
            </w:r>
          </w:p>
        </w:tc>
        <w:tc>
          <w:tcPr>
            <w:tcW w:w="2970" w:type="dxa"/>
          </w:tcPr>
          <w:p w14:paraId="6E4E12D0" w14:textId="61BCAA7B" w:rsidR="00D20C30" w:rsidRPr="00920004" w:rsidRDefault="00D20C30" w:rsidP="00E64310">
            <w:pPr>
              <w:rPr>
                <w:lang w:val="en-US"/>
                <w:rPrChange w:id="21666" w:author="phuong vu" w:date="2018-11-30T22:36:00Z">
                  <w:rPr>
                    <w:lang w:val="en-US"/>
                  </w:rPr>
                </w:rPrChange>
              </w:rPr>
              <w:pPrChange w:id="21667" w:author="phuong vu" w:date="2018-11-30T23:17:00Z">
                <w:pPr>
                  <w:spacing w:line="360" w:lineRule="auto"/>
                </w:pPr>
              </w:pPrChange>
            </w:pPr>
            <w:r w:rsidRPr="00920004">
              <w:rPr>
                <w:lang w:val="en-US"/>
                <w:rPrChange w:id="21668" w:author="phuong vu" w:date="2018-11-30T22:36:00Z">
                  <w:rPr>
                    <w:lang w:val="en-US"/>
                  </w:rPr>
                </w:rPrChange>
              </w:rPr>
              <w:t>Thời gian trả đồ</w:t>
            </w:r>
          </w:p>
        </w:tc>
        <w:tc>
          <w:tcPr>
            <w:tcW w:w="1266" w:type="dxa"/>
          </w:tcPr>
          <w:p w14:paraId="4434B8D6" w14:textId="77777777" w:rsidR="00D20C30" w:rsidRPr="00920004" w:rsidRDefault="00D20C30" w:rsidP="00BD0851">
            <w:pPr>
              <w:spacing w:before="240" w:line="0" w:lineRule="atLeast"/>
              <w:rPr>
                <w:lang w:val="en-US"/>
                <w:rPrChange w:id="21669" w:author="phuong vu" w:date="2018-11-30T22:36:00Z">
                  <w:rPr>
                    <w:lang w:val="en-US"/>
                  </w:rPr>
                </w:rPrChange>
              </w:rPr>
              <w:pPrChange w:id="21670" w:author="phuong vu" w:date="2018-11-30T14:16:00Z">
                <w:pPr>
                  <w:spacing w:line="360" w:lineRule="auto"/>
                </w:pPr>
              </w:pPrChange>
            </w:pPr>
          </w:p>
        </w:tc>
        <w:tc>
          <w:tcPr>
            <w:tcW w:w="1756" w:type="dxa"/>
          </w:tcPr>
          <w:p w14:paraId="35A3CC93" w14:textId="77777777" w:rsidR="00D20C30" w:rsidRPr="00920004" w:rsidRDefault="00D20C30" w:rsidP="00BD0851">
            <w:pPr>
              <w:spacing w:before="240" w:line="0" w:lineRule="atLeast"/>
              <w:rPr>
                <w:lang w:val="en-US"/>
                <w:rPrChange w:id="21671" w:author="phuong vu" w:date="2018-11-30T22:36:00Z">
                  <w:rPr>
                    <w:lang w:val="en-US"/>
                  </w:rPr>
                </w:rPrChange>
              </w:rPr>
              <w:pPrChange w:id="21672" w:author="phuong vu" w:date="2018-11-30T14:16:00Z">
                <w:pPr>
                  <w:spacing w:line="360" w:lineRule="auto"/>
                </w:pPr>
              </w:pPrChange>
            </w:pPr>
          </w:p>
        </w:tc>
      </w:tr>
      <w:tr w:rsidR="00B65F17" w:rsidRPr="00920004" w14:paraId="7D9B709A" w14:textId="77777777" w:rsidTr="00A72A60">
        <w:trPr>
          <w:ins w:id="21673" w:author="phuong vu" w:date="2018-11-21T23:04:00Z"/>
        </w:trPr>
        <w:tc>
          <w:tcPr>
            <w:tcW w:w="805" w:type="dxa"/>
          </w:tcPr>
          <w:p w14:paraId="27CDFF7D" w14:textId="4F3BBFA7" w:rsidR="00B65F17" w:rsidRPr="00920004" w:rsidRDefault="00B65F17" w:rsidP="00BD0851">
            <w:pPr>
              <w:spacing w:before="240" w:line="0" w:lineRule="atLeast"/>
              <w:jc w:val="center"/>
              <w:rPr>
                <w:ins w:id="21674" w:author="phuong vu" w:date="2018-11-21T23:04:00Z"/>
                <w:lang w:val="en-US"/>
                <w:rPrChange w:id="21675" w:author="phuong vu" w:date="2018-11-30T22:36:00Z">
                  <w:rPr>
                    <w:ins w:id="21676" w:author="phuong vu" w:date="2018-11-21T23:04:00Z"/>
                    <w:lang w:val="en-US"/>
                  </w:rPr>
                </w:rPrChange>
              </w:rPr>
              <w:pPrChange w:id="21677" w:author="phuong vu" w:date="2018-11-30T14:16:00Z">
                <w:pPr>
                  <w:spacing w:line="360" w:lineRule="auto"/>
                  <w:jc w:val="center"/>
                </w:pPr>
              </w:pPrChange>
            </w:pPr>
            <w:ins w:id="21678" w:author="phuong vu" w:date="2018-11-21T23:04:00Z">
              <w:r w:rsidRPr="00920004">
                <w:rPr>
                  <w:lang w:val="en-US"/>
                  <w:rPrChange w:id="21679" w:author="phuong vu" w:date="2018-11-30T22:36:00Z">
                    <w:rPr>
                      <w:lang w:val="en-US"/>
                    </w:rPr>
                  </w:rPrChange>
                </w:rPr>
                <w:t>5</w:t>
              </w:r>
            </w:ins>
          </w:p>
        </w:tc>
        <w:tc>
          <w:tcPr>
            <w:tcW w:w="1980" w:type="dxa"/>
          </w:tcPr>
          <w:p w14:paraId="24CF34BB" w14:textId="26B14029" w:rsidR="00B65F17" w:rsidRPr="00920004" w:rsidRDefault="00B65F17" w:rsidP="00E64310">
            <w:pPr>
              <w:rPr>
                <w:ins w:id="21680" w:author="phuong vu" w:date="2018-11-21T23:04:00Z"/>
                <w:lang w:val="en-US"/>
                <w:rPrChange w:id="21681" w:author="phuong vu" w:date="2018-11-30T22:36:00Z">
                  <w:rPr>
                    <w:ins w:id="21682" w:author="phuong vu" w:date="2018-11-21T23:04:00Z"/>
                    <w:lang w:val="en-US"/>
                  </w:rPr>
                </w:rPrChange>
              </w:rPr>
              <w:pPrChange w:id="21683" w:author="phuong vu" w:date="2018-11-30T23:17:00Z">
                <w:pPr>
                  <w:spacing w:line="360" w:lineRule="auto"/>
                </w:pPr>
              </w:pPrChange>
            </w:pPr>
            <w:ins w:id="21684" w:author="phuong vu" w:date="2018-11-21T23:04:00Z">
              <w:r w:rsidRPr="00920004">
                <w:rPr>
                  <w:lang w:val="en-US"/>
                  <w:rPrChange w:id="21685" w:author="phuong vu" w:date="2018-11-30T22:36:00Z">
                    <w:rPr>
                      <w:lang w:val="en-US"/>
                    </w:rPr>
                  </w:rPrChange>
                </w:rPr>
                <w:t>inputText</w:t>
              </w:r>
            </w:ins>
          </w:p>
        </w:tc>
        <w:tc>
          <w:tcPr>
            <w:tcW w:w="2970" w:type="dxa"/>
          </w:tcPr>
          <w:p w14:paraId="3C26A700" w14:textId="6197C7C1" w:rsidR="00B65F17" w:rsidRPr="00920004" w:rsidRDefault="00B65F17" w:rsidP="00E64310">
            <w:pPr>
              <w:rPr>
                <w:ins w:id="21686" w:author="phuong vu" w:date="2018-11-21T23:04:00Z"/>
                <w:lang w:val="en-US"/>
                <w:rPrChange w:id="21687" w:author="phuong vu" w:date="2018-11-30T22:36:00Z">
                  <w:rPr>
                    <w:ins w:id="21688" w:author="phuong vu" w:date="2018-11-21T23:04:00Z"/>
                    <w:lang w:val="en-US"/>
                  </w:rPr>
                </w:rPrChange>
              </w:rPr>
              <w:pPrChange w:id="21689" w:author="phuong vu" w:date="2018-11-30T23:17:00Z">
                <w:pPr>
                  <w:spacing w:line="360" w:lineRule="auto"/>
                </w:pPr>
              </w:pPrChange>
            </w:pPr>
            <w:ins w:id="21690" w:author="phuong vu" w:date="2018-11-21T23:04:00Z">
              <w:r w:rsidRPr="00920004">
                <w:rPr>
                  <w:lang w:val="en-US"/>
                  <w:rPrChange w:id="21691" w:author="phuong vu" w:date="2018-11-30T22:36:00Z">
                    <w:rPr>
                      <w:lang w:val="en-US"/>
                    </w:rPr>
                  </w:rPrChange>
                </w:rPr>
                <w:t>Số lượng đồ đã lấy</w:t>
              </w:r>
            </w:ins>
          </w:p>
        </w:tc>
        <w:tc>
          <w:tcPr>
            <w:tcW w:w="1266" w:type="dxa"/>
          </w:tcPr>
          <w:p w14:paraId="31E18644" w14:textId="77777777" w:rsidR="00B65F17" w:rsidRPr="00920004" w:rsidRDefault="00B65F17" w:rsidP="00BD0851">
            <w:pPr>
              <w:spacing w:before="240" w:line="0" w:lineRule="atLeast"/>
              <w:rPr>
                <w:ins w:id="21692" w:author="phuong vu" w:date="2018-11-21T23:04:00Z"/>
                <w:lang w:val="en-US"/>
                <w:rPrChange w:id="21693" w:author="phuong vu" w:date="2018-11-30T22:36:00Z">
                  <w:rPr>
                    <w:ins w:id="21694" w:author="phuong vu" w:date="2018-11-21T23:04:00Z"/>
                    <w:lang w:val="en-US"/>
                  </w:rPr>
                </w:rPrChange>
              </w:rPr>
              <w:pPrChange w:id="21695" w:author="phuong vu" w:date="2018-11-30T14:16:00Z">
                <w:pPr>
                  <w:spacing w:line="360" w:lineRule="auto"/>
                </w:pPr>
              </w:pPrChange>
            </w:pPr>
          </w:p>
        </w:tc>
        <w:tc>
          <w:tcPr>
            <w:tcW w:w="1756" w:type="dxa"/>
          </w:tcPr>
          <w:p w14:paraId="33E89B52" w14:textId="77777777" w:rsidR="00B65F17" w:rsidRPr="00920004" w:rsidRDefault="00B65F17" w:rsidP="00BD0851">
            <w:pPr>
              <w:spacing w:before="240" w:line="0" w:lineRule="atLeast"/>
              <w:rPr>
                <w:ins w:id="21696" w:author="phuong vu" w:date="2018-11-21T23:04:00Z"/>
                <w:lang w:val="en-US"/>
                <w:rPrChange w:id="21697" w:author="phuong vu" w:date="2018-11-30T22:36:00Z">
                  <w:rPr>
                    <w:ins w:id="21698" w:author="phuong vu" w:date="2018-11-21T23:04:00Z"/>
                    <w:lang w:val="en-US"/>
                  </w:rPr>
                </w:rPrChange>
              </w:rPr>
              <w:pPrChange w:id="21699" w:author="phuong vu" w:date="2018-11-30T14:16:00Z">
                <w:pPr>
                  <w:spacing w:line="360" w:lineRule="auto"/>
                </w:pPr>
              </w:pPrChange>
            </w:pPr>
          </w:p>
        </w:tc>
      </w:tr>
      <w:tr w:rsidR="00C20A03" w:rsidRPr="00920004" w14:paraId="6E3517D3" w14:textId="77777777" w:rsidTr="00A72A60">
        <w:trPr>
          <w:ins w:id="21700" w:author="phuong vu" w:date="2018-11-21T20:38:00Z"/>
        </w:trPr>
        <w:tc>
          <w:tcPr>
            <w:tcW w:w="805" w:type="dxa"/>
          </w:tcPr>
          <w:p w14:paraId="581387D4" w14:textId="696DAB23" w:rsidR="00C20A03" w:rsidRPr="00920004" w:rsidRDefault="00B65F17" w:rsidP="00BD0851">
            <w:pPr>
              <w:spacing w:before="240" w:line="0" w:lineRule="atLeast"/>
              <w:jc w:val="center"/>
              <w:rPr>
                <w:ins w:id="21701" w:author="phuong vu" w:date="2018-11-21T20:38:00Z"/>
                <w:lang w:val="en-US"/>
                <w:rPrChange w:id="21702" w:author="phuong vu" w:date="2018-11-30T22:36:00Z">
                  <w:rPr>
                    <w:ins w:id="21703" w:author="phuong vu" w:date="2018-11-21T20:38:00Z"/>
                    <w:lang w:val="en-US"/>
                  </w:rPr>
                </w:rPrChange>
              </w:rPr>
              <w:pPrChange w:id="21704" w:author="phuong vu" w:date="2018-11-30T14:16:00Z">
                <w:pPr>
                  <w:spacing w:line="360" w:lineRule="auto"/>
                  <w:jc w:val="center"/>
                </w:pPr>
              </w:pPrChange>
            </w:pPr>
            <w:ins w:id="21705" w:author="phuong vu" w:date="2018-11-21T23:04:00Z">
              <w:r w:rsidRPr="00920004">
                <w:rPr>
                  <w:lang w:val="en-US"/>
                  <w:rPrChange w:id="21706" w:author="phuong vu" w:date="2018-11-30T22:36:00Z">
                    <w:rPr>
                      <w:lang w:val="en-US"/>
                    </w:rPr>
                  </w:rPrChange>
                </w:rPr>
                <w:t>6</w:t>
              </w:r>
            </w:ins>
          </w:p>
        </w:tc>
        <w:tc>
          <w:tcPr>
            <w:tcW w:w="1980" w:type="dxa"/>
          </w:tcPr>
          <w:p w14:paraId="004EB8EB" w14:textId="61B9E656" w:rsidR="00C20A03" w:rsidRPr="00920004" w:rsidRDefault="00C20A03" w:rsidP="00E64310">
            <w:pPr>
              <w:rPr>
                <w:ins w:id="21707" w:author="phuong vu" w:date="2018-11-21T20:38:00Z"/>
                <w:lang w:val="en-US"/>
                <w:rPrChange w:id="21708" w:author="phuong vu" w:date="2018-11-30T22:36:00Z">
                  <w:rPr>
                    <w:ins w:id="21709" w:author="phuong vu" w:date="2018-11-21T20:38:00Z"/>
                    <w:lang w:val="en-US"/>
                  </w:rPr>
                </w:rPrChange>
              </w:rPr>
              <w:pPrChange w:id="21710" w:author="phuong vu" w:date="2018-11-30T23:17:00Z">
                <w:pPr>
                  <w:spacing w:line="360" w:lineRule="auto"/>
                </w:pPr>
              </w:pPrChange>
            </w:pPr>
            <w:ins w:id="21711" w:author="phuong vu" w:date="2018-11-21T20:38:00Z">
              <w:r w:rsidRPr="00920004">
                <w:rPr>
                  <w:lang w:val="en-US"/>
                  <w:rPrChange w:id="21712" w:author="phuong vu" w:date="2018-11-30T22:36:00Z">
                    <w:rPr>
                      <w:lang w:val="en-US"/>
                    </w:rPr>
                  </w:rPrChange>
                </w:rPr>
                <w:t>inputText</w:t>
              </w:r>
            </w:ins>
          </w:p>
        </w:tc>
        <w:tc>
          <w:tcPr>
            <w:tcW w:w="2970" w:type="dxa"/>
          </w:tcPr>
          <w:p w14:paraId="6718CE3C" w14:textId="2A06BA35" w:rsidR="00C20A03" w:rsidRPr="00920004" w:rsidRDefault="00C20A03" w:rsidP="00E64310">
            <w:pPr>
              <w:rPr>
                <w:ins w:id="21713" w:author="phuong vu" w:date="2018-11-21T20:38:00Z"/>
                <w:lang w:val="en-US"/>
                <w:rPrChange w:id="21714" w:author="phuong vu" w:date="2018-11-30T22:36:00Z">
                  <w:rPr>
                    <w:ins w:id="21715" w:author="phuong vu" w:date="2018-11-21T20:38:00Z"/>
                    <w:lang w:val="en-US"/>
                  </w:rPr>
                </w:rPrChange>
              </w:rPr>
              <w:pPrChange w:id="21716" w:author="phuong vu" w:date="2018-11-30T23:17:00Z">
                <w:pPr>
                  <w:spacing w:line="360" w:lineRule="auto"/>
                </w:pPr>
              </w:pPrChange>
            </w:pPr>
            <w:ins w:id="21717" w:author="phuong vu" w:date="2018-11-21T20:38:00Z">
              <w:r w:rsidRPr="00920004">
                <w:rPr>
                  <w:lang w:val="en-US"/>
                  <w:rPrChange w:id="21718" w:author="phuong vu" w:date="2018-11-30T22:36:00Z">
                    <w:rPr>
                      <w:lang w:val="en-US"/>
                    </w:rPr>
                  </w:rPrChange>
                </w:rPr>
                <w:t>Số lượng đồ đã trả</w:t>
              </w:r>
            </w:ins>
          </w:p>
        </w:tc>
        <w:tc>
          <w:tcPr>
            <w:tcW w:w="1266" w:type="dxa"/>
          </w:tcPr>
          <w:p w14:paraId="3DACBCD9" w14:textId="77777777" w:rsidR="00C20A03" w:rsidRPr="00920004" w:rsidRDefault="00C20A03" w:rsidP="00BD0851">
            <w:pPr>
              <w:spacing w:before="240" w:line="0" w:lineRule="atLeast"/>
              <w:rPr>
                <w:ins w:id="21719" w:author="phuong vu" w:date="2018-11-21T20:38:00Z"/>
                <w:lang w:val="en-US"/>
                <w:rPrChange w:id="21720" w:author="phuong vu" w:date="2018-11-30T22:36:00Z">
                  <w:rPr>
                    <w:ins w:id="21721" w:author="phuong vu" w:date="2018-11-21T20:38:00Z"/>
                    <w:lang w:val="en-US"/>
                  </w:rPr>
                </w:rPrChange>
              </w:rPr>
              <w:pPrChange w:id="21722" w:author="phuong vu" w:date="2018-11-30T14:16:00Z">
                <w:pPr>
                  <w:spacing w:line="360" w:lineRule="auto"/>
                </w:pPr>
              </w:pPrChange>
            </w:pPr>
          </w:p>
        </w:tc>
        <w:tc>
          <w:tcPr>
            <w:tcW w:w="1756" w:type="dxa"/>
          </w:tcPr>
          <w:p w14:paraId="26D5AC06" w14:textId="77777777" w:rsidR="00C20A03" w:rsidRPr="00920004" w:rsidRDefault="00C20A03" w:rsidP="00BD0851">
            <w:pPr>
              <w:spacing w:before="240" w:line="0" w:lineRule="atLeast"/>
              <w:rPr>
                <w:ins w:id="21723" w:author="phuong vu" w:date="2018-11-21T20:38:00Z"/>
                <w:lang w:val="en-US"/>
                <w:rPrChange w:id="21724" w:author="phuong vu" w:date="2018-11-30T22:36:00Z">
                  <w:rPr>
                    <w:ins w:id="21725" w:author="phuong vu" w:date="2018-11-21T20:38:00Z"/>
                    <w:lang w:val="en-US"/>
                  </w:rPr>
                </w:rPrChange>
              </w:rPr>
              <w:pPrChange w:id="21726" w:author="phuong vu" w:date="2018-11-30T14:16:00Z">
                <w:pPr>
                  <w:spacing w:line="360" w:lineRule="auto"/>
                </w:pPr>
              </w:pPrChange>
            </w:pPr>
          </w:p>
        </w:tc>
      </w:tr>
      <w:tr w:rsidR="00451F3E" w:rsidRPr="00920004" w14:paraId="4B76FFA3" w14:textId="77777777" w:rsidTr="00A72A60">
        <w:tc>
          <w:tcPr>
            <w:tcW w:w="805" w:type="dxa"/>
          </w:tcPr>
          <w:p w14:paraId="17AC425E" w14:textId="796491C8" w:rsidR="00451F3E" w:rsidRPr="00920004" w:rsidRDefault="00B65F17" w:rsidP="00BD0851">
            <w:pPr>
              <w:spacing w:before="240" w:line="0" w:lineRule="atLeast"/>
              <w:jc w:val="center"/>
              <w:rPr>
                <w:lang w:val="en-US"/>
                <w:rPrChange w:id="21727" w:author="phuong vu" w:date="2018-11-30T22:36:00Z">
                  <w:rPr>
                    <w:lang w:val="en-US"/>
                  </w:rPr>
                </w:rPrChange>
              </w:rPr>
              <w:pPrChange w:id="21728" w:author="phuong vu" w:date="2018-11-30T14:16:00Z">
                <w:pPr>
                  <w:spacing w:line="360" w:lineRule="auto"/>
                  <w:jc w:val="center"/>
                </w:pPr>
              </w:pPrChange>
            </w:pPr>
            <w:ins w:id="21729" w:author="phuong vu" w:date="2018-11-21T23:04:00Z">
              <w:r w:rsidRPr="00920004">
                <w:rPr>
                  <w:lang w:val="en-US"/>
                  <w:rPrChange w:id="21730" w:author="phuong vu" w:date="2018-11-30T22:36:00Z">
                    <w:rPr>
                      <w:lang w:val="en-US"/>
                    </w:rPr>
                  </w:rPrChange>
                </w:rPr>
                <w:t>7</w:t>
              </w:r>
            </w:ins>
            <w:del w:id="21731" w:author="phuong vu" w:date="2018-11-21T20:38:00Z">
              <w:r w:rsidR="00451F3E" w:rsidRPr="00920004" w:rsidDel="00C20A03">
                <w:rPr>
                  <w:lang w:val="en-US"/>
                  <w:rPrChange w:id="21732" w:author="phuong vu" w:date="2018-11-30T22:36:00Z">
                    <w:rPr>
                      <w:lang w:val="en-US"/>
                    </w:rPr>
                  </w:rPrChange>
                </w:rPr>
                <w:delText>3</w:delText>
              </w:r>
            </w:del>
          </w:p>
        </w:tc>
        <w:tc>
          <w:tcPr>
            <w:tcW w:w="1980" w:type="dxa"/>
          </w:tcPr>
          <w:p w14:paraId="467ACDAA" w14:textId="191AEFCA" w:rsidR="00451F3E" w:rsidRPr="00920004" w:rsidRDefault="00451F3E" w:rsidP="00E64310">
            <w:pPr>
              <w:rPr>
                <w:lang w:val="en-US"/>
                <w:rPrChange w:id="21733" w:author="phuong vu" w:date="2018-11-30T22:36:00Z">
                  <w:rPr>
                    <w:lang w:val="en-US"/>
                  </w:rPr>
                </w:rPrChange>
              </w:rPr>
              <w:pPrChange w:id="21734" w:author="phuong vu" w:date="2018-11-30T23:17:00Z">
                <w:pPr>
                  <w:spacing w:line="360" w:lineRule="auto"/>
                </w:pPr>
              </w:pPrChange>
            </w:pPr>
            <w:r w:rsidRPr="00920004">
              <w:rPr>
                <w:lang w:val="en-US"/>
                <w:rPrChange w:id="21735" w:author="phuong vu" w:date="2018-11-30T22:36:00Z">
                  <w:rPr>
                    <w:lang w:val="en-US"/>
                  </w:rPr>
                </w:rPrChange>
              </w:rPr>
              <w:t>button</w:t>
            </w:r>
          </w:p>
        </w:tc>
        <w:tc>
          <w:tcPr>
            <w:tcW w:w="2970" w:type="dxa"/>
          </w:tcPr>
          <w:p w14:paraId="7030D177" w14:textId="33C5E870" w:rsidR="00451F3E" w:rsidRPr="00920004" w:rsidRDefault="00451F3E" w:rsidP="00E64310">
            <w:pPr>
              <w:rPr>
                <w:lang w:val="en-US"/>
                <w:rPrChange w:id="21736" w:author="phuong vu" w:date="2018-11-30T22:36:00Z">
                  <w:rPr>
                    <w:lang w:val="en-US"/>
                  </w:rPr>
                </w:rPrChange>
              </w:rPr>
              <w:pPrChange w:id="21737" w:author="phuong vu" w:date="2018-11-30T23:17:00Z">
                <w:pPr>
                  <w:spacing w:line="360" w:lineRule="auto"/>
                </w:pPr>
              </w:pPrChange>
            </w:pPr>
            <w:r w:rsidRPr="00920004">
              <w:rPr>
                <w:lang w:val="en-US"/>
                <w:rPrChange w:id="21738" w:author="phuong vu" w:date="2018-11-30T22:36:00Z">
                  <w:rPr>
                    <w:lang w:val="en-US"/>
                  </w:rPr>
                </w:rPrChange>
              </w:rPr>
              <w:t>Cập nhật biên nhận</w:t>
            </w:r>
          </w:p>
        </w:tc>
        <w:tc>
          <w:tcPr>
            <w:tcW w:w="1266" w:type="dxa"/>
          </w:tcPr>
          <w:p w14:paraId="1BE0B2DA" w14:textId="77777777" w:rsidR="00451F3E" w:rsidRPr="00920004" w:rsidRDefault="00451F3E" w:rsidP="00BD0851">
            <w:pPr>
              <w:spacing w:before="240" w:line="0" w:lineRule="atLeast"/>
              <w:rPr>
                <w:lang w:val="en-US"/>
                <w:rPrChange w:id="21739" w:author="phuong vu" w:date="2018-11-30T22:36:00Z">
                  <w:rPr>
                    <w:lang w:val="en-US"/>
                  </w:rPr>
                </w:rPrChange>
              </w:rPr>
              <w:pPrChange w:id="21740" w:author="phuong vu" w:date="2018-11-30T14:16:00Z">
                <w:pPr>
                  <w:spacing w:line="360" w:lineRule="auto"/>
                </w:pPr>
              </w:pPrChange>
            </w:pPr>
          </w:p>
        </w:tc>
        <w:tc>
          <w:tcPr>
            <w:tcW w:w="1756" w:type="dxa"/>
          </w:tcPr>
          <w:p w14:paraId="163A08F9" w14:textId="77777777" w:rsidR="00451F3E" w:rsidRPr="00920004" w:rsidRDefault="00451F3E" w:rsidP="00BD0851">
            <w:pPr>
              <w:keepNext/>
              <w:spacing w:before="240" w:line="0" w:lineRule="atLeast"/>
              <w:rPr>
                <w:lang w:val="en-US"/>
                <w:rPrChange w:id="21741" w:author="phuong vu" w:date="2018-11-30T22:36:00Z">
                  <w:rPr>
                    <w:lang w:val="en-US"/>
                  </w:rPr>
                </w:rPrChange>
              </w:rPr>
              <w:pPrChange w:id="21742" w:author="phuong vu" w:date="2018-11-30T14:16:00Z">
                <w:pPr>
                  <w:spacing w:line="360" w:lineRule="auto"/>
                </w:pPr>
              </w:pPrChange>
            </w:pPr>
          </w:p>
        </w:tc>
      </w:tr>
    </w:tbl>
    <w:p w14:paraId="3C777AFC" w14:textId="15D38089" w:rsidR="00451F3E" w:rsidRPr="00920004" w:rsidRDefault="005A14ED" w:rsidP="00A17FA5">
      <w:pPr>
        <w:pStyle w:val="Caption"/>
        <w:rPr>
          <w:lang w:val="en-US"/>
          <w:rPrChange w:id="21743" w:author="phuong vu" w:date="2018-11-30T22:36:00Z">
            <w:rPr>
              <w:lang w:val="en-US"/>
            </w:rPr>
          </w:rPrChange>
        </w:rPr>
        <w:pPrChange w:id="21744" w:author="phuong vu" w:date="2018-11-30T22:42:00Z">
          <w:pPr/>
        </w:pPrChange>
      </w:pPr>
      <w:bookmarkStart w:id="21745" w:name="_Toc531381626"/>
      <w:ins w:id="21746" w:author="phuong vu" w:date="2018-11-26T14:00:00Z">
        <w:r w:rsidRPr="00920004">
          <w:rPr>
            <w:rPrChange w:id="21747" w:author="phuong vu" w:date="2018-11-30T22:36:00Z">
              <w:rPr/>
            </w:rPrChange>
          </w:rPr>
          <w:t xml:space="preserve">Bảng </w:t>
        </w:r>
      </w:ins>
      <w:ins w:id="21748" w:author="phuong vu" w:date="2018-11-30T14:54:00Z">
        <w:r w:rsidR="00D632EE" w:rsidRPr="00920004">
          <w:rPr>
            <w:rPrChange w:id="21749" w:author="phuong vu" w:date="2018-11-30T22:36:00Z">
              <w:rPr/>
            </w:rPrChange>
          </w:rPr>
          <w:fldChar w:fldCharType="begin"/>
        </w:r>
        <w:r w:rsidR="00D632EE" w:rsidRPr="00920004">
          <w:rPr>
            <w:rPrChange w:id="21750" w:author="phuong vu" w:date="2018-11-30T22:36:00Z">
              <w:rPr/>
            </w:rPrChange>
          </w:rPr>
          <w:instrText xml:space="preserve"> STYLEREF 1 \s </w:instrText>
        </w:r>
      </w:ins>
      <w:r w:rsidR="00D632EE" w:rsidRPr="00920004">
        <w:rPr>
          <w:rPrChange w:id="21751" w:author="phuong vu" w:date="2018-11-30T22:36:00Z">
            <w:rPr/>
          </w:rPrChange>
        </w:rPr>
        <w:fldChar w:fldCharType="separate"/>
      </w:r>
      <w:r w:rsidR="00B5490C">
        <w:rPr>
          <w:noProof/>
        </w:rPr>
        <w:t>3</w:t>
      </w:r>
      <w:ins w:id="21752" w:author="phuong vu" w:date="2018-11-30T14:54:00Z">
        <w:r w:rsidR="00D632EE" w:rsidRPr="00920004">
          <w:rPr>
            <w:rPrChange w:id="21753" w:author="phuong vu" w:date="2018-11-30T22:36:00Z">
              <w:rPr/>
            </w:rPrChange>
          </w:rPr>
          <w:fldChar w:fldCharType="end"/>
        </w:r>
        <w:r w:rsidR="00D632EE" w:rsidRPr="00920004">
          <w:rPr>
            <w:rPrChange w:id="21754" w:author="phuong vu" w:date="2018-11-30T22:36:00Z">
              <w:rPr/>
            </w:rPrChange>
          </w:rPr>
          <w:t>.</w:t>
        </w:r>
        <w:r w:rsidR="00D632EE" w:rsidRPr="00920004">
          <w:rPr>
            <w:rPrChange w:id="21755" w:author="phuong vu" w:date="2018-11-30T22:36:00Z">
              <w:rPr/>
            </w:rPrChange>
          </w:rPr>
          <w:fldChar w:fldCharType="begin"/>
        </w:r>
        <w:r w:rsidR="00D632EE" w:rsidRPr="00920004">
          <w:rPr>
            <w:rPrChange w:id="21756" w:author="phuong vu" w:date="2018-11-30T22:36:00Z">
              <w:rPr/>
            </w:rPrChange>
          </w:rPr>
          <w:instrText xml:space="preserve"> SEQ Bảng \* ARABIC \s 1 </w:instrText>
        </w:r>
      </w:ins>
      <w:r w:rsidR="00D632EE" w:rsidRPr="00920004">
        <w:rPr>
          <w:rPrChange w:id="21757" w:author="phuong vu" w:date="2018-11-30T22:36:00Z">
            <w:rPr/>
          </w:rPrChange>
        </w:rPr>
        <w:fldChar w:fldCharType="separate"/>
      </w:r>
      <w:ins w:id="21758" w:author="phuong vu" w:date="2018-11-30T22:44:00Z">
        <w:r w:rsidR="00B5490C">
          <w:rPr>
            <w:noProof/>
          </w:rPr>
          <w:t>18</w:t>
        </w:r>
      </w:ins>
      <w:ins w:id="21759" w:author="phuong vu" w:date="2018-11-30T14:54:00Z">
        <w:r w:rsidR="00D632EE" w:rsidRPr="00920004">
          <w:rPr>
            <w:rPrChange w:id="21760" w:author="phuong vu" w:date="2018-11-30T22:36:00Z">
              <w:rPr/>
            </w:rPrChange>
          </w:rPr>
          <w:fldChar w:fldCharType="end"/>
        </w:r>
      </w:ins>
      <w:ins w:id="21761" w:author="phuong vu" w:date="2018-11-26T14:00:00Z">
        <w:r w:rsidRPr="00920004">
          <w:rPr>
            <w:lang w:val="en-US"/>
            <w:rPrChange w:id="21762" w:author="phuong vu" w:date="2018-11-30T22:36:00Z">
              <w:rPr>
                <w:lang w:val="en-US"/>
              </w:rPr>
            </w:rPrChange>
          </w:rPr>
          <w:t xml:space="preserve"> Các thành phần giao diện cập nhật thông tin biên nhận</w:t>
        </w:r>
      </w:ins>
      <w:bookmarkEnd w:id="21745"/>
    </w:p>
    <w:p w14:paraId="546B60C6" w14:textId="702A9BF0" w:rsidR="00070C2F" w:rsidRPr="00920004" w:rsidRDefault="00070C2F" w:rsidP="00E64310">
      <w:pPr>
        <w:pStyle w:val="Heading6"/>
        <w:numPr>
          <w:ilvl w:val="0"/>
          <w:numId w:val="81"/>
        </w:numPr>
        <w:spacing w:before="240" w:line="0" w:lineRule="atLeast"/>
        <w:ind w:left="630"/>
        <w:rPr>
          <w:rFonts w:cstheme="majorHAnsi"/>
          <w:lang w:val="en-US"/>
          <w:rPrChange w:id="21763" w:author="phuong vu" w:date="2018-11-30T22:36:00Z">
            <w:rPr>
              <w:lang w:val="en-US"/>
            </w:rPr>
          </w:rPrChange>
        </w:rPr>
        <w:pPrChange w:id="21764" w:author="phuong vu" w:date="2018-11-30T23:17:00Z">
          <w:pPr>
            <w:pStyle w:val="Heading6"/>
          </w:pPr>
        </w:pPrChange>
      </w:pPr>
      <w:r w:rsidRPr="00920004">
        <w:rPr>
          <w:rFonts w:cstheme="majorHAnsi"/>
          <w:lang w:val="en-US"/>
          <w:rPrChange w:id="21765"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920004" w14:paraId="628AF005" w14:textId="77777777" w:rsidTr="00A72A60">
        <w:tc>
          <w:tcPr>
            <w:tcW w:w="805" w:type="dxa"/>
            <w:vMerge w:val="restart"/>
            <w:vAlign w:val="center"/>
          </w:tcPr>
          <w:p w14:paraId="6A66E82D" w14:textId="77777777" w:rsidR="00DE2334" w:rsidRPr="00920004" w:rsidRDefault="00DE2334" w:rsidP="00BD0851">
            <w:pPr>
              <w:spacing w:before="240" w:line="0" w:lineRule="atLeast"/>
              <w:jc w:val="center"/>
              <w:rPr>
                <w:b/>
                <w:lang w:val="en-US"/>
                <w:rPrChange w:id="21766" w:author="phuong vu" w:date="2018-11-30T22:36:00Z">
                  <w:rPr>
                    <w:b/>
                    <w:lang w:val="en-US"/>
                  </w:rPr>
                </w:rPrChange>
              </w:rPr>
              <w:pPrChange w:id="21767" w:author="phuong vu" w:date="2018-11-30T14:16:00Z">
                <w:pPr>
                  <w:spacing w:line="360" w:lineRule="auto"/>
                  <w:jc w:val="center"/>
                </w:pPr>
              </w:pPrChange>
            </w:pPr>
            <w:r w:rsidRPr="00920004">
              <w:rPr>
                <w:b/>
                <w:lang w:val="en-US"/>
                <w:rPrChange w:id="21768" w:author="phuong vu" w:date="2018-11-30T22:36:00Z">
                  <w:rPr>
                    <w:b/>
                    <w:lang w:val="en-US"/>
                  </w:rPr>
                </w:rPrChange>
              </w:rPr>
              <w:t>STT</w:t>
            </w:r>
          </w:p>
        </w:tc>
        <w:tc>
          <w:tcPr>
            <w:tcW w:w="2120" w:type="dxa"/>
            <w:vMerge w:val="restart"/>
            <w:vAlign w:val="center"/>
          </w:tcPr>
          <w:p w14:paraId="08E5ED4E" w14:textId="77777777" w:rsidR="00DE2334" w:rsidRPr="00920004" w:rsidRDefault="00DE2334" w:rsidP="00BD0851">
            <w:pPr>
              <w:spacing w:before="240" w:line="0" w:lineRule="atLeast"/>
              <w:jc w:val="center"/>
              <w:rPr>
                <w:b/>
                <w:lang w:val="en-US"/>
                <w:rPrChange w:id="21769" w:author="phuong vu" w:date="2018-11-30T22:36:00Z">
                  <w:rPr>
                    <w:b/>
                    <w:lang w:val="en-US"/>
                  </w:rPr>
                </w:rPrChange>
              </w:rPr>
              <w:pPrChange w:id="21770" w:author="phuong vu" w:date="2018-11-30T14:16:00Z">
                <w:pPr>
                  <w:spacing w:line="360" w:lineRule="auto"/>
                  <w:jc w:val="center"/>
                </w:pPr>
              </w:pPrChange>
            </w:pPr>
            <w:r w:rsidRPr="00920004">
              <w:rPr>
                <w:b/>
                <w:lang w:val="en-US"/>
                <w:rPrChange w:id="21771" w:author="phuong vu" w:date="2018-11-30T22:36:00Z">
                  <w:rPr>
                    <w:b/>
                    <w:lang w:val="en-US"/>
                  </w:rPr>
                </w:rPrChange>
              </w:rPr>
              <w:t>Tên bảng/</w:t>
            </w:r>
          </w:p>
          <w:p w14:paraId="77CD6C79" w14:textId="77777777" w:rsidR="00DE2334" w:rsidRPr="00920004" w:rsidRDefault="00DE2334" w:rsidP="00BD0851">
            <w:pPr>
              <w:spacing w:before="240" w:line="0" w:lineRule="atLeast"/>
              <w:jc w:val="center"/>
              <w:rPr>
                <w:b/>
                <w:lang w:val="en-US"/>
                <w:rPrChange w:id="21772" w:author="phuong vu" w:date="2018-11-30T22:36:00Z">
                  <w:rPr>
                    <w:b/>
                    <w:lang w:val="en-US"/>
                  </w:rPr>
                </w:rPrChange>
              </w:rPr>
              <w:pPrChange w:id="21773" w:author="phuong vu" w:date="2018-11-30T14:16:00Z">
                <w:pPr>
                  <w:spacing w:line="360" w:lineRule="auto"/>
                  <w:jc w:val="center"/>
                </w:pPr>
              </w:pPrChange>
            </w:pPr>
            <w:r w:rsidRPr="00920004">
              <w:rPr>
                <w:b/>
                <w:lang w:val="en-US"/>
                <w:rPrChange w:id="21774" w:author="phuong vu" w:date="2018-11-30T22:36:00Z">
                  <w:rPr>
                    <w:b/>
                    <w:lang w:val="en-US"/>
                  </w:rPr>
                </w:rPrChange>
              </w:rPr>
              <w:t>Cấu trúc dữ liệu</w:t>
            </w:r>
          </w:p>
        </w:tc>
        <w:tc>
          <w:tcPr>
            <w:tcW w:w="5852" w:type="dxa"/>
            <w:gridSpan w:val="4"/>
            <w:vAlign w:val="center"/>
          </w:tcPr>
          <w:p w14:paraId="1EC7656E" w14:textId="77777777" w:rsidR="00DE2334" w:rsidRPr="00920004" w:rsidRDefault="00DE2334" w:rsidP="00BD0851">
            <w:pPr>
              <w:spacing w:before="240" w:line="0" w:lineRule="atLeast"/>
              <w:jc w:val="center"/>
              <w:rPr>
                <w:b/>
                <w:lang w:val="en-US"/>
                <w:rPrChange w:id="21775" w:author="phuong vu" w:date="2018-11-30T22:36:00Z">
                  <w:rPr>
                    <w:b/>
                    <w:lang w:val="en-US"/>
                  </w:rPr>
                </w:rPrChange>
              </w:rPr>
              <w:pPrChange w:id="21776" w:author="phuong vu" w:date="2018-11-30T14:16:00Z">
                <w:pPr>
                  <w:spacing w:line="360" w:lineRule="auto"/>
                  <w:jc w:val="center"/>
                </w:pPr>
              </w:pPrChange>
            </w:pPr>
            <w:r w:rsidRPr="00920004">
              <w:rPr>
                <w:b/>
                <w:lang w:val="en-US"/>
                <w:rPrChange w:id="21777" w:author="phuong vu" w:date="2018-11-30T22:36:00Z">
                  <w:rPr>
                    <w:b/>
                    <w:lang w:val="en-US"/>
                  </w:rPr>
                </w:rPrChange>
              </w:rPr>
              <w:t>Phương thức</w:t>
            </w:r>
          </w:p>
        </w:tc>
      </w:tr>
      <w:tr w:rsidR="00DE2334" w:rsidRPr="00920004" w14:paraId="6F53A699" w14:textId="77777777" w:rsidTr="00A72A60">
        <w:tc>
          <w:tcPr>
            <w:tcW w:w="805" w:type="dxa"/>
            <w:vMerge/>
            <w:vAlign w:val="center"/>
          </w:tcPr>
          <w:p w14:paraId="0726DF77" w14:textId="77777777" w:rsidR="00DE2334" w:rsidRPr="00920004" w:rsidRDefault="00DE2334" w:rsidP="00BD0851">
            <w:pPr>
              <w:spacing w:before="240" w:line="0" w:lineRule="atLeast"/>
              <w:jc w:val="center"/>
              <w:rPr>
                <w:b/>
                <w:lang w:val="en-US"/>
                <w:rPrChange w:id="21778" w:author="phuong vu" w:date="2018-11-30T22:36:00Z">
                  <w:rPr>
                    <w:b/>
                    <w:lang w:val="en-US"/>
                  </w:rPr>
                </w:rPrChange>
              </w:rPr>
              <w:pPrChange w:id="21779" w:author="phuong vu" w:date="2018-11-30T14:16:00Z">
                <w:pPr>
                  <w:spacing w:line="360" w:lineRule="auto"/>
                  <w:jc w:val="center"/>
                </w:pPr>
              </w:pPrChange>
            </w:pPr>
          </w:p>
        </w:tc>
        <w:tc>
          <w:tcPr>
            <w:tcW w:w="2120" w:type="dxa"/>
            <w:vMerge/>
            <w:vAlign w:val="center"/>
          </w:tcPr>
          <w:p w14:paraId="79577E11" w14:textId="77777777" w:rsidR="00DE2334" w:rsidRPr="00920004" w:rsidRDefault="00DE2334" w:rsidP="00BD0851">
            <w:pPr>
              <w:spacing w:before="240" w:line="0" w:lineRule="atLeast"/>
              <w:jc w:val="center"/>
              <w:rPr>
                <w:b/>
                <w:lang w:val="en-US"/>
                <w:rPrChange w:id="21780" w:author="phuong vu" w:date="2018-11-30T22:36:00Z">
                  <w:rPr>
                    <w:b/>
                    <w:lang w:val="en-US"/>
                  </w:rPr>
                </w:rPrChange>
              </w:rPr>
              <w:pPrChange w:id="21781" w:author="phuong vu" w:date="2018-11-30T14:16:00Z">
                <w:pPr>
                  <w:spacing w:line="360" w:lineRule="auto"/>
                  <w:jc w:val="center"/>
                </w:pPr>
              </w:pPrChange>
            </w:pPr>
          </w:p>
        </w:tc>
        <w:tc>
          <w:tcPr>
            <w:tcW w:w="1463" w:type="dxa"/>
            <w:vAlign w:val="center"/>
          </w:tcPr>
          <w:p w14:paraId="2C8C47F7" w14:textId="77777777" w:rsidR="00DE2334" w:rsidRPr="00920004" w:rsidRDefault="00DE2334" w:rsidP="00BD0851">
            <w:pPr>
              <w:spacing w:before="240" w:line="0" w:lineRule="atLeast"/>
              <w:jc w:val="center"/>
              <w:rPr>
                <w:b/>
                <w:lang w:val="en-US"/>
                <w:rPrChange w:id="21782" w:author="phuong vu" w:date="2018-11-30T22:36:00Z">
                  <w:rPr>
                    <w:b/>
                    <w:lang w:val="en-US"/>
                  </w:rPr>
                </w:rPrChange>
              </w:rPr>
              <w:pPrChange w:id="21783" w:author="phuong vu" w:date="2018-11-30T14:16:00Z">
                <w:pPr>
                  <w:spacing w:line="360" w:lineRule="auto"/>
                  <w:jc w:val="center"/>
                </w:pPr>
              </w:pPrChange>
            </w:pPr>
            <w:r w:rsidRPr="00920004">
              <w:rPr>
                <w:b/>
                <w:lang w:val="en-US"/>
                <w:rPrChange w:id="21784" w:author="phuong vu" w:date="2018-11-30T22:36:00Z">
                  <w:rPr>
                    <w:b/>
                    <w:lang w:val="en-US"/>
                  </w:rPr>
                </w:rPrChange>
              </w:rPr>
              <w:t>Thêm</w:t>
            </w:r>
          </w:p>
        </w:tc>
        <w:tc>
          <w:tcPr>
            <w:tcW w:w="1463" w:type="dxa"/>
            <w:vAlign w:val="center"/>
          </w:tcPr>
          <w:p w14:paraId="1CB196E4" w14:textId="77777777" w:rsidR="00DE2334" w:rsidRPr="00920004" w:rsidRDefault="00DE2334" w:rsidP="00BD0851">
            <w:pPr>
              <w:spacing w:before="240" w:line="0" w:lineRule="atLeast"/>
              <w:jc w:val="center"/>
              <w:rPr>
                <w:b/>
                <w:lang w:val="en-US"/>
                <w:rPrChange w:id="21785" w:author="phuong vu" w:date="2018-11-30T22:36:00Z">
                  <w:rPr>
                    <w:b/>
                    <w:lang w:val="en-US"/>
                  </w:rPr>
                </w:rPrChange>
              </w:rPr>
              <w:pPrChange w:id="21786" w:author="phuong vu" w:date="2018-11-30T14:16:00Z">
                <w:pPr>
                  <w:spacing w:line="360" w:lineRule="auto"/>
                  <w:jc w:val="center"/>
                </w:pPr>
              </w:pPrChange>
            </w:pPr>
            <w:r w:rsidRPr="00920004">
              <w:rPr>
                <w:b/>
                <w:lang w:val="en-US"/>
                <w:rPrChange w:id="21787" w:author="phuong vu" w:date="2018-11-30T22:36:00Z">
                  <w:rPr>
                    <w:b/>
                    <w:lang w:val="en-US"/>
                  </w:rPr>
                </w:rPrChange>
              </w:rPr>
              <w:t>Sửa</w:t>
            </w:r>
          </w:p>
        </w:tc>
        <w:tc>
          <w:tcPr>
            <w:tcW w:w="1463" w:type="dxa"/>
            <w:vAlign w:val="center"/>
          </w:tcPr>
          <w:p w14:paraId="63F6593B" w14:textId="77777777" w:rsidR="00DE2334" w:rsidRPr="00920004" w:rsidRDefault="00DE2334" w:rsidP="00BD0851">
            <w:pPr>
              <w:spacing w:before="240" w:line="0" w:lineRule="atLeast"/>
              <w:jc w:val="center"/>
              <w:rPr>
                <w:b/>
                <w:lang w:val="en-US"/>
                <w:rPrChange w:id="21788" w:author="phuong vu" w:date="2018-11-30T22:36:00Z">
                  <w:rPr>
                    <w:b/>
                    <w:lang w:val="en-US"/>
                  </w:rPr>
                </w:rPrChange>
              </w:rPr>
              <w:pPrChange w:id="21789" w:author="phuong vu" w:date="2018-11-30T14:16:00Z">
                <w:pPr>
                  <w:spacing w:line="360" w:lineRule="auto"/>
                  <w:jc w:val="center"/>
                </w:pPr>
              </w:pPrChange>
            </w:pPr>
            <w:r w:rsidRPr="00920004">
              <w:rPr>
                <w:b/>
                <w:lang w:val="en-US"/>
                <w:rPrChange w:id="21790" w:author="phuong vu" w:date="2018-11-30T22:36:00Z">
                  <w:rPr>
                    <w:b/>
                    <w:lang w:val="en-US"/>
                  </w:rPr>
                </w:rPrChange>
              </w:rPr>
              <w:t>Xóa</w:t>
            </w:r>
          </w:p>
        </w:tc>
        <w:tc>
          <w:tcPr>
            <w:tcW w:w="1463" w:type="dxa"/>
            <w:vAlign w:val="center"/>
          </w:tcPr>
          <w:p w14:paraId="7CCA134F" w14:textId="77777777" w:rsidR="00DE2334" w:rsidRPr="00920004" w:rsidRDefault="00DE2334" w:rsidP="00BD0851">
            <w:pPr>
              <w:spacing w:before="240" w:line="0" w:lineRule="atLeast"/>
              <w:jc w:val="center"/>
              <w:rPr>
                <w:b/>
                <w:lang w:val="en-US"/>
                <w:rPrChange w:id="21791" w:author="phuong vu" w:date="2018-11-30T22:36:00Z">
                  <w:rPr>
                    <w:b/>
                    <w:lang w:val="en-US"/>
                  </w:rPr>
                </w:rPrChange>
              </w:rPr>
              <w:pPrChange w:id="21792" w:author="phuong vu" w:date="2018-11-30T14:16:00Z">
                <w:pPr>
                  <w:spacing w:line="360" w:lineRule="auto"/>
                  <w:jc w:val="center"/>
                </w:pPr>
              </w:pPrChange>
            </w:pPr>
            <w:r w:rsidRPr="00920004">
              <w:rPr>
                <w:b/>
                <w:lang w:val="en-US"/>
                <w:rPrChange w:id="21793" w:author="phuong vu" w:date="2018-11-30T22:36:00Z">
                  <w:rPr>
                    <w:b/>
                    <w:lang w:val="en-US"/>
                  </w:rPr>
                </w:rPrChange>
              </w:rPr>
              <w:t>Truy vấn</w:t>
            </w:r>
          </w:p>
        </w:tc>
      </w:tr>
      <w:tr w:rsidR="00DE2334" w:rsidRPr="00920004" w14:paraId="64E7F16A" w14:textId="77777777" w:rsidTr="00A72A60">
        <w:tc>
          <w:tcPr>
            <w:tcW w:w="805" w:type="dxa"/>
          </w:tcPr>
          <w:p w14:paraId="772B20CF" w14:textId="77777777" w:rsidR="00DE2334" w:rsidRPr="00920004" w:rsidRDefault="00DE2334" w:rsidP="00BD0851">
            <w:pPr>
              <w:spacing w:before="240" w:line="0" w:lineRule="atLeast"/>
              <w:jc w:val="center"/>
              <w:rPr>
                <w:lang w:val="en-US"/>
                <w:rPrChange w:id="21794" w:author="phuong vu" w:date="2018-11-30T22:36:00Z">
                  <w:rPr>
                    <w:lang w:val="en-US"/>
                  </w:rPr>
                </w:rPrChange>
              </w:rPr>
              <w:pPrChange w:id="21795" w:author="phuong vu" w:date="2018-11-30T14:16:00Z">
                <w:pPr>
                  <w:spacing w:line="360" w:lineRule="auto"/>
                  <w:jc w:val="center"/>
                </w:pPr>
              </w:pPrChange>
            </w:pPr>
            <w:r w:rsidRPr="00920004">
              <w:rPr>
                <w:lang w:val="en-US"/>
                <w:rPrChange w:id="21796" w:author="phuong vu" w:date="2018-11-30T22:36:00Z">
                  <w:rPr>
                    <w:lang w:val="en-US"/>
                  </w:rPr>
                </w:rPrChange>
              </w:rPr>
              <w:t>1</w:t>
            </w:r>
          </w:p>
        </w:tc>
        <w:tc>
          <w:tcPr>
            <w:tcW w:w="2120" w:type="dxa"/>
          </w:tcPr>
          <w:p w14:paraId="4C968E53" w14:textId="77777777" w:rsidR="00DE2334" w:rsidRPr="00920004" w:rsidRDefault="00DE2334" w:rsidP="00E64310">
            <w:pPr>
              <w:rPr>
                <w:lang w:val="en-US"/>
                <w:rPrChange w:id="21797" w:author="phuong vu" w:date="2018-11-30T22:36:00Z">
                  <w:rPr>
                    <w:lang w:val="en-US"/>
                  </w:rPr>
                </w:rPrChange>
              </w:rPr>
              <w:pPrChange w:id="21798" w:author="phuong vu" w:date="2018-11-30T23:17:00Z">
                <w:pPr>
                  <w:spacing w:line="360" w:lineRule="auto"/>
                </w:pPr>
              </w:pPrChange>
            </w:pPr>
            <w:r w:rsidRPr="00920004">
              <w:rPr>
                <w:lang w:val="en-US"/>
                <w:rPrChange w:id="21799" w:author="phuong vu" w:date="2018-11-30T22:36:00Z">
                  <w:rPr>
                    <w:lang w:val="en-US"/>
                  </w:rPr>
                </w:rPrChange>
              </w:rPr>
              <w:t>customer_order</w:t>
            </w:r>
          </w:p>
        </w:tc>
        <w:tc>
          <w:tcPr>
            <w:tcW w:w="1463" w:type="dxa"/>
          </w:tcPr>
          <w:p w14:paraId="46DED9FF" w14:textId="77777777" w:rsidR="00DE2334" w:rsidRPr="00920004" w:rsidRDefault="00DE2334" w:rsidP="00BD0851">
            <w:pPr>
              <w:spacing w:before="240" w:line="0" w:lineRule="atLeast"/>
              <w:jc w:val="center"/>
              <w:rPr>
                <w:lang w:val="en-US"/>
                <w:rPrChange w:id="21800" w:author="phuong vu" w:date="2018-11-30T22:36:00Z">
                  <w:rPr>
                    <w:lang w:val="en-US"/>
                  </w:rPr>
                </w:rPrChange>
              </w:rPr>
              <w:pPrChange w:id="21801" w:author="phuong vu" w:date="2018-11-30T14:16:00Z">
                <w:pPr>
                  <w:spacing w:line="360" w:lineRule="auto"/>
                  <w:jc w:val="center"/>
                </w:pPr>
              </w:pPrChange>
            </w:pPr>
          </w:p>
        </w:tc>
        <w:tc>
          <w:tcPr>
            <w:tcW w:w="1463" w:type="dxa"/>
          </w:tcPr>
          <w:p w14:paraId="6E5DEF4A" w14:textId="77777777" w:rsidR="00DE2334" w:rsidRPr="00920004" w:rsidRDefault="00DE2334" w:rsidP="00BD0851">
            <w:pPr>
              <w:spacing w:before="240" w:line="0" w:lineRule="atLeast"/>
              <w:jc w:val="center"/>
              <w:rPr>
                <w:lang w:val="en-US"/>
                <w:rPrChange w:id="21802" w:author="phuong vu" w:date="2018-11-30T22:36:00Z">
                  <w:rPr>
                    <w:lang w:val="en-US"/>
                  </w:rPr>
                </w:rPrChange>
              </w:rPr>
              <w:pPrChange w:id="21803" w:author="phuong vu" w:date="2018-11-30T14:16:00Z">
                <w:pPr>
                  <w:spacing w:line="360" w:lineRule="auto"/>
                  <w:jc w:val="center"/>
                </w:pPr>
              </w:pPrChange>
            </w:pPr>
            <w:r w:rsidRPr="00920004">
              <w:rPr>
                <w:lang w:val="en-US"/>
                <w:rPrChange w:id="21804" w:author="phuong vu" w:date="2018-11-30T22:36:00Z">
                  <w:rPr>
                    <w:lang w:val="en-US"/>
                  </w:rPr>
                </w:rPrChange>
              </w:rPr>
              <w:t>X</w:t>
            </w:r>
          </w:p>
        </w:tc>
        <w:tc>
          <w:tcPr>
            <w:tcW w:w="1463" w:type="dxa"/>
          </w:tcPr>
          <w:p w14:paraId="24B1DA0D" w14:textId="77777777" w:rsidR="00DE2334" w:rsidRPr="00920004" w:rsidRDefault="00DE2334" w:rsidP="00BD0851">
            <w:pPr>
              <w:spacing w:before="240" w:line="0" w:lineRule="atLeast"/>
              <w:jc w:val="center"/>
              <w:rPr>
                <w:lang w:val="en-US"/>
                <w:rPrChange w:id="21805" w:author="phuong vu" w:date="2018-11-30T22:36:00Z">
                  <w:rPr>
                    <w:lang w:val="en-US"/>
                  </w:rPr>
                </w:rPrChange>
              </w:rPr>
              <w:pPrChange w:id="21806" w:author="phuong vu" w:date="2018-11-30T14:16:00Z">
                <w:pPr>
                  <w:spacing w:line="360" w:lineRule="auto"/>
                  <w:jc w:val="center"/>
                </w:pPr>
              </w:pPrChange>
            </w:pPr>
          </w:p>
        </w:tc>
        <w:tc>
          <w:tcPr>
            <w:tcW w:w="1463" w:type="dxa"/>
          </w:tcPr>
          <w:p w14:paraId="5606FB6A" w14:textId="77777777" w:rsidR="00DE2334" w:rsidRPr="00920004" w:rsidRDefault="00DE2334" w:rsidP="00BD0851">
            <w:pPr>
              <w:spacing w:before="240" w:line="0" w:lineRule="atLeast"/>
              <w:jc w:val="center"/>
              <w:rPr>
                <w:lang w:val="en-US"/>
                <w:rPrChange w:id="21807" w:author="phuong vu" w:date="2018-11-30T22:36:00Z">
                  <w:rPr>
                    <w:lang w:val="en-US"/>
                  </w:rPr>
                </w:rPrChange>
              </w:rPr>
              <w:pPrChange w:id="21808" w:author="phuong vu" w:date="2018-11-30T14:16:00Z">
                <w:pPr>
                  <w:jc w:val="center"/>
                </w:pPr>
              </w:pPrChange>
            </w:pPr>
          </w:p>
        </w:tc>
      </w:tr>
      <w:tr w:rsidR="00DE2334" w:rsidRPr="00920004" w14:paraId="7F4697A0" w14:textId="77777777" w:rsidTr="00A72A60">
        <w:tc>
          <w:tcPr>
            <w:tcW w:w="805" w:type="dxa"/>
          </w:tcPr>
          <w:p w14:paraId="31255C88" w14:textId="77777777" w:rsidR="00DE2334" w:rsidRPr="00920004" w:rsidRDefault="00DE2334" w:rsidP="00BD0851">
            <w:pPr>
              <w:spacing w:before="240" w:line="0" w:lineRule="atLeast"/>
              <w:jc w:val="center"/>
              <w:rPr>
                <w:lang w:val="en-US"/>
                <w:rPrChange w:id="21809" w:author="phuong vu" w:date="2018-11-30T22:36:00Z">
                  <w:rPr>
                    <w:lang w:val="en-US"/>
                  </w:rPr>
                </w:rPrChange>
              </w:rPr>
              <w:pPrChange w:id="21810" w:author="phuong vu" w:date="2018-11-30T14:16:00Z">
                <w:pPr>
                  <w:spacing w:line="360" w:lineRule="auto"/>
                  <w:jc w:val="center"/>
                </w:pPr>
              </w:pPrChange>
            </w:pPr>
            <w:r w:rsidRPr="00920004">
              <w:rPr>
                <w:lang w:val="en-US"/>
                <w:rPrChange w:id="21811" w:author="phuong vu" w:date="2018-11-30T22:36:00Z">
                  <w:rPr>
                    <w:lang w:val="en-US"/>
                  </w:rPr>
                </w:rPrChange>
              </w:rPr>
              <w:t>2</w:t>
            </w:r>
          </w:p>
        </w:tc>
        <w:tc>
          <w:tcPr>
            <w:tcW w:w="2120" w:type="dxa"/>
          </w:tcPr>
          <w:p w14:paraId="015B8BE7" w14:textId="77777777" w:rsidR="00DE2334" w:rsidRPr="00920004" w:rsidRDefault="00DE2334" w:rsidP="00E64310">
            <w:pPr>
              <w:rPr>
                <w:lang w:val="en-US"/>
                <w:rPrChange w:id="21812" w:author="phuong vu" w:date="2018-11-30T22:36:00Z">
                  <w:rPr>
                    <w:lang w:val="en-US"/>
                  </w:rPr>
                </w:rPrChange>
              </w:rPr>
              <w:pPrChange w:id="21813" w:author="phuong vu" w:date="2018-11-30T23:17:00Z">
                <w:pPr>
                  <w:spacing w:line="360" w:lineRule="auto"/>
                </w:pPr>
              </w:pPrChange>
            </w:pPr>
            <w:r w:rsidRPr="00920004">
              <w:rPr>
                <w:lang w:val="en-US"/>
                <w:rPrChange w:id="21814" w:author="phuong vu" w:date="2018-11-30T22:36:00Z">
                  <w:rPr>
                    <w:lang w:val="en-US"/>
                  </w:rPr>
                </w:rPrChange>
              </w:rPr>
              <w:t>task</w:t>
            </w:r>
          </w:p>
        </w:tc>
        <w:tc>
          <w:tcPr>
            <w:tcW w:w="1463" w:type="dxa"/>
          </w:tcPr>
          <w:p w14:paraId="3012BCC4" w14:textId="77777777" w:rsidR="00DE2334" w:rsidRPr="00920004" w:rsidRDefault="00DE2334" w:rsidP="00BD0851">
            <w:pPr>
              <w:spacing w:before="240" w:line="0" w:lineRule="atLeast"/>
              <w:jc w:val="center"/>
              <w:rPr>
                <w:lang w:val="en-US"/>
                <w:rPrChange w:id="21815" w:author="phuong vu" w:date="2018-11-30T22:36:00Z">
                  <w:rPr>
                    <w:lang w:val="en-US"/>
                  </w:rPr>
                </w:rPrChange>
              </w:rPr>
              <w:pPrChange w:id="21816" w:author="phuong vu" w:date="2018-11-30T14:16:00Z">
                <w:pPr>
                  <w:spacing w:line="360" w:lineRule="auto"/>
                  <w:jc w:val="center"/>
                </w:pPr>
              </w:pPrChange>
            </w:pPr>
            <w:r w:rsidRPr="00920004">
              <w:rPr>
                <w:lang w:val="en-US"/>
                <w:rPrChange w:id="21817" w:author="phuong vu" w:date="2018-11-30T22:36:00Z">
                  <w:rPr>
                    <w:lang w:val="en-US"/>
                  </w:rPr>
                </w:rPrChange>
              </w:rPr>
              <w:t>X</w:t>
            </w:r>
          </w:p>
        </w:tc>
        <w:tc>
          <w:tcPr>
            <w:tcW w:w="1463" w:type="dxa"/>
          </w:tcPr>
          <w:p w14:paraId="59E0663F" w14:textId="77777777" w:rsidR="00DE2334" w:rsidRPr="00920004" w:rsidRDefault="00DE2334" w:rsidP="00BD0851">
            <w:pPr>
              <w:spacing w:before="240" w:line="0" w:lineRule="atLeast"/>
              <w:jc w:val="center"/>
              <w:rPr>
                <w:lang w:val="en-US"/>
                <w:rPrChange w:id="21818" w:author="phuong vu" w:date="2018-11-30T22:36:00Z">
                  <w:rPr>
                    <w:lang w:val="en-US"/>
                  </w:rPr>
                </w:rPrChange>
              </w:rPr>
              <w:pPrChange w:id="21819" w:author="phuong vu" w:date="2018-11-30T14:16:00Z">
                <w:pPr>
                  <w:spacing w:line="360" w:lineRule="auto"/>
                  <w:jc w:val="center"/>
                </w:pPr>
              </w:pPrChange>
            </w:pPr>
            <w:r w:rsidRPr="00920004">
              <w:rPr>
                <w:lang w:val="en-US"/>
                <w:rPrChange w:id="21820" w:author="phuong vu" w:date="2018-11-30T22:36:00Z">
                  <w:rPr>
                    <w:lang w:val="en-US"/>
                  </w:rPr>
                </w:rPrChange>
              </w:rPr>
              <w:t>X</w:t>
            </w:r>
          </w:p>
        </w:tc>
        <w:tc>
          <w:tcPr>
            <w:tcW w:w="1463" w:type="dxa"/>
          </w:tcPr>
          <w:p w14:paraId="10BF6953" w14:textId="77777777" w:rsidR="00DE2334" w:rsidRPr="00920004" w:rsidRDefault="00DE2334" w:rsidP="00BD0851">
            <w:pPr>
              <w:spacing w:before="240" w:line="0" w:lineRule="atLeast"/>
              <w:jc w:val="center"/>
              <w:rPr>
                <w:lang w:val="en-US"/>
                <w:rPrChange w:id="21821" w:author="phuong vu" w:date="2018-11-30T22:36:00Z">
                  <w:rPr>
                    <w:lang w:val="en-US"/>
                  </w:rPr>
                </w:rPrChange>
              </w:rPr>
              <w:pPrChange w:id="21822" w:author="phuong vu" w:date="2018-11-30T14:16:00Z">
                <w:pPr>
                  <w:spacing w:line="360" w:lineRule="auto"/>
                  <w:jc w:val="center"/>
                </w:pPr>
              </w:pPrChange>
            </w:pPr>
          </w:p>
        </w:tc>
        <w:tc>
          <w:tcPr>
            <w:tcW w:w="1463" w:type="dxa"/>
          </w:tcPr>
          <w:p w14:paraId="1A385CA3" w14:textId="77777777" w:rsidR="00DE2334" w:rsidRPr="00920004" w:rsidRDefault="00DE2334" w:rsidP="00BD0851">
            <w:pPr>
              <w:spacing w:before="240" w:line="0" w:lineRule="atLeast"/>
              <w:jc w:val="center"/>
              <w:rPr>
                <w:lang w:val="en-US"/>
                <w:rPrChange w:id="21823" w:author="phuong vu" w:date="2018-11-30T22:36:00Z">
                  <w:rPr>
                    <w:lang w:val="en-US"/>
                  </w:rPr>
                </w:rPrChange>
              </w:rPr>
              <w:pPrChange w:id="21824" w:author="phuong vu" w:date="2018-11-30T14:16:00Z">
                <w:pPr>
                  <w:jc w:val="center"/>
                </w:pPr>
              </w:pPrChange>
            </w:pPr>
          </w:p>
        </w:tc>
      </w:tr>
      <w:tr w:rsidR="00DE2334" w:rsidRPr="00920004" w14:paraId="1094F5B4" w14:textId="77777777" w:rsidTr="00A72A60">
        <w:tc>
          <w:tcPr>
            <w:tcW w:w="805" w:type="dxa"/>
          </w:tcPr>
          <w:p w14:paraId="5233E117" w14:textId="77777777" w:rsidR="00DE2334" w:rsidRPr="00920004" w:rsidRDefault="00DE2334" w:rsidP="00BD0851">
            <w:pPr>
              <w:spacing w:before="240" w:line="0" w:lineRule="atLeast"/>
              <w:jc w:val="center"/>
              <w:rPr>
                <w:lang w:val="en-US"/>
                <w:rPrChange w:id="21825" w:author="phuong vu" w:date="2018-11-30T22:36:00Z">
                  <w:rPr>
                    <w:lang w:val="en-US"/>
                  </w:rPr>
                </w:rPrChange>
              </w:rPr>
              <w:pPrChange w:id="21826" w:author="phuong vu" w:date="2018-11-30T14:16:00Z">
                <w:pPr>
                  <w:spacing w:line="360" w:lineRule="auto"/>
                  <w:jc w:val="center"/>
                </w:pPr>
              </w:pPrChange>
            </w:pPr>
            <w:r w:rsidRPr="00920004">
              <w:rPr>
                <w:lang w:val="en-US"/>
                <w:rPrChange w:id="21827" w:author="phuong vu" w:date="2018-11-30T22:36:00Z">
                  <w:rPr>
                    <w:lang w:val="en-US"/>
                  </w:rPr>
                </w:rPrChange>
              </w:rPr>
              <w:t>3</w:t>
            </w:r>
          </w:p>
        </w:tc>
        <w:tc>
          <w:tcPr>
            <w:tcW w:w="2120" w:type="dxa"/>
          </w:tcPr>
          <w:p w14:paraId="2B4F14E3" w14:textId="77777777" w:rsidR="00DE2334" w:rsidRPr="00920004" w:rsidRDefault="00DE2334" w:rsidP="00E64310">
            <w:pPr>
              <w:rPr>
                <w:lang w:val="en-US"/>
                <w:rPrChange w:id="21828" w:author="phuong vu" w:date="2018-11-30T22:36:00Z">
                  <w:rPr>
                    <w:lang w:val="en-US"/>
                  </w:rPr>
                </w:rPrChange>
              </w:rPr>
              <w:pPrChange w:id="21829" w:author="phuong vu" w:date="2018-11-30T23:17:00Z">
                <w:pPr>
                  <w:spacing w:line="360" w:lineRule="auto"/>
                </w:pPr>
              </w:pPrChange>
            </w:pPr>
            <w:r w:rsidRPr="00920004">
              <w:rPr>
                <w:lang w:val="en-US"/>
                <w:rPrChange w:id="21830" w:author="phuong vu" w:date="2018-11-30T22:36:00Z">
                  <w:rPr>
                    <w:lang w:val="en-US"/>
                  </w:rPr>
                </w:rPrChange>
              </w:rPr>
              <w:t>order_detail</w:t>
            </w:r>
          </w:p>
        </w:tc>
        <w:tc>
          <w:tcPr>
            <w:tcW w:w="1463" w:type="dxa"/>
          </w:tcPr>
          <w:p w14:paraId="13E100AA" w14:textId="77777777" w:rsidR="00DE2334" w:rsidRPr="00920004" w:rsidRDefault="00DE2334" w:rsidP="00BD0851">
            <w:pPr>
              <w:spacing w:before="240" w:line="0" w:lineRule="atLeast"/>
              <w:jc w:val="center"/>
              <w:rPr>
                <w:lang w:val="en-US"/>
                <w:rPrChange w:id="21831" w:author="phuong vu" w:date="2018-11-30T22:36:00Z">
                  <w:rPr>
                    <w:lang w:val="en-US"/>
                  </w:rPr>
                </w:rPrChange>
              </w:rPr>
              <w:pPrChange w:id="21832" w:author="phuong vu" w:date="2018-11-30T14:16:00Z">
                <w:pPr>
                  <w:spacing w:line="360" w:lineRule="auto"/>
                  <w:jc w:val="center"/>
                </w:pPr>
              </w:pPrChange>
            </w:pPr>
          </w:p>
        </w:tc>
        <w:tc>
          <w:tcPr>
            <w:tcW w:w="1463" w:type="dxa"/>
          </w:tcPr>
          <w:p w14:paraId="39E33613" w14:textId="77777777" w:rsidR="00DE2334" w:rsidRPr="00920004" w:rsidRDefault="00DE2334" w:rsidP="00BD0851">
            <w:pPr>
              <w:spacing w:before="240" w:line="0" w:lineRule="atLeast"/>
              <w:jc w:val="center"/>
              <w:rPr>
                <w:lang w:val="en-US"/>
                <w:rPrChange w:id="21833" w:author="phuong vu" w:date="2018-11-30T22:36:00Z">
                  <w:rPr>
                    <w:lang w:val="en-US"/>
                  </w:rPr>
                </w:rPrChange>
              </w:rPr>
              <w:pPrChange w:id="21834" w:author="phuong vu" w:date="2018-11-30T14:16:00Z">
                <w:pPr>
                  <w:spacing w:line="360" w:lineRule="auto"/>
                  <w:jc w:val="center"/>
                </w:pPr>
              </w:pPrChange>
            </w:pPr>
            <w:r w:rsidRPr="00920004">
              <w:rPr>
                <w:lang w:val="en-US"/>
                <w:rPrChange w:id="21835" w:author="phuong vu" w:date="2018-11-30T22:36:00Z">
                  <w:rPr>
                    <w:lang w:val="en-US"/>
                  </w:rPr>
                </w:rPrChange>
              </w:rPr>
              <w:t>X</w:t>
            </w:r>
          </w:p>
        </w:tc>
        <w:tc>
          <w:tcPr>
            <w:tcW w:w="1463" w:type="dxa"/>
          </w:tcPr>
          <w:p w14:paraId="5C9E5935" w14:textId="77777777" w:rsidR="00DE2334" w:rsidRPr="00920004" w:rsidRDefault="00DE2334" w:rsidP="00BD0851">
            <w:pPr>
              <w:spacing w:before="240" w:line="0" w:lineRule="atLeast"/>
              <w:jc w:val="center"/>
              <w:rPr>
                <w:lang w:val="en-US"/>
                <w:rPrChange w:id="21836" w:author="phuong vu" w:date="2018-11-30T22:36:00Z">
                  <w:rPr>
                    <w:lang w:val="en-US"/>
                  </w:rPr>
                </w:rPrChange>
              </w:rPr>
              <w:pPrChange w:id="21837" w:author="phuong vu" w:date="2018-11-30T14:16:00Z">
                <w:pPr>
                  <w:spacing w:line="360" w:lineRule="auto"/>
                  <w:jc w:val="center"/>
                </w:pPr>
              </w:pPrChange>
            </w:pPr>
          </w:p>
        </w:tc>
        <w:tc>
          <w:tcPr>
            <w:tcW w:w="1463" w:type="dxa"/>
          </w:tcPr>
          <w:p w14:paraId="41D12C15" w14:textId="77777777" w:rsidR="00DE2334" w:rsidRPr="00920004" w:rsidRDefault="00DE2334" w:rsidP="00BD0851">
            <w:pPr>
              <w:spacing w:before="240" w:line="0" w:lineRule="atLeast"/>
              <w:jc w:val="center"/>
              <w:rPr>
                <w:lang w:val="en-US"/>
                <w:rPrChange w:id="21838" w:author="phuong vu" w:date="2018-11-30T22:36:00Z">
                  <w:rPr>
                    <w:lang w:val="en-US"/>
                  </w:rPr>
                </w:rPrChange>
              </w:rPr>
              <w:pPrChange w:id="21839" w:author="phuong vu" w:date="2018-11-30T14:16:00Z">
                <w:pPr>
                  <w:jc w:val="center"/>
                </w:pPr>
              </w:pPrChange>
            </w:pPr>
          </w:p>
        </w:tc>
      </w:tr>
      <w:tr w:rsidR="00DE2334" w:rsidRPr="00920004" w14:paraId="6C98A6F3" w14:textId="77777777" w:rsidTr="00A72A60">
        <w:tc>
          <w:tcPr>
            <w:tcW w:w="805" w:type="dxa"/>
          </w:tcPr>
          <w:p w14:paraId="3DA2A639" w14:textId="77777777" w:rsidR="00DE2334" w:rsidRPr="00920004" w:rsidRDefault="00DE2334" w:rsidP="00BD0851">
            <w:pPr>
              <w:spacing w:before="240" w:line="0" w:lineRule="atLeast"/>
              <w:jc w:val="center"/>
              <w:rPr>
                <w:lang w:val="en-US"/>
                <w:rPrChange w:id="21840" w:author="phuong vu" w:date="2018-11-30T22:36:00Z">
                  <w:rPr>
                    <w:lang w:val="en-US"/>
                  </w:rPr>
                </w:rPrChange>
              </w:rPr>
              <w:pPrChange w:id="21841" w:author="phuong vu" w:date="2018-11-30T14:16:00Z">
                <w:pPr>
                  <w:spacing w:line="360" w:lineRule="auto"/>
                  <w:jc w:val="center"/>
                </w:pPr>
              </w:pPrChange>
            </w:pPr>
            <w:r w:rsidRPr="00920004">
              <w:rPr>
                <w:lang w:val="en-US"/>
                <w:rPrChange w:id="21842" w:author="phuong vu" w:date="2018-11-30T22:36:00Z">
                  <w:rPr>
                    <w:lang w:val="en-US"/>
                  </w:rPr>
                </w:rPrChange>
              </w:rPr>
              <w:t>4</w:t>
            </w:r>
          </w:p>
        </w:tc>
        <w:tc>
          <w:tcPr>
            <w:tcW w:w="2120" w:type="dxa"/>
          </w:tcPr>
          <w:p w14:paraId="23CFBC83" w14:textId="77777777" w:rsidR="00DE2334" w:rsidRPr="00920004" w:rsidRDefault="00DE2334" w:rsidP="00E64310">
            <w:pPr>
              <w:rPr>
                <w:lang w:val="en-US"/>
                <w:rPrChange w:id="21843" w:author="phuong vu" w:date="2018-11-30T22:36:00Z">
                  <w:rPr>
                    <w:lang w:val="en-US"/>
                  </w:rPr>
                </w:rPrChange>
              </w:rPr>
              <w:pPrChange w:id="21844" w:author="phuong vu" w:date="2018-11-30T23:17:00Z">
                <w:pPr>
                  <w:spacing w:line="360" w:lineRule="auto"/>
                </w:pPr>
              </w:pPrChange>
            </w:pPr>
            <w:r w:rsidRPr="00920004">
              <w:rPr>
                <w:lang w:val="en-US"/>
                <w:rPrChange w:id="21845" w:author="phuong vu" w:date="2018-11-30T22:36:00Z">
                  <w:rPr>
                    <w:lang w:val="en-US"/>
                  </w:rPr>
                </w:rPrChange>
              </w:rPr>
              <w:t>receipt</w:t>
            </w:r>
          </w:p>
        </w:tc>
        <w:tc>
          <w:tcPr>
            <w:tcW w:w="1463" w:type="dxa"/>
          </w:tcPr>
          <w:p w14:paraId="737FC554" w14:textId="77777777" w:rsidR="00DE2334" w:rsidRPr="00920004" w:rsidRDefault="00DE2334" w:rsidP="00BD0851">
            <w:pPr>
              <w:spacing w:before="240" w:line="0" w:lineRule="atLeast"/>
              <w:jc w:val="center"/>
              <w:rPr>
                <w:lang w:val="en-US"/>
                <w:rPrChange w:id="21846" w:author="phuong vu" w:date="2018-11-30T22:36:00Z">
                  <w:rPr>
                    <w:lang w:val="en-US"/>
                  </w:rPr>
                </w:rPrChange>
              </w:rPr>
              <w:pPrChange w:id="21847" w:author="phuong vu" w:date="2018-11-30T14:16:00Z">
                <w:pPr>
                  <w:spacing w:line="360" w:lineRule="auto"/>
                  <w:jc w:val="center"/>
                </w:pPr>
              </w:pPrChange>
            </w:pPr>
          </w:p>
        </w:tc>
        <w:tc>
          <w:tcPr>
            <w:tcW w:w="1463" w:type="dxa"/>
          </w:tcPr>
          <w:p w14:paraId="07C21C42" w14:textId="77777777" w:rsidR="00DE2334" w:rsidRPr="00920004" w:rsidRDefault="00DE2334" w:rsidP="00BD0851">
            <w:pPr>
              <w:spacing w:before="240" w:line="0" w:lineRule="atLeast"/>
              <w:jc w:val="center"/>
              <w:rPr>
                <w:lang w:val="en-US"/>
                <w:rPrChange w:id="21848" w:author="phuong vu" w:date="2018-11-30T22:36:00Z">
                  <w:rPr>
                    <w:lang w:val="en-US"/>
                  </w:rPr>
                </w:rPrChange>
              </w:rPr>
              <w:pPrChange w:id="21849" w:author="phuong vu" w:date="2018-11-30T14:16:00Z">
                <w:pPr>
                  <w:spacing w:line="360" w:lineRule="auto"/>
                  <w:jc w:val="center"/>
                </w:pPr>
              </w:pPrChange>
            </w:pPr>
            <w:r w:rsidRPr="00920004">
              <w:rPr>
                <w:lang w:val="en-US"/>
                <w:rPrChange w:id="21850" w:author="phuong vu" w:date="2018-11-30T22:36:00Z">
                  <w:rPr>
                    <w:lang w:val="en-US"/>
                  </w:rPr>
                </w:rPrChange>
              </w:rPr>
              <w:t>X</w:t>
            </w:r>
          </w:p>
        </w:tc>
        <w:tc>
          <w:tcPr>
            <w:tcW w:w="1463" w:type="dxa"/>
          </w:tcPr>
          <w:p w14:paraId="3CC2C374" w14:textId="77777777" w:rsidR="00DE2334" w:rsidRPr="00920004" w:rsidRDefault="00DE2334" w:rsidP="00BD0851">
            <w:pPr>
              <w:spacing w:before="240" w:line="0" w:lineRule="atLeast"/>
              <w:jc w:val="center"/>
              <w:rPr>
                <w:lang w:val="en-US"/>
                <w:rPrChange w:id="21851" w:author="phuong vu" w:date="2018-11-30T22:36:00Z">
                  <w:rPr>
                    <w:lang w:val="en-US"/>
                  </w:rPr>
                </w:rPrChange>
              </w:rPr>
              <w:pPrChange w:id="21852" w:author="phuong vu" w:date="2018-11-30T14:16:00Z">
                <w:pPr>
                  <w:spacing w:line="360" w:lineRule="auto"/>
                  <w:jc w:val="center"/>
                </w:pPr>
              </w:pPrChange>
            </w:pPr>
          </w:p>
        </w:tc>
        <w:tc>
          <w:tcPr>
            <w:tcW w:w="1463" w:type="dxa"/>
          </w:tcPr>
          <w:p w14:paraId="16D10AD1" w14:textId="77777777" w:rsidR="00DE2334" w:rsidRPr="00920004" w:rsidRDefault="00DE2334" w:rsidP="00BD0851">
            <w:pPr>
              <w:keepNext/>
              <w:spacing w:before="240" w:line="0" w:lineRule="atLeast"/>
              <w:jc w:val="center"/>
              <w:rPr>
                <w:lang w:val="en-US"/>
                <w:rPrChange w:id="21853" w:author="phuong vu" w:date="2018-11-30T22:36:00Z">
                  <w:rPr>
                    <w:lang w:val="en-US"/>
                  </w:rPr>
                </w:rPrChange>
              </w:rPr>
              <w:pPrChange w:id="21854" w:author="phuong vu" w:date="2018-11-30T14:16:00Z">
                <w:pPr>
                  <w:jc w:val="center"/>
                </w:pPr>
              </w:pPrChange>
            </w:pPr>
          </w:p>
        </w:tc>
      </w:tr>
    </w:tbl>
    <w:p w14:paraId="2DAD3F6C" w14:textId="70036F05" w:rsidR="00DE2334" w:rsidRPr="00920004" w:rsidRDefault="005A14ED" w:rsidP="00A17FA5">
      <w:pPr>
        <w:pStyle w:val="Caption"/>
        <w:rPr>
          <w:lang w:val="en-US"/>
          <w:rPrChange w:id="21855" w:author="phuong vu" w:date="2018-11-30T22:36:00Z">
            <w:rPr>
              <w:lang w:val="en-US"/>
            </w:rPr>
          </w:rPrChange>
        </w:rPr>
        <w:pPrChange w:id="21856" w:author="phuong vu" w:date="2018-11-30T22:42:00Z">
          <w:pPr/>
        </w:pPrChange>
      </w:pPr>
      <w:bookmarkStart w:id="21857" w:name="_Toc531381627"/>
      <w:ins w:id="21858" w:author="phuong vu" w:date="2018-11-26T14:00:00Z">
        <w:r w:rsidRPr="00920004">
          <w:rPr>
            <w:rPrChange w:id="21859" w:author="phuong vu" w:date="2018-11-30T22:36:00Z">
              <w:rPr/>
            </w:rPrChange>
          </w:rPr>
          <w:t xml:space="preserve">Bảng </w:t>
        </w:r>
      </w:ins>
      <w:ins w:id="21860" w:author="phuong vu" w:date="2018-11-30T14:54:00Z">
        <w:r w:rsidR="00D632EE" w:rsidRPr="00920004">
          <w:rPr>
            <w:rPrChange w:id="21861" w:author="phuong vu" w:date="2018-11-30T22:36:00Z">
              <w:rPr/>
            </w:rPrChange>
          </w:rPr>
          <w:fldChar w:fldCharType="begin"/>
        </w:r>
        <w:r w:rsidR="00D632EE" w:rsidRPr="00920004">
          <w:rPr>
            <w:rPrChange w:id="21862" w:author="phuong vu" w:date="2018-11-30T22:36:00Z">
              <w:rPr/>
            </w:rPrChange>
          </w:rPr>
          <w:instrText xml:space="preserve"> STYLEREF 1 \s </w:instrText>
        </w:r>
      </w:ins>
      <w:r w:rsidR="00D632EE" w:rsidRPr="00920004">
        <w:rPr>
          <w:rPrChange w:id="21863" w:author="phuong vu" w:date="2018-11-30T22:36:00Z">
            <w:rPr/>
          </w:rPrChange>
        </w:rPr>
        <w:fldChar w:fldCharType="separate"/>
      </w:r>
      <w:r w:rsidR="00B5490C">
        <w:rPr>
          <w:noProof/>
        </w:rPr>
        <w:t>3</w:t>
      </w:r>
      <w:ins w:id="21864" w:author="phuong vu" w:date="2018-11-30T14:54:00Z">
        <w:r w:rsidR="00D632EE" w:rsidRPr="00920004">
          <w:rPr>
            <w:rPrChange w:id="21865" w:author="phuong vu" w:date="2018-11-30T22:36:00Z">
              <w:rPr/>
            </w:rPrChange>
          </w:rPr>
          <w:fldChar w:fldCharType="end"/>
        </w:r>
        <w:r w:rsidR="00D632EE" w:rsidRPr="00920004">
          <w:rPr>
            <w:rPrChange w:id="21866" w:author="phuong vu" w:date="2018-11-30T22:36:00Z">
              <w:rPr/>
            </w:rPrChange>
          </w:rPr>
          <w:t>.</w:t>
        </w:r>
        <w:r w:rsidR="00D632EE" w:rsidRPr="00920004">
          <w:rPr>
            <w:rPrChange w:id="21867" w:author="phuong vu" w:date="2018-11-30T22:36:00Z">
              <w:rPr/>
            </w:rPrChange>
          </w:rPr>
          <w:fldChar w:fldCharType="begin"/>
        </w:r>
        <w:r w:rsidR="00D632EE" w:rsidRPr="00920004">
          <w:rPr>
            <w:rPrChange w:id="21868" w:author="phuong vu" w:date="2018-11-30T22:36:00Z">
              <w:rPr/>
            </w:rPrChange>
          </w:rPr>
          <w:instrText xml:space="preserve"> SEQ Bảng \* ARABIC \s 1 </w:instrText>
        </w:r>
      </w:ins>
      <w:r w:rsidR="00D632EE" w:rsidRPr="00920004">
        <w:rPr>
          <w:rPrChange w:id="21869" w:author="phuong vu" w:date="2018-11-30T22:36:00Z">
            <w:rPr/>
          </w:rPrChange>
        </w:rPr>
        <w:fldChar w:fldCharType="separate"/>
      </w:r>
      <w:ins w:id="21870" w:author="phuong vu" w:date="2018-11-30T22:44:00Z">
        <w:r w:rsidR="00B5490C">
          <w:rPr>
            <w:noProof/>
          </w:rPr>
          <w:t>19</w:t>
        </w:r>
      </w:ins>
      <w:ins w:id="21871" w:author="phuong vu" w:date="2018-11-30T14:54:00Z">
        <w:r w:rsidR="00D632EE" w:rsidRPr="00920004">
          <w:rPr>
            <w:rPrChange w:id="21872" w:author="phuong vu" w:date="2018-11-30T22:36:00Z">
              <w:rPr/>
            </w:rPrChange>
          </w:rPr>
          <w:fldChar w:fldCharType="end"/>
        </w:r>
      </w:ins>
      <w:ins w:id="21873" w:author="phuong vu" w:date="2018-11-26T14:00:00Z">
        <w:r w:rsidRPr="00920004">
          <w:rPr>
            <w:lang w:val="en-US"/>
            <w:rPrChange w:id="21874" w:author="phuong vu" w:date="2018-11-30T22:36:00Z">
              <w:rPr>
                <w:lang w:val="en-US"/>
              </w:rPr>
            </w:rPrChange>
          </w:rPr>
          <w:t xml:space="preserve"> Dữ liệu sử dụng cập nhật thông tin biên </w:t>
        </w:r>
      </w:ins>
      <w:ins w:id="21875" w:author="phuong vu" w:date="2018-11-26T14:01:00Z">
        <w:r w:rsidRPr="00920004">
          <w:rPr>
            <w:lang w:val="en-US"/>
            <w:rPrChange w:id="21876" w:author="phuong vu" w:date="2018-11-30T22:36:00Z">
              <w:rPr>
                <w:lang w:val="en-US"/>
              </w:rPr>
            </w:rPrChange>
          </w:rPr>
          <w:t>nhận</w:t>
        </w:r>
      </w:ins>
      <w:bookmarkEnd w:id="21857"/>
    </w:p>
    <w:p w14:paraId="5006A93C" w14:textId="61BE8C45" w:rsidR="00070C2F" w:rsidRPr="00920004" w:rsidRDefault="00070C2F" w:rsidP="00E64310">
      <w:pPr>
        <w:pStyle w:val="Heading6"/>
        <w:numPr>
          <w:ilvl w:val="0"/>
          <w:numId w:val="81"/>
        </w:numPr>
        <w:tabs>
          <w:tab w:val="left" w:pos="810"/>
        </w:tabs>
        <w:spacing w:before="240" w:line="0" w:lineRule="atLeast"/>
        <w:ind w:left="630"/>
        <w:rPr>
          <w:ins w:id="21877" w:author="phuong vu" w:date="2018-11-26T14:34:00Z"/>
          <w:rFonts w:cstheme="majorHAnsi"/>
          <w:lang w:val="en-US"/>
          <w:rPrChange w:id="21878" w:author="phuong vu" w:date="2018-11-30T22:36:00Z">
            <w:rPr>
              <w:ins w:id="21879" w:author="phuong vu" w:date="2018-11-26T14:34:00Z"/>
              <w:rFonts w:cstheme="majorHAnsi"/>
              <w:lang w:val="en-US"/>
            </w:rPr>
          </w:rPrChange>
        </w:rPr>
        <w:pPrChange w:id="21880" w:author="phuong vu" w:date="2018-11-30T23:18:00Z">
          <w:pPr>
            <w:pStyle w:val="Heading6"/>
            <w:spacing w:line="276" w:lineRule="auto"/>
          </w:pPr>
        </w:pPrChange>
      </w:pPr>
      <w:r w:rsidRPr="00920004">
        <w:rPr>
          <w:rFonts w:cstheme="majorHAnsi"/>
          <w:lang w:val="en-US"/>
          <w:rPrChange w:id="21881" w:author="phuong vu" w:date="2018-11-30T22:36:00Z">
            <w:rPr>
              <w:lang w:val="en-US"/>
            </w:rPr>
          </w:rPrChange>
        </w:rPr>
        <w:lastRenderedPageBreak/>
        <w:t>Cách xử l</w:t>
      </w:r>
      <w:ins w:id="21882" w:author="phuong vu" w:date="2018-11-30T14:58:00Z">
        <w:r w:rsidR="00D632EE" w:rsidRPr="00920004">
          <w:rPr>
            <w:rFonts w:cstheme="majorHAnsi"/>
            <w:lang w:val="en-US"/>
            <w:rPrChange w:id="21883" w:author="phuong vu" w:date="2018-11-30T22:36:00Z">
              <w:rPr>
                <w:rFonts w:cstheme="majorHAnsi"/>
                <w:lang w:val="en-US"/>
              </w:rPr>
            </w:rPrChange>
          </w:rPr>
          <w:t>í</w:t>
        </w:r>
      </w:ins>
      <w:del w:id="21884" w:author="phuong vu" w:date="2018-11-30T14:58:00Z">
        <w:r w:rsidRPr="00920004" w:rsidDel="00D632EE">
          <w:rPr>
            <w:rFonts w:cstheme="majorHAnsi"/>
            <w:lang w:val="en-US"/>
            <w:rPrChange w:id="21885" w:author="phuong vu" w:date="2018-11-30T22:36:00Z">
              <w:rPr>
                <w:lang w:val="en-US"/>
              </w:rPr>
            </w:rPrChange>
          </w:rPr>
          <w:delText>í</w:delText>
        </w:r>
      </w:del>
    </w:p>
    <w:p w14:paraId="7E13307F" w14:textId="2912B2A2" w:rsidR="00A57F07" w:rsidRPr="00920004" w:rsidRDefault="007519FC" w:rsidP="00BD0851">
      <w:pPr>
        <w:keepNext/>
        <w:spacing w:before="240" w:line="0" w:lineRule="atLeast"/>
        <w:rPr>
          <w:ins w:id="21886" w:author="phuong vu" w:date="2018-11-26T14:34:00Z"/>
          <w:rPrChange w:id="21887" w:author="phuong vu" w:date="2018-11-30T22:36:00Z">
            <w:rPr>
              <w:ins w:id="21888" w:author="phuong vu" w:date="2018-11-26T14:34:00Z"/>
            </w:rPr>
          </w:rPrChange>
        </w:rPr>
        <w:pPrChange w:id="21889" w:author="phuong vu" w:date="2018-11-30T14:16:00Z">
          <w:pPr/>
        </w:pPrChange>
      </w:pPr>
      <w:ins w:id="21890" w:author="phuong vu" w:date="2018-11-27T15:46:00Z">
        <w:r w:rsidRPr="00920004">
          <w:rPr>
            <w:noProof/>
            <w:rPrChange w:id="21891" w:author="phuong vu" w:date="2018-11-30T22:36:00Z">
              <w:rPr>
                <w:noProof/>
              </w:rPr>
            </w:rPrChange>
          </w:rPr>
          <w:drawing>
            <wp:inline distT="0" distB="0" distL="0" distR="0" wp14:anchorId="1466FFC5" wp14:editId="43344B0E">
              <wp:extent cx="5555887" cy="7326217"/>
              <wp:effectExtent l="0" t="0" r="698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9971" cy="7331603"/>
                      </a:xfrm>
                      <a:prstGeom prst="rect">
                        <a:avLst/>
                      </a:prstGeom>
                      <a:noFill/>
                      <a:ln>
                        <a:noFill/>
                      </a:ln>
                    </pic:spPr>
                  </pic:pic>
                </a:graphicData>
              </a:graphic>
            </wp:inline>
          </w:drawing>
        </w:r>
      </w:ins>
    </w:p>
    <w:p w14:paraId="3F9D6331" w14:textId="2279B8A1" w:rsidR="00A57F07" w:rsidRPr="00920004" w:rsidRDefault="00A57F07" w:rsidP="00A17FA5">
      <w:pPr>
        <w:pStyle w:val="Caption"/>
        <w:rPr>
          <w:ins w:id="21892" w:author="phuong vu" w:date="2018-11-21T18:55:00Z"/>
          <w:lang w:val="en-US"/>
          <w:rPrChange w:id="21893" w:author="phuong vu" w:date="2018-11-30T22:36:00Z">
            <w:rPr>
              <w:ins w:id="21894" w:author="phuong vu" w:date="2018-11-21T18:55:00Z"/>
              <w:lang w:val="en-US"/>
            </w:rPr>
          </w:rPrChange>
        </w:rPr>
        <w:pPrChange w:id="21895" w:author="phuong vu" w:date="2018-11-30T22:42:00Z">
          <w:pPr>
            <w:pStyle w:val="Heading6"/>
          </w:pPr>
        </w:pPrChange>
      </w:pPr>
      <w:bookmarkStart w:id="21896" w:name="_Toc531380505"/>
      <w:ins w:id="21897" w:author="phuong vu" w:date="2018-11-26T14:34:00Z">
        <w:r w:rsidRPr="00920004">
          <w:rPr>
            <w:rPrChange w:id="21898" w:author="phuong vu" w:date="2018-11-30T22:36:00Z">
              <w:rPr/>
            </w:rPrChange>
          </w:rPr>
          <w:t xml:space="preserve">Hình </w:t>
        </w:r>
      </w:ins>
      <w:ins w:id="21899" w:author="phuong vu" w:date="2018-11-30T15:13:00Z">
        <w:r w:rsidR="00EF3636" w:rsidRPr="00920004">
          <w:rPr>
            <w:rPrChange w:id="21900" w:author="phuong vu" w:date="2018-11-30T22:36:00Z">
              <w:rPr/>
            </w:rPrChange>
          </w:rPr>
          <w:fldChar w:fldCharType="begin"/>
        </w:r>
        <w:r w:rsidR="00EF3636" w:rsidRPr="00920004">
          <w:rPr>
            <w:rPrChange w:id="21901" w:author="phuong vu" w:date="2018-11-30T22:36:00Z">
              <w:rPr/>
            </w:rPrChange>
          </w:rPr>
          <w:instrText xml:space="preserve"> STYLEREF 1 \s </w:instrText>
        </w:r>
      </w:ins>
      <w:r w:rsidR="00EF3636" w:rsidRPr="00920004">
        <w:rPr>
          <w:rPrChange w:id="21902" w:author="phuong vu" w:date="2018-11-30T22:36:00Z">
            <w:rPr/>
          </w:rPrChange>
        </w:rPr>
        <w:fldChar w:fldCharType="separate"/>
      </w:r>
      <w:r w:rsidR="00B5490C">
        <w:rPr>
          <w:noProof/>
        </w:rPr>
        <w:t>3</w:t>
      </w:r>
      <w:ins w:id="21903" w:author="phuong vu" w:date="2018-11-30T15:13:00Z">
        <w:r w:rsidR="00EF3636" w:rsidRPr="00920004">
          <w:rPr>
            <w:rPrChange w:id="21904" w:author="phuong vu" w:date="2018-11-30T22:36:00Z">
              <w:rPr/>
            </w:rPrChange>
          </w:rPr>
          <w:fldChar w:fldCharType="end"/>
        </w:r>
        <w:r w:rsidR="00EF3636" w:rsidRPr="00920004">
          <w:rPr>
            <w:rPrChange w:id="21905" w:author="phuong vu" w:date="2018-11-30T22:36:00Z">
              <w:rPr/>
            </w:rPrChange>
          </w:rPr>
          <w:t>.</w:t>
        </w:r>
        <w:r w:rsidR="00EF3636" w:rsidRPr="00920004">
          <w:rPr>
            <w:rPrChange w:id="21906" w:author="phuong vu" w:date="2018-11-30T22:36:00Z">
              <w:rPr/>
            </w:rPrChange>
          </w:rPr>
          <w:fldChar w:fldCharType="begin"/>
        </w:r>
        <w:r w:rsidR="00EF3636" w:rsidRPr="00920004">
          <w:rPr>
            <w:rPrChange w:id="21907" w:author="phuong vu" w:date="2018-11-30T22:36:00Z">
              <w:rPr/>
            </w:rPrChange>
          </w:rPr>
          <w:instrText xml:space="preserve"> SEQ Hình \* ARABIC \s 1 </w:instrText>
        </w:r>
      </w:ins>
      <w:r w:rsidR="00EF3636" w:rsidRPr="00920004">
        <w:rPr>
          <w:rPrChange w:id="21908" w:author="phuong vu" w:date="2018-11-30T22:36:00Z">
            <w:rPr/>
          </w:rPrChange>
        </w:rPr>
        <w:fldChar w:fldCharType="separate"/>
      </w:r>
      <w:ins w:id="21909" w:author="phuong vu" w:date="2018-11-30T22:44:00Z">
        <w:r w:rsidR="00B5490C">
          <w:rPr>
            <w:noProof/>
          </w:rPr>
          <w:t>28</w:t>
        </w:r>
      </w:ins>
      <w:ins w:id="21910" w:author="phuong vu" w:date="2018-11-30T15:13:00Z">
        <w:r w:rsidR="00EF3636" w:rsidRPr="00920004">
          <w:rPr>
            <w:rPrChange w:id="21911" w:author="phuong vu" w:date="2018-11-30T22:36:00Z">
              <w:rPr/>
            </w:rPrChange>
          </w:rPr>
          <w:fldChar w:fldCharType="end"/>
        </w:r>
      </w:ins>
      <w:ins w:id="21912" w:author="phuong vu" w:date="2018-11-26T14:35:00Z">
        <w:r w:rsidRPr="00920004">
          <w:rPr>
            <w:lang w:val="en-US"/>
            <w:rPrChange w:id="21913" w:author="phuong vu" w:date="2018-11-30T22:36:00Z">
              <w:rPr>
                <w:lang w:val="en-US"/>
              </w:rPr>
            </w:rPrChange>
          </w:rPr>
          <w:t xml:space="preserve"> Sơ đồ xử lí cập nhật thông tin biên nhận</w:t>
        </w:r>
      </w:ins>
      <w:bookmarkEnd w:id="21896"/>
    </w:p>
    <w:p w14:paraId="0B918616" w14:textId="6B914B6B" w:rsidR="00DD0637" w:rsidRPr="00920004" w:rsidRDefault="00D25C6A" w:rsidP="00BD0851">
      <w:pPr>
        <w:pStyle w:val="Heading4"/>
        <w:spacing w:before="240" w:line="0" w:lineRule="atLeast"/>
        <w:rPr>
          <w:ins w:id="21914" w:author="phuong vu" w:date="2018-11-21T18:57:00Z"/>
          <w:rFonts w:cstheme="majorHAnsi"/>
          <w:lang w:val="en-US"/>
          <w:rPrChange w:id="21915" w:author="phuong vu" w:date="2018-11-30T22:36:00Z">
            <w:rPr>
              <w:ins w:id="21916" w:author="phuong vu" w:date="2018-11-21T18:57:00Z"/>
              <w:lang w:val="en-US"/>
            </w:rPr>
          </w:rPrChange>
        </w:rPr>
        <w:pPrChange w:id="21917" w:author="phuong vu" w:date="2018-11-30T14:16:00Z">
          <w:pPr>
            <w:pStyle w:val="Heading4"/>
          </w:pPr>
        </w:pPrChange>
      </w:pPr>
      <w:bookmarkStart w:id="21918" w:name="_Toc531381070"/>
      <w:ins w:id="21919" w:author="phuong vu" w:date="2018-11-21T18:55:00Z">
        <w:r w:rsidRPr="00920004">
          <w:rPr>
            <w:rFonts w:cstheme="majorHAnsi"/>
            <w:lang w:val="en-US"/>
            <w:rPrChange w:id="21920" w:author="phuong vu" w:date="2018-11-30T22:36:00Z">
              <w:rPr>
                <w:lang w:val="en-US"/>
              </w:rPr>
            </w:rPrChange>
          </w:rPr>
          <w:lastRenderedPageBreak/>
          <w:t>Quản lí phân công xử lí đơn hàng</w:t>
        </w:r>
      </w:ins>
      <w:bookmarkEnd w:id="21918"/>
    </w:p>
    <w:p w14:paraId="59CB6056" w14:textId="4F974F03" w:rsidR="00206AEA" w:rsidRPr="00920004" w:rsidRDefault="00D25C6A" w:rsidP="0090328E">
      <w:pPr>
        <w:ind w:firstLine="720"/>
        <w:rPr>
          <w:ins w:id="21921" w:author="phuong vu" w:date="2018-11-21T18:57:00Z"/>
          <w:lang w:val="en-US"/>
          <w:rPrChange w:id="21922" w:author="phuong vu" w:date="2018-11-30T22:36:00Z">
            <w:rPr>
              <w:ins w:id="21923" w:author="phuong vu" w:date="2018-11-21T18:57:00Z"/>
              <w:lang w:val="en-US"/>
            </w:rPr>
          </w:rPrChange>
        </w:rPr>
        <w:pPrChange w:id="21924" w:author="phuong vu" w:date="2018-11-30T14:59:00Z">
          <w:pPr>
            <w:pStyle w:val="Heading5"/>
          </w:pPr>
        </w:pPrChange>
      </w:pPr>
      <w:ins w:id="21925" w:author="phuong vu" w:date="2018-11-21T18:57:00Z">
        <w:r w:rsidRPr="00920004">
          <w:rPr>
            <w:b/>
            <w:lang w:val="en-US"/>
            <w:rPrChange w:id="21926" w:author="phuong vu" w:date="2018-11-30T22:36:00Z">
              <w:rPr>
                <w:lang w:val="en-US"/>
              </w:rPr>
            </w:rPrChange>
          </w:rPr>
          <w:t>Mục đích</w:t>
        </w:r>
      </w:ins>
      <w:ins w:id="21927" w:author="phuong vu" w:date="2018-11-30T14:59:00Z">
        <w:r w:rsidR="0090328E" w:rsidRPr="00920004">
          <w:rPr>
            <w:b/>
            <w:lang w:val="en-US"/>
            <w:rPrChange w:id="21928" w:author="phuong vu" w:date="2018-11-30T22:36:00Z">
              <w:rPr>
                <w:lang w:val="en-US"/>
              </w:rPr>
            </w:rPrChange>
          </w:rPr>
          <w:t xml:space="preserve">: </w:t>
        </w:r>
      </w:ins>
      <w:ins w:id="21929" w:author="phuong vu" w:date="2018-11-21T23:33:00Z">
        <w:r w:rsidR="003E7F93" w:rsidRPr="00920004">
          <w:rPr>
            <w:lang w:val="en-US"/>
            <w:rPrChange w:id="21930" w:author="phuong vu" w:date="2018-11-30T22:36:00Z">
              <w:rPr>
                <w:b w:val="0"/>
                <w:lang w:val="en-US"/>
              </w:rPr>
            </w:rPrChange>
          </w:rPr>
          <w:t xml:space="preserve">Số lượng đơn hàng nhận vào với thời gian trả đồ khác nhau, do đó cần có quản </w:t>
        </w:r>
      </w:ins>
      <w:ins w:id="21931" w:author="phuong vu" w:date="2018-11-21T23:34:00Z">
        <w:r w:rsidR="003E7F93" w:rsidRPr="00920004">
          <w:rPr>
            <w:lang w:val="en-US"/>
            <w:rPrChange w:id="21932" w:author="phuong vu" w:date="2018-11-30T22:36:00Z">
              <w:rPr>
                <w:b w:val="0"/>
                <w:lang w:val="en-US"/>
              </w:rPr>
            </w:rPrChange>
          </w:rPr>
          <w:t>lí phân công xử lí đơn hàng để mọi đơn hàng đều được xử lí đúng hạn. Cũng như, nhân viên kịp</w:t>
        </w:r>
      </w:ins>
      <w:ins w:id="21933" w:author="phuong vu" w:date="2018-11-21T23:35:00Z">
        <w:r w:rsidR="003E7F93" w:rsidRPr="00920004">
          <w:rPr>
            <w:lang w:val="en-US"/>
            <w:rPrChange w:id="21934" w:author="phuong vu" w:date="2018-11-30T22:36:00Z">
              <w:rPr>
                <w:b w:val="0"/>
                <w:lang w:val="en-US"/>
              </w:rPr>
            </w:rPrChange>
          </w:rPr>
          <w:t xml:space="preserve"> thời can thiệp để thay đổi phân công nếu không hợp lí.</w:t>
        </w:r>
      </w:ins>
    </w:p>
    <w:p w14:paraId="54A632A6" w14:textId="401D1B39" w:rsidR="00D25C6A" w:rsidRPr="00920004" w:rsidRDefault="00D25C6A" w:rsidP="0090328E">
      <w:pPr>
        <w:pStyle w:val="Heading5"/>
        <w:numPr>
          <w:ilvl w:val="0"/>
          <w:numId w:val="81"/>
        </w:numPr>
        <w:spacing w:before="240" w:line="0" w:lineRule="atLeast"/>
        <w:rPr>
          <w:ins w:id="21935" w:author="phuong vu" w:date="2018-11-21T19:28:00Z"/>
          <w:rFonts w:cstheme="majorHAnsi"/>
          <w:lang w:val="en-US"/>
          <w:rPrChange w:id="21936" w:author="phuong vu" w:date="2018-11-30T22:36:00Z">
            <w:rPr>
              <w:ins w:id="21937" w:author="phuong vu" w:date="2018-11-21T19:28:00Z"/>
              <w:lang w:val="en-US"/>
            </w:rPr>
          </w:rPrChange>
        </w:rPr>
        <w:pPrChange w:id="21938" w:author="phuong vu" w:date="2018-11-30T14:59:00Z">
          <w:pPr>
            <w:pStyle w:val="Heading5"/>
          </w:pPr>
        </w:pPrChange>
      </w:pPr>
      <w:ins w:id="21939" w:author="phuong vu" w:date="2018-11-21T18:57:00Z">
        <w:r w:rsidRPr="00920004">
          <w:rPr>
            <w:rFonts w:cstheme="majorHAnsi"/>
            <w:lang w:val="en-US"/>
            <w:rPrChange w:id="21940" w:author="phuong vu" w:date="2018-11-30T22:36:00Z">
              <w:rPr>
                <w:lang w:val="en-US"/>
              </w:rPr>
            </w:rPrChange>
          </w:rPr>
          <w:t>Giao diện</w:t>
        </w:r>
      </w:ins>
    </w:p>
    <w:p w14:paraId="779E464A" w14:textId="77777777" w:rsidR="0019690B" w:rsidRPr="00920004" w:rsidRDefault="008C24F2" w:rsidP="00BD0851">
      <w:pPr>
        <w:keepNext/>
        <w:spacing w:before="240" w:line="0" w:lineRule="atLeast"/>
        <w:jc w:val="center"/>
        <w:rPr>
          <w:ins w:id="21941" w:author="phuong vu" w:date="2018-11-21T20:00:00Z"/>
          <w:rPrChange w:id="21942" w:author="phuong vu" w:date="2018-11-30T22:36:00Z">
            <w:rPr>
              <w:ins w:id="21943" w:author="phuong vu" w:date="2018-11-21T20:00:00Z"/>
            </w:rPr>
          </w:rPrChange>
        </w:rPr>
        <w:pPrChange w:id="21944" w:author="phuong vu" w:date="2018-11-30T14:16:00Z">
          <w:pPr>
            <w:jc w:val="center"/>
          </w:pPr>
        </w:pPrChange>
      </w:pPr>
      <w:ins w:id="21945" w:author="phuong vu" w:date="2018-11-21T19:28:00Z">
        <w:r w:rsidRPr="00920004">
          <w:rPr>
            <w:noProof/>
            <w:lang w:val="en-US"/>
            <w:rPrChange w:id="21946" w:author="phuong vu" w:date="2018-11-30T22:36:00Z">
              <w:rPr>
                <w:noProof/>
                <w:lang w:val="en-US"/>
              </w:rPr>
            </w:rPrChange>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50510112" w:rsidR="008C24F2" w:rsidRPr="00920004" w:rsidRDefault="0019690B" w:rsidP="00A17FA5">
      <w:pPr>
        <w:pStyle w:val="Caption"/>
        <w:rPr>
          <w:ins w:id="21947" w:author="phuong vu" w:date="2018-11-21T20:02:00Z"/>
          <w:rPrChange w:id="21948" w:author="phuong vu" w:date="2018-11-30T22:36:00Z">
            <w:rPr>
              <w:ins w:id="21949" w:author="phuong vu" w:date="2018-11-21T20:02:00Z"/>
              <w:lang w:val="en-US"/>
            </w:rPr>
          </w:rPrChange>
        </w:rPr>
        <w:pPrChange w:id="21950" w:author="phuong vu" w:date="2018-11-30T22:42:00Z">
          <w:pPr>
            <w:pStyle w:val="Caption"/>
          </w:pPr>
        </w:pPrChange>
      </w:pPr>
      <w:bookmarkStart w:id="21951" w:name="_Ref530595407"/>
      <w:bookmarkStart w:id="21952" w:name="_Toc531380506"/>
      <w:ins w:id="21953" w:author="phuong vu" w:date="2018-11-21T20:00:00Z">
        <w:r w:rsidRPr="00920004">
          <w:rPr>
            <w:rPrChange w:id="21954" w:author="phuong vu" w:date="2018-11-30T22:36:00Z">
              <w:rPr/>
            </w:rPrChange>
          </w:rPr>
          <w:t xml:space="preserve">Hình </w:t>
        </w:r>
      </w:ins>
      <w:ins w:id="21955" w:author="phuong vu" w:date="2018-11-30T15:13:00Z">
        <w:r w:rsidR="00EF3636" w:rsidRPr="00920004">
          <w:rPr>
            <w:rPrChange w:id="21956" w:author="phuong vu" w:date="2018-11-30T22:36:00Z">
              <w:rPr/>
            </w:rPrChange>
          </w:rPr>
          <w:fldChar w:fldCharType="begin"/>
        </w:r>
        <w:r w:rsidR="00EF3636" w:rsidRPr="00920004">
          <w:rPr>
            <w:rPrChange w:id="21957" w:author="phuong vu" w:date="2018-11-30T22:36:00Z">
              <w:rPr/>
            </w:rPrChange>
          </w:rPr>
          <w:instrText xml:space="preserve"> STYLEREF 1 \s </w:instrText>
        </w:r>
      </w:ins>
      <w:r w:rsidR="00EF3636" w:rsidRPr="00920004">
        <w:rPr>
          <w:rPrChange w:id="21958" w:author="phuong vu" w:date="2018-11-30T22:36:00Z">
            <w:rPr/>
          </w:rPrChange>
        </w:rPr>
        <w:fldChar w:fldCharType="separate"/>
      </w:r>
      <w:r w:rsidR="00B5490C">
        <w:rPr>
          <w:noProof/>
        </w:rPr>
        <w:t>3</w:t>
      </w:r>
      <w:ins w:id="21959" w:author="phuong vu" w:date="2018-11-30T15:13:00Z">
        <w:r w:rsidR="00EF3636" w:rsidRPr="00920004">
          <w:rPr>
            <w:rPrChange w:id="21960" w:author="phuong vu" w:date="2018-11-30T22:36:00Z">
              <w:rPr/>
            </w:rPrChange>
          </w:rPr>
          <w:fldChar w:fldCharType="end"/>
        </w:r>
        <w:r w:rsidR="00EF3636" w:rsidRPr="00920004">
          <w:rPr>
            <w:rPrChange w:id="21961" w:author="phuong vu" w:date="2018-11-30T22:36:00Z">
              <w:rPr/>
            </w:rPrChange>
          </w:rPr>
          <w:t>.</w:t>
        </w:r>
        <w:r w:rsidR="00EF3636" w:rsidRPr="00920004">
          <w:rPr>
            <w:rPrChange w:id="21962" w:author="phuong vu" w:date="2018-11-30T22:36:00Z">
              <w:rPr/>
            </w:rPrChange>
          </w:rPr>
          <w:fldChar w:fldCharType="begin"/>
        </w:r>
        <w:r w:rsidR="00EF3636" w:rsidRPr="00920004">
          <w:rPr>
            <w:rPrChange w:id="21963" w:author="phuong vu" w:date="2018-11-30T22:36:00Z">
              <w:rPr/>
            </w:rPrChange>
          </w:rPr>
          <w:instrText xml:space="preserve"> SEQ Hình \* ARABIC \s 1 </w:instrText>
        </w:r>
      </w:ins>
      <w:r w:rsidR="00EF3636" w:rsidRPr="00920004">
        <w:rPr>
          <w:rPrChange w:id="21964" w:author="phuong vu" w:date="2018-11-30T22:36:00Z">
            <w:rPr/>
          </w:rPrChange>
        </w:rPr>
        <w:fldChar w:fldCharType="separate"/>
      </w:r>
      <w:ins w:id="21965" w:author="phuong vu" w:date="2018-11-30T22:44:00Z">
        <w:r w:rsidR="00B5490C">
          <w:rPr>
            <w:noProof/>
          </w:rPr>
          <w:t>29</w:t>
        </w:r>
      </w:ins>
      <w:ins w:id="21966" w:author="phuong vu" w:date="2018-11-30T15:13:00Z">
        <w:r w:rsidR="00EF3636" w:rsidRPr="00920004">
          <w:rPr>
            <w:rPrChange w:id="21967" w:author="phuong vu" w:date="2018-11-30T22:36:00Z">
              <w:rPr/>
            </w:rPrChange>
          </w:rPr>
          <w:fldChar w:fldCharType="end"/>
        </w:r>
      </w:ins>
      <w:bookmarkEnd w:id="21951"/>
      <w:ins w:id="21968" w:author="phuong vu" w:date="2018-11-21T20:00:00Z">
        <w:r w:rsidRPr="00920004">
          <w:rPr>
            <w:rPrChange w:id="21969" w:author="phuong vu" w:date="2018-11-30T22:36:00Z">
              <w:rPr>
                <w:lang w:val="en-US"/>
              </w:rPr>
            </w:rPrChange>
          </w:rPr>
          <w:t xml:space="preserve"> Tổng quan phân công xử l</w:t>
        </w:r>
      </w:ins>
      <w:ins w:id="21970" w:author="phuong vu" w:date="2018-11-21T20:27:00Z">
        <w:r w:rsidR="00B3636C" w:rsidRPr="00920004">
          <w:rPr>
            <w:rPrChange w:id="21971" w:author="phuong vu" w:date="2018-11-30T22:36:00Z">
              <w:rPr>
                <w:lang w:val="en-US"/>
              </w:rPr>
            </w:rPrChange>
          </w:rPr>
          <w:t>í</w:t>
        </w:r>
      </w:ins>
      <w:ins w:id="21972" w:author="phuong vu" w:date="2018-11-21T20:00:00Z">
        <w:r w:rsidRPr="00920004">
          <w:rPr>
            <w:rPrChange w:id="21973" w:author="phuong vu" w:date="2018-11-30T22:36:00Z">
              <w:rPr>
                <w:lang w:val="en-US"/>
              </w:rPr>
            </w:rPrChange>
          </w:rPr>
          <w:t xml:space="preserve"> đơn hàng</w:t>
        </w:r>
      </w:ins>
      <w:bookmarkEnd w:id="21952"/>
    </w:p>
    <w:p w14:paraId="0ADB98F9" w14:textId="77777777" w:rsidR="00F04D17" w:rsidRPr="00920004" w:rsidRDefault="00F04D17" w:rsidP="00BD0851">
      <w:pPr>
        <w:keepNext/>
        <w:spacing w:before="240" w:line="0" w:lineRule="atLeast"/>
        <w:rPr>
          <w:ins w:id="21974" w:author="phuong vu" w:date="2018-11-21T20:03:00Z"/>
          <w:rPrChange w:id="21975" w:author="phuong vu" w:date="2018-11-30T22:36:00Z">
            <w:rPr>
              <w:ins w:id="21976" w:author="phuong vu" w:date="2018-11-21T20:03:00Z"/>
            </w:rPr>
          </w:rPrChange>
        </w:rPr>
        <w:pPrChange w:id="21977" w:author="phuong vu" w:date="2018-11-30T14:16:00Z">
          <w:pPr/>
        </w:pPrChange>
      </w:pPr>
      <w:ins w:id="21978" w:author="phuong vu" w:date="2018-11-21T20:03:00Z">
        <w:r w:rsidRPr="00920004">
          <w:rPr>
            <w:noProof/>
            <w:lang w:val="en-US"/>
            <w:rPrChange w:id="21979" w:author="phuong vu" w:date="2018-11-30T22:36:00Z">
              <w:rPr>
                <w:noProof/>
                <w:lang w:val="en-US"/>
              </w:rPr>
            </w:rPrChange>
          </w:rPr>
          <w:lastRenderedPageBreak/>
          <w:drawing>
            <wp:inline distT="0" distB="0" distL="0" distR="0" wp14:anchorId="51D3D500" wp14:editId="6E067763">
              <wp:extent cx="5579622" cy="256693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8626"/>
                      <a:stretch/>
                    </pic:blipFill>
                    <pic:spPr bwMode="auto">
                      <a:xfrm>
                        <a:off x="0" y="0"/>
                        <a:ext cx="5584593" cy="2569217"/>
                      </a:xfrm>
                      <a:prstGeom prst="rect">
                        <a:avLst/>
                      </a:prstGeom>
                      <a:ln>
                        <a:noFill/>
                      </a:ln>
                      <a:extLst>
                        <a:ext uri="{53640926-AAD7-44D8-BBD7-CCE9431645EC}">
                          <a14:shadowObscured xmlns:a14="http://schemas.microsoft.com/office/drawing/2010/main"/>
                        </a:ext>
                      </a:extLst>
                    </pic:spPr>
                  </pic:pic>
                </a:graphicData>
              </a:graphic>
            </wp:inline>
          </w:drawing>
        </w:r>
      </w:ins>
    </w:p>
    <w:p w14:paraId="3D933ECE" w14:textId="5A486057" w:rsidR="00F04D17" w:rsidRPr="00920004" w:rsidRDefault="00F04D17" w:rsidP="00A17FA5">
      <w:pPr>
        <w:pStyle w:val="Caption"/>
        <w:rPr>
          <w:ins w:id="21980" w:author="phuong vu" w:date="2018-11-21T18:57:00Z"/>
          <w:rPrChange w:id="21981" w:author="phuong vu" w:date="2018-11-30T22:36:00Z">
            <w:rPr>
              <w:ins w:id="21982" w:author="phuong vu" w:date="2018-11-21T18:57:00Z"/>
              <w:lang w:val="en-US"/>
            </w:rPr>
          </w:rPrChange>
        </w:rPr>
        <w:pPrChange w:id="21983" w:author="phuong vu" w:date="2018-11-30T22:42:00Z">
          <w:pPr>
            <w:pStyle w:val="Heading5"/>
          </w:pPr>
        </w:pPrChange>
      </w:pPr>
      <w:bookmarkStart w:id="21984" w:name="_Ref530595425"/>
      <w:bookmarkStart w:id="21985" w:name="_Toc531380507"/>
      <w:ins w:id="21986" w:author="phuong vu" w:date="2018-11-21T20:03:00Z">
        <w:r w:rsidRPr="00920004">
          <w:rPr>
            <w:rPrChange w:id="21987" w:author="phuong vu" w:date="2018-11-30T22:36:00Z">
              <w:rPr>
                <w:b w:val="0"/>
                <w:i/>
                <w:iCs/>
              </w:rPr>
            </w:rPrChange>
          </w:rPr>
          <w:t xml:space="preserve">Hình </w:t>
        </w:r>
      </w:ins>
      <w:ins w:id="21988" w:author="phuong vu" w:date="2018-11-30T15:13:00Z">
        <w:r w:rsidR="00EF3636" w:rsidRPr="00920004">
          <w:rPr>
            <w:rPrChange w:id="21989" w:author="phuong vu" w:date="2018-11-30T22:36:00Z">
              <w:rPr/>
            </w:rPrChange>
          </w:rPr>
          <w:fldChar w:fldCharType="begin"/>
        </w:r>
        <w:r w:rsidR="00EF3636" w:rsidRPr="00920004">
          <w:rPr>
            <w:rPrChange w:id="21990" w:author="phuong vu" w:date="2018-11-30T22:36:00Z">
              <w:rPr/>
            </w:rPrChange>
          </w:rPr>
          <w:instrText xml:space="preserve"> STYLEREF 1 \s </w:instrText>
        </w:r>
      </w:ins>
      <w:r w:rsidR="00EF3636" w:rsidRPr="00920004">
        <w:rPr>
          <w:rPrChange w:id="21991" w:author="phuong vu" w:date="2018-11-30T22:36:00Z">
            <w:rPr/>
          </w:rPrChange>
        </w:rPr>
        <w:fldChar w:fldCharType="separate"/>
      </w:r>
      <w:r w:rsidR="00B5490C">
        <w:rPr>
          <w:noProof/>
        </w:rPr>
        <w:t>3</w:t>
      </w:r>
      <w:ins w:id="21992" w:author="phuong vu" w:date="2018-11-30T15:13:00Z">
        <w:r w:rsidR="00EF3636" w:rsidRPr="00920004">
          <w:rPr>
            <w:rPrChange w:id="21993" w:author="phuong vu" w:date="2018-11-30T22:36:00Z">
              <w:rPr/>
            </w:rPrChange>
          </w:rPr>
          <w:fldChar w:fldCharType="end"/>
        </w:r>
        <w:r w:rsidR="00EF3636" w:rsidRPr="00920004">
          <w:rPr>
            <w:rPrChange w:id="21994" w:author="phuong vu" w:date="2018-11-30T22:36:00Z">
              <w:rPr/>
            </w:rPrChange>
          </w:rPr>
          <w:t>.</w:t>
        </w:r>
        <w:r w:rsidR="00EF3636" w:rsidRPr="00920004">
          <w:rPr>
            <w:rPrChange w:id="21995" w:author="phuong vu" w:date="2018-11-30T22:36:00Z">
              <w:rPr/>
            </w:rPrChange>
          </w:rPr>
          <w:fldChar w:fldCharType="begin"/>
        </w:r>
        <w:r w:rsidR="00EF3636" w:rsidRPr="00920004">
          <w:rPr>
            <w:rPrChange w:id="21996" w:author="phuong vu" w:date="2018-11-30T22:36:00Z">
              <w:rPr/>
            </w:rPrChange>
          </w:rPr>
          <w:instrText xml:space="preserve"> SEQ Hình \* ARABIC \s 1 </w:instrText>
        </w:r>
      </w:ins>
      <w:r w:rsidR="00EF3636" w:rsidRPr="00920004">
        <w:rPr>
          <w:rPrChange w:id="21997" w:author="phuong vu" w:date="2018-11-30T22:36:00Z">
            <w:rPr/>
          </w:rPrChange>
        </w:rPr>
        <w:fldChar w:fldCharType="separate"/>
      </w:r>
      <w:ins w:id="21998" w:author="phuong vu" w:date="2018-11-30T22:44:00Z">
        <w:r w:rsidR="00B5490C">
          <w:rPr>
            <w:noProof/>
          </w:rPr>
          <w:t>30</w:t>
        </w:r>
      </w:ins>
      <w:ins w:id="21999" w:author="phuong vu" w:date="2018-11-30T15:13:00Z">
        <w:r w:rsidR="00EF3636" w:rsidRPr="00920004">
          <w:rPr>
            <w:rPrChange w:id="22000" w:author="phuong vu" w:date="2018-11-30T22:36:00Z">
              <w:rPr/>
            </w:rPrChange>
          </w:rPr>
          <w:fldChar w:fldCharType="end"/>
        </w:r>
      </w:ins>
      <w:bookmarkEnd w:id="21984"/>
      <w:ins w:id="22001" w:author="phuong vu" w:date="2018-11-21T20:03:00Z">
        <w:r w:rsidRPr="00920004">
          <w:rPr>
            <w:rPrChange w:id="22002" w:author="phuong vu" w:date="2018-11-30T22:36:00Z">
              <w:rPr>
                <w:lang w:val="en-US"/>
              </w:rPr>
            </w:rPrChange>
          </w:rPr>
          <w:t xml:space="preserve"> Giao</w:t>
        </w:r>
      </w:ins>
      <w:ins w:id="22003" w:author="phuong vu" w:date="2018-11-21T20:04:00Z">
        <w:r w:rsidRPr="00920004">
          <w:rPr>
            <w:rPrChange w:id="22004" w:author="phuong vu" w:date="2018-11-30T22:36:00Z">
              <w:rPr>
                <w:lang w:val="en-US"/>
              </w:rPr>
            </w:rPrChange>
          </w:rPr>
          <w:t xml:space="preserve"> diện</w:t>
        </w:r>
      </w:ins>
      <w:ins w:id="22005" w:author="phuong vu" w:date="2018-11-21T20:03:00Z">
        <w:r w:rsidRPr="00920004">
          <w:rPr>
            <w:rPrChange w:id="22006" w:author="phuong vu" w:date="2018-11-30T22:36:00Z">
              <w:rPr>
                <w:lang w:val="en-US"/>
              </w:rPr>
            </w:rPrChange>
          </w:rPr>
          <w:t xml:space="preserve"> phân công đơn hàng vào máy giặt</w:t>
        </w:r>
      </w:ins>
      <w:bookmarkEnd w:id="21985"/>
    </w:p>
    <w:p w14:paraId="0AD90CD0" w14:textId="3CBCEFA1" w:rsidR="00D25C6A" w:rsidRPr="00920004" w:rsidRDefault="00D25C6A" w:rsidP="00E64310">
      <w:pPr>
        <w:pStyle w:val="Heading5"/>
        <w:numPr>
          <w:ilvl w:val="0"/>
          <w:numId w:val="81"/>
        </w:numPr>
        <w:spacing w:before="240" w:line="0" w:lineRule="atLeast"/>
        <w:ind w:left="630"/>
        <w:rPr>
          <w:ins w:id="22007" w:author="phuong vu" w:date="2018-11-21T20:09:00Z"/>
          <w:rFonts w:cstheme="majorHAnsi"/>
          <w:lang w:val="en-US"/>
          <w:rPrChange w:id="22008" w:author="phuong vu" w:date="2018-11-30T22:36:00Z">
            <w:rPr>
              <w:ins w:id="22009" w:author="phuong vu" w:date="2018-11-21T20:09:00Z"/>
              <w:lang w:val="en-US"/>
            </w:rPr>
          </w:rPrChange>
        </w:rPr>
        <w:pPrChange w:id="22010" w:author="phuong vu" w:date="2018-11-30T23:18:00Z">
          <w:pPr>
            <w:pStyle w:val="Heading5"/>
          </w:pPr>
        </w:pPrChange>
      </w:pPr>
      <w:ins w:id="22011" w:author="phuong vu" w:date="2018-11-21T18:58:00Z">
        <w:r w:rsidRPr="00920004">
          <w:rPr>
            <w:rFonts w:cstheme="majorHAnsi"/>
            <w:lang w:val="en-US"/>
            <w:rPrChange w:id="22012" w:author="phuong vu" w:date="2018-11-30T22:36:00Z">
              <w:rPr>
                <w:rFonts w:cstheme="majorHAnsi"/>
                <w:lang w:val="en-US"/>
              </w:rPr>
            </w:rPrChange>
          </w:rPr>
          <w:t>Các thành ph</w:t>
        </w:r>
        <w:r w:rsidRPr="00920004">
          <w:rPr>
            <w:rFonts w:cstheme="majorHAnsi"/>
            <w:lang w:val="en-US"/>
            <w:rPrChange w:id="22013" w:author="phuong vu" w:date="2018-11-30T22:36: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22014">
          <w:tblGrid>
            <w:gridCol w:w="805"/>
            <w:gridCol w:w="1980"/>
            <w:gridCol w:w="2970"/>
            <w:gridCol w:w="1266"/>
            <w:gridCol w:w="1756"/>
          </w:tblGrid>
        </w:tblGridChange>
      </w:tblGrid>
      <w:tr w:rsidR="00692A1B" w:rsidRPr="00920004" w14:paraId="148EAE4E" w14:textId="77777777" w:rsidTr="00D41CA7">
        <w:trPr>
          <w:ins w:id="22015" w:author="phuong vu" w:date="2018-11-21T20:09:00Z"/>
        </w:trPr>
        <w:tc>
          <w:tcPr>
            <w:tcW w:w="805" w:type="dxa"/>
            <w:vAlign w:val="center"/>
          </w:tcPr>
          <w:p w14:paraId="730FD9F1" w14:textId="77777777" w:rsidR="00692A1B" w:rsidRPr="00920004" w:rsidRDefault="00692A1B" w:rsidP="00BD0851">
            <w:pPr>
              <w:spacing w:before="240" w:line="0" w:lineRule="atLeast"/>
              <w:jc w:val="center"/>
              <w:rPr>
                <w:ins w:id="22016" w:author="phuong vu" w:date="2018-11-21T20:09:00Z"/>
                <w:b/>
                <w:lang w:val="en-US"/>
                <w:rPrChange w:id="22017" w:author="phuong vu" w:date="2018-11-30T22:36:00Z">
                  <w:rPr>
                    <w:ins w:id="22018" w:author="phuong vu" w:date="2018-11-21T20:09:00Z"/>
                    <w:b/>
                    <w:lang w:val="en-US"/>
                  </w:rPr>
                </w:rPrChange>
              </w:rPr>
              <w:pPrChange w:id="22019" w:author="phuong vu" w:date="2018-11-30T14:16:00Z">
                <w:pPr>
                  <w:spacing w:line="360" w:lineRule="auto"/>
                  <w:jc w:val="center"/>
                </w:pPr>
              </w:pPrChange>
            </w:pPr>
            <w:ins w:id="22020" w:author="phuong vu" w:date="2018-11-21T20:09:00Z">
              <w:r w:rsidRPr="00920004">
                <w:rPr>
                  <w:b/>
                  <w:lang w:val="en-US"/>
                  <w:rPrChange w:id="22021" w:author="phuong vu" w:date="2018-11-30T22:36:00Z">
                    <w:rPr>
                      <w:b/>
                      <w:lang w:val="en-US"/>
                    </w:rPr>
                  </w:rPrChange>
                </w:rPr>
                <w:t>STT</w:t>
              </w:r>
            </w:ins>
          </w:p>
        </w:tc>
        <w:tc>
          <w:tcPr>
            <w:tcW w:w="1980" w:type="dxa"/>
            <w:vAlign w:val="center"/>
          </w:tcPr>
          <w:p w14:paraId="4228F1B4" w14:textId="77777777" w:rsidR="00692A1B" w:rsidRPr="00920004" w:rsidRDefault="00692A1B" w:rsidP="00BD0851">
            <w:pPr>
              <w:spacing w:before="240" w:line="0" w:lineRule="atLeast"/>
              <w:jc w:val="center"/>
              <w:rPr>
                <w:ins w:id="22022" w:author="phuong vu" w:date="2018-11-21T20:09:00Z"/>
                <w:b/>
                <w:lang w:val="en-US"/>
                <w:rPrChange w:id="22023" w:author="phuong vu" w:date="2018-11-30T22:36:00Z">
                  <w:rPr>
                    <w:ins w:id="22024" w:author="phuong vu" w:date="2018-11-21T20:09:00Z"/>
                    <w:b/>
                    <w:lang w:val="en-US"/>
                  </w:rPr>
                </w:rPrChange>
              </w:rPr>
              <w:pPrChange w:id="22025" w:author="phuong vu" w:date="2018-11-30T14:16:00Z">
                <w:pPr>
                  <w:spacing w:line="360" w:lineRule="auto"/>
                  <w:jc w:val="center"/>
                </w:pPr>
              </w:pPrChange>
            </w:pPr>
            <w:ins w:id="22026" w:author="phuong vu" w:date="2018-11-21T20:09:00Z">
              <w:r w:rsidRPr="00920004">
                <w:rPr>
                  <w:b/>
                  <w:lang w:val="en-US"/>
                  <w:rPrChange w:id="22027" w:author="phuong vu" w:date="2018-11-30T22:36:00Z">
                    <w:rPr>
                      <w:b/>
                      <w:lang w:val="en-US"/>
                    </w:rPr>
                  </w:rPrChange>
                </w:rPr>
                <w:t>Loại điều khiển</w:t>
              </w:r>
            </w:ins>
          </w:p>
        </w:tc>
        <w:tc>
          <w:tcPr>
            <w:tcW w:w="2970" w:type="dxa"/>
            <w:vAlign w:val="center"/>
          </w:tcPr>
          <w:p w14:paraId="37CD69AC" w14:textId="77777777" w:rsidR="00692A1B" w:rsidRPr="00920004" w:rsidRDefault="00692A1B" w:rsidP="00BD0851">
            <w:pPr>
              <w:spacing w:before="240" w:line="0" w:lineRule="atLeast"/>
              <w:jc w:val="center"/>
              <w:rPr>
                <w:ins w:id="22028" w:author="phuong vu" w:date="2018-11-21T20:09:00Z"/>
                <w:b/>
                <w:lang w:val="en-US"/>
                <w:rPrChange w:id="22029" w:author="phuong vu" w:date="2018-11-30T22:36:00Z">
                  <w:rPr>
                    <w:ins w:id="22030" w:author="phuong vu" w:date="2018-11-21T20:09:00Z"/>
                    <w:b/>
                    <w:lang w:val="en-US"/>
                  </w:rPr>
                </w:rPrChange>
              </w:rPr>
              <w:pPrChange w:id="22031" w:author="phuong vu" w:date="2018-11-30T14:16:00Z">
                <w:pPr>
                  <w:spacing w:line="360" w:lineRule="auto"/>
                  <w:jc w:val="center"/>
                </w:pPr>
              </w:pPrChange>
            </w:pPr>
            <w:ins w:id="22032" w:author="phuong vu" w:date="2018-11-21T20:09:00Z">
              <w:r w:rsidRPr="00920004">
                <w:rPr>
                  <w:b/>
                  <w:lang w:val="en-US"/>
                  <w:rPrChange w:id="22033" w:author="phuong vu" w:date="2018-11-30T22:36:00Z">
                    <w:rPr>
                      <w:b/>
                      <w:lang w:val="en-US"/>
                    </w:rPr>
                  </w:rPrChange>
                </w:rPr>
                <w:t>Nội dung thực hiện</w:t>
              </w:r>
            </w:ins>
          </w:p>
        </w:tc>
        <w:tc>
          <w:tcPr>
            <w:tcW w:w="1266" w:type="dxa"/>
            <w:vAlign w:val="center"/>
          </w:tcPr>
          <w:p w14:paraId="5E5BB8CF" w14:textId="77777777" w:rsidR="00692A1B" w:rsidRPr="00920004" w:rsidRDefault="00692A1B" w:rsidP="00BD0851">
            <w:pPr>
              <w:spacing w:before="240" w:line="0" w:lineRule="atLeast"/>
              <w:jc w:val="center"/>
              <w:rPr>
                <w:ins w:id="22034" w:author="phuong vu" w:date="2018-11-21T20:09:00Z"/>
                <w:b/>
                <w:lang w:val="en-US"/>
                <w:rPrChange w:id="22035" w:author="phuong vu" w:date="2018-11-30T22:36:00Z">
                  <w:rPr>
                    <w:ins w:id="22036" w:author="phuong vu" w:date="2018-11-21T20:09:00Z"/>
                    <w:b/>
                    <w:lang w:val="en-US"/>
                  </w:rPr>
                </w:rPrChange>
              </w:rPr>
              <w:pPrChange w:id="22037" w:author="phuong vu" w:date="2018-11-30T14:16:00Z">
                <w:pPr>
                  <w:spacing w:line="360" w:lineRule="auto"/>
                  <w:jc w:val="center"/>
                </w:pPr>
              </w:pPrChange>
            </w:pPr>
            <w:ins w:id="22038" w:author="phuong vu" w:date="2018-11-21T20:09:00Z">
              <w:r w:rsidRPr="00920004">
                <w:rPr>
                  <w:b/>
                  <w:lang w:val="en-US"/>
                  <w:rPrChange w:id="22039" w:author="phuong vu" w:date="2018-11-30T22:36:00Z">
                    <w:rPr>
                      <w:b/>
                      <w:lang w:val="en-US"/>
                    </w:rPr>
                  </w:rPrChange>
                </w:rPr>
                <w:t>Giá trị mặc định</w:t>
              </w:r>
            </w:ins>
          </w:p>
        </w:tc>
        <w:tc>
          <w:tcPr>
            <w:tcW w:w="1756" w:type="dxa"/>
            <w:vAlign w:val="center"/>
          </w:tcPr>
          <w:p w14:paraId="7FCDC86B" w14:textId="77777777" w:rsidR="00692A1B" w:rsidRPr="00920004" w:rsidRDefault="00692A1B" w:rsidP="00BD0851">
            <w:pPr>
              <w:spacing w:before="240" w:line="0" w:lineRule="atLeast"/>
              <w:jc w:val="center"/>
              <w:rPr>
                <w:ins w:id="22040" w:author="phuong vu" w:date="2018-11-21T20:09:00Z"/>
                <w:b/>
                <w:lang w:val="en-US"/>
                <w:rPrChange w:id="22041" w:author="phuong vu" w:date="2018-11-30T22:36:00Z">
                  <w:rPr>
                    <w:ins w:id="22042" w:author="phuong vu" w:date="2018-11-21T20:09:00Z"/>
                    <w:b/>
                    <w:lang w:val="en-US"/>
                  </w:rPr>
                </w:rPrChange>
              </w:rPr>
              <w:pPrChange w:id="22043" w:author="phuong vu" w:date="2018-11-30T14:16:00Z">
                <w:pPr>
                  <w:spacing w:line="360" w:lineRule="auto"/>
                  <w:jc w:val="center"/>
                </w:pPr>
              </w:pPrChange>
            </w:pPr>
            <w:ins w:id="22044" w:author="phuong vu" w:date="2018-11-21T20:09:00Z">
              <w:r w:rsidRPr="00920004">
                <w:rPr>
                  <w:b/>
                  <w:lang w:val="en-US"/>
                  <w:rPrChange w:id="22045" w:author="phuong vu" w:date="2018-11-30T22:36:00Z">
                    <w:rPr>
                      <w:b/>
                      <w:lang w:val="en-US"/>
                    </w:rPr>
                  </w:rPrChange>
                </w:rPr>
                <w:t>Lưu ý</w:t>
              </w:r>
            </w:ins>
          </w:p>
        </w:tc>
      </w:tr>
      <w:tr w:rsidR="00546E94" w:rsidRPr="00920004" w14:paraId="074D8334" w14:textId="77777777" w:rsidTr="00D41CA7">
        <w:trPr>
          <w:ins w:id="22046" w:author="phuong vu" w:date="2018-11-21T20:09:00Z"/>
        </w:trPr>
        <w:tc>
          <w:tcPr>
            <w:tcW w:w="8777" w:type="dxa"/>
            <w:gridSpan w:val="5"/>
          </w:tcPr>
          <w:p w14:paraId="73E3DACB" w14:textId="33FCF575" w:rsidR="00546E94" w:rsidRPr="00920004" w:rsidRDefault="00546E94" w:rsidP="00E64310">
            <w:pPr>
              <w:rPr>
                <w:ins w:id="22047" w:author="phuong vu" w:date="2018-11-21T20:09:00Z"/>
                <w:rPrChange w:id="22048" w:author="phuong vu" w:date="2018-11-30T22:36:00Z">
                  <w:rPr>
                    <w:ins w:id="22049" w:author="phuong vu" w:date="2018-11-21T20:09:00Z"/>
                    <w:lang w:val="en-US"/>
                  </w:rPr>
                </w:rPrChange>
              </w:rPr>
              <w:pPrChange w:id="22050" w:author="phuong vu" w:date="2018-11-30T23:19:00Z">
                <w:pPr>
                  <w:spacing w:line="360" w:lineRule="auto"/>
                </w:pPr>
              </w:pPrChange>
            </w:pPr>
            <w:ins w:id="22051" w:author="phuong vu" w:date="2018-11-21T20:11:00Z">
              <w:r w:rsidRPr="00920004">
                <w:rPr>
                  <w:rPrChange w:id="22052" w:author="phuong vu" w:date="2018-11-30T22:36:00Z">
                    <w:rPr>
                      <w:lang w:val="en-US"/>
                    </w:rPr>
                  </w:rPrChange>
                </w:rPr>
                <w:t>Tổng quan phân công xử l</w:t>
              </w:r>
            </w:ins>
            <w:ins w:id="22053" w:author="phuong vu" w:date="2018-11-21T20:26:00Z">
              <w:r w:rsidR="00B3636C" w:rsidRPr="00920004">
                <w:rPr>
                  <w:rPrChange w:id="22054" w:author="phuong vu" w:date="2018-11-30T22:36:00Z">
                    <w:rPr>
                      <w:lang w:val="en-US"/>
                    </w:rPr>
                  </w:rPrChange>
                </w:rPr>
                <w:t>í</w:t>
              </w:r>
            </w:ins>
            <w:ins w:id="22055" w:author="phuong vu" w:date="2018-11-21T20:11:00Z">
              <w:r w:rsidRPr="00920004">
                <w:rPr>
                  <w:rPrChange w:id="22056" w:author="phuong vu" w:date="2018-11-30T22:36:00Z">
                    <w:rPr>
                      <w:lang w:val="en-US"/>
                    </w:rPr>
                  </w:rPrChange>
                </w:rPr>
                <w:t xml:space="preserve"> đơn hàng</w:t>
              </w:r>
            </w:ins>
            <w:ins w:id="22057" w:author="phuong vu" w:date="2018-11-21T20:27:00Z">
              <w:r w:rsidR="00B3636C" w:rsidRPr="00920004">
                <w:rPr>
                  <w:rPrChange w:id="22058" w:author="phuong vu" w:date="2018-11-30T22:36:00Z">
                    <w:rPr>
                      <w:lang w:val="en-US"/>
                    </w:rPr>
                  </w:rPrChange>
                </w:rPr>
                <w:t xml:space="preserve"> (</w:t>
              </w:r>
              <w:r w:rsidR="00B3636C" w:rsidRPr="00920004">
                <w:rPr>
                  <w:iCs/>
                  <w:lang w:val="en-US"/>
                  <w:rPrChange w:id="22059" w:author="phuong vu" w:date="2018-11-30T22:36:00Z">
                    <w:rPr>
                      <w:iCs/>
                      <w:lang w:val="en-US"/>
                    </w:rPr>
                  </w:rPrChange>
                </w:rPr>
                <w:fldChar w:fldCharType="begin"/>
              </w:r>
              <w:r w:rsidR="00B3636C" w:rsidRPr="00920004">
                <w:rPr>
                  <w:rPrChange w:id="22060" w:author="phuong vu" w:date="2018-11-30T22:36:00Z">
                    <w:rPr>
                      <w:lang w:val="en-US"/>
                    </w:rPr>
                  </w:rPrChange>
                </w:rPr>
                <w:instrText xml:space="preserve"> REF _Ref530595407 \h </w:instrText>
              </w:r>
            </w:ins>
            <w:r w:rsidR="00E6227B" w:rsidRPr="00920004">
              <w:rPr>
                <w:rPrChange w:id="22061" w:author="phuong vu" w:date="2018-11-30T22:36:00Z">
                  <w:rPr>
                    <w:lang w:val="en-US"/>
                  </w:rPr>
                </w:rPrChange>
              </w:rPr>
              <w:instrText xml:space="preserve"> \* MERGEFORMAT </w:instrText>
            </w:r>
            <w:r w:rsidR="00B3636C" w:rsidRPr="00920004">
              <w:rPr>
                <w:lang w:val="en-US"/>
                <w:rPrChange w:id="22062" w:author="phuong vu" w:date="2018-11-30T22:36:00Z">
                  <w:rPr>
                    <w:lang w:val="en-US"/>
                  </w:rPr>
                </w:rPrChange>
              </w:rPr>
            </w:r>
            <w:r w:rsidR="00B3636C" w:rsidRPr="00920004">
              <w:rPr>
                <w:iCs/>
                <w:lang w:val="en-US"/>
                <w:rPrChange w:id="22063" w:author="phuong vu" w:date="2018-11-30T22:36:00Z">
                  <w:rPr>
                    <w:iCs/>
                    <w:lang w:val="en-US"/>
                  </w:rPr>
                </w:rPrChange>
              </w:rPr>
              <w:fldChar w:fldCharType="separate"/>
            </w:r>
            <w:ins w:id="22064" w:author="phuong vu" w:date="2018-11-30T22:44:00Z">
              <w:r w:rsidR="00B5490C" w:rsidRPr="00920004">
                <w:rPr>
                  <w:rPrChange w:id="22065" w:author="phuong vu" w:date="2018-11-30T22:36:00Z">
                    <w:rPr/>
                  </w:rPrChange>
                </w:rPr>
                <w:t xml:space="preserve">Hình </w:t>
              </w:r>
              <w:r w:rsidR="00B5490C">
                <w:rPr>
                  <w:noProof/>
                </w:rPr>
                <w:t>3</w:t>
              </w:r>
              <w:r w:rsidR="00B5490C" w:rsidRPr="00920004">
                <w:rPr>
                  <w:noProof/>
                  <w:rPrChange w:id="22066" w:author="phuong vu" w:date="2018-11-30T22:36:00Z">
                    <w:rPr/>
                  </w:rPrChange>
                </w:rPr>
                <w:t>.</w:t>
              </w:r>
              <w:r w:rsidR="00B5490C">
                <w:rPr>
                  <w:noProof/>
                </w:rPr>
                <w:t>29</w:t>
              </w:r>
            </w:ins>
            <w:ins w:id="22067" w:author="phuong vu" w:date="2018-11-21T20:27:00Z">
              <w:r w:rsidR="00B3636C" w:rsidRPr="00920004">
                <w:rPr>
                  <w:iCs/>
                  <w:lang w:val="en-US"/>
                  <w:rPrChange w:id="22068" w:author="phuong vu" w:date="2018-11-30T22:36:00Z">
                    <w:rPr>
                      <w:iCs/>
                      <w:lang w:val="en-US"/>
                    </w:rPr>
                  </w:rPrChange>
                </w:rPr>
                <w:fldChar w:fldCharType="end"/>
              </w:r>
              <w:r w:rsidR="00B3636C" w:rsidRPr="00920004">
                <w:rPr>
                  <w:rPrChange w:id="22069" w:author="phuong vu" w:date="2018-11-30T22:36:00Z">
                    <w:rPr>
                      <w:lang w:val="en-US"/>
                    </w:rPr>
                  </w:rPrChange>
                </w:rPr>
                <w:t>)</w:t>
              </w:r>
            </w:ins>
          </w:p>
        </w:tc>
      </w:tr>
      <w:tr w:rsidR="00692A1B" w:rsidRPr="00920004" w14:paraId="12D873A7" w14:textId="77777777" w:rsidTr="00E64310">
        <w:tblPrEx>
          <w:tblW w:w="0" w:type="auto"/>
          <w:tblPrExChange w:id="22070" w:author="phuong vu" w:date="2018-11-30T23:19:00Z">
            <w:tblPrEx>
              <w:tblW w:w="0" w:type="auto"/>
            </w:tblPrEx>
          </w:tblPrExChange>
        </w:tblPrEx>
        <w:trPr>
          <w:ins w:id="22071" w:author="phuong vu" w:date="2018-11-21T20:09:00Z"/>
        </w:trPr>
        <w:tc>
          <w:tcPr>
            <w:tcW w:w="805" w:type="dxa"/>
            <w:vAlign w:val="center"/>
            <w:tcPrChange w:id="22072" w:author="phuong vu" w:date="2018-11-30T23:19:00Z">
              <w:tcPr>
                <w:tcW w:w="805" w:type="dxa"/>
              </w:tcPr>
            </w:tcPrChange>
          </w:tcPr>
          <w:p w14:paraId="43AF1345" w14:textId="405AB30E" w:rsidR="00692A1B" w:rsidRPr="00920004" w:rsidRDefault="00546E94" w:rsidP="00E64310">
            <w:pPr>
              <w:spacing w:before="240" w:line="0" w:lineRule="atLeast"/>
              <w:jc w:val="center"/>
              <w:rPr>
                <w:ins w:id="22073" w:author="phuong vu" w:date="2018-11-21T20:09:00Z"/>
                <w:lang w:val="en-US"/>
                <w:rPrChange w:id="22074" w:author="phuong vu" w:date="2018-11-30T22:36:00Z">
                  <w:rPr>
                    <w:ins w:id="22075" w:author="phuong vu" w:date="2018-11-21T20:09:00Z"/>
                    <w:lang w:val="en-US"/>
                  </w:rPr>
                </w:rPrChange>
              </w:rPr>
              <w:pPrChange w:id="22076" w:author="phuong vu" w:date="2018-11-30T23:19:00Z">
                <w:pPr>
                  <w:spacing w:line="360" w:lineRule="auto"/>
                  <w:jc w:val="center"/>
                </w:pPr>
              </w:pPrChange>
            </w:pPr>
            <w:ins w:id="22077" w:author="phuong vu" w:date="2018-11-21T20:13:00Z">
              <w:r w:rsidRPr="00920004">
                <w:rPr>
                  <w:lang w:val="en-US"/>
                  <w:rPrChange w:id="22078" w:author="phuong vu" w:date="2018-11-30T22:36:00Z">
                    <w:rPr>
                      <w:lang w:val="en-US"/>
                    </w:rPr>
                  </w:rPrChange>
                </w:rPr>
                <w:t>1</w:t>
              </w:r>
            </w:ins>
          </w:p>
        </w:tc>
        <w:tc>
          <w:tcPr>
            <w:tcW w:w="1980" w:type="dxa"/>
            <w:tcPrChange w:id="22079" w:author="phuong vu" w:date="2018-11-30T23:19:00Z">
              <w:tcPr>
                <w:tcW w:w="1980" w:type="dxa"/>
              </w:tcPr>
            </w:tcPrChange>
          </w:tcPr>
          <w:p w14:paraId="2E830C71" w14:textId="107B0A92" w:rsidR="00692A1B" w:rsidRPr="00920004" w:rsidRDefault="000946D2" w:rsidP="00E64310">
            <w:pPr>
              <w:rPr>
                <w:ins w:id="22080" w:author="phuong vu" w:date="2018-11-21T20:09:00Z"/>
                <w:lang w:val="en-US"/>
                <w:rPrChange w:id="22081" w:author="phuong vu" w:date="2018-11-30T22:36:00Z">
                  <w:rPr>
                    <w:ins w:id="22082" w:author="phuong vu" w:date="2018-11-21T20:09:00Z"/>
                    <w:lang w:val="en-US"/>
                  </w:rPr>
                </w:rPrChange>
              </w:rPr>
              <w:pPrChange w:id="22083" w:author="phuong vu" w:date="2018-11-30T23:19:00Z">
                <w:pPr>
                  <w:spacing w:line="360" w:lineRule="auto"/>
                </w:pPr>
              </w:pPrChange>
            </w:pPr>
            <w:ins w:id="22084" w:author="phuong vu" w:date="2018-11-21T20:13:00Z">
              <w:r w:rsidRPr="00920004">
                <w:rPr>
                  <w:lang w:val="en-US"/>
                  <w:rPrChange w:id="22085" w:author="phuong vu" w:date="2018-11-30T22:36:00Z">
                    <w:rPr>
                      <w:lang w:val="en-US"/>
                    </w:rPr>
                  </w:rPrChange>
                </w:rPr>
                <w:t>table</w:t>
              </w:r>
            </w:ins>
          </w:p>
        </w:tc>
        <w:tc>
          <w:tcPr>
            <w:tcW w:w="2970" w:type="dxa"/>
            <w:tcPrChange w:id="22086" w:author="phuong vu" w:date="2018-11-30T23:19:00Z">
              <w:tcPr>
                <w:tcW w:w="2970" w:type="dxa"/>
              </w:tcPr>
            </w:tcPrChange>
          </w:tcPr>
          <w:p w14:paraId="748124BD" w14:textId="5E9C1EDF" w:rsidR="00692A1B" w:rsidRPr="00920004" w:rsidRDefault="00546E94" w:rsidP="00E64310">
            <w:pPr>
              <w:rPr>
                <w:ins w:id="22087" w:author="phuong vu" w:date="2018-11-21T20:09:00Z"/>
                <w:lang w:val="en-US"/>
                <w:rPrChange w:id="22088" w:author="phuong vu" w:date="2018-11-30T22:36:00Z">
                  <w:rPr>
                    <w:ins w:id="22089" w:author="phuong vu" w:date="2018-11-21T20:09:00Z"/>
                    <w:lang w:val="en-US"/>
                  </w:rPr>
                </w:rPrChange>
              </w:rPr>
              <w:pPrChange w:id="22090" w:author="phuong vu" w:date="2018-11-30T23:19:00Z">
                <w:pPr>
                  <w:spacing w:line="360" w:lineRule="auto"/>
                </w:pPr>
              </w:pPrChange>
            </w:pPr>
            <w:ins w:id="22091" w:author="phuong vu" w:date="2018-11-21T20:13:00Z">
              <w:r w:rsidRPr="00920004">
                <w:rPr>
                  <w:lang w:val="en-US"/>
                  <w:rPrChange w:id="22092" w:author="phuong vu" w:date="2018-11-30T22:36:00Z">
                    <w:rPr>
                      <w:lang w:val="en-US"/>
                    </w:rPr>
                  </w:rPrChange>
                </w:rPr>
                <w:t xml:space="preserve">Danh sách các đơn hàng </w:t>
              </w:r>
            </w:ins>
            <w:ins w:id="22093" w:author="phuong vu" w:date="2018-11-21T20:14:00Z">
              <w:r w:rsidRPr="00920004">
                <w:rPr>
                  <w:lang w:val="en-US"/>
                  <w:rPrChange w:id="22094" w:author="phuong vu" w:date="2018-11-30T22:36:00Z">
                    <w:rPr>
                      <w:lang w:val="en-US"/>
                    </w:rPr>
                  </w:rPrChange>
                </w:rPr>
                <w:t>đang chờ xử lí</w:t>
              </w:r>
            </w:ins>
          </w:p>
        </w:tc>
        <w:tc>
          <w:tcPr>
            <w:tcW w:w="1266" w:type="dxa"/>
            <w:tcPrChange w:id="22095" w:author="phuong vu" w:date="2018-11-30T23:19:00Z">
              <w:tcPr>
                <w:tcW w:w="1266" w:type="dxa"/>
              </w:tcPr>
            </w:tcPrChange>
          </w:tcPr>
          <w:p w14:paraId="196B50C3" w14:textId="77777777" w:rsidR="00692A1B" w:rsidRPr="00920004" w:rsidRDefault="00692A1B" w:rsidP="00E64310">
            <w:pPr>
              <w:rPr>
                <w:ins w:id="22096" w:author="phuong vu" w:date="2018-11-21T20:09:00Z"/>
                <w:lang w:val="en-US"/>
                <w:rPrChange w:id="22097" w:author="phuong vu" w:date="2018-11-30T22:36:00Z">
                  <w:rPr>
                    <w:ins w:id="22098" w:author="phuong vu" w:date="2018-11-21T20:09:00Z"/>
                    <w:lang w:val="en-US"/>
                  </w:rPr>
                </w:rPrChange>
              </w:rPr>
              <w:pPrChange w:id="22099" w:author="phuong vu" w:date="2018-11-30T23:19:00Z">
                <w:pPr>
                  <w:spacing w:line="360" w:lineRule="auto"/>
                </w:pPr>
              </w:pPrChange>
            </w:pPr>
          </w:p>
        </w:tc>
        <w:tc>
          <w:tcPr>
            <w:tcW w:w="1756" w:type="dxa"/>
            <w:tcPrChange w:id="22100" w:author="phuong vu" w:date="2018-11-30T23:19:00Z">
              <w:tcPr>
                <w:tcW w:w="1756" w:type="dxa"/>
              </w:tcPr>
            </w:tcPrChange>
          </w:tcPr>
          <w:p w14:paraId="4506041C" w14:textId="77777777" w:rsidR="00692A1B" w:rsidRPr="00920004" w:rsidRDefault="00692A1B" w:rsidP="00E64310">
            <w:pPr>
              <w:rPr>
                <w:ins w:id="22101" w:author="phuong vu" w:date="2018-11-21T20:09:00Z"/>
                <w:lang w:val="en-US"/>
                <w:rPrChange w:id="22102" w:author="phuong vu" w:date="2018-11-30T22:36:00Z">
                  <w:rPr>
                    <w:ins w:id="22103" w:author="phuong vu" w:date="2018-11-21T20:09:00Z"/>
                    <w:lang w:val="en-US"/>
                  </w:rPr>
                </w:rPrChange>
              </w:rPr>
              <w:pPrChange w:id="22104" w:author="phuong vu" w:date="2018-11-30T23:19:00Z">
                <w:pPr>
                  <w:spacing w:line="360" w:lineRule="auto"/>
                </w:pPr>
              </w:pPrChange>
            </w:pPr>
          </w:p>
        </w:tc>
      </w:tr>
      <w:tr w:rsidR="00B3636C" w:rsidRPr="00920004" w14:paraId="50862F66" w14:textId="77777777" w:rsidTr="00E64310">
        <w:tblPrEx>
          <w:tblW w:w="0" w:type="auto"/>
          <w:tblPrExChange w:id="22105" w:author="phuong vu" w:date="2018-11-30T23:19:00Z">
            <w:tblPrEx>
              <w:tblW w:w="0" w:type="auto"/>
            </w:tblPrEx>
          </w:tblPrExChange>
        </w:tblPrEx>
        <w:trPr>
          <w:trHeight w:val="1196"/>
          <w:ins w:id="22106" w:author="phuong vu" w:date="2018-11-21T20:23:00Z"/>
        </w:trPr>
        <w:tc>
          <w:tcPr>
            <w:tcW w:w="805" w:type="dxa"/>
            <w:vAlign w:val="center"/>
            <w:tcPrChange w:id="22107" w:author="phuong vu" w:date="2018-11-30T23:19:00Z">
              <w:tcPr>
                <w:tcW w:w="805" w:type="dxa"/>
              </w:tcPr>
            </w:tcPrChange>
          </w:tcPr>
          <w:p w14:paraId="52364936" w14:textId="46D53718" w:rsidR="00B3636C" w:rsidRPr="00920004" w:rsidRDefault="00B3636C" w:rsidP="00E64310">
            <w:pPr>
              <w:spacing w:before="240" w:line="0" w:lineRule="atLeast"/>
              <w:jc w:val="center"/>
              <w:rPr>
                <w:ins w:id="22108" w:author="phuong vu" w:date="2018-11-21T20:23:00Z"/>
                <w:lang w:val="en-US"/>
                <w:rPrChange w:id="22109" w:author="phuong vu" w:date="2018-11-30T22:36:00Z">
                  <w:rPr>
                    <w:ins w:id="22110" w:author="phuong vu" w:date="2018-11-21T20:23:00Z"/>
                    <w:lang w:val="en-US"/>
                  </w:rPr>
                </w:rPrChange>
              </w:rPr>
              <w:pPrChange w:id="22111" w:author="phuong vu" w:date="2018-11-30T23:19:00Z">
                <w:pPr>
                  <w:spacing w:line="360" w:lineRule="auto"/>
                  <w:jc w:val="center"/>
                </w:pPr>
              </w:pPrChange>
            </w:pPr>
            <w:ins w:id="22112" w:author="phuong vu" w:date="2018-11-21T20:23:00Z">
              <w:r w:rsidRPr="00920004">
                <w:rPr>
                  <w:lang w:val="en-US"/>
                  <w:rPrChange w:id="22113" w:author="phuong vu" w:date="2018-11-30T22:36:00Z">
                    <w:rPr>
                      <w:lang w:val="en-US"/>
                    </w:rPr>
                  </w:rPrChange>
                </w:rPr>
                <w:t>2</w:t>
              </w:r>
            </w:ins>
          </w:p>
        </w:tc>
        <w:tc>
          <w:tcPr>
            <w:tcW w:w="1980" w:type="dxa"/>
            <w:tcPrChange w:id="22114" w:author="phuong vu" w:date="2018-11-30T23:19:00Z">
              <w:tcPr>
                <w:tcW w:w="1980" w:type="dxa"/>
              </w:tcPr>
            </w:tcPrChange>
          </w:tcPr>
          <w:p w14:paraId="07A372A3" w14:textId="58F53179" w:rsidR="00B3636C" w:rsidRPr="00920004" w:rsidRDefault="000946D2" w:rsidP="00E64310">
            <w:pPr>
              <w:rPr>
                <w:ins w:id="22115" w:author="phuong vu" w:date="2018-11-21T20:23:00Z"/>
                <w:lang w:val="en-US"/>
                <w:rPrChange w:id="22116" w:author="phuong vu" w:date="2018-11-30T22:36:00Z">
                  <w:rPr>
                    <w:ins w:id="22117" w:author="phuong vu" w:date="2018-11-21T20:23:00Z"/>
                    <w:lang w:val="en-US"/>
                  </w:rPr>
                </w:rPrChange>
              </w:rPr>
              <w:pPrChange w:id="22118" w:author="phuong vu" w:date="2018-11-30T23:19:00Z">
                <w:pPr>
                  <w:spacing w:line="360" w:lineRule="auto"/>
                </w:pPr>
              </w:pPrChange>
            </w:pPr>
            <w:ins w:id="22119" w:author="phuong vu" w:date="2018-11-21T20:23:00Z">
              <w:r w:rsidRPr="00920004">
                <w:rPr>
                  <w:lang w:val="en-US"/>
                  <w:rPrChange w:id="22120" w:author="phuong vu" w:date="2018-11-30T22:36:00Z">
                    <w:rPr>
                      <w:lang w:val="en-US"/>
                    </w:rPr>
                  </w:rPrChange>
                </w:rPr>
                <w:t>button</w:t>
              </w:r>
            </w:ins>
          </w:p>
        </w:tc>
        <w:tc>
          <w:tcPr>
            <w:tcW w:w="2970" w:type="dxa"/>
            <w:tcPrChange w:id="22121" w:author="phuong vu" w:date="2018-11-30T23:19:00Z">
              <w:tcPr>
                <w:tcW w:w="2970" w:type="dxa"/>
              </w:tcPr>
            </w:tcPrChange>
          </w:tcPr>
          <w:p w14:paraId="24719EC6" w14:textId="67771352" w:rsidR="00B3636C" w:rsidRPr="00920004" w:rsidRDefault="00B3636C" w:rsidP="00E64310">
            <w:pPr>
              <w:rPr>
                <w:ins w:id="22122" w:author="phuong vu" w:date="2018-11-21T20:23:00Z"/>
                <w:lang w:val="en-US"/>
                <w:rPrChange w:id="22123" w:author="phuong vu" w:date="2018-11-30T22:36:00Z">
                  <w:rPr>
                    <w:ins w:id="22124" w:author="phuong vu" w:date="2018-11-21T20:23:00Z"/>
                    <w:lang w:val="en-US"/>
                  </w:rPr>
                </w:rPrChange>
              </w:rPr>
              <w:pPrChange w:id="22125" w:author="phuong vu" w:date="2018-11-30T23:19:00Z">
                <w:pPr>
                  <w:spacing w:line="276" w:lineRule="auto"/>
                </w:pPr>
              </w:pPrChange>
            </w:pPr>
            <w:ins w:id="22126" w:author="phuong vu" w:date="2018-11-21T20:23:00Z">
              <w:r w:rsidRPr="00920004">
                <w:rPr>
                  <w:lang w:val="en-US"/>
                  <w:rPrChange w:id="22127" w:author="phuong vu" w:date="2018-11-30T22:36:00Z">
                    <w:rPr>
                      <w:lang w:val="en-US"/>
                    </w:rPr>
                  </w:rPrChange>
                </w:rPr>
                <w:t>Phân công</w:t>
              </w:r>
            </w:ins>
            <w:ins w:id="22128" w:author="phuong vu" w:date="2018-11-21T20:32:00Z">
              <w:r w:rsidR="00BA74AB" w:rsidRPr="00920004">
                <w:rPr>
                  <w:lang w:val="en-US"/>
                  <w:rPrChange w:id="22129" w:author="phuong vu" w:date="2018-11-30T22:36:00Z">
                    <w:rPr>
                      <w:lang w:val="en-US"/>
                    </w:rPr>
                  </w:rPrChange>
                </w:rPr>
                <w:t>.</w:t>
              </w:r>
            </w:ins>
          </w:p>
        </w:tc>
        <w:tc>
          <w:tcPr>
            <w:tcW w:w="1266" w:type="dxa"/>
            <w:tcPrChange w:id="22130" w:author="phuong vu" w:date="2018-11-30T23:19:00Z">
              <w:tcPr>
                <w:tcW w:w="1266" w:type="dxa"/>
              </w:tcPr>
            </w:tcPrChange>
          </w:tcPr>
          <w:p w14:paraId="35E4D750" w14:textId="77777777" w:rsidR="00B3636C" w:rsidRPr="00920004" w:rsidRDefault="00B3636C" w:rsidP="00E64310">
            <w:pPr>
              <w:rPr>
                <w:ins w:id="22131" w:author="phuong vu" w:date="2018-11-21T20:23:00Z"/>
                <w:lang w:val="en-US"/>
                <w:rPrChange w:id="22132" w:author="phuong vu" w:date="2018-11-30T22:36:00Z">
                  <w:rPr>
                    <w:ins w:id="22133" w:author="phuong vu" w:date="2018-11-21T20:23:00Z"/>
                    <w:lang w:val="en-US"/>
                  </w:rPr>
                </w:rPrChange>
              </w:rPr>
              <w:pPrChange w:id="22134" w:author="phuong vu" w:date="2018-11-30T23:19:00Z">
                <w:pPr>
                  <w:spacing w:line="360" w:lineRule="auto"/>
                </w:pPr>
              </w:pPrChange>
            </w:pPr>
          </w:p>
        </w:tc>
        <w:tc>
          <w:tcPr>
            <w:tcW w:w="1756" w:type="dxa"/>
            <w:vMerge w:val="restart"/>
            <w:tcPrChange w:id="22135" w:author="phuong vu" w:date="2018-11-30T23:19:00Z">
              <w:tcPr>
                <w:tcW w:w="1756" w:type="dxa"/>
                <w:vMerge w:val="restart"/>
              </w:tcPr>
            </w:tcPrChange>
          </w:tcPr>
          <w:p w14:paraId="2724F98C" w14:textId="57851627" w:rsidR="00B3636C" w:rsidRPr="00920004" w:rsidRDefault="00B3636C" w:rsidP="00E64310">
            <w:pPr>
              <w:rPr>
                <w:ins w:id="22136" w:author="phuong vu" w:date="2018-11-21T20:23:00Z"/>
                <w:lang w:val="en-US"/>
                <w:rPrChange w:id="22137" w:author="phuong vu" w:date="2018-11-30T22:36:00Z">
                  <w:rPr>
                    <w:ins w:id="22138" w:author="phuong vu" w:date="2018-11-21T20:23:00Z"/>
                    <w:lang w:val="en-US"/>
                  </w:rPr>
                </w:rPrChange>
              </w:rPr>
              <w:pPrChange w:id="22139" w:author="phuong vu" w:date="2018-11-30T23:19:00Z">
                <w:pPr>
                  <w:spacing w:line="360" w:lineRule="auto"/>
                </w:pPr>
              </w:pPrChange>
            </w:pPr>
            <w:ins w:id="22140" w:author="phuong vu" w:date="2018-11-21T20:24:00Z">
              <w:r w:rsidRPr="00920004">
                <w:rPr>
                  <w:lang w:val="en-US"/>
                  <w:rPrChange w:id="22141" w:author="phuong vu" w:date="2018-11-30T22:36:00Z">
                    <w:rPr>
                      <w:lang w:val="en-US"/>
                    </w:rPr>
                  </w:rPrChange>
                </w:rPr>
                <w:t>Không hoạt động nếu không có máy giặt trạng thái “Đang hoạt động”</w:t>
              </w:r>
            </w:ins>
            <w:ins w:id="22142" w:author="phuong vu" w:date="2018-11-21T20:26:00Z">
              <w:r w:rsidRPr="00920004">
                <w:rPr>
                  <w:lang w:val="en-US"/>
                  <w:rPrChange w:id="22143" w:author="phuong vu" w:date="2018-11-30T22:36:00Z">
                    <w:rPr>
                      <w:lang w:val="en-US"/>
                    </w:rPr>
                  </w:rPrChange>
                </w:rPr>
                <w:t>.</w:t>
              </w:r>
            </w:ins>
          </w:p>
        </w:tc>
      </w:tr>
      <w:tr w:rsidR="00B3636C" w:rsidRPr="00920004" w14:paraId="4DD2A068" w14:textId="77777777" w:rsidTr="00E64310">
        <w:tblPrEx>
          <w:tblW w:w="0" w:type="auto"/>
          <w:tblPrExChange w:id="22144" w:author="phuong vu" w:date="2018-11-30T23:19:00Z">
            <w:tblPrEx>
              <w:tblW w:w="0" w:type="auto"/>
            </w:tblPrEx>
          </w:tblPrExChange>
        </w:tblPrEx>
        <w:trPr>
          <w:ins w:id="22145" w:author="phuong vu" w:date="2018-11-21T20:23:00Z"/>
        </w:trPr>
        <w:tc>
          <w:tcPr>
            <w:tcW w:w="805" w:type="dxa"/>
            <w:vAlign w:val="center"/>
            <w:tcPrChange w:id="22146" w:author="phuong vu" w:date="2018-11-30T23:19:00Z">
              <w:tcPr>
                <w:tcW w:w="805" w:type="dxa"/>
              </w:tcPr>
            </w:tcPrChange>
          </w:tcPr>
          <w:p w14:paraId="4D9A8F73" w14:textId="35D0DBBA" w:rsidR="00B3636C" w:rsidRPr="00920004" w:rsidRDefault="00B3636C" w:rsidP="00E64310">
            <w:pPr>
              <w:spacing w:before="240" w:line="0" w:lineRule="atLeast"/>
              <w:jc w:val="center"/>
              <w:rPr>
                <w:ins w:id="22147" w:author="phuong vu" w:date="2018-11-21T20:23:00Z"/>
                <w:lang w:val="en-US"/>
                <w:rPrChange w:id="22148" w:author="phuong vu" w:date="2018-11-30T22:36:00Z">
                  <w:rPr>
                    <w:ins w:id="22149" w:author="phuong vu" w:date="2018-11-21T20:23:00Z"/>
                    <w:lang w:val="en-US"/>
                  </w:rPr>
                </w:rPrChange>
              </w:rPr>
              <w:pPrChange w:id="22150" w:author="phuong vu" w:date="2018-11-30T23:19:00Z">
                <w:pPr>
                  <w:spacing w:line="360" w:lineRule="auto"/>
                  <w:jc w:val="center"/>
                </w:pPr>
              </w:pPrChange>
            </w:pPr>
            <w:ins w:id="22151" w:author="phuong vu" w:date="2018-11-21T20:23:00Z">
              <w:r w:rsidRPr="00920004">
                <w:rPr>
                  <w:lang w:val="en-US"/>
                  <w:rPrChange w:id="22152" w:author="phuong vu" w:date="2018-11-30T22:36:00Z">
                    <w:rPr>
                      <w:lang w:val="en-US"/>
                    </w:rPr>
                  </w:rPrChange>
                </w:rPr>
                <w:t>3</w:t>
              </w:r>
            </w:ins>
          </w:p>
        </w:tc>
        <w:tc>
          <w:tcPr>
            <w:tcW w:w="1980" w:type="dxa"/>
            <w:tcPrChange w:id="22153" w:author="phuong vu" w:date="2018-11-30T23:19:00Z">
              <w:tcPr>
                <w:tcW w:w="1980" w:type="dxa"/>
              </w:tcPr>
            </w:tcPrChange>
          </w:tcPr>
          <w:p w14:paraId="3D7E05EB" w14:textId="7D16D7FE" w:rsidR="00B3636C" w:rsidRPr="00920004" w:rsidRDefault="000946D2" w:rsidP="00E64310">
            <w:pPr>
              <w:rPr>
                <w:ins w:id="22154" w:author="phuong vu" w:date="2018-11-21T20:23:00Z"/>
                <w:lang w:val="en-US"/>
                <w:rPrChange w:id="22155" w:author="phuong vu" w:date="2018-11-30T22:36:00Z">
                  <w:rPr>
                    <w:ins w:id="22156" w:author="phuong vu" w:date="2018-11-21T20:23:00Z"/>
                    <w:lang w:val="en-US"/>
                  </w:rPr>
                </w:rPrChange>
              </w:rPr>
              <w:pPrChange w:id="22157" w:author="phuong vu" w:date="2018-11-30T23:19:00Z">
                <w:pPr>
                  <w:spacing w:line="360" w:lineRule="auto"/>
                </w:pPr>
              </w:pPrChange>
            </w:pPr>
            <w:ins w:id="22158" w:author="phuong vu" w:date="2018-11-21T20:23:00Z">
              <w:r w:rsidRPr="00920004">
                <w:rPr>
                  <w:lang w:val="en-US"/>
                  <w:rPrChange w:id="22159" w:author="phuong vu" w:date="2018-11-30T22:36:00Z">
                    <w:rPr>
                      <w:lang w:val="en-US"/>
                    </w:rPr>
                  </w:rPrChange>
                </w:rPr>
                <w:t>button</w:t>
              </w:r>
            </w:ins>
          </w:p>
        </w:tc>
        <w:tc>
          <w:tcPr>
            <w:tcW w:w="2970" w:type="dxa"/>
            <w:tcPrChange w:id="22160" w:author="phuong vu" w:date="2018-11-30T23:19:00Z">
              <w:tcPr>
                <w:tcW w:w="2970" w:type="dxa"/>
              </w:tcPr>
            </w:tcPrChange>
          </w:tcPr>
          <w:p w14:paraId="26B5EBBA" w14:textId="17F32FA2" w:rsidR="00B3636C" w:rsidRPr="00920004" w:rsidRDefault="00B3636C" w:rsidP="00E64310">
            <w:pPr>
              <w:rPr>
                <w:ins w:id="22161" w:author="phuong vu" w:date="2018-11-21T20:23:00Z"/>
                <w:lang w:val="en-US"/>
                <w:rPrChange w:id="22162" w:author="phuong vu" w:date="2018-11-30T22:36:00Z">
                  <w:rPr>
                    <w:ins w:id="22163" w:author="phuong vu" w:date="2018-11-21T20:23:00Z"/>
                    <w:lang w:val="en-US"/>
                  </w:rPr>
                </w:rPrChange>
              </w:rPr>
              <w:pPrChange w:id="22164" w:author="phuong vu" w:date="2018-11-30T23:19:00Z">
                <w:pPr>
                  <w:spacing w:line="276" w:lineRule="auto"/>
                </w:pPr>
              </w:pPrChange>
            </w:pPr>
            <w:ins w:id="22165" w:author="phuong vu" w:date="2018-11-21T20:23:00Z">
              <w:r w:rsidRPr="00920004">
                <w:rPr>
                  <w:lang w:val="en-US"/>
                  <w:rPrChange w:id="22166" w:author="phuong vu" w:date="2018-11-30T22:36:00Z">
                    <w:rPr>
                      <w:lang w:val="en-US"/>
                    </w:rPr>
                  </w:rPrChange>
                </w:rPr>
                <w:t>Phân công lại</w:t>
              </w:r>
            </w:ins>
            <w:ins w:id="22167" w:author="phuong vu" w:date="2018-11-21T20:32:00Z">
              <w:r w:rsidR="00BA74AB" w:rsidRPr="00920004">
                <w:rPr>
                  <w:lang w:val="en-US"/>
                  <w:rPrChange w:id="22168" w:author="phuong vu" w:date="2018-11-30T22:36:00Z">
                    <w:rPr>
                      <w:lang w:val="en-US"/>
                    </w:rPr>
                  </w:rPrChange>
                </w:rPr>
                <w:t>.</w:t>
              </w:r>
            </w:ins>
          </w:p>
        </w:tc>
        <w:tc>
          <w:tcPr>
            <w:tcW w:w="1266" w:type="dxa"/>
            <w:tcPrChange w:id="22169" w:author="phuong vu" w:date="2018-11-30T23:19:00Z">
              <w:tcPr>
                <w:tcW w:w="1266" w:type="dxa"/>
              </w:tcPr>
            </w:tcPrChange>
          </w:tcPr>
          <w:p w14:paraId="2C2112DE" w14:textId="77777777" w:rsidR="00B3636C" w:rsidRPr="00920004" w:rsidRDefault="00B3636C" w:rsidP="00E64310">
            <w:pPr>
              <w:rPr>
                <w:ins w:id="22170" w:author="phuong vu" w:date="2018-11-21T20:23:00Z"/>
                <w:lang w:val="en-US"/>
                <w:rPrChange w:id="22171" w:author="phuong vu" w:date="2018-11-30T22:36:00Z">
                  <w:rPr>
                    <w:ins w:id="22172" w:author="phuong vu" w:date="2018-11-21T20:23:00Z"/>
                    <w:lang w:val="en-US"/>
                  </w:rPr>
                </w:rPrChange>
              </w:rPr>
              <w:pPrChange w:id="22173" w:author="phuong vu" w:date="2018-11-30T23:19:00Z">
                <w:pPr>
                  <w:spacing w:line="360" w:lineRule="auto"/>
                </w:pPr>
              </w:pPrChange>
            </w:pPr>
          </w:p>
        </w:tc>
        <w:tc>
          <w:tcPr>
            <w:tcW w:w="1756" w:type="dxa"/>
            <w:vMerge/>
            <w:tcPrChange w:id="22174" w:author="phuong vu" w:date="2018-11-30T23:19:00Z">
              <w:tcPr>
                <w:tcW w:w="1756" w:type="dxa"/>
                <w:vMerge/>
              </w:tcPr>
            </w:tcPrChange>
          </w:tcPr>
          <w:p w14:paraId="0BDD8F64" w14:textId="77777777" w:rsidR="00B3636C" w:rsidRPr="00920004" w:rsidRDefault="00B3636C" w:rsidP="00E64310">
            <w:pPr>
              <w:rPr>
                <w:ins w:id="22175" w:author="phuong vu" w:date="2018-11-21T20:23:00Z"/>
                <w:lang w:val="en-US"/>
                <w:rPrChange w:id="22176" w:author="phuong vu" w:date="2018-11-30T22:36:00Z">
                  <w:rPr>
                    <w:ins w:id="22177" w:author="phuong vu" w:date="2018-11-21T20:23:00Z"/>
                    <w:lang w:val="en-US"/>
                  </w:rPr>
                </w:rPrChange>
              </w:rPr>
              <w:pPrChange w:id="22178" w:author="phuong vu" w:date="2018-11-30T23:19:00Z">
                <w:pPr>
                  <w:spacing w:line="360" w:lineRule="auto"/>
                </w:pPr>
              </w:pPrChange>
            </w:pPr>
          </w:p>
        </w:tc>
      </w:tr>
      <w:tr w:rsidR="00B3636C" w:rsidRPr="00920004" w14:paraId="18DBFD50" w14:textId="77777777" w:rsidTr="00E64310">
        <w:tblPrEx>
          <w:tblW w:w="0" w:type="auto"/>
          <w:tblPrExChange w:id="22179" w:author="phuong vu" w:date="2018-11-30T23:19:00Z">
            <w:tblPrEx>
              <w:tblW w:w="0" w:type="auto"/>
            </w:tblPrEx>
          </w:tblPrExChange>
        </w:tblPrEx>
        <w:trPr>
          <w:ins w:id="22180" w:author="phuong vu" w:date="2018-11-21T20:31:00Z"/>
        </w:trPr>
        <w:tc>
          <w:tcPr>
            <w:tcW w:w="805" w:type="dxa"/>
            <w:vAlign w:val="center"/>
            <w:tcPrChange w:id="22181" w:author="phuong vu" w:date="2018-11-30T23:19:00Z">
              <w:tcPr>
                <w:tcW w:w="805" w:type="dxa"/>
              </w:tcPr>
            </w:tcPrChange>
          </w:tcPr>
          <w:p w14:paraId="08A90BF5" w14:textId="4A9192DF" w:rsidR="00B3636C" w:rsidRPr="00920004" w:rsidRDefault="00B3636C" w:rsidP="00E64310">
            <w:pPr>
              <w:spacing w:before="240" w:line="0" w:lineRule="atLeast"/>
              <w:jc w:val="center"/>
              <w:rPr>
                <w:ins w:id="22182" w:author="phuong vu" w:date="2018-11-21T20:31:00Z"/>
                <w:lang w:val="en-US"/>
                <w:rPrChange w:id="22183" w:author="phuong vu" w:date="2018-11-30T22:36:00Z">
                  <w:rPr>
                    <w:ins w:id="22184" w:author="phuong vu" w:date="2018-11-21T20:31:00Z"/>
                    <w:lang w:val="en-US"/>
                  </w:rPr>
                </w:rPrChange>
              </w:rPr>
              <w:pPrChange w:id="22185" w:author="phuong vu" w:date="2018-11-30T23:19:00Z">
                <w:pPr>
                  <w:spacing w:line="360" w:lineRule="auto"/>
                  <w:jc w:val="center"/>
                </w:pPr>
              </w:pPrChange>
            </w:pPr>
            <w:ins w:id="22186" w:author="phuong vu" w:date="2018-11-21T20:31:00Z">
              <w:r w:rsidRPr="00920004">
                <w:rPr>
                  <w:lang w:val="en-US"/>
                  <w:rPrChange w:id="22187" w:author="phuong vu" w:date="2018-11-30T22:36:00Z">
                    <w:rPr>
                      <w:lang w:val="en-US"/>
                    </w:rPr>
                  </w:rPrChange>
                </w:rPr>
                <w:t>4</w:t>
              </w:r>
            </w:ins>
          </w:p>
        </w:tc>
        <w:tc>
          <w:tcPr>
            <w:tcW w:w="1980" w:type="dxa"/>
            <w:tcPrChange w:id="22188" w:author="phuong vu" w:date="2018-11-30T23:19:00Z">
              <w:tcPr>
                <w:tcW w:w="1980" w:type="dxa"/>
              </w:tcPr>
            </w:tcPrChange>
          </w:tcPr>
          <w:p w14:paraId="583C6715" w14:textId="0B2376C3" w:rsidR="00B3636C" w:rsidRPr="00920004" w:rsidRDefault="000946D2" w:rsidP="00E64310">
            <w:pPr>
              <w:rPr>
                <w:ins w:id="22189" w:author="phuong vu" w:date="2018-11-21T20:31:00Z"/>
                <w:lang w:val="en-US"/>
                <w:rPrChange w:id="22190" w:author="phuong vu" w:date="2018-11-30T22:36:00Z">
                  <w:rPr>
                    <w:ins w:id="22191" w:author="phuong vu" w:date="2018-11-21T20:31:00Z"/>
                    <w:lang w:val="en-US"/>
                  </w:rPr>
                </w:rPrChange>
              </w:rPr>
              <w:pPrChange w:id="22192" w:author="phuong vu" w:date="2018-11-30T23:19:00Z">
                <w:pPr>
                  <w:spacing w:line="360" w:lineRule="auto"/>
                </w:pPr>
              </w:pPrChange>
            </w:pPr>
            <w:ins w:id="22193" w:author="phuong vu" w:date="2018-11-21T20:31:00Z">
              <w:r w:rsidRPr="00920004">
                <w:rPr>
                  <w:lang w:val="en-US"/>
                  <w:rPrChange w:id="22194" w:author="phuong vu" w:date="2018-11-30T22:36:00Z">
                    <w:rPr>
                      <w:lang w:val="en-US"/>
                    </w:rPr>
                  </w:rPrChange>
                </w:rPr>
                <w:t>text</w:t>
              </w:r>
            </w:ins>
          </w:p>
        </w:tc>
        <w:tc>
          <w:tcPr>
            <w:tcW w:w="2970" w:type="dxa"/>
            <w:tcPrChange w:id="22195" w:author="phuong vu" w:date="2018-11-30T23:19:00Z">
              <w:tcPr>
                <w:tcW w:w="2970" w:type="dxa"/>
              </w:tcPr>
            </w:tcPrChange>
          </w:tcPr>
          <w:p w14:paraId="204B697F" w14:textId="474BF45D" w:rsidR="00B3636C" w:rsidRPr="00920004" w:rsidRDefault="00B3636C" w:rsidP="00E64310">
            <w:pPr>
              <w:rPr>
                <w:ins w:id="22196" w:author="phuong vu" w:date="2018-11-21T20:31:00Z"/>
                <w:lang w:val="en-US"/>
                <w:rPrChange w:id="22197" w:author="phuong vu" w:date="2018-11-30T22:36:00Z">
                  <w:rPr>
                    <w:ins w:id="22198" w:author="phuong vu" w:date="2018-11-21T20:31:00Z"/>
                    <w:lang w:val="en-US"/>
                  </w:rPr>
                </w:rPrChange>
              </w:rPr>
              <w:pPrChange w:id="22199" w:author="phuong vu" w:date="2018-11-30T23:19:00Z">
                <w:pPr>
                  <w:spacing w:line="276" w:lineRule="auto"/>
                </w:pPr>
              </w:pPrChange>
            </w:pPr>
            <w:ins w:id="22200" w:author="phuong vu" w:date="2018-11-21T20:31:00Z">
              <w:r w:rsidRPr="00920004">
                <w:rPr>
                  <w:lang w:val="en-US"/>
                  <w:rPrChange w:id="22201" w:author="phuong vu" w:date="2018-11-30T22:36:00Z">
                    <w:rPr>
                      <w:lang w:val="en-US"/>
                    </w:rPr>
                  </w:rPrChange>
                </w:rPr>
                <w:t>Mã máy giặt</w:t>
              </w:r>
            </w:ins>
          </w:p>
        </w:tc>
        <w:tc>
          <w:tcPr>
            <w:tcW w:w="1266" w:type="dxa"/>
            <w:tcPrChange w:id="22202" w:author="phuong vu" w:date="2018-11-30T23:19:00Z">
              <w:tcPr>
                <w:tcW w:w="1266" w:type="dxa"/>
              </w:tcPr>
            </w:tcPrChange>
          </w:tcPr>
          <w:p w14:paraId="081AF0F3" w14:textId="77777777" w:rsidR="00B3636C" w:rsidRPr="00920004" w:rsidRDefault="00B3636C" w:rsidP="00E64310">
            <w:pPr>
              <w:rPr>
                <w:ins w:id="22203" w:author="phuong vu" w:date="2018-11-21T20:31:00Z"/>
                <w:lang w:val="en-US"/>
                <w:rPrChange w:id="22204" w:author="phuong vu" w:date="2018-11-30T22:36:00Z">
                  <w:rPr>
                    <w:ins w:id="22205" w:author="phuong vu" w:date="2018-11-21T20:31:00Z"/>
                    <w:lang w:val="en-US"/>
                  </w:rPr>
                </w:rPrChange>
              </w:rPr>
              <w:pPrChange w:id="22206" w:author="phuong vu" w:date="2018-11-30T23:19:00Z">
                <w:pPr>
                  <w:spacing w:line="360" w:lineRule="auto"/>
                </w:pPr>
              </w:pPrChange>
            </w:pPr>
          </w:p>
        </w:tc>
        <w:tc>
          <w:tcPr>
            <w:tcW w:w="1756" w:type="dxa"/>
            <w:tcPrChange w:id="22207" w:author="phuong vu" w:date="2018-11-30T23:19:00Z">
              <w:tcPr>
                <w:tcW w:w="1756" w:type="dxa"/>
              </w:tcPr>
            </w:tcPrChange>
          </w:tcPr>
          <w:p w14:paraId="0C9A5C84" w14:textId="77777777" w:rsidR="00B3636C" w:rsidRPr="00920004" w:rsidRDefault="00B3636C" w:rsidP="00E64310">
            <w:pPr>
              <w:rPr>
                <w:ins w:id="22208" w:author="phuong vu" w:date="2018-11-21T20:31:00Z"/>
                <w:lang w:val="en-US"/>
                <w:rPrChange w:id="22209" w:author="phuong vu" w:date="2018-11-30T22:36:00Z">
                  <w:rPr>
                    <w:ins w:id="22210" w:author="phuong vu" w:date="2018-11-21T20:31:00Z"/>
                    <w:lang w:val="en-US"/>
                  </w:rPr>
                </w:rPrChange>
              </w:rPr>
              <w:pPrChange w:id="22211" w:author="phuong vu" w:date="2018-11-30T23:19:00Z">
                <w:pPr>
                  <w:spacing w:line="360" w:lineRule="auto"/>
                </w:pPr>
              </w:pPrChange>
            </w:pPr>
          </w:p>
        </w:tc>
      </w:tr>
      <w:tr w:rsidR="00B3636C" w:rsidRPr="00920004" w14:paraId="55A37D1C" w14:textId="77777777" w:rsidTr="00E64310">
        <w:tblPrEx>
          <w:tblW w:w="0" w:type="auto"/>
          <w:tblPrExChange w:id="22212" w:author="phuong vu" w:date="2018-11-30T23:19:00Z">
            <w:tblPrEx>
              <w:tblW w:w="0" w:type="auto"/>
            </w:tblPrEx>
          </w:tblPrExChange>
        </w:tblPrEx>
        <w:trPr>
          <w:ins w:id="22213" w:author="phuong vu" w:date="2018-11-21T20:31:00Z"/>
        </w:trPr>
        <w:tc>
          <w:tcPr>
            <w:tcW w:w="805" w:type="dxa"/>
            <w:vAlign w:val="center"/>
            <w:tcPrChange w:id="22214" w:author="phuong vu" w:date="2018-11-30T23:19:00Z">
              <w:tcPr>
                <w:tcW w:w="805" w:type="dxa"/>
              </w:tcPr>
            </w:tcPrChange>
          </w:tcPr>
          <w:p w14:paraId="0E438980" w14:textId="7C038617" w:rsidR="00B3636C" w:rsidRPr="00920004" w:rsidRDefault="00B3636C" w:rsidP="00E64310">
            <w:pPr>
              <w:spacing w:before="240" w:line="0" w:lineRule="atLeast"/>
              <w:jc w:val="center"/>
              <w:rPr>
                <w:ins w:id="22215" w:author="phuong vu" w:date="2018-11-21T20:31:00Z"/>
                <w:lang w:val="en-US"/>
                <w:rPrChange w:id="22216" w:author="phuong vu" w:date="2018-11-30T22:36:00Z">
                  <w:rPr>
                    <w:ins w:id="22217" w:author="phuong vu" w:date="2018-11-21T20:31:00Z"/>
                    <w:lang w:val="en-US"/>
                  </w:rPr>
                </w:rPrChange>
              </w:rPr>
              <w:pPrChange w:id="22218" w:author="phuong vu" w:date="2018-11-30T23:19:00Z">
                <w:pPr>
                  <w:spacing w:line="360" w:lineRule="auto"/>
                  <w:jc w:val="center"/>
                </w:pPr>
              </w:pPrChange>
            </w:pPr>
            <w:ins w:id="22219" w:author="phuong vu" w:date="2018-11-21T20:31:00Z">
              <w:r w:rsidRPr="00920004">
                <w:rPr>
                  <w:lang w:val="en-US"/>
                  <w:rPrChange w:id="22220" w:author="phuong vu" w:date="2018-11-30T22:36:00Z">
                    <w:rPr>
                      <w:lang w:val="en-US"/>
                    </w:rPr>
                  </w:rPrChange>
                </w:rPr>
                <w:t>5</w:t>
              </w:r>
            </w:ins>
          </w:p>
        </w:tc>
        <w:tc>
          <w:tcPr>
            <w:tcW w:w="1980" w:type="dxa"/>
            <w:tcPrChange w:id="22221" w:author="phuong vu" w:date="2018-11-30T23:19:00Z">
              <w:tcPr>
                <w:tcW w:w="1980" w:type="dxa"/>
              </w:tcPr>
            </w:tcPrChange>
          </w:tcPr>
          <w:p w14:paraId="4FFEB74F" w14:textId="290C5A34" w:rsidR="00B3636C" w:rsidRPr="00920004" w:rsidRDefault="000946D2" w:rsidP="00E64310">
            <w:pPr>
              <w:rPr>
                <w:ins w:id="22222" w:author="phuong vu" w:date="2018-11-21T20:31:00Z"/>
                <w:lang w:val="en-US"/>
                <w:rPrChange w:id="22223" w:author="phuong vu" w:date="2018-11-30T22:36:00Z">
                  <w:rPr>
                    <w:ins w:id="22224" w:author="phuong vu" w:date="2018-11-21T20:31:00Z"/>
                    <w:lang w:val="en-US"/>
                  </w:rPr>
                </w:rPrChange>
              </w:rPr>
              <w:pPrChange w:id="22225" w:author="phuong vu" w:date="2018-11-30T23:19:00Z">
                <w:pPr>
                  <w:spacing w:line="360" w:lineRule="auto"/>
                </w:pPr>
              </w:pPrChange>
            </w:pPr>
            <w:ins w:id="22226" w:author="phuong vu" w:date="2018-11-21T20:31:00Z">
              <w:r w:rsidRPr="00920004">
                <w:rPr>
                  <w:lang w:val="en-US"/>
                  <w:rPrChange w:id="22227" w:author="phuong vu" w:date="2018-11-30T22:36:00Z">
                    <w:rPr>
                      <w:lang w:val="en-US"/>
                    </w:rPr>
                  </w:rPrChange>
                </w:rPr>
                <w:t>table</w:t>
              </w:r>
            </w:ins>
          </w:p>
        </w:tc>
        <w:tc>
          <w:tcPr>
            <w:tcW w:w="2970" w:type="dxa"/>
            <w:tcPrChange w:id="22228" w:author="phuong vu" w:date="2018-11-30T23:19:00Z">
              <w:tcPr>
                <w:tcW w:w="2970" w:type="dxa"/>
              </w:tcPr>
            </w:tcPrChange>
          </w:tcPr>
          <w:p w14:paraId="79CB3A4C" w14:textId="376B3EA8" w:rsidR="00B3636C" w:rsidRPr="00920004" w:rsidRDefault="00B3636C" w:rsidP="00E64310">
            <w:pPr>
              <w:rPr>
                <w:ins w:id="22229" w:author="phuong vu" w:date="2018-11-21T20:31:00Z"/>
                <w:lang w:val="en-US"/>
                <w:rPrChange w:id="22230" w:author="phuong vu" w:date="2018-11-30T22:36:00Z">
                  <w:rPr>
                    <w:ins w:id="22231" w:author="phuong vu" w:date="2018-11-21T20:31:00Z"/>
                    <w:lang w:val="en-US"/>
                  </w:rPr>
                </w:rPrChange>
              </w:rPr>
              <w:pPrChange w:id="22232" w:author="phuong vu" w:date="2018-11-30T23:19:00Z">
                <w:pPr>
                  <w:spacing w:line="276" w:lineRule="auto"/>
                </w:pPr>
              </w:pPrChange>
            </w:pPr>
            <w:ins w:id="22233" w:author="phuong vu" w:date="2018-11-21T20:31:00Z">
              <w:r w:rsidRPr="00920004">
                <w:rPr>
                  <w:lang w:val="en-US"/>
                  <w:rPrChange w:id="22234" w:author="phuong vu" w:date="2018-11-30T22:36:00Z">
                    <w:rPr>
                      <w:lang w:val="en-US"/>
                    </w:rPr>
                  </w:rPrChange>
                </w:rPr>
                <w:t xml:space="preserve">Danh sách các đơn hàng ứng </w:t>
              </w:r>
            </w:ins>
            <w:ins w:id="22235" w:author="phuong vu" w:date="2018-11-21T20:32:00Z">
              <w:r w:rsidRPr="00920004">
                <w:rPr>
                  <w:lang w:val="en-US"/>
                  <w:rPrChange w:id="22236" w:author="phuong vu" w:date="2018-11-30T22:36:00Z">
                    <w:rPr>
                      <w:lang w:val="en-US"/>
                    </w:rPr>
                  </w:rPrChange>
                </w:rPr>
                <w:t>mới máy giặt</w:t>
              </w:r>
            </w:ins>
          </w:p>
        </w:tc>
        <w:tc>
          <w:tcPr>
            <w:tcW w:w="1266" w:type="dxa"/>
            <w:tcPrChange w:id="22237" w:author="phuong vu" w:date="2018-11-30T23:19:00Z">
              <w:tcPr>
                <w:tcW w:w="1266" w:type="dxa"/>
              </w:tcPr>
            </w:tcPrChange>
          </w:tcPr>
          <w:p w14:paraId="04886555" w14:textId="77777777" w:rsidR="00B3636C" w:rsidRPr="00920004" w:rsidRDefault="00B3636C" w:rsidP="00E64310">
            <w:pPr>
              <w:rPr>
                <w:ins w:id="22238" w:author="phuong vu" w:date="2018-11-21T20:31:00Z"/>
                <w:lang w:val="en-US"/>
                <w:rPrChange w:id="22239" w:author="phuong vu" w:date="2018-11-30T22:36:00Z">
                  <w:rPr>
                    <w:ins w:id="22240" w:author="phuong vu" w:date="2018-11-21T20:31:00Z"/>
                    <w:lang w:val="en-US"/>
                  </w:rPr>
                </w:rPrChange>
              </w:rPr>
              <w:pPrChange w:id="22241" w:author="phuong vu" w:date="2018-11-30T23:19:00Z">
                <w:pPr>
                  <w:spacing w:line="360" w:lineRule="auto"/>
                </w:pPr>
              </w:pPrChange>
            </w:pPr>
          </w:p>
        </w:tc>
        <w:tc>
          <w:tcPr>
            <w:tcW w:w="1756" w:type="dxa"/>
            <w:tcPrChange w:id="22242" w:author="phuong vu" w:date="2018-11-30T23:19:00Z">
              <w:tcPr>
                <w:tcW w:w="1756" w:type="dxa"/>
              </w:tcPr>
            </w:tcPrChange>
          </w:tcPr>
          <w:p w14:paraId="7FA41AC2" w14:textId="77777777" w:rsidR="00B3636C" w:rsidRPr="00920004" w:rsidRDefault="00B3636C" w:rsidP="00E64310">
            <w:pPr>
              <w:rPr>
                <w:ins w:id="22243" w:author="phuong vu" w:date="2018-11-21T20:31:00Z"/>
                <w:lang w:val="en-US"/>
                <w:rPrChange w:id="22244" w:author="phuong vu" w:date="2018-11-30T22:36:00Z">
                  <w:rPr>
                    <w:ins w:id="22245" w:author="phuong vu" w:date="2018-11-21T20:31:00Z"/>
                    <w:lang w:val="en-US"/>
                  </w:rPr>
                </w:rPrChange>
              </w:rPr>
              <w:pPrChange w:id="22246" w:author="phuong vu" w:date="2018-11-30T23:19:00Z">
                <w:pPr>
                  <w:spacing w:line="360" w:lineRule="auto"/>
                </w:pPr>
              </w:pPrChange>
            </w:pPr>
          </w:p>
        </w:tc>
      </w:tr>
      <w:tr w:rsidR="00B3636C" w:rsidRPr="00920004" w14:paraId="30ACB2F0" w14:textId="77777777" w:rsidTr="00D41CA7">
        <w:trPr>
          <w:ins w:id="22247" w:author="phuong vu" w:date="2018-11-21T20:26:00Z"/>
        </w:trPr>
        <w:tc>
          <w:tcPr>
            <w:tcW w:w="8777" w:type="dxa"/>
            <w:gridSpan w:val="5"/>
          </w:tcPr>
          <w:p w14:paraId="0594988B" w14:textId="00A91F91" w:rsidR="00B3636C" w:rsidRPr="00920004" w:rsidRDefault="00B3636C" w:rsidP="00E64310">
            <w:pPr>
              <w:rPr>
                <w:ins w:id="22248" w:author="phuong vu" w:date="2018-11-21T20:26:00Z"/>
                <w:rPrChange w:id="22249" w:author="phuong vu" w:date="2018-11-30T22:36:00Z">
                  <w:rPr>
                    <w:ins w:id="22250" w:author="phuong vu" w:date="2018-11-21T20:26:00Z"/>
                    <w:lang w:val="en-US"/>
                  </w:rPr>
                </w:rPrChange>
              </w:rPr>
              <w:pPrChange w:id="22251" w:author="phuong vu" w:date="2018-11-30T23:19:00Z">
                <w:pPr>
                  <w:spacing w:line="360" w:lineRule="auto"/>
                </w:pPr>
              </w:pPrChange>
            </w:pPr>
            <w:ins w:id="22252" w:author="phuong vu" w:date="2018-11-21T20:26:00Z">
              <w:r w:rsidRPr="00920004">
                <w:rPr>
                  <w:rPrChange w:id="22253" w:author="phuong vu" w:date="2018-11-30T22:36:00Z">
                    <w:rPr>
                      <w:lang w:val="en-US"/>
                    </w:rPr>
                  </w:rPrChange>
                </w:rPr>
                <w:t>Giao diện phân công đơn hàng vào máy giặt</w:t>
              </w:r>
            </w:ins>
            <w:ins w:id="22254" w:author="phuong vu" w:date="2018-11-21T20:28:00Z">
              <w:r w:rsidRPr="00920004">
                <w:rPr>
                  <w:rPrChange w:id="22255" w:author="phuong vu" w:date="2018-11-30T22:36:00Z">
                    <w:rPr>
                      <w:lang w:val="en-US"/>
                    </w:rPr>
                  </w:rPrChange>
                </w:rPr>
                <w:t xml:space="preserve"> (</w:t>
              </w:r>
              <w:r w:rsidRPr="00920004">
                <w:rPr>
                  <w:lang w:val="en-US"/>
                  <w:rPrChange w:id="22256" w:author="phuong vu" w:date="2018-11-30T22:36:00Z">
                    <w:rPr>
                      <w:lang w:val="en-US"/>
                    </w:rPr>
                  </w:rPrChange>
                </w:rPr>
                <w:fldChar w:fldCharType="begin"/>
              </w:r>
              <w:r w:rsidRPr="00920004">
                <w:rPr>
                  <w:rPrChange w:id="22257" w:author="phuong vu" w:date="2018-11-30T22:36:00Z">
                    <w:rPr>
                      <w:lang w:val="en-US"/>
                    </w:rPr>
                  </w:rPrChange>
                </w:rPr>
                <w:instrText xml:space="preserve"> REF _Ref530595425 \h </w:instrText>
              </w:r>
            </w:ins>
            <w:r w:rsidR="00E6227B" w:rsidRPr="00920004">
              <w:rPr>
                <w:rPrChange w:id="22258" w:author="phuong vu" w:date="2018-11-30T22:36:00Z">
                  <w:rPr>
                    <w:lang w:val="en-US"/>
                  </w:rPr>
                </w:rPrChange>
              </w:rPr>
              <w:instrText xml:space="preserve"> \* MERGEFORMAT </w:instrText>
            </w:r>
            <w:r w:rsidRPr="00920004">
              <w:rPr>
                <w:lang w:val="en-US"/>
                <w:rPrChange w:id="22259" w:author="phuong vu" w:date="2018-11-30T22:36:00Z">
                  <w:rPr>
                    <w:lang w:val="en-US"/>
                  </w:rPr>
                </w:rPrChange>
              </w:rPr>
            </w:r>
            <w:r w:rsidRPr="00920004">
              <w:rPr>
                <w:lang w:val="en-US"/>
                <w:rPrChange w:id="22260" w:author="phuong vu" w:date="2018-11-30T22:36:00Z">
                  <w:rPr>
                    <w:lang w:val="en-US"/>
                  </w:rPr>
                </w:rPrChange>
              </w:rPr>
              <w:fldChar w:fldCharType="separate"/>
            </w:r>
            <w:ins w:id="22261" w:author="phuong vu" w:date="2018-11-30T22:44:00Z">
              <w:r w:rsidR="00B5490C" w:rsidRPr="00B5490C">
                <w:rPr>
                  <w:rPrChange w:id="22262" w:author="phuong vu" w:date="2018-11-30T22:44:00Z">
                    <w:rPr>
                      <w:i/>
                      <w:iCs/>
                    </w:rPr>
                  </w:rPrChange>
                </w:rPr>
                <w:t xml:space="preserve">Hình </w:t>
              </w:r>
              <w:r w:rsidR="00B5490C">
                <w:rPr>
                  <w:noProof/>
                </w:rPr>
                <w:t>3</w:t>
              </w:r>
              <w:r w:rsidR="00B5490C" w:rsidRPr="00920004">
                <w:rPr>
                  <w:noProof/>
                  <w:rPrChange w:id="22263" w:author="phuong vu" w:date="2018-11-30T22:36:00Z">
                    <w:rPr/>
                  </w:rPrChange>
                </w:rPr>
                <w:t>.</w:t>
              </w:r>
              <w:r w:rsidR="00B5490C">
                <w:rPr>
                  <w:noProof/>
                </w:rPr>
                <w:t>30</w:t>
              </w:r>
            </w:ins>
            <w:ins w:id="22264" w:author="phuong vu" w:date="2018-11-21T20:28:00Z">
              <w:r w:rsidRPr="00920004">
                <w:rPr>
                  <w:lang w:val="en-US"/>
                  <w:rPrChange w:id="22265" w:author="phuong vu" w:date="2018-11-30T22:36:00Z">
                    <w:rPr>
                      <w:lang w:val="en-US"/>
                    </w:rPr>
                  </w:rPrChange>
                </w:rPr>
                <w:fldChar w:fldCharType="end"/>
              </w:r>
              <w:r w:rsidRPr="00920004">
                <w:rPr>
                  <w:rPrChange w:id="22266" w:author="phuong vu" w:date="2018-11-30T22:36:00Z">
                    <w:rPr>
                      <w:lang w:val="en-US"/>
                    </w:rPr>
                  </w:rPrChange>
                </w:rPr>
                <w:t>)</w:t>
              </w:r>
            </w:ins>
          </w:p>
        </w:tc>
      </w:tr>
      <w:tr w:rsidR="00692A1B" w:rsidRPr="00920004" w14:paraId="6A6F88F1" w14:textId="77777777" w:rsidTr="00E64310">
        <w:tblPrEx>
          <w:tblW w:w="0" w:type="auto"/>
          <w:tblPrExChange w:id="22267" w:author="phuong vu" w:date="2018-11-30T23:19:00Z">
            <w:tblPrEx>
              <w:tblW w:w="0" w:type="auto"/>
            </w:tblPrEx>
          </w:tblPrExChange>
        </w:tblPrEx>
        <w:trPr>
          <w:ins w:id="22268" w:author="phuong vu" w:date="2018-11-21T20:09:00Z"/>
        </w:trPr>
        <w:tc>
          <w:tcPr>
            <w:tcW w:w="805" w:type="dxa"/>
            <w:vAlign w:val="center"/>
            <w:tcPrChange w:id="22269" w:author="phuong vu" w:date="2018-11-30T23:19:00Z">
              <w:tcPr>
                <w:tcW w:w="805" w:type="dxa"/>
              </w:tcPr>
            </w:tcPrChange>
          </w:tcPr>
          <w:p w14:paraId="14D97A1A" w14:textId="0A6A7E2B" w:rsidR="00692A1B" w:rsidRPr="00920004" w:rsidRDefault="00B3636C" w:rsidP="00E64310">
            <w:pPr>
              <w:spacing w:before="240" w:line="0" w:lineRule="atLeast"/>
              <w:jc w:val="center"/>
              <w:rPr>
                <w:ins w:id="22270" w:author="phuong vu" w:date="2018-11-21T20:09:00Z"/>
                <w:lang w:val="en-US"/>
                <w:rPrChange w:id="22271" w:author="phuong vu" w:date="2018-11-30T22:36:00Z">
                  <w:rPr>
                    <w:ins w:id="22272" w:author="phuong vu" w:date="2018-11-21T20:09:00Z"/>
                    <w:lang w:val="en-US"/>
                  </w:rPr>
                </w:rPrChange>
              </w:rPr>
              <w:pPrChange w:id="22273" w:author="phuong vu" w:date="2018-11-30T23:19:00Z">
                <w:pPr>
                  <w:spacing w:line="360" w:lineRule="auto"/>
                  <w:jc w:val="center"/>
                </w:pPr>
              </w:pPrChange>
            </w:pPr>
            <w:ins w:id="22274" w:author="phuong vu" w:date="2018-11-21T20:27:00Z">
              <w:r w:rsidRPr="00920004">
                <w:rPr>
                  <w:lang w:val="en-US"/>
                  <w:rPrChange w:id="22275" w:author="phuong vu" w:date="2018-11-30T22:36:00Z">
                    <w:rPr>
                      <w:lang w:val="en-US"/>
                    </w:rPr>
                  </w:rPrChange>
                </w:rPr>
                <w:t>1</w:t>
              </w:r>
            </w:ins>
          </w:p>
        </w:tc>
        <w:tc>
          <w:tcPr>
            <w:tcW w:w="1980" w:type="dxa"/>
            <w:tcPrChange w:id="22276" w:author="phuong vu" w:date="2018-11-30T23:19:00Z">
              <w:tcPr>
                <w:tcW w:w="1980" w:type="dxa"/>
              </w:tcPr>
            </w:tcPrChange>
          </w:tcPr>
          <w:p w14:paraId="762E0644" w14:textId="79B070E2" w:rsidR="00692A1B" w:rsidRPr="00920004" w:rsidRDefault="00B3636C" w:rsidP="00E64310">
            <w:pPr>
              <w:rPr>
                <w:ins w:id="22277" w:author="phuong vu" w:date="2018-11-21T20:09:00Z"/>
                <w:lang w:val="en-US"/>
                <w:rPrChange w:id="22278" w:author="phuong vu" w:date="2018-11-30T22:36:00Z">
                  <w:rPr>
                    <w:ins w:id="22279" w:author="phuong vu" w:date="2018-11-21T20:09:00Z"/>
                    <w:lang w:val="en-US"/>
                  </w:rPr>
                </w:rPrChange>
              </w:rPr>
              <w:pPrChange w:id="22280" w:author="phuong vu" w:date="2018-11-30T23:19:00Z">
                <w:pPr>
                  <w:spacing w:line="360" w:lineRule="auto"/>
                </w:pPr>
              </w:pPrChange>
            </w:pPr>
            <w:ins w:id="22281" w:author="phuong vu" w:date="2018-11-21T20:29:00Z">
              <w:r w:rsidRPr="00920004">
                <w:rPr>
                  <w:lang w:val="en-US"/>
                  <w:rPrChange w:id="22282" w:author="phuong vu" w:date="2018-11-30T22:36:00Z">
                    <w:rPr>
                      <w:lang w:val="en-US"/>
                    </w:rPr>
                  </w:rPrChange>
                </w:rPr>
                <w:t>select</w:t>
              </w:r>
            </w:ins>
          </w:p>
        </w:tc>
        <w:tc>
          <w:tcPr>
            <w:tcW w:w="2970" w:type="dxa"/>
            <w:tcPrChange w:id="22283" w:author="phuong vu" w:date="2018-11-30T23:19:00Z">
              <w:tcPr>
                <w:tcW w:w="2970" w:type="dxa"/>
              </w:tcPr>
            </w:tcPrChange>
          </w:tcPr>
          <w:p w14:paraId="5EB36233" w14:textId="4FB720BB" w:rsidR="00692A1B" w:rsidRPr="00920004" w:rsidRDefault="00B3636C" w:rsidP="00E64310">
            <w:pPr>
              <w:rPr>
                <w:ins w:id="22284" w:author="phuong vu" w:date="2018-11-21T20:09:00Z"/>
                <w:lang w:val="en-US"/>
                <w:rPrChange w:id="22285" w:author="phuong vu" w:date="2018-11-30T22:36:00Z">
                  <w:rPr>
                    <w:ins w:id="22286" w:author="phuong vu" w:date="2018-11-21T20:09:00Z"/>
                    <w:lang w:val="en-US"/>
                  </w:rPr>
                </w:rPrChange>
              </w:rPr>
              <w:pPrChange w:id="22287" w:author="phuong vu" w:date="2018-11-30T23:19:00Z">
                <w:pPr>
                  <w:spacing w:line="360" w:lineRule="auto"/>
                </w:pPr>
              </w:pPrChange>
            </w:pPr>
            <w:ins w:id="22288" w:author="phuong vu" w:date="2018-11-21T20:29:00Z">
              <w:r w:rsidRPr="00920004">
                <w:rPr>
                  <w:lang w:val="en-US"/>
                  <w:rPrChange w:id="22289" w:author="phuong vu" w:date="2018-11-30T22:36:00Z">
                    <w:rPr>
                      <w:lang w:val="en-US"/>
                    </w:rPr>
                  </w:rPrChange>
                </w:rPr>
                <w:t>Danh sách máy giặt có trạng thái “Đang hoạt động”.</w:t>
              </w:r>
            </w:ins>
          </w:p>
        </w:tc>
        <w:tc>
          <w:tcPr>
            <w:tcW w:w="1266" w:type="dxa"/>
            <w:tcPrChange w:id="22290" w:author="phuong vu" w:date="2018-11-30T23:19:00Z">
              <w:tcPr>
                <w:tcW w:w="1266" w:type="dxa"/>
              </w:tcPr>
            </w:tcPrChange>
          </w:tcPr>
          <w:p w14:paraId="22CB3657" w14:textId="77777777" w:rsidR="00692A1B" w:rsidRPr="00920004" w:rsidRDefault="00692A1B" w:rsidP="00E64310">
            <w:pPr>
              <w:rPr>
                <w:ins w:id="22291" w:author="phuong vu" w:date="2018-11-21T20:09:00Z"/>
                <w:lang w:val="en-US"/>
                <w:rPrChange w:id="22292" w:author="phuong vu" w:date="2018-11-30T22:36:00Z">
                  <w:rPr>
                    <w:ins w:id="22293" w:author="phuong vu" w:date="2018-11-21T20:09:00Z"/>
                    <w:lang w:val="en-US"/>
                  </w:rPr>
                </w:rPrChange>
              </w:rPr>
              <w:pPrChange w:id="22294" w:author="phuong vu" w:date="2018-11-30T23:19:00Z">
                <w:pPr>
                  <w:spacing w:line="360" w:lineRule="auto"/>
                </w:pPr>
              </w:pPrChange>
            </w:pPr>
          </w:p>
        </w:tc>
        <w:tc>
          <w:tcPr>
            <w:tcW w:w="1756" w:type="dxa"/>
            <w:tcPrChange w:id="22295" w:author="phuong vu" w:date="2018-11-30T23:19:00Z">
              <w:tcPr>
                <w:tcW w:w="1756" w:type="dxa"/>
              </w:tcPr>
            </w:tcPrChange>
          </w:tcPr>
          <w:p w14:paraId="68F06C16" w14:textId="77777777" w:rsidR="00692A1B" w:rsidRPr="00920004" w:rsidRDefault="00692A1B" w:rsidP="00E64310">
            <w:pPr>
              <w:rPr>
                <w:ins w:id="22296" w:author="phuong vu" w:date="2018-11-21T20:09:00Z"/>
                <w:lang w:val="en-US"/>
                <w:rPrChange w:id="22297" w:author="phuong vu" w:date="2018-11-30T22:36:00Z">
                  <w:rPr>
                    <w:ins w:id="22298" w:author="phuong vu" w:date="2018-11-21T20:09:00Z"/>
                    <w:lang w:val="en-US"/>
                  </w:rPr>
                </w:rPrChange>
              </w:rPr>
              <w:pPrChange w:id="22299" w:author="phuong vu" w:date="2018-11-30T23:19:00Z">
                <w:pPr>
                  <w:spacing w:line="360" w:lineRule="auto"/>
                </w:pPr>
              </w:pPrChange>
            </w:pPr>
          </w:p>
        </w:tc>
      </w:tr>
      <w:tr w:rsidR="00692A1B" w:rsidRPr="00920004" w14:paraId="182976AD" w14:textId="77777777" w:rsidTr="00E64310">
        <w:tblPrEx>
          <w:tblW w:w="0" w:type="auto"/>
          <w:tblPrExChange w:id="22300" w:author="phuong vu" w:date="2018-11-30T23:19:00Z">
            <w:tblPrEx>
              <w:tblW w:w="0" w:type="auto"/>
            </w:tblPrEx>
          </w:tblPrExChange>
        </w:tblPrEx>
        <w:trPr>
          <w:ins w:id="22301" w:author="phuong vu" w:date="2018-11-21T20:09:00Z"/>
        </w:trPr>
        <w:tc>
          <w:tcPr>
            <w:tcW w:w="805" w:type="dxa"/>
            <w:vAlign w:val="center"/>
            <w:tcPrChange w:id="22302" w:author="phuong vu" w:date="2018-11-30T23:19:00Z">
              <w:tcPr>
                <w:tcW w:w="805" w:type="dxa"/>
              </w:tcPr>
            </w:tcPrChange>
          </w:tcPr>
          <w:p w14:paraId="53E5768B" w14:textId="16A49594" w:rsidR="00692A1B" w:rsidRPr="00920004" w:rsidRDefault="00B3636C" w:rsidP="00E64310">
            <w:pPr>
              <w:spacing w:before="240" w:line="0" w:lineRule="atLeast"/>
              <w:jc w:val="center"/>
              <w:rPr>
                <w:ins w:id="22303" w:author="phuong vu" w:date="2018-11-21T20:09:00Z"/>
                <w:lang w:val="en-US"/>
                <w:rPrChange w:id="22304" w:author="phuong vu" w:date="2018-11-30T22:36:00Z">
                  <w:rPr>
                    <w:ins w:id="22305" w:author="phuong vu" w:date="2018-11-21T20:09:00Z"/>
                    <w:lang w:val="en-US"/>
                  </w:rPr>
                </w:rPrChange>
              </w:rPr>
              <w:pPrChange w:id="22306" w:author="phuong vu" w:date="2018-11-30T23:19:00Z">
                <w:pPr>
                  <w:spacing w:line="360" w:lineRule="auto"/>
                  <w:jc w:val="center"/>
                </w:pPr>
              </w:pPrChange>
            </w:pPr>
            <w:ins w:id="22307" w:author="phuong vu" w:date="2018-11-21T20:27:00Z">
              <w:r w:rsidRPr="00920004">
                <w:rPr>
                  <w:lang w:val="en-US"/>
                  <w:rPrChange w:id="22308" w:author="phuong vu" w:date="2018-11-30T22:36:00Z">
                    <w:rPr>
                      <w:lang w:val="en-US"/>
                    </w:rPr>
                  </w:rPrChange>
                </w:rPr>
                <w:t>2</w:t>
              </w:r>
            </w:ins>
          </w:p>
        </w:tc>
        <w:tc>
          <w:tcPr>
            <w:tcW w:w="1980" w:type="dxa"/>
            <w:tcPrChange w:id="22309" w:author="phuong vu" w:date="2018-11-30T23:19:00Z">
              <w:tcPr>
                <w:tcW w:w="1980" w:type="dxa"/>
              </w:tcPr>
            </w:tcPrChange>
          </w:tcPr>
          <w:p w14:paraId="2501890A" w14:textId="0919538E" w:rsidR="00692A1B" w:rsidRPr="00920004" w:rsidRDefault="00B3636C" w:rsidP="00E64310">
            <w:pPr>
              <w:rPr>
                <w:ins w:id="22310" w:author="phuong vu" w:date="2018-11-21T20:09:00Z"/>
                <w:lang w:val="en-US"/>
                <w:rPrChange w:id="22311" w:author="phuong vu" w:date="2018-11-30T22:36:00Z">
                  <w:rPr>
                    <w:ins w:id="22312" w:author="phuong vu" w:date="2018-11-21T20:09:00Z"/>
                    <w:lang w:val="en-US"/>
                  </w:rPr>
                </w:rPrChange>
              </w:rPr>
              <w:pPrChange w:id="22313" w:author="phuong vu" w:date="2018-11-30T23:19:00Z">
                <w:pPr>
                  <w:spacing w:line="360" w:lineRule="auto"/>
                </w:pPr>
              </w:pPrChange>
            </w:pPr>
            <w:ins w:id="22314" w:author="phuong vu" w:date="2018-11-21T20:29:00Z">
              <w:r w:rsidRPr="00920004">
                <w:rPr>
                  <w:lang w:val="en-US"/>
                  <w:rPrChange w:id="22315" w:author="phuong vu" w:date="2018-11-30T22:36:00Z">
                    <w:rPr>
                      <w:lang w:val="en-US"/>
                    </w:rPr>
                  </w:rPrChange>
                </w:rPr>
                <w:t>button</w:t>
              </w:r>
            </w:ins>
          </w:p>
        </w:tc>
        <w:tc>
          <w:tcPr>
            <w:tcW w:w="2970" w:type="dxa"/>
            <w:tcPrChange w:id="22316" w:author="phuong vu" w:date="2018-11-30T23:19:00Z">
              <w:tcPr>
                <w:tcW w:w="2970" w:type="dxa"/>
              </w:tcPr>
            </w:tcPrChange>
          </w:tcPr>
          <w:p w14:paraId="46F3169B" w14:textId="77777777" w:rsidR="00692A1B" w:rsidRPr="00920004" w:rsidRDefault="00692A1B" w:rsidP="00E64310">
            <w:pPr>
              <w:rPr>
                <w:ins w:id="22317" w:author="phuong vu" w:date="2018-11-21T20:09:00Z"/>
                <w:lang w:val="en-US"/>
                <w:rPrChange w:id="22318" w:author="phuong vu" w:date="2018-11-30T22:36:00Z">
                  <w:rPr>
                    <w:ins w:id="22319" w:author="phuong vu" w:date="2018-11-21T20:09:00Z"/>
                    <w:lang w:val="en-US"/>
                  </w:rPr>
                </w:rPrChange>
              </w:rPr>
              <w:pPrChange w:id="22320" w:author="phuong vu" w:date="2018-11-30T23:19:00Z">
                <w:pPr>
                  <w:spacing w:line="360" w:lineRule="auto"/>
                </w:pPr>
              </w:pPrChange>
            </w:pPr>
            <w:ins w:id="22321" w:author="phuong vu" w:date="2018-11-21T20:09:00Z">
              <w:r w:rsidRPr="00920004">
                <w:rPr>
                  <w:lang w:val="en-US"/>
                  <w:rPrChange w:id="22322" w:author="phuong vu" w:date="2018-11-30T22:36:00Z">
                    <w:rPr>
                      <w:lang w:val="en-US"/>
                    </w:rPr>
                  </w:rPrChange>
                </w:rPr>
                <w:t>Thời gian trả đồ</w:t>
              </w:r>
            </w:ins>
          </w:p>
        </w:tc>
        <w:tc>
          <w:tcPr>
            <w:tcW w:w="1266" w:type="dxa"/>
            <w:tcPrChange w:id="22323" w:author="phuong vu" w:date="2018-11-30T23:19:00Z">
              <w:tcPr>
                <w:tcW w:w="1266" w:type="dxa"/>
              </w:tcPr>
            </w:tcPrChange>
          </w:tcPr>
          <w:p w14:paraId="76B70734" w14:textId="77777777" w:rsidR="00692A1B" w:rsidRPr="00920004" w:rsidRDefault="00692A1B" w:rsidP="00E64310">
            <w:pPr>
              <w:rPr>
                <w:ins w:id="22324" w:author="phuong vu" w:date="2018-11-21T20:09:00Z"/>
                <w:lang w:val="en-US"/>
                <w:rPrChange w:id="22325" w:author="phuong vu" w:date="2018-11-30T22:36:00Z">
                  <w:rPr>
                    <w:ins w:id="22326" w:author="phuong vu" w:date="2018-11-21T20:09:00Z"/>
                    <w:lang w:val="en-US"/>
                  </w:rPr>
                </w:rPrChange>
              </w:rPr>
              <w:pPrChange w:id="22327" w:author="phuong vu" w:date="2018-11-30T23:19:00Z">
                <w:pPr>
                  <w:spacing w:line="360" w:lineRule="auto"/>
                </w:pPr>
              </w:pPrChange>
            </w:pPr>
          </w:p>
        </w:tc>
        <w:tc>
          <w:tcPr>
            <w:tcW w:w="1756" w:type="dxa"/>
            <w:tcPrChange w:id="22328" w:author="phuong vu" w:date="2018-11-30T23:19:00Z">
              <w:tcPr>
                <w:tcW w:w="1756" w:type="dxa"/>
              </w:tcPr>
            </w:tcPrChange>
          </w:tcPr>
          <w:p w14:paraId="669C605B" w14:textId="77777777" w:rsidR="00692A1B" w:rsidRPr="00920004" w:rsidRDefault="00692A1B" w:rsidP="00E64310">
            <w:pPr>
              <w:rPr>
                <w:ins w:id="22329" w:author="phuong vu" w:date="2018-11-21T20:09:00Z"/>
                <w:lang w:val="en-US"/>
                <w:rPrChange w:id="22330" w:author="phuong vu" w:date="2018-11-30T22:36:00Z">
                  <w:rPr>
                    <w:ins w:id="22331" w:author="phuong vu" w:date="2018-11-21T20:09:00Z"/>
                    <w:lang w:val="en-US"/>
                  </w:rPr>
                </w:rPrChange>
              </w:rPr>
              <w:pPrChange w:id="22332" w:author="phuong vu" w:date="2018-11-30T23:19:00Z">
                <w:pPr>
                  <w:spacing w:line="360" w:lineRule="auto"/>
                </w:pPr>
              </w:pPrChange>
            </w:pPr>
          </w:p>
        </w:tc>
      </w:tr>
      <w:tr w:rsidR="00692A1B" w:rsidRPr="00920004" w14:paraId="12B82FD8" w14:textId="77777777" w:rsidTr="00E64310">
        <w:tblPrEx>
          <w:tblW w:w="0" w:type="auto"/>
          <w:tblPrExChange w:id="22333" w:author="phuong vu" w:date="2018-11-30T23:19:00Z">
            <w:tblPrEx>
              <w:tblW w:w="0" w:type="auto"/>
            </w:tblPrEx>
          </w:tblPrExChange>
        </w:tblPrEx>
        <w:trPr>
          <w:ins w:id="22334" w:author="phuong vu" w:date="2018-11-21T20:09:00Z"/>
        </w:trPr>
        <w:tc>
          <w:tcPr>
            <w:tcW w:w="805" w:type="dxa"/>
            <w:vAlign w:val="center"/>
            <w:tcPrChange w:id="22335" w:author="phuong vu" w:date="2018-11-30T23:19:00Z">
              <w:tcPr>
                <w:tcW w:w="805" w:type="dxa"/>
              </w:tcPr>
            </w:tcPrChange>
          </w:tcPr>
          <w:p w14:paraId="09BA88BE" w14:textId="175C41F7" w:rsidR="00692A1B" w:rsidRPr="00920004" w:rsidRDefault="00B3636C" w:rsidP="00E64310">
            <w:pPr>
              <w:spacing w:before="240" w:line="0" w:lineRule="atLeast"/>
              <w:jc w:val="center"/>
              <w:rPr>
                <w:ins w:id="22336" w:author="phuong vu" w:date="2018-11-21T20:09:00Z"/>
                <w:lang w:val="en-US"/>
                <w:rPrChange w:id="22337" w:author="phuong vu" w:date="2018-11-30T22:36:00Z">
                  <w:rPr>
                    <w:ins w:id="22338" w:author="phuong vu" w:date="2018-11-21T20:09:00Z"/>
                    <w:lang w:val="en-US"/>
                  </w:rPr>
                </w:rPrChange>
              </w:rPr>
              <w:pPrChange w:id="22339" w:author="phuong vu" w:date="2018-11-30T23:19:00Z">
                <w:pPr>
                  <w:spacing w:line="360" w:lineRule="auto"/>
                  <w:jc w:val="center"/>
                </w:pPr>
              </w:pPrChange>
            </w:pPr>
            <w:ins w:id="22340" w:author="phuong vu" w:date="2018-11-21T20:27:00Z">
              <w:r w:rsidRPr="00920004">
                <w:rPr>
                  <w:lang w:val="en-US"/>
                  <w:rPrChange w:id="22341" w:author="phuong vu" w:date="2018-11-30T22:36:00Z">
                    <w:rPr>
                      <w:lang w:val="en-US"/>
                    </w:rPr>
                  </w:rPrChange>
                </w:rPr>
                <w:t>3</w:t>
              </w:r>
            </w:ins>
          </w:p>
        </w:tc>
        <w:tc>
          <w:tcPr>
            <w:tcW w:w="1980" w:type="dxa"/>
            <w:tcPrChange w:id="22342" w:author="phuong vu" w:date="2018-11-30T23:19:00Z">
              <w:tcPr>
                <w:tcW w:w="1980" w:type="dxa"/>
              </w:tcPr>
            </w:tcPrChange>
          </w:tcPr>
          <w:p w14:paraId="541C95D9" w14:textId="634CD4F7" w:rsidR="00692A1B" w:rsidRPr="00920004" w:rsidRDefault="00B3636C" w:rsidP="00E64310">
            <w:pPr>
              <w:rPr>
                <w:ins w:id="22343" w:author="phuong vu" w:date="2018-11-21T20:09:00Z"/>
                <w:lang w:val="en-US"/>
                <w:rPrChange w:id="22344" w:author="phuong vu" w:date="2018-11-30T22:36:00Z">
                  <w:rPr>
                    <w:ins w:id="22345" w:author="phuong vu" w:date="2018-11-21T20:09:00Z"/>
                    <w:lang w:val="en-US"/>
                  </w:rPr>
                </w:rPrChange>
              </w:rPr>
              <w:pPrChange w:id="22346" w:author="phuong vu" w:date="2018-11-30T23:19:00Z">
                <w:pPr>
                  <w:spacing w:line="360" w:lineRule="auto"/>
                </w:pPr>
              </w:pPrChange>
            </w:pPr>
            <w:ins w:id="22347" w:author="phuong vu" w:date="2018-11-21T20:30:00Z">
              <w:r w:rsidRPr="00920004">
                <w:rPr>
                  <w:lang w:val="en-US"/>
                  <w:rPrChange w:id="22348" w:author="phuong vu" w:date="2018-11-30T22:36:00Z">
                    <w:rPr>
                      <w:lang w:val="en-US"/>
                    </w:rPr>
                  </w:rPrChange>
                </w:rPr>
                <w:t>table</w:t>
              </w:r>
            </w:ins>
          </w:p>
        </w:tc>
        <w:tc>
          <w:tcPr>
            <w:tcW w:w="2970" w:type="dxa"/>
            <w:tcPrChange w:id="22349" w:author="phuong vu" w:date="2018-11-30T23:19:00Z">
              <w:tcPr>
                <w:tcW w:w="2970" w:type="dxa"/>
              </w:tcPr>
            </w:tcPrChange>
          </w:tcPr>
          <w:p w14:paraId="67AD81D8" w14:textId="022317E0" w:rsidR="00692A1B" w:rsidRPr="00920004" w:rsidRDefault="00B3636C" w:rsidP="00E64310">
            <w:pPr>
              <w:rPr>
                <w:ins w:id="22350" w:author="phuong vu" w:date="2018-11-21T20:09:00Z"/>
                <w:lang w:val="en-US"/>
                <w:rPrChange w:id="22351" w:author="phuong vu" w:date="2018-11-30T22:36:00Z">
                  <w:rPr>
                    <w:ins w:id="22352" w:author="phuong vu" w:date="2018-11-21T20:09:00Z"/>
                    <w:lang w:val="en-US"/>
                  </w:rPr>
                </w:rPrChange>
              </w:rPr>
              <w:pPrChange w:id="22353" w:author="phuong vu" w:date="2018-11-30T23:19:00Z">
                <w:pPr>
                  <w:spacing w:line="360" w:lineRule="auto"/>
                </w:pPr>
              </w:pPrChange>
            </w:pPr>
            <w:ins w:id="22354" w:author="phuong vu" w:date="2018-11-21T20:30:00Z">
              <w:r w:rsidRPr="00920004">
                <w:rPr>
                  <w:lang w:val="en-US"/>
                  <w:rPrChange w:id="22355" w:author="phuong vu" w:date="2018-11-30T22:36:00Z">
                    <w:rPr>
                      <w:lang w:val="en-US"/>
                    </w:rPr>
                  </w:rPrChange>
                </w:rPr>
                <w:t>Danh sách các túi giặt ứng với đơn hàng</w:t>
              </w:r>
            </w:ins>
          </w:p>
        </w:tc>
        <w:tc>
          <w:tcPr>
            <w:tcW w:w="1266" w:type="dxa"/>
            <w:tcPrChange w:id="22356" w:author="phuong vu" w:date="2018-11-30T23:19:00Z">
              <w:tcPr>
                <w:tcW w:w="1266" w:type="dxa"/>
              </w:tcPr>
            </w:tcPrChange>
          </w:tcPr>
          <w:p w14:paraId="065B1769" w14:textId="77777777" w:rsidR="00692A1B" w:rsidRPr="00920004" w:rsidRDefault="00692A1B" w:rsidP="00E64310">
            <w:pPr>
              <w:rPr>
                <w:ins w:id="22357" w:author="phuong vu" w:date="2018-11-21T20:09:00Z"/>
                <w:lang w:val="en-US"/>
                <w:rPrChange w:id="22358" w:author="phuong vu" w:date="2018-11-30T22:36:00Z">
                  <w:rPr>
                    <w:ins w:id="22359" w:author="phuong vu" w:date="2018-11-21T20:09:00Z"/>
                    <w:lang w:val="en-US"/>
                  </w:rPr>
                </w:rPrChange>
              </w:rPr>
              <w:pPrChange w:id="22360" w:author="phuong vu" w:date="2018-11-30T23:19:00Z">
                <w:pPr>
                  <w:spacing w:line="360" w:lineRule="auto"/>
                </w:pPr>
              </w:pPrChange>
            </w:pPr>
          </w:p>
        </w:tc>
        <w:tc>
          <w:tcPr>
            <w:tcW w:w="1756" w:type="dxa"/>
            <w:tcPrChange w:id="22361" w:author="phuong vu" w:date="2018-11-30T23:19:00Z">
              <w:tcPr>
                <w:tcW w:w="1756" w:type="dxa"/>
              </w:tcPr>
            </w:tcPrChange>
          </w:tcPr>
          <w:p w14:paraId="6F9DC5BF" w14:textId="77777777" w:rsidR="00692A1B" w:rsidRPr="00920004" w:rsidRDefault="00692A1B" w:rsidP="00E64310">
            <w:pPr>
              <w:rPr>
                <w:ins w:id="22362" w:author="phuong vu" w:date="2018-11-21T20:09:00Z"/>
                <w:lang w:val="en-US"/>
                <w:rPrChange w:id="22363" w:author="phuong vu" w:date="2018-11-30T22:36:00Z">
                  <w:rPr>
                    <w:ins w:id="22364" w:author="phuong vu" w:date="2018-11-21T20:09:00Z"/>
                    <w:lang w:val="en-US"/>
                  </w:rPr>
                </w:rPrChange>
              </w:rPr>
              <w:pPrChange w:id="22365" w:author="phuong vu" w:date="2018-11-30T23:19:00Z">
                <w:pPr>
                  <w:spacing w:line="360" w:lineRule="auto"/>
                </w:pPr>
              </w:pPrChange>
            </w:pPr>
          </w:p>
        </w:tc>
      </w:tr>
    </w:tbl>
    <w:p w14:paraId="4E72F5A9" w14:textId="6BB177D6" w:rsidR="00300FEC" w:rsidRPr="00920004" w:rsidRDefault="00300FEC" w:rsidP="00A17FA5">
      <w:pPr>
        <w:pStyle w:val="Caption"/>
        <w:rPr>
          <w:ins w:id="22366" w:author="phuong vu" w:date="2018-11-26T01:12:00Z"/>
          <w:lang w:val="en-US"/>
          <w:rPrChange w:id="22367" w:author="phuong vu" w:date="2018-11-30T22:36:00Z">
            <w:rPr>
              <w:ins w:id="22368" w:author="phuong vu" w:date="2018-11-26T01:12:00Z"/>
            </w:rPr>
          </w:rPrChange>
        </w:rPr>
        <w:pPrChange w:id="22369" w:author="phuong vu" w:date="2018-11-30T22:42:00Z">
          <w:pPr>
            <w:pStyle w:val="Caption"/>
          </w:pPr>
        </w:pPrChange>
      </w:pPr>
      <w:bookmarkStart w:id="22370" w:name="_Toc531381628"/>
      <w:ins w:id="22371" w:author="phuong vu" w:date="2018-11-26T01:12:00Z">
        <w:r w:rsidRPr="00920004">
          <w:rPr>
            <w:rPrChange w:id="22372" w:author="phuong vu" w:date="2018-11-30T22:36:00Z">
              <w:rPr/>
            </w:rPrChange>
          </w:rPr>
          <w:t xml:space="preserve">Bảng </w:t>
        </w:r>
      </w:ins>
      <w:ins w:id="22373" w:author="phuong vu" w:date="2018-11-30T14:54:00Z">
        <w:r w:rsidR="00D632EE" w:rsidRPr="00920004">
          <w:rPr>
            <w:rPrChange w:id="22374" w:author="phuong vu" w:date="2018-11-30T22:36:00Z">
              <w:rPr/>
            </w:rPrChange>
          </w:rPr>
          <w:fldChar w:fldCharType="begin"/>
        </w:r>
        <w:r w:rsidR="00D632EE" w:rsidRPr="00920004">
          <w:rPr>
            <w:rPrChange w:id="22375" w:author="phuong vu" w:date="2018-11-30T22:36:00Z">
              <w:rPr/>
            </w:rPrChange>
          </w:rPr>
          <w:instrText xml:space="preserve"> STYLEREF 1 \s </w:instrText>
        </w:r>
      </w:ins>
      <w:r w:rsidR="00D632EE" w:rsidRPr="00920004">
        <w:rPr>
          <w:rPrChange w:id="22376" w:author="phuong vu" w:date="2018-11-30T22:36:00Z">
            <w:rPr/>
          </w:rPrChange>
        </w:rPr>
        <w:fldChar w:fldCharType="separate"/>
      </w:r>
      <w:r w:rsidR="00B5490C">
        <w:rPr>
          <w:noProof/>
        </w:rPr>
        <w:t>3</w:t>
      </w:r>
      <w:ins w:id="22377" w:author="phuong vu" w:date="2018-11-30T14:54:00Z">
        <w:r w:rsidR="00D632EE" w:rsidRPr="00920004">
          <w:rPr>
            <w:rPrChange w:id="22378" w:author="phuong vu" w:date="2018-11-30T22:36:00Z">
              <w:rPr/>
            </w:rPrChange>
          </w:rPr>
          <w:fldChar w:fldCharType="end"/>
        </w:r>
        <w:r w:rsidR="00D632EE" w:rsidRPr="00920004">
          <w:rPr>
            <w:rPrChange w:id="22379" w:author="phuong vu" w:date="2018-11-30T22:36:00Z">
              <w:rPr/>
            </w:rPrChange>
          </w:rPr>
          <w:t>.</w:t>
        </w:r>
        <w:r w:rsidR="00D632EE" w:rsidRPr="00920004">
          <w:rPr>
            <w:rPrChange w:id="22380" w:author="phuong vu" w:date="2018-11-30T22:36:00Z">
              <w:rPr/>
            </w:rPrChange>
          </w:rPr>
          <w:fldChar w:fldCharType="begin"/>
        </w:r>
        <w:r w:rsidR="00D632EE" w:rsidRPr="00920004">
          <w:rPr>
            <w:rPrChange w:id="22381" w:author="phuong vu" w:date="2018-11-30T22:36:00Z">
              <w:rPr/>
            </w:rPrChange>
          </w:rPr>
          <w:instrText xml:space="preserve"> SEQ Bảng \* ARABIC \s 1 </w:instrText>
        </w:r>
      </w:ins>
      <w:r w:rsidR="00D632EE" w:rsidRPr="00920004">
        <w:rPr>
          <w:rPrChange w:id="22382" w:author="phuong vu" w:date="2018-11-30T22:36:00Z">
            <w:rPr/>
          </w:rPrChange>
        </w:rPr>
        <w:fldChar w:fldCharType="separate"/>
      </w:r>
      <w:ins w:id="22383" w:author="phuong vu" w:date="2018-11-30T22:44:00Z">
        <w:r w:rsidR="00B5490C">
          <w:rPr>
            <w:noProof/>
          </w:rPr>
          <w:t>20</w:t>
        </w:r>
      </w:ins>
      <w:ins w:id="22384" w:author="phuong vu" w:date="2018-11-30T14:54:00Z">
        <w:r w:rsidR="00D632EE" w:rsidRPr="00920004">
          <w:rPr>
            <w:rPrChange w:id="22385" w:author="phuong vu" w:date="2018-11-30T22:36:00Z">
              <w:rPr/>
            </w:rPrChange>
          </w:rPr>
          <w:fldChar w:fldCharType="end"/>
        </w:r>
      </w:ins>
      <w:ins w:id="22386" w:author="phuong vu" w:date="2018-11-26T01:12:00Z">
        <w:r w:rsidRPr="00920004">
          <w:rPr>
            <w:lang w:val="en-US"/>
            <w:rPrChange w:id="22387" w:author="phuong vu" w:date="2018-11-30T22:36:00Z">
              <w:rPr>
                <w:lang w:val="en-US"/>
              </w:rPr>
            </w:rPrChange>
          </w:rPr>
          <w:t xml:space="preserve"> Các thành phần giao diện quản lí phân công xử lí đơn hàng</w:t>
        </w:r>
        <w:bookmarkEnd w:id="22370"/>
      </w:ins>
    </w:p>
    <w:p w14:paraId="3741D186" w14:textId="728B9F1A" w:rsidR="00692A1B" w:rsidRPr="00920004" w:rsidRDefault="00692A1B" w:rsidP="00E64310">
      <w:pPr>
        <w:pStyle w:val="Heading5"/>
        <w:numPr>
          <w:ilvl w:val="0"/>
          <w:numId w:val="81"/>
        </w:numPr>
        <w:tabs>
          <w:tab w:val="left" w:pos="720"/>
        </w:tabs>
        <w:spacing w:before="240" w:line="0" w:lineRule="atLeast"/>
        <w:ind w:left="630"/>
        <w:rPr>
          <w:ins w:id="22388" w:author="phuong vu" w:date="2018-11-21T20:09:00Z"/>
          <w:rFonts w:cstheme="majorHAnsi"/>
          <w:lang w:val="en-US"/>
          <w:rPrChange w:id="22389" w:author="phuong vu" w:date="2018-11-30T22:36:00Z">
            <w:rPr>
              <w:ins w:id="22390" w:author="phuong vu" w:date="2018-11-21T20:09:00Z"/>
              <w:lang w:val="en-US"/>
            </w:rPr>
          </w:rPrChange>
        </w:rPr>
        <w:pPrChange w:id="22391" w:author="phuong vu" w:date="2018-11-30T23:20:00Z">
          <w:pPr>
            <w:pStyle w:val="Heading5"/>
          </w:pPr>
        </w:pPrChange>
      </w:pPr>
      <w:ins w:id="22392" w:author="phuong vu" w:date="2018-11-21T20:09:00Z">
        <w:r w:rsidRPr="00920004">
          <w:rPr>
            <w:rFonts w:cstheme="majorHAnsi"/>
            <w:lang w:val="en-US"/>
            <w:rPrChange w:id="22393" w:author="phuong vu" w:date="2018-11-30T22:36:00Z">
              <w:rPr>
                <w:lang w:val="en-US"/>
              </w:rPr>
            </w:rPrChange>
          </w:rPr>
          <w:lastRenderedPageBreak/>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Change w:id="22394">
          <w:tblGrid>
            <w:gridCol w:w="797"/>
            <w:gridCol w:w="2368"/>
            <w:gridCol w:w="1414"/>
            <w:gridCol w:w="1395"/>
            <w:gridCol w:w="1397"/>
            <w:gridCol w:w="1406"/>
          </w:tblGrid>
        </w:tblGridChange>
      </w:tblGrid>
      <w:tr w:rsidR="00692A1B" w:rsidRPr="00920004" w14:paraId="7D7786CD" w14:textId="77777777" w:rsidTr="00D41CA7">
        <w:trPr>
          <w:ins w:id="22395" w:author="phuong vu" w:date="2018-11-21T20:09:00Z"/>
        </w:trPr>
        <w:tc>
          <w:tcPr>
            <w:tcW w:w="797" w:type="dxa"/>
            <w:vMerge w:val="restart"/>
            <w:vAlign w:val="center"/>
          </w:tcPr>
          <w:p w14:paraId="15F976E6" w14:textId="77777777" w:rsidR="00692A1B" w:rsidRPr="00920004" w:rsidRDefault="00692A1B" w:rsidP="00BD0851">
            <w:pPr>
              <w:spacing w:before="240" w:line="0" w:lineRule="atLeast"/>
              <w:jc w:val="center"/>
              <w:rPr>
                <w:ins w:id="22396" w:author="phuong vu" w:date="2018-11-21T20:09:00Z"/>
                <w:b/>
                <w:lang w:val="en-US"/>
                <w:rPrChange w:id="22397" w:author="phuong vu" w:date="2018-11-30T22:36:00Z">
                  <w:rPr>
                    <w:ins w:id="22398" w:author="phuong vu" w:date="2018-11-21T20:09:00Z"/>
                    <w:b/>
                    <w:lang w:val="en-US"/>
                  </w:rPr>
                </w:rPrChange>
              </w:rPr>
              <w:pPrChange w:id="22399" w:author="phuong vu" w:date="2018-11-30T14:16:00Z">
                <w:pPr>
                  <w:spacing w:line="360" w:lineRule="auto"/>
                  <w:jc w:val="center"/>
                </w:pPr>
              </w:pPrChange>
            </w:pPr>
            <w:ins w:id="22400" w:author="phuong vu" w:date="2018-11-21T20:09:00Z">
              <w:r w:rsidRPr="00920004">
                <w:rPr>
                  <w:b/>
                  <w:lang w:val="en-US"/>
                  <w:rPrChange w:id="22401" w:author="phuong vu" w:date="2018-11-30T22:36:00Z">
                    <w:rPr>
                      <w:b/>
                      <w:lang w:val="en-US"/>
                    </w:rPr>
                  </w:rPrChange>
                </w:rPr>
                <w:t>STT</w:t>
              </w:r>
            </w:ins>
          </w:p>
        </w:tc>
        <w:tc>
          <w:tcPr>
            <w:tcW w:w="2368" w:type="dxa"/>
            <w:vMerge w:val="restart"/>
            <w:vAlign w:val="center"/>
          </w:tcPr>
          <w:p w14:paraId="1E530849" w14:textId="77777777" w:rsidR="00692A1B" w:rsidRPr="00920004" w:rsidRDefault="00692A1B" w:rsidP="00BD0851">
            <w:pPr>
              <w:spacing w:before="240" w:line="0" w:lineRule="atLeast"/>
              <w:jc w:val="center"/>
              <w:rPr>
                <w:ins w:id="22402" w:author="phuong vu" w:date="2018-11-21T20:09:00Z"/>
                <w:b/>
                <w:lang w:val="en-US"/>
                <w:rPrChange w:id="22403" w:author="phuong vu" w:date="2018-11-30T22:36:00Z">
                  <w:rPr>
                    <w:ins w:id="22404" w:author="phuong vu" w:date="2018-11-21T20:09:00Z"/>
                    <w:b/>
                    <w:lang w:val="en-US"/>
                  </w:rPr>
                </w:rPrChange>
              </w:rPr>
              <w:pPrChange w:id="22405" w:author="phuong vu" w:date="2018-11-30T14:16:00Z">
                <w:pPr>
                  <w:spacing w:line="360" w:lineRule="auto"/>
                  <w:jc w:val="center"/>
                </w:pPr>
              </w:pPrChange>
            </w:pPr>
            <w:ins w:id="22406" w:author="phuong vu" w:date="2018-11-21T20:09:00Z">
              <w:r w:rsidRPr="00920004">
                <w:rPr>
                  <w:b/>
                  <w:lang w:val="en-US"/>
                  <w:rPrChange w:id="22407" w:author="phuong vu" w:date="2018-11-30T22:36:00Z">
                    <w:rPr>
                      <w:b/>
                      <w:lang w:val="en-US"/>
                    </w:rPr>
                  </w:rPrChange>
                </w:rPr>
                <w:t>Tên bảng/</w:t>
              </w:r>
            </w:ins>
          </w:p>
          <w:p w14:paraId="72718ADE" w14:textId="77777777" w:rsidR="00692A1B" w:rsidRPr="00920004" w:rsidRDefault="00692A1B" w:rsidP="00BD0851">
            <w:pPr>
              <w:spacing w:before="240" w:line="0" w:lineRule="atLeast"/>
              <w:jc w:val="center"/>
              <w:rPr>
                <w:ins w:id="22408" w:author="phuong vu" w:date="2018-11-21T20:09:00Z"/>
                <w:b/>
                <w:lang w:val="en-US"/>
                <w:rPrChange w:id="22409" w:author="phuong vu" w:date="2018-11-30T22:36:00Z">
                  <w:rPr>
                    <w:ins w:id="22410" w:author="phuong vu" w:date="2018-11-21T20:09:00Z"/>
                    <w:b/>
                    <w:lang w:val="en-US"/>
                  </w:rPr>
                </w:rPrChange>
              </w:rPr>
              <w:pPrChange w:id="22411" w:author="phuong vu" w:date="2018-11-30T14:16:00Z">
                <w:pPr>
                  <w:spacing w:line="360" w:lineRule="auto"/>
                  <w:jc w:val="center"/>
                </w:pPr>
              </w:pPrChange>
            </w:pPr>
            <w:ins w:id="22412" w:author="phuong vu" w:date="2018-11-21T20:09:00Z">
              <w:r w:rsidRPr="00920004">
                <w:rPr>
                  <w:b/>
                  <w:lang w:val="en-US"/>
                  <w:rPrChange w:id="22413" w:author="phuong vu" w:date="2018-11-30T22:36:00Z">
                    <w:rPr>
                      <w:b/>
                      <w:lang w:val="en-US"/>
                    </w:rPr>
                  </w:rPrChange>
                </w:rPr>
                <w:t>Cấu trúc dữ liệu</w:t>
              </w:r>
            </w:ins>
          </w:p>
        </w:tc>
        <w:tc>
          <w:tcPr>
            <w:tcW w:w="5612" w:type="dxa"/>
            <w:gridSpan w:val="4"/>
            <w:vAlign w:val="center"/>
          </w:tcPr>
          <w:p w14:paraId="08E96941" w14:textId="77777777" w:rsidR="00692A1B" w:rsidRPr="00920004" w:rsidRDefault="00692A1B" w:rsidP="00BD0851">
            <w:pPr>
              <w:spacing w:before="240" w:line="0" w:lineRule="atLeast"/>
              <w:jc w:val="center"/>
              <w:rPr>
                <w:ins w:id="22414" w:author="phuong vu" w:date="2018-11-21T20:09:00Z"/>
                <w:b/>
                <w:lang w:val="en-US"/>
                <w:rPrChange w:id="22415" w:author="phuong vu" w:date="2018-11-30T22:36:00Z">
                  <w:rPr>
                    <w:ins w:id="22416" w:author="phuong vu" w:date="2018-11-21T20:09:00Z"/>
                    <w:b/>
                    <w:lang w:val="en-US"/>
                  </w:rPr>
                </w:rPrChange>
              </w:rPr>
              <w:pPrChange w:id="22417" w:author="phuong vu" w:date="2018-11-30T14:16:00Z">
                <w:pPr>
                  <w:spacing w:line="360" w:lineRule="auto"/>
                  <w:jc w:val="center"/>
                </w:pPr>
              </w:pPrChange>
            </w:pPr>
            <w:ins w:id="22418" w:author="phuong vu" w:date="2018-11-21T20:09:00Z">
              <w:r w:rsidRPr="00920004">
                <w:rPr>
                  <w:b/>
                  <w:lang w:val="en-US"/>
                  <w:rPrChange w:id="22419" w:author="phuong vu" w:date="2018-11-30T22:36:00Z">
                    <w:rPr>
                      <w:b/>
                      <w:lang w:val="en-US"/>
                    </w:rPr>
                  </w:rPrChange>
                </w:rPr>
                <w:t>Phương thức</w:t>
              </w:r>
            </w:ins>
          </w:p>
        </w:tc>
      </w:tr>
      <w:tr w:rsidR="00692A1B" w:rsidRPr="00920004" w14:paraId="0D80272A" w14:textId="77777777" w:rsidTr="00D41CA7">
        <w:trPr>
          <w:ins w:id="22420" w:author="phuong vu" w:date="2018-11-21T20:09:00Z"/>
        </w:trPr>
        <w:tc>
          <w:tcPr>
            <w:tcW w:w="797" w:type="dxa"/>
            <w:vMerge/>
            <w:vAlign w:val="center"/>
          </w:tcPr>
          <w:p w14:paraId="6D7B5C68" w14:textId="77777777" w:rsidR="00692A1B" w:rsidRPr="00920004" w:rsidRDefault="00692A1B" w:rsidP="00BD0851">
            <w:pPr>
              <w:spacing w:before="240" w:line="0" w:lineRule="atLeast"/>
              <w:jc w:val="center"/>
              <w:rPr>
                <w:ins w:id="22421" w:author="phuong vu" w:date="2018-11-21T20:09:00Z"/>
                <w:b/>
                <w:lang w:val="en-US"/>
                <w:rPrChange w:id="22422" w:author="phuong vu" w:date="2018-11-30T22:36:00Z">
                  <w:rPr>
                    <w:ins w:id="22423" w:author="phuong vu" w:date="2018-11-21T20:09:00Z"/>
                    <w:b/>
                    <w:lang w:val="en-US"/>
                  </w:rPr>
                </w:rPrChange>
              </w:rPr>
              <w:pPrChange w:id="22424" w:author="phuong vu" w:date="2018-11-30T14:16:00Z">
                <w:pPr>
                  <w:spacing w:line="360" w:lineRule="auto"/>
                  <w:jc w:val="center"/>
                </w:pPr>
              </w:pPrChange>
            </w:pPr>
          </w:p>
        </w:tc>
        <w:tc>
          <w:tcPr>
            <w:tcW w:w="2368" w:type="dxa"/>
            <w:vMerge/>
            <w:vAlign w:val="center"/>
          </w:tcPr>
          <w:p w14:paraId="3094FE63" w14:textId="77777777" w:rsidR="00692A1B" w:rsidRPr="00920004" w:rsidRDefault="00692A1B" w:rsidP="00BD0851">
            <w:pPr>
              <w:spacing w:before="240" w:line="0" w:lineRule="atLeast"/>
              <w:jc w:val="center"/>
              <w:rPr>
                <w:ins w:id="22425" w:author="phuong vu" w:date="2018-11-21T20:09:00Z"/>
                <w:b/>
                <w:lang w:val="en-US"/>
                <w:rPrChange w:id="22426" w:author="phuong vu" w:date="2018-11-30T22:36:00Z">
                  <w:rPr>
                    <w:ins w:id="22427" w:author="phuong vu" w:date="2018-11-21T20:09:00Z"/>
                    <w:b/>
                    <w:lang w:val="en-US"/>
                  </w:rPr>
                </w:rPrChange>
              </w:rPr>
              <w:pPrChange w:id="22428" w:author="phuong vu" w:date="2018-11-30T14:16:00Z">
                <w:pPr>
                  <w:spacing w:line="360" w:lineRule="auto"/>
                  <w:jc w:val="center"/>
                </w:pPr>
              </w:pPrChange>
            </w:pPr>
          </w:p>
        </w:tc>
        <w:tc>
          <w:tcPr>
            <w:tcW w:w="1414" w:type="dxa"/>
            <w:vAlign w:val="center"/>
          </w:tcPr>
          <w:p w14:paraId="5EEFF880" w14:textId="77777777" w:rsidR="00692A1B" w:rsidRPr="00920004" w:rsidRDefault="00692A1B" w:rsidP="00BD0851">
            <w:pPr>
              <w:spacing w:before="240" w:line="0" w:lineRule="atLeast"/>
              <w:jc w:val="center"/>
              <w:rPr>
                <w:ins w:id="22429" w:author="phuong vu" w:date="2018-11-21T20:09:00Z"/>
                <w:b/>
                <w:lang w:val="en-US"/>
                <w:rPrChange w:id="22430" w:author="phuong vu" w:date="2018-11-30T22:36:00Z">
                  <w:rPr>
                    <w:ins w:id="22431" w:author="phuong vu" w:date="2018-11-21T20:09:00Z"/>
                    <w:b/>
                    <w:lang w:val="en-US"/>
                  </w:rPr>
                </w:rPrChange>
              </w:rPr>
              <w:pPrChange w:id="22432" w:author="phuong vu" w:date="2018-11-30T14:16:00Z">
                <w:pPr>
                  <w:spacing w:line="360" w:lineRule="auto"/>
                  <w:jc w:val="center"/>
                </w:pPr>
              </w:pPrChange>
            </w:pPr>
            <w:ins w:id="22433" w:author="phuong vu" w:date="2018-11-21T20:09:00Z">
              <w:r w:rsidRPr="00920004">
                <w:rPr>
                  <w:b/>
                  <w:lang w:val="en-US"/>
                  <w:rPrChange w:id="22434" w:author="phuong vu" w:date="2018-11-30T22:36:00Z">
                    <w:rPr>
                      <w:b/>
                      <w:lang w:val="en-US"/>
                    </w:rPr>
                  </w:rPrChange>
                </w:rPr>
                <w:t>Thêm</w:t>
              </w:r>
            </w:ins>
          </w:p>
        </w:tc>
        <w:tc>
          <w:tcPr>
            <w:tcW w:w="1395" w:type="dxa"/>
            <w:vAlign w:val="center"/>
          </w:tcPr>
          <w:p w14:paraId="371D2CDA" w14:textId="77777777" w:rsidR="00692A1B" w:rsidRPr="00920004" w:rsidRDefault="00692A1B" w:rsidP="00BD0851">
            <w:pPr>
              <w:spacing w:before="240" w:line="0" w:lineRule="atLeast"/>
              <w:jc w:val="center"/>
              <w:rPr>
                <w:ins w:id="22435" w:author="phuong vu" w:date="2018-11-21T20:09:00Z"/>
                <w:b/>
                <w:lang w:val="en-US"/>
                <w:rPrChange w:id="22436" w:author="phuong vu" w:date="2018-11-30T22:36:00Z">
                  <w:rPr>
                    <w:ins w:id="22437" w:author="phuong vu" w:date="2018-11-21T20:09:00Z"/>
                    <w:b/>
                    <w:lang w:val="en-US"/>
                  </w:rPr>
                </w:rPrChange>
              </w:rPr>
              <w:pPrChange w:id="22438" w:author="phuong vu" w:date="2018-11-30T14:16:00Z">
                <w:pPr>
                  <w:spacing w:line="360" w:lineRule="auto"/>
                  <w:jc w:val="center"/>
                </w:pPr>
              </w:pPrChange>
            </w:pPr>
            <w:ins w:id="22439" w:author="phuong vu" w:date="2018-11-21T20:09:00Z">
              <w:r w:rsidRPr="00920004">
                <w:rPr>
                  <w:b/>
                  <w:lang w:val="en-US"/>
                  <w:rPrChange w:id="22440" w:author="phuong vu" w:date="2018-11-30T22:36:00Z">
                    <w:rPr>
                      <w:b/>
                      <w:lang w:val="en-US"/>
                    </w:rPr>
                  </w:rPrChange>
                </w:rPr>
                <w:t>Sửa</w:t>
              </w:r>
            </w:ins>
          </w:p>
        </w:tc>
        <w:tc>
          <w:tcPr>
            <w:tcW w:w="1397" w:type="dxa"/>
            <w:vAlign w:val="center"/>
          </w:tcPr>
          <w:p w14:paraId="754E85AD" w14:textId="77777777" w:rsidR="00692A1B" w:rsidRPr="00920004" w:rsidRDefault="00692A1B" w:rsidP="00BD0851">
            <w:pPr>
              <w:spacing w:before="240" w:line="0" w:lineRule="atLeast"/>
              <w:jc w:val="center"/>
              <w:rPr>
                <w:ins w:id="22441" w:author="phuong vu" w:date="2018-11-21T20:09:00Z"/>
                <w:b/>
                <w:lang w:val="en-US"/>
                <w:rPrChange w:id="22442" w:author="phuong vu" w:date="2018-11-30T22:36:00Z">
                  <w:rPr>
                    <w:ins w:id="22443" w:author="phuong vu" w:date="2018-11-21T20:09:00Z"/>
                    <w:b/>
                    <w:lang w:val="en-US"/>
                  </w:rPr>
                </w:rPrChange>
              </w:rPr>
              <w:pPrChange w:id="22444" w:author="phuong vu" w:date="2018-11-30T14:16:00Z">
                <w:pPr>
                  <w:spacing w:line="360" w:lineRule="auto"/>
                  <w:jc w:val="center"/>
                </w:pPr>
              </w:pPrChange>
            </w:pPr>
            <w:ins w:id="22445" w:author="phuong vu" w:date="2018-11-21T20:09:00Z">
              <w:r w:rsidRPr="00920004">
                <w:rPr>
                  <w:b/>
                  <w:lang w:val="en-US"/>
                  <w:rPrChange w:id="22446" w:author="phuong vu" w:date="2018-11-30T22:36:00Z">
                    <w:rPr>
                      <w:b/>
                      <w:lang w:val="en-US"/>
                    </w:rPr>
                  </w:rPrChange>
                </w:rPr>
                <w:t>Xóa</w:t>
              </w:r>
            </w:ins>
          </w:p>
        </w:tc>
        <w:tc>
          <w:tcPr>
            <w:tcW w:w="1406" w:type="dxa"/>
            <w:vAlign w:val="center"/>
          </w:tcPr>
          <w:p w14:paraId="606B3FEC" w14:textId="77777777" w:rsidR="00692A1B" w:rsidRPr="00920004" w:rsidRDefault="00692A1B" w:rsidP="00BD0851">
            <w:pPr>
              <w:spacing w:before="240" w:line="0" w:lineRule="atLeast"/>
              <w:jc w:val="center"/>
              <w:rPr>
                <w:ins w:id="22447" w:author="phuong vu" w:date="2018-11-21T20:09:00Z"/>
                <w:b/>
                <w:lang w:val="en-US"/>
                <w:rPrChange w:id="22448" w:author="phuong vu" w:date="2018-11-30T22:36:00Z">
                  <w:rPr>
                    <w:ins w:id="22449" w:author="phuong vu" w:date="2018-11-21T20:09:00Z"/>
                    <w:b/>
                    <w:lang w:val="en-US"/>
                  </w:rPr>
                </w:rPrChange>
              </w:rPr>
              <w:pPrChange w:id="22450" w:author="phuong vu" w:date="2018-11-30T14:16:00Z">
                <w:pPr>
                  <w:spacing w:line="360" w:lineRule="auto"/>
                  <w:jc w:val="center"/>
                </w:pPr>
              </w:pPrChange>
            </w:pPr>
            <w:ins w:id="22451" w:author="phuong vu" w:date="2018-11-21T20:09:00Z">
              <w:r w:rsidRPr="00920004">
                <w:rPr>
                  <w:b/>
                  <w:lang w:val="en-US"/>
                  <w:rPrChange w:id="22452" w:author="phuong vu" w:date="2018-11-30T22:36:00Z">
                    <w:rPr>
                      <w:b/>
                      <w:lang w:val="en-US"/>
                    </w:rPr>
                  </w:rPrChange>
                </w:rPr>
                <w:t>Truy vấn</w:t>
              </w:r>
            </w:ins>
          </w:p>
        </w:tc>
      </w:tr>
      <w:tr w:rsidR="00692A1B" w:rsidRPr="00920004" w14:paraId="1474F34A" w14:textId="77777777" w:rsidTr="00E64310">
        <w:tblPrEx>
          <w:tblW w:w="0" w:type="auto"/>
          <w:tblPrExChange w:id="22453" w:author="phuong vu" w:date="2018-11-30T23:19:00Z">
            <w:tblPrEx>
              <w:tblW w:w="0" w:type="auto"/>
            </w:tblPrEx>
          </w:tblPrExChange>
        </w:tblPrEx>
        <w:trPr>
          <w:ins w:id="22454" w:author="phuong vu" w:date="2018-11-21T20:09:00Z"/>
        </w:trPr>
        <w:tc>
          <w:tcPr>
            <w:tcW w:w="797" w:type="dxa"/>
            <w:vAlign w:val="center"/>
            <w:tcPrChange w:id="22455" w:author="phuong vu" w:date="2018-11-30T23:19:00Z">
              <w:tcPr>
                <w:tcW w:w="797" w:type="dxa"/>
              </w:tcPr>
            </w:tcPrChange>
          </w:tcPr>
          <w:p w14:paraId="086B355A" w14:textId="77777777" w:rsidR="00692A1B" w:rsidRPr="00920004" w:rsidRDefault="00692A1B" w:rsidP="00E64310">
            <w:pPr>
              <w:jc w:val="center"/>
              <w:rPr>
                <w:ins w:id="22456" w:author="phuong vu" w:date="2018-11-21T20:09:00Z"/>
                <w:lang w:val="en-US"/>
                <w:rPrChange w:id="22457" w:author="phuong vu" w:date="2018-11-30T22:36:00Z">
                  <w:rPr>
                    <w:ins w:id="22458" w:author="phuong vu" w:date="2018-11-21T20:09:00Z"/>
                    <w:lang w:val="en-US"/>
                  </w:rPr>
                </w:rPrChange>
              </w:rPr>
              <w:pPrChange w:id="22459" w:author="phuong vu" w:date="2018-11-30T23:19:00Z">
                <w:pPr>
                  <w:spacing w:line="360" w:lineRule="auto"/>
                  <w:jc w:val="center"/>
                </w:pPr>
              </w:pPrChange>
            </w:pPr>
            <w:ins w:id="22460" w:author="phuong vu" w:date="2018-11-21T20:09:00Z">
              <w:r w:rsidRPr="00920004">
                <w:rPr>
                  <w:lang w:val="en-US"/>
                  <w:rPrChange w:id="22461" w:author="phuong vu" w:date="2018-11-30T22:36:00Z">
                    <w:rPr>
                      <w:lang w:val="en-US"/>
                    </w:rPr>
                  </w:rPrChange>
                </w:rPr>
                <w:t>1</w:t>
              </w:r>
            </w:ins>
          </w:p>
        </w:tc>
        <w:tc>
          <w:tcPr>
            <w:tcW w:w="2368" w:type="dxa"/>
            <w:tcPrChange w:id="22462" w:author="phuong vu" w:date="2018-11-30T23:19:00Z">
              <w:tcPr>
                <w:tcW w:w="2368" w:type="dxa"/>
              </w:tcPr>
            </w:tcPrChange>
          </w:tcPr>
          <w:p w14:paraId="13EA6EED" w14:textId="77777777" w:rsidR="00692A1B" w:rsidRPr="00920004" w:rsidRDefault="00692A1B" w:rsidP="00E64310">
            <w:pPr>
              <w:rPr>
                <w:ins w:id="22463" w:author="phuong vu" w:date="2018-11-21T20:09:00Z"/>
                <w:lang w:val="en-US"/>
                <w:rPrChange w:id="22464" w:author="phuong vu" w:date="2018-11-30T22:36:00Z">
                  <w:rPr>
                    <w:ins w:id="22465" w:author="phuong vu" w:date="2018-11-21T20:09:00Z"/>
                    <w:lang w:val="en-US"/>
                  </w:rPr>
                </w:rPrChange>
              </w:rPr>
              <w:pPrChange w:id="22466" w:author="phuong vu" w:date="2018-11-30T23:19:00Z">
                <w:pPr>
                  <w:spacing w:line="360" w:lineRule="auto"/>
                </w:pPr>
              </w:pPrChange>
            </w:pPr>
            <w:ins w:id="22467" w:author="phuong vu" w:date="2018-11-21T20:09:00Z">
              <w:r w:rsidRPr="00920004">
                <w:rPr>
                  <w:lang w:val="en-US"/>
                  <w:rPrChange w:id="22468" w:author="phuong vu" w:date="2018-11-30T22:36:00Z">
                    <w:rPr>
                      <w:lang w:val="en-US"/>
                    </w:rPr>
                  </w:rPrChange>
                </w:rPr>
                <w:t>service_type</w:t>
              </w:r>
            </w:ins>
          </w:p>
        </w:tc>
        <w:tc>
          <w:tcPr>
            <w:tcW w:w="1414" w:type="dxa"/>
            <w:tcPrChange w:id="22469" w:author="phuong vu" w:date="2018-11-30T23:19:00Z">
              <w:tcPr>
                <w:tcW w:w="1414" w:type="dxa"/>
              </w:tcPr>
            </w:tcPrChange>
          </w:tcPr>
          <w:p w14:paraId="23AE3A8A" w14:textId="77777777" w:rsidR="00692A1B" w:rsidRPr="00920004" w:rsidRDefault="00692A1B" w:rsidP="00BD0851">
            <w:pPr>
              <w:spacing w:before="240" w:line="0" w:lineRule="atLeast"/>
              <w:jc w:val="center"/>
              <w:rPr>
                <w:ins w:id="22470" w:author="phuong vu" w:date="2018-11-21T20:09:00Z"/>
                <w:lang w:val="en-US"/>
                <w:rPrChange w:id="22471" w:author="phuong vu" w:date="2018-11-30T22:36:00Z">
                  <w:rPr>
                    <w:ins w:id="22472" w:author="phuong vu" w:date="2018-11-21T20:09:00Z"/>
                    <w:lang w:val="en-US"/>
                  </w:rPr>
                </w:rPrChange>
              </w:rPr>
              <w:pPrChange w:id="22473" w:author="phuong vu" w:date="2018-11-30T14:16:00Z">
                <w:pPr>
                  <w:spacing w:line="360" w:lineRule="auto"/>
                  <w:jc w:val="center"/>
                </w:pPr>
              </w:pPrChange>
            </w:pPr>
          </w:p>
        </w:tc>
        <w:tc>
          <w:tcPr>
            <w:tcW w:w="1395" w:type="dxa"/>
            <w:tcPrChange w:id="22474" w:author="phuong vu" w:date="2018-11-30T23:19:00Z">
              <w:tcPr>
                <w:tcW w:w="1395" w:type="dxa"/>
              </w:tcPr>
            </w:tcPrChange>
          </w:tcPr>
          <w:p w14:paraId="6E087BB3" w14:textId="77777777" w:rsidR="00692A1B" w:rsidRPr="00920004" w:rsidRDefault="00692A1B" w:rsidP="00BD0851">
            <w:pPr>
              <w:spacing w:before="240" w:line="0" w:lineRule="atLeast"/>
              <w:jc w:val="center"/>
              <w:rPr>
                <w:ins w:id="22475" w:author="phuong vu" w:date="2018-11-21T20:09:00Z"/>
                <w:lang w:val="en-US"/>
                <w:rPrChange w:id="22476" w:author="phuong vu" w:date="2018-11-30T22:36:00Z">
                  <w:rPr>
                    <w:ins w:id="22477" w:author="phuong vu" w:date="2018-11-21T20:09:00Z"/>
                    <w:lang w:val="en-US"/>
                  </w:rPr>
                </w:rPrChange>
              </w:rPr>
              <w:pPrChange w:id="22478" w:author="phuong vu" w:date="2018-11-30T14:16:00Z">
                <w:pPr>
                  <w:spacing w:line="360" w:lineRule="auto"/>
                  <w:jc w:val="center"/>
                </w:pPr>
              </w:pPrChange>
            </w:pPr>
          </w:p>
        </w:tc>
        <w:tc>
          <w:tcPr>
            <w:tcW w:w="1397" w:type="dxa"/>
            <w:tcPrChange w:id="22479" w:author="phuong vu" w:date="2018-11-30T23:19:00Z">
              <w:tcPr>
                <w:tcW w:w="1397" w:type="dxa"/>
              </w:tcPr>
            </w:tcPrChange>
          </w:tcPr>
          <w:p w14:paraId="567E6B60" w14:textId="77777777" w:rsidR="00692A1B" w:rsidRPr="00920004" w:rsidRDefault="00692A1B" w:rsidP="00BD0851">
            <w:pPr>
              <w:spacing w:before="240" w:line="0" w:lineRule="atLeast"/>
              <w:jc w:val="center"/>
              <w:rPr>
                <w:ins w:id="22480" w:author="phuong vu" w:date="2018-11-21T20:09:00Z"/>
                <w:lang w:val="en-US"/>
                <w:rPrChange w:id="22481" w:author="phuong vu" w:date="2018-11-30T22:36:00Z">
                  <w:rPr>
                    <w:ins w:id="22482" w:author="phuong vu" w:date="2018-11-21T20:09:00Z"/>
                    <w:lang w:val="en-US"/>
                  </w:rPr>
                </w:rPrChange>
              </w:rPr>
              <w:pPrChange w:id="22483" w:author="phuong vu" w:date="2018-11-30T14:16:00Z">
                <w:pPr>
                  <w:spacing w:line="360" w:lineRule="auto"/>
                  <w:jc w:val="center"/>
                </w:pPr>
              </w:pPrChange>
            </w:pPr>
          </w:p>
        </w:tc>
        <w:tc>
          <w:tcPr>
            <w:tcW w:w="1406" w:type="dxa"/>
            <w:tcPrChange w:id="22484" w:author="phuong vu" w:date="2018-11-30T23:19:00Z">
              <w:tcPr>
                <w:tcW w:w="1406" w:type="dxa"/>
              </w:tcPr>
            </w:tcPrChange>
          </w:tcPr>
          <w:p w14:paraId="4AEA2AB3" w14:textId="77777777" w:rsidR="00692A1B" w:rsidRPr="00920004" w:rsidRDefault="00692A1B" w:rsidP="00BD0851">
            <w:pPr>
              <w:spacing w:before="240" w:line="0" w:lineRule="atLeast"/>
              <w:jc w:val="center"/>
              <w:rPr>
                <w:ins w:id="22485" w:author="phuong vu" w:date="2018-11-21T20:09:00Z"/>
                <w:lang w:val="en-US"/>
                <w:rPrChange w:id="22486" w:author="phuong vu" w:date="2018-11-30T22:36:00Z">
                  <w:rPr>
                    <w:ins w:id="22487" w:author="phuong vu" w:date="2018-11-21T20:09:00Z"/>
                    <w:lang w:val="en-US"/>
                  </w:rPr>
                </w:rPrChange>
              </w:rPr>
              <w:pPrChange w:id="22488" w:author="phuong vu" w:date="2018-11-30T14:16:00Z">
                <w:pPr>
                  <w:jc w:val="center"/>
                </w:pPr>
              </w:pPrChange>
            </w:pPr>
            <w:ins w:id="22489" w:author="phuong vu" w:date="2018-11-21T20:09:00Z">
              <w:r w:rsidRPr="00920004">
                <w:rPr>
                  <w:lang w:val="en-US"/>
                  <w:rPrChange w:id="22490" w:author="phuong vu" w:date="2018-11-30T22:36:00Z">
                    <w:rPr>
                      <w:lang w:val="en-US"/>
                    </w:rPr>
                  </w:rPrChange>
                </w:rPr>
                <w:t>X</w:t>
              </w:r>
            </w:ins>
          </w:p>
        </w:tc>
      </w:tr>
      <w:tr w:rsidR="00692A1B" w:rsidRPr="00920004" w14:paraId="66DB3915" w14:textId="77777777" w:rsidTr="00E64310">
        <w:tblPrEx>
          <w:tblW w:w="0" w:type="auto"/>
          <w:tblPrExChange w:id="22491" w:author="phuong vu" w:date="2018-11-30T23:19:00Z">
            <w:tblPrEx>
              <w:tblW w:w="0" w:type="auto"/>
            </w:tblPrEx>
          </w:tblPrExChange>
        </w:tblPrEx>
        <w:trPr>
          <w:ins w:id="22492" w:author="phuong vu" w:date="2018-11-21T20:09:00Z"/>
        </w:trPr>
        <w:tc>
          <w:tcPr>
            <w:tcW w:w="797" w:type="dxa"/>
            <w:vAlign w:val="center"/>
            <w:tcPrChange w:id="22493" w:author="phuong vu" w:date="2018-11-30T23:19:00Z">
              <w:tcPr>
                <w:tcW w:w="797" w:type="dxa"/>
              </w:tcPr>
            </w:tcPrChange>
          </w:tcPr>
          <w:p w14:paraId="65A624B0" w14:textId="77777777" w:rsidR="00692A1B" w:rsidRPr="00920004" w:rsidRDefault="00692A1B" w:rsidP="00E64310">
            <w:pPr>
              <w:jc w:val="center"/>
              <w:rPr>
                <w:ins w:id="22494" w:author="phuong vu" w:date="2018-11-21T20:09:00Z"/>
                <w:lang w:val="en-US"/>
                <w:rPrChange w:id="22495" w:author="phuong vu" w:date="2018-11-30T22:36:00Z">
                  <w:rPr>
                    <w:ins w:id="22496" w:author="phuong vu" w:date="2018-11-21T20:09:00Z"/>
                    <w:lang w:val="en-US"/>
                  </w:rPr>
                </w:rPrChange>
              </w:rPr>
              <w:pPrChange w:id="22497" w:author="phuong vu" w:date="2018-11-30T23:19:00Z">
                <w:pPr>
                  <w:spacing w:line="360" w:lineRule="auto"/>
                  <w:jc w:val="center"/>
                </w:pPr>
              </w:pPrChange>
            </w:pPr>
            <w:ins w:id="22498" w:author="phuong vu" w:date="2018-11-21T20:09:00Z">
              <w:r w:rsidRPr="00920004">
                <w:rPr>
                  <w:lang w:val="en-US"/>
                  <w:rPrChange w:id="22499" w:author="phuong vu" w:date="2018-11-30T22:36:00Z">
                    <w:rPr>
                      <w:lang w:val="en-US"/>
                    </w:rPr>
                  </w:rPrChange>
                </w:rPr>
                <w:t>2</w:t>
              </w:r>
            </w:ins>
          </w:p>
        </w:tc>
        <w:tc>
          <w:tcPr>
            <w:tcW w:w="2368" w:type="dxa"/>
            <w:tcPrChange w:id="22500" w:author="phuong vu" w:date="2018-11-30T23:19:00Z">
              <w:tcPr>
                <w:tcW w:w="2368" w:type="dxa"/>
              </w:tcPr>
            </w:tcPrChange>
          </w:tcPr>
          <w:p w14:paraId="31DA66BB" w14:textId="77777777" w:rsidR="00692A1B" w:rsidRPr="00920004" w:rsidRDefault="00692A1B" w:rsidP="00E64310">
            <w:pPr>
              <w:rPr>
                <w:ins w:id="22501" w:author="phuong vu" w:date="2018-11-21T20:09:00Z"/>
                <w:lang w:val="en-US"/>
                <w:rPrChange w:id="22502" w:author="phuong vu" w:date="2018-11-30T22:36:00Z">
                  <w:rPr>
                    <w:ins w:id="22503" w:author="phuong vu" w:date="2018-11-21T20:09:00Z"/>
                    <w:lang w:val="en-US"/>
                  </w:rPr>
                </w:rPrChange>
              </w:rPr>
              <w:pPrChange w:id="22504" w:author="phuong vu" w:date="2018-11-30T23:19:00Z">
                <w:pPr>
                  <w:spacing w:line="360" w:lineRule="auto"/>
                </w:pPr>
              </w:pPrChange>
            </w:pPr>
            <w:ins w:id="22505" w:author="phuong vu" w:date="2018-11-21T20:09:00Z">
              <w:r w:rsidRPr="00920004">
                <w:rPr>
                  <w:lang w:val="en-US"/>
                  <w:rPrChange w:id="22506" w:author="phuong vu" w:date="2018-11-30T22:36:00Z">
                    <w:rPr>
                      <w:lang w:val="en-US"/>
                    </w:rPr>
                  </w:rPrChange>
                </w:rPr>
                <w:t>color</w:t>
              </w:r>
            </w:ins>
          </w:p>
        </w:tc>
        <w:tc>
          <w:tcPr>
            <w:tcW w:w="1414" w:type="dxa"/>
            <w:tcPrChange w:id="22507" w:author="phuong vu" w:date="2018-11-30T23:19:00Z">
              <w:tcPr>
                <w:tcW w:w="1414" w:type="dxa"/>
              </w:tcPr>
            </w:tcPrChange>
          </w:tcPr>
          <w:p w14:paraId="22A3D1E7" w14:textId="77777777" w:rsidR="00692A1B" w:rsidRPr="00920004" w:rsidRDefault="00692A1B" w:rsidP="00BD0851">
            <w:pPr>
              <w:spacing w:before="240" w:line="0" w:lineRule="atLeast"/>
              <w:jc w:val="center"/>
              <w:rPr>
                <w:ins w:id="22508" w:author="phuong vu" w:date="2018-11-21T20:09:00Z"/>
                <w:lang w:val="en-US"/>
                <w:rPrChange w:id="22509" w:author="phuong vu" w:date="2018-11-30T22:36:00Z">
                  <w:rPr>
                    <w:ins w:id="22510" w:author="phuong vu" w:date="2018-11-21T20:09:00Z"/>
                    <w:lang w:val="en-US"/>
                  </w:rPr>
                </w:rPrChange>
              </w:rPr>
              <w:pPrChange w:id="22511" w:author="phuong vu" w:date="2018-11-30T14:16:00Z">
                <w:pPr>
                  <w:spacing w:line="360" w:lineRule="auto"/>
                  <w:jc w:val="center"/>
                </w:pPr>
              </w:pPrChange>
            </w:pPr>
          </w:p>
        </w:tc>
        <w:tc>
          <w:tcPr>
            <w:tcW w:w="1395" w:type="dxa"/>
            <w:tcPrChange w:id="22512" w:author="phuong vu" w:date="2018-11-30T23:19:00Z">
              <w:tcPr>
                <w:tcW w:w="1395" w:type="dxa"/>
              </w:tcPr>
            </w:tcPrChange>
          </w:tcPr>
          <w:p w14:paraId="01B846B7" w14:textId="77777777" w:rsidR="00692A1B" w:rsidRPr="00920004" w:rsidRDefault="00692A1B" w:rsidP="00BD0851">
            <w:pPr>
              <w:spacing w:before="240" w:line="0" w:lineRule="atLeast"/>
              <w:jc w:val="center"/>
              <w:rPr>
                <w:ins w:id="22513" w:author="phuong vu" w:date="2018-11-21T20:09:00Z"/>
                <w:lang w:val="en-US"/>
                <w:rPrChange w:id="22514" w:author="phuong vu" w:date="2018-11-30T22:36:00Z">
                  <w:rPr>
                    <w:ins w:id="22515" w:author="phuong vu" w:date="2018-11-21T20:09:00Z"/>
                    <w:lang w:val="en-US"/>
                  </w:rPr>
                </w:rPrChange>
              </w:rPr>
              <w:pPrChange w:id="22516" w:author="phuong vu" w:date="2018-11-30T14:16:00Z">
                <w:pPr>
                  <w:spacing w:line="360" w:lineRule="auto"/>
                  <w:jc w:val="center"/>
                </w:pPr>
              </w:pPrChange>
            </w:pPr>
          </w:p>
        </w:tc>
        <w:tc>
          <w:tcPr>
            <w:tcW w:w="1397" w:type="dxa"/>
            <w:tcPrChange w:id="22517" w:author="phuong vu" w:date="2018-11-30T23:19:00Z">
              <w:tcPr>
                <w:tcW w:w="1397" w:type="dxa"/>
              </w:tcPr>
            </w:tcPrChange>
          </w:tcPr>
          <w:p w14:paraId="157D8C03" w14:textId="77777777" w:rsidR="00692A1B" w:rsidRPr="00920004" w:rsidRDefault="00692A1B" w:rsidP="00BD0851">
            <w:pPr>
              <w:spacing w:before="240" w:line="0" w:lineRule="atLeast"/>
              <w:jc w:val="center"/>
              <w:rPr>
                <w:ins w:id="22518" w:author="phuong vu" w:date="2018-11-21T20:09:00Z"/>
                <w:lang w:val="en-US"/>
                <w:rPrChange w:id="22519" w:author="phuong vu" w:date="2018-11-30T22:36:00Z">
                  <w:rPr>
                    <w:ins w:id="22520" w:author="phuong vu" w:date="2018-11-21T20:09:00Z"/>
                    <w:lang w:val="en-US"/>
                  </w:rPr>
                </w:rPrChange>
              </w:rPr>
              <w:pPrChange w:id="22521" w:author="phuong vu" w:date="2018-11-30T14:16:00Z">
                <w:pPr>
                  <w:spacing w:line="360" w:lineRule="auto"/>
                  <w:jc w:val="center"/>
                </w:pPr>
              </w:pPrChange>
            </w:pPr>
          </w:p>
        </w:tc>
        <w:tc>
          <w:tcPr>
            <w:tcW w:w="1406" w:type="dxa"/>
            <w:tcPrChange w:id="22522" w:author="phuong vu" w:date="2018-11-30T23:19:00Z">
              <w:tcPr>
                <w:tcW w:w="1406" w:type="dxa"/>
              </w:tcPr>
            </w:tcPrChange>
          </w:tcPr>
          <w:p w14:paraId="0C71050B" w14:textId="77777777" w:rsidR="00692A1B" w:rsidRPr="00920004" w:rsidRDefault="00692A1B" w:rsidP="00BD0851">
            <w:pPr>
              <w:spacing w:before="240" w:line="0" w:lineRule="atLeast"/>
              <w:jc w:val="center"/>
              <w:rPr>
                <w:ins w:id="22523" w:author="phuong vu" w:date="2018-11-21T20:09:00Z"/>
                <w:lang w:val="en-US"/>
                <w:rPrChange w:id="22524" w:author="phuong vu" w:date="2018-11-30T22:36:00Z">
                  <w:rPr>
                    <w:ins w:id="22525" w:author="phuong vu" w:date="2018-11-21T20:09:00Z"/>
                    <w:lang w:val="en-US"/>
                  </w:rPr>
                </w:rPrChange>
              </w:rPr>
              <w:pPrChange w:id="22526" w:author="phuong vu" w:date="2018-11-30T14:16:00Z">
                <w:pPr>
                  <w:jc w:val="center"/>
                </w:pPr>
              </w:pPrChange>
            </w:pPr>
            <w:ins w:id="22527" w:author="phuong vu" w:date="2018-11-21T20:09:00Z">
              <w:r w:rsidRPr="00920004">
                <w:rPr>
                  <w:lang w:val="en-US"/>
                  <w:rPrChange w:id="22528" w:author="phuong vu" w:date="2018-11-30T22:36:00Z">
                    <w:rPr>
                      <w:lang w:val="en-US"/>
                    </w:rPr>
                  </w:rPrChange>
                </w:rPr>
                <w:t>X</w:t>
              </w:r>
            </w:ins>
          </w:p>
        </w:tc>
      </w:tr>
      <w:tr w:rsidR="00692A1B" w:rsidRPr="00920004" w14:paraId="2AFAE696" w14:textId="77777777" w:rsidTr="00E64310">
        <w:tblPrEx>
          <w:tblW w:w="0" w:type="auto"/>
          <w:tblPrExChange w:id="22529" w:author="phuong vu" w:date="2018-11-30T23:19:00Z">
            <w:tblPrEx>
              <w:tblW w:w="0" w:type="auto"/>
            </w:tblPrEx>
          </w:tblPrExChange>
        </w:tblPrEx>
        <w:trPr>
          <w:ins w:id="22530" w:author="phuong vu" w:date="2018-11-21T20:09:00Z"/>
        </w:trPr>
        <w:tc>
          <w:tcPr>
            <w:tcW w:w="797" w:type="dxa"/>
            <w:vAlign w:val="center"/>
            <w:tcPrChange w:id="22531" w:author="phuong vu" w:date="2018-11-30T23:19:00Z">
              <w:tcPr>
                <w:tcW w:w="797" w:type="dxa"/>
              </w:tcPr>
            </w:tcPrChange>
          </w:tcPr>
          <w:p w14:paraId="0329BC6A" w14:textId="77777777" w:rsidR="00692A1B" w:rsidRPr="00920004" w:rsidRDefault="00692A1B" w:rsidP="00E64310">
            <w:pPr>
              <w:jc w:val="center"/>
              <w:rPr>
                <w:ins w:id="22532" w:author="phuong vu" w:date="2018-11-21T20:09:00Z"/>
                <w:lang w:val="en-US"/>
                <w:rPrChange w:id="22533" w:author="phuong vu" w:date="2018-11-30T22:36:00Z">
                  <w:rPr>
                    <w:ins w:id="22534" w:author="phuong vu" w:date="2018-11-21T20:09:00Z"/>
                    <w:lang w:val="en-US"/>
                  </w:rPr>
                </w:rPrChange>
              </w:rPr>
              <w:pPrChange w:id="22535" w:author="phuong vu" w:date="2018-11-30T23:19:00Z">
                <w:pPr>
                  <w:spacing w:line="360" w:lineRule="auto"/>
                  <w:jc w:val="center"/>
                </w:pPr>
              </w:pPrChange>
            </w:pPr>
            <w:ins w:id="22536" w:author="phuong vu" w:date="2018-11-21T20:09:00Z">
              <w:r w:rsidRPr="00920004">
                <w:rPr>
                  <w:lang w:val="en-US"/>
                  <w:rPrChange w:id="22537" w:author="phuong vu" w:date="2018-11-30T22:36:00Z">
                    <w:rPr>
                      <w:lang w:val="en-US"/>
                    </w:rPr>
                  </w:rPrChange>
                </w:rPr>
                <w:t>3</w:t>
              </w:r>
            </w:ins>
          </w:p>
        </w:tc>
        <w:tc>
          <w:tcPr>
            <w:tcW w:w="2368" w:type="dxa"/>
            <w:tcPrChange w:id="22538" w:author="phuong vu" w:date="2018-11-30T23:19:00Z">
              <w:tcPr>
                <w:tcW w:w="2368" w:type="dxa"/>
              </w:tcPr>
            </w:tcPrChange>
          </w:tcPr>
          <w:p w14:paraId="732DE38E" w14:textId="77777777" w:rsidR="00692A1B" w:rsidRPr="00920004" w:rsidRDefault="00692A1B" w:rsidP="00E64310">
            <w:pPr>
              <w:rPr>
                <w:ins w:id="22539" w:author="phuong vu" w:date="2018-11-21T20:09:00Z"/>
                <w:lang w:val="en-US"/>
                <w:rPrChange w:id="22540" w:author="phuong vu" w:date="2018-11-30T22:36:00Z">
                  <w:rPr>
                    <w:ins w:id="22541" w:author="phuong vu" w:date="2018-11-21T20:09:00Z"/>
                    <w:lang w:val="en-US"/>
                  </w:rPr>
                </w:rPrChange>
              </w:rPr>
              <w:pPrChange w:id="22542" w:author="phuong vu" w:date="2018-11-30T23:19:00Z">
                <w:pPr>
                  <w:spacing w:line="360" w:lineRule="auto"/>
                </w:pPr>
              </w:pPrChange>
            </w:pPr>
            <w:ins w:id="22543" w:author="phuong vu" w:date="2018-11-21T20:09:00Z">
              <w:r w:rsidRPr="00920004">
                <w:rPr>
                  <w:lang w:val="en-US"/>
                  <w:rPrChange w:id="22544" w:author="phuong vu" w:date="2018-11-30T22:36:00Z">
                    <w:rPr>
                      <w:lang w:val="en-US"/>
                    </w:rPr>
                  </w:rPrChange>
                </w:rPr>
                <w:t>material</w:t>
              </w:r>
            </w:ins>
          </w:p>
        </w:tc>
        <w:tc>
          <w:tcPr>
            <w:tcW w:w="1414" w:type="dxa"/>
            <w:tcPrChange w:id="22545" w:author="phuong vu" w:date="2018-11-30T23:19:00Z">
              <w:tcPr>
                <w:tcW w:w="1414" w:type="dxa"/>
              </w:tcPr>
            </w:tcPrChange>
          </w:tcPr>
          <w:p w14:paraId="427FAF81" w14:textId="77777777" w:rsidR="00692A1B" w:rsidRPr="00920004" w:rsidRDefault="00692A1B" w:rsidP="00BD0851">
            <w:pPr>
              <w:spacing w:before="240" w:line="0" w:lineRule="atLeast"/>
              <w:jc w:val="center"/>
              <w:rPr>
                <w:ins w:id="22546" w:author="phuong vu" w:date="2018-11-21T20:09:00Z"/>
                <w:lang w:val="en-US"/>
                <w:rPrChange w:id="22547" w:author="phuong vu" w:date="2018-11-30T22:36:00Z">
                  <w:rPr>
                    <w:ins w:id="22548" w:author="phuong vu" w:date="2018-11-21T20:09:00Z"/>
                    <w:lang w:val="en-US"/>
                  </w:rPr>
                </w:rPrChange>
              </w:rPr>
              <w:pPrChange w:id="22549" w:author="phuong vu" w:date="2018-11-30T14:16:00Z">
                <w:pPr>
                  <w:spacing w:line="360" w:lineRule="auto"/>
                  <w:jc w:val="center"/>
                </w:pPr>
              </w:pPrChange>
            </w:pPr>
          </w:p>
        </w:tc>
        <w:tc>
          <w:tcPr>
            <w:tcW w:w="1395" w:type="dxa"/>
            <w:tcPrChange w:id="22550" w:author="phuong vu" w:date="2018-11-30T23:19:00Z">
              <w:tcPr>
                <w:tcW w:w="1395" w:type="dxa"/>
              </w:tcPr>
            </w:tcPrChange>
          </w:tcPr>
          <w:p w14:paraId="377CCE71" w14:textId="77777777" w:rsidR="00692A1B" w:rsidRPr="00920004" w:rsidRDefault="00692A1B" w:rsidP="00BD0851">
            <w:pPr>
              <w:spacing w:before="240" w:line="0" w:lineRule="atLeast"/>
              <w:jc w:val="center"/>
              <w:rPr>
                <w:ins w:id="22551" w:author="phuong vu" w:date="2018-11-21T20:09:00Z"/>
                <w:lang w:val="en-US"/>
                <w:rPrChange w:id="22552" w:author="phuong vu" w:date="2018-11-30T22:36:00Z">
                  <w:rPr>
                    <w:ins w:id="22553" w:author="phuong vu" w:date="2018-11-21T20:09:00Z"/>
                    <w:lang w:val="en-US"/>
                  </w:rPr>
                </w:rPrChange>
              </w:rPr>
              <w:pPrChange w:id="22554" w:author="phuong vu" w:date="2018-11-30T14:16:00Z">
                <w:pPr>
                  <w:spacing w:line="360" w:lineRule="auto"/>
                  <w:jc w:val="center"/>
                </w:pPr>
              </w:pPrChange>
            </w:pPr>
          </w:p>
        </w:tc>
        <w:tc>
          <w:tcPr>
            <w:tcW w:w="1397" w:type="dxa"/>
            <w:tcPrChange w:id="22555" w:author="phuong vu" w:date="2018-11-30T23:19:00Z">
              <w:tcPr>
                <w:tcW w:w="1397" w:type="dxa"/>
              </w:tcPr>
            </w:tcPrChange>
          </w:tcPr>
          <w:p w14:paraId="4A089214" w14:textId="77777777" w:rsidR="00692A1B" w:rsidRPr="00920004" w:rsidRDefault="00692A1B" w:rsidP="00BD0851">
            <w:pPr>
              <w:spacing w:before="240" w:line="0" w:lineRule="atLeast"/>
              <w:jc w:val="center"/>
              <w:rPr>
                <w:ins w:id="22556" w:author="phuong vu" w:date="2018-11-21T20:09:00Z"/>
                <w:lang w:val="en-US"/>
                <w:rPrChange w:id="22557" w:author="phuong vu" w:date="2018-11-30T22:36:00Z">
                  <w:rPr>
                    <w:ins w:id="22558" w:author="phuong vu" w:date="2018-11-21T20:09:00Z"/>
                    <w:lang w:val="en-US"/>
                  </w:rPr>
                </w:rPrChange>
              </w:rPr>
              <w:pPrChange w:id="22559" w:author="phuong vu" w:date="2018-11-30T14:16:00Z">
                <w:pPr>
                  <w:spacing w:line="360" w:lineRule="auto"/>
                  <w:jc w:val="center"/>
                </w:pPr>
              </w:pPrChange>
            </w:pPr>
          </w:p>
        </w:tc>
        <w:tc>
          <w:tcPr>
            <w:tcW w:w="1406" w:type="dxa"/>
            <w:tcPrChange w:id="22560" w:author="phuong vu" w:date="2018-11-30T23:19:00Z">
              <w:tcPr>
                <w:tcW w:w="1406" w:type="dxa"/>
              </w:tcPr>
            </w:tcPrChange>
          </w:tcPr>
          <w:p w14:paraId="45D8D89D" w14:textId="77777777" w:rsidR="00692A1B" w:rsidRPr="00920004" w:rsidRDefault="00692A1B" w:rsidP="00BD0851">
            <w:pPr>
              <w:spacing w:before="240" w:line="0" w:lineRule="atLeast"/>
              <w:jc w:val="center"/>
              <w:rPr>
                <w:ins w:id="22561" w:author="phuong vu" w:date="2018-11-21T20:09:00Z"/>
                <w:lang w:val="en-US"/>
                <w:rPrChange w:id="22562" w:author="phuong vu" w:date="2018-11-30T22:36:00Z">
                  <w:rPr>
                    <w:ins w:id="22563" w:author="phuong vu" w:date="2018-11-21T20:09:00Z"/>
                    <w:lang w:val="en-US"/>
                  </w:rPr>
                </w:rPrChange>
              </w:rPr>
              <w:pPrChange w:id="22564" w:author="phuong vu" w:date="2018-11-30T14:16:00Z">
                <w:pPr>
                  <w:jc w:val="center"/>
                </w:pPr>
              </w:pPrChange>
            </w:pPr>
            <w:ins w:id="22565" w:author="phuong vu" w:date="2018-11-21T20:09:00Z">
              <w:r w:rsidRPr="00920004">
                <w:rPr>
                  <w:lang w:val="en-US"/>
                  <w:rPrChange w:id="22566" w:author="phuong vu" w:date="2018-11-30T22:36:00Z">
                    <w:rPr>
                      <w:lang w:val="en-US"/>
                    </w:rPr>
                  </w:rPrChange>
                </w:rPr>
                <w:t>X</w:t>
              </w:r>
            </w:ins>
          </w:p>
        </w:tc>
      </w:tr>
      <w:tr w:rsidR="00692A1B" w:rsidRPr="00920004" w14:paraId="41A89494" w14:textId="77777777" w:rsidTr="00E64310">
        <w:tblPrEx>
          <w:tblW w:w="0" w:type="auto"/>
          <w:tblPrExChange w:id="22567" w:author="phuong vu" w:date="2018-11-30T23:19:00Z">
            <w:tblPrEx>
              <w:tblW w:w="0" w:type="auto"/>
            </w:tblPrEx>
          </w:tblPrExChange>
        </w:tblPrEx>
        <w:trPr>
          <w:ins w:id="22568" w:author="phuong vu" w:date="2018-11-21T20:09:00Z"/>
        </w:trPr>
        <w:tc>
          <w:tcPr>
            <w:tcW w:w="797" w:type="dxa"/>
            <w:vAlign w:val="center"/>
            <w:tcPrChange w:id="22569" w:author="phuong vu" w:date="2018-11-30T23:19:00Z">
              <w:tcPr>
                <w:tcW w:w="797" w:type="dxa"/>
              </w:tcPr>
            </w:tcPrChange>
          </w:tcPr>
          <w:p w14:paraId="766CE361" w14:textId="77777777" w:rsidR="00692A1B" w:rsidRPr="00920004" w:rsidRDefault="00692A1B" w:rsidP="00E64310">
            <w:pPr>
              <w:jc w:val="center"/>
              <w:rPr>
                <w:ins w:id="22570" w:author="phuong vu" w:date="2018-11-21T20:09:00Z"/>
                <w:lang w:val="en-US"/>
                <w:rPrChange w:id="22571" w:author="phuong vu" w:date="2018-11-30T22:36:00Z">
                  <w:rPr>
                    <w:ins w:id="22572" w:author="phuong vu" w:date="2018-11-21T20:09:00Z"/>
                    <w:lang w:val="en-US"/>
                  </w:rPr>
                </w:rPrChange>
              </w:rPr>
              <w:pPrChange w:id="22573" w:author="phuong vu" w:date="2018-11-30T23:19:00Z">
                <w:pPr>
                  <w:spacing w:line="360" w:lineRule="auto"/>
                  <w:jc w:val="center"/>
                </w:pPr>
              </w:pPrChange>
            </w:pPr>
            <w:ins w:id="22574" w:author="phuong vu" w:date="2018-11-21T20:09:00Z">
              <w:r w:rsidRPr="00920004">
                <w:rPr>
                  <w:lang w:val="en-US"/>
                  <w:rPrChange w:id="22575" w:author="phuong vu" w:date="2018-11-30T22:36:00Z">
                    <w:rPr>
                      <w:lang w:val="en-US"/>
                    </w:rPr>
                  </w:rPrChange>
                </w:rPr>
                <w:t>4</w:t>
              </w:r>
            </w:ins>
          </w:p>
        </w:tc>
        <w:tc>
          <w:tcPr>
            <w:tcW w:w="2368" w:type="dxa"/>
            <w:tcPrChange w:id="22576" w:author="phuong vu" w:date="2018-11-30T23:19:00Z">
              <w:tcPr>
                <w:tcW w:w="2368" w:type="dxa"/>
              </w:tcPr>
            </w:tcPrChange>
          </w:tcPr>
          <w:p w14:paraId="4A5BE6BD" w14:textId="77777777" w:rsidR="00692A1B" w:rsidRPr="00920004" w:rsidRDefault="00692A1B" w:rsidP="00E64310">
            <w:pPr>
              <w:rPr>
                <w:ins w:id="22577" w:author="phuong vu" w:date="2018-11-21T20:09:00Z"/>
                <w:lang w:val="en-US"/>
                <w:rPrChange w:id="22578" w:author="phuong vu" w:date="2018-11-30T22:36:00Z">
                  <w:rPr>
                    <w:ins w:id="22579" w:author="phuong vu" w:date="2018-11-21T20:09:00Z"/>
                    <w:lang w:val="en-US"/>
                  </w:rPr>
                </w:rPrChange>
              </w:rPr>
              <w:pPrChange w:id="22580" w:author="phuong vu" w:date="2018-11-30T23:19:00Z">
                <w:pPr>
                  <w:spacing w:line="360" w:lineRule="auto"/>
                </w:pPr>
              </w:pPrChange>
            </w:pPr>
            <w:ins w:id="22581" w:author="phuong vu" w:date="2018-11-21T20:09:00Z">
              <w:r w:rsidRPr="00920004">
                <w:rPr>
                  <w:lang w:val="en-US"/>
                  <w:rPrChange w:id="22582" w:author="phuong vu" w:date="2018-11-30T22:36:00Z">
                    <w:rPr>
                      <w:lang w:val="en-US"/>
                    </w:rPr>
                  </w:rPrChange>
                </w:rPr>
                <w:t>label</w:t>
              </w:r>
            </w:ins>
          </w:p>
        </w:tc>
        <w:tc>
          <w:tcPr>
            <w:tcW w:w="1414" w:type="dxa"/>
            <w:tcPrChange w:id="22583" w:author="phuong vu" w:date="2018-11-30T23:19:00Z">
              <w:tcPr>
                <w:tcW w:w="1414" w:type="dxa"/>
              </w:tcPr>
            </w:tcPrChange>
          </w:tcPr>
          <w:p w14:paraId="42AFCD15" w14:textId="77777777" w:rsidR="00692A1B" w:rsidRPr="00920004" w:rsidRDefault="00692A1B" w:rsidP="00BD0851">
            <w:pPr>
              <w:spacing w:before="240" w:line="0" w:lineRule="atLeast"/>
              <w:jc w:val="center"/>
              <w:rPr>
                <w:ins w:id="22584" w:author="phuong vu" w:date="2018-11-21T20:09:00Z"/>
                <w:lang w:val="en-US"/>
                <w:rPrChange w:id="22585" w:author="phuong vu" w:date="2018-11-30T22:36:00Z">
                  <w:rPr>
                    <w:ins w:id="22586" w:author="phuong vu" w:date="2018-11-21T20:09:00Z"/>
                    <w:lang w:val="en-US"/>
                  </w:rPr>
                </w:rPrChange>
              </w:rPr>
              <w:pPrChange w:id="22587" w:author="phuong vu" w:date="2018-11-30T14:16:00Z">
                <w:pPr>
                  <w:spacing w:line="360" w:lineRule="auto"/>
                  <w:jc w:val="center"/>
                </w:pPr>
              </w:pPrChange>
            </w:pPr>
          </w:p>
        </w:tc>
        <w:tc>
          <w:tcPr>
            <w:tcW w:w="1395" w:type="dxa"/>
            <w:tcPrChange w:id="22588" w:author="phuong vu" w:date="2018-11-30T23:19:00Z">
              <w:tcPr>
                <w:tcW w:w="1395" w:type="dxa"/>
              </w:tcPr>
            </w:tcPrChange>
          </w:tcPr>
          <w:p w14:paraId="6D5B7219" w14:textId="77777777" w:rsidR="00692A1B" w:rsidRPr="00920004" w:rsidRDefault="00692A1B" w:rsidP="00BD0851">
            <w:pPr>
              <w:spacing w:before="240" w:line="0" w:lineRule="atLeast"/>
              <w:jc w:val="center"/>
              <w:rPr>
                <w:ins w:id="22589" w:author="phuong vu" w:date="2018-11-21T20:09:00Z"/>
                <w:lang w:val="en-US"/>
                <w:rPrChange w:id="22590" w:author="phuong vu" w:date="2018-11-30T22:36:00Z">
                  <w:rPr>
                    <w:ins w:id="22591" w:author="phuong vu" w:date="2018-11-21T20:09:00Z"/>
                    <w:lang w:val="en-US"/>
                  </w:rPr>
                </w:rPrChange>
              </w:rPr>
              <w:pPrChange w:id="22592" w:author="phuong vu" w:date="2018-11-30T14:16:00Z">
                <w:pPr>
                  <w:spacing w:line="360" w:lineRule="auto"/>
                  <w:jc w:val="center"/>
                </w:pPr>
              </w:pPrChange>
            </w:pPr>
          </w:p>
        </w:tc>
        <w:tc>
          <w:tcPr>
            <w:tcW w:w="1397" w:type="dxa"/>
            <w:tcPrChange w:id="22593" w:author="phuong vu" w:date="2018-11-30T23:19:00Z">
              <w:tcPr>
                <w:tcW w:w="1397" w:type="dxa"/>
              </w:tcPr>
            </w:tcPrChange>
          </w:tcPr>
          <w:p w14:paraId="68351042" w14:textId="77777777" w:rsidR="00692A1B" w:rsidRPr="00920004" w:rsidRDefault="00692A1B" w:rsidP="00BD0851">
            <w:pPr>
              <w:spacing w:before="240" w:line="0" w:lineRule="atLeast"/>
              <w:jc w:val="center"/>
              <w:rPr>
                <w:ins w:id="22594" w:author="phuong vu" w:date="2018-11-21T20:09:00Z"/>
                <w:lang w:val="en-US"/>
                <w:rPrChange w:id="22595" w:author="phuong vu" w:date="2018-11-30T22:36:00Z">
                  <w:rPr>
                    <w:ins w:id="22596" w:author="phuong vu" w:date="2018-11-21T20:09:00Z"/>
                    <w:lang w:val="en-US"/>
                  </w:rPr>
                </w:rPrChange>
              </w:rPr>
              <w:pPrChange w:id="22597" w:author="phuong vu" w:date="2018-11-30T14:16:00Z">
                <w:pPr>
                  <w:spacing w:line="360" w:lineRule="auto"/>
                  <w:jc w:val="center"/>
                </w:pPr>
              </w:pPrChange>
            </w:pPr>
          </w:p>
        </w:tc>
        <w:tc>
          <w:tcPr>
            <w:tcW w:w="1406" w:type="dxa"/>
            <w:tcPrChange w:id="22598" w:author="phuong vu" w:date="2018-11-30T23:19:00Z">
              <w:tcPr>
                <w:tcW w:w="1406" w:type="dxa"/>
              </w:tcPr>
            </w:tcPrChange>
          </w:tcPr>
          <w:p w14:paraId="56BD9276" w14:textId="77777777" w:rsidR="00692A1B" w:rsidRPr="00920004" w:rsidRDefault="00692A1B" w:rsidP="00BD0851">
            <w:pPr>
              <w:spacing w:before="240" w:line="0" w:lineRule="atLeast"/>
              <w:jc w:val="center"/>
              <w:rPr>
                <w:ins w:id="22599" w:author="phuong vu" w:date="2018-11-21T20:09:00Z"/>
                <w:lang w:val="en-US"/>
                <w:rPrChange w:id="22600" w:author="phuong vu" w:date="2018-11-30T22:36:00Z">
                  <w:rPr>
                    <w:ins w:id="22601" w:author="phuong vu" w:date="2018-11-21T20:09:00Z"/>
                    <w:lang w:val="en-US"/>
                  </w:rPr>
                </w:rPrChange>
              </w:rPr>
              <w:pPrChange w:id="22602" w:author="phuong vu" w:date="2018-11-30T14:16:00Z">
                <w:pPr>
                  <w:jc w:val="center"/>
                </w:pPr>
              </w:pPrChange>
            </w:pPr>
            <w:ins w:id="22603" w:author="phuong vu" w:date="2018-11-21T20:09:00Z">
              <w:r w:rsidRPr="00920004">
                <w:rPr>
                  <w:lang w:val="en-US"/>
                  <w:rPrChange w:id="22604" w:author="phuong vu" w:date="2018-11-30T22:36:00Z">
                    <w:rPr>
                      <w:lang w:val="en-US"/>
                    </w:rPr>
                  </w:rPrChange>
                </w:rPr>
                <w:t>X</w:t>
              </w:r>
            </w:ins>
          </w:p>
        </w:tc>
      </w:tr>
      <w:tr w:rsidR="00692A1B" w:rsidRPr="00920004" w14:paraId="7B53A311" w14:textId="77777777" w:rsidTr="00E64310">
        <w:tblPrEx>
          <w:tblW w:w="0" w:type="auto"/>
          <w:tblPrExChange w:id="22605" w:author="phuong vu" w:date="2018-11-30T23:19:00Z">
            <w:tblPrEx>
              <w:tblW w:w="0" w:type="auto"/>
            </w:tblPrEx>
          </w:tblPrExChange>
        </w:tblPrEx>
        <w:trPr>
          <w:ins w:id="22606" w:author="phuong vu" w:date="2018-11-21T20:09:00Z"/>
        </w:trPr>
        <w:tc>
          <w:tcPr>
            <w:tcW w:w="797" w:type="dxa"/>
            <w:vAlign w:val="center"/>
            <w:tcPrChange w:id="22607" w:author="phuong vu" w:date="2018-11-30T23:19:00Z">
              <w:tcPr>
                <w:tcW w:w="797" w:type="dxa"/>
              </w:tcPr>
            </w:tcPrChange>
          </w:tcPr>
          <w:p w14:paraId="7B58D830" w14:textId="77777777" w:rsidR="00692A1B" w:rsidRPr="00920004" w:rsidRDefault="00692A1B" w:rsidP="00E64310">
            <w:pPr>
              <w:jc w:val="center"/>
              <w:rPr>
                <w:ins w:id="22608" w:author="phuong vu" w:date="2018-11-21T20:09:00Z"/>
                <w:lang w:val="en-US"/>
                <w:rPrChange w:id="22609" w:author="phuong vu" w:date="2018-11-30T22:36:00Z">
                  <w:rPr>
                    <w:ins w:id="22610" w:author="phuong vu" w:date="2018-11-21T20:09:00Z"/>
                    <w:lang w:val="en-US"/>
                  </w:rPr>
                </w:rPrChange>
              </w:rPr>
              <w:pPrChange w:id="22611" w:author="phuong vu" w:date="2018-11-30T23:19:00Z">
                <w:pPr>
                  <w:spacing w:line="360" w:lineRule="auto"/>
                  <w:jc w:val="center"/>
                </w:pPr>
              </w:pPrChange>
            </w:pPr>
            <w:ins w:id="22612" w:author="phuong vu" w:date="2018-11-21T20:09:00Z">
              <w:r w:rsidRPr="00920004">
                <w:rPr>
                  <w:lang w:val="en-US"/>
                  <w:rPrChange w:id="22613" w:author="phuong vu" w:date="2018-11-30T22:36:00Z">
                    <w:rPr>
                      <w:lang w:val="en-US"/>
                    </w:rPr>
                  </w:rPrChange>
                </w:rPr>
                <w:t>5</w:t>
              </w:r>
            </w:ins>
          </w:p>
        </w:tc>
        <w:tc>
          <w:tcPr>
            <w:tcW w:w="2368" w:type="dxa"/>
            <w:tcPrChange w:id="22614" w:author="phuong vu" w:date="2018-11-30T23:19:00Z">
              <w:tcPr>
                <w:tcW w:w="2368" w:type="dxa"/>
              </w:tcPr>
            </w:tcPrChange>
          </w:tcPr>
          <w:p w14:paraId="1A6AB542" w14:textId="77777777" w:rsidR="00692A1B" w:rsidRPr="00920004" w:rsidRDefault="00692A1B" w:rsidP="00E64310">
            <w:pPr>
              <w:rPr>
                <w:ins w:id="22615" w:author="phuong vu" w:date="2018-11-21T20:09:00Z"/>
                <w:lang w:val="en-US"/>
                <w:rPrChange w:id="22616" w:author="phuong vu" w:date="2018-11-30T22:36:00Z">
                  <w:rPr>
                    <w:ins w:id="22617" w:author="phuong vu" w:date="2018-11-21T20:09:00Z"/>
                    <w:lang w:val="en-US"/>
                  </w:rPr>
                </w:rPrChange>
              </w:rPr>
              <w:pPrChange w:id="22618" w:author="phuong vu" w:date="2018-11-30T23:19:00Z">
                <w:pPr>
                  <w:spacing w:line="360" w:lineRule="auto"/>
                </w:pPr>
              </w:pPrChange>
            </w:pPr>
            <w:ins w:id="22619" w:author="phuong vu" w:date="2018-11-21T20:09:00Z">
              <w:r w:rsidRPr="00920004">
                <w:rPr>
                  <w:lang w:val="en-US"/>
                  <w:rPrChange w:id="22620" w:author="phuong vu" w:date="2018-11-30T22:36:00Z">
                    <w:rPr>
                      <w:lang w:val="en-US"/>
                    </w:rPr>
                  </w:rPrChange>
                </w:rPr>
                <w:t>unit</w:t>
              </w:r>
            </w:ins>
          </w:p>
        </w:tc>
        <w:tc>
          <w:tcPr>
            <w:tcW w:w="1414" w:type="dxa"/>
            <w:tcPrChange w:id="22621" w:author="phuong vu" w:date="2018-11-30T23:19:00Z">
              <w:tcPr>
                <w:tcW w:w="1414" w:type="dxa"/>
              </w:tcPr>
            </w:tcPrChange>
          </w:tcPr>
          <w:p w14:paraId="0AB8565C" w14:textId="77777777" w:rsidR="00692A1B" w:rsidRPr="00920004" w:rsidRDefault="00692A1B" w:rsidP="00BD0851">
            <w:pPr>
              <w:spacing w:before="240" w:line="0" w:lineRule="atLeast"/>
              <w:jc w:val="center"/>
              <w:rPr>
                <w:ins w:id="22622" w:author="phuong vu" w:date="2018-11-21T20:09:00Z"/>
                <w:lang w:val="en-US"/>
                <w:rPrChange w:id="22623" w:author="phuong vu" w:date="2018-11-30T22:36:00Z">
                  <w:rPr>
                    <w:ins w:id="22624" w:author="phuong vu" w:date="2018-11-21T20:09:00Z"/>
                    <w:lang w:val="en-US"/>
                  </w:rPr>
                </w:rPrChange>
              </w:rPr>
              <w:pPrChange w:id="22625" w:author="phuong vu" w:date="2018-11-30T14:16:00Z">
                <w:pPr>
                  <w:spacing w:line="360" w:lineRule="auto"/>
                  <w:jc w:val="center"/>
                </w:pPr>
              </w:pPrChange>
            </w:pPr>
          </w:p>
        </w:tc>
        <w:tc>
          <w:tcPr>
            <w:tcW w:w="1395" w:type="dxa"/>
            <w:tcPrChange w:id="22626" w:author="phuong vu" w:date="2018-11-30T23:19:00Z">
              <w:tcPr>
                <w:tcW w:w="1395" w:type="dxa"/>
              </w:tcPr>
            </w:tcPrChange>
          </w:tcPr>
          <w:p w14:paraId="5CD5AF6F" w14:textId="77777777" w:rsidR="00692A1B" w:rsidRPr="00920004" w:rsidRDefault="00692A1B" w:rsidP="00BD0851">
            <w:pPr>
              <w:spacing w:before="240" w:line="0" w:lineRule="atLeast"/>
              <w:jc w:val="center"/>
              <w:rPr>
                <w:ins w:id="22627" w:author="phuong vu" w:date="2018-11-21T20:09:00Z"/>
                <w:lang w:val="en-US"/>
                <w:rPrChange w:id="22628" w:author="phuong vu" w:date="2018-11-30T22:36:00Z">
                  <w:rPr>
                    <w:ins w:id="22629" w:author="phuong vu" w:date="2018-11-21T20:09:00Z"/>
                    <w:lang w:val="en-US"/>
                  </w:rPr>
                </w:rPrChange>
              </w:rPr>
              <w:pPrChange w:id="22630" w:author="phuong vu" w:date="2018-11-30T14:16:00Z">
                <w:pPr>
                  <w:spacing w:line="360" w:lineRule="auto"/>
                  <w:jc w:val="center"/>
                </w:pPr>
              </w:pPrChange>
            </w:pPr>
          </w:p>
        </w:tc>
        <w:tc>
          <w:tcPr>
            <w:tcW w:w="1397" w:type="dxa"/>
            <w:tcPrChange w:id="22631" w:author="phuong vu" w:date="2018-11-30T23:19:00Z">
              <w:tcPr>
                <w:tcW w:w="1397" w:type="dxa"/>
              </w:tcPr>
            </w:tcPrChange>
          </w:tcPr>
          <w:p w14:paraId="0CB80F04" w14:textId="77777777" w:rsidR="00692A1B" w:rsidRPr="00920004" w:rsidRDefault="00692A1B" w:rsidP="00BD0851">
            <w:pPr>
              <w:spacing w:before="240" w:line="0" w:lineRule="atLeast"/>
              <w:jc w:val="center"/>
              <w:rPr>
                <w:ins w:id="22632" w:author="phuong vu" w:date="2018-11-21T20:09:00Z"/>
                <w:lang w:val="en-US"/>
                <w:rPrChange w:id="22633" w:author="phuong vu" w:date="2018-11-30T22:36:00Z">
                  <w:rPr>
                    <w:ins w:id="22634" w:author="phuong vu" w:date="2018-11-21T20:09:00Z"/>
                    <w:lang w:val="en-US"/>
                  </w:rPr>
                </w:rPrChange>
              </w:rPr>
              <w:pPrChange w:id="22635" w:author="phuong vu" w:date="2018-11-30T14:16:00Z">
                <w:pPr>
                  <w:spacing w:line="360" w:lineRule="auto"/>
                  <w:jc w:val="center"/>
                </w:pPr>
              </w:pPrChange>
            </w:pPr>
          </w:p>
        </w:tc>
        <w:tc>
          <w:tcPr>
            <w:tcW w:w="1406" w:type="dxa"/>
            <w:tcPrChange w:id="22636" w:author="phuong vu" w:date="2018-11-30T23:19:00Z">
              <w:tcPr>
                <w:tcW w:w="1406" w:type="dxa"/>
              </w:tcPr>
            </w:tcPrChange>
          </w:tcPr>
          <w:p w14:paraId="0C24D031" w14:textId="77777777" w:rsidR="00692A1B" w:rsidRPr="00920004" w:rsidRDefault="00692A1B" w:rsidP="00BD0851">
            <w:pPr>
              <w:spacing w:before="240" w:line="0" w:lineRule="atLeast"/>
              <w:jc w:val="center"/>
              <w:rPr>
                <w:ins w:id="22637" w:author="phuong vu" w:date="2018-11-21T20:09:00Z"/>
                <w:lang w:val="en-US"/>
                <w:rPrChange w:id="22638" w:author="phuong vu" w:date="2018-11-30T22:36:00Z">
                  <w:rPr>
                    <w:ins w:id="22639" w:author="phuong vu" w:date="2018-11-21T20:09:00Z"/>
                    <w:lang w:val="en-US"/>
                  </w:rPr>
                </w:rPrChange>
              </w:rPr>
              <w:pPrChange w:id="22640" w:author="phuong vu" w:date="2018-11-30T14:16:00Z">
                <w:pPr>
                  <w:jc w:val="center"/>
                </w:pPr>
              </w:pPrChange>
            </w:pPr>
            <w:ins w:id="22641" w:author="phuong vu" w:date="2018-11-21T20:09:00Z">
              <w:r w:rsidRPr="00920004">
                <w:rPr>
                  <w:lang w:val="en-US"/>
                  <w:rPrChange w:id="22642" w:author="phuong vu" w:date="2018-11-30T22:36:00Z">
                    <w:rPr>
                      <w:lang w:val="en-US"/>
                    </w:rPr>
                  </w:rPrChange>
                </w:rPr>
                <w:t>X</w:t>
              </w:r>
            </w:ins>
          </w:p>
        </w:tc>
      </w:tr>
      <w:tr w:rsidR="00692A1B" w:rsidRPr="00920004" w14:paraId="5CFA3986" w14:textId="77777777" w:rsidTr="00E64310">
        <w:tblPrEx>
          <w:tblW w:w="0" w:type="auto"/>
          <w:tblPrExChange w:id="22643" w:author="phuong vu" w:date="2018-11-30T23:19:00Z">
            <w:tblPrEx>
              <w:tblW w:w="0" w:type="auto"/>
            </w:tblPrEx>
          </w:tblPrExChange>
        </w:tblPrEx>
        <w:trPr>
          <w:ins w:id="22644" w:author="phuong vu" w:date="2018-11-21T20:09:00Z"/>
        </w:trPr>
        <w:tc>
          <w:tcPr>
            <w:tcW w:w="797" w:type="dxa"/>
            <w:vAlign w:val="center"/>
            <w:tcPrChange w:id="22645" w:author="phuong vu" w:date="2018-11-30T23:19:00Z">
              <w:tcPr>
                <w:tcW w:w="797" w:type="dxa"/>
              </w:tcPr>
            </w:tcPrChange>
          </w:tcPr>
          <w:p w14:paraId="52A3B704" w14:textId="77777777" w:rsidR="00692A1B" w:rsidRPr="00920004" w:rsidRDefault="00692A1B" w:rsidP="00E64310">
            <w:pPr>
              <w:jc w:val="center"/>
              <w:rPr>
                <w:ins w:id="22646" w:author="phuong vu" w:date="2018-11-21T20:09:00Z"/>
                <w:lang w:val="en-US"/>
                <w:rPrChange w:id="22647" w:author="phuong vu" w:date="2018-11-30T22:36:00Z">
                  <w:rPr>
                    <w:ins w:id="22648" w:author="phuong vu" w:date="2018-11-21T20:09:00Z"/>
                    <w:lang w:val="en-US"/>
                  </w:rPr>
                </w:rPrChange>
              </w:rPr>
              <w:pPrChange w:id="22649" w:author="phuong vu" w:date="2018-11-30T23:19:00Z">
                <w:pPr>
                  <w:spacing w:line="360" w:lineRule="auto"/>
                  <w:jc w:val="center"/>
                </w:pPr>
              </w:pPrChange>
            </w:pPr>
            <w:ins w:id="22650" w:author="phuong vu" w:date="2018-11-21T20:09:00Z">
              <w:r w:rsidRPr="00920004">
                <w:rPr>
                  <w:lang w:val="en-US"/>
                  <w:rPrChange w:id="22651" w:author="phuong vu" w:date="2018-11-30T22:36:00Z">
                    <w:rPr>
                      <w:lang w:val="en-US"/>
                    </w:rPr>
                  </w:rPrChange>
                </w:rPr>
                <w:t>6</w:t>
              </w:r>
            </w:ins>
          </w:p>
        </w:tc>
        <w:tc>
          <w:tcPr>
            <w:tcW w:w="2368" w:type="dxa"/>
            <w:tcPrChange w:id="22652" w:author="phuong vu" w:date="2018-11-30T23:19:00Z">
              <w:tcPr>
                <w:tcW w:w="2368" w:type="dxa"/>
              </w:tcPr>
            </w:tcPrChange>
          </w:tcPr>
          <w:p w14:paraId="6DB0E765" w14:textId="77777777" w:rsidR="00692A1B" w:rsidRPr="00920004" w:rsidRDefault="00692A1B" w:rsidP="00E64310">
            <w:pPr>
              <w:rPr>
                <w:ins w:id="22653" w:author="phuong vu" w:date="2018-11-21T20:09:00Z"/>
                <w:lang w:val="en-US"/>
                <w:rPrChange w:id="22654" w:author="phuong vu" w:date="2018-11-30T22:36:00Z">
                  <w:rPr>
                    <w:ins w:id="22655" w:author="phuong vu" w:date="2018-11-21T20:09:00Z"/>
                    <w:lang w:val="en-US"/>
                  </w:rPr>
                </w:rPrChange>
              </w:rPr>
              <w:pPrChange w:id="22656" w:author="phuong vu" w:date="2018-11-30T23:19:00Z">
                <w:pPr>
                  <w:spacing w:line="360" w:lineRule="auto"/>
                </w:pPr>
              </w:pPrChange>
            </w:pPr>
            <w:ins w:id="22657" w:author="phuong vu" w:date="2018-11-21T20:09:00Z">
              <w:r w:rsidRPr="00920004">
                <w:rPr>
                  <w:lang w:val="en-US"/>
                  <w:rPrChange w:id="22658" w:author="phuong vu" w:date="2018-11-30T22:36:00Z">
                    <w:rPr>
                      <w:lang w:val="en-US"/>
                    </w:rPr>
                  </w:rPrChange>
                </w:rPr>
                <w:t>product</w:t>
              </w:r>
            </w:ins>
          </w:p>
        </w:tc>
        <w:tc>
          <w:tcPr>
            <w:tcW w:w="1414" w:type="dxa"/>
            <w:tcPrChange w:id="22659" w:author="phuong vu" w:date="2018-11-30T23:19:00Z">
              <w:tcPr>
                <w:tcW w:w="1414" w:type="dxa"/>
              </w:tcPr>
            </w:tcPrChange>
          </w:tcPr>
          <w:p w14:paraId="36AA10D1" w14:textId="77777777" w:rsidR="00692A1B" w:rsidRPr="00920004" w:rsidRDefault="00692A1B" w:rsidP="00BD0851">
            <w:pPr>
              <w:spacing w:before="240" w:line="0" w:lineRule="atLeast"/>
              <w:jc w:val="center"/>
              <w:rPr>
                <w:ins w:id="22660" w:author="phuong vu" w:date="2018-11-21T20:09:00Z"/>
                <w:lang w:val="en-US"/>
                <w:rPrChange w:id="22661" w:author="phuong vu" w:date="2018-11-30T22:36:00Z">
                  <w:rPr>
                    <w:ins w:id="22662" w:author="phuong vu" w:date="2018-11-21T20:09:00Z"/>
                    <w:lang w:val="en-US"/>
                  </w:rPr>
                </w:rPrChange>
              </w:rPr>
              <w:pPrChange w:id="22663" w:author="phuong vu" w:date="2018-11-30T14:16:00Z">
                <w:pPr>
                  <w:spacing w:line="360" w:lineRule="auto"/>
                  <w:jc w:val="center"/>
                </w:pPr>
              </w:pPrChange>
            </w:pPr>
          </w:p>
        </w:tc>
        <w:tc>
          <w:tcPr>
            <w:tcW w:w="1395" w:type="dxa"/>
            <w:tcPrChange w:id="22664" w:author="phuong vu" w:date="2018-11-30T23:19:00Z">
              <w:tcPr>
                <w:tcW w:w="1395" w:type="dxa"/>
              </w:tcPr>
            </w:tcPrChange>
          </w:tcPr>
          <w:p w14:paraId="3553F6F8" w14:textId="77777777" w:rsidR="00692A1B" w:rsidRPr="00920004" w:rsidRDefault="00692A1B" w:rsidP="00BD0851">
            <w:pPr>
              <w:spacing w:before="240" w:line="0" w:lineRule="atLeast"/>
              <w:jc w:val="center"/>
              <w:rPr>
                <w:ins w:id="22665" w:author="phuong vu" w:date="2018-11-21T20:09:00Z"/>
                <w:lang w:val="en-US"/>
                <w:rPrChange w:id="22666" w:author="phuong vu" w:date="2018-11-30T22:36:00Z">
                  <w:rPr>
                    <w:ins w:id="22667" w:author="phuong vu" w:date="2018-11-21T20:09:00Z"/>
                    <w:lang w:val="en-US"/>
                  </w:rPr>
                </w:rPrChange>
              </w:rPr>
              <w:pPrChange w:id="22668" w:author="phuong vu" w:date="2018-11-30T14:16:00Z">
                <w:pPr>
                  <w:spacing w:line="360" w:lineRule="auto"/>
                  <w:jc w:val="center"/>
                </w:pPr>
              </w:pPrChange>
            </w:pPr>
          </w:p>
        </w:tc>
        <w:tc>
          <w:tcPr>
            <w:tcW w:w="1397" w:type="dxa"/>
            <w:tcPrChange w:id="22669" w:author="phuong vu" w:date="2018-11-30T23:19:00Z">
              <w:tcPr>
                <w:tcW w:w="1397" w:type="dxa"/>
              </w:tcPr>
            </w:tcPrChange>
          </w:tcPr>
          <w:p w14:paraId="71366826" w14:textId="77777777" w:rsidR="00692A1B" w:rsidRPr="00920004" w:rsidRDefault="00692A1B" w:rsidP="00BD0851">
            <w:pPr>
              <w:spacing w:before="240" w:line="0" w:lineRule="atLeast"/>
              <w:jc w:val="center"/>
              <w:rPr>
                <w:ins w:id="22670" w:author="phuong vu" w:date="2018-11-21T20:09:00Z"/>
                <w:lang w:val="en-US"/>
                <w:rPrChange w:id="22671" w:author="phuong vu" w:date="2018-11-30T22:36:00Z">
                  <w:rPr>
                    <w:ins w:id="22672" w:author="phuong vu" w:date="2018-11-21T20:09:00Z"/>
                    <w:lang w:val="en-US"/>
                  </w:rPr>
                </w:rPrChange>
              </w:rPr>
              <w:pPrChange w:id="22673" w:author="phuong vu" w:date="2018-11-30T14:16:00Z">
                <w:pPr>
                  <w:spacing w:line="360" w:lineRule="auto"/>
                  <w:jc w:val="center"/>
                </w:pPr>
              </w:pPrChange>
            </w:pPr>
          </w:p>
        </w:tc>
        <w:tc>
          <w:tcPr>
            <w:tcW w:w="1406" w:type="dxa"/>
            <w:tcPrChange w:id="22674" w:author="phuong vu" w:date="2018-11-30T23:19:00Z">
              <w:tcPr>
                <w:tcW w:w="1406" w:type="dxa"/>
              </w:tcPr>
            </w:tcPrChange>
          </w:tcPr>
          <w:p w14:paraId="4F4674C3" w14:textId="77777777" w:rsidR="00692A1B" w:rsidRPr="00920004" w:rsidRDefault="00692A1B" w:rsidP="00BD0851">
            <w:pPr>
              <w:spacing w:before="240" w:line="0" w:lineRule="atLeast"/>
              <w:jc w:val="center"/>
              <w:rPr>
                <w:ins w:id="22675" w:author="phuong vu" w:date="2018-11-21T20:09:00Z"/>
                <w:lang w:val="en-US"/>
                <w:rPrChange w:id="22676" w:author="phuong vu" w:date="2018-11-30T22:36:00Z">
                  <w:rPr>
                    <w:ins w:id="22677" w:author="phuong vu" w:date="2018-11-21T20:09:00Z"/>
                    <w:lang w:val="en-US"/>
                  </w:rPr>
                </w:rPrChange>
              </w:rPr>
              <w:pPrChange w:id="22678" w:author="phuong vu" w:date="2018-11-30T14:16:00Z">
                <w:pPr>
                  <w:jc w:val="center"/>
                </w:pPr>
              </w:pPrChange>
            </w:pPr>
            <w:ins w:id="22679" w:author="phuong vu" w:date="2018-11-21T20:09:00Z">
              <w:r w:rsidRPr="00920004">
                <w:rPr>
                  <w:lang w:val="en-US"/>
                  <w:rPrChange w:id="22680" w:author="phuong vu" w:date="2018-11-30T22:36:00Z">
                    <w:rPr>
                      <w:lang w:val="en-US"/>
                    </w:rPr>
                  </w:rPrChange>
                </w:rPr>
                <w:t>X</w:t>
              </w:r>
            </w:ins>
          </w:p>
        </w:tc>
      </w:tr>
      <w:tr w:rsidR="00692A1B" w:rsidRPr="00920004" w14:paraId="0AAA06C3" w14:textId="77777777" w:rsidTr="00E64310">
        <w:tblPrEx>
          <w:tblW w:w="0" w:type="auto"/>
          <w:tblPrExChange w:id="22681" w:author="phuong vu" w:date="2018-11-30T23:19:00Z">
            <w:tblPrEx>
              <w:tblW w:w="0" w:type="auto"/>
            </w:tblPrEx>
          </w:tblPrExChange>
        </w:tblPrEx>
        <w:trPr>
          <w:ins w:id="22682" w:author="phuong vu" w:date="2018-11-21T20:09:00Z"/>
        </w:trPr>
        <w:tc>
          <w:tcPr>
            <w:tcW w:w="797" w:type="dxa"/>
            <w:vAlign w:val="center"/>
            <w:tcPrChange w:id="22683" w:author="phuong vu" w:date="2018-11-30T23:19:00Z">
              <w:tcPr>
                <w:tcW w:w="797" w:type="dxa"/>
              </w:tcPr>
            </w:tcPrChange>
          </w:tcPr>
          <w:p w14:paraId="067DBDF9" w14:textId="77777777" w:rsidR="00692A1B" w:rsidRPr="00920004" w:rsidRDefault="00692A1B" w:rsidP="00E64310">
            <w:pPr>
              <w:jc w:val="center"/>
              <w:rPr>
                <w:ins w:id="22684" w:author="phuong vu" w:date="2018-11-21T20:09:00Z"/>
                <w:lang w:val="en-US"/>
                <w:rPrChange w:id="22685" w:author="phuong vu" w:date="2018-11-30T22:36:00Z">
                  <w:rPr>
                    <w:ins w:id="22686" w:author="phuong vu" w:date="2018-11-21T20:09:00Z"/>
                    <w:lang w:val="en-US"/>
                  </w:rPr>
                </w:rPrChange>
              </w:rPr>
              <w:pPrChange w:id="22687" w:author="phuong vu" w:date="2018-11-30T23:19:00Z">
                <w:pPr>
                  <w:spacing w:line="360" w:lineRule="auto"/>
                  <w:jc w:val="center"/>
                </w:pPr>
              </w:pPrChange>
            </w:pPr>
            <w:ins w:id="22688" w:author="phuong vu" w:date="2018-11-21T20:09:00Z">
              <w:r w:rsidRPr="00920004">
                <w:rPr>
                  <w:lang w:val="en-US"/>
                  <w:rPrChange w:id="22689" w:author="phuong vu" w:date="2018-11-30T22:36:00Z">
                    <w:rPr>
                      <w:lang w:val="en-US"/>
                    </w:rPr>
                  </w:rPrChange>
                </w:rPr>
                <w:t>7</w:t>
              </w:r>
            </w:ins>
          </w:p>
        </w:tc>
        <w:tc>
          <w:tcPr>
            <w:tcW w:w="2368" w:type="dxa"/>
            <w:tcPrChange w:id="22690" w:author="phuong vu" w:date="2018-11-30T23:19:00Z">
              <w:tcPr>
                <w:tcW w:w="2368" w:type="dxa"/>
              </w:tcPr>
            </w:tcPrChange>
          </w:tcPr>
          <w:p w14:paraId="20EDA957" w14:textId="77777777" w:rsidR="00692A1B" w:rsidRPr="00920004" w:rsidRDefault="00692A1B" w:rsidP="00E64310">
            <w:pPr>
              <w:rPr>
                <w:ins w:id="22691" w:author="phuong vu" w:date="2018-11-21T20:09:00Z"/>
                <w:lang w:val="en-US"/>
                <w:rPrChange w:id="22692" w:author="phuong vu" w:date="2018-11-30T22:36:00Z">
                  <w:rPr>
                    <w:ins w:id="22693" w:author="phuong vu" w:date="2018-11-21T20:09:00Z"/>
                    <w:lang w:val="en-US"/>
                  </w:rPr>
                </w:rPrChange>
              </w:rPr>
              <w:pPrChange w:id="22694" w:author="phuong vu" w:date="2018-11-30T23:19:00Z">
                <w:pPr>
                  <w:spacing w:line="360" w:lineRule="auto"/>
                </w:pPr>
              </w:pPrChange>
            </w:pPr>
            <w:ins w:id="22695" w:author="phuong vu" w:date="2018-11-21T20:09:00Z">
              <w:r w:rsidRPr="00920004">
                <w:rPr>
                  <w:lang w:val="en-US"/>
                  <w:rPrChange w:id="22696" w:author="phuong vu" w:date="2018-11-30T22:36:00Z">
                    <w:rPr>
                      <w:lang w:val="en-US"/>
                    </w:rPr>
                  </w:rPrChange>
                </w:rPr>
                <w:t>product_type</w:t>
              </w:r>
            </w:ins>
          </w:p>
        </w:tc>
        <w:tc>
          <w:tcPr>
            <w:tcW w:w="1414" w:type="dxa"/>
            <w:tcPrChange w:id="22697" w:author="phuong vu" w:date="2018-11-30T23:19:00Z">
              <w:tcPr>
                <w:tcW w:w="1414" w:type="dxa"/>
              </w:tcPr>
            </w:tcPrChange>
          </w:tcPr>
          <w:p w14:paraId="588624B4" w14:textId="77777777" w:rsidR="00692A1B" w:rsidRPr="00920004" w:rsidRDefault="00692A1B" w:rsidP="00BD0851">
            <w:pPr>
              <w:spacing w:before="240" w:line="0" w:lineRule="atLeast"/>
              <w:jc w:val="center"/>
              <w:rPr>
                <w:ins w:id="22698" w:author="phuong vu" w:date="2018-11-21T20:09:00Z"/>
                <w:lang w:val="en-US"/>
                <w:rPrChange w:id="22699" w:author="phuong vu" w:date="2018-11-30T22:36:00Z">
                  <w:rPr>
                    <w:ins w:id="22700" w:author="phuong vu" w:date="2018-11-21T20:09:00Z"/>
                    <w:lang w:val="en-US"/>
                  </w:rPr>
                </w:rPrChange>
              </w:rPr>
              <w:pPrChange w:id="22701" w:author="phuong vu" w:date="2018-11-30T14:16:00Z">
                <w:pPr>
                  <w:spacing w:line="360" w:lineRule="auto"/>
                  <w:jc w:val="center"/>
                </w:pPr>
              </w:pPrChange>
            </w:pPr>
          </w:p>
        </w:tc>
        <w:tc>
          <w:tcPr>
            <w:tcW w:w="1395" w:type="dxa"/>
            <w:tcPrChange w:id="22702" w:author="phuong vu" w:date="2018-11-30T23:19:00Z">
              <w:tcPr>
                <w:tcW w:w="1395" w:type="dxa"/>
              </w:tcPr>
            </w:tcPrChange>
          </w:tcPr>
          <w:p w14:paraId="2D3AECC7" w14:textId="77777777" w:rsidR="00692A1B" w:rsidRPr="00920004" w:rsidRDefault="00692A1B" w:rsidP="00BD0851">
            <w:pPr>
              <w:spacing w:before="240" w:line="0" w:lineRule="atLeast"/>
              <w:jc w:val="center"/>
              <w:rPr>
                <w:ins w:id="22703" w:author="phuong vu" w:date="2018-11-21T20:09:00Z"/>
                <w:lang w:val="en-US"/>
                <w:rPrChange w:id="22704" w:author="phuong vu" w:date="2018-11-30T22:36:00Z">
                  <w:rPr>
                    <w:ins w:id="22705" w:author="phuong vu" w:date="2018-11-21T20:09:00Z"/>
                    <w:lang w:val="en-US"/>
                  </w:rPr>
                </w:rPrChange>
              </w:rPr>
              <w:pPrChange w:id="22706" w:author="phuong vu" w:date="2018-11-30T14:16:00Z">
                <w:pPr>
                  <w:spacing w:line="360" w:lineRule="auto"/>
                  <w:jc w:val="center"/>
                </w:pPr>
              </w:pPrChange>
            </w:pPr>
          </w:p>
        </w:tc>
        <w:tc>
          <w:tcPr>
            <w:tcW w:w="1397" w:type="dxa"/>
            <w:tcPrChange w:id="22707" w:author="phuong vu" w:date="2018-11-30T23:19:00Z">
              <w:tcPr>
                <w:tcW w:w="1397" w:type="dxa"/>
              </w:tcPr>
            </w:tcPrChange>
          </w:tcPr>
          <w:p w14:paraId="489A4A89" w14:textId="77777777" w:rsidR="00692A1B" w:rsidRPr="00920004" w:rsidRDefault="00692A1B" w:rsidP="00BD0851">
            <w:pPr>
              <w:spacing w:before="240" w:line="0" w:lineRule="atLeast"/>
              <w:jc w:val="center"/>
              <w:rPr>
                <w:ins w:id="22708" w:author="phuong vu" w:date="2018-11-21T20:09:00Z"/>
                <w:lang w:val="en-US"/>
                <w:rPrChange w:id="22709" w:author="phuong vu" w:date="2018-11-30T22:36:00Z">
                  <w:rPr>
                    <w:ins w:id="22710" w:author="phuong vu" w:date="2018-11-21T20:09:00Z"/>
                    <w:lang w:val="en-US"/>
                  </w:rPr>
                </w:rPrChange>
              </w:rPr>
              <w:pPrChange w:id="22711" w:author="phuong vu" w:date="2018-11-30T14:16:00Z">
                <w:pPr>
                  <w:spacing w:line="360" w:lineRule="auto"/>
                  <w:jc w:val="center"/>
                </w:pPr>
              </w:pPrChange>
            </w:pPr>
          </w:p>
        </w:tc>
        <w:tc>
          <w:tcPr>
            <w:tcW w:w="1406" w:type="dxa"/>
            <w:tcPrChange w:id="22712" w:author="phuong vu" w:date="2018-11-30T23:19:00Z">
              <w:tcPr>
                <w:tcW w:w="1406" w:type="dxa"/>
              </w:tcPr>
            </w:tcPrChange>
          </w:tcPr>
          <w:p w14:paraId="622A451B" w14:textId="77777777" w:rsidR="00692A1B" w:rsidRPr="00920004" w:rsidRDefault="00692A1B" w:rsidP="00BD0851">
            <w:pPr>
              <w:spacing w:before="240" w:line="0" w:lineRule="atLeast"/>
              <w:jc w:val="center"/>
              <w:rPr>
                <w:ins w:id="22713" w:author="phuong vu" w:date="2018-11-21T20:09:00Z"/>
                <w:lang w:val="en-US"/>
                <w:rPrChange w:id="22714" w:author="phuong vu" w:date="2018-11-30T22:36:00Z">
                  <w:rPr>
                    <w:ins w:id="22715" w:author="phuong vu" w:date="2018-11-21T20:09:00Z"/>
                    <w:lang w:val="en-US"/>
                  </w:rPr>
                </w:rPrChange>
              </w:rPr>
              <w:pPrChange w:id="22716" w:author="phuong vu" w:date="2018-11-30T14:16:00Z">
                <w:pPr>
                  <w:jc w:val="center"/>
                </w:pPr>
              </w:pPrChange>
            </w:pPr>
            <w:ins w:id="22717" w:author="phuong vu" w:date="2018-11-21T20:09:00Z">
              <w:r w:rsidRPr="00920004">
                <w:rPr>
                  <w:lang w:val="en-US"/>
                  <w:rPrChange w:id="22718" w:author="phuong vu" w:date="2018-11-30T22:36:00Z">
                    <w:rPr>
                      <w:lang w:val="en-US"/>
                    </w:rPr>
                  </w:rPrChange>
                </w:rPr>
                <w:t>X</w:t>
              </w:r>
            </w:ins>
          </w:p>
        </w:tc>
      </w:tr>
      <w:tr w:rsidR="00692A1B" w:rsidRPr="00920004" w14:paraId="2028EBE1" w14:textId="77777777" w:rsidTr="00E64310">
        <w:tblPrEx>
          <w:tblW w:w="0" w:type="auto"/>
          <w:tblPrExChange w:id="22719" w:author="phuong vu" w:date="2018-11-30T23:19:00Z">
            <w:tblPrEx>
              <w:tblW w:w="0" w:type="auto"/>
            </w:tblPrEx>
          </w:tblPrExChange>
        </w:tblPrEx>
        <w:trPr>
          <w:ins w:id="22720" w:author="phuong vu" w:date="2018-11-21T20:09:00Z"/>
        </w:trPr>
        <w:tc>
          <w:tcPr>
            <w:tcW w:w="797" w:type="dxa"/>
            <w:vAlign w:val="center"/>
            <w:tcPrChange w:id="22721" w:author="phuong vu" w:date="2018-11-30T23:19:00Z">
              <w:tcPr>
                <w:tcW w:w="797" w:type="dxa"/>
              </w:tcPr>
            </w:tcPrChange>
          </w:tcPr>
          <w:p w14:paraId="37D2142C" w14:textId="77777777" w:rsidR="00692A1B" w:rsidRPr="00920004" w:rsidRDefault="00692A1B" w:rsidP="00E64310">
            <w:pPr>
              <w:jc w:val="center"/>
              <w:rPr>
                <w:ins w:id="22722" w:author="phuong vu" w:date="2018-11-21T20:09:00Z"/>
                <w:lang w:val="en-US"/>
                <w:rPrChange w:id="22723" w:author="phuong vu" w:date="2018-11-30T22:36:00Z">
                  <w:rPr>
                    <w:ins w:id="22724" w:author="phuong vu" w:date="2018-11-21T20:09:00Z"/>
                    <w:lang w:val="en-US"/>
                  </w:rPr>
                </w:rPrChange>
              </w:rPr>
              <w:pPrChange w:id="22725" w:author="phuong vu" w:date="2018-11-30T23:19:00Z">
                <w:pPr>
                  <w:spacing w:line="360" w:lineRule="auto"/>
                  <w:jc w:val="center"/>
                </w:pPr>
              </w:pPrChange>
            </w:pPr>
            <w:ins w:id="22726" w:author="phuong vu" w:date="2018-11-21T20:09:00Z">
              <w:r w:rsidRPr="00920004">
                <w:rPr>
                  <w:lang w:val="en-US"/>
                  <w:rPrChange w:id="22727" w:author="phuong vu" w:date="2018-11-30T22:36:00Z">
                    <w:rPr>
                      <w:lang w:val="en-US"/>
                    </w:rPr>
                  </w:rPrChange>
                </w:rPr>
                <w:t>8</w:t>
              </w:r>
            </w:ins>
          </w:p>
        </w:tc>
        <w:tc>
          <w:tcPr>
            <w:tcW w:w="2368" w:type="dxa"/>
            <w:tcPrChange w:id="22728" w:author="phuong vu" w:date="2018-11-30T23:19:00Z">
              <w:tcPr>
                <w:tcW w:w="2368" w:type="dxa"/>
              </w:tcPr>
            </w:tcPrChange>
          </w:tcPr>
          <w:p w14:paraId="115CB1B5" w14:textId="77777777" w:rsidR="00692A1B" w:rsidRPr="00920004" w:rsidRDefault="00692A1B" w:rsidP="00E64310">
            <w:pPr>
              <w:rPr>
                <w:ins w:id="22729" w:author="phuong vu" w:date="2018-11-21T20:09:00Z"/>
                <w:lang w:val="en-US"/>
                <w:rPrChange w:id="22730" w:author="phuong vu" w:date="2018-11-30T22:36:00Z">
                  <w:rPr>
                    <w:ins w:id="22731" w:author="phuong vu" w:date="2018-11-21T20:09:00Z"/>
                    <w:lang w:val="en-US"/>
                  </w:rPr>
                </w:rPrChange>
              </w:rPr>
              <w:pPrChange w:id="22732" w:author="phuong vu" w:date="2018-11-30T23:19:00Z">
                <w:pPr>
                  <w:spacing w:line="360" w:lineRule="auto"/>
                </w:pPr>
              </w:pPrChange>
            </w:pPr>
            <w:ins w:id="22733" w:author="phuong vu" w:date="2018-11-21T20:09:00Z">
              <w:r w:rsidRPr="00920004">
                <w:rPr>
                  <w:lang w:val="en-US"/>
                  <w:rPrChange w:id="22734" w:author="phuong vu" w:date="2018-11-30T22:36:00Z">
                    <w:rPr>
                      <w:lang w:val="en-US"/>
                    </w:rPr>
                  </w:rPrChange>
                </w:rPr>
                <w:t>unit_price</w:t>
              </w:r>
            </w:ins>
          </w:p>
        </w:tc>
        <w:tc>
          <w:tcPr>
            <w:tcW w:w="1414" w:type="dxa"/>
            <w:tcPrChange w:id="22735" w:author="phuong vu" w:date="2018-11-30T23:19:00Z">
              <w:tcPr>
                <w:tcW w:w="1414" w:type="dxa"/>
              </w:tcPr>
            </w:tcPrChange>
          </w:tcPr>
          <w:p w14:paraId="2C1A1870" w14:textId="77777777" w:rsidR="00692A1B" w:rsidRPr="00920004" w:rsidRDefault="00692A1B" w:rsidP="00BD0851">
            <w:pPr>
              <w:spacing w:before="240" w:line="0" w:lineRule="atLeast"/>
              <w:jc w:val="center"/>
              <w:rPr>
                <w:ins w:id="22736" w:author="phuong vu" w:date="2018-11-21T20:09:00Z"/>
                <w:lang w:val="en-US"/>
                <w:rPrChange w:id="22737" w:author="phuong vu" w:date="2018-11-30T22:36:00Z">
                  <w:rPr>
                    <w:ins w:id="22738" w:author="phuong vu" w:date="2018-11-21T20:09:00Z"/>
                    <w:lang w:val="en-US"/>
                  </w:rPr>
                </w:rPrChange>
              </w:rPr>
              <w:pPrChange w:id="22739" w:author="phuong vu" w:date="2018-11-30T14:16:00Z">
                <w:pPr>
                  <w:spacing w:line="360" w:lineRule="auto"/>
                  <w:jc w:val="center"/>
                </w:pPr>
              </w:pPrChange>
            </w:pPr>
          </w:p>
        </w:tc>
        <w:tc>
          <w:tcPr>
            <w:tcW w:w="1395" w:type="dxa"/>
            <w:tcPrChange w:id="22740" w:author="phuong vu" w:date="2018-11-30T23:19:00Z">
              <w:tcPr>
                <w:tcW w:w="1395" w:type="dxa"/>
              </w:tcPr>
            </w:tcPrChange>
          </w:tcPr>
          <w:p w14:paraId="0028568F" w14:textId="77777777" w:rsidR="00692A1B" w:rsidRPr="00920004" w:rsidRDefault="00692A1B" w:rsidP="00BD0851">
            <w:pPr>
              <w:spacing w:before="240" w:line="0" w:lineRule="atLeast"/>
              <w:jc w:val="center"/>
              <w:rPr>
                <w:ins w:id="22741" w:author="phuong vu" w:date="2018-11-21T20:09:00Z"/>
                <w:lang w:val="en-US"/>
                <w:rPrChange w:id="22742" w:author="phuong vu" w:date="2018-11-30T22:36:00Z">
                  <w:rPr>
                    <w:ins w:id="22743" w:author="phuong vu" w:date="2018-11-21T20:09:00Z"/>
                    <w:lang w:val="en-US"/>
                  </w:rPr>
                </w:rPrChange>
              </w:rPr>
              <w:pPrChange w:id="22744" w:author="phuong vu" w:date="2018-11-30T14:16:00Z">
                <w:pPr>
                  <w:spacing w:line="360" w:lineRule="auto"/>
                  <w:jc w:val="center"/>
                </w:pPr>
              </w:pPrChange>
            </w:pPr>
          </w:p>
        </w:tc>
        <w:tc>
          <w:tcPr>
            <w:tcW w:w="1397" w:type="dxa"/>
            <w:tcPrChange w:id="22745" w:author="phuong vu" w:date="2018-11-30T23:19:00Z">
              <w:tcPr>
                <w:tcW w:w="1397" w:type="dxa"/>
              </w:tcPr>
            </w:tcPrChange>
          </w:tcPr>
          <w:p w14:paraId="268D6592" w14:textId="77777777" w:rsidR="00692A1B" w:rsidRPr="00920004" w:rsidRDefault="00692A1B" w:rsidP="00BD0851">
            <w:pPr>
              <w:spacing w:before="240" w:line="0" w:lineRule="atLeast"/>
              <w:jc w:val="center"/>
              <w:rPr>
                <w:ins w:id="22746" w:author="phuong vu" w:date="2018-11-21T20:09:00Z"/>
                <w:lang w:val="en-US"/>
                <w:rPrChange w:id="22747" w:author="phuong vu" w:date="2018-11-30T22:36:00Z">
                  <w:rPr>
                    <w:ins w:id="22748" w:author="phuong vu" w:date="2018-11-21T20:09:00Z"/>
                    <w:lang w:val="en-US"/>
                  </w:rPr>
                </w:rPrChange>
              </w:rPr>
              <w:pPrChange w:id="22749" w:author="phuong vu" w:date="2018-11-30T14:16:00Z">
                <w:pPr>
                  <w:spacing w:line="360" w:lineRule="auto"/>
                  <w:jc w:val="center"/>
                </w:pPr>
              </w:pPrChange>
            </w:pPr>
          </w:p>
        </w:tc>
        <w:tc>
          <w:tcPr>
            <w:tcW w:w="1406" w:type="dxa"/>
            <w:tcPrChange w:id="22750" w:author="phuong vu" w:date="2018-11-30T23:19:00Z">
              <w:tcPr>
                <w:tcW w:w="1406" w:type="dxa"/>
              </w:tcPr>
            </w:tcPrChange>
          </w:tcPr>
          <w:p w14:paraId="197E5FAB" w14:textId="77777777" w:rsidR="00692A1B" w:rsidRPr="00920004" w:rsidRDefault="00692A1B" w:rsidP="00BD0851">
            <w:pPr>
              <w:spacing w:before="240" w:line="0" w:lineRule="atLeast"/>
              <w:jc w:val="center"/>
              <w:rPr>
                <w:ins w:id="22751" w:author="phuong vu" w:date="2018-11-21T20:09:00Z"/>
                <w:lang w:val="en-US"/>
                <w:rPrChange w:id="22752" w:author="phuong vu" w:date="2018-11-30T22:36:00Z">
                  <w:rPr>
                    <w:ins w:id="22753" w:author="phuong vu" w:date="2018-11-21T20:09:00Z"/>
                    <w:lang w:val="en-US"/>
                  </w:rPr>
                </w:rPrChange>
              </w:rPr>
              <w:pPrChange w:id="22754" w:author="phuong vu" w:date="2018-11-30T14:16:00Z">
                <w:pPr>
                  <w:jc w:val="center"/>
                </w:pPr>
              </w:pPrChange>
            </w:pPr>
            <w:ins w:id="22755" w:author="phuong vu" w:date="2018-11-21T20:09:00Z">
              <w:r w:rsidRPr="00920004">
                <w:rPr>
                  <w:lang w:val="en-US"/>
                  <w:rPrChange w:id="22756" w:author="phuong vu" w:date="2018-11-30T22:36:00Z">
                    <w:rPr>
                      <w:lang w:val="en-US"/>
                    </w:rPr>
                  </w:rPrChange>
                </w:rPr>
                <w:t>X</w:t>
              </w:r>
            </w:ins>
          </w:p>
        </w:tc>
      </w:tr>
      <w:tr w:rsidR="00692A1B" w:rsidRPr="00920004" w14:paraId="2A66D51F" w14:textId="77777777" w:rsidTr="00E64310">
        <w:tblPrEx>
          <w:tblW w:w="0" w:type="auto"/>
          <w:tblPrExChange w:id="22757" w:author="phuong vu" w:date="2018-11-30T23:19:00Z">
            <w:tblPrEx>
              <w:tblW w:w="0" w:type="auto"/>
            </w:tblPrEx>
          </w:tblPrExChange>
        </w:tblPrEx>
        <w:trPr>
          <w:ins w:id="22758" w:author="phuong vu" w:date="2018-11-21T20:09:00Z"/>
        </w:trPr>
        <w:tc>
          <w:tcPr>
            <w:tcW w:w="797" w:type="dxa"/>
            <w:vAlign w:val="center"/>
            <w:tcPrChange w:id="22759" w:author="phuong vu" w:date="2018-11-30T23:19:00Z">
              <w:tcPr>
                <w:tcW w:w="797" w:type="dxa"/>
              </w:tcPr>
            </w:tcPrChange>
          </w:tcPr>
          <w:p w14:paraId="5CEDD886" w14:textId="77777777" w:rsidR="00692A1B" w:rsidRPr="00920004" w:rsidRDefault="00692A1B" w:rsidP="00E64310">
            <w:pPr>
              <w:jc w:val="center"/>
              <w:rPr>
                <w:ins w:id="22760" w:author="phuong vu" w:date="2018-11-21T20:09:00Z"/>
                <w:lang w:val="en-US"/>
                <w:rPrChange w:id="22761" w:author="phuong vu" w:date="2018-11-30T22:36:00Z">
                  <w:rPr>
                    <w:ins w:id="22762" w:author="phuong vu" w:date="2018-11-21T20:09:00Z"/>
                    <w:lang w:val="en-US"/>
                  </w:rPr>
                </w:rPrChange>
              </w:rPr>
              <w:pPrChange w:id="22763" w:author="phuong vu" w:date="2018-11-30T23:19:00Z">
                <w:pPr>
                  <w:spacing w:line="360" w:lineRule="auto"/>
                  <w:jc w:val="center"/>
                </w:pPr>
              </w:pPrChange>
            </w:pPr>
            <w:ins w:id="22764" w:author="phuong vu" w:date="2018-11-21T20:09:00Z">
              <w:r w:rsidRPr="00920004">
                <w:rPr>
                  <w:lang w:val="en-US"/>
                  <w:rPrChange w:id="22765" w:author="phuong vu" w:date="2018-11-30T22:36:00Z">
                    <w:rPr>
                      <w:lang w:val="en-US"/>
                    </w:rPr>
                  </w:rPrChange>
                </w:rPr>
                <w:t>9</w:t>
              </w:r>
            </w:ins>
          </w:p>
        </w:tc>
        <w:tc>
          <w:tcPr>
            <w:tcW w:w="2368" w:type="dxa"/>
            <w:tcPrChange w:id="22766" w:author="phuong vu" w:date="2018-11-30T23:19:00Z">
              <w:tcPr>
                <w:tcW w:w="2368" w:type="dxa"/>
              </w:tcPr>
            </w:tcPrChange>
          </w:tcPr>
          <w:p w14:paraId="2B9878F4" w14:textId="77777777" w:rsidR="00692A1B" w:rsidRPr="00920004" w:rsidRDefault="00692A1B" w:rsidP="00E64310">
            <w:pPr>
              <w:rPr>
                <w:ins w:id="22767" w:author="phuong vu" w:date="2018-11-21T20:09:00Z"/>
                <w:lang w:val="en-US"/>
                <w:rPrChange w:id="22768" w:author="phuong vu" w:date="2018-11-30T22:36:00Z">
                  <w:rPr>
                    <w:ins w:id="22769" w:author="phuong vu" w:date="2018-11-21T20:09:00Z"/>
                    <w:lang w:val="en-US"/>
                  </w:rPr>
                </w:rPrChange>
              </w:rPr>
              <w:pPrChange w:id="22770" w:author="phuong vu" w:date="2018-11-30T23:19:00Z">
                <w:pPr>
                  <w:spacing w:line="360" w:lineRule="auto"/>
                </w:pPr>
              </w:pPrChange>
            </w:pPr>
            <w:ins w:id="22771" w:author="phuong vu" w:date="2018-11-21T20:09:00Z">
              <w:r w:rsidRPr="00920004">
                <w:rPr>
                  <w:lang w:val="en-US"/>
                  <w:rPrChange w:id="22772" w:author="phuong vu" w:date="2018-11-30T22:36:00Z">
                    <w:rPr>
                      <w:lang w:val="en-US"/>
                    </w:rPr>
                  </w:rPrChange>
                </w:rPr>
                <w:t>time_schedule</w:t>
              </w:r>
            </w:ins>
          </w:p>
        </w:tc>
        <w:tc>
          <w:tcPr>
            <w:tcW w:w="1414" w:type="dxa"/>
            <w:tcPrChange w:id="22773" w:author="phuong vu" w:date="2018-11-30T23:19:00Z">
              <w:tcPr>
                <w:tcW w:w="1414" w:type="dxa"/>
              </w:tcPr>
            </w:tcPrChange>
          </w:tcPr>
          <w:p w14:paraId="1364EE2D" w14:textId="77777777" w:rsidR="00692A1B" w:rsidRPr="00920004" w:rsidRDefault="00692A1B" w:rsidP="00BD0851">
            <w:pPr>
              <w:spacing w:before="240" w:line="0" w:lineRule="atLeast"/>
              <w:jc w:val="center"/>
              <w:rPr>
                <w:ins w:id="22774" w:author="phuong vu" w:date="2018-11-21T20:09:00Z"/>
                <w:lang w:val="en-US"/>
                <w:rPrChange w:id="22775" w:author="phuong vu" w:date="2018-11-30T22:36:00Z">
                  <w:rPr>
                    <w:ins w:id="22776" w:author="phuong vu" w:date="2018-11-21T20:09:00Z"/>
                    <w:lang w:val="en-US"/>
                  </w:rPr>
                </w:rPrChange>
              </w:rPr>
              <w:pPrChange w:id="22777" w:author="phuong vu" w:date="2018-11-30T14:16:00Z">
                <w:pPr>
                  <w:spacing w:line="360" w:lineRule="auto"/>
                  <w:jc w:val="center"/>
                </w:pPr>
              </w:pPrChange>
            </w:pPr>
          </w:p>
        </w:tc>
        <w:tc>
          <w:tcPr>
            <w:tcW w:w="1395" w:type="dxa"/>
            <w:tcPrChange w:id="22778" w:author="phuong vu" w:date="2018-11-30T23:19:00Z">
              <w:tcPr>
                <w:tcW w:w="1395" w:type="dxa"/>
              </w:tcPr>
            </w:tcPrChange>
          </w:tcPr>
          <w:p w14:paraId="2211FD68" w14:textId="77777777" w:rsidR="00692A1B" w:rsidRPr="00920004" w:rsidRDefault="00692A1B" w:rsidP="00BD0851">
            <w:pPr>
              <w:spacing w:before="240" w:line="0" w:lineRule="atLeast"/>
              <w:jc w:val="center"/>
              <w:rPr>
                <w:ins w:id="22779" w:author="phuong vu" w:date="2018-11-21T20:09:00Z"/>
                <w:lang w:val="en-US"/>
                <w:rPrChange w:id="22780" w:author="phuong vu" w:date="2018-11-30T22:36:00Z">
                  <w:rPr>
                    <w:ins w:id="22781" w:author="phuong vu" w:date="2018-11-21T20:09:00Z"/>
                    <w:lang w:val="en-US"/>
                  </w:rPr>
                </w:rPrChange>
              </w:rPr>
              <w:pPrChange w:id="22782" w:author="phuong vu" w:date="2018-11-30T14:16:00Z">
                <w:pPr>
                  <w:spacing w:line="360" w:lineRule="auto"/>
                  <w:jc w:val="center"/>
                </w:pPr>
              </w:pPrChange>
            </w:pPr>
          </w:p>
        </w:tc>
        <w:tc>
          <w:tcPr>
            <w:tcW w:w="1397" w:type="dxa"/>
            <w:tcPrChange w:id="22783" w:author="phuong vu" w:date="2018-11-30T23:19:00Z">
              <w:tcPr>
                <w:tcW w:w="1397" w:type="dxa"/>
              </w:tcPr>
            </w:tcPrChange>
          </w:tcPr>
          <w:p w14:paraId="27333615" w14:textId="77777777" w:rsidR="00692A1B" w:rsidRPr="00920004" w:rsidRDefault="00692A1B" w:rsidP="00BD0851">
            <w:pPr>
              <w:spacing w:before="240" w:line="0" w:lineRule="atLeast"/>
              <w:jc w:val="center"/>
              <w:rPr>
                <w:ins w:id="22784" w:author="phuong vu" w:date="2018-11-21T20:09:00Z"/>
                <w:lang w:val="en-US"/>
                <w:rPrChange w:id="22785" w:author="phuong vu" w:date="2018-11-30T22:36:00Z">
                  <w:rPr>
                    <w:ins w:id="22786" w:author="phuong vu" w:date="2018-11-21T20:09:00Z"/>
                    <w:lang w:val="en-US"/>
                  </w:rPr>
                </w:rPrChange>
              </w:rPr>
              <w:pPrChange w:id="22787" w:author="phuong vu" w:date="2018-11-30T14:16:00Z">
                <w:pPr>
                  <w:spacing w:line="360" w:lineRule="auto"/>
                  <w:jc w:val="center"/>
                </w:pPr>
              </w:pPrChange>
            </w:pPr>
          </w:p>
        </w:tc>
        <w:tc>
          <w:tcPr>
            <w:tcW w:w="1406" w:type="dxa"/>
            <w:tcPrChange w:id="22788" w:author="phuong vu" w:date="2018-11-30T23:19:00Z">
              <w:tcPr>
                <w:tcW w:w="1406" w:type="dxa"/>
              </w:tcPr>
            </w:tcPrChange>
          </w:tcPr>
          <w:p w14:paraId="72AE790D" w14:textId="77777777" w:rsidR="00692A1B" w:rsidRPr="00920004" w:rsidRDefault="00692A1B" w:rsidP="00BD0851">
            <w:pPr>
              <w:spacing w:before="240" w:line="0" w:lineRule="atLeast"/>
              <w:jc w:val="center"/>
              <w:rPr>
                <w:ins w:id="22789" w:author="phuong vu" w:date="2018-11-21T20:09:00Z"/>
                <w:lang w:val="en-US"/>
                <w:rPrChange w:id="22790" w:author="phuong vu" w:date="2018-11-30T22:36:00Z">
                  <w:rPr>
                    <w:ins w:id="22791" w:author="phuong vu" w:date="2018-11-21T20:09:00Z"/>
                    <w:lang w:val="en-US"/>
                  </w:rPr>
                </w:rPrChange>
              </w:rPr>
              <w:pPrChange w:id="22792" w:author="phuong vu" w:date="2018-11-30T14:16:00Z">
                <w:pPr>
                  <w:jc w:val="center"/>
                </w:pPr>
              </w:pPrChange>
            </w:pPr>
            <w:ins w:id="22793" w:author="phuong vu" w:date="2018-11-21T20:09:00Z">
              <w:r w:rsidRPr="00920004">
                <w:rPr>
                  <w:lang w:val="en-US"/>
                  <w:rPrChange w:id="22794" w:author="phuong vu" w:date="2018-11-30T22:36:00Z">
                    <w:rPr>
                      <w:lang w:val="en-US"/>
                    </w:rPr>
                  </w:rPrChange>
                </w:rPr>
                <w:t>X</w:t>
              </w:r>
            </w:ins>
          </w:p>
        </w:tc>
      </w:tr>
      <w:tr w:rsidR="00692A1B" w:rsidRPr="00920004" w14:paraId="6914CB25" w14:textId="77777777" w:rsidTr="00E64310">
        <w:tblPrEx>
          <w:tblW w:w="0" w:type="auto"/>
          <w:tblPrExChange w:id="22795" w:author="phuong vu" w:date="2018-11-30T23:19:00Z">
            <w:tblPrEx>
              <w:tblW w:w="0" w:type="auto"/>
            </w:tblPrEx>
          </w:tblPrExChange>
        </w:tblPrEx>
        <w:trPr>
          <w:ins w:id="22796" w:author="phuong vu" w:date="2018-11-21T20:09:00Z"/>
        </w:trPr>
        <w:tc>
          <w:tcPr>
            <w:tcW w:w="797" w:type="dxa"/>
            <w:vAlign w:val="center"/>
            <w:tcPrChange w:id="22797" w:author="phuong vu" w:date="2018-11-30T23:19:00Z">
              <w:tcPr>
                <w:tcW w:w="797" w:type="dxa"/>
              </w:tcPr>
            </w:tcPrChange>
          </w:tcPr>
          <w:p w14:paraId="460AC13B" w14:textId="77777777" w:rsidR="00692A1B" w:rsidRPr="00920004" w:rsidRDefault="00692A1B" w:rsidP="00E64310">
            <w:pPr>
              <w:jc w:val="center"/>
              <w:rPr>
                <w:ins w:id="22798" w:author="phuong vu" w:date="2018-11-21T20:09:00Z"/>
                <w:lang w:val="en-US"/>
                <w:rPrChange w:id="22799" w:author="phuong vu" w:date="2018-11-30T22:36:00Z">
                  <w:rPr>
                    <w:ins w:id="22800" w:author="phuong vu" w:date="2018-11-21T20:09:00Z"/>
                    <w:lang w:val="en-US"/>
                  </w:rPr>
                </w:rPrChange>
              </w:rPr>
              <w:pPrChange w:id="22801" w:author="phuong vu" w:date="2018-11-30T23:19:00Z">
                <w:pPr>
                  <w:spacing w:line="360" w:lineRule="auto"/>
                  <w:jc w:val="center"/>
                </w:pPr>
              </w:pPrChange>
            </w:pPr>
            <w:ins w:id="22802" w:author="phuong vu" w:date="2018-11-21T20:09:00Z">
              <w:r w:rsidRPr="00920004">
                <w:rPr>
                  <w:lang w:val="en-US"/>
                  <w:rPrChange w:id="22803" w:author="phuong vu" w:date="2018-11-30T22:36:00Z">
                    <w:rPr>
                      <w:lang w:val="en-US"/>
                    </w:rPr>
                  </w:rPrChange>
                </w:rPr>
                <w:t>10</w:t>
              </w:r>
            </w:ins>
          </w:p>
        </w:tc>
        <w:tc>
          <w:tcPr>
            <w:tcW w:w="2368" w:type="dxa"/>
            <w:tcPrChange w:id="22804" w:author="phuong vu" w:date="2018-11-30T23:19:00Z">
              <w:tcPr>
                <w:tcW w:w="2368" w:type="dxa"/>
              </w:tcPr>
            </w:tcPrChange>
          </w:tcPr>
          <w:p w14:paraId="25A3CC67" w14:textId="77777777" w:rsidR="00692A1B" w:rsidRPr="00920004" w:rsidRDefault="00692A1B" w:rsidP="00E64310">
            <w:pPr>
              <w:rPr>
                <w:ins w:id="22805" w:author="phuong vu" w:date="2018-11-21T20:09:00Z"/>
                <w:lang w:val="en-US"/>
                <w:rPrChange w:id="22806" w:author="phuong vu" w:date="2018-11-30T22:36:00Z">
                  <w:rPr>
                    <w:ins w:id="22807" w:author="phuong vu" w:date="2018-11-21T20:09:00Z"/>
                    <w:lang w:val="en-US"/>
                  </w:rPr>
                </w:rPrChange>
              </w:rPr>
              <w:pPrChange w:id="22808" w:author="phuong vu" w:date="2018-11-30T23:19:00Z">
                <w:pPr>
                  <w:spacing w:line="360" w:lineRule="auto"/>
                </w:pPr>
              </w:pPrChange>
            </w:pPr>
            <w:ins w:id="22809" w:author="phuong vu" w:date="2018-11-21T20:09:00Z">
              <w:r w:rsidRPr="00920004">
                <w:rPr>
                  <w:lang w:val="en-US"/>
                  <w:rPrChange w:id="22810" w:author="phuong vu" w:date="2018-11-30T22:36:00Z">
                    <w:rPr>
                      <w:lang w:val="en-US"/>
                    </w:rPr>
                  </w:rPrChange>
                </w:rPr>
                <w:t>branch</w:t>
              </w:r>
            </w:ins>
          </w:p>
        </w:tc>
        <w:tc>
          <w:tcPr>
            <w:tcW w:w="1414" w:type="dxa"/>
            <w:tcPrChange w:id="22811" w:author="phuong vu" w:date="2018-11-30T23:19:00Z">
              <w:tcPr>
                <w:tcW w:w="1414" w:type="dxa"/>
              </w:tcPr>
            </w:tcPrChange>
          </w:tcPr>
          <w:p w14:paraId="17E54856" w14:textId="77777777" w:rsidR="00692A1B" w:rsidRPr="00920004" w:rsidRDefault="00692A1B" w:rsidP="00BD0851">
            <w:pPr>
              <w:spacing w:before="240" w:line="0" w:lineRule="atLeast"/>
              <w:jc w:val="center"/>
              <w:rPr>
                <w:ins w:id="22812" w:author="phuong vu" w:date="2018-11-21T20:09:00Z"/>
                <w:lang w:val="en-US"/>
                <w:rPrChange w:id="22813" w:author="phuong vu" w:date="2018-11-30T22:36:00Z">
                  <w:rPr>
                    <w:ins w:id="22814" w:author="phuong vu" w:date="2018-11-21T20:09:00Z"/>
                    <w:lang w:val="en-US"/>
                  </w:rPr>
                </w:rPrChange>
              </w:rPr>
              <w:pPrChange w:id="22815" w:author="phuong vu" w:date="2018-11-30T14:16:00Z">
                <w:pPr>
                  <w:spacing w:line="360" w:lineRule="auto"/>
                  <w:jc w:val="center"/>
                </w:pPr>
              </w:pPrChange>
            </w:pPr>
          </w:p>
        </w:tc>
        <w:tc>
          <w:tcPr>
            <w:tcW w:w="1395" w:type="dxa"/>
            <w:tcPrChange w:id="22816" w:author="phuong vu" w:date="2018-11-30T23:19:00Z">
              <w:tcPr>
                <w:tcW w:w="1395" w:type="dxa"/>
              </w:tcPr>
            </w:tcPrChange>
          </w:tcPr>
          <w:p w14:paraId="5214D891" w14:textId="77777777" w:rsidR="00692A1B" w:rsidRPr="00920004" w:rsidRDefault="00692A1B" w:rsidP="00BD0851">
            <w:pPr>
              <w:spacing w:before="240" w:line="0" w:lineRule="atLeast"/>
              <w:jc w:val="center"/>
              <w:rPr>
                <w:ins w:id="22817" w:author="phuong vu" w:date="2018-11-21T20:09:00Z"/>
                <w:lang w:val="en-US"/>
                <w:rPrChange w:id="22818" w:author="phuong vu" w:date="2018-11-30T22:36:00Z">
                  <w:rPr>
                    <w:ins w:id="22819" w:author="phuong vu" w:date="2018-11-21T20:09:00Z"/>
                    <w:lang w:val="en-US"/>
                  </w:rPr>
                </w:rPrChange>
              </w:rPr>
              <w:pPrChange w:id="22820" w:author="phuong vu" w:date="2018-11-30T14:16:00Z">
                <w:pPr>
                  <w:spacing w:line="360" w:lineRule="auto"/>
                  <w:jc w:val="center"/>
                </w:pPr>
              </w:pPrChange>
            </w:pPr>
          </w:p>
        </w:tc>
        <w:tc>
          <w:tcPr>
            <w:tcW w:w="1397" w:type="dxa"/>
            <w:tcPrChange w:id="22821" w:author="phuong vu" w:date="2018-11-30T23:19:00Z">
              <w:tcPr>
                <w:tcW w:w="1397" w:type="dxa"/>
              </w:tcPr>
            </w:tcPrChange>
          </w:tcPr>
          <w:p w14:paraId="04C51DE7" w14:textId="77777777" w:rsidR="00692A1B" w:rsidRPr="00920004" w:rsidRDefault="00692A1B" w:rsidP="00BD0851">
            <w:pPr>
              <w:spacing w:before="240" w:line="0" w:lineRule="atLeast"/>
              <w:jc w:val="center"/>
              <w:rPr>
                <w:ins w:id="22822" w:author="phuong vu" w:date="2018-11-21T20:09:00Z"/>
                <w:lang w:val="en-US"/>
                <w:rPrChange w:id="22823" w:author="phuong vu" w:date="2018-11-30T22:36:00Z">
                  <w:rPr>
                    <w:ins w:id="22824" w:author="phuong vu" w:date="2018-11-21T20:09:00Z"/>
                    <w:lang w:val="en-US"/>
                  </w:rPr>
                </w:rPrChange>
              </w:rPr>
              <w:pPrChange w:id="22825" w:author="phuong vu" w:date="2018-11-30T14:16:00Z">
                <w:pPr>
                  <w:spacing w:line="360" w:lineRule="auto"/>
                  <w:jc w:val="center"/>
                </w:pPr>
              </w:pPrChange>
            </w:pPr>
          </w:p>
        </w:tc>
        <w:tc>
          <w:tcPr>
            <w:tcW w:w="1406" w:type="dxa"/>
            <w:tcPrChange w:id="22826" w:author="phuong vu" w:date="2018-11-30T23:19:00Z">
              <w:tcPr>
                <w:tcW w:w="1406" w:type="dxa"/>
              </w:tcPr>
            </w:tcPrChange>
          </w:tcPr>
          <w:p w14:paraId="1918D7A0" w14:textId="77777777" w:rsidR="00692A1B" w:rsidRPr="00920004" w:rsidRDefault="00692A1B" w:rsidP="00BD0851">
            <w:pPr>
              <w:spacing w:before="240" w:line="0" w:lineRule="atLeast"/>
              <w:jc w:val="center"/>
              <w:rPr>
                <w:ins w:id="22827" w:author="phuong vu" w:date="2018-11-21T20:09:00Z"/>
                <w:lang w:val="en-US"/>
                <w:rPrChange w:id="22828" w:author="phuong vu" w:date="2018-11-30T22:36:00Z">
                  <w:rPr>
                    <w:ins w:id="22829" w:author="phuong vu" w:date="2018-11-21T20:09:00Z"/>
                    <w:lang w:val="en-US"/>
                  </w:rPr>
                </w:rPrChange>
              </w:rPr>
              <w:pPrChange w:id="22830" w:author="phuong vu" w:date="2018-11-30T14:16:00Z">
                <w:pPr>
                  <w:jc w:val="center"/>
                </w:pPr>
              </w:pPrChange>
            </w:pPr>
            <w:ins w:id="22831" w:author="phuong vu" w:date="2018-11-21T20:09:00Z">
              <w:r w:rsidRPr="00920004">
                <w:rPr>
                  <w:lang w:val="en-US"/>
                  <w:rPrChange w:id="22832" w:author="phuong vu" w:date="2018-11-30T22:36:00Z">
                    <w:rPr>
                      <w:lang w:val="en-US"/>
                    </w:rPr>
                  </w:rPrChange>
                </w:rPr>
                <w:t>X</w:t>
              </w:r>
            </w:ins>
          </w:p>
        </w:tc>
      </w:tr>
      <w:tr w:rsidR="00692A1B" w:rsidRPr="00920004" w14:paraId="70DB0DA6" w14:textId="77777777" w:rsidTr="00E64310">
        <w:tblPrEx>
          <w:tblW w:w="0" w:type="auto"/>
          <w:tblPrExChange w:id="22833" w:author="phuong vu" w:date="2018-11-30T23:19:00Z">
            <w:tblPrEx>
              <w:tblW w:w="0" w:type="auto"/>
            </w:tblPrEx>
          </w:tblPrExChange>
        </w:tblPrEx>
        <w:trPr>
          <w:ins w:id="22834" w:author="phuong vu" w:date="2018-11-21T20:09:00Z"/>
        </w:trPr>
        <w:tc>
          <w:tcPr>
            <w:tcW w:w="797" w:type="dxa"/>
            <w:vAlign w:val="center"/>
            <w:tcPrChange w:id="22835" w:author="phuong vu" w:date="2018-11-30T23:19:00Z">
              <w:tcPr>
                <w:tcW w:w="797" w:type="dxa"/>
              </w:tcPr>
            </w:tcPrChange>
          </w:tcPr>
          <w:p w14:paraId="5DC24938" w14:textId="77777777" w:rsidR="00692A1B" w:rsidRPr="00920004" w:rsidRDefault="00692A1B" w:rsidP="00E64310">
            <w:pPr>
              <w:jc w:val="center"/>
              <w:rPr>
                <w:ins w:id="22836" w:author="phuong vu" w:date="2018-11-21T20:09:00Z"/>
                <w:lang w:val="en-US"/>
                <w:rPrChange w:id="22837" w:author="phuong vu" w:date="2018-11-30T22:36:00Z">
                  <w:rPr>
                    <w:ins w:id="22838" w:author="phuong vu" w:date="2018-11-21T20:09:00Z"/>
                    <w:lang w:val="en-US"/>
                  </w:rPr>
                </w:rPrChange>
              </w:rPr>
              <w:pPrChange w:id="22839" w:author="phuong vu" w:date="2018-11-30T23:19:00Z">
                <w:pPr>
                  <w:spacing w:line="360" w:lineRule="auto"/>
                  <w:jc w:val="center"/>
                </w:pPr>
              </w:pPrChange>
            </w:pPr>
            <w:ins w:id="22840" w:author="phuong vu" w:date="2018-11-21T20:09:00Z">
              <w:r w:rsidRPr="00920004">
                <w:rPr>
                  <w:lang w:val="en-US"/>
                  <w:rPrChange w:id="22841" w:author="phuong vu" w:date="2018-11-30T22:36:00Z">
                    <w:rPr>
                      <w:lang w:val="en-US"/>
                    </w:rPr>
                  </w:rPrChange>
                </w:rPr>
                <w:t>11</w:t>
              </w:r>
            </w:ins>
          </w:p>
        </w:tc>
        <w:tc>
          <w:tcPr>
            <w:tcW w:w="2368" w:type="dxa"/>
            <w:tcPrChange w:id="22842" w:author="phuong vu" w:date="2018-11-30T23:19:00Z">
              <w:tcPr>
                <w:tcW w:w="2368" w:type="dxa"/>
              </w:tcPr>
            </w:tcPrChange>
          </w:tcPr>
          <w:p w14:paraId="017FD013" w14:textId="77777777" w:rsidR="00692A1B" w:rsidRPr="00920004" w:rsidRDefault="00692A1B" w:rsidP="00E64310">
            <w:pPr>
              <w:rPr>
                <w:ins w:id="22843" w:author="phuong vu" w:date="2018-11-21T20:09:00Z"/>
                <w:lang w:val="en-US"/>
                <w:rPrChange w:id="22844" w:author="phuong vu" w:date="2018-11-30T22:36:00Z">
                  <w:rPr>
                    <w:ins w:id="22845" w:author="phuong vu" w:date="2018-11-21T20:09:00Z"/>
                    <w:lang w:val="en-US"/>
                  </w:rPr>
                </w:rPrChange>
              </w:rPr>
              <w:pPrChange w:id="22846" w:author="phuong vu" w:date="2018-11-30T23:19:00Z">
                <w:pPr>
                  <w:spacing w:line="360" w:lineRule="auto"/>
                </w:pPr>
              </w:pPrChange>
            </w:pPr>
            <w:ins w:id="22847" w:author="phuong vu" w:date="2018-11-21T20:09:00Z">
              <w:r w:rsidRPr="00920004">
                <w:rPr>
                  <w:lang w:val="en-US"/>
                  <w:rPrChange w:id="22848" w:author="phuong vu" w:date="2018-11-30T22:36:00Z">
                    <w:rPr>
                      <w:lang w:val="en-US"/>
                    </w:rPr>
                  </w:rPrChange>
                </w:rPr>
                <w:t>service_type_branch</w:t>
              </w:r>
            </w:ins>
          </w:p>
        </w:tc>
        <w:tc>
          <w:tcPr>
            <w:tcW w:w="1414" w:type="dxa"/>
            <w:tcPrChange w:id="22849" w:author="phuong vu" w:date="2018-11-30T23:19:00Z">
              <w:tcPr>
                <w:tcW w:w="1414" w:type="dxa"/>
              </w:tcPr>
            </w:tcPrChange>
          </w:tcPr>
          <w:p w14:paraId="1F5E1D81" w14:textId="77777777" w:rsidR="00692A1B" w:rsidRPr="00920004" w:rsidRDefault="00692A1B" w:rsidP="00BD0851">
            <w:pPr>
              <w:spacing w:before="240" w:line="0" w:lineRule="atLeast"/>
              <w:jc w:val="center"/>
              <w:rPr>
                <w:ins w:id="22850" w:author="phuong vu" w:date="2018-11-21T20:09:00Z"/>
                <w:lang w:val="en-US"/>
                <w:rPrChange w:id="22851" w:author="phuong vu" w:date="2018-11-30T22:36:00Z">
                  <w:rPr>
                    <w:ins w:id="22852" w:author="phuong vu" w:date="2018-11-21T20:09:00Z"/>
                    <w:lang w:val="en-US"/>
                  </w:rPr>
                </w:rPrChange>
              </w:rPr>
              <w:pPrChange w:id="22853" w:author="phuong vu" w:date="2018-11-30T14:16:00Z">
                <w:pPr>
                  <w:spacing w:line="360" w:lineRule="auto"/>
                  <w:jc w:val="center"/>
                </w:pPr>
              </w:pPrChange>
            </w:pPr>
          </w:p>
        </w:tc>
        <w:tc>
          <w:tcPr>
            <w:tcW w:w="1395" w:type="dxa"/>
            <w:tcPrChange w:id="22854" w:author="phuong vu" w:date="2018-11-30T23:19:00Z">
              <w:tcPr>
                <w:tcW w:w="1395" w:type="dxa"/>
              </w:tcPr>
            </w:tcPrChange>
          </w:tcPr>
          <w:p w14:paraId="789EA4F8" w14:textId="77777777" w:rsidR="00692A1B" w:rsidRPr="00920004" w:rsidRDefault="00692A1B" w:rsidP="00BD0851">
            <w:pPr>
              <w:spacing w:before="240" w:line="0" w:lineRule="atLeast"/>
              <w:jc w:val="center"/>
              <w:rPr>
                <w:ins w:id="22855" w:author="phuong vu" w:date="2018-11-21T20:09:00Z"/>
                <w:lang w:val="en-US"/>
                <w:rPrChange w:id="22856" w:author="phuong vu" w:date="2018-11-30T22:36:00Z">
                  <w:rPr>
                    <w:ins w:id="22857" w:author="phuong vu" w:date="2018-11-21T20:09:00Z"/>
                    <w:lang w:val="en-US"/>
                  </w:rPr>
                </w:rPrChange>
              </w:rPr>
              <w:pPrChange w:id="22858" w:author="phuong vu" w:date="2018-11-30T14:16:00Z">
                <w:pPr>
                  <w:spacing w:line="360" w:lineRule="auto"/>
                  <w:jc w:val="center"/>
                </w:pPr>
              </w:pPrChange>
            </w:pPr>
          </w:p>
        </w:tc>
        <w:tc>
          <w:tcPr>
            <w:tcW w:w="1397" w:type="dxa"/>
            <w:tcPrChange w:id="22859" w:author="phuong vu" w:date="2018-11-30T23:19:00Z">
              <w:tcPr>
                <w:tcW w:w="1397" w:type="dxa"/>
              </w:tcPr>
            </w:tcPrChange>
          </w:tcPr>
          <w:p w14:paraId="792BB1E4" w14:textId="77777777" w:rsidR="00692A1B" w:rsidRPr="00920004" w:rsidRDefault="00692A1B" w:rsidP="00BD0851">
            <w:pPr>
              <w:spacing w:before="240" w:line="0" w:lineRule="atLeast"/>
              <w:jc w:val="center"/>
              <w:rPr>
                <w:ins w:id="22860" w:author="phuong vu" w:date="2018-11-21T20:09:00Z"/>
                <w:lang w:val="en-US"/>
                <w:rPrChange w:id="22861" w:author="phuong vu" w:date="2018-11-30T22:36:00Z">
                  <w:rPr>
                    <w:ins w:id="22862" w:author="phuong vu" w:date="2018-11-21T20:09:00Z"/>
                    <w:lang w:val="en-US"/>
                  </w:rPr>
                </w:rPrChange>
              </w:rPr>
              <w:pPrChange w:id="22863" w:author="phuong vu" w:date="2018-11-30T14:16:00Z">
                <w:pPr>
                  <w:spacing w:line="360" w:lineRule="auto"/>
                  <w:jc w:val="center"/>
                </w:pPr>
              </w:pPrChange>
            </w:pPr>
          </w:p>
        </w:tc>
        <w:tc>
          <w:tcPr>
            <w:tcW w:w="1406" w:type="dxa"/>
            <w:tcPrChange w:id="22864" w:author="phuong vu" w:date="2018-11-30T23:19:00Z">
              <w:tcPr>
                <w:tcW w:w="1406" w:type="dxa"/>
              </w:tcPr>
            </w:tcPrChange>
          </w:tcPr>
          <w:p w14:paraId="1C5480BA" w14:textId="77777777" w:rsidR="00692A1B" w:rsidRPr="00920004" w:rsidRDefault="00692A1B" w:rsidP="00BD0851">
            <w:pPr>
              <w:spacing w:before="240" w:line="0" w:lineRule="atLeast"/>
              <w:jc w:val="center"/>
              <w:rPr>
                <w:ins w:id="22865" w:author="phuong vu" w:date="2018-11-21T20:09:00Z"/>
                <w:lang w:val="en-US"/>
                <w:rPrChange w:id="22866" w:author="phuong vu" w:date="2018-11-30T22:36:00Z">
                  <w:rPr>
                    <w:ins w:id="22867" w:author="phuong vu" w:date="2018-11-21T20:09:00Z"/>
                    <w:lang w:val="en-US"/>
                  </w:rPr>
                </w:rPrChange>
              </w:rPr>
              <w:pPrChange w:id="22868" w:author="phuong vu" w:date="2018-11-30T14:16:00Z">
                <w:pPr>
                  <w:jc w:val="center"/>
                </w:pPr>
              </w:pPrChange>
            </w:pPr>
            <w:ins w:id="22869" w:author="phuong vu" w:date="2018-11-21T20:09:00Z">
              <w:r w:rsidRPr="00920004">
                <w:rPr>
                  <w:lang w:val="en-US"/>
                  <w:rPrChange w:id="22870" w:author="phuong vu" w:date="2018-11-30T22:36:00Z">
                    <w:rPr>
                      <w:lang w:val="en-US"/>
                    </w:rPr>
                  </w:rPrChange>
                </w:rPr>
                <w:t>X</w:t>
              </w:r>
            </w:ins>
          </w:p>
        </w:tc>
      </w:tr>
      <w:tr w:rsidR="00D46DE7" w:rsidRPr="00920004" w14:paraId="2879C70D" w14:textId="77777777" w:rsidTr="00E64310">
        <w:tblPrEx>
          <w:tblW w:w="0" w:type="auto"/>
          <w:tblPrExChange w:id="22871" w:author="phuong vu" w:date="2018-11-30T23:19:00Z">
            <w:tblPrEx>
              <w:tblW w:w="0" w:type="auto"/>
            </w:tblPrEx>
          </w:tblPrExChange>
        </w:tblPrEx>
        <w:trPr>
          <w:ins w:id="22872" w:author="phuong vu" w:date="2018-11-26T00:57:00Z"/>
        </w:trPr>
        <w:tc>
          <w:tcPr>
            <w:tcW w:w="797" w:type="dxa"/>
            <w:vAlign w:val="center"/>
            <w:tcPrChange w:id="22873" w:author="phuong vu" w:date="2018-11-30T23:19:00Z">
              <w:tcPr>
                <w:tcW w:w="797" w:type="dxa"/>
              </w:tcPr>
            </w:tcPrChange>
          </w:tcPr>
          <w:p w14:paraId="31D39ADF" w14:textId="4A2D62AA" w:rsidR="00D46DE7" w:rsidRPr="00920004" w:rsidRDefault="00D46DE7" w:rsidP="00E64310">
            <w:pPr>
              <w:jc w:val="center"/>
              <w:rPr>
                <w:ins w:id="22874" w:author="phuong vu" w:date="2018-11-26T00:57:00Z"/>
                <w:lang w:val="en-US"/>
                <w:rPrChange w:id="22875" w:author="phuong vu" w:date="2018-11-30T22:36:00Z">
                  <w:rPr>
                    <w:ins w:id="22876" w:author="phuong vu" w:date="2018-11-26T00:57:00Z"/>
                    <w:lang w:val="en-US"/>
                  </w:rPr>
                </w:rPrChange>
              </w:rPr>
              <w:pPrChange w:id="22877" w:author="phuong vu" w:date="2018-11-30T23:19:00Z">
                <w:pPr>
                  <w:spacing w:line="276" w:lineRule="auto"/>
                  <w:jc w:val="center"/>
                </w:pPr>
              </w:pPrChange>
            </w:pPr>
            <w:ins w:id="22878" w:author="phuong vu" w:date="2018-11-26T00:57:00Z">
              <w:r w:rsidRPr="00920004">
                <w:rPr>
                  <w:lang w:val="en-US"/>
                  <w:rPrChange w:id="22879" w:author="phuong vu" w:date="2018-11-30T22:36:00Z">
                    <w:rPr>
                      <w:lang w:val="en-US"/>
                    </w:rPr>
                  </w:rPrChange>
                </w:rPr>
                <w:t>12</w:t>
              </w:r>
            </w:ins>
          </w:p>
        </w:tc>
        <w:tc>
          <w:tcPr>
            <w:tcW w:w="2368" w:type="dxa"/>
            <w:tcPrChange w:id="22880" w:author="phuong vu" w:date="2018-11-30T23:19:00Z">
              <w:tcPr>
                <w:tcW w:w="2368" w:type="dxa"/>
              </w:tcPr>
            </w:tcPrChange>
          </w:tcPr>
          <w:p w14:paraId="1DE9210D" w14:textId="65EEC8F7" w:rsidR="00D46DE7" w:rsidRPr="00920004" w:rsidRDefault="00D46DE7" w:rsidP="00E64310">
            <w:pPr>
              <w:rPr>
                <w:ins w:id="22881" w:author="phuong vu" w:date="2018-11-26T00:57:00Z"/>
                <w:lang w:val="en-US"/>
                <w:rPrChange w:id="22882" w:author="phuong vu" w:date="2018-11-30T22:36:00Z">
                  <w:rPr>
                    <w:ins w:id="22883" w:author="phuong vu" w:date="2018-11-26T00:57:00Z"/>
                    <w:lang w:val="en-US"/>
                  </w:rPr>
                </w:rPrChange>
              </w:rPr>
              <w:pPrChange w:id="22884" w:author="phuong vu" w:date="2018-11-30T23:19:00Z">
                <w:pPr>
                  <w:spacing w:line="276" w:lineRule="auto"/>
                </w:pPr>
              </w:pPrChange>
            </w:pPr>
            <w:ins w:id="22885" w:author="phuong vu" w:date="2018-11-26T00:57:00Z">
              <w:r w:rsidRPr="00920004">
                <w:rPr>
                  <w:lang w:val="en-US"/>
                  <w:rPrChange w:id="22886" w:author="phuong vu" w:date="2018-11-30T22:36:00Z">
                    <w:rPr>
                      <w:lang w:val="en-US"/>
                    </w:rPr>
                  </w:rPrChange>
                </w:rPr>
                <w:t>wash</w:t>
              </w:r>
            </w:ins>
          </w:p>
        </w:tc>
        <w:tc>
          <w:tcPr>
            <w:tcW w:w="1414" w:type="dxa"/>
            <w:tcPrChange w:id="22887" w:author="phuong vu" w:date="2018-11-30T23:19:00Z">
              <w:tcPr>
                <w:tcW w:w="1414" w:type="dxa"/>
              </w:tcPr>
            </w:tcPrChange>
          </w:tcPr>
          <w:p w14:paraId="13A5A081" w14:textId="77777777" w:rsidR="00D46DE7" w:rsidRPr="00920004" w:rsidRDefault="00D46DE7" w:rsidP="00BD0851">
            <w:pPr>
              <w:spacing w:before="240" w:line="0" w:lineRule="atLeast"/>
              <w:jc w:val="center"/>
              <w:rPr>
                <w:ins w:id="22888" w:author="phuong vu" w:date="2018-11-26T00:57:00Z"/>
                <w:lang w:val="en-US"/>
                <w:rPrChange w:id="22889" w:author="phuong vu" w:date="2018-11-30T22:36:00Z">
                  <w:rPr>
                    <w:ins w:id="22890" w:author="phuong vu" w:date="2018-11-26T00:57:00Z"/>
                    <w:lang w:val="en-US"/>
                  </w:rPr>
                </w:rPrChange>
              </w:rPr>
              <w:pPrChange w:id="22891" w:author="phuong vu" w:date="2018-11-30T14:16:00Z">
                <w:pPr>
                  <w:spacing w:line="276" w:lineRule="auto"/>
                  <w:jc w:val="center"/>
                </w:pPr>
              </w:pPrChange>
            </w:pPr>
          </w:p>
        </w:tc>
        <w:tc>
          <w:tcPr>
            <w:tcW w:w="1395" w:type="dxa"/>
            <w:tcPrChange w:id="22892" w:author="phuong vu" w:date="2018-11-30T23:19:00Z">
              <w:tcPr>
                <w:tcW w:w="1395" w:type="dxa"/>
              </w:tcPr>
            </w:tcPrChange>
          </w:tcPr>
          <w:p w14:paraId="540B31DB" w14:textId="14A08F50" w:rsidR="00D46DE7" w:rsidRPr="00920004" w:rsidRDefault="00D46DE7" w:rsidP="00BD0851">
            <w:pPr>
              <w:spacing w:before="240" w:line="0" w:lineRule="atLeast"/>
              <w:jc w:val="center"/>
              <w:rPr>
                <w:ins w:id="22893" w:author="phuong vu" w:date="2018-11-26T00:57:00Z"/>
                <w:lang w:val="en-US"/>
                <w:rPrChange w:id="22894" w:author="phuong vu" w:date="2018-11-30T22:36:00Z">
                  <w:rPr>
                    <w:ins w:id="22895" w:author="phuong vu" w:date="2018-11-26T00:57:00Z"/>
                    <w:lang w:val="en-US"/>
                  </w:rPr>
                </w:rPrChange>
              </w:rPr>
              <w:pPrChange w:id="22896" w:author="phuong vu" w:date="2018-11-30T14:16:00Z">
                <w:pPr>
                  <w:spacing w:line="276" w:lineRule="auto"/>
                  <w:jc w:val="center"/>
                </w:pPr>
              </w:pPrChange>
            </w:pPr>
            <w:ins w:id="22897" w:author="phuong vu" w:date="2018-11-26T00:57:00Z">
              <w:r w:rsidRPr="00920004">
                <w:rPr>
                  <w:lang w:val="en-US"/>
                  <w:rPrChange w:id="22898" w:author="phuong vu" w:date="2018-11-30T22:36:00Z">
                    <w:rPr>
                      <w:lang w:val="en-US"/>
                    </w:rPr>
                  </w:rPrChange>
                </w:rPr>
                <w:t>X</w:t>
              </w:r>
            </w:ins>
          </w:p>
        </w:tc>
        <w:tc>
          <w:tcPr>
            <w:tcW w:w="1397" w:type="dxa"/>
            <w:tcPrChange w:id="22899" w:author="phuong vu" w:date="2018-11-30T23:19:00Z">
              <w:tcPr>
                <w:tcW w:w="1397" w:type="dxa"/>
              </w:tcPr>
            </w:tcPrChange>
          </w:tcPr>
          <w:p w14:paraId="4C8472DA" w14:textId="6EA6B2E5" w:rsidR="00D46DE7" w:rsidRPr="00920004" w:rsidRDefault="00D46DE7" w:rsidP="00BD0851">
            <w:pPr>
              <w:spacing w:before="240" w:line="0" w:lineRule="atLeast"/>
              <w:jc w:val="center"/>
              <w:rPr>
                <w:ins w:id="22900" w:author="phuong vu" w:date="2018-11-26T00:57:00Z"/>
                <w:lang w:val="en-US"/>
                <w:rPrChange w:id="22901" w:author="phuong vu" w:date="2018-11-30T22:36:00Z">
                  <w:rPr>
                    <w:ins w:id="22902" w:author="phuong vu" w:date="2018-11-26T00:57:00Z"/>
                    <w:lang w:val="en-US"/>
                  </w:rPr>
                </w:rPrChange>
              </w:rPr>
              <w:pPrChange w:id="22903" w:author="phuong vu" w:date="2018-11-30T14:16:00Z">
                <w:pPr>
                  <w:spacing w:line="276" w:lineRule="auto"/>
                  <w:jc w:val="center"/>
                </w:pPr>
              </w:pPrChange>
            </w:pPr>
            <w:ins w:id="22904" w:author="phuong vu" w:date="2018-11-26T00:57:00Z">
              <w:r w:rsidRPr="00920004">
                <w:rPr>
                  <w:lang w:val="en-US"/>
                  <w:rPrChange w:id="22905" w:author="phuong vu" w:date="2018-11-30T22:36:00Z">
                    <w:rPr>
                      <w:lang w:val="en-US"/>
                    </w:rPr>
                  </w:rPrChange>
                </w:rPr>
                <w:t>X</w:t>
              </w:r>
            </w:ins>
          </w:p>
        </w:tc>
        <w:tc>
          <w:tcPr>
            <w:tcW w:w="1406" w:type="dxa"/>
            <w:tcPrChange w:id="22906" w:author="phuong vu" w:date="2018-11-30T23:19:00Z">
              <w:tcPr>
                <w:tcW w:w="1406" w:type="dxa"/>
              </w:tcPr>
            </w:tcPrChange>
          </w:tcPr>
          <w:p w14:paraId="1036FC4D" w14:textId="0C29FC4C" w:rsidR="00D46DE7" w:rsidRPr="00920004" w:rsidRDefault="00D46DE7" w:rsidP="00BD0851">
            <w:pPr>
              <w:spacing w:before="240" w:line="0" w:lineRule="atLeast"/>
              <w:jc w:val="center"/>
              <w:rPr>
                <w:ins w:id="22907" w:author="phuong vu" w:date="2018-11-26T00:57:00Z"/>
                <w:lang w:val="en-US"/>
                <w:rPrChange w:id="22908" w:author="phuong vu" w:date="2018-11-30T22:36:00Z">
                  <w:rPr>
                    <w:ins w:id="22909" w:author="phuong vu" w:date="2018-11-26T00:57:00Z"/>
                    <w:lang w:val="en-US"/>
                  </w:rPr>
                </w:rPrChange>
              </w:rPr>
              <w:pPrChange w:id="22910" w:author="phuong vu" w:date="2018-11-30T14:16:00Z">
                <w:pPr>
                  <w:spacing w:line="276" w:lineRule="auto"/>
                  <w:jc w:val="center"/>
                </w:pPr>
              </w:pPrChange>
            </w:pPr>
            <w:ins w:id="22911" w:author="phuong vu" w:date="2018-11-26T00:57:00Z">
              <w:r w:rsidRPr="00920004">
                <w:rPr>
                  <w:lang w:val="en-US"/>
                  <w:rPrChange w:id="22912" w:author="phuong vu" w:date="2018-11-30T22:36:00Z">
                    <w:rPr>
                      <w:lang w:val="en-US"/>
                    </w:rPr>
                  </w:rPrChange>
                </w:rPr>
                <w:t>X</w:t>
              </w:r>
            </w:ins>
          </w:p>
        </w:tc>
      </w:tr>
      <w:tr w:rsidR="00D46DE7" w:rsidRPr="00920004" w14:paraId="4D354F45" w14:textId="77777777" w:rsidTr="00E64310">
        <w:tblPrEx>
          <w:tblW w:w="0" w:type="auto"/>
          <w:tblPrExChange w:id="22913" w:author="phuong vu" w:date="2018-11-30T23:19:00Z">
            <w:tblPrEx>
              <w:tblW w:w="0" w:type="auto"/>
            </w:tblPrEx>
          </w:tblPrExChange>
        </w:tblPrEx>
        <w:trPr>
          <w:ins w:id="22914" w:author="phuong vu" w:date="2018-11-26T00:58:00Z"/>
        </w:trPr>
        <w:tc>
          <w:tcPr>
            <w:tcW w:w="797" w:type="dxa"/>
            <w:vAlign w:val="center"/>
            <w:tcPrChange w:id="22915" w:author="phuong vu" w:date="2018-11-30T23:19:00Z">
              <w:tcPr>
                <w:tcW w:w="797" w:type="dxa"/>
              </w:tcPr>
            </w:tcPrChange>
          </w:tcPr>
          <w:p w14:paraId="2D46D2ED" w14:textId="50B31864" w:rsidR="00D46DE7" w:rsidRPr="00920004" w:rsidRDefault="00D46DE7" w:rsidP="00E64310">
            <w:pPr>
              <w:jc w:val="center"/>
              <w:rPr>
                <w:ins w:id="22916" w:author="phuong vu" w:date="2018-11-26T00:58:00Z"/>
                <w:lang w:val="en-US"/>
                <w:rPrChange w:id="22917" w:author="phuong vu" w:date="2018-11-30T22:36:00Z">
                  <w:rPr>
                    <w:ins w:id="22918" w:author="phuong vu" w:date="2018-11-26T00:58:00Z"/>
                    <w:lang w:val="en-US"/>
                  </w:rPr>
                </w:rPrChange>
              </w:rPr>
              <w:pPrChange w:id="22919" w:author="phuong vu" w:date="2018-11-30T23:19:00Z">
                <w:pPr>
                  <w:spacing w:line="276" w:lineRule="auto"/>
                  <w:jc w:val="center"/>
                </w:pPr>
              </w:pPrChange>
            </w:pPr>
            <w:ins w:id="22920" w:author="phuong vu" w:date="2018-11-26T00:58:00Z">
              <w:r w:rsidRPr="00920004">
                <w:rPr>
                  <w:lang w:val="en-US"/>
                  <w:rPrChange w:id="22921" w:author="phuong vu" w:date="2018-11-30T22:36:00Z">
                    <w:rPr>
                      <w:lang w:val="en-US"/>
                    </w:rPr>
                  </w:rPrChange>
                </w:rPr>
                <w:t>13</w:t>
              </w:r>
            </w:ins>
          </w:p>
        </w:tc>
        <w:tc>
          <w:tcPr>
            <w:tcW w:w="2368" w:type="dxa"/>
            <w:tcPrChange w:id="22922" w:author="phuong vu" w:date="2018-11-30T23:19:00Z">
              <w:tcPr>
                <w:tcW w:w="2368" w:type="dxa"/>
              </w:tcPr>
            </w:tcPrChange>
          </w:tcPr>
          <w:p w14:paraId="11168972" w14:textId="4F2EE2CF" w:rsidR="00D46DE7" w:rsidRPr="00920004" w:rsidRDefault="00D46DE7" w:rsidP="00E64310">
            <w:pPr>
              <w:rPr>
                <w:ins w:id="22923" w:author="phuong vu" w:date="2018-11-26T00:58:00Z"/>
                <w:lang w:val="en-US"/>
                <w:rPrChange w:id="22924" w:author="phuong vu" w:date="2018-11-30T22:36:00Z">
                  <w:rPr>
                    <w:ins w:id="22925" w:author="phuong vu" w:date="2018-11-26T00:58:00Z"/>
                    <w:lang w:val="en-US"/>
                  </w:rPr>
                </w:rPrChange>
              </w:rPr>
              <w:pPrChange w:id="22926" w:author="phuong vu" w:date="2018-11-30T23:19:00Z">
                <w:pPr>
                  <w:spacing w:line="276" w:lineRule="auto"/>
                </w:pPr>
              </w:pPrChange>
            </w:pPr>
            <w:ins w:id="22927" w:author="phuong vu" w:date="2018-11-26T00:58:00Z">
              <w:r w:rsidRPr="00920004">
                <w:rPr>
                  <w:lang w:val="en-US"/>
                  <w:rPrChange w:id="22928" w:author="phuong vu" w:date="2018-11-30T22:36:00Z">
                    <w:rPr>
                      <w:lang w:val="en-US"/>
                    </w:rPr>
                  </w:rPrChange>
                </w:rPr>
                <w:t>washing_machine</w:t>
              </w:r>
            </w:ins>
          </w:p>
        </w:tc>
        <w:tc>
          <w:tcPr>
            <w:tcW w:w="1414" w:type="dxa"/>
            <w:tcPrChange w:id="22929" w:author="phuong vu" w:date="2018-11-30T23:19:00Z">
              <w:tcPr>
                <w:tcW w:w="1414" w:type="dxa"/>
              </w:tcPr>
            </w:tcPrChange>
          </w:tcPr>
          <w:p w14:paraId="28A3887F" w14:textId="77777777" w:rsidR="00D46DE7" w:rsidRPr="00920004" w:rsidRDefault="00D46DE7" w:rsidP="00BD0851">
            <w:pPr>
              <w:spacing w:before="240" w:line="0" w:lineRule="atLeast"/>
              <w:jc w:val="center"/>
              <w:rPr>
                <w:ins w:id="22930" w:author="phuong vu" w:date="2018-11-26T00:58:00Z"/>
                <w:lang w:val="en-US"/>
                <w:rPrChange w:id="22931" w:author="phuong vu" w:date="2018-11-30T22:36:00Z">
                  <w:rPr>
                    <w:ins w:id="22932" w:author="phuong vu" w:date="2018-11-26T00:58:00Z"/>
                    <w:lang w:val="en-US"/>
                  </w:rPr>
                </w:rPrChange>
              </w:rPr>
              <w:pPrChange w:id="22933" w:author="phuong vu" w:date="2018-11-30T14:16:00Z">
                <w:pPr>
                  <w:spacing w:line="276" w:lineRule="auto"/>
                  <w:jc w:val="center"/>
                </w:pPr>
              </w:pPrChange>
            </w:pPr>
          </w:p>
        </w:tc>
        <w:tc>
          <w:tcPr>
            <w:tcW w:w="1395" w:type="dxa"/>
            <w:tcPrChange w:id="22934" w:author="phuong vu" w:date="2018-11-30T23:19:00Z">
              <w:tcPr>
                <w:tcW w:w="1395" w:type="dxa"/>
              </w:tcPr>
            </w:tcPrChange>
          </w:tcPr>
          <w:p w14:paraId="24B83ED0" w14:textId="54C002B4" w:rsidR="00D46DE7" w:rsidRPr="00920004" w:rsidRDefault="00D46DE7" w:rsidP="00BD0851">
            <w:pPr>
              <w:spacing w:before="240" w:line="0" w:lineRule="atLeast"/>
              <w:jc w:val="center"/>
              <w:rPr>
                <w:ins w:id="22935" w:author="phuong vu" w:date="2018-11-26T00:58:00Z"/>
                <w:lang w:val="en-US"/>
                <w:rPrChange w:id="22936" w:author="phuong vu" w:date="2018-11-30T22:36:00Z">
                  <w:rPr>
                    <w:ins w:id="22937" w:author="phuong vu" w:date="2018-11-26T00:58:00Z"/>
                    <w:lang w:val="en-US"/>
                  </w:rPr>
                </w:rPrChange>
              </w:rPr>
              <w:pPrChange w:id="22938" w:author="phuong vu" w:date="2018-11-30T14:16:00Z">
                <w:pPr>
                  <w:spacing w:line="276" w:lineRule="auto"/>
                  <w:jc w:val="center"/>
                </w:pPr>
              </w:pPrChange>
            </w:pPr>
          </w:p>
        </w:tc>
        <w:tc>
          <w:tcPr>
            <w:tcW w:w="1397" w:type="dxa"/>
            <w:tcPrChange w:id="22939" w:author="phuong vu" w:date="2018-11-30T23:19:00Z">
              <w:tcPr>
                <w:tcW w:w="1397" w:type="dxa"/>
              </w:tcPr>
            </w:tcPrChange>
          </w:tcPr>
          <w:p w14:paraId="4B4E80C3" w14:textId="7E6B0A6F" w:rsidR="00D46DE7" w:rsidRPr="00920004" w:rsidRDefault="00D46DE7" w:rsidP="00BD0851">
            <w:pPr>
              <w:spacing w:before="240" w:line="0" w:lineRule="atLeast"/>
              <w:jc w:val="center"/>
              <w:rPr>
                <w:ins w:id="22940" w:author="phuong vu" w:date="2018-11-26T00:58:00Z"/>
                <w:lang w:val="en-US"/>
                <w:rPrChange w:id="22941" w:author="phuong vu" w:date="2018-11-30T22:36:00Z">
                  <w:rPr>
                    <w:ins w:id="22942" w:author="phuong vu" w:date="2018-11-26T00:58:00Z"/>
                    <w:lang w:val="en-US"/>
                  </w:rPr>
                </w:rPrChange>
              </w:rPr>
              <w:pPrChange w:id="22943" w:author="phuong vu" w:date="2018-11-30T14:16:00Z">
                <w:pPr>
                  <w:spacing w:line="276" w:lineRule="auto"/>
                  <w:jc w:val="center"/>
                </w:pPr>
              </w:pPrChange>
            </w:pPr>
          </w:p>
        </w:tc>
        <w:tc>
          <w:tcPr>
            <w:tcW w:w="1406" w:type="dxa"/>
            <w:tcPrChange w:id="22944" w:author="phuong vu" w:date="2018-11-30T23:19:00Z">
              <w:tcPr>
                <w:tcW w:w="1406" w:type="dxa"/>
              </w:tcPr>
            </w:tcPrChange>
          </w:tcPr>
          <w:p w14:paraId="1DAE9275" w14:textId="54814BC3" w:rsidR="00D46DE7" w:rsidRPr="00920004" w:rsidRDefault="00D46DE7" w:rsidP="00BD0851">
            <w:pPr>
              <w:spacing w:before="240" w:line="0" w:lineRule="atLeast"/>
              <w:jc w:val="center"/>
              <w:rPr>
                <w:ins w:id="22945" w:author="phuong vu" w:date="2018-11-26T00:58:00Z"/>
                <w:lang w:val="en-US"/>
                <w:rPrChange w:id="22946" w:author="phuong vu" w:date="2018-11-30T22:36:00Z">
                  <w:rPr>
                    <w:ins w:id="22947" w:author="phuong vu" w:date="2018-11-26T00:58:00Z"/>
                    <w:lang w:val="en-US"/>
                  </w:rPr>
                </w:rPrChange>
              </w:rPr>
              <w:pPrChange w:id="22948" w:author="phuong vu" w:date="2018-11-30T14:16:00Z">
                <w:pPr>
                  <w:spacing w:line="276" w:lineRule="auto"/>
                  <w:jc w:val="center"/>
                </w:pPr>
              </w:pPrChange>
            </w:pPr>
            <w:ins w:id="22949" w:author="phuong vu" w:date="2018-11-26T00:58:00Z">
              <w:r w:rsidRPr="00920004">
                <w:rPr>
                  <w:lang w:val="en-US"/>
                  <w:rPrChange w:id="22950" w:author="phuong vu" w:date="2018-11-30T22:36:00Z">
                    <w:rPr>
                      <w:lang w:val="en-US"/>
                    </w:rPr>
                  </w:rPrChange>
                </w:rPr>
                <w:t>X</w:t>
              </w:r>
            </w:ins>
          </w:p>
        </w:tc>
      </w:tr>
      <w:tr w:rsidR="00D46DE7" w:rsidRPr="00920004" w14:paraId="47120A28" w14:textId="77777777" w:rsidTr="00E64310">
        <w:tblPrEx>
          <w:tblW w:w="0" w:type="auto"/>
          <w:tblPrExChange w:id="22951" w:author="phuong vu" w:date="2018-11-30T23:19:00Z">
            <w:tblPrEx>
              <w:tblW w:w="0" w:type="auto"/>
            </w:tblPrEx>
          </w:tblPrExChange>
        </w:tblPrEx>
        <w:trPr>
          <w:ins w:id="22952" w:author="phuong vu" w:date="2018-11-26T00:58:00Z"/>
        </w:trPr>
        <w:tc>
          <w:tcPr>
            <w:tcW w:w="797" w:type="dxa"/>
            <w:vAlign w:val="center"/>
            <w:tcPrChange w:id="22953" w:author="phuong vu" w:date="2018-11-30T23:19:00Z">
              <w:tcPr>
                <w:tcW w:w="797" w:type="dxa"/>
              </w:tcPr>
            </w:tcPrChange>
          </w:tcPr>
          <w:p w14:paraId="7D72B42C" w14:textId="5380A9CF" w:rsidR="00D46DE7" w:rsidRPr="00920004" w:rsidRDefault="00D46DE7" w:rsidP="00E64310">
            <w:pPr>
              <w:jc w:val="center"/>
              <w:rPr>
                <w:ins w:id="22954" w:author="phuong vu" w:date="2018-11-26T00:58:00Z"/>
                <w:lang w:val="en-US"/>
                <w:rPrChange w:id="22955" w:author="phuong vu" w:date="2018-11-30T22:36:00Z">
                  <w:rPr>
                    <w:ins w:id="22956" w:author="phuong vu" w:date="2018-11-26T00:58:00Z"/>
                    <w:lang w:val="en-US"/>
                  </w:rPr>
                </w:rPrChange>
              </w:rPr>
              <w:pPrChange w:id="22957" w:author="phuong vu" w:date="2018-11-30T23:19:00Z">
                <w:pPr>
                  <w:spacing w:line="276" w:lineRule="auto"/>
                  <w:jc w:val="center"/>
                </w:pPr>
              </w:pPrChange>
            </w:pPr>
            <w:ins w:id="22958" w:author="phuong vu" w:date="2018-11-26T00:58:00Z">
              <w:r w:rsidRPr="00920004">
                <w:rPr>
                  <w:lang w:val="en-US"/>
                  <w:rPrChange w:id="22959" w:author="phuong vu" w:date="2018-11-30T22:36:00Z">
                    <w:rPr>
                      <w:lang w:val="en-US"/>
                    </w:rPr>
                  </w:rPrChange>
                </w:rPr>
                <w:t>14</w:t>
              </w:r>
            </w:ins>
          </w:p>
        </w:tc>
        <w:tc>
          <w:tcPr>
            <w:tcW w:w="2368" w:type="dxa"/>
            <w:tcPrChange w:id="22960" w:author="phuong vu" w:date="2018-11-30T23:19:00Z">
              <w:tcPr>
                <w:tcW w:w="2368" w:type="dxa"/>
              </w:tcPr>
            </w:tcPrChange>
          </w:tcPr>
          <w:p w14:paraId="34770986" w14:textId="2914B1DB" w:rsidR="00D46DE7" w:rsidRPr="00920004" w:rsidRDefault="00D46DE7" w:rsidP="00E64310">
            <w:pPr>
              <w:rPr>
                <w:ins w:id="22961" w:author="phuong vu" w:date="2018-11-26T00:58:00Z"/>
                <w:lang w:val="en-US"/>
                <w:rPrChange w:id="22962" w:author="phuong vu" w:date="2018-11-30T22:36:00Z">
                  <w:rPr>
                    <w:ins w:id="22963" w:author="phuong vu" w:date="2018-11-26T00:58:00Z"/>
                    <w:lang w:val="en-US"/>
                  </w:rPr>
                </w:rPrChange>
              </w:rPr>
              <w:pPrChange w:id="22964" w:author="phuong vu" w:date="2018-11-30T23:19:00Z">
                <w:pPr>
                  <w:spacing w:line="276" w:lineRule="auto"/>
                </w:pPr>
              </w:pPrChange>
            </w:pPr>
            <w:ins w:id="22965" w:author="phuong vu" w:date="2018-11-26T00:58:00Z">
              <w:r w:rsidRPr="00920004">
                <w:rPr>
                  <w:lang w:val="en-US"/>
                  <w:rPrChange w:id="22966" w:author="phuong vu" w:date="2018-11-30T22:36:00Z">
                    <w:rPr>
                      <w:lang w:val="en-US"/>
                    </w:rPr>
                  </w:rPrChange>
                </w:rPr>
                <w:t>wash_bag</w:t>
              </w:r>
            </w:ins>
          </w:p>
        </w:tc>
        <w:tc>
          <w:tcPr>
            <w:tcW w:w="1414" w:type="dxa"/>
            <w:tcPrChange w:id="22967" w:author="phuong vu" w:date="2018-11-30T23:19:00Z">
              <w:tcPr>
                <w:tcW w:w="1414" w:type="dxa"/>
              </w:tcPr>
            </w:tcPrChange>
          </w:tcPr>
          <w:p w14:paraId="55B5382A" w14:textId="4C1F792E" w:rsidR="00D46DE7" w:rsidRPr="00920004" w:rsidRDefault="00D46DE7" w:rsidP="00BD0851">
            <w:pPr>
              <w:spacing w:before="240" w:line="0" w:lineRule="atLeast"/>
              <w:jc w:val="center"/>
              <w:rPr>
                <w:ins w:id="22968" w:author="phuong vu" w:date="2018-11-26T00:58:00Z"/>
                <w:lang w:val="en-US"/>
                <w:rPrChange w:id="22969" w:author="phuong vu" w:date="2018-11-30T22:36:00Z">
                  <w:rPr>
                    <w:ins w:id="22970" w:author="phuong vu" w:date="2018-11-26T00:58:00Z"/>
                    <w:lang w:val="en-US"/>
                  </w:rPr>
                </w:rPrChange>
              </w:rPr>
              <w:pPrChange w:id="22971" w:author="phuong vu" w:date="2018-11-30T14:16:00Z">
                <w:pPr>
                  <w:spacing w:line="276" w:lineRule="auto"/>
                  <w:jc w:val="center"/>
                </w:pPr>
              </w:pPrChange>
            </w:pPr>
            <w:ins w:id="22972" w:author="phuong vu" w:date="2018-11-26T00:59:00Z">
              <w:r w:rsidRPr="00920004">
                <w:rPr>
                  <w:lang w:val="en-US"/>
                  <w:rPrChange w:id="22973" w:author="phuong vu" w:date="2018-11-30T22:36:00Z">
                    <w:rPr>
                      <w:lang w:val="en-US"/>
                    </w:rPr>
                  </w:rPrChange>
                </w:rPr>
                <w:t>X</w:t>
              </w:r>
            </w:ins>
          </w:p>
        </w:tc>
        <w:tc>
          <w:tcPr>
            <w:tcW w:w="1395" w:type="dxa"/>
            <w:tcPrChange w:id="22974" w:author="phuong vu" w:date="2018-11-30T23:19:00Z">
              <w:tcPr>
                <w:tcW w:w="1395" w:type="dxa"/>
              </w:tcPr>
            </w:tcPrChange>
          </w:tcPr>
          <w:p w14:paraId="24387EF9" w14:textId="77777777" w:rsidR="00D46DE7" w:rsidRPr="00920004" w:rsidRDefault="00D46DE7" w:rsidP="00BD0851">
            <w:pPr>
              <w:spacing w:before="240" w:line="0" w:lineRule="atLeast"/>
              <w:jc w:val="center"/>
              <w:rPr>
                <w:ins w:id="22975" w:author="phuong vu" w:date="2018-11-26T00:58:00Z"/>
                <w:lang w:val="en-US"/>
                <w:rPrChange w:id="22976" w:author="phuong vu" w:date="2018-11-30T22:36:00Z">
                  <w:rPr>
                    <w:ins w:id="22977" w:author="phuong vu" w:date="2018-11-26T00:58:00Z"/>
                    <w:lang w:val="en-US"/>
                  </w:rPr>
                </w:rPrChange>
              </w:rPr>
              <w:pPrChange w:id="22978" w:author="phuong vu" w:date="2018-11-30T14:16:00Z">
                <w:pPr>
                  <w:spacing w:line="276" w:lineRule="auto"/>
                  <w:jc w:val="center"/>
                </w:pPr>
              </w:pPrChange>
            </w:pPr>
          </w:p>
        </w:tc>
        <w:tc>
          <w:tcPr>
            <w:tcW w:w="1397" w:type="dxa"/>
            <w:tcPrChange w:id="22979" w:author="phuong vu" w:date="2018-11-30T23:19:00Z">
              <w:tcPr>
                <w:tcW w:w="1397" w:type="dxa"/>
              </w:tcPr>
            </w:tcPrChange>
          </w:tcPr>
          <w:p w14:paraId="266BD686" w14:textId="6E78C694" w:rsidR="00D46DE7" w:rsidRPr="00920004" w:rsidRDefault="00D46DE7" w:rsidP="00BD0851">
            <w:pPr>
              <w:spacing w:before="240" w:line="0" w:lineRule="atLeast"/>
              <w:jc w:val="center"/>
              <w:rPr>
                <w:ins w:id="22980" w:author="phuong vu" w:date="2018-11-26T00:58:00Z"/>
                <w:lang w:val="en-US"/>
                <w:rPrChange w:id="22981" w:author="phuong vu" w:date="2018-11-30T22:36:00Z">
                  <w:rPr>
                    <w:ins w:id="22982" w:author="phuong vu" w:date="2018-11-26T00:58:00Z"/>
                    <w:lang w:val="en-US"/>
                  </w:rPr>
                </w:rPrChange>
              </w:rPr>
              <w:pPrChange w:id="22983" w:author="phuong vu" w:date="2018-11-30T14:16:00Z">
                <w:pPr>
                  <w:spacing w:line="276" w:lineRule="auto"/>
                  <w:jc w:val="center"/>
                </w:pPr>
              </w:pPrChange>
            </w:pPr>
            <w:ins w:id="22984" w:author="phuong vu" w:date="2018-11-26T00:59:00Z">
              <w:r w:rsidRPr="00920004">
                <w:rPr>
                  <w:lang w:val="en-US"/>
                  <w:rPrChange w:id="22985" w:author="phuong vu" w:date="2018-11-30T22:36:00Z">
                    <w:rPr>
                      <w:lang w:val="en-US"/>
                    </w:rPr>
                  </w:rPrChange>
                </w:rPr>
                <w:t>X</w:t>
              </w:r>
            </w:ins>
          </w:p>
        </w:tc>
        <w:tc>
          <w:tcPr>
            <w:tcW w:w="1406" w:type="dxa"/>
            <w:tcPrChange w:id="22986" w:author="phuong vu" w:date="2018-11-30T23:19:00Z">
              <w:tcPr>
                <w:tcW w:w="1406" w:type="dxa"/>
              </w:tcPr>
            </w:tcPrChange>
          </w:tcPr>
          <w:p w14:paraId="121191C6" w14:textId="19F7D449" w:rsidR="00D46DE7" w:rsidRPr="00920004" w:rsidRDefault="00D46DE7" w:rsidP="00BD0851">
            <w:pPr>
              <w:spacing w:before="240" w:line="0" w:lineRule="atLeast"/>
              <w:jc w:val="center"/>
              <w:rPr>
                <w:ins w:id="22987" w:author="phuong vu" w:date="2018-11-26T00:58:00Z"/>
                <w:lang w:val="en-US"/>
                <w:rPrChange w:id="22988" w:author="phuong vu" w:date="2018-11-30T22:36:00Z">
                  <w:rPr>
                    <w:ins w:id="22989" w:author="phuong vu" w:date="2018-11-26T00:58:00Z"/>
                    <w:lang w:val="en-US"/>
                  </w:rPr>
                </w:rPrChange>
              </w:rPr>
              <w:pPrChange w:id="22990" w:author="phuong vu" w:date="2018-11-30T14:16:00Z">
                <w:pPr>
                  <w:spacing w:line="276" w:lineRule="auto"/>
                  <w:jc w:val="center"/>
                </w:pPr>
              </w:pPrChange>
            </w:pPr>
            <w:ins w:id="22991" w:author="phuong vu" w:date="2018-11-26T00:58:00Z">
              <w:r w:rsidRPr="00920004">
                <w:rPr>
                  <w:lang w:val="en-US"/>
                  <w:rPrChange w:id="22992" w:author="phuong vu" w:date="2018-11-30T22:36:00Z">
                    <w:rPr>
                      <w:lang w:val="en-US"/>
                    </w:rPr>
                  </w:rPrChange>
                </w:rPr>
                <w:t>X</w:t>
              </w:r>
            </w:ins>
          </w:p>
        </w:tc>
      </w:tr>
      <w:tr w:rsidR="00D46DE7" w:rsidRPr="00920004" w14:paraId="1992C85F" w14:textId="77777777" w:rsidTr="00E64310">
        <w:tblPrEx>
          <w:tblW w:w="0" w:type="auto"/>
          <w:tblPrExChange w:id="22993" w:author="phuong vu" w:date="2018-11-30T23:19:00Z">
            <w:tblPrEx>
              <w:tblW w:w="0" w:type="auto"/>
            </w:tblPrEx>
          </w:tblPrExChange>
        </w:tblPrEx>
        <w:trPr>
          <w:ins w:id="22994" w:author="phuong vu" w:date="2018-11-26T00:58:00Z"/>
        </w:trPr>
        <w:tc>
          <w:tcPr>
            <w:tcW w:w="797" w:type="dxa"/>
            <w:vAlign w:val="center"/>
            <w:tcPrChange w:id="22995" w:author="phuong vu" w:date="2018-11-30T23:19:00Z">
              <w:tcPr>
                <w:tcW w:w="797" w:type="dxa"/>
              </w:tcPr>
            </w:tcPrChange>
          </w:tcPr>
          <w:p w14:paraId="3D09D30F" w14:textId="20FFECAF" w:rsidR="00D46DE7" w:rsidRPr="00920004" w:rsidRDefault="00D46DE7" w:rsidP="00E64310">
            <w:pPr>
              <w:jc w:val="center"/>
              <w:rPr>
                <w:ins w:id="22996" w:author="phuong vu" w:date="2018-11-26T00:58:00Z"/>
                <w:lang w:val="en-US"/>
                <w:rPrChange w:id="22997" w:author="phuong vu" w:date="2018-11-30T22:36:00Z">
                  <w:rPr>
                    <w:ins w:id="22998" w:author="phuong vu" w:date="2018-11-26T00:58:00Z"/>
                    <w:lang w:val="en-US"/>
                  </w:rPr>
                </w:rPrChange>
              </w:rPr>
              <w:pPrChange w:id="22999" w:author="phuong vu" w:date="2018-11-30T23:19:00Z">
                <w:pPr>
                  <w:spacing w:line="276" w:lineRule="auto"/>
                  <w:jc w:val="center"/>
                </w:pPr>
              </w:pPrChange>
            </w:pPr>
            <w:ins w:id="23000" w:author="phuong vu" w:date="2018-11-26T00:58:00Z">
              <w:r w:rsidRPr="00920004">
                <w:rPr>
                  <w:lang w:val="en-US"/>
                  <w:rPrChange w:id="23001" w:author="phuong vu" w:date="2018-11-30T22:36:00Z">
                    <w:rPr>
                      <w:lang w:val="en-US"/>
                    </w:rPr>
                  </w:rPrChange>
                </w:rPr>
                <w:t>15</w:t>
              </w:r>
            </w:ins>
          </w:p>
        </w:tc>
        <w:tc>
          <w:tcPr>
            <w:tcW w:w="2368" w:type="dxa"/>
            <w:tcPrChange w:id="23002" w:author="phuong vu" w:date="2018-11-30T23:19:00Z">
              <w:tcPr>
                <w:tcW w:w="2368" w:type="dxa"/>
              </w:tcPr>
            </w:tcPrChange>
          </w:tcPr>
          <w:p w14:paraId="3CF2C469" w14:textId="29D96669" w:rsidR="00D46DE7" w:rsidRPr="00920004" w:rsidRDefault="00D46DE7" w:rsidP="00E64310">
            <w:pPr>
              <w:rPr>
                <w:ins w:id="23003" w:author="phuong vu" w:date="2018-11-26T00:58:00Z"/>
                <w:lang w:val="en-US"/>
                <w:rPrChange w:id="23004" w:author="phuong vu" w:date="2018-11-30T22:36:00Z">
                  <w:rPr>
                    <w:ins w:id="23005" w:author="phuong vu" w:date="2018-11-26T00:58:00Z"/>
                    <w:lang w:val="en-US"/>
                  </w:rPr>
                </w:rPrChange>
              </w:rPr>
              <w:pPrChange w:id="23006" w:author="phuong vu" w:date="2018-11-30T23:19:00Z">
                <w:pPr>
                  <w:spacing w:line="276" w:lineRule="auto"/>
                </w:pPr>
              </w:pPrChange>
            </w:pPr>
            <w:ins w:id="23007" w:author="phuong vu" w:date="2018-11-26T00:58:00Z">
              <w:r w:rsidRPr="00920004">
                <w:rPr>
                  <w:lang w:val="en-US"/>
                  <w:rPrChange w:id="23008" w:author="phuong vu" w:date="2018-11-30T22:36:00Z">
                    <w:rPr>
                      <w:lang w:val="en-US"/>
                    </w:rPr>
                  </w:rPrChange>
                </w:rPr>
                <w:t>wash_bag_detail</w:t>
              </w:r>
            </w:ins>
          </w:p>
        </w:tc>
        <w:tc>
          <w:tcPr>
            <w:tcW w:w="1414" w:type="dxa"/>
            <w:tcPrChange w:id="23009" w:author="phuong vu" w:date="2018-11-30T23:19:00Z">
              <w:tcPr>
                <w:tcW w:w="1414" w:type="dxa"/>
              </w:tcPr>
            </w:tcPrChange>
          </w:tcPr>
          <w:p w14:paraId="4865C171" w14:textId="27503C21" w:rsidR="00D46DE7" w:rsidRPr="00920004" w:rsidRDefault="00D46DE7" w:rsidP="00BD0851">
            <w:pPr>
              <w:spacing w:before="240" w:line="0" w:lineRule="atLeast"/>
              <w:jc w:val="center"/>
              <w:rPr>
                <w:ins w:id="23010" w:author="phuong vu" w:date="2018-11-26T00:58:00Z"/>
                <w:lang w:val="en-US"/>
                <w:rPrChange w:id="23011" w:author="phuong vu" w:date="2018-11-30T22:36:00Z">
                  <w:rPr>
                    <w:ins w:id="23012" w:author="phuong vu" w:date="2018-11-26T00:58:00Z"/>
                    <w:lang w:val="en-US"/>
                  </w:rPr>
                </w:rPrChange>
              </w:rPr>
              <w:pPrChange w:id="23013" w:author="phuong vu" w:date="2018-11-30T14:16:00Z">
                <w:pPr>
                  <w:spacing w:line="276" w:lineRule="auto"/>
                  <w:jc w:val="center"/>
                </w:pPr>
              </w:pPrChange>
            </w:pPr>
            <w:ins w:id="23014" w:author="phuong vu" w:date="2018-11-26T00:59:00Z">
              <w:r w:rsidRPr="00920004">
                <w:rPr>
                  <w:lang w:val="en-US"/>
                  <w:rPrChange w:id="23015" w:author="phuong vu" w:date="2018-11-30T22:36:00Z">
                    <w:rPr>
                      <w:lang w:val="en-US"/>
                    </w:rPr>
                  </w:rPrChange>
                </w:rPr>
                <w:t>X</w:t>
              </w:r>
            </w:ins>
          </w:p>
        </w:tc>
        <w:tc>
          <w:tcPr>
            <w:tcW w:w="1395" w:type="dxa"/>
            <w:tcPrChange w:id="23016" w:author="phuong vu" w:date="2018-11-30T23:19:00Z">
              <w:tcPr>
                <w:tcW w:w="1395" w:type="dxa"/>
              </w:tcPr>
            </w:tcPrChange>
          </w:tcPr>
          <w:p w14:paraId="02BAE8F7" w14:textId="77777777" w:rsidR="00D46DE7" w:rsidRPr="00920004" w:rsidRDefault="00D46DE7" w:rsidP="00BD0851">
            <w:pPr>
              <w:spacing w:before="240" w:line="0" w:lineRule="atLeast"/>
              <w:jc w:val="center"/>
              <w:rPr>
                <w:ins w:id="23017" w:author="phuong vu" w:date="2018-11-26T00:58:00Z"/>
                <w:lang w:val="en-US"/>
                <w:rPrChange w:id="23018" w:author="phuong vu" w:date="2018-11-30T22:36:00Z">
                  <w:rPr>
                    <w:ins w:id="23019" w:author="phuong vu" w:date="2018-11-26T00:58:00Z"/>
                    <w:lang w:val="en-US"/>
                  </w:rPr>
                </w:rPrChange>
              </w:rPr>
              <w:pPrChange w:id="23020" w:author="phuong vu" w:date="2018-11-30T14:16:00Z">
                <w:pPr>
                  <w:spacing w:line="276" w:lineRule="auto"/>
                  <w:jc w:val="center"/>
                </w:pPr>
              </w:pPrChange>
            </w:pPr>
          </w:p>
        </w:tc>
        <w:tc>
          <w:tcPr>
            <w:tcW w:w="1397" w:type="dxa"/>
            <w:tcPrChange w:id="23021" w:author="phuong vu" w:date="2018-11-30T23:19:00Z">
              <w:tcPr>
                <w:tcW w:w="1397" w:type="dxa"/>
              </w:tcPr>
            </w:tcPrChange>
          </w:tcPr>
          <w:p w14:paraId="57880832" w14:textId="2A67190C" w:rsidR="00D46DE7" w:rsidRPr="00920004" w:rsidRDefault="00D46DE7" w:rsidP="00BD0851">
            <w:pPr>
              <w:spacing w:before="240" w:line="0" w:lineRule="atLeast"/>
              <w:jc w:val="center"/>
              <w:rPr>
                <w:ins w:id="23022" w:author="phuong vu" w:date="2018-11-26T00:58:00Z"/>
                <w:lang w:val="en-US"/>
                <w:rPrChange w:id="23023" w:author="phuong vu" w:date="2018-11-30T22:36:00Z">
                  <w:rPr>
                    <w:ins w:id="23024" w:author="phuong vu" w:date="2018-11-26T00:58:00Z"/>
                    <w:lang w:val="en-US"/>
                  </w:rPr>
                </w:rPrChange>
              </w:rPr>
              <w:pPrChange w:id="23025" w:author="phuong vu" w:date="2018-11-30T14:16:00Z">
                <w:pPr>
                  <w:spacing w:line="276" w:lineRule="auto"/>
                  <w:jc w:val="center"/>
                </w:pPr>
              </w:pPrChange>
            </w:pPr>
            <w:ins w:id="23026" w:author="phuong vu" w:date="2018-11-26T00:59:00Z">
              <w:r w:rsidRPr="00920004">
                <w:rPr>
                  <w:lang w:val="en-US"/>
                  <w:rPrChange w:id="23027" w:author="phuong vu" w:date="2018-11-30T22:36:00Z">
                    <w:rPr>
                      <w:lang w:val="en-US"/>
                    </w:rPr>
                  </w:rPrChange>
                </w:rPr>
                <w:t>X</w:t>
              </w:r>
            </w:ins>
          </w:p>
        </w:tc>
        <w:tc>
          <w:tcPr>
            <w:tcW w:w="1406" w:type="dxa"/>
            <w:tcPrChange w:id="23028" w:author="phuong vu" w:date="2018-11-30T23:19:00Z">
              <w:tcPr>
                <w:tcW w:w="1406" w:type="dxa"/>
              </w:tcPr>
            </w:tcPrChange>
          </w:tcPr>
          <w:p w14:paraId="18AF5669" w14:textId="143A9AC5" w:rsidR="00D46DE7" w:rsidRPr="00920004" w:rsidRDefault="00D46DE7" w:rsidP="00BD0851">
            <w:pPr>
              <w:keepNext/>
              <w:spacing w:before="240" w:line="0" w:lineRule="atLeast"/>
              <w:jc w:val="center"/>
              <w:rPr>
                <w:ins w:id="23029" w:author="phuong vu" w:date="2018-11-26T00:58:00Z"/>
                <w:lang w:val="en-US"/>
                <w:rPrChange w:id="23030" w:author="phuong vu" w:date="2018-11-30T22:36:00Z">
                  <w:rPr>
                    <w:ins w:id="23031" w:author="phuong vu" w:date="2018-11-26T00:58:00Z"/>
                    <w:lang w:val="en-US"/>
                  </w:rPr>
                </w:rPrChange>
              </w:rPr>
              <w:pPrChange w:id="23032" w:author="phuong vu" w:date="2018-11-30T14:16:00Z">
                <w:pPr>
                  <w:spacing w:line="276" w:lineRule="auto"/>
                  <w:jc w:val="center"/>
                </w:pPr>
              </w:pPrChange>
            </w:pPr>
            <w:ins w:id="23033" w:author="phuong vu" w:date="2018-11-26T00:58:00Z">
              <w:r w:rsidRPr="00920004">
                <w:rPr>
                  <w:lang w:val="en-US"/>
                  <w:rPrChange w:id="23034" w:author="phuong vu" w:date="2018-11-30T22:36:00Z">
                    <w:rPr>
                      <w:lang w:val="en-US"/>
                    </w:rPr>
                  </w:rPrChange>
                </w:rPr>
                <w:t>X</w:t>
              </w:r>
            </w:ins>
          </w:p>
        </w:tc>
      </w:tr>
    </w:tbl>
    <w:p w14:paraId="71639FE1" w14:textId="7B66E209" w:rsidR="00692A1B" w:rsidRPr="00920004" w:rsidRDefault="00300FEC" w:rsidP="00A17FA5">
      <w:pPr>
        <w:pStyle w:val="Caption"/>
        <w:rPr>
          <w:ins w:id="23035" w:author="phuong vu" w:date="2018-11-21T18:58:00Z"/>
          <w:lang w:val="en-US"/>
          <w:rPrChange w:id="23036" w:author="phuong vu" w:date="2018-11-30T22:36:00Z">
            <w:rPr>
              <w:ins w:id="23037" w:author="phuong vu" w:date="2018-11-21T18:58:00Z"/>
              <w:lang w:val="en-US"/>
            </w:rPr>
          </w:rPrChange>
        </w:rPr>
        <w:pPrChange w:id="23038" w:author="phuong vu" w:date="2018-11-30T22:42:00Z">
          <w:pPr>
            <w:pStyle w:val="Heading5"/>
          </w:pPr>
        </w:pPrChange>
      </w:pPr>
      <w:bookmarkStart w:id="23039" w:name="_Toc531381629"/>
      <w:ins w:id="23040" w:author="phuong vu" w:date="2018-11-26T01:12:00Z">
        <w:r w:rsidRPr="00920004">
          <w:rPr>
            <w:rPrChange w:id="23041" w:author="phuong vu" w:date="2018-11-30T22:36:00Z">
              <w:rPr/>
            </w:rPrChange>
          </w:rPr>
          <w:t xml:space="preserve">Bảng </w:t>
        </w:r>
      </w:ins>
      <w:ins w:id="23042" w:author="phuong vu" w:date="2018-11-30T14:54:00Z">
        <w:r w:rsidR="00D632EE" w:rsidRPr="00920004">
          <w:rPr>
            <w:rPrChange w:id="23043" w:author="phuong vu" w:date="2018-11-30T22:36:00Z">
              <w:rPr/>
            </w:rPrChange>
          </w:rPr>
          <w:fldChar w:fldCharType="begin"/>
        </w:r>
        <w:r w:rsidR="00D632EE" w:rsidRPr="00920004">
          <w:rPr>
            <w:rPrChange w:id="23044" w:author="phuong vu" w:date="2018-11-30T22:36:00Z">
              <w:rPr/>
            </w:rPrChange>
          </w:rPr>
          <w:instrText xml:space="preserve"> STYLEREF 1 \s </w:instrText>
        </w:r>
      </w:ins>
      <w:r w:rsidR="00D632EE" w:rsidRPr="00920004">
        <w:rPr>
          <w:rPrChange w:id="23045" w:author="phuong vu" w:date="2018-11-30T22:36:00Z">
            <w:rPr/>
          </w:rPrChange>
        </w:rPr>
        <w:fldChar w:fldCharType="separate"/>
      </w:r>
      <w:r w:rsidR="00B5490C">
        <w:rPr>
          <w:noProof/>
        </w:rPr>
        <w:t>3</w:t>
      </w:r>
      <w:ins w:id="23046" w:author="phuong vu" w:date="2018-11-30T14:54:00Z">
        <w:r w:rsidR="00D632EE" w:rsidRPr="00920004">
          <w:rPr>
            <w:rPrChange w:id="23047" w:author="phuong vu" w:date="2018-11-30T22:36:00Z">
              <w:rPr/>
            </w:rPrChange>
          </w:rPr>
          <w:fldChar w:fldCharType="end"/>
        </w:r>
        <w:r w:rsidR="00D632EE" w:rsidRPr="00920004">
          <w:rPr>
            <w:rPrChange w:id="23048" w:author="phuong vu" w:date="2018-11-30T22:36:00Z">
              <w:rPr/>
            </w:rPrChange>
          </w:rPr>
          <w:t>.</w:t>
        </w:r>
        <w:r w:rsidR="00D632EE" w:rsidRPr="00920004">
          <w:rPr>
            <w:rPrChange w:id="23049" w:author="phuong vu" w:date="2018-11-30T22:36:00Z">
              <w:rPr/>
            </w:rPrChange>
          </w:rPr>
          <w:fldChar w:fldCharType="begin"/>
        </w:r>
        <w:r w:rsidR="00D632EE" w:rsidRPr="00920004">
          <w:rPr>
            <w:rPrChange w:id="23050" w:author="phuong vu" w:date="2018-11-30T22:36:00Z">
              <w:rPr/>
            </w:rPrChange>
          </w:rPr>
          <w:instrText xml:space="preserve"> SEQ Bảng \* ARABIC \s 1 </w:instrText>
        </w:r>
      </w:ins>
      <w:r w:rsidR="00D632EE" w:rsidRPr="00920004">
        <w:rPr>
          <w:rPrChange w:id="23051" w:author="phuong vu" w:date="2018-11-30T22:36:00Z">
            <w:rPr/>
          </w:rPrChange>
        </w:rPr>
        <w:fldChar w:fldCharType="separate"/>
      </w:r>
      <w:ins w:id="23052" w:author="phuong vu" w:date="2018-11-30T22:44:00Z">
        <w:r w:rsidR="00B5490C">
          <w:rPr>
            <w:noProof/>
          </w:rPr>
          <w:t>21</w:t>
        </w:r>
      </w:ins>
      <w:ins w:id="23053" w:author="phuong vu" w:date="2018-11-30T14:54:00Z">
        <w:r w:rsidR="00D632EE" w:rsidRPr="00920004">
          <w:rPr>
            <w:rPrChange w:id="23054" w:author="phuong vu" w:date="2018-11-30T22:36:00Z">
              <w:rPr/>
            </w:rPrChange>
          </w:rPr>
          <w:fldChar w:fldCharType="end"/>
        </w:r>
      </w:ins>
      <w:ins w:id="23055" w:author="phuong vu" w:date="2018-11-26T01:12:00Z">
        <w:r w:rsidRPr="00920004">
          <w:rPr>
            <w:lang w:val="en-US"/>
            <w:rPrChange w:id="23056" w:author="phuong vu" w:date="2018-11-30T22:36:00Z">
              <w:rPr>
                <w:lang w:val="en-US"/>
              </w:rPr>
            </w:rPrChange>
          </w:rPr>
          <w:t xml:space="preserve"> Dữ liệu sử dụng quản lí phân công xử lí đơn hàng</w:t>
        </w:r>
      </w:ins>
      <w:bookmarkEnd w:id="23039"/>
    </w:p>
    <w:p w14:paraId="54D926DB" w14:textId="47595769" w:rsidR="00D25C6A" w:rsidRPr="00920004" w:rsidRDefault="00D25C6A" w:rsidP="00E64310">
      <w:pPr>
        <w:pStyle w:val="Heading5"/>
        <w:numPr>
          <w:ilvl w:val="0"/>
          <w:numId w:val="81"/>
        </w:numPr>
        <w:tabs>
          <w:tab w:val="left" w:pos="450"/>
        </w:tabs>
        <w:spacing w:before="240" w:line="0" w:lineRule="atLeast"/>
        <w:ind w:left="630"/>
        <w:rPr>
          <w:ins w:id="23057" w:author="phuong vu" w:date="2018-11-26T10:18:00Z"/>
          <w:rFonts w:cstheme="majorHAnsi"/>
          <w:lang w:val="en-US"/>
          <w:rPrChange w:id="23058" w:author="phuong vu" w:date="2018-11-30T22:36:00Z">
            <w:rPr>
              <w:ins w:id="23059" w:author="phuong vu" w:date="2018-11-26T10:18:00Z"/>
              <w:rFonts w:cstheme="majorHAnsi"/>
              <w:lang w:val="en-US"/>
            </w:rPr>
          </w:rPrChange>
        </w:rPr>
        <w:pPrChange w:id="23060" w:author="phuong vu" w:date="2018-11-30T23:20:00Z">
          <w:pPr>
            <w:pStyle w:val="Heading5"/>
            <w:spacing w:line="276" w:lineRule="auto"/>
          </w:pPr>
        </w:pPrChange>
      </w:pPr>
      <w:ins w:id="23061" w:author="phuong vu" w:date="2018-11-21T18:58:00Z">
        <w:r w:rsidRPr="00920004">
          <w:rPr>
            <w:rFonts w:cstheme="majorHAnsi"/>
            <w:lang w:val="en-US"/>
            <w:rPrChange w:id="23062" w:author="phuong vu" w:date="2018-11-30T22:36:00Z">
              <w:rPr>
                <w:lang w:val="en-US"/>
              </w:rPr>
            </w:rPrChange>
          </w:rPr>
          <w:lastRenderedPageBreak/>
          <w:t>Cách xử lí</w:t>
        </w:r>
      </w:ins>
    </w:p>
    <w:p w14:paraId="76B185A3" w14:textId="4148A1E5" w:rsidR="00E304D0" w:rsidRPr="00920004" w:rsidRDefault="00F05431" w:rsidP="00BD0851">
      <w:pPr>
        <w:keepNext/>
        <w:spacing w:before="240" w:line="0" w:lineRule="atLeast"/>
        <w:jc w:val="center"/>
        <w:rPr>
          <w:ins w:id="23063" w:author="phuong vu" w:date="2018-11-26T10:19:00Z"/>
          <w:rPrChange w:id="23064" w:author="phuong vu" w:date="2018-11-30T22:36:00Z">
            <w:rPr>
              <w:ins w:id="23065" w:author="phuong vu" w:date="2018-11-26T10:19:00Z"/>
            </w:rPr>
          </w:rPrChange>
        </w:rPr>
        <w:pPrChange w:id="23066" w:author="phuong vu" w:date="2018-11-30T14:16:00Z">
          <w:pPr>
            <w:jc w:val="center"/>
          </w:pPr>
        </w:pPrChange>
      </w:pPr>
      <w:ins w:id="23067" w:author="phuong vu" w:date="2018-11-27T15:47:00Z">
        <w:r w:rsidRPr="00920004">
          <w:rPr>
            <w:noProof/>
            <w:rPrChange w:id="23068" w:author="phuong vu" w:date="2018-11-30T22:36:00Z">
              <w:rPr>
                <w:noProof/>
              </w:rPr>
            </w:rPrChange>
          </w:rPr>
          <w:drawing>
            <wp:inline distT="0" distB="0" distL="0" distR="0" wp14:anchorId="1896E8E4" wp14:editId="4B77EC9E">
              <wp:extent cx="5281930" cy="7403335"/>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3560" cy="7405620"/>
                      </a:xfrm>
                      <a:prstGeom prst="rect">
                        <a:avLst/>
                      </a:prstGeom>
                      <a:noFill/>
                      <a:ln>
                        <a:noFill/>
                      </a:ln>
                    </pic:spPr>
                  </pic:pic>
                </a:graphicData>
              </a:graphic>
            </wp:inline>
          </w:drawing>
        </w:r>
      </w:ins>
    </w:p>
    <w:p w14:paraId="497B2764" w14:textId="76EBEB6B" w:rsidR="00E304D0" w:rsidRPr="00920004" w:rsidRDefault="00E304D0" w:rsidP="00A17FA5">
      <w:pPr>
        <w:pStyle w:val="Caption"/>
        <w:rPr>
          <w:lang w:val="en-US"/>
          <w:rPrChange w:id="23069" w:author="phuong vu" w:date="2018-11-30T22:36:00Z">
            <w:rPr>
              <w:lang w:val="en-US"/>
            </w:rPr>
          </w:rPrChange>
        </w:rPr>
        <w:pPrChange w:id="23070" w:author="phuong vu" w:date="2018-11-30T22:42:00Z">
          <w:pPr>
            <w:pStyle w:val="Heading6"/>
          </w:pPr>
        </w:pPrChange>
      </w:pPr>
      <w:bookmarkStart w:id="23071" w:name="_Toc531380508"/>
      <w:ins w:id="23072" w:author="phuong vu" w:date="2018-11-26T10:19:00Z">
        <w:r w:rsidRPr="00920004">
          <w:rPr>
            <w:rPrChange w:id="23073" w:author="phuong vu" w:date="2018-11-30T22:36:00Z">
              <w:rPr/>
            </w:rPrChange>
          </w:rPr>
          <w:t xml:space="preserve">Hình </w:t>
        </w:r>
      </w:ins>
      <w:ins w:id="23074" w:author="phuong vu" w:date="2018-11-30T15:13:00Z">
        <w:r w:rsidR="00EF3636" w:rsidRPr="00920004">
          <w:rPr>
            <w:rPrChange w:id="23075" w:author="phuong vu" w:date="2018-11-30T22:36:00Z">
              <w:rPr/>
            </w:rPrChange>
          </w:rPr>
          <w:fldChar w:fldCharType="begin"/>
        </w:r>
        <w:r w:rsidR="00EF3636" w:rsidRPr="00920004">
          <w:rPr>
            <w:rPrChange w:id="23076" w:author="phuong vu" w:date="2018-11-30T22:36:00Z">
              <w:rPr/>
            </w:rPrChange>
          </w:rPr>
          <w:instrText xml:space="preserve"> STYLEREF 1 \s </w:instrText>
        </w:r>
      </w:ins>
      <w:r w:rsidR="00EF3636" w:rsidRPr="00920004">
        <w:rPr>
          <w:rPrChange w:id="23077" w:author="phuong vu" w:date="2018-11-30T22:36:00Z">
            <w:rPr/>
          </w:rPrChange>
        </w:rPr>
        <w:fldChar w:fldCharType="separate"/>
      </w:r>
      <w:r w:rsidR="00B5490C">
        <w:rPr>
          <w:noProof/>
        </w:rPr>
        <w:t>3</w:t>
      </w:r>
      <w:ins w:id="23078" w:author="phuong vu" w:date="2018-11-30T15:13:00Z">
        <w:r w:rsidR="00EF3636" w:rsidRPr="00920004">
          <w:rPr>
            <w:rPrChange w:id="23079" w:author="phuong vu" w:date="2018-11-30T22:36:00Z">
              <w:rPr/>
            </w:rPrChange>
          </w:rPr>
          <w:fldChar w:fldCharType="end"/>
        </w:r>
        <w:r w:rsidR="00EF3636" w:rsidRPr="00920004">
          <w:rPr>
            <w:rPrChange w:id="23080" w:author="phuong vu" w:date="2018-11-30T22:36:00Z">
              <w:rPr/>
            </w:rPrChange>
          </w:rPr>
          <w:t>.</w:t>
        </w:r>
        <w:r w:rsidR="00EF3636" w:rsidRPr="00920004">
          <w:rPr>
            <w:rPrChange w:id="23081" w:author="phuong vu" w:date="2018-11-30T22:36:00Z">
              <w:rPr/>
            </w:rPrChange>
          </w:rPr>
          <w:fldChar w:fldCharType="begin"/>
        </w:r>
        <w:r w:rsidR="00EF3636" w:rsidRPr="00920004">
          <w:rPr>
            <w:rPrChange w:id="23082" w:author="phuong vu" w:date="2018-11-30T22:36:00Z">
              <w:rPr/>
            </w:rPrChange>
          </w:rPr>
          <w:instrText xml:space="preserve"> SEQ Hình \* ARABIC \s 1 </w:instrText>
        </w:r>
      </w:ins>
      <w:r w:rsidR="00EF3636" w:rsidRPr="00920004">
        <w:rPr>
          <w:rPrChange w:id="23083" w:author="phuong vu" w:date="2018-11-30T22:36:00Z">
            <w:rPr/>
          </w:rPrChange>
        </w:rPr>
        <w:fldChar w:fldCharType="separate"/>
      </w:r>
      <w:ins w:id="23084" w:author="phuong vu" w:date="2018-11-30T22:44:00Z">
        <w:r w:rsidR="00B5490C">
          <w:rPr>
            <w:noProof/>
          </w:rPr>
          <w:t>31</w:t>
        </w:r>
      </w:ins>
      <w:ins w:id="23085" w:author="phuong vu" w:date="2018-11-30T15:13:00Z">
        <w:r w:rsidR="00EF3636" w:rsidRPr="00920004">
          <w:rPr>
            <w:rPrChange w:id="23086" w:author="phuong vu" w:date="2018-11-30T22:36:00Z">
              <w:rPr/>
            </w:rPrChange>
          </w:rPr>
          <w:fldChar w:fldCharType="end"/>
        </w:r>
      </w:ins>
      <w:ins w:id="23087" w:author="phuong vu" w:date="2018-11-26T10:19:00Z">
        <w:r w:rsidRPr="00920004">
          <w:rPr>
            <w:lang w:val="en-US"/>
            <w:rPrChange w:id="23088" w:author="phuong vu" w:date="2018-11-30T22:36:00Z">
              <w:rPr>
                <w:lang w:val="en-US"/>
              </w:rPr>
            </w:rPrChange>
          </w:rPr>
          <w:t xml:space="preserve"> Sơ đồ xử lí phân công xử lí đơn hàng</w:t>
        </w:r>
      </w:ins>
      <w:bookmarkEnd w:id="23071"/>
    </w:p>
    <w:p w14:paraId="3C658E63" w14:textId="2381DD88" w:rsidR="00A61DB2" w:rsidRPr="00920004" w:rsidDel="00AB715C" w:rsidRDefault="00A61DB2" w:rsidP="00BD0851">
      <w:pPr>
        <w:pStyle w:val="Heading4"/>
        <w:spacing w:before="240" w:line="0" w:lineRule="atLeast"/>
        <w:rPr>
          <w:del w:id="23089" w:author="phuong vu" w:date="2018-11-27T14:57:00Z"/>
          <w:rFonts w:cstheme="majorHAnsi"/>
          <w:lang w:val="en-US"/>
          <w:rPrChange w:id="23090" w:author="phuong vu" w:date="2018-11-30T22:36:00Z">
            <w:rPr>
              <w:del w:id="23091" w:author="phuong vu" w:date="2018-11-27T14:57:00Z"/>
              <w:lang w:val="en-US"/>
            </w:rPr>
          </w:rPrChange>
        </w:rPr>
        <w:pPrChange w:id="23092" w:author="phuong vu" w:date="2018-11-30T14:16:00Z">
          <w:pPr>
            <w:pStyle w:val="Heading4"/>
          </w:pPr>
        </w:pPrChange>
      </w:pPr>
      <w:del w:id="23093" w:author="phuong vu" w:date="2018-11-27T14:57:00Z">
        <w:r w:rsidRPr="00920004" w:rsidDel="00AB715C">
          <w:rPr>
            <w:rFonts w:cstheme="majorHAnsi"/>
            <w:lang w:val="en-US"/>
            <w:rPrChange w:id="23094" w:author="phuong vu" w:date="2018-11-30T22:36:00Z">
              <w:rPr>
                <w:lang w:val="en-US"/>
              </w:rPr>
            </w:rPrChange>
          </w:rPr>
          <w:lastRenderedPageBreak/>
          <w:delText>Tạo đơn hàng</w:delText>
        </w:r>
        <w:bookmarkStart w:id="23095" w:name="_Toc531102059"/>
        <w:bookmarkStart w:id="23096" w:name="_Toc531103007"/>
        <w:bookmarkStart w:id="23097" w:name="_Toc531359248"/>
        <w:bookmarkStart w:id="23098" w:name="_Toc531360229"/>
        <w:bookmarkStart w:id="23099" w:name="_Toc531381071"/>
        <w:bookmarkEnd w:id="23095"/>
        <w:bookmarkEnd w:id="23096"/>
        <w:bookmarkEnd w:id="23097"/>
        <w:bookmarkEnd w:id="23098"/>
        <w:bookmarkEnd w:id="23099"/>
      </w:del>
    </w:p>
    <w:p w14:paraId="6FFB52A8" w14:textId="3F930E6A" w:rsidR="008E15BC" w:rsidRPr="00920004" w:rsidDel="00AB715C" w:rsidRDefault="008E15BC" w:rsidP="00BD0851">
      <w:pPr>
        <w:pStyle w:val="Heading5"/>
        <w:spacing w:before="240" w:line="0" w:lineRule="atLeast"/>
        <w:rPr>
          <w:del w:id="23100" w:author="phuong vu" w:date="2018-11-27T14:57:00Z"/>
          <w:rFonts w:cstheme="majorHAnsi"/>
          <w:lang w:val="en-US"/>
          <w:rPrChange w:id="23101" w:author="phuong vu" w:date="2018-11-30T22:36:00Z">
            <w:rPr>
              <w:del w:id="23102" w:author="phuong vu" w:date="2018-11-27T14:57:00Z"/>
              <w:lang w:val="en-US"/>
            </w:rPr>
          </w:rPrChange>
        </w:rPr>
        <w:pPrChange w:id="23103" w:author="phuong vu" w:date="2018-11-30T14:16:00Z">
          <w:pPr>
            <w:pStyle w:val="Heading5"/>
          </w:pPr>
        </w:pPrChange>
      </w:pPr>
      <w:del w:id="23104" w:author="phuong vu" w:date="2018-11-27T14:57:00Z">
        <w:r w:rsidRPr="00920004" w:rsidDel="00AB715C">
          <w:rPr>
            <w:rFonts w:cstheme="majorHAnsi"/>
            <w:lang w:val="en-US"/>
            <w:rPrChange w:id="23105" w:author="phuong vu" w:date="2018-11-30T22:36:00Z">
              <w:rPr>
                <w:lang w:val="en-US"/>
              </w:rPr>
            </w:rPrChange>
          </w:rPr>
          <w:delText>Mục đích</w:delText>
        </w:r>
        <w:bookmarkStart w:id="23106" w:name="_Toc531102060"/>
        <w:bookmarkStart w:id="23107" w:name="_Toc531103008"/>
        <w:bookmarkStart w:id="23108" w:name="_Toc531359249"/>
        <w:bookmarkStart w:id="23109" w:name="_Toc531360230"/>
        <w:bookmarkStart w:id="23110" w:name="_Toc531381072"/>
        <w:bookmarkEnd w:id="23106"/>
        <w:bookmarkEnd w:id="23107"/>
        <w:bookmarkEnd w:id="23108"/>
        <w:bookmarkEnd w:id="23109"/>
        <w:bookmarkEnd w:id="23110"/>
      </w:del>
    </w:p>
    <w:p w14:paraId="5C4CAF4E" w14:textId="2CF8B02A" w:rsidR="003C68BE" w:rsidRPr="00920004" w:rsidDel="00AB715C" w:rsidRDefault="003C68BE" w:rsidP="00BD0851">
      <w:pPr>
        <w:spacing w:before="240" w:line="0" w:lineRule="atLeast"/>
        <w:ind w:firstLine="720"/>
        <w:rPr>
          <w:del w:id="23111" w:author="phuong vu" w:date="2018-11-27T14:57:00Z"/>
          <w:lang w:val="en-US"/>
          <w:rPrChange w:id="23112" w:author="phuong vu" w:date="2018-11-30T22:36:00Z">
            <w:rPr>
              <w:del w:id="23113" w:author="phuong vu" w:date="2018-11-27T14:57:00Z"/>
              <w:lang w:val="en-US"/>
            </w:rPr>
          </w:rPrChange>
        </w:rPr>
        <w:pPrChange w:id="23114" w:author="phuong vu" w:date="2018-11-30T14:16:00Z">
          <w:pPr/>
        </w:pPrChange>
      </w:pPr>
      <w:del w:id="23115" w:author="phuong vu" w:date="2018-11-27T14:57:00Z">
        <w:r w:rsidRPr="00920004" w:rsidDel="00AB715C">
          <w:rPr>
            <w:lang w:val="en-US"/>
            <w:rPrChange w:id="23116" w:author="phuong vu" w:date="2018-11-30T22:36:00Z">
              <w:rPr>
                <w:lang w:val="en-US"/>
              </w:rPr>
            </w:rPrChange>
          </w:rPr>
          <w:delTex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delText>
        </w:r>
        <w:bookmarkStart w:id="23117" w:name="_Toc531102061"/>
        <w:bookmarkStart w:id="23118" w:name="_Toc531103009"/>
        <w:bookmarkStart w:id="23119" w:name="_Toc531359250"/>
        <w:bookmarkStart w:id="23120" w:name="_Toc531360231"/>
        <w:bookmarkStart w:id="23121" w:name="_Toc531381073"/>
        <w:bookmarkEnd w:id="23117"/>
        <w:bookmarkEnd w:id="23118"/>
        <w:bookmarkEnd w:id="23119"/>
        <w:bookmarkEnd w:id="23120"/>
        <w:bookmarkEnd w:id="23121"/>
      </w:del>
    </w:p>
    <w:p w14:paraId="48D96FAA" w14:textId="1BFD5189" w:rsidR="008E15BC" w:rsidRPr="00920004" w:rsidDel="00AB715C" w:rsidRDefault="008E15BC" w:rsidP="00BD0851">
      <w:pPr>
        <w:pStyle w:val="Heading5"/>
        <w:spacing w:before="240" w:line="0" w:lineRule="atLeast"/>
        <w:rPr>
          <w:del w:id="23122" w:author="phuong vu" w:date="2018-11-27T14:57:00Z"/>
          <w:rFonts w:cstheme="majorHAnsi"/>
          <w:lang w:val="en-US"/>
          <w:rPrChange w:id="23123" w:author="phuong vu" w:date="2018-11-30T22:36:00Z">
            <w:rPr>
              <w:del w:id="23124" w:author="phuong vu" w:date="2018-11-27T14:57:00Z"/>
              <w:lang w:val="en-US"/>
            </w:rPr>
          </w:rPrChange>
        </w:rPr>
        <w:pPrChange w:id="23125" w:author="phuong vu" w:date="2018-11-30T14:16:00Z">
          <w:pPr>
            <w:pStyle w:val="Heading5"/>
          </w:pPr>
        </w:pPrChange>
      </w:pPr>
      <w:del w:id="23126" w:author="phuong vu" w:date="2018-11-27T14:57:00Z">
        <w:r w:rsidRPr="00920004" w:rsidDel="00AB715C">
          <w:rPr>
            <w:rFonts w:cstheme="majorHAnsi"/>
            <w:lang w:val="en-US"/>
            <w:rPrChange w:id="23127" w:author="phuong vu" w:date="2018-11-30T22:36:00Z">
              <w:rPr>
                <w:lang w:val="en-US"/>
              </w:rPr>
            </w:rPrChange>
          </w:rPr>
          <w:delText>Giao diện</w:delText>
        </w:r>
        <w:bookmarkStart w:id="23128" w:name="_Toc531102062"/>
        <w:bookmarkStart w:id="23129" w:name="_Toc531103010"/>
        <w:bookmarkStart w:id="23130" w:name="_Toc531359251"/>
        <w:bookmarkStart w:id="23131" w:name="_Toc531360232"/>
        <w:bookmarkStart w:id="23132" w:name="_Toc531381074"/>
        <w:bookmarkEnd w:id="23128"/>
        <w:bookmarkEnd w:id="23129"/>
        <w:bookmarkEnd w:id="23130"/>
        <w:bookmarkEnd w:id="23131"/>
        <w:bookmarkEnd w:id="23132"/>
      </w:del>
    </w:p>
    <w:p w14:paraId="74D7517B" w14:textId="70683906" w:rsidR="00D3682B" w:rsidRPr="00920004" w:rsidDel="00AB715C" w:rsidRDefault="00D3682B" w:rsidP="00BD0851">
      <w:pPr>
        <w:keepNext/>
        <w:spacing w:before="240" w:line="0" w:lineRule="atLeast"/>
        <w:rPr>
          <w:del w:id="23133" w:author="phuong vu" w:date="2018-11-27T14:57:00Z"/>
          <w:rPrChange w:id="23134" w:author="phuong vu" w:date="2018-11-30T22:36:00Z">
            <w:rPr>
              <w:del w:id="23135" w:author="phuong vu" w:date="2018-11-27T14:57:00Z"/>
            </w:rPr>
          </w:rPrChange>
        </w:rPr>
        <w:pPrChange w:id="23136" w:author="phuong vu" w:date="2018-11-30T14:16:00Z">
          <w:pPr>
            <w:keepNext/>
          </w:pPr>
        </w:pPrChange>
      </w:pPr>
      <w:del w:id="23137" w:author="phuong vu" w:date="2018-11-27T14:57:00Z">
        <w:r w:rsidRPr="00920004" w:rsidDel="00AB715C">
          <w:rPr>
            <w:noProof/>
            <w:lang w:val="en-US"/>
            <w:rPrChange w:id="23138" w:author="phuong vu" w:date="2018-11-30T22:36:00Z">
              <w:rPr>
                <w:noProof/>
                <w:lang w:val="en-US"/>
              </w:rPr>
            </w:rPrChange>
          </w:rPr>
          <w:drawing>
            <wp:inline distT="0" distB="0" distL="0" distR="0" wp14:anchorId="3AC0F9DF" wp14:editId="5AA4506E">
              <wp:extent cx="5579745" cy="324196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1234" cy="3248639"/>
                      </a:xfrm>
                      <a:prstGeom prst="rect">
                        <a:avLst/>
                      </a:prstGeom>
                      <a:noFill/>
                      <a:ln>
                        <a:noFill/>
                      </a:ln>
                    </pic:spPr>
                  </pic:pic>
                </a:graphicData>
              </a:graphic>
            </wp:inline>
          </w:drawing>
        </w:r>
        <w:bookmarkStart w:id="23139" w:name="_Toc531102063"/>
        <w:bookmarkStart w:id="23140" w:name="_Toc531103011"/>
        <w:bookmarkStart w:id="23141" w:name="_Toc531359252"/>
        <w:bookmarkStart w:id="23142" w:name="_Toc531360233"/>
        <w:bookmarkStart w:id="23143" w:name="_Toc531381075"/>
        <w:bookmarkEnd w:id="23139"/>
        <w:bookmarkEnd w:id="23140"/>
        <w:bookmarkEnd w:id="23141"/>
        <w:bookmarkEnd w:id="23142"/>
        <w:bookmarkEnd w:id="23143"/>
      </w:del>
    </w:p>
    <w:p w14:paraId="4037FB6D" w14:textId="62FE7666" w:rsidR="00D3682B" w:rsidRPr="00920004" w:rsidDel="00AB715C" w:rsidRDefault="00D3682B" w:rsidP="00BD0851">
      <w:pPr>
        <w:pStyle w:val="Caption"/>
        <w:rPr>
          <w:del w:id="23144" w:author="phuong vu" w:date="2018-11-27T14:57:00Z"/>
          <w:i w:val="0"/>
          <w:szCs w:val="26"/>
          <w:rPrChange w:id="23145" w:author="phuong vu" w:date="2018-11-30T22:36:00Z">
            <w:rPr>
              <w:del w:id="23146" w:author="phuong vu" w:date="2018-11-27T14:57:00Z"/>
              <w:szCs w:val="26"/>
              <w:lang w:val="en-US"/>
            </w:rPr>
          </w:rPrChange>
        </w:rPr>
        <w:pPrChange w:id="23147" w:author="phuong vu" w:date="2018-11-30T14:16:00Z">
          <w:pPr>
            <w:pStyle w:val="Caption"/>
          </w:pPr>
        </w:pPrChange>
      </w:pPr>
      <w:del w:id="23148" w:author="phuong vu" w:date="2018-11-27T14:57:00Z">
        <w:r w:rsidRPr="00920004" w:rsidDel="00AB715C">
          <w:rPr>
            <w:i w:val="0"/>
            <w:szCs w:val="26"/>
            <w:rPrChange w:id="23149" w:author="phuong vu" w:date="2018-11-30T22:36:00Z">
              <w:rPr>
                <w:szCs w:val="26"/>
              </w:rPr>
            </w:rPrChange>
          </w:rPr>
          <w:delText xml:space="preserve">Hình </w:delText>
        </w:r>
      </w:del>
      <w:del w:id="23150" w:author="phuong vu" w:date="2018-11-16T11:28:00Z">
        <w:r w:rsidR="006C103E" w:rsidRPr="00920004" w:rsidDel="00EC5005">
          <w:rPr>
            <w:i w:val="0"/>
            <w:rPrChange w:id="23151" w:author="phuong vu" w:date="2018-11-30T22:36:00Z">
              <w:rPr/>
            </w:rPrChange>
          </w:rPr>
          <w:fldChar w:fldCharType="begin"/>
        </w:r>
        <w:r w:rsidR="006C103E" w:rsidRPr="00920004" w:rsidDel="00EC5005">
          <w:rPr>
            <w:i w:val="0"/>
            <w:szCs w:val="26"/>
            <w:rPrChange w:id="23152" w:author="phuong vu" w:date="2018-11-30T22:36:00Z">
              <w:rPr>
                <w:szCs w:val="26"/>
              </w:rPr>
            </w:rPrChange>
          </w:rPr>
          <w:delInstrText xml:space="preserve"> STYLEREF 1 \s </w:delInstrText>
        </w:r>
        <w:r w:rsidR="006C103E" w:rsidRPr="00920004" w:rsidDel="00EC5005">
          <w:rPr>
            <w:i w:val="0"/>
            <w:rPrChange w:id="23153" w:author="phuong vu" w:date="2018-11-30T22:36:00Z">
              <w:rPr/>
            </w:rPrChange>
          </w:rPr>
          <w:fldChar w:fldCharType="separate"/>
        </w:r>
        <w:r w:rsidR="006C103E" w:rsidRPr="00920004" w:rsidDel="00EC5005">
          <w:rPr>
            <w:i w:val="0"/>
            <w:noProof/>
            <w:szCs w:val="26"/>
            <w:rPrChange w:id="23154" w:author="phuong vu" w:date="2018-11-30T22:36:00Z">
              <w:rPr>
                <w:noProof/>
                <w:szCs w:val="26"/>
              </w:rPr>
            </w:rPrChange>
          </w:rPr>
          <w:delText>3</w:delText>
        </w:r>
        <w:r w:rsidR="006C103E" w:rsidRPr="00920004" w:rsidDel="00EC5005">
          <w:rPr>
            <w:i w:val="0"/>
            <w:rPrChange w:id="23155" w:author="phuong vu" w:date="2018-11-30T22:36:00Z">
              <w:rPr/>
            </w:rPrChange>
          </w:rPr>
          <w:fldChar w:fldCharType="end"/>
        </w:r>
        <w:r w:rsidR="006C103E" w:rsidRPr="00920004" w:rsidDel="00EC5005">
          <w:rPr>
            <w:i w:val="0"/>
            <w:szCs w:val="26"/>
            <w:rPrChange w:id="23156" w:author="phuong vu" w:date="2018-11-30T22:36:00Z">
              <w:rPr>
                <w:szCs w:val="26"/>
              </w:rPr>
            </w:rPrChange>
          </w:rPr>
          <w:delText>.</w:delText>
        </w:r>
        <w:r w:rsidR="006C103E" w:rsidRPr="00920004" w:rsidDel="00EC5005">
          <w:rPr>
            <w:i w:val="0"/>
            <w:rPrChange w:id="23157" w:author="phuong vu" w:date="2018-11-30T22:36:00Z">
              <w:rPr/>
            </w:rPrChange>
          </w:rPr>
          <w:fldChar w:fldCharType="begin"/>
        </w:r>
        <w:r w:rsidR="006C103E" w:rsidRPr="00920004" w:rsidDel="00EC5005">
          <w:rPr>
            <w:i w:val="0"/>
            <w:szCs w:val="26"/>
            <w:rPrChange w:id="23158" w:author="phuong vu" w:date="2018-11-30T22:36:00Z">
              <w:rPr>
                <w:szCs w:val="26"/>
              </w:rPr>
            </w:rPrChange>
          </w:rPr>
          <w:delInstrText xml:space="preserve"> SEQ Hình \* ARABIC \s 1 </w:delInstrText>
        </w:r>
        <w:r w:rsidR="006C103E" w:rsidRPr="00920004" w:rsidDel="00EC5005">
          <w:rPr>
            <w:i w:val="0"/>
            <w:rPrChange w:id="23159" w:author="phuong vu" w:date="2018-11-30T22:36:00Z">
              <w:rPr/>
            </w:rPrChange>
          </w:rPr>
          <w:fldChar w:fldCharType="separate"/>
        </w:r>
        <w:r w:rsidR="006C103E" w:rsidRPr="00920004" w:rsidDel="00EC5005">
          <w:rPr>
            <w:i w:val="0"/>
            <w:noProof/>
            <w:szCs w:val="26"/>
            <w:rPrChange w:id="23160" w:author="phuong vu" w:date="2018-11-30T22:36:00Z">
              <w:rPr>
                <w:noProof/>
                <w:szCs w:val="26"/>
              </w:rPr>
            </w:rPrChange>
          </w:rPr>
          <w:delText>15</w:delText>
        </w:r>
        <w:r w:rsidR="006C103E" w:rsidRPr="00920004" w:rsidDel="00EC5005">
          <w:rPr>
            <w:i w:val="0"/>
            <w:rPrChange w:id="23161" w:author="phuong vu" w:date="2018-11-30T22:36:00Z">
              <w:rPr/>
            </w:rPrChange>
          </w:rPr>
          <w:fldChar w:fldCharType="end"/>
        </w:r>
      </w:del>
      <w:del w:id="23162" w:author="phuong vu" w:date="2018-11-27T14:57:00Z">
        <w:r w:rsidRPr="00920004" w:rsidDel="00AB715C">
          <w:rPr>
            <w:i w:val="0"/>
            <w:rPrChange w:id="23163" w:author="phuong vu" w:date="2018-11-30T22:36:00Z">
              <w:rPr>
                <w:lang w:val="en-US"/>
              </w:rPr>
            </w:rPrChange>
          </w:rPr>
          <w:delText xml:space="preserve"> Giao diện tạo đơn hàng mới trên web</w:delText>
        </w:r>
        <w:bookmarkStart w:id="23164" w:name="_Toc531102064"/>
        <w:bookmarkStart w:id="23165" w:name="_Toc531103012"/>
        <w:bookmarkStart w:id="23166" w:name="_Toc531359253"/>
        <w:bookmarkStart w:id="23167" w:name="_Toc531360234"/>
        <w:bookmarkStart w:id="23168" w:name="_Toc531381076"/>
        <w:bookmarkEnd w:id="23164"/>
        <w:bookmarkEnd w:id="23165"/>
        <w:bookmarkEnd w:id="23166"/>
        <w:bookmarkEnd w:id="23167"/>
        <w:bookmarkEnd w:id="23168"/>
      </w:del>
    </w:p>
    <w:p w14:paraId="1AECE2F0" w14:textId="2341EE48" w:rsidR="00442EB8" w:rsidRPr="00920004" w:rsidDel="00AB715C" w:rsidRDefault="00442EB8" w:rsidP="00BD0851">
      <w:pPr>
        <w:keepNext/>
        <w:spacing w:before="240" w:line="0" w:lineRule="atLeast"/>
        <w:rPr>
          <w:del w:id="23169" w:author="phuong vu" w:date="2018-11-27T14:57:00Z"/>
          <w:rPrChange w:id="23170" w:author="phuong vu" w:date="2018-11-30T22:36:00Z">
            <w:rPr>
              <w:del w:id="23171" w:author="phuong vu" w:date="2018-11-27T14:57:00Z"/>
            </w:rPr>
          </w:rPrChange>
        </w:rPr>
        <w:pPrChange w:id="23172" w:author="phuong vu" w:date="2018-11-30T14:16:00Z">
          <w:pPr>
            <w:keepNext/>
          </w:pPr>
        </w:pPrChange>
      </w:pPr>
      <w:del w:id="23173" w:author="phuong vu" w:date="2018-11-27T14:57:00Z">
        <w:r w:rsidRPr="00920004" w:rsidDel="00AB715C">
          <w:rPr>
            <w:noProof/>
            <w:lang w:val="en-US"/>
            <w:rPrChange w:id="23174" w:author="phuong vu" w:date="2018-11-30T22:36:00Z">
              <w:rPr>
                <w:noProof/>
                <w:lang w:val="en-US"/>
              </w:rPr>
            </w:rPrChange>
          </w:rPr>
          <w:drawing>
            <wp:inline distT="0" distB="0" distL="0" distR="0" wp14:anchorId="76652213" wp14:editId="665B0AF5">
              <wp:extent cx="5579745" cy="3859480"/>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5371" cy="3863372"/>
                      </a:xfrm>
                      <a:prstGeom prst="rect">
                        <a:avLst/>
                      </a:prstGeom>
                      <a:noFill/>
                      <a:ln>
                        <a:noFill/>
                      </a:ln>
                    </pic:spPr>
                  </pic:pic>
                </a:graphicData>
              </a:graphic>
            </wp:inline>
          </w:drawing>
        </w:r>
        <w:bookmarkStart w:id="23175" w:name="_Toc531102065"/>
        <w:bookmarkStart w:id="23176" w:name="_Toc531103013"/>
        <w:bookmarkStart w:id="23177" w:name="_Toc531359254"/>
        <w:bookmarkStart w:id="23178" w:name="_Toc531360235"/>
        <w:bookmarkStart w:id="23179" w:name="_Toc531381077"/>
        <w:bookmarkEnd w:id="23175"/>
        <w:bookmarkEnd w:id="23176"/>
        <w:bookmarkEnd w:id="23177"/>
        <w:bookmarkEnd w:id="23178"/>
        <w:bookmarkEnd w:id="23179"/>
      </w:del>
    </w:p>
    <w:p w14:paraId="17AE9A17" w14:textId="0E993030" w:rsidR="00442EB8" w:rsidRPr="00920004" w:rsidDel="00AB715C" w:rsidRDefault="00442EB8" w:rsidP="00BD0851">
      <w:pPr>
        <w:pStyle w:val="Caption"/>
        <w:rPr>
          <w:del w:id="23180" w:author="phuong vu" w:date="2018-11-27T14:57:00Z"/>
          <w:i w:val="0"/>
          <w:szCs w:val="26"/>
          <w:rPrChange w:id="23181" w:author="phuong vu" w:date="2018-11-30T22:36:00Z">
            <w:rPr>
              <w:del w:id="23182" w:author="phuong vu" w:date="2018-11-27T14:57:00Z"/>
              <w:szCs w:val="26"/>
              <w:lang w:val="en-US"/>
            </w:rPr>
          </w:rPrChange>
        </w:rPr>
        <w:pPrChange w:id="23183" w:author="phuong vu" w:date="2018-11-30T14:16:00Z">
          <w:pPr>
            <w:pStyle w:val="Caption"/>
          </w:pPr>
        </w:pPrChange>
      </w:pPr>
      <w:del w:id="23184" w:author="phuong vu" w:date="2018-11-27T14:57:00Z">
        <w:r w:rsidRPr="00920004" w:rsidDel="00AB715C">
          <w:rPr>
            <w:i w:val="0"/>
            <w:szCs w:val="26"/>
            <w:rPrChange w:id="23185" w:author="phuong vu" w:date="2018-11-30T22:36:00Z">
              <w:rPr>
                <w:szCs w:val="26"/>
              </w:rPr>
            </w:rPrChange>
          </w:rPr>
          <w:delText xml:space="preserve">Hình </w:delText>
        </w:r>
      </w:del>
      <w:del w:id="23186" w:author="phuong vu" w:date="2018-11-16T11:28:00Z">
        <w:r w:rsidR="006C103E" w:rsidRPr="00920004" w:rsidDel="00EC5005">
          <w:rPr>
            <w:i w:val="0"/>
            <w:rPrChange w:id="23187" w:author="phuong vu" w:date="2018-11-30T22:36:00Z">
              <w:rPr/>
            </w:rPrChange>
          </w:rPr>
          <w:fldChar w:fldCharType="begin"/>
        </w:r>
        <w:r w:rsidR="006C103E" w:rsidRPr="00920004" w:rsidDel="00EC5005">
          <w:rPr>
            <w:i w:val="0"/>
            <w:szCs w:val="26"/>
            <w:rPrChange w:id="23188" w:author="phuong vu" w:date="2018-11-30T22:36:00Z">
              <w:rPr>
                <w:szCs w:val="26"/>
              </w:rPr>
            </w:rPrChange>
          </w:rPr>
          <w:delInstrText xml:space="preserve"> STYLEREF 1 \s </w:delInstrText>
        </w:r>
        <w:r w:rsidR="006C103E" w:rsidRPr="00920004" w:rsidDel="00EC5005">
          <w:rPr>
            <w:i w:val="0"/>
            <w:rPrChange w:id="23189" w:author="phuong vu" w:date="2018-11-30T22:36:00Z">
              <w:rPr/>
            </w:rPrChange>
          </w:rPr>
          <w:fldChar w:fldCharType="separate"/>
        </w:r>
        <w:r w:rsidR="006C103E" w:rsidRPr="00920004" w:rsidDel="00EC5005">
          <w:rPr>
            <w:i w:val="0"/>
            <w:noProof/>
            <w:szCs w:val="26"/>
            <w:rPrChange w:id="23190" w:author="phuong vu" w:date="2018-11-30T22:36:00Z">
              <w:rPr>
                <w:noProof/>
                <w:szCs w:val="26"/>
              </w:rPr>
            </w:rPrChange>
          </w:rPr>
          <w:delText>3</w:delText>
        </w:r>
        <w:r w:rsidR="006C103E" w:rsidRPr="00920004" w:rsidDel="00EC5005">
          <w:rPr>
            <w:i w:val="0"/>
            <w:rPrChange w:id="23191" w:author="phuong vu" w:date="2018-11-30T22:36:00Z">
              <w:rPr/>
            </w:rPrChange>
          </w:rPr>
          <w:fldChar w:fldCharType="end"/>
        </w:r>
        <w:r w:rsidR="006C103E" w:rsidRPr="00920004" w:rsidDel="00EC5005">
          <w:rPr>
            <w:i w:val="0"/>
            <w:szCs w:val="26"/>
            <w:rPrChange w:id="23192" w:author="phuong vu" w:date="2018-11-30T22:36:00Z">
              <w:rPr>
                <w:szCs w:val="26"/>
              </w:rPr>
            </w:rPrChange>
          </w:rPr>
          <w:delText>.</w:delText>
        </w:r>
        <w:r w:rsidR="006C103E" w:rsidRPr="00920004" w:rsidDel="00EC5005">
          <w:rPr>
            <w:i w:val="0"/>
            <w:rPrChange w:id="23193" w:author="phuong vu" w:date="2018-11-30T22:36:00Z">
              <w:rPr/>
            </w:rPrChange>
          </w:rPr>
          <w:fldChar w:fldCharType="begin"/>
        </w:r>
        <w:r w:rsidR="006C103E" w:rsidRPr="00920004" w:rsidDel="00EC5005">
          <w:rPr>
            <w:i w:val="0"/>
            <w:szCs w:val="26"/>
            <w:rPrChange w:id="23194" w:author="phuong vu" w:date="2018-11-30T22:36:00Z">
              <w:rPr>
                <w:szCs w:val="26"/>
              </w:rPr>
            </w:rPrChange>
          </w:rPr>
          <w:delInstrText xml:space="preserve"> SEQ Hình \* ARABIC \s 1 </w:delInstrText>
        </w:r>
        <w:r w:rsidR="006C103E" w:rsidRPr="00920004" w:rsidDel="00EC5005">
          <w:rPr>
            <w:i w:val="0"/>
            <w:rPrChange w:id="23195" w:author="phuong vu" w:date="2018-11-30T22:36:00Z">
              <w:rPr/>
            </w:rPrChange>
          </w:rPr>
          <w:fldChar w:fldCharType="separate"/>
        </w:r>
        <w:r w:rsidR="006C103E" w:rsidRPr="00920004" w:rsidDel="00EC5005">
          <w:rPr>
            <w:i w:val="0"/>
            <w:noProof/>
            <w:szCs w:val="26"/>
            <w:rPrChange w:id="23196" w:author="phuong vu" w:date="2018-11-30T22:36:00Z">
              <w:rPr>
                <w:noProof/>
                <w:szCs w:val="26"/>
              </w:rPr>
            </w:rPrChange>
          </w:rPr>
          <w:delText>16</w:delText>
        </w:r>
        <w:r w:rsidR="006C103E" w:rsidRPr="00920004" w:rsidDel="00EC5005">
          <w:rPr>
            <w:i w:val="0"/>
            <w:rPrChange w:id="23197" w:author="phuong vu" w:date="2018-11-30T22:36:00Z">
              <w:rPr/>
            </w:rPrChange>
          </w:rPr>
          <w:fldChar w:fldCharType="end"/>
        </w:r>
      </w:del>
      <w:del w:id="23198" w:author="phuong vu" w:date="2018-11-27T14:57:00Z">
        <w:r w:rsidRPr="00920004" w:rsidDel="00AB715C">
          <w:rPr>
            <w:i w:val="0"/>
            <w:rPrChange w:id="23199" w:author="phuong vu" w:date="2018-11-30T22:36:00Z">
              <w:rPr>
                <w:lang w:val="en-US"/>
              </w:rPr>
            </w:rPrChange>
          </w:rPr>
          <w:delText xml:space="preserve"> Giao diện xác nhận đơn hàng sau khi tạo mới</w:delText>
        </w:r>
        <w:bookmarkStart w:id="23200" w:name="_Toc531102066"/>
        <w:bookmarkStart w:id="23201" w:name="_Toc531103014"/>
        <w:bookmarkStart w:id="23202" w:name="_Toc531359255"/>
        <w:bookmarkStart w:id="23203" w:name="_Toc531360236"/>
        <w:bookmarkStart w:id="23204" w:name="_Toc531381078"/>
        <w:bookmarkEnd w:id="23200"/>
        <w:bookmarkEnd w:id="23201"/>
        <w:bookmarkEnd w:id="23202"/>
        <w:bookmarkEnd w:id="23203"/>
        <w:bookmarkEnd w:id="23204"/>
      </w:del>
    </w:p>
    <w:p w14:paraId="0BC24A2A" w14:textId="1CFCF495" w:rsidR="008E15BC" w:rsidRPr="00920004" w:rsidDel="00AB715C" w:rsidRDefault="008E15BC" w:rsidP="00BD0851">
      <w:pPr>
        <w:pStyle w:val="Heading5"/>
        <w:spacing w:before="240" w:line="0" w:lineRule="atLeast"/>
        <w:rPr>
          <w:del w:id="23205" w:author="phuong vu" w:date="2018-11-27T14:57:00Z"/>
          <w:rFonts w:cstheme="majorHAnsi"/>
          <w:lang w:val="en-US"/>
          <w:rPrChange w:id="23206" w:author="phuong vu" w:date="2018-11-30T22:36:00Z">
            <w:rPr>
              <w:del w:id="23207" w:author="phuong vu" w:date="2018-11-27T14:57:00Z"/>
              <w:lang w:val="en-US"/>
            </w:rPr>
          </w:rPrChange>
        </w:rPr>
        <w:pPrChange w:id="23208" w:author="phuong vu" w:date="2018-11-30T14:16:00Z">
          <w:pPr>
            <w:pStyle w:val="Heading5"/>
          </w:pPr>
        </w:pPrChange>
      </w:pPr>
      <w:del w:id="23209" w:author="phuong vu" w:date="2018-11-27T14:57:00Z">
        <w:r w:rsidRPr="00920004" w:rsidDel="00AB715C">
          <w:rPr>
            <w:rFonts w:cstheme="majorHAnsi"/>
            <w:lang w:val="en-US"/>
            <w:rPrChange w:id="23210" w:author="phuong vu" w:date="2018-11-30T22:36:00Z">
              <w:rPr>
                <w:rFonts w:cstheme="majorHAnsi"/>
                <w:lang w:val="en-US"/>
              </w:rPr>
            </w:rPrChange>
          </w:rPr>
          <w:delText>Các thành ph</w:delText>
        </w:r>
        <w:r w:rsidRPr="00920004" w:rsidDel="00AB715C">
          <w:rPr>
            <w:rFonts w:cstheme="majorHAnsi"/>
            <w:lang w:val="en-US"/>
            <w:rPrChange w:id="23211" w:author="phuong vu" w:date="2018-11-30T22:36:00Z">
              <w:rPr>
                <w:lang w:val="en-US"/>
              </w:rPr>
            </w:rPrChange>
          </w:rPr>
          <w:delText>ần giao diện</w:delText>
        </w:r>
        <w:bookmarkStart w:id="23212" w:name="_Toc531102067"/>
        <w:bookmarkStart w:id="23213" w:name="_Toc531103015"/>
        <w:bookmarkStart w:id="23214" w:name="_Toc531359256"/>
        <w:bookmarkStart w:id="23215" w:name="_Toc531360237"/>
        <w:bookmarkStart w:id="23216" w:name="_Toc531381079"/>
        <w:bookmarkEnd w:id="23212"/>
        <w:bookmarkEnd w:id="23213"/>
        <w:bookmarkEnd w:id="23214"/>
        <w:bookmarkEnd w:id="23215"/>
        <w:bookmarkEnd w:id="23216"/>
      </w:del>
    </w:p>
    <w:tbl>
      <w:tblPr>
        <w:tblStyle w:val="TableGrid"/>
        <w:tblW w:w="0" w:type="auto"/>
        <w:tblLook w:val="04A0" w:firstRow="1" w:lastRow="0" w:firstColumn="1" w:lastColumn="0" w:noHBand="0" w:noVBand="1"/>
      </w:tblPr>
      <w:tblGrid>
        <w:gridCol w:w="798"/>
        <w:gridCol w:w="2224"/>
        <w:gridCol w:w="2835"/>
        <w:gridCol w:w="1231"/>
        <w:gridCol w:w="1689"/>
      </w:tblGrid>
      <w:tr w:rsidR="00263449" w:rsidRPr="00920004" w:rsidDel="00AB715C" w14:paraId="44F1660E" w14:textId="5CEB2EF0" w:rsidTr="00A72A60">
        <w:trPr>
          <w:del w:id="23217" w:author="phuong vu" w:date="2018-11-27T14:57:00Z"/>
        </w:trPr>
        <w:tc>
          <w:tcPr>
            <w:tcW w:w="805" w:type="dxa"/>
            <w:vAlign w:val="center"/>
          </w:tcPr>
          <w:p w14:paraId="296D1AB1" w14:textId="3B648B6D" w:rsidR="00263449" w:rsidRPr="00920004" w:rsidDel="00AB715C" w:rsidRDefault="00263449" w:rsidP="00BD0851">
            <w:pPr>
              <w:spacing w:before="240" w:line="0" w:lineRule="atLeast"/>
              <w:jc w:val="center"/>
              <w:rPr>
                <w:del w:id="23218" w:author="phuong vu" w:date="2018-11-27T14:57:00Z"/>
                <w:b/>
                <w:lang w:val="en-US"/>
                <w:rPrChange w:id="23219" w:author="phuong vu" w:date="2018-11-30T22:36:00Z">
                  <w:rPr>
                    <w:del w:id="23220" w:author="phuong vu" w:date="2018-11-27T14:57:00Z"/>
                    <w:b/>
                    <w:lang w:val="en-US"/>
                  </w:rPr>
                </w:rPrChange>
              </w:rPr>
              <w:pPrChange w:id="23221" w:author="phuong vu" w:date="2018-11-30T14:16:00Z">
                <w:pPr>
                  <w:spacing w:line="360" w:lineRule="auto"/>
                  <w:jc w:val="center"/>
                </w:pPr>
              </w:pPrChange>
            </w:pPr>
            <w:del w:id="23222" w:author="phuong vu" w:date="2018-11-27T14:57:00Z">
              <w:r w:rsidRPr="00920004" w:rsidDel="00AB715C">
                <w:rPr>
                  <w:b/>
                  <w:lang w:val="en-US"/>
                  <w:rPrChange w:id="23223" w:author="phuong vu" w:date="2018-11-30T22:36:00Z">
                    <w:rPr>
                      <w:b/>
                      <w:lang w:val="en-US"/>
                    </w:rPr>
                  </w:rPrChange>
                </w:rPr>
                <w:delText>STT</w:delText>
              </w:r>
              <w:bookmarkStart w:id="23224" w:name="_Toc531102068"/>
              <w:bookmarkStart w:id="23225" w:name="_Toc531103016"/>
              <w:bookmarkStart w:id="23226" w:name="_Toc531359257"/>
              <w:bookmarkStart w:id="23227" w:name="_Toc531360238"/>
              <w:bookmarkStart w:id="23228" w:name="_Toc531381080"/>
              <w:bookmarkEnd w:id="23224"/>
              <w:bookmarkEnd w:id="23225"/>
              <w:bookmarkEnd w:id="23226"/>
              <w:bookmarkEnd w:id="23227"/>
              <w:bookmarkEnd w:id="23228"/>
            </w:del>
          </w:p>
        </w:tc>
        <w:tc>
          <w:tcPr>
            <w:tcW w:w="1980" w:type="dxa"/>
            <w:vAlign w:val="center"/>
          </w:tcPr>
          <w:p w14:paraId="59A5CDDE" w14:textId="591F6B81" w:rsidR="00263449" w:rsidRPr="00920004" w:rsidDel="00AB715C" w:rsidRDefault="00263449" w:rsidP="00BD0851">
            <w:pPr>
              <w:spacing w:before="240" w:line="0" w:lineRule="atLeast"/>
              <w:jc w:val="center"/>
              <w:rPr>
                <w:del w:id="23229" w:author="phuong vu" w:date="2018-11-27T14:57:00Z"/>
                <w:b/>
                <w:lang w:val="en-US"/>
                <w:rPrChange w:id="23230" w:author="phuong vu" w:date="2018-11-30T22:36:00Z">
                  <w:rPr>
                    <w:del w:id="23231" w:author="phuong vu" w:date="2018-11-27T14:57:00Z"/>
                    <w:b/>
                    <w:lang w:val="en-US"/>
                  </w:rPr>
                </w:rPrChange>
              </w:rPr>
              <w:pPrChange w:id="23232" w:author="phuong vu" w:date="2018-11-30T14:16:00Z">
                <w:pPr>
                  <w:spacing w:line="360" w:lineRule="auto"/>
                  <w:jc w:val="center"/>
                </w:pPr>
              </w:pPrChange>
            </w:pPr>
            <w:del w:id="23233" w:author="phuong vu" w:date="2018-11-27T14:57:00Z">
              <w:r w:rsidRPr="00920004" w:rsidDel="00AB715C">
                <w:rPr>
                  <w:b/>
                  <w:lang w:val="en-US"/>
                  <w:rPrChange w:id="23234" w:author="phuong vu" w:date="2018-11-30T22:36:00Z">
                    <w:rPr>
                      <w:b/>
                      <w:lang w:val="en-US"/>
                    </w:rPr>
                  </w:rPrChange>
                </w:rPr>
                <w:delText>Loại điều khiển</w:delText>
              </w:r>
              <w:bookmarkStart w:id="23235" w:name="_Toc531102069"/>
              <w:bookmarkStart w:id="23236" w:name="_Toc531103017"/>
              <w:bookmarkStart w:id="23237" w:name="_Toc531359258"/>
              <w:bookmarkStart w:id="23238" w:name="_Toc531360239"/>
              <w:bookmarkStart w:id="23239" w:name="_Toc531381081"/>
              <w:bookmarkEnd w:id="23235"/>
              <w:bookmarkEnd w:id="23236"/>
              <w:bookmarkEnd w:id="23237"/>
              <w:bookmarkEnd w:id="23238"/>
              <w:bookmarkEnd w:id="23239"/>
            </w:del>
          </w:p>
        </w:tc>
        <w:tc>
          <w:tcPr>
            <w:tcW w:w="2970" w:type="dxa"/>
            <w:vAlign w:val="center"/>
          </w:tcPr>
          <w:p w14:paraId="48D7A81F" w14:textId="22832BB0" w:rsidR="00263449" w:rsidRPr="00920004" w:rsidDel="00AB715C" w:rsidRDefault="00263449" w:rsidP="00BD0851">
            <w:pPr>
              <w:spacing w:before="240" w:line="0" w:lineRule="atLeast"/>
              <w:jc w:val="center"/>
              <w:rPr>
                <w:del w:id="23240" w:author="phuong vu" w:date="2018-11-27T14:57:00Z"/>
                <w:b/>
                <w:lang w:val="en-US"/>
                <w:rPrChange w:id="23241" w:author="phuong vu" w:date="2018-11-30T22:36:00Z">
                  <w:rPr>
                    <w:del w:id="23242" w:author="phuong vu" w:date="2018-11-27T14:57:00Z"/>
                    <w:b/>
                    <w:lang w:val="en-US"/>
                  </w:rPr>
                </w:rPrChange>
              </w:rPr>
              <w:pPrChange w:id="23243" w:author="phuong vu" w:date="2018-11-30T14:16:00Z">
                <w:pPr>
                  <w:spacing w:line="360" w:lineRule="auto"/>
                  <w:jc w:val="center"/>
                </w:pPr>
              </w:pPrChange>
            </w:pPr>
            <w:del w:id="23244" w:author="phuong vu" w:date="2018-11-27T14:57:00Z">
              <w:r w:rsidRPr="00920004" w:rsidDel="00AB715C">
                <w:rPr>
                  <w:b/>
                  <w:lang w:val="en-US"/>
                  <w:rPrChange w:id="23245" w:author="phuong vu" w:date="2018-11-30T22:36:00Z">
                    <w:rPr>
                      <w:b/>
                      <w:lang w:val="en-US"/>
                    </w:rPr>
                  </w:rPrChange>
                </w:rPr>
                <w:delText>Nội dung thực hiện</w:delText>
              </w:r>
              <w:bookmarkStart w:id="23246" w:name="_Toc531102070"/>
              <w:bookmarkStart w:id="23247" w:name="_Toc531103018"/>
              <w:bookmarkStart w:id="23248" w:name="_Toc531359259"/>
              <w:bookmarkStart w:id="23249" w:name="_Toc531360240"/>
              <w:bookmarkStart w:id="23250" w:name="_Toc531381082"/>
              <w:bookmarkEnd w:id="23246"/>
              <w:bookmarkEnd w:id="23247"/>
              <w:bookmarkEnd w:id="23248"/>
              <w:bookmarkEnd w:id="23249"/>
              <w:bookmarkEnd w:id="23250"/>
            </w:del>
          </w:p>
        </w:tc>
        <w:tc>
          <w:tcPr>
            <w:tcW w:w="1266" w:type="dxa"/>
            <w:vAlign w:val="center"/>
          </w:tcPr>
          <w:p w14:paraId="14598B60" w14:textId="37EC1699" w:rsidR="00263449" w:rsidRPr="00920004" w:rsidDel="00AB715C" w:rsidRDefault="00263449" w:rsidP="00BD0851">
            <w:pPr>
              <w:spacing w:before="240" w:line="0" w:lineRule="atLeast"/>
              <w:jc w:val="center"/>
              <w:rPr>
                <w:del w:id="23251" w:author="phuong vu" w:date="2018-11-27T14:57:00Z"/>
                <w:b/>
                <w:lang w:val="en-US"/>
                <w:rPrChange w:id="23252" w:author="phuong vu" w:date="2018-11-30T22:36:00Z">
                  <w:rPr>
                    <w:del w:id="23253" w:author="phuong vu" w:date="2018-11-27T14:57:00Z"/>
                    <w:b/>
                    <w:lang w:val="en-US"/>
                  </w:rPr>
                </w:rPrChange>
              </w:rPr>
              <w:pPrChange w:id="23254" w:author="phuong vu" w:date="2018-11-30T14:16:00Z">
                <w:pPr>
                  <w:spacing w:line="360" w:lineRule="auto"/>
                  <w:jc w:val="center"/>
                </w:pPr>
              </w:pPrChange>
            </w:pPr>
            <w:del w:id="23255" w:author="phuong vu" w:date="2018-11-27T14:57:00Z">
              <w:r w:rsidRPr="00920004" w:rsidDel="00AB715C">
                <w:rPr>
                  <w:b/>
                  <w:lang w:val="en-US"/>
                  <w:rPrChange w:id="23256" w:author="phuong vu" w:date="2018-11-30T22:36:00Z">
                    <w:rPr>
                      <w:b/>
                      <w:lang w:val="en-US"/>
                    </w:rPr>
                  </w:rPrChange>
                </w:rPr>
                <w:delText>Giá trị mặc định</w:delText>
              </w:r>
              <w:bookmarkStart w:id="23257" w:name="_Toc531102071"/>
              <w:bookmarkStart w:id="23258" w:name="_Toc531103019"/>
              <w:bookmarkStart w:id="23259" w:name="_Toc531359260"/>
              <w:bookmarkStart w:id="23260" w:name="_Toc531360241"/>
              <w:bookmarkStart w:id="23261" w:name="_Toc531381083"/>
              <w:bookmarkEnd w:id="23257"/>
              <w:bookmarkEnd w:id="23258"/>
              <w:bookmarkEnd w:id="23259"/>
              <w:bookmarkEnd w:id="23260"/>
              <w:bookmarkEnd w:id="23261"/>
            </w:del>
          </w:p>
        </w:tc>
        <w:tc>
          <w:tcPr>
            <w:tcW w:w="1756" w:type="dxa"/>
            <w:vAlign w:val="center"/>
          </w:tcPr>
          <w:p w14:paraId="4A449ABF" w14:textId="6330A9B3" w:rsidR="00263449" w:rsidRPr="00920004" w:rsidDel="00AB715C" w:rsidRDefault="00263449" w:rsidP="00BD0851">
            <w:pPr>
              <w:spacing w:before="240" w:line="0" w:lineRule="atLeast"/>
              <w:jc w:val="center"/>
              <w:rPr>
                <w:del w:id="23262" w:author="phuong vu" w:date="2018-11-27T14:57:00Z"/>
                <w:b/>
                <w:lang w:val="en-US"/>
                <w:rPrChange w:id="23263" w:author="phuong vu" w:date="2018-11-30T22:36:00Z">
                  <w:rPr>
                    <w:del w:id="23264" w:author="phuong vu" w:date="2018-11-27T14:57:00Z"/>
                    <w:b/>
                    <w:lang w:val="en-US"/>
                  </w:rPr>
                </w:rPrChange>
              </w:rPr>
              <w:pPrChange w:id="23265" w:author="phuong vu" w:date="2018-11-30T14:16:00Z">
                <w:pPr>
                  <w:spacing w:line="360" w:lineRule="auto"/>
                  <w:jc w:val="center"/>
                </w:pPr>
              </w:pPrChange>
            </w:pPr>
            <w:del w:id="23266" w:author="phuong vu" w:date="2018-11-27T14:57:00Z">
              <w:r w:rsidRPr="00920004" w:rsidDel="00AB715C">
                <w:rPr>
                  <w:b/>
                  <w:lang w:val="en-US"/>
                  <w:rPrChange w:id="23267" w:author="phuong vu" w:date="2018-11-30T22:36:00Z">
                    <w:rPr>
                      <w:b/>
                      <w:lang w:val="en-US"/>
                    </w:rPr>
                  </w:rPrChange>
                </w:rPr>
                <w:delText>Lưu ý</w:delText>
              </w:r>
              <w:bookmarkStart w:id="23268" w:name="_Toc531102072"/>
              <w:bookmarkStart w:id="23269" w:name="_Toc531103020"/>
              <w:bookmarkStart w:id="23270" w:name="_Toc531359261"/>
              <w:bookmarkStart w:id="23271" w:name="_Toc531360242"/>
              <w:bookmarkStart w:id="23272" w:name="_Toc531381084"/>
              <w:bookmarkEnd w:id="23268"/>
              <w:bookmarkEnd w:id="23269"/>
              <w:bookmarkEnd w:id="23270"/>
              <w:bookmarkEnd w:id="23271"/>
              <w:bookmarkEnd w:id="23272"/>
            </w:del>
          </w:p>
        </w:tc>
        <w:bookmarkStart w:id="23273" w:name="_Toc531102073"/>
        <w:bookmarkStart w:id="23274" w:name="_Toc531103021"/>
        <w:bookmarkStart w:id="23275" w:name="_Toc531359262"/>
        <w:bookmarkStart w:id="23276" w:name="_Toc531360243"/>
        <w:bookmarkStart w:id="23277" w:name="_Toc531381085"/>
        <w:bookmarkEnd w:id="23273"/>
        <w:bookmarkEnd w:id="23274"/>
        <w:bookmarkEnd w:id="23275"/>
        <w:bookmarkEnd w:id="23276"/>
        <w:bookmarkEnd w:id="23277"/>
      </w:tr>
      <w:tr w:rsidR="00263449" w:rsidRPr="00920004" w:rsidDel="00AB715C" w14:paraId="4F1595FE" w14:textId="4D3751E5" w:rsidTr="00A72A60">
        <w:trPr>
          <w:del w:id="23278" w:author="phuong vu" w:date="2018-11-27T14:57:00Z"/>
        </w:trPr>
        <w:tc>
          <w:tcPr>
            <w:tcW w:w="805" w:type="dxa"/>
          </w:tcPr>
          <w:p w14:paraId="7BE50AAA" w14:textId="23F0F7C2" w:rsidR="00263449" w:rsidRPr="00920004" w:rsidDel="00AB715C" w:rsidRDefault="00263449" w:rsidP="00BD0851">
            <w:pPr>
              <w:spacing w:before="240" w:line="0" w:lineRule="atLeast"/>
              <w:jc w:val="center"/>
              <w:rPr>
                <w:del w:id="23279" w:author="phuong vu" w:date="2018-11-27T14:57:00Z"/>
                <w:lang w:val="en-US"/>
                <w:rPrChange w:id="23280" w:author="phuong vu" w:date="2018-11-30T22:36:00Z">
                  <w:rPr>
                    <w:del w:id="23281" w:author="phuong vu" w:date="2018-11-27T14:57:00Z"/>
                    <w:lang w:val="en-US"/>
                  </w:rPr>
                </w:rPrChange>
              </w:rPr>
              <w:pPrChange w:id="23282" w:author="phuong vu" w:date="2018-11-30T14:16:00Z">
                <w:pPr>
                  <w:spacing w:line="360" w:lineRule="auto"/>
                  <w:jc w:val="center"/>
                </w:pPr>
              </w:pPrChange>
            </w:pPr>
            <w:del w:id="23283" w:author="phuong vu" w:date="2018-11-27T14:57:00Z">
              <w:r w:rsidRPr="00920004" w:rsidDel="00AB715C">
                <w:rPr>
                  <w:lang w:val="en-US"/>
                  <w:rPrChange w:id="23284" w:author="phuong vu" w:date="2018-11-30T22:36:00Z">
                    <w:rPr>
                      <w:lang w:val="en-US"/>
                    </w:rPr>
                  </w:rPrChange>
                </w:rPr>
                <w:delText>1</w:delText>
              </w:r>
              <w:bookmarkStart w:id="23285" w:name="_Toc531102074"/>
              <w:bookmarkStart w:id="23286" w:name="_Toc531103022"/>
              <w:bookmarkStart w:id="23287" w:name="_Toc531359263"/>
              <w:bookmarkStart w:id="23288" w:name="_Toc531360244"/>
              <w:bookmarkStart w:id="23289" w:name="_Toc531381086"/>
              <w:bookmarkEnd w:id="23285"/>
              <w:bookmarkEnd w:id="23286"/>
              <w:bookmarkEnd w:id="23287"/>
              <w:bookmarkEnd w:id="23288"/>
              <w:bookmarkEnd w:id="23289"/>
            </w:del>
          </w:p>
        </w:tc>
        <w:tc>
          <w:tcPr>
            <w:tcW w:w="1980" w:type="dxa"/>
          </w:tcPr>
          <w:p w14:paraId="1CD704F6" w14:textId="16F4A21D" w:rsidR="00263449" w:rsidRPr="00920004" w:rsidDel="00AB715C" w:rsidRDefault="00263449" w:rsidP="00BD0851">
            <w:pPr>
              <w:spacing w:before="240" w:line="0" w:lineRule="atLeast"/>
              <w:rPr>
                <w:del w:id="23290" w:author="phuong vu" w:date="2018-11-27T14:57:00Z"/>
                <w:lang w:val="en-US"/>
                <w:rPrChange w:id="23291" w:author="phuong vu" w:date="2018-11-30T22:36:00Z">
                  <w:rPr>
                    <w:del w:id="23292" w:author="phuong vu" w:date="2018-11-27T14:57:00Z"/>
                    <w:lang w:val="en-US"/>
                  </w:rPr>
                </w:rPrChange>
              </w:rPr>
              <w:pPrChange w:id="23293" w:author="phuong vu" w:date="2018-11-30T14:16:00Z">
                <w:pPr>
                  <w:spacing w:line="360" w:lineRule="auto"/>
                </w:pPr>
              </w:pPrChange>
            </w:pPr>
            <w:del w:id="23294" w:author="phuong vu" w:date="2018-11-27T14:57:00Z">
              <w:r w:rsidRPr="00920004" w:rsidDel="00AB715C">
                <w:rPr>
                  <w:lang w:val="en-US"/>
                  <w:rPrChange w:id="23295" w:author="phuong vu" w:date="2018-11-30T22:36:00Z">
                    <w:rPr>
                      <w:lang w:val="en-US"/>
                    </w:rPr>
                  </w:rPrChange>
                </w:rPr>
                <w:delText>inputText</w:delText>
              </w:r>
              <w:bookmarkStart w:id="23296" w:name="_Toc531102075"/>
              <w:bookmarkStart w:id="23297" w:name="_Toc531103023"/>
              <w:bookmarkStart w:id="23298" w:name="_Toc531359264"/>
              <w:bookmarkStart w:id="23299" w:name="_Toc531360245"/>
              <w:bookmarkStart w:id="23300" w:name="_Toc531381087"/>
              <w:bookmarkEnd w:id="23296"/>
              <w:bookmarkEnd w:id="23297"/>
              <w:bookmarkEnd w:id="23298"/>
              <w:bookmarkEnd w:id="23299"/>
              <w:bookmarkEnd w:id="23300"/>
            </w:del>
          </w:p>
        </w:tc>
        <w:tc>
          <w:tcPr>
            <w:tcW w:w="2970" w:type="dxa"/>
          </w:tcPr>
          <w:p w14:paraId="7FE605BD" w14:textId="3D3AEAE1" w:rsidR="00263449" w:rsidRPr="00920004" w:rsidDel="00AB715C" w:rsidRDefault="00263449" w:rsidP="00BD0851">
            <w:pPr>
              <w:spacing w:before="240" w:line="0" w:lineRule="atLeast"/>
              <w:rPr>
                <w:del w:id="23301" w:author="phuong vu" w:date="2018-11-27T14:57:00Z"/>
                <w:lang w:val="en-US"/>
                <w:rPrChange w:id="23302" w:author="phuong vu" w:date="2018-11-30T22:36:00Z">
                  <w:rPr>
                    <w:del w:id="23303" w:author="phuong vu" w:date="2018-11-27T14:57:00Z"/>
                    <w:lang w:val="en-US"/>
                  </w:rPr>
                </w:rPrChange>
              </w:rPr>
              <w:pPrChange w:id="23304" w:author="phuong vu" w:date="2018-11-30T14:16:00Z">
                <w:pPr>
                  <w:spacing w:line="360" w:lineRule="auto"/>
                </w:pPr>
              </w:pPrChange>
            </w:pPr>
            <w:bookmarkStart w:id="23305" w:name="_Toc531102076"/>
            <w:bookmarkStart w:id="23306" w:name="_Toc531103024"/>
            <w:bookmarkStart w:id="23307" w:name="_Toc531359265"/>
            <w:bookmarkStart w:id="23308" w:name="_Toc531360246"/>
            <w:bookmarkStart w:id="23309" w:name="_Toc531381088"/>
            <w:bookmarkEnd w:id="23305"/>
            <w:bookmarkEnd w:id="23306"/>
            <w:bookmarkEnd w:id="23307"/>
            <w:bookmarkEnd w:id="23308"/>
            <w:bookmarkEnd w:id="23309"/>
          </w:p>
        </w:tc>
        <w:tc>
          <w:tcPr>
            <w:tcW w:w="1266" w:type="dxa"/>
          </w:tcPr>
          <w:p w14:paraId="36772297" w14:textId="18517DC7" w:rsidR="00263449" w:rsidRPr="00920004" w:rsidDel="00AB715C" w:rsidRDefault="00263449" w:rsidP="00BD0851">
            <w:pPr>
              <w:spacing w:before="240" w:line="0" w:lineRule="atLeast"/>
              <w:rPr>
                <w:del w:id="23310" w:author="phuong vu" w:date="2018-11-27T14:57:00Z"/>
                <w:lang w:val="en-US"/>
                <w:rPrChange w:id="23311" w:author="phuong vu" w:date="2018-11-30T22:36:00Z">
                  <w:rPr>
                    <w:del w:id="23312" w:author="phuong vu" w:date="2018-11-27T14:57:00Z"/>
                    <w:lang w:val="en-US"/>
                  </w:rPr>
                </w:rPrChange>
              </w:rPr>
              <w:pPrChange w:id="23313" w:author="phuong vu" w:date="2018-11-30T14:16:00Z">
                <w:pPr>
                  <w:spacing w:line="360" w:lineRule="auto"/>
                </w:pPr>
              </w:pPrChange>
            </w:pPr>
            <w:bookmarkStart w:id="23314" w:name="_Toc531102077"/>
            <w:bookmarkStart w:id="23315" w:name="_Toc531103025"/>
            <w:bookmarkStart w:id="23316" w:name="_Toc531359266"/>
            <w:bookmarkStart w:id="23317" w:name="_Toc531360247"/>
            <w:bookmarkStart w:id="23318" w:name="_Toc531381089"/>
            <w:bookmarkEnd w:id="23314"/>
            <w:bookmarkEnd w:id="23315"/>
            <w:bookmarkEnd w:id="23316"/>
            <w:bookmarkEnd w:id="23317"/>
            <w:bookmarkEnd w:id="23318"/>
          </w:p>
        </w:tc>
        <w:tc>
          <w:tcPr>
            <w:tcW w:w="1756" w:type="dxa"/>
          </w:tcPr>
          <w:p w14:paraId="1376C94F" w14:textId="0952EC13" w:rsidR="00263449" w:rsidRPr="00920004" w:rsidDel="00AB715C" w:rsidRDefault="00263449" w:rsidP="00BD0851">
            <w:pPr>
              <w:spacing w:before="240" w:line="0" w:lineRule="atLeast"/>
              <w:rPr>
                <w:del w:id="23319" w:author="phuong vu" w:date="2018-11-27T14:57:00Z"/>
                <w:lang w:val="en-US"/>
                <w:rPrChange w:id="23320" w:author="phuong vu" w:date="2018-11-30T22:36:00Z">
                  <w:rPr>
                    <w:del w:id="23321" w:author="phuong vu" w:date="2018-11-27T14:57:00Z"/>
                    <w:lang w:val="en-US"/>
                  </w:rPr>
                </w:rPrChange>
              </w:rPr>
              <w:pPrChange w:id="23322" w:author="phuong vu" w:date="2018-11-30T14:16:00Z">
                <w:pPr>
                  <w:spacing w:line="360" w:lineRule="auto"/>
                </w:pPr>
              </w:pPrChange>
            </w:pPr>
            <w:bookmarkStart w:id="23323" w:name="_Toc531102078"/>
            <w:bookmarkStart w:id="23324" w:name="_Toc531103026"/>
            <w:bookmarkStart w:id="23325" w:name="_Toc531359267"/>
            <w:bookmarkStart w:id="23326" w:name="_Toc531360248"/>
            <w:bookmarkStart w:id="23327" w:name="_Toc531381090"/>
            <w:bookmarkEnd w:id="23323"/>
            <w:bookmarkEnd w:id="23324"/>
            <w:bookmarkEnd w:id="23325"/>
            <w:bookmarkEnd w:id="23326"/>
            <w:bookmarkEnd w:id="23327"/>
          </w:p>
        </w:tc>
        <w:bookmarkStart w:id="23328" w:name="_Toc531102079"/>
        <w:bookmarkStart w:id="23329" w:name="_Toc531103027"/>
        <w:bookmarkStart w:id="23330" w:name="_Toc531359268"/>
        <w:bookmarkStart w:id="23331" w:name="_Toc531360249"/>
        <w:bookmarkStart w:id="23332" w:name="_Toc531381091"/>
        <w:bookmarkEnd w:id="23328"/>
        <w:bookmarkEnd w:id="23329"/>
        <w:bookmarkEnd w:id="23330"/>
        <w:bookmarkEnd w:id="23331"/>
        <w:bookmarkEnd w:id="23332"/>
      </w:tr>
      <w:tr w:rsidR="00263449" w:rsidRPr="00920004" w:rsidDel="00AB715C" w14:paraId="6803E1C5" w14:textId="24FB6E51" w:rsidTr="00A72A60">
        <w:trPr>
          <w:del w:id="23333" w:author="phuong vu" w:date="2018-11-27T14:57:00Z"/>
        </w:trPr>
        <w:tc>
          <w:tcPr>
            <w:tcW w:w="805" w:type="dxa"/>
          </w:tcPr>
          <w:p w14:paraId="0A281741" w14:textId="60F98626" w:rsidR="00263449" w:rsidRPr="00920004" w:rsidDel="00AB715C" w:rsidRDefault="00263449" w:rsidP="00BD0851">
            <w:pPr>
              <w:spacing w:before="240" w:line="0" w:lineRule="atLeast"/>
              <w:jc w:val="center"/>
              <w:rPr>
                <w:del w:id="23334" w:author="phuong vu" w:date="2018-11-27T14:57:00Z"/>
                <w:lang w:val="en-US"/>
                <w:rPrChange w:id="23335" w:author="phuong vu" w:date="2018-11-30T22:36:00Z">
                  <w:rPr>
                    <w:del w:id="23336" w:author="phuong vu" w:date="2018-11-27T14:57:00Z"/>
                    <w:lang w:val="en-US"/>
                  </w:rPr>
                </w:rPrChange>
              </w:rPr>
              <w:pPrChange w:id="23337" w:author="phuong vu" w:date="2018-11-30T14:16:00Z">
                <w:pPr>
                  <w:spacing w:line="360" w:lineRule="auto"/>
                  <w:jc w:val="center"/>
                </w:pPr>
              </w:pPrChange>
            </w:pPr>
            <w:del w:id="23338" w:author="phuong vu" w:date="2018-11-27T14:57:00Z">
              <w:r w:rsidRPr="00920004" w:rsidDel="00AB715C">
                <w:rPr>
                  <w:lang w:val="en-US"/>
                  <w:rPrChange w:id="23339" w:author="phuong vu" w:date="2018-11-30T22:36:00Z">
                    <w:rPr>
                      <w:lang w:val="en-US"/>
                    </w:rPr>
                  </w:rPrChange>
                </w:rPr>
                <w:delText>2</w:delText>
              </w:r>
              <w:bookmarkStart w:id="23340" w:name="_Toc531102080"/>
              <w:bookmarkStart w:id="23341" w:name="_Toc531103028"/>
              <w:bookmarkStart w:id="23342" w:name="_Toc531359269"/>
              <w:bookmarkStart w:id="23343" w:name="_Toc531360250"/>
              <w:bookmarkStart w:id="23344" w:name="_Toc531381092"/>
              <w:bookmarkEnd w:id="23340"/>
              <w:bookmarkEnd w:id="23341"/>
              <w:bookmarkEnd w:id="23342"/>
              <w:bookmarkEnd w:id="23343"/>
              <w:bookmarkEnd w:id="23344"/>
            </w:del>
          </w:p>
        </w:tc>
        <w:tc>
          <w:tcPr>
            <w:tcW w:w="1980" w:type="dxa"/>
          </w:tcPr>
          <w:p w14:paraId="3F10D442" w14:textId="070044C1" w:rsidR="00263449" w:rsidRPr="00920004" w:rsidDel="00AB715C" w:rsidRDefault="00263449" w:rsidP="00BD0851">
            <w:pPr>
              <w:spacing w:before="240" w:line="0" w:lineRule="atLeast"/>
              <w:rPr>
                <w:del w:id="23345" w:author="phuong vu" w:date="2018-11-27T14:57:00Z"/>
                <w:lang w:val="en-US"/>
                <w:rPrChange w:id="23346" w:author="phuong vu" w:date="2018-11-30T22:36:00Z">
                  <w:rPr>
                    <w:del w:id="23347" w:author="phuong vu" w:date="2018-11-27T14:57:00Z"/>
                    <w:lang w:val="en-US"/>
                  </w:rPr>
                </w:rPrChange>
              </w:rPr>
              <w:pPrChange w:id="23348" w:author="phuong vu" w:date="2018-11-30T14:16:00Z">
                <w:pPr>
                  <w:spacing w:line="360" w:lineRule="auto"/>
                </w:pPr>
              </w:pPrChange>
            </w:pPr>
            <w:del w:id="23349" w:author="phuong vu" w:date="2018-11-27T14:57:00Z">
              <w:r w:rsidRPr="00920004" w:rsidDel="00AB715C">
                <w:rPr>
                  <w:lang w:val="en-US"/>
                  <w:rPrChange w:id="23350" w:author="phuong vu" w:date="2018-11-30T22:36:00Z">
                    <w:rPr>
                      <w:lang w:val="en-US"/>
                    </w:rPr>
                  </w:rPrChange>
                </w:rPr>
                <w:delText>inputText</w:delText>
              </w:r>
              <w:bookmarkStart w:id="23351" w:name="_Toc531102081"/>
              <w:bookmarkStart w:id="23352" w:name="_Toc531103029"/>
              <w:bookmarkStart w:id="23353" w:name="_Toc531359270"/>
              <w:bookmarkStart w:id="23354" w:name="_Toc531360251"/>
              <w:bookmarkStart w:id="23355" w:name="_Toc531381093"/>
              <w:bookmarkEnd w:id="23351"/>
              <w:bookmarkEnd w:id="23352"/>
              <w:bookmarkEnd w:id="23353"/>
              <w:bookmarkEnd w:id="23354"/>
              <w:bookmarkEnd w:id="23355"/>
            </w:del>
          </w:p>
        </w:tc>
        <w:tc>
          <w:tcPr>
            <w:tcW w:w="2970" w:type="dxa"/>
          </w:tcPr>
          <w:p w14:paraId="03ABB1EF" w14:textId="45153567" w:rsidR="00263449" w:rsidRPr="00920004" w:rsidDel="00AB715C" w:rsidRDefault="00263449" w:rsidP="00BD0851">
            <w:pPr>
              <w:spacing w:before="240" w:line="0" w:lineRule="atLeast"/>
              <w:rPr>
                <w:del w:id="23356" w:author="phuong vu" w:date="2018-11-27T14:57:00Z"/>
                <w:lang w:val="en-US"/>
                <w:rPrChange w:id="23357" w:author="phuong vu" w:date="2018-11-30T22:36:00Z">
                  <w:rPr>
                    <w:del w:id="23358" w:author="phuong vu" w:date="2018-11-27T14:57:00Z"/>
                    <w:lang w:val="en-US"/>
                  </w:rPr>
                </w:rPrChange>
              </w:rPr>
              <w:pPrChange w:id="23359" w:author="phuong vu" w:date="2018-11-30T14:16:00Z">
                <w:pPr>
                  <w:spacing w:line="360" w:lineRule="auto"/>
                </w:pPr>
              </w:pPrChange>
            </w:pPr>
            <w:bookmarkStart w:id="23360" w:name="_Toc531102082"/>
            <w:bookmarkStart w:id="23361" w:name="_Toc531103030"/>
            <w:bookmarkStart w:id="23362" w:name="_Toc531359271"/>
            <w:bookmarkStart w:id="23363" w:name="_Toc531360252"/>
            <w:bookmarkStart w:id="23364" w:name="_Toc531381094"/>
            <w:bookmarkEnd w:id="23360"/>
            <w:bookmarkEnd w:id="23361"/>
            <w:bookmarkEnd w:id="23362"/>
            <w:bookmarkEnd w:id="23363"/>
            <w:bookmarkEnd w:id="23364"/>
          </w:p>
        </w:tc>
        <w:tc>
          <w:tcPr>
            <w:tcW w:w="1266" w:type="dxa"/>
          </w:tcPr>
          <w:p w14:paraId="6CD5DC03" w14:textId="59AE83A9" w:rsidR="00263449" w:rsidRPr="00920004" w:rsidDel="00AB715C" w:rsidRDefault="00263449" w:rsidP="00BD0851">
            <w:pPr>
              <w:spacing w:before="240" w:line="0" w:lineRule="atLeast"/>
              <w:rPr>
                <w:del w:id="23365" w:author="phuong vu" w:date="2018-11-27T14:57:00Z"/>
                <w:lang w:val="en-US"/>
                <w:rPrChange w:id="23366" w:author="phuong vu" w:date="2018-11-30T22:36:00Z">
                  <w:rPr>
                    <w:del w:id="23367" w:author="phuong vu" w:date="2018-11-27T14:57:00Z"/>
                    <w:lang w:val="en-US"/>
                  </w:rPr>
                </w:rPrChange>
              </w:rPr>
              <w:pPrChange w:id="23368" w:author="phuong vu" w:date="2018-11-30T14:16:00Z">
                <w:pPr>
                  <w:spacing w:line="360" w:lineRule="auto"/>
                </w:pPr>
              </w:pPrChange>
            </w:pPr>
            <w:bookmarkStart w:id="23369" w:name="_Toc531102083"/>
            <w:bookmarkStart w:id="23370" w:name="_Toc531103031"/>
            <w:bookmarkStart w:id="23371" w:name="_Toc531359272"/>
            <w:bookmarkStart w:id="23372" w:name="_Toc531360253"/>
            <w:bookmarkStart w:id="23373" w:name="_Toc531381095"/>
            <w:bookmarkEnd w:id="23369"/>
            <w:bookmarkEnd w:id="23370"/>
            <w:bookmarkEnd w:id="23371"/>
            <w:bookmarkEnd w:id="23372"/>
            <w:bookmarkEnd w:id="23373"/>
          </w:p>
        </w:tc>
        <w:tc>
          <w:tcPr>
            <w:tcW w:w="1756" w:type="dxa"/>
          </w:tcPr>
          <w:p w14:paraId="63665626" w14:textId="16FDE308" w:rsidR="00263449" w:rsidRPr="00920004" w:rsidDel="00AB715C" w:rsidRDefault="00263449" w:rsidP="00BD0851">
            <w:pPr>
              <w:spacing w:before="240" w:line="0" w:lineRule="atLeast"/>
              <w:rPr>
                <w:del w:id="23374" w:author="phuong vu" w:date="2018-11-27T14:57:00Z"/>
                <w:lang w:val="en-US"/>
                <w:rPrChange w:id="23375" w:author="phuong vu" w:date="2018-11-30T22:36:00Z">
                  <w:rPr>
                    <w:del w:id="23376" w:author="phuong vu" w:date="2018-11-27T14:57:00Z"/>
                    <w:lang w:val="en-US"/>
                  </w:rPr>
                </w:rPrChange>
              </w:rPr>
              <w:pPrChange w:id="23377" w:author="phuong vu" w:date="2018-11-30T14:16:00Z">
                <w:pPr>
                  <w:spacing w:line="360" w:lineRule="auto"/>
                </w:pPr>
              </w:pPrChange>
            </w:pPr>
            <w:bookmarkStart w:id="23378" w:name="_Toc531102084"/>
            <w:bookmarkStart w:id="23379" w:name="_Toc531103032"/>
            <w:bookmarkStart w:id="23380" w:name="_Toc531359273"/>
            <w:bookmarkStart w:id="23381" w:name="_Toc531360254"/>
            <w:bookmarkStart w:id="23382" w:name="_Toc531381096"/>
            <w:bookmarkEnd w:id="23378"/>
            <w:bookmarkEnd w:id="23379"/>
            <w:bookmarkEnd w:id="23380"/>
            <w:bookmarkEnd w:id="23381"/>
            <w:bookmarkEnd w:id="23382"/>
          </w:p>
        </w:tc>
        <w:bookmarkStart w:id="23383" w:name="_Toc531102085"/>
        <w:bookmarkStart w:id="23384" w:name="_Toc531103033"/>
        <w:bookmarkStart w:id="23385" w:name="_Toc531359274"/>
        <w:bookmarkStart w:id="23386" w:name="_Toc531360255"/>
        <w:bookmarkStart w:id="23387" w:name="_Toc531381097"/>
        <w:bookmarkEnd w:id="23383"/>
        <w:bookmarkEnd w:id="23384"/>
        <w:bookmarkEnd w:id="23385"/>
        <w:bookmarkEnd w:id="23386"/>
        <w:bookmarkEnd w:id="23387"/>
      </w:tr>
      <w:tr w:rsidR="00263449" w:rsidRPr="00920004" w:rsidDel="00AB715C" w14:paraId="7A26CB4B" w14:textId="1F97AE3A" w:rsidTr="00A72A60">
        <w:trPr>
          <w:del w:id="23388" w:author="phuong vu" w:date="2018-11-27T14:57:00Z"/>
        </w:trPr>
        <w:tc>
          <w:tcPr>
            <w:tcW w:w="805" w:type="dxa"/>
          </w:tcPr>
          <w:p w14:paraId="77F926F8" w14:textId="6369B41B" w:rsidR="00263449" w:rsidRPr="00920004" w:rsidDel="00AB715C" w:rsidRDefault="00263449" w:rsidP="00BD0851">
            <w:pPr>
              <w:spacing w:before="240" w:line="0" w:lineRule="atLeast"/>
              <w:jc w:val="center"/>
              <w:rPr>
                <w:del w:id="23389" w:author="phuong vu" w:date="2018-11-27T14:57:00Z"/>
                <w:lang w:val="en-US"/>
                <w:rPrChange w:id="23390" w:author="phuong vu" w:date="2018-11-30T22:36:00Z">
                  <w:rPr>
                    <w:del w:id="23391" w:author="phuong vu" w:date="2018-11-27T14:57:00Z"/>
                    <w:lang w:val="en-US"/>
                  </w:rPr>
                </w:rPrChange>
              </w:rPr>
              <w:pPrChange w:id="23392" w:author="phuong vu" w:date="2018-11-30T14:16:00Z">
                <w:pPr>
                  <w:spacing w:line="360" w:lineRule="auto"/>
                  <w:jc w:val="center"/>
                </w:pPr>
              </w:pPrChange>
            </w:pPr>
            <w:del w:id="23393" w:author="phuong vu" w:date="2018-11-27T14:57:00Z">
              <w:r w:rsidRPr="00920004" w:rsidDel="00AB715C">
                <w:rPr>
                  <w:lang w:val="en-US"/>
                  <w:rPrChange w:id="23394" w:author="phuong vu" w:date="2018-11-30T22:36:00Z">
                    <w:rPr>
                      <w:lang w:val="en-US"/>
                    </w:rPr>
                  </w:rPrChange>
                </w:rPr>
                <w:delText>3</w:delText>
              </w:r>
              <w:bookmarkStart w:id="23395" w:name="_Toc531102086"/>
              <w:bookmarkStart w:id="23396" w:name="_Toc531103034"/>
              <w:bookmarkStart w:id="23397" w:name="_Toc531359275"/>
              <w:bookmarkStart w:id="23398" w:name="_Toc531360256"/>
              <w:bookmarkStart w:id="23399" w:name="_Toc531381098"/>
              <w:bookmarkEnd w:id="23395"/>
              <w:bookmarkEnd w:id="23396"/>
              <w:bookmarkEnd w:id="23397"/>
              <w:bookmarkEnd w:id="23398"/>
              <w:bookmarkEnd w:id="23399"/>
            </w:del>
          </w:p>
        </w:tc>
        <w:tc>
          <w:tcPr>
            <w:tcW w:w="1980" w:type="dxa"/>
          </w:tcPr>
          <w:p w14:paraId="2C58E138" w14:textId="5B5C1B19" w:rsidR="00263449" w:rsidRPr="00920004" w:rsidDel="00AB715C" w:rsidRDefault="00263449" w:rsidP="00BD0851">
            <w:pPr>
              <w:spacing w:before="240" w:line="0" w:lineRule="atLeast"/>
              <w:rPr>
                <w:del w:id="23400" w:author="phuong vu" w:date="2018-11-27T14:57:00Z"/>
                <w:lang w:val="en-US"/>
                <w:rPrChange w:id="23401" w:author="phuong vu" w:date="2018-11-30T22:36:00Z">
                  <w:rPr>
                    <w:del w:id="23402" w:author="phuong vu" w:date="2018-11-27T14:57:00Z"/>
                    <w:lang w:val="en-US"/>
                  </w:rPr>
                </w:rPrChange>
              </w:rPr>
              <w:pPrChange w:id="23403" w:author="phuong vu" w:date="2018-11-30T14:16:00Z">
                <w:pPr>
                  <w:spacing w:line="360" w:lineRule="auto"/>
                </w:pPr>
              </w:pPrChange>
            </w:pPr>
            <w:del w:id="23404" w:author="phuong vu" w:date="2018-11-27T14:57:00Z">
              <w:r w:rsidRPr="00920004" w:rsidDel="00AB715C">
                <w:rPr>
                  <w:lang w:val="en-US"/>
                  <w:rPrChange w:id="23405" w:author="phuong vu" w:date="2018-11-30T22:36:00Z">
                    <w:rPr>
                      <w:lang w:val="en-US"/>
                    </w:rPr>
                  </w:rPrChange>
                </w:rPr>
                <w:delText>inputText</w:delText>
              </w:r>
              <w:bookmarkStart w:id="23406" w:name="_Toc531102087"/>
              <w:bookmarkStart w:id="23407" w:name="_Toc531103035"/>
              <w:bookmarkStart w:id="23408" w:name="_Toc531359276"/>
              <w:bookmarkStart w:id="23409" w:name="_Toc531360257"/>
              <w:bookmarkStart w:id="23410" w:name="_Toc531381099"/>
              <w:bookmarkEnd w:id="23406"/>
              <w:bookmarkEnd w:id="23407"/>
              <w:bookmarkEnd w:id="23408"/>
              <w:bookmarkEnd w:id="23409"/>
              <w:bookmarkEnd w:id="23410"/>
            </w:del>
          </w:p>
        </w:tc>
        <w:tc>
          <w:tcPr>
            <w:tcW w:w="2970" w:type="dxa"/>
          </w:tcPr>
          <w:p w14:paraId="68C4F530" w14:textId="1D7EEDC1" w:rsidR="00263449" w:rsidRPr="00920004" w:rsidDel="00AB715C" w:rsidRDefault="00263449" w:rsidP="00BD0851">
            <w:pPr>
              <w:spacing w:before="240" w:line="0" w:lineRule="atLeast"/>
              <w:rPr>
                <w:del w:id="23411" w:author="phuong vu" w:date="2018-11-27T14:57:00Z"/>
                <w:lang w:val="en-US"/>
                <w:rPrChange w:id="23412" w:author="phuong vu" w:date="2018-11-30T22:36:00Z">
                  <w:rPr>
                    <w:del w:id="23413" w:author="phuong vu" w:date="2018-11-27T14:57:00Z"/>
                    <w:lang w:val="en-US"/>
                  </w:rPr>
                </w:rPrChange>
              </w:rPr>
              <w:pPrChange w:id="23414" w:author="phuong vu" w:date="2018-11-30T14:16:00Z">
                <w:pPr>
                  <w:spacing w:line="360" w:lineRule="auto"/>
                </w:pPr>
              </w:pPrChange>
            </w:pPr>
            <w:bookmarkStart w:id="23415" w:name="_Toc531102088"/>
            <w:bookmarkStart w:id="23416" w:name="_Toc531103036"/>
            <w:bookmarkStart w:id="23417" w:name="_Toc531359277"/>
            <w:bookmarkStart w:id="23418" w:name="_Toc531360258"/>
            <w:bookmarkStart w:id="23419" w:name="_Toc531381100"/>
            <w:bookmarkEnd w:id="23415"/>
            <w:bookmarkEnd w:id="23416"/>
            <w:bookmarkEnd w:id="23417"/>
            <w:bookmarkEnd w:id="23418"/>
            <w:bookmarkEnd w:id="23419"/>
          </w:p>
        </w:tc>
        <w:tc>
          <w:tcPr>
            <w:tcW w:w="1266" w:type="dxa"/>
          </w:tcPr>
          <w:p w14:paraId="66FF1617" w14:textId="2973CBEC" w:rsidR="00263449" w:rsidRPr="00920004" w:rsidDel="00AB715C" w:rsidRDefault="00263449" w:rsidP="00BD0851">
            <w:pPr>
              <w:spacing w:before="240" w:line="0" w:lineRule="atLeast"/>
              <w:rPr>
                <w:del w:id="23420" w:author="phuong vu" w:date="2018-11-27T14:57:00Z"/>
                <w:lang w:val="en-US"/>
                <w:rPrChange w:id="23421" w:author="phuong vu" w:date="2018-11-30T22:36:00Z">
                  <w:rPr>
                    <w:del w:id="23422" w:author="phuong vu" w:date="2018-11-27T14:57:00Z"/>
                    <w:lang w:val="en-US"/>
                  </w:rPr>
                </w:rPrChange>
              </w:rPr>
              <w:pPrChange w:id="23423" w:author="phuong vu" w:date="2018-11-30T14:16:00Z">
                <w:pPr>
                  <w:spacing w:line="360" w:lineRule="auto"/>
                </w:pPr>
              </w:pPrChange>
            </w:pPr>
            <w:bookmarkStart w:id="23424" w:name="_Toc531102089"/>
            <w:bookmarkStart w:id="23425" w:name="_Toc531103037"/>
            <w:bookmarkStart w:id="23426" w:name="_Toc531359278"/>
            <w:bookmarkStart w:id="23427" w:name="_Toc531360259"/>
            <w:bookmarkStart w:id="23428" w:name="_Toc531381101"/>
            <w:bookmarkEnd w:id="23424"/>
            <w:bookmarkEnd w:id="23425"/>
            <w:bookmarkEnd w:id="23426"/>
            <w:bookmarkEnd w:id="23427"/>
            <w:bookmarkEnd w:id="23428"/>
          </w:p>
        </w:tc>
        <w:tc>
          <w:tcPr>
            <w:tcW w:w="1756" w:type="dxa"/>
          </w:tcPr>
          <w:p w14:paraId="62FF6085" w14:textId="5A62E929" w:rsidR="00263449" w:rsidRPr="00920004" w:rsidDel="00AB715C" w:rsidRDefault="00263449" w:rsidP="00BD0851">
            <w:pPr>
              <w:spacing w:before="240" w:line="0" w:lineRule="atLeast"/>
              <w:rPr>
                <w:del w:id="23429" w:author="phuong vu" w:date="2018-11-27T14:57:00Z"/>
                <w:lang w:val="en-US"/>
                <w:rPrChange w:id="23430" w:author="phuong vu" w:date="2018-11-30T22:36:00Z">
                  <w:rPr>
                    <w:del w:id="23431" w:author="phuong vu" w:date="2018-11-27T14:57:00Z"/>
                    <w:lang w:val="en-US"/>
                  </w:rPr>
                </w:rPrChange>
              </w:rPr>
              <w:pPrChange w:id="23432" w:author="phuong vu" w:date="2018-11-30T14:16:00Z">
                <w:pPr>
                  <w:spacing w:line="360" w:lineRule="auto"/>
                </w:pPr>
              </w:pPrChange>
            </w:pPr>
            <w:bookmarkStart w:id="23433" w:name="_Toc531102090"/>
            <w:bookmarkStart w:id="23434" w:name="_Toc531103038"/>
            <w:bookmarkStart w:id="23435" w:name="_Toc531359279"/>
            <w:bookmarkStart w:id="23436" w:name="_Toc531360260"/>
            <w:bookmarkStart w:id="23437" w:name="_Toc531381102"/>
            <w:bookmarkEnd w:id="23433"/>
            <w:bookmarkEnd w:id="23434"/>
            <w:bookmarkEnd w:id="23435"/>
            <w:bookmarkEnd w:id="23436"/>
            <w:bookmarkEnd w:id="23437"/>
          </w:p>
        </w:tc>
        <w:bookmarkStart w:id="23438" w:name="_Toc531102091"/>
        <w:bookmarkStart w:id="23439" w:name="_Toc531103039"/>
        <w:bookmarkStart w:id="23440" w:name="_Toc531359280"/>
        <w:bookmarkStart w:id="23441" w:name="_Toc531360261"/>
        <w:bookmarkStart w:id="23442" w:name="_Toc531381103"/>
        <w:bookmarkEnd w:id="23438"/>
        <w:bookmarkEnd w:id="23439"/>
        <w:bookmarkEnd w:id="23440"/>
        <w:bookmarkEnd w:id="23441"/>
        <w:bookmarkEnd w:id="23442"/>
      </w:tr>
      <w:tr w:rsidR="00263449" w:rsidRPr="00920004" w:rsidDel="00AB715C" w14:paraId="42A9B3D5" w14:textId="2C3B8D42" w:rsidTr="00A72A60">
        <w:trPr>
          <w:del w:id="23443" w:author="phuong vu" w:date="2018-11-27T14:57:00Z"/>
        </w:trPr>
        <w:tc>
          <w:tcPr>
            <w:tcW w:w="805" w:type="dxa"/>
          </w:tcPr>
          <w:p w14:paraId="3D51FB8D" w14:textId="3B8BD02D" w:rsidR="00263449" w:rsidRPr="00920004" w:rsidDel="00AB715C" w:rsidRDefault="00263449" w:rsidP="00BD0851">
            <w:pPr>
              <w:spacing w:before="240" w:line="0" w:lineRule="atLeast"/>
              <w:jc w:val="center"/>
              <w:rPr>
                <w:del w:id="23444" w:author="phuong vu" w:date="2018-11-27T14:57:00Z"/>
                <w:lang w:val="en-US"/>
                <w:rPrChange w:id="23445" w:author="phuong vu" w:date="2018-11-30T22:36:00Z">
                  <w:rPr>
                    <w:del w:id="23446" w:author="phuong vu" w:date="2018-11-27T14:57:00Z"/>
                    <w:lang w:val="en-US"/>
                  </w:rPr>
                </w:rPrChange>
              </w:rPr>
              <w:pPrChange w:id="23447" w:author="phuong vu" w:date="2018-11-30T14:16:00Z">
                <w:pPr>
                  <w:spacing w:line="360" w:lineRule="auto"/>
                  <w:jc w:val="center"/>
                </w:pPr>
              </w:pPrChange>
            </w:pPr>
            <w:del w:id="23448" w:author="phuong vu" w:date="2018-11-27T14:57:00Z">
              <w:r w:rsidRPr="00920004" w:rsidDel="00AB715C">
                <w:rPr>
                  <w:lang w:val="en-US"/>
                  <w:rPrChange w:id="23449" w:author="phuong vu" w:date="2018-11-30T22:36:00Z">
                    <w:rPr>
                      <w:lang w:val="en-US"/>
                    </w:rPr>
                  </w:rPrChange>
                </w:rPr>
                <w:delText>4</w:delText>
              </w:r>
              <w:bookmarkStart w:id="23450" w:name="_Toc531102092"/>
              <w:bookmarkStart w:id="23451" w:name="_Toc531103040"/>
              <w:bookmarkStart w:id="23452" w:name="_Toc531359281"/>
              <w:bookmarkStart w:id="23453" w:name="_Toc531360262"/>
              <w:bookmarkStart w:id="23454" w:name="_Toc531381104"/>
              <w:bookmarkEnd w:id="23450"/>
              <w:bookmarkEnd w:id="23451"/>
              <w:bookmarkEnd w:id="23452"/>
              <w:bookmarkEnd w:id="23453"/>
              <w:bookmarkEnd w:id="23454"/>
            </w:del>
          </w:p>
        </w:tc>
        <w:tc>
          <w:tcPr>
            <w:tcW w:w="1980" w:type="dxa"/>
          </w:tcPr>
          <w:p w14:paraId="0D2C1B14" w14:textId="037766D8" w:rsidR="00263449" w:rsidRPr="00920004" w:rsidDel="00AB715C" w:rsidRDefault="00263449" w:rsidP="00BD0851">
            <w:pPr>
              <w:spacing w:before="240" w:line="0" w:lineRule="atLeast"/>
              <w:rPr>
                <w:del w:id="23455" w:author="phuong vu" w:date="2018-11-27T14:57:00Z"/>
                <w:lang w:val="en-US"/>
                <w:rPrChange w:id="23456" w:author="phuong vu" w:date="2018-11-30T22:36:00Z">
                  <w:rPr>
                    <w:del w:id="23457" w:author="phuong vu" w:date="2018-11-27T14:57:00Z"/>
                    <w:lang w:val="en-US"/>
                  </w:rPr>
                </w:rPrChange>
              </w:rPr>
              <w:pPrChange w:id="23458" w:author="phuong vu" w:date="2018-11-30T14:16:00Z">
                <w:pPr>
                  <w:spacing w:line="360" w:lineRule="auto"/>
                </w:pPr>
              </w:pPrChange>
            </w:pPr>
            <w:del w:id="23459" w:author="phuong vu" w:date="2018-11-27T14:57:00Z">
              <w:r w:rsidRPr="00920004" w:rsidDel="00AB715C">
                <w:rPr>
                  <w:lang w:val="en-US"/>
                  <w:rPrChange w:id="23460" w:author="phuong vu" w:date="2018-11-30T22:36:00Z">
                    <w:rPr>
                      <w:lang w:val="en-US"/>
                    </w:rPr>
                  </w:rPrChange>
                </w:rPr>
                <w:delText>inputText</w:delText>
              </w:r>
              <w:bookmarkStart w:id="23461" w:name="_Toc531102093"/>
              <w:bookmarkStart w:id="23462" w:name="_Toc531103041"/>
              <w:bookmarkStart w:id="23463" w:name="_Toc531359282"/>
              <w:bookmarkStart w:id="23464" w:name="_Toc531360263"/>
              <w:bookmarkStart w:id="23465" w:name="_Toc531381105"/>
              <w:bookmarkEnd w:id="23461"/>
              <w:bookmarkEnd w:id="23462"/>
              <w:bookmarkEnd w:id="23463"/>
              <w:bookmarkEnd w:id="23464"/>
              <w:bookmarkEnd w:id="23465"/>
            </w:del>
          </w:p>
        </w:tc>
        <w:tc>
          <w:tcPr>
            <w:tcW w:w="2970" w:type="dxa"/>
          </w:tcPr>
          <w:p w14:paraId="70179359" w14:textId="79499165" w:rsidR="00263449" w:rsidRPr="00920004" w:rsidDel="00AB715C" w:rsidRDefault="00263449" w:rsidP="00BD0851">
            <w:pPr>
              <w:spacing w:before="240" w:line="0" w:lineRule="atLeast"/>
              <w:rPr>
                <w:del w:id="23466" w:author="phuong vu" w:date="2018-11-27T14:57:00Z"/>
                <w:lang w:val="en-US"/>
                <w:rPrChange w:id="23467" w:author="phuong vu" w:date="2018-11-30T22:36:00Z">
                  <w:rPr>
                    <w:del w:id="23468" w:author="phuong vu" w:date="2018-11-27T14:57:00Z"/>
                    <w:lang w:val="en-US"/>
                  </w:rPr>
                </w:rPrChange>
              </w:rPr>
              <w:pPrChange w:id="23469" w:author="phuong vu" w:date="2018-11-30T14:16:00Z">
                <w:pPr>
                  <w:spacing w:line="360" w:lineRule="auto"/>
                </w:pPr>
              </w:pPrChange>
            </w:pPr>
            <w:bookmarkStart w:id="23470" w:name="_Toc531102094"/>
            <w:bookmarkStart w:id="23471" w:name="_Toc531103042"/>
            <w:bookmarkStart w:id="23472" w:name="_Toc531359283"/>
            <w:bookmarkStart w:id="23473" w:name="_Toc531360264"/>
            <w:bookmarkStart w:id="23474" w:name="_Toc531381106"/>
            <w:bookmarkEnd w:id="23470"/>
            <w:bookmarkEnd w:id="23471"/>
            <w:bookmarkEnd w:id="23472"/>
            <w:bookmarkEnd w:id="23473"/>
            <w:bookmarkEnd w:id="23474"/>
          </w:p>
        </w:tc>
        <w:tc>
          <w:tcPr>
            <w:tcW w:w="1266" w:type="dxa"/>
          </w:tcPr>
          <w:p w14:paraId="537CA94E" w14:textId="165BD6B7" w:rsidR="00263449" w:rsidRPr="00920004" w:rsidDel="00AB715C" w:rsidRDefault="00263449" w:rsidP="00BD0851">
            <w:pPr>
              <w:spacing w:before="240" w:line="0" w:lineRule="atLeast"/>
              <w:rPr>
                <w:del w:id="23475" w:author="phuong vu" w:date="2018-11-27T14:57:00Z"/>
                <w:lang w:val="en-US"/>
                <w:rPrChange w:id="23476" w:author="phuong vu" w:date="2018-11-30T22:36:00Z">
                  <w:rPr>
                    <w:del w:id="23477" w:author="phuong vu" w:date="2018-11-27T14:57:00Z"/>
                    <w:lang w:val="en-US"/>
                  </w:rPr>
                </w:rPrChange>
              </w:rPr>
              <w:pPrChange w:id="23478" w:author="phuong vu" w:date="2018-11-30T14:16:00Z">
                <w:pPr>
                  <w:spacing w:line="360" w:lineRule="auto"/>
                </w:pPr>
              </w:pPrChange>
            </w:pPr>
            <w:bookmarkStart w:id="23479" w:name="_Toc531102095"/>
            <w:bookmarkStart w:id="23480" w:name="_Toc531103043"/>
            <w:bookmarkStart w:id="23481" w:name="_Toc531359284"/>
            <w:bookmarkStart w:id="23482" w:name="_Toc531360265"/>
            <w:bookmarkStart w:id="23483" w:name="_Toc531381107"/>
            <w:bookmarkEnd w:id="23479"/>
            <w:bookmarkEnd w:id="23480"/>
            <w:bookmarkEnd w:id="23481"/>
            <w:bookmarkEnd w:id="23482"/>
            <w:bookmarkEnd w:id="23483"/>
          </w:p>
        </w:tc>
        <w:tc>
          <w:tcPr>
            <w:tcW w:w="1756" w:type="dxa"/>
          </w:tcPr>
          <w:p w14:paraId="7077E56F" w14:textId="3C949C43" w:rsidR="00263449" w:rsidRPr="00920004" w:rsidDel="00AB715C" w:rsidRDefault="00263449" w:rsidP="00BD0851">
            <w:pPr>
              <w:spacing w:before="240" w:line="0" w:lineRule="atLeast"/>
              <w:rPr>
                <w:del w:id="23484" w:author="phuong vu" w:date="2018-11-27T14:57:00Z"/>
                <w:lang w:val="en-US"/>
                <w:rPrChange w:id="23485" w:author="phuong vu" w:date="2018-11-30T22:36:00Z">
                  <w:rPr>
                    <w:del w:id="23486" w:author="phuong vu" w:date="2018-11-27T14:57:00Z"/>
                    <w:lang w:val="en-US"/>
                  </w:rPr>
                </w:rPrChange>
              </w:rPr>
              <w:pPrChange w:id="23487" w:author="phuong vu" w:date="2018-11-30T14:16:00Z">
                <w:pPr>
                  <w:spacing w:line="360" w:lineRule="auto"/>
                </w:pPr>
              </w:pPrChange>
            </w:pPr>
            <w:bookmarkStart w:id="23488" w:name="_Toc531102096"/>
            <w:bookmarkStart w:id="23489" w:name="_Toc531103044"/>
            <w:bookmarkStart w:id="23490" w:name="_Toc531359285"/>
            <w:bookmarkStart w:id="23491" w:name="_Toc531360266"/>
            <w:bookmarkStart w:id="23492" w:name="_Toc531381108"/>
            <w:bookmarkEnd w:id="23488"/>
            <w:bookmarkEnd w:id="23489"/>
            <w:bookmarkEnd w:id="23490"/>
            <w:bookmarkEnd w:id="23491"/>
            <w:bookmarkEnd w:id="23492"/>
          </w:p>
        </w:tc>
        <w:bookmarkStart w:id="23493" w:name="_Toc531102097"/>
        <w:bookmarkStart w:id="23494" w:name="_Toc531103045"/>
        <w:bookmarkStart w:id="23495" w:name="_Toc531359286"/>
        <w:bookmarkStart w:id="23496" w:name="_Toc531360267"/>
        <w:bookmarkStart w:id="23497" w:name="_Toc531381109"/>
        <w:bookmarkEnd w:id="23493"/>
        <w:bookmarkEnd w:id="23494"/>
        <w:bookmarkEnd w:id="23495"/>
        <w:bookmarkEnd w:id="23496"/>
        <w:bookmarkEnd w:id="23497"/>
      </w:tr>
      <w:tr w:rsidR="00263449" w:rsidRPr="00920004" w:rsidDel="00AB715C" w14:paraId="441FDF18" w14:textId="40CCE499" w:rsidTr="00A72A60">
        <w:trPr>
          <w:del w:id="23498" w:author="phuong vu" w:date="2018-11-27T14:57:00Z"/>
        </w:trPr>
        <w:tc>
          <w:tcPr>
            <w:tcW w:w="805" w:type="dxa"/>
          </w:tcPr>
          <w:p w14:paraId="0364CA6C" w14:textId="35A29542" w:rsidR="00263449" w:rsidRPr="00920004" w:rsidDel="00AB715C" w:rsidRDefault="00263449" w:rsidP="00BD0851">
            <w:pPr>
              <w:spacing w:before="240" w:line="0" w:lineRule="atLeast"/>
              <w:jc w:val="center"/>
              <w:rPr>
                <w:del w:id="23499" w:author="phuong vu" w:date="2018-11-27T14:57:00Z"/>
                <w:lang w:val="en-US"/>
                <w:rPrChange w:id="23500" w:author="phuong vu" w:date="2018-11-30T22:36:00Z">
                  <w:rPr>
                    <w:del w:id="23501" w:author="phuong vu" w:date="2018-11-27T14:57:00Z"/>
                    <w:lang w:val="en-US"/>
                  </w:rPr>
                </w:rPrChange>
              </w:rPr>
              <w:pPrChange w:id="23502" w:author="phuong vu" w:date="2018-11-30T14:16:00Z">
                <w:pPr>
                  <w:spacing w:line="360" w:lineRule="auto"/>
                  <w:jc w:val="center"/>
                </w:pPr>
              </w:pPrChange>
            </w:pPr>
            <w:del w:id="23503" w:author="phuong vu" w:date="2018-11-27T14:57:00Z">
              <w:r w:rsidRPr="00920004" w:rsidDel="00AB715C">
                <w:rPr>
                  <w:lang w:val="en-US"/>
                  <w:rPrChange w:id="23504" w:author="phuong vu" w:date="2018-11-30T22:36:00Z">
                    <w:rPr>
                      <w:lang w:val="en-US"/>
                    </w:rPr>
                  </w:rPrChange>
                </w:rPr>
                <w:delText>5</w:delText>
              </w:r>
              <w:bookmarkStart w:id="23505" w:name="_Toc531102098"/>
              <w:bookmarkStart w:id="23506" w:name="_Toc531103046"/>
              <w:bookmarkStart w:id="23507" w:name="_Toc531359287"/>
              <w:bookmarkStart w:id="23508" w:name="_Toc531360268"/>
              <w:bookmarkStart w:id="23509" w:name="_Toc531381110"/>
              <w:bookmarkEnd w:id="23505"/>
              <w:bookmarkEnd w:id="23506"/>
              <w:bookmarkEnd w:id="23507"/>
              <w:bookmarkEnd w:id="23508"/>
              <w:bookmarkEnd w:id="23509"/>
            </w:del>
          </w:p>
        </w:tc>
        <w:tc>
          <w:tcPr>
            <w:tcW w:w="1980" w:type="dxa"/>
          </w:tcPr>
          <w:p w14:paraId="4CB6551E" w14:textId="1E36B6DD" w:rsidR="00263449" w:rsidRPr="00920004" w:rsidDel="00AB715C" w:rsidRDefault="00263449" w:rsidP="00BD0851">
            <w:pPr>
              <w:spacing w:before="240" w:line="0" w:lineRule="atLeast"/>
              <w:rPr>
                <w:del w:id="23510" w:author="phuong vu" w:date="2018-11-27T14:57:00Z"/>
                <w:lang w:val="en-US"/>
                <w:rPrChange w:id="23511" w:author="phuong vu" w:date="2018-11-30T22:36:00Z">
                  <w:rPr>
                    <w:del w:id="23512" w:author="phuong vu" w:date="2018-11-27T14:57:00Z"/>
                    <w:lang w:val="en-US"/>
                  </w:rPr>
                </w:rPrChange>
              </w:rPr>
              <w:pPrChange w:id="23513" w:author="phuong vu" w:date="2018-11-30T14:16:00Z">
                <w:pPr>
                  <w:spacing w:line="360" w:lineRule="auto"/>
                </w:pPr>
              </w:pPrChange>
            </w:pPr>
            <w:del w:id="23514" w:author="phuong vu" w:date="2018-11-15T18:00:00Z">
              <w:r w:rsidRPr="00920004" w:rsidDel="006D04E7">
                <w:rPr>
                  <w:lang w:val="en-US"/>
                  <w:rPrChange w:id="23515" w:author="phuong vu" w:date="2018-11-30T22:36:00Z">
                    <w:rPr>
                      <w:lang w:val="en-US"/>
                    </w:rPr>
                  </w:rPrChange>
                </w:rPr>
                <w:delText>inputText</w:delText>
              </w:r>
            </w:del>
            <w:bookmarkStart w:id="23516" w:name="_Toc531102099"/>
            <w:bookmarkStart w:id="23517" w:name="_Toc531103047"/>
            <w:bookmarkStart w:id="23518" w:name="_Toc531359288"/>
            <w:bookmarkStart w:id="23519" w:name="_Toc531360269"/>
            <w:bookmarkStart w:id="23520" w:name="_Toc531381111"/>
            <w:bookmarkEnd w:id="23516"/>
            <w:bookmarkEnd w:id="23517"/>
            <w:bookmarkEnd w:id="23518"/>
            <w:bookmarkEnd w:id="23519"/>
            <w:bookmarkEnd w:id="23520"/>
          </w:p>
        </w:tc>
        <w:tc>
          <w:tcPr>
            <w:tcW w:w="2970" w:type="dxa"/>
          </w:tcPr>
          <w:p w14:paraId="09EC4F78" w14:textId="328636B7" w:rsidR="00263449" w:rsidRPr="00920004" w:rsidDel="00AB715C" w:rsidRDefault="00263449" w:rsidP="00BD0851">
            <w:pPr>
              <w:spacing w:before="240" w:line="0" w:lineRule="atLeast"/>
              <w:rPr>
                <w:del w:id="23521" w:author="phuong vu" w:date="2018-11-27T14:57:00Z"/>
                <w:lang w:val="en-US"/>
                <w:rPrChange w:id="23522" w:author="phuong vu" w:date="2018-11-30T22:36:00Z">
                  <w:rPr>
                    <w:del w:id="23523" w:author="phuong vu" w:date="2018-11-27T14:57:00Z"/>
                    <w:lang w:val="en-US"/>
                  </w:rPr>
                </w:rPrChange>
              </w:rPr>
              <w:pPrChange w:id="23524" w:author="phuong vu" w:date="2018-11-30T14:16:00Z">
                <w:pPr>
                  <w:spacing w:line="360" w:lineRule="auto"/>
                </w:pPr>
              </w:pPrChange>
            </w:pPr>
            <w:bookmarkStart w:id="23525" w:name="_Toc531102100"/>
            <w:bookmarkStart w:id="23526" w:name="_Toc531103048"/>
            <w:bookmarkStart w:id="23527" w:name="_Toc531359289"/>
            <w:bookmarkStart w:id="23528" w:name="_Toc531360270"/>
            <w:bookmarkStart w:id="23529" w:name="_Toc531381112"/>
            <w:bookmarkEnd w:id="23525"/>
            <w:bookmarkEnd w:id="23526"/>
            <w:bookmarkEnd w:id="23527"/>
            <w:bookmarkEnd w:id="23528"/>
            <w:bookmarkEnd w:id="23529"/>
          </w:p>
        </w:tc>
        <w:tc>
          <w:tcPr>
            <w:tcW w:w="1266" w:type="dxa"/>
          </w:tcPr>
          <w:p w14:paraId="49B173D4" w14:textId="61EDDB2D" w:rsidR="00263449" w:rsidRPr="00920004" w:rsidDel="00AB715C" w:rsidRDefault="00263449" w:rsidP="00BD0851">
            <w:pPr>
              <w:spacing w:before="240" w:line="0" w:lineRule="atLeast"/>
              <w:rPr>
                <w:del w:id="23530" w:author="phuong vu" w:date="2018-11-27T14:57:00Z"/>
                <w:lang w:val="en-US"/>
                <w:rPrChange w:id="23531" w:author="phuong vu" w:date="2018-11-30T22:36:00Z">
                  <w:rPr>
                    <w:del w:id="23532" w:author="phuong vu" w:date="2018-11-27T14:57:00Z"/>
                    <w:lang w:val="en-US"/>
                  </w:rPr>
                </w:rPrChange>
              </w:rPr>
              <w:pPrChange w:id="23533" w:author="phuong vu" w:date="2018-11-30T14:16:00Z">
                <w:pPr>
                  <w:spacing w:line="360" w:lineRule="auto"/>
                </w:pPr>
              </w:pPrChange>
            </w:pPr>
            <w:bookmarkStart w:id="23534" w:name="_Toc531102101"/>
            <w:bookmarkStart w:id="23535" w:name="_Toc531103049"/>
            <w:bookmarkStart w:id="23536" w:name="_Toc531359290"/>
            <w:bookmarkStart w:id="23537" w:name="_Toc531360271"/>
            <w:bookmarkStart w:id="23538" w:name="_Toc531381113"/>
            <w:bookmarkEnd w:id="23534"/>
            <w:bookmarkEnd w:id="23535"/>
            <w:bookmarkEnd w:id="23536"/>
            <w:bookmarkEnd w:id="23537"/>
            <w:bookmarkEnd w:id="23538"/>
          </w:p>
        </w:tc>
        <w:tc>
          <w:tcPr>
            <w:tcW w:w="1756" w:type="dxa"/>
          </w:tcPr>
          <w:p w14:paraId="37B55F90" w14:textId="7CFE3F3C" w:rsidR="00263449" w:rsidRPr="00920004" w:rsidDel="00AB715C" w:rsidRDefault="00263449" w:rsidP="00BD0851">
            <w:pPr>
              <w:spacing w:before="240" w:line="0" w:lineRule="atLeast"/>
              <w:rPr>
                <w:del w:id="23539" w:author="phuong vu" w:date="2018-11-27T14:57:00Z"/>
                <w:lang w:val="en-US"/>
                <w:rPrChange w:id="23540" w:author="phuong vu" w:date="2018-11-30T22:36:00Z">
                  <w:rPr>
                    <w:del w:id="23541" w:author="phuong vu" w:date="2018-11-27T14:57:00Z"/>
                    <w:lang w:val="en-US"/>
                  </w:rPr>
                </w:rPrChange>
              </w:rPr>
              <w:pPrChange w:id="23542" w:author="phuong vu" w:date="2018-11-30T14:16:00Z">
                <w:pPr>
                  <w:spacing w:line="360" w:lineRule="auto"/>
                </w:pPr>
              </w:pPrChange>
            </w:pPr>
            <w:bookmarkStart w:id="23543" w:name="_Toc531102102"/>
            <w:bookmarkStart w:id="23544" w:name="_Toc531103050"/>
            <w:bookmarkStart w:id="23545" w:name="_Toc531359291"/>
            <w:bookmarkStart w:id="23546" w:name="_Toc531360272"/>
            <w:bookmarkStart w:id="23547" w:name="_Toc531381114"/>
            <w:bookmarkEnd w:id="23543"/>
            <w:bookmarkEnd w:id="23544"/>
            <w:bookmarkEnd w:id="23545"/>
            <w:bookmarkEnd w:id="23546"/>
            <w:bookmarkEnd w:id="23547"/>
          </w:p>
        </w:tc>
        <w:bookmarkStart w:id="23548" w:name="_Toc531102103"/>
        <w:bookmarkStart w:id="23549" w:name="_Toc531103051"/>
        <w:bookmarkStart w:id="23550" w:name="_Toc531359292"/>
        <w:bookmarkStart w:id="23551" w:name="_Toc531360273"/>
        <w:bookmarkStart w:id="23552" w:name="_Toc531381115"/>
        <w:bookmarkEnd w:id="23548"/>
        <w:bookmarkEnd w:id="23549"/>
        <w:bookmarkEnd w:id="23550"/>
        <w:bookmarkEnd w:id="23551"/>
        <w:bookmarkEnd w:id="23552"/>
      </w:tr>
      <w:tr w:rsidR="00263449" w:rsidRPr="00920004" w:rsidDel="00AB715C" w14:paraId="459B5FD4" w14:textId="6335466E" w:rsidTr="00A72A60">
        <w:trPr>
          <w:del w:id="23553" w:author="phuong vu" w:date="2018-11-27T14:57:00Z"/>
        </w:trPr>
        <w:tc>
          <w:tcPr>
            <w:tcW w:w="805" w:type="dxa"/>
          </w:tcPr>
          <w:p w14:paraId="15BE7603" w14:textId="0504F080" w:rsidR="00263449" w:rsidRPr="00920004" w:rsidDel="00AB715C" w:rsidRDefault="00263449" w:rsidP="00BD0851">
            <w:pPr>
              <w:spacing w:before="240" w:line="0" w:lineRule="atLeast"/>
              <w:jc w:val="center"/>
              <w:rPr>
                <w:del w:id="23554" w:author="phuong vu" w:date="2018-11-27T14:57:00Z"/>
                <w:lang w:val="en-US"/>
                <w:rPrChange w:id="23555" w:author="phuong vu" w:date="2018-11-30T22:36:00Z">
                  <w:rPr>
                    <w:del w:id="23556" w:author="phuong vu" w:date="2018-11-27T14:57:00Z"/>
                    <w:lang w:val="en-US"/>
                  </w:rPr>
                </w:rPrChange>
              </w:rPr>
              <w:pPrChange w:id="23557" w:author="phuong vu" w:date="2018-11-30T14:16:00Z">
                <w:pPr>
                  <w:spacing w:line="360" w:lineRule="auto"/>
                  <w:jc w:val="center"/>
                </w:pPr>
              </w:pPrChange>
            </w:pPr>
            <w:del w:id="23558" w:author="phuong vu" w:date="2018-11-27T14:57:00Z">
              <w:r w:rsidRPr="00920004" w:rsidDel="00AB715C">
                <w:rPr>
                  <w:lang w:val="en-US"/>
                  <w:rPrChange w:id="23559" w:author="phuong vu" w:date="2018-11-30T22:36:00Z">
                    <w:rPr>
                      <w:lang w:val="en-US"/>
                    </w:rPr>
                  </w:rPrChange>
                </w:rPr>
                <w:delText>6</w:delText>
              </w:r>
              <w:bookmarkStart w:id="23560" w:name="_Toc531102104"/>
              <w:bookmarkStart w:id="23561" w:name="_Toc531103052"/>
              <w:bookmarkStart w:id="23562" w:name="_Toc531359293"/>
              <w:bookmarkStart w:id="23563" w:name="_Toc531360274"/>
              <w:bookmarkStart w:id="23564" w:name="_Toc531381116"/>
              <w:bookmarkEnd w:id="23560"/>
              <w:bookmarkEnd w:id="23561"/>
              <w:bookmarkEnd w:id="23562"/>
              <w:bookmarkEnd w:id="23563"/>
              <w:bookmarkEnd w:id="23564"/>
            </w:del>
          </w:p>
        </w:tc>
        <w:tc>
          <w:tcPr>
            <w:tcW w:w="1980" w:type="dxa"/>
          </w:tcPr>
          <w:p w14:paraId="46C1FFD8" w14:textId="5793B19C" w:rsidR="00263449" w:rsidRPr="00920004" w:rsidDel="00AB715C" w:rsidRDefault="00263449" w:rsidP="00BD0851">
            <w:pPr>
              <w:spacing w:before="240" w:line="0" w:lineRule="atLeast"/>
              <w:rPr>
                <w:del w:id="23565" w:author="phuong vu" w:date="2018-11-27T14:57:00Z"/>
                <w:lang w:val="en-US"/>
                <w:rPrChange w:id="23566" w:author="phuong vu" w:date="2018-11-30T22:36:00Z">
                  <w:rPr>
                    <w:del w:id="23567" w:author="phuong vu" w:date="2018-11-27T14:57:00Z"/>
                    <w:lang w:val="en-US"/>
                  </w:rPr>
                </w:rPrChange>
              </w:rPr>
              <w:pPrChange w:id="23568" w:author="phuong vu" w:date="2018-11-30T14:16:00Z">
                <w:pPr>
                  <w:spacing w:line="360" w:lineRule="auto"/>
                </w:pPr>
              </w:pPrChange>
            </w:pPr>
            <w:del w:id="23569" w:author="phuong vu" w:date="2018-11-15T18:00:00Z">
              <w:r w:rsidRPr="00920004" w:rsidDel="006D04E7">
                <w:rPr>
                  <w:lang w:val="en-US"/>
                  <w:rPrChange w:id="23570" w:author="phuong vu" w:date="2018-11-30T22:36:00Z">
                    <w:rPr>
                      <w:lang w:val="en-US"/>
                    </w:rPr>
                  </w:rPrChange>
                </w:rPr>
                <w:delText>inputText</w:delText>
              </w:r>
            </w:del>
            <w:bookmarkStart w:id="23571" w:name="_Toc531102105"/>
            <w:bookmarkStart w:id="23572" w:name="_Toc531103053"/>
            <w:bookmarkStart w:id="23573" w:name="_Toc531359294"/>
            <w:bookmarkStart w:id="23574" w:name="_Toc531360275"/>
            <w:bookmarkStart w:id="23575" w:name="_Toc531381117"/>
            <w:bookmarkEnd w:id="23571"/>
            <w:bookmarkEnd w:id="23572"/>
            <w:bookmarkEnd w:id="23573"/>
            <w:bookmarkEnd w:id="23574"/>
            <w:bookmarkEnd w:id="23575"/>
          </w:p>
        </w:tc>
        <w:tc>
          <w:tcPr>
            <w:tcW w:w="2970" w:type="dxa"/>
          </w:tcPr>
          <w:p w14:paraId="1B80E87F" w14:textId="7FBB109A" w:rsidR="00263449" w:rsidRPr="00920004" w:rsidDel="00AB715C" w:rsidRDefault="00263449" w:rsidP="00BD0851">
            <w:pPr>
              <w:spacing w:before="240" w:line="0" w:lineRule="atLeast"/>
              <w:rPr>
                <w:del w:id="23576" w:author="phuong vu" w:date="2018-11-27T14:57:00Z"/>
                <w:lang w:val="en-US"/>
                <w:rPrChange w:id="23577" w:author="phuong vu" w:date="2018-11-30T22:36:00Z">
                  <w:rPr>
                    <w:del w:id="23578" w:author="phuong vu" w:date="2018-11-27T14:57:00Z"/>
                    <w:lang w:val="en-US"/>
                  </w:rPr>
                </w:rPrChange>
              </w:rPr>
              <w:pPrChange w:id="23579" w:author="phuong vu" w:date="2018-11-30T14:16:00Z">
                <w:pPr>
                  <w:spacing w:line="360" w:lineRule="auto"/>
                </w:pPr>
              </w:pPrChange>
            </w:pPr>
            <w:bookmarkStart w:id="23580" w:name="_Toc531102106"/>
            <w:bookmarkStart w:id="23581" w:name="_Toc531103054"/>
            <w:bookmarkStart w:id="23582" w:name="_Toc531359295"/>
            <w:bookmarkStart w:id="23583" w:name="_Toc531360276"/>
            <w:bookmarkStart w:id="23584" w:name="_Toc531381118"/>
            <w:bookmarkEnd w:id="23580"/>
            <w:bookmarkEnd w:id="23581"/>
            <w:bookmarkEnd w:id="23582"/>
            <w:bookmarkEnd w:id="23583"/>
            <w:bookmarkEnd w:id="23584"/>
          </w:p>
        </w:tc>
        <w:tc>
          <w:tcPr>
            <w:tcW w:w="1266" w:type="dxa"/>
          </w:tcPr>
          <w:p w14:paraId="3B64209C" w14:textId="4678F096" w:rsidR="00263449" w:rsidRPr="00920004" w:rsidDel="00AB715C" w:rsidRDefault="00263449" w:rsidP="00BD0851">
            <w:pPr>
              <w:spacing w:before="240" w:line="0" w:lineRule="atLeast"/>
              <w:rPr>
                <w:del w:id="23585" w:author="phuong vu" w:date="2018-11-27T14:57:00Z"/>
                <w:lang w:val="en-US"/>
                <w:rPrChange w:id="23586" w:author="phuong vu" w:date="2018-11-30T22:36:00Z">
                  <w:rPr>
                    <w:del w:id="23587" w:author="phuong vu" w:date="2018-11-27T14:57:00Z"/>
                    <w:lang w:val="en-US"/>
                  </w:rPr>
                </w:rPrChange>
              </w:rPr>
              <w:pPrChange w:id="23588" w:author="phuong vu" w:date="2018-11-30T14:16:00Z">
                <w:pPr>
                  <w:spacing w:line="360" w:lineRule="auto"/>
                </w:pPr>
              </w:pPrChange>
            </w:pPr>
            <w:bookmarkStart w:id="23589" w:name="_Toc531102107"/>
            <w:bookmarkStart w:id="23590" w:name="_Toc531103055"/>
            <w:bookmarkStart w:id="23591" w:name="_Toc531359296"/>
            <w:bookmarkStart w:id="23592" w:name="_Toc531360277"/>
            <w:bookmarkStart w:id="23593" w:name="_Toc531381119"/>
            <w:bookmarkEnd w:id="23589"/>
            <w:bookmarkEnd w:id="23590"/>
            <w:bookmarkEnd w:id="23591"/>
            <w:bookmarkEnd w:id="23592"/>
            <w:bookmarkEnd w:id="23593"/>
          </w:p>
        </w:tc>
        <w:tc>
          <w:tcPr>
            <w:tcW w:w="1756" w:type="dxa"/>
          </w:tcPr>
          <w:p w14:paraId="0B43DDA9" w14:textId="28B28216" w:rsidR="00263449" w:rsidRPr="00920004" w:rsidDel="00AB715C" w:rsidRDefault="00263449" w:rsidP="00BD0851">
            <w:pPr>
              <w:spacing w:before="240" w:line="0" w:lineRule="atLeast"/>
              <w:rPr>
                <w:del w:id="23594" w:author="phuong vu" w:date="2018-11-27T14:57:00Z"/>
                <w:lang w:val="en-US"/>
                <w:rPrChange w:id="23595" w:author="phuong vu" w:date="2018-11-30T22:36:00Z">
                  <w:rPr>
                    <w:del w:id="23596" w:author="phuong vu" w:date="2018-11-27T14:57:00Z"/>
                    <w:lang w:val="en-US"/>
                  </w:rPr>
                </w:rPrChange>
              </w:rPr>
              <w:pPrChange w:id="23597" w:author="phuong vu" w:date="2018-11-30T14:16:00Z">
                <w:pPr>
                  <w:spacing w:line="360" w:lineRule="auto"/>
                </w:pPr>
              </w:pPrChange>
            </w:pPr>
            <w:bookmarkStart w:id="23598" w:name="_Toc531102108"/>
            <w:bookmarkStart w:id="23599" w:name="_Toc531103056"/>
            <w:bookmarkStart w:id="23600" w:name="_Toc531359297"/>
            <w:bookmarkStart w:id="23601" w:name="_Toc531360278"/>
            <w:bookmarkStart w:id="23602" w:name="_Toc531381120"/>
            <w:bookmarkEnd w:id="23598"/>
            <w:bookmarkEnd w:id="23599"/>
            <w:bookmarkEnd w:id="23600"/>
            <w:bookmarkEnd w:id="23601"/>
            <w:bookmarkEnd w:id="23602"/>
          </w:p>
        </w:tc>
        <w:bookmarkStart w:id="23603" w:name="_Toc531102109"/>
        <w:bookmarkStart w:id="23604" w:name="_Toc531103057"/>
        <w:bookmarkStart w:id="23605" w:name="_Toc531359298"/>
        <w:bookmarkStart w:id="23606" w:name="_Toc531360279"/>
        <w:bookmarkStart w:id="23607" w:name="_Toc531381121"/>
        <w:bookmarkEnd w:id="23603"/>
        <w:bookmarkEnd w:id="23604"/>
        <w:bookmarkEnd w:id="23605"/>
        <w:bookmarkEnd w:id="23606"/>
        <w:bookmarkEnd w:id="23607"/>
      </w:tr>
      <w:tr w:rsidR="00263449" w:rsidRPr="00920004" w:rsidDel="00AB715C" w14:paraId="4A9A8654" w14:textId="138CD553" w:rsidTr="00A72A60">
        <w:trPr>
          <w:del w:id="23608" w:author="phuong vu" w:date="2018-11-27T14:57:00Z"/>
        </w:trPr>
        <w:tc>
          <w:tcPr>
            <w:tcW w:w="805" w:type="dxa"/>
          </w:tcPr>
          <w:p w14:paraId="74B83422" w14:textId="4429D32D" w:rsidR="00263449" w:rsidRPr="00920004" w:rsidDel="00AB715C" w:rsidRDefault="00263449" w:rsidP="00BD0851">
            <w:pPr>
              <w:spacing w:before="240" w:line="0" w:lineRule="atLeast"/>
              <w:jc w:val="center"/>
              <w:rPr>
                <w:del w:id="23609" w:author="phuong vu" w:date="2018-11-27T14:57:00Z"/>
                <w:lang w:val="en-US"/>
                <w:rPrChange w:id="23610" w:author="phuong vu" w:date="2018-11-30T22:36:00Z">
                  <w:rPr>
                    <w:del w:id="23611" w:author="phuong vu" w:date="2018-11-27T14:57:00Z"/>
                    <w:lang w:val="en-US"/>
                  </w:rPr>
                </w:rPrChange>
              </w:rPr>
              <w:pPrChange w:id="23612" w:author="phuong vu" w:date="2018-11-30T14:16:00Z">
                <w:pPr>
                  <w:spacing w:line="360" w:lineRule="auto"/>
                  <w:jc w:val="center"/>
                </w:pPr>
              </w:pPrChange>
            </w:pPr>
            <w:del w:id="23613" w:author="phuong vu" w:date="2018-11-27T14:57:00Z">
              <w:r w:rsidRPr="00920004" w:rsidDel="00AB715C">
                <w:rPr>
                  <w:lang w:val="en-US"/>
                  <w:rPrChange w:id="23614" w:author="phuong vu" w:date="2018-11-30T22:36:00Z">
                    <w:rPr>
                      <w:lang w:val="en-US"/>
                    </w:rPr>
                  </w:rPrChange>
                </w:rPr>
                <w:delText>7</w:delText>
              </w:r>
              <w:bookmarkStart w:id="23615" w:name="_Toc531102110"/>
              <w:bookmarkStart w:id="23616" w:name="_Toc531103058"/>
              <w:bookmarkStart w:id="23617" w:name="_Toc531359299"/>
              <w:bookmarkStart w:id="23618" w:name="_Toc531360280"/>
              <w:bookmarkStart w:id="23619" w:name="_Toc531381122"/>
              <w:bookmarkEnd w:id="23615"/>
              <w:bookmarkEnd w:id="23616"/>
              <w:bookmarkEnd w:id="23617"/>
              <w:bookmarkEnd w:id="23618"/>
              <w:bookmarkEnd w:id="23619"/>
            </w:del>
          </w:p>
        </w:tc>
        <w:tc>
          <w:tcPr>
            <w:tcW w:w="1980" w:type="dxa"/>
          </w:tcPr>
          <w:p w14:paraId="59B500AC" w14:textId="2E990C81" w:rsidR="00263449" w:rsidRPr="00920004" w:rsidDel="00AB715C" w:rsidRDefault="00263449" w:rsidP="00BD0851">
            <w:pPr>
              <w:spacing w:before="240" w:line="0" w:lineRule="atLeast"/>
              <w:rPr>
                <w:del w:id="23620" w:author="phuong vu" w:date="2018-11-27T14:57:00Z"/>
                <w:lang w:val="en-US"/>
                <w:rPrChange w:id="23621" w:author="phuong vu" w:date="2018-11-30T22:36:00Z">
                  <w:rPr>
                    <w:del w:id="23622" w:author="phuong vu" w:date="2018-11-27T14:57:00Z"/>
                    <w:lang w:val="en-US"/>
                  </w:rPr>
                </w:rPrChange>
              </w:rPr>
              <w:pPrChange w:id="23623" w:author="phuong vu" w:date="2018-11-30T14:16:00Z">
                <w:pPr>
                  <w:spacing w:line="360" w:lineRule="auto"/>
                </w:pPr>
              </w:pPrChange>
            </w:pPr>
            <w:del w:id="23624" w:author="phuong vu" w:date="2018-11-27T14:57:00Z">
              <w:r w:rsidRPr="00920004" w:rsidDel="00AB715C">
                <w:rPr>
                  <w:lang w:val="en-US"/>
                  <w:rPrChange w:id="23625" w:author="phuong vu" w:date="2018-11-30T22:36:00Z">
                    <w:rPr>
                      <w:lang w:val="en-US"/>
                    </w:rPr>
                  </w:rPrChange>
                </w:rPr>
                <w:delText>inputText</w:delText>
              </w:r>
              <w:bookmarkStart w:id="23626" w:name="_Toc531102111"/>
              <w:bookmarkStart w:id="23627" w:name="_Toc531103059"/>
              <w:bookmarkStart w:id="23628" w:name="_Toc531359300"/>
              <w:bookmarkStart w:id="23629" w:name="_Toc531360281"/>
              <w:bookmarkStart w:id="23630" w:name="_Toc531381123"/>
              <w:bookmarkEnd w:id="23626"/>
              <w:bookmarkEnd w:id="23627"/>
              <w:bookmarkEnd w:id="23628"/>
              <w:bookmarkEnd w:id="23629"/>
              <w:bookmarkEnd w:id="23630"/>
            </w:del>
          </w:p>
        </w:tc>
        <w:tc>
          <w:tcPr>
            <w:tcW w:w="2970" w:type="dxa"/>
          </w:tcPr>
          <w:p w14:paraId="0FE7BE4C" w14:textId="3EEBD284" w:rsidR="00263449" w:rsidRPr="00920004" w:rsidDel="00AB715C" w:rsidRDefault="00263449" w:rsidP="00BD0851">
            <w:pPr>
              <w:spacing w:before="240" w:line="0" w:lineRule="atLeast"/>
              <w:rPr>
                <w:del w:id="23631" w:author="phuong vu" w:date="2018-11-27T14:57:00Z"/>
                <w:lang w:val="en-US"/>
                <w:rPrChange w:id="23632" w:author="phuong vu" w:date="2018-11-30T22:36:00Z">
                  <w:rPr>
                    <w:del w:id="23633" w:author="phuong vu" w:date="2018-11-27T14:57:00Z"/>
                    <w:lang w:val="en-US"/>
                  </w:rPr>
                </w:rPrChange>
              </w:rPr>
              <w:pPrChange w:id="23634" w:author="phuong vu" w:date="2018-11-30T14:16:00Z">
                <w:pPr>
                  <w:spacing w:line="360" w:lineRule="auto"/>
                </w:pPr>
              </w:pPrChange>
            </w:pPr>
            <w:bookmarkStart w:id="23635" w:name="_Toc531102112"/>
            <w:bookmarkStart w:id="23636" w:name="_Toc531103060"/>
            <w:bookmarkStart w:id="23637" w:name="_Toc531359301"/>
            <w:bookmarkStart w:id="23638" w:name="_Toc531360282"/>
            <w:bookmarkStart w:id="23639" w:name="_Toc531381124"/>
            <w:bookmarkEnd w:id="23635"/>
            <w:bookmarkEnd w:id="23636"/>
            <w:bookmarkEnd w:id="23637"/>
            <w:bookmarkEnd w:id="23638"/>
            <w:bookmarkEnd w:id="23639"/>
          </w:p>
        </w:tc>
        <w:tc>
          <w:tcPr>
            <w:tcW w:w="1266" w:type="dxa"/>
          </w:tcPr>
          <w:p w14:paraId="487C2E18" w14:textId="77F7EB1D" w:rsidR="00263449" w:rsidRPr="00920004" w:rsidDel="00AB715C" w:rsidRDefault="00263449" w:rsidP="00BD0851">
            <w:pPr>
              <w:spacing w:before="240" w:line="0" w:lineRule="atLeast"/>
              <w:rPr>
                <w:del w:id="23640" w:author="phuong vu" w:date="2018-11-27T14:57:00Z"/>
                <w:lang w:val="en-US"/>
                <w:rPrChange w:id="23641" w:author="phuong vu" w:date="2018-11-30T22:36:00Z">
                  <w:rPr>
                    <w:del w:id="23642" w:author="phuong vu" w:date="2018-11-27T14:57:00Z"/>
                    <w:lang w:val="en-US"/>
                  </w:rPr>
                </w:rPrChange>
              </w:rPr>
              <w:pPrChange w:id="23643" w:author="phuong vu" w:date="2018-11-30T14:16:00Z">
                <w:pPr>
                  <w:spacing w:line="360" w:lineRule="auto"/>
                </w:pPr>
              </w:pPrChange>
            </w:pPr>
            <w:bookmarkStart w:id="23644" w:name="_Toc531102113"/>
            <w:bookmarkStart w:id="23645" w:name="_Toc531103061"/>
            <w:bookmarkStart w:id="23646" w:name="_Toc531359302"/>
            <w:bookmarkStart w:id="23647" w:name="_Toc531360283"/>
            <w:bookmarkStart w:id="23648" w:name="_Toc531381125"/>
            <w:bookmarkEnd w:id="23644"/>
            <w:bookmarkEnd w:id="23645"/>
            <w:bookmarkEnd w:id="23646"/>
            <w:bookmarkEnd w:id="23647"/>
            <w:bookmarkEnd w:id="23648"/>
          </w:p>
        </w:tc>
        <w:tc>
          <w:tcPr>
            <w:tcW w:w="1756" w:type="dxa"/>
          </w:tcPr>
          <w:p w14:paraId="5F01294E" w14:textId="7D03BD94" w:rsidR="00263449" w:rsidRPr="00920004" w:rsidDel="00AB715C" w:rsidRDefault="00263449" w:rsidP="00BD0851">
            <w:pPr>
              <w:spacing w:before="240" w:line="0" w:lineRule="atLeast"/>
              <w:rPr>
                <w:del w:id="23649" w:author="phuong vu" w:date="2018-11-27T14:57:00Z"/>
                <w:lang w:val="en-US"/>
                <w:rPrChange w:id="23650" w:author="phuong vu" w:date="2018-11-30T22:36:00Z">
                  <w:rPr>
                    <w:del w:id="23651" w:author="phuong vu" w:date="2018-11-27T14:57:00Z"/>
                    <w:lang w:val="en-US"/>
                  </w:rPr>
                </w:rPrChange>
              </w:rPr>
              <w:pPrChange w:id="23652" w:author="phuong vu" w:date="2018-11-30T14:16:00Z">
                <w:pPr>
                  <w:spacing w:line="360" w:lineRule="auto"/>
                </w:pPr>
              </w:pPrChange>
            </w:pPr>
            <w:bookmarkStart w:id="23653" w:name="_Toc531102114"/>
            <w:bookmarkStart w:id="23654" w:name="_Toc531103062"/>
            <w:bookmarkStart w:id="23655" w:name="_Toc531359303"/>
            <w:bookmarkStart w:id="23656" w:name="_Toc531360284"/>
            <w:bookmarkStart w:id="23657" w:name="_Toc531381126"/>
            <w:bookmarkEnd w:id="23653"/>
            <w:bookmarkEnd w:id="23654"/>
            <w:bookmarkEnd w:id="23655"/>
            <w:bookmarkEnd w:id="23656"/>
            <w:bookmarkEnd w:id="23657"/>
          </w:p>
        </w:tc>
        <w:bookmarkStart w:id="23658" w:name="_Toc531102115"/>
        <w:bookmarkStart w:id="23659" w:name="_Toc531103063"/>
        <w:bookmarkStart w:id="23660" w:name="_Toc531359304"/>
        <w:bookmarkStart w:id="23661" w:name="_Toc531360285"/>
        <w:bookmarkStart w:id="23662" w:name="_Toc531381127"/>
        <w:bookmarkEnd w:id="23658"/>
        <w:bookmarkEnd w:id="23659"/>
        <w:bookmarkEnd w:id="23660"/>
        <w:bookmarkEnd w:id="23661"/>
        <w:bookmarkEnd w:id="23662"/>
      </w:tr>
      <w:tr w:rsidR="00263449" w:rsidRPr="00920004" w:rsidDel="00AB715C" w14:paraId="1DA9635F" w14:textId="500C9BC9" w:rsidTr="00A72A60">
        <w:trPr>
          <w:del w:id="23663" w:author="phuong vu" w:date="2018-11-27T14:57:00Z"/>
        </w:trPr>
        <w:tc>
          <w:tcPr>
            <w:tcW w:w="805" w:type="dxa"/>
          </w:tcPr>
          <w:p w14:paraId="25201B0F" w14:textId="6B1C33DE" w:rsidR="00263449" w:rsidRPr="00920004" w:rsidDel="00AB715C" w:rsidRDefault="00263449" w:rsidP="00BD0851">
            <w:pPr>
              <w:spacing w:before="240" w:line="0" w:lineRule="atLeast"/>
              <w:jc w:val="center"/>
              <w:rPr>
                <w:del w:id="23664" w:author="phuong vu" w:date="2018-11-27T14:57:00Z"/>
                <w:lang w:val="en-US"/>
                <w:rPrChange w:id="23665" w:author="phuong vu" w:date="2018-11-30T22:36:00Z">
                  <w:rPr>
                    <w:del w:id="23666" w:author="phuong vu" w:date="2018-11-27T14:57:00Z"/>
                    <w:lang w:val="en-US"/>
                  </w:rPr>
                </w:rPrChange>
              </w:rPr>
              <w:pPrChange w:id="23667" w:author="phuong vu" w:date="2018-11-30T14:16:00Z">
                <w:pPr>
                  <w:spacing w:line="360" w:lineRule="auto"/>
                  <w:jc w:val="center"/>
                </w:pPr>
              </w:pPrChange>
            </w:pPr>
            <w:del w:id="23668" w:author="phuong vu" w:date="2018-11-27T14:57:00Z">
              <w:r w:rsidRPr="00920004" w:rsidDel="00AB715C">
                <w:rPr>
                  <w:lang w:val="en-US"/>
                  <w:rPrChange w:id="23669" w:author="phuong vu" w:date="2018-11-30T22:36:00Z">
                    <w:rPr>
                      <w:lang w:val="en-US"/>
                    </w:rPr>
                  </w:rPrChange>
                </w:rPr>
                <w:delText>8</w:delText>
              </w:r>
              <w:bookmarkStart w:id="23670" w:name="_Toc531102116"/>
              <w:bookmarkStart w:id="23671" w:name="_Toc531103064"/>
              <w:bookmarkStart w:id="23672" w:name="_Toc531359305"/>
              <w:bookmarkStart w:id="23673" w:name="_Toc531360286"/>
              <w:bookmarkStart w:id="23674" w:name="_Toc531381128"/>
              <w:bookmarkEnd w:id="23670"/>
              <w:bookmarkEnd w:id="23671"/>
              <w:bookmarkEnd w:id="23672"/>
              <w:bookmarkEnd w:id="23673"/>
              <w:bookmarkEnd w:id="23674"/>
            </w:del>
          </w:p>
        </w:tc>
        <w:tc>
          <w:tcPr>
            <w:tcW w:w="1980" w:type="dxa"/>
          </w:tcPr>
          <w:p w14:paraId="5BBAE06B" w14:textId="4D476553" w:rsidR="00263449" w:rsidRPr="00920004" w:rsidDel="00AB715C" w:rsidRDefault="00263449" w:rsidP="00BD0851">
            <w:pPr>
              <w:spacing w:before="240" w:line="0" w:lineRule="atLeast"/>
              <w:rPr>
                <w:del w:id="23675" w:author="phuong vu" w:date="2018-11-27T14:57:00Z"/>
                <w:lang w:val="en-US"/>
                <w:rPrChange w:id="23676" w:author="phuong vu" w:date="2018-11-30T22:36:00Z">
                  <w:rPr>
                    <w:del w:id="23677" w:author="phuong vu" w:date="2018-11-27T14:57:00Z"/>
                    <w:lang w:val="en-US"/>
                  </w:rPr>
                </w:rPrChange>
              </w:rPr>
              <w:pPrChange w:id="23678" w:author="phuong vu" w:date="2018-11-30T14:16:00Z">
                <w:pPr>
                  <w:spacing w:line="360" w:lineRule="auto"/>
                </w:pPr>
              </w:pPrChange>
            </w:pPr>
            <w:del w:id="23679" w:author="phuong vu" w:date="2018-11-27T14:57:00Z">
              <w:r w:rsidRPr="00920004" w:rsidDel="00AB715C">
                <w:rPr>
                  <w:lang w:val="en-US"/>
                  <w:rPrChange w:id="23680" w:author="phuong vu" w:date="2018-11-30T22:36:00Z">
                    <w:rPr>
                      <w:lang w:val="en-US"/>
                    </w:rPr>
                  </w:rPrChange>
                </w:rPr>
                <w:delText>inputText</w:delText>
              </w:r>
              <w:bookmarkStart w:id="23681" w:name="_Toc531102117"/>
              <w:bookmarkStart w:id="23682" w:name="_Toc531103065"/>
              <w:bookmarkStart w:id="23683" w:name="_Toc531359306"/>
              <w:bookmarkStart w:id="23684" w:name="_Toc531360287"/>
              <w:bookmarkStart w:id="23685" w:name="_Toc531381129"/>
              <w:bookmarkEnd w:id="23681"/>
              <w:bookmarkEnd w:id="23682"/>
              <w:bookmarkEnd w:id="23683"/>
              <w:bookmarkEnd w:id="23684"/>
              <w:bookmarkEnd w:id="23685"/>
            </w:del>
          </w:p>
        </w:tc>
        <w:tc>
          <w:tcPr>
            <w:tcW w:w="2970" w:type="dxa"/>
          </w:tcPr>
          <w:p w14:paraId="2B405E23" w14:textId="540E2204" w:rsidR="00263449" w:rsidRPr="00920004" w:rsidDel="00AB715C" w:rsidRDefault="00263449" w:rsidP="00BD0851">
            <w:pPr>
              <w:spacing w:before="240" w:line="0" w:lineRule="atLeast"/>
              <w:rPr>
                <w:del w:id="23686" w:author="phuong vu" w:date="2018-11-27T14:57:00Z"/>
                <w:lang w:val="en-US"/>
                <w:rPrChange w:id="23687" w:author="phuong vu" w:date="2018-11-30T22:36:00Z">
                  <w:rPr>
                    <w:del w:id="23688" w:author="phuong vu" w:date="2018-11-27T14:57:00Z"/>
                    <w:lang w:val="en-US"/>
                  </w:rPr>
                </w:rPrChange>
              </w:rPr>
              <w:pPrChange w:id="23689" w:author="phuong vu" w:date="2018-11-30T14:16:00Z">
                <w:pPr>
                  <w:spacing w:line="360" w:lineRule="auto"/>
                </w:pPr>
              </w:pPrChange>
            </w:pPr>
            <w:bookmarkStart w:id="23690" w:name="_Toc531102118"/>
            <w:bookmarkStart w:id="23691" w:name="_Toc531103066"/>
            <w:bookmarkStart w:id="23692" w:name="_Toc531359307"/>
            <w:bookmarkStart w:id="23693" w:name="_Toc531360288"/>
            <w:bookmarkStart w:id="23694" w:name="_Toc531381130"/>
            <w:bookmarkEnd w:id="23690"/>
            <w:bookmarkEnd w:id="23691"/>
            <w:bookmarkEnd w:id="23692"/>
            <w:bookmarkEnd w:id="23693"/>
            <w:bookmarkEnd w:id="23694"/>
          </w:p>
        </w:tc>
        <w:tc>
          <w:tcPr>
            <w:tcW w:w="1266" w:type="dxa"/>
          </w:tcPr>
          <w:p w14:paraId="5F682274" w14:textId="3D3BC50D" w:rsidR="00263449" w:rsidRPr="00920004" w:rsidDel="00AB715C" w:rsidRDefault="00263449" w:rsidP="00BD0851">
            <w:pPr>
              <w:spacing w:before="240" w:line="0" w:lineRule="atLeast"/>
              <w:rPr>
                <w:del w:id="23695" w:author="phuong vu" w:date="2018-11-27T14:57:00Z"/>
                <w:lang w:val="en-US"/>
                <w:rPrChange w:id="23696" w:author="phuong vu" w:date="2018-11-30T22:36:00Z">
                  <w:rPr>
                    <w:del w:id="23697" w:author="phuong vu" w:date="2018-11-27T14:57:00Z"/>
                    <w:lang w:val="en-US"/>
                  </w:rPr>
                </w:rPrChange>
              </w:rPr>
              <w:pPrChange w:id="23698" w:author="phuong vu" w:date="2018-11-30T14:16:00Z">
                <w:pPr>
                  <w:spacing w:line="360" w:lineRule="auto"/>
                </w:pPr>
              </w:pPrChange>
            </w:pPr>
            <w:bookmarkStart w:id="23699" w:name="_Toc531102119"/>
            <w:bookmarkStart w:id="23700" w:name="_Toc531103067"/>
            <w:bookmarkStart w:id="23701" w:name="_Toc531359308"/>
            <w:bookmarkStart w:id="23702" w:name="_Toc531360289"/>
            <w:bookmarkStart w:id="23703" w:name="_Toc531381131"/>
            <w:bookmarkEnd w:id="23699"/>
            <w:bookmarkEnd w:id="23700"/>
            <w:bookmarkEnd w:id="23701"/>
            <w:bookmarkEnd w:id="23702"/>
            <w:bookmarkEnd w:id="23703"/>
          </w:p>
        </w:tc>
        <w:tc>
          <w:tcPr>
            <w:tcW w:w="1756" w:type="dxa"/>
          </w:tcPr>
          <w:p w14:paraId="38FEAFC1" w14:textId="39035625" w:rsidR="00263449" w:rsidRPr="00920004" w:rsidDel="00AB715C" w:rsidRDefault="00263449" w:rsidP="00BD0851">
            <w:pPr>
              <w:spacing w:before="240" w:line="0" w:lineRule="atLeast"/>
              <w:rPr>
                <w:del w:id="23704" w:author="phuong vu" w:date="2018-11-27T14:57:00Z"/>
                <w:lang w:val="en-US"/>
                <w:rPrChange w:id="23705" w:author="phuong vu" w:date="2018-11-30T22:36:00Z">
                  <w:rPr>
                    <w:del w:id="23706" w:author="phuong vu" w:date="2018-11-27T14:57:00Z"/>
                    <w:lang w:val="en-US"/>
                  </w:rPr>
                </w:rPrChange>
              </w:rPr>
              <w:pPrChange w:id="23707" w:author="phuong vu" w:date="2018-11-30T14:16:00Z">
                <w:pPr>
                  <w:spacing w:line="360" w:lineRule="auto"/>
                </w:pPr>
              </w:pPrChange>
            </w:pPr>
            <w:bookmarkStart w:id="23708" w:name="_Toc531102120"/>
            <w:bookmarkStart w:id="23709" w:name="_Toc531103068"/>
            <w:bookmarkStart w:id="23710" w:name="_Toc531359309"/>
            <w:bookmarkStart w:id="23711" w:name="_Toc531360290"/>
            <w:bookmarkStart w:id="23712" w:name="_Toc531381132"/>
            <w:bookmarkEnd w:id="23708"/>
            <w:bookmarkEnd w:id="23709"/>
            <w:bookmarkEnd w:id="23710"/>
            <w:bookmarkEnd w:id="23711"/>
            <w:bookmarkEnd w:id="23712"/>
          </w:p>
        </w:tc>
        <w:bookmarkStart w:id="23713" w:name="_Toc531102121"/>
        <w:bookmarkStart w:id="23714" w:name="_Toc531103069"/>
        <w:bookmarkStart w:id="23715" w:name="_Toc531359310"/>
        <w:bookmarkStart w:id="23716" w:name="_Toc531360291"/>
        <w:bookmarkStart w:id="23717" w:name="_Toc531381133"/>
        <w:bookmarkEnd w:id="23713"/>
        <w:bookmarkEnd w:id="23714"/>
        <w:bookmarkEnd w:id="23715"/>
        <w:bookmarkEnd w:id="23716"/>
        <w:bookmarkEnd w:id="23717"/>
      </w:tr>
      <w:tr w:rsidR="00263449" w:rsidRPr="00920004" w:rsidDel="00AB715C" w14:paraId="24AB4D8C" w14:textId="3C126E2B" w:rsidTr="00A72A60">
        <w:trPr>
          <w:del w:id="23718" w:author="phuong vu" w:date="2018-11-27T14:57:00Z"/>
        </w:trPr>
        <w:tc>
          <w:tcPr>
            <w:tcW w:w="805" w:type="dxa"/>
          </w:tcPr>
          <w:p w14:paraId="0655E857" w14:textId="2B838B57" w:rsidR="00263449" w:rsidRPr="00920004" w:rsidDel="00AB715C" w:rsidRDefault="00263449" w:rsidP="00BD0851">
            <w:pPr>
              <w:spacing w:before="240" w:line="0" w:lineRule="atLeast"/>
              <w:jc w:val="center"/>
              <w:rPr>
                <w:del w:id="23719" w:author="phuong vu" w:date="2018-11-27T14:57:00Z"/>
                <w:lang w:val="en-US"/>
                <w:rPrChange w:id="23720" w:author="phuong vu" w:date="2018-11-30T22:36:00Z">
                  <w:rPr>
                    <w:del w:id="23721" w:author="phuong vu" w:date="2018-11-27T14:57:00Z"/>
                    <w:lang w:val="en-US"/>
                  </w:rPr>
                </w:rPrChange>
              </w:rPr>
              <w:pPrChange w:id="23722" w:author="phuong vu" w:date="2018-11-30T14:16:00Z">
                <w:pPr>
                  <w:spacing w:line="360" w:lineRule="auto"/>
                  <w:jc w:val="center"/>
                </w:pPr>
              </w:pPrChange>
            </w:pPr>
            <w:del w:id="23723" w:author="phuong vu" w:date="2018-11-27T14:57:00Z">
              <w:r w:rsidRPr="00920004" w:rsidDel="00AB715C">
                <w:rPr>
                  <w:lang w:val="en-US"/>
                  <w:rPrChange w:id="23724" w:author="phuong vu" w:date="2018-11-30T22:36:00Z">
                    <w:rPr>
                      <w:lang w:val="en-US"/>
                    </w:rPr>
                  </w:rPrChange>
                </w:rPr>
                <w:delText>9</w:delText>
              </w:r>
              <w:bookmarkStart w:id="23725" w:name="_Toc531102122"/>
              <w:bookmarkStart w:id="23726" w:name="_Toc531103070"/>
              <w:bookmarkStart w:id="23727" w:name="_Toc531359311"/>
              <w:bookmarkStart w:id="23728" w:name="_Toc531360292"/>
              <w:bookmarkStart w:id="23729" w:name="_Toc531381134"/>
              <w:bookmarkEnd w:id="23725"/>
              <w:bookmarkEnd w:id="23726"/>
              <w:bookmarkEnd w:id="23727"/>
              <w:bookmarkEnd w:id="23728"/>
              <w:bookmarkEnd w:id="23729"/>
            </w:del>
          </w:p>
        </w:tc>
        <w:tc>
          <w:tcPr>
            <w:tcW w:w="1980" w:type="dxa"/>
          </w:tcPr>
          <w:p w14:paraId="28BF0742" w14:textId="46837394" w:rsidR="00263449" w:rsidRPr="00920004" w:rsidDel="00AB715C" w:rsidRDefault="00263449" w:rsidP="00BD0851">
            <w:pPr>
              <w:spacing w:before="240" w:line="0" w:lineRule="atLeast"/>
              <w:rPr>
                <w:del w:id="23730" w:author="phuong vu" w:date="2018-11-27T14:57:00Z"/>
                <w:lang w:val="en-US"/>
                <w:rPrChange w:id="23731" w:author="phuong vu" w:date="2018-11-30T22:36:00Z">
                  <w:rPr>
                    <w:del w:id="23732" w:author="phuong vu" w:date="2018-11-27T14:57:00Z"/>
                    <w:lang w:val="en-US"/>
                  </w:rPr>
                </w:rPrChange>
              </w:rPr>
              <w:pPrChange w:id="23733" w:author="phuong vu" w:date="2018-11-30T14:16:00Z">
                <w:pPr>
                  <w:spacing w:line="360" w:lineRule="auto"/>
                </w:pPr>
              </w:pPrChange>
            </w:pPr>
            <w:del w:id="23734" w:author="phuong vu" w:date="2018-11-15T18:02:00Z">
              <w:r w:rsidRPr="00920004" w:rsidDel="006D04E7">
                <w:rPr>
                  <w:lang w:val="en-US"/>
                  <w:rPrChange w:id="23735" w:author="phuong vu" w:date="2018-11-30T22:36:00Z">
                    <w:rPr>
                      <w:lang w:val="en-US"/>
                    </w:rPr>
                  </w:rPrChange>
                </w:rPr>
                <w:delText>inputText</w:delText>
              </w:r>
            </w:del>
            <w:bookmarkStart w:id="23736" w:name="_Toc531102123"/>
            <w:bookmarkStart w:id="23737" w:name="_Toc531103071"/>
            <w:bookmarkStart w:id="23738" w:name="_Toc531359312"/>
            <w:bookmarkStart w:id="23739" w:name="_Toc531360293"/>
            <w:bookmarkStart w:id="23740" w:name="_Toc531381135"/>
            <w:bookmarkEnd w:id="23736"/>
            <w:bookmarkEnd w:id="23737"/>
            <w:bookmarkEnd w:id="23738"/>
            <w:bookmarkEnd w:id="23739"/>
            <w:bookmarkEnd w:id="23740"/>
          </w:p>
        </w:tc>
        <w:tc>
          <w:tcPr>
            <w:tcW w:w="2970" w:type="dxa"/>
          </w:tcPr>
          <w:p w14:paraId="4386248D" w14:textId="47755FB7" w:rsidR="00263449" w:rsidRPr="00920004" w:rsidDel="00AB715C" w:rsidRDefault="00263449" w:rsidP="00BD0851">
            <w:pPr>
              <w:spacing w:before="240" w:line="0" w:lineRule="atLeast"/>
              <w:rPr>
                <w:del w:id="23741" w:author="phuong vu" w:date="2018-11-27T14:57:00Z"/>
                <w:lang w:val="en-US"/>
                <w:rPrChange w:id="23742" w:author="phuong vu" w:date="2018-11-30T22:36:00Z">
                  <w:rPr>
                    <w:del w:id="23743" w:author="phuong vu" w:date="2018-11-27T14:57:00Z"/>
                    <w:lang w:val="en-US"/>
                  </w:rPr>
                </w:rPrChange>
              </w:rPr>
              <w:pPrChange w:id="23744" w:author="phuong vu" w:date="2018-11-30T14:16:00Z">
                <w:pPr>
                  <w:spacing w:line="360" w:lineRule="auto"/>
                </w:pPr>
              </w:pPrChange>
            </w:pPr>
            <w:bookmarkStart w:id="23745" w:name="_Toc531102124"/>
            <w:bookmarkStart w:id="23746" w:name="_Toc531103072"/>
            <w:bookmarkStart w:id="23747" w:name="_Toc531359313"/>
            <w:bookmarkStart w:id="23748" w:name="_Toc531360294"/>
            <w:bookmarkStart w:id="23749" w:name="_Toc531381136"/>
            <w:bookmarkEnd w:id="23745"/>
            <w:bookmarkEnd w:id="23746"/>
            <w:bookmarkEnd w:id="23747"/>
            <w:bookmarkEnd w:id="23748"/>
            <w:bookmarkEnd w:id="23749"/>
          </w:p>
        </w:tc>
        <w:tc>
          <w:tcPr>
            <w:tcW w:w="1266" w:type="dxa"/>
          </w:tcPr>
          <w:p w14:paraId="0C350A32" w14:textId="7CE5DB4D" w:rsidR="00263449" w:rsidRPr="00920004" w:rsidDel="00AB715C" w:rsidRDefault="00263449" w:rsidP="00BD0851">
            <w:pPr>
              <w:spacing w:before="240" w:line="0" w:lineRule="atLeast"/>
              <w:jc w:val="center"/>
              <w:rPr>
                <w:del w:id="23750" w:author="phuong vu" w:date="2018-11-27T14:57:00Z"/>
                <w:lang w:val="en-US"/>
                <w:rPrChange w:id="23751" w:author="phuong vu" w:date="2018-11-30T22:36:00Z">
                  <w:rPr>
                    <w:del w:id="23752" w:author="phuong vu" w:date="2018-11-27T14:57:00Z"/>
                    <w:lang w:val="en-US"/>
                  </w:rPr>
                </w:rPrChange>
              </w:rPr>
              <w:pPrChange w:id="23753" w:author="phuong vu" w:date="2018-11-30T14:16:00Z">
                <w:pPr>
                  <w:spacing w:line="360" w:lineRule="auto"/>
                  <w:jc w:val="center"/>
                </w:pPr>
              </w:pPrChange>
            </w:pPr>
            <w:bookmarkStart w:id="23754" w:name="_Toc531102125"/>
            <w:bookmarkStart w:id="23755" w:name="_Toc531103073"/>
            <w:bookmarkStart w:id="23756" w:name="_Toc531359314"/>
            <w:bookmarkStart w:id="23757" w:name="_Toc531360295"/>
            <w:bookmarkStart w:id="23758" w:name="_Toc531381137"/>
            <w:bookmarkEnd w:id="23754"/>
            <w:bookmarkEnd w:id="23755"/>
            <w:bookmarkEnd w:id="23756"/>
            <w:bookmarkEnd w:id="23757"/>
            <w:bookmarkEnd w:id="23758"/>
          </w:p>
        </w:tc>
        <w:tc>
          <w:tcPr>
            <w:tcW w:w="1756" w:type="dxa"/>
          </w:tcPr>
          <w:p w14:paraId="69D4D2E3" w14:textId="191B016D" w:rsidR="00263449" w:rsidRPr="00920004" w:rsidDel="00AB715C" w:rsidRDefault="00263449" w:rsidP="00BD0851">
            <w:pPr>
              <w:spacing w:before="240" w:line="0" w:lineRule="atLeast"/>
              <w:rPr>
                <w:del w:id="23759" w:author="phuong vu" w:date="2018-11-27T14:57:00Z"/>
                <w:lang w:val="en-US"/>
                <w:rPrChange w:id="23760" w:author="phuong vu" w:date="2018-11-30T22:36:00Z">
                  <w:rPr>
                    <w:del w:id="23761" w:author="phuong vu" w:date="2018-11-27T14:57:00Z"/>
                    <w:lang w:val="en-US"/>
                  </w:rPr>
                </w:rPrChange>
              </w:rPr>
              <w:pPrChange w:id="23762" w:author="phuong vu" w:date="2018-11-30T14:16:00Z">
                <w:pPr>
                  <w:spacing w:line="360" w:lineRule="auto"/>
                </w:pPr>
              </w:pPrChange>
            </w:pPr>
            <w:bookmarkStart w:id="23763" w:name="_Toc531102126"/>
            <w:bookmarkStart w:id="23764" w:name="_Toc531103074"/>
            <w:bookmarkStart w:id="23765" w:name="_Toc531359315"/>
            <w:bookmarkStart w:id="23766" w:name="_Toc531360296"/>
            <w:bookmarkStart w:id="23767" w:name="_Toc531381138"/>
            <w:bookmarkEnd w:id="23763"/>
            <w:bookmarkEnd w:id="23764"/>
            <w:bookmarkEnd w:id="23765"/>
            <w:bookmarkEnd w:id="23766"/>
            <w:bookmarkEnd w:id="23767"/>
          </w:p>
        </w:tc>
        <w:bookmarkStart w:id="23768" w:name="_Toc531102127"/>
        <w:bookmarkStart w:id="23769" w:name="_Toc531103075"/>
        <w:bookmarkStart w:id="23770" w:name="_Toc531359316"/>
        <w:bookmarkStart w:id="23771" w:name="_Toc531360297"/>
        <w:bookmarkStart w:id="23772" w:name="_Toc531381139"/>
        <w:bookmarkEnd w:id="23768"/>
        <w:bookmarkEnd w:id="23769"/>
        <w:bookmarkEnd w:id="23770"/>
        <w:bookmarkEnd w:id="23771"/>
        <w:bookmarkEnd w:id="23772"/>
      </w:tr>
      <w:tr w:rsidR="00263449" w:rsidRPr="00920004" w:rsidDel="00AB715C" w14:paraId="290F7445" w14:textId="510093F6" w:rsidTr="00A72A60">
        <w:trPr>
          <w:del w:id="23773" w:author="phuong vu" w:date="2018-11-27T14:57:00Z"/>
        </w:trPr>
        <w:tc>
          <w:tcPr>
            <w:tcW w:w="805" w:type="dxa"/>
          </w:tcPr>
          <w:p w14:paraId="3642CCA4" w14:textId="228464FC" w:rsidR="00263449" w:rsidRPr="00920004" w:rsidDel="00AB715C" w:rsidRDefault="00263449" w:rsidP="00BD0851">
            <w:pPr>
              <w:spacing w:before="240" w:line="0" w:lineRule="atLeast"/>
              <w:jc w:val="center"/>
              <w:rPr>
                <w:del w:id="23774" w:author="phuong vu" w:date="2018-11-27T14:57:00Z"/>
                <w:lang w:val="en-US"/>
                <w:rPrChange w:id="23775" w:author="phuong vu" w:date="2018-11-30T22:36:00Z">
                  <w:rPr>
                    <w:del w:id="23776" w:author="phuong vu" w:date="2018-11-27T14:57:00Z"/>
                    <w:lang w:val="en-US"/>
                  </w:rPr>
                </w:rPrChange>
              </w:rPr>
              <w:pPrChange w:id="23777" w:author="phuong vu" w:date="2018-11-30T14:16:00Z">
                <w:pPr>
                  <w:spacing w:line="360" w:lineRule="auto"/>
                  <w:jc w:val="center"/>
                </w:pPr>
              </w:pPrChange>
            </w:pPr>
            <w:del w:id="23778" w:author="phuong vu" w:date="2018-11-27T14:57:00Z">
              <w:r w:rsidRPr="00920004" w:rsidDel="00AB715C">
                <w:rPr>
                  <w:lang w:val="en-US"/>
                  <w:rPrChange w:id="23779" w:author="phuong vu" w:date="2018-11-30T22:36:00Z">
                    <w:rPr>
                      <w:lang w:val="en-US"/>
                    </w:rPr>
                  </w:rPrChange>
                </w:rPr>
                <w:delText>10</w:delText>
              </w:r>
              <w:bookmarkStart w:id="23780" w:name="_Toc531102128"/>
              <w:bookmarkStart w:id="23781" w:name="_Toc531103076"/>
              <w:bookmarkStart w:id="23782" w:name="_Toc531359317"/>
              <w:bookmarkStart w:id="23783" w:name="_Toc531360298"/>
              <w:bookmarkStart w:id="23784" w:name="_Toc531381140"/>
              <w:bookmarkEnd w:id="23780"/>
              <w:bookmarkEnd w:id="23781"/>
              <w:bookmarkEnd w:id="23782"/>
              <w:bookmarkEnd w:id="23783"/>
              <w:bookmarkEnd w:id="23784"/>
            </w:del>
          </w:p>
        </w:tc>
        <w:tc>
          <w:tcPr>
            <w:tcW w:w="1980" w:type="dxa"/>
          </w:tcPr>
          <w:p w14:paraId="3BB191F6" w14:textId="7226250F" w:rsidR="00263449" w:rsidRPr="00920004" w:rsidDel="00AB715C" w:rsidRDefault="00980771" w:rsidP="00BD0851">
            <w:pPr>
              <w:spacing w:before="240" w:line="0" w:lineRule="atLeast"/>
              <w:rPr>
                <w:del w:id="23785" w:author="phuong vu" w:date="2018-11-27T14:57:00Z"/>
                <w:lang w:val="en-US"/>
                <w:rPrChange w:id="23786" w:author="phuong vu" w:date="2018-11-30T22:36:00Z">
                  <w:rPr>
                    <w:del w:id="23787" w:author="phuong vu" w:date="2018-11-27T14:57:00Z"/>
                    <w:lang w:val="en-US"/>
                  </w:rPr>
                </w:rPrChange>
              </w:rPr>
              <w:pPrChange w:id="23788" w:author="phuong vu" w:date="2018-11-30T14:16:00Z">
                <w:pPr>
                  <w:spacing w:line="360" w:lineRule="auto"/>
                </w:pPr>
              </w:pPrChange>
            </w:pPr>
            <w:del w:id="23789" w:author="phuong vu" w:date="2018-11-15T18:02:00Z">
              <w:r w:rsidRPr="00920004" w:rsidDel="006D04E7">
                <w:rPr>
                  <w:lang w:val="en-US"/>
                  <w:rPrChange w:id="23790" w:author="phuong vu" w:date="2018-11-30T22:36:00Z">
                    <w:rPr>
                      <w:lang w:val="en-US"/>
                    </w:rPr>
                  </w:rPrChange>
                </w:rPr>
                <w:delText>inputText</w:delText>
              </w:r>
            </w:del>
            <w:bookmarkStart w:id="23791" w:name="_Toc531102129"/>
            <w:bookmarkStart w:id="23792" w:name="_Toc531103077"/>
            <w:bookmarkStart w:id="23793" w:name="_Toc531359318"/>
            <w:bookmarkStart w:id="23794" w:name="_Toc531360299"/>
            <w:bookmarkStart w:id="23795" w:name="_Toc531381141"/>
            <w:bookmarkEnd w:id="23791"/>
            <w:bookmarkEnd w:id="23792"/>
            <w:bookmarkEnd w:id="23793"/>
            <w:bookmarkEnd w:id="23794"/>
            <w:bookmarkEnd w:id="23795"/>
          </w:p>
        </w:tc>
        <w:tc>
          <w:tcPr>
            <w:tcW w:w="2970" w:type="dxa"/>
          </w:tcPr>
          <w:p w14:paraId="263950CD" w14:textId="2ED1A12D" w:rsidR="00263449" w:rsidRPr="00920004" w:rsidDel="00AB715C" w:rsidRDefault="00263449" w:rsidP="00BD0851">
            <w:pPr>
              <w:spacing w:before="240" w:line="0" w:lineRule="atLeast"/>
              <w:rPr>
                <w:del w:id="23796" w:author="phuong vu" w:date="2018-11-27T14:57:00Z"/>
                <w:lang w:val="en-US"/>
                <w:rPrChange w:id="23797" w:author="phuong vu" w:date="2018-11-30T22:36:00Z">
                  <w:rPr>
                    <w:del w:id="23798" w:author="phuong vu" w:date="2018-11-27T14:57:00Z"/>
                    <w:lang w:val="en-US"/>
                  </w:rPr>
                </w:rPrChange>
              </w:rPr>
              <w:pPrChange w:id="23799" w:author="phuong vu" w:date="2018-11-30T14:16:00Z">
                <w:pPr>
                  <w:spacing w:line="360" w:lineRule="auto"/>
                </w:pPr>
              </w:pPrChange>
            </w:pPr>
            <w:bookmarkStart w:id="23800" w:name="_Toc531102130"/>
            <w:bookmarkStart w:id="23801" w:name="_Toc531103078"/>
            <w:bookmarkStart w:id="23802" w:name="_Toc531359319"/>
            <w:bookmarkStart w:id="23803" w:name="_Toc531360300"/>
            <w:bookmarkStart w:id="23804" w:name="_Toc531381142"/>
            <w:bookmarkEnd w:id="23800"/>
            <w:bookmarkEnd w:id="23801"/>
            <w:bookmarkEnd w:id="23802"/>
            <w:bookmarkEnd w:id="23803"/>
            <w:bookmarkEnd w:id="23804"/>
          </w:p>
        </w:tc>
        <w:tc>
          <w:tcPr>
            <w:tcW w:w="1266" w:type="dxa"/>
          </w:tcPr>
          <w:p w14:paraId="7FDD986B" w14:textId="3B2109F3" w:rsidR="00263449" w:rsidRPr="00920004" w:rsidDel="00AB715C" w:rsidRDefault="00263449" w:rsidP="00BD0851">
            <w:pPr>
              <w:spacing w:before="240" w:line="0" w:lineRule="atLeast"/>
              <w:jc w:val="center"/>
              <w:rPr>
                <w:del w:id="23805" w:author="phuong vu" w:date="2018-11-27T14:57:00Z"/>
                <w:lang w:val="en-US"/>
                <w:rPrChange w:id="23806" w:author="phuong vu" w:date="2018-11-30T22:36:00Z">
                  <w:rPr>
                    <w:del w:id="23807" w:author="phuong vu" w:date="2018-11-27T14:57:00Z"/>
                    <w:lang w:val="en-US"/>
                  </w:rPr>
                </w:rPrChange>
              </w:rPr>
              <w:pPrChange w:id="23808" w:author="phuong vu" w:date="2018-11-30T14:16:00Z">
                <w:pPr>
                  <w:spacing w:line="360" w:lineRule="auto"/>
                  <w:jc w:val="center"/>
                </w:pPr>
              </w:pPrChange>
            </w:pPr>
            <w:bookmarkStart w:id="23809" w:name="_Toc531102131"/>
            <w:bookmarkStart w:id="23810" w:name="_Toc531103079"/>
            <w:bookmarkStart w:id="23811" w:name="_Toc531359320"/>
            <w:bookmarkStart w:id="23812" w:name="_Toc531360301"/>
            <w:bookmarkStart w:id="23813" w:name="_Toc531381143"/>
            <w:bookmarkEnd w:id="23809"/>
            <w:bookmarkEnd w:id="23810"/>
            <w:bookmarkEnd w:id="23811"/>
            <w:bookmarkEnd w:id="23812"/>
            <w:bookmarkEnd w:id="23813"/>
          </w:p>
        </w:tc>
        <w:tc>
          <w:tcPr>
            <w:tcW w:w="1756" w:type="dxa"/>
          </w:tcPr>
          <w:p w14:paraId="732D39CD" w14:textId="7D877781" w:rsidR="00263449" w:rsidRPr="00920004" w:rsidDel="00AB715C" w:rsidRDefault="00263449" w:rsidP="00BD0851">
            <w:pPr>
              <w:spacing w:before="240" w:line="0" w:lineRule="atLeast"/>
              <w:rPr>
                <w:del w:id="23814" w:author="phuong vu" w:date="2018-11-27T14:57:00Z"/>
                <w:lang w:val="en-US"/>
                <w:rPrChange w:id="23815" w:author="phuong vu" w:date="2018-11-30T22:36:00Z">
                  <w:rPr>
                    <w:del w:id="23816" w:author="phuong vu" w:date="2018-11-27T14:57:00Z"/>
                    <w:lang w:val="en-US"/>
                  </w:rPr>
                </w:rPrChange>
              </w:rPr>
              <w:pPrChange w:id="23817" w:author="phuong vu" w:date="2018-11-30T14:16:00Z">
                <w:pPr>
                  <w:spacing w:line="360" w:lineRule="auto"/>
                </w:pPr>
              </w:pPrChange>
            </w:pPr>
            <w:bookmarkStart w:id="23818" w:name="_Toc531102132"/>
            <w:bookmarkStart w:id="23819" w:name="_Toc531103080"/>
            <w:bookmarkStart w:id="23820" w:name="_Toc531359321"/>
            <w:bookmarkStart w:id="23821" w:name="_Toc531360302"/>
            <w:bookmarkStart w:id="23822" w:name="_Toc531381144"/>
            <w:bookmarkEnd w:id="23818"/>
            <w:bookmarkEnd w:id="23819"/>
            <w:bookmarkEnd w:id="23820"/>
            <w:bookmarkEnd w:id="23821"/>
            <w:bookmarkEnd w:id="23822"/>
          </w:p>
        </w:tc>
        <w:bookmarkStart w:id="23823" w:name="_Toc531102133"/>
        <w:bookmarkStart w:id="23824" w:name="_Toc531103081"/>
        <w:bookmarkStart w:id="23825" w:name="_Toc531359322"/>
        <w:bookmarkStart w:id="23826" w:name="_Toc531360303"/>
        <w:bookmarkStart w:id="23827" w:name="_Toc531381145"/>
        <w:bookmarkEnd w:id="23823"/>
        <w:bookmarkEnd w:id="23824"/>
        <w:bookmarkEnd w:id="23825"/>
        <w:bookmarkEnd w:id="23826"/>
        <w:bookmarkEnd w:id="23827"/>
      </w:tr>
      <w:tr w:rsidR="00263449" w:rsidRPr="00920004" w:rsidDel="00AB715C" w14:paraId="59A9A622" w14:textId="2AE48E2F" w:rsidTr="00A72A60">
        <w:trPr>
          <w:del w:id="23828" w:author="phuong vu" w:date="2018-11-27T14:57:00Z"/>
        </w:trPr>
        <w:tc>
          <w:tcPr>
            <w:tcW w:w="805" w:type="dxa"/>
          </w:tcPr>
          <w:p w14:paraId="2D64BBA6" w14:textId="11A19969" w:rsidR="00263449" w:rsidRPr="00920004" w:rsidDel="00AB715C" w:rsidRDefault="00263449" w:rsidP="00BD0851">
            <w:pPr>
              <w:spacing w:before="240" w:line="0" w:lineRule="atLeast"/>
              <w:jc w:val="center"/>
              <w:rPr>
                <w:del w:id="23829" w:author="phuong vu" w:date="2018-11-27T14:57:00Z"/>
                <w:lang w:val="en-US"/>
                <w:rPrChange w:id="23830" w:author="phuong vu" w:date="2018-11-30T22:36:00Z">
                  <w:rPr>
                    <w:del w:id="23831" w:author="phuong vu" w:date="2018-11-27T14:57:00Z"/>
                    <w:lang w:val="en-US"/>
                  </w:rPr>
                </w:rPrChange>
              </w:rPr>
              <w:pPrChange w:id="23832" w:author="phuong vu" w:date="2018-11-30T14:16:00Z">
                <w:pPr>
                  <w:spacing w:line="360" w:lineRule="auto"/>
                  <w:jc w:val="center"/>
                </w:pPr>
              </w:pPrChange>
            </w:pPr>
            <w:del w:id="23833" w:author="phuong vu" w:date="2018-11-27T14:57:00Z">
              <w:r w:rsidRPr="00920004" w:rsidDel="00AB715C">
                <w:rPr>
                  <w:lang w:val="en-US"/>
                  <w:rPrChange w:id="23834" w:author="phuong vu" w:date="2018-11-30T22:36:00Z">
                    <w:rPr>
                      <w:lang w:val="en-US"/>
                    </w:rPr>
                  </w:rPrChange>
                </w:rPr>
                <w:delText>11</w:delText>
              </w:r>
              <w:bookmarkStart w:id="23835" w:name="_Toc531102134"/>
              <w:bookmarkStart w:id="23836" w:name="_Toc531103082"/>
              <w:bookmarkStart w:id="23837" w:name="_Toc531359323"/>
              <w:bookmarkStart w:id="23838" w:name="_Toc531360304"/>
              <w:bookmarkStart w:id="23839" w:name="_Toc531381146"/>
              <w:bookmarkEnd w:id="23835"/>
              <w:bookmarkEnd w:id="23836"/>
              <w:bookmarkEnd w:id="23837"/>
              <w:bookmarkEnd w:id="23838"/>
              <w:bookmarkEnd w:id="23839"/>
            </w:del>
          </w:p>
        </w:tc>
        <w:tc>
          <w:tcPr>
            <w:tcW w:w="1980" w:type="dxa"/>
          </w:tcPr>
          <w:p w14:paraId="0C7FA4BA" w14:textId="7A58D2F7" w:rsidR="00263449" w:rsidRPr="00920004" w:rsidDel="00AB715C" w:rsidRDefault="00980771" w:rsidP="00BD0851">
            <w:pPr>
              <w:spacing w:before="240" w:line="0" w:lineRule="atLeast"/>
              <w:rPr>
                <w:del w:id="23840" w:author="phuong vu" w:date="2018-11-27T14:57:00Z"/>
                <w:lang w:val="en-US"/>
                <w:rPrChange w:id="23841" w:author="phuong vu" w:date="2018-11-30T22:36:00Z">
                  <w:rPr>
                    <w:del w:id="23842" w:author="phuong vu" w:date="2018-11-27T14:57:00Z"/>
                    <w:lang w:val="en-US"/>
                  </w:rPr>
                </w:rPrChange>
              </w:rPr>
              <w:pPrChange w:id="23843" w:author="phuong vu" w:date="2018-11-30T14:16:00Z">
                <w:pPr>
                  <w:spacing w:line="360" w:lineRule="auto"/>
                </w:pPr>
              </w:pPrChange>
            </w:pPr>
            <w:del w:id="23844" w:author="phuong vu" w:date="2018-11-27T14:57:00Z">
              <w:r w:rsidRPr="00920004" w:rsidDel="00AB715C">
                <w:rPr>
                  <w:lang w:val="en-US"/>
                  <w:rPrChange w:id="23845" w:author="phuong vu" w:date="2018-11-30T22:36:00Z">
                    <w:rPr>
                      <w:lang w:val="en-US"/>
                    </w:rPr>
                  </w:rPrChange>
                </w:rPr>
                <w:delText>inputText</w:delText>
              </w:r>
              <w:bookmarkStart w:id="23846" w:name="_Toc531102135"/>
              <w:bookmarkStart w:id="23847" w:name="_Toc531103083"/>
              <w:bookmarkStart w:id="23848" w:name="_Toc531359324"/>
              <w:bookmarkStart w:id="23849" w:name="_Toc531360305"/>
              <w:bookmarkStart w:id="23850" w:name="_Toc531381147"/>
              <w:bookmarkEnd w:id="23846"/>
              <w:bookmarkEnd w:id="23847"/>
              <w:bookmarkEnd w:id="23848"/>
              <w:bookmarkEnd w:id="23849"/>
              <w:bookmarkEnd w:id="23850"/>
            </w:del>
          </w:p>
        </w:tc>
        <w:tc>
          <w:tcPr>
            <w:tcW w:w="2970" w:type="dxa"/>
          </w:tcPr>
          <w:p w14:paraId="17DF29BF" w14:textId="7BB883B2" w:rsidR="00263449" w:rsidRPr="00920004" w:rsidDel="00AB715C" w:rsidRDefault="00263449" w:rsidP="00BD0851">
            <w:pPr>
              <w:spacing w:before="240" w:line="0" w:lineRule="atLeast"/>
              <w:rPr>
                <w:del w:id="23851" w:author="phuong vu" w:date="2018-11-27T14:57:00Z"/>
                <w:lang w:val="en-US"/>
                <w:rPrChange w:id="23852" w:author="phuong vu" w:date="2018-11-30T22:36:00Z">
                  <w:rPr>
                    <w:del w:id="23853" w:author="phuong vu" w:date="2018-11-27T14:57:00Z"/>
                    <w:lang w:val="en-US"/>
                  </w:rPr>
                </w:rPrChange>
              </w:rPr>
              <w:pPrChange w:id="23854" w:author="phuong vu" w:date="2018-11-30T14:16:00Z">
                <w:pPr>
                  <w:spacing w:line="360" w:lineRule="auto"/>
                </w:pPr>
              </w:pPrChange>
            </w:pPr>
            <w:bookmarkStart w:id="23855" w:name="_Toc531102136"/>
            <w:bookmarkStart w:id="23856" w:name="_Toc531103084"/>
            <w:bookmarkStart w:id="23857" w:name="_Toc531359325"/>
            <w:bookmarkStart w:id="23858" w:name="_Toc531360306"/>
            <w:bookmarkStart w:id="23859" w:name="_Toc531381148"/>
            <w:bookmarkEnd w:id="23855"/>
            <w:bookmarkEnd w:id="23856"/>
            <w:bookmarkEnd w:id="23857"/>
            <w:bookmarkEnd w:id="23858"/>
            <w:bookmarkEnd w:id="23859"/>
          </w:p>
        </w:tc>
        <w:tc>
          <w:tcPr>
            <w:tcW w:w="1266" w:type="dxa"/>
          </w:tcPr>
          <w:p w14:paraId="67514460" w14:textId="70A13CF8" w:rsidR="00263449" w:rsidRPr="00920004" w:rsidDel="00AB715C" w:rsidRDefault="00263449" w:rsidP="00BD0851">
            <w:pPr>
              <w:spacing w:before="240" w:line="0" w:lineRule="atLeast"/>
              <w:jc w:val="center"/>
              <w:rPr>
                <w:del w:id="23860" w:author="phuong vu" w:date="2018-11-27T14:57:00Z"/>
                <w:lang w:val="en-US"/>
                <w:rPrChange w:id="23861" w:author="phuong vu" w:date="2018-11-30T22:36:00Z">
                  <w:rPr>
                    <w:del w:id="23862" w:author="phuong vu" w:date="2018-11-27T14:57:00Z"/>
                    <w:lang w:val="en-US"/>
                  </w:rPr>
                </w:rPrChange>
              </w:rPr>
              <w:pPrChange w:id="23863" w:author="phuong vu" w:date="2018-11-30T14:16:00Z">
                <w:pPr>
                  <w:spacing w:line="360" w:lineRule="auto"/>
                  <w:jc w:val="center"/>
                </w:pPr>
              </w:pPrChange>
            </w:pPr>
            <w:bookmarkStart w:id="23864" w:name="_Toc531102137"/>
            <w:bookmarkStart w:id="23865" w:name="_Toc531103085"/>
            <w:bookmarkStart w:id="23866" w:name="_Toc531359326"/>
            <w:bookmarkStart w:id="23867" w:name="_Toc531360307"/>
            <w:bookmarkStart w:id="23868" w:name="_Toc531381149"/>
            <w:bookmarkEnd w:id="23864"/>
            <w:bookmarkEnd w:id="23865"/>
            <w:bookmarkEnd w:id="23866"/>
            <w:bookmarkEnd w:id="23867"/>
            <w:bookmarkEnd w:id="23868"/>
          </w:p>
        </w:tc>
        <w:tc>
          <w:tcPr>
            <w:tcW w:w="1756" w:type="dxa"/>
          </w:tcPr>
          <w:p w14:paraId="33B8F55C" w14:textId="74ACF94A" w:rsidR="00263449" w:rsidRPr="00920004" w:rsidDel="00AB715C" w:rsidRDefault="00263449" w:rsidP="00BD0851">
            <w:pPr>
              <w:spacing w:before="240" w:line="0" w:lineRule="atLeast"/>
              <w:rPr>
                <w:del w:id="23869" w:author="phuong vu" w:date="2018-11-27T14:57:00Z"/>
                <w:lang w:val="en-US"/>
                <w:rPrChange w:id="23870" w:author="phuong vu" w:date="2018-11-30T22:36:00Z">
                  <w:rPr>
                    <w:del w:id="23871" w:author="phuong vu" w:date="2018-11-27T14:57:00Z"/>
                    <w:lang w:val="en-US"/>
                  </w:rPr>
                </w:rPrChange>
              </w:rPr>
              <w:pPrChange w:id="23872" w:author="phuong vu" w:date="2018-11-30T14:16:00Z">
                <w:pPr>
                  <w:spacing w:line="360" w:lineRule="auto"/>
                </w:pPr>
              </w:pPrChange>
            </w:pPr>
            <w:bookmarkStart w:id="23873" w:name="_Toc531102138"/>
            <w:bookmarkStart w:id="23874" w:name="_Toc531103086"/>
            <w:bookmarkStart w:id="23875" w:name="_Toc531359327"/>
            <w:bookmarkStart w:id="23876" w:name="_Toc531360308"/>
            <w:bookmarkStart w:id="23877" w:name="_Toc531381150"/>
            <w:bookmarkEnd w:id="23873"/>
            <w:bookmarkEnd w:id="23874"/>
            <w:bookmarkEnd w:id="23875"/>
            <w:bookmarkEnd w:id="23876"/>
            <w:bookmarkEnd w:id="23877"/>
          </w:p>
        </w:tc>
        <w:bookmarkStart w:id="23878" w:name="_Toc531102139"/>
        <w:bookmarkStart w:id="23879" w:name="_Toc531103087"/>
        <w:bookmarkStart w:id="23880" w:name="_Toc531359328"/>
        <w:bookmarkStart w:id="23881" w:name="_Toc531360309"/>
        <w:bookmarkStart w:id="23882" w:name="_Toc531381151"/>
        <w:bookmarkEnd w:id="23878"/>
        <w:bookmarkEnd w:id="23879"/>
        <w:bookmarkEnd w:id="23880"/>
        <w:bookmarkEnd w:id="23881"/>
        <w:bookmarkEnd w:id="23882"/>
      </w:tr>
      <w:tr w:rsidR="00263449" w:rsidRPr="00920004" w:rsidDel="00AB715C" w14:paraId="12EA6AC9" w14:textId="5AFA7048" w:rsidTr="00A72A60">
        <w:trPr>
          <w:del w:id="23883" w:author="phuong vu" w:date="2018-11-27T14:57:00Z"/>
        </w:trPr>
        <w:tc>
          <w:tcPr>
            <w:tcW w:w="805" w:type="dxa"/>
          </w:tcPr>
          <w:p w14:paraId="2F27551F" w14:textId="40D33CF5" w:rsidR="00263449" w:rsidRPr="00920004" w:rsidDel="00AB715C" w:rsidRDefault="00263449" w:rsidP="00BD0851">
            <w:pPr>
              <w:spacing w:before="240" w:line="0" w:lineRule="atLeast"/>
              <w:jc w:val="center"/>
              <w:rPr>
                <w:del w:id="23884" w:author="phuong vu" w:date="2018-11-27T14:57:00Z"/>
                <w:lang w:val="en-US"/>
                <w:rPrChange w:id="23885" w:author="phuong vu" w:date="2018-11-30T22:36:00Z">
                  <w:rPr>
                    <w:del w:id="23886" w:author="phuong vu" w:date="2018-11-27T14:57:00Z"/>
                    <w:lang w:val="en-US"/>
                  </w:rPr>
                </w:rPrChange>
              </w:rPr>
              <w:pPrChange w:id="23887" w:author="phuong vu" w:date="2018-11-30T14:16:00Z">
                <w:pPr>
                  <w:spacing w:line="360" w:lineRule="auto"/>
                  <w:jc w:val="center"/>
                </w:pPr>
              </w:pPrChange>
            </w:pPr>
            <w:del w:id="23888" w:author="phuong vu" w:date="2018-11-27T14:57:00Z">
              <w:r w:rsidRPr="00920004" w:rsidDel="00AB715C">
                <w:rPr>
                  <w:lang w:val="en-US"/>
                  <w:rPrChange w:id="23889" w:author="phuong vu" w:date="2018-11-30T22:36:00Z">
                    <w:rPr>
                      <w:lang w:val="en-US"/>
                    </w:rPr>
                  </w:rPrChange>
                </w:rPr>
                <w:delText>12</w:delText>
              </w:r>
              <w:bookmarkStart w:id="23890" w:name="_Toc531102140"/>
              <w:bookmarkStart w:id="23891" w:name="_Toc531103088"/>
              <w:bookmarkStart w:id="23892" w:name="_Toc531359329"/>
              <w:bookmarkStart w:id="23893" w:name="_Toc531360310"/>
              <w:bookmarkStart w:id="23894" w:name="_Toc531381152"/>
              <w:bookmarkEnd w:id="23890"/>
              <w:bookmarkEnd w:id="23891"/>
              <w:bookmarkEnd w:id="23892"/>
              <w:bookmarkEnd w:id="23893"/>
              <w:bookmarkEnd w:id="23894"/>
            </w:del>
          </w:p>
        </w:tc>
        <w:tc>
          <w:tcPr>
            <w:tcW w:w="1980" w:type="dxa"/>
          </w:tcPr>
          <w:p w14:paraId="12F961E7" w14:textId="73EB6531" w:rsidR="00263449" w:rsidRPr="00920004" w:rsidDel="00AB715C" w:rsidRDefault="00980771" w:rsidP="00BD0851">
            <w:pPr>
              <w:spacing w:before="240" w:line="0" w:lineRule="atLeast"/>
              <w:rPr>
                <w:del w:id="23895" w:author="phuong vu" w:date="2018-11-27T14:57:00Z"/>
                <w:lang w:val="en-US"/>
                <w:rPrChange w:id="23896" w:author="phuong vu" w:date="2018-11-30T22:36:00Z">
                  <w:rPr>
                    <w:del w:id="23897" w:author="phuong vu" w:date="2018-11-27T14:57:00Z"/>
                    <w:lang w:val="en-US"/>
                  </w:rPr>
                </w:rPrChange>
              </w:rPr>
              <w:pPrChange w:id="23898" w:author="phuong vu" w:date="2018-11-30T14:16:00Z">
                <w:pPr>
                  <w:spacing w:line="360" w:lineRule="auto"/>
                </w:pPr>
              </w:pPrChange>
            </w:pPr>
            <w:del w:id="23899" w:author="phuong vu" w:date="2018-11-27T14:57:00Z">
              <w:r w:rsidRPr="00920004" w:rsidDel="00AB715C">
                <w:rPr>
                  <w:lang w:val="en-US"/>
                  <w:rPrChange w:id="23900" w:author="phuong vu" w:date="2018-11-30T22:36:00Z">
                    <w:rPr>
                      <w:lang w:val="en-US"/>
                    </w:rPr>
                  </w:rPrChange>
                </w:rPr>
                <w:delText>inputText</w:delText>
              </w:r>
              <w:bookmarkStart w:id="23901" w:name="_Toc531102141"/>
              <w:bookmarkStart w:id="23902" w:name="_Toc531103089"/>
              <w:bookmarkStart w:id="23903" w:name="_Toc531359330"/>
              <w:bookmarkStart w:id="23904" w:name="_Toc531360311"/>
              <w:bookmarkStart w:id="23905" w:name="_Toc531381153"/>
              <w:bookmarkEnd w:id="23901"/>
              <w:bookmarkEnd w:id="23902"/>
              <w:bookmarkEnd w:id="23903"/>
              <w:bookmarkEnd w:id="23904"/>
              <w:bookmarkEnd w:id="23905"/>
            </w:del>
          </w:p>
        </w:tc>
        <w:tc>
          <w:tcPr>
            <w:tcW w:w="2970" w:type="dxa"/>
          </w:tcPr>
          <w:p w14:paraId="042D9404" w14:textId="47413CC7" w:rsidR="00263449" w:rsidRPr="00920004" w:rsidDel="00AB715C" w:rsidRDefault="00263449" w:rsidP="00BD0851">
            <w:pPr>
              <w:spacing w:before="240" w:line="0" w:lineRule="atLeast"/>
              <w:rPr>
                <w:del w:id="23906" w:author="phuong vu" w:date="2018-11-27T14:57:00Z"/>
                <w:lang w:val="en-US"/>
                <w:rPrChange w:id="23907" w:author="phuong vu" w:date="2018-11-30T22:36:00Z">
                  <w:rPr>
                    <w:del w:id="23908" w:author="phuong vu" w:date="2018-11-27T14:57:00Z"/>
                    <w:lang w:val="en-US"/>
                  </w:rPr>
                </w:rPrChange>
              </w:rPr>
              <w:pPrChange w:id="23909" w:author="phuong vu" w:date="2018-11-30T14:16:00Z">
                <w:pPr>
                  <w:spacing w:line="360" w:lineRule="auto"/>
                </w:pPr>
              </w:pPrChange>
            </w:pPr>
            <w:bookmarkStart w:id="23910" w:name="_Toc531102142"/>
            <w:bookmarkStart w:id="23911" w:name="_Toc531103090"/>
            <w:bookmarkStart w:id="23912" w:name="_Toc531359331"/>
            <w:bookmarkStart w:id="23913" w:name="_Toc531360312"/>
            <w:bookmarkStart w:id="23914" w:name="_Toc531381154"/>
            <w:bookmarkEnd w:id="23910"/>
            <w:bookmarkEnd w:id="23911"/>
            <w:bookmarkEnd w:id="23912"/>
            <w:bookmarkEnd w:id="23913"/>
            <w:bookmarkEnd w:id="23914"/>
          </w:p>
        </w:tc>
        <w:tc>
          <w:tcPr>
            <w:tcW w:w="1266" w:type="dxa"/>
          </w:tcPr>
          <w:p w14:paraId="639420A9" w14:textId="2CC570CA" w:rsidR="00263449" w:rsidRPr="00920004" w:rsidDel="00AB715C" w:rsidRDefault="00263449" w:rsidP="00BD0851">
            <w:pPr>
              <w:spacing w:before="240" w:line="0" w:lineRule="atLeast"/>
              <w:jc w:val="center"/>
              <w:rPr>
                <w:del w:id="23915" w:author="phuong vu" w:date="2018-11-27T14:57:00Z"/>
                <w:lang w:val="en-US"/>
                <w:rPrChange w:id="23916" w:author="phuong vu" w:date="2018-11-30T22:36:00Z">
                  <w:rPr>
                    <w:del w:id="23917" w:author="phuong vu" w:date="2018-11-27T14:57:00Z"/>
                    <w:lang w:val="en-US"/>
                  </w:rPr>
                </w:rPrChange>
              </w:rPr>
              <w:pPrChange w:id="23918" w:author="phuong vu" w:date="2018-11-30T14:16:00Z">
                <w:pPr>
                  <w:spacing w:line="360" w:lineRule="auto"/>
                  <w:jc w:val="center"/>
                </w:pPr>
              </w:pPrChange>
            </w:pPr>
            <w:bookmarkStart w:id="23919" w:name="_Toc531102143"/>
            <w:bookmarkStart w:id="23920" w:name="_Toc531103091"/>
            <w:bookmarkStart w:id="23921" w:name="_Toc531359332"/>
            <w:bookmarkStart w:id="23922" w:name="_Toc531360313"/>
            <w:bookmarkStart w:id="23923" w:name="_Toc531381155"/>
            <w:bookmarkEnd w:id="23919"/>
            <w:bookmarkEnd w:id="23920"/>
            <w:bookmarkEnd w:id="23921"/>
            <w:bookmarkEnd w:id="23922"/>
            <w:bookmarkEnd w:id="23923"/>
          </w:p>
        </w:tc>
        <w:tc>
          <w:tcPr>
            <w:tcW w:w="1756" w:type="dxa"/>
          </w:tcPr>
          <w:p w14:paraId="44B5F0F9" w14:textId="2D84CEB3" w:rsidR="00263449" w:rsidRPr="00920004" w:rsidDel="00AB715C" w:rsidRDefault="00263449" w:rsidP="00BD0851">
            <w:pPr>
              <w:spacing w:before="240" w:line="0" w:lineRule="atLeast"/>
              <w:rPr>
                <w:del w:id="23924" w:author="phuong vu" w:date="2018-11-27T14:57:00Z"/>
                <w:lang w:val="en-US"/>
                <w:rPrChange w:id="23925" w:author="phuong vu" w:date="2018-11-30T22:36:00Z">
                  <w:rPr>
                    <w:del w:id="23926" w:author="phuong vu" w:date="2018-11-27T14:57:00Z"/>
                    <w:lang w:val="en-US"/>
                  </w:rPr>
                </w:rPrChange>
              </w:rPr>
              <w:pPrChange w:id="23927" w:author="phuong vu" w:date="2018-11-30T14:16:00Z">
                <w:pPr>
                  <w:spacing w:line="360" w:lineRule="auto"/>
                </w:pPr>
              </w:pPrChange>
            </w:pPr>
            <w:bookmarkStart w:id="23928" w:name="_Toc531102144"/>
            <w:bookmarkStart w:id="23929" w:name="_Toc531103092"/>
            <w:bookmarkStart w:id="23930" w:name="_Toc531359333"/>
            <w:bookmarkStart w:id="23931" w:name="_Toc531360314"/>
            <w:bookmarkStart w:id="23932" w:name="_Toc531381156"/>
            <w:bookmarkEnd w:id="23928"/>
            <w:bookmarkEnd w:id="23929"/>
            <w:bookmarkEnd w:id="23930"/>
            <w:bookmarkEnd w:id="23931"/>
            <w:bookmarkEnd w:id="23932"/>
          </w:p>
        </w:tc>
        <w:bookmarkStart w:id="23933" w:name="_Toc531102145"/>
        <w:bookmarkStart w:id="23934" w:name="_Toc531103093"/>
        <w:bookmarkStart w:id="23935" w:name="_Toc531359334"/>
        <w:bookmarkStart w:id="23936" w:name="_Toc531360315"/>
        <w:bookmarkStart w:id="23937" w:name="_Toc531381157"/>
        <w:bookmarkEnd w:id="23933"/>
        <w:bookmarkEnd w:id="23934"/>
        <w:bookmarkEnd w:id="23935"/>
        <w:bookmarkEnd w:id="23936"/>
        <w:bookmarkEnd w:id="23937"/>
      </w:tr>
      <w:tr w:rsidR="00263449" w:rsidRPr="00920004" w:rsidDel="00AB715C" w14:paraId="4136DCF5" w14:textId="74A1B205" w:rsidTr="00A72A60">
        <w:trPr>
          <w:del w:id="23938" w:author="phuong vu" w:date="2018-11-27T14:57:00Z"/>
        </w:trPr>
        <w:tc>
          <w:tcPr>
            <w:tcW w:w="805" w:type="dxa"/>
          </w:tcPr>
          <w:p w14:paraId="6B594D18" w14:textId="5C8E9E4B" w:rsidR="00263449" w:rsidRPr="00920004" w:rsidDel="00AB715C" w:rsidRDefault="00263449" w:rsidP="00BD0851">
            <w:pPr>
              <w:spacing w:before="240" w:line="0" w:lineRule="atLeast"/>
              <w:jc w:val="center"/>
              <w:rPr>
                <w:del w:id="23939" w:author="phuong vu" w:date="2018-11-27T14:57:00Z"/>
                <w:lang w:val="en-US"/>
                <w:rPrChange w:id="23940" w:author="phuong vu" w:date="2018-11-30T22:36:00Z">
                  <w:rPr>
                    <w:del w:id="23941" w:author="phuong vu" w:date="2018-11-27T14:57:00Z"/>
                    <w:lang w:val="en-US"/>
                  </w:rPr>
                </w:rPrChange>
              </w:rPr>
              <w:pPrChange w:id="23942" w:author="phuong vu" w:date="2018-11-30T14:16:00Z">
                <w:pPr>
                  <w:spacing w:line="360" w:lineRule="auto"/>
                  <w:jc w:val="center"/>
                </w:pPr>
              </w:pPrChange>
            </w:pPr>
            <w:del w:id="23943" w:author="phuong vu" w:date="2018-11-27T14:57:00Z">
              <w:r w:rsidRPr="00920004" w:rsidDel="00AB715C">
                <w:rPr>
                  <w:lang w:val="en-US"/>
                  <w:rPrChange w:id="23944" w:author="phuong vu" w:date="2018-11-30T22:36:00Z">
                    <w:rPr>
                      <w:lang w:val="en-US"/>
                    </w:rPr>
                  </w:rPrChange>
                </w:rPr>
                <w:delText>13</w:delText>
              </w:r>
              <w:bookmarkStart w:id="23945" w:name="_Toc531102146"/>
              <w:bookmarkStart w:id="23946" w:name="_Toc531103094"/>
              <w:bookmarkStart w:id="23947" w:name="_Toc531359335"/>
              <w:bookmarkStart w:id="23948" w:name="_Toc531360316"/>
              <w:bookmarkStart w:id="23949" w:name="_Toc531381158"/>
              <w:bookmarkEnd w:id="23945"/>
              <w:bookmarkEnd w:id="23946"/>
              <w:bookmarkEnd w:id="23947"/>
              <w:bookmarkEnd w:id="23948"/>
              <w:bookmarkEnd w:id="23949"/>
            </w:del>
          </w:p>
        </w:tc>
        <w:tc>
          <w:tcPr>
            <w:tcW w:w="1980" w:type="dxa"/>
          </w:tcPr>
          <w:p w14:paraId="5BEF8D20" w14:textId="606FD46D" w:rsidR="00263449" w:rsidRPr="00920004" w:rsidDel="00AB715C" w:rsidRDefault="00980771" w:rsidP="00BD0851">
            <w:pPr>
              <w:spacing w:before="240" w:line="0" w:lineRule="atLeast"/>
              <w:rPr>
                <w:del w:id="23950" w:author="phuong vu" w:date="2018-11-27T14:57:00Z"/>
                <w:lang w:val="en-US"/>
                <w:rPrChange w:id="23951" w:author="phuong vu" w:date="2018-11-30T22:36:00Z">
                  <w:rPr>
                    <w:del w:id="23952" w:author="phuong vu" w:date="2018-11-27T14:57:00Z"/>
                    <w:lang w:val="en-US"/>
                  </w:rPr>
                </w:rPrChange>
              </w:rPr>
              <w:pPrChange w:id="23953" w:author="phuong vu" w:date="2018-11-30T14:16:00Z">
                <w:pPr>
                  <w:spacing w:line="360" w:lineRule="auto"/>
                </w:pPr>
              </w:pPrChange>
            </w:pPr>
            <w:del w:id="23954" w:author="phuong vu" w:date="2018-11-15T18:03:00Z">
              <w:r w:rsidRPr="00920004" w:rsidDel="006D04E7">
                <w:rPr>
                  <w:lang w:val="en-US"/>
                  <w:rPrChange w:id="23955" w:author="phuong vu" w:date="2018-11-30T22:36:00Z">
                    <w:rPr>
                      <w:lang w:val="en-US"/>
                    </w:rPr>
                  </w:rPrChange>
                </w:rPr>
                <w:delText>inputText</w:delText>
              </w:r>
            </w:del>
            <w:bookmarkStart w:id="23956" w:name="_Toc531102147"/>
            <w:bookmarkStart w:id="23957" w:name="_Toc531103095"/>
            <w:bookmarkStart w:id="23958" w:name="_Toc531359336"/>
            <w:bookmarkStart w:id="23959" w:name="_Toc531360317"/>
            <w:bookmarkStart w:id="23960" w:name="_Toc531381159"/>
            <w:bookmarkEnd w:id="23956"/>
            <w:bookmarkEnd w:id="23957"/>
            <w:bookmarkEnd w:id="23958"/>
            <w:bookmarkEnd w:id="23959"/>
            <w:bookmarkEnd w:id="23960"/>
          </w:p>
        </w:tc>
        <w:tc>
          <w:tcPr>
            <w:tcW w:w="2970" w:type="dxa"/>
          </w:tcPr>
          <w:p w14:paraId="1005E4C3" w14:textId="40803344" w:rsidR="00263449" w:rsidRPr="00920004" w:rsidDel="00AB715C" w:rsidRDefault="00263449" w:rsidP="00BD0851">
            <w:pPr>
              <w:spacing w:before="240" w:line="0" w:lineRule="atLeast"/>
              <w:rPr>
                <w:del w:id="23961" w:author="phuong vu" w:date="2018-11-27T14:57:00Z"/>
                <w:lang w:val="en-US"/>
                <w:rPrChange w:id="23962" w:author="phuong vu" w:date="2018-11-30T22:36:00Z">
                  <w:rPr>
                    <w:del w:id="23963" w:author="phuong vu" w:date="2018-11-27T14:57:00Z"/>
                    <w:lang w:val="en-US"/>
                  </w:rPr>
                </w:rPrChange>
              </w:rPr>
              <w:pPrChange w:id="23964" w:author="phuong vu" w:date="2018-11-30T14:16:00Z">
                <w:pPr>
                  <w:spacing w:line="360" w:lineRule="auto"/>
                </w:pPr>
              </w:pPrChange>
            </w:pPr>
            <w:bookmarkStart w:id="23965" w:name="_Toc531102148"/>
            <w:bookmarkStart w:id="23966" w:name="_Toc531103096"/>
            <w:bookmarkStart w:id="23967" w:name="_Toc531359337"/>
            <w:bookmarkStart w:id="23968" w:name="_Toc531360318"/>
            <w:bookmarkStart w:id="23969" w:name="_Toc531381160"/>
            <w:bookmarkEnd w:id="23965"/>
            <w:bookmarkEnd w:id="23966"/>
            <w:bookmarkEnd w:id="23967"/>
            <w:bookmarkEnd w:id="23968"/>
            <w:bookmarkEnd w:id="23969"/>
          </w:p>
        </w:tc>
        <w:tc>
          <w:tcPr>
            <w:tcW w:w="1266" w:type="dxa"/>
          </w:tcPr>
          <w:p w14:paraId="4D25C20A" w14:textId="113B8D6D" w:rsidR="00263449" w:rsidRPr="00920004" w:rsidDel="00AB715C" w:rsidRDefault="00263449" w:rsidP="00BD0851">
            <w:pPr>
              <w:spacing w:before="240" w:line="0" w:lineRule="atLeast"/>
              <w:jc w:val="center"/>
              <w:rPr>
                <w:del w:id="23970" w:author="phuong vu" w:date="2018-11-27T14:57:00Z"/>
                <w:lang w:val="en-US"/>
                <w:rPrChange w:id="23971" w:author="phuong vu" w:date="2018-11-30T22:36:00Z">
                  <w:rPr>
                    <w:del w:id="23972" w:author="phuong vu" w:date="2018-11-27T14:57:00Z"/>
                    <w:lang w:val="en-US"/>
                  </w:rPr>
                </w:rPrChange>
              </w:rPr>
              <w:pPrChange w:id="23973" w:author="phuong vu" w:date="2018-11-30T14:16:00Z">
                <w:pPr>
                  <w:spacing w:line="360" w:lineRule="auto"/>
                  <w:jc w:val="center"/>
                </w:pPr>
              </w:pPrChange>
            </w:pPr>
            <w:bookmarkStart w:id="23974" w:name="_Toc531102149"/>
            <w:bookmarkStart w:id="23975" w:name="_Toc531103097"/>
            <w:bookmarkStart w:id="23976" w:name="_Toc531359338"/>
            <w:bookmarkStart w:id="23977" w:name="_Toc531360319"/>
            <w:bookmarkStart w:id="23978" w:name="_Toc531381161"/>
            <w:bookmarkEnd w:id="23974"/>
            <w:bookmarkEnd w:id="23975"/>
            <w:bookmarkEnd w:id="23976"/>
            <w:bookmarkEnd w:id="23977"/>
            <w:bookmarkEnd w:id="23978"/>
          </w:p>
        </w:tc>
        <w:tc>
          <w:tcPr>
            <w:tcW w:w="1756" w:type="dxa"/>
          </w:tcPr>
          <w:p w14:paraId="3C91D220" w14:textId="34AD3A48" w:rsidR="00263449" w:rsidRPr="00920004" w:rsidDel="00AB715C" w:rsidRDefault="00263449" w:rsidP="00BD0851">
            <w:pPr>
              <w:spacing w:before="240" w:line="0" w:lineRule="atLeast"/>
              <w:rPr>
                <w:del w:id="23979" w:author="phuong vu" w:date="2018-11-27T14:57:00Z"/>
                <w:lang w:val="en-US"/>
                <w:rPrChange w:id="23980" w:author="phuong vu" w:date="2018-11-30T22:36:00Z">
                  <w:rPr>
                    <w:del w:id="23981" w:author="phuong vu" w:date="2018-11-27T14:57:00Z"/>
                    <w:lang w:val="en-US"/>
                  </w:rPr>
                </w:rPrChange>
              </w:rPr>
              <w:pPrChange w:id="23982" w:author="phuong vu" w:date="2018-11-30T14:16:00Z">
                <w:pPr>
                  <w:spacing w:line="360" w:lineRule="auto"/>
                </w:pPr>
              </w:pPrChange>
            </w:pPr>
            <w:bookmarkStart w:id="23983" w:name="_Toc531102150"/>
            <w:bookmarkStart w:id="23984" w:name="_Toc531103098"/>
            <w:bookmarkStart w:id="23985" w:name="_Toc531359339"/>
            <w:bookmarkStart w:id="23986" w:name="_Toc531360320"/>
            <w:bookmarkStart w:id="23987" w:name="_Toc531381162"/>
            <w:bookmarkEnd w:id="23983"/>
            <w:bookmarkEnd w:id="23984"/>
            <w:bookmarkEnd w:id="23985"/>
            <w:bookmarkEnd w:id="23986"/>
            <w:bookmarkEnd w:id="23987"/>
          </w:p>
        </w:tc>
        <w:bookmarkStart w:id="23988" w:name="_Toc531102151"/>
        <w:bookmarkStart w:id="23989" w:name="_Toc531103099"/>
        <w:bookmarkStart w:id="23990" w:name="_Toc531359340"/>
        <w:bookmarkStart w:id="23991" w:name="_Toc531360321"/>
        <w:bookmarkStart w:id="23992" w:name="_Toc531381163"/>
        <w:bookmarkEnd w:id="23988"/>
        <w:bookmarkEnd w:id="23989"/>
        <w:bookmarkEnd w:id="23990"/>
        <w:bookmarkEnd w:id="23991"/>
        <w:bookmarkEnd w:id="23992"/>
      </w:tr>
      <w:tr w:rsidR="00263449" w:rsidRPr="00920004" w:rsidDel="00AB715C" w14:paraId="3EFEBA48" w14:textId="5365A7A5" w:rsidTr="00A72A60">
        <w:trPr>
          <w:del w:id="23993" w:author="phuong vu" w:date="2018-11-27T14:57:00Z"/>
        </w:trPr>
        <w:tc>
          <w:tcPr>
            <w:tcW w:w="805" w:type="dxa"/>
          </w:tcPr>
          <w:p w14:paraId="675136BD" w14:textId="3BD6C8F6" w:rsidR="00263449" w:rsidRPr="00920004" w:rsidDel="00AB715C" w:rsidRDefault="00263449" w:rsidP="00BD0851">
            <w:pPr>
              <w:spacing w:before="240" w:line="0" w:lineRule="atLeast"/>
              <w:jc w:val="center"/>
              <w:rPr>
                <w:del w:id="23994" w:author="phuong vu" w:date="2018-11-27T14:57:00Z"/>
                <w:lang w:val="en-US"/>
                <w:rPrChange w:id="23995" w:author="phuong vu" w:date="2018-11-30T22:36:00Z">
                  <w:rPr>
                    <w:del w:id="23996" w:author="phuong vu" w:date="2018-11-27T14:57:00Z"/>
                    <w:lang w:val="en-US"/>
                  </w:rPr>
                </w:rPrChange>
              </w:rPr>
              <w:pPrChange w:id="23997" w:author="phuong vu" w:date="2018-11-30T14:16:00Z">
                <w:pPr>
                  <w:spacing w:line="360" w:lineRule="auto"/>
                  <w:jc w:val="center"/>
                </w:pPr>
              </w:pPrChange>
            </w:pPr>
            <w:del w:id="23998" w:author="phuong vu" w:date="2018-11-27T14:57:00Z">
              <w:r w:rsidRPr="00920004" w:rsidDel="00AB715C">
                <w:rPr>
                  <w:lang w:val="en-US"/>
                  <w:rPrChange w:id="23999" w:author="phuong vu" w:date="2018-11-30T22:36:00Z">
                    <w:rPr>
                      <w:lang w:val="en-US"/>
                    </w:rPr>
                  </w:rPrChange>
                </w:rPr>
                <w:delText>14</w:delText>
              </w:r>
              <w:bookmarkStart w:id="24000" w:name="_Toc531102152"/>
              <w:bookmarkStart w:id="24001" w:name="_Toc531103100"/>
              <w:bookmarkStart w:id="24002" w:name="_Toc531359341"/>
              <w:bookmarkStart w:id="24003" w:name="_Toc531360322"/>
              <w:bookmarkStart w:id="24004" w:name="_Toc531381164"/>
              <w:bookmarkEnd w:id="24000"/>
              <w:bookmarkEnd w:id="24001"/>
              <w:bookmarkEnd w:id="24002"/>
              <w:bookmarkEnd w:id="24003"/>
              <w:bookmarkEnd w:id="24004"/>
            </w:del>
          </w:p>
        </w:tc>
        <w:tc>
          <w:tcPr>
            <w:tcW w:w="1980" w:type="dxa"/>
          </w:tcPr>
          <w:p w14:paraId="31ADF057" w14:textId="1EF03017" w:rsidR="00263449" w:rsidRPr="00920004" w:rsidDel="00AB715C" w:rsidRDefault="00980771" w:rsidP="00BD0851">
            <w:pPr>
              <w:spacing w:before="240" w:line="0" w:lineRule="atLeast"/>
              <w:rPr>
                <w:del w:id="24005" w:author="phuong vu" w:date="2018-11-27T14:57:00Z"/>
                <w:lang w:val="en-US"/>
                <w:rPrChange w:id="24006" w:author="phuong vu" w:date="2018-11-30T22:36:00Z">
                  <w:rPr>
                    <w:del w:id="24007" w:author="phuong vu" w:date="2018-11-27T14:57:00Z"/>
                    <w:lang w:val="en-US"/>
                  </w:rPr>
                </w:rPrChange>
              </w:rPr>
              <w:pPrChange w:id="24008" w:author="phuong vu" w:date="2018-11-30T14:16:00Z">
                <w:pPr>
                  <w:spacing w:line="360" w:lineRule="auto"/>
                </w:pPr>
              </w:pPrChange>
            </w:pPr>
            <w:del w:id="24009" w:author="phuong vu" w:date="2018-11-15T18:03:00Z">
              <w:r w:rsidRPr="00920004" w:rsidDel="006D04E7">
                <w:rPr>
                  <w:lang w:val="en-US"/>
                  <w:rPrChange w:id="24010" w:author="phuong vu" w:date="2018-11-30T22:36:00Z">
                    <w:rPr>
                      <w:lang w:val="en-US"/>
                    </w:rPr>
                  </w:rPrChange>
                </w:rPr>
                <w:delText>inputText</w:delText>
              </w:r>
            </w:del>
            <w:bookmarkStart w:id="24011" w:name="_Toc531102153"/>
            <w:bookmarkStart w:id="24012" w:name="_Toc531103101"/>
            <w:bookmarkStart w:id="24013" w:name="_Toc531359342"/>
            <w:bookmarkStart w:id="24014" w:name="_Toc531360323"/>
            <w:bookmarkStart w:id="24015" w:name="_Toc531381165"/>
            <w:bookmarkEnd w:id="24011"/>
            <w:bookmarkEnd w:id="24012"/>
            <w:bookmarkEnd w:id="24013"/>
            <w:bookmarkEnd w:id="24014"/>
            <w:bookmarkEnd w:id="24015"/>
          </w:p>
        </w:tc>
        <w:tc>
          <w:tcPr>
            <w:tcW w:w="2970" w:type="dxa"/>
          </w:tcPr>
          <w:p w14:paraId="78EA00DC" w14:textId="51723D55" w:rsidR="00263449" w:rsidRPr="00920004" w:rsidDel="00AB715C" w:rsidRDefault="00263449" w:rsidP="00BD0851">
            <w:pPr>
              <w:spacing w:before="240" w:line="0" w:lineRule="atLeast"/>
              <w:rPr>
                <w:del w:id="24016" w:author="phuong vu" w:date="2018-11-27T14:57:00Z"/>
                <w:lang w:val="en-US"/>
                <w:rPrChange w:id="24017" w:author="phuong vu" w:date="2018-11-30T22:36:00Z">
                  <w:rPr>
                    <w:del w:id="24018" w:author="phuong vu" w:date="2018-11-27T14:57:00Z"/>
                    <w:lang w:val="en-US"/>
                  </w:rPr>
                </w:rPrChange>
              </w:rPr>
              <w:pPrChange w:id="24019" w:author="phuong vu" w:date="2018-11-30T14:16:00Z">
                <w:pPr>
                  <w:spacing w:line="360" w:lineRule="auto"/>
                </w:pPr>
              </w:pPrChange>
            </w:pPr>
            <w:bookmarkStart w:id="24020" w:name="_Toc531102154"/>
            <w:bookmarkStart w:id="24021" w:name="_Toc531103102"/>
            <w:bookmarkStart w:id="24022" w:name="_Toc531359343"/>
            <w:bookmarkStart w:id="24023" w:name="_Toc531360324"/>
            <w:bookmarkStart w:id="24024" w:name="_Toc531381166"/>
            <w:bookmarkEnd w:id="24020"/>
            <w:bookmarkEnd w:id="24021"/>
            <w:bookmarkEnd w:id="24022"/>
            <w:bookmarkEnd w:id="24023"/>
            <w:bookmarkEnd w:id="24024"/>
          </w:p>
        </w:tc>
        <w:tc>
          <w:tcPr>
            <w:tcW w:w="1266" w:type="dxa"/>
          </w:tcPr>
          <w:p w14:paraId="442FEE29" w14:textId="26A7CC88" w:rsidR="00263449" w:rsidRPr="00920004" w:rsidDel="00AB715C" w:rsidRDefault="00263449" w:rsidP="00BD0851">
            <w:pPr>
              <w:spacing w:before="240" w:line="0" w:lineRule="atLeast"/>
              <w:jc w:val="center"/>
              <w:rPr>
                <w:del w:id="24025" w:author="phuong vu" w:date="2018-11-27T14:57:00Z"/>
                <w:lang w:val="en-US"/>
                <w:rPrChange w:id="24026" w:author="phuong vu" w:date="2018-11-30T22:36:00Z">
                  <w:rPr>
                    <w:del w:id="24027" w:author="phuong vu" w:date="2018-11-27T14:57:00Z"/>
                    <w:lang w:val="en-US"/>
                  </w:rPr>
                </w:rPrChange>
              </w:rPr>
              <w:pPrChange w:id="24028" w:author="phuong vu" w:date="2018-11-30T14:16:00Z">
                <w:pPr>
                  <w:spacing w:line="360" w:lineRule="auto"/>
                  <w:jc w:val="center"/>
                </w:pPr>
              </w:pPrChange>
            </w:pPr>
            <w:bookmarkStart w:id="24029" w:name="_Toc531102155"/>
            <w:bookmarkStart w:id="24030" w:name="_Toc531103103"/>
            <w:bookmarkStart w:id="24031" w:name="_Toc531359344"/>
            <w:bookmarkStart w:id="24032" w:name="_Toc531360325"/>
            <w:bookmarkStart w:id="24033" w:name="_Toc531381167"/>
            <w:bookmarkEnd w:id="24029"/>
            <w:bookmarkEnd w:id="24030"/>
            <w:bookmarkEnd w:id="24031"/>
            <w:bookmarkEnd w:id="24032"/>
            <w:bookmarkEnd w:id="24033"/>
          </w:p>
        </w:tc>
        <w:tc>
          <w:tcPr>
            <w:tcW w:w="1756" w:type="dxa"/>
          </w:tcPr>
          <w:p w14:paraId="7DD066A5" w14:textId="0E5E5167" w:rsidR="00263449" w:rsidRPr="00920004" w:rsidDel="00AB715C" w:rsidRDefault="00263449" w:rsidP="00BD0851">
            <w:pPr>
              <w:spacing w:before="240" w:line="0" w:lineRule="atLeast"/>
              <w:rPr>
                <w:del w:id="24034" w:author="phuong vu" w:date="2018-11-27T14:57:00Z"/>
                <w:lang w:val="en-US"/>
                <w:rPrChange w:id="24035" w:author="phuong vu" w:date="2018-11-30T22:36:00Z">
                  <w:rPr>
                    <w:del w:id="24036" w:author="phuong vu" w:date="2018-11-27T14:57:00Z"/>
                    <w:lang w:val="en-US"/>
                  </w:rPr>
                </w:rPrChange>
              </w:rPr>
              <w:pPrChange w:id="24037" w:author="phuong vu" w:date="2018-11-30T14:16:00Z">
                <w:pPr>
                  <w:spacing w:line="360" w:lineRule="auto"/>
                </w:pPr>
              </w:pPrChange>
            </w:pPr>
            <w:bookmarkStart w:id="24038" w:name="_Toc531102156"/>
            <w:bookmarkStart w:id="24039" w:name="_Toc531103104"/>
            <w:bookmarkStart w:id="24040" w:name="_Toc531359345"/>
            <w:bookmarkStart w:id="24041" w:name="_Toc531360326"/>
            <w:bookmarkStart w:id="24042" w:name="_Toc531381168"/>
            <w:bookmarkEnd w:id="24038"/>
            <w:bookmarkEnd w:id="24039"/>
            <w:bookmarkEnd w:id="24040"/>
            <w:bookmarkEnd w:id="24041"/>
            <w:bookmarkEnd w:id="24042"/>
          </w:p>
        </w:tc>
        <w:bookmarkStart w:id="24043" w:name="_Toc531102157"/>
        <w:bookmarkStart w:id="24044" w:name="_Toc531103105"/>
        <w:bookmarkStart w:id="24045" w:name="_Toc531359346"/>
        <w:bookmarkStart w:id="24046" w:name="_Toc531360327"/>
        <w:bookmarkStart w:id="24047" w:name="_Toc531381169"/>
        <w:bookmarkEnd w:id="24043"/>
        <w:bookmarkEnd w:id="24044"/>
        <w:bookmarkEnd w:id="24045"/>
        <w:bookmarkEnd w:id="24046"/>
        <w:bookmarkEnd w:id="24047"/>
      </w:tr>
      <w:tr w:rsidR="00263449" w:rsidRPr="00920004" w:rsidDel="00AB715C" w14:paraId="4F2B77DC" w14:textId="769A080C" w:rsidTr="00A72A60">
        <w:trPr>
          <w:del w:id="24048" w:author="phuong vu" w:date="2018-11-27T14:57:00Z"/>
        </w:trPr>
        <w:tc>
          <w:tcPr>
            <w:tcW w:w="805" w:type="dxa"/>
          </w:tcPr>
          <w:p w14:paraId="0A51FA2A" w14:textId="2DDAB804" w:rsidR="00263449" w:rsidRPr="00920004" w:rsidDel="00AB715C" w:rsidRDefault="00263449" w:rsidP="00BD0851">
            <w:pPr>
              <w:spacing w:before="240" w:line="0" w:lineRule="atLeast"/>
              <w:jc w:val="center"/>
              <w:rPr>
                <w:del w:id="24049" w:author="phuong vu" w:date="2018-11-27T14:57:00Z"/>
                <w:lang w:val="en-US"/>
                <w:rPrChange w:id="24050" w:author="phuong vu" w:date="2018-11-30T22:36:00Z">
                  <w:rPr>
                    <w:del w:id="24051" w:author="phuong vu" w:date="2018-11-27T14:57:00Z"/>
                    <w:lang w:val="en-US"/>
                  </w:rPr>
                </w:rPrChange>
              </w:rPr>
              <w:pPrChange w:id="24052" w:author="phuong vu" w:date="2018-11-30T14:16:00Z">
                <w:pPr>
                  <w:spacing w:line="360" w:lineRule="auto"/>
                  <w:jc w:val="center"/>
                </w:pPr>
              </w:pPrChange>
            </w:pPr>
            <w:del w:id="24053" w:author="phuong vu" w:date="2018-11-27T14:57:00Z">
              <w:r w:rsidRPr="00920004" w:rsidDel="00AB715C">
                <w:rPr>
                  <w:lang w:val="en-US"/>
                  <w:rPrChange w:id="24054" w:author="phuong vu" w:date="2018-11-30T22:36:00Z">
                    <w:rPr>
                      <w:lang w:val="en-US"/>
                    </w:rPr>
                  </w:rPrChange>
                </w:rPr>
                <w:delText>15</w:delText>
              </w:r>
              <w:bookmarkStart w:id="24055" w:name="_Toc531102158"/>
              <w:bookmarkStart w:id="24056" w:name="_Toc531103106"/>
              <w:bookmarkStart w:id="24057" w:name="_Toc531359347"/>
              <w:bookmarkStart w:id="24058" w:name="_Toc531360328"/>
              <w:bookmarkStart w:id="24059" w:name="_Toc531381170"/>
              <w:bookmarkEnd w:id="24055"/>
              <w:bookmarkEnd w:id="24056"/>
              <w:bookmarkEnd w:id="24057"/>
              <w:bookmarkEnd w:id="24058"/>
              <w:bookmarkEnd w:id="24059"/>
            </w:del>
          </w:p>
        </w:tc>
        <w:tc>
          <w:tcPr>
            <w:tcW w:w="1980" w:type="dxa"/>
          </w:tcPr>
          <w:p w14:paraId="05F6C20D" w14:textId="2F745B5F" w:rsidR="00263449" w:rsidRPr="00920004" w:rsidDel="00AB715C" w:rsidRDefault="00980771" w:rsidP="00BD0851">
            <w:pPr>
              <w:spacing w:before="240" w:line="0" w:lineRule="atLeast"/>
              <w:rPr>
                <w:del w:id="24060" w:author="phuong vu" w:date="2018-11-27T14:57:00Z"/>
                <w:lang w:val="en-US"/>
                <w:rPrChange w:id="24061" w:author="phuong vu" w:date="2018-11-30T22:36:00Z">
                  <w:rPr>
                    <w:del w:id="24062" w:author="phuong vu" w:date="2018-11-27T14:57:00Z"/>
                    <w:lang w:val="en-US"/>
                  </w:rPr>
                </w:rPrChange>
              </w:rPr>
              <w:pPrChange w:id="24063" w:author="phuong vu" w:date="2018-11-30T14:16:00Z">
                <w:pPr>
                  <w:spacing w:line="360" w:lineRule="auto"/>
                </w:pPr>
              </w:pPrChange>
            </w:pPr>
            <w:del w:id="24064" w:author="phuong vu" w:date="2018-11-15T18:03:00Z">
              <w:r w:rsidRPr="00920004" w:rsidDel="006D04E7">
                <w:rPr>
                  <w:lang w:val="en-US"/>
                  <w:rPrChange w:id="24065" w:author="phuong vu" w:date="2018-11-30T22:36:00Z">
                    <w:rPr>
                      <w:lang w:val="en-US"/>
                    </w:rPr>
                  </w:rPrChange>
                </w:rPr>
                <w:delText>inputText</w:delText>
              </w:r>
            </w:del>
            <w:bookmarkStart w:id="24066" w:name="_Toc531102159"/>
            <w:bookmarkStart w:id="24067" w:name="_Toc531103107"/>
            <w:bookmarkStart w:id="24068" w:name="_Toc531359348"/>
            <w:bookmarkStart w:id="24069" w:name="_Toc531360329"/>
            <w:bookmarkStart w:id="24070" w:name="_Toc531381171"/>
            <w:bookmarkEnd w:id="24066"/>
            <w:bookmarkEnd w:id="24067"/>
            <w:bookmarkEnd w:id="24068"/>
            <w:bookmarkEnd w:id="24069"/>
            <w:bookmarkEnd w:id="24070"/>
          </w:p>
        </w:tc>
        <w:tc>
          <w:tcPr>
            <w:tcW w:w="2970" w:type="dxa"/>
          </w:tcPr>
          <w:p w14:paraId="667F2751" w14:textId="0FC58F2D" w:rsidR="00263449" w:rsidRPr="00920004" w:rsidDel="00AB715C" w:rsidRDefault="00263449" w:rsidP="00BD0851">
            <w:pPr>
              <w:spacing w:before="240" w:line="0" w:lineRule="atLeast"/>
              <w:rPr>
                <w:del w:id="24071" w:author="phuong vu" w:date="2018-11-27T14:57:00Z"/>
                <w:lang w:val="en-US"/>
                <w:rPrChange w:id="24072" w:author="phuong vu" w:date="2018-11-30T22:36:00Z">
                  <w:rPr>
                    <w:del w:id="24073" w:author="phuong vu" w:date="2018-11-27T14:57:00Z"/>
                    <w:lang w:val="en-US"/>
                  </w:rPr>
                </w:rPrChange>
              </w:rPr>
              <w:pPrChange w:id="24074" w:author="phuong vu" w:date="2018-11-30T14:16:00Z">
                <w:pPr>
                  <w:spacing w:line="360" w:lineRule="auto"/>
                </w:pPr>
              </w:pPrChange>
            </w:pPr>
            <w:bookmarkStart w:id="24075" w:name="_Toc531102160"/>
            <w:bookmarkStart w:id="24076" w:name="_Toc531103108"/>
            <w:bookmarkStart w:id="24077" w:name="_Toc531359349"/>
            <w:bookmarkStart w:id="24078" w:name="_Toc531360330"/>
            <w:bookmarkStart w:id="24079" w:name="_Toc531381172"/>
            <w:bookmarkEnd w:id="24075"/>
            <w:bookmarkEnd w:id="24076"/>
            <w:bookmarkEnd w:id="24077"/>
            <w:bookmarkEnd w:id="24078"/>
            <w:bookmarkEnd w:id="24079"/>
          </w:p>
        </w:tc>
        <w:tc>
          <w:tcPr>
            <w:tcW w:w="1266" w:type="dxa"/>
          </w:tcPr>
          <w:p w14:paraId="371429EA" w14:textId="29125983" w:rsidR="00263449" w:rsidRPr="00920004" w:rsidDel="00AB715C" w:rsidRDefault="00263449" w:rsidP="00BD0851">
            <w:pPr>
              <w:spacing w:before="240" w:line="0" w:lineRule="atLeast"/>
              <w:jc w:val="center"/>
              <w:rPr>
                <w:del w:id="24080" w:author="phuong vu" w:date="2018-11-27T14:57:00Z"/>
                <w:lang w:val="en-US"/>
                <w:rPrChange w:id="24081" w:author="phuong vu" w:date="2018-11-30T22:36:00Z">
                  <w:rPr>
                    <w:del w:id="24082" w:author="phuong vu" w:date="2018-11-27T14:57:00Z"/>
                    <w:lang w:val="en-US"/>
                  </w:rPr>
                </w:rPrChange>
              </w:rPr>
              <w:pPrChange w:id="24083" w:author="phuong vu" w:date="2018-11-30T14:16:00Z">
                <w:pPr>
                  <w:spacing w:line="360" w:lineRule="auto"/>
                  <w:jc w:val="center"/>
                </w:pPr>
              </w:pPrChange>
            </w:pPr>
            <w:bookmarkStart w:id="24084" w:name="_Toc531102161"/>
            <w:bookmarkStart w:id="24085" w:name="_Toc531103109"/>
            <w:bookmarkStart w:id="24086" w:name="_Toc531359350"/>
            <w:bookmarkStart w:id="24087" w:name="_Toc531360331"/>
            <w:bookmarkStart w:id="24088" w:name="_Toc531381173"/>
            <w:bookmarkEnd w:id="24084"/>
            <w:bookmarkEnd w:id="24085"/>
            <w:bookmarkEnd w:id="24086"/>
            <w:bookmarkEnd w:id="24087"/>
            <w:bookmarkEnd w:id="24088"/>
          </w:p>
        </w:tc>
        <w:tc>
          <w:tcPr>
            <w:tcW w:w="1756" w:type="dxa"/>
          </w:tcPr>
          <w:p w14:paraId="1B98C788" w14:textId="4000B7DA" w:rsidR="00263449" w:rsidRPr="00920004" w:rsidDel="00AB715C" w:rsidRDefault="00263449" w:rsidP="00BD0851">
            <w:pPr>
              <w:spacing w:before="240" w:line="0" w:lineRule="atLeast"/>
              <w:rPr>
                <w:del w:id="24089" w:author="phuong vu" w:date="2018-11-27T14:57:00Z"/>
                <w:lang w:val="en-US"/>
                <w:rPrChange w:id="24090" w:author="phuong vu" w:date="2018-11-30T22:36:00Z">
                  <w:rPr>
                    <w:del w:id="24091" w:author="phuong vu" w:date="2018-11-27T14:57:00Z"/>
                    <w:lang w:val="en-US"/>
                  </w:rPr>
                </w:rPrChange>
              </w:rPr>
              <w:pPrChange w:id="24092" w:author="phuong vu" w:date="2018-11-30T14:16:00Z">
                <w:pPr>
                  <w:spacing w:line="360" w:lineRule="auto"/>
                </w:pPr>
              </w:pPrChange>
            </w:pPr>
            <w:bookmarkStart w:id="24093" w:name="_Toc531102162"/>
            <w:bookmarkStart w:id="24094" w:name="_Toc531103110"/>
            <w:bookmarkStart w:id="24095" w:name="_Toc531359351"/>
            <w:bookmarkStart w:id="24096" w:name="_Toc531360332"/>
            <w:bookmarkStart w:id="24097" w:name="_Toc531381174"/>
            <w:bookmarkEnd w:id="24093"/>
            <w:bookmarkEnd w:id="24094"/>
            <w:bookmarkEnd w:id="24095"/>
            <w:bookmarkEnd w:id="24096"/>
            <w:bookmarkEnd w:id="24097"/>
          </w:p>
        </w:tc>
        <w:bookmarkStart w:id="24098" w:name="_Toc531102163"/>
        <w:bookmarkStart w:id="24099" w:name="_Toc531103111"/>
        <w:bookmarkStart w:id="24100" w:name="_Toc531359352"/>
        <w:bookmarkStart w:id="24101" w:name="_Toc531360333"/>
        <w:bookmarkStart w:id="24102" w:name="_Toc531381175"/>
        <w:bookmarkEnd w:id="24098"/>
        <w:bookmarkEnd w:id="24099"/>
        <w:bookmarkEnd w:id="24100"/>
        <w:bookmarkEnd w:id="24101"/>
        <w:bookmarkEnd w:id="24102"/>
      </w:tr>
      <w:tr w:rsidR="00263449" w:rsidRPr="00920004" w:rsidDel="00AB715C" w14:paraId="61CC9B15" w14:textId="1342FEE4" w:rsidTr="00A72A60">
        <w:trPr>
          <w:del w:id="24103" w:author="phuong vu" w:date="2018-11-27T14:57:00Z"/>
        </w:trPr>
        <w:tc>
          <w:tcPr>
            <w:tcW w:w="805" w:type="dxa"/>
          </w:tcPr>
          <w:p w14:paraId="508D1160" w14:textId="71EA7B50" w:rsidR="00263449" w:rsidRPr="00920004" w:rsidDel="00AB715C" w:rsidRDefault="00263449" w:rsidP="00BD0851">
            <w:pPr>
              <w:spacing w:before="240" w:line="0" w:lineRule="atLeast"/>
              <w:jc w:val="center"/>
              <w:rPr>
                <w:del w:id="24104" w:author="phuong vu" w:date="2018-11-27T14:57:00Z"/>
                <w:lang w:val="en-US"/>
                <w:rPrChange w:id="24105" w:author="phuong vu" w:date="2018-11-30T22:36:00Z">
                  <w:rPr>
                    <w:del w:id="24106" w:author="phuong vu" w:date="2018-11-27T14:57:00Z"/>
                    <w:lang w:val="en-US"/>
                  </w:rPr>
                </w:rPrChange>
              </w:rPr>
              <w:pPrChange w:id="24107" w:author="phuong vu" w:date="2018-11-30T14:16:00Z">
                <w:pPr>
                  <w:spacing w:line="360" w:lineRule="auto"/>
                  <w:jc w:val="center"/>
                </w:pPr>
              </w:pPrChange>
            </w:pPr>
            <w:del w:id="24108" w:author="phuong vu" w:date="2018-11-27T14:57:00Z">
              <w:r w:rsidRPr="00920004" w:rsidDel="00AB715C">
                <w:rPr>
                  <w:lang w:val="en-US"/>
                  <w:rPrChange w:id="24109" w:author="phuong vu" w:date="2018-11-30T22:36:00Z">
                    <w:rPr>
                      <w:lang w:val="en-US"/>
                    </w:rPr>
                  </w:rPrChange>
                </w:rPr>
                <w:delText>16</w:delText>
              </w:r>
              <w:bookmarkStart w:id="24110" w:name="_Toc531102164"/>
              <w:bookmarkStart w:id="24111" w:name="_Toc531103112"/>
              <w:bookmarkStart w:id="24112" w:name="_Toc531359353"/>
              <w:bookmarkStart w:id="24113" w:name="_Toc531360334"/>
              <w:bookmarkStart w:id="24114" w:name="_Toc531381176"/>
              <w:bookmarkEnd w:id="24110"/>
              <w:bookmarkEnd w:id="24111"/>
              <w:bookmarkEnd w:id="24112"/>
              <w:bookmarkEnd w:id="24113"/>
              <w:bookmarkEnd w:id="24114"/>
            </w:del>
          </w:p>
        </w:tc>
        <w:tc>
          <w:tcPr>
            <w:tcW w:w="1980" w:type="dxa"/>
          </w:tcPr>
          <w:p w14:paraId="4EE06092" w14:textId="7B32636A" w:rsidR="00263449" w:rsidRPr="00920004" w:rsidDel="00AB715C" w:rsidRDefault="00980771" w:rsidP="00BD0851">
            <w:pPr>
              <w:spacing w:before="240" w:line="0" w:lineRule="atLeast"/>
              <w:rPr>
                <w:del w:id="24115" w:author="phuong vu" w:date="2018-11-27T14:57:00Z"/>
                <w:lang w:val="en-US"/>
                <w:rPrChange w:id="24116" w:author="phuong vu" w:date="2018-11-30T22:36:00Z">
                  <w:rPr>
                    <w:del w:id="24117" w:author="phuong vu" w:date="2018-11-27T14:57:00Z"/>
                    <w:lang w:val="en-US"/>
                  </w:rPr>
                </w:rPrChange>
              </w:rPr>
              <w:pPrChange w:id="24118" w:author="phuong vu" w:date="2018-11-30T14:16:00Z">
                <w:pPr>
                  <w:spacing w:line="360" w:lineRule="auto"/>
                </w:pPr>
              </w:pPrChange>
            </w:pPr>
            <w:del w:id="24119" w:author="phuong vu" w:date="2018-11-15T18:03:00Z">
              <w:r w:rsidRPr="00920004" w:rsidDel="006D04E7">
                <w:rPr>
                  <w:lang w:val="en-US"/>
                  <w:rPrChange w:id="24120" w:author="phuong vu" w:date="2018-11-30T22:36:00Z">
                    <w:rPr>
                      <w:lang w:val="en-US"/>
                    </w:rPr>
                  </w:rPrChange>
                </w:rPr>
                <w:delText>inputText</w:delText>
              </w:r>
            </w:del>
            <w:bookmarkStart w:id="24121" w:name="_Toc531102165"/>
            <w:bookmarkStart w:id="24122" w:name="_Toc531103113"/>
            <w:bookmarkStart w:id="24123" w:name="_Toc531359354"/>
            <w:bookmarkStart w:id="24124" w:name="_Toc531360335"/>
            <w:bookmarkStart w:id="24125" w:name="_Toc531381177"/>
            <w:bookmarkEnd w:id="24121"/>
            <w:bookmarkEnd w:id="24122"/>
            <w:bookmarkEnd w:id="24123"/>
            <w:bookmarkEnd w:id="24124"/>
            <w:bookmarkEnd w:id="24125"/>
          </w:p>
        </w:tc>
        <w:tc>
          <w:tcPr>
            <w:tcW w:w="2970" w:type="dxa"/>
          </w:tcPr>
          <w:p w14:paraId="10E5B2EF" w14:textId="15830264" w:rsidR="00263449" w:rsidRPr="00920004" w:rsidDel="00AB715C" w:rsidRDefault="00263449" w:rsidP="00BD0851">
            <w:pPr>
              <w:spacing w:before="240" w:line="0" w:lineRule="atLeast"/>
              <w:rPr>
                <w:del w:id="24126" w:author="phuong vu" w:date="2018-11-27T14:57:00Z"/>
                <w:lang w:val="en-US"/>
                <w:rPrChange w:id="24127" w:author="phuong vu" w:date="2018-11-30T22:36:00Z">
                  <w:rPr>
                    <w:del w:id="24128" w:author="phuong vu" w:date="2018-11-27T14:57:00Z"/>
                    <w:lang w:val="en-US"/>
                  </w:rPr>
                </w:rPrChange>
              </w:rPr>
              <w:pPrChange w:id="24129" w:author="phuong vu" w:date="2018-11-30T14:16:00Z">
                <w:pPr>
                  <w:spacing w:line="360" w:lineRule="auto"/>
                </w:pPr>
              </w:pPrChange>
            </w:pPr>
            <w:bookmarkStart w:id="24130" w:name="_Toc531102166"/>
            <w:bookmarkStart w:id="24131" w:name="_Toc531103114"/>
            <w:bookmarkStart w:id="24132" w:name="_Toc531359355"/>
            <w:bookmarkStart w:id="24133" w:name="_Toc531360336"/>
            <w:bookmarkStart w:id="24134" w:name="_Toc531381178"/>
            <w:bookmarkEnd w:id="24130"/>
            <w:bookmarkEnd w:id="24131"/>
            <w:bookmarkEnd w:id="24132"/>
            <w:bookmarkEnd w:id="24133"/>
            <w:bookmarkEnd w:id="24134"/>
          </w:p>
        </w:tc>
        <w:tc>
          <w:tcPr>
            <w:tcW w:w="1266" w:type="dxa"/>
          </w:tcPr>
          <w:p w14:paraId="570E31E5" w14:textId="5DFF7544" w:rsidR="00263449" w:rsidRPr="00920004" w:rsidDel="00AB715C" w:rsidRDefault="00263449" w:rsidP="00BD0851">
            <w:pPr>
              <w:spacing w:before="240" w:line="0" w:lineRule="atLeast"/>
              <w:jc w:val="center"/>
              <w:rPr>
                <w:del w:id="24135" w:author="phuong vu" w:date="2018-11-27T14:57:00Z"/>
                <w:lang w:val="en-US"/>
                <w:rPrChange w:id="24136" w:author="phuong vu" w:date="2018-11-30T22:36:00Z">
                  <w:rPr>
                    <w:del w:id="24137" w:author="phuong vu" w:date="2018-11-27T14:57:00Z"/>
                    <w:lang w:val="en-US"/>
                  </w:rPr>
                </w:rPrChange>
              </w:rPr>
              <w:pPrChange w:id="24138" w:author="phuong vu" w:date="2018-11-30T14:16:00Z">
                <w:pPr>
                  <w:spacing w:line="360" w:lineRule="auto"/>
                  <w:jc w:val="center"/>
                </w:pPr>
              </w:pPrChange>
            </w:pPr>
            <w:bookmarkStart w:id="24139" w:name="_Toc531102167"/>
            <w:bookmarkStart w:id="24140" w:name="_Toc531103115"/>
            <w:bookmarkStart w:id="24141" w:name="_Toc531359356"/>
            <w:bookmarkStart w:id="24142" w:name="_Toc531360337"/>
            <w:bookmarkStart w:id="24143" w:name="_Toc531381179"/>
            <w:bookmarkEnd w:id="24139"/>
            <w:bookmarkEnd w:id="24140"/>
            <w:bookmarkEnd w:id="24141"/>
            <w:bookmarkEnd w:id="24142"/>
            <w:bookmarkEnd w:id="24143"/>
          </w:p>
        </w:tc>
        <w:tc>
          <w:tcPr>
            <w:tcW w:w="1756" w:type="dxa"/>
          </w:tcPr>
          <w:p w14:paraId="569D0B70" w14:textId="2C42A1B9" w:rsidR="00263449" w:rsidRPr="00920004" w:rsidDel="00AB715C" w:rsidRDefault="00263449" w:rsidP="00BD0851">
            <w:pPr>
              <w:spacing w:before="240" w:line="0" w:lineRule="atLeast"/>
              <w:rPr>
                <w:del w:id="24144" w:author="phuong vu" w:date="2018-11-27T14:57:00Z"/>
                <w:lang w:val="en-US"/>
                <w:rPrChange w:id="24145" w:author="phuong vu" w:date="2018-11-30T22:36:00Z">
                  <w:rPr>
                    <w:del w:id="24146" w:author="phuong vu" w:date="2018-11-27T14:57:00Z"/>
                    <w:lang w:val="en-US"/>
                  </w:rPr>
                </w:rPrChange>
              </w:rPr>
              <w:pPrChange w:id="24147" w:author="phuong vu" w:date="2018-11-30T14:16:00Z">
                <w:pPr>
                  <w:spacing w:line="360" w:lineRule="auto"/>
                </w:pPr>
              </w:pPrChange>
            </w:pPr>
            <w:bookmarkStart w:id="24148" w:name="_Toc531102168"/>
            <w:bookmarkStart w:id="24149" w:name="_Toc531103116"/>
            <w:bookmarkStart w:id="24150" w:name="_Toc531359357"/>
            <w:bookmarkStart w:id="24151" w:name="_Toc531360338"/>
            <w:bookmarkStart w:id="24152" w:name="_Toc531381180"/>
            <w:bookmarkEnd w:id="24148"/>
            <w:bookmarkEnd w:id="24149"/>
            <w:bookmarkEnd w:id="24150"/>
            <w:bookmarkEnd w:id="24151"/>
            <w:bookmarkEnd w:id="24152"/>
          </w:p>
        </w:tc>
        <w:bookmarkStart w:id="24153" w:name="_Toc531102169"/>
        <w:bookmarkStart w:id="24154" w:name="_Toc531103117"/>
        <w:bookmarkStart w:id="24155" w:name="_Toc531359358"/>
        <w:bookmarkStart w:id="24156" w:name="_Toc531360339"/>
        <w:bookmarkStart w:id="24157" w:name="_Toc531381181"/>
        <w:bookmarkEnd w:id="24153"/>
        <w:bookmarkEnd w:id="24154"/>
        <w:bookmarkEnd w:id="24155"/>
        <w:bookmarkEnd w:id="24156"/>
        <w:bookmarkEnd w:id="24157"/>
      </w:tr>
      <w:tr w:rsidR="00263449" w:rsidRPr="00920004" w:rsidDel="00AB715C" w14:paraId="57A00C6B" w14:textId="0CA2E23A" w:rsidTr="00A72A60">
        <w:trPr>
          <w:del w:id="24158" w:author="phuong vu" w:date="2018-11-27T14:57:00Z"/>
        </w:trPr>
        <w:tc>
          <w:tcPr>
            <w:tcW w:w="805" w:type="dxa"/>
          </w:tcPr>
          <w:p w14:paraId="02F1917B" w14:textId="084C4956" w:rsidR="00263449" w:rsidRPr="00920004" w:rsidDel="00AB715C" w:rsidRDefault="00263449" w:rsidP="00BD0851">
            <w:pPr>
              <w:spacing w:before="240" w:line="0" w:lineRule="atLeast"/>
              <w:jc w:val="center"/>
              <w:rPr>
                <w:del w:id="24159" w:author="phuong vu" w:date="2018-11-27T14:57:00Z"/>
                <w:lang w:val="en-US"/>
                <w:rPrChange w:id="24160" w:author="phuong vu" w:date="2018-11-30T22:36:00Z">
                  <w:rPr>
                    <w:del w:id="24161" w:author="phuong vu" w:date="2018-11-27T14:57:00Z"/>
                    <w:lang w:val="en-US"/>
                  </w:rPr>
                </w:rPrChange>
              </w:rPr>
              <w:pPrChange w:id="24162" w:author="phuong vu" w:date="2018-11-30T14:16:00Z">
                <w:pPr>
                  <w:spacing w:line="360" w:lineRule="auto"/>
                  <w:jc w:val="center"/>
                </w:pPr>
              </w:pPrChange>
            </w:pPr>
            <w:del w:id="24163" w:author="phuong vu" w:date="2018-11-27T14:57:00Z">
              <w:r w:rsidRPr="00920004" w:rsidDel="00AB715C">
                <w:rPr>
                  <w:lang w:val="en-US"/>
                  <w:rPrChange w:id="24164" w:author="phuong vu" w:date="2018-11-30T22:36:00Z">
                    <w:rPr>
                      <w:lang w:val="en-US"/>
                    </w:rPr>
                  </w:rPrChange>
                </w:rPr>
                <w:delText>17</w:delText>
              </w:r>
              <w:bookmarkStart w:id="24165" w:name="_Toc531102170"/>
              <w:bookmarkStart w:id="24166" w:name="_Toc531103118"/>
              <w:bookmarkStart w:id="24167" w:name="_Toc531359359"/>
              <w:bookmarkStart w:id="24168" w:name="_Toc531360340"/>
              <w:bookmarkStart w:id="24169" w:name="_Toc531381182"/>
              <w:bookmarkEnd w:id="24165"/>
              <w:bookmarkEnd w:id="24166"/>
              <w:bookmarkEnd w:id="24167"/>
              <w:bookmarkEnd w:id="24168"/>
              <w:bookmarkEnd w:id="24169"/>
            </w:del>
          </w:p>
        </w:tc>
        <w:tc>
          <w:tcPr>
            <w:tcW w:w="1980" w:type="dxa"/>
          </w:tcPr>
          <w:p w14:paraId="0866BADC" w14:textId="0F2894FF" w:rsidR="00263449" w:rsidRPr="00920004" w:rsidDel="00AB715C" w:rsidRDefault="00980771" w:rsidP="00BD0851">
            <w:pPr>
              <w:spacing w:before="240" w:line="0" w:lineRule="atLeast"/>
              <w:rPr>
                <w:del w:id="24170" w:author="phuong vu" w:date="2018-11-27T14:57:00Z"/>
                <w:lang w:val="en-US"/>
                <w:rPrChange w:id="24171" w:author="phuong vu" w:date="2018-11-30T22:36:00Z">
                  <w:rPr>
                    <w:del w:id="24172" w:author="phuong vu" w:date="2018-11-27T14:57:00Z"/>
                    <w:lang w:val="en-US"/>
                  </w:rPr>
                </w:rPrChange>
              </w:rPr>
              <w:pPrChange w:id="24173" w:author="phuong vu" w:date="2018-11-30T14:16:00Z">
                <w:pPr>
                  <w:spacing w:line="360" w:lineRule="auto"/>
                </w:pPr>
              </w:pPrChange>
            </w:pPr>
            <w:del w:id="24174" w:author="phuong vu" w:date="2018-11-27T14:57:00Z">
              <w:r w:rsidRPr="00920004" w:rsidDel="00AB715C">
                <w:rPr>
                  <w:lang w:val="en-US"/>
                  <w:rPrChange w:id="24175" w:author="phuong vu" w:date="2018-11-30T22:36:00Z">
                    <w:rPr>
                      <w:lang w:val="en-US"/>
                    </w:rPr>
                  </w:rPrChange>
                </w:rPr>
                <w:delText>inputText</w:delText>
              </w:r>
              <w:bookmarkStart w:id="24176" w:name="_Toc531102171"/>
              <w:bookmarkStart w:id="24177" w:name="_Toc531103119"/>
              <w:bookmarkStart w:id="24178" w:name="_Toc531359360"/>
              <w:bookmarkStart w:id="24179" w:name="_Toc531360341"/>
              <w:bookmarkStart w:id="24180" w:name="_Toc531381183"/>
              <w:bookmarkEnd w:id="24176"/>
              <w:bookmarkEnd w:id="24177"/>
              <w:bookmarkEnd w:id="24178"/>
              <w:bookmarkEnd w:id="24179"/>
              <w:bookmarkEnd w:id="24180"/>
            </w:del>
          </w:p>
        </w:tc>
        <w:tc>
          <w:tcPr>
            <w:tcW w:w="2970" w:type="dxa"/>
          </w:tcPr>
          <w:p w14:paraId="681B2C9D" w14:textId="58B98CC5" w:rsidR="00263449" w:rsidRPr="00920004" w:rsidDel="00AB715C" w:rsidRDefault="00263449" w:rsidP="00BD0851">
            <w:pPr>
              <w:spacing w:before="240" w:line="0" w:lineRule="atLeast"/>
              <w:rPr>
                <w:del w:id="24181" w:author="phuong vu" w:date="2018-11-27T14:57:00Z"/>
                <w:lang w:val="en-US"/>
                <w:rPrChange w:id="24182" w:author="phuong vu" w:date="2018-11-30T22:36:00Z">
                  <w:rPr>
                    <w:del w:id="24183" w:author="phuong vu" w:date="2018-11-27T14:57:00Z"/>
                    <w:lang w:val="en-US"/>
                  </w:rPr>
                </w:rPrChange>
              </w:rPr>
              <w:pPrChange w:id="24184" w:author="phuong vu" w:date="2018-11-30T14:16:00Z">
                <w:pPr>
                  <w:spacing w:line="360" w:lineRule="auto"/>
                </w:pPr>
              </w:pPrChange>
            </w:pPr>
            <w:bookmarkStart w:id="24185" w:name="_Toc531102172"/>
            <w:bookmarkStart w:id="24186" w:name="_Toc531103120"/>
            <w:bookmarkStart w:id="24187" w:name="_Toc531359361"/>
            <w:bookmarkStart w:id="24188" w:name="_Toc531360342"/>
            <w:bookmarkStart w:id="24189" w:name="_Toc531381184"/>
            <w:bookmarkEnd w:id="24185"/>
            <w:bookmarkEnd w:id="24186"/>
            <w:bookmarkEnd w:id="24187"/>
            <w:bookmarkEnd w:id="24188"/>
            <w:bookmarkEnd w:id="24189"/>
          </w:p>
        </w:tc>
        <w:tc>
          <w:tcPr>
            <w:tcW w:w="1266" w:type="dxa"/>
          </w:tcPr>
          <w:p w14:paraId="758B77B0" w14:textId="615A45E5" w:rsidR="00263449" w:rsidRPr="00920004" w:rsidDel="00AB715C" w:rsidRDefault="00263449" w:rsidP="00BD0851">
            <w:pPr>
              <w:spacing w:before="240" w:line="0" w:lineRule="atLeast"/>
              <w:jc w:val="center"/>
              <w:rPr>
                <w:del w:id="24190" w:author="phuong vu" w:date="2018-11-27T14:57:00Z"/>
                <w:lang w:val="en-US"/>
                <w:rPrChange w:id="24191" w:author="phuong vu" w:date="2018-11-30T22:36:00Z">
                  <w:rPr>
                    <w:del w:id="24192" w:author="phuong vu" w:date="2018-11-27T14:57:00Z"/>
                    <w:lang w:val="en-US"/>
                  </w:rPr>
                </w:rPrChange>
              </w:rPr>
              <w:pPrChange w:id="24193" w:author="phuong vu" w:date="2018-11-30T14:16:00Z">
                <w:pPr>
                  <w:spacing w:line="360" w:lineRule="auto"/>
                  <w:jc w:val="center"/>
                </w:pPr>
              </w:pPrChange>
            </w:pPr>
            <w:bookmarkStart w:id="24194" w:name="_Toc531102173"/>
            <w:bookmarkStart w:id="24195" w:name="_Toc531103121"/>
            <w:bookmarkStart w:id="24196" w:name="_Toc531359362"/>
            <w:bookmarkStart w:id="24197" w:name="_Toc531360343"/>
            <w:bookmarkStart w:id="24198" w:name="_Toc531381185"/>
            <w:bookmarkEnd w:id="24194"/>
            <w:bookmarkEnd w:id="24195"/>
            <w:bookmarkEnd w:id="24196"/>
            <w:bookmarkEnd w:id="24197"/>
            <w:bookmarkEnd w:id="24198"/>
          </w:p>
        </w:tc>
        <w:tc>
          <w:tcPr>
            <w:tcW w:w="1756" w:type="dxa"/>
          </w:tcPr>
          <w:p w14:paraId="027B84BE" w14:textId="5F384459" w:rsidR="00263449" w:rsidRPr="00920004" w:rsidDel="00AB715C" w:rsidRDefault="00263449" w:rsidP="00BD0851">
            <w:pPr>
              <w:spacing w:before="240" w:line="0" w:lineRule="atLeast"/>
              <w:rPr>
                <w:del w:id="24199" w:author="phuong vu" w:date="2018-11-27T14:57:00Z"/>
                <w:lang w:val="en-US"/>
                <w:rPrChange w:id="24200" w:author="phuong vu" w:date="2018-11-30T22:36:00Z">
                  <w:rPr>
                    <w:del w:id="24201" w:author="phuong vu" w:date="2018-11-27T14:57:00Z"/>
                    <w:lang w:val="en-US"/>
                  </w:rPr>
                </w:rPrChange>
              </w:rPr>
              <w:pPrChange w:id="24202" w:author="phuong vu" w:date="2018-11-30T14:16:00Z">
                <w:pPr>
                  <w:spacing w:line="360" w:lineRule="auto"/>
                </w:pPr>
              </w:pPrChange>
            </w:pPr>
            <w:bookmarkStart w:id="24203" w:name="_Toc531102174"/>
            <w:bookmarkStart w:id="24204" w:name="_Toc531103122"/>
            <w:bookmarkStart w:id="24205" w:name="_Toc531359363"/>
            <w:bookmarkStart w:id="24206" w:name="_Toc531360344"/>
            <w:bookmarkStart w:id="24207" w:name="_Toc531381186"/>
            <w:bookmarkEnd w:id="24203"/>
            <w:bookmarkEnd w:id="24204"/>
            <w:bookmarkEnd w:id="24205"/>
            <w:bookmarkEnd w:id="24206"/>
            <w:bookmarkEnd w:id="24207"/>
          </w:p>
        </w:tc>
        <w:bookmarkStart w:id="24208" w:name="_Toc531102175"/>
        <w:bookmarkStart w:id="24209" w:name="_Toc531103123"/>
        <w:bookmarkStart w:id="24210" w:name="_Toc531359364"/>
        <w:bookmarkStart w:id="24211" w:name="_Toc531360345"/>
        <w:bookmarkStart w:id="24212" w:name="_Toc531381187"/>
        <w:bookmarkEnd w:id="24208"/>
        <w:bookmarkEnd w:id="24209"/>
        <w:bookmarkEnd w:id="24210"/>
        <w:bookmarkEnd w:id="24211"/>
        <w:bookmarkEnd w:id="24212"/>
      </w:tr>
      <w:tr w:rsidR="00263449" w:rsidRPr="00920004" w:rsidDel="00AB715C" w14:paraId="23B8F7B3" w14:textId="7E917D0D" w:rsidTr="00A72A60">
        <w:trPr>
          <w:del w:id="24213" w:author="phuong vu" w:date="2018-11-27T14:57:00Z"/>
        </w:trPr>
        <w:tc>
          <w:tcPr>
            <w:tcW w:w="805" w:type="dxa"/>
          </w:tcPr>
          <w:p w14:paraId="046C615C" w14:textId="69DB6E43" w:rsidR="00263449" w:rsidRPr="00920004" w:rsidDel="00AB715C" w:rsidRDefault="00263449" w:rsidP="00BD0851">
            <w:pPr>
              <w:spacing w:before="240" w:line="0" w:lineRule="atLeast"/>
              <w:jc w:val="center"/>
              <w:rPr>
                <w:del w:id="24214" w:author="phuong vu" w:date="2018-11-27T14:57:00Z"/>
                <w:lang w:val="en-US"/>
                <w:rPrChange w:id="24215" w:author="phuong vu" w:date="2018-11-30T22:36:00Z">
                  <w:rPr>
                    <w:del w:id="24216" w:author="phuong vu" w:date="2018-11-27T14:57:00Z"/>
                    <w:lang w:val="en-US"/>
                  </w:rPr>
                </w:rPrChange>
              </w:rPr>
              <w:pPrChange w:id="24217" w:author="phuong vu" w:date="2018-11-30T14:16:00Z">
                <w:pPr>
                  <w:spacing w:line="360" w:lineRule="auto"/>
                  <w:jc w:val="center"/>
                </w:pPr>
              </w:pPrChange>
            </w:pPr>
            <w:del w:id="24218" w:author="phuong vu" w:date="2018-11-27T14:57:00Z">
              <w:r w:rsidRPr="00920004" w:rsidDel="00AB715C">
                <w:rPr>
                  <w:lang w:val="en-US"/>
                  <w:rPrChange w:id="24219" w:author="phuong vu" w:date="2018-11-30T22:36:00Z">
                    <w:rPr>
                      <w:lang w:val="en-US"/>
                    </w:rPr>
                  </w:rPrChange>
                </w:rPr>
                <w:delText>18</w:delText>
              </w:r>
              <w:bookmarkStart w:id="24220" w:name="_Toc531102176"/>
              <w:bookmarkStart w:id="24221" w:name="_Toc531103124"/>
              <w:bookmarkStart w:id="24222" w:name="_Toc531359365"/>
              <w:bookmarkStart w:id="24223" w:name="_Toc531360346"/>
              <w:bookmarkStart w:id="24224" w:name="_Toc531381188"/>
              <w:bookmarkEnd w:id="24220"/>
              <w:bookmarkEnd w:id="24221"/>
              <w:bookmarkEnd w:id="24222"/>
              <w:bookmarkEnd w:id="24223"/>
              <w:bookmarkEnd w:id="24224"/>
            </w:del>
          </w:p>
        </w:tc>
        <w:tc>
          <w:tcPr>
            <w:tcW w:w="1980" w:type="dxa"/>
          </w:tcPr>
          <w:p w14:paraId="4CDFC9C8" w14:textId="0A486B08" w:rsidR="00263449" w:rsidRPr="00920004" w:rsidDel="00AB715C" w:rsidRDefault="00980771" w:rsidP="00BD0851">
            <w:pPr>
              <w:spacing w:before="240" w:line="0" w:lineRule="atLeast"/>
              <w:rPr>
                <w:del w:id="24225" w:author="phuong vu" w:date="2018-11-27T14:57:00Z"/>
                <w:lang w:val="en-US"/>
                <w:rPrChange w:id="24226" w:author="phuong vu" w:date="2018-11-30T22:36:00Z">
                  <w:rPr>
                    <w:del w:id="24227" w:author="phuong vu" w:date="2018-11-27T14:57:00Z"/>
                    <w:lang w:val="en-US"/>
                  </w:rPr>
                </w:rPrChange>
              </w:rPr>
              <w:pPrChange w:id="24228" w:author="phuong vu" w:date="2018-11-30T14:16:00Z">
                <w:pPr>
                  <w:spacing w:line="360" w:lineRule="auto"/>
                </w:pPr>
              </w:pPrChange>
            </w:pPr>
            <w:del w:id="24229" w:author="phuong vu" w:date="2018-11-15T18:04:00Z">
              <w:r w:rsidRPr="00920004" w:rsidDel="006D04E7">
                <w:rPr>
                  <w:lang w:val="en-US"/>
                  <w:rPrChange w:id="24230" w:author="phuong vu" w:date="2018-11-30T22:36:00Z">
                    <w:rPr>
                      <w:lang w:val="en-US"/>
                    </w:rPr>
                  </w:rPrChange>
                </w:rPr>
                <w:delText>inputText</w:delText>
              </w:r>
            </w:del>
            <w:bookmarkStart w:id="24231" w:name="_Toc531102177"/>
            <w:bookmarkStart w:id="24232" w:name="_Toc531103125"/>
            <w:bookmarkStart w:id="24233" w:name="_Toc531359366"/>
            <w:bookmarkStart w:id="24234" w:name="_Toc531360347"/>
            <w:bookmarkStart w:id="24235" w:name="_Toc531381189"/>
            <w:bookmarkEnd w:id="24231"/>
            <w:bookmarkEnd w:id="24232"/>
            <w:bookmarkEnd w:id="24233"/>
            <w:bookmarkEnd w:id="24234"/>
            <w:bookmarkEnd w:id="24235"/>
          </w:p>
        </w:tc>
        <w:tc>
          <w:tcPr>
            <w:tcW w:w="2970" w:type="dxa"/>
          </w:tcPr>
          <w:p w14:paraId="404CE2CF" w14:textId="27B319CD" w:rsidR="00263449" w:rsidRPr="00920004" w:rsidDel="00AB715C" w:rsidRDefault="00263449" w:rsidP="00BD0851">
            <w:pPr>
              <w:spacing w:before="240" w:line="0" w:lineRule="atLeast"/>
              <w:rPr>
                <w:del w:id="24236" w:author="phuong vu" w:date="2018-11-27T14:57:00Z"/>
                <w:lang w:val="en-US"/>
                <w:rPrChange w:id="24237" w:author="phuong vu" w:date="2018-11-30T22:36:00Z">
                  <w:rPr>
                    <w:del w:id="24238" w:author="phuong vu" w:date="2018-11-27T14:57:00Z"/>
                    <w:lang w:val="en-US"/>
                  </w:rPr>
                </w:rPrChange>
              </w:rPr>
              <w:pPrChange w:id="24239" w:author="phuong vu" w:date="2018-11-30T14:16:00Z">
                <w:pPr>
                  <w:spacing w:line="360" w:lineRule="auto"/>
                </w:pPr>
              </w:pPrChange>
            </w:pPr>
            <w:bookmarkStart w:id="24240" w:name="_Toc531102178"/>
            <w:bookmarkStart w:id="24241" w:name="_Toc531103126"/>
            <w:bookmarkStart w:id="24242" w:name="_Toc531359367"/>
            <w:bookmarkStart w:id="24243" w:name="_Toc531360348"/>
            <w:bookmarkStart w:id="24244" w:name="_Toc531381190"/>
            <w:bookmarkEnd w:id="24240"/>
            <w:bookmarkEnd w:id="24241"/>
            <w:bookmarkEnd w:id="24242"/>
            <w:bookmarkEnd w:id="24243"/>
            <w:bookmarkEnd w:id="24244"/>
          </w:p>
        </w:tc>
        <w:tc>
          <w:tcPr>
            <w:tcW w:w="1266" w:type="dxa"/>
          </w:tcPr>
          <w:p w14:paraId="60A60147" w14:textId="1CF19ABA" w:rsidR="00263449" w:rsidRPr="00920004" w:rsidDel="00AB715C" w:rsidRDefault="00263449" w:rsidP="00BD0851">
            <w:pPr>
              <w:spacing w:before="240" w:line="0" w:lineRule="atLeast"/>
              <w:jc w:val="center"/>
              <w:rPr>
                <w:del w:id="24245" w:author="phuong vu" w:date="2018-11-27T14:57:00Z"/>
                <w:lang w:val="en-US"/>
                <w:rPrChange w:id="24246" w:author="phuong vu" w:date="2018-11-30T22:36:00Z">
                  <w:rPr>
                    <w:del w:id="24247" w:author="phuong vu" w:date="2018-11-27T14:57:00Z"/>
                    <w:lang w:val="en-US"/>
                  </w:rPr>
                </w:rPrChange>
              </w:rPr>
              <w:pPrChange w:id="24248" w:author="phuong vu" w:date="2018-11-30T14:16:00Z">
                <w:pPr>
                  <w:spacing w:line="360" w:lineRule="auto"/>
                  <w:jc w:val="center"/>
                </w:pPr>
              </w:pPrChange>
            </w:pPr>
            <w:bookmarkStart w:id="24249" w:name="_Toc531102179"/>
            <w:bookmarkStart w:id="24250" w:name="_Toc531103127"/>
            <w:bookmarkStart w:id="24251" w:name="_Toc531359368"/>
            <w:bookmarkStart w:id="24252" w:name="_Toc531360349"/>
            <w:bookmarkStart w:id="24253" w:name="_Toc531381191"/>
            <w:bookmarkEnd w:id="24249"/>
            <w:bookmarkEnd w:id="24250"/>
            <w:bookmarkEnd w:id="24251"/>
            <w:bookmarkEnd w:id="24252"/>
            <w:bookmarkEnd w:id="24253"/>
          </w:p>
        </w:tc>
        <w:tc>
          <w:tcPr>
            <w:tcW w:w="1756" w:type="dxa"/>
          </w:tcPr>
          <w:p w14:paraId="5B8BF814" w14:textId="7BC98F75" w:rsidR="00263449" w:rsidRPr="00920004" w:rsidDel="00AB715C" w:rsidRDefault="00263449" w:rsidP="00BD0851">
            <w:pPr>
              <w:spacing w:before="240" w:line="0" w:lineRule="atLeast"/>
              <w:rPr>
                <w:del w:id="24254" w:author="phuong vu" w:date="2018-11-27T14:57:00Z"/>
                <w:lang w:val="en-US"/>
                <w:rPrChange w:id="24255" w:author="phuong vu" w:date="2018-11-30T22:36:00Z">
                  <w:rPr>
                    <w:del w:id="24256" w:author="phuong vu" w:date="2018-11-27T14:57:00Z"/>
                    <w:lang w:val="en-US"/>
                  </w:rPr>
                </w:rPrChange>
              </w:rPr>
              <w:pPrChange w:id="24257" w:author="phuong vu" w:date="2018-11-30T14:16:00Z">
                <w:pPr>
                  <w:spacing w:line="360" w:lineRule="auto"/>
                </w:pPr>
              </w:pPrChange>
            </w:pPr>
            <w:bookmarkStart w:id="24258" w:name="_Toc531102180"/>
            <w:bookmarkStart w:id="24259" w:name="_Toc531103128"/>
            <w:bookmarkStart w:id="24260" w:name="_Toc531359369"/>
            <w:bookmarkStart w:id="24261" w:name="_Toc531360350"/>
            <w:bookmarkStart w:id="24262" w:name="_Toc531381192"/>
            <w:bookmarkEnd w:id="24258"/>
            <w:bookmarkEnd w:id="24259"/>
            <w:bookmarkEnd w:id="24260"/>
            <w:bookmarkEnd w:id="24261"/>
            <w:bookmarkEnd w:id="24262"/>
          </w:p>
        </w:tc>
        <w:bookmarkStart w:id="24263" w:name="_Toc531102181"/>
        <w:bookmarkStart w:id="24264" w:name="_Toc531103129"/>
        <w:bookmarkStart w:id="24265" w:name="_Toc531359370"/>
        <w:bookmarkStart w:id="24266" w:name="_Toc531360351"/>
        <w:bookmarkStart w:id="24267" w:name="_Toc531381193"/>
        <w:bookmarkEnd w:id="24263"/>
        <w:bookmarkEnd w:id="24264"/>
        <w:bookmarkEnd w:id="24265"/>
        <w:bookmarkEnd w:id="24266"/>
        <w:bookmarkEnd w:id="24267"/>
      </w:tr>
      <w:tr w:rsidR="00980771" w:rsidRPr="00920004" w:rsidDel="00AB715C" w14:paraId="61C0F526" w14:textId="189DACF5" w:rsidTr="00A72A60">
        <w:trPr>
          <w:del w:id="24268" w:author="phuong vu" w:date="2018-11-27T14:57:00Z"/>
        </w:trPr>
        <w:tc>
          <w:tcPr>
            <w:tcW w:w="805" w:type="dxa"/>
          </w:tcPr>
          <w:p w14:paraId="0D758DA7" w14:textId="3464A0F7" w:rsidR="00980771" w:rsidRPr="00920004" w:rsidDel="00AB715C" w:rsidRDefault="00980771" w:rsidP="00BD0851">
            <w:pPr>
              <w:spacing w:before="240" w:line="0" w:lineRule="atLeast"/>
              <w:jc w:val="center"/>
              <w:rPr>
                <w:del w:id="24269" w:author="phuong vu" w:date="2018-11-27T14:57:00Z"/>
                <w:lang w:val="en-US"/>
                <w:rPrChange w:id="24270" w:author="phuong vu" w:date="2018-11-30T22:36:00Z">
                  <w:rPr>
                    <w:del w:id="24271" w:author="phuong vu" w:date="2018-11-27T14:57:00Z"/>
                    <w:lang w:val="en-US"/>
                  </w:rPr>
                </w:rPrChange>
              </w:rPr>
              <w:pPrChange w:id="24272" w:author="phuong vu" w:date="2018-11-30T14:16:00Z">
                <w:pPr>
                  <w:spacing w:line="360" w:lineRule="auto"/>
                  <w:jc w:val="center"/>
                </w:pPr>
              </w:pPrChange>
            </w:pPr>
            <w:del w:id="24273" w:author="phuong vu" w:date="2018-11-27T14:57:00Z">
              <w:r w:rsidRPr="00920004" w:rsidDel="00AB715C">
                <w:rPr>
                  <w:lang w:val="en-US"/>
                  <w:rPrChange w:id="24274" w:author="phuong vu" w:date="2018-11-30T22:36:00Z">
                    <w:rPr>
                      <w:lang w:val="en-US"/>
                    </w:rPr>
                  </w:rPrChange>
                </w:rPr>
                <w:delText>19</w:delText>
              </w:r>
              <w:bookmarkStart w:id="24275" w:name="_Toc531102182"/>
              <w:bookmarkStart w:id="24276" w:name="_Toc531103130"/>
              <w:bookmarkStart w:id="24277" w:name="_Toc531359371"/>
              <w:bookmarkStart w:id="24278" w:name="_Toc531360352"/>
              <w:bookmarkStart w:id="24279" w:name="_Toc531381194"/>
              <w:bookmarkEnd w:id="24275"/>
              <w:bookmarkEnd w:id="24276"/>
              <w:bookmarkEnd w:id="24277"/>
              <w:bookmarkEnd w:id="24278"/>
              <w:bookmarkEnd w:id="24279"/>
            </w:del>
          </w:p>
        </w:tc>
        <w:tc>
          <w:tcPr>
            <w:tcW w:w="1980" w:type="dxa"/>
          </w:tcPr>
          <w:p w14:paraId="71C80619" w14:textId="2FE1FF34" w:rsidR="00980771" w:rsidRPr="00920004" w:rsidDel="00AB715C" w:rsidRDefault="00980771" w:rsidP="00BD0851">
            <w:pPr>
              <w:spacing w:before="240" w:line="0" w:lineRule="atLeast"/>
              <w:rPr>
                <w:del w:id="24280" w:author="phuong vu" w:date="2018-11-27T14:57:00Z"/>
                <w:lang w:val="en-US"/>
                <w:rPrChange w:id="24281" w:author="phuong vu" w:date="2018-11-30T22:36:00Z">
                  <w:rPr>
                    <w:del w:id="24282" w:author="phuong vu" w:date="2018-11-27T14:57:00Z"/>
                    <w:lang w:val="en-US"/>
                  </w:rPr>
                </w:rPrChange>
              </w:rPr>
              <w:pPrChange w:id="24283" w:author="phuong vu" w:date="2018-11-30T14:16:00Z">
                <w:pPr>
                  <w:spacing w:line="360" w:lineRule="auto"/>
                </w:pPr>
              </w:pPrChange>
            </w:pPr>
            <w:del w:id="24284" w:author="phuong vu" w:date="2018-11-15T18:04:00Z">
              <w:r w:rsidRPr="00920004" w:rsidDel="006D04E7">
                <w:rPr>
                  <w:lang w:val="en-US"/>
                  <w:rPrChange w:id="24285" w:author="phuong vu" w:date="2018-11-30T22:36:00Z">
                    <w:rPr>
                      <w:lang w:val="en-US"/>
                    </w:rPr>
                  </w:rPrChange>
                </w:rPr>
                <w:delText>inputText</w:delText>
              </w:r>
            </w:del>
            <w:bookmarkStart w:id="24286" w:name="_Toc531102183"/>
            <w:bookmarkStart w:id="24287" w:name="_Toc531103131"/>
            <w:bookmarkStart w:id="24288" w:name="_Toc531359372"/>
            <w:bookmarkStart w:id="24289" w:name="_Toc531360353"/>
            <w:bookmarkStart w:id="24290" w:name="_Toc531381195"/>
            <w:bookmarkEnd w:id="24286"/>
            <w:bookmarkEnd w:id="24287"/>
            <w:bookmarkEnd w:id="24288"/>
            <w:bookmarkEnd w:id="24289"/>
            <w:bookmarkEnd w:id="24290"/>
          </w:p>
        </w:tc>
        <w:tc>
          <w:tcPr>
            <w:tcW w:w="2970" w:type="dxa"/>
          </w:tcPr>
          <w:p w14:paraId="219EE365" w14:textId="3308E276" w:rsidR="00980771" w:rsidRPr="00920004" w:rsidDel="00AB715C" w:rsidRDefault="00980771" w:rsidP="00BD0851">
            <w:pPr>
              <w:spacing w:before="240" w:line="0" w:lineRule="atLeast"/>
              <w:rPr>
                <w:del w:id="24291" w:author="phuong vu" w:date="2018-11-27T14:57:00Z"/>
                <w:lang w:val="en-US"/>
                <w:rPrChange w:id="24292" w:author="phuong vu" w:date="2018-11-30T22:36:00Z">
                  <w:rPr>
                    <w:del w:id="24293" w:author="phuong vu" w:date="2018-11-27T14:57:00Z"/>
                    <w:lang w:val="en-US"/>
                  </w:rPr>
                </w:rPrChange>
              </w:rPr>
              <w:pPrChange w:id="24294" w:author="phuong vu" w:date="2018-11-30T14:16:00Z">
                <w:pPr>
                  <w:spacing w:line="360" w:lineRule="auto"/>
                </w:pPr>
              </w:pPrChange>
            </w:pPr>
            <w:bookmarkStart w:id="24295" w:name="_Toc531102184"/>
            <w:bookmarkStart w:id="24296" w:name="_Toc531103132"/>
            <w:bookmarkStart w:id="24297" w:name="_Toc531359373"/>
            <w:bookmarkStart w:id="24298" w:name="_Toc531360354"/>
            <w:bookmarkStart w:id="24299" w:name="_Toc531381196"/>
            <w:bookmarkEnd w:id="24295"/>
            <w:bookmarkEnd w:id="24296"/>
            <w:bookmarkEnd w:id="24297"/>
            <w:bookmarkEnd w:id="24298"/>
            <w:bookmarkEnd w:id="24299"/>
          </w:p>
        </w:tc>
        <w:tc>
          <w:tcPr>
            <w:tcW w:w="1266" w:type="dxa"/>
          </w:tcPr>
          <w:p w14:paraId="67866C56" w14:textId="76E4A8FF" w:rsidR="00980771" w:rsidRPr="00920004" w:rsidDel="00AB715C" w:rsidRDefault="00980771" w:rsidP="00BD0851">
            <w:pPr>
              <w:spacing w:before="240" w:line="0" w:lineRule="atLeast"/>
              <w:jc w:val="center"/>
              <w:rPr>
                <w:del w:id="24300" w:author="phuong vu" w:date="2018-11-27T14:57:00Z"/>
                <w:lang w:val="en-US"/>
                <w:rPrChange w:id="24301" w:author="phuong vu" w:date="2018-11-30T22:36:00Z">
                  <w:rPr>
                    <w:del w:id="24302" w:author="phuong vu" w:date="2018-11-27T14:57:00Z"/>
                    <w:lang w:val="en-US"/>
                  </w:rPr>
                </w:rPrChange>
              </w:rPr>
              <w:pPrChange w:id="24303" w:author="phuong vu" w:date="2018-11-30T14:16:00Z">
                <w:pPr>
                  <w:spacing w:line="360" w:lineRule="auto"/>
                  <w:jc w:val="center"/>
                </w:pPr>
              </w:pPrChange>
            </w:pPr>
            <w:bookmarkStart w:id="24304" w:name="_Toc531102185"/>
            <w:bookmarkStart w:id="24305" w:name="_Toc531103133"/>
            <w:bookmarkStart w:id="24306" w:name="_Toc531359374"/>
            <w:bookmarkStart w:id="24307" w:name="_Toc531360355"/>
            <w:bookmarkStart w:id="24308" w:name="_Toc531381197"/>
            <w:bookmarkEnd w:id="24304"/>
            <w:bookmarkEnd w:id="24305"/>
            <w:bookmarkEnd w:id="24306"/>
            <w:bookmarkEnd w:id="24307"/>
            <w:bookmarkEnd w:id="24308"/>
          </w:p>
        </w:tc>
        <w:tc>
          <w:tcPr>
            <w:tcW w:w="1756" w:type="dxa"/>
          </w:tcPr>
          <w:p w14:paraId="2AF7067F" w14:textId="3D344090" w:rsidR="00980771" w:rsidRPr="00920004" w:rsidDel="00AB715C" w:rsidRDefault="00980771" w:rsidP="00BD0851">
            <w:pPr>
              <w:keepNext/>
              <w:spacing w:before="240" w:line="0" w:lineRule="atLeast"/>
              <w:rPr>
                <w:del w:id="24309" w:author="phuong vu" w:date="2018-11-27T14:57:00Z"/>
                <w:lang w:val="en-US"/>
                <w:rPrChange w:id="24310" w:author="phuong vu" w:date="2018-11-30T22:36:00Z">
                  <w:rPr>
                    <w:del w:id="24311" w:author="phuong vu" w:date="2018-11-27T14:57:00Z"/>
                    <w:lang w:val="en-US"/>
                  </w:rPr>
                </w:rPrChange>
              </w:rPr>
              <w:pPrChange w:id="24312" w:author="phuong vu" w:date="2018-11-30T14:16:00Z">
                <w:pPr>
                  <w:keepNext/>
                  <w:spacing w:line="360" w:lineRule="auto"/>
                </w:pPr>
              </w:pPrChange>
            </w:pPr>
            <w:bookmarkStart w:id="24313" w:name="_Toc531102186"/>
            <w:bookmarkStart w:id="24314" w:name="_Toc531103134"/>
            <w:bookmarkStart w:id="24315" w:name="_Toc531359375"/>
            <w:bookmarkStart w:id="24316" w:name="_Toc531360356"/>
            <w:bookmarkStart w:id="24317" w:name="_Toc531381198"/>
            <w:bookmarkEnd w:id="24313"/>
            <w:bookmarkEnd w:id="24314"/>
            <w:bookmarkEnd w:id="24315"/>
            <w:bookmarkEnd w:id="24316"/>
            <w:bookmarkEnd w:id="24317"/>
          </w:p>
        </w:tc>
        <w:bookmarkStart w:id="24318" w:name="_Toc531102187"/>
        <w:bookmarkStart w:id="24319" w:name="_Toc531103135"/>
        <w:bookmarkStart w:id="24320" w:name="_Toc531359376"/>
        <w:bookmarkStart w:id="24321" w:name="_Toc531360357"/>
        <w:bookmarkStart w:id="24322" w:name="_Toc531381199"/>
        <w:bookmarkEnd w:id="24318"/>
        <w:bookmarkEnd w:id="24319"/>
        <w:bookmarkEnd w:id="24320"/>
        <w:bookmarkEnd w:id="24321"/>
        <w:bookmarkEnd w:id="24322"/>
      </w:tr>
    </w:tbl>
    <w:p w14:paraId="7B008798" w14:textId="29420B81" w:rsidR="008833F0" w:rsidRPr="00920004" w:rsidDel="00AB715C" w:rsidRDefault="008833F0" w:rsidP="00BD0851">
      <w:pPr>
        <w:pStyle w:val="Caption"/>
        <w:rPr>
          <w:del w:id="24323" w:author="phuong vu" w:date="2018-11-27T14:57:00Z"/>
          <w:i w:val="0"/>
          <w:szCs w:val="26"/>
          <w:rPrChange w:id="24324" w:author="phuong vu" w:date="2018-11-30T22:36:00Z">
            <w:rPr>
              <w:del w:id="24325" w:author="phuong vu" w:date="2018-11-27T14:57:00Z"/>
              <w:szCs w:val="26"/>
              <w:lang w:val="en-US"/>
            </w:rPr>
          </w:rPrChange>
        </w:rPr>
        <w:pPrChange w:id="24326" w:author="phuong vu" w:date="2018-11-30T14:16:00Z">
          <w:pPr>
            <w:pStyle w:val="Caption"/>
          </w:pPr>
        </w:pPrChange>
      </w:pPr>
      <w:del w:id="24327" w:author="phuong vu" w:date="2018-11-27T14:57:00Z">
        <w:r w:rsidRPr="00920004" w:rsidDel="00AB715C">
          <w:rPr>
            <w:i w:val="0"/>
            <w:szCs w:val="26"/>
            <w:rPrChange w:id="24328" w:author="phuong vu" w:date="2018-11-30T22:36:00Z">
              <w:rPr>
                <w:szCs w:val="26"/>
              </w:rPr>
            </w:rPrChange>
          </w:rPr>
          <w:delText xml:space="preserve">Bảng </w:delText>
        </w:r>
      </w:del>
      <w:del w:id="24329" w:author="phuong vu" w:date="2018-11-15T18:11:00Z">
        <w:r w:rsidR="002A641F" w:rsidRPr="00920004" w:rsidDel="00575627">
          <w:rPr>
            <w:i w:val="0"/>
            <w:rPrChange w:id="24330" w:author="phuong vu" w:date="2018-11-30T22:36:00Z">
              <w:rPr/>
            </w:rPrChange>
          </w:rPr>
          <w:fldChar w:fldCharType="begin"/>
        </w:r>
        <w:r w:rsidR="002A641F" w:rsidRPr="00920004" w:rsidDel="00575627">
          <w:rPr>
            <w:i w:val="0"/>
            <w:szCs w:val="26"/>
            <w:rPrChange w:id="24331" w:author="phuong vu" w:date="2018-11-30T22:36:00Z">
              <w:rPr>
                <w:szCs w:val="26"/>
              </w:rPr>
            </w:rPrChange>
          </w:rPr>
          <w:delInstrText xml:space="preserve"> STYLEREF 1 \s </w:delInstrText>
        </w:r>
        <w:r w:rsidR="002A641F" w:rsidRPr="00920004" w:rsidDel="00575627">
          <w:rPr>
            <w:i w:val="0"/>
            <w:rPrChange w:id="24332" w:author="phuong vu" w:date="2018-11-30T22:36:00Z">
              <w:rPr/>
            </w:rPrChange>
          </w:rPr>
          <w:fldChar w:fldCharType="separate"/>
        </w:r>
        <w:r w:rsidR="002A641F" w:rsidRPr="00920004" w:rsidDel="00575627">
          <w:rPr>
            <w:i w:val="0"/>
            <w:noProof/>
            <w:szCs w:val="26"/>
            <w:rPrChange w:id="24333" w:author="phuong vu" w:date="2018-11-30T22:36:00Z">
              <w:rPr>
                <w:noProof/>
                <w:szCs w:val="26"/>
              </w:rPr>
            </w:rPrChange>
          </w:rPr>
          <w:delText>3</w:delText>
        </w:r>
        <w:r w:rsidR="002A641F" w:rsidRPr="00920004" w:rsidDel="00575627">
          <w:rPr>
            <w:i w:val="0"/>
            <w:rPrChange w:id="24334" w:author="phuong vu" w:date="2018-11-30T22:36:00Z">
              <w:rPr/>
            </w:rPrChange>
          </w:rPr>
          <w:fldChar w:fldCharType="end"/>
        </w:r>
        <w:r w:rsidR="002A641F" w:rsidRPr="00920004" w:rsidDel="00575627">
          <w:rPr>
            <w:i w:val="0"/>
            <w:szCs w:val="26"/>
            <w:rPrChange w:id="24335" w:author="phuong vu" w:date="2018-11-30T22:36:00Z">
              <w:rPr>
                <w:szCs w:val="26"/>
              </w:rPr>
            </w:rPrChange>
          </w:rPr>
          <w:delText>.</w:delText>
        </w:r>
        <w:r w:rsidR="002A641F" w:rsidRPr="00920004" w:rsidDel="00575627">
          <w:rPr>
            <w:i w:val="0"/>
            <w:rPrChange w:id="24336" w:author="phuong vu" w:date="2018-11-30T22:36:00Z">
              <w:rPr/>
            </w:rPrChange>
          </w:rPr>
          <w:fldChar w:fldCharType="begin"/>
        </w:r>
        <w:r w:rsidR="002A641F" w:rsidRPr="00920004" w:rsidDel="00575627">
          <w:rPr>
            <w:i w:val="0"/>
            <w:szCs w:val="26"/>
            <w:rPrChange w:id="24337" w:author="phuong vu" w:date="2018-11-30T22:36:00Z">
              <w:rPr>
                <w:szCs w:val="26"/>
              </w:rPr>
            </w:rPrChange>
          </w:rPr>
          <w:delInstrText xml:space="preserve"> SEQ Bảng \* ARABIC \s 1 </w:delInstrText>
        </w:r>
        <w:r w:rsidR="002A641F" w:rsidRPr="00920004" w:rsidDel="00575627">
          <w:rPr>
            <w:i w:val="0"/>
            <w:rPrChange w:id="24338" w:author="phuong vu" w:date="2018-11-30T22:36:00Z">
              <w:rPr/>
            </w:rPrChange>
          </w:rPr>
          <w:fldChar w:fldCharType="separate"/>
        </w:r>
        <w:r w:rsidR="002A641F" w:rsidRPr="00920004" w:rsidDel="00575627">
          <w:rPr>
            <w:i w:val="0"/>
            <w:noProof/>
            <w:szCs w:val="26"/>
            <w:rPrChange w:id="24339" w:author="phuong vu" w:date="2018-11-30T22:36:00Z">
              <w:rPr>
                <w:noProof/>
                <w:szCs w:val="26"/>
              </w:rPr>
            </w:rPrChange>
          </w:rPr>
          <w:delText>3</w:delText>
        </w:r>
        <w:r w:rsidR="002A641F" w:rsidRPr="00920004" w:rsidDel="00575627">
          <w:rPr>
            <w:i w:val="0"/>
            <w:rPrChange w:id="24340" w:author="phuong vu" w:date="2018-11-30T22:36:00Z">
              <w:rPr/>
            </w:rPrChange>
          </w:rPr>
          <w:fldChar w:fldCharType="end"/>
        </w:r>
      </w:del>
      <w:del w:id="24341" w:author="phuong vu" w:date="2018-11-27T14:57:00Z">
        <w:r w:rsidRPr="00920004" w:rsidDel="00AB715C">
          <w:rPr>
            <w:i w:val="0"/>
            <w:rPrChange w:id="24342" w:author="phuong vu" w:date="2018-11-30T22:36:00Z">
              <w:rPr>
                <w:lang w:val="en-US"/>
              </w:rPr>
            </w:rPrChange>
          </w:rPr>
          <w:delText xml:space="preserve"> </w:delText>
        </w:r>
      </w:del>
      <w:del w:id="24343" w:author="phuong vu" w:date="2018-11-26T01:10:00Z">
        <w:r w:rsidRPr="00920004" w:rsidDel="00300FEC">
          <w:rPr>
            <w:i w:val="0"/>
            <w:rPrChange w:id="24344" w:author="phuong vu" w:date="2018-11-30T22:36:00Z">
              <w:rPr>
                <w:lang w:val="en-US"/>
              </w:rPr>
            </w:rPrChange>
          </w:rPr>
          <w:delText>Bảng c</w:delText>
        </w:r>
      </w:del>
      <w:del w:id="24345" w:author="phuong vu" w:date="2018-11-27T14:57:00Z">
        <w:r w:rsidRPr="00920004" w:rsidDel="00AB715C">
          <w:rPr>
            <w:i w:val="0"/>
            <w:rPrChange w:id="24346" w:author="phuong vu" w:date="2018-11-30T22:36:00Z">
              <w:rPr>
                <w:lang w:val="en-US"/>
              </w:rPr>
            </w:rPrChange>
          </w:rPr>
          <w:delText>ác thành phần giao diện tạo đơn hàng trên web</w:delText>
        </w:r>
        <w:bookmarkStart w:id="24347" w:name="_Toc531102188"/>
        <w:bookmarkStart w:id="24348" w:name="_Toc531103136"/>
        <w:bookmarkStart w:id="24349" w:name="_Toc531359377"/>
        <w:bookmarkStart w:id="24350" w:name="_Toc531360358"/>
        <w:bookmarkStart w:id="24351" w:name="_Toc531381200"/>
        <w:bookmarkEnd w:id="24347"/>
        <w:bookmarkEnd w:id="24348"/>
        <w:bookmarkEnd w:id="24349"/>
        <w:bookmarkEnd w:id="24350"/>
        <w:bookmarkEnd w:id="24351"/>
      </w:del>
    </w:p>
    <w:tbl>
      <w:tblPr>
        <w:tblStyle w:val="TableGrid"/>
        <w:tblW w:w="0" w:type="auto"/>
        <w:tblLook w:val="04A0" w:firstRow="1" w:lastRow="0" w:firstColumn="1" w:lastColumn="0" w:noHBand="0" w:noVBand="1"/>
      </w:tblPr>
      <w:tblGrid>
        <w:gridCol w:w="805"/>
        <w:gridCol w:w="1980"/>
        <w:gridCol w:w="2970"/>
        <w:gridCol w:w="1266"/>
        <w:gridCol w:w="1756"/>
      </w:tblGrid>
      <w:tr w:rsidR="008833F0" w:rsidRPr="00920004" w:rsidDel="002F5F09" w14:paraId="48FCB774" w14:textId="726A309D" w:rsidTr="00A72A60">
        <w:trPr>
          <w:del w:id="24352" w:author="phuong vu" w:date="2018-11-25T21:57:00Z"/>
        </w:trPr>
        <w:tc>
          <w:tcPr>
            <w:tcW w:w="805" w:type="dxa"/>
            <w:vAlign w:val="center"/>
          </w:tcPr>
          <w:p w14:paraId="6CBBDD95" w14:textId="646237FF" w:rsidR="008833F0" w:rsidRPr="00920004" w:rsidDel="002F5F09" w:rsidRDefault="008833F0" w:rsidP="00BD0851">
            <w:pPr>
              <w:spacing w:before="240" w:line="0" w:lineRule="atLeast"/>
              <w:jc w:val="center"/>
              <w:rPr>
                <w:del w:id="24353" w:author="phuong vu" w:date="2018-11-25T21:57:00Z"/>
                <w:b/>
                <w:lang w:val="en-US"/>
                <w:rPrChange w:id="24354" w:author="phuong vu" w:date="2018-11-30T22:36:00Z">
                  <w:rPr>
                    <w:del w:id="24355" w:author="phuong vu" w:date="2018-11-25T21:57:00Z"/>
                    <w:b/>
                    <w:lang w:val="en-US"/>
                  </w:rPr>
                </w:rPrChange>
              </w:rPr>
              <w:pPrChange w:id="24356" w:author="phuong vu" w:date="2018-11-30T14:16:00Z">
                <w:pPr>
                  <w:spacing w:line="360" w:lineRule="auto"/>
                  <w:jc w:val="center"/>
                </w:pPr>
              </w:pPrChange>
            </w:pPr>
            <w:del w:id="24357" w:author="phuong vu" w:date="2018-11-25T21:57:00Z">
              <w:r w:rsidRPr="00920004" w:rsidDel="002F5F09">
                <w:rPr>
                  <w:b/>
                  <w:lang w:val="en-US"/>
                  <w:rPrChange w:id="24358" w:author="phuong vu" w:date="2018-11-30T22:36:00Z">
                    <w:rPr>
                      <w:b/>
                      <w:lang w:val="en-US"/>
                    </w:rPr>
                  </w:rPrChange>
                </w:rPr>
                <w:delText>STT</w:delText>
              </w:r>
              <w:bookmarkStart w:id="24359" w:name="_Toc531102189"/>
              <w:bookmarkStart w:id="24360" w:name="_Toc531103137"/>
              <w:bookmarkStart w:id="24361" w:name="_Toc531359378"/>
              <w:bookmarkStart w:id="24362" w:name="_Toc531360359"/>
              <w:bookmarkStart w:id="24363" w:name="_Toc531381201"/>
              <w:bookmarkEnd w:id="24359"/>
              <w:bookmarkEnd w:id="24360"/>
              <w:bookmarkEnd w:id="24361"/>
              <w:bookmarkEnd w:id="24362"/>
              <w:bookmarkEnd w:id="24363"/>
            </w:del>
          </w:p>
        </w:tc>
        <w:tc>
          <w:tcPr>
            <w:tcW w:w="1980" w:type="dxa"/>
            <w:vAlign w:val="center"/>
          </w:tcPr>
          <w:p w14:paraId="7E308217" w14:textId="2DBB1D06" w:rsidR="008833F0" w:rsidRPr="00920004" w:rsidDel="002F5F09" w:rsidRDefault="008833F0" w:rsidP="00BD0851">
            <w:pPr>
              <w:spacing w:before="240" w:line="0" w:lineRule="atLeast"/>
              <w:jc w:val="center"/>
              <w:rPr>
                <w:del w:id="24364" w:author="phuong vu" w:date="2018-11-25T21:57:00Z"/>
                <w:b/>
                <w:lang w:val="en-US"/>
                <w:rPrChange w:id="24365" w:author="phuong vu" w:date="2018-11-30T22:36:00Z">
                  <w:rPr>
                    <w:del w:id="24366" w:author="phuong vu" w:date="2018-11-25T21:57:00Z"/>
                    <w:b/>
                    <w:lang w:val="en-US"/>
                  </w:rPr>
                </w:rPrChange>
              </w:rPr>
              <w:pPrChange w:id="24367" w:author="phuong vu" w:date="2018-11-30T14:16:00Z">
                <w:pPr>
                  <w:spacing w:line="360" w:lineRule="auto"/>
                  <w:jc w:val="center"/>
                </w:pPr>
              </w:pPrChange>
            </w:pPr>
            <w:del w:id="24368" w:author="phuong vu" w:date="2018-11-25T21:57:00Z">
              <w:r w:rsidRPr="00920004" w:rsidDel="002F5F09">
                <w:rPr>
                  <w:b/>
                  <w:lang w:val="en-US"/>
                  <w:rPrChange w:id="24369" w:author="phuong vu" w:date="2018-11-30T22:36:00Z">
                    <w:rPr>
                      <w:b/>
                      <w:lang w:val="en-US"/>
                    </w:rPr>
                  </w:rPrChange>
                </w:rPr>
                <w:delText>Loại điều khiển</w:delText>
              </w:r>
              <w:bookmarkStart w:id="24370" w:name="_Toc531102190"/>
              <w:bookmarkStart w:id="24371" w:name="_Toc531103138"/>
              <w:bookmarkStart w:id="24372" w:name="_Toc531359379"/>
              <w:bookmarkStart w:id="24373" w:name="_Toc531360360"/>
              <w:bookmarkStart w:id="24374" w:name="_Toc531381202"/>
              <w:bookmarkEnd w:id="24370"/>
              <w:bookmarkEnd w:id="24371"/>
              <w:bookmarkEnd w:id="24372"/>
              <w:bookmarkEnd w:id="24373"/>
              <w:bookmarkEnd w:id="24374"/>
            </w:del>
          </w:p>
        </w:tc>
        <w:tc>
          <w:tcPr>
            <w:tcW w:w="2970" w:type="dxa"/>
            <w:vAlign w:val="center"/>
          </w:tcPr>
          <w:p w14:paraId="25FBB69A" w14:textId="44852302" w:rsidR="008833F0" w:rsidRPr="00920004" w:rsidDel="002F5F09" w:rsidRDefault="008833F0" w:rsidP="00BD0851">
            <w:pPr>
              <w:spacing w:before="240" w:line="0" w:lineRule="atLeast"/>
              <w:jc w:val="center"/>
              <w:rPr>
                <w:del w:id="24375" w:author="phuong vu" w:date="2018-11-25T21:57:00Z"/>
                <w:b/>
                <w:lang w:val="en-US"/>
                <w:rPrChange w:id="24376" w:author="phuong vu" w:date="2018-11-30T22:36:00Z">
                  <w:rPr>
                    <w:del w:id="24377" w:author="phuong vu" w:date="2018-11-25T21:57:00Z"/>
                    <w:b/>
                    <w:lang w:val="en-US"/>
                  </w:rPr>
                </w:rPrChange>
              </w:rPr>
              <w:pPrChange w:id="24378" w:author="phuong vu" w:date="2018-11-30T14:16:00Z">
                <w:pPr>
                  <w:spacing w:line="360" w:lineRule="auto"/>
                  <w:jc w:val="center"/>
                </w:pPr>
              </w:pPrChange>
            </w:pPr>
            <w:del w:id="24379" w:author="phuong vu" w:date="2018-11-25T21:57:00Z">
              <w:r w:rsidRPr="00920004" w:rsidDel="002F5F09">
                <w:rPr>
                  <w:b/>
                  <w:lang w:val="en-US"/>
                  <w:rPrChange w:id="24380" w:author="phuong vu" w:date="2018-11-30T22:36:00Z">
                    <w:rPr>
                      <w:b/>
                      <w:lang w:val="en-US"/>
                    </w:rPr>
                  </w:rPrChange>
                </w:rPr>
                <w:delText>Nội dung thực hiện</w:delText>
              </w:r>
              <w:bookmarkStart w:id="24381" w:name="_Toc531102191"/>
              <w:bookmarkStart w:id="24382" w:name="_Toc531103139"/>
              <w:bookmarkStart w:id="24383" w:name="_Toc531359380"/>
              <w:bookmarkStart w:id="24384" w:name="_Toc531360361"/>
              <w:bookmarkStart w:id="24385" w:name="_Toc531381203"/>
              <w:bookmarkEnd w:id="24381"/>
              <w:bookmarkEnd w:id="24382"/>
              <w:bookmarkEnd w:id="24383"/>
              <w:bookmarkEnd w:id="24384"/>
              <w:bookmarkEnd w:id="24385"/>
            </w:del>
          </w:p>
        </w:tc>
        <w:tc>
          <w:tcPr>
            <w:tcW w:w="1266" w:type="dxa"/>
            <w:vAlign w:val="center"/>
          </w:tcPr>
          <w:p w14:paraId="4498EA5E" w14:textId="63BDDF74" w:rsidR="008833F0" w:rsidRPr="00920004" w:rsidDel="002F5F09" w:rsidRDefault="008833F0" w:rsidP="00BD0851">
            <w:pPr>
              <w:spacing w:before="240" w:line="0" w:lineRule="atLeast"/>
              <w:jc w:val="center"/>
              <w:rPr>
                <w:del w:id="24386" w:author="phuong vu" w:date="2018-11-25T21:57:00Z"/>
                <w:b/>
                <w:lang w:val="en-US"/>
                <w:rPrChange w:id="24387" w:author="phuong vu" w:date="2018-11-30T22:36:00Z">
                  <w:rPr>
                    <w:del w:id="24388" w:author="phuong vu" w:date="2018-11-25T21:57:00Z"/>
                    <w:b/>
                    <w:lang w:val="en-US"/>
                  </w:rPr>
                </w:rPrChange>
              </w:rPr>
              <w:pPrChange w:id="24389" w:author="phuong vu" w:date="2018-11-30T14:16:00Z">
                <w:pPr>
                  <w:spacing w:line="360" w:lineRule="auto"/>
                  <w:jc w:val="center"/>
                </w:pPr>
              </w:pPrChange>
            </w:pPr>
            <w:del w:id="24390" w:author="phuong vu" w:date="2018-11-25T21:57:00Z">
              <w:r w:rsidRPr="00920004" w:rsidDel="002F5F09">
                <w:rPr>
                  <w:b/>
                  <w:lang w:val="en-US"/>
                  <w:rPrChange w:id="24391" w:author="phuong vu" w:date="2018-11-30T22:36:00Z">
                    <w:rPr>
                      <w:b/>
                      <w:lang w:val="en-US"/>
                    </w:rPr>
                  </w:rPrChange>
                </w:rPr>
                <w:delText>Giá trị mặc định</w:delText>
              </w:r>
              <w:bookmarkStart w:id="24392" w:name="_Toc531102192"/>
              <w:bookmarkStart w:id="24393" w:name="_Toc531103140"/>
              <w:bookmarkStart w:id="24394" w:name="_Toc531359381"/>
              <w:bookmarkStart w:id="24395" w:name="_Toc531360362"/>
              <w:bookmarkStart w:id="24396" w:name="_Toc531381204"/>
              <w:bookmarkEnd w:id="24392"/>
              <w:bookmarkEnd w:id="24393"/>
              <w:bookmarkEnd w:id="24394"/>
              <w:bookmarkEnd w:id="24395"/>
              <w:bookmarkEnd w:id="24396"/>
            </w:del>
          </w:p>
        </w:tc>
        <w:tc>
          <w:tcPr>
            <w:tcW w:w="1756" w:type="dxa"/>
            <w:vAlign w:val="center"/>
          </w:tcPr>
          <w:p w14:paraId="3963E95F" w14:textId="542D8C3F" w:rsidR="008833F0" w:rsidRPr="00920004" w:rsidDel="002F5F09" w:rsidRDefault="008833F0" w:rsidP="00BD0851">
            <w:pPr>
              <w:spacing w:before="240" w:line="0" w:lineRule="atLeast"/>
              <w:jc w:val="center"/>
              <w:rPr>
                <w:del w:id="24397" w:author="phuong vu" w:date="2018-11-25T21:57:00Z"/>
                <w:b/>
                <w:lang w:val="en-US"/>
                <w:rPrChange w:id="24398" w:author="phuong vu" w:date="2018-11-30T22:36:00Z">
                  <w:rPr>
                    <w:del w:id="24399" w:author="phuong vu" w:date="2018-11-25T21:57:00Z"/>
                    <w:b/>
                    <w:lang w:val="en-US"/>
                  </w:rPr>
                </w:rPrChange>
              </w:rPr>
              <w:pPrChange w:id="24400" w:author="phuong vu" w:date="2018-11-30T14:16:00Z">
                <w:pPr>
                  <w:spacing w:line="360" w:lineRule="auto"/>
                  <w:jc w:val="center"/>
                </w:pPr>
              </w:pPrChange>
            </w:pPr>
            <w:del w:id="24401" w:author="phuong vu" w:date="2018-11-25T21:57:00Z">
              <w:r w:rsidRPr="00920004" w:rsidDel="002F5F09">
                <w:rPr>
                  <w:b/>
                  <w:lang w:val="en-US"/>
                  <w:rPrChange w:id="24402" w:author="phuong vu" w:date="2018-11-30T22:36:00Z">
                    <w:rPr>
                      <w:b/>
                      <w:lang w:val="en-US"/>
                    </w:rPr>
                  </w:rPrChange>
                </w:rPr>
                <w:delText>Lưu ý</w:delText>
              </w:r>
              <w:bookmarkStart w:id="24403" w:name="_Toc531102193"/>
              <w:bookmarkStart w:id="24404" w:name="_Toc531103141"/>
              <w:bookmarkStart w:id="24405" w:name="_Toc531359382"/>
              <w:bookmarkStart w:id="24406" w:name="_Toc531360363"/>
              <w:bookmarkStart w:id="24407" w:name="_Toc531381205"/>
              <w:bookmarkEnd w:id="24403"/>
              <w:bookmarkEnd w:id="24404"/>
              <w:bookmarkEnd w:id="24405"/>
              <w:bookmarkEnd w:id="24406"/>
              <w:bookmarkEnd w:id="24407"/>
            </w:del>
          </w:p>
        </w:tc>
        <w:bookmarkStart w:id="24408" w:name="_Toc531102194"/>
        <w:bookmarkStart w:id="24409" w:name="_Toc531103142"/>
        <w:bookmarkStart w:id="24410" w:name="_Toc531359383"/>
        <w:bookmarkStart w:id="24411" w:name="_Toc531360364"/>
        <w:bookmarkStart w:id="24412" w:name="_Toc531381206"/>
        <w:bookmarkEnd w:id="24408"/>
        <w:bookmarkEnd w:id="24409"/>
        <w:bookmarkEnd w:id="24410"/>
        <w:bookmarkEnd w:id="24411"/>
        <w:bookmarkEnd w:id="24412"/>
      </w:tr>
      <w:tr w:rsidR="008833F0" w:rsidRPr="00920004" w:rsidDel="002F5F09" w14:paraId="32456C01" w14:textId="746797E5" w:rsidTr="00A72A60">
        <w:trPr>
          <w:del w:id="24413" w:author="phuong vu" w:date="2018-11-25T21:57:00Z"/>
        </w:trPr>
        <w:tc>
          <w:tcPr>
            <w:tcW w:w="805" w:type="dxa"/>
          </w:tcPr>
          <w:p w14:paraId="2216C418" w14:textId="6CD8E0A1" w:rsidR="008833F0" w:rsidRPr="00920004" w:rsidDel="002F5F09" w:rsidRDefault="008833F0" w:rsidP="00BD0851">
            <w:pPr>
              <w:spacing w:before="240" w:line="0" w:lineRule="atLeast"/>
              <w:jc w:val="center"/>
              <w:rPr>
                <w:del w:id="24414" w:author="phuong vu" w:date="2018-11-25T21:57:00Z"/>
                <w:lang w:val="en-US"/>
                <w:rPrChange w:id="24415" w:author="phuong vu" w:date="2018-11-30T22:36:00Z">
                  <w:rPr>
                    <w:del w:id="24416" w:author="phuong vu" w:date="2018-11-25T21:57:00Z"/>
                    <w:lang w:val="en-US"/>
                  </w:rPr>
                </w:rPrChange>
              </w:rPr>
              <w:pPrChange w:id="24417" w:author="phuong vu" w:date="2018-11-30T14:16:00Z">
                <w:pPr>
                  <w:spacing w:line="360" w:lineRule="auto"/>
                  <w:jc w:val="center"/>
                </w:pPr>
              </w:pPrChange>
            </w:pPr>
            <w:del w:id="24418" w:author="phuong vu" w:date="2018-11-25T21:57:00Z">
              <w:r w:rsidRPr="00920004" w:rsidDel="002F5F09">
                <w:rPr>
                  <w:lang w:val="en-US"/>
                  <w:rPrChange w:id="24419" w:author="phuong vu" w:date="2018-11-30T22:36:00Z">
                    <w:rPr>
                      <w:lang w:val="en-US"/>
                    </w:rPr>
                  </w:rPrChange>
                </w:rPr>
                <w:delText>1</w:delText>
              </w:r>
              <w:bookmarkStart w:id="24420" w:name="_Toc531102195"/>
              <w:bookmarkStart w:id="24421" w:name="_Toc531103143"/>
              <w:bookmarkStart w:id="24422" w:name="_Toc531359384"/>
              <w:bookmarkStart w:id="24423" w:name="_Toc531360365"/>
              <w:bookmarkStart w:id="24424" w:name="_Toc531381207"/>
              <w:bookmarkEnd w:id="24420"/>
              <w:bookmarkEnd w:id="24421"/>
              <w:bookmarkEnd w:id="24422"/>
              <w:bookmarkEnd w:id="24423"/>
              <w:bookmarkEnd w:id="24424"/>
            </w:del>
          </w:p>
        </w:tc>
        <w:tc>
          <w:tcPr>
            <w:tcW w:w="1980" w:type="dxa"/>
          </w:tcPr>
          <w:p w14:paraId="5E6D9639" w14:textId="572E67D0" w:rsidR="008833F0" w:rsidRPr="00920004" w:rsidDel="002F5F09" w:rsidRDefault="008833F0" w:rsidP="00BD0851">
            <w:pPr>
              <w:spacing w:before="240" w:line="0" w:lineRule="atLeast"/>
              <w:rPr>
                <w:del w:id="24425" w:author="phuong vu" w:date="2018-11-25T21:57:00Z"/>
                <w:lang w:val="en-US"/>
                <w:rPrChange w:id="24426" w:author="phuong vu" w:date="2018-11-30T22:36:00Z">
                  <w:rPr>
                    <w:del w:id="24427" w:author="phuong vu" w:date="2018-11-25T21:57:00Z"/>
                    <w:lang w:val="en-US"/>
                  </w:rPr>
                </w:rPrChange>
              </w:rPr>
              <w:pPrChange w:id="24428" w:author="phuong vu" w:date="2018-11-30T14:16:00Z">
                <w:pPr>
                  <w:spacing w:line="360" w:lineRule="auto"/>
                </w:pPr>
              </w:pPrChange>
            </w:pPr>
            <w:bookmarkStart w:id="24429" w:name="_Toc531102196"/>
            <w:bookmarkStart w:id="24430" w:name="_Toc531103144"/>
            <w:bookmarkStart w:id="24431" w:name="_Toc531359385"/>
            <w:bookmarkStart w:id="24432" w:name="_Toc531360366"/>
            <w:bookmarkStart w:id="24433" w:name="_Toc531381208"/>
            <w:bookmarkEnd w:id="24429"/>
            <w:bookmarkEnd w:id="24430"/>
            <w:bookmarkEnd w:id="24431"/>
            <w:bookmarkEnd w:id="24432"/>
            <w:bookmarkEnd w:id="24433"/>
          </w:p>
        </w:tc>
        <w:tc>
          <w:tcPr>
            <w:tcW w:w="2970" w:type="dxa"/>
          </w:tcPr>
          <w:p w14:paraId="2D28E9D1" w14:textId="2A5182FC" w:rsidR="008833F0" w:rsidRPr="00920004" w:rsidDel="002F5F09" w:rsidRDefault="008833F0" w:rsidP="00BD0851">
            <w:pPr>
              <w:spacing w:before="240" w:line="0" w:lineRule="atLeast"/>
              <w:rPr>
                <w:del w:id="24434" w:author="phuong vu" w:date="2018-11-25T21:57:00Z"/>
                <w:lang w:val="en-US"/>
                <w:rPrChange w:id="24435" w:author="phuong vu" w:date="2018-11-30T22:36:00Z">
                  <w:rPr>
                    <w:del w:id="24436" w:author="phuong vu" w:date="2018-11-25T21:57:00Z"/>
                    <w:lang w:val="en-US"/>
                  </w:rPr>
                </w:rPrChange>
              </w:rPr>
              <w:pPrChange w:id="24437" w:author="phuong vu" w:date="2018-11-30T14:16:00Z">
                <w:pPr>
                  <w:spacing w:line="360" w:lineRule="auto"/>
                </w:pPr>
              </w:pPrChange>
            </w:pPr>
            <w:bookmarkStart w:id="24438" w:name="_Toc531102197"/>
            <w:bookmarkStart w:id="24439" w:name="_Toc531103145"/>
            <w:bookmarkStart w:id="24440" w:name="_Toc531359386"/>
            <w:bookmarkStart w:id="24441" w:name="_Toc531360367"/>
            <w:bookmarkStart w:id="24442" w:name="_Toc531381209"/>
            <w:bookmarkEnd w:id="24438"/>
            <w:bookmarkEnd w:id="24439"/>
            <w:bookmarkEnd w:id="24440"/>
            <w:bookmarkEnd w:id="24441"/>
            <w:bookmarkEnd w:id="24442"/>
          </w:p>
        </w:tc>
        <w:tc>
          <w:tcPr>
            <w:tcW w:w="1266" w:type="dxa"/>
          </w:tcPr>
          <w:p w14:paraId="159EB9FD" w14:textId="141AD105" w:rsidR="008833F0" w:rsidRPr="00920004" w:rsidDel="002F5F09" w:rsidRDefault="008833F0" w:rsidP="00BD0851">
            <w:pPr>
              <w:spacing w:before="240" w:line="0" w:lineRule="atLeast"/>
              <w:rPr>
                <w:del w:id="24443" w:author="phuong vu" w:date="2018-11-25T21:57:00Z"/>
                <w:lang w:val="en-US"/>
                <w:rPrChange w:id="24444" w:author="phuong vu" w:date="2018-11-30T22:36:00Z">
                  <w:rPr>
                    <w:del w:id="24445" w:author="phuong vu" w:date="2018-11-25T21:57:00Z"/>
                    <w:lang w:val="en-US"/>
                  </w:rPr>
                </w:rPrChange>
              </w:rPr>
              <w:pPrChange w:id="24446" w:author="phuong vu" w:date="2018-11-30T14:16:00Z">
                <w:pPr>
                  <w:spacing w:line="360" w:lineRule="auto"/>
                </w:pPr>
              </w:pPrChange>
            </w:pPr>
            <w:bookmarkStart w:id="24447" w:name="_Toc531102198"/>
            <w:bookmarkStart w:id="24448" w:name="_Toc531103146"/>
            <w:bookmarkStart w:id="24449" w:name="_Toc531359387"/>
            <w:bookmarkStart w:id="24450" w:name="_Toc531360368"/>
            <w:bookmarkStart w:id="24451" w:name="_Toc531381210"/>
            <w:bookmarkEnd w:id="24447"/>
            <w:bookmarkEnd w:id="24448"/>
            <w:bookmarkEnd w:id="24449"/>
            <w:bookmarkEnd w:id="24450"/>
            <w:bookmarkEnd w:id="24451"/>
          </w:p>
        </w:tc>
        <w:tc>
          <w:tcPr>
            <w:tcW w:w="1756" w:type="dxa"/>
          </w:tcPr>
          <w:p w14:paraId="0551E832" w14:textId="63D16DA1" w:rsidR="008833F0" w:rsidRPr="00920004" w:rsidDel="002F5F09" w:rsidRDefault="008833F0" w:rsidP="00BD0851">
            <w:pPr>
              <w:spacing w:before="240" w:line="0" w:lineRule="atLeast"/>
              <w:rPr>
                <w:del w:id="24452" w:author="phuong vu" w:date="2018-11-25T21:57:00Z"/>
                <w:lang w:val="en-US"/>
                <w:rPrChange w:id="24453" w:author="phuong vu" w:date="2018-11-30T22:36:00Z">
                  <w:rPr>
                    <w:del w:id="24454" w:author="phuong vu" w:date="2018-11-25T21:57:00Z"/>
                    <w:lang w:val="en-US"/>
                  </w:rPr>
                </w:rPrChange>
              </w:rPr>
              <w:pPrChange w:id="24455" w:author="phuong vu" w:date="2018-11-30T14:16:00Z">
                <w:pPr>
                  <w:spacing w:line="360" w:lineRule="auto"/>
                </w:pPr>
              </w:pPrChange>
            </w:pPr>
            <w:bookmarkStart w:id="24456" w:name="_Toc531102199"/>
            <w:bookmarkStart w:id="24457" w:name="_Toc531103147"/>
            <w:bookmarkStart w:id="24458" w:name="_Toc531359388"/>
            <w:bookmarkStart w:id="24459" w:name="_Toc531360369"/>
            <w:bookmarkStart w:id="24460" w:name="_Toc531381211"/>
            <w:bookmarkEnd w:id="24456"/>
            <w:bookmarkEnd w:id="24457"/>
            <w:bookmarkEnd w:id="24458"/>
            <w:bookmarkEnd w:id="24459"/>
            <w:bookmarkEnd w:id="24460"/>
          </w:p>
        </w:tc>
        <w:bookmarkStart w:id="24461" w:name="_Toc531102200"/>
        <w:bookmarkStart w:id="24462" w:name="_Toc531103148"/>
        <w:bookmarkStart w:id="24463" w:name="_Toc531359389"/>
        <w:bookmarkStart w:id="24464" w:name="_Toc531360370"/>
        <w:bookmarkStart w:id="24465" w:name="_Toc531381212"/>
        <w:bookmarkEnd w:id="24461"/>
        <w:bookmarkEnd w:id="24462"/>
        <w:bookmarkEnd w:id="24463"/>
        <w:bookmarkEnd w:id="24464"/>
        <w:bookmarkEnd w:id="24465"/>
      </w:tr>
      <w:tr w:rsidR="008833F0" w:rsidRPr="00920004" w:rsidDel="002F5F09" w14:paraId="68E48D26" w14:textId="2608A697" w:rsidTr="00A72A60">
        <w:trPr>
          <w:del w:id="24466" w:author="phuong vu" w:date="2018-11-25T21:57:00Z"/>
        </w:trPr>
        <w:tc>
          <w:tcPr>
            <w:tcW w:w="805" w:type="dxa"/>
          </w:tcPr>
          <w:p w14:paraId="2C4D31CA" w14:textId="095F793C" w:rsidR="008833F0" w:rsidRPr="00920004" w:rsidDel="002F5F09" w:rsidRDefault="008833F0" w:rsidP="00BD0851">
            <w:pPr>
              <w:spacing w:before="240" w:line="0" w:lineRule="atLeast"/>
              <w:jc w:val="center"/>
              <w:rPr>
                <w:del w:id="24467" w:author="phuong vu" w:date="2018-11-25T21:57:00Z"/>
                <w:lang w:val="en-US"/>
                <w:rPrChange w:id="24468" w:author="phuong vu" w:date="2018-11-30T22:36:00Z">
                  <w:rPr>
                    <w:del w:id="24469" w:author="phuong vu" w:date="2018-11-25T21:57:00Z"/>
                    <w:lang w:val="en-US"/>
                  </w:rPr>
                </w:rPrChange>
              </w:rPr>
              <w:pPrChange w:id="24470" w:author="phuong vu" w:date="2018-11-30T14:16:00Z">
                <w:pPr>
                  <w:spacing w:line="360" w:lineRule="auto"/>
                  <w:jc w:val="center"/>
                </w:pPr>
              </w:pPrChange>
            </w:pPr>
            <w:del w:id="24471" w:author="phuong vu" w:date="2018-11-25T21:57:00Z">
              <w:r w:rsidRPr="00920004" w:rsidDel="002F5F09">
                <w:rPr>
                  <w:lang w:val="en-US"/>
                  <w:rPrChange w:id="24472" w:author="phuong vu" w:date="2018-11-30T22:36:00Z">
                    <w:rPr>
                      <w:lang w:val="en-US"/>
                    </w:rPr>
                  </w:rPrChange>
                </w:rPr>
                <w:delText>2</w:delText>
              </w:r>
              <w:bookmarkStart w:id="24473" w:name="_Toc531102201"/>
              <w:bookmarkStart w:id="24474" w:name="_Toc531103149"/>
              <w:bookmarkStart w:id="24475" w:name="_Toc531359390"/>
              <w:bookmarkStart w:id="24476" w:name="_Toc531360371"/>
              <w:bookmarkStart w:id="24477" w:name="_Toc531381213"/>
              <w:bookmarkEnd w:id="24473"/>
              <w:bookmarkEnd w:id="24474"/>
              <w:bookmarkEnd w:id="24475"/>
              <w:bookmarkEnd w:id="24476"/>
              <w:bookmarkEnd w:id="24477"/>
            </w:del>
          </w:p>
        </w:tc>
        <w:tc>
          <w:tcPr>
            <w:tcW w:w="1980" w:type="dxa"/>
          </w:tcPr>
          <w:p w14:paraId="287BDA8A" w14:textId="2EBAB87B" w:rsidR="008833F0" w:rsidRPr="00920004" w:rsidDel="002F5F09" w:rsidRDefault="008833F0" w:rsidP="00BD0851">
            <w:pPr>
              <w:spacing w:before="240" w:line="0" w:lineRule="atLeast"/>
              <w:rPr>
                <w:del w:id="24478" w:author="phuong vu" w:date="2018-11-25T21:57:00Z"/>
                <w:lang w:val="en-US"/>
                <w:rPrChange w:id="24479" w:author="phuong vu" w:date="2018-11-30T22:36:00Z">
                  <w:rPr>
                    <w:del w:id="24480" w:author="phuong vu" w:date="2018-11-25T21:57:00Z"/>
                    <w:lang w:val="en-US"/>
                  </w:rPr>
                </w:rPrChange>
              </w:rPr>
              <w:pPrChange w:id="24481" w:author="phuong vu" w:date="2018-11-30T14:16:00Z">
                <w:pPr>
                  <w:spacing w:line="360" w:lineRule="auto"/>
                </w:pPr>
              </w:pPrChange>
            </w:pPr>
            <w:bookmarkStart w:id="24482" w:name="_Toc531102202"/>
            <w:bookmarkStart w:id="24483" w:name="_Toc531103150"/>
            <w:bookmarkStart w:id="24484" w:name="_Toc531359391"/>
            <w:bookmarkStart w:id="24485" w:name="_Toc531360372"/>
            <w:bookmarkStart w:id="24486" w:name="_Toc531381214"/>
            <w:bookmarkEnd w:id="24482"/>
            <w:bookmarkEnd w:id="24483"/>
            <w:bookmarkEnd w:id="24484"/>
            <w:bookmarkEnd w:id="24485"/>
            <w:bookmarkEnd w:id="24486"/>
          </w:p>
        </w:tc>
        <w:tc>
          <w:tcPr>
            <w:tcW w:w="2970" w:type="dxa"/>
          </w:tcPr>
          <w:p w14:paraId="327BB6E7" w14:textId="4C441DAD" w:rsidR="008833F0" w:rsidRPr="00920004" w:rsidDel="002F5F09" w:rsidRDefault="008833F0" w:rsidP="00BD0851">
            <w:pPr>
              <w:spacing w:before="240" w:line="0" w:lineRule="atLeast"/>
              <w:rPr>
                <w:del w:id="24487" w:author="phuong vu" w:date="2018-11-25T21:57:00Z"/>
                <w:lang w:val="en-US"/>
                <w:rPrChange w:id="24488" w:author="phuong vu" w:date="2018-11-30T22:36:00Z">
                  <w:rPr>
                    <w:del w:id="24489" w:author="phuong vu" w:date="2018-11-25T21:57:00Z"/>
                    <w:lang w:val="en-US"/>
                  </w:rPr>
                </w:rPrChange>
              </w:rPr>
              <w:pPrChange w:id="24490" w:author="phuong vu" w:date="2018-11-30T14:16:00Z">
                <w:pPr>
                  <w:spacing w:line="360" w:lineRule="auto"/>
                </w:pPr>
              </w:pPrChange>
            </w:pPr>
            <w:bookmarkStart w:id="24491" w:name="_Toc531102203"/>
            <w:bookmarkStart w:id="24492" w:name="_Toc531103151"/>
            <w:bookmarkStart w:id="24493" w:name="_Toc531359392"/>
            <w:bookmarkStart w:id="24494" w:name="_Toc531360373"/>
            <w:bookmarkStart w:id="24495" w:name="_Toc531381215"/>
            <w:bookmarkEnd w:id="24491"/>
            <w:bookmarkEnd w:id="24492"/>
            <w:bookmarkEnd w:id="24493"/>
            <w:bookmarkEnd w:id="24494"/>
            <w:bookmarkEnd w:id="24495"/>
          </w:p>
        </w:tc>
        <w:tc>
          <w:tcPr>
            <w:tcW w:w="1266" w:type="dxa"/>
          </w:tcPr>
          <w:p w14:paraId="4F247C6E" w14:textId="6C334B43" w:rsidR="008833F0" w:rsidRPr="00920004" w:rsidDel="002F5F09" w:rsidRDefault="008833F0" w:rsidP="00BD0851">
            <w:pPr>
              <w:spacing w:before="240" w:line="0" w:lineRule="atLeast"/>
              <w:rPr>
                <w:del w:id="24496" w:author="phuong vu" w:date="2018-11-25T21:57:00Z"/>
                <w:lang w:val="en-US"/>
                <w:rPrChange w:id="24497" w:author="phuong vu" w:date="2018-11-30T22:36:00Z">
                  <w:rPr>
                    <w:del w:id="24498" w:author="phuong vu" w:date="2018-11-25T21:57:00Z"/>
                    <w:lang w:val="en-US"/>
                  </w:rPr>
                </w:rPrChange>
              </w:rPr>
              <w:pPrChange w:id="24499" w:author="phuong vu" w:date="2018-11-30T14:16:00Z">
                <w:pPr>
                  <w:spacing w:line="360" w:lineRule="auto"/>
                </w:pPr>
              </w:pPrChange>
            </w:pPr>
            <w:bookmarkStart w:id="24500" w:name="_Toc531102204"/>
            <w:bookmarkStart w:id="24501" w:name="_Toc531103152"/>
            <w:bookmarkStart w:id="24502" w:name="_Toc531359393"/>
            <w:bookmarkStart w:id="24503" w:name="_Toc531360374"/>
            <w:bookmarkStart w:id="24504" w:name="_Toc531381216"/>
            <w:bookmarkEnd w:id="24500"/>
            <w:bookmarkEnd w:id="24501"/>
            <w:bookmarkEnd w:id="24502"/>
            <w:bookmarkEnd w:id="24503"/>
            <w:bookmarkEnd w:id="24504"/>
          </w:p>
        </w:tc>
        <w:tc>
          <w:tcPr>
            <w:tcW w:w="1756" w:type="dxa"/>
          </w:tcPr>
          <w:p w14:paraId="45C670DC" w14:textId="06DB4C3E" w:rsidR="008833F0" w:rsidRPr="00920004" w:rsidDel="002F5F09" w:rsidRDefault="008833F0" w:rsidP="00BD0851">
            <w:pPr>
              <w:spacing w:before="240" w:line="0" w:lineRule="atLeast"/>
              <w:rPr>
                <w:del w:id="24505" w:author="phuong vu" w:date="2018-11-25T21:57:00Z"/>
                <w:lang w:val="en-US"/>
                <w:rPrChange w:id="24506" w:author="phuong vu" w:date="2018-11-30T22:36:00Z">
                  <w:rPr>
                    <w:del w:id="24507" w:author="phuong vu" w:date="2018-11-25T21:57:00Z"/>
                    <w:lang w:val="en-US"/>
                  </w:rPr>
                </w:rPrChange>
              </w:rPr>
              <w:pPrChange w:id="24508" w:author="phuong vu" w:date="2018-11-30T14:16:00Z">
                <w:pPr>
                  <w:spacing w:line="360" w:lineRule="auto"/>
                </w:pPr>
              </w:pPrChange>
            </w:pPr>
            <w:bookmarkStart w:id="24509" w:name="_Toc531102205"/>
            <w:bookmarkStart w:id="24510" w:name="_Toc531103153"/>
            <w:bookmarkStart w:id="24511" w:name="_Toc531359394"/>
            <w:bookmarkStart w:id="24512" w:name="_Toc531360375"/>
            <w:bookmarkStart w:id="24513" w:name="_Toc531381217"/>
            <w:bookmarkEnd w:id="24509"/>
            <w:bookmarkEnd w:id="24510"/>
            <w:bookmarkEnd w:id="24511"/>
            <w:bookmarkEnd w:id="24512"/>
            <w:bookmarkEnd w:id="24513"/>
          </w:p>
        </w:tc>
        <w:bookmarkStart w:id="24514" w:name="_Toc531102206"/>
        <w:bookmarkStart w:id="24515" w:name="_Toc531103154"/>
        <w:bookmarkStart w:id="24516" w:name="_Toc531359395"/>
        <w:bookmarkStart w:id="24517" w:name="_Toc531360376"/>
        <w:bookmarkStart w:id="24518" w:name="_Toc531381218"/>
        <w:bookmarkEnd w:id="24514"/>
        <w:bookmarkEnd w:id="24515"/>
        <w:bookmarkEnd w:id="24516"/>
        <w:bookmarkEnd w:id="24517"/>
        <w:bookmarkEnd w:id="24518"/>
      </w:tr>
      <w:tr w:rsidR="008833F0" w:rsidRPr="00920004" w:rsidDel="002F5F09" w14:paraId="76361BA2" w14:textId="62744A7C" w:rsidTr="00A72A60">
        <w:trPr>
          <w:del w:id="24519" w:author="phuong vu" w:date="2018-11-25T21:57:00Z"/>
        </w:trPr>
        <w:tc>
          <w:tcPr>
            <w:tcW w:w="805" w:type="dxa"/>
          </w:tcPr>
          <w:p w14:paraId="2307D3DB" w14:textId="507CF481" w:rsidR="008833F0" w:rsidRPr="00920004" w:rsidDel="002F5F09" w:rsidRDefault="008833F0" w:rsidP="00BD0851">
            <w:pPr>
              <w:spacing w:before="240" w:line="0" w:lineRule="atLeast"/>
              <w:jc w:val="center"/>
              <w:rPr>
                <w:del w:id="24520" w:author="phuong vu" w:date="2018-11-25T21:57:00Z"/>
                <w:lang w:val="en-US"/>
                <w:rPrChange w:id="24521" w:author="phuong vu" w:date="2018-11-30T22:36:00Z">
                  <w:rPr>
                    <w:del w:id="24522" w:author="phuong vu" w:date="2018-11-25T21:57:00Z"/>
                    <w:lang w:val="en-US"/>
                  </w:rPr>
                </w:rPrChange>
              </w:rPr>
              <w:pPrChange w:id="24523" w:author="phuong vu" w:date="2018-11-30T14:16:00Z">
                <w:pPr>
                  <w:spacing w:line="360" w:lineRule="auto"/>
                  <w:jc w:val="center"/>
                </w:pPr>
              </w:pPrChange>
            </w:pPr>
            <w:del w:id="24524" w:author="phuong vu" w:date="2018-11-25T21:57:00Z">
              <w:r w:rsidRPr="00920004" w:rsidDel="002F5F09">
                <w:rPr>
                  <w:lang w:val="en-US"/>
                  <w:rPrChange w:id="24525" w:author="phuong vu" w:date="2018-11-30T22:36:00Z">
                    <w:rPr>
                      <w:lang w:val="en-US"/>
                    </w:rPr>
                  </w:rPrChange>
                </w:rPr>
                <w:delText>3</w:delText>
              </w:r>
              <w:bookmarkStart w:id="24526" w:name="_Toc531102207"/>
              <w:bookmarkStart w:id="24527" w:name="_Toc531103155"/>
              <w:bookmarkStart w:id="24528" w:name="_Toc531359396"/>
              <w:bookmarkStart w:id="24529" w:name="_Toc531360377"/>
              <w:bookmarkStart w:id="24530" w:name="_Toc531381219"/>
              <w:bookmarkEnd w:id="24526"/>
              <w:bookmarkEnd w:id="24527"/>
              <w:bookmarkEnd w:id="24528"/>
              <w:bookmarkEnd w:id="24529"/>
              <w:bookmarkEnd w:id="24530"/>
            </w:del>
          </w:p>
        </w:tc>
        <w:tc>
          <w:tcPr>
            <w:tcW w:w="1980" w:type="dxa"/>
          </w:tcPr>
          <w:p w14:paraId="7E57455B" w14:textId="64BCDFAA" w:rsidR="008833F0" w:rsidRPr="00920004" w:rsidDel="002F5F09" w:rsidRDefault="008833F0" w:rsidP="00BD0851">
            <w:pPr>
              <w:spacing w:before="240" w:line="0" w:lineRule="atLeast"/>
              <w:rPr>
                <w:del w:id="24531" w:author="phuong vu" w:date="2018-11-25T21:57:00Z"/>
                <w:lang w:val="en-US"/>
                <w:rPrChange w:id="24532" w:author="phuong vu" w:date="2018-11-30T22:36:00Z">
                  <w:rPr>
                    <w:del w:id="24533" w:author="phuong vu" w:date="2018-11-25T21:57:00Z"/>
                    <w:lang w:val="en-US"/>
                  </w:rPr>
                </w:rPrChange>
              </w:rPr>
              <w:pPrChange w:id="24534" w:author="phuong vu" w:date="2018-11-30T14:16:00Z">
                <w:pPr>
                  <w:spacing w:line="360" w:lineRule="auto"/>
                </w:pPr>
              </w:pPrChange>
            </w:pPr>
            <w:bookmarkStart w:id="24535" w:name="_Toc531102208"/>
            <w:bookmarkStart w:id="24536" w:name="_Toc531103156"/>
            <w:bookmarkStart w:id="24537" w:name="_Toc531359397"/>
            <w:bookmarkStart w:id="24538" w:name="_Toc531360378"/>
            <w:bookmarkStart w:id="24539" w:name="_Toc531381220"/>
            <w:bookmarkEnd w:id="24535"/>
            <w:bookmarkEnd w:id="24536"/>
            <w:bookmarkEnd w:id="24537"/>
            <w:bookmarkEnd w:id="24538"/>
            <w:bookmarkEnd w:id="24539"/>
          </w:p>
        </w:tc>
        <w:tc>
          <w:tcPr>
            <w:tcW w:w="2970" w:type="dxa"/>
          </w:tcPr>
          <w:p w14:paraId="750CBB3A" w14:textId="3CDD5EB1" w:rsidR="008833F0" w:rsidRPr="00920004" w:rsidDel="002F5F09" w:rsidRDefault="008833F0" w:rsidP="00BD0851">
            <w:pPr>
              <w:spacing w:before="240" w:line="0" w:lineRule="atLeast"/>
              <w:rPr>
                <w:del w:id="24540" w:author="phuong vu" w:date="2018-11-25T21:57:00Z"/>
                <w:lang w:val="en-US"/>
                <w:rPrChange w:id="24541" w:author="phuong vu" w:date="2018-11-30T22:36:00Z">
                  <w:rPr>
                    <w:del w:id="24542" w:author="phuong vu" w:date="2018-11-25T21:57:00Z"/>
                    <w:lang w:val="en-US"/>
                  </w:rPr>
                </w:rPrChange>
              </w:rPr>
              <w:pPrChange w:id="24543" w:author="phuong vu" w:date="2018-11-30T14:16:00Z">
                <w:pPr>
                  <w:spacing w:line="360" w:lineRule="auto"/>
                </w:pPr>
              </w:pPrChange>
            </w:pPr>
            <w:bookmarkStart w:id="24544" w:name="_Toc531102209"/>
            <w:bookmarkStart w:id="24545" w:name="_Toc531103157"/>
            <w:bookmarkStart w:id="24546" w:name="_Toc531359398"/>
            <w:bookmarkStart w:id="24547" w:name="_Toc531360379"/>
            <w:bookmarkStart w:id="24548" w:name="_Toc531381221"/>
            <w:bookmarkEnd w:id="24544"/>
            <w:bookmarkEnd w:id="24545"/>
            <w:bookmarkEnd w:id="24546"/>
            <w:bookmarkEnd w:id="24547"/>
            <w:bookmarkEnd w:id="24548"/>
          </w:p>
        </w:tc>
        <w:tc>
          <w:tcPr>
            <w:tcW w:w="1266" w:type="dxa"/>
          </w:tcPr>
          <w:p w14:paraId="047793FD" w14:textId="13866F4A" w:rsidR="008833F0" w:rsidRPr="00920004" w:rsidDel="002F5F09" w:rsidRDefault="008833F0" w:rsidP="00BD0851">
            <w:pPr>
              <w:spacing w:before="240" w:line="0" w:lineRule="atLeast"/>
              <w:rPr>
                <w:del w:id="24549" w:author="phuong vu" w:date="2018-11-25T21:57:00Z"/>
                <w:lang w:val="en-US"/>
                <w:rPrChange w:id="24550" w:author="phuong vu" w:date="2018-11-30T22:36:00Z">
                  <w:rPr>
                    <w:del w:id="24551" w:author="phuong vu" w:date="2018-11-25T21:57:00Z"/>
                    <w:lang w:val="en-US"/>
                  </w:rPr>
                </w:rPrChange>
              </w:rPr>
              <w:pPrChange w:id="24552" w:author="phuong vu" w:date="2018-11-30T14:16:00Z">
                <w:pPr>
                  <w:spacing w:line="360" w:lineRule="auto"/>
                </w:pPr>
              </w:pPrChange>
            </w:pPr>
            <w:bookmarkStart w:id="24553" w:name="_Toc531102210"/>
            <w:bookmarkStart w:id="24554" w:name="_Toc531103158"/>
            <w:bookmarkStart w:id="24555" w:name="_Toc531359399"/>
            <w:bookmarkStart w:id="24556" w:name="_Toc531360380"/>
            <w:bookmarkStart w:id="24557" w:name="_Toc531381222"/>
            <w:bookmarkEnd w:id="24553"/>
            <w:bookmarkEnd w:id="24554"/>
            <w:bookmarkEnd w:id="24555"/>
            <w:bookmarkEnd w:id="24556"/>
            <w:bookmarkEnd w:id="24557"/>
          </w:p>
        </w:tc>
        <w:tc>
          <w:tcPr>
            <w:tcW w:w="1756" w:type="dxa"/>
          </w:tcPr>
          <w:p w14:paraId="7A750462" w14:textId="27682C32" w:rsidR="008833F0" w:rsidRPr="00920004" w:rsidDel="002F5F09" w:rsidRDefault="008833F0" w:rsidP="00BD0851">
            <w:pPr>
              <w:spacing w:before="240" w:line="0" w:lineRule="atLeast"/>
              <w:rPr>
                <w:del w:id="24558" w:author="phuong vu" w:date="2018-11-25T21:57:00Z"/>
                <w:lang w:val="en-US"/>
                <w:rPrChange w:id="24559" w:author="phuong vu" w:date="2018-11-30T22:36:00Z">
                  <w:rPr>
                    <w:del w:id="24560" w:author="phuong vu" w:date="2018-11-25T21:57:00Z"/>
                    <w:lang w:val="en-US"/>
                  </w:rPr>
                </w:rPrChange>
              </w:rPr>
              <w:pPrChange w:id="24561" w:author="phuong vu" w:date="2018-11-30T14:16:00Z">
                <w:pPr>
                  <w:spacing w:line="360" w:lineRule="auto"/>
                </w:pPr>
              </w:pPrChange>
            </w:pPr>
            <w:bookmarkStart w:id="24562" w:name="_Toc531102211"/>
            <w:bookmarkStart w:id="24563" w:name="_Toc531103159"/>
            <w:bookmarkStart w:id="24564" w:name="_Toc531359400"/>
            <w:bookmarkStart w:id="24565" w:name="_Toc531360381"/>
            <w:bookmarkStart w:id="24566" w:name="_Toc531381223"/>
            <w:bookmarkEnd w:id="24562"/>
            <w:bookmarkEnd w:id="24563"/>
            <w:bookmarkEnd w:id="24564"/>
            <w:bookmarkEnd w:id="24565"/>
            <w:bookmarkEnd w:id="24566"/>
          </w:p>
        </w:tc>
        <w:bookmarkStart w:id="24567" w:name="_Toc531102212"/>
        <w:bookmarkStart w:id="24568" w:name="_Toc531103160"/>
        <w:bookmarkStart w:id="24569" w:name="_Toc531359401"/>
        <w:bookmarkStart w:id="24570" w:name="_Toc531360382"/>
        <w:bookmarkStart w:id="24571" w:name="_Toc531381224"/>
        <w:bookmarkEnd w:id="24567"/>
        <w:bookmarkEnd w:id="24568"/>
        <w:bookmarkEnd w:id="24569"/>
        <w:bookmarkEnd w:id="24570"/>
        <w:bookmarkEnd w:id="24571"/>
      </w:tr>
      <w:tr w:rsidR="008833F0" w:rsidRPr="00920004" w:rsidDel="002F5F09" w14:paraId="25D173B6" w14:textId="7E9193AF" w:rsidTr="00A72A60">
        <w:trPr>
          <w:del w:id="24572" w:author="phuong vu" w:date="2018-11-25T21:57:00Z"/>
        </w:trPr>
        <w:tc>
          <w:tcPr>
            <w:tcW w:w="805" w:type="dxa"/>
          </w:tcPr>
          <w:p w14:paraId="14CF15C2" w14:textId="01FFB68D" w:rsidR="008833F0" w:rsidRPr="00920004" w:rsidDel="002F5F09" w:rsidRDefault="008833F0" w:rsidP="00BD0851">
            <w:pPr>
              <w:spacing w:before="240" w:line="0" w:lineRule="atLeast"/>
              <w:jc w:val="center"/>
              <w:rPr>
                <w:del w:id="24573" w:author="phuong vu" w:date="2018-11-25T21:57:00Z"/>
                <w:lang w:val="en-US"/>
                <w:rPrChange w:id="24574" w:author="phuong vu" w:date="2018-11-30T22:36:00Z">
                  <w:rPr>
                    <w:del w:id="24575" w:author="phuong vu" w:date="2018-11-25T21:57:00Z"/>
                    <w:lang w:val="en-US"/>
                  </w:rPr>
                </w:rPrChange>
              </w:rPr>
              <w:pPrChange w:id="24576" w:author="phuong vu" w:date="2018-11-30T14:16:00Z">
                <w:pPr>
                  <w:spacing w:line="360" w:lineRule="auto"/>
                  <w:jc w:val="center"/>
                </w:pPr>
              </w:pPrChange>
            </w:pPr>
            <w:del w:id="24577" w:author="phuong vu" w:date="2018-11-25T21:57:00Z">
              <w:r w:rsidRPr="00920004" w:rsidDel="002F5F09">
                <w:rPr>
                  <w:lang w:val="en-US"/>
                  <w:rPrChange w:id="24578" w:author="phuong vu" w:date="2018-11-30T22:36:00Z">
                    <w:rPr>
                      <w:lang w:val="en-US"/>
                    </w:rPr>
                  </w:rPrChange>
                </w:rPr>
                <w:delText>4</w:delText>
              </w:r>
              <w:bookmarkStart w:id="24579" w:name="_Toc531102213"/>
              <w:bookmarkStart w:id="24580" w:name="_Toc531103161"/>
              <w:bookmarkStart w:id="24581" w:name="_Toc531359402"/>
              <w:bookmarkStart w:id="24582" w:name="_Toc531360383"/>
              <w:bookmarkStart w:id="24583" w:name="_Toc531381225"/>
              <w:bookmarkEnd w:id="24579"/>
              <w:bookmarkEnd w:id="24580"/>
              <w:bookmarkEnd w:id="24581"/>
              <w:bookmarkEnd w:id="24582"/>
              <w:bookmarkEnd w:id="24583"/>
            </w:del>
          </w:p>
        </w:tc>
        <w:tc>
          <w:tcPr>
            <w:tcW w:w="1980" w:type="dxa"/>
          </w:tcPr>
          <w:p w14:paraId="67826959" w14:textId="4A0ADDDE" w:rsidR="008833F0" w:rsidRPr="00920004" w:rsidDel="002F5F09" w:rsidRDefault="008833F0" w:rsidP="00BD0851">
            <w:pPr>
              <w:spacing w:before="240" w:line="0" w:lineRule="atLeast"/>
              <w:rPr>
                <w:del w:id="24584" w:author="phuong vu" w:date="2018-11-25T21:57:00Z"/>
                <w:lang w:val="en-US"/>
                <w:rPrChange w:id="24585" w:author="phuong vu" w:date="2018-11-30T22:36:00Z">
                  <w:rPr>
                    <w:del w:id="24586" w:author="phuong vu" w:date="2018-11-25T21:57:00Z"/>
                    <w:lang w:val="en-US"/>
                  </w:rPr>
                </w:rPrChange>
              </w:rPr>
              <w:pPrChange w:id="24587" w:author="phuong vu" w:date="2018-11-30T14:16:00Z">
                <w:pPr>
                  <w:spacing w:line="360" w:lineRule="auto"/>
                </w:pPr>
              </w:pPrChange>
            </w:pPr>
            <w:bookmarkStart w:id="24588" w:name="_Toc531102214"/>
            <w:bookmarkStart w:id="24589" w:name="_Toc531103162"/>
            <w:bookmarkStart w:id="24590" w:name="_Toc531359403"/>
            <w:bookmarkStart w:id="24591" w:name="_Toc531360384"/>
            <w:bookmarkStart w:id="24592" w:name="_Toc531381226"/>
            <w:bookmarkEnd w:id="24588"/>
            <w:bookmarkEnd w:id="24589"/>
            <w:bookmarkEnd w:id="24590"/>
            <w:bookmarkEnd w:id="24591"/>
            <w:bookmarkEnd w:id="24592"/>
          </w:p>
        </w:tc>
        <w:tc>
          <w:tcPr>
            <w:tcW w:w="2970" w:type="dxa"/>
          </w:tcPr>
          <w:p w14:paraId="11106C2D" w14:textId="1DEE72A8" w:rsidR="008833F0" w:rsidRPr="00920004" w:rsidDel="002F5F09" w:rsidRDefault="008833F0" w:rsidP="00BD0851">
            <w:pPr>
              <w:spacing w:before="240" w:line="0" w:lineRule="atLeast"/>
              <w:rPr>
                <w:del w:id="24593" w:author="phuong vu" w:date="2018-11-25T21:57:00Z"/>
                <w:lang w:val="en-US"/>
                <w:rPrChange w:id="24594" w:author="phuong vu" w:date="2018-11-30T22:36:00Z">
                  <w:rPr>
                    <w:del w:id="24595" w:author="phuong vu" w:date="2018-11-25T21:57:00Z"/>
                    <w:lang w:val="en-US"/>
                  </w:rPr>
                </w:rPrChange>
              </w:rPr>
              <w:pPrChange w:id="24596" w:author="phuong vu" w:date="2018-11-30T14:16:00Z">
                <w:pPr>
                  <w:spacing w:line="360" w:lineRule="auto"/>
                </w:pPr>
              </w:pPrChange>
            </w:pPr>
            <w:bookmarkStart w:id="24597" w:name="_Toc531102215"/>
            <w:bookmarkStart w:id="24598" w:name="_Toc531103163"/>
            <w:bookmarkStart w:id="24599" w:name="_Toc531359404"/>
            <w:bookmarkStart w:id="24600" w:name="_Toc531360385"/>
            <w:bookmarkStart w:id="24601" w:name="_Toc531381227"/>
            <w:bookmarkEnd w:id="24597"/>
            <w:bookmarkEnd w:id="24598"/>
            <w:bookmarkEnd w:id="24599"/>
            <w:bookmarkEnd w:id="24600"/>
            <w:bookmarkEnd w:id="24601"/>
          </w:p>
        </w:tc>
        <w:tc>
          <w:tcPr>
            <w:tcW w:w="1266" w:type="dxa"/>
          </w:tcPr>
          <w:p w14:paraId="3E12C2F4" w14:textId="5FB15BD0" w:rsidR="008833F0" w:rsidRPr="00920004" w:rsidDel="002F5F09" w:rsidRDefault="008833F0" w:rsidP="00BD0851">
            <w:pPr>
              <w:spacing w:before="240" w:line="0" w:lineRule="atLeast"/>
              <w:rPr>
                <w:del w:id="24602" w:author="phuong vu" w:date="2018-11-25T21:57:00Z"/>
                <w:lang w:val="en-US"/>
                <w:rPrChange w:id="24603" w:author="phuong vu" w:date="2018-11-30T22:36:00Z">
                  <w:rPr>
                    <w:del w:id="24604" w:author="phuong vu" w:date="2018-11-25T21:57:00Z"/>
                    <w:lang w:val="en-US"/>
                  </w:rPr>
                </w:rPrChange>
              </w:rPr>
              <w:pPrChange w:id="24605" w:author="phuong vu" w:date="2018-11-30T14:16:00Z">
                <w:pPr>
                  <w:spacing w:line="360" w:lineRule="auto"/>
                </w:pPr>
              </w:pPrChange>
            </w:pPr>
            <w:bookmarkStart w:id="24606" w:name="_Toc531102216"/>
            <w:bookmarkStart w:id="24607" w:name="_Toc531103164"/>
            <w:bookmarkStart w:id="24608" w:name="_Toc531359405"/>
            <w:bookmarkStart w:id="24609" w:name="_Toc531360386"/>
            <w:bookmarkStart w:id="24610" w:name="_Toc531381228"/>
            <w:bookmarkEnd w:id="24606"/>
            <w:bookmarkEnd w:id="24607"/>
            <w:bookmarkEnd w:id="24608"/>
            <w:bookmarkEnd w:id="24609"/>
            <w:bookmarkEnd w:id="24610"/>
          </w:p>
        </w:tc>
        <w:tc>
          <w:tcPr>
            <w:tcW w:w="1756" w:type="dxa"/>
          </w:tcPr>
          <w:p w14:paraId="70CDE4DA" w14:textId="321C3106" w:rsidR="008833F0" w:rsidRPr="00920004" w:rsidDel="002F5F09" w:rsidRDefault="008833F0" w:rsidP="00BD0851">
            <w:pPr>
              <w:spacing w:before="240" w:line="0" w:lineRule="atLeast"/>
              <w:rPr>
                <w:del w:id="24611" w:author="phuong vu" w:date="2018-11-25T21:57:00Z"/>
                <w:lang w:val="en-US"/>
                <w:rPrChange w:id="24612" w:author="phuong vu" w:date="2018-11-30T22:36:00Z">
                  <w:rPr>
                    <w:del w:id="24613" w:author="phuong vu" w:date="2018-11-25T21:57:00Z"/>
                    <w:lang w:val="en-US"/>
                  </w:rPr>
                </w:rPrChange>
              </w:rPr>
              <w:pPrChange w:id="24614" w:author="phuong vu" w:date="2018-11-30T14:16:00Z">
                <w:pPr>
                  <w:spacing w:line="360" w:lineRule="auto"/>
                </w:pPr>
              </w:pPrChange>
            </w:pPr>
            <w:bookmarkStart w:id="24615" w:name="_Toc531102217"/>
            <w:bookmarkStart w:id="24616" w:name="_Toc531103165"/>
            <w:bookmarkStart w:id="24617" w:name="_Toc531359406"/>
            <w:bookmarkStart w:id="24618" w:name="_Toc531360387"/>
            <w:bookmarkStart w:id="24619" w:name="_Toc531381229"/>
            <w:bookmarkEnd w:id="24615"/>
            <w:bookmarkEnd w:id="24616"/>
            <w:bookmarkEnd w:id="24617"/>
            <w:bookmarkEnd w:id="24618"/>
            <w:bookmarkEnd w:id="24619"/>
          </w:p>
        </w:tc>
        <w:bookmarkStart w:id="24620" w:name="_Toc531102218"/>
        <w:bookmarkStart w:id="24621" w:name="_Toc531103166"/>
        <w:bookmarkStart w:id="24622" w:name="_Toc531359407"/>
        <w:bookmarkStart w:id="24623" w:name="_Toc531360388"/>
        <w:bookmarkStart w:id="24624" w:name="_Toc531381230"/>
        <w:bookmarkEnd w:id="24620"/>
        <w:bookmarkEnd w:id="24621"/>
        <w:bookmarkEnd w:id="24622"/>
        <w:bookmarkEnd w:id="24623"/>
        <w:bookmarkEnd w:id="24624"/>
      </w:tr>
      <w:tr w:rsidR="008833F0" w:rsidRPr="00920004" w:rsidDel="002F5F09" w14:paraId="5B28E43D" w14:textId="56BEAAE1" w:rsidTr="00A72A60">
        <w:trPr>
          <w:del w:id="24625" w:author="phuong vu" w:date="2018-11-25T21:57:00Z"/>
        </w:trPr>
        <w:tc>
          <w:tcPr>
            <w:tcW w:w="805" w:type="dxa"/>
          </w:tcPr>
          <w:p w14:paraId="6F50D1F9" w14:textId="516EC725" w:rsidR="008833F0" w:rsidRPr="00920004" w:rsidDel="002F5F09" w:rsidRDefault="008833F0" w:rsidP="00BD0851">
            <w:pPr>
              <w:spacing w:before="240" w:line="0" w:lineRule="atLeast"/>
              <w:jc w:val="center"/>
              <w:rPr>
                <w:del w:id="24626" w:author="phuong vu" w:date="2018-11-25T21:57:00Z"/>
                <w:lang w:val="en-US"/>
                <w:rPrChange w:id="24627" w:author="phuong vu" w:date="2018-11-30T22:36:00Z">
                  <w:rPr>
                    <w:del w:id="24628" w:author="phuong vu" w:date="2018-11-25T21:57:00Z"/>
                    <w:lang w:val="en-US"/>
                  </w:rPr>
                </w:rPrChange>
              </w:rPr>
              <w:pPrChange w:id="24629" w:author="phuong vu" w:date="2018-11-30T14:16:00Z">
                <w:pPr>
                  <w:spacing w:line="360" w:lineRule="auto"/>
                  <w:jc w:val="center"/>
                </w:pPr>
              </w:pPrChange>
            </w:pPr>
            <w:del w:id="24630" w:author="phuong vu" w:date="2018-11-25T21:57:00Z">
              <w:r w:rsidRPr="00920004" w:rsidDel="002F5F09">
                <w:rPr>
                  <w:lang w:val="en-US"/>
                  <w:rPrChange w:id="24631" w:author="phuong vu" w:date="2018-11-30T22:36:00Z">
                    <w:rPr>
                      <w:lang w:val="en-US"/>
                    </w:rPr>
                  </w:rPrChange>
                </w:rPr>
                <w:delText>5</w:delText>
              </w:r>
              <w:bookmarkStart w:id="24632" w:name="_Toc531102219"/>
              <w:bookmarkStart w:id="24633" w:name="_Toc531103167"/>
              <w:bookmarkStart w:id="24634" w:name="_Toc531359408"/>
              <w:bookmarkStart w:id="24635" w:name="_Toc531360389"/>
              <w:bookmarkStart w:id="24636" w:name="_Toc531381231"/>
              <w:bookmarkEnd w:id="24632"/>
              <w:bookmarkEnd w:id="24633"/>
              <w:bookmarkEnd w:id="24634"/>
              <w:bookmarkEnd w:id="24635"/>
              <w:bookmarkEnd w:id="24636"/>
            </w:del>
          </w:p>
        </w:tc>
        <w:tc>
          <w:tcPr>
            <w:tcW w:w="1980" w:type="dxa"/>
          </w:tcPr>
          <w:p w14:paraId="0A943AE4" w14:textId="21DAA69E" w:rsidR="008833F0" w:rsidRPr="00920004" w:rsidDel="002F5F09" w:rsidRDefault="008833F0" w:rsidP="00BD0851">
            <w:pPr>
              <w:spacing w:before="240" w:line="0" w:lineRule="atLeast"/>
              <w:rPr>
                <w:del w:id="24637" w:author="phuong vu" w:date="2018-11-25T21:57:00Z"/>
                <w:lang w:val="en-US"/>
                <w:rPrChange w:id="24638" w:author="phuong vu" w:date="2018-11-30T22:36:00Z">
                  <w:rPr>
                    <w:del w:id="24639" w:author="phuong vu" w:date="2018-11-25T21:57:00Z"/>
                    <w:lang w:val="en-US"/>
                  </w:rPr>
                </w:rPrChange>
              </w:rPr>
              <w:pPrChange w:id="24640" w:author="phuong vu" w:date="2018-11-30T14:16:00Z">
                <w:pPr>
                  <w:spacing w:line="360" w:lineRule="auto"/>
                </w:pPr>
              </w:pPrChange>
            </w:pPr>
            <w:bookmarkStart w:id="24641" w:name="_Toc531102220"/>
            <w:bookmarkStart w:id="24642" w:name="_Toc531103168"/>
            <w:bookmarkStart w:id="24643" w:name="_Toc531359409"/>
            <w:bookmarkStart w:id="24644" w:name="_Toc531360390"/>
            <w:bookmarkStart w:id="24645" w:name="_Toc531381232"/>
            <w:bookmarkEnd w:id="24641"/>
            <w:bookmarkEnd w:id="24642"/>
            <w:bookmarkEnd w:id="24643"/>
            <w:bookmarkEnd w:id="24644"/>
            <w:bookmarkEnd w:id="24645"/>
          </w:p>
        </w:tc>
        <w:tc>
          <w:tcPr>
            <w:tcW w:w="2970" w:type="dxa"/>
          </w:tcPr>
          <w:p w14:paraId="73A3F300" w14:textId="5C36BC82" w:rsidR="008833F0" w:rsidRPr="00920004" w:rsidDel="002F5F09" w:rsidRDefault="008833F0" w:rsidP="00BD0851">
            <w:pPr>
              <w:spacing w:before="240" w:line="0" w:lineRule="atLeast"/>
              <w:rPr>
                <w:del w:id="24646" w:author="phuong vu" w:date="2018-11-25T21:57:00Z"/>
                <w:lang w:val="en-US"/>
                <w:rPrChange w:id="24647" w:author="phuong vu" w:date="2018-11-30T22:36:00Z">
                  <w:rPr>
                    <w:del w:id="24648" w:author="phuong vu" w:date="2018-11-25T21:57:00Z"/>
                    <w:lang w:val="en-US"/>
                  </w:rPr>
                </w:rPrChange>
              </w:rPr>
              <w:pPrChange w:id="24649" w:author="phuong vu" w:date="2018-11-30T14:16:00Z">
                <w:pPr>
                  <w:spacing w:line="360" w:lineRule="auto"/>
                </w:pPr>
              </w:pPrChange>
            </w:pPr>
            <w:bookmarkStart w:id="24650" w:name="_Toc531102221"/>
            <w:bookmarkStart w:id="24651" w:name="_Toc531103169"/>
            <w:bookmarkStart w:id="24652" w:name="_Toc531359410"/>
            <w:bookmarkStart w:id="24653" w:name="_Toc531360391"/>
            <w:bookmarkStart w:id="24654" w:name="_Toc531381233"/>
            <w:bookmarkEnd w:id="24650"/>
            <w:bookmarkEnd w:id="24651"/>
            <w:bookmarkEnd w:id="24652"/>
            <w:bookmarkEnd w:id="24653"/>
            <w:bookmarkEnd w:id="24654"/>
          </w:p>
        </w:tc>
        <w:tc>
          <w:tcPr>
            <w:tcW w:w="1266" w:type="dxa"/>
          </w:tcPr>
          <w:p w14:paraId="73AE2D59" w14:textId="3AEAC183" w:rsidR="008833F0" w:rsidRPr="00920004" w:rsidDel="002F5F09" w:rsidRDefault="008833F0" w:rsidP="00BD0851">
            <w:pPr>
              <w:spacing w:before="240" w:line="0" w:lineRule="atLeast"/>
              <w:rPr>
                <w:del w:id="24655" w:author="phuong vu" w:date="2018-11-25T21:57:00Z"/>
                <w:lang w:val="en-US"/>
                <w:rPrChange w:id="24656" w:author="phuong vu" w:date="2018-11-30T22:36:00Z">
                  <w:rPr>
                    <w:del w:id="24657" w:author="phuong vu" w:date="2018-11-25T21:57:00Z"/>
                    <w:lang w:val="en-US"/>
                  </w:rPr>
                </w:rPrChange>
              </w:rPr>
              <w:pPrChange w:id="24658" w:author="phuong vu" w:date="2018-11-30T14:16:00Z">
                <w:pPr>
                  <w:spacing w:line="360" w:lineRule="auto"/>
                </w:pPr>
              </w:pPrChange>
            </w:pPr>
            <w:bookmarkStart w:id="24659" w:name="_Toc531102222"/>
            <w:bookmarkStart w:id="24660" w:name="_Toc531103170"/>
            <w:bookmarkStart w:id="24661" w:name="_Toc531359411"/>
            <w:bookmarkStart w:id="24662" w:name="_Toc531360392"/>
            <w:bookmarkStart w:id="24663" w:name="_Toc531381234"/>
            <w:bookmarkEnd w:id="24659"/>
            <w:bookmarkEnd w:id="24660"/>
            <w:bookmarkEnd w:id="24661"/>
            <w:bookmarkEnd w:id="24662"/>
            <w:bookmarkEnd w:id="24663"/>
          </w:p>
        </w:tc>
        <w:tc>
          <w:tcPr>
            <w:tcW w:w="1756" w:type="dxa"/>
          </w:tcPr>
          <w:p w14:paraId="7C0EB454" w14:textId="5B0E82D9" w:rsidR="008833F0" w:rsidRPr="00920004" w:rsidDel="002F5F09" w:rsidRDefault="008833F0" w:rsidP="00BD0851">
            <w:pPr>
              <w:spacing w:before="240" w:line="0" w:lineRule="atLeast"/>
              <w:rPr>
                <w:del w:id="24664" w:author="phuong vu" w:date="2018-11-25T21:57:00Z"/>
                <w:lang w:val="en-US"/>
                <w:rPrChange w:id="24665" w:author="phuong vu" w:date="2018-11-30T22:36:00Z">
                  <w:rPr>
                    <w:del w:id="24666" w:author="phuong vu" w:date="2018-11-25T21:57:00Z"/>
                    <w:lang w:val="en-US"/>
                  </w:rPr>
                </w:rPrChange>
              </w:rPr>
              <w:pPrChange w:id="24667" w:author="phuong vu" w:date="2018-11-30T14:16:00Z">
                <w:pPr>
                  <w:spacing w:line="360" w:lineRule="auto"/>
                </w:pPr>
              </w:pPrChange>
            </w:pPr>
            <w:bookmarkStart w:id="24668" w:name="_Toc531102223"/>
            <w:bookmarkStart w:id="24669" w:name="_Toc531103171"/>
            <w:bookmarkStart w:id="24670" w:name="_Toc531359412"/>
            <w:bookmarkStart w:id="24671" w:name="_Toc531360393"/>
            <w:bookmarkStart w:id="24672" w:name="_Toc531381235"/>
            <w:bookmarkEnd w:id="24668"/>
            <w:bookmarkEnd w:id="24669"/>
            <w:bookmarkEnd w:id="24670"/>
            <w:bookmarkEnd w:id="24671"/>
            <w:bookmarkEnd w:id="24672"/>
          </w:p>
        </w:tc>
        <w:bookmarkStart w:id="24673" w:name="_Toc531102224"/>
        <w:bookmarkStart w:id="24674" w:name="_Toc531103172"/>
        <w:bookmarkStart w:id="24675" w:name="_Toc531359413"/>
        <w:bookmarkStart w:id="24676" w:name="_Toc531360394"/>
        <w:bookmarkStart w:id="24677" w:name="_Toc531381236"/>
        <w:bookmarkEnd w:id="24673"/>
        <w:bookmarkEnd w:id="24674"/>
        <w:bookmarkEnd w:id="24675"/>
        <w:bookmarkEnd w:id="24676"/>
        <w:bookmarkEnd w:id="24677"/>
      </w:tr>
      <w:tr w:rsidR="008833F0" w:rsidRPr="00920004" w:rsidDel="002F5F09" w14:paraId="4C3618C9" w14:textId="47209F7B" w:rsidTr="00A72A60">
        <w:trPr>
          <w:del w:id="24678" w:author="phuong vu" w:date="2018-11-25T21:57:00Z"/>
        </w:trPr>
        <w:tc>
          <w:tcPr>
            <w:tcW w:w="805" w:type="dxa"/>
          </w:tcPr>
          <w:p w14:paraId="4AC8DD63" w14:textId="195BEB5B" w:rsidR="008833F0" w:rsidRPr="00920004" w:rsidDel="002F5F09" w:rsidRDefault="008833F0" w:rsidP="00BD0851">
            <w:pPr>
              <w:spacing w:before="240" w:line="0" w:lineRule="atLeast"/>
              <w:jc w:val="center"/>
              <w:rPr>
                <w:del w:id="24679" w:author="phuong vu" w:date="2018-11-25T21:57:00Z"/>
                <w:lang w:val="en-US"/>
                <w:rPrChange w:id="24680" w:author="phuong vu" w:date="2018-11-30T22:36:00Z">
                  <w:rPr>
                    <w:del w:id="24681" w:author="phuong vu" w:date="2018-11-25T21:57:00Z"/>
                    <w:lang w:val="en-US"/>
                  </w:rPr>
                </w:rPrChange>
              </w:rPr>
              <w:pPrChange w:id="24682" w:author="phuong vu" w:date="2018-11-30T14:16:00Z">
                <w:pPr>
                  <w:spacing w:line="360" w:lineRule="auto"/>
                  <w:jc w:val="center"/>
                </w:pPr>
              </w:pPrChange>
            </w:pPr>
            <w:del w:id="24683" w:author="phuong vu" w:date="2018-11-25T21:57:00Z">
              <w:r w:rsidRPr="00920004" w:rsidDel="002F5F09">
                <w:rPr>
                  <w:lang w:val="en-US"/>
                  <w:rPrChange w:id="24684" w:author="phuong vu" w:date="2018-11-30T22:36:00Z">
                    <w:rPr>
                      <w:lang w:val="en-US"/>
                    </w:rPr>
                  </w:rPrChange>
                </w:rPr>
                <w:delText>6</w:delText>
              </w:r>
              <w:bookmarkStart w:id="24685" w:name="_Toc531102225"/>
              <w:bookmarkStart w:id="24686" w:name="_Toc531103173"/>
              <w:bookmarkStart w:id="24687" w:name="_Toc531359414"/>
              <w:bookmarkStart w:id="24688" w:name="_Toc531360395"/>
              <w:bookmarkStart w:id="24689" w:name="_Toc531381237"/>
              <w:bookmarkEnd w:id="24685"/>
              <w:bookmarkEnd w:id="24686"/>
              <w:bookmarkEnd w:id="24687"/>
              <w:bookmarkEnd w:id="24688"/>
              <w:bookmarkEnd w:id="24689"/>
            </w:del>
          </w:p>
        </w:tc>
        <w:tc>
          <w:tcPr>
            <w:tcW w:w="1980" w:type="dxa"/>
          </w:tcPr>
          <w:p w14:paraId="16E20804" w14:textId="7660B83B" w:rsidR="008833F0" w:rsidRPr="00920004" w:rsidDel="002F5F09" w:rsidRDefault="008833F0" w:rsidP="00BD0851">
            <w:pPr>
              <w:spacing w:before="240" w:line="0" w:lineRule="atLeast"/>
              <w:rPr>
                <w:del w:id="24690" w:author="phuong vu" w:date="2018-11-25T21:57:00Z"/>
                <w:lang w:val="en-US"/>
                <w:rPrChange w:id="24691" w:author="phuong vu" w:date="2018-11-30T22:36:00Z">
                  <w:rPr>
                    <w:del w:id="24692" w:author="phuong vu" w:date="2018-11-25T21:57:00Z"/>
                    <w:lang w:val="en-US"/>
                  </w:rPr>
                </w:rPrChange>
              </w:rPr>
              <w:pPrChange w:id="24693" w:author="phuong vu" w:date="2018-11-30T14:16:00Z">
                <w:pPr>
                  <w:spacing w:line="360" w:lineRule="auto"/>
                </w:pPr>
              </w:pPrChange>
            </w:pPr>
            <w:bookmarkStart w:id="24694" w:name="_Toc531102226"/>
            <w:bookmarkStart w:id="24695" w:name="_Toc531103174"/>
            <w:bookmarkStart w:id="24696" w:name="_Toc531359415"/>
            <w:bookmarkStart w:id="24697" w:name="_Toc531360396"/>
            <w:bookmarkStart w:id="24698" w:name="_Toc531381238"/>
            <w:bookmarkEnd w:id="24694"/>
            <w:bookmarkEnd w:id="24695"/>
            <w:bookmarkEnd w:id="24696"/>
            <w:bookmarkEnd w:id="24697"/>
            <w:bookmarkEnd w:id="24698"/>
          </w:p>
        </w:tc>
        <w:tc>
          <w:tcPr>
            <w:tcW w:w="2970" w:type="dxa"/>
          </w:tcPr>
          <w:p w14:paraId="785A4E40" w14:textId="778895C8" w:rsidR="008833F0" w:rsidRPr="00920004" w:rsidDel="002F5F09" w:rsidRDefault="008833F0" w:rsidP="00BD0851">
            <w:pPr>
              <w:spacing w:before="240" w:line="0" w:lineRule="atLeast"/>
              <w:rPr>
                <w:del w:id="24699" w:author="phuong vu" w:date="2018-11-25T21:57:00Z"/>
                <w:lang w:val="en-US"/>
                <w:rPrChange w:id="24700" w:author="phuong vu" w:date="2018-11-30T22:36:00Z">
                  <w:rPr>
                    <w:del w:id="24701" w:author="phuong vu" w:date="2018-11-25T21:57:00Z"/>
                    <w:lang w:val="en-US"/>
                  </w:rPr>
                </w:rPrChange>
              </w:rPr>
              <w:pPrChange w:id="24702" w:author="phuong vu" w:date="2018-11-30T14:16:00Z">
                <w:pPr>
                  <w:spacing w:line="360" w:lineRule="auto"/>
                </w:pPr>
              </w:pPrChange>
            </w:pPr>
            <w:bookmarkStart w:id="24703" w:name="_Toc531102227"/>
            <w:bookmarkStart w:id="24704" w:name="_Toc531103175"/>
            <w:bookmarkStart w:id="24705" w:name="_Toc531359416"/>
            <w:bookmarkStart w:id="24706" w:name="_Toc531360397"/>
            <w:bookmarkStart w:id="24707" w:name="_Toc531381239"/>
            <w:bookmarkEnd w:id="24703"/>
            <w:bookmarkEnd w:id="24704"/>
            <w:bookmarkEnd w:id="24705"/>
            <w:bookmarkEnd w:id="24706"/>
            <w:bookmarkEnd w:id="24707"/>
          </w:p>
        </w:tc>
        <w:tc>
          <w:tcPr>
            <w:tcW w:w="1266" w:type="dxa"/>
          </w:tcPr>
          <w:p w14:paraId="3B78F46C" w14:textId="4DE71EA7" w:rsidR="008833F0" w:rsidRPr="00920004" w:rsidDel="002F5F09" w:rsidRDefault="008833F0" w:rsidP="00BD0851">
            <w:pPr>
              <w:spacing w:before="240" w:line="0" w:lineRule="atLeast"/>
              <w:rPr>
                <w:del w:id="24708" w:author="phuong vu" w:date="2018-11-25T21:57:00Z"/>
                <w:lang w:val="en-US"/>
                <w:rPrChange w:id="24709" w:author="phuong vu" w:date="2018-11-30T22:36:00Z">
                  <w:rPr>
                    <w:del w:id="24710" w:author="phuong vu" w:date="2018-11-25T21:57:00Z"/>
                    <w:lang w:val="en-US"/>
                  </w:rPr>
                </w:rPrChange>
              </w:rPr>
              <w:pPrChange w:id="24711" w:author="phuong vu" w:date="2018-11-30T14:16:00Z">
                <w:pPr>
                  <w:spacing w:line="360" w:lineRule="auto"/>
                </w:pPr>
              </w:pPrChange>
            </w:pPr>
            <w:bookmarkStart w:id="24712" w:name="_Toc531102228"/>
            <w:bookmarkStart w:id="24713" w:name="_Toc531103176"/>
            <w:bookmarkStart w:id="24714" w:name="_Toc531359417"/>
            <w:bookmarkStart w:id="24715" w:name="_Toc531360398"/>
            <w:bookmarkStart w:id="24716" w:name="_Toc531381240"/>
            <w:bookmarkEnd w:id="24712"/>
            <w:bookmarkEnd w:id="24713"/>
            <w:bookmarkEnd w:id="24714"/>
            <w:bookmarkEnd w:id="24715"/>
            <w:bookmarkEnd w:id="24716"/>
          </w:p>
        </w:tc>
        <w:tc>
          <w:tcPr>
            <w:tcW w:w="1756" w:type="dxa"/>
          </w:tcPr>
          <w:p w14:paraId="2A45A0C9" w14:textId="368FD665" w:rsidR="008833F0" w:rsidRPr="00920004" w:rsidDel="002F5F09" w:rsidRDefault="008833F0" w:rsidP="00BD0851">
            <w:pPr>
              <w:spacing w:before="240" w:line="0" w:lineRule="atLeast"/>
              <w:rPr>
                <w:del w:id="24717" w:author="phuong vu" w:date="2018-11-25T21:57:00Z"/>
                <w:lang w:val="en-US"/>
                <w:rPrChange w:id="24718" w:author="phuong vu" w:date="2018-11-30T22:36:00Z">
                  <w:rPr>
                    <w:del w:id="24719" w:author="phuong vu" w:date="2018-11-25T21:57:00Z"/>
                    <w:lang w:val="en-US"/>
                  </w:rPr>
                </w:rPrChange>
              </w:rPr>
              <w:pPrChange w:id="24720" w:author="phuong vu" w:date="2018-11-30T14:16:00Z">
                <w:pPr>
                  <w:spacing w:line="360" w:lineRule="auto"/>
                </w:pPr>
              </w:pPrChange>
            </w:pPr>
            <w:bookmarkStart w:id="24721" w:name="_Toc531102229"/>
            <w:bookmarkStart w:id="24722" w:name="_Toc531103177"/>
            <w:bookmarkStart w:id="24723" w:name="_Toc531359418"/>
            <w:bookmarkStart w:id="24724" w:name="_Toc531360399"/>
            <w:bookmarkStart w:id="24725" w:name="_Toc531381241"/>
            <w:bookmarkEnd w:id="24721"/>
            <w:bookmarkEnd w:id="24722"/>
            <w:bookmarkEnd w:id="24723"/>
            <w:bookmarkEnd w:id="24724"/>
            <w:bookmarkEnd w:id="24725"/>
          </w:p>
        </w:tc>
        <w:bookmarkStart w:id="24726" w:name="_Toc531102230"/>
        <w:bookmarkStart w:id="24727" w:name="_Toc531103178"/>
        <w:bookmarkStart w:id="24728" w:name="_Toc531359419"/>
        <w:bookmarkStart w:id="24729" w:name="_Toc531360400"/>
        <w:bookmarkStart w:id="24730" w:name="_Toc531381242"/>
        <w:bookmarkEnd w:id="24726"/>
        <w:bookmarkEnd w:id="24727"/>
        <w:bookmarkEnd w:id="24728"/>
        <w:bookmarkEnd w:id="24729"/>
        <w:bookmarkEnd w:id="24730"/>
      </w:tr>
      <w:tr w:rsidR="008833F0" w:rsidRPr="00920004" w:rsidDel="002F5F09" w14:paraId="50857593" w14:textId="7C149952" w:rsidTr="00A72A60">
        <w:trPr>
          <w:del w:id="24731" w:author="phuong vu" w:date="2018-11-25T21:57:00Z"/>
        </w:trPr>
        <w:tc>
          <w:tcPr>
            <w:tcW w:w="805" w:type="dxa"/>
          </w:tcPr>
          <w:p w14:paraId="5261A1B9" w14:textId="2A6A1721" w:rsidR="008833F0" w:rsidRPr="00920004" w:rsidDel="002F5F09" w:rsidRDefault="008833F0" w:rsidP="00BD0851">
            <w:pPr>
              <w:spacing w:before="240" w:line="0" w:lineRule="atLeast"/>
              <w:jc w:val="center"/>
              <w:rPr>
                <w:del w:id="24732" w:author="phuong vu" w:date="2018-11-25T21:57:00Z"/>
                <w:lang w:val="en-US"/>
                <w:rPrChange w:id="24733" w:author="phuong vu" w:date="2018-11-30T22:36:00Z">
                  <w:rPr>
                    <w:del w:id="24734" w:author="phuong vu" w:date="2018-11-25T21:57:00Z"/>
                    <w:lang w:val="en-US"/>
                  </w:rPr>
                </w:rPrChange>
              </w:rPr>
              <w:pPrChange w:id="24735" w:author="phuong vu" w:date="2018-11-30T14:16:00Z">
                <w:pPr>
                  <w:spacing w:line="360" w:lineRule="auto"/>
                  <w:jc w:val="center"/>
                </w:pPr>
              </w:pPrChange>
            </w:pPr>
            <w:del w:id="24736" w:author="phuong vu" w:date="2018-11-25T21:57:00Z">
              <w:r w:rsidRPr="00920004" w:rsidDel="002F5F09">
                <w:rPr>
                  <w:lang w:val="en-US"/>
                  <w:rPrChange w:id="24737" w:author="phuong vu" w:date="2018-11-30T22:36:00Z">
                    <w:rPr>
                      <w:lang w:val="en-US"/>
                    </w:rPr>
                  </w:rPrChange>
                </w:rPr>
                <w:delText>7</w:delText>
              </w:r>
              <w:bookmarkStart w:id="24738" w:name="_Toc531102231"/>
              <w:bookmarkStart w:id="24739" w:name="_Toc531103179"/>
              <w:bookmarkStart w:id="24740" w:name="_Toc531359420"/>
              <w:bookmarkStart w:id="24741" w:name="_Toc531360401"/>
              <w:bookmarkStart w:id="24742" w:name="_Toc531381243"/>
              <w:bookmarkEnd w:id="24738"/>
              <w:bookmarkEnd w:id="24739"/>
              <w:bookmarkEnd w:id="24740"/>
              <w:bookmarkEnd w:id="24741"/>
              <w:bookmarkEnd w:id="24742"/>
            </w:del>
          </w:p>
        </w:tc>
        <w:tc>
          <w:tcPr>
            <w:tcW w:w="1980" w:type="dxa"/>
          </w:tcPr>
          <w:p w14:paraId="068613B9" w14:textId="4306070F" w:rsidR="008833F0" w:rsidRPr="00920004" w:rsidDel="002F5F09" w:rsidRDefault="008833F0" w:rsidP="00BD0851">
            <w:pPr>
              <w:spacing w:before="240" w:line="0" w:lineRule="atLeast"/>
              <w:rPr>
                <w:del w:id="24743" w:author="phuong vu" w:date="2018-11-25T21:57:00Z"/>
                <w:lang w:val="en-US"/>
                <w:rPrChange w:id="24744" w:author="phuong vu" w:date="2018-11-30T22:36:00Z">
                  <w:rPr>
                    <w:del w:id="24745" w:author="phuong vu" w:date="2018-11-25T21:57:00Z"/>
                    <w:lang w:val="en-US"/>
                  </w:rPr>
                </w:rPrChange>
              </w:rPr>
              <w:pPrChange w:id="24746" w:author="phuong vu" w:date="2018-11-30T14:16:00Z">
                <w:pPr>
                  <w:spacing w:line="360" w:lineRule="auto"/>
                </w:pPr>
              </w:pPrChange>
            </w:pPr>
            <w:bookmarkStart w:id="24747" w:name="_Toc531102232"/>
            <w:bookmarkStart w:id="24748" w:name="_Toc531103180"/>
            <w:bookmarkStart w:id="24749" w:name="_Toc531359421"/>
            <w:bookmarkStart w:id="24750" w:name="_Toc531360402"/>
            <w:bookmarkStart w:id="24751" w:name="_Toc531381244"/>
            <w:bookmarkEnd w:id="24747"/>
            <w:bookmarkEnd w:id="24748"/>
            <w:bookmarkEnd w:id="24749"/>
            <w:bookmarkEnd w:id="24750"/>
            <w:bookmarkEnd w:id="24751"/>
          </w:p>
        </w:tc>
        <w:tc>
          <w:tcPr>
            <w:tcW w:w="2970" w:type="dxa"/>
          </w:tcPr>
          <w:p w14:paraId="60AF47B1" w14:textId="59499B85" w:rsidR="008833F0" w:rsidRPr="00920004" w:rsidDel="002F5F09" w:rsidRDefault="008833F0" w:rsidP="00BD0851">
            <w:pPr>
              <w:spacing w:before="240" w:line="0" w:lineRule="atLeast"/>
              <w:rPr>
                <w:del w:id="24752" w:author="phuong vu" w:date="2018-11-25T21:57:00Z"/>
                <w:lang w:val="en-US"/>
                <w:rPrChange w:id="24753" w:author="phuong vu" w:date="2018-11-30T22:36:00Z">
                  <w:rPr>
                    <w:del w:id="24754" w:author="phuong vu" w:date="2018-11-25T21:57:00Z"/>
                    <w:lang w:val="en-US"/>
                  </w:rPr>
                </w:rPrChange>
              </w:rPr>
              <w:pPrChange w:id="24755" w:author="phuong vu" w:date="2018-11-30T14:16:00Z">
                <w:pPr>
                  <w:spacing w:line="360" w:lineRule="auto"/>
                </w:pPr>
              </w:pPrChange>
            </w:pPr>
            <w:bookmarkStart w:id="24756" w:name="_Toc531102233"/>
            <w:bookmarkStart w:id="24757" w:name="_Toc531103181"/>
            <w:bookmarkStart w:id="24758" w:name="_Toc531359422"/>
            <w:bookmarkStart w:id="24759" w:name="_Toc531360403"/>
            <w:bookmarkStart w:id="24760" w:name="_Toc531381245"/>
            <w:bookmarkEnd w:id="24756"/>
            <w:bookmarkEnd w:id="24757"/>
            <w:bookmarkEnd w:id="24758"/>
            <w:bookmarkEnd w:id="24759"/>
            <w:bookmarkEnd w:id="24760"/>
          </w:p>
        </w:tc>
        <w:tc>
          <w:tcPr>
            <w:tcW w:w="1266" w:type="dxa"/>
          </w:tcPr>
          <w:p w14:paraId="3F5E46F0" w14:textId="77E02BAF" w:rsidR="008833F0" w:rsidRPr="00920004" w:rsidDel="002F5F09" w:rsidRDefault="008833F0" w:rsidP="00BD0851">
            <w:pPr>
              <w:spacing w:before="240" w:line="0" w:lineRule="atLeast"/>
              <w:rPr>
                <w:del w:id="24761" w:author="phuong vu" w:date="2018-11-25T21:57:00Z"/>
                <w:lang w:val="en-US"/>
                <w:rPrChange w:id="24762" w:author="phuong vu" w:date="2018-11-30T22:36:00Z">
                  <w:rPr>
                    <w:del w:id="24763" w:author="phuong vu" w:date="2018-11-25T21:57:00Z"/>
                    <w:lang w:val="en-US"/>
                  </w:rPr>
                </w:rPrChange>
              </w:rPr>
              <w:pPrChange w:id="24764" w:author="phuong vu" w:date="2018-11-30T14:16:00Z">
                <w:pPr>
                  <w:spacing w:line="360" w:lineRule="auto"/>
                </w:pPr>
              </w:pPrChange>
            </w:pPr>
            <w:bookmarkStart w:id="24765" w:name="_Toc531102234"/>
            <w:bookmarkStart w:id="24766" w:name="_Toc531103182"/>
            <w:bookmarkStart w:id="24767" w:name="_Toc531359423"/>
            <w:bookmarkStart w:id="24768" w:name="_Toc531360404"/>
            <w:bookmarkStart w:id="24769" w:name="_Toc531381246"/>
            <w:bookmarkEnd w:id="24765"/>
            <w:bookmarkEnd w:id="24766"/>
            <w:bookmarkEnd w:id="24767"/>
            <w:bookmarkEnd w:id="24768"/>
            <w:bookmarkEnd w:id="24769"/>
          </w:p>
        </w:tc>
        <w:tc>
          <w:tcPr>
            <w:tcW w:w="1756" w:type="dxa"/>
          </w:tcPr>
          <w:p w14:paraId="1ED445C6" w14:textId="6DF8C7C4" w:rsidR="008833F0" w:rsidRPr="00920004" w:rsidDel="002F5F09" w:rsidRDefault="008833F0" w:rsidP="00BD0851">
            <w:pPr>
              <w:spacing w:before="240" w:line="0" w:lineRule="atLeast"/>
              <w:rPr>
                <w:del w:id="24770" w:author="phuong vu" w:date="2018-11-25T21:57:00Z"/>
                <w:lang w:val="en-US"/>
                <w:rPrChange w:id="24771" w:author="phuong vu" w:date="2018-11-30T22:36:00Z">
                  <w:rPr>
                    <w:del w:id="24772" w:author="phuong vu" w:date="2018-11-25T21:57:00Z"/>
                    <w:lang w:val="en-US"/>
                  </w:rPr>
                </w:rPrChange>
              </w:rPr>
              <w:pPrChange w:id="24773" w:author="phuong vu" w:date="2018-11-30T14:16:00Z">
                <w:pPr>
                  <w:spacing w:line="360" w:lineRule="auto"/>
                </w:pPr>
              </w:pPrChange>
            </w:pPr>
            <w:bookmarkStart w:id="24774" w:name="_Toc531102235"/>
            <w:bookmarkStart w:id="24775" w:name="_Toc531103183"/>
            <w:bookmarkStart w:id="24776" w:name="_Toc531359424"/>
            <w:bookmarkStart w:id="24777" w:name="_Toc531360405"/>
            <w:bookmarkStart w:id="24778" w:name="_Toc531381247"/>
            <w:bookmarkEnd w:id="24774"/>
            <w:bookmarkEnd w:id="24775"/>
            <w:bookmarkEnd w:id="24776"/>
            <w:bookmarkEnd w:id="24777"/>
            <w:bookmarkEnd w:id="24778"/>
          </w:p>
        </w:tc>
        <w:bookmarkStart w:id="24779" w:name="_Toc531102236"/>
        <w:bookmarkStart w:id="24780" w:name="_Toc531103184"/>
        <w:bookmarkStart w:id="24781" w:name="_Toc531359425"/>
        <w:bookmarkStart w:id="24782" w:name="_Toc531360406"/>
        <w:bookmarkStart w:id="24783" w:name="_Toc531381248"/>
        <w:bookmarkEnd w:id="24779"/>
        <w:bookmarkEnd w:id="24780"/>
        <w:bookmarkEnd w:id="24781"/>
        <w:bookmarkEnd w:id="24782"/>
        <w:bookmarkEnd w:id="24783"/>
      </w:tr>
      <w:tr w:rsidR="008833F0" w:rsidRPr="00920004" w:rsidDel="002F5F09" w14:paraId="66CF4D0F" w14:textId="3455E0F0" w:rsidTr="00A72A60">
        <w:trPr>
          <w:del w:id="24784" w:author="phuong vu" w:date="2018-11-25T21:57:00Z"/>
        </w:trPr>
        <w:tc>
          <w:tcPr>
            <w:tcW w:w="805" w:type="dxa"/>
          </w:tcPr>
          <w:p w14:paraId="2AFC6E88" w14:textId="78C1B167" w:rsidR="008833F0" w:rsidRPr="00920004" w:rsidDel="002F5F09" w:rsidRDefault="008833F0" w:rsidP="00BD0851">
            <w:pPr>
              <w:spacing w:before="240" w:line="0" w:lineRule="atLeast"/>
              <w:jc w:val="center"/>
              <w:rPr>
                <w:del w:id="24785" w:author="phuong vu" w:date="2018-11-25T21:57:00Z"/>
                <w:lang w:val="en-US"/>
                <w:rPrChange w:id="24786" w:author="phuong vu" w:date="2018-11-30T22:36:00Z">
                  <w:rPr>
                    <w:del w:id="24787" w:author="phuong vu" w:date="2018-11-25T21:57:00Z"/>
                    <w:lang w:val="en-US"/>
                  </w:rPr>
                </w:rPrChange>
              </w:rPr>
              <w:pPrChange w:id="24788" w:author="phuong vu" w:date="2018-11-30T14:16:00Z">
                <w:pPr>
                  <w:spacing w:line="360" w:lineRule="auto"/>
                  <w:jc w:val="center"/>
                </w:pPr>
              </w:pPrChange>
            </w:pPr>
            <w:del w:id="24789" w:author="phuong vu" w:date="2018-11-25T21:57:00Z">
              <w:r w:rsidRPr="00920004" w:rsidDel="002F5F09">
                <w:rPr>
                  <w:lang w:val="en-US"/>
                  <w:rPrChange w:id="24790" w:author="phuong vu" w:date="2018-11-30T22:36:00Z">
                    <w:rPr>
                      <w:lang w:val="en-US"/>
                    </w:rPr>
                  </w:rPrChange>
                </w:rPr>
                <w:delText>8</w:delText>
              </w:r>
              <w:bookmarkStart w:id="24791" w:name="_Toc531102237"/>
              <w:bookmarkStart w:id="24792" w:name="_Toc531103185"/>
              <w:bookmarkStart w:id="24793" w:name="_Toc531359426"/>
              <w:bookmarkStart w:id="24794" w:name="_Toc531360407"/>
              <w:bookmarkStart w:id="24795" w:name="_Toc531381249"/>
              <w:bookmarkEnd w:id="24791"/>
              <w:bookmarkEnd w:id="24792"/>
              <w:bookmarkEnd w:id="24793"/>
              <w:bookmarkEnd w:id="24794"/>
              <w:bookmarkEnd w:id="24795"/>
            </w:del>
          </w:p>
        </w:tc>
        <w:tc>
          <w:tcPr>
            <w:tcW w:w="1980" w:type="dxa"/>
          </w:tcPr>
          <w:p w14:paraId="312920FD" w14:textId="39BFAB2A" w:rsidR="008833F0" w:rsidRPr="00920004" w:rsidDel="002F5F09" w:rsidRDefault="008833F0" w:rsidP="00BD0851">
            <w:pPr>
              <w:spacing w:before="240" w:line="0" w:lineRule="atLeast"/>
              <w:rPr>
                <w:del w:id="24796" w:author="phuong vu" w:date="2018-11-25T21:57:00Z"/>
                <w:lang w:val="en-US"/>
                <w:rPrChange w:id="24797" w:author="phuong vu" w:date="2018-11-30T22:36:00Z">
                  <w:rPr>
                    <w:del w:id="24798" w:author="phuong vu" w:date="2018-11-25T21:57:00Z"/>
                    <w:lang w:val="en-US"/>
                  </w:rPr>
                </w:rPrChange>
              </w:rPr>
              <w:pPrChange w:id="24799" w:author="phuong vu" w:date="2018-11-30T14:16:00Z">
                <w:pPr>
                  <w:spacing w:line="360" w:lineRule="auto"/>
                </w:pPr>
              </w:pPrChange>
            </w:pPr>
            <w:bookmarkStart w:id="24800" w:name="_Toc531102238"/>
            <w:bookmarkStart w:id="24801" w:name="_Toc531103186"/>
            <w:bookmarkStart w:id="24802" w:name="_Toc531359427"/>
            <w:bookmarkStart w:id="24803" w:name="_Toc531360408"/>
            <w:bookmarkStart w:id="24804" w:name="_Toc531381250"/>
            <w:bookmarkEnd w:id="24800"/>
            <w:bookmarkEnd w:id="24801"/>
            <w:bookmarkEnd w:id="24802"/>
            <w:bookmarkEnd w:id="24803"/>
            <w:bookmarkEnd w:id="24804"/>
          </w:p>
        </w:tc>
        <w:tc>
          <w:tcPr>
            <w:tcW w:w="2970" w:type="dxa"/>
          </w:tcPr>
          <w:p w14:paraId="11E34BA0" w14:textId="09162FB8" w:rsidR="008833F0" w:rsidRPr="00920004" w:rsidDel="002F5F09" w:rsidRDefault="008833F0" w:rsidP="00BD0851">
            <w:pPr>
              <w:spacing w:before="240" w:line="0" w:lineRule="atLeast"/>
              <w:rPr>
                <w:del w:id="24805" w:author="phuong vu" w:date="2018-11-25T21:57:00Z"/>
                <w:lang w:val="en-US"/>
                <w:rPrChange w:id="24806" w:author="phuong vu" w:date="2018-11-30T22:36:00Z">
                  <w:rPr>
                    <w:del w:id="24807" w:author="phuong vu" w:date="2018-11-25T21:57:00Z"/>
                    <w:lang w:val="en-US"/>
                  </w:rPr>
                </w:rPrChange>
              </w:rPr>
              <w:pPrChange w:id="24808" w:author="phuong vu" w:date="2018-11-30T14:16:00Z">
                <w:pPr>
                  <w:spacing w:line="360" w:lineRule="auto"/>
                </w:pPr>
              </w:pPrChange>
            </w:pPr>
            <w:bookmarkStart w:id="24809" w:name="_Toc531102239"/>
            <w:bookmarkStart w:id="24810" w:name="_Toc531103187"/>
            <w:bookmarkStart w:id="24811" w:name="_Toc531359428"/>
            <w:bookmarkStart w:id="24812" w:name="_Toc531360409"/>
            <w:bookmarkStart w:id="24813" w:name="_Toc531381251"/>
            <w:bookmarkEnd w:id="24809"/>
            <w:bookmarkEnd w:id="24810"/>
            <w:bookmarkEnd w:id="24811"/>
            <w:bookmarkEnd w:id="24812"/>
            <w:bookmarkEnd w:id="24813"/>
          </w:p>
        </w:tc>
        <w:tc>
          <w:tcPr>
            <w:tcW w:w="1266" w:type="dxa"/>
          </w:tcPr>
          <w:p w14:paraId="57D8F810" w14:textId="333167EE" w:rsidR="008833F0" w:rsidRPr="00920004" w:rsidDel="002F5F09" w:rsidRDefault="008833F0" w:rsidP="00BD0851">
            <w:pPr>
              <w:spacing w:before="240" w:line="0" w:lineRule="atLeast"/>
              <w:rPr>
                <w:del w:id="24814" w:author="phuong vu" w:date="2018-11-25T21:57:00Z"/>
                <w:lang w:val="en-US"/>
                <w:rPrChange w:id="24815" w:author="phuong vu" w:date="2018-11-30T22:36:00Z">
                  <w:rPr>
                    <w:del w:id="24816" w:author="phuong vu" w:date="2018-11-25T21:57:00Z"/>
                    <w:lang w:val="en-US"/>
                  </w:rPr>
                </w:rPrChange>
              </w:rPr>
              <w:pPrChange w:id="24817" w:author="phuong vu" w:date="2018-11-30T14:16:00Z">
                <w:pPr>
                  <w:spacing w:line="360" w:lineRule="auto"/>
                </w:pPr>
              </w:pPrChange>
            </w:pPr>
            <w:bookmarkStart w:id="24818" w:name="_Toc531102240"/>
            <w:bookmarkStart w:id="24819" w:name="_Toc531103188"/>
            <w:bookmarkStart w:id="24820" w:name="_Toc531359429"/>
            <w:bookmarkStart w:id="24821" w:name="_Toc531360410"/>
            <w:bookmarkStart w:id="24822" w:name="_Toc531381252"/>
            <w:bookmarkEnd w:id="24818"/>
            <w:bookmarkEnd w:id="24819"/>
            <w:bookmarkEnd w:id="24820"/>
            <w:bookmarkEnd w:id="24821"/>
            <w:bookmarkEnd w:id="24822"/>
          </w:p>
        </w:tc>
        <w:tc>
          <w:tcPr>
            <w:tcW w:w="1756" w:type="dxa"/>
          </w:tcPr>
          <w:p w14:paraId="39B16DD5" w14:textId="096CF73F" w:rsidR="008833F0" w:rsidRPr="00920004" w:rsidDel="002F5F09" w:rsidRDefault="008833F0" w:rsidP="00BD0851">
            <w:pPr>
              <w:spacing w:before="240" w:line="0" w:lineRule="atLeast"/>
              <w:rPr>
                <w:del w:id="24823" w:author="phuong vu" w:date="2018-11-25T21:57:00Z"/>
                <w:lang w:val="en-US"/>
                <w:rPrChange w:id="24824" w:author="phuong vu" w:date="2018-11-30T22:36:00Z">
                  <w:rPr>
                    <w:del w:id="24825" w:author="phuong vu" w:date="2018-11-25T21:57:00Z"/>
                    <w:lang w:val="en-US"/>
                  </w:rPr>
                </w:rPrChange>
              </w:rPr>
              <w:pPrChange w:id="24826" w:author="phuong vu" w:date="2018-11-30T14:16:00Z">
                <w:pPr>
                  <w:spacing w:line="360" w:lineRule="auto"/>
                </w:pPr>
              </w:pPrChange>
            </w:pPr>
            <w:bookmarkStart w:id="24827" w:name="_Toc531102241"/>
            <w:bookmarkStart w:id="24828" w:name="_Toc531103189"/>
            <w:bookmarkStart w:id="24829" w:name="_Toc531359430"/>
            <w:bookmarkStart w:id="24830" w:name="_Toc531360411"/>
            <w:bookmarkStart w:id="24831" w:name="_Toc531381253"/>
            <w:bookmarkEnd w:id="24827"/>
            <w:bookmarkEnd w:id="24828"/>
            <w:bookmarkEnd w:id="24829"/>
            <w:bookmarkEnd w:id="24830"/>
            <w:bookmarkEnd w:id="24831"/>
          </w:p>
        </w:tc>
        <w:bookmarkStart w:id="24832" w:name="_Toc531102242"/>
        <w:bookmarkStart w:id="24833" w:name="_Toc531103190"/>
        <w:bookmarkStart w:id="24834" w:name="_Toc531359431"/>
        <w:bookmarkStart w:id="24835" w:name="_Toc531360412"/>
        <w:bookmarkStart w:id="24836" w:name="_Toc531381254"/>
        <w:bookmarkEnd w:id="24832"/>
        <w:bookmarkEnd w:id="24833"/>
        <w:bookmarkEnd w:id="24834"/>
        <w:bookmarkEnd w:id="24835"/>
        <w:bookmarkEnd w:id="24836"/>
      </w:tr>
      <w:tr w:rsidR="008833F0" w:rsidRPr="00920004" w:rsidDel="002F5F09" w14:paraId="2C28D858" w14:textId="60B2626B" w:rsidTr="00A72A60">
        <w:trPr>
          <w:del w:id="24837" w:author="phuong vu" w:date="2018-11-25T21:57:00Z"/>
        </w:trPr>
        <w:tc>
          <w:tcPr>
            <w:tcW w:w="805" w:type="dxa"/>
          </w:tcPr>
          <w:p w14:paraId="39CC19A2" w14:textId="56524599" w:rsidR="008833F0" w:rsidRPr="00920004" w:rsidDel="002F5F09" w:rsidRDefault="008833F0" w:rsidP="00BD0851">
            <w:pPr>
              <w:spacing w:before="240" w:line="0" w:lineRule="atLeast"/>
              <w:jc w:val="center"/>
              <w:rPr>
                <w:del w:id="24838" w:author="phuong vu" w:date="2018-11-25T21:57:00Z"/>
                <w:lang w:val="en-US"/>
                <w:rPrChange w:id="24839" w:author="phuong vu" w:date="2018-11-30T22:36:00Z">
                  <w:rPr>
                    <w:del w:id="24840" w:author="phuong vu" w:date="2018-11-25T21:57:00Z"/>
                    <w:lang w:val="en-US"/>
                  </w:rPr>
                </w:rPrChange>
              </w:rPr>
              <w:pPrChange w:id="24841" w:author="phuong vu" w:date="2018-11-30T14:16:00Z">
                <w:pPr>
                  <w:spacing w:line="360" w:lineRule="auto"/>
                  <w:jc w:val="center"/>
                </w:pPr>
              </w:pPrChange>
            </w:pPr>
            <w:del w:id="24842" w:author="phuong vu" w:date="2018-11-25T21:57:00Z">
              <w:r w:rsidRPr="00920004" w:rsidDel="002F5F09">
                <w:rPr>
                  <w:lang w:val="en-US"/>
                  <w:rPrChange w:id="24843" w:author="phuong vu" w:date="2018-11-30T22:36:00Z">
                    <w:rPr>
                      <w:lang w:val="en-US"/>
                    </w:rPr>
                  </w:rPrChange>
                </w:rPr>
                <w:delText>9</w:delText>
              </w:r>
              <w:bookmarkStart w:id="24844" w:name="_Toc531102243"/>
              <w:bookmarkStart w:id="24845" w:name="_Toc531103191"/>
              <w:bookmarkStart w:id="24846" w:name="_Toc531359432"/>
              <w:bookmarkStart w:id="24847" w:name="_Toc531360413"/>
              <w:bookmarkStart w:id="24848" w:name="_Toc531381255"/>
              <w:bookmarkEnd w:id="24844"/>
              <w:bookmarkEnd w:id="24845"/>
              <w:bookmarkEnd w:id="24846"/>
              <w:bookmarkEnd w:id="24847"/>
              <w:bookmarkEnd w:id="24848"/>
            </w:del>
          </w:p>
        </w:tc>
        <w:tc>
          <w:tcPr>
            <w:tcW w:w="1980" w:type="dxa"/>
          </w:tcPr>
          <w:p w14:paraId="660025E1" w14:textId="2D44D4AD" w:rsidR="008833F0" w:rsidRPr="00920004" w:rsidDel="002F5F09" w:rsidRDefault="008833F0" w:rsidP="00BD0851">
            <w:pPr>
              <w:spacing w:before="240" w:line="0" w:lineRule="atLeast"/>
              <w:rPr>
                <w:del w:id="24849" w:author="phuong vu" w:date="2018-11-25T21:57:00Z"/>
                <w:lang w:val="en-US"/>
                <w:rPrChange w:id="24850" w:author="phuong vu" w:date="2018-11-30T22:36:00Z">
                  <w:rPr>
                    <w:del w:id="24851" w:author="phuong vu" w:date="2018-11-25T21:57:00Z"/>
                    <w:lang w:val="en-US"/>
                  </w:rPr>
                </w:rPrChange>
              </w:rPr>
              <w:pPrChange w:id="24852" w:author="phuong vu" w:date="2018-11-30T14:16:00Z">
                <w:pPr>
                  <w:spacing w:line="360" w:lineRule="auto"/>
                </w:pPr>
              </w:pPrChange>
            </w:pPr>
            <w:bookmarkStart w:id="24853" w:name="_Toc531102244"/>
            <w:bookmarkStart w:id="24854" w:name="_Toc531103192"/>
            <w:bookmarkStart w:id="24855" w:name="_Toc531359433"/>
            <w:bookmarkStart w:id="24856" w:name="_Toc531360414"/>
            <w:bookmarkStart w:id="24857" w:name="_Toc531381256"/>
            <w:bookmarkEnd w:id="24853"/>
            <w:bookmarkEnd w:id="24854"/>
            <w:bookmarkEnd w:id="24855"/>
            <w:bookmarkEnd w:id="24856"/>
            <w:bookmarkEnd w:id="24857"/>
          </w:p>
        </w:tc>
        <w:tc>
          <w:tcPr>
            <w:tcW w:w="2970" w:type="dxa"/>
          </w:tcPr>
          <w:p w14:paraId="2EBA1443" w14:textId="449FBF5F" w:rsidR="008833F0" w:rsidRPr="00920004" w:rsidDel="002F5F09" w:rsidRDefault="008833F0" w:rsidP="00BD0851">
            <w:pPr>
              <w:spacing w:before="240" w:line="0" w:lineRule="atLeast"/>
              <w:rPr>
                <w:del w:id="24858" w:author="phuong vu" w:date="2018-11-25T21:57:00Z"/>
                <w:lang w:val="en-US"/>
                <w:rPrChange w:id="24859" w:author="phuong vu" w:date="2018-11-30T22:36:00Z">
                  <w:rPr>
                    <w:del w:id="24860" w:author="phuong vu" w:date="2018-11-25T21:57:00Z"/>
                    <w:lang w:val="en-US"/>
                  </w:rPr>
                </w:rPrChange>
              </w:rPr>
              <w:pPrChange w:id="24861" w:author="phuong vu" w:date="2018-11-30T14:16:00Z">
                <w:pPr>
                  <w:spacing w:line="360" w:lineRule="auto"/>
                </w:pPr>
              </w:pPrChange>
            </w:pPr>
            <w:bookmarkStart w:id="24862" w:name="_Toc531102245"/>
            <w:bookmarkStart w:id="24863" w:name="_Toc531103193"/>
            <w:bookmarkStart w:id="24864" w:name="_Toc531359434"/>
            <w:bookmarkStart w:id="24865" w:name="_Toc531360415"/>
            <w:bookmarkStart w:id="24866" w:name="_Toc531381257"/>
            <w:bookmarkEnd w:id="24862"/>
            <w:bookmarkEnd w:id="24863"/>
            <w:bookmarkEnd w:id="24864"/>
            <w:bookmarkEnd w:id="24865"/>
            <w:bookmarkEnd w:id="24866"/>
          </w:p>
        </w:tc>
        <w:tc>
          <w:tcPr>
            <w:tcW w:w="1266" w:type="dxa"/>
          </w:tcPr>
          <w:p w14:paraId="33A81AEB" w14:textId="3F7D8723" w:rsidR="008833F0" w:rsidRPr="00920004" w:rsidDel="002F5F09" w:rsidRDefault="008833F0" w:rsidP="00BD0851">
            <w:pPr>
              <w:spacing w:before="240" w:line="0" w:lineRule="atLeast"/>
              <w:jc w:val="center"/>
              <w:rPr>
                <w:del w:id="24867" w:author="phuong vu" w:date="2018-11-25T21:57:00Z"/>
                <w:lang w:val="en-US"/>
                <w:rPrChange w:id="24868" w:author="phuong vu" w:date="2018-11-30T22:36:00Z">
                  <w:rPr>
                    <w:del w:id="24869" w:author="phuong vu" w:date="2018-11-25T21:57:00Z"/>
                    <w:lang w:val="en-US"/>
                  </w:rPr>
                </w:rPrChange>
              </w:rPr>
              <w:pPrChange w:id="24870" w:author="phuong vu" w:date="2018-11-30T14:16:00Z">
                <w:pPr>
                  <w:spacing w:line="360" w:lineRule="auto"/>
                  <w:jc w:val="center"/>
                </w:pPr>
              </w:pPrChange>
            </w:pPr>
            <w:bookmarkStart w:id="24871" w:name="_Toc531102246"/>
            <w:bookmarkStart w:id="24872" w:name="_Toc531103194"/>
            <w:bookmarkStart w:id="24873" w:name="_Toc531359435"/>
            <w:bookmarkStart w:id="24874" w:name="_Toc531360416"/>
            <w:bookmarkStart w:id="24875" w:name="_Toc531381258"/>
            <w:bookmarkEnd w:id="24871"/>
            <w:bookmarkEnd w:id="24872"/>
            <w:bookmarkEnd w:id="24873"/>
            <w:bookmarkEnd w:id="24874"/>
            <w:bookmarkEnd w:id="24875"/>
          </w:p>
        </w:tc>
        <w:tc>
          <w:tcPr>
            <w:tcW w:w="1756" w:type="dxa"/>
          </w:tcPr>
          <w:p w14:paraId="531D7546" w14:textId="4DB62B92" w:rsidR="008833F0" w:rsidRPr="00920004" w:rsidDel="002F5F09" w:rsidRDefault="008833F0" w:rsidP="00BD0851">
            <w:pPr>
              <w:spacing w:before="240" w:line="0" w:lineRule="atLeast"/>
              <w:rPr>
                <w:del w:id="24876" w:author="phuong vu" w:date="2018-11-25T21:57:00Z"/>
                <w:lang w:val="en-US"/>
                <w:rPrChange w:id="24877" w:author="phuong vu" w:date="2018-11-30T22:36:00Z">
                  <w:rPr>
                    <w:del w:id="24878" w:author="phuong vu" w:date="2018-11-25T21:57:00Z"/>
                    <w:lang w:val="en-US"/>
                  </w:rPr>
                </w:rPrChange>
              </w:rPr>
              <w:pPrChange w:id="24879" w:author="phuong vu" w:date="2018-11-30T14:16:00Z">
                <w:pPr>
                  <w:spacing w:line="360" w:lineRule="auto"/>
                </w:pPr>
              </w:pPrChange>
            </w:pPr>
            <w:bookmarkStart w:id="24880" w:name="_Toc531102247"/>
            <w:bookmarkStart w:id="24881" w:name="_Toc531103195"/>
            <w:bookmarkStart w:id="24882" w:name="_Toc531359436"/>
            <w:bookmarkStart w:id="24883" w:name="_Toc531360417"/>
            <w:bookmarkStart w:id="24884" w:name="_Toc531381259"/>
            <w:bookmarkEnd w:id="24880"/>
            <w:bookmarkEnd w:id="24881"/>
            <w:bookmarkEnd w:id="24882"/>
            <w:bookmarkEnd w:id="24883"/>
            <w:bookmarkEnd w:id="24884"/>
          </w:p>
        </w:tc>
        <w:bookmarkStart w:id="24885" w:name="_Toc531102248"/>
        <w:bookmarkStart w:id="24886" w:name="_Toc531103196"/>
        <w:bookmarkStart w:id="24887" w:name="_Toc531359437"/>
        <w:bookmarkStart w:id="24888" w:name="_Toc531360418"/>
        <w:bookmarkStart w:id="24889" w:name="_Toc531381260"/>
        <w:bookmarkEnd w:id="24885"/>
        <w:bookmarkEnd w:id="24886"/>
        <w:bookmarkEnd w:id="24887"/>
        <w:bookmarkEnd w:id="24888"/>
        <w:bookmarkEnd w:id="24889"/>
      </w:tr>
      <w:tr w:rsidR="008833F0" w:rsidRPr="00920004" w:rsidDel="002F5F09" w14:paraId="7E75F723" w14:textId="3F619D81" w:rsidTr="00A72A60">
        <w:trPr>
          <w:del w:id="24890" w:author="phuong vu" w:date="2018-11-25T21:57:00Z"/>
        </w:trPr>
        <w:tc>
          <w:tcPr>
            <w:tcW w:w="805" w:type="dxa"/>
          </w:tcPr>
          <w:p w14:paraId="3600809C" w14:textId="7D726311" w:rsidR="008833F0" w:rsidRPr="00920004" w:rsidDel="002F5F09" w:rsidRDefault="008833F0" w:rsidP="00BD0851">
            <w:pPr>
              <w:spacing w:before="240" w:line="0" w:lineRule="atLeast"/>
              <w:jc w:val="center"/>
              <w:rPr>
                <w:del w:id="24891" w:author="phuong vu" w:date="2018-11-25T21:57:00Z"/>
                <w:lang w:val="en-US"/>
                <w:rPrChange w:id="24892" w:author="phuong vu" w:date="2018-11-30T22:36:00Z">
                  <w:rPr>
                    <w:del w:id="24893" w:author="phuong vu" w:date="2018-11-25T21:57:00Z"/>
                    <w:lang w:val="en-US"/>
                  </w:rPr>
                </w:rPrChange>
              </w:rPr>
              <w:pPrChange w:id="24894" w:author="phuong vu" w:date="2018-11-30T14:16:00Z">
                <w:pPr>
                  <w:spacing w:line="360" w:lineRule="auto"/>
                  <w:jc w:val="center"/>
                </w:pPr>
              </w:pPrChange>
            </w:pPr>
            <w:del w:id="24895" w:author="phuong vu" w:date="2018-11-25T21:57:00Z">
              <w:r w:rsidRPr="00920004" w:rsidDel="002F5F09">
                <w:rPr>
                  <w:lang w:val="en-US"/>
                  <w:rPrChange w:id="24896" w:author="phuong vu" w:date="2018-11-30T22:36:00Z">
                    <w:rPr>
                      <w:lang w:val="en-US"/>
                    </w:rPr>
                  </w:rPrChange>
                </w:rPr>
                <w:delText>10</w:delText>
              </w:r>
              <w:bookmarkStart w:id="24897" w:name="_Toc531102249"/>
              <w:bookmarkStart w:id="24898" w:name="_Toc531103197"/>
              <w:bookmarkStart w:id="24899" w:name="_Toc531359438"/>
              <w:bookmarkStart w:id="24900" w:name="_Toc531360419"/>
              <w:bookmarkStart w:id="24901" w:name="_Toc531381261"/>
              <w:bookmarkEnd w:id="24897"/>
              <w:bookmarkEnd w:id="24898"/>
              <w:bookmarkEnd w:id="24899"/>
              <w:bookmarkEnd w:id="24900"/>
              <w:bookmarkEnd w:id="24901"/>
            </w:del>
          </w:p>
        </w:tc>
        <w:tc>
          <w:tcPr>
            <w:tcW w:w="1980" w:type="dxa"/>
          </w:tcPr>
          <w:p w14:paraId="4C52B5F1" w14:textId="284F7C1D" w:rsidR="008833F0" w:rsidRPr="00920004" w:rsidDel="002F5F09" w:rsidRDefault="008833F0" w:rsidP="00BD0851">
            <w:pPr>
              <w:spacing w:before="240" w:line="0" w:lineRule="atLeast"/>
              <w:rPr>
                <w:del w:id="24902" w:author="phuong vu" w:date="2018-11-25T21:57:00Z"/>
                <w:lang w:val="en-US"/>
                <w:rPrChange w:id="24903" w:author="phuong vu" w:date="2018-11-30T22:36:00Z">
                  <w:rPr>
                    <w:del w:id="24904" w:author="phuong vu" w:date="2018-11-25T21:57:00Z"/>
                    <w:lang w:val="en-US"/>
                  </w:rPr>
                </w:rPrChange>
              </w:rPr>
              <w:pPrChange w:id="24905" w:author="phuong vu" w:date="2018-11-30T14:16:00Z">
                <w:pPr>
                  <w:spacing w:line="360" w:lineRule="auto"/>
                </w:pPr>
              </w:pPrChange>
            </w:pPr>
            <w:bookmarkStart w:id="24906" w:name="_Toc531102250"/>
            <w:bookmarkStart w:id="24907" w:name="_Toc531103198"/>
            <w:bookmarkStart w:id="24908" w:name="_Toc531359439"/>
            <w:bookmarkStart w:id="24909" w:name="_Toc531360420"/>
            <w:bookmarkStart w:id="24910" w:name="_Toc531381262"/>
            <w:bookmarkEnd w:id="24906"/>
            <w:bookmarkEnd w:id="24907"/>
            <w:bookmarkEnd w:id="24908"/>
            <w:bookmarkEnd w:id="24909"/>
            <w:bookmarkEnd w:id="24910"/>
          </w:p>
        </w:tc>
        <w:tc>
          <w:tcPr>
            <w:tcW w:w="2970" w:type="dxa"/>
          </w:tcPr>
          <w:p w14:paraId="1C1AAD27" w14:textId="0C591E9C" w:rsidR="008833F0" w:rsidRPr="00920004" w:rsidDel="002F5F09" w:rsidRDefault="008833F0" w:rsidP="00BD0851">
            <w:pPr>
              <w:spacing w:before="240" w:line="0" w:lineRule="atLeast"/>
              <w:rPr>
                <w:del w:id="24911" w:author="phuong vu" w:date="2018-11-25T21:57:00Z"/>
                <w:lang w:val="en-US"/>
                <w:rPrChange w:id="24912" w:author="phuong vu" w:date="2018-11-30T22:36:00Z">
                  <w:rPr>
                    <w:del w:id="24913" w:author="phuong vu" w:date="2018-11-25T21:57:00Z"/>
                    <w:lang w:val="en-US"/>
                  </w:rPr>
                </w:rPrChange>
              </w:rPr>
              <w:pPrChange w:id="24914" w:author="phuong vu" w:date="2018-11-30T14:16:00Z">
                <w:pPr>
                  <w:spacing w:line="360" w:lineRule="auto"/>
                </w:pPr>
              </w:pPrChange>
            </w:pPr>
            <w:bookmarkStart w:id="24915" w:name="_Toc531102251"/>
            <w:bookmarkStart w:id="24916" w:name="_Toc531103199"/>
            <w:bookmarkStart w:id="24917" w:name="_Toc531359440"/>
            <w:bookmarkStart w:id="24918" w:name="_Toc531360421"/>
            <w:bookmarkStart w:id="24919" w:name="_Toc531381263"/>
            <w:bookmarkEnd w:id="24915"/>
            <w:bookmarkEnd w:id="24916"/>
            <w:bookmarkEnd w:id="24917"/>
            <w:bookmarkEnd w:id="24918"/>
            <w:bookmarkEnd w:id="24919"/>
          </w:p>
        </w:tc>
        <w:tc>
          <w:tcPr>
            <w:tcW w:w="1266" w:type="dxa"/>
          </w:tcPr>
          <w:p w14:paraId="46717966" w14:textId="51F7F161" w:rsidR="008833F0" w:rsidRPr="00920004" w:rsidDel="002F5F09" w:rsidRDefault="008833F0" w:rsidP="00BD0851">
            <w:pPr>
              <w:spacing w:before="240" w:line="0" w:lineRule="atLeast"/>
              <w:jc w:val="center"/>
              <w:rPr>
                <w:del w:id="24920" w:author="phuong vu" w:date="2018-11-25T21:57:00Z"/>
                <w:lang w:val="en-US"/>
                <w:rPrChange w:id="24921" w:author="phuong vu" w:date="2018-11-30T22:36:00Z">
                  <w:rPr>
                    <w:del w:id="24922" w:author="phuong vu" w:date="2018-11-25T21:57:00Z"/>
                    <w:lang w:val="en-US"/>
                  </w:rPr>
                </w:rPrChange>
              </w:rPr>
              <w:pPrChange w:id="24923" w:author="phuong vu" w:date="2018-11-30T14:16:00Z">
                <w:pPr>
                  <w:spacing w:line="360" w:lineRule="auto"/>
                  <w:jc w:val="center"/>
                </w:pPr>
              </w:pPrChange>
            </w:pPr>
            <w:bookmarkStart w:id="24924" w:name="_Toc531102252"/>
            <w:bookmarkStart w:id="24925" w:name="_Toc531103200"/>
            <w:bookmarkStart w:id="24926" w:name="_Toc531359441"/>
            <w:bookmarkStart w:id="24927" w:name="_Toc531360422"/>
            <w:bookmarkStart w:id="24928" w:name="_Toc531381264"/>
            <w:bookmarkEnd w:id="24924"/>
            <w:bookmarkEnd w:id="24925"/>
            <w:bookmarkEnd w:id="24926"/>
            <w:bookmarkEnd w:id="24927"/>
            <w:bookmarkEnd w:id="24928"/>
          </w:p>
        </w:tc>
        <w:tc>
          <w:tcPr>
            <w:tcW w:w="1756" w:type="dxa"/>
          </w:tcPr>
          <w:p w14:paraId="0A4B1BCB" w14:textId="2FF4049C" w:rsidR="008833F0" w:rsidRPr="00920004" w:rsidDel="002F5F09" w:rsidRDefault="008833F0" w:rsidP="00BD0851">
            <w:pPr>
              <w:spacing w:before="240" w:line="0" w:lineRule="atLeast"/>
              <w:rPr>
                <w:del w:id="24929" w:author="phuong vu" w:date="2018-11-25T21:57:00Z"/>
                <w:lang w:val="en-US"/>
                <w:rPrChange w:id="24930" w:author="phuong vu" w:date="2018-11-30T22:36:00Z">
                  <w:rPr>
                    <w:del w:id="24931" w:author="phuong vu" w:date="2018-11-25T21:57:00Z"/>
                    <w:lang w:val="en-US"/>
                  </w:rPr>
                </w:rPrChange>
              </w:rPr>
              <w:pPrChange w:id="24932" w:author="phuong vu" w:date="2018-11-30T14:16:00Z">
                <w:pPr>
                  <w:spacing w:line="360" w:lineRule="auto"/>
                </w:pPr>
              </w:pPrChange>
            </w:pPr>
            <w:bookmarkStart w:id="24933" w:name="_Toc531102253"/>
            <w:bookmarkStart w:id="24934" w:name="_Toc531103201"/>
            <w:bookmarkStart w:id="24935" w:name="_Toc531359442"/>
            <w:bookmarkStart w:id="24936" w:name="_Toc531360423"/>
            <w:bookmarkStart w:id="24937" w:name="_Toc531381265"/>
            <w:bookmarkEnd w:id="24933"/>
            <w:bookmarkEnd w:id="24934"/>
            <w:bookmarkEnd w:id="24935"/>
            <w:bookmarkEnd w:id="24936"/>
            <w:bookmarkEnd w:id="24937"/>
          </w:p>
        </w:tc>
        <w:bookmarkStart w:id="24938" w:name="_Toc531102254"/>
        <w:bookmarkStart w:id="24939" w:name="_Toc531103202"/>
        <w:bookmarkStart w:id="24940" w:name="_Toc531359443"/>
        <w:bookmarkStart w:id="24941" w:name="_Toc531360424"/>
        <w:bookmarkStart w:id="24942" w:name="_Toc531381266"/>
        <w:bookmarkEnd w:id="24938"/>
        <w:bookmarkEnd w:id="24939"/>
        <w:bookmarkEnd w:id="24940"/>
        <w:bookmarkEnd w:id="24941"/>
        <w:bookmarkEnd w:id="24942"/>
      </w:tr>
      <w:tr w:rsidR="008833F0" w:rsidRPr="00920004" w:rsidDel="002F5F09" w14:paraId="43CBA56F" w14:textId="5F6795C1" w:rsidTr="00A72A60">
        <w:trPr>
          <w:del w:id="24943" w:author="phuong vu" w:date="2018-11-25T21:57:00Z"/>
        </w:trPr>
        <w:tc>
          <w:tcPr>
            <w:tcW w:w="805" w:type="dxa"/>
          </w:tcPr>
          <w:p w14:paraId="0E96E2FE" w14:textId="31AA638D" w:rsidR="008833F0" w:rsidRPr="00920004" w:rsidDel="002F5F09" w:rsidRDefault="008833F0" w:rsidP="00BD0851">
            <w:pPr>
              <w:spacing w:before="240" w:line="0" w:lineRule="atLeast"/>
              <w:jc w:val="center"/>
              <w:rPr>
                <w:del w:id="24944" w:author="phuong vu" w:date="2018-11-25T21:57:00Z"/>
                <w:lang w:val="en-US"/>
                <w:rPrChange w:id="24945" w:author="phuong vu" w:date="2018-11-30T22:36:00Z">
                  <w:rPr>
                    <w:del w:id="24946" w:author="phuong vu" w:date="2018-11-25T21:57:00Z"/>
                    <w:lang w:val="en-US"/>
                  </w:rPr>
                </w:rPrChange>
              </w:rPr>
              <w:pPrChange w:id="24947" w:author="phuong vu" w:date="2018-11-30T14:16:00Z">
                <w:pPr>
                  <w:spacing w:line="360" w:lineRule="auto"/>
                  <w:jc w:val="center"/>
                </w:pPr>
              </w:pPrChange>
            </w:pPr>
            <w:del w:id="24948" w:author="phuong vu" w:date="2018-11-25T21:57:00Z">
              <w:r w:rsidRPr="00920004" w:rsidDel="002F5F09">
                <w:rPr>
                  <w:lang w:val="en-US"/>
                  <w:rPrChange w:id="24949" w:author="phuong vu" w:date="2018-11-30T22:36:00Z">
                    <w:rPr>
                      <w:lang w:val="en-US"/>
                    </w:rPr>
                  </w:rPrChange>
                </w:rPr>
                <w:delText>11</w:delText>
              </w:r>
              <w:bookmarkStart w:id="24950" w:name="_Toc531102255"/>
              <w:bookmarkStart w:id="24951" w:name="_Toc531103203"/>
              <w:bookmarkStart w:id="24952" w:name="_Toc531359444"/>
              <w:bookmarkStart w:id="24953" w:name="_Toc531360425"/>
              <w:bookmarkStart w:id="24954" w:name="_Toc531381267"/>
              <w:bookmarkEnd w:id="24950"/>
              <w:bookmarkEnd w:id="24951"/>
              <w:bookmarkEnd w:id="24952"/>
              <w:bookmarkEnd w:id="24953"/>
              <w:bookmarkEnd w:id="24954"/>
            </w:del>
          </w:p>
        </w:tc>
        <w:tc>
          <w:tcPr>
            <w:tcW w:w="1980" w:type="dxa"/>
          </w:tcPr>
          <w:p w14:paraId="4D8EE5B1" w14:textId="70B9DE21" w:rsidR="008833F0" w:rsidRPr="00920004" w:rsidDel="002F5F09" w:rsidRDefault="008833F0" w:rsidP="00BD0851">
            <w:pPr>
              <w:spacing w:before="240" w:line="0" w:lineRule="atLeast"/>
              <w:rPr>
                <w:del w:id="24955" w:author="phuong vu" w:date="2018-11-25T21:57:00Z"/>
                <w:lang w:val="en-US"/>
                <w:rPrChange w:id="24956" w:author="phuong vu" w:date="2018-11-30T22:36:00Z">
                  <w:rPr>
                    <w:del w:id="24957" w:author="phuong vu" w:date="2018-11-25T21:57:00Z"/>
                    <w:lang w:val="en-US"/>
                  </w:rPr>
                </w:rPrChange>
              </w:rPr>
              <w:pPrChange w:id="24958" w:author="phuong vu" w:date="2018-11-30T14:16:00Z">
                <w:pPr>
                  <w:spacing w:line="360" w:lineRule="auto"/>
                </w:pPr>
              </w:pPrChange>
            </w:pPr>
            <w:bookmarkStart w:id="24959" w:name="_Toc531102256"/>
            <w:bookmarkStart w:id="24960" w:name="_Toc531103204"/>
            <w:bookmarkStart w:id="24961" w:name="_Toc531359445"/>
            <w:bookmarkStart w:id="24962" w:name="_Toc531360426"/>
            <w:bookmarkStart w:id="24963" w:name="_Toc531381268"/>
            <w:bookmarkEnd w:id="24959"/>
            <w:bookmarkEnd w:id="24960"/>
            <w:bookmarkEnd w:id="24961"/>
            <w:bookmarkEnd w:id="24962"/>
            <w:bookmarkEnd w:id="24963"/>
          </w:p>
        </w:tc>
        <w:tc>
          <w:tcPr>
            <w:tcW w:w="2970" w:type="dxa"/>
          </w:tcPr>
          <w:p w14:paraId="7E0E92B6" w14:textId="258B83E3" w:rsidR="008833F0" w:rsidRPr="00920004" w:rsidDel="002F5F09" w:rsidRDefault="008833F0" w:rsidP="00BD0851">
            <w:pPr>
              <w:spacing w:before="240" w:line="0" w:lineRule="atLeast"/>
              <w:rPr>
                <w:del w:id="24964" w:author="phuong vu" w:date="2018-11-25T21:57:00Z"/>
                <w:lang w:val="en-US"/>
                <w:rPrChange w:id="24965" w:author="phuong vu" w:date="2018-11-30T22:36:00Z">
                  <w:rPr>
                    <w:del w:id="24966" w:author="phuong vu" w:date="2018-11-25T21:57:00Z"/>
                    <w:lang w:val="en-US"/>
                  </w:rPr>
                </w:rPrChange>
              </w:rPr>
              <w:pPrChange w:id="24967" w:author="phuong vu" w:date="2018-11-30T14:16:00Z">
                <w:pPr>
                  <w:spacing w:line="360" w:lineRule="auto"/>
                </w:pPr>
              </w:pPrChange>
            </w:pPr>
            <w:bookmarkStart w:id="24968" w:name="_Toc531102257"/>
            <w:bookmarkStart w:id="24969" w:name="_Toc531103205"/>
            <w:bookmarkStart w:id="24970" w:name="_Toc531359446"/>
            <w:bookmarkStart w:id="24971" w:name="_Toc531360427"/>
            <w:bookmarkStart w:id="24972" w:name="_Toc531381269"/>
            <w:bookmarkEnd w:id="24968"/>
            <w:bookmarkEnd w:id="24969"/>
            <w:bookmarkEnd w:id="24970"/>
            <w:bookmarkEnd w:id="24971"/>
            <w:bookmarkEnd w:id="24972"/>
          </w:p>
        </w:tc>
        <w:tc>
          <w:tcPr>
            <w:tcW w:w="1266" w:type="dxa"/>
          </w:tcPr>
          <w:p w14:paraId="101F410A" w14:textId="744F6484" w:rsidR="008833F0" w:rsidRPr="00920004" w:rsidDel="002F5F09" w:rsidRDefault="008833F0" w:rsidP="00BD0851">
            <w:pPr>
              <w:spacing w:before="240" w:line="0" w:lineRule="atLeast"/>
              <w:jc w:val="center"/>
              <w:rPr>
                <w:del w:id="24973" w:author="phuong vu" w:date="2018-11-25T21:57:00Z"/>
                <w:lang w:val="en-US"/>
                <w:rPrChange w:id="24974" w:author="phuong vu" w:date="2018-11-30T22:36:00Z">
                  <w:rPr>
                    <w:del w:id="24975" w:author="phuong vu" w:date="2018-11-25T21:57:00Z"/>
                    <w:lang w:val="en-US"/>
                  </w:rPr>
                </w:rPrChange>
              </w:rPr>
              <w:pPrChange w:id="24976" w:author="phuong vu" w:date="2018-11-30T14:16:00Z">
                <w:pPr>
                  <w:spacing w:line="360" w:lineRule="auto"/>
                  <w:jc w:val="center"/>
                </w:pPr>
              </w:pPrChange>
            </w:pPr>
            <w:bookmarkStart w:id="24977" w:name="_Toc531102258"/>
            <w:bookmarkStart w:id="24978" w:name="_Toc531103206"/>
            <w:bookmarkStart w:id="24979" w:name="_Toc531359447"/>
            <w:bookmarkStart w:id="24980" w:name="_Toc531360428"/>
            <w:bookmarkStart w:id="24981" w:name="_Toc531381270"/>
            <w:bookmarkEnd w:id="24977"/>
            <w:bookmarkEnd w:id="24978"/>
            <w:bookmarkEnd w:id="24979"/>
            <w:bookmarkEnd w:id="24980"/>
            <w:bookmarkEnd w:id="24981"/>
          </w:p>
        </w:tc>
        <w:tc>
          <w:tcPr>
            <w:tcW w:w="1756" w:type="dxa"/>
          </w:tcPr>
          <w:p w14:paraId="1A0EC5EC" w14:textId="24D01FFB" w:rsidR="008833F0" w:rsidRPr="00920004" w:rsidDel="002F5F09" w:rsidRDefault="008833F0" w:rsidP="00BD0851">
            <w:pPr>
              <w:spacing w:before="240" w:line="0" w:lineRule="atLeast"/>
              <w:rPr>
                <w:del w:id="24982" w:author="phuong vu" w:date="2018-11-25T21:57:00Z"/>
                <w:lang w:val="en-US"/>
                <w:rPrChange w:id="24983" w:author="phuong vu" w:date="2018-11-30T22:36:00Z">
                  <w:rPr>
                    <w:del w:id="24984" w:author="phuong vu" w:date="2018-11-25T21:57:00Z"/>
                    <w:lang w:val="en-US"/>
                  </w:rPr>
                </w:rPrChange>
              </w:rPr>
              <w:pPrChange w:id="24985" w:author="phuong vu" w:date="2018-11-30T14:16:00Z">
                <w:pPr>
                  <w:spacing w:line="360" w:lineRule="auto"/>
                </w:pPr>
              </w:pPrChange>
            </w:pPr>
            <w:bookmarkStart w:id="24986" w:name="_Toc531102259"/>
            <w:bookmarkStart w:id="24987" w:name="_Toc531103207"/>
            <w:bookmarkStart w:id="24988" w:name="_Toc531359448"/>
            <w:bookmarkStart w:id="24989" w:name="_Toc531360429"/>
            <w:bookmarkStart w:id="24990" w:name="_Toc531381271"/>
            <w:bookmarkEnd w:id="24986"/>
            <w:bookmarkEnd w:id="24987"/>
            <w:bookmarkEnd w:id="24988"/>
            <w:bookmarkEnd w:id="24989"/>
            <w:bookmarkEnd w:id="24990"/>
          </w:p>
        </w:tc>
        <w:bookmarkStart w:id="24991" w:name="_Toc531102260"/>
        <w:bookmarkStart w:id="24992" w:name="_Toc531103208"/>
        <w:bookmarkStart w:id="24993" w:name="_Toc531359449"/>
        <w:bookmarkStart w:id="24994" w:name="_Toc531360430"/>
        <w:bookmarkStart w:id="24995" w:name="_Toc531381272"/>
        <w:bookmarkEnd w:id="24991"/>
        <w:bookmarkEnd w:id="24992"/>
        <w:bookmarkEnd w:id="24993"/>
        <w:bookmarkEnd w:id="24994"/>
        <w:bookmarkEnd w:id="24995"/>
      </w:tr>
      <w:tr w:rsidR="008833F0" w:rsidRPr="00920004" w:rsidDel="002F5F09" w14:paraId="3AC5426C" w14:textId="3F375B31" w:rsidTr="00A72A60">
        <w:trPr>
          <w:del w:id="24996" w:author="phuong vu" w:date="2018-11-25T21:57:00Z"/>
        </w:trPr>
        <w:tc>
          <w:tcPr>
            <w:tcW w:w="805" w:type="dxa"/>
          </w:tcPr>
          <w:p w14:paraId="76965DBA" w14:textId="3DF5D681" w:rsidR="008833F0" w:rsidRPr="00920004" w:rsidDel="002F5F09" w:rsidRDefault="008833F0" w:rsidP="00BD0851">
            <w:pPr>
              <w:spacing w:before="240" w:line="0" w:lineRule="atLeast"/>
              <w:jc w:val="center"/>
              <w:rPr>
                <w:del w:id="24997" w:author="phuong vu" w:date="2018-11-25T21:57:00Z"/>
                <w:lang w:val="en-US"/>
                <w:rPrChange w:id="24998" w:author="phuong vu" w:date="2018-11-30T22:36:00Z">
                  <w:rPr>
                    <w:del w:id="24999" w:author="phuong vu" w:date="2018-11-25T21:57:00Z"/>
                    <w:lang w:val="en-US"/>
                  </w:rPr>
                </w:rPrChange>
              </w:rPr>
              <w:pPrChange w:id="25000" w:author="phuong vu" w:date="2018-11-30T14:16:00Z">
                <w:pPr>
                  <w:spacing w:line="360" w:lineRule="auto"/>
                  <w:jc w:val="center"/>
                </w:pPr>
              </w:pPrChange>
            </w:pPr>
            <w:del w:id="25001" w:author="phuong vu" w:date="2018-11-25T21:57:00Z">
              <w:r w:rsidRPr="00920004" w:rsidDel="002F5F09">
                <w:rPr>
                  <w:lang w:val="en-US"/>
                  <w:rPrChange w:id="25002" w:author="phuong vu" w:date="2018-11-30T22:36:00Z">
                    <w:rPr>
                      <w:lang w:val="en-US"/>
                    </w:rPr>
                  </w:rPrChange>
                </w:rPr>
                <w:delText>12</w:delText>
              </w:r>
              <w:bookmarkStart w:id="25003" w:name="_Toc531102261"/>
              <w:bookmarkStart w:id="25004" w:name="_Toc531103209"/>
              <w:bookmarkStart w:id="25005" w:name="_Toc531359450"/>
              <w:bookmarkStart w:id="25006" w:name="_Toc531360431"/>
              <w:bookmarkStart w:id="25007" w:name="_Toc531381273"/>
              <w:bookmarkEnd w:id="25003"/>
              <w:bookmarkEnd w:id="25004"/>
              <w:bookmarkEnd w:id="25005"/>
              <w:bookmarkEnd w:id="25006"/>
              <w:bookmarkEnd w:id="25007"/>
            </w:del>
          </w:p>
        </w:tc>
        <w:tc>
          <w:tcPr>
            <w:tcW w:w="1980" w:type="dxa"/>
          </w:tcPr>
          <w:p w14:paraId="01969093" w14:textId="1B32EB95" w:rsidR="008833F0" w:rsidRPr="00920004" w:rsidDel="002F5F09" w:rsidRDefault="008833F0" w:rsidP="00BD0851">
            <w:pPr>
              <w:spacing w:before="240" w:line="0" w:lineRule="atLeast"/>
              <w:rPr>
                <w:del w:id="25008" w:author="phuong vu" w:date="2018-11-25T21:57:00Z"/>
                <w:lang w:val="en-US"/>
                <w:rPrChange w:id="25009" w:author="phuong vu" w:date="2018-11-30T22:36:00Z">
                  <w:rPr>
                    <w:del w:id="25010" w:author="phuong vu" w:date="2018-11-25T21:57:00Z"/>
                    <w:lang w:val="en-US"/>
                  </w:rPr>
                </w:rPrChange>
              </w:rPr>
              <w:pPrChange w:id="25011" w:author="phuong vu" w:date="2018-11-30T14:16:00Z">
                <w:pPr>
                  <w:spacing w:line="360" w:lineRule="auto"/>
                </w:pPr>
              </w:pPrChange>
            </w:pPr>
            <w:bookmarkStart w:id="25012" w:name="_Toc531102262"/>
            <w:bookmarkStart w:id="25013" w:name="_Toc531103210"/>
            <w:bookmarkStart w:id="25014" w:name="_Toc531359451"/>
            <w:bookmarkStart w:id="25015" w:name="_Toc531360432"/>
            <w:bookmarkStart w:id="25016" w:name="_Toc531381274"/>
            <w:bookmarkEnd w:id="25012"/>
            <w:bookmarkEnd w:id="25013"/>
            <w:bookmarkEnd w:id="25014"/>
            <w:bookmarkEnd w:id="25015"/>
            <w:bookmarkEnd w:id="25016"/>
          </w:p>
        </w:tc>
        <w:tc>
          <w:tcPr>
            <w:tcW w:w="2970" w:type="dxa"/>
          </w:tcPr>
          <w:p w14:paraId="08350F61" w14:textId="0B846902" w:rsidR="008833F0" w:rsidRPr="00920004" w:rsidDel="002F5F09" w:rsidRDefault="008833F0" w:rsidP="00BD0851">
            <w:pPr>
              <w:spacing w:before="240" w:line="0" w:lineRule="atLeast"/>
              <w:rPr>
                <w:del w:id="25017" w:author="phuong vu" w:date="2018-11-25T21:57:00Z"/>
                <w:lang w:val="en-US"/>
                <w:rPrChange w:id="25018" w:author="phuong vu" w:date="2018-11-30T22:36:00Z">
                  <w:rPr>
                    <w:del w:id="25019" w:author="phuong vu" w:date="2018-11-25T21:57:00Z"/>
                    <w:lang w:val="en-US"/>
                  </w:rPr>
                </w:rPrChange>
              </w:rPr>
              <w:pPrChange w:id="25020" w:author="phuong vu" w:date="2018-11-30T14:16:00Z">
                <w:pPr>
                  <w:spacing w:line="360" w:lineRule="auto"/>
                </w:pPr>
              </w:pPrChange>
            </w:pPr>
            <w:bookmarkStart w:id="25021" w:name="_Toc531102263"/>
            <w:bookmarkStart w:id="25022" w:name="_Toc531103211"/>
            <w:bookmarkStart w:id="25023" w:name="_Toc531359452"/>
            <w:bookmarkStart w:id="25024" w:name="_Toc531360433"/>
            <w:bookmarkStart w:id="25025" w:name="_Toc531381275"/>
            <w:bookmarkEnd w:id="25021"/>
            <w:bookmarkEnd w:id="25022"/>
            <w:bookmarkEnd w:id="25023"/>
            <w:bookmarkEnd w:id="25024"/>
            <w:bookmarkEnd w:id="25025"/>
          </w:p>
        </w:tc>
        <w:tc>
          <w:tcPr>
            <w:tcW w:w="1266" w:type="dxa"/>
          </w:tcPr>
          <w:p w14:paraId="769BA3A6" w14:textId="71BD15D7" w:rsidR="008833F0" w:rsidRPr="00920004" w:rsidDel="002F5F09" w:rsidRDefault="008833F0" w:rsidP="00BD0851">
            <w:pPr>
              <w:spacing w:before="240" w:line="0" w:lineRule="atLeast"/>
              <w:jc w:val="center"/>
              <w:rPr>
                <w:del w:id="25026" w:author="phuong vu" w:date="2018-11-25T21:57:00Z"/>
                <w:lang w:val="en-US"/>
                <w:rPrChange w:id="25027" w:author="phuong vu" w:date="2018-11-30T22:36:00Z">
                  <w:rPr>
                    <w:del w:id="25028" w:author="phuong vu" w:date="2018-11-25T21:57:00Z"/>
                    <w:lang w:val="en-US"/>
                  </w:rPr>
                </w:rPrChange>
              </w:rPr>
              <w:pPrChange w:id="25029" w:author="phuong vu" w:date="2018-11-30T14:16:00Z">
                <w:pPr>
                  <w:spacing w:line="360" w:lineRule="auto"/>
                  <w:jc w:val="center"/>
                </w:pPr>
              </w:pPrChange>
            </w:pPr>
            <w:bookmarkStart w:id="25030" w:name="_Toc531102264"/>
            <w:bookmarkStart w:id="25031" w:name="_Toc531103212"/>
            <w:bookmarkStart w:id="25032" w:name="_Toc531359453"/>
            <w:bookmarkStart w:id="25033" w:name="_Toc531360434"/>
            <w:bookmarkStart w:id="25034" w:name="_Toc531381276"/>
            <w:bookmarkEnd w:id="25030"/>
            <w:bookmarkEnd w:id="25031"/>
            <w:bookmarkEnd w:id="25032"/>
            <w:bookmarkEnd w:id="25033"/>
            <w:bookmarkEnd w:id="25034"/>
          </w:p>
        </w:tc>
        <w:tc>
          <w:tcPr>
            <w:tcW w:w="1756" w:type="dxa"/>
          </w:tcPr>
          <w:p w14:paraId="4BE2117A" w14:textId="7DFBC812" w:rsidR="008833F0" w:rsidRPr="00920004" w:rsidDel="002F5F09" w:rsidRDefault="008833F0" w:rsidP="00BD0851">
            <w:pPr>
              <w:spacing w:before="240" w:line="0" w:lineRule="atLeast"/>
              <w:rPr>
                <w:del w:id="25035" w:author="phuong vu" w:date="2018-11-25T21:57:00Z"/>
                <w:lang w:val="en-US"/>
                <w:rPrChange w:id="25036" w:author="phuong vu" w:date="2018-11-30T22:36:00Z">
                  <w:rPr>
                    <w:del w:id="25037" w:author="phuong vu" w:date="2018-11-25T21:57:00Z"/>
                    <w:lang w:val="en-US"/>
                  </w:rPr>
                </w:rPrChange>
              </w:rPr>
              <w:pPrChange w:id="25038" w:author="phuong vu" w:date="2018-11-30T14:16:00Z">
                <w:pPr>
                  <w:spacing w:line="360" w:lineRule="auto"/>
                </w:pPr>
              </w:pPrChange>
            </w:pPr>
            <w:bookmarkStart w:id="25039" w:name="_Toc531102265"/>
            <w:bookmarkStart w:id="25040" w:name="_Toc531103213"/>
            <w:bookmarkStart w:id="25041" w:name="_Toc531359454"/>
            <w:bookmarkStart w:id="25042" w:name="_Toc531360435"/>
            <w:bookmarkStart w:id="25043" w:name="_Toc531381277"/>
            <w:bookmarkEnd w:id="25039"/>
            <w:bookmarkEnd w:id="25040"/>
            <w:bookmarkEnd w:id="25041"/>
            <w:bookmarkEnd w:id="25042"/>
            <w:bookmarkEnd w:id="25043"/>
          </w:p>
        </w:tc>
        <w:bookmarkStart w:id="25044" w:name="_Toc531102266"/>
        <w:bookmarkStart w:id="25045" w:name="_Toc531103214"/>
        <w:bookmarkStart w:id="25046" w:name="_Toc531359455"/>
        <w:bookmarkStart w:id="25047" w:name="_Toc531360436"/>
        <w:bookmarkStart w:id="25048" w:name="_Toc531381278"/>
        <w:bookmarkEnd w:id="25044"/>
        <w:bookmarkEnd w:id="25045"/>
        <w:bookmarkEnd w:id="25046"/>
        <w:bookmarkEnd w:id="25047"/>
        <w:bookmarkEnd w:id="25048"/>
      </w:tr>
      <w:tr w:rsidR="008833F0" w:rsidRPr="00920004" w:rsidDel="002F5F09" w14:paraId="49EE78FE" w14:textId="28EE0EB0" w:rsidTr="00A72A60">
        <w:trPr>
          <w:del w:id="25049" w:author="phuong vu" w:date="2018-11-25T21:57:00Z"/>
        </w:trPr>
        <w:tc>
          <w:tcPr>
            <w:tcW w:w="805" w:type="dxa"/>
          </w:tcPr>
          <w:p w14:paraId="3C91FF8D" w14:textId="55B46D44" w:rsidR="008833F0" w:rsidRPr="00920004" w:rsidDel="002F5F09" w:rsidRDefault="008833F0" w:rsidP="00BD0851">
            <w:pPr>
              <w:spacing w:before="240" w:line="0" w:lineRule="atLeast"/>
              <w:jc w:val="center"/>
              <w:rPr>
                <w:del w:id="25050" w:author="phuong vu" w:date="2018-11-25T21:57:00Z"/>
                <w:lang w:val="en-US"/>
                <w:rPrChange w:id="25051" w:author="phuong vu" w:date="2018-11-30T22:36:00Z">
                  <w:rPr>
                    <w:del w:id="25052" w:author="phuong vu" w:date="2018-11-25T21:57:00Z"/>
                    <w:lang w:val="en-US"/>
                  </w:rPr>
                </w:rPrChange>
              </w:rPr>
              <w:pPrChange w:id="25053" w:author="phuong vu" w:date="2018-11-30T14:16:00Z">
                <w:pPr>
                  <w:spacing w:line="360" w:lineRule="auto"/>
                  <w:jc w:val="center"/>
                </w:pPr>
              </w:pPrChange>
            </w:pPr>
            <w:del w:id="25054" w:author="phuong vu" w:date="2018-11-25T21:57:00Z">
              <w:r w:rsidRPr="00920004" w:rsidDel="002F5F09">
                <w:rPr>
                  <w:lang w:val="en-US"/>
                  <w:rPrChange w:id="25055" w:author="phuong vu" w:date="2018-11-30T22:36:00Z">
                    <w:rPr>
                      <w:lang w:val="en-US"/>
                    </w:rPr>
                  </w:rPrChange>
                </w:rPr>
                <w:delText>13</w:delText>
              </w:r>
              <w:bookmarkStart w:id="25056" w:name="_Toc531102267"/>
              <w:bookmarkStart w:id="25057" w:name="_Toc531103215"/>
              <w:bookmarkStart w:id="25058" w:name="_Toc531359456"/>
              <w:bookmarkStart w:id="25059" w:name="_Toc531360437"/>
              <w:bookmarkStart w:id="25060" w:name="_Toc531381279"/>
              <w:bookmarkEnd w:id="25056"/>
              <w:bookmarkEnd w:id="25057"/>
              <w:bookmarkEnd w:id="25058"/>
              <w:bookmarkEnd w:id="25059"/>
              <w:bookmarkEnd w:id="25060"/>
            </w:del>
          </w:p>
        </w:tc>
        <w:tc>
          <w:tcPr>
            <w:tcW w:w="1980" w:type="dxa"/>
          </w:tcPr>
          <w:p w14:paraId="4805A7A7" w14:textId="05D0BC6C" w:rsidR="008833F0" w:rsidRPr="00920004" w:rsidDel="002F5F09" w:rsidRDefault="008833F0" w:rsidP="00BD0851">
            <w:pPr>
              <w:spacing w:before="240" w:line="0" w:lineRule="atLeast"/>
              <w:rPr>
                <w:del w:id="25061" w:author="phuong vu" w:date="2018-11-25T21:57:00Z"/>
                <w:lang w:val="en-US"/>
                <w:rPrChange w:id="25062" w:author="phuong vu" w:date="2018-11-30T22:36:00Z">
                  <w:rPr>
                    <w:del w:id="25063" w:author="phuong vu" w:date="2018-11-25T21:57:00Z"/>
                    <w:lang w:val="en-US"/>
                  </w:rPr>
                </w:rPrChange>
              </w:rPr>
              <w:pPrChange w:id="25064" w:author="phuong vu" w:date="2018-11-30T14:16:00Z">
                <w:pPr>
                  <w:spacing w:line="360" w:lineRule="auto"/>
                </w:pPr>
              </w:pPrChange>
            </w:pPr>
            <w:bookmarkStart w:id="25065" w:name="_Toc531102268"/>
            <w:bookmarkStart w:id="25066" w:name="_Toc531103216"/>
            <w:bookmarkStart w:id="25067" w:name="_Toc531359457"/>
            <w:bookmarkStart w:id="25068" w:name="_Toc531360438"/>
            <w:bookmarkStart w:id="25069" w:name="_Toc531381280"/>
            <w:bookmarkEnd w:id="25065"/>
            <w:bookmarkEnd w:id="25066"/>
            <w:bookmarkEnd w:id="25067"/>
            <w:bookmarkEnd w:id="25068"/>
            <w:bookmarkEnd w:id="25069"/>
          </w:p>
        </w:tc>
        <w:tc>
          <w:tcPr>
            <w:tcW w:w="2970" w:type="dxa"/>
          </w:tcPr>
          <w:p w14:paraId="1BFD8CEF" w14:textId="33D9323C" w:rsidR="008833F0" w:rsidRPr="00920004" w:rsidDel="002F5F09" w:rsidRDefault="008833F0" w:rsidP="00BD0851">
            <w:pPr>
              <w:spacing w:before="240" w:line="0" w:lineRule="atLeast"/>
              <w:rPr>
                <w:del w:id="25070" w:author="phuong vu" w:date="2018-11-25T21:57:00Z"/>
                <w:lang w:val="en-US"/>
                <w:rPrChange w:id="25071" w:author="phuong vu" w:date="2018-11-30T22:36:00Z">
                  <w:rPr>
                    <w:del w:id="25072" w:author="phuong vu" w:date="2018-11-25T21:57:00Z"/>
                    <w:lang w:val="en-US"/>
                  </w:rPr>
                </w:rPrChange>
              </w:rPr>
              <w:pPrChange w:id="25073" w:author="phuong vu" w:date="2018-11-30T14:16:00Z">
                <w:pPr>
                  <w:spacing w:line="360" w:lineRule="auto"/>
                </w:pPr>
              </w:pPrChange>
            </w:pPr>
            <w:bookmarkStart w:id="25074" w:name="_Toc531102269"/>
            <w:bookmarkStart w:id="25075" w:name="_Toc531103217"/>
            <w:bookmarkStart w:id="25076" w:name="_Toc531359458"/>
            <w:bookmarkStart w:id="25077" w:name="_Toc531360439"/>
            <w:bookmarkStart w:id="25078" w:name="_Toc531381281"/>
            <w:bookmarkEnd w:id="25074"/>
            <w:bookmarkEnd w:id="25075"/>
            <w:bookmarkEnd w:id="25076"/>
            <w:bookmarkEnd w:id="25077"/>
            <w:bookmarkEnd w:id="25078"/>
          </w:p>
        </w:tc>
        <w:tc>
          <w:tcPr>
            <w:tcW w:w="1266" w:type="dxa"/>
          </w:tcPr>
          <w:p w14:paraId="69146970" w14:textId="2E68E7B6" w:rsidR="008833F0" w:rsidRPr="00920004" w:rsidDel="002F5F09" w:rsidRDefault="008833F0" w:rsidP="00BD0851">
            <w:pPr>
              <w:spacing w:before="240" w:line="0" w:lineRule="atLeast"/>
              <w:jc w:val="center"/>
              <w:rPr>
                <w:del w:id="25079" w:author="phuong vu" w:date="2018-11-25T21:57:00Z"/>
                <w:lang w:val="en-US"/>
                <w:rPrChange w:id="25080" w:author="phuong vu" w:date="2018-11-30T22:36:00Z">
                  <w:rPr>
                    <w:del w:id="25081" w:author="phuong vu" w:date="2018-11-25T21:57:00Z"/>
                    <w:lang w:val="en-US"/>
                  </w:rPr>
                </w:rPrChange>
              </w:rPr>
              <w:pPrChange w:id="25082" w:author="phuong vu" w:date="2018-11-30T14:16:00Z">
                <w:pPr>
                  <w:spacing w:line="360" w:lineRule="auto"/>
                  <w:jc w:val="center"/>
                </w:pPr>
              </w:pPrChange>
            </w:pPr>
            <w:bookmarkStart w:id="25083" w:name="_Toc531102270"/>
            <w:bookmarkStart w:id="25084" w:name="_Toc531103218"/>
            <w:bookmarkStart w:id="25085" w:name="_Toc531359459"/>
            <w:bookmarkStart w:id="25086" w:name="_Toc531360440"/>
            <w:bookmarkStart w:id="25087" w:name="_Toc531381282"/>
            <w:bookmarkEnd w:id="25083"/>
            <w:bookmarkEnd w:id="25084"/>
            <w:bookmarkEnd w:id="25085"/>
            <w:bookmarkEnd w:id="25086"/>
            <w:bookmarkEnd w:id="25087"/>
          </w:p>
        </w:tc>
        <w:tc>
          <w:tcPr>
            <w:tcW w:w="1756" w:type="dxa"/>
          </w:tcPr>
          <w:p w14:paraId="4F1DEBDE" w14:textId="098E08A3" w:rsidR="008833F0" w:rsidRPr="00920004" w:rsidDel="002F5F09" w:rsidRDefault="008833F0" w:rsidP="00BD0851">
            <w:pPr>
              <w:spacing w:before="240" w:line="0" w:lineRule="atLeast"/>
              <w:rPr>
                <w:del w:id="25088" w:author="phuong vu" w:date="2018-11-25T21:57:00Z"/>
                <w:lang w:val="en-US"/>
                <w:rPrChange w:id="25089" w:author="phuong vu" w:date="2018-11-30T22:36:00Z">
                  <w:rPr>
                    <w:del w:id="25090" w:author="phuong vu" w:date="2018-11-25T21:57:00Z"/>
                    <w:lang w:val="en-US"/>
                  </w:rPr>
                </w:rPrChange>
              </w:rPr>
              <w:pPrChange w:id="25091" w:author="phuong vu" w:date="2018-11-30T14:16:00Z">
                <w:pPr>
                  <w:spacing w:line="360" w:lineRule="auto"/>
                </w:pPr>
              </w:pPrChange>
            </w:pPr>
            <w:bookmarkStart w:id="25092" w:name="_Toc531102271"/>
            <w:bookmarkStart w:id="25093" w:name="_Toc531103219"/>
            <w:bookmarkStart w:id="25094" w:name="_Toc531359460"/>
            <w:bookmarkStart w:id="25095" w:name="_Toc531360441"/>
            <w:bookmarkStart w:id="25096" w:name="_Toc531381283"/>
            <w:bookmarkEnd w:id="25092"/>
            <w:bookmarkEnd w:id="25093"/>
            <w:bookmarkEnd w:id="25094"/>
            <w:bookmarkEnd w:id="25095"/>
            <w:bookmarkEnd w:id="25096"/>
          </w:p>
        </w:tc>
        <w:bookmarkStart w:id="25097" w:name="_Toc531102272"/>
        <w:bookmarkStart w:id="25098" w:name="_Toc531103220"/>
        <w:bookmarkStart w:id="25099" w:name="_Toc531359461"/>
        <w:bookmarkStart w:id="25100" w:name="_Toc531360442"/>
        <w:bookmarkStart w:id="25101" w:name="_Toc531381284"/>
        <w:bookmarkEnd w:id="25097"/>
        <w:bookmarkEnd w:id="25098"/>
        <w:bookmarkEnd w:id="25099"/>
        <w:bookmarkEnd w:id="25100"/>
        <w:bookmarkEnd w:id="25101"/>
      </w:tr>
      <w:tr w:rsidR="008833F0" w:rsidRPr="00920004" w:rsidDel="002F5F09" w14:paraId="1F26D030" w14:textId="508B8CC6" w:rsidTr="00A72A60">
        <w:trPr>
          <w:del w:id="25102" w:author="phuong vu" w:date="2018-11-25T21:57:00Z"/>
        </w:trPr>
        <w:tc>
          <w:tcPr>
            <w:tcW w:w="805" w:type="dxa"/>
          </w:tcPr>
          <w:p w14:paraId="5CA47DD7" w14:textId="1C34241A" w:rsidR="008833F0" w:rsidRPr="00920004" w:rsidDel="002F5F09" w:rsidRDefault="008833F0" w:rsidP="00BD0851">
            <w:pPr>
              <w:spacing w:before="240" w:line="0" w:lineRule="atLeast"/>
              <w:jc w:val="center"/>
              <w:rPr>
                <w:del w:id="25103" w:author="phuong vu" w:date="2018-11-25T21:57:00Z"/>
                <w:lang w:val="en-US"/>
                <w:rPrChange w:id="25104" w:author="phuong vu" w:date="2018-11-30T22:36:00Z">
                  <w:rPr>
                    <w:del w:id="25105" w:author="phuong vu" w:date="2018-11-25T21:57:00Z"/>
                    <w:lang w:val="en-US"/>
                  </w:rPr>
                </w:rPrChange>
              </w:rPr>
              <w:pPrChange w:id="25106" w:author="phuong vu" w:date="2018-11-30T14:16:00Z">
                <w:pPr>
                  <w:spacing w:line="360" w:lineRule="auto"/>
                  <w:jc w:val="center"/>
                </w:pPr>
              </w:pPrChange>
            </w:pPr>
            <w:del w:id="25107" w:author="phuong vu" w:date="2018-11-25T21:57:00Z">
              <w:r w:rsidRPr="00920004" w:rsidDel="002F5F09">
                <w:rPr>
                  <w:lang w:val="en-US"/>
                  <w:rPrChange w:id="25108" w:author="phuong vu" w:date="2018-11-30T22:36:00Z">
                    <w:rPr>
                      <w:lang w:val="en-US"/>
                    </w:rPr>
                  </w:rPrChange>
                </w:rPr>
                <w:delText>14</w:delText>
              </w:r>
              <w:bookmarkStart w:id="25109" w:name="_Toc531102273"/>
              <w:bookmarkStart w:id="25110" w:name="_Toc531103221"/>
              <w:bookmarkStart w:id="25111" w:name="_Toc531359462"/>
              <w:bookmarkStart w:id="25112" w:name="_Toc531360443"/>
              <w:bookmarkStart w:id="25113" w:name="_Toc531381285"/>
              <w:bookmarkEnd w:id="25109"/>
              <w:bookmarkEnd w:id="25110"/>
              <w:bookmarkEnd w:id="25111"/>
              <w:bookmarkEnd w:id="25112"/>
              <w:bookmarkEnd w:id="25113"/>
            </w:del>
          </w:p>
        </w:tc>
        <w:tc>
          <w:tcPr>
            <w:tcW w:w="1980" w:type="dxa"/>
          </w:tcPr>
          <w:p w14:paraId="2D7C8B94" w14:textId="1759BF48" w:rsidR="008833F0" w:rsidRPr="00920004" w:rsidDel="002F5F09" w:rsidRDefault="008833F0" w:rsidP="00BD0851">
            <w:pPr>
              <w:spacing w:before="240" w:line="0" w:lineRule="atLeast"/>
              <w:rPr>
                <w:del w:id="25114" w:author="phuong vu" w:date="2018-11-25T21:57:00Z"/>
                <w:lang w:val="en-US"/>
                <w:rPrChange w:id="25115" w:author="phuong vu" w:date="2018-11-30T22:36:00Z">
                  <w:rPr>
                    <w:del w:id="25116" w:author="phuong vu" w:date="2018-11-25T21:57:00Z"/>
                    <w:lang w:val="en-US"/>
                  </w:rPr>
                </w:rPrChange>
              </w:rPr>
              <w:pPrChange w:id="25117" w:author="phuong vu" w:date="2018-11-30T14:16:00Z">
                <w:pPr>
                  <w:spacing w:line="360" w:lineRule="auto"/>
                </w:pPr>
              </w:pPrChange>
            </w:pPr>
            <w:bookmarkStart w:id="25118" w:name="_Toc531102274"/>
            <w:bookmarkStart w:id="25119" w:name="_Toc531103222"/>
            <w:bookmarkStart w:id="25120" w:name="_Toc531359463"/>
            <w:bookmarkStart w:id="25121" w:name="_Toc531360444"/>
            <w:bookmarkStart w:id="25122" w:name="_Toc531381286"/>
            <w:bookmarkEnd w:id="25118"/>
            <w:bookmarkEnd w:id="25119"/>
            <w:bookmarkEnd w:id="25120"/>
            <w:bookmarkEnd w:id="25121"/>
            <w:bookmarkEnd w:id="25122"/>
          </w:p>
        </w:tc>
        <w:tc>
          <w:tcPr>
            <w:tcW w:w="2970" w:type="dxa"/>
          </w:tcPr>
          <w:p w14:paraId="1E038AE1" w14:textId="690BEBB8" w:rsidR="008833F0" w:rsidRPr="00920004" w:rsidDel="002F5F09" w:rsidRDefault="008833F0" w:rsidP="00BD0851">
            <w:pPr>
              <w:spacing w:before="240" w:line="0" w:lineRule="atLeast"/>
              <w:rPr>
                <w:del w:id="25123" w:author="phuong vu" w:date="2018-11-25T21:57:00Z"/>
                <w:lang w:val="en-US"/>
                <w:rPrChange w:id="25124" w:author="phuong vu" w:date="2018-11-30T22:36:00Z">
                  <w:rPr>
                    <w:del w:id="25125" w:author="phuong vu" w:date="2018-11-25T21:57:00Z"/>
                    <w:lang w:val="en-US"/>
                  </w:rPr>
                </w:rPrChange>
              </w:rPr>
              <w:pPrChange w:id="25126" w:author="phuong vu" w:date="2018-11-30T14:16:00Z">
                <w:pPr>
                  <w:spacing w:line="360" w:lineRule="auto"/>
                </w:pPr>
              </w:pPrChange>
            </w:pPr>
            <w:bookmarkStart w:id="25127" w:name="_Toc531102275"/>
            <w:bookmarkStart w:id="25128" w:name="_Toc531103223"/>
            <w:bookmarkStart w:id="25129" w:name="_Toc531359464"/>
            <w:bookmarkStart w:id="25130" w:name="_Toc531360445"/>
            <w:bookmarkStart w:id="25131" w:name="_Toc531381287"/>
            <w:bookmarkEnd w:id="25127"/>
            <w:bookmarkEnd w:id="25128"/>
            <w:bookmarkEnd w:id="25129"/>
            <w:bookmarkEnd w:id="25130"/>
            <w:bookmarkEnd w:id="25131"/>
          </w:p>
        </w:tc>
        <w:tc>
          <w:tcPr>
            <w:tcW w:w="1266" w:type="dxa"/>
          </w:tcPr>
          <w:p w14:paraId="08F3929D" w14:textId="095EE563" w:rsidR="008833F0" w:rsidRPr="00920004" w:rsidDel="002F5F09" w:rsidRDefault="008833F0" w:rsidP="00BD0851">
            <w:pPr>
              <w:spacing w:before="240" w:line="0" w:lineRule="atLeast"/>
              <w:jc w:val="center"/>
              <w:rPr>
                <w:del w:id="25132" w:author="phuong vu" w:date="2018-11-25T21:57:00Z"/>
                <w:lang w:val="en-US"/>
                <w:rPrChange w:id="25133" w:author="phuong vu" w:date="2018-11-30T22:36:00Z">
                  <w:rPr>
                    <w:del w:id="25134" w:author="phuong vu" w:date="2018-11-25T21:57:00Z"/>
                    <w:lang w:val="en-US"/>
                  </w:rPr>
                </w:rPrChange>
              </w:rPr>
              <w:pPrChange w:id="25135" w:author="phuong vu" w:date="2018-11-30T14:16:00Z">
                <w:pPr>
                  <w:spacing w:line="360" w:lineRule="auto"/>
                  <w:jc w:val="center"/>
                </w:pPr>
              </w:pPrChange>
            </w:pPr>
            <w:bookmarkStart w:id="25136" w:name="_Toc531102276"/>
            <w:bookmarkStart w:id="25137" w:name="_Toc531103224"/>
            <w:bookmarkStart w:id="25138" w:name="_Toc531359465"/>
            <w:bookmarkStart w:id="25139" w:name="_Toc531360446"/>
            <w:bookmarkStart w:id="25140" w:name="_Toc531381288"/>
            <w:bookmarkEnd w:id="25136"/>
            <w:bookmarkEnd w:id="25137"/>
            <w:bookmarkEnd w:id="25138"/>
            <w:bookmarkEnd w:id="25139"/>
            <w:bookmarkEnd w:id="25140"/>
          </w:p>
        </w:tc>
        <w:tc>
          <w:tcPr>
            <w:tcW w:w="1756" w:type="dxa"/>
          </w:tcPr>
          <w:p w14:paraId="034C3F58" w14:textId="1892BDE4" w:rsidR="008833F0" w:rsidRPr="00920004" w:rsidDel="002F5F09" w:rsidRDefault="008833F0" w:rsidP="00BD0851">
            <w:pPr>
              <w:spacing w:before="240" w:line="0" w:lineRule="atLeast"/>
              <w:rPr>
                <w:del w:id="25141" w:author="phuong vu" w:date="2018-11-25T21:57:00Z"/>
                <w:lang w:val="en-US"/>
                <w:rPrChange w:id="25142" w:author="phuong vu" w:date="2018-11-30T22:36:00Z">
                  <w:rPr>
                    <w:del w:id="25143" w:author="phuong vu" w:date="2018-11-25T21:57:00Z"/>
                    <w:lang w:val="en-US"/>
                  </w:rPr>
                </w:rPrChange>
              </w:rPr>
              <w:pPrChange w:id="25144" w:author="phuong vu" w:date="2018-11-30T14:16:00Z">
                <w:pPr>
                  <w:spacing w:line="360" w:lineRule="auto"/>
                </w:pPr>
              </w:pPrChange>
            </w:pPr>
            <w:bookmarkStart w:id="25145" w:name="_Toc531102277"/>
            <w:bookmarkStart w:id="25146" w:name="_Toc531103225"/>
            <w:bookmarkStart w:id="25147" w:name="_Toc531359466"/>
            <w:bookmarkStart w:id="25148" w:name="_Toc531360447"/>
            <w:bookmarkStart w:id="25149" w:name="_Toc531381289"/>
            <w:bookmarkEnd w:id="25145"/>
            <w:bookmarkEnd w:id="25146"/>
            <w:bookmarkEnd w:id="25147"/>
            <w:bookmarkEnd w:id="25148"/>
            <w:bookmarkEnd w:id="25149"/>
          </w:p>
        </w:tc>
        <w:bookmarkStart w:id="25150" w:name="_Toc531102278"/>
        <w:bookmarkStart w:id="25151" w:name="_Toc531103226"/>
        <w:bookmarkStart w:id="25152" w:name="_Toc531359467"/>
        <w:bookmarkStart w:id="25153" w:name="_Toc531360448"/>
        <w:bookmarkStart w:id="25154" w:name="_Toc531381290"/>
        <w:bookmarkEnd w:id="25150"/>
        <w:bookmarkEnd w:id="25151"/>
        <w:bookmarkEnd w:id="25152"/>
        <w:bookmarkEnd w:id="25153"/>
        <w:bookmarkEnd w:id="25154"/>
      </w:tr>
      <w:tr w:rsidR="008833F0" w:rsidRPr="00920004" w:rsidDel="002F5F09" w14:paraId="1C7EE3D1" w14:textId="2FD59658" w:rsidTr="00A72A60">
        <w:trPr>
          <w:del w:id="25155" w:author="phuong vu" w:date="2018-11-25T21:57:00Z"/>
        </w:trPr>
        <w:tc>
          <w:tcPr>
            <w:tcW w:w="805" w:type="dxa"/>
          </w:tcPr>
          <w:p w14:paraId="2F0D8447" w14:textId="018C9123" w:rsidR="008833F0" w:rsidRPr="00920004" w:rsidDel="002F5F09" w:rsidRDefault="008833F0" w:rsidP="00BD0851">
            <w:pPr>
              <w:spacing w:before="240" w:line="0" w:lineRule="atLeast"/>
              <w:jc w:val="center"/>
              <w:rPr>
                <w:del w:id="25156" w:author="phuong vu" w:date="2018-11-25T21:57:00Z"/>
                <w:lang w:val="en-US"/>
                <w:rPrChange w:id="25157" w:author="phuong vu" w:date="2018-11-30T22:36:00Z">
                  <w:rPr>
                    <w:del w:id="25158" w:author="phuong vu" w:date="2018-11-25T21:57:00Z"/>
                    <w:lang w:val="en-US"/>
                  </w:rPr>
                </w:rPrChange>
              </w:rPr>
              <w:pPrChange w:id="25159" w:author="phuong vu" w:date="2018-11-30T14:16:00Z">
                <w:pPr>
                  <w:spacing w:line="360" w:lineRule="auto"/>
                  <w:jc w:val="center"/>
                </w:pPr>
              </w:pPrChange>
            </w:pPr>
            <w:del w:id="25160" w:author="phuong vu" w:date="2018-11-25T21:57:00Z">
              <w:r w:rsidRPr="00920004" w:rsidDel="002F5F09">
                <w:rPr>
                  <w:lang w:val="en-US"/>
                  <w:rPrChange w:id="25161" w:author="phuong vu" w:date="2018-11-30T22:36:00Z">
                    <w:rPr>
                      <w:lang w:val="en-US"/>
                    </w:rPr>
                  </w:rPrChange>
                </w:rPr>
                <w:delText>15</w:delText>
              </w:r>
              <w:bookmarkStart w:id="25162" w:name="_Toc531102279"/>
              <w:bookmarkStart w:id="25163" w:name="_Toc531103227"/>
              <w:bookmarkStart w:id="25164" w:name="_Toc531359468"/>
              <w:bookmarkStart w:id="25165" w:name="_Toc531360449"/>
              <w:bookmarkStart w:id="25166" w:name="_Toc531381291"/>
              <w:bookmarkEnd w:id="25162"/>
              <w:bookmarkEnd w:id="25163"/>
              <w:bookmarkEnd w:id="25164"/>
              <w:bookmarkEnd w:id="25165"/>
              <w:bookmarkEnd w:id="25166"/>
            </w:del>
          </w:p>
        </w:tc>
        <w:tc>
          <w:tcPr>
            <w:tcW w:w="1980" w:type="dxa"/>
          </w:tcPr>
          <w:p w14:paraId="3498632C" w14:textId="08A8AEEE" w:rsidR="008833F0" w:rsidRPr="00920004" w:rsidDel="002F5F09" w:rsidRDefault="008833F0" w:rsidP="00BD0851">
            <w:pPr>
              <w:spacing w:before="240" w:line="0" w:lineRule="atLeast"/>
              <w:rPr>
                <w:del w:id="25167" w:author="phuong vu" w:date="2018-11-25T21:57:00Z"/>
                <w:lang w:val="en-US"/>
                <w:rPrChange w:id="25168" w:author="phuong vu" w:date="2018-11-30T22:36:00Z">
                  <w:rPr>
                    <w:del w:id="25169" w:author="phuong vu" w:date="2018-11-25T21:57:00Z"/>
                    <w:lang w:val="en-US"/>
                  </w:rPr>
                </w:rPrChange>
              </w:rPr>
              <w:pPrChange w:id="25170" w:author="phuong vu" w:date="2018-11-30T14:16:00Z">
                <w:pPr>
                  <w:spacing w:line="360" w:lineRule="auto"/>
                </w:pPr>
              </w:pPrChange>
            </w:pPr>
            <w:bookmarkStart w:id="25171" w:name="_Toc531102280"/>
            <w:bookmarkStart w:id="25172" w:name="_Toc531103228"/>
            <w:bookmarkStart w:id="25173" w:name="_Toc531359469"/>
            <w:bookmarkStart w:id="25174" w:name="_Toc531360450"/>
            <w:bookmarkStart w:id="25175" w:name="_Toc531381292"/>
            <w:bookmarkEnd w:id="25171"/>
            <w:bookmarkEnd w:id="25172"/>
            <w:bookmarkEnd w:id="25173"/>
            <w:bookmarkEnd w:id="25174"/>
            <w:bookmarkEnd w:id="25175"/>
          </w:p>
        </w:tc>
        <w:tc>
          <w:tcPr>
            <w:tcW w:w="2970" w:type="dxa"/>
          </w:tcPr>
          <w:p w14:paraId="55215E7B" w14:textId="4A4B9151" w:rsidR="008833F0" w:rsidRPr="00920004" w:rsidDel="002F5F09" w:rsidRDefault="008833F0" w:rsidP="00BD0851">
            <w:pPr>
              <w:spacing w:before="240" w:line="0" w:lineRule="atLeast"/>
              <w:rPr>
                <w:del w:id="25176" w:author="phuong vu" w:date="2018-11-25T21:57:00Z"/>
                <w:lang w:val="en-US"/>
                <w:rPrChange w:id="25177" w:author="phuong vu" w:date="2018-11-30T22:36:00Z">
                  <w:rPr>
                    <w:del w:id="25178" w:author="phuong vu" w:date="2018-11-25T21:57:00Z"/>
                    <w:lang w:val="en-US"/>
                  </w:rPr>
                </w:rPrChange>
              </w:rPr>
              <w:pPrChange w:id="25179" w:author="phuong vu" w:date="2018-11-30T14:16:00Z">
                <w:pPr>
                  <w:spacing w:line="360" w:lineRule="auto"/>
                </w:pPr>
              </w:pPrChange>
            </w:pPr>
            <w:bookmarkStart w:id="25180" w:name="_Toc531102281"/>
            <w:bookmarkStart w:id="25181" w:name="_Toc531103229"/>
            <w:bookmarkStart w:id="25182" w:name="_Toc531359470"/>
            <w:bookmarkStart w:id="25183" w:name="_Toc531360451"/>
            <w:bookmarkStart w:id="25184" w:name="_Toc531381293"/>
            <w:bookmarkEnd w:id="25180"/>
            <w:bookmarkEnd w:id="25181"/>
            <w:bookmarkEnd w:id="25182"/>
            <w:bookmarkEnd w:id="25183"/>
            <w:bookmarkEnd w:id="25184"/>
          </w:p>
        </w:tc>
        <w:tc>
          <w:tcPr>
            <w:tcW w:w="1266" w:type="dxa"/>
          </w:tcPr>
          <w:p w14:paraId="7C328A2B" w14:textId="50129FE3" w:rsidR="008833F0" w:rsidRPr="00920004" w:rsidDel="002F5F09" w:rsidRDefault="008833F0" w:rsidP="00BD0851">
            <w:pPr>
              <w:spacing w:before="240" w:line="0" w:lineRule="atLeast"/>
              <w:jc w:val="center"/>
              <w:rPr>
                <w:del w:id="25185" w:author="phuong vu" w:date="2018-11-25T21:57:00Z"/>
                <w:lang w:val="en-US"/>
                <w:rPrChange w:id="25186" w:author="phuong vu" w:date="2018-11-30T22:36:00Z">
                  <w:rPr>
                    <w:del w:id="25187" w:author="phuong vu" w:date="2018-11-25T21:57:00Z"/>
                    <w:lang w:val="en-US"/>
                  </w:rPr>
                </w:rPrChange>
              </w:rPr>
              <w:pPrChange w:id="25188" w:author="phuong vu" w:date="2018-11-30T14:16:00Z">
                <w:pPr>
                  <w:spacing w:line="360" w:lineRule="auto"/>
                  <w:jc w:val="center"/>
                </w:pPr>
              </w:pPrChange>
            </w:pPr>
            <w:bookmarkStart w:id="25189" w:name="_Toc531102282"/>
            <w:bookmarkStart w:id="25190" w:name="_Toc531103230"/>
            <w:bookmarkStart w:id="25191" w:name="_Toc531359471"/>
            <w:bookmarkStart w:id="25192" w:name="_Toc531360452"/>
            <w:bookmarkStart w:id="25193" w:name="_Toc531381294"/>
            <w:bookmarkEnd w:id="25189"/>
            <w:bookmarkEnd w:id="25190"/>
            <w:bookmarkEnd w:id="25191"/>
            <w:bookmarkEnd w:id="25192"/>
            <w:bookmarkEnd w:id="25193"/>
          </w:p>
        </w:tc>
        <w:tc>
          <w:tcPr>
            <w:tcW w:w="1756" w:type="dxa"/>
          </w:tcPr>
          <w:p w14:paraId="39EB8CA2" w14:textId="758CA652" w:rsidR="008833F0" w:rsidRPr="00920004" w:rsidDel="002F5F09" w:rsidRDefault="008833F0" w:rsidP="00BD0851">
            <w:pPr>
              <w:spacing w:before="240" w:line="0" w:lineRule="atLeast"/>
              <w:rPr>
                <w:del w:id="25194" w:author="phuong vu" w:date="2018-11-25T21:57:00Z"/>
                <w:lang w:val="en-US"/>
                <w:rPrChange w:id="25195" w:author="phuong vu" w:date="2018-11-30T22:36:00Z">
                  <w:rPr>
                    <w:del w:id="25196" w:author="phuong vu" w:date="2018-11-25T21:57:00Z"/>
                    <w:lang w:val="en-US"/>
                  </w:rPr>
                </w:rPrChange>
              </w:rPr>
              <w:pPrChange w:id="25197" w:author="phuong vu" w:date="2018-11-30T14:16:00Z">
                <w:pPr>
                  <w:spacing w:line="360" w:lineRule="auto"/>
                </w:pPr>
              </w:pPrChange>
            </w:pPr>
            <w:bookmarkStart w:id="25198" w:name="_Toc531102283"/>
            <w:bookmarkStart w:id="25199" w:name="_Toc531103231"/>
            <w:bookmarkStart w:id="25200" w:name="_Toc531359472"/>
            <w:bookmarkStart w:id="25201" w:name="_Toc531360453"/>
            <w:bookmarkStart w:id="25202" w:name="_Toc531381295"/>
            <w:bookmarkEnd w:id="25198"/>
            <w:bookmarkEnd w:id="25199"/>
            <w:bookmarkEnd w:id="25200"/>
            <w:bookmarkEnd w:id="25201"/>
            <w:bookmarkEnd w:id="25202"/>
          </w:p>
        </w:tc>
        <w:bookmarkStart w:id="25203" w:name="_Toc531102284"/>
        <w:bookmarkStart w:id="25204" w:name="_Toc531103232"/>
        <w:bookmarkStart w:id="25205" w:name="_Toc531359473"/>
        <w:bookmarkStart w:id="25206" w:name="_Toc531360454"/>
        <w:bookmarkStart w:id="25207" w:name="_Toc531381296"/>
        <w:bookmarkEnd w:id="25203"/>
        <w:bookmarkEnd w:id="25204"/>
        <w:bookmarkEnd w:id="25205"/>
        <w:bookmarkEnd w:id="25206"/>
        <w:bookmarkEnd w:id="25207"/>
      </w:tr>
      <w:tr w:rsidR="008833F0" w:rsidRPr="00920004" w:rsidDel="002F5F09" w14:paraId="56955240" w14:textId="11ECC01D" w:rsidTr="00A72A60">
        <w:trPr>
          <w:del w:id="25208" w:author="phuong vu" w:date="2018-11-25T21:57:00Z"/>
        </w:trPr>
        <w:tc>
          <w:tcPr>
            <w:tcW w:w="805" w:type="dxa"/>
          </w:tcPr>
          <w:p w14:paraId="4AF68EE9" w14:textId="782928FD" w:rsidR="008833F0" w:rsidRPr="00920004" w:rsidDel="002F5F09" w:rsidRDefault="008833F0" w:rsidP="00BD0851">
            <w:pPr>
              <w:spacing w:before="240" w:line="0" w:lineRule="atLeast"/>
              <w:jc w:val="center"/>
              <w:rPr>
                <w:del w:id="25209" w:author="phuong vu" w:date="2018-11-25T21:57:00Z"/>
                <w:lang w:val="en-US"/>
                <w:rPrChange w:id="25210" w:author="phuong vu" w:date="2018-11-30T22:36:00Z">
                  <w:rPr>
                    <w:del w:id="25211" w:author="phuong vu" w:date="2018-11-25T21:57:00Z"/>
                    <w:lang w:val="en-US"/>
                  </w:rPr>
                </w:rPrChange>
              </w:rPr>
              <w:pPrChange w:id="25212" w:author="phuong vu" w:date="2018-11-30T14:16:00Z">
                <w:pPr>
                  <w:spacing w:line="360" w:lineRule="auto"/>
                  <w:jc w:val="center"/>
                </w:pPr>
              </w:pPrChange>
            </w:pPr>
            <w:del w:id="25213" w:author="phuong vu" w:date="2018-11-25T21:57:00Z">
              <w:r w:rsidRPr="00920004" w:rsidDel="002F5F09">
                <w:rPr>
                  <w:lang w:val="en-US"/>
                  <w:rPrChange w:id="25214" w:author="phuong vu" w:date="2018-11-30T22:36:00Z">
                    <w:rPr>
                      <w:lang w:val="en-US"/>
                    </w:rPr>
                  </w:rPrChange>
                </w:rPr>
                <w:delText>16</w:delText>
              </w:r>
              <w:bookmarkStart w:id="25215" w:name="_Toc531102285"/>
              <w:bookmarkStart w:id="25216" w:name="_Toc531103233"/>
              <w:bookmarkStart w:id="25217" w:name="_Toc531359474"/>
              <w:bookmarkStart w:id="25218" w:name="_Toc531360455"/>
              <w:bookmarkStart w:id="25219" w:name="_Toc531381297"/>
              <w:bookmarkEnd w:id="25215"/>
              <w:bookmarkEnd w:id="25216"/>
              <w:bookmarkEnd w:id="25217"/>
              <w:bookmarkEnd w:id="25218"/>
              <w:bookmarkEnd w:id="25219"/>
            </w:del>
          </w:p>
        </w:tc>
        <w:tc>
          <w:tcPr>
            <w:tcW w:w="1980" w:type="dxa"/>
          </w:tcPr>
          <w:p w14:paraId="6FD54D25" w14:textId="5E166539" w:rsidR="008833F0" w:rsidRPr="00920004" w:rsidDel="002F5F09" w:rsidRDefault="008833F0" w:rsidP="00BD0851">
            <w:pPr>
              <w:spacing w:before="240" w:line="0" w:lineRule="atLeast"/>
              <w:rPr>
                <w:del w:id="25220" w:author="phuong vu" w:date="2018-11-25T21:57:00Z"/>
                <w:lang w:val="en-US"/>
                <w:rPrChange w:id="25221" w:author="phuong vu" w:date="2018-11-30T22:36:00Z">
                  <w:rPr>
                    <w:del w:id="25222" w:author="phuong vu" w:date="2018-11-25T21:57:00Z"/>
                    <w:lang w:val="en-US"/>
                  </w:rPr>
                </w:rPrChange>
              </w:rPr>
              <w:pPrChange w:id="25223" w:author="phuong vu" w:date="2018-11-30T14:16:00Z">
                <w:pPr>
                  <w:spacing w:line="360" w:lineRule="auto"/>
                </w:pPr>
              </w:pPrChange>
            </w:pPr>
            <w:bookmarkStart w:id="25224" w:name="_Toc531102286"/>
            <w:bookmarkStart w:id="25225" w:name="_Toc531103234"/>
            <w:bookmarkStart w:id="25226" w:name="_Toc531359475"/>
            <w:bookmarkStart w:id="25227" w:name="_Toc531360456"/>
            <w:bookmarkStart w:id="25228" w:name="_Toc531381298"/>
            <w:bookmarkEnd w:id="25224"/>
            <w:bookmarkEnd w:id="25225"/>
            <w:bookmarkEnd w:id="25226"/>
            <w:bookmarkEnd w:id="25227"/>
            <w:bookmarkEnd w:id="25228"/>
          </w:p>
        </w:tc>
        <w:tc>
          <w:tcPr>
            <w:tcW w:w="2970" w:type="dxa"/>
          </w:tcPr>
          <w:p w14:paraId="64FD6FBD" w14:textId="1C362A87" w:rsidR="008833F0" w:rsidRPr="00920004" w:rsidDel="002F5F09" w:rsidRDefault="008833F0" w:rsidP="00BD0851">
            <w:pPr>
              <w:spacing w:before="240" w:line="0" w:lineRule="atLeast"/>
              <w:rPr>
                <w:del w:id="25229" w:author="phuong vu" w:date="2018-11-25T21:57:00Z"/>
                <w:lang w:val="en-US"/>
                <w:rPrChange w:id="25230" w:author="phuong vu" w:date="2018-11-30T22:36:00Z">
                  <w:rPr>
                    <w:del w:id="25231" w:author="phuong vu" w:date="2018-11-25T21:57:00Z"/>
                    <w:lang w:val="en-US"/>
                  </w:rPr>
                </w:rPrChange>
              </w:rPr>
              <w:pPrChange w:id="25232" w:author="phuong vu" w:date="2018-11-30T14:16:00Z">
                <w:pPr>
                  <w:spacing w:line="360" w:lineRule="auto"/>
                </w:pPr>
              </w:pPrChange>
            </w:pPr>
            <w:bookmarkStart w:id="25233" w:name="_Toc531102287"/>
            <w:bookmarkStart w:id="25234" w:name="_Toc531103235"/>
            <w:bookmarkStart w:id="25235" w:name="_Toc531359476"/>
            <w:bookmarkStart w:id="25236" w:name="_Toc531360457"/>
            <w:bookmarkStart w:id="25237" w:name="_Toc531381299"/>
            <w:bookmarkEnd w:id="25233"/>
            <w:bookmarkEnd w:id="25234"/>
            <w:bookmarkEnd w:id="25235"/>
            <w:bookmarkEnd w:id="25236"/>
            <w:bookmarkEnd w:id="25237"/>
          </w:p>
        </w:tc>
        <w:tc>
          <w:tcPr>
            <w:tcW w:w="1266" w:type="dxa"/>
          </w:tcPr>
          <w:p w14:paraId="69B483B1" w14:textId="650A4951" w:rsidR="008833F0" w:rsidRPr="00920004" w:rsidDel="002F5F09" w:rsidRDefault="008833F0" w:rsidP="00BD0851">
            <w:pPr>
              <w:spacing w:before="240" w:line="0" w:lineRule="atLeast"/>
              <w:jc w:val="center"/>
              <w:rPr>
                <w:del w:id="25238" w:author="phuong vu" w:date="2018-11-25T21:57:00Z"/>
                <w:lang w:val="en-US"/>
                <w:rPrChange w:id="25239" w:author="phuong vu" w:date="2018-11-30T22:36:00Z">
                  <w:rPr>
                    <w:del w:id="25240" w:author="phuong vu" w:date="2018-11-25T21:57:00Z"/>
                    <w:lang w:val="en-US"/>
                  </w:rPr>
                </w:rPrChange>
              </w:rPr>
              <w:pPrChange w:id="25241" w:author="phuong vu" w:date="2018-11-30T14:16:00Z">
                <w:pPr>
                  <w:spacing w:line="360" w:lineRule="auto"/>
                  <w:jc w:val="center"/>
                </w:pPr>
              </w:pPrChange>
            </w:pPr>
            <w:bookmarkStart w:id="25242" w:name="_Toc531102288"/>
            <w:bookmarkStart w:id="25243" w:name="_Toc531103236"/>
            <w:bookmarkStart w:id="25244" w:name="_Toc531359477"/>
            <w:bookmarkStart w:id="25245" w:name="_Toc531360458"/>
            <w:bookmarkStart w:id="25246" w:name="_Toc531381300"/>
            <w:bookmarkEnd w:id="25242"/>
            <w:bookmarkEnd w:id="25243"/>
            <w:bookmarkEnd w:id="25244"/>
            <w:bookmarkEnd w:id="25245"/>
            <w:bookmarkEnd w:id="25246"/>
          </w:p>
        </w:tc>
        <w:tc>
          <w:tcPr>
            <w:tcW w:w="1756" w:type="dxa"/>
          </w:tcPr>
          <w:p w14:paraId="4D2D1BEE" w14:textId="56ABA52E" w:rsidR="008833F0" w:rsidRPr="00920004" w:rsidDel="002F5F09" w:rsidRDefault="008833F0" w:rsidP="00BD0851">
            <w:pPr>
              <w:spacing w:before="240" w:line="0" w:lineRule="atLeast"/>
              <w:rPr>
                <w:del w:id="25247" w:author="phuong vu" w:date="2018-11-25T21:57:00Z"/>
                <w:lang w:val="en-US"/>
                <w:rPrChange w:id="25248" w:author="phuong vu" w:date="2018-11-30T22:36:00Z">
                  <w:rPr>
                    <w:del w:id="25249" w:author="phuong vu" w:date="2018-11-25T21:57:00Z"/>
                    <w:lang w:val="en-US"/>
                  </w:rPr>
                </w:rPrChange>
              </w:rPr>
              <w:pPrChange w:id="25250" w:author="phuong vu" w:date="2018-11-30T14:16:00Z">
                <w:pPr>
                  <w:spacing w:line="360" w:lineRule="auto"/>
                </w:pPr>
              </w:pPrChange>
            </w:pPr>
            <w:bookmarkStart w:id="25251" w:name="_Toc531102289"/>
            <w:bookmarkStart w:id="25252" w:name="_Toc531103237"/>
            <w:bookmarkStart w:id="25253" w:name="_Toc531359478"/>
            <w:bookmarkStart w:id="25254" w:name="_Toc531360459"/>
            <w:bookmarkStart w:id="25255" w:name="_Toc531381301"/>
            <w:bookmarkEnd w:id="25251"/>
            <w:bookmarkEnd w:id="25252"/>
            <w:bookmarkEnd w:id="25253"/>
            <w:bookmarkEnd w:id="25254"/>
            <w:bookmarkEnd w:id="25255"/>
          </w:p>
        </w:tc>
        <w:bookmarkStart w:id="25256" w:name="_Toc531102290"/>
        <w:bookmarkStart w:id="25257" w:name="_Toc531103238"/>
        <w:bookmarkStart w:id="25258" w:name="_Toc531359479"/>
        <w:bookmarkStart w:id="25259" w:name="_Toc531360460"/>
        <w:bookmarkStart w:id="25260" w:name="_Toc531381302"/>
        <w:bookmarkEnd w:id="25256"/>
        <w:bookmarkEnd w:id="25257"/>
        <w:bookmarkEnd w:id="25258"/>
        <w:bookmarkEnd w:id="25259"/>
        <w:bookmarkEnd w:id="25260"/>
      </w:tr>
      <w:tr w:rsidR="008833F0" w:rsidRPr="00920004" w:rsidDel="002F5F09" w14:paraId="5BF5389A" w14:textId="048F5EFB" w:rsidTr="00A72A60">
        <w:trPr>
          <w:del w:id="25261" w:author="phuong vu" w:date="2018-11-25T21:57:00Z"/>
        </w:trPr>
        <w:tc>
          <w:tcPr>
            <w:tcW w:w="805" w:type="dxa"/>
          </w:tcPr>
          <w:p w14:paraId="39814475" w14:textId="1441E56C" w:rsidR="008833F0" w:rsidRPr="00920004" w:rsidDel="002F5F09" w:rsidRDefault="008833F0" w:rsidP="00BD0851">
            <w:pPr>
              <w:spacing w:before="240" w:line="0" w:lineRule="atLeast"/>
              <w:jc w:val="center"/>
              <w:rPr>
                <w:del w:id="25262" w:author="phuong vu" w:date="2018-11-25T21:57:00Z"/>
                <w:lang w:val="en-US"/>
                <w:rPrChange w:id="25263" w:author="phuong vu" w:date="2018-11-30T22:36:00Z">
                  <w:rPr>
                    <w:del w:id="25264" w:author="phuong vu" w:date="2018-11-25T21:57:00Z"/>
                    <w:lang w:val="en-US"/>
                  </w:rPr>
                </w:rPrChange>
              </w:rPr>
              <w:pPrChange w:id="25265" w:author="phuong vu" w:date="2018-11-30T14:16:00Z">
                <w:pPr>
                  <w:spacing w:line="360" w:lineRule="auto"/>
                  <w:jc w:val="center"/>
                </w:pPr>
              </w:pPrChange>
            </w:pPr>
            <w:del w:id="25266" w:author="phuong vu" w:date="2018-11-25T21:57:00Z">
              <w:r w:rsidRPr="00920004" w:rsidDel="002F5F09">
                <w:rPr>
                  <w:lang w:val="en-US"/>
                  <w:rPrChange w:id="25267" w:author="phuong vu" w:date="2018-11-30T22:36:00Z">
                    <w:rPr>
                      <w:lang w:val="en-US"/>
                    </w:rPr>
                  </w:rPrChange>
                </w:rPr>
                <w:delText>17</w:delText>
              </w:r>
              <w:bookmarkStart w:id="25268" w:name="_Toc531102291"/>
              <w:bookmarkStart w:id="25269" w:name="_Toc531103239"/>
              <w:bookmarkStart w:id="25270" w:name="_Toc531359480"/>
              <w:bookmarkStart w:id="25271" w:name="_Toc531360461"/>
              <w:bookmarkStart w:id="25272" w:name="_Toc531381303"/>
              <w:bookmarkEnd w:id="25268"/>
              <w:bookmarkEnd w:id="25269"/>
              <w:bookmarkEnd w:id="25270"/>
              <w:bookmarkEnd w:id="25271"/>
              <w:bookmarkEnd w:id="25272"/>
            </w:del>
          </w:p>
        </w:tc>
        <w:tc>
          <w:tcPr>
            <w:tcW w:w="1980" w:type="dxa"/>
          </w:tcPr>
          <w:p w14:paraId="2F2C02DD" w14:textId="3F0B0E2A" w:rsidR="008833F0" w:rsidRPr="00920004" w:rsidDel="002F5F09" w:rsidRDefault="008833F0" w:rsidP="00BD0851">
            <w:pPr>
              <w:spacing w:before="240" w:line="0" w:lineRule="atLeast"/>
              <w:rPr>
                <w:del w:id="25273" w:author="phuong vu" w:date="2018-11-25T21:57:00Z"/>
                <w:lang w:val="en-US"/>
                <w:rPrChange w:id="25274" w:author="phuong vu" w:date="2018-11-30T22:36:00Z">
                  <w:rPr>
                    <w:del w:id="25275" w:author="phuong vu" w:date="2018-11-25T21:57:00Z"/>
                    <w:lang w:val="en-US"/>
                  </w:rPr>
                </w:rPrChange>
              </w:rPr>
              <w:pPrChange w:id="25276" w:author="phuong vu" w:date="2018-11-30T14:16:00Z">
                <w:pPr>
                  <w:spacing w:line="360" w:lineRule="auto"/>
                </w:pPr>
              </w:pPrChange>
            </w:pPr>
            <w:bookmarkStart w:id="25277" w:name="_Toc531102292"/>
            <w:bookmarkStart w:id="25278" w:name="_Toc531103240"/>
            <w:bookmarkStart w:id="25279" w:name="_Toc531359481"/>
            <w:bookmarkStart w:id="25280" w:name="_Toc531360462"/>
            <w:bookmarkStart w:id="25281" w:name="_Toc531381304"/>
            <w:bookmarkEnd w:id="25277"/>
            <w:bookmarkEnd w:id="25278"/>
            <w:bookmarkEnd w:id="25279"/>
            <w:bookmarkEnd w:id="25280"/>
            <w:bookmarkEnd w:id="25281"/>
          </w:p>
        </w:tc>
        <w:tc>
          <w:tcPr>
            <w:tcW w:w="2970" w:type="dxa"/>
          </w:tcPr>
          <w:p w14:paraId="4676A144" w14:textId="262B485C" w:rsidR="008833F0" w:rsidRPr="00920004" w:rsidDel="002F5F09" w:rsidRDefault="008833F0" w:rsidP="00BD0851">
            <w:pPr>
              <w:spacing w:before="240" w:line="0" w:lineRule="atLeast"/>
              <w:rPr>
                <w:del w:id="25282" w:author="phuong vu" w:date="2018-11-25T21:57:00Z"/>
                <w:lang w:val="en-US"/>
                <w:rPrChange w:id="25283" w:author="phuong vu" w:date="2018-11-30T22:36:00Z">
                  <w:rPr>
                    <w:del w:id="25284" w:author="phuong vu" w:date="2018-11-25T21:57:00Z"/>
                    <w:lang w:val="en-US"/>
                  </w:rPr>
                </w:rPrChange>
              </w:rPr>
              <w:pPrChange w:id="25285" w:author="phuong vu" w:date="2018-11-30T14:16:00Z">
                <w:pPr>
                  <w:spacing w:line="360" w:lineRule="auto"/>
                </w:pPr>
              </w:pPrChange>
            </w:pPr>
            <w:bookmarkStart w:id="25286" w:name="_Toc531102293"/>
            <w:bookmarkStart w:id="25287" w:name="_Toc531103241"/>
            <w:bookmarkStart w:id="25288" w:name="_Toc531359482"/>
            <w:bookmarkStart w:id="25289" w:name="_Toc531360463"/>
            <w:bookmarkStart w:id="25290" w:name="_Toc531381305"/>
            <w:bookmarkEnd w:id="25286"/>
            <w:bookmarkEnd w:id="25287"/>
            <w:bookmarkEnd w:id="25288"/>
            <w:bookmarkEnd w:id="25289"/>
            <w:bookmarkEnd w:id="25290"/>
          </w:p>
        </w:tc>
        <w:tc>
          <w:tcPr>
            <w:tcW w:w="1266" w:type="dxa"/>
          </w:tcPr>
          <w:p w14:paraId="50158465" w14:textId="6583C8DC" w:rsidR="008833F0" w:rsidRPr="00920004" w:rsidDel="002F5F09" w:rsidRDefault="008833F0" w:rsidP="00BD0851">
            <w:pPr>
              <w:spacing w:before="240" w:line="0" w:lineRule="atLeast"/>
              <w:jc w:val="center"/>
              <w:rPr>
                <w:del w:id="25291" w:author="phuong vu" w:date="2018-11-25T21:57:00Z"/>
                <w:lang w:val="en-US"/>
                <w:rPrChange w:id="25292" w:author="phuong vu" w:date="2018-11-30T22:36:00Z">
                  <w:rPr>
                    <w:del w:id="25293" w:author="phuong vu" w:date="2018-11-25T21:57:00Z"/>
                    <w:lang w:val="en-US"/>
                  </w:rPr>
                </w:rPrChange>
              </w:rPr>
              <w:pPrChange w:id="25294" w:author="phuong vu" w:date="2018-11-30T14:16:00Z">
                <w:pPr>
                  <w:spacing w:line="360" w:lineRule="auto"/>
                  <w:jc w:val="center"/>
                </w:pPr>
              </w:pPrChange>
            </w:pPr>
            <w:bookmarkStart w:id="25295" w:name="_Toc531102294"/>
            <w:bookmarkStart w:id="25296" w:name="_Toc531103242"/>
            <w:bookmarkStart w:id="25297" w:name="_Toc531359483"/>
            <w:bookmarkStart w:id="25298" w:name="_Toc531360464"/>
            <w:bookmarkStart w:id="25299" w:name="_Toc531381306"/>
            <w:bookmarkEnd w:id="25295"/>
            <w:bookmarkEnd w:id="25296"/>
            <w:bookmarkEnd w:id="25297"/>
            <w:bookmarkEnd w:id="25298"/>
            <w:bookmarkEnd w:id="25299"/>
          </w:p>
        </w:tc>
        <w:tc>
          <w:tcPr>
            <w:tcW w:w="1756" w:type="dxa"/>
          </w:tcPr>
          <w:p w14:paraId="6484F699" w14:textId="0BBD9F27" w:rsidR="008833F0" w:rsidRPr="00920004" w:rsidDel="002F5F09" w:rsidRDefault="008833F0" w:rsidP="00BD0851">
            <w:pPr>
              <w:spacing w:before="240" w:line="0" w:lineRule="atLeast"/>
              <w:rPr>
                <w:del w:id="25300" w:author="phuong vu" w:date="2018-11-25T21:57:00Z"/>
                <w:lang w:val="en-US"/>
                <w:rPrChange w:id="25301" w:author="phuong vu" w:date="2018-11-30T22:36:00Z">
                  <w:rPr>
                    <w:del w:id="25302" w:author="phuong vu" w:date="2018-11-25T21:57:00Z"/>
                    <w:lang w:val="en-US"/>
                  </w:rPr>
                </w:rPrChange>
              </w:rPr>
              <w:pPrChange w:id="25303" w:author="phuong vu" w:date="2018-11-30T14:16:00Z">
                <w:pPr>
                  <w:spacing w:line="360" w:lineRule="auto"/>
                </w:pPr>
              </w:pPrChange>
            </w:pPr>
            <w:bookmarkStart w:id="25304" w:name="_Toc531102295"/>
            <w:bookmarkStart w:id="25305" w:name="_Toc531103243"/>
            <w:bookmarkStart w:id="25306" w:name="_Toc531359484"/>
            <w:bookmarkStart w:id="25307" w:name="_Toc531360465"/>
            <w:bookmarkStart w:id="25308" w:name="_Toc531381307"/>
            <w:bookmarkEnd w:id="25304"/>
            <w:bookmarkEnd w:id="25305"/>
            <w:bookmarkEnd w:id="25306"/>
            <w:bookmarkEnd w:id="25307"/>
            <w:bookmarkEnd w:id="25308"/>
          </w:p>
        </w:tc>
        <w:bookmarkStart w:id="25309" w:name="_Toc531102296"/>
        <w:bookmarkStart w:id="25310" w:name="_Toc531103244"/>
        <w:bookmarkStart w:id="25311" w:name="_Toc531359485"/>
        <w:bookmarkStart w:id="25312" w:name="_Toc531360466"/>
        <w:bookmarkStart w:id="25313" w:name="_Toc531381308"/>
        <w:bookmarkEnd w:id="25309"/>
        <w:bookmarkEnd w:id="25310"/>
        <w:bookmarkEnd w:id="25311"/>
        <w:bookmarkEnd w:id="25312"/>
        <w:bookmarkEnd w:id="25313"/>
      </w:tr>
      <w:tr w:rsidR="008833F0" w:rsidRPr="00920004" w:rsidDel="002F5F09" w14:paraId="6B07977B" w14:textId="1DCFCD2E" w:rsidTr="00A72A60">
        <w:trPr>
          <w:del w:id="25314" w:author="phuong vu" w:date="2018-11-25T21:57:00Z"/>
        </w:trPr>
        <w:tc>
          <w:tcPr>
            <w:tcW w:w="805" w:type="dxa"/>
          </w:tcPr>
          <w:p w14:paraId="698950CC" w14:textId="057A4998" w:rsidR="008833F0" w:rsidRPr="00920004" w:rsidDel="002F5F09" w:rsidRDefault="008833F0" w:rsidP="00BD0851">
            <w:pPr>
              <w:spacing w:before="240" w:line="0" w:lineRule="atLeast"/>
              <w:jc w:val="center"/>
              <w:rPr>
                <w:del w:id="25315" w:author="phuong vu" w:date="2018-11-25T21:57:00Z"/>
                <w:lang w:val="en-US"/>
                <w:rPrChange w:id="25316" w:author="phuong vu" w:date="2018-11-30T22:36:00Z">
                  <w:rPr>
                    <w:del w:id="25317" w:author="phuong vu" w:date="2018-11-25T21:57:00Z"/>
                    <w:lang w:val="en-US"/>
                  </w:rPr>
                </w:rPrChange>
              </w:rPr>
              <w:pPrChange w:id="25318" w:author="phuong vu" w:date="2018-11-30T14:16:00Z">
                <w:pPr>
                  <w:spacing w:line="360" w:lineRule="auto"/>
                  <w:jc w:val="center"/>
                </w:pPr>
              </w:pPrChange>
            </w:pPr>
            <w:del w:id="25319" w:author="phuong vu" w:date="2018-11-25T21:57:00Z">
              <w:r w:rsidRPr="00920004" w:rsidDel="002F5F09">
                <w:rPr>
                  <w:lang w:val="en-US"/>
                  <w:rPrChange w:id="25320" w:author="phuong vu" w:date="2018-11-30T22:36:00Z">
                    <w:rPr>
                      <w:lang w:val="en-US"/>
                    </w:rPr>
                  </w:rPrChange>
                </w:rPr>
                <w:delText>18</w:delText>
              </w:r>
              <w:bookmarkStart w:id="25321" w:name="_Toc531102297"/>
              <w:bookmarkStart w:id="25322" w:name="_Toc531103245"/>
              <w:bookmarkStart w:id="25323" w:name="_Toc531359486"/>
              <w:bookmarkStart w:id="25324" w:name="_Toc531360467"/>
              <w:bookmarkStart w:id="25325" w:name="_Toc531381309"/>
              <w:bookmarkEnd w:id="25321"/>
              <w:bookmarkEnd w:id="25322"/>
              <w:bookmarkEnd w:id="25323"/>
              <w:bookmarkEnd w:id="25324"/>
              <w:bookmarkEnd w:id="25325"/>
            </w:del>
          </w:p>
        </w:tc>
        <w:tc>
          <w:tcPr>
            <w:tcW w:w="1980" w:type="dxa"/>
          </w:tcPr>
          <w:p w14:paraId="53ED8EAE" w14:textId="3F65F907" w:rsidR="008833F0" w:rsidRPr="00920004" w:rsidDel="002F5F09" w:rsidRDefault="008833F0" w:rsidP="00BD0851">
            <w:pPr>
              <w:spacing w:before="240" w:line="0" w:lineRule="atLeast"/>
              <w:rPr>
                <w:del w:id="25326" w:author="phuong vu" w:date="2018-11-25T21:57:00Z"/>
                <w:lang w:val="en-US"/>
                <w:rPrChange w:id="25327" w:author="phuong vu" w:date="2018-11-30T22:36:00Z">
                  <w:rPr>
                    <w:del w:id="25328" w:author="phuong vu" w:date="2018-11-25T21:57:00Z"/>
                    <w:lang w:val="en-US"/>
                  </w:rPr>
                </w:rPrChange>
              </w:rPr>
              <w:pPrChange w:id="25329" w:author="phuong vu" w:date="2018-11-30T14:16:00Z">
                <w:pPr>
                  <w:spacing w:line="360" w:lineRule="auto"/>
                </w:pPr>
              </w:pPrChange>
            </w:pPr>
            <w:bookmarkStart w:id="25330" w:name="_Toc531102298"/>
            <w:bookmarkStart w:id="25331" w:name="_Toc531103246"/>
            <w:bookmarkStart w:id="25332" w:name="_Toc531359487"/>
            <w:bookmarkStart w:id="25333" w:name="_Toc531360468"/>
            <w:bookmarkStart w:id="25334" w:name="_Toc531381310"/>
            <w:bookmarkEnd w:id="25330"/>
            <w:bookmarkEnd w:id="25331"/>
            <w:bookmarkEnd w:id="25332"/>
            <w:bookmarkEnd w:id="25333"/>
            <w:bookmarkEnd w:id="25334"/>
          </w:p>
        </w:tc>
        <w:tc>
          <w:tcPr>
            <w:tcW w:w="2970" w:type="dxa"/>
          </w:tcPr>
          <w:p w14:paraId="5B878A9E" w14:textId="460F4CD9" w:rsidR="008833F0" w:rsidRPr="00920004" w:rsidDel="002F5F09" w:rsidRDefault="008833F0" w:rsidP="00BD0851">
            <w:pPr>
              <w:spacing w:before="240" w:line="0" w:lineRule="atLeast"/>
              <w:rPr>
                <w:del w:id="25335" w:author="phuong vu" w:date="2018-11-25T21:57:00Z"/>
                <w:lang w:val="en-US"/>
                <w:rPrChange w:id="25336" w:author="phuong vu" w:date="2018-11-30T22:36:00Z">
                  <w:rPr>
                    <w:del w:id="25337" w:author="phuong vu" w:date="2018-11-25T21:57:00Z"/>
                    <w:lang w:val="en-US"/>
                  </w:rPr>
                </w:rPrChange>
              </w:rPr>
              <w:pPrChange w:id="25338" w:author="phuong vu" w:date="2018-11-30T14:16:00Z">
                <w:pPr>
                  <w:spacing w:line="360" w:lineRule="auto"/>
                </w:pPr>
              </w:pPrChange>
            </w:pPr>
            <w:bookmarkStart w:id="25339" w:name="_Toc531102299"/>
            <w:bookmarkStart w:id="25340" w:name="_Toc531103247"/>
            <w:bookmarkStart w:id="25341" w:name="_Toc531359488"/>
            <w:bookmarkStart w:id="25342" w:name="_Toc531360469"/>
            <w:bookmarkStart w:id="25343" w:name="_Toc531381311"/>
            <w:bookmarkEnd w:id="25339"/>
            <w:bookmarkEnd w:id="25340"/>
            <w:bookmarkEnd w:id="25341"/>
            <w:bookmarkEnd w:id="25342"/>
            <w:bookmarkEnd w:id="25343"/>
          </w:p>
        </w:tc>
        <w:tc>
          <w:tcPr>
            <w:tcW w:w="1266" w:type="dxa"/>
          </w:tcPr>
          <w:p w14:paraId="79DDAE54" w14:textId="5403E95D" w:rsidR="008833F0" w:rsidRPr="00920004" w:rsidDel="002F5F09" w:rsidRDefault="008833F0" w:rsidP="00BD0851">
            <w:pPr>
              <w:spacing w:before="240" w:line="0" w:lineRule="atLeast"/>
              <w:jc w:val="center"/>
              <w:rPr>
                <w:del w:id="25344" w:author="phuong vu" w:date="2018-11-25T21:57:00Z"/>
                <w:lang w:val="en-US"/>
                <w:rPrChange w:id="25345" w:author="phuong vu" w:date="2018-11-30T22:36:00Z">
                  <w:rPr>
                    <w:del w:id="25346" w:author="phuong vu" w:date="2018-11-25T21:57:00Z"/>
                    <w:lang w:val="en-US"/>
                  </w:rPr>
                </w:rPrChange>
              </w:rPr>
              <w:pPrChange w:id="25347" w:author="phuong vu" w:date="2018-11-30T14:16:00Z">
                <w:pPr>
                  <w:spacing w:line="360" w:lineRule="auto"/>
                  <w:jc w:val="center"/>
                </w:pPr>
              </w:pPrChange>
            </w:pPr>
            <w:bookmarkStart w:id="25348" w:name="_Toc531102300"/>
            <w:bookmarkStart w:id="25349" w:name="_Toc531103248"/>
            <w:bookmarkStart w:id="25350" w:name="_Toc531359489"/>
            <w:bookmarkStart w:id="25351" w:name="_Toc531360470"/>
            <w:bookmarkStart w:id="25352" w:name="_Toc531381312"/>
            <w:bookmarkEnd w:id="25348"/>
            <w:bookmarkEnd w:id="25349"/>
            <w:bookmarkEnd w:id="25350"/>
            <w:bookmarkEnd w:id="25351"/>
            <w:bookmarkEnd w:id="25352"/>
          </w:p>
        </w:tc>
        <w:tc>
          <w:tcPr>
            <w:tcW w:w="1756" w:type="dxa"/>
          </w:tcPr>
          <w:p w14:paraId="4875D20A" w14:textId="351C6808" w:rsidR="008833F0" w:rsidRPr="00920004" w:rsidDel="002F5F09" w:rsidRDefault="008833F0" w:rsidP="00BD0851">
            <w:pPr>
              <w:spacing w:before="240" w:line="0" w:lineRule="atLeast"/>
              <w:rPr>
                <w:del w:id="25353" w:author="phuong vu" w:date="2018-11-25T21:57:00Z"/>
                <w:lang w:val="en-US"/>
                <w:rPrChange w:id="25354" w:author="phuong vu" w:date="2018-11-30T22:36:00Z">
                  <w:rPr>
                    <w:del w:id="25355" w:author="phuong vu" w:date="2018-11-25T21:57:00Z"/>
                    <w:lang w:val="en-US"/>
                  </w:rPr>
                </w:rPrChange>
              </w:rPr>
              <w:pPrChange w:id="25356" w:author="phuong vu" w:date="2018-11-30T14:16:00Z">
                <w:pPr>
                  <w:spacing w:line="360" w:lineRule="auto"/>
                </w:pPr>
              </w:pPrChange>
            </w:pPr>
            <w:bookmarkStart w:id="25357" w:name="_Toc531102301"/>
            <w:bookmarkStart w:id="25358" w:name="_Toc531103249"/>
            <w:bookmarkStart w:id="25359" w:name="_Toc531359490"/>
            <w:bookmarkStart w:id="25360" w:name="_Toc531360471"/>
            <w:bookmarkStart w:id="25361" w:name="_Toc531381313"/>
            <w:bookmarkEnd w:id="25357"/>
            <w:bookmarkEnd w:id="25358"/>
            <w:bookmarkEnd w:id="25359"/>
            <w:bookmarkEnd w:id="25360"/>
            <w:bookmarkEnd w:id="25361"/>
          </w:p>
        </w:tc>
        <w:bookmarkStart w:id="25362" w:name="_Toc531102302"/>
        <w:bookmarkStart w:id="25363" w:name="_Toc531103250"/>
        <w:bookmarkStart w:id="25364" w:name="_Toc531359491"/>
        <w:bookmarkStart w:id="25365" w:name="_Toc531360472"/>
        <w:bookmarkStart w:id="25366" w:name="_Toc531381314"/>
        <w:bookmarkEnd w:id="25362"/>
        <w:bookmarkEnd w:id="25363"/>
        <w:bookmarkEnd w:id="25364"/>
        <w:bookmarkEnd w:id="25365"/>
        <w:bookmarkEnd w:id="25366"/>
      </w:tr>
      <w:tr w:rsidR="008833F0" w:rsidRPr="00920004" w:rsidDel="002F5F09" w14:paraId="2B17B8DF" w14:textId="47F458D7" w:rsidTr="00A72A60">
        <w:trPr>
          <w:del w:id="25367" w:author="phuong vu" w:date="2018-11-25T21:57:00Z"/>
        </w:trPr>
        <w:tc>
          <w:tcPr>
            <w:tcW w:w="805" w:type="dxa"/>
          </w:tcPr>
          <w:p w14:paraId="1D4B3F53" w14:textId="21CCD2E2" w:rsidR="008833F0" w:rsidRPr="00920004" w:rsidDel="002F5F09" w:rsidRDefault="008833F0" w:rsidP="00BD0851">
            <w:pPr>
              <w:spacing w:before="240" w:line="0" w:lineRule="atLeast"/>
              <w:jc w:val="center"/>
              <w:rPr>
                <w:del w:id="25368" w:author="phuong vu" w:date="2018-11-25T21:57:00Z"/>
                <w:lang w:val="en-US"/>
                <w:rPrChange w:id="25369" w:author="phuong vu" w:date="2018-11-30T22:36:00Z">
                  <w:rPr>
                    <w:del w:id="25370" w:author="phuong vu" w:date="2018-11-25T21:57:00Z"/>
                    <w:lang w:val="en-US"/>
                  </w:rPr>
                </w:rPrChange>
              </w:rPr>
              <w:pPrChange w:id="25371" w:author="phuong vu" w:date="2018-11-30T14:16:00Z">
                <w:pPr>
                  <w:spacing w:line="360" w:lineRule="auto"/>
                  <w:jc w:val="center"/>
                </w:pPr>
              </w:pPrChange>
            </w:pPr>
            <w:del w:id="25372" w:author="phuong vu" w:date="2018-11-25T21:57:00Z">
              <w:r w:rsidRPr="00920004" w:rsidDel="002F5F09">
                <w:rPr>
                  <w:lang w:val="en-US"/>
                  <w:rPrChange w:id="25373" w:author="phuong vu" w:date="2018-11-30T22:36:00Z">
                    <w:rPr>
                      <w:lang w:val="en-US"/>
                    </w:rPr>
                  </w:rPrChange>
                </w:rPr>
                <w:delText>19</w:delText>
              </w:r>
              <w:bookmarkStart w:id="25374" w:name="_Toc531102303"/>
              <w:bookmarkStart w:id="25375" w:name="_Toc531103251"/>
              <w:bookmarkStart w:id="25376" w:name="_Toc531359492"/>
              <w:bookmarkStart w:id="25377" w:name="_Toc531360473"/>
              <w:bookmarkStart w:id="25378" w:name="_Toc531381315"/>
              <w:bookmarkEnd w:id="25374"/>
              <w:bookmarkEnd w:id="25375"/>
              <w:bookmarkEnd w:id="25376"/>
              <w:bookmarkEnd w:id="25377"/>
              <w:bookmarkEnd w:id="25378"/>
            </w:del>
          </w:p>
        </w:tc>
        <w:tc>
          <w:tcPr>
            <w:tcW w:w="1980" w:type="dxa"/>
          </w:tcPr>
          <w:p w14:paraId="6AC90D85" w14:textId="49C2F6DA" w:rsidR="008833F0" w:rsidRPr="00920004" w:rsidDel="002F5F09" w:rsidRDefault="008833F0" w:rsidP="00BD0851">
            <w:pPr>
              <w:spacing w:before="240" w:line="0" w:lineRule="atLeast"/>
              <w:rPr>
                <w:del w:id="25379" w:author="phuong vu" w:date="2018-11-25T21:57:00Z"/>
                <w:lang w:val="en-US"/>
                <w:rPrChange w:id="25380" w:author="phuong vu" w:date="2018-11-30T22:36:00Z">
                  <w:rPr>
                    <w:del w:id="25381" w:author="phuong vu" w:date="2018-11-25T21:57:00Z"/>
                    <w:lang w:val="en-US"/>
                  </w:rPr>
                </w:rPrChange>
              </w:rPr>
              <w:pPrChange w:id="25382" w:author="phuong vu" w:date="2018-11-30T14:16:00Z">
                <w:pPr>
                  <w:spacing w:line="360" w:lineRule="auto"/>
                </w:pPr>
              </w:pPrChange>
            </w:pPr>
            <w:bookmarkStart w:id="25383" w:name="_Toc531102304"/>
            <w:bookmarkStart w:id="25384" w:name="_Toc531103252"/>
            <w:bookmarkStart w:id="25385" w:name="_Toc531359493"/>
            <w:bookmarkStart w:id="25386" w:name="_Toc531360474"/>
            <w:bookmarkStart w:id="25387" w:name="_Toc531381316"/>
            <w:bookmarkEnd w:id="25383"/>
            <w:bookmarkEnd w:id="25384"/>
            <w:bookmarkEnd w:id="25385"/>
            <w:bookmarkEnd w:id="25386"/>
            <w:bookmarkEnd w:id="25387"/>
          </w:p>
        </w:tc>
        <w:tc>
          <w:tcPr>
            <w:tcW w:w="2970" w:type="dxa"/>
          </w:tcPr>
          <w:p w14:paraId="3E189443" w14:textId="5784DF5D" w:rsidR="008833F0" w:rsidRPr="00920004" w:rsidDel="002F5F09" w:rsidRDefault="008833F0" w:rsidP="00BD0851">
            <w:pPr>
              <w:spacing w:before="240" w:line="0" w:lineRule="atLeast"/>
              <w:rPr>
                <w:del w:id="25388" w:author="phuong vu" w:date="2018-11-25T21:57:00Z"/>
                <w:lang w:val="en-US"/>
                <w:rPrChange w:id="25389" w:author="phuong vu" w:date="2018-11-30T22:36:00Z">
                  <w:rPr>
                    <w:del w:id="25390" w:author="phuong vu" w:date="2018-11-25T21:57:00Z"/>
                    <w:lang w:val="en-US"/>
                  </w:rPr>
                </w:rPrChange>
              </w:rPr>
              <w:pPrChange w:id="25391" w:author="phuong vu" w:date="2018-11-30T14:16:00Z">
                <w:pPr>
                  <w:spacing w:line="360" w:lineRule="auto"/>
                </w:pPr>
              </w:pPrChange>
            </w:pPr>
            <w:bookmarkStart w:id="25392" w:name="_Toc531102305"/>
            <w:bookmarkStart w:id="25393" w:name="_Toc531103253"/>
            <w:bookmarkStart w:id="25394" w:name="_Toc531359494"/>
            <w:bookmarkStart w:id="25395" w:name="_Toc531360475"/>
            <w:bookmarkStart w:id="25396" w:name="_Toc531381317"/>
            <w:bookmarkEnd w:id="25392"/>
            <w:bookmarkEnd w:id="25393"/>
            <w:bookmarkEnd w:id="25394"/>
            <w:bookmarkEnd w:id="25395"/>
            <w:bookmarkEnd w:id="25396"/>
          </w:p>
        </w:tc>
        <w:tc>
          <w:tcPr>
            <w:tcW w:w="1266" w:type="dxa"/>
          </w:tcPr>
          <w:p w14:paraId="4FFCAC60" w14:textId="1F79C848" w:rsidR="008833F0" w:rsidRPr="00920004" w:rsidDel="002F5F09" w:rsidRDefault="008833F0" w:rsidP="00BD0851">
            <w:pPr>
              <w:spacing w:before="240" w:line="0" w:lineRule="atLeast"/>
              <w:jc w:val="center"/>
              <w:rPr>
                <w:del w:id="25397" w:author="phuong vu" w:date="2018-11-25T21:57:00Z"/>
                <w:lang w:val="en-US"/>
                <w:rPrChange w:id="25398" w:author="phuong vu" w:date="2018-11-30T22:36:00Z">
                  <w:rPr>
                    <w:del w:id="25399" w:author="phuong vu" w:date="2018-11-25T21:57:00Z"/>
                    <w:lang w:val="en-US"/>
                  </w:rPr>
                </w:rPrChange>
              </w:rPr>
              <w:pPrChange w:id="25400" w:author="phuong vu" w:date="2018-11-30T14:16:00Z">
                <w:pPr>
                  <w:spacing w:line="360" w:lineRule="auto"/>
                  <w:jc w:val="center"/>
                </w:pPr>
              </w:pPrChange>
            </w:pPr>
            <w:bookmarkStart w:id="25401" w:name="_Toc531102306"/>
            <w:bookmarkStart w:id="25402" w:name="_Toc531103254"/>
            <w:bookmarkStart w:id="25403" w:name="_Toc531359495"/>
            <w:bookmarkStart w:id="25404" w:name="_Toc531360476"/>
            <w:bookmarkStart w:id="25405" w:name="_Toc531381318"/>
            <w:bookmarkEnd w:id="25401"/>
            <w:bookmarkEnd w:id="25402"/>
            <w:bookmarkEnd w:id="25403"/>
            <w:bookmarkEnd w:id="25404"/>
            <w:bookmarkEnd w:id="25405"/>
          </w:p>
        </w:tc>
        <w:tc>
          <w:tcPr>
            <w:tcW w:w="1756" w:type="dxa"/>
          </w:tcPr>
          <w:p w14:paraId="2B6DB724" w14:textId="1E052F4D" w:rsidR="008833F0" w:rsidRPr="00920004" w:rsidDel="002F5F09" w:rsidRDefault="008833F0" w:rsidP="00BD0851">
            <w:pPr>
              <w:keepNext/>
              <w:spacing w:before="240" w:line="0" w:lineRule="atLeast"/>
              <w:rPr>
                <w:del w:id="25406" w:author="phuong vu" w:date="2018-11-25T21:57:00Z"/>
                <w:lang w:val="en-US"/>
                <w:rPrChange w:id="25407" w:author="phuong vu" w:date="2018-11-30T22:36:00Z">
                  <w:rPr>
                    <w:del w:id="25408" w:author="phuong vu" w:date="2018-11-25T21:57:00Z"/>
                    <w:lang w:val="en-US"/>
                  </w:rPr>
                </w:rPrChange>
              </w:rPr>
              <w:pPrChange w:id="25409" w:author="phuong vu" w:date="2018-11-30T14:16:00Z">
                <w:pPr>
                  <w:keepNext/>
                  <w:spacing w:line="360" w:lineRule="auto"/>
                </w:pPr>
              </w:pPrChange>
            </w:pPr>
            <w:bookmarkStart w:id="25410" w:name="_Toc531102307"/>
            <w:bookmarkStart w:id="25411" w:name="_Toc531103255"/>
            <w:bookmarkStart w:id="25412" w:name="_Toc531359496"/>
            <w:bookmarkStart w:id="25413" w:name="_Toc531360477"/>
            <w:bookmarkStart w:id="25414" w:name="_Toc531381319"/>
            <w:bookmarkEnd w:id="25410"/>
            <w:bookmarkEnd w:id="25411"/>
            <w:bookmarkEnd w:id="25412"/>
            <w:bookmarkEnd w:id="25413"/>
            <w:bookmarkEnd w:id="25414"/>
          </w:p>
        </w:tc>
        <w:bookmarkStart w:id="25415" w:name="_Toc531102308"/>
        <w:bookmarkStart w:id="25416" w:name="_Toc531103256"/>
        <w:bookmarkStart w:id="25417" w:name="_Toc531359497"/>
        <w:bookmarkStart w:id="25418" w:name="_Toc531360478"/>
        <w:bookmarkStart w:id="25419" w:name="_Toc531381320"/>
        <w:bookmarkEnd w:id="25415"/>
        <w:bookmarkEnd w:id="25416"/>
        <w:bookmarkEnd w:id="25417"/>
        <w:bookmarkEnd w:id="25418"/>
        <w:bookmarkEnd w:id="25419"/>
      </w:tr>
    </w:tbl>
    <w:p w14:paraId="05677338" w14:textId="3C5302A8" w:rsidR="008833F0" w:rsidRPr="00920004" w:rsidDel="002F5F09" w:rsidRDefault="0049151D" w:rsidP="00BD0851">
      <w:pPr>
        <w:pStyle w:val="Caption"/>
        <w:rPr>
          <w:del w:id="25420" w:author="phuong vu" w:date="2018-11-25T21:57:00Z"/>
          <w:i w:val="0"/>
          <w:szCs w:val="26"/>
          <w:rPrChange w:id="25421" w:author="phuong vu" w:date="2018-11-30T22:36:00Z">
            <w:rPr>
              <w:del w:id="25422" w:author="phuong vu" w:date="2018-11-25T21:57:00Z"/>
              <w:szCs w:val="26"/>
              <w:lang w:val="en-US"/>
            </w:rPr>
          </w:rPrChange>
        </w:rPr>
        <w:pPrChange w:id="25423" w:author="phuong vu" w:date="2018-11-30T14:16:00Z">
          <w:pPr>
            <w:pStyle w:val="Caption"/>
          </w:pPr>
        </w:pPrChange>
      </w:pPr>
      <w:del w:id="25424" w:author="phuong vu" w:date="2018-11-25T21:57:00Z">
        <w:r w:rsidRPr="00920004" w:rsidDel="002F5F09">
          <w:rPr>
            <w:i w:val="0"/>
            <w:iCs w:val="0"/>
            <w:rPrChange w:id="25425" w:author="phuong vu" w:date="2018-11-30T22:36:00Z">
              <w:rPr>
                <w:i w:val="0"/>
                <w:iCs w:val="0"/>
              </w:rPr>
            </w:rPrChange>
          </w:rPr>
          <w:delText xml:space="preserve">Bảng </w:delText>
        </w:r>
      </w:del>
      <w:del w:id="25426" w:author="phuong vu" w:date="2018-11-15T18:11:00Z">
        <w:r w:rsidR="002A641F" w:rsidRPr="00920004" w:rsidDel="00575627">
          <w:rPr>
            <w:i w:val="0"/>
            <w:iCs w:val="0"/>
            <w:rPrChange w:id="25427" w:author="phuong vu" w:date="2018-11-30T22:36:00Z">
              <w:rPr>
                <w:i w:val="0"/>
                <w:iCs w:val="0"/>
              </w:rPr>
            </w:rPrChange>
          </w:rPr>
          <w:fldChar w:fldCharType="begin"/>
        </w:r>
        <w:r w:rsidR="002A641F" w:rsidRPr="00920004" w:rsidDel="00575627">
          <w:rPr>
            <w:i w:val="0"/>
            <w:iCs w:val="0"/>
            <w:rPrChange w:id="25428" w:author="phuong vu" w:date="2018-11-30T22:36:00Z">
              <w:rPr>
                <w:i w:val="0"/>
                <w:iCs w:val="0"/>
              </w:rPr>
            </w:rPrChange>
          </w:rPr>
          <w:delInstrText xml:space="preserve"> STYLEREF 1 \s </w:delInstrText>
        </w:r>
        <w:r w:rsidR="002A641F" w:rsidRPr="00920004" w:rsidDel="00575627">
          <w:rPr>
            <w:i w:val="0"/>
            <w:iCs w:val="0"/>
            <w:rPrChange w:id="25429" w:author="phuong vu" w:date="2018-11-30T22:36:00Z">
              <w:rPr>
                <w:i w:val="0"/>
                <w:iCs w:val="0"/>
              </w:rPr>
            </w:rPrChange>
          </w:rPr>
          <w:fldChar w:fldCharType="separate"/>
        </w:r>
        <w:r w:rsidR="002A641F" w:rsidRPr="00920004" w:rsidDel="00575627">
          <w:rPr>
            <w:i w:val="0"/>
            <w:iCs w:val="0"/>
            <w:noProof/>
            <w:rPrChange w:id="25430" w:author="phuong vu" w:date="2018-11-30T22:36:00Z">
              <w:rPr>
                <w:i w:val="0"/>
                <w:iCs w:val="0"/>
                <w:noProof/>
              </w:rPr>
            </w:rPrChange>
          </w:rPr>
          <w:delText>3</w:delText>
        </w:r>
        <w:r w:rsidR="002A641F" w:rsidRPr="00920004" w:rsidDel="00575627">
          <w:rPr>
            <w:i w:val="0"/>
            <w:iCs w:val="0"/>
            <w:rPrChange w:id="25431" w:author="phuong vu" w:date="2018-11-30T22:36:00Z">
              <w:rPr>
                <w:i w:val="0"/>
                <w:iCs w:val="0"/>
              </w:rPr>
            </w:rPrChange>
          </w:rPr>
          <w:fldChar w:fldCharType="end"/>
        </w:r>
        <w:r w:rsidR="002A641F" w:rsidRPr="00920004" w:rsidDel="00575627">
          <w:rPr>
            <w:i w:val="0"/>
            <w:szCs w:val="26"/>
            <w:rPrChange w:id="25432" w:author="phuong vu" w:date="2018-11-30T22:36:00Z">
              <w:rPr>
                <w:szCs w:val="26"/>
              </w:rPr>
            </w:rPrChange>
          </w:rPr>
          <w:delText>.</w:delText>
        </w:r>
        <w:r w:rsidR="002A641F" w:rsidRPr="00920004" w:rsidDel="00575627">
          <w:rPr>
            <w:i w:val="0"/>
            <w:iCs w:val="0"/>
            <w:rPrChange w:id="25433" w:author="phuong vu" w:date="2018-11-30T22:36:00Z">
              <w:rPr>
                <w:i w:val="0"/>
                <w:iCs w:val="0"/>
              </w:rPr>
            </w:rPrChange>
          </w:rPr>
          <w:fldChar w:fldCharType="begin"/>
        </w:r>
        <w:r w:rsidR="002A641F" w:rsidRPr="00920004" w:rsidDel="00575627">
          <w:rPr>
            <w:i w:val="0"/>
            <w:iCs w:val="0"/>
            <w:rPrChange w:id="25434" w:author="phuong vu" w:date="2018-11-30T22:36:00Z">
              <w:rPr>
                <w:i w:val="0"/>
                <w:iCs w:val="0"/>
              </w:rPr>
            </w:rPrChange>
          </w:rPr>
          <w:delInstrText xml:space="preserve"> SEQ Bảng \* ARABIC \s 1 </w:delInstrText>
        </w:r>
        <w:r w:rsidR="002A641F" w:rsidRPr="00920004" w:rsidDel="00575627">
          <w:rPr>
            <w:i w:val="0"/>
            <w:iCs w:val="0"/>
            <w:rPrChange w:id="25435" w:author="phuong vu" w:date="2018-11-30T22:36:00Z">
              <w:rPr>
                <w:i w:val="0"/>
                <w:iCs w:val="0"/>
              </w:rPr>
            </w:rPrChange>
          </w:rPr>
          <w:fldChar w:fldCharType="separate"/>
        </w:r>
        <w:r w:rsidR="002A641F" w:rsidRPr="00920004" w:rsidDel="00575627">
          <w:rPr>
            <w:i w:val="0"/>
            <w:iCs w:val="0"/>
            <w:noProof/>
            <w:rPrChange w:id="25436" w:author="phuong vu" w:date="2018-11-30T22:36:00Z">
              <w:rPr>
                <w:i w:val="0"/>
                <w:iCs w:val="0"/>
                <w:noProof/>
              </w:rPr>
            </w:rPrChange>
          </w:rPr>
          <w:delText>4</w:delText>
        </w:r>
        <w:r w:rsidR="002A641F" w:rsidRPr="00920004" w:rsidDel="00575627">
          <w:rPr>
            <w:i w:val="0"/>
            <w:iCs w:val="0"/>
            <w:rPrChange w:id="25437" w:author="phuong vu" w:date="2018-11-30T22:36:00Z">
              <w:rPr>
                <w:i w:val="0"/>
                <w:iCs w:val="0"/>
              </w:rPr>
            </w:rPrChange>
          </w:rPr>
          <w:fldChar w:fldCharType="end"/>
        </w:r>
      </w:del>
      <w:del w:id="25438" w:author="phuong vu" w:date="2018-11-25T21:57:00Z">
        <w:r w:rsidRPr="00920004" w:rsidDel="002F5F09">
          <w:rPr>
            <w:i w:val="0"/>
            <w:iCs w:val="0"/>
            <w:rPrChange w:id="25439" w:author="phuong vu" w:date="2018-11-30T22:36:00Z">
              <w:rPr>
                <w:i w:val="0"/>
                <w:iCs w:val="0"/>
                <w:lang w:val="en-US"/>
              </w:rPr>
            </w:rPrChange>
          </w:rPr>
          <w:delText xml:space="preserve"> Bảng các thành phần giao diện tạo đơn hàng trên ứng dụng điện thoại</w:delText>
        </w:r>
        <w:bookmarkStart w:id="25440" w:name="_Toc531102309"/>
        <w:bookmarkStart w:id="25441" w:name="_Toc531103257"/>
        <w:bookmarkStart w:id="25442" w:name="_Toc531359498"/>
        <w:bookmarkStart w:id="25443" w:name="_Toc531360479"/>
        <w:bookmarkStart w:id="25444" w:name="_Toc531381321"/>
        <w:bookmarkEnd w:id="25440"/>
        <w:bookmarkEnd w:id="25441"/>
        <w:bookmarkEnd w:id="25442"/>
        <w:bookmarkEnd w:id="25443"/>
        <w:bookmarkEnd w:id="25444"/>
      </w:del>
    </w:p>
    <w:p w14:paraId="2C39332D" w14:textId="5F1A24EF" w:rsidR="00263449" w:rsidRPr="00920004" w:rsidDel="00AB715C" w:rsidRDefault="00980771" w:rsidP="00BD0851">
      <w:pPr>
        <w:pStyle w:val="Heading5"/>
        <w:spacing w:before="240" w:line="0" w:lineRule="atLeast"/>
        <w:rPr>
          <w:del w:id="25445" w:author="phuong vu" w:date="2018-11-27T14:57:00Z"/>
          <w:rFonts w:cstheme="majorHAnsi"/>
          <w:lang w:val="en-US"/>
          <w:rPrChange w:id="25446" w:author="phuong vu" w:date="2018-11-30T22:36:00Z">
            <w:rPr>
              <w:del w:id="25447" w:author="phuong vu" w:date="2018-11-27T14:57:00Z"/>
              <w:lang w:val="en-US"/>
            </w:rPr>
          </w:rPrChange>
        </w:rPr>
        <w:pPrChange w:id="25448" w:author="phuong vu" w:date="2018-11-30T14:16:00Z">
          <w:pPr>
            <w:pStyle w:val="Heading5"/>
          </w:pPr>
        </w:pPrChange>
      </w:pPr>
      <w:del w:id="25449" w:author="phuong vu" w:date="2018-11-27T14:57:00Z">
        <w:r w:rsidRPr="00920004" w:rsidDel="00AB715C">
          <w:rPr>
            <w:rFonts w:cstheme="majorHAnsi"/>
            <w:lang w:val="en-US"/>
            <w:rPrChange w:id="25450" w:author="phuong vu" w:date="2018-11-30T22:36:00Z">
              <w:rPr>
                <w:rFonts w:cstheme="majorHAnsi"/>
                <w:lang w:val="en-US"/>
              </w:rPr>
            </w:rPrChange>
          </w:rPr>
          <w:delText>D</w:delText>
        </w:r>
        <w:r w:rsidRPr="00920004" w:rsidDel="00AB715C">
          <w:rPr>
            <w:rFonts w:cstheme="majorHAnsi"/>
            <w:lang w:val="en-US"/>
            <w:rPrChange w:id="25451" w:author="phuong vu" w:date="2018-11-30T22:36:00Z">
              <w:rPr>
                <w:lang w:val="en-US"/>
              </w:rPr>
            </w:rPrChange>
          </w:rPr>
          <w:delText>ữ liệu sử dụng</w:delText>
        </w:r>
        <w:bookmarkStart w:id="25452" w:name="_Toc531102310"/>
        <w:bookmarkStart w:id="25453" w:name="_Toc531103258"/>
        <w:bookmarkStart w:id="25454" w:name="_Toc531359499"/>
        <w:bookmarkStart w:id="25455" w:name="_Toc531360480"/>
        <w:bookmarkStart w:id="25456" w:name="_Toc531381322"/>
        <w:bookmarkEnd w:id="25452"/>
        <w:bookmarkEnd w:id="25453"/>
        <w:bookmarkEnd w:id="25454"/>
        <w:bookmarkEnd w:id="25455"/>
        <w:bookmarkEnd w:id="25456"/>
      </w:del>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rsidRPr="00920004" w:rsidDel="00AB715C" w14:paraId="2E3501F5" w14:textId="235D86AA" w:rsidTr="002175BE">
        <w:trPr>
          <w:del w:id="25457" w:author="phuong vu" w:date="2018-11-27T14:57:00Z"/>
        </w:trPr>
        <w:tc>
          <w:tcPr>
            <w:tcW w:w="797" w:type="dxa"/>
            <w:vMerge w:val="restart"/>
            <w:vAlign w:val="center"/>
          </w:tcPr>
          <w:p w14:paraId="705621E6" w14:textId="0A218650" w:rsidR="002175BE" w:rsidRPr="00920004" w:rsidDel="00AB715C" w:rsidRDefault="002175BE" w:rsidP="00BD0851">
            <w:pPr>
              <w:spacing w:before="240" w:line="0" w:lineRule="atLeast"/>
              <w:jc w:val="center"/>
              <w:rPr>
                <w:del w:id="25458" w:author="phuong vu" w:date="2018-11-27T14:57:00Z"/>
                <w:b/>
                <w:lang w:val="en-US"/>
                <w:rPrChange w:id="25459" w:author="phuong vu" w:date="2018-11-30T22:36:00Z">
                  <w:rPr>
                    <w:del w:id="25460" w:author="phuong vu" w:date="2018-11-27T14:57:00Z"/>
                    <w:b/>
                    <w:lang w:val="en-US"/>
                  </w:rPr>
                </w:rPrChange>
              </w:rPr>
              <w:pPrChange w:id="25461" w:author="phuong vu" w:date="2018-11-30T14:16:00Z">
                <w:pPr>
                  <w:spacing w:line="360" w:lineRule="auto"/>
                  <w:jc w:val="center"/>
                </w:pPr>
              </w:pPrChange>
            </w:pPr>
            <w:del w:id="25462" w:author="phuong vu" w:date="2018-11-27T14:57:00Z">
              <w:r w:rsidRPr="00920004" w:rsidDel="00AB715C">
                <w:rPr>
                  <w:b/>
                  <w:lang w:val="en-US"/>
                  <w:rPrChange w:id="25463" w:author="phuong vu" w:date="2018-11-30T22:36:00Z">
                    <w:rPr>
                      <w:b/>
                      <w:lang w:val="en-US"/>
                    </w:rPr>
                  </w:rPrChange>
                </w:rPr>
                <w:delText>STT</w:delText>
              </w:r>
              <w:bookmarkStart w:id="25464" w:name="_Toc531102311"/>
              <w:bookmarkStart w:id="25465" w:name="_Toc531103259"/>
              <w:bookmarkStart w:id="25466" w:name="_Toc531359500"/>
              <w:bookmarkStart w:id="25467" w:name="_Toc531360481"/>
              <w:bookmarkStart w:id="25468" w:name="_Toc531381323"/>
              <w:bookmarkEnd w:id="25464"/>
              <w:bookmarkEnd w:id="25465"/>
              <w:bookmarkEnd w:id="25466"/>
              <w:bookmarkEnd w:id="25467"/>
              <w:bookmarkEnd w:id="25468"/>
            </w:del>
          </w:p>
        </w:tc>
        <w:tc>
          <w:tcPr>
            <w:tcW w:w="2368" w:type="dxa"/>
            <w:vMerge w:val="restart"/>
            <w:vAlign w:val="center"/>
          </w:tcPr>
          <w:p w14:paraId="335F5537" w14:textId="7D72CA57" w:rsidR="002175BE" w:rsidRPr="00920004" w:rsidDel="00AB715C" w:rsidRDefault="002175BE" w:rsidP="00BD0851">
            <w:pPr>
              <w:spacing w:before="240" w:line="0" w:lineRule="atLeast"/>
              <w:jc w:val="center"/>
              <w:rPr>
                <w:del w:id="25469" w:author="phuong vu" w:date="2018-11-27T14:57:00Z"/>
                <w:b/>
                <w:lang w:val="en-US"/>
                <w:rPrChange w:id="25470" w:author="phuong vu" w:date="2018-11-30T22:36:00Z">
                  <w:rPr>
                    <w:del w:id="25471" w:author="phuong vu" w:date="2018-11-27T14:57:00Z"/>
                    <w:b/>
                    <w:lang w:val="en-US"/>
                  </w:rPr>
                </w:rPrChange>
              </w:rPr>
              <w:pPrChange w:id="25472" w:author="phuong vu" w:date="2018-11-30T14:16:00Z">
                <w:pPr>
                  <w:spacing w:line="360" w:lineRule="auto"/>
                  <w:jc w:val="center"/>
                </w:pPr>
              </w:pPrChange>
            </w:pPr>
            <w:del w:id="25473" w:author="phuong vu" w:date="2018-11-27T14:57:00Z">
              <w:r w:rsidRPr="00920004" w:rsidDel="00AB715C">
                <w:rPr>
                  <w:b/>
                  <w:lang w:val="en-US"/>
                  <w:rPrChange w:id="25474" w:author="phuong vu" w:date="2018-11-30T22:36:00Z">
                    <w:rPr>
                      <w:b/>
                      <w:lang w:val="en-US"/>
                    </w:rPr>
                  </w:rPrChange>
                </w:rPr>
                <w:delText>Tên bảng/</w:delText>
              </w:r>
              <w:bookmarkStart w:id="25475" w:name="_Toc531102312"/>
              <w:bookmarkStart w:id="25476" w:name="_Toc531103260"/>
              <w:bookmarkStart w:id="25477" w:name="_Toc531359501"/>
              <w:bookmarkStart w:id="25478" w:name="_Toc531360482"/>
              <w:bookmarkStart w:id="25479" w:name="_Toc531381324"/>
              <w:bookmarkEnd w:id="25475"/>
              <w:bookmarkEnd w:id="25476"/>
              <w:bookmarkEnd w:id="25477"/>
              <w:bookmarkEnd w:id="25478"/>
              <w:bookmarkEnd w:id="25479"/>
            </w:del>
          </w:p>
          <w:p w14:paraId="6B54DEBE" w14:textId="77F632FD" w:rsidR="002175BE" w:rsidRPr="00920004" w:rsidDel="00AB715C" w:rsidRDefault="002175BE" w:rsidP="00BD0851">
            <w:pPr>
              <w:spacing w:before="240" w:line="0" w:lineRule="atLeast"/>
              <w:jc w:val="center"/>
              <w:rPr>
                <w:del w:id="25480" w:author="phuong vu" w:date="2018-11-27T14:57:00Z"/>
                <w:b/>
                <w:lang w:val="en-US"/>
                <w:rPrChange w:id="25481" w:author="phuong vu" w:date="2018-11-30T22:36:00Z">
                  <w:rPr>
                    <w:del w:id="25482" w:author="phuong vu" w:date="2018-11-27T14:57:00Z"/>
                    <w:b/>
                    <w:lang w:val="en-US"/>
                  </w:rPr>
                </w:rPrChange>
              </w:rPr>
              <w:pPrChange w:id="25483" w:author="phuong vu" w:date="2018-11-30T14:16:00Z">
                <w:pPr>
                  <w:spacing w:line="360" w:lineRule="auto"/>
                  <w:jc w:val="center"/>
                </w:pPr>
              </w:pPrChange>
            </w:pPr>
            <w:del w:id="25484" w:author="phuong vu" w:date="2018-11-27T14:57:00Z">
              <w:r w:rsidRPr="00920004" w:rsidDel="00AB715C">
                <w:rPr>
                  <w:b/>
                  <w:lang w:val="en-US"/>
                  <w:rPrChange w:id="25485" w:author="phuong vu" w:date="2018-11-30T22:36:00Z">
                    <w:rPr>
                      <w:b/>
                      <w:lang w:val="en-US"/>
                    </w:rPr>
                  </w:rPrChange>
                </w:rPr>
                <w:delText>Cấu trúc dữ liệu</w:delText>
              </w:r>
              <w:bookmarkStart w:id="25486" w:name="_Toc531102313"/>
              <w:bookmarkStart w:id="25487" w:name="_Toc531103261"/>
              <w:bookmarkStart w:id="25488" w:name="_Toc531359502"/>
              <w:bookmarkStart w:id="25489" w:name="_Toc531360483"/>
              <w:bookmarkStart w:id="25490" w:name="_Toc531381325"/>
              <w:bookmarkEnd w:id="25486"/>
              <w:bookmarkEnd w:id="25487"/>
              <w:bookmarkEnd w:id="25488"/>
              <w:bookmarkEnd w:id="25489"/>
              <w:bookmarkEnd w:id="25490"/>
            </w:del>
          </w:p>
        </w:tc>
        <w:tc>
          <w:tcPr>
            <w:tcW w:w="5612" w:type="dxa"/>
            <w:gridSpan w:val="4"/>
            <w:vAlign w:val="center"/>
          </w:tcPr>
          <w:p w14:paraId="31F20EF8" w14:textId="4B4B5089" w:rsidR="002175BE" w:rsidRPr="00920004" w:rsidDel="00AB715C" w:rsidRDefault="002175BE" w:rsidP="00BD0851">
            <w:pPr>
              <w:spacing w:before="240" w:line="0" w:lineRule="atLeast"/>
              <w:jc w:val="center"/>
              <w:rPr>
                <w:del w:id="25491" w:author="phuong vu" w:date="2018-11-27T14:57:00Z"/>
                <w:b/>
                <w:lang w:val="en-US"/>
                <w:rPrChange w:id="25492" w:author="phuong vu" w:date="2018-11-30T22:36:00Z">
                  <w:rPr>
                    <w:del w:id="25493" w:author="phuong vu" w:date="2018-11-27T14:57:00Z"/>
                    <w:b/>
                    <w:lang w:val="en-US"/>
                  </w:rPr>
                </w:rPrChange>
              </w:rPr>
              <w:pPrChange w:id="25494" w:author="phuong vu" w:date="2018-11-30T14:16:00Z">
                <w:pPr>
                  <w:spacing w:line="360" w:lineRule="auto"/>
                  <w:jc w:val="center"/>
                </w:pPr>
              </w:pPrChange>
            </w:pPr>
            <w:del w:id="25495" w:author="phuong vu" w:date="2018-11-27T14:57:00Z">
              <w:r w:rsidRPr="00920004" w:rsidDel="00AB715C">
                <w:rPr>
                  <w:b/>
                  <w:lang w:val="en-US"/>
                  <w:rPrChange w:id="25496" w:author="phuong vu" w:date="2018-11-30T22:36:00Z">
                    <w:rPr>
                      <w:b/>
                      <w:lang w:val="en-US"/>
                    </w:rPr>
                  </w:rPrChange>
                </w:rPr>
                <w:delText>Phương thức</w:delText>
              </w:r>
              <w:bookmarkStart w:id="25497" w:name="_Toc531102314"/>
              <w:bookmarkStart w:id="25498" w:name="_Toc531103262"/>
              <w:bookmarkStart w:id="25499" w:name="_Toc531359503"/>
              <w:bookmarkStart w:id="25500" w:name="_Toc531360484"/>
              <w:bookmarkStart w:id="25501" w:name="_Toc531381326"/>
              <w:bookmarkEnd w:id="25497"/>
              <w:bookmarkEnd w:id="25498"/>
              <w:bookmarkEnd w:id="25499"/>
              <w:bookmarkEnd w:id="25500"/>
              <w:bookmarkEnd w:id="25501"/>
            </w:del>
          </w:p>
        </w:tc>
        <w:bookmarkStart w:id="25502" w:name="_Toc531102315"/>
        <w:bookmarkStart w:id="25503" w:name="_Toc531103263"/>
        <w:bookmarkStart w:id="25504" w:name="_Toc531359504"/>
        <w:bookmarkStart w:id="25505" w:name="_Toc531360485"/>
        <w:bookmarkStart w:id="25506" w:name="_Toc531381327"/>
        <w:bookmarkEnd w:id="25502"/>
        <w:bookmarkEnd w:id="25503"/>
        <w:bookmarkEnd w:id="25504"/>
        <w:bookmarkEnd w:id="25505"/>
        <w:bookmarkEnd w:id="25506"/>
      </w:tr>
      <w:tr w:rsidR="002175BE" w:rsidRPr="00920004" w:rsidDel="00AB715C" w14:paraId="7233E7B1" w14:textId="502784FC" w:rsidTr="002175BE">
        <w:trPr>
          <w:del w:id="25507" w:author="phuong vu" w:date="2018-11-27T14:57:00Z"/>
        </w:trPr>
        <w:tc>
          <w:tcPr>
            <w:tcW w:w="797" w:type="dxa"/>
            <w:vMerge/>
            <w:vAlign w:val="center"/>
          </w:tcPr>
          <w:p w14:paraId="4298E0E1" w14:textId="5603FB01" w:rsidR="002175BE" w:rsidRPr="00920004" w:rsidDel="00AB715C" w:rsidRDefault="002175BE" w:rsidP="00BD0851">
            <w:pPr>
              <w:spacing w:before="240" w:line="0" w:lineRule="atLeast"/>
              <w:jc w:val="center"/>
              <w:rPr>
                <w:del w:id="25508" w:author="phuong vu" w:date="2018-11-27T14:57:00Z"/>
                <w:b/>
                <w:lang w:val="en-US"/>
                <w:rPrChange w:id="25509" w:author="phuong vu" w:date="2018-11-30T22:36:00Z">
                  <w:rPr>
                    <w:del w:id="25510" w:author="phuong vu" w:date="2018-11-27T14:57:00Z"/>
                    <w:b/>
                    <w:lang w:val="en-US"/>
                  </w:rPr>
                </w:rPrChange>
              </w:rPr>
              <w:pPrChange w:id="25511" w:author="phuong vu" w:date="2018-11-30T14:16:00Z">
                <w:pPr>
                  <w:spacing w:line="360" w:lineRule="auto"/>
                  <w:jc w:val="center"/>
                </w:pPr>
              </w:pPrChange>
            </w:pPr>
            <w:bookmarkStart w:id="25512" w:name="_Toc531102316"/>
            <w:bookmarkStart w:id="25513" w:name="_Toc531103264"/>
            <w:bookmarkStart w:id="25514" w:name="_Toc531359505"/>
            <w:bookmarkStart w:id="25515" w:name="_Toc531360486"/>
            <w:bookmarkStart w:id="25516" w:name="_Toc531381328"/>
            <w:bookmarkEnd w:id="25512"/>
            <w:bookmarkEnd w:id="25513"/>
            <w:bookmarkEnd w:id="25514"/>
            <w:bookmarkEnd w:id="25515"/>
            <w:bookmarkEnd w:id="25516"/>
          </w:p>
        </w:tc>
        <w:tc>
          <w:tcPr>
            <w:tcW w:w="2368" w:type="dxa"/>
            <w:vMerge/>
            <w:vAlign w:val="center"/>
          </w:tcPr>
          <w:p w14:paraId="7DF7FF83" w14:textId="71C127A2" w:rsidR="002175BE" w:rsidRPr="00920004" w:rsidDel="00AB715C" w:rsidRDefault="002175BE" w:rsidP="00BD0851">
            <w:pPr>
              <w:spacing w:before="240" w:line="0" w:lineRule="atLeast"/>
              <w:jc w:val="center"/>
              <w:rPr>
                <w:del w:id="25517" w:author="phuong vu" w:date="2018-11-27T14:57:00Z"/>
                <w:b/>
                <w:lang w:val="en-US"/>
                <w:rPrChange w:id="25518" w:author="phuong vu" w:date="2018-11-30T22:36:00Z">
                  <w:rPr>
                    <w:del w:id="25519" w:author="phuong vu" w:date="2018-11-27T14:57:00Z"/>
                    <w:b/>
                    <w:lang w:val="en-US"/>
                  </w:rPr>
                </w:rPrChange>
              </w:rPr>
              <w:pPrChange w:id="25520" w:author="phuong vu" w:date="2018-11-30T14:16:00Z">
                <w:pPr>
                  <w:spacing w:line="360" w:lineRule="auto"/>
                  <w:jc w:val="center"/>
                </w:pPr>
              </w:pPrChange>
            </w:pPr>
            <w:bookmarkStart w:id="25521" w:name="_Toc531102317"/>
            <w:bookmarkStart w:id="25522" w:name="_Toc531103265"/>
            <w:bookmarkStart w:id="25523" w:name="_Toc531359506"/>
            <w:bookmarkStart w:id="25524" w:name="_Toc531360487"/>
            <w:bookmarkStart w:id="25525" w:name="_Toc531381329"/>
            <w:bookmarkEnd w:id="25521"/>
            <w:bookmarkEnd w:id="25522"/>
            <w:bookmarkEnd w:id="25523"/>
            <w:bookmarkEnd w:id="25524"/>
            <w:bookmarkEnd w:id="25525"/>
          </w:p>
        </w:tc>
        <w:tc>
          <w:tcPr>
            <w:tcW w:w="1414" w:type="dxa"/>
            <w:vAlign w:val="center"/>
          </w:tcPr>
          <w:p w14:paraId="2E123462" w14:textId="006039D3" w:rsidR="002175BE" w:rsidRPr="00920004" w:rsidDel="00AB715C" w:rsidRDefault="002175BE" w:rsidP="00BD0851">
            <w:pPr>
              <w:spacing w:before="240" w:line="0" w:lineRule="atLeast"/>
              <w:jc w:val="center"/>
              <w:rPr>
                <w:del w:id="25526" w:author="phuong vu" w:date="2018-11-27T14:57:00Z"/>
                <w:b/>
                <w:lang w:val="en-US"/>
                <w:rPrChange w:id="25527" w:author="phuong vu" w:date="2018-11-30T22:36:00Z">
                  <w:rPr>
                    <w:del w:id="25528" w:author="phuong vu" w:date="2018-11-27T14:57:00Z"/>
                    <w:b/>
                    <w:lang w:val="en-US"/>
                  </w:rPr>
                </w:rPrChange>
              </w:rPr>
              <w:pPrChange w:id="25529" w:author="phuong vu" w:date="2018-11-30T14:16:00Z">
                <w:pPr>
                  <w:spacing w:line="360" w:lineRule="auto"/>
                  <w:jc w:val="center"/>
                </w:pPr>
              </w:pPrChange>
            </w:pPr>
            <w:del w:id="25530" w:author="phuong vu" w:date="2018-11-27T14:57:00Z">
              <w:r w:rsidRPr="00920004" w:rsidDel="00AB715C">
                <w:rPr>
                  <w:b/>
                  <w:lang w:val="en-US"/>
                  <w:rPrChange w:id="25531" w:author="phuong vu" w:date="2018-11-30T22:36:00Z">
                    <w:rPr>
                      <w:b/>
                      <w:lang w:val="en-US"/>
                    </w:rPr>
                  </w:rPrChange>
                </w:rPr>
                <w:delText>Thêm</w:delText>
              </w:r>
              <w:bookmarkStart w:id="25532" w:name="_Toc531102318"/>
              <w:bookmarkStart w:id="25533" w:name="_Toc531103266"/>
              <w:bookmarkStart w:id="25534" w:name="_Toc531359507"/>
              <w:bookmarkStart w:id="25535" w:name="_Toc531360488"/>
              <w:bookmarkStart w:id="25536" w:name="_Toc531381330"/>
              <w:bookmarkEnd w:id="25532"/>
              <w:bookmarkEnd w:id="25533"/>
              <w:bookmarkEnd w:id="25534"/>
              <w:bookmarkEnd w:id="25535"/>
              <w:bookmarkEnd w:id="25536"/>
            </w:del>
          </w:p>
        </w:tc>
        <w:tc>
          <w:tcPr>
            <w:tcW w:w="1395" w:type="dxa"/>
            <w:vAlign w:val="center"/>
          </w:tcPr>
          <w:p w14:paraId="0B706DBE" w14:textId="2DA74952" w:rsidR="002175BE" w:rsidRPr="00920004" w:rsidDel="00AB715C" w:rsidRDefault="002175BE" w:rsidP="00BD0851">
            <w:pPr>
              <w:spacing w:before="240" w:line="0" w:lineRule="atLeast"/>
              <w:jc w:val="center"/>
              <w:rPr>
                <w:del w:id="25537" w:author="phuong vu" w:date="2018-11-27T14:57:00Z"/>
                <w:b/>
                <w:lang w:val="en-US"/>
                <w:rPrChange w:id="25538" w:author="phuong vu" w:date="2018-11-30T22:36:00Z">
                  <w:rPr>
                    <w:del w:id="25539" w:author="phuong vu" w:date="2018-11-27T14:57:00Z"/>
                    <w:b/>
                    <w:lang w:val="en-US"/>
                  </w:rPr>
                </w:rPrChange>
              </w:rPr>
              <w:pPrChange w:id="25540" w:author="phuong vu" w:date="2018-11-30T14:16:00Z">
                <w:pPr>
                  <w:spacing w:line="360" w:lineRule="auto"/>
                  <w:jc w:val="center"/>
                </w:pPr>
              </w:pPrChange>
            </w:pPr>
            <w:del w:id="25541" w:author="phuong vu" w:date="2018-11-27T14:57:00Z">
              <w:r w:rsidRPr="00920004" w:rsidDel="00AB715C">
                <w:rPr>
                  <w:b/>
                  <w:lang w:val="en-US"/>
                  <w:rPrChange w:id="25542" w:author="phuong vu" w:date="2018-11-30T22:36:00Z">
                    <w:rPr>
                      <w:b/>
                      <w:lang w:val="en-US"/>
                    </w:rPr>
                  </w:rPrChange>
                </w:rPr>
                <w:delText>Sửa</w:delText>
              </w:r>
              <w:bookmarkStart w:id="25543" w:name="_Toc531102319"/>
              <w:bookmarkStart w:id="25544" w:name="_Toc531103267"/>
              <w:bookmarkStart w:id="25545" w:name="_Toc531359508"/>
              <w:bookmarkStart w:id="25546" w:name="_Toc531360489"/>
              <w:bookmarkStart w:id="25547" w:name="_Toc531381331"/>
              <w:bookmarkEnd w:id="25543"/>
              <w:bookmarkEnd w:id="25544"/>
              <w:bookmarkEnd w:id="25545"/>
              <w:bookmarkEnd w:id="25546"/>
              <w:bookmarkEnd w:id="25547"/>
            </w:del>
          </w:p>
        </w:tc>
        <w:tc>
          <w:tcPr>
            <w:tcW w:w="1397" w:type="dxa"/>
            <w:vAlign w:val="center"/>
          </w:tcPr>
          <w:p w14:paraId="732ED934" w14:textId="7CBC10EB" w:rsidR="002175BE" w:rsidRPr="00920004" w:rsidDel="00AB715C" w:rsidRDefault="002175BE" w:rsidP="00BD0851">
            <w:pPr>
              <w:spacing w:before="240" w:line="0" w:lineRule="atLeast"/>
              <w:jc w:val="center"/>
              <w:rPr>
                <w:del w:id="25548" w:author="phuong vu" w:date="2018-11-27T14:57:00Z"/>
                <w:b/>
                <w:lang w:val="en-US"/>
                <w:rPrChange w:id="25549" w:author="phuong vu" w:date="2018-11-30T22:36:00Z">
                  <w:rPr>
                    <w:del w:id="25550" w:author="phuong vu" w:date="2018-11-27T14:57:00Z"/>
                    <w:b/>
                    <w:lang w:val="en-US"/>
                  </w:rPr>
                </w:rPrChange>
              </w:rPr>
              <w:pPrChange w:id="25551" w:author="phuong vu" w:date="2018-11-30T14:16:00Z">
                <w:pPr>
                  <w:spacing w:line="360" w:lineRule="auto"/>
                  <w:jc w:val="center"/>
                </w:pPr>
              </w:pPrChange>
            </w:pPr>
            <w:del w:id="25552" w:author="phuong vu" w:date="2018-11-27T14:57:00Z">
              <w:r w:rsidRPr="00920004" w:rsidDel="00AB715C">
                <w:rPr>
                  <w:b/>
                  <w:lang w:val="en-US"/>
                  <w:rPrChange w:id="25553" w:author="phuong vu" w:date="2018-11-30T22:36:00Z">
                    <w:rPr>
                      <w:b/>
                      <w:lang w:val="en-US"/>
                    </w:rPr>
                  </w:rPrChange>
                </w:rPr>
                <w:delText>Xóa</w:delText>
              </w:r>
              <w:bookmarkStart w:id="25554" w:name="_Toc531102320"/>
              <w:bookmarkStart w:id="25555" w:name="_Toc531103268"/>
              <w:bookmarkStart w:id="25556" w:name="_Toc531359509"/>
              <w:bookmarkStart w:id="25557" w:name="_Toc531360490"/>
              <w:bookmarkStart w:id="25558" w:name="_Toc531381332"/>
              <w:bookmarkEnd w:id="25554"/>
              <w:bookmarkEnd w:id="25555"/>
              <w:bookmarkEnd w:id="25556"/>
              <w:bookmarkEnd w:id="25557"/>
              <w:bookmarkEnd w:id="25558"/>
            </w:del>
          </w:p>
        </w:tc>
        <w:tc>
          <w:tcPr>
            <w:tcW w:w="1406" w:type="dxa"/>
            <w:vAlign w:val="center"/>
          </w:tcPr>
          <w:p w14:paraId="674F8F28" w14:textId="77D8B869" w:rsidR="002175BE" w:rsidRPr="00920004" w:rsidDel="00AB715C" w:rsidRDefault="002175BE" w:rsidP="00BD0851">
            <w:pPr>
              <w:spacing w:before="240" w:line="0" w:lineRule="atLeast"/>
              <w:jc w:val="center"/>
              <w:rPr>
                <w:del w:id="25559" w:author="phuong vu" w:date="2018-11-27T14:57:00Z"/>
                <w:b/>
                <w:lang w:val="en-US"/>
                <w:rPrChange w:id="25560" w:author="phuong vu" w:date="2018-11-30T22:36:00Z">
                  <w:rPr>
                    <w:del w:id="25561" w:author="phuong vu" w:date="2018-11-27T14:57:00Z"/>
                    <w:b/>
                    <w:lang w:val="en-US"/>
                  </w:rPr>
                </w:rPrChange>
              </w:rPr>
              <w:pPrChange w:id="25562" w:author="phuong vu" w:date="2018-11-30T14:16:00Z">
                <w:pPr>
                  <w:spacing w:line="360" w:lineRule="auto"/>
                  <w:jc w:val="center"/>
                </w:pPr>
              </w:pPrChange>
            </w:pPr>
            <w:del w:id="25563" w:author="phuong vu" w:date="2018-11-27T14:57:00Z">
              <w:r w:rsidRPr="00920004" w:rsidDel="00AB715C">
                <w:rPr>
                  <w:b/>
                  <w:lang w:val="en-US"/>
                  <w:rPrChange w:id="25564" w:author="phuong vu" w:date="2018-11-30T22:36:00Z">
                    <w:rPr>
                      <w:b/>
                      <w:lang w:val="en-US"/>
                    </w:rPr>
                  </w:rPrChange>
                </w:rPr>
                <w:delText>Truy vấn</w:delText>
              </w:r>
              <w:bookmarkStart w:id="25565" w:name="_Toc531102321"/>
              <w:bookmarkStart w:id="25566" w:name="_Toc531103269"/>
              <w:bookmarkStart w:id="25567" w:name="_Toc531359510"/>
              <w:bookmarkStart w:id="25568" w:name="_Toc531360491"/>
              <w:bookmarkStart w:id="25569" w:name="_Toc531381333"/>
              <w:bookmarkEnd w:id="25565"/>
              <w:bookmarkEnd w:id="25566"/>
              <w:bookmarkEnd w:id="25567"/>
              <w:bookmarkEnd w:id="25568"/>
              <w:bookmarkEnd w:id="25569"/>
            </w:del>
          </w:p>
        </w:tc>
        <w:bookmarkStart w:id="25570" w:name="_Toc531102322"/>
        <w:bookmarkStart w:id="25571" w:name="_Toc531103270"/>
        <w:bookmarkStart w:id="25572" w:name="_Toc531359511"/>
        <w:bookmarkStart w:id="25573" w:name="_Toc531360492"/>
        <w:bookmarkStart w:id="25574" w:name="_Toc531381334"/>
        <w:bookmarkEnd w:id="25570"/>
        <w:bookmarkEnd w:id="25571"/>
        <w:bookmarkEnd w:id="25572"/>
        <w:bookmarkEnd w:id="25573"/>
        <w:bookmarkEnd w:id="25574"/>
      </w:tr>
      <w:tr w:rsidR="002175BE" w:rsidRPr="00920004" w:rsidDel="00AB715C" w14:paraId="5DDDFA68" w14:textId="6620F108" w:rsidTr="002175BE">
        <w:trPr>
          <w:del w:id="25575" w:author="phuong vu" w:date="2018-11-27T14:57:00Z"/>
        </w:trPr>
        <w:tc>
          <w:tcPr>
            <w:tcW w:w="797" w:type="dxa"/>
          </w:tcPr>
          <w:p w14:paraId="4C4C5C4C" w14:textId="1A77AFE9" w:rsidR="002175BE" w:rsidRPr="00920004" w:rsidDel="00AB715C" w:rsidRDefault="002175BE" w:rsidP="00BD0851">
            <w:pPr>
              <w:spacing w:before="240" w:line="0" w:lineRule="atLeast"/>
              <w:jc w:val="center"/>
              <w:rPr>
                <w:del w:id="25576" w:author="phuong vu" w:date="2018-11-27T14:57:00Z"/>
                <w:lang w:val="en-US"/>
                <w:rPrChange w:id="25577" w:author="phuong vu" w:date="2018-11-30T22:36:00Z">
                  <w:rPr>
                    <w:del w:id="25578" w:author="phuong vu" w:date="2018-11-27T14:57:00Z"/>
                    <w:lang w:val="en-US"/>
                  </w:rPr>
                </w:rPrChange>
              </w:rPr>
              <w:pPrChange w:id="25579" w:author="phuong vu" w:date="2018-11-30T14:16:00Z">
                <w:pPr>
                  <w:spacing w:line="360" w:lineRule="auto"/>
                  <w:jc w:val="center"/>
                </w:pPr>
              </w:pPrChange>
            </w:pPr>
            <w:del w:id="25580" w:author="phuong vu" w:date="2018-11-27T14:57:00Z">
              <w:r w:rsidRPr="00920004" w:rsidDel="00AB715C">
                <w:rPr>
                  <w:lang w:val="en-US"/>
                  <w:rPrChange w:id="25581" w:author="phuong vu" w:date="2018-11-30T22:36:00Z">
                    <w:rPr>
                      <w:lang w:val="en-US"/>
                    </w:rPr>
                  </w:rPrChange>
                </w:rPr>
                <w:delText>1</w:delText>
              </w:r>
              <w:bookmarkStart w:id="25582" w:name="_Toc531102323"/>
              <w:bookmarkStart w:id="25583" w:name="_Toc531103271"/>
              <w:bookmarkStart w:id="25584" w:name="_Toc531359512"/>
              <w:bookmarkStart w:id="25585" w:name="_Toc531360493"/>
              <w:bookmarkStart w:id="25586" w:name="_Toc531381335"/>
              <w:bookmarkEnd w:id="25582"/>
              <w:bookmarkEnd w:id="25583"/>
              <w:bookmarkEnd w:id="25584"/>
              <w:bookmarkEnd w:id="25585"/>
              <w:bookmarkEnd w:id="25586"/>
            </w:del>
          </w:p>
        </w:tc>
        <w:tc>
          <w:tcPr>
            <w:tcW w:w="2368" w:type="dxa"/>
          </w:tcPr>
          <w:p w14:paraId="287DB823" w14:textId="44C0641F" w:rsidR="002175BE" w:rsidRPr="00920004" w:rsidDel="00AB715C" w:rsidRDefault="002175BE" w:rsidP="00BD0851">
            <w:pPr>
              <w:spacing w:before="240" w:line="0" w:lineRule="atLeast"/>
              <w:rPr>
                <w:del w:id="25587" w:author="phuong vu" w:date="2018-11-27T14:57:00Z"/>
                <w:lang w:val="en-US"/>
                <w:rPrChange w:id="25588" w:author="phuong vu" w:date="2018-11-30T22:36:00Z">
                  <w:rPr>
                    <w:del w:id="25589" w:author="phuong vu" w:date="2018-11-27T14:57:00Z"/>
                    <w:lang w:val="en-US"/>
                  </w:rPr>
                </w:rPrChange>
              </w:rPr>
              <w:pPrChange w:id="25590" w:author="phuong vu" w:date="2018-11-30T14:16:00Z">
                <w:pPr>
                  <w:spacing w:line="360" w:lineRule="auto"/>
                </w:pPr>
              </w:pPrChange>
            </w:pPr>
            <w:del w:id="25591" w:author="phuong vu" w:date="2018-11-27T14:57:00Z">
              <w:r w:rsidRPr="00920004" w:rsidDel="00AB715C">
                <w:rPr>
                  <w:lang w:val="en-US"/>
                  <w:rPrChange w:id="25592" w:author="phuong vu" w:date="2018-11-30T22:36:00Z">
                    <w:rPr>
                      <w:lang w:val="en-US"/>
                    </w:rPr>
                  </w:rPrChange>
                </w:rPr>
                <w:delText>service_type</w:delText>
              </w:r>
              <w:bookmarkStart w:id="25593" w:name="_Toc531102324"/>
              <w:bookmarkStart w:id="25594" w:name="_Toc531103272"/>
              <w:bookmarkStart w:id="25595" w:name="_Toc531359513"/>
              <w:bookmarkStart w:id="25596" w:name="_Toc531360494"/>
              <w:bookmarkStart w:id="25597" w:name="_Toc531381336"/>
              <w:bookmarkEnd w:id="25593"/>
              <w:bookmarkEnd w:id="25594"/>
              <w:bookmarkEnd w:id="25595"/>
              <w:bookmarkEnd w:id="25596"/>
              <w:bookmarkEnd w:id="25597"/>
            </w:del>
          </w:p>
        </w:tc>
        <w:tc>
          <w:tcPr>
            <w:tcW w:w="1414" w:type="dxa"/>
          </w:tcPr>
          <w:p w14:paraId="7A0DD919" w14:textId="23CDC252" w:rsidR="002175BE" w:rsidRPr="00920004" w:rsidDel="00AB715C" w:rsidRDefault="002175BE" w:rsidP="00BD0851">
            <w:pPr>
              <w:spacing w:before="240" w:line="0" w:lineRule="atLeast"/>
              <w:jc w:val="center"/>
              <w:rPr>
                <w:del w:id="25598" w:author="phuong vu" w:date="2018-11-27T14:57:00Z"/>
                <w:lang w:val="en-US"/>
                <w:rPrChange w:id="25599" w:author="phuong vu" w:date="2018-11-30T22:36:00Z">
                  <w:rPr>
                    <w:del w:id="25600" w:author="phuong vu" w:date="2018-11-27T14:57:00Z"/>
                    <w:lang w:val="en-US"/>
                  </w:rPr>
                </w:rPrChange>
              </w:rPr>
              <w:pPrChange w:id="25601" w:author="phuong vu" w:date="2018-11-30T14:16:00Z">
                <w:pPr>
                  <w:spacing w:line="360" w:lineRule="auto"/>
                  <w:jc w:val="center"/>
                </w:pPr>
              </w:pPrChange>
            </w:pPr>
            <w:bookmarkStart w:id="25602" w:name="_Toc531102325"/>
            <w:bookmarkStart w:id="25603" w:name="_Toc531103273"/>
            <w:bookmarkStart w:id="25604" w:name="_Toc531359514"/>
            <w:bookmarkStart w:id="25605" w:name="_Toc531360495"/>
            <w:bookmarkStart w:id="25606" w:name="_Toc531381337"/>
            <w:bookmarkEnd w:id="25602"/>
            <w:bookmarkEnd w:id="25603"/>
            <w:bookmarkEnd w:id="25604"/>
            <w:bookmarkEnd w:id="25605"/>
            <w:bookmarkEnd w:id="25606"/>
          </w:p>
        </w:tc>
        <w:tc>
          <w:tcPr>
            <w:tcW w:w="1395" w:type="dxa"/>
          </w:tcPr>
          <w:p w14:paraId="004E91BE" w14:textId="27A47B17" w:rsidR="002175BE" w:rsidRPr="00920004" w:rsidDel="00AB715C" w:rsidRDefault="002175BE" w:rsidP="00BD0851">
            <w:pPr>
              <w:spacing w:before="240" w:line="0" w:lineRule="atLeast"/>
              <w:jc w:val="center"/>
              <w:rPr>
                <w:del w:id="25607" w:author="phuong vu" w:date="2018-11-27T14:57:00Z"/>
                <w:lang w:val="en-US"/>
                <w:rPrChange w:id="25608" w:author="phuong vu" w:date="2018-11-30T22:36:00Z">
                  <w:rPr>
                    <w:del w:id="25609" w:author="phuong vu" w:date="2018-11-27T14:57:00Z"/>
                    <w:lang w:val="en-US"/>
                  </w:rPr>
                </w:rPrChange>
              </w:rPr>
              <w:pPrChange w:id="25610" w:author="phuong vu" w:date="2018-11-30T14:16:00Z">
                <w:pPr>
                  <w:spacing w:line="360" w:lineRule="auto"/>
                  <w:jc w:val="center"/>
                </w:pPr>
              </w:pPrChange>
            </w:pPr>
            <w:bookmarkStart w:id="25611" w:name="_Toc531102326"/>
            <w:bookmarkStart w:id="25612" w:name="_Toc531103274"/>
            <w:bookmarkStart w:id="25613" w:name="_Toc531359515"/>
            <w:bookmarkStart w:id="25614" w:name="_Toc531360496"/>
            <w:bookmarkStart w:id="25615" w:name="_Toc531381338"/>
            <w:bookmarkEnd w:id="25611"/>
            <w:bookmarkEnd w:id="25612"/>
            <w:bookmarkEnd w:id="25613"/>
            <w:bookmarkEnd w:id="25614"/>
            <w:bookmarkEnd w:id="25615"/>
          </w:p>
        </w:tc>
        <w:tc>
          <w:tcPr>
            <w:tcW w:w="1397" w:type="dxa"/>
          </w:tcPr>
          <w:p w14:paraId="6139CAA9" w14:textId="6C12D6C7" w:rsidR="002175BE" w:rsidRPr="00920004" w:rsidDel="00AB715C" w:rsidRDefault="002175BE" w:rsidP="00BD0851">
            <w:pPr>
              <w:spacing w:before="240" w:line="0" w:lineRule="atLeast"/>
              <w:jc w:val="center"/>
              <w:rPr>
                <w:del w:id="25616" w:author="phuong vu" w:date="2018-11-27T14:57:00Z"/>
                <w:lang w:val="en-US"/>
                <w:rPrChange w:id="25617" w:author="phuong vu" w:date="2018-11-30T22:36:00Z">
                  <w:rPr>
                    <w:del w:id="25618" w:author="phuong vu" w:date="2018-11-27T14:57:00Z"/>
                    <w:lang w:val="en-US"/>
                  </w:rPr>
                </w:rPrChange>
              </w:rPr>
              <w:pPrChange w:id="25619" w:author="phuong vu" w:date="2018-11-30T14:16:00Z">
                <w:pPr>
                  <w:spacing w:line="360" w:lineRule="auto"/>
                  <w:jc w:val="center"/>
                </w:pPr>
              </w:pPrChange>
            </w:pPr>
            <w:bookmarkStart w:id="25620" w:name="_Toc531102327"/>
            <w:bookmarkStart w:id="25621" w:name="_Toc531103275"/>
            <w:bookmarkStart w:id="25622" w:name="_Toc531359516"/>
            <w:bookmarkStart w:id="25623" w:name="_Toc531360497"/>
            <w:bookmarkStart w:id="25624" w:name="_Toc531381339"/>
            <w:bookmarkEnd w:id="25620"/>
            <w:bookmarkEnd w:id="25621"/>
            <w:bookmarkEnd w:id="25622"/>
            <w:bookmarkEnd w:id="25623"/>
            <w:bookmarkEnd w:id="25624"/>
          </w:p>
        </w:tc>
        <w:tc>
          <w:tcPr>
            <w:tcW w:w="1406" w:type="dxa"/>
          </w:tcPr>
          <w:p w14:paraId="0120AEC9" w14:textId="3ED0AA45" w:rsidR="002175BE" w:rsidRPr="00920004" w:rsidDel="00AB715C" w:rsidRDefault="002175BE" w:rsidP="00BD0851">
            <w:pPr>
              <w:spacing w:before="240" w:line="0" w:lineRule="atLeast"/>
              <w:jc w:val="center"/>
              <w:rPr>
                <w:del w:id="25625" w:author="phuong vu" w:date="2018-11-27T14:57:00Z"/>
                <w:lang w:val="en-US"/>
                <w:rPrChange w:id="25626" w:author="phuong vu" w:date="2018-11-30T22:36:00Z">
                  <w:rPr>
                    <w:del w:id="25627" w:author="phuong vu" w:date="2018-11-27T14:57:00Z"/>
                    <w:lang w:val="en-US"/>
                  </w:rPr>
                </w:rPrChange>
              </w:rPr>
              <w:pPrChange w:id="25628" w:author="phuong vu" w:date="2018-11-30T14:16:00Z">
                <w:pPr>
                  <w:jc w:val="center"/>
                </w:pPr>
              </w:pPrChange>
            </w:pPr>
            <w:del w:id="25629" w:author="phuong vu" w:date="2018-11-27T14:57:00Z">
              <w:r w:rsidRPr="00920004" w:rsidDel="00AB715C">
                <w:rPr>
                  <w:lang w:val="en-US"/>
                  <w:rPrChange w:id="25630" w:author="phuong vu" w:date="2018-11-30T22:36:00Z">
                    <w:rPr>
                      <w:lang w:val="en-US"/>
                    </w:rPr>
                  </w:rPrChange>
                </w:rPr>
                <w:delText>X</w:delText>
              </w:r>
              <w:bookmarkStart w:id="25631" w:name="_Toc531102328"/>
              <w:bookmarkStart w:id="25632" w:name="_Toc531103276"/>
              <w:bookmarkStart w:id="25633" w:name="_Toc531359517"/>
              <w:bookmarkStart w:id="25634" w:name="_Toc531360498"/>
              <w:bookmarkStart w:id="25635" w:name="_Toc531381340"/>
              <w:bookmarkEnd w:id="25631"/>
              <w:bookmarkEnd w:id="25632"/>
              <w:bookmarkEnd w:id="25633"/>
              <w:bookmarkEnd w:id="25634"/>
              <w:bookmarkEnd w:id="25635"/>
            </w:del>
          </w:p>
        </w:tc>
        <w:bookmarkStart w:id="25636" w:name="_Toc531102329"/>
        <w:bookmarkStart w:id="25637" w:name="_Toc531103277"/>
        <w:bookmarkStart w:id="25638" w:name="_Toc531359518"/>
        <w:bookmarkStart w:id="25639" w:name="_Toc531360499"/>
        <w:bookmarkStart w:id="25640" w:name="_Toc531381341"/>
        <w:bookmarkEnd w:id="25636"/>
        <w:bookmarkEnd w:id="25637"/>
        <w:bookmarkEnd w:id="25638"/>
        <w:bookmarkEnd w:id="25639"/>
        <w:bookmarkEnd w:id="25640"/>
      </w:tr>
      <w:tr w:rsidR="002175BE" w:rsidRPr="00920004" w:rsidDel="00AB715C" w14:paraId="4DE10FF7" w14:textId="32BBDCBB" w:rsidTr="002175BE">
        <w:trPr>
          <w:del w:id="25641" w:author="phuong vu" w:date="2018-11-27T14:57:00Z"/>
        </w:trPr>
        <w:tc>
          <w:tcPr>
            <w:tcW w:w="797" w:type="dxa"/>
          </w:tcPr>
          <w:p w14:paraId="27DC5A20" w14:textId="574035C3" w:rsidR="002175BE" w:rsidRPr="00920004" w:rsidDel="00AB715C" w:rsidRDefault="002175BE" w:rsidP="00BD0851">
            <w:pPr>
              <w:spacing w:before="240" w:line="0" w:lineRule="atLeast"/>
              <w:jc w:val="center"/>
              <w:rPr>
                <w:del w:id="25642" w:author="phuong vu" w:date="2018-11-27T14:57:00Z"/>
                <w:lang w:val="en-US"/>
                <w:rPrChange w:id="25643" w:author="phuong vu" w:date="2018-11-30T22:36:00Z">
                  <w:rPr>
                    <w:del w:id="25644" w:author="phuong vu" w:date="2018-11-27T14:57:00Z"/>
                    <w:lang w:val="en-US"/>
                  </w:rPr>
                </w:rPrChange>
              </w:rPr>
              <w:pPrChange w:id="25645" w:author="phuong vu" w:date="2018-11-30T14:16:00Z">
                <w:pPr>
                  <w:spacing w:line="360" w:lineRule="auto"/>
                  <w:jc w:val="center"/>
                </w:pPr>
              </w:pPrChange>
            </w:pPr>
            <w:del w:id="25646" w:author="phuong vu" w:date="2018-11-27T14:57:00Z">
              <w:r w:rsidRPr="00920004" w:rsidDel="00AB715C">
                <w:rPr>
                  <w:lang w:val="en-US"/>
                  <w:rPrChange w:id="25647" w:author="phuong vu" w:date="2018-11-30T22:36:00Z">
                    <w:rPr>
                      <w:lang w:val="en-US"/>
                    </w:rPr>
                  </w:rPrChange>
                </w:rPr>
                <w:delText>2</w:delText>
              </w:r>
              <w:bookmarkStart w:id="25648" w:name="_Toc531102330"/>
              <w:bookmarkStart w:id="25649" w:name="_Toc531103278"/>
              <w:bookmarkStart w:id="25650" w:name="_Toc531359519"/>
              <w:bookmarkStart w:id="25651" w:name="_Toc531360500"/>
              <w:bookmarkStart w:id="25652" w:name="_Toc531381342"/>
              <w:bookmarkEnd w:id="25648"/>
              <w:bookmarkEnd w:id="25649"/>
              <w:bookmarkEnd w:id="25650"/>
              <w:bookmarkEnd w:id="25651"/>
              <w:bookmarkEnd w:id="25652"/>
            </w:del>
          </w:p>
        </w:tc>
        <w:tc>
          <w:tcPr>
            <w:tcW w:w="2368" w:type="dxa"/>
          </w:tcPr>
          <w:p w14:paraId="4B7A439C" w14:textId="2E40EDE1" w:rsidR="002175BE" w:rsidRPr="00920004" w:rsidDel="00AB715C" w:rsidRDefault="002175BE" w:rsidP="00BD0851">
            <w:pPr>
              <w:spacing w:before="240" w:line="0" w:lineRule="atLeast"/>
              <w:rPr>
                <w:del w:id="25653" w:author="phuong vu" w:date="2018-11-27T14:57:00Z"/>
                <w:lang w:val="en-US"/>
                <w:rPrChange w:id="25654" w:author="phuong vu" w:date="2018-11-30T22:36:00Z">
                  <w:rPr>
                    <w:del w:id="25655" w:author="phuong vu" w:date="2018-11-27T14:57:00Z"/>
                    <w:lang w:val="en-US"/>
                  </w:rPr>
                </w:rPrChange>
              </w:rPr>
              <w:pPrChange w:id="25656" w:author="phuong vu" w:date="2018-11-30T14:16:00Z">
                <w:pPr>
                  <w:spacing w:line="360" w:lineRule="auto"/>
                </w:pPr>
              </w:pPrChange>
            </w:pPr>
            <w:del w:id="25657" w:author="phuong vu" w:date="2018-11-27T14:57:00Z">
              <w:r w:rsidRPr="00920004" w:rsidDel="00AB715C">
                <w:rPr>
                  <w:lang w:val="en-US"/>
                  <w:rPrChange w:id="25658" w:author="phuong vu" w:date="2018-11-30T22:36:00Z">
                    <w:rPr>
                      <w:lang w:val="en-US"/>
                    </w:rPr>
                  </w:rPrChange>
                </w:rPr>
                <w:delText>color</w:delText>
              </w:r>
              <w:bookmarkStart w:id="25659" w:name="_Toc531102331"/>
              <w:bookmarkStart w:id="25660" w:name="_Toc531103279"/>
              <w:bookmarkStart w:id="25661" w:name="_Toc531359520"/>
              <w:bookmarkStart w:id="25662" w:name="_Toc531360501"/>
              <w:bookmarkStart w:id="25663" w:name="_Toc531381343"/>
              <w:bookmarkEnd w:id="25659"/>
              <w:bookmarkEnd w:id="25660"/>
              <w:bookmarkEnd w:id="25661"/>
              <w:bookmarkEnd w:id="25662"/>
              <w:bookmarkEnd w:id="25663"/>
            </w:del>
          </w:p>
        </w:tc>
        <w:tc>
          <w:tcPr>
            <w:tcW w:w="1414" w:type="dxa"/>
          </w:tcPr>
          <w:p w14:paraId="2C80842D" w14:textId="0BF2AD21" w:rsidR="002175BE" w:rsidRPr="00920004" w:rsidDel="00AB715C" w:rsidRDefault="002175BE" w:rsidP="00BD0851">
            <w:pPr>
              <w:spacing w:before="240" w:line="0" w:lineRule="atLeast"/>
              <w:jc w:val="center"/>
              <w:rPr>
                <w:del w:id="25664" w:author="phuong vu" w:date="2018-11-27T14:57:00Z"/>
                <w:lang w:val="en-US"/>
                <w:rPrChange w:id="25665" w:author="phuong vu" w:date="2018-11-30T22:36:00Z">
                  <w:rPr>
                    <w:del w:id="25666" w:author="phuong vu" w:date="2018-11-27T14:57:00Z"/>
                    <w:lang w:val="en-US"/>
                  </w:rPr>
                </w:rPrChange>
              </w:rPr>
              <w:pPrChange w:id="25667" w:author="phuong vu" w:date="2018-11-30T14:16:00Z">
                <w:pPr>
                  <w:spacing w:line="360" w:lineRule="auto"/>
                  <w:jc w:val="center"/>
                </w:pPr>
              </w:pPrChange>
            </w:pPr>
            <w:bookmarkStart w:id="25668" w:name="_Toc531102332"/>
            <w:bookmarkStart w:id="25669" w:name="_Toc531103280"/>
            <w:bookmarkStart w:id="25670" w:name="_Toc531359521"/>
            <w:bookmarkStart w:id="25671" w:name="_Toc531360502"/>
            <w:bookmarkStart w:id="25672" w:name="_Toc531381344"/>
            <w:bookmarkEnd w:id="25668"/>
            <w:bookmarkEnd w:id="25669"/>
            <w:bookmarkEnd w:id="25670"/>
            <w:bookmarkEnd w:id="25671"/>
            <w:bookmarkEnd w:id="25672"/>
          </w:p>
        </w:tc>
        <w:tc>
          <w:tcPr>
            <w:tcW w:w="1395" w:type="dxa"/>
          </w:tcPr>
          <w:p w14:paraId="595B7748" w14:textId="77E87D0A" w:rsidR="002175BE" w:rsidRPr="00920004" w:rsidDel="00AB715C" w:rsidRDefault="002175BE" w:rsidP="00BD0851">
            <w:pPr>
              <w:spacing w:before="240" w:line="0" w:lineRule="atLeast"/>
              <w:jc w:val="center"/>
              <w:rPr>
                <w:del w:id="25673" w:author="phuong vu" w:date="2018-11-27T14:57:00Z"/>
                <w:lang w:val="en-US"/>
                <w:rPrChange w:id="25674" w:author="phuong vu" w:date="2018-11-30T22:36:00Z">
                  <w:rPr>
                    <w:del w:id="25675" w:author="phuong vu" w:date="2018-11-27T14:57:00Z"/>
                    <w:lang w:val="en-US"/>
                  </w:rPr>
                </w:rPrChange>
              </w:rPr>
              <w:pPrChange w:id="25676" w:author="phuong vu" w:date="2018-11-30T14:16:00Z">
                <w:pPr>
                  <w:spacing w:line="360" w:lineRule="auto"/>
                  <w:jc w:val="center"/>
                </w:pPr>
              </w:pPrChange>
            </w:pPr>
            <w:bookmarkStart w:id="25677" w:name="_Toc531102333"/>
            <w:bookmarkStart w:id="25678" w:name="_Toc531103281"/>
            <w:bookmarkStart w:id="25679" w:name="_Toc531359522"/>
            <w:bookmarkStart w:id="25680" w:name="_Toc531360503"/>
            <w:bookmarkStart w:id="25681" w:name="_Toc531381345"/>
            <w:bookmarkEnd w:id="25677"/>
            <w:bookmarkEnd w:id="25678"/>
            <w:bookmarkEnd w:id="25679"/>
            <w:bookmarkEnd w:id="25680"/>
            <w:bookmarkEnd w:id="25681"/>
          </w:p>
        </w:tc>
        <w:tc>
          <w:tcPr>
            <w:tcW w:w="1397" w:type="dxa"/>
          </w:tcPr>
          <w:p w14:paraId="24FBE331" w14:textId="2D11CF5C" w:rsidR="002175BE" w:rsidRPr="00920004" w:rsidDel="00AB715C" w:rsidRDefault="002175BE" w:rsidP="00BD0851">
            <w:pPr>
              <w:spacing w:before="240" w:line="0" w:lineRule="atLeast"/>
              <w:jc w:val="center"/>
              <w:rPr>
                <w:del w:id="25682" w:author="phuong vu" w:date="2018-11-27T14:57:00Z"/>
                <w:lang w:val="en-US"/>
                <w:rPrChange w:id="25683" w:author="phuong vu" w:date="2018-11-30T22:36:00Z">
                  <w:rPr>
                    <w:del w:id="25684" w:author="phuong vu" w:date="2018-11-27T14:57:00Z"/>
                    <w:lang w:val="en-US"/>
                  </w:rPr>
                </w:rPrChange>
              </w:rPr>
              <w:pPrChange w:id="25685" w:author="phuong vu" w:date="2018-11-30T14:16:00Z">
                <w:pPr>
                  <w:spacing w:line="360" w:lineRule="auto"/>
                  <w:jc w:val="center"/>
                </w:pPr>
              </w:pPrChange>
            </w:pPr>
            <w:bookmarkStart w:id="25686" w:name="_Toc531102334"/>
            <w:bookmarkStart w:id="25687" w:name="_Toc531103282"/>
            <w:bookmarkStart w:id="25688" w:name="_Toc531359523"/>
            <w:bookmarkStart w:id="25689" w:name="_Toc531360504"/>
            <w:bookmarkStart w:id="25690" w:name="_Toc531381346"/>
            <w:bookmarkEnd w:id="25686"/>
            <w:bookmarkEnd w:id="25687"/>
            <w:bookmarkEnd w:id="25688"/>
            <w:bookmarkEnd w:id="25689"/>
            <w:bookmarkEnd w:id="25690"/>
          </w:p>
        </w:tc>
        <w:tc>
          <w:tcPr>
            <w:tcW w:w="1406" w:type="dxa"/>
          </w:tcPr>
          <w:p w14:paraId="6E47A710" w14:textId="61F297F1" w:rsidR="002175BE" w:rsidRPr="00920004" w:rsidDel="00AB715C" w:rsidRDefault="002175BE" w:rsidP="00BD0851">
            <w:pPr>
              <w:spacing w:before="240" w:line="0" w:lineRule="atLeast"/>
              <w:jc w:val="center"/>
              <w:rPr>
                <w:del w:id="25691" w:author="phuong vu" w:date="2018-11-27T14:57:00Z"/>
                <w:lang w:val="en-US"/>
                <w:rPrChange w:id="25692" w:author="phuong vu" w:date="2018-11-30T22:36:00Z">
                  <w:rPr>
                    <w:del w:id="25693" w:author="phuong vu" w:date="2018-11-27T14:57:00Z"/>
                    <w:lang w:val="en-US"/>
                  </w:rPr>
                </w:rPrChange>
              </w:rPr>
              <w:pPrChange w:id="25694" w:author="phuong vu" w:date="2018-11-30T14:16:00Z">
                <w:pPr>
                  <w:jc w:val="center"/>
                </w:pPr>
              </w:pPrChange>
            </w:pPr>
            <w:del w:id="25695" w:author="phuong vu" w:date="2018-11-27T14:57:00Z">
              <w:r w:rsidRPr="00920004" w:rsidDel="00AB715C">
                <w:rPr>
                  <w:lang w:val="en-US"/>
                  <w:rPrChange w:id="25696" w:author="phuong vu" w:date="2018-11-30T22:36:00Z">
                    <w:rPr>
                      <w:lang w:val="en-US"/>
                    </w:rPr>
                  </w:rPrChange>
                </w:rPr>
                <w:delText>X</w:delText>
              </w:r>
              <w:bookmarkStart w:id="25697" w:name="_Toc531102335"/>
              <w:bookmarkStart w:id="25698" w:name="_Toc531103283"/>
              <w:bookmarkStart w:id="25699" w:name="_Toc531359524"/>
              <w:bookmarkStart w:id="25700" w:name="_Toc531360505"/>
              <w:bookmarkStart w:id="25701" w:name="_Toc531381347"/>
              <w:bookmarkEnd w:id="25697"/>
              <w:bookmarkEnd w:id="25698"/>
              <w:bookmarkEnd w:id="25699"/>
              <w:bookmarkEnd w:id="25700"/>
              <w:bookmarkEnd w:id="25701"/>
            </w:del>
          </w:p>
        </w:tc>
        <w:bookmarkStart w:id="25702" w:name="_Toc531102336"/>
        <w:bookmarkStart w:id="25703" w:name="_Toc531103284"/>
        <w:bookmarkStart w:id="25704" w:name="_Toc531359525"/>
        <w:bookmarkStart w:id="25705" w:name="_Toc531360506"/>
        <w:bookmarkStart w:id="25706" w:name="_Toc531381348"/>
        <w:bookmarkEnd w:id="25702"/>
        <w:bookmarkEnd w:id="25703"/>
        <w:bookmarkEnd w:id="25704"/>
        <w:bookmarkEnd w:id="25705"/>
        <w:bookmarkEnd w:id="25706"/>
      </w:tr>
      <w:tr w:rsidR="002175BE" w:rsidRPr="00920004" w:rsidDel="00AB715C" w14:paraId="37E2F9D6" w14:textId="594BAF70" w:rsidTr="002175BE">
        <w:trPr>
          <w:del w:id="25707" w:author="phuong vu" w:date="2018-11-27T14:57:00Z"/>
        </w:trPr>
        <w:tc>
          <w:tcPr>
            <w:tcW w:w="797" w:type="dxa"/>
          </w:tcPr>
          <w:p w14:paraId="4E2E5A03" w14:textId="3431A64D" w:rsidR="002175BE" w:rsidRPr="00920004" w:rsidDel="00AB715C" w:rsidRDefault="002175BE" w:rsidP="00BD0851">
            <w:pPr>
              <w:spacing w:before="240" w:line="0" w:lineRule="atLeast"/>
              <w:jc w:val="center"/>
              <w:rPr>
                <w:del w:id="25708" w:author="phuong vu" w:date="2018-11-27T14:57:00Z"/>
                <w:lang w:val="en-US"/>
                <w:rPrChange w:id="25709" w:author="phuong vu" w:date="2018-11-30T22:36:00Z">
                  <w:rPr>
                    <w:del w:id="25710" w:author="phuong vu" w:date="2018-11-27T14:57:00Z"/>
                    <w:lang w:val="en-US"/>
                  </w:rPr>
                </w:rPrChange>
              </w:rPr>
              <w:pPrChange w:id="25711" w:author="phuong vu" w:date="2018-11-30T14:16:00Z">
                <w:pPr>
                  <w:spacing w:line="360" w:lineRule="auto"/>
                  <w:jc w:val="center"/>
                </w:pPr>
              </w:pPrChange>
            </w:pPr>
            <w:del w:id="25712" w:author="phuong vu" w:date="2018-11-27T14:57:00Z">
              <w:r w:rsidRPr="00920004" w:rsidDel="00AB715C">
                <w:rPr>
                  <w:lang w:val="en-US"/>
                  <w:rPrChange w:id="25713" w:author="phuong vu" w:date="2018-11-30T22:36:00Z">
                    <w:rPr>
                      <w:lang w:val="en-US"/>
                    </w:rPr>
                  </w:rPrChange>
                </w:rPr>
                <w:delText>3</w:delText>
              </w:r>
              <w:bookmarkStart w:id="25714" w:name="_Toc531102337"/>
              <w:bookmarkStart w:id="25715" w:name="_Toc531103285"/>
              <w:bookmarkStart w:id="25716" w:name="_Toc531359526"/>
              <w:bookmarkStart w:id="25717" w:name="_Toc531360507"/>
              <w:bookmarkStart w:id="25718" w:name="_Toc531381349"/>
              <w:bookmarkEnd w:id="25714"/>
              <w:bookmarkEnd w:id="25715"/>
              <w:bookmarkEnd w:id="25716"/>
              <w:bookmarkEnd w:id="25717"/>
              <w:bookmarkEnd w:id="25718"/>
            </w:del>
          </w:p>
        </w:tc>
        <w:tc>
          <w:tcPr>
            <w:tcW w:w="2368" w:type="dxa"/>
          </w:tcPr>
          <w:p w14:paraId="633FF26A" w14:textId="0E884722" w:rsidR="002175BE" w:rsidRPr="00920004" w:rsidDel="00AB715C" w:rsidRDefault="002175BE" w:rsidP="00BD0851">
            <w:pPr>
              <w:spacing w:before="240" w:line="0" w:lineRule="atLeast"/>
              <w:rPr>
                <w:del w:id="25719" w:author="phuong vu" w:date="2018-11-27T14:57:00Z"/>
                <w:lang w:val="en-US"/>
                <w:rPrChange w:id="25720" w:author="phuong vu" w:date="2018-11-30T22:36:00Z">
                  <w:rPr>
                    <w:del w:id="25721" w:author="phuong vu" w:date="2018-11-27T14:57:00Z"/>
                    <w:lang w:val="en-US"/>
                  </w:rPr>
                </w:rPrChange>
              </w:rPr>
              <w:pPrChange w:id="25722" w:author="phuong vu" w:date="2018-11-30T14:16:00Z">
                <w:pPr>
                  <w:spacing w:line="360" w:lineRule="auto"/>
                </w:pPr>
              </w:pPrChange>
            </w:pPr>
            <w:del w:id="25723" w:author="phuong vu" w:date="2018-11-27T14:57:00Z">
              <w:r w:rsidRPr="00920004" w:rsidDel="00AB715C">
                <w:rPr>
                  <w:lang w:val="en-US"/>
                  <w:rPrChange w:id="25724" w:author="phuong vu" w:date="2018-11-30T22:36:00Z">
                    <w:rPr>
                      <w:lang w:val="en-US"/>
                    </w:rPr>
                  </w:rPrChange>
                </w:rPr>
                <w:delText>material</w:delText>
              </w:r>
              <w:bookmarkStart w:id="25725" w:name="_Toc531102338"/>
              <w:bookmarkStart w:id="25726" w:name="_Toc531103286"/>
              <w:bookmarkStart w:id="25727" w:name="_Toc531359527"/>
              <w:bookmarkStart w:id="25728" w:name="_Toc531360508"/>
              <w:bookmarkStart w:id="25729" w:name="_Toc531381350"/>
              <w:bookmarkEnd w:id="25725"/>
              <w:bookmarkEnd w:id="25726"/>
              <w:bookmarkEnd w:id="25727"/>
              <w:bookmarkEnd w:id="25728"/>
              <w:bookmarkEnd w:id="25729"/>
            </w:del>
          </w:p>
        </w:tc>
        <w:tc>
          <w:tcPr>
            <w:tcW w:w="1414" w:type="dxa"/>
          </w:tcPr>
          <w:p w14:paraId="2743B7BB" w14:textId="1D1DA6B7" w:rsidR="002175BE" w:rsidRPr="00920004" w:rsidDel="00AB715C" w:rsidRDefault="002175BE" w:rsidP="00BD0851">
            <w:pPr>
              <w:spacing w:before="240" w:line="0" w:lineRule="atLeast"/>
              <w:jc w:val="center"/>
              <w:rPr>
                <w:del w:id="25730" w:author="phuong vu" w:date="2018-11-27T14:57:00Z"/>
                <w:lang w:val="en-US"/>
                <w:rPrChange w:id="25731" w:author="phuong vu" w:date="2018-11-30T22:36:00Z">
                  <w:rPr>
                    <w:del w:id="25732" w:author="phuong vu" w:date="2018-11-27T14:57:00Z"/>
                    <w:lang w:val="en-US"/>
                  </w:rPr>
                </w:rPrChange>
              </w:rPr>
              <w:pPrChange w:id="25733" w:author="phuong vu" w:date="2018-11-30T14:16:00Z">
                <w:pPr>
                  <w:spacing w:line="360" w:lineRule="auto"/>
                  <w:jc w:val="center"/>
                </w:pPr>
              </w:pPrChange>
            </w:pPr>
            <w:bookmarkStart w:id="25734" w:name="_Toc531102339"/>
            <w:bookmarkStart w:id="25735" w:name="_Toc531103287"/>
            <w:bookmarkStart w:id="25736" w:name="_Toc531359528"/>
            <w:bookmarkStart w:id="25737" w:name="_Toc531360509"/>
            <w:bookmarkStart w:id="25738" w:name="_Toc531381351"/>
            <w:bookmarkEnd w:id="25734"/>
            <w:bookmarkEnd w:id="25735"/>
            <w:bookmarkEnd w:id="25736"/>
            <w:bookmarkEnd w:id="25737"/>
            <w:bookmarkEnd w:id="25738"/>
          </w:p>
        </w:tc>
        <w:tc>
          <w:tcPr>
            <w:tcW w:w="1395" w:type="dxa"/>
          </w:tcPr>
          <w:p w14:paraId="6BEC57FF" w14:textId="15917946" w:rsidR="002175BE" w:rsidRPr="00920004" w:rsidDel="00AB715C" w:rsidRDefault="002175BE" w:rsidP="00BD0851">
            <w:pPr>
              <w:spacing w:before="240" w:line="0" w:lineRule="atLeast"/>
              <w:jc w:val="center"/>
              <w:rPr>
                <w:del w:id="25739" w:author="phuong vu" w:date="2018-11-27T14:57:00Z"/>
                <w:lang w:val="en-US"/>
                <w:rPrChange w:id="25740" w:author="phuong vu" w:date="2018-11-30T22:36:00Z">
                  <w:rPr>
                    <w:del w:id="25741" w:author="phuong vu" w:date="2018-11-27T14:57:00Z"/>
                    <w:lang w:val="en-US"/>
                  </w:rPr>
                </w:rPrChange>
              </w:rPr>
              <w:pPrChange w:id="25742" w:author="phuong vu" w:date="2018-11-30T14:16:00Z">
                <w:pPr>
                  <w:spacing w:line="360" w:lineRule="auto"/>
                  <w:jc w:val="center"/>
                </w:pPr>
              </w:pPrChange>
            </w:pPr>
            <w:bookmarkStart w:id="25743" w:name="_Toc531102340"/>
            <w:bookmarkStart w:id="25744" w:name="_Toc531103288"/>
            <w:bookmarkStart w:id="25745" w:name="_Toc531359529"/>
            <w:bookmarkStart w:id="25746" w:name="_Toc531360510"/>
            <w:bookmarkStart w:id="25747" w:name="_Toc531381352"/>
            <w:bookmarkEnd w:id="25743"/>
            <w:bookmarkEnd w:id="25744"/>
            <w:bookmarkEnd w:id="25745"/>
            <w:bookmarkEnd w:id="25746"/>
            <w:bookmarkEnd w:id="25747"/>
          </w:p>
        </w:tc>
        <w:tc>
          <w:tcPr>
            <w:tcW w:w="1397" w:type="dxa"/>
          </w:tcPr>
          <w:p w14:paraId="64F8D462" w14:textId="08E62E27" w:rsidR="002175BE" w:rsidRPr="00920004" w:rsidDel="00AB715C" w:rsidRDefault="002175BE" w:rsidP="00BD0851">
            <w:pPr>
              <w:spacing w:before="240" w:line="0" w:lineRule="atLeast"/>
              <w:jc w:val="center"/>
              <w:rPr>
                <w:del w:id="25748" w:author="phuong vu" w:date="2018-11-27T14:57:00Z"/>
                <w:lang w:val="en-US"/>
                <w:rPrChange w:id="25749" w:author="phuong vu" w:date="2018-11-30T22:36:00Z">
                  <w:rPr>
                    <w:del w:id="25750" w:author="phuong vu" w:date="2018-11-27T14:57:00Z"/>
                    <w:lang w:val="en-US"/>
                  </w:rPr>
                </w:rPrChange>
              </w:rPr>
              <w:pPrChange w:id="25751" w:author="phuong vu" w:date="2018-11-30T14:16:00Z">
                <w:pPr>
                  <w:spacing w:line="360" w:lineRule="auto"/>
                  <w:jc w:val="center"/>
                </w:pPr>
              </w:pPrChange>
            </w:pPr>
            <w:bookmarkStart w:id="25752" w:name="_Toc531102341"/>
            <w:bookmarkStart w:id="25753" w:name="_Toc531103289"/>
            <w:bookmarkStart w:id="25754" w:name="_Toc531359530"/>
            <w:bookmarkStart w:id="25755" w:name="_Toc531360511"/>
            <w:bookmarkStart w:id="25756" w:name="_Toc531381353"/>
            <w:bookmarkEnd w:id="25752"/>
            <w:bookmarkEnd w:id="25753"/>
            <w:bookmarkEnd w:id="25754"/>
            <w:bookmarkEnd w:id="25755"/>
            <w:bookmarkEnd w:id="25756"/>
          </w:p>
        </w:tc>
        <w:tc>
          <w:tcPr>
            <w:tcW w:w="1406" w:type="dxa"/>
          </w:tcPr>
          <w:p w14:paraId="38F8B275" w14:textId="6EDE1800" w:rsidR="002175BE" w:rsidRPr="00920004" w:rsidDel="00AB715C" w:rsidRDefault="002175BE" w:rsidP="00BD0851">
            <w:pPr>
              <w:spacing w:before="240" w:line="0" w:lineRule="atLeast"/>
              <w:jc w:val="center"/>
              <w:rPr>
                <w:del w:id="25757" w:author="phuong vu" w:date="2018-11-27T14:57:00Z"/>
                <w:lang w:val="en-US"/>
                <w:rPrChange w:id="25758" w:author="phuong vu" w:date="2018-11-30T22:36:00Z">
                  <w:rPr>
                    <w:del w:id="25759" w:author="phuong vu" w:date="2018-11-27T14:57:00Z"/>
                    <w:lang w:val="en-US"/>
                  </w:rPr>
                </w:rPrChange>
              </w:rPr>
              <w:pPrChange w:id="25760" w:author="phuong vu" w:date="2018-11-30T14:16:00Z">
                <w:pPr>
                  <w:jc w:val="center"/>
                </w:pPr>
              </w:pPrChange>
            </w:pPr>
            <w:del w:id="25761" w:author="phuong vu" w:date="2018-11-27T14:57:00Z">
              <w:r w:rsidRPr="00920004" w:rsidDel="00AB715C">
                <w:rPr>
                  <w:lang w:val="en-US"/>
                  <w:rPrChange w:id="25762" w:author="phuong vu" w:date="2018-11-30T22:36:00Z">
                    <w:rPr>
                      <w:lang w:val="en-US"/>
                    </w:rPr>
                  </w:rPrChange>
                </w:rPr>
                <w:delText>X</w:delText>
              </w:r>
              <w:bookmarkStart w:id="25763" w:name="_Toc531102342"/>
              <w:bookmarkStart w:id="25764" w:name="_Toc531103290"/>
              <w:bookmarkStart w:id="25765" w:name="_Toc531359531"/>
              <w:bookmarkStart w:id="25766" w:name="_Toc531360512"/>
              <w:bookmarkStart w:id="25767" w:name="_Toc531381354"/>
              <w:bookmarkEnd w:id="25763"/>
              <w:bookmarkEnd w:id="25764"/>
              <w:bookmarkEnd w:id="25765"/>
              <w:bookmarkEnd w:id="25766"/>
              <w:bookmarkEnd w:id="25767"/>
            </w:del>
          </w:p>
        </w:tc>
        <w:bookmarkStart w:id="25768" w:name="_Toc531102343"/>
        <w:bookmarkStart w:id="25769" w:name="_Toc531103291"/>
        <w:bookmarkStart w:id="25770" w:name="_Toc531359532"/>
        <w:bookmarkStart w:id="25771" w:name="_Toc531360513"/>
        <w:bookmarkStart w:id="25772" w:name="_Toc531381355"/>
        <w:bookmarkEnd w:id="25768"/>
        <w:bookmarkEnd w:id="25769"/>
        <w:bookmarkEnd w:id="25770"/>
        <w:bookmarkEnd w:id="25771"/>
        <w:bookmarkEnd w:id="25772"/>
      </w:tr>
      <w:tr w:rsidR="002175BE" w:rsidRPr="00920004" w:rsidDel="00AB715C" w14:paraId="583F809E" w14:textId="1919AF3C" w:rsidTr="002175BE">
        <w:trPr>
          <w:del w:id="25773" w:author="phuong vu" w:date="2018-11-27T14:57:00Z"/>
        </w:trPr>
        <w:tc>
          <w:tcPr>
            <w:tcW w:w="797" w:type="dxa"/>
          </w:tcPr>
          <w:p w14:paraId="19975D96" w14:textId="679ED893" w:rsidR="002175BE" w:rsidRPr="00920004" w:rsidDel="00AB715C" w:rsidRDefault="002175BE" w:rsidP="00BD0851">
            <w:pPr>
              <w:spacing w:before="240" w:line="0" w:lineRule="atLeast"/>
              <w:jc w:val="center"/>
              <w:rPr>
                <w:del w:id="25774" w:author="phuong vu" w:date="2018-11-27T14:57:00Z"/>
                <w:lang w:val="en-US"/>
                <w:rPrChange w:id="25775" w:author="phuong vu" w:date="2018-11-30T22:36:00Z">
                  <w:rPr>
                    <w:del w:id="25776" w:author="phuong vu" w:date="2018-11-27T14:57:00Z"/>
                    <w:lang w:val="en-US"/>
                  </w:rPr>
                </w:rPrChange>
              </w:rPr>
              <w:pPrChange w:id="25777" w:author="phuong vu" w:date="2018-11-30T14:16:00Z">
                <w:pPr>
                  <w:spacing w:line="360" w:lineRule="auto"/>
                  <w:jc w:val="center"/>
                </w:pPr>
              </w:pPrChange>
            </w:pPr>
            <w:del w:id="25778" w:author="phuong vu" w:date="2018-11-27T14:57:00Z">
              <w:r w:rsidRPr="00920004" w:rsidDel="00AB715C">
                <w:rPr>
                  <w:lang w:val="en-US"/>
                  <w:rPrChange w:id="25779" w:author="phuong vu" w:date="2018-11-30T22:36:00Z">
                    <w:rPr>
                      <w:lang w:val="en-US"/>
                    </w:rPr>
                  </w:rPrChange>
                </w:rPr>
                <w:delText>4</w:delText>
              </w:r>
              <w:bookmarkStart w:id="25780" w:name="_Toc531102344"/>
              <w:bookmarkStart w:id="25781" w:name="_Toc531103292"/>
              <w:bookmarkStart w:id="25782" w:name="_Toc531359533"/>
              <w:bookmarkStart w:id="25783" w:name="_Toc531360514"/>
              <w:bookmarkStart w:id="25784" w:name="_Toc531381356"/>
              <w:bookmarkEnd w:id="25780"/>
              <w:bookmarkEnd w:id="25781"/>
              <w:bookmarkEnd w:id="25782"/>
              <w:bookmarkEnd w:id="25783"/>
              <w:bookmarkEnd w:id="25784"/>
            </w:del>
          </w:p>
        </w:tc>
        <w:tc>
          <w:tcPr>
            <w:tcW w:w="2368" w:type="dxa"/>
          </w:tcPr>
          <w:p w14:paraId="5EEE0AF9" w14:textId="73286E34" w:rsidR="002175BE" w:rsidRPr="00920004" w:rsidDel="00AB715C" w:rsidRDefault="002175BE" w:rsidP="00BD0851">
            <w:pPr>
              <w:spacing w:before="240" w:line="0" w:lineRule="atLeast"/>
              <w:rPr>
                <w:del w:id="25785" w:author="phuong vu" w:date="2018-11-27T14:57:00Z"/>
                <w:lang w:val="en-US"/>
                <w:rPrChange w:id="25786" w:author="phuong vu" w:date="2018-11-30T22:36:00Z">
                  <w:rPr>
                    <w:del w:id="25787" w:author="phuong vu" w:date="2018-11-27T14:57:00Z"/>
                    <w:lang w:val="en-US"/>
                  </w:rPr>
                </w:rPrChange>
              </w:rPr>
              <w:pPrChange w:id="25788" w:author="phuong vu" w:date="2018-11-30T14:16:00Z">
                <w:pPr>
                  <w:spacing w:line="360" w:lineRule="auto"/>
                </w:pPr>
              </w:pPrChange>
            </w:pPr>
            <w:del w:id="25789" w:author="phuong vu" w:date="2018-11-27T14:57:00Z">
              <w:r w:rsidRPr="00920004" w:rsidDel="00AB715C">
                <w:rPr>
                  <w:lang w:val="en-US"/>
                  <w:rPrChange w:id="25790" w:author="phuong vu" w:date="2018-11-30T22:36:00Z">
                    <w:rPr>
                      <w:lang w:val="en-US"/>
                    </w:rPr>
                  </w:rPrChange>
                </w:rPr>
                <w:delText>label</w:delText>
              </w:r>
              <w:bookmarkStart w:id="25791" w:name="_Toc531102345"/>
              <w:bookmarkStart w:id="25792" w:name="_Toc531103293"/>
              <w:bookmarkStart w:id="25793" w:name="_Toc531359534"/>
              <w:bookmarkStart w:id="25794" w:name="_Toc531360515"/>
              <w:bookmarkStart w:id="25795" w:name="_Toc531381357"/>
              <w:bookmarkEnd w:id="25791"/>
              <w:bookmarkEnd w:id="25792"/>
              <w:bookmarkEnd w:id="25793"/>
              <w:bookmarkEnd w:id="25794"/>
              <w:bookmarkEnd w:id="25795"/>
            </w:del>
          </w:p>
        </w:tc>
        <w:tc>
          <w:tcPr>
            <w:tcW w:w="1414" w:type="dxa"/>
          </w:tcPr>
          <w:p w14:paraId="6D27D73C" w14:textId="7118A7EA" w:rsidR="002175BE" w:rsidRPr="00920004" w:rsidDel="00AB715C" w:rsidRDefault="002175BE" w:rsidP="00BD0851">
            <w:pPr>
              <w:spacing w:before="240" w:line="0" w:lineRule="atLeast"/>
              <w:jc w:val="center"/>
              <w:rPr>
                <w:del w:id="25796" w:author="phuong vu" w:date="2018-11-27T14:57:00Z"/>
                <w:lang w:val="en-US"/>
                <w:rPrChange w:id="25797" w:author="phuong vu" w:date="2018-11-30T22:36:00Z">
                  <w:rPr>
                    <w:del w:id="25798" w:author="phuong vu" w:date="2018-11-27T14:57:00Z"/>
                    <w:lang w:val="en-US"/>
                  </w:rPr>
                </w:rPrChange>
              </w:rPr>
              <w:pPrChange w:id="25799" w:author="phuong vu" w:date="2018-11-30T14:16:00Z">
                <w:pPr>
                  <w:spacing w:line="360" w:lineRule="auto"/>
                  <w:jc w:val="center"/>
                </w:pPr>
              </w:pPrChange>
            </w:pPr>
            <w:bookmarkStart w:id="25800" w:name="_Toc531102346"/>
            <w:bookmarkStart w:id="25801" w:name="_Toc531103294"/>
            <w:bookmarkStart w:id="25802" w:name="_Toc531359535"/>
            <w:bookmarkStart w:id="25803" w:name="_Toc531360516"/>
            <w:bookmarkStart w:id="25804" w:name="_Toc531381358"/>
            <w:bookmarkEnd w:id="25800"/>
            <w:bookmarkEnd w:id="25801"/>
            <w:bookmarkEnd w:id="25802"/>
            <w:bookmarkEnd w:id="25803"/>
            <w:bookmarkEnd w:id="25804"/>
          </w:p>
        </w:tc>
        <w:tc>
          <w:tcPr>
            <w:tcW w:w="1395" w:type="dxa"/>
          </w:tcPr>
          <w:p w14:paraId="2C78FE67" w14:textId="59EEB2EB" w:rsidR="002175BE" w:rsidRPr="00920004" w:rsidDel="00AB715C" w:rsidRDefault="002175BE" w:rsidP="00BD0851">
            <w:pPr>
              <w:spacing w:before="240" w:line="0" w:lineRule="atLeast"/>
              <w:jc w:val="center"/>
              <w:rPr>
                <w:del w:id="25805" w:author="phuong vu" w:date="2018-11-27T14:57:00Z"/>
                <w:lang w:val="en-US"/>
                <w:rPrChange w:id="25806" w:author="phuong vu" w:date="2018-11-30T22:36:00Z">
                  <w:rPr>
                    <w:del w:id="25807" w:author="phuong vu" w:date="2018-11-27T14:57:00Z"/>
                    <w:lang w:val="en-US"/>
                  </w:rPr>
                </w:rPrChange>
              </w:rPr>
              <w:pPrChange w:id="25808" w:author="phuong vu" w:date="2018-11-30T14:16:00Z">
                <w:pPr>
                  <w:spacing w:line="360" w:lineRule="auto"/>
                  <w:jc w:val="center"/>
                </w:pPr>
              </w:pPrChange>
            </w:pPr>
            <w:bookmarkStart w:id="25809" w:name="_Toc531102347"/>
            <w:bookmarkStart w:id="25810" w:name="_Toc531103295"/>
            <w:bookmarkStart w:id="25811" w:name="_Toc531359536"/>
            <w:bookmarkStart w:id="25812" w:name="_Toc531360517"/>
            <w:bookmarkStart w:id="25813" w:name="_Toc531381359"/>
            <w:bookmarkEnd w:id="25809"/>
            <w:bookmarkEnd w:id="25810"/>
            <w:bookmarkEnd w:id="25811"/>
            <w:bookmarkEnd w:id="25812"/>
            <w:bookmarkEnd w:id="25813"/>
          </w:p>
        </w:tc>
        <w:tc>
          <w:tcPr>
            <w:tcW w:w="1397" w:type="dxa"/>
          </w:tcPr>
          <w:p w14:paraId="38C47495" w14:textId="3552C567" w:rsidR="002175BE" w:rsidRPr="00920004" w:rsidDel="00AB715C" w:rsidRDefault="002175BE" w:rsidP="00BD0851">
            <w:pPr>
              <w:spacing w:before="240" w:line="0" w:lineRule="atLeast"/>
              <w:jc w:val="center"/>
              <w:rPr>
                <w:del w:id="25814" w:author="phuong vu" w:date="2018-11-27T14:57:00Z"/>
                <w:lang w:val="en-US"/>
                <w:rPrChange w:id="25815" w:author="phuong vu" w:date="2018-11-30T22:36:00Z">
                  <w:rPr>
                    <w:del w:id="25816" w:author="phuong vu" w:date="2018-11-27T14:57:00Z"/>
                    <w:lang w:val="en-US"/>
                  </w:rPr>
                </w:rPrChange>
              </w:rPr>
              <w:pPrChange w:id="25817" w:author="phuong vu" w:date="2018-11-30T14:16:00Z">
                <w:pPr>
                  <w:spacing w:line="360" w:lineRule="auto"/>
                  <w:jc w:val="center"/>
                </w:pPr>
              </w:pPrChange>
            </w:pPr>
            <w:bookmarkStart w:id="25818" w:name="_Toc531102348"/>
            <w:bookmarkStart w:id="25819" w:name="_Toc531103296"/>
            <w:bookmarkStart w:id="25820" w:name="_Toc531359537"/>
            <w:bookmarkStart w:id="25821" w:name="_Toc531360518"/>
            <w:bookmarkStart w:id="25822" w:name="_Toc531381360"/>
            <w:bookmarkEnd w:id="25818"/>
            <w:bookmarkEnd w:id="25819"/>
            <w:bookmarkEnd w:id="25820"/>
            <w:bookmarkEnd w:id="25821"/>
            <w:bookmarkEnd w:id="25822"/>
          </w:p>
        </w:tc>
        <w:tc>
          <w:tcPr>
            <w:tcW w:w="1406" w:type="dxa"/>
          </w:tcPr>
          <w:p w14:paraId="63B956B0" w14:textId="18B2A968" w:rsidR="002175BE" w:rsidRPr="00920004" w:rsidDel="00AB715C" w:rsidRDefault="002175BE" w:rsidP="00BD0851">
            <w:pPr>
              <w:spacing w:before="240" w:line="0" w:lineRule="atLeast"/>
              <w:jc w:val="center"/>
              <w:rPr>
                <w:del w:id="25823" w:author="phuong vu" w:date="2018-11-27T14:57:00Z"/>
                <w:lang w:val="en-US"/>
                <w:rPrChange w:id="25824" w:author="phuong vu" w:date="2018-11-30T22:36:00Z">
                  <w:rPr>
                    <w:del w:id="25825" w:author="phuong vu" w:date="2018-11-27T14:57:00Z"/>
                    <w:lang w:val="en-US"/>
                  </w:rPr>
                </w:rPrChange>
              </w:rPr>
              <w:pPrChange w:id="25826" w:author="phuong vu" w:date="2018-11-30T14:16:00Z">
                <w:pPr>
                  <w:jc w:val="center"/>
                </w:pPr>
              </w:pPrChange>
            </w:pPr>
            <w:del w:id="25827" w:author="phuong vu" w:date="2018-11-27T14:57:00Z">
              <w:r w:rsidRPr="00920004" w:rsidDel="00AB715C">
                <w:rPr>
                  <w:lang w:val="en-US"/>
                  <w:rPrChange w:id="25828" w:author="phuong vu" w:date="2018-11-30T22:36:00Z">
                    <w:rPr>
                      <w:lang w:val="en-US"/>
                    </w:rPr>
                  </w:rPrChange>
                </w:rPr>
                <w:delText>X</w:delText>
              </w:r>
              <w:bookmarkStart w:id="25829" w:name="_Toc531102349"/>
              <w:bookmarkStart w:id="25830" w:name="_Toc531103297"/>
              <w:bookmarkStart w:id="25831" w:name="_Toc531359538"/>
              <w:bookmarkStart w:id="25832" w:name="_Toc531360519"/>
              <w:bookmarkStart w:id="25833" w:name="_Toc531381361"/>
              <w:bookmarkEnd w:id="25829"/>
              <w:bookmarkEnd w:id="25830"/>
              <w:bookmarkEnd w:id="25831"/>
              <w:bookmarkEnd w:id="25832"/>
              <w:bookmarkEnd w:id="25833"/>
            </w:del>
          </w:p>
        </w:tc>
        <w:bookmarkStart w:id="25834" w:name="_Toc531102350"/>
        <w:bookmarkStart w:id="25835" w:name="_Toc531103298"/>
        <w:bookmarkStart w:id="25836" w:name="_Toc531359539"/>
        <w:bookmarkStart w:id="25837" w:name="_Toc531360520"/>
        <w:bookmarkStart w:id="25838" w:name="_Toc531381362"/>
        <w:bookmarkEnd w:id="25834"/>
        <w:bookmarkEnd w:id="25835"/>
        <w:bookmarkEnd w:id="25836"/>
        <w:bookmarkEnd w:id="25837"/>
        <w:bookmarkEnd w:id="25838"/>
      </w:tr>
      <w:tr w:rsidR="002175BE" w:rsidRPr="00920004" w:rsidDel="00AB715C" w14:paraId="7D24B1E5" w14:textId="2B5FEEFD" w:rsidTr="002175BE">
        <w:trPr>
          <w:del w:id="25839" w:author="phuong vu" w:date="2018-11-27T14:57:00Z"/>
        </w:trPr>
        <w:tc>
          <w:tcPr>
            <w:tcW w:w="797" w:type="dxa"/>
          </w:tcPr>
          <w:p w14:paraId="1AD16CFC" w14:textId="67767945" w:rsidR="002175BE" w:rsidRPr="00920004" w:rsidDel="00AB715C" w:rsidRDefault="002175BE" w:rsidP="00BD0851">
            <w:pPr>
              <w:spacing w:before="240" w:line="0" w:lineRule="atLeast"/>
              <w:jc w:val="center"/>
              <w:rPr>
                <w:del w:id="25840" w:author="phuong vu" w:date="2018-11-27T14:57:00Z"/>
                <w:lang w:val="en-US"/>
                <w:rPrChange w:id="25841" w:author="phuong vu" w:date="2018-11-30T22:36:00Z">
                  <w:rPr>
                    <w:del w:id="25842" w:author="phuong vu" w:date="2018-11-27T14:57:00Z"/>
                    <w:lang w:val="en-US"/>
                  </w:rPr>
                </w:rPrChange>
              </w:rPr>
              <w:pPrChange w:id="25843" w:author="phuong vu" w:date="2018-11-30T14:16:00Z">
                <w:pPr>
                  <w:spacing w:line="360" w:lineRule="auto"/>
                  <w:jc w:val="center"/>
                </w:pPr>
              </w:pPrChange>
            </w:pPr>
            <w:del w:id="25844" w:author="phuong vu" w:date="2018-11-27T14:57:00Z">
              <w:r w:rsidRPr="00920004" w:rsidDel="00AB715C">
                <w:rPr>
                  <w:lang w:val="en-US"/>
                  <w:rPrChange w:id="25845" w:author="phuong vu" w:date="2018-11-30T22:36:00Z">
                    <w:rPr>
                      <w:lang w:val="en-US"/>
                    </w:rPr>
                  </w:rPrChange>
                </w:rPr>
                <w:delText>5</w:delText>
              </w:r>
              <w:bookmarkStart w:id="25846" w:name="_Toc531102351"/>
              <w:bookmarkStart w:id="25847" w:name="_Toc531103299"/>
              <w:bookmarkStart w:id="25848" w:name="_Toc531359540"/>
              <w:bookmarkStart w:id="25849" w:name="_Toc531360521"/>
              <w:bookmarkStart w:id="25850" w:name="_Toc531381363"/>
              <w:bookmarkEnd w:id="25846"/>
              <w:bookmarkEnd w:id="25847"/>
              <w:bookmarkEnd w:id="25848"/>
              <w:bookmarkEnd w:id="25849"/>
              <w:bookmarkEnd w:id="25850"/>
            </w:del>
          </w:p>
        </w:tc>
        <w:tc>
          <w:tcPr>
            <w:tcW w:w="2368" w:type="dxa"/>
          </w:tcPr>
          <w:p w14:paraId="6F4EC3BB" w14:textId="62D31060" w:rsidR="002175BE" w:rsidRPr="00920004" w:rsidDel="00AB715C" w:rsidRDefault="002175BE" w:rsidP="00BD0851">
            <w:pPr>
              <w:spacing w:before="240" w:line="0" w:lineRule="atLeast"/>
              <w:rPr>
                <w:del w:id="25851" w:author="phuong vu" w:date="2018-11-27T14:57:00Z"/>
                <w:lang w:val="en-US"/>
                <w:rPrChange w:id="25852" w:author="phuong vu" w:date="2018-11-30T22:36:00Z">
                  <w:rPr>
                    <w:del w:id="25853" w:author="phuong vu" w:date="2018-11-27T14:57:00Z"/>
                    <w:lang w:val="en-US"/>
                  </w:rPr>
                </w:rPrChange>
              </w:rPr>
              <w:pPrChange w:id="25854" w:author="phuong vu" w:date="2018-11-30T14:16:00Z">
                <w:pPr>
                  <w:spacing w:line="360" w:lineRule="auto"/>
                </w:pPr>
              </w:pPrChange>
            </w:pPr>
            <w:del w:id="25855" w:author="phuong vu" w:date="2018-11-27T14:57:00Z">
              <w:r w:rsidRPr="00920004" w:rsidDel="00AB715C">
                <w:rPr>
                  <w:lang w:val="en-US"/>
                  <w:rPrChange w:id="25856" w:author="phuong vu" w:date="2018-11-30T22:36:00Z">
                    <w:rPr>
                      <w:lang w:val="en-US"/>
                    </w:rPr>
                  </w:rPrChange>
                </w:rPr>
                <w:delText>unit</w:delText>
              </w:r>
              <w:bookmarkStart w:id="25857" w:name="_Toc531102352"/>
              <w:bookmarkStart w:id="25858" w:name="_Toc531103300"/>
              <w:bookmarkStart w:id="25859" w:name="_Toc531359541"/>
              <w:bookmarkStart w:id="25860" w:name="_Toc531360522"/>
              <w:bookmarkStart w:id="25861" w:name="_Toc531381364"/>
              <w:bookmarkEnd w:id="25857"/>
              <w:bookmarkEnd w:id="25858"/>
              <w:bookmarkEnd w:id="25859"/>
              <w:bookmarkEnd w:id="25860"/>
              <w:bookmarkEnd w:id="25861"/>
            </w:del>
          </w:p>
        </w:tc>
        <w:tc>
          <w:tcPr>
            <w:tcW w:w="1414" w:type="dxa"/>
          </w:tcPr>
          <w:p w14:paraId="3BB7C203" w14:textId="562825E4" w:rsidR="002175BE" w:rsidRPr="00920004" w:rsidDel="00AB715C" w:rsidRDefault="002175BE" w:rsidP="00BD0851">
            <w:pPr>
              <w:spacing w:before="240" w:line="0" w:lineRule="atLeast"/>
              <w:jc w:val="center"/>
              <w:rPr>
                <w:del w:id="25862" w:author="phuong vu" w:date="2018-11-27T14:57:00Z"/>
                <w:lang w:val="en-US"/>
                <w:rPrChange w:id="25863" w:author="phuong vu" w:date="2018-11-30T22:36:00Z">
                  <w:rPr>
                    <w:del w:id="25864" w:author="phuong vu" w:date="2018-11-27T14:57:00Z"/>
                    <w:lang w:val="en-US"/>
                  </w:rPr>
                </w:rPrChange>
              </w:rPr>
              <w:pPrChange w:id="25865" w:author="phuong vu" w:date="2018-11-30T14:16:00Z">
                <w:pPr>
                  <w:spacing w:line="360" w:lineRule="auto"/>
                  <w:jc w:val="center"/>
                </w:pPr>
              </w:pPrChange>
            </w:pPr>
            <w:bookmarkStart w:id="25866" w:name="_Toc531102353"/>
            <w:bookmarkStart w:id="25867" w:name="_Toc531103301"/>
            <w:bookmarkStart w:id="25868" w:name="_Toc531359542"/>
            <w:bookmarkStart w:id="25869" w:name="_Toc531360523"/>
            <w:bookmarkStart w:id="25870" w:name="_Toc531381365"/>
            <w:bookmarkEnd w:id="25866"/>
            <w:bookmarkEnd w:id="25867"/>
            <w:bookmarkEnd w:id="25868"/>
            <w:bookmarkEnd w:id="25869"/>
            <w:bookmarkEnd w:id="25870"/>
          </w:p>
        </w:tc>
        <w:tc>
          <w:tcPr>
            <w:tcW w:w="1395" w:type="dxa"/>
          </w:tcPr>
          <w:p w14:paraId="139AC848" w14:textId="5D426EB3" w:rsidR="002175BE" w:rsidRPr="00920004" w:rsidDel="00AB715C" w:rsidRDefault="002175BE" w:rsidP="00BD0851">
            <w:pPr>
              <w:spacing w:before="240" w:line="0" w:lineRule="atLeast"/>
              <w:jc w:val="center"/>
              <w:rPr>
                <w:del w:id="25871" w:author="phuong vu" w:date="2018-11-27T14:57:00Z"/>
                <w:lang w:val="en-US"/>
                <w:rPrChange w:id="25872" w:author="phuong vu" w:date="2018-11-30T22:36:00Z">
                  <w:rPr>
                    <w:del w:id="25873" w:author="phuong vu" w:date="2018-11-27T14:57:00Z"/>
                    <w:lang w:val="en-US"/>
                  </w:rPr>
                </w:rPrChange>
              </w:rPr>
              <w:pPrChange w:id="25874" w:author="phuong vu" w:date="2018-11-30T14:16:00Z">
                <w:pPr>
                  <w:spacing w:line="360" w:lineRule="auto"/>
                  <w:jc w:val="center"/>
                </w:pPr>
              </w:pPrChange>
            </w:pPr>
            <w:bookmarkStart w:id="25875" w:name="_Toc531102354"/>
            <w:bookmarkStart w:id="25876" w:name="_Toc531103302"/>
            <w:bookmarkStart w:id="25877" w:name="_Toc531359543"/>
            <w:bookmarkStart w:id="25878" w:name="_Toc531360524"/>
            <w:bookmarkStart w:id="25879" w:name="_Toc531381366"/>
            <w:bookmarkEnd w:id="25875"/>
            <w:bookmarkEnd w:id="25876"/>
            <w:bookmarkEnd w:id="25877"/>
            <w:bookmarkEnd w:id="25878"/>
            <w:bookmarkEnd w:id="25879"/>
          </w:p>
        </w:tc>
        <w:tc>
          <w:tcPr>
            <w:tcW w:w="1397" w:type="dxa"/>
          </w:tcPr>
          <w:p w14:paraId="340227CE" w14:textId="589D9ED2" w:rsidR="002175BE" w:rsidRPr="00920004" w:rsidDel="00AB715C" w:rsidRDefault="002175BE" w:rsidP="00BD0851">
            <w:pPr>
              <w:spacing w:before="240" w:line="0" w:lineRule="atLeast"/>
              <w:jc w:val="center"/>
              <w:rPr>
                <w:del w:id="25880" w:author="phuong vu" w:date="2018-11-27T14:57:00Z"/>
                <w:lang w:val="en-US"/>
                <w:rPrChange w:id="25881" w:author="phuong vu" w:date="2018-11-30T22:36:00Z">
                  <w:rPr>
                    <w:del w:id="25882" w:author="phuong vu" w:date="2018-11-27T14:57:00Z"/>
                    <w:lang w:val="en-US"/>
                  </w:rPr>
                </w:rPrChange>
              </w:rPr>
              <w:pPrChange w:id="25883" w:author="phuong vu" w:date="2018-11-30T14:16:00Z">
                <w:pPr>
                  <w:spacing w:line="360" w:lineRule="auto"/>
                  <w:jc w:val="center"/>
                </w:pPr>
              </w:pPrChange>
            </w:pPr>
            <w:bookmarkStart w:id="25884" w:name="_Toc531102355"/>
            <w:bookmarkStart w:id="25885" w:name="_Toc531103303"/>
            <w:bookmarkStart w:id="25886" w:name="_Toc531359544"/>
            <w:bookmarkStart w:id="25887" w:name="_Toc531360525"/>
            <w:bookmarkStart w:id="25888" w:name="_Toc531381367"/>
            <w:bookmarkEnd w:id="25884"/>
            <w:bookmarkEnd w:id="25885"/>
            <w:bookmarkEnd w:id="25886"/>
            <w:bookmarkEnd w:id="25887"/>
            <w:bookmarkEnd w:id="25888"/>
          </w:p>
        </w:tc>
        <w:tc>
          <w:tcPr>
            <w:tcW w:w="1406" w:type="dxa"/>
          </w:tcPr>
          <w:p w14:paraId="51BDE5C6" w14:textId="619EFD15" w:rsidR="002175BE" w:rsidRPr="00920004" w:rsidDel="00AB715C" w:rsidRDefault="002175BE" w:rsidP="00BD0851">
            <w:pPr>
              <w:spacing w:before="240" w:line="0" w:lineRule="atLeast"/>
              <w:jc w:val="center"/>
              <w:rPr>
                <w:del w:id="25889" w:author="phuong vu" w:date="2018-11-27T14:57:00Z"/>
                <w:lang w:val="en-US"/>
                <w:rPrChange w:id="25890" w:author="phuong vu" w:date="2018-11-30T22:36:00Z">
                  <w:rPr>
                    <w:del w:id="25891" w:author="phuong vu" w:date="2018-11-27T14:57:00Z"/>
                    <w:lang w:val="en-US"/>
                  </w:rPr>
                </w:rPrChange>
              </w:rPr>
              <w:pPrChange w:id="25892" w:author="phuong vu" w:date="2018-11-30T14:16:00Z">
                <w:pPr>
                  <w:jc w:val="center"/>
                </w:pPr>
              </w:pPrChange>
            </w:pPr>
            <w:del w:id="25893" w:author="phuong vu" w:date="2018-11-27T14:57:00Z">
              <w:r w:rsidRPr="00920004" w:rsidDel="00AB715C">
                <w:rPr>
                  <w:lang w:val="en-US"/>
                  <w:rPrChange w:id="25894" w:author="phuong vu" w:date="2018-11-30T22:36:00Z">
                    <w:rPr>
                      <w:lang w:val="en-US"/>
                    </w:rPr>
                  </w:rPrChange>
                </w:rPr>
                <w:delText>X</w:delText>
              </w:r>
              <w:bookmarkStart w:id="25895" w:name="_Toc531102356"/>
              <w:bookmarkStart w:id="25896" w:name="_Toc531103304"/>
              <w:bookmarkStart w:id="25897" w:name="_Toc531359545"/>
              <w:bookmarkStart w:id="25898" w:name="_Toc531360526"/>
              <w:bookmarkStart w:id="25899" w:name="_Toc531381368"/>
              <w:bookmarkEnd w:id="25895"/>
              <w:bookmarkEnd w:id="25896"/>
              <w:bookmarkEnd w:id="25897"/>
              <w:bookmarkEnd w:id="25898"/>
              <w:bookmarkEnd w:id="25899"/>
            </w:del>
          </w:p>
        </w:tc>
        <w:bookmarkStart w:id="25900" w:name="_Toc531102357"/>
        <w:bookmarkStart w:id="25901" w:name="_Toc531103305"/>
        <w:bookmarkStart w:id="25902" w:name="_Toc531359546"/>
        <w:bookmarkStart w:id="25903" w:name="_Toc531360527"/>
        <w:bookmarkStart w:id="25904" w:name="_Toc531381369"/>
        <w:bookmarkEnd w:id="25900"/>
        <w:bookmarkEnd w:id="25901"/>
        <w:bookmarkEnd w:id="25902"/>
        <w:bookmarkEnd w:id="25903"/>
        <w:bookmarkEnd w:id="25904"/>
      </w:tr>
      <w:tr w:rsidR="002175BE" w:rsidRPr="00920004" w:rsidDel="00AB715C" w14:paraId="406780E5" w14:textId="78FF79CC" w:rsidTr="002175BE">
        <w:trPr>
          <w:del w:id="25905" w:author="phuong vu" w:date="2018-11-27T14:57:00Z"/>
        </w:trPr>
        <w:tc>
          <w:tcPr>
            <w:tcW w:w="797" w:type="dxa"/>
          </w:tcPr>
          <w:p w14:paraId="114EEFE1" w14:textId="7638A794" w:rsidR="002175BE" w:rsidRPr="00920004" w:rsidDel="00AB715C" w:rsidRDefault="002175BE" w:rsidP="00BD0851">
            <w:pPr>
              <w:spacing w:before="240" w:line="0" w:lineRule="atLeast"/>
              <w:jc w:val="center"/>
              <w:rPr>
                <w:del w:id="25906" w:author="phuong vu" w:date="2018-11-27T14:57:00Z"/>
                <w:lang w:val="en-US"/>
                <w:rPrChange w:id="25907" w:author="phuong vu" w:date="2018-11-30T22:36:00Z">
                  <w:rPr>
                    <w:del w:id="25908" w:author="phuong vu" w:date="2018-11-27T14:57:00Z"/>
                    <w:lang w:val="en-US"/>
                  </w:rPr>
                </w:rPrChange>
              </w:rPr>
              <w:pPrChange w:id="25909" w:author="phuong vu" w:date="2018-11-30T14:16:00Z">
                <w:pPr>
                  <w:spacing w:line="360" w:lineRule="auto"/>
                  <w:jc w:val="center"/>
                </w:pPr>
              </w:pPrChange>
            </w:pPr>
            <w:del w:id="25910" w:author="phuong vu" w:date="2018-11-27T14:57:00Z">
              <w:r w:rsidRPr="00920004" w:rsidDel="00AB715C">
                <w:rPr>
                  <w:lang w:val="en-US"/>
                  <w:rPrChange w:id="25911" w:author="phuong vu" w:date="2018-11-30T22:36:00Z">
                    <w:rPr>
                      <w:lang w:val="en-US"/>
                    </w:rPr>
                  </w:rPrChange>
                </w:rPr>
                <w:delText>6</w:delText>
              </w:r>
              <w:bookmarkStart w:id="25912" w:name="_Toc531102358"/>
              <w:bookmarkStart w:id="25913" w:name="_Toc531103306"/>
              <w:bookmarkStart w:id="25914" w:name="_Toc531359547"/>
              <w:bookmarkStart w:id="25915" w:name="_Toc531360528"/>
              <w:bookmarkStart w:id="25916" w:name="_Toc531381370"/>
              <w:bookmarkEnd w:id="25912"/>
              <w:bookmarkEnd w:id="25913"/>
              <w:bookmarkEnd w:id="25914"/>
              <w:bookmarkEnd w:id="25915"/>
              <w:bookmarkEnd w:id="25916"/>
            </w:del>
          </w:p>
        </w:tc>
        <w:tc>
          <w:tcPr>
            <w:tcW w:w="2368" w:type="dxa"/>
          </w:tcPr>
          <w:p w14:paraId="1C553659" w14:textId="6BD291D7" w:rsidR="002175BE" w:rsidRPr="00920004" w:rsidDel="00AB715C" w:rsidRDefault="002175BE" w:rsidP="00BD0851">
            <w:pPr>
              <w:spacing w:before="240" w:line="0" w:lineRule="atLeast"/>
              <w:rPr>
                <w:del w:id="25917" w:author="phuong vu" w:date="2018-11-27T14:57:00Z"/>
                <w:lang w:val="en-US"/>
                <w:rPrChange w:id="25918" w:author="phuong vu" w:date="2018-11-30T22:36:00Z">
                  <w:rPr>
                    <w:del w:id="25919" w:author="phuong vu" w:date="2018-11-27T14:57:00Z"/>
                    <w:lang w:val="en-US"/>
                  </w:rPr>
                </w:rPrChange>
              </w:rPr>
              <w:pPrChange w:id="25920" w:author="phuong vu" w:date="2018-11-30T14:16:00Z">
                <w:pPr>
                  <w:spacing w:line="360" w:lineRule="auto"/>
                </w:pPr>
              </w:pPrChange>
            </w:pPr>
            <w:del w:id="25921" w:author="phuong vu" w:date="2018-11-27T14:57:00Z">
              <w:r w:rsidRPr="00920004" w:rsidDel="00AB715C">
                <w:rPr>
                  <w:lang w:val="en-US"/>
                  <w:rPrChange w:id="25922" w:author="phuong vu" w:date="2018-11-30T22:36:00Z">
                    <w:rPr>
                      <w:lang w:val="en-US"/>
                    </w:rPr>
                  </w:rPrChange>
                </w:rPr>
                <w:delText>product</w:delText>
              </w:r>
              <w:bookmarkStart w:id="25923" w:name="_Toc531102359"/>
              <w:bookmarkStart w:id="25924" w:name="_Toc531103307"/>
              <w:bookmarkStart w:id="25925" w:name="_Toc531359548"/>
              <w:bookmarkStart w:id="25926" w:name="_Toc531360529"/>
              <w:bookmarkStart w:id="25927" w:name="_Toc531381371"/>
              <w:bookmarkEnd w:id="25923"/>
              <w:bookmarkEnd w:id="25924"/>
              <w:bookmarkEnd w:id="25925"/>
              <w:bookmarkEnd w:id="25926"/>
              <w:bookmarkEnd w:id="25927"/>
            </w:del>
          </w:p>
        </w:tc>
        <w:tc>
          <w:tcPr>
            <w:tcW w:w="1414" w:type="dxa"/>
          </w:tcPr>
          <w:p w14:paraId="0C12C33C" w14:textId="0831E8E8" w:rsidR="002175BE" w:rsidRPr="00920004" w:rsidDel="00AB715C" w:rsidRDefault="002175BE" w:rsidP="00BD0851">
            <w:pPr>
              <w:spacing w:before="240" w:line="0" w:lineRule="atLeast"/>
              <w:jc w:val="center"/>
              <w:rPr>
                <w:del w:id="25928" w:author="phuong vu" w:date="2018-11-27T14:57:00Z"/>
                <w:lang w:val="en-US"/>
                <w:rPrChange w:id="25929" w:author="phuong vu" w:date="2018-11-30T22:36:00Z">
                  <w:rPr>
                    <w:del w:id="25930" w:author="phuong vu" w:date="2018-11-27T14:57:00Z"/>
                    <w:lang w:val="en-US"/>
                  </w:rPr>
                </w:rPrChange>
              </w:rPr>
              <w:pPrChange w:id="25931" w:author="phuong vu" w:date="2018-11-30T14:16:00Z">
                <w:pPr>
                  <w:spacing w:line="360" w:lineRule="auto"/>
                  <w:jc w:val="center"/>
                </w:pPr>
              </w:pPrChange>
            </w:pPr>
            <w:bookmarkStart w:id="25932" w:name="_Toc531102360"/>
            <w:bookmarkStart w:id="25933" w:name="_Toc531103308"/>
            <w:bookmarkStart w:id="25934" w:name="_Toc531359549"/>
            <w:bookmarkStart w:id="25935" w:name="_Toc531360530"/>
            <w:bookmarkStart w:id="25936" w:name="_Toc531381372"/>
            <w:bookmarkEnd w:id="25932"/>
            <w:bookmarkEnd w:id="25933"/>
            <w:bookmarkEnd w:id="25934"/>
            <w:bookmarkEnd w:id="25935"/>
            <w:bookmarkEnd w:id="25936"/>
          </w:p>
        </w:tc>
        <w:tc>
          <w:tcPr>
            <w:tcW w:w="1395" w:type="dxa"/>
          </w:tcPr>
          <w:p w14:paraId="46D8928A" w14:textId="7DC0D33C" w:rsidR="002175BE" w:rsidRPr="00920004" w:rsidDel="00AB715C" w:rsidRDefault="002175BE" w:rsidP="00BD0851">
            <w:pPr>
              <w:spacing w:before="240" w:line="0" w:lineRule="atLeast"/>
              <w:jc w:val="center"/>
              <w:rPr>
                <w:del w:id="25937" w:author="phuong vu" w:date="2018-11-27T14:57:00Z"/>
                <w:lang w:val="en-US"/>
                <w:rPrChange w:id="25938" w:author="phuong vu" w:date="2018-11-30T22:36:00Z">
                  <w:rPr>
                    <w:del w:id="25939" w:author="phuong vu" w:date="2018-11-27T14:57:00Z"/>
                    <w:lang w:val="en-US"/>
                  </w:rPr>
                </w:rPrChange>
              </w:rPr>
              <w:pPrChange w:id="25940" w:author="phuong vu" w:date="2018-11-30T14:16:00Z">
                <w:pPr>
                  <w:spacing w:line="360" w:lineRule="auto"/>
                  <w:jc w:val="center"/>
                </w:pPr>
              </w:pPrChange>
            </w:pPr>
            <w:bookmarkStart w:id="25941" w:name="_Toc531102361"/>
            <w:bookmarkStart w:id="25942" w:name="_Toc531103309"/>
            <w:bookmarkStart w:id="25943" w:name="_Toc531359550"/>
            <w:bookmarkStart w:id="25944" w:name="_Toc531360531"/>
            <w:bookmarkStart w:id="25945" w:name="_Toc531381373"/>
            <w:bookmarkEnd w:id="25941"/>
            <w:bookmarkEnd w:id="25942"/>
            <w:bookmarkEnd w:id="25943"/>
            <w:bookmarkEnd w:id="25944"/>
            <w:bookmarkEnd w:id="25945"/>
          </w:p>
        </w:tc>
        <w:tc>
          <w:tcPr>
            <w:tcW w:w="1397" w:type="dxa"/>
          </w:tcPr>
          <w:p w14:paraId="7D7A8561" w14:textId="6974A586" w:rsidR="002175BE" w:rsidRPr="00920004" w:rsidDel="00AB715C" w:rsidRDefault="002175BE" w:rsidP="00BD0851">
            <w:pPr>
              <w:spacing w:before="240" w:line="0" w:lineRule="atLeast"/>
              <w:jc w:val="center"/>
              <w:rPr>
                <w:del w:id="25946" w:author="phuong vu" w:date="2018-11-27T14:57:00Z"/>
                <w:lang w:val="en-US"/>
                <w:rPrChange w:id="25947" w:author="phuong vu" w:date="2018-11-30T22:36:00Z">
                  <w:rPr>
                    <w:del w:id="25948" w:author="phuong vu" w:date="2018-11-27T14:57:00Z"/>
                    <w:lang w:val="en-US"/>
                  </w:rPr>
                </w:rPrChange>
              </w:rPr>
              <w:pPrChange w:id="25949" w:author="phuong vu" w:date="2018-11-30T14:16:00Z">
                <w:pPr>
                  <w:spacing w:line="360" w:lineRule="auto"/>
                  <w:jc w:val="center"/>
                </w:pPr>
              </w:pPrChange>
            </w:pPr>
            <w:bookmarkStart w:id="25950" w:name="_Toc531102362"/>
            <w:bookmarkStart w:id="25951" w:name="_Toc531103310"/>
            <w:bookmarkStart w:id="25952" w:name="_Toc531359551"/>
            <w:bookmarkStart w:id="25953" w:name="_Toc531360532"/>
            <w:bookmarkStart w:id="25954" w:name="_Toc531381374"/>
            <w:bookmarkEnd w:id="25950"/>
            <w:bookmarkEnd w:id="25951"/>
            <w:bookmarkEnd w:id="25952"/>
            <w:bookmarkEnd w:id="25953"/>
            <w:bookmarkEnd w:id="25954"/>
          </w:p>
        </w:tc>
        <w:tc>
          <w:tcPr>
            <w:tcW w:w="1406" w:type="dxa"/>
          </w:tcPr>
          <w:p w14:paraId="605BE4DB" w14:textId="5F2DBED9" w:rsidR="002175BE" w:rsidRPr="00920004" w:rsidDel="00AB715C" w:rsidRDefault="002175BE" w:rsidP="00BD0851">
            <w:pPr>
              <w:spacing w:before="240" w:line="0" w:lineRule="atLeast"/>
              <w:jc w:val="center"/>
              <w:rPr>
                <w:del w:id="25955" w:author="phuong vu" w:date="2018-11-27T14:57:00Z"/>
                <w:lang w:val="en-US"/>
                <w:rPrChange w:id="25956" w:author="phuong vu" w:date="2018-11-30T22:36:00Z">
                  <w:rPr>
                    <w:del w:id="25957" w:author="phuong vu" w:date="2018-11-27T14:57:00Z"/>
                    <w:lang w:val="en-US"/>
                  </w:rPr>
                </w:rPrChange>
              </w:rPr>
              <w:pPrChange w:id="25958" w:author="phuong vu" w:date="2018-11-30T14:16:00Z">
                <w:pPr>
                  <w:jc w:val="center"/>
                </w:pPr>
              </w:pPrChange>
            </w:pPr>
            <w:del w:id="25959" w:author="phuong vu" w:date="2018-11-27T14:57:00Z">
              <w:r w:rsidRPr="00920004" w:rsidDel="00AB715C">
                <w:rPr>
                  <w:lang w:val="en-US"/>
                  <w:rPrChange w:id="25960" w:author="phuong vu" w:date="2018-11-30T22:36:00Z">
                    <w:rPr>
                      <w:lang w:val="en-US"/>
                    </w:rPr>
                  </w:rPrChange>
                </w:rPr>
                <w:delText>X</w:delText>
              </w:r>
              <w:bookmarkStart w:id="25961" w:name="_Toc531102363"/>
              <w:bookmarkStart w:id="25962" w:name="_Toc531103311"/>
              <w:bookmarkStart w:id="25963" w:name="_Toc531359552"/>
              <w:bookmarkStart w:id="25964" w:name="_Toc531360533"/>
              <w:bookmarkStart w:id="25965" w:name="_Toc531381375"/>
              <w:bookmarkEnd w:id="25961"/>
              <w:bookmarkEnd w:id="25962"/>
              <w:bookmarkEnd w:id="25963"/>
              <w:bookmarkEnd w:id="25964"/>
              <w:bookmarkEnd w:id="25965"/>
            </w:del>
          </w:p>
        </w:tc>
        <w:bookmarkStart w:id="25966" w:name="_Toc531102364"/>
        <w:bookmarkStart w:id="25967" w:name="_Toc531103312"/>
        <w:bookmarkStart w:id="25968" w:name="_Toc531359553"/>
        <w:bookmarkStart w:id="25969" w:name="_Toc531360534"/>
        <w:bookmarkStart w:id="25970" w:name="_Toc531381376"/>
        <w:bookmarkEnd w:id="25966"/>
        <w:bookmarkEnd w:id="25967"/>
        <w:bookmarkEnd w:id="25968"/>
        <w:bookmarkEnd w:id="25969"/>
        <w:bookmarkEnd w:id="25970"/>
      </w:tr>
      <w:tr w:rsidR="002175BE" w:rsidRPr="00920004" w:rsidDel="00AB715C" w14:paraId="3F9BBE31" w14:textId="6EC39437" w:rsidTr="002175BE">
        <w:trPr>
          <w:del w:id="25971" w:author="phuong vu" w:date="2018-11-27T14:57:00Z"/>
        </w:trPr>
        <w:tc>
          <w:tcPr>
            <w:tcW w:w="797" w:type="dxa"/>
          </w:tcPr>
          <w:p w14:paraId="64601FCD" w14:textId="55923916" w:rsidR="002175BE" w:rsidRPr="00920004" w:rsidDel="00AB715C" w:rsidRDefault="002175BE" w:rsidP="00BD0851">
            <w:pPr>
              <w:spacing w:before="240" w:line="0" w:lineRule="atLeast"/>
              <w:jc w:val="center"/>
              <w:rPr>
                <w:del w:id="25972" w:author="phuong vu" w:date="2018-11-27T14:57:00Z"/>
                <w:lang w:val="en-US"/>
                <w:rPrChange w:id="25973" w:author="phuong vu" w:date="2018-11-30T22:36:00Z">
                  <w:rPr>
                    <w:del w:id="25974" w:author="phuong vu" w:date="2018-11-27T14:57:00Z"/>
                    <w:lang w:val="en-US"/>
                  </w:rPr>
                </w:rPrChange>
              </w:rPr>
              <w:pPrChange w:id="25975" w:author="phuong vu" w:date="2018-11-30T14:16:00Z">
                <w:pPr>
                  <w:spacing w:line="360" w:lineRule="auto"/>
                  <w:jc w:val="center"/>
                </w:pPr>
              </w:pPrChange>
            </w:pPr>
            <w:del w:id="25976" w:author="phuong vu" w:date="2018-11-27T14:57:00Z">
              <w:r w:rsidRPr="00920004" w:rsidDel="00AB715C">
                <w:rPr>
                  <w:lang w:val="en-US"/>
                  <w:rPrChange w:id="25977" w:author="phuong vu" w:date="2018-11-30T22:36:00Z">
                    <w:rPr>
                      <w:lang w:val="en-US"/>
                    </w:rPr>
                  </w:rPrChange>
                </w:rPr>
                <w:delText>7</w:delText>
              </w:r>
              <w:bookmarkStart w:id="25978" w:name="_Toc531102365"/>
              <w:bookmarkStart w:id="25979" w:name="_Toc531103313"/>
              <w:bookmarkStart w:id="25980" w:name="_Toc531359554"/>
              <w:bookmarkStart w:id="25981" w:name="_Toc531360535"/>
              <w:bookmarkStart w:id="25982" w:name="_Toc531381377"/>
              <w:bookmarkEnd w:id="25978"/>
              <w:bookmarkEnd w:id="25979"/>
              <w:bookmarkEnd w:id="25980"/>
              <w:bookmarkEnd w:id="25981"/>
              <w:bookmarkEnd w:id="25982"/>
            </w:del>
          </w:p>
        </w:tc>
        <w:tc>
          <w:tcPr>
            <w:tcW w:w="2368" w:type="dxa"/>
          </w:tcPr>
          <w:p w14:paraId="56B0E139" w14:textId="0306D10D" w:rsidR="002175BE" w:rsidRPr="00920004" w:rsidDel="00AB715C" w:rsidRDefault="002175BE" w:rsidP="00BD0851">
            <w:pPr>
              <w:spacing w:before="240" w:line="0" w:lineRule="atLeast"/>
              <w:rPr>
                <w:del w:id="25983" w:author="phuong vu" w:date="2018-11-27T14:57:00Z"/>
                <w:lang w:val="en-US"/>
                <w:rPrChange w:id="25984" w:author="phuong vu" w:date="2018-11-30T22:36:00Z">
                  <w:rPr>
                    <w:del w:id="25985" w:author="phuong vu" w:date="2018-11-27T14:57:00Z"/>
                    <w:lang w:val="en-US"/>
                  </w:rPr>
                </w:rPrChange>
              </w:rPr>
              <w:pPrChange w:id="25986" w:author="phuong vu" w:date="2018-11-30T14:16:00Z">
                <w:pPr>
                  <w:spacing w:line="360" w:lineRule="auto"/>
                </w:pPr>
              </w:pPrChange>
            </w:pPr>
            <w:del w:id="25987" w:author="phuong vu" w:date="2018-11-27T14:57:00Z">
              <w:r w:rsidRPr="00920004" w:rsidDel="00AB715C">
                <w:rPr>
                  <w:lang w:val="en-US"/>
                  <w:rPrChange w:id="25988" w:author="phuong vu" w:date="2018-11-30T22:36:00Z">
                    <w:rPr>
                      <w:lang w:val="en-US"/>
                    </w:rPr>
                  </w:rPrChange>
                </w:rPr>
                <w:delText>product_type</w:delText>
              </w:r>
              <w:bookmarkStart w:id="25989" w:name="_Toc531102366"/>
              <w:bookmarkStart w:id="25990" w:name="_Toc531103314"/>
              <w:bookmarkStart w:id="25991" w:name="_Toc531359555"/>
              <w:bookmarkStart w:id="25992" w:name="_Toc531360536"/>
              <w:bookmarkStart w:id="25993" w:name="_Toc531381378"/>
              <w:bookmarkEnd w:id="25989"/>
              <w:bookmarkEnd w:id="25990"/>
              <w:bookmarkEnd w:id="25991"/>
              <w:bookmarkEnd w:id="25992"/>
              <w:bookmarkEnd w:id="25993"/>
            </w:del>
          </w:p>
        </w:tc>
        <w:tc>
          <w:tcPr>
            <w:tcW w:w="1414" w:type="dxa"/>
          </w:tcPr>
          <w:p w14:paraId="5ABD3B2C" w14:textId="378E95BF" w:rsidR="002175BE" w:rsidRPr="00920004" w:rsidDel="00AB715C" w:rsidRDefault="002175BE" w:rsidP="00BD0851">
            <w:pPr>
              <w:spacing w:before="240" w:line="0" w:lineRule="atLeast"/>
              <w:jc w:val="center"/>
              <w:rPr>
                <w:del w:id="25994" w:author="phuong vu" w:date="2018-11-27T14:57:00Z"/>
                <w:lang w:val="en-US"/>
                <w:rPrChange w:id="25995" w:author="phuong vu" w:date="2018-11-30T22:36:00Z">
                  <w:rPr>
                    <w:del w:id="25996" w:author="phuong vu" w:date="2018-11-27T14:57:00Z"/>
                    <w:lang w:val="en-US"/>
                  </w:rPr>
                </w:rPrChange>
              </w:rPr>
              <w:pPrChange w:id="25997" w:author="phuong vu" w:date="2018-11-30T14:16:00Z">
                <w:pPr>
                  <w:spacing w:line="360" w:lineRule="auto"/>
                  <w:jc w:val="center"/>
                </w:pPr>
              </w:pPrChange>
            </w:pPr>
            <w:bookmarkStart w:id="25998" w:name="_Toc531102367"/>
            <w:bookmarkStart w:id="25999" w:name="_Toc531103315"/>
            <w:bookmarkStart w:id="26000" w:name="_Toc531359556"/>
            <w:bookmarkStart w:id="26001" w:name="_Toc531360537"/>
            <w:bookmarkStart w:id="26002" w:name="_Toc531381379"/>
            <w:bookmarkEnd w:id="25998"/>
            <w:bookmarkEnd w:id="25999"/>
            <w:bookmarkEnd w:id="26000"/>
            <w:bookmarkEnd w:id="26001"/>
            <w:bookmarkEnd w:id="26002"/>
          </w:p>
        </w:tc>
        <w:tc>
          <w:tcPr>
            <w:tcW w:w="1395" w:type="dxa"/>
          </w:tcPr>
          <w:p w14:paraId="2893DD4E" w14:textId="741398CD" w:rsidR="002175BE" w:rsidRPr="00920004" w:rsidDel="00AB715C" w:rsidRDefault="002175BE" w:rsidP="00BD0851">
            <w:pPr>
              <w:spacing w:before="240" w:line="0" w:lineRule="atLeast"/>
              <w:jc w:val="center"/>
              <w:rPr>
                <w:del w:id="26003" w:author="phuong vu" w:date="2018-11-27T14:57:00Z"/>
                <w:lang w:val="en-US"/>
                <w:rPrChange w:id="26004" w:author="phuong vu" w:date="2018-11-30T22:36:00Z">
                  <w:rPr>
                    <w:del w:id="26005" w:author="phuong vu" w:date="2018-11-27T14:57:00Z"/>
                    <w:lang w:val="en-US"/>
                  </w:rPr>
                </w:rPrChange>
              </w:rPr>
              <w:pPrChange w:id="26006" w:author="phuong vu" w:date="2018-11-30T14:16:00Z">
                <w:pPr>
                  <w:spacing w:line="360" w:lineRule="auto"/>
                  <w:jc w:val="center"/>
                </w:pPr>
              </w:pPrChange>
            </w:pPr>
            <w:bookmarkStart w:id="26007" w:name="_Toc531102368"/>
            <w:bookmarkStart w:id="26008" w:name="_Toc531103316"/>
            <w:bookmarkStart w:id="26009" w:name="_Toc531359557"/>
            <w:bookmarkStart w:id="26010" w:name="_Toc531360538"/>
            <w:bookmarkStart w:id="26011" w:name="_Toc531381380"/>
            <w:bookmarkEnd w:id="26007"/>
            <w:bookmarkEnd w:id="26008"/>
            <w:bookmarkEnd w:id="26009"/>
            <w:bookmarkEnd w:id="26010"/>
            <w:bookmarkEnd w:id="26011"/>
          </w:p>
        </w:tc>
        <w:tc>
          <w:tcPr>
            <w:tcW w:w="1397" w:type="dxa"/>
          </w:tcPr>
          <w:p w14:paraId="4B9DB667" w14:textId="2ED9EE34" w:rsidR="002175BE" w:rsidRPr="00920004" w:rsidDel="00AB715C" w:rsidRDefault="002175BE" w:rsidP="00BD0851">
            <w:pPr>
              <w:spacing w:before="240" w:line="0" w:lineRule="atLeast"/>
              <w:jc w:val="center"/>
              <w:rPr>
                <w:del w:id="26012" w:author="phuong vu" w:date="2018-11-27T14:57:00Z"/>
                <w:lang w:val="en-US"/>
                <w:rPrChange w:id="26013" w:author="phuong vu" w:date="2018-11-30T22:36:00Z">
                  <w:rPr>
                    <w:del w:id="26014" w:author="phuong vu" w:date="2018-11-27T14:57:00Z"/>
                    <w:lang w:val="en-US"/>
                  </w:rPr>
                </w:rPrChange>
              </w:rPr>
              <w:pPrChange w:id="26015" w:author="phuong vu" w:date="2018-11-30T14:16:00Z">
                <w:pPr>
                  <w:spacing w:line="360" w:lineRule="auto"/>
                  <w:jc w:val="center"/>
                </w:pPr>
              </w:pPrChange>
            </w:pPr>
            <w:bookmarkStart w:id="26016" w:name="_Toc531102369"/>
            <w:bookmarkStart w:id="26017" w:name="_Toc531103317"/>
            <w:bookmarkStart w:id="26018" w:name="_Toc531359558"/>
            <w:bookmarkStart w:id="26019" w:name="_Toc531360539"/>
            <w:bookmarkStart w:id="26020" w:name="_Toc531381381"/>
            <w:bookmarkEnd w:id="26016"/>
            <w:bookmarkEnd w:id="26017"/>
            <w:bookmarkEnd w:id="26018"/>
            <w:bookmarkEnd w:id="26019"/>
            <w:bookmarkEnd w:id="26020"/>
          </w:p>
        </w:tc>
        <w:tc>
          <w:tcPr>
            <w:tcW w:w="1406" w:type="dxa"/>
          </w:tcPr>
          <w:p w14:paraId="7C6B68AD" w14:textId="40A7570E" w:rsidR="002175BE" w:rsidRPr="00920004" w:rsidDel="00AB715C" w:rsidRDefault="002175BE" w:rsidP="00BD0851">
            <w:pPr>
              <w:spacing w:before="240" w:line="0" w:lineRule="atLeast"/>
              <w:jc w:val="center"/>
              <w:rPr>
                <w:del w:id="26021" w:author="phuong vu" w:date="2018-11-27T14:57:00Z"/>
                <w:lang w:val="en-US"/>
                <w:rPrChange w:id="26022" w:author="phuong vu" w:date="2018-11-30T22:36:00Z">
                  <w:rPr>
                    <w:del w:id="26023" w:author="phuong vu" w:date="2018-11-27T14:57:00Z"/>
                    <w:lang w:val="en-US"/>
                  </w:rPr>
                </w:rPrChange>
              </w:rPr>
              <w:pPrChange w:id="26024" w:author="phuong vu" w:date="2018-11-30T14:16:00Z">
                <w:pPr>
                  <w:jc w:val="center"/>
                </w:pPr>
              </w:pPrChange>
            </w:pPr>
            <w:del w:id="26025" w:author="phuong vu" w:date="2018-11-27T14:57:00Z">
              <w:r w:rsidRPr="00920004" w:rsidDel="00AB715C">
                <w:rPr>
                  <w:lang w:val="en-US"/>
                  <w:rPrChange w:id="26026" w:author="phuong vu" w:date="2018-11-30T22:36:00Z">
                    <w:rPr>
                      <w:lang w:val="en-US"/>
                    </w:rPr>
                  </w:rPrChange>
                </w:rPr>
                <w:delText>X</w:delText>
              </w:r>
              <w:bookmarkStart w:id="26027" w:name="_Toc531102370"/>
              <w:bookmarkStart w:id="26028" w:name="_Toc531103318"/>
              <w:bookmarkStart w:id="26029" w:name="_Toc531359559"/>
              <w:bookmarkStart w:id="26030" w:name="_Toc531360540"/>
              <w:bookmarkStart w:id="26031" w:name="_Toc531381382"/>
              <w:bookmarkEnd w:id="26027"/>
              <w:bookmarkEnd w:id="26028"/>
              <w:bookmarkEnd w:id="26029"/>
              <w:bookmarkEnd w:id="26030"/>
              <w:bookmarkEnd w:id="26031"/>
            </w:del>
          </w:p>
        </w:tc>
        <w:bookmarkStart w:id="26032" w:name="_Toc531102371"/>
        <w:bookmarkStart w:id="26033" w:name="_Toc531103319"/>
        <w:bookmarkStart w:id="26034" w:name="_Toc531359560"/>
        <w:bookmarkStart w:id="26035" w:name="_Toc531360541"/>
        <w:bookmarkStart w:id="26036" w:name="_Toc531381383"/>
        <w:bookmarkEnd w:id="26032"/>
        <w:bookmarkEnd w:id="26033"/>
        <w:bookmarkEnd w:id="26034"/>
        <w:bookmarkEnd w:id="26035"/>
        <w:bookmarkEnd w:id="26036"/>
      </w:tr>
      <w:tr w:rsidR="002175BE" w:rsidRPr="00920004" w:rsidDel="00AB715C" w14:paraId="11A050F6" w14:textId="7041BB0F" w:rsidTr="002175BE">
        <w:trPr>
          <w:del w:id="26037" w:author="phuong vu" w:date="2018-11-27T14:57:00Z"/>
        </w:trPr>
        <w:tc>
          <w:tcPr>
            <w:tcW w:w="797" w:type="dxa"/>
          </w:tcPr>
          <w:p w14:paraId="30641208" w14:textId="6114B3EB" w:rsidR="002175BE" w:rsidRPr="00920004" w:rsidDel="00AB715C" w:rsidRDefault="002175BE" w:rsidP="00BD0851">
            <w:pPr>
              <w:spacing w:before="240" w:line="0" w:lineRule="atLeast"/>
              <w:jc w:val="center"/>
              <w:rPr>
                <w:del w:id="26038" w:author="phuong vu" w:date="2018-11-27T14:57:00Z"/>
                <w:lang w:val="en-US"/>
                <w:rPrChange w:id="26039" w:author="phuong vu" w:date="2018-11-30T22:36:00Z">
                  <w:rPr>
                    <w:del w:id="26040" w:author="phuong vu" w:date="2018-11-27T14:57:00Z"/>
                    <w:lang w:val="en-US"/>
                  </w:rPr>
                </w:rPrChange>
              </w:rPr>
              <w:pPrChange w:id="26041" w:author="phuong vu" w:date="2018-11-30T14:16:00Z">
                <w:pPr>
                  <w:spacing w:line="360" w:lineRule="auto"/>
                  <w:jc w:val="center"/>
                </w:pPr>
              </w:pPrChange>
            </w:pPr>
            <w:del w:id="26042" w:author="phuong vu" w:date="2018-11-27T14:57:00Z">
              <w:r w:rsidRPr="00920004" w:rsidDel="00AB715C">
                <w:rPr>
                  <w:lang w:val="en-US"/>
                  <w:rPrChange w:id="26043" w:author="phuong vu" w:date="2018-11-30T22:36:00Z">
                    <w:rPr>
                      <w:lang w:val="en-US"/>
                    </w:rPr>
                  </w:rPrChange>
                </w:rPr>
                <w:delText>8</w:delText>
              </w:r>
              <w:bookmarkStart w:id="26044" w:name="_Toc531102372"/>
              <w:bookmarkStart w:id="26045" w:name="_Toc531103320"/>
              <w:bookmarkStart w:id="26046" w:name="_Toc531359561"/>
              <w:bookmarkStart w:id="26047" w:name="_Toc531360542"/>
              <w:bookmarkStart w:id="26048" w:name="_Toc531381384"/>
              <w:bookmarkEnd w:id="26044"/>
              <w:bookmarkEnd w:id="26045"/>
              <w:bookmarkEnd w:id="26046"/>
              <w:bookmarkEnd w:id="26047"/>
              <w:bookmarkEnd w:id="26048"/>
            </w:del>
          </w:p>
        </w:tc>
        <w:tc>
          <w:tcPr>
            <w:tcW w:w="2368" w:type="dxa"/>
          </w:tcPr>
          <w:p w14:paraId="0A148B6F" w14:textId="318906F7" w:rsidR="002175BE" w:rsidRPr="00920004" w:rsidDel="00AB715C" w:rsidRDefault="002175BE" w:rsidP="00BD0851">
            <w:pPr>
              <w:spacing w:before="240" w:line="0" w:lineRule="atLeast"/>
              <w:rPr>
                <w:del w:id="26049" w:author="phuong vu" w:date="2018-11-27T14:57:00Z"/>
                <w:lang w:val="en-US"/>
                <w:rPrChange w:id="26050" w:author="phuong vu" w:date="2018-11-30T22:36:00Z">
                  <w:rPr>
                    <w:del w:id="26051" w:author="phuong vu" w:date="2018-11-27T14:57:00Z"/>
                    <w:lang w:val="en-US"/>
                  </w:rPr>
                </w:rPrChange>
              </w:rPr>
              <w:pPrChange w:id="26052" w:author="phuong vu" w:date="2018-11-30T14:16:00Z">
                <w:pPr>
                  <w:spacing w:line="360" w:lineRule="auto"/>
                </w:pPr>
              </w:pPrChange>
            </w:pPr>
            <w:del w:id="26053" w:author="phuong vu" w:date="2018-11-27T14:57:00Z">
              <w:r w:rsidRPr="00920004" w:rsidDel="00AB715C">
                <w:rPr>
                  <w:lang w:val="en-US"/>
                  <w:rPrChange w:id="26054" w:author="phuong vu" w:date="2018-11-30T22:36:00Z">
                    <w:rPr>
                      <w:lang w:val="en-US"/>
                    </w:rPr>
                  </w:rPrChange>
                </w:rPr>
                <w:delText>unit_price</w:delText>
              </w:r>
              <w:bookmarkStart w:id="26055" w:name="_Toc531102373"/>
              <w:bookmarkStart w:id="26056" w:name="_Toc531103321"/>
              <w:bookmarkStart w:id="26057" w:name="_Toc531359562"/>
              <w:bookmarkStart w:id="26058" w:name="_Toc531360543"/>
              <w:bookmarkStart w:id="26059" w:name="_Toc531381385"/>
              <w:bookmarkEnd w:id="26055"/>
              <w:bookmarkEnd w:id="26056"/>
              <w:bookmarkEnd w:id="26057"/>
              <w:bookmarkEnd w:id="26058"/>
              <w:bookmarkEnd w:id="26059"/>
            </w:del>
          </w:p>
        </w:tc>
        <w:tc>
          <w:tcPr>
            <w:tcW w:w="1414" w:type="dxa"/>
          </w:tcPr>
          <w:p w14:paraId="5135E296" w14:textId="70DCFA09" w:rsidR="002175BE" w:rsidRPr="00920004" w:rsidDel="00AB715C" w:rsidRDefault="002175BE" w:rsidP="00BD0851">
            <w:pPr>
              <w:spacing w:before="240" w:line="0" w:lineRule="atLeast"/>
              <w:jc w:val="center"/>
              <w:rPr>
                <w:del w:id="26060" w:author="phuong vu" w:date="2018-11-27T14:57:00Z"/>
                <w:lang w:val="en-US"/>
                <w:rPrChange w:id="26061" w:author="phuong vu" w:date="2018-11-30T22:36:00Z">
                  <w:rPr>
                    <w:del w:id="26062" w:author="phuong vu" w:date="2018-11-27T14:57:00Z"/>
                    <w:lang w:val="en-US"/>
                  </w:rPr>
                </w:rPrChange>
              </w:rPr>
              <w:pPrChange w:id="26063" w:author="phuong vu" w:date="2018-11-30T14:16:00Z">
                <w:pPr>
                  <w:spacing w:line="360" w:lineRule="auto"/>
                  <w:jc w:val="center"/>
                </w:pPr>
              </w:pPrChange>
            </w:pPr>
            <w:bookmarkStart w:id="26064" w:name="_Toc531102374"/>
            <w:bookmarkStart w:id="26065" w:name="_Toc531103322"/>
            <w:bookmarkStart w:id="26066" w:name="_Toc531359563"/>
            <w:bookmarkStart w:id="26067" w:name="_Toc531360544"/>
            <w:bookmarkStart w:id="26068" w:name="_Toc531381386"/>
            <w:bookmarkEnd w:id="26064"/>
            <w:bookmarkEnd w:id="26065"/>
            <w:bookmarkEnd w:id="26066"/>
            <w:bookmarkEnd w:id="26067"/>
            <w:bookmarkEnd w:id="26068"/>
          </w:p>
        </w:tc>
        <w:tc>
          <w:tcPr>
            <w:tcW w:w="1395" w:type="dxa"/>
          </w:tcPr>
          <w:p w14:paraId="1B42765A" w14:textId="68710FF9" w:rsidR="002175BE" w:rsidRPr="00920004" w:rsidDel="00AB715C" w:rsidRDefault="002175BE" w:rsidP="00BD0851">
            <w:pPr>
              <w:spacing w:before="240" w:line="0" w:lineRule="atLeast"/>
              <w:jc w:val="center"/>
              <w:rPr>
                <w:del w:id="26069" w:author="phuong vu" w:date="2018-11-27T14:57:00Z"/>
                <w:lang w:val="en-US"/>
                <w:rPrChange w:id="26070" w:author="phuong vu" w:date="2018-11-30T22:36:00Z">
                  <w:rPr>
                    <w:del w:id="26071" w:author="phuong vu" w:date="2018-11-27T14:57:00Z"/>
                    <w:lang w:val="en-US"/>
                  </w:rPr>
                </w:rPrChange>
              </w:rPr>
              <w:pPrChange w:id="26072" w:author="phuong vu" w:date="2018-11-30T14:16:00Z">
                <w:pPr>
                  <w:spacing w:line="360" w:lineRule="auto"/>
                  <w:jc w:val="center"/>
                </w:pPr>
              </w:pPrChange>
            </w:pPr>
            <w:bookmarkStart w:id="26073" w:name="_Toc531102375"/>
            <w:bookmarkStart w:id="26074" w:name="_Toc531103323"/>
            <w:bookmarkStart w:id="26075" w:name="_Toc531359564"/>
            <w:bookmarkStart w:id="26076" w:name="_Toc531360545"/>
            <w:bookmarkStart w:id="26077" w:name="_Toc531381387"/>
            <w:bookmarkEnd w:id="26073"/>
            <w:bookmarkEnd w:id="26074"/>
            <w:bookmarkEnd w:id="26075"/>
            <w:bookmarkEnd w:id="26076"/>
            <w:bookmarkEnd w:id="26077"/>
          </w:p>
        </w:tc>
        <w:tc>
          <w:tcPr>
            <w:tcW w:w="1397" w:type="dxa"/>
          </w:tcPr>
          <w:p w14:paraId="5FC316B6" w14:textId="547EA217" w:rsidR="002175BE" w:rsidRPr="00920004" w:rsidDel="00AB715C" w:rsidRDefault="002175BE" w:rsidP="00BD0851">
            <w:pPr>
              <w:spacing w:before="240" w:line="0" w:lineRule="atLeast"/>
              <w:jc w:val="center"/>
              <w:rPr>
                <w:del w:id="26078" w:author="phuong vu" w:date="2018-11-27T14:57:00Z"/>
                <w:lang w:val="en-US"/>
                <w:rPrChange w:id="26079" w:author="phuong vu" w:date="2018-11-30T22:36:00Z">
                  <w:rPr>
                    <w:del w:id="26080" w:author="phuong vu" w:date="2018-11-27T14:57:00Z"/>
                    <w:lang w:val="en-US"/>
                  </w:rPr>
                </w:rPrChange>
              </w:rPr>
              <w:pPrChange w:id="26081" w:author="phuong vu" w:date="2018-11-30T14:16:00Z">
                <w:pPr>
                  <w:spacing w:line="360" w:lineRule="auto"/>
                  <w:jc w:val="center"/>
                </w:pPr>
              </w:pPrChange>
            </w:pPr>
            <w:bookmarkStart w:id="26082" w:name="_Toc531102376"/>
            <w:bookmarkStart w:id="26083" w:name="_Toc531103324"/>
            <w:bookmarkStart w:id="26084" w:name="_Toc531359565"/>
            <w:bookmarkStart w:id="26085" w:name="_Toc531360546"/>
            <w:bookmarkStart w:id="26086" w:name="_Toc531381388"/>
            <w:bookmarkEnd w:id="26082"/>
            <w:bookmarkEnd w:id="26083"/>
            <w:bookmarkEnd w:id="26084"/>
            <w:bookmarkEnd w:id="26085"/>
            <w:bookmarkEnd w:id="26086"/>
          </w:p>
        </w:tc>
        <w:tc>
          <w:tcPr>
            <w:tcW w:w="1406" w:type="dxa"/>
          </w:tcPr>
          <w:p w14:paraId="5A4B30E9" w14:textId="10ADA28D" w:rsidR="002175BE" w:rsidRPr="00920004" w:rsidDel="00AB715C" w:rsidRDefault="002175BE" w:rsidP="00BD0851">
            <w:pPr>
              <w:spacing w:before="240" w:line="0" w:lineRule="atLeast"/>
              <w:jc w:val="center"/>
              <w:rPr>
                <w:del w:id="26087" w:author="phuong vu" w:date="2018-11-27T14:57:00Z"/>
                <w:lang w:val="en-US"/>
                <w:rPrChange w:id="26088" w:author="phuong vu" w:date="2018-11-30T22:36:00Z">
                  <w:rPr>
                    <w:del w:id="26089" w:author="phuong vu" w:date="2018-11-27T14:57:00Z"/>
                    <w:lang w:val="en-US"/>
                  </w:rPr>
                </w:rPrChange>
              </w:rPr>
              <w:pPrChange w:id="26090" w:author="phuong vu" w:date="2018-11-30T14:16:00Z">
                <w:pPr>
                  <w:jc w:val="center"/>
                </w:pPr>
              </w:pPrChange>
            </w:pPr>
            <w:del w:id="26091" w:author="phuong vu" w:date="2018-11-27T14:57:00Z">
              <w:r w:rsidRPr="00920004" w:rsidDel="00AB715C">
                <w:rPr>
                  <w:lang w:val="en-US"/>
                  <w:rPrChange w:id="26092" w:author="phuong vu" w:date="2018-11-30T22:36:00Z">
                    <w:rPr>
                      <w:lang w:val="en-US"/>
                    </w:rPr>
                  </w:rPrChange>
                </w:rPr>
                <w:delText>X</w:delText>
              </w:r>
              <w:bookmarkStart w:id="26093" w:name="_Toc531102377"/>
              <w:bookmarkStart w:id="26094" w:name="_Toc531103325"/>
              <w:bookmarkStart w:id="26095" w:name="_Toc531359566"/>
              <w:bookmarkStart w:id="26096" w:name="_Toc531360547"/>
              <w:bookmarkStart w:id="26097" w:name="_Toc531381389"/>
              <w:bookmarkEnd w:id="26093"/>
              <w:bookmarkEnd w:id="26094"/>
              <w:bookmarkEnd w:id="26095"/>
              <w:bookmarkEnd w:id="26096"/>
              <w:bookmarkEnd w:id="26097"/>
            </w:del>
          </w:p>
        </w:tc>
        <w:bookmarkStart w:id="26098" w:name="_Toc531102378"/>
        <w:bookmarkStart w:id="26099" w:name="_Toc531103326"/>
        <w:bookmarkStart w:id="26100" w:name="_Toc531359567"/>
        <w:bookmarkStart w:id="26101" w:name="_Toc531360548"/>
        <w:bookmarkStart w:id="26102" w:name="_Toc531381390"/>
        <w:bookmarkEnd w:id="26098"/>
        <w:bookmarkEnd w:id="26099"/>
        <w:bookmarkEnd w:id="26100"/>
        <w:bookmarkEnd w:id="26101"/>
        <w:bookmarkEnd w:id="26102"/>
      </w:tr>
      <w:tr w:rsidR="002175BE" w:rsidRPr="00920004" w:rsidDel="00AB715C" w14:paraId="5AD07FC4" w14:textId="4C25360F" w:rsidTr="002175BE">
        <w:trPr>
          <w:del w:id="26103" w:author="phuong vu" w:date="2018-11-27T14:57:00Z"/>
        </w:trPr>
        <w:tc>
          <w:tcPr>
            <w:tcW w:w="797" w:type="dxa"/>
          </w:tcPr>
          <w:p w14:paraId="1CFA2CF7" w14:textId="61501E73" w:rsidR="002175BE" w:rsidRPr="00920004" w:rsidDel="00AB715C" w:rsidRDefault="002175BE" w:rsidP="00BD0851">
            <w:pPr>
              <w:spacing w:before="240" w:line="0" w:lineRule="atLeast"/>
              <w:jc w:val="center"/>
              <w:rPr>
                <w:del w:id="26104" w:author="phuong vu" w:date="2018-11-27T14:57:00Z"/>
                <w:lang w:val="en-US"/>
                <w:rPrChange w:id="26105" w:author="phuong vu" w:date="2018-11-30T22:36:00Z">
                  <w:rPr>
                    <w:del w:id="26106" w:author="phuong vu" w:date="2018-11-27T14:57:00Z"/>
                    <w:lang w:val="en-US"/>
                  </w:rPr>
                </w:rPrChange>
              </w:rPr>
              <w:pPrChange w:id="26107" w:author="phuong vu" w:date="2018-11-30T14:16:00Z">
                <w:pPr>
                  <w:spacing w:line="360" w:lineRule="auto"/>
                  <w:jc w:val="center"/>
                </w:pPr>
              </w:pPrChange>
            </w:pPr>
            <w:del w:id="26108" w:author="phuong vu" w:date="2018-11-27T14:57:00Z">
              <w:r w:rsidRPr="00920004" w:rsidDel="00AB715C">
                <w:rPr>
                  <w:lang w:val="en-US"/>
                  <w:rPrChange w:id="26109" w:author="phuong vu" w:date="2018-11-30T22:36:00Z">
                    <w:rPr>
                      <w:lang w:val="en-US"/>
                    </w:rPr>
                  </w:rPrChange>
                </w:rPr>
                <w:delText>9</w:delText>
              </w:r>
              <w:bookmarkStart w:id="26110" w:name="_Toc531102379"/>
              <w:bookmarkStart w:id="26111" w:name="_Toc531103327"/>
              <w:bookmarkStart w:id="26112" w:name="_Toc531359568"/>
              <w:bookmarkStart w:id="26113" w:name="_Toc531360549"/>
              <w:bookmarkStart w:id="26114" w:name="_Toc531381391"/>
              <w:bookmarkEnd w:id="26110"/>
              <w:bookmarkEnd w:id="26111"/>
              <w:bookmarkEnd w:id="26112"/>
              <w:bookmarkEnd w:id="26113"/>
              <w:bookmarkEnd w:id="26114"/>
            </w:del>
          </w:p>
        </w:tc>
        <w:tc>
          <w:tcPr>
            <w:tcW w:w="2368" w:type="dxa"/>
          </w:tcPr>
          <w:p w14:paraId="449BC377" w14:textId="5F0F2D9C" w:rsidR="002175BE" w:rsidRPr="00920004" w:rsidDel="00AB715C" w:rsidRDefault="002175BE" w:rsidP="00BD0851">
            <w:pPr>
              <w:spacing w:before="240" w:line="0" w:lineRule="atLeast"/>
              <w:rPr>
                <w:del w:id="26115" w:author="phuong vu" w:date="2018-11-27T14:57:00Z"/>
                <w:lang w:val="en-US"/>
                <w:rPrChange w:id="26116" w:author="phuong vu" w:date="2018-11-30T22:36:00Z">
                  <w:rPr>
                    <w:del w:id="26117" w:author="phuong vu" w:date="2018-11-27T14:57:00Z"/>
                    <w:lang w:val="en-US"/>
                  </w:rPr>
                </w:rPrChange>
              </w:rPr>
              <w:pPrChange w:id="26118" w:author="phuong vu" w:date="2018-11-30T14:16:00Z">
                <w:pPr>
                  <w:spacing w:line="360" w:lineRule="auto"/>
                </w:pPr>
              </w:pPrChange>
            </w:pPr>
            <w:del w:id="26119" w:author="phuong vu" w:date="2018-11-27T14:57:00Z">
              <w:r w:rsidRPr="00920004" w:rsidDel="00AB715C">
                <w:rPr>
                  <w:lang w:val="en-US"/>
                  <w:rPrChange w:id="26120" w:author="phuong vu" w:date="2018-11-30T22:36:00Z">
                    <w:rPr>
                      <w:lang w:val="en-US"/>
                    </w:rPr>
                  </w:rPrChange>
                </w:rPr>
                <w:delText>time_schedule</w:delText>
              </w:r>
              <w:bookmarkStart w:id="26121" w:name="_Toc531102380"/>
              <w:bookmarkStart w:id="26122" w:name="_Toc531103328"/>
              <w:bookmarkStart w:id="26123" w:name="_Toc531359569"/>
              <w:bookmarkStart w:id="26124" w:name="_Toc531360550"/>
              <w:bookmarkStart w:id="26125" w:name="_Toc531381392"/>
              <w:bookmarkEnd w:id="26121"/>
              <w:bookmarkEnd w:id="26122"/>
              <w:bookmarkEnd w:id="26123"/>
              <w:bookmarkEnd w:id="26124"/>
              <w:bookmarkEnd w:id="26125"/>
            </w:del>
          </w:p>
        </w:tc>
        <w:tc>
          <w:tcPr>
            <w:tcW w:w="1414" w:type="dxa"/>
          </w:tcPr>
          <w:p w14:paraId="26A68DDD" w14:textId="6455947C" w:rsidR="002175BE" w:rsidRPr="00920004" w:rsidDel="00AB715C" w:rsidRDefault="002175BE" w:rsidP="00BD0851">
            <w:pPr>
              <w:spacing w:before="240" w:line="0" w:lineRule="atLeast"/>
              <w:jc w:val="center"/>
              <w:rPr>
                <w:del w:id="26126" w:author="phuong vu" w:date="2018-11-27T14:57:00Z"/>
                <w:lang w:val="en-US"/>
                <w:rPrChange w:id="26127" w:author="phuong vu" w:date="2018-11-30T22:36:00Z">
                  <w:rPr>
                    <w:del w:id="26128" w:author="phuong vu" w:date="2018-11-27T14:57:00Z"/>
                    <w:lang w:val="en-US"/>
                  </w:rPr>
                </w:rPrChange>
              </w:rPr>
              <w:pPrChange w:id="26129" w:author="phuong vu" w:date="2018-11-30T14:16:00Z">
                <w:pPr>
                  <w:spacing w:line="360" w:lineRule="auto"/>
                  <w:jc w:val="center"/>
                </w:pPr>
              </w:pPrChange>
            </w:pPr>
            <w:bookmarkStart w:id="26130" w:name="_Toc531102381"/>
            <w:bookmarkStart w:id="26131" w:name="_Toc531103329"/>
            <w:bookmarkStart w:id="26132" w:name="_Toc531359570"/>
            <w:bookmarkStart w:id="26133" w:name="_Toc531360551"/>
            <w:bookmarkStart w:id="26134" w:name="_Toc531381393"/>
            <w:bookmarkEnd w:id="26130"/>
            <w:bookmarkEnd w:id="26131"/>
            <w:bookmarkEnd w:id="26132"/>
            <w:bookmarkEnd w:id="26133"/>
            <w:bookmarkEnd w:id="26134"/>
          </w:p>
        </w:tc>
        <w:tc>
          <w:tcPr>
            <w:tcW w:w="1395" w:type="dxa"/>
          </w:tcPr>
          <w:p w14:paraId="5E9D24C2" w14:textId="422E3895" w:rsidR="002175BE" w:rsidRPr="00920004" w:rsidDel="00AB715C" w:rsidRDefault="002175BE" w:rsidP="00BD0851">
            <w:pPr>
              <w:spacing w:before="240" w:line="0" w:lineRule="atLeast"/>
              <w:jc w:val="center"/>
              <w:rPr>
                <w:del w:id="26135" w:author="phuong vu" w:date="2018-11-27T14:57:00Z"/>
                <w:lang w:val="en-US"/>
                <w:rPrChange w:id="26136" w:author="phuong vu" w:date="2018-11-30T22:36:00Z">
                  <w:rPr>
                    <w:del w:id="26137" w:author="phuong vu" w:date="2018-11-27T14:57:00Z"/>
                    <w:lang w:val="en-US"/>
                  </w:rPr>
                </w:rPrChange>
              </w:rPr>
              <w:pPrChange w:id="26138" w:author="phuong vu" w:date="2018-11-30T14:16:00Z">
                <w:pPr>
                  <w:spacing w:line="360" w:lineRule="auto"/>
                  <w:jc w:val="center"/>
                </w:pPr>
              </w:pPrChange>
            </w:pPr>
            <w:bookmarkStart w:id="26139" w:name="_Toc531102382"/>
            <w:bookmarkStart w:id="26140" w:name="_Toc531103330"/>
            <w:bookmarkStart w:id="26141" w:name="_Toc531359571"/>
            <w:bookmarkStart w:id="26142" w:name="_Toc531360552"/>
            <w:bookmarkStart w:id="26143" w:name="_Toc531381394"/>
            <w:bookmarkEnd w:id="26139"/>
            <w:bookmarkEnd w:id="26140"/>
            <w:bookmarkEnd w:id="26141"/>
            <w:bookmarkEnd w:id="26142"/>
            <w:bookmarkEnd w:id="26143"/>
          </w:p>
        </w:tc>
        <w:tc>
          <w:tcPr>
            <w:tcW w:w="1397" w:type="dxa"/>
          </w:tcPr>
          <w:p w14:paraId="4D981FA3" w14:textId="023D7650" w:rsidR="002175BE" w:rsidRPr="00920004" w:rsidDel="00AB715C" w:rsidRDefault="002175BE" w:rsidP="00BD0851">
            <w:pPr>
              <w:spacing w:before="240" w:line="0" w:lineRule="atLeast"/>
              <w:jc w:val="center"/>
              <w:rPr>
                <w:del w:id="26144" w:author="phuong vu" w:date="2018-11-27T14:57:00Z"/>
                <w:lang w:val="en-US"/>
                <w:rPrChange w:id="26145" w:author="phuong vu" w:date="2018-11-30T22:36:00Z">
                  <w:rPr>
                    <w:del w:id="26146" w:author="phuong vu" w:date="2018-11-27T14:57:00Z"/>
                    <w:lang w:val="en-US"/>
                  </w:rPr>
                </w:rPrChange>
              </w:rPr>
              <w:pPrChange w:id="26147" w:author="phuong vu" w:date="2018-11-30T14:16:00Z">
                <w:pPr>
                  <w:spacing w:line="360" w:lineRule="auto"/>
                  <w:jc w:val="center"/>
                </w:pPr>
              </w:pPrChange>
            </w:pPr>
            <w:bookmarkStart w:id="26148" w:name="_Toc531102383"/>
            <w:bookmarkStart w:id="26149" w:name="_Toc531103331"/>
            <w:bookmarkStart w:id="26150" w:name="_Toc531359572"/>
            <w:bookmarkStart w:id="26151" w:name="_Toc531360553"/>
            <w:bookmarkStart w:id="26152" w:name="_Toc531381395"/>
            <w:bookmarkEnd w:id="26148"/>
            <w:bookmarkEnd w:id="26149"/>
            <w:bookmarkEnd w:id="26150"/>
            <w:bookmarkEnd w:id="26151"/>
            <w:bookmarkEnd w:id="26152"/>
          </w:p>
        </w:tc>
        <w:tc>
          <w:tcPr>
            <w:tcW w:w="1406" w:type="dxa"/>
          </w:tcPr>
          <w:p w14:paraId="60027F0A" w14:textId="48966172" w:rsidR="002175BE" w:rsidRPr="00920004" w:rsidDel="00AB715C" w:rsidRDefault="002175BE" w:rsidP="00BD0851">
            <w:pPr>
              <w:spacing w:before="240" w:line="0" w:lineRule="atLeast"/>
              <w:jc w:val="center"/>
              <w:rPr>
                <w:del w:id="26153" w:author="phuong vu" w:date="2018-11-27T14:57:00Z"/>
                <w:lang w:val="en-US"/>
                <w:rPrChange w:id="26154" w:author="phuong vu" w:date="2018-11-30T22:36:00Z">
                  <w:rPr>
                    <w:del w:id="26155" w:author="phuong vu" w:date="2018-11-27T14:57:00Z"/>
                    <w:lang w:val="en-US"/>
                  </w:rPr>
                </w:rPrChange>
              </w:rPr>
              <w:pPrChange w:id="26156" w:author="phuong vu" w:date="2018-11-30T14:16:00Z">
                <w:pPr>
                  <w:jc w:val="center"/>
                </w:pPr>
              </w:pPrChange>
            </w:pPr>
            <w:del w:id="26157" w:author="phuong vu" w:date="2018-11-27T14:57:00Z">
              <w:r w:rsidRPr="00920004" w:rsidDel="00AB715C">
                <w:rPr>
                  <w:lang w:val="en-US"/>
                  <w:rPrChange w:id="26158" w:author="phuong vu" w:date="2018-11-30T22:36:00Z">
                    <w:rPr>
                      <w:lang w:val="en-US"/>
                    </w:rPr>
                  </w:rPrChange>
                </w:rPr>
                <w:delText>X</w:delText>
              </w:r>
              <w:bookmarkStart w:id="26159" w:name="_Toc531102384"/>
              <w:bookmarkStart w:id="26160" w:name="_Toc531103332"/>
              <w:bookmarkStart w:id="26161" w:name="_Toc531359573"/>
              <w:bookmarkStart w:id="26162" w:name="_Toc531360554"/>
              <w:bookmarkStart w:id="26163" w:name="_Toc531381396"/>
              <w:bookmarkEnd w:id="26159"/>
              <w:bookmarkEnd w:id="26160"/>
              <w:bookmarkEnd w:id="26161"/>
              <w:bookmarkEnd w:id="26162"/>
              <w:bookmarkEnd w:id="26163"/>
            </w:del>
          </w:p>
        </w:tc>
        <w:bookmarkStart w:id="26164" w:name="_Toc531102385"/>
        <w:bookmarkStart w:id="26165" w:name="_Toc531103333"/>
        <w:bookmarkStart w:id="26166" w:name="_Toc531359574"/>
        <w:bookmarkStart w:id="26167" w:name="_Toc531360555"/>
        <w:bookmarkStart w:id="26168" w:name="_Toc531381397"/>
        <w:bookmarkEnd w:id="26164"/>
        <w:bookmarkEnd w:id="26165"/>
        <w:bookmarkEnd w:id="26166"/>
        <w:bookmarkEnd w:id="26167"/>
        <w:bookmarkEnd w:id="26168"/>
      </w:tr>
      <w:tr w:rsidR="002175BE" w:rsidRPr="00920004" w:rsidDel="00AB715C" w14:paraId="42D0DEAC" w14:textId="2B69D880" w:rsidTr="002175BE">
        <w:trPr>
          <w:del w:id="26169" w:author="phuong vu" w:date="2018-11-27T14:57:00Z"/>
        </w:trPr>
        <w:tc>
          <w:tcPr>
            <w:tcW w:w="797" w:type="dxa"/>
          </w:tcPr>
          <w:p w14:paraId="21D9B315" w14:textId="3A6D9766" w:rsidR="002175BE" w:rsidRPr="00920004" w:rsidDel="00AB715C" w:rsidRDefault="002175BE" w:rsidP="00BD0851">
            <w:pPr>
              <w:spacing w:before="240" w:line="0" w:lineRule="atLeast"/>
              <w:jc w:val="center"/>
              <w:rPr>
                <w:del w:id="26170" w:author="phuong vu" w:date="2018-11-27T14:57:00Z"/>
                <w:lang w:val="en-US"/>
                <w:rPrChange w:id="26171" w:author="phuong vu" w:date="2018-11-30T22:36:00Z">
                  <w:rPr>
                    <w:del w:id="26172" w:author="phuong vu" w:date="2018-11-27T14:57:00Z"/>
                    <w:lang w:val="en-US"/>
                  </w:rPr>
                </w:rPrChange>
              </w:rPr>
              <w:pPrChange w:id="26173" w:author="phuong vu" w:date="2018-11-30T14:16:00Z">
                <w:pPr>
                  <w:spacing w:line="360" w:lineRule="auto"/>
                  <w:jc w:val="center"/>
                </w:pPr>
              </w:pPrChange>
            </w:pPr>
            <w:del w:id="26174" w:author="phuong vu" w:date="2018-11-27T14:57:00Z">
              <w:r w:rsidRPr="00920004" w:rsidDel="00AB715C">
                <w:rPr>
                  <w:lang w:val="en-US"/>
                  <w:rPrChange w:id="26175" w:author="phuong vu" w:date="2018-11-30T22:36:00Z">
                    <w:rPr>
                      <w:lang w:val="en-US"/>
                    </w:rPr>
                  </w:rPrChange>
                </w:rPr>
                <w:delText>10</w:delText>
              </w:r>
              <w:bookmarkStart w:id="26176" w:name="_Toc531102386"/>
              <w:bookmarkStart w:id="26177" w:name="_Toc531103334"/>
              <w:bookmarkStart w:id="26178" w:name="_Toc531359575"/>
              <w:bookmarkStart w:id="26179" w:name="_Toc531360556"/>
              <w:bookmarkStart w:id="26180" w:name="_Toc531381398"/>
              <w:bookmarkEnd w:id="26176"/>
              <w:bookmarkEnd w:id="26177"/>
              <w:bookmarkEnd w:id="26178"/>
              <w:bookmarkEnd w:id="26179"/>
              <w:bookmarkEnd w:id="26180"/>
            </w:del>
          </w:p>
        </w:tc>
        <w:tc>
          <w:tcPr>
            <w:tcW w:w="2368" w:type="dxa"/>
          </w:tcPr>
          <w:p w14:paraId="37B7EE0B" w14:textId="1259131C" w:rsidR="002175BE" w:rsidRPr="00920004" w:rsidDel="00AB715C" w:rsidRDefault="002175BE" w:rsidP="00BD0851">
            <w:pPr>
              <w:spacing w:before="240" w:line="0" w:lineRule="atLeast"/>
              <w:rPr>
                <w:del w:id="26181" w:author="phuong vu" w:date="2018-11-27T14:57:00Z"/>
                <w:lang w:val="en-US"/>
                <w:rPrChange w:id="26182" w:author="phuong vu" w:date="2018-11-30T22:36:00Z">
                  <w:rPr>
                    <w:del w:id="26183" w:author="phuong vu" w:date="2018-11-27T14:57:00Z"/>
                    <w:lang w:val="en-US"/>
                  </w:rPr>
                </w:rPrChange>
              </w:rPr>
              <w:pPrChange w:id="26184" w:author="phuong vu" w:date="2018-11-30T14:16:00Z">
                <w:pPr>
                  <w:spacing w:line="360" w:lineRule="auto"/>
                </w:pPr>
              </w:pPrChange>
            </w:pPr>
            <w:del w:id="26185" w:author="phuong vu" w:date="2018-11-27T14:57:00Z">
              <w:r w:rsidRPr="00920004" w:rsidDel="00AB715C">
                <w:rPr>
                  <w:lang w:val="en-US"/>
                  <w:rPrChange w:id="26186" w:author="phuong vu" w:date="2018-11-30T22:36:00Z">
                    <w:rPr>
                      <w:lang w:val="en-US"/>
                    </w:rPr>
                  </w:rPrChange>
                </w:rPr>
                <w:delText>branch</w:delText>
              </w:r>
              <w:bookmarkStart w:id="26187" w:name="_Toc531102387"/>
              <w:bookmarkStart w:id="26188" w:name="_Toc531103335"/>
              <w:bookmarkStart w:id="26189" w:name="_Toc531359576"/>
              <w:bookmarkStart w:id="26190" w:name="_Toc531360557"/>
              <w:bookmarkStart w:id="26191" w:name="_Toc531381399"/>
              <w:bookmarkEnd w:id="26187"/>
              <w:bookmarkEnd w:id="26188"/>
              <w:bookmarkEnd w:id="26189"/>
              <w:bookmarkEnd w:id="26190"/>
              <w:bookmarkEnd w:id="26191"/>
            </w:del>
          </w:p>
        </w:tc>
        <w:tc>
          <w:tcPr>
            <w:tcW w:w="1414" w:type="dxa"/>
          </w:tcPr>
          <w:p w14:paraId="2633E56D" w14:textId="7E3ECCCB" w:rsidR="002175BE" w:rsidRPr="00920004" w:rsidDel="00AB715C" w:rsidRDefault="002175BE" w:rsidP="00BD0851">
            <w:pPr>
              <w:spacing w:before="240" w:line="0" w:lineRule="atLeast"/>
              <w:jc w:val="center"/>
              <w:rPr>
                <w:del w:id="26192" w:author="phuong vu" w:date="2018-11-27T14:57:00Z"/>
                <w:lang w:val="en-US"/>
                <w:rPrChange w:id="26193" w:author="phuong vu" w:date="2018-11-30T22:36:00Z">
                  <w:rPr>
                    <w:del w:id="26194" w:author="phuong vu" w:date="2018-11-27T14:57:00Z"/>
                    <w:lang w:val="en-US"/>
                  </w:rPr>
                </w:rPrChange>
              </w:rPr>
              <w:pPrChange w:id="26195" w:author="phuong vu" w:date="2018-11-30T14:16:00Z">
                <w:pPr>
                  <w:spacing w:line="360" w:lineRule="auto"/>
                  <w:jc w:val="center"/>
                </w:pPr>
              </w:pPrChange>
            </w:pPr>
            <w:bookmarkStart w:id="26196" w:name="_Toc531102388"/>
            <w:bookmarkStart w:id="26197" w:name="_Toc531103336"/>
            <w:bookmarkStart w:id="26198" w:name="_Toc531359577"/>
            <w:bookmarkStart w:id="26199" w:name="_Toc531360558"/>
            <w:bookmarkStart w:id="26200" w:name="_Toc531381400"/>
            <w:bookmarkEnd w:id="26196"/>
            <w:bookmarkEnd w:id="26197"/>
            <w:bookmarkEnd w:id="26198"/>
            <w:bookmarkEnd w:id="26199"/>
            <w:bookmarkEnd w:id="26200"/>
          </w:p>
        </w:tc>
        <w:tc>
          <w:tcPr>
            <w:tcW w:w="1395" w:type="dxa"/>
          </w:tcPr>
          <w:p w14:paraId="2FF560BD" w14:textId="4A438DB8" w:rsidR="002175BE" w:rsidRPr="00920004" w:rsidDel="00AB715C" w:rsidRDefault="002175BE" w:rsidP="00BD0851">
            <w:pPr>
              <w:spacing w:before="240" w:line="0" w:lineRule="atLeast"/>
              <w:jc w:val="center"/>
              <w:rPr>
                <w:del w:id="26201" w:author="phuong vu" w:date="2018-11-27T14:57:00Z"/>
                <w:lang w:val="en-US"/>
                <w:rPrChange w:id="26202" w:author="phuong vu" w:date="2018-11-30T22:36:00Z">
                  <w:rPr>
                    <w:del w:id="26203" w:author="phuong vu" w:date="2018-11-27T14:57:00Z"/>
                    <w:lang w:val="en-US"/>
                  </w:rPr>
                </w:rPrChange>
              </w:rPr>
              <w:pPrChange w:id="26204" w:author="phuong vu" w:date="2018-11-30T14:16:00Z">
                <w:pPr>
                  <w:spacing w:line="360" w:lineRule="auto"/>
                  <w:jc w:val="center"/>
                </w:pPr>
              </w:pPrChange>
            </w:pPr>
            <w:bookmarkStart w:id="26205" w:name="_Toc531102389"/>
            <w:bookmarkStart w:id="26206" w:name="_Toc531103337"/>
            <w:bookmarkStart w:id="26207" w:name="_Toc531359578"/>
            <w:bookmarkStart w:id="26208" w:name="_Toc531360559"/>
            <w:bookmarkStart w:id="26209" w:name="_Toc531381401"/>
            <w:bookmarkEnd w:id="26205"/>
            <w:bookmarkEnd w:id="26206"/>
            <w:bookmarkEnd w:id="26207"/>
            <w:bookmarkEnd w:id="26208"/>
            <w:bookmarkEnd w:id="26209"/>
          </w:p>
        </w:tc>
        <w:tc>
          <w:tcPr>
            <w:tcW w:w="1397" w:type="dxa"/>
          </w:tcPr>
          <w:p w14:paraId="738CF9D7" w14:textId="1CA09CFE" w:rsidR="002175BE" w:rsidRPr="00920004" w:rsidDel="00AB715C" w:rsidRDefault="002175BE" w:rsidP="00BD0851">
            <w:pPr>
              <w:spacing w:before="240" w:line="0" w:lineRule="atLeast"/>
              <w:jc w:val="center"/>
              <w:rPr>
                <w:del w:id="26210" w:author="phuong vu" w:date="2018-11-27T14:57:00Z"/>
                <w:lang w:val="en-US"/>
                <w:rPrChange w:id="26211" w:author="phuong vu" w:date="2018-11-30T22:36:00Z">
                  <w:rPr>
                    <w:del w:id="26212" w:author="phuong vu" w:date="2018-11-27T14:57:00Z"/>
                    <w:lang w:val="en-US"/>
                  </w:rPr>
                </w:rPrChange>
              </w:rPr>
              <w:pPrChange w:id="26213" w:author="phuong vu" w:date="2018-11-30T14:16:00Z">
                <w:pPr>
                  <w:spacing w:line="360" w:lineRule="auto"/>
                  <w:jc w:val="center"/>
                </w:pPr>
              </w:pPrChange>
            </w:pPr>
            <w:bookmarkStart w:id="26214" w:name="_Toc531102390"/>
            <w:bookmarkStart w:id="26215" w:name="_Toc531103338"/>
            <w:bookmarkStart w:id="26216" w:name="_Toc531359579"/>
            <w:bookmarkStart w:id="26217" w:name="_Toc531360560"/>
            <w:bookmarkStart w:id="26218" w:name="_Toc531381402"/>
            <w:bookmarkEnd w:id="26214"/>
            <w:bookmarkEnd w:id="26215"/>
            <w:bookmarkEnd w:id="26216"/>
            <w:bookmarkEnd w:id="26217"/>
            <w:bookmarkEnd w:id="26218"/>
          </w:p>
        </w:tc>
        <w:tc>
          <w:tcPr>
            <w:tcW w:w="1406" w:type="dxa"/>
          </w:tcPr>
          <w:p w14:paraId="02599C61" w14:textId="7AF1DAF5" w:rsidR="002175BE" w:rsidRPr="00920004" w:rsidDel="00AB715C" w:rsidRDefault="002175BE" w:rsidP="00BD0851">
            <w:pPr>
              <w:spacing w:before="240" w:line="0" w:lineRule="atLeast"/>
              <w:jc w:val="center"/>
              <w:rPr>
                <w:del w:id="26219" w:author="phuong vu" w:date="2018-11-27T14:57:00Z"/>
                <w:lang w:val="en-US"/>
                <w:rPrChange w:id="26220" w:author="phuong vu" w:date="2018-11-30T22:36:00Z">
                  <w:rPr>
                    <w:del w:id="26221" w:author="phuong vu" w:date="2018-11-27T14:57:00Z"/>
                    <w:lang w:val="en-US"/>
                  </w:rPr>
                </w:rPrChange>
              </w:rPr>
              <w:pPrChange w:id="26222" w:author="phuong vu" w:date="2018-11-30T14:16:00Z">
                <w:pPr>
                  <w:jc w:val="center"/>
                </w:pPr>
              </w:pPrChange>
            </w:pPr>
            <w:del w:id="26223" w:author="phuong vu" w:date="2018-11-27T14:57:00Z">
              <w:r w:rsidRPr="00920004" w:rsidDel="00AB715C">
                <w:rPr>
                  <w:lang w:val="en-US"/>
                  <w:rPrChange w:id="26224" w:author="phuong vu" w:date="2018-11-30T22:36:00Z">
                    <w:rPr>
                      <w:lang w:val="en-US"/>
                    </w:rPr>
                  </w:rPrChange>
                </w:rPr>
                <w:delText>X</w:delText>
              </w:r>
              <w:bookmarkStart w:id="26225" w:name="_Toc531102391"/>
              <w:bookmarkStart w:id="26226" w:name="_Toc531103339"/>
              <w:bookmarkStart w:id="26227" w:name="_Toc531359580"/>
              <w:bookmarkStart w:id="26228" w:name="_Toc531360561"/>
              <w:bookmarkStart w:id="26229" w:name="_Toc531381403"/>
              <w:bookmarkEnd w:id="26225"/>
              <w:bookmarkEnd w:id="26226"/>
              <w:bookmarkEnd w:id="26227"/>
              <w:bookmarkEnd w:id="26228"/>
              <w:bookmarkEnd w:id="26229"/>
            </w:del>
          </w:p>
        </w:tc>
        <w:bookmarkStart w:id="26230" w:name="_Toc531102392"/>
        <w:bookmarkStart w:id="26231" w:name="_Toc531103340"/>
        <w:bookmarkStart w:id="26232" w:name="_Toc531359581"/>
        <w:bookmarkStart w:id="26233" w:name="_Toc531360562"/>
        <w:bookmarkStart w:id="26234" w:name="_Toc531381404"/>
        <w:bookmarkEnd w:id="26230"/>
        <w:bookmarkEnd w:id="26231"/>
        <w:bookmarkEnd w:id="26232"/>
        <w:bookmarkEnd w:id="26233"/>
        <w:bookmarkEnd w:id="26234"/>
      </w:tr>
      <w:tr w:rsidR="002175BE" w:rsidRPr="00920004" w:rsidDel="00AB715C" w14:paraId="4403EF08" w14:textId="682EB834" w:rsidTr="002175BE">
        <w:trPr>
          <w:del w:id="26235" w:author="phuong vu" w:date="2018-11-27T14:57:00Z"/>
        </w:trPr>
        <w:tc>
          <w:tcPr>
            <w:tcW w:w="797" w:type="dxa"/>
          </w:tcPr>
          <w:p w14:paraId="64F77689" w14:textId="155D8ADF" w:rsidR="002175BE" w:rsidRPr="00920004" w:rsidDel="00AB715C" w:rsidRDefault="002175BE" w:rsidP="00BD0851">
            <w:pPr>
              <w:spacing w:before="240" w:line="0" w:lineRule="atLeast"/>
              <w:jc w:val="center"/>
              <w:rPr>
                <w:del w:id="26236" w:author="phuong vu" w:date="2018-11-27T14:57:00Z"/>
                <w:lang w:val="en-US"/>
                <w:rPrChange w:id="26237" w:author="phuong vu" w:date="2018-11-30T22:36:00Z">
                  <w:rPr>
                    <w:del w:id="26238" w:author="phuong vu" w:date="2018-11-27T14:57:00Z"/>
                    <w:lang w:val="en-US"/>
                  </w:rPr>
                </w:rPrChange>
              </w:rPr>
              <w:pPrChange w:id="26239" w:author="phuong vu" w:date="2018-11-30T14:16:00Z">
                <w:pPr>
                  <w:spacing w:line="360" w:lineRule="auto"/>
                  <w:jc w:val="center"/>
                </w:pPr>
              </w:pPrChange>
            </w:pPr>
            <w:del w:id="26240" w:author="phuong vu" w:date="2018-11-27T14:57:00Z">
              <w:r w:rsidRPr="00920004" w:rsidDel="00AB715C">
                <w:rPr>
                  <w:lang w:val="en-US"/>
                  <w:rPrChange w:id="26241" w:author="phuong vu" w:date="2018-11-30T22:36:00Z">
                    <w:rPr>
                      <w:lang w:val="en-US"/>
                    </w:rPr>
                  </w:rPrChange>
                </w:rPr>
                <w:delText>11</w:delText>
              </w:r>
              <w:bookmarkStart w:id="26242" w:name="_Toc531102393"/>
              <w:bookmarkStart w:id="26243" w:name="_Toc531103341"/>
              <w:bookmarkStart w:id="26244" w:name="_Toc531359582"/>
              <w:bookmarkStart w:id="26245" w:name="_Toc531360563"/>
              <w:bookmarkStart w:id="26246" w:name="_Toc531381405"/>
              <w:bookmarkEnd w:id="26242"/>
              <w:bookmarkEnd w:id="26243"/>
              <w:bookmarkEnd w:id="26244"/>
              <w:bookmarkEnd w:id="26245"/>
              <w:bookmarkEnd w:id="26246"/>
            </w:del>
          </w:p>
        </w:tc>
        <w:tc>
          <w:tcPr>
            <w:tcW w:w="2368" w:type="dxa"/>
          </w:tcPr>
          <w:p w14:paraId="048B4A41" w14:textId="21A46AAF" w:rsidR="002175BE" w:rsidRPr="00920004" w:rsidDel="00AB715C" w:rsidRDefault="002175BE" w:rsidP="00BD0851">
            <w:pPr>
              <w:spacing w:before="240" w:line="0" w:lineRule="atLeast"/>
              <w:rPr>
                <w:del w:id="26247" w:author="phuong vu" w:date="2018-11-27T14:57:00Z"/>
                <w:lang w:val="en-US"/>
                <w:rPrChange w:id="26248" w:author="phuong vu" w:date="2018-11-30T22:36:00Z">
                  <w:rPr>
                    <w:del w:id="26249" w:author="phuong vu" w:date="2018-11-27T14:57:00Z"/>
                    <w:lang w:val="en-US"/>
                  </w:rPr>
                </w:rPrChange>
              </w:rPr>
              <w:pPrChange w:id="26250" w:author="phuong vu" w:date="2018-11-30T14:16:00Z">
                <w:pPr>
                  <w:spacing w:line="360" w:lineRule="auto"/>
                </w:pPr>
              </w:pPrChange>
            </w:pPr>
            <w:del w:id="26251" w:author="phuong vu" w:date="2018-11-27T14:57:00Z">
              <w:r w:rsidRPr="00920004" w:rsidDel="00AB715C">
                <w:rPr>
                  <w:lang w:val="en-US"/>
                  <w:rPrChange w:id="26252" w:author="phuong vu" w:date="2018-11-30T22:36:00Z">
                    <w:rPr>
                      <w:lang w:val="en-US"/>
                    </w:rPr>
                  </w:rPrChange>
                </w:rPr>
                <w:delText>service_type_branch</w:delText>
              </w:r>
              <w:bookmarkStart w:id="26253" w:name="_Toc531102394"/>
              <w:bookmarkStart w:id="26254" w:name="_Toc531103342"/>
              <w:bookmarkStart w:id="26255" w:name="_Toc531359583"/>
              <w:bookmarkStart w:id="26256" w:name="_Toc531360564"/>
              <w:bookmarkStart w:id="26257" w:name="_Toc531381406"/>
              <w:bookmarkEnd w:id="26253"/>
              <w:bookmarkEnd w:id="26254"/>
              <w:bookmarkEnd w:id="26255"/>
              <w:bookmarkEnd w:id="26256"/>
              <w:bookmarkEnd w:id="26257"/>
            </w:del>
          </w:p>
        </w:tc>
        <w:tc>
          <w:tcPr>
            <w:tcW w:w="1414" w:type="dxa"/>
          </w:tcPr>
          <w:p w14:paraId="6EAC42FA" w14:textId="3B9D7EEF" w:rsidR="002175BE" w:rsidRPr="00920004" w:rsidDel="00AB715C" w:rsidRDefault="002175BE" w:rsidP="00BD0851">
            <w:pPr>
              <w:spacing w:before="240" w:line="0" w:lineRule="atLeast"/>
              <w:jc w:val="center"/>
              <w:rPr>
                <w:del w:id="26258" w:author="phuong vu" w:date="2018-11-27T14:57:00Z"/>
                <w:lang w:val="en-US"/>
                <w:rPrChange w:id="26259" w:author="phuong vu" w:date="2018-11-30T22:36:00Z">
                  <w:rPr>
                    <w:del w:id="26260" w:author="phuong vu" w:date="2018-11-27T14:57:00Z"/>
                    <w:lang w:val="en-US"/>
                  </w:rPr>
                </w:rPrChange>
              </w:rPr>
              <w:pPrChange w:id="26261" w:author="phuong vu" w:date="2018-11-30T14:16:00Z">
                <w:pPr>
                  <w:spacing w:line="360" w:lineRule="auto"/>
                  <w:jc w:val="center"/>
                </w:pPr>
              </w:pPrChange>
            </w:pPr>
            <w:bookmarkStart w:id="26262" w:name="_Toc531102395"/>
            <w:bookmarkStart w:id="26263" w:name="_Toc531103343"/>
            <w:bookmarkStart w:id="26264" w:name="_Toc531359584"/>
            <w:bookmarkStart w:id="26265" w:name="_Toc531360565"/>
            <w:bookmarkStart w:id="26266" w:name="_Toc531381407"/>
            <w:bookmarkEnd w:id="26262"/>
            <w:bookmarkEnd w:id="26263"/>
            <w:bookmarkEnd w:id="26264"/>
            <w:bookmarkEnd w:id="26265"/>
            <w:bookmarkEnd w:id="26266"/>
          </w:p>
        </w:tc>
        <w:tc>
          <w:tcPr>
            <w:tcW w:w="1395" w:type="dxa"/>
          </w:tcPr>
          <w:p w14:paraId="619266D5" w14:textId="241B7BFB" w:rsidR="002175BE" w:rsidRPr="00920004" w:rsidDel="00AB715C" w:rsidRDefault="002175BE" w:rsidP="00BD0851">
            <w:pPr>
              <w:spacing w:before="240" w:line="0" w:lineRule="atLeast"/>
              <w:jc w:val="center"/>
              <w:rPr>
                <w:del w:id="26267" w:author="phuong vu" w:date="2018-11-27T14:57:00Z"/>
                <w:lang w:val="en-US"/>
                <w:rPrChange w:id="26268" w:author="phuong vu" w:date="2018-11-30T22:36:00Z">
                  <w:rPr>
                    <w:del w:id="26269" w:author="phuong vu" w:date="2018-11-27T14:57:00Z"/>
                    <w:lang w:val="en-US"/>
                  </w:rPr>
                </w:rPrChange>
              </w:rPr>
              <w:pPrChange w:id="26270" w:author="phuong vu" w:date="2018-11-30T14:16:00Z">
                <w:pPr>
                  <w:spacing w:line="360" w:lineRule="auto"/>
                  <w:jc w:val="center"/>
                </w:pPr>
              </w:pPrChange>
            </w:pPr>
            <w:bookmarkStart w:id="26271" w:name="_Toc531102396"/>
            <w:bookmarkStart w:id="26272" w:name="_Toc531103344"/>
            <w:bookmarkStart w:id="26273" w:name="_Toc531359585"/>
            <w:bookmarkStart w:id="26274" w:name="_Toc531360566"/>
            <w:bookmarkStart w:id="26275" w:name="_Toc531381408"/>
            <w:bookmarkEnd w:id="26271"/>
            <w:bookmarkEnd w:id="26272"/>
            <w:bookmarkEnd w:id="26273"/>
            <w:bookmarkEnd w:id="26274"/>
            <w:bookmarkEnd w:id="26275"/>
          </w:p>
        </w:tc>
        <w:tc>
          <w:tcPr>
            <w:tcW w:w="1397" w:type="dxa"/>
          </w:tcPr>
          <w:p w14:paraId="487FD684" w14:textId="4D7007E7" w:rsidR="002175BE" w:rsidRPr="00920004" w:rsidDel="00AB715C" w:rsidRDefault="002175BE" w:rsidP="00BD0851">
            <w:pPr>
              <w:spacing w:before="240" w:line="0" w:lineRule="atLeast"/>
              <w:jc w:val="center"/>
              <w:rPr>
                <w:del w:id="26276" w:author="phuong vu" w:date="2018-11-27T14:57:00Z"/>
                <w:lang w:val="en-US"/>
                <w:rPrChange w:id="26277" w:author="phuong vu" w:date="2018-11-30T22:36:00Z">
                  <w:rPr>
                    <w:del w:id="26278" w:author="phuong vu" w:date="2018-11-27T14:57:00Z"/>
                    <w:lang w:val="en-US"/>
                  </w:rPr>
                </w:rPrChange>
              </w:rPr>
              <w:pPrChange w:id="26279" w:author="phuong vu" w:date="2018-11-30T14:16:00Z">
                <w:pPr>
                  <w:spacing w:line="360" w:lineRule="auto"/>
                  <w:jc w:val="center"/>
                </w:pPr>
              </w:pPrChange>
            </w:pPr>
            <w:bookmarkStart w:id="26280" w:name="_Toc531102397"/>
            <w:bookmarkStart w:id="26281" w:name="_Toc531103345"/>
            <w:bookmarkStart w:id="26282" w:name="_Toc531359586"/>
            <w:bookmarkStart w:id="26283" w:name="_Toc531360567"/>
            <w:bookmarkStart w:id="26284" w:name="_Toc531381409"/>
            <w:bookmarkEnd w:id="26280"/>
            <w:bookmarkEnd w:id="26281"/>
            <w:bookmarkEnd w:id="26282"/>
            <w:bookmarkEnd w:id="26283"/>
            <w:bookmarkEnd w:id="26284"/>
          </w:p>
        </w:tc>
        <w:tc>
          <w:tcPr>
            <w:tcW w:w="1406" w:type="dxa"/>
          </w:tcPr>
          <w:p w14:paraId="6B555753" w14:textId="40DC8D8A" w:rsidR="002175BE" w:rsidRPr="00920004" w:rsidDel="00AB715C" w:rsidRDefault="002175BE" w:rsidP="00BD0851">
            <w:pPr>
              <w:spacing w:before="240" w:line="0" w:lineRule="atLeast"/>
              <w:jc w:val="center"/>
              <w:rPr>
                <w:del w:id="26285" w:author="phuong vu" w:date="2018-11-27T14:57:00Z"/>
                <w:lang w:val="en-US"/>
                <w:rPrChange w:id="26286" w:author="phuong vu" w:date="2018-11-30T22:36:00Z">
                  <w:rPr>
                    <w:del w:id="26287" w:author="phuong vu" w:date="2018-11-27T14:57:00Z"/>
                    <w:lang w:val="en-US"/>
                  </w:rPr>
                </w:rPrChange>
              </w:rPr>
              <w:pPrChange w:id="26288" w:author="phuong vu" w:date="2018-11-30T14:16:00Z">
                <w:pPr>
                  <w:jc w:val="center"/>
                </w:pPr>
              </w:pPrChange>
            </w:pPr>
            <w:del w:id="26289" w:author="phuong vu" w:date="2018-11-27T14:57:00Z">
              <w:r w:rsidRPr="00920004" w:rsidDel="00AB715C">
                <w:rPr>
                  <w:lang w:val="en-US"/>
                  <w:rPrChange w:id="26290" w:author="phuong vu" w:date="2018-11-30T22:36:00Z">
                    <w:rPr>
                      <w:lang w:val="en-US"/>
                    </w:rPr>
                  </w:rPrChange>
                </w:rPr>
                <w:delText>X</w:delText>
              </w:r>
              <w:bookmarkStart w:id="26291" w:name="_Toc531102398"/>
              <w:bookmarkStart w:id="26292" w:name="_Toc531103346"/>
              <w:bookmarkStart w:id="26293" w:name="_Toc531359587"/>
              <w:bookmarkStart w:id="26294" w:name="_Toc531360568"/>
              <w:bookmarkStart w:id="26295" w:name="_Toc531381410"/>
              <w:bookmarkEnd w:id="26291"/>
              <w:bookmarkEnd w:id="26292"/>
              <w:bookmarkEnd w:id="26293"/>
              <w:bookmarkEnd w:id="26294"/>
              <w:bookmarkEnd w:id="26295"/>
            </w:del>
          </w:p>
        </w:tc>
        <w:bookmarkStart w:id="26296" w:name="_Toc531102399"/>
        <w:bookmarkStart w:id="26297" w:name="_Toc531103347"/>
        <w:bookmarkStart w:id="26298" w:name="_Toc531359588"/>
        <w:bookmarkStart w:id="26299" w:name="_Toc531360569"/>
        <w:bookmarkStart w:id="26300" w:name="_Toc531381411"/>
        <w:bookmarkEnd w:id="26296"/>
        <w:bookmarkEnd w:id="26297"/>
        <w:bookmarkEnd w:id="26298"/>
        <w:bookmarkEnd w:id="26299"/>
        <w:bookmarkEnd w:id="26300"/>
      </w:tr>
    </w:tbl>
    <w:p w14:paraId="0D4A2410" w14:textId="2D1A232C" w:rsidR="002175BE" w:rsidRPr="00920004" w:rsidDel="00AB715C" w:rsidRDefault="002175BE" w:rsidP="00BD0851">
      <w:pPr>
        <w:pStyle w:val="Caption"/>
        <w:rPr>
          <w:del w:id="26301" w:author="phuong vu" w:date="2018-11-27T14:57:00Z"/>
          <w:i w:val="0"/>
          <w:lang w:val="en-US"/>
          <w:rPrChange w:id="26302" w:author="phuong vu" w:date="2018-11-30T22:36:00Z">
            <w:rPr>
              <w:del w:id="26303" w:author="phuong vu" w:date="2018-11-27T14:57:00Z"/>
              <w:lang w:val="en-US"/>
            </w:rPr>
          </w:rPrChange>
        </w:rPr>
        <w:pPrChange w:id="26304" w:author="phuong vu" w:date="2018-11-30T14:16:00Z">
          <w:pPr/>
        </w:pPrChange>
      </w:pPr>
      <w:bookmarkStart w:id="26305" w:name="_Toc531102400"/>
      <w:bookmarkStart w:id="26306" w:name="_Toc531103348"/>
      <w:bookmarkStart w:id="26307" w:name="_Toc531359589"/>
      <w:bookmarkStart w:id="26308" w:name="_Toc531360570"/>
      <w:bookmarkStart w:id="26309" w:name="_Toc531381412"/>
      <w:bookmarkEnd w:id="26305"/>
      <w:bookmarkEnd w:id="26306"/>
      <w:bookmarkEnd w:id="26307"/>
      <w:bookmarkEnd w:id="26308"/>
      <w:bookmarkEnd w:id="26309"/>
    </w:p>
    <w:p w14:paraId="6E154777" w14:textId="47E22D6F" w:rsidR="00D46DE7" w:rsidRPr="00920004" w:rsidRDefault="008E15BC" w:rsidP="00BD0851">
      <w:pPr>
        <w:pStyle w:val="Heading4"/>
        <w:spacing w:before="240" w:line="0" w:lineRule="atLeast"/>
        <w:rPr>
          <w:ins w:id="26310" w:author="phuong vu" w:date="2018-11-26T01:00:00Z"/>
          <w:lang w:val="en-US"/>
          <w:rPrChange w:id="26311" w:author="phuong vu" w:date="2018-11-30T22:36:00Z">
            <w:rPr>
              <w:ins w:id="26312" w:author="phuong vu" w:date="2018-11-26T01:00:00Z"/>
              <w:lang w:val="en-US"/>
            </w:rPr>
          </w:rPrChange>
        </w:rPr>
        <w:pPrChange w:id="26313" w:author="phuong vu" w:date="2018-11-30T14:16:00Z">
          <w:pPr>
            <w:pStyle w:val="Heading4"/>
          </w:pPr>
        </w:pPrChange>
      </w:pPr>
      <w:del w:id="26314" w:author="phuong vu" w:date="2018-11-27T14:57:00Z">
        <w:r w:rsidRPr="00920004" w:rsidDel="00AB715C">
          <w:rPr>
            <w:rFonts w:cstheme="majorHAnsi"/>
            <w:lang w:val="en-US"/>
            <w:rPrChange w:id="26315" w:author="phuong vu" w:date="2018-11-30T22:36:00Z">
              <w:rPr>
                <w:rFonts w:cstheme="majorHAnsi"/>
                <w:lang w:val="en-US"/>
              </w:rPr>
            </w:rPrChange>
          </w:rPr>
          <w:delText>Cách x</w:delText>
        </w:r>
        <w:r w:rsidRPr="00920004" w:rsidDel="00AB715C">
          <w:rPr>
            <w:rFonts w:cstheme="majorHAnsi"/>
            <w:lang w:val="en-US"/>
            <w:rPrChange w:id="26316" w:author="phuong vu" w:date="2018-11-30T22:36:00Z">
              <w:rPr>
                <w:lang w:val="en-US"/>
              </w:rPr>
            </w:rPrChange>
          </w:rPr>
          <w:delText>ử lí</w:delText>
        </w:r>
      </w:del>
      <w:bookmarkStart w:id="26317" w:name="_Toc531381413"/>
      <w:ins w:id="26318" w:author="phuong vu" w:date="2018-11-26T01:00:00Z">
        <w:r w:rsidR="00D46DE7" w:rsidRPr="00920004">
          <w:rPr>
            <w:lang w:val="en-US"/>
            <w:rPrChange w:id="26319" w:author="phuong vu" w:date="2018-11-30T22:36:00Z">
              <w:rPr>
                <w:lang w:val="en-US"/>
              </w:rPr>
            </w:rPrChange>
          </w:rPr>
          <w:t xml:space="preserve">Quản lí trạng thái </w:t>
        </w:r>
      </w:ins>
      <w:ins w:id="26320" w:author="phuong vu" w:date="2018-11-26T01:03:00Z">
        <w:r w:rsidR="00D46DE7" w:rsidRPr="00920004">
          <w:rPr>
            <w:lang w:val="en-US"/>
            <w:rPrChange w:id="26321" w:author="phuong vu" w:date="2018-11-30T22:36:00Z">
              <w:rPr>
                <w:lang w:val="en-US"/>
              </w:rPr>
            </w:rPrChange>
          </w:rPr>
          <w:t>máy giặt</w:t>
        </w:r>
      </w:ins>
      <w:bookmarkEnd w:id="26317"/>
    </w:p>
    <w:p w14:paraId="6947A2C8" w14:textId="59E3C957" w:rsidR="00300FEC" w:rsidRPr="00920004" w:rsidRDefault="00D46DE7" w:rsidP="0090328E">
      <w:pPr>
        <w:ind w:firstLine="720"/>
        <w:rPr>
          <w:ins w:id="26322" w:author="phuong vu" w:date="2018-11-26T01:00:00Z"/>
          <w:lang w:val="en-US"/>
          <w:rPrChange w:id="26323" w:author="phuong vu" w:date="2018-11-30T22:36:00Z">
            <w:rPr>
              <w:ins w:id="26324" w:author="phuong vu" w:date="2018-11-26T01:00:00Z"/>
              <w:lang w:val="en-US"/>
            </w:rPr>
          </w:rPrChange>
        </w:rPr>
        <w:pPrChange w:id="26325" w:author="phuong vu" w:date="2018-11-30T15:01:00Z">
          <w:pPr>
            <w:pStyle w:val="Heading5"/>
          </w:pPr>
        </w:pPrChange>
      </w:pPr>
      <w:ins w:id="26326" w:author="phuong vu" w:date="2018-11-26T01:00:00Z">
        <w:r w:rsidRPr="00920004">
          <w:rPr>
            <w:b/>
            <w:lang w:val="en-US"/>
            <w:rPrChange w:id="26327" w:author="phuong vu" w:date="2018-11-30T22:36:00Z">
              <w:rPr>
                <w:lang w:val="en-US"/>
              </w:rPr>
            </w:rPrChange>
          </w:rPr>
          <w:t>Mục đích</w:t>
        </w:r>
      </w:ins>
      <w:ins w:id="26328" w:author="phuong vu" w:date="2018-11-30T15:01:00Z">
        <w:r w:rsidR="0090328E" w:rsidRPr="00920004">
          <w:rPr>
            <w:b/>
            <w:lang w:val="en-US"/>
            <w:rPrChange w:id="26329" w:author="phuong vu" w:date="2018-11-30T22:36:00Z">
              <w:rPr>
                <w:lang w:val="en-US"/>
              </w:rPr>
            </w:rPrChange>
          </w:rPr>
          <w:t>:</w:t>
        </w:r>
        <w:r w:rsidR="0090328E" w:rsidRPr="00920004">
          <w:rPr>
            <w:lang w:val="en-US"/>
            <w:rPrChange w:id="26330" w:author="phuong vu" w:date="2018-11-30T22:36:00Z">
              <w:rPr>
                <w:lang w:val="en-US"/>
              </w:rPr>
            </w:rPrChange>
          </w:rPr>
          <w:t xml:space="preserve"> </w:t>
        </w:r>
      </w:ins>
      <w:ins w:id="26331" w:author="phuong vu" w:date="2018-11-26T01:03:00Z">
        <w:r w:rsidR="00300FEC" w:rsidRPr="00920004">
          <w:rPr>
            <w:lang w:val="en-US"/>
            <w:rPrChange w:id="26332" w:author="phuong vu" w:date="2018-11-30T22:36:00Z">
              <w:rPr>
                <w:lang w:val="en-US"/>
              </w:rPr>
            </w:rPrChange>
          </w:rPr>
          <w:t xml:space="preserve">Chức năng quản lí </w:t>
        </w:r>
      </w:ins>
      <w:ins w:id="26333" w:author="phuong vu" w:date="2018-11-26T01:04:00Z">
        <w:r w:rsidR="00300FEC" w:rsidRPr="00920004">
          <w:rPr>
            <w:lang w:val="en-US"/>
            <w:rPrChange w:id="26334" w:author="phuong vu" w:date="2018-11-30T22:36:00Z">
              <w:rPr>
                <w:lang w:val="en-US"/>
              </w:rPr>
            </w:rPrChange>
          </w:rPr>
          <w:t>trạng thái máy giặt hỗ trợ người dùng thêm và thay đổi trạng thái máy giặt tương ứng với những trường hợp trong thực tế sử dụng</w:t>
        </w:r>
      </w:ins>
      <w:ins w:id="26335" w:author="phuong vu" w:date="2018-11-26T01:05:00Z">
        <w:r w:rsidR="00300FEC" w:rsidRPr="00920004">
          <w:rPr>
            <w:lang w:val="en-US"/>
            <w:rPrChange w:id="26336" w:author="phuong vu" w:date="2018-11-30T22:36:00Z">
              <w:rPr>
                <w:lang w:val="en-US"/>
              </w:rPr>
            </w:rPrChange>
          </w:rPr>
          <w:t xml:space="preserve"> bao gồm thêm mới, máy bị lỗi không hoạt động</w:t>
        </w:r>
      </w:ins>
      <w:ins w:id="26337" w:author="phuong vu" w:date="2018-11-26T01:04:00Z">
        <w:r w:rsidR="00300FEC" w:rsidRPr="00920004">
          <w:rPr>
            <w:lang w:val="en-US"/>
            <w:rPrChange w:id="26338" w:author="phuong vu" w:date="2018-11-30T22:36:00Z">
              <w:rPr>
                <w:lang w:val="en-US"/>
              </w:rPr>
            </w:rPrChange>
          </w:rPr>
          <w:t>.</w:t>
        </w:r>
      </w:ins>
    </w:p>
    <w:p w14:paraId="33F01D7C" w14:textId="72509AF7" w:rsidR="00D46DE7" w:rsidRPr="00920004" w:rsidRDefault="00D46DE7" w:rsidP="00E64310">
      <w:pPr>
        <w:pStyle w:val="Heading5"/>
        <w:numPr>
          <w:ilvl w:val="0"/>
          <w:numId w:val="81"/>
        </w:numPr>
        <w:spacing w:before="240" w:line="0" w:lineRule="atLeast"/>
        <w:ind w:left="720"/>
        <w:rPr>
          <w:ins w:id="26339" w:author="phuong vu" w:date="2018-11-26T01:02:00Z"/>
          <w:lang w:val="en-US"/>
          <w:rPrChange w:id="26340" w:author="phuong vu" w:date="2018-11-30T22:36:00Z">
            <w:rPr>
              <w:ins w:id="26341" w:author="phuong vu" w:date="2018-11-26T01:02:00Z"/>
              <w:lang w:val="en-US"/>
            </w:rPr>
          </w:rPrChange>
        </w:rPr>
        <w:pPrChange w:id="26342" w:author="phuong vu" w:date="2018-11-30T23:20:00Z">
          <w:pPr>
            <w:pStyle w:val="Heading5"/>
          </w:pPr>
        </w:pPrChange>
      </w:pPr>
      <w:ins w:id="26343" w:author="phuong vu" w:date="2018-11-26T01:01:00Z">
        <w:r w:rsidRPr="00920004">
          <w:rPr>
            <w:lang w:val="en-US"/>
            <w:rPrChange w:id="26344" w:author="phuong vu" w:date="2018-11-30T22:36:00Z">
              <w:rPr>
                <w:lang w:val="en-US"/>
              </w:rPr>
            </w:rPrChange>
          </w:rPr>
          <w:t>Giao diện</w:t>
        </w:r>
      </w:ins>
    </w:p>
    <w:p w14:paraId="6C047615" w14:textId="77777777" w:rsidR="00D46DE7" w:rsidRPr="00920004" w:rsidRDefault="00D46DE7" w:rsidP="00BD0851">
      <w:pPr>
        <w:keepNext/>
        <w:spacing w:before="240" w:line="0" w:lineRule="atLeast"/>
        <w:rPr>
          <w:ins w:id="26345" w:author="phuong vu" w:date="2018-11-26T01:02:00Z"/>
          <w:rPrChange w:id="26346" w:author="phuong vu" w:date="2018-11-30T22:36:00Z">
            <w:rPr>
              <w:ins w:id="26347" w:author="phuong vu" w:date="2018-11-26T01:02:00Z"/>
            </w:rPr>
          </w:rPrChange>
        </w:rPr>
        <w:pPrChange w:id="26348" w:author="phuong vu" w:date="2018-11-30T14:16:00Z">
          <w:pPr/>
        </w:pPrChange>
      </w:pPr>
      <w:ins w:id="26349" w:author="phuong vu" w:date="2018-11-26T01:02:00Z">
        <w:r w:rsidRPr="00920004">
          <w:rPr>
            <w:noProof/>
            <w:rPrChange w:id="26350" w:author="phuong vu" w:date="2018-11-30T22:36:00Z">
              <w:rPr>
                <w:noProof/>
              </w:rPr>
            </w:rPrChange>
          </w:rPr>
          <w:drawing>
            <wp:inline distT="0" distB="0" distL="0" distR="0" wp14:anchorId="0B05025F" wp14:editId="4D71DCE8">
              <wp:extent cx="5579635" cy="21592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6854" b="9183"/>
                      <a:stretch/>
                    </pic:blipFill>
                    <pic:spPr bwMode="auto">
                      <a:xfrm>
                        <a:off x="0" y="0"/>
                        <a:ext cx="5579745" cy="2159303"/>
                      </a:xfrm>
                      <a:prstGeom prst="rect">
                        <a:avLst/>
                      </a:prstGeom>
                      <a:ln>
                        <a:noFill/>
                      </a:ln>
                      <a:extLst>
                        <a:ext uri="{53640926-AAD7-44D8-BBD7-CCE9431645EC}">
                          <a14:shadowObscured xmlns:a14="http://schemas.microsoft.com/office/drawing/2010/main"/>
                        </a:ext>
                      </a:extLst>
                    </pic:spPr>
                  </pic:pic>
                </a:graphicData>
              </a:graphic>
            </wp:inline>
          </w:drawing>
        </w:r>
      </w:ins>
    </w:p>
    <w:p w14:paraId="1955F928" w14:textId="447C36A1" w:rsidR="00D46DE7" w:rsidRPr="00920004" w:rsidRDefault="00D46DE7" w:rsidP="00A17FA5">
      <w:pPr>
        <w:pStyle w:val="Caption"/>
        <w:rPr>
          <w:ins w:id="26351" w:author="phuong vu" w:date="2018-11-26T01:01:00Z"/>
          <w:lang w:val="en-US"/>
          <w:rPrChange w:id="26352" w:author="phuong vu" w:date="2018-11-30T22:36:00Z">
            <w:rPr>
              <w:ins w:id="26353" w:author="phuong vu" w:date="2018-11-26T01:01:00Z"/>
              <w:lang w:val="en-US"/>
            </w:rPr>
          </w:rPrChange>
        </w:rPr>
        <w:pPrChange w:id="26354" w:author="phuong vu" w:date="2018-11-30T22:42:00Z">
          <w:pPr>
            <w:pStyle w:val="Heading5"/>
          </w:pPr>
        </w:pPrChange>
      </w:pPr>
      <w:bookmarkStart w:id="26355" w:name="_Toc531380509"/>
      <w:ins w:id="26356" w:author="phuong vu" w:date="2018-11-26T01:02:00Z">
        <w:r w:rsidRPr="00920004">
          <w:rPr>
            <w:rPrChange w:id="26357" w:author="phuong vu" w:date="2018-11-30T22:36:00Z">
              <w:rPr/>
            </w:rPrChange>
          </w:rPr>
          <w:t xml:space="preserve">Hình </w:t>
        </w:r>
      </w:ins>
      <w:ins w:id="26358" w:author="phuong vu" w:date="2018-11-30T15:13:00Z">
        <w:r w:rsidR="00EF3636" w:rsidRPr="00920004">
          <w:rPr>
            <w:rPrChange w:id="26359" w:author="phuong vu" w:date="2018-11-30T22:36:00Z">
              <w:rPr/>
            </w:rPrChange>
          </w:rPr>
          <w:fldChar w:fldCharType="begin"/>
        </w:r>
        <w:r w:rsidR="00EF3636" w:rsidRPr="00920004">
          <w:rPr>
            <w:rPrChange w:id="26360" w:author="phuong vu" w:date="2018-11-30T22:36:00Z">
              <w:rPr/>
            </w:rPrChange>
          </w:rPr>
          <w:instrText xml:space="preserve"> STYLEREF 1 \s </w:instrText>
        </w:r>
      </w:ins>
      <w:r w:rsidR="00EF3636" w:rsidRPr="00920004">
        <w:rPr>
          <w:rPrChange w:id="26361" w:author="phuong vu" w:date="2018-11-30T22:36:00Z">
            <w:rPr/>
          </w:rPrChange>
        </w:rPr>
        <w:fldChar w:fldCharType="separate"/>
      </w:r>
      <w:r w:rsidR="00B5490C">
        <w:rPr>
          <w:noProof/>
        </w:rPr>
        <w:t>3</w:t>
      </w:r>
      <w:ins w:id="26362" w:author="phuong vu" w:date="2018-11-30T15:13:00Z">
        <w:r w:rsidR="00EF3636" w:rsidRPr="00920004">
          <w:rPr>
            <w:rPrChange w:id="26363" w:author="phuong vu" w:date="2018-11-30T22:36:00Z">
              <w:rPr/>
            </w:rPrChange>
          </w:rPr>
          <w:fldChar w:fldCharType="end"/>
        </w:r>
        <w:r w:rsidR="00EF3636" w:rsidRPr="00920004">
          <w:rPr>
            <w:rPrChange w:id="26364" w:author="phuong vu" w:date="2018-11-30T22:36:00Z">
              <w:rPr/>
            </w:rPrChange>
          </w:rPr>
          <w:t>.</w:t>
        </w:r>
        <w:r w:rsidR="00EF3636" w:rsidRPr="00920004">
          <w:rPr>
            <w:rPrChange w:id="26365" w:author="phuong vu" w:date="2018-11-30T22:36:00Z">
              <w:rPr/>
            </w:rPrChange>
          </w:rPr>
          <w:fldChar w:fldCharType="begin"/>
        </w:r>
        <w:r w:rsidR="00EF3636" w:rsidRPr="00920004">
          <w:rPr>
            <w:rPrChange w:id="26366" w:author="phuong vu" w:date="2018-11-30T22:36:00Z">
              <w:rPr/>
            </w:rPrChange>
          </w:rPr>
          <w:instrText xml:space="preserve"> SEQ Hình \* ARABIC \s 1 </w:instrText>
        </w:r>
      </w:ins>
      <w:r w:rsidR="00EF3636" w:rsidRPr="00920004">
        <w:rPr>
          <w:rPrChange w:id="26367" w:author="phuong vu" w:date="2018-11-30T22:36:00Z">
            <w:rPr/>
          </w:rPrChange>
        </w:rPr>
        <w:fldChar w:fldCharType="separate"/>
      </w:r>
      <w:ins w:id="26368" w:author="phuong vu" w:date="2018-11-30T22:44:00Z">
        <w:r w:rsidR="00B5490C">
          <w:rPr>
            <w:noProof/>
          </w:rPr>
          <w:t>32</w:t>
        </w:r>
      </w:ins>
      <w:ins w:id="26369" w:author="phuong vu" w:date="2018-11-30T15:13:00Z">
        <w:r w:rsidR="00EF3636" w:rsidRPr="00920004">
          <w:rPr>
            <w:rPrChange w:id="26370" w:author="phuong vu" w:date="2018-11-30T22:36:00Z">
              <w:rPr/>
            </w:rPrChange>
          </w:rPr>
          <w:fldChar w:fldCharType="end"/>
        </w:r>
      </w:ins>
      <w:ins w:id="26371" w:author="phuong vu" w:date="2018-11-26T01:02:00Z">
        <w:r w:rsidRPr="00920004">
          <w:rPr>
            <w:lang w:val="en-US"/>
            <w:rPrChange w:id="26372" w:author="phuong vu" w:date="2018-11-30T22:36:00Z">
              <w:rPr>
                <w:lang w:val="en-US"/>
              </w:rPr>
            </w:rPrChange>
          </w:rPr>
          <w:t xml:space="preserve"> Giao diện </w:t>
        </w:r>
      </w:ins>
      <w:ins w:id="26373" w:author="phuong vu" w:date="2018-11-26T01:03:00Z">
        <w:r w:rsidRPr="00920004">
          <w:rPr>
            <w:lang w:val="en-US"/>
            <w:rPrChange w:id="26374" w:author="phuong vu" w:date="2018-11-30T22:36:00Z">
              <w:rPr>
                <w:lang w:val="en-US"/>
              </w:rPr>
            </w:rPrChange>
          </w:rPr>
          <w:t>chức năng quản lí trạng thái máy giặt</w:t>
        </w:r>
      </w:ins>
      <w:bookmarkEnd w:id="26355"/>
    </w:p>
    <w:p w14:paraId="59AE4234" w14:textId="6BF4CCD8" w:rsidR="00D46DE7" w:rsidRPr="00920004" w:rsidRDefault="00D46DE7" w:rsidP="00E64310">
      <w:pPr>
        <w:pStyle w:val="Heading5"/>
        <w:numPr>
          <w:ilvl w:val="0"/>
          <w:numId w:val="81"/>
        </w:numPr>
        <w:tabs>
          <w:tab w:val="left" w:pos="450"/>
        </w:tabs>
        <w:spacing w:before="240" w:line="0" w:lineRule="atLeast"/>
        <w:ind w:left="720"/>
        <w:rPr>
          <w:ins w:id="26375" w:author="phuong vu" w:date="2018-11-26T01:06:00Z"/>
          <w:lang w:val="en-US"/>
          <w:rPrChange w:id="26376" w:author="phuong vu" w:date="2018-11-30T22:36:00Z">
            <w:rPr>
              <w:ins w:id="26377" w:author="phuong vu" w:date="2018-11-26T01:06:00Z"/>
              <w:lang w:val="en-US"/>
            </w:rPr>
          </w:rPrChange>
        </w:rPr>
        <w:pPrChange w:id="26378" w:author="phuong vu" w:date="2018-11-30T23:20:00Z">
          <w:pPr>
            <w:pStyle w:val="Heading5"/>
          </w:pPr>
        </w:pPrChange>
      </w:pPr>
      <w:ins w:id="26379" w:author="phuong vu" w:date="2018-11-26T01:01:00Z">
        <w:r w:rsidRPr="00920004">
          <w:rPr>
            <w:lang w:val="en-US"/>
            <w:rPrChange w:id="26380" w:author="phuong vu" w:date="2018-11-30T22:36:00Z">
              <w:rPr>
                <w:lang w:val="en-US"/>
              </w:rPr>
            </w:rPrChange>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300FEC" w:rsidRPr="00920004" w14:paraId="0116658C" w14:textId="77777777" w:rsidTr="005836F2">
        <w:trPr>
          <w:ins w:id="26381" w:author="phuong vu" w:date="2018-11-26T01:06:00Z"/>
        </w:trPr>
        <w:tc>
          <w:tcPr>
            <w:tcW w:w="805" w:type="dxa"/>
            <w:vAlign w:val="center"/>
          </w:tcPr>
          <w:p w14:paraId="6640E2DB" w14:textId="77777777" w:rsidR="00300FEC" w:rsidRPr="00E64310" w:rsidRDefault="00300FEC" w:rsidP="00E64310">
            <w:pPr>
              <w:jc w:val="center"/>
              <w:rPr>
                <w:ins w:id="26382" w:author="phuong vu" w:date="2018-11-26T01:06:00Z"/>
                <w:b/>
                <w:lang w:val="en-US"/>
                <w:rPrChange w:id="26383" w:author="phuong vu" w:date="2018-11-30T23:21:00Z">
                  <w:rPr>
                    <w:ins w:id="26384" w:author="phuong vu" w:date="2018-11-26T01:06:00Z"/>
                    <w:b/>
                    <w:lang w:val="en-US"/>
                  </w:rPr>
                </w:rPrChange>
              </w:rPr>
              <w:pPrChange w:id="26385" w:author="phuong vu" w:date="2018-11-30T23:21:00Z">
                <w:pPr>
                  <w:spacing w:line="276" w:lineRule="auto"/>
                  <w:jc w:val="center"/>
                </w:pPr>
              </w:pPrChange>
            </w:pPr>
            <w:ins w:id="26386" w:author="phuong vu" w:date="2018-11-26T01:06:00Z">
              <w:r w:rsidRPr="00E64310">
                <w:rPr>
                  <w:b/>
                  <w:lang w:val="en-US"/>
                  <w:rPrChange w:id="26387" w:author="phuong vu" w:date="2018-11-30T23:21:00Z">
                    <w:rPr>
                      <w:b/>
                      <w:lang w:val="en-US"/>
                    </w:rPr>
                  </w:rPrChange>
                </w:rPr>
                <w:t>STT</w:t>
              </w:r>
            </w:ins>
          </w:p>
        </w:tc>
        <w:tc>
          <w:tcPr>
            <w:tcW w:w="1980" w:type="dxa"/>
            <w:vAlign w:val="center"/>
          </w:tcPr>
          <w:p w14:paraId="624BD8CD" w14:textId="77777777" w:rsidR="00300FEC" w:rsidRPr="00E64310" w:rsidRDefault="00300FEC" w:rsidP="00E64310">
            <w:pPr>
              <w:jc w:val="center"/>
              <w:rPr>
                <w:ins w:id="26388" w:author="phuong vu" w:date="2018-11-26T01:06:00Z"/>
                <w:b/>
                <w:lang w:val="en-US"/>
                <w:rPrChange w:id="26389" w:author="phuong vu" w:date="2018-11-30T23:21:00Z">
                  <w:rPr>
                    <w:ins w:id="26390" w:author="phuong vu" w:date="2018-11-26T01:06:00Z"/>
                    <w:b/>
                    <w:lang w:val="en-US"/>
                  </w:rPr>
                </w:rPrChange>
              </w:rPr>
              <w:pPrChange w:id="26391" w:author="phuong vu" w:date="2018-11-30T23:21:00Z">
                <w:pPr>
                  <w:spacing w:line="276" w:lineRule="auto"/>
                  <w:jc w:val="center"/>
                </w:pPr>
              </w:pPrChange>
            </w:pPr>
            <w:ins w:id="26392" w:author="phuong vu" w:date="2018-11-26T01:06:00Z">
              <w:r w:rsidRPr="00E64310">
                <w:rPr>
                  <w:b/>
                  <w:lang w:val="en-US"/>
                  <w:rPrChange w:id="26393" w:author="phuong vu" w:date="2018-11-30T23:21:00Z">
                    <w:rPr>
                      <w:b/>
                      <w:lang w:val="en-US"/>
                    </w:rPr>
                  </w:rPrChange>
                </w:rPr>
                <w:t>Loại điều khiển</w:t>
              </w:r>
            </w:ins>
          </w:p>
        </w:tc>
        <w:tc>
          <w:tcPr>
            <w:tcW w:w="2970" w:type="dxa"/>
            <w:vAlign w:val="center"/>
          </w:tcPr>
          <w:p w14:paraId="12C92A3C" w14:textId="77777777" w:rsidR="00300FEC" w:rsidRPr="00E64310" w:rsidRDefault="00300FEC" w:rsidP="00E64310">
            <w:pPr>
              <w:jc w:val="center"/>
              <w:rPr>
                <w:ins w:id="26394" w:author="phuong vu" w:date="2018-11-26T01:06:00Z"/>
                <w:b/>
                <w:lang w:val="en-US"/>
                <w:rPrChange w:id="26395" w:author="phuong vu" w:date="2018-11-30T23:21:00Z">
                  <w:rPr>
                    <w:ins w:id="26396" w:author="phuong vu" w:date="2018-11-26T01:06:00Z"/>
                    <w:b/>
                    <w:lang w:val="en-US"/>
                  </w:rPr>
                </w:rPrChange>
              </w:rPr>
              <w:pPrChange w:id="26397" w:author="phuong vu" w:date="2018-11-30T23:21:00Z">
                <w:pPr>
                  <w:spacing w:line="276" w:lineRule="auto"/>
                  <w:jc w:val="center"/>
                </w:pPr>
              </w:pPrChange>
            </w:pPr>
            <w:ins w:id="26398" w:author="phuong vu" w:date="2018-11-26T01:06:00Z">
              <w:r w:rsidRPr="00E64310">
                <w:rPr>
                  <w:b/>
                  <w:lang w:val="en-US"/>
                  <w:rPrChange w:id="26399" w:author="phuong vu" w:date="2018-11-30T23:21:00Z">
                    <w:rPr>
                      <w:b/>
                      <w:lang w:val="en-US"/>
                    </w:rPr>
                  </w:rPrChange>
                </w:rPr>
                <w:t>Nội dung thực hiện</w:t>
              </w:r>
            </w:ins>
          </w:p>
        </w:tc>
        <w:tc>
          <w:tcPr>
            <w:tcW w:w="1266" w:type="dxa"/>
            <w:vAlign w:val="center"/>
          </w:tcPr>
          <w:p w14:paraId="4A65F9A4" w14:textId="77777777" w:rsidR="00300FEC" w:rsidRPr="00E64310" w:rsidRDefault="00300FEC" w:rsidP="00E64310">
            <w:pPr>
              <w:jc w:val="center"/>
              <w:rPr>
                <w:ins w:id="26400" w:author="phuong vu" w:date="2018-11-26T01:06:00Z"/>
                <w:b/>
                <w:lang w:val="en-US"/>
                <w:rPrChange w:id="26401" w:author="phuong vu" w:date="2018-11-30T23:21:00Z">
                  <w:rPr>
                    <w:ins w:id="26402" w:author="phuong vu" w:date="2018-11-26T01:06:00Z"/>
                    <w:b/>
                    <w:lang w:val="en-US"/>
                  </w:rPr>
                </w:rPrChange>
              </w:rPr>
              <w:pPrChange w:id="26403" w:author="phuong vu" w:date="2018-11-30T23:21:00Z">
                <w:pPr>
                  <w:spacing w:line="276" w:lineRule="auto"/>
                  <w:jc w:val="center"/>
                </w:pPr>
              </w:pPrChange>
            </w:pPr>
            <w:ins w:id="26404" w:author="phuong vu" w:date="2018-11-26T01:06:00Z">
              <w:r w:rsidRPr="00E64310">
                <w:rPr>
                  <w:b/>
                  <w:lang w:val="en-US"/>
                  <w:rPrChange w:id="26405" w:author="phuong vu" w:date="2018-11-30T23:21:00Z">
                    <w:rPr>
                      <w:b/>
                      <w:lang w:val="en-US"/>
                    </w:rPr>
                  </w:rPrChange>
                </w:rPr>
                <w:t>Giá trị mặc định</w:t>
              </w:r>
            </w:ins>
          </w:p>
        </w:tc>
        <w:tc>
          <w:tcPr>
            <w:tcW w:w="1756" w:type="dxa"/>
            <w:vAlign w:val="center"/>
          </w:tcPr>
          <w:p w14:paraId="4526EB1C" w14:textId="77777777" w:rsidR="00300FEC" w:rsidRPr="00E64310" w:rsidRDefault="00300FEC" w:rsidP="00E64310">
            <w:pPr>
              <w:jc w:val="center"/>
              <w:rPr>
                <w:ins w:id="26406" w:author="phuong vu" w:date="2018-11-26T01:06:00Z"/>
                <w:b/>
                <w:lang w:val="en-US"/>
                <w:rPrChange w:id="26407" w:author="phuong vu" w:date="2018-11-30T23:21:00Z">
                  <w:rPr>
                    <w:ins w:id="26408" w:author="phuong vu" w:date="2018-11-26T01:06:00Z"/>
                    <w:b/>
                    <w:lang w:val="en-US"/>
                  </w:rPr>
                </w:rPrChange>
              </w:rPr>
              <w:pPrChange w:id="26409" w:author="phuong vu" w:date="2018-11-30T23:21:00Z">
                <w:pPr>
                  <w:spacing w:line="276" w:lineRule="auto"/>
                  <w:jc w:val="center"/>
                </w:pPr>
              </w:pPrChange>
            </w:pPr>
            <w:ins w:id="26410" w:author="phuong vu" w:date="2018-11-26T01:06:00Z">
              <w:r w:rsidRPr="00E64310">
                <w:rPr>
                  <w:b/>
                  <w:lang w:val="en-US"/>
                  <w:rPrChange w:id="26411" w:author="phuong vu" w:date="2018-11-30T23:21:00Z">
                    <w:rPr>
                      <w:b/>
                      <w:lang w:val="en-US"/>
                    </w:rPr>
                  </w:rPrChange>
                </w:rPr>
                <w:t>Lưu ý</w:t>
              </w:r>
            </w:ins>
          </w:p>
        </w:tc>
      </w:tr>
      <w:tr w:rsidR="00300FEC" w:rsidRPr="00920004" w14:paraId="5A360F49" w14:textId="77777777" w:rsidTr="005836F2">
        <w:trPr>
          <w:ins w:id="26412" w:author="phuong vu" w:date="2018-11-26T01:06:00Z"/>
        </w:trPr>
        <w:tc>
          <w:tcPr>
            <w:tcW w:w="805" w:type="dxa"/>
          </w:tcPr>
          <w:p w14:paraId="53424D34" w14:textId="77777777" w:rsidR="00300FEC" w:rsidRPr="00920004" w:rsidRDefault="00300FEC" w:rsidP="00FE6A57">
            <w:pPr>
              <w:spacing w:before="240"/>
              <w:jc w:val="center"/>
              <w:rPr>
                <w:ins w:id="26413" w:author="phuong vu" w:date="2018-11-26T01:06:00Z"/>
                <w:lang w:val="en-US"/>
                <w:rPrChange w:id="26414" w:author="phuong vu" w:date="2018-11-30T22:36:00Z">
                  <w:rPr>
                    <w:ins w:id="26415" w:author="phuong vu" w:date="2018-11-26T01:06:00Z"/>
                    <w:lang w:val="en-US"/>
                  </w:rPr>
                </w:rPrChange>
              </w:rPr>
              <w:pPrChange w:id="26416" w:author="phuong vu" w:date="2018-11-30T16:24:00Z">
                <w:pPr>
                  <w:spacing w:line="276" w:lineRule="auto"/>
                  <w:jc w:val="center"/>
                </w:pPr>
              </w:pPrChange>
            </w:pPr>
            <w:ins w:id="26417" w:author="phuong vu" w:date="2018-11-26T01:06:00Z">
              <w:r w:rsidRPr="00920004">
                <w:rPr>
                  <w:lang w:val="en-US"/>
                  <w:rPrChange w:id="26418" w:author="phuong vu" w:date="2018-11-30T22:36:00Z">
                    <w:rPr>
                      <w:lang w:val="en-US"/>
                    </w:rPr>
                  </w:rPrChange>
                </w:rPr>
                <w:t>1</w:t>
              </w:r>
            </w:ins>
          </w:p>
        </w:tc>
        <w:tc>
          <w:tcPr>
            <w:tcW w:w="1980" w:type="dxa"/>
          </w:tcPr>
          <w:p w14:paraId="31989737" w14:textId="77777777" w:rsidR="00300FEC" w:rsidRPr="00920004" w:rsidRDefault="00300FEC" w:rsidP="00E64310">
            <w:pPr>
              <w:rPr>
                <w:ins w:id="26419" w:author="phuong vu" w:date="2018-11-26T01:06:00Z"/>
                <w:lang w:val="en-US"/>
                <w:rPrChange w:id="26420" w:author="phuong vu" w:date="2018-11-30T22:36:00Z">
                  <w:rPr>
                    <w:ins w:id="26421" w:author="phuong vu" w:date="2018-11-26T01:06:00Z"/>
                    <w:lang w:val="en-US"/>
                  </w:rPr>
                </w:rPrChange>
              </w:rPr>
              <w:pPrChange w:id="26422" w:author="phuong vu" w:date="2018-11-30T23:20:00Z">
                <w:pPr>
                  <w:spacing w:line="276" w:lineRule="auto"/>
                </w:pPr>
              </w:pPrChange>
            </w:pPr>
            <w:ins w:id="26423" w:author="phuong vu" w:date="2018-11-26T01:06:00Z">
              <w:r w:rsidRPr="00920004">
                <w:rPr>
                  <w:lang w:val="en-US"/>
                  <w:rPrChange w:id="26424" w:author="phuong vu" w:date="2018-11-30T22:36:00Z">
                    <w:rPr>
                      <w:lang w:val="en-US"/>
                    </w:rPr>
                  </w:rPrChange>
                </w:rPr>
                <w:t>inputText</w:t>
              </w:r>
            </w:ins>
          </w:p>
        </w:tc>
        <w:tc>
          <w:tcPr>
            <w:tcW w:w="2970" w:type="dxa"/>
          </w:tcPr>
          <w:p w14:paraId="45EDD752" w14:textId="26458C3A" w:rsidR="00300FEC" w:rsidRPr="00920004" w:rsidRDefault="00300FEC" w:rsidP="00E64310">
            <w:pPr>
              <w:rPr>
                <w:ins w:id="26425" w:author="phuong vu" w:date="2018-11-26T01:06:00Z"/>
                <w:lang w:val="en-US"/>
                <w:rPrChange w:id="26426" w:author="phuong vu" w:date="2018-11-30T22:36:00Z">
                  <w:rPr>
                    <w:ins w:id="26427" w:author="phuong vu" w:date="2018-11-26T01:06:00Z"/>
                    <w:lang w:val="en-US"/>
                  </w:rPr>
                </w:rPrChange>
              </w:rPr>
              <w:pPrChange w:id="26428" w:author="phuong vu" w:date="2018-11-30T23:20:00Z">
                <w:pPr>
                  <w:spacing w:line="276" w:lineRule="auto"/>
                </w:pPr>
              </w:pPrChange>
            </w:pPr>
            <w:ins w:id="26429" w:author="phuong vu" w:date="2018-11-26T01:06:00Z">
              <w:r w:rsidRPr="00920004">
                <w:rPr>
                  <w:lang w:val="en-US"/>
                  <w:rPrChange w:id="26430" w:author="phuong vu" w:date="2018-11-30T22:36:00Z">
                    <w:rPr>
                      <w:lang w:val="en-US"/>
                    </w:rPr>
                  </w:rPrChange>
                </w:rPr>
                <w:t>Nội dung tìm kiếm</w:t>
              </w:r>
            </w:ins>
          </w:p>
        </w:tc>
        <w:tc>
          <w:tcPr>
            <w:tcW w:w="1266" w:type="dxa"/>
          </w:tcPr>
          <w:p w14:paraId="506A436C" w14:textId="77777777" w:rsidR="00300FEC" w:rsidRPr="00920004" w:rsidRDefault="00300FEC" w:rsidP="00FE6A57">
            <w:pPr>
              <w:spacing w:before="240"/>
              <w:rPr>
                <w:ins w:id="26431" w:author="phuong vu" w:date="2018-11-26T01:06:00Z"/>
                <w:lang w:val="en-US"/>
                <w:rPrChange w:id="26432" w:author="phuong vu" w:date="2018-11-30T22:36:00Z">
                  <w:rPr>
                    <w:ins w:id="26433" w:author="phuong vu" w:date="2018-11-26T01:06:00Z"/>
                    <w:lang w:val="en-US"/>
                  </w:rPr>
                </w:rPrChange>
              </w:rPr>
              <w:pPrChange w:id="26434" w:author="phuong vu" w:date="2018-11-30T16:24:00Z">
                <w:pPr>
                  <w:spacing w:line="276" w:lineRule="auto"/>
                </w:pPr>
              </w:pPrChange>
            </w:pPr>
          </w:p>
        </w:tc>
        <w:tc>
          <w:tcPr>
            <w:tcW w:w="1756" w:type="dxa"/>
          </w:tcPr>
          <w:p w14:paraId="17A96FE3" w14:textId="77777777" w:rsidR="00300FEC" w:rsidRPr="00920004" w:rsidRDefault="00300FEC" w:rsidP="00FE6A57">
            <w:pPr>
              <w:spacing w:before="240"/>
              <w:rPr>
                <w:ins w:id="26435" w:author="phuong vu" w:date="2018-11-26T01:06:00Z"/>
                <w:lang w:val="en-US"/>
                <w:rPrChange w:id="26436" w:author="phuong vu" w:date="2018-11-30T22:36:00Z">
                  <w:rPr>
                    <w:ins w:id="26437" w:author="phuong vu" w:date="2018-11-26T01:06:00Z"/>
                    <w:lang w:val="en-US"/>
                  </w:rPr>
                </w:rPrChange>
              </w:rPr>
              <w:pPrChange w:id="26438" w:author="phuong vu" w:date="2018-11-30T16:24:00Z">
                <w:pPr>
                  <w:spacing w:line="276" w:lineRule="auto"/>
                </w:pPr>
              </w:pPrChange>
            </w:pPr>
          </w:p>
        </w:tc>
      </w:tr>
      <w:tr w:rsidR="00300FEC" w:rsidRPr="00920004" w14:paraId="5E7346AB" w14:textId="77777777" w:rsidTr="005836F2">
        <w:trPr>
          <w:ins w:id="26439" w:author="phuong vu" w:date="2018-11-26T01:06:00Z"/>
        </w:trPr>
        <w:tc>
          <w:tcPr>
            <w:tcW w:w="805" w:type="dxa"/>
          </w:tcPr>
          <w:p w14:paraId="66F549B8" w14:textId="552157EC" w:rsidR="00300FEC" w:rsidRPr="00920004" w:rsidRDefault="00300FEC" w:rsidP="00FE6A57">
            <w:pPr>
              <w:spacing w:before="240"/>
              <w:jc w:val="center"/>
              <w:rPr>
                <w:ins w:id="26440" w:author="phuong vu" w:date="2018-11-26T01:06:00Z"/>
                <w:lang w:val="en-US"/>
                <w:rPrChange w:id="26441" w:author="phuong vu" w:date="2018-11-30T22:36:00Z">
                  <w:rPr>
                    <w:ins w:id="26442" w:author="phuong vu" w:date="2018-11-26T01:06:00Z"/>
                    <w:lang w:val="en-US"/>
                  </w:rPr>
                </w:rPrChange>
              </w:rPr>
              <w:pPrChange w:id="26443" w:author="phuong vu" w:date="2018-11-30T16:24:00Z">
                <w:pPr>
                  <w:spacing w:line="276" w:lineRule="auto"/>
                  <w:jc w:val="center"/>
                </w:pPr>
              </w:pPrChange>
            </w:pPr>
            <w:ins w:id="26444" w:author="phuong vu" w:date="2018-11-26T01:06:00Z">
              <w:r w:rsidRPr="00920004">
                <w:rPr>
                  <w:lang w:val="en-US"/>
                  <w:rPrChange w:id="26445" w:author="phuong vu" w:date="2018-11-30T22:36:00Z">
                    <w:rPr>
                      <w:lang w:val="en-US"/>
                    </w:rPr>
                  </w:rPrChange>
                </w:rPr>
                <w:t>2</w:t>
              </w:r>
            </w:ins>
          </w:p>
        </w:tc>
        <w:tc>
          <w:tcPr>
            <w:tcW w:w="1980" w:type="dxa"/>
          </w:tcPr>
          <w:p w14:paraId="6B1A0EC1" w14:textId="1DD69650" w:rsidR="00300FEC" w:rsidRPr="00920004" w:rsidRDefault="00300FEC" w:rsidP="00E64310">
            <w:pPr>
              <w:rPr>
                <w:ins w:id="26446" w:author="phuong vu" w:date="2018-11-26T01:06:00Z"/>
                <w:lang w:val="en-US"/>
                <w:rPrChange w:id="26447" w:author="phuong vu" w:date="2018-11-30T22:36:00Z">
                  <w:rPr>
                    <w:ins w:id="26448" w:author="phuong vu" w:date="2018-11-26T01:06:00Z"/>
                    <w:lang w:val="en-US"/>
                  </w:rPr>
                </w:rPrChange>
              </w:rPr>
              <w:pPrChange w:id="26449" w:author="phuong vu" w:date="2018-11-30T23:20:00Z">
                <w:pPr>
                  <w:spacing w:line="276" w:lineRule="auto"/>
                </w:pPr>
              </w:pPrChange>
            </w:pPr>
            <w:ins w:id="26450" w:author="phuong vu" w:date="2018-11-26T01:06:00Z">
              <w:r w:rsidRPr="00920004">
                <w:rPr>
                  <w:lang w:val="en-US"/>
                  <w:rPrChange w:id="26451" w:author="phuong vu" w:date="2018-11-30T22:36:00Z">
                    <w:rPr>
                      <w:lang w:val="en-US"/>
                    </w:rPr>
                  </w:rPrChange>
                </w:rPr>
                <w:t>button</w:t>
              </w:r>
            </w:ins>
          </w:p>
        </w:tc>
        <w:tc>
          <w:tcPr>
            <w:tcW w:w="2970" w:type="dxa"/>
          </w:tcPr>
          <w:p w14:paraId="61B4E611" w14:textId="48C6A2C4" w:rsidR="00300FEC" w:rsidRPr="00920004" w:rsidRDefault="00300FEC" w:rsidP="00E64310">
            <w:pPr>
              <w:rPr>
                <w:ins w:id="26452" w:author="phuong vu" w:date="2018-11-26T01:06:00Z"/>
                <w:lang w:val="en-US"/>
                <w:rPrChange w:id="26453" w:author="phuong vu" w:date="2018-11-30T22:36:00Z">
                  <w:rPr>
                    <w:ins w:id="26454" w:author="phuong vu" w:date="2018-11-26T01:06:00Z"/>
                    <w:lang w:val="en-US"/>
                  </w:rPr>
                </w:rPrChange>
              </w:rPr>
              <w:pPrChange w:id="26455" w:author="phuong vu" w:date="2018-11-30T23:20:00Z">
                <w:pPr>
                  <w:spacing w:line="276" w:lineRule="auto"/>
                </w:pPr>
              </w:pPrChange>
            </w:pPr>
            <w:ins w:id="26456" w:author="phuong vu" w:date="2018-11-26T01:06:00Z">
              <w:r w:rsidRPr="00920004">
                <w:rPr>
                  <w:lang w:val="en-US"/>
                  <w:rPrChange w:id="26457" w:author="phuong vu" w:date="2018-11-30T22:36:00Z">
                    <w:rPr>
                      <w:lang w:val="en-US"/>
                    </w:rPr>
                  </w:rPrChange>
                </w:rPr>
                <w:t>Xóa nội dung tìm kiếm</w:t>
              </w:r>
            </w:ins>
          </w:p>
        </w:tc>
        <w:tc>
          <w:tcPr>
            <w:tcW w:w="1266" w:type="dxa"/>
          </w:tcPr>
          <w:p w14:paraId="73EB0000" w14:textId="77777777" w:rsidR="00300FEC" w:rsidRPr="00920004" w:rsidRDefault="00300FEC" w:rsidP="00FE6A57">
            <w:pPr>
              <w:spacing w:before="240"/>
              <w:rPr>
                <w:ins w:id="26458" w:author="phuong vu" w:date="2018-11-26T01:06:00Z"/>
                <w:lang w:val="en-US"/>
                <w:rPrChange w:id="26459" w:author="phuong vu" w:date="2018-11-30T22:36:00Z">
                  <w:rPr>
                    <w:ins w:id="26460" w:author="phuong vu" w:date="2018-11-26T01:06:00Z"/>
                    <w:lang w:val="en-US"/>
                  </w:rPr>
                </w:rPrChange>
              </w:rPr>
              <w:pPrChange w:id="26461" w:author="phuong vu" w:date="2018-11-30T16:24:00Z">
                <w:pPr>
                  <w:spacing w:line="276" w:lineRule="auto"/>
                </w:pPr>
              </w:pPrChange>
            </w:pPr>
          </w:p>
        </w:tc>
        <w:tc>
          <w:tcPr>
            <w:tcW w:w="1756" w:type="dxa"/>
          </w:tcPr>
          <w:p w14:paraId="196BFA6F" w14:textId="77777777" w:rsidR="00300FEC" w:rsidRPr="00920004" w:rsidRDefault="00300FEC" w:rsidP="00FE6A57">
            <w:pPr>
              <w:spacing w:before="240"/>
              <w:rPr>
                <w:ins w:id="26462" w:author="phuong vu" w:date="2018-11-26T01:06:00Z"/>
                <w:lang w:val="en-US"/>
                <w:rPrChange w:id="26463" w:author="phuong vu" w:date="2018-11-30T22:36:00Z">
                  <w:rPr>
                    <w:ins w:id="26464" w:author="phuong vu" w:date="2018-11-26T01:06:00Z"/>
                    <w:lang w:val="en-US"/>
                  </w:rPr>
                </w:rPrChange>
              </w:rPr>
              <w:pPrChange w:id="26465" w:author="phuong vu" w:date="2018-11-30T16:24:00Z">
                <w:pPr>
                  <w:spacing w:line="276" w:lineRule="auto"/>
                </w:pPr>
              </w:pPrChange>
            </w:pPr>
          </w:p>
        </w:tc>
      </w:tr>
      <w:tr w:rsidR="00300FEC" w:rsidRPr="00920004" w14:paraId="144EBAE8" w14:textId="77777777" w:rsidTr="005836F2">
        <w:trPr>
          <w:ins w:id="26466" w:author="phuong vu" w:date="2018-11-26T01:06:00Z"/>
        </w:trPr>
        <w:tc>
          <w:tcPr>
            <w:tcW w:w="805" w:type="dxa"/>
          </w:tcPr>
          <w:p w14:paraId="076AFFDE" w14:textId="075F0915" w:rsidR="00300FEC" w:rsidRPr="00920004" w:rsidRDefault="00300FEC" w:rsidP="00FE6A57">
            <w:pPr>
              <w:spacing w:before="240"/>
              <w:jc w:val="center"/>
              <w:rPr>
                <w:ins w:id="26467" w:author="phuong vu" w:date="2018-11-26T01:06:00Z"/>
                <w:lang w:val="en-US"/>
                <w:rPrChange w:id="26468" w:author="phuong vu" w:date="2018-11-30T22:36:00Z">
                  <w:rPr>
                    <w:ins w:id="26469" w:author="phuong vu" w:date="2018-11-26T01:06:00Z"/>
                    <w:lang w:val="en-US"/>
                  </w:rPr>
                </w:rPrChange>
              </w:rPr>
              <w:pPrChange w:id="26470" w:author="phuong vu" w:date="2018-11-30T16:24:00Z">
                <w:pPr>
                  <w:spacing w:line="276" w:lineRule="auto"/>
                  <w:jc w:val="center"/>
                </w:pPr>
              </w:pPrChange>
            </w:pPr>
            <w:ins w:id="26471" w:author="phuong vu" w:date="2018-11-26T01:06:00Z">
              <w:r w:rsidRPr="00920004">
                <w:rPr>
                  <w:lang w:val="en-US"/>
                  <w:rPrChange w:id="26472" w:author="phuong vu" w:date="2018-11-30T22:36:00Z">
                    <w:rPr>
                      <w:lang w:val="en-US"/>
                    </w:rPr>
                  </w:rPrChange>
                </w:rPr>
                <w:t>3</w:t>
              </w:r>
            </w:ins>
          </w:p>
        </w:tc>
        <w:tc>
          <w:tcPr>
            <w:tcW w:w="1980" w:type="dxa"/>
          </w:tcPr>
          <w:p w14:paraId="2EE690C9" w14:textId="48CA69AB" w:rsidR="00300FEC" w:rsidRPr="00920004" w:rsidRDefault="00300FEC" w:rsidP="00E64310">
            <w:pPr>
              <w:rPr>
                <w:ins w:id="26473" w:author="phuong vu" w:date="2018-11-26T01:06:00Z"/>
                <w:lang w:val="en-US"/>
                <w:rPrChange w:id="26474" w:author="phuong vu" w:date="2018-11-30T22:36:00Z">
                  <w:rPr>
                    <w:ins w:id="26475" w:author="phuong vu" w:date="2018-11-26T01:06:00Z"/>
                    <w:lang w:val="en-US"/>
                  </w:rPr>
                </w:rPrChange>
              </w:rPr>
              <w:pPrChange w:id="26476" w:author="phuong vu" w:date="2018-11-30T23:20:00Z">
                <w:pPr>
                  <w:spacing w:line="276" w:lineRule="auto"/>
                </w:pPr>
              </w:pPrChange>
            </w:pPr>
            <w:ins w:id="26477" w:author="phuong vu" w:date="2018-11-26T01:07:00Z">
              <w:r w:rsidRPr="00920004">
                <w:rPr>
                  <w:lang w:val="en-US"/>
                  <w:rPrChange w:id="26478" w:author="phuong vu" w:date="2018-11-30T22:36:00Z">
                    <w:rPr>
                      <w:lang w:val="en-US"/>
                    </w:rPr>
                  </w:rPrChange>
                </w:rPr>
                <w:t>button</w:t>
              </w:r>
            </w:ins>
          </w:p>
        </w:tc>
        <w:tc>
          <w:tcPr>
            <w:tcW w:w="2970" w:type="dxa"/>
          </w:tcPr>
          <w:p w14:paraId="5E4D3E24" w14:textId="2CC33F30" w:rsidR="00300FEC" w:rsidRPr="00920004" w:rsidRDefault="00300FEC" w:rsidP="00E64310">
            <w:pPr>
              <w:rPr>
                <w:ins w:id="26479" w:author="phuong vu" w:date="2018-11-26T01:06:00Z"/>
                <w:lang w:val="en-US"/>
                <w:rPrChange w:id="26480" w:author="phuong vu" w:date="2018-11-30T22:36:00Z">
                  <w:rPr>
                    <w:ins w:id="26481" w:author="phuong vu" w:date="2018-11-26T01:06:00Z"/>
                    <w:lang w:val="en-US"/>
                  </w:rPr>
                </w:rPrChange>
              </w:rPr>
              <w:pPrChange w:id="26482" w:author="phuong vu" w:date="2018-11-30T23:20:00Z">
                <w:pPr>
                  <w:spacing w:line="276" w:lineRule="auto"/>
                </w:pPr>
              </w:pPrChange>
            </w:pPr>
            <w:ins w:id="26483" w:author="phuong vu" w:date="2018-11-26T01:07:00Z">
              <w:r w:rsidRPr="00920004">
                <w:rPr>
                  <w:lang w:val="en-US"/>
                  <w:rPrChange w:id="26484" w:author="phuong vu" w:date="2018-11-30T22:36:00Z">
                    <w:rPr>
                      <w:lang w:val="en-US"/>
                    </w:rPr>
                  </w:rPrChange>
                </w:rPr>
                <w:t>Thêm máy giặt</w:t>
              </w:r>
            </w:ins>
          </w:p>
        </w:tc>
        <w:tc>
          <w:tcPr>
            <w:tcW w:w="1266" w:type="dxa"/>
          </w:tcPr>
          <w:p w14:paraId="5455E416" w14:textId="77777777" w:rsidR="00300FEC" w:rsidRPr="00920004" w:rsidRDefault="00300FEC" w:rsidP="00FE6A57">
            <w:pPr>
              <w:spacing w:before="240"/>
              <w:rPr>
                <w:ins w:id="26485" w:author="phuong vu" w:date="2018-11-26T01:06:00Z"/>
                <w:lang w:val="en-US"/>
                <w:rPrChange w:id="26486" w:author="phuong vu" w:date="2018-11-30T22:36:00Z">
                  <w:rPr>
                    <w:ins w:id="26487" w:author="phuong vu" w:date="2018-11-26T01:06:00Z"/>
                    <w:lang w:val="en-US"/>
                  </w:rPr>
                </w:rPrChange>
              </w:rPr>
              <w:pPrChange w:id="26488" w:author="phuong vu" w:date="2018-11-30T16:24:00Z">
                <w:pPr>
                  <w:spacing w:line="276" w:lineRule="auto"/>
                </w:pPr>
              </w:pPrChange>
            </w:pPr>
          </w:p>
        </w:tc>
        <w:tc>
          <w:tcPr>
            <w:tcW w:w="1756" w:type="dxa"/>
          </w:tcPr>
          <w:p w14:paraId="7E1C073D" w14:textId="77777777" w:rsidR="00300FEC" w:rsidRPr="00920004" w:rsidRDefault="00300FEC" w:rsidP="00FE6A57">
            <w:pPr>
              <w:spacing w:before="240"/>
              <w:rPr>
                <w:ins w:id="26489" w:author="phuong vu" w:date="2018-11-26T01:06:00Z"/>
                <w:lang w:val="en-US"/>
                <w:rPrChange w:id="26490" w:author="phuong vu" w:date="2018-11-30T22:36:00Z">
                  <w:rPr>
                    <w:ins w:id="26491" w:author="phuong vu" w:date="2018-11-26T01:06:00Z"/>
                    <w:lang w:val="en-US"/>
                  </w:rPr>
                </w:rPrChange>
              </w:rPr>
              <w:pPrChange w:id="26492" w:author="phuong vu" w:date="2018-11-30T16:24:00Z">
                <w:pPr>
                  <w:spacing w:line="276" w:lineRule="auto"/>
                </w:pPr>
              </w:pPrChange>
            </w:pPr>
          </w:p>
        </w:tc>
      </w:tr>
      <w:tr w:rsidR="00300FEC" w:rsidRPr="00920004" w14:paraId="20309306" w14:textId="77777777" w:rsidTr="00E64310">
        <w:trPr>
          <w:ins w:id="26493" w:author="phuong vu" w:date="2018-11-26T01:06:00Z"/>
        </w:trPr>
        <w:tc>
          <w:tcPr>
            <w:tcW w:w="805" w:type="dxa"/>
            <w:vAlign w:val="center"/>
          </w:tcPr>
          <w:p w14:paraId="2B65009E" w14:textId="595BDC84" w:rsidR="00300FEC" w:rsidRPr="00920004" w:rsidRDefault="00300FEC" w:rsidP="00FE6A57">
            <w:pPr>
              <w:spacing w:before="240"/>
              <w:jc w:val="center"/>
              <w:rPr>
                <w:ins w:id="26494" w:author="phuong vu" w:date="2018-11-26T01:06:00Z"/>
                <w:lang w:val="en-US"/>
                <w:rPrChange w:id="26495" w:author="phuong vu" w:date="2018-11-30T22:36:00Z">
                  <w:rPr>
                    <w:ins w:id="26496" w:author="phuong vu" w:date="2018-11-26T01:06:00Z"/>
                    <w:lang w:val="en-US"/>
                  </w:rPr>
                </w:rPrChange>
              </w:rPr>
              <w:pPrChange w:id="26497" w:author="phuong vu" w:date="2018-11-30T16:24:00Z">
                <w:pPr>
                  <w:spacing w:line="276" w:lineRule="auto"/>
                  <w:jc w:val="center"/>
                </w:pPr>
              </w:pPrChange>
            </w:pPr>
            <w:ins w:id="26498" w:author="phuong vu" w:date="2018-11-26T01:07:00Z">
              <w:r w:rsidRPr="00920004">
                <w:rPr>
                  <w:lang w:val="en-US"/>
                  <w:rPrChange w:id="26499" w:author="phuong vu" w:date="2018-11-30T22:36:00Z">
                    <w:rPr>
                      <w:lang w:val="en-US"/>
                    </w:rPr>
                  </w:rPrChange>
                </w:rPr>
                <w:t>4</w:t>
              </w:r>
            </w:ins>
          </w:p>
        </w:tc>
        <w:tc>
          <w:tcPr>
            <w:tcW w:w="1980" w:type="dxa"/>
          </w:tcPr>
          <w:p w14:paraId="5CD578ED" w14:textId="7B26A7E1" w:rsidR="00300FEC" w:rsidRPr="00920004" w:rsidRDefault="00300FEC" w:rsidP="00E64310">
            <w:pPr>
              <w:rPr>
                <w:ins w:id="26500" w:author="phuong vu" w:date="2018-11-26T01:06:00Z"/>
                <w:lang w:val="en-US"/>
                <w:rPrChange w:id="26501" w:author="phuong vu" w:date="2018-11-30T22:36:00Z">
                  <w:rPr>
                    <w:ins w:id="26502" w:author="phuong vu" w:date="2018-11-26T01:06:00Z"/>
                    <w:lang w:val="en-US"/>
                  </w:rPr>
                </w:rPrChange>
              </w:rPr>
              <w:pPrChange w:id="26503" w:author="phuong vu" w:date="2018-11-30T23:20:00Z">
                <w:pPr>
                  <w:spacing w:line="276" w:lineRule="auto"/>
                </w:pPr>
              </w:pPrChange>
            </w:pPr>
            <w:ins w:id="26504" w:author="phuong vu" w:date="2018-11-26T01:07:00Z">
              <w:r w:rsidRPr="00920004">
                <w:rPr>
                  <w:lang w:val="en-US"/>
                  <w:rPrChange w:id="26505" w:author="phuong vu" w:date="2018-11-30T22:36:00Z">
                    <w:rPr>
                      <w:lang w:val="en-US"/>
                    </w:rPr>
                  </w:rPrChange>
                </w:rPr>
                <w:t>table</w:t>
              </w:r>
            </w:ins>
          </w:p>
        </w:tc>
        <w:tc>
          <w:tcPr>
            <w:tcW w:w="2970" w:type="dxa"/>
          </w:tcPr>
          <w:p w14:paraId="048CF98A" w14:textId="779E310C" w:rsidR="00300FEC" w:rsidRPr="00920004" w:rsidRDefault="00300FEC" w:rsidP="00E64310">
            <w:pPr>
              <w:rPr>
                <w:ins w:id="26506" w:author="phuong vu" w:date="2018-11-26T01:06:00Z"/>
                <w:lang w:val="en-US"/>
                <w:rPrChange w:id="26507" w:author="phuong vu" w:date="2018-11-30T22:36:00Z">
                  <w:rPr>
                    <w:ins w:id="26508" w:author="phuong vu" w:date="2018-11-26T01:06:00Z"/>
                    <w:lang w:val="en-US"/>
                  </w:rPr>
                </w:rPrChange>
              </w:rPr>
              <w:pPrChange w:id="26509" w:author="phuong vu" w:date="2018-11-30T23:20:00Z">
                <w:pPr>
                  <w:spacing w:line="276" w:lineRule="auto"/>
                </w:pPr>
              </w:pPrChange>
            </w:pPr>
            <w:ins w:id="26510" w:author="phuong vu" w:date="2018-11-26T01:07:00Z">
              <w:r w:rsidRPr="00920004">
                <w:rPr>
                  <w:lang w:val="en-US"/>
                  <w:rPrChange w:id="26511" w:author="phuong vu" w:date="2018-11-30T22:36:00Z">
                    <w:rPr>
                      <w:lang w:val="en-US"/>
                    </w:rPr>
                  </w:rPrChange>
                </w:rPr>
                <w:t>Hiển thị thông tin máy giặt</w:t>
              </w:r>
            </w:ins>
          </w:p>
        </w:tc>
        <w:tc>
          <w:tcPr>
            <w:tcW w:w="1266" w:type="dxa"/>
          </w:tcPr>
          <w:p w14:paraId="2F4DC3A7" w14:textId="77777777" w:rsidR="00300FEC" w:rsidRPr="00920004" w:rsidRDefault="00300FEC" w:rsidP="00FE6A57">
            <w:pPr>
              <w:spacing w:before="240"/>
              <w:rPr>
                <w:ins w:id="26512" w:author="phuong vu" w:date="2018-11-26T01:06:00Z"/>
                <w:lang w:val="en-US"/>
                <w:rPrChange w:id="26513" w:author="phuong vu" w:date="2018-11-30T22:36:00Z">
                  <w:rPr>
                    <w:ins w:id="26514" w:author="phuong vu" w:date="2018-11-26T01:06:00Z"/>
                    <w:lang w:val="en-US"/>
                  </w:rPr>
                </w:rPrChange>
              </w:rPr>
              <w:pPrChange w:id="26515" w:author="phuong vu" w:date="2018-11-30T16:24:00Z">
                <w:pPr>
                  <w:spacing w:line="276" w:lineRule="auto"/>
                </w:pPr>
              </w:pPrChange>
            </w:pPr>
          </w:p>
        </w:tc>
        <w:tc>
          <w:tcPr>
            <w:tcW w:w="1756" w:type="dxa"/>
          </w:tcPr>
          <w:p w14:paraId="5557B110" w14:textId="748CC0FC" w:rsidR="00300FEC" w:rsidRPr="00920004" w:rsidRDefault="00300FEC" w:rsidP="00FE6A57">
            <w:pPr>
              <w:spacing w:before="240"/>
              <w:rPr>
                <w:ins w:id="26516" w:author="phuong vu" w:date="2018-11-26T01:06:00Z"/>
                <w:lang w:val="en-US"/>
                <w:rPrChange w:id="26517" w:author="phuong vu" w:date="2018-11-30T22:36:00Z">
                  <w:rPr>
                    <w:ins w:id="26518" w:author="phuong vu" w:date="2018-11-26T01:06:00Z"/>
                    <w:lang w:val="en-US"/>
                  </w:rPr>
                </w:rPrChange>
              </w:rPr>
              <w:pPrChange w:id="26519" w:author="phuong vu" w:date="2018-11-30T16:24:00Z">
                <w:pPr>
                  <w:spacing w:line="276" w:lineRule="auto"/>
                </w:pPr>
              </w:pPrChange>
            </w:pPr>
          </w:p>
        </w:tc>
      </w:tr>
    </w:tbl>
    <w:p w14:paraId="2F5B982B" w14:textId="67913157" w:rsidR="00300FEC" w:rsidRPr="00920004" w:rsidRDefault="00300FEC" w:rsidP="00A17FA5">
      <w:pPr>
        <w:pStyle w:val="Caption"/>
        <w:rPr>
          <w:ins w:id="26520" w:author="phuong vu" w:date="2018-11-26T01:13:00Z"/>
          <w:lang w:val="en-US"/>
          <w:rPrChange w:id="26521" w:author="phuong vu" w:date="2018-11-30T22:36:00Z">
            <w:rPr>
              <w:ins w:id="26522" w:author="phuong vu" w:date="2018-11-26T01:13:00Z"/>
            </w:rPr>
          </w:rPrChange>
        </w:rPr>
        <w:pPrChange w:id="26523" w:author="phuong vu" w:date="2018-11-30T22:42:00Z">
          <w:pPr>
            <w:pStyle w:val="Caption"/>
          </w:pPr>
        </w:pPrChange>
      </w:pPr>
      <w:bookmarkStart w:id="26524" w:name="_Toc531381630"/>
      <w:ins w:id="26525" w:author="phuong vu" w:date="2018-11-26T01:13:00Z">
        <w:r w:rsidRPr="00920004">
          <w:rPr>
            <w:rPrChange w:id="26526" w:author="phuong vu" w:date="2018-11-30T22:36:00Z">
              <w:rPr/>
            </w:rPrChange>
          </w:rPr>
          <w:t xml:space="preserve">Bảng </w:t>
        </w:r>
      </w:ins>
      <w:ins w:id="26527" w:author="phuong vu" w:date="2018-11-30T14:54:00Z">
        <w:r w:rsidR="00D632EE" w:rsidRPr="00920004">
          <w:rPr>
            <w:rPrChange w:id="26528" w:author="phuong vu" w:date="2018-11-30T22:36:00Z">
              <w:rPr/>
            </w:rPrChange>
          </w:rPr>
          <w:fldChar w:fldCharType="begin"/>
        </w:r>
        <w:r w:rsidR="00D632EE" w:rsidRPr="00920004">
          <w:rPr>
            <w:rPrChange w:id="26529" w:author="phuong vu" w:date="2018-11-30T22:36:00Z">
              <w:rPr/>
            </w:rPrChange>
          </w:rPr>
          <w:instrText xml:space="preserve"> STYLEREF 1 \s </w:instrText>
        </w:r>
      </w:ins>
      <w:r w:rsidR="00D632EE" w:rsidRPr="00920004">
        <w:rPr>
          <w:rPrChange w:id="26530" w:author="phuong vu" w:date="2018-11-30T22:36:00Z">
            <w:rPr/>
          </w:rPrChange>
        </w:rPr>
        <w:fldChar w:fldCharType="separate"/>
      </w:r>
      <w:r w:rsidR="00B5490C">
        <w:rPr>
          <w:noProof/>
        </w:rPr>
        <w:t>3</w:t>
      </w:r>
      <w:ins w:id="26531" w:author="phuong vu" w:date="2018-11-30T14:54:00Z">
        <w:r w:rsidR="00D632EE" w:rsidRPr="00920004">
          <w:rPr>
            <w:rPrChange w:id="26532" w:author="phuong vu" w:date="2018-11-30T22:36:00Z">
              <w:rPr/>
            </w:rPrChange>
          </w:rPr>
          <w:fldChar w:fldCharType="end"/>
        </w:r>
        <w:r w:rsidR="00D632EE" w:rsidRPr="00920004">
          <w:rPr>
            <w:rPrChange w:id="26533" w:author="phuong vu" w:date="2018-11-30T22:36:00Z">
              <w:rPr/>
            </w:rPrChange>
          </w:rPr>
          <w:t>.</w:t>
        </w:r>
        <w:r w:rsidR="00D632EE" w:rsidRPr="00920004">
          <w:rPr>
            <w:rPrChange w:id="26534" w:author="phuong vu" w:date="2018-11-30T22:36:00Z">
              <w:rPr/>
            </w:rPrChange>
          </w:rPr>
          <w:fldChar w:fldCharType="begin"/>
        </w:r>
        <w:r w:rsidR="00D632EE" w:rsidRPr="00920004">
          <w:rPr>
            <w:rPrChange w:id="26535" w:author="phuong vu" w:date="2018-11-30T22:36:00Z">
              <w:rPr/>
            </w:rPrChange>
          </w:rPr>
          <w:instrText xml:space="preserve"> SEQ Bảng \* ARABIC \s 1 </w:instrText>
        </w:r>
      </w:ins>
      <w:r w:rsidR="00D632EE" w:rsidRPr="00920004">
        <w:rPr>
          <w:rPrChange w:id="26536" w:author="phuong vu" w:date="2018-11-30T22:36:00Z">
            <w:rPr/>
          </w:rPrChange>
        </w:rPr>
        <w:fldChar w:fldCharType="separate"/>
      </w:r>
      <w:ins w:id="26537" w:author="phuong vu" w:date="2018-11-30T22:44:00Z">
        <w:r w:rsidR="00B5490C">
          <w:rPr>
            <w:noProof/>
          </w:rPr>
          <w:t>22</w:t>
        </w:r>
      </w:ins>
      <w:ins w:id="26538" w:author="phuong vu" w:date="2018-11-30T14:54:00Z">
        <w:r w:rsidR="00D632EE" w:rsidRPr="00920004">
          <w:rPr>
            <w:rPrChange w:id="26539" w:author="phuong vu" w:date="2018-11-30T22:36:00Z">
              <w:rPr/>
            </w:rPrChange>
          </w:rPr>
          <w:fldChar w:fldCharType="end"/>
        </w:r>
      </w:ins>
      <w:ins w:id="26540" w:author="phuong vu" w:date="2018-11-26T01:13:00Z">
        <w:r w:rsidRPr="00920004">
          <w:rPr>
            <w:lang w:val="en-US"/>
            <w:rPrChange w:id="26541" w:author="phuong vu" w:date="2018-11-30T22:36:00Z">
              <w:rPr>
                <w:lang w:val="en-US"/>
              </w:rPr>
            </w:rPrChange>
          </w:rPr>
          <w:t xml:space="preserve"> Các thành phần giao diện quản lí trạng thái máy giặt</w:t>
        </w:r>
        <w:bookmarkEnd w:id="26524"/>
      </w:ins>
    </w:p>
    <w:p w14:paraId="3BAAB30E" w14:textId="7922027C" w:rsidR="00D46DE7" w:rsidRPr="00920004" w:rsidRDefault="00D46DE7" w:rsidP="00E64310">
      <w:pPr>
        <w:pStyle w:val="Heading5"/>
        <w:numPr>
          <w:ilvl w:val="0"/>
          <w:numId w:val="81"/>
        </w:numPr>
        <w:spacing w:before="240" w:line="0" w:lineRule="atLeast"/>
        <w:ind w:left="720"/>
        <w:rPr>
          <w:ins w:id="26542" w:author="phuong vu" w:date="2018-11-26T01:13:00Z"/>
          <w:lang w:val="en-US"/>
          <w:rPrChange w:id="26543" w:author="phuong vu" w:date="2018-11-30T22:36:00Z">
            <w:rPr>
              <w:ins w:id="26544" w:author="phuong vu" w:date="2018-11-26T01:13:00Z"/>
              <w:lang w:val="en-US"/>
            </w:rPr>
          </w:rPrChange>
        </w:rPr>
        <w:pPrChange w:id="26545" w:author="phuong vu" w:date="2018-11-30T23:21:00Z">
          <w:pPr>
            <w:pStyle w:val="Heading5"/>
          </w:pPr>
        </w:pPrChange>
      </w:pPr>
      <w:ins w:id="26546" w:author="phuong vu" w:date="2018-11-26T01:01:00Z">
        <w:r w:rsidRPr="00920004">
          <w:rPr>
            <w:lang w:val="en-US"/>
            <w:rPrChange w:id="26547" w:author="phuong vu" w:date="2018-11-30T22:36:00Z">
              <w:rPr>
                <w:lang w:val="en-US"/>
              </w:rPr>
            </w:rPrChange>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535B7" w:rsidRPr="00920004" w14:paraId="72790F0D" w14:textId="77777777" w:rsidTr="005836F2">
        <w:trPr>
          <w:ins w:id="26548" w:author="phuong vu" w:date="2018-11-26T01:13:00Z"/>
        </w:trPr>
        <w:tc>
          <w:tcPr>
            <w:tcW w:w="797" w:type="dxa"/>
            <w:vMerge w:val="restart"/>
            <w:vAlign w:val="center"/>
          </w:tcPr>
          <w:p w14:paraId="14459F28" w14:textId="77777777" w:rsidR="00A535B7" w:rsidRPr="00E64310" w:rsidRDefault="00A535B7" w:rsidP="00E64310">
            <w:pPr>
              <w:jc w:val="center"/>
              <w:rPr>
                <w:ins w:id="26549" w:author="phuong vu" w:date="2018-11-26T01:13:00Z"/>
                <w:b/>
                <w:lang w:val="en-US"/>
                <w:rPrChange w:id="26550" w:author="phuong vu" w:date="2018-11-30T23:21:00Z">
                  <w:rPr>
                    <w:ins w:id="26551" w:author="phuong vu" w:date="2018-11-26T01:13:00Z"/>
                    <w:b/>
                    <w:lang w:val="en-US"/>
                  </w:rPr>
                </w:rPrChange>
              </w:rPr>
              <w:pPrChange w:id="26552" w:author="phuong vu" w:date="2018-11-30T23:21:00Z">
                <w:pPr>
                  <w:spacing w:line="276" w:lineRule="auto"/>
                  <w:jc w:val="center"/>
                </w:pPr>
              </w:pPrChange>
            </w:pPr>
            <w:ins w:id="26553" w:author="phuong vu" w:date="2018-11-26T01:13:00Z">
              <w:r w:rsidRPr="00E64310">
                <w:rPr>
                  <w:b/>
                  <w:lang w:val="en-US"/>
                  <w:rPrChange w:id="26554" w:author="phuong vu" w:date="2018-11-30T23:21:00Z">
                    <w:rPr>
                      <w:b/>
                      <w:lang w:val="en-US"/>
                    </w:rPr>
                  </w:rPrChange>
                </w:rPr>
                <w:t>STT</w:t>
              </w:r>
            </w:ins>
          </w:p>
        </w:tc>
        <w:tc>
          <w:tcPr>
            <w:tcW w:w="2368" w:type="dxa"/>
            <w:vMerge w:val="restart"/>
            <w:vAlign w:val="center"/>
          </w:tcPr>
          <w:p w14:paraId="4DF79081" w14:textId="77777777" w:rsidR="00A535B7" w:rsidRPr="00E64310" w:rsidRDefault="00A535B7" w:rsidP="00E64310">
            <w:pPr>
              <w:jc w:val="center"/>
              <w:rPr>
                <w:ins w:id="26555" w:author="phuong vu" w:date="2018-11-26T01:13:00Z"/>
                <w:b/>
                <w:lang w:val="en-US"/>
                <w:rPrChange w:id="26556" w:author="phuong vu" w:date="2018-11-30T23:21:00Z">
                  <w:rPr>
                    <w:ins w:id="26557" w:author="phuong vu" w:date="2018-11-26T01:13:00Z"/>
                    <w:b/>
                    <w:lang w:val="en-US"/>
                  </w:rPr>
                </w:rPrChange>
              </w:rPr>
              <w:pPrChange w:id="26558" w:author="phuong vu" w:date="2018-11-30T23:21:00Z">
                <w:pPr>
                  <w:spacing w:line="276" w:lineRule="auto"/>
                  <w:jc w:val="center"/>
                </w:pPr>
              </w:pPrChange>
            </w:pPr>
            <w:ins w:id="26559" w:author="phuong vu" w:date="2018-11-26T01:13:00Z">
              <w:r w:rsidRPr="00E64310">
                <w:rPr>
                  <w:b/>
                  <w:lang w:val="en-US"/>
                  <w:rPrChange w:id="26560" w:author="phuong vu" w:date="2018-11-30T23:21:00Z">
                    <w:rPr>
                      <w:b/>
                      <w:lang w:val="en-US"/>
                    </w:rPr>
                  </w:rPrChange>
                </w:rPr>
                <w:t>Tên bảng/</w:t>
              </w:r>
            </w:ins>
          </w:p>
          <w:p w14:paraId="2D6F8FF0" w14:textId="77777777" w:rsidR="00A535B7" w:rsidRPr="00E64310" w:rsidRDefault="00A535B7" w:rsidP="00E64310">
            <w:pPr>
              <w:jc w:val="center"/>
              <w:rPr>
                <w:ins w:id="26561" w:author="phuong vu" w:date="2018-11-26T01:13:00Z"/>
                <w:b/>
                <w:lang w:val="en-US"/>
                <w:rPrChange w:id="26562" w:author="phuong vu" w:date="2018-11-30T23:21:00Z">
                  <w:rPr>
                    <w:ins w:id="26563" w:author="phuong vu" w:date="2018-11-26T01:13:00Z"/>
                    <w:b/>
                    <w:lang w:val="en-US"/>
                  </w:rPr>
                </w:rPrChange>
              </w:rPr>
              <w:pPrChange w:id="26564" w:author="phuong vu" w:date="2018-11-30T23:21:00Z">
                <w:pPr>
                  <w:spacing w:line="276" w:lineRule="auto"/>
                  <w:jc w:val="center"/>
                </w:pPr>
              </w:pPrChange>
            </w:pPr>
            <w:ins w:id="26565" w:author="phuong vu" w:date="2018-11-26T01:13:00Z">
              <w:r w:rsidRPr="00E64310">
                <w:rPr>
                  <w:b/>
                  <w:lang w:val="en-US"/>
                  <w:rPrChange w:id="26566" w:author="phuong vu" w:date="2018-11-30T23:21:00Z">
                    <w:rPr>
                      <w:b/>
                      <w:lang w:val="en-US"/>
                    </w:rPr>
                  </w:rPrChange>
                </w:rPr>
                <w:t>Cấu trúc dữ liệu</w:t>
              </w:r>
            </w:ins>
          </w:p>
        </w:tc>
        <w:tc>
          <w:tcPr>
            <w:tcW w:w="5612" w:type="dxa"/>
            <w:gridSpan w:val="4"/>
            <w:vAlign w:val="center"/>
          </w:tcPr>
          <w:p w14:paraId="2BF1B352" w14:textId="77777777" w:rsidR="00A535B7" w:rsidRPr="00E64310" w:rsidRDefault="00A535B7" w:rsidP="00E64310">
            <w:pPr>
              <w:jc w:val="center"/>
              <w:rPr>
                <w:ins w:id="26567" w:author="phuong vu" w:date="2018-11-26T01:13:00Z"/>
                <w:b/>
                <w:lang w:val="en-US"/>
                <w:rPrChange w:id="26568" w:author="phuong vu" w:date="2018-11-30T23:21:00Z">
                  <w:rPr>
                    <w:ins w:id="26569" w:author="phuong vu" w:date="2018-11-26T01:13:00Z"/>
                    <w:b/>
                    <w:lang w:val="en-US"/>
                  </w:rPr>
                </w:rPrChange>
              </w:rPr>
              <w:pPrChange w:id="26570" w:author="phuong vu" w:date="2018-11-30T23:21:00Z">
                <w:pPr>
                  <w:spacing w:line="276" w:lineRule="auto"/>
                  <w:jc w:val="center"/>
                </w:pPr>
              </w:pPrChange>
            </w:pPr>
            <w:ins w:id="26571" w:author="phuong vu" w:date="2018-11-26T01:13:00Z">
              <w:r w:rsidRPr="00E64310">
                <w:rPr>
                  <w:b/>
                  <w:lang w:val="en-US"/>
                  <w:rPrChange w:id="26572" w:author="phuong vu" w:date="2018-11-30T23:21:00Z">
                    <w:rPr>
                      <w:b/>
                      <w:lang w:val="en-US"/>
                    </w:rPr>
                  </w:rPrChange>
                </w:rPr>
                <w:t>Phương thức</w:t>
              </w:r>
            </w:ins>
          </w:p>
        </w:tc>
      </w:tr>
      <w:tr w:rsidR="00A535B7" w:rsidRPr="00920004" w14:paraId="65CC4DB9" w14:textId="77777777" w:rsidTr="005836F2">
        <w:trPr>
          <w:ins w:id="26573" w:author="phuong vu" w:date="2018-11-26T01:13:00Z"/>
        </w:trPr>
        <w:tc>
          <w:tcPr>
            <w:tcW w:w="797" w:type="dxa"/>
            <w:vMerge/>
            <w:vAlign w:val="center"/>
          </w:tcPr>
          <w:p w14:paraId="294363C1" w14:textId="77777777" w:rsidR="00A535B7" w:rsidRPr="00E64310" w:rsidRDefault="00A535B7" w:rsidP="00E64310">
            <w:pPr>
              <w:jc w:val="center"/>
              <w:rPr>
                <w:ins w:id="26574" w:author="phuong vu" w:date="2018-11-26T01:13:00Z"/>
                <w:b/>
                <w:lang w:val="en-US"/>
                <w:rPrChange w:id="26575" w:author="phuong vu" w:date="2018-11-30T23:21:00Z">
                  <w:rPr>
                    <w:ins w:id="26576" w:author="phuong vu" w:date="2018-11-26T01:13:00Z"/>
                    <w:b/>
                    <w:lang w:val="en-US"/>
                  </w:rPr>
                </w:rPrChange>
              </w:rPr>
              <w:pPrChange w:id="26577" w:author="phuong vu" w:date="2018-11-30T23:21:00Z">
                <w:pPr>
                  <w:spacing w:line="276" w:lineRule="auto"/>
                  <w:jc w:val="center"/>
                </w:pPr>
              </w:pPrChange>
            </w:pPr>
          </w:p>
        </w:tc>
        <w:tc>
          <w:tcPr>
            <w:tcW w:w="2368" w:type="dxa"/>
            <w:vMerge/>
            <w:vAlign w:val="center"/>
          </w:tcPr>
          <w:p w14:paraId="1956AAAC" w14:textId="77777777" w:rsidR="00A535B7" w:rsidRPr="00E64310" w:rsidRDefault="00A535B7" w:rsidP="00E64310">
            <w:pPr>
              <w:jc w:val="center"/>
              <w:rPr>
                <w:ins w:id="26578" w:author="phuong vu" w:date="2018-11-26T01:13:00Z"/>
                <w:b/>
                <w:lang w:val="en-US"/>
                <w:rPrChange w:id="26579" w:author="phuong vu" w:date="2018-11-30T23:21:00Z">
                  <w:rPr>
                    <w:ins w:id="26580" w:author="phuong vu" w:date="2018-11-26T01:13:00Z"/>
                    <w:b/>
                    <w:lang w:val="en-US"/>
                  </w:rPr>
                </w:rPrChange>
              </w:rPr>
              <w:pPrChange w:id="26581" w:author="phuong vu" w:date="2018-11-30T23:21:00Z">
                <w:pPr>
                  <w:spacing w:line="276" w:lineRule="auto"/>
                  <w:jc w:val="center"/>
                </w:pPr>
              </w:pPrChange>
            </w:pPr>
          </w:p>
        </w:tc>
        <w:tc>
          <w:tcPr>
            <w:tcW w:w="1414" w:type="dxa"/>
            <w:vAlign w:val="center"/>
          </w:tcPr>
          <w:p w14:paraId="2CDE4DDF" w14:textId="77777777" w:rsidR="00A535B7" w:rsidRPr="00E64310" w:rsidRDefault="00A535B7" w:rsidP="00E64310">
            <w:pPr>
              <w:jc w:val="center"/>
              <w:rPr>
                <w:ins w:id="26582" w:author="phuong vu" w:date="2018-11-26T01:13:00Z"/>
                <w:b/>
                <w:lang w:val="en-US"/>
                <w:rPrChange w:id="26583" w:author="phuong vu" w:date="2018-11-30T23:21:00Z">
                  <w:rPr>
                    <w:ins w:id="26584" w:author="phuong vu" w:date="2018-11-26T01:13:00Z"/>
                    <w:b/>
                    <w:lang w:val="en-US"/>
                  </w:rPr>
                </w:rPrChange>
              </w:rPr>
              <w:pPrChange w:id="26585" w:author="phuong vu" w:date="2018-11-30T23:21:00Z">
                <w:pPr>
                  <w:spacing w:line="276" w:lineRule="auto"/>
                  <w:jc w:val="center"/>
                </w:pPr>
              </w:pPrChange>
            </w:pPr>
            <w:ins w:id="26586" w:author="phuong vu" w:date="2018-11-26T01:13:00Z">
              <w:r w:rsidRPr="00E64310">
                <w:rPr>
                  <w:b/>
                  <w:lang w:val="en-US"/>
                  <w:rPrChange w:id="26587" w:author="phuong vu" w:date="2018-11-30T23:21:00Z">
                    <w:rPr>
                      <w:b/>
                      <w:lang w:val="en-US"/>
                    </w:rPr>
                  </w:rPrChange>
                </w:rPr>
                <w:t>Thêm</w:t>
              </w:r>
            </w:ins>
          </w:p>
        </w:tc>
        <w:tc>
          <w:tcPr>
            <w:tcW w:w="1395" w:type="dxa"/>
            <w:vAlign w:val="center"/>
          </w:tcPr>
          <w:p w14:paraId="675E1F21" w14:textId="77777777" w:rsidR="00A535B7" w:rsidRPr="00E64310" w:rsidRDefault="00A535B7" w:rsidP="00E64310">
            <w:pPr>
              <w:jc w:val="center"/>
              <w:rPr>
                <w:ins w:id="26588" w:author="phuong vu" w:date="2018-11-26T01:13:00Z"/>
                <w:b/>
                <w:lang w:val="en-US"/>
                <w:rPrChange w:id="26589" w:author="phuong vu" w:date="2018-11-30T23:21:00Z">
                  <w:rPr>
                    <w:ins w:id="26590" w:author="phuong vu" w:date="2018-11-26T01:13:00Z"/>
                    <w:b/>
                    <w:lang w:val="en-US"/>
                  </w:rPr>
                </w:rPrChange>
              </w:rPr>
              <w:pPrChange w:id="26591" w:author="phuong vu" w:date="2018-11-30T23:21:00Z">
                <w:pPr>
                  <w:spacing w:line="276" w:lineRule="auto"/>
                  <w:jc w:val="center"/>
                </w:pPr>
              </w:pPrChange>
            </w:pPr>
            <w:ins w:id="26592" w:author="phuong vu" w:date="2018-11-26T01:13:00Z">
              <w:r w:rsidRPr="00E64310">
                <w:rPr>
                  <w:b/>
                  <w:lang w:val="en-US"/>
                  <w:rPrChange w:id="26593" w:author="phuong vu" w:date="2018-11-30T23:21:00Z">
                    <w:rPr>
                      <w:b/>
                      <w:lang w:val="en-US"/>
                    </w:rPr>
                  </w:rPrChange>
                </w:rPr>
                <w:t>Sửa</w:t>
              </w:r>
            </w:ins>
          </w:p>
        </w:tc>
        <w:tc>
          <w:tcPr>
            <w:tcW w:w="1397" w:type="dxa"/>
            <w:vAlign w:val="center"/>
          </w:tcPr>
          <w:p w14:paraId="20DD1AE5" w14:textId="77777777" w:rsidR="00A535B7" w:rsidRPr="00E64310" w:rsidRDefault="00A535B7" w:rsidP="00E64310">
            <w:pPr>
              <w:jc w:val="center"/>
              <w:rPr>
                <w:ins w:id="26594" w:author="phuong vu" w:date="2018-11-26T01:13:00Z"/>
                <w:b/>
                <w:lang w:val="en-US"/>
                <w:rPrChange w:id="26595" w:author="phuong vu" w:date="2018-11-30T23:21:00Z">
                  <w:rPr>
                    <w:ins w:id="26596" w:author="phuong vu" w:date="2018-11-26T01:13:00Z"/>
                    <w:b/>
                    <w:lang w:val="en-US"/>
                  </w:rPr>
                </w:rPrChange>
              </w:rPr>
              <w:pPrChange w:id="26597" w:author="phuong vu" w:date="2018-11-30T23:21:00Z">
                <w:pPr>
                  <w:spacing w:line="276" w:lineRule="auto"/>
                  <w:jc w:val="center"/>
                </w:pPr>
              </w:pPrChange>
            </w:pPr>
            <w:ins w:id="26598" w:author="phuong vu" w:date="2018-11-26T01:13:00Z">
              <w:r w:rsidRPr="00E64310">
                <w:rPr>
                  <w:b/>
                  <w:lang w:val="en-US"/>
                  <w:rPrChange w:id="26599" w:author="phuong vu" w:date="2018-11-30T23:21:00Z">
                    <w:rPr>
                      <w:b/>
                      <w:lang w:val="en-US"/>
                    </w:rPr>
                  </w:rPrChange>
                </w:rPr>
                <w:t>Xóa</w:t>
              </w:r>
            </w:ins>
          </w:p>
        </w:tc>
        <w:tc>
          <w:tcPr>
            <w:tcW w:w="1406" w:type="dxa"/>
            <w:vAlign w:val="center"/>
          </w:tcPr>
          <w:p w14:paraId="5D5D77DD" w14:textId="77777777" w:rsidR="00A535B7" w:rsidRPr="00E64310" w:rsidRDefault="00A535B7" w:rsidP="00E64310">
            <w:pPr>
              <w:jc w:val="center"/>
              <w:rPr>
                <w:ins w:id="26600" w:author="phuong vu" w:date="2018-11-26T01:13:00Z"/>
                <w:b/>
                <w:lang w:val="en-US"/>
                <w:rPrChange w:id="26601" w:author="phuong vu" w:date="2018-11-30T23:21:00Z">
                  <w:rPr>
                    <w:ins w:id="26602" w:author="phuong vu" w:date="2018-11-26T01:13:00Z"/>
                    <w:b/>
                    <w:lang w:val="en-US"/>
                  </w:rPr>
                </w:rPrChange>
              </w:rPr>
              <w:pPrChange w:id="26603" w:author="phuong vu" w:date="2018-11-30T23:21:00Z">
                <w:pPr>
                  <w:spacing w:line="276" w:lineRule="auto"/>
                  <w:jc w:val="center"/>
                </w:pPr>
              </w:pPrChange>
            </w:pPr>
            <w:ins w:id="26604" w:author="phuong vu" w:date="2018-11-26T01:13:00Z">
              <w:r w:rsidRPr="00E64310">
                <w:rPr>
                  <w:b/>
                  <w:lang w:val="en-US"/>
                  <w:rPrChange w:id="26605" w:author="phuong vu" w:date="2018-11-30T23:21:00Z">
                    <w:rPr>
                      <w:b/>
                      <w:lang w:val="en-US"/>
                    </w:rPr>
                  </w:rPrChange>
                </w:rPr>
                <w:t>Truy vấn</w:t>
              </w:r>
            </w:ins>
          </w:p>
        </w:tc>
      </w:tr>
      <w:tr w:rsidR="00A535B7" w:rsidRPr="00920004" w14:paraId="7E340ABB" w14:textId="77777777" w:rsidTr="005836F2">
        <w:trPr>
          <w:ins w:id="26606" w:author="phuong vu" w:date="2018-11-26T01:13:00Z"/>
        </w:trPr>
        <w:tc>
          <w:tcPr>
            <w:tcW w:w="797" w:type="dxa"/>
          </w:tcPr>
          <w:p w14:paraId="69CE9662" w14:textId="77777777" w:rsidR="00A535B7" w:rsidRPr="00920004" w:rsidRDefault="00A535B7" w:rsidP="00BD0851">
            <w:pPr>
              <w:spacing w:before="240" w:line="0" w:lineRule="atLeast"/>
              <w:jc w:val="center"/>
              <w:rPr>
                <w:ins w:id="26607" w:author="phuong vu" w:date="2018-11-26T01:13:00Z"/>
                <w:lang w:val="en-US"/>
                <w:rPrChange w:id="26608" w:author="phuong vu" w:date="2018-11-30T22:36:00Z">
                  <w:rPr>
                    <w:ins w:id="26609" w:author="phuong vu" w:date="2018-11-26T01:13:00Z"/>
                    <w:lang w:val="en-US"/>
                  </w:rPr>
                </w:rPrChange>
              </w:rPr>
              <w:pPrChange w:id="26610" w:author="phuong vu" w:date="2018-11-30T14:16:00Z">
                <w:pPr>
                  <w:spacing w:line="276" w:lineRule="auto"/>
                  <w:jc w:val="center"/>
                </w:pPr>
              </w:pPrChange>
            </w:pPr>
            <w:ins w:id="26611" w:author="phuong vu" w:date="2018-11-26T01:13:00Z">
              <w:r w:rsidRPr="00920004">
                <w:rPr>
                  <w:lang w:val="en-US"/>
                  <w:rPrChange w:id="26612" w:author="phuong vu" w:date="2018-11-30T22:36:00Z">
                    <w:rPr>
                      <w:lang w:val="en-US"/>
                    </w:rPr>
                  </w:rPrChange>
                </w:rPr>
                <w:t>1</w:t>
              </w:r>
            </w:ins>
          </w:p>
        </w:tc>
        <w:tc>
          <w:tcPr>
            <w:tcW w:w="2368" w:type="dxa"/>
          </w:tcPr>
          <w:p w14:paraId="356C282F" w14:textId="0BD5D52F" w:rsidR="00A535B7" w:rsidRPr="00920004" w:rsidRDefault="00A535B7" w:rsidP="00E64310">
            <w:pPr>
              <w:rPr>
                <w:ins w:id="26613" w:author="phuong vu" w:date="2018-11-26T01:13:00Z"/>
                <w:lang w:val="en-US"/>
                <w:rPrChange w:id="26614" w:author="phuong vu" w:date="2018-11-30T22:36:00Z">
                  <w:rPr>
                    <w:ins w:id="26615" w:author="phuong vu" w:date="2018-11-26T01:13:00Z"/>
                    <w:lang w:val="en-US"/>
                  </w:rPr>
                </w:rPrChange>
              </w:rPr>
              <w:pPrChange w:id="26616" w:author="phuong vu" w:date="2018-11-30T23:21:00Z">
                <w:pPr>
                  <w:spacing w:line="276" w:lineRule="auto"/>
                </w:pPr>
              </w:pPrChange>
            </w:pPr>
            <w:ins w:id="26617" w:author="phuong vu" w:date="2018-11-26T01:14:00Z">
              <w:r w:rsidRPr="00920004">
                <w:rPr>
                  <w:lang w:val="en-US"/>
                  <w:rPrChange w:id="26618" w:author="phuong vu" w:date="2018-11-30T22:36:00Z">
                    <w:rPr>
                      <w:lang w:val="en-US"/>
                    </w:rPr>
                  </w:rPrChange>
                </w:rPr>
                <w:t>washing_machine</w:t>
              </w:r>
            </w:ins>
          </w:p>
        </w:tc>
        <w:tc>
          <w:tcPr>
            <w:tcW w:w="1414" w:type="dxa"/>
          </w:tcPr>
          <w:p w14:paraId="114E7336" w14:textId="12C59E98" w:rsidR="00A535B7" w:rsidRPr="00920004" w:rsidRDefault="00A535B7" w:rsidP="00BD0851">
            <w:pPr>
              <w:spacing w:before="240" w:line="0" w:lineRule="atLeast"/>
              <w:jc w:val="center"/>
              <w:rPr>
                <w:ins w:id="26619" w:author="phuong vu" w:date="2018-11-26T01:13:00Z"/>
                <w:lang w:val="en-US"/>
                <w:rPrChange w:id="26620" w:author="phuong vu" w:date="2018-11-30T22:36:00Z">
                  <w:rPr>
                    <w:ins w:id="26621" w:author="phuong vu" w:date="2018-11-26T01:13:00Z"/>
                    <w:lang w:val="en-US"/>
                  </w:rPr>
                </w:rPrChange>
              </w:rPr>
              <w:pPrChange w:id="26622" w:author="phuong vu" w:date="2018-11-30T14:16:00Z">
                <w:pPr>
                  <w:spacing w:line="276" w:lineRule="auto"/>
                  <w:jc w:val="center"/>
                </w:pPr>
              </w:pPrChange>
            </w:pPr>
            <w:ins w:id="26623" w:author="phuong vu" w:date="2018-11-26T01:14:00Z">
              <w:r w:rsidRPr="00920004">
                <w:rPr>
                  <w:lang w:val="en-US"/>
                  <w:rPrChange w:id="26624" w:author="phuong vu" w:date="2018-11-30T22:36:00Z">
                    <w:rPr>
                      <w:lang w:val="en-US"/>
                    </w:rPr>
                  </w:rPrChange>
                </w:rPr>
                <w:t>X</w:t>
              </w:r>
            </w:ins>
          </w:p>
        </w:tc>
        <w:tc>
          <w:tcPr>
            <w:tcW w:w="1395" w:type="dxa"/>
          </w:tcPr>
          <w:p w14:paraId="09A693D2" w14:textId="34253742" w:rsidR="00A535B7" w:rsidRPr="00920004" w:rsidRDefault="00A535B7" w:rsidP="00BD0851">
            <w:pPr>
              <w:spacing w:before="240" w:line="0" w:lineRule="atLeast"/>
              <w:jc w:val="center"/>
              <w:rPr>
                <w:ins w:id="26625" w:author="phuong vu" w:date="2018-11-26T01:13:00Z"/>
                <w:lang w:val="en-US"/>
                <w:rPrChange w:id="26626" w:author="phuong vu" w:date="2018-11-30T22:36:00Z">
                  <w:rPr>
                    <w:ins w:id="26627" w:author="phuong vu" w:date="2018-11-26T01:13:00Z"/>
                    <w:lang w:val="en-US"/>
                  </w:rPr>
                </w:rPrChange>
              </w:rPr>
              <w:pPrChange w:id="26628" w:author="phuong vu" w:date="2018-11-30T14:16:00Z">
                <w:pPr>
                  <w:spacing w:line="276" w:lineRule="auto"/>
                  <w:jc w:val="center"/>
                </w:pPr>
              </w:pPrChange>
            </w:pPr>
            <w:ins w:id="26629" w:author="phuong vu" w:date="2018-11-26T01:14:00Z">
              <w:r w:rsidRPr="00920004">
                <w:rPr>
                  <w:lang w:val="en-US"/>
                  <w:rPrChange w:id="26630" w:author="phuong vu" w:date="2018-11-30T22:36:00Z">
                    <w:rPr>
                      <w:lang w:val="en-US"/>
                    </w:rPr>
                  </w:rPrChange>
                </w:rPr>
                <w:t>X</w:t>
              </w:r>
            </w:ins>
          </w:p>
        </w:tc>
        <w:tc>
          <w:tcPr>
            <w:tcW w:w="1397" w:type="dxa"/>
          </w:tcPr>
          <w:p w14:paraId="5681916A" w14:textId="77777777" w:rsidR="00A535B7" w:rsidRPr="00920004" w:rsidRDefault="00A535B7" w:rsidP="00BD0851">
            <w:pPr>
              <w:spacing w:before="240" w:line="0" w:lineRule="atLeast"/>
              <w:jc w:val="center"/>
              <w:rPr>
                <w:ins w:id="26631" w:author="phuong vu" w:date="2018-11-26T01:13:00Z"/>
                <w:lang w:val="en-US"/>
                <w:rPrChange w:id="26632" w:author="phuong vu" w:date="2018-11-30T22:36:00Z">
                  <w:rPr>
                    <w:ins w:id="26633" w:author="phuong vu" w:date="2018-11-26T01:13:00Z"/>
                    <w:lang w:val="en-US"/>
                  </w:rPr>
                </w:rPrChange>
              </w:rPr>
              <w:pPrChange w:id="26634" w:author="phuong vu" w:date="2018-11-30T14:16:00Z">
                <w:pPr>
                  <w:spacing w:line="276" w:lineRule="auto"/>
                  <w:jc w:val="center"/>
                </w:pPr>
              </w:pPrChange>
            </w:pPr>
          </w:p>
        </w:tc>
        <w:tc>
          <w:tcPr>
            <w:tcW w:w="1406" w:type="dxa"/>
          </w:tcPr>
          <w:p w14:paraId="43B47D34" w14:textId="77777777" w:rsidR="00A535B7" w:rsidRPr="00920004" w:rsidRDefault="00A535B7" w:rsidP="00BD0851">
            <w:pPr>
              <w:spacing w:before="240" w:line="0" w:lineRule="atLeast"/>
              <w:jc w:val="center"/>
              <w:rPr>
                <w:ins w:id="26635" w:author="phuong vu" w:date="2018-11-26T01:13:00Z"/>
                <w:lang w:val="en-US"/>
                <w:rPrChange w:id="26636" w:author="phuong vu" w:date="2018-11-30T22:36:00Z">
                  <w:rPr>
                    <w:ins w:id="26637" w:author="phuong vu" w:date="2018-11-26T01:13:00Z"/>
                    <w:lang w:val="en-US"/>
                  </w:rPr>
                </w:rPrChange>
              </w:rPr>
              <w:pPrChange w:id="26638" w:author="phuong vu" w:date="2018-11-30T14:16:00Z">
                <w:pPr>
                  <w:spacing w:line="276" w:lineRule="auto"/>
                  <w:jc w:val="center"/>
                </w:pPr>
              </w:pPrChange>
            </w:pPr>
            <w:ins w:id="26639" w:author="phuong vu" w:date="2018-11-26T01:13:00Z">
              <w:r w:rsidRPr="00920004">
                <w:rPr>
                  <w:lang w:val="en-US"/>
                  <w:rPrChange w:id="26640" w:author="phuong vu" w:date="2018-11-30T22:36:00Z">
                    <w:rPr>
                      <w:lang w:val="en-US"/>
                    </w:rPr>
                  </w:rPrChange>
                </w:rPr>
                <w:t>X</w:t>
              </w:r>
            </w:ins>
          </w:p>
        </w:tc>
      </w:tr>
      <w:tr w:rsidR="00A535B7" w:rsidRPr="00920004" w14:paraId="6B4B83B5" w14:textId="77777777" w:rsidTr="005836F2">
        <w:trPr>
          <w:ins w:id="26641" w:author="phuong vu" w:date="2018-11-26T01:13:00Z"/>
        </w:trPr>
        <w:tc>
          <w:tcPr>
            <w:tcW w:w="797" w:type="dxa"/>
          </w:tcPr>
          <w:p w14:paraId="2D8C95C8" w14:textId="77777777" w:rsidR="00A535B7" w:rsidRPr="00920004" w:rsidRDefault="00A535B7" w:rsidP="00BD0851">
            <w:pPr>
              <w:spacing w:before="240" w:line="0" w:lineRule="atLeast"/>
              <w:jc w:val="center"/>
              <w:rPr>
                <w:ins w:id="26642" w:author="phuong vu" w:date="2018-11-26T01:13:00Z"/>
                <w:lang w:val="en-US"/>
                <w:rPrChange w:id="26643" w:author="phuong vu" w:date="2018-11-30T22:36:00Z">
                  <w:rPr>
                    <w:ins w:id="26644" w:author="phuong vu" w:date="2018-11-26T01:13:00Z"/>
                    <w:lang w:val="en-US"/>
                  </w:rPr>
                </w:rPrChange>
              </w:rPr>
              <w:pPrChange w:id="26645" w:author="phuong vu" w:date="2018-11-30T14:16:00Z">
                <w:pPr>
                  <w:spacing w:line="276" w:lineRule="auto"/>
                  <w:jc w:val="center"/>
                </w:pPr>
              </w:pPrChange>
            </w:pPr>
            <w:ins w:id="26646" w:author="phuong vu" w:date="2018-11-26T01:13:00Z">
              <w:r w:rsidRPr="00920004">
                <w:rPr>
                  <w:lang w:val="en-US"/>
                  <w:rPrChange w:id="26647" w:author="phuong vu" w:date="2018-11-30T22:36:00Z">
                    <w:rPr>
                      <w:lang w:val="en-US"/>
                    </w:rPr>
                  </w:rPrChange>
                </w:rPr>
                <w:t>2</w:t>
              </w:r>
            </w:ins>
          </w:p>
        </w:tc>
        <w:tc>
          <w:tcPr>
            <w:tcW w:w="2368" w:type="dxa"/>
          </w:tcPr>
          <w:p w14:paraId="055AD83A" w14:textId="3E85F56D" w:rsidR="00A535B7" w:rsidRPr="00920004" w:rsidRDefault="00A535B7" w:rsidP="00E64310">
            <w:pPr>
              <w:rPr>
                <w:ins w:id="26648" w:author="phuong vu" w:date="2018-11-26T01:13:00Z"/>
                <w:lang w:val="en-US"/>
                <w:rPrChange w:id="26649" w:author="phuong vu" w:date="2018-11-30T22:36:00Z">
                  <w:rPr>
                    <w:ins w:id="26650" w:author="phuong vu" w:date="2018-11-26T01:13:00Z"/>
                    <w:lang w:val="en-US"/>
                  </w:rPr>
                </w:rPrChange>
              </w:rPr>
              <w:pPrChange w:id="26651" w:author="phuong vu" w:date="2018-11-30T23:21:00Z">
                <w:pPr>
                  <w:spacing w:line="276" w:lineRule="auto"/>
                </w:pPr>
              </w:pPrChange>
            </w:pPr>
            <w:ins w:id="26652" w:author="phuong vu" w:date="2018-11-26T01:14:00Z">
              <w:r w:rsidRPr="00920004">
                <w:rPr>
                  <w:lang w:val="en-US"/>
                  <w:rPrChange w:id="26653" w:author="phuong vu" w:date="2018-11-30T22:36:00Z">
                    <w:rPr>
                      <w:lang w:val="en-US"/>
                    </w:rPr>
                  </w:rPrChange>
                </w:rPr>
                <w:t>branch</w:t>
              </w:r>
            </w:ins>
          </w:p>
        </w:tc>
        <w:tc>
          <w:tcPr>
            <w:tcW w:w="1414" w:type="dxa"/>
          </w:tcPr>
          <w:p w14:paraId="0925CFE3" w14:textId="77777777" w:rsidR="00A535B7" w:rsidRPr="00920004" w:rsidRDefault="00A535B7" w:rsidP="00BD0851">
            <w:pPr>
              <w:spacing w:before="240" w:line="0" w:lineRule="atLeast"/>
              <w:jc w:val="center"/>
              <w:rPr>
                <w:ins w:id="26654" w:author="phuong vu" w:date="2018-11-26T01:13:00Z"/>
                <w:lang w:val="en-US"/>
                <w:rPrChange w:id="26655" w:author="phuong vu" w:date="2018-11-30T22:36:00Z">
                  <w:rPr>
                    <w:ins w:id="26656" w:author="phuong vu" w:date="2018-11-26T01:13:00Z"/>
                    <w:lang w:val="en-US"/>
                  </w:rPr>
                </w:rPrChange>
              </w:rPr>
              <w:pPrChange w:id="26657" w:author="phuong vu" w:date="2018-11-30T14:16:00Z">
                <w:pPr>
                  <w:spacing w:line="276" w:lineRule="auto"/>
                  <w:jc w:val="center"/>
                </w:pPr>
              </w:pPrChange>
            </w:pPr>
          </w:p>
        </w:tc>
        <w:tc>
          <w:tcPr>
            <w:tcW w:w="1395" w:type="dxa"/>
          </w:tcPr>
          <w:p w14:paraId="0AA4EE64" w14:textId="77777777" w:rsidR="00A535B7" w:rsidRPr="00920004" w:rsidRDefault="00A535B7" w:rsidP="00BD0851">
            <w:pPr>
              <w:spacing w:before="240" w:line="0" w:lineRule="atLeast"/>
              <w:jc w:val="center"/>
              <w:rPr>
                <w:ins w:id="26658" w:author="phuong vu" w:date="2018-11-26T01:13:00Z"/>
                <w:lang w:val="en-US"/>
                <w:rPrChange w:id="26659" w:author="phuong vu" w:date="2018-11-30T22:36:00Z">
                  <w:rPr>
                    <w:ins w:id="26660" w:author="phuong vu" w:date="2018-11-26T01:13:00Z"/>
                    <w:lang w:val="en-US"/>
                  </w:rPr>
                </w:rPrChange>
              </w:rPr>
              <w:pPrChange w:id="26661" w:author="phuong vu" w:date="2018-11-30T14:16:00Z">
                <w:pPr>
                  <w:spacing w:line="276" w:lineRule="auto"/>
                  <w:jc w:val="center"/>
                </w:pPr>
              </w:pPrChange>
            </w:pPr>
          </w:p>
        </w:tc>
        <w:tc>
          <w:tcPr>
            <w:tcW w:w="1397" w:type="dxa"/>
          </w:tcPr>
          <w:p w14:paraId="745A2B45" w14:textId="77777777" w:rsidR="00A535B7" w:rsidRPr="00920004" w:rsidRDefault="00A535B7" w:rsidP="00BD0851">
            <w:pPr>
              <w:spacing w:before="240" w:line="0" w:lineRule="atLeast"/>
              <w:jc w:val="center"/>
              <w:rPr>
                <w:ins w:id="26662" w:author="phuong vu" w:date="2018-11-26T01:13:00Z"/>
                <w:lang w:val="en-US"/>
                <w:rPrChange w:id="26663" w:author="phuong vu" w:date="2018-11-30T22:36:00Z">
                  <w:rPr>
                    <w:ins w:id="26664" w:author="phuong vu" w:date="2018-11-26T01:13:00Z"/>
                    <w:lang w:val="en-US"/>
                  </w:rPr>
                </w:rPrChange>
              </w:rPr>
              <w:pPrChange w:id="26665" w:author="phuong vu" w:date="2018-11-30T14:16:00Z">
                <w:pPr>
                  <w:spacing w:line="276" w:lineRule="auto"/>
                  <w:jc w:val="center"/>
                </w:pPr>
              </w:pPrChange>
            </w:pPr>
          </w:p>
        </w:tc>
        <w:tc>
          <w:tcPr>
            <w:tcW w:w="1406" w:type="dxa"/>
          </w:tcPr>
          <w:p w14:paraId="423AF811" w14:textId="77777777" w:rsidR="00A535B7" w:rsidRPr="00920004" w:rsidRDefault="00A535B7" w:rsidP="00BD0851">
            <w:pPr>
              <w:keepNext/>
              <w:spacing w:before="240" w:line="0" w:lineRule="atLeast"/>
              <w:jc w:val="center"/>
              <w:rPr>
                <w:ins w:id="26666" w:author="phuong vu" w:date="2018-11-26T01:13:00Z"/>
                <w:lang w:val="en-US"/>
                <w:rPrChange w:id="26667" w:author="phuong vu" w:date="2018-11-30T22:36:00Z">
                  <w:rPr>
                    <w:ins w:id="26668" w:author="phuong vu" w:date="2018-11-26T01:13:00Z"/>
                    <w:lang w:val="en-US"/>
                  </w:rPr>
                </w:rPrChange>
              </w:rPr>
              <w:pPrChange w:id="26669" w:author="phuong vu" w:date="2018-11-30T14:16:00Z">
                <w:pPr>
                  <w:spacing w:line="276" w:lineRule="auto"/>
                  <w:jc w:val="center"/>
                </w:pPr>
              </w:pPrChange>
            </w:pPr>
            <w:ins w:id="26670" w:author="phuong vu" w:date="2018-11-26T01:13:00Z">
              <w:r w:rsidRPr="00920004">
                <w:rPr>
                  <w:lang w:val="en-US"/>
                  <w:rPrChange w:id="26671" w:author="phuong vu" w:date="2018-11-30T22:36:00Z">
                    <w:rPr>
                      <w:lang w:val="en-US"/>
                    </w:rPr>
                  </w:rPrChange>
                </w:rPr>
                <w:t>X</w:t>
              </w:r>
            </w:ins>
          </w:p>
        </w:tc>
      </w:tr>
    </w:tbl>
    <w:p w14:paraId="28C65A31" w14:textId="22801C35" w:rsidR="00A535B7" w:rsidRPr="00920004" w:rsidRDefault="00A535B7" w:rsidP="00A17FA5">
      <w:pPr>
        <w:pStyle w:val="Caption"/>
        <w:rPr>
          <w:ins w:id="26672" w:author="phuong vu" w:date="2018-11-26T01:01:00Z"/>
          <w:lang w:val="en-US"/>
          <w:rPrChange w:id="26673" w:author="phuong vu" w:date="2018-11-30T22:36:00Z">
            <w:rPr>
              <w:ins w:id="26674" w:author="phuong vu" w:date="2018-11-26T01:01:00Z"/>
              <w:lang w:val="en-US"/>
            </w:rPr>
          </w:rPrChange>
        </w:rPr>
        <w:pPrChange w:id="26675" w:author="phuong vu" w:date="2018-11-30T22:42:00Z">
          <w:pPr>
            <w:pStyle w:val="Heading5"/>
          </w:pPr>
        </w:pPrChange>
      </w:pPr>
      <w:bookmarkStart w:id="26676" w:name="_Toc531381631"/>
      <w:ins w:id="26677" w:author="phuong vu" w:date="2018-11-26T01:14:00Z">
        <w:r w:rsidRPr="00920004">
          <w:rPr>
            <w:rPrChange w:id="26678" w:author="phuong vu" w:date="2018-11-30T22:36:00Z">
              <w:rPr/>
            </w:rPrChange>
          </w:rPr>
          <w:t xml:space="preserve">Bảng </w:t>
        </w:r>
      </w:ins>
      <w:ins w:id="26679" w:author="phuong vu" w:date="2018-11-30T14:54:00Z">
        <w:r w:rsidR="00D632EE" w:rsidRPr="00920004">
          <w:rPr>
            <w:rPrChange w:id="26680" w:author="phuong vu" w:date="2018-11-30T22:36:00Z">
              <w:rPr/>
            </w:rPrChange>
          </w:rPr>
          <w:fldChar w:fldCharType="begin"/>
        </w:r>
        <w:r w:rsidR="00D632EE" w:rsidRPr="00920004">
          <w:rPr>
            <w:rPrChange w:id="26681" w:author="phuong vu" w:date="2018-11-30T22:36:00Z">
              <w:rPr/>
            </w:rPrChange>
          </w:rPr>
          <w:instrText xml:space="preserve"> STYLEREF 1 \s </w:instrText>
        </w:r>
      </w:ins>
      <w:r w:rsidR="00D632EE" w:rsidRPr="00920004">
        <w:rPr>
          <w:rPrChange w:id="26682" w:author="phuong vu" w:date="2018-11-30T22:36:00Z">
            <w:rPr/>
          </w:rPrChange>
        </w:rPr>
        <w:fldChar w:fldCharType="separate"/>
      </w:r>
      <w:r w:rsidR="00B5490C">
        <w:rPr>
          <w:noProof/>
        </w:rPr>
        <w:t>3</w:t>
      </w:r>
      <w:ins w:id="26683" w:author="phuong vu" w:date="2018-11-30T14:54:00Z">
        <w:r w:rsidR="00D632EE" w:rsidRPr="00920004">
          <w:rPr>
            <w:rPrChange w:id="26684" w:author="phuong vu" w:date="2018-11-30T22:36:00Z">
              <w:rPr/>
            </w:rPrChange>
          </w:rPr>
          <w:fldChar w:fldCharType="end"/>
        </w:r>
        <w:r w:rsidR="00D632EE" w:rsidRPr="00920004">
          <w:rPr>
            <w:rPrChange w:id="26685" w:author="phuong vu" w:date="2018-11-30T22:36:00Z">
              <w:rPr/>
            </w:rPrChange>
          </w:rPr>
          <w:t>.</w:t>
        </w:r>
        <w:r w:rsidR="00D632EE" w:rsidRPr="00920004">
          <w:rPr>
            <w:rPrChange w:id="26686" w:author="phuong vu" w:date="2018-11-30T22:36:00Z">
              <w:rPr/>
            </w:rPrChange>
          </w:rPr>
          <w:fldChar w:fldCharType="begin"/>
        </w:r>
        <w:r w:rsidR="00D632EE" w:rsidRPr="00920004">
          <w:rPr>
            <w:rPrChange w:id="26687" w:author="phuong vu" w:date="2018-11-30T22:36:00Z">
              <w:rPr/>
            </w:rPrChange>
          </w:rPr>
          <w:instrText xml:space="preserve"> SEQ Bảng \* ARABIC \s 1 </w:instrText>
        </w:r>
      </w:ins>
      <w:r w:rsidR="00D632EE" w:rsidRPr="00920004">
        <w:rPr>
          <w:rPrChange w:id="26688" w:author="phuong vu" w:date="2018-11-30T22:36:00Z">
            <w:rPr/>
          </w:rPrChange>
        </w:rPr>
        <w:fldChar w:fldCharType="separate"/>
      </w:r>
      <w:ins w:id="26689" w:author="phuong vu" w:date="2018-11-30T22:44:00Z">
        <w:r w:rsidR="00B5490C">
          <w:rPr>
            <w:noProof/>
          </w:rPr>
          <w:t>23</w:t>
        </w:r>
      </w:ins>
      <w:ins w:id="26690" w:author="phuong vu" w:date="2018-11-30T14:54:00Z">
        <w:r w:rsidR="00D632EE" w:rsidRPr="00920004">
          <w:rPr>
            <w:rPrChange w:id="26691" w:author="phuong vu" w:date="2018-11-30T22:36:00Z">
              <w:rPr/>
            </w:rPrChange>
          </w:rPr>
          <w:fldChar w:fldCharType="end"/>
        </w:r>
      </w:ins>
      <w:ins w:id="26692" w:author="phuong vu" w:date="2018-11-26T01:14:00Z">
        <w:r w:rsidRPr="00920004">
          <w:rPr>
            <w:lang w:val="en-US"/>
            <w:rPrChange w:id="26693" w:author="phuong vu" w:date="2018-11-30T22:36:00Z">
              <w:rPr>
                <w:lang w:val="en-US"/>
              </w:rPr>
            </w:rPrChange>
          </w:rPr>
          <w:t xml:space="preserve"> Dữ liệu sử dụng quản lí trạng thái máy giặt</w:t>
        </w:r>
      </w:ins>
      <w:bookmarkEnd w:id="26676"/>
    </w:p>
    <w:p w14:paraId="537C934C" w14:textId="16E2CD79" w:rsidR="00D46DE7" w:rsidRPr="00920004" w:rsidRDefault="00D46DE7" w:rsidP="00E64310">
      <w:pPr>
        <w:pStyle w:val="Heading5"/>
        <w:numPr>
          <w:ilvl w:val="0"/>
          <w:numId w:val="81"/>
        </w:numPr>
        <w:spacing w:before="240" w:line="0" w:lineRule="atLeast"/>
        <w:ind w:left="630"/>
        <w:rPr>
          <w:ins w:id="26694" w:author="phuong vu" w:date="2018-11-26T09:29:00Z"/>
          <w:lang w:val="en-US"/>
          <w:rPrChange w:id="26695" w:author="phuong vu" w:date="2018-11-30T22:36:00Z">
            <w:rPr>
              <w:ins w:id="26696" w:author="phuong vu" w:date="2018-11-26T09:29:00Z"/>
              <w:lang w:val="en-US"/>
            </w:rPr>
          </w:rPrChange>
        </w:rPr>
        <w:pPrChange w:id="26697" w:author="phuong vu" w:date="2018-11-30T23:21:00Z">
          <w:pPr>
            <w:pStyle w:val="Heading5"/>
          </w:pPr>
        </w:pPrChange>
      </w:pPr>
      <w:ins w:id="26698" w:author="phuong vu" w:date="2018-11-26T01:01:00Z">
        <w:r w:rsidRPr="00920004">
          <w:rPr>
            <w:lang w:val="en-US"/>
            <w:rPrChange w:id="26699" w:author="phuong vu" w:date="2018-11-30T22:36:00Z">
              <w:rPr>
                <w:lang w:val="en-US"/>
              </w:rPr>
            </w:rPrChange>
          </w:rPr>
          <w:lastRenderedPageBreak/>
          <w:t>Cách xử lí</w:t>
        </w:r>
      </w:ins>
    </w:p>
    <w:p w14:paraId="2B2AA533" w14:textId="77777777" w:rsidR="008A66E1" w:rsidRPr="00920004" w:rsidRDefault="008A66E1" w:rsidP="00BD0851">
      <w:pPr>
        <w:keepNext/>
        <w:spacing w:before="240" w:line="0" w:lineRule="atLeast"/>
        <w:jc w:val="center"/>
        <w:rPr>
          <w:ins w:id="26700" w:author="phuong vu" w:date="2018-11-26T09:30:00Z"/>
          <w:rPrChange w:id="26701" w:author="phuong vu" w:date="2018-11-30T22:36:00Z">
            <w:rPr>
              <w:ins w:id="26702" w:author="phuong vu" w:date="2018-11-26T09:30:00Z"/>
            </w:rPr>
          </w:rPrChange>
        </w:rPr>
        <w:pPrChange w:id="26703" w:author="phuong vu" w:date="2018-11-30T14:16:00Z">
          <w:pPr/>
        </w:pPrChange>
      </w:pPr>
      <w:ins w:id="26704" w:author="phuong vu" w:date="2018-11-26T09:29:00Z">
        <w:r w:rsidRPr="00920004">
          <w:rPr>
            <w:noProof/>
            <w:lang w:val="en-US"/>
            <w:rPrChange w:id="26705" w:author="phuong vu" w:date="2018-11-30T22:36:00Z">
              <w:rPr>
                <w:noProof/>
                <w:lang w:val="en-US"/>
              </w:rPr>
            </w:rPrChange>
          </w:rPr>
          <w:drawing>
            <wp:inline distT="0" distB="0" distL="0" distR="0" wp14:anchorId="0C064999" wp14:editId="1ED54E2E">
              <wp:extent cx="4746517" cy="74914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56416" cy="7507094"/>
                      </a:xfrm>
                      <a:prstGeom prst="rect">
                        <a:avLst/>
                      </a:prstGeom>
                      <a:noFill/>
                      <a:ln>
                        <a:noFill/>
                      </a:ln>
                    </pic:spPr>
                  </pic:pic>
                </a:graphicData>
              </a:graphic>
            </wp:inline>
          </w:drawing>
        </w:r>
      </w:ins>
    </w:p>
    <w:p w14:paraId="15F15F5F" w14:textId="16C78774" w:rsidR="008A66E1" w:rsidRPr="00920004" w:rsidRDefault="008A66E1" w:rsidP="00A17FA5">
      <w:pPr>
        <w:pStyle w:val="Caption"/>
        <w:rPr>
          <w:ins w:id="26706" w:author="phuong vu" w:date="2018-11-23T08:46:00Z"/>
          <w:lang w:val="en-US"/>
          <w:rPrChange w:id="26707" w:author="phuong vu" w:date="2018-11-30T22:36:00Z">
            <w:rPr>
              <w:ins w:id="26708" w:author="phuong vu" w:date="2018-11-23T08:46:00Z"/>
              <w:lang w:val="en-US"/>
            </w:rPr>
          </w:rPrChange>
        </w:rPr>
        <w:pPrChange w:id="26709" w:author="phuong vu" w:date="2018-11-30T22:42:00Z">
          <w:pPr>
            <w:pStyle w:val="Heading5"/>
          </w:pPr>
        </w:pPrChange>
      </w:pPr>
      <w:bookmarkStart w:id="26710" w:name="_Toc531380510"/>
      <w:ins w:id="26711" w:author="phuong vu" w:date="2018-11-26T09:30:00Z">
        <w:r w:rsidRPr="00920004">
          <w:rPr>
            <w:rPrChange w:id="26712" w:author="phuong vu" w:date="2018-11-30T22:36:00Z">
              <w:rPr/>
            </w:rPrChange>
          </w:rPr>
          <w:t xml:space="preserve">Hình </w:t>
        </w:r>
      </w:ins>
      <w:ins w:id="26713" w:author="phuong vu" w:date="2018-11-30T15:13:00Z">
        <w:r w:rsidR="00EF3636" w:rsidRPr="00920004">
          <w:rPr>
            <w:rPrChange w:id="26714" w:author="phuong vu" w:date="2018-11-30T22:36:00Z">
              <w:rPr/>
            </w:rPrChange>
          </w:rPr>
          <w:fldChar w:fldCharType="begin"/>
        </w:r>
        <w:r w:rsidR="00EF3636" w:rsidRPr="00920004">
          <w:rPr>
            <w:rPrChange w:id="26715" w:author="phuong vu" w:date="2018-11-30T22:36:00Z">
              <w:rPr/>
            </w:rPrChange>
          </w:rPr>
          <w:instrText xml:space="preserve"> STYLEREF 1 \s </w:instrText>
        </w:r>
      </w:ins>
      <w:r w:rsidR="00EF3636" w:rsidRPr="00920004">
        <w:rPr>
          <w:rPrChange w:id="26716" w:author="phuong vu" w:date="2018-11-30T22:36:00Z">
            <w:rPr/>
          </w:rPrChange>
        </w:rPr>
        <w:fldChar w:fldCharType="separate"/>
      </w:r>
      <w:r w:rsidR="00B5490C">
        <w:rPr>
          <w:noProof/>
        </w:rPr>
        <w:t>3</w:t>
      </w:r>
      <w:ins w:id="26717" w:author="phuong vu" w:date="2018-11-30T15:13:00Z">
        <w:r w:rsidR="00EF3636" w:rsidRPr="00920004">
          <w:rPr>
            <w:rPrChange w:id="26718" w:author="phuong vu" w:date="2018-11-30T22:36:00Z">
              <w:rPr/>
            </w:rPrChange>
          </w:rPr>
          <w:fldChar w:fldCharType="end"/>
        </w:r>
        <w:r w:rsidR="00EF3636" w:rsidRPr="00920004">
          <w:rPr>
            <w:rPrChange w:id="26719" w:author="phuong vu" w:date="2018-11-30T22:36:00Z">
              <w:rPr/>
            </w:rPrChange>
          </w:rPr>
          <w:t>.</w:t>
        </w:r>
        <w:r w:rsidR="00EF3636" w:rsidRPr="00920004">
          <w:rPr>
            <w:rPrChange w:id="26720" w:author="phuong vu" w:date="2018-11-30T22:36:00Z">
              <w:rPr/>
            </w:rPrChange>
          </w:rPr>
          <w:fldChar w:fldCharType="begin"/>
        </w:r>
        <w:r w:rsidR="00EF3636" w:rsidRPr="00920004">
          <w:rPr>
            <w:rPrChange w:id="26721" w:author="phuong vu" w:date="2018-11-30T22:36:00Z">
              <w:rPr/>
            </w:rPrChange>
          </w:rPr>
          <w:instrText xml:space="preserve"> SEQ Hình \* ARABIC \s 1 </w:instrText>
        </w:r>
      </w:ins>
      <w:r w:rsidR="00EF3636" w:rsidRPr="00920004">
        <w:rPr>
          <w:rPrChange w:id="26722" w:author="phuong vu" w:date="2018-11-30T22:36:00Z">
            <w:rPr/>
          </w:rPrChange>
        </w:rPr>
        <w:fldChar w:fldCharType="separate"/>
      </w:r>
      <w:ins w:id="26723" w:author="phuong vu" w:date="2018-11-30T22:44:00Z">
        <w:r w:rsidR="00B5490C">
          <w:rPr>
            <w:noProof/>
          </w:rPr>
          <w:t>33</w:t>
        </w:r>
      </w:ins>
      <w:ins w:id="26724" w:author="phuong vu" w:date="2018-11-30T15:13:00Z">
        <w:r w:rsidR="00EF3636" w:rsidRPr="00920004">
          <w:rPr>
            <w:rPrChange w:id="26725" w:author="phuong vu" w:date="2018-11-30T22:36:00Z">
              <w:rPr/>
            </w:rPrChange>
          </w:rPr>
          <w:fldChar w:fldCharType="end"/>
        </w:r>
      </w:ins>
      <w:ins w:id="26726" w:author="phuong vu" w:date="2018-11-26T09:30:00Z">
        <w:r w:rsidRPr="00920004">
          <w:rPr>
            <w:lang w:val="en-US"/>
            <w:rPrChange w:id="26727" w:author="phuong vu" w:date="2018-11-30T22:36:00Z">
              <w:rPr>
                <w:lang w:val="en-US"/>
              </w:rPr>
            </w:rPrChange>
          </w:rPr>
          <w:t xml:space="preserve"> Sơ đồ xử lí trạng thái máy giặt</w:t>
        </w:r>
      </w:ins>
      <w:bookmarkEnd w:id="26710"/>
    </w:p>
    <w:p w14:paraId="5FE05159" w14:textId="7CF15FE0" w:rsidR="007E73AD" w:rsidRPr="00920004" w:rsidDel="00BA3432" w:rsidRDefault="007E73AD" w:rsidP="00BD0851">
      <w:pPr>
        <w:pStyle w:val="Heading5"/>
        <w:spacing w:before="240" w:line="0" w:lineRule="atLeast"/>
        <w:rPr>
          <w:del w:id="26728" w:author="phuong vu" w:date="2018-11-25T21:53:00Z"/>
          <w:rFonts w:cstheme="majorHAnsi"/>
          <w:lang w:val="en-US"/>
          <w:rPrChange w:id="26729" w:author="phuong vu" w:date="2018-11-30T22:36:00Z">
            <w:rPr>
              <w:del w:id="26730" w:author="phuong vu" w:date="2018-11-25T21:53:00Z"/>
              <w:lang w:val="en-US"/>
            </w:rPr>
          </w:rPrChange>
        </w:rPr>
        <w:pPrChange w:id="26731" w:author="phuong vu" w:date="2018-11-30T14:16:00Z">
          <w:pPr>
            <w:pStyle w:val="Heading5"/>
          </w:pPr>
        </w:pPrChange>
      </w:pPr>
      <w:bookmarkStart w:id="26732" w:name="_Toc531009826"/>
      <w:bookmarkStart w:id="26733" w:name="_Toc531102402"/>
      <w:bookmarkStart w:id="26734" w:name="_Toc531103350"/>
      <w:bookmarkStart w:id="26735" w:name="_Toc531359591"/>
      <w:bookmarkStart w:id="26736" w:name="_Toc531360572"/>
      <w:bookmarkStart w:id="26737" w:name="_Toc531381414"/>
      <w:bookmarkEnd w:id="26732"/>
      <w:bookmarkEnd w:id="26733"/>
      <w:bookmarkEnd w:id="26734"/>
      <w:bookmarkEnd w:id="26735"/>
      <w:bookmarkEnd w:id="26736"/>
      <w:bookmarkEnd w:id="26737"/>
    </w:p>
    <w:p w14:paraId="12307A97" w14:textId="44EBC20E" w:rsidR="00A61DB2" w:rsidRPr="00920004" w:rsidDel="005A4BEF" w:rsidRDefault="00A61DB2" w:rsidP="00BD0851">
      <w:pPr>
        <w:pStyle w:val="Heading4"/>
        <w:spacing w:before="240" w:line="0" w:lineRule="atLeast"/>
        <w:rPr>
          <w:del w:id="26738" w:author="phuong vu" w:date="2018-11-16T10:03:00Z"/>
          <w:rFonts w:cstheme="majorHAnsi"/>
          <w:rPrChange w:id="26739" w:author="phuong vu" w:date="2018-11-30T22:36:00Z">
            <w:rPr>
              <w:del w:id="26740" w:author="phuong vu" w:date="2018-11-16T10:03:00Z"/>
            </w:rPr>
          </w:rPrChange>
        </w:rPr>
        <w:pPrChange w:id="26741" w:author="phuong vu" w:date="2018-11-30T14:16:00Z">
          <w:pPr>
            <w:pStyle w:val="Heading4"/>
          </w:pPr>
        </w:pPrChange>
      </w:pPr>
      <w:del w:id="26742" w:author="phuong vu" w:date="2018-11-16T10:03:00Z">
        <w:r w:rsidRPr="00920004" w:rsidDel="005A4BEF">
          <w:rPr>
            <w:rFonts w:cstheme="majorHAnsi"/>
            <w:b w:val="0"/>
            <w:iCs w:val="0"/>
            <w:rPrChange w:id="26743" w:author="phuong vu" w:date="2018-11-30T22:36:00Z">
              <w:rPr>
                <w:b w:val="0"/>
                <w:iCs w:val="0"/>
              </w:rPr>
            </w:rPrChange>
          </w:rPr>
          <w:delText>Tìm kiếm chi nhánh gần nhất, có đủ các dịch vụ theo yêu cầu</w:delText>
        </w:r>
        <w:bookmarkStart w:id="26744" w:name="_Toc530605715"/>
        <w:bookmarkStart w:id="26745" w:name="_Toc530657421"/>
        <w:bookmarkStart w:id="26746" w:name="_Toc530658709"/>
        <w:bookmarkStart w:id="26747" w:name="_Toc530662433"/>
        <w:bookmarkStart w:id="26748" w:name="_Toc530662900"/>
        <w:bookmarkStart w:id="26749" w:name="_Toc531009827"/>
        <w:bookmarkStart w:id="26750" w:name="_Toc531102403"/>
        <w:bookmarkStart w:id="26751" w:name="_Toc531103351"/>
        <w:bookmarkStart w:id="26752" w:name="_Toc531359592"/>
        <w:bookmarkStart w:id="26753" w:name="_Toc531360573"/>
        <w:bookmarkStart w:id="26754" w:name="_Toc531381415"/>
        <w:bookmarkEnd w:id="26744"/>
        <w:bookmarkEnd w:id="26745"/>
        <w:bookmarkEnd w:id="26746"/>
        <w:bookmarkEnd w:id="26747"/>
        <w:bookmarkEnd w:id="26748"/>
        <w:bookmarkEnd w:id="26749"/>
        <w:bookmarkEnd w:id="26750"/>
        <w:bookmarkEnd w:id="26751"/>
        <w:bookmarkEnd w:id="26752"/>
        <w:bookmarkEnd w:id="26753"/>
        <w:bookmarkEnd w:id="26754"/>
      </w:del>
    </w:p>
    <w:p w14:paraId="5D0ABA59" w14:textId="51DB9448" w:rsidR="00123B96" w:rsidRPr="00920004" w:rsidDel="005A4BEF" w:rsidRDefault="00123B96" w:rsidP="00BD0851">
      <w:pPr>
        <w:pStyle w:val="Heading5"/>
        <w:spacing w:before="240" w:line="0" w:lineRule="atLeast"/>
        <w:rPr>
          <w:del w:id="26755" w:author="phuong vu" w:date="2018-11-16T10:03:00Z"/>
          <w:rFonts w:cstheme="majorHAnsi"/>
          <w:lang w:val="en-US"/>
          <w:rPrChange w:id="26756" w:author="phuong vu" w:date="2018-11-30T22:36:00Z">
            <w:rPr>
              <w:del w:id="26757" w:author="phuong vu" w:date="2018-11-16T10:03:00Z"/>
              <w:lang w:val="en-US"/>
            </w:rPr>
          </w:rPrChange>
        </w:rPr>
        <w:pPrChange w:id="26758" w:author="phuong vu" w:date="2018-11-30T14:16:00Z">
          <w:pPr>
            <w:pStyle w:val="Heading5"/>
          </w:pPr>
        </w:pPrChange>
      </w:pPr>
      <w:del w:id="26759" w:author="phuong vu" w:date="2018-11-16T10:03:00Z">
        <w:r w:rsidRPr="00920004" w:rsidDel="005A4BEF">
          <w:rPr>
            <w:rFonts w:cstheme="majorHAnsi"/>
            <w:b w:val="0"/>
            <w:lang w:val="en-US"/>
            <w:rPrChange w:id="26760" w:author="phuong vu" w:date="2018-11-30T22:36:00Z">
              <w:rPr>
                <w:b w:val="0"/>
                <w:lang w:val="en-US"/>
              </w:rPr>
            </w:rPrChange>
          </w:rPr>
          <w:delText>Mục đích</w:delText>
        </w:r>
        <w:bookmarkStart w:id="26761" w:name="_Toc530605716"/>
        <w:bookmarkStart w:id="26762" w:name="_Toc530657422"/>
        <w:bookmarkStart w:id="26763" w:name="_Toc530658710"/>
        <w:bookmarkStart w:id="26764" w:name="_Toc530662434"/>
        <w:bookmarkStart w:id="26765" w:name="_Toc530662901"/>
        <w:bookmarkStart w:id="26766" w:name="_Toc531009828"/>
        <w:bookmarkStart w:id="26767" w:name="_Toc531102404"/>
        <w:bookmarkStart w:id="26768" w:name="_Toc531103352"/>
        <w:bookmarkStart w:id="26769" w:name="_Toc531359593"/>
        <w:bookmarkStart w:id="26770" w:name="_Toc531360574"/>
        <w:bookmarkStart w:id="26771" w:name="_Toc531381416"/>
        <w:bookmarkEnd w:id="26761"/>
        <w:bookmarkEnd w:id="26762"/>
        <w:bookmarkEnd w:id="26763"/>
        <w:bookmarkEnd w:id="26764"/>
        <w:bookmarkEnd w:id="26765"/>
        <w:bookmarkEnd w:id="26766"/>
        <w:bookmarkEnd w:id="26767"/>
        <w:bookmarkEnd w:id="26768"/>
        <w:bookmarkEnd w:id="26769"/>
        <w:bookmarkEnd w:id="26770"/>
        <w:bookmarkEnd w:id="26771"/>
      </w:del>
    </w:p>
    <w:p w14:paraId="4A01A01D" w14:textId="08CE622F" w:rsidR="00123B96" w:rsidRPr="00920004" w:rsidDel="005A4BEF" w:rsidRDefault="00123B96" w:rsidP="00BD0851">
      <w:pPr>
        <w:pStyle w:val="Heading5"/>
        <w:spacing w:before="240" w:line="0" w:lineRule="atLeast"/>
        <w:rPr>
          <w:del w:id="26772" w:author="phuong vu" w:date="2018-11-16T10:03:00Z"/>
          <w:rFonts w:cstheme="majorHAnsi"/>
          <w:lang w:val="en-US"/>
          <w:rPrChange w:id="26773" w:author="phuong vu" w:date="2018-11-30T22:36:00Z">
            <w:rPr>
              <w:del w:id="26774" w:author="phuong vu" w:date="2018-11-16T10:03:00Z"/>
              <w:lang w:val="en-US"/>
            </w:rPr>
          </w:rPrChange>
        </w:rPr>
        <w:pPrChange w:id="26775" w:author="phuong vu" w:date="2018-11-30T14:16:00Z">
          <w:pPr>
            <w:pStyle w:val="Heading5"/>
          </w:pPr>
        </w:pPrChange>
      </w:pPr>
      <w:del w:id="26776" w:author="phuong vu" w:date="2018-11-16T10:03:00Z">
        <w:r w:rsidRPr="00920004" w:rsidDel="005A4BEF">
          <w:rPr>
            <w:rFonts w:cstheme="majorHAnsi"/>
            <w:b w:val="0"/>
            <w:lang w:val="en-US"/>
            <w:rPrChange w:id="26777" w:author="phuong vu" w:date="2018-11-30T22:36:00Z">
              <w:rPr>
                <w:b w:val="0"/>
                <w:lang w:val="en-US"/>
              </w:rPr>
            </w:rPrChange>
          </w:rPr>
          <w:delText>Giao diện</w:delText>
        </w:r>
        <w:bookmarkStart w:id="26778" w:name="_Toc530605717"/>
        <w:bookmarkStart w:id="26779" w:name="_Toc530657423"/>
        <w:bookmarkStart w:id="26780" w:name="_Toc530658711"/>
        <w:bookmarkStart w:id="26781" w:name="_Toc530662435"/>
        <w:bookmarkStart w:id="26782" w:name="_Toc530662902"/>
        <w:bookmarkStart w:id="26783" w:name="_Toc531009829"/>
        <w:bookmarkStart w:id="26784" w:name="_Toc531102405"/>
        <w:bookmarkStart w:id="26785" w:name="_Toc531103353"/>
        <w:bookmarkStart w:id="26786" w:name="_Toc531359594"/>
        <w:bookmarkStart w:id="26787" w:name="_Toc531360575"/>
        <w:bookmarkStart w:id="26788" w:name="_Toc531381417"/>
        <w:bookmarkEnd w:id="26778"/>
        <w:bookmarkEnd w:id="26779"/>
        <w:bookmarkEnd w:id="26780"/>
        <w:bookmarkEnd w:id="26781"/>
        <w:bookmarkEnd w:id="26782"/>
        <w:bookmarkEnd w:id="26783"/>
        <w:bookmarkEnd w:id="26784"/>
        <w:bookmarkEnd w:id="26785"/>
        <w:bookmarkEnd w:id="26786"/>
        <w:bookmarkEnd w:id="26787"/>
        <w:bookmarkEnd w:id="26788"/>
      </w:del>
    </w:p>
    <w:p w14:paraId="4AFBB2A3" w14:textId="5C71D315" w:rsidR="00123B96" w:rsidRPr="00920004" w:rsidDel="005A4BEF" w:rsidRDefault="00123B96" w:rsidP="00BD0851">
      <w:pPr>
        <w:pStyle w:val="Heading5"/>
        <w:spacing w:before="240" w:line="0" w:lineRule="atLeast"/>
        <w:rPr>
          <w:del w:id="26789" w:author="phuong vu" w:date="2018-11-16T10:03:00Z"/>
          <w:rFonts w:cstheme="majorHAnsi"/>
          <w:lang w:val="en-US"/>
          <w:rPrChange w:id="26790" w:author="phuong vu" w:date="2018-11-30T22:36:00Z">
            <w:rPr>
              <w:del w:id="26791" w:author="phuong vu" w:date="2018-11-16T10:03:00Z"/>
              <w:lang w:val="en-US"/>
            </w:rPr>
          </w:rPrChange>
        </w:rPr>
        <w:pPrChange w:id="26792" w:author="phuong vu" w:date="2018-11-30T14:16:00Z">
          <w:pPr>
            <w:pStyle w:val="Heading5"/>
          </w:pPr>
        </w:pPrChange>
      </w:pPr>
      <w:del w:id="26793" w:author="phuong vu" w:date="2018-11-16T10:03:00Z">
        <w:r w:rsidRPr="00920004" w:rsidDel="005A4BEF">
          <w:rPr>
            <w:rFonts w:cstheme="majorHAnsi"/>
            <w:b w:val="0"/>
            <w:lang w:val="en-US"/>
            <w:rPrChange w:id="26794" w:author="phuong vu" w:date="2018-11-30T22:36:00Z">
              <w:rPr>
                <w:b w:val="0"/>
                <w:lang w:val="en-US"/>
              </w:rPr>
            </w:rPrChange>
          </w:rPr>
          <w:delText>Các thành phần giao diện</w:delText>
        </w:r>
        <w:bookmarkStart w:id="26795" w:name="_Toc530605718"/>
        <w:bookmarkStart w:id="26796" w:name="_Toc530657424"/>
        <w:bookmarkStart w:id="26797" w:name="_Toc530658712"/>
        <w:bookmarkStart w:id="26798" w:name="_Toc530662436"/>
        <w:bookmarkStart w:id="26799" w:name="_Toc530662903"/>
        <w:bookmarkStart w:id="26800" w:name="_Toc531009830"/>
        <w:bookmarkStart w:id="26801" w:name="_Toc531102406"/>
        <w:bookmarkStart w:id="26802" w:name="_Toc531103354"/>
        <w:bookmarkStart w:id="26803" w:name="_Toc531359595"/>
        <w:bookmarkStart w:id="26804" w:name="_Toc531360576"/>
        <w:bookmarkStart w:id="26805" w:name="_Toc531381418"/>
        <w:bookmarkEnd w:id="26795"/>
        <w:bookmarkEnd w:id="26796"/>
        <w:bookmarkEnd w:id="26797"/>
        <w:bookmarkEnd w:id="26798"/>
        <w:bookmarkEnd w:id="26799"/>
        <w:bookmarkEnd w:id="26800"/>
        <w:bookmarkEnd w:id="26801"/>
        <w:bookmarkEnd w:id="26802"/>
        <w:bookmarkEnd w:id="26803"/>
        <w:bookmarkEnd w:id="26804"/>
        <w:bookmarkEnd w:id="26805"/>
      </w:del>
    </w:p>
    <w:p w14:paraId="5BF80CDF" w14:textId="71BD8290" w:rsidR="00123B96" w:rsidRPr="00920004" w:rsidDel="005A4BEF" w:rsidRDefault="00123B96" w:rsidP="00BD0851">
      <w:pPr>
        <w:pStyle w:val="Heading5"/>
        <w:spacing w:before="240" w:line="0" w:lineRule="atLeast"/>
        <w:rPr>
          <w:del w:id="26806" w:author="phuong vu" w:date="2018-11-16T10:03:00Z"/>
          <w:rFonts w:cstheme="majorHAnsi"/>
          <w:lang w:val="en-US"/>
          <w:rPrChange w:id="26807" w:author="phuong vu" w:date="2018-11-30T22:36:00Z">
            <w:rPr>
              <w:del w:id="26808" w:author="phuong vu" w:date="2018-11-16T10:03:00Z"/>
              <w:lang w:val="en-US"/>
            </w:rPr>
          </w:rPrChange>
        </w:rPr>
        <w:pPrChange w:id="26809" w:author="phuong vu" w:date="2018-11-30T14:16:00Z">
          <w:pPr>
            <w:pStyle w:val="Heading5"/>
          </w:pPr>
        </w:pPrChange>
      </w:pPr>
      <w:del w:id="26810" w:author="phuong vu" w:date="2018-11-16T10:03:00Z">
        <w:r w:rsidRPr="00920004" w:rsidDel="005A4BEF">
          <w:rPr>
            <w:rFonts w:cstheme="majorHAnsi"/>
            <w:b w:val="0"/>
            <w:lang w:val="en-US"/>
            <w:rPrChange w:id="26811" w:author="phuong vu" w:date="2018-11-30T22:36:00Z">
              <w:rPr>
                <w:b w:val="0"/>
                <w:lang w:val="en-US"/>
              </w:rPr>
            </w:rPrChange>
          </w:rPr>
          <w:delText>Dữ liệu sử dụng</w:delText>
        </w:r>
        <w:bookmarkStart w:id="26812" w:name="_Toc530605719"/>
        <w:bookmarkStart w:id="26813" w:name="_Toc530657425"/>
        <w:bookmarkStart w:id="26814" w:name="_Toc530658713"/>
        <w:bookmarkStart w:id="26815" w:name="_Toc530662437"/>
        <w:bookmarkStart w:id="26816" w:name="_Toc530662904"/>
        <w:bookmarkStart w:id="26817" w:name="_Toc531009831"/>
        <w:bookmarkStart w:id="26818" w:name="_Toc531102407"/>
        <w:bookmarkStart w:id="26819" w:name="_Toc531103355"/>
        <w:bookmarkStart w:id="26820" w:name="_Toc531359596"/>
        <w:bookmarkStart w:id="26821" w:name="_Toc531360577"/>
        <w:bookmarkStart w:id="26822" w:name="_Toc531381419"/>
        <w:bookmarkEnd w:id="26812"/>
        <w:bookmarkEnd w:id="26813"/>
        <w:bookmarkEnd w:id="26814"/>
        <w:bookmarkEnd w:id="26815"/>
        <w:bookmarkEnd w:id="26816"/>
        <w:bookmarkEnd w:id="26817"/>
        <w:bookmarkEnd w:id="26818"/>
        <w:bookmarkEnd w:id="26819"/>
        <w:bookmarkEnd w:id="26820"/>
        <w:bookmarkEnd w:id="26821"/>
        <w:bookmarkEnd w:id="26822"/>
      </w:del>
    </w:p>
    <w:p w14:paraId="460F06ED" w14:textId="40A94858" w:rsidR="00123B96" w:rsidRPr="00920004" w:rsidDel="005A4BEF" w:rsidRDefault="00123B96" w:rsidP="00BD0851">
      <w:pPr>
        <w:pStyle w:val="Heading5"/>
        <w:spacing w:before="240" w:line="0" w:lineRule="atLeast"/>
        <w:rPr>
          <w:del w:id="26823" w:author="phuong vu" w:date="2018-11-16T10:03:00Z"/>
          <w:rFonts w:cstheme="majorHAnsi"/>
          <w:lang w:val="en-US"/>
          <w:rPrChange w:id="26824" w:author="phuong vu" w:date="2018-11-30T22:36:00Z">
            <w:rPr>
              <w:del w:id="26825" w:author="phuong vu" w:date="2018-11-16T10:03:00Z"/>
              <w:lang w:val="en-US"/>
            </w:rPr>
          </w:rPrChange>
        </w:rPr>
        <w:pPrChange w:id="26826" w:author="phuong vu" w:date="2018-11-30T14:16:00Z">
          <w:pPr>
            <w:pStyle w:val="Heading5"/>
          </w:pPr>
        </w:pPrChange>
      </w:pPr>
      <w:del w:id="26827" w:author="phuong vu" w:date="2018-11-16T10:03:00Z">
        <w:r w:rsidRPr="00920004" w:rsidDel="005A4BEF">
          <w:rPr>
            <w:rFonts w:cstheme="majorHAnsi"/>
            <w:b w:val="0"/>
            <w:lang w:val="en-US"/>
            <w:rPrChange w:id="26828" w:author="phuong vu" w:date="2018-11-30T22:36:00Z">
              <w:rPr>
                <w:b w:val="0"/>
                <w:lang w:val="en-US"/>
              </w:rPr>
            </w:rPrChange>
          </w:rPr>
          <w:delText>Cách xử lí</w:delText>
        </w:r>
        <w:bookmarkStart w:id="26829" w:name="_Toc530605720"/>
        <w:bookmarkStart w:id="26830" w:name="_Toc530657426"/>
        <w:bookmarkStart w:id="26831" w:name="_Toc530658714"/>
        <w:bookmarkStart w:id="26832" w:name="_Toc530662438"/>
        <w:bookmarkStart w:id="26833" w:name="_Toc530662905"/>
        <w:bookmarkStart w:id="26834" w:name="_Toc531009832"/>
        <w:bookmarkStart w:id="26835" w:name="_Toc531102408"/>
        <w:bookmarkStart w:id="26836" w:name="_Toc531103356"/>
        <w:bookmarkStart w:id="26837" w:name="_Toc531359597"/>
        <w:bookmarkStart w:id="26838" w:name="_Toc531360578"/>
        <w:bookmarkStart w:id="26839" w:name="_Toc531381420"/>
        <w:bookmarkEnd w:id="26829"/>
        <w:bookmarkEnd w:id="26830"/>
        <w:bookmarkEnd w:id="26831"/>
        <w:bookmarkEnd w:id="26832"/>
        <w:bookmarkEnd w:id="26833"/>
        <w:bookmarkEnd w:id="26834"/>
        <w:bookmarkEnd w:id="26835"/>
        <w:bookmarkEnd w:id="26836"/>
        <w:bookmarkEnd w:id="26837"/>
        <w:bookmarkEnd w:id="26838"/>
        <w:bookmarkEnd w:id="26839"/>
      </w:del>
    </w:p>
    <w:p w14:paraId="705DE2AD" w14:textId="6A6B23BD" w:rsidR="00C95C85" w:rsidRPr="00920004" w:rsidDel="00BA3432" w:rsidRDefault="00A61DB2" w:rsidP="00BD0851">
      <w:pPr>
        <w:pStyle w:val="Heading5"/>
        <w:spacing w:before="240" w:line="0" w:lineRule="atLeast"/>
        <w:rPr>
          <w:del w:id="26840" w:author="phuong vu" w:date="2018-11-25T21:51:00Z"/>
          <w:rFonts w:cstheme="majorHAnsi"/>
          <w:lang w:val="en-US"/>
          <w:rPrChange w:id="26841" w:author="phuong vu" w:date="2018-11-30T22:36:00Z">
            <w:rPr>
              <w:del w:id="26842" w:author="phuong vu" w:date="2018-11-25T21:51:00Z"/>
            </w:rPr>
          </w:rPrChange>
        </w:rPr>
        <w:pPrChange w:id="26843" w:author="phuong vu" w:date="2018-11-30T14:16:00Z">
          <w:pPr>
            <w:pStyle w:val="Heading4"/>
          </w:pPr>
        </w:pPrChange>
      </w:pPr>
      <w:bookmarkStart w:id="26844" w:name="_Toc529744440"/>
      <w:bookmarkEnd w:id="26844"/>
      <w:del w:id="26845" w:author="phuong vu" w:date="2018-11-25T21:51:00Z">
        <w:r w:rsidRPr="00920004" w:rsidDel="00BA3432">
          <w:rPr>
            <w:rFonts w:cstheme="majorHAnsi"/>
            <w:b w:val="0"/>
            <w:rPrChange w:id="26846" w:author="phuong vu" w:date="2018-11-30T22:36:00Z">
              <w:rPr>
                <w:b w:val="0"/>
                <w:iCs w:val="0"/>
              </w:rPr>
            </w:rPrChange>
          </w:rPr>
          <w:delText>Tìm kiếm và lọc quần áo theo loại có sẵn</w:delText>
        </w:r>
        <w:bookmarkStart w:id="26847" w:name="_Toc531009833"/>
        <w:bookmarkStart w:id="26848" w:name="_Toc531102409"/>
        <w:bookmarkStart w:id="26849" w:name="_Toc531103357"/>
        <w:bookmarkStart w:id="26850" w:name="_Toc531359598"/>
        <w:bookmarkStart w:id="26851" w:name="_Toc531360579"/>
        <w:bookmarkStart w:id="26852" w:name="_Toc531381421"/>
        <w:bookmarkEnd w:id="26847"/>
        <w:bookmarkEnd w:id="26848"/>
        <w:bookmarkEnd w:id="26849"/>
        <w:bookmarkEnd w:id="26850"/>
        <w:bookmarkEnd w:id="26851"/>
        <w:bookmarkEnd w:id="26852"/>
      </w:del>
    </w:p>
    <w:p w14:paraId="69A9AF4F" w14:textId="69993F8C" w:rsidR="00A61DB2" w:rsidRPr="00920004" w:rsidRDefault="00A61DB2" w:rsidP="00BD0851">
      <w:pPr>
        <w:pStyle w:val="Heading4"/>
        <w:spacing w:before="240" w:line="0" w:lineRule="atLeast"/>
        <w:rPr>
          <w:rFonts w:cstheme="majorHAnsi"/>
          <w:rPrChange w:id="26853" w:author="phuong vu" w:date="2018-11-30T22:36:00Z">
            <w:rPr/>
          </w:rPrChange>
        </w:rPr>
        <w:pPrChange w:id="26854" w:author="phuong vu" w:date="2018-11-30T14:16:00Z">
          <w:pPr>
            <w:pStyle w:val="Heading4"/>
          </w:pPr>
        </w:pPrChange>
      </w:pPr>
      <w:bookmarkStart w:id="26855" w:name="_Toc531381422"/>
      <w:r w:rsidRPr="00920004">
        <w:rPr>
          <w:rFonts w:cstheme="majorHAnsi"/>
          <w:rPrChange w:id="26856" w:author="phuong vu" w:date="2018-11-30T22:36:00Z">
            <w:rPr>
              <w:rFonts w:cstheme="majorHAnsi"/>
            </w:rPr>
          </w:rPrChange>
        </w:rPr>
        <w:t>Tìm ki</w:t>
      </w:r>
      <w:r w:rsidRPr="00920004">
        <w:rPr>
          <w:rFonts w:cstheme="majorHAnsi"/>
          <w:rPrChange w:id="26857" w:author="phuong vu" w:date="2018-11-30T22:36:00Z">
            <w:rPr/>
          </w:rPrChange>
        </w:rPr>
        <w:t>ếm đơn hàng</w:t>
      </w:r>
      <w:bookmarkEnd w:id="26855"/>
    </w:p>
    <w:p w14:paraId="3727CB41" w14:textId="3DA42429" w:rsidR="00EC45DD" w:rsidRPr="00920004" w:rsidDel="0090328E" w:rsidRDefault="00EC45DD" w:rsidP="0090328E">
      <w:pPr>
        <w:ind w:firstLine="720"/>
        <w:rPr>
          <w:del w:id="26858" w:author="phuong vu" w:date="2018-11-30T15:03:00Z"/>
          <w:b/>
          <w:lang w:val="en-US"/>
          <w:rPrChange w:id="26859" w:author="phuong vu" w:date="2018-11-30T22:36:00Z">
            <w:rPr>
              <w:del w:id="26860" w:author="phuong vu" w:date="2018-11-30T15:03:00Z"/>
              <w:lang w:val="en-US"/>
            </w:rPr>
          </w:rPrChange>
        </w:rPr>
        <w:pPrChange w:id="26861" w:author="phuong vu" w:date="2018-11-30T15:03:00Z">
          <w:pPr>
            <w:pStyle w:val="Heading5"/>
          </w:pPr>
        </w:pPrChange>
      </w:pPr>
      <w:r w:rsidRPr="00920004">
        <w:rPr>
          <w:b/>
          <w:lang w:val="en-US"/>
          <w:rPrChange w:id="26862" w:author="phuong vu" w:date="2018-11-30T22:36:00Z">
            <w:rPr>
              <w:lang w:val="en-US"/>
            </w:rPr>
          </w:rPrChange>
        </w:rPr>
        <w:t>Mục đích</w:t>
      </w:r>
      <w:ins w:id="26863" w:author="phuong vu" w:date="2018-11-30T15:03:00Z">
        <w:r w:rsidR="0090328E" w:rsidRPr="00920004">
          <w:rPr>
            <w:b/>
            <w:lang w:val="en-US"/>
            <w:rPrChange w:id="26864" w:author="phuong vu" w:date="2018-11-30T22:36:00Z">
              <w:rPr>
                <w:lang w:val="en-US"/>
              </w:rPr>
            </w:rPrChange>
          </w:rPr>
          <w:t xml:space="preserve">: </w:t>
        </w:r>
      </w:ins>
    </w:p>
    <w:p w14:paraId="25FB8A66" w14:textId="12104D85" w:rsidR="00EC45DD" w:rsidRPr="00920004" w:rsidRDefault="00EC45DD" w:rsidP="0090328E">
      <w:pPr>
        <w:ind w:firstLine="720"/>
        <w:rPr>
          <w:lang w:val="en-US"/>
          <w:rPrChange w:id="26865" w:author="phuong vu" w:date="2018-11-30T22:36:00Z">
            <w:rPr>
              <w:lang w:val="en-US"/>
            </w:rPr>
          </w:rPrChange>
        </w:rPr>
        <w:pPrChange w:id="26866" w:author="phuong vu" w:date="2018-11-30T15:03:00Z">
          <w:pPr/>
        </w:pPrChange>
      </w:pPr>
      <w:r w:rsidRPr="00920004">
        <w:rPr>
          <w:lang w:val="en-US"/>
          <w:rPrChange w:id="26867" w:author="phuong vu" w:date="2018-11-30T22:36:00Z">
            <w:rPr>
              <w:lang w:val="en-US"/>
            </w:rPr>
          </w:rPrChange>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Pr="00920004" w:rsidRDefault="00EC45DD" w:rsidP="00E64310">
      <w:pPr>
        <w:pStyle w:val="Heading5"/>
        <w:numPr>
          <w:ilvl w:val="0"/>
          <w:numId w:val="81"/>
        </w:numPr>
        <w:spacing w:before="240" w:line="0" w:lineRule="atLeast"/>
        <w:ind w:left="720"/>
        <w:rPr>
          <w:rFonts w:cstheme="majorHAnsi"/>
          <w:lang w:val="en-US"/>
          <w:rPrChange w:id="26868" w:author="phuong vu" w:date="2018-11-30T22:36:00Z">
            <w:rPr>
              <w:lang w:val="en-US"/>
            </w:rPr>
          </w:rPrChange>
        </w:rPr>
        <w:pPrChange w:id="26869" w:author="phuong vu" w:date="2018-11-30T23:21:00Z">
          <w:pPr>
            <w:pStyle w:val="Heading5"/>
          </w:pPr>
        </w:pPrChange>
      </w:pPr>
      <w:r w:rsidRPr="00920004">
        <w:rPr>
          <w:rFonts w:cstheme="majorHAnsi"/>
          <w:lang w:val="en-US"/>
          <w:rPrChange w:id="26870" w:author="phuong vu" w:date="2018-11-30T22:36:00Z">
            <w:rPr>
              <w:lang w:val="en-US"/>
            </w:rPr>
          </w:rPrChange>
        </w:rPr>
        <w:t>Giao diện</w:t>
      </w:r>
    </w:p>
    <w:p w14:paraId="2B344533" w14:textId="77777777" w:rsidR="00523613" w:rsidRPr="00920004" w:rsidRDefault="00523613" w:rsidP="00BD0851">
      <w:pPr>
        <w:keepNext/>
        <w:spacing w:before="240" w:line="0" w:lineRule="atLeast"/>
        <w:rPr>
          <w:rPrChange w:id="26871" w:author="phuong vu" w:date="2018-11-30T22:36:00Z">
            <w:rPr/>
          </w:rPrChange>
        </w:rPr>
        <w:pPrChange w:id="26872" w:author="phuong vu" w:date="2018-11-30T14:16:00Z">
          <w:pPr>
            <w:keepNext/>
          </w:pPr>
        </w:pPrChange>
      </w:pPr>
      <w:r w:rsidRPr="00920004">
        <w:rPr>
          <w:noProof/>
          <w:lang w:val="en-US"/>
          <w:rPrChange w:id="26873" w:author="phuong vu" w:date="2018-11-30T22:36:00Z">
            <w:rPr>
              <w:noProof/>
              <w:lang w:val="en-US"/>
            </w:rPr>
          </w:rPrChange>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385695"/>
                    </a:xfrm>
                    <a:prstGeom prst="rect">
                      <a:avLst/>
                    </a:prstGeom>
                  </pic:spPr>
                </pic:pic>
              </a:graphicData>
            </a:graphic>
          </wp:inline>
        </w:drawing>
      </w:r>
    </w:p>
    <w:p w14:paraId="3AD25041" w14:textId="69145E68" w:rsidR="00523613" w:rsidRPr="00920004" w:rsidRDefault="00523613" w:rsidP="00A17FA5">
      <w:pPr>
        <w:pStyle w:val="Caption"/>
        <w:rPr>
          <w:rPrChange w:id="26874" w:author="phuong vu" w:date="2018-11-30T22:36:00Z">
            <w:rPr>
              <w:szCs w:val="26"/>
              <w:lang w:val="en-US"/>
            </w:rPr>
          </w:rPrChange>
        </w:rPr>
        <w:pPrChange w:id="26875" w:author="phuong vu" w:date="2018-11-30T22:42:00Z">
          <w:pPr>
            <w:pStyle w:val="Caption"/>
          </w:pPr>
        </w:pPrChange>
      </w:pPr>
      <w:bookmarkStart w:id="26876" w:name="_Toc531380511"/>
      <w:r w:rsidRPr="00920004">
        <w:rPr>
          <w:rPrChange w:id="26877" w:author="phuong vu" w:date="2018-11-30T22:36:00Z">
            <w:rPr/>
          </w:rPrChange>
        </w:rPr>
        <w:t xml:space="preserve">Hình </w:t>
      </w:r>
      <w:ins w:id="26878" w:author="phuong vu" w:date="2018-11-30T15:13:00Z">
        <w:r w:rsidR="00EF3636" w:rsidRPr="00920004">
          <w:rPr>
            <w:rPrChange w:id="26879" w:author="phuong vu" w:date="2018-11-30T22:36:00Z">
              <w:rPr/>
            </w:rPrChange>
          </w:rPr>
          <w:fldChar w:fldCharType="begin"/>
        </w:r>
        <w:r w:rsidR="00EF3636" w:rsidRPr="00920004">
          <w:rPr>
            <w:rPrChange w:id="26880" w:author="phuong vu" w:date="2018-11-30T22:36:00Z">
              <w:rPr/>
            </w:rPrChange>
          </w:rPr>
          <w:instrText xml:space="preserve"> STYLEREF 1 \s </w:instrText>
        </w:r>
      </w:ins>
      <w:r w:rsidR="00EF3636" w:rsidRPr="00920004">
        <w:rPr>
          <w:rPrChange w:id="26881" w:author="phuong vu" w:date="2018-11-30T22:36:00Z">
            <w:rPr/>
          </w:rPrChange>
        </w:rPr>
        <w:fldChar w:fldCharType="separate"/>
      </w:r>
      <w:r w:rsidR="00B5490C">
        <w:rPr>
          <w:noProof/>
        </w:rPr>
        <w:t>3</w:t>
      </w:r>
      <w:ins w:id="26882" w:author="phuong vu" w:date="2018-11-30T15:13:00Z">
        <w:r w:rsidR="00EF3636" w:rsidRPr="00920004">
          <w:rPr>
            <w:rPrChange w:id="26883" w:author="phuong vu" w:date="2018-11-30T22:36:00Z">
              <w:rPr/>
            </w:rPrChange>
          </w:rPr>
          <w:fldChar w:fldCharType="end"/>
        </w:r>
        <w:r w:rsidR="00EF3636" w:rsidRPr="00920004">
          <w:rPr>
            <w:rPrChange w:id="26884" w:author="phuong vu" w:date="2018-11-30T22:36:00Z">
              <w:rPr/>
            </w:rPrChange>
          </w:rPr>
          <w:t>.</w:t>
        </w:r>
        <w:r w:rsidR="00EF3636" w:rsidRPr="00920004">
          <w:rPr>
            <w:rPrChange w:id="26885" w:author="phuong vu" w:date="2018-11-30T22:36:00Z">
              <w:rPr/>
            </w:rPrChange>
          </w:rPr>
          <w:fldChar w:fldCharType="begin"/>
        </w:r>
        <w:r w:rsidR="00EF3636" w:rsidRPr="00920004">
          <w:rPr>
            <w:rPrChange w:id="26886" w:author="phuong vu" w:date="2018-11-30T22:36:00Z">
              <w:rPr/>
            </w:rPrChange>
          </w:rPr>
          <w:instrText xml:space="preserve"> SEQ Hình \* ARABIC \s 1 </w:instrText>
        </w:r>
      </w:ins>
      <w:r w:rsidR="00EF3636" w:rsidRPr="00920004">
        <w:rPr>
          <w:rPrChange w:id="26887" w:author="phuong vu" w:date="2018-11-30T22:36:00Z">
            <w:rPr/>
          </w:rPrChange>
        </w:rPr>
        <w:fldChar w:fldCharType="separate"/>
      </w:r>
      <w:ins w:id="26888" w:author="phuong vu" w:date="2018-11-30T22:44:00Z">
        <w:r w:rsidR="00B5490C">
          <w:rPr>
            <w:noProof/>
          </w:rPr>
          <w:t>34</w:t>
        </w:r>
      </w:ins>
      <w:ins w:id="26889" w:author="phuong vu" w:date="2018-11-30T15:13:00Z">
        <w:r w:rsidR="00EF3636" w:rsidRPr="00920004">
          <w:rPr>
            <w:rPrChange w:id="26890" w:author="phuong vu" w:date="2018-11-30T22:36:00Z">
              <w:rPr/>
            </w:rPrChange>
          </w:rPr>
          <w:fldChar w:fldCharType="end"/>
        </w:r>
      </w:ins>
      <w:del w:id="26891" w:author="phuong vu" w:date="2018-11-16T11:28:00Z">
        <w:r w:rsidR="006C103E" w:rsidRPr="00920004" w:rsidDel="00EC5005">
          <w:rPr>
            <w:rPrChange w:id="26892" w:author="phuong vu" w:date="2018-11-30T22:36:00Z">
              <w:rPr>
                <w:szCs w:val="26"/>
              </w:rPr>
            </w:rPrChange>
          </w:rPr>
          <w:fldChar w:fldCharType="begin"/>
        </w:r>
        <w:r w:rsidR="006C103E" w:rsidRPr="00920004" w:rsidDel="00EC5005">
          <w:rPr>
            <w:rPrChange w:id="26893" w:author="phuong vu" w:date="2018-11-30T22:36:00Z">
              <w:rPr/>
            </w:rPrChange>
          </w:rPr>
          <w:delInstrText xml:space="preserve"> STYLEREF 1 \s </w:delInstrText>
        </w:r>
        <w:r w:rsidR="006C103E" w:rsidRPr="00920004" w:rsidDel="00EC5005">
          <w:rPr>
            <w:rPrChange w:id="26894" w:author="phuong vu" w:date="2018-11-30T22:36:00Z">
              <w:rPr>
                <w:szCs w:val="26"/>
              </w:rPr>
            </w:rPrChange>
          </w:rPr>
          <w:fldChar w:fldCharType="separate"/>
        </w:r>
        <w:r w:rsidR="006C103E" w:rsidRPr="00920004" w:rsidDel="00EC5005">
          <w:rPr>
            <w:noProof/>
            <w:rPrChange w:id="26895" w:author="phuong vu" w:date="2018-11-30T22:36:00Z">
              <w:rPr>
                <w:noProof/>
              </w:rPr>
            </w:rPrChange>
          </w:rPr>
          <w:delText>3</w:delText>
        </w:r>
        <w:r w:rsidR="006C103E" w:rsidRPr="00920004" w:rsidDel="00EC5005">
          <w:rPr>
            <w:rPrChange w:id="26896" w:author="phuong vu" w:date="2018-11-30T22:36:00Z">
              <w:rPr>
                <w:szCs w:val="26"/>
              </w:rPr>
            </w:rPrChange>
          </w:rPr>
          <w:fldChar w:fldCharType="end"/>
        </w:r>
        <w:r w:rsidR="006C103E" w:rsidRPr="00920004" w:rsidDel="00EC5005">
          <w:rPr>
            <w:rPrChange w:id="26897" w:author="phuong vu" w:date="2018-11-30T22:36:00Z">
              <w:rPr/>
            </w:rPrChange>
          </w:rPr>
          <w:delText>.</w:delText>
        </w:r>
        <w:r w:rsidR="006C103E" w:rsidRPr="00920004" w:rsidDel="00EC5005">
          <w:rPr>
            <w:rPrChange w:id="26898" w:author="phuong vu" w:date="2018-11-30T22:36:00Z">
              <w:rPr/>
            </w:rPrChange>
          </w:rPr>
          <w:fldChar w:fldCharType="begin"/>
        </w:r>
        <w:r w:rsidR="006C103E" w:rsidRPr="00920004" w:rsidDel="00EC5005">
          <w:rPr>
            <w:rPrChange w:id="26899" w:author="phuong vu" w:date="2018-11-30T22:36:00Z">
              <w:rPr/>
            </w:rPrChange>
          </w:rPr>
          <w:delInstrText xml:space="preserve"> SEQ Hình \* ARABIC \s 1 </w:delInstrText>
        </w:r>
        <w:r w:rsidR="006C103E" w:rsidRPr="00920004" w:rsidDel="00EC5005">
          <w:rPr>
            <w:rPrChange w:id="26900" w:author="phuong vu" w:date="2018-11-30T22:36:00Z">
              <w:rPr>
                <w:szCs w:val="26"/>
              </w:rPr>
            </w:rPrChange>
          </w:rPr>
          <w:fldChar w:fldCharType="separate"/>
        </w:r>
        <w:r w:rsidR="006C103E" w:rsidRPr="00920004" w:rsidDel="00EC5005">
          <w:rPr>
            <w:noProof/>
            <w:rPrChange w:id="26901" w:author="phuong vu" w:date="2018-11-30T22:36:00Z">
              <w:rPr>
                <w:noProof/>
              </w:rPr>
            </w:rPrChange>
          </w:rPr>
          <w:delText>17</w:delText>
        </w:r>
        <w:r w:rsidR="006C103E" w:rsidRPr="00920004" w:rsidDel="00EC5005">
          <w:rPr>
            <w:rPrChange w:id="26902" w:author="phuong vu" w:date="2018-11-30T22:36:00Z">
              <w:rPr>
                <w:szCs w:val="26"/>
              </w:rPr>
            </w:rPrChange>
          </w:rPr>
          <w:fldChar w:fldCharType="end"/>
        </w:r>
      </w:del>
      <w:r w:rsidRPr="00920004">
        <w:rPr>
          <w:rPrChange w:id="26903" w:author="phuong vu" w:date="2018-11-30T22:36:00Z">
            <w:rPr>
              <w:szCs w:val="26"/>
              <w:lang w:val="en-US"/>
            </w:rPr>
          </w:rPrChange>
        </w:rPr>
        <w:t xml:space="preserve"> Giao diện tìm kiếm</w:t>
      </w:r>
      <w:bookmarkEnd w:id="26876"/>
    </w:p>
    <w:p w14:paraId="3114B308" w14:textId="77777777" w:rsidR="00EC45DD" w:rsidRPr="00920004" w:rsidRDefault="00EC45DD" w:rsidP="00BD0851">
      <w:pPr>
        <w:keepNext/>
        <w:spacing w:before="240" w:line="0" w:lineRule="atLeast"/>
        <w:rPr>
          <w:rPrChange w:id="26904" w:author="phuong vu" w:date="2018-11-30T22:36:00Z">
            <w:rPr/>
          </w:rPrChange>
        </w:rPr>
        <w:pPrChange w:id="26905" w:author="phuong vu" w:date="2018-11-30T14:16:00Z">
          <w:pPr>
            <w:keepNext/>
          </w:pPr>
        </w:pPrChange>
      </w:pPr>
      <w:r w:rsidRPr="00920004">
        <w:rPr>
          <w:noProof/>
          <w:lang w:val="en-US"/>
          <w:rPrChange w:id="26906" w:author="phuong vu" w:date="2018-11-30T22:36:00Z">
            <w:rPr>
              <w:noProof/>
              <w:lang w:val="en-US"/>
            </w:rPr>
          </w:rPrChange>
        </w:rPr>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558415"/>
                    </a:xfrm>
                    <a:prstGeom prst="rect">
                      <a:avLst/>
                    </a:prstGeom>
                  </pic:spPr>
                </pic:pic>
              </a:graphicData>
            </a:graphic>
          </wp:inline>
        </w:drawing>
      </w:r>
    </w:p>
    <w:p w14:paraId="780455C0" w14:textId="60DA4A31" w:rsidR="00EC45DD" w:rsidRPr="00920004" w:rsidRDefault="00EC45DD" w:rsidP="00A17FA5">
      <w:pPr>
        <w:pStyle w:val="Caption"/>
        <w:rPr>
          <w:rPrChange w:id="26907" w:author="phuong vu" w:date="2018-11-30T22:36:00Z">
            <w:rPr>
              <w:szCs w:val="26"/>
              <w:lang w:val="en-US"/>
            </w:rPr>
          </w:rPrChange>
        </w:rPr>
        <w:pPrChange w:id="26908" w:author="phuong vu" w:date="2018-11-30T22:42:00Z">
          <w:pPr>
            <w:pStyle w:val="Caption"/>
          </w:pPr>
        </w:pPrChange>
      </w:pPr>
      <w:bookmarkStart w:id="26909" w:name="_Toc531380512"/>
      <w:r w:rsidRPr="00920004">
        <w:rPr>
          <w:rPrChange w:id="26910" w:author="phuong vu" w:date="2018-11-30T22:36:00Z">
            <w:rPr/>
          </w:rPrChange>
        </w:rPr>
        <w:t xml:space="preserve">Hình </w:t>
      </w:r>
      <w:ins w:id="26911" w:author="phuong vu" w:date="2018-11-30T15:13:00Z">
        <w:r w:rsidR="00EF3636" w:rsidRPr="00920004">
          <w:rPr>
            <w:rPrChange w:id="26912" w:author="phuong vu" w:date="2018-11-30T22:36:00Z">
              <w:rPr/>
            </w:rPrChange>
          </w:rPr>
          <w:fldChar w:fldCharType="begin"/>
        </w:r>
        <w:r w:rsidR="00EF3636" w:rsidRPr="00920004">
          <w:rPr>
            <w:rPrChange w:id="26913" w:author="phuong vu" w:date="2018-11-30T22:36:00Z">
              <w:rPr/>
            </w:rPrChange>
          </w:rPr>
          <w:instrText xml:space="preserve"> STYLEREF 1 \s </w:instrText>
        </w:r>
      </w:ins>
      <w:r w:rsidR="00EF3636" w:rsidRPr="00920004">
        <w:rPr>
          <w:rPrChange w:id="26914" w:author="phuong vu" w:date="2018-11-30T22:36:00Z">
            <w:rPr/>
          </w:rPrChange>
        </w:rPr>
        <w:fldChar w:fldCharType="separate"/>
      </w:r>
      <w:r w:rsidR="00B5490C">
        <w:rPr>
          <w:noProof/>
        </w:rPr>
        <w:t>3</w:t>
      </w:r>
      <w:ins w:id="26915" w:author="phuong vu" w:date="2018-11-30T15:13:00Z">
        <w:r w:rsidR="00EF3636" w:rsidRPr="00920004">
          <w:rPr>
            <w:rPrChange w:id="26916" w:author="phuong vu" w:date="2018-11-30T22:36:00Z">
              <w:rPr/>
            </w:rPrChange>
          </w:rPr>
          <w:fldChar w:fldCharType="end"/>
        </w:r>
        <w:r w:rsidR="00EF3636" w:rsidRPr="00920004">
          <w:rPr>
            <w:rPrChange w:id="26917" w:author="phuong vu" w:date="2018-11-30T22:36:00Z">
              <w:rPr/>
            </w:rPrChange>
          </w:rPr>
          <w:t>.</w:t>
        </w:r>
        <w:r w:rsidR="00EF3636" w:rsidRPr="00920004">
          <w:rPr>
            <w:rPrChange w:id="26918" w:author="phuong vu" w:date="2018-11-30T22:36:00Z">
              <w:rPr/>
            </w:rPrChange>
          </w:rPr>
          <w:fldChar w:fldCharType="begin"/>
        </w:r>
        <w:r w:rsidR="00EF3636" w:rsidRPr="00920004">
          <w:rPr>
            <w:rPrChange w:id="26919" w:author="phuong vu" w:date="2018-11-30T22:36:00Z">
              <w:rPr/>
            </w:rPrChange>
          </w:rPr>
          <w:instrText xml:space="preserve"> SEQ Hình \* ARABIC \s 1 </w:instrText>
        </w:r>
      </w:ins>
      <w:r w:rsidR="00EF3636" w:rsidRPr="00920004">
        <w:rPr>
          <w:rPrChange w:id="26920" w:author="phuong vu" w:date="2018-11-30T22:36:00Z">
            <w:rPr/>
          </w:rPrChange>
        </w:rPr>
        <w:fldChar w:fldCharType="separate"/>
      </w:r>
      <w:ins w:id="26921" w:author="phuong vu" w:date="2018-11-30T22:44:00Z">
        <w:r w:rsidR="00B5490C">
          <w:rPr>
            <w:noProof/>
          </w:rPr>
          <w:t>35</w:t>
        </w:r>
      </w:ins>
      <w:ins w:id="26922" w:author="phuong vu" w:date="2018-11-30T15:13:00Z">
        <w:r w:rsidR="00EF3636" w:rsidRPr="00920004">
          <w:rPr>
            <w:rPrChange w:id="26923" w:author="phuong vu" w:date="2018-11-30T22:36:00Z">
              <w:rPr/>
            </w:rPrChange>
          </w:rPr>
          <w:fldChar w:fldCharType="end"/>
        </w:r>
      </w:ins>
      <w:del w:id="26924" w:author="phuong vu" w:date="2018-11-16T11:28:00Z">
        <w:r w:rsidR="006C103E" w:rsidRPr="00920004" w:rsidDel="00EC5005">
          <w:rPr>
            <w:rPrChange w:id="26925" w:author="phuong vu" w:date="2018-11-30T22:36:00Z">
              <w:rPr>
                <w:szCs w:val="26"/>
              </w:rPr>
            </w:rPrChange>
          </w:rPr>
          <w:fldChar w:fldCharType="begin"/>
        </w:r>
        <w:r w:rsidR="006C103E" w:rsidRPr="00920004" w:rsidDel="00EC5005">
          <w:rPr>
            <w:rPrChange w:id="26926" w:author="phuong vu" w:date="2018-11-30T22:36:00Z">
              <w:rPr/>
            </w:rPrChange>
          </w:rPr>
          <w:delInstrText xml:space="preserve"> STYLEREF 1 \s </w:delInstrText>
        </w:r>
        <w:r w:rsidR="006C103E" w:rsidRPr="00920004" w:rsidDel="00EC5005">
          <w:rPr>
            <w:rPrChange w:id="26927" w:author="phuong vu" w:date="2018-11-30T22:36:00Z">
              <w:rPr>
                <w:szCs w:val="26"/>
              </w:rPr>
            </w:rPrChange>
          </w:rPr>
          <w:fldChar w:fldCharType="separate"/>
        </w:r>
        <w:r w:rsidR="006C103E" w:rsidRPr="00920004" w:rsidDel="00EC5005">
          <w:rPr>
            <w:noProof/>
            <w:rPrChange w:id="26928" w:author="phuong vu" w:date="2018-11-30T22:36:00Z">
              <w:rPr>
                <w:noProof/>
              </w:rPr>
            </w:rPrChange>
          </w:rPr>
          <w:delText>3</w:delText>
        </w:r>
        <w:r w:rsidR="006C103E" w:rsidRPr="00920004" w:rsidDel="00EC5005">
          <w:rPr>
            <w:rPrChange w:id="26929" w:author="phuong vu" w:date="2018-11-30T22:36:00Z">
              <w:rPr>
                <w:szCs w:val="26"/>
              </w:rPr>
            </w:rPrChange>
          </w:rPr>
          <w:fldChar w:fldCharType="end"/>
        </w:r>
        <w:r w:rsidR="006C103E" w:rsidRPr="00920004" w:rsidDel="00EC5005">
          <w:rPr>
            <w:rPrChange w:id="26930" w:author="phuong vu" w:date="2018-11-30T22:36:00Z">
              <w:rPr/>
            </w:rPrChange>
          </w:rPr>
          <w:delText>.</w:delText>
        </w:r>
        <w:r w:rsidR="006C103E" w:rsidRPr="00920004" w:rsidDel="00EC5005">
          <w:rPr>
            <w:rPrChange w:id="26931" w:author="phuong vu" w:date="2018-11-30T22:36:00Z">
              <w:rPr/>
            </w:rPrChange>
          </w:rPr>
          <w:fldChar w:fldCharType="begin"/>
        </w:r>
        <w:r w:rsidR="006C103E" w:rsidRPr="00920004" w:rsidDel="00EC5005">
          <w:rPr>
            <w:rPrChange w:id="26932" w:author="phuong vu" w:date="2018-11-30T22:36:00Z">
              <w:rPr/>
            </w:rPrChange>
          </w:rPr>
          <w:delInstrText xml:space="preserve"> SEQ Hình \* ARABIC \s 1 </w:delInstrText>
        </w:r>
        <w:r w:rsidR="006C103E" w:rsidRPr="00920004" w:rsidDel="00EC5005">
          <w:rPr>
            <w:rPrChange w:id="26933" w:author="phuong vu" w:date="2018-11-30T22:36:00Z">
              <w:rPr>
                <w:szCs w:val="26"/>
              </w:rPr>
            </w:rPrChange>
          </w:rPr>
          <w:fldChar w:fldCharType="separate"/>
        </w:r>
        <w:r w:rsidR="006C103E" w:rsidRPr="00920004" w:rsidDel="00EC5005">
          <w:rPr>
            <w:noProof/>
            <w:rPrChange w:id="26934" w:author="phuong vu" w:date="2018-11-30T22:36:00Z">
              <w:rPr>
                <w:noProof/>
              </w:rPr>
            </w:rPrChange>
          </w:rPr>
          <w:delText>18</w:delText>
        </w:r>
        <w:r w:rsidR="006C103E" w:rsidRPr="00920004" w:rsidDel="00EC5005">
          <w:rPr>
            <w:rPrChange w:id="26935" w:author="phuong vu" w:date="2018-11-30T22:36:00Z">
              <w:rPr>
                <w:szCs w:val="26"/>
              </w:rPr>
            </w:rPrChange>
          </w:rPr>
          <w:fldChar w:fldCharType="end"/>
        </w:r>
      </w:del>
      <w:r w:rsidRPr="00920004">
        <w:rPr>
          <w:rPrChange w:id="26936" w:author="phuong vu" w:date="2018-11-30T22:36:00Z">
            <w:rPr>
              <w:szCs w:val="26"/>
              <w:lang w:val="en-US"/>
            </w:rPr>
          </w:rPrChange>
        </w:rPr>
        <w:t xml:space="preserve"> Giao diện tìm kiếm đơn hàng</w:t>
      </w:r>
      <w:r w:rsidR="00523613" w:rsidRPr="00920004">
        <w:rPr>
          <w:rPrChange w:id="26937" w:author="phuong vu" w:date="2018-11-30T22:36:00Z">
            <w:rPr>
              <w:szCs w:val="26"/>
              <w:lang w:val="en-US"/>
            </w:rPr>
          </w:rPrChange>
        </w:rPr>
        <w:t xml:space="preserve"> khi có kêt quả</w:t>
      </w:r>
      <w:bookmarkEnd w:id="26909"/>
    </w:p>
    <w:p w14:paraId="3B7F4ACE" w14:textId="77777777" w:rsidR="00E4365A" w:rsidRPr="00920004" w:rsidRDefault="00E4365A" w:rsidP="00BD0851">
      <w:pPr>
        <w:keepNext/>
        <w:spacing w:before="240" w:line="0" w:lineRule="atLeast"/>
        <w:rPr>
          <w:rPrChange w:id="26938" w:author="phuong vu" w:date="2018-11-30T22:36:00Z">
            <w:rPr/>
          </w:rPrChange>
        </w:rPr>
        <w:pPrChange w:id="26939" w:author="phuong vu" w:date="2018-11-30T14:16:00Z">
          <w:pPr>
            <w:keepNext/>
          </w:pPr>
        </w:pPrChange>
      </w:pPr>
      <w:r w:rsidRPr="00920004">
        <w:rPr>
          <w:noProof/>
          <w:lang w:val="en-US"/>
          <w:rPrChange w:id="26940" w:author="phuong vu" w:date="2018-11-30T22:36:00Z">
            <w:rPr>
              <w:noProof/>
              <w:lang w:val="en-US"/>
            </w:rPr>
          </w:rPrChange>
        </w:rPr>
        <w:lastRenderedPageBreak/>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15310"/>
                    </a:xfrm>
                    <a:prstGeom prst="rect">
                      <a:avLst/>
                    </a:prstGeom>
                  </pic:spPr>
                </pic:pic>
              </a:graphicData>
            </a:graphic>
          </wp:inline>
        </w:drawing>
      </w:r>
    </w:p>
    <w:p w14:paraId="7FFBDCFD" w14:textId="1659ED9B" w:rsidR="00E4365A" w:rsidRPr="00920004" w:rsidRDefault="00E4365A" w:rsidP="00A17FA5">
      <w:pPr>
        <w:pStyle w:val="Caption"/>
        <w:rPr>
          <w:rPrChange w:id="26941" w:author="phuong vu" w:date="2018-11-30T22:36:00Z">
            <w:rPr>
              <w:szCs w:val="26"/>
              <w:lang w:val="en-US"/>
            </w:rPr>
          </w:rPrChange>
        </w:rPr>
        <w:pPrChange w:id="26942" w:author="phuong vu" w:date="2018-11-30T22:42:00Z">
          <w:pPr>
            <w:pStyle w:val="Caption"/>
          </w:pPr>
        </w:pPrChange>
      </w:pPr>
      <w:bookmarkStart w:id="26943" w:name="_Toc531380513"/>
      <w:r w:rsidRPr="00920004">
        <w:rPr>
          <w:rPrChange w:id="26944" w:author="phuong vu" w:date="2018-11-30T22:36:00Z">
            <w:rPr/>
          </w:rPrChange>
        </w:rPr>
        <w:t xml:space="preserve">Hình </w:t>
      </w:r>
      <w:ins w:id="26945" w:author="phuong vu" w:date="2018-11-30T15:13:00Z">
        <w:r w:rsidR="00EF3636" w:rsidRPr="00920004">
          <w:rPr>
            <w:rPrChange w:id="26946" w:author="phuong vu" w:date="2018-11-30T22:36:00Z">
              <w:rPr/>
            </w:rPrChange>
          </w:rPr>
          <w:fldChar w:fldCharType="begin"/>
        </w:r>
        <w:r w:rsidR="00EF3636" w:rsidRPr="00920004">
          <w:rPr>
            <w:rPrChange w:id="26947" w:author="phuong vu" w:date="2018-11-30T22:36:00Z">
              <w:rPr/>
            </w:rPrChange>
          </w:rPr>
          <w:instrText xml:space="preserve"> STYLEREF 1 \s </w:instrText>
        </w:r>
      </w:ins>
      <w:r w:rsidR="00EF3636" w:rsidRPr="00920004">
        <w:rPr>
          <w:rPrChange w:id="26948" w:author="phuong vu" w:date="2018-11-30T22:36:00Z">
            <w:rPr/>
          </w:rPrChange>
        </w:rPr>
        <w:fldChar w:fldCharType="separate"/>
      </w:r>
      <w:r w:rsidR="00B5490C">
        <w:rPr>
          <w:noProof/>
        </w:rPr>
        <w:t>3</w:t>
      </w:r>
      <w:ins w:id="26949" w:author="phuong vu" w:date="2018-11-30T15:13:00Z">
        <w:r w:rsidR="00EF3636" w:rsidRPr="00920004">
          <w:rPr>
            <w:rPrChange w:id="26950" w:author="phuong vu" w:date="2018-11-30T22:36:00Z">
              <w:rPr/>
            </w:rPrChange>
          </w:rPr>
          <w:fldChar w:fldCharType="end"/>
        </w:r>
        <w:r w:rsidR="00EF3636" w:rsidRPr="00920004">
          <w:rPr>
            <w:rPrChange w:id="26951" w:author="phuong vu" w:date="2018-11-30T22:36:00Z">
              <w:rPr/>
            </w:rPrChange>
          </w:rPr>
          <w:t>.</w:t>
        </w:r>
        <w:r w:rsidR="00EF3636" w:rsidRPr="00920004">
          <w:rPr>
            <w:rPrChange w:id="26952" w:author="phuong vu" w:date="2018-11-30T22:36:00Z">
              <w:rPr/>
            </w:rPrChange>
          </w:rPr>
          <w:fldChar w:fldCharType="begin"/>
        </w:r>
        <w:r w:rsidR="00EF3636" w:rsidRPr="00920004">
          <w:rPr>
            <w:rPrChange w:id="26953" w:author="phuong vu" w:date="2018-11-30T22:36:00Z">
              <w:rPr/>
            </w:rPrChange>
          </w:rPr>
          <w:instrText xml:space="preserve"> SEQ Hình \* ARABIC \s 1 </w:instrText>
        </w:r>
      </w:ins>
      <w:r w:rsidR="00EF3636" w:rsidRPr="00920004">
        <w:rPr>
          <w:rPrChange w:id="26954" w:author="phuong vu" w:date="2018-11-30T22:36:00Z">
            <w:rPr/>
          </w:rPrChange>
        </w:rPr>
        <w:fldChar w:fldCharType="separate"/>
      </w:r>
      <w:ins w:id="26955" w:author="phuong vu" w:date="2018-11-30T22:44:00Z">
        <w:r w:rsidR="00B5490C">
          <w:rPr>
            <w:noProof/>
          </w:rPr>
          <w:t>36</w:t>
        </w:r>
      </w:ins>
      <w:ins w:id="26956" w:author="phuong vu" w:date="2018-11-30T15:13:00Z">
        <w:r w:rsidR="00EF3636" w:rsidRPr="00920004">
          <w:rPr>
            <w:rPrChange w:id="26957" w:author="phuong vu" w:date="2018-11-30T22:36:00Z">
              <w:rPr/>
            </w:rPrChange>
          </w:rPr>
          <w:fldChar w:fldCharType="end"/>
        </w:r>
      </w:ins>
      <w:del w:id="26958" w:author="phuong vu" w:date="2018-11-16T11:28:00Z">
        <w:r w:rsidR="006C103E" w:rsidRPr="00920004" w:rsidDel="00EC5005">
          <w:rPr>
            <w:rPrChange w:id="26959" w:author="phuong vu" w:date="2018-11-30T22:36:00Z">
              <w:rPr>
                <w:szCs w:val="26"/>
              </w:rPr>
            </w:rPrChange>
          </w:rPr>
          <w:fldChar w:fldCharType="begin"/>
        </w:r>
        <w:r w:rsidR="006C103E" w:rsidRPr="00920004" w:rsidDel="00EC5005">
          <w:rPr>
            <w:rPrChange w:id="26960" w:author="phuong vu" w:date="2018-11-30T22:36:00Z">
              <w:rPr/>
            </w:rPrChange>
          </w:rPr>
          <w:delInstrText xml:space="preserve"> STYLEREF 1 \s </w:delInstrText>
        </w:r>
        <w:r w:rsidR="006C103E" w:rsidRPr="00920004" w:rsidDel="00EC5005">
          <w:rPr>
            <w:rPrChange w:id="26961" w:author="phuong vu" w:date="2018-11-30T22:36:00Z">
              <w:rPr>
                <w:szCs w:val="26"/>
              </w:rPr>
            </w:rPrChange>
          </w:rPr>
          <w:fldChar w:fldCharType="separate"/>
        </w:r>
        <w:r w:rsidR="006C103E" w:rsidRPr="00920004" w:rsidDel="00EC5005">
          <w:rPr>
            <w:noProof/>
            <w:rPrChange w:id="26962" w:author="phuong vu" w:date="2018-11-30T22:36:00Z">
              <w:rPr>
                <w:noProof/>
              </w:rPr>
            </w:rPrChange>
          </w:rPr>
          <w:delText>3</w:delText>
        </w:r>
        <w:r w:rsidR="006C103E" w:rsidRPr="00920004" w:rsidDel="00EC5005">
          <w:rPr>
            <w:rPrChange w:id="26963" w:author="phuong vu" w:date="2018-11-30T22:36:00Z">
              <w:rPr>
                <w:szCs w:val="26"/>
              </w:rPr>
            </w:rPrChange>
          </w:rPr>
          <w:fldChar w:fldCharType="end"/>
        </w:r>
        <w:r w:rsidR="006C103E" w:rsidRPr="00920004" w:rsidDel="00EC5005">
          <w:rPr>
            <w:rPrChange w:id="26964" w:author="phuong vu" w:date="2018-11-30T22:36:00Z">
              <w:rPr/>
            </w:rPrChange>
          </w:rPr>
          <w:delText>.</w:delText>
        </w:r>
        <w:r w:rsidR="006C103E" w:rsidRPr="00920004" w:rsidDel="00EC5005">
          <w:rPr>
            <w:rPrChange w:id="26965" w:author="phuong vu" w:date="2018-11-30T22:36:00Z">
              <w:rPr/>
            </w:rPrChange>
          </w:rPr>
          <w:fldChar w:fldCharType="begin"/>
        </w:r>
        <w:r w:rsidR="006C103E" w:rsidRPr="00920004" w:rsidDel="00EC5005">
          <w:rPr>
            <w:rPrChange w:id="26966" w:author="phuong vu" w:date="2018-11-30T22:36:00Z">
              <w:rPr/>
            </w:rPrChange>
          </w:rPr>
          <w:delInstrText xml:space="preserve"> SEQ Hình \* ARABIC \s 1 </w:delInstrText>
        </w:r>
        <w:r w:rsidR="006C103E" w:rsidRPr="00920004" w:rsidDel="00EC5005">
          <w:rPr>
            <w:rPrChange w:id="26967" w:author="phuong vu" w:date="2018-11-30T22:36:00Z">
              <w:rPr>
                <w:szCs w:val="26"/>
              </w:rPr>
            </w:rPrChange>
          </w:rPr>
          <w:fldChar w:fldCharType="separate"/>
        </w:r>
        <w:r w:rsidR="006C103E" w:rsidRPr="00920004" w:rsidDel="00EC5005">
          <w:rPr>
            <w:noProof/>
            <w:rPrChange w:id="26968" w:author="phuong vu" w:date="2018-11-30T22:36:00Z">
              <w:rPr>
                <w:noProof/>
              </w:rPr>
            </w:rPrChange>
          </w:rPr>
          <w:delText>19</w:delText>
        </w:r>
        <w:r w:rsidR="006C103E" w:rsidRPr="00920004" w:rsidDel="00EC5005">
          <w:rPr>
            <w:rPrChange w:id="26969" w:author="phuong vu" w:date="2018-11-30T22:36:00Z">
              <w:rPr>
                <w:szCs w:val="26"/>
              </w:rPr>
            </w:rPrChange>
          </w:rPr>
          <w:fldChar w:fldCharType="end"/>
        </w:r>
      </w:del>
      <w:r w:rsidRPr="00920004">
        <w:rPr>
          <w:rPrChange w:id="26970" w:author="phuong vu" w:date="2018-11-30T22:36:00Z">
            <w:rPr>
              <w:szCs w:val="26"/>
              <w:lang w:val="en-US"/>
            </w:rPr>
          </w:rPrChange>
        </w:rPr>
        <w:t xml:space="preserve"> Giao diện tìm kiếm khi QR Code được bật</w:t>
      </w:r>
      <w:bookmarkEnd w:id="26943"/>
    </w:p>
    <w:p w14:paraId="7BFE403F" w14:textId="37641C24" w:rsidR="00EC45DD" w:rsidRPr="00920004" w:rsidRDefault="00EC45DD" w:rsidP="00E64310">
      <w:pPr>
        <w:pStyle w:val="Heading5"/>
        <w:numPr>
          <w:ilvl w:val="0"/>
          <w:numId w:val="81"/>
        </w:numPr>
        <w:spacing w:before="240" w:line="0" w:lineRule="atLeast"/>
        <w:ind w:left="630"/>
        <w:rPr>
          <w:rFonts w:cstheme="majorHAnsi"/>
          <w:lang w:val="en-US"/>
          <w:rPrChange w:id="26971" w:author="phuong vu" w:date="2018-11-30T22:36:00Z">
            <w:rPr>
              <w:lang w:val="en-US"/>
            </w:rPr>
          </w:rPrChange>
        </w:rPr>
        <w:pPrChange w:id="26972" w:author="phuong vu" w:date="2018-11-30T23:22:00Z">
          <w:pPr>
            <w:pStyle w:val="Heading5"/>
          </w:pPr>
        </w:pPrChange>
      </w:pPr>
      <w:r w:rsidRPr="00920004">
        <w:rPr>
          <w:rFonts w:cstheme="majorHAnsi"/>
          <w:lang w:val="en-US"/>
          <w:rPrChange w:id="26973" w:author="phuong vu" w:date="2018-11-30T22:36:00Z">
            <w:rPr>
              <w:rFonts w:cstheme="majorHAnsi"/>
              <w:lang w:val="en-US"/>
            </w:rPr>
          </w:rPrChange>
        </w:rPr>
        <w:t>Các thành ph</w:t>
      </w:r>
      <w:r w:rsidRPr="00920004">
        <w:rPr>
          <w:rFonts w:cstheme="majorHAnsi"/>
          <w:lang w:val="en-US"/>
          <w:rPrChange w:id="26974" w:author="phuong vu" w:date="2018-11-30T22:36: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rsidRPr="00920004" w14:paraId="4842BF5B" w14:textId="77777777" w:rsidTr="00E4365A">
        <w:tc>
          <w:tcPr>
            <w:tcW w:w="805" w:type="dxa"/>
            <w:vAlign w:val="center"/>
          </w:tcPr>
          <w:p w14:paraId="71E5988C" w14:textId="77777777" w:rsidR="00A604BA" w:rsidRPr="00E64310" w:rsidRDefault="00A604BA" w:rsidP="00E64310">
            <w:pPr>
              <w:jc w:val="center"/>
              <w:rPr>
                <w:b/>
                <w:lang w:val="en-US"/>
                <w:rPrChange w:id="26975" w:author="phuong vu" w:date="2018-11-30T23:22:00Z">
                  <w:rPr>
                    <w:b/>
                    <w:lang w:val="en-US"/>
                  </w:rPr>
                </w:rPrChange>
              </w:rPr>
              <w:pPrChange w:id="26976" w:author="phuong vu" w:date="2018-11-30T23:22:00Z">
                <w:pPr>
                  <w:spacing w:line="360" w:lineRule="auto"/>
                  <w:jc w:val="center"/>
                </w:pPr>
              </w:pPrChange>
            </w:pPr>
            <w:r w:rsidRPr="00E64310">
              <w:rPr>
                <w:b/>
                <w:lang w:val="en-US"/>
                <w:rPrChange w:id="26977" w:author="phuong vu" w:date="2018-11-30T23:22:00Z">
                  <w:rPr>
                    <w:b/>
                    <w:lang w:val="en-US"/>
                  </w:rPr>
                </w:rPrChange>
              </w:rPr>
              <w:t>STT</w:t>
            </w:r>
          </w:p>
        </w:tc>
        <w:tc>
          <w:tcPr>
            <w:tcW w:w="1980" w:type="dxa"/>
            <w:vAlign w:val="center"/>
          </w:tcPr>
          <w:p w14:paraId="101A24C1" w14:textId="77777777" w:rsidR="00A604BA" w:rsidRPr="00E64310" w:rsidRDefault="00A604BA" w:rsidP="00E64310">
            <w:pPr>
              <w:jc w:val="center"/>
              <w:rPr>
                <w:b/>
                <w:lang w:val="en-US"/>
                <w:rPrChange w:id="26978" w:author="phuong vu" w:date="2018-11-30T23:22:00Z">
                  <w:rPr>
                    <w:b/>
                    <w:lang w:val="en-US"/>
                  </w:rPr>
                </w:rPrChange>
              </w:rPr>
              <w:pPrChange w:id="26979" w:author="phuong vu" w:date="2018-11-30T23:22:00Z">
                <w:pPr>
                  <w:spacing w:line="360" w:lineRule="auto"/>
                  <w:jc w:val="center"/>
                </w:pPr>
              </w:pPrChange>
            </w:pPr>
            <w:r w:rsidRPr="00E64310">
              <w:rPr>
                <w:b/>
                <w:lang w:val="en-US"/>
                <w:rPrChange w:id="26980" w:author="phuong vu" w:date="2018-11-30T23:22:00Z">
                  <w:rPr>
                    <w:b/>
                    <w:lang w:val="en-US"/>
                  </w:rPr>
                </w:rPrChange>
              </w:rPr>
              <w:t>Loại điều khiển</w:t>
            </w:r>
          </w:p>
        </w:tc>
        <w:tc>
          <w:tcPr>
            <w:tcW w:w="2970" w:type="dxa"/>
            <w:vAlign w:val="center"/>
          </w:tcPr>
          <w:p w14:paraId="5600B72F" w14:textId="77777777" w:rsidR="00A604BA" w:rsidRPr="00E64310" w:rsidRDefault="00A604BA" w:rsidP="00E64310">
            <w:pPr>
              <w:jc w:val="center"/>
              <w:rPr>
                <w:b/>
                <w:lang w:val="en-US"/>
                <w:rPrChange w:id="26981" w:author="phuong vu" w:date="2018-11-30T23:22:00Z">
                  <w:rPr>
                    <w:b/>
                    <w:lang w:val="en-US"/>
                  </w:rPr>
                </w:rPrChange>
              </w:rPr>
              <w:pPrChange w:id="26982" w:author="phuong vu" w:date="2018-11-30T23:22:00Z">
                <w:pPr>
                  <w:spacing w:line="360" w:lineRule="auto"/>
                  <w:jc w:val="center"/>
                </w:pPr>
              </w:pPrChange>
            </w:pPr>
            <w:r w:rsidRPr="00E64310">
              <w:rPr>
                <w:b/>
                <w:lang w:val="en-US"/>
                <w:rPrChange w:id="26983" w:author="phuong vu" w:date="2018-11-30T23:22:00Z">
                  <w:rPr>
                    <w:b/>
                    <w:lang w:val="en-US"/>
                  </w:rPr>
                </w:rPrChange>
              </w:rPr>
              <w:t>Nội dung thực hiện</w:t>
            </w:r>
          </w:p>
        </w:tc>
        <w:tc>
          <w:tcPr>
            <w:tcW w:w="1266" w:type="dxa"/>
            <w:vAlign w:val="center"/>
          </w:tcPr>
          <w:p w14:paraId="74807351" w14:textId="77777777" w:rsidR="00A604BA" w:rsidRPr="00E64310" w:rsidRDefault="00A604BA" w:rsidP="00E64310">
            <w:pPr>
              <w:jc w:val="center"/>
              <w:rPr>
                <w:b/>
                <w:lang w:val="en-US"/>
                <w:rPrChange w:id="26984" w:author="phuong vu" w:date="2018-11-30T23:22:00Z">
                  <w:rPr>
                    <w:b/>
                    <w:lang w:val="en-US"/>
                  </w:rPr>
                </w:rPrChange>
              </w:rPr>
              <w:pPrChange w:id="26985" w:author="phuong vu" w:date="2018-11-30T23:22:00Z">
                <w:pPr>
                  <w:spacing w:line="360" w:lineRule="auto"/>
                  <w:jc w:val="center"/>
                </w:pPr>
              </w:pPrChange>
            </w:pPr>
            <w:r w:rsidRPr="00E64310">
              <w:rPr>
                <w:b/>
                <w:lang w:val="en-US"/>
                <w:rPrChange w:id="26986" w:author="phuong vu" w:date="2018-11-30T23:22:00Z">
                  <w:rPr>
                    <w:b/>
                    <w:lang w:val="en-US"/>
                  </w:rPr>
                </w:rPrChange>
              </w:rPr>
              <w:t>Giá trị mặc định</w:t>
            </w:r>
          </w:p>
        </w:tc>
        <w:tc>
          <w:tcPr>
            <w:tcW w:w="1756" w:type="dxa"/>
            <w:vAlign w:val="center"/>
          </w:tcPr>
          <w:p w14:paraId="7ED4E42E" w14:textId="77777777" w:rsidR="00A604BA" w:rsidRPr="00E64310" w:rsidRDefault="00A604BA" w:rsidP="00E64310">
            <w:pPr>
              <w:jc w:val="center"/>
              <w:rPr>
                <w:b/>
                <w:lang w:val="en-US"/>
                <w:rPrChange w:id="26987" w:author="phuong vu" w:date="2018-11-30T23:22:00Z">
                  <w:rPr>
                    <w:b/>
                    <w:lang w:val="en-US"/>
                  </w:rPr>
                </w:rPrChange>
              </w:rPr>
              <w:pPrChange w:id="26988" w:author="phuong vu" w:date="2018-11-30T23:22:00Z">
                <w:pPr>
                  <w:spacing w:line="360" w:lineRule="auto"/>
                  <w:jc w:val="center"/>
                </w:pPr>
              </w:pPrChange>
            </w:pPr>
            <w:r w:rsidRPr="00E64310">
              <w:rPr>
                <w:b/>
                <w:lang w:val="en-US"/>
                <w:rPrChange w:id="26989" w:author="phuong vu" w:date="2018-11-30T23:22:00Z">
                  <w:rPr>
                    <w:b/>
                    <w:lang w:val="en-US"/>
                  </w:rPr>
                </w:rPrChange>
              </w:rPr>
              <w:t>Lưu ý</w:t>
            </w:r>
          </w:p>
        </w:tc>
      </w:tr>
      <w:tr w:rsidR="002F5F09" w:rsidRPr="00920004" w14:paraId="0A4E50A8" w14:textId="77777777" w:rsidTr="00E4365A">
        <w:trPr>
          <w:ins w:id="26990" w:author="phuong vu" w:date="2018-11-25T21:59:00Z"/>
        </w:trPr>
        <w:tc>
          <w:tcPr>
            <w:tcW w:w="805" w:type="dxa"/>
            <w:vAlign w:val="center"/>
          </w:tcPr>
          <w:p w14:paraId="54071726" w14:textId="7978FE5E" w:rsidR="002F5F09" w:rsidRPr="00920004" w:rsidRDefault="002F5F09" w:rsidP="00BD0851">
            <w:pPr>
              <w:spacing w:before="240" w:line="0" w:lineRule="atLeast"/>
              <w:jc w:val="center"/>
              <w:rPr>
                <w:ins w:id="26991" w:author="phuong vu" w:date="2018-11-25T21:59:00Z"/>
                <w:lang w:val="en-US"/>
                <w:rPrChange w:id="26992" w:author="phuong vu" w:date="2018-11-30T22:36:00Z">
                  <w:rPr>
                    <w:ins w:id="26993" w:author="phuong vu" w:date="2018-11-25T21:59:00Z"/>
                    <w:lang w:val="en-US"/>
                  </w:rPr>
                </w:rPrChange>
              </w:rPr>
              <w:pPrChange w:id="26994" w:author="phuong vu" w:date="2018-11-30T14:16:00Z">
                <w:pPr>
                  <w:spacing w:line="276" w:lineRule="auto"/>
                  <w:jc w:val="center"/>
                </w:pPr>
              </w:pPrChange>
            </w:pPr>
            <w:ins w:id="26995" w:author="phuong vu" w:date="2018-11-25T21:59:00Z">
              <w:r w:rsidRPr="00920004">
                <w:rPr>
                  <w:lang w:val="en-US"/>
                  <w:rPrChange w:id="26996" w:author="phuong vu" w:date="2018-11-30T22:36:00Z">
                    <w:rPr>
                      <w:lang w:val="en-US"/>
                    </w:rPr>
                  </w:rPrChange>
                </w:rPr>
                <w:t>1</w:t>
              </w:r>
            </w:ins>
          </w:p>
        </w:tc>
        <w:tc>
          <w:tcPr>
            <w:tcW w:w="1980" w:type="dxa"/>
            <w:vAlign w:val="center"/>
          </w:tcPr>
          <w:p w14:paraId="2F0FF961" w14:textId="39546CFD" w:rsidR="002F5F09" w:rsidRPr="00920004" w:rsidRDefault="002F5F09" w:rsidP="00E64310">
            <w:pPr>
              <w:rPr>
                <w:ins w:id="26997" w:author="phuong vu" w:date="2018-11-25T21:59:00Z"/>
                <w:lang w:val="en-US"/>
                <w:rPrChange w:id="26998" w:author="phuong vu" w:date="2018-11-30T22:36:00Z">
                  <w:rPr>
                    <w:ins w:id="26999" w:author="phuong vu" w:date="2018-11-25T21:59:00Z"/>
                    <w:lang w:val="en-US"/>
                  </w:rPr>
                </w:rPrChange>
              </w:rPr>
              <w:pPrChange w:id="27000" w:author="phuong vu" w:date="2018-11-30T23:22:00Z">
                <w:pPr>
                  <w:spacing w:line="276" w:lineRule="auto"/>
                  <w:jc w:val="center"/>
                </w:pPr>
              </w:pPrChange>
            </w:pPr>
            <w:ins w:id="27001" w:author="phuong vu" w:date="2018-11-25T21:59:00Z">
              <w:r w:rsidRPr="00920004">
                <w:rPr>
                  <w:lang w:val="en-US"/>
                  <w:rPrChange w:id="27002" w:author="phuong vu" w:date="2018-11-30T22:36:00Z">
                    <w:rPr>
                      <w:lang w:val="en-US"/>
                    </w:rPr>
                  </w:rPrChange>
                </w:rPr>
                <w:t>imageView</w:t>
              </w:r>
            </w:ins>
          </w:p>
        </w:tc>
        <w:tc>
          <w:tcPr>
            <w:tcW w:w="2970" w:type="dxa"/>
            <w:vAlign w:val="center"/>
          </w:tcPr>
          <w:p w14:paraId="12DEB949" w14:textId="43C0BDA4" w:rsidR="002F5F09" w:rsidRPr="00920004" w:rsidRDefault="002F5F09" w:rsidP="00E64310">
            <w:pPr>
              <w:rPr>
                <w:ins w:id="27003" w:author="phuong vu" w:date="2018-11-25T21:59:00Z"/>
                <w:lang w:val="en-US"/>
                <w:rPrChange w:id="27004" w:author="phuong vu" w:date="2018-11-30T22:36:00Z">
                  <w:rPr>
                    <w:ins w:id="27005" w:author="phuong vu" w:date="2018-11-25T21:59:00Z"/>
                    <w:lang w:val="en-US"/>
                  </w:rPr>
                </w:rPrChange>
              </w:rPr>
              <w:pPrChange w:id="27006" w:author="phuong vu" w:date="2018-11-30T23:22:00Z">
                <w:pPr>
                  <w:spacing w:line="276" w:lineRule="auto"/>
                  <w:jc w:val="center"/>
                </w:pPr>
              </w:pPrChange>
            </w:pPr>
            <w:ins w:id="27007" w:author="phuong vu" w:date="2018-11-25T21:59:00Z">
              <w:r w:rsidRPr="00920004">
                <w:rPr>
                  <w:lang w:val="en-US"/>
                  <w:rPrChange w:id="27008" w:author="phuong vu" w:date="2018-11-30T22:36:00Z">
                    <w:rPr>
                      <w:lang w:val="en-US"/>
                    </w:rPr>
                  </w:rPrChange>
                </w:rPr>
                <w:t xml:space="preserve">Bật tắt quét </w:t>
              </w:r>
            </w:ins>
            <w:ins w:id="27009" w:author="phuong vu" w:date="2018-11-25T22:00:00Z">
              <w:r w:rsidRPr="00920004">
                <w:rPr>
                  <w:lang w:val="en-US"/>
                  <w:rPrChange w:id="27010" w:author="phuong vu" w:date="2018-11-30T22:36:00Z">
                    <w:rPr>
                      <w:lang w:val="en-US"/>
                    </w:rPr>
                  </w:rPrChange>
                </w:rPr>
                <w:t>mã QRCode</w:t>
              </w:r>
            </w:ins>
          </w:p>
        </w:tc>
        <w:tc>
          <w:tcPr>
            <w:tcW w:w="1266" w:type="dxa"/>
            <w:vAlign w:val="center"/>
          </w:tcPr>
          <w:p w14:paraId="0576DE18" w14:textId="77777777" w:rsidR="002F5F09" w:rsidRPr="00920004" w:rsidRDefault="002F5F09" w:rsidP="00BD0851">
            <w:pPr>
              <w:spacing w:before="240" w:line="0" w:lineRule="atLeast"/>
              <w:jc w:val="center"/>
              <w:rPr>
                <w:ins w:id="27011" w:author="phuong vu" w:date="2018-11-25T21:59:00Z"/>
                <w:b/>
                <w:lang w:val="en-US"/>
                <w:rPrChange w:id="27012" w:author="phuong vu" w:date="2018-11-30T22:36:00Z">
                  <w:rPr>
                    <w:ins w:id="27013" w:author="phuong vu" w:date="2018-11-25T21:59:00Z"/>
                    <w:b/>
                    <w:lang w:val="en-US"/>
                  </w:rPr>
                </w:rPrChange>
              </w:rPr>
              <w:pPrChange w:id="27014" w:author="phuong vu" w:date="2018-11-30T14:16:00Z">
                <w:pPr>
                  <w:spacing w:line="276" w:lineRule="auto"/>
                  <w:jc w:val="center"/>
                </w:pPr>
              </w:pPrChange>
            </w:pPr>
          </w:p>
        </w:tc>
        <w:tc>
          <w:tcPr>
            <w:tcW w:w="1756" w:type="dxa"/>
            <w:vAlign w:val="center"/>
          </w:tcPr>
          <w:p w14:paraId="3C32F784" w14:textId="77777777" w:rsidR="002F5F09" w:rsidRPr="00920004" w:rsidRDefault="002F5F09" w:rsidP="00BD0851">
            <w:pPr>
              <w:spacing w:before="240" w:line="0" w:lineRule="atLeast"/>
              <w:jc w:val="center"/>
              <w:rPr>
                <w:ins w:id="27015" w:author="phuong vu" w:date="2018-11-25T21:59:00Z"/>
                <w:b/>
                <w:lang w:val="en-US"/>
                <w:rPrChange w:id="27016" w:author="phuong vu" w:date="2018-11-30T22:36:00Z">
                  <w:rPr>
                    <w:ins w:id="27017" w:author="phuong vu" w:date="2018-11-25T21:59:00Z"/>
                    <w:b/>
                    <w:lang w:val="en-US"/>
                  </w:rPr>
                </w:rPrChange>
              </w:rPr>
              <w:pPrChange w:id="27018" w:author="phuong vu" w:date="2018-11-30T14:16:00Z">
                <w:pPr>
                  <w:spacing w:line="276" w:lineRule="auto"/>
                  <w:jc w:val="center"/>
                </w:pPr>
              </w:pPrChange>
            </w:pPr>
          </w:p>
        </w:tc>
      </w:tr>
      <w:tr w:rsidR="00A604BA" w:rsidRPr="00920004" w14:paraId="6A65765D" w14:textId="77777777" w:rsidTr="00E4365A">
        <w:tc>
          <w:tcPr>
            <w:tcW w:w="805" w:type="dxa"/>
          </w:tcPr>
          <w:p w14:paraId="7FD26624" w14:textId="047C32AC" w:rsidR="00A604BA" w:rsidRPr="00920004" w:rsidRDefault="002F5F09" w:rsidP="00BD0851">
            <w:pPr>
              <w:spacing w:before="240" w:line="0" w:lineRule="atLeast"/>
              <w:jc w:val="center"/>
              <w:rPr>
                <w:lang w:val="en-US"/>
                <w:rPrChange w:id="27019" w:author="phuong vu" w:date="2018-11-30T22:36:00Z">
                  <w:rPr>
                    <w:lang w:val="en-US"/>
                  </w:rPr>
                </w:rPrChange>
              </w:rPr>
              <w:pPrChange w:id="27020" w:author="phuong vu" w:date="2018-11-30T14:16:00Z">
                <w:pPr>
                  <w:spacing w:line="360" w:lineRule="auto"/>
                  <w:jc w:val="center"/>
                </w:pPr>
              </w:pPrChange>
            </w:pPr>
            <w:ins w:id="27021" w:author="phuong vu" w:date="2018-11-25T22:00:00Z">
              <w:r w:rsidRPr="00920004">
                <w:rPr>
                  <w:lang w:val="en-US"/>
                  <w:rPrChange w:id="27022" w:author="phuong vu" w:date="2018-11-30T22:36:00Z">
                    <w:rPr>
                      <w:lang w:val="en-US"/>
                    </w:rPr>
                  </w:rPrChange>
                </w:rPr>
                <w:t>2</w:t>
              </w:r>
            </w:ins>
            <w:del w:id="27023" w:author="phuong vu" w:date="2018-11-23T09:50:00Z">
              <w:r w:rsidR="00A604BA" w:rsidRPr="00920004" w:rsidDel="00EA673D">
                <w:rPr>
                  <w:lang w:val="en-US"/>
                  <w:rPrChange w:id="27024" w:author="phuong vu" w:date="2018-11-30T22:36:00Z">
                    <w:rPr>
                      <w:lang w:val="en-US"/>
                    </w:rPr>
                  </w:rPrChange>
                </w:rPr>
                <w:delText>2</w:delText>
              </w:r>
            </w:del>
          </w:p>
        </w:tc>
        <w:tc>
          <w:tcPr>
            <w:tcW w:w="1980" w:type="dxa"/>
          </w:tcPr>
          <w:p w14:paraId="45A55F20" w14:textId="77777777" w:rsidR="00A604BA" w:rsidRPr="00920004" w:rsidRDefault="00A604BA" w:rsidP="00E64310">
            <w:pPr>
              <w:rPr>
                <w:lang w:val="en-US"/>
                <w:rPrChange w:id="27025" w:author="phuong vu" w:date="2018-11-30T22:36:00Z">
                  <w:rPr>
                    <w:lang w:val="en-US"/>
                  </w:rPr>
                </w:rPrChange>
              </w:rPr>
              <w:pPrChange w:id="27026" w:author="phuong vu" w:date="2018-11-30T23:22:00Z">
                <w:pPr>
                  <w:spacing w:line="360" w:lineRule="auto"/>
                </w:pPr>
              </w:pPrChange>
            </w:pPr>
            <w:r w:rsidRPr="00920004">
              <w:rPr>
                <w:lang w:val="en-US"/>
                <w:rPrChange w:id="27027" w:author="phuong vu" w:date="2018-11-30T22:36:00Z">
                  <w:rPr>
                    <w:lang w:val="en-US"/>
                  </w:rPr>
                </w:rPrChange>
              </w:rPr>
              <w:t>inputText</w:t>
            </w:r>
          </w:p>
        </w:tc>
        <w:tc>
          <w:tcPr>
            <w:tcW w:w="2970" w:type="dxa"/>
          </w:tcPr>
          <w:p w14:paraId="743F25C4" w14:textId="2645FD14" w:rsidR="00A604BA" w:rsidRPr="00920004" w:rsidRDefault="00A604BA" w:rsidP="00E64310">
            <w:pPr>
              <w:rPr>
                <w:lang w:val="en-US"/>
                <w:rPrChange w:id="27028" w:author="phuong vu" w:date="2018-11-30T22:36:00Z">
                  <w:rPr>
                    <w:lang w:val="en-US"/>
                  </w:rPr>
                </w:rPrChange>
              </w:rPr>
              <w:pPrChange w:id="27029" w:author="phuong vu" w:date="2018-11-30T23:22:00Z">
                <w:pPr>
                  <w:spacing w:line="360" w:lineRule="auto"/>
                </w:pPr>
              </w:pPrChange>
            </w:pPr>
            <w:r w:rsidRPr="00920004">
              <w:rPr>
                <w:lang w:val="en-US"/>
                <w:rPrChange w:id="27030" w:author="phuong vu" w:date="2018-11-30T22:36:00Z">
                  <w:rPr>
                    <w:lang w:val="en-US"/>
                  </w:rPr>
                </w:rPrChange>
              </w:rPr>
              <w:t>Nhập tên khách hàng</w:t>
            </w:r>
          </w:p>
        </w:tc>
        <w:tc>
          <w:tcPr>
            <w:tcW w:w="1266" w:type="dxa"/>
          </w:tcPr>
          <w:p w14:paraId="3598B38F" w14:textId="77777777" w:rsidR="00A604BA" w:rsidRPr="00920004" w:rsidRDefault="00A604BA" w:rsidP="00BD0851">
            <w:pPr>
              <w:spacing w:before="240" w:line="0" w:lineRule="atLeast"/>
              <w:rPr>
                <w:lang w:val="en-US"/>
                <w:rPrChange w:id="27031" w:author="phuong vu" w:date="2018-11-30T22:36:00Z">
                  <w:rPr>
                    <w:lang w:val="en-US"/>
                  </w:rPr>
                </w:rPrChange>
              </w:rPr>
              <w:pPrChange w:id="27032" w:author="phuong vu" w:date="2018-11-30T14:16:00Z">
                <w:pPr>
                  <w:spacing w:line="360" w:lineRule="auto"/>
                </w:pPr>
              </w:pPrChange>
            </w:pPr>
          </w:p>
        </w:tc>
        <w:tc>
          <w:tcPr>
            <w:tcW w:w="1756" w:type="dxa"/>
          </w:tcPr>
          <w:p w14:paraId="3E2D4965" w14:textId="77777777" w:rsidR="00A604BA" w:rsidRPr="00920004" w:rsidRDefault="00A604BA" w:rsidP="00BD0851">
            <w:pPr>
              <w:spacing w:before="240" w:line="0" w:lineRule="atLeast"/>
              <w:rPr>
                <w:lang w:val="en-US"/>
                <w:rPrChange w:id="27033" w:author="phuong vu" w:date="2018-11-30T22:36:00Z">
                  <w:rPr>
                    <w:lang w:val="en-US"/>
                  </w:rPr>
                </w:rPrChange>
              </w:rPr>
              <w:pPrChange w:id="27034" w:author="phuong vu" w:date="2018-11-30T14:16:00Z">
                <w:pPr>
                  <w:spacing w:line="360" w:lineRule="auto"/>
                </w:pPr>
              </w:pPrChange>
            </w:pPr>
          </w:p>
        </w:tc>
      </w:tr>
      <w:tr w:rsidR="00A604BA" w:rsidRPr="00920004" w14:paraId="7FD8A145" w14:textId="77777777" w:rsidTr="00E4365A">
        <w:tc>
          <w:tcPr>
            <w:tcW w:w="805" w:type="dxa"/>
          </w:tcPr>
          <w:p w14:paraId="517AC359" w14:textId="30C2FABB" w:rsidR="00A604BA" w:rsidRPr="00920004" w:rsidRDefault="002F5F09" w:rsidP="00BD0851">
            <w:pPr>
              <w:spacing w:before="240" w:line="0" w:lineRule="atLeast"/>
              <w:jc w:val="center"/>
              <w:rPr>
                <w:lang w:val="en-US"/>
                <w:rPrChange w:id="27035" w:author="phuong vu" w:date="2018-11-30T22:36:00Z">
                  <w:rPr>
                    <w:lang w:val="en-US"/>
                  </w:rPr>
                </w:rPrChange>
              </w:rPr>
              <w:pPrChange w:id="27036" w:author="phuong vu" w:date="2018-11-30T14:16:00Z">
                <w:pPr>
                  <w:spacing w:line="360" w:lineRule="auto"/>
                  <w:jc w:val="center"/>
                </w:pPr>
              </w:pPrChange>
            </w:pPr>
            <w:ins w:id="27037" w:author="phuong vu" w:date="2018-11-25T22:00:00Z">
              <w:r w:rsidRPr="00920004">
                <w:rPr>
                  <w:lang w:val="en-US"/>
                  <w:rPrChange w:id="27038" w:author="phuong vu" w:date="2018-11-30T22:36:00Z">
                    <w:rPr>
                      <w:lang w:val="en-US"/>
                    </w:rPr>
                  </w:rPrChange>
                </w:rPr>
                <w:t>3</w:t>
              </w:r>
            </w:ins>
            <w:del w:id="27039" w:author="phuong vu" w:date="2018-11-23T09:50:00Z">
              <w:r w:rsidR="00A604BA" w:rsidRPr="00920004" w:rsidDel="00EA673D">
                <w:rPr>
                  <w:lang w:val="en-US"/>
                  <w:rPrChange w:id="27040" w:author="phuong vu" w:date="2018-11-30T22:36:00Z">
                    <w:rPr>
                      <w:lang w:val="en-US"/>
                    </w:rPr>
                  </w:rPrChange>
                </w:rPr>
                <w:delText>3</w:delText>
              </w:r>
            </w:del>
          </w:p>
        </w:tc>
        <w:tc>
          <w:tcPr>
            <w:tcW w:w="1980" w:type="dxa"/>
          </w:tcPr>
          <w:p w14:paraId="6DA506F2" w14:textId="08DE7592" w:rsidR="00A604BA" w:rsidRPr="00920004" w:rsidRDefault="00A604BA" w:rsidP="00E64310">
            <w:pPr>
              <w:rPr>
                <w:lang w:val="en-US"/>
                <w:rPrChange w:id="27041" w:author="phuong vu" w:date="2018-11-30T22:36:00Z">
                  <w:rPr>
                    <w:lang w:val="en-US"/>
                  </w:rPr>
                </w:rPrChange>
              </w:rPr>
              <w:pPrChange w:id="27042" w:author="phuong vu" w:date="2018-11-30T23:22:00Z">
                <w:pPr>
                  <w:spacing w:line="360" w:lineRule="auto"/>
                </w:pPr>
              </w:pPrChange>
            </w:pPr>
            <w:r w:rsidRPr="00920004">
              <w:rPr>
                <w:lang w:val="en-US"/>
                <w:rPrChange w:id="27043" w:author="phuong vu" w:date="2018-11-30T22:36:00Z">
                  <w:rPr>
                    <w:lang w:val="en-US"/>
                  </w:rPr>
                </w:rPrChange>
              </w:rPr>
              <w:t>inputText</w:t>
            </w:r>
          </w:p>
        </w:tc>
        <w:tc>
          <w:tcPr>
            <w:tcW w:w="2970" w:type="dxa"/>
          </w:tcPr>
          <w:p w14:paraId="6F08550B" w14:textId="38DD2C73" w:rsidR="00A604BA" w:rsidRPr="00920004" w:rsidRDefault="00A604BA" w:rsidP="00E64310">
            <w:pPr>
              <w:rPr>
                <w:lang w:val="en-US"/>
                <w:rPrChange w:id="27044" w:author="phuong vu" w:date="2018-11-30T22:36:00Z">
                  <w:rPr>
                    <w:lang w:val="en-US"/>
                  </w:rPr>
                </w:rPrChange>
              </w:rPr>
              <w:pPrChange w:id="27045" w:author="phuong vu" w:date="2018-11-30T23:22:00Z">
                <w:pPr>
                  <w:spacing w:line="360" w:lineRule="auto"/>
                </w:pPr>
              </w:pPrChange>
            </w:pPr>
            <w:r w:rsidRPr="00920004">
              <w:rPr>
                <w:lang w:val="en-US"/>
                <w:rPrChange w:id="27046" w:author="phuong vu" w:date="2018-11-30T22:36:00Z">
                  <w:rPr>
                    <w:lang w:val="en-US"/>
                  </w:rPr>
                </w:rPrChange>
              </w:rPr>
              <w:t>Nhập ID đơn hàng</w:t>
            </w:r>
          </w:p>
        </w:tc>
        <w:tc>
          <w:tcPr>
            <w:tcW w:w="1266" w:type="dxa"/>
          </w:tcPr>
          <w:p w14:paraId="2DB36CD3" w14:textId="77777777" w:rsidR="00A604BA" w:rsidRPr="00920004" w:rsidRDefault="00A604BA" w:rsidP="00BD0851">
            <w:pPr>
              <w:spacing w:before="240" w:line="0" w:lineRule="atLeast"/>
              <w:rPr>
                <w:lang w:val="en-US"/>
                <w:rPrChange w:id="27047" w:author="phuong vu" w:date="2018-11-30T22:36:00Z">
                  <w:rPr>
                    <w:lang w:val="en-US"/>
                  </w:rPr>
                </w:rPrChange>
              </w:rPr>
              <w:pPrChange w:id="27048" w:author="phuong vu" w:date="2018-11-30T14:16:00Z">
                <w:pPr>
                  <w:spacing w:line="360" w:lineRule="auto"/>
                </w:pPr>
              </w:pPrChange>
            </w:pPr>
          </w:p>
        </w:tc>
        <w:tc>
          <w:tcPr>
            <w:tcW w:w="1756" w:type="dxa"/>
          </w:tcPr>
          <w:p w14:paraId="5762AECC" w14:textId="77777777" w:rsidR="00A604BA" w:rsidRPr="00920004" w:rsidRDefault="00A604BA" w:rsidP="00BD0851">
            <w:pPr>
              <w:spacing w:before="240" w:line="0" w:lineRule="atLeast"/>
              <w:rPr>
                <w:lang w:val="en-US"/>
                <w:rPrChange w:id="27049" w:author="phuong vu" w:date="2018-11-30T22:36:00Z">
                  <w:rPr>
                    <w:lang w:val="en-US"/>
                  </w:rPr>
                </w:rPrChange>
              </w:rPr>
              <w:pPrChange w:id="27050" w:author="phuong vu" w:date="2018-11-30T14:16:00Z">
                <w:pPr>
                  <w:spacing w:line="360" w:lineRule="auto"/>
                </w:pPr>
              </w:pPrChange>
            </w:pPr>
          </w:p>
        </w:tc>
      </w:tr>
      <w:tr w:rsidR="00A604BA" w:rsidRPr="00920004" w14:paraId="5FCC861B" w14:textId="77777777" w:rsidTr="00E4365A">
        <w:tc>
          <w:tcPr>
            <w:tcW w:w="805" w:type="dxa"/>
          </w:tcPr>
          <w:p w14:paraId="42D989A3" w14:textId="4CC87EF6" w:rsidR="00A604BA" w:rsidRPr="00920004" w:rsidRDefault="002F5F09" w:rsidP="00BD0851">
            <w:pPr>
              <w:spacing w:before="240" w:line="0" w:lineRule="atLeast"/>
              <w:jc w:val="center"/>
              <w:rPr>
                <w:lang w:val="en-US"/>
                <w:rPrChange w:id="27051" w:author="phuong vu" w:date="2018-11-30T22:36:00Z">
                  <w:rPr>
                    <w:lang w:val="en-US"/>
                  </w:rPr>
                </w:rPrChange>
              </w:rPr>
              <w:pPrChange w:id="27052" w:author="phuong vu" w:date="2018-11-30T14:16:00Z">
                <w:pPr>
                  <w:spacing w:line="360" w:lineRule="auto"/>
                  <w:jc w:val="center"/>
                </w:pPr>
              </w:pPrChange>
            </w:pPr>
            <w:ins w:id="27053" w:author="phuong vu" w:date="2018-11-25T22:00:00Z">
              <w:r w:rsidRPr="00920004">
                <w:rPr>
                  <w:lang w:val="en-US"/>
                  <w:rPrChange w:id="27054" w:author="phuong vu" w:date="2018-11-30T22:36:00Z">
                    <w:rPr>
                      <w:lang w:val="en-US"/>
                    </w:rPr>
                  </w:rPrChange>
                </w:rPr>
                <w:t>4</w:t>
              </w:r>
            </w:ins>
            <w:del w:id="27055" w:author="phuong vu" w:date="2018-11-23T09:50:00Z">
              <w:r w:rsidR="00A604BA" w:rsidRPr="00920004" w:rsidDel="00EA673D">
                <w:rPr>
                  <w:lang w:val="en-US"/>
                  <w:rPrChange w:id="27056" w:author="phuong vu" w:date="2018-11-30T22:36:00Z">
                    <w:rPr>
                      <w:lang w:val="en-US"/>
                    </w:rPr>
                  </w:rPrChange>
                </w:rPr>
                <w:delText>4</w:delText>
              </w:r>
            </w:del>
          </w:p>
        </w:tc>
        <w:tc>
          <w:tcPr>
            <w:tcW w:w="1980" w:type="dxa"/>
          </w:tcPr>
          <w:p w14:paraId="2E821978" w14:textId="26D0CEAD" w:rsidR="00A604BA" w:rsidRPr="00920004" w:rsidRDefault="00A604BA" w:rsidP="00E64310">
            <w:pPr>
              <w:rPr>
                <w:lang w:val="en-US"/>
                <w:rPrChange w:id="27057" w:author="phuong vu" w:date="2018-11-30T22:36:00Z">
                  <w:rPr>
                    <w:lang w:val="en-US"/>
                  </w:rPr>
                </w:rPrChange>
              </w:rPr>
              <w:pPrChange w:id="27058" w:author="phuong vu" w:date="2018-11-30T23:22:00Z">
                <w:pPr>
                  <w:spacing w:line="360" w:lineRule="auto"/>
                </w:pPr>
              </w:pPrChange>
            </w:pPr>
            <w:r w:rsidRPr="00920004">
              <w:rPr>
                <w:lang w:val="en-US"/>
                <w:rPrChange w:id="27059" w:author="phuong vu" w:date="2018-11-30T22:36:00Z">
                  <w:rPr>
                    <w:lang w:val="en-US"/>
                  </w:rPr>
                </w:rPrChange>
              </w:rPr>
              <w:t>Button</w:t>
            </w:r>
          </w:p>
        </w:tc>
        <w:tc>
          <w:tcPr>
            <w:tcW w:w="2970" w:type="dxa"/>
          </w:tcPr>
          <w:p w14:paraId="5017DDFE" w14:textId="1A3D44EC" w:rsidR="00A604BA" w:rsidRPr="00920004" w:rsidRDefault="00A604BA" w:rsidP="00E64310">
            <w:pPr>
              <w:rPr>
                <w:lang w:val="en-US"/>
                <w:rPrChange w:id="27060" w:author="phuong vu" w:date="2018-11-30T22:36:00Z">
                  <w:rPr>
                    <w:lang w:val="en-US"/>
                  </w:rPr>
                </w:rPrChange>
              </w:rPr>
              <w:pPrChange w:id="27061" w:author="phuong vu" w:date="2018-11-30T23:22:00Z">
                <w:pPr>
                  <w:spacing w:line="360" w:lineRule="auto"/>
                </w:pPr>
              </w:pPrChange>
            </w:pPr>
            <w:r w:rsidRPr="00920004">
              <w:rPr>
                <w:lang w:val="en-US"/>
                <w:rPrChange w:id="27062" w:author="phuong vu" w:date="2018-11-30T22:36:00Z">
                  <w:rPr>
                    <w:lang w:val="en-US"/>
                  </w:rPr>
                </w:rPrChange>
              </w:rPr>
              <w:t>Tìm kiếm</w:t>
            </w:r>
          </w:p>
        </w:tc>
        <w:tc>
          <w:tcPr>
            <w:tcW w:w="1266" w:type="dxa"/>
          </w:tcPr>
          <w:p w14:paraId="3EAC4B77" w14:textId="77777777" w:rsidR="00A604BA" w:rsidRPr="00920004" w:rsidRDefault="00A604BA" w:rsidP="00BD0851">
            <w:pPr>
              <w:spacing w:before="240" w:line="0" w:lineRule="atLeast"/>
              <w:rPr>
                <w:lang w:val="en-US"/>
                <w:rPrChange w:id="27063" w:author="phuong vu" w:date="2018-11-30T22:36:00Z">
                  <w:rPr>
                    <w:lang w:val="en-US"/>
                  </w:rPr>
                </w:rPrChange>
              </w:rPr>
              <w:pPrChange w:id="27064" w:author="phuong vu" w:date="2018-11-30T14:16:00Z">
                <w:pPr>
                  <w:spacing w:line="360" w:lineRule="auto"/>
                </w:pPr>
              </w:pPrChange>
            </w:pPr>
          </w:p>
        </w:tc>
        <w:tc>
          <w:tcPr>
            <w:tcW w:w="1756" w:type="dxa"/>
          </w:tcPr>
          <w:p w14:paraId="72D7E72C" w14:textId="77777777" w:rsidR="00A604BA" w:rsidRPr="00920004" w:rsidRDefault="00A604BA" w:rsidP="00BD0851">
            <w:pPr>
              <w:spacing w:before="240" w:line="0" w:lineRule="atLeast"/>
              <w:rPr>
                <w:lang w:val="en-US"/>
                <w:rPrChange w:id="27065" w:author="phuong vu" w:date="2018-11-30T22:36:00Z">
                  <w:rPr>
                    <w:lang w:val="en-US"/>
                  </w:rPr>
                </w:rPrChange>
              </w:rPr>
              <w:pPrChange w:id="27066" w:author="phuong vu" w:date="2018-11-30T14:16:00Z">
                <w:pPr>
                  <w:spacing w:line="360" w:lineRule="auto"/>
                </w:pPr>
              </w:pPrChange>
            </w:pPr>
          </w:p>
        </w:tc>
      </w:tr>
      <w:tr w:rsidR="00A604BA" w:rsidRPr="00920004" w14:paraId="1556CB6D" w14:textId="77777777" w:rsidTr="00E4365A">
        <w:tc>
          <w:tcPr>
            <w:tcW w:w="805" w:type="dxa"/>
          </w:tcPr>
          <w:p w14:paraId="16E8581B" w14:textId="2F9696B8" w:rsidR="00A604BA" w:rsidRPr="00920004" w:rsidRDefault="002F5F09" w:rsidP="00BD0851">
            <w:pPr>
              <w:spacing w:before="240" w:line="0" w:lineRule="atLeast"/>
              <w:jc w:val="center"/>
              <w:rPr>
                <w:lang w:val="en-US"/>
                <w:rPrChange w:id="27067" w:author="phuong vu" w:date="2018-11-30T22:36:00Z">
                  <w:rPr>
                    <w:lang w:val="en-US"/>
                  </w:rPr>
                </w:rPrChange>
              </w:rPr>
              <w:pPrChange w:id="27068" w:author="phuong vu" w:date="2018-11-30T14:16:00Z">
                <w:pPr>
                  <w:spacing w:line="360" w:lineRule="auto"/>
                  <w:jc w:val="center"/>
                </w:pPr>
              </w:pPrChange>
            </w:pPr>
            <w:ins w:id="27069" w:author="phuong vu" w:date="2018-11-25T22:00:00Z">
              <w:r w:rsidRPr="00920004">
                <w:rPr>
                  <w:lang w:val="en-US"/>
                  <w:rPrChange w:id="27070" w:author="phuong vu" w:date="2018-11-30T22:36:00Z">
                    <w:rPr>
                      <w:lang w:val="en-US"/>
                    </w:rPr>
                  </w:rPrChange>
                </w:rPr>
                <w:t>5</w:t>
              </w:r>
            </w:ins>
            <w:del w:id="27071" w:author="phuong vu" w:date="2018-11-23T09:50:00Z">
              <w:r w:rsidR="00A604BA" w:rsidRPr="00920004" w:rsidDel="00EA673D">
                <w:rPr>
                  <w:lang w:val="en-US"/>
                  <w:rPrChange w:id="27072" w:author="phuong vu" w:date="2018-11-30T22:36:00Z">
                    <w:rPr>
                      <w:lang w:val="en-US"/>
                    </w:rPr>
                  </w:rPrChange>
                </w:rPr>
                <w:delText>5</w:delText>
              </w:r>
            </w:del>
          </w:p>
        </w:tc>
        <w:tc>
          <w:tcPr>
            <w:tcW w:w="1980" w:type="dxa"/>
          </w:tcPr>
          <w:p w14:paraId="6A88CEA9" w14:textId="35E42E5F" w:rsidR="00A604BA" w:rsidRPr="00920004" w:rsidRDefault="00A604BA" w:rsidP="00E64310">
            <w:pPr>
              <w:rPr>
                <w:lang w:val="en-US"/>
                <w:rPrChange w:id="27073" w:author="phuong vu" w:date="2018-11-30T22:36:00Z">
                  <w:rPr>
                    <w:lang w:val="en-US"/>
                  </w:rPr>
                </w:rPrChange>
              </w:rPr>
              <w:pPrChange w:id="27074" w:author="phuong vu" w:date="2018-11-30T23:22:00Z">
                <w:pPr>
                  <w:spacing w:line="360" w:lineRule="auto"/>
                </w:pPr>
              </w:pPrChange>
            </w:pPr>
            <w:r w:rsidRPr="00920004">
              <w:rPr>
                <w:lang w:val="en-US"/>
                <w:rPrChange w:id="27075" w:author="phuong vu" w:date="2018-11-30T22:36:00Z">
                  <w:rPr>
                    <w:lang w:val="en-US"/>
                  </w:rPr>
                </w:rPrChange>
              </w:rPr>
              <w:t>textView</w:t>
            </w:r>
          </w:p>
        </w:tc>
        <w:tc>
          <w:tcPr>
            <w:tcW w:w="2970" w:type="dxa"/>
          </w:tcPr>
          <w:p w14:paraId="1D6D14D8" w14:textId="4EC2609D" w:rsidR="00A604BA" w:rsidRPr="00920004" w:rsidRDefault="00A604BA" w:rsidP="00E64310">
            <w:pPr>
              <w:rPr>
                <w:lang w:val="en-US"/>
                <w:rPrChange w:id="27076" w:author="phuong vu" w:date="2018-11-30T22:36:00Z">
                  <w:rPr>
                    <w:lang w:val="en-US"/>
                  </w:rPr>
                </w:rPrChange>
              </w:rPr>
              <w:pPrChange w:id="27077" w:author="phuong vu" w:date="2018-11-30T23:22:00Z">
                <w:pPr>
                  <w:spacing w:line="360" w:lineRule="auto"/>
                </w:pPr>
              </w:pPrChange>
            </w:pPr>
            <w:r w:rsidRPr="00920004">
              <w:rPr>
                <w:lang w:val="en-US"/>
                <w:rPrChange w:id="27078" w:author="phuong vu" w:date="2018-11-30T22:36:00Z">
                  <w:rPr>
                    <w:lang w:val="en-US"/>
                  </w:rPr>
                </w:rPrChange>
              </w:rPr>
              <w:t>Tên khách hàng</w:t>
            </w:r>
          </w:p>
        </w:tc>
        <w:tc>
          <w:tcPr>
            <w:tcW w:w="1266" w:type="dxa"/>
          </w:tcPr>
          <w:p w14:paraId="7CC56813" w14:textId="77777777" w:rsidR="00A604BA" w:rsidRPr="00920004" w:rsidRDefault="00A604BA" w:rsidP="00BD0851">
            <w:pPr>
              <w:spacing w:before="240" w:line="0" w:lineRule="atLeast"/>
              <w:rPr>
                <w:lang w:val="en-US"/>
                <w:rPrChange w:id="27079" w:author="phuong vu" w:date="2018-11-30T22:36:00Z">
                  <w:rPr>
                    <w:lang w:val="en-US"/>
                  </w:rPr>
                </w:rPrChange>
              </w:rPr>
              <w:pPrChange w:id="27080" w:author="phuong vu" w:date="2018-11-30T14:16:00Z">
                <w:pPr>
                  <w:spacing w:line="360" w:lineRule="auto"/>
                </w:pPr>
              </w:pPrChange>
            </w:pPr>
          </w:p>
        </w:tc>
        <w:tc>
          <w:tcPr>
            <w:tcW w:w="1756" w:type="dxa"/>
          </w:tcPr>
          <w:p w14:paraId="3C36974A" w14:textId="77777777" w:rsidR="00A604BA" w:rsidRPr="00920004" w:rsidRDefault="00A604BA" w:rsidP="00BD0851">
            <w:pPr>
              <w:spacing w:before="240" w:line="0" w:lineRule="atLeast"/>
              <w:rPr>
                <w:lang w:val="en-US"/>
                <w:rPrChange w:id="27081" w:author="phuong vu" w:date="2018-11-30T22:36:00Z">
                  <w:rPr>
                    <w:lang w:val="en-US"/>
                  </w:rPr>
                </w:rPrChange>
              </w:rPr>
              <w:pPrChange w:id="27082" w:author="phuong vu" w:date="2018-11-30T14:16:00Z">
                <w:pPr>
                  <w:spacing w:line="360" w:lineRule="auto"/>
                </w:pPr>
              </w:pPrChange>
            </w:pPr>
          </w:p>
        </w:tc>
      </w:tr>
      <w:tr w:rsidR="00A604BA" w:rsidRPr="00920004" w14:paraId="1B2C8F28" w14:textId="77777777" w:rsidTr="00E4365A">
        <w:tc>
          <w:tcPr>
            <w:tcW w:w="805" w:type="dxa"/>
          </w:tcPr>
          <w:p w14:paraId="492C55A5" w14:textId="693A76E3" w:rsidR="00A604BA" w:rsidRPr="00920004" w:rsidRDefault="002F5F09" w:rsidP="00BD0851">
            <w:pPr>
              <w:spacing w:before="240" w:line="0" w:lineRule="atLeast"/>
              <w:jc w:val="center"/>
              <w:rPr>
                <w:lang w:val="en-US"/>
                <w:rPrChange w:id="27083" w:author="phuong vu" w:date="2018-11-30T22:36:00Z">
                  <w:rPr>
                    <w:lang w:val="en-US"/>
                  </w:rPr>
                </w:rPrChange>
              </w:rPr>
              <w:pPrChange w:id="27084" w:author="phuong vu" w:date="2018-11-30T14:16:00Z">
                <w:pPr>
                  <w:spacing w:line="360" w:lineRule="auto"/>
                  <w:jc w:val="center"/>
                </w:pPr>
              </w:pPrChange>
            </w:pPr>
            <w:ins w:id="27085" w:author="phuong vu" w:date="2018-11-25T22:00:00Z">
              <w:r w:rsidRPr="00920004">
                <w:rPr>
                  <w:lang w:val="en-US"/>
                  <w:rPrChange w:id="27086" w:author="phuong vu" w:date="2018-11-30T22:36:00Z">
                    <w:rPr>
                      <w:lang w:val="en-US"/>
                    </w:rPr>
                  </w:rPrChange>
                </w:rPr>
                <w:t>6</w:t>
              </w:r>
            </w:ins>
            <w:del w:id="27087" w:author="phuong vu" w:date="2018-11-23T09:50:00Z">
              <w:r w:rsidR="00A604BA" w:rsidRPr="00920004" w:rsidDel="00EA673D">
                <w:rPr>
                  <w:lang w:val="en-US"/>
                  <w:rPrChange w:id="27088" w:author="phuong vu" w:date="2018-11-30T22:36:00Z">
                    <w:rPr>
                      <w:lang w:val="en-US"/>
                    </w:rPr>
                  </w:rPrChange>
                </w:rPr>
                <w:delText>6</w:delText>
              </w:r>
            </w:del>
          </w:p>
        </w:tc>
        <w:tc>
          <w:tcPr>
            <w:tcW w:w="1980" w:type="dxa"/>
          </w:tcPr>
          <w:p w14:paraId="44DE693E" w14:textId="78BA6FE3" w:rsidR="00A604BA" w:rsidRPr="00920004" w:rsidRDefault="00295CFF" w:rsidP="00E64310">
            <w:pPr>
              <w:rPr>
                <w:lang w:val="en-US"/>
                <w:rPrChange w:id="27089" w:author="phuong vu" w:date="2018-11-30T22:36:00Z">
                  <w:rPr>
                    <w:lang w:val="en-US"/>
                  </w:rPr>
                </w:rPrChange>
              </w:rPr>
              <w:pPrChange w:id="27090" w:author="phuong vu" w:date="2018-11-30T23:22:00Z">
                <w:pPr>
                  <w:spacing w:line="360" w:lineRule="auto"/>
                </w:pPr>
              </w:pPrChange>
            </w:pPr>
            <w:r w:rsidRPr="00920004">
              <w:rPr>
                <w:lang w:val="en-US"/>
                <w:rPrChange w:id="27091" w:author="phuong vu" w:date="2018-11-30T22:36:00Z">
                  <w:rPr>
                    <w:lang w:val="en-US"/>
                  </w:rPr>
                </w:rPrChange>
              </w:rPr>
              <w:t>textView</w:t>
            </w:r>
          </w:p>
        </w:tc>
        <w:tc>
          <w:tcPr>
            <w:tcW w:w="2970" w:type="dxa"/>
          </w:tcPr>
          <w:p w14:paraId="2378423F" w14:textId="44A81E18" w:rsidR="00A604BA" w:rsidRPr="00920004" w:rsidRDefault="00295CFF" w:rsidP="00E64310">
            <w:pPr>
              <w:rPr>
                <w:lang w:val="en-US"/>
                <w:rPrChange w:id="27092" w:author="phuong vu" w:date="2018-11-30T22:36:00Z">
                  <w:rPr>
                    <w:lang w:val="en-US"/>
                  </w:rPr>
                </w:rPrChange>
              </w:rPr>
              <w:pPrChange w:id="27093" w:author="phuong vu" w:date="2018-11-30T23:22:00Z">
                <w:pPr>
                  <w:spacing w:line="360" w:lineRule="auto"/>
                </w:pPr>
              </w:pPrChange>
            </w:pPr>
            <w:r w:rsidRPr="00920004">
              <w:rPr>
                <w:lang w:val="en-US"/>
                <w:rPrChange w:id="27094" w:author="phuong vu" w:date="2018-11-30T22:36:00Z">
                  <w:rPr>
                    <w:lang w:val="en-US"/>
                  </w:rPr>
                </w:rPrChange>
              </w:rPr>
              <w:t>Trạng thái đơn hàng</w:t>
            </w:r>
          </w:p>
        </w:tc>
        <w:tc>
          <w:tcPr>
            <w:tcW w:w="1266" w:type="dxa"/>
          </w:tcPr>
          <w:p w14:paraId="579232BE" w14:textId="77777777" w:rsidR="00A604BA" w:rsidRPr="00920004" w:rsidRDefault="00A604BA" w:rsidP="00BD0851">
            <w:pPr>
              <w:spacing w:before="240" w:line="0" w:lineRule="atLeast"/>
              <w:rPr>
                <w:lang w:val="en-US"/>
                <w:rPrChange w:id="27095" w:author="phuong vu" w:date="2018-11-30T22:36:00Z">
                  <w:rPr>
                    <w:lang w:val="en-US"/>
                  </w:rPr>
                </w:rPrChange>
              </w:rPr>
              <w:pPrChange w:id="27096" w:author="phuong vu" w:date="2018-11-30T14:16:00Z">
                <w:pPr>
                  <w:spacing w:line="360" w:lineRule="auto"/>
                </w:pPr>
              </w:pPrChange>
            </w:pPr>
          </w:p>
        </w:tc>
        <w:tc>
          <w:tcPr>
            <w:tcW w:w="1756" w:type="dxa"/>
          </w:tcPr>
          <w:p w14:paraId="1EB18448" w14:textId="77777777" w:rsidR="00A604BA" w:rsidRPr="00920004" w:rsidRDefault="00A604BA" w:rsidP="00BD0851">
            <w:pPr>
              <w:spacing w:before="240" w:line="0" w:lineRule="atLeast"/>
              <w:rPr>
                <w:lang w:val="en-US"/>
                <w:rPrChange w:id="27097" w:author="phuong vu" w:date="2018-11-30T22:36:00Z">
                  <w:rPr>
                    <w:lang w:val="en-US"/>
                  </w:rPr>
                </w:rPrChange>
              </w:rPr>
              <w:pPrChange w:id="27098" w:author="phuong vu" w:date="2018-11-30T14:16:00Z">
                <w:pPr>
                  <w:spacing w:line="360" w:lineRule="auto"/>
                </w:pPr>
              </w:pPrChange>
            </w:pPr>
          </w:p>
        </w:tc>
      </w:tr>
      <w:tr w:rsidR="00295CFF" w:rsidRPr="00920004" w14:paraId="264F410B" w14:textId="77777777" w:rsidTr="00E4365A">
        <w:tc>
          <w:tcPr>
            <w:tcW w:w="805" w:type="dxa"/>
          </w:tcPr>
          <w:p w14:paraId="435055FB" w14:textId="456AA7BA" w:rsidR="00295CFF" w:rsidRPr="00920004" w:rsidRDefault="002F5F09" w:rsidP="00BD0851">
            <w:pPr>
              <w:spacing w:before="240" w:line="0" w:lineRule="atLeast"/>
              <w:jc w:val="center"/>
              <w:rPr>
                <w:lang w:val="en-US"/>
                <w:rPrChange w:id="27099" w:author="phuong vu" w:date="2018-11-30T22:36:00Z">
                  <w:rPr>
                    <w:lang w:val="en-US"/>
                  </w:rPr>
                </w:rPrChange>
              </w:rPr>
              <w:pPrChange w:id="27100" w:author="phuong vu" w:date="2018-11-30T14:16:00Z">
                <w:pPr>
                  <w:spacing w:line="360" w:lineRule="auto"/>
                  <w:jc w:val="center"/>
                </w:pPr>
              </w:pPrChange>
            </w:pPr>
            <w:ins w:id="27101" w:author="phuong vu" w:date="2018-11-25T22:00:00Z">
              <w:r w:rsidRPr="00920004">
                <w:rPr>
                  <w:lang w:val="en-US"/>
                  <w:rPrChange w:id="27102" w:author="phuong vu" w:date="2018-11-30T22:36:00Z">
                    <w:rPr>
                      <w:lang w:val="en-US"/>
                    </w:rPr>
                  </w:rPrChange>
                </w:rPr>
                <w:t>7</w:t>
              </w:r>
            </w:ins>
            <w:del w:id="27103" w:author="phuong vu" w:date="2018-11-23T09:50:00Z">
              <w:r w:rsidR="00295CFF" w:rsidRPr="00920004" w:rsidDel="00EA673D">
                <w:rPr>
                  <w:lang w:val="en-US"/>
                  <w:rPrChange w:id="27104" w:author="phuong vu" w:date="2018-11-30T22:36:00Z">
                    <w:rPr>
                      <w:lang w:val="en-US"/>
                    </w:rPr>
                  </w:rPrChange>
                </w:rPr>
                <w:delText>7</w:delText>
              </w:r>
            </w:del>
          </w:p>
        </w:tc>
        <w:tc>
          <w:tcPr>
            <w:tcW w:w="1980" w:type="dxa"/>
          </w:tcPr>
          <w:p w14:paraId="7BFF6249" w14:textId="34C7EAA8" w:rsidR="00295CFF" w:rsidRPr="00920004" w:rsidRDefault="00295CFF" w:rsidP="00E64310">
            <w:pPr>
              <w:rPr>
                <w:lang w:val="en-US"/>
                <w:rPrChange w:id="27105" w:author="phuong vu" w:date="2018-11-30T22:36:00Z">
                  <w:rPr>
                    <w:lang w:val="en-US"/>
                  </w:rPr>
                </w:rPrChange>
              </w:rPr>
              <w:pPrChange w:id="27106" w:author="phuong vu" w:date="2018-11-30T23:22:00Z">
                <w:pPr>
                  <w:spacing w:line="360" w:lineRule="auto"/>
                </w:pPr>
              </w:pPrChange>
            </w:pPr>
            <w:r w:rsidRPr="00920004">
              <w:rPr>
                <w:lang w:val="en-US"/>
                <w:rPrChange w:id="27107" w:author="phuong vu" w:date="2018-11-30T22:36:00Z">
                  <w:rPr>
                    <w:lang w:val="en-US"/>
                  </w:rPr>
                </w:rPrChange>
              </w:rPr>
              <w:t>textView</w:t>
            </w:r>
          </w:p>
        </w:tc>
        <w:tc>
          <w:tcPr>
            <w:tcW w:w="2970" w:type="dxa"/>
          </w:tcPr>
          <w:p w14:paraId="0F6A7E23" w14:textId="778F3E6F" w:rsidR="00295CFF" w:rsidRPr="00920004" w:rsidRDefault="00295CFF" w:rsidP="00E64310">
            <w:pPr>
              <w:rPr>
                <w:lang w:val="en-US"/>
                <w:rPrChange w:id="27108" w:author="phuong vu" w:date="2018-11-30T22:36:00Z">
                  <w:rPr>
                    <w:lang w:val="en-US"/>
                  </w:rPr>
                </w:rPrChange>
              </w:rPr>
              <w:pPrChange w:id="27109" w:author="phuong vu" w:date="2018-11-30T23:22:00Z">
                <w:pPr>
                  <w:spacing w:line="360" w:lineRule="auto"/>
                </w:pPr>
              </w:pPrChange>
            </w:pPr>
            <w:r w:rsidRPr="00920004">
              <w:rPr>
                <w:lang w:val="en-US"/>
                <w:rPrChange w:id="27110" w:author="phuong vu" w:date="2018-11-30T22:36:00Z">
                  <w:rPr>
                    <w:lang w:val="en-US"/>
                  </w:rPr>
                </w:rPrChange>
              </w:rPr>
              <w:t>Email khách hàng</w:t>
            </w:r>
          </w:p>
        </w:tc>
        <w:tc>
          <w:tcPr>
            <w:tcW w:w="1266" w:type="dxa"/>
          </w:tcPr>
          <w:p w14:paraId="0375C2AF" w14:textId="77777777" w:rsidR="00295CFF" w:rsidRPr="00920004" w:rsidRDefault="00295CFF" w:rsidP="00BD0851">
            <w:pPr>
              <w:spacing w:before="240" w:line="0" w:lineRule="atLeast"/>
              <w:rPr>
                <w:lang w:val="en-US"/>
                <w:rPrChange w:id="27111" w:author="phuong vu" w:date="2018-11-30T22:36:00Z">
                  <w:rPr>
                    <w:lang w:val="en-US"/>
                  </w:rPr>
                </w:rPrChange>
              </w:rPr>
              <w:pPrChange w:id="27112" w:author="phuong vu" w:date="2018-11-30T14:16:00Z">
                <w:pPr>
                  <w:spacing w:line="360" w:lineRule="auto"/>
                </w:pPr>
              </w:pPrChange>
            </w:pPr>
          </w:p>
        </w:tc>
        <w:tc>
          <w:tcPr>
            <w:tcW w:w="1756" w:type="dxa"/>
          </w:tcPr>
          <w:p w14:paraId="57BA6F5E" w14:textId="77777777" w:rsidR="00295CFF" w:rsidRPr="00920004" w:rsidRDefault="00295CFF" w:rsidP="00BD0851">
            <w:pPr>
              <w:spacing w:before="240" w:line="0" w:lineRule="atLeast"/>
              <w:rPr>
                <w:lang w:val="en-US"/>
                <w:rPrChange w:id="27113" w:author="phuong vu" w:date="2018-11-30T22:36:00Z">
                  <w:rPr>
                    <w:lang w:val="en-US"/>
                  </w:rPr>
                </w:rPrChange>
              </w:rPr>
              <w:pPrChange w:id="27114" w:author="phuong vu" w:date="2018-11-30T14:16:00Z">
                <w:pPr>
                  <w:spacing w:line="360" w:lineRule="auto"/>
                </w:pPr>
              </w:pPrChange>
            </w:pPr>
          </w:p>
        </w:tc>
      </w:tr>
      <w:tr w:rsidR="00295CFF" w:rsidRPr="00920004" w14:paraId="360786D1" w14:textId="77777777" w:rsidTr="00E4365A">
        <w:tc>
          <w:tcPr>
            <w:tcW w:w="805" w:type="dxa"/>
          </w:tcPr>
          <w:p w14:paraId="790931A5" w14:textId="5C7FAC25" w:rsidR="00295CFF" w:rsidRPr="00920004" w:rsidRDefault="002F5F09" w:rsidP="00BD0851">
            <w:pPr>
              <w:spacing w:before="240" w:line="0" w:lineRule="atLeast"/>
              <w:jc w:val="center"/>
              <w:rPr>
                <w:lang w:val="en-US"/>
                <w:rPrChange w:id="27115" w:author="phuong vu" w:date="2018-11-30T22:36:00Z">
                  <w:rPr>
                    <w:lang w:val="en-US"/>
                  </w:rPr>
                </w:rPrChange>
              </w:rPr>
              <w:pPrChange w:id="27116" w:author="phuong vu" w:date="2018-11-30T14:16:00Z">
                <w:pPr>
                  <w:spacing w:line="360" w:lineRule="auto"/>
                  <w:jc w:val="center"/>
                </w:pPr>
              </w:pPrChange>
            </w:pPr>
            <w:ins w:id="27117" w:author="phuong vu" w:date="2018-11-25T22:00:00Z">
              <w:r w:rsidRPr="00920004">
                <w:rPr>
                  <w:lang w:val="en-US"/>
                  <w:rPrChange w:id="27118" w:author="phuong vu" w:date="2018-11-30T22:36:00Z">
                    <w:rPr>
                      <w:lang w:val="en-US"/>
                    </w:rPr>
                  </w:rPrChange>
                </w:rPr>
                <w:t>7</w:t>
              </w:r>
            </w:ins>
            <w:del w:id="27119" w:author="phuong vu" w:date="2018-11-23T09:50:00Z">
              <w:r w:rsidR="00295CFF" w:rsidRPr="00920004" w:rsidDel="00EA673D">
                <w:rPr>
                  <w:lang w:val="en-US"/>
                  <w:rPrChange w:id="27120" w:author="phuong vu" w:date="2018-11-30T22:36:00Z">
                    <w:rPr>
                      <w:lang w:val="en-US"/>
                    </w:rPr>
                  </w:rPrChange>
                </w:rPr>
                <w:delText>8</w:delText>
              </w:r>
            </w:del>
          </w:p>
        </w:tc>
        <w:tc>
          <w:tcPr>
            <w:tcW w:w="1980" w:type="dxa"/>
          </w:tcPr>
          <w:p w14:paraId="70C28E09" w14:textId="7CA1C38B" w:rsidR="00295CFF" w:rsidRPr="00920004" w:rsidRDefault="00295CFF" w:rsidP="00E64310">
            <w:pPr>
              <w:rPr>
                <w:lang w:val="en-US"/>
                <w:rPrChange w:id="27121" w:author="phuong vu" w:date="2018-11-30T22:36:00Z">
                  <w:rPr>
                    <w:lang w:val="en-US"/>
                  </w:rPr>
                </w:rPrChange>
              </w:rPr>
              <w:pPrChange w:id="27122" w:author="phuong vu" w:date="2018-11-30T23:22:00Z">
                <w:pPr>
                  <w:spacing w:line="360" w:lineRule="auto"/>
                </w:pPr>
              </w:pPrChange>
            </w:pPr>
            <w:r w:rsidRPr="00920004">
              <w:rPr>
                <w:lang w:val="en-US"/>
                <w:rPrChange w:id="27123" w:author="phuong vu" w:date="2018-11-30T22:36:00Z">
                  <w:rPr>
                    <w:lang w:val="en-US"/>
                  </w:rPr>
                </w:rPrChange>
              </w:rPr>
              <w:t>textView</w:t>
            </w:r>
          </w:p>
        </w:tc>
        <w:tc>
          <w:tcPr>
            <w:tcW w:w="2970" w:type="dxa"/>
          </w:tcPr>
          <w:p w14:paraId="72CFDC4A" w14:textId="39940D26" w:rsidR="00295CFF" w:rsidRPr="00920004" w:rsidRDefault="00295CFF" w:rsidP="00E64310">
            <w:pPr>
              <w:rPr>
                <w:lang w:val="en-US"/>
                <w:rPrChange w:id="27124" w:author="phuong vu" w:date="2018-11-30T22:36:00Z">
                  <w:rPr>
                    <w:lang w:val="en-US"/>
                  </w:rPr>
                </w:rPrChange>
              </w:rPr>
              <w:pPrChange w:id="27125" w:author="phuong vu" w:date="2018-11-30T23:22:00Z">
                <w:pPr>
                  <w:spacing w:line="360" w:lineRule="auto"/>
                </w:pPr>
              </w:pPrChange>
            </w:pPr>
            <w:r w:rsidRPr="00920004">
              <w:rPr>
                <w:lang w:val="en-US"/>
                <w:rPrChange w:id="27126" w:author="phuong vu" w:date="2018-11-30T22:36:00Z">
                  <w:rPr>
                    <w:lang w:val="en-US"/>
                  </w:rPr>
                </w:rPrChange>
              </w:rPr>
              <w:t>Số điện thoại</w:t>
            </w:r>
          </w:p>
        </w:tc>
        <w:tc>
          <w:tcPr>
            <w:tcW w:w="1266" w:type="dxa"/>
          </w:tcPr>
          <w:p w14:paraId="2B42E7D0" w14:textId="77777777" w:rsidR="00295CFF" w:rsidRPr="00920004" w:rsidRDefault="00295CFF" w:rsidP="00BD0851">
            <w:pPr>
              <w:spacing w:before="240" w:line="0" w:lineRule="atLeast"/>
              <w:rPr>
                <w:lang w:val="en-US"/>
                <w:rPrChange w:id="27127" w:author="phuong vu" w:date="2018-11-30T22:36:00Z">
                  <w:rPr>
                    <w:lang w:val="en-US"/>
                  </w:rPr>
                </w:rPrChange>
              </w:rPr>
              <w:pPrChange w:id="27128" w:author="phuong vu" w:date="2018-11-30T14:16:00Z">
                <w:pPr>
                  <w:spacing w:line="360" w:lineRule="auto"/>
                </w:pPr>
              </w:pPrChange>
            </w:pPr>
          </w:p>
        </w:tc>
        <w:tc>
          <w:tcPr>
            <w:tcW w:w="1756" w:type="dxa"/>
          </w:tcPr>
          <w:p w14:paraId="40C3E3D0" w14:textId="77777777" w:rsidR="00295CFF" w:rsidRPr="00920004" w:rsidRDefault="00295CFF" w:rsidP="00BD0851">
            <w:pPr>
              <w:spacing w:before="240" w:line="0" w:lineRule="atLeast"/>
              <w:rPr>
                <w:lang w:val="en-US"/>
                <w:rPrChange w:id="27129" w:author="phuong vu" w:date="2018-11-30T22:36:00Z">
                  <w:rPr>
                    <w:lang w:val="en-US"/>
                  </w:rPr>
                </w:rPrChange>
              </w:rPr>
              <w:pPrChange w:id="27130" w:author="phuong vu" w:date="2018-11-30T14:16:00Z">
                <w:pPr>
                  <w:spacing w:line="360" w:lineRule="auto"/>
                </w:pPr>
              </w:pPrChange>
            </w:pPr>
          </w:p>
        </w:tc>
      </w:tr>
      <w:tr w:rsidR="00295CFF" w:rsidRPr="00920004" w14:paraId="2D77F47B" w14:textId="77777777" w:rsidTr="00E4365A">
        <w:tc>
          <w:tcPr>
            <w:tcW w:w="805" w:type="dxa"/>
          </w:tcPr>
          <w:p w14:paraId="70430645" w14:textId="6348E9F4" w:rsidR="00295CFF" w:rsidRPr="00920004" w:rsidRDefault="002F5F09" w:rsidP="00BD0851">
            <w:pPr>
              <w:spacing w:before="240" w:line="0" w:lineRule="atLeast"/>
              <w:jc w:val="center"/>
              <w:rPr>
                <w:lang w:val="en-US"/>
                <w:rPrChange w:id="27131" w:author="phuong vu" w:date="2018-11-30T22:36:00Z">
                  <w:rPr>
                    <w:lang w:val="en-US"/>
                  </w:rPr>
                </w:rPrChange>
              </w:rPr>
              <w:pPrChange w:id="27132" w:author="phuong vu" w:date="2018-11-30T14:16:00Z">
                <w:pPr>
                  <w:spacing w:line="360" w:lineRule="auto"/>
                  <w:jc w:val="center"/>
                </w:pPr>
              </w:pPrChange>
            </w:pPr>
            <w:ins w:id="27133" w:author="phuong vu" w:date="2018-11-25T22:00:00Z">
              <w:r w:rsidRPr="00920004">
                <w:rPr>
                  <w:lang w:val="en-US"/>
                  <w:rPrChange w:id="27134" w:author="phuong vu" w:date="2018-11-30T22:36:00Z">
                    <w:rPr>
                      <w:lang w:val="en-US"/>
                    </w:rPr>
                  </w:rPrChange>
                </w:rPr>
                <w:t>9</w:t>
              </w:r>
            </w:ins>
            <w:del w:id="27135" w:author="phuong vu" w:date="2018-11-23T09:50:00Z">
              <w:r w:rsidR="00295CFF" w:rsidRPr="00920004" w:rsidDel="00EA673D">
                <w:rPr>
                  <w:lang w:val="en-US"/>
                  <w:rPrChange w:id="27136" w:author="phuong vu" w:date="2018-11-30T22:36:00Z">
                    <w:rPr>
                      <w:lang w:val="en-US"/>
                    </w:rPr>
                  </w:rPrChange>
                </w:rPr>
                <w:delText>9</w:delText>
              </w:r>
            </w:del>
          </w:p>
        </w:tc>
        <w:tc>
          <w:tcPr>
            <w:tcW w:w="1980" w:type="dxa"/>
          </w:tcPr>
          <w:p w14:paraId="56547BFA" w14:textId="1A1B6778" w:rsidR="00295CFF" w:rsidRPr="00920004" w:rsidRDefault="00295CFF" w:rsidP="00E64310">
            <w:pPr>
              <w:rPr>
                <w:lang w:val="en-US"/>
                <w:rPrChange w:id="27137" w:author="phuong vu" w:date="2018-11-30T22:36:00Z">
                  <w:rPr>
                    <w:lang w:val="en-US"/>
                  </w:rPr>
                </w:rPrChange>
              </w:rPr>
              <w:pPrChange w:id="27138" w:author="phuong vu" w:date="2018-11-30T23:22:00Z">
                <w:pPr>
                  <w:spacing w:line="360" w:lineRule="auto"/>
                </w:pPr>
              </w:pPrChange>
            </w:pPr>
            <w:r w:rsidRPr="00920004">
              <w:rPr>
                <w:lang w:val="en-US"/>
                <w:rPrChange w:id="27139" w:author="phuong vu" w:date="2018-11-30T22:36:00Z">
                  <w:rPr>
                    <w:lang w:val="en-US"/>
                  </w:rPr>
                </w:rPrChange>
              </w:rPr>
              <w:t>textView</w:t>
            </w:r>
          </w:p>
        </w:tc>
        <w:tc>
          <w:tcPr>
            <w:tcW w:w="2970" w:type="dxa"/>
          </w:tcPr>
          <w:p w14:paraId="022509DB" w14:textId="7FD7588F" w:rsidR="00295CFF" w:rsidRPr="00920004" w:rsidRDefault="00295CFF" w:rsidP="00E64310">
            <w:pPr>
              <w:rPr>
                <w:lang w:val="en-US"/>
                <w:rPrChange w:id="27140" w:author="phuong vu" w:date="2018-11-30T22:36:00Z">
                  <w:rPr>
                    <w:lang w:val="en-US"/>
                  </w:rPr>
                </w:rPrChange>
              </w:rPr>
              <w:pPrChange w:id="27141" w:author="phuong vu" w:date="2018-11-30T23:22:00Z">
                <w:pPr>
                  <w:spacing w:line="360" w:lineRule="auto"/>
                </w:pPr>
              </w:pPrChange>
            </w:pPr>
            <w:r w:rsidRPr="00920004">
              <w:rPr>
                <w:lang w:val="en-US"/>
                <w:rPrChange w:id="27142" w:author="phuong vu" w:date="2018-11-30T22:36:00Z">
                  <w:rPr>
                    <w:lang w:val="en-US"/>
                  </w:rPr>
                </w:rPrChange>
              </w:rPr>
              <w:t>Số lượng kết quả</w:t>
            </w:r>
          </w:p>
        </w:tc>
        <w:tc>
          <w:tcPr>
            <w:tcW w:w="1266" w:type="dxa"/>
          </w:tcPr>
          <w:p w14:paraId="61F7B67A" w14:textId="036D5FF0" w:rsidR="00295CFF" w:rsidRPr="00920004" w:rsidRDefault="00295CFF" w:rsidP="00BD0851">
            <w:pPr>
              <w:spacing w:before="240" w:line="0" w:lineRule="atLeast"/>
              <w:jc w:val="center"/>
              <w:rPr>
                <w:lang w:val="en-US"/>
                <w:rPrChange w:id="27143" w:author="phuong vu" w:date="2018-11-30T22:36:00Z">
                  <w:rPr>
                    <w:lang w:val="en-US"/>
                  </w:rPr>
                </w:rPrChange>
              </w:rPr>
              <w:pPrChange w:id="27144" w:author="phuong vu" w:date="2018-11-30T14:16:00Z">
                <w:pPr>
                  <w:spacing w:line="360" w:lineRule="auto"/>
                  <w:jc w:val="center"/>
                </w:pPr>
              </w:pPrChange>
            </w:pPr>
            <w:r w:rsidRPr="00920004">
              <w:rPr>
                <w:lang w:val="en-US"/>
                <w:rPrChange w:id="27145" w:author="phuong vu" w:date="2018-11-30T22:36:00Z">
                  <w:rPr>
                    <w:lang w:val="en-US"/>
                  </w:rPr>
                </w:rPrChange>
              </w:rPr>
              <w:t>0</w:t>
            </w:r>
          </w:p>
        </w:tc>
        <w:tc>
          <w:tcPr>
            <w:tcW w:w="1756" w:type="dxa"/>
          </w:tcPr>
          <w:p w14:paraId="77204EB2" w14:textId="77777777" w:rsidR="00295CFF" w:rsidRPr="00920004" w:rsidRDefault="00295CFF" w:rsidP="00BD0851">
            <w:pPr>
              <w:keepNext/>
              <w:spacing w:before="240" w:line="0" w:lineRule="atLeast"/>
              <w:rPr>
                <w:lang w:val="en-US"/>
                <w:rPrChange w:id="27146" w:author="phuong vu" w:date="2018-11-30T22:36:00Z">
                  <w:rPr>
                    <w:lang w:val="en-US"/>
                  </w:rPr>
                </w:rPrChange>
              </w:rPr>
              <w:pPrChange w:id="27147" w:author="phuong vu" w:date="2018-11-30T14:16:00Z">
                <w:pPr>
                  <w:spacing w:line="360" w:lineRule="auto"/>
                </w:pPr>
              </w:pPrChange>
            </w:pPr>
          </w:p>
        </w:tc>
      </w:tr>
    </w:tbl>
    <w:p w14:paraId="169875A2" w14:textId="0378B5DF" w:rsidR="00A604BA" w:rsidRPr="00920004" w:rsidRDefault="009E4E70" w:rsidP="00A17FA5">
      <w:pPr>
        <w:pStyle w:val="Caption"/>
        <w:rPr>
          <w:lang w:val="en-US"/>
          <w:rPrChange w:id="27148" w:author="phuong vu" w:date="2018-11-30T22:36:00Z">
            <w:rPr>
              <w:lang w:val="en-US"/>
            </w:rPr>
          </w:rPrChange>
        </w:rPr>
        <w:pPrChange w:id="27149" w:author="phuong vu" w:date="2018-11-30T22:42:00Z">
          <w:pPr/>
        </w:pPrChange>
      </w:pPr>
      <w:bookmarkStart w:id="27150" w:name="_Toc531381632"/>
      <w:ins w:id="27151" w:author="phuong vu" w:date="2018-11-26T01:16:00Z">
        <w:r w:rsidRPr="00920004">
          <w:rPr>
            <w:rPrChange w:id="27152" w:author="phuong vu" w:date="2018-11-30T22:36:00Z">
              <w:rPr/>
            </w:rPrChange>
          </w:rPr>
          <w:t xml:space="preserve">Bảng </w:t>
        </w:r>
      </w:ins>
      <w:ins w:id="27153" w:author="phuong vu" w:date="2018-11-30T14:54:00Z">
        <w:r w:rsidR="00D632EE" w:rsidRPr="00920004">
          <w:rPr>
            <w:rPrChange w:id="27154" w:author="phuong vu" w:date="2018-11-30T22:36:00Z">
              <w:rPr/>
            </w:rPrChange>
          </w:rPr>
          <w:fldChar w:fldCharType="begin"/>
        </w:r>
        <w:r w:rsidR="00D632EE" w:rsidRPr="00920004">
          <w:rPr>
            <w:rPrChange w:id="27155" w:author="phuong vu" w:date="2018-11-30T22:36:00Z">
              <w:rPr/>
            </w:rPrChange>
          </w:rPr>
          <w:instrText xml:space="preserve"> STYLEREF 1 \s </w:instrText>
        </w:r>
      </w:ins>
      <w:r w:rsidR="00D632EE" w:rsidRPr="00920004">
        <w:rPr>
          <w:rPrChange w:id="27156" w:author="phuong vu" w:date="2018-11-30T22:36:00Z">
            <w:rPr/>
          </w:rPrChange>
        </w:rPr>
        <w:fldChar w:fldCharType="separate"/>
      </w:r>
      <w:r w:rsidR="00B5490C">
        <w:rPr>
          <w:noProof/>
        </w:rPr>
        <w:t>3</w:t>
      </w:r>
      <w:ins w:id="27157" w:author="phuong vu" w:date="2018-11-30T14:54:00Z">
        <w:r w:rsidR="00D632EE" w:rsidRPr="00920004">
          <w:rPr>
            <w:rPrChange w:id="27158" w:author="phuong vu" w:date="2018-11-30T22:36:00Z">
              <w:rPr/>
            </w:rPrChange>
          </w:rPr>
          <w:fldChar w:fldCharType="end"/>
        </w:r>
        <w:r w:rsidR="00D632EE" w:rsidRPr="00920004">
          <w:rPr>
            <w:rPrChange w:id="27159" w:author="phuong vu" w:date="2018-11-30T22:36:00Z">
              <w:rPr/>
            </w:rPrChange>
          </w:rPr>
          <w:t>.</w:t>
        </w:r>
        <w:r w:rsidR="00D632EE" w:rsidRPr="00920004">
          <w:rPr>
            <w:rPrChange w:id="27160" w:author="phuong vu" w:date="2018-11-30T22:36:00Z">
              <w:rPr/>
            </w:rPrChange>
          </w:rPr>
          <w:fldChar w:fldCharType="begin"/>
        </w:r>
        <w:r w:rsidR="00D632EE" w:rsidRPr="00920004">
          <w:rPr>
            <w:rPrChange w:id="27161" w:author="phuong vu" w:date="2018-11-30T22:36:00Z">
              <w:rPr/>
            </w:rPrChange>
          </w:rPr>
          <w:instrText xml:space="preserve"> SEQ Bảng \* ARABIC \s 1 </w:instrText>
        </w:r>
      </w:ins>
      <w:r w:rsidR="00D632EE" w:rsidRPr="00920004">
        <w:rPr>
          <w:rPrChange w:id="27162" w:author="phuong vu" w:date="2018-11-30T22:36:00Z">
            <w:rPr/>
          </w:rPrChange>
        </w:rPr>
        <w:fldChar w:fldCharType="separate"/>
      </w:r>
      <w:ins w:id="27163" w:author="phuong vu" w:date="2018-11-30T22:44:00Z">
        <w:r w:rsidR="00B5490C">
          <w:rPr>
            <w:noProof/>
          </w:rPr>
          <w:t>24</w:t>
        </w:r>
      </w:ins>
      <w:ins w:id="27164" w:author="phuong vu" w:date="2018-11-30T14:54:00Z">
        <w:r w:rsidR="00D632EE" w:rsidRPr="00920004">
          <w:rPr>
            <w:rPrChange w:id="27165" w:author="phuong vu" w:date="2018-11-30T22:36:00Z">
              <w:rPr/>
            </w:rPrChange>
          </w:rPr>
          <w:fldChar w:fldCharType="end"/>
        </w:r>
      </w:ins>
      <w:ins w:id="27166" w:author="phuong vu" w:date="2018-11-26T01:16:00Z">
        <w:r w:rsidRPr="00920004">
          <w:rPr>
            <w:lang w:val="en-US"/>
            <w:rPrChange w:id="27167" w:author="phuong vu" w:date="2018-11-30T22:36:00Z">
              <w:rPr>
                <w:lang w:val="en-US"/>
              </w:rPr>
            </w:rPrChange>
          </w:rPr>
          <w:t xml:space="preserve"> Các thành phần giao diện tìm kiếm đơn hàng</w:t>
        </w:r>
      </w:ins>
      <w:bookmarkEnd w:id="27150"/>
    </w:p>
    <w:p w14:paraId="61EB96DE" w14:textId="16062294" w:rsidR="00EC45DD" w:rsidRPr="00920004" w:rsidRDefault="00EC45DD" w:rsidP="00E64310">
      <w:pPr>
        <w:pStyle w:val="Heading5"/>
        <w:numPr>
          <w:ilvl w:val="0"/>
          <w:numId w:val="81"/>
        </w:numPr>
        <w:spacing w:before="240" w:line="0" w:lineRule="atLeast"/>
        <w:ind w:left="630"/>
        <w:rPr>
          <w:rFonts w:cstheme="majorHAnsi"/>
          <w:lang w:val="en-US"/>
          <w:rPrChange w:id="27168" w:author="phuong vu" w:date="2018-11-30T22:36:00Z">
            <w:rPr>
              <w:lang w:val="en-US"/>
            </w:rPr>
          </w:rPrChange>
        </w:rPr>
        <w:pPrChange w:id="27169" w:author="phuong vu" w:date="2018-11-30T23:22:00Z">
          <w:pPr>
            <w:pStyle w:val="Heading5"/>
          </w:pPr>
        </w:pPrChange>
      </w:pPr>
      <w:r w:rsidRPr="00920004">
        <w:rPr>
          <w:rFonts w:cstheme="majorHAnsi"/>
          <w:lang w:val="en-US"/>
          <w:rPrChange w:id="27170"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RPr="00920004" w14:paraId="3DDD64A5" w14:textId="77777777" w:rsidTr="00E4365A">
        <w:tc>
          <w:tcPr>
            <w:tcW w:w="805" w:type="dxa"/>
            <w:vMerge w:val="restart"/>
            <w:vAlign w:val="center"/>
          </w:tcPr>
          <w:p w14:paraId="21EC09B6" w14:textId="77777777" w:rsidR="00295CFF" w:rsidRPr="00E64310" w:rsidRDefault="00295CFF" w:rsidP="00E64310">
            <w:pPr>
              <w:jc w:val="center"/>
              <w:rPr>
                <w:b/>
                <w:lang w:val="en-US"/>
                <w:rPrChange w:id="27171" w:author="phuong vu" w:date="2018-11-30T23:22:00Z">
                  <w:rPr>
                    <w:b/>
                    <w:lang w:val="en-US"/>
                  </w:rPr>
                </w:rPrChange>
              </w:rPr>
              <w:pPrChange w:id="27172" w:author="phuong vu" w:date="2018-11-30T23:22:00Z">
                <w:pPr>
                  <w:spacing w:line="360" w:lineRule="auto"/>
                  <w:jc w:val="center"/>
                </w:pPr>
              </w:pPrChange>
            </w:pPr>
            <w:r w:rsidRPr="00E64310">
              <w:rPr>
                <w:b/>
                <w:lang w:val="en-US"/>
                <w:rPrChange w:id="27173" w:author="phuong vu" w:date="2018-11-30T23:22:00Z">
                  <w:rPr>
                    <w:b/>
                    <w:lang w:val="en-US"/>
                  </w:rPr>
                </w:rPrChange>
              </w:rPr>
              <w:t>STT</w:t>
            </w:r>
          </w:p>
        </w:tc>
        <w:tc>
          <w:tcPr>
            <w:tcW w:w="2120" w:type="dxa"/>
            <w:vMerge w:val="restart"/>
            <w:vAlign w:val="center"/>
          </w:tcPr>
          <w:p w14:paraId="773D3EAA" w14:textId="77777777" w:rsidR="00295CFF" w:rsidRPr="00E64310" w:rsidRDefault="00295CFF" w:rsidP="00E64310">
            <w:pPr>
              <w:jc w:val="center"/>
              <w:rPr>
                <w:b/>
                <w:lang w:val="en-US"/>
                <w:rPrChange w:id="27174" w:author="phuong vu" w:date="2018-11-30T23:22:00Z">
                  <w:rPr>
                    <w:b/>
                    <w:lang w:val="en-US"/>
                  </w:rPr>
                </w:rPrChange>
              </w:rPr>
              <w:pPrChange w:id="27175" w:author="phuong vu" w:date="2018-11-30T23:22:00Z">
                <w:pPr>
                  <w:spacing w:line="360" w:lineRule="auto"/>
                  <w:jc w:val="center"/>
                </w:pPr>
              </w:pPrChange>
            </w:pPr>
            <w:r w:rsidRPr="00E64310">
              <w:rPr>
                <w:b/>
                <w:lang w:val="en-US"/>
                <w:rPrChange w:id="27176" w:author="phuong vu" w:date="2018-11-30T23:22:00Z">
                  <w:rPr>
                    <w:b/>
                    <w:lang w:val="en-US"/>
                  </w:rPr>
                </w:rPrChange>
              </w:rPr>
              <w:t>Tên bảng/</w:t>
            </w:r>
          </w:p>
          <w:p w14:paraId="0399FEC4" w14:textId="77777777" w:rsidR="00295CFF" w:rsidRPr="00E64310" w:rsidRDefault="00295CFF" w:rsidP="00E64310">
            <w:pPr>
              <w:jc w:val="center"/>
              <w:rPr>
                <w:b/>
                <w:lang w:val="en-US"/>
                <w:rPrChange w:id="27177" w:author="phuong vu" w:date="2018-11-30T23:22:00Z">
                  <w:rPr>
                    <w:b/>
                    <w:lang w:val="en-US"/>
                  </w:rPr>
                </w:rPrChange>
              </w:rPr>
              <w:pPrChange w:id="27178" w:author="phuong vu" w:date="2018-11-30T23:22:00Z">
                <w:pPr>
                  <w:spacing w:line="360" w:lineRule="auto"/>
                  <w:jc w:val="center"/>
                </w:pPr>
              </w:pPrChange>
            </w:pPr>
            <w:r w:rsidRPr="00E64310">
              <w:rPr>
                <w:b/>
                <w:lang w:val="en-US"/>
                <w:rPrChange w:id="27179" w:author="phuong vu" w:date="2018-11-30T23:22:00Z">
                  <w:rPr>
                    <w:b/>
                    <w:lang w:val="en-US"/>
                  </w:rPr>
                </w:rPrChange>
              </w:rPr>
              <w:t>Cấu trúc dữ liệu</w:t>
            </w:r>
          </w:p>
        </w:tc>
        <w:tc>
          <w:tcPr>
            <w:tcW w:w="5852" w:type="dxa"/>
            <w:gridSpan w:val="4"/>
            <w:vAlign w:val="center"/>
          </w:tcPr>
          <w:p w14:paraId="45CF542F" w14:textId="77777777" w:rsidR="00295CFF" w:rsidRPr="00E64310" w:rsidRDefault="00295CFF" w:rsidP="00E64310">
            <w:pPr>
              <w:jc w:val="center"/>
              <w:rPr>
                <w:b/>
                <w:lang w:val="en-US"/>
                <w:rPrChange w:id="27180" w:author="phuong vu" w:date="2018-11-30T23:22:00Z">
                  <w:rPr>
                    <w:b/>
                    <w:lang w:val="en-US"/>
                  </w:rPr>
                </w:rPrChange>
              </w:rPr>
              <w:pPrChange w:id="27181" w:author="phuong vu" w:date="2018-11-30T23:22:00Z">
                <w:pPr>
                  <w:spacing w:line="360" w:lineRule="auto"/>
                  <w:jc w:val="center"/>
                </w:pPr>
              </w:pPrChange>
            </w:pPr>
            <w:r w:rsidRPr="00E64310">
              <w:rPr>
                <w:b/>
                <w:lang w:val="en-US"/>
                <w:rPrChange w:id="27182" w:author="phuong vu" w:date="2018-11-30T23:22:00Z">
                  <w:rPr>
                    <w:b/>
                    <w:lang w:val="en-US"/>
                  </w:rPr>
                </w:rPrChange>
              </w:rPr>
              <w:t>Phương thức</w:t>
            </w:r>
          </w:p>
        </w:tc>
      </w:tr>
      <w:tr w:rsidR="00295CFF" w:rsidRPr="00920004" w14:paraId="78FC7DFB" w14:textId="77777777" w:rsidTr="00E4365A">
        <w:tc>
          <w:tcPr>
            <w:tcW w:w="805" w:type="dxa"/>
            <w:vMerge/>
            <w:vAlign w:val="center"/>
          </w:tcPr>
          <w:p w14:paraId="716AD20C" w14:textId="77777777" w:rsidR="00295CFF" w:rsidRPr="00E64310" w:rsidRDefault="00295CFF" w:rsidP="00E64310">
            <w:pPr>
              <w:jc w:val="center"/>
              <w:rPr>
                <w:b/>
                <w:lang w:val="en-US"/>
                <w:rPrChange w:id="27183" w:author="phuong vu" w:date="2018-11-30T23:22:00Z">
                  <w:rPr>
                    <w:b/>
                    <w:lang w:val="en-US"/>
                  </w:rPr>
                </w:rPrChange>
              </w:rPr>
              <w:pPrChange w:id="27184" w:author="phuong vu" w:date="2018-11-30T23:22:00Z">
                <w:pPr>
                  <w:spacing w:line="360" w:lineRule="auto"/>
                  <w:jc w:val="center"/>
                </w:pPr>
              </w:pPrChange>
            </w:pPr>
          </w:p>
        </w:tc>
        <w:tc>
          <w:tcPr>
            <w:tcW w:w="2120" w:type="dxa"/>
            <w:vMerge/>
            <w:vAlign w:val="center"/>
          </w:tcPr>
          <w:p w14:paraId="2A091AD6" w14:textId="77777777" w:rsidR="00295CFF" w:rsidRPr="00E64310" w:rsidRDefault="00295CFF" w:rsidP="00E64310">
            <w:pPr>
              <w:jc w:val="center"/>
              <w:rPr>
                <w:b/>
                <w:lang w:val="en-US"/>
                <w:rPrChange w:id="27185" w:author="phuong vu" w:date="2018-11-30T23:22:00Z">
                  <w:rPr>
                    <w:b/>
                    <w:lang w:val="en-US"/>
                  </w:rPr>
                </w:rPrChange>
              </w:rPr>
              <w:pPrChange w:id="27186" w:author="phuong vu" w:date="2018-11-30T23:22:00Z">
                <w:pPr>
                  <w:spacing w:line="360" w:lineRule="auto"/>
                  <w:jc w:val="center"/>
                </w:pPr>
              </w:pPrChange>
            </w:pPr>
          </w:p>
        </w:tc>
        <w:tc>
          <w:tcPr>
            <w:tcW w:w="1463" w:type="dxa"/>
            <w:vAlign w:val="center"/>
          </w:tcPr>
          <w:p w14:paraId="3A573C9D" w14:textId="77777777" w:rsidR="00295CFF" w:rsidRPr="00E64310" w:rsidRDefault="00295CFF" w:rsidP="00E64310">
            <w:pPr>
              <w:jc w:val="center"/>
              <w:rPr>
                <w:b/>
                <w:lang w:val="en-US"/>
                <w:rPrChange w:id="27187" w:author="phuong vu" w:date="2018-11-30T23:22:00Z">
                  <w:rPr>
                    <w:b/>
                    <w:lang w:val="en-US"/>
                  </w:rPr>
                </w:rPrChange>
              </w:rPr>
              <w:pPrChange w:id="27188" w:author="phuong vu" w:date="2018-11-30T23:22:00Z">
                <w:pPr>
                  <w:spacing w:line="360" w:lineRule="auto"/>
                  <w:jc w:val="center"/>
                </w:pPr>
              </w:pPrChange>
            </w:pPr>
            <w:r w:rsidRPr="00E64310">
              <w:rPr>
                <w:b/>
                <w:lang w:val="en-US"/>
                <w:rPrChange w:id="27189" w:author="phuong vu" w:date="2018-11-30T23:22:00Z">
                  <w:rPr>
                    <w:b/>
                    <w:lang w:val="en-US"/>
                  </w:rPr>
                </w:rPrChange>
              </w:rPr>
              <w:t>Thêm</w:t>
            </w:r>
          </w:p>
        </w:tc>
        <w:tc>
          <w:tcPr>
            <w:tcW w:w="1463" w:type="dxa"/>
            <w:vAlign w:val="center"/>
          </w:tcPr>
          <w:p w14:paraId="3FBD27B4" w14:textId="77777777" w:rsidR="00295CFF" w:rsidRPr="00E64310" w:rsidRDefault="00295CFF" w:rsidP="00E64310">
            <w:pPr>
              <w:jc w:val="center"/>
              <w:rPr>
                <w:b/>
                <w:lang w:val="en-US"/>
                <w:rPrChange w:id="27190" w:author="phuong vu" w:date="2018-11-30T23:22:00Z">
                  <w:rPr>
                    <w:b/>
                    <w:lang w:val="en-US"/>
                  </w:rPr>
                </w:rPrChange>
              </w:rPr>
              <w:pPrChange w:id="27191" w:author="phuong vu" w:date="2018-11-30T23:22:00Z">
                <w:pPr>
                  <w:spacing w:line="360" w:lineRule="auto"/>
                  <w:jc w:val="center"/>
                </w:pPr>
              </w:pPrChange>
            </w:pPr>
            <w:r w:rsidRPr="00E64310">
              <w:rPr>
                <w:b/>
                <w:lang w:val="en-US"/>
                <w:rPrChange w:id="27192" w:author="phuong vu" w:date="2018-11-30T23:22:00Z">
                  <w:rPr>
                    <w:b/>
                    <w:lang w:val="en-US"/>
                  </w:rPr>
                </w:rPrChange>
              </w:rPr>
              <w:t>Sửa</w:t>
            </w:r>
          </w:p>
        </w:tc>
        <w:tc>
          <w:tcPr>
            <w:tcW w:w="1463" w:type="dxa"/>
            <w:vAlign w:val="center"/>
          </w:tcPr>
          <w:p w14:paraId="56A907F8" w14:textId="77777777" w:rsidR="00295CFF" w:rsidRPr="00E64310" w:rsidRDefault="00295CFF" w:rsidP="00E64310">
            <w:pPr>
              <w:jc w:val="center"/>
              <w:rPr>
                <w:b/>
                <w:lang w:val="en-US"/>
                <w:rPrChange w:id="27193" w:author="phuong vu" w:date="2018-11-30T23:22:00Z">
                  <w:rPr>
                    <w:b/>
                    <w:lang w:val="en-US"/>
                  </w:rPr>
                </w:rPrChange>
              </w:rPr>
              <w:pPrChange w:id="27194" w:author="phuong vu" w:date="2018-11-30T23:22:00Z">
                <w:pPr>
                  <w:spacing w:line="360" w:lineRule="auto"/>
                  <w:jc w:val="center"/>
                </w:pPr>
              </w:pPrChange>
            </w:pPr>
            <w:r w:rsidRPr="00E64310">
              <w:rPr>
                <w:b/>
                <w:lang w:val="en-US"/>
                <w:rPrChange w:id="27195" w:author="phuong vu" w:date="2018-11-30T23:22:00Z">
                  <w:rPr>
                    <w:b/>
                    <w:lang w:val="en-US"/>
                  </w:rPr>
                </w:rPrChange>
              </w:rPr>
              <w:t>Xóa</w:t>
            </w:r>
          </w:p>
        </w:tc>
        <w:tc>
          <w:tcPr>
            <w:tcW w:w="1463" w:type="dxa"/>
            <w:vAlign w:val="center"/>
          </w:tcPr>
          <w:p w14:paraId="2DA39E4B" w14:textId="77777777" w:rsidR="00295CFF" w:rsidRPr="00E64310" w:rsidRDefault="00295CFF" w:rsidP="00E64310">
            <w:pPr>
              <w:jc w:val="center"/>
              <w:rPr>
                <w:b/>
                <w:lang w:val="en-US"/>
                <w:rPrChange w:id="27196" w:author="phuong vu" w:date="2018-11-30T23:22:00Z">
                  <w:rPr>
                    <w:b/>
                    <w:lang w:val="en-US"/>
                  </w:rPr>
                </w:rPrChange>
              </w:rPr>
              <w:pPrChange w:id="27197" w:author="phuong vu" w:date="2018-11-30T23:22:00Z">
                <w:pPr>
                  <w:spacing w:line="360" w:lineRule="auto"/>
                  <w:jc w:val="center"/>
                </w:pPr>
              </w:pPrChange>
            </w:pPr>
            <w:r w:rsidRPr="00E64310">
              <w:rPr>
                <w:b/>
                <w:lang w:val="en-US"/>
                <w:rPrChange w:id="27198" w:author="phuong vu" w:date="2018-11-30T23:22:00Z">
                  <w:rPr>
                    <w:b/>
                    <w:lang w:val="en-US"/>
                  </w:rPr>
                </w:rPrChange>
              </w:rPr>
              <w:t>Truy vấn</w:t>
            </w:r>
          </w:p>
        </w:tc>
      </w:tr>
      <w:tr w:rsidR="00295CFF" w:rsidRPr="00920004" w14:paraId="57C8DB19" w14:textId="77777777" w:rsidTr="00E4365A">
        <w:tc>
          <w:tcPr>
            <w:tcW w:w="805" w:type="dxa"/>
          </w:tcPr>
          <w:p w14:paraId="097A051E" w14:textId="77777777" w:rsidR="00295CFF" w:rsidRPr="00920004" w:rsidRDefault="00295CFF" w:rsidP="00BD0851">
            <w:pPr>
              <w:spacing w:before="240" w:line="0" w:lineRule="atLeast"/>
              <w:jc w:val="center"/>
              <w:rPr>
                <w:lang w:val="en-US"/>
                <w:rPrChange w:id="27199" w:author="phuong vu" w:date="2018-11-30T22:36:00Z">
                  <w:rPr>
                    <w:lang w:val="en-US"/>
                  </w:rPr>
                </w:rPrChange>
              </w:rPr>
              <w:pPrChange w:id="27200" w:author="phuong vu" w:date="2018-11-30T14:16:00Z">
                <w:pPr>
                  <w:spacing w:line="360" w:lineRule="auto"/>
                  <w:jc w:val="center"/>
                </w:pPr>
              </w:pPrChange>
            </w:pPr>
            <w:r w:rsidRPr="00920004">
              <w:rPr>
                <w:lang w:val="en-US"/>
                <w:rPrChange w:id="27201" w:author="phuong vu" w:date="2018-11-30T22:36:00Z">
                  <w:rPr>
                    <w:lang w:val="en-US"/>
                  </w:rPr>
                </w:rPrChange>
              </w:rPr>
              <w:t>1</w:t>
            </w:r>
          </w:p>
        </w:tc>
        <w:tc>
          <w:tcPr>
            <w:tcW w:w="2120" w:type="dxa"/>
          </w:tcPr>
          <w:p w14:paraId="2922F7FD" w14:textId="39741B0E" w:rsidR="00295CFF" w:rsidRPr="00920004" w:rsidRDefault="00295CFF" w:rsidP="00E64310">
            <w:pPr>
              <w:rPr>
                <w:lang w:val="en-US"/>
                <w:rPrChange w:id="27202" w:author="phuong vu" w:date="2018-11-30T22:36:00Z">
                  <w:rPr>
                    <w:lang w:val="en-US"/>
                  </w:rPr>
                </w:rPrChange>
              </w:rPr>
              <w:pPrChange w:id="27203" w:author="phuong vu" w:date="2018-11-30T23:22:00Z">
                <w:pPr>
                  <w:spacing w:line="360" w:lineRule="auto"/>
                </w:pPr>
              </w:pPrChange>
            </w:pPr>
            <w:r w:rsidRPr="00920004">
              <w:rPr>
                <w:lang w:val="en-US"/>
                <w:rPrChange w:id="27204" w:author="phuong vu" w:date="2018-11-30T22:36:00Z">
                  <w:rPr>
                    <w:lang w:val="en-US"/>
                  </w:rPr>
                </w:rPrChange>
              </w:rPr>
              <w:t>customer_order</w:t>
            </w:r>
          </w:p>
        </w:tc>
        <w:tc>
          <w:tcPr>
            <w:tcW w:w="1463" w:type="dxa"/>
          </w:tcPr>
          <w:p w14:paraId="3D905F34" w14:textId="77777777" w:rsidR="00295CFF" w:rsidRPr="00920004" w:rsidRDefault="00295CFF" w:rsidP="00BD0851">
            <w:pPr>
              <w:spacing w:before="240" w:line="0" w:lineRule="atLeast"/>
              <w:jc w:val="center"/>
              <w:rPr>
                <w:lang w:val="en-US"/>
                <w:rPrChange w:id="27205" w:author="phuong vu" w:date="2018-11-30T22:36:00Z">
                  <w:rPr>
                    <w:lang w:val="en-US"/>
                  </w:rPr>
                </w:rPrChange>
              </w:rPr>
              <w:pPrChange w:id="27206" w:author="phuong vu" w:date="2018-11-30T14:16:00Z">
                <w:pPr>
                  <w:spacing w:line="360" w:lineRule="auto"/>
                  <w:jc w:val="center"/>
                </w:pPr>
              </w:pPrChange>
            </w:pPr>
          </w:p>
        </w:tc>
        <w:tc>
          <w:tcPr>
            <w:tcW w:w="1463" w:type="dxa"/>
          </w:tcPr>
          <w:p w14:paraId="66A133DE" w14:textId="77777777" w:rsidR="00295CFF" w:rsidRPr="00920004" w:rsidRDefault="00295CFF" w:rsidP="00BD0851">
            <w:pPr>
              <w:spacing w:before="240" w:line="0" w:lineRule="atLeast"/>
              <w:jc w:val="center"/>
              <w:rPr>
                <w:lang w:val="en-US"/>
                <w:rPrChange w:id="27207" w:author="phuong vu" w:date="2018-11-30T22:36:00Z">
                  <w:rPr>
                    <w:lang w:val="en-US"/>
                  </w:rPr>
                </w:rPrChange>
              </w:rPr>
              <w:pPrChange w:id="27208" w:author="phuong vu" w:date="2018-11-30T14:16:00Z">
                <w:pPr>
                  <w:spacing w:line="360" w:lineRule="auto"/>
                  <w:jc w:val="center"/>
                </w:pPr>
              </w:pPrChange>
            </w:pPr>
          </w:p>
        </w:tc>
        <w:tc>
          <w:tcPr>
            <w:tcW w:w="1463" w:type="dxa"/>
          </w:tcPr>
          <w:p w14:paraId="514FADA7" w14:textId="77777777" w:rsidR="00295CFF" w:rsidRPr="00920004" w:rsidRDefault="00295CFF" w:rsidP="00BD0851">
            <w:pPr>
              <w:spacing w:before="240" w:line="0" w:lineRule="atLeast"/>
              <w:jc w:val="center"/>
              <w:rPr>
                <w:lang w:val="en-US"/>
                <w:rPrChange w:id="27209" w:author="phuong vu" w:date="2018-11-30T22:36:00Z">
                  <w:rPr>
                    <w:lang w:val="en-US"/>
                  </w:rPr>
                </w:rPrChange>
              </w:rPr>
              <w:pPrChange w:id="27210" w:author="phuong vu" w:date="2018-11-30T14:16:00Z">
                <w:pPr>
                  <w:spacing w:line="360" w:lineRule="auto"/>
                  <w:jc w:val="center"/>
                </w:pPr>
              </w:pPrChange>
            </w:pPr>
          </w:p>
        </w:tc>
        <w:tc>
          <w:tcPr>
            <w:tcW w:w="1463" w:type="dxa"/>
          </w:tcPr>
          <w:p w14:paraId="78C5CFFB" w14:textId="77777777" w:rsidR="00295CFF" w:rsidRPr="00920004" w:rsidRDefault="00295CFF" w:rsidP="00BD0851">
            <w:pPr>
              <w:spacing w:before="240" w:line="0" w:lineRule="atLeast"/>
              <w:jc w:val="center"/>
              <w:rPr>
                <w:lang w:val="en-US"/>
                <w:rPrChange w:id="27211" w:author="phuong vu" w:date="2018-11-30T22:36:00Z">
                  <w:rPr>
                    <w:lang w:val="en-US"/>
                  </w:rPr>
                </w:rPrChange>
              </w:rPr>
              <w:pPrChange w:id="27212" w:author="phuong vu" w:date="2018-11-30T14:16:00Z">
                <w:pPr>
                  <w:jc w:val="center"/>
                </w:pPr>
              </w:pPrChange>
            </w:pPr>
            <w:r w:rsidRPr="00920004">
              <w:rPr>
                <w:lang w:val="en-US"/>
                <w:rPrChange w:id="27213" w:author="phuong vu" w:date="2018-11-30T22:36:00Z">
                  <w:rPr>
                    <w:lang w:val="en-US"/>
                  </w:rPr>
                </w:rPrChange>
              </w:rPr>
              <w:t>X</w:t>
            </w:r>
          </w:p>
        </w:tc>
      </w:tr>
      <w:tr w:rsidR="00295CFF" w:rsidRPr="00920004" w14:paraId="7622EAD6" w14:textId="77777777" w:rsidTr="00E4365A">
        <w:tc>
          <w:tcPr>
            <w:tcW w:w="805" w:type="dxa"/>
          </w:tcPr>
          <w:p w14:paraId="4F8A454B" w14:textId="77777777" w:rsidR="00295CFF" w:rsidRPr="00920004" w:rsidRDefault="00295CFF" w:rsidP="00BD0851">
            <w:pPr>
              <w:spacing w:before="240" w:line="0" w:lineRule="atLeast"/>
              <w:jc w:val="center"/>
              <w:rPr>
                <w:lang w:val="en-US"/>
                <w:rPrChange w:id="27214" w:author="phuong vu" w:date="2018-11-30T22:36:00Z">
                  <w:rPr>
                    <w:lang w:val="en-US"/>
                  </w:rPr>
                </w:rPrChange>
              </w:rPr>
              <w:pPrChange w:id="27215" w:author="phuong vu" w:date="2018-11-30T14:16:00Z">
                <w:pPr>
                  <w:spacing w:line="360" w:lineRule="auto"/>
                  <w:jc w:val="center"/>
                </w:pPr>
              </w:pPrChange>
            </w:pPr>
            <w:r w:rsidRPr="00920004">
              <w:rPr>
                <w:lang w:val="en-US"/>
                <w:rPrChange w:id="27216" w:author="phuong vu" w:date="2018-11-30T22:36:00Z">
                  <w:rPr>
                    <w:lang w:val="en-US"/>
                  </w:rPr>
                </w:rPrChange>
              </w:rPr>
              <w:t>2</w:t>
            </w:r>
          </w:p>
        </w:tc>
        <w:tc>
          <w:tcPr>
            <w:tcW w:w="2120" w:type="dxa"/>
          </w:tcPr>
          <w:p w14:paraId="069127B7" w14:textId="77777777" w:rsidR="00295CFF" w:rsidRPr="00920004" w:rsidRDefault="00295CFF" w:rsidP="00E64310">
            <w:pPr>
              <w:rPr>
                <w:lang w:val="en-US"/>
                <w:rPrChange w:id="27217" w:author="phuong vu" w:date="2018-11-30T22:36:00Z">
                  <w:rPr>
                    <w:lang w:val="en-US"/>
                  </w:rPr>
                </w:rPrChange>
              </w:rPr>
              <w:pPrChange w:id="27218" w:author="phuong vu" w:date="2018-11-30T23:22:00Z">
                <w:pPr>
                  <w:spacing w:line="360" w:lineRule="auto"/>
                </w:pPr>
              </w:pPrChange>
            </w:pPr>
            <w:r w:rsidRPr="00920004">
              <w:rPr>
                <w:lang w:val="en-US"/>
                <w:rPrChange w:id="27219" w:author="phuong vu" w:date="2018-11-30T22:36:00Z">
                  <w:rPr>
                    <w:lang w:val="en-US"/>
                  </w:rPr>
                </w:rPrChange>
              </w:rPr>
              <w:t>customer</w:t>
            </w:r>
          </w:p>
        </w:tc>
        <w:tc>
          <w:tcPr>
            <w:tcW w:w="1463" w:type="dxa"/>
          </w:tcPr>
          <w:p w14:paraId="09AD4650" w14:textId="77777777" w:rsidR="00295CFF" w:rsidRPr="00920004" w:rsidRDefault="00295CFF" w:rsidP="00BD0851">
            <w:pPr>
              <w:spacing w:before="240" w:line="0" w:lineRule="atLeast"/>
              <w:jc w:val="center"/>
              <w:rPr>
                <w:lang w:val="en-US"/>
                <w:rPrChange w:id="27220" w:author="phuong vu" w:date="2018-11-30T22:36:00Z">
                  <w:rPr>
                    <w:lang w:val="en-US"/>
                  </w:rPr>
                </w:rPrChange>
              </w:rPr>
              <w:pPrChange w:id="27221" w:author="phuong vu" w:date="2018-11-30T14:16:00Z">
                <w:pPr>
                  <w:spacing w:line="360" w:lineRule="auto"/>
                  <w:jc w:val="center"/>
                </w:pPr>
              </w:pPrChange>
            </w:pPr>
          </w:p>
        </w:tc>
        <w:tc>
          <w:tcPr>
            <w:tcW w:w="1463" w:type="dxa"/>
          </w:tcPr>
          <w:p w14:paraId="576F32B1" w14:textId="77777777" w:rsidR="00295CFF" w:rsidRPr="00920004" w:rsidRDefault="00295CFF" w:rsidP="00BD0851">
            <w:pPr>
              <w:spacing w:before="240" w:line="0" w:lineRule="atLeast"/>
              <w:jc w:val="center"/>
              <w:rPr>
                <w:lang w:val="en-US"/>
                <w:rPrChange w:id="27222" w:author="phuong vu" w:date="2018-11-30T22:36:00Z">
                  <w:rPr>
                    <w:lang w:val="en-US"/>
                  </w:rPr>
                </w:rPrChange>
              </w:rPr>
              <w:pPrChange w:id="27223" w:author="phuong vu" w:date="2018-11-30T14:16:00Z">
                <w:pPr>
                  <w:spacing w:line="360" w:lineRule="auto"/>
                  <w:jc w:val="center"/>
                </w:pPr>
              </w:pPrChange>
            </w:pPr>
          </w:p>
        </w:tc>
        <w:tc>
          <w:tcPr>
            <w:tcW w:w="1463" w:type="dxa"/>
          </w:tcPr>
          <w:p w14:paraId="5FF8A304" w14:textId="77777777" w:rsidR="00295CFF" w:rsidRPr="00920004" w:rsidRDefault="00295CFF" w:rsidP="00BD0851">
            <w:pPr>
              <w:spacing w:before="240" w:line="0" w:lineRule="atLeast"/>
              <w:jc w:val="center"/>
              <w:rPr>
                <w:lang w:val="en-US"/>
                <w:rPrChange w:id="27224" w:author="phuong vu" w:date="2018-11-30T22:36:00Z">
                  <w:rPr>
                    <w:lang w:val="en-US"/>
                  </w:rPr>
                </w:rPrChange>
              </w:rPr>
              <w:pPrChange w:id="27225" w:author="phuong vu" w:date="2018-11-30T14:16:00Z">
                <w:pPr>
                  <w:spacing w:line="360" w:lineRule="auto"/>
                  <w:jc w:val="center"/>
                </w:pPr>
              </w:pPrChange>
            </w:pPr>
          </w:p>
        </w:tc>
        <w:tc>
          <w:tcPr>
            <w:tcW w:w="1463" w:type="dxa"/>
          </w:tcPr>
          <w:p w14:paraId="6092ADD0" w14:textId="77777777" w:rsidR="00295CFF" w:rsidRPr="00920004" w:rsidRDefault="00295CFF" w:rsidP="00BD0851">
            <w:pPr>
              <w:keepNext/>
              <w:spacing w:before="240" w:line="0" w:lineRule="atLeast"/>
              <w:jc w:val="center"/>
              <w:rPr>
                <w:lang w:val="en-US"/>
                <w:rPrChange w:id="27226" w:author="phuong vu" w:date="2018-11-30T22:36:00Z">
                  <w:rPr>
                    <w:lang w:val="en-US"/>
                  </w:rPr>
                </w:rPrChange>
              </w:rPr>
              <w:pPrChange w:id="27227" w:author="phuong vu" w:date="2018-11-30T14:16:00Z">
                <w:pPr>
                  <w:jc w:val="center"/>
                </w:pPr>
              </w:pPrChange>
            </w:pPr>
            <w:r w:rsidRPr="00920004">
              <w:rPr>
                <w:lang w:val="en-US"/>
                <w:rPrChange w:id="27228" w:author="phuong vu" w:date="2018-11-30T22:36:00Z">
                  <w:rPr>
                    <w:lang w:val="en-US"/>
                  </w:rPr>
                </w:rPrChange>
              </w:rPr>
              <w:t>X</w:t>
            </w:r>
          </w:p>
        </w:tc>
      </w:tr>
    </w:tbl>
    <w:p w14:paraId="3B3E7432" w14:textId="4C051D85" w:rsidR="009E4E70" w:rsidRPr="00920004" w:rsidRDefault="009E4E70" w:rsidP="00A17FA5">
      <w:pPr>
        <w:pStyle w:val="Caption"/>
        <w:rPr>
          <w:ins w:id="27229" w:author="phuong vu" w:date="2018-11-26T01:16:00Z"/>
          <w:lang w:val="en-US"/>
          <w:rPrChange w:id="27230" w:author="phuong vu" w:date="2018-11-30T22:36:00Z">
            <w:rPr>
              <w:ins w:id="27231" w:author="phuong vu" w:date="2018-11-26T01:16:00Z"/>
            </w:rPr>
          </w:rPrChange>
        </w:rPr>
        <w:pPrChange w:id="27232" w:author="phuong vu" w:date="2018-11-30T22:42:00Z">
          <w:pPr>
            <w:pStyle w:val="Caption"/>
          </w:pPr>
        </w:pPrChange>
      </w:pPr>
      <w:bookmarkStart w:id="27233" w:name="_Toc531381633"/>
      <w:ins w:id="27234" w:author="phuong vu" w:date="2018-11-26T01:16:00Z">
        <w:r w:rsidRPr="00920004">
          <w:rPr>
            <w:rPrChange w:id="27235" w:author="phuong vu" w:date="2018-11-30T22:36:00Z">
              <w:rPr/>
            </w:rPrChange>
          </w:rPr>
          <w:t xml:space="preserve">Bảng </w:t>
        </w:r>
      </w:ins>
      <w:ins w:id="27236" w:author="phuong vu" w:date="2018-11-30T14:54:00Z">
        <w:r w:rsidR="00D632EE" w:rsidRPr="00920004">
          <w:rPr>
            <w:rPrChange w:id="27237" w:author="phuong vu" w:date="2018-11-30T22:36:00Z">
              <w:rPr/>
            </w:rPrChange>
          </w:rPr>
          <w:fldChar w:fldCharType="begin"/>
        </w:r>
        <w:r w:rsidR="00D632EE" w:rsidRPr="00920004">
          <w:rPr>
            <w:rPrChange w:id="27238" w:author="phuong vu" w:date="2018-11-30T22:36:00Z">
              <w:rPr/>
            </w:rPrChange>
          </w:rPr>
          <w:instrText xml:space="preserve"> STYLEREF 1 \s </w:instrText>
        </w:r>
      </w:ins>
      <w:r w:rsidR="00D632EE" w:rsidRPr="00920004">
        <w:rPr>
          <w:rPrChange w:id="27239" w:author="phuong vu" w:date="2018-11-30T22:36:00Z">
            <w:rPr/>
          </w:rPrChange>
        </w:rPr>
        <w:fldChar w:fldCharType="separate"/>
      </w:r>
      <w:r w:rsidR="00B5490C">
        <w:rPr>
          <w:noProof/>
        </w:rPr>
        <w:t>3</w:t>
      </w:r>
      <w:ins w:id="27240" w:author="phuong vu" w:date="2018-11-30T14:54:00Z">
        <w:r w:rsidR="00D632EE" w:rsidRPr="00920004">
          <w:rPr>
            <w:rPrChange w:id="27241" w:author="phuong vu" w:date="2018-11-30T22:36:00Z">
              <w:rPr/>
            </w:rPrChange>
          </w:rPr>
          <w:fldChar w:fldCharType="end"/>
        </w:r>
        <w:r w:rsidR="00D632EE" w:rsidRPr="00920004">
          <w:rPr>
            <w:rPrChange w:id="27242" w:author="phuong vu" w:date="2018-11-30T22:36:00Z">
              <w:rPr/>
            </w:rPrChange>
          </w:rPr>
          <w:t>.</w:t>
        </w:r>
        <w:r w:rsidR="00D632EE" w:rsidRPr="00920004">
          <w:rPr>
            <w:rPrChange w:id="27243" w:author="phuong vu" w:date="2018-11-30T22:36:00Z">
              <w:rPr/>
            </w:rPrChange>
          </w:rPr>
          <w:fldChar w:fldCharType="begin"/>
        </w:r>
        <w:r w:rsidR="00D632EE" w:rsidRPr="00920004">
          <w:rPr>
            <w:rPrChange w:id="27244" w:author="phuong vu" w:date="2018-11-30T22:36:00Z">
              <w:rPr/>
            </w:rPrChange>
          </w:rPr>
          <w:instrText xml:space="preserve"> SEQ Bảng \* ARABIC \s 1 </w:instrText>
        </w:r>
      </w:ins>
      <w:r w:rsidR="00D632EE" w:rsidRPr="00920004">
        <w:rPr>
          <w:rPrChange w:id="27245" w:author="phuong vu" w:date="2018-11-30T22:36:00Z">
            <w:rPr/>
          </w:rPrChange>
        </w:rPr>
        <w:fldChar w:fldCharType="separate"/>
      </w:r>
      <w:ins w:id="27246" w:author="phuong vu" w:date="2018-11-30T22:44:00Z">
        <w:r w:rsidR="00B5490C">
          <w:rPr>
            <w:noProof/>
          </w:rPr>
          <w:t>25</w:t>
        </w:r>
      </w:ins>
      <w:ins w:id="27247" w:author="phuong vu" w:date="2018-11-30T14:54:00Z">
        <w:r w:rsidR="00D632EE" w:rsidRPr="00920004">
          <w:rPr>
            <w:rPrChange w:id="27248" w:author="phuong vu" w:date="2018-11-30T22:36:00Z">
              <w:rPr/>
            </w:rPrChange>
          </w:rPr>
          <w:fldChar w:fldCharType="end"/>
        </w:r>
      </w:ins>
      <w:ins w:id="27249" w:author="phuong vu" w:date="2018-11-26T01:16:00Z">
        <w:r w:rsidRPr="00920004">
          <w:rPr>
            <w:lang w:val="en-US"/>
            <w:rPrChange w:id="27250" w:author="phuong vu" w:date="2018-11-30T22:36:00Z">
              <w:rPr>
                <w:lang w:val="en-US"/>
              </w:rPr>
            </w:rPrChange>
          </w:rPr>
          <w:t xml:space="preserve"> Dữ liệu sử dụng tìm kiếm đơn hàng</w:t>
        </w:r>
        <w:bookmarkEnd w:id="27233"/>
      </w:ins>
    </w:p>
    <w:p w14:paraId="04693793" w14:textId="736716A6" w:rsidR="00295CFF" w:rsidRPr="00920004" w:rsidDel="00EA673D" w:rsidRDefault="00295CFF" w:rsidP="00E64310">
      <w:pPr>
        <w:pStyle w:val="Heading5"/>
        <w:numPr>
          <w:ilvl w:val="0"/>
          <w:numId w:val="0"/>
        </w:numPr>
        <w:spacing w:before="240" w:line="0" w:lineRule="atLeast"/>
        <w:ind w:left="630" w:hanging="1008"/>
        <w:rPr>
          <w:del w:id="27251" w:author="phuong vu" w:date="2018-11-23T09:50:00Z"/>
          <w:lang w:val="en-US"/>
          <w:rPrChange w:id="27252" w:author="phuong vu" w:date="2018-11-30T22:36:00Z">
            <w:rPr>
              <w:del w:id="27253" w:author="phuong vu" w:date="2018-11-23T09:50:00Z"/>
              <w:lang w:val="en-US"/>
            </w:rPr>
          </w:rPrChange>
        </w:rPr>
        <w:pPrChange w:id="27254" w:author="phuong vu" w:date="2018-11-30T23:22:00Z">
          <w:pPr/>
        </w:pPrChange>
      </w:pPr>
    </w:p>
    <w:p w14:paraId="52BEEBF0" w14:textId="1E99C144" w:rsidR="00EC45DD" w:rsidRPr="00920004" w:rsidRDefault="00EC45DD" w:rsidP="00E64310">
      <w:pPr>
        <w:pStyle w:val="Heading5"/>
        <w:numPr>
          <w:ilvl w:val="0"/>
          <w:numId w:val="81"/>
        </w:numPr>
        <w:spacing w:before="240" w:line="0" w:lineRule="atLeast"/>
        <w:ind w:left="630"/>
        <w:rPr>
          <w:rFonts w:cstheme="majorHAnsi"/>
          <w:lang w:val="en-US"/>
          <w:rPrChange w:id="27255" w:author="phuong vu" w:date="2018-11-30T22:36:00Z">
            <w:rPr>
              <w:lang w:val="en-US"/>
            </w:rPr>
          </w:rPrChange>
        </w:rPr>
        <w:pPrChange w:id="27256" w:author="phuong vu" w:date="2018-11-30T23:22:00Z">
          <w:pPr>
            <w:pStyle w:val="Heading5"/>
          </w:pPr>
        </w:pPrChange>
      </w:pPr>
      <w:r w:rsidRPr="00920004">
        <w:rPr>
          <w:rFonts w:cstheme="majorHAnsi"/>
          <w:lang w:val="en-US"/>
          <w:rPrChange w:id="27257" w:author="phuong vu" w:date="2018-11-30T22:36:00Z">
            <w:rPr>
              <w:lang w:val="en-US"/>
            </w:rPr>
          </w:rPrChange>
        </w:rPr>
        <w:t>Cách xử lí</w:t>
      </w:r>
    </w:p>
    <w:p w14:paraId="64C7CB21" w14:textId="6F0623AB" w:rsidR="009F114E" w:rsidRPr="00920004" w:rsidRDefault="00B467D9" w:rsidP="00BD0851">
      <w:pPr>
        <w:keepNext/>
        <w:spacing w:before="240" w:line="0" w:lineRule="atLeast"/>
        <w:jc w:val="center"/>
        <w:rPr>
          <w:rPrChange w:id="27258" w:author="phuong vu" w:date="2018-11-30T22:36:00Z">
            <w:rPr/>
          </w:rPrChange>
        </w:rPr>
        <w:pPrChange w:id="27259" w:author="phuong vu" w:date="2018-11-30T14:16:00Z">
          <w:pPr>
            <w:keepNext/>
            <w:jc w:val="center"/>
          </w:pPr>
        </w:pPrChange>
      </w:pPr>
      <w:del w:id="27260" w:author="phuong vu" w:date="2018-11-26T09:36:00Z">
        <w:r w:rsidRPr="00920004" w:rsidDel="00FC4F90">
          <w:rPr>
            <w:noProof/>
            <w:lang w:val="en-US"/>
            <w:rPrChange w:id="27261" w:author="phuong vu" w:date="2018-11-30T22:36:00Z">
              <w:rPr>
                <w:noProof/>
                <w:lang w:val="en-US"/>
              </w:rPr>
            </w:rPrChange>
          </w:rPr>
          <w:drawing>
            <wp:inline distT="0" distB="0" distL="0" distR="0" wp14:anchorId="7A9C52EB" wp14:editId="28A026AC">
              <wp:extent cx="5081905" cy="7878726"/>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5137" cy="7899240"/>
                      </a:xfrm>
                      <a:prstGeom prst="rect">
                        <a:avLst/>
                      </a:prstGeom>
                      <a:noFill/>
                      <a:ln>
                        <a:noFill/>
                      </a:ln>
                    </pic:spPr>
                  </pic:pic>
                </a:graphicData>
              </a:graphic>
            </wp:inline>
          </w:drawing>
        </w:r>
      </w:del>
      <w:ins w:id="27262" w:author="phuong vu" w:date="2018-11-26T09:36:00Z">
        <w:r w:rsidR="00FC4F90" w:rsidRPr="00920004">
          <w:rPr>
            <w:rPrChange w:id="27263" w:author="phuong vu" w:date="2018-11-30T22:36:00Z">
              <w:rPr/>
            </w:rPrChange>
          </w:rPr>
          <w:t xml:space="preserve"> </w:t>
        </w:r>
        <w:r w:rsidR="00FC4F90" w:rsidRPr="00920004">
          <w:rPr>
            <w:noProof/>
            <w:rPrChange w:id="27264" w:author="phuong vu" w:date="2018-11-30T22:36:00Z">
              <w:rPr>
                <w:noProof/>
              </w:rPr>
            </w:rPrChange>
          </w:rPr>
          <w:drawing>
            <wp:inline distT="0" distB="0" distL="0" distR="0" wp14:anchorId="6DCC73E2" wp14:editId="6AE19AB5">
              <wp:extent cx="5219700" cy="74914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8005" cy="7503390"/>
                      </a:xfrm>
                      <a:prstGeom prst="rect">
                        <a:avLst/>
                      </a:prstGeom>
                      <a:noFill/>
                      <a:ln>
                        <a:noFill/>
                      </a:ln>
                    </pic:spPr>
                  </pic:pic>
                </a:graphicData>
              </a:graphic>
            </wp:inline>
          </w:drawing>
        </w:r>
      </w:ins>
    </w:p>
    <w:p w14:paraId="50AABFC0" w14:textId="5B846DC8" w:rsidR="00EB7385" w:rsidRPr="00920004" w:rsidRDefault="009F114E" w:rsidP="00A17FA5">
      <w:pPr>
        <w:pStyle w:val="Caption"/>
        <w:rPr>
          <w:rPrChange w:id="27265" w:author="phuong vu" w:date="2018-11-30T22:36:00Z">
            <w:rPr/>
          </w:rPrChange>
        </w:rPr>
        <w:pPrChange w:id="27266" w:author="phuong vu" w:date="2018-11-30T22:42:00Z">
          <w:pPr>
            <w:pStyle w:val="Caption"/>
          </w:pPr>
        </w:pPrChange>
      </w:pPr>
      <w:bookmarkStart w:id="27267" w:name="_Toc531380514"/>
      <w:r w:rsidRPr="00920004">
        <w:rPr>
          <w:rPrChange w:id="27268" w:author="phuong vu" w:date="2018-11-30T22:36:00Z">
            <w:rPr/>
          </w:rPrChange>
        </w:rPr>
        <w:t xml:space="preserve">Hình </w:t>
      </w:r>
      <w:ins w:id="27269" w:author="phuong vu" w:date="2018-11-30T15:13:00Z">
        <w:r w:rsidR="00EF3636" w:rsidRPr="00920004">
          <w:rPr>
            <w:rPrChange w:id="27270" w:author="phuong vu" w:date="2018-11-30T22:36:00Z">
              <w:rPr/>
            </w:rPrChange>
          </w:rPr>
          <w:fldChar w:fldCharType="begin"/>
        </w:r>
        <w:r w:rsidR="00EF3636" w:rsidRPr="00920004">
          <w:rPr>
            <w:rPrChange w:id="27271" w:author="phuong vu" w:date="2018-11-30T22:36:00Z">
              <w:rPr/>
            </w:rPrChange>
          </w:rPr>
          <w:instrText xml:space="preserve"> STYLEREF 1 \s </w:instrText>
        </w:r>
      </w:ins>
      <w:r w:rsidR="00EF3636" w:rsidRPr="00920004">
        <w:rPr>
          <w:rPrChange w:id="27272" w:author="phuong vu" w:date="2018-11-30T22:36:00Z">
            <w:rPr/>
          </w:rPrChange>
        </w:rPr>
        <w:fldChar w:fldCharType="separate"/>
      </w:r>
      <w:r w:rsidR="00B5490C">
        <w:rPr>
          <w:noProof/>
        </w:rPr>
        <w:t>3</w:t>
      </w:r>
      <w:ins w:id="27273" w:author="phuong vu" w:date="2018-11-30T15:13:00Z">
        <w:r w:rsidR="00EF3636" w:rsidRPr="00920004">
          <w:rPr>
            <w:rPrChange w:id="27274" w:author="phuong vu" w:date="2018-11-30T22:36:00Z">
              <w:rPr/>
            </w:rPrChange>
          </w:rPr>
          <w:fldChar w:fldCharType="end"/>
        </w:r>
        <w:r w:rsidR="00EF3636" w:rsidRPr="00920004">
          <w:rPr>
            <w:rPrChange w:id="27275" w:author="phuong vu" w:date="2018-11-30T22:36:00Z">
              <w:rPr/>
            </w:rPrChange>
          </w:rPr>
          <w:t>.</w:t>
        </w:r>
        <w:r w:rsidR="00EF3636" w:rsidRPr="00920004">
          <w:rPr>
            <w:rPrChange w:id="27276" w:author="phuong vu" w:date="2018-11-30T22:36:00Z">
              <w:rPr/>
            </w:rPrChange>
          </w:rPr>
          <w:fldChar w:fldCharType="begin"/>
        </w:r>
        <w:r w:rsidR="00EF3636" w:rsidRPr="00920004">
          <w:rPr>
            <w:rPrChange w:id="27277" w:author="phuong vu" w:date="2018-11-30T22:36:00Z">
              <w:rPr/>
            </w:rPrChange>
          </w:rPr>
          <w:instrText xml:space="preserve"> SEQ Hình \* ARABIC \s 1 </w:instrText>
        </w:r>
      </w:ins>
      <w:r w:rsidR="00EF3636" w:rsidRPr="00920004">
        <w:rPr>
          <w:rPrChange w:id="27278" w:author="phuong vu" w:date="2018-11-30T22:36:00Z">
            <w:rPr/>
          </w:rPrChange>
        </w:rPr>
        <w:fldChar w:fldCharType="separate"/>
      </w:r>
      <w:ins w:id="27279" w:author="phuong vu" w:date="2018-11-30T22:44:00Z">
        <w:r w:rsidR="00B5490C">
          <w:rPr>
            <w:noProof/>
          </w:rPr>
          <w:t>37</w:t>
        </w:r>
      </w:ins>
      <w:ins w:id="27280" w:author="phuong vu" w:date="2018-11-30T15:13:00Z">
        <w:r w:rsidR="00EF3636" w:rsidRPr="00920004">
          <w:rPr>
            <w:rPrChange w:id="27281" w:author="phuong vu" w:date="2018-11-30T22:36:00Z">
              <w:rPr/>
            </w:rPrChange>
          </w:rPr>
          <w:fldChar w:fldCharType="end"/>
        </w:r>
      </w:ins>
      <w:del w:id="27282" w:author="phuong vu" w:date="2018-11-16T11:28:00Z">
        <w:r w:rsidR="006C103E" w:rsidRPr="00920004" w:rsidDel="00EC5005">
          <w:rPr>
            <w:rPrChange w:id="27283" w:author="phuong vu" w:date="2018-11-30T22:36:00Z">
              <w:rPr>
                <w:szCs w:val="26"/>
              </w:rPr>
            </w:rPrChange>
          </w:rPr>
          <w:fldChar w:fldCharType="begin"/>
        </w:r>
        <w:r w:rsidR="006C103E" w:rsidRPr="00920004" w:rsidDel="00EC5005">
          <w:rPr>
            <w:rPrChange w:id="27284" w:author="phuong vu" w:date="2018-11-30T22:36:00Z">
              <w:rPr/>
            </w:rPrChange>
          </w:rPr>
          <w:delInstrText xml:space="preserve"> STYLEREF 1 \s </w:delInstrText>
        </w:r>
        <w:r w:rsidR="006C103E" w:rsidRPr="00920004" w:rsidDel="00EC5005">
          <w:rPr>
            <w:rPrChange w:id="27285" w:author="phuong vu" w:date="2018-11-30T22:36:00Z">
              <w:rPr>
                <w:szCs w:val="26"/>
              </w:rPr>
            </w:rPrChange>
          </w:rPr>
          <w:fldChar w:fldCharType="separate"/>
        </w:r>
        <w:r w:rsidR="006C103E" w:rsidRPr="00920004" w:rsidDel="00EC5005">
          <w:rPr>
            <w:noProof/>
            <w:rPrChange w:id="27286" w:author="phuong vu" w:date="2018-11-30T22:36:00Z">
              <w:rPr>
                <w:noProof/>
              </w:rPr>
            </w:rPrChange>
          </w:rPr>
          <w:delText>3</w:delText>
        </w:r>
        <w:r w:rsidR="006C103E" w:rsidRPr="00920004" w:rsidDel="00EC5005">
          <w:rPr>
            <w:rPrChange w:id="27287" w:author="phuong vu" w:date="2018-11-30T22:36:00Z">
              <w:rPr>
                <w:szCs w:val="26"/>
              </w:rPr>
            </w:rPrChange>
          </w:rPr>
          <w:fldChar w:fldCharType="end"/>
        </w:r>
        <w:r w:rsidR="006C103E" w:rsidRPr="00920004" w:rsidDel="00EC5005">
          <w:rPr>
            <w:rPrChange w:id="27288" w:author="phuong vu" w:date="2018-11-30T22:36:00Z">
              <w:rPr/>
            </w:rPrChange>
          </w:rPr>
          <w:delText>.</w:delText>
        </w:r>
        <w:r w:rsidR="006C103E" w:rsidRPr="00920004" w:rsidDel="00EC5005">
          <w:rPr>
            <w:rPrChange w:id="27289" w:author="phuong vu" w:date="2018-11-30T22:36:00Z">
              <w:rPr/>
            </w:rPrChange>
          </w:rPr>
          <w:fldChar w:fldCharType="begin"/>
        </w:r>
        <w:r w:rsidR="006C103E" w:rsidRPr="00920004" w:rsidDel="00EC5005">
          <w:rPr>
            <w:rPrChange w:id="27290" w:author="phuong vu" w:date="2018-11-30T22:36:00Z">
              <w:rPr/>
            </w:rPrChange>
          </w:rPr>
          <w:delInstrText xml:space="preserve"> SEQ Hình \* ARABIC \s 1 </w:delInstrText>
        </w:r>
        <w:r w:rsidR="006C103E" w:rsidRPr="00920004" w:rsidDel="00EC5005">
          <w:rPr>
            <w:rPrChange w:id="27291" w:author="phuong vu" w:date="2018-11-30T22:36:00Z">
              <w:rPr>
                <w:szCs w:val="26"/>
              </w:rPr>
            </w:rPrChange>
          </w:rPr>
          <w:fldChar w:fldCharType="separate"/>
        </w:r>
        <w:r w:rsidR="006C103E" w:rsidRPr="00920004" w:rsidDel="00EC5005">
          <w:rPr>
            <w:noProof/>
            <w:rPrChange w:id="27292" w:author="phuong vu" w:date="2018-11-30T22:36:00Z">
              <w:rPr>
                <w:noProof/>
              </w:rPr>
            </w:rPrChange>
          </w:rPr>
          <w:delText>20</w:delText>
        </w:r>
        <w:r w:rsidR="006C103E" w:rsidRPr="00920004" w:rsidDel="00EC5005">
          <w:rPr>
            <w:rPrChange w:id="27293" w:author="phuong vu" w:date="2018-11-30T22:36:00Z">
              <w:rPr>
                <w:szCs w:val="26"/>
              </w:rPr>
            </w:rPrChange>
          </w:rPr>
          <w:fldChar w:fldCharType="end"/>
        </w:r>
      </w:del>
      <w:r w:rsidRPr="00920004">
        <w:rPr>
          <w:rPrChange w:id="27294" w:author="phuong vu" w:date="2018-11-30T22:36:00Z">
            <w:rPr>
              <w:szCs w:val="26"/>
              <w:lang w:val="en-US"/>
            </w:rPr>
          </w:rPrChange>
        </w:rPr>
        <w:t xml:space="preserve"> Sơ đồ cách xử lí tìm kiếm đơn hàng</w:t>
      </w:r>
      <w:bookmarkEnd w:id="27267"/>
    </w:p>
    <w:p w14:paraId="6C2245BB" w14:textId="4D3698CB" w:rsidR="00A61DB2" w:rsidRPr="00920004" w:rsidRDefault="00A61DB2" w:rsidP="00BD0851">
      <w:pPr>
        <w:pStyle w:val="Heading4"/>
        <w:spacing w:before="240" w:line="0" w:lineRule="atLeast"/>
        <w:rPr>
          <w:rFonts w:cstheme="majorHAnsi"/>
          <w:lang w:val="en-US"/>
          <w:rPrChange w:id="27295" w:author="phuong vu" w:date="2018-11-30T22:36:00Z">
            <w:rPr>
              <w:lang w:val="en-US"/>
            </w:rPr>
          </w:rPrChange>
        </w:rPr>
        <w:pPrChange w:id="27296" w:author="phuong vu" w:date="2018-11-30T14:16:00Z">
          <w:pPr>
            <w:pStyle w:val="Heading4"/>
          </w:pPr>
        </w:pPrChange>
      </w:pPr>
      <w:bookmarkStart w:id="27297" w:name="_Toc531381423"/>
      <w:r w:rsidRPr="00920004">
        <w:rPr>
          <w:rFonts w:cstheme="majorHAnsi"/>
          <w:rPrChange w:id="27298" w:author="phuong vu" w:date="2018-11-30T22:36:00Z">
            <w:rPr/>
          </w:rPrChange>
        </w:rPr>
        <w:lastRenderedPageBreak/>
        <w:t>Đăng nhập</w:t>
      </w:r>
      <w:r w:rsidRPr="00920004">
        <w:rPr>
          <w:rFonts w:cstheme="majorHAnsi"/>
          <w:lang w:val="en-US"/>
          <w:rPrChange w:id="27299" w:author="phuong vu" w:date="2018-11-30T22:36:00Z">
            <w:rPr>
              <w:lang w:val="en-US"/>
            </w:rPr>
          </w:rPrChange>
        </w:rPr>
        <w:t xml:space="preserve"> hệ thống</w:t>
      </w:r>
      <w:bookmarkEnd w:id="27297"/>
    </w:p>
    <w:p w14:paraId="5CB4352B" w14:textId="32366DA1" w:rsidR="00CF3985" w:rsidRPr="00920004" w:rsidRDefault="00CF3985" w:rsidP="0090328E">
      <w:pPr>
        <w:ind w:firstLine="720"/>
        <w:rPr>
          <w:b/>
          <w:lang w:val="en-US"/>
          <w:rPrChange w:id="27300" w:author="phuong vu" w:date="2018-11-30T22:36:00Z">
            <w:rPr>
              <w:lang w:val="en-US"/>
            </w:rPr>
          </w:rPrChange>
        </w:rPr>
        <w:pPrChange w:id="27301" w:author="phuong vu" w:date="2018-11-30T15:04:00Z">
          <w:pPr>
            <w:pStyle w:val="Heading5"/>
          </w:pPr>
        </w:pPrChange>
      </w:pPr>
      <w:r w:rsidRPr="00920004">
        <w:rPr>
          <w:b/>
          <w:lang w:val="en-US"/>
          <w:rPrChange w:id="27302" w:author="phuong vu" w:date="2018-11-30T22:36:00Z">
            <w:rPr>
              <w:lang w:val="en-US"/>
            </w:rPr>
          </w:rPrChange>
        </w:rPr>
        <w:t>Mục đích</w:t>
      </w:r>
      <w:ins w:id="27303" w:author="phuong vu" w:date="2018-11-30T15:05:00Z">
        <w:r w:rsidR="0090328E" w:rsidRPr="00920004">
          <w:rPr>
            <w:b/>
            <w:lang w:val="en-US"/>
            <w:rPrChange w:id="27304" w:author="phuong vu" w:date="2018-11-30T22:36:00Z">
              <w:rPr>
                <w:b w:val="0"/>
                <w:lang w:val="en-US"/>
              </w:rPr>
            </w:rPrChange>
          </w:rPr>
          <w:t>:</w:t>
        </w:r>
      </w:ins>
    </w:p>
    <w:p w14:paraId="0B511C8B" w14:textId="4DE11619" w:rsidR="00B07F23" w:rsidRPr="00920004" w:rsidRDefault="0090328E" w:rsidP="00BD0851">
      <w:pPr>
        <w:spacing w:before="240" w:line="0" w:lineRule="atLeast"/>
        <w:ind w:firstLine="720"/>
        <w:rPr>
          <w:lang w:val="en-US"/>
          <w:rPrChange w:id="27305" w:author="phuong vu" w:date="2018-11-30T22:36:00Z">
            <w:rPr>
              <w:lang w:val="en-US"/>
            </w:rPr>
          </w:rPrChange>
        </w:rPr>
        <w:pPrChange w:id="27306" w:author="phuong vu" w:date="2018-11-30T14:16:00Z">
          <w:pPr/>
        </w:pPrChange>
      </w:pPr>
      <w:ins w:id="27307" w:author="phuong vu" w:date="2018-11-30T15:05:00Z">
        <w:r w:rsidRPr="00920004">
          <w:rPr>
            <w:lang w:val="en-US"/>
            <w:rPrChange w:id="27308" w:author="phuong vu" w:date="2018-11-30T22:36:00Z">
              <w:rPr>
                <w:lang w:val="en-US"/>
              </w:rPr>
            </w:rPrChange>
          </w:rPr>
          <w:t xml:space="preserve">- </w:t>
        </w:r>
      </w:ins>
      <w:r w:rsidR="00B07F23" w:rsidRPr="00920004">
        <w:rPr>
          <w:lang w:val="en-US"/>
          <w:rPrChange w:id="27309" w:author="phuong vu" w:date="2018-11-30T22:36:00Z">
            <w:rPr>
              <w:lang w:val="en-US"/>
            </w:rPr>
          </w:rPrChange>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55CEFD45" w:rsidR="00B07F23" w:rsidRPr="00920004" w:rsidRDefault="0090328E" w:rsidP="00BD0851">
      <w:pPr>
        <w:spacing w:before="240" w:line="0" w:lineRule="atLeast"/>
        <w:ind w:firstLine="720"/>
        <w:rPr>
          <w:lang w:val="en-US"/>
          <w:rPrChange w:id="27310" w:author="phuong vu" w:date="2018-11-30T22:36:00Z">
            <w:rPr>
              <w:lang w:val="en-US"/>
            </w:rPr>
          </w:rPrChange>
        </w:rPr>
        <w:pPrChange w:id="27311" w:author="phuong vu" w:date="2018-11-30T14:16:00Z">
          <w:pPr/>
        </w:pPrChange>
      </w:pPr>
      <w:ins w:id="27312" w:author="phuong vu" w:date="2018-11-30T15:05:00Z">
        <w:r w:rsidRPr="00920004">
          <w:rPr>
            <w:lang w:val="en-US"/>
            <w:rPrChange w:id="27313" w:author="phuong vu" w:date="2018-11-30T22:36:00Z">
              <w:rPr>
                <w:lang w:val="en-US"/>
              </w:rPr>
            </w:rPrChange>
          </w:rPr>
          <w:t xml:space="preserve">- </w:t>
        </w:r>
      </w:ins>
      <w:r w:rsidR="00B07F23" w:rsidRPr="00920004">
        <w:rPr>
          <w:lang w:val="en-US"/>
          <w:rPrChange w:id="27314" w:author="phuong vu" w:date="2018-11-30T22:36:00Z">
            <w:rPr>
              <w:lang w:val="en-US"/>
            </w:rPr>
          </w:rPrChange>
        </w:rPr>
        <w:t>Loại tài khoản được chia làm hai loại: Tài khoản vô danh và tài khoản đã được xác thực.</w:t>
      </w:r>
    </w:p>
    <w:p w14:paraId="7648F779" w14:textId="094B629C" w:rsidR="004A26FE" w:rsidRPr="00920004" w:rsidDel="00EF3636" w:rsidRDefault="0090328E" w:rsidP="00EF3636">
      <w:pPr>
        <w:spacing w:before="240" w:line="0" w:lineRule="atLeast"/>
        <w:ind w:firstLine="450"/>
        <w:rPr>
          <w:del w:id="27315" w:author="phuong vu" w:date="2018-11-27T16:14:00Z"/>
          <w:lang w:val="en-US"/>
          <w:rPrChange w:id="27316" w:author="phuong vu" w:date="2018-11-30T22:36:00Z">
            <w:rPr>
              <w:del w:id="27317" w:author="phuong vu" w:date="2018-11-27T16:14:00Z"/>
              <w:lang w:val="en-US"/>
            </w:rPr>
          </w:rPrChange>
        </w:rPr>
        <w:pPrChange w:id="27318" w:author="phuong vu" w:date="2018-11-30T15:12:00Z">
          <w:pPr>
            <w:spacing w:before="240" w:line="0" w:lineRule="atLeast"/>
          </w:pPr>
        </w:pPrChange>
      </w:pPr>
      <w:ins w:id="27319" w:author="phuong vu" w:date="2018-11-30T15:05:00Z">
        <w:r w:rsidRPr="00920004">
          <w:rPr>
            <w:lang w:val="en-US"/>
            <w:rPrChange w:id="27320" w:author="phuong vu" w:date="2018-11-30T22:36:00Z">
              <w:rPr>
                <w:lang w:val="en-US"/>
              </w:rPr>
            </w:rPrChange>
          </w:rPr>
          <w:t xml:space="preserve">- </w:t>
        </w:r>
      </w:ins>
      <w:r w:rsidR="004A26FE" w:rsidRPr="00920004">
        <w:rPr>
          <w:lang w:val="en-US"/>
          <w:rPrChange w:id="27321" w:author="phuong vu" w:date="2018-11-30T22:36:00Z">
            <w:rPr>
              <w:lang w:val="en-US"/>
            </w:rPr>
          </w:rPrChange>
        </w:rPr>
        <w:t>Loại người dùng gồm hai loại: người dùng khách hàng (customer_type), người dùng nhận viên (staff_type).</w:t>
      </w:r>
    </w:p>
    <w:p w14:paraId="303EA976" w14:textId="216ECEB5" w:rsidR="00B07F23" w:rsidRPr="00920004" w:rsidDel="00EF3636" w:rsidRDefault="00EF3636" w:rsidP="00EF3636">
      <w:pPr>
        <w:ind w:firstLine="450"/>
        <w:rPr>
          <w:del w:id="27322" w:author="phuong vu" w:date="2018-11-30T15:10:00Z"/>
          <w:lang w:val="en-US"/>
          <w:rPrChange w:id="27323" w:author="phuong vu" w:date="2018-11-30T22:36:00Z">
            <w:rPr>
              <w:del w:id="27324" w:author="phuong vu" w:date="2018-11-30T15:10:00Z"/>
              <w:lang w:val="en-US"/>
            </w:rPr>
          </w:rPrChange>
        </w:rPr>
        <w:pPrChange w:id="27325" w:author="phuong vu" w:date="2018-11-30T15:12:00Z">
          <w:pPr/>
        </w:pPrChange>
      </w:pPr>
      <w:del w:id="27326" w:author="phuong vu" w:date="2018-11-30T15:11:00Z">
        <w:r w:rsidRPr="00920004" w:rsidDel="00EF3636">
          <w:rPr>
            <w:noProof/>
            <w:lang w:val="en-US"/>
            <w:rPrChange w:id="27327" w:author="phuong vu" w:date="2018-11-30T22:36:00Z">
              <w:rPr>
                <w:noProof/>
                <w:lang w:val="en-US"/>
              </w:rPr>
            </w:rPrChange>
          </w:rPr>
          <mc:AlternateContent>
            <mc:Choice Requires="wps">
              <w:drawing>
                <wp:anchor distT="0" distB="0" distL="114300" distR="114300" simplePos="0" relativeHeight="251653120" behindDoc="0" locked="0" layoutInCell="1" allowOverlap="1" wp14:anchorId="0D78D20D" wp14:editId="13805345">
                  <wp:simplePos x="0" y="0"/>
                  <wp:positionH relativeFrom="margin">
                    <wp:posOffset>-132799</wp:posOffset>
                  </wp:positionH>
                  <wp:positionV relativeFrom="paragraph">
                    <wp:posOffset>1849449</wp:posOffset>
                  </wp:positionV>
                  <wp:extent cx="5332095" cy="635"/>
                  <wp:effectExtent l="0" t="0" r="1905" b="6985"/>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1CE26502" w14:textId="75AFEA72" w:rsidR="00E64310" w:rsidRPr="00527DDE" w:rsidRDefault="00E64310" w:rsidP="00A17FA5">
                              <w:pPr>
                                <w:pStyle w:val="Caption"/>
                                <w:rPr>
                                  <w:lang w:val="en-US"/>
                                  <w:rPrChange w:id="27328" w:author="phuong vu" w:date="2018-11-27T16:14:00Z">
                                    <w:rPr>
                                      <w:noProof/>
                                    </w:rPr>
                                  </w:rPrChange>
                                </w:rPr>
                                <w:pPrChange w:id="27329" w:author="phuong vu" w:date="2018-11-30T22:42:00Z">
                                  <w:pPr>
                                    <w:pStyle w:val="Caption"/>
                                  </w:pPr>
                                </w:pPrChange>
                              </w:pPr>
                              <w:bookmarkStart w:id="27330" w:name="_Toc531380515"/>
                              <w:r w:rsidRPr="00E4365A">
                                <w:t xml:space="preserve">Hình </w:t>
                              </w:r>
                              <w:ins w:id="27331" w:author="phuong vu" w:date="2018-11-30T15:13:00Z">
                                <w:r>
                                  <w:fldChar w:fldCharType="begin"/>
                                </w:r>
                                <w:r>
                                  <w:instrText xml:space="preserve"> STYLEREF 1 \s </w:instrText>
                                </w:r>
                              </w:ins>
                              <w:r>
                                <w:fldChar w:fldCharType="separate"/>
                              </w:r>
                              <w:r>
                                <w:rPr>
                                  <w:noProof/>
                                </w:rPr>
                                <w:t>3</w:t>
                              </w:r>
                              <w:ins w:id="27332" w:author="phuong vu" w:date="2018-11-30T15:13:00Z">
                                <w:r>
                                  <w:fldChar w:fldCharType="end"/>
                                </w:r>
                                <w:r>
                                  <w:t>.</w:t>
                                </w:r>
                                <w:r>
                                  <w:fldChar w:fldCharType="begin"/>
                                </w:r>
                                <w:r>
                                  <w:instrText xml:space="preserve"> SEQ Hình \* ARABIC \s 1 </w:instrText>
                                </w:r>
                              </w:ins>
                              <w:r>
                                <w:fldChar w:fldCharType="separate"/>
                              </w:r>
                              <w:ins w:id="27333" w:author="phuong vu" w:date="2018-11-30T22:44:00Z">
                                <w:r>
                                  <w:rPr>
                                    <w:noProof/>
                                  </w:rPr>
                                  <w:t>38</w:t>
                                </w:r>
                              </w:ins>
                              <w:ins w:id="27334" w:author="phuong vu" w:date="2018-11-30T15:13:00Z">
                                <w:r>
                                  <w:fldChar w:fldCharType="end"/>
                                </w:r>
                              </w:ins>
                              <w:ins w:id="27335" w:author="phuong vu" w:date="2018-11-23T09:50:00Z">
                                <w:r>
                                  <w:rPr>
                                    <w:lang w:val="en-US"/>
                                  </w:rPr>
                                  <w:t xml:space="preserve"> </w:t>
                                </w:r>
                              </w:ins>
                              <w:del w:id="27336"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21</w:delText>
                                </w:r>
                                <w:r w:rsidDel="00EC5005">
                                  <w:fldChar w:fldCharType="end"/>
                                </w:r>
                              </w:del>
                              <w:r w:rsidRPr="00E4365A">
                                <w:rPr>
                                  <w:lang w:val="en-US"/>
                                </w:rPr>
                                <w:t xml:space="preserve">Giao diện đăng nhập </w:t>
                              </w:r>
                              <w:del w:id="27337" w:author="phuong vu" w:date="2018-11-25T21:51:00Z">
                                <w:r w:rsidRPr="00E4365A" w:rsidDel="00BA3432">
                                  <w:rPr>
                                    <w:lang w:val="en-US"/>
                                  </w:rPr>
                                  <w:delText xml:space="preserve">trên điện thoại và </w:delText>
                                </w:r>
                              </w:del>
                              <w:r w:rsidRPr="00E4365A">
                                <w:rPr>
                                  <w:lang w:val="en-US"/>
                                </w:rPr>
                                <w:t>trên web</w:t>
                              </w:r>
                              <w:bookmarkEnd w:id="27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78D20D" id="Text Box 8" o:spid="_x0000_s1028" type="#_x0000_t202" style="position:absolute;left:0;text-align:left;margin-left:-10.45pt;margin-top:145.65pt;width:419.85pt;height:.0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" stroked="f">
                  <v:textbox style="mso-fit-shape-to-text:t" inset="0,0,0,0">
                    <w:txbxContent>
                      <w:p w14:paraId="1CE26502" w14:textId="75AFEA72" w:rsidR="00E64310" w:rsidRPr="00527DDE" w:rsidRDefault="00E64310" w:rsidP="00A17FA5">
                        <w:pPr>
                          <w:pStyle w:val="Caption"/>
                          <w:rPr>
                            <w:lang w:val="en-US"/>
                            <w:rPrChange w:id="27338" w:author="phuong vu" w:date="2018-11-27T16:14:00Z">
                              <w:rPr>
                                <w:noProof/>
                              </w:rPr>
                            </w:rPrChange>
                          </w:rPr>
                          <w:pPrChange w:id="27339" w:author="phuong vu" w:date="2018-11-30T22:42:00Z">
                            <w:pPr>
                              <w:pStyle w:val="Caption"/>
                            </w:pPr>
                          </w:pPrChange>
                        </w:pPr>
                        <w:bookmarkStart w:id="27340" w:name="_Toc531380515"/>
                        <w:r w:rsidRPr="00E4365A">
                          <w:t xml:space="preserve">Hình </w:t>
                        </w:r>
                        <w:ins w:id="27341" w:author="phuong vu" w:date="2018-11-30T15:13:00Z">
                          <w:r>
                            <w:fldChar w:fldCharType="begin"/>
                          </w:r>
                          <w:r>
                            <w:instrText xml:space="preserve"> STYLEREF 1 \s </w:instrText>
                          </w:r>
                        </w:ins>
                        <w:r>
                          <w:fldChar w:fldCharType="separate"/>
                        </w:r>
                        <w:r>
                          <w:rPr>
                            <w:noProof/>
                          </w:rPr>
                          <w:t>3</w:t>
                        </w:r>
                        <w:ins w:id="27342" w:author="phuong vu" w:date="2018-11-30T15:13:00Z">
                          <w:r>
                            <w:fldChar w:fldCharType="end"/>
                          </w:r>
                          <w:r>
                            <w:t>.</w:t>
                          </w:r>
                          <w:r>
                            <w:fldChar w:fldCharType="begin"/>
                          </w:r>
                          <w:r>
                            <w:instrText xml:space="preserve"> SEQ Hình \* ARABIC \s 1 </w:instrText>
                          </w:r>
                        </w:ins>
                        <w:r>
                          <w:fldChar w:fldCharType="separate"/>
                        </w:r>
                        <w:ins w:id="27343" w:author="phuong vu" w:date="2018-11-30T22:44:00Z">
                          <w:r>
                            <w:rPr>
                              <w:noProof/>
                            </w:rPr>
                            <w:t>38</w:t>
                          </w:r>
                        </w:ins>
                        <w:ins w:id="27344" w:author="phuong vu" w:date="2018-11-30T15:13:00Z">
                          <w:r>
                            <w:fldChar w:fldCharType="end"/>
                          </w:r>
                        </w:ins>
                        <w:ins w:id="27345" w:author="phuong vu" w:date="2018-11-23T09:50:00Z">
                          <w:r>
                            <w:rPr>
                              <w:lang w:val="en-US"/>
                            </w:rPr>
                            <w:t xml:space="preserve"> </w:t>
                          </w:r>
                        </w:ins>
                        <w:del w:id="27346"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21</w:delText>
                          </w:r>
                          <w:r w:rsidDel="00EC5005">
                            <w:fldChar w:fldCharType="end"/>
                          </w:r>
                        </w:del>
                        <w:r w:rsidRPr="00E4365A">
                          <w:rPr>
                            <w:lang w:val="en-US"/>
                          </w:rPr>
                          <w:t xml:space="preserve">Giao diện đăng nhập </w:t>
                        </w:r>
                        <w:del w:id="27347" w:author="phuong vu" w:date="2018-11-25T21:51:00Z">
                          <w:r w:rsidRPr="00E4365A" w:rsidDel="00BA3432">
                            <w:rPr>
                              <w:lang w:val="en-US"/>
                            </w:rPr>
                            <w:delText xml:space="preserve">trên điện thoại và </w:delText>
                          </w:r>
                        </w:del>
                        <w:r w:rsidRPr="00E4365A">
                          <w:rPr>
                            <w:lang w:val="en-US"/>
                          </w:rPr>
                          <w:t>trên web</w:t>
                        </w:r>
                        <w:bookmarkEnd w:id="27340"/>
                      </w:p>
                    </w:txbxContent>
                  </v:textbox>
                  <w10:wrap type="topAndBottom" anchorx="margin"/>
                </v:shape>
              </w:pict>
            </mc:Fallback>
          </mc:AlternateContent>
        </w:r>
      </w:del>
    </w:p>
    <w:p w14:paraId="32FCABEE" w14:textId="225C8974" w:rsidR="00EF3636" w:rsidRPr="00920004" w:rsidRDefault="00EF3636" w:rsidP="00EF3636">
      <w:pPr>
        <w:ind w:firstLine="450"/>
        <w:rPr>
          <w:ins w:id="27348" w:author="phuong vu" w:date="2018-11-30T15:12:00Z"/>
          <w:lang w:val="en-US"/>
          <w:rPrChange w:id="27349" w:author="phuong vu" w:date="2018-11-30T22:36:00Z">
            <w:rPr>
              <w:ins w:id="27350" w:author="phuong vu" w:date="2018-11-30T15:12:00Z"/>
              <w:lang w:val="en-US"/>
            </w:rPr>
          </w:rPrChange>
        </w:rPr>
        <w:pPrChange w:id="27351" w:author="phuong vu" w:date="2018-11-30T15:12:00Z">
          <w:pPr/>
        </w:pPrChange>
      </w:pPr>
    </w:p>
    <w:p w14:paraId="5311DF43" w14:textId="70CEF566" w:rsidR="00EF3636" w:rsidRPr="00920004" w:rsidRDefault="00EF3636" w:rsidP="00E64310">
      <w:pPr>
        <w:pStyle w:val="ListParagraph"/>
        <w:numPr>
          <w:ilvl w:val="0"/>
          <w:numId w:val="81"/>
        </w:numPr>
        <w:ind w:left="720"/>
        <w:rPr>
          <w:ins w:id="27352" w:author="phuong vu" w:date="2018-11-30T15:12:00Z"/>
          <w:b/>
          <w:lang w:val="en-US"/>
          <w:rPrChange w:id="27353" w:author="phuong vu" w:date="2018-11-30T22:36:00Z">
            <w:rPr>
              <w:ins w:id="27354" w:author="phuong vu" w:date="2018-11-30T15:12:00Z"/>
              <w:b/>
              <w:lang w:val="en-US"/>
            </w:rPr>
          </w:rPrChange>
        </w:rPr>
        <w:pPrChange w:id="27355" w:author="phuong vu" w:date="2018-11-30T23:22:00Z">
          <w:pPr>
            <w:pStyle w:val="ListParagraph"/>
            <w:numPr>
              <w:numId w:val="81"/>
            </w:numPr>
            <w:ind w:left="810" w:hanging="360"/>
          </w:pPr>
        </w:pPrChange>
      </w:pPr>
      <w:ins w:id="27356" w:author="phuong vu" w:date="2018-11-30T15:13:00Z">
        <w:r w:rsidRPr="00920004">
          <w:rPr>
            <w:noProof/>
            <w:rPrChange w:id="27357" w:author="phuong vu" w:date="2018-11-30T22:36:00Z">
              <w:rPr>
                <w:noProof/>
              </w:rPr>
            </w:rPrChange>
          </w:rPr>
          <mc:AlternateContent>
            <mc:Choice Requires="wps">
              <w:drawing>
                <wp:anchor distT="0" distB="0" distL="114300" distR="114300" simplePos="0" relativeHeight="251669504" behindDoc="0" locked="0" layoutInCell="1" allowOverlap="1" wp14:anchorId="65A302B8" wp14:editId="39F9E122">
                  <wp:simplePos x="0" y="0"/>
                  <wp:positionH relativeFrom="column">
                    <wp:posOffset>633730</wp:posOffset>
                  </wp:positionH>
                  <wp:positionV relativeFrom="paragraph">
                    <wp:posOffset>1792070</wp:posOffset>
                  </wp:positionV>
                  <wp:extent cx="4318000" cy="635"/>
                  <wp:effectExtent l="0" t="0" r="6350" b="6985"/>
                  <wp:wrapTopAndBottom/>
                  <wp:docPr id="33" name="Text Box 33"/>
                  <wp:cNvGraphicFramePr/>
                  <a:graphic xmlns:a="http://schemas.openxmlformats.org/drawingml/2006/main">
                    <a:graphicData uri="http://schemas.microsoft.com/office/word/2010/wordprocessingShape">
                      <wps:wsp>
                        <wps:cNvSpPr txBox="1"/>
                        <wps:spPr>
                          <a:xfrm>
                            <a:off x="0" y="0"/>
                            <a:ext cx="4318000" cy="635"/>
                          </a:xfrm>
                          <a:prstGeom prst="rect">
                            <a:avLst/>
                          </a:prstGeom>
                          <a:solidFill>
                            <a:prstClr val="white"/>
                          </a:solidFill>
                          <a:ln>
                            <a:noFill/>
                          </a:ln>
                        </wps:spPr>
                        <wps:txbx>
                          <w:txbxContent>
                            <w:p w14:paraId="01E89D60" w14:textId="0B51EEEA" w:rsidR="00E64310" w:rsidRPr="00EF3636" w:rsidRDefault="00E64310" w:rsidP="00A17FA5">
                              <w:pPr>
                                <w:pStyle w:val="Caption"/>
                                <w:rPr>
                                  <w:noProof/>
                                  <w:szCs w:val="26"/>
                                  <w:lang w:val="en-US"/>
                                  <w:rPrChange w:id="27358" w:author="phuong vu" w:date="2018-11-30T15:13:00Z">
                                    <w:rPr>
                                      <w:noProof/>
                                    </w:rPr>
                                  </w:rPrChange>
                                </w:rPr>
                                <w:pPrChange w:id="27359" w:author="phuong vu" w:date="2018-11-30T22:42:00Z">
                                  <w:pPr>
                                    <w:pStyle w:val="ListParagraph"/>
                                    <w:numPr>
                                      <w:numId w:val="81"/>
                                    </w:numPr>
                                    <w:ind w:left="810" w:hanging="360"/>
                                  </w:pPr>
                                </w:pPrChange>
                              </w:pPr>
                              <w:bookmarkStart w:id="27360" w:name="_Toc531380516"/>
                              <w:ins w:id="27361" w:author="phuong vu" w:date="2018-11-30T15:13:00Z">
                                <w:r>
                                  <w:t xml:space="preserve">Hình </w:t>
                                </w:r>
                                <w:r>
                                  <w:fldChar w:fldCharType="begin"/>
                                </w:r>
                                <w:r>
                                  <w:instrText xml:space="preserve"> STYLEREF 1 \s </w:instrText>
                                </w:r>
                              </w:ins>
                              <w:r>
                                <w:fldChar w:fldCharType="separate"/>
                              </w:r>
                              <w:r>
                                <w:rPr>
                                  <w:noProof/>
                                </w:rPr>
                                <w:t>3</w:t>
                              </w:r>
                              <w:ins w:id="27362" w:author="phuong vu" w:date="2018-11-30T15:13:00Z">
                                <w:r>
                                  <w:fldChar w:fldCharType="end"/>
                                </w:r>
                                <w:r>
                                  <w:t>.</w:t>
                                </w:r>
                                <w:r>
                                  <w:fldChar w:fldCharType="begin"/>
                                </w:r>
                                <w:r>
                                  <w:instrText xml:space="preserve"> SEQ Hình \* ARABIC \s 1 </w:instrText>
                                </w:r>
                              </w:ins>
                              <w:r>
                                <w:fldChar w:fldCharType="separate"/>
                              </w:r>
                              <w:ins w:id="27363" w:author="phuong vu" w:date="2018-11-30T22:44:00Z">
                                <w:r>
                                  <w:rPr>
                                    <w:noProof/>
                                  </w:rPr>
                                  <w:t>39</w:t>
                                </w:r>
                              </w:ins>
                              <w:ins w:id="27364" w:author="phuong vu" w:date="2018-11-30T15:13:00Z">
                                <w:r>
                                  <w:fldChar w:fldCharType="end"/>
                                </w:r>
                                <w:r>
                                  <w:rPr>
                                    <w:lang w:val="en-US"/>
                                  </w:rPr>
                                  <w:t xml:space="preserve"> Giao diện form đăng nhập hệ thống</w:t>
                                </w:r>
                              </w:ins>
                              <w:bookmarkEnd w:id="27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302B8" id="Text Box 33" o:spid="_x0000_s1029" type="#_x0000_t202" style="position:absolute;left:0;text-align:left;margin-left:49.9pt;margin-top:141.1pt;width:340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" stroked="f">
                  <v:textbox style="mso-fit-shape-to-text:t" inset="0,0,0,0">
                    <w:txbxContent>
                      <w:p w14:paraId="01E89D60" w14:textId="0B51EEEA" w:rsidR="00E64310" w:rsidRPr="00EF3636" w:rsidRDefault="00E64310" w:rsidP="00A17FA5">
                        <w:pPr>
                          <w:pStyle w:val="Caption"/>
                          <w:rPr>
                            <w:noProof/>
                            <w:szCs w:val="26"/>
                            <w:lang w:val="en-US"/>
                            <w:rPrChange w:id="27365" w:author="phuong vu" w:date="2018-11-30T15:13:00Z">
                              <w:rPr>
                                <w:noProof/>
                              </w:rPr>
                            </w:rPrChange>
                          </w:rPr>
                          <w:pPrChange w:id="27366" w:author="phuong vu" w:date="2018-11-30T22:42:00Z">
                            <w:pPr>
                              <w:pStyle w:val="ListParagraph"/>
                              <w:numPr>
                                <w:numId w:val="81"/>
                              </w:numPr>
                              <w:ind w:left="810" w:hanging="360"/>
                            </w:pPr>
                          </w:pPrChange>
                        </w:pPr>
                        <w:bookmarkStart w:id="27367" w:name="_Toc531380516"/>
                        <w:ins w:id="27368" w:author="phuong vu" w:date="2018-11-30T15:13:00Z">
                          <w:r>
                            <w:t xml:space="preserve">Hình </w:t>
                          </w:r>
                          <w:r>
                            <w:fldChar w:fldCharType="begin"/>
                          </w:r>
                          <w:r>
                            <w:instrText xml:space="preserve"> STYLEREF 1 \s </w:instrText>
                          </w:r>
                        </w:ins>
                        <w:r>
                          <w:fldChar w:fldCharType="separate"/>
                        </w:r>
                        <w:r>
                          <w:rPr>
                            <w:noProof/>
                          </w:rPr>
                          <w:t>3</w:t>
                        </w:r>
                        <w:ins w:id="27369" w:author="phuong vu" w:date="2018-11-30T15:13:00Z">
                          <w:r>
                            <w:fldChar w:fldCharType="end"/>
                          </w:r>
                          <w:r>
                            <w:t>.</w:t>
                          </w:r>
                          <w:r>
                            <w:fldChar w:fldCharType="begin"/>
                          </w:r>
                          <w:r>
                            <w:instrText xml:space="preserve"> SEQ Hình \* ARABIC \s 1 </w:instrText>
                          </w:r>
                        </w:ins>
                        <w:r>
                          <w:fldChar w:fldCharType="separate"/>
                        </w:r>
                        <w:ins w:id="27370" w:author="phuong vu" w:date="2018-11-30T22:44:00Z">
                          <w:r>
                            <w:rPr>
                              <w:noProof/>
                            </w:rPr>
                            <w:t>39</w:t>
                          </w:r>
                        </w:ins>
                        <w:ins w:id="27371" w:author="phuong vu" w:date="2018-11-30T15:13:00Z">
                          <w:r>
                            <w:fldChar w:fldCharType="end"/>
                          </w:r>
                          <w:r>
                            <w:rPr>
                              <w:lang w:val="en-US"/>
                            </w:rPr>
                            <w:t xml:space="preserve"> Giao diện form đăng nhập hệ thống</w:t>
                          </w:r>
                        </w:ins>
                        <w:bookmarkEnd w:id="27367"/>
                      </w:p>
                    </w:txbxContent>
                  </v:textbox>
                  <w10:wrap type="topAndBottom"/>
                </v:shape>
              </w:pict>
            </mc:Fallback>
          </mc:AlternateContent>
        </w:r>
      </w:ins>
      <w:ins w:id="27372" w:author="phuong vu" w:date="2018-11-30T15:12:00Z">
        <w:r w:rsidRPr="00920004">
          <w:rPr>
            <w:noProof/>
            <w:lang w:val="en-US"/>
            <w:rPrChange w:id="27373" w:author="phuong vu" w:date="2018-11-30T22:36:00Z">
              <w:rPr>
                <w:noProof/>
                <w:lang w:val="en-US"/>
              </w:rPr>
            </w:rPrChange>
          </w:rPr>
          <w:drawing>
            <wp:anchor distT="0" distB="0" distL="114300" distR="114300" simplePos="0" relativeHeight="251667456" behindDoc="0" locked="0" layoutInCell="1" allowOverlap="1" wp14:anchorId="3DBD4A01" wp14:editId="14D03A32">
              <wp:simplePos x="0" y="0"/>
              <wp:positionH relativeFrom="margin">
                <wp:posOffset>1783715</wp:posOffset>
              </wp:positionH>
              <wp:positionV relativeFrom="paragraph">
                <wp:posOffset>225808</wp:posOffset>
              </wp:positionV>
              <wp:extent cx="2192020" cy="1520190"/>
              <wp:effectExtent l="0" t="0" r="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96">
                        <a:extLst>
                          <a:ext uri="{28A0092B-C50C-407E-A947-70E740481C1C}">
                            <a14:useLocalDpi xmlns:a14="http://schemas.microsoft.com/office/drawing/2010/main" val="0"/>
                          </a:ext>
                        </a:extLst>
                      </a:blip>
                      <a:srcRect l="13144" t="37107" r="14203" b="13159"/>
                      <a:stretch/>
                    </pic:blipFill>
                    <pic:spPr bwMode="auto">
                      <a:xfrm>
                        <a:off x="0" y="0"/>
                        <a:ext cx="2192020"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004">
          <w:rPr>
            <w:b/>
            <w:lang w:val="en-US"/>
            <w:rPrChange w:id="27374" w:author="phuong vu" w:date="2018-11-30T22:36:00Z">
              <w:rPr>
                <w:lang w:val="en-US"/>
              </w:rPr>
            </w:rPrChange>
          </w:rPr>
          <w:t>Giao diện</w:t>
        </w:r>
      </w:ins>
    </w:p>
    <w:p w14:paraId="352541C2" w14:textId="7AAB5C6C" w:rsidR="00CF3985" w:rsidRPr="00920004" w:rsidDel="0090328E" w:rsidRDefault="00405A7C" w:rsidP="00C110D1">
      <w:pPr>
        <w:pStyle w:val="ListParagraph"/>
        <w:numPr>
          <w:ilvl w:val="0"/>
          <w:numId w:val="82"/>
        </w:numPr>
        <w:rPr>
          <w:del w:id="27375" w:author="phuong vu" w:date="2018-11-27T16:14:00Z"/>
          <w:b/>
          <w:lang w:val="en-US"/>
          <w:rPrChange w:id="27376" w:author="phuong vu" w:date="2018-11-30T22:36:00Z">
            <w:rPr>
              <w:del w:id="27377" w:author="phuong vu" w:date="2018-11-27T16:14:00Z"/>
              <w:lang w:val="en-US"/>
            </w:rPr>
          </w:rPrChange>
        </w:rPr>
        <w:pPrChange w:id="27378" w:author="phuong vu" w:date="2018-11-30T23:23:00Z">
          <w:pPr/>
        </w:pPrChange>
      </w:pPr>
      <w:del w:id="27379" w:author="phuong vu" w:date="2018-11-30T15:10:00Z">
        <w:r w:rsidRPr="00920004" w:rsidDel="00EF3636">
          <w:rPr>
            <w:b/>
            <w:lang w:val="en-US"/>
            <w:rPrChange w:id="27380" w:author="phuong vu" w:date="2018-11-30T22:36:00Z">
              <w:rPr>
                <w:lang w:val="en-US"/>
              </w:rPr>
            </w:rPrChange>
          </w:rPr>
          <w:delText>Giao diện</w:delText>
        </w:r>
      </w:del>
    </w:p>
    <w:p w14:paraId="4CA1230C" w14:textId="7FE9B199" w:rsidR="00405A7C" w:rsidRPr="00920004" w:rsidDel="00EF3636" w:rsidRDefault="00635A50" w:rsidP="00C110D1">
      <w:pPr>
        <w:pStyle w:val="ListParagraph"/>
        <w:numPr>
          <w:ilvl w:val="0"/>
          <w:numId w:val="82"/>
        </w:numPr>
        <w:rPr>
          <w:del w:id="27381" w:author="phuong vu" w:date="2018-11-30T15:13:00Z"/>
          <w:b/>
          <w:lang w:val="en-US"/>
          <w:rPrChange w:id="27382" w:author="phuong vu" w:date="2018-11-30T22:36:00Z">
            <w:rPr>
              <w:del w:id="27383" w:author="phuong vu" w:date="2018-11-30T15:13:00Z"/>
              <w:lang w:val="en-US"/>
            </w:rPr>
          </w:rPrChange>
        </w:rPr>
        <w:pPrChange w:id="27384" w:author="phuong vu" w:date="2018-11-30T23:23:00Z">
          <w:pPr/>
        </w:pPrChange>
      </w:pPr>
      <w:del w:id="27385" w:author="phuong vu" w:date="2018-11-25T21:51:00Z">
        <w:r w:rsidRPr="00920004" w:rsidDel="00BA3432">
          <w:rPr>
            <w:b/>
            <w:noProof/>
            <w:lang w:val="en-US"/>
            <w:rPrChange w:id="27386" w:author="phuong vu" w:date="2018-11-30T22:36:00Z">
              <w:rPr>
                <w:noProof/>
                <w:lang w:val="en-US"/>
              </w:rPr>
            </w:rPrChange>
          </w:rPr>
          <mc:AlternateContent>
            <mc:Choice Requires="wpg">
              <w:drawing>
                <wp:anchor distT="0" distB="0" distL="114300" distR="114300" simplePos="0" relativeHeight="251652096" behindDoc="0" locked="0" layoutInCell="1" allowOverlap="1" wp14:anchorId="1B7F4940" wp14:editId="20445ED3">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3017520" cy="3058160"/>
                            <a:chOff x="2314575" y="533400"/>
                            <a:chExt cx="3017520" cy="3058160"/>
                          </a:xfrm>
                        </wpg:grpSpPr>
                        <pic:pic xmlns:pic="http://schemas.openxmlformats.org/drawingml/2006/picture">
                          <pic:nvPicPr>
                            <pic:cNvPr id="6" name="Picture 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wpg:wgp>
                    </a:graphicData>
                  </a:graphic>
                </wp:anchor>
              </w:drawing>
            </mc:Choice>
            <mc:Fallback>
              <w:pict>
                <v:group w14:anchorId="2EF1D639" id="Group 7" o:spid="_x0000_s1026" style="position:absolute;margin-left:0;margin-top:15.6pt;width:419.85pt;height:282.8pt;z-index:251654144;mso-position-horizontal:left;mso-position-horizontal-relative:margin" coordorigin="23145,5334" coordsize="30175,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97" o:title=""/>
                  </v:shape>
                  <w10:wrap type="topAndBottom" anchorx="margin"/>
                </v:group>
              </w:pict>
            </mc:Fallback>
          </mc:AlternateContent>
        </w:r>
      </w:del>
      <w:del w:id="27387" w:author="phuong vu" w:date="2018-11-27T16:14:00Z">
        <w:r w:rsidR="00405A7C" w:rsidRPr="00920004" w:rsidDel="00527DDE">
          <w:rPr>
            <w:b/>
            <w:noProof/>
            <w:rPrChange w:id="27388" w:author="phuong vu" w:date="2018-11-30T22:36:00Z">
              <w:rPr>
                <w:noProof/>
              </w:rPr>
            </w:rPrChange>
          </w:rPr>
          <w:delText xml:space="preserve"> </w:delText>
        </w:r>
      </w:del>
    </w:p>
    <w:p w14:paraId="5E25A2CE" w14:textId="2D1D058C" w:rsidR="00527DDE" w:rsidRPr="00920004" w:rsidRDefault="00405A7C" w:rsidP="00C110D1">
      <w:pPr>
        <w:pStyle w:val="ListParagraph"/>
        <w:numPr>
          <w:ilvl w:val="0"/>
          <w:numId w:val="82"/>
        </w:numPr>
        <w:rPr>
          <w:b/>
          <w:lang w:val="en-US"/>
          <w:rPrChange w:id="27389" w:author="phuong vu" w:date="2018-11-30T22:36:00Z">
            <w:rPr>
              <w:lang w:val="en-US"/>
            </w:rPr>
          </w:rPrChange>
        </w:rPr>
        <w:pPrChange w:id="27390" w:author="phuong vu" w:date="2018-11-30T23:23:00Z">
          <w:pPr>
            <w:pStyle w:val="Heading5"/>
          </w:pPr>
        </w:pPrChange>
      </w:pPr>
      <w:r w:rsidRPr="00920004">
        <w:rPr>
          <w:b/>
          <w:lang w:val="en-US"/>
          <w:rPrChange w:id="27391"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rsidRPr="00920004" w14:paraId="1456FC93" w14:textId="77777777" w:rsidTr="00E4365A">
        <w:tc>
          <w:tcPr>
            <w:tcW w:w="805" w:type="dxa"/>
            <w:vAlign w:val="center"/>
          </w:tcPr>
          <w:p w14:paraId="22C62E7E" w14:textId="41C47054" w:rsidR="00635A50" w:rsidRPr="00C110D1" w:rsidRDefault="00635A50" w:rsidP="00C110D1">
            <w:pPr>
              <w:jc w:val="center"/>
              <w:rPr>
                <w:b/>
                <w:lang w:val="en-US"/>
                <w:rPrChange w:id="27392" w:author="phuong vu" w:date="2018-11-30T23:23:00Z">
                  <w:rPr>
                    <w:b/>
                    <w:lang w:val="en-US"/>
                  </w:rPr>
                </w:rPrChange>
              </w:rPr>
              <w:pPrChange w:id="27393" w:author="phuong vu" w:date="2018-11-30T23:23:00Z">
                <w:pPr>
                  <w:spacing w:line="360" w:lineRule="auto"/>
                  <w:jc w:val="center"/>
                </w:pPr>
              </w:pPrChange>
            </w:pPr>
            <w:r w:rsidRPr="00C110D1">
              <w:rPr>
                <w:b/>
                <w:lang w:val="en-US"/>
                <w:rPrChange w:id="27394" w:author="phuong vu" w:date="2018-11-30T23:23:00Z">
                  <w:rPr>
                    <w:b/>
                    <w:lang w:val="en-US"/>
                  </w:rPr>
                </w:rPrChange>
              </w:rPr>
              <w:t>STT</w:t>
            </w:r>
          </w:p>
        </w:tc>
        <w:tc>
          <w:tcPr>
            <w:tcW w:w="1980" w:type="dxa"/>
            <w:vAlign w:val="center"/>
          </w:tcPr>
          <w:p w14:paraId="27F257C4" w14:textId="5BD98C38" w:rsidR="00635A50" w:rsidRPr="00C110D1" w:rsidRDefault="00635A50" w:rsidP="00C110D1">
            <w:pPr>
              <w:jc w:val="center"/>
              <w:rPr>
                <w:b/>
                <w:lang w:val="en-US"/>
                <w:rPrChange w:id="27395" w:author="phuong vu" w:date="2018-11-30T23:23:00Z">
                  <w:rPr>
                    <w:b/>
                    <w:lang w:val="en-US"/>
                  </w:rPr>
                </w:rPrChange>
              </w:rPr>
              <w:pPrChange w:id="27396" w:author="phuong vu" w:date="2018-11-30T23:23:00Z">
                <w:pPr>
                  <w:spacing w:line="360" w:lineRule="auto"/>
                  <w:jc w:val="center"/>
                </w:pPr>
              </w:pPrChange>
            </w:pPr>
            <w:r w:rsidRPr="00C110D1">
              <w:rPr>
                <w:b/>
                <w:lang w:val="en-US"/>
                <w:rPrChange w:id="27397" w:author="phuong vu" w:date="2018-11-30T23:23:00Z">
                  <w:rPr>
                    <w:b/>
                    <w:lang w:val="en-US"/>
                  </w:rPr>
                </w:rPrChange>
              </w:rPr>
              <w:t>Loại điều khiển</w:t>
            </w:r>
          </w:p>
        </w:tc>
        <w:tc>
          <w:tcPr>
            <w:tcW w:w="2970" w:type="dxa"/>
            <w:vAlign w:val="center"/>
          </w:tcPr>
          <w:p w14:paraId="171DB254" w14:textId="151930B8" w:rsidR="00635A50" w:rsidRPr="00C110D1" w:rsidRDefault="00635A50" w:rsidP="00C110D1">
            <w:pPr>
              <w:jc w:val="center"/>
              <w:rPr>
                <w:b/>
                <w:lang w:val="en-US"/>
                <w:rPrChange w:id="27398" w:author="phuong vu" w:date="2018-11-30T23:23:00Z">
                  <w:rPr>
                    <w:b/>
                    <w:lang w:val="en-US"/>
                  </w:rPr>
                </w:rPrChange>
              </w:rPr>
              <w:pPrChange w:id="27399" w:author="phuong vu" w:date="2018-11-30T23:23:00Z">
                <w:pPr>
                  <w:spacing w:line="360" w:lineRule="auto"/>
                  <w:jc w:val="center"/>
                </w:pPr>
              </w:pPrChange>
            </w:pPr>
            <w:r w:rsidRPr="00C110D1">
              <w:rPr>
                <w:b/>
                <w:lang w:val="en-US"/>
                <w:rPrChange w:id="27400" w:author="phuong vu" w:date="2018-11-30T23:23:00Z">
                  <w:rPr>
                    <w:b/>
                    <w:lang w:val="en-US"/>
                  </w:rPr>
                </w:rPrChange>
              </w:rPr>
              <w:t>Nội dung thực hiện</w:t>
            </w:r>
          </w:p>
        </w:tc>
        <w:tc>
          <w:tcPr>
            <w:tcW w:w="1266" w:type="dxa"/>
            <w:vAlign w:val="center"/>
          </w:tcPr>
          <w:p w14:paraId="694EF5DD" w14:textId="4B22105B" w:rsidR="00635A50" w:rsidRPr="00C110D1" w:rsidRDefault="00635A50" w:rsidP="00C110D1">
            <w:pPr>
              <w:jc w:val="center"/>
              <w:rPr>
                <w:b/>
                <w:lang w:val="en-US"/>
                <w:rPrChange w:id="27401" w:author="phuong vu" w:date="2018-11-30T23:23:00Z">
                  <w:rPr>
                    <w:b/>
                    <w:lang w:val="en-US"/>
                  </w:rPr>
                </w:rPrChange>
              </w:rPr>
              <w:pPrChange w:id="27402" w:author="phuong vu" w:date="2018-11-30T23:23:00Z">
                <w:pPr>
                  <w:spacing w:line="360" w:lineRule="auto"/>
                  <w:jc w:val="center"/>
                </w:pPr>
              </w:pPrChange>
            </w:pPr>
            <w:r w:rsidRPr="00C110D1">
              <w:rPr>
                <w:b/>
                <w:lang w:val="en-US"/>
                <w:rPrChange w:id="27403" w:author="phuong vu" w:date="2018-11-30T23:23:00Z">
                  <w:rPr>
                    <w:b/>
                    <w:lang w:val="en-US"/>
                  </w:rPr>
                </w:rPrChange>
              </w:rPr>
              <w:t>Giá trị mặc định</w:t>
            </w:r>
          </w:p>
        </w:tc>
        <w:tc>
          <w:tcPr>
            <w:tcW w:w="1756" w:type="dxa"/>
            <w:vAlign w:val="center"/>
          </w:tcPr>
          <w:p w14:paraId="153B05B7" w14:textId="06DEC515" w:rsidR="00635A50" w:rsidRPr="00C110D1" w:rsidRDefault="00635A50" w:rsidP="00C110D1">
            <w:pPr>
              <w:jc w:val="center"/>
              <w:rPr>
                <w:b/>
                <w:lang w:val="en-US"/>
                <w:rPrChange w:id="27404" w:author="phuong vu" w:date="2018-11-30T23:23:00Z">
                  <w:rPr>
                    <w:b/>
                    <w:lang w:val="en-US"/>
                  </w:rPr>
                </w:rPrChange>
              </w:rPr>
              <w:pPrChange w:id="27405" w:author="phuong vu" w:date="2018-11-30T23:23:00Z">
                <w:pPr>
                  <w:spacing w:line="360" w:lineRule="auto"/>
                  <w:jc w:val="center"/>
                </w:pPr>
              </w:pPrChange>
            </w:pPr>
            <w:r w:rsidRPr="00C110D1">
              <w:rPr>
                <w:b/>
                <w:lang w:val="en-US"/>
                <w:rPrChange w:id="27406" w:author="phuong vu" w:date="2018-11-30T23:23:00Z">
                  <w:rPr>
                    <w:b/>
                    <w:lang w:val="en-US"/>
                  </w:rPr>
                </w:rPrChange>
              </w:rPr>
              <w:t>Lưu ý</w:t>
            </w:r>
          </w:p>
        </w:tc>
      </w:tr>
      <w:tr w:rsidR="00635A50" w:rsidRPr="00920004" w14:paraId="4E591DCE" w14:textId="77777777" w:rsidTr="00E4365A">
        <w:tc>
          <w:tcPr>
            <w:tcW w:w="805" w:type="dxa"/>
          </w:tcPr>
          <w:p w14:paraId="17C21D90" w14:textId="628C2428" w:rsidR="00635A50" w:rsidRPr="00920004" w:rsidRDefault="00443B37" w:rsidP="00BD0851">
            <w:pPr>
              <w:spacing w:before="240" w:line="0" w:lineRule="atLeast"/>
              <w:jc w:val="center"/>
              <w:rPr>
                <w:lang w:val="en-US"/>
                <w:rPrChange w:id="27407" w:author="phuong vu" w:date="2018-11-30T22:36:00Z">
                  <w:rPr>
                    <w:lang w:val="en-US"/>
                  </w:rPr>
                </w:rPrChange>
              </w:rPr>
              <w:pPrChange w:id="27408" w:author="phuong vu" w:date="2018-11-30T14:16:00Z">
                <w:pPr>
                  <w:spacing w:line="360" w:lineRule="auto"/>
                  <w:jc w:val="center"/>
                </w:pPr>
              </w:pPrChange>
            </w:pPr>
            <w:r w:rsidRPr="00920004">
              <w:rPr>
                <w:lang w:val="en-US"/>
                <w:rPrChange w:id="27409" w:author="phuong vu" w:date="2018-11-30T22:36:00Z">
                  <w:rPr>
                    <w:lang w:val="en-US"/>
                  </w:rPr>
                </w:rPrChange>
              </w:rPr>
              <w:t>1</w:t>
            </w:r>
          </w:p>
        </w:tc>
        <w:tc>
          <w:tcPr>
            <w:tcW w:w="1980" w:type="dxa"/>
          </w:tcPr>
          <w:p w14:paraId="0CF4CE65" w14:textId="2015419E" w:rsidR="00635A50" w:rsidRPr="00920004" w:rsidRDefault="00443B37" w:rsidP="00C110D1">
            <w:pPr>
              <w:rPr>
                <w:lang w:val="en-US"/>
                <w:rPrChange w:id="27410" w:author="phuong vu" w:date="2018-11-30T22:36:00Z">
                  <w:rPr>
                    <w:lang w:val="en-US"/>
                  </w:rPr>
                </w:rPrChange>
              </w:rPr>
              <w:pPrChange w:id="27411" w:author="phuong vu" w:date="2018-11-30T23:23:00Z">
                <w:pPr>
                  <w:spacing w:line="360" w:lineRule="auto"/>
                </w:pPr>
              </w:pPrChange>
            </w:pPr>
            <w:r w:rsidRPr="00920004">
              <w:rPr>
                <w:lang w:val="en-US"/>
                <w:rPrChange w:id="27412" w:author="phuong vu" w:date="2018-11-30T22:36:00Z">
                  <w:rPr>
                    <w:lang w:val="en-US"/>
                  </w:rPr>
                </w:rPrChange>
              </w:rPr>
              <w:t>inputText</w:t>
            </w:r>
          </w:p>
        </w:tc>
        <w:tc>
          <w:tcPr>
            <w:tcW w:w="2970" w:type="dxa"/>
          </w:tcPr>
          <w:p w14:paraId="269EAB32" w14:textId="2C98A1F8" w:rsidR="00635A50" w:rsidRPr="00920004" w:rsidRDefault="005D2D32" w:rsidP="00C110D1">
            <w:pPr>
              <w:rPr>
                <w:lang w:val="en-US"/>
                <w:rPrChange w:id="27413" w:author="phuong vu" w:date="2018-11-30T22:36:00Z">
                  <w:rPr>
                    <w:lang w:val="en-US"/>
                  </w:rPr>
                </w:rPrChange>
              </w:rPr>
              <w:pPrChange w:id="27414" w:author="phuong vu" w:date="2018-11-30T23:23:00Z">
                <w:pPr>
                  <w:spacing w:line="360" w:lineRule="auto"/>
                </w:pPr>
              </w:pPrChange>
            </w:pPr>
            <w:r w:rsidRPr="00920004">
              <w:rPr>
                <w:lang w:val="en-US"/>
                <w:rPrChange w:id="27415" w:author="phuong vu" w:date="2018-11-30T22:36:00Z">
                  <w:rPr>
                    <w:lang w:val="en-US"/>
                  </w:rPr>
                </w:rPrChange>
              </w:rPr>
              <w:t>Nhập địa chỉ email</w:t>
            </w:r>
          </w:p>
        </w:tc>
        <w:tc>
          <w:tcPr>
            <w:tcW w:w="1266" w:type="dxa"/>
          </w:tcPr>
          <w:p w14:paraId="301A60FA" w14:textId="77777777" w:rsidR="00635A50" w:rsidRPr="00920004" w:rsidRDefault="00635A50" w:rsidP="00BD0851">
            <w:pPr>
              <w:spacing w:before="240" w:line="0" w:lineRule="atLeast"/>
              <w:rPr>
                <w:lang w:val="en-US"/>
                <w:rPrChange w:id="27416" w:author="phuong vu" w:date="2018-11-30T22:36:00Z">
                  <w:rPr>
                    <w:lang w:val="en-US"/>
                  </w:rPr>
                </w:rPrChange>
              </w:rPr>
              <w:pPrChange w:id="27417" w:author="phuong vu" w:date="2018-11-30T14:16:00Z">
                <w:pPr>
                  <w:spacing w:line="360" w:lineRule="auto"/>
                </w:pPr>
              </w:pPrChange>
            </w:pPr>
          </w:p>
        </w:tc>
        <w:tc>
          <w:tcPr>
            <w:tcW w:w="1756" w:type="dxa"/>
          </w:tcPr>
          <w:p w14:paraId="7F07190E" w14:textId="77777777" w:rsidR="00635A50" w:rsidRPr="00920004" w:rsidRDefault="00635A50" w:rsidP="00BD0851">
            <w:pPr>
              <w:spacing w:before="240" w:line="0" w:lineRule="atLeast"/>
              <w:rPr>
                <w:lang w:val="en-US"/>
                <w:rPrChange w:id="27418" w:author="phuong vu" w:date="2018-11-30T22:36:00Z">
                  <w:rPr>
                    <w:lang w:val="en-US"/>
                  </w:rPr>
                </w:rPrChange>
              </w:rPr>
              <w:pPrChange w:id="27419" w:author="phuong vu" w:date="2018-11-30T14:16:00Z">
                <w:pPr>
                  <w:spacing w:line="360" w:lineRule="auto"/>
                </w:pPr>
              </w:pPrChange>
            </w:pPr>
          </w:p>
        </w:tc>
      </w:tr>
      <w:tr w:rsidR="00443B37" w:rsidRPr="00920004" w14:paraId="6F72BE58" w14:textId="77777777" w:rsidTr="00E4365A">
        <w:tc>
          <w:tcPr>
            <w:tcW w:w="805" w:type="dxa"/>
          </w:tcPr>
          <w:p w14:paraId="1266287B" w14:textId="3553F01E" w:rsidR="00443B37" w:rsidRPr="00920004" w:rsidRDefault="00443B37" w:rsidP="00BD0851">
            <w:pPr>
              <w:spacing w:before="240" w:line="0" w:lineRule="atLeast"/>
              <w:jc w:val="center"/>
              <w:rPr>
                <w:lang w:val="en-US"/>
                <w:rPrChange w:id="27420" w:author="phuong vu" w:date="2018-11-30T22:36:00Z">
                  <w:rPr>
                    <w:lang w:val="en-US"/>
                  </w:rPr>
                </w:rPrChange>
              </w:rPr>
              <w:pPrChange w:id="27421" w:author="phuong vu" w:date="2018-11-30T14:16:00Z">
                <w:pPr>
                  <w:spacing w:line="360" w:lineRule="auto"/>
                  <w:jc w:val="center"/>
                </w:pPr>
              </w:pPrChange>
            </w:pPr>
            <w:r w:rsidRPr="00920004">
              <w:rPr>
                <w:lang w:val="en-US"/>
                <w:rPrChange w:id="27422" w:author="phuong vu" w:date="2018-11-30T22:36:00Z">
                  <w:rPr>
                    <w:lang w:val="en-US"/>
                  </w:rPr>
                </w:rPrChange>
              </w:rPr>
              <w:t>2</w:t>
            </w:r>
          </w:p>
        </w:tc>
        <w:tc>
          <w:tcPr>
            <w:tcW w:w="1980" w:type="dxa"/>
          </w:tcPr>
          <w:p w14:paraId="742BBADE" w14:textId="76BB4F89" w:rsidR="00443B37" w:rsidRPr="00920004" w:rsidRDefault="00443B37" w:rsidP="00C110D1">
            <w:pPr>
              <w:rPr>
                <w:lang w:val="en-US"/>
                <w:rPrChange w:id="27423" w:author="phuong vu" w:date="2018-11-30T22:36:00Z">
                  <w:rPr>
                    <w:lang w:val="en-US"/>
                  </w:rPr>
                </w:rPrChange>
              </w:rPr>
              <w:pPrChange w:id="27424" w:author="phuong vu" w:date="2018-11-30T23:23:00Z">
                <w:pPr>
                  <w:spacing w:line="360" w:lineRule="auto"/>
                </w:pPr>
              </w:pPrChange>
            </w:pPr>
            <w:r w:rsidRPr="00920004">
              <w:rPr>
                <w:lang w:val="en-US"/>
                <w:rPrChange w:id="27425" w:author="phuong vu" w:date="2018-11-30T22:36:00Z">
                  <w:rPr>
                    <w:lang w:val="en-US"/>
                  </w:rPr>
                </w:rPrChange>
              </w:rPr>
              <w:t>inputText</w:t>
            </w:r>
          </w:p>
        </w:tc>
        <w:tc>
          <w:tcPr>
            <w:tcW w:w="2970" w:type="dxa"/>
          </w:tcPr>
          <w:p w14:paraId="4CACBBBA" w14:textId="7D2F95B3" w:rsidR="00443B37" w:rsidRPr="00920004" w:rsidRDefault="005D2D32" w:rsidP="00C110D1">
            <w:pPr>
              <w:rPr>
                <w:lang w:val="en-US"/>
                <w:rPrChange w:id="27426" w:author="phuong vu" w:date="2018-11-30T22:36:00Z">
                  <w:rPr>
                    <w:lang w:val="en-US"/>
                  </w:rPr>
                </w:rPrChange>
              </w:rPr>
              <w:pPrChange w:id="27427" w:author="phuong vu" w:date="2018-11-30T23:23:00Z">
                <w:pPr>
                  <w:spacing w:line="360" w:lineRule="auto"/>
                </w:pPr>
              </w:pPrChange>
            </w:pPr>
            <w:r w:rsidRPr="00920004">
              <w:rPr>
                <w:lang w:val="en-US"/>
                <w:rPrChange w:id="27428" w:author="phuong vu" w:date="2018-11-30T22:36:00Z">
                  <w:rPr>
                    <w:lang w:val="en-US"/>
                  </w:rPr>
                </w:rPrChange>
              </w:rPr>
              <w:t>Nhập mật khẩu</w:t>
            </w:r>
          </w:p>
        </w:tc>
        <w:tc>
          <w:tcPr>
            <w:tcW w:w="1266" w:type="dxa"/>
          </w:tcPr>
          <w:p w14:paraId="19AAA9C3" w14:textId="66532C1E" w:rsidR="00443B37" w:rsidRPr="00920004" w:rsidRDefault="00443B37" w:rsidP="00BD0851">
            <w:pPr>
              <w:spacing w:before="240" w:line="0" w:lineRule="atLeast"/>
              <w:rPr>
                <w:lang w:val="en-US"/>
                <w:rPrChange w:id="27429" w:author="phuong vu" w:date="2018-11-30T22:36:00Z">
                  <w:rPr>
                    <w:lang w:val="en-US"/>
                  </w:rPr>
                </w:rPrChange>
              </w:rPr>
              <w:pPrChange w:id="27430" w:author="phuong vu" w:date="2018-11-30T14:16:00Z">
                <w:pPr>
                  <w:spacing w:line="360" w:lineRule="auto"/>
                </w:pPr>
              </w:pPrChange>
            </w:pPr>
          </w:p>
        </w:tc>
        <w:tc>
          <w:tcPr>
            <w:tcW w:w="1756" w:type="dxa"/>
          </w:tcPr>
          <w:p w14:paraId="433F537D" w14:textId="77777777" w:rsidR="00443B37" w:rsidRPr="00920004" w:rsidRDefault="00443B37" w:rsidP="00BD0851">
            <w:pPr>
              <w:spacing w:before="240" w:line="0" w:lineRule="atLeast"/>
              <w:rPr>
                <w:lang w:val="en-US"/>
                <w:rPrChange w:id="27431" w:author="phuong vu" w:date="2018-11-30T22:36:00Z">
                  <w:rPr>
                    <w:lang w:val="en-US"/>
                  </w:rPr>
                </w:rPrChange>
              </w:rPr>
              <w:pPrChange w:id="27432" w:author="phuong vu" w:date="2018-11-30T14:16:00Z">
                <w:pPr>
                  <w:spacing w:line="360" w:lineRule="auto"/>
                </w:pPr>
              </w:pPrChange>
            </w:pPr>
          </w:p>
        </w:tc>
      </w:tr>
      <w:tr w:rsidR="00443B37" w:rsidRPr="00920004" w14:paraId="7603998A" w14:textId="77777777" w:rsidTr="00E4365A">
        <w:tc>
          <w:tcPr>
            <w:tcW w:w="805" w:type="dxa"/>
          </w:tcPr>
          <w:p w14:paraId="575BDB53" w14:textId="702F83B7" w:rsidR="00443B37" w:rsidRPr="00920004" w:rsidRDefault="00443B37" w:rsidP="00BD0851">
            <w:pPr>
              <w:spacing w:before="240" w:line="0" w:lineRule="atLeast"/>
              <w:jc w:val="center"/>
              <w:rPr>
                <w:lang w:val="en-US"/>
                <w:rPrChange w:id="27433" w:author="phuong vu" w:date="2018-11-30T22:36:00Z">
                  <w:rPr>
                    <w:lang w:val="en-US"/>
                  </w:rPr>
                </w:rPrChange>
              </w:rPr>
              <w:pPrChange w:id="27434" w:author="phuong vu" w:date="2018-11-30T14:16:00Z">
                <w:pPr>
                  <w:spacing w:line="360" w:lineRule="auto"/>
                  <w:jc w:val="center"/>
                </w:pPr>
              </w:pPrChange>
            </w:pPr>
            <w:r w:rsidRPr="00920004">
              <w:rPr>
                <w:lang w:val="en-US"/>
                <w:rPrChange w:id="27435" w:author="phuong vu" w:date="2018-11-30T22:36:00Z">
                  <w:rPr>
                    <w:lang w:val="en-US"/>
                  </w:rPr>
                </w:rPrChange>
              </w:rPr>
              <w:t>3</w:t>
            </w:r>
          </w:p>
        </w:tc>
        <w:tc>
          <w:tcPr>
            <w:tcW w:w="1980" w:type="dxa"/>
          </w:tcPr>
          <w:p w14:paraId="79F9F589" w14:textId="414F7F81" w:rsidR="00443B37" w:rsidRPr="00920004" w:rsidRDefault="00443B37" w:rsidP="00C110D1">
            <w:pPr>
              <w:rPr>
                <w:lang w:val="en-US"/>
                <w:rPrChange w:id="27436" w:author="phuong vu" w:date="2018-11-30T22:36:00Z">
                  <w:rPr>
                    <w:lang w:val="en-US"/>
                  </w:rPr>
                </w:rPrChange>
              </w:rPr>
              <w:pPrChange w:id="27437" w:author="phuong vu" w:date="2018-11-30T23:23:00Z">
                <w:pPr>
                  <w:spacing w:line="360" w:lineRule="auto"/>
                </w:pPr>
              </w:pPrChange>
            </w:pPr>
            <w:r w:rsidRPr="00920004">
              <w:rPr>
                <w:lang w:val="en-US"/>
                <w:rPrChange w:id="27438" w:author="phuong vu" w:date="2018-11-30T22:36:00Z">
                  <w:rPr>
                    <w:lang w:val="en-US"/>
                  </w:rPr>
                </w:rPrChange>
              </w:rPr>
              <w:t>button</w:t>
            </w:r>
          </w:p>
        </w:tc>
        <w:tc>
          <w:tcPr>
            <w:tcW w:w="2970" w:type="dxa"/>
          </w:tcPr>
          <w:p w14:paraId="054D88AD" w14:textId="2C5565B6" w:rsidR="00443B37" w:rsidRPr="00920004" w:rsidRDefault="005D2D32" w:rsidP="00C110D1">
            <w:pPr>
              <w:rPr>
                <w:lang w:val="en-US"/>
                <w:rPrChange w:id="27439" w:author="phuong vu" w:date="2018-11-30T22:36:00Z">
                  <w:rPr>
                    <w:lang w:val="en-US"/>
                  </w:rPr>
                </w:rPrChange>
              </w:rPr>
              <w:pPrChange w:id="27440" w:author="phuong vu" w:date="2018-11-30T23:23:00Z">
                <w:pPr>
                  <w:spacing w:line="360" w:lineRule="auto"/>
                </w:pPr>
              </w:pPrChange>
            </w:pPr>
            <w:r w:rsidRPr="00920004">
              <w:rPr>
                <w:lang w:val="en-US"/>
                <w:rPrChange w:id="27441" w:author="phuong vu" w:date="2018-11-30T22:36:00Z">
                  <w:rPr>
                    <w:lang w:val="en-US"/>
                  </w:rPr>
                </w:rPrChange>
              </w:rPr>
              <w:t>Đăng nhập</w:t>
            </w:r>
          </w:p>
        </w:tc>
        <w:tc>
          <w:tcPr>
            <w:tcW w:w="1266" w:type="dxa"/>
          </w:tcPr>
          <w:p w14:paraId="0A810ABA" w14:textId="77777777" w:rsidR="00443B37" w:rsidRPr="00920004" w:rsidRDefault="00443B37" w:rsidP="00BD0851">
            <w:pPr>
              <w:spacing w:before="240" w:line="0" w:lineRule="atLeast"/>
              <w:rPr>
                <w:lang w:val="en-US"/>
                <w:rPrChange w:id="27442" w:author="phuong vu" w:date="2018-11-30T22:36:00Z">
                  <w:rPr>
                    <w:lang w:val="en-US"/>
                  </w:rPr>
                </w:rPrChange>
              </w:rPr>
              <w:pPrChange w:id="27443" w:author="phuong vu" w:date="2018-11-30T14:16:00Z">
                <w:pPr>
                  <w:spacing w:line="360" w:lineRule="auto"/>
                </w:pPr>
              </w:pPrChange>
            </w:pPr>
          </w:p>
        </w:tc>
        <w:tc>
          <w:tcPr>
            <w:tcW w:w="1756" w:type="dxa"/>
          </w:tcPr>
          <w:p w14:paraId="138525B0" w14:textId="77777777" w:rsidR="00443B37" w:rsidRPr="00920004" w:rsidRDefault="00443B37" w:rsidP="00BD0851">
            <w:pPr>
              <w:keepNext/>
              <w:spacing w:before="240" w:line="0" w:lineRule="atLeast"/>
              <w:rPr>
                <w:lang w:val="en-US"/>
                <w:rPrChange w:id="27444" w:author="phuong vu" w:date="2018-11-30T22:36:00Z">
                  <w:rPr>
                    <w:lang w:val="en-US"/>
                  </w:rPr>
                </w:rPrChange>
              </w:rPr>
              <w:pPrChange w:id="27445" w:author="phuong vu" w:date="2018-11-30T14:16:00Z">
                <w:pPr>
                  <w:spacing w:line="360" w:lineRule="auto"/>
                </w:pPr>
              </w:pPrChange>
            </w:pPr>
          </w:p>
        </w:tc>
      </w:tr>
    </w:tbl>
    <w:p w14:paraId="720DECDA" w14:textId="4AE4FCB3" w:rsidR="00635A50" w:rsidRPr="00920004" w:rsidRDefault="009E4E70" w:rsidP="00A17FA5">
      <w:pPr>
        <w:pStyle w:val="Caption"/>
        <w:rPr>
          <w:lang w:val="en-US"/>
          <w:rPrChange w:id="27446" w:author="phuong vu" w:date="2018-11-30T22:36:00Z">
            <w:rPr>
              <w:lang w:val="en-US"/>
            </w:rPr>
          </w:rPrChange>
        </w:rPr>
        <w:pPrChange w:id="27447" w:author="phuong vu" w:date="2018-11-30T22:42:00Z">
          <w:pPr/>
        </w:pPrChange>
      </w:pPr>
      <w:bookmarkStart w:id="27448" w:name="_Toc531381634"/>
      <w:ins w:id="27449" w:author="phuong vu" w:date="2018-11-26T01:17:00Z">
        <w:r w:rsidRPr="00920004">
          <w:rPr>
            <w:rPrChange w:id="27450" w:author="phuong vu" w:date="2018-11-30T22:36:00Z">
              <w:rPr/>
            </w:rPrChange>
          </w:rPr>
          <w:t xml:space="preserve">Bảng </w:t>
        </w:r>
      </w:ins>
      <w:ins w:id="27451" w:author="phuong vu" w:date="2018-11-30T14:54:00Z">
        <w:r w:rsidR="00D632EE" w:rsidRPr="00920004">
          <w:rPr>
            <w:rPrChange w:id="27452" w:author="phuong vu" w:date="2018-11-30T22:36:00Z">
              <w:rPr/>
            </w:rPrChange>
          </w:rPr>
          <w:fldChar w:fldCharType="begin"/>
        </w:r>
        <w:r w:rsidR="00D632EE" w:rsidRPr="00920004">
          <w:rPr>
            <w:rPrChange w:id="27453" w:author="phuong vu" w:date="2018-11-30T22:36:00Z">
              <w:rPr/>
            </w:rPrChange>
          </w:rPr>
          <w:instrText xml:space="preserve"> STYLEREF 1 \s </w:instrText>
        </w:r>
      </w:ins>
      <w:r w:rsidR="00D632EE" w:rsidRPr="00920004">
        <w:rPr>
          <w:rPrChange w:id="27454" w:author="phuong vu" w:date="2018-11-30T22:36:00Z">
            <w:rPr/>
          </w:rPrChange>
        </w:rPr>
        <w:fldChar w:fldCharType="separate"/>
      </w:r>
      <w:r w:rsidR="00B5490C">
        <w:rPr>
          <w:noProof/>
        </w:rPr>
        <w:t>3</w:t>
      </w:r>
      <w:ins w:id="27455" w:author="phuong vu" w:date="2018-11-30T14:54:00Z">
        <w:r w:rsidR="00D632EE" w:rsidRPr="00920004">
          <w:rPr>
            <w:rPrChange w:id="27456" w:author="phuong vu" w:date="2018-11-30T22:36:00Z">
              <w:rPr/>
            </w:rPrChange>
          </w:rPr>
          <w:fldChar w:fldCharType="end"/>
        </w:r>
        <w:r w:rsidR="00D632EE" w:rsidRPr="00920004">
          <w:rPr>
            <w:rPrChange w:id="27457" w:author="phuong vu" w:date="2018-11-30T22:36:00Z">
              <w:rPr/>
            </w:rPrChange>
          </w:rPr>
          <w:t>.</w:t>
        </w:r>
        <w:r w:rsidR="00D632EE" w:rsidRPr="00920004">
          <w:rPr>
            <w:rPrChange w:id="27458" w:author="phuong vu" w:date="2018-11-30T22:36:00Z">
              <w:rPr/>
            </w:rPrChange>
          </w:rPr>
          <w:fldChar w:fldCharType="begin"/>
        </w:r>
        <w:r w:rsidR="00D632EE" w:rsidRPr="00920004">
          <w:rPr>
            <w:rPrChange w:id="27459" w:author="phuong vu" w:date="2018-11-30T22:36:00Z">
              <w:rPr/>
            </w:rPrChange>
          </w:rPr>
          <w:instrText xml:space="preserve"> SEQ Bảng \* ARABIC \s 1 </w:instrText>
        </w:r>
      </w:ins>
      <w:r w:rsidR="00D632EE" w:rsidRPr="00920004">
        <w:rPr>
          <w:rPrChange w:id="27460" w:author="phuong vu" w:date="2018-11-30T22:36:00Z">
            <w:rPr/>
          </w:rPrChange>
        </w:rPr>
        <w:fldChar w:fldCharType="separate"/>
      </w:r>
      <w:ins w:id="27461" w:author="phuong vu" w:date="2018-11-30T22:44:00Z">
        <w:r w:rsidR="00B5490C">
          <w:rPr>
            <w:noProof/>
          </w:rPr>
          <w:t>26</w:t>
        </w:r>
      </w:ins>
      <w:ins w:id="27462" w:author="phuong vu" w:date="2018-11-30T14:54:00Z">
        <w:r w:rsidR="00D632EE" w:rsidRPr="00920004">
          <w:rPr>
            <w:rPrChange w:id="27463" w:author="phuong vu" w:date="2018-11-30T22:36:00Z">
              <w:rPr/>
            </w:rPrChange>
          </w:rPr>
          <w:fldChar w:fldCharType="end"/>
        </w:r>
      </w:ins>
      <w:ins w:id="27464" w:author="phuong vu" w:date="2018-11-26T01:17:00Z">
        <w:r w:rsidRPr="00920004">
          <w:rPr>
            <w:lang w:val="en-US"/>
            <w:rPrChange w:id="27465" w:author="phuong vu" w:date="2018-11-30T22:36:00Z">
              <w:rPr>
                <w:lang w:val="en-US"/>
              </w:rPr>
            </w:rPrChange>
          </w:rPr>
          <w:t xml:space="preserve"> Các thành phần giao diện đăng nhập hệ thống</w:t>
        </w:r>
      </w:ins>
      <w:bookmarkEnd w:id="27448"/>
    </w:p>
    <w:p w14:paraId="240F99B1" w14:textId="3292BCE6" w:rsidR="00405A7C" w:rsidRPr="00920004" w:rsidRDefault="00405A7C" w:rsidP="00C110D1">
      <w:pPr>
        <w:pStyle w:val="Heading5"/>
        <w:numPr>
          <w:ilvl w:val="0"/>
          <w:numId w:val="83"/>
        </w:numPr>
        <w:spacing w:before="240" w:line="0" w:lineRule="atLeast"/>
        <w:ind w:left="720"/>
        <w:rPr>
          <w:rFonts w:cstheme="majorHAnsi"/>
          <w:lang w:val="en-US"/>
          <w:rPrChange w:id="27466" w:author="phuong vu" w:date="2018-11-30T22:36:00Z">
            <w:rPr>
              <w:lang w:val="en-US"/>
            </w:rPr>
          </w:rPrChange>
        </w:rPr>
        <w:pPrChange w:id="27467" w:author="phuong vu" w:date="2018-11-30T23:23:00Z">
          <w:pPr>
            <w:pStyle w:val="Heading5"/>
          </w:pPr>
        </w:pPrChange>
      </w:pPr>
      <w:r w:rsidRPr="00920004">
        <w:rPr>
          <w:rFonts w:cstheme="majorHAnsi"/>
          <w:lang w:val="en-US"/>
          <w:rPrChange w:id="27468"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rsidRPr="00920004" w14:paraId="012FC871" w14:textId="77777777" w:rsidTr="00E4365A">
        <w:tc>
          <w:tcPr>
            <w:tcW w:w="805" w:type="dxa"/>
            <w:vMerge w:val="restart"/>
            <w:vAlign w:val="center"/>
          </w:tcPr>
          <w:p w14:paraId="5B475C45" w14:textId="1175652D" w:rsidR="00D3718D" w:rsidRPr="00C110D1" w:rsidRDefault="00D3718D" w:rsidP="00C110D1">
            <w:pPr>
              <w:jc w:val="center"/>
              <w:rPr>
                <w:b/>
                <w:lang w:val="en-US"/>
                <w:rPrChange w:id="27469" w:author="phuong vu" w:date="2018-11-30T23:23:00Z">
                  <w:rPr>
                    <w:b/>
                    <w:lang w:val="en-US"/>
                  </w:rPr>
                </w:rPrChange>
              </w:rPr>
              <w:pPrChange w:id="27470" w:author="phuong vu" w:date="2018-11-30T23:23:00Z">
                <w:pPr>
                  <w:spacing w:line="360" w:lineRule="auto"/>
                  <w:jc w:val="center"/>
                </w:pPr>
              </w:pPrChange>
            </w:pPr>
            <w:r w:rsidRPr="00C110D1">
              <w:rPr>
                <w:b/>
                <w:lang w:val="en-US"/>
                <w:rPrChange w:id="27471" w:author="phuong vu" w:date="2018-11-30T23:23:00Z">
                  <w:rPr>
                    <w:b/>
                    <w:lang w:val="en-US"/>
                  </w:rPr>
                </w:rPrChange>
              </w:rPr>
              <w:t>STT</w:t>
            </w:r>
          </w:p>
        </w:tc>
        <w:tc>
          <w:tcPr>
            <w:tcW w:w="2120" w:type="dxa"/>
            <w:vMerge w:val="restart"/>
            <w:vAlign w:val="center"/>
          </w:tcPr>
          <w:p w14:paraId="5703658E" w14:textId="77777777" w:rsidR="00D3718D" w:rsidRPr="00C110D1" w:rsidRDefault="00D3718D" w:rsidP="00C110D1">
            <w:pPr>
              <w:jc w:val="center"/>
              <w:rPr>
                <w:b/>
                <w:lang w:val="en-US"/>
                <w:rPrChange w:id="27472" w:author="phuong vu" w:date="2018-11-30T23:23:00Z">
                  <w:rPr>
                    <w:b/>
                    <w:lang w:val="en-US"/>
                  </w:rPr>
                </w:rPrChange>
              </w:rPr>
              <w:pPrChange w:id="27473" w:author="phuong vu" w:date="2018-11-30T23:23:00Z">
                <w:pPr>
                  <w:spacing w:line="360" w:lineRule="auto"/>
                  <w:jc w:val="center"/>
                </w:pPr>
              </w:pPrChange>
            </w:pPr>
            <w:r w:rsidRPr="00C110D1">
              <w:rPr>
                <w:b/>
                <w:lang w:val="en-US"/>
                <w:rPrChange w:id="27474" w:author="phuong vu" w:date="2018-11-30T23:23:00Z">
                  <w:rPr>
                    <w:b/>
                    <w:lang w:val="en-US"/>
                  </w:rPr>
                </w:rPrChange>
              </w:rPr>
              <w:t>Tên bảng/</w:t>
            </w:r>
          </w:p>
          <w:p w14:paraId="5BABB39B" w14:textId="57D70C5E" w:rsidR="00D3718D" w:rsidRPr="00C110D1" w:rsidRDefault="00D3718D" w:rsidP="00C110D1">
            <w:pPr>
              <w:jc w:val="center"/>
              <w:rPr>
                <w:b/>
                <w:lang w:val="en-US"/>
                <w:rPrChange w:id="27475" w:author="phuong vu" w:date="2018-11-30T23:23:00Z">
                  <w:rPr>
                    <w:b/>
                    <w:lang w:val="en-US"/>
                  </w:rPr>
                </w:rPrChange>
              </w:rPr>
              <w:pPrChange w:id="27476" w:author="phuong vu" w:date="2018-11-30T23:23:00Z">
                <w:pPr>
                  <w:spacing w:line="360" w:lineRule="auto"/>
                  <w:jc w:val="center"/>
                </w:pPr>
              </w:pPrChange>
            </w:pPr>
            <w:r w:rsidRPr="00C110D1">
              <w:rPr>
                <w:b/>
                <w:lang w:val="en-US"/>
                <w:rPrChange w:id="27477" w:author="phuong vu" w:date="2018-11-30T23:23:00Z">
                  <w:rPr>
                    <w:b/>
                    <w:lang w:val="en-US"/>
                  </w:rPr>
                </w:rPrChange>
              </w:rPr>
              <w:t>Cấu tr</w:t>
            </w:r>
            <w:r w:rsidR="00755C63" w:rsidRPr="00C110D1">
              <w:rPr>
                <w:b/>
                <w:lang w:val="en-US"/>
                <w:rPrChange w:id="27478" w:author="phuong vu" w:date="2018-11-30T23:23:00Z">
                  <w:rPr>
                    <w:b/>
                    <w:lang w:val="en-US"/>
                  </w:rPr>
                </w:rPrChange>
              </w:rPr>
              <w:t>ú</w:t>
            </w:r>
            <w:r w:rsidRPr="00C110D1">
              <w:rPr>
                <w:b/>
                <w:lang w:val="en-US"/>
                <w:rPrChange w:id="27479" w:author="phuong vu" w:date="2018-11-30T23:23:00Z">
                  <w:rPr>
                    <w:b/>
                    <w:lang w:val="en-US"/>
                  </w:rPr>
                </w:rPrChange>
              </w:rPr>
              <w:t>c dữ liệu</w:t>
            </w:r>
          </w:p>
        </w:tc>
        <w:tc>
          <w:tcPr>
            <w:tcW w:w="5852" w:type="dxa"/>
            <w:gridSpan w:val="4"/>
            <w:vAlign w:val="center"/>
          </w:tcPr>
          <w:p w14:paraId="2CEFA8E9" w14:textId="69D6F63D" w:rsidR="00D3718D" w:rsidRPr="00C110D1" w:rsidRDefault="00D3718D" w:rsidP="00C110D1">
            <w:pPr>
              <w:jc w:val="center"/>
              <w:rPr>
                <w:b/>
                <w:lang w:val="en-US"/>
                <w:rPrChange w:id="27480" w:author="phuong vu" w:date="2018-11-30T23:23:00Z">
                  <w:rPr>
                    <w:b/>
                    <w:lang w:val="en-US"/>
                  </w:rPr>
                </w:rPrChange>
              </w:rPr>
              <w:pPrChange w:id="27481" w:author="phuong vu" w:date="2018-11-30T23:23:00Z">
                <w:pPr>
                  <w:spacing w:line="360" w:lineRule="auto"/>
                  <w:jc w:val="center"/>
                </w:pPr>
              </w:pPrChange>
            </w:pPr>
            <w:r w:rsidRPr="00C110D1">
              <w:rPr>
                <w:b/>
                <w:lang w:val="en-US"/>
                <w:rPrChange w:id="27482" w:author="phuong vu" w:date="2018-11-30T23:23:00Z">
                  <w:rPr>
                    <w:b/>
                    <w:lang w:val="en-US"/>
                  </w:rPr>
                </w:rPrChange>
              </w:rPr>
              <w:t>Phương thức</w:t>
            </w:r>
          </w:p>
        </w:tc>
      </w:tr>
      <w:tr w:rsidR="00D3718D" w:rsidRPr="00920004" w14:paraId="2F72B8C5" w14:textId="77777777" w:rsidTr="00E4365A">
        <w:tc>
          <w:tcPr>
            <w:tcW w:w="805" w:type="dxa"/>
            <w:vMerge/>
            <w:vAlign w:val="center"/>
          </w:tcPr>
          <w:p w14:paraId="212949B4" w14:textId="77777777" w:rsidR="00D3718D" w:rsidRPr="00C110D1" w:rsidRDefault="00D3718D" w:rsidP="00C110D1">
            <w:pPr>
              <w:jc w:val="center"/>
              <w:rPr>
                <w:b/>
                <w:lang w:val="en-US"/>
                <w:rPrChange w:id="27483" w:author="phuong vu" w:date="2018-11-30T23:23:00Z">
                  <w:rPr>
                    <w:b/>
                    <w:lang w:val="en-US"/>
                  </w:rPr>
                </w:rPrChange>
              </w:rPr>
              <w:pPrChange w:id="27484" w:author="phuong vu" w:date="2018-11-30T23:23:00Z">
                <w:pPr>
                  <w:spacing w:line="360" w:lineRule="auto"/>
                  <w:jc w:val="center"/>
                </w:pPr>
              </w:pPrChange>
            </w:pPr>
          </w:p>
        </w:tc>
        <w:tc>
          <w:tcPr>
            <w:tcW w:w="2120" w:type="dxa"/>
            <w:vMerge/>
            <w:vAlign w:val="center"/>
          </w:tcPr>
          <w:p w14:paraId="47FD5023" w14:textId="77777777" w:rsidR="00D3718D" w:rsidRPr="00C110D1" w:rsidRDefault="00D3718D" w:rsidP="00C110D1">
            <w:pPr>
              <w:jc w:val="center"/>
              <w:rPr>
                <w:b/>
                <w:lang w:val="en-US"/>
                <w:rPrChange w:id="27485" w:author="phuong vu" w:date="2018-11-30T23:23:00Z">
                  <w:rPr>
                    <w:b/>
                    <w:lang w:val="en-US"/>
                  </w:rPr>
                </w:rPrChange>
              </w:rPr>
              <w:pPrChange w:id="27486" w:author="phuong vu" w:date="2018-11-30T23:23:00Z">
                <w:pPr>
                  <w:spacing w:line="360" w:lineRule="auto"/>
                  <w:jc w:val="center"/>
                </w:pPr>
              </w:pPrChange>
            </w:pPr>
          </w:p>
        </w:tc>
        <w:tc>
          <w:tcPr>
            <w:tcW w:w="1463" w:type="dxa"/>
            <w:vAlign w:val="center"/>
          </w:tcPr>
          <w:p w14:paraId="5BF83A93" w14:textId="7F619BB1" w:rsidR="00D3718D" w:rsidRPr="00C110D1" w:rsidRDefault="00D3718D" w:rsidP="00C110D1">
            <w:pPr>
              <w:jc w:val="center"/>
              <w:rPr>
                <w:b/>
                <w:lang w:val="en-US"/>
                <w:rPrChange w:id="27487" w:author="phuong vu" w:date="2018-11-30T23:23:00Z">
                  <w:rPr>
                    <w:b/>
                    <w:lang w:val="en-US"/>
                  </w:rPr>
                </w:rPrChange>
              </w:rPr>
              <w:pPrChange w:id="27488" w:author="phuong vu" w:date="2018-11-30T23:23:00Z">
                <w:pPr>
                  <w:spacing w:line="360" w:lineRule="auto"/>
                  <w:jc w:val="center"/>
                </w:pPr>
              </w:pPrChange>
            </w:pPr>
            <w:r w:rsidRPr="00C110D1">
              <w:rPr>
                <w:b/>
                <w:lang w:val="en-US"/>
                <w:rPrChange w:id="27489" w:author="phuong vu" w:date="2018-11-30T23:23:00Z">
                  <w:rPr>
                    <w:b/>
                    <w:lang w:val="en-US"/>
                  </w:rPr>
                </w:rPrChange>
              </w:rPr>
              <w:t>Thêm</w:t>
            </w:r>
          </w:p>
        </w:tc>
        <w:tc>
          <w:tcPr>
            <w:tcW w:w="1463" w:type="dxa"/>
            <w:vAlign w:val="center"/>
          </w:tcPr>
          <w:p w14:paraId="5CEBF21E" w14:textId="79E4FC9A" w:rsidR="00D3718D" w:rsidRPr="00C110D1" w:rsidRDefault="00D3718D" w:rsidP="00C110D1">
            <w:pPr>
              <w:jc w:val="center"/>
              <w:rPr>
                <w:b/>
                <w:lang w:val="en-US"/>
                <w:rPrChange w:id="27490" w:author="phuong vu" w:date="2018-11-30T23:23:00Z">
                  <w:rPr>
                    <w:b/>
                    <w:lang w:val="en-US"/>
                  </w:rPr>
                </w:rPrChange>
              </w:rPr>
              <w:pPrChange w:id="27491" w:author="phuong vu" w:date="2018-11-30T23:23:00Z">
                <w:pPr>
                  <w:spacing w:line="360" w:lineRule="auto"/>
                  <w:jc w:val="center"/>
                </w:pPr>
              </w:pPrChange>
            </w:pPr>
            <w:r w:rsidRPr="00C110D1">
              <w:rPr>
                <w:b/>
                <w:lang w:val="en-US"/>
                <w:rPrChange w:id="27492" w:author="phuong vu" w:date="2018-11-30T23:23:00Z">
                  <w:rPr>
                    <w:b/>
                    <w:lang w:val="en-US"/>
                  </w:rPr>
                </w:rPrChange>
              </w:rPr>
              <w:t>Sửa</w:t>
            </w:r>
          </w:p>
        </w:tc>
        <w:tc>
          <w:tcPr>
            <w:tcW w:w="1463" w:type="dxa"/>
            <w:vAlign w:val="center"/>
          </w:tcPr>
          <w:p w14:paraId="62B44522" w14:textId="2A654DAD" w:rsidR="00D3718D" w:rsidRPr="00C110D1" w:rsidRDefault="00D3718D" w:rsidP="00C110D1">
            <w:pPr>
              <w:jc w:val="center"/>
              <w:rPr>
                <w:b/>
                <w:lang w:val="en-US"/>
                <w:rPrChange w:id="27493" w:author="phuong vu" w:date="2018-11-30T23:23:00Z">
                  <w:rPr>
                    <w:b/>
                    <w:lang w:val="en-US"/>
                  </w:rPr>
                </w:rPrChange>
              </w:rPr>
              <w:pPrChange w:id="27494" w:author="phuong vu" w:date="2018-11-30T23:23:00Z">
                <w:pPr>
                  <w:spacing w:line="360" w:lineRule="auto"/>
                  <w:jc w:val="center"/>
                </w:pPr>
              </w:pPrChange>
            </w:pPr>
            <w:r w:rsidRPr="00C110D1">
              <w:rPr>
                <w:b/>
                <w:lang w:val="en-US"/>
                <w:rPrChange w:id="27495" w:author="phuong vu" w:date="2018-11-30T23:23:00Z">
                  <w:rPr>
                    <w:b/>
                    <w:lang w:val="en-US"/>
                  </w:rPr>
                </w:rPrChange>
              </w:rPr>
              <w:t>Xóa</w:t>
            </w:r>
          </w:p>
        </w:tc>
        <w:tc>
          <w:tcPr>
            <w:tcW w:w="1463" w:type="dxa"/>
            <w:vAlign w:val="center"/>
          </w:tcPr>
          <w:p w14:paraId="38CD1A32" w14:textId="1296246B" w:rsidR="00D3718D" w:rsidRPr="00C110D1" w:rsidRDefault="00D3718D" w:rsidP="00C110D1">
            <w:pPr>
              <w:jc w:val="center"/>
              <w:rPr>
                <w:b/>
                <w:lang w:val="en-US"/>
                <w:rPrChange w:id="27496" w:author="phuong vu" w:date="2018-11-30T23:23:00Z">
                  <w:rPr>
                    <w:b/>
                    <w:lang w:val="en-US"/>
                  </w:rPr>
                </w:rPrChange>
              </w:rPr>
              <w:pPrChange w:id="27497" w:author="phuong vu" w:date="2018-11-30T23:23:00Z">
                <w:pPr>
                  <w:spacing w:line="360" w:lineRule="auto"/>
                  <w:jc w:val="center"/>
                </w:pPr>
              </w:pPrChange>
            </w:pPr>
            <w:r w:rsidRPr="00C110D1">
              <w:rPr>
                <w:b/>
                <w:lang w:val="en-US"/>
                <w:rPrChange w:id="27498" w:author="phuong vu" w:date="2018-11-30T23:23:00Z">
                  <w:rPr>
                    <w:b/>
                    <w:lang w:val="en-US"/>
                  </w:rPr>
                </w:rPrChange>
              </w:rPr>
              <w:t>Truy vấn</w:t>
            </w:r>
          </w:p>
        </w:tc>
      </w:tr>
      <w:tr w:rsidR="00D3718D" w:rsidRPr="00920004" w14:paraId="6ABA1252" w14:textId="77777777" w:rsidTr="00E4365A">
        <w:tc>
          <w:tcPr>
            <w:tcW w:w="805" w:type="dxa"/>
          </w:tcPr>
          <w:p w14:paraId="5F2737C7" w14:textId="3EA0470E" w:rsidR="00D3718D" w:rsidRPr="00920004" w:rsidRDefault="00D3718D" w:rsidP="00BD0851">
            <w:pPr>
              <w:spacing w:before="240" w:line="0" w:lineRule="atLeast"/>
              <w:jc w:val="center"/>
              <w:rPr>
                <w:lang w:val="en-US"/>
                <w:rPrChange w:id="27499" w:author="phuong vu" w:date="2018-11-30T22:36:00Z">
                  <w:rPr>
                    <w:lang w:val="en-US"/>
                  </w:rPr>
                </w:rPrChange>
              </w:rPr>
              <w:pPrChange w:id="27500" w:author="phuong vu" w:date="2018-11-30T14:16:00Z">
                <w:pPr>
                  <w:spacing w:line="360" w:lineRule="auto"/>
                  <w:jc w:val="center"/>
                </w:pPr>
              </w:pPrChange>
            </w:pPr>
            <w:r w:rsidRPr="00920004">
              <w:rPr>
                <w:lang w:val="en-US"/>
                <w:rPrChange w:id="27501" w:author="phuong vu" w:date="2018-11-30T22:36:00Z">
                  <w:rPr>
                    <w:lang w:val="en-US"/>
                  </w:rPr>
                </w:rPrChange>
              </w:rPr>
              <w:t>1</w:t>
            </w:r>
          </w:p>
        </w:tc>
        <w:tc>
          <w:tcPr>
            <w:tcW w:w="2120" w:type="dxa"/>
          </w:tcPr>
          <w:p w14:paraId="7E93C1CE" w14:textId="6E6E9F2B" w:rsidR="00D3718D" w:rsidRPr="00920004" w:rsidRDefault="00D3718D" w:rsidP="00C110D1">
            <w:pPr>
              <w:rPr>
                <w:lang w:val="en-US"/>
                <w:rPrChange w:id="27502" w:author="phuong vu" w:date="2018-11-30T22:36:00Z">
                  <w:rPr>
                    <w:lang w:val="en-US"/>
                  </w:rPr>
                </w:rPrChange>
              </w:rPr>
              <w:pPrChange w:id="27503" w:author="phuong vu" w:date="2018-11-30T23:23:00Z">
                <w:pPr>
                  <w:spacing w:line="360" w:lineRule="auto"/>
                </w:pPr>
              </w:pPrChange>
            </w:pPr>
            <w:r w:rsidRPr="00920004">
              <w:rPr>
                <w:lang w:val="en-US"/>
                <w:rPrChange w:id="27504" w:author="phuong vu" w:date="2018-11-30T22:36:00Z">
                  <w:rPr>
                    <w:lang w:val="en-US"/>
                  </w:rPr>
                </w:rPrChange>
              </w:rPr>
              <w:t>user</w:t>
            </w:r>
          </w:p>
        </w:tc>
        <w:tc>
          <w:tcPr>
            <w:tcW w:w="1463" w:type="dxa"/>
          </w:tcPr>
          <w:p w14:paraId="057EE6FD" w14:textId="77777777" w:rsidR="00D3718D" w:rsidRPr="00920004" w:rsidRDefault="00D3718D" w:rsidP="00BD0851">
            <w:pPr>
              <w:spacing w:before="240" w:line="0" w:lineRule="atLeast"/>
              <w:jc w:val="center"/>
              <w:rPr>
                <w:lang w:val="en-US"/>
                <w:rPrChange w:id="27505" w:author="phuong vu" w:date="2018-11-30T22:36:00Z">
                  <w:rPr>
                    <w:lang w:val="en-US"/>
                  </w:rPr>
                </w:rPrChange>
              </w:rPr>
              <w:pPrChange w:id="27506" w:author="phuong vu" w:date="2018-11-30T14:16:00Z">
                <w:pPr>
                  <w:spacing w:line="360" w:lineRule="auto"/>
                  <w:jc w:val="center"/>
                </w:pPr>
              </w:pPrChange>
            </w:pPr>
          </w:p>
        </w:tc>
        <w:tc>
          <w:tcPr>
            <w:tcW w:w="1463" w:type="dxa"/>
          </w:tcPr>
          <w:p w14:paraId="707021CB" w14:textId="77777777" w:rsidR="00D3718D" w:rsidRPr="00920004" w:rsidRDefault="00D3718D" w:rsidP="00BD0851">
            <w:pPr>
              <w:spacing w:before="240" w:line="0" w:lineRule="atLeast"/>
              <w:jc w:val="center"/>
              <w:rPr>
                <w:lang w:val="en-US"/>
                <w:rPrChange w:id="27507" w:author="phuong vu" w:date="2018-11-30T22:36:00Z">
                  <w:rPr>
                    <w:lang w:val="en-US"/>
                  </w:rPr>
                </w:rPrChange>
              </w:rPr>
              <w:pPrChange w:id="27508" w:author="phuong vu" w:date="2018-11-30T14:16:00Z">
                <w:pPr>
                  <w:spacing w:line="360" w:lineRule="auto"/>
                  <w:jc w:val="center"/>
                </w:pPr>
              </w:pPrChange>
            </w:pPr>
          </w:p>
        </w:tc>
        <w:tc>
          <w:tcPr>
            <w:tcW w:w="1463" w:type="dxa"/>
          </w:tcPr>
          <w:p w14:paraId="18CD5731" w14:textId="77777777" w:rsidR="00D3718D" w:rsidRPr="00920004" w:rsidRDefault="00D3718D" w:rsidP="00BD0851">
            <w:pPr>
              <w:spacing w:before="240" w:line="0" w:lineRule="atLeast"/>
              <w:jc w:val="center"/>
              <w:rPr>
                <w:lang w:val="en-US"/>
                <w:rPrChange w:id="27509" w:author="phuong vu" w:date="2018-11-30T22:36:00Z">
                  <w:rPr>
                    <w:lang w:val="en-US"/>
                  </w:rPr>
                </w:rPrChange>
              </w:rPr>
              <w:pPrChange w:id="27510" w:author="phuong vu" w:date="2018-11-30T14:16:00Z">
                <w:pPr>
                  <w:spacing w:line="360" w:lineRule="auto"/>
                  <w:jc w:val="center"/>
                </w:pPr>
              </w:pPrChange>
            </w:pPr>
          </w:p>
        </w:tc>
        <w:tc>
          <w:tcPr>
            <w:tcW w:w="1463" w:type="dxa"/>
          </w:tcPr>
          <w:p w14:paraId="1896C2C1" w14:textId="0C44E69D" w:rsidR="00D3718D" w:rsidRPr="00920004" w:rsidRDefault="00D3718D" w:rsidP="00BD0851">
            <w:pPr>
              <w:spacing w:before="240" w:line="0" w:lineRule="atLeast"/>
              <w:jc w:val="center"/>
              <w:rPr>
                <w:lang w:val="en-US"/>
                <w:rPrChange w:id="27511" w:author="phuong vu" w:date="2018-11-30T22:36:00Z">
                  <w:rPr>
                    <w:lang w:val="en-US"/>
                  </w:rPr>
                </w:rPrChange>
              </w:rPr>
              <w:pPrChange w:id="27512" w:author="phuong vu" w:date="2018-11-30T14:16:00Z">
                <w:pPr>
                  <w:jc w:val="center"/>
                </w:pPr>
              </w:pPrChange>
            </w:pPr>
            <w:r w:rsidRPr="00920004">
              <w:rPr>
                <w:lang w:val="en-US"/>
                <w:rPrChange w:id="27513" w:author="phuong vu" w:date="2018-11-30T22:36:00Z">
                  <w:rPr>
                    <w:lang w:val="en-US"/>
                  </w:rPr>
                </w:rPrChange>
              </w:rPr>
              <w:t>X</w:t>
            </w:r>
          </w:p>
        </w:tc>
      </w:tr>
      <w:tr w:rsidR="00D3718D" w:rsidRPr="00920004" w14:paraId="12A95A41" w14:textId="77777777" w:rsidTr="00E4365A">
        <w:tc>
          <w:tcPr>
            <w:tcW w:w="805" w:type="dxa"/>
          </w:tcPr>
          <w:p w14:paraId="7F5DB412" w14:textId="25D2BBD4" w:rsidR="00D3718D" w:rsidRPr="00920004" w:rsidRDefault="00D3718D" w:rsidP="00BD0851">
            <w:pPr>
              <w:spacing w:before="240" w:line="0" w:lineRule="atLeast"/>
              <w:jc w:val="center"/>
              <w:rPr>
                <w:lang w:val="en-US"/>
                <w:rPrChange w:id="27514" w:author="phuong vu" w:date="2018-11-30T22:36:00Z">
                  <w:rPr>
                    <w:lang w:val="en-US"/>
                  </w:rPr>
                </w:rPrChange>
              </w:rPr>
              <w:pPrChange w:id="27515" w:author="phuong vu" w:date="2018-11-30T14:16:00Z">
                <w:pPr>
                  <w:spacing w:line="360" w:lineRule="auto"/>
                  <w:jc w:val="center"/>
                </w:pPr>
              </w:pPrChange>
            </w:pPr>
            <w:r w:rsidRPr="00920004">
              <w:rPr>
                <w:lang w:val="en-US"/>
                <w:rPrChange w:id="27516" w:author="phuong vu" w:date="2018-11-30T22:36:00Z">
                  <w:rPr>
                    <w:lang w:val="en-US"/>
                  </w:rPr>
                </w:rPrChange>
              </w:rPr>
              <w:t>2</w:t>
            </w:r>
          </w:p>
        </w:tc>
        <w:tc>
          <w:tcPr>
            <w:tcW w:w="2120" w:type="dxa"/>
          </w:tcPr>
          <w:p w14:paraId="48D2000A" w14:textId="2AAEA3C8" w:rsidR="00D3718D" w:rsidRPr="00920004" w:rsidRDefault="00D3718D" w:rsidP="00C110D1">
            <w:pPr>
              <w:rPr>
                <w:lang w:val="en-US"/>
                <w:rPrChange w:id="27517" w:author="phuong vu" w:date="2018-11-30T22:36:00Z">
                  <w:rPr>
                    <w:lang w:val="en-US"/>
                  </w:rPr>
                </w:rPrChange>
              </w:rPr>
              <w:pPrChange w:id="27518" w:author="phuong vu" w:date="2018-11-30T23:23:00Z">
                <w:pPr>
                  <w:spacing w:line="360" w:lineRule="auto"/>
                </w:pPr>
              </w:pPrChange>
            </w:pPr>
            <w:r w:rsidRPr="00920004">
              <w:rPr>
                <w:lang w:val="en-US"/>
                <w:rPrChange w:id="27519" w:author="phuong vu" w:date="2018-11-30T22:36:00Z">
                  <w:rPr>
                    <w:lang w:val="en-US"/>
                  </w:rPr>
                </w:rPrChange>
              </w:rPr>
              <w:t>customer</w:t>
            </w:r>
          </w:p>
        </w:tc>
        <w:tc>
          <w:tcPr>
            <w:tcW w:w="1463" w:type="dxa"/>
          </w:tcPr>
          <w:p w14:paraId="3B584FE2" w14:textId="77777777" w:rsidR="00D3718D" w:rsidRPr="00920004" w:rsidRDefault="00D3718D" w:rsidP="00BD0851">
            <w:pPr>
              <w:spacing w:before="240" w:line="0" w:lineRule="atLeast"/>
              <w:jc w:val="center"/>
              <w:rPr>
                <w:lang w:val="en-US"/>
                <w:rPrChange w:id="27520" w:author="phuong vu" w:date="2018-11-30T22:36:00Z">
                  <w:rPr>
                    <w:lang w:val="en-US"/>
                  </w:rPr>
                </w:rPrChange>
              </w:rPr>
              <w:pPrChange w:id="27521" w:author="phuong vu" w:date="2018-11-30T14:16:00Z">
                <w:pPr>
                  <w:spacing w:line="360" w:lineRule="auto"/>
                  <w:jc w:val="center"/>
                </w:pPr>
              </w:pPrChange>
            </w:pPr>
          </w:p>
        </w:tc>
        <w:tc>
          <w:tcPr>
            <w:tcW w:w="1463" w:type="dxa"/>
          </w:tcPr>
          <w:p w14:paraId="45FD592F" w14:textId="77777777" w:rsidR="00D3718D" w:rsidRPr="00920004" w:rsidRDefault="00D3718D" w:rsidP="00BD0851">
            <w:pPr>
              <w:spacing w:before="240" w:line="0" w:lineRule="atLeast"/>
              <w:jc w:val="center"/>
              <w:rPr>
                <w:lang w:val="en-US"/>
                <w:rPrChange w:id="27522" w:author="phuong vu" w:date="2018-11-30T22:36:00Z">
                  <w:rPr>
                    <w:lang w:val="en-US"/>
                  </w:rPr>
                </w:rPrChange>
              </w:rPr>
              <w:pPrChange w:id="27523" w:author="phuong vu" w:date="2018-11-30T14:16:00Z">
                <w:pPr>
                  <w:spacing w:line="360" w:lineRule="auto"/>
                  <w:jc w:val="center"/>
                </w:pPr>
              </w:pPrChange>
            </w:pPr>
          </w:p>
        </w:tc>
        <w:tc>
          <w:tcPr>
            <w:tcW w:w="1463" w:type="dxa"/>
          </w:tcPr>
          <w:p w14:paraId="23532FE0" w14:textId="77777777" w:rsidR="00D3718D" w:rsidRPr="00920004" w:rsidRDefault="00D3718D" w:rsidP="00BD0851">
            <w:pPr>
              <w:spacing w:before="240" w:line="0" w:lineRule="atLeast"/>
              <w:jc w:val="center"/>
              <w:rPr>
                <w:lang w:val="en-US"/>
                <w:rPrChange w:id="27524" w:author="phuong vu" w:date="2018-11-30T22:36:00Z">
                  <w:rPr>
                    <w:lang w:val="en-US"/>
                  </w:rPr>
                </w:rPrChange>
              </w:rPr>
              <w:pPrChange w:id="27525" w:author="phuong vu" w:date="2018-11-30T14:16:00Z">
                <w:pPr>
                  <w:spacing w:line="360" w:lineRule="auto"/>
                  <w:jc w:val="center"/>
                </w:pPr>
              </w:pPrChange>
            </w:pPr>
          </w:p>
        </w:tc>
        <w:tc>
          <w:tcPr>
            <w:tcW w:w="1463" w:type="dxa"/>
          </w:tcPr>
          <w:p w14:paraId="49606902" w14:textId="63D6FD39" w:rsidR="00D3718D" w:rsidRPr="00920004" w:rsidRDefault="00D3718D" w:rsidP="00BD0851">
            <w:pPr>
              <w:spacing w:before="240" w:line="0" w:lineRule="atLeast"/>
              <w:jc w:val="center"/>
              <w:rPr>
                <w:lang w:val="en-US"/>
                <w:rPrChange w:id="27526" w:author="phuong vu" w:date="2018-11-30T22:36:00Z">
                  <w:rPr>
                    <w:lang w:val="en-US"/>
                  </w:rPr>
                </w:rPrChange>
              </w:rPr>
              <w:pPrChange w:id="27527" w:author="phuong vu" w:date="2018-11-30T14:16:00Z">
                <w:pPr>
                  <w:jc w:val="center"/>
                </w:pPr>
              </w:pPrChange>
            </w:pPr>
            <w:r w:rsidRPr="00920004">
              <w:rPr>
                <w:lang w:val="en-US"/>
                <w:rPrChange w:id="27528" w:author="phuong vu" w:date="2018-11-30T22:36:00Z">
                  <w:rPr>
                    <w:lang w:val="en-US"/>
                  </w:rPr>
                </w:rPrChange>
              </w:rPr>
              <w:t>X</w:t>
            </w:r>
          </w:p>
        </w:tc>
      </w:tr>
      <w:tr w:rsidR="00D3718D" w:rsidRPr="00920004" w14:paraId="24614304" w14:textId="77777777" w:rsidTr="00D3718D">
        <w:tc>
          <w:tcPr>
            <w:tcW w:w="805" w:type="dxa"/>
          </w:tcPr>
          <w:p w14:paraId="11AC8182" w14:textId="4254C1AD" w:rsidR="00D3718D" w:rsidRPr="00920004" w:rsidRDefault="00D3718D" w:rsidP="00BD0851">
            <w:pPr>
              <w:spacing w:before="240" w:line="0" w:lineRule="atLeast"/>
              <w:jc w:val="center"/>
              <w:rPr>
                <w:lang w:val="en-US"/>
                <w:rPrChange w:id="27529" w:author="phuong vu" w:date="2018-11-30T22:36:00Z">
                  <w:rPr>
                    <w:lang w:val="en-US"/>
                  </w:rPr>
                </w:rPrChange>
              </w:rPr>
              <w:pPrChange w:id="27530" w:author="phuong vu" w:date="2018-11-30T14:16:00Z">
                <w:pPr>
                  <w:spacing w:line="360" w:lineRule="auto"/>
                  <w:jc w:val="center"/>
                </w:pPr>
              </w:pPrChange>
            </w:pPr>
            <w:r w:rsidRPr="00920004">
              <w:rPr>
                <w:lang w:val="en-US"/>
                <w:rPrChange w:id="27531" w:author="phuong vu" w:date="2018-11-30T22:36:00Z">
                  <w:rPr>
                    <w:lang w:val="en-US"/>
                  </w:rPr>
                </w:rPrChange>
              </w:rPr>
              <w:t>3</w:t>
            </w:r>
          </w:p>
        </w:tc>
        <w:tc>
          <w:tcPr>
            <w:tcW w:w="2120" w:type="dxa"/>
          </w:tcPr>
          <w:p w14:paraId="21F115D2" w14:textId="498B8D71" w:rsidR="00D3718D" w:rsidRPr="00920004" w:rsidRDefault="00D3718D" w:rsidP="00C110D1">
            <w:pPr>
              <w:rPr>
                <w:lang w:val="en-US"/>
                <w:rPrChange w:id="27532" w:author="phuong vu" w:date="2018-11-30T22:36:00Z">
                  <w:rPr>
                    <w:lang w:val="en-US"/>
                  </w:rPr>
                </w:rPrChange>
              </w:rPr>
              <w:pPrChange w:id="27533" w:author="phuong vu" w:date="2018-11-30T23:23:00Z">
                <w:pPr>
                  <w:spacing w:line="360" w:lineRule="auto"/>
                </w:pPr>
              </w:pPrChange>
            </w:pPr>
            <w:r w:rsidRPr="00920004">
              <w:rPr>
                <w:lang w:val="en-US"/>
                <w:rPrChange w:id="27534" w:author="phuong vu" w:date="2018-11-30T22:36:00Z">
                  <w:rPr>
                    <w:lang w:val="en-US"/>
                  </w:rPr>
                </w:rPrChange>
              </w:rPr>
              <w:t>staff</w:t>
            </w:r>
          </w:p>
        </w:tc>
        <w:tc>
          <w:tcPr>
            <w:tcW w:w="1463" w:type="dxa"/>
          </w:tcPr>
          <w:p w14:paraId="38DED89B" w14:textId="77777777" w:rsidR="00D3718D" w:rsidRPr="00920004" w:rsidRDefault="00D3718D" w:rsidP="00BD0851">
            <w:pPr>
              <w:spacing w:before="240" w:line="0" w:lineRule="atLeast"/>
              <w:jc w:val="center"/>
              <w:rPr>
                <w:lang w:val="en-US"/>
                <w:rPrChange w:id="27535" w:author="phuong vu" w:date="2018-11-30T22:36:00Z">
                  <w:rPr>
                    <w:lang w:val="en-US"/>
                  </w:rPr>
                </w:rPrChange>
              </w:rPr>
              <w:pPrChange w:id="27536" w:author="phuong vu" w:date="2018-11-30T14:16:00Z">
                <w:pPr>
                  <w:spacing w:line="360" w:lineRule="auto"/>
                  <w:jc w:val="center"/>
                </w:pPr>
              </w:pPrChange>
            </w:pPr>
          </w:p>
        </w:tc>
        <w:tc>
          <w:tcPr>
            <w:tcW w:w="1463" w:type="dxa"/>
          </w:tcPr>
          <w:p w14:paraId="58287871" w14:textId="77777777" w:rsidR="00D3718D" w:rsidRPr="00920004" w:rsidRDefault="00D3718D" w:rsidP="00BD0851">
            <w:pPr>
              <w:spacing w:before="240" w:line="0" w:lineRule="atLeast"/>
              <w:jc w:val="center"/>
              <w:rPr>
                <w:lang w:val="en-US"/>
                <w:rPrChange w:id="27537" w:author="phuong vu" w:date="2018-11-30T22:36:00Z">
                  <w:rPr>
                    <w:lang w:val="en-US"/>
                  </w:rPr>
                </w:rPrChange>
              </w:rPr>
              <w:pPrChange w:id="27538" w:author="phuong vu" w:date="2018-11-30T14:16:00Z">
                <w:pPr>
                  <w:spacing w:line="360" w:lineRule="auto"/>
                  <w:jc w:val="center"/>
                </w:pPr>
              </w:pPrChange>
            </w:pPr>
          </w:p>
        </w:tc>
        <w:tc>
          <w:tcPr>
            <w:tcW w:w="1463" w:type="dxa"/>
          </w:tcPr>
          <w:p w14:paraId="23A1617E" w14:textId="77777777" w:rsidR="00D3718D" w:rsidRPr="00920004" w:rsidRDefault="00D3718D" w:rsidP="00BD0851">
            <w:pPr>
              <w:spacing w:before="240" w:line="0" w:lineRule="atLeast"/>
              <w:jc w:val="center"/>
              <w:rPr>
                <w:lang w:val="en-US"/>
                <w:rPrChange w:id="27539" w:author="phuong vu" w:date="2018-11-30T22:36:00Z">
                  <w:rPr>
                    <w:lang w:val="en-US"/>
                  </w:rPr>
                </w:rPrChange>
              </w:rPr>
              <w:pPrChange w:id="27540" w:author="phuong vu" w:date="2018-11-30T14:16:00Z">
                <w:pPr>
                  <w:spacing w:line="360" w:lineRule="auto"/>
                  <w:jc w:val="center"/>
                </w:pPr>
              </w:pPrChange>
            </w:pPr>
          </w:p>
        </w:tc>
        <w:tc>
          <w:tcPr>
            <w:tcW w:w="1463" w:type="dxa"/>
          </w:tcPr>
          <w:p w14:paraId="0125DB78" w14:textId="49BD6AC5" w:rsidR="00D3718D" w:rsidRPr="00920004" w:rsidRDefault="00D3718D" w:rsidP="00BD0851">
            <w:pPr>
              <w:spacing w:before="240" w:line="0" w:lineRule="atLeast"/>
              <w:jc w:val="center"/>
              <w:rPr>
                <w:lang w:val="en-US"/>
                <w:rPrChange w:id="27541" w:author="phuong vu" w:date="2018-11-30T22:36:00Z">
                  <w:rPr>
                    <w:lang w:val="en-US"/>
                  </w:rPr>
                </w:rPrChange>
              </w:rPr>
              <w:pPrChange w:id="27542" w:author="phuong vu" w:date="2018-11-30T14:16:00Z">
                <w:pPr>
                  <w:jc w:val="center"/>
                </w:pPr>
              </w:pPrChange>
            </w:pPr>
            <w:r w:rsidRPr="00920004">
              <w:rPr>
                <w:lang w:val="en-US"/>
                <w:rPrChange w:id="27543" w:author="phuong vu" w:date="2018-11-30T22:36:00Z">
                  <w:rPr>
                    <w:lang w:val="en-US"/>
                  </w:rPr>
                </w:rPrChange>
              </w:rPr>
              <w:t>X</w:t>
            </w:r>
          </w:p>
        </w:tc>
      </w:tr>
      <w:tr w:rsidR="00D3718D" w:rsidRPr="00920004" w14:paraId="51BC0CDE" w14:textId="77777777" w:rsidTr="00D3718D">
        <w:tc>
          <w:tcPr>
            <w:tcW w:w="805" w:type="dxa"/>
          </w:tcPr>
          <w:p w14:paraId="57CD55CF" w14:textId="3646729F" w:rsidR="00D3718D" w:rsidRPr="00920004" w:rsidRDefault="00D3718D" w:rsidP="00BD0851">
            <w:pPr>
              <w:spacing w:before="240" w:line="0" w:lineRule="atLeast"/>
              <w:jc w:val="center"/>
              <w:rPr>
                <w:lang w:val="en-US"/>
                <w:rPrChange w:id="27544" w:author="phuong vu" w:date="2018-11-30T22:36:00Z">
                  <w:rPr>
                    <w:lang w:val="en-US"/>
                  </w:rPr>
                </w:rPrChange>
              </w:rPr>
              <w:pPrChange w:id="27545" w:author="phuong vu" w:date="2018-11-30T14:16:00Z">
                <w:pPr>
                  <w:spacing w:line="360" w:lineRule="auto"/>
                  <w:jc w:val="center"/>
                </w:pPr>
              </w:pPrChange>
            </w:pPr>
            <w:r w:rsidRPr="00920004">
              <w:rPr>
                <w:lang w:val="en-US"/>
                <w:rPrChange w:id="27546" w:author="phuong vu" w:date="2018-11-30T22:36:00Z">
                  <w:rPr>
                    <w:lang w:val="en-US"/>
                  </w:rPr>
                </w:rPrChange>
              </w:rPr>
              <w:t>4</w:t>
            </w:r>
          </w:p>
        </w:tc>
        <w:tc>
          <w:tcPr>
            <w:tcW w:w="2120" w:type="dxa"/>
          </w:tcPr>
          <w:p w14:paraId="7B61D072" w14:textId="03AF129C" w:rsidR="00D3718D" w:rsidRPr="00920004" w:rsidRDefault="00D3718D" w:rsidP="00C110D1">
            <w:pPr>
              <w:rPr>
                <w:lang w:val="en-US"/>
                <w:rPrChange w:id="27547" w:author="phuong vu" w:date="2018-11-30T22:36:00Z">
                  <w:rPr>
                    <w:lang w:val="en-US"/>
                  </w:rPr>
                </w:rPrChange>
              </w:rPr>
              <w:pPrChange w:id="27548" w:author="phuong vu" w:date="2018-11-30T23:23:00Z">
                <w:pPr>
                  <w:spacing w:line="360" w:lineRule="auto"/>
                </w:pPr>
              </w:pPrChange>
            </w:pPr>
            <w:r w:rsidRPr="00920004">
              <w:rPr>
                <w:lang w:val="en-US"/>
                <w:rPrChange w:id="27549" w:author="phuong vu" w:date="2018-11-30T22:36:00Z">
                  <w:rPr>
                    <w:lang w:val="en-US"/>
                  </w:rPr>
                </w:rPrChange>
              </w:rPr>
              <w:t>staff_type</w:t>
            </w:r>
          </w:p>
        </w:tc>
        <w:tc>
          <w:tcPr>
            <w:tcW w:w="1463" w:type="dxa"/>
          </w:tcPr>
          <w:p w14:paraId="728694FB" w14:textId="77777777" w:rsidR="00D3718D" w:rsidRPr="00920004" w:rsidRDefault="00D3718D" w:rsidP="00BD0851">
            <w:pPr>
              <w:spacing w:before="240" w:line="0" w:lineRule="atLeast"/>
              <w:jc w:val="center"/>
              <w:rPr>
                <w:lang w:val="en-US"/>
                <w:rPrChange w:id="27550" w:author="phuong vu" w:date="2018-11-30T22:36:00Z">
                  <w:rPr>
                    <w:lang w:val="en-US"/>
                  </w:rPr>
                </w:rPrChange>
              </w:rPr>
              <w:pPrChange w:id="27551" w:author="phuong vu" w:date="2018-11-30T14:16:00Z">
                <w:pPr>
                  <w:spacing w:line="360" w:lineRule="auto"/>
                  <w:jc w:val="center"/>
                </w:pPr>
              </w:pPrChange>
            </w:pPr>
          </w:p>
        </w:tc>
        <w:tc>
          <w:tcPr>
            <w:tcW w:w="1463" w:type="dxa"/>
          </w:tcPr>
          <w:p w14:paraId="300E4CDB" w14:textId="77777777" w:rsidR="00D3718D" w:rsidRPr="00920004" w:rsidRDefault="00D3718D" w:rsidP="00BD0851">
            <w:pPr>
              <w:spacing w:before="240" w:line="0" w:lineRule="atLeast"/>
              <w:jc w:val="center"/>
              <w:rPr>
                <w:lang w:val="en-US"/>
                <w:rPrChange w:id="27552" w:author="phuong vu" w:date="2018-11-30T22:36:00Z">
                  <w:rPr>
                    <w:lang w:val="en-US"/>
                  </w:rPr>
                </w:rPrChange>
              </w:rPr>
              <w:pPrChange w:id="27553" w:author="phuong vu" w:date="2018-11-30T14:16:00Z">
                <w:pPr>
                  <w:spacing w:line="360" w:lineRule="auto"/>
                  <w:jc w:val="center"/>
                </w:pPr>
              </w:pPrChange>
            </w:pPr>
          </w:p>
        </w:tc>
        <w:tc>
          <w:tcPr>
            <w:tcW w:w="1463" w:type="dxa"/>
          </w:tcPr>
          <w:p w14:paraId="2FA74826" w14:textId="77777777" w:rsidR="00D3718D" w:rsidRPr="00920004" w:rsidRDefault="00D3718D" w:rsidP="00BD0851">
            <w:pPr>
              <w:spacing w:before="240" w:line="0" w:lineRule="atLeast"/>
              <w:jc w:val="center"/>
              <w:rPr>
                <w:lang w:val="en-US"/>
                <w:rPrChange w:id="27554" w:author="phuong vu" w:date="2018-11-30T22:36:00Z">
                  <w:rPr>
                    <w:lang w:val="en-US"/>
                  </w:rPr>
                </w:rPrChange>
              </w:rPr>
              <w:pPrChange w:id="27555" w:author="phuong vu" w:date="2018-11-30T14:16:00Z">
                <w:pPr>
                  <w:spacing w:line="360" w:lineRule="auto"/>
                  <w:jc w:val="center"/>
                </w:pPr>
              </w:pPrChange>
            </w:pPr>
          </w:p>
        </w:tc>
        <w:tc>
          <w:tcPr>
            <w:tcW w:w="1463" w:type="dxa"/>
          </w:tcPr>
          <w:p w14:paraId="3F87A46F" w14:textId="02B5D319" w:rsidR="00D3718D" w:rsidRPr="00920004" w:rsidRDefault="00D3718D" w:rsidP="00BD0851">
            <w:pPr>
              <w:spacing w:before="240" w:line="0" w:lineRule="atLeast"/>
              <w:jc w:val="center"/>
              <w:rPr>
                <w:lang w:val="en-US"/>
                <w:rPrChange w:id="27556" w:author="phuong vu" w:date="2018-11-30T22:36:00Z">
                  <w:rPr>
                    <w:lang w:val="en-US"/>
                  </w:rPr>
                </w:rPrChange>
              </w:rPr>
              <w:pPrChange w:id="27557" w:author="phuong vu" w:date="2018-11-30T14:16:00Z">
                <w:pPr>
                  <w:jc w:val="center"/>
                </w:pPr>
              </w:pPrChange>
            </w:pPr>
            <w:r w:rsidRPr="00920004">
              <w:rPr>
                <w:lang w:val="en-US"/>
                <w:rPrChange w:id="27558" w:author="phuong vu" w:date="2018-11-30T22:36:00Z">
                  <w:rPr>
                    <w:lang w:val="en-US"/>
                  </w:rPr>
                </w:rPrChange>
              </w:rPr>
              <w:t>X</w:t>
            </w:r>
          </w:p>
        </w:tc>
      </w:tr>
      <w:tr w:rsidR="002F5F09" w:rsidRPr="00920004" w14:paraId="59EB943B" w14:textId="77777777" w:rsidTr="00D3718D">
        <w:trPr>
          <w:ins w:id="27559" w:author="phuong vu" w:date="2018-11-25T22:01:00Z"/>
        </w:trPr>
        <w:tc>
          <w:tcPr>
            <w:tcW w:w="805" w:type="dxa"/>
          </w:tcPr>
          <w:p w14:paraId="2E7EFF12" w14:textId="3DA27353" w:rsidR="002F5F09" w:rsidRPr="00920004" w:rsidRDefault="002F5F09" w:rsidP="00BD0851">
            <w:pPr>
              <w:spacing w:before="240" w:line="0" w:lineRule="atLeast"/>
              <w:jc w:val="center"/>
              <w:rPr>
                <w:ins w:id="27560" w:author="phuong vu" w:date="2018-11-25T22:01:00Z"/>
                <w:lang w:val="en-US"/>
                <w:rPrChange w:id="27561" w:author="phuong vu" w:date="2018-11-30T22:36:00Z">
                  <w:rPr>
                    <w:ins w:id="27562" w:author="phuong vu" w:date="2018-11-25T22:01:00Z"/>
                    <w:lang w:val="en-US"/>
                  </w:rPr>
                </w:rPrChange>
              </w:rPr>
              <w:pPrChange w:id="27563" w:author="phuong vu" w:date="2018-11-30T14:16:00Z">
                <w:pPr>
                  <w:spacing w:line="276" w:lineRule="auto"/>
                  <w:jc w:val="center"/>
                </w:pPr>
              </w:pPrChange>
            </w:pPr>
            <w:ins w:id="27564" w:author="phuong vu" w:date="2018-11-25T22:01:00Z">
              <w:r w:rsidRPr="00920004">
                <w:rPr>
                  <w:lang w:val="en-US"/>
                  <w:rPrChange w:id="27565" w:author="phuong vu" w:date="2018-11-30T22:36:00Z">
                    <w:rPr>
                      <w:lang w:val="en-US"/>
                    </w:rPr>
                  </w:rPrChange>
                </w:rPr>
                <w:t>5</w:t>
              </w:r>
            </w:ins>
          </w:p>
        </w:tc>
        <w:tc>
          <w:tcPr>
            <w:tcW w:w="2120" w:type="dxa"/>
          </w:tcPr>
          <w:p w14:paraId="590C19B9" w14:textId="653BD810" w:rsidR="002F5F09" w:rsidRPr="00920004" w:rsidRDefault="002F5F09" w:rsidP="00C110D1">
            <w:pPr>
              <w:rPr>
                <w:ins w:id="27566" w:author="phuong vu" w:date="2018-11-25T22:01:00Z"/>
                <w:lang w:val="en-US"/>
                <w:rPrChange w:id="27567" w:author="phuong vu" w:date="2018-11-30T22:36:00Z">
                  <w:rPr>
                    <w:ins w:id="27568" w:author="phuong vu" w:date="2018-11-25T22:01:00Z"/>
                    <w:lang w:val="en-US"/>
                  </w:rPr>
                </w:rPrChange>
              </w:rPr>
              <w:pPrChange w:id="27569" w:author="phuong vu" w:date="2018-11-30T23:23:00Z">
                <w:pPr>
                  <w:spacing w:line="276" w:lineRule="auto"/>
                </w:pPr>
              </w:pPrChange>
            </w:pPr>
            <w:ins w:id="27570" w:author="phuong vu" w:date="2018-11-25T22:01:00Z">
              <w:r w:rsidRPr="00920004">
                <w:rPr>
                  <w:lang w:val="en-US"/>
                  <w:rPrChange w:id="27571" w:author="phuong vu" w:date="2018-11-30T22:36:00Z">
                    <w:rPr>
                      <w:lang w:val="en-US"/>
                    </w:rPr>
                  </w:rPrChange>
                </w:rPr>
                <w:t>branch</w:t>
              </w:r>
            </w:ins>
          </w:p>
        </w:tc>
        <w:tc>
          <w:tcPr>
            <w:tcW w:w="1463" w:type="dxa"/>
          </w:tcPr>
          <w:p w14:paraId="4043B349" w14:textId="77777777" w:rsidR="002F5F09" w:rsidRPr="00920004" w:rsidRDefault="002F5F09" w:rsidP="00BD0851">
            <w:pPr>
              <w:spacing w:before="240" w:line="0" w:lineRule="atLeast"/>
              <w:jc w:val="center"/>
              <w:rPr>
                <w:ins w:id="27572" w:author="phuong vu" w:date="2018-11-25T22:01:00Z"/>
                <w:lang w:val="en-US"/>
                <w:rPrChange w:id="27573" w:author="phuong vu" w:date="2018-11-30T22:36:00Z">
                  <w:rPr>
                    <w:ins w:id="27574" w:author="phuong vu" w:date="2018-11-25T22:01:00Z"/>
                    <w:lang w:val="en-US"/>
                  </w:rPr>
                </w:rPrChange>
              </w:rPr>
              <w:pPrChange w:id="27575" w:author="phuong vu" w:date="2018-11-30T14:16:00Z">
                <w:pPr>
                  <w:spacing w:line="276" w:lineRule="auto"/>
                  <w:jc w:val="center"/>
                </w:pPr>
              </w:pPrChange>
            </w:pPr>
          </w:p>
        </w:tc>
        <w:tc>
          <w:tcPr>
            <w:tcW w:w="1463" w:type="dxa"/>
          </w:tcPr>
          <w:p w14:paraId="0041D2A3" w14:textId="77777777" w:rsidR="002F5F09" w:rsidRPr="00920004" w:rsidRDefault="002F5F09" w:rsidP="00BD0851">
            <w:pPr>
              <w:spacing w:before="240" w:line="0" w:lineRule="atLeast"/>
              <w:jc w:val="center"/>
              <w:rPr>
                <w:ins w:id="27576" w:author="phuong vu" w:date="2018-11-25T22:01:00Z"/>
                <w:lang w:val="en-US"/>
                <w:rPrChange w:id="27577" w:author="phuong vu" w:date="2018-11-30T22:36:00Z">
                  <w:rPr>
                    <w:ins w:id="27578" w:author="phuong vu" w:date="2018-11-25T22:01:00Z"/>
                    <w:lang w:val="en-US"/>
                  </w:rPr>
                </w:rPrChange>
              </w:rPr>
              <w:pPrChange w:id="27579" w:author="phuong vu" w:date="2018-11-30T14:16:00Z">
                <w:pPr>
                  <w:spacing w:line="276" w:lineRule="auto"/>
                  <w:jc w:val="center"/>
                </w:pPr>
              </w:pPrChange>
            </w:pPr>
          </w:p>
        </w:tc>
        <w:tc>
          <w:tcPr>
            <w:tcW w:w="1463" w:type="dxa"/>
          </w:tcPr>
          <w:p w14:paraId="783A65E4" w14:textId="77777777" w:rsidR="002F5F09" w:rsidRPr="00920004" w:rsidRDefault="002F5F09" w:rsidP="00BD0851">
            <w:pPr>
              <w:spacing w:before="240" w:line="0" w:lineRule="atLeast"/>
              <w:jc w:val="center"/>
              <w:rPr>
                <w:ins w:id="27580" w:author="phuong vu" w:date="2018-11-25T22:01:00Z"/>
                <w:lang w:val="en-US"/>
                <w:rPrChange w:id="27581" w:author="phuong vu" w:date="2018-11-30T22:36:00Z">
                  <w:rPr>
                    <w:ins w:id="27582" w:author="phuong vu" w:date="2018-11-25T22:01:00Z"/>
                    <w:lang w:val="en-US"/>
                  </w:rPr>
                </w:rPrChange>
              </w:rPr>
              <w:pPrChange w:id="27583" w:author="phuong vu" w:date="2018-11-30T14:16:00Z">
                <w:pPr>
                  <w:spacing w:line="276" w:lineRule="auto"/>
                  <w:jc w:val="center"/>
                </w:pPr>
              </w:pPrChange>
            </w:pPr>
          </w:p>
        </w:tc>
        <w:tc>
          <w:tcPr>
            <w:tcW w:w="1463" w:type="dxa"/>
          </w:tcPr>
          <w:p w14:paraId="7363E240" w14:textId="43DCD626" w:rsidR="002F5F09" w:rsidRPr="00920004" w:rsidRDefault="002F5F09" w:rsidP="00BD0851">
            <w:pPr>
              <w:keepNext/>
              <w:spacing w:before="240" w:line="0" w:lineRule="atLeast"/>
              <w:jc w:val="center"/>
              <w:rPr>
                <w:ins w:id="27584" w:author="phuong vu" w:date="2018-11-25T22:01:00Z"/>
                <w:lang w:val="en-US"/>
                <w:rPrChange w:id="27585" w:author="phuong vu" w:date="2018-11-30T22:36:00Z">
                  <w:rPr>
                    <w:ins w:id="27586" w:author="phuong vu" w:date="2018-11-25T22:01:00Z"/>
                    <w:lang w:val="en-US"/>
                  </w:rPr>
                </w:rPrChange>
              </w:rPr>
              <w:pPrChange w:id="27587" w:author="phuong vu" w:date="2018-11-30T14:16:00Z">
                <w:pPr>
                  <w:spacing w:line="276" w:lineRule="auto"/>
                  <w:jc w:val="center"/>
                </w:pPr>
              </w:pPrChange>
            </w:pPr>
            <w:ins w:id="27588" w:author="phuong vu" w:date="2018-11-25T22:01:00Z">
              <w:r w:rsidRPr="00920004">
                <w:rPr>
                  <w:lang w:val="en-US"/>
                  <w:rPrChange w:id="27589" w:author="phuong vu" w:date="2018-11-30T22:36:00Z">
                    <w:rPr>
                      <w:lang w:val="en-US"/>
                    </w:rPr>
                  </w:rPrChange>
                </w:rPr>
                <w:t>X</w:t>
              </w:r>
            </w:ins>
          </w:p>
        </w:tc>
      </w:tr>
    </w:tbl>
    <w:p w14:paraId="35C92E1F" w14:textId="63E2BFD0" w:rsidR="009E4E70" w:rsidRPr="00920004" w:rsidRDefault="009E4E70" w:rsidP="00A17FA5">
      <w:pPr>
        <w:pStyle w:val="Caption"/>
        <w:rPr>
          <w:ins w:id="27590" w:author="phuong vu" w:date="2018-11-26T01:18:00Z"/>
          <w:lang w:val="en-US"/>
          <w:rPrChange w:id="27591" w:author="phuong vu" w:date="2018-11-30T22:36:00Z">
            <w:rPr>
              <w:ins w:id="27592" w:author="phuong vu" w:date="2018-11-26T01:18:00Z"/>
            </w:rPr>
          </w:rPrChange>
        </w:rPr>
        <w:pPrChange w:id="27593" w:author="phuong vu" w:date="2018-11-30T22:42:00Z">
          <w:pPr>
            <w:pStyle w:val="Caption"/>
          </w:pPr>
        </w:pPrChange>
      </w:pPr>
      <w:bookmarkStart w:id="27594" w:name="_Toc531381635"/>
      <w:ins w:id="27595" w:author="phuong vu" w:date="2018-11-26T01:18:00Z">
        <w:r w:rsidRPr="00920004">
          <w:rPr>
            <w:rPrChange w:id="27596" w:author="phuong vu" w:date="2018-11-30T22:36:00Z">
              <w:rPr/>
            </w:rPrChange>
          </w:rPr>
          <w:t xml:space="preserve">Bảng </w:t>
        </w:r>
      </w:ins>
      <w:ins w:id="27597" w:author="phuong vu" w:date="2018-11-30T14:54:00Z">
        <w:r w:rsidR="00D632EE" w:rsidRPr="00920004">
          <w:rPr>
            <w:rPrChange w:id="27598" w:author="phuong vu" w:date="2018-11-30T22:36:00Z">
              <w:rPr/>
            </w:rPrChange>
          </w:rPr>
          <w:fldChar w:fldCharType="begin"/>
        </w:r>
        <w:r w:rsidR="00D632EE" w:rsidRPr="00920004">
          <w:rPr>
            <w:rPrChange w:id="27599" w:author="phuong vu" w:date="2018-11-30T22:36:00Z">
              <w:rPr/>
            </w:rPrChange>
          </w:rPr>
          <w:instrText xml:space="preserve"> STYLEREF 1 \s </w:instrText>
        </w:r>
      </w:ins>
      <w:r w:rsidR="00D632EE" w:rsidRPr="00920004">
        <w:rPr>
          <w:rPrChange w:id="27600" w:author="phuong vu" w:date="2018-11-30T22:36:00Z">
            <w:rPr/>
          </w:rPrChange>
        </w:rPr>
        <w:fldChar w:fldCharType="separate"/>
      </w:r>
      <w:r w:rsidR="00B5490C">
        <w:rPr>
          <w:noProof/>
        </w:rPr>
        <w:t>3</w:t>
      </w:r>
      <w:ins w:id="27601" w:author="phuong vu" w:date="2018-11-30T14:54:00Z">
        <w:r w:rsidR="00D632EE" w:rsidRPr="00920004">
          <w:rPr>
            <w:rPrChange w:id="27602" w:author="phuong vu" w:date="2018-11-30T22:36:00Z">
              <w:rPr/>
            </w:rPrChange>
          </w:rPr>
          <w:fldChar w:fldCharType="end"/>
        </w:r>
        <w:r w:rsidR="00D632EE" w:rsidRPr="00920004">
          <w:rPr>
            <w:rPrChange w:id="27603" w:author="phuong vu" w:date="2018-11-30T22:36:00Z">
              <w:rPr/>
            </w:rPrChange>
          </w:rPr>
          <w:t>.</w:t>
        </w:r>
        <w:r w:rsidR="00D632EE" w:rsidRPr="00920004">
          <w:rPr>
            <w:rPrChange w:id="27604" w:author="phuong vu" w:date="2018-11-30T22:36:00Z">
              <w:rPr/>
            </w:rPrChange>
          </w:rPr>
          <w:fldChar w:fldCharType="begin"/>
        </w:r>
        <w:r w:rsidR="00D632EE" w:rsidRPr="00920004">
          <w:rPr>
            <w:rPrChange w:id="27605" w:author="phuong vu" w:date="2018-11-30T22:36:00Z">
              <w:rPr/>
            </w:rPrChange>
          </w:rPr>
          <w:instrText xml:space="preserve"> SEQ Bảng \* ARABIC \s 1 </w:instrText>
        </w:r>
      </w:ins>
      <w:r w:rsidR="00D632EE" w:rsidRPr="00920004">
        <w:rPr>
          <w:rPrChange w:id="27606" w:author="phuong vu" w:date="2018-11-30T22:36:00Z">
            <w:rPr/>
          </w:rPrChange>
        </w:rPr>
        <w:fldChar w:fldCharType="separate"/>
      </w:r>
      <w:ins w:id="27607" w:author="phuong vu" w:date="2018-11-30T22:44:00Z">
        <w:r w:rsidR="00B5490C">
          <w:rPr>
            <w:noProof/>
          </w:rPr>
          <w:t>27</w:t>
        </w:r>
      </w:ins>
      <w:ins w:id="27608" w:author="phuong vu" w:date="2018-11-30T14:54:00Z">
        <w:r w:rsidR="00D632EE" w:rsidRPr="00920004">
          <w:rPr>
            <w:rPrChange w:id="27609" w:author="phuong vu" w:date="2018-11-30T22:36:00Z">
              <w:rPr/>
            </w:rPrChange>
          </w:rPr>
          <w:fldChar w:fldCharType="end"/>
        </w:r>
      </w:ins>
      <w:ins w:id="27610" w:author="phuong vu" w:date="2018-11-26T01:18:00Z">
        <w:r w:rsidRPr="00920004">
          <w:rPr>
            <w:lang w:val="en-US"/>
            <w:rPrChange w:id="27611" w:author="phuong vu" w:date="2018-11-30T22:36:00Z">
              <w:rPr>
                <w:lang w:val="en-US"/>
              </w:rPr>
            </w:rPrChange>
          </w:rPr>
          <w:t xml:space="preserve"> Dữ liệu sử dụng đăng nhập hệ thống</w:t>
        </w:r>
        <w:bookmarkEnd w:id="27594"/>
      </w:ins>
    </w:p>
    <w:p w14:paraId="38C9CA11" w14:textId="44C63D42" w:rsidR="00405A7C" w:rsidRPr="00920004" w:rsidRDefault="00405A7C" w:rsidP="00C110D1">
      <w:pPr>
        <w:pStyle w:val="Heading5"/>
        <w:numPr>
          <w:ilvl w:val="0"/>
          <w:numId w:val="83"/>
        </w:numPr>
        <w:spacing w:before="240" w:line="0" w:lineRule="atLeast"/>
        <w:ind w:left="720"/>
        <w:rPr>
          <w:rFonts w:cstheme="majorHAnsi"/>
          <w:lang w:val="en-US"/>
          <w:rPrChange w:id="27612" w:author="phuong vu" w:date="2018-11-30T22:36:00Z">
            <w:rPr>
              <w:lang w:val="en-US"/>
            </w:rPr>
          </w:rPrChange>
        </w:rPr>
        <w:pPrChange w:id="27613" w:author="phuong vu" w:date="2018-11-30T23:23:00Z">
          <w:pPr>
            <w:pStyle w:val="Heading5"/>
          </w:pPr>
        </w:pPrChange>
      </w:pPr>
      <w:r w:rsidRPr="00920004">
        <w:rPr>
          <w:rFonts w:cstheme="majorHAnsi"/>
          <w:lang w:val="en-US"/>
          <w:rPrChange w:id="27614" w:author="phuong vu" w:date="2018-11-30T22:36:00Z">
            <w:rPr>
              <w:lang w:val="en-US"/>
            </w:rPr>
          </w:rPrChange>
        </w:rPr>
        <w:lastRenderedPageBreak/>
        <w:t>Cách xử lí</w:t>
      </w:r>
    </w:p>
    <w:p w14:paraId="12DA4868" w14:textId="08A80EFF" w:rsidR="00744A90" w:rsidRPr="00920004" w:rsidRDefault="008F226C" w:rsidP="00BD0851">
      <w:pPr>
        <w:keepNext/>
        <w:spacing w:before="240" w:line="0" w:lineRule="atLeast"/>
        <w:jc w:val="center"/>
        <w:rPr>
          <w:rPrChange w:id="27615" w:author="phuong vu" w:date="2018-11-30T22:36:00Z">
            <w:rPr/>
          </w:rPrChange>
        </w:rPr>
        <w:pPrChange w:id="27616" w:author="phuong vu" w:date="2018-11-30T14:16:00Z">
          <w:pPr>
            <w:keepNext/>
            <w:jc w:val="center"/>
          </w:pPr>
        </w:pPrChange>
      </w:pPr>
      <w:r w:rsidRPr="00920004">
        <w:rPr>
          <w:noProof/>
          <w:lang w:val="en-US"/>
          <w:rPrChange w:id="27617" w:author="phuong vu" w:date="2018-11-30T22:36:00Z">
            <w:rPr>
              <w:noProof/>
              <w:lang w:val="en-US"/>
            </w:rPr>
          </w:rPrChange>
        </w:rPr>
        <w:drawing>
          <wp:inline distT="0" distB="0" distL="0" distR="0" wp14:anchorId="7BBF50E8" wp14:editId="79F69246">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920004">
        <w:rPr>
          <w:noProof/>
          <w:lang w:val="en-US"/>
          <w:rPrChange w:id="27618" w:author="phuong vu" w:date="2018-11-30T22:36:00Z">
            <w:rPr>
              <w:noProof/>
              <w:lang w:val="en-US"/>
            </w:rPr>
          </w:rPrChange>
        </w:rPr>
        <w:t xml:space="preserve"> </w:t>
      </w:r>
    </w:p>
    <w:p w14:paraId="0428E027" w14:textId="2351BFED" w:rsidR="00744A90" w:rsidRPr="00920004" w:rsidDel="00670BD0" w:rsidRDefault="00744A90" w:rsidP="00A17FA5">
      <w:pPr>
        <w:pStyle w:val="Caption"/>
        <w:rPr>
          <w:del w:id="27619" w:author="phuong vu" w:date="2018-11-27T16:15:00Z"/>
          <w:rPrChange w:id="27620" w:author="phuong vu" w:date="2018-11-30T22:36:00Z">
            <w:rPr>
              <w:del w:id="27621" w:author="phuong vu" w:date="2018-11-27T16:15:00Z"/>
              <w:lang w:val="en-US"/>
            </w:rPr>
          </w:rPrChange>
        </w:rPr>
        <w:pPrChange w:id="27622" w:author="phuong vu" w:date="2018-11-30T22:42:00Z">
          <w:pPr>
            <w:pStyle w:val="Caption"/>
          </w:pPr>
        </w:pPrChange>
      </w:pPr>
      <w:bookmarkStart w:id="27623" w:name="_Toc531380517"/>
      <w:r w:rsidRPr="00920004">
        <w:rPr>
          <w:rPrChange w:id="27624" w:author="phuong vu" w:date="2018-11-30T22:36:00Z">
            <w:rPr/>
          </w:rPrChange>
        </w:rPr>
        <w:t xml:space="preserve">Hình </w:t>
      </w:r>
      <w:ins w:id="27625" w:author="phuong vu" w:date="2018-11-30T15:13:00Z">
        <w:r w:rsidR="00EF3636" w:rsidRPr="00920004">
          <w:rPr>
            <w:rPrChange w:id="27626" w:author="phuong vu" w:date="2018-11-30T22:36:00Z">
              <w:rPr/>
            </w:rPrChange>
          </w:rPr>
          <w:fldChar w:fldCharType="begin"/>
        </w:r>
        <w:r w:rsidR="00EF3636" w:rsidRPr="00920004">
          <w:rPr>
            <w:rPrChange w:id="27627" w:author="phuong vu" w:date="2018-11-30T22:36:00Z">
              <w:rPr/>
            </w:rPrChange>
          </w:rPr>
          <w:instrText xml:space="preserve"> STYLEREF 1 \s </w:instrText>
        </w:r>
      </w:ins>
      <w:r w:rsidR="00EF3636" w:rsidRPr="00920004">
        <w:rPr>
          <w:rPrChange w:id="27628" w:author="phuong vu" w:date="2018-11-30T22:36:00Z">
            <w:rPr/>
          </w:rPrChange>
        </w:rPr>
        <w:fldChar w:fldCharType="separate"/>
      </w:r>
      <w:r w:rsidR="00B5490C">
        <w:rPr>
          <w:noProof/>
        </w:rPr>
        <w:t>3</w:t>
      </w:r>
      <w:ins w:id="27629" w:author="phuong vu" w:date="2018-11-30T15:13:00Z">
        <w:r w:rsidR="00EF3636" w:rsidRPr="00920004">
          <w:rPr>
            <w:rPrChange w:id="27630" w:author="phuong vu" w:date="2018-11-30T22:36:00Z">
              <w:rPr/>
            </w:rPrChange>
          </w:rPr>
          <w:fldChar w:fldCharType="end"/>
        </w:r>
        <w:r w:rsidR="00EF3636" w:rsidRPr="00920004">
          <w:rPr>
            <w:rPrChange w:id="27631" w:author="phuong vu" w:date="2018-11-30T22:36:00Z">
              <w:rPr/>
            </w:rPrChange>
          </w:rPr>
          <w:t>.</w:t>
        </w:r>
        <w:r w:rsidR="00EF3636" w:rsidRPr="00920004">
          <w:rPr>
            <w:rPrChange w:id="27632" w:author="phuong vu" w:date="2018-11-30T22:36:00Z">
              <w:rPr/>
            </w:rPrChange>
          </w:rPr>
          <w:fldChar w:fldCharType="begin"/>
        </w:r>
        <w:r w:rsidR="00EF3636" w:rsidRPr="00920004">
          <w:rPr>
            <w:rPrChange w:id="27633" w:author="phuong vu" w:date="2018-11-30T22:36:00Z">
              <w:rPr/>
            </w:rPrChange>
          </w:rPr>
          <w:instrText xml:space="preserve"> SEQ Hình \* ARABIC \s 1 </w:instrText>
        </w:r>
      </w:ins>
      <w:r w:rsidR="00EF3636" w:rsidRPr="00920004">
        <w:rPr>
          <w:rPrChange w:id="27634" w:author="phuong vu" w:date="2018-11-30T22:36:00Z">
            <w:rPr/>
          </w:rPrChange>
        </w:rPr>
        <w:fldChar w:fldCharType="separate"/>
      </w:r>
      <w:ins w:id="27635" w:author="phuong vu" w:date="2018-11-30T22:44:00Z">
        <w:r w:rsidR="00B5490C">
          <w:rPr>
            <w:noProof/>
          </w:rPr>
          <w:t>40</w:t>
        </w:r>
      </w:ins>
      <w:ins w:id="27636" w:author="phuong vu" w:date="2018-11-30T15:13:00Z">
        <w:r w:rsidR="00EF3636" w:rsidRPr="00920004">
          <w:rPr>
            <w:rPrChange w:id="27637" w:author="phuong vu" w:date="2018-11-30T22:36:00Z">
              <w:rPr/>
            </w:rPrChange>
          </w:rPr>
          <w:fldChar w:fldCharType="end"/>
        </w:r>
      </w:ins>
      <w:del w:id="27638" w:author="phuong vu" w:date="2018-11-16T11:28:00Z">
        <w:r w:rsidR="006C103E" w:rsidRPr="00920004" w:rsidDel="00EC5005">
          <w:rPr>
            <w:rPrChange w:id="27639" w:author="phuong vu" w:date="2018-11-30T22:36:00Z">
              <w:rPr/>
            </w:rPrChange>
          </w:rPr>
          <w:fldChar w:fldCharType="begin"/>
        </w:r>
        <w:r w:rsidR="006C103E" w:rsidRPr="00920004" w:rsidDel="00EC5005">
          <w:rPr>
            <w:rPrChange w:id="27640" w:author="phuong vu" w:date="2018-11-30T22:36:00Z">
              <w:rPr/>
            </w:rPrChange>
          </w:rPr>
          <w:delInstrText xml:space="preserve"> STYLEREF 1 \s </w:delInstrText>
        </w:r>
        <w:r w:rsidR="006C103E" w:rsidRPr="00920004" w:rsidDel="00EC5005">
          <w:rPr>
            <w:rPrChange w:id="27641" w:author="phuong vu" w:date="2018-11-30T22:36:00Z">
              <w:rPr/>
            </w:rPrChange>
          </w:rPr>
          <w:fldChar w:fldCharType="separate"/>
        </w:r>
        <w:r w:rsidR="006C103E" w:rsidRPr="00920004" w:rsidDel="00EC5005">
          <w:rPr>
            <w:noProof/>
            <w:rPrChange w:id="27642" w:author="phuong vu" w:date="2018-11-30T22:36:00Z">
              <w:rPr>
                <w:noProof/>
              </w:rPr>
            </w:rPrChange>
          </w:rPr>
          <w:delText>3</w:delText>
        </w:r>
        <w:r w:rsidR="006C103E" w:rsidRPr="00920004" w:rsidDel="00EC5005">
          <w:rPr>
            <w:rPrChange w:id="27643" w:author="phuong vu" w:date="2018-11-30T22:36:00Z">
              <w:rPr/>
            </w:rPrChange>
          </w:rPr>
          <w:fldChar w:fldCharType="end"/>
        </w:r>
        <w:r w:rsidR="006C103E" w:rsidRPr="00920004" w:rsidDel="00EC5005">
          <w:rPr>
            <w:rPrChange w:id="27644" w:author="phuong vu" w:date="2018-11-30T22:36:00Z">
              <w:rPr/>
            </w:rPrChange>
          </w:rPr>
          <w:delText>.</w:delText>
        </w:r>
        <w:r w:rsidR="006C103E" w:rsidRPr="00920004" w:rsidDel="00EC5005">
          <w:rPr>
            <w:rPrChange w:id="27645" w:author="phuong vu" w:date="2018-11-30T22:36:00Z">
              <w:rPr/>
            </w:rPrChange>
          </w:rPr>
          <w:fldChar w:fldCharType="begin"/>
        </w:r>
        <w:r w:rsidR="006C103E" w:rsidRPr="00920004" w:rsidDel="00EC5005">
          <w:rPr>
            <w:rPrChange w:id="27646" w:author="phuong vu" w:date="2018-11-30T22:36:00Z">
              <w:rPr/>
            </w:rPrChange>
          </w:rPr>
          <w:delInstrText xml:space="preserve"> SEQ Hình \* ARABIC \s 1 </w:delInstrText>
        </w:r>
        <w:r w:rsidR="006C103E" w:rsidRPr="00920004" w:rsidDel="00EC5005">
          <w:rPr>
            <w:rPrChange w:id="27647" w:author="phuong vu" w:date="2018-11-30T22:36:00Z">
              <w:rPr/>
            </w:rPrChange>
          </w:rPr>
          <w:fldChar w:fldCharType="separate"/>
        </w:r>
        <w:r w:rsidR="006C103E" w:rsidRPr="00920004" w:rsidDel="00EC5005">
          <w:rPr>
            <w:noProof/>
            <w:rPrChange w:id="27648" w:author="phuong vu" w:date="2018-11-30T22:36:00Z">
              <w:rPr>
                <w:noProof/>
              </w:rPr>
            </w:rPrChange>
          </w:rPr>
          <w:delText>22</w:delText>
        </w:r>
        <w:r w:rsidR="006C103E" w:rsidRPr="00920004" w:rsidDel="00EC5005">
          <w:rPr>
            <w:rPrChange w:id="27649" w:author="phuong vu" w:date="2018-11-30T22:36:00Z">
              <w:rPr/>
            </w:rPrChange>
          </w:rPr>
          <w:fldChar w:fldCharType="end"/>
        </w:r>
      </w:del>
      <w:r w:rsidRPr="00920004">
        <w:rPr>
          <w:rPrChange w:id="27650" w:author="phuong vu" w:date="2018-11-30T22:36:00Z">
            <w:rPr>
              <w:lang w:val="en-US"/>
            </w:rPr>
          </w:rPrChange>
        </w:rPr>
        <w:t xml:space="preserve"> Sơ đồ xử lí đăng nhập</w:t>
      </w:r>
      <w:bookmarkEnd w:id="27623"/>
    </w:p>
    <w:p w14:paraId="0AD7EF50" w14:textId="77777777" w:rsidR="00E114E4" w:rsidRPr="00920004" w:rsidRDefault="00E114E4" w:rsidP="00A17FA5">
      <w:pPr>
        <w:pStyle w:val="Caption"/>
        <w:rPr>
          <w:rPrChange w:id="27651" w:author="phuong vu" w:date="2018-11-30T22:36:00Z">
            <w:rPr>
              <w:lang w:val="en-US"/>
            </w:rPr>
          </w:rPrChange>
        </w:rPr>
        <w:pPrChange w:id="27652" w:author="phuong vu" w:date="2018-11-30T22:42:00Z">
          <w:pPr/>
        </w:pPrChange>
      </w:pPr>
    </w:p>
    <w:p w14:paraId="44D29F39" w14:textId="0734D38E" w:rsidR="00A61DB2" w:rsidRPr="00920004" w:rsidRDefault="00A61DB2" w:rsidP="00BD0851">
      <w:pPr>
        <w:pStyle w:val="Heading4"/>
        <w:spacing w:before="240" w:line="0" w:lineRule="atLeast"/>
        <w:rPr>
          <w:rFonts w:cstheme="majorHAnsi"/>
          <w:rPrChange w:id="27653" w:author="phuong vu" w:date="2018-11-30T22:36:00Z">
            <w:rPr/>
          </w:rPrChange>
        </w:rPr>
        <w:pPrChange w:id="27654" w:author="phuong vu" w:date="2018-11-30T14:16:00Z">
          <w:pPr>
            <w:pStyle w:val="Heading4"/>
          </w:pPr>
        </w:pPrChange>
      </w:pPr>
      <w:bookmarkStart w:id="27655" w:name="_Toc531381424"/>
      <w:r w:rsidRPr="00920004">
        <w:rPr>
          <w:rFonts w:cstheme="majorHAnsi"/>
          <w:lang w:val="en-US"/>
          <w:rPrChange w:id="27656" w:author="phuong vu" w:date="2018-11-30T22:36:00Z">
            <w:rPr>
              <w:rFonts w:cstheme="majorHAnsi"/>
              <w:lang w:val="en-US"/>
            </w:rPr>
          </w:rPrChange>
        </w:rPr>
        <w:lastRenderedPageBreak/>
        <w:t>Đ</w:t>
      </w:r>
      <w:r w:rsidRPr="00920004">
        <w:rPr>
          <w:rFonts w:cstheme="majorHAnsi"/>
          <w:rPrChange w:id="27657" w:author="phuong vu" w:date="2018-11-30T22:36:00Z">
            <w:rPr/>
          </w:rPrChange>
        </w:rPr>
        <w:t>ăng xuất hệ thống</w:t>
      </w:r>
      <w:bookmarkEnd w:id="27655"/>
    </w:p>
    <w:p w14:paraId="17C32D2E" w14:textId="7016C4E2" w:rsidR="00EA673D" w:rsidRPr="00920004" w:rsidRDefault="003D3E6A" w:rsidP="00EF3636">
      <w:pPr>
        <w:ind w:firstLine="720"/>
        <w:rPr>
          <w:lang w:val="en-US"/>
          <w:rPrChange w:id="27658" w:author="phuong vu" w:date="2018-11-30T22:36:00Z">
            <w:rPr>
              <w:lang w:val="en-US"/>
            </w:rPr>
          </w:rPrChange>
        </w:rPr>
        <w:pPrChange w:id="27659" w:author="phuong vu" w:date="2018-11-30T15:15:00Z">
          <w:pPr>
            <w:pStyle w:val="Heading5"/>
          </w:pPr>
        </w:pPrChange>
      </w:pPr>
      <w:r w:rsidRPr="00920004">
        <w:rPr>
          <w:b/>
          <w:lang w:val="en-US"/>
          <w:rPrChange w:id="27660" w:author="phuong vu" w:date="2018-11-30T22:36:00Z">
            <w:rPr>
              <w:lang w:val="en-US"/>
            </w:rPr>
          </w:rPrChange>
        </w:rPr>
        <w:t>Mục đích</w:t>
      </w:r>
      <w:ins w:id="27661" w:author="phuong vu" w:date="2018-11-30T15:14:00Z">
        <w:r w:rsidR="00EF3636" w:rsidRPr="00920004">
          <w:rPr>
            <w:b/>
            <w:lang w:val="en-US"/>
            <w:rPrChange w:id="27662" w:author="phuong vu" w:date="2018-11-30T22:36:00Z">
              <w:rPr>
                <w:lang w:val="en-US"/>
              </w:rPr>
            </w:rPrChange>
          </w:rPr>
          <w:t>:</w:t>
        </w:r>
        <w:r w:rsidR="00EF3636" w:rsidRPr="00920004">
          <w:rPr>
            <w:lang w:val="en-US"/>
            <w:rPrChange w:id="27663" w:author="phuong vu" w:date="2018-11-30T22:36:00Z">
              <w:rPr>
                <w:lang w:val="en-US"/>
              </w:rPr>
            </w:rPrChange>
          </w:rPr>
          <w:t xml:space="preserve"> </w:t>
        </w:r>
      </w:ins>
      <w:ins w:id="27664" w:author="phuong vu" w:date="2018-11-23T09:51:00Z">
        <w:r w:rsidR="00EA673D" w:rsidRPr="00920004">
          <w:rPr>
            <w:lang w:val="en-US"/>
            <w:rPrChange w:id="27665" w:author="phuong vu" w:date="2018-11-30T22:36:00Z">
              <w:rPr>
                <w:b w:val="0"/>
                <w:lang w:val="en-US"/>
              </w:rPr>
            </w:rPrChange>
          </w:rPr>
          <w:t>Nhằm giúp người dùng</w:t>
        </w:r>
      </w:ins>
      <w:ins w:id="27666" w:author="phuong vu" w:date="2018-11-23T09:52:00Z">
        <w:r w:rsidR="00EA673D" w:rsidRPr="00920004">
          <w:rPr>
            <w:lang w:val="en-US"/>
            <w:rPrChange w:id="27667" w:author="phuong vu" w:date="2018-11-30T22:36:00Z">
              <w:rPr>
                <w:b w:val="0"/>
                <w:lang w:val="en-US"/>
              </w:rPr>
            </w:rPrChange>
          </w:rPr>
          <w:t xml:space="preserve"> thoát khỏi hệ thống khi không còn </w:t>
        </w:r>
      </w:ins>
      <w:ins w:id="27668" w:author="phuong vu" w:date="2018-11-23T09:55:00Z">
        <w:r w:rsidR="00EA673D" w:rsidRPr="00920004">
          <w:rPr>
            <w:lang w:val="en-US"/>
            <w:rPrChange w:id="27669" w:author="phuong vu" w:date="2018-11-30T22:36:00Z">
              <w:rPr>
                <w:b w:val="0"/>
                <w:lang w:val="en-US"/>
              </w:rPr>
            </w:rPrChange>
          </w:rPr>
          <w:t>nhu cầu sử dụng hệ thống.</w:t>
        </w:r>
      </w:ins>
    </w:p>
    <w:p w14:paraId="6279BE24" w14:textId="783D5EFB" w:rsidR="0070756E" w:rsidRPr="00920004" w:rsidRDefault="009E4E70" w:rsidP="00C110D1">
      <w:pPr>
        <w:pStyle w:val="Heading5"/>
        <w:numPr>
          <w:ilvl w:val="0"/>
          <w:numId w:val="83"/>
        </w:numPr>
        <w:spacing w:before="240" w:line="0" w:lineRule="atLeast"/>
        <w:ind w:left="720"/>
        <w:rPr>
          <w:rFonts w:cstheme="majorHAnsi"/>
          <w:lang w:val="en-US"/>
          <w:rPrChange w:id="27670" w:author="phuong vu" w:date="2018-11-30T22:36:00Z">
            <w:rPr>
              <w:lang w:val="en-US"/>
            </w:rPr>
          </w:rPrChange>
        </w:rPr>
        <w:pPrChange w:id="27671" w:author="phuong vu" w:date="2018-11-30T23:24:00Z">
          <w:pPr>
            <w:pStyle w:val="Heading5"/>
          </w:pPr>
        </w:pPrChange>
      </w:pPr>
      <w:r w:rsidRPr="00920004">
        <w:rPr>
          <w:rFonts w:cstheme="majorHAnsi"/>
          <w:noProof/>
          <w:lang w:val="en-US"/>
          <w:rPrChange w:id="27672" w:author="phuong vu" w:date="2018-11-30T22:36:00Z">
            <w:rPr>
              <w:rFonts w:cstheme="majorHAnsi"/>
              <w:noProof/>
              <w:lang w:val="en-US"/>
            </w:rPr>
          </w:rPrChange>
        </w:rPr>
        <mc:AlternateContent>
          <mc:Choice Requires="wps">
            <w:drawing>
              <wp:anchor distT="0" distB="0" distL="114300" distR="114300" simplePos="0" relativeHeight="251656192" behindDoc="0" locked="0" layoutInCell="1" allowOverlap="1" wp14:anchorId="0E6B47CE" wp14:editId="77118216">
                <wp:simplePos x="0" y="0"/>
                <wp:positionH relativeFrom="column">
                  <wp:posOffset>-119867</wp:posOffset>
                </wp:positionH>
                <wp:positionV relativeFrom="paragraph">
                  <wp:posOffset>1177231</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FA72492" w:rsidR="00E64310" w:rsidRPr="00E4365A" w:rsidRDefault="00E64310" w:rsidP="00A17FA5">
                            <w:pPr>
                              <w:pStyle w:val="Caption"/>
                              <w:rPr>
                                <w:b/>
                                <w:noProof/>
                              </w:rPr>
                              <w:pPrChange w:id="27673" w:author="phuong vu" w:date="2018-11-30T22:42:00Z">
                                <w:pPr>
                                  <w:pStyle w:val="Caption"/>
                                </w:pPr>
                              </w:pPrChange>
                            </w:pPr>
                            <w:bookmarkStart w:id="27674" w:name="_Toc531380518"/>
                            <w:r w:rsidRPr="00E4365A">
                              <w:t xml:space="preserve">Hình </w:t>
                            </w:r>
                            <w:ins w:id="27675" w:author="phuong vu" w:date="2018-11-30T15:13:00Z">
                              <w:r>
                                <w:fldChar w:fldCharType="begin"/>
                              </w:r>
                              <w:r>
                                <w:instrText xml:space="preserve"> STYLEREF 1 \s </w:instrText>
                              </w:r>
                            </w:ins>
                            <w:r>
                              <w:fldChar w:fldCharType="separate"/>
                            </w:r>
                            <w:r>
                              <w:rPr>
                                <w:noProof/>
                              </w:rPr>
                              <w:t>3</w:t>
                            </w:r>
                            <w:ins w:id="27676" w:author="phuong vu" w:date="2018-11-30T15:13:00Z">
                              <w:r>
                                <w:fldChar w:fldCharType="end"/>
                              </w:r>
                              <w:r>
                                <w:t>.</w:t>
                              </w:r>
                              <w:r>
                                <w:fldChar w:fldCharType="begin"/>
                              </w:r>
                              <w:r>
                                <w:instrText xml:space="preserve"> SEQ Hình \* ARABIC \s 1 </w:instrText>
                              </w:r>
                            </w:ins>
                            <w:r>
                              <w:fldChar w:fldCharType="separate"/>
                            </w:r>
                            <w:ins w:id="27677" w:author="phuong vu" w:date="2018-11-30T22:44:00Z">
                              <w:r>
                                <w:rPr>
                                  <w:noProof/>
                                </w:rPr>
                                <w:t>41</w:t>
                              </w:r>
                            </w:ins>
                            <w:ins w:id="27678" w:author="phuong vu" w:date="2018-11-30T15:13:00Z">
                              <w:r>
                                <w:fldChar w:fldCharType="end"/>
                              </w:r>
                            </w:ins>
                            <w:del w:id="27679"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23</w:delText>
                              </w:r>
                              <w:r w:rsidDel="00EC5005">
                                <w:fldChar w:fldCharType="end"/>
                              </w:r>
                            </w:del>
                            <w:r w:rsidRPr="00E4365A">
                              <w:rPr>
                                <w:lang w:val="en-US"/>
                              </w:rPr>
                              <w:t xml:space="preserve"> Giao diện xử lí đăng xuất</w:t>
                            </w:r>
                            <w:bookmarkEnd w:id="27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6B47CE" id="Text Box 16" o:spid="_x0000_s1030" type="#_x0000_t202" style="position:absolute;left:0;text-align:left;margin-left:-9.45pt;margin-top:92.7pt;width:428.2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FSLgIAAGYEAAAOAAAAZHJzL2Uyb0RvYy54bWysVMFu2zAMvQ/YPwi6L07aNC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SbsZZ1Y0&#10;pNFOdYF9ho6Ri/hpnc8pbesoMXTkp9zB78kZYXcVNvFLgBjFienzld1YTZLzbnp7P5lSSFJsdns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" stroked="f">
                <v:textbox style="mso-fit-shape-to-text:t" inset="0,0,0,0">
                  <w:txbxContent>
                    <w:p w14:paraId="0DC24B9C" w14:textId="2FA72492" w:rsidR="00E64310" w:rsidRPr="00E4365A" w:rsidRDefault="00E64310" w:rsidP="00A17FA5">
                      <w:pPr>
                        <w:pStyle w:val="Caption"/>
                        <w:rPr>
                          <w:b/>
                          <w:noProof/>
                        </w:rPr>
                        <w:pPrChange w:id="27680" w:author="phuong vu" w:date="2018-11-30T22:42:00Z">
                          <w:pPr>
                            <w:pStyle w:val="Caption"/>
                          </w:pPr>
                        </w:pPrChange>
                      </w:pPr>
                      <w:bookmarkStart w:id="27681" w:name="_Toc531380518"/>
                      <w:r w:rsidRPr="00E4365A">
                        <w:t xml:space="preserve">Hình </w:t>
                      </w:r>
                      <w:ins w:id="27682" w:author="phuong vu" w:date="2018-11-30T15:13:00Z">
                        <w:r>
                          <w:fldChar w:fldCharType="begin"/>
                        </w:r>
                        <w:r>
                          <w:instrText xml:space="preserve"> STYLEREF 1 \s </w:instrText>
                        </w:r>
                      </w:ins>
                      <w:r>
                        <w:fldChar w:fldCharType="separate"/>
                      </w:r>
                      <w:r>
                        <w:rPr>
                          <w:noProof/>
                        </w:rPr>
                        <w:t>3</w:t>
                      </w:r>
                      <w:ins w:id="27683" w:author="phuong vu" w:date="2018-11-30T15:13:00Z">
                        <w:r>
                          <w:fldChar w:fldCharType="end"/>
                        </w:r>
                        <w:r>
                          <w:t>.</w:t>
                        </w:r>
                        <w:r>
                          <w:fldChar w:fldCharType="begin"/>
                        </w:r>
                        <w:r>
                          <w:instrText xml:space="preserve"> SEQ Hình \* ARABIC \s 1 </w:instrText>
                        </w:r>
                      </w:ins>
                      <w:r>
                        <w:fldChar w:fldCharType="separate"/>
                      </w:r>
                      <w:ins w:id="27684" w:author="phuong vu" w:date="2018-11-30T22:44:00Z">
                        <w:r>
                          <w:rPr>
                            <w:noProof/>
                          </w:rPr>
                          <w:t>41</w:t>
                        </w:r>
                      </w:ins>
                      <w:ins w:id="27685" w:author="phuong vu" w:date="2018-11-30T15:13:00Z">
                        <w:r>
                          <w:fldChar w:fldCharType="end"/>
                        </w:r>
                      </w:ins>
                      <w:del w:id="27686"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23</w:delText>
                        </w:r>
                        <w:r w:rsidDel="00EC5005">
                          <w:fldChar w:fldCharType="end"/>
                        </w:r>
                      </w:del>
                      <w:r w:rsidRPr="00E4365A">
                        <w:rPr>
                          <w:lang w:val="en-US"/>
                        </w:rPr>
                        <w:t xml:space="preserve"> Giao diện xử lí đăng xuất</w:t>
                      </w:r>
                      <w:bookmarkEnd w:id="27681"/>
                    </w:p>
                  </w:txbxContent>
                </v:textbox>
                <w10:wrap type="topAndBottom"/>
              </v:shape>
            </w:pict>
          </mc:Fallback>
        </mc:AlternateContent>
      </w:r>
      <w:ins w:id="27687" w:author="phuong vu" w:date="2018-11-25T21:52:00Z">
        <w:r w:rsidRPr="00920004">
          <w:rPr>
            <w:rFonts w:cstheme="majorHAnsi"/>
            <w:noProof/>
            <w:lang w:val="en-US"/>
            <w:rPrChange w:id="27688" w:author="phuong vu" w:date="2018-11-30T22:36:00Z">
              <w:rPr>
                <w:noProof/>
                <w:lang w:val="en-US"/>
              </w:rPr>
            </w:rPrChange>
          </w:rPr>
          <w:drawing>
            <wp:anchor distT="0" distB="0" distL="114300" distR="114300" simplePos="0" relativeHeight="251655168" behindDoc="0" locked="0" layoutInCell="1" allowOverlap="1" wp14:anchorId="0CFA315F" wp14:editId="2B2289A9">
              <wp:simplePos x="0" y="0"/>
              <wp:positionH relativeFrom="margin">
                <wp:posOffset>1142365</wp:posOffset>
              </wp:positionH>
              <wp:positionV relativeFrom="paragraph">
                <wp:posOffset>317500</wp:posOffset>
              </wp:positionV>
              <wp:extent cx="3075940" cy="680085"/>
              <wp:effectExtent l="0" t="0" r="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99">
                        <a:extLst>
                          <a:ext uri="{28A0092B-C50C-407E-A947-70E740481C1C}">
                            <a14:useLocalDpi xmlns:a14="http://schemas.microsoft.com/office/drawing/2010/main" val="0"/>
                          </a:ext>
                        </a:extLst>
                      </a:blip>
                      <a:srcRect b="71755"/>
                      <a:stretch/>
                    </pic:blipFill>
                    <pic:spPr bwMode="auto">
                      <a:xfrm>
                        <a:off x="0" y="0"/>
                        <a:ext cx="3075940" cy="680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del w:id="27689" w:author="phuong vu" w:date="2018-11-25T21:52:00Z">
        <w:r w:rsidR="00BA3432" w:rsidRPr="00920004" w:rsidDel="00BA3432">
          <w:rPr>
            <w:rFonts w:cstheme="majorHAnsi"/>
            <w:noProof/>
            <w:lang w:val="en-US"/>
            <w:rPrChange w:id="27690" w:author="phuong vu" w:date="2018-11-30T22:36:00Z">
              <w:rPr>
                <w:noProof/>
                <w:lang w:val="en-US"/>
              </w:rPr>
            </w:rPrChange>
          </w:rPr>
          <mc:AlternateContent>
            <mc:Choice Requires="wpg">
              <w:drawing>
                <wp:anchor distT="0" distB="0" distL="114300" distR="114300" simplePos="0" relativeHeight="251654144" behindDoc="0" locked="0" layoutInCell="1" allowOverlap="1" wp14:anchorId="7C821D81" wp14:editId="0B021B20">
                  <wp:simplePos x="0" y="0"/>
                  <wp:positionH relativeFrom="column">
                    <wp:posOffset>698500</wp:posOffset>
                  </wp:positionH>
                  <wp:positionV relativeFrom="paragraph">
                    <wp:posOffset>2355215</wp:posOffset>
                  </wp:positionV>
                  <wp:extent cx="4733290" cy="240919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075940" cy="2409190"/>
                            <a:chOff x="2362200" y="1952625"/>
                            <a:chExt cx="3075940" cy="2409190"/>
                          </a:xfrm>
                        </wpg:grpSpPr>
                        <pic:pic xmlns:pic="http://schemas.openxmlformats.org/drawingml/2006/picture">
                          <pic:nvPicPr>
                            <pic:cNvPr id="12" name="Picture 1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657350" y="0"/>
                              <a:ext cx="3075940" cy="2409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EB495" id="Group 15" o:spid="_x0000_s1026" style="position:absolute;margin-left:55pt;margin-top:185.45pt;width:372.7pt;height:189.7pt;z-index:251661312;mso-width-relative:margin;mso-height-relative:margin" coordorigin="23622,19526" coordsize="30759,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">
                  <v:shape id="Picture 12" o:spid="_x0000_s1027" type="#_x0000_t75" style="position:absolute;left:16573;width:3075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100" o:title=""/>
                  </v:shape>
                  <w10:wrap type="topAndBottom"/>
                </v:group>
              </w:pict>
            </mc:Fallback>
          </mc:AlternateContent>
        </w:r>
      </w:del>
      <w:r w:rsidR="003D3E6A" w:rsidRPr="00920004">
        <w:rPr>
          <w:rFonts w:cstheme="majorHAnsi"/>
          <w:lang w:val="en-US"/>
          <w:rPrChange w:id="27691" w:author="phuong vu" w:date="2018-11-30T22:36:00Z">
            <w:rPr>
              <w:rFonts w:cstheme="majorHAnsi"/>
              <w:lang w:val="en-US"/>
            </w:rPr>
          </w:rPrChange>
        </w:rPr>
        <w:t>Giao di</w:t>
      </w:r>
      <w:r w:rsidR="003D3E6A" w:rsidRPr="00920004">
        <w:rPr>
          <w:rFonts w:cstheme="majorHAnsi"/>
          <w:lang w:val="en-US"/>
          <w:rPrChange w:id="27692" w:author="phuong vu" w:date="2018-11-30T22:36:00Z">
            <w:rPr>
              <w:lang w:val="en-US"/>
            </w:rPr>
          </w:rPrChange>
        </w:rPr>
        <w:t>ện</w:t>
      </w:r>
    </w:p>
    <w:p w14:paraId="3B90F156" w14:textId="0CC78919" w:rsidR="003D3E6A" w:rsidRPr="00920004" w:rsidRDefault="0070756E" w:rsidP="00C110D1">
      <w:pPr>
        <w:pStyle w:val="Heading5"/>
        <w:numPr>
          <w:ilvl w:val="0"/>
          <w:numId w:val="83"/>
        </w:numPr>
        <w:spacing w:before="240" w:line="0" w:lineRule="atLeast"/>
        <w:ind w:left="720"/>
        <w:rPr>
          <w:rFonts w:cstheme="majorHAnsi"/>
          <w:lang w:val="en-US"/>
          <w:rPrChange w:id="27693" w:author="phuong vu" w:date="2018-11-30T22:36:00Z">
            <w:rPr>
              <w:lang w:val="en-US"/>
            </w:rPr>
          </w:rPrChange>
        </w:rPr>
        <w:pPrChange w:id="27694" w:author="phuong vu" w:date="2018-11-30T23:24:00Z">
          <w:pPr>
            <w:pStyle w:val="Heading5"/>
          </w:pPr>
        </w:pPrChange>
      </w:pPr>
      <w:r w:rsidRPr="00920004">
        <w:rPr>
          <w:rFonts w:cstheme="majorHAnsi"/>
          <w:lang w:val="en-US"/>
          <w:rPrChange w:id="27695" w:author="phuong vu" w:date="2018-11-30T22:36: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rsidRPr="00920004" w14:paraId="381BF050" w14:textId="77777777" w:rsidTr="00E4365A">
        <w:tc>
          <w:tcPr>
            <w:tcW w:w="805" w:type="dxa"/>
            <w:vAlign w:val="center"/>
          </w:tcPr>
          <w:p w14:paraId="50DDDA88" w14:textId="77777777" w:rsidR="003D5A3C" w:rsidRPr="00C110D1" w:rsidRDefault="003D5A3C" w:rsidP="00C110D1">
            <w:pPr>
              <w:jc w:val="center"/>
              <w:rPr>
                <w:b/>
                <w:lang w:val="en-US"/>
                <w:rPrChange w:id="27696" w:author="phuong vu" w:date="2018-11-30T23:24:00Z">
                  <w:rPr>
                    <w:b/>
                    <w:lang w:val="en-US"/>
                  </w:rPr>
                </w:rPrChange>
              </w:rPr>
              <w:pPrChange w:id="27697" w:author="phuong vu" w:date="2018-11-30T23:24:00Z">
                <w:pPr>
                  <w:spacing w:line="360" w:lineRule="auto"/>
                  <w:jc w:val="center"/>
                </w:pPr>
              </w:pPrChange>
            </w:pPr>
            <w:r w:rsidRPr="00C110D1">
              <w:rPr>
                <w:b/>
                <w:lang w:val="en-US"/>
                <w:rPrChange w:id="27698" w:author="phuong vu" w:date="2018-11-30T23:24:00Z">
                  <w:rPr>
                    <w:b/>
                    <w:lang w:val="en-US"/>
                  </w:rPr>
                </w:rPrChange>
              </w:rPr>
              <w:t>STT</w:t>
            </w:r>
          </w:p>
        </w:tc>
        <w:tc>
          <w:tcPr>
            <w:tcW w:w="1980" w:type="dxa"/>
            <w:vAlign w:val="center"/>
          </w:tcPr>
          <w:p w14:paraId="6A15696C" w14:textId="77777777" w:rsidR="003D5A3C" w:rsidRPr="00C110D1" w:rsidRDefault="003D5A3C" w:rsidP="00C110D1">
            <w:pPr>
              <w:jc w:val="center"/>
              <w:rPr>
                <w:b/>
                <w:lang w:val="en-US"/>
                <w:rPrChange w:id="27699" w:author="phuong vu" w:date="2018-11-30T23:24:00Z">
                  <w:rPr>
                    <w:b/>
                    <w:lang w:val="en-US"/>
                  </w:rPr>
                </w:rPrChange>
              </w:rPr>
              <w:pPrChange w:id="27700" w:author="phuong vu" w:date="2018-11-30T23:24:00Z">
                <w:pPr>
                  <w:spacing w:line="360" w:lineRule="auto"/>
                  <w:jc w:val="center"/>
                </w:pPr>
              </w:pPrChange>
            </w:pPr>
            <w:r w:rsidRPr="00C110D1">
              <w:rPr>
                <w:b/>
                <w:lang w:val="en-US"/>
                <w:rPrChange w:id="27701" w:author="phuong vu" w:date="2018-11-30T23:24:00Z">
                  <w:rPr>
                    <w:b/>
                    <w:lang w:val="en-US"/>
                  </w:rPr>
                </w:rPrChange>
              </w:rPr>
              <w:t>Loại điều khiển</w:t>
            </w:r>
          </w:p>
        </w:tc>
        <w:tc>
          <w:tcPr>
            <w:tcW w:w="2970" w:type="dxa"/>
            <w:vAlign w:val="center"/>
          </w:tcPr>
          <w:p w14:paraId="527A4227" w14:textId="4FC73977" w:rsidR="003D5A3C" w:rsidRPr="00C110D1" w:rsidRDefault="003D5A3C" w:rsidP="00C110D1">
            <w:pPr>
              <w:jc w:val="center"/>
              <w:rPr>
                <w:b/>
                <w:lang w:val="en-US"/>
                <w:rPrChange w:id="27702" w:author="phuong vu" w:date="2018-11-30T23:24:00Z">
                  <w:rPr>
                    <w:b/>
                    <w:lang w:val="en-US"/>
                  </w:rPr>
                </w:rPrChange>
              </w:rPr>
              <w:pPrChange w:id="27703" w:author="phuong vu" w:date="2018-11-30T23:24:00Z">
                <w:pPr>
                  <w:spacing w:line="360" w:lineRule="auto"/>
                  <w:jc w:val="center"/>
                </w:pPr>
              </w:pPrChange>
            </w:pPr>
            <w:r w:rsidRPr="00C110D1">
              <w:rPr>
                <w:b/>
                <w:lang w:val="en-US"/>
                <w:rPrChange w:id="27704" w:author="phuong vu" w:date="2018-11-30T23:24:00Z">
                  <w:rPr>
                    <w:b/>
                    <w:lang w:val="en-US"/>
                  </w:rPr>
                </w:rPrChange>
              </w:rPr>
              <w:t>Nội dung thực hiện</w:t>
            </w:r>
          </w:p>
        </w:tc>
        <w:tc>
          <w:tcPr>
            <w:tcW w:w="1266" w:type="dxa"/>
            <w:vAlign w:val="center"/>
          </w:tcPr>
          <w:p w14:paraId="3748BDEA" w14:textId="77777777" w:rsidR="003D5A3C" w:rsidRPr="00C110D1" w:rsidRDefault="003D5A3C" w:rsidP="00C110D1">
            <w:pPr>
              <w:jc w:val="center"/>
              <w:rPr>
                <w:b/>
                <w:lang w:val="en-US"/>
                <w:rPrChange w:id="27705" w:author="phuong vu" w:date="2018-11-30T23:24:00Z">
                  <w:rPr>
                    <w:b/>
                    <w:lang w:val="en-US"/>
                  </w:rPr>
                </w:rPrChange>
              </w:rPr>
              <w:pPrChange w:id="27706" w:author="phuong vu" w:date="2018-11-30T23:24:00Z">
                <w:pPr>
                  <w:spacing w:line="360" w:lineRule="auto"/>
                  <w:jc w:val="center"/>
                </w:pPr>
              </w:pPrChange>
            </w:pPr>
            <w:r w:rsidRPr="00C110D1">
              <w:rPr>
                <w:b/>
                <w:lang w:val="en-US"/>
                <w:rPrChange w:id="27707" w:author="phuong vu" w:date="2018-11-30T23:24:00Z">
                  <w:rPr>
                    <w:b/>
                    <w:lang w:val="en-US"/>
                  </w:rPr>
                </w:rPrChange>
              </w:rPr>
              <w:t>Giá trị mặc định</w:t>
            </w:r>
          </w:p>
        </w:tc>
        <w:tc>
          <w:tcPr>
            <w:tcW w:w="1756" w:type="dxa"/>
            <w:vAlign w:val="center"/>
          </w:tcPr>
          <w:p w14:paraId="7CAA9B7C" w14:textId="77777777" w:rsidR="003D5A3C" w:rsidRPr="00C110D1" w:rsidRDefault="003D5A3C" w:rsidP="00C110D1">
            <w:pPr>
              <w:jc w:val="center"/>
              <w:rPr>
                <w:b/>
                <w:lang w:val="en-US"/>
                <w:rPrChange w:id="27708" w:author="phuong vu" w:date="2018-11-30T23:24:00Z">
                  <w:rPr>
                    <w:b/>
                    <w:lang w:val="en-US"/>
                  </w:rPr>
                </w:rPrChange>
              </w:rPr>
              <w:pPrChange w:id="27709" w:author="phuong vu" w:date="2018-11-30T23:24:00Z">
                <w:pPr>
                  <w:spacing w:line="360" w:lineRule="auto"/>
                  <w:jc w:val="center"/>
                </w:pPr>
              </w:pPrChange>
            </w:pPr>
            <w:r w:rsidRPr="00C110D1">
              <w:rPr>
                <w:b/>
                <w:lang w:val="en-US"/>
                <w:rPrChange w:id="27710" w:author="phuong vu" w:date="2018-11-30T23:24:00Z">
                  <w:rPr>
                    <w:b/>
                    <w:lang w:val="en-US"/>
                  </w:rPr>
                </w:rPrChange>
              </w:rPr>
              <w:t>Lưu ý</w:t>
            </w:r>
          </w:p>
        </w:tc>
      </w:tr>
      <w:tr w:rsidR="003D5A3C" w:rsidRPr="00920004" w14:paraId="465A3CD7" w14:textId="77777777" w:rsidTr="00E4365A">
        <w:tc>
          <w:tcPr>
            <w:tcW w:w="805" w:type="dxa"/>
          </w:tcPr>
          <w:p w14:paraId="24884726" w14:textId="09F03851" w:rsidR="003D5A3C" w:rsidRPr="00920004" w:rsidRDefault="00BA3432" w:rsidP="00BD0851">
            <w:pPr>
              <w:spacing w:before="240" w:line="0" w:lineRule="atLeast"/>
              <w:jc w:val="center"/>
              <w:rPr>
                <w:lang w:val="en-US"/>
                <w:rPrChange w:id="27711" w:author="phuong vu" w:date="2018-11-30T22:36:00Z">
                  <w:rPr>
                    <w:lang w:val="en-US"/>
                  </w:rPr>
                </w:rPrChange>
              </w:rPr>
              <w:pPrChange w:id="27712" w:author="phuong vu" w:date="2018-11-30T14:16:00Z">
                <w:pPr>
                  <w:spacing w:line="360" w:lineRule="auto"/>
                  <w:jc w:val="center"/>
                </w:pPr>
              </w:pPrChange>
            </w:pPr>
            <w:ins w:id="27713" w:author="phuong vu" w:date="2018-11-25T21:52:00Z">
              <w:r w:rsidRPr="00920004">
                <w:rPr>
                  <w:lang w:val="en-US"/>
                  <w:rPrChange w:id="27714" w:author="phuong vu" w:date="2018-11-30T22:36:00Z">
                    <w:rPr>
                      <w:lang w:val="en-US"/>
                    </w:rPr>
                  </w:rPrChange>
                </w:rPr>
                <w:t>1</w:t>
              </w:r>
            </w:ins>
            <w:del w:id="27715" w:author="phuong vu" w:date="2018-11-25T21:52:00Z">
              <w:r w:rsidR="003D5A3C" w:rsidRPr="00920004" w:rsidDel="00BA3432">
                <w:rPr>
                  <w:lang w:val="en-US"/>
                  <w:rPrChange w:id="27716" w:author="phuong vu" w:date="2018-11-30T22:36:00Z">
                    <w:rPr>
                      <w:lang w:val="en-US"/>
                    </w:rPr>
                  </w:rPrChange>
                </w:rPr>
                <w:delText>2</w:delText>
              </w:r>
            </w:del>
          </w:p>
        </w:tc>
        <w:tc>
          <w:tcPr>
            <w:tcW w:w="1980" w:type="dxa"/>
          </w:tcPr>
          <w:p w14:paraId="1B1E4005" w14:textId="5CB67245" w:rsidR="003D5A3C" w:rsidRPr="00920004" w:rsidRDefault="003D5A3C" w:rsidP="00C110D1">
            <w:pPr>
              <w:rPr>
                <w:lang w:val="en-US"/>
                <w:rPrChange w:id="27717" w:author="phuong vu" w:date="2018-11-30T22:36:00Z">
                  <w:rPr>
                    <w:lang w:val="en-US"/>
                  </w:rPr>
                </w:rPrChange>
              </w:rPr>
              <w:pPrChange w:id="27718" w:author="phuong vu" w:date="2018-11-30T23:24:00Z">
                <w:pPr>
                  <w:spacing w:line="360" w:lineRule="auto"/>
                </w:pPr>
              </w:pPrChange>
            </w:pPr>
            <w:r w:rsidRPr="00920004">
              <w:rPr>
                <w:lang w:val="en-US"/>
                <w:rPrChange w:id="27719" w:author="phuong vu" w:date="2018-11-30T22:36:00Z">
                  <w:rPr>
                    <w:lang w:val="en-US"/>
                  </w:rPr>
                </w:rPrChange>
              </w:rPr>
              <w:t>Link</w:t>
            </w:r>
          </w:p>
        </w:tc>
        <w:tc>
          <w:tcPr>
            <w:tcW w:w="2970" w:type="dxa"/>
          </w:tcPr>
          <w:p w14:paraId="728AB0AB" w14:textId="397D9944" w:rsidR="003D5A3C" w:rsidRPr="00920004" w:rsidRDefault="003D5A3C" w:rsidP="00C110D1">
            <w:pPr>
              <w:rPr>
                <w:lang w:val="en-US"/>
                <w:rPrChange w:id="27720" w:author="phuong vu" w:date="2018-11-30T22:36:00Z">
                  <w:rPr>
                    <w:lang w:val="en-US"/>
                  </w:rPr>
                </w:rPrChange>
              </w:rPr>
              <w:pPrChange w:id="27721" w:author="phuong vu" w:date="2018-11-30T23:24:00Z">
                <w:pPr>
                  <w:spacing w:line="360" w:lineRule="auto"/>
                </w:pPr>
              </w:pPrChange>
            </w:pPr>
            <w:r w:rsidRPr="00920004">
              <w:rPr>
                <w:lang w:val="en-US"/>
                <w:rPrChange w:id="27722" w:author="phuong vu" w:date="2018-11-30T22:36:00Z">
                  <w:rPr>
                    <w:lang w:val="en-US"/>
                  </w:rPr>
                </w:rPrChange>
              </w:rPr>
              <w:t>Đăng xuất</w:t>
            </w:r>
          </w:p>
        </w:tc>
        <w:tc>
          <w:tcPr>
            <w:tcW w:w="1266" w:type="dxa"/>
          </w:tcPr>
          <w:p w14:paraId="4DA87A72" w14:textId="77777777" w:rsidR="003D5A3C" w:rsidRPr="00920004" w:rsidRDefault="003D5A3C" w:rsidP="00C110D1">
            <w:pPr>
              <w:rPr>
                <w:lang w:val="en-US"/>
                <w:rPrChange w:id="27723" w:author="phuong vu" w:date="2018-11-30T22:36:00Z">
                  <w:rPr>
                    <w:lang w:val="en-US"/>
                  </w:rPr>
                </w:rPrChange>
              </w:rPr>
              <w:pPrChange w:id="27724" w:author="phuong vu" w:date="2018-11-30T23:24:00Z">
                <w:pPr>
                  <w:spacing w:line="360" w:lineRule="auto"/>
                </w:pPr>
              </w:pPrChange>
            </w:pPr>
          </w:p>
        </w:tc>
        <w:tc>
          <w:tcPr>
            <w:tcW w:w="1756" w:type="dxa"/>
          </w:tcPr>
          <w:p w14:paraId="536E37A9" w14:textId="77777777" w:rsidR="003D5A3C" w:rsidRPr="00920004" w:rsidRDefault="003D5A3C" w:rsidP="00C110D1">
            <w:pPr>
              <w:rPr>
                <w:lang w:val="en-US"/>
                <w:rPrChange w:id="27725" w:author="phuong vu" w:date="2018-11-30T22:36:00Z">
                  <w:rPr>
                    <w:lang w:val="en-US"/>
                  </w:rPr>
                </w:rPrChange>
              </w:rPr>
              <w:pPrChange w:id="27726" w:author="phuong vu" w:date="2018-11-30T23:24:00Z">
                <w:pPr>
                  <w:spacing w:line="360" w:lineRule="auto"/>
                </w:pPr>
              </w:pPrChange>
            </w:pPr>
          </w:p>
        </w:tc>
      </w:tr>
    </w:tbl>
    <w:p w14:paraId="746ECECF" w14:textId="1543119B" w:rsidR="003D5A3C" w:rsidRPr="00920004" w:rsidRDefault="009E4E70" w:rsidP="00A17FA5">
      <w:pPr>
        <w:pStyle w:val="Caption"/>
        <w:rPr>
          <w:lang w:val="en-US"/>
          <w:rPrChange w:id="27727" w:author="phuong vu" w:date="2018-11-30T22:36:00Z">
            <w:rPr>
              <w:lang w:val="en-US"/>
            </w:rPr>
          </w:rPrChange>
        </w:rPr>
        <w:pPrChange w:id="27728" w:author="phuong vu" w:date="2018-11-30T22:42:00Z">
          <w:pPr/>
        </w:pPrChange>
      </w:pPr>
      <w:bookmarkStart w:id="27729" w:name="_Toc531381636"/>
      <w:ins w:id="27730" w:author="phuong vu" w:date="2018-11-26T01:18:00Z">
        <w:r w:rsidRPr="00920004">
          <w:rPr>
            <w:rPrChange w:id="27731" w:author="phuong vu" w:date="2018-11-30T22:36:00Z">
              <w:rPr/>
            </w:rPrChange>
          </w:rPr>
          <w:t xml:space="preserve">Bảng </w:t>
        </w:r>
      </w:ins>
      <w:ins w:id="27732" w:author="phuong vu" w:date="2018-11-30T14:54:00Z">
        <w:r w:rsidR="00D632EE" w:rsidRPr="00920004">
          <w:rPr>
            <w:rPrChange w:id="27733" w:author="phuong vu" w:date="2018-11-30T22:36:00Z">
              <w:rPr/>
            </w:rPrChange>
          </w:rPr>
          <w:fldChar w:fldCharType="begin"/>
        </w:r>
        <w:r w:rsidR="00D632EE" w:rsidRPr="00920004">
          <w:rPr>
            <w:rPrChange w:id="27734" w:author="phuong vu" w:date="2018-11-30T22:36:00Z">
              <w:rPr/>
            </w:rPrChange>
          </w:rPr>
          <w:instrText xml:space="preserve"> STYLEREF 1 \s </w:instrText>
        </w:r>
      </w:ins>
      <w:r w:rsidR="00D632EE" w:rsidRPr="00920004">
        <w:rPr>
          <w:rPrChange w:id="27735" w:author="phuong vu" w:date="2018-11-30T22:36:00Z">
            <w:rPr/>
          </w:rPrChange>
        </w:rPr>
        <w:fldChar w:fldCharType="separate"/>
      </w:r>
      <w:r w:rsidR="00B5490C">
        <w:rPr>
          <w:noProof/>
        </w:rPr>
        <w:t>3</w:t>
      </w:r>
      <w:ins w:id="27736" w:author="phuong vu" w:date="2018-11-30T14:54:00Z">
        <w:r w:rsidR="00D632EE" w:rsidRPr="00920004">
          <w:rPr>
            <w:rPrChange w:id="27737" w:author="phuong vu" w:date="2018-11-30T22:36:00Z">
              <w:rPr/>
            </w:rPrChange>
          </w:rPr>
          <w:fldChar w:fldCharType="end"/>
        </w:r>
        <w:r w:rsidR="00D632EE" w:rsidRPr="00920004">
          <w:rPr>
            <w:rPrChange w:id="27738" w:author="phuong vu" w:date="2018-11-30T22:36:00Z">
              <w:rPr/>
            </w:rPrChange>
          </w:rPr>
          <w:t>.</w:t>
        </w:r>
        <w:r w:rsidR="00D632EE" w:rsidRPr="00920004">
          <w:rPr>
            <w:rPrChange w:id="27739" w:author="phuong vu" w:date="2018-11-30T22:36:00Z">
              <w:rPr/>
            </w:rPrChange>
          </w:rPr>
          <w:fldChar w:fldCharType="begin"/>
        </w:r>
        <w:r w:rsidR="00D632EE" w:rsidRPr="00920004">
          <w:rPr>
            <w:rPrChange w:id="27740" w:author="phuong vu" w:date="2018-11-30T22:36:00Z">
              <w:rPr/>
            </w:rPrChange>
          </w:rPr>
          <w:instrText xml:space="preserve"> SEQ Bảng \* ARABIC \s 1 </w:instrText>
        </w:r>
      </w:ins>
      <w:r w:rsidR="00D632EE" w:rsidRPr="00920004">
        <w:rPr>
          <w:rPrChange w:id="27741" w:author="phuong vu" w:date="2018-11-30T22:36:00Z">
            <w:rPr/>
          </w:rPrChange>
        </w:rPr>
        <w:fldChar w:fldCharType="separate"/>
      </w:r>
      <w:ins w:id="27742" w:author="phuong vu" w:date="2018-11-30T22:44:00Z">
        <w:r w:rsidR="00B5490C">
          <w:rPr>
            <w:noProof/>
          </w:rPr>
          <w:t>28</w:t>
        </w:r>
      </w:ins>
      <w:ins w:id="27743" w:author="phuong vu" w:date="2018-11-30T14:54:00Z">
        <w:r w:rsidR="00D632EE" w:rsidRPr="00920004">
          <w:rPr>
            <w:rPrChange w:id="27744" w:author="phuong vu" w:date="2018-11-30T22:36:00Z">
              <w:rPr/>
            </w:rPrChange>
          </w:rPr>
          <w:fldChar w:fldCharType="end"/>
        </w:r>
      </w:ins>
      <w:ins w:id="27745" w:author="phuong vu" w:date="2018-11-26T01:18:00Z">
        <w:r w:rsidRPr="00920004">
          <w:rPr>
            <w:lang w:val="en-US"/>
            <w:rPrChange w:id="27746" w:author="phuong vu" w:date="2018-11-30T22:36:00Z">
              <w:rPr>
                <w:lang w:val="en-US"/>
              </w:rPr>
            </w:rPrChange>
          </w:rPr>
          <w:t xml:space="preserve"> Các thành phần giao diện </w:t>
        </w:r>
      </w:ins>
      <w:ins w:id="27747" w:author="phuong vu" w:date="2018-11-26T01:19:00Z">
        <w:r w:rsidRPr="00920004">
          <w:rPr>
            <w:lang w:val="en-US"/>
            <w:rPrChange w:id="27748" w:author="phuong vu" w:date="2018-11-30T22:36:00Z">
              <w:rPr>
                <w:lang w:val="en-US"/>
              </w:rPr>
            </w:rPrChange>
          </w:rPr>
          <w:t>đăng xuất hệ thống</w:t>
        </w:r>
      </w:ins>
      <w:bookmarkEnd w:id="27729"/>
    </w:p>
    <w:p w14:paraId="44FA1B3B" w14:textId="0E82BE0F" w:rsidR="00755C63" w:rsidRPr="00920004" w:rsidRDefault="00755C63" w:rsidP="00C110D1">
      <w:pPr>
        <w:pStyle w:val="Heading5"/>
        <w:numPr>
          <w:ilvl w:val="0"/>
          <w:numId w:val="84"/>
        </w:numPr>
        <w:spacing w:before="240" w:line="0" w:lineRule="atLeast"/>
        <w:rPr>
          <w:rFonts w:cstheme="majorHAnsi"/>
          <w:lang w:val="en-US"/>
          <w:rPrChange w:id="27749" w:author="phuong vu" w:date="2018-11-30T22:36:00Z">
            <w:rPr>
              <w:lang w:val="en-US"/>
            </w:rPr>
          </w:rPrChange>
        </w:rPr>
        <w:pPrChange w:id="27750" w:author="phuong vu" w:date="2018-11-30T23:24:00Z">
          <w:pPr>
            <w:pStyle w:val="Heading5"/>
          </w:pPr>
        </w:pPrChange>
      </w:pPr>
      <w:r w:rsidRPr="00920004">
        <w:rPr>
          <w:rFonts w:cstheme="majorHAnsi"/>
          <w:lang w:val="en-US"/>
          <w:rPrChange w:id="27751" w:author="phuong vu" w:date="2018-11-30T22:36: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rsidRPr="00920004" w14:paraId="52BD1F2F" w14:textId="77777777" w:rsidTr="00E4365A">
        <w:tc>
          <w:tcPr>
            <w:tcW w:w="805" w:type="dxa"/>
            <w:vMerge w:val="restart"/>
            <w:vAlign w:val="center"/>
          </w:tcPr>
          <w:p w14:paraId="7119C398" w14:textId="77777777" w:rsidR="00755C63" w:rsidRPr="00C110D1" w:rsidRDefault="00755C63" w:rsidP="00C110D1">
            <w:pPr>
              <w:jc w:val="center"/>
              <w:rPr>
                <w:b/>
                <w:lang w:val="en-US"/>
                <w:rPrChange w:id="27752" w:author="phuong vu" w:date="2018-11-30T23:24:00Z">
                  <w:rPr>
                    <w:b/>
                    <w:lang w:val="en-US"/>
                  </w:rPr>
                </w:rPrChange>
              </w:rPr>
              <w:pPrChange w:id="27753" w:author="phuong vu" w:date="2018-11-30T23:24:00Z">
                <w:pPr>
                  <w:spacing w:line="360" w:lineRule="auto"/>
                  <w:jc w:val="center"/>
                </w:pPr>
              </w:pPrChange>
            </w:pPr>
            <w:r w:rsidRPr="00C110D1">
              <w:rPr>
                <w:b/>
                <w:lang w:val="en-US"/>
                <w:rPrChange w:id="27754" w:author="phuong vu" w:date="2018-11-30T23:24:00Z">
                  <w:rPr>
                    <w:b/>
                    <w:lang w:val="en-US"/>
                  </w:rPr>
                </w:rPrChange>
              </w:rPr>
              <w:t>STT</w:t>
            </w:r>
          </w:p>
        </w:tc>
        <w:tc>
          <w:tcPr>
            <w:tcW w:w="2120" w:type="dxa"/>
            <w:vMerge w:val="restart"/>
            <w:vAlign w:val="center"/>
          </w:tcPr>
          <w:p w14:paraId="04719330" w14:textId="77777777" w:rsidR="00755C63" w:rsidRPr="00C110D1" w:rsidRDefault="00755C63" w:rsidP="00C110D1">
            <w:pPr>
              <w:jc w:val="center"/>
              <w:rPr>
                <w:b/>
                <w:lang w:val="en-US"/>
                <w:rPrChange w:id="27755" w:author="phuong vu" w:date="2018-11-30T23:24:00Z">
                  <w:rPr>
                    <w:b/>
                    <w:lang w:val="en-US"/>
                  </w:rPr>
                </w:rPrChange>
              </w:rPr>
              <w:pPrChange w:id="27756" w:author="phuong vu" w:date="2018-11-30T23:24:00Z">
                <w:pPr>
                  <w:spacing w:line="360" w:lineRule="auto"/>
                  <w:jc w:val="center"/>
                </w:pPr>
              </w:pPrChange>
            </w:pPr>
            <w:r w:rsidRPr="00C110D1">
              <w:rPr>
                <w:b/>
                <w:lang w:val="en-US"/>
                <w:rPrChange w:id="27757" w:author="phuong vu" w:date="2018-11-30T23:24:00Z">
                  <w:rPr>
                    <w:b/>
                    <w:lang w:val="en-US"/>
                  </w:rPr>
                </w:rPrChange>
              </w:rPr>
              <w:t>Tên bảng/</w:t>
            </w:r>
          </w:p>
          <w:p w14:paraId="14283A62" w14:textId="77777777" w:rsidR="00755C63" w:rsidRPr="00C110D1" w:rsidRDefault="00755C63" w:rsidP="00C110D1">
            <w:pPr>
              <w:jc w:val="center"/>
              <w:rPr>
                <w:b/>
                <w:lang w:val="en-US"/>
                <w:rPrChange w:id="27758" w:author="phuong vu" w:date="2018-11-30T23:24:00Z">
                  <w:rPr>
                    <w:b/>
                    <w:lang w:val="en-US"/>
                  </w:rPr>
                </w:rPrChange>
              </w:rPr>
              <w:pPrChange w:id="27759" w:author="phuong vu" w:date="2018-11-30T23:24:00Z">
                <w:pPr>
                  <w:spacing w:line="360" w:lineRule="auto"/>
                  <w:jc w:val="center"/>
                </w:pPr>
              </w:pPrChange>
            </w:pPr>
            <w:r w:rsidRPr="00C110D1">
              <w:rPr>
                <w:b/>
                <w:lang w:val="en-US"/>
                <w:rPrChange w:id="27760" w:author="phuong vu" w:date="2018-11-30T23:24:00Z">
                  <w:rPr>
                    <w:b/>
                    <w:lang w:val="en-US"/>
                  </w:rPr>
                </w:rPrChange>
              </w:rPr>
              <w:t>Cấu trúc dữ liệu</w:t>
            </w:r>
          </w:p>
        </w:tc>
        <w:tc>
          <w:tcPr>
            <w:tcW w:w="5852" w:type="dxa"/>
            <w:gridSpan w:val="4"/>
            <w:vAlign w:val="center"/>
          </w:tcPr>
          <w:p w14:paraId="66547FF1" w14:textId="77777777" w:rsidR="00755C63" w:rsidRPr="00C110D1" w:rsidRDefault="00755C63" w:rsidP="00C110D1">
            <w:pPr>
              <w:jc w:val="center"/>
              <w:rPr>
                <w:b/>
                <w:lang w:val="en-US"/>
                <w:rPrChange w:id="27761" w:author="phuong vu" w:date="2018-11-30T23:24:00Z">
                  <w:rPr>
                    <w:b/>
                    <w:lang w:val="en-US"/>
                  </w:rPr>
                </w:rPrChange>
              </w:rPr>
              <w:pPrChange w:id="27762" w:author="phuong vu" w:date="2018-11-30T23:24:00Z">
                <w:pPr>
                  <w:spacing w:line="360" w:lineRule="auto"/>
                  <w:jc w:val="center"/>
                </w:pPr>
              </w:pPrChange>
            </w:pPr>
            <w:r w:rsidRPr="00C110D1">
              <w:rPr>
                <w:b/>
                <w:lang w:val="en-US"/>
                <w:rPrChange w:id="27763" w:author="phuong vu" w:date="2018-11-30T23:24:00Z">
                  <w:rPr>
                    <w:b/>
                    <w:lang w:val="en-US"/>
                  </w:rPr>
                </w:rPrChange>
              </w:rPr>
              <w:t>Phương thức</w:t>
            </w:r>
          </w:p>
        </w:tc>
      </w:tr>
      <w:tr w:rsidR="00755C63" w:rsidRPr="00920004" w14:paraId="66C9D894" w14:textId="77777777" w:rsidTr="00E4365A">
        <w:tc>
          <w:tcPr>
            <w:tcW w:w="805" w:type="dxa"/>
            <w:vMerge/>
            <w:vAlign w:val="center"/>
          </w:tcPr>
          <w:p w14:paraId="3C6237B9" w14:textId="77777777" w:rsidR="00755C63" w:rsidRPr="00C110D1" w:rsidRDefault="00755C63" w:rsidP="00C110D1">
            <w:pPr>
              <w:jc w:val="center"/>
              <w:rPr>
                <w:b/>
                <w:lang w:val="en-US"/>
                <w:rPrChange w:id="27764" w:author="phuong vu" w:date="2018-11-30T23:24:00Z">
                  <w:rPr>
                    <w:b/>
                    <w:lang w:val="en-US"/>
                  </w:rPr>
                </w:rPrChange>
              </w:rPr>
              <w:pPrChange w:id="27765" w:author="phuong vu" w:date="2018-11-30T23:24:00Z">
                <w:pPr>
                  <w:spacing w:line="360" w:lineRule="auto"/>
                  <w:jc w:val="center"/>
                </w:pPr>
              </w:pPrChange>
            </w:pPr>
          </w:p>
        </w:tc>
        <w:tc>
          <w:tcPr>
            <w:tcW w:w="2120" w:type="dxa"/>
            <w:vMerge/>
            <w:vAlign w:val="center"/>
          </w:tcPr>
          <w:p w14:paraId="1F009265" w14:textId="77777777" w:rsidR="00755C63" w:rsidRPr="00C110D1" w:rsidRDefault="00755C63" w:rsidP="00C110D1">
            <w:pPr>
              <w:jc w:val="center"/>
              <w:rPr>
                <w:b/>
                <w:lang w:val="en-US"/>
                <w:rPrChange w:id="27766" w:author="phuong vu" w:date="2018-11-30T23:24:00Z">
                  <w:rPr>
                    <w:b/>
                    <w:lang w:val="en-US"/>
                  </w:rPr>
                </w:rPrChange>
              </w:rPr>
              <w:pPrChange w:id="27767" w:author="phuong vu" w:date="2018-11-30T23:24:00Z">
                <w:pPr>
                  <w:spacing w:line="360" w:lineRule="auto"/>
                  <w:jc w:val="center"/>
                </w:pPr>
              </w:pPrChange>
            </w:pPr>
          </w:p>
        </w:tc>
        <w:tc>
          <w:tcPr>
            <w:tcW w:w="1463" w:type="dxa"/>
            <w:vAlign w:val="center"/>
          </w:tcPr>
          <w:p w14:paraId="73FCEC87" w14:textId="77777777" w:rsidR="00755C63" w:rsidRPr="00C110D1" w:rsidRDefault="00755C63" w:rsidP="00C110D1">
            <w:pPr>
              <w:jc w:val="center"/>
              <w:rPr>
                <w:b/>
                <w:lang w:val="en-US"/>
                <w:rPrChange w:id="27768" w:author="phuong vu" w:date="2018-11-30T23:24:00Z">
                  <w:rPr>
                    <w:b/>
                    <w:lang w:val="en-US"/>
                  </w:rPr>
                </w:rPrChange>
              </w:rPr>
              <w:pPrChange w:id="27769" w:author="phuong vu" w:date="2018-11-30T23:24:00Z">
                <w:pPr>
                  <w:spacing w:line="360" w:lineRule="auto"/>
                  <w:jc w:val="center"/>
                </w:pPr>
              </w:pPrChange>
            </w:pPr>
            <w:r w:rsidRPr="00C110D1">
              <w:rPr>
                <w:b/>
                <w:lang w:val="en-US"/>
                <w:rPrChange w:id="27770" w:author="phuong vu" w:date="2018-11-30T23:24:00Z">
                  <w:rPr>
                    <w:b/>
                    <w:lang w:val="en-US"/>
                  </w:rPr>
                </w:rPrChange>
              </w:rPr>
              <w:t>Thêm</w:t>
            </w:r>
          </w:p>
        </w:tc>
        <w:tc>
          <w:tcPr>
            <w:tcW w:w="1463" w:type="dxa"/>
            <w:vAlign w:val="center"/>
          </w:tcPr>
          <w:p w14:paraId="490AEDF4" w14:textId="77777777" w:rsidR="00755C63" w:rsidRPr="00C110D1" w:rsidRDefault="00755C63" w:rsidP="00C110D1">
            <w:pPr>
              <w:jc w:val="center"/>
              <w:rPr>
                <w:b/>
                <w:lang w:val="en-US"/>
                <w:rPrChange w:id="27771" w:author="phuong vu" w:date="2018-11-30T23:24:00Z">
                  <w:rPr>
                    <w:b/>
                    <w:lang w:val="en-US"/>
                  </w:rPr>
                </w:rPrChange>
              </w:rPr>
              <w:pPrChange w:id="27772" w:author="phuong vu" w:date="2018-11-30T23:24:00Z">
                <w:pPr>
                  <w:spacing w:line="360" w:lineRule="auto"/>
                  <w:jc w:val="center"/>
                </w:pPr>
              </w:pPrChange>
            </w:pPr>
            <w:r w:rsidRPr="00C110D1">
              <w:rPr>
                <w:b/>
                <w:lang w:val="en-US"/>
                <w:rPrChange w:id="27773" w:author="phuong vu" w:date="2018-11-30T23:24:00Z">
                  <w:rPr>
                    <w:b/>
                    <w:lang w:val="en-US"/>
                  </w:rPr>
                </w:rPrChange>
              </w:rPr>
              <w:t>Sửa</w:t>
            </w:r>
          </w:p>
        </w:tc>
        <w:tc>
          <w:tcPr>
            <w:tcW w:w="1463" w:type="dxa"/>
            <w:vAlign w:val="center"/>
          </w:tcPr>
          <w:p w14:paraId="43578DAC" w14:textId="77777777" w:rsidR="00755C63" w:rsidRPr="00C110D1" w:rsidRDefault="00755C63" w:rsidP="00C110D1">
            <w:pPr>
              <w:jc w:val="center"/>
              <w:rPr>
                <w:b/>
                <w:lang w:val="en-US"/>
                <w:rPrChange w:id="27774" w:author="phuong vu" w:date="2018-11-30T23:24:00Z">
                  <w:rPr>
                    <w:b/>
                    <w:lang w:val="en-US"/>
                  </w:rPr>
                </w:rPrChange>
              </w:rPr>
              <w:pPrChange w:id="27775" w:author="phuong vu" w:date="2018-11-30T23:24:00Z">
                <w:pPr>
                  <w:spacing w:line="360" w:lineRule="auto"/>
                  <w:jc w:val="center"/>
                </w:pPr>
              </w:pPrChange>
            </w:pPr>
            <w:r w:rsidRPr="00C110D1">
              <w:rPr>
                <w:b/>
                <w:lang w:val="en-US"/>
                <w:rPrChange w:id="27776" w:author="phuong vu" w:date="2018-11-30T23:24:00Z">
                  <w:rPr>
                    <w:b/>
                    <w:lang w:val="en-US"/>
                  </w:rPr>
                </w:rPrChange>
              </w:rPr>
              <w:t>Xóa</w:t>
            </w:r>
          </w:p>
        </w:tc>
        <w:tc>
          <w:tcPr>
            <w:tcW w:w="1463" w:type="dxa"/>
            <w:vAlign w:val="center"/>
          </w:tcPr>
          <w:p w14:paraId="10E2C5C5" w14:textId="77777777" w:rsidR="00755C63" w:rsidRPr="00C110D1" w:rsidRDefault="00755C63" w:rsidP="00C110D1">
            <w:pPr>
              <w:jc w:val="center"/>
              <w:rPr>
                <w:b/>
                <w:lang w:val="en-US"/>
                <w:rPrChange w:id="27777" w:author="phuong vu" w:date="2018-11-30T23:24:00Z">
                  <w:rPr>
                    <w:b/>
                    <w:lang w:val="en-US"/>
                  </w:rPr>
                </w:rPrChange>
              </w:rPr>
              <w:pPrChange w:id="27778" w:author="phuong vu" w:date="2018-11-30T23:24:00Z">
                <w:pPr>
                  <w:spacing w:line="360" w:lineRule="auto"/>
                  <w:jc w:val="center"/>
                </w:pPr>
              </w:pPrChange>
            </w:pPr>
            <w:r w:rsidRPr="00C110D1">
              <w:rPr>
                <w:b/>
                <w:lang w:val="en-US"/>
                <w:rPrChange w:id="27779" w:author="phuong vu" w:date="2018-11-30T23:24:00Z">
                  <w:rPr>
                    <w:b/>
                    <w:lang w:val="en-US"/>
                  </w:rPr>
                </w:rPrChange>
              </w:rPr>
              <w:t>Truy vấn</w:t>
            </w:r>
          </w:p>
        </w:tc>
      </w:tr>
      <w:tr w:rsidR="00755C63" w:rsidRPr="00920004" w14:paraId="38383064" w14:textId="77777777" w:rsidTr="00E4365A">
        <w:tc>
          <w:tcPr>
            <w:tcW w:w="805" w:type="dxa"/>
          </w:tcPr>
          <w:p w14:paraId="68868094" w14:textId="77777777" w:rsidR="00755C63" w:rsidRPr="00920004" w:rsidRDefault="00755C63" w:rsidP="00BD0851">
            <w:pPr>
              <w:spacing w:before="240" w:line="0" w:lineRule="atLeast"/>
              <w:jc w:val="center"/>
              <w:rPr>
                <w:lang w:val="en-US"/>
                <w:rPrChange w:id="27780" w:author="phuong vu" w:date="2018-11-30T22:36:00Z">
                  <w:rPr>
                    <w:lang w:val="en-US"/>
                  </w:rPr>
                </w:rPrChange>
              </w:rPr>
              <w:pPrChange w:id="27781" w:author="phuong vu" w:date="2018-11-30T14:16:00Z">
                <w:pPr>
                  <w:spacing w:line="360" w:lineRule="auto"/>
                  <w:jc w:val="center"/>
                </w:pPr>
              </w:pPrChange>
            </w:pPr>
            <w:r w:rsidRPr="00920004">
              <w:rPr>
                <w:lang w:val="en-US"/>
                <w:rPrChange w:id="27782" w:author="phuong vu" w:date="2018-11-30T22:36:00Z">
                  <w:rPr>
                    <w:lang w:val="en-US"/>
                  </w:rPr>
                </w:rPrChange>
              </w:rPr>
              <w:t>1</w:t>
            </w:r>
          </w:p>
        </w:tc>
        <w:tc>
          <w:tcPr>
            <w:tcW w:w="2120" w:type="dxa"/>
          </w:tcPr>
          <w:p w14:paraId="0AFF8D4E" w14:textId="7D5DAA92" w:rsidR="00755C63" w:rsidRPr="00920004" w:rsidRDefault="00755C63" w:rsidP="00C110D1">
            <w:pPr>
              <w:rPr>
                <w:lang w:val="en-US"/>
                <w:rPrChange w:id="27783" w:author="phuong vu" w:date="2018-11-30T22:36:00Z">
                  <w:rPr>
                    <w:lang w:val="en-US"/>
                  </w:rPr>
                </w:rPrChange>
              </w:rPr>
              <w:pPrChange w:id="27784" w:author="phuong vu" w:date="2018-11-30T23:24:00Z">
                <w:pPr>
                  <w:spacing w:line="360" w:lineRule="auto"/>
                </w:pPr>
              </w:pPrChange>
            </w:pPr>
            <w:r w:rsidRPr="00920004">
              <w:rPr>
                <w:lang w:val="en-US"/>
                <w:rPrChange w:id="27785" w:author="phuong vu" w:date="2018-11-30T22:36:00Z">
                  <w:rPr>
                    <w:lang w:val="en-US"/>
                  </w:rPr>
                </w:rPrChange>
              </w:rPr>
              <w:t>Local Storage</w:t>
            </w:r>
          </w:p>
        </w:tc>
        <w:tc>
          <w:tcPr>
            <w:tcW w:w="1463" w:type="dxa"/>
          </w:tcPr>
          <w:p w14:paraId="08DC8D28" w14:textId="77777777" w:rsidR="00755C63" w:rsidRPr="00920004" w:rsidRDefault="00755C63" w:rsidP="00BD0851">
            <w:pPr>
              <w:spacing w:before="240" w:line="0" w:lineRule="atLeast"/>
              <w:jc w:val="center"/>
              <w:rPr>
                <w:lang w:val="en-US"/>
                <w:rPrChange w:id="27786" w:author="phuong vu" w:date="2018-11-30T22:36:00Z">
                  <w:rPr>
                    <w:lang w:val="en-US"/>
                  </w:rPr>
                </w:rPrChange>
              </w:rPr>
              <w:pPrChange w:id="27787" w:author="phuong vu" w:date="2018-11-30T14:16:00Z">
                <w:pPr>
                  <w:spacing w:line="360" w:lineRule="auto"/>
                  <w:jc w:val="center"/>
                </w:pPr>
              </w:pPrChange>
            </w:pPr>
          </w:p>
        </w:tc>
        <w:tc>
          <w:tcPr>
            <w:tcW w:w="1463" w:type="dxa"/>
          </w:tcPr>
          <w:p w14:paraId="101FE444" w14:textId="77777777" w:rsidR="00755C63" w:rsidRPr="00920004" w:rsidRDefault="00755C63" w:rsidP="00BD0851">
            <w:pPr>
              <w:spacing w:before="240" w:line="0" w:lineRule="atLeast"/>
              <w:jc w:val="center"/>
              <w:rPr>
                <w:lang w:val="en-US"/>
                <w:rPrChange w:id="27788" w:author="phuong vu" w:date="2018-11-30T22:36:00Z">
                  <w:rPr>
                    <w:lang w:val="en-US"/>
                  </w:rPr>
                </w:rPrChange>
              </w:rPr>
              <w:pPrChange w:id="27789" w:author="phuong vu" w:date="2018-11-30T14:16:00Z">
                <w:pPr>
                  <w:spacing w:line="360" w:lineRule="auto"/>
                  <w:jc w:val="center"/>
                </w:pPr>
              </w:pPrChange>
            </w:pPr>
          </w:p>
        </w:tc>
        <w:tc>
          <w:tcPr>
            <w:tcW w:w="1463" w:type="dxa"/>
          </w:tcPr>
          <w:p w14:paraId="3284C90A" w14:textId="7ECD3916" w:rsidR="00755C63" w:rsidRPr="00920004" w:rsidRDefault="00755C63" w:rsidP="00BD0851">
            <w:pPr>
              <w:spacing w:before="240" w:line="0" w:lineRule="atLeast"/>
              <w:jc w:val="center"/>
              <w:rPr>
                <w:lang w:val="en-US"/>
                <w:rPrChange w:id="27790" w:author="phuong vu" w:date="2018-11-30T22:36:00Z">
                  <w:rPr>
                    <w:lang w:val="en-US"/>
                  </w:rPr>
                </w:rPrChange>
              </w:rPr>
              <w:pPrChange w:id="27791" w:author="phuong vu" w:date="2018-11-30T14:16:00Z">
                <w:pPr>
                  <w:spacing w:line="360" w:lineRule="auto"/>
                  <w:jc w:val="center"/>
                </w:pPr>
              </w:pPrChange>
            </w:pPr>
            <w:r w:rsidRPr="00920004">
              <w:rPr>
                <w:lang w:val="en-US"/>
                <w:rPrChange w:id="27792" w:author="phuong vu" w:date="2018-11-30T22:36:00Z">
                  <w:rPr>
                    <w:lang w:val="en-US"/>
                  </w:rPr>
                </w:rPrChange>
              </w:rPr>
              <w:t>X</w:t>
            </w:r>
          </w:p>
        </w:tc>
        <w:tc>
          <w:tcPr>
            <w:tcW w:w="1463" w:type="dxa"/>
          </w:tcPr>
          <w:p w14:paraId="2B215149" w14:textId="1BAE4082" w:rsidR="00755C63" w:rsidRPr="00920004" w:rsidRDefault="00D46DE7" w:rsidP="00BD0851">
            <w:pPr>
              <w:keepNext/>
              <w:spacing w:before="240" w:line="0" w:lineRule="atLeast"/>
              <w:jc w:val="center"/>
              <w:rPr>
                <w:lang w:val="en-US"/>
                <w:rPrChange w:id="27793" w:author="phuong vu" w:date="2018-11-30T22:36:00Z">
                  <w:rPr>
                    <w:lang w:val="en-US"/>
                  </w:rPr>
                </w:rPrChange>
              </w:rPr>
              <w:pPrChange w:id="27794" w:author="phuong vu" w:date="2018-11-30T14:16:00Z">
                <w:pPr>
                  <w:jc w:val="center"/>
                </w:pPr>
              </w:pPrChange>
            </w:pPr>
            <w:ins w:id="27795" w:author="phuong vu" w:date="2018-11-26T00:56:00Z">
              <w:r w:rsidRPr="00920004">
                <w:rPr>
                  <w:lang w:val="en-US"/>
                  <w:rPrChange w:id="27796" w:author="phuong vu" w:date="2018-11-30T22:36:00Z">
                    <w:rPr>
                      <w:lang w:val="en-US"/>
                    </w:rPr>
                  </w:rPrChange>
                </w:rPr>
                <w:t>X</w:t>
              </w:r>
            </w:ins>
          </w:p>
        </w:tc>
      </w:tr>
    </w:tbl>
    <w:p w14:paraId="7BCDE8F0" w14:textId="685759D3" w:rsidR="00755C63" w:rsidRPr="00920004" w:rsidRDefault="009E4E70" w:rsidP="00A17FA5">
      <w:pPr>
        <w:pStyle w:val="Caption"/>
        <w:rPr>
          <w:lang w:val="en-US"/>
          <w:rPrChange w:id="27797" w:author="phuong vu" w:date="2018-11-30T22:36:00Z">
            <w:rPr>
              <w:lang w:val="en-US"/>
            </w:rPr>
          </w:rPrChange>
        </w:rPr>
        <w:pPrChange w:id="27798" w:author="phuong vu" w:date="2018-11-30T22:42:00Z">
          <w:pPr/>
        </w:pPrChange>
      </w:pPr>
      <w:bookmarkStart w:id="27799" w:name="_Toc531381637"/>
      <w:ins w:id="27800" w:author="phuong vu" w:date="2018-11-26T01:19:00Z">
        <w:r w:rsidRPr="00920004">
          <w:rPr>
            <w:rPrChange w:id="27801" w:author="phuong vu" w:date="2018-11-30T22:36:00Z">
              <w:rPr/>
            </w:rPrChange>
          </w:rPr>
          <w:t xml:space="preserve">Bảng </w:t>
        </w:r>
      </w:ins>
      <w:ins w:id="27802" w:author="phuong vu" w:date="2018-11-30T14:54:00Z">
        <w:r w:rsidR="00D632EE" w:rsidRPr="00920004">
          <w:rPr>
            <w:rPrChange w:id="27803" w:author="phuong vu" w:date="2018-11-30T22:36:00Z">
              <w:rPr/>
            </w:rPrChange>
          </w:rPr>
          <w:fldChar w:fldCharType="begin"/>
        </w:r>
        <w:r w:rsidR="00D632EE" w:rsidRPr="00920004">
          <w:rPr>
            <w:rPrChange w:id="27804" w:author="phuong vu" w:date="2018-11-30T22:36:00Z">
              <w:rPr/>
            </w:rPrChange>
          </w:rPr>
          <w:instrText xml:space="preserve"> STYLEREF 1 \s </w:instrText>
        </w:r>
      </w:ins>
      <w:r w:rsidR="00D632EE" w:rsidRPr="00920004">
        <w:rPr>
          <w:rPrChange w:id="27805" w:author="phuong vu" w:date="2018-11-30T22:36:00Z">
            <w:rPr/>
          </w:rPrChange>
        </w:rPr>
        <w:fldChar w:fldCharType="separate"/>
      </w:r>
      <w:r w:rsidR="00B5490C">
        <w:rPr>
          <w:noProof/>
        </w:rPr>
        <w:t>3</w:t>
      </w:r>
      <w:ins w:id="27806" w:author="phuong vu" w:date="2018-11-30T14:54:00Z">
        <w:r w:rsidR="00D632EE" w:rsidRPr="00920004">
          <w:rPr>
            <w:rPrChange w:id="27807" w:author="phuong vu" w:date="2018-11-30T22:36:00Z">
              <w:rPr/>
            </w:rPrChange>
          </w:rPr>
          <w:fldChar w:fldCharType="end"/>
        </w:r>
        <w:r w:rsidR="00D632EE" w:rsidRPr="00920004">
          <w:rPr>
            <w:rPrChange w:id="27808" w:author="phuong vu" w:date="2018-11-30T22:36:00Z">
              <w:rPr/>
            </w:rPrChange>
          </w:rPr>
          <w:t>.</w:t>
        </w:r>
        <w:r w:rsidR="00D632EE" w:rsidRPr="00920004">
          <w:rPr>
            <w:rPrChange w:id="27809" w:author="phuong vu" w:date="2018-11-30T22:36:00Z">
              <w:rPr/>
            </w:rPrChange>
          </w:rPr>
          <w:fldChar w:fldCharType="begin"/>
        </w:r>
        <w:r w:rsidR="00D632EE" w:rsidRPr="00920004">
          <w:rPr>
            <w:rPrChange w:id="27810" w:author="phuong vu" w:date="2018-11-30T22:36:00Z">
              <w:rPr/>
            </w:rPrChange>
          </w:rPr>
          <w:instrText xml:space="preserve"> SEQ Bảng \* ARABIC \s 1 </w:instrText>
        </w:r>
      </w:ins>
      <w:r w:rsidR="00D632EE" w:rsidRPr="00920004">
        <w:rPr>
          <w:rPrChange w:id="27811" w:author="phuong vu" w:date="2018-11-30T22:36:00Z">
            <w:rPr/>
          </w:rPrChange>
        </w:rPr>
        <w:fldChar w:fldCharType="separate"/>
      </w:r>
      <w:ins w:id="27812" w:author="phuong vu" w:date="2018-11-30T22:44:00Z">
        <w:r w:rsidR="00B5490C">
          <w:rPr>
            <w:noProof/>
          </w:rPr>
          <w:t>29</w:t>
        </w:r>
      </w:ins>
      <w:ins w:id="27813" w:author="phuong vu" w:date="2018-11-30T14:54:00Z">
        <w:r w:rsidR="00D632EE" w:rsidRPr="00920004">
          <w:rPr>
            <w:rPrChange w:id="27814" w:author="phuong vu" w:date="2018-11-30T22:36:00Z">
              <w:rPr/>
            </w:rPrChange>
          </w:rPr>
          <w:fldChar w:fldCharType="end"/>
        </w:r>
      </w:ins>
      <w:ins w:id="27815" w:author="phuong vu" w:date="2018-11-26T01:19:00Z">
        <w:r w:rsidRPr="00920004">
          <w:rPr>
            <w:lang w:val="en-US"/>
            <w:rPrChange w:id="27816" w:author="phuong vu" w:date="2018-11-30T22:36:00Z">
              <w:rPr>
                <w:lang w:val="en-US"/>
              </w:rPr>
            </w:rPrChange>
          </w:rPr>
          <w:t xml:space="preserve"> Dữ liệu sử dụng đăng xuất hệ thống</w:t>
        </w:r>
      </w:ins>
      <w:bookmarkEnd w:id="27799"/>
    </w:p>
    <w:p w14:paraId="1466F76B" w14:textId="04978C9D" w:rsidR="0070756E" w:rsidRPr="00920004" w:rsidRDefault="0070756E" w:rsidP="00C110D1">
      <w:pPr>
        <w:pStyle w:val="Heading5"/>
        <w:numPr>
          <w:ilvl w:val="0"/>
          <w:numId w:val="84"/>
        </w:numPr>
        <w:spacing w:before="240" w:line="0" w:lineRule="atLeast"/>
        <w:rPr>
          <w:rFonts w:cstheme="majorHAnsi"/>
          <w:lang w:val="en-US"/>
          <w:rPrChange w:id="27817" w:author="phuong vu" w:date="2018-11-30T22:36:00Z">
            <w:rPr>
              <w:lang w:val="en-US"/>
            </w:rPr>
          </w:rPrChange>
        </w:rPr>
        <w:pPrChange w:id="27818" w:author="phuong vu" w:date="2018-11-30T23:24:00Z">
          <w:pPr>
            <w:pStyle w:val="Heading5"/>
          </w:pPr>
        </w:pPrChange>
      </w:pPr>
      <w:r w:rsidRPr="00920004">
        <w:rPr>
          <w:rFonts w:cstheme="majorHAnsi"/>
          <w:lang w:val="en-US"/>
          <w:rPrChange w:id="27819" w:author="phuong vu" w:date="2018-11-30T22:36:00Z">
            <w:rPr>
              <w:lang w:val="en-US"/>
            </w:rPr>
          </w:rPrChange>
        </w:rPr>
        <w:t>Cách xử lí</w:t>
      </w:r>
    </w:p>
    <w:p w14:paraId="7A54B7D0" w14:textId="2A780253" w:rsidR="00282E77" w:rsidRPr="00920004" w:rsidRDefault="00282E77" w:rsidP="00BD0851">
      <w:pPr>
        <w:keepNext/>
        <w:spacing w:before="240" w:line="0" w:lineRule="atLeast"/>
        <w:jc w:val="center"/>
        <w:rPr>
          <w:rPrChange w:id="27820" w:author="phuong vu" w:date="2018-11-30T22:36:00Z">
            <w:rPr/>
          </w:rPrChange>
        </w:rPr>
        <w:pPrChange w:id="27821" w:author="phuong vu" w:date="2018-11-30T14:16:00Z">
          <w:pPr>
            <w:keepNext/>
            <w:jc w:val="center"/>
          </w:pPr>
        </w:pPrChange>
      </w:pPr>
      <w:del w:id="27822" w:author="phuong vu" w:date="2018-11-27T16:16:00Z">
        <w:r w:rsidRPr="00920004" w:rsidDel="00670BD0">
          <w:rPr>
            <w:noProof/>
            <w:lang w:val="en-US"/>
            <w:rPrChange w:id="27823" w:author="phuong vu" w:date="2018-11-30T22:36:00Z">
              <w:rPr>
                <w:noProof/>
                <w:lang w:val="en-US"/>
              </w:rPr>
            </w:rPrChange>
          </w:rPr>
          <w:drawing>
            <wp:inline distT="0" distB="0" distL="0" distR="0" wp14:anchorId="4D01AB39" wp14:editId="57104EF6">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del>
      <w:ins w:id="27824" w:author="phuong vu" w:date="2018-11-27T16:16:00Z">
        <w:r w:rsidR="00670BD0" w:rsidRPr="00920004">
          <w:rPr>
            <w:noProof/>
            <w:rPrChange w:id="27825" w:author="phuong vu" w:date="2018-11-30T22:36:00Z">
              <w:rPr>
                <w:noProof/>
              </w:rPr>
            </w:rPrChange>
          </w:rPr>
          <w:drawing>
            <wp:inline distT="0" distB="0" distL="0" distR="0" wp14:anchorId="2C67A5BB" wp14:editId="3774BD84">
              <wp:extent cx="5579745" cy="59563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595630"/>
                      </a:xfrm>
                      <a:prstGeom prst="rect">
                        <a:avLst/>
                      </a:prstGeom>
                      <a:noFill/>
                      <a:ln>
                        <a:noFill/>
                      </a:ln>
                    </pic:spPr>
                  </pic:pic>
                </a:graphicData>
              </a:graphic>
            </wp:inline>
          </w:drawing>
        </w:r>
      </w:ins>
    </w:p>
    <w:p w14:paraId="69F1FC2A" w14:textId="253D36F3" w:rsidR="002F5F09" w:rsidRPr="00920004" w:rsidRDefault="00282E77" w:rsidP="00A17FA5">
      <w:pPr>
        <w:pStyle w:val="Caption"/>
        <w:rPr>
          <w:ins w:id="27826" w:author="phuong vu" w:date="2018-11-25T22:02:00Z"/>
          <w:rPrChange w:id="27827" w:author="phuong vu" w:date="2018-11-30T22:36:00Z">
            <w:rPr>
              <w:ins w:id="27828" w:author="phuong vu" w:date="2018-11-25T22:02:00Z"/>
            </w:rPr>
          </w:rPrChange>
        </w:rPr>
        <w:pPrChange w:id="27829" w:author="phuong vu" w:date="2018-11-30T22:42:00Z">
          <w:pPr>
            <w:pStyle w:val="Caption"/>
            <w:spacing w:line="276" w:lineRule="auto"/>
          </w:pPr>
        </w:pPrChange>
      </w:pPr>
      <w:bookmarkStart w:id="27830" w:name="_Toc531380519"/>
      <w:r w:rsidRPr="00920004">
        <w:rPr>
          <w:rPrChange w:id="27831" w:author="phuong vu" w:date="2018-11-30T22:36:00Z">
            <w:rPr/>
          </w:rPrChange>
        </w:rPr>
        <w:t xml:space="preserve">Hình </w:t>
      </w:r>
      <w:ins w:id="27832" w:author="phuong vu" w:date="2018-11-30T15:13:00Z">
        <w:r w:rsidR="00EF3636" w:rsidRPr="00920004">
          <w:rPr>
            <w:rPrChange w:id="27833" w:author="phuong vu" w:date="2018-11-30T22:36:00Z">
              <w:rPr/>
            </w:rPrChange>
          </w:rPr>
          <w:fldChar w:fldCharType="begin"/>
        </w:r>
        <w:r w:rsidR="00EF3636" w:rsidRPr="00920004">
          <w:rPr>
            <w:rPrChange w:id="27834" w:author="phuong vu" w:date="2018-11-30T22:36:00Z">
              <w:rPr/>
            </w:rPrChange>
          </w:rPr>
          <w:instrText xml:space="preserve"> STYLEREF 1 \s </w:instrText>
        </w:r>
      </w:ins>
      <w:r w:rsidR="00EF3636" w:rsidRPr="00920004">
        <w:rPr>
          <w:rPrChange w:id="27835" w:author="phuong vu" w:date="2018-11-30T22:36:00Z">
            <w:rPr/>
          </w:rPrChange>
        </w:rPr>
        <w:fldChar w:fldCharType="separate"/>
      </w:r>
      <w:r w:rsidR="00B5490C">
        <w:rPr>
          <w:noProof/>
        </w:rPr>
        <w:t>3</w:t>
      </w:r>
      <w:ins w:id="27836" w:author="phuong vu" w:date="2018-11-30T15:13:00Z">
        <w:r w:rsidR="00EF3636" w:rsidRPr="00920004">
          <w:rPr>
            <w:rPrChange w:id="27837" w:author="phuong vu" w:date="2018-11-30T22:36:00Z">
              <w:rPr/>
            </w:rPrChange>
          </w:rPr>
          <w:fldChar w:fldCharType="end"/>
        </w:r>
        <w:r w:rsidR="00EF3636" w:rsidRPr="00920004">
          <w:rPr>
            <w:rPrChange w:id="27838" w:author="phuong vu" w:date="2018-11-30T22:36:00Z">
              <w:rPr/>
            </w:rPrChange>
          </w:rPr>
          <w:t>.</w:t>
        </w:r>
        <w:r w:rsidR="00EF3636" w:rsidRPr="00920004">
          <w:rPr>
            <w:rPrChange w:id="27839" w:author="phuong vu" w:date="2018-11-30T22:36:00Z">
              <w:rPr/>
            </w:rPrChange>
          </w:rPr>
          <w:fldChar w:fldCharType="begin"/>
        </w:r>
        <w:r w:rsidR="00EF3636" w:rsidRPr="00920004">
          <w:rPr>
            <w:rPrChange w:id="27840" w:author="phuong vu" w:date="2018-11-30T22:36:00Z">
              <w:rPr/>
            </w:rPrChange>
          </w:rPr>
          <w:instrText xml:space="preserve"> SEQ Hình \* ARABIC \s 1 </w:instrText>
        </w:r>
      </w:ins>
      <w:r w:rsidR="00EF3636" w:rsidRPr="00920004">
        <w:rPr>
          <w:rPrChange w:id="27841" w:author="phuong vu" w:date="2018-11-30T22:36:00Z">
            <w:rPr/>
          </w:rPrChange>
        </w:rPr>
        <w:fldChar w:fldCharType="separate"/>
      </w:r>
      <w:ins w:id="27842" w:author="phuong vu" w:date="2018-11-30T22:44:00Z">
        <w:r w:rsidR="00B5490C">
          <w:rPr>
            <w:noProof/>
          </w:rPr>
          <w:t>42</w:t>
        </w:r>
      </w:ins>
      <w:ins w:id="27843" w:author="phuong vu" w:date="2018-11-30T15:13:00Z">
        <w:r w:rsidR="00EF3636" w:rsidRPr="00920004">
          <w:rPr>
            <w:rPrChange w:id="27844" w:author="phuong vu" w:date="2018-11-30T22:36:00Z">
              <w:rPr/>
            </w:rPrChange>
          </w:rPr>
          <w:fldChar w:fldCharType="end"/>
        </w:r>
      </w:ins>
      <w:del w:id="27845" w:author="phuong vu" w:date="2018-11-16T11:28:00Z">
        <w:r w:rsidR="006C103E" w:rsidRPr="00920004" w:rsidDel="00EC5005">
          <w:rPr>
            <w:rPrChange w:id="27846" w:author="phuong vu" w:date="2018-11-30T22:36:00Z">
              <w:rPr>
                <w:szCs w:val="26"/>
              </w:rPr>
            </w:rPrChange>
          </w:rPr>
          <w:fldChar w:fldCharType="begin"/>
        </w:r>
        <w:r w:rsidR="006C103E" w:rsidRPr="00920004" w:rsidDel="00EC5005">
          <w:rPr>
            <w:rPrChange w:id="27847" w:author="phuong vu" w:date="2018-11-30T22:36:00Z">
              <w:rPr/>
            </w:rPrChange>
          </w:rPr>
          <w:delInstrText xml:space="preserve"> STYLEREF 1 \s </w:delInstrText>
        </w:r>
        <w:r w:rsidR="006C103E" w:rsidRPr="00920004" w:rsidDel="00EC5005">
          <w:rPr>
            <w:rPrChange w:id="27848" w:author="phuong vu" w:date="2018-11-30T22:36:00Z">
              <w:rPr>
                <w:szCs w:val="26"/>
              </w:rPr>
            </w:rPrChange>
          </w:rPr>
          <w:fldChar w:fldCharType="separate"/>
        </w:r>
        <w:r w:rsidR="006C103E" w:rsidRPr="00920004" w:rsidDel="00EC5005">
          <w:rPr>
            <w:noProof/>
            <w:rPrChange w:id="27849" w:author="phuong vu" w:date="2018-11-30T22:36:00Z">
              <w:rPr>
                <w:noProof/>
              </w:rPr>
            </w:rPrChange>
          </w:rPr>
          <w:delText>3</w:delText>
        </w:r>
        <w:r w:rsidR="006C103E" w:rsidRPr="00920004" w:rsidDel="00EC5005">
          <w:rPr>
            <w:rPrChange w:id="27850" w:author="phuong vu" w:date="2018-11-30T22:36:00Z">
              <w:rPr>
                <w:szCs w:val="26"/>
              </w:rPr>
            </w:rPrChange>
          </w:rPr>
          <w:fldChar w:fldCharType="end"/>
        </w:r>
        <w:r w:rsidR="006C103E" w:rsidRPr="00920004" w:rsidDel="00EC5005">
          <w:rPr>
            <w:rPrChange w:id="27851" w:author="phuong vu" w:date="2018-11-30T22:36:00Z">
              <w:rPr/>
            </w:rPrChange>
          </w:rPr>
          <w:delText>.</w:delText>
        </w:r>
        <w:r w:rsidR="006C103E" w:rsidRPr="00920004" w:rsidDel="00EC5005">
          <w:rPr>
            <w:rPrChange w:id="27852" w:author="phuong vu" w:date="2018-11-30T22:36:00Z">
              <w:rPr/>
            </w:rPrChange>
          </w:rPr>
          <w:fldChar w:fldCharType="begin"/>
        </w:r>
        <w:r w:rsidR="006C103E" w:rsidRPr="00920004" w:rsidDel="00EC5005">
          <w:rPr>
            <w:rPrChange w:id="27853" w:author="phuong vu" w:date="2018-11-30T22:36:00Z">
              <w:rPr/>
            </w:rPrChange>
          </w:rPr>
          <w:delInstrText xml:space="preserve"> SEQ Hình \* ARABIC \s 1 </w:delInstrText>
        </w:r>
        <w:r w:rsidR="006C103E" w:rsidRPr="00920004" w:rsidDel="00EC5005">
          <w:rPr>
            <w:rPrChange w:id="27854" w:author="phuong vu" w:date="2018-11-30T22:36:00Z">
              <w:rPr>
                <w:szCs w:val="26"/>
              </w:rPr>
            </w:rPrChange>
          </w:rPr>
          <w:fldChar w:fldCharType="separate"/>
        </w:r>
        <w:r w:rsidR="006C103E" w:rsidRPr="00920004" w:rsidDel="00EC5005">
          <w:rPr>
            <w:noProof/>
            <w:rPrChange w:id="27855" w:author="phuong vu" w:date="2018-11-30T22:36:00Z">
              <w:rPr>
                <w:noProof/>
              </w:rPr>
            </w:rPrChange>
          </w:rPr>
          <w:delText>24</w:delText>
        </w:r>
        <w:r w:rsidR="006C103E" w:rsidRPr="00920004" w:rsidDel="00EC5005">
          <w:rPr>
            <w:rPrChange w:id="27856" w:author="phuong vu" w:date="2018-11-30T22:36:00Z">
              <w:rPr>
                <w:szCs w:val="26"/>
              </w:rPr>
            </w:rPrChange>
          </w:rPr>
          <w:fldChar w:fldCharType="end"/>
        </w:r>
      </w:del>
      <w:r w:rsidRPr="00920004">
        <w:rPr>
          <w:rPrChange w:id="27857" w:author="phuong vu" w:date="2018-11-30T22:36:00Z">
            <w:rPr>
              <w:szCs w:val="26"/>
              <w:lang w:val="en-US"/>
            </w:rPr>
          </w:rPrChange>
        </w:rPr>
        <w:t xml:space="preserve"> Sơ đồ xử lí đăng xuất</w:t>
      </w:r>
      <w:bookmarkEnd w:id="27830"/>
    </w:p>
    <w:p w14:paraId="4F80D638" w14:textId="77777777" w:rsidR="002F5F09" w:rsidRPr="00920004" w:rsidRDefault="002F5F09" w:rsidP="00BD0851">
      <w:pPr>
        <w:spacing w:before="240" w:line="0" w:lineRule="atLeast"/>
        <w:jc w:val="left"/>
        <w:rPr>
          <w:ins w:id="27858" w:author="phuong vu" w:date="2018-11-25T22:02:00Z"/>
          <w:iCs/>
          <w:rPrChange w:id="27859" w:author="phuong vu" w:date="2018-11-30T22:36:00Z">
            <w:rPr>
              <w:ins w:id="27860" w:author="phuong vu" w:date="2018-11-25T22:02:00Z"/>
              <w:i/>
              <w:iCs/>
            </w:rPr>
          </w:rPrChange>
        </w:rPr>
        <w:pPrChange w:id="27861" w:author="phuong vu" w:date="2018-11-30T14:16:00Z">
          <w:pPr>
            <w:jc w:val="left"/>
          </w:pPr>
        </w:pPrChange>
      </w:pPr>
      <w:ins w:id="27862" w:author="phuong vu" w:date="2018-11-25T22:02:00Z">
        <w:r w:rsidRPr="00920004">
          <w:rPr>
            <w:rPrChange w:id="27863" w:author="phuong vu" w:date="2018-11-30T22:36:00Z">
              <w:rPr/>
            </w:rPrChange>
          </w:rPr>
          <w:br w:type="page"/>
        </w:r>
      </w:ins>
    </w:p>
    <w:p w14:paraId="2C42637F" w14:textId="248F842B" w:rsidR="006F77C5" w:rsidRPr="00920004" w:rsidDel="002F5F09" w:rsidRDefault="006F77C5" w:rsidP="00BD0851">
      <w:pPr>
        <w:pStyle w:val="Caption"/>
        <w:rPr>
          <w:del w:id="27864" w:author="phuong vu" w:date="2018-11-25T22:02:00Z"/>
          <w:i w:val="0"/>
          <w:szCs w:val="26"/>
          <w:rPrChange w:id="27865" w:author="phuong vu" w:date="2018-11-30T22:36:00Z">
            <w:rPr>
              <w:del w:id="27866" w:author="phuong vu" w:date="2018-11-25T22:02:00Z"/>
              <w:szCs w:val="26"/>
              <w:lang w:val="en-US"/>
            </w:rPr>
          </w:rPrChange>
        </w:rPr>
        <w:pPrChange w:id="27867" w:author="phuong vu" w:date="2018-11-30T14:16:00Z">
          <w:pPr>
            <w:pStyle w:val="Caption"/>
          </w:pPr>
        </w:pPrChange>
      </w:pPr>
      <w:bookmarkStart w:id="27868" w:name="_Toc531009837"/>
      <w:bookmarkStart w:id="27869" w:name="_Toc531102413"/>
      <w:bookmarkStart w:id="27870" w:name="_Toc531103361"/>
      <w:bookmarkStart w:id="27871" w:name="_Toc531359602"/>
      <w:bookmarkStart w:id="27872" w:name="_Toc531360583"/>
      <w:bookmarkStart w:id="27873" w:name="_Toc531381425"/>
      <w:bookmarkEnd w:id="27868"/>
      <w:bookmarkEnd w:id="27869"/>
      <w:bookmarkEnd w:id="27870"/>
      <w:bookmarkEnd w:id="27871"/>
      <w:bookmarkEnd w:id="27872"/>
      <w:bookmarkEnd w:id="27873"/>
    </w:p>
    <w:p w14:paraId="4CDC644F" w14:textId="5D998F6E" w:rsidR="00A61DB2" w:rsidRPr="00920004" w:rsidDel="00BA3432" w:rsidRDefault="00A61DB2" w:rsidP="00BD0851">
      <w:pPr>
        <w:pStyle w:val="Heading4"/>
        <w:spacing w:before="240" w:line="0" w:lineRule="atLeast"/>
        <w:rPr>
          <w:del w:id="27874" w:author="phuong vu" w:date="2018-11-25T21:53:00Z"/>
          <w:rFonts w:cstheme="majorHAnsi"/>
          <w:rPrChange w:id="27875" w:author="phuong vu" w:date="2018-11-30T22:36:00Z">
            <w:rPr>
              <w:del w:id="27876" w:author="phuong vu" w:date="2018-11-25T21:53:00Z"/>
              <w:lang w:val="en-US"/>
            </w:rPr>
          </w:rPrChange>
        </w:rPr>
        <w:pPrChange w:id="27877" w:author="phuong vu" w:date="2018-11-30T14:16:00Z">
          <w:pPr>
            <w:pStyle w:val="Heading4"/>
          </w:pPr>
        </w:pPrChange>
      </w:pPr>
      <w:del w:id="27878" w:author="phuong vu" w:date="2018-11-25T21:53:00Z">
        <w:r w:rsidRPr="00920004" w:rsidDel="00BA3432">
          <w:rPr>
            <w:rFonts w:cstheme="majorHAnsi"/>
            <w:b w:val="0"/>
            <w:iCs w:val="0"/>
            <w:rPrChange w:id="27879" w:author="phuong vu" w:date="2018-11-30T22:36:00Z">
              <w:rPr>
                <w:b w:val="0"/>
                <w:iCs w:val="0"/>
                <w:lang w:val="en-US"/>
              </w:rPr>
            </w:rPrChange>
          </w:rPr>
          <w:delText>Đăng kí tài khoản khách hàng</w:delText>
        </w:r>
        <w:bookmarkStart w:id="27880" w:name="_Toc531009838"/>
        <w:bookmarkStart w:id="27881" w:name="_Toc531102414"/>
        <w:bookmarkStart w:id="27882" w:name="_Toc531103362"/>
        <w:bookmarkStart w:id="27883" w:name="_Toc531359603"/>
        <w:bookmarkStart w:id="27884" w:name="_Toc531360584"/>
        <w:bookmarkStart w:id="27885" w:name="_Toc531381426"/>
        <w:bookmarkEnd w:id="27880"/>
        <w:bookmarkEnd w:id="27881"/>
        <w:bookmarkEnd w:id="27882"/>
        <w:bookmarkEnd w:id="27883"/>
        <w:bookmarkEnd w:id="27884"/>
        <w:bookmarkEnd w:id="27885"/>
      </w:del>
    </w:p>
    <w:p w14:paraId="27B05813" w14:textId="4CB46985" w:rsidR="00755C63" w:rsidRPr="00920004" w:rsidDel="00BA3432" w:rsidRDefault="00755C63" w:rsidP="00BD0851">
      <w:pPr>
        <w:pStyle w:val="Heading5"/>
        <w:spacing w:before="240" w:line="0" w:lineRule="atLeast"/>
        <w:rPr>
          <w:del w:id="27886" w:author="phuong vu" w:date="2018-11-25T21:53:00Z"/>
          <w:rFonts w:cstheme="majorHAnsi"/>
          <w:lang w:val="en-US"/>
          <w:rPrChange w:id="27887" w:author="phuong vu" w:date="2018-11-30T22:36:00Z">
            <w:rPr>
              <w:del w:id="27888" w:author="phuong vu" w:date="2018-11-25T21:53:00Z"/>
              <w:lang w:val="en-US"/>
            </w:rPr>
          </w:rPrChange>
        </w:rPr>
        <w:pPrChange w:id="27889" w:author="phuong vu" w:date="2018-11-30T14:16:00Z">
          <w:pPr>
            <w:pStyle w:val="Heading5"/>
          </w:pPr>
        </w:pPrChange>
      </w:pPr>
      <w:del w:id="27890" w:author="phuong vu" w:date="2018-11-25T21:53:00Z">
        <w:r w:rsidRPr="00920004" w:rsidDel="00BA3432">
          <w:rPr>
            <w:rFonts w:cstheme="majorHAnsi"/>
            <w:lang w:val="en-US"/>
            <w:rPrChange w:id="27891" w:author="phuong vu" w:date="2018-11-30T22:36:00Z">
              <w:rPr>
                <w:rFonts w:cstheme="majorHAnsi"/>
                <w:lang w:val="en-US"/>
              </w:rPr>
            </w:rPrChange>
          </w:rPr>
          <w:delText>M</w:delText>
        </w:r>
        <w:r w:rsidRPr="00920004" w:rsidDel="00BA3432">
          <w:rPr>
            <w:rFonts w:cstheme="majorHAnsi"/>
            <w:b w:val="0"/>
            <w:lang w:val="en-US"/>
            <w:rPrChange w:id="27892" w:author="phuong vu" w:date="2018-11-30T22:36:00Z">
              <w:rPr>
                <w:b w:val="0"/>
                <w:lang w:val="en-US"/>
              </w:rPr>
            </w:rPrChange>
          </w:rPr>
          <w:delText>ục đích</w:delText>
        </w:r>
        <w:bookmarkStart w:id="27893" w:name="_Toc531009839"/>
        <w:bookmarkStart w:id="27894" w:name="_Toc531102415"/>
        <w:bookmarkStart w:id="27895" w:name="_Toc531103363"/>
        <w:bookmarkStart w:id="27896" w:name="_Toc531359604"/>
        <w:bookmarkStart w:id="27897" w:name="_Toc531360585"/>
        <w:bookmarkStart w:id="27898" w:name="_Toc531381427"/>
        <w:bookmarkEnd w:id="27893"/>
        <w:bookmarkEnd w:id="27894"/>
        <w:bookmarkEnd w:id="27895"/>
        <w:bookmarkEnd w:id="27896"/>
        <w:bookmarkEnd w:id="27897"/>
        <w:bookmarkEnd w:id="27898"/>
      </w:del>
    </w:p>
    <w:p w14:paraId="5CE4E920" w14:textId="74900307" w:rsidR="00C86E94" w:rsidRPr="00920004" w:rsidDel="00BA3432" w:rsidRDefault="00510604" w:rsidP="00BD0851">
      <w:pPr>
        <w:spacing w:before="240" w:line="0" w:lineRule="atLeast"/>
        <w:ind w:firstLine="720"/>
        <w:rPr>
          <w:del w:id="27899" w:author="phuong vu" w:date="2018-11-25T21:53:00Z"/>
          <w:lang w:val="en-US"/>
          <w:rPrChange w:id="27900" w:author="phuong vu" w:date="2018-11-30T22:36:00Z">
            <w:rPr>
              <w:del w:id="27901" w:author="phuong vu" w:date="2018-11-25T21:53:00Z"/>
              <w:lang w:val="en-US"/>
            </w:rPr>
          </w:rPrChange>
        </w:rPr>
        <w:pPrChange w:id="27902" w:author="phuong vu" w:date="2018-11-30T14:16:00Z">
          <w:pPr/>
        </w:pPrChange>
      </w:pPr>
      <w:del w:id="27903" w:author="phuong vu" w:date="2018-11-25T21:53:00Z">
        <w:r w:rsidRPr="00920004" w:rsidDel="00BA3432">
          <w:rPr>
            <w:lang w:val="en-US"/>
            <w:rPrChange w:id="27904" w:author="phuong vu" w:date="2018-11-30T22:36:00Z">
              <w:rPr>
                <w:lang w:val="en-US"/>
              </w:rPr>
            </w:rPrChange>
          </w:rPr>
          <w:delTex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delText>
        </w:r>
        <w:bookmarkStart w:id="27905" w:name="_Toc531009840"/>
        <w:bookmarkStart w:id="27906" w:name="_Toc531102416"/>
        <w:bookmarkStart w:id="27907" w:name="_Toc531103364"/>
        <w:bookmarkStart w:id="27908" w:name="_Toc531359605"/>
        <w:bookmarkStart w:id="27909" w:name="_Toc531360586"/>
        <w:bookmarkStart w:id="27910" w:name="_Toc531381428"/>
        <w:bookmarkEnd w:id="27905"/>
        <w:bookmarkEnd w:id="27906"/>
        <w:bookmarkEnd w:id="27907"/>
        <w:bookmarkEnd w:id="27908"/>
        <w:bookmarkEnd w:id="27909"/>
        <w:bookmarkEnd w:id="27910"/>
      </w:del>
    </w:p>
    <w:p w14:paraId="35337C2C" w14:textId="6FFC5955" w:rsidR="00C86E94" w:rsidRPr="00920004" w:rsidDel="00BA3432" w:rsidRDefault="00755C63" w:rsidP="00BD0851">
      <w:pPr>
        <w:pStyle w:val="Heading5"/>
        <w:spacing w:before="240" w:line="0" w:lineRule="atLeast"/>
        <w:rPr>
          <w:del w:id="27911" w:author="phuong vu" w:date="2018-11-25T21:53:00Z"/>
          <w:rFonts w:cstheme="majorHAnsi"/>
          <w:lang w:val="en-US"/>
          <w:rPrChange w:id="27912" w:author="phuong vu" w:date="2018-11-30T22:36:00Z">
            <w:rPr>
              <w:del w:id="27913" w:author="phuong vu" w:date="2018-11-25T21:53:00Z"/>
              <w:lang w:val="en-US"/>
            </w:rPr>
          </w:rPrChange>
        </w:rPr>
        <w:pPrChange w:id="27914" w:author="phuong vu" w:date="2018-11-30T14:16:00Z">
          <w:pPr>
            <w:pStyle w:val="Heading5"/>
          </w:pPr>
        </w:pPrChange>
      </w:pPr>
      <w:del w:id="27915" w:author="phuong vu" w:date="2018-11-25T21:53:00Z">
        <w:r w:rsidRPr="00920004" w:rsidDel="00BA3432">
          <w:rPr>
            <w:rFonts w:cstheme="majorHAnsi"/>
            <w:b w:val="0"/>
            <w:lang w:val="en-US"/>
            <w:rPrChange w:id="27916" w:author="phuong vu" w:date="2018-11-30T22:36:00Z">
              <w:rPr>
                <w:b w:val="0"/>
                <w:lang w:val="en-US"/>
              </w:rPr>
            </w:rPrChange>
          </w:rPr>
          <w:delText>Giao diện</w:delText>
        </w:r>
        <w:bookmarkStart w:id="27917" w:name="_Toc531009841"/>
        <w:bookmarkStart w:id="27918" w:name="_Toc531102417"/>
        <w:bookmarkStart w:id="27919" w:name="_Toc531103365"/>
        <w:bookmarkStart w:id="27920" w:name="_Toc531359606"/>
        <w:bookmarkStart w:id="27921" w:name="_Toc531360587"/>
        <w:bookmarkStart w:id="27922" w:name="_Toc531381429"/>
        <w:bookmarkEnd w:id="27917"/>
        <w:bookmarkEnd w:id="27918"/>
        <w:bookmarkEnd w:id="27919"/>
        <w:bookmarkEnd w:id="27920"/>
        <w:bookmarkEnd w:id="27921"/>
        <w:bookmarkEnd w:id="27922"/>
      </w:del>
    </w:p>
    <w:p w14:paraId="657648A7" w14:textId="72F7D389" w:rsidR="00755C63" w:rsidRPr="00920004" w:rsidDel="00BA3432" w:rsidRDefault="00C86E94" w:rsidP="00BD0851">
      <w:pPr>
        <w:pStyle w:val="Heading5"/>
        <w:spacing w:before="240" w:line="0" w:lineRule="atLeast"/>
        <w:rPr>
          <w:del w:id="27923" w:author="phuong vu" w:date="2018-11-25T21:53:00Z"/>
          <w:rFonts w:cstheme="majorHAnsi"/>
          <w:lang w:val="en-US"/>
          <w:rPrChange w:id="27924" w:author="phuong vu" w:date="2018-11-30T22:36:00Z">
            <w:rPr>
              <w:del w:id="27925" w:author="phuong vu" w:date="2018-11-25T21:53:00Z"/>
              <w:lang w:val="en-US"/>
            </w:rPr>
          </w:rPrChange>
        </w:rPr>
        <w:pPrChange w:id="27926" w:author="phuong vu" w:date="2018-11-30T14:16:00Z">
          <w:pPr>
            <w:pStyle w:val="Heading5"/>
          </w:pPr>
        </w:pPrChange>
      </w:pPr>
      <w:del w:id="27927" w:author="phuong vu" w:date="2018-11-25T21:53:00Z">
        <w:r w:rsidRPr="00920004" w:rsidDel="00BA3432">
          <w:rPr>
            <w:b w:val="0"/>
            <w:noProof/>
            <w:lang w:val="en-US"/>
            <w:rPrChange w:id="27928" w:author="phuong vu" w:date="2018-11-30T22:36:00Z">
              <w:rPr>
                <w:b w:val="0"/>
                <w:noProof/>
                <w:lang w:val="en-US"/>
              </w:rPr>
            </w:rPrChange>
          </w:rPr>
          <mc:AlternateContent>
            <mc:Choice Requires="wps">
              <w:drawing>
                <wp:anchor distT="0" distB="0" distL="114300" distR="114300" simplePos="0" relativeHeight="251658240"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265BC08D" w:rsidR="00E64310" w:rsidRPr="00E4365A" w:rsidRDefault="00E64310" w:rsidP="00A17FA5">
                              <w:pPr>
                                <w:pStyle w:val="Caption"/>
                                <w:rPr>
                                  <w:b/>
                                  <w:noProof/>
                                </w:rPr>
                                <w:pPrChange w:id="27929" w:author="phuong vu" w:date="2018-11-30T22:42:00Z">
                                  <w:pPr>
                                    <w:pStyle w:val="Caption"/>
                                  </w:pPr>
                                </w:pPrChange>
                              </w:pPr>
                              <w:bookmarkStart w:id="27930" w:name="_Toc531380520"/>
                              <w:r w:rsidRPr="00E4365A">
                                <w:t xml:space="preserve">Hình </w:t>
                              </w:r>
                              <w:ins w:id="27931" w:author="phuong vu" w:date="2018-11-30T15:13:00Z">
                                <w:r>
                                  <w:fldChar w:fldCharType="begin"/>
                                </w:r>
                                <w:r>
                                  <w:instrText xml:space="preserve"> STYLEREF 1 \s </w:instrText>
                                </w:r>
                              </w:ins>
                              <w:r>
                                <w:fldChar w:fldCharType="separate"/>
                              </w:r>
                              <w:r>
                                <w:rPr>
                                  <w:noProof/>
                                </w:rPr>
                                <w:t>1</w:t>
                              </w:r>
                              <w:ins w:id="27932" w:author="phuong vu" w:date="2018-11-30T15:13:00Z">
                                <w:r>
                                  <w:fldChar w:fldCharType="end"/>
                                </w:r>
                                <w:r>
                                  <w:t>.</w:t>
                                </w:r>
                                <w:r>
                                  <w:fldChar w:fldCharType="begin"/>
                                </w:r>
                                <w:r>
                                  <w:instrText xml:space="preserve"> SEQ Hình \* ARABIC \s 1 </w:instrText>
                                </w:r>
                              </w:ins>
                              <w:r>
                                <w:fldChar w:fldCharType="separate"/>
                              </w:r>
                              <w:ins w:id="27933" w:author="phuong vu" w:date="2018-11-30T22:44:00Z">
                                <w:r>
                                  <w:rPr>
                                    <w:noProof/>
                                  </w:rPr>
                                  <w:t>1</w:t>
                                </w:r>
                              </w:ins>
                              <w:ins w:id="27934" w:author="phuong vu" w:date="2018-11-30T15:13:00Z">
                                <w:r>
                                  <w:fldChar w:fldCharType="end"/>
                                </w:r>
                              </w:ins>
                              <w:del w:id="27935"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25</w:delText>
                                </w:r>
                                <w:r w:rsidDel="00EC5005">
                                  <w:fldChar w:fldCharType="end"/>
                                </w:r>
                              </w:del>
                              <w:r w:rsidRPr="00E4365A">
                                <w:rPr>
                                  <w:lang w:val="en-US"/>
                                </w:rPr>
                                <w:t xml:space="preserve"> Giao diện đăng kí và cập nhật thông tin tài khoản</w:t>
                              </w:r>
                              <w:bookmarkEnd w:id="27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1" type="#_x0000_t202" style="position:absolute;left:0;text-align:left;margin-left:30.05pt;margin-top:367.3pt;width:371.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8DjLg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" stroked="f">
                  <v:textbox style="mso-fit-shape-to-text:t" inset="0,0,0,0">
                    <w:txbxContent>
                      <w:p w14:paraId="0541E0FC" w14:textId="265BC08D" w:rsidR="00E64310" w:rsidRPr="00E4365A" w:rsidRDefault="00E64310" w:rsidP="00A17FA5">
                        <w:pPr>
                          <w:pStyle w:val="Caption"/>
                          <w:rPr>
                            <w:b/>
                            <w:noProof/>
                          </w:rPr>
                          <w:pPrChange w:id="27936" w:author="phuong vu" w:date="2018-11-30T22:42:00Z">
                            <w:pPr>
                              <w:pStyle w:val="Caption"/>
                            </w:pPr>
                          </w:pPrChange>
                        </w:pPr>
                        <w:bookmarkStart w:id="27937" w:name="_Toc531380520"/>
                        <w:r w:rsidRPr="00E4365A">
                          <w:t xml:space="preserve">Hình </w:t>
                        </w:r>
                        <w:ins w:id="27938" w:author="phuong vu" w:date="2018-11-30T15:13:00Z">
                          <w:r>
                            <w:fldChar w:fldCharType="begin"/>
                          </w:r>
                          <w:r>
                            <w:instrText xml:space="preserve"> STYLEREF 1 \s </w:instrText>
                          </w:r>
                        </w:ins>
                        <w:r>
                          <w:fldChar w:fldCharType="separate"/>
                        </w:r>
                        <w:r>
                          <w:rPr>
                            <w:noProof/>
                          </w:rPr>
                          <w:t>1</w:t>
                        </w:r>
                        <w:ins w:id="27939" w:author="phuong vu" w:date="2018-11-30T15:13:00Z">
                          <w:r>
                            <w:fldChar w:fldCharType="end"/>
                          </w:r>
                          <w:r>
                            <w:t>.</w:t>
                          </w:r>
                          <w:r>
                            <w:fldChar w:fldCharType="begin"/>
                          </w:r>
                          <w:r>
                            <w:instrText xml:space="preserve"> SEQ Hình \* ARABIC \s 1 </w:instrText>
                          </w:r>
                        </w:ins>
                        <w:r>
                          <w:fldChar w:fldCharType="separate"/>
                        </w:r>
                        <w:ins w:id="27940" w:author="phuong vu" w:date="2018-11-30T22:44:00Z">
                          <w:r>
                            <w:rPr>
                              <w:noProof/>
                            </w:rPr>
                            <w:t>1</w:t>
                          </w:r>
                        </w:ins>
                        <w:ins w:id="27941" w:author="phuong vu" w:date="2018-11-30T15:13:00Z">
                          <w:r>
                            <w:fldChar w:fldCharType="end"/>
                          </w:r>
                        </w:ins>
                        <w:del w:id="27942" w:author="phuong vu" w:date="2018-11-16T11:28:00Z">
                          <w:r w:rsidDel="00EC5005">
                            <w:fldChar w:fldCharType="begin"/>
                          </w:r>
                          <w:r w:rsidDel="00EC5005">
                            <w:delInstrText xml:space="preserve"> STYLEREF 1 \s </w:delInstrText>
                          </w:r>
                          <w:r w:rsidDel="00EC5005">
                            <w:fldChar w:fldCharType="separate"/>
                          </w:r>
                          <w:r w:rsidDel="00EC5005">
                            <w:rPr>
                              <w:noProof/>
                            </w:rPr>
                            <w:delText>3</w:delText>
                          </w:r>
                          <w:r w:rsidDel="00EC5005">
                            <w:fldChar w:fldCharType="end"/>
                          </w:r>
                          <w:r w:rsidDel="00EC5005">
                            <w:delText>.</w:delText>
                          </w:r>
                          <w:r w:rsidDel="00EC5005">
                            <w:fldChar w:fldCharType="begin"/>
                          </w:r>
                          <w:r w:rsidDel="00EC5005">
                            <w:delInstrText xml:space="preserve"> SEQ Hình \* ARABIC \s 1 </w:delInstrText>
                          </w:r>
                          <w:r w:rsidDel="00EC5005">
                            <w:fldChar w:fldCharType="separate"/>
                          </w:r>
                          <w:r w:rsidDel="00EC5005">
                            <w:rPr>
                              <w:noProof/>
                            </w:rPr>
                            <w:delText>25</w:delText>
                          </w:r>
                          <w:r w:rsidDel="00EC5005">
                            <w:fldChar w:fldCharType="end"/>
                          </w:r>
                        </w:del>
                        <w:r w:rsidRPr="00E4365A">
                          <w:rPr>
                            <w:lang w:val="en-US"/>
                          </w:rPr>
                          <w:t xml:space="preserve"> Giao diện đăng kí và cập nhật thông tin tài khoản</w:t>
                        </w:r>
                        <w:bookmarkEnd w:id="27937"/>
                      </w:p>
                    </w:txbxContent>
                  </v:textbox>
                  <w10:wrap type="topAndBottom"/>
                </v:shape>
              </w:pict>
            </mc:Fallback>
          </mc:AlternateContent>
        </w:r>
        <w:r w:rsidRPr="00920004" w:rsidDel="00BA3432">
          <w:rPr>
            <w:rFonts w:cstheme="majorHAnsi"/>
            <w:b w:val="0"/>
            <w:noProof/>
            <w:lang w:val="en-US"/>
            <w:rPrChange w:id="27943" w:author="phuong vu" w:date="2018-11-30T22:36:00Z">
              <w:rPr>
                <w:b w:val="0"/>
                <w:noProof/>
                <w:lang w:val="en-US"/>
              </w:rPr>
            </w:rPrChange>
          </w:rPr>
          <mc:AlternateContent>
            <mc:Choice Requires="wpg">
              <w:drawing>
                <wp:anchor distT="0" distB="0" distL="114300" distR="114300" simplePos="0" relativeHeight="25165721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105"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106" o:title=""/>
                  </v:shape>
                  <w10:wrap type="topAndBottom" anchorx="page"/>
                </v:group>
              </w:pict>
            </mc:Fallback>
          </mc:AlternateContent>
        </w:r>
        <w:r w:rsidR="00755C63" w:rsidRPr="00920004" w:rsidDel="00BA3432">
          <w:rPr>
            <w:rFonts w:cstheme="majorHAnsi"/>
            <w:lang w:val="en-US"/>
            <w:rPrChange w:id="27944" w:author="phuong vu" w:date="2018-11-30T22:36:00Z">
              <w:rPr>
                <w:rFonts w:cstheme="majorHAnsi"/>
                <w:lang w:val="en-US"/>
              </w:rPr>
            </w:rPrChange>
          </w:rPr>
          <w:delText>Các thành ph</w:delText>
        </w:r>
        <w:r w:rsidR="00755C63" w:rsidRPr="00920004" w:rsidDel="00BA3432">
          <w:rPr>
            <w:rFonts w:cstheme="majorHAnsi"/>
            <w:b w:val="0"/>
            <w:lang w:val="en-US"/>
            <w:rPrChange w:id="27945" w:author="phuong vu" w:date="2018-11-30T22:36:00Z">
              <w:rPr>
                <w:b w:val="0"/>
                <w:lang w:val="en-US"/>
              </w:rPr>
            </w:rPrChange>
          </w:rPr>
          <w:delText>ần giao diện</w:delText>
        </w:r>
        <w:bookmarkStart w:id="27946" w:name="_Toc531009842"/>
        <w:bookmarkStart w:id="27947" w:name="_Toc531102418"/>
        <w:bookmarkStart w:id="27948" w:name="_Toc531103366"/>
        <w:bookmarkStart w:id="27949" w:name="_Toc531359607"/>
        <w:bookmarkStart w:id="27950" w:name="_Toc531360588"/>
        <w:bookmarkStart w:id="27951" w:name="_Toc531381430"/>
        <w:bookmarkEnd w:id="27946"/>
        <w:bookmarkEnd w:id="27947"/>
        <w:bookmarkEnd w:id="27948"/>
        <w:bookmarkEnd w:id="27949"/>
        <w:bookmarkEnd w:id="27950"/>
        <w:bookmarkEnd w:id="27951"/>
      </w:del>
    </w:p>
    <w:tbl>
      <w:tblPr>
        <w:tblStyle w:val="TableGrid"/>
        <w:tblW w:w="0" w:type="auto"/>
        <w:tblLook w:val="04A0" w:firstRow="1" w:lastRow="0" w:firstColumn="1" w:lastColumn="0" w:noHBand="0" w:noVBand="1"/>
      </w:tblPr>
      <w:tblGrid>
        <w:gridCol w:w="801"/>
        <w:gridCol w:w="1624"/>
        <w:gridCol w:w="3060"/>
        <w:gridCol w:w="1585"/>
        <w:gridCol w:w="1707"/>
      </w:tblGrid>
      <w:tr w:rsidR="00820B56" w:rsidRPr="00920004" w:rsidDel="00BA3432" w14:paraId="3C122060" w14:textId="740791C0" w:rsidTr="00E4365A">
        <w:trPr>
          <w:del w:id="27952" w:author="phuong vu" w:date="2018-11-25T21:53:00Z"/>
        </w:trPr>
        <w:tc>
          <w:tcPr>
            <w:tcW w:w="801" w:type="dxa"/>
            <w:vAlign w:val="center"/>
          </w:tcPr>
          <w:p w14:paraId="1AE79D3F" w14:textId="17CBDA76" w:rsidR="00510604" w:rsidRPr="00920004" w:rsidDel="00BA3432" w:rsidRDefault="00510604" w:rsidP="00BD0851">
            <w:pPr>
              <w:spacing w:before="240" w:line="0" w:lineRule="atLeast"/>
              <w:jc w:val="center"/>
              <w:rPr>
                <w:del w:id="27953" w:author="phuong vu" w:date="2018-11-25T21:53:00Z"/>
                <w:b/>
                <w:lang w:val="en-US"/>
                <w:rPrChange w:id="27954" w:author="phuong vu" w:date="2018-11-30T22:36:00Z">
                  <w:rPr>
                    <w:del w:id="27955" w:author="phuong vu" w:date="2018-11-25T21:53:00Z"/>
                    <w:b/>
                    <w:lang w:val="en-US"/>
                  </w:rPr>
                </w:rPrChange>
              </w:rPr>
              <w:pPrChange w:id="27956" w:author="phuong vu" w:date="2018-11-30T14:16:00Z">
                <w:pPr>
                  <w:spacing w:line="360" w:lineRule="auto"/>
                  <w:jc w:val="center"/>
                </w:pPr>
              </w:pPrChange>
            </w:pPr>
            <w:del w:id="27957" w:author="phuong vu" w:date="2018-11-25T21:53:00Z">
              <w:r w:rsidRPr="00920004" w:rsidDel="00BA3432">
                <w:rPr>
                  <w:b/>
                  <w:lang w:val="en-US"/>
                  <w:rPrChange w:id="27958" w:author="phuong vu" w:date="2018-11-30T22:36:00Z">
                    <w:rPr>
                      <w:b/>
                      <w:lang w:val="en-US"/>
                    </w:rPr>
                  </w:rPrChange>
                </w:rPr>
                <w:delText>STT</w:delText>
              </w:r>
              <w:bookmarkStart w:id="27959" w:name="_Toc531009843"/>
              <w:bookmarkStart w:id="27960" w:name="_Toc531102419"/>
              <w:bookmarkStart w:id="27961" w:name="_Toc531103367"/>
              <w:bookmarkStart w:id="27962" w:name="_Toc531359608"/>
              <w:bookmarkStart w:id="27963" w:name="_Toc531360589"/>
              <w:bookmarkStart w:id="27964" w:name="_Toc531381431"/>
              <w:bookmarkEnd w:id="27959"/>
              <w:bookmarkEnd w:id="27960"/>
              <w:bookmarkEnd w:id="27961"/>
              <w:bookmarkEnd w:id="27962"/>
              <w:bookmarkEnd w:id="27963"/>
              <w:bookmarkEnd w:id="27964"/>
            </w:del>
          </w:p>
        </w:tc>
        <w:tc>
          <w:tcPr>
            <w:tcW w:w="1624" w:type="dxa"/>
            <w:vAlign w:val="center"/>
          </w:tcPr>
          <w:p w14:paraId="42882BB7" w14:textId="598F5EE9" w:rsidR="00510604" w:rsidRPr="00920004" w:rsidDel="00BA3432" w:rsidRDefault="00510604" w:rsidP="00BD0851">
            <w:pPr>
              <w:spacing w:before="240" w:line="0" w:lineRule="atLeast"/>
              <w:jc w:val="center"/>
              <w:rPr>
                <w:del w:id="27965" w:author="phuong vu" w:date="2018-11-25T21:53:00Z"/>
                <w:b/>
                <w:lang w:val="en-US"/>
                <w:rPrChange w:id="27966" w:author="phuong vu" w:date="2018-11-30T22:36:00Z">
                  <w:rPr>
                    <w:del w:id="27967" w:author="phuong vu" w:date="2018-11-25T21:53:00Z"/>
                    <w:b/>
                    <w:lang w:val="en-US"/>
                  </w:rPr>
                </w:rPrChange>
              </w:rPr>
              <w:pPrChange w:id="27968" w:author="phuong vu" w:date="2018-11-30T14:16:00Z">
                <w:pPr>
                  <w:spacing w:line="360" w:lineRule="auto"/>
                  <w:jc w:val="center"/>
                </w:pPr>
              </w:pPrChange>
            </w:pPr>
            <w:del w:id="27969" w:author="phuong vu" w:date="2018-11-25T21:53:00Z">
              <w:r w:rsidRPr="00920004" w:rsidDel="00BA3432">
                <w:rPr>
                  <w:b/>
                  <w:lang w:val="en-US"/>
                  <w:rPrChange w:id="27970" w:author="phuong vu" w:date="2018-11-30T22:36:00Z">
                    <w:rPr>
                      <w:b/>
                      <w:lang w:val="en-US"/>
                    </w:rPr>
                  </w:rPrChange>
                </w:rPr>
                <w:delText>Loại điều khiển</w:delText>
              </w:r>
              <w:bookmarkStart w:id="27971" w:name="_Toc531009844"/>
              <w:bookmarkStart w:id="27972" w:name="_Toc531102420"/>
              <w:bookmarkStart w:id="27973" w:name="_Toc531103368"/>
              <w:bookmarkStart w:id="27974" w:name="_Toc531359609"/>
              <w:bookmarkStart w:id="27975" w:name="_Toc531360590"/>
              <w:bookmarkStart w:id="27976" w:name="_Toc531381432"/>
              <w:bookmarkEnd w:id="27971"/>
              <w:bookmarkEnd w:id="27972"/>
              <w:bookmarkEnd w:id="27973"/>
              <w:bookmarkEnd w:id="27974"/>
              <w:bookmarkEnd w:id="27975"/>
              <w:bookmarkEnd w:id="27976"/>
            </w:del>
          </w:p>
        </w:tc>
        <w:tc>
          <w:tcPr>
            <w:tcW w:w="3060" w:type="dxa"/>
            <w:vAlign w:val="center"/>
          </w:tcPr>
          <w:p w14:paraId="7D01DD4C" w14:textId="2476255F" w:rsidR="00510604" w:rsidRPr="00920004" w:rsidDel="00BA3432" w:rsidRDefault="00510604" w:rsidP="00BD0851">
            <w:pPr>
              <w:spacing w:before="240" w:line="0" w:lineRule="atLeast"/>
              <w:jc w:val="center"/>
              <w:rPr>
                <w:del w:id="27977" w:author="phuong vu" w:date="2018-11-25T21:53:00Z"/>
                <w:b/>
                <w:lang w:val="en-US"/>
                <w:rPrChange w:id="27978" w:author="phuong vu" w:date="2018-11-30T22:36:00Z">
                  <w:rPr>
                    <w:del w:id="27979" w:author="phuong vu" w:date="2018-11-25T21:53:00Z"/>
                    <w:b/>
                    <w:lang w:val="en-US"/>
                  </w:rPr>
                </w:rPrChange>
              </w:rPr>
              <w:pPrChange w:id="27980" w:author="phuong vu" w:date="2018-11-30T14:16:00Z">
                <w:pPr>
                  <w:spacing w:line="360" w:lineRule="auto"/>
                  <w:jc w:val="center"/>
                </w:pPr>
              </w:pPrChange>
            </w:pPr>
            <w:del w:id="27981" w:author="phuong vu" w:date="2018-11-25T21:53:00Z">
              <w:r w:rsidRPr="00920004" w:rsidDel="00BA3432">
                <w:rPr>
                  <w:b/>
                  <w:lang w:val="en-US"/>
                  <w:rPrChange w:id="27982" w:author="phuong vu" w:date="2018-11-30T22:36:00Z">
                    <w:rPr>
                      <w:b/>
                      <w:lang w:val="en-US"/>
                    </w:rPr>
                  </w:rPrChange>
                </w:rPr>
                <w:delText>Nội dung thực hiện</w:delText>
              </w:r>
              <w:bookmarkStart w:id="27983" w:name="_Toc531009845"/>
              <w:bookmarkStart w:id="27984" w:name="_Toc531102421"/>
              <w:bookmarkStart w:id="27985" w:name="_Toc531103369"/>
              <w:bookmarkStart w:id="27986" w:name="_Toc531359610"/>
              <w:bookmarkStart w:id="27987" w:name="_Toc531360591"/>
              <w:bookmarkStart w:id="27988" w:name="_Toc531381433"/>
              <w:bookmarkEnd w:id="27983"/>
              <w:bookmarkEnd w:id="27984"/>
              <w:bookmarkEnd w:id="27985"/>
              <w:bookmarkEnd w:id="27986"/>
              <w:bookmarkEnd w:id="27987"/>
              <w:bookmarkEnd w:id="27988"/>
            </w:del>
          </w:p>
        </w:tc>
        <w:tc>
          <w:tcPr>
            <w:tcW w:w="1585" w:type="dxa"/>
            <w:vAlign w:val="center"/>
          </w:tcPr>
          <w:p w14:paraId="4B93BA4C" w14:textId="6AB26B50" w:rsidR="00510604" w:rsidRPr="00920004" w:rsidDel="00BA3432" w:rsidRDefault="00510604" w:rsidP="00BD0851">
            <w:pPr>
              <w:spacing w:before="240" w:line="0" w:lineRule="atLeast"/>
              <w:jc w:val="center"/>
              <w:rPr>
                <w:del w:id="27989" w:author="phuong vu" w:date="2018-11-25T21:53:00Z"/>
                <w:b/>
                <w:lang w:val="en-US"/>
                <w:rPrChange w:id="27990" w:author="phuong vu" w:date="2018-11-30T22:36:00Z">
                  <w:rPr>
                    <w:del w:id="27991" w:author="phuong vu" w:date="2018-11-25T21:53:00Z"/>
                    <w:b/>
                    <w:lang w:val="en-US"/>
                  </w:rPr>
                </w:rPrChange>
              </w:rPr>
              <w:pPrChange w:id="27992" w:author="phuong vu" w:date="2018-11-30T14:16:00Z">
                <w:pPr>
                  <w:spacing w:line="360" w:lineRule="auto"/>
                  <w:jc w:val="center"/>
                </w:pPr>
              </w:pPrChange>
            </w:pPr>
            <w:del w:id="27993" w:author="phuong vu" w:date="2018-11-25T21:53:00Z">
              <w:r w:rsidRPr="00920004" w:rsidDel="00BA3432">
                <w:rPr>
                  <w:b/>
                  <w:lang w:val="en-US"/>
                  <w:rPrChange w:id="27994" w:author="phuong vu" w:date="2018-11-30T22:36:00Z">
                    <w:rPr>
                      <w:b/>
                      <w:lang w:val="en-US"/>
                    </w:rPr>
                  </w:rPrChange>
                </w:rPr>
                <w:delText>Giá trị mặc định</w:delText>
              </w:r>
              <w:bookmarkStart w:id="27995" w:name="_Toc531009846"/>
              <w:bookmarkStart w:id="27996" w:name="_Toc531102422"/>
              <w:bookmarkStart w:id="27997" w:name="_Toc531103370"/>
              <w:bookmarkStart w:id="27998" w:name="_Toc531359611"/>
              <w:bookmarkStart w:id="27999" w:name="_Toc531360592"/>
              <w:bookmarkStart w:id="28000" w:name="_Toc531381434"/>
              <w:bookmarkEnd w:id="27995"/>
              <w:bookmarkEnd w:id="27996"/>
              <w:bookmarkEnd w:id="27997"/>
              <w:bookmarkEnd w:id="27998"/>
              <w:bookmarkEnd w:id="27999"/>
              <w:bookmarkEnd w:id="28000"/>
            </w:del>
          </w:p>
        </w:tc>
        <w:tc>
          <w:tcPr>
            <w:tcW w:w="1707" w:type="dxa"/>
            <w:vAlign w:val="center"/>
          </w:tcPr>
          <w:p w14:paraId="7D5EE207" w14:textId="7992139E" w:rsidR="00510604" w:rsidRPr="00920004" w:rsidDel="00BA3432" w:rsidRDefault="00510604" w:rsidP="00BD0851">
            <w:pPr>
              <w:spacing w:before="240" w:line="0" w:lineRule="atLeast"/>
              <w:jc w:val="center"/>
              <w:rPr>
                <w:del w:id="28001" w:author="phuong vu" w:date="2018-11-25T21:53:00Z"/>
                <w:b/>
                <w:lang w:val="en-US"/>
                <w:rPrChange w:id="28002" w:author="phuong vu" w:date="2018-11-30T22:36:00Z">
                  <w:rPr>
                    <w:del w:id="28003" w:author="phuong vu" w:date="2018-11-25T21:53:00Z"/>
                    <w:b/>
                    <w:lang w:val="en-US"/>
                  </w:rPr>
                </w:rPrChange>
              </w:rPr>
              <w:pPrChange w:id="28004" w:author="phuong vu" w:date="2018-11-30T14:16:00Z">
                <w:pPr>
                  <w:spacing w:line="360" w:lineRule="auto"/>
                  <w:jc w:val="center"/>
                </w:pPr>
              </w:pPrChange>
            </w:pPr>
            <w:del w:id="28005" w:author="phuong vu" w:date="2018-11-25T21:53:00Z">
              <w:r w:rsidRPr="00920004" w:rsidDel="00BA3432">
                <w:rPr>
                  <w:b/>
                  <w:lang w:val="en-US"/>
                  <w:rPrChange w:id="28006" w:author="phuong vu" w:date="2018-11-30T22:36:00Z">
                    <w:rPr>
                      <w:b/>
                      <w:lang w:val="en-US"/>
                    </w:rPr>
                  </w:rPrChange>
                </w:rPr>
                <w:delText>Lưu ý</w:delText>
              </w:r>
              <w:bookmarkStart w:id="28007" w:name="_Toc531009847"/>
              <w:bookmarkStart w:id="28008" w:name="_Toc531102423"/>
              <w:bookmarkStart w:id="28009" w:name="_Toc531103371"/>
              <w:bookmarkStart w:id="28010" w:name="_Toc531359612"/>
              <w:bookmarkStart w:id="28011" w:name="_Toc531360593"/>
              <w:bookmarkStart w:id="28012" w:name="_Toc531381435"/>
              <w:bookmarkEnd w:id="28007"/>
              <w:bookmarkEnd w:id="28008"/>
              <w:bookmarkEnd w:id="28009"/>
              <w:bookmarkEnd w:id="28010"/>
              <w:bookmarkEnd w:id="28011"/>
              <w:bookmarkEnd w:id="28012"/>
            </w:del>
          </w:p>
        </w:tc>
        <w:bookmarkStart w:id="28013" w:name="_Toc531009848"/>
        <w:bookmarkStart w:id="28014" w:name="_Toc531102424"/>
        <w:bookmarkStart w:id="28015" w:name="_Toc531103372"/>
        <w:bookmarkStart w:id="28016" w:name="_Toc531359613"/>
        <w:bookmarkStart w:id="28017" w:name="_Toc531360594"/>
        <w:bookmarkStart w:id="28018" w:name="_Toc531381436"/>
        <w:bookmarkEnd w:id="28013"/>
        <w:bookmarkEnd w:id="28014"/>
        <w:bookmarkEnd w:id="28015"/>
        <w:bookmarkEnd w:id="28016"/>
        <w:bookmarkEnd w:id="28017"/>
        <w:bookmarkEnd w:id="28018"/>
      </w:tr>
      <w:tr w:rsidR="00820B56" w:rsidRPr="00920004" w:rsidDel="00BA3432" w14:paraId="3F7E2379" w14:textId="3337066A" w:rsidTr="00E4365A">
        <w:trPr>
          <w:del w:id="28019" w:author="phuong vu" w:date="2018-11-25T21:53:00Z"/>
        </w:trPr>
        <w:tc>
          <w:tcPr>
            <w:tcW w:w="801" w:type="dxa"/>
          </w:tcPr>
          <w:p w14:paraId="1E70EA34" w14:textId="0AF313E4" w:rsidR="00510604" w:rsidRPr="00920004" w:rsidDel="00BA3432" w:rsidRDefault="00510604" w:rsidP="00BD0851">
            <w:pPr>
              <w:spacing w:before="240" w:line="0" w:lineRule="atLeast"/>
              <w:jc w:val="center"/>
              <w:rPr>
                <w:del w:id="28020" w:author="phuong vu" w:date="2018-11-25T21:53:00Z"/>
                <w:lang w:val="en-US"/>
                <w:rPrChange w:id="28021" w:author="phuong vu" w:date="2018-11-30T22:36:00Z">
                  <w:rPr>
                    <w:del w:id="28022" w:author="phuong vu" w:date="2018-11-25T21:53:00Z"/>
                    <w:lang w:val="en-US"/>
                  </w:rPr>
                </w:rPrChange>
              </w:rPr>
              <w:pPrChange w:id="28023" w:author="phuong vu" w:date="2018-11-30T14:16:00Z">
                <w:pPr>
                  <w:spacing w:line="360" w:lineRule="auto"/>
                  <w:jc w:val="center"/>
                </w:pPr>
              </w:pPrChange>
            </w:pPr>
            <w:del w:id="28024" w:author="phuong vu" w:date="2018-11-25T21:53:00Z">
              <w:r w:rsidRPr="00920004" w:rsidDel="00BA3432">
                <w:rPr>
                  <w:lang w:val="en-US"/>
                  <w:rPrChange w:id="28025" w:author="phuong vu" w:date="2018-11-30T22:36:00Z">
                    <w:rPr>
                      <w:lang w:val="en-US"/>
                    </w:rPr>
                  </w:rPrChange>
                </w:rPr>
                <w:delText>1</w:delText>
              </w:r>
              <w:bookmarkStart w:id="28026" w:name="_Toc531009849"/>
              <w:bookmarkStart w:id="28027" w:name="_Toc531102425"/>
              <w:bookmarkStart w:id="28028" w:name="_Toc531103373"/>
              <w:bookmarkStart w:id="28029" w:name="_Toc531359614"/>
              <w:bookmarkStart w:id="28030" w:name="_Toc531360595"/>
              <w:bookmarkStart w:id="28031" w:name="_Toc531381437"/>
              <w:bookmarkEnd w:id="28026"/>
              <w:bookmarkEnd w:id="28027"/>
              <w:bookmarkEnd w:id="28028"/>
              <w:bookmarkEnd w:id="28029"/>
              <w:bookmarkEnd w:id="28030"/>
              <w:bookmarkEnd w:id="28031"/>
            </w:del>
          </w:p>
        </w:tc>
        <w:tc>
          <w:tcPr>
            <w:tcW w:w="1624" w:type="dxa"/>
          </w:tcPr>
          <w:p w14:paraId="6CD592DF" w14:textId="2D41587F" w:rsidR="00510604" w:rsidRPr="00920004" w:rsidDel="00BA3432" w:rsidRDefault="00820B56" w:rsidP="00BD0851">
            <w:pPr>
              <w:spacing w:before="240" w:line="0" w:lineRule="atLeast"/>
              <w:rPr>
                <w:del w:id="28032" w:author="phuong vu" w:date="2018-11-25T21:53:00Z"/>
                <w:lang w:val="en-US"/>
                <w:rPrChange w:id="28033" w:author="phuong vu" w:date="2018-11-30T22:36:00Z">
                  <w:rPr>
                    <w:del w:id="28034" w:author="phuong vu" w:date="2018-11-25T21:53:00Z"/>
                    <w:lang w:val="en-US"/>
                  </w:rPr>
                </w:rPrChange>
              </w:rPr>
              <w:pPrChange w:id="28035" w:author="phuong vu" w:date="2018-11-30T14:16:00Z">
                <w:pPr>
                  <w:spacing w:line="360" w:lineRule="auto"/>
                </w:pPr>
              </w:pPrChange>
            </w:pPr>
            <w:del w:id="28036" w:author="phuong vu" w:date="2018-11-25T21:53:00Z">
              <w:r w:rsidRPr="00920004" w:rsidDel="00BA3432">
                <w:rPr>
                  <w:lang w:val="en-US"/>
                  <w:rPrChange w:id="28037" w:author="phuong vu" w:date="2018-11-30T22:36:00Z">
                    <w:rPr>
                      <w:lang w:val="en-US"/>
                    </w:rPr>
                  </w:rPrChange>
                </w:rPr>
                <w:delText>editText</w:delText>
              </w:r>
              <w:bookmarkStart w:id="28038" w:name="_Toc531009850"/>
              <w:bookmarkStart w:id="28039" w:name="_Toc531102426"/>
              <w:bookmarkStart w:id="28040" w:name="_Toc531103374"/>
              <w:bookmarkStart w:id="28041" w:name="_Toc531359615"/>
              <w:bookmarkStart w:id="28042" w:name="_Toc531360596"/>
              <w:bookmarkStart w:id="28043" w:name="_Toc531381438"/>
              <w:bookmarkEnd w:id="28038"/>
              <w:bookmarkEnd w:id="28039"/>
              <w:bookmarkEnd w:id="28040"/>
              <w:bookmarkEnd w:id="28041"/>
              <w:bookmarkEnd w:id="28042"/>
              <w:bookmarkEnd w:id="28043"/>
            </w:del>
          </w:p>
        </w:tc>
        <w:tc>
          <w:tcPr>
            <w:tcW w:w="3060" w:type="dxa"/>
          </w:tcPr>
          <w:p w14:paraId="587067E0" w14:textId="06F78C88" w:rsidR="00510604" w:rsidRPr="00920004" w:rsidDel="00BA3432" w:rsidRDefault="00820B56" w:rsidP="00BD0851">
            <w:pPr>
              <w:spacing w:before="240" w:line="0" w:lineRule="atLeast"/>
              <w:rPr>
                <w:del w:id="28044" w:author="phuong vu" w:date="2018-11-25T21:53:00Z"/>
                <w:lang w:val="en-US"/>
                <w:rPrChange w:id="28045" w:author="phuong vu" w:date="2018-11-30T22:36:00Z">
                  <w:rPr>
                    <w:del w:id="28046" w:author="phuong vu" w:date="2018-11-25T21:53:00Z"/>
                    <w:lang w:val="en-US"/>
                  </w:rPr>
                </w:rPrChange>
              </w:rPr>
              <w:pPrChange w:id="28047" w:author="phuong vu" w:date="2018-11-30T14:16:00Z">
                <w:pPr>
                  <w:spacing w:line="360" w:lineRule="auto"/>
                </w:pPr>
              </w:pPrChange>
            </w:pPr>
            <w:del w:id="28048" w:author="phuong vu" w:date="2018-11-25T21:53:00Z">
              <w:r w:rsidRPr="00920004" w:rsidDel="00BA3432">
                <w:rPr>
                  <w:lang w:val="en-US"/>
                  <w:rPrChange w:id="28049" w:author="phuong vu" w:date="2018-11-30T22:36:00Z">
                    <w:rPr>
                      <w:lang w:val="en-US"/>
                    </w:rPr>
                  </w:rPrChange>
                </w:rPr>
                <w:delText>Nhập họ</w:delText>
              </w:r>
              <w:bookmarkStart w:id="28050" w:name="_Toc531009851"/>
              <w:bookmarkStart w:id="28051" w:name="_Toc531102427"/>
              <w:bookmarkStart w:id="28052" w:name="_Toc531103375"/>
              <w:bookmarkStart w:id="28053" w:name="_Toc531359616"/>
              <w:bookmarkStart w:id="28054" w:name="_Toc531360597"/>
              <w:bookmarkStart w:id="28055" w:name="_Toc531381439"/>
              <w:bookmarkEnd w:id="28050"/>
              <w:bookmarkEnd w:id="28051"/>
              <w:bookmarkEnd w:id="28052"/>
              <w:bookmarkEnd w:id="28053"/>
              <w:bookmarkEnd w:id="28054"/>
              <w:bookmarkEnd w:id="28055"/>
            </w:del>
          </w:p>
        </w:tc>
        <w:tc>
          <w:tcPr>
            <w:tcW w:w="1585" w:type="dxa"/>
          </w:tcPr>
          <w:p w14:paraId="6B4DE7BF" w14:textId="61D6E80A" w:rsidR="00510604" w:rsidRPr="00920004" w:rsidDel="00BA3432" w:rsidRDefault="00510604" w:rsidP="00BD0851">
            <w:pPr>
              <w:spacing w:before="240" w:line="0" w:lineRule="atLeast"/>
              <w:rPr>
                <w:del w:id="28056" w:author="phuong vu" w:date="2018-11-25T21:53:00Z"/>
                <w:lang w:val="en-US"/>
                <w:rPrChange w:id="28057" w:author="phuong vu" w:date="2018-11-30T22:36:00Z">
                  <w:rPr>
                    <w:del w:id="28058" w:author="phuong vu" w:date="2018-11-25T21:53:00Z"/>
                    <w:lang w:val="en-US"/>
                  </w:rPr>
                </w:rPrChange>
              </w:rPr>
              <w:pPrChange w:id="28059" w:author="phuong vu" w:date="2018-11-30T14:16:00Z">
                <w:pPr>
                  <w:spacing w:line="360" w:lineRule="auto"/>
                </w:pPr>
              </w:pPrChange>
            </w:pPr>
            <w:bookmarkStart w:id="28060" w:name="_Toc531009852"/>
            <w:bookmarkStart w:id="28061" w:name="_Toc531102428"/>
            <w:bookmarkStart w:id="28062" w:name="_Toc531103376"/>
            <w:bookmarkStart w:id="28063" w:name="_Toc531359617"/>
            <w:bookmarkStart w:id="28064" w:name="_Toc531360598"/>
            <w:bookmarkStart w:id="28065" w:name="_Toc531381440"/>
            <w:bookmarkEnd w:id="28060"/>
            <w:bookmarkEnd w:id="28061"/>
            <w:bookmarkEnd w:id="28062"/>
            <w:bookmarkEnd w:id="28063"/>
            <w:bookmarkEnd w:id="28064"/>
            <w:bookmarkEnd w:id="28065"/>
          </w:p>
        </w:tc>
        <w:tc>
          <w:tcPr>
            <w:tcW w:w="1707" w:type="dxa"/>
          </w:tcPr>
          <w:p w14:paraId="26C06F64" w14:textId="3EADF905" w:rsidR="00510604" w:rsidRPr="00920004" w:rsidDel="00BA3432" w:rsidRDefault="005E033B" w:rsidP="00BD0851">
            <w:pPr>
              <w:spacing w:before="240" w:line="0" w:lineRule="atLeast"/>
              <w:rPr>
                <w:del w:id="28066" w:author="phuong vu" w:date="2018-11-25T21:53:00Z"/>
                <w:lang w:val="en-US"/>
                <w:rPrChange w:id="28067" w:author="phuong vu" w:date="2018-11-30T22:36:00Z">
                  <w:rPr>
                    <w:del w:id="28068" w:author="phuong vu" w:date="2018-11-25T21:53:00Z"/>
                    <w:lang w:val="en-US"/>
                  </w:rPr>
                </w:rPrChange>
              </w:rPr>
              <w:pPrChange w:id="28069" w:author="phuong vu" w:date="2018-11-30T14:16:00Z">
                <w:pPr>
                  <w:spacing w:line="360" w:lineRule="auto"/>
                </w:pPr>
              </w:pPrChange>
            </w:pPr>
            <w:del w:id="28070" w:author="phuong vu" w:date="2018-11-25T21:53:00Z">
              <w:r w:rsidRPr="00920004" w:rsidDel="00BA3432">
                <w:rPr>
                  <w:lang w:val="en-US"/>
                  <w:rPrChange w:id="28071" w:author="phuong vu" w:date="2018-11-30T22:36:00Z">
                    <w:rPr>
                      <w:lang w:val="en-US"/>
                    </w:rPr>
                  </w:rPrChange>
                </w:rPr>
                <w:delText>Bắt buộc</w:delText>
              </w:r>
              <w:bookmarkStart w:id="28072" w:name="_Toc531009853"/>
              <w:bookmarkStart w:id="28073" w:name="_Toc531102429"/>
              <w:bookmarkStart w:id="28074" w:name="_Toc531103377"/>
              <w:bookmarkStart w:id="28075" w:name="_Toc531359618"/>
              <w:bookmarkStart w:id="28076" w:name="_Toc531360599"/>
              <w:bookmarkStart w:id="28077" w:name="_Toc531381441"/>
              <w:bookmarkEnd w:id="28072"/>
              <w:bookmarkEnd w:id="28073"/>
              <w:bookmarkEnd w:id="28074"/>
              <w:bookmarkEnd w:id="28075"/>
              <w:bookmarkEnd w:id="28076"/>
              <w:bookmarkEnd w:id="28077"/>
            </w:del>
          </w:p>
        </w:tc>
        <w:bookmarkStart w:id="28078" w:name="_Toc531009854"/>
        <w:bookmarkStart w:id="28079" w:name="_Toc531102430"/>
        <w:bookmarkStart w:id="28080" w:name="_Toc531103378"/>
        <w:bookmarkStart w:id="28081" w:name="_Toc531359619"/>
        <w:bookmarkStart w:id="28082" w:name="_Toc531360600"/>
        <w:bookmarkStart w:id="28083" w:name="_Toc531381442"/>
        <w:bookmarkEnd w:id="28078"/>
        <w:bookmarkEnd w:id="28079"/>
        <w:bookmarkEnd w:id="28080"/>
        <w:bookmarkEnd w:id="28081"/>
        <w:bookmarkEnd w:id="28082"/>
        <w:bookmarkEnd w:id="28083"/>
      </w:tr>
      <w:tr w:rsidR="00820B56" w:rsidRPr="00920004" w:rsidDel="00BA3432" w14:paraId="7DC5F1B4" w14:textId="64F1D74D" w:rsidTr="00E4365A">
        <w:trPr>
          <w:del w:id="28084" w:author="phuong vu" w:date="2018-11-25T21:53:00Z"/>
        </w:trPr>
        <w:tc>
          <w:tcPr>
            <w:tcW w:w="801" w:type="dxa"/>
          </w:tcPr>
          <w:p w14:paraId="6523B21F" w14:textId="06F796D0" w:rsidR="00510604" w:rsidRPr="00920004" w:rsidDel="00BA3432" w:rsidRDefault="00510604" w:rsidP="00BD0851">
            <w:pPr>
              <w:spacing w:before="240" w:line="0" w:lineRule="atLeast"/>
              <w:jc w:val="center"/>
              <w:rPr>
                <w:del w:id="28085" w:author="phuong vu" w:date="2018-11-25T21:53:00Z"/>
                <w:lang w:val="en-US"/>
                <w:rPrChange w:id="28086" w:author="phuong vu" w:date="2018-11-30T22:36:00Z">
                  <w:rPr>
                    <w:del w:id="28087" w:author="phuong vu" w:date="2018-11-25T21:53:00Z"/>
                    <w:lang w:val="en-US"/>
                  </w:rPr>
                </w:rPrChange>
              </w:rPr>
              <w:pPrChange w:id="28088" w:author="phuong vu" w:date="2018-11-30T14:16:00Z">
                <w:pPr>
                  <w:spacing w:line="360" w:lineRule="auto"/>
                  <w:jc w:val="center"/>
                </w:pPr>
              </w:pPrChange>
            </w:pPr>
            <w:del w:id="28089" w:author="phuong vu" w:date="2018-11-25T21:53:00Z">
              <w:r w:rsidRPr="00920004" w:rsidDel="00BA3432">
                <w:rPr>
                  <w:lang w:val="en-US"/>
                  <w:rPrChange w:id="28090" w:author="phuong vu" w:date="2018-11-30T22:36:00Z">
                    <w:rPr>
                      <w:lang w:val="en-US"/>
                    </w:rPr>
                  </w:rPrChange>
                </w:rPr>
                <w:delText>2</w:delText>
              </w:r>
              <w:bookmarkStart w:id="28091" w:name="_Toc531009855"/>
              <w:bookmarkStart w:id="28092" w:name="_Toc531102431"/>
              <w:bookmarkStart w:id="28093" w:name="_Toc531103379"/>
              <w:bookmarkStart w:id="28094" w:name="_Toc531359620"/>
              <w:bookmarkStart w:id="28095" w:name="_Toc531360601"/>
              <w:bookmarkStart w:id="28096" w:name="_Toc531381443"/>
              <w:bookmarkEnd w:id="28091"/>
              <w:bookmarkEnd w:id="28092"/>
              <w:bookmarkEnd w:id="28093"/>
              <w:bookmarkEnd w:id="28094"/>
              <w:bookmarkEnd w:id="28095"/>
              <w:bookmarkEnd w:id="28096"/>
            </w:del>
          </w:p>
        </w:tc>
        <w:tc>
          <w:tcPr>
            <w:tcW w:w="1624" w:type="dxa"/>
          </w:tcPr>
          <w:p w14:paraId="25752EF2" w14:textId="27105344" w:rsidR="00510604" w:rsidRPr="00920004" w:rsidDel="00BA3432" w:rsidRDefault="00820B56" w:rsidP="00BD0851">
            <w:pPr>
              <w:spacing w:before="240" w:line="0" w:lineRule="atLeast"/>
              <w:rPr>
                <w:del w:id="28097" w:author="phuong vu" w:date="2018-11-25T21:53:00Z"/>
                <w:lang w:val="en-US"/>
                <w:rPrChange w:id="28098" w:author="phuong vu" w:date="2018-11-30T22:36:00Z">
                  <w:rPr>
                    <w:del w:id="28099" w:author="phuong vu" w:date="2018-11-25T21:53:00Z"/>
                    <w:lang w:val="en-US"/>
                  </w:rPr>
                </w:rPrChange>
              </w:rPr>
              <w:pPrChange w:id="28100" w:author="phuong vu" w:date="2018-11-30T14:16:00Z">
                <w:pPr>
                  <w:spacing w:line="360" w:lineRule="auto"/>
                </w:pPr>
              </w:pPrChange>
            </w:pPr>
            <w:del w:id="28101" w:author="phuong vu" w:date="2018-11-25T21:53:00Z">
              <w:r w:rsidRPr="00920004" w:rsidDel="00BA3432">
                <w:rPr>
                  <w:lang w:val="en-US"/>
                  <w:rPrChange w:id="28102" w:author="phuong vu" w:date="2018-11-30T22:36:00Z">
                    <w:rPr>
                      <w:lang w:val="en-US"/>
                    </w:rPr>
                  </w:rPrChange>
                </w:rPr>
                <w:delText>editText</w:delText>
              </w:r>
              <w:bookmarkStart w:id="28103" w:name="_Toc531009856"/>
              <w:bookmarkStart w:id="28104" w:name="_Toc531102432"/>
              <w:bookmarkStart w:id="28105" w:name="_Toc531103380"/>
              <w:bookmarkStart w:id="28106" w:name="_Toc531359621"/>
              <w:bookmarkStart w:id="28107" w:name="_Toc531360602"/>
              <w:bookmarkStart w:id="28108" w:name="_Toc531381444"/>
              <w:bookmarkEnd w:id="28103"/>
              <w:bookmarkEnd w:id="28104"/>
              <w:bookmarkEnd w:id="28105"/>
              <w:bookmarkEnd w:id="28106"/>
              <w:bookmarkEnd w:id="28107"/>
              <w:bookmarkEnd w:id="28108"/>
            </w:del>
          </w:p>
        </w:tc>
        <w:tc>
          <w:tcPr>
            <w:tcW w:w="3060" w:type="dxa"/>
          </w:tcPr>
          <w:p w14:paraId="1B96D208" w14:textId="1085FE53" w:rsidR="00510604" w:rsidRPr="00920004" w:rsidDel="00BA3432" w:rsidRDefault="00820B56" w:rsidP="00BD0851">
            <w:pPr>
              <w:spacing w:before="240" w:line="0" w:lineRule="atLeast"/>
              <w:rPr>
                <w:del w:id="28109" w:author="phuong vu" w:date="2018-11-25T21:53:00Z"/>
                <w:lang w:val="en-US"/>
                <w:rPrChange w:id="28110" w:author="phuong vu" w:date="2018-11-30T22:36:00Z">
                  <w:rPr>
                    <w:del w:id="28111" w:author="phuong vu" w:date="2018-11-25T21:53:00Z"/>
                    <w:lang w:val="en-US"/>
                  </w:rPr>
                </w:rPrChange>
              </w:rPr>
              <w:pPrChange w:id="28112" w:author="phuong vu" w:date="2018-11-30T14:16:00Z">
                <w:pPr>
                  <w:spacing w:line="360" w:lineRule="auto"/>
                </w:pPr>
              </w:pPrChange>
            </w:pPr>
            <w:del w:id="28113" w:author="phuong vu" w:date="2018-11-25T21:53:00Z">
              <w:r w:rsidRPr="00920004" w:rsidDel="00BA3432">
                <w:rPr>
                  <w:lang w:val="en-US"/>
                  <w:rPrChange w:id="28114" w:author="phuong vu" w:date="2018-11-30T22:36:00Z">
                    <w:rPr>
                      <w:lang w:val="en-US"/>
                    </w:rPr>
                  </w:rPrChange>
                </w:rPr>
                <w:delText>Nhập tên</w:delText>
              </w:r>
              <w:bookmarkStart w:id="28115" w:name="_Toc531009857"/>
              <w:bookmarkStart w:id="28116" w:name="_Toc531102433"/>
              <w:bookmarkStart w:id="28117" w:name="_Toc531103381"/>
              <w:bookmarkStart w:id="28118" w:name="_Toc531359622"/>
              <w:bookmarkStart w:id="28119" w:name="_Toc531360603"/>
              <w:bookmarkStart w:id="28120" w:name="_Toc531381445"/>
              <w:bookmarkEnd w:id="28115"/>
              <w:bookmarkEnd w:id="28116"/>
              <w:bookmarkEnd w:id="28117"/>
              <w:bookmarkEnd w:id="28118"/>
              <w:bookmarkEnd w:id="28119"/>
              <w:bookmarkEnd w:id="28120"/>
            </w:del>
          </w:p>
        </w:tc>
        <w:tc>
          <w:tcPr>
            <w:tcW w:w="1585" w:type="dxa"/>
          </w:tcPr>
          <w:p w14:paraId="040447C3" w14:textId="7F7A7767" w:rsidR="00510604" w:rsidRPr="00920004" w:rsidDel="00BA3432" w:rsidRDefault="00510604" w:rsidP="00BD0851">
            <w:pPr>
              <w:spacing w:before="240" w:line="0" w:lineRule="atLeast"/>
              <w:rPr>
                <w:del w:id="28121" w:author="phuong vu" w:date="2018-11-25T21:53:00Z"/>
                <w:lang w:val="en-US"/>
                <w:rPrChange w:id="28122" w:author="phuong vu" w:date="2018-11-30T22:36:00Z">
                  <w:rPr>
                    <w:del w:id="28123" w:author="phuong vu" w:date="2018-11-25T21:53:00Z"/>
                    <w:lang w:val="en-US"/>
                  </w:rPr>
                </w:rPrChange>
              </w:rPr>
              <w:pPrChange w:id="28124" w:author="phuong vu" w:date="2018-11-30T14:16:00Z">
                <w:pPr>
                  <w:spacing w:line="360" w:lineRule="auto"/>
                </w:pPr>
              </w:pPrChange>
            </w:pPr>
            <w:bookmarkStart w:id="28125" w:name="_Toc531009858"/>
            <w:bookmarkStart w:id="28126" w:name="_Toc531102434"/>
            <w:bookmarkStart w:id="28127" w:name="_Toc531103382"/>
            <w:bookmarkStart w:id="28128" w:name="_Toc531359623"/>
            <w:bookmarkStart w:id="28129" w:name="_Toc531360604"/>
            <w:bookmarkStart w:id="28130" w:name="_Toc531381446"/>
            <w:bookmarkEnd w:id="28125"/>
            <w:bookmarkEnd w:id="28126"/>
            <w:bookmarkEnd w:id="28127"/>
            <w:bookmarkEnd w:id="28128"/>
            <w:bookmarkEnd w:id="28129"/>
            <w:bookmarkEnd w:id="28130"/>
          </w:p>
        </w:tc>
        <w:tc>
          <w:tcPr>
            <w:tcW w:w="1707" w:type="dxa"/>
          </w:tcPr>
          <w:p w14:paraId="3341C8ED" w14:textId="1BC4B8CA" w:rsidR="00510604" w:rsidRPr="00920004" w:rsidDel="00BA3432" w:rsidRDefault="005E033B" w:rsidP="00BD0851">
            <w:pPr>
              <w:spacing w:before="240" w:line="0" w:lineRule="atLeast"/>
              <w:rPr>
                <w:del w:id="28131" w:author="phuong vu" w:date="2018-11-25T21:53:00Z"/>
                <w:lang w:val="en-US"/>
                <w:rPrChange w:id="28132" w:author="phuong vu" w:date="2018-11-30T22:36:00Z">
                  <w:rPr>
                    <w:del w:id="28133" w:author="phuong vu" w:date="2018-11-25T21:53:00Z"/>
                    <w:lang w:val="en-US"/>
                  </w:rPr>
                </w:rPrChange>
              </w:rPr>
              <w:pPrChange w:id="28134" w:author="phuong vu" w:date="2018-11-30T14:16:00Z">
                <w:pPr>
                  <w:spacing w:line="360" w:lineRule="auto"/>
                </w:pPr>
              </w:pPrChange>
            </w:pPr>
            <w:del w:id="28135" w:author="phuong vu" w:date="2018-11-25T21:53:00Z">
              <w:r w:rsidRPr="00920004" w:rsidDel="00BA3432">
                <w:rPr>
                  <w:lang w:val="en-US"/>
                  <w:rPrChange w:id="28136" w:author="phuong vu" w:date="2018-11-30T22:36:00Z">
                    <w:rPr>
                      <w:lang w:val="en-US"/>
                    </w:rPr>
                  </w:rPrChange>
                </w:rPr>
                <w:delText>Bắt buộc</w:delText>
              </w:r>
              <w:bookmarkStart w:id="28137" w:name="_Toc531009859"/>
              <w:bookmarkStart w:id="28138" w:name="_Toc531102435"/>
              <w:bookmarkStart w:id="28139" w:name="_Toc531103383"/>
              <w:bookmarkStart w:id="28140" w:name="_Toc531359624"/>
              <w:bookmarkStart w:id="28141" w:name="_Toc531360605"/>
              <w:bookmarkStart w:id="28142" w:name="_Toc531381447"/>
              <w:bookmarkEnd w:id="28137"/>
              <w:bookmarkEnd w:id="28138"/>
              <w:bookmarkEnd w:id="28139"/>
              <w:bookmarkEnd w:id="28140"/>
              <w:bookmarkEnd w:id="28141"/>
              <w:bookmarkEnd w:id="28142"/>
            </w:del>
          </w:p>
        </w:tc>
        <w:bookmarkStart w:id="28143" w:name="_Toc531009860"/>
        <w:bookmarkStart w:id="28144" w:name="_Toc531102436"/>
        <w:bookmarkStart w:id="28145" w:name="_Toc531103384"/>
        <w:bookmarkStart w:id="28146" w:name="_Toc531359625"/>
        <w:bookmarkStart w:id="28147" w:name="_Toc531360606"/>
        <w:bookmarkStart w:id="28148" w:name="_Toc531381448"/>
        <w:bookmarkEnd w:id="28143"/>
        <w:bookmarkEnd w:id="28144"/>
        <w:bookmarkEnd w:id="28145"/>
        <w:bookmarkEnd w:id="28146"/>
        <w:bookmarkEnd w:id="28147"/>
        <w:bookmarkEnd w:id="28148"/>
      </w:tr>
      <w:tr w:rsidR="00820B56" w:rsidRPr="00920004" w:rsidDel="00BA3432" w14:paraId="0A284FB0" w14:textId="4E7F9496" w:rsidTr="00E4365A">
        <w:trPr>
          <w:del w:id="28149" w:author="phuong vu" w:date="2018-11-25T21:53:00Z"/>
        </w:trPr>
        <w:tc>
          <w:tcPr>
            <w:tcW w:w="801" w:type="dxa"/>
          </w:tcPr>
          <w:p w14:paraId="22B50571" w14:textId="4AAF8834" w:rsidR="00820B56" w:rsidRPr="00920004" w:rsidDel="00BA3432" w:rsidRDefault="00820B56" w:rsidP="00BD0851">
            <w:pPr>
              <w:spacing w:before="240" w:line="0" w:lineRule="atLeast"/>
              <w:jc w:val="center"/>
              <w:rPr>
                <w:del w:id="28150" w:author="phuong vu" w:date="2018-11-25T21:53:00Z"/>
                <w:lang w:val="en-US"/>
                <w:rPrChange w:id="28151" w:author="phuong vu" w:date="2018-11-30T22:36:00Z">
                  <w:rPr>
                    <w:del w:id="28152" w:author="phuong vu" w:date="2018-11-25T21:53:00Z"/>
                    <w:lang w:val="en-US"/>
                  </w:rPr>
                </w:rPrChange>
              </w:rPr>
              <w:pPrChange w:id="28153" w:author="phuong vu" w:date="2018-11-30T14:16:00Z">
                <w:pPr>
                  <w:spacing w:line="360" w:lineRule="auto"/>
                  <w:jc w:val="center"/>
                </w:pPr>
              </w:pPrChange>
            </w:pPr>
            <w:del w:id="28154" w:author="phuong vu" w:date="2018-11-25T21:53:00Z">
              <w:r w:rsidRPr="00920004" w:rsidDel="00BA3432">
                <w:rPr>
                  <w:lang w:val="en-US"/>
                  <w:rPrChange w:id="28155" w:author="phuong vu" w:date="2018-11-30T22:36:00Z">
                    <w:rPr>
                      <w:lang w:val="en-US"/>
                    </w:rPr>
                  </w:rPrChange>
                </w:rPr>
                <w:delText>3</w:delText>
              </w:r>
              <w:bookmarkStart w:id="28156" w:name="_Toc531009861"/>
              <w:bookmarkStart w:id="28157" w:name="_Toc531102437"/>
              <w:bookmarkStart w:id="28158" w:name="_Toc531103385"/>
              <w:bookmarkStart w:id="28159" w:name="_Toc531359626"/>
              <w:bookmarkStart w:id="28160" w:name="_Toc531360607"/>
              <w:bookmarkStart w:id="28161" w:name="_Toc531381449"/>
              <w:bookmarkEnd w:id="28156"/>
              <w:bookmarkEnd w:id="28157"/>
              <w:bookmarkEnd w:id="28158"/>
              <w:bookmarkEnd w:id="28159"/>
              <w:bookmarkEnd w:id="28160"/>
              <w:bookmarkEnd w:id="28161"/>
            </w:del>
          </w:p>
        </w:tc>
        <w:tc>
          <w:tcPr>
            <w:tcW w:w="1624" w:type="dxa"/>
          </w:tcPr>
          <w:p w14:paraId="159E7E18" w14:textId="3850B00B" w:rsidR="00820B56" w:rsidRPr="00920004" w:rsidDel="00BA3432" w:rsidRDefault="00820B56" w:rsidP="00BD0851">
            <w:pPr>
              <w:spacing w:before="240" w:line="0" w:lineRule="atLeast"/>
              <w:rPr>
                <w:del w:id="28162" w:author="phuong vu" w:date="2018-11-25T21:53:00Z"/>
                <w:lang w:val="en-US"/>
                <w:rPrChange w:id="28163" w:author="phuong vu" w:date="2018-11-30T22:36:00Z">
                  <w:rPr>
                    <w:del w:id="28164" w:author="phuong vu" w:date="2018-11-25T21:53:00Z"/>
                    <w:lang w:val="en-US"/>
                  </w:rPr>
                </w:rPrChange>
              </w:rPr>
              <w:pPrChange w:id="28165" w:author="phuong vu" w:date="2018-11-30T14:16:00Z">
                <w:pPr>
                  <w:spacing w:line="360" w:lineRule="auto"/>
                </w:pPr>
              </w:pPrChange>
            </w:pPr>
            <w:del w:id="28166" w:author="phuong vu" w:date="2018-11-25T21:53:00Z">
              <w:r w:rsidRPr="00920004" w:rsidDel="00BA3432">
                <w:rPr>
                  <w:lang w:val="en-US"/>
                  <w:rPrChange w:id="28167" w:author="phuong vu" w:date="2018-11-30T22:36:00Z">
                    <w:rPr>
                      <w:lang w:val="en-US"/>
                    </w:rPr>
                  </w:rPrChange>
                </w:rPr>
                <w:delText>editText</w:delText>
              </w:r>
              <w:bookmarkStart w:id="28168" w:name="_Toc531009862"/>
              <w:bookmarkStart w:id="28169" w:name="_Toc531102438"/>
              <w:bookmarkStart w:id="28170" w:name="_Toc531103386"/>
              <w:bookmarkStart w:id="28171" w:name="_Toc531359627"/>
              <w:bookmarkStart w:id="28172" w:name="_Toc531360608"/>
              <w:bookmarkStart w:id="28173" w:name="_Toc531381450"/>
              <w:bookmarkEnd w:id="28168"/>
              <w:bookmarkEnd w:id="28169"/>
              <w:bookmarkEnd w:id="28170"/>
              <w:bookmarkEnd w:id="28171"/>
              <w:bookmarkEnd w:id="28172"/>
              <w:bookmarkEnd w:id="28173"/>
            </w:del>
          </w:p>
        </w:tc>
        <w:tc>
          <w:tcPr>
            <w:tcW w:w="3060" w:type="dxa"/>
          </w:tcPr>
          <w:p w14:paraId="7C58217A" w14:textId="6209F165" w:rsidR="00820B56" w:rsidRPr="00920004" w:rsidDel="00BA3432" w:rsidRDefault="00820B56" w:rsidP="00BD0851">
            <w:pPr>
              <w:spacing w:before="240" w:line="0" w:lineRule="atLeast"/>
              <w:rPr>
                <w:del w:id="28174" w:author="phuong vu" w:date="2018-11-25T21:53:00Z"/>
                <w:lang w:val="en-US"/>
                <w:rPrChange w:id="28175" w:author="phuong vu" w:date="2018-11-30T22:36:00Z">
                  <w:rPr>
                    <w:del w:id="28176" w:author="phuong vu" w:date="2018-11-25T21:53:00Z"/>
                    <w:lang w:val="en-US"/>
                  </w:rPr>
                </w:rPrChange>
              </w:rPr>
              <w:pPrChange w:id="28177" w:author="phuong vu" w:date="2018-11-30T14:16:00Z">
                <w:pPr>
                  <w:spacing w:line="360" w:lineRule="auto"/>
                </w:pPr>
              </w:pPrChange>
            </w:pPr>
            <w:del w:id="28178" w:author="phuong vu" w:date="2018-11-25T21:53:00Z">
              <w:r w:rsidRPr="00920004" w:rsidDel="00BA3432">
                <w:rPr>
                  <w:lang w:val="en-US"/>
                  <w:rPrChange w:id="28179" w:author="phuong vu" w:date="2018-11-30T22:36:00Z">
                    <w:rPr>
                      <w:lang w:val="en-US"/>
                    </w:rPr>
                  </w:rPrChange>
                </w:rPr>
                <w:delText>Nhập email</w:delText>
              </w:r>
              <w:bookmarkStart w:id="28180" w:name="_Toc531009863"/>
              <w:bookmarkStart w:id="28181" w:name="_Toc531102439"/>
              <w:bookmarkStart w:id="28182" w:name="_Toc531103387"/>
              <w:bookmarkStart w:id="28183" w:name="_Toc531359628"/>
              <w:bookmarkStart w:id="28184" w:name="_Toc531360609"/>
              <w:bookmarkStart w:id="28185" w:name="_Toc531381451"/>
              <w:bookmarkEnd w:id="28180"/>
              <w:bookmarkEnd w:id="28181"/>
              <w:bookmarkEnd w:id="28182"/>
              <w:bookmarkEnd w:id="28183"/>
              <w:bookmarkEnd w:id="28184"/>
              <w:bookmarkEnd w:id="28185"/>
            </w:del>
          </w:p>
        </w:tc>
        <w:tc>
          <w:tcPr>
            <w:tcW w:w="1585" w:type="dxa"/>
          </w:tcPr>
          <w:p w14:paraId="5C093F74" w14:textId="327EA0FC" w:rsidR="00820B56" w:rsidRPr="00920004" w:rsidDel="00BA3432" w:rsidRDefault="00820B56" w:rsidP="00BD0851">
            <w:pPr>
              <w:spacing w:before="240" w:line="0" w:lineRule="atLeast"/>
              <w:rPr>
                <w:del w:id="28186" w:author="phuong vu" w:date="2018-11-25T21:53:00Z"/>
                <w:lang w:val="en-US"/>
                <w:rPrChange w:id="28187" w:author="phuong vu" w:date="2018-11-30T22:36:00Z">
                  <w:rPr>
                    <w:del w:id="28188" w:author="phuong vu" w:date="2018-11-25T21:53:00Z"/>
                    <w:lang w:val="en-US"/>
                  </w:rPr>
                </w:rPrChange>
              </w:rPr>
              <w:pPrChange w:id="28189" w:author="phuong vu" w:date="2018-11-30T14:16:00Z">
                <w:pPr>
                  <w:spacing w:line="360" w:lineRule="auto"/>
                </w:pPr>
              </w:pPrChange>
            </w:pPr>
            <w:bookmarkStart w:id="28190" w:name="_Toc531009864"/>
            <w:bookmarkStart w:id="28191" w:name="_Toc531102440"/>
            <w:bookmarkStart w:id="28192" w:name="_Toc531103388"/>
            <w:bookmarkStart w:id="28193" w:name="_Toc531359629"/>
            <w:bookmarkStart w:id="28194" w:name="_Toc531360610"/>
            <w:bookmarkStart w:id="28195" w:name="_Toc531381452"/>
            <w:bookmarkEnd w:id="28190"/>
            <w:bookmarkEnd w:id="28191"/>
            <w:bookmarkEnd w:id="28192"/>
            <w:bookmarkEnd w:id="28193"/>
            <w:bookmarkEnd w:id="28194"/>
            <w:bookmarkEnd w:id="28195"/>
          </w:p>
        </w:tc>
        <w:tc>
          <w:tcPr>
            <w:tcW w:w="1707" w:type="dxa"/>
          </w:tcPr>
          <w:p w14:paraId="69D421F9" w14:textId="283D30A3" w:rsidR="00820B56" w:rsidRPr="00920004" w:rsidDel="00BA3432" w:rsidRDefault="005E033B" w:rsidP="00BD0851">
            <w:pPr>
              <w:spacing w:before="240" w:line="0" w:lineRule="atLeast"/>
              <w:rPr>
                <w:del w:id="28196" w:author="phuong vu" w:date="2018-11-25T21:53:00Z"/>
                <w:lang w:val="en-US"/>
                <w:rPrChange w:id="28197" w:author="phuong vu" w:date="2018-11-30T22:36:00Z">
                  <w:rPr>
                    <w:del w:id="28198" w:author="phuong vu" w:date="2018-11-25T21:53:00Z"/>
                    <w:lang w:val="en-US"/>
                  </w:rPr>
                </w:rPrChange>
              </w:rPr>
              <w:pPrChange w:id="28199" w:author="phuong vu" w:date="2018-11-30T14:16:00Z">
                <w:pPr>
                  <w:spacing w:line="360" w:lineRule="auto"/>
                </w:pPr>
              </w:pPrChange>
            </w:pPr>
            <w:del w:id="28200" w:author="phuong vu" w:date="2018-11-25T21:53:00Z">
              <w:r w:rsidRPr="00920004" w:rsidDel="00BA3432">
                <w:rPr>
                  <w:lang w:val="en-US"/>
                  <w:rPrChange w:id="28201" w:author="phuong vu" w:date="2018-11-30T22:36:00Z">
                    <w:rPr>
                      <w:lang w:val="en-US"/>
                    </w:rPr>
                  </w:rPrChange>
                </w:rPr>
                <w:delText>Bắt buộc</w:delText>
              </w:r>
              <w:bookmarkStart w:id="28202" w:name="_Toc531009865"/>
              <w:bookmarkStart w:id="28203" w:name="_Toc531102441"/>
              <w:bookmarkStart w:id="28204" w:name="_Toc531103389"/>
              <w:bookmarkStart w:id="28205" w:name="_Toc531359630"/>
              <w:bookmarkStart w:id="28206" w:name="_Toc531360611"/>
              <w:bookmarkStart w:id="28207" w:name="_Toc531381453"/>
              <w:bookmarkEnd w:id="28202"/>
              <w:bookmarkEnd w:id="28203"/>
              <w:bookmarkEnd w:id="28204"/>
              <w:bookmarkEnd w:id="28205"/>
              <w:bookmarkEnd w:id="28206"/>
              <w:bookmarkEnd w:id="28207"/>
            </w:del>
          </w:p>
        </w:tc>
        <w:bookmarkStart w:id="28208" w:name="_Toc531009866"/>
        <w:bookmarkStart w:id="28209" w:name="_Toc531102442"/>
        <w:bookmarkStart w:id="28210" w:name="_Toc531103390"/>
        <w:bookmarkStart w:id="28211" w:name="_Toc531359631"/>
        <w:bookmarkStart w:id="28212" w:name="_Toc531360612"/>
        <w:bookmarkStart w:id="28213" w:name="_Toc531381454"/>
        <w:bookmarkEnd w:id="28208"/>
        <w:bookmarkEnd w:id="28209"/>
        <w:bookmarkEnd w:id="28210"/>
        <w:bookmarkEnd w:id="28211"/>
        <w:bookmarkEnd w:id="28212"/>
        <w:bookmarkEnd w:id="28213"/>
      </w:tr>
      <w:tr w:rsidR="00820B56" w:rsidRPr="00920004" w:rsidDel="00BA3432" w14:paraId="740AC7B4" w14:textId="39939C79" w:rsidTr="00E4365A">
        <w:trPr>
          <w:del w:id="28214" w:author="phuong vu" w:date="2018-11-25T21:53:00Z"/>
        </w:trPr>
        <w:tc>
          <w:tcPr>
            <w:tcW w:w="801" w:type="dxa"/>
          </w:tcPr>
          <w:p w14:paraId="00A42DB2" w14:textId="752C5728" w:rsidR="00820B56" w:rsidRPr="00920004" w:rsidDel="00BA3432" w:rsidRDefault="00820B56" w:rsidP="00BD0851">
            <w:pPr>
              <w:spacing w:before="240" w:line="0" w:lineRule="atLeast"/>
              <w:jc w:val="center"/>
              <w:rPr>
                <w:del w:id="28215" w:author="phuong vu" w:date="2018-11-25T21:53:00Z"/>
                <w:lang w:val="en-US"/>
                <w:rPrChange w:id="28216" w:author="phuong vu" w:date="2018-11-30T22:36:00Z">
                  <w:rPr>
                    <w:del w:id="28217" w:author="phuong vu" w:date="2018-11-25T21:53:00Z"/>
                    <w:lang w:val="en-US"/>
                  </w:rPr>
                </w:rPrChange>
              </w:rPr>
              <w:pPrChange w:id="28218" w:author="phuong vu" w:date="2018-11-30T14:16:00Z">
                <w:pPr>
                  <w:spacing w:line="360" w:lineRule="auto"/>
                  <w:jc w:val="center"/>
                </w:pPr>
              </w:pPrChange>
            </w:pPr>
            <w:del w:id="28219" w:author="phuong vu" w:date="2018-11-25T21:53:00Z">
              <w:r w:rsidRPr="00920004" w:rsidDel="00BA3432">
                <w:rPr>
                  <w:lang w:val="en-US"/>
                  <w:rPrChange w:id="28220" w:author="phuong vu" w:date="2018-11-30T22:36:00Z">
                    <w:rPr>
                      <w:lang w:val="en-US"/>
                    </w:rPr>
                  </w:rPrChange>
                </w:rPr>
                <w:delText>4</w:delText>
              </w:r>
              <w:bookmarkStart w:id="28221" w:name="_Toc531009867"/>
              <w:bookmarkStart w:id="28222" w:name="_Toc531102443"/>
              <w:bookmarkStart w:id="28223" w:name="_Toc531103391"/>
              <w:bookmarkStart w:id="28224" w:name="_Toc531359632"/>
              <w:bookmarkStart w:id="28225" w:name="_Toc531360613"/>
              <w:bookmarkStart w:id="28226" w:name="_Toc531381455"/>
              <w:bookmarkEnd w:id="28221"/>
              <w:bookmarkEnd w:id="28222"/>
              <w:bookmarkEnd w:id="28223"/>
              <w:bookmarkEnd w:id="28224"/>
              <w:bookmarkEnd w:id="28225"/>
              <w:bookmarkEnd w:id="28226"/>
            </w:del>
          </w:p>
        </w:tc>
        <w:tc>
          <w:tcPr>
            <w:tcW w:w="1624" w:type="dxa"/>
          </w:tcPr>
          <w:p w14:paraId="3579A85B" w14:textId="68FC6563" w:rsidR="00820B56" w:rsidRPr="00920004" w:rsidDel="00BA3432" w:rsidRDefault="00820B56" w:rsidP="00BD0851">
            <w:pPr>
              <w:spacing w:before="240" w:line="0" w:lineRule="atLeast"/>
              <w:rPr>
                <w:del w:id="28227" w:author="phuong vu" w:date="2018-11-25T21:53:00Z"/>
                <w:lang w:val="en-US"/>
                <w:rPrChange w:id="28228" w:author="phuong vu" w:date="2018-11-30T22:36:00Z">
                  <w:rPr>
                    <w:del w:id="28229" w:author="phuong vu" w:date="2018-11-25T21:53:00Z"/>
                    <w:lang w:val="en-US"/>
                  </w:rPr>
                </w:rPrChange>
              </w:rPr>
              <w:pPrChange w:id="28230" w:author="phuong vu" w:date="2018-11-30T14:16:00Z">
                <w:pPr>
                  <w:spacing w:line="360" w:lineRule="auto"/>
                </w:pPr>
              </w:pPrChange>
            </w:pPr>
            <w:del w:id="28231" w:author="phuong vu" w:date="2018-11-25T21:53:00Z">
              <w:r w:rsidRPr="00920004" w:rsidDel="00BA3432">
                <w:rPr>
                  <w:lang w:val="en-US"/>
                  <w:rPrChange w:id="28232" w:author="phuong vu" w:date="2018-11-30T22:36:00Z">
                    <w:rPr>
                      <w:lang w:val="en-US"/>
                    </w:rPr>
                  </w:rPrChange>
                </w:rPr>
                <w:delText>editText</w:delText>
              </w:r>
              <w:bookmarkStart w:id="28233" w:name="_Toc531009868"/>
              <w:bookmarkStart w:id="28234" w:name="_Toc531102444"/>
              <w:bookmarkStart w:id="28235" w:name="_Toc531103392"/>
              <w:bookmarkStart w:id="28236" w:name="_Toc531359633"/>
              <w:bookmarkStart w:id="28237" w:name="_Toc531360614"/>
              <w:bookmarkStart w:id="28238" w:name="_Toc531381456"/>
              <w:bookmarkEnd w:id="28233"/>
              <w:bookmarkEnd w:id="28234"/>
              <w:bookmarkEnd w:id="28235"/>
              <w:bookmarkEnd w:id="28236"/>
              <w:bookmarkEnd w:id="28237"/>
              <w:bookmarkEnd w:id="28238"/>
            </w:del>
          </w:p>
        </w:tc>
        <w:tc>
          <w:tcPr>
            <w:tcW w:w="3060" w:type="dxa"/>
          </w:tcPr>
          <w:p w14:paraId="173C88B9" w14:textId="0BA3E365" w:rsidR="00820B56" w:rsidRPr="00920004" w:rsidDel="00BA3432" w:rsidRDefault="00820B56" w:rsidP="00BD0851">
            <w:pPr>
              <w:spacing w:before="240" w:line="0" w:lineRule="atLeast"/>
              <w:rPr>
                <w:del w:id="28239" w:author="phuong vu" w:date="2018-11-25T21:53:00Z"/>
                <w:lang w:val="en-US"/>
                <w:rPrChange w:id="28240" w:author="phuong vu" w:date="2018-11-30T22:36:00Z">
                  <w:rPr>
                    <w:del w:id="28241" w:author="phuong vu" w:date="2018-11-25T21:53:00Z"/>
                    <w:lang w:val="en-US"/>
                  </w:rPr>
                </w:rPrChange>
              </w:rPr>
              <w:pPrChange w:id="28242" w:author="phuong vu" w:date="2018-11-30T14:16:00Z">
                <w:pPr>
                  <w:spacing w:line="360" w:lineRule="auto"/>
                </w:pPr>
              </w:pPrChange>
            </w:pPr>
            <w:del w:id="28243" w:author="phuong vu" w:date="2018-11-25T21:53:00Z">
              <w:r w:rsidRPr="00920004" w:rsidDel="00BA3432">
                <w:rPr>
                  <w:lang w:val="en-US"/>
                  <w:rPrChange w:id="28244" w:author="phuong vu" w:date="2018-11-30T22:36:00Z">
                    <w:rPr>
                      <w:lang w:val="en-US"/>
                    </w:rPr>
                  </w:rPrChange>
                </w:rPr>
                <w:delText>Nhập mật khẩu</w:delText>
              </w:r>
              <w:bookmarkStart w:id="28245" w:name="_Toc531009869"/>
              <w:bookmarkStart w:id="28246" w:name="_Toc531102445"/>
              <w:bookmarkStart w:id="28247" w:name="_Toc531103393"/>
              <w:bookmarkStart w:id="28248" w:name="_Toc531359634"/>
              <w:bookmarkStart w:id="28249" w:name="_Toc531360615"/>
              <w:bookmarkStart w:id="28250" w:name="_Toc531381457"/>
              <w:bookmarkEnd w:id="28245"/>
              <w:bookmarkEnd w:id="28246"/>
              <w:bookmarkEnd w:id="28247"/>
              <w:bookmarkEnd w:id="28248"/>
              <w:bookmarkEnd w:id="28249"/>
              <w:bookmarkEnd w:id="28250"/>
            </w:del>
          </w:p>
        </w:tc>
        <w:tc>
          <w:tcPr>
            <w:tcW w:w="1585" w:type="dxa"/>
          </w:tcPr>
          <w:p w14:paraId="0855E219" w14:textId="29574E98" w:rsidR="00820B56" w:rsidRPr="00920004" w:rsidDel="00BA3432" w:rsidRDefault="00820B56" w:rsidP="00BD0851">
            <w:pPr>
              <w:spacing w:before="240" w:line="0" w:lineRule="atLeast"/>
              <w:rPr>
                <w:del w:id="28251" w:author="phuong vu" w:date="2018-11-25T21:53:00Z"/>
                <w:lang w:val="en-US"/>
                <w:rPrChange w:id="28252" w:author="phuong vu" w:date="2018-11-30T22:36:00Z">
                  <w:rPr>
                    <w:del w:id="28253" w:author="phuong vu" w:date="2018-11-25T21:53:00Z"/>
                    <w:lang w:val="en-US"/>
                  </w:rPr>
                </w:rPrChange>
              </w:rPr>
              <w:pPrChange w:id="28254" w:author="phuong vu" w:date="2018-11-30T14:16:00Z">
                <w:pPr>
                  <w:spacing w:line="360" w:lineRule="auto"/>
                </w:pPr>
              </w:pPrChange>
            </w:pPr>
            <w:bookmarkStart w:id="28255" w:name="_Toc531009870"/>
            <w:bookmarkStart w:id="28256" w:name="_Toc531102446"/>
            <w:bookmarkStart w:id="28257" w:name="_Toc531103394"/>
            <w:bookmarkStart w:id="28258" w:name="_Toc531359635"/>
            <w:bookmarkStart w:id="28259" w:name="_Toc531360616"/>
            <w:bookmarkStart w:id="28260" w:name="_Toc531381458"/>
            <w:bookmarkEnd w:id="28255"/>
            <w:bookmarkEnd w:id="28256"/>
            <w:bookmarkEnd w:id="28257"/>
            <w:bookmarkEnd w:id="28258"/>
            <w:bookmarkEnd w:id="28259"/>
            <w:bookmarkEnd w:id="28260"/>
          </w:p>
        </w:tc>
        <w:tc>
          <w:tcPr>
            <w:tcW w:w="1707" w:type="dxa"/>
          </w:tcPr>
          <w:p w14:paraId="61CF9818" w14:textId="21EDC462" w:rsidR="00820B56" w:rsidRPr="00920004" w:rsidDel="00BA3432" w:rsidRDefault="005E033B" w:rsidP="00BD0851">
            <w:pPr>
              <w:spacing w:before="240" w:line="0" w:lineRule="atLeast"/>
              <w:rPr>
                <w:del w:id="28261" w:author="phuong vu" w:date="2018-11-25T21:53:00Z"/>
                <w:lang w:val="en-US"/>
                <w:rPrChange w:id="28262" w:author="phuong vu" w:date="2018-11-30T22:36:00Z">
                  <w:rPr>
                    <w:del w:id="28263" w:author="phuong vu" w:date="2018-11-25T21:53:00Z"/>
                    <w:lang w:val="en-US"/>
                  </w:rPr>
                </w:rPrChange>
              </w:rPr>
              <w:pPrChange w:id="28264" w:author="phuong vu" w:date="2018-11-30T14:16:00Z">
                <w:pPr>
                  <w:spacing w:line="360" w:lineRule="auto"/>
                </w:pPr>
              </w:pPrChange>
            </w:pPr>
            <w:del w:id="28265" w:author="phuong vu" w:date="2018-11-25T21:53:00Z">
              <w:r w:rsidRPr="00920004" w:rsidDel="00BA3432">
                <w:rPr>
                  <w:lang w:val="en-US"/>
                  <w:rPrChange w:id="28266" w:author="phuong vu" w:date="2018-11-30T22:36:00Z">
                    <w:rPr>
                      <w:lang w:val="en-US"/>
                    </w:rPr>
                  </w:rPrChange>
                </w:rPr>
                <w:delText>Bắt buộc</w:delText>
              </w:r>
              <w:bookmarkStart w:id="28267" w:name="_Toc531009871"/>
              <w:bookmarkStart w:id="28268" w:name="_Toc531102447"/>
              <w:bookmarkStart w:id="28269" w:name="_Toc531103395"/>
              <w:bookmarkStart w:id="28270" w:name="_Toc531359636"/>
              <w:bookmarkStart w:id="28271" w:name="_Toc531360617"/>
              <w:bookmarkStart w:id="28272" w:name="_Toc531381459"/>
              <w:bookmarkEnd w:id="28267"/>
              <w:bookmarkEnd w:id="28268"/>
              <w:bookmarkEnd w:id="28269"/>
              <w:bookmarkEnd w:id="28270"/>
              <w:bookmarkEnd w:id="28271"/>
              <w:bookmarkEnd w:id="28272"/>
            </w:del>
          </w:p>
        </w:tc>
        <w:bookmarkStart w:id="28273" w:name="_Toc531009872"/>
        <w:bookmarkStart w:id="28274" w:name="_Toc531102448"/>
        <w:bookmarkStart w:id="28275" w:name="_Toc531103396"/>
        <w:bookmarkStart w:id="28276" w:name="_Toc531359637"/>
        <w:bookmarkStart w:id="28277" w:name="_Toc531360618"/>
        <w:bookmarkStart w:id="28278" w:name="_Toc531381460"/>
        <w:bookmarkEnd w:id="28273"/>
        <w:bookmarkEnd w:id="28274"/>
        <w:bookmarkEnd w:id="28275"/>
        <w:bookmarkEnd w:id="28276"/>
        <w:bookmarkEnd w:id="28277"/>
        <w:bookmarkEnd w:id="28278"/>
      </w:tr>
      <w:tr w:rsidR="00820B56" w:rsidRPr="00920004" w:rsidDel="00BA3432" w14:paraId="7874E752" w14:textId="6010014D" w:rsidTr="00E4365A">
        <w:trPr>
          <w:del w:id="28279" w:author="phuong vu" w:date="2018-11-25T21:53:00Z"/>
        </w:trPr>
        <w:tc>
          <w:tcPr>
            <w:tcW w:w="801" w:type="dxa"/>
          </w:tcPr>
          <w:p w14:paraId="2F124779" w14:textId="20F9B7B5" w:rsidR="00820B56" w:rsidRPr="00920004" w:rsidDel="00BA3432" w:rsidRDefault="00820B56" w:rsidP="00BD0851">
            <w:pPr>
              <w:spacing w:before="240" w:line="0" w:lineRule="atLeast"/>
              <w:jc w:val="center"/>
              <w:rPr>
                <w:del w:id="28280" w:author="phuong vu" w:date="2018-11-25T21:53:00Z"/>
                <w:lang w:val="en-US"/>
                <w:rPrChange w:id="28281" w:author="phuong vu" w:date="2018-11-30T22:36:00Z">
                  <w:rPr>
                    <w:del w:id="28282" w:author="phuong vu" w:date="2018-11-25T21:53:00Z"/>
                    <w:lang w:val="en-US"/>
                  </w:rPr>
                </w:rPrChange>
              </w:rPr>
              <w:pPrChange w:id="28283" w:author="phuong vu" w:date="2018-11-30T14:16:00Z">
                <w:pPr>
                  <w:spacing w:line="360" w:lineRule="auto"/>
                  <w:jc w:val="center"/>
                </w:pPr>
              </w:pPrChange>
            </w:pPr>
            <w:del w:id="28284" w:author="phuong vu" w:date="2018-11-25T21:53:00Z">
              <w:r w:rsidRPr="00920004" w:rsidDel="00BA3432">
                <w:rPr>
                  <w:lang w:val="en-US"/>
                  <w:rPrChange w:id="28285" w:author="phuong vu" w:date="2018-11-30T22:36:00Z">
                    <w:rPr>
                      <w:lang w:val="en-US"/>
                    </w:rPr>
                  </w:rPrChange>
                </w:rPr>
                <w:delText>5</w:delText>
              </w:r>
              <w:bookmarkStart w:id="28286" w:name="_Toc531009873"/>
              <w:bookmarkStart w:id="28287" w:name="_Toc531102449"/>
              <w:bookmarkStart w:id="28288" w:name="_Toc531103397"/>
              <w:bookmarkStart w:id="28289" w:name="_Toc531359638"/>
              <w:bookmarkStart w:id="28290" w:name="_Toc531360619"/>
              <w:bookmarkStart w:id="28291" w:name="_Toc531381461"/>
              <w:bookmarkEnd w:id="28286"/>
              <w:bookmarkEnd w:id="28287"/>
              <w:bookmarkEnd w:id="28288"/>
              <w:bookmarkEnd w:id="28289"/>
              <w:bookmarkEnd w:id="28290"/>
              <w:bookmarkEnd w:id="28291"/>
            </w:del>
          </w:p>
        </w:tc>
        <w:tc>
          <w:tcPr>
            <w:tcW w:w="1624" w:type="dxa"/>
          </w:tcPr>
          <w:p w14:paraId="6B4CAB72" w14:textId="2D5B2477" w:rsidR="00820B56" w:rsidRPr="00920004" w:rsidDel="00BA3432" w:rsidRDefault="00820B56" w:rsidP="00BD0851">
            <w:pPr>
              <w:spacing w:before="240" w:line="0" w:lineRule="atLeast"/>
              <w:rPr>
                <w:del w:id="28292" w:author="phuong vu" w:date="2018-11-25T21:53:00Z"/>
                <w:lang w:val="en-US"/>
                <w:rPrChange w:id="28293" w:author="phuong vu" w:date="2018-11-30T22:36:00Z">
                  <w:rPr>
                    <w:del w:id="28294" w:author="phuong vu" w:date="2018-11-25T21:53:00Z"/>
                    <w:lang w:val="en-US"/>
                  </w:rPr>
                </w:rPrChange>
              </w:rPr>
              <w:pPrChange w:id="28295" w:author="phuong vu" w:date="2018-11-30T14:16:00Z">
                <w:pPr>
                  <w:spacing w:line="360" w:lineRule="auto"/>
                </w:pPr>
              </w:pPrChange>
            </w:pPr>
            <w:del w:id="28296" w:author="phuong vu" w:date="2018-11-25T21:53:00Z">
              <w:r w:rsidRPr="00920004" w:rsidDel="00BA3432">
                <w:rPr>
                  <w:lang w:val="en-US"/>
                  <w:rPrChange w:id="28297" w:author="phuong vu" w:date="2018-11-30T22:36:00Z">
                    <w:rPr>
                      <w:lang w:val="en-US"/>
                    </w:rPr>
                  </w:rPrChange>
                </w:rPr>
                <w:delText>imageView</w:delText>
              </w:r>
              <w:bookmarkStart w:id="28298" w:name="_Toc531009874"/>
              <w:bookmarkStart w:id="28299" w:name="_Toc531102450"/>
              <w:bookmarkStart w:id="28300" w:name="_Toc531103398"/>
              <w:bookmarkStart w:id="28301" w:name="_Toc531359639"/>
              <w:bookmarkStart w:id="28302" w:name="_Toc531360620"/>
              <w:bookmarkStart w:id="28303" w:name="_Toc531381462"/>
              <w:bookmarkEnd w:id="28298"/>
              <w:bookmarkEnd w:id="28299"/>
              <w:bookmarkEnd w:id="28300"/>
              <w:bookmarkEnd w:id="28301"/>
              <w:bookmarkEnd w:id="28302"/>
              <w:bookmarkEnd w:id="28303"/>
            </w:del>
          </w:p>
        </w:tc>
        <w:tc>
          <w:tcPr>
            <w:tcW w:w="3060" w:type="dxa"/>
          </w:tcPr>
          <w:p w14:paraId="775A20FB" w14:textId="63F4F367" w:rsidR="00820B56" w:rsidRPr="00920004" w:rsidDel="00BA3432" w:rsidRDefault="00820B56" w:rsidP="00BD0851">
            <w:pPr>
              <w:spacing w:before="240" w:line="0" w:lineRule="atLeast"/>
              <w:rPr>
                <w:del w:id="28304" w:author="phuong vu" w:date="2018-11-25T21:53:00Z"/>
                <w:lang w:val="en-US"/>
                <w:rPrChange w:id="28305" w:author="phuong vu" w:date="2018-11-30T22:36:00Z">
                  <w:rPr>
                    <w:del w:id="28306" w:author="phuong vu" w:date="2018-11-25T21:53:00Z"/>
                    <w:lang w:val="en-US"/>
                  </w:rPr>
                </w:rPrChange>
              </w:rPr>
              <w:pPrChange w:id="28307" w:author="phuong vu" w:date="2018-11-30T14:16:00Z">
                <w:pPr>
                  <w:spacing w:line="360" w:lineRule="auto"/>
                </w:pPr>
              </w:pPrChange>
            </w:pPr>
            <w:del w:id="28308" w:author="phuong vu" w:date="2018-11-25T21:53:00Z">
              <w:r w:rsidRPr="00920004" w:rsidDel="00BA3432">
                <w:rPr>
                  <w:lang w:val="en-US"/>
                  <w:rPrChange w:id="28309" w:author="phuong vu" w:date="2018-11-30T22:36:00Z">
                    <w:rPr>
                      <w:lang w:val="en-US"/>
                    </w:rPr>
                  </w:rPrChange>
                </w:rPr>
                <w:delText>Nhập hình ảnh khách hàng</w:delText>
              </w:r>
              <w:bookmarkStart w:id="28310" w:name="_Toc531009875"/>
              <w:bookmarkStart w:id="28311" w:name="_Toc531102451"/>
              <w:bookmarkStart w:id="28312" w:name="_Toc531103399"/>
              <w:bookmarkStart w:id="28313" w:name="_Toc531359640"/>
              <w:bookmarkStart w:id="28314" w:name="_Toc531360621"/>
              <w:bookmarkStart w:id="28315" w:name="_Toc531381463"/>
              <w:bookmarkEnd w:id="28310"/>
              <w:bookmarkEnd w:id="28311"/>
              <w:bookmarkEnd w:id="28312"/>
              <w:bookmarkEnd w:id="28313"/>
              <w:bookmarkEnd w:id="28314"/>
              <w:bookmarkEnd w:id="28315"/>
            </w:del>
          </w:p>
        </w:tc>
        <w:tc>
          <w:tcPr>
            <w:tcW w:w="1585" w:type="dxa"/>
          </w:tcPr>
          <w:p w14:paraId="57B04507" w14:textId="472AA9E2" w:rsidR="00820B56" w:rsidRPr="00920004" w:rsidDel="00BA3432" w:rsidRDefault="00820B56" w:rsidP="00BD0851">
            <w:pPr>
              <w:spacing w:before="240" w:line="0" w:lineRule="atLeast"/>
              <w:rPr>
                <w:del w:id="28316" w:author="phuong vu" w:date="2018-11-25T21:53:00Z"/>
                <w:lang w:val="en-US"/>
                <w:rPrChange w:id="28317" w:author="phuong vu" w:date="2018-11-30T22:36:00Z">
                  <w:rPr>
                    <w:del w:id="28318" w:author="phuong vu" w:date="2018-11-25T21:53:00Z"/>
                    <w:lang w:val="en-US"/>
                  </w:rPr>
                </w:rPrChange>
              </w:rPr>
              <w:pPrChange w:id="28319" w:author="phuong vu" w:date="2018-11-30T14:16:00Z">
                <w:pPr>
                  <w:spacing w:line="360" w:lineRule="auto"/>
                </w:pPr>
              </w:pPrChange>
            </w:pPr>
            <w:bookmarkStart w:id="28320" w:name="_Toc531009876"/>
            <w:bookmarkStart w:id="28321" w:name="_Toc531102452"/>
            <w:bookmarkStart w:id="28322" w:name="_Toc531103400"/>
            <w:bookmarkStart w:id="28323" w:name="_Toc531359641"/>
            <w:bookmarkStart w:id="28324" w:name="_Toc531360622"/>
            <w:bookmarkStart w:id="28325" w:name="_Toc531381464"/>
            <w:bookmarkEnd w:id="28320"/>
            <w:bookmarkEnd w:id="28321"/>
            <w:bookmarkEnd w:id="28322"/>
            <w:bookmarkEnd w:id="28323"/>
            <w:bookmarkEnd w:id="28324"/>
            <w:bookmarkEnd w:id="28325"/>
          </w:p>
        </w:tc>
        <w:tc>
          <w:tcPr>
            <w:tcW w:w="1707" w:type="dxa"/>
          </w:tcPr>
          <w:p w14:paraId="20550386" w14:textId="4AC4196B" w:rsidR="00820B56" w:rsidRPr="00920004" w:rsidDel="00BA3432" w:rsidRDefault="00820B56" w:rsidP="00BD0851">
            <w:pPr>
              <w:spacing w:before="240" w:line="0" w:lineRule="atLeast"/>
              <w:rPr>
                <w:del w:id="28326" w:author="phuong vu" w:date="2018-11-25T21:53:00Z"/>
                <w:lang w:val="en-US"/>
                <w:rPrChange w:id="28327" w:author="phuong vu" w:date="2018-11-30T22:36:00Z">
                  <w:rPr>
                    <w:del w:id="28328" w:author="phuong vu" w:date="2018-11-25T21:53:00Z"/>
                    <w:lang w:val="en-US"/>
                  </w:rPr>
                </w:rPrChange>
              </w:rPr>
              <w:pPrChange w:id="28329" w:author="phuong vu" w:date="2018-11-30T14:16:00Z">
                <w:pPr>
                  <w:spacing w:line="360" w:lineRule="auto"/>
                </w:pPr>
              </w:pPrChange>
            </w:pPr>
            <w:bookmarkStart w:id="28330" w:name="_Toc531009877"/>
            <w:bookmarkStart w:id="28331" w:name="_Toc531102453"/>
            <w:bookmarkStart w:id="28332" w:name="_Toc531103401"/>
            <w:bookmarkStart w:id="28333" w:name="_Toc531359642"/>
            <w:bookmarkStart w:id="28334" w:name="_Toc531360623"/>
            <w:bookmarkStart w:id="28335" w:name="_Toc531381465"/>
            <w:bookmarkEnd w:id="28330"/>
            <w:bookmarkEnd w:id="28331"/>
            <w:bookmarkEnd w:id="28332"/>
            <w:bookmarkEnd w:id="28333"/>
            <w:bookmarkEnd w:id="28334"/>
            <w:bookmarkEnd w:id="28335"/>
          </w:p>
        </w:tc>
        <w:bookmarkStart w:id="28336" w:name="_Toc531009878"/>
        <w:bookmarkStart w:id="28337" w:name="_Toc531102454"/>
        <w:bookmarkStart w:id="28338" w:name="_Toc531103402"/>
        <w:bookmarkStart w:id="28339" w:name="_Toc531359643"/>
        <w:bookmarkStart w:id="28340" w:name="_Toc531360624"/>
        <w:bookmarkStart w:id="28341" w:name="_Toc531381466"/>
        <w:bookmarkEnd w:id="28336"/>
        <w:bookmarkEnd w:id="28337"/>
        <w:bookmarkEnd w:id="28338"/>
        <w:bookmarkEnd w:id="28339"/>
        <w:bookmarkEnd w:id="28340"/>
        <w:bookmarkEnd w:id="28341"/>
      </w:tr>
      <w:tr w:rsidR="00820B56" w:rsidRPr="00920004" w:rsidDel="00BA3432" w14:paraId="2D48CB9C" w14:textId="06EFC33F" w:rsidTr="00E4365A">
        <w:trPr>
          <w:del w:id="28342" w:author="phuong vu" w:date="2018-11-25T21:53:00Z"/>
        </w:trPr>
        <w:tc>
          <w:tcPr>
            <w:tcW w:w="801" w:type="dxa"/>
          </w:tcPr>
          <w:p w14:paraId="55CB2ED2" w14:textId="0E3E5AC8" w:rsidR="00820B56" w:rsidRPr="00920004" w:rsidDel="00BA3432" w:rsidRDefault="00820B56" w:rsidP="00BD0851">
            <w:pPr>
              <w:spacing w:before="240" w:line="0" w:lineRule="atLeast"/>
              <w:jc w:val="center"/>
              <w:rPr>
                <w:del w:id="28343" w:author="phuong vu" w:date="2018-11-25T21:53:00Z"/>
                <w:lang w:val="en-US"/>
                <w:rPrChange w:id="28344" w:author="phuong vu" w:date="2018-11-30T22:36:00Z">
                  <w:rPr>
                    <w:del w:id="28345" w:author="phuong vu" w:date="2018-11-25T21:53:00Z"/>
                    <w:lang w:val="en-US"/>
                  </w:rPr>
                </w:rPrChange>
              </w:rPr>
              <w:pPrChange w:id="28346" w:author="phuong vu" w:date="2018-11-30T14:16:00Z">
                <w:pPr>
                  <w:spacing w:line="360" w:lineRule="auto"/>
                  <w:jc w:val="center"/>
                </w:pPr>
              </w:pPrChange>
            </w:pPr>
            <w:del w:id="28347" w:author="phuong vu" w:date="2018-11-25T21:53:00Z">
              <w:r w:rsidRPr="00920004" w:rsidDel="00BA3432">
                <w:rPr>
                  <w:lang w:val="en-US"/>
                  <w:rPrChange w:id="28348" w:author="phuong vu" w:date="2018-11-30T22:36:00Z">
                    <w:rPr>
                      <w:lang w:val="en-US"/>
                    </w:rPr>
                  </w:rPrChange>
                </w:rPr>
                <w:delText>6</w:delText>
              </w:r>
              <w:bookmarkStart w:id="28349" w:name="_Toc531009879"/>
              <w:bookmarkStart w:id="28350" w:name="_Toc531102455"/>
              <w:bookmarkStart w:id="28351" w:name="_Toc531103403"/>
              <w:bookmarkStart w:id="28352" w:name="_Toc531359644"/>
              <w:bookmarkStart w:id="28353" w:name="_Toc531360625"/>
              <w:bookmarkStart w:id="28354" w:name="_Toc531381467"/>
              <w:bookmarkEnd w:id="28349"/>
              <w:bookmarkEnd w:id="28350"/>
              <w:bookmarkEnd w:id="28351"/>
              <w:bookmarkEnd w:id="28352"/>
              <w:bookmarkEnd w:id="28353"/>
              <w:bookmarkEnd w:id="28354"/>
            </w:del>
          </w:p>
        </w:tc>
        <w:tc>
          <w:tcPr>
            <w:tcW w:w="1624" w:type="dxa"/>
          </w:tcPr>
          <w:p w14:paraId="6ED00C06" w14:textId="2C337384" w:rsidR="00820B56" w:rsidRPr="00920004" w:rsidDel="00BA3432" w:rsidRDefault="00820B56" w:rsidP="00BD0851">
            <w:pPr>
              <w:spacing w:before="240" w:line="0" w:lineRule="atLeast"/>
              <w:rPr>
                <w:del w:id="28355" w:author="phuong vu" w:date="2018-11-25T21:53:00Z"/>
                <w:lang w:val="en-US"/>
                <w:rPrChange w:id="28356" w:author="phuong vu" w:date="2018-11-30T22:36:00Z">
                  <w:rPr>
                    <w:del w:id="28357" w:author="phuong vu" w:date="2018-11-25T21:53:00Z"/>
                    <w:lang w:val="en-US"/>
                  </w:rPr>
                </w:rPrChange>
              </w:rPr>
              <w:pPrChange w:id="28358" w:author="phuong vu" w:date="2018-11-30T14:16:00Z">
                <w:pPr>
                  <w:spacing w:line="360" w:lineRule="auto"/>
                </w:pPr>
              </w:pPrChange>
            </w:pPr>
            <w:del w:id="28359" w:author="phuong vu" w:date="2018-11-25T21:53:00Z">
              <w:r w:rsidRPr="00920004" w:rsidDel="00BA3432">
                <w:rPr>
                  <w:lang w:val="en-US"/>
                  <w:rPrChange w:id="28360" w:author="phuong vu" w:date="2018-11-30T22:36:00Z">
                    <w:rPr>
                      <w:lang w:val="en-US"/>
                    </w:rPr>
                  </w:rPrChange>
                </w:rPr>
                <w:delText>editText</w:delText>
              </w:r>
              <w:bookmarkStart w:id="28361" w:name="_Toc531009880"/>
              <w:bookmarkStart w:id="28362" w:name="_Toc531102456"/>
              <w:bookmarkStart w:id="28363" w:name="_Toc531103404"/>
              <w:bookmarkStart w:id="28364" w:name="_Toc531359645"/>
              <w:bookmarkStart w:id="28365" w:name="_Toc531360626"/>
              <w:bookmarkStart w:id="28366" w:name="_Toc531381468"/>
              <w:bookmarkEnd w:id="28361"/>
              <w:bookmarkEnd w:id="28362"/>
              <w:bookmarkEnd w:id="28363"/>
              <w:bookmarkEnd w:id="28364"/>
              <w:bookmarkEnd w:id="28365"/>
              <w:bookmarkEnd w:id="28366"/>
            </w:del>
          </w:p>
        </w:tc>
        <w:tc>
          <w:tcPr>
            <w:tcW w:w="3060" w:type="dxa"/>
          </w:tcPr>
          <w:p w14:paraId="3E6A24F0" w14:textId="330E2746" w:rsidR="00820B56" w:rsidRPr="00920004" w:rsidDel="00BA3432" w:rsidRDefault="00820B56" w:rsidP="00BD0851">
            <w:pPr>
              <w:spacing w:before="240" w:line="0" w:lineRule="atLeast"/>
              <w:rPr>
                <w:del w:id="28367" w:author="phuong vu" w:date="2018-11-25T21:53:00Z"/>
                <w:lang w:val="en-US"/>
                <w:rPrChange w:id="28368" w:author="phuong vu" w:date="2018-11-30T22:36:00Z">
                  <w:rPr>
                    <w:del w:id="28369" w:author="phuong vu" w:date="2018-11-25T21:53:00Z"/>
                    <w:lang w:val="en-US"/>
                  </w:rPr>
                </w:rPrChange>
              </w:rPr>
              <w:pPrChange w:id="28370" w:author="phuong vu" w:date="2018-11-30T14:16:00Z">
                <w:pPr>
                  <w:spacing w:line="360" w:lineRule="auto"/>
                </w:pPr>
              </w:pPrChange>
            </w:pPr>
            <w:del w:id="28371" w:author="phuong vu" w:date="2018-11-25T21:53:00Z">
              <w:r w:rsidRPr="00920004" w:rsidDel="00BA3432">
                <w:rPr>
                  <w:lang w:val="en-US"/>
                  <w:rPrChange w:id="28372" w:author="phuong vu" w:date="2018-11-30T22:36:00Z">
                    <w:rPr>
                      <w:lang w:val="en-US"/>
                    </w:rPr>
                  </w:rPrChange>
                </w:rPr>
                <w:delText>Nhập giới tính</w:delText>
              </w:r>
              <w:bookmarkStart w:id="28373" w:name="_Toc531009881"/>
              <w:bookmarkStart w:id="28374" w:name="_Toc531102457"/>
              <w:bookmarkStart w:id="28375" w:name="_Toc531103405"/>
              <w:bookmarkStart w:id="28376" w:name="_Toc531359646"/>
              <w:bookmarkStart w:id="28377" w:name="_Toc531360627"/>
              <w:bookmarkStart w:id="28378" w:name="_Toc531381469"/>
              <w:bookmarkEnd w:id="28373"/>
              <w:bookmarkEnd w:id="28374"/>
              <w:bookmarkEnd w:id="28375"/>
              <w:bookmarkEnd w:id="28376"/>
              <w:bookmarkEnd w:id="28377"/>
              <w:bookmarkEnd w:id="28378"/>
            </w:del>
          </w:p>
        </w:tc>
        <w:tc>
          <w:tcPr>
            <w:tcW w:w="1585" w:type="dxa"/>
          </w:tcPr>
          <w:p w14:paraId="42BCE994" w14:textId="07F3CA51" w:rsidR="00820B56" w:rsidRPr="00920004" w:rsidDel="00BA3432" w:rsidRDefault="00820B56" w:rsidP="00BD0851">
            <w:pPr>
              <w:pStyle w:val="ListParagraph"/>
              <w:numPr>
                <w:ilvl w:val="0"/>
                <w:numId w:val="39"/>
              </w:numPr>
              <w:spacing w:before="240" w:line="0" w:lineRule="atLeast"/>
              <w:rPr>
                <w:del w:id="28379" w:author="phuong vu" w:date="2018-11-25T21:53:00Z"/>
                <w:lang w:val="en-US"/>
                <w:rPrChange w:id="28380" w:author="phuong vu" w:date="2018-11-30T22:36:00Z">
                  <w:rPr>
                    <w:del w:id="28381" w:author="phuong vu" w:date="2018-11-25T21:53:00Z"/>
                    <w:lang w:val="en-US"/>
                  </w:rPr>
                </w:rPrChange>
              </w:rPr>
              <w:pPrChange w:id="28382" w:author="phuong vu" w:date="2018-11-30T14:16:00Z">
                <w:pPr>
                  <w:pStyle w:val="ListParagraph"/>
                  <w:numPr>
                    <w:numId w:val="39"/>
                  </w:numPr>
                  <w:spacing w:line="360" w:lineRule="auto"/>
                  <w:ind w:hanging="360"/>
                </w:pPr>
              </w:pPrChange>
            </w:pPr>
            <w:del w:id="28383" w:author="phuong vu" w:date="2018-11-25T21:53:00Z">
              <w:r w:rsidRPr="00920004" w:rsidDel="00BA3432">
                <w:rPr>
                  <w:lang w:val="en-US"/>
                  <w:rPrChange w:id="28384" w:author="phuong vu" w:date="2018-11-30T22:36:00Z">
                    <w:rPr>
                      <w:lang w:val="en-US"/>
                    </w:rPr>
                  </w:rPrChange>
                </w:rPr>
                <w:delText>Nam</w:delText>
              </w:r>
              <w:bookmarkStart w:id="28385" w:name="_Toc531009882"/>
              <w:bookmarkStart w:id="28386" w:name="_Toc531102458"/>
              <w:bookmarkStart w:id="28387" w:name="_Toc531103406"/>
              <w:bookmarkStart w:id="28388" w:name="_Toc531359647"/>
              <w:bookmarkStart w:id="28389" w:name="_Toc531360628"/>
              <w:bookmarkStart w:id="28390" w:name="_Toc531381470"/>
              <w:bookmarkEnd w:id="28385"/>
              <w:bookmarkEnd w:id="28386"/>
              <w:bookmarkEnd w:id="28387"/>
              <w:bookmarkEnd w:id="28388"/>
              <w:bookmarkEnd w:id="28389"/>
              <w:bookmarkEnd w:id="28390"/>
            </w:del>
          </w:p>
          <w:p w14:paraId="0917CE41" w14:textId="641BFD1E" w:rsidR="00820B56" w:rsidRPr="00920004" w:rsidDel="00BA3432" w:rsidRDefault="00820B56" w:rsidP="00BD0851">
            <w:pPr>
              <w:pStyle w:val="ListParagraph"/>
              <w:numPr>
                <w:ilvl w:val="0"/>
                <w:numId w:val="39"/>
              </w:numPr>
              <w:spacing w:before="240" w:line="0" w:lineRule="atLeast"/>
              <w:rPr>
                <w:del w:id="28391" w:author="phuong vu" w:date="2018-11-25T21:53:00Z"/>
                <w:lang w:val="en-US"/>
                <w:rPrChange w:id="28392" w:author="phuong vu" w:date="2018-11-30T22:36:00Z">
                  <w:rPr>
                    <w:del w:id="28393" w:author="phuong vu" w:date="2018-11-25T21:53:00Z"/>
                    <w:lang w:val="en-US"/>
                  </w:rPr>
                </w:rPrChange>
              </w:rPr>
              <w:pPrChange w:id="28394" w:author="phuong vu" w:date="2018-11-30T14:16:00Z">
                <w:pPr>
                  <w:pStyle w:val="ListParagraph"/>
                  <w:numPr>
                    <w:numId w:val="39"/>
                  </w:numPr>
                  <w:spacing w:line="360" w:lineRule="auto"/>
                  <w:ind w:hanging="360"/>
                </w:pPr>
              </w:pPrChange>
            </w:pPr>
            <w:del w:id="28395" w:author="phuong vu" w:date="2018-11-25T21:53:00Z">
              <w:r w:rsidRPr="00920004" w:rsidDel="00BA3432">
                <w:rPr>
                  <w:lang w:val="en-US"/>
                  <w:rPrChange w:id="28396" w:author="phuong vu" w:date="2018-11-30T22:36:00Z">
                    <w:rPr>
                      <w:lang w:val="en-US"/>
                    </w:rPr>
                  </w:rPrChange>
                </w:rPr>
                <w:delText>Nữ</w:delText>
              </w:r>
              <w:bookmarkStart w:id="28397" w:name="_Toc531009883"/>
              <w:bookmarkStart w:id="28398" w:name="_Toc531102459"/>
              <w:bookmarkStart w:id="28399" w:name="_Toc531103407"/>
              <w:bookmarkStart w:id="28400" w:name="_Toc531359648"/>
              <w:bookmarkStart w:id="28401" w:name="_Toc531360629"/>
              <w:bookmarkStart w:id="28402" w:name="_Toc531381471"/>
              <w:bookmarkEnd w:id="28397"/>
              <w:bookmarkEnd w:id="28398"/>
              <w:bookmarkEnd w:id="28399"/>
              <w:bookmarkEnd w:id="28400"/>
              <w:bookmarkEnd w:id="28401"/>
              <w:bookmarkEnd w:id="28402"/>
            </w:del>
          </w:p>
        </w:tc>
        <w:tc>
          <w:tcPr>
            <w:tcW w:w="1707" w:type="dxa"/>
          </w:tcPr>
          <w:p w14:paraId="71503687" w14:textId="1324D443" w:rsidR="00820B56" w:rsidRPr="00920004" w:rsidDel="00BA3432" w:rsidRDefault="005E033B" w:rsidP="00BD0851">
            <w:pPr>
              <w:spacing w:before="240" w:line="0" w:lineRule="atLeast"/>
              <w:rPr>
                <w:del w:id="28403" w:author="phuong vu" w:date="2018-11-25T21:53:00Z"/>
                <w:lang w:val="en-US"/>
                <w:rPrChange w:id="28404" w:author="phuong vu" w:date="2018-11-30T22:36:00Z">
                  <w:rPr>
                    <w:del w:id="28405" w:author="phuong vu" w:date="2018-11-25T21:53:00Z"/>
                    <w:lang w:val="en-US"/>
                  </w:rPr>
                </w:rPrChange>
              </w:rPr>
              <w:pPrChange w:id="28406" w:author="phuong vu" w:date="2018-11-30T14:16:00Z">
                <w:pPr>
                  <w:spacing w:line="360" w:lineRule="auto"/>
                </w:pPr>
              </w:pPrChange>
            </w:pPr>
            <w:del w:id="28407" w:author="phuong vu" w:date="2018-11-25T21:53:00Z">
              <w:r w:rsidRPr="00920004" w:rsidDel="00BA3432">
                <w:rPr>
                  <w:lang w:val="en-US"/>
                  <w:rPrChange w:id="28408" w:author="phuong vu" w:date="2018-11-30T22:36:00Z">
                    <w:rPr>
                      <w:lang w:val="en-US"/>
                    </w:rPr>
                  </w:rPrChange>
                </w:rPr>
                <w:delText>Bắt buộc</w:delText>
              </w:r>
              <w:bookmarkStart w:id="28409" w:name="_Toc531009884"/>
              <w:bookmarkStart w:id="28410" w:name="_Toc531102460"/>
              <w:bookmarkStart w:id="28411" w:name="_Toc531103408"/>
              <w:bookmarkStart w:id="28412" w:name="_Toc531359649"/>
              <w:bookmarkStart w:id="28413" w:name="_Toc531360630"/>
              <w:bookmarkStart w:id="28414" w:name="_Toc531381472"/>
              <w:bookmarkEnd w:id="28409"/>
              <w:bookmarkEnd w:id="28410"/>
              <w:bookmarkEnd w:id="28411"/>
              <w:bookmarkEnd w:id="28412"/>
              <w:bookmarkEnd w:id="28413"/>
              <w:bookmarkEnd w:id="28414"/>
            </w:del>
          </w:p>
        </w:tc>
        <w:bookmarkStart w:id="28415" w:name="_Toc531009885"/>
        <w:bookmarkStart w:id="28416" w:name="_Toc531102461"/>
        <w:bookmarkStart w:id="28417" w:name="_Toc531103409"/>
        <w:bookmarkStart w:id="28418" w:name="_Toc531359650"/>
        <w:bookmarkStart w:id="28419" w:name="_Toc531360631"/>
        <w:bookmarkStart w:id="28420" w:name="_Toc531381473"/>
        <w:bookmarkEnd w:id="28415"/>
        <w:bookmarkEnd w:id="28416"/>
        <w:bookmarkEnd w:id="28417"/>
        <w:bookmarkEnd w:id="28418"/>
        <w:bookmarkEnd w:id="28419"/>
        <w:bookmarkEnd w:id="28420"/>
      </w:tr>
      <w:tr w:rsidR="00820B56" w:rsidRPr="00920004" w:rsidDel="00BA3432" w14:paraId="27C30DEE" w14:textId="1243D7B5" w:rsidTr="00E4365A">
        <w:trPr>
          <w:del w:id="28421" w:author="phuong vu" w:date="2018-11-25T21:53:00Z"/>
        </w:trPr>
        <w:tc>
          <w:tcPr>
            <w:tcW w:w="801" w:type="dxa"/>
          </w:tcPr>
          <w:p w14:paraId="4D8C08CF" w14:textId="2B7B1219" w:rsidR="00820B56" w:rsidRPr="00920004" w:rsidDel="00BA3432" w:rsidRDefault="00820B56" w:rsidP="00BD0851">
            <w:pPr>
              <w:spacing w:before="240" w:line="0" w:lineRule="atLeast"/>
              <w:jc w:val="center"/>
              <w:rPr>
                <w:del w:id="28422" w:author="phuong vu" w:date="2018-11-25T21:53:00Z"/>
                <w:lang w:val="en-US"/>
                <w:rPrChange w:id="28423" w:author="phuong vu" w:date="2018-11-30T22:36:00Z">
                  <w:rPr>
                    <w:del w:id="28424" w:author="phuong vu" w:date="2018-11-25T21:53:00Z"/>
                    <w:lang w:val="en-US"/>
                  </w:rPr>
                </w:rPrChange>
              </w:rPr>
              <w:pPrChange w:id="28425" w:author="phuong vu" w:date="2018-11-30T14:16:00Z">
                <w:pPr>
                  <w:spacing w:line="360" w:lineRule="auto"/>
                  <w:jc w:val="center"/>
                </w:pPr>
              </w:pPrChange>
            </w:pPr>
            <w:del w:id="28426" w:author="phuong vu" w:date="2018-11-25T21:53:00Z">
              <w:r w:rsidRPr="00920004" w:rsidDel="00BA3432">
                <w:rPr>
                  <w:lang w:val="en-US"/>
                  <w:rPrChange w:id="28427" w:author="phuong vu" w:date="2018-11-30T22:36:00Z">
                    <w:rPr>
                      <w:lang w:val="en-US"/>
                    </w:rPr>
                  </w:rPrChange>
                </w:rPr>
                <w:delText>7</w:delText>
              </w:r>
              <w:bookmarkStart w:id="28428" w:name="_Toc531009886"/>
              <w:bookmarkStart w:id="28429" w:name="_Toc531102462"/>
              <w:bookmarkStart w:id="28430" w:name="_Toc531103410"/>
              <w:bookmarkStart w:id="28431" w:name="_Toc531359651"/>
              <w:bookmarkStart w:id="28432" w:name="_Toc531360632"/>
              <w:bookmarkStart w:id="28433" w:name="_Toc531381474"/>
              <w:bookmarkEnd w:id="28428"/>
              <w:bookmarkEnd w:id="28429"/>
              <w:bookmarkEnd w:id="28430"/>
              <w:bookmarkEnd w:id="28431"/>
              <w:bookmarkEnd w:id="28432"/>
              <w:bookmarkEnd w:id="28433"/>
            </w:del>
          </w:p>
        </w:tc>
        <w:tc>
          <w:tcPr>
            <w:tcW w:w="1624" w:type="dxa"/>
          </w:tcPr>
          <w:p w14:paraId="103ADD98" w14:textId="5206682F" w:rsidR="00820B56" w:rsidRPr="00920004" w:rsidDel="00BA3432" w:rsidRDefault="00820B56" w:rsidP="00BD0851">
            <w:pPr>
              <w:spacing w:before="240" w:line="0" w:lineRule="atLeast"/>
              <w:rPr>
                <w:del w:id="28434" w:author="phuong vu" w:date="2018-11-25T21:53:00Z"/>
                <w:lang w:val="en-US"/>
                <w:rPrChange w:id="28435" w:author="phuong vu" w:date="2018-11-30T22:36:00Z">
                  <w:rPr>
                    <w:del w:id="28436" w:author="phuong vu" w:date="2018-11-25T21:53:00Z"/>
                    <w:lang w:val="en-US"/>
                  </w:rPr>
                </w:rPrChange>
              </w:rPr>
              <w:pPrChange w:id="28437" w:author="phuong vu" w:date="2018-11-30T14:16:00Z">
                <w:pPr>
                  <w:spacing w:line="360" w:lineRule="auto"/>
                </w:pPr>
              </w:pPrChange>
            </w:pPr>
            <w:del w:id="28438" w:author="phuong vu" w:date="2018-11-25T21:53:00Z">
              <w:r w:rsidRPr="00920004" w:rsidDel="00BA3432">
                <w:rPr>
                  <w:lang w:val="en-US"/>
                  <w:rPrChange w:id="28439" w:author="phuong vu" w:date="2018-11-30T22:36:00Z">
                    <w:rPr>
                      <w:lang w:val="en-US"/>
                    </w:rPr>
                  </w:rPrChange>
                </w:rPr>
                <w:delText>editText</w:delText>
              </w:r>
              <w:bookmarkStart w:id="28440" w:name="_Toc531009887"/>
              <w:bookmarkStart w:id="28441" w:name="_Toc531102463"/>
              <w:bookmarkStart w:id="28442" w:name="_Toc531103411"/>
              <w:bookmarkStart w:id="28443" w:name="_Toc531359652"/>
              <w:bookmarkStart w:id="28444" w:name="_Toc531360633"/>
              <w:bookmarkStart w:id="28445" w:name="_Toc531381475"/>
              <w:bookmarkEnd w:id="28440"/>
              <w:bookmarkEnd w:id="28441"/>
              <w:bookmarkEnd w:id="28442"/>
              <w:bookmarkEnd w:id="28443"/>
              <w:bookmarkEnd w:id="28444"/>
              <w:bookmarkEnd w:id="28445"/>
            </w:del>
          </w:p>
        </w:tc>
        <w:tc>
          <w:tcPr>
            <w:tcW w:w="3060" w:type="dxa"/>
          </w:tcPr>
          <w:p w14:paraId="3D53D561" w14:textId="1E162A5C" w:rsidR="00820B56" w:rsidRPr="00920004" w:rsidDel="00BA3432" w:rsidRDefault="00820B56" w:rsidP="00BD0851">
            <w:pPr>
              <w:spacing w:before="240" w:line="0" w:lineRule="atLeast"/>
              <w:rPr>
                <w:del w:id="28446" w:author="phuong vu" w:date="2018-11-25T21:53:00Z"/>
                <w:lang w:val="en-US"/>
                <w:rPrChange w:id="28447" w:author="phuong vu" w:date="2018-11-30T22:36:00Z">
                  <w:rPr>
                    <w:del w:id="28448" w:author="phuong vu" w:date="2018-11-25T21:53:00Z"/>
                    <w:lang w:val="en-US"/>
                  </w:rPr>
                </w:rPrChange>
              </w:rPr>
              <w:pPrChange w:id="28449" w:author="phuong vu" w:date="2018-11-30T14:16:00Z">
                <w:pPr>
                  <w:spacing w:line="360" w:lineRule="auto"/>
                </w:pPr>
              </w:pPrChange>
            </w:pPr>
            <w:del w:id="28450" w:author="phuong vu" w:date="2018-11-25T21:53:00Z">
              <w:r w:rsidRPr="00920004" w:rsidDel="00BA3432">
                <w:rPr>
                  <w:lang w:val="en-US"/>
                  <w:rPrChange w:id="28451" w:author="phuong vu" w:date="2018-11-30T22:36:00Z">
                    <w:rPr>
                      <w:lang w:val="en-US"/>
                    </w:rPr>
                  </w:rPrChange>
                </w:rPr>
                <w:delText>Nhập số điện thoại</w:delText>
              </w:r>
              <w:bookmarkStart w:id="28452" w:name="_Toc531009888"/>
              <w:bookmarkStart w:id="28453" w:name="_Toc531102464"/>
              <w:bookmarkStart w:id="28454" w:name="_Toc531103412"/>
              <w:bookmarkStart w:id="28455" w:name="_Toc531359653"/>
              <w:bookmarkStart w:id="28456" w:name="_Toc531360634"/>
              <w:bookmarkStart w:id="28457" w:name="_Toc531381476"/>
              <w:bookmarkEnd w:id="28452"/>
              <w:bookmarkEnd w:id="28453"/>
              <w:bookmarkEnd w:id="28454"/>
              <w:bookmarkEnd w:id="28455"/>
              <w:bookmarkEnd w:id="28456"/>
              <w:bookmarkEnd w:id="28457"/>
            </w:del>
          </w:p>
        </w:tc>
        <w:tc>
          <w:tcPr>
            <w:tcW w:w="1585" w:type="dxa"/>
          </w:tcPr>
          <w:p w14:paraId="542DB6D0" w14:textId="5363C14B" w:rsidR="00820B56" w:rsidRPr="00920004" w:rsidDel="00BA3432" w:rsidRDefault="00820B56" w:rsidP="00BD0851">
            <w:pPr>
              <w:spacing w:before="240" w:line="0" w:lineRule="atLeast"/>
              <w:rPr>
                <w:del w:id="28458" w:author="phuong vu" w:date="2018-11-25T21:53:00Z"/>
                <w:lang w:val="en-US"/>
                <w:rPrChange w:id="28459" w:author="phuong vu" w:date="2018-11-30T22:36:00Z">
                  <w:rPr>
                    <w:del w:id="28460" w:author="phuong vu" w:date="2018-11-25T21:53:00Z"/>
                    <w:lang w:val="en-US"/>
                  </w:rPr>
                </w:rPrChange>
              </w:rPr>
              <w:pPrChange w:id="28461" w:author="phuong vu" w:date="2018-11-30T14:16:00Z">
                <w:pPr>
                  <w:spacing w:line="360" w:lineRule="auto"/>
                </w:pPr>
              </w:pPrChange>
            </w:pPr>
            <w:bookmarkStart w:id="28462" w:name="_Toc531009889"/>
            <w:bookmarkStart w:id="28463" w:name="_Toc531102465"/>
            <w:bookmarkStart w:id="28464" w:name="_Toc531103413"/>
            <w:bookmarkStart w:id="28465" w:name="_Toc531359654"/>
            <w:bookmarkStart w:id="28466" w:name="_Toc531360635"/>
            <w:bookmarkStart w:id="28467" w:name="_Toc531381477"/>
            <w:bookmarkEnd w:id="28462"/>
            <w:bookmarkEnd w:id="28463"/>
            <w:bookmarkEnd w:id="28464"/>
            <w:bookmarkEnd w:id="28465"/>
            <w:bookmarkEnd w:id="28466"/>
            <w:bookmarkEnd w:id="28467"/>
          </w:p>
        </w:tc>
        <w:tc>
          <w:tcPr>
            <w:tcW w:w="1707" w:type="dxa"/>
          </w:tcPr>
          <w:p w14:paraId="78CB3BD3" w14:textId="33C47185" w:rsidR="00820B56" w:rsidRPr="00920004" w:rsidDel="00BA3432" w:rsidRDefault="005E033B" w:rsidP="00BD0851">
            <w:pPr>
              <w:spacing w:before="240" w:line="0" w:lineRule="atLeast"/>
              <w:rPr>
                <w:del w:id="28468" w:author="phuong vu" w:date="2018-11-25T21:53:00Z"/>
                <w:lang w:val="en-US"/>
                <w:rPrChange w:id="28469" w:author="phuong vu" w:date="2018-11-30T22:36:00Z">
                  <w:rPr>
                    <w:del w:id="28470" w:author="phuong vu" w:date="2018-11-25T21:53:00Z"/>
                    <w:lang w:val="en-US"/>
                  </w:rPr>
                </w:rPrChange>
              </w:rPr>
              <w:pPrChange w:id="28471" w:author="phuong vu" w:date="2018-11-30T14:16:00Z">
                <w:pPr>
                  <w:spacing w:line="360" w:lineRule="auto"/>
                </w:pPr>
              </w:pPrChange>
            </w:pPr>
            <w:del w:id="28472" w:author="phuong vu" w:date="2018-11-25T21:53:00Z">
              <w:r w:rsidRPr="00920004" w:rsidDel="00BA3432">
                <w:rPr>
                  <w:lang w:val="en-US"/>
                  <w:rPrChange w:id="28473" w:author="phuong vu" w:date="2018-11-30T22:36:00Z">
                    <w:rPr>
                      <w:lang w:val="en-US"/>
                    </w:rPr>
                  </w:rPrChange>
                </w:rPr>
                <w:delText>Bắt buộc</w:delText>
              </w:r>
              <w:bookmarkStart w:id="28474" w:name="_Toc531009890"/>
              <w:bookmarkStart w:id="28475" w:name="_Toc531102466"/>
              <w:bookmarkStart w:id="28476" w:name="_Toc531103414"/>
              <w:bookmarkStart w:id="28477" w:name="_Toc531359655"/>
              <w:bookmarkStart w:id="28478" w:name="_Toc531360636"/>
              <w:bookmarkStart w:id="28479" w:name="_Toc531381478"/>
              <w:bookmarkEnd w:id="28474"/>
              <w:bookmarkEnd w:id="28475"/>
              <w:bookmarkEnd w:id="28476"/>
              <w:bookmarkEnd w:id="28477"/>
              <w:bookmarkEnd w:id="28478"/>
              <w:bookmarkEnd w:id="28479"/>
            </w:del>
          </w:p>
        </w:tc>
        <w:bookmarkStart w:id="28480" w:name="_Toc531009891"/>
        <w:bookmarkStart w:id="28481" w:name="_Toc531102467"/>
        <w:bookmarkStart w:id="28482" w:name="_Toc531103415"/>
        <w:bookmarkStart w:id="28483" w:name="_Toc531359656"/>
        <w:bookmarkStart w:id="28484" w:name="_Toc531360637"/>
        <w:bookmarkStart w:id="28485" w:name="_Toc531381479"/>
        <w:bookmarkEnd w:id="28480"/>
        <w:bookmarkEnd w:id="28481"/>
        <w:bookmarkEnd w:id="28482"/>
        <w:bookmarkEnd w:id="28483"/>
        <w:bookmarkEnd w:id="28484"/>
        <w:bookmarkEnd w:id="28485"/>
      </w:tr>
      <w:tr w:rsidR="00820B56" w:rsidRPr="00920004" w:rsidDel="00BA3432" w14:paraId="68A7B0C3" w14:textId="6139D2C3" w:rsidTr="00E4365A">
        <w:trPr>
          <w:del w:id="28486" w:author="phuong vu" w:date="2018-11-25T21:53:00Z"/>
        </w:trPr>
        <w:tc>
          <w:tcPr>
            <w:tcW w:w="801" w:type="dxa"/>
          </w:tcPr>
          <w:p w14:paraId="59C6FE6F" w14:textId="37A78190" w:rsidR="00820B56" w:rsidRPr="00920004" w:rsidDel="00BA3432" w:rsidRDefault="00820B56" w:rsidP="00BD0851">
            <w:pPr>
              <w:spacing w:before="240" w:line="0" w:lineRule="atLeast"/>
              <w:jc w:val="center"/>
              <w:rPr>
                <w:del w:id="28487" w:author="phuong vu" w:date="2018-11-25T21:53:00Z"/>
                <w:lang w:val="en-US"/>
                <w:rPrChange w:id="28488" w:author="phuong vu" w:date="2018-11-30T22:36:00Z">
                  <w:rPr>
                    <w:del w:id="28489" w:author="phuong vu" w:date="2018-11-25T21:53:00Z"/>
                    <w:lang w:val="en-US"/>
                  </w:rPr>
                </w:rPrChange>
              </w:rPr>
              <w:pPrChange w:id="28490" w:author="phuong vu" w:date="2018-11-30T14:16:00Z">
                <w:pPr>
                  <w:spacing w:line="360" w:lineRule="auto"/>
                  <w:jc w:val="center"/>
                </w:pPr>
              </w:pPrChange>
            </w:pPr>
            <w:del w:id="28491" w:author="phuong vu" w:date="2018-11-25T21:53:00Z">
              <w:r w:rsidRPr="00920004" w:rsidDel="00BA3432">
                <w:rPr>
                  <w:lang w:val="en-US"/>
                  <w:rPrChange w:id="28492" w:author="phuong vu" w:date="2018-11-30T22:36:00Z">
                    <w:rPr>
                      <w:lang w:val="en-US"/>
                    </w:rPr>
                  </w:rPrChange>
                </w:rPr>
                <w:delText>8</w:delText>
              </w:r>
              <w:bookmarkStart w:id="28493" w:name="_Toc531009892"/>
              <w:bookmarkStart w:id="28494" w:name="_Toc531102468"/>
              <w:bookmarkStart w:id="28495" w:name="_Toc531103416"/>
              <w:bookmarkStart w:id="28496" w:name="_Toc531359657"/>
              <w:bookmarkStart w:id="28497" w:name="_Toc531360638"/>
              <w:bookmarkStart w:id="28498" w:name="_Toc531381480"/>
              <w:bookmarkEnd w:id="28493"/>
              <w:bookmarkEnd w:id="28494"/>
              <w:bookmarkEnd w:id="28495"/>
              <w:bookmarkEnd w:id="28496"/>
              <w:bookmarkEnd w:id="28497"/>
              <w:bookmarkEnd w:id="28498"/>
            </w:del>
          </w:p>
        </w:tc>
        <w:tc>
          <w:tcPr>
            <w:tcW w:w="1624" w:type="dxa"/>
          </w:tcPr>
          <w:p w14:paraId="421BC04A" w14:textId="3D768DDB" w:rsidR="00820B56" w:rsidRPr="00920004" w:rsidDel="00BA3432" w:rsidRDefault="00820B56" w:rsidP="00BD0851">
            <w:pPr>
              <w:spacing w:before="240" w:line="0" w:lineRule="atLeast"/>
              <w:rPr>
                <w:del w:id="28499" w:author="phuong vu" w:date="2018-11-25T21:53:00Z"/>
                <w:lang w:val="en-US"/>
                <w:rPrChange w:id="28500" w:author="phuong vu" w:date="2018-11-30T22:36:00Z">
                  <w:rPr>
                    <w:del w:id="28501" w:author="phuong vu" w:date="2018-11-25T21:53:00Z"/>
                    <w:lang w:val="en-US"/>
                  </w:rPr>
                </w:rPrChange>
              </w:rPr>
              <w:pPrChange w:id="28502" w:author="phuong vu" w:date="2018-11-30T14:16:00Z">
                <w:pPr>
                  <w:spacing w:line="360" w:lineRule="auto"/>
                </w:pPr>
              </w:pPrChange>
            </w:pPr>
            <w:del w:id="28503" w:author="phuong vu" w:date="2018-11-25T21:53:00Z">
              <w:r w:rsidRPr="00920004" w:rsidDel="00BA3432">
                <w:rPr>
                  <w:lang w:val="en-US"/>
                  <w:rPrChange w:id="28504" w:author="phuong vu" w:date="2018-11-30T22:36:00Z">
                    <w:rPr>
                      <w:lang w:val="en-US"/>
                    </w:rPr>
                  </w:rPrChange>
                </w:rPr>
                <w:delText>editText</w:delText>
              </w:r>
              <w:bookmarkStart w:id="28505" w:name="_Toc531009893"/>
              <w:bookmarkStart w:id="28506" w:name="_Toc531102469"/>
              <w:bookmarkStart w:id="28507" w:name="_Toc531103417"/>
              <w:bookmarkStart w:id="28508" w:name="_Toc531359658"/>
              <w:bookmarkStart w:id="28509" w:name="_Toc531360639"/>
              <w:bookmarkStart w:id="28510" w:name="_Toc531381481"/>
              <w:bookmarkEnd w:id="28505"/>
              <w:bookmarkEnd w:id="28506"/>
              <w:bookmarkEnd w:id="28507"/>
              <w:bookmarkEnd w:id="28508"/>
              <w:bookmarkEnd w:id="28509"/>
              <w:bookmarkEnd w:id="28510"/>
            </w:del>
          </w:p>
        </w:tc>
        <w:tc>
          <w:tcPr>
            <w:tcW w:w="3060" w:type="dxa"/>
          </w:tcPr>
          <w:p w14:paraId="3DACBA2A" w14:textId="176AA8C0" w:rsidR="00820B56" w:rsidRPr="00920004" w:rsidDel="00BA3432" w:rsidRDefault="00820B56" w:rsidP="00BD0851">
            <w:pPr>
              <w:spacing w:before="240" w:line="0" w:lineRule="atLeast"/>
              <w:rPr>
                <w:del w:id="28511" w:author="phuong vu" w:date="2018-11-25T21:53:00Z"/>
                <w:lang w:val="en-US"/>
                <w:rPrChange w:id="28512" w:author="phuong vu" w:date="2018-11-30T22:36:00Z">
                  <w:rPr>
                    <w:del w:id="28513" w:author="phuong vu" w:date="2018-11-25T21:53:00Z"/>
                    <w:lang w:val="en-US"/>
                  </w:rPr>
                </w:rPrChange>
              </w:rPr>
              <w:pPrChange w:id="28514" w:author="phuong vu" w:date="2018-11-30T14:16:00Z">
                <w:pPr>
                  <w:spacing w:line="360" w:lineRule="auto"/>
                </w:pPr>
              </w:pPrChange>
            </w:pPr>
            <w:del w:id="28515" w:author="phuong vu" w:date="2018-11-25T21:53:00Z">
              <w:r w:rsidRPr="00920004" w:rsidDel="00BA3432">
                <w:rPr>
                  <w:lang w:val="en-US"/>
                  <w:rPrChange w:id="28516" w:author="phuong vu" w:date="2018-11-30T22:36:00Z">
                    <w:rPr>
                      <w:lang w:val="en-US"/>
                    </w:rPr>
                  </w:rPrChange>
                </w:rPr>
                <w:delText>Nhập địa chỉ khách hàng</w:delText>
              </w:r>
              <w:bookmarkStart w:id="28517" w:name="_Toc531009894"/>
              <w:bookmarkStart w:id="28518" w:name="_Toc531102470"/>
              <w:bookmarkStart w:id="28519" w:name="_Toc531103418"/>
              <w:bookmarkStart w:id="28520" w:name="_Toc531359659"/>
              <w:bookmarkStart w:id="28521" w:name="_Toc531360640"/>
              <w:bookmarkStart w:id="28522" w:name="_Toc531381482"/>
              <w:bookmarkEnd w:id="28517"/>
              <w:bookmarkEnd w:id="28518"/>
              <w:bookmarkEnd w:id="28519"/>
              <w:bookmarkEnd w:id="28520"/>
              <w:bookmarkEnd w:id="28521"/>
              <w:bookmarkEnd w:id="28522"/>
            </w:del>
          </w:p>
        </w:tc>
        <w:tc>
          <w:tcPr>
            <w:tcW w:w="1585" w:type="dxa"/>
          </w:tcPr>
          <w:p w14:paraId="266EAA96" w14:textId="71D88485" w:rsidR="00820B56" w:rsidRPr="00920004" w:rsidDel="00BA3432" w:rsidRDefault="00820B56" w:rsidP="00BD0851">
            <w:pPr>
              <w:spacing w:before="240" w:line="0" w:lineRule="atLeast"/>
              <w:rPr>
                <w:del w:id="28523" w:author="phuong vu" w:date="2018-11-25T21:53:00Z"/>
                <w:lang w:val="en-US"/>
                <w:rPrChange w:id="28524" w:author="phuong vu" w:date="2018-11-30T22:36:00Z">
                  <w:rPr>
                    <w:del w:id="28525" w:author="phuong vu" w:date="2018-11-25T21:53:00Z"/>
                    <w:lang w:val="en-US"/>
                  </w:rPr>
                </w:rPrChange>
              </w:rPr>
              <w:pPrChange w:id="28526" w:author="phuong vu" w:date="2018-11-30T14:16:00Z">
                <w:pPr>
                  <w:spacing w:line="360" w:lineRule="auto"/>
                </w:pPr>
              </w:pPrChange>
            </w:pPr>
            <w:bookmarkStart w:id="28527" w:name="_Toc531009895"/>
            <w:bookmarkStart w:id="28528" w:name="_Toc531102471"/>
            <w:bookmarkStart w:id="28529" w:name="_Toc531103419"/>
            <w:bookmarkStart w:id="28530" w:name="_Toc531359660"/>
            <w:bookmarkStart w:id="28531" w:name="_Toc531360641"/>
            <w:bookmarkStart w:id="28532" w:name="_Toc531381483"/>
            <w:bookmarkEnd w:id="28527"/>
            <w:bookmarkEnd w:id="28528"/>
            <w:bookmarkEnd w:id="28529"/>
            <w:bookmarkEnd w:id="28530"/>
            <w:bookmarkEnd w:id="28531"/>
            <w:bookmarkEnd w:id="28532"/>
          </w:p>
        </w:tc>
        <w:tc>
          <w:tcPr>
            <w:tcW w:w="1707" w:type="dxa"/>
          </w:tcPr>
          <w:p w14:paraId="7E930159" w14:textId="42EB8AD5" w:rsidR="00820B56" w:rsidRPr="00920004" w:rsidDel="00BA3432" w:rsidRDefault="005E033B" w:rsidP="00BD0851">
            <w:pPr>
              <w:spacing w:before="240" w:line="0" w:lineRule="atLeast"/>
              <w:rPr>
                <w:del w:id="28533" w:author="phuong vu" w:date="2018-11-25T21:53:00Z"/>
                <w:lang w:val="en-US"/>
                <w:rPrChange w:id="28534" w:author="phuong vu" w:date="2018-11-30T22:36:00Z">
                  <w:rPr>
                    <w:del w:id="28535" w:author="phuong vu" w:date="2018-11-25T21:53:00Z"/>
                    <w:lang w:val="en-US"/>
                  </w:rPr>
                </w:rPrChange>
              </w:rPr>
              <w:pPrChange w:id="28536" w:author="phuong vu" w:date="2018-11-30T14:16:00Z">
                <w:pPr>
                  <w:spacing w:line="360" w:lineRule="auto"/>
                </w:pPr>
              </w:pPrChange>
            </w:pPr>
            <w:del w:id="28537" w:author="phuong vu" w:date="2018-11-25T21:53:00Z">
              <w:r w:rsidRPr="00920004" w:rsidDel="00BA3432">
                <w:rPr>
                  <w:lang w:val="en-US"/>
                  <w:rPrChange w:id="28538" w:author="phuong vu" w:date="2018-11-30T22:36:00Z">
                    <w:rPr>
                      <w:lang w:val="en-US"/>
                    </w:rPr>
                  </w:rPrChange>
                </w:rPr>
                <w:delText>Bắt buộc</w:delText>
              </w:r>
              <w:bookmarkStart w:id="28539" w:name="_Toc531009896"/>
              <w:bookmarkStart w:id="28540" w:name="_Toc531102472"/>
              <w:bookmarkStart w:id="28541" w:name="_Toc531103420"/>
              <w:bookmarkStart w:id="28542" w:name="_Toc531359661"/>
              <w:bookmarkStart w:id="28543" w:name="_Toc531360642"/>
              <w:bookmarkStart w:id="28544" w:name="_Toc531381484"/>
              <w:bookmarkEnd w:id="28539"/>
              <w:bookmarkEnd w:id="28540"/>
              <w:bookmarkEnd w:id="28541"/>
              <w:bookmarkEnd w:id="28542"/>
              <w:bookmarkEnd w:id="28543"/>
              <w:bookmarkEnd w:id="28544"/>
            </w:del>
          </w:p>
        </w:tc>
        <w:bookmarkStart w:id="28545" w:name="_Toc531009897"/>
        <w:bookmarkStart w:id="28546" w:name="_Toc531102473"/>
        <w:bookmarkStart w:id="28547" w:name="_Toc531103421"/>
        <w:bookmarkStart w:id="28548" w:name="_Toc531359662"/>
        <w:bookmarkStart w:id="28549" w:name="_Toc531360643"/>
        <w:bookmarkStart w:id="28550" w:name="_Toc531381485"/>
        <w:bookmarkEnd w:id="28545"/>
        <w:bookmarkEnd w:id="28546"/>
        <w:bookmarkEnd w:id="28547"/>
        <w:bookmarkEnd w:id="28548"/>
        <w:bookmarkEnd w:id="28549"/>
        <w:bookmarkEnd w:id="28550"/>
      </w:tr>
    </w:tbl>
    <w:p w14:paraId="4CD4CDCA" w14:textId="02576453" w:rsidR="00510604" w:rsidRPr="00920004" w:rsidDel="00BA3432" w:rsidRDefault="00510604" w:rsidP="00BD0851">
      <w:pPr>
        <w:spacing w:before="240" w:line="0" w:lineRule="atLeast"/>
        <w:rPr>
          <w:del w:id="28551" w:author="phuong vu" w:date="2018-11-25T21:53:00Z"/>
          <w:lang w:val="en-US"/>
          <w:rPrChange w:id="28552" w:author="phuong vu" w:date="2018-11-30T22:36:00Z">
            <w:rPr>
              <w:del w:id="28553" w:author="phuong vu" w:date="2018-11-25T21:53:00Z"/>
              <w:lang w:val="en-US"/>
            </w:rPr>
          </w:rPrChange>
        </w:rPr>
        <w:pPrChange w:id="28554" w:author="phuong vu" w:date="2018-11-30T14:16:00Z">
          <w:pPr/>
        </w:pPrChange>
      </w:pPr>
      <w:bookmarkStart w:id="28555" w:name="_Toc531009898"/>
      <w:bookmarkStart w:id="28556" w:name="_Toc531102474"/>
      <w:bookmarkStart w:id="28557" w:name="_Toc531103422"/>
      <w:bookmarkStart w:id="28558" w:name="_Toc531359663"/>
      <w:bookmarkStart w:id="28559" w:name="_Toc531360644"/>
      <w:bookmarkStart w:id="28560" w:name="_Toc531381486"/>
      <w:bookmarkEnd w:id="28555"/>
      <w:bookmarkEnd w:id="28556"/>
      <w:bookmarkEnd w:id="28557"/>
      <w:bookmarkEnd w:id="28558"/>
      <w:bookmarkEnd w:id="28559"/>
      <w:bookmarkEnd w:id="28560"/>
    </w:p>
    <w:p w14:paraId="18984A8E" w14:textId="519BEEB4" w:rsidR="00755C63" w:rsidRPr="00920004" w:rsidDel="00BA3432" w:rsidRDefault="00755C63" w:rsidP="00BD0851">
      <w:pPr>
        <w:pStyle w:val="Heading5"/>
        <w:spacing w:before="240" w:line="0" w:lineRule="atLeast"/>
        <w:rPr>
          <w:del w:id="28561" w:author="phuong vu" w:date="2018-11-25T21:53:00Z"/>
          <w:rFonts w:cstheme="majorHAnsi"/>
          <w:lang w:val="en-US"/>
          <w:rPrChange w:id="28562" w:author="phuong vu" w:date="2018-11-30T22:36:00Z">
            <w:rPr>
              <w:del w:id="28563" w:author="phuong vu" w:date="2018-11-25T21:53:00Z"/>
              <w:lang w:val="en-US"/>
            </w:rPr>
          </w:rPrChange>
        </w:rPr>
        <w:pPrChange w:id="28564" w:author="phuong vu" w:date="2018-11-30T14:16:00Z">
          <w:pPr>
            <w:pStyle w:val="Heading5"/>
          </w:pPr>
        </w:pPrChange>
      </w:pPr>
      <w:del w:id="28565" w:author="phuong vu" w:date="2018-11-25T21:53:00Z">
        <w:r w:rsidRPr="00920004" w:rsidDel="00BA3432">
          <w:rPr>
            <w:rFonts w:cstheme="majorHAnsi"/>
            <w:b w:val="0"/>
            <w:lang w:val="en-US"/>
            <w:rPrChange w:id="28566" w:author="phuong vu" w:date="2018-11-30T22:36:00Z">
              <w:rPr>
                <w:b w:val="0"/>
                <w:lang w:val="en-US"/>
              </w:rPr>
            </w:rPrChange>
          </w:rPr>
          <w:delText>Dữ liệu sử dụng</w:delText>
        </w:r>
        <w:bookmarkStart w:id="28567" w:name="_Toc531009899"/>
        <w:bookmarkStart w:id="28568" w:name="_Toc531102475"/>
        <w:bookmarkStart w:id="28569" w:name="_Toc531103423"/>
        <w:bookmarkStart w:id="28570" w:name="_Toc531359664"/>
        <w:bookmarkStart w:id="28571" w:name="_Toc531360645"/>
        <w:bookmarkStart w:id="28572" w:name="_Toc531381487"/>
        <w:bookmarkEnd w:id="28567"/>
        <w:bookmarkEnd w:id="28568"/>
        <w:bookmarkEnd w:id="28569"/>
        <w:bookmarkEnd w:id="28570"/>
        <w:bookmarkEnd w:id="28571"/>
        <w:bookmarkEnd w:id="28572"/>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rsidRPr="00920004" w:rsidDel="00BA3432" w14:paraId="2828DD16" w14:textId="032A3525" w:rsidTr="00E4365A">
        <w:trPr>
          <w:del w:id="28573" w:author="phuong vu" w:date="2018-11-25T21:53:00Z"/>
        </w:trPr>
        <w:tc>
          <w:tcPr>
            <w:tcW w:w="805" w:type="dxa"/>
            <w:vMerge w:val="restart"/>
            <w:vAlign w:val="center"/>
          </w:tcPr>
          <w:p w14:paraId="32CF03BB" w14:textId="26568A5B" w:rsidR="00510604" w:rsidRPr="00920004" w:rsidDel="00BA3432" w:rsidRDefault="00510604" w:rsidP="00BD0851">
            <w:pPr>
              <w:spacing w:before="240" w:line="0" w:lineRule="atLeast"/>
              <w:jc w:val="center"/>
              <w:rPr>
                <w:del w:id="28574" w:author="phuong vu" w:date="2018-11-25T21:53:00Z"/>
                <w:b/>
                <w:lang w:val="en-US"/>
                <w:rPrChange w:id="28575" w:author="phuong vu" w:date="2018-11-30T22:36:00Z">
                  <w:rPr>
                    <w:del w:id="28576" w:author="phuong vu" w:date="2018-11-25T21:53:00Z"/>
                    <w:b/>
                    <w:lang w:val="en-US"/>
                  </w:rPr>
                </w:rPrChange>
              </w:rPr>
              <w:pPrChange w:id="28577" w:author="phuong vu" w:date="2018-11-30T14:16:00Z">
                <w:pPr>
                  <w:spacing w:line="360" w:lineRule="auto"/>
                  <w:jc w:val="center"/>
                </w:pPr>
              </w:pPrChange>
            </w:pPr>
            <w:del w:id="28578" w:author="phuong vu" w:date="2018-11-25T21:53:00Z">
              <w:r w:rsidRPr="00920004" w:rsidDel="00BA3432">
                <w:rPr>
                  <w:b/>
                  <w:lang w:val="en-US"/>
                  <w:rPrChange w:id="28579" w:author="phuong vu" w:date="2018-11-30T22:36:00Z">
                    <w:rPr>
                      <w:b/>
                      <w:lang w:val="en-US"/>
                    </w:rPr>
                  </w:rPrChange>
                </w:rPr>
                <w:delText>STT</w:delText>
              </w:r>
              <w:bookmarkStart w:id="28580" w:name="_Toc531009900"/>
              <w:bookmarkStart w:id="28581" w:name="_Toc531102476"/>
              <w:bookmarkStart w:id="28582" w:name="_Toc531103424"/>
              <w:bookmarkStart w:id="28583" w:name="_Toc531359665"/>
              <w:bookmarkStart w:id="28584" w:name="_Toc531360646"/>
              <w:bookmarkStart w:id="28585" w:name="_Toc531381488"/>
              <w:bookmarkEnd w:id="28580"/>
              <w:bookmarkEnd w:id="28581"/>
              <w:bookmarkEnd w:id="28582"/>
              <w:bookmarkEnd w:id="28583"/>
              <w:bookmarkEnd w:id="28584"/>
              <w:bookmarkEnd w:id="28585"/>
            </w:del>
          </w:p>
        </w:tc>
        <w:tc>
          <w:tcPr>
            <w:tcW w:w="2120" w:type="dxa"/>
            <w:vMerge w:val="restart"/>
            <w:vAlign w:val="center"/>
          </w:tcPr>
          <w:p w14:paraId="4ACEFC8B" w14:textId="50A3A8E9" w:rsidR="00510604" w:rsidRPr="00920004" w:rsidDel="00BA3432" w:rsidRDefault="00510604" w:rsidP="00BD0851">
            <w:pPr>
              <w:spacing w:before="240" w:line="0" w:lineRule="atLeast"/>
              <w:jc w:val="center"/>
              <w:rPr>
                <w:del w:id="28586" w:author="phuong vu" w:date="2018-11-25T21:53:00Z"/>
                <w:b/>
                <w:lang w:val="en-US"/>
                <w:rPrChange w:id="28587" w:author="phuong vu" w:date="2018-11-30T22:36:00Z">
                  <w:rPr>
                    <w:del w:id="28588" w:author="phuong vu" w:date="2018-11-25T21:53:00Z"/>
                    <w:b/>
                    <w:lang w:val="en-US"/>
                  </w:rPr>
                </w:rPrChange>
              </w:rPr>
              <w:pPrChange w:id="28589" w:author="phuong vu" w:date="2018-11-30T14:16:00Z">
                <w:pPr>
                  <w:spacing w:line="360" w:lineRule="auto"/>
                  <w:jc w:val="center"/>
                </w:pPr>
              </w:pPrChange>
            </w:pPr>
            <w:del w:id="28590" w:author="phuong vu" w:date="2018-11-25T21:53:00Z">
              <w:r w:rsidRPr="00920004" w:rsidDel="00BA3432">
                <w:rPr>
                  <w:b/>
                  <w:lang w:val="en-US"/>
                  <w:rPrChange w:id="28591" w:author="phuong vu" w:date="2018-11-30T22:36:00Z">
                    <w:rPr>
                      <w:b/>
                      <w:lang w:val="en-US"/>
                    </w:rPr>
                  </w:rPrChange>
                </w:rPr>
                <w:delText>Tên bảng/</w:delText>
              </w:r>
              <w:bookmarkStart w:id="28592" w:name="_Toc531009901"/>
              <w:bookmarkStart w:id="28593" w:name="_Toc531102477"/>
              <w:bookmarkStart w:id="28594" w:name="_Toc531103425"/>
              <w:bookmarkStart w:id="28595" w:name="_Toc531359666"/>
              <w:bookmarkStart w:id="28596" w:name="_Toc531360647"/>
              <w:bookmarkStart w:id="28597" w:name="_Toc531381489"/>
              <w:bookmarkEnd w:id="28592"/>
              <w:bookmarkEnd w:id="28593"/>
              <w:bookmarkEnd w:id="28594"/>
              <w:bookmarkEnd w:id="28595"/>
              <w:bookmarkEnd w:id="28596"/>
              <w:bookmarkEnd w:id="28597"/>
            </w:del>
          </w:p>
          <w:p w14:paraId="01BB31A6" w14:textId="12117022" w:rsidR="00510604" w:rsidRPr="00920004" w:rsidDel="00BA3432" w:rsidRDefault="00510604" w:rsidP="00BD0851">
            <w:pPr>
              <w:spacing w:before="240" w:line="0" w:lineRule="atLeast"/>
              <w:jc w:val="center"/>
              <w:rPr>
                <w:del w:id="28598" w:author="phuong vu" w:date="2018-11-25T21:53:00Z"/>
                <w:b/>
                <w:lang w:val="en-US"/>
                <w:rPrChange w:id="28599" w:author="phuong vu" w:date="2018-11-30T22:36:00Z">
                  <w:rPr>
                    <w:del w:id="28600" w:author="phuong vu" w:date="2018-11-25T21:53:00Z"/>
                    <w:b/>
                    <w:lang w:val="en-US"/>
                  </w:rPr>
                </w:rPrChange>
              </w:rPr>
              <w:pPrChange w:id="28601" w:author="phuong vu" w:date="2018-11-30T14:16:00Z">
                <w:pPr>
                  <w:spacing w:line="360" w:lineRule="auto"/>
                  <w:jc w:val="center"/>
                </w:pPr>
              </w:pPrChange>
            </w:pPr>
            <w:del w:id="28602" w:author="phuong vu" w:date="2018-11-25T21:53:00Z">
              <w:r w:rsidRPr="00920004" w:rsidDel="00BA3432">
                <w:rPr>
                  <w:b/>
                  <w:lang w:val="en-US"/>
                  <w:rPrChange w:id="28603" w:author="phuong vu" w:date="2018-11-30T22:36:00Z">
                    <w:rPr>
                      <w:b/>
                      <w:lang w:val="en-US"/>
                    </w:rPr>
                  </w:rPrChange>
                </w:rPr>
                <w:delText>Cấu trúc dữ liệu</w:delText>
              </w:r>
              <w:bookmarkStart w:id="28604" w:name="_Toc531009902"/>
              <w:bookmarkStart w:id="28605" w:name="_Toc531102478"/>
              <w:bookmarkStart w:id="28606" w:name="_Toc531103426"/>
              <w:bookmarkStart w:id="28607" w:name="_Toc531359667"/>
              <w:bookmarkStart w:id="28608" w:name="_Toc531360648"/>
              <w:bookmarkStart w:id="28609" w:name="_Toc531381490"/>
              <w:bookmarkEnd w:id="28604"/>
              <w:bookmarkEnd w:id="28605"/>
              <w:bookmarkEnd w:id="28606"/>
              <w:bookmarkEnd w:id="28607"/>
              <w:bookmarkEnd w:id="28608"/>
              <w:bookmarkEnd w:id="28609"/>
            </w:del>
          </w:p>
        </w:tc>
        <w:tc>
          <w:tcPr>
            <w:tcW w:w="5852" w:type="dxa"/>
            <w:gridSpan w:val="4"/>
            <w:vAlign w:val="center"/>
          </w:tcPr>
          <w:p w14:paraId="056C55EB" w14:textId="1122E7FB" w:rsidR="00510604" w:rsidRPr="00920004" w:rsidDel="00BA3432" w:rsidRDefault="00510604" w:rsidP="00BD0851">
            <w:pPr>
              <w:spacing w:before="240" w:line="0" w:lineRule="atLeast"/>
              <w:jc w:val="center"/>
              <w:rPr>
                <w:del w:id="28610" w:author="phuong vu" w:date="2018-11-25T21:53:00Z"/>
                <w:b/>
                <w:lang w:val="en-US"/>
                <w:rPrChange w:id="28611" w:author="phuong vu" w:date="2018-11-30T22:36:00Z">
                  <w:rPr>
                    <w:del w:id="28612" w:author="phuong vu" w:date="2018-11-25T21:53:00Z"/>
                    <w:b/>
                    <w:lang w:val="en-US"/>
                  </w:rPr>
                </w:rPrChange>
              </w:rPr>
              <w:pPrChange w:id="28613" w:author="phuong vu" w:date="2018-11-30T14:16:00Z">
                <w:pPr>
                  <w:spacing w:line="360" w:lineRule="auto"/>
                  <w:jc w:val="center"/>
                </w:pPr>
              </w:pPrChange>
            </w:pPr>
            <w:del w:id="28614" w:author="phuong vu" w:date="2018-11-25T21:53:00Z">
              <w:r w:rsidRPr="00920004" w:rsidDel="00BA3432">
                <w:rPr>
                  <w:b/>
                  <w:lang w:val="en-US"/>
                  <w:rPrChange w:id="28615" w:author="phuong vu" w:date="2018-11-30T22:36:00Z">
                    <w:rPr>
                      <w:b/>
                      <w:lang w:val="en-US"/>
                    </w:rPr>
                  </w:rPrChange>
                </w:rPr>
                <w:delText>Phương thức</w:delText>
              </w:r>
              <w:bookmarkStart w:id="28616" w:name="_Toc531009903"/>
              <w:bookmarkStart w:id="28617" w:name="_Toc531102479"/>
              <w:bookmarkStart w:id="28618" w:name="_Toc531103427"/>
              <w:bookmarkStart w:id="28619" w:name="_Toc531359668"/>
              <w:bookmarkStart w:id="28620" w:name="_Toc531360649"/>
              <w:bookmarkStart w:id="28621" w:name="_Toc531381491"/>
              <w:bookmarkEnd w:id="28616"/>
              <w:bookmarkEnd w:id="28617"/>
              <w:bookmarkEnd w:id="28618"/>
              <w:bookmarkEnd w:id="28619"/>
              <w:bookmarkEnd w:id="28620"/>
              <w:bookmarkEnd w:id="28621"/>
            </w:del>
          </w:p>
        </w:tc>
        <w:bookmarkStart w:id="28622" w:name="_Toc531009904"/>
        <w:bookmarkStart w:id="28623" w:name="_Toc531102480"/>
        <w:bookmarkStart w:id="28624" w:name="_Toc531103428"/>
        <w:bookmarkStart w:id="28625" w:name="_Toc531359669"/>
        <w:bookmarkStart w:id="28626" w:name="_Toc531360650"/>
        <w:bookmarkStart w:id="28627" w:name="_Toc531381492"/>
        <w:bookmarkEnd w:id="28622"/>
        <w:bookmarkEnd w:id="28623"/>
        <w:bookmarkEnd w:id="28624"/>
        <w:bookmarkEnd w:id="28625"/>
        <w:bookmarkEnd w:id="28626"/>
        <w:bookmarkEnd w:id="28627"/>
      </w:tr>
      <w:tr w:rsidR="00510604" w:rsidRPr="00920004" w:rsidDel="00BA3432" w14:paraId="50A344F7" w14:textId="3B1E61DC" w:rsidTr="00E4365A">
        <w:trPr>
          <w:del w:id="28628" w:author="phuong vu" w:date="2018-11-25T21:53:00Z"/>
        </w:trPr>
        <w:tc>
          <w:tcPr>
            <w:tcW w:w="805" w:type="dxa"/>
            <w:vMerge/>
            <w:vAlign w:val="center"/>
          </w:tcPr>
          <w:p w14:paraId="42B64EC1" w14:textId="05457F52" w:rsidR="00510604" w:rsidRPr="00920004" w:rsidDel="00BA3432" w:rsidRDefault="00510604" w:rsidP="00BD0851">
            <w:pPr>
              <w:spacing w:before="240" w:line="0" w:lineRule="atLeast"/>
              <w:jc w:val="center"/>
              <w:rPr>
                <w:del w:id="28629" w:author="phuong vu" w:date="2018-11-25T21:53:00Z"/>
                <w:b/>
                <w:lang w:val="en-US"/>
                <w:rPrChange w:id="28630" w:author="phuong vu" w:date="2018-11-30T22:36:00Z">
                  <w:rPr>
                    <w:del w:id="28631" w:author="phuong vu" w:date="2018-11-25T21:53:00Z"/>
                    <w:b/>
                    <w:lang w:val="en-US"/>
                  </w:rPr>
                </w:rPrChange>
              </w:rPr>
              <w:pPrChange w:id="28632" w:author="phuong vu" w:date="2018-11-30T14:16:00Z">
                <w:pPr>
                  <w:spacing w:line="360" w:lineRule="auto"/>
                  <w:jc w:val="center"/>
                </w:pPr>
              </w:pPrChange>
            </w:pPr>
            <w:bookmarkStart w:id="28633" w:name="_Toc531009905"/>
            <w:bookmarkStart w:id="28634" w:name="_Toc531102481"/>
            <w:bookmarkStart w:id="28635" w:name="_Toc531103429"/>
            <w:bookmarkStart w:id="28636" w:name="_Toc531359670"/>
            <w:bookmarkStart w:id="28637" w:name="_Toc531360651"/>
            <w:bookmarkStart w:id="28638" w:name="_Toc531381493"/>
            <w:bookmarkEnd w:id="28633"/>
            <w:bookmarkEnd w:id="28634"/>
            <w:bookmarkEnd w:id="28635"/>
            <w:bookmarkEnd w:id="28636"/>
            <w:bookmarkEnd w:id="28637"/>
            <w:bookmarkEnd w:id="28638"/>
          </w:p>
        </w:tc>
        <w:tc>
          <w:tcPr>
            <w:tcW w:w="2120" w:type="dxa"/>
            <w:vMerge/>
            <w:vAlign w:val="center"/>
          </w:tcPr>
          <w:p w14:paraId="66F80E6D" w14:textId="56322D14" w:rsidR="00510604" w:rsidRPr="00920004" w:rsidDel="00BA3432" w:rsidRDefault="00510604" w:rsidP="00BD0851">
            <w:pPr>
              <w:spacing w:before="240" w:line="0" w:lineRule="atLeast"/>
              <w:jc w:val="center"/>
              <w:rPr>
                <w:del w:id="28639" w:author="phuong vu" w:date="2018-11-25T21:53:00Z"/>
                <w:b/>
                <w:lang w:val="en-US"/>
                <w:rPrChange w:id="28640" w:author="phuong vu" w:date="2018-11-30T22:36:00Z">
                  <w:rPr>
                    <w:del w:id="28641" w:author="phuong vu" w:date="2018-11-25T21:53:00Z"/>
                    <w:b/>
                    <w:lang w:val="en-US"/>
                  </w:rPr>
                </w:rPrChange>
              </w:rPr>
              <w:pPrChange w:id="28642" w:author="phuong vu" w:date="2018-11-30T14:16:00Z">
                <w:pPr>
                  <w:spacing w:line="360" w:lineRule="auto"/>
                  <w:jc w:val="center"/>
                </w:pPr>
              </w:pPrChange>
            </w:pPr>
            <w:bookmarkStart w:id="28643" w:name="_Toc531009906"/>
            <w:bookmarkStart w:id="28644" w:name="_Toc531102482"/>
            <w:bookmarkStart w:id="28645" w:name="_Toc531103430"/>
            <w:bookmarkStart w:id="28646" w:name="_Toc531359671"/>
            <w:bookmarkStart w:id="28647" w:name="_Toc531360652"/>
            <w:bookmarkStart w:id="28648" w:name="_Toc531381494"/>
            <w:bookmarkEnd w:id="28643"/>
            <w:bookmarkEnd w:id="28644"/>
            <w:bookmarkEnd w:id="28645"/>
            <w:bookmarkEnd w:id="28646"/>
            <w:bookmarkEnd w:id="28647"/>
            <w:bookmarkEnd w:id="28648"/>
          </w:p>
        </w:tc>
        <w:tc>
          <w:tcPr>
            <w:tcW w:w="1463" w:type="dxa"/>
            <w:vAlign w:val="center"/>
          </w:tcPr>
          <w:p w14:paraId="554E58B1" w14:textId="1838EDDB" w:rsidR="00510604" w:rsidRPr="00920004" w:rsidDel="00BA3432" w:rsidRDefault="00510604" w:rsidP="00BD0851">
            <w:pPr>
              <w:spacing w:before="240" w:line="0" w:lineRule="atLeast"/>
              <w:jc w:val="center"/>
              <w:rPr>
                <w:del w:id="28649" w:author="phuong vu" w:date="2018-11-25T21:53:00Z"/>
                <w:b/>
                <w:lang w:val="en-US"/>
                <w:rPrChange w:id="28650" w:author="phuong vu" w:date="2018-11-30T22:36:00Z">
                  <w:rPr>
                    <w:del w:id="28651" w:author="phuong vu" w:date="2018-11-25T21:53:00Z"/>
                    <w:b/>
                    <w:lang w:val="en-US"/>
                  </w:rPr>
                </w:rPrChange>
              </w:rPr>
              <w:pPrChange w:id="28652" w:author="phuong vu" w:date="2018-11-30T14:16:00Z">
                <w:pPr>
                  <w:spacing w:line="360" w:lineRule="auto"/>
                  <w:jc w:val="center"/>
                </w:pPr>
              </w:pPrChange>
            </w:pPr>
            <w:del w:id="28653" w:author="phuong vu" w:date="2018-11-25T21:53:00Z">
              <w:r w:rsidRPr="00920004" w:rsidDel="00BA3432">
                <w:rPr>
                  <w:b/>
                  <w:lang w:val="en-US"/>
                  <w:rPrChange w:id="28654" w:author="phuong vu" w:date="2018-11-30T22:36:00Z">
                    <w:rPr>
                      <w:b/>
                      <w:lang w:val="en-US"/>
                    </w:rPr>
                  </w:rPrChange>
                </w:rPr>
                <w:delText>Thêm</w:delText>
              </w:r>
              <w:bookmarkStart w:id="28655" w:name="_Toc531009907"/>
              <w:bookmarkStart w:id="28656" w:name="_Toc531102483"/>
              <w:bookmarkStart w:id="28657" w:name="_Toc531103431"/>
              <w:bookmarkStart w:id="28658" w:name="_Toc531359672"/>
              <w:bookmarkStart w:id="28659" w:name="_Toc531360653"/>
              <w:bookmarkStart w:id="28660" w:name="_Toc531381495"/>
              <w:bookmarkEnd w:id="28655"/>
              <w:bookmarkEnd w:id="28656"/>
              <w:bookmarkEnd w:id="28657"/>
              <w:bookmarkEnd w:id="28658"/>
              <w:bookmarkEnd w:id="28659"/>
              <w:bookmarkEnd w:id="28660"/>
            </w:del>
          </w:p>
        </w:tc>
        <w:tc>
          <w:tcPr>
            <w:tcW w:w="1463" w:type="dxa"/>
            <w:vAlign w:val="center"/>
          </w:tcPr>
          <w:p w14:paraId="39AD6A20" w14:textId="0238EC74" w:rsidR="00510604" w:rsidRPr="00920004" w:rsidDel="00BA3432" w:rsidRDefault="00510604" w:rsidP="00BD0851">
            <w:pPr>
              <w:spacing w:before="240" w:line="0" w:lineRule="atLeast"/>
              <w:jc w:val="center"/>
              <w:rPr>
                <w:del w:id="28661" w:author="phuong vu" w:date="2018-11-25T21:53:00Z"/>
                <w:b/>
                <w:lang w:val="en-US"/>
                <w:rPrChange w:id="28662" w:author="phuong vu" w:date="2018-11-30T22:36:00Z">
                  <w:rPr>
                    <w:del w:id="28663" w:author="phuong vu" w:date="2018-11-25T21:53:00Z"/>
                    <w:b/>
                    <w:lang w:val="en-US"/>
                  </w:rPr>
                </w:rPrChange>
              </w:rPr>
              <w:pPrChange w:id="28664" w:author="phuong vu" w:date="2018-11-30T14:16:00Z">
                <w:pPr>
                  <w:spacing w:line="360" w:lineRule="auto"/>
                  <w:jc w:val="center"/>
                </w:pPr>
              </w:pPrChange>
            </w:pPr>
            <w:del w:id="28665" w:author="phuong vu" w:date="2018-11-25T21:53:00Z">
              <w:r w:rsidRPr="00920004" w:rsidDel="00BA3432">
                <w:rPr>
                  <w:b/>
                  <w:lang w:val="en-US"/>
                  <w:rPrChange w:id="28666" w:author="phuong vu" w:date="2018-11-30T22:36:00Z">
                    <w:rPr>
                      <w:b/>
                      <w:lang w:val="en-US"/>
                    </w:rPr>
                  </w:rPrChange>
                </w:rPr>
                <w:delText>Sửa</w:delText>
              </w:r>
              <w:bookmarkStart w:id="28667" w:name="_Toc531009908"/>
              <w:bookmarkStart w:id="28668" w:name="_Toc531102484"/>
              <w:bookmarkStart w:id="28669" w:name="_Toc531103432"/>
              <w:bookmarkStart w:id="28670" w:name="_Toc531359673"/>
              <w:bookmarkStart w:id="28671" w:name="_Toc531360654"/>
              <w:bookmarkStart w:id="28672" w:name="_Toc531381496"/>
              <w:bookmarkEnd w:id="28667"/>
              <w:bookmarkEnd w:id="28668"/>
              <w:bookmarkEnd w:id="28669"/>
              <w:bookmarkEnd w:id="28670"/>
              <w:bookmarkEnd w:id="28671"/>
              <w:bookmarkEnd w:id="28672"/>
            </w:del>
          </w:p>
        </w:tc>
        <w:tc>
          <w:tcPr>
            <w:tcW w:w="1463" w:type="dxa"/>
            <w:vAlign w:val="center"/>
          </w:tcPr>
          <w:p w14:paraId="4CCD0FB6" w14:textId="44BE9057" w:rsidR="00510604" w:rsidRPr="00920004" w:rsidDel="00BA3432" w:rsidRDefault="00510604" w:rsidP="00BD0851">
            <w:pPr>
              <w:spacing w:before="240" w:line="0" w:lineRule="atLeast"/>
              <w:jc w:val="center"/>
              <w:rPr>
                <w:del w:id="28673" w:author="phuong vu" w:date="2018-11-25T21:53:00Z"/>
                <w:b/>
                <w:lang w:val="en-US"/>
                <w:rPrChange w:id="28674" w:author="phuong vu" w:date="2018-11-30T22:36:00Z">
                  <w:rPr>
                    <w:del w:id="28675" w:author="phuong vu" w:date="2018-11-25T21:53:00Z"/>
                    <w:b/>
                    <w:lang w:val="en-US"/>
                  </w:rPr>
                </w:rPrChange>
              </w:rPr>
              <w:pPrChange w:id="28676" w:author="phuong vu" w:date="2018-11-30T14:16:00Z">
                <w:pPr>
                  <w:spacing w:line="360" w:lineRule="auto"/>
                  <w:jc w:val="center"/>
                </w:pPr>
              </w:pPrChange>
            </w:pPr>
            <w:del w:id="28677" w:author="phuong vu" w:date="2018-11-25T21:53:00Z">
              <w:r w:rsidRPr="00920004" w:rsidDel="00BA3432">
                <w:rPr>
                  <w:b/>
                  <w:lang w:val="en-US"/>
                  <w:rPrChange w:id="28678" w:author="phuong vu" w:date="2018-11-30T22:36:00Z">
                    <w:rPr>
                      <w:b/>
                      <w:lang w:val="en-US"/>
                    </w:rPr>
                  </w:rPrChange>
                </w:rPr>
                <w:delText>Xóa</w:delText>
              </w:r>
              <w:bookmarkStart w:id="28679" w:name="_Toc531009909"/>
              <w:bookmarkStart w:id="28680" w:name="_Toc531102485"/>
              <w:bookmarkStart w:id="28681" w:name="_Toc531103433"/>
              <w:bookmarkStart w:id="28682" w:name="_Toc531359674"/>
              <w:bookmarkStart w:id="28683" w:name="_Toc531360655"/>
              <w:bookmarkStart w:id="28684" w:name="_Toc531381497"/>
              <w:bookmarkEnd w:id="28679"/>
              <w:bookmarkEnd w:id="28680"/>
              <w:bookmarkEnd w:id="28681"/>
              <w:bookmarkEnd w:id="28682"/>
              <w:bookmarkEnd w:id="28683"/>
              <w:bookmarkEnd w:id="28684"/>
            </w:del>
          </w:p>
        </w:tc>
        <w:tc>
          <w:tcPr>
            <w:tcW w:w="1463" w:type="dxa"/>
            <w:vAlign w:val="center"/>
          </w:tcPr>
          <w:p w14:paraId="71E09AE5" w14:textId="121E9A9E" w:rsidR="00510604" w:rsidRPr="00920004" w:rsidDel="00BA3432" w:rsidRDefault="00510604" w:rsidP="00BD0851">
            <w:pPr>
              <w:spacing w:before="240" w:line="0" w:lineRule="atLeast"/>
              <w:jc w:val="center"/>
              <w:rPr>
                <w:del w:id="28685" w:author="phuong vu" w:date="2018-11-25T21:53:00Z"/>
                <w:b/>
                <w:lang w:val="en-US"/>
                <w:rPrChange w:id="28686" w:author="phuong vu" w:date="2018-11-30T22:36:00Z">
                  <w:rPr>
                    <w:del w:id="28687" w:author="phuong vu" w:date="2018-11-25T21:53:00Z"/>
                    <w:b/>
                    <w:lang w:val="en-US"/>
                  </w:rPr>
                </w:rPrChange>
              </w:rPr>
              <w:pPrChange w:id="28688" w:author="phuong vu" w:date="2018-11-30T14:16:00Z">
                <w:pPr>
                  <w:spacing w:line="360" w:lineRule="auto"/>
                  <w:jc w:val="center"/>
                </w:pPr>
              </w:pPrChange>
            </w:pPr>
            <w:del w:id="28689" w:author="phuong vu" w:date="2018-11-25T21:53:00Z">
              <w:r w:rsidRPr="00920004" w:rsidDel="00BA3432">
                <w:rPr>
                  <w:b/>
                  <w:lang w:val="en-US"/>
                  <w:rPrChange w:id="28690" w:author="phuong vu" w:date="2018-11-30T22:36:00Z">
                    <w:rPr>
                      <w:b/>
                      <w:lang w:val="en-US"/>
                    </w:rPr>
                  </w:rPrChange>
                </w:rPr>
                <w:delText>Truy vấn</w:delText>
              </w:r>
              <w:bookmarkStart w:id="28691" w:name="_Toc531009910"/>
              <w:bookmarkStart w:id="28692" w:name="_Toc531102486"/>
              <w:bookmarkStart w:id="28693" w:name="_Toc531103434"/>
              <w:bookmarkStart w:id="28694" w:name="_Toc531359675"/>
              <w:bookmarkStart w:id="28695" w:name="_Toc531360656"/>
              <w:bookmarkStart w:id="28696" w:name="_Toc531381498"/>
              <w:bookmarkEnd w:id="28691"/>
              <w:bookmarkEnd w:id="28692"/>
              <w:bookmarkEnd w:id="28693"/>
              <w:bookmarkEnd w:id="28694"/>
              <w:bookmarkEnd w:id="28695"/>
              <w:bookmarkEnd w:id="28696"/>
            </w:del>
          </w:p>
        </w:tc>
        <w:bookmarkStart w:id="28697" w:name="_Toc531009911"/>
        <w:bookmarkStart w:id="28698" w:name="_Toc531102487"/>
        <w:bookmarkStart w:id="28699" w:name="_Toc531103435"/>
        <w:bookmarkStart w:id="28700" w:name="_Toc531359676"/>
        <w:bookmarkStart w:id="28701" w:name="_Toc531360657"/>
        <w:bookmarkStart w:id="28702" w:name="_Toc531381499"/>
        <w:bookmarkEnd w:id="28697"/>
        <w:bookmarkEnd w:id="28698"/>
        <w:bookmarkEnd w:id="28699"/>
        <w:bookmarkEnd w:id="28700"/>
        <w:bookmarkEnd w:id="28701"/>
        <w:bookmarkEnd w:id="28702"/>
      </w:tr>
      <w:tr w:rsidR="00510604" w:rsidRPr="00920004" w:rsidDel="00BA3432" w14:paraId="64365F47" w14:textId="56216D7A" w:rsidTr="00E4365A">
        <w:trPr>
          <w:del w:id="28703" w:author="phuong vu" w:date="2018-11-25T21:53:00Z"/>
        </w:trPr>
        <w:tc>
          <w:tcPr>
            <w:tcW w:w="805" w:type="dxa"/>
          </w:tcPr>
          <w:p w14:paraId="2299A8A6" w14:textId="7FF5B8E1" w:rsidR="00510604" w:rsidRPr="00920004" w:rsidDel="00BA3432" w:rsidRDefault="00510604" w:rsidP="00BD0851">
            <w:pPr>
              <w:spacing w:before="240" w:line="0" w:lineRule="atLeast"/>
              <w:jc w:val="center"/>
              <w:rPr>
                <w:del w:id="28704" w:author="phuong vu" w:date="2018-11-25T21:53:00Z"/>
                <w:lang w:val="en-US"/>
                <w:rPrChange w:id="28705" w:author="phuong vu" w:date="2018-11-30T22:36:00Z">
                  <w:rPr>
                    <w:del w:id="28706" w:author="phuong vu" w:date="2018-11-25T21:53:00Z"/>
                    <w:lang w:val="en-US"/>
                  </w:rPr>
                </w:rPrChange>
              </w:rPr>
              <w:pPrChange w:id="28707" w:author="phuong vu" w:date="2018-11-30T14:16:00Z">
                <w:pPr>
                  <w:spacing w:line="360" w:lineRule="auto"/>
                  <w:jc w:val="center"/>
                </w:pPr>
              </w:pPrChange>
            </w:pPr>
            <w:del w:id="28708" w:author="phuong vu" w:date="2018-11-25T21:53:00Z">
              <w:r w:rsidRPr="00920004" w:rsidDel="00BA3432">
                <w:rPr>
                  <w:lang w:val="en-US"/>
                  <w:rPrChange w:id="28709" w:author="phuong vu" w:date="2018-11-30T22:36:00Z">
                    <w:rPr>
                      <w:lang w:val="en-US"/>
                    </w:rPr>
                  </w:rPrChange>
                </w:rPr>
                <w:delText>1</w:delText>
              </w:r>
              <w:bookmarkStart w:id="28710" w:name="_Toc531009912"/>
              <w:bookmarkStart w:id="28711" w:name="_Toc531102488"/>
              <w:bookmarkStart w:id="28712" w:name="_Toc531103436"/>
              <w:bookmarkStart w:id="28713" w:name="_Toc531359677"/>
              <w:bookmarkStart w:id="28714" w:name="_Toc531360658"/>
              <w:bookmarkStart w:id="28715" w:name="_Toc531381500"/>
              <w:bookmarkEnd w:id="28710"/>
              <w:bookmarkEnd w:id="28711"/>
              <w:bookmarkEnd w:id="28712"/>
              <w:bookmarkEnd w:id="28713"/>
              <w:bookmarkEnd w:id="28714"/>
              <w:bookmarkEnd w:id="28715"/>
            </w:del>
          </w:p>
        </w:tc>
        <w:tc>
          <w:tcPr>
            <w:tcW w:w="2120" w:type="dxa"/>
          </w:tcPr>
          <w:p w14:paraId="7BE7B7E0" w14:textId="11165960" w:rsidR="00510604" w:rsidRPr="00920004" w:rsidDel="00BA3432" w:rsidRDefault="00A76989" w:rsidP="00BD0851">
            <w:pPr>
              <w:spacing w:before="240" w:line="0" w:lineRule="atLeast"/>
              <w:rPr>
                <w:del w:id="28716" w:author="phuong vu" w:date="2018-11-25T21:53:00Z"/>
                <w:lang w:val="en-US"/>
                <w:rPrChange w:id="28717" w:author="phuong vu" w:date="2018-11-30T22:36:00Z">
                  <w:rPr>
                    <w:del w:id="28718" w:author="phuong vu" w:date="2018-11-25T21:53:00Z"/>
                    <w:lang w:val="en-US"/>
                  </w:rPr>
                </w:rPrChange>
              </w:rPr>
              <w:pPrChange w:id="28719" w:author="phuong vu" w:date="2018-11-30T14:16:00Z">
                <w:pPr>
                  <w:spacing w:line="360" w:lineRule="auto"/>
                </w:pPr>
              </w:pPrChange>
            </w:pPr>
            <w:del w:id="28720" w:author="phuong vu" w:date="2018-11-25T21:53:00Z">
              <w:r w:rsidRPr="00920004" w:rsidDel="00BA3432">
                <w:rPr>
                  <w:lang w:val="en-US"/>
                  <w:rPrChange w:id="28721" w:author="phuong vu" w:date="2018-11-30T22:36:00Z">
                    <w:rPr>
                      <w:lang w:val="en-US"/>
                    </w:rPr>
                  </w:rPrChange>
                </w:rPr>
                <w:delText>user</w:delText>
              </w:r>
              <w:bookmarkStart w:id="28722" w:name="_Toc531009913"/>
              <w:bookmarkStart w:id="28723" w:name="_Toc531102489"/>
              <w:bookmarkStart w:id="28724" w:name="_Toc531103437"/>
              <w:bookmarkStart w:id="28725" w:name="_Toc531359678"/>
              <w:bookmarkStart w:id="28726" w:name="_Toc531360659"/>
              <w:bookmarkStart w:id="28727" w:name="_Toc531381501"/>
              <w:bookmarkEnd w:id="28722"/>
              <w:bookmarkEnd w:id="28723"/>
              <w:bookmarkEnd w:id="28724"/>
              <w:bookmarkEnd w:id="28725"/>
              <w:bookmarkEnd w:id="28726"/>
              <w:bookmarkEnd w:id="28727"/>
            </w:del>
          </w:p>
        </w:tc>
        <w:tc>
          <w:tcPr>
            <w:tcW w:w="1463" w:type="dxa"/>
          </w:tcPr>
          <w:p w14:paraId="038608D6" w14:textId="4BB53F03" w:rsidR="00510604" w:rsidRPr="00920004" w:rsidDel="00BA3432" w:rsidRDefault="00A76989" w:rsidP="00BD0851">
            <w:pPr>
              <w:spacing w:before="240" w:line="0" w:lineRule="atLeast"/>
              <w:jc w:val="center"/>
              <w:rPr>
                <w:del w:id="28728" w:author="phuong vu" w:date="2018-11-25T21:53:00Z"/>
                <w:lang w:val="en-US"/>
                <w:rPrChange w:id="28729" w:author="phuong vu" w:date="2018-11-30T22:36:00Z">
                  <w:rPr>
                    <w:del w:id="28730" w:author="phuong vu" w:date="2018-11-25T21:53:00Z"/>
                    <w:lang w:val="en-US"/>
                  </w:rPr>
                </w:rPrChange>
              </w:rPr>
              <w:pPrChange w:id="28731" w:author="phuong vu" w:date="2018-11-30T14:16:00Z">
                <w:pPr>
                  <w:spacing w:line="360" w:lineRule="auto"/>
                  <w:jc w:val="center"/>
                </w:pPr>
              </w:pPrChange>
            </w:pPr>
            <w:del w:id="28732" w:author="phuong vu" w:date="2018-11-25T21:53:00Z">
              <w:r w:rsidRPr="00920004" w:rsidDel="00BA3432">
                <w:rPr>
                  <w:lang w:val="en-US"/>
                  <w:rPrChange w:id="28733" w:author="phuong vu" w:date="2018-11-30T22:36:00Z">
                    <w:rPr>
                      <w:lang w:val="en-US"/>
                    </w:rPr>
                  </w:rPrChange>
                </w:rPr>
                <w:delText>X</w:delText>
              </w:r>
              <w:bookmarkStart w:id="28734" w:name="_Toc531009914"/>
              <w:bookmarkStart w:id="28735" w:name="_Toc531102490"/>
              <w:bookmarkStart w:id="28736" w:name="_Toc531103438"/>
              <w:bookmarkStart w:id="28737" w:name="_Toc531359679"/>
              <w:bookmarkStart w:id="28738" w:name="_Toc531360660"/>
              <w:bookmarkStart w:id="28739" w:name="_Toc531381502"/>
              <w:bookmarkEnd w:id="28734"/>
              <w:bookmarkEnd w:id="28735"/>
              <w:bookmarkEnd w:id="28736"/>
              <w:bookmarkEnd w:id="28737"/>
              <w:bookmarkEnd w:id="28738"/>
              <w:bookmarkEnd w:id="28739"/>
            </w:del>
          </w:p>
        </w:tc>
        <w:tc>
          <w:tcPr>
            <w:tcW w:w="1463" w:type="dxa"/>
          </w:tcPr>
          <w:p w14:paraId="480DA1FB" w14:textId="033F3268" w:rsidR="00510604" w:rsidRPr="00920004" w:rsidDel="00BA3432" w:rsidRDefault="00510604" w:rsidP="00BD0851">
            <w:pPr>
              <w:spacing w:before="240" w:line="0" w:lineRule="atLeast"/>
              <w:jc w:val="center"/>
              <w:rPr>
                <w:del w:id="28740" w:author="phuong vu" w:date="2018-11-25T21:53:00Z"/>
                <w:lang w:val="en-US"/>
                <w:rPrChange w:id="28741" w:author="phuong vu" w:date="2018-11-30T22:36:00Z">
                  <w:rPr>
                    <w:del w:id="28742" w:author="phuong vu" w:date="2018-11-25T21:53:00Z"/>
                    <w:lang w:val="en-US"/>
                  </w:rPr>
                </w:rPrChange>
              </w:rPr>
              <w:pPrChange w:id="28743" w:author="phuong vu" w:date="2018-11-30T14:16:00Z">
                <w:pPr>
                  <w:spacing w:line="360" w:lineRule="auto"/>
                  <w:jc w:val="center"/>
                </w:pPr>
              </w:pPrChange>
            </w:pPr>
            <w:bookmarkStart w:id="28744" w:name="_Toc531009915"/>
            <w:bookmarkStart w:id="28745" w:name="_Toc531102491"/>
            <w:bookmarkStart w:id="28746" w:name="_Toc531103439"/>
            <w:bookmarkStart w:id="28747" w:name="_Toc531359680"/>
            <w:bookmarkStart w:id="28748" w:name="_Toc531360661"/>
            <w:bookmarkStart w:id="28749" w:name="_Toc531381503"/>
            <w:bookmarkEnd w:id="28744"/>
            <w:bookmarkEnd w:id="28745"/>
            <w:bookmarkEnd w:id="28746"/>
            <w:bookmarkEnd w:id="28747"/>
            <w:bookmarkEnd w:id="28748"/>
            <w:bookmarkEnd w:id="28749"/>
          </w:p>
        </w:tc>
        <w:tc>
          <w:tcPr>
            <w:tcW w:w="1463" w:type="dxa"/>
          </w:tcPr>
          <w:p w14:paraId="4E0BE26A" w14:textId="2A7D6ADE" w:rsidR="00510604" w:rsidRPr="00920004" w:rsidDel="00BA3432" w:rsidRDefault="00510604" w:rsidP="00BD0851">
            <w:pPr>
              <w:spacing w:before="240" w:line="0" w:lineRule="atLeast"/>
              <w:jc w:val="center"/>
              <w:rPr>
                <w:del w:id="28750" w:author="phuong vu" w:date="2018-11-25T21:53:00Z"/>
                <w:lang w:val="en-US"/>
                <w:rPrChange w:id="28751" w:author="phuong vu" w:date="2018-11-30T22:36:00Z">
                  <w:rPr>
                    <w:del w:id="28752" w:author="phuong vu" w:date="2018-11-25T21:53:00Z"/>
                    <w:lang w:val="en-US"/>
                  </w:rPr>
                </w:rPrChange>
              </w:rPr>
              <w:pPrChange w:id="28753" w:author="phuong vu" w:date="2018-11-30T14:16:00Z">
                <w:pPr>
                  <w:spacing w:line="360" w:lineRule="auto"/>
                  <w:jc w:val="center"/>
                </w:pPr>
              </w:pPrChange>
            </w:pPr>
            <w:bookmarkStart w:id="28754" w:name="_Toc531009916"/>
            <w:bookmarkStart w:id="28755" w:name="_Toc531102492"/>
            <w:bookmarkStart w:id="28756" w:name="_Toc531103440"/>
            <w:bookmarkStart w:id="28757" w:name="_Toc531359681"/>
            <w:bookmarkStart w:id="28758" w:name="_Toc531360662"/>
            <w:bookmarkStart w:id="28759" w:name="_Toc531381504"/>
            <w:bookmarkEnd w:id="28754"/>
            <w:bookmarkEnd w:id="28755"/>
            <w:bookmarkEnd w:id="28756"/>
            <w:bookmarkEnd w:id="28757"/>
            <w:bookmarkEnd w:id="28758"/>
            <w:bookmarkEnd w:id="28759"/>
          </w:p>
        </w:tc>
        <w:tc>
          <w:tcPr>
            <w:tcW w:w="1463" w:type="dxa"/>
          </w:tcPr>
          <w:p w14:paraId="38F9DA3E" w14:textId="59DB88F1" w:rsidR="00510604" w:rsidRPr="00920004" w:rsidDel="00BA3432" w:rsidRDefault="00820B56" w:rsidP="00BD0851">
            <w:pPr>
              <w:spacing w:before="240" w:line="0" w:lineRule="atLeast"/>
              <w:jc w:val="center"/>
              <w:rPr>
                <w:del w:id="28760" w:author="phuong vu" w:date="2018-11-25T21:53:00Z"/>
                <w:lang w:val="en-US"/>
                <w:rPrChange w:id="28761" w:author="phuong vu" w:date="2018-11-30T22:36:00Z">
                  <w:rPr>
                    <w:del w:id="28762" w:author="phuong vu" w:date="2018-11-25T21:53:00Z"/>
                    <w:lang w:val="en-US"/>
                  </w:rPr>
                </w:rPrChange>
              </w:rPr>
              <w:pPrChange w:id="28763" w:author="phuong vu" w:date="2018-11-30T14:16:00Z">
                <w:pPr>
                  <w:jc w:val="center"/>
                </w:pPr>
              </w:pPrChange>
            </w:pPr>
            <w:del w:id="28764" w:author="phuong vu" w:date="2018-11-25T21:53:00Z">
              <w:r w:rsidRPr="00920004" w:rsidDel="00BA3432">
                <w:rPr>
                  <w:lang w:val="en-US"/>
                  <w:rPrChange w:id="28765" w:author="phuong vu" w:date="2018-11-30T22:36:00Z">
                    <w:rPr>
                      <w:lang w:val="en-US"/>
                    </w:rPr>
                  </w:rPrChange>
                </w:rPr>
                <w:delText>X</w:delText>
              </w:r>
              <w:bookmarkStart w:id="28766" w:name="_Toc531009917"/>
              <w:bookmarkStart w:id="28767" w:name="_Toc531102493"/>
              <w:bookmarkStart w:id="28768" w:name="_Toc531103441"/>
              <w:bookmarkStart w:id="28769" w:name="_Toc531359682"/>
              <w:bookmarkStart w:id="28770" w:name="_Toc531360663"/>
              <w:bookmarkStart w:id="28771" w:name="_Toc531381505"/>
              <w:bookmarkEnd w:id="28766"/>
              <w:bookmarkEnd w:id="28767"/>
              <w:bookmarkEnd w:id="28768"/>
              <w:bookmarkEnd w:id="28769"/>
              <w:bookmarkEnd w:id="28770"/>
              <w:bookmarkEnd w:id="28771"/>
            </w:del>
          </w:p>
        </w:tc>
        <w:bookmarkStart w:id="28772" w:name="_Toc531009918"/>
        <w:bookmarkStart w:id="28773" w:name="_Toc531102494"/>
        <w:bookmarkStart w:id="28774" w:name="_Toc531103442"/>
        <w:bookmarkStart w:id="28775" w:name="_Toc531359683"/>
        <w:bookmarkStart w:id="28776" w:name="_Toc531360664"/>
        <w:bookmarkStart w:id="28777" w:name="_Toc531381506"/>
        <w:bookmarkEnd w:id="28772"/>
        <w:bookmarkEnd w:id="28773"/>
        <w:bookmarkEnd w:id="28774"/>
        <w:bookmarkEnd w:id="28775"/>
        <w:bookmarkEnd w:id="28776"/>
        <w:bookmarkEnd w:id="28777"/>
      </w:tr>
      <w:tr w:rsidR="00510604" w:rsidRPr="00920004" w:rsidDel="00BA3432" w14:paraId="4ED557E3" w14:textId="7075C127" w:rsidTr="00E4365A">
        <w:trPr>
          <w:del w:id="28778" w:author="phuong vu" w:date="2018-11-25T21:53:00Z"/>
        </w:trPr>
        <w:tc>
          <w:tcPr>
            <w:tcW w:w="805" w:type="dxa"/>
          </w:tcPr>
          <w:p w14:paraId="14F21012" w14:textId="34C709D6" w:rsidR="00510604" w:rsidRPr="00920004" w:rsidDel="00BA3432" w:rsidRDefault="00510604" w:rsidP="00BD0851">
            <w:pPr>
              <w:spacing w:before="240" w:line="0" w:lineRule="atLeast"/>
              <w:jc w:val="center"/>
              <w:rPr>
                <w:del w:id="28779" w:author="phuong vu" w:date="2018-11-25T21:53:00Z"/>
                <w:lang w:val="en-US"/>
                <w:rPrChange w:id="28780" w:author="phuong vu" w:date="2018-11-30T22:36:00Z">
                  <w:rPr>
                    <w:del w:id="28781" w:author="phuong vu" w:date="2018-11-25T21:53:00Z"/>
                    <w:lang w:val="en-US"/>
                  </w:rPr>
                </w:rPrChange>
              </w:rPr>
              <w:pPrChange w:id="28782" w:author="phuong vu" w:date="2018-11-30T14:16:00Z">
                <w:pPr>
                  <w:spacing w:line="360" w:lineRule="auto"/>
                  <w:jc w:val="center"/>
                </w:pPr>
              </w:pPrChange>
            </w:pPr>
            <w:del w:id="28783" w:author="phuong vu" w:date="2018-11-25T21:53:00Z">
              <w:r w:rsidRPr="00920004" w:rsidDel="00BA3432">
                <w:rPr>
                  <w:lang w:val="en-US"/>
                  <w:rPrChange w:id="28784" w:author="phuong vu" w:date="2018-11-30T22:36:00Z">
                    <w:rPr>
                      <w:lang w:val="en-US"/>
                    </w:rPr>
                  </w:rPrChange>
                </w:rPr>
                <w:delText>2</w:delText>
              </w:r>
              <w:bookmarkStart w:id="28785" w:name="_Toc531009919"/>
              <w:bookmarkStart w:id="28786" w:name="_Toc531102495"/>
              <w:bookmarkStart w:id="28787" w:name="_Toc531103443"/>
              <w:bookmarkStart w:id="28788" w:name="_Toc531359684"/>
              <w:bookmarkStart w:id="28789" w:name="_Toc531360665"/>
              <w:bookmarkStart w:id="28790" w:name="_Toc531381507"/>
              <w:bookmarkEnd w:id="28785"/>
              <w:bookmarkEnd w:id="28786"/>
              <w:bookmarkEnd w:id="28787"/>
              <w:bookmarkEnd w:id="28788"/>
              <w:bookmarkEnd w:id="28789"/>
              <w:bookmarkEnd w:id="28790"/>
            </w:del>
          </w:p>
        </w:tc>
        <w:tc>
          <w:tcPr>
            <w:tcW w:w="2120" w:type="dxa"/>
          </w:tcPr>
          <w:p w14:paraId="255F3DE2" w14:textId="3B9294B6" w:rsidR="00510604" w:rsidRPr="00920004" w:rsidDel="00BA3432" w:rsidRDefault="00A76989" w:rsidP="00BD0851">
            <w:pPr>
              <w:spacing w:before="240" w:line="0" w:lineRule="atLeast"/>
              <w:rPr>
                <w:del w:id="28791" w:author="phuong vu" w:date="2018-11-25T21:53:00Z"/>
                <w:lang w:val="en-US"/>
                <w:rPrChange w:id="28792" w:author="phuong vu" w:date="2018-11-30T22:36:00Z">
                  <w:rPr>
                    <w:del w:id="28793" w:author="phuong vu" w:date="2018-11-25T21:53:00Z"/>
                    <w:lang w:val="en-US"/>
                  </w:rPr>
                </w:rPrChange>
              </w:rPr>
              <w:pPrChange w:id="28794" w:author="phuong vu" w:date="2018-11-30T14:16:00Z">
                <w:pPr>
                  <w:spacing w:line="360" w:lineRule="auto"/>
                </w:pPr>
              </w:pPrChange>
            </w:pPr>
            <w:del w:id="28795" w:author="phuong vu" w:date="2018-11-25T21:53:00Z">
              <w:r w:rsidRPr="00920004" w:rsidDel="00BA3432">
                <w:rPr>
                  <w:lang w:val="en-US"/>
                  <w:rPrChange w:id="28796" w:author="phuong vu" w:date="2018-11-30T22:36:00Z">
                    <w:rPr>
                      <w:lang w:val="en-US"/>
                    </w:rPr>
                  </w:rPrChange>
                </w:rPr>
                <w:delText>customer</w:delText>
              </w:r>
              <w:bookmarkStart w:id="28797" w:name="_Toc531009920"/>
              <w:bookmarkStart w:id="28798" w:name="_Toc531102496"/>
              <w:bookmarkStart w:id="28799" w:name="_Toc531103444"/>
              <w:bookmarkStart w:id="28800" w:name="_Toc531359685"/>
              <w:bookmarkStart w:id="28801" w:name="_Toc531360666"/>
              <w:bookmarkStart w:id="28802" w:name="_Toc531381508"/>
              <w:bookmarkEnd w:id="28797"/>
              <w:bookmarkEnd w:id="28798"/>
              <w:bookmarkEnd w:id="28799"/>
              <w:bookmarkEnd w:id="28800"/>
              <w:bookmarkEnd w:id="28801"/>
              <w:bookmarkEnd w:id="28802"/>
            </w:del>
          </w:p>
        </w:tc>
        <w:tc>
          <w:tcPr>
            <w:tcW w:w="1463" w:type="dxa"/>
          </w:tcPr>
          <w:p w14:paraId="51D5DB8C" w14:textId="54C7B60C" w:rsidR="00510604" w:rsidRPr="00920004" w:rsidDel="00BA3432" w:rsidRDefault="00A76989" w:rsidP="00BD0851">
            <w:pPr>
              <w:spacing w:before="240" w:line="0" w:lineRule="atLeast"/>
              <w:jc w:val="center"/>
              <w:rPr>
                <w:del w:id="28803" w:author="phuong vu" w:date="2018-11-25T21:53:00Z"/>
                <w:lang w:val="en-US"/>
                <w:rPrChange w:id="28804" w:author="phuong vu" w:date="2018-11-30T22:36:00Z">
                  <w:rPr>
                    <w:del w:id="28805" w:author="phuong vu" w:date="2018-11-25T21:53:00Z"/>
                    <w:lang w:val="en-US"/>
                  </w:rPr>
                </w:rPrChange>
              </w:rPr>
              <w:pPrChange w:id="28806" w:author="phuong vu" w:date="2018-11-30T14:16:00Z">
                <w:pPr>
                  <w:spacing w:line="360" w:lineRule="auto"/>
                  <w:jc w:val="center"/>
                </w:pPr>
              </w:pPrChange>
            </w:pPr>
            <w:del w:id="28807" w:author="phuong vu" w:date="2018-11-25T21:53:00Z">
              <w:r w:rsidRPr="00920004" w:rsidDel="00BA3432">
                <w:rPr>
                  <w:lang w:val="en-US"/>
                  <w:rPrChange w:id="28808" w:author="phuong vu" w:date="2018-11-30T22:36:00Z">
                    <w:rPr>
                      <w:lang w:val="en-US"/>
                    </w:rPr>
                  </w:rPrChange>
                </w:rPr>
                <w:delText>X</w:delText>
              </w:r>
              <w:bookmarkStart w:id="28809" w:name="_Toc531009921"/>
              <w:bookmarkStart w:id="28810" w:name="_Toc531102497"/>
              <w:bookmarkStart w:id="28811" w:name="_Toc531103445"/>
              <w:bookmarkStart w:id="28812" w:name="_Toc531359686"/>
              <w:bookmarkStart w:id="28813" w:name="_Toc531360667"/>
              <w:bookmarkStart w:id="28814" w:name="_Toc531381509"/>
              <w:bookmarkEnd w:id="28809"/>
              <w:bookmarkEnd w:id="28810"/>
              <w:bookmarkEnd w:id="28811"/>
              <w:bookmarkEnd w:id="28812"/>
              <w:bookmarkEnd w:id="28813"/>
              <w:bookmarkEnd w:id="28814"/>
            </w:del>
          </w:p>
        </w:tc>
        <w:tc>
          <w:tcPr>
            <w:tcW w:w="1463" w:type="dxa"/>
          </w:tcPr>
          <w:p w14:paraId="14545889" w14:textId="6B80EFC5" w:rsidR="00510604" w:rsidRPr="00920004" w:rsidDel="00BA3432" w:rsidRDefault="005E033B" w:rsidP="00BD0851">
            <w:pPr>
              <w:spacing w:before="240" w:line="0" w:lineRule="atLeast"/>
              <w:jc w:val="center"/>
              <w:rPr>
                <w:del w:id="28815" w:author="phuong vu" w:date="2018-11-25T21:53:00Z"/>
                <w:lang w:val="en-US"/>
                <w:rPrChange w:id="28816" w:author="phuong vu" w:date="2018-11-30T22:36:00Z">
                  <w:rPr>
                    <w:del w:id="28817" w:author="phuong vu" w:date="2018-11-25T21:53:00Z"/>
                    <w:lang w:val="en-US"/>
                  </w:rPr>
                </w:rPrChange>
              </w:rPr>
              <w:pPrChange w:id="28818" w:author="phuong vu" w:date="2018-11-30T14:16:00Z">
                <w:pPr>
                  <w:spacing w:line="360" w:lineRule="auto"/>
                  <w:jc w:val="center"/>
                </w:pPr>
              </w:pPrChange>
            </w:pPr>
            <w:del w:id="28819" w:author="phuong vu" w:date="2018-11-25T21:53:00Z">
              <w:r w:rsidRPr="00920004" w:rsidDel="00BA3432">
                <w:rPr>
                  <w:lang w:val="en-US"/>
                  <w:rPrChange w:id="28820" w:author="phuong vu" w:date="2018-11-30T22:36:00Z">
                    <w:rPr>
                      <w:lang w:val="en-US"/>
                    </w:rPr>
                  </w:rPrChange>
                </w:rPr>
                <w:delText>X</w:delText>
              </w:r>
              <w:bookmarkStart w:id="28821" w:name="_Toc531009922"/>
              <w:bookmarkStart w:id="28822" w:name="_Toc531102498"/>
              <w:bookmarkStart w:id="28823" w:name="_Toc531103446"/>
              <w:bookmarkStart w:id="28824" w:name="_Toc531359687"/>
              <w:bookmarkStart w:id="28825" w:name="_Toc531360668"/>
              <w:bookmarkStart w:id="28826" w:name="_Toc531381510"/>
              <w:bookmarkEnd w:id="28821"/>
              <w:bookmarkEnd w:id="28822"/>
              <w:bookmarkEnd w:id="28823"/>
              <w:bookmarkEnd w:id="28824"/>
              <w:bookmarkEnd w:id="28825"/>
              <w:bookmarkEnd w:id="28826"/>
            </w:del>
          </w:p>
        </w:tc>
        <w:tc>
          <w:tcPr>
            <w:tcW w:w="1463" w:type="dxa"/>
          </w:tcPr>
          <w:p w14:paraId="02D54EF9" w14:textId="4C7B3E18" w:rsidR="00510604" w:rsidRPr="00920004" w:rsidDel="00BA3432" w:rsidRDefault="00510604" w:rsidP="00BD0851">
            <w:pPr>
              <w:spacing w:before="240" w:line="0" w:lineRule="atLeast"/>
              <w:jc w:val="center"/>
              <w:rPr>
                <w:del w:id="28827" w:author="phuong vu" w:date="2018-11-25T21:53:00Z"/>
                <w:lang w:val="en-US"/>
                <w:rPrChange w:id="28828" w:author="phuong vu" w:date="2018-11-30T22:36:00Z">
                  <w:rPr>
                    <w:del w:id="28829" w:author="phuong vu" w:date="2018-11-25T21:53:00Z"/>
                    <w:lang w:val="en-US"/>
                  </w:rPr>
                </w:rPrChange>
              </w:rPr>
              <w:pPrChange w:id="28830" w:author="phuong vu" w:date="2018-11-30T14:16:00Z">
                <w:pPr>
                  <w:spacing w:line="360" w:lineRule="auto"/>
                  <w:jc w:val="center"/>
                </w:pPr>
              </w:pPrChange>
            </w:pPr>
            <w:bookmarkStart w:id="28831" w:name="_Toc531009923"/>
            <w:bookmarkStart w:id="28832" w:name="_Toc531102499"/>
            <w:bookmarkStart w:id="28833" w:name="_Toc531103447"/>
            <w:bookmarkStart w:id="28834" w:name="_Toc531359688"/>
            <w:bookmarkStart w:id="28835" w:name="_Toc531360669"/>
            <w:bookmarkStart w:id="28836" w:name="_Toc531381511"/>
            <w:bookmarkEnd w:id="28831"/>
            <w:bookmarkEnd w:id="28832"/>
            <w:bookmarkEnd w:id="28833"/>
            <w:bookmarkEnd w:id="28834"/>
            <w:bookmarkEnd w:id="28835"/>
            <w:bookmarkEnd w:id="28836"/>
          </w:p>
        </w:tc>
        <w:tc>
          <w:tcPr>
            <w:tcW w:w="1463" w:type="dxa"/>
          </w:tcPr>
          <w:p w14:paraId="4C4359B5" w14:textId="2D494F58" w:rsidR="00510604" w:rsidRPr="00920004" w:rsidDel="00BA3432" w:rsidRDefault="00820B56" w:rsidP="00BD0851">
            <w:pPr>
              <w:spacing w:before="240" w:line="0" w:lineRule="atLeast"/>
              <w:jc w:val="center"/>
              <w:rPr>
                <w:del w:id="28837" w:author="phuong vu" w:date="2018-11-25T21:53:00Z"/>
                <w:lang w:val="en-US"/>
                <w:rPrChange w:id="28838" w:author="phuong vu" w:date="2018-11-30T22:36:00Z">
                  <w:rPr>
                    <w:del w:id="28839" w:author="phuong vu" w:date="2018-11-25T21:53:00Z"/>
                    <w:lang w:val="en-US"/>
                  </w:rPr>
                </w:rPrChange>
              </w:rPr>
              <w:pPrChange w:id="28840" w:author="phuong vu" w:date="2018-11-30T14:16:00Z">
                <w:pPr>
                  <w:jc w:val="center"/>
                </w:pPr>
              </w:pPrChange>
            </w:pPr>
            <w:del w:id="28841" w:author="phuong vu" w:date="2018-11-25T21:53:00Z">
              <w:r w:rsidRPr="00920004" w:rsidDel="00BA3432">
                <w:rPr>
                  <w:lang w:val="en-US"/>
                  <w:rPrChange w:id="28842" w:author="phuong vu" w:date="2018-11-30T22:36:00Z">
                    <w:rPr>
                      <w:lang w:val="en-US"/>
                    </w:rPr>
                  </w:rPrChange>
                </w:rPr>
                <w:delText>X</w:delText>
              </w:r>
              <w:bookmarkStart w:id="28843" w:name="_Toc531009924"/>
              <w:bookmarkStart w:id="28844" w:name="_Toc531102500"/>
              <w:bookmarkStart w:id="28845" w:name="_Toc531103448"/>
              <w:bookmarkStart w:id="28846" w:name="_Toc531359689"/>
              <w:bookmarkStart w:id="28847" w:name="_Toc531360670"/>
              <w:bookmarkStart w:id="28848" w:name="_Toc531381512"/>
              <w:bookmarkEnd w:id="28843"/>
              <w:bookmarkEnd w:id="28844"/>
              <w:bookmarkEnd w:id="28845"/>
              <w:bookmarkEnd w:id="28846"/>
              <w:bookmarkEnd w:id="28847"/>
              <w:bookmarkEnd w:id="28848"/>
            </w:del>
          </w:p>
        </w:tc>
        <w:bookmarkStart w:id="28849" w:name="_Toc531009925"/>
        <w:bookmarkStart w:id="28850" w:name="_Toc531102501"/>
        <w:bookmarkStart w:id="28851" w:name="_Toc531103449"/>
        <w:bookmarkStart w:id="28852" w:name="_Toc531359690"/>
        <w:bookmarkStart w:id="28853" w:name="_Toc531360671"/>
        <w:bookmarkStart w:id="28854" w:name="_Toc531381513"/>
        <w:bookmarkEnd w:id="28849"/>
        <w:bookmarkEnd w:id="28850"/>
        <w:bookmarkEnd w:id="28851"/>
        <w:bookmarkEnd w:id="28852"/>
        <w:bookmarkEnd w:id="28853"/>
        <w:bookmarkEnd w:id="28854"/>
      </w:tr>
      <w:tr w:rsidR="00A76989" w:rsidRPr="00920004" w:rsidDel="00BA3432" w14:paraId="3F6FD0A4" w14:textId="4474AB7B" w:rsidTr="00E4365A">
        <w:trPr>
          <w:del w:id="28855" w:author="phuong vu" w:date="2018-11-25T21:53:00Z"/>
        </w:trPr>
        <w:tc>
          <w:tcPr>
            <w:tcW w:w="805" w:type="dxa"/>
          </w:tcPr>
          <w:p w14:paraId="08817EE7" w14:textId="740F9C0F" w:rsidR="00A76989" w:rsidRPr="00920004" w:rsidDel="00BA3432" w:rsidRDefault="00A76989" w:rsidP="00BD0851">
            <w:pPr>
              <w:spacing w:before="240" w:line="0" w:lineRule="atLeast"/>
              <w:jc w:val="center"/>
              <w:rPr>
                <w:del w:id="28856" w:author="phuong vu" w:date="2018-11-25T21:53:00Z"/>
                <w:lang w:val="en-US"/>
                <w:rPrChange w:id="28857" w:author="phuong vu" w:date="2018-11-30T22:36:00Z">
                  <w:rPr>
                    <w:del w:id="28858" w:author="phuong vu" w:date="2018-11-25T21:53:00Z"/>
                    <w:lang w:val="en-US"/>
                  </w:rPr>
                </w:rPrChange>
              </w:rPr>
              <w:pPrChange w:id="28859" w:author="phuong vu" w:date="2018-11-30T14:16:00Z">
                <w:pPr>
                  <w:spacing w:line="360" w:lineRule="auto"/>
                  <w:jc w:val="center"/>
                </w:pPr>
              </w:pPrChange>
            </w:pPr>
            <w:del w:id="28860" w:author="phuong vu" w:date="2018-11-25T21:53:00Z">
              <w:r w:rsidRPr="00920004" w:rsidDel="00BA3432">
                <w:rPr>
                  <w:lang w:val="en-US"/>
                  <w:rPrChange w:id="28861" w:author="phuong vu" w:date="2018-11-30T22:36:00Z">
                    <w:rPr>
                      <w:lang w:val="en-US"/>
                    </w:rPr>
                  </w:rPrChange>
                </w:rPr>
                <w:delText>3</w:delText>
              </w:r>
              <w:bookmarkStart w:id="28862" w:name="_Toc531009926"/>
              <w:bookmarkStart w:id="28863" w:name="_Toc531102502"/>
              <w:bookmarkStart w:id="28864" w:name="_Toc531103450"/>
              <w:bookmarkStart w:id="28865" w:name="_Toc531359691"/>
              <w:bookmarkStart w:id="28866" w:name="_Toc531360672"/>
              <w:bookmarkStart w:id="28867" w:name="_Toc531381514"/>
              <w:bookmarkEnd w:id="28862"/>
              <w:bookmarkEnd w:id="28863"/>
              <w:bookmarkEnd w:id="28864"/>
              <w:bookmarkEnd w:id="28865"/>
              <w:bookmarkEnd w:id="28866"/>
              <w:bookmarkEnd w:id="28867"/>
            </w:del>
          </w:p>
        </w:tc>
        <w:tc>
          <w:tcPr>
            <w:tcW w:w="2120" w:type="dxa"/>
          </w:tcPr>
          <w:p w14:paraId="6AEE210F" w14:textId="393E680B" w:rsidR="00A76989" w:rsidRPr="00920004" w:rsidDel="00BA3432" w:rsidRDefault="00820B56" w:rsidP="00BD0851">
            <w:pPr>
              <w:spacing w:before="240" w:line="0" w:lineRule="atLeast"/>
              <w:rPr>
                <w:del w:id="28868" w:author="phuong vu" w:date="2018-11-25T21:53:00Z"/>
                <w:lang w:val="en-US"/>
                <w:rPrChange w:id="28869" w:author="phuong vu" w:date="2018-11-30T22:36:00Z">
                  <w:rPr>
                    <w:del w:id="28870" w:author="phuong vu" w:date="2018-11-25T21:53:00Z"/>
                    <w:lang w:val="en-US"/>
                  </w:rPr>
                </w:rPrChange>
              </w:rPr>
              <w:pPrChange w:id="28871" w:author="phuong vu" w:date="2018-11-30T14:16:00Z">
                <w:pPr>
                  <w:spacing w:line="360" w:lineRule="auto"/>
                </w:pPr>
              </w:pPrChange>
            </w:pPr>
            <w:del w:id="28872" w:author="phuong vu" w:date="2018-11-25T21:53:00Z">
              <w:r w:rsidRPr="00920004" w:rsidDel="00BA3432">
                <w:rPr>
                  <w:lang w:val="en-US"/>
                  <w:rPrChange w:id="28873" w:author="phuong vu" w:date="2018-11-30T22:36:00Z">
                    <w:rPr>
                      <w:lang w:val="en-US"/>
                    </w:rPr>
                  </w:rPrChange>
                </w:rPr>
                <w:delText>staff</w:delText>
              </w:r>
              <w:bookmarkStart w:id="28874" w:name="_Toc531009927"/>
              <w:bookmarkStart w:id="28875" w:name="_Toc531102503"/>
              <w:bookmarkStart w:id="28876" w:name="_Toc531103451"/>
              <w:bookmarkStart w:id="28877" w:name="_Toc531359692"/>
              <w:bookmarkStart w:id="28878" w:name="_Toc531360673"/>
              <w:bookmarkStart w:id="28879" w:name="_Toc531381515"/>
              <w:bookmarkEnd w:id="28874"/>
              <w:bookmarkEnd w:id="28875"/>
              <w:bookmarkEnd w:id="28876"/>
              <w:bookmarkEnd w:id="28877"/>
              <w:bookmarkEnd w:id="28878"/>
              <w:bookmarkEnd w:id="28879"/>
            </w:del>
          </w:p>
        </w:tc>
        <w:tc>
          <w:tcPr>
            <w:tcW w:w="1463" w:type="dxa"/>
          </w:tcPr>
          <w:p w14:paraId="4C771EAE" w14:textId="308BEB83" w:rsidR="00A76989" w:rsidRPr="00920004" w:rsidDel="00BA3432" w:rsidRDefault="00820B56" w:rsidP="00BD0851">
            <w:pPr>
              <w:spacing w:before="240" w:line="0" w:lineRule="atLeast"/>
              <w:jc w:val="center"/>
              <w:rPr>
                <w:del w:id="28880" w:author="phuong vu" w:date="2018-11-25T21:53:00Z"/>
                <w:lang w:val="en-US"/>
                <w:rPrChange w:id="28881" w:author="phuong vu" w:date="2018-11-30T22:36:00Z">
                  <w:rPr>
                    <w:del w:id="28882" w:author="phuong vu" w:date="2018-11-25T21:53:00Z"/>
                    <w:lang w:val="en-US"/>
                  </w:rPr>
                </w:rPrChange>
              </w:rPr>
              <w:pPrChange w:id="28883" w:author="phuong vu" w:date="2018-11-30T14:16:00Z">
                <w:pPr>
                  <w:spacing w:line="360" w:lineRule="auto"/>
                  <w:jc w:val="center"/>
                </w:pPr>
              </w:pPrChange>
            </w:pPr>
            <w:del w:id="28884" w:author="phuong vu" w:date="2018-11-25T21:53:00Z">
              <w:r w:rsidRPr="00920004" w:rsidDel="00BA3432">
                <w:rPr>
                  <w:lang w:val="en-US"/>
                  <w:rPrChange w:id="28885" w:author="phuong vu" w:date="2018-11-30T22:36:00Z">
                    <w:rPr>
                      <w:lang w:val="en-US"/>
                    </w:rPr>
                  </w:rPrChange>
                </w:rPr>
                <w:delText>X</w:delText>
              </w:r>
              <w:bookmarkStart w:id="28886" w:name="_Toc531009928"/>
              <w:bookmarkStart w:id="28887" w:name="_Toc531102504"/>
              <w:bookmarkStart w:id="28888" w:name="_Toc531103452"/>
              <w:bookmarkStart w:id="28889" w:name="_Toc531359693"/>
              <w:bookmarkStart w:id="28890" w:name="_Toc531360674"/>
              <w:bookmarkStart w:id="28891" w:name="_Toc531381516"/>
              <w:bookmarkEnd w:id="28886"/>
              <w:bookmarkEnd w:id="28887"/>
              <w:bookmarkEnd w:id="28888"/>
              <w:bookmarkEnd w:id="28889"/>
              <w:bookmarkEnd w:id="28890"/>
              <w:bookmarkEnd w:id="28891"/>
            </w:del>
          </w:p>
        </w:tc>
        <w:tc>
          <w:tcPr>
            <w:tcW w:w="1463" w:type="dxa"/>
          </w:tcPr>
          <w:p w14:paraId="10E0D826" w14:textId="086F5529" w:rsidR="00A76989" w:rsidRPr="00920004" w:rsidDel="00BA3432" w:rsidRDefault="005E033B" w:rsidP="00BD0851">
            <w:pPr>
              <w:spacing w:before="240" w:line="0" w:lineRule="atLeast"/>
              <w:jc w:val="center"/>
              <w:rPr>
                <w:del w:id="28892" w:author="phuong vu" w:date="2018-11-25T21:53:00Z"/>
                <w:lang w:val="en-US"/>
                <w:rPrChange w:id="28893" w:author="phuong vu" w:date="2018-11-30T22:36:00Z">
                  <w:rPr>
                    <w:del w:id="28894" w:author="phuong vu" w:date="2018-11-25T21:53:00Z"/>
                    <w:lang w:val="en-US"/>
                  </w:rPr>
                </w:rPrChange>
              </w:rPr>
              <w:pPrChange w:id="28895" w:author="phuong vu" w:date="2018-11-30T14:16:00Z">
                <w:pPr>
                  <w:spacing w:line="360" w:lineRule="auto"/>
                  <w:jc w:val="center"/>
                </w:pPr>
              </w:pPrChange>
            </w:pPr>
            <w:del w:id="28896" w:author="phuong vu" w:date="2018-11-25T21:53:00Z">
              <w:r w:rsidRPr="00920004" w:rsidDel="00BA3432">
                <w:rPr>
                  <w:lang w:val="en-US"/>
                  <w:rPrChange w:id="28897" w:author="phuong vu" w:date="2018-11-30T22:36:00Z">
                    <w:rPr>
                      <w:lang w:val="en-US"/>
                    </w:rPr>
                  </w:rPrChange>
                </w:rPr>
                <w:delText>X</w:delText>
              </w:r>
              <w:bookmarkStart w:id="28898" w:name="_Toc531009929"/>
              <w:bookmarkStart w:id="28899" w:name="_Toc531102505"/>
              <w:bookmarkStart w:id="28900" w:name="_Toc531103453"/>
              <w:bookmarkStart w:id="28901" w:name="_Toc531359694"/>
              <w:bookmarkStart w:id="28902" w:name="_Toc531360675"/>
              <w:bookmarkStart w:id="28903" w:name="_Toc531381517"/>
              <w:bookmarkEnd w:id="28898"/>
              <w:bookmarkEnd w:id="28899"/>
              <w:bookmarkEnd w:id="28900"/>
              <w:bookmarkEnd w:id="28901"/>
              <w:bookmarkEnd w:id="28902"/>
              <w:bookmarkEnd w:id="28903"/>
            </w:del>
          </w:p>
        </w:tc>
        <w:tc>
          <w:tcPr>
            <w:tcW w:w="1463" w:type="dxa"/>
          </w:tcPr>
          <w:p w14:paraId="1CD0E29A" w14:textId="3222C463" w:rsidR="00A76989" w:rsidRPr="00920004" w:rsidDel="00BA3432" w:rsidRDefault="00A76989" w:rsidP="00BD0851">
            <w:pPr>
              <w:spacing w:before="240" w:line="0" w:lineRule="atLeast"/>
              <w:jc w:val="center"/>
              <w:rPr>
                <w:del w:id="28904" w:author="phuong vu" w:date="2018-11-25T21:53:00Z"/>
                <w:lang w:val="en-US"/>
                <w:rPrChange w:id="28905" w:author="phuong vu" w:date="2018-11-30T22:36:00Z">
                  <w:rPr>
                    <w:del w:id="28906" w:author="phuong vu" w:date="2018-11-25T21:53:00Z"/>
                    <w:lang w:val="en-US"/>
                  </w:rPr>
                </w:rPrChange>
              </w:rPr>
              <w:pPrChange w:id="28907" w:author="phuong vu" w:date="2018-11-30T14:16:00Z">
                <w:pPr>
                  <w:spacing w:line="360" w:lineRule="auto"/>
                  <w:jc w:val="center"/>
                </w:pPr>
              </w:pPrChange>
            </w:pPr>
            <w:bookmarkStart w:id="28908" w:name="_Toc531009930"/>
            <w:bookmarkStart w:id="28909" w:name="_Toc531102506"/>
            <w:bookmarkStart w:id="28910" w:name="_Toc531103454"/>
            <w:bookmarkStart w:id="28911" w:name="_Toc531359695"/>
            <w:bookmarkStart w:id="28912" w:name="_Toc531360676"/>
            <w:bookmarkStart w:id="28913" w:name="_Toc531381518"/>
            <w:bookmarkEnd w:id="28908"/>
            <w:bookmarkEnd w:id="28909"/>
            <w:bookmarkEnd w:id="28910"/>
            <w:bookmarkEnd w:id="28911"/>
            <w:bookmarkEnd w:id="28912"/>
            <w:bookmarkEnd w:id="28913"/>
          </w:p>
        </w:tc>
        <w:tc>
          <w:tcPr>
            <w:tcW w:w="1463" w:type="dxa"/>
          </w:tcPr>
          <w:p w14:paraId="1491FBA6" w14:textId="54B525B6" w:rsidR="00A76989" w:rsidRPr="00920004" w:rsidDel="00BA3432" w:rsidRDefault="00820B56" w:rsidP="00BD0851">
            <w:pPr>
              <w:spacing w:before="240" w:line="0" w:lineRule="atLeast"/>
              <w:jc w:val="center"/>
              <w:rPr>
                <w:del w:id="28914" w:author="phuong vu" w:date="2018-11-25T21:53:00Z"/>
                <w:lang w:val="en-US"/>
                <w:rPrChange w:id="28915" w:author="phuong vu" w:date="2018-11-30T22:36:00Z">
                  <w:rPr>
                    <w:del w:id="28916" w:author="phuong vu" w:date="2018-11-25T21:53:00Z"/>
                    <w:lang w:val="en-US"/>
                  </w:rPr>
                </w:rPrChange>
              </w:rPr>
              <w:pPrChange w:id="28917" w:author="phuong vu" w:date="2018-11-30T14:16:00Z">
                <w:pPr>
                  <w:jc w:val="center"/>
                </w:pPr>
              </w:pPrChange>
            </w:pPr>
            <w:del w:id="28918" w:author="phuong vu" w:date="2018-11-25T21:53:00Z">
              <w:r w:rsidRPr="00920004" w:rsidDel="00BA3432">
                <w:rPr>
                  <w:lang w:val="en-US"/>
                  <w:rPrChange w:id="28919" w:author="phuong vu" w:date="2018-11-30T22:36:00Z">
                    <w:rPr>
                      <w:lang w:val="en-US"/>
                    </w:rPr>
                  </w:rPrChange>
                </w:rPr>
                <w:delText>X</w:delText>
              </w:r>
              <w:bookmarkStart w:id="28920" w:name="_Toc531009931"/>
              <w:bookmarkStart w:id="28921" w:name="_Toc531102507"/>
              <w:bookmarkStart w:id="28922" w:name="_Toc531103455"/>
              <w:bookmarkStart w:id="28923" w:name="_Toc531359696"/>
              <w:bookmarkStart w:id="28924" w:name="_Toc531360677"/>
              <w:bookmarkStart w:id="28925" w:name="_Toc531381519"/>
              <w:bookmarkEnd w:id="28920"/>
              <w:bookmarkEnd w:id="28921"/>
              <w:bookmarkEnd w:id="28922"/>
              <w:bookmarkEnd w:id="28923"/>
              <w:bookmarkEnd w:id="28924"/>
              <w:bookmarkEnd w:id="28925"/>
            </w:del>
          </w:p>
        </w:tc>
        <w:bookmarkStart w:id="28926" w:name="_Toc531009932"/>
        <w:bookmarkStart w:id="28927" w:name="_Toc531102508"/>
        <w:bookmarkStart w:id="28928" w:name="_Toc531103456"/>
        <w:bookmarkStart w:id="28929" w:name="_Toc531359697"/>
        <w:bookmarkStart w:id="28930" w:name="_Toc531360678"/>
        <w:bookmarkStart w:id="28931" w:name="_Toc531381520"/>
        <w:bookmarkEnd w:id="28926"/>
        <w:bookmarkEnd w:id="28927"/>
        <w:bookmarkEnd w:id="28928"/>
        <w:bookmarkEnd w:id="28929"/>
        <w:bookmarkEnd w:id="28930"/>
        <w:bookmarkEnd w:id="28931"/>
      </w:tr>
    </w:tbl>
    <w:p w14:paraId="24D8F8D7" w14:textId="4AE36AE5" w:rsidR="00510604" w:rsidRPr="00920004" w:rsidDel="00BA3432" w:rsidRDefault="00510604" w:rsidP="00BD0851">
      <w:pPr>
        <w:spacing w:before="240" w:line="0" w:lineRule="atLeast"/>
        <w:rPr>
          <w:del w:id="28932" w:author="phuong vu" w:date="2018-11-25T21:53:00Z"/>
          <w:lang w:val="en-US"/>
          <w:rPrChange w:id="28933" w:author="phuong vu" w:date="2018-11-30T22:36:00Z">
            <w:rPr>
              <w:del w:id="28934" w:author="phuong vu" w:date="2018-11-25T21:53:00Z"/>
              <w:lang w:val="en-US"/>
            </w:rPr>
          </w:rPrChange>
        </w:rPr>
        <w:pPrChange w:id="28935" w:author="phuong vu" w:date="2018-11-30T14:16:00Z">
          <w:pPr/>
        </w:pPrChange>
      </w:pPr>
      <w:bookmarkStart w:id="28936" w:name="_Toc531009933"/>
      <w:bookmarkStart w:id="28937" w:name="_Toc531102509"/>
      <w:bookmarkStart w:id="28938" w:name="_Toc531103457"/>
      <w:bookmarkStart w:id="28939" w:name="_Toc531359698"/>
      <w:bookmarkStart w:id="28940" w:name="_Toc531360679"/>
      <w:bookmarkStart w:id="28941" w:name="_Toc531381521"/>
      <w:bookmarkEnd w:id="28936"/>
      <w:bookmarkEnd w:id="28937"/>
      <w:bookmarkEnd w:id="28938"/>
      <w:bookmarkEnd w:id="28939"/>
      <w:bookmarkEnd w:id="28940"/>
      <w:bookmarkEnd w:id="28941"/>
    </w:p>
    <w:p w14:paraId="785F24A4" w14:textId="30A898B4" w:rsidR="00755C63" w:rsidRPr="00920004" w:rsidDel="00BA3432" w:rsidRDefault="00755C63" w:rsidP="00BD0851">
      <w:pPr>
        <w:pStyle w:val="Heading5"/>
        <w:spacing w:before="240" w:line="0" w:lineRule="atLeast"/>
        <w:rPr>
          <w:del w:id="28942" w:author="phuong vu" w:date="2018-11-25T21:53:00Z"/>
          <w:rFonts w:cstheme="majorHAnsi"/>
          <w:lang w:val="en-US"/>
          <w:rPrChange w:id="28943" w:author="phuong vu" w:date="2018-11-30T22:36:00Z">
            <w:rPr>
              <w:del w:id="28944" w:author="phuong vu" w:date="2018-11-25T21:53:00Z"/>
              <w:lang w:val="en-US"/>
            </w:rPr>
          </w:rPrChange>
        </w:rPr>
        <w:pPrChange w:id="28945" w:author="phuong vu" w:date="2018-11-30T14:16:00Z">
          <w:pPr>
            <w:pStyle w:val="Heading5"/>
          </w:pPr>
        </w:pPrChange>
      </w:pPr>
      <w:del w:id="28946" w:author="phuong vu" w:date="2018-11-25T21:53:00Z">
        <w:r w:rsidRPr="00920004" w:rsidDel="00BA3432">
          <w:rPr>
            <w:rFonts w:cstheme="majorHAnsi"/>
            <w:b w:val="0"/>
            <w:lang w:val="en-US"/>
            <w:rPrChange w:id="28947" w:author="phuong vu" w:date="2018-11-30T22:36:00Z">
              <w:rPr>
                <w:b w:val="0"/>
                <w:lang w:val="en-US"/>
              </w:rPr>
            </w:rPrChange>
          </w:rPr>
          <w:delText>Cách xử lí</w:delText>
        </w:r>
        <w:bookmarkStart w:id="28948" w:name="_Toc531009934"/>
        <w:bookmarkStart w:id="28949" w:name="_Toc531102510"/>
        <w:bookmarkStart w:id="28950" w:name="_Toc531103458"/>
        <w:bookmarkStart w:id="28951" w:name="_Toc531359699"/>
        <w:bookmarkStart w:id="28952" w:name="_Toc531360680"/>
        <w:bookmarkStart w:id="28953" w:name="_Toc531381522"/>
        <w:bookmarkEnd w:id="28948"/>
        <w:bookmarkEnd w:id="28949"/>
        <w:bookmarkEnd w:id="28950"/>
        <w:bookmarkEnd w:id="28951"/>
        <w:bookmarkEnd w:id="28952"/>
        <w:bookmarkEnd w:id="28953"/>
      </w:del>
    </w:p>
    <w:p w14:paraId="02D55CBC" w14:textId="31FA3746" w:rsidR="003A795F" w:rsidRPr="00920004" w:rsidDel="00BA3432" w:rsidRDefault="003A795F" w:rsidP="00BD0851">
      <w:pPr>
        <w:keepNext/>
        <w:spacing w:before="240" w:line="0" w:lineRule="atLeast"/>
        <w:jc w:val="center"/>
        <w:rPr>
          <w:del w:id="28954" w:author="phuong vu" w:date="2018-11-25T21:53:00Z"/>
          <w:rPrChange w:id="28955" w:author="phuong vu" w:date="2018-11-30T22:36:00Z">
            <w:rPr>
              <w:del w:id="28956" w:author="phuong vu" w:date="2018-11-25T21:53:00Z"/>
            </w:rPr>
          </w:rPrChange>
        </w:rPr>
        <w:pPrChange w:id="28957" w:author="phuong vu" w:date="2018-11-30T14:16:00Z">
          <w:pPr>
            <w:keepNext/>
            <w:jc w:val="center"/>
          </w:pPr>
        </w:pPrChange>
      </w:pPr>
      <w:del w:id="28958" w:author="phuong vu" w:date="2018-11-25T21:53:00Z">
        <w:r w:rsidRPr="00920004" w:rsidDel="00BA3432">
          <w:rPr>
            <w:noProof/>
            <w:lang w:val="en-US"/>
            <w:rPrChange w:id="28959" w:author="phuong vu" w:date="2018-11-30T22:36:00Z">
              <w:rPr>
                <w:noProof/>
                <w:lang w:val="en-US"/>
              </w:rPr>
            </w:rPrChange>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bookmarkStart w:id="28960" w:name="_Toc531009935"/>
        <w:bookmarkStart w:id="28961" w:name="_Toc531102511"/>
        <w:bookmarkStart w:id="28962" w:name="_Toc531103459"/>
        <w:bookmarkStart w:id="28963" w:name="_Toc531359700"/>
        <w:bookmarkStart w:id="28964" w:name="_Toc531360681"/>
        <w:bookmarkStart w:id="28965" w:name="_Toc531381523"/>
        <w:bookmarkEnd w:id="28960"/>
        <w:bookmarkEnd w:id="28961"/>
        <w:bookmarkEnd w:id="28962"/>
        <w:bookmarkEnd w:id="28963"/>
        <w:bookmarkEnd w:id="28964"/>
        <w:bookmarkEnd w:id="28965"/>
      </w:del>
    </w:p>
    <w:p w14:paraId="0B849D57" w14:textId="5C476132" w:rsidR="00377FBF" w:rsidRPr="00920004" w:rsidDel="00BA3432" w:rsidRDefault="003A795F" w:rsidP="00BD0851">
      <w:pPr>
        <w:pStyle w:val="Caption"/>
        <w:rPr>
          <w:del w:id="28966" w:author="phuong vu" w:date="2018-11-25T21:53:00Z"/>
          <w:i w:val="0"/>
          <w:noProof/>
          <w:rPrChange w:id="28967" w:author="phuong vu" w:date="2018-11-30T22:36:00Z">
            <w:rPr>
              <w:del w:id="28968" w:author="phuong vu" w:date="2018-11-25T21:53:00Z"/>
              <w:noProof/>
              <w:lang w:val="en-US"/>
            </w:rPr>
          </w:rPrChange>
        </w:rPr>
        <w:pPrChange w:id="28969" w:author="phuong vu" w:date="2018-11-30T14:16:00Z">
          <w:pPr>
            <w:pStyle w:val="Caption"/>
          </w:pPr>
        </w:pPrChange>
      </w:pPr>
      <w:del w:id="28970" w:author="phuong vu" w:date="2018-11-25T21:53:00Z">
        <w:r w:rsidRPr="00920004" w:rsidDel="00BA3432">
          <w:rPr>
            <w:i w:val="0"/>
            <w:iCs w:val="0"/>
            <w:rPrChange w:id="28971" w:author="phuong vu" w:date="2018-11-30T22:36:00Z">
              <w:rPr>
                <w:i w:val="0"/>
                <w:iCs w:val="0"/>
              </w:rPr>
            </w:rPrChange>
          </w:rPr>
          <w:delText xml:space="preserve">Hình </w:delText>
        </w:r>
      </w:del>
      <w:del w:id="28972" w:author="phuong vu" w:date="2018-11-16T11:28:00Z">
        <w:r w:rsidR="006C103E" w:rsidRPr="00920004" w:rsidDel="00EC5005">
          <w:rPr>
            <w:i w:val="0"/>
            <w:iCs w:val="0"/>
            <w:rPrChange w:id="28973" w:author="phuong vu" w:date="2018-11-30T22:36:00Z">
              <w:rPr>
                <w:i w:val="0"/>
                <w:iCs w:val="0"/>
              </w:rPr>
            </w:rPrChange>
          </w:rPr>
          <w:fldChar w:fldCharType="begin"/>
        </w:r>
        <w:r w:rsidR="006C103E" w:rsidRPr="00920004" w:rsidDel="00EC5005">
          <w:rPr>
            <w:i w:val="0"/>
            <w:iCs w:val="0"/>
            <w:rPrChange w:id="28974" w:author="phuong vu" w:date="2018-11-30T22:36:00Z">
              <w:rPr>
                <w:i w:val="0"/>
                <w:iCs w:val="0"/>
              </w:rPr>
            </w:rPrChange>
          </w:rPr>
          <w:delInstrText xml:space="preserve"> STYLEREF 1 \s </w:delInstrText>
        </w:r>
        <w:r w:rsidR="006C103E" w:rsidRPr="00920004" w:rsidDel="00EC5005">
          <w:rPr>
            <w:i w:val="0"/>
            <w:iCs w:val="0"/>
            <w:rPrChange w:id="28975" w:author="phuong vu" w:date="2018-11-30T22:36:00Z">
              <w:rPr>
                <w:i w:val="0"/>
                <w:iCs w:val="0"/>
              </w:rPr>
            </w:rPrChange>
          </w:rPr>
          <w:fldChar w:fldCharType="separate"/>
        </w:r>
        <w:r w:rsidR="006C103E" w:rsidRPr="00920004" w:rsidDel="00EC5005">
          <w:rPr>
            <w:i w:val="0"/>
            <w:iCs w:val="0"/>
            <w:noProof/>
            <w:rPrChange w:id="28976" w:author="phuong vu" w:date="2018-11-30T22:36:00Z">
              <w:rPr>
                <w:i w:val="0"/>
                <w:iCs w:val="0"/>
                <w:noProof/>
              </w:rPr>
            </w:rPrChange>
          </w:rPr>
          <w:delText>3</w:delText>
        </w:r>
        <w:r w:rsidR="006C103E" w:rsidRPr="00920004" w:rsidDel="00EC5005">
          <w:rPr>
            <w:i w:val="0"/>
            <w:iCs w:val="0"/>
            <w:rPrChange w:id="28977" w:author="phuong vu" w:date="2018-11-30T22:36:00Z">
              <w:rPr>
                <w:i w:val="0"/>
                <w:iCs w:val="0"/>
              </w:rPr>
            </w:rPrChange>
          </w:rPr>
          <w:fldChar w:fldCharType="end"/>
        </w:r>
        <w:r w:rsidR="006C103E" w:rsidRPr="00920004" w:rsidDel="00EC5005">
          <w:rPr>
            <w:i w:val="0"/>
            <w:szCs w:val="26"/>
            <w:rPrChange w:id="28978" w:author="phuong vu" w:date="2018-11-30T22:36:00Z">
              <w:rPr>
                <w:szCs w:val="26"/>
              </w:rPr>
            </w:rPrChange>
          </w:rPr>
          <w:delText>.</w:delText>
        </w:r>
        <w:r w:rsidR="006C103E" w:rsidRPr="00920004" w:rsidDel="00EC5005">
          <w:rPr>
            <w:i w:val="0"/>
            <w:iCs w:val="0"/>
            <w:rPrChange w:id="28979" w:author="phuong vu" w:date="2018-11-30T22:36:00Z">
              <w:rPr>
                <w:i w:val="0"/>
                <w:iCs w:val="0"/>
              </w:rPr>
            </w:rPrChange>
          </w:rPr>
          <w:fldChar w:fldCharType="begin"/>
        </w:r>
        <w:r w:rsidR="006C103E" w:rsidRPr="00920004" w:rsidDel="00EC5005">
          <w:rPr>
            <w:i w:val="0"/>
            <w:iCs w:val="0"/>
            <w:rPrChange w:id="28980" w:author="phuong vu" w:date="2018-11-30T22:36:00Z">
              <w:rPr>
                <w:i w:val="0"/>
                <w:iCs w:val="0"/>
              </w:rPr>
            </w:rPrChange>
          </w:rPr>
          <w:delInstrText xml:space="preserve"> SEQ Hình \* ARABIC \s 1 </w:delInstrText>
        </w:r>
        <w:r w:rsidR="006C103E" w:rsidRPr="00920004" w:rsidDel="00EC5005">
          <w:rPr>
            <w:i w:val="0"/>
            <w:iCs w:val="0"/>
            <w:rPrChange w:id="28981" w:author="phuong vu" w:date="2018-11-30T22:36:00Z">
              <w:rPr>
                <w:i w:val="0"/>
                <w:iCs w:val="0"/>
              </w:rPr>
            </w:rPrChange>
          </w:rPr>
          <w:fldChar w:fldCharType="separate"/>
        </w:r>
        <w:r w:rsidR="006C103E" w:rsidRPr="00920004" w:rsidDel="00EC5005">
          <w:rPr>
            <w:i w:val="0"/>
            <w:iCs w:val="0"/>
            <w:noProof/>
            <w:rPrChange w:id="28982" w:author="phuong vu" w:date="2018-11-30T22:36:00Z">
              <w:rPr>
                <w:i w:val="0"/>
                <w:iCs w:val="0"/>
                <w:noProof/>
              </w:rPr>
            </w:rPrChange>
          </w:rPr>
          <w:delText>26</w:delText>
        </w:r>
        <w:r w:rsidR="006C103E" w:rsidRPr="00920004" w:rsidDel="00EC5005">
          <w:rPr>
            <w:i w:val="0"/>
            <w:iCs w:val="0"/>
            <w:rPrChange w:id="28983" w:author="phuong vu" w:date="2018-11-30T22:36:00Z">
              <w:rPr>
                <w:i w:val="0"/>
                <w:iCs w:val="0"/>
              </w:rPr>
            </w:rPrChange>
          </w:rPr>
          <w:fldChar w:fldCharType="end"/>
        </w:r>
      </w:del>
      <w:del w:id="28984" w:author="phuong vu" w:date="2018-11-25T21:53:00Z">
        <w:r w:rsidRPr="00920004" w:rsidDel="00BA3432">
          <w:rPr>
            <w:i w:val="0"/>
            <w:iCs w:val="0"/>
            <w:rPrChange w:id="28985" w:author="phuong vu" w:date="2018-11-30T22:36:00Z">
              <w:rPr>
                <w:i w:val="0"/>
                <w:iCs w:val="0"/>
                <w:lang w:val="en-US"/>
              </w:rPr>
            </w:rPrChange>
          </w:rPr>
          <w:delText xml:space="preserve"> Sơ đồ xử lí đăng kí tài khoản khách hàng</w:delText>
        </w:r>
        <w:r w:rsidRPr="00920004" w:rsidDel="00BA3432">
          <w:rPr>
            <w:i w:val="0"/>
            <w:iCs w:val="0"/>
            <w:noProof/>
            <w:rPrChange w:id="28986" w:author="phuong vu" w:date="2018-11-30T22:36:00Z">
              <w:rPr>
                <w:i w:val="0"/>
                <w:iCs w:val="0"/>
                <w:noProof/>
                <w:lang w:val="en-US"/>
              </w:rPr>
            </w:rPrChange>
          </w:rPr>
          <w:delText xml:space="preserve"> </w:delText>
        </w:r>
        <w:bookmarkStart w:id="28987" w:name="_Toc531009936"/>
        <w:bookmarkStart w:id="28988" w:name="_Toc531102512"/>
        <w:bookmarkStart w:id="28989" w:name="_Toc531103460"/>
        <w:bookmarkStart w:id="28990" w:name="_Toc531359701"/>
        <w:bookmarkStart w:id="28991" w:name="_Toc531360682"/>
        <w:bookmarkStart w:id="28992" w:name="_Toc531381524"/>
        <w:bookmarkEnd w:id="28987"/>
        <w:bookmarkEnd w:id="28988"/>
        <w:bookmarkEnd w:id="28989"/>
        <w:bookmarkEnd w:id="28990"/>
        <w:bookmarkEnd w:id="28991"/>
        <w:bookmarkEnd w:id="28992"/>
      </w:del>
    </w:p>
    <w:p w14:paraId="5038B1EC" w14:textId="1635F930" w:rsidR="00896415" w:rsidRPr="00920004" w:rsidDel="00BA3432" w:rsidRDefault="00896415" w:rsidP="00BD0851">
      <w:pPr>
        <w:keepNext/>
        <w:spacing w:before="240" w:line="0" w:lineRule="atLeast"/>
        <w:jc w:val="center"/>
        <w:rPr>
          <w:del w:id="28993" w:author="phuong vu" w:date="2018-11-25T21:53:00Z"/>
          <w:rPrChange w:id="28994" w:author="phuong vu" w:date="2018-11-30T22:36:00Z">
            <w:rPr>
              <w:del w:id="28995" w:author="phuong vu" w:date="2018-11-25T21:53:00Z"/>
            </w:rPr>
          </w:rPrChange>
        </w:rPr>
        <w:pPrChange w:id="28996" w:author="phuong vu" w:date="2018-11-30T14:16:00Z">
          <w:pPr>
            <w:keepNext/>
            <w:jc w:val="center"/>
          </w:pPr>
        </w:pPrChange>
      </w:pPr>
      <w:del w:id="28997" w:author="phuong vu" w:date="2018-11-25T21:53:00Z">
        <w:r w:rsidRPr="00920004" w:rsidDel="00BA3432">
          <w:rPr>
            <w:noProof/>
            <w:lang w:val="en-US"/>
            <w:rPrChange w:id="28998" w:author="phuong vu" w:date="2018-11-30T22:36:00Z">
              <w:rPr>
                <w:noProof/>
                <w:lang w:val="en-US"/>
              </w:rPr>
            </w:rPrChange>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bookmarkStart w:id="28999" w:name="_Toc531009937"/>
        <w:bookmarkStart w:id="29000" w:name="_Toc531102513"/>
        <w:bookmarkStart w:id="29001" w:name="_Toc531103461"/>
        <w:bookmarkStart w:id="29002" w:name="_Toc531359702"/>
        <w:bookmarkStart w:id="29003" w:name="_Toc531360683"/>
        <w:bookmarkStart w:id="29004" w:name="_Toc531381525"/>
        <w:bookmarkEnd w:id="28999"/>
        <w:bookmarkEnd w:id="29000"/>
        <w:bookmarkEnd w:id="29001"/>
        <w:bookmarkEnd w:id="29002"/>
        <w:bookmarkEnd w:id="29003"/>
        <w:bookmarkEnd w:id="29004"/>
      </w:del>
    </w:p>
    <w:p w14:paraId="46CF4262" w14:textId="1D520A4F" w:rsidR="00896415" w:rsidRPr="00920004" w:rsidDel="00BA3432" w:rsidRDefault="00896415" w:rsidP="00BD0851">
      <w:pPr>
        <w:pStyle w:val="Caption"/>
        <w:rPr>
          <w:del w:id="29005" w:author="phuong vu" w:date="2018-11-25T21:53:00Z"/>
          <w:i w:val="0"/>
          <w:szCs w:val="26"/>
          <w:rPrChange w:id="29006" w:author="phuong vu" w:date="2018-11-30T22:36:00Z">
            <w:rPr>
              <w:del w:id="29007" w:author="phuong vu" w:date="2018-11-25T21:53:00Z"/>
              <w:szCs w:val="26"/>
              <w:lang w:val="en-US"/>
            </w:rPr>
          </w:rPrChange>
        </w:rPr>
        <w:pPrChange w:id="29008" w:author="phuong vu" w:date="2018-11-30T14:16:00Z">
          <w:pPr>
            <w:pStyle w:val="Caption"/>
          </w:pPr>
        </w:pPrChange>
      </w:pPr>
      <w:del w:id="29009" w:author="phuong vu" w:date="2018-11-25T21:53:00Z">
        <w:r w:rsidRPr="00920004" w:rsidDel="00BA3432">
          <w:rPr>
            <w:i w:val="0"/>
            <w:iCs w:val="0"/>
            <w:rPrChange w:id="29010" w:author="phuong vu" w:date="2018-11-30T22:36:00Z">
              <w:rPr>
                <w:i w:val="0"/>
                <w:iCs w:val="0"/>
              </w:rPr>
            </w:rPrChange>
          </w:rPr>
          <w:delText xml:space="preserve">Hình </w:delText>
        </w:r>
      </w:del>
      <w:del w:id="29011" w:author="phuong vu" w:date="2018-11-16T11:28:00Z">
        <w:r w:rsidR="006C103E" w:rsidRPr="00920004" w:rsidDel="00EC5005">
          <w:rPr>
            <w:i w:val="0"/>
            <w:iCs w:val="0"/>
            <w:rPrChange w:id="29012" w:author="phuong vu" w:date="2018-11-30T22:36:00Z">
              <w:rPr>
                <w:i w:val="0"/>
                <w:iCs w:val="0"/>
              </w:rPr>
            </w:rPrChange>
          </w:rPr>
          <w:fldChar w:fldCharType="begin"/>
        </w:r>
        <w:r w:rsidR="006C103E" w:rsidRPr="00920004" w:rsidDel="00EC5005">
          <w:rPr>
            <w:i w:val="0"/>
            <w:iCs w:val="0"/>
            <w:rPrChange w:id="29013" w:author="phuong vu" w:date="2018-11-30T22:36:00Z">
              <w:rPr>
                <w:i w:val="0"/>
                <w:iCs w:val="0"/>
              </w:rPr>
            </w:rPrChange>
          </w:rPr>
          <w:delInstrText xml:space="preserve"> STYLEREF 1 \s </w:delInstrText>
        </w:r>
        <w:r w:rsidR="006C103E" w:rsidRPr="00920004" w:rsidDel="00EC5005">
          <w:rPr>
            <w:i w:val="0"/>
            <w:iCs w:val="0"/>
            <w:rPrChange w:id="29014" w:author="phuong vu" w:date="2018-11-30T22:36:00Z">
              <w:rPr>
                <w:i w:val="0"/>
                <w:iCs w:val="0"/>
              </w:rPr>
            </w:rPrChange>
          </w:rPr>
          <w:fldChar w:fldCharType="separate"/>
        </w:r>
        <w:r w:rsidR="006C103E" w:rsidRPr="00920004" w:rsidDel="00EC5005">
          <w:rPr>
            <w:i w:val="0"/>
            <w:iCs w:val="0"/>
            <w:noProof/>
            <w:rPrChange w:id="29015" w:author="phuong vu" w:date="2018-11-30T22:36:00Z">
              <w:rPr>
                <w:i w:val="0"/>
                <w:iCs w:val="0"/>
                <w:noProof/>
              </w:rPr>
            </w:rPrChange>
          </w:rPr>
          <w:delText>3</w:delText>
        </w:r>
        <w:r w:rsidR="006C103E" w:rsidRPr="00920004" w:rsidDel="00EC5005">
          <w:rPr>
            <w:i w:val="0"/>
            <w:iCs w:val="0"/>
            <w:rPrChange w:id="29016" w:author="phuong vu" w:date="2018-11-30T22:36:00Z">
              <w:rPr>
                <w:i w:val="0"/>
                <w:iCs w:val="0"/>
              </w:rPr>
            </w:rPrChange>
          </w:rPr>
          <w:fldChar w:fldCharType="end"/>
        </w:r>
        <w:r w:rsidR="006C103E" w:rsidRPr="00920004" w:rsidDel="00EC5005">
          <w:rPr>
            <w:i w:val="0"/>
            <w:szCs w:val="26"/>
            <w:rPrChange w:id="29017" w:author="phuong vu" w:date="2018-11-30T22:36:00Z">
              <w:rPr>
                <w:szCs w:val="26"/>
              </w:rPr>
            </w:rPrChange>
          </w:rPr>
          <w:delText>.</w:delText>
        </w:r>
        <w:r w:rsidR="006C103E" w:rsidRPr="00920004" w:rsidDel="00EC5005">
          <w:rPr>
            <w:i w:val="0"/>
            <w:iCs w:val="0"/>
            <w:rPrChange w:id="29018" w:author="phuong vu" w:date="2018-11-30T22:36:00Z">
              <w:rPr>
                <w:i w:val="0"/>
                <w:iCs w:val="0"/>
              </w:rPr>
            </w:rPrChange>
          </w:rPr>
          <w:fldChar w:fldCharType="begin"/>
        </w:r>
        <w:r w:rsidR="006C103E" w:rsidRPr="00920004" w:rsidDel="00EC5005">
          <w:rPr>
            <w:i w:val="0"/>
            <w:iCs w:val="0"/>
            <w:rPrChange w:id="29019" w:author="phuong vu" w:date="2018-11-30T22:36:00Z">
              <w:rPr>
                <w:i w:val="0"/>
                <w:iCs w:val="0"/>
              </w:rPr>
            </w:rPrChange>
          </w:rPr>
          <w:delInstrText xml:space="preserve"> SEQ Hình \* ARABIC \s 1 </w:delInstrText>
        </w:r>
        <w:r w:rsidR="006C103E" w:rsidRPr="00920004" w:rsidDel="00EC5005">
          <w:rPr>
            <w:i w:val="0"/>
            <w:iCs w:val="0"/>
            <w:rPrChange w:id="29020" w:author="phuong vu" w:date="2018-11-30T22:36:00Z">
              <w:rPr>
                <w:i w:val="0"/>
                <w:iCs w:val="0"/>
              </w:rPr>
            </w:rPrChange>
          </w:rPr>
          <w:fldChar w:fldCharType="separate"/>
        </w:r>
        <w:r w:rsidR="006C103E" w:rsidRPr="00920004" w:rsidDel="00EC5005">
          <w:rPr>
            <w:i w:val="0"/>
            <w:iCs w:val="0"/>
            <w:noProof/>
            <w:rPrChange w:id="29021" w:author="phuong vu" w:date="2018-11-30T22:36:00Z">
              <w:rPr>
                <w:i w:val="0"/>
                <w:iCs w:val="0"/>
                <w:noProof/>
              </w:rPr>
            </w:rPrChange>
          </w:rPr>
          <w:delText>27</w:delText>
        </w:r>
        <w:r w:rsidR="006C103E" w:rsidRPr="00920004" w:rsidDel="00EC5005">
          <w:rPr>
            <w:i w:val="0"/>
            <w:iCs w:val="0"/>
            <w:rPrChange w:id="29022" w:author="phuong vu" w:date="2018-11-30T22:36:00Z">
              <w:rPr>
                <w:i w:val="0"/>
                <w:iCs w:val="0"/>
              </w:rPr>
            </w:rPrChange>
          </w:rPr>
          <w:fldChar w:fldCharType="end"/>
        </w:r>
      </w:del>
      <w:del w:id="29023" w:author="phuong vu" w:date="2018-11-25T21:53:00Z">
        <w:r w:rsidRPr="00920004" w:rsidDel="00BA3432">
          <w:rPr>
            <w:i w:val="0"/>
            <w:iCs w:val="0"/>
            <w:rPrChange w:id="29024" w:author="phuong vu" w:date="2018-11-30T22:36:00Z">
              <w:rPr>
                <w:i w:val="0"/>
                <w:iCs w:val="0"/>
                <w:lang w:val="en-US"/>
              </w:rPr>
            </w:rPrChange>
          </w:rPr>
          <w:delText xml:space="preserve"> Sơ đồ xử lí cập nhật thông tin người dùng sau khi đăng kí</w:delText>
        </w:r>
        <w:bookmarkStart w:id="29025" w:name="_Toc531009938"/>
        <w:bookmarkStart w:id="29026" w:name="_Toc531102514"/>
        <w:bookmarkStart w:id="29027" w:name="_Toc531103462"/>
        <w:bookmarkStart w:id="29028" w:name="_Toc531359703"/>
        <w:bookmarkStart w:id="29029" w:name="_Toc531360684"/>
        <w:bookmarkStart w:id="29030" w:name="_Toc531381526"/>
        <w:bookmarkEnd w:id="29025"/>
        <w:bookmarkEnd w:id="29026"/>
        <w:bookmarkEnd w:id="29027"/>
        <w:bookmarkEnd w:id="29028"/>
        <w:bookmarkEnd w:id="29029"/>
        <w:bookmarkEnd w:id="29030"/>
      </w:del>
    </w:p>
    <w:p w14:paraId="7B2CB665" w14:textId="232762C3" w:rsidR="00C557CE" w:rsidRPr="00920004" w:rsidRDefault="00463867" w:rsidP="00C110D1">
      <w:pPr>
        <w:pStyle w:val="Heading1"/>
        <w:spacing w:before="240" w:line="0" w:lineRule="atLeast"/>
        <w:ind w:firstLine="0"/>
        <w:rPr>
          <w:rFonts w:cstheme="majorHAnsi"/>
          <w:rPrChange w:id="29031" w:author="phuong vu" w:date="2018-11-30T22:36:00Z">
            <w:rPr/>
          </w:rPrChange>
        </w:rPr>
        <w:pPrChange w:id="29032" w:author="phuong vu" w:date="2018-11-30T23:25:00Z">
          <w:pPr>
            <w:pStyle w:val="Heading2"/>
          </w:pPr>
        </w:pPrChange>
      </w:pPr>
      <w:bookmarkStart w:id="29033" w:name="_Toc531381527"/>
      <w:r w:rsidRPr="00920004">
        <w:rPr>
          <w:rFonts w:cstheme="majorHAnsi"/>
          <w:rPrChange w:id="29034" w:author="phuong vu" w:date="2018-11-30T22:36:00Z">
            <w:rPr>
              <w:rFonts w:cstheme="majorHAnsi"/>
            </w:rPr>
          </w:rPrChange>
        </w:rPr>
        <w:t>KI</w:t>
      </w:r>
      <w:r w:rsidRPr="00920004">
        <w:rPr>
          <w:rFonts w:cstheme="majorHAnsi"/>
          <w:rPrChange w:id="29035" w:author="phuong vu" w:date="2018-11-30T22:36:00Z">
            <w:rPr/>
          </w:rPrChange>
        </w:rPr>
        <w:t>ỂM THỬ</w:t>
      </w:r>
      <w:bookmarkEnd w:id="29033"/>
    </w:p>
    <w:p w14:paraId="19FA80FD" w14:textId="25F7120B" w:rsidR="004A77C2" w:rsidRPr="00920004" w:rsidRDefault="004A77C2" w:rsidP="00BD0851">
      <w:pPr>
        <w:pStyle w:val="Heading2"/>
        <w:spacing w:before="240" w:line="0" w:lineRule="atLeast"/>
        <w:rPr>
          <w:ins w:id="29036" w:author="phuong vu" w:date="2018-11-22T20:56:00Z"/>
          <w:rFonts w:cstheme="majorHAnsi"/>
          <w:rPrChange w:id="29037" w:author="phuong vu" w:date="2018-11-30T22:36:00Z">
            <w:rPr>
              <w:ins w:id="29038" w:author="phuong vu" w:date="2018-11-22T20:56:00Z"/>
            </w:rPr>
          </w:rPrChange>
        </w:rPr>
        <w:pPrChange w:id="29039" w:author="phuong vu" w:date="2018-11-30T14:16:00Z">
          <w:pPr>
            <w:pStyle w:val="Heading2"/>
          </w:pPr>
        </w:pPrChange>
      </w:pPr>
      <w:bookmarkStart w:id="29040" w:name="_Toc531381528"/>
      <w:r w:rsidRPr="00920004">
        <w:rPr>
          <w:rFonts w:cstheme="majorHAnsi"/>
          <w:rPrChange w:id="29041" w:author="phuong vu" w:date="2018-11-30T22:36:00Z">
            <w:rPr/>
          </w:rPrChange>
        </w:rPr>
        <w:t>Giới thiệu</w:t>
      </w:r>
      <w:bookmarkEnd w:id="29040"/>
    </w:p>
    <w:p w14:paraId="127BEAE5" w14:textId="74F8A442" w:rsidR="001D2492" w:rsidRPr="00920004" w:rsidRDefault="001D2492" w:rsidP="00D72BF9">
      <w:pPr>
        <w:pStyle w:val="Heading3"/>
        <w:rPr>
          <w:ins w:id="29042" w:author="phuong vu" w:date="2018-11-22T20:57:00Z"/>
          <w:rPrChange w:id="29043" w:author="phuong vu" w:date="2018-11-30T22:36:00Z">
            <w:rPr>
              <w:ins w:id="29044" w:author="phuong vu" w:date="2018-11-22T20:57:00Z"/>
            </w:rPr>
          </w:rPrChange>
        </w:rPr>
        <w:pPrChange w:id="29045" w:author="phuong vu" w:date="2018-11-30T22:22:00Z">
          <w:pPr>
            <w:pStyle w:val="Heading3"/>
          </w:pPr>
        </w:pPrChange>
      </w:pPr>
      <w:bookmarkStart w:id="29046" w:name="_Toc531381529"/>
      <w:ins w:id="29047" w:author="phuong vu" w:date="2018-11-22T20:56:00Z">
        <w:r w:rsidRPr="00920004">
          <w:rPr>
            <w:rPrChange w:id="29048" w:author="phuong vu" w:date="2018-11-30T22:36:00Z">
              <w:rPr/>
            </w:rPrChange>
          </w:rPr>
          <w:t>M</w:t>
        </w:r>
      </w:ins>
      <w:ins w:id="29049" w:author="phuong vu" w:date="2018-11-22T20:57:00Z">
        <w:r w:rsidRPr="00920004">
          <w:rPr>
            <w:rPrChange w:id="29050" w:author="phuong vu" w:date="2018-11-30T22:36:00Z">
              <w:rPr/>
            </w:rPrChange>
          </w:rPr>
          <w:t>ục tiêu</w:t>
        </w:r>
        <w:bookmarkEnd w:id="29046"/>
      </w:ins>
    </w:p>
    <w:p w14:paraId="5440F9D3" w14:textId="48B658D9" w:rsidR="001D2492" w:rsidRPr="00920004" w:rsidRDefault="00C110D1" w:rsidP="00BD0851">
      <w:pPr>
        <w:spacing w:before="240" w:line="0" w:lineRule="atLeast"/>
        <w:ind w:firstLine="629"/>
        <w:rPr>
          <w:ins w:id="29051" w:author="phuong vu" w:date="2018-11-22T20:59:00Z"/>
          <w:lang w:val="es-ES"/>
          <w:rPrChange w:id="29052" w:author="phuong vu" w:date="2018-11-30T22:36:00Z">
            <w:rPr>
              <w:ins w:id="29053" w:author="phuong vu" w:date="2018-11-22T20:59:00Z"/>
              <w:lang w:val="es-ES"/>
            </w:rPr>
          </w:rPrChange>
        </w:rPr>
        <w:pPrChange w:id="29054" w:author="phuong vu" w:date="2018-11-30T14:16:00Z">
          <w:pPr>
            <w:ind w:firstLine="629"/>
          </w:pPr>
        </w:pPrChange>
      </w:pPr>
      <w:ins w:id="29055" w:author="phuong vu" w:date="2018-11-30T23:24:00Z">
        <w:r>
          <w:rPr>
            <w:lang w:val="es-ES"/>
          </w:rPr>
          <w:t xml:space="preserve">- </w:t>
        </w:r>
      </w:ins>
      <w:ins w:id="29056" w:author="phuong vu" w:date="2018-11-22T20:57:00Z">
        <w:r w:rsidR="00924D77" w:rsidRPr="00920004">
          <w:rPr>
            <w:lang w:val="es-ES"/>
            <w:rPrChange w:id="29057" w:author="phuong vu" w:date="2018-11-30T22:36:00Z">
              <w:rPr>
                <w:lang w:val="es-ES"/>
              </w:rPr>
            </w:rPrChange>
          </w:rPr>
          <w:t>Nhằm tìm ra những lỗi tồn đọng chưa phát hiện được trong thời gian phát triển phần mềm. Đ</w:t>
        </w:r>
      </w:ins>
      <w:ins w:id="29058" w:author="phuong vu" w:date="2018-11-22T20:58:00Z">
        <w:r w:rsidR="00924D77" w:rsidRPr="00920004">
          <w:rPr>
            <w:lang w:val="es-ES"/>
            <w:rPrChange w:id="29059" w:author="phuong vu" w:date="2018-11-30T22:36:00Z">
              <w:rPr>
                <w:lang w:val="es-ES"/>
              </w:rPr>
            </w:rPrChange>
          </w:rPr>
          <w:t xml:space="preserve">ánh giá được các lỗi có thể sửa lỗi được về lỗi lập trình hay sai về các mục tiêu đã </w:t>
        </w:r>
      </w:ins>
      <w:ins w:id="29060" w:author="phuong vu" w:date="2018-11-22T20:59:00Z">
        <w:r w:rsidR="00924D77" w:rsidRPr="00920004">
          <w:rPr>
            <w:lang w:val="es-ES"/>
            <w:rPrChange w:id="29061" w:author="phuong vu" w:date="2018-11-30T22:36:00Z">
              <w:rPr>
                <w:lang w:val="es-ES"/>
              </w:rPr>
            </w:rPrChange>
          </w:rPr>
          <w:t>đặt ra.</w:t>
        </w:r>
      </w:ins>
    </w:p>
    <w:p w14:paraId="71C493B1" w14:textId="52B83E59" w:rsidR="00924D77" w:rsidRPr="00920004" w:rsidRDefault="00924D77" w:rsidP="00D72BF9">
      <w:pPr>
        <w:pStyle w:val="Heading3"/>
        <w:rPr>
          <w:ins w:id="29062" w:author="phuong vu" w:date="2018-11-22T20:59:00Z"/>
          <w:rPrChange w:id="29063" w:author="phuong vu" w:date="2018-11-30T22:36:00Z">
            <w:rPr>
              <w:ins w:id="29064" w:author="phuong vu" w:date="2018-11-22T20:59:00Z"/>
            </w:rPr>
          </w:rPrChange>
        </w:rPr>
        <w:pPrChange w:id="29065" w:author="phuong vu" w:date="2018-11-30T22:22:00Z">
          <w:pPr>
            <w:pStyle w:val="Heading3"/>
          </w:pPr>
        </w:pPrChange>
      </w:pPr>
      <w:bookmarkStart w:id="29066" w:name="_Toc531381530"/>
      <w:ins w:id="29067" w:author="phuong vu" w:date="2018-11-22T20:59:00Z">
        <w:r w:rsidRPr="00920004">
          <w:rPr>
            <w:rPrChange w:id="29068" w:author="phuong vu" w:date="2018-11-30T22:36:00Z">
              <w:rPr/>
            </w:rPrChange>
          </w:rPr>
          <w:t>Phạm vi kiểm thử</w:t>
        </w:r>
        <w:bookmarkEnd w:id="29066"/>
      </w:ins>
    </w:p>
    <w:p w14:paraId="01C278B5" w14:textId="14E9B3F6" w:rsidR="001D2492" w:rsidRPr="00920004" w:rsidRDefault="00C110D1" w:rsidP="00BD0851">
      <w:pPr>
        <w:spacing w:before="240" w:line="0" w:lineRule="atLeast"/>
        <w:ind w:firstLine="576"/>
        <w:rPr>
          <w:rPrChange w:id="29069" w:author="phuong vu" w:date="2018-11-30T22:36:00Z">
            <w:rPr/>
          </w:rPrChange>
        </w:rPr>
        <w:pPrChange w:id="29070" w:author="phuong vu" w:date="2018-11-30T14:16:00Z">
          <w:pPr>
            <w:pStyle w:val="Heading3"/>
          </w:pPr>
        </w:pPrChange>
      </w:pPr>
      <w:ins w:id="29071" w:author="phuong vu" w:date="2018-11-30T23:24:00Z">
        <w:r>
          <w:rPr>
            <w:lang w:val="en-US"/>
          </w:rPr>
          <w:t>-</w:t>
        </w:r>
      </w:ins>
      <w:ins w:id="29072" w:author="phuong vu" w:date="2018-11-30T23:25:00Z">
        <w:r>
          <w:rPr>
            <w:lang w:val="en-US"/>
          </w:rPr>
          <w:t xml:space="preserve"> </w:t>
        </w:r>
      </w:ins>
      <w:ins w:id="29073" w:author="phuong vu" w:date="2018-11-22T20:59:00Z">
        <w:r w:rsidR="00924D77" w:rsidRPr="00920004">
          <w:rPr>
            <w:lang w:val="en-US"/>
            <w:rPrChange w:id="29074" w:author="phuong vu" w:date="2018-11-30T22:36:00Z">
              <w:rPr>
                <w:b w:val="0"/>
              </w:rPr>
            </w:rPrChange>
          </w:rPr>
          <w:t>Kiểm thử theo từng chức năng đã được nêu ra. Do một số chức năng tương tự nha</w:t>
        </w:r>
      </w:ins>
      <w:ins w:id="29075" w:author="phuong vu" w:date="2018-11-22T21:00:00Z">
        <w:r w:rsidR="00924D77" w:rsidRPr="00920004">
          <w:rPr>
            <w:lang w:val="en-US"/>
            <w:rPrChange w:id="29076" w:author="phuong vu" w:date="2018-11-30T22:36:00Z">
              <w:rPr>
                <w:b w:val="0"/>
              </w:rPr>
            </w:rPrChange>
          </w:rPr>
          <w:t>u nên sẽ được kiểm thử cùng với nhau.</w:t>
        </w:r>
      </w:ins>
    </w:p>
    <w:p w14:paraId="25625FD6" w14:textId="1466D4B9" w:rsidR="004A77C2" w:rsidRPr="00920004" w:rsidRDefault="004A77C2" w:rsidP="00BD0851">
      <w:pPr>
        <w:pStyle w:val="Heading2"/>
        <w:spacing w:before="240" w:line="0" w:lineRule="atLeast"/>
        <w:rPr>
          <w:ins w:id="29077" w:author="phuong vu" w:date="2018-11-22T21:01:00Z"/>
          <w:rFonts w:cstheme="majorHAnsi"/>
          <w:rPrChange w:id="29078" w:author="phuong vu" w:date="2018-11-30T22:36:00Z">
            <w:rPr>
              <w:ins w:id="29079" w:author="phuong vu" w:date="2018-11-22T21:01:00Z"/>
            </w:rPr>
          </w:rPrChange>
        </w:rPr>
        <w:pPrChange w:id="29080" w:author="phuong vu" w:date="2018-11-30T14:16:00Z">
          <w:pPr>
            <w:pStyle w:val="Heading2"/>
          </w:pPr>
        </w:pPrChange>
      </w:pPr>
      <w:bookmarkStart w:id="29081" w:name="_Toc531381531"/>
      <w:r w:rsidRPr="00920004">
        <w:rPr>
          <w:rFonts w:cstheme="majorHAnsi"/>
          <w:rPrChange w:id="29082" w:author="phuong vu" w:date="2018-11-30T22:36:00Z">
            <w:rPr/>
          </w:rPrChange>
        </w:rPr>
        <w:t>Chi tiết kế hoạch kiểm thử</w:t>
      </w:r>
      <w:bookmarkEnd w:id="29081"/>
    </w:p>
    <w:p w14:paraId="47FB87D6" w14:textId="12EC5AC7" w:rsidR="00924D77" w:rsidRPr="00920004" w:rsidRDefault="00924D77" w:rsidP="00D72BF9">
      <w:pPr>
        <w:pStyle w:val="Heading3"/>
        <w:rPr>
          <w:ins w:id="29083" w:author="phuong vu" w:date="2018-11-26T01:21:00Z"/>
          <w:rPrChange w:id="29084" w:author="phuong vu" w:date="2018-11-30T22:36:00Z">
            <w:rPr>
              <w:ins w:id="29085" w:author="phuong vu" w:date="2018-11-26T01:21:00Z"/>
            </w:rPr>
          </w:rPrChange>
        </w:rPr>
        <w:pPrChange w:id="29086" w:author="phuong vu" w:date="2018-11-30T22:22:00Z">
          <w:pPr>
            <w:pStyle w:val="Heading3"/>
            <w:spacing w:line="276" w:lineRule="auto"/>
          </w:pPr>
        </w:pPrChange>
      </w:pPr>
      <w:bookmarkStart w:id="29087" w:name="_Toc531381532"/>
      <w:ins w:id="29088" w:author="phuong vu" w:date="2018-11-22T21:01:00Z">
        <w:r w:rsidRPr="00920004">
          <w:rPr>
            <w:rPrChange w:id="29089" w:author="phuong vu" w:date="2018-11-30T22:36:00Z">
              <w:rPr/>
            </w:rPrChange>
          </w:rPr>
          <w:t>Các chức năng kiểm thử</w:t>
        </w:r>
      </w:ins>
      <w:bookmarkEnd w:id="29087"/>
    </w:p>
    <w:tbl>
      <w:tblPr>
        <w:tblStyle w:val="TableGrid"/>
        <w:tblW w:w="0" w:type="auto"/>
        <w:tblInd w:w="85" w:type="dxa"/>
        <w:tblLook w:val="04A0" w:firstRow="1" w:lastRow="0" w:firstColumn="1" w:lastColumn="0" w:noHBand="0" w:noVBand="1"/>
      </w:tblPr>
      <w:tblGrid>
        <w:gridCol w:w="708"/>
        <w:gridCol w:w="1992"/>
        <w:gridCol w:w="5979"/>
      </w:tblGrid>
      <w:tr w:rsidR="00F42A3D" w:rsidRPr="00920004" w14:paraId="625BB094" w14:textId="77777777" w:rsidTr="005836F2">
        <w:trPr>
          <w:ins w:id="29090" w:author="phuong vu" w:date="2018-11-26T01:21:00Z"/>
        </w:trPr>
        <w:tc>
          <w:tcPr>
            <w:tcW w:w="708" w:type="dxa"/>
            <w:vAlign w:val="center"/>
          </w:tcPr>
          <w:p w14:paraId="4B61DB17" w14:textId="77777777" w:rsidR="00F42A3D" w:rsidRPr="00920004" w:rsidRDefault="00F42A3D" w:rsidP="00C960CE">
            <w:pPr>
              <w:jc w:val="center"/>
              <w:rPr>
                <w:ins w:id="29091" w:author="phuong vu" w:date="2018-11-26T01:21:00Z"/>
                <w:b/>
                <w:rPrChange w:id="29092" w:author="phuong vu" w:date="2018-11-30T22:36:00Z">
                  <w:rPr>
                    <w:ins w:id="29093" w:author="phuong vu" w:date="2018-11-26T01:21:00Z"/>
                  </w:rPr>
                </w:rPrChange>
              </w:rPr>
              <w:pPrChange w:id="29094" w:author="phuong vu" w:date="2018-11-30T22:12:00Z">
                <w:pPr>
                  <w:pStyle w:val="ListParagraph"/>
                  <w:spacing w:line="276" w:lineRule="auto"/>
                  <w:ind w:left="0"/>
                  <w:jc w:val="center"/>
                </w:pPr>
              </w:pPrChange>
            </w:pPr>
            <w:ins w:id="29095" w:author="phuong vu" w:date="2018-11-26T01:21:00Z">
              <w:r w:rsidRPr="00920004">
                <w:rPr>
                  <w:b/>
                  <w:rPrChange w:id="29096" w:author="phuong vu" w:date="2018-11-30T22:36:00Z">
                    <w:rPr/>
                  </w:rPrChange>
                </w:rPr>
                <w:t>STT</w:t>
              </w:r>
            </w:ins>
          </w:p>
        </w:tc>
        <w:tc>
          <w:tcPr>
            <w:tcW w:w="1992" w:type="dxa"/>
            <w:vAlign w:val="center"/>
          </w:tcPr>
          <w:p w14:paraId="041ED1FB" w14:textId="77777777" w:rsidR="00F42A3D" w:rsidRPr="00920004" w:rsidRDefault="00F42A3D" w:rsidP="00C960CE">
            <w:pPr>
              <w:jc w:val="center"/>
              <w:rPr>
                <w:ins w:id="29097" w:author="phuong vu" w:date="2018-11-26T01:21:00Z"/>
                <w:b/>
                <w:rPrChange w:id="29098" w:author="phuong vu" w:date="2018-11-30T22:36:00Z">
                  <w:rPr>
                    <w:ins w:id="29099" w:author="phuong vu" w:date="2018-11-26T01:21:00Z"/>
                  </w:rPr>
                </w:rPrChange>
              </w:rPr>
              <w:pPrChange w:id="29100" w:author="phuong vu" w:date="2018-11-30T22:12:00Z">
                <w:pPr>
                  <w:pStyle w:val="ListParagraph"/>
                  <w:spacing w:line="276" w:lineRule="auto"/>
                  <w:ind w:left="0"/>
                  <w:jc w:val="center"/>
                </w:pPr>
              </w:pPrChange>
            </w:pPr>
            <w:ins w:id="29101" w:author="phuong vu" w:date="2018-11-26T01:21:00Z">
              <w:r w:rsidRPr="00920004">
                <w:rPr>
                  <w:b/>
                  <w:rPrChange w:id="29102" w:author="phuong vu" w:date="2018-11-30T22:36:00Z">
                    <w:rPr/>
                  </w:rPrChange>
                </w:rPr>
                <w:t>Mã chức năng</w:t>
              </w:r>
            </w:ins>
          </w:p>
        </w:tc>
        <w:tc>
          <w:tcPr>
            <w:tcW w:w="5979" w:type="dxa"/>
            <w:vAlign w:val="center"/>
          </w:tcPr>
          <w:p w14:paraId="2D6A4EBF" w14:textId="77777777" w:rsidR="00F42A3D" w:rsidRPr="00920004" w:rsidRDefault="00F42A3D" w:rsidP="00C960CE">
            <w:pPr>
              <w:jc w:val="center"/>
              <w:rPr>
                <w:ins w:id="29103" w:author="phuong vu" w:date="2018-11-26T01:21:00Z"/>
                <w:b/>
                <w:rPrChange w:id="29104" w:author="phuong vu" w:date="2018-11-30T22:36:00Z">
                  <w:rPr>
                    <w:ins w:id="29105" w:author="phuong vu" w:date="2018-11-26T01:21:00Z"/>
                  </w:rPr>
                </w:rPrChange>
              </w:rPr>
              <w:pPrChange w:id="29106" w:author="phuong vu" w:date="2018-11-30T22:12:00Z">
                <w:pPr>
                  <w:pStyle w:val="ListParagraph"/>
                  <w:spacing w:line="276" w:lineRule="auto"/>
                  <w:ind w:left="0"/>
                  <w:jc w:val="center"/>
                </w:pPr>
              </w:pPrChange>
            </w:pPr>
            <w:ins w:id="29107" w:author="phuong vu" w:date="2018-11-26T01:21:00Z">
              <w:r w:rsidRPr="00920004">
                <w:rPr>
                  <w:b/>
                  <w:rPrChange w:id="29108" w:author="phuong vu" w:date="2018-11-30T22:36:00Z">
                    <w:rPr/>
                  </w:rPrChange>
                </w:rPr>
                <w:t>Tên chức năng</w:t>
              </w:r>
            </w:ins>
          </w:p>
        </w:tc>
      </w:tr>
      <w:tr w:rsidR="00F42A3D" w:rsidRPr="00920004" w14:paraId="54169C57" w14:textId="77777777" w:rsidTr="005836F2">
        <w:trPr>
          <w:ins w:id="29109" w:author="phuong vu" w:date="2018-11-26T01:21:00Z"/>
        </w:trPr>
        <w:tc>
          <w:tcPr>
            <w:tcW w:w="708" w:type="dxa"/>
          </w:tcPr>
          <w:p w14:paraId="2AD1458E" w14:textId="44292F64" w:rsidR="00F42A3D" w:rsidRPr="00920004" w:rsidRDefault="00F42A3D" w:rsidP="00C960CE">
            <w:pPr>
              <w:jc w:val="center"/>
              <w:rPr>
                <w:ins w:id="29110" w:author="phuong vu" w:date="2018-11-26T01:21:00Z"/>
                <w:lang w:val="en-US"/>
                <w:rPrChange w:id="29111" w:author="phuong vu" w:date="2018-11-30T22:36:00Z">
                  <w:rPr>
                    <w:ins w:id="29112" w:author="phuong vu" w:date="2018-11-26T01:21:00Z"/>
                    <w:lang w:val="en-US"/>
                  </w:rPr>
                </w:rPrChange>
              </w:rPr>
              <w:pPrChange w:id="29113" w:author="phuong vu" w:date="2018-11-30T22:12:00Z">
                <w:pPr>
                  <w:pStyle w:val="ListParagraph"/>
                  <w:spacing w:line="276" w:lineRule="auto"/>
                  <w:ind w:left="0"/>
                  <w:jc w:val="center"/>
                </w:pPr>
              </w:pPrChange>
            </w:pPr>
            <w:ins w:id="29114" w:author="phuong vu" w:date="2018-11-26T01:22:00Z">
              <w:r w:rsidRPr="00920004">
                <w:rPr>
                  <w:lang w:val="en-US"/>
                  <w:rPrChange w:id="29115" w:author="phuong vu" w:date="2018-11-30T22:36:00Z">
                    <w:rPr>
                      <w:lang w:val="en-US"/>
                    </w:rPr>
                  </w:rPrChange>
                </w:rPr>
                <w:t>1</w:t>
              </w:r>
            </w:ins>
          </w:p>
        </w:tc>
        <w:tc>
          <w:tcPr>
            <w:tcW w:w="1992" w:type="dxa"/>
          </w:tcPr>
          <w:p w14:paraId="3966241D" w14:textId="77777777" w:rsidR="00F42A3D" w:rsidRPr="00920004" w:rsidRDefault="00F42A3D" w:rsidP="00C960CE">
            <w:pPr>
              <w:rPr>
                <w:ins w:id="29116" w:author="phuong vu" w:date="2018-11-26T01:21:00Z"/>
                <w:lang w:val="en-US"/>
                <w:rPrChange w:id="29117" w:author="phuong vu" w:date="2018-11-30T22:36:00Z">
                  <w:rPr>
                    <w:ins w:id="29118" w:author="phuong vu" w:date="2018-11-26T01:21:00Z"/>
                    <w:lang w:val="en-US"/>
                  </w:rPr>
                </w:rPrChange>
              </w:rPr>
              <w:pPrChange w:id="29119" w:author="phuong vu" w:date="2018-11-30T22:12:00Z">
                <w:pPr>
                  <w:pStyle w:val="ListParagraph"/>
                  <w:spacing w:line="276" w:lineRule="auto"/>
                  <w:ind w:left="0"/>
                </w:pPr>
              </w:pPrChange>
            </w:pPr>
            <w:ins w:id="29120" w:author="phuong vu" w:date="2018-11-26T01:21:00Z">
              <w:r w:rsidRPr="00920004">
                <w:rPr>
                  <w:lang w:val="en-US"/>
                  <w:rPrChange w:id="29121" w:author="phuong vu" w:date="2018-11-30T22:36:00Z">
                    <w:rPr>
                      <w:lang w:val="en-US"/>
                    </w:rPr>
                  </w:rPrChange>
                </w:rPr>
                <w:t>GU_01_03</w:t>
              </w:r>
            </w:ins>
          </w:p>
        </w:tc>
        <w:tc>
          <w:tcPr>
            <w:tcW w:w="5979" w:type="dxa"/>
          </w:tcPr>
          <w:p w14:paraId="1E8449F9" w14:textId="77777777" w:rsidR="00F42A3D" w:rsidRPr="00920004" w:rsidRDefault="00F42A3D" w:rsidP="00C960CE">
            <w:pPr>
              <w:rPr>
                <w:ins w:id="29122" w:author="phuong vu" w:date="2018-11-26T01:21:00Z"/>
                <w:lang w:val="en-US"/>
                <w:rPrChange w:id="29123" w:author="phuong vu" w:date="2018-11-30T22:36:00Z">
                  <w:rPr>
                    <w:ins w:id="29124" w:author="phuong vu" w:date="2018-11-26T01:21:00Z"/>
                    <w:lang w:val="en-US"/>
                  </w:rPr>
                </w:rPrChange>
              </w:rPr>
              <w:pPrChange w:id="29125" w:author="phuong vu" w:date="2018-11-30T22:12:00Z">
                <w:pPr>
                  <w:pStyle w:val="ListParagraph"/>
                  <w:spacing w:line="276" w:lineRule="auto"/>
                  <w:ind w:left="0"/>
                </w:pPr>
              </w:pPrChange>
            </w:pPr>
            <w:ins w:id="29126" w:author="phuong vu" w:date="2018-11-26T01:21:00Z">
              <w:r w:rsidRPr="00920004">
                <w:rPr>
                  <w:lang w:val="en-US"/>
                  <w:rPrChange w:id="29127" w:author="phuong vu" w:date="2018-11-30T22:36:00Z">
                    <w:rPr>
                      <w:lang w:val="en-US"/>
                    </w:rPr>
                  </w:rPrChange>
                </w:rPr>
                <w:t>Thay đổi trạng thái đơn hàng</w:t>
              </w:r>
            </w:ins>
          </w:p>
        </w:tc>
      </w:tr>
      <w:tr w:rsidR="00F42A3D" w:rsidRPr="00920004" w14:paraId="09EC3E65" w14:textId="77777777" w:rsidTr="005836F2">
        <w:trPr>
          <w:ins w:id="29128" w:author="phuong vu" w:date="2018-11-26T01:21:00Z"/>
        </w:trPr>
        <w:tc>
          <w:tcPr>
            <w:tcW w:w="708" w:type="dxa"/>
          </w:tcPr>
          <w:p w14:paraId="02788901" w14:textId="11FFF3AD" w:rsidR="00F42A3D" w:rsidRPr="00920004" w:rsidRDefault="00F42A3D" w:rsidP="00C960CE">
            <w:pPr>
              <w:jc w:val="center"/>
              <w:rPr>
                <w:ins w:id="29129" w:author="phuong vu" w:date="2018-11-26T01:21:00Z"/>
                <w:lang w:val="en-US"/>
                <w:rPrChange w:id="29130" w:author="phuong vu" w:date="2018-11-30T22:36:00Z">
                  <w:rPr>
                    <w:ins w:id="29131" w:author="phuong vu" w:date="2018-11-26T01:21:00Z"/>
                    <w:lang w:val="en-US"/>
                  </w:rPr>
                </w:rPrChange>
              </w:rPr>
              <w:pPrChange w:id="29132" w:author="phuong vu" w:date="2018-11-30T22:12:00Z">
                <w:pPr>
                  <w:pStyle w:val="ListParagraph"/>
                  <w:spacing w:line="276" w:lineRule="auto"/>
                  <w:ind w:left="0"/>
                  <w:jc w:val="center"/>
                </w:pPr>
              </w:pPrChange>
            </w:pPr>
            <w:ins w:id="29133" w:author="phuong vu" w:date="2018-11-26T01:22:00Z">
              <w:r w:rsidRPr="00920004">
                <w:rPr>
                  <w:lang w:val="en-US"/>
                  <w:rPrChange w:id="29134" w:author="phuong vu" w:date="2018-11-30T22:36:00Z">
                    <w:rPr>
                      <w:lang w:val="en-US"/>
                    </w:rPr>
                  </w:rPrChange>
                </w:rPr>
                <w:t>2</w:t>
              </w:r>
            </w:ins>
          </w:p>
        </w:tc>
        <w:tc>
          <w:tcPr>
            <w:tcW w:w="1992" w:type="dxa"/>
          </w:tcPr>
          <w:p w14:paraId="652CA535" w14:textId="77777777" w:rsidR="00F42A3D" w:rsidRPr="00920004" w:rsidRDefault="00F42A3D" w:rsidP="00C960CE">
            <w:pPr>
              <w:rPr>
                <w:ins w:id="29135" w:author="phuong vu" w:date="2018-11-26T01:21:00Z"/>
                <w:lang w:val="en-US"/>
                <w:rPrChange w:id="29136" w:author="phuong vu" w:date="2018-11-30T22:36:00Z">
                  <w:rPr>
                    <w:ins w:id="29137" w:author="phuong vu" w:date="2018-11-26T01:21:00Z"/>
                    <w:lang w:val="en-US"/>
                  </w:rPr>
                </w:rPrChange>
              </w:rPr>
              <w:pPrChange w:id="29138" w:author="phuong vu" w:date="2018-11-30T22:12:00Z">
                <w:pPr>
                  <w:pStyle w:val="ListParagraph"/>
                  <w:spacing w:line="276" w:lineRule="auto"/>
                  <w:ind w:left="0"/>
                </w:pPr>
              </w:pPrChange>
            </w:pPr>
            <w:ins w:id="29139" w:author="phuong vu" w:date="2018-11-26T01:21:00Z">
              <w:r w:rsidRPr="00920004">
                <w:rPr>
                  <w:lang w:val="en-US"/>
                  <w:rPrChange w:id="29140" w:author="phuong vu" w:date="2018-11-30T22:36:00Z">
                    <w:rPr>
                      <w:lang w:val="en-US"/>
                    </w:rPr>
                  </w:rPrChange>
                </w:rPr>
                <w:t>GU_01_04</w:t>
              </w:r>
            </w:ins>
          </w:p>
        </w:tc>
        <w:tc>
          <w:tcPr>
            <w:tcW w:w="5979" w:type="dxa"/>
          </w:tcPr>
          <w:p w14:paraId="7CCAC4C9" w14:textId="77777777" w:rsidR="00F42A3D" w:rsidRPr="00920004" w:rsidRDefault="00F42A3D" w:rsidP="00C960CE">
            <w:pPr>
              <w:rPr>
                <w:ins w:id="29141" w:author="phuong vu" w:date="2018-11-26T01:21:00Z"/>
                <w:lang w:val="en-US"/>
                <w:rPrChange w:id="29142" w:author="phuong vu" w:date="2018-11-30T22:36:00Z">
                  <w:rPr>
                    <w:ins w:id="29143" w:author="phuong vu" w:date="2018-11-26T01:21:00Z"/>
                    <w:lang w:val="en-US"/>
                  </w:rPr>
                </w:rPrChange>
              </w:rPr>
              <w:pPrChange w:id="29144" w:author="phuong vu" w:date="2018-11-30T22:12:00Z">
                <w:pPr>
                  <w:pStyle w:val="ListParagraph"/>
                  <w:spacing w:line="276" w:lineRule="auto"/>
                  <w:ind w:left="0"/>
                </w:pPr>
              </w:pPrChange>
            </w:pPr>
            <w:ins w:id="29145" w:author="phuong vu" w:date="2018-11-26T01:21:00Z">
              <w:r w:rsidRPr="00920004">
                <w:rPr>
                  <w:lang w:val="en-US"/>
                  <w:rPrChange w:id="29146" w:author="phuong vu" w:date="2018-11-30T22:36:00Z">
                    <w:rPr>
                      <w:lang w:val="en-US"/>
                    </w:rPr>
                  </w:rPrChange>
                </w:rPr>
                <w:t>Tạo hóa đơn đơn hàng</w:t>
              </w:r>
            </w:ins>
          </w:p>
        </w:tc>
      </w:tr>
      <w:tr w:rsidR="00F42A3D" w:rsidRPr="00920004" w14:paraId="7C029EDA" w14:textId="77777777" w:rsidTr="005836F2">
        <w:trPr>
          <w:ins w:id="29147" w:author="phuong vu" w:date="2018-11-26T01:21:00Z"/>
        </w:trPr>
        <w:tc>
          <w:tcPr>
            <w:tcW w:w="708" w:type="dxa"/>
          </w:tcPr>
          <w:p w14:paraId="47226768" w14:textId="1BCD8F57" w:rsidR="00F42A3D" w:rsidRPr="00920004" w:rsidRDefault="00F42A3D" w:rsidP="00C960CE">
            <w:pPr>
              <w:jc w:val="center"/>
              <w:rPr>
                <w:ins w:id="29148" w:author="phuong vu" w:date="2018-11-26T01:21:00Z"/>
                <w:lang w:val="en-US"/>
                <w:rPrChange w:id="29149" w:author="phuong vu" w:date="2018-11-30T22:36:00Z">
                  <w:rPr>
                    <w:ins w:id="29150" w:author="phuong vu" w:date="2018-11-26T01:21:00Z"/>
                    <w:lang w:val="en-US"/>
                  </w:rPr>
                </w:rPrChange>
              </w:rPr>
              <w:pPrChange w:id="29151" w:author="phuong vu" w:date="2018-11-30T22:12:00Z">
                <w:pPr>
                  <w:pStyle w:val="ListParagraph"/>
                  <w:spacing w:line="276" w:lineRule="auto"/>
                  <w:ind w:left="0"/>
                  <w:jc w:val="center"/>
                </w:pPr>
              </w:pPrChange>
            </w:pPr>
            <w:ins w:id="29152" w:author="phuong vu" w:date="2018-11-26T01:22:00Z">
              <w:r w:rsidRPr="00920004">
                <w:rPr>
                  <w:lang w:val="en-US"/>
                  <w:rPrChange w:id="29153" w:author="phuong vu" w:date="2018-11-30T22:36:00Z">
                    <w:rPr>
                      <w:lang w:val="en-US"/>
                    </w:rPr>
                  </w:rPrChange>
                </w:rPr>
                <w:t>3</w:t>
              </w:r>
            </w:ins>
          </w:p>
        </w:tc>
        <w:tc>
          <w:tcPr>
            <w:tcW w:w="1992" w:type="dxa"/>
          </w:tcPr>
          <w:p w14:paraId="0DE5DBE6" w14:textId="77777777" w:rsidR="00F42A3D" w:rsidRPr="00920004" w:rsidRDefault="00F42A3D" w:rsidP="00C960CE">
            <w:pPr>
              <w:rPr>
                <w:ins w:id="29154" w:author="phuong vu" w:date="2018-11-26T01:21:00Z"/>
                <w:lang w:val="en-US"/>
                <w:rPrChange w:id="29155" w:author="phuong vu" w:date="2018-11-30T22:36:00Z">
                  <w:rPr>
                    <w:ins w:id="29156" w:author="phuong vu" w:date="2018-11-26T01:21:00Z"/>
                    <w:lang w:val="en-US"/>
                  </w:rPr>
                </w:rPrChange>
              </w:rPr>
              <w:pPrChange w:id="29157" w:author="phuong vu" w:date="2018-11-30T22:12:00Z">
                <w:pPr>
                  <w:pStyle w:val="ListParagraph"/>
                  <w:spacing w:line="276" w:lineRule="auto"/>
                  <w:ind w:left="0"/>
                </w:pPr>
              </w:pPrChange>
            </w:pPr>
            <w:ins w:id="29158" w:author="phuong vu" w:date="2018-11-26T01:21:00Z">
              <w:r w:rsidRPr="00920004">
                <w:rPr>
                  <w:lang w:val="en-US"/>
                  <w:rPrChange w:id="29159" w:author="phuong vu" w:date="2018-11-30T22:36:00Z">
                    <w:rPr>
                      <w:lang w:val="en-US"/>
                    </w:rPr>
                  </w:rPrChange>
                </w:rPr>
                <w:t>GU_01_05</w:t>
              </w:r>
            </w:ins>
          </w:p>
        </w:tc>
        <w:tc>
          <w:tcPr>
            <w:tcW w:w="5979" w:type="dxa"/>
          </w:tcPr>
          <w:p w14:paraId="4631B53C" w14:textId="77777777" w:rsidR="00F42A3D" w:rsidRPr="00920004" w:rsidRDefault="00F42A3D" w:rsidP="00C960CE">
            <w:pPr>
              <w:rPr>
                <w:ins w:id="29160" w:author="phuong vu" w:date="2018-11-26T01:21:00Z"/>
                <w:lang w:val="en-US"/>
                <w:rPrChange w:id="29161" w:author="phuong vu" w:date="2018-11-30T22:36:00Z">
                  <w:rPr>
                    <w:ins w:id="29162" w:author="phuong vu" w:date="2018-11-26T01:21:00Z"/>
                    <w:lang w:val="en-US"/>
                  </w:rPr>
                </w:rPrChange>
              </w:rPr>
              <w:pPrChange w:id="29163" w:author="phuong vu" w:date="2018-11-30T22:12:00Z">
                <w:pPr>
                  <w:pStyle w:val="ListParagraph"/>
                  <w:spacing w:line="276" w:lineRule="auto"/>
                  <w:ind w:left="0"/>
                </w:pPr>
              </w:pPrChange>
            </w:pPr>
            <w:ins w:id="29164" w:author="phuong vu" w:date="2018-11-26T01:21:00Z">
              <w:r w:rsidRPr="00920004">
                <w:rPr>
                  <w:lang w:val="en-US"/>
                  <w:rPrChange w:id="29165" w:author="phuong vu" w:date="2018-11-30T22:36:00Z">
                    <w:rPr>
                      <w:lang w:val="en-US"/>
                    </w:rPr>
                  </w:rPrChange>
                </w:rPr>
                <w:t>Cập nhật hóa đơn</w:t>
              </w:r>
            </w:ins>
          </w:p>
        </w:tc>
      </w:tr>
      <w:tr w:rsidR="00F42A3D" w:rsidRPr="00920004" w14:paraId="5F485423" w14:textId="77777777" w:rsidTr="005836F2">
        <w:trPr>
          <w:ins w:id="29166" w:author="phuong vu" w:date="2018-11-26T01:21:00Z"/>
        </w:trPr>
        <w:tc>
          <w:tcPr>
            <w:tcW w:w="708" w:type="dxa"/>
          </w:tcPr>
          <w:p w14:paraId="0597B3A8" w14:textId="104A0675" w:rsidR="00F42A3D" w:rsidRPr="00920004" w:rsidRDefault="00F42A3D" w:rsidP="00C960CE">
            <w:pPr>
              <w:jc w:val="center"/>
              <w:rPr>
                <w:ins w:id="29167" w:author="phuong vu" w:date="2018-11-26T01:21:00Z"/>
                <w:lang w:val="en-US"/>
                <w:rPrChange w:id="29168" w:author="phuong vu" w:date="2018-11-30T22:36:00Z">
                  <w:rPr>
                    <w:ins w:id="29169" w:author="phuong vu" w:date="2018-11-26T01:21:00Z"/>
                    <w:lang w:val="en-US"/>
                  </w:rPr>
                </w:rPrChange>
              </w:rPr>
              <w:pPrChange w:id="29170" w:author="phuong vu" w:date="2018-11-30T22:12:00Z">
                <w:pPr>
                  <w:pStyle w:val="ListParagraph"/>
                  <w:spacing w:line="276" w:lineRule="auto"/>
                  <w:ind w:left="0"/>
                  <w:jc w:val="center"/>
                </w:pPr>
              </w:pPrChange>
            </w:pPr>
            <w:ins w:id="29171" w:author="phuong vu" w:date="2018-11-26T01:22:00Z">
              <w:r w:rsidRPr="00920004">
                <w:rPr>
                  <w:lang w:val="en-US"/>
                  <w:rPrChange w:id="29172" w:author="phuong vu" w:date="2018-11-30T22:36:00Z">
                    <w:rPr>
                      <w:lang w:val="en-US"/>
                    </w:rPr>
                  </w:rPrChange>
                </w:rPr>
                <w:t>4</w:t>
              </w:r>
            </w:ins>
          </w:p>
        </w:tc>
        <w:tc>
          <w:tcPr>
            <w:tcW w:w="1992" w:type="dxa"/>
          </w:tcPr>
          <w:p w14:paraId="27D3D84C" w14:textId="77777777" w:rsidR="00F42A3D" w:rsidRPr="00920004" w:rsidRDefault="00F42A3D" w:rsidP="00C960CE">
            <w:pPr>
              <w:rPr>
                <w:ins w:id="29173" w:author="phuong vu" w:date="2018-11-26T01:21:00Z"/>
                <w:lang w:val="en-US"/>
                <w:rPrChange w:id="29174" w:author="phuong vu" w:date="2018-11-30T22:36:00Z">
                  <w:rPr>
                    <w:ins w:id="29175" w:author="phuong vu" w:date="2018-11-26T01:21:00Z"/>
                    <w:lang w:val="en-US"/>
                  </w:rPr>
                </w:rPrChange>
              </w:rPr>
              <w:pPrChange w:id="29176" w:author="phuong vu" w:date="2018-11-30T22:12:00Z">
                <w:pPr>
                  <w:pStyle w:val="ListParagraph"/>
                  <w:spacing w:line="276" w:lineRule="auto"/>
                  <w:ind w:left="0"/>
                </w:pPr>
              </w:pPrChange>
            </w:pPr>
            <w:ins w:id="29177" w:author="phuong vu" w:date="2018-11-26T01:21:00Z">
              <w:r w:rsidRPr="00920004">
                <w:rPr>
                  <w:lang w:val="en-US"/>
                  <w:rPrChange w:id="29178" w:author="phuong vu" w:date="2018-11-30T22:36:00Z">
                    <w:rPr>
                      <w:lang w:val="en-US"/>
                    </w:rPr>
                  </w:rPrChange>
                </w:rPr>
                <w:t>GU_02_03</w:t>
              </w:r>
            </w:ins>
          </w:p>
        </w:tc>
        <w:tc>
          <w:tcPr>
            <w:tcW w:w="5979" w:type="dxa"/>
          </w:tcPr>
          <w:p w14:paraId="051DB228" w14:textId="77777777" w:rsidR="00F42A3D" w:rsidRPr="00920004" w:rsidRDefault="00F42A3D" w:rsidP="00C960CE">
            <w:pPr>
              <w:rPr>
                <w:ins w:id="29179" w:author="phuong vu" w:date="2018-11-26T01:21:00Z"/>
                <w:lang w:val="en-US"/>
                <w:rPrChange w:id="29180" w:author="phuong vu" w:date="2018-11-30T22:36:00Z">
                  <w:rPr>
                    <w:ins w:id="29181" w:author="phuong vu" w:date="2018-11-26T01:21:00Z"/>
                    <w:lang w:val="en-US"/>
                  </w:rPr>
                </w:rPrChange>
              </w:rPr>
              <w:pPrChange w:id="29182" w:author="phuong vu" w:date="2018-11-30T22:12:00Z">
                <w:pPr>
                  <w:pStyle w:val="ListParagraph"/>
                  <w:spacing w:line="276" w:lineRule="auto"/>
                  <w:ind w:left="0"/>
                </w:pPr>
              </w:pPrChange>
            </w:pPr>
            <w:ins w:id="29183" w:author="phuong vu" w:date="2018-11-26T01:21:00Z">
              <w:r w:rsidRPr="00920004">
                <w:rPr>
                  <w:lang w:val="en-US"/>
                  <w:rPrChange w:id="29184" w:author="phuong vu" w:date="2018-11-30T22:36:00Z">
                    <w:rPr>
                      <w:lang w:val="en-US"/>
                    </w:rPr>
                  </w:rPrChange>
                </w:rPr>
                <w:t>Thay đổi trạng thái biên nhận</w:t>
              </w:r>
            </w:ins>
          </w:p>
        </w:tc>
      </w:tr>
      <w:tr w:rsidR="00F42A3D" w:rsidRPr="00920004" w14:paraId="00B3E497" w14:textId="77777777" w:rsidTr="005836F2">
        <w:trPr>
          <w:ins w:id="29185" w:author="phuong vu" w:date="2018-11-26T01:21:00Z"/>
        </w:trPr>
        <w:tc>
          <w:tcPr>
            <w:tcW w:w="708" w:type="dxa"/>
          </w:tcPr>
          <w:p w14:paraId="74D0B7FA" w14:textId="5AC7A783" w:rsidR="00F42A3D" w:rsidRPr="00920004" w:rsidRDefault="00F42A3D" w:rsidP="00C960CE">
            <w:pPr>
              <w:jc w:val="center"/>
              <w:rPr>
                <w:ins w:id="29186" w:author="phuong vu" w:date="2018-11-26T01:21:00Z"/>
                <w:lang w:val="en-US"/>
                <w:rPrChange w:id="29187" w:author="phuong vu" w:date="2018-11-30T22:36:00Z">
                  <w:rPr>
                    <w:ins w:id="29188" w:author="phuong vu" w:date="2018-11-26T01:21:00Z"/>
                    <w:lang w:val="en-US"/>
                  </w:rPr>
                </w:rPrChange>
              </w:rPr>
              <w:pPrChange w:id="29189" w:author="phuong vu" w:date="2018-11-30T22:12:00Z">
                <w:pPr>
                  <w:pStyle w:val="ListParagraph"/>
                  <w:spacing w:line="276" w:lineRule="auto"/>
                  <w:ind w:left="0"/>
                  <w:jc w:val="center"/>
                </w:pPr>
              </w:pPrChange>
            </w:pPr>
            <w:ins w:id="29190" w:author="phuong vu" w:date="2018-11-26T01:23:00Z">
              <w:r w:rsidRPr="00920004">
                <w:rPr>
                  <w:lang w:val="en-US"/>
                  <w:rPrChange w:id="29191" w:author="phuong vu" w:date="2018-11-30T22:36:00Z">
                    <w:rPr>
                      <w:lang w:val="en-US"/>
                    </w:rPr>
                  </w:rPrChange>
                </w:rPr>
                <w:t>5</w:t>
              </w:r>
            </w:ins>
          </w:p>
        </w:tc>
        <w:tc>
          <w:tcPr>
            <w:tcW w:w="1992" w:type="dxa"/>
          </w:tcPr>
          <w:p w14:paraId="062ED5EE" w14:textId="77777777" w:rsidR="00F42A3D" w:rsidRPr="00920004" w:rsidRDefault="00F42A3D" w:rsidP="00C960CE">
            <w:pPr>
              <w:rPr>
                <w:ins w:id="29192" w:author="phuong vu" w:date="2018-11-26T01:21:00Z"/>
                <w:lang w:val="en-US"/>
                <w:rPrChange w:id="29193" w:author="phuong vu" w:date="2018-11-30T22:36:00Z">
                  <w:rPr>
                    <w:ins w:id="29194" w:author="phuong vu" w:date="2018-11-26T01:21:00Z"/>
                    <w:lang w:val="en-US"/>
                  </w:rPr>
                </w:rPrChange>
              </w:rPr>
              <w:pPrChange w:id="29195" w:author="phuong vu" w:date="2018-11-30T22:12:00Z">
                <w:pPr>
                  <w:pStyle w:val="ListParagraph"/>
                  <w:spacing w:line="276" w:lineRule="auto"/>
                  <w:ind w:left="0"/>
                </w:pPr>
              </w:pPrChange>
            </w:pPr>
            <w:ins w:id="29196" w:author="phuong vu" w:date="2018-11-26T01:21:00Z">
              <w:r w:rsidRPr="00920004">
                <w:rPr>
                  <w:lang w:val="en-US"/>
                  <w:rPrChange w:id="29197" w:author="phuong vu" w:date="2018-11-30T22:36:00Z">
                    <w:rPr>
                      <w:lang w:val="en-US"/>
                    </w:rPr>
                  </w:rPrChange>
                </w:rPr>
                <w:t>GU_02_04</w:t>
              </w:r>
            </w:ins>
          </w:p>
        </w:tc>
        <w:tc>
          <w:tcPr>
            <w:tcW w:w="5979" w:type="dxa"/>
          </w:tcPr>
          <w:p w14:paraId="4DD1B259" w14:textId="77777777" w:rsidR="00F42A3D" w:rsidRPr="00920004" w:rsidRDefault="00F42A3D" w:rsidP="00C960CE">
            <w:pPr>
              <w:rPr>
                <w:ins w:id="29198" w:author="phuong vu" w:date="2018-11-26T01:21:00Z"/>
                <w:lang w:val="en-US"/>
                <w:rPrChange w:id="29199" w:author="phuong vu" w:date="2018-11-30T22:36:00Z">
                  <w:rPr>
                    <w:ins w:id="29200" w:author="phuong vu" w:date="2018-11-26T01:21:00Z"/>
                    <w:lang w:val="en-US"/>
                  </w:rPr>
                </w:rPrChange>
              </w:rPr>
              <w:pPrChange w:id="29201" w:author="phuong vu" w:date="2018-11-30T22:12:00Z">
                <w:pPr>
                  <w:pStyle w:val="ListParagraph"/>
                  <w:spacing w:line="276" w:lineRule="auto"/>
                  <w:ind w:left="0"/>
                </w:pPr>
              </w:pPrChange>
            </w:pPr>
            <w:ins w:id="29202" w:author="phuong vu" w:date="2018-11-26T01:21:00Z">
              <w:r w:rsidRPr="00920004">
                <w:rPr>
                  <w:lang w:val="en-US"/>
                  <w:rPrChange w:id="29203" w:author="phuong vu" w:date="2018-11-30T22:36:00Z">
                    <w:rPr>
                      <w:lang w:val="en-US"/>
                    </w:rPr>
                  </w:rPrChange>
                </w:rPr>
                <w:t>Cập nhật thông tin biên nhận</w:t>
              </w:r>
            </w:ins>
          </w:p>
        </w:tc>
      </w:tr>
      <w:tr w:rsidR="00F42A3D" w:rsidRPr="00920004" w14:paraId="267F4D0F" w14:textId="77777777" w:rsidTr="005836F2">
        <w:trPr>
          <w:ins w:id="29204" w:author="phuong vu" w:date="2018-11-26T01:21:00Z"/>
        </w:trPr>
        <w:tc>
          <w:tcPr>
            <w:tcW w:w="708" w:type="dxa"/>
          </w:tcPr>
          <w:p w14:paraId="105529AF" w14:textId="5B158A3E" w:rsidR="00F42A3D" w:rsidRPr="00920004" w:rsidRDefault="00F42A3D" w:rsidP="00C960CE">
            <w:pPr>
              <w:jc w:val="center"/>
              <w:rPr>
                <w:ins w:id="29205" w:author="phuong vu" w:date="2018-11-26T01:21:00Z"/>
                <w:lang w:val="en-US"/>
                <w:rPrChange w:id="29206" w:author="phuong vu" w:date="2018-11-30T22:36:00Z">
                  <w:rPr>
                    <w:ins w:id="29207" w:author="phuong vu" w:date="2018-11-26T01:21:00Z"/>
                    <w:lang w:val="en-US"/>
                  </w:rPr>
                </w:rPrChange>
              </w:rPr>
              <w:pPrChange w:id="29208" w:author="phuong vu" w:date="2018-11-30T22:12:00Z">
                <w:pPr>
                  <w:pStyle w:val="ListParagraph"/>
                  <w:spacing w:line="276" w:lineRule="auto"/>
                  <w:ind w:left="0"/>
                  <w:jc w:val="center"/>
                </w:pPr>
              </w:pPrChange>
            </w:pPr>
            <w:ins w:id="29209" w:author="phuong vu" w:date="2018-11-26T01:23:00Z">
              <w:r w:rsidRPr="00920004">
                <w:rPr>
                  <w:lang w:val="en-US"/>
                  <w:rPrChange w:id="29210" w:author="phuong vu" w:date="2018-11-30T22:36:00Z">
                    <w:rPr>
                      <w:lang w:val="en-US"/>
                    </w:rPr>
                  </w:rPrChange>
                </w:rPr>
                <w:t>6</w:t>
              </w:r>
            </w:ins>
          </w:p>
        </w:tc>
        <w:tc>
          <w:tcPr>
            <w:tcW w:w="1992" w:type="dxa"/>
          </w:tcPr>
          <w:p w14:paraId="2E2CD43A" w14:textId="77777777" w:rsidR="00F42A3D" w:rsidRPr="00920004" w:rsidRDefault="00F42A3D" w:rsidP="00C960CE">
            <w:pPr>
              <w:rPr>
                <w:ins w:id="29211" w:author="phuong vu" w:date="2018-11-26T01:21:00Z"/>
                <w:lang w:val="en-US"/>
                <w:rPrChange w:id="29212" w:author="phuong vu" w:date="2018-11-30T22:36:00Z">
                  <w:rPr>
                    <w:ins w:id="29213" w:author="phuong vu" w:date="2018-11-26T01:21:00Z"/>
                    <w:lang w:val="en-US"/>
                  </w:rPr>
                </w:rPrChange>
              </w:rPr>
              <w:pPrChange w:id="29214" w:author="phuong vu" w:date="2018-11-30T22:12:00Z">
                <w:pPr>
                  <w:pStyle w:val="ListParagraph"/>
                  <w:spacing w:line="276" w:lineRule="auto"/>
                  <w:ind w:left="0"/>
                </w:pPr>
              </w:pPrChange>
            </w:pPr>
            <w:ins w:id="29215" w:author="phuong vu" w:date="2018-11-26T01:21:00Z">
              <w:r w:rsidRPr="00920004">
                <w:rPr>
                  <w:lang w:val="en-US"/>
                  <w:rPrChange w:id="29216" w:author="phuong vu" w:date="2018-11-30T22:36:00Z">
                    <w:rPr>
                      <w:lang w:val="en-US"/>
                    </w:rPr>
                  </w:rPrChange>
                </w:rPr>
                <w:t>GU_03</w:t>
              </w:r>
            </w:ins>
          </w:p>
        </w:tc>
        <w:tc>
          <w:tcPr>
            <w:tcW w:w="5979" w:type="dxa"/>
          </w:tcPr>
          <w:p w14:paraId="08D67626" w14:textId="77777777" w:rsidR="00F42A3D" w:rsidRPr="00920004" w:rsidRDefault="00F42A3D" w:rsidP="00C960CE">
            <w:pPr>
              <w:rPr>
                <w:ins w:id="29217" w:author="phuong vu" w:date="2018-11-26T01:21:00Z"/>
                <w:rPrChange w:id="29218" w:author="phuong vu" w:date="2018-11-30T22:36:00Z">
                  <w:rPr>
                    <w:ins w:id="29219" w:author="phuong vu" w:date="2018-11-26T01:21:00Z"/>
                  </w:rPr>
                </w:rPrChange>
              </w:rPr>
              <w:pPrChange w:id="29220" w:author="phuong vu" w:date="2018-11-30T22:12:00Z">
                <w:pPr>
                  <w:pStyle w:val="ListParagraph"/>
                  <w:spacing w:line="276" w:lineRule="auto"/>
                  <w:ind w:left="0"/>
                </w:pPr>
              </w:pPrChange>
            </w:pPr>
            <w:ins w:id="29221" w:author="phuong vu" w:date="2018-11-26T01:21:00Z">
              <w:r w:rsidRPr="00920004">
                <w:rPr>
                  <w:lang w:val="en-US"/>
                  <w:rPrChange w:id="29222" w:author="phuong vu" w:date="2018-11-30T22:36:00Z">
                    <w:rPr>
                      <w:lang w:val="en-US"/>
                    </w:rPr>
                  </w:rPrChange>
                </w:rPr>
                <w:t>Quản lí phân công xử lí đơn hàng</w:t>
              </w:r>
            </w:ins>
          </w:p>
        </w:tc>
      </w:tr>
      <w:tr w:rsidR="00F42A3D" w:rsidRPr="00920004" w14:paraId="704B6E11" w14:textId="77777777" w:rsidTr="005836F2">
        <w:trPr>
          <w:ins w:id="29223" w:author="phuong vu" w:date="2018-11-26T01:21:00Z"/>
        </w:trPr>
        <w:tc>
          <w:tcPr>
            <w:tcW w:w="708" w:type="dxa"/>
          </w:tcPr>
          <w:p w14:paraId="7CBC11F3" w14:textId="64656156" w:rsidR="00F42A3D" w:rsidRPr="00920004" w:rsidRDefault="00F42A3D" w:rsidP="00C960CE">
            <w:pPr>
              <w:jc w:val="center"/>
              <w:rPr>
                <w:ins w:id="29224" w:author="phuong vu" w:date="2018-11-26T01:21:00Z"/>
                <w:lang w:val="en-US"/>
                <w:rPrChange w:id="29225" w:author="phuong vu" w:date="2018-11-30T22:36:00Z">
                  <w:rPr>
                    <w:ins w:id="29226" w:author="phuong vu" w:date="2018-11-26T01:21:00Z"/>
                    <w:lang w:val="en-US"/>
                  </w:rPr>
                </w:rPrChange>
              </w:rPr>
              <w:pPrChange w:id="29227" w:author="phuong vu" w:date="2018-11-30T22:12:00Z">
                <w:pPr>
                  <w:pStyle w:val="ListParagraph"/>
                  <w:spacing w:line="276" w:lineRule="auto"/>
                  <w:ind w:left="0"/>
                  <w:jc w:val="center"/>
                </w:pPr>
              </w:pPrChange>
            </w:pPr>
            <w:ins w:id="29228" w:author="phuong vu" w:date="2018-11-26T01:23:00Z">
              <w:r w:rsidRPr="00920004">
                <w:rPr>
                  <w:lang w:val="en-US"/>
                  <w:rPrChange w:id="29229" w:author="phuong vu" w:date="2018-11-30T22:36:00Z">
                    <w:rPr>
                      <w:lang w:val="en-US"/>
                    </w:rPr>
                  </w:rPrChange>
                </w:rPr>
                <w:t>7</w:t>
              </w:r>
            </w:ins>
          </w:p>
        </w:tc>
        <w:tc>
          <w:tcPr>
            <w:tcW w:w="1992" w:type="dxa"/>
          </w:tcPr>
          <w:p w14:paraId="56098323" w14:textId="77777777" w:rsidR="00F42A3D" w:rsidRPr="00920004" w:rsidRDefault="00F42A3D" w:rsidP="00C960CE">
            <w:pPr>
              <w:rPr>
                <w:ins w:id="29230" w:author="phuong vu" w:date="2018-11-26T01:21:00Z"/>
                <w:lang w:val="en-US"/>
                <w:rPrChange w:id="29231" w:author="phuong vu" w:date="2018-11-30T22:36:00Z">
                  <w:rPr>
                    <w:ins w:id="29232" w:author="phuong vu" w:date="2018-11-26T01:21:00Z"/>
                    <w:lang w:val="en-US"/>
                  </w:rPr>
                </w:rPrChange>
              </w:rPr>
              <w:pPrChange w:id="29233" w:author="phuong vu" w:date="2018-11-30T22:12:00Z">
                <w:pPr>
                  <w:pStyle w:val="ListParagraph"/>
                  <w:spacing w:line="276" w:lineRule="auto"/>
                  <w:ind w:left="0"/>
                </w:pPr>
              </w:pPrChange>
            </w:pPr>
            <w:ins w:id="29234" w:author="phuong vu" w:date="2018-11-26T01:21:00Z">
              <w:r w:rsidRPr="00920004">
                <w:rPr>
                  <w:lang w:val="en-US"/>
                  <w:rPrChange w:id="29235" w:author="phuong vu" w:date="2018-11-30T22:36:00Z">
                    <w:rPr>
                      <w:lang w:val="en-US"/>
                    </w:rPr>
                  </w:rPrChange>
                </w:rPr>
                <w:t>GU_04</w:t>
              </w:r>
            </w:ins>
          </w:p>
        </w:tc>
        <w:tc>
          <w:tcPr>
            <w:tcW w:w="5979" w:type="dxa"/>
          </w:tcPr>
          <w:p w14:paraId="45F8AE81" w14:textId="77777777" w:rsidR="00F42A3D" w:rsidRPr="00920004" w:rsidRDefault="00F42A3D" w:rsidP="00C960CE">
            <w:pPr>
              <w:rPr>
                <w:ins w:id="29236" w:author="phuong vu" w:date="2018-11-26T01:21:00Z"/>
                <w:rPrChange w:id="29237" w:author="phuong vu" w:date="2018-11-30T22:36:00Z">
                  <w:rPr>
                    <w:ins w:id="29238" w:author="phuong vu" w:date="2018-11-26T01:21:00Z"/>
                  </w:rPr>
                </w:rPrChange>
              </w:rPr>
              <w:pPrChange w:id="29239" w:author="phuong vu" w:date="2018-11-30T22:12:00Z">
                <w:pPr>
                  <w:pStyle w:val="ListParagraph"/>
                  <w:spacing w:line="276" w:lineRule="auto"/>
                  <w:ind w:left="0"/>
                </w:pPr>
              </w:pPrChange>
            </w:pPr>
            <w:ins w:id="29240" w:author="phuong vu" w:date="2018-11-26T01:21:00Z">
              <w:r w:rsidRPr="00920004">
                <w:rPr>
                  <w:lang w:val="en-US"/>
                  <w:rPrChange w:id="29241" w:author="phuong vu" w:date="2018-11-30T22:36:00Z">
                    <w:rPr>
                      <w:lang w:val="en-US"/>
                    </w:rPr>
                  </w:rPrChange>
                </w:rPr>
                <w:t>Tạo đơn hàng</w:t>
              </w:r>
            </w:ins>
          </w:p>
        </w:tc>
      </w:tr>
      <w:tr w:rsidR="00F42A3D" w:rsidRPr="00920004" w14:paraId="5CBE3EB6" w14:textId="77777777" w:rsidTr="005836F2">
        <w:trPr>
          <w:ins w:id="29242" w:author="phuong vu" w:date="2018-11-26T01:21:00Z"/>
        </w:trPr>
        <w:tc>
          <w:tcPr>
            <w:tcW w:w="708" w:type="dxa"/>
          </w:tcPr>
          <w:p w14:paraId="34AF5B3B" w14:textId="0EE98721" w:rsidR="00F42A3D" w:rsidRPr="00920004" w:rsidRDefault="005836F2" w:rsidP="00C960CE">
            <w:pPr>
              <w:jc w:val="center"/>
              <w:rPr>
                <w:ins w:id="29243" w:author="phuong vu" w:date="2018-11-26T01:21:00Z"/>
                <w:lang w:val="en-US"/>
                <w:rPrChange w:id="29244" w:author="phuong vu" w:date="2018-11-30T22:36:00Z">
                  <w:rPr>
                    <w:ins w:id="29245" w:author="phuong vu" w:date="2018-11-26T01:21:00Z"/>
                    <w:lang w:val="en-US"/>
                  </w:rPr>
                </w:rPrChange>
              </w:rPr>
              <w:pPrChange w:id="29246" w:author="phuong vu" w:date="2018-11-30T22:12:00Z">
                <w:pPr>
                  <w:pStyle w:val="ListParagraph"/>
                  <w:spacing w:line="276" w:lineRule="auto"/>
                  <w:ind w:left="0"/>
                  <w:jc w:val="center"/>
                </w:pPr>
              </w:pPrChange>
            </w:pPr>
            <w:ins w:id="29247" w:author="phuong vu" w:date="2018-11-26T01:23:00Z">
              <w:r w:rsidRPr="00920004">
                <w:rPr>
                  <w:lang w:val="en-US"/>
                  <w:rPrChange w:id="29248" w:author="phuong vu" w:date="2018-11-30T22:36:00Z">
                    <w:rPr>
                      <w:lang w:val="en-US"/>
                    </w:rPr>
                  </w:rPrChange>
                </w:rPr>
                <w:t>8</w:t>
              </w:r>
            </w:ins>
          </w:p>
        </w:tc>
        <w:tc>
          <w:tcPr>
            <w:tcW w:w="1992" w:type="dxa"/>
          </w:tcPr>
          <w:p w14:paraId="464BA85F" w14:textId="77777777" w:rsidR="00F42A3D" w:rsidRPr="00920004" w:rsidRDefault="00F42A3D" w:rsidP="00C960CE">
            <w:pPr>
              <w:rPr>
                <w:ins w:id="29249" w:author="phuong vu" w:date="2018-11-26T01:21:00Z"/>
                <w:lang w:val="en-US"/>
                <w:rPrChange w:id="29250" w:author="phuong vu" w:date="2018-11-30T22:36:00Z">
                  <w:rPr>
                    <w:ins w:id="29251" w:author="phuong vu" w:date="2018-11-26T01:21:00Z"/>
                    <w:lang w:val="en-US"/>
                  </w:rPr>
                </w:rPrChange>
              </w:rPr>
              <w:pPrChange w:id="29252" w:author="phuong vu" w:date="2018-11-30T22:12:00Z">
                <w:pPr>
                  <w:pStyle w:val="ListParagraph"/>
                  <w:spacing w:line="276" w:lineRule="auto"/>
                  <w:ind w:left="0"/>
                </w:pPr>
              </w:pPrChange>
            </w:pPr>
            <w:ins w:id="29253" w:author="phuong vu" w:date="2018-11-26T01:21:00Z">
              <w:r w:rsidRPr="00920004">
                <w:rPr>
                  <w:lang w:val="en-US"/>
                  <w:rPrChange w:id="29254" w:author="phuong vu" w:date="2018-11-30T22:36:00Z">
                    <w:rPr>
                      <w:lang w:val="en-US"/>
                    </w:rPr>
                  </w:rPrChange>
                </w:rPr>
                <w:t>GU_06</w:t>
              </w:r>
            </w:ins>
          </w:p>
        </w:tc>
        <w:tc>
          <w:tcPr>
            <w:tcW w:w="5979" w:type="dxa"/>
          </w:tcPr>
          <w:p w14:paraId="5F87185B" w14:textId="77777777" w:rsidR="00F42A3D" w:rsidRPr="00920004" w:rsidRDefault="00F42A3D" w:rsidP="00C960CE">
            <w:pPr>
              <w:rPr>
                <w:ins w:id="29255" w:author="phuong vu" w:date="2018-11-26T01:21:00Z"/>
                <w:lang w:val="en-US"/>
                <w:rPrChange w:id="29256" w:author="phuong vu" w:date="2018-11-30T22:36:00Z">
                  <w:rPr>
                    <w:ins w:id="29257" w:author="phuong vu" w:date="2018-11-26T01:21:00Z"/>
                    <w:lang w:val="en-US"/>
                  </w:rPr>
                </w:rPrChange>
              </w:rPr>
              <w:pPrChange w:id="29258" w:author="phuong vu" w:date="2018-11-30T22:12:00Z">
                <w:pPr>
                  <w:pStyle w:val="ListParagraph"/>
                  <w:spacing w:line="276" w:lineRule="auto"/>
                  <w:ind w:left="0"/>
                </w:pPr>
              </w:pPrChange>
            </w:pPr>
            <w:ins w:id="29259" w:author="phuong vu" w:date="2018-11-26T01:21:00Z">
              <w:r w:rsidRPr="00920004">
                <w:rPr>
                  <w:lang w:val="en-US"/>
                  <w:rPrChange w:id="29260" w:author="phuong vu" w:date="2018-11-30T22:36:00Z">
                    <w:rPr>
                      <w:lang w:val="en-US"/>
                    </w:rPr>
                  </w:rPrChange>
                </w:rPr>
                <w:t>Quản lí trạng thái máy giặt</w:t>
              </w:r>
            </w:ins>
          </w:p>
        </w:tc>
      </w:tr>
      <w:tr w:rsidR="00F42A3D" w:rsidRPr="00920004" w14:paraId="7A6C87F4" w14:textId="77777777" w:rsidTr="005836F2">
        <w:trPr>
          <w:ins w:id="29261" w:author="phuong vu" w:date="2018-11-26T01:21:00Z"/>
        </w:trPr>
        <w:tc>
          <w:tcPr>
            <w:tcW w:w="708" w:type="dxa"/>
          </w:tcPr>
          <w:p w14:paraId="4EF6F28C" w14:textId="4DBE3E94" w:rsidR="00F42A3D" w:rsidRPr="00920004" w:rsidRDefault="005836F2" w:rsidP="00C960CE">
            <w:pPr>
              <w:jc w:val="center"/>
              <w:rPr>
                <w:ins w:id="29262" w:author="phuong vu" w:date="2018-11-26T01:21:00Z"/>
                <w:lang w:val="en-US"/>
                <w:rPrChange w:id="29263" w:author="phuong vu" w:date="2018-11-30T22:36:00Z">
                  <w:rPr>
                    <w:ins w:id="29264" w:author="phuong vu" w:date="2018-11-26T01:21:00Z"/>
                    <w:lang w:val="en-US"/>
                  </w:rPr>
                </w:rPrChange>
              </w:rPr>
              <w:pPrChange w:id="29265" w:author="phuong vu" w:date="2018-11-30T22:12:00Z">
                <w:pPr>
                  <w:pStyle w:val="ListParagraph"/>
                  <w:spacing w:line="276" w:lineRule="auto"/>
                  <w:ind w:left="0"/>
                  <w:jc w:val="center"/>
                </w:pPr>
              </w:pPrChange>
            </w:pPr>
            <w:ins w:id="29266" w:author="phuong vu" w:date="2018-11-26T01:23:00Z">
              <w:r w:rsidRPr="00920004">
                <w:rPr>
                  <w:lang w:val="en-US"/>
                  <w:rPrChange w:id="29267" w:author="phuong vu" w:date="2018-11-30T22:36:00Z">
                    <w:rPr>
                      <w:lang w:val="en-US"/>
                    </w:rPr>
                  </w:rPrChange>
                </w:rPr>
                <w:t>9</w:t>
              </w:r>
            </w:ins>
          </w:p>
        </w:tc>
        <w:tc>
          <w:tcPr>
            <w:tcW w:w="1992" w:type="dxa"/>
          </w:tcPr>
          <w:p w14:paraId="72C3D0D4" w14:textId="77777777" w:rsidR="00F42A3D" w:rsidRPr="00920004" w:rsidRDefault="00F42A3D" w:rsidP="00C960CE">
            <w:pPr>
              <w:rPr>
                <w:ins w:id="29268" w:author="phuong vu" w:date="2018-11-26T01:21:00Z"/>
                <w:lang w:val="en-US"/>
                <w:rPrChange w:id="29269" w:author="phuong vu" w:date="2018-11-30T22:36:00Z">
                  <w:rPr>
                    <w:ins w:id="29270" w:author="phuong vu" w:date="2018-11-26T01:21:00Z"/>
                    <w:lang w:val="en-US"/>
                  </w:rPr>
                </w:rPrChange>
              </w:rPr>
              <w:pPrChange w:id="29271" w:author="phuong vu" w:date="2018-11-30T22:12:00Z">
                <w:pPr>
                  <w:pStyle w:val="ListParagraph"/>
                  <w:spacing w:line="276" w:lineRule="auto"/>
                  <w:ind w:left="0"/>
                </w:pPr>
              </w:pPrChange>
            </w:pPr>
            <w:ins w:id="29272" w:author="phuong vu" w:date="2018-11-26T01:21:00Z">
              <w:r w:rsidRPr="00920004">
                <w:rPr>
                  <w:lang w:val="en-US"/>
                  <w:rPrChange w:id="29273" w:author="phuong vu" w:date="2018-11-30T22:36:00Z">
                    <w:rPr>
                      <w:lang w:val="en-US"/>
                    </w:rPr>
                  </w:rPrChange>
                </w:rPr>
                <w:t>GU_08</w:t>
              </w:r>
            </w:ins>
          </w:p>
        </w:tc>
        <w:tc>
          <w:tcPr>
            <w:tcW w:w="5979" w:type="dxa"/>
          </w:tcPr>
          <w:p w14:paraId="5D2F4B67" w14:textId="77777777" w:rsidR="00F42A3D" w:rsidRPr="00920004" w:rsidRDefault="00F42A3D" w:rsidP="00C960CE">
            <w:pPr>
              <w:rPr>
                <w:ins w:id="29274" w:author="phuong vu" w:date="2018-11-26T01:21:00Z"/>
                <w:rPrChange w:id="29275" w:author="phuong vu" w:date="2018-11-30T22:36:00Z">
                  <w:rPr>
                    <w:ins w:id="29276" w:author="phuong vu" w:date="2018-11-26T01:21:00Z"/>
                  </w:rPr>
                </w:rPrChange>
              </w:rPr>
              <w:pPrChange w:id="29277" w:author="phuong vu" w:date="2018-11-30T22:12:00Z">
                <w:pPr>
                  <w:pStyle w:val="ListParagraph"/>
                  <w:spacing w:line="276" w:lineRule="auto"/>
                  <w:ind w:left="0"/>
                </w:pPr>
              </w:pPrChange>
            </w:pPr>
            <w:ins w:id="29278" w:author="phuong vu" w:date="2018-11-26T01:21:00Z">
              <w:r w:rsidRPr="00920004">
                <w:rPr>
                  <w:lang w:val="en-US"/>
                  <w:rPrChange w:id="29279" w:author="phuong vu" w:date="2018-11-30T22:36:00Z">
                    <w:rPr>
                      <w:lang w:val="en-US"/>
                    </w:rPr>
                  </w:rPrChange>
                </w:rPr>
                <w:t>Tìm kiếm đơn hàng</w:t>
              </w:r>
            </w:ins>
          </w:p>
        </w:tc>
      </w:tr>
      <w:tr w:rsidR="00F42A3D" w:rsidRPr="00920004" w14:paraId="590B90E3" w14:textId="77777777" w:rsidTr="005836F2">
        <w:trPr>
          <w:ins w:id="29280" w:author="phuong vu" w:date="2018-11-26T01:21:00Z"/>
        </w:trPr>
        <w:tc>
          <w:tcPr>
            <w:tcW w:w="708" w:type="dxa"/>
          </w:tcPr>
          <w:p w14:paraId="30A89E2B" w14:textId="6B25F84E" w:rsidR="00F42A3D" w:rsidRPr="00920004" w:rsidRDefault="00F42A3D" w:rsidP="00C960CE">
            <w:pPr>
              <w:jc w:val="center"/>
              <w:rPr>
                <w:ins w:id="29281" w:author="phuong vu" w:date="2018-11-26T01:21:00Z"/>
                <w:lang w:val="en-US"/>
                <w:rPrChange w:id="29282" w:author="phuong vu" w:date="2018-11-30T22:36:00Z">
                  <w:rPr>
                    <w:ins w:id="29283" w:author="phuong vu" w:date="2018-11-26T01:21:00Z"/>
                    <w:lang w:val="en-US"/>
                  </w:rPr>
                </w:rPrChange>
              </w:rPr>
              <w:pPrChange w:id="29284" w:author="phuong vu" w:date="2018-11-30T22:12:00Z">
                <w:pPr>
                  <w:pStyle w:val="ListParagraph"/>
                  <w:spacing w:line="276" w:lineRule="auto"/>
                  <w:ind w:left="0"/>
                  <w:jc w:val="center"/>
                </w:pPr>
              </w:pPrChange>
            </w:pPr>
            <w:ins w:id="29285" w:author="phuong vu" w:date="2018-11-26T01:23:00Z">
              <w:r w:rsidRPr="00920004">
                <w:rPr>
                  <w:lang w:val="en-US"/>
                  <w:rPrChange w:id="29286" w:author="phuong vu" w:date="2018-11-30T22:36:00Z">
                    <w:rPr>
                      <w:lang w:val="en-US"/>
                    </w:rPr>
                  </w:rPrChange>
                </w:rPr>
                <w:t>1</w:t>
              </w:r>
              <w:r w:rsidR="005836F2" w:rsidRPr="00920004">
                <w:rPr>
                  <w:lang w:val="en-US"/>
                  <w:rPrChange w:id="29287" w:author="phuong vu" w:date="2018-11-30T22:36:00Z">
                    <w:rPr>
                      <w:lang w:val="en-US"/>
                    </w:rPr>
                  </w:rPrChange>
                </w:rPr>
                <w:t>0</w:t>
              </w:r>
            </w:ins>
          </w:p>
        </w:tc>
        <w:tc>
          <w:tcPr>
            <w:tcW w:w="1992" w:type="dxa"/>
          </w:tcPr>
          <w:p w14:paraId="4FC89B48" w14:textId="77777777" w:rsidR="00F42A3D" w:rsidRPr="00920004" w:rsidRDefault="00F42A3D" w:rsidP="00C960CE">
            <w:pPr>
              <w:rPr>
                <w:ins w:id="29288" w:author="phuong vu" w:date="2018-11-26T01:21:00Z"/>
                <w:lang w:val="en-US"/>
                <w:rPrChange w:id="29289" w:author="phuong vu" w:date="2018-11-30T22:36:00Z">
                  <w:rPr>
                    <w:ins w:id="29290" w:author="phuong vu" w:date="2018-11-26T01:21:00Z"/>
                    <w:lang w:val="en-US"/>
                  </w:rPr>
                </w:rPrChange>
              </w:rPr>
              <w:pPrChange w:id="29291" w:author="phuong vu" w:date="2018-11-30T22:12:00Z">
                <w:pPr>
                  <w:pStyle w:val="ListParagraph"/>
                  <w:spacing w:line="276" w:lineRule="auto"/>
                  <w:ind w:left="0"/>
                </w:pPr>
              </w:pPrChange>
            </w:pPr>
            <w:ins w:id="29292" w:author="phuong vu" w:date="2018-11-26T01:21:00Z">
              <w:r w:rsidRPr="00920004">
                <w:rPr>
                  <w:lang w:val="en-US"/>
                  <w:rPrChange w:id="29293" w:author="phuong vu" w:date="2018-11-30T22:36:00Z">
                    <w:rPr>
                      <w:lang w:val="en-US"/>
                    </w:rPr>
                  </w:rPrChange>
                </w:rPr>
                <w:t>GU_09</w:t>
              </w:r>
            </w:ins>
          </w:p>
        </w:tc>
        <w:tc>
          <w:tcPr>
            <w:tcW w:w="5979" w:type="dxa"/>
          </w:tcPr>
          <w:p w14:paraId="5DF9F3D1" w14:textId="77777777" w:rsidR="00F42A3D" w:rsidRPr="00920004" w:rsidRDefault="00F42A3D" w:rsidP="00C960CE">
            <w:pPr>
              <w:rPr>
                <w:ins w:id="29294" w:author="phuong vu" w:date="2018-11-26T01:21:00Z"/>
                <w:rPrChange w:id="29295" w:author="phuong vu" w:date="2018-11-30T22:36:00Z">
                  <w:rPr>
                    <w:ins w:id="29296" w:author="phuong vu" w:date="2018-11-26T01:21:00Z"/>
                  </w:rPr>
                </w:rPrChange>
              </w:rPr>
              <w:pPrChange w:id="29297" w:author="phuong vu" w:date="2018-11-30T22:12:00Z">
                <w:pPr>
                  <w:pStyle w:val="ListParagraph"/>
                  <w:spacing w:line="276" w:lineRule="auto"/>
                  <w:ind w:left="0"/>
                </w:pPr>
              </w:pPrChange>
            </w:pPr>
            <w:ins w:id="29298" w:author="phuong vu" w:date="2018-11-26T01:21:00Z">
              <w:r w:rsidRPr="00920004">
                <w:rPr>
                  <w:rPrChange w:id="29299" w:author="phuong vu" w:date="2018-11-30T22:36:00Z">
                    <w:rPr/>
                  </w:rPrChange>
                </w:rPr>
                <w:t>Đăng nhập</w:t>
              </w:r>
            </w:ins>
          </w:p>
        </w:tc>
      </w:tr>
      <w:tr w:rsidR="00F42A3D" w:rsidRPr="00920004" w14:paraId="70EC0F0C" w14:textId="77777777" w:rsidTr="005836F2">
        <w:trPr>
          <w:ins w:id="29300" w:author="phuong vu" w:date="2018-11-26T01:21:00Z"/>
        </w:trPr>
        <w:tc>
          <w:tcPr>
            <w:tcW w:w="708" w:type="dxa"/>
          </w:tcPr>
          <w:p w14:paraId="2BC226E3" w14:textId="4B07CB93" w:rsidR="00F42A3D" w:rsidRPr="00920004" w:rsidRDefault="00F42A3D" w:rsidP="00C960CE">
            <w:pPr>
              <w:jc w:val="center"/>
              <w:rPr>
                <w:ins w:id="29301" w:author="phuong vu" w:date="2018-11-26T01:21:00Z"/>
                <w:lang w:val="en-US"/>
                <w:rPrChange w:id="29302" w:author="phuong vu" w:date="2018-11-30T22:36:00Z">
                  <w:rPr>
                    <w:ins w:id="29303" w:author="phuong vu" w:date="2018-11-26T01:21:00Z"/>
                    <w:lang w:val="en-US"/>
                  </w:rPr>
                </w:rPrChange>
              </w:rPr>
              <w:pPrChange w:id="29304" w:author="phuong vu" w:date="2018-11-30T22:12:00Z">
                <w:pPr>
                  <w:pStyle w:val="ListParagraph"/>
                  <w:spacing w:line="276" w:lineRule="auto"/>
                  <w:ind w:left="0"/>
                  <w:jc w:val="center"/>
                </w:pPr>
              </w:pPrChange>
            </w:pPr>
            <w:ins w:id="29305" w:author="phuong vu" w:date="2018-11-26T01:23:00Z">
              <w:r w:rsidRPr="00920004">
                <w:rPr>
                  <w:lang w:val="en-US"/>
                  <w:rPrChange w:id="29306" w:author="phuong vu" w:date="2018-11-30T22:36:00Z">
                    <w:rPr>
                      <w:lang w:val="en-US"/>
                    </w:rPr>
                  </w:rPrChange>
                </w:rPr>
                <w:t>1</w:t>
              </w:r>
              <w:r w:rsidR="005836F2" w:rsidRPr="00920004">
                <w:rPr>
                  <w:lang w:val="en-US"/>
                  <w:rPrChange w:id="29307" w:author="phuong vu" w:date="2018-11-30T22:36:00Z">
                    <w:rPr>
                      <w:lang w:val="en-US"/>
                    </w:rPr>
                  </w:rPrChange>
                </w:rPr>
                <w:t>1</w:t>
              </w:r>
            </w:ins>
          </w:p>
        </w:tc>
        <w:tc>
          <w:tcPr>
            <w:tcW w:w="1992" w:type="dxa"/>
          </w:tcPr>
          <w:p w14:paraId="525AA4CF" w14:textId="77777777" w:rsidR="00F42A3D" w:rsidRPr="00920004" w:rsidRDefault="00F42A3D" w:rsidP="00C960CE">
            <w:pPr>
              <w:rPr>
                <w:ins w:id="29308" w:author="phuong vu" w:date="2018-11-26T01:21:00Z"/>
                <w:lang w:val="en-US"/>
                <w:rPrChange w:id="29309" w:author="phuong vu" w:date="2018-11-30T22:36:00Z">
                  <w:rPr>
                    <w:ins w:id="29310" w:author="phuong vu" w:date="2018-11-26T01:21:00Z"/>
                    <w:lang w:val="en-US"/>
                  </w:rPr>
                </w:rPrChange>
              </w:rPr>
              <w:pPrChange w:id="29311" w:author="phuong vu" w:date="2018-11-30T22:12:00Z">
                <w:pPr>
                  <w:pStyle w:val="ListParagraph"/>
                  <w:spacing w:line="276" w:lineRule="auto"/>
                  <w:ind w:left="0"/>
                </w:pPr>
              </w:pPrChange>
            </w:pPr>
            <w:ins w:id="29312" w:author="phuong vu" w:date="2018-11-26T01:21:00Z">
              <w:r w:rsidRPr="00920004">
                <w:rPr>
                  <w:lang w:val="en-US"/>
                  <w:rPrChange w:id="29313" w:author="phuong vu" w:date="2018-11-30T22:36:00Z">
                    <w:rPr>
                      <w:lang w:val="en-US"/>
                    </w:rPr>
                  </w:rPrChange>
                </w:rPr>
                <w:t>GU_10</w:t>
              </w:r>
            </w:ins>
          </w:p>
        </w:tc>
        <w:tc>
          <w:tcPr>
            <w:tcW w:w="5979" w:type="dxa"/>
          </w:tcPr>
          <w:p w14:paraId="7A718AF0" w14:textId="77777777" w:rsidR="00F42A3D" w:rsidRPr="00920004" w:rsidRDefault="00F42A3D" w:rsidP="00C960CE">
            <w:pPr>
              <w:rPr>
                <w:ins w:id="29314" w:author="phuong vu" w:date="2018-11-26T01:21:00Z"/>
                <w:rPrChange w:id="29315" w:author="phuong vu" w:date="2018-11-30T22:36:00Z">
                  <w:rPr>
                    <w:ins w:id="29316" w:author="phuong vu" w:date="2018-11-26T01:21:00Z"/>
                  </w:rPr>
                </w:rPrChange>
              </w:rPr>
              <w:pPrChange w:id="29317" w:author="phuong vu" w:date="2018-11-30T22:12:00Z">
                <w:pPr>
                  <w:pStyle w:val="ListParagraph"/>
                  <w:keepNext/>
                  <w:spacing w:line="276" w:lineRule="auto"/>
                  <w:ind w:left="0"/>
                </w:pPr>
              </w:pPrChange>
            </w:pPr>
            <w:ins w:id="29318" w:author="phuong vu" w:date="2018-11-26T01:21:00Z">
              <w:r w:rsidRPr="00920004">
                <w:rPr>
                  <w:rPrChange w:id="29319" w:author="phuong vu" w:date="2018-11-30T22:36:00Z">
                    <w:rPr/>
                  </w:rPrChange>
                </w:rPr>
                <w:t>Đăng xuất</w:t>
              </w:r>
            </w:ins>
          </w:p>
        </w:tc>
      </w:tr>
    </w:tbl>
    <w:p w14:paraId="564ACC89" w14:textId="289F9273" w:rsidR="00924D77" w:rsidRPr="00920004" w:rsidRDefault="00924D77" w:rsidP="00A17FA5">
      <w:pPr>
        <w:pStyle w:val="Caption"/>
        <w:rPr>
          <w:ins w:id="29320" w:author="phuong vu" w:date="2018-11-22T21:00:00Z"/>
          <w:rPrChange w:id="29321" w:author="phuong vu" w:date="2018-11-30T22:36:00Z">
            <w:rPr>
              <w:ins w:id="29322" w:author="phuong vu" w:date="2018-11-22T21:00:00Z"/>
            </w:rPr>
          </w:rPrChange>
        </w:rPr>
        <w:pPrChange w:id="29323" w:author="phuong vu" w:date="2018-11-30T22:42:00Z">
          <w:pPr>
            <w:pStyle w:val="Heading2"/>
          </w:pPr>
        </w:pPrChange>
      </w:pPr>
      <w:bookmarkStart w:id="29324" w:name="_Toc531381638"/>
      <w:ins w:id="29325" w:author="phuong vu" w:date="2018-11-22T21:02:00Z">
        <w:r w:rsidRPr="00920004">
          <w:rPr>
            <w:rPrChange w:id="29326" w:author="phuong vu" w:date="2018-11-30T22:36:00Z">
              <w:rPr>
                <w:b w:val="0"/>
                <w:i/>
                <w:iCs/>
              </w:rPr>
            </w:rPrChange>
          </w:rPr>
          <w:t xml:space="preserve">Bảng </w:t>
        </w:r>
      </w:ins>
      <w:ins w:id="29327" w:author="phuong vu" w:date="2018-11-30T14:54:00Z">
        <w:r w:rsidR="00D632EE" w:rsidRPr="00920004">
          <w:rPr>
            <w:rPrChange w:id="29328" w:author="phuong vu" w:date="2018-11-30T22:36:00Z">
              <w:rPr/>
            </w:rPrChange>
          </w:rPr>
          <w:fldChar w:fldCharType="begin"/>
        </w:r>
        <w:r w:rsidR="00D632EE" w:rsidRPr="00920004">
          <w:rPr>
            <w:rPrChange w:id="29329" w:author="phuong vu" w:date="2018-11-30T22:36:00Z">
              <w:rPr/>
            </w:rPrChange>
          </w:rPr>
          <w:instrText xml:space="preserve"> STYLEREF 1 \s </w:instrText>
        </w:r>
      </w:ins>
      <w:r w:rsidR="00D632EE" w:rsidRPr="00920004">
        <w:rPr>
          <w:rPrChange w:id="29330" w:author="phuong vu" w:date="2018-11-30T22:36:00Z">
            <w:rPr/>
          </w:rPrChange>
        </w:rPr>
        <w:fldChar w:fldCharType="separate"/>
      </w:r>
      <w:r w:rsidR="00B5490C">
        <w:rPr>
          <w:noProof/>
        </w:rPr>
        <w:t>4</w:t>
      </w:r>
      <w:ins w:id="29331" w:author="phuong vu" w:date="2018-11-30T14:54:00Z">
        <w:r w:rsidR="00D632EE" w:rsidRPr="00920004">
          <w:rPr>
            <w:rPrChange w:id="29332" w:author="phuong vu" w:date="2018-11-30T22:36:00Z">
              <w:rPr/>
            </w:rPrChange>
          </w:rPr>
          <w:fldChar w:fldCharType="end"/>
        </w:r>
        <w:r w:rsidR="00D632EE" w:rsidRPr="00920004">
          <w:rPr>
            <w:rPrChange w:id="29333" w:author="phuong vu" w:date="2018-11-30T22:36:00Z">
              <w:rPr/>
            </w:rPrChange>
          </w:rPr>
          <w:t>.</w:t>
        </w:r>
        <w:r w:rsidR="00D632EE" w:rsidRPr="00920004">
          <w:rPr>
            <w:rPrChange w:id="29334" w:author="phuong vu" w:date="2018-11-30T22:36:00Z">
              <w:rPr/>
            </w:rPrChange>
          </w:rPr>
          <w:fldChar w:fldCharType="begin"/>
        </w:r>
        <w:r w:rsidR="00D632EE" w:rsidRPr="00920004">
          <w:rPr>
            <w:rPrChange w:id="29335" w:author="phuong vu" w:date="2018-11-30T22:36:00Z">
              <w:rPr/>
            </w:rPrChange>
          </w:rPr>
          <w:instrText xml:space="preserve"> SEQ Bảng \* ARABIC \s 1 </w:instrText>
        </w:r>
      </w:ins>
      <w:r w:rsidR="00D632EE" w:rsidRPr="00920004">
        <w:rPr>
          <w:rPrChange w:id="29336" w:author="phuong vu" w:date="2018-11-30T22:36:00Z">
            <w:rPr/>
          </w:rPrChange>
        </w:rPr>
        <w:fldChar w:fldCharType="separate"/>
      </w:r>
      <w:ins w:id="29337" w:author="phuong vu" w:date="2018-11-30T22:44:00Z">
        <w:r w:rsidR="00B5490C">
          <w:rPr>
            <w:noProof/>
          </w:rPr>
          <w:t>1</w:t>
        </w:r>
      </w:ins>
      <w:ins w:id="29338" w:author="phuong vu" w:date="2018-11-30T14:54:00Z">
        <w:r w:rsidR="00D632EE" w:rsidRPr="00920004">
          <w:rPr>
            <w:rPrChange w:id="29339" w:author="phuong vu" w:date="2018-11-30T22:36:00Z">
              <w:rPr/>
            </w:rPrChange>
          </w:rPr>
          <w:fldChar w:fldCharType="end"/>
        </w:r>
      </w:ins>
      <w:ins w:id="29340" w:author="phuong vu" w:date="2018-11-22T21:02:00Z">
        <w:r w:rsidRPr="00920004">
          <w:rPr>
            <w:rPrChange w:id="29341" w:author="phuong vu" w:date="2018-11-30T22:36:00Z">
              <w:rPr>
                <w:lang w:val="en-US"/>
              </w:rPr>
            </w:rPrChange>
          </w:rPr>
          <w:t xml:space="preserve"> Các chức năng được kiểm thử</w:t>
        </w:r>
      </w:ins>
      <w:bookmarkEnd w:id="29324"/>
    </w:p>
    <w:p w14:paraId="6E774E1B" w14:textId="490F06FE" w:rsidR="00924D77" w:rsidRPr="00920004" w:rsidRDefault="00924D77" w:rsidP="00D72BF9">
      <w:pPr>
        <w:pStyle w:val="Heading3"/>
        <w:rPr>
          <w:ins w:id="29342" w:author="phuong vu" w:date="2018-11-22T21:02:00Z"/>
          <w:rPrChange w:id="29343" w:author="phuong vu" w:date="2018-11-30T22:36:00Z">
            <w:rPr>
              <w:ins w:id="29344" w:author="phuong vu" w:date="2018-11-22T21:02:00Z"/>
            </w:rPr>
          </w:rPrChange>
        </w:rPr>
        <w:pPrChange w:id="29345" w:author="phuong vu" w:date="2018-11-30T22:22:00Z">
          <w:pPr>
            <w:pStyle w:val="Heading3"/>
          </w:pPr>
        </w:pPrChange>
      </w:pPr>
      <w:bookmarkStart w:id="29346" w:name="_Toc531381533"/>
      <w:ins w:id="29347" w:author="phuong vu" w:date="2018-11-22T21:01:00Z">
        <w:r w:rsidRPr="00920004">
          <w:rPr>
            <w:rPrChange w:id="29348" w:author="phuong vu" w:date="2018-11-30T22:36:00Z">
              <w:rPr/>
            </w:rPrChange>
          </w:rPr>
          <w:t>Tiêu chí kiểm thử</w:t>
        </w:r>
      </w:ins>
      <w:bookmarkEnd w:id="29346"/>
    </w:p>
    <w:p w14:paraId="39AEDB18" w14:textId="4FD3140E" w:rsidR="00924D77" w:rsidRPr="00920004" w:rsidRDefault="00C960CE" w:rsidP="00C960CE">
      <w:pPr>
        <w:ind w:firstLine="720"/>
        <w:rPr>
          <w:ins w:id="29349" w:author="phuong vu" w:date="2018-11-22T21:02:00Z"/>
          <w:lang w:val="en-US"/>
          <w:rPrChange w:id="29350" w:author="phuong vu" w:date="2018-11-30T22:36:00Z">
            <w:rPr>
              <w:ins w:id="29351" w:author="phuong vu" w:date="2018-11-22T21:02:00Z"/>
              <w:lang w:val="en-US"/>
            </w:rPr>
          </w:rPrChange>
        </w:rPr>
        <w:pPrChange w:id="29352" w:author="phuong vu" w:date="2018-11-30T22:12:00Z">
          <w:pPr>
            <w:ind w:left="576"/>
          </w:pPr>
        </w:pPrChange>
      </w:pPr>
      <w:ins w:id="29353" w:author="phuong vu" w:date="2018-11-30T22:12:00Z">
        <w:r w:rsidRPr="00920004">
          <w:rPr>
            <w:lang w:val="en-US"/>
            <w:rPrChange w:id="29354" w:author="phuong vu" w:date="2018-11-30T22:36:00Z">
              <w:rPr>
                <w:lang w:val="en-US"/>
              </w:rPr>
            </w:rPrChange>
          </w:rPr>
          <w:t xml:space="preserve">- </w:t>
        </w:r>
      </w:ins>
      <w:ins w:id="29355" w:author="phuong vu" w:date="2018-11-22T21:02:00Z">
        <w:r w:rsidR="00924D77" w:rsidRPr="00920004">
          <w:rPr>
            <w:lang w:val="en-US"/>
            <w:rPrChange w:id="29356" w:author="phuong vu" w:date="2018-11-30T22:36:00Z">
              <w:rPr>
                <w:lang w:val="en-US"/>
              </w:rPr>
            </w:rPrChange>
          </w:rPr>
          <w:t>Kiểm thử thành công:</w:t>
        </w:r>
      </w:ins>
      <w:ins w:id="29357" w:author="phuong vu" w:date="2018-11-22T21:03:00Z">
        <w:r w:rsidR="00924D77" w:rsidRPr="00920004">
          <w:rPr>
            <w:lang w:val="en-US"/>
            <w:rPrChange w:id="29358" w:author="phuong vu" w:date="2018-11-30T22:36:00Z">
              <w:rPr>
                <w:lang w:val="en-US"/>
              </w:rPr>
            </w:rPrChange>
          </w:rPr>
          <w:t xml:space="preserve"> Đáp ứng các yêu cầu đặt ra, chức năng hoạt động đúng với đặc tả, thiết kế.</w:t>
        </w:r>
      </w:ins>
    </w:p>
    <w:p w14:paraId="1506505C" w14:textId="18A99583" w:rsidR="00924D77" w:rsidRPr="00920004" w:rsidRDefault="00C960CE" w:rsidP="00C960CE">
      <w:pPr>
        <w:ind w:firstLine="662"/>
        <w:rPr>
          <w:rPrChange w:id="29359" w:author="phuong vu" w:date="2018-11-30T22:36:00Z">
            <w:rPr/>
          </w:rPrChange>
        </w:rPr>
        <w:pPrChange w:id="29360" w:author="phuong vu" w:date="2018-11-30T22:12:00Z">
          <w:pPr>
            <w:pStyle w:val="Heading3"/>
          </w:pPr>
        </w:pPrChange>
      </w:pPr>
      <w:ins w:id="29361" w:author="phuong vu" w:date="2018-11-30T22:12:00Z">
        <w:r w:rsidRPr="00920004">
          <w:rPr>
            <w:lang w:val="en-US"/>
            <w:rPrChange w:id="29362" w:author="phuong vu" w:date="2018-11-30T22:36:00Z">
              <w:rPr/>
            </w:rPrChange>
          </w:rPr>
          <w:t xml:space="preserve">- </w:t>
        </w:r>
      </w:ins>
      <w:ins w:id="29363" w:author="phuong vu" w:date="2018-11-22T21:02:00Z">
        <w:r w:rsidR="00924D77" w:rsidRPr="00920004">
          <w:rPr>
            <w:lang w:val="en-US"/>
            <w:rPrChange w:id="29364" w:author="phuong vu" w:date="2018-11-30T22:36:00Z">
              <w:rPr>
                <w:b w:val="0"/>
              </w:rPr>
            </w:rPrChange>
          </w:rPr>
          <w:t xml:space="preserve">Kiểm thử thất bại: </w:t>
        </w:r>
      </w:ins>
      <w:ins w:id="29365" w:author="phuong vu" w:date="2018-11-22T21:04:00Z">
        <w:r w:rsidR="00924D77" w:rsidRPr="00920004">
          <w:rPr>
            <w:lang w:val="en-US"/>
            <w:rPrChange w:id="29366" w:author="phuong vu" w:date="2018-11-30T22:36:00Z">
              <w:rPr>
                <w:b w:val="0"/>
              </w:rPr>
            </w:rPrChange>
          </w:rPr>
          <w:t>Hoạt động không đúng với đặc tả, thiết kế đề ra. H</w:t>
        </w:r>
      </w:ins>
      <w:ins w:id="29367" w:author="phuong vu" w:date="2018-11-22T21:05:00Z">
        <w:r w:rsidR="00924D77" w:rsidRPr="00920004">
          <w:rPr>
            <w:lang w:val="en-US"/>
            <w:rPrChange w:id="29368" w:author="phuong vu" w:date="2018-11-30T22:36:00Z">
              <w:rPr>
                <w:b w:val="0"/>
              </w:rPr>
            </w:rPrChange>
          </w:rPr>
          <w:t>oặc xảy ra các lỗi về lập trình.</w:t>
        </w:r>
      </w:ins>
    </w:p>
    <w:p w14:paraId="497841D4" w14:textId="2A5A4A8E" w:rsidR="004A77C2" w:rsidRPr="00920004" w:rsidRDefault="004A77C2" w:rsidP="00BD0851">
      <w:pPr>
        <w:pStyle w:val="Heading2"/>
        <w:spacing w:before="240" w:line="0" w:lineRule="atLeast"/>
        <w:rPr>
          <w:ins w:id="29369" w:author="phuong vu" w:date="2018-11-22T21:06:00Z"/>
          <w:rFonts w:cstheme="majorHAnsi"/>
          <w:rPrChange w:id="29370" w:author="phuong vu" w:date="2018-11-30T22:36:00Z">
            <w:rPr>
              <w:ins w:id="29371" w:author="phuong vu" w:date="2018-11-22T21:06:00Z"/>
            </w:rPr>
          </w:rPrChange>
        </w:rPr>
        <w:pPrChange w:id="29372" w:author="phuong vu" w:date="2018-11-30T14:16:00Z">
          <w:pPr>
            <w:pStyle w:val="Heading2"/>
          </w:pPr>
        </w:pPrChange>
      </w:pPr>
      <w:bookmarkStart w:id="29373" w:name="_Toc531381534"/>
      <w:r w:rsidRPr="00920004">
        <w:rPr>
          <w:rFonts w:cstheme="majorHAnsi"/>
          <w:rPrChange w:id="29374" w:author="phuong vu" w:date="2018-11-30T22:36:00Z">
            <w:rPr/>
          </w:rPrChange>
        </w:rPr>
        <w:lastRenderedPageBreak/>
        <w:t>Quản lí kiểm thử</w:t>
      </w:r>
      <w:bookmarkEnd w:id="29373"/>
    </w:p>
    <w:p w14:paraId="64EAE467" w14:textId="41A7D1FA" w:rsidR="00924D77" w:rsidRPr="00920004" w:rsidRDefault="00924D77" w:rsidP="00D72BF9">
      <w:pPr>
        <w:pStyle w:val="Heading3"/>
        <w:rPr>
          <w:ins w:id="29375" w:author="phuong vu" w:date="2018-11-23T08:34:00Z"/>
          <w:rPrChange w:id="29376" w:author="phuong vu" w:date="2018-11-30T22:36:00Z">
            <w:rPr>
              <w:ins w:id="29377" w:author="phuong vu" w:date="2018-11-23T08:34:00Z"/>
            </w:rPr>
          </w:rPrChange>
        </w:rPr>
        <w:pPrChange w:id="29378" w:author="phuong vu" w:date="2018-11-30T22:22:00Z">
          <w:pPr>
            <w:pStyle w:val="Heading3"/>
          </w:pPr>
        </w:pPrChange>
      </w:pPr>
      <w:bookmarkStart w:id="29379" w:name="_Toc531381535"/>
      <w:ins w:id="29380" w:author="phuong vu" w:date="2018-11-22T21:06:00Z">
        <w:r w:rsidRPr="00920004">
          <w:rPr>
            <w:rPrChange w:id="29381" w:author="phuong vu" w:date="2018-11-30T22:36:00Z">
              <w:rPr/>
            </w:rPrChange>
          </w:rPr>
          <w:t>Tiến hành kiểm thử</w:t>
        </w:r>
      </w:ins>
      <w:bookmarkEnd w:id="29379"/>
    </w:p>
    <w:p w14:paraId="55D048E4" w14:textId="30946414" w:rsidR="00CE15B0" w:rsidRPr="00920004" w:rsidRDefault="00CE15B0" w:rsidP="00C960CE">
      <w:pPr>
        <w:spacing w:before="0" w:after="0"/>
        <w:ind w:left="778"/>
        <w:contextualSpacing w:val="0"/>
        <w:rPr>
          <w:ins w:id="29382" w:author="phuong vu" w:date="2018-11-23T08:34:00Z"/>
          <w:lang w:val="es-ES"/>
          <w:rPrChange w:id="29383" w:author="phuong vu" w:date="2018-11-30T22:36:00Z">
            <w:rPr>
              <w:ins w:id="29384" w:author="phuong vu" w:date="2018-11-23T08:34:00Z"/>
              <w:rFonts w:ascii="Times New Roman" w:hAnsi="Times New Roman" w:cs="Times New Roman"/>
              <w:lang w:val="es-ES"/>
            </w:rPr>
          </w:rPrChange>
        </w:rPr>
        <w:pPrChange w:id="29385" w:author="phuong vu" w:date="2018-11-30T22:11:00Z">
          <w:pPr>
            <w:numPr>
              <w:numId w:val="62"/>
            </w:numPr>
            <w:spacing w:after="0" w:line="240" w:lineRule="auto"/>
            <w:ind w:left="1134" w:hanging="360"/>
          </w:pPr>
        </w:pPrChange>
      </w:pPr>
      <w:ins w:id="29386" w:author="phuong vu" w:date="2018-11-23T08:34:00Z">
        <w:r w:rsidRPr="00920004">
          <w:rPr>
            <w:lang w:val="es-ES"/>
            <w:rPrChange w:id="29387" w:author="phuong vu" w:date="2018-11-30T22:36:00Z">
              <w:rPr>
                <w:lang w:val="es-ES"/>
              </w:rPr>
            </w:rPrChange>
          </w:rPr>
          <w:t>- Lập kế hoạch kiểm thử</w:t>
        </w:r>
      </w:ins>
    </w:p>
    <w:p w14:paraId="32894731" w14:textId="1798DF68" w:rsidR="00CE15B0" w:rsidRPr="00920004" w:rsidRDefault="00CE15B0" w:rsidP="00C960CE">
      <w:pPr>
        <w:spacing w:before="0" w:after="0"/>
        <w:ind w:left="778"/>
        <w:contextualSpacing w:val="0"/>
        <w:rPr>
          <w:ins w:id="29388" w:author="phuong vu" w:date="2018-11-23T08:34:00Z"/>
          <w:lang w:val="es-ES"/>
          <w:rPrChange w:id="29389" w:author="phuong vu" w:date="2018-11-30T22:36:00Z">
            <w:rPr>
              <w:ins w:id="29390" w:author="phuong vu" w:date="2018-11-23T08:34:00Z"/>
              <w:lang w:val="es-ES"/>
            </w:rPr>
          </w:rPrChange>
        </w:rPr>
        <w:pPrChange w:id="29391" w:author="phuong vu" w:date="2018-11-30T22:11:00Z">
          <w:pPr>
            <w:numPr>
              <w:numId w:val="62"/>
            </w:numPr>
            <w:spacing w:after="0" w:line="240" w:lineRule="auto"/>
            <w:ind w:left="1134" w:hanging="360"/>
          </w:pPr>
        </w:pPrChange>
      </w:pPr>
      <w:ins w:id="29392" w:author="phuong vu" w:date="2018-11-23T08:34:00Z">
        <w:r w:rsidRPr="00920004">
          <w:rPr>
            <w:lang w:val="es-ES"/>
            <w:rPrChange w:id="29393" w:author="phuong vu" w:date="2018-11-30T22:36:00Z">
              <w:rPr>
                <w:lang w:val="es-ES"/>
              </w:rPr>
            </w:rPrChange>
          </w:rPr>
          <w:t>- Tạo test case</w:t>
        </w:r>
      </w:ins>
    </w:p>
    <w:p w14:paraId="577D0003" w14:textId="6E2A9722" w:rsidR="00CE15B0" w:rsidRPr="00920004" w:rsidRDefault="00CE15B0" w:rsidP="00C960CE">
      <w:pPr>
        <w:spacing w:before="0" w:after="0"/>
        <w:ind w:left="778"/>
        <w:contextualSpacing w:val="0"/>
        <w:rPr>
          <w:ins w:id="29394" w:author="phuong vu" w:date="2018-11-23T08:34:00Z"/>
          <w:lang w:val="es-ES"/>
          <w:rPrChange w:id="29395" w:author="phuong vu" w:date="2018-11-30T22:36:00Z">
            <w:rPr>
              <w:ins w:id="29396" w:author="phuong vu" w:date="2018-11-23T08:34:00Z"/>
              <w:lang w:val="es-ES"/>
            </w:rPr>
          </w:rPrChange>
        </w:rPr>
        <w:pPrChange w:id="29397" w:author="phuong vu" w:date="2018-11-30T22:11:00Z">
          <w:pPr>
            <w:numPr>
              <w:numId w:val="62"/>
            </w:numPr>
            <w:spacing w:after="0" w:line="240" w:lineRule="auto"/>
            <w:ind w:left="1134" w:hanging="360"/>
          </w:pPr>
        </w:pPrChange>
      </w:pPr>
      <w:ins w:id="29398" w:author="phuong vu" w:date="2018-11-23T08:34:00Z">
        <w:r w:rsidRPr="00920004">
          <w:rPr>
            <w:lang w:val="es-ES"/>
            <w:rPrChange w:id="29399" w:author="phuong vu" w:date="2018-11-30T22:36:00Z">
              <w:rPr>
                <w:lang w:val="es-ES"/>
              </w:rPr>
            </w:rPrChange>
          </w:rPr>
          <w:t>- Tiến hành kiểm thử</w:t>
        </w:r>
      </w:ins>
    </w:p>
    <w:p w14:paraId="5E2F40A8" w14:textId="1A42550B" w:rsidR="00CE15B0" w:rsidRPr="00920004" w:rsidRDefault="00CE15B0" w:rsidP="00C960CE">
      <w:pPr>
        <w:spacing w:before="0" w:after="0"/>
        <w:ind w:left="778"/>
        <w:contextualSpacing w:val="0"/>
        <w:rPr>
          <w:ins w:id="29400" w:author="phuong vu" w:date="2018-11-22T21:06:00Z"/>
          <w:lang w:val="es-ES"/>
          <w:rPrChange w:id="29401" w:author="phuong vu" w:date="2018-11-30T22:36:00Z">
            <w:rPr>
              <w:ins w:id="29402" w:author="phuong vu" w:date="2018-11-22T21:06:00Z"/>
            </w:rPr>
          </w:rPrChange>
        </w:rPr>
        <w:pPrChange w:id="29403" w:author="phuong vu" w:date="2018-11-30T22:11:00Z">
          <w:pPr>
            <w:pStyle w:val="Heading3"/>
          </w:pPr>
        </w:pPrChange>
      </w:pPr>
      <w:ins w:id="29404" w:author="phuong vu" w:date="2018-11-23T08:34:00Z">
        <w:r w:rsidRPr="00920004">
          <w:rPr>
            <w:lang w:val="es-ES"/>
            <w:rPrChange w:id="29405" w:author="phuong vu" w:date="2018-11-30T22:36:00Z">
              <w:rPr>
                <w:b w:val="0"/>
                <w:lang w:val="es-ES"/>
              </w:rPr>
            </w:rPrChange>
          </w:rPr>
          <w:t>- Tạo kết quả kiểm thử</w:t>
        </w:r>
      </w:ins>
    </w:p>
    <w:p w14:paraId="7CFE1ED3" w14:textId="624F6084" w:rsidR="00924D77" w:rsidRPr="00920004" w:rsidRDefault="00924D77" w:rsidP="00D72BF9">
      <w:pPr>
        <w:pStyle w:val="Heading3"/>
        <w:rPr>
          <w:ins w:id="29406" w:author="phuong vu" w:date="2018-11-23T08:36:00Z"/>
          <w:rPrChange w:id="29407" w:author="phuong vu" w:date="2018-11-30T22:36:00Z">
            <w:rPr>
              <w:ins w:id="29408" w:author="phuong vu" w:date="2018-11-23T08:36:00Z"/>
            </w:rPr>
          </w:rPrChange>
        </w:rPr>
        <w:pPrChange w:id="29409" w:author="phuong vu" w:date="2018-11-30T22:22:00Z">
          <w:pPr>
            <w:pStyle w:val="Heading3"/>
          </w:pPr>
        </w:pPrChange>
      </w:pPr>
      <w:bookmarkStart w:id="29410" w:name="_Toc531381536"/>
      <w:ins w:id="29411" w:author="phuong vu" w:date="2018-11-22T21:06:00Z">
        <w:r w:rsidRPr="00920004">
          <w:rPr>
            <w:rPrChange w:id="29412" w:author="phuong vu" w:date="2018-11-30T22:36:00Z">
              <w:rPr/>
            </w:rPrChange>
          </w:rPr>
          <w:t>Môi trường kiểm thử</w:t>
        </w:r>
      </w:ins>
      <w:bookmarkEnd w:id="29410"/>
    </w:p>
    <w:p w14:paraId="4C4E06E9" w14:textId="670B48BA" w:rsidR="00A57F49" w:rsidRPr="00920004" w:rsidRDefault="00C960CE" w:rsidP="00C960CE">
      <w:pPr>
        <w:spacing w:before="0" w:after="0"/>
        <w:ind w:firstLine="720"/>
        <w:contextualSpacing w:val="0"/>
        <w:rPr>
          <w:ins w:id="29413" w:author="phuong vu" w:date="2018-11-23T08:36:00Z"/>
          <w:lang w:val="es-ES"/>
          <w:rPrChange w:id="29414" w:author="phuong vu" w:date="2018-11-30T22:36:00Z">
            <w:rPr>
              <w:ins w:id="29415" w:author="phuong vu" w:date="2018-11-23T08:36:00Z"/>
              <w:rFonts w:ascii="Times New Roman" w:hAnsi="Times New Roman" w:cs="Times New Roman"/>
              <w:lang w:val="es-ES"/>
            </w:rPr>
          </w:rPrChange>
        </w:rPr>
        <w:pPrChange w:id="29416" w:author="phuong vu" w:date="2018-11-30T22:11:00Z">
          <w:pPr>
            <w:numPr>
              <w:numId w:val="63"/>
            </w:numPr>
            <w:spacing w:after="0" w:line="240" w:lineRule="auto"/>
            <w:ind w:left="1134" w:hanging="360"/>
          </w:pPr>
        </w:pPrChange>
      </w:pPr>
      <w:ins w:id="29417" w:author="phuong vu" w:date="2018-11-30T22:11:00Z">
        <w:r w:rsidRPr="00920004">
          <w:rPr>
            <w:lang w:val="es-ES"/>
            <w:rPrChange w:id="29418" w:author="phuong vu" w:date="2018-11-30T22:36:00Z">
              <w:rPr>
                <w:lang w:val="es-ES"/>
              </w:rPr>
            </w:rPrChange>
          </w:rPr>
          <w:t xml:space="preserve">- </w:t>
        </w:r>
      </w:ins>
      <w:ins w:id="29419" w:author="phuong vu" w:date="2018-11-23T08:36:00Z">
        <w:r w:rsidR="00A57F49" w:rsidRPr="00920004">
          <w:rPr>
            <w:lang w:val="es-ES"/>
            <w:rPrChange w:id="29420" w:author="phuong vu" w:date="2018-11-30T22:36:00Z">
              <w:rPr>
                <w:lang w:val="es-ES"/>
              </w:rPr>
            </w:rPrChange>
          </w:rPr>
          <w:t xml:space="preserve">Hệ điều hành Window </w:t>
        </w:r>
      </w:ins>
      <w:ins w:id="29421" w:author="phuong vu" w:date="2018-11-23T08:37:00Z">
        <w:r w:rsidR="00A57F49" w:rsidRPr="00920004">
          <w:rPr>
            <w:lang w:val="es-ES"/>
            <w:rPrChange w:id="29422" w:author="phuong vu" w:date="2018-11-30T22:36:00Z">
              <w:rPr>
                <w:lang w:val="es-ES"/>
              </w:rPr>
            </w:rPrChange>
          </w:rPr>
          <w:t>10</w:t>
        </w:r>
      </w:ins>
      <w:ins w:id="29423" w:author="phuong vu" w:date="2018-11-23T08:36:00Z">
        <w:r w:rsidR="00A57F49" w:rsidRPr="00920004">
          <w:rPr>
            <w:lang w:val="es-ES"/>
            <w:rPrChange w:id="29424" w:author="phuong vu" w:date="2018-11-30T22:36:00Z">
              <w:rPr>
                <w:lang w:val="es-ES"/>
              </w:rPr>
            </w:rPrChange>
          </w:rPr>
          <w:t xml:space="preserve"> 64 bit</w:t>
        </w:r>
      </w:ins>
    </w:p>
    <w:p w14:paraId="1A36877D" w14:textId="79B75B6C" w:rsidR="00A57F49" w:rsidRPr="00920004" w:rsidRDefault="00C960CE" w:rsidP="00C960CE">
      <w:pPr>
        <w:spacing w:before="0" w:after="0"/>
        <w:ind w:firstLine="720"/>
        <w:contextualSpacing w:val="0"/>
        <w:rPr>
          <w:ins w:id="29425" w:author="phuong vu" w:date="2018-11-25T22:04:00Z"/>
          <w:lang w:val="es-ES"/>
          <w:rPrChange w:id="29426" w:author="phuong vu" w:date="2018-11-30T22:36:00Z">
            <w:rPr>
              <w:ins w:id="29427" w:author="phuong vu" w:date="2018-11-25T22:04:00Z"/>
              <w:lang w:val="es-ES"/>
            </w:rPr>
          </w:rPrChange>
        </w:rPr>
        <w:pPrChange w:id="29428" w:author="phuong vu" w:date="2018-11-30T22:11:00Z">
          <w:pPr>
            <w:numPr>
              <w:numId w:val="63"/>
            </w:numPr>
            <w:spacing w:after="0" w:line="276" w:lineRule="auto"/>
            <w:ind w:left="1134" w:hanging="360"/>
          </w:pPr>
        </w:pPrChange>
      </w:pPr>
      <w:ins w:id="29429" w:author="phuong vu" w:date="2018-11-30T22:11:00Z">
        <w:r w:rsidRPr="00920004">
          <w:rPr>
            <w:lang w:val="es-ES"/>
            <w:rPrChange w:id="29430" w:author="phuong vu" w:date="2018-11-30T22:36:00Z">
              <w:rPr>
                <w:lang w:val="es-ES"/>
              </w:rPr>
            </w:rPrChange>
          </w:rPr>
          <w:t xml:space="preserve">- </w:t>
        </w:r>
      </w:ins>
      <w:ins w:id="29431" w:author="phuong vu" w:date="2018-11-23T08:36:00Z">
        <w:r w:rsidR="00A57F49" w:rsidRPr="00920004">
          <w:rPr>
            <w:lang w:val="es-ES"/>
            <w:rPrChange w:id="29432" w:author="phuong vu" w:date="2018-11-30T22:36:00Z">
              <w:rPr>
                <w:lang w:val="es-ES"/>
              </w:rPr>
            </w:rPrChange>
          </w:rPr>
          <w:t xml:space="preserve">Trình duyệt: </w:t>
        </w:r>
      </w:ins>
      <w:ins w:id="29433" w:author="phuong vu" w:date="2018-11-25T22:04:00Z">
        <w:r w:rsidR="002F5F09" w:rsidRPr="00920004">
          <w:rPr>
            <w:lang w:val="es-ES"/>
            <w:rPrChange w:id="29434" w:author="phuong vu" w:date="2018-11-30T22:36:00Z">
              <w:rPr>
                <w:lang w:val="es-ES"/>
              </w:rPr>
            </w:rPrChange>
          </w:rPr>
          <w:t>Cốc cốc phiên bản 75.4.124.</w:t>
        </w:r>
      </w:ins>
    </w:p>
    <w:p w14:paraId="5175AD96" w14:textId="1F04F2C8" w:rsidR="002F5F09" w:rsidRPr="00920004" w:rsidRDefault="00C960CE" w:rsidP="00C960CE">
      <w:pPr>
        <w:spacing w:before="0" w:after="0"/>
        <w:ind w:firstLine="720"/>
        <w:contextualSpacing w:val="0"/>
        <w:rPr>
          <w:ins w:id="29435" w:author="phuong vu" w:date="2018-11-25T22:04:00Z"/>
          <w:lang w:val="es-ES"/>
          <w:rPrChange w:id="29436" w:author="phuong vu" w:date="2018-11-30T22:36:00Z">
            <w:rPr>
              <w:ins w:id="29437" w:author="phuong vu" w:date="2018-11-25T22:04:00Z"/>
              <w:lang w:val="es-ES"/>
            </w:rPr>
          </w:rPrChange>
        </w:rPr>
        <w:pPrChange w:id="29438" w:author="phuong vu" w:date="2018-11-30T22:11:00Z">
          <w:pPr>
            <w:numPr>
              <w:numId w:val="63"/>
            </w:numPr>
            <w:spacing w:after="0" w:line="276" w:lineRule="auto"/>
            <w:ind w:left="1134" w:hanging="360"/>
          </w:pPr>
        </w:pPrChange>
      </w:pPr>
      <w:ins w:id="29439" w:author="phuong vu" w:date="2018-11-30T22:11:00Z">
        <w:r w:rsidRPr="00920004">
          <w:rPr>
            <w:lang w:val="es-ES"/>
            <w:rPrChange w:id="29440" w:author="phuong vu" w:date="2018-11-30T22:36:00Z">
              <w:rPr>
                <w:lang w:val="es-ES"/>
              </w:rPr>
            </w:rPrChange>
          </w:rPr>
          <w:t xml:space="preserve">- </w:t>
        </w:r>
      </w:ins>
      <w:ins w:id="29441" w:author="phuong vu" w:date="2018-11-25T22:04:00Z">
        <w:r w:rsidR="002F5F09" w:rsidRPr="00920004">
          <w:rPr>
            <w:lang w:val="es-ES"/>
            <w:rPrChange w:id="29442" w:author="phuong vu" w:date="2018-11-30T22:36:00Z">
              <w:rPr>
                <w:lang w:val="es-ES"/>
              </w:rPr>
            </w:rPrChange>
          </w:rPr>
          <w:t>Cấu hình máy tính:</w:t>
        </w:r>
      </w:ins>
    </w:p>
    <w:p w14:paraId="4C35488B" w14:textId="62B9D914" w:rsidR="002F5F09" w:rsidRPr="00920004" w:rsidRDefault="00C960CE" w:rsidP="00C960CE">
      <w:pPr>
        <w:spacing w:before="0" w:after="0"/>
        <w:ind w:left="720" w:firstLine="720"/>
        <w:contextualSpacing w:val="0"/>
        <w:rPr>
          <w:ins w:id="29443" w:author="phuong vu" w:date="2018-11-25T22:05:00Z"/>
          <w:lang w:val="es-ES"/>
          <w:rPrChange w:id="29444" w:author="phuong vu" w:date="2018-11-30T22:36:00Z">
            <w:rPr>
              <w:ins w:id="29445" w:author="phuong vu" w:date="2018-11-25T22:05:00Z"/>
              <w:lang w:val="es-ES"/>
            </w:rPr>
          </w:rPrChange>
        </w:rPr>
        <w:pPrChange w:id="29446" w:author="phuong vu" w:date="2018-11-30T22:11:00Z">
          <w:pPr>
            <w:numPr>
              <w:ilvl w:val="1"/>
              <w:numId w:val="63"/>
            </w:numPr>
            <w:spacing w:after="0" w:line="276" w:lineRule="auto"/>
            <w:ind w:left="2007" w:hanging="360"/>
          </w:pPr>
        </w:pPrChange>
      </w:pPr>
      <w:ins w:id="29447" w:author="phuong vu" w:date="2018-11-30T22:11:00Z">
        <w:r w:rsidRPr="00920004">
          <w:rPr>
            <w:lang w:val="es-ES"/>
            <w:rPrChange w:id="29448" w:author="phuong vu" w:date="2018-11-30T22:36:00Z">
              <w:rPr>
                <w:lang w:val="es-ES"/>
              </w:rPr>
            </w:rPrChange>
          </w:rPr>
          <w:t xml:space="preserve">+ </w:t>
        </w:r>
      </w:ins>
      <w:ins w:id="29449" w:author="phuong vu" w:date="2018-11-25T22:04:00Z">
        <w:r w:rsidR="002F5F09" w:rsidRPr="00920004">
          <w:rPr>
            <w:lang w:val="es-ES"/>
            <w:rPrChange w:id="29450" w:author="phuong vu" w:date="2018-11-30T22:36:00Z">
              <w:rPr>
                <w:lang w:val="es-ES"/>
              </w:rPr>
            </w:rPrChange>
          </w:rPr>
          <w:t>CPU: Intel</w:t>
        </w:r>
      </w:ins>
      <w:ins w:id="29451" w:author="phuong vu" w:date="2018-11-25T22:05:00Z">
        <w:r w:rsidR="002F5F09" w:rsidRPr="00920004">
          <w:rPr>
            <w:lang w:val="es-ES"/>
            <w:rPrChange w:id="29452" w:author="phuong vu" w:date="2018-11-30T22:36:00Z">
              <w:rPr>
                <w:lang w:val="es-ES"/>
              </w:rPr>
            </w:rPrChange>
          </w:rPr>
          <w:t xml:space="preserve"> Core i5</w:t>
        </w:r>
      </w:ins>
      <w:ins w:id="29453" w:author="phuong vu" w:date="2018-11-25T22:04:00Z">
        <w:r w:rsidR="002F5F09" w:rsidRPr="00920004">
          <w:rPr>
            <w:lang w:val="es-ES"/>
            <w:rPrChange w:id="29454" w:author="phuong vu" w:date="2018-11-30T22:36:00Z">
              <w:rPr>
                <w:lang w:val="es-ES"/>
              </w:rPr>
            </w:rPrChange>
          </w:rPr>
          <w:t xml:space="preserve"> Haswel</w:t>
        </w:r>
      </w:ins>
      <w:ins w:id="29455" w:author="phuong vu" w:date="2018-11-25T22:05:00Z">
        <w:r w:rsidR="002F5F09" w:rsidRPr="00920004">
          <w:rPr>
            <w:lang w:val="es-ES"/>
            <w:rPrChange w:id="29456" w:author="phuong vu" w:date="2018-11-30T22:36:00Z">
              <w:rPr>
                <w:lang w:val="es-ES"/>
              </w:rPr>
            </w:rPrChange>
          </w:rPr>
          <w:t xml:space="preserve"> 4210U.</w:t>
        </w:r>
      </w:ins>
    </w:p>
    <w:p w14:paraId="58881BBB" w14:textId="6A2073DE" w:rsidR="002F5F09" w:rsidRPr="00920004" w:rsidRDefault="00C960CE" w:rsidP="00C960CE">
      <w:pPr>
        <w:spacing w:before="0" w:after="0"/>
        <w:ind w:left="720" w:firstLine="720"/>
        <w:contextualSpacing w:val="0"/>
        <w:rPr>
          <w:ins w:id="29457" w:author="phuong vu" w:date="2018-11-23T08:30:00Z"/>
          <w:lang w:val="es-ES"/>
          <w:rPrChange w:id="29458" w:author="phuong vu" w:date="2018-11-30T22:36:00Z">
            <w:rPr>
              <w:ins w:id="29459" w:author="phuong vu" w:date="2018-11-23T08:30:00Z"/>
            </w:rPr>
          </w:rPrChange>
        </w:rPr>
        <w:pPrChange w:id="29460" w:author="phuong vu" w:date="2018-11-30T22:11:00Z">
          <w:pPr>
            <w:pStyle w:val="Heading3"/>
          </w:pPr>
        </w:pPrChange>
      </w:pPr>
      <w:ins w:id="29461" w:author="phuong vu" w:date="2018-11-30T22:11:00Z">
        <w:r w:rsidRPr="00920004">
          <w:rPr>
            <w:lang w:val="es-ES"/>
            <w:rPrChange w:id="29462" w:author="phuong vu" w:date="2018-11-30T22:36:00Z">
              <w:rPr>
                <w:lang w:val="es-ES"/>
              </w:rPr>
            </w:rPrChange>
          </w:rPr>
          <w:t xml:space="preserve">+ </w:t>
        </w:r>
      </w:ins>
      <w:ins w:id="29463" w:author="phuong vu" w:date="2018-11-25T22:05:00Z">
        <w:r w:rsidR="002F5F09" w:rsidRPr="00920004">
          <w:rPr>
            <w:lang w:val="es-ES"/>
            <w:rPrChange w:id="29464" w:author="phuong vu" w:date="2018-11-30T22:36:00Z">
              <w:rPr>
                <w:lang w:val="es-ES"/>
              </w:rPr>
            </w:rPrChange>
          </w:rPr>
          <w:t>RAM: 6GB.</w:t>
        </w:r>
      </w:ins>
    </w:p>
    <w:p w14:paraId="17C1A080" w14:textId="6762039A" w:rsidR="00924D77" w:rsidRPr="00920004" w:rsidRDefault="00924D77" w:rsidP="00D72BF9">
      <w:pPr>
        <w:pStyle w:val="Heading3"/>
        <w:rPr>
          <w:ins w:id="29465" w:author="phuong vu" w:date="2018-11-22T21:07:00Z"/>
          <w:rPrChange w:id="29466" w:author="phuong vu" w:date="2018-11-30T22:36:00Z">
            <w:rPr>
              <w:ins w:id="29467" w:author="phuong vu" w:date="2018-11-22T21:07:00Z"/>
            </w:rPr>
          </w:rPrChange>
        </w:rPr>
        <w:pPrChange w:id="29468" w:author="phuong vu" w:date="2018-11-30T22:22:00Z">
          <w:pPr>
            <w:pStyle w:val="Heading3"/>
          </w:pPr>
        </w:pPrChange>
      </w:pPr>
      <w:bookmarkStart w:id="29469" w:name="_Toc531381537"/>
      <w:ins w:id="29470" w:author="phuong vu" w:date="2018-11-22T21:07:00Z">
        <w:r w:rsidRPr="00920004">
          <w:rPr>
            <w:rPrChange w:id="29471" w:author="phuong vu" w:date="2018-11-30T22:36:00Z">
              <w:rPr/>
            </w:rPrChange>
          </w:rPr>
          <w:t>Kế hoạch dự đoán và chi phí</w:t>
        </w:r>
        <w:bookmarkEnd w:id="29469"/>
      </w:ins>
    </w:p>
    <w:p w14:paraId="363121EF" w14:textId="3BB197C2" w:rsidR="00924D77" w:rsidRPr="00920004" w:rsidRDefault="00924D77" w:rsidP="00D72BF9">
      <w:pPr>
        <w:pStyle w:val="Heading3"/>
        <w:rPr>
          <w:ins w:id="29472" w:author="phuong vu" w:date="2018-11-22T21:08:00Z"/>
          <w:rPrChange w:id="29473" w:author="phuong vu" w:date="2018-11-30T22:36:00Z">
            <w:rPr>
              <w:ins w:id="29474" w:author="phuong vu" w:date="2018-11-22T21:08:00Z"/>
            </w:rPr>
          </w:rPrChange>
        </w:rPr>
        <w:pPrChange w:id="29475" w:author="phuong vu" w:date="2018-11-30T22:22:00Z">
          <w:pPr>
            <w:pStyle w:val="Heading3"/>
          </w:pPr>
        </w:pPrChange>
      </w:pPr>
      <w:bookmarkStart w:id="29476" w:name="_Toc531381538"/>
      <w:ins w:id="29477" w:author="phuong vu" w:date="2018-11-22T21:07:00Z">
        <w:r w:rsidRPr="00920004">
          <w:rPr>
            <w:rPrChange w:id="29478" w:author="phuong vu" w:date="2018-11-30T22:36:00Z">
              <w:rPr/>
            </w:rPrChange>
          </w:rPr>
          <w:t>Các rủi ro</w:t>
        </w:r>
      </w:ins>
      <w:bookmarkEnd w:id="29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9479" w:author="phuong vu" w:date="2018-11-30T22:10: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9480">
          <w:tblGrid>
            <w:gridCol w:w="965"/>
            <w:gridCol w:w="4877"/>
            <w:gridCol w:w="2935"/>
          </w:tblGrid>
        </w:tblGridChange>
      </w:tblGrid>
      <w:tr w:rsidR="00924D77" w:rsidRPr="00920004" w14:paraId="2E7503AC" w14:textId="77777777" w:rsidTr="00C960CE">
        <w:trPr>
          <w:ins w:id="29481" w:author="phuong vu" w:date="2018-11-22T21:08:00Z"/>
        </w:trPr>
        <w:tc>
          <w:tcPr>
            <w:tcW w:w="965" w:type="dxa"/>
            <w:tcBorders>
              <w:top w:val="single" w:sz="4" w:space="0" w:color="auto"/>
              <w:left w:val="single" w:sz="4" w:space="0" w:color="auto"/>
              <w:bottom w:val="single" w:sz="4" w:space="0" w:color="auto"/>
              <w:right w:val="single" w:sz="4" w:space="0" w:color="auto"/>
            </w:tcBorders>
            <w:vAlign w:val="center"/>
            <w:hideMark/>
            <w:tcPrChange w:id="29482" w:author="phuong vu" w:date="2018-11-30T22:10: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Pr="00920004" w:rsidRDefault="00924D77" w:rsidP="00C960CE">
            <w:pPr>
              <w:jc w:val="center"/>
              <w:rPr>
                <w:ins w:id="29483" w:author="phuong vu" w:date="2018-11-22T21:08:00Z"/>
                <w:b/>
                <w:lang w:val="es-ES"/>
                <w:rPrChange w:id="29484" w:author="phuong vu" w:date="2018-11-30T22:36:00Z">
                  <w:rPr>
                    <w:ins w:id="29485" w:author="phuong vu" w:date="2018-11-22T21:08:00Z"/>
                    <w:rFonts w:ascii="Times New Roman" w:hAnsi="Times New Roman" w:cs="Times New Roman"/>
                    <w:b/>
                    <w:bCs/>
                    <w:lang w:val="es-ES"/>
                  </w:rPr>
                </w:rPrChange>
              </w:rPr>
              <w:pPrChange w:id="29486" w:author="phuong vu" w:date="2018-11-30T22:10:00Z">
                <w:pPr>
                  <w:jc w:val="center"/>
                </w:pPr>
              </w:pPrChange>
            </w:pPr>
            <w:ins w:id="29487" w:author="phuong vu" w:date="2018-11-22T21:08:00Z">
              <w:r w:rsidRPr="00920004">
                <w:rPr>
                  <w:b/>
                  <w:lang w:val="es-ES"/>
                  <w:rPrChange w:id="29488" w:author="phuong vu" w:date="2018-11-30T22:36:00Z">
                    <w:rPr>
                      <w:lang w:val="es-ES"/>
                    </w:rPr>
                  </w:rPrChange>
                </w:rPr>
                <w:t>STT</w:t>
              </w:r>
            </w:ins>
          </w:p>
        </w:tc>
        <w:tc>
          <w:tcPr>
            <w:tcW w:w="3800" w:type="dxa"/>
            <w:tcBorders>
              <w:top w:val="single" w:sz="4" w:space="0" w:color="auto"/>
              <w:left w:val="single" w:sz="4" w:space="0" w:color="auto"/>
              <w:bottom w:val="single" w:sz="4" w:space="0" w:color="auto"/>
              <w:right w:val="single" w:sz="4" w:space="0" w:color="auto"/>
            </w:tcBorders>
            <w:vAlign w:val="center"/>
            <w:hideMark/>
            <w:tcPrChange w:id="29489" w:author="phuong vu" w:date="2018-11-30T22:10: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Pr="00920004" w:rsidRDefault="00924D77" w:rsidP="00C960CE">
            <w:pPr>
              <w:jc w:val="center"/>
              <w:rPr>
                <w:ins w:id="29490" w:author="phuong vu" w:date="2018-11-22T21:08:00Z"/>
                <w:b/>
                <w:lang w:val="es-ES"/>
                <w:rPrChange w:id="29491" w:author="phuong vu" w:date="2018-11-30T22:36:00Z">
                  <w:rPr>
                    <w:ins w:id="29492" w:author="phuong vu" w:date="2018-11-22T21:08:00Z"/>
                    <w:lang w:val="es-ES"/>
                  </w:rPr>
                </w:rPrChange>
              </w:rPr>
              <w:pPrChange w:id="29493" w:author="phuong vu" w:date="2018-11-30T22:10:00Z">
                <w:pPr/>
              </w:pPrChange>
            </w:pPr>
            <w:ins w:id="29494" w:author="phuong vu" w:date="2018-11-22T21:08:00Z">
              <w:r w:rsidRPr="00920004">
                <w:rPr>
                  <w:b/>
                  <w:lang w:val="es-ES"/>
                  <w:rPrChange w:id="29495" w:author="phuong vu" w:date="2018-11-30T22:36:00Z">
                    <w:rPr>
                      <w:lang w:val="es-ES"/>
                    </w:rPr>
                  </w:rPrChange>
                </w:rPr>
                <w:t>Các rủi ro có thể xảy ra</w:t>
              </w:r>
            </w:ins>
          </w:p>
        </w:tc>
        <w:tc>
          <w:tcPr>
            <w:tcW w:w="4012" w:type="dxa"/>
            <w:tcBorders>
              <w:top w:val="single" w:sz="4" w:space="0" w:color="auto"/>
              <w:left w:val="single" w:sz="4" w:space="0" w:color="auto"/>
              <w:bottom w:val="single" w:sz="4" w:space="0" w:color="auto"/>
              <w:right w:val="single" w:sz="4" w:space="0" w:color="auto"/>
            </w:tcBorders>
            <w:vAlign w:val="center"/>
            <w:hideMark/>
            <w:tcPrChange w:id="29496" w:author="phuong vu" w:date="2018-11-30T22:10: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Pr="00920004" w:rsidRDefault="00924D77" w:rsidP="00C960CE">
            <w:pPr>
              <w:jc w:val="center"/>
              <w:rPr>
                <w:ins w:id="29497" w:author="phuong vu" w:date="2018-11-22T21:08:00Z"/>
                <w:b/>
                <w:lang w:val="es-ES"/>
                <w:rPrChange w:id="29498" w:author="phuong vu" w:date="2018-11-30T22:36:00Z">
                  <w:rPr>
                    <w:ins w:id="29499" w:author="phuong vu" w:date="2018-11-22T21:08:00Z"/>
                    <w:lang w:val="es-ES"/>
                  </w:rPr>
                </w:rPrChange>
              </w:rPr>
              <w:pPrChange w:id="29500" w:author="phuong vu" w:date="2018-11-30T22:10:00Z">
                <w:pPr/>
              </w:pPrChange>
            </w:pPr>
            <w:ins w:id="29501" w:author="phuong vu" w:date="2018-11-22T21:08:00Z">
              <w:r w:rsidRPr="00920004">
                <w:rPr>
                  <w:b/>
                  <w:lang w:val="es-ES"/>
                  <w:rPrChange w:id="29502" w:author="phuong vu" w:date="2018-11-30T22:36:00Z">
                    <w:rPr>
                      <w:lang w:val="es-ES"/>
                    </w:rPr>
                  </w:rPrChange>
                </w:rPr>
                <w:t>Kế hoạch làm giảm bớt hoặc tránh</w:t>
              </w:r>
            </w:ins>
          </w:p>
        </w:tc>
      </w:tr>
      <w:tr w:rsidR="00924D77" w:rsidRPr="00920004" w14:paraId="587146F7" w14:textId="77777777" w:rsidTr="00104646">
        <w:trPr>
          <w:ins w:id="29503"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04"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Pr="00920004" w:rsidRDefault="00924D77" w:rsidP="00BD0851">
            <w:pPr>
              <w:spacing w:before="240" w:line="0" w:lineRule="atLeast"/>
              <w:jc w:val="center"/>
              <w:rPr>
                <w:ins w:id="29505" w:author="phuong vu" w:date="2018-11-22T21:08:00Z"/>
                <w:bCs/>
                <w:lang w:val="es-ES"/>
                <w:rPrChange w:id="29506" w:author="phuong vu" w:date="2018-11-30T22:36:00Z">
                  <w:rPr>
                    <w:ins w:id="29507" w:author="phuong vu" w:date="2018-11-22T21:08:00Z"/>
                    <w:b/>
                    <w:bCs/>
                    <w:lang w:val="es-ES"/>
                  </w:rPr>
                </w:rPrChange>
              </w:rPr>
              <w:pPrChange w:id="29508" w:author="phuong vu" w:date="2018-11-30T14:16:00Z">
                <w:pPr>
                  <w:jc w:val="center"/>
                </w:pPr>
              </w:pPrChange>
            </w:pPr>
            <w:ins w:id="29509" w:author="phuong vu" w:date="2018-11-22T21:08:00Z">
              <w:r w:rsidRPr="00920004">
                <w:rPr>
                  <w:bCs/>
                  <w:lang w:val="es-ES"/>
                  <w:rPrChange w:id="29510" w:author="phuong vu" w:date="2018-11-30T22:36:00Z">
                    <w:rPr>
                      <w:b/>
                      <w:bCs/>
                      <w:lang w:val="es-ES"/>
                    </w:rPr>
                  </w:rPrChange>
                </w:rPr>
                <w:t>1</w:t>
              </w:r>
            </w:ins>
          </w:p>
        </w:tc>
        <w:tc>
          <w:tcPr>
            <w:tcW w:w="3800" w:type="dxa"/>
            <w:tcBorders>
              <w:top w:val="single" w:sz="4" w:space="0" w:color="auto"/>
              <w:left w:val="single" w:sz="4" w:space="0" w:color="auto"/>
              <w:bottom w:val="single" w:sz="4" w:space="0" w:color="auto"/>
              <w:right w:val="single" w:sz="4" w:space="0" w:color="auto"/>
            </w:tcBorders>
            <w:hideMark/>
            <w:tcPrChange w:id="29511"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Pr="00920004" w:rsidRDefault="00924D77" w:rsidP="00C960CE">
            <w:pPr>
              <w:rPr>
                <w:ins w:id="29512" w:author="phuong vu" w:date="2018-11-22T21:08:00Z"/>
                <w:lang w:val="es-ES"/>
                <w:rPrChange w:id="29513" w:author="phuong vu" w:date="2018-11-30T22:36:00Z">
                  <w:rPr>
                    <w:ins w:id="29514" w:author="phuong vu" w:date="2018-11-22T21:08:00Z"/>
                    <w:lang w:val="es-ES"/>
                  </w:rPr>
                </w:rPrChange>
              </w:rPr>
              <w:pPrChange w:id="29515" w:author="phuong vu" w:date="2018-11-30T22:10:00Z">
                <w:pPr/>
              </w:pPrChange>
            </w:pPr>
            <w:ins w:id="29516" w:author="phuong vu" w:date="2018-11-22T21:08:00Z">
              <w:r w:rsidRPr="00920004">
                <w:rPr>
                  <w:lang w:val="es-ES"/>
                  <w:rPrChange w:id="29517" w:author="phuong vu" w:date="2018-11-30T22:36:00Z">
                    <w:rPr>
                      <w:lang w:val="es-ES"/>
                    </w:rPr>
                  </w:rPrChange>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9518"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Pr="00920004" w:rsidRDefault="00924D77" w:rsidP="00C960CE">
            <w:pPr>
              <w:rPr>
                <w:ins w:id="29519" w:author="phuong vu" w:date="2018-11-22T21:08:00Z"/>
                <w:lang w:val="es-ES"/>
                <w:rPrChange w:id="29520" w:author="phuong vu" w:date="2018-11-30T22:36:00Z">
                  <w:rPr>
                    <w:ins w:id="29521" w:author="phuong vu" w:date="2018-11-22T21:08:00Z"/>
                    <w:lang w:val="es-ES"/>
                  </w:rPr>
                </w:rPrChange>
              </w:rPr>
              <w:pPrChange w:id="29522" w:author="phuong vu" w:date="2018-11-30T22:10:00Z">
                <w:pPr/>
              </w:pPrChange>
            </w:pPr>
            <w:ins w:id="29523" w:author="phuong vu" w:date="2018-11-22T21:08:00Z">
              <w:r w:rsidRPr="00920004">
                <w:rPr>
                  <w:lang w:val="es-ES"/>
                  <w:rPrChange w:id="29524" w:author="phuong vu" w:date="2018-11-30T22:36:00Z">
                    <w:rPr>
                      <w:lang w:val="es-ES"/>
                    </w:rPr>
                  </w:rPrChange>
                </w:rPr>
                <w:t>Tăng thời gian thảo luận nhóm, phân chia lại công việc</w:t>
              </w:r>
            </w:ins>
            <w:ins w:id="29525" w:author="phuong vu" w:date="2018-11-22T21:11:00Z">
              <w:r w:rsidR="00104646" w:rsidRPr="00920004">
                <w:rPr>
                  <w:lang w:val="es-ES"/>
                  <w:rPrChange w:id="29526" w:author="phuong vu" w:date="2018-11-30T22:36:00Z">
                    <w:rPr>
                      <w:lang w:val="es-ES"/>
                    </w:rPr>
                  </w:rPrChange>
                </w:rPr>
                <w:t>.</w:t>
              </w:r>
            </w:ins>
          </w:p>
        </w:tc>
      </w:tr>
      <w:tr w:rsidR="00924D77" w:rsidRPr="00920004" w14:paraId="5B290CD3" w14:textId="77777777" w:rsidTr="00104646">
        <w:trPr>
          <w:ins w:id="2952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2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Pr="00920004" w:rsidRDefault="00924D77" w:rsidP="00BD0851">
            <w:pPr>
              <w:spacing w:before="240" w:line="0" w:lineRule="atLeast"/>
              <w:jc w:val="center"/>
              <w:rPr>
                <w:ins w:id="29529" w:author="phuong vu" w:date="2018-11-22T21:08:00Z"/>
                <w:bCs/>
                <w:lang w:val="es-ES"/>
                <w:rPrChange w:id="29530" w:author="phuong vu" w:date="2018-11-30T22:36:00Z">
                  <w:rPr>
                    <w:ins w:id="29531" w:author="phuong vu" w:date="2018-11-22T21:08:00Z"/>
                    <w:b/>
                    <w:bCs/>
                    <w:lang w:val="es-ES"/>
                  </w:rPr>
                </w:rPrChange>
              </w:rPr>
              <w:pPrChange w:id="29532" w:author="phuong vu" w:date="2018-11-30T14:16:00Z">
                <w:pPr>
                  <w:jc w:val="center"/>
                </w:pPr>
              </w:pPrChange>
            </w:pPr>
            <w:ins w:id="29533" w:author="phuong vu" w:date="2018-11-22T21:08:00Z">
              <w:r w:rsidRPr="00920004">
                <w:rPr>
                  <w:bCs/>
                  <w:lang w:val="es-ES"/>
                  <w:rPrChange w:id="29534" w:author="phuong vu" w:date="2018-11-30T22:36:00Z">
                    <w:rPr>
                      <w:b/>
                      <w:bCs/>
                      <w:lang w:val="es-ES"/>
                    </w:rPr>
                  </w:rPrChange>
                </w:rPr>
                <w:t>2</w:t>
              </w:r>
            </w:ins>
          </w:p>
        </w:tc>
        <w:tc>
          <w:tcPr>
            <w:tcW w:w="3800" w:type="dxa"/>
            <w:tcBorders>
              <w:top w:val="single" w:sz="4" w:space="0" w:color="auto"/>
              <w:left w:val="single" w:sz="4" w:space="0" w:color="auto"/>
              <w:bottom w:val="single" w:sz="4" w:space="0" w:color="auto"/>
              <w:right w:val="single" w:sz="4" w:space="0" w:color="auto"/>
            </w:tcBorders>
            <w:hideMark/>
            <w:tcPrChange w:id="29535"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Pr="00920004" w:rsidRDefault="00924D77" w:rsidP="00C960CE">
            <w:pPr>
              <w:rPr>
                <w:ins w:id="29536" w:author="phuong vu" w:date="2018-11-22T21:08:00Z"/>
                <w:lang w:val="es-ES"/>
                <w:rPrChange w:id="29537" w:author="phuong vu" w:date="2018-11-30T22:36:00Z">
                  <w:rPr>
                    <w:ins w:id="29538" w:author="phuong vu" w:date="2018-11-22T21:08:00Z"/>
                    <w:lang w:val="es-ES"/>
                  </w:rPr>
                </w:rPrChange>
              </w:rPr>
              <w:pPrChange w:id="29539" w:author="phuong vu" w:date="2018-11-30T22:10:00Z">
                <w:pPr/>
              </w:pPrChange>
            </w:pPr>
            <w:ins w:id="29540" w:author="phuong vu" w:date="2018-11-22T21:08:00Z">
              <w:r w:rsidRPr="00920004">
                <w:rPr>
                  <w:lang w:val="es-ES"/>
                  <w:rPrChange w:id="29541" w:author="phuong vu" w:date="2018-11-30T22:36:00Z">
                    <w:rPr>
                      <w:lang w:val="es-ES"/>
                    </w:rPr>
                  </w:rPrChange>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9542"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Pr="00920004" w:rsidRDefault="00104646" w:rsidP="00C960CE">
            <w:pPr>
              <w:rPr>
                <w:ins w:id="29543" w:author="phuong vu" w:date="2018-11-22T21:08:00Z"/>
                <w:lang w:val="es-ES"/>
                <w:rPrChange w:id="29544" w:author="phuong vu" w:date="2018-11-30T22:36:00Z">
                  <w:rPr>
                    <w:ins w:id="29545" w:author="phuong vu" w:date="2018-11-22T21:08:00Z"/>
                    <w:lang w:val="es-ES"/>
                  </w:rPr>
                </w:rPrChange>
              </w:rPr>
              <w:pPrChange w:id="29546" w:author="phuong vu" w:date="2018-11-30T22:10:00Z">
                <w:pPr/>
              </w:pPrChange>
            </w:pPr>
            <w:ins w:id="29547" w:author="phuong vu" w:date="2018-11-22T21:08:00Z">
              <w:r w:rsidRPr="00920004">
                <w:rPr>
                  <w:lang w:val="es-ES"/>
                  <w:rPrChange w:id="29548" w:author="phuong vu" w:date="2018-11-30T22:36:00Z">
                    <w:rPr>
                      <w:lang w:val="es-ES"/>
                    </w:rPr>
                  </w:rPrChange>
                </w:rPr>
                <w:t xml:space="preserve">Sao lưu dữ liệu tất </w:t>
              </w:r>
            </w:ins>
            <w:ins w:id="29549" w:author="phuong vu" w:date="2018-11-22T21:09:00Z">
              <w:r w:rsidRPr="00920004">
                <w:rPr>
                  <w:lang w:val="es-ES"/>
                  <w:rPrChange w:id="29550" w:author="phuong vu" w:date="2018-11-30T22:36:00Z">
                    <w:rPr>
                      <w:lang w:val="es-ES"/>
                    </w:rPr>
                  </w:rPrChange>
                </w:rPr>
                <w:t>cả trước khi kiểm thử. Khôi phục kịp thời</w:t>
              </w:r>
            </w:ins>
          </w:p>
        </w:tc>
      </w:tr>
      <w:tr w:rsidR="00924D77" w:rsidRPr="00920004" w14:paraId="61423363" w14:textId="77777777" w:rsidTr="00104646">
        <w:trPr>
          <w:ins w:id="29551"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9552"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Pr="00920004" w:rsidRDefault="00924D77" w:rsidP="00BD0851">
            <w:pPr>
              <w:spacing w:before="240" w:line="0" w:lineRule="atLeast"/>
              <w:jc w:val="center"/>
              <w:rPr>
                <w:ins w:id="29553" w:author="phuong vu" w:date="2018-11-22T21:08:00Z"/>
                <w:bCs/>
                <w:lang w:val="es-ES"/>
                <w:rPrChange w:id="29554" w:author="phuong vu" w:date="2018-11-30T22:36:00Z">
                  <w:rPr>
                    <w:ins w:id="29555" w:author="phuong vu" w:date="2018-11-22T21:08:00Z"/>
                    <w:b/>
                    <w:bCs/>
                    <w:lang w:val="es-ES"/>
                  </w:rPr>
                </w:rPrChange>
              </w:rPr>
              <w:pPrChange w:id="29556" w:author="phuong vu" w:date="2018-11-30T14:16:00Z">
                <w:pPr>
                  <w:jc w:val="center"/>
                </w:pPr>
              </w:pPrChange>
            </w:pPr>
            <w:ins w:id="29557" w:author="phuong vu" w:date="2018-11-22T21:08:00Z">
              <w:r w:rsidRPr="00920004">
                <w:rPr>
                  <w:bCs/>
                  <w:lang w:val="es-ES"/>
                  <w:rPrChange w:id="29558" w:author="phuong vu" w:date="2018-11-30T22:36:00Z">
                    <w:rPr>
                      <w:b/>
                      <w:bCs/>
                      <w:lang w:val="es-ES"/>
                    </w:rPr>
                  </w:rPrChange>
                </w:rPr>
                <w:t>3</w:t>
              </w:r>
            </w:ins>
          </w:p>
        </w:tc>
        <w:tc>
          <w:tcPr>
            <w:tcW w:w="3800" w:type="dxa"/>
            <w:tcBorders>
              <w:top w:val="single" w:sz="4" w:space="0" w:color="auto"/>
              <w:left w:val="single" w:sz="4" w:space="0" w:color="auto"/>
              <w:bottom w:val="single" w:sz="4" w:space="0" w:color="auto"/>
              <w:right w:val="single" w:sz="4" w:space="0" w:color="auto"/>
            </w:tcBorders>
            <w:hideMark/>
            <w:tcPrChange w:id="29559"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Pr="00920004" w:rsidRDefault="00924D77" w:rsidP="00C960CE">
            <w:pPr>
              <w:rPr>
                <w:ins w:id="29560" w:author="phuong vu" w:date="2018-11-22T21:08:00Z"/>
                <w:lang w:val="es-ES"/>
                <w:rPrChange w:id="29561" w:author="phuong vu" w:date="2018-11-30T22:36:00Z">
                  <w:rPr>
                    <w:ins w:id="29562" w:author="phuong vu" w:date="2018-11-22T21:08:00Z"/>
                    <w:lang w:val="es-ES"/>
                  </w:rPr>
                </w:rPrChange>
              </w:rPr>
              <w:pPrChange w:id="29563" w:author="phuong vu" w:date="2018-11-30T22:10:00Z">
                <w:pPr/>
              </w:pPrChange>
            </w:pPr>
            <w:ins w:id="29564" w:author="phuong vu" w:date="2018-11-22T21:08:00Z">
              <w:r w:rsidRPr="00920004">
                <w:rPr>
                  <w:lang w:val="es-ES"/>
                  <w:rPrChange w:id="29565" w:author="phuong vu" w:date="2018-11-30T22:36:00Z">
                    <w:rPr>
                      <w:lang w:val="es-ES"/>
                    </w:rPr>
                  </w:rPrChange>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9566"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Pr="00920004" w:rsidRDefault="00924D77" w:rsidP="00C960CE">
            <w:pPr>
              <w:rPr>
                <w:ins w:id="29567" w:author="phuong vu" w:date="2018-11-22T21:08:00Z"/>
                <w:lang w:val="es-ES"/>
                <w:rPrChange w:id="29568" w:author="phuong vu" w:date="2018-11-30T22:36:00Z">
                  <w:rPr>
                    <w:ins w:id="29569" w:author="phuong vu" w:date="2018-11-22T21:08:00Z"/>
                    <w:lang w:val="es-ES"/>
                  </w:rPr>
                </w:rPrChange>
              </w:rPr>
              <w:pPrChange w:id="29570" w:author="phuong vu" w:date="2018-11-30T22:10:00Z">
                <w:pPr/>
              </w:pPrChange>
            </w:pPr>
            <w:ins w:id="29571" w:author="phuong vu" w:date="2018-11-22T21:08:00Z">
              <w:r w:rsidRPr="00920004">
                <w:rPr>
                  <w:lang w:val="es-ES"/>
                  <w:rPrChange w:id="29572" w:author="phuong vu" w:date="2018-11-30T22:36:00Z">
                    <w:rPr>
                      <w:lang w:val="es-ES"/>
                    </w:rPr>
                  </w:rPrChange>
                </w:rPr>
                <w:t>Tham khảo thêm từ các tài liệu liên quan trên diễn đàn, website chuyên về kiểm thử chức năng</w:t>
              </w:r>
            </w:ins>
            <w:ins w:id="29573" w:author="phuong vu" w:date="2018-11-22T21:11:00Z">
              <w:r w:rsidR="00104646" w:rsidRPr="00920004">
                <w:rPr>
                  <w:lang w:val="es-ES"/>
                  <w:rPrChange w:id="29574" w:author="phuong vu" w:date="2018-11-30T22:36:00Z">
                    <w:rPr>
                      <w:lang w:val="es-ES"/>
                    </w:rPr>
                  </w:rPrChange>
                </w:rPr>
                <w:t>.</w:t>
              </w:r>
            </w:ins>
          </w:p>
        </w:tc>
      </w:tr>
    </w:tbl>
    <w:p w14:paraId="2717B76F" w14:textId="70E2828F" w:rsidR="00924D77" w:rsidRPr="00920004" w:rsidRDefault="00104646" w:rsidP="00A17FA5">
      <w:pPr>
        <w:pStyle w:val="Caption"/>
        <w:rPr>
          <w:rPrChange w:id="29575" w:author="phuong vu" w:date="2018-11-30T22:36:00Z">
            <w:rPr/>
          </w:rPrChange>
        </w:rPr>
        <w:pPrChange w:id="29576" w:author="phuong vu" w:date="2018-11-30T22:42:00Z">
          <w:pPr>
            <w:pStyle w:val="Heading3"/>
          </w:pPr>
        </w:pPrChange>
      </w:pPr>
      <w:bookmarkStart w:id="29577" w:name="_Toc531381639"/>
      <w:ins w:id="29578" w:author="phuong vu" w:date="2018-11-22T21:13:00Z">
        <w:r w:rsidRPr="00920004">
          <w:rPr>
            <w:rPrChange w:id="29579" w:author="phuong vu" w:date="2018-11-30T22:36:00Z">
              <w:rPr>
                <w:b w:val="0"/>
                <w:i/>
                <w:iCs/>
              </w:rPr>
            </w:rPrChange>
          </w:rPr>
          <w:t xml:space="preserve">Bảng </w:t>
        </w:r>
      </w:ins>
      <w:ins w:id="29580" w:author="phuong vu" w:date="2018-11-30T14:54:00Z">
        <w:r w:rsidR="00D632EE" w:rsidRPr="00920004">
          <w:rPr>
            <w:rPrChange w:id="29581" w:author="phuong vu" w:date="2018-11-30T22:36:00Z">
              <w:rPr/>
            </w:rPrChange>
          </w:rPr>
          <w:fldChar w:fldCharType="begin"/>
        </w:r>
        <w:r w:rsidR="00D632EE" w:rsidRPr="00920004">
          <w:rPr>
            <w:rPrChange w:id="29582" w:author="phuong vu" w:date="2018-11-30T22:36:00Z">
              <w:rPr/>
            </w:rPrChange>
          </w:rPr>
          <w:instrText xml:space="preserve"> STYLEREF 1 \s </w:instrText>
        </w:r>
      </w:ins>
      <w:r w:rsidR="00D632EE" w:rsidRPr="00920004">
        <w:rPr>
          <w:rPrChange w:id="29583" w:author="phuong vu" w:date="2018-11-30T22:36:00Z">
            <w:rPr/>
          </w:rPrChange>
        </w:rPr>
        <w:fldChar w:fldCharType="separate"/>
      </w:r>
      <w:r w:rsidR="00B5490C">
        <w:rPr>
          <w:noProof/>
        </w:rPr>
        <w:t>4</w:t>
      </w:r>
      <w:ins w:id="29584" w:author="phuong vu" w:date="2018-11-30T14:54:00Z">
        <w:r w:rsidR="00D632EE" w:rsidRPr="00920004">
          <w:rPr>
            <w:rPrChange w:id="29585" w:author="phuong vu" w:date="2018-11-30T22:36:00Z">
              <w:rPr/>
            </w:rPrChange>
          </w:rPr>
          <w:fldChar w:fldCharType="end"/>
        </w:r>
        <w:r w:rsidR="00D632EE" w:rsidRPr="00920004">
          <w:rPr>
            <w:rPrChange w:id="29586" w:author="phuong vu" w:date="2018-11-30T22:36:00Z">
              <w:rPr/>
            </w:rPrChange>
          </w:rPr>
          <w:t>.</w:t>
        </w:r>
        <w:r w:rsidR="00D632EE" w:rsidRPr="00920004">
          <w:rPr>
            <w:rPrChange w:id="29587" w:author="phuong vu" w:date="2018-11-30T22:36:00Z">
              <w:rPr/>
            </w:rPrChange>
          </w:rPr>
          <w:fldChar w:fldCharType="begin"/>
        </w:r>
        <w:r w:rsidR="00D632EE" w:rsidRPr="00920004">
          <w:rPr>
            <w:rPrChange w:id="29588" w:author="phuong vu" w:date="2018-11-30T22:36:00Z">
              <w:rPr/>
            </w:rPrChange>
          </w:rPr>
          <w:instrText xml:space="preserve"> SEQ Bảng \* ARABIC \s 1 </w:instrText>
        </w:r>
      </w:ins>
      <w:r w:rsidR="00D632EE" w:rsidRPr="00920004">
        <w:rPr>
          <w:rPrChange w:id="29589" w:author="phuong vu" w:date="2018-11-30T22:36:00Z">
            <w:rPr/>
          </w:rPrChange>
        </w:rPr>
        <w:fldChar w:fldCharType="separate"/>
      </w:r>
      <w:ins w:id="29590" w:author="phuong vu" w:date="2018-11-30T22:44:00Z">
        <w:r w:rsidR="00B5490C">
          <w:rPr>
            <w:noProof/>
          </w:rPr>
          <w:t>2</w:t>
        </w:r>
      </w:ins>
      <w:ins w:id="29591" w:author="phuong vu" w:date="2018-11-30T14:54:00Z">
        <w:r w:rsidR="00D632EE" w:rsidRPr="00920004">
          <w:rPr>
            <w:rPrChange w:id="29592" w:author="phuong vu" w:date="2018-11-30T22:36:00Z">
              <w:rPr/>
            </w:rPrChange>
          </w:rPr>
          <w:fldChar w:fldCharType="end"/>
        </w:r>
      </w:ins>
      <w:ins w:id="29593" w:author="phuong vu" w:date="2018-11-22T21:13:00Z">
        <w:r w:rsidRPr="00920004">
          <w:rPr>
            <w:rPrChange w:id="29594" w:author="phuong vu" w:date="2018-11-30T22:36:00Z">
              <w:rPr/>
            </w:rPrChange>
          </w:rPr>
          <w:t xml:space="preserve"> Các rủi ro có thể xảy ra khi kiểm thử</w:t>
        </w:r>
      </w:ins>
      <w:bookmarkEnd w:id="29577"/>
    </w:p>
    <w:p w14:paraId="2CCA3230" w14:textId="7BF5704C" w:rsidR="00C557CE" w:rsidRPr="00920004" w:rsidRDefault="004A77C2" w:rsidP="00BD0851">
      <w:pPr>
        <w:pStyle w:val="Heading2"/>
        <w:spacing w:before="240" w:line="0" w:lineRule="atLeast"/>
        <w:rPr>
          <w:rFonts w:cstheme="majorHAnsi"/>
          <w:rPrChange w:id="29595" w:author="phuong vu" w:date="2018-11-30T22:36:00Z">
            <w:rPr/>
          </w:rPrChange>
        </w:rPr>
        <w:pPrChange w:id="29596" w:author="phuong vu" w:date="2018-11-30T14:16:00Z">
          <w:pPr>
            <w:pStyle w:val="Heading3"/>
          </w:pPr>
        </w:pPrChange>
      </w:pPr>
      <w:bookmarkStart w:id="29597" w:name="_Toc531381539"/>
      <w:r w:rsidRPr="00920004">
        <w:rPr>
          <w:rFonts w:cstheme="majorHAnsi"/>
          <w:rPrChange w:id="29598" w:author="phuong vu" w:date="2018-11-30T22:36:00Z">
            <w:rPr/>
          </w:rPrChange>
        </w:rPr>
        <w:t>Các trường hợp kiểm thử</w:t>
      </w:r>
      <w:bookmarkEnd w:id="29597"/>
    </w:p>
    <w:p w14:paraId="78573932" w14:textId="195E361C" w:rsidR="00C557CE" w:rsidRPr="00920004" w:rsidRDefault="00287281" w:rsidP="00D72BF9">
      <w:pPr>
        <w:pStyle w:val="Heading3"/>
        <w:rPr>
          <w:ins w:id="29599" w:author="phuong vu" w:date="2018-11-25T22:42:00Z"/>
          <w:rPrChange w:id="29600" w:author="phuong vu" w:date="2018-11-30T22:36:00Z">
            <w:rPr>
              <w:ins w:id="29601" w:author="phuong vu" w:date="2018-11-25T22:42:00Z"/>
            </w:rPr>
          </w:rPrChange>
        </w:rPr>
        <w:pPrChange w:id="29602" w:author="phuong vu" w:date="2018-11-30T22:22:00Z">
          <w:pPr>
            <w:pStyle w:val="Heading3"/>
            <w:spacing w:line="276" w:lineRule="auto"/>
          </w:pPr>
        </w:pPrChange>
      </w:pPr>
      <w:bookmarkStart w:id="29603" w:name="_Toc531381540"/>
      <w:ins w:id="29604" w:author="phuong vu" w:date="2018-11-23T10:02:00Z">
        <w:r w:rsidRPr="00920004">
          <w:rPr>
            <w:rPrChange w:id="29605" w:author="phuong vu" w:date="2018-11-30T22:36:00Z">
              <w:rPr/>
            </w:rPrChange>
          </w:rPr>
          <w:t>Quản lí đơn hàng</w:t>
        </w:r>
      </w:ins>
      <w:bookmarkEnd w:id="29603"/>
      <w:del w:id="29606" w:author="phuong vu" w:date="2018-11-23T10:00:00Z">
        <w:r w:rsidR="00C557CE" w:rsidRPr="00920004" w:rsidDel="00287281">
          <w:rPr>
            <w:rPrChange w:id="29607" w:author="phuong vu" w:date="2018-11-30T22:36:00Z">
              <w:rPr/>
            </w:rPrChange>
          </w:rPr>
          <w:br w:type="page"/>
        </w:r>
      </w:del>
    </w:p>
    <w:p w14:paraId="4E4EA01F" w14:textId="241198C6" w:rsidR="006A5504" w:rsidRPr="00920004" w:rsidRDefault="006A5504" w:rsidP="00BD0851">
      <w:pPr>
        <w:pStyle w:val="Heading4"/>
        <w:spacing w:before="240" w:line="0" w:lineRule="atLeast"/>
        <w:rPr>
          <w:ins w:id="29608" w:author="phuong vu" w:date="2018-11-25T22:42:00Z"/>
          <w:lang w:val="en-US"/>
          <w:rPrChange w:id="29609" w:author="phuong vu" w:date="2018-11-30T22:36:00Z">
            <w:rPr>
              <w:ins w:id="29610" w:author="phuong vu" w:date="2018-11-25T22:42:00Z"/>
              <w:lang w:val="en-US"/>
            </w:rPr>
          </w:rPrChange>
        </w:rPr>
        <w:pPrChange w:id="29611" w:author="phuong vu" w:date="2018-11-30T14:16:00Z">
          <w:pPr>
            <w:pStyle w:val="Heading4"/>
          </w:pPr>
        </w:pPrChange>
      </w:pPr>
      <w:bookmarkStart w:id="29612" w:name="_Toc531381541"/>
      <w:ins w:id="29613" w:author="phuong vu" w:date="2018-11-25T22:42:00Z">
        <w:r w:rsidRPr="00920004">
          <w:rPr>
            <w:lang w:val="en-US"/>
            <w:rPrChange w:id="29614" w:author="phuong vu" w:date="2018-11-30T22:36:00Z">
              <w:rPr>
                <w:lang w:val="en-US"/>
              </w:rPr>
            </w:rPrChange>
          </w:rPr>
          <w:t>Xem danh sách đơn hàng theo trạng thái</w:t>
        </w:r>
        <w:bookmarkEnd w:id="29612"/>
      </w:ins>
    </w:p>
    <w:p w14:paraId="599CA4F9" w14:textId="77777777" w:rsidR="006A5504" w:rsidRPr="00920004" w:rsidRDefault="006A5504" w:rsidP="00C960CE">
      <w:pPr>
        <w:ind w:firstLine="720"/>
        <w:rPr>
          <w:ins w:id="29615" w:author="phuong vu" w:date="2018-11-25T22:43:00Z"/>
          <w:lang w:val="en-US"/>
          <w:rPrChange w:id="29616" w:author="phuong vu" w:date="2018-11-30T22:36:00Z">
            <w:rPr>
              <w:ins w:id="29617" w:author="phuong vu" w:date="2018-11-25T22:43:00Z"/>
              <w:lang w:val="en-US"/>
            </w:rPr>
          </w:rPrChange>
        </w:rPr>
        <w:pPrChange w:id="29618" w:author="phuong vu" w:date="2018-11-30T22:13:00Z">
          <w:pPr>
            <w:spacing w:line="276" w:lineRule="auto"/>
          </w:pPr>
        </w:pPrChange>
      </w:pPr>
      <w:ins w:id="29619" w:author="phuong vu" w:date="2018-11-25T22:43:00Z">
        <w:r w:rsidRPr="00920004">
          <w:rPr>
            <w:b/>
            <w:lang w:val="en-US"/>
            <w:rPrChange w:id="29620" w:author="phuong vu" w:date="2018-11-30T22:36:00Z">
              <w:rPr>
                <w:b/>
                <w:lang w:val="en-US"/>
              </w:rPr>
            </w:rPrChange>
          </w:rPr>
          <w:t>Mục đích:</w:t>
        </w:r>
        <w:r w:rsidRPr="00920004">
          <w:rPr>
            <w:lang w:val="en-US"/>
            <w:rPrChange w:id="29621" w:author="phuong vu" w:date="2018-11-30T22:36:00Z">
              <w:rPr>
                <w:lang w:val="en-US"/>
              </w:rPr>
            </w:rPrChange>
          </w:rPr>
          <w:t xml:space="preserve"> Tìm ra lỗi về thông báo khi thực hiện hoàn tất xử lí, lỗi chuyển trang, hiển thị dữ liệu không đúng với mục đích.</w:t>
        </w:r>
      </w:ins>
    </w:p>
    <w:p w14:paraId="6971DA04" w14:textId="77777777" w:rsidR="006A5504" w:rsidRPr="00920004" w:rsidRDefault="006A5504" w:rsidP="00C960CE">
      <w:pPr>
        <w:ind w:firstLine="720"/>
        <w:rPr>
          <w:ins w:id="29622" w:author="phuong vu" w:date="2018-11-25T22:43:00Z"/>
          <w:lang w:val="en-US"/>
          <w:rPrChange w:id="29623" w:author="phuong vu" w:date="2018-11-30T22:36:00Z">
            <w:rPr>
              <w:ins w:id="29624" w:author="phuong vu" w:date="2018-11-25T22:43:00Z"/>
              <w:lang w:val="en-US"/>
            </w:rPr>
          </w:rPrChange>
        </w:rPr>
        <w:pPrChange w:id="29625" w:author="phuong vu" w:date="2018-11-30T22:13:00Z">
          <w:pPr>
            <w:spacing w:line="276" w:lineRule="auto"/>
          </w:pPr>
        </w:pPrChange>
      </w:pPr>
      <w:ins w:id="29626" w:author="phuong vu" w:date="2018-11-25T22:43:00Z">
        <w:r w:rsidRPr="00920004">
          <w:rPr>
            <w:b/>
            <w:lang w:val="en-US"/>
            <w:rPrChange w:id="29627" w:author="phuong vu" w:date="2018-11-30T22:36:00Z">
              <w:rPr>
                <w:b/>
                <w:lang w:val="en-US"/>
              </w:rPr>
            </w:rPrChange>
          </w:rPr>
          <w:t>Tiền điều kiện:</w:t>
        </w:r>
        <w:r w:rsidRPr="00920004">
          <w:rPr>
            <w:lang w:val="en-US"/>
            <w:rPrChange w:id="29628" w:author="phuong vu" w:date="2018-11-30T22:36:00Z">
              <w:rPr>
                <w:lang w:val="en-US"/>
              </w:rPr>
            </w:rPrChange>
          </w:rPr>
          <w:t xml:space="preserve"> Đăng nhập thành công vào trang quản lí dành cho nhân viên chi nhánh.</w:t>
        </w:r>
      </w:ins>
    </w:p>
    <w:p w14:paraId="4FC5CB6E" w14:textId="77777777" w:rsidR="006A5504" w:rsidRPr="00920004" w:rsidRDefault="006A5504" w:rsidP="00C960CE">
      <w:pPr>
        <w:ind w:left="720"/>
        <w:rPr>
          <w:ins w:id="29629" w:author="phuong vu" w:date="2018-11-25T22:43:00Z"/>
          <w:b/>
          <w:lang w:val="en-US"/>
          <w:rPrChange w:id="29630" w:author="phuong vu" w:date="2018-11-30T22:36:00Z">
            <w:rPr>
              <w:ins w:id="29631" w:author="phuong vu" w:date="2018-11-25T22:43:00Z"/>
              <w:b/>
              <w:lang w:val="en-US"/>
            </w:rPr>
          </w:rPrChange>
        </w:rPr>
        <w:pPrChange w:id="29632" w:author="phuong vu" w:date="2018-11-30T22:13:00Z">
          <w:pPr>
            <w:spacing w:line="276" w:lineRule="auto"/>
          </w:pPr>
        </w:pPrChange>
      </w:pPr>
      <w:ins w:id="29633" w:author="phuong vu" w:date="2018-11-25T22:43:00Z">
        <w:r w:rsidRPr="00920004">
          <w:rPr>
            <w:b/>
            <w:lang w:val="en-US"/>
            <w:rPrChange w:id="29634" w:author="phuong vu" w:date="2018-11-30T22:36:00Z">
              <w:rPr>
                <w:b/>
                <w:lang w:val="en-US"/>
              </w:rPr>
            </w:rPrChange>
          </w:rPr>
          <w:lastRenderedPageBreak/>
          <w:t>Mô tả:</w:t>
        </w:r>
      </w:ins>
    </w:p>
    <w:p w14:paraId="721A1E17" w14:textId="77777777" w:rsidR="006A5504" w:rsidRPr="00920004" w:rsidRDefault="006A5504" w:rsidP="00C960CE">
      <w:pPr>
        <w:ind w:left="720"/>
        <w:rPr>
          <w:ins w:id="29635" w:author="phuong vu" w:date="2018-11-25T22:43:00Z"/>
          <w:lang w:val="en-US"/>
          <w:rPrChange w:id="29636" w:author="phuong vu" w:date="2018-11-30T22:36:00Z">
            <w:rPr>
              <w:ins w:id="29637" w:author="phuong vu" w:date="2018-11-25T22:43:00Z"/>
              <w:lang w:val="en-US"/>
            </w:rPr>
          </w:rPrChange>
        </w:rPr>
        <w:pPrChange w:id="29638" w:author="phuong vu" w:date="2018-11-30T22:13:00Z">
          <w:pPr>
            <w:spacing w:line="276" w:lineRule="auto"/>
          </w:pPr>
        </w:pPrChange>
      </w:pPr>
      <w:ins w:id="29639" w:author="phuong vu" w:date="2018-11-25T22:43:00Z">
        <w:r w:rsidRPr="00920004">
          <w:rPr>
            <w:b/>
            <w:lang w:val="en-US"/>
            <w:rPrChange w:id="29640" w:author="phuong vu" w:date="2018-11-30T22:36:00Z">
              <w:rPr>
                <w:b/>
                <w:lang w:val="en-US"/>
              </w:rPr>
            </w:rPrChange>
          </w:rPr>
          <w:t xml:space="preserve">- </w:t>
        </w:r>
        <w:r w:rsidRPr="00920004">
          <w:rPr>
            <w:lang w:val="en-US"/>
            <w:rPrChange w:id="29641" w:author="phuong vu" w:date="2018-11-30T22:36:00Z">
              <w:rPr>
                <w:lang w:val="en-US"/>
              </w:rPr>
            </w:rPrChange>
          </w:rPr>
          <w:t>Bước 1: Mở trang web tại địa chỉ: localhost:3000.</w:t>
        </w:r>
      </w:ins>
    </w:p>
    <w:p w14:paraId="6F013E1B" w14:textId="77777777" w:rsidR="006A5504" w:rsidRPr="00920004" w:rsidRDefault="006A5504" w:rsidP="00C960CE">
      <w:pPr>
        <w:ind w:left="720"/>
        <w:rPr>
          <w:ins w:id="29642" w:author="phuong vu" w:date="2018-11-25T22:43:00Z"/>
          <w:lang w:val="en-US"/>
          <w:rPrChange w:id="29643" w:author="phuong vu" w:date="2018-11-30T22:36:00Z">
            <w:rPr>
              <w:ins w:id="29644" w:author="phuong vu" w:date="2018-11-25T22:43:00Z"/>
              <w:lang w:val="en-US"/>
            </w:rPr>
          </w:rPrChange>
        </w:rPr>
        <w:pPrChange w:id="29645" w:author="phuong vu" w:date="2018-11-30T22:13:00Z">
          <w:pPr>
            <w:spacing w:line="276" w:lineRule="auto"/>
          </w:pPr>
        </w:pPrChange>
      </w:pPr>
      <w:ins w:id="29646" w:author="phuong vu" w:date="2018-11-25T22:43:00Z">
        <w:r w:rsidRPr="00920004">
          <w:rPr>
            <w:lang w:val="en-US"/>
            <w:rPrChange w:id="29647" w:author="phuong vu" w:date="2018-11-30T22:36:00Z">
              <w:rPr>
                <w:lang w:val="en-US"/>
              </w:rPr>
            </w:rPrChange>
          </w:rPr>
          <w:t>- Bước 2: Đăng nhập thành công vào hệ thống.</w:t>
        </w:r>
      </w:ins>
    </w:p>
    <w:p w14:paraId="1DB8856D" w14:textId="77777777" w:rsidR="006A5504" w:rsidRPr="00920004" w:rsidRDefault="006A5504" w:rsidP="00C960CE">
      <w:pPr>
        <w:ind w:left="720"/>
        <w:rPr>
          <w:ins w:id="29648" w:author="phuong vu" w:date="2018-11-25T22:43:00Z"/>
          <w:lang w:val="en-US"/>
          <w:rPrChange w:id="29649" w:author="phuong vu" w:date="2018-11-30T22:36:00Z">
            <w:rPr>
              <w:ins w:id="29650" w:author="phuong vu" w:date="2018-11-25T22:43:00Z"/>
              <w:lang w:val="en-US"/>
            </w:rPr>
          </w:rPrChange>
        </w:rPr>
        <w:pPrChange w:id="29651" w:author="phuong vu" w:date="2018-11-30T22:13:00Z">
          <w:pPr>
            <w:spacing w:line="276" w:lineRule="auto"/>
          </w:pPr>
        </w:pPrChange>
      </w:pPr>
      <w:ins w:id="29652" w:author="phuong vu" w:date="2018-11-25T22:43:00Z">
        <w:r w:rsidRPr="00920004">
          <w:rPr>
            <w:lang w:val="en-US"/>
            <w:rPrChange w:id="29653" w:author="phuong vu" w:date="2018-11-30T22:36:00Z">
              <w:rPr>
                <w:lang w:val="en-US"/>
              </w:rPr>
            </w:rPrChange>
          </w:rPr>
          <w:t>- Bước 3: Chọn chức năng “</w:t>
        </w:r>
        <w:r w:rsidRPr="00920004">
          <w:rPr>
            <w:lang w:val="en-US"/>
            <w:rPrChange w:id="29654" w:author="phuong vu" w:date="2018-11-30T22:36:00Z">
              <w:rPr>
                <w:i/>
                <w:lang w:val="en-US"/>
              </w:rPr>
            </w:rPrChange>
          </w:rPr>
          <w:t>Đơn hàng khách hàng</w:t>
        </w:r>
        <w:r w:rsidRPr="00920004">
          <w:rPr>
            <w:lang w:val="en-US"/>
            <w:rPrChange w:id="29655" w:author="phuong vu" w:date="2018-11-30T22:36:00Z">
              <w:rPr>
                <w:lang w:val="en-US"/>
              </w:rPr>
            </w:rPrChange>
          </w:rPr>
          <w:t>”.</w:t>
        </w:r>
      </w:ins>
    </w:p>
    <w:p w14:paraId="2FB0ED5A" w14:textId="1D497AD4" w:rsidR="00F92702" w:rsidRPr="00920004" w:rsidRDefault="006A5504" w:rsidP="00C960CE">
      <w:pPr>
        <w:ind w:left="720"/>
        <w:rPr>
          <w:ins w:id="29656" w:author="phuong vu" w:date="2018-11-25T22:43:00Z"/>
          <w:lang w:val="en-US"/>
          <w:rPrChange w:id="29657" w:author="phuong vu" w:date="2018-11-30T22:36:00Z">
            <w:rPr>
              <w:ins w:id="29658" w:author="phuong vu" w:date="2018-11-25T22:43:00Z"/>
              <w:lang w:val="en-US"/>
            </w:rPr>
          </w:rPrChange>
        </w:rPr>
        <w:pPrChange w:id="29659" w:author="phuong vu" w:date="2018-11-30T22:13:00Z">
          <w:pPr>
            <w:spacing w:line="276" w:lineRule="auto"/>
          </w:pPr>
        </w:pPrChange>
      </w:pPr>
      <w:ins w:id="29660" w:author="phuong vu" w:date="2018-11-25T22:43:00Z">
        <w:r w:rsidRPr="00920004">
          <w:rPr>
            <w:lang w:val="en-US"/>
            <w:rPrChange w:id="29661" w:author="phuong vu" w:date="2018-11-30T22:36:00Z">
              <w:rPr>
                <w:lang w:val="en-US"/>
              </w:rPr>
            </w:rPrChange>
          </w:rPr>
          <w:t>- Bước 4: Xem danh sách đơn hàng theo từng trạng thái.</w:t>
        </w:r>
      </w:ins>
    </w:p>
    <w:p w14:paraId="0058DC79" w14:textId="534D0F1B" w:rsidR="006A5504" w:rsidRPr="00920004" w:rsidRDefault="006A5504" w:rsidP="00C960CE">
      <w:pPr>
        <w:ind w:left="720"/>
        <w:rPr>
          <w:ins w:id="29662" w:author="phuong vu" w:date="2018-11-25T22:43:00Z"/>
          <w:b/>
          <w:lang w:val="en-US"/>
          <w:rPrChange w:id="29663" w:author="phuong vu" w:date="2018-11-30T22:36:00Z">
            <w:rPr>
              <w:ins w:id="29664" w:author="phuong vu" w:date="2018-11-25T22:43:00Z"/>
              <w:b/>
              <w:lang w:val="en-US"/>
            </w:rPr>
          </w:rPrChange>
        </w:rPr>
        <w:pPrChange w:id="29665" w:author="phuong vu" w:date="2018-11-30T22:13:00Z">
          <w:pPr>
            <w:spacing w:line="276" w:lineRule="auto"/>
          </w:pPr>
        </w:pPrChange>
      </w:pPr>
      <w:ins w:id="29666" w:author="phuong vu" w:date="2018-11-25T22:43:00Z">
        <w:r w:rsidRPr="00920004">
          <w:rPr>
            <w:b/>
            <w:lang w:val="en-US"/>
            <w:rPrChange w:id="29667"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6A5504" w:rsidRPr="00920004" w14:paraId="58ECF7D8" w14:textId="77777777" w:rsidTr="00A4790A">
        <w:trPr>
          <w:ins w:id="29668"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hideMark/>
          </w:tcPr>
          <w:p w14:paraId="71B7A8FF" w14:textId="26611D2F" w:rsidR="006A5504" w:rsidRPr="00920004" w:rsidRDefault="002219F0" w:rsidP="00BD0851">
            <w:pPr>
              <w:spacing w:before="240" w:line="0" w:lineRule="atLeast"/>
              <w:jc w:val="center"/>
              <w:rPr>
                <w:ins w:id="29669" w:author="phuong vu" w:date="2018-11-25T22:43:00Z"/>
                <w:b/>
                <w:bCs/>
                <w:lang w:val="es-ES"/>
                <w:rPrChange w:id="29670" w:author="phuong vu" w:date="2018-11-30T22:36:00Z">
                  <w:rPr>
                    <w:ins w:id="29671" w:author="phuong vu" w:date="2018-11-25T22:43:00Z"/>
                    <w:b/>
                    <w:bCs/>
                    <w:lang w:val="es-ES"/>
                  </w:rPr>
                </w:rPrChange>
              </w:rPr>
              <w:pPrChange w:id="29672" w:author="phuong vu" w:date="2018-11-30T14:16:00Z">
                <w:pPr>
                  <w:spacing w:line="276" w:lineRule="auto"/>
                  <w:jc w:val="center"/>
                </w:pPr>
              </w:pPrChange>
            </w:pPr>
            <w:ins w:id="29673" w:author="phuong vu" w:date="2018-11-25T22:51:00Z">
              <w:r w:rsidRPr="00920004">
                <w:rPr>
                  <w:b/>
                  <w:bCs/>
                  <w:lang w:val="es-ES"/>
                  <w:rPrChange w:id="29674"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2DDB2F55" w14:textId="77777777" w:rsidR="006A5504" w:rsidRPr="00920004" w:rsidRDefault="006A5504" w:rsidP="00BD0851">
            <w:pPr>
              <w:spacing w:before="240" w:line="0" w:lineRule="atLeast"/>
              <w:jc w:val="center"/>
              <w:rPr>
                <w:ins w:id="29675" w:author="phuong vu" w:date="2018-11-25T22:43:00Z"/>
                <w:b/>
                <w:bCs/>
                <w:lang w:val="es-ES"/>
                <w:rPrChange w:id="29676" w:author="phuong vu" w:date="2018-11-30T22:36:00Z">
                  <w:rPr>
                    <w:ins w:id="29677" w:author="phuong vu" w:date="2018-11-25T22:43:00Z"/>
                    <w:b/>
                    <w:bCs/>
                    <w:lang w:val="es-ES"/>
                  </w:rPr>
                </w:rPrChange>
              </w:rPr>
              <w:pPrChange w:id="29678" w:author="phuong vu" w:date="2018-11-30T14:16:00Z">
                <w:pPr>
                  <w:spacing w:line="276" w:lineRule="auto"/>
                  <w:jc w:val="center"/>
                </w:pPr>
              </w:pPrChange>
            </w:pPr>
            <w:ins w:id="29679" w:author="phuong vu" w:date="2018-11-25T22:43:00Z">
              <w:r w:rsidRPr="00920004">
                <w:rPr>
                  <w:b/>
                  <w:bCs/>
                  <w:lang w:val="es-ES"/>
                  <w:rPrChange w:id="29680"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CB38A8C" w14:textId="77777777" w:rsidR="006A5504" w:rsidRPr="00920004" w:rsidRDefault="006A5504" w:rsidP="00BD0851">
            <w:pPr>
              <w:spacing w:before="240" w:line="0" w:lineRule="atLeast"/>
              <w:jc w:val="center"/>
              <w:rPr>
                <w:ins w:id="29681" w:author="phuong vu" w:date="2018-11-25T22:43:00Z"/>
                <w:b/>
                <w:bCs/>
                <w:lang w:val="es-ES"/>
                <w:rPrChange w:id="29682" w:author="phuong vu" w:date="2018-11-30T22:36:00Z">
                  <w:rPr>
                    <w:ins w:id="29683" w:author="phuong vu" w:date="2018-11-25T22:43:00Z"/>
                    <w:b/>
                    <w:bCs/>
                    <w:lang w:val="es-ES"/>
                  </w:rPr>
                </w:rPrChange>
              </w:rPr>
              <w:pPrChange w:id="29684" w:author="phuong vu" w:date="2018-11-30T14:16:00Z">
                <w:pPr>
                  <w:spacing w:line="276" w:lineRule="auto"/>
                  <w:jc w:val="center"/>
                </w:pPr>
              </w:pPrChange>
            </w:pPr>
            <w:ins w:id="29685" w:author="phuong vu" w:date="2018-11-25T22:43:00Z">
              <w:r w:rsidRPr="00920004">
                <w:rPr>
                  <w:b/>
                  <w:bCs/>
                  <w:lang w:val="es-ES"/>
                  <w:rPrChange w:id="29686"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ED6FF51" w14:textId="77777777" w:rsidR="006A5504" w:rsidRPr="00920004" w:rsidRDefault="006A5504" w:rsidP="00BD0851">
            <w:pPr>
              <w:spacing w:before="240" w:line="0" w:lineRule="atLeast"/>
              <w:jc w:val="center"/>
              <w:rPr>
                <w:ins w:id="29687" w:author="phuong vu" w:date="2018-11-25T22:43:00Z"/>
                <w:b/>
                <w:bCs/>
                <w:lang w:val="es-ES"/>
                <w:rPrChange w:id="29688" w:author="phuong vu" w:date="2018-11-30T22:36:00Z">
                  <w:rPr>
                    <w:ins w:id="29689" w:author="phuong vu" w:date="2018-11-25T22:43:00Z"/>
                    <w:b/>
                    <w:bCs/>
                    <w:lang w:val="es-ES"/>
                  </w:rPr>
                </w:rPrChange>
              </w:rPr>
              <w:pPrChange w:id="29690" w:author="phuong vu" w:date="2018-11-30T14:16:00Z">
                <w:pPr>
                  <w:spacing w:line="276" w:lineRule="auto"/>
                  <w:jc w:val="center"/>
                </w:pPr>
              </w:pPrChange>
            </w:pPr>
            <w:ins w:id="29691" w:author="phuong vu" w:date="2018-11-25T22:43:00Z">
              <w:r w:rsidRPr="00920004">
                <w:rPr>
                  <w:b/>
                  <w:bCs/>
                  <w:lang w:val="es-ES"/>
                  <w:rPrChange w:id="29692"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90D93D4" w14:textId="77777777" w:rsidR="006A5504" w:rsidRPr="00920004" w:rsidRDefault="006A5504" w:rsidP="00BD0851">
            <w:pPr>
              <w:spacing w:before="240" w:line="0" w:lineRule="atLeast"/>
              <w:jc w:val="center"/>
              <w:rPr>
                <w:ins w:id="29693" w:author="phuong vu" w:date="2018-11-25T22:43:00Z"/>
                <w:b/>
                <w:bCs/>
                <w:lang w:val="es-ES"/>
                <w:rPrChange w:id="29694" w:author="phuong vu" w:date="2018-11-30T22:36:00Z">
                  <w:rPr>
                    <w:ins w:id="29695" w:author="phuong vu" w:date="2018-11-25T22:43:00Z"/>
                    <w:b/>
                    <w:bCs/>
                    <w:lang w:val="es-ES"/>
                  </w:rPr>
                </w:rPrChange>
              </w:rPr>
              <w:pPrChange w:id="29696" w:author="phuong vu" w:date="2018-11-30T14:16:00Z">
                <w:pPr>
                  <w:spacing w:line="276" w:lineRule="auto"/>
                  <w:jc w:val="center"/>
                </w:pPr>
              </w:pPrChange>
            </w:pPr>
            <w:ins w:id="29697" w:author="phuong vu" w:date="2018-11-25T22:43:00Z">
              <w:r w:rsidRPr="00920004">
                <w:rPr>
                  <w:b/>
                  <w:bCs/>
                  <w:lang w:val="es-ES"/>
                  <w:rPrChange w:id="29698" w:author="phuong vu" w:date="2018-11-30T22:36:00Z">
                    <w:rPr>
                      <w:b/>
                      <w:bCs/>
                      <w:lang w:val="es-ES"/>
                    </w:rPr>
                  </w:rPrChange>
                </w:rPr>
                <w:t>Thành công/ Thât bại</w:t>
              </w:r>
            </w:ins>
          </w:p>
        </w:tc>
      </w:tr>
      <w:tr w:rsidR="006A5504" w:rsidRPr="00920004" w14:paraId="16592DD4" w14:textId="77777777" w:rsidTr="00A4790A">
        <w:trPr>
          <w:ins w:id="29699"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15ECEC6B" w14:textId="77777777" w:rsidR="006A5504" w:rsidRPr="00920004" w:rsidRDefault="006A5504" w:rsidP="00BD0851">
            <w:pPr>
              <w:spacing w:before="240" w:line="0" w:lineRule="atLeast"/>
              <w:jc w:val="center"/>
              <w:rPr>
                <w:ins w:id="29700" w:author="phuong vu" w:date="2018-11-25T22:43:00Z"/>
                <w:bCs/>
                <w:lang w:val="es-ES"/>
                <w:rPrChange w:id="29701" w:author="phuong vu" w:date="2018-11-30T22:36:00Z">
                  <w:rPr>
                    <w:ins w:id="29702" w:author="phuong vu" w:date="2018-11-25T22:43:00Z"/>
                    <w:bCs/>
                    <w:lang w:val="es-ES"/>
                  </w:rPr>
                </w:rPrChange>
              </w:rPr>
              <w:pPrChange w:id="29703" w:author="phuong vu" w:date="2018-11-30T14:16:00Z">
                <w:pPr>
                  <w:spacing w:line="276" w:lineRule="auto"/>
                  <w:jc w:val="center"/>
                </w:pPr>
              </w:pPrChange>
            </w:pPr>
            <w:ins w:id="29704" w:author="phuong vu" w:date="2018-11-25T22:43:00Z">
              <w:r w:rsidRPr="00920004">
                <w:rPr>
                  <w:bCs/>
                  <w:lang w:val="es-ES"/>
                  <w:rPrChange w:id="29705"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3D367B45" w14:textId="6DCCFD61" w:rsidR="006A5504" w:rsidRPr="00920004" w:rsidRDefault="006A5504" w:rsidP="00BD0851">
            <w:pPr>
              <w:spacing w:before="240" w:line="0" w:lineRule="atLeast"/>
              <w:jc w:val="left"/>
              <w:rPr>
                <w:ins w:id="29706" w:author="phuong vu" w:date="2018-11-25T22:43:00Z"/>
                <w:lang w:val="es-ES"/>
                <w:rPrChange w:id="29707" w:author="phuong vu" w:date="2018-11-30T22:36:00Z">
                  <w:rPr>
                    <w:ins w:id="29708" w:author="phuong vu" w:date="2018-11-25T22:43:00Z"/>
                    <w:lang w:val="es-ES"/>
                  </w:rPr>
                </w:rPrChange>
              </w:rPr>
              <w:pPrChange w:id="29709" w:author="phuong vu" w:date="2018-11-30T14:16:00Z">
                <w:pPr>
                  <w:spacing w:line="276" w:lineRule="auto"/>
                  <w:jc w:val="left"/>
                </w:pPr>
              </w:pPrChange>
            </w:pPr>
            <w:ins w:id="29710" w:author="phuong vu" w:date="2018-11-25T22:44:00Z">
              <w:r w:rsidRPr="00920004">
                <w:rPr>
                  <w:lang w:val="es-ES"/>
                  <w:rPrChange w:id="29711" w:author="phuong vu" w:date="2018-11-30T22:36:00Z">
                    <w:rPr>
                      <w:lang w:val="es-ES"/>
                    </w:rPr>
                  </w:rPrChange>
                </w:rPr>
                <w:t xml:space="preserve">Trạng thái: </w:t>
              </w:r>
            </w:ins>
            <w:ins w:id="29712" w:author="phuong vu" w:date="2018-11-25T22:45:00Z">
              <w:r w:rsidRPr="00920004">
                <w:rPr>
                  <w:lang w:val="es-ES"/>
                  <w:rPrChange w:id="29713" w:author="phuong vu" w:date="2018-11-30T22:36:00Z">
                    <w:rPr>
                      <w:lang w:val="es-ES"/>
                    </w:rPr>
                  </w:rPrChange>
                </w:rPr>
                <w:t>Đang chờ</w:t>
              </w:r>
            </w:ins>
          </w:p>
        </w:tc>
        <w:tc>
          <w:tcPr>
            <w:tcW w:w="1942" w:type="dxa"/>
            <w:tcBorders>
              <w:top w:val="single" w:sz="4" w:space="0" w:color="auto"/>
              <w:left w:val="single" w:sz="4" w:space="0" w:color="auto"/>
              <w:bottom w:val="single" w:sz="4" w:space="0" w:color="auto"/>
              <w:right w:val="single" w:sz="4" w:space="0" w:color="auto"/>
            </w:tcBorders>
          </w:tcPr>
          <w:p w14:paraId="6E23DAF5" w14:textId="2C9116D1" w:rsidR="006A5504" w:rsidRPr="00920004" w:rsidRDefault="006A5504" w:rsidP="00BD0851">
            <w:pPr>
              <w:spacing w:before="240" w:line="0" w:lineRule="atLeast"/>
              <w:jc w:val="left"/>
              <w:rPr>
                <w:ins w:id="29714" w:author="phuong vu" w:date="2018-11-25T22:43:00Z"/>
                <w:lang w:val="es-ES"/>
                <w:rPrChange w:id="29715" w:author="phuong vu" w:date="2018-11-30T22:36:00Z">
                  <w:rPr>
                    <w:ins w:id="29716" w:author="phuong vu" w:date="2018-11-25T22:43:00Z"/>
                    <w:lang w:val="es-ES"/>
                  </w:rPr>
                </w:rPrChange>
              </w:rPr>
              <w:pPrChange w:id="29717" w:author="phuong vu" w:date="2018-11-30T14:16:00Z">
                <w:pPr>
                  <w:spacing w:line="276" w:lineRule="auto"/>
                  <w:jc w:val="left"/>
                </w:pPr>
              </w:pPrChange>
            </w:pPr>
            <w:ins w:id="29718" w:author="phuong vu" w:date="2018-11-25T22:45:00Z">
              <w:r w:rsidRPr="00920004">
                <w:rPr>
                  <w:lang w:val="es-ES"/>
                  <w:rPrChange w:id="29719" w:author="phuong vu" w:date="2018-11-30T22:36:00Z">
                    <w:rPr>
                      <w:lang w:val="es-ES"/>
                    </w:rPr>
                  </w:rPrChange>
                </w:rPr>
                <w:t>Danh sách đơn hàng có trạng thái “đang chờ”.</w:t>
              </w:r>
            </w:ins>
          </w:p>
        </w:tc>
        <w:tc>
          <w:tcPr>
            <w:tcW w:w="1713" w:type="dxa"/>
            <w:tcBorders>
              <w:top w:val="single" w:sz="4" w:space="0" w:color="auto"/>
              <w:left w:val="single" w:sz="4" w:space="0" w:color="auto"/>
              <w:bottom w:val="single" w:sz="4" w:space="0" w:color="auto"/>
              <w:right w:val="single" w:sz="4" w:space="0" w:color="auto"/>
            </w:tcBorders>
          </w:tcPr>
          <w:p w14:paraId="7093E17C" w14:textId="0B8F8F19" w:rsidR="006A5504" w:rsidRPr="00920004" w:rsidRDefault="006A5504" w:rsidP="00BD0851">
            <w:pPr>
              <w:spacing w:before="240" w:line="0" w:lineRule="atLeast"/>
              <w:jc w:val="left"/>
              <w:rPr>
                <w:ins w:id="29720" w:author="phuong vu" w:date="2018-11-25T22:43:00Z"/>
                <w:lang w:val="es-ES"/>
                <w:rPrChange w:id="29721" w:author="phuong vu" w:date="2018-11-30T22:36:00Z">
                  <w:rPr>
                    <w:ins w:id="29722" w:author="phuong vu" w:date="2018-11-25T22:43:00Z"/>
                    <w:lang w:val="es-ES"/>
                  </w:rPr>
                </w:rPrChange>
              </w:rPr>
              <w:pPrChange w:id="29723" w:author="phuong vu" w:date="2018-11-30T14:16:00Z">
                <w:pPr>
                  <w:spacing w:line="276" w:lineRule="auto"/>
                  <w:jc w:val="left"/>
                </w:pPr>
              </w:pPrChange>
            </w:pPr>
            <w:ins w:id="29724" w:author="phuong vu" w:date="2018-11-25T22:46:00Z">
              <w:r w:rsidRPr="00920004">
                <w:rPr>
                  <w:lang w:val="es-ES"/>
                  <w:rPrChange w:id="29725" w:author="phuong vu" w:date="2018-11-30T22:36:00Z">
                    <w:rPr>
                      <w:lang w:val="es-ES"/>
                    </w:rPr>
                  </w:rPrChange>
                </w:rPr>
                <w:t>Danh sách đơn hàng có trạng thái “</w:t>
              </w:r>
              <w:r w:rsidRPr="00920004">
                <w:rPr>
                  <w:lang w:val="es-ES"/>
                  <w:rPrChange w:id="29726" w:author="phuong vu" w:date="2018-11-30T22:36:00Z">
                    <w:rPr>
                      <w:i/>
                      <w:lang w:val="es-ES"/>
                    </w:rPr>
                  </w:rPrChange>
                </w:rPr>
                <w:t>đang chờ</w:t>
              </w:r>
              <w:r w:rsidRPr="00920004">
                <w:rPr>
                  <w:lang w:val="es-ES"/>
                  <w:rPrChange w:id="2972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43E553E" w14:textId="76C1DEC6" w:rsidR="006A5504" w:rsidRPr="00920004" w:rsidRDefault="006A5504" w:rsidP="00BD0851">
            <w:pPr>
              <w:spacing w:before="240" w:line="0" w:lineRule="atLeast"/>
              <w:jc w:val="left"/>
              <w:rPr>
                <w:ins w:id="29728" w:author="phuong vu" w:date="2018-11-25T22:43:00Z"/>
                <w:lang w:val="es-ES"/>
                <w:rPrChange w:id="29729" w:author="phuong vu" w:date="2018-11-30T22:36:00Z">
                  <w:rPr>
                    <w:ins w:id="29730" w:author="phuong vu" w:date="2018-11-25T22:43:00Z"/>
                    <w:lang w:val="es-ES"/>
                  </w:rPr>
                </w:rPrChange>
              </w:rPr>
              <w:pPrChange w:id="29731" w:author="phuong vu" w:date="2018-11-30T14:16:00Z">
                <w:pPr>
                  <w:spacing w:line="276" w:lineRule="auto"/>
                  <w:jc w:val="left"/>
                </w:pPr>
              </w:pPrChange>
            </w:pPr>
            <w:ins w:id="29732" w:author="phuong vu" w:date="2018-11-25T22:46:00Z">
              <w:r w:rsidRPr="00920004">
                <w:rPr>
                  <w:lang w:val="es-ES"/>
                  <w:rPrChange w:id="29733" w:author="phuong vu" w:date="2018-11-30T22:36:00Z">
                    <w:rPr>
                      <w:lang w:val="es-ES"/>
                    </w:rPr>
                  </w:rPrChange>
                </w:rPr>
                <w:t>Thành công</w:t>
              </w:r>
            </w:ins>
          </w:p>
        </w:tc>
      </w:tr>
      <w:tr w:rsidR="006A5504" w:rsidRPr="00920004" w14:paraId="27EFA7BB" w14:textId="77777777" w:rsidTr="00A4790A">
        <w:trPr>
          <w:ins w:id="29734"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763FCCB1" w14:textId="77777777" w:rsidR="006A5504" w:rsidRPr="00920004" w:rsidRDefault="006A5504" w:rsidP="00BD0851">
            <w:pPr>
              <w:spacing w:before="240" w:line="0" w:lineRule="atLeast"/>
              <w:jc w:val="center"/>
              <w:rPr>
                <w:ins w:id="29735" w:author="phuong vu" w:date="2018-11-25T22:43:00Z"/>
                <w:bCs/>
                <w:lang w:val="es-ES"/>
                <w:rPrChange w:id="29736" w:author="phuong vu" w:date="2018-11-30T22:36:00Z">
                  <w:rPr>
                    <w:ins w:id="29737" w:author="phuong vu" w:date="2018-11-25T22:43:00Z"/>
                    <w:bCs/>
                    <w:lang w:val="es-ES"/>
                  </w:rPr>
                </w:rPrChange>
              </w:rPr>
              <w:pPrChange w:id="29738" w:author="phuong vu" w:date="2018-11-30T14:16:00Z">
                <w:pPr>
                  <w:spacing w:line="276" w:lineRule="auto"/>
                  <w:jc w:val="center"/>
                </w:pPr>
              </w:pPrChange>
            </w:pPr>
            <w:ins w:id="29739" w:author="phuong vu" w:date="2018-11-25T22:43:00Z">
              <w:r w:rsidRPr="00920004">
                <w:rPr>
                  <w:bCs/>
                  <w:lang w:val="es-ES"/>
                  <w:rPrChange w:id="29740"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7D0195F3" w14:textId="3D762563" w:rsidR="006A5504" w:rsidRPr="00920004" w:rsidRDefault="006A5504" w:rsidP="00BD0851">
            <w:pPr>
              <w:spacing w:before="240" w:line="0" w:lineRule="atLeast"/>
              <w:jc w:val="left"/>
              <w:rPr>
                <w:ins w:id="29741" w:author="phuong vu" w:date="2018-11-25T22:43:00Z"/>
                <w:lang w:val="es-ES"/>
                <w:rPrChange w:id="29742" w:author="phuong vu" w:date="2018-11-30T22:36:00Z">
                  <w:rPr>
                    <w:ins w:id="29743" w:author="phuong vu" w:date="2018-11-25T22:43:00Z"/>
                    <w:lang w:val="es-ES"/>
                  </w:rPr>
                </w:rPrChange>
              </w:rPr>
              <w:pPrChange w:id="29744" w:author="phuong vu" w:date="2018-11-30T14:16:00Z">
                <w:pPr>
                  <w:spacing w:line="276" w:lineRule="auto"/>
                  <w:jc w:val="left"/>
                </w:pPr>
              </w:pPrChange>
            </w:pPr>
            <w:ins w:id="29745" w:author="phuong vu" w:date="2018-11-25T22:46:00Z">
              <w:r w:rsidRPr="00920004">
                <w:rPr>
                  <w:lang w:val="es-ES"/>
                  <w:rPrChange w:id="29746" w:author="phuong vu" w:date="2018-11-30T22:36:00Z">
                    <w:rPr>
                      <w:lang w:val="es-ES"/>
                    </w:rPr>
                  </w:rPrChange>
                </w:rPr>
                <w:t>Trạng thái: Đã xác nhận, đang chờ xử lí và đang xử lí</w:t>
              </w:r>
            </w:ins>
            <w:ins w:id="29747" w:author="phuong vu" w:date="2018-11-25T22:48:00Z">
              <w:r w:rsidR="002219F0" w:rsidRPr="00920004">
                <w:rPr>
                  <w:lang w:val="es-ES"/>
                  <w:rPrChange w:id="29748"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4ACF04E1" w14:textId="2E52F390" w:rsidR="006A5504" w:rsidRPr="00920004" w:rsidRDefault="002219F0" w:rsidP="00BD0851">
            <w:pPr>
              <w:spacing w:before="240" w:line="0" w:lineRule="atLeast"/>
              <w:jc w:val="left"/>
              <w:rPr>
                <w:ins w:id="29749" w:author="phuong vu" w:date="2018-11-25T22:43:00Z"/>
                <w:lang w:val="es-ES"/>
                <w:rPrChange w:id="29750" w:author="phuong vu" w:date="2018-11-30T22:36:00Z">
                  <w:rPr>
                    <w:ins w:id="29751" w:author="phuong vu" w:date="2018-11-25T22:43:00Z"/>
                    <w:lang w:val="es-ES"/>
                  </w:rPr>
                </w:rPrChange>
              </w:rPr>
              <w:pPrChange w:id="29752" w:author="phuong vu" w:date="2018-11-30T14:16:00Z">
                <w:pPr>
                  <w:spacing w:line="276" w:lineRule="auto"/>
                  <w:jc w:val="left"/>
                </w:pPr>
              </w:pPrChange>
            </w:pPr>
            <w:ins w:id="29753" w:author="phuong vu" w:date="2018-11-25T22:47:00Z">
              <w:r w:rsidRPr="00920004">
                <w:rPr>
                  <w:lang w:val="es-ES"/>
                  <w:rPrChange w:id="29754" w:author="phuong vu" w:date="2018-11-30T22:36:00Z">
                    <w:rPr>
                      <w:lang w:val="es-ES"/>
                    </w:rPr>
                  </w:rPrChange>
                </w:rPr>
                <w:t>Danh sách đơn hàng có trạng thái “đã xác nhận”, “đang chờ xử lí” và “đang xử lí”.</w:t>
              </w:r>
            </w:ins>
          </w:p>
        </w:tc>
        <w:tc>
          <w:tcPr>
            <w:tcW w:w="1713" w:type="dxa"/>
            <w:tcBorders>
              <w:top w:val="single" w:sz="4" w:space="0" w:color="auto"/>
              <w:left w:val="single" w:sz="4" w:space="0" w:color="auto"/>
              <w:bottom w:val="single" w:sz="4" w:space="0" w:color="auto"/>
              <w:right w:val="single" w:sz="4" w:space="0" w:color="auto"/>
            </w:tcBorders>
          </w:tcPr>
          <w:p w14:paraId="7559562E" w14:textId="07F6B54A" w:rsidR="006A5504" w:rsidRPr="00920004" w:rsidRDefault="002219F0" w:rsidP="00BD0851">
            <w:pPr>
              <w:spacing w:before="240" w:line="0" w:lineRule="atLeast"/>
              <w:jc w:val="left"/>
              <w:rPr>
                <w:ins w:id="29755" w:author="phuong vu" w:date="2018-11-25T22:43:00Z"/>
                <w:lang w:val="es-ES"/>
                <w:rPrChange w:id="29756" w:author="phuong vu" w:date="2018-11-30T22:36:00Z">
                  <w:rPr>
                    <w:ins w:id="29757" w:author="phuong vu" w:date="2018-11-25T22:43:00Z"/>
                    <w:lang w:val="es-ES"/>
                  </w:rPr>
                </w:rPrChange>
              </w:rPr>
              <w:pPrChange w:id="29758" w:author="phuong vu" w:date="2018-11-30T14:16:00Z">
                <w:pPr>
                  <w:spacing w:line="276" w:lineRule="auto"/>
                  <w:jc w:val="left"/>
                </w:pPr>
              </w:pPrChange>
            </w:pPr>
            <w:ins w:id="29759" w:author="phuong vu" w:date="2018-11-25T22:47:00Z">
              <w:r w:rsidRPr="00920004">
                <w:rPr>
                  <w:lang w:val="es-ES"/>
                  <w:rPrChange w:id="29760" w:author="phuong vu" w:date="2018-11-30T22:36:00Z">
                    <w:rPr>
                      <w:lang w:val="es-ES"/>
                    </w:rPr>
                  </w:rPrChange>
                </w:rPr>
                <w:t>Danh sách đơn hàng có trạng thái “</w:t>
              </w:r>
              <w:r w:rsidRPr="00920004">
                <w:rPr>
                  <w:lang w:val="es-ES"/>
                  <w:rPrChange w:id="29761" w:author="phuong vu" w:date="2018-11-30T22:36:00Z">
                    <w:rPr>
                      <w:i/>
                      <w:lang w:val="es-ES"/>
                    </w:rPr>
                  </w:rPrChange>
                </w:rPr>
                <w:t>đã xác nhận”, “đang chờ xử lí”</w:t>
              </w:r>
              <w:r w:rsidRPr="00920004">
                <w:rPr>
                  <w:lang w:val="es-ES"/>
                  <w:rPrChange w:id="29762" w:author="phuong vu" w:date="2018-11-30T22:36:00Z">
                    <w:rPr>
                      <w:lang w:val="es-ES"/>
                    </w:rPr>
                  </w:rPrChange>
                </w:rPr>
                <w:t xml:space="preserve"> và</w:t>
              </w:r>
              <w:r w:rsidRPr="00920004">
                <w:rPr>
                  <w:lang w:val="es-ES"/>
                  <w:rPrChange w:id="29763" w:author="phuong vu" w:date="2018-11-30T22:36:00Z">
                    <w:rPr>
                      <w:i/>
                      <w:lang w:val="es-ES"/>
                    </w:rPr>
                  </w:rPrChange>
                </w:rPr>
                <w:t xml:space="preserve"> “đang xử lí</w:t>
              </w:r>
              <w:r w:rsidRPr="00920004">
                <w:rPr>
                  <w:lang w:val="es-ES"/>
                  <w:rPrChange w:id="2976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F4C29E1" w14:textId="31344635" w:rsidR="006A5504" w:rsidRPr="00920004" w:rsidRDefault="002219F0" w:rsidP="00BD0851">
            <w:pPr>
              <w:spacing w:before="240" w:line="0" w:lineRule="atLeast"/>
              <w:jc w:val="left"/>
              <w:rPr>
                <w:ins w:id="29765" w:author="phuong vu" w:date="2018-11-25T22:43:00Z"/>
                <w:lang w:val="en-US"/>
                <w:rPrChange w:id="29766" w:author="phuong vu" w:date="2018-11-30T22:36:00Z">
                  <w:rPr>
                    <w:ins w:id="29767" w:author="phuong vu" w:date="2018-11-25T22:43:00Z"/>
                    <w:lang w:val="en-US"/>
                  </w:rPr>
                </w:rPrChange>
              </w:rPr>
              <w:pPrChange w:id="29768" w:author="phuong vu" w:date="2018-11-30T14:16:00Z">
                <w:pPr>
                  <w:spacing w:line="276" w:lineRule="auto"/>
                  <w:jc w:val="left"/>
                </w:pPr>
              </w:pPrChange>
            </w:pPr>
            <w:ins w:id="29769" w:author="phuong vu" w:date="2018-11-25T22:47:00Z">
              <w:r w:rsidRPr="00920004">
                <w:rPr>
                  <w:lang w:val="en-US"/>
                  <w:rPrChange w:id="29770" w:author="phuong vu" w:date="2018-11-30T22:36:00Z">
                    <w:rPr>
                      <w:lang w:val="en-US"/>
                    </w:rPr>
                  </w:rPrChange>
                </w:rPr>
                <w:t>Thành công</w:t>
              </w:r>
            </w:ins>
          </w:p>
        </w:tc>
      </w:tr>
      <w:tr w:rsidR="006A5504" w:rsidRPr="00920004" w14:paraId="1BCE3B84" w14:textId="77777777" w:rsidTr="00A4790A">
        <w:trPr>
          <w:ins w:id="29771"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300288AD" w14:textId="6FB62CDB" w:rsidR="006A5504" w:rsidRPr="00920004" w:rsidRDefault="002219F0" w:rsidP="00BD0851">
            <w:pPr>
              <w:spacing w:before="240" w:line="0" w:lineRule="atLeast"/>
              <w:jc w:val="center"/>
              <w:rPr>
                <w:ins w:id="29772" w:author="phuong vu" w:date="2018-11-25T22:43:00Z"/>
                <w:bCs/>
                <w:lang w:val="es-ES"/>
                <w:rPrChange w:id="29773" w:author="phuong vu" w:date="2018-11-30T22:36:00Z">
                  <w:rPr>
                    <w:ins w:id="29774" w:author="phuong vu" w:date="2018-11-25T22:43:00Z"/>
                    <w:bCs/>
                    <w:lang w:val="es-ES"/>
                  </w:rPr>
                </w:rPrChange>
              </w:rPr>
              <w:pPrChange w:id="29775" w:author="phuong vu" w:date="2018-11-30T14:16:00Z">
                <w:pPr>
                  <w:spacing w:line="276" w:lineRule="auto"/>
                  <w:jc w:val="center"/>
                </w:pPr>
              </w:pPrChange>
            </w:pPr>
            <w:ins w:id="29776" w:author="phuong vu" w:date="2018-11-25T22:49:00Z">
              <w:r w:rsidRPr="00920004">
                <w:rPr>
                  <w:bCs/>
                  <w:lang w:val="es-ES"/>
                  <w:rPrChange w:id="29777"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04E1B66" w14:textId="428F0A6B" w:rsidR="006A5504" w:rsidRPr="00920004" w:rsidRDefault="002219F0" w:rsidP="00BD0851">
            <w:pPr>
              <w:spacing w:before="240" w:line="0" w:lineRule="atLeast"/>
              <w:jc w:val="left"/>
              <w:rPr>
                <w:ins w:id="29778" w:author="phuong vu" w:date="2018-11-25T22:43:00Z"/>
                <w:lang w:val="es-ES"/>
                <w:rPrChange w:id="29779" w:author="phuong vu" w:date="2018-11-30T22:36:00Z">
                  <w:rPr>
                    <w:ins w:id="29780" w:author="phuong vu" w:date="2018-11-25T22:43:00Z"/>
                    <w:lang w:val="es-ES"/>
                  </w:rPr>
                </w:rPrChange>
              </w:rPr>
              <w:pPrChange w:id="29781" w:author="phuong vu" w:date="2018-11-30T14:16:00Z">
                <w:pPr>
                  <w:spacing w:line="276" w:lineRule="auto"/>
                  <w:jc w:val="left"/>
                </w:pPr>
              </w:pPrChange>
            </w:pPr>
            <w:ins w:id="29782" w:author="phuong vu" w:date="2018-11-25T22:48:00Z">
              <w:r w:rsidRPr="00920004">
                <w:rPr>
                  <w:lang w:val="es-ES"/>
                  <w:rPrChange w:id="29783" w:author="phuong vu" w:date="2018-11-30T22:36:00Z">
                    <w:rPr>
                      <w:lang w:val="es-ES"/>
                    </w:rPr>
                  </w:rPrChange>
                </w:rPr>
                <w:t>Trạng thái: Hoàn tất xử lí</w:t>
              </w:r>
            </w:ins>
          </w:p>
        </w:tc>
        <w:tc>
          <w:tcPr>
            <w:tcW w:w="1942" w:type="dxa"/>
            <w:tcBorders>
              <w:top w:val="single" w:sz="4" w:space="0" w:color="auto"/>
              <w:left w:val="single" w:sz="4" w:space="0" w:color="auto"/>
              <w:bottom w:val="single" w:sz="4" w:space="0" w:color="auto"/>
              <w:right w:val="single" w:sz="4" w:space="0" w:color="auto"/>
            </w:tcBorders>
          </w:tcPr>
          <w:p w14:paraId="6A6895E2" w14:textId="15BA8EDE" w:rsidR="006A5504" w:rsidRPr="00920004" w:rsidRDefault="002219F0" w:rsidP="00BD0851">
            <w:pPr>
              <w:spacing w:before="240" w:line="0" w:lineRule="atLeast"/>
              <w:jc w:val="left"/>
              <w:rPr>
                <w:ins w:id="29784" w:author="phuong vu" w:date="2018-11-25T22:43:00Z"/>
                <w:lang w:val="es-ES"/>
                <w:rPrChange w:id="29785" w:author="phuong vu" w:date="2018-11-30T22:36:00Z">
                  <w:rPr>
                    <w:ins w:id="29786" w:author="phuong vu" w:date="2018-11-25T22:43:00Z"/>
                    <w:lang w:val="es-ES"/>
                  </w:rPr>
                </w:rPrChange>
              </w:rPr>
              <w:pPrChange w:id="29787" w:author="phuong vu" w:date="2018-11-30T14:16:00Z">
                <w:pPr>
                  <w:spacing w:line="276" w:lineRule="auto"/>
                  <w:jc w:val="left"/>
                </w:pPr>
              </w:pPrChange>
            </w:pPr>
            <w:ins w:id="29788" w:author="phuong vu" w:date="2018-11-25T22:48:00Z">
              <w:r w:rsidRPr="00920004">
                <w:rPr>
                  <w:lang w:val="es-ES"/>
                  <w:rPrChange w:id="29789" w:author="phuong vu" w:date="2018-11-30T22:36:00Z">
                    <w:rPr>
                      <w:lang w:val="es-ES"/>
                    </w:rPr>
                  </w:rPrChange>
                </w:rPr>
                <w:t>Danh sách đơn hàng có trạng thái “</w:t>
              </w:r>
            </w:ins>
            <w:ins w:id="29790" w:author="phuong vu" w:date="2018-11-25T22:49:00Z">
              <w:r w:rsidRPr="00920004">
                <w:rPr>
                  <w:lang w:val="es-ES"/>
                  <w:rPrChange w:id="29791" w:author="phuong vu" w:date="2018-11-30T22:36:00Z">
                    <w:rPr>
                      <w:i/>
                      <w:lang w:val="es-ES"/>
                    </w:rPr>
                  </w:rPrChange>
                </w:rPr>
                <w:t>hoàn tất xử lí</w:t>
              </w:r>
            </w:ins>
            <w:ins w:id="29792" w:author="phuong vu" w:date="2018-11-25T22:48:00Z">
              <w:r w:rsidRPr="00920004">
                <w:rPr>
                  <w:lang w:val="es-ES"/>
                  <w:rPrChange w:id="29793"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AB8C175" w14:textId="395543EB" w:rsidR="006A5504" w:rsidRPr="00920004" w:rsidRDefault="002219F0" w:rsidP="00BD0851">
            <w:pPr>
              <w:spacing w:before="240" w:line="0" w:lineRule="atLeast"/>
              <w:jc w:val="left"/>
              <w:rPr>
                <w:ins w:id="29794" w:author="phuong vu" w:date="2018-11-25T22:43:00Z"/>
                <w:lang w:val="es-ES"/>
                <w:rPrChange w:id="29795" w:author="phuong vu" w:date="2018-11-30T22:36:00Z">
                  <w:rPr>
                    <w:ins w:id="29796" w:author="phuong vu" w:date="2018-11-25T22:43:00Z"/>
                    <w:lang w:val="es-ES"/>
                  </w:rPr>
                </w:rPrChange>
              </w:rPr>
              <w:pPrChange w:id="29797" w:author="phuong vu" w:date="2018-11-30T14:16:00Z">
                <w:pPr>
                  <w:spacing w:line="276" w:lineRule="auto"/>
                  <w:jc w:val="left"/>
                </w:pPr>
              </w:pPrChange>
            </w:pPr>
            <w:ins w:id="29798" w:author="phuong vu" w:date="2018-11-25T22:49:00Z">
              <w:r w:rsidRPr="00920004">
                <w:rPr>
                  <w:lang w:val="es-ES"/>
                  <w:rPrChange w:id="29799" w:author="phuong vu" w:date="2018-11-30T22:36:00Z">
                    <w:rPr>
                      <w:lang w:val="es-ES"/>
                    </w:rPr>
                  </w:rPrChange>
                </w:rPr>
                <w:t>Danh sách đơn hàng có trạng thái “</w:t>
              </w:r>
              <w:r w:rsidRPr="00920004">
                <w:rPr>
                  <w:lang w:val="es-ES"/>
                  <w:rPrChange w:id="29800" w:author="phuong vu" w:date="2018-11-30T22:36:00Z">
                    <w:rPr>
                      <w:i/>
                      <w:lang w:val="es-ES"/>
                    </w:rPr>
                  </w:rPrChange>
                </w:rPr>
                <w:t>hoàn tất xử lí</w:t>
              </w:r>
              <w:r w:rsidRPr="00920004">
                <w:rPr>
                  <w:lang w:val="es-ES"/>
                  <w:rPrChange w:id="29801"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CE2972B" w14:textId="631D1FCF" w:rsidR="006A5504" w:rsidRPr="00920004" w:rsidRDefault="002219F0" w:rsidP="00BD0851">
            <w:pPr>
              <w:spacing w:before="240" w:line="0" w:lineRule="atLeast"/>
              <w:jc w:val="left"/>
              <w:rPr>
                <w:ins w:id="29802" w:author="phuong vu" w:date="2018-11-25T22:43:00Z"/>
                <w:lang w:val="es-ES"/>
                <w:rPrChange w:id="29803" w:author="phuong vu" w:date="2018-11-30T22:36:00Z">
                  <w:rPr>
                    <w:ins w:id="29804" w:author="phuong vu" w:date="2018-11-25T22:43:00Z"/>
                    <w:lang w:val="es-ES"/>
                  </w:rPr>
                </w:rPrChange>
              </w:rPr>
              <w:pPrChange w:id="29805" w:author="phuong vu" w:date="2018-11-30T14:16:00Z">
                <w:pPr>
                  <w:spacing w:line="276" w:lineRule="auto"/>
                  <w:jc w:val="left"/>
                </w:pPr>
              </w:pPrChange>
            </w:pPr>
            <w:ins w:id="29806" w:author="phuong vu" w:date="2018-11-25T22:49:00Z">
              <w:r w:rsidRPr="00920004">
                <w:rPr>
                  <w:lang w:val="es-ES"/>
                  <w:rPrChange w:id="29807" w:author="phuong vu" w:date="2018-11-30T22:36:00Z">
                    <w:rPr>
                      <w:lang w:val="es-ES"/>
                    </w:rPr>
                  </w:rPrChange>
                </w:rPr>
                <w:t>Thành công</w:t>
              </w:r>
            </w:ins>
          </w:p>
        </w:tc>
      </w:tr>
      <w:tr w:rsidR="002219F0" w:rsidRPr="00920004" w14:paraId="21CF4371" w14:textId="77777777" w:rsidTr="00A4790A">
        <w:trPr>
          <w:ins w:id="29808" w:author="phuong vu" w:date="2018-11-25T22:49:00Z"/>
        </w:trPr>
        <w:tc>
          <w:tcPr>
            <w:tcW w:w="708" w:type="dxa"/>
            <w:tcBorders>
              <w:top w:val="single" w:sz="4" w:space="0" w:color="auto"/>
              <w:left w:val="single" w:sz="4" w:space="0" w:color="auto"/>
              <w:bottom w:val="single" w:sz="4" w:space="0" w:color="auto"/>
              <w:right w:val="single" w:sz="4" w:space="0" w:color="auto"/>
            </w:tcBorders>
            <w:vAlign w:val="center"/>
          </w:tcPr>
          <w:p w14:paraId="7E875054" w14:textId="275AFC87" w:rsidR="002219F0" w:rsidRPr="00920004" w:rsidRDefault="002219F0" w:rsidP="00BD0851">
            <w:pPr>
              <w:spacing w:before="240" w:line="0" w:lineRule="atLeast"/>
              <w:jc w:val="center"/>
              <w:rPr>
                <w:ins w:id="29809" w:author="phuong vu" w:date="2018-11-25T22:49:00Z"/>
                <w:bCs/>
                <w:lang w:val="es-ES"/>
                <w:rPrChange w:id="29810" w:author="phuong vu" w:date="2018-11-30T22:36:00Z">
                  <w:rPr>
                    <w:ins w:id="29811" w:author="phuong vu" w:date="2018-11-25T22:49:00Z"/>
                    <w:bCs/>
                    <w:lang w:val="es-ES"/>
                  </w:rPr>
                </w:rPrChange>
              </w:rPr>
              <w:pPrChange w:id="29812" w:author="phuong vu" w:date="2018-11-30T14:16:00Z">
                <w:pPr>
                  <w:spacing w:line="276" w:lineRule="auto"/>
                  <w:jc w:val="center"/>
                </w:pPr>
              </w:pPrChange>
            </w:pPr>
            <w:ins w:id="29813" w:author="phuong vu" w:date="2018-11-25T22:49:00Z">
              <w:r w:rsidRPr="00920004">
                <w:rPr>
                  <w:bCs/>
                  <w:lang w:val="es-ES"/>
                  <w:rPrChange w:id="29814"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8219A5B" w14:textId="2F4AAD77" w:rsidR="002219F0" w:rsidRPr="00920004" w:rsidRDefault="002219F0" w:rsidP="00BD0851">
            <w:pPr>
              <w:spacing w:before="240" w:line="0" w:lineRule="atLeast"/>
              <w:jc w:val="left"/>
              <w:rPr>
                <w:ins w:id="29815" w:author="phuong vu" w:date="2018-11-25T22:49:00Z"/>
                <w:lang w:val="es-ES"/>
                <w:rPrChange w:id="29816" w:author="phuong vu" w:date="2018-11-30T22:36:00Z">
                  <w:rPr>
                    <w:ins w:id="29817" w:author="phuong vu" w:date="2018-11-25T22:49:00Z"/>
                    <w:lang w:val="es-ES"/>
                  </w:rPr>
                </w:rPrChange>
              </w:rPr>
              <w:pPrChange w:id="29818" w:author="phuong vu" w:date="2018-11-30T14:16:00Z">
                <w:pPr>
                  <w:spacing w:line="276" w:lineRule="auto"/>
                  <w:jc w:val="left"/>
                </w:pPr>
              </w:pPrChange>
            </w:pPr>
            <w:ins w:id="29819" w:author="phuong vu" w:date="2018-11-25T22:49:00Z">
              <w:r w:rsidRPr="00920004">
                <w:rPr>
                  <w:lang w:val="es-ES"/>
                  <w:rPrChange w:id="29820" w:author="phuong vu" w:date="2018-11-30T22:36:00Z">
                    <w:rPr>
                      <w:lang w:val="es-ES"/>
                    </w:rPr>
                  </w:rPrChange>
                </w:rPr>
                <w:t xml:space="preserve">Trạng thái: Thành công </w:t>
              </w:r>
            </w:ins>
            <w:ins w:id="29821" w:author="phuong vu" w:date="2018-11-26T02:07:00Z">
              <w:r w:rsidR="00404CBA" w:rsidRPr="00920004">
                <w:rPr>
                  <w:lang w:val="es-ES"/>
                  <w:rPrChange w:id="29822" w:author="phuong vu" w:date="2018-11-30T22:36:00Z">
                    <w:rPr>
                      <w:lang w:val="es-ES"/>
                    </w:rPr>
                  </w:rPrChange>
                </w:rPr>
                <w:t>hoặc</w:t>
              </w:r>
            </w:ins>
            <w:ins w:id="29823" w:author="phuong vu" w:date="2018-11-25T22:49:00Z">
              <w:r w:rsidRPr="00920004">
                <w:rPr>
                  <w:lang w:val="es-ES"/>
                  <w:rPrChange w:id="29824" w:author="phuong vu" w:date="2018-11-30T22:36:00Z">
                    <w:rPr>
                      <w:lang w:val="es-ES"/>
                    </w:rPr>
                  </w:rPrChange>
                </w:rPr>
                <w:t xml:space="preserve"> bị hủy.</w:t>
              </w:r>
            </w:ins>
          </w:p>
        </w:tc>
        <w:tc>
          <w:tcPr>
            <w:tcW w:w="1942" w:type="dxa"/>
            <w:tcBorders>
              <w:top w:val="single" w:sz="4" w:space="0" w:color="auto"/>
              <w:left w:val="single" w:sz="4" w:space="0" w:color="auto"/>
              <w:bottom w:val="single" w:sz="4" w:space="0" w:color="auto"/>
              <w:right w:val="single" w:sz="4" w:space="0" w:color="auto"/>
            </w:tcBorders>
          </w:tcPr>
          <w:p w14:paraId="2C2B6801" w14:textId="63279178" w:rsidR="002219F0" w:rsidRPr="00920004" w:rsidRDefault="002219F0" w:rsidP="00BD0851">
            <w:pPr>
              <w:spacing w:before="240" w:line="0" w:lineRule="atLeast"/>
              <w:jc w:val="left"/>
              <w:rPr>
                <w:ins w:id="29825" w:author="phuong vu" w:date="2018-11-25T22:49:00Z"/>
                <w:lang w:val="es-ES"/>
                <w:rPrChange w:id="29826" w:author="phuong vu" w:date="2018-11-30T22:36:00Z">
                  <w:rPr>
                    <w:ins w:id="29827" w:author="phuong vu" w:date="2018-11-25T22:49:00Z"/>
                    <w:lang w:val="es-ES"/>
                  </w:rPr>
                </w:rPrChange>
              </w:rPr>
              <w:pPrChange w:id="29828" w:author="phuong vu" w:date="2018-11-30T14:16:00Z">
                <w:pPr>
                  <w:spacing w:line="276" w:lineRule="auto"/>
                  <w:jc w:val="left"/>
                </w:pPr>
              </w:pPrChange>
            </w:pPr>
            <w:ins w:id="29829" w:author="phuong vu" w:date="2018-11-25T22:49:00Z">
              <w:r w:rsidRPr="00920004">
                <w:rPr>
                  <w:lang w:val="es-ES"/>
                  <w:rPrChange w:id="29830" w:author="phuong vu" w:date="2018-11-30T22:36:00Z">
                    <w:rPr>
                      <w:lang w:val="es-ES"/>
                    </w:rPr>
                  </w:rPrChange>
                </w:rPr>
                <w:t>Danh sách đơn hàng có trạng thái “</w:t>
              </w:r>
              <w:r w:rsidRPr="00920004">
                <w:rPr>
                  <w:lang w:val="es-ES"/>
                  <w:rPrChange w:id="29831" w:author="phuong vu" w:date="2018-11-30T22:36:00Z">
                    <w:rPr>
                      <w:i/>
                      <w:lang w:val="es-ES"/>
                    </w:rPr>
                  </w:rPrChange>
                </w:rPr>
                <w:t>thành công</w:t>
              </w:r>
              <w:r w:rsidRPr="00920004">
                <w:rPr>
                  <w:lang w:val="es-ES"/>
                  <w:rPrChange w:id="29832" w:author="phuong vu" w:date="2018-11-30T22:36:00Z">
                    <w:rPr>
                      <w:lang w:val="es-ES"/>
                    </w:rPr>
                  </w:rPrChange>
                </w:rPr>
                <w:t>”, “bị h</w:t>
              </w:r>
            </w:ins>
            <w:ins w:id="29833" w:author="phuong vu" w:date="2018-11-25T22:50:00Z">
              <w:r w:rsidRPr="00920004">
                <w:rPr>
                  <w:lang w:val="es-ES"/>
                  <w:rPrChange w:id="29834" w:author="phuong vu" w:date="2018-11-30T22:36:00Z">
                    <w:rPr>
                      <w:lang w:val="es-ES"/>
                    </w:rPr>
                  </w:rPrChange>
                </w:rPr>
                <w:t>ủy</w:t>
              </w:r>
            </w:ins>
            <w:ins w:id="29835" w:author="phuong vu" w:date="2018-11-25T22:49:00Z">
              <w:r w:rsidRPr="00920004">
                <w:rPr>
                  <w:lang w:val="es-ES"/>
                  <w:rPrChange w:id="29836"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1841CB21" w14:textId="159D34A5" w:rsidR="002219F0" w:rsidRPr="00920004" w:rsidRDefault="002219F0" w:rsidP="00BD0851">
            <w:pPr>
              <w:spacing w:before="240" w:line="0" w:lineRule="atLeast"/>
              <w:jc w:val="left"/>
              <w:rPr>
                <w:ins w:id="29837" w:author="phuong vu" w:date="2018-11-25T22:49:00Z"/>
                <w:lang w:val="es-ES"/>
                <w:rPrChange w:id="29838" w:author="phuong vu" w:date="2018-11-30T22:36:00Z">
                  <w:rPr>
                    <w:ins w:id="29839" w:author="phuong vu" w:date="2018-11-25T22:49:00Z"/>
                    <w:lang w:val="es-ES"/>
                  </w:rPr>
                </w:rPrChange>
              </w:rPr>
              <w:pPrChange w:id="29840" w:author="phuong vu" w:date="2018-11-30T14:16:00Z">
                <w:pPr>
                  <w:spacing w:line="276" w:lineRule="auto"/>
                  <w:jc w:val="left"/>
                </w:pPr>
              </w:pPrChange>
            </w:pPr>
            <w:ins w:id="29841" w:author="phuong vu" w:date="2018-11-25T22:50:00Z">
              <w:r w:rsidRPr="00920004">
                <w:rPr>
                  <w:lang w:val="es-ES"/>
                  <w:rPrChange w:id="29842" w:author="phuong vu" w:date="2018-11-30T22:36:00Z">
                    <w:rPr>
                      <w:lang w:val="es-ES"/>
                    </w:rPr>
                  </w:rPrChange>
                </w:rPr>
                <w:t>Danh sách đơn hàng có trạng thái “</w:t>
              </w:r>
              <w:r w:rsidRPr="00920004">
                <w:rPr>
                  <w:lang w:val="es-ES"/>
                  <w:rPrChange w:id="29843" w:author="phuong vu" w:date="2018-11-30T22:36:00Z">
                    <w:rPr>
                      <w:i/>
                      <w:lang w:val="es-ES"/>
                    </w:rPr>
                  </w:rPrChange>
                </w:rPr>
                <w:t>thành công</w:t>
              </w:r>
              <w:r w:rsidRPr="00920004">
                <w:rPr>
                  <w:lang w:val="es-ES"/>
                  <w:rPrChange w:id="29844" w:author="phuong vu" w:date="2018-11-30T22:36:00Z">
                    <w:rPr>
                      <w:lang w:val="es-ES"/>
                    </w:rPr>
                  </w:rPrChange>
                </w:rPr>
                <w:t>”, “</w:t>
              </w:r>
              <w:r w:rsidRPr="00920004">
                <w:rPr>
                  <w:lang w:val="es-ES"/>
                  <w:rPrChange w:id="29845" w:author="phuong vu" w:date="2018-11-30T22:36:00Z">
                    <w:rPr>
                      <w:i/>
                      <w:lang w:val="es-ES"/>
                    </w:rPr>
                  </w:rPrChange>
                </w:rPr>
                <w:t>bị hủy</w:t>
              </w:r>
              <w:r w:rsidRPr="00920004">
                <w:rPr>
                  <w:lang w:val="es-ES"/>
                  <w:rPrChange w:id="29846"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2F1A5F85" w14:textId="76F16EF1" w:rsidR="002219F0" w:rsidRPr="00920004" w:rsidRDefault="002219F0" w:rsidP="00BD0851">
            <w:pPr>
              <w:spacing w:before="240" w:line="0" w:lineRule="atLeast"/>
              <w:jc w:val="left"/>
              <w:rPr>
                <w:ins w:id="29847" w:author="phuong vu" w:date="2018-11-25T22:49:00Z"/>
                <w:lang w:val="es-ES"/>
                <w:rPrChange w:id="29848" w:author="phuong vu" w:date="2018-11-30T22:36:00Z">
                  <w:rPr>
                    <w:ins w:id="29849" w:author="phuong vu" w:date="2018-11-25T22:49:00Z"/>
                    <w:lang w:val="es-ES"/>
                  </w:rPr>
                </w:rPrChange>
              </w:rPr>
              <w:pPrChange w:id="29850" w:author="phuong vu" w:date="2018-11-30T14:16:00Z">
                <w:pPr>
                  <w:spacing w:line="276" w:lineRule="auto"/>
                  <w:jc w:val="left"/>
                </w:pPr>
              </w:pPrChange>
            </w:pPr>
            <w:ins w:id="29851" w:author="phuong vu" w:date="2018-11-25T22:50:00Z">
              <w:r w:rsidRPr="00920004">
                <w:rPr>
                  <w:lang w:val="es-ES"/>
                  <w:rPrChange w:id="29852" w:author="phuong vu" w:date="2018-11-30T22:36:00Z">
                    <w:rPr>
                      <w:lang w:val="es-ES"/>
                    </w:rPr>
                  </w:rPrChange>
                </w:rPr>
                <w:t>Thành công</w:t>
              </w:r>
            </w:ins>
          </w:p>
        </w:tc>
      </w:tr>
      <w:tr w:rsidR="002219F0" w:rsidRPr="00920004" w14:paraId="16CFA35C" w14:textId="77777777" w:rsidTr="00A4790A">
        <w:trPr>
          <w:ins w:id="29853" w:author="phuong vu" w:date="2018-11-25T22:50:00Z"/>
        </w:trPr>
        <w:tc>
          <w:tcPr>
            <w:tcW w:w="708" w:type="dxa"/>
            <w:tcBorders>
              <w:top w:val="single" w:sz="4" w:space="0" w:color="auto"/>
              <w:left w:val="single" w:sz="4" w:space="0" w:color="auto"/>
              <w:bottom w:val="single" w:sz="4" w:space="0" w:color="auto"/>
              <w:right w:val="single" w:sz="4" w:space="0" w:color="auto"/>
            </w:tcBorders>
            <w:vAlign w:val="center"/>
          </w:tcPr>
          <w:p w14:paraId="2F72A34F" w14:textId="36BAB938" w:rsidR="002219F0" w:rsidRPr="00920004" w:rsidRDefault="002219F0" w:rsidP="00BD0851">
            <w:pPr>
              <w:spacing w:before="240" w:line="0" w:lineRule="atLeast"/>
              <w:jc w:val="center"/>
              <w:rPr>
                <w:ins w:id="29854" w:author="phuong vu" w:date="2018-11-25T22:50:00Z"/>
                <w:bCs/>
                <w:lang w:val="es-ES"/>
                <w:rPrChange w:id="29855" w:author="phuong vu" w:date="2018-11-30T22:36:00Z">
                  <w:rPr>
                    <w:ins w:id="29856" w:author="phuong vu" w:date="2018-11-25T22:50:00Z"/>
                    <w:bCs/>
                    <w:lang w:val="es-ES"/>
                  </w:rPr>
                </w:rPrChange>
              </w:rPr>
              <w:pPrChange w:id="29857" w:author="phuong vu" w:date="2018-11-30T14:16:00Z">
                <w:pPr>
                  <w:spacing w:line="276" w:lineRule="auto"/>
                  <w:jc w:val="center"/>
                </w:pPr>
              </w:pPrChange>
            </w:pPr>
            <w:ins w:id="29858" w:author="phuong vu" w:date="2018-11-25T22:50:00Z">
              <w:r w:rsidRPr="00920004">
                <w:rPr>
                  <w:bCs/>
                  <w:lang w:val="es-ES"/>
                  <w:rPrChange w:id="29859"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5BEFE3DE" w14:textId="0F293CDF" w:rsidR="002219F0" w:rsidRPr="00920004" w:rsidRDefault="002219F0" w:rsidP="00BD0851">
            <w:pPr>
              <w:spacing w:before="240" w:line="0" w:lineRule="atLeast"/>
              <w:jc w:val="left"/>
              <w:rPr>
                <w:ins w:id="29860" w:author="phuong vu" w:date="2018-11-25T22:50:00Z"/>
                <w:lang w:val="es-ES"/>
                <w:rPrChange w:id="29861" w:author="phuong vu" w:date="2018-11-30T22:36:00Z">
                  <w:rPr>
                    <w:ins w:id="29862" w:author="phuong vu" w:date="2018-11-25T22:50:00Z"/>
                    <w:lang w:val="es-ES"/>
                  </w:rPr>
                </w:rPrChange>
              </w:rPr>
              <w:pPrChange w:id="29863" w:author="phuong vu" w:date="2018-11-30T14:16:00Z">
                <w:pPr>
                  <w:spacing w:line="276" w:lineRule="auto"/>
                  <w:jc w:val="left"/>
                </w:pPr>
              </w:pPrChange>
            </w:pPr>
            <w:ins w:id="29864" w:author="phuong vu" w:date="2018-11-25T22:50:00Z">
              <w:r w:rsidRPr="00920004">
                <w:rPr>
                  <w:lang w:val="es-ES"/>
                  <w:rPrChange w:id="29865" w:author="phuong vu" w:date="2018-11-30T22:36:00Z">
                    <w:rPr>
                      <w:lang w:val="es-ES"/>
                    </w:rPr>
                  </w:rPrChange>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1D059125" w14:textId="1E7FBF1F" w:rsidR="002219F0" w:rsidRPr="00920004" w:rsidRDefault="002219F0" w:rsidP="00BD0851">
            <w:pPr>
              <w:spacing w:before="240" w:line="0" w:lineRule="atLeast"/>
              <w:jc w:val="left"/>
              <w:rPr>
                <w:ins w:id="29866" w:author="phuong vu" w:date="2018-11-25T22:50:00Z"/>
                <w:lang w:val="es-ES"/>
                <w:rPrChange w:id="29867" w:author="phuong vu" w:date="2018-11-30T22:36:00Z">
                  <w:rPr>
                    <w:ins w:id="29868" w:author="phuong vu" w:date="2018-11-25T22:50:00Z"/>
                    <w:lang w:val="es-ES"/>
                  </w:rPr>
                </w:rPrChange>
              </w:rPr>
              <w:pPrChange w:id="29869" w:author="phuong vu" w:date="2018-11-30T14:16:00Z">
                <w:pPr>
                  <w:spacing w:line="276" w:lineRule="auto"/>
                  <w:jc w:val="left"/>
                </w:pPr>
              </w:pPrChange>
            </w:pPr>
            <w:ins w:id="29870" w:author="phuong vu" w:date="2018-11-25T22:50:00Z">
              <w:r w:rsidRPr="00920004">
                <w:rPr>
                  <w:lang w:val="es-ES"/>
                  <w:rPrChange w:id="29871" w:author="phuong vu" w:date="2018-11-30T22:36:00Z">
                    <w:rPr>
                      <w:lang w:val="es-ES"/>
                    </w:rPr>
                  </w:rPrChange>
                </w:rPr>
                <w:t>Hiện thị rỗng với thông báo “Không có dữ liệu”.</w:t>
              </w:r>
            </w:ins>
          </w:p>
        </w:tc>
        <w:tc>
          <w:tcPr>
            <w:tcW w:w="1713" w:type="dxa"/>
            <w:tcBorders>
              <w:top w:val="single" w:sz="4" w:space="0" w:color="auto"/>
              <w:left w:val="single" w:sz="4" w:space="0" w:color="auto"/>
              <w:bottom w:val="single" w:sz="4" w:space="0" w:color="auto"/>
              <w:right w:val="single" w:sz="4" w:space="0" w:color="auto"/>
            </w:tcBorders>
          </w:tcPr>
          <w:p w14:paraId="799DF594" w14:textId="73ED1352" w:rsidR="002219F0" w:rsidRPr="00920004" w:rsidRDefault="002219F0" w:rsidP="00BD0851">
            <w:pPr>
              <w:spacing w:before="240" w:line="0" w:lineRule="atLeast"/>
              <w:jc w:val="left"/>
              <w:rPr>
                <w:ins w:id="29872" w:author="phuong vu" w:date="2018-11-25T22:50:00Z"/>
                <w:lang w:val="es-ES"/>
                <w:rPrChange w:id="29873" w:author="phuong vu" w:date="2018-11-30T22:36:00Z">
                  <w:rPr>
                    <w:ins w:id="29874" w:author="phuong vu" w:date="2018-11-25T22:50:00Z"/>
                    <w:lang w:val="es-ES"/>
                  </w:rPr>
                </w:rPrChange>
              </w:rPr>
              <w:pPrChange w:id="29875" w:author="phuong vu" w:date="2018-11-30T14:16:00Z">
                <w:pPr>
                  <w:spacing w:line="276" w:lineRule="auto"/>
                  <w:jc w:val="left"/>
                </w:pPr>
              </w:pPrChange>
            </w:pPr>
            <w:ins w:id="29876" w:author="phuong vu" w:date="2018-11-25T22:50:00Z">
              <w:r w:rsidRPr="00920004">
                <w:rPr>
                  <w:lang w:val="es-ES"/>
                  <w:rPrChange w:id="29877" w:author="phuong vu" w:date="2018-11-30T22:36:00Z">
                    <w:rPr>
                      <w:lang w:val="es-ES"/>
                    </w:rPr>
                  </w:rPrChange>
                </w:rPr>
                <w:t>Hiện thị rỗng với thông báo “</w:t>
              </w:r>
              <w:r w:rsidRPr="00920004">
                <w:rPr>
                  <w:lang w:val="es-ES"/>
                  <w:rPrChange w:id="29878" w:author="phuong vu" w:date="2018-11-30T22:36:00Z">
                    <w:rPr>
                      <w:i/>
                      <w:lang w:val="es-ES"/>
                    </w:rPr>
                  </w:rPrChange>
                </w:rPr>
                <w:t>Không có dữ liệu</w:t>
              </w:r>
              <w:r w:rsidRPr="00920004">
                <w:rPr>
                  <w:lang w:val="es-ES"/>
                  <w:rPrChange w:id="29879"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BE3375C" w14:textId="2EC5D1A1" w:rsidR="002219F0" w:rsidRPr="00920004" w:rsidRDefault="002219F0" w:rsidP="00BD0851">
            <w:pPr>
              <w:spacing w:before="240" w:line="0" w:lineRule="atLeast"/>
              <w:jc w:val="left"/>
              <w:rPr>
                <w:ins w:id="29880" w:author="phuong vu" w:date="2018-11-25T22:50:00Z"/>
                <w:lang w:val="es-ES"/>
                <w:rPrChange w:id="29881" w:author="phuong vu" w:date="2018-11-30T22:36:00Z">
                  <w:rPr>
                    <w:ins w:id="29882" w:author="phuong vu" w:date="2018-11-25T22:50:00Z"/>
                    <w:lang w:val="es-ES"/>
                  </w:rPr>
                </w:rPrChange>
              </w:rPr>
              <w:pPrChange w:id="29883" w:author="phuong vu" w:date="2018-11-30T14:16:00Z">
                <w:pPr>
                  <w:spacing w:line="276" w:lineRule="auto"/>
                  <w:jc w:val="left"/>
                </w:pPr>
              </w:pPrChange>
            </w:pPr>
            <w:ins w:id="29884" w:author="phuong vu" w:date="2018-11-25T22:50:00Z">
              <w:r w:rsidRPr="00920004">
                <w:rPr>
                  <w:lang w:val="es-ES"/>
                  <w:rPrChange w:id="29885" w:author="phuong vu" w:date="2018-11-30T22:36:00Z">
                    <w:rPr>
                      <w:lang w:val="es-ES"/>
                    </w:rPr>
                  </w:rPrChange>
                </w:rPr>
                <w:t>Thành công</w:t>
              </w:r>
            </w:ins>
          </w:p>
        </w:tc>
      </w:tr>
      <w:tr w:rsidR="006A5504" w:rsidRPr="00920004" w14:paraId="7F49952B" w14:textId="77777777" w:rsidTr="00A4790A">
        <w:trPr>
          <w:ins w:id="29886"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51CE0A33" w14:textId="29245634" w:rsidR="006A5504" w:rsidRPr="00920004" w:rsidRDefault="00A4790A" w:rsidP="00BD0851">
            <w:pPr>
              <w:spacing w:before="240" w:line="0" w:lineRule="atLeast"/>
              <w:jc w:val="center"/>
              <w:rPr>
                <w:ins w:id="29887" w:author="phuong vu" w:date="2018-11-25T22:43:00Z"/>
                <w:bCs/>
                <w:lang w:val="es-ES"/>
                <w:rPrChange w:id="29888" w:author="phuong vu" w:date="2018-11-30T22:36:00Z">
                  <w:rPr>
                    <w:ins w:id="29889" w:author="phuong vu" w:date="2018-11-25T22:43:00Z"/>
                    <w:bCs/>
                    <w:lang w:val="es-ES"/>
                  </w:rPr>
                </w:rPrChange>
              </w:rPr>
              <w:pPrChange w:id="29890" w:author="phuong vu" w:date="2018-11-30T14:16:00Z">
                <w:pPr>
                  <w:spacing w:line="276" w:lineRule="auto"/>
                  <w:jc w:val="center"/>
                </w:pPr>
              </w:pPrChange>
            </w:pPr>
            <w:ins w:id="29891" w:author="phuong vu" w:date="2018-11-25T23:03:00Z">
              <w:r w:rsidRPr="00920004">
                <w:rPr>
                  <w:bCs/>
                  <w:lang w:val="es-ES"/>
                  <w:rPrChange w:id="29892"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686A18CC" w14:textId="6F7EB72C" w:rsidR="006A5504" w:rsidRPr="00920004" w:rsidRDefault="006A5504" w:rsidP="00BD0851">
            <w:pPr>
              <w:spacing w:before="240" w:line="0" w:lineRule="atLeast"/>
              <w:jc w:val="left"/>
              <w:rPr>
                <w:ins w:id="29893" w:author="phuong vu" w:date="2018-11-25T22:43:00Z"/>
                <w:lang w:val="es-ES"/>
                <w:rPrChange w:id="29894" w:author="phuong vu" w:date="2018-11-30T22:36:00Z">
                  <w:rPr>
                    <w:ins w:id="29895" w:author="phuong vu" w:date="2018-11-25T22:43:00Z"/>
                    <w:lang w:val="es-ES"/>
                  </w:rPr>
                </w:rPrChange>
              </w:rPr>
              <w:pPrChange w:id="29896" w:author="phuong vu" w:date="2018-11-30T14:16:00Z">
                <w:pPr>
                  <w:spacing w:line="276" w:lineRule="auto"/>
                  <w:jc w:val="left"/>
                </w:pPr>
              </w:pPrChange>
            </w:pPr>
            <w:ins w:id="29897" w:author="phuong vu" w:date="2018-11-25T22:43:00Z">
              <w:r w:rsidRPr="00920004">
                <w:rPr>
                  <w:lang w:val="es-ES"/>
                  <w:rPrChange w:id="29898" w:author="phuong vu" w:date="2018-11-30T22:36:00Z">
                    <w:rPr>
                      <w:lang w:val="es-ES"/>
                    </w:rPr>
                  </w:rPrChange>
                </w:rPr>
                <w:t xml:space="preserve">Dữ liệu lỗi, kết nối </w:t>
              </w:r>
            </w:ins>
            <w:ins w:id="29899" w:author="phuong vu" w:date="2018-11-30T13:58:00Z">
              <w:r w:rsidR="00184C15" w:rsidRPr="00920004">
                <w:rPr>
                  <w:lang w:val="es-ES"/>
                  <w:rPrChange w:id="29900" w:author="phuong vu" w:date="2018-11-30T22:36:00Z">
                    <w:rPr>
                      <w:lang w:val="es-ES"/>
                    </w:rPr>
                  </w:rPrChange>
                </w:rPr>
                <w:t>máy chủ</w:t>
              </w:r>
            </w:ins>
            <w:ins w:id="29901" w:author="phuong vu" w:date="2018-11-25T22:43:00Z">
              <w:r w:rsidRPr="00920004">
                <w:rPr>
                  <w:lang w:val="es-ES"/>
                  <w:rPrChange w:id="29902"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494634E2" w14:textId="77777777" w:rsidR="006A5504" w:rsidRPr="00920004" w:rsidRDefault="006A5504" w:rsidP="00BD0851">
            <w:pPr>
              <w:spacing w:before="240" w:line="0" w:lineRule="atLeast"/>
              <w:jc w:val="left"/>
              <w:rPr>
                <w:ins w:id="29903" w:author="phuong vu" w:date="2018-11-25T22:43:00Z"/>
                <w:lang w:val="es-ES"/>
                <w:rPrChange w:id="29904" w:author="phuong vu" w:date="2018-11-30T22:36:00Z">
                  <w:rPr>
                    <w:ins w:id="29905" w:author="phuong vu" w:date="2018-11-25T22:43:00Z"/>
                    <w:lang w:val="es-ES"/>
                  </w:rPr>
                </w:rPrChange>
              </w:rPr>
              <w:pPrChange w:id="29906" w:author="phuong vu" w:date="2018-11-30T14:16:00Z">
                <w:pPr>
                  <w:spacing w:line="276" w:lineRule="auto"/>
                  <w:jc w:val="left"/>
                </w:pPr>
              </w:pPrChange>
            </w:pPr>
            <w:ins w:id="29907" w:author="phuong vu" w:date="2018-11-25T22:43:00Z">
              <w:r w:rsidRPr="00920004">
                <w:rPr>
                  <w:lang w:val="es-ES"/>
                  <w:rPrChange w:id="29908"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256795B9" w14:textId="77777777" w:rsidR="006A5504" w:rsidRPr="00920004" w:rsidRDefault="006A5504" w:rsidP="00BD0851">
            <w:pPr>
              <w:spacing w:before="240" w:line="0" w:lineRule="atLeast"/>
              <w:jc w:val="left"/>
              <w:rPr>
                <w:ins w:id="29909" w:author="phuong vu" w:date="2018-11-25T22:43:00Z"/>
                <w:lang w:val="es-ES"/>
                <w:rPrChange w:id="29910" w:author="phuong vu" w:date="2018-11-30T22:36:00Z">
                  <w:rPr>
                    <w:ins w:id="29911" w:author="phuong vu" w:date="2018-11-25T22:43:00Z"/>
                    <w:lang w:val="es-ES"/>
                  </w:rPr>
                </w:rPrChange>
              </w:rPr>
              <w:pPrChange w:id="29912" w:author="phuong vu" w:date="2018-11-30T14:16:00Z">
                <w:pPr>
                  <w:spacing w:line="276" w:lineRule="auto"/>
                  <w:jc w:val="left"/>
                </w:pPr>
              </w:pPrChange>
            </w:pPr>
            <w:ins w:id="29913" w:author="phuong vu" w:date="2018-11-25T22:43:00Z">
              <w:r w:rsidRPr="00920004">
                <w:rPr>
                  <w:lang w:val="es-ES"/>
                  <w:rPrChange w:id="29914"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1E7A8F6" w14:textId="77777777" w:rsidR="006A5504" w:rsidRPr="00920004" w:rsidRDefault="006A5504" w:rsidP="00BD0851">
            <w:pPr>
              <w:keepNext/>
              <w:spacing w:before="240" w:line="0" w:lineRule="atLeast"/>
              <w:jc w:val="left"/>
              <w:rPr>
                <w:ins w:id="29915" w:author="phuong vu" w:date="2018-11-25T22:43:00Z"/>
                <w:lang w:val="es-ES"/>
                <w:rPrChange w:id="29916" w:author="phuong vu" w:date="2018-11-30T22:36:00Z">
                  <w:rPr>
                    <w:ins w:id="29917" w:author="phuong vu" w:date="2018-11-25T22:43:00Z"/>
                    <w:lang w:val="es-ES"/>
                  </w:rPr>
                </w:rPrChange>
              </w:rPr>
              <w:pPrChange w:id="29918" w:author="phuong vu" w:date="2018-11-30T14:16:00Z">
                <w:pPr>
                  <w:spacing w:line="276" w:lineRule="auto"/>
                  <w:jc w:val="left"/>
                </w:pPr>
              </w:pPrChange>
            </w:pPr>
            <w:ins w:id="29919" w:author="phuong vu" w:date="2018-11-25T22:43:00Z">
              <w:r w:rsidRPr="00920004">
                <w:rPr>
                  <w:lang w:val="es-ES"/>
                  <w:rPrChange w:id="29920" w:author="phuong vu" w:date="2018-11-30T22:36:00Z">
                    <w:rPr>
                      <w:lang w:val="es-ES"/>
                    </w:rPr>
                  </w:rPrChange>
                </w:rPr>
                <w:t>Thành công</w:t>
              </w:r>
            </w:ins>
          </w:p>
        </w:tc>
      </w:tr>
    </w:tbl>
    <w:p w14:paraId="4E496BC1" w14:textId="59177BC0" w:rsidR="006A5504" w:rsidRPr="00920004" w:rsidRDefault="00FA2022" w:rsidP="00A17FA5">
      <w:pPr>
        <w:pStyle w:val="Caption"/>
        <w:rPr>
          <w:ins w:id="29921" w:author="phuong vu" w:date="2018-11-25T22:36:00Z"/>
          <w:rPrChange w:id="29922" w:author="phuong vu" w:date="2018-11-30T22:36:00Z">
            <w:rPr>
              <w:ins w:id="29923" w:author="phuong vu" w:date="2018-11-25T22:36:00Z"/>
              <w:rFonts w:cstheme="majorHAnsi"/>
            </w:rPr>
          </w:rPrChange>
        </w:rPr>
        <w:pPrChange w:id="29924" w:author="phuong vu" w:date="2018-11-30T22:42:00Z">
          <w:pPr>
            <w:pStyle w:val="Heading3"/>
            <w:spacing w:line="276" w:lineRule="auto"/>
          </w:pPr>
        </w:pPrChange>
      </w:pPr>
      <w:bookmarkStart w:id="29925" w:name="_Toc531381640"/>
      <w:ins w:id="29926" w:author="phuong vu" w:date="2018-11-25T23:30:00Z">
        <w:r w:rsidRPr="00920004">
          <w:rPr>
            <w:rPrChange w:id="29927" w:author="phuong vu" w:date="2018-11-30T22:36:00Z">
              <w:rPr/>
            </w:rPrChange>
          </w:rPr>
          <w:t xml:space="preserve">Bảng </w:t>
        </w:r>
      </w:ins>
      <w:ins w:id="29928" w:author="phuong vu" w:date="2018-11-30T14:54:00Z">
        <w:r w:rsidR="00D632EE" w:rsidRPr="00920004">
          <w:rPr>
            <w:rPrChange w:id="29929" w:author="phuong vu" w:date="2018-11-30T22:36:00Z">
              <w:rPr/>
            </w:rPrChange>
          </w:rPr>
          <w:fldChar w:fldCharType="begin"/>
        </w:r>
        <w:r w:rsidR="00D632EE" w:rsidRPr="00920004">
          <w:rPr>
            <w:rPrChange w:id="29930" w:author="phuong vu" w:date="2018-11-30T22:36:00Z">
              <w:rPr/>
            </w:rPrChange>
          </w:rPr>
          <w:instrText xml:space="preserve"> STYLEREF 1 \s </w:instrText>
        </w:r>
      </w:ins>
      <w:r w:rsidR="00D632EE" w:rsidRPr="00920004">
        <w:rPr>
          <w:rPrChange w:id="29931" w:author="phuong vu" w:date="2018-11-30T22:36:00Z">
            <w:rPr/>
          </w:rPrChange>
        </w:rPr>
        <w:fldChar w:fldCharType="separate"/>
      </w:r>
      <w:r w:rsidR="00B5490C">
        <w:rPr>
          <w:noProof/>
        </w:rPr>
        <w:t>4</w:t>
      </w:r>
      <w:ins w:id="29932" w:author="phuong vu" w:date="2018-11-30T14:54:00Z">
        <w:r w:rsidR="00D632EE" w:rsidRPr="00920004">
          <w:rPr>
            <w:rPrChange w:id="29933" w:author="phuong vu" w:date="2018-11-30T22:36:00Z">
              <w:rPr/>
            </w:rPrChange>
          </w:rPr>
          <w:fldChar w:fldCharType="end"/>
        </w:r>
        <w:r w:rsidR="00D632EE" w:rsidRPr="00920004">
          <w:rPr>
            <w:rPrChange w:id="29934" w:author="phuong vu" w:date="2018-11-30T22:36:00Z">
              <w:rPr/>
            </w:rPrChange>
          </w:rPr>
          <w:t>.</w:t>
        </w:r>
        <w:r w:rsidR="00D632EE" w:rsidRPr="00920004">
          <w:rPr>
            <w:rPrChange w:id="29935" w:author="phuong vu" w:date="2018-11-30T22:36:00Z">
              <w:rPr/>
            </w:rPrChange>
          </w:rPr>
          <w:fldChar w:fldCharType="begin"/>
        </w:r>
        <w:r w:rsidR="00D632EE" w:rsidRPr="00920004">
          <w:rPr>
            <w:rPrChange w:id="29936" w:author="phuong vu" w:date="2018-11-30T22:36:00Z">
              <w:rPr/>
            </w:rPrChange>
          </w:rPr>
          <w:instrText xml:space="preserve"> SEQ Bảng \* ARABIC \s 1 </w:instrText>
        </w:r>
      </w:ins>
      <w:r w:rsidR="00D632EE" w:rsidRPr="00920004">
        <w:rPr>
          <w:rPrChange w:id="29937" w:author="phuong vu" w:date="2018-11-30T22:36:00Z">
            <w:rPr/>
          </w:rPrChange>
        </w:rPr>
        <w:fldChar w:fldCharType="separate"/>
      </w:r>
      <w:ins w:id="29938" w:author="phuong vu" w:date="2018-11-30T22:44:00Z">
        <w:r w:rsidR="00B5490C">
          <w:rPr>
            <w:noProof/>
          </w:rPr>
          <w:t>3</w:t>
        </w:r>
      </w:ins>
      <w:ins w:id="29939" w:author="phuong vu" w:date="2018-11-30T14:54:00Z">
        <w:r w:rsidR="00D632EE" w:rsidRPr="00920004">
          <w:rPr>
            <w:rPrChange w:id="29940" w:author="phuong vu" w:date="2018-11-30T22:36:00Z">
              <w:rPr/>
            </w:rPrChange>
          </w:rPr>
          <w:fldChar w:fldCharType="end"/>
        </w:r>
      </w:ins>
      <w:ins w:id="29941" w:author="phuong vu" w:date="2018-11-25T23:30:00Z">
        <w:r w:rsidRPr="00920004">
          <w:rPr>
            <w:lang w:val="en-US"/>
            <w:rPrChange w:id="29942" w:author="phuong vu" w:date="2018-11-30T22:36:00Z">
              <w:rPr/>
            </w:rPrChange>
          </w:rPr>
          <w:t xml:space="preserve"> Kiểm thử chức năng danh sách đơn hàng theo trạng thái</w:t>
        </w:r>
      </w:ins>
      <w:bookmarkEnd w:id="29925"/>
    </w:p>
    <w:p w14:paraId="4D4DBE8B" w14:textId="3B8BF9A0" w:rsidR="006C2726" w:rsidRPr="00920004" w:rsidRDefault="006C2726" w:rsidP="00BD0851">
      <w:pPr>
        <w:pStyle w:val="Heading4"/>
        <w:spacing w:before="240" w:line="0" w:lineRule="atLeast"/>
        <w:rPr>
          <w:ins w:id="29943" w:author="phuong vu" w:date="2018-11-23T10:12:00Z"/>
          <w:rPrChange w:id="29944" w:author="phuong vu" w:date="2018-11-30T22:36:00Z">
            <w:rPr>
              <w:ins w:id="29945" w:author="phuong vu" w:date="2018-11-23T10:12:00Z"/>
            </w:rPr>
          </w:rPrChange>
        </w:rPr>
        <w:pPrChange w:id="29946" w:author="phuong vu" w:date="2018-11-30T14:16:00Z">
          <w:pPr>
            <w:pStyle w:val="Heading3"/>
          </w:pPr>
        </w:pPrChange>
      </w:pPr>
      <w:bookmarkStart w:id="29947" w:name="_Toc531381542"/>
      <w:ins w:id="29948" w:author="phuong vu" w:date="2018-11-25T22:36:00Z">
        <w:r w:rsidRPr="00920004">
          <w:rPr>
            <w:lang w:val="en-US"/>
            <w:rPrChange w:id="29949" w:author="phuong vu" w:date="2018-11-30T22:36:00Z">
              <w:rPr/>
            </w:rPrChange>
          </w:rPr>
          <w:t>Xem chi tiết đơn hàng</w:t>
        </w:r>
      </w:ins>
      <w:bookmarkEnd w:id="29947"/>
    </w:p>
    <w:p w14:paraId="77828985" w14:textId="196979B8" w:rsidR="0077093A" w:rsidRPr="00920004" w:rsidRDefault="0077093A" w:rsidP="00C960CE">
      <w:pPr>
        <w:ind w:firstLine="720"/>
        <w:rPr>
          <w:ins w:id="29950" w:author="phuong vu" w:date="2018-11-23T10:12:00Z"/>
          <w:lang w:val="en-US"/>
          <w:rPrChange w:id="29951" w:author="phuong vu" w:date="2018-11-30T22:36:00Z">
            <w:rPr>
              <w:ins w:id="29952" w:author="phuong vu" w:date="2018-11-23T10:12:00Z"/>
              <w:lang w:val="en-US"/>
            </w:rPr>
          </w:rPrChange>
        </w:rPr>
        <w:pPrChange w:id="29953" w:author="phuong vu" w:date="2018-11-30T22:04:00Z">
          <w:pPr/>
        </w:pPrChange>
      </w:pPr>
      <w:ins w:id="29954" w:author="phuong vu" w:date="2018-11-23T10:12:00Z">
        <w:r w:rsidRPr="00920004">
          <w:rPr>
            <w:b/>
            <w:lang w:val="en-US"/>
            <w:rPrChange w:id="29955" w:author="phuong vu" w:date="2018-11-30T22:36:00Z">
              <w:rPr>
                <w:lang w:val="en-US"/>
              </w:rPr>
            </w:rPrChange>
          </w:rPr>
          <w:t>Mục đích</w:t>
        </w:r>
      </w:ins>
      <w:ins w:id="29956" w:author="phuong vu" w:date="2018-11-25T22:05:00Z">
        <w:r w:rsidR="002F5F09" w:rsidRPr="00920004">
          <w:rPr>
            <w:b/>
            <w:lang w:val="en-US"/>
            <w:rPrChange w:id="29957" w:author="phuong vu" w:date="2018-11-30T22:36:00Z">
              <w:rPr>
                <w:lang w:val="en-US"/>
              </w:rPr>
            </w:rPrChange>
          </w:rPr>
          <w:t>:</w:t>
        </w:r>
        <w:r w:rsidR="002F5F09" w:rsidRPr="00920004">
          <w:rPr>
            <w:lang w:val="en-US"/>
            <w:rPrChange w:id="29958" w:author="phuong vu" w:date="2018-11-30T22:36:00Z">
              <w:rPr>
                <w:lang w:val="en-US"/>
              </w:rPr>
            </w:rPrChange>
          </w:rPr>
          <w:t xml:space="preserve"> Tìm ra</w:t>
        </w:r>
      </w:ins>
      <w:ins w:id="29959" w:author="phuong vu" w:date="2018-11-25T22:06:00Z">
        <w:r w:rsidR="002F5F09" w:rsidRPr="00920004">
          <w:rPr>
            <w:lang w:val="en-US"/>
            <w:rPrChange w:id="29960" w:author="phuong vu" w:date="2018-11-30T22:36:00Z">
              <w:rPr>
                <w:lang w:val="en-US"/>
              </w:rPr>
            </w:rPrChange>
          </w:rPr>
          <w:t xml:space="preserve"> lỗi về thông báo khi thực hiện hoàn tất xử lí</w:t>
        </w:r>
        <w:r w:rsidR="00E36333" w:rsidRPr="00920004">
          <w:rPr>
            <w:lang w:val="en-US"/>
            <w:rPrChange w:id="29961" w:author="phuong vu" w:date="2018-11-30T22:36:00Z">
              <w:rPr>
                <w:lang w:val="en-US"/>
              </w:rPr>
            </w:rPrChange>
          </w:rPr>
          <w:t>, lỗi chuyển trang, hiển thị dữ liệu không đúng với mục đích.</w:t>
        </w:r>
      </w:ins>
    </w:p>
    <w:p w14:paraId="18ACD92D" w14:textId="3C26E2D7" w:rsidR="0077093A" w:rsidRPr="00920004" w:rsidRDefault="0077093A" w:rsidP="00C960CE">
      <w:pPr>
        <w:ind w:firstLine="720"/>
        <w:rPr>
          <w:ins w:id="29962" w:author="phuong vu" w:date="2018-11-23T10:12:00Z"/>
          <w:lang w:val="en-US"/>
          <w:rPrChange w:id="29963" w:author="phuong vu" w:date="2018-11-30T22:36:00Z">
            <w:rPr>
              <w:ins w:id="29964" w:author="phuong vu" w:date="2018-11-23T10:12:00Z"/>
              <w:lang w:val="en-US"/>
            </w:rPr>
          </w:rPrChange>
        </w:rPr>
        <w:pPrChange w:id="29965" w:author="phuong vu" w:date="2018-11-30T22:04:00Z">
          <w:pPr/>
        </w:pPrChange>
      </w:pPr>
      <w:ins w:id="29966" w:author="phuong vu" w:date="2018-11-23T10:12:00Z">
        <w:r w:rsidRPr="00920004">
          <w:rPr>
            <w:b/>
            <w:lang w:val="en-US"/>
            <w:rPrChange w:id="29967" w:author="phuong vu" w:date="2018-11-30T22:36:00Z">
              <w:rPr>
                <w:lang w:val="en-US"/>
              </w:rPr>
            </w:rPrChange>
          </w:rPr>
          <w:lastRenderedPageBreak/>
          <w:t>Tiền điều kiện</w:t>
        </w:r>
      </w:ins>
      <w:ins w:id="29968" w:author="phuong vu" w:date="2018-11-25T22:06:00Z">
        <w:r w:rsidR="00E36333" w:rsidRPr="00920004">
          <w:rPr>
            <w:b/>
            <w:lang w:val="en-US"/>
            <w:rPrChange w:id="29969" w:author="phuong vu" w:date="2018-11-30T22:36:00Z">
              <w:rPr>
                <w:lang w:val="en-US"/>
              </w:rPr>
            </w:rPrChange>
          </w:rPr>
          <w:t>:</w:t>
        </w:r>
        <w:r w:rsidR="00E36333" w:rsidRPr="00920004">
          <w:rPr>
            <w:lang w:val="en-US"/>
            <w:rPrChange w:id="29970" w:author="phuong vu" w:date="2018-11-30T22:36:00Z">
              <w:rPr>
                <w:lang w:val="en-US"/>
              </w:rPr>
            </w:rPrChange>
          </w:rPr>
          <w:t xml:space="preserve"> Đăng nhập</w:t>
        </w:r>
      </w:ins>
      <w:ins w:id="29971" w:author="phuong vu" w:date="2018-11-25T22:07:00Z">
        <w:r w:rsidR="00E36333" w:rsidRPr="00920004">
          <w:rPr>
            <w:lang w:val="en-US"/>
            <w:rPrChange w:id="29972" w:author="phuong vu" w:date="2018-11-30T22:36:00Z">
              <w:rPr>
                <w:lang w:val="en-US"/>
              </w:rPr>
            </w:rPrChange>
          </w:rPr>
          <w:t xml:space="preserve"> thành công</w:t>
        </w:r>
      </w:ins>
      <w:ins w:id="29973" w:author="phuong vu" w:date="2018-11-25T22:06:00Z">
        <w:r w:rsidR="00E36333" w:rsidRPr="00920004">
          <w:rPr>
            <w:lang w:val="en-US"/>
            <w:rPrChange w:id="29974" w:author="phuong vu" w:date="2018-11-30T22:36:00Z">
              <w:rPr>
                <w:lang w:val="en-US"/>
              </w:rPr>
            </w:rPrChange>
          </w:rPr>
          <w:t xml:space="preserve"> và</w:t>
        </w:r>
      </w:ins>
      <w:ins w:id="29975" w:author="phuong vu" w:date="2018-11-25T22:07:00Z">
        <w:r w:rsidR="00E36333" w:rsidRPr="00920004">
          <w:rPr>
            <w:lang w:val="en-US"/>
            <w:rPrChange w:id="29976" w:author="phuong vu" w:date="2018-11-30T22:36:00Z">
              <w:rPr>
                <w:lang w:val="en-US"/>
              </w:rPr>
            </w:rPrChange>
          </w:rPr>
          <w:t>o trang quản lí dành cho nhân viên chi nhánh.</w:t>
        </w:r>
      </w:ins>
    </w:p>
    <w:p w14:paraId="0FE7EA12" w14:textId="2B4A0437" w:rsidR="0077093A" w:rsidRPr="00920004" w:rsidRDefault="0077093A" w:rsidP="00C960CE">
      <w:pPr>
        <w:ind w:left="720"/>
        <w:rPr>
          <w:ins w:id="29977" w:author="phuong vu" w:date="2018-11-25T22:08:00Z"/>
          <w:b/>
          <w:lang w:val="en-US"/>
          <w:rPrChange w:id="29978" w:author="phuong vu" w:date="2018-11-30T22:36:00Z">
            <w:rPr>
              <w:ins w:id="29979" w:author="phuong vu" w:date="2018-11-25T22:08:00Z"/>
              <w:b/>
              <w:lang w:val="en-US"/>
            </w:rPr>
          </w:rPrChange>
        </w:rPr>
        <w:pPrChange w:id="29980" w:author="phuong vu" w:date="2018-11-30T22:04:00Z">
          <w:pPr>
            <w:spacing w:line="276" w:lineRule="auto"/>
          </w:pPr>
        </w:pPrChange>
      </w:pPr>
      <w:ins w:id="29981" w:author="phuong vu" w:date="2018-11-23T10:12:00Z">
        <w:r w:rsidRPr="00920004">
          <w:rPr>
            <w:b/>
            <w:lang w:val="en-US"/>
            <w:rPrChange w:id="29982" w:author="phuong vu" w:date="2018-11-30T22:36:00Z">
              <w:rPr>
                <w:lang w:val="en-US"/>
              </w:rPr>
            </w:rPrChange>
          </w:rPr>
          <w:t>M</w:t>
        </w:r>
      </w:ins>
      <w:ins w:id="29983" w:author="phuong vu" w:date="2018-11-23T10:13:00Z">
        <w:r w:rsidRPr="00920004">
          <w:rPr>
            <w:b/>
            <w:lang w:val="en-US"/>
            <w:rPrChange w:id="29984" w:author="phuong vu" w:date="2018-11-30T22:36:00Z">
              <w:rPr>
                <w:lang w:val="en-US"/>
              </w:rPr>
            </w:rPrChange>
          </w:rPr>
          <w:t>ô tả</w:t>
        </w:r>
      </w:ins>
      <w:ins w:id="29985" w:author="phuong vu" w:date="2018-11-25T22:08:00Z">
        <w:r w:rsidR="00E36333" w:rsidRPr="00920004">
          <w:rPr>
            <w:b/>
            <w:lang w:val="en-US"/>
            <w:rPrChange w:id="29986" w:author="phuong vu" w:date="2018-11-30T22:36:00Z">
              <w:rPr>
                <w:b/>
                <w:lang w:val="en-US"/>
              </w:rPr>
            </w:rPrChange>
          </w:rPr>
          <w:t>:</w:t>
        </w:r>
      </w:ins>
    </w:p>
    <w:p w14:paraId="519071E5" w14:textId="4B4FB2F3" w:rsidR="00E36333" w:rsidRPr="00920004" w:rsidRDefault="00E36333" w:rsidP="00C960CE">
      <w:pPr>
        <w:ind w:left="720"/>
        <w:rPr>
          <w:ins w:id="29987" w:author="phuong vu" w:date="2018-11-25T22:09:00Z"/>
          <w:lang w:val="en-US"/>
          <w:rPrChange w:id="29988" w:author="phuong vu" w:date="2018-11-30T22:36:00Z">
            <w:rPr>
              <w:ins w:id="29989" w:author="phuong vu" w:date="2018-11-25T22:09:00Z"/>
              <w:lang w:val="en-US"/>
            </w:rPr>
          </w:rPrChange>
        </w:rPr>
        <w:pPrChange w:id="29990" w:author="phuong vu" w:date="2018-11-30T22:04:00Z">
          <w:pPr>
            <w:spacing w:line="276" w:lineRule="auto"/>
          </w:pPr>
        </w:pPrChange>
      </w:pPr>
      <w:ins w:id="29991" w:author="phuong vu" w:date="2018-11-25T22:08:00Z">
        <w:r w:rsidRPr="00920004">
          <w:rPr>
            <w:b/>
            <w:lang w:val="en-US"/>
            <w:rPrChange w:id="29992" w:author="phuong vu" w:date="2018-11-30T22:36:00Z">
              <w:rPr>
                <w:b/>
                <w:lang w:val="en-US"/>
              </w:rPr>
            </w:rPrChange>
          </w:rPr>
          <w:t>-</w:t>
        </w:r>
      </w:ins>
      <w:ins w:id="29993" w:author="phuong vu" w:date="2018-11-25T22:09:00Z">
        <w:r w:rsidRPr="00920004">
          <w:rPr>
            <w:b/>
            <w:lang w:val="en-US"/>
            <w:rPrChange w:id="29994" w:author="phuong vu" w:date="2018-11-30T22:36:00Z">
              <w:rPr>
                <w:b/>
                <w:lang w:val="en-US"/>
              </w:rPr>
            </w:rPrChange>
          </w:rPr>
          <w:t xml:space="preserve"> </w:t>
        </w:r>
        <w:r w:rsidRPr="00920004">
          <w:rPr>
            <w:lang w:val="en-US"/>
            <w:rPrChange w:id="29995" w:author="phuong vu" w:date="2018-11-30T22:36:00Z">
              <w:rPr>
                <w:lang w:val="en-US"/>
              </w:rPr>
            </w:rPrChange>
          </w:rPr>
          <w:t>Bư</w:t>
        </w:r>
      </w:ins>
      <w:ins w:id="29996" w:author="phuong vu" w:date="2018-11-25T22:10:00Z">
        <w:r w:rsidRPr="00920004">
          <w:rPr>
            <w:lang w:val="en-US"/>
            <w:rPrChange w:id="29997" w:author="phuong vu" w:date="2018-11-30T22:36:00Z">
              <w:rPr>
                <w:lang w:val="en-US"/>
              </w:rPr>
            </w:rPrChange>
          </w:rPr>
          <w:t xml:space="preserve">ớc 1: </w:t>
        </w:r>
      </w:ins>
      <w:ins w:id="29998" w:author="phuong vu" w:date="2018-11-25T22:08:00Z">
        <w:r w:rsidRPr="00920004">
          <w:rPr>
            <w:lang w:val="en-US"/>
            <w:rPrChange w:id="29999" w:author="phuong vu" w:date="2018-11-30T22:36:00Z">
              <w:rPr>
                <w:lang w:val="en-US"/>
              </w:rPr>
            </w:rPrChange>
          </w:rPr>
          <w:t>Mở trang web tại địa chỉ: localhost:</w:t>
        </w:r>
      </w:ins>
      <w:ins w:id="30000" w:author="phuong vu" w:date="2018-11-25T22:09:00Z">
        <w:r w:rsidRPr="00920004">
          <w:rPr>
            <w:lang w:val="en-US"/>
            <w:rPrChange w:id="30001" w:author="phuong vu" w:date="2018-11-30T22:36:00Z">
              <w:rPr>
                <w:lang w:val="en-US"/>
              </w:rPr>
            </w:rPrChange>
          </w:rPr>
          <w:t>3000.</w:t>
        </w:r>
      </w:ins>
    </w:p>
    <w:p w14:paraId="7406FDEA" w14:textId="1849A687" w:rsidR="00E36333" w:rsidRPr="00920004" w:rsidRDefault="00E36333" w:rsidP="00C960CE">
      <w:pPr>
        <w:ind w:left="720"/>
        <w:rPr>
          <w:ins w:id="30002" w:author="phuong vu" w:date="2018-11-25T22:09:00Z"/>
          <w:lang w:val="en-US"/>
          <w:rPrChange w:id="30003" w:author="phuong vu" w:date="2018-11-30T22:36:00Z">
            <w:rPr>
              <w:ins w:id="30004" w:author="phuong vu" w:date="2018-11-25T22:09:00Z"/>
              <w:lang w:val="en-US"/>
            </w:rPr>
          </w:rPrChange>
        </w:rPr>
        <w:pPrChange w:id="30005" w:author="phuong vu" w:date="2018-11-30T22:04:00Z">
          <w:pPr>
            <w:spacing w:line="276" w:lineRule="auto"/>
          </w:pPr>
        </w:pPrChange>
      </w:pPr>
      <w:ins w:id="30006" w:author="phuong vu" w:date="2018-11-25T22:09:00Z">
        <w:r w:rsidRPr="00920004">
          <w:rPr>
            <w:lang w:val="en-US"/>
            <w:rPrChange w:id="30007" w:author="phuong vu" w:date="2018-11-30T22:36:00Z">
              <w:rPr>
                <w:lang w:val="en-US"/>
              </w:rPr>
            </w:rPrChange>
          </w:rPr>
          <w:t xml:space="preserve">- </w:t>
        </w:r>
      </w:ins>
      <w:ins w:id="30008" w:author="phuong vu" w:date="2018-11-25T22:10:00Z">
        <w:r w:rsidRPr="00920004">
          <w:rPr>
            <w:lang w:val="en-US"/>
            <w:rPrChange w:id="30009" w:author="phuong vu" w:date="2018-11-30T22:36:00Z">
              <w:rPr>
                <w:lang w:val="en-US"/>
              </w:rPr>
            </w:rPrChange>
          </w:rPr>
          <w:t xml:space="preserve">Bước 2: </w:t>
        </w:r>
      </w:ins>
      <w:ins w:id="30010" w:author="phuong vu" w:date="2018-11-25T22:09:00Z">
        <w:r w:rsidRPr="00920004">
          <w:rPr>
            <w:lang w:val="en-US"/>
            <w:rPrChange w:id="30011" w:author="phuong vu" w:date="2018-11-30T22:36:00Z">
              <w:rPr>
                <w:lang w:val="en-US"/>
              </w:rPr>
            </w:rPrChange>
          </w:rPr>
          <w:t>Đăng nhập thành công vào hệ thống.</w:t>
        </w:r>
      </w:ins>
    </w:p>
    <w:p w14:paraId="4C583937" w14:textId="0E5E703B" w:rsidR="00E36333" w:rsidRPr="00920004" w:rsidRDefault="00E36333" w:rsidP="00C960CE">
      <w:pPr>
        <w:ind w:left="720"/>
        <w:rPr>
          <w:ins w:id="30012" w:author="phuong vu" w:date="2018-11-25T22:10:00Z"/>
          <w:lang w:val="en-US"/>
          <w:rPrChange w:id="30013" w:author="phuong vu" w:date="2018-11-30T22:36:00Z">
            <w:rPr>
              <w:ins w:id="30014" w:author="phuong vu" w:date="2018-11-25T22:10:00Z"/>
              <w:lang w:val="en-US"/>
            </w:rPr>
          </w:rPrChange>
        </w:rPr>
        <w:pPrChange w:id="30015" w:author="phuong vu" w:date="2018-11-30T22:04:00Z">
          <w:pPr>
            <w:spacing w:line="276" w:lineRule="auto"/>
          </w:pPr>
        </w:pPrChange>
      </w:pPr>
      <w:ins w:id="30016" w:author="phuong vu" w:date="2018-11-25T22:09:00Z">
        <w:r w:rsidRPr="00920004">
          <w:rPr>
            <w:lang w:val="en-US"/>
            <w:rPrChange w:id="30017" w:author="phuong vu" w:date="2018-11-30T22:36:00Z">
              <w:rPr>
                <w:lang w:val="en-US"/>
              </w:rPr>
            </w:rPrChange>
          </w:rPr>
          <w:t xml:space="preserve">- </w:t>
        </w:r>
      </w:ins>
      <w:ins w:id="30018" w:author="phuong vu" w:date="2018-11-25T22:10:00Z">
        <w:r w:rsidRPr="00920004">
          <w:rPr>
            <w:lang w:val="en-US"/>
            <w:rPrChange w:id="30019" w:author="phuong vu" w:date="2018-11-30T22:36:00Z">
              <w:rPr>
                <w:lang w:val="en-US"/>
              </w:rPr>
            </w:rPrChange>
          </w:rPr>
          <w:t xml:space="preserve">Bước 3: </w:t>
        </w:r>
      </w:ins>
      <w:ins w:id="30020" w:author="phuong vu" w:date="2018-11-25T22:09:00Z">
        <w:r w:rsidRPr="00920004">
          <w:rPr>
            <w:lang w:val="en-US"/>
            <w:rPrChange w:id="30021" w:author="phuong vu" w:date="2018-11-30T22:36:00Z">
              <w:rPr>
                <w:lang w:val="en-US"/>
              </w:rPr>
            </w:rPrChange>
          </w:rPr>
          <w:t>Chọn chức năng “</w:t>
        </w:r>
        <w:r w:rsidRPr="00920004">
          <w:rPr>
            <w:lang w:val="en-US"/>
            <w:rPrChange w:id="30022" w:author="phuong vu" w:date="2018-11-30T22:36:00Z">
              <w:rPr>
                <w:i/>
                <w:lang w:val="en-US"/>
              </w:rPr>
            </w:rPrChange>
          </w:rPr>
          <w:t>Đơn hàng khách hàng</w:t>
        </w:r>
        <w:r w:rsidRPr="00920004">
          <w:rPr>
            <w:lang w:val="en-US"/>
            <w:rPrChange w:id="30023" w:author="phuong vu" w:date="2018-11-30T22:36:00Z">
              <w:rPr>
                <w:lang w:val="en-US"/>
              </w:rPr>
            </w:rPrChange>
          </w:rPr>
          <w:t>”</w:t>
        </w:r>
      </w:ins>
      <w:ins w:id="30024" w:author="phuong vu" w:date="2018-11-25T22:10:00Z">
        <w:r w:rsidRPr="00920004">
          <w:rPr>
            <w:lang w:val="en-US"/>
            <w:rPrChange w:id="30025" w:author="phuong vu" w:date="2018-11-30T22:36:00Z">
              <w:rPr>
                <w:lang w:val="en-US"/>
              </w:rPr>
            </w:rPrChange>
          </w:rPr>
          <w:t>.</w:t>
        </w:r>
      </w:ins>
    </w:p>
    <w:p w14:paraId="1E5A3C7D" w14:textId="77777777" w:rsidR="00E36333" w:rsidRPr="00920004" w:rsidRDefault="00E36333" w:rsidP="00C960CE">
      <w:pPr>
        <w:ind w:left="720"/>
        <w:rPr>
          <w:ins w:id="30026" w:author="phuong vu" w:date="2018-11-25T22:13:00Z"/>
          <w:lang w:val="en-US"/>
          <w:rPrChange w:id="30027" w:author="phuong vu" w:date="2018-11-30T22:36:00Z">
            <w:rPr>
              <w:ins w:id="30028" w:author="phuong vu" w:date="2018-11-25T22:13:00Z"/>
              <w:lang w:val="en-US"/>
            </w:rPr>
          </w:rPrChange>
        </w:rPr>
        <w:pPrChange w:id="30029" w:author="phuong vu" w:date="2018-11-30T22:04:00Z">
          <w:pPr>
            <w:spacing w:line="276" w:lineRule="auto"/>
          </w:pPr>
        </w:pPrChange>
      </w:pPr>
      <w:ins w:id="30030" w:author="phuong vu" w:date="2018-11-25T22:10:00Z">
        <w:r w:rsidRPr="00920004">
          <w:rPr>
            <w:lang w:val="en-US"/>
            <w:rPrChange w:id="30031" w:author="phuong vu" w:date="2018-11-30T22:36:00Z">
              <w:rPr>
                <w:lang w:val="en-US"/>
              </w:rPr>
            </w:rPrChange>
          </w:rPr>
          <w:t xml:space="preserve">- Bước 4: </w:t>
        </w:r>
      </w:ins>
      <w:ins w:id="30032" w:author="phuong vu" w:date="2018-11-25T22:12:00Z">
        <w:r w:rsidRPr="00920004">
          <w:rPr>
            <w:lang w:val="en-US"/>
            <w:rPrChange w:id="30033" w:author="phuong vu" w:date="2018-11-30T22:36:00Z">
              <w:rPr>
                <w:lang w:val="en-US"/>
              </w:rPr>
            </w:rPrChange>
          </w:rPr>
          <w:t>Xem danh sách đơn hàng theo từng trạng thái</w:t>
        </w:r>
      </w:ins>
      <w:ins w:id="30034" w:author="phuong vu" w:date="2018-11-25T22:13:00Z">
        <w:r w:rsidRPr="00920004">
          <w:rPr>
            <w:lang w:val="en-US"/>
            <w:rPrChange w:id="30035" w:author="phuong vu" w:date="2018-11-30T22:36:00Z">
              <w:rPr>
                <w:lang w:val="en-US"/>
              </w:rPr>
            </w:rPrChange>
          </w:rPr>
          <w:t>.</w:t>
        </w:r>
      </w:ins>
    </w:p>
    <w:p w14:paraId="50F5EA79" w14:textId="77777777" w:rsidR="00E36333" w:rsidRPr="00920004" w:rsidRDefault="00E36333" w:rsidP="00C960CE">
      <w:pPr>
        <w:ind w:left="720"/>
        <w:rPr>
          <w:ins w:id="30036" w:author="phuong vu" w:date="2018-11-25T22:13:00Z"/>
          <w:lang w:val="en-US"/>
          <w:rPrChange w:id="30037" w:author="phuong vu" w:date="2018-11-30T22:36:00Z">
            <w:rPr>
              <w:ins w:id="30038" w:author="phuong vu" w:date="2018-11-25T22:13:00Z"/>
              <w:lang w:val="en-US"/>
            </w:rPr>
          </w:rPrChange>
        </w:rPr>
        <w:pPrChange w:id="30039" w:author="phuong vu" w:date="2018-11-30T22:04:00Z">
          <w:pPr>
            <w:spacing w:line="276" w:lineRule="auto"/>
          </w:pPr>
        </w:pPrChange>
      </w:pPr>
      <w:ins w:id="30040" w:author="phuong vu" w:date="2018-11-25T22:13:00Z">
        <w:r w:rsidRPr="00920004">
          <w:rPr>
            <w:lang w:val="en-US"/>
            <w:rPrChange w:id="30041" w:author="phuong vu" w:date="2018-11-30T22:36:00Z">
              <w:rPr>
                <w:lang w:val="en-US"/>
              </w:rPr>
            </w:rPrChange>
          </w:rPr>
          <w:t>- Bước 5: Chọn đơn hàng bằng cách nhấn lên tên khách hàng.</w:t>
        </w:r>
      </w:ins>
    </w:p>
    <w:p w14:paraId="5162AF7D" w14:textId="77777777" w:rsidR="006A5504" w:rsidRPr="00920004" w:rsidRDefault="00E36333" w:rsidP="00C960CE">
      <w:pPr>
        <w:ind w:left="720"/>
        <w:rPr>
          <w:ins w:id="30042" w:author="phuong vu" w:date="2018-11-25T22:37:00Z"/>
          <w:lang w:val="en-US"/>
          <w:rPrChange w:id="30043" w:author="phuong vu" w:date="2018-11-30T22:36:00Z">
            <w:rPr>
              <w:ins w:id="30044" w:author="phuong vu" w:date="2018-11-25T22:37:00Z"/>
              <w:lang w:val="en-US"/>
            </w:rPr>
          </w:rPrChange>
        </w:rPr>
        <w:pPrChange w:id="30045" w:author="phuong vu" w:date="2018-11-30T22:04:00Z">
          <w:pPr>
            <w:spacing w:line="276" w:lineRule="auto"/>
          </w:pPr>
        </w:pPrChange>
      </w:pPr>
      <w:ins w:id="30046" w:author="phuong vu" w:date="2018-11-25T22:13:00Z">
        <w:r w:rsidRPr="00920004">
          <w:rPr>
            <w:lang w:val="en-US"/>
            <w:rPrChange w:id="30047" w:author="phuong vu" w:date="2018-11-30T22:36:00Z">
              <w:rPr>
                <w:lang w:val="en-US"/>
              </w:rPr>
            </w:rPrChange>
          </w:rPr>
          <w:t xml:space="preserve">- Bước 6: </w:t>
        </w:r>
      </w:ins>
      <w:ins w:id="30048" w:author="phuong vu" w:date="2018-11-25T22:14:00Z">
        <w:r w:rsidRPr="00920004">
          <w:rPr>
            <w:lang w:val="en-US"/>
            <w:rPrChange w:id="30049" w:author="phuong vu" w:date="2018-11-30T22:36:00Z">
              <w:rPr>
                <w:lang w:val="en-US"/>
              </w:rPr>
            </w:rPrChange>
          </w:rPr>
          <w:t>Kiểm tra chi tiết đơn hàng hiển thị đúng thông tin hay không?</w:t>
        </w:r>
      </w:ins>
    </w:p>
    <w:p w14:paraId="77CFF555" w14:textId="1FD541E1" w:rsidR="0077093A" w:rsidRPr="00920004" w:rsidRDefault="0077093A" w:rsidP="00BD0851">
      <w:pPr>
        <w:spacing w:before="240" w:line="0" w:lineRule="atLeast"/>
        <w:ind w:firstLine="720"/>
        <w:jc w:val="left"/>
        <w:rPr>
          <w:ins w:id="30050" w:author="phuong vu" w:date="2018-11-23T10:14:00Z"/>
          <w:lang w:val="en-US"/>
          <w:rPrChange w:id="30051" w:author="phuong vu" w:date="2018-11-30T22:36:00Z">
            <w:rPr>
              <w:ins w:id="30052" w:author="phuong vu" w:date="2018-11-23T10:14:00Z"/>
              <w:lang w:val="en-US"/>
            </w:rPr>
          </w:rPrChange>
        </w:rPr>
        <w:pPrChange w:id="30053" w:author="phuong vu" w:date="2018-11-30T14:16:00Z">
          <w:pPr/>
        </w:pPrChange>
      </w:pPr>
      <w:ins w:id="30054" w:author="phuong vu" w:date="2018-11-23T10:13:00Z">
        <w:r w:rsidRPr="00920004">
          <w:rPr>
            <w:b/>
            <w:lang w:val="en-US"/>
            <w:rPrChange w:id="30055"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5800DD" w:rsidRPr="00920004" w14:paraId="34D21302" w14:textId="77777777" w:rsidTr="005800DD">
        <w:trPr>
          <w:ins w:id="30056"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hideMark/>
          </w:tcPr>
          <w:p w14:paraId="0FD86A31" w14:textId="77777777" w:rsidR="0077093A" w:rsidRPr="00920004" w:rsidRDefault="0077093A" w:rsidP="00BD0851">
            <w:pPr>
              <w:spacing w:before="240" w:line="0" w:lineRule="atLeast"/>
              <w:jc w:val="center"/>
              <w:rPr>
                <w:ins w:id="30057" w:author="phuong vu" w:date="2018-11-23T10:14:00Z"/>
                <w:b/>
                <w:bCs/>
                <w:lang w:val="es-ES"/>
                <w:rPrChange w:id="30058" w:author="phuong vu" w:date="2018-11-30T22:36:00Z">
                  <w:rPr>
                    <w:ins w:id="30059" w:author="phuong vu" w:date="2018-11-23T10:14:00Z"/>
                    <w:rFonts w:ascii="Times New Roman" w:hAnsi="Times New Roman" w:cs="Times New Roman"/>
                    <w:b/>
                    <w:bCs/>
                    <w:lang w:val="es-ES"/>
                  </w:rPr>
                </w:rPrChange>
              </w:rPr>
              <w:pPrChange w:id="30060" w:author="phuong vu" w:date="2018-11-30T14:16:00Z">
                <w:pPr/>
              </w:pPrChange>
            </w:pPr>
            <w:ins w:id="30061" w:author="phuong vu" w:date="2018-11-23T10:14:00Z">
              <w:r w:rsidRPr="00920004">
                <w:rPr>
                  <w:b/>
                  <w:bCs/>
                  <w:lang w:val="es-ES"/>
                  <w:rPrChange w:id="30062"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7C6E9ECE" w14:textId="77777777" w:rsidR="0077093A" w:rsidRPr="00920004" w:rsidRDefault="0077093A" w:rsidP="00BD0851">
            <w:pPr>
              <w:spacing w:before="240" w:line="0" w:lineRule="atLeast"/>
              <w:jc w:val="center"/>
              <w:rPr>
                <w:ins w:id="30063" w:author="phuong vu" w:date="2018-11-23T10:14:00Z"/>
                <w:b/>
                <w:bCs/>
                <w:lang w:val="es-ES"/>
                <w:rPrChange w:id="30064" w:author="phuong vu" w:date="2018-11-30T22:36:00Z">
                  <w:rPr>
                    <w:ins w:id="30065" w:author="phuong vu" w:date="2018-11-23T10:14:00Z"/>
                    <w:b/>
                    <w:bCs/>
                    <w:lang w:val="es-ES"/>
                  </w:rPr>
                </w:rPrChange>
              </w:rPr>
              <w:pPrChange w:id="30066" w:author="phuong vu" w:date="2018-11-30T14:16:00Z">
                <w:pPr/>
              </w:pPrChange>
            </w:pPr>
            <w:ins w:id="30067" w:author="phuong vu" w:date="2018-11-23T10:14:00Z">
              <w:r w:rsidRPr="00920004">
                <w:rPr>
                  <w:b/>
                  <w:bCs/>
                  <w:lang w:val="es-ES"/>
                  <w:rPrChange w:id="30068"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ACF5034" w14:textId="77777777" w:rsidR="0077093A" w:rsidRPr="00920004" w:rsidRDefault="0077093A" w:rsidP="00BD0851">
            <w:pPr>
              <w:spacing w:before="240" w:line="0" w:lineRule="atLeast"/>
              <w:jc w:val="center"/>
              <w:rPr>
                <w:ins w:id="30069" w:author="phuong vu" w:date="2018-11-23T10:14:00Z"/>
                <w:b/>
                <w:bCs/>
                <w:lang w:val="es-ES"/>
                <w:rPrChange w:id="30070" w:author="phuong vu" w:date="2018-11-30T22:36:00Z">
                  <w:rPr>
                    <w:ins w:id="30071" w:author="phuong vu" w:date="2018-11-23T10:14:00Z"/>
                    <w:b/>
                    <w:bCs/>
                    <w:lang w:val="es-ES"/>
                  </w:rPr>
                </w:rPrChange>
              </w:rPr>
              <w:pPrChange w:id="30072" w:author="phuong vu" w:date="2018-11-30T14:16:00Z">
                <w:pPr/>
              </w:pPrChange>
            </w:pPr>
            <w:ins w:id="30073" w:author="phuong vu" w:date="2018-11-23T10:14:00Z">
              <w:r w:rsidRPr="00920004">
                <w:rPr>
                  <w:b/>
                  <w:bCs/>
                  <w:lang w:val="es-ES"/>
                  <w:rPrChange w:id="30074"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E44AF09" w14:textId="77777777" w:rsidR="0077093A" w:rsidRPr="00920004" w:rsidRDefault="0077093A" w:rsidP="00BD0851">
            <w:pPr>
              <w:spacing w:before="240" w:line="0" w:lineRule="atLeast"/>
              <w:jc w:val="center"/>
              <w:rPr>
                <w:ins w:id="30075" w:author="phuong vu" w:date="2018-11-23T10:14:00Z"/>
                <w:b/>
                <w:bCs/>
                <w:lang w:val="es-ES"/>
                <w:rPrChange w:id="30076" w:author="phuong vu" w:date="2018-11-30T22:36:00Z">
                  <w:rPr>
                    <w:ins w:id="30077" w:author="phuong vu" w:date="2018-11-23T10:14:00Z"/>
                    <w:b/>
                    <w:bCs/>
                    <w:lang w:val="es-ES"/>
                  </w:rPr>
                </w:rPrChange>
              </w:rPr>
              <w:pPrChange w:id="30078" w:author="phuong vu" w:date="2018-11-30T14:16:00Z">
                <w:pPr/>
              </w:pPrChange>
            </w:pPr>
            <w:ins w:id="30079" w:author="phuong vu" w:date="2018-11-23T10:14:00Z">
              <w:r w:rsidRPr="00920004">
                <w:rPr>
                  <w:b/>
                  <w:bCs/>
                  <w:lang w:val="es-ES"/>
                  <w:rPrChange w:id="30080"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BFBC56F" w14:textId="77777777" w:rsidR="0077093A" w:rsidRPr="00920004" w:rsidRDefault="0077093A" w:rsidP="00BD0851">
            <w:pPr>
              <w:spacing w:before="240" w:line="0" w:lineRule="atLeast"/>
              <w:jc w:val="center"/>
              <w:rPr>
                <w:ins w:id="30081" w:author="phuong vu" w:date="2018-11-23T10:14:00Z"/>
                <w:b/>
                <w:bCs/>
                <w:lang w:val="es-ES"/>
                <w:rPrChange w:id="30082" w:author="phuong vu" w:date="2018-11-30T22:36:00Z">
                  <w:rPr>
                    <w:ins w:id="30083" w:author="phuong vu" w:date="2018-11-23T10:14:00Z"/>
                    <w:b/>
                    <w:bCs/>
                    <w:lang w:val="es-ES"/>
                  </w:rPr>
                </w:rPrChange>
              </w:rPr>
              <w:pPrChange w:id="30084" w:author="phuong vu" w:date="2018-11-30T14:16:00Z">
                <w:pPr/>
              </w:pPrChange>
            </w:pPr>
            <w:ins w:id="30085" w:author="phuong vu" w:date="2018-11-23T10:14:00Z">
              <w:r w:rsidRPr="00920004">
                <w:rPr>
                  <w:b/>
                  <w:bCs/>
                  <w:lang w:val="es-ES"/>
                  <w:rPrChange w:id="30086" w:author="phuong vu" w:date="2018-11-30T22:36:00Z">
                    <w:rPr>
                      <w:b/>
                      <w:bCs/>
                      <w:lang w:val="es-ES"/>
                    </w:rPr>
                  </w:rPrChange>
                </w:rPr>
                <w:t>Thành công/ Thât bại</w:t>
              </w:r>
            </w:ins>
          </w:p>
        </w:tc>
      </w:tr>
      <w:tr w:rsidR="005800DD" w:rsidRPr="00920004" w14:paraId="538A9271" w14:textId="77777777" w:rsidTr="005800DD">
        <w:trPr>
          <w:ins w:id="30087"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3871D" w14:textId="312ED64C" w:rsidR="005800DD" w:rsidRPr="00920004" w:rsidRDefault="006A5504" w:rsidP="00BD0851">
            <w:pPr>
              <w:spacing w:before="240" w:line="0" w:lineRule="atLeast"/>
              <w:jc w:val="center"/>
              <w:rPr>
                <w:ins w:id="30088" w:author="phuong vu" w:date="2018-11-23T10:14:00Z"/>
                <w:bCs/>
                <w:lang w:val="es-ES"/>
                <w:rPrChange w:id="30089" w:author="phuong vu" w:date="2018-11-30T22:36:00Z">
                  <w:rPr>
                    <w:ins w:id="30090" w:author="phuong vu" w:date="2018-11-23T10:14:00Z"/>
                    <w:b/>
                    <w:bCs/>
                    <w:lang w:val="es-ES"/>
                  </w:rPr>
                </w:rPrChange>
              </w:rPr>
              <w:pPrChange w:id="30091" w:author="phuong vu" w:date="2018-11-30T14:16:00Z">
                <w:pPr/>
              </w:pPrChange>
            </w:pPr>
            <w:ins w:id="30092" w:author="phuong vu" w:date="2018-11-25T22:37:00Z">
              <w:r w:rsidRPr="00920004">
                <w:rPr>
                  <w:bCs/>
                  <w:lang w:val="es-ES"/>
                  <w:rPrChange w:id="30093"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1C031B22" w14:textId="28A8829A" w:rsidR="005800DD" w:rsidRPr="00920004" w:rsidRDefault="006C2726" w:rsidP="00BD0851">
            <w:pPr>
              <w:spacing w:before="240" w:line="0" w:lineRule="atLeast"/>
              <w:jc w:val="left"/>
              <w:rPr>
                <w:ins w:id="30094" w:author="phuong vu" w:date="2018-11-23T10:14:00Z"/>
                <w:lang w:val="es-ES"/>
                <w:rPrChange w:id="30095" w:author="phuong vu" w:date="2018-11-30T22:36:00Z">
                  <w:rPr>
                    <w:ins w:id="30096" w:author="phuong vu" w:date="2018-11-23T10:14:00Z"/>
                    <w:lang w:val="es-ES"/>
                  </w:rPr>
                </w:rPrChange>
              </w:rPr>
              <w:pPrChange w:id="30097" w:author="phuong vu" w:date="2018-11-30T14:16:00Z">
                <w:pPr/>
              </w:pPrChange>
            </w:pPr>
            <w:ins w:id="30098" w:author="phuong vu" w:date="2018-11-25T22:29:00Z">
              <w:r w:rsidRPr="00920004">
                <w:rPr>
                  <w:lang w:val="es-ES"/>
                  <w:rPrChange w:id="30099" w:author="phuong vu" w:date="2018-11-30T22:36:00Z">
                    <w:rPr>
                      <w:lang w:val="es-ES"/>
                    </w:rPr>
                  </w:rPrChange>
                </w:rPr>
                <w:t xml:space="preserve">Đơn </w:t>
              </w:r>
            </w:ins>
            <w:ins w:id="30100" w:author="phuong vu" w:date="2018-11-25T22:30:00Z">
              <w:r w:rsidRPr="00920004">
                <w:rPr>
                  <w:lang w:val="es-ES"/>
                  <w:rPrChange w:id="30101" w:author="phuong vu" w:date="2018-11-30T22:36:00Z">
                    <w:rPr>
                      <w:lang w:val="es-ES"/>
                    </w:rPr>
                  </w:rPrChange>
                </w:rPr>
                <w:t>hàng: mã 89</w:t>
              </w:r>
            </w:ins>
          </w:p>
        </w:tc>
        <w:tc>
          <w:tcPr>
            <w:tcW w:w="1942" w:type="dxa"/>
            <w:tcBorders>
              <w:top w:val="single" w:sz="4" w:space="0" w:color="auto"/>
              <w:left w:val="single" w:sz="4" w:space="0" w:color="auto"/>
              <w:bottom w:val="single" w:sz="4" w:space="0" w:color="auto"/>
              <w:right w:val="single" w:sz="4" w:space="0" w:color="auto"/>
            </w:tcBorders>
          </w:tcPr>
          <w:p w14:paraId="3E34B8A6" w14:textId="6A15AC44" w:rsidR="005800DD" w:rsidRPr="00920004" w:rsidRDefault="006C2726" w:rsidP="00BD0851">
            <w:pPr>
              <w:spacing w:before="240" w:line="0" w:lineRule="atLeast"/>
              <w:jc w:val="left"/>
              <w:rPr>
                <w:ins w:id="30102" w:author="phuong vu" w:date="2018-11-23T10:14:00Z"/>
                <w:lang w:val="es-ES"/>
                <w:rPrChange w:id="30103" w:author="phuong vu" w:date="2018-11-30T22:36:00Z">
                  <w:rPr>
                    <w:ins w:id="30104" w:author="phuong vu" w:date="2018-11-23T10:14:00Z"/>
                    <w:lang w:val="es-ES"/>
                  </w:rPr>
                </w:rPrChange>
              </w:rPr>
              <w:pPrChange w:id="30105" w:author="phuong vu" w:date="2018-11-30T14:16:00Z">
                <w:pPr/>
              </w:pPrChange>
            </w:pPr>
            <w:ins w:id="30106" w:author="phuong vu" w:date="2018-11-25T22:30:00Z">
              <w:r w:rsidRPr="00920004">
                <w:rPr>
                  <w:lang w:val="es-ES"/>
                  <w:rPrChange w:id="30107" w:author="phuong vu" w:date="2018-11-30T22:36:00Z">
                    <w:rPr>
                      <w:lang w:val="es-ES"/>
                    </w:rPr>
                  </w:rPrChange>
                </w:rPr>
                <w:t xml:space="preserve">Chi tiết đơn hàng với trạng thái </w:t>
              </w:r>
            </w:ins>
            <w:ins w:id="30108" w:author="phuong vu" w:date="2018-11-25T22:31:00Z">
              <w:r w:rsidRPr="00920004">
                <w:rPr>
                  <w:lang w:val="es-ES"/>
                  <w:rPrChange w:id="30109" w:author="phuong vu" w:date="2018-11-30T22:36:00Z">
                    <w:rPr>
                      <w:lang w:val="es-ES"/>
                    </w:rPr>
                  </w:rPrChange>
                </w:rPr>
                <w:t>“đang chờ xử lí”.</w:t>
              </w:r>
            </w:ins>
          </w:p>
        </w:tc>
        <w:tc>
          <w:tcPr>
            <w:tcW w:w="1713" w:type="dxa"/>
            <w:tcBorders>
              <w:top w:val="single" w:sz="4" w:space="0" w:color="auto"/>
              <w:left w:val="single" w:sz="4" w:space="0" w:color="auto"/>
              <w:bottom w:val="single" w:sz="4" w:space="0" w:color="auto"/>
              <w:right w:val="single" w:sz="4" w:space="0" w:color="auto"/>
            </w:tcBorders>
          </w:tcPr>
          <w:p w14:paraId="079C9538" w14:textId="13BD2BF9" w:rsidR="005800DD" w:rsidRPr="00920004" w:rsidRDefault="006C2726" w:rsidP="00BD0851">
            <w:pPr>
              <w:spacing w:before="240" w:line="0" w:lineRule="atLeast"/>
              <w:jc w:val="left"/>
              <w:rPr>
                <w:ins w:id="30110" w:author="phuong vu" w:date="2018-11-23T10:14:00Z"/>
                <w:lang w:val="es-ES"/>
                <w:rPrChange w:id="30111" w:author="phuong vu" w:date="2018-11-30T22:36:00Z">
                  <w:rPr>
                    <w:ins w:id="30112" w:author="phuong vu" w:date="2018-11-23T10:14:00Z"/>
                    <w:lang w:val="es-ES"/>
                  </w:rPr>
                </w:rPrChange>
              </w:rPr>
              <w:pPrChange w:id="30113" w:author="phuong vu" w:date="2018-11-30T14:16:00Z">
                <w:pPr/>
              </w:pPrChange>
            </w:pPr>
            <w:ins w:id="30114" w:author="phuong vu" w:date="2018-11-25T22:31:00Z">
              <w:r w:rsidRPr="00920004">
                <w:rPr>
                  <w:lang w:val="es-ES"/>
                  <w:rPrChange w:id="30115" w:author="phuong vu" w:date="2018-11-30T22:36:00Z">
                    <w:rPr>
                      <w:lang w:val="es-ES"/>
                    </w:rPr>
                  </w:rPrChange>
                </w:rPr>
                <w:t>Chi tiết đơn hàng với trạng thái “</w:t>
              </w:r>
              <w:r w:rsidRPr="00920004">
                <w:rPr>
                  <w:lang w:val="es-ES"/>
                  <w:rPrChange w:id="30116" w:author="phuong vu" w:date="2018-11-30T22:36:00Z">
                    <w:rPr>
                      <w:i/>
                      <w:lang w:val="es-ES"/>
                    </w:rPr>
                  </w:rPrChange>
                </w:rPr>
                <w:t>đang chờ xử lí</w:t>
              </w:r>
              <w:r w:rsidRPr="00920004">
                <w:rPr>
                  <w:lang w:val="es-ES"/>
                  <w:rPrChange w:id="3011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D1541D0" w14:textId="3D2201E0" w:rsidR="005800DD" w:rsidRPr="00920004" w:rsidRDefault="006C2726" w:rsidP="00BD0851">
            <w:pPr>
              <w:spacing w:before="240" w:line="0" w:lineRule="atLeast"/>
              <w:jc w:val="left"/>
              <w:rPr>
                <w:ins w:id="30118" w:author="phuong vu" w:date="2018-11-23T10:14:00Z"/>
                <w:lang w:val="es-ES"/>
                <w:rPrChange w:id="30119" w:author="phuong vu" w:date="2018-11-30T22:36:00Z">
                  <w:rPr>
                    <w:ins w:id="30120" w:author="phuong vu" w:date="2018-11-23T10:14:00Z"/>
                    <w:lang w:val="es-ES"/>
                  </w:rPr>
                </w:rPrChange>
              </w:rPr>
              <w:pPrChange w:id="30121" w:author="phuong vu" w:date="2018-11-30T14:16:00Z">
                <w:pPr/>
              </w:pPrChange>
            </w:pPr>
            <w:ins w:id="30122" w:author="phuong vu" w:date="2018-11-25T22:31:00Z">
              <w:r w:rsidRPr="00920004">
                <w:rPr>
                  <w:lang w:val="es-ES"/>
                  <w:rPrChange w:id="30123" w:author="phuong vu" w:date="2018-11-30T22:36:00Z">
                    <w:rPr>
                      <w:lang w:val="es-ES"/>
                    </w:rPr>
                  </w:rPrChange>
                </w:rPr>
                <w:t>Thành công</w:t>
              </w:r>
            </w:ins>
          </w:p>
        </w:tc>
      </w:tr>
      <w:tr w:rsidR="005800DD" w:rsidRPr="00920004" w14:paraId="3AE2683C" w14:textId="77777777" w:rsidTr="005800DD">
        <w:trPr>
          <w:ins w:id="30124"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0D6A4" w14:textId="65C45335" w:rsidR="005800DD" w:rsidRPr="00920004" w:rsidRDefault="006A5504" w:rsidP="00BD0851">
            <w:pPr>
              <w:spacing w:before="240" w:line="0" w:lineRule="atLeast"/>
              <w:jc w:val="center"/>
              <w:rPr>
                <w:ins w:id="30125" w:author="phuong vu" w:date="2018-11-23T10:14:00Z"/>
                <w:bCs/>
                <w:lang w:val="es-ES"/>
                <w:rPrChange w:id="30126" w:author="phuong vu" w:date="2018-11-30T22:36:00Z">
                  <w:rPr>
                    <w:ins w:id="30127" w:author="phuong vu" w:date="2018-11-23T10:14:00Z"/>
                    <w:b/>
                    <w:bCs/>
                    <w:lang w:val="es-ES"/>
                  </w:rPr>
                </w:rPrChange>
              </w:rPr>
              <w:pPrChange w:id="30128" w:author="phuong vu" w:date="2018-11-30T14:16:00Z">
                <w:pPr/>
              </w:pPrChange>
            </w:pPr>
            <w:ins w:id="30129" w:author="phuong vu" w:date="2018-11-25T22:37:00Z">
              <w:r w:rsidRPr="00920004">
                <w:rPr>
                  <w:bCs/>
                  <w:lang w:val="es-ES"/>
                  <w:rPrChange w:id="30130"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61B87DCC" w14:textId="77777777" w:rsidR="005800DD" w:rsidRPr="00920004" w:rsidRDefault="006C2726" w:rsidP="00BD0851">
            <w:pPr>
              <w:spacing w:before="240" w:line="0" w:lineRule="atLeast"/>
              <w:jc w:val="left"/>
              <w:rPr>
                <w:ins w:id="30131" w:author="phuong vu" w:date="2018-11-25T22:34:00Z"/>
                <w:lang w:val="es-ES"/>
                <w:rPrChange w:id="30132" w:author="phuong vu" w:date="2018-11-30T22:36:00Z">
                  <w:rPr>
                    <w:ins w:id="30133" w:author="phuong vu" w:date="2018-11-25T22:34:00Z"/>
                    <w:lang w:val="es-ES"/>
                  </w:rPr>
                </w:rPrChange>
              </w:rPr>
              <w:pPrChange w:id="30134" w:author="phuong vu" w:date="2018-11-30T14:16:00Z">
                <w:pPr>
                  <w:spacing w:line="276" w:lineRule="auto"/>
                  <w:jc w:val="left"/>
                </w:pPr>
              </w:pPrChange>
            </w:pPr>
            <w:ins w:id="30135" w:author="phuong vu" w:date="2018-11-25T22:34:00Z">
              <w:r w:rsidRPr="00920004">
                <w:rPr>
                  <w:lang w:val="es-ES"/>
                  <w:rPrChange w:id="30136" w:author="phuong vu" w:date="2018-11-30T22:36:00Z">
                    <w:rPr>
                      <w:lang w:val="es-ES"/>
                    </w:rPr>
                  </w:rPrChange>
                </w:rPr>
                <w:t>Đơn hàng: mã 89</w:t>
              </w:r>
            </w:ins>
          </w:p>
          <w:p w14:paraId="3729246C" w14:textId="1A157F08" w:rsidR="006C2726" w:rsidRPr="00920004" w:rsidRDefault="006A5504" w:rsidP="00BD0851">
            <w:pPr>
              <w:spacing w:before="240" w:line="0" w:lineRule="atLeast"/>
              <w:jc w:val="left"/>
              <w:rPr>
                <w:ins w:id="30137" w:author="phuong vu" w:date="2018-11-23T10:14:00Z"/>
                <w:lang w:val="es-ES"/>
                <w:rPrChange w:id="30138" w:author="phuong vu" w:date="2018-11-30T22:36:00Z">
                  <w:rPr>
                    <w:ins w:id="30139" w:author="phuong vu" w:date="2018-11-23T10:14:00Z"/>
                    <w:lang w:val="es-ES"/>
                  </w:rPr>
                </w:rPrChange>
              </w:rPr>
              <w:pPrChange w:id="30140" w:author="phuong vu" w:date="2018-11-30T14:16:00Z">
                <w:pPr/>
              </w:pPrChange>
            </w:pPr>
            <w:ins w:id="30141" w:author="phuong vu" w:date="2018-11-25T22:39:00Z">
              <w:r w:rsidRPr="00920004">
                <w:rPr>
                  <w:lang w:val="es-ES"/>
                  <w:rPrChange w:id="30142" w:author="phuong vu" w:date="2018-11-30T22:36:00Z">
                    <w:rPr>
                      <w:lang w:val="es-ES"/>
                    </w:rPr>
                  </w:rPrChange>
                </w:rPr>
                <w:t>Người dùng: Nhân viên quản lí đơn hàng</w:t>
              </w:r>
            </w:ins>
            <w:ins w:id="30143" w:author="phuong vu" w:date="2018-11-25T22:40:00Z">
              <w:r w:rsidRPr="00920004">
                <w:rPr>
                  <w:lang w:val="es-ES"/>
                  <w:rPrChange w:id="30144" w:author="phuong vu" w:date="2018-11-30T22:36:00Z">
                    <w:rPr>
                      <w:lang w:val="es-ES"/>
                    </w:rPr>
                  </w:rPrChange>
                </w:rPr>
                <w:t xml:space="preserve"> hoặc nhân viên giao nhận quần áo</w:t>
              </w:r>
            </w:ins>
            <w:ins w:id="30145" w:author="phuong vu" w:date="2018-11-25T22:39:00Z">
              <w:r w:rsidRPr="00920004">
                <w:rPr>
                  <w:lang w:val="es-ES"/>
                  <w:rPrChange w:id="30146"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69318796" w14:textId="77777777" w:rsidR="005800DD" w:rsidRPr="00920004" w:rsidRDefault="006C2726" w:rsidP="00BD0851">
            <w:pPr>
              <w:spacing w:before="240" w:line="0" w:lineRule="atLeast"/>
              <w:jc w:val="left"/>
              <w:rPr>
                <w:ins w:id="30147" w:author="phuong vu" w:date="2018-11-25T22:34:00Z"/>
                <w:lang w:val="es-ES"/>
                <w:rPrChange w:id="30148" w:author="phuong vu" w:date="2018-11-30T22:36:00Z">
                  <w:rPr>
                    <w:ins w:id="30149" w:author="phuong vu" w:date="2018-11-25T22:34:00Z"/>
                    <w:lang w:val="es-ES"/>
                  </w:rPr>
                </w:rPrChange>
              </w:rPr>
              <w:pPrChange w:id="30150" w:author="phuong vu" w:date="2018-11-30T14:16:00Z">
                <w:pPr>
                  <w:spacing w:line="276" w:lineRule="auto"/>
                  <w:jc w:val="left"/>
                </w:pPr>
              </w:pPrChange>
            </w:pPr>
            <w:ins w:id="30151" w:author="phuong vu" w:date="2018-11-25T22:34:00Z">
              <w:r w:rsidRPr="00920004">
                <w:rPr>
                  <w:lang w:val="es-ES"/>
                  <w:rPrChange w:id="30152" w:author="phuong vu" w:date="2018-11-30T22:36:00Z">
                    <w:rPr>
                      <w:lang w:val="es-ES"/>
                    </w:rPr>
                  </w:rPrChange>
                </w:rPr>
                <w:t>Chi tiết đơn hàng với trạng thái “</w:t>
              </w:r>
              <w:r w:rsidRPr="00920004">
                <w:rPr>
                  <w:lang w:val="es-ES"/>
                  <w:rPrChange w:id="30153" w:author="phuong vu" w:date="2018-11-30T22:36:00Z">
                    <w:rPr>
                      <w:i/>
                      <w:lang w:val="es-ES"/>
                    </w:rPr>
                  </w:rPrChange>
                </w:rPr>
                <w:t>đang chờ xử lí</w:t>
              </w:r>
              <w:r w:rsidRPr="00920004">
                <w:rPr>
                  <w:lang w:val="es-ES"/>
                  <w:rPrChange w:id="30154" w:author="phuong vu" w:date="2018-11-30T22:36:00Z">
                    <w:rPr>
                      <w:lang w:val="es-ES"/>
                    </w:rPr>
                  </w:rPrChange>
                </w:rPr>
                <w:t>”.</w:t>
              </w:r>
            </w:ins>
          </w:p>
          <w:p w14:paraId="40672431" w14:textId="1FFFF177" w:rsidR="006C2726" w:rsidRPr="00920004" w:rsidRDefault="006C2726" w:rsidP="00BD0851">
            <w:pPr>
              <w:spacing w:before="240" w:line="0" w:lineRule="atLeast"/>
              <w:jc w:val="left"/>
              <w:rPr>
                <w:ins w:id="30155" w:author="phuong vu" w:date="2018-11-23T10:14:00Z"/>
                <w:lang w:val="es-ES"/>
                <w:rPrChange w:id="30156" w:author="phuong vu" w:date="2018-11-30T22:36:00Z">
                  <w:rPr>
                    <w:ins w:id="30157" w:author="phuong vu" w:date="2018-11-23T10:14:00Z"/>
                    <w:lang w:val="es-ES"/>
                  </w:rPr>
                </w:rPrChange>
              </w:rPr>
              <w:pPrChange w:id="30158" w:author="phuong vu" w:date="2018-11-30T14:16:00Z">
                <w:pPr/>
              </w:pPrChange>
            </w:pPr>
            <w:ins w:id="30159" w:author="phuong vu" w:date="2018-11-25T22:35:00Z">
              <w:r w:rsidRPr="00920004">
                <w:rPr>
                  <w:lang w:val="es-ES"/>
                  <w:rPrChange w:id="30160" w:author="phuong vu" w:date="2018-11-30T22:36:00Z">
                    <w:rPr>
                      <w:lang w:val="es-ES"/>
                    </w:rPr>
                  </w:rPrChange>
                </w:rPr>
                <w:t>Không hiển thị nút</w:t>
              </w:r>
            </w:ins>
            <w:ins w:id="30161" w:author="phuong vu" w:date="2018-11-25T22:39:00Z">
              <w:r w:rsidR="006A5504" w:rsidRPr="00920004">
                <w:rPr>
                  <w:lang w:val="es-ES"/>
                  <w:rPrChange w:id="30162" w:author="phuong vu" w:date="2018-11-30T22:36:00Z">
                    <w:rPr>
                      <w:lang w:val="es-ES"/>
                    </w:rPr>
                  </w:rPrChange>
                </w:rPr>
                <w:t xml:space="preserve"> “xử lí”, “xử lí hoàn tất”</w:t>
              </w:r>
            </w:ins>
            <w:ins w:id="30163" w:author="phuong vu" w:date="2018-11-25T22:35:00Z">
              <w:r w:rsidRPr="00920004">
                <w:rPr>
                  <w:lang w:val="es-ES"/>
                  <w:rPrChange w:id="30164"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4748FD9B" w14:textId="77777777" w:rsidR="006A5504" w:rsidRPr="00920004" w:rsidRDefault="006A5504" w:rsidP="00BD0851">
            <w:pPr>
              <w:spacing w:before="240" w:line="0" w:lineRule="atLeast"/>
              <w:jc w:val="left"/>
              <w:rPr>
                <w:ins w:id="30165" w:author="phuong vu" w:date="2018-11-25T22:40:00Z"/>
                <w:lang w:val="es-ES"/>
                <w:rPrChange w:id="30166" w:author="phuong vu" w:date="2018-11-30T22:36:00Z">
                  <w:rPr>
                    <w:ins w:id="30167" w:author="phuong vu" w:date="2018-11-25T22:40:00Z"/>
                    <w:lang w:val="es-ES"/>
                  </w:rPr>
                </w:rPrChange>
              </w:rPr>
              <w:pPrChange w:id="30168" w:author="phuong vu" w:date="2018-11-30T14:16:00Z">
                <w:pPr>
                  <w:spacing w:line="276" w:lineRule="auto"/>
                  <w:jc w:val="left"/>
                </w:pPr>
              </w:pPrChange>
            </w:pPr>
            <w:ins w:id="30169" w:author="phuong vu" w:date="2018-11-25T22:40:00Z">
              <w:r w:rsidRPr="00920004">
                <w:rPr>
                  <w:lang w:val="es-ES"/>
                  <w:rPrChange w:id="30170" w:author="phuong vu" w:date="2018-11-30T22:36:00Z">
                    <w:rPr>
                      <w:lang w:val="es-ES"/>
                    </w:rPr>
                  </w:rPrChange>
                </w:rPr>
                <w:t>Chi tiết đơn hàng với trạng thái “</w:t>
              </w:r>
              <w:r w:rsidRPr="00920004">
                <w:rPr>
                  <w:lang w:val="es-ES"/>
                  <w:rPrChange w:id="30171" w:author="phuong vu" w:date="2018-11-30T22:36:00Z">
                    <w:rPr>
                      <w:i/>
                      <w:lang w:val="es-ES"/>
                    </w:rPr>
                  </w:rPrChange>
                </w:rPr>
                <w:t>đang chờ xử lí</w:t>
              </w:r>
              <w:r w:rsidRPr="00920004">
                <w:rPr>
                  <w:lang w:val="es-ES"/>
                  <w:rPrChange w:id="30172" w:author="phuong vu" w:date="2018-11-30T22:36:00Z">
                    <w:rPr>
                      <w:lang w:val="es-ES"/>
                    </w:rPr>
                  </w:rPrChange>
                </w:rPr>
                <w:t>”.</w:t>
              </w:r>
            </w:ins>
          </w:p>
          <w:p w14:paraId="4FE4474A" w14:textId="5635EBEA" w:rsidR="005800DD" w:rsidRPr="00920004" w:rsidRDefault="006A5504" w:rsidP="00BD0851">
            <w:pPr>
              <w:spacing w:before="240" w:line="0" w:lineRule="atLeast"/>
              <w:jc w:val="left"/>
              <w:rPr>
                <w:ins w:id="30173" w:author="phuong vu" w:date="2018-11-23T10:14:00Z"/>
                <w:lang w:val="es-ES"/>
                <w:rPrChange w:id="30174" w:author="phuong vu" w:date="2018-11-30T22:36:00Z">
                  <w:rPr>
                    <w:ins w:id="30175" w:author="phuong vu" w:date="2018-11-23T10:14:00Z"/>
                    <w:lang w:val="es-ES"/>
                  </w:rPr>
                </w:rPrChange>
              </w:rPr>
              <w:pPrChange w:id="30176" w:author="phuong vu" w:date="2018-11-30T14:16:00Z">
                <w:pPr/>
              </w:pPrChange>
            </w:pPr>
            <w:ins w:id="30177" w:author="phuong vu" w:date="2018-11-25T22:40:00Z">
              <w:r w:rsidRPr="00920004">
                <w:rPr>
                  <w:lang w:val="es-ES"/>
                  <w:rPrChange w:id="30178" w:author="phuong vu" w:date="2018-11-30T22:36:00Z">
                    <w:rPr>
                      <w:lang w:val="es-ES"/>
                    </w:rPr>
                  </w:rPrChange>
                </w:rPr>
                <w:t>Không hiển thị nút “</w:t>
              </w:r>
              <w:r w:rsidRPr="00920004">
                <w:rPr>
                  <w:lang w:val="es-ES"/>
                  <w:rPrChange w:id="30179" w:author="phuong vu" w:date="2018-11-30T22:36:00Z">
                    <w:rPr>
                      <w:i/>
                      <w:lang w:val="es-ES"/>
                    </w:rPr>
                  </w:rPrChange>
                </w:rPr>
                <w:t>xử lí</w:t>
              </w:r>
              <w:r w:rsidRPr="00920004">
                <w:rPr>
                  <w:lang w:val="es-ES"/>
                  <w:rPrChange w:id="30180" w:author="phuong vu" w:date="2018-11-30T22:36:00Z">
                    <w:rPr>
                      <w:lang w:val="es-ES"/>
                    </w:rPr>
                  </w:rPrChange>
                </w:rPr>
                <w:t>”, “</w:t>
              </w:r>
              <w:r w:rsidRPr="00920004">
                <w:rPr>
                  <w:lang w:val="es-ES"/>
                  <w:rPrChange w:id="30181" w:author="phuong vu" w:date="2018-11-30T22:36:00Z">
                    <w:rPr>
                      <w:i/>
                      <w:lang w:val="es-ES"/>
                    </w:rPr>
                  </w:rPrChange>
                </w:rPr>
                <w:t>xử lí hoàn tất</w:t>
              </w:r>
              <w:r w:rsidRPr="00920004">
                <w:rPr>
                  <w:lang w:val="es-ES"/>
                  <w:rPrChange w:id="30182"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038FB369" w14:textId="677E4CD3" w:rsidR="005800DD" w:rsidRPr="00920004" w:rsidRDefault="006C2726" w:rsidP="00BD0851">
            <w:pPr>
              <w:spacing w:before="240" w:line="0" w:lineRule="atLeast"/>
              <w:jc w:val="left"/>
              <w:rPr>
                <w:ins w:id="30183" w:author="phuong vu" w:date="2018-11-23T10:14:00Z"/>
                <w:lang w:val="en-US"/>
                <w:rPrChange w:id="30184" w:author="phuong vu" w:date="2018-11-30T22:36:00Z">
                  <w:rPr>
                    <w:ins w:id="30185" w:author="phuong vu" w:date="2018-11-23T10:14:00Z"/>
                    <w:lang w:val="en-US"/>
                  </w:rPr>
                </w:rPrChange>
              </w:rPr>
              <w:pPrChange w:id="30186" w:author="phuong vu" w:date="2018-11-30T14:16:00Z">
                <w:pPr/>
              </w:pPrChange>
            </w:pPr>
            <w:ins w:id="30187" w:author="phuong vu" w:date="2018-11-25T22:35:00Z">
              <w:r w:rsidRPr="00920004">
                <w:rPr>
                  <w:lang w:val="en-US"/>
                  <w:rPrChange w:id="30188" w:author="phuong vu" w:date="2018-11-30T22:36:00Z">
                    <w:rPr>
                      <w:lang w:val="en-US"/>
                    </w:rPr>
                  </w:rPrChange>
                </w:rPr>
                <w:t>Thành công</w:t>
              </w:r>
            </w:ins>
          </w:p>
        </w:tc>
      </w:tr>
      <w:tr w:rsidR="006A5504" w:rsidRPr="00920004" w14:paraId="0BDD4837" w14:textId="77777777" w:rsidTr="005800DD">
        <w:trPr>
          <w:ins w:id="30189"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1AC59C44" w14:textId="0DC88309" w:rsidR="006A5504" w:rsidRPr="00920004" w:rsidRDefault="00A4790A" w:rsidP="00BD0851">
            <w:pPr>
              <w:spacing w:before="240" w:line="0" w:lineRule="atLeast"/>
              <w:jc w:val="center"/>
              <w:rPr>
                <w:ins w:id="30190" w:author="phuong vu" w:date="2018-11-23T10:14:00Z"/>
                <w:bCs/>
                <w:lang w:val="es-ES"/>
                <w:rPrChange w:id="30191" w:author="phuong vu" w:date="2018-11-30T22:36:00Z">
                  <w:rPr>
                    <w:ins w:id="30192" w:author="phuong vu" w:date="2018-11-23T10:14:00Z"/>
                    <w:b/>
                    <w:bCs/>
                    <w:lang w:val="es-ES"/>
                  </w:rPr>
                </w:rPrChange>
              </w:rPr>
              <w:pPrChange w:id="30193" w:author="phuong vu" w:date="2018-11-30T14:16:00Z">
                <w:pPr/>
              </w:pPrChange>
            </w:pPr>
            <w:ins w:id="30194" w:author="phuong vu" w:date="2018-11-25T23:03:00Z">
              <w:r w:rsidRPr="00920004">
                <w:rPr>
                  <w:bCs/>
                  <w:lang w:val="es-ES"/>
                  <w:rPrChange w:id="30195"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568391D5" w14:textId="77777777" w:rsidR="006A5504" w:rsidRPr="00920004" w:rsidRDefault="006A5504" w:rsidP="00BD0851">
            <w:pPr>
              <w:spacing w:before="240" w:line="0" w:lineRule="atLeast"/>
              <w:jc w:val="left"/>
              <w:rPr>
                <w:ins w:id="30196" w:author="phuong vu" w:date="2018-11-25T22:40:00Z"/>
                <w:lang w:val="es-ES"/>
                <w:rPrChange w:id="30197" w:author="phuong vu" w:date="2018-11-30T22:36:00Z">
                  <w:rPr>
                    <w:ins w:id="30198" w:author="phuong vu" w:date="2018-11-25T22:40:00Z"/>
                    <w:lang w:val="es-ES"/>
                  </w:rPr>
                </w:rPrChange>
              </w:rPr>
              <w:pPrChange w:id="30199" w:author="phuong vu" w:date="2018-11-30T14:16:00Z">
                <w:pPr>
                  <w:spacing w:line="276" w:lineRule="auto"/>
                  <w:jc w:val="left"/>
                </w:pPr>
              </w:pPrChange>
            </w:pPr>
            <w:ins w:id="30200" w:author="phuong vu" w:date="2018-11-25T22:40:00Z">
              <w:r w:rsidRPr="00920004">
                <w:rPr>
                  <w:lang w:val="es-ES"/>
                  <w:rPrChange w:id="30201" w:author="phuong vu" w:date="2018-11-30T22:36:00Z">
                    <w:rPr>
                      <w:lang w:val="es-ES"/>
                    </w:rPr>
                  </w:rPrChange>
                </w:rPr>
                <w:t>Đơn hàng: mã 89</w:t>
              </w:r>
            </w:ins>
          </w:p>
          <w:p w14:paraId="29169DC7" w14:textId="3F4DE9FD" w:rsidR="006A5504" w:rsidRPr="00920004" w:rsidRDefault="006A5504" w:rsidP="00BD0851">
            <w:pPr>
              <w:spacing w:before="240" w:line="0" w:lineRule="atLeast"/>
              <w:jc w:val="left"/>
              <w:rPr>
                <w:ins w:id="30202" w:author="phuong vu" w:date="2018-11-23T10:14:00Z"/>
                <w:lang w:val="es-ES"/>
                <w:rPrChange w:id="30203" w:author="phuong vu" w:date="2018-11-30T22:36:00Z">
                  <w:rPr>
                    <w:ins w:id="30204" w:author="phuong vu" w:date="2018-11-23T10:14:00Z"/>
                    <w:lang w:val="es-ES"/>
                  </w:rPr>
                </w:rPrChange>
              </w:rPr>
              <w:pPrChange w:id="30205" w:author="phuong vu" w:date="2018-11-30T14:16:00Z">
                <w:pPr/>
              </w:pPrChange>
            </w:pPr>
            <w:ins w:id="30206" w:author="phuong vu" w:date="2018-11-25T22:40:00Z">
              <w:r w:rsidRPr="00920004">
                <w:rPr>
                  <w:lang w:val="es-ES"/>
                  <w:rPrChange w:id="30207" w:author="phuong vu" w:date="2018-11-30T22:36:00Z">
                    <w:rPr>
                      <w:lang w:val="es-ES"/>
                    </w:rPr>
                  </w:rPrChange>
                </w:rPr>
                <w:t xml:space="preserve">Người dùng: Nhân viên </w:t>
              </w:r>
            </w:ins>
            <w:ins w:id="30208" w:author="phuong vu" w:date="2018-11-25T22:41:00Z">
              <w:r w:rsidRPr="00920004">
                <w:rPr>
                  <w:lang w:val="es-ES"/>
                  <w:rPrChange w:id="30209" w:author="phuong vu" w:date="2018-11-30T22:36:00Z">
                    <w:rPr>
                      <w:lang w:val="es-ES"/>
                    </w:rPr>
                  </w:rPrChange>
                </w:rPr>
                <w:t>xử lí đơn hàng</w:t>
              </w:r>
            </w:ins>
          </w:p>
        </w:tc>
        <w:tc>
          <w:tcPr>
            <w:tcW w:w="1942" w:type="dxa"/>
            <w:tcBorders>
              <w:top w:val="single" w:sz="4" w:space="0" w:color="auto"/>
              <w:left w:val="single" w:sz="4" w:space="0" w:color="auto"/>
              <w:bottom w:val="single" w:sz="4" w:space="0" w:color="auto"/>
              <w:right w:val="single" w:sz="4" w:space="0" w:color="auto"/>
            </w:tcBorders>
          </w:tcPr>
          <w:p w14:paraId="5F284AB3" w14:textId="77777777" w:rsidR="006A5504" w:rsidRPr="00920004" w:rsidRDefault="006A5504" w:rsidP="00BD0851">
            <w:pPr>
              <w:spacing w:before="240" w:line="0" w:lineRule="atLeast"/>
              <w:jc w:val="left"/>
              <w:rPr>
                <w:ins w:id="30210" w:author="phuong vu" w:date="2018-11-25T22:41:00Z"/>
                <w:lang w:val="es-ES"/>
                <w:rPrChange w:id="30211" w:author="phuong vu" w:date="2018-11-30T22:36:00Z">
                  <w:rPr>
                    <w:ins w:id="30212" w:author="phuong vu" w:date="2018-11-25T22:41:00Z"/>
                    <w:lang w:val="es-ES"/>
                  </w:rPr>
                </w:rPrChange>
              </w:rPr>
              <w:pPrChange w:id="30213" w:author="phuong vu" w:date="2018-11-30T14:16:00Z">
                <w:pPr>
                  <w:spacing w:line="276" w:lineRule="auto"/>
                  <w:jc w:val="left"/>
                </w:pPr>
              </w:pPrChange>
            </w:pPr>
            <w:ins w:id="30214" w:author="phuong vu" w:date="2018-11-25T22:41:00Z">
              <w:r w:rsidRPr="00920004">
                <w:rPr>
                  <w:lang w:val="es-ES"/>
                  <w:rPrChange w:id="30215" w:author="phuong vu" w:date="2018-11-30T22:36:00Z">
                    <w:rPr>
                      <w:lang w:val="es-ES"/>
                    </w:rPr>
                  </w:rPrChange>
                </w:rPr>
                <w:t>Chi tiết đơn hàng với trạng thái “</w:t>
              </w:r>
              <w:r w:rsidRPr="00920004">
                <w:rPr>
                  <w:lang w:val="es-ES"/>
                  <w:rPrChange w:id="30216" w:author="phuong vu" w:date="2018-11-30T22:36:00Z">
                    <w:rPr>
                      <w:i/>
                      <w:lang w:val="es-ES"/>
                    </w:rPr>
                  </w:rPrChange>
                </w:rPr>
                <w:t>đang chờ xử lí</w:t>
              </w:r>
              <w:r w:rsidRPr="00920004">
                <w:rPr>
                  <w:lang w:val="es-ES"/>
                  <w:rPrChange w:id="30217" w:author="phuong vu" w:date="2018-11-30T22:36:00Z">
                    <w:rPr>
                      <w:lang w:val="es-ES"/>
                    </w:rPr>
                  </w:rPrChange>
                </w:rPr>
                <w:t>”.</w:t>
              </w:r>
            </w:ins>
          </w:p>
          <w:p w14:paraId="63AF98A8" w14:textId="1B7B000B" w:rsidR="006A5504" w:rsidRPr="00920004" w:rsidRDefault="006A5504" w:rsidP="00BD0851">
            <w:pPr>
              <w:spacing w:before="240" w:line="0" w:lineRule="atLeast"/>
              <w:jc w:val="left"/>
              <w:rPr>
                <w:ins w:id="30218" w:author="phuong vu" w:date="2018-11-23T10:14:00Z"/>
                <w:lang w:val="es-ES"/>
                <w:rPrChange w:id="30219" w:author="phuong vu" w:date="2018-11-30T22:36:00Z">
                  <w:rPr>
                    <w:ins w:id="30220" w:author="phuong vu" w:date="2018-11-23T10:14:00Z"/>
                    <w:lang w:val="es-ES"/>
                  </w:rPr>
                </w:rPrChange>
              </w:rPr>
              <w:pPrChange w:id="30221" w:author="phuong vu" w:date="2018-11-30T14:16:00Z">
                <w:pPr/>
              </w:pPrChange>
            </w:pPr>
            <w:ins w:id="30222" w:author="phuong vu" w:date="2018-11-25T22:41:00Z">
              <w:r w:rsidRPr="00920004">
                <w:rPr>
                  <w:lang w:val="es-ES"/>
                  <w:rPrChange w:id="30223" w:author="phuong vu" w:date="2018-11-30T22:36:00Z">
                    <w:rPr>
                      <w:lang w:val="es-ES"/>
                    </w:rPr>
                  </w:rPrChange>
                </w:rPr>
                <w:t>Hiển thị nút “</w:t>
              </w:r>
              <w:r w:rsidRPr="00920004">
                <w:rPr>
                  <w:lang w:val="es-ES"/>
                  <w:rPrChange w:id="30224" w:author="phuong vu" w:date="2018-11-30T22:36:00Z">
                    <w:rPr>
                      <w:i/>
                      <w:lang w:val="es-ES"/>
                    </w:rPr>
                  </w:rPrChange>
                </w:rPr>
                <w:t>xử lí</w:t>
              </w:r>
              <w:r w:rsidRPr="00920004">
                <w:rPr>
                  <w:lang w:val="es-ES"/>
                  <w:rPrChange w:id="30225" w:author="phuong vu" w:date="2018-11-30T22:36:00Z">
                    <w:rPr>
                      <w:lang w:val="es-ES"/>
                    </w:rPr>
                  </w:rPrChange>
                </w:rPr>
                <w:t>”, “</w:t>
              </w:r>
              <w:r w:rsidRPr="00920004">
                <w:rPr>
                  <w:lang w:val="es-ES"/>
                  <w:rPrChange w:id="30226" w:author="phuong vu" w:date="2018-11-30T22:36:00Z">
                    <w:rPr>
                      <w:i/>
                      <w:lang w:val="es-ES"/>
                    </w:rPr>
                  </w:rPrChange>
                </w:rPr>
                <w:t>xử lí hoàn tất</w:t>
              </w:r>
              <w:r w:rsidRPr="00920004">
                <w:rPr>
                  <w:lang w:val="es-ES"/>
                  <w:rPrChange w:id="30227"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08D8F344" w14:textId="77777777" w:rsidR="006A5504" w:rsidRPr="00920004" w:rsidRDefault="006A5504" w:rsidP="00BD0851">
            <w:pPr>
              <w:spacing w:before="240" w:line="0" w:lineRule="atLeast"/>
              <w:jc w:val="left"/>
              <w:rPr>
                <w:ins w:id="30228" w:author="phuong vu" w:date="2018-11-25T22:41:00Z"/>
                <w:lang w:val="es-ES"/>
                <w:rPrChange w:id="30229" w:author="phuong vu" w:date="2018-11-30T22:36:00Z">
                  <w:rPr>
                    <w:ins w:id="30230" w:author="phuong vu" w:date="2018-11-25T22:41:00Z"/>
                    <w:lang w:val="es-ES"/>
                  </w:rPr>
                </w:rPrChange>
              </w:rPr>
              <w:pPrChange w:id="30231" w:author="phuong vu" w:date="2018-11-30T14:16:00Z">
                <w:pPr>
                  <w:spacing w:line="276" w:lineRule="auto"/>
                  <w:jc w:val="left"/>
                </w:pPr>
              </w:pPrChange>
            </w:pPr>
            <w:ins w:id="30232" w:author="phuong vu" w:date="2018-11-25T22:41:00Z">
              <w:r w:rsidRPr="00920004">
                <w:rPr>
                  <w:lang w:val="es-ES"/>
                  <w:rPrChange w:id="30233" w:author="phuong vu" w:date="2018-11-30T22:36:00Z">
                    <w:rPr>
                      <w:lang w:val="es-ES"/>
                    </w:rPr>
                  </w:rPrChange>
                </w:rPr>
                <w:t>Chi tiết đơn hàng với trạng thái “</w:t>
              </w:r>
              <w:r w:rsidRPr="00920004">
                <w:rPr>
                  <w:lang w:val="es-ES"/>
                  <w:rPrChange w:id="30234" w:author="phuong vu" w:date="2018-11-30T22:36:00Z">
                    <w:rPr>
                      <w:i/>
                      <w:lang w:val="es-ES"/>
                    </w:rPr>
                  </w:rPrChange>
                </w:rPr>
                <w:t>đang chờ xử lí</w:t>
              </w:r>
              <w:r w:rsidRPr="00920004">
                <w:rPr>
                  <w:lang w:val="es-ES"/>
                  <w:rPrChange w:id="30235" w:author="phuong vu" w:date="2018-11-30T22:36:00Z">
                    <w:rPr>
                      <w:lang w:val="es-ES"/>
                    </w:rPr>
                  </w:rPrChange>
                </w:rPr>
                <w:t>”.</w:t>
              </w:r>
            </w:ins>
          </w:p>
          <w:p w14:paraId="62805C2A" w14:textId="05F93BD1" w:rsidR="006A5504" w:rsidRPr="00920004" w:rsidRDefault="006A5504" w:rsidP="00BD0851">
            <w:pPr>
              <w:spacing w:before="240" w:line="0" w:lineRule="atLeast"/>
              <w:jc w:val="left"/>
              <w:rPr>
                <w:ins w:id="30236" w:author="phuong vu" w:date="2018-11-23T10:14:00Z"/>
                <w:lang w:val="es-ES"/>
                <w:rPrChange w:id="30237" w:author="phuong vu" w:date="2018-11-30T22:36:00Z">
                  <w:rPr>
                    <w:ins w:id="30238" w:author="phuong vu" w:date="2018-11-23T10:14:00Z"/>
                    <w:lang w:val="es-ES"/>
                  </w:rPr>
                </w:rPrChange>
              </w:rPr>
              <w:pPrChange w:id="30239" w:author="phuong vu" w:date="2018-11-30T14:16:00Z">
                <w:pPr/>
              </w:pPrChange>
            </w:pPr>
            <w:ins w:id="30240" w:author="phuong vu" w:date="2018-11-25T22:41:00Z">
              <w:r w:rsidRPr="00920004">
                <w:rPr>
                  <w:lang w:val="es-ES"/>
                  <w:rPrChange w:id="30241" w:author="phuong vu" w:date="2018-11-30T22:36:00Z">
                    <w:rPr>
                      <w:lang w:val="es-ES"/>
                    </w:rPr>
                  </w:rPrChange>
                </w:rPr>
                <w:t>Hiển thị nút “</w:t>
              </w:r>
              <w:r w:rsidRPr="00920004">
                <w:rPr>
                  <w:lang w:val="es-ES"/>
                  <w:rPrChange w:id="30242" w:author="phuong vu" w:date="2018-11-30T22:36:00Z">
                    <w:rPr>
                      <w:i/>
                      <w:lang w:val="es-ES"/>
                    </w:rPr>
                  </w:rPrChange>
                </w:rPr>
                <w:t>xử lí</w:t>
              </w:r>
              <w:r w:rsidRPr="00920004">
                <w:rPr>
                  <w:lang w:val="es-ES"/>
                  <w:rPrChange w:id="30243" w:author="phuong vu" w:date="2018-11-30T22:36:00Z">
                    <w:rPr>
                      <w:lang w:val="es-ES"/>
                    </w:rPr>
                  </w:rPrChange>
                </w:rPr>
                <w:t>”, “</w:t>
              </w:r>
              <w:r w:rsidRPr="00920004">
                <w:rPr>
                  <w:lang w:val="es-ES"/>
                  <w:rPrChange w:id="30244" w:author="phuong vu" w:date="2018-11-30T22:36:00Z">
                    <w:rPr>
                      <w:i/>
                      <w:lang w:val="es-ES"/>
                    </w:rPr>
                  </w:rPrChange>
                </w:rPr>
                <w:t>xử lí hoàn tất</w:t>
              </w:r>
              <w:r w:rsidRPr="00920004">
                <w:rPr>
                  <w:lang w:val="es-ES"/>
                  <w:rPrChange w:id="30245"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15CB01D" w14:textId="3B80C11F" w:rsidR="006A5504" w:rsidRPr="00920004" w:rsidRDefault="006A5504" w:rsidP="00BD0851">
            <w:pPr>
              <w:spacing w:before="240" w:line="0" w:lineRule="atLeast"/>
              <w:jc w:val="left"/>
              <w:rPr>
                <w:ins w:id="30246" w:author="phuong vu" w:date="2018-11-23T10:14:00Z"/>
                <w:lang w:val="es-ES"/>
                <w:rPrChange w:id="30247" w:author="phuong vu" w:date="2018-11-30T22:36:00Z">
                  <w:rPr>
                    <w:ins w:id="30248" w:author="phuong vu" w:date="2018-11-23T10:14:00Z"/>
                    <w:lang w:val="es-ES"/>
                  </w:rPr>
                </w:rPrChange>
              </w:rPr>
              <w:pPrChange w:id="30249" w:author="phuong vu" w:date="2018-11-30T14:16:00Z">
                <w:pPr/>
              </w:pPrChange>
            </w:pPr>
            <w:ins w:id="30250" w:author="phuong vu" w:date="2018-11-25T22:41:00Z">
              <w:r w:rsidRPr="00920004">
                <w:rPr>
                  <w:lang w:val="es-ES"/>
                  <w:rPrChange w:id="30251" w:author="phuong vu" w:date="2018-11-30T22:36:00Z">
                    <w:rPr>
                      <w:lang w:val="es-ES"/>
                    </w:rPr>
                  </w:rPrChange>
                </w:rPr>
                <w:t>Thành công</w:t>
              </w:r>
            </w:ins>
          </w:p>
        </w:tc>
      </w:tr>
      <w:tr w:rsidR="006A5504" w:rsidRPr="00920004" w14:paraId="166EDB84" w14:textId="77777777" w:rsidTr="005800DD">
        <w:trPr>
          <w:ins w:id="30252"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43282D3D" w14:textId="20BB1F53" w:rsidR="006A5504" w:rsidRPr="00920004" w:rsidRDefault="00A4790A" w:rsidP="00BD0851">
            <w:pPr>
              <w:spacing w:before="240" w:line="0" w:lineRule="atLeast"/>
              <w:jc w:val="center"/>
              <w:rPr>
                <w:ins w:id="30253" w:author="phuong vu" w:date="2018-11-23T10:14:00Z"/>
                <w:bCs/>
                <w:lang w:val="es-ES"/>
                <w:rPrChange w:id="30254" w:author="phuong vu" w:date="2018-11-30T22:36:00Z">
                  <w:rPr>
                    <w:ins w:id="30255" w:author="phuong vu" w:date="2018-11-23T10:14:00Z"/>
                    <w:b/>
                    <w:bCs/>
                    <w:lang w:val="es-ES"/>
                  </w:rPr>
                </w:rPrChange>
              </w:rPr>
              <w:pPrChange w:id="30256" w:author="phuong vu" w:date="2018-11-30T14:16:00Z">
                <w:pPr/>
              </w:pPrChange>
            </w:pPr>
            <w:ins w:id="30257" w:author="phuong vu" w:date="2018-11-25T23:03:00Z">
              <w:r w:rsidRPr="00920004">
                <w:rPr>
                  <w:bCs/>
                  <w:lang w:val="es-ES"/>
                  <w:rPrChange w:id="30258"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775C4D08" w14:textId="779AA9F1" w:rsidR="006A5504" w:rsidRPr="00920004" w:rsidRDefault="006A5504" w:rsidP="00BD0851">
            <w:pPr>
              <w:spacing w:before="240" w:line="0" w:lineRule="atLeast"/>
              <w:jc w:val="left"/>
              <w:rPr>
                <w:ins w:id="30259" w:author="phuong vu" w:date="2018-11-23T10:14:00Z"/>
                <w:lang w:val="es-ES"/>
                <w:rPrChange w:id="30260" w:author="phuong vu" w:date="2018-11-30T22:36:00Z">
                  <w:rPr>
                    <w:ins w:id="30261" w:author="phuong vu" w:date="2018-11-23T10:14:00Z"/>
                    <w:lang w:val="es-ES"/>
                  </w:rPr>
                </w:rPrChange>
              </w:rPr>
              <w:pPrChange w:id="30262" w:author="phuong vu" w:date="2018-11-30T14:16:00Z">
                <w:pPr/>
              </w:pPrChange>
            </w:pPr>
            <w:ins w:id="30263" w:author="phuong vu" w:date="2018-11-25T22:32:00Z">
              <w:r w:rsidRPr="00920004">
                <w:rPr>
                  <w:lang w:val="es-ES"/>
                  <w:rPrChange w:id="30264" w:author="phuong vu" w:date="2018-11-30T22:36:00Z">
                    <w:rPr>
                      <w:lang w:val="es-ES"/>
                    </w:rPr>
                  </w:rPrChange>
                </w:rPr>
                <w:t xml:space="preserve">Dữ liệu lỗi, kết nối </w:t>
              </w:r>
            </w:ins>
            <w:ins w:id="30265" w:author="phuong vu" w:date="2018-11-30T13:58:00Z">
              <w:r w:rsidR="00184C15" w:rsidRPr="00920004">
                <w:rPr>
                  <w:lang w:val="es-ES"/>
                  <w:rPrChange w:id="30266" w:author="phuong vu" w:date="2018-11-30T22:36:00Z">
                    <w:rPr>
                      <w:lang w:val="es-ES"/>
                    </w:rPr>
                  </w:rPrChange>
                </w:rPr>
                <w:t>máy chủ</w:t>
              </w:r>
            </w:ins>
            <w:ins w:id="30267" w:author="phuong vu" w:date="2018-11-25T22:32:00Z">
              <w:r w:rsidRPr="00920004">
                <w:rPr>
                  <w:lang w:val="es-ES"/>
                  <w:rPrChange w:id="30268"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2B041DE0" w14:textId="33E14319" w:rsidR="006A5504" w:rsidRPr="00920004" w:rsidRDefault="006A5504" w:rsidP="00BD0851">
            <w:pPr>
              <w:spacing w:before="240" w:line="0" w:lineRule="atLeast"/>
              <w:jc w:val="left"/>
              <w:rPr>
                <w:ins w:id="30269" w:author="phuong vu" w:date="2018-11-23T10:14:00Z"/>
                <w:lang w:val="es-ES"/>
                <w:rPrChange w:id="30270" w:author="phuong vu" w:date="2018-11-30T22:36:00Z">
                  <w:rPr>
                    <w:ins w:id="30271" w:author="phuong vu" w:date="2018-11-23T10:14:00Z"/>
                    <w:lang w:val="es-ES"/>
                  </w:rPr>
                </w:rPrChange>
              </w:rPr>
              <w:pPrChange w:id="30272" w:author="phuong vu" w:date="2018-11-30T14:16:00Z">
                <w:pPr/>
              </w:pPrChange>
            </w:pPr>
            <w:ins w:id="30273" w:author="phuong vu" w:date="2018-11-25T22:32:00Z">
              <w:r w:rsidRPr="00920004">
                <w:rPr>
                  <w:lang w:val="es-ES"/>
                  <w:rPrChange w:id="30274"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57FAD87D" w14:textId="16423151" w:rsidR="006A5504" w:rsidRPr="00920004" w:rsidRDefault="006A5504" w:rsidP="00BD0851">
            <w:pPr>
              <w:spacing w:before="240" w:line="0" w:lineRule="atLeast"/>
              <w:jc w:val="left"/>
              <w:rPr>
                <w:ins w:id="30275" w:author="phuong vu" w:date="2018-11-23T10:14:00Z"/>
                <w:lang w:val="es-ES"/>
                <w:rPrChange w:id="30276" w:author="phuong vu" w:date="2018-11-30T22:36:00Z">
                  <w:rPr>
                    <w:ins w:id="30277" w:author="phuong vu" w:date="2018-11-23T10:14:00Z"/>
                    <w:lang w:val="es-ES"/>
                  </w:rPr>
                </w:rPrChange>
              </w:rPr>
              <w:pPrChange w:id="30278" w:author="phuong vu" w:date="2018-11-30T14:16:00Z">
                <w:pPr/>
              </w:pPrChange>
            </w:pPr>
            <w:ins w:id="30279" w:author="phuong vu" w:date="2018-11-25T22:32:00Z">
              <w:r w:rsidRPr="00920004">
                <w:rPr>
                  <w:lang w:val="es-ES"/>
                  <w:rPrChange w:id="30280"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4D502381" w14:textId="2B673C95" w:rsidR="006A5504" w:rsidRPr="00920004" w:rsidRDefault="006A5504" w:rsidP="00BD0851">
            <w:pPr>
              <w:keepNext/>
              <w:spacing w:before="240" w:line="0" w:lineRule="atLeast"/>
              <w:jc w:val="left"/>
              <w:rPr>
                <w:ins w:id="30281" w:author="phuong vu" w:date="2018-11-23T10:14:00Z"/>
                <w:lang w:val="es-ES"/>
                <w:rPrChange w:id="30282" w:author="phuong vu" w:date="2018-11-30T22:36:00Z">
                  <w:rPr>
                    <w:ins w:id="30283" w:author="phuong vu" w:date="2018-11-23T10:14:00Z"/>
                    <w:lang w:val="es-ES"/>
                  </w:rPr>
                </w:rPrChange>
              </w:rPr>
              <w:pPrChange w:id="30284" w:author="phuong vu" w:date="2018-11-30T14:16:00Z">
                <w:pPr/>
              </w:pPrChange>
            </w:pPr>
            <w:ins w:id="30285" w:author="phuong vu" w:date="2018-11-25T22:33:00Z">
              <w:r w:rsidRPr="00920004">
                <w:rPr>
                  <w:lang w:val="es-ES"/>
                  <w:rPrChange w:id="30286" w:author="phuong vu" w:date="2018-11-30T22:36:00Z">
                    <w:rPr>
                      <w:lang w:val="es-ES"/>
                    </w:rPr>
                  </w:rPrChange>
                </w:rPr>
                <w:t>Thành công</w:t>
              </w:r>
            </w:ins>
          </w:p>
        </w:tc>
      </w:tr>
    </w:tbl>
    <w:p w14:paraId="02F34B5F" w14:textId="3C865988" w:rsidR="00FA2022" w:rsidRPr="00920004" w:rsidRDefault="00FA2022" w:rsidP="00A17FA5">
      <w:pPr>
        <w:pStyle w:val="Caption"/>
        <w:rPr>
          <w:ins w:id="30287" w:author="phuong vu" w:date="2018-11-25T23:29:00Z"/>
          <w:lang w:val="en-US"/>
          <w:rPrChange w:id="30288" w:author="phuong vu" w:date="2018-11-30T22:36:00Z">
            <w:rPr>
              <w:ins w:id="30289" w:author="phuong vu" w:date="2018-11-25T23:29:00Z"/>
            </w:rPr>
          </w:rPrChange>
        </w:rPr>
        <w:pPrChange w:id="30290" w:author="phuong vu" w:date="2018-11-30T22:42:00Z">
          <w:pPr>
            <w:pStyle w:val="Caption"/>
          </w:pPr>
        </w:pPrChange>
      </w:pPr>
      <w:bookmarkStart w:id="30291" w:name="_Toc531381641"/>
      <w:ins w:id="30292" w:author="phuong vu" w:date="2018-11-25T23:29:00Z">
        <w:r w:rsidRPr="00920004">
          <w:rPr>
            <w:rPrChange w:id="30293" w:author="phuong vu" w:date="2018-11-30T22:36:00Z">
              <w:rPr/>
            </w:rPrChange>
          </w:rPr>
          <w:t xml:space="preserve">Bảng </w:t>
        </w:r>
      </w:ins>
      <w:ins w:id="30294" w:author="phuong vu" w:date="2018-11-30T14:54:00Z">
        <w:r w:rsidR="00D632EE" w:rsidRPr="00920004">
          <w:rPr>
            <w:rPrChange w:id="30295" w:author="phuong vu" w:date="2018-11-30T22:36:00Z">
              <w:rPr/>
            </w:rPrChange>
          </w:rPr>
          <w:fldChar w:fldCharType="begin"/>
        </w:r>
        <w:r w:rsidR="00D632EE" w:rsidRPr="00920004">
          <w:rPr>
            <w:rPrChange w:id="30296" w:author="phuong vu" w:date="2018-11-30T22:36:00Z">
              <w:rPr/>
            </w:rPrChange>
          </w:rPr>
          <w:instrText xml:space="preserve"> STYLEREF 1 \s </w:instrText>
        </w:r>
      </w:ins>
      <w:r w:rsidR="00D632EE" w:rsidRPr="00920004">
        <w:rPr>
          <w:rPrChange w:id="30297" w:author="phuong vu" w:date="2018-11-30T22:36:00Z">
            <w:rPr/>
          </w:rPrChange>
        </w:rPr>
        <w:fldChar w:fldCharType="separate"/>
      </w:r>
      <w:r w:rsidR="00B5490C">
        <w:rPr>
          <w:noProof/>
        </w:rPr>
        <w:t>4</w:t>
      </w:r>
      <w:ins w:id="30298" w:author="phuong vu" w:date="2018-11-30T14:54:00Z">
        <w:r w:rsidR="00D632EE" w:rsidRPr="00920004">
          <w:rPr>
            <w:rPrChange w:id="30299" w:author="phuong vu" w:date="2018-11-30T22:36:00Z">
              <w:rPr/>
            </w:rPrChange>
          </w:rPr>
          <w:fldChar w:fldCharType="end"/>
        </w:r>
        <w:r w:rsidR="00D632EE" w:rsidRPr="00920004">
          <w:rPr>
            <w:rPrChange w:id="30300" w:author="phuong vu" w:date="2018-11-30T22:36:00Z">
              <w:rPr/>
            </w:rPrChange>
          </w:rPr>
          <w:t>.</w:t>
        </w:r>
        <w:r w:rsidR="00D632EE" w:rsidRPr="00920004">
          <w:rPr>
            <w:rPrChange w:id="30301" w:author="phuong vu" w:date="2018-11-30T22:36:00Z">
              <w:rPr/>
            </w:rPrChange>
          </w:rPr>
          <w:fldChar w:fldCharType="begin"/>
        </w:r>
        <w:r w:rsidR="00D632EE" w:rsidRPr="00920004">
          <w:rPr>
            <w:rPrChange w:id="30302" w:author="phuong vu" w:date="2018-11-30T22:36:00Z">
              <w:rPr/>
            </w:rPrChange>
          </w:rPr>
          <w:instrText xml:space="preserve"> SEQ Bảng \* ARABIC \s 1 </w:instrText>
        </w:r>
      </w:ins>
      <w:r w:rsidR="00D632EE" w:rsidRPr="00920004">
        <w:rPr>
          <w:rPrChange w:id="30303" w:author="phuong vu" w:date="2018-11-30T22:36:00Z">
            <w:rPr/>
          </w:rPrChange>
        </w:rPr>
        <w:fldChar w:fldCharType="separate"/>
      </w:r>
      <w:ins w:id="30304" w:author="phuong vu" w:date="2018-11-30T22:44:00Z">
        <w:r w:rsidR="00B5490C">
          <w:rPr>
            <w:noProof/>
          </w:rPr>
          <w:t>4</w:t>
        </w:r>
      </w:ins>
      <w:ins w:id="30305" w:author="phuong vu" w:date="2018-11-30T14:54:00Z">
        <w:r w:rsidR="00D632EE" w:rsidRPr="00920004">
          <w:rPr>
            <w:rPrChange w:id="30306" w:author="phuong vu" w:date="2018-11-30T22:36:00Z">
              <w:rPr/>
            </w:rPrChange>
          </w:rPr>
          <w:fldChar w:fldCharType="end"/>
        </w:r>
      </w:ins>
      <w:ins w:id="30307" w:author="phuong vu" w:date="2018-11-25T23:29:00Z">
        <w:r w:rsidRPr="00920004">
          <w:rPr>
            <w:lang w:val="en-US"/>
            <w:rPrChange w:id="30308" w:author="phuong vu" w:date="2018-11-30T22:36:00Z">
              <w:rPr>
                <w:lang w:val="en-US"/>
              </w:rPr>
            </w:rPrChange>
          </w:rPr>
          <w:t xml:space="preserve"> Kiểm th</w:t>
        </w:r>
      </w:ins>
      <w:ins w:id="30309" w:author="phuong vu" w:date="2018-11-25T23:30:00Z">
        <w:r w:rsidRPr="00920004">
          <w:rPr>
            <w:lang w:val="en-US"/>
            <w:rPrChange w:id="30310" w:author="phuong vu" w:date="2018-11-30T22:36:00Z">
              <w:rPr>
                <w:lang w:val="en-US"/>
              </w:rPr>
            </w:rPrChange>
          </w:rPr>
          <w:t>ử chức năng xem chi tiết đơn hàng</w:t>
        </w:r>
      </w:ins>
      <w:bookmarkEnd w:id="30291"/>
    </w:p>
    <w:p w14:paraId="6107DADC" w14:textId="75024AEB" w:rsidR="0077093A" w:rsidRPr="00920004" w:rsidRDefault="002219F0" w:rsidP="00BD0851">
      <w:pPr>
        <w:pStyle w:val="Heading4"/>
        <w:spacing w:before="240" w:line="0" w:lineRule="atLeast"/>
        <w:rPr>
          <w:ins w:id="30311" w:author="phuong vu" w:date="2018-11-25T22:51:00Z"/>
          <w:lang w:val="en-US"/>
          <w:rPrChange w:id="30312" w:author="phuong vu" w:date="2018-11-30T22:36:00Z">
            <w:rPr>
              <w:ins w:id="30313" w:author="phuong vu" w:date="2018-11-25T22:51:00Z"/>
              <w:lang w:val="en-US"/>
            </w:rPr>
          </w:rPrChange>
        </w:rPr>
        <w:pPrChange w:id="30314" w:author="phuong vu" w:date="2018-11-30T14:16:00Z">
          <w:pPr>
            <w:pStyle w:val="Heading4"/>
          </w:pPr>
        </w:pPrChange>
      </w:pPr>
      <w:bookmarkStart w:id="30315" w:name="_Toc531381543"/>
      <w:ins w:id="30316" w:author="phuong vu" w:date="2018-11-25T22:51:00Z">
        <w:r w:rsidRPr="00920004">
          <w:rPr>
            <w:lang w:val="en-US"/>
            <w:rPrChange w:id="30317" w:author="phuong vu" w:date="2018-11-30T22:36:00Z">
              <w:rPr>
                <w:lang w:val="en-US"/>
              </w:rPr>
            </w:rPrChange>
          </w:rPr>
          <w:t>Thay đổi trạng thái đơn hàng</w:t>
        </w:r>
        <w:bookmarkEnd w:id="30315"/>
      </w:ins>
    </w:p>
    <w:p w14:paraId="3CAC5EB1" w14:textId="77777777" w:rsidR="002219F0" w:rsidRPr="00920004" w:rsidRDefault="002219F0" w:rsidP="00C960CE">
      <w:pPr>
        <w:ind w:firstLine="720"/>
        <w:rPr>
          <w:ins w:id="30318" w:author="phuong vu" w:date="2018-11-25T22:52:00Z"/>
          <w:lang w:val="en-US"/>
          <w:rPrChange w:id="30319" w:author="phuong vu" w:date="2018-11-30T22:36:00Z">
            <w:rPr>
              <w:ins w:id="30320" w:author="phuong vu" w:date="2018-11-25T22:52:00Z"/>
              <w:lang w:val="en-US"/>
            </w:rPr>
          </w:rPrChange>
        </w:rPr>
        <w:pPrChange w:id="30321" w:author="phuong vu" w:date="2018-11-30T22:04:00Z">
          <w:pPr>
            <w:spacing w:line="276" w:lineRule="auto"/>
          </w:pPr>
        </w:pPrChange>
      </w:pPr>
      <w:ins w:id="30322" w:author="phuong vu" w:date="2018-11-25T22:52:00Z">
        <w:r w:rsidRPr="00920004">
          <w:rPr>
            <w:b/>
            <w:lang w:val="en-US"/>
            <w:rPrChange w:id="30323" w:author="phuong vu" w:date="2018-11-30T22:36:00Z">
              <w:rPr>
                <w:b/>
                <w:lang w:val="en-US"/>
              </w:rPr>
            </w:rPrChange>
          </w:rPr>
          <w:t>Mục đích:</w:t>
        </w:r>
        <w:r w:rsidRPr="00920004">
          <w:rPr>
            <w:lang w:val="en-US"/>
            <w:rPrChange w:id="30324" w:author="phuong vu" w:date="2018-11-30T22:36:00Z">
              <w:rPr>
                <w:lang w:val="en-US"/>
              </w:rPr>
            </w:rPrChange>
          </w:rPr>
          <w:t xml:space="preserve"> Tìm ra lỗi về thông báo khi thực hiện hoàn tất xử lí, lỗi chuyển trang, hiển thị dữ liệu không đúng với mục đích.</w:t>
        </w:r>
      </w:ins>
    </w:p>
    <w:p w14:paraId="3BB96E9D" w14:textId="77777777" w:rsidR="002219F0" w:rsidRPr="00920004" w:rsidRDefault="002219F0" w:rsidP="00C960CE">
      <w:pPr>
        <w:ind w:firstLine="720"/>
        <w:rPr>
          <w:ins w:id="30325" w:author="phuong vu" w:date="2018-11-25T22:52:00Z"/>
          <w:lang w:val="en-US"/>
          <w:rPrChange w:id="30326" w:author="phuong vu" w:date="2018-11-30T22:36:00Z">
            <w:rPr>
              <w:ins w:id="30327" w:author="phuong vu" w:date="2018-11-25T22:52:00Z"/>
              <w:lang w:val="en-US"/>
            </w:rPr>
          </w:rPrChange>
        </w:rPr>
        <w:pPrChange w:id="30328" w:author="phuong vu" w:date="2018-11-30T22:04:00Z">
          <w:pPr>
            <w:spacing w:line="276" w:lineRule="auto"/>
          </w:pPr>
        </w:pPrChange>
      </w:pPr>
      <w:ins w:id="30329" w:author="phuong vu" w:date="2018-11-25T22:52:00Z">
        <w:r w:rsidRPr="00920004">
          <w:rPr>
            <w:b/>
            <w:lang w:val="en-US"/>
            <w:rPrChange w:id="30330" w:author="phuong vu" w:date="2018-11-30T22:36:00Z">
              <w:rPr>
                <w:b/>
                <w:lang w:val="en-US"/>
              </w:rPr>
            </w:rPrChange>
          </w:rPr>
          <w:lastRenderedPageBreak/>
          <w:t>Tiền điều kiện:</w:t>
        </w:r>
        <w:r w:rsidRPr="00920004">
          <w:rPr>
            <w:lang w:val="en-US"/>
            <w:rPrChange w:id="30331" w:author="phuong vu" w:date="2018-11-30T22:36:00Z">
              <w:rPr>
                <w:lang w:val="en-US"/>
              </w:rPr>
            </w:rPrChange>
          </w:rPr>
          <w:t xml:space="preserve"> Đăng nhập thành công vào trang quản lí dành cho nhân viên chi nhánh.</w:t>
        </w:r>
      </w:ins>
    </w:p>
    <w:p w14:paraId="53D54D5B" w14:textId="77777777" w:rsidR="002219F0" w:rsidRPr="00920004" w:rsidRDefault="002219F0" w:rsidP="00C960CE">
      <w:pPr>
        <w:ind w:left="720"/>
        <w:rPr>
          <w:ins w:id="30332" w:author="phuong vu" w:date="2018-11-25T22:52:00Z"/>
          <w:b/>
          <w:lang w:val="en-US"/>
          <w:rPrChange w:id="30333" w:author="phuong vu" w:date="2018-11-30T22:36:00Z">
            <w:rPr>
              <w:ins w:id="30334" w:author="phuong vu" w:date="2018-11-25T22:52:00Z"/>
              <w:b/>
              <w:lang w:val="en-US"/>
            </w:rPr>
          </w:rPrChange>
        </w:rPr>
        <w:pPrChange w:id="30335" w:author="phuong vu" w:date="2018-11-30T22:04:00Z">
          <w:pPr>
            <w:spacing w:line="276" w:lineRule="auto"/>
          </w:pPr>
        </w:pPrChange>
      </w:pPr>
      <w:ins w:id="30336" w:author="phuong vu" w:date="2018-11-25T22:52:00Z">
        <w:r w:rsidRPr="00920004">
          <w:rPr>
            <w:b/>
            <w:lang w:val="en-US"/>
            <w:rPrChange w:id="30337" w:author="phuong vu" w:date="2018-11-30T22:36:00Z">
              <w:rPr>
                <w:b/>
                <w:lang w:val="en-US"/>
              </w:rPr>
            </w:rPrChange>
          </w:rPr>
          <w:t>Mô tả:</w:t>
        </w:r>
      </w:ins>
    </w:p>
    <w:p w14:paraId="39059179" w14:textId="77777777" w:rsidR="002219F0" w:rsidRPr="00920004" w:rsidRDefault="002219F0" w:rsidP="00C960CE">
      <w:pPr>
        <w:ind w:left="720"/>
        <w:rPr>
          <w:ins w:id="30338" w:author="phuong vu" w:date="2018-11-25T22:52:00Z"/>
          <w:lang w:val="en-US"/>
          <w:rPrChange w:id="30339" w:author="phuong vu" w:date="2018-11-30T22:36:00Z">
            <w:rPr>
              <w:ins w:id="30340" w:author="phuong vu" w:date="2018-11-25T22:52:00Z"/>
              <w:lang w:val="en-US"/>
            </w:rPr>
          </w:rPrChange>
        </w:rPr>
        <w:pPrChange w:id="30341" w:author="phuong vu" w:date="2018-11-30T22:04:00Z">
          <w:pPr>
            <w:spacing w:line="276" w:lineRule="auto"/>
          </w:pPr>
        </w:pPrChange>
      </w:pPr>
      <w:ins w:id="30342" w:author="phuong vu" w:date="2018-11-25T22:52:00Z">
        <w:r w:rsidRPr="00920004">
          <w:rPr>
            <w:b/>
            <w:lang w:val="en-US"/>
            <w:rPrChange w:id="30343" w:author="phuong vu" w:date="2018-11-30T22:36:00Z">
              <w:rPr>
                <w:b/>
                <w:lang w:val="en-US"/>
              </w:rPr>
            </w:rPrChange>
          </w:rPr>
          <w:t xml:space="preserve">- </w:t>
        </w:r>
        <w:r w:rsidRPr="00920004">
          <w:rPr>
            <w:lang w:val="en-US"/>
            <w:rPrChange w:id="30344" w:author="phuong vu" w:date="2018-11-30T22:36:00Z">
              <w:rPr>
                <w:lang w:val="en-US"/>
              </w:rPr>
            </w:rPrChange>
          </w:rPr>
          <w:t>Bước 1: Mở trang web tại địa chỉ: localhost:3000.</w:t>
        </w:r>
      </w:ins>
    </w:p>
    <w:p w14:paraId="25AA9AA3" w14:textId="77777777" w:rsidR="002219F0" w:rsidRPr="00920004" w:rsidRDefault="002219F0" w:rsidP="00C960CE">
      <w:pPr>
        <w:ind w:left="720"/>
        <w:rPr>
          <w:ins w:id="30345" w:author="phuong vu" w:date="2018-11-25T22:52:00Z"/>
          <w:lang w:val="en-US"/>
          <w:rPrChange w:id="30346" w:author="phuong vu" w:date="2018-11-30T22:36:00Z">
            <w:rPr>
              <w:ins w:id="30347" w:author="phuong vu" w:date="2018-11-25T22:52:00Z"/>
              <w:lang w:val="en-US"/>
            </w:rPr>
          </w:rPrChange>
        </w:rPr>
        <w:pPrChange w:id="30348" w:author="phuong vu" w:date="2018-11-30T22:04:00Z">
          <w:pPr>
            <w:spacing w:line="276" w:lineRule="auto"/>
          </w:pPr>
        </w:pPrChange>
      </w:pPr>
      <w:ins w:id="30349" w:author="phuong vu" w:date="2018-11-25T22:52:00Z">
        <w:r w:rsidRPr="00920004">
          <w:rPr>
            <w:lang w:val="en-US"/>
            <w:rPrChange w:id="30350" w:author="phuong vu" w:date="2018-11-30T22:36:00Z">
              <w:rPr>
                <w:lang w:val="en-US"/>
              </w:rPr>
            </w:rPrChange>
          </w:rPr>
          <w:t>- Bước 2: Đăng nhập thành công vào hệ thống.</w:t>
        </w:r>
      </w:ins>
    </w:p>
    <w:p w14:paraId="1CFB243A" w14:textId="77777777" w:rsidR="002219F0" w:rsidRPr="00920004" w:rsidRDefault="002219F0" w:rsidP="00C960CE">
      <w:pPr>
        <w:ind w:left="720"/>
        <w:rPr>
          <w:ins w:id="30351" w:author="phuong vu" w:date="2018-11-25T22:52:00Z"/>
          <w:lang w:val="en-US"/>
          <w:rPrChange w:id="30352" w:author="phuong vu" w:date="2018-11-30T22:36:00Z">
            <w:rPr>
              <w:ins w:id="30353" w:author="phuong vu" w:date="2018-11-25T22:52:00Z"/>
              <w:lang w:val="en-US"/>
            </w:rPr>
          </w:rPrChange>
        </w:rPr>
        <w:pPrChange w:id="30354" w:author="phuong vu" w:date="2018-11-30T22:04:00Z">
          <w:pPr>
            <w:spacing w:line="276" w:lineRule="auto"/>
          </w:pPr>
        </w:pPrChange>
      </w:pPr>
      <w:ins w:id="30355" w:author="phuong vu" w:date="2018-11-25T22:52:00Z">
        <w:r w:rsidRPr="00920004">
          <w:rPr>
            <w:lang w:val="en-US"/>
            <w:rPrChange w:id="30356" w:author="phuong vu" w:date="2018-11-30T22:36:00Z">
              <w:rPr>
                <w:lang w:val="en-US"/>
              </w:rPr>
            </w:rPrChange>
          </w:rPr>
          <w:t>- Bước 3: Chọn chức năng “</w:t>
        </w:r>
        <w:r w:rsidRPr="00920004">
          <w:rPr>
            <w:lang w:val="en-US"/>
            <w:rPrChange w:id="30357" w:author="phuong vu" w:date="2018-11-30T22:36:00Z">
              <w:rPr>
                <w:i/>
                <w:lang w:val="en-US"/>
              </w:rPr>
            </w:rPrChange>
          </w:rPr>
          <w:t>Đơn hàng khách hàng</w:t>
        </w:r>
        <w:r w:rsidRPr="00920004">
          <w:rPr>
            <w:lang w:val="en-US"/>
            <w:rPrChange w:id="30358" w:author="phuong vu" w:date="2018-11-30T22:36:00Z">
              <w:rPr>
                <w:lang w:val="en-US"/>
              </w:rPr>
            </w:rPrChange>
          </w:rPr>
          <w:t>”.</w:t>
        </w:r>
      </w:ins>
    </w:p>
    <w:p w14:paraId="69A983B5" w14:textId="272EB143" w:rsidR="002219F0" w:rsidRPr="00920004" w:rsidRDefault="002219F0" w:rsidP="00C960CE">
      <w:pPr>
        <w:ind w:left="720"/>
        <w:rPr>
          <w:ins w:id="30359" w:author="phuong vu" w:date="2018-11-25T22:52:00Z"/>
          <w:lang w:val="en-US"/>
          <w:rPrChange w:id="30360" w:author="phuong vu" w:date="2018-11-30T22:36:00Z">
            <w:rPr>
              <w:ins w:id="30361" w:author="phuong vu" w:date="2018-11-25T22:52:00Z"/>
              <w:lang w:val="en-US"/>
            </w:rPr>
          </w:rPrChange>
        </w:rPr>
        <w:pPrChange w:id="30362" w:author="phuong vu" w:date="2018-11-30T22:04:00Z">
          <w:pPr>
            <w:spacing w:line="276" w:lineRule="auto"/>
          </w:pPr>
        </w:pPrChange>
      </w:pPr>
      <w:ins w:id="30363" w:author="phuong vu" w:date="2018-11-25T22:52:00Z">
        <w:r w:rsidRPr="00920004">
          <w:rPr>
            <w:lang w:val="en-US"/>
            <w:rPrChange w:id="30364" w:author="phuong vu" w:date="2018-11-30T22:36:00Z">
              <w:rPr>
                <w:lang w:val="en-US"/>
              </w:rPr>
            </w:rPrChange>
          </w:rPr>
          <w:t>- Bước 4: Xem danh sách đơn hàng theo từng trạng thái.</w:t>
        </w:r>
      </w:ins>
    </w:p>
    <w:p w14:paraId="5107A4A7" w14:textId="77777777" w:rsidR="002219F0" w:rsidRPr="00920004" w:rsidRDefault="002219F0" w:rsidP="00C960CE">
      <w:pPr>
        <w:ind w:left="720"/>
        <w:rPr>
          <w:ins w:id="30365" w:author="phuong vu" w:date="2018-11-25T22:52:00Z"/>
          <w:lang w:val="en-US"/>
          <w:rPrChange w:id="30366" w:author="phuong vu" w:date="2018-11-30T22:36:00Z">
            <w:rPr>
              <w:ins w:id="30367" w:author="phuong vu" w:date="2018-11-25T22:52:00Z"/>
              <w:lang w:val="en-US"/>
            </w:rPr>
          </w:rPrChange>
        </w:rPr>
        <w:pPrChange w:id="30368" w:author="phuong vu" w:date="2018-11-30T22:04:00Z">
          <w:pPr>
            <w:spacing w:line="276" w:lineRule="auto"/>
          </w:pPr>
        </w:pPrChange>
      </w:pPr>
      <w:ins w:id="30369" w:author="phuong vu" w:date="2018-11-25T22:52:00Z">
        <w:r w:rsidRPr="00920004">
          <w:rPr>
            <w:lang w:val="en-US"/>
            <w:rPrChange w:id="30370" w:author="phuong vu" w:date="2018-11-30T22:36:00Z">
              <w:rPr>
                <w:lang w:val="en-US"/>
              </w:rPr>
            </w:rPrChange>
          </w:rPr>
          <w:t>- Bước 5: Chọn đơn hàng bằng cách nhấn lên tên khách hàng.</w:t>
        </w:r>
      </w:ins>
    </w:p>
    <w:p w14:paraId="2D4476E8" w14:textId="131E946A" w:rsidR="002219F0" w:rsidRPr="00920004" w:rsidRDefault="002219F0" w:rsidP="00C960CE">
      <w:pPr>
        <w:ind w:left="720"/>
        <w:rPr>
          <w:ins w:id="30371" w:author="phuong vu" w:date="2018-11-25T22:52:00Z"/>
          <w:lang w:val="en-US"/>
          <w:rPrChange w:id="30372" w:author="phuong vu" w:date="2018-11-30T22:36:00Z">
            <w:rPr>
              <w:ins w:id="30373" w:author="phuong vu" w:date="2018-11-25T22:52:00Z"/>
              <w:lang w:val="en-US"/>
            </w:rPr>
          </w:rPrChange>
        </w:rPr>
        <w:pPrChange w:id="30374" w:author="phuong vu" w:date="2018-11-30T22:04:00Z">
          <w:pPr>
            <w:spacing w:line="276" w:lineRule="auto"/>
          </w:pPr>
        </w:pPrChange>
      </w:pPr>
      <w:ins w:id="30375" w:author="phuong vu" w:date="2018-11-25T22:52:00Z">
        <w:r w:rsidRPr="00920004">
          <w:rPr>
            <w:lang w:val="en-US"/>
            <w:rPrChange w:id="30376" w:author="phuong vu" w:date="2018-11-30T22:36:00Z">
              <w:rPr>
                <w:lang w:val="en-US"/>
              </w:rPr>
            </w:rPrChange>
          </w:rPr>
          <w:t>- Bước 6: Thực hiện chức năng thay đ</w:t>
        </w:r>
      </w:ins>
      <w:ins w:id="30377" w:author="phuong vu" w:date="2018-11-25T22:53:00Z">
        <w:r w:rsidRPr="00920004">
          <w:rPr>
            <w:lang w:val="en-US"/>
            <w:rPrChange w:id="30378" w:author="phuong vu" w:date="2018-11-30T22:36:00Z">
              <w:rPr>
                <w:lang w:val="en-US"/>
              </w:rPr>
            </w:rPrChange>
          </w:rPr>
          <w:t>ổi trạng thái đơn hàng.</w:t>
        </w:r>
      </w:ins>
    </w:p>
    <w:p w14:paraId="2F477259" w14:textId="72914257" w:rsidR="002219F0" w:rsidRPr="00920004" w:rsidRDefault="002219F0" w:rsidP="00BD0851">
      <w:pPr>
        <w:spacing w:before="240" w:line="0" w:lineRule="atLeast"/>
        <w:rPr>
          <w:ins w:id="30379" w:author="phuong vu" w:date="2018-11-25T22:53:00Z"/>
          <w:b/>
          <w:lang w:val="en-US"/>
          <w:rPrChange w:id="30380" w:author="phuong vu" w:date="2018-11-30T22:36:00Z">
            <w:rPr>
              <w:ins w:id="30381" w:author="phuong vu" w:date="2018-11-25T22:53:00Z"/>
              <w:b/>
              <w:lang w:val="en-US"/>
            </w:rPr>
          </w:rPrChange>
        </w:rPr>
        <w:pPrChange w:id="30382" w:author="phuong vu" w:date="2018-11-30T14:16:00Z">
          <w:pPr/>
        </w:pPrChange>
      </w:pPr>
      <w:ins w:id="30383" w:author="phuong vu" w:date="2018-11-25T22:53:00Z">
        <w:r w:rsidRPr="00920004">
          <w:rPr>
            <w:lang w:val="en-US"/>
            <w:rPrChange w:id="30384" w:author="phuong vu" w:date="2018-11-30T22:36:00Z">
              <w:rPr>
                <w:lang w:val="en-US"/>
              </w:rPr>
            </w:rPrChange>
          </w:rPr>
          <w:tab/>
        </w:r>
        <w:r w:rsidRPr="00920004">
          <w:rPr>
            <w:b/>
            <w:lang w:val="en-US"/>
            <w:rPrChange w:id="30385"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2219F0" w:rsidRPr="00920004" w14:paraId="6B535221" w14:textId="77777777" w:rsidTr="00A4790A">
        <w:trPr>
          <w:ins w:id="30386"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hideMark/>
          </w:tcPr>
          <w:p w14:paraId="40595266" w14:textId="77777777" w:rsidR="002219F0" w:rsidRPr="00920004" w:rsidRDefault="002219F0" w:rsidP="00BD0851">
            <w:pPr>
              <w:spacing w:before="240" w:line="0" w:lineRule="atLeast"/>
              <w:jc w:val="center"/>
              <w:rPr>
                <w:ins w:id="30387" w:author="phuong vu" w:date="2018-11-25T22:53:00Z"/>
                <w:b/>
                <w:bCs/>
                <w:lang w:val="es-ES"/>
                <w:rPrChange w:id="30388" w:author="phuong vu" w:date="2018-11-30T22:36:00Z">
                  <w:rPr>
                    <w:ins w:id="30389" w:author="phuong vu" w:date="2018-11-25T22:53:00Z"/>
                    <w:b/>
                    <w:bCs/>
                    <w:lang w:val="es-ES"/>
                  </w:rPr>
                </w:rPrChange>
              </w:rPr>
              <w:pPrChange w:id="30390" w:author="phuong vu" w:date="2018-11-30T14:16:00Z">
                <w:pPr>
                  <w:spacing w:line="276" w:lineRule="auto"/>
                  <w:jc w:val="center"/>
                </w:pPr>
              </w:pPrChange>
            </w:pPr>
            <w:ins w:id="30391" w:author="phuong vu" w:date="2018-11-25T22:53:00Z">
              <w:r w:rsidRPr="00920004">
                <w:rPr>
                  <w:b/>
                  <w:bCs/>
                  <w:lang w:val="es-ES"/>
                  <w:rPrChange w:id="30392"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3DBAE33A" w14:textId="77777777" w:rsidR="002219F0" w:rsidRPr="00920004" w:rsidRDefault="002219F0" w:rsidP="00BD0851">
            <w:pPr>
              <w:spacing w:before="240" w:line="0" w:lineRule="atLeast"/>
              <w:jc w:val="center"/>
              <w:rPr>
                <w:ins w:id="30393" w:author="phuong vu" w:date="2018-11-25T22:53:00Z"/>
                <w:b/>
                <w:bCs/>
                <w:lang w:val="es-ES"/>
                <w:rPrChange w:id="30394" w:author="phuong vu" w:date="2018-11-30T22:36:00Z">
                  <w:rPr>
                    <w:ins w:id="30395" w:author="phuong vu" w:date="2018-11-25T22:53:00Z"/>
                    <w:b/>
                    <w:bCs/>
                    <w:lang w:val="es-ES"/>
                  </w:rPr>
                </w:rPrChange>
              </w:rPr>
              <w:pPrChange w:id="30396" w:author="phuong vu" w:date="2018-11-30T14:16:00Z">
                <w:pPr>
                  <w:spacing w:line="276" w:lineRule="auto"/>
                  <w:jc w:val="center"/>
                </w:pPr>
              </w:pPrChange>
            </w:pPr>
            <w:ins w:id="30397" w:author="phuong vu" w:date="2018-11-25T22:53:00Z">
              <w:r w:rsidRPr="00920004">
                <w:rPr>
                  <w:b/>
                  <w:bCs/>
                  <w:lang w:val="es-ES"/>
                  <w:rPrChange w:id="30398"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5AC0F8C" w14:textId="77777777" w:rsidR="002219F0" w:rsidRPr="00920004" w:rsidRDefault="002219F0" w:rsidP="00BD0851">
            <w:pPr>
              <w:spacing w:before="240" w:line="0" w:lineRule="atLeast"/>
              <w:jc w:val="center"/>
              <w:rPr>
                <w:ins w:id="30399" w:author="phuong vu" w:date="2018-11-25T22:53:00Z"/>
                <w:b/>
                <w:bCs/>
                <w:lang w:val="es-ES"/>
                <w:rPrChange w:id="30400" w:author="phuong vu" w:date="2018-11-30T22:36:00Z">
                  <w:rPr>
                    <w:ins w:id="30401" w:author="phuong vu" w:date="2018-11-25T22:53:00Z"/>
                    <w:b/>
                    <w:bCs/>
                    <w:lang w:val="es-ES"/>
                  </w:rPr>
                </w:rPrChange>
              </w:rPr>
              <w:pPrChange w:id="30402" w:author="phuong vu" w:date="2018-11-30T14:16:00Z">
                <w:pPr>
                  <w:spacing w:line="276" w:lineRule="auto"/>
                  <w:jc w:val="center"/>
                </w:pPr>
              </w:pPrChange>
            </w:pPr>
            <w:ins w:id="30403" w:author="phuong vu" w:date="2018-11-25T22:53:00Z">
              <w:r w:rsidRPr="00920004">
                <w:rPr>
                  <w:b/>
                  <w:bCs/>
                  <w:lang w:val="es-ES"/>
                  <w:rPrChange w:id="30404"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4DD41C7" w14:textId="77777777" w:rsidR="002219F0" w:rsidRPr="00920004" w:rsidRDefault="002219F0" w:rsidP="00BD0851">
            <w:pPr>
              <w:spacing w:before="240" w:line="0" w:lineRule="atLeast"/>
              <w:jc w:val="center"/>
              <w:rPr>
                <w:ins w:id="30405" w:author="phuong vu" w:date="2018-11-25T22:53:00Z"/>
                <w:b/>
                <w:bCs/>
                <w:lang w:val="es-ES"/>
                <w:rPrChange w:id="30406" w:author="phuong vu" w:date="2018-11-30T22:36:00Z">
                  <w:rPr>
                    <w:ins w:id="30407" w:author="phuong vu" w:date="2018-11-25T22:53:00Z"/>
                    <w:b/>
                    <w:bCs/>
                    <w:lang w:val="es-ES"/>
                  </w:rPr>
                </w:rPrChange>
              </w:rPr>
              <w:pPrChange w:id="30408" w:author="phuong vu" w:date="2018-11-30T14:16:00Z">
                <w:pPr>
                  <w:spacing w:line="276" w:lineRule="auto"/>
                  <w:jc w:val="center"/>
                </w:pPr>
              </w:pPrChange>
            </w:pPr>
            <w:ins w:id="30409" w:author="phuong vu" w:date="2018-11-25T22:53:00Z">
              <w:r w:rsidRPr="00920004">
                <w:rPr>
                  <w:b/>
                  <w:bCs/>
                  <w:lang w:val="es-ES"/>
                  <w:rPrChange w:id="30410"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73159EA" w14:textId="77777777" w:rsidR="002219F0" w:rsidRPr="00920004" w:rsidRDefault="002219F0" w:rsidP="00BD0851">
            <w:pPr>
              <w:spacing w:before="240" w:line="0" w:lineRule="atLeast"/>
              <w:jc w:val="center"/>
              <w:rPr>
                <w:ins w:id="30411" w:author="phuong vu" w:date="2018-11-25T22:53:00Z"/>
                <w:b/>
                <w:bCs/>
                <w:lang w:val="es-ES"/>
                <w:rPrChange w:id="30412" w:author="phuong vu" w:date="2018-11-30T22:36:00Z">
                  <w:rPr>
                    <w:ins w:id="30413" w:author="phuong vu" w:date="2018-11-25T22:53:00Z"/>
                    <w:b/>
                    <w:bCs/>
                    <w:lang w:val="es-ES"/>
                  </w:rPr>
                </w:rPrChange>
              </w:rPr>
              <w:pPrChange w:id="30414" w:author="phuong vu" w:date="2018-11-30T14:16:00Z">
                <w:pPr>
                  <w:spacing w:line="276" w:lineRule="auto"/>
                  <w:jc w:val="center"/>
                </w:pPr>
              </w:pPrChange>
            </w:pPr>
            <w:ins w:id="30415" w:author="phuong vu" w:date="2018-11-25T22:53:00Z">
              <w:r w:rsidRPr="00920004">
                <w:rPr>
                  <w:b/>
                  <w:bCs/>
                  <w:lang w:val="es-ES"/>
                  <w:rPrChange w:id="30416" w:author="phuong vu" w:date="2018-11-30T22:36:00Z">
                    <w:rPr>
                      <w:b/>
                      <w:bCs/>
                      <w:lang w:val="es-ES"/>
                    </w:rPr>
                  </w:rPrChange>
                </w:rPr>
                <w:t>Thành công/ Thât bại</w:t>
              </w:r>
            </w:ins>
          </w:p>
        </w:tc>
      </w:tr>
      <w:tr w:rsidR="002219F0" w:rsidRPr="00920004" w14:paraId="42E6B911" w14:textId="77777777" w:rsidTr="00A4790A">
        <w:trPr>
          <w:ins w:id="30417"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768299F2" w14:textId="77777777" w:rsidR="002219F0" w:rsidRPr="00920004" w:rsidRDefault="002219F0" w:rsidP="00BD0851">
            <w:pPr>
              <w:spacing w:before="240" w:line="0" w:lineRule="atLeast"/>
              <w:jc w:val="center"/>
              <w:rPr>
                <w:ins w:id="30418" w:author="phuong vu" w:date="2018-11-25T22:53:00Z"/>
                <w:bCs/>
                <w:lang w:val="es-ES"/>
                <w:rPrChange w:id="30419" w:author="phuong vu" w:date="2018-11-30T22:36:00Z">
                  <w:rPr>
                    <w:ins w:id="30420" w:author="phuong vu" w:date="2018-11-25T22:53:00Z"/>
                    <w:bCs/>
                    <w:lang w:val="es-ES"/>
                  </w:rPr>
                </w:rPrChange>
              </w:rPr>
              <w:pPrChange w:id="30421" w:author="phuong vu" w:date="2018-11-30T14:16:00Z">
                <w:pPr>
                  <w:spacing w:line="276" w:lineRule="auto"/>
                  <w:jc w:val="center"/>
                </w:pPr>
              </w:pPrChange>
            </w:pPr>
            <w:ins w:id="30422" w:author="phuong vu" w:date="2018-11-25T22:53:00Z">
              <w:r w:rsidRPr="00920004">
                <w:rPr>
                  <w:bCs/>
                  <w:lang w:val="es-ES"/>
                  <w:rPrChange w:id="30423"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0B58D0BA" w14:textId="2BA88CB1" w:rsidR="002219F0" w:rsidRPr="00920004" w:rsidRDefault="002219F0" w:rsidP="00C960CE">
            <w:pPr>
              <w:rPr>
                <w:ins w:id="30424" w:author="phuong vu" w:date="2018-11-25T22:53:00Z"/>
                <w:lang w:val="es-ES"/>
                <w:rPrChange w:id="30425" w:author="phuong vu" w:date="2018-11-30T22:36:00Z">
                  <w:rPr>
                    <w:ins w:id="30426" w:author="phuong vu" w:date="2018-11-25T22:53:00Z"/>
                    <w:lang w:val="es-ES"/>
                  </w:rPr>
                </w:rPrChange>
              </w:rPr>
              <w:pPrChange w:id="30427" w:author="phuong vu" w:date="2018-11-30T22:05:00Z">
                <w:pPr>
                  <w:spacing w:line="276" w:lineRule="auto"/>
                  <w:jc w:val="left"/>
                </w:pPr>
              </w:pPrChange>
            </w:pPr>
            <w:ins w:id="30428" w:author="phuong vu" w:date="2018-11-25T22:54:00Z">
              <w:r w:rsidRPr="00920004">
                <w:rPr>
                  <w:lang w:val="es-ES"/>
                  <w:rPrChange w:id="30429" w:author="phuong vu" w:date="2018-11-30T22:36:00Z">
                    <w:rPr>
                      <w:lang w:val="es-ES"/>
                    </w:rPr>
                  </w:rPrChange>
                </w:rPr>
                <w:t xml:space="preserve">- Trạng thái: </w:t>
              </w:r>
            </w:ins>
            <w:ins w:id="30430" w:author="phuong vu" w:date="2018-11-25T22:57:00Z">
              <w:r w:rsidR="00A4790A" w:rsidRPr="00920004">
                <w:rPr>
                  <w:lang w:val="es-ES"/>
                  <w:rPrChange w:id="30431" w:author="phuong vu" w:date="2018-11-30T22:36:00Z">
                    <w:rPr>
                      <w:lang w:val="es-ES"/>
                    </w:rPr>
                  </w:rPrChange>
                </w:rPr>
                <w:t>Đã xác nhận</w:t>
              </w:r>
            </w:ins>
            <w:ins w:id="30432" w:author="phuong vu" w:date="2018-11-25T22:56:00Z">
              <w:r w:rsidRPr="00920004">
                <w:rPr>
                  <w:lang w:val="es-ES"/>
                  <w:rPrChange w:id="30433"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6A47FBA2" w14:textId="18095B01" w:rsidR="002219F0" w:rsidRPr="00920004" w:rsidRDefault="00A4790A" w:rsidP="00C960CE">
            <w:pPr>
              <w:rPr>
                <w:ins w:id="30434" w:author="phuong vu" w:date="2018-11-25T23:01:00Z"/>
                <w:lang w:val="es-ES"/>
                <w:rPrChange w:id="30435" w:author="phuong vu" w:date="2018-11-30T22:36:00Z">
                  <w:rPr>
                    <w:ins w:id="30436" w:author="phuong vu" w:date="2018-11-25T23:01:00Z"/>
                    <w:lang w:val="es-ES"/>
                  </w:rPr>
                </w:rPrChange>
              </w:rPr>
              <w:pPrChange w:id="30437" w:author="phuong vu" w:date="2018-11-30T22:05:00Z">
                <w:pPr>
                  <w:spacing w:line="276" w:lineRule="auto"/>
                  <w:jc w:val="left"/>
                </w:pPr>
              </w:pPrChange>
            </w:pPr>
            <w:ins w:id="30438" w:author="phuong vu" w:date="2018-11-25T22:57:00Z">
              <w:r w:rsidRPr="00920004">
                <w:rPr>
                  <w:lang w:val="es-ES"/>
                  <w:rPrChange w:id="30439" w:author="phuong vu" w:date="2018-11-30T22:36:00Z">
                    <w:rPr>
                      <w:lang w:val="es-ES"/>
                    </w:rPr>
                  </w:rPrChange>
                </w:rPr>
                <w:t xml:space="preserve">- </w:t>
              </w:r>
            </w:ins>
            <w:ins w:id="30440" w:author="phuong vu" w:date="2018-11-25T23:00:00Z">
              <w:r w:rsidRPr="00920004">
                <w:rPr>
                  <w:lang w:val="es-ES"/>
                  <w:rPrChange w:id="30441" w:author="phuong vu" w:date="2018-11-30T22:36:00Z">
                    <w:rPr>
                      <w:lang w:val="es-ES"/>
                    </w:rPr>
                  </w:rPrChange>
                </w:rPr>
                <w:t xml:space="preserve">Trạng thái </w:t>
              </w:r>
            </w:ins>
            <w:ins w:id="30442" w:author="phuong vu" w:date="2018-11-25T23:01:00Z">
              <w:r w:rsidRPr="00920004">
                <w:rPr>
                  <w:lang w:val="es-ES"/>
                  <w:rPrChange w:id="30443" w:author="phuong vu" w:date="2018-11-30T22:36:00Z">
                    <w:rPr>
                      <w:lang w:val="es-ES"/>
                    </w:rPr>
                  </w:rPrChange>
                </w:rPr>
                <w:t xml:space="preserve">thay đổi </w:t>
              </w:r>
            </w:ins>
            <w:ins w:id="30444" w:author="phuong vu" w:date="2018-11-25T23:00:00Z">
              <w:r w:rsidRPr="00920004">
                <w:rPr>
                  <w:lang w:val="es-ES"/>
                  <w:rPrChange w:id="30445" w:author="phuong vu" w:date="2018-11-30T22:36:00Z">
                    <w:rPr>
                      <w:lang w:val="es-ES"/>
                    </w:rPr>
                  </w:rPrChange>
                </w:rPr>
                <w:t>thành “đã xác nhận”.</w:t>
              </w:r>
            </w:ins>
          </w:p>
          <w:p w14:paraId="39F50144" w14:textId="777671B2" w:rsidR="00A4790A" w:rsidRPr="00920004" w:rsidRDefault="00A4790A" w:rsidP="00C960CE">
            <w:pPr>
              <w:rPr>
                <w:ins w:id="30446" w:author="phuong vu" w:date="2018-11-26T01:36:00Z"/>
                <w:lang w:val="es-ES"/>
                <w:rPrChange w:id="30447" w:author="phuong vu" w:date="2018-11-30T22:36:00Z">
                  <w:rPr>
                    <w:ins w:id="30448" w:author="phuong vu" w:date="2018-11-26T01:36:00Z"/>
                    <w:lang w:val="es-ES"/>
                  </w:rPr>
                </w:rPrChange>
              </w:rPr>
              <w:pPrChange w:id="30449" w:author="phuong vu" w:date="2018-11-30T22:05:00Z">
                <w:pPr>
                  <w:spacing w:line="276" w:lineRule="auto"/>
                  <w:jc w:val="left"/>
                </w:pPr>
              </w:pPrChange>
            </w:pPr>
            <w:ins w:id="30450" w:author="phuong vu" w:date="2018-11-25T23:02:00Z">
              <w:r w:rsidRPr="00920004">
                <w:rPr>
                  <w:lang w:val="es-ES"/>
                  <w:rPrChange w:id="30451" w:author="phuong vu" w:date="2018-11-30T22:36:00Z">
                    <w:rPr>
                      <w:lang w:val="es-ES"/>
                    </w:rPr>
                  </w:rPrChange>
                </w:rPr>
                <w:t>- Cập nhật trong CSDL.</w:t>
              </w:r>
            </w:ins>
            <w:ins w:id="30452" w:author="phuong vu" w:date="2018-11-26T01:36:00Z">
              <w:r w:rsidR="00461C23" w:rsidRPr="00920004">
                <w:rPr>
                  <w:lang w:val="es-ES"/>
                  <w:rPrChange w:id="30453" w:author="phuong vu" w:date="2018-11-30T22:36:00Z">
                    <w:rPr>
                      <w:lang w:val="es-ES"/>
                    </w:rPr>
                  </w:rPrChange>
                </w:rPr>
                <w:t xml:space="preserve"> </w:t>
              </w:r>
            </w:ins>
          </w:p>
          <w:p w14:paraId="15F4BEBD" w14:textId="21A560C1" w:rsidR="00461C23" w:rsidRPr="00920004" w:rsidRDefault="00461C23" w:rsidP="00C960CE">
            <w:pPr>
              <w:rPr>
                <w:ins w:id="30454" w:author="phuong vu" w:date="2018-11-25T23:00:00Z"/>
                <w:lang w:val="es-ES"/>
                <w:rPrChange w:id="30455" w:author="phuong vu" w:date="2018-11-30T22:36:00Z">
                  <w:rPr>
                    <w:ins w:id="30456" w:author="phuong vu" w:date="2018-11-25T23:00:00Z"/>
                    <w:lang w:val="es-ES"/>
                  </w:rPr>
                </w:rPrChange>
              </w:rPr>
              <w:pPrChange w:id="30457" w:author="phuong vu" w:date="2018-11-30T22:05:00Z">
                <w:pPr>
                  <w:spacing w:line="276" w:lineRule="auto"/>
                  <w:jc w:val="left"/>
                </w:pPr>
              </w:pPrChange>
            </w:pPr>
            <w:ins w:id="30458" w:author="phuong vu" w:date="2018-11-26T01:36:00Z">
              <w:r w:rsidRPr="00920004">
                <w:rPr>
                  <w:lang w:val="es-ES"/>
                  <w:rPrChange w:id="30459" w:author="phuong vu" w:date="2018-11-30T22:36:00Z">
                    <w:rPr>
                      <w:lang w:val="es-ES"/>
                    </w:rPr>
                  </w:rPrChange>
                </w:rPr>
                <w:t>- Tạo biên nhận</w:t>
              </w:r>
            </w:ins>
          </w:p>
          <w:p w14:paraId="694C3421" w14:textId="62989149" w:rsidR="00A4790A" w:rsidRPr="00920004" w:rsidRDefault="00A4790A" w:rsidP="00C960CE">
            <w:pPr>
              <w:rPr>
                <w:ins w:id="30460" w:author="phuong vu" w:date="2018-11-25T22:53:00Z"/>
                <w:lang w:val="es-ES"/>
                <w:rPrChange w:id="30461" w:author="phuong vu" w:date="2018-11-30T22:36:00Z">
                  <w:rPr>
                    <w:ins w:id="30462" w:author="phuong vu" w:date="2018-11-25T22:53:00Z"/>
                    <w:lang w:val="es-ES"/>
                  </w:rPr>
                </w:rPrChange>
              </w:rPr>
              <w:pPrChange w:id="30463" w:author="phuong vu" w:date="2018-11-30T22:05:00Z">
                <w:pPr>
                  <w:spacing w:line="276" w:lineRule="auto"/>
                  <w:jc w:val="left"/>
                </w:pPr>
              </w:pPrChange>
            </w:pPr>
            <w:ins w:id="30464" w:author="phuong vu" w:date="2018-11-25T23:00:00Z">
              <w:r w:rsidRPr="00920004">
                <w:rPr>
                  <w:lang w:val="es-ES"/>
                  <w:rPrChange w:id="30465" w:author="phuong vu" w:date="2018-11-30T22:36:00Z">
                    <w:rPr>
                      <w:lang w:val="es-ES"/>
                    </w:rPr>
                  </w:rPrChange>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50D8FA1E" w14:textId="70B99344" w:rsidR="00A4790A" w:rsidRPr="00920004" w:rsidRDefault="00A4790A" w:rsidP="00C960CE">
            <w:pPr>
              <w:rPr>
                <w:ins w:id="30466" w:author="phuong vu" w:date="2018-11-25T23:02:00Z"/>
                <w:lang w:val="es-ES"/>
                <w:rPrChange w:id="30467" w:author="phuong vu" w:date="2018-11-30T22:36:00Z">
                  <w:rPr>
                    <w:ins w:id="30468" w:author="phuong vu" w:date="2018-11-25T23:02:00Z"/>
                    <w:lang w:val="es-ES"/>
                  </w:rPr>
                </w:rPrChange>
              </w:rPr>
              <w:pPrChange w:id="30469" w:author="phuong vu" w:date="2018-11-30T22:05:00Z">
                <w:pPr>
                  <w:spacing w:line="276" w:lineRule="auto"/>
                  <w:jc w:val="left"/>
                </w:pPr>
              </w:pPrChange>
            </w:pPr>
            <w:ins w:id="30470" w:author="phuong vu" w:date="2018-11-25T23:01:00Z">
              <w:r w:rsidRPr="00920004">
                <w:rPr>
                  <w:lang w:val="es-ES"/>
                  <w:rPrChange w:id="30471" w:author="phuong vu" w:date="2018-11-30T22:36:00Z">
                    <w:rPr>
                      <w:lang w:val="es-ES"/>
                    </w:rPr>
                  </w:rPrChange>
                </w:rPr>
                <w:t>- Trạng thái thành “</w:t>
              </w:r>
              <w:r w:rsidRPr="00920004">
                <w:rPr>
                  <w:lang w:val="es-ES"/>
                  <w:rPrChange w:id="30472" w:author="phuong vu" w:date="2018-11-30T22:36:00Z">
                    <w:rPr>
                      <w:i/>
                      <w:lang w:val="es-ES"/>
                    </w:rPr>
                  </w:rPrChange>
                </w:rPr>
                <w:t>đã xác nhận</w:t>
              </w:r>
              <w:r w:rsidRPr="00920004">
                <w:rPr>
                  <w:lang w:val="es-ES"/>
                  <w:rPrChange w:id="30473" w:author="phuong vu" w:date="2018-11-30T22:36:00Z">
                    <w:rPr>
                      <w:lang w:val="es-ES"/>
                    </w:rPr>
                  </w:rPrChange>
                </w:rPr>
                <w:t>”.</w:t>
              </w:r>
            </w:ins>
          </w:p>
          <w:p w14:paraId="1A5381BB" w14:textId="5F66B40D" w:rsidR="00A4790A" w:rsidRPr="00920004" w:rsidRDefault="00A4790A" w:rsidP="00C960CE">
            <w:pPr>
              <w:rPr>
                <w:ins w:id="30474" w:author="phuong vu" w:date="2018-11-26T01:36:00Z"/>
                <w:lang w:val="es-ES"/>
                <w:rPrChange w:id="30475" w:author="phuong vu" w:date="2018-11-30T22:36:00Z">
                  <w:rPr>
                    <w:ins w:id="30476" w:author="phuong vu" w:date="2018-11-26T01:36:00Z"/>
                    <w:lang w:val="es-ES"/>
                  </w:rPr>
                </w:rPrChange>
              </w:rPr>
              <w:pPrChange w:id="30477" w:author="phuong vu" w:date="2018-11-30T22:05:00Z">
                <w:pPr>
                  <w:spacing w:line="276" w:lineRule="auto"/>
                  <w:jc w:val="left"/>
                </w:pPr>
              </w:pPrChange>
            </w:pPr>
            <w:ins w:id="30478" w:author="phuong vu" w:date="2018-11-25T23:02:00Z">
              <w:r w:rsidRPr="00920004">
                <w:rPr>
                  <w:lang w:val="es-ES"/>
                  <w:rPrChange w:id="30479" w:author="phuong vu" w:date="2018-11-30T22:36:00Z">
                    <w:rPr>
                      <w:lang w:val="es-ES"/>
                    </w:rPr>
                  </w:rPrChange>
                </w:rPr>
                <w:t>- Cập nhật trong CSDL.</w:t>
              </w:r>
            </w:ins>
          </w:p>
          <w:p w14:paraId="2B00D714" w14:textId="5A47D9CE" w:rsidR="00461C23" w:rsidRPr="00920004" w:rsidRDefault="00461C23" w:rsidP="00C960CE">
            <w:pPr>
              <w:rPr>
                <w:ins w:id="30480" w:author="phuong vu" w:date="2018-11-26T01:36:00Z"/>
                <w:lang w:val="es-ES"/>
                <w:rPrChange w:id="30481" w:author="phuong vu" w:date="2018-11-30T22:36:00Z">
                  <w:rPr>
                    <w:ins w:id="30482" w:author="phuong vu" w:date="2018-11-26T01:36:00Z"/>
                    <w:lang w:val="es-ES"/>
                  </w:rPr>
                </w:rPrChange>
              </w:rPr>
              <w:pPrChange w:id="30483" w:author="phuong vu" w:date="2018-11-30T22:05:00Z">
                <w:pPr>
                  <w:spacing w:line="276" w:lineRule="auto"/>
                  <w:jc w:val="left"/>
                </w:pPr>
              </w:pPrChange>
            </w:pPr>
            <w:ins w:id="30484" w:author="phuong vu" w:date="2018-11-26T01:36:00Z">
              <w:r w:rsidRPr="00920004">
                <w:rPr>
                  <w:lang w:val="es-ES"/>
                  <w:rPrChange w:id="30485" w:author="phuong vu" w:date="2018-11-30T22:36:00Z">
                    <w:rPr>
                      <w:lang w:val="es-ES"/>
                    </w:rPr>
                  </w:rPrChange>
                </w:rPr>
                <w:t>- Tạo biên nhận.</w:t>
              </w:r>
            </w:ins>
          </w:p>
          <w:p w14:paraId="02164279" w14:textId="77777777" w:rsidR="00461C23" w:rsidRPr="00920004" w:rsidRDefault="00461C23" w:rsidP="00C960CE">
            <w:pPr>
              <w:rPr>
                <w:ins w:id="30486" w:author="phuong vu" w:date="2018-11-25T23:01:00Z"/>
                <w:lang w:val="es-ES"/>
                <w:rPrChange w:id="30487" w:author="phuong vu" w:date="2018-11-30T22:36:00Z">
                  <w:rPr>
                    <w:ins w:id="30488" w:author="phuong vu" w:date="2018-11-25T23:01:00Z"/>
                    <w:lang w:val="es-ES"/>
                  </w:rPr>
                </w:rPrChange>
              </w:rPr>
              <w:pPrChange w:id="30489" w:author="phuong vu" w:date="2018-11-30T22:05:00Z">
                <w:pPr>
                  <w:spacing w:line="276" w:lineRule="auto"/>
                  <w:jc w:val="left"/>
                </w:pPr>
              </w:pPrChange>
            </w:pPr>
          </w:p>
          <w:p w14:paraId="2B78B78C" w14:textId="2F00251F" w:rsidR="002219F0" w:rsidRPr="00920004" w:rsidRDefault="00A4790A" w:rsidP="00C960CE">
            <w:pPr>
              <w:rPr>
                <w:ins w:id="30490" w:author="phuong vu" w:date="2018-11-25T22:53:00Z"/>
                <w:lang w:val="es-ES"/>
                <w:rPrChange w:id="30491" w:author="phuong vu" w:date="2018-11-30T22:36:00Z">
                  <w:rPr>
                    <w:ins w:id="30492" w:author="phuong vu" w:date="2018-11-25T22:53:00Z"/>
                    <w:lang w:val="es-ES"/>
                  </w:rPr>
                </w:rPrChange>
              </w:rPr>
              <w:pPrChange w:id="30493" w:author="phuong vu" w:date="2018-11-30T22:05:00Z">
                <w:pPr>
                  <w:spacing w:line="276" w:lineRule="auto"/>
                  <w:jc w:val="left"/>
                </w:pPr>
              </w:pPrChange>
            </w:pPr>
            <w:ins w:id="30494" w:author="phuong vu" w:date="2018-11-25T23:01:00Z">
              <w:r w:rsidRPr="00920004">
                <w:rPr>
                  <w:lang w:val="es-ES"/>
                  <w:rPrChange w:id="30495" w:author="phuong vu" w:date="2018-11-30T22:36:00Z">
                    <w:rPr>
                      <w:lang w:val="es-ES"/>
                    </w:rPr>
                  </w:rPrChange>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51263C5E" w14:textId="77777777" w:rsidR="002219F0" w:rsidRPr="00920004" w:rsidRDefault="002219F0" w:rsidP="00C960CE">
            <w:pPr>
              <w:rPr>
                <w:ins w:id="30496" w:author="phuong vu" w:date="2018-11-25T22:53:00Z"/>
                <w:lang w:val="es-ES"/>
                <w:rPrChange w:id="30497" w:author="phuong vu" w:date="2018-11-30T22:36:00Z">
                  <w:rPr>
                    <w:ins w:id="30498" w:author="phuong vu" w:date="2018-11-25T22:53:00Z"/>
                    <w:lang w:val="es-ES"/>
                  </w:rPr>
                </w:rPrChange>
              </w:rPr>
              <w:pPrChange w:id="30499" w:author="phuong vu" w:date="2018-11-30T22:05:00Z">
                <w:pPr>
                  <w:spacing w:line="276" w:lineRule="auto"/>
                  <w:jc w:val="left"/>
                </w:pPr>
              </w:pPrChange>
            </w:pPr>
            <w:ins w:id="30500" w:author="phuong vu" w:date="2018-11-25T22:53:00Z">
              <w:r w:rsidRPr="00920004">
                <w:rPr>
                  <w:lang w:val="es-ES"/>
                  <w:rPrChange w:id="30501" w:author="phuong vu" w:date="2018-11-30T22:36:00Z">
                    <w:rPr>
                      <w:lang w:val="es-ES"/>
                    </w:rPr>
                  </w:rPrChange>
                </w:rPr>
                <w:t>Thành công</w:t>
              </w:r>
            </w:ins>
          </w:p>
        </w:tc>
      </w:tr>
      <w:tr w:rsidR="00A4790A" w:rsidRPr="00920004" w14:paraId="488930AB" w14:textId="77777777" w:rsidTr="00A4790A">
        <w:trPr>
          <w:ins w:id="30502"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28568FA1" w14:textId="77777777" w:rsidR="00A4790A" w:rsidRPr="00920004" w:rsidRDefault="00A4790A" w:rsidP="00BD0851">
            <w:pPr>
              <w:spacing w:before="240" w:line="0" w:lineRule="atLeast"/>
              <w:jc w:val="center"/>
              <w:rPr>
                <w:ins w:id="30503" w:author="phuong vu" w:date="2018-11-25T22:53:00Z"/>
                <w:bCs/>
                <w:lang w:val="es-ES"/>
                <w:rPrChange w:id="30504" w:author="phuong vu" w:date="2018-11-30T22:36:00Z">
                  <w:rPr>
                    <w:ins w:id="30505" w:author="phuong vu" w:date="2018-11-25T22:53:00Z"/>
                    <w:bCs/>
                    <w:lang w:val="es-ES"/>
                  </w:rPr>
                </w:rPrChange>
              </w:rPr>
              <w:pPrChange w:id="30506" w:author="phuong vu" w:date="2018-11-30T14:16:00Z">
                <w:pPr>
                  <w:spacing w:line="276" w:lineRule="auto"/>
                  <w:jc w:val="center"/>
                </w:pPr>
              </w:pPrChange>
            </w:pPr>
            <w:ins w:id="30507" w:author="phuong vu" w:date="2018-11-25T22:53:00Z">
              <w:r w:rsidRPr="00920004">
                <w:rPr>
                  <w:bCs/>
                  <w:lang w:val="es-ES"/>
                  <w:rPrChange w:id="30508"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347357A2" w14:textId="372306B9" w:rsidR="00A4790A" w:rsidRPr="00920004" w:rsidRDefault="00A4790A" w:rsidP="00C960CE">
            <w:pPr>
              <w:rPr>
                <w:ins w:id="30509" w:author="phuong vu" w:date="2018-11-25T22:53:00Z"/>
                <w:lang w:val="es-ES"/>
                <w:rPrChange w:id="30510" w:author="phuong vu" w:date="2018-11-30T22:36:00Z">
                  <w:rPr>
                    <w:ins w:id="30511" w:author="phuong vu" w:date="2018-11-25T22:53:00Z"/>
                    <w:lang w:val="es-ES"/>
                  </w:rPr>
                </w:rPrChange>
              </w:rPr>
              <w:pPrChange w:id="30512" w:author="phuong vu" w:date="2018-11-30T22:05:00Z">
                <w:pPr>
                  <w:spacing w:line="276" w:lineRule="auto"/>
                  <w:jc w:val="left"/>
                </w:pPr>
              </w:pPrChange>
            </w:pPr>
            <w:ins w:id="30513" w:author="phuong vu" w:date="2018-11-25T23:02:00Z">
              <w:r w:rsidRPr="00920004">
                <w:rPr>
                  <w:lang w:val="es-ES"/>
                  <w:rPrChange w:id="30514" w:author="phuong vu" w:date="2018-11-30T22:36:00Z">
                    <w:rPr>
                      <w:lang w:val="es-ES"/>
                    </w:rPr>
                  </w:rPrChange>
                </w:rPr>
                <w:t>- Trạng thái: Bị hủy</w:t>
              </w:r>
            </w:ins>
          </w:p>
        </w:tc>
        <w:tc>
          <w:tcPr>
            <w:tcW w:w="1942" w:type="dxa"/>
            <w:tcBorders>
              <w:top w:val="single" w:sz="4" w:space="0" w:color="auto"/>
              <w:left w:val="single" w:sz="4" w:space="0" w:color="auto"/>
              <w:bottom w:val="single" w:sz="4" w:space="0" w:color="auto"/>
              <w:right w:val="single" w:sz="4" w:space="0" w:color="auto"/>
            </w:tcBorders>
          </w:tcPr>
          <w:p w14:paraId="11DBFF95" w14:textId="0F14937D" w:rsidR="00A4790A" w:rsidRPr="00920004" w:rsidRDefault="00A4790A" w:rsidP="00C960CE">
            <w:pPr>
              <w:rPr>
                <w:ins w:id="30515" w:author="phuong vu" w:date="2018-11-25T23:02:00Z"/>
                <w:lang w:val="es-ES"/>
                <w:rPrChange w:id="30516" w:author="phuong vu" w:date="2018-11-30T22:36:00Z">
                  <w:rPr>
                    <w:ins w:id="30517" w:author="phuong vu" w:date="2018-11-25T23:02:00Z"/>
                    <w:lang w:val="es-ES"/>
                  </w:rPr>
                </w:rPrChange>
              </w:rPr>
              <w:pPrChange w:id="30518" w:author="phuong vu" w:date="2018-11-30T22:05:00Z">
                <w:pPr>
                  <w:spacing w:line="276" w:lineRule="auto"/>
                  <w:jc w:val="left"/>
                </w:pPr>
              </w:pPrChange>
            </w:pPr>
            <w:ins w:id="30519" w:author="phuong vu" w:date="2018-11-25T23:02:00Z">
              <w:r w:rsidRPr="00920004">
                <w:rPr>
                  <w:lang w:val="es-ES"/>
                  <w:rPrChange w:id="30520" w:author="phuong vu" w:date="2018-11-30T22:36:00Z">
                    <w:rPr>
                      <w:lang w:val="es-ES"/>
                    </w:rPr>
                  </w:rPrChange>
                </w:rPr>
                <w:t>- Trạng thái thay đổi thành “</w:t>
              </w:r>
              <w:r w:rsidRPr="00920004">
                <w:rPr>
                  <w:lang w:val="es-ES"/>
                  <w:rPrChange w:id="30521" w:author="phuong vu" w:date="2018-11-30T22:36:00Z">
                    <w:rPr>
                      <w:i/>
                      <w:lang w:val="es-ES"/>
                    </w:rPr>
                  </w:rPrChange>
                </w:rPr>
                <w:t>đã hủy</w:t>
              </w:r>
              <w:r w:rsidRPr="00920004">
                <w:rPr>
                  <w:lang w:val="es-ES"/>
                  <w:rPrChange w:id="30522" w:author="phuong vu" w:date="2018-11-30T22:36:00Z">
                    <w:rPr>
                      <w:lang w:val="es-ES"/>
                    </w:rPr>
                  </w:rPrChange>
                </w:rPr>
                <w:t>”.</w:t>
              </w:r>
            </w:ins>
          </w:p>
          <w:p w14:paraId="3FE8C4FB" w14:textId="77777777" w:rsidR="00A4790A" w:rsidRPr="00920004" w:rsidRDefault="00A4790A" w:rsidP="00C960CE">
            <w:pPr>
              <w:rPr>
                <w:ins w:id="30523" w:author="phuong vu" w:date="2018-11-25T23:02:00Z"/>
                <w:lang w:val="es-ES"/>
                <w:rPrChange w:id="30524" w:author="phuong vu" w:date="2018-11-30T22:36:00Z">
                  <w:rPr>
                    <w:ins w:id="30525" w:author="phuong vu" w:date="2018-11-25T23:02:00Z"/>
                    <w:lang w:val="es-ES"/>
                  </w:rPr>
                </w:rPrChange>
              </w:rPr>
              <w:pPrChange w:id="30526" w:author="phuong vu" w:date="2018-11-30T22:05:00Z">
                <w:pPr>
                  <w:spacing w:line="276" w:lineRule="auto"/>
                  <w:jc w:val="left"/>
                </w:pPr>
              </w:pPrChange>
            </w:pPr>
            <w:ins w:id="30527" w:author="phuong vu" w:date="2018-11-25T23:02:00Z">
              <w:r w:rsidRPr="00920004">
                <w:rPr>
                  <w:lang w:val="es-ES"/>
                  <w:rPrChange w:id="30528" w:author="phuong vu" w:date="2018-11-30T22:36:00Z">
                    <w:rPr>
                      <w:lang w:val="es-ES"/>
                    </w:rPr>
                  </w:rPrChange>
                </w:rPr>
                <w:t>- Cập nhật trong CSDL.</w:t>
              </w:r>
            </w:ins>
          </w:p>
          <w:p w14:paraId="3A6798E0" w14:textId="5FD9A075" w:rsidR="00A4790A" w:rsidRPr="00920004" w:rsidRDefault="00A4790A" w:rsidP="00C960CE">
            <w:pPr>
              <w:rPr>
                <w:ins w:id="30529" w:author="phuong vu" w:date="2018-11-25T22:53:00Z"/>
                <w:lang w:val="es-ES"/>
                <w:rPrChange w:id="30530" w:author="phuong vu" w:date="2018-11-30T22:36:00Z">
                  <w:rPr>
                    <w:ins w:id="30531" w:author="phuong vu" w:date="2018-11-25T22:53:00Z"/>
                    <w:lang w:val="es-ES"/>
                  </w:rPr>
                </w:rPrChange>
              </w:rPr>
              <w:pPrChange w:id="30532" w:author="phuong vu" w:date="2018-11-30T22:05:00Z">
                <w:pPr>
                  <w:spacing w:line="276" w:lineRule="auto"/>
                  <w:jc w:val="left"/>
                </w:pPr>
              </w:pPrChange>
            </w:pPr>
            <w:ins w:id="30533" w:author="phuong vu" w:date="2018-11-25T23:02:00Z">
              <w:r w:rsidRPr="00920004">
                <w:rPr>
                  <w:lang w:val="es-ES"/>
                  <w:rPrChange w:id="30534" w:author="phuong vu" w:date="2018-11-30T22:36:00Z">
                    <w:rPr>
                      <w:lang w:val="es-ES"/>
                    </w:rPr>
                  </w:rPrChange>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75C2F3DA" w14:textId="77777777" w:rsidR="00A4790A" w:rsidRPr="00920004" w:rsidRDefault="00A4790A" w:rsidP="00C960CE">
            <w:pPr>
              <w:rPr>
                <w:ins w:id="30535" w:author="phuong vu" w:date="2018-11-25T23:02:00Z"/>
                <w:lang w:val="es-ES"/>
                <w:rPrChange w:id="30536" w:author="phuong vu" w:date="2018-11-30T22:36:00Z">
                  <w:rPr>
                    <w:ins w:id="30537" w:author="phuong vu" w:date="2018-11-25T23:02:00Z"/>
                    <w:lang w:val="es-ES"/>
                  </w:rPr>
                </w:rPrChange>
              </w:rPr>
              <w:pPrChange w:id="30538" w:author="phuong vu" w:date="2018-11-30T22:05:00Z">
                <w:pPr>
                  <w:spacing w:line="276" w:lineRule="auto"/>
                  <w:jc w:val="left"/>
                </w:pPr>
              </w:pPrChange>
            </w:pPr>
            <w:ins w:id="30539" w:author="phuong vu" w:date="2018-11-25T23:02:00Z">
              <w:r w:rsidRPr="00920004">
                <w:rPr>
                  <w:lang w:val="es-ES"/>
                  <w:rPrChange w:id="30540" w:author="phuong vu" w:date="2018-11-30T22:36:00Z">
                    <w:rPr>
                      <w:lang w:val="es-ES"/>
                    </w:rPr>
                  </w:rPrChange>
                </w:rPr>
                <w:t>- Trạng thái thay đổi thành “</w:t>
              </w:r>
              <w:r w:rsidRPr="00920004">
                <w:rPr>
                  <w:lang w:val="es-ES"/>
                  <w:rPrChange w:id="30541" w:author="phuong vu" w:date="2018-11-30T22:36:00Z">
                    <w:rPr>
                      <w:i/>
                      <w:lang w:val="es-ES"/>
                    </w:rPr>
                  </w:rPrChange>
                </w:rPr>
                <w:t>đã hủy</w:t>
              </w:r>
              <w:r w:rsidRPr="00920004">
                <w:rPr>
                  <w:lang w:val="es-ES"/>
                  <w:rPrChange w:id="30542" w:author="phuong vu" w:date="2018-11-30T22:36:00Z">
                    <w:rPr>
                      <w:lang w:val="es-ES"/>
                    </w:rPr>
                  </w:rPrChange>
                </w:rPr>
                <w:t>”.</w:t>
              </w:r>
            </w:ins>
          </w:p>
          <w:p w14:paraId="5311ED00" w14:textId="77777777" w:rsidR="00A4790A" w:rsidRPr="00920004" w:rsidRDefault="00A4790A" w:rsidP="00C960CE">
            <w:pPr>
              <w:rPr>
                <w:ins w:id="30543" w:author="phuong vu" w:date="2018-11-25T23:02:00Z"/>
                <w:lang w:val="es-ES"/>
                <w:rPrChange w:id="30544" w:author="phuong vu" w:date="2018-11-30T22:36:00Z">
                  <w:rPr>
                    <w:ins w:id="30545" w:author="phuong vu" w:date="2018-11-25T23:02:00Z"/>
                    <w:lang w:val="es-ES"/>
                  </w:rPr>
                </w:rPrChange>
              </w:rPr>
              <w:pPrChange w:id="30546" w:author="phuong vu" w:date="2018-11-30T22:05:00Z">
                <w:pPr>
                  <w:spacing w:line="276" w:lineRule="auto"/>
                  <w:jc w:val="left"/>
                </w:pPr>
              </w:pPrChange>
            </w:pPr>
            <w:ins w:id="30547" w:author="phuong vu" w:date="2018-11-25T23:02:00Z">
              <w:r w:rsidRPr="00920004">
                <w:rPr>
                  <w:lang w:val="es-ES"/>
                  <w:rPrChange w:id="30548" w:author="phuong vu" w:date="2018-11-30T22:36:00Z">
                    <w:rPr>
                      <w:lang w:val="es-ES"/>
                    </w:rPr>
                  </w:rPrChange>
                </w:rPr>
                <w:t>- Cập nhật trong CSDL.</w:t>
              </w:r>
            </w:ins>
          </w:p>
          <w:p w14:paraId="1EFD5429" w14:textId="71BE0E1C" w:rsidR="00A4790A" w:rsidRPr="00920004" w:rsidRDefault="00A4790A" w:rsidP="00C960CE">
            <w:pPr>
              <w:rPr>
                <w:ins w:id="30549" w:author="phuong vu" w:date="2018-11-25T22:53:00Z"/>
                <w:lang w:val="es-ES"/>
                <w:rPrChange w:id="30550" w:author="phuong vu" w:date="2018-11-30T22:36:00Z">
                  <w:rPr>
                    <w:ins w:id="30551" w:author="phuong vu" w:date="2018-11-25T22:53:00Z"/>
                    <w:lang w:val="es-ES"/>
                  </w:rPr>
                </w:rPrChange>
              </w:rPr>
              <w:pPrChange w:id="30552" w:author="phuong vu" w:date="2018-11-30T22:05:00Z">
                <w:pPr>
                  <w:spacing w:line="276" w:lineRule="auto"/>
                  <w:jc w:val="left"/>
                </w:pPr>
              </w:pPrChange>
            </w:pPr>
            <w:ins w:id="30553" w:author="phuong vu" w:date="2018-11-25T23:02:00Z">
              <w:r w:rsidRPr="00920004">
                <w:rPr>
                  <w:lang w:val="es-ES"/>
                  <w:rPrChange w:id="30554" w:author="phuong vu" w:date="2018-11-30T22:36:00Z">
                    <w:rPr>
                      <w:lang w:val="es-ES"/>
                    </w:rPr>
                  </w:rPrChange>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7792746B" w14:textId="77777777" w:rsidR="00A4790A" w:rsidRPr="00920004" w:rsidRDefault="00A4790A" w:rsidP="00C960CE">
            <w:pPr>
              <w:rPr>
                <w:ins w:id="30555" w:author="phuong vu" w:date="2018-11-25T22:53:00Z"/>
                <w:lang w:val="en-US"/>
                <w:rPrChange w:id="30556" w:author="phuong vu" w:date="2018-11-30T22:36:00Z">
                  <w:rPr>
                    <w:ins w:id="30557" w:author="phuong vu" w:date="2018-11-25T22:53:00Z"/>
                    <w:lang w:val="en-US"/>
                  </w:rPr>
                </w:rPrChange>
              </w:rPr>
              <w:pPrChange w:id="30558" w:author="phuong vu" w:date="2018-11-30T22:05:00Z">
                <w:pPr>
                  <w:spacing w:line="276" w:lineRule="auto"/>
                  <w:jc w:val="left"/>
                </w:pPr>
              </w:pPrChange>
            </w:pPr>
            <w:ins w:id="30559" w:author="phuong vu" w:date="2018-11-25T22:53:00Z">
              <w:r w:rsidRPr="00920004">
                <w:rPr>
                  <w:lang w:val="en-US"/>
                  <w:rPrChange w:id="30560" w:author="phuong vu" w:date="2018-11-30T22:36:00Z">
                    <w:rPr>
                      <w:lang w:val="en-US"/>
                    </w:rPr>
                  </w:rPrChange>
                </w:rPr>
                <w:t>Thành công</w:t>
              </w:r>
            </w:ins>
          </w:p>
        </w:tc>
      </w:tr>
      <w:tr w:rsidR="00A4790A" w:rsidRPr="00920004" w14:paraId="4B0509D2" w14:textId="77777777" w:rsidTr="00A4790A">
        <w:trPr>
          <w:ins w:id="30561"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521CFD71" w14:textId="77777777" w:rsidR="00A4790A" w:rsidRPr="00920004" w:rsidRDefault="00A4790A" w:rsidP="00BD0851">
            <w:pPr>
              <w:spacing w:before="240" w:line="0" w:lineRule="atLeast"/>
              <w:jc w:val="center"/>
              <w:rPr>
                <w:ins w:id="30562" w:author="phuong vu" w:date="2018-11-25T22:53:00Z"/>
                <w:bCs/>
                <w:lang w:val="es-ES"/>
                <w:rPrChange w:id="30563" w:author="phuong vu" w:date="2018-11-30T22:36:00Z">
                  <w:rPr>
                    <w:ins w:id="30564" w:author="phuong vu" w:date="2018-11-25T22:53:00Z"/>
                    <w:bCs/>
                    <w:lang w:val="es-ES"/>
                  </w:rPr>
                </w:rPrChange>
              </w:rPr>
              <w:pPrChange w:id="30565" w:author="phuong vu" w:date="2018-11-30T14:16:00Z">
                <w:pPr>
                  <w:spacing w:line="276" w:lineRule="auto"/>
                  <w:jc w:val="center"/>
                </w:pPr>
              </w:pPrChange>
            </w:pPr>
            <w:ins w:id="30566" w:author="phuong vu" w:date="2018-11-25T22:53:00Z">
              <w:r w:rsidRPr="00920004">
                <w:rPr>
                  <w:bCs/>
                  <w:lang w:val="es-ES"/>
                  <w:rPrChange w:id="30567"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03506899" w14:textId="0A8C0337" w:rsidR="00A4790A" w:rsidRPr="00920004" w:rsidRDefault="00A4790A" w:rsidP="00C960CE">
            <w:pPr>
              <w:rPr>
                <w:ins w:id="30568" w:author="phuong vu" w:date="2018-11-25T22:53:00Z"/>
                <w:lang w:val="es-ES"/>
                <w:rPrChange w:id="30569" w:author="phuong vu" w:date="2018-11-30T22:36:00Z">
                  <w:rPr>
                    <w:ins w:id="30570" w:author="phuong vu" w:date="2018-11-25T22:53:00Z"/>
                    <w:lang w:val="es-ES"/>
                  </w:rPr>
                </w:rPrChange>
              </w:rPr>
              <w:pPrChange w:id="30571" w:author="phuong vu" w:date="2018-11-30T22:05:00Z">
                <w:pPr>
                  <w:spacing w:line="276" w:lineRule="auto"/>
                  <w:jc w:val="left"/>
                </w:pPr>
              </w:pPrChange>
            </w:pPr>
            <w:ins w:id="30572" w:author="phuong vu" w:date="2018-11-25T23:03:00Z">
              <w:r w:rsidRPr="00920004">
                <w:rPr>
                  <w:lang w:val="es-ES"/>
                  <w:rPrChange w:id="30573" w:author="phuong vu" w:date="2018-11-30T22:36:00Z">
                    <w:rPr>
                      <w:lang w:val="es-ES"/>
                    </w:rPr>
                  </w:rPrChange>
                </w:rPr>
                <w:t xml:space="preserve">- Trạng thái: </w:t>
              </w:r>
            </w:ins>
            <w:ins w:id="30574" w:author="phuong vu" w:date="2018-11-25T23:05:00Z">
              <w:r w:rsidRPr="00920004">
                <w:rPr>
                  <w:lang w:val="es-ES"/>
                  <w:rPrChange w:id="30575" w:author="phuong vu" w:date="2018-11-30T22:36:00Z">
                    <w:rPr>
                      <w:lang w:val="es-ES"/>
                    </w:rPr>
                  </w:rPrChange>
                </w:rPr>
                <w:t>Đang chờ xử lí.</w:t>
              </w:r>
            </w:ins>
          </w:p>
        </w:tc>
        <w:tc>
          <w:tcPr>
            <w:tcW w:w="1942" w:type="dxa"/>
            <w:tcBorders>
              <w:top w:val="single" w:sz="4" w:space="0" w:color="auto"/>
              <w:left w:val="single" w:sz="4" w:space="0" w:color="auto"/>
              <w:bottom w:val="single" w:sz="4" w:space="0" w:color="auto"/>
              <w:right w:val="single" w:sz="4" w:space="0" w:color="auto"/>
            </w:tcBorders>
          </w:tcPr>
          <w:p w14:paraId="18B2B935" w14:textId="75205858" w:rsidR="00A4790A" w:rsidRPr="00920004" w:rsidRDefault="00A4790A" w:rsidP="00C960CE">
            <w:pPr>
              <w:rPr>
                <w:ins w:id="30576" w:author="phuong vu" w:date="2018-11-25T23:05:00Z"/>
                <w:lang w:val="es-ES"/>
                <w:rPrChange w:id="30577" w:author="phuong vu" w:date="2018-11-30T22:36:00Z">
                  <w:rPr>
                    <w:ins w:id="30578" w:author="phuong vu" w:date="2018-11-25T23:05:00Z"/>
                    <w:lang w:val="es-ES"/>
                  </w:rPr>
                </w:rPrChange>
              </w:rPr>
              <w:pPrChange w:id="30579" w:author="phuong vu" w:date="2018-11-30T22:05:00Z">
                <w:pPr>
                  <w:spacing w:line="276" w:lineRule="auto"/>
                  <w:jc w:val="left"/>
                </w:pPr>
              </w:pPrChange>
            </w:pPr>
            <w:ins w:id="30580" w:author="phuong vu" w:date="2018-11-25T23:05:00Z">
              <w:r w:rsidRPr="00920004">
                <w:rPr>
                  <w:lang w:val="es-ES"/>
                  <w:rPrChange w:id="30581" w:author="phuong vu" w:date="2018-11-30T22:36:00Z">
                    <w:rPr>
                      <w:lang w:val="es-ES"/>
                    </w:rPr>
                  </w:rPrChange>
                </w:rPr>
                <w:t>- Trạng thái thay đổi thành “</w:t>
              </w:r>
            </w:ins>
            <w:ins w:id="30582" w:author="phuong vu" w:date="2018-11-25T23:06:00Z">
              <w:r w:rsidRPr="00920004">
                <w:rPr>
                  <w:lang w:val="es-ES"/>
                  <w:rPrChange w:id="30583" w:author="phuong vu" w:date="2018-11-30T22:36:00Z">
                    <w:rPr>
                      <w:lang w:val="es-ES"/>
                    </w:rPr>
                  </w:rPrChange>
                </w:rPr>
                <w:t>đang chờ xử lí</w:t>
              </w:r>
            </w:ins>
            <w:ins w:id="30584" w:author="phuong vu" w:date="2018-11-25T23:05:00Z">
              <w:r w:rsidRPr="00920004">
                <w:rPr>
                  <w:lang w:val="es-ES"/>
                  <w:rPrChange w:id="30585" w:author="phuong vu" w:date="2018-11-30T22:36:00Z">
                    <w:rPr>
                      <w:lang w:val="es-ES"/>
                    </w:rPr>
                  </w:rPrChange>
                </w:rPr>
                <w:t>”.</w:t>
              </w:r>
            </w:ins>
          </w:p>
          <w:p w14:paraId="1B77EBDD" w14:textId="77777777" w:rsidR="00A4790A" w:rsidRPr="00920004" w:rsidRDefault="00A4790A" w:rsidP="00C960CE">
            <w:pPr>
              <w:rPr>
                <w:ins w:id="30586" w:author="phuong vu" w:date="2018-11-25T23:05:00Z"/>
                <w:lang w:val="es-ES"/>
                <w:rPrChange w:id="30587" w:author="phuong vu" w:date="2018-11-30T22:36:00Z">
                  <w:rPr>
                    <w:ins w:id="30588" w:author="phuong vu" w:date="2018-11-25T23:05:00Z"/>
                    <w:lang w:val="es-ES"/>
                  </w:rPr>
                </w:rPrChange>
              </w:rPr>
              <w:pPrChange w:id="30589" w:author="phuong vu" w:date="2018-11-30T22:05:00Z">
                <w:pPr>
                  <w:spacing w:line="276" w:lineRule="auto"/>
                  <w:jc w:val="left"/>
                </w:pPr>
              </w:pPrChange>
            </w:pPr>
            <w:ins w:id="30590" w:author="phuong vu" w:date="2018-11-25T23:05:00Z">
              <w:r w:rsidRPr="00920004">
                <w:rPr>
                  <w:lang w:val="es-ES"/>
                  <w:rPrChange w:id="30591" w:author="phuong vu" w:date="2018-11-30T22:36:00Z">
                    <w:rPr>
                      <w:lang w:val="es-ES"/>
                    </w:rPr>
                  </w:rPrChange>
                </w:rPr>
                <w:t>- Cập nhật trong CSDL.</w:t>
              </w:r>
            </w:ins>
          </w:p>
          <w:p w14:paraId="5443B694" w14:textId="77777777" w:rsidR="00A4790A" w:rsidRPr="00920004" w:rsidRDefault="00A4790A" w:rsidP="00C960CE">
            <w:pPr>
              <w:rPr>
                <w:ins w:id="30592" w:author="phuong vu" w:date="2018-11-25T23:06:00Z"/>
                <w:lang w:val="es-ES"/>
                <w:rPrChange w:id="30593" w:author="phuong vu" w:date="2018-11-30T22:36:00Z">
                  <w:rPr>
                    <w:ins w:id="30594" w:author="phuong vu" w:date="2018-11-25T23:06:00Z"/>
                    <w:lang w:val="es-ES"/>
                  </w:rPr>
                </w:rPrChange>
              </w:rPr>
              <w:pPrChange w:id="30595" w:author="phuong vu" w:date="2018-11-30T22:05:00Z">
                <w:pPr>
                  <w:spacing w:line="276" w:lineRule="auto"/>
                  <w:jc w:val="left"/>
                </w:pPr>
              </w:pPrChange>
            </w:pPr>
            <w:ins w:id="30596" w:author="phuong vu" w:date="2018-11-25T23:05:00Z">
              <w:r w:rsidRPr="00920004">
                <w:rPr>
                  <w:lang w:val="es-ES"/>
                  <w:rPrChange w:id="30597" w:author="phuong vu" w:date="2018-11-30T22:36:00Z">
                    <w:rPr>
                      <w:lang w:val="es-ES"/>
                    </w:rPr>
                  </w:rPrChange>
                </w:rPr>
                <w:lastRenderedPageBreak/>
                <w:t>- Hiển thị lại chi tiết đơn hàng.</w:t>
              </w:r>
            </w:ins>
          </w:p>
          <w:p w14:paraId="512C0679" w14:textId="2F0B9F72" w:rsidR="00A4790A" w:rsidRPr="00920004" w:rsidRDefault="00A4790A" w:rsidP="00C960CE">
            <w:pPr>
              <w:rPr>
                <w:ins w:id="30598" w:author="phuong vu" w:date="2018-11-25T22:53:00Z"/>
                <w:lang w:val="es-ES"/>
                <w:rPrChange w:id="30599" w:author="phuong vu" w:date="2018-11-30T22:36:00Z">
                  <w:rPr>
                    <w:ins w:id="30600" w:author="phuong vu" w:date="2018-11-25T22:53:00Z"/>
                    <w:lang w:val="es-ES"/>
                  </w:rPr>
                </w:rPrChange>
              </w:rPr>
              <w:pPrChange w:id="30601" w:author="phuong vu" w:date="2018-11-30T22:05:00Z">
                <w:pPr>
                  <w:spacing w:line="276" w:lineRule="auto"/>
                  <w:jc w:val="left"/>
                </w:pPr>
              </w:pPrChange>
            </w:pPr>
            <w:ins w:id="30602" w:author="phuong vu" w:date="2018-11-25T23:06:00Z">
              <w:r w:rsidRPr="00920004">
                <w:rPr>
                  <w:lang w:val="es-ES"/>
                  <w:rPrChange w:id="30603" w:author="phuong vu" w:date="2018-11-30T22:36:00Z">
                    <w:rPr>
                      <w:lang w:val="es-ES"/>
                    </w:rPr>
                  </w:rPrChange>
                </w:rPr>
                <w:t>- Hiển thị nút: “Xử lí”</w:t>
              </w:r>
            </w:ins>
            <w:ins w:id="30604" w:author="phuong vu" w:date="2018-11-25T23:07:00Z">
              <w:r w:rsidR="0001206E" w:rsidRPr="00920004">
                <w:rPr>
                  <w:lang w:val="es-ES"/>
                  <w:rPrChange w:id="3060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63CDC00" w14:textId="77777777" w:rsidR="00A4790A" w:rsidRPr="00920004" w:rsidRDefault="00A4790A" w:rsidP="00C960CE">
            <w:pPr>
              <w:rPr>
                <w:ins w:id="30606" w:author="phuong vu" w:date="2018-11-25T23:06:00Z"/>
                <w:lang w:val="es-ES"/>
                <w:rPrChange w:id="30607" w:author="phuong vu" w:date="2018-11-30T22:36:00Z">
                  <w:rPr>
                    <w:ins w:id="30608" w:author="phuong vu" w:date="2018-11-25T23:06:00Z"/>
                    <w:lang w:val="es-ES"/>
                  </w:rPr>
                </w:rPrChange>
              </w:rPr>
              <w:pPrChange w:id="30609" w:author="phuong vu" w:date="2018-11-30T22:05:00Z">
                <w:pPr>
                  <w:spacing w:line="276" w:lineRule="auto"/>
                  <w:jc w:val="left"/>
                </w:pPr>
              </w:pPrChange>
            </w:pPr>
            <w:ins w:id="30610" w:author="phuong vu" w:date="2018-11-25T23:06:00Z">
              <w:r w:rsidRPr="00920004">
                <w:rPr>
                  <w:lang w:val="es-ES"/>
                  <w:rPrChange w:id="30611" w:author="phuong vu" w:date="2018-11-30T22:36:00Z">
                    <w:rPr>
                      <w:lang w:val="es-ES"/>
                    </w:rPr>
                  </w:rPrChange>
                </w:rPr>
                <w:lastRenderedPageBreak/>
                <w:t>- Trạng thái thay đổi thành “</w:t>
              </w:r>
              <w:r w:rsidRPr="00920004">
                <w:rPr>
                  <w:lang w:val="es-ES"/>
                  <w:rPrChange w:id="30612" w:author="phuong vu" w:date="2018-11-30T22:36:00Z">
                    <w:rPr>
                      <w:i/>
                      <w:lang w:val="es-ES"/>
                    </w:rPr>
                  </w:rPrChange>
                </w:rPr>
                <w:t>đang chờ xử lí</w:t>
              </w:r>
              <w:r w:rsidRPr="00920004">
                <w:rPr>
                  <w:lang w:val="es-ES"/>
                  <w:rPrChange w:id="30613" w:author="phuong vu" w:date="2018-11-30T22:36:00Z">
                    <w:rPr>
                      <w:lang w:val="es-ES"/>
                    </w:rPr>
                  </w:rPrChange>
                </w:rPr>
                <w:t>”.</w:t>
              </w:r>
            </w:ins>
          </w:p>
          <w:p w14:paraId="57D0B50E" w14:textId="77777777" w:rsidR="00A4790A" w:rsidRPr="00920004" w:rsidRDefault="00A4790A" w:rsidP="00C960CE">
            <w:pPr>
              <w:rPr>
                <w:ins w:id="30614" w:author="phuong vu" w:date="2018-11-25T23:06:00Z"/>
                <w:lang w:val="es-ES"/>
                <w:rPrChange w:id="30615" w:author="phuong vu" w:date="2018-11-30T22:36:00Z">
                  <w:rPr>
                    <w:ins w:id="30616" w:author="phuong vu" w:date="2018-11-25T23:06:00Z"/>
                    <w:lang w:val="es-ES"/>
                  </w:rPr>
                </w:rPrChange>
              </w:rPr>
              <w:pPrChange w:id="30617" w:author="phuong vu" w:date="2018-11-30T22:05:00Z">
                <w:pPr>
                  <w:spacing w:line="276" w:lineRule="auto"/>
                  <w:jc w:val="left"/>
                </w:pPr>
              </w:pPrChange>
            </w:pPr>
            <w:ins w:id="30618" w:author="phuong vu" w:date="2018-11-25T23:06:00Z">
              <w:r w:rsidRPr="00920004">
                <w:rPr>
                  <w:lang w:val="es-ES"/>
                  <w:rPrChange w:id="30619" w:author="phuong vu" w:date="2018-11-30T22:36:00Z">
                    <w:rPr>
                      <w:lang w:val="es-ES"/>
                    </w:rPr>
                  </w:rPrChange>
                </w:rPr>
                <w:t>- Cập nhật trong CSDL.</w:t>
              </w:r>
            </w:ins>
          </w:p>
          <w:p w14:paraId="7CBEB7BE" w14:textId="77777777" w:rsidR="00A4790A" w:rsidRPr="00920004" w:rsidRDefault="00A4790A" w:rsidP="00C960CE">
            <w:pPr>
              <w:rPr>
                <w:ins w:id="30620" w:author="phuong vu" w:date="2018-11-25T23:06:00Z"/>
                <w:lang w:val="es-ES"/>
                <w:rPrChange w:id="30621" w:author="phuong vu" w:date="2018-11-30T22:36:00Z">
                  <w:rPr>
                    <w:ins w:id="30622" w:author="phuong vu" w:date="2018-11-25T23:06:00Z"/>
                    <w:lang w:val="es-ES"/>
                  </w:rPr>
                </w:rPrChange>
              </w:rPr>
              <w:pPrChange w:id="30623" w:author="phuong vu" w:date="2018-11-30T22:05:00Z">
                <w:pPr>
                  <w:spacing w:line="276" w:lineRule="auto"/>
                  <w:jc w:val="left"/>
                </w:pPr>
              </w:pPrChange>
            </w:pPr>
            <w:ins w:id="30624" w:author="phuong vu" w:date="2018-11-25T23:06:00Z">
              <w:r w:rsidRPr="00920004">
                <w:rPr>
                  <w:lang w:val="es-ES"/>
                  <w:rPrChange w:id="30625" w:author="phuong vu" w:date="2018-11-30T22:36:00Z">
                    <w:rPr>
                      <w:lang w:val="es-ES"/>
                    </w:rPr>
                  </w:rPrChange>
                </w:rPr>
                <w:lastRenderedPageBreak/>
                <w:t>- Hiển thị lại chi tiết đơn hàng.</w:t>
              </w:r>
            </w:ins>
          </w:p>
          <w:p w14:paraId="481161BA" w14:textId="1A45B394" w:rsidR="00A4790A" w:rsidRPr="00920004" w:rsidRDefault="00A4790A" w:rsidP="00C960CE">
            <w:pPr>
              <w:rPr>
                <w:ins w:id="30626" w:author="phuong vu" w:date="2018-11-25T22:53:00Z"/>
                <w:lang w:val="es-ES"/>
                <w:rPrChange w:id="30627" w:author="phuong vu" w:date="2018-11-30T22:36:00Z">
                  <w:rPr>
                    <w:ins w:id="30628" w:author="phuong vu" w:date="2018-11-25T22:53:00Z"/>
                    <w:lang w:val="es-ES"/>
                  </w:rPr>
                </w:rPrChange>
              </w:rPr>
              <w:pPrChange w:id="30629" w:author="phuong vu" w:date="2018-11-30T22:05:00Z">
                <w:pPr>
                  <w:spacing w:line="276" w:lineRule="auto"/>
                  <w:jc w:val="left"/>
                </w:pPr>
              </w:pPrChange>
            </w:pPr>
            <w:ins w:id="30630" w:author="phuong vu" w:date="2018-11-25T23:06:00Z">
              <w:r w:rsidRPr="00920004">
                <w:rPr>
                  <w:lang w:val="es-ES"/>
                  <w:rPrChange w:id="30631" w:author="phuong vu" w:date="2018-11-30T22:36:00Z">
                    <w:rPr>
                      <w:lang w:val="es-ES"/>
                    </w:rPr>
                  </w:rPrChange>
                </w:rPr>
                <w:t>- Hiển thị nút: “</w:t>
              </w:r>
              <w:r w:rsidRPr="00920004">
                <w:rPr>
                  <w:lang w:val="es-ES"/>
                  <w:rPrChange w:id="30632" w:author="phuong vu" w:date="2018-11-30T22:36:00Z">
                    <w:rPr>
                      <w:i/>
                      <w:lang w:val="es-ES"/>
                    </w:rPr>
                  </w:rPrChange>
                </w:rPr>
                <w:t>Xử lí</w:t>
              </w:r>
              <w:r w:rsidRPr="00920004">
                <w:rPr>
                  <w:lang w:val="es-ES"/>
                  <w:rPrChange w:id="30633" w:author="phuong vu" w:date="2018-11-30T22:36:00Z">
                    <w:rPr>
                      <w:lang w:val="es-ES"/>
                    </w:rPr>
                  </w:rPrChange>
                </w:rPr>
                <w:t>”</w:t>
              </w:r>
            </w:ins>
            <w:ins w:id="30634" w:author="phuong vu" w:date="2018-11-25T23:07:00Z">
              <w:r w:rsidR="0001206E" w:rsidRPr="00920004">
                <w:rPr>
                  <w:lang w:val="es-ES"/>
                  <w:rPrChange w:id="30635"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5DDEE506" w14:textId="77777777" w:rsidR="00A4790A" w:rsidRPr="00920004" w:rsidRDefault="00A4790A" w:rsidP="00C960CE">
            <w:pPr>
              <w:rPr>
                <w:ins w:id="30636" w:author="phuong vu" w:date="2018-11-25T22:53:00Z"/>
                <w:lang w:val="es-ES"/>
                <w:rPrChange w:id="30637" w:author="phuong vu" w:date="2018-11-30T22:36:00Z">
                  <w:rPr>
                    <w:ins w:id="30638" w:author="phuong vu" w:date="2018-11-25T22:53:00Z"/>
                    <w:lang w:val="es-ES"/>
                  </w:rPr>
                </w:rPrChange>
              </w:rPr>
              <w:pPrChange w:id="30639" w:author="phuong vu" w:date="2018-11-30T22:05:00Z">
                <w:pPr>
                  <w:spacing w:line="276" w:lineRule="auto"/>
                  <w:jc w:val="left"/>
                </w:pPr>
              </w:pPrChange>
            </w:pPr>
            <w:ins w:id="30640" w:author="phuong vu" w:date="2018-11-25T22:53:00Z">
              <w:r w:rsidRPr="00920004">
                <w:rPr>
                  <w:lang w:val="es-ES"/>
                  <w:rPrChange w:id="30641" w:author="phuong vu" w:date="2018-11-30T22:36:00Z">
                    <w:rPr>
                      <w:lang w:val="es-ES"/>
                    </w:rPr>
                  </w:rPrChange>
                </w:rPr>
                <w:lastRenderedPageBreak/>
                <w:t>Thành công</w:t>
              </w:r>
            </w:ins>
          </w:p>
        </w:tc>
      </w:tr>
      <w:tr w:rsidR="00A4790A" w:rsidRPr="00920004" w14:paraId="1682C85E" w14:textId="77777777" w:rsidTr="00A4790A">
        <w:trPr>
          <w:ins w:id="30642"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7C505E6E" w14:textId="5739DEA6" w:rsidR="00A4790A" w:rsidRPr="00920004" w:rsidRDefault="00A4790A" w:rsidP="00BD0851">
            <w:pPr>
              <w:spacing w:before="240" w:line="0" w:lineRule="atLeast"/>
              <w:jc w:val="center"/>
              <w:rPr>
                <w:ins w:id="30643" w:author="phuong vu" w:date="2018-11-25T23:03:00Z"/>
                <w:bCs/>
                <w:lang w:val="es-ES"/>
                <w:rPrChange w:id="30644" w:author="phuong vu" w:date="2018-11-30T22:36:00Z">
                  <w:rPr>
                    <w:ins w:id="30645" w:author="phuong vu" w:date="2018-11-25T23:03:00Z"/>
                    <w:bCs/>
                    <w:lang w:val="es-ES"/>
                  </w:rPr>
                </w:rPrChange>
              </w:rPr>
              <w:pPrChange w:id="30646" w:author="phuong vu" w:date="2018-11-30T14:16:00Z">
                <w:pPr>
                  <w:spacing w:line="276" w:lineRule="auto"/>
                  <w:jc w:val="center"/>
                </w:pPr>
              </w:pPrChange>
            </w:pPr>
            <w:ins w:id="30647" w:author="phuong vu" w:date="2018-11-25T23:07:00Z">
              <w:r w:rsidRPr="00920004">
                <w:rPr>
                  <w:bCs/>
                  <w:lang w:val="es-ES"/>
                  <w:rPrChange w:id="30648"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32439AAC" w14:textId="5FED5610" w:rsidR="00A4790A" w:rsidRPr="00920004" w:rsidRDefault="00A4790A" w:rsidP="00C960CE">
            <w:pPr>
              <w:rPr>
                <w:ins w:id="30649" w:author="phuong vu" w:date="2018-11-25T23:03:00Z"/>
                <w:lang w:val="es-ES"/>
                <w:rPrChange w:id="30650" w:author="phuong vu" w:date="2018-11-30T22:36:00Z">
                  <w:rPr>
                    <w:ins w:id="30651" w:author="phuong vu" w:date="2018-11-25T23:03:00Z"/>
                    <w:lang w:val="es-ES"/>
                  </w:rPr>
                </w:rPrChange>
              </w:rPr>
              <w:pPrChange w:id="30652" w:author="phuong vu" w:date="2018-11-30T22:05:00Z">
                <w:pPr>
                  <w:spacing w:line="276" w:lineRule="auto"/>
                  <w:jc w:val="left"/>
                </w:pPr>
              </w:pPrChange>
            </w:pPr>
            <w:ins w:id="30653" w:author="phuong vu" w:date="2018-11-25T23:07:00Z">
              <w:r w:rsidRPr="00920004">
                <w:rPr>
                  <w:lang w:val="es-ES"/>
                  <w:rPrChange w:id="30654" w:author="phuong vu" w:date="2018-11-30T22:36:00Z">
                    <w:rPr>
                      <w:lang w:val="es-ES"/>
                    </w:rPr>
                  </w:rPrChange>
                </w:rPr>
                <w:t>- Trạng thái</w:t>
              </w:r>
              <w:r w:rsidR="0001206E" w:rsidRPr="00920004">
                <w:rPr>
                  <w:lang w:val="es-ES"/>
                  <w:rPrChange w:id="30655" w:author="phuong vu" w:date="2018-11-30T22:36:00Z">
                    <w:rPr>
                      <w:lang w:val="es-ES"/>
                    </w:rPr>
                  </w:rPrChange>
                </w:rPr>
                <w:t>: Đang xử lí</w:t>
              </w:r>
            </w:ins>
          </w:p>
        </w:tc>
        <w:tc>
          <w:tcPr>
            <w:tcW w:w="1942" w:type="dxa"/>
            <w:tcBorders>
              <w:top w:val="single" w:sz="4" w:space="0" w:color="auto"/>
              <w:left w:val="single" w:sz="4" w:space="0" w:color="auto"/>
              <w:bottom w:val="single" w:sz="4" w:space="0" w:color="auto"/>
              <w:right w:val="single" w:sz="4" w:space="0" w:color="auto"/>
            </w:tcBorders>
          </w:tcPr>
          <w:p w14:paraId="4B6142F5" w14:textId="6ED98E00" w:rsidR="0001206E" w:rsidRPr="00920004" w:rsidRDefault="0001206E" w:rsidP="00C960CE">
            <w:pPr>
              <w:rPr>
                <w:ins w:id="30656" w:author="phuong vu" w:date="2018-11-25T23:08:00Z"/>
                <w:lang w:val="es-ES"/>
                <w:rPrChange w:id="30657" w:author="phuong vu" w:date="2018-11-30T22:36:00Z">
                  <w:rPr>
                    <w:ins w:id="30658" w:author="phuong vu" w:date="2018-11-25T23:08:00Z"/>
                    <w:lang w:val="es-ES"/>
                  </w:rPr>
                </w:rPrChange>
              </w:rPr>
              <w:pPrChange w:id="30659" w:author="phuong vu" w:date="2018-11-30T22:05:00Z">
                <w:pPr>
                  <w:spacing w:line="276" w:lineRule="auto"/>
                  <w:jc w:val="left"/>
                </w:pPr>
              </w:pPrChange>
            </w:pPr>
            <w:ins w:id="30660" w:author="phuong vu" w:date="2018-11-25T23:08:00Z">
              <w:r w:rsidRPr="00920004">
                <w:rPr>
                  <w:lang w:val="es-ES"/>
                  <w:rPrChange w:id="30661" w:author="phuong vu" w:date="2018-11-30T22:36:00Z">
                    <w:rPr>
                      <w:lang w:val="es-ES"/>
                    </w:rPr>
                  </w:rPrChange>
                </w:rPr>
                <w:t>- Trạng thái thay đổi thành “</w:t>
              </w:r>
              <w:r w:rsidRPr="00920004">
                <w:rPr>
                  <w:lang w:val="es-ES"/>
                  <w:rPrChange w:id="30662" w:author="phuong vu" w:date="2018-11-30T22:36:00Z">
                    <w:rPr>
                      <w:i/>
                      <w:lang w:val="es-ES"/>
                    </w:rPr>
                  </w:rPrChange>
                </w:rPr>
                <w:t>đang xử lí</w:t>
              </w:r>
              <w:r w:rsidRPr="00920004">
                <w:rPr>
                  <w:lang w:val="es-ES"/>
                  <w:rPrChange w:id="30663" w:author="phuong vu" w:date="2018-11-30T22:36:00Z">
                    <w:rPr>
                      <w:lang w:val="es-ES"/>
                    </w:rPr>
                  </w:rPrChange>
                </w:rPr>
                <w:t>”.</w:t>
              </w:r>
            </w:ins>
          </w:p>
          <w:p w14:paraId="6D527D34" w14:textId="77777777" w:rsidR="0001206E" w:rsidRPr="00920004" w:rsidRDefault="0001206E" w:rsidP="00C960CE">
            <w:pPr>
              <w:rPr>
                <w:ins w:id="30664" w:author="phuong vu" w:date="2018-11-25T23:08:00Z"/>
                <w:lang w:val="es-ES"/>
                <w:rPrChange w:id="30665" w:author="phuong vu" w:date="2018-11-30T22:36:00Z">
                  <w:rPr>
                    <w:ins w:id="30666" w:author="phuong vu" w:date="2018-11-25T23:08:00Z"/>
                    <w:lang w:val="es-ES"/>
                  </w:rPr>
                </w:rPrChange>
              </w:rPr>
              <w:pPrChange w:id="30667" w:author="phuong vu" w:date="2018-11-30T22:05:00Z">
                <w:pPr>
                  <w:spacing w:line="276" w:lineRule="auto"/>
                  <w:jc w:val="left"/>
                </w:pPr>
              </w:pPrChange>
            </w:pPr>
            <w:ins w:id="30668" w:author="phuong vu" w:date="2018-11-25T23:08:00Z">
              <w:r w:rsidRPr="00920004">
                <w:rPr>
                  <w:lang w:val="es-ES"/>
                  <w:rPrChange w:id="30669" w:author="phuong vu" w:date="2018-11-30T22:36:00Z">
                    <w:rPr>
                      <w:lang w:val="es-ES"/>
                    </w:rPr>
                  </w:rPrChange>
                </w:rPr>
                <w:t>- Cập nhật trong CSDL.</w:t>
              </w:r>
            </w:ins>
          </w:p>
          <w:p w14:paraId="109A29AE" w14:textId="77777777" w:rsidR="0001206E" w:rsidRPr="00920004" w:rsidRDefault="0001206E" w:rsidP="00C960CE">
            <w:pPr>
              <w:rPr>
                <w:ins w:id="30670" w:author="phuong vu" w:date="2018-11-25T23:08:00Z"/>
                <w:lang w:val="es-ES"/>
                <w:rPrChange w:id="30671" w:author="phuong vu" w:date="2018-11-30T22:36:00Z">
                  <w:rPr>
                    <w:ins w:id="30672" w:author="phuong vu" w:date="2018-11-25T23:08:00Z"/>
                    <w:lang w:val="es-ES"/>
                  </w:rPr>
                </w:rPrChange>
              </w:rPr>
              <w:pPrChange w:id="30673" w:author="phuong vu" w:date="2018-11-30T22:05:00Z">
                <w:pPr>
                  <w:spacing w:line="276" w:lineRule="auto"/>
                  <w:jc w:val="left"/>
                </w:pPr>
              </w:pPrChange>
            </w:pPr>
            <w:ins w:id="30674" w:author="phuong vu" w:date="2018-11-25T23:08:00Z">
              <w:r w:rsidRPr="00920004">
                <w:rPr>
                  <w:lang w:val="es-ES"/>
                  <w:rPrChange w:id="30675" w:author="phuong vu" w:date="2018-11-30T22:36:00Z">
                    <w:rPr>
                      <w:lang w:val="es-ES"/>
                    </w:rPr>
                  </w:rPrChange>
                </w:rPr>
                <w:t>- Hiển thị lại chi tiết đơn hàng.</w:t>
              </w:r>
            </w:ins>
          </w:p>
          <w:p w14:paraId="669183EF" w14:textId="6B2C6BBF" w:rsidR="00A4790A" w:rsidRPr="00920004" w:rsidRDefault="0001206E" w:rsidP="00C960CE">
            <w:pPr>
              <w:rPr>
                <w:ins w:id="30676" w:author="phuong vu" w:date="2018-11-25T23:03:00Z"/>
                <w:lang w:val="es-ES"/>
                <w:rPrChange w:id="30677" w:author="phuong vu" w:date="2018-11-30T22:36:00Z">
                  <w:rPr>
                    <w:ins w:id="30678" w:author="phuong vu" w:date="2018-11-25T23:03:00Z"/>
                    <w:lang w:val="es-ES"/>
                  </w:rPr>
                </w:rPrChange>
              </w:rPr>
              <w:pPrChange w:id="30679" w:author="phuong vu" w:date="2018-11-30T22:05:00Z">
                <w:pPr>
                  <w:spacing w:line="276" w:lineRule="auto"/>
                  <w:jc w:val="left"/>
                </w:pPr>
              </w:pPrChange>
            </w:pPr>
            <w:ins w:id="30680" w:author="phuong vu" w:date="2018-11-25T23:08:00Z">
              <w:r w:rsidRPr="00920004">
                <w:rPr>
                  <w:lang w:val="es-ES"/>
                  <w:rPrChange w:id="30681" w:author="phuong vu" w:date="2018-11-30T22:36:00Z">
                    <w:rPr>
                      <w:lang w:val="es-ES"/>
                    </w:rPr>
                  </w:rPrChange>
                </w:rPr>
                <w:t>- Hiển thị nút: “</w:t>
              </w:r>
              <w:r w:rsidRPr="00920004">
                <w:rPr>
                  <w:lang w:val="es-ES"/>
                  <w:rPrChange w:id="30682" w:author="phuong vu" w:date="2018-11-30T22:36:00Z">
                    <w:rPr>
                      <w:i/>
                      <w:lang w:val="es-ES"/>
                    </w:rPr>
                  </w:rPrChange>
                </w:rPr>
                <w:t>Hoàn tất</w:t>
              </w:r>
              <w:r w:rsidRPr="00920004">
                <w:rPr>
                  <w:lang w:val="es-ES"/>
                  <w:rPrChange w:id="30683"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610262E" w14:textId="77777777" w:rsidR="0001206E" w:rsidRPr="00920004" w:rsidRDefault="0001206E" w:rsidP="00C960CE">
            <w:pPr>
              <w:rPr>
                <w:ins w:id="30684" w:author="phuong vu" w:date="2018-11-25T23:08:00Z"/>
                <w:lang w:val="es-ES"/>
                <w:rPrChange w:id="30685" w:author="phuong vu" w:date="2018-11-30T22:36:00Z">
                  <w:rPr>
                    <w:ins w:id="30686" w:author="phuong vu" w:date="2018-11-25T23:08:00Z"/>
                    <w:lang w:val="es-ES"/>
                  </w:rPr>
                </w:rPrChange>
              </w:rPr>
              <w:pPrChange w:id="30687" w:author="phuong vu" w:date="2018-11-30T22:05:00Z">
                <w:pPr>
                  <w:spacing w:line="276" w:lineRule="auto"/>
                  <w:jc w:val="left"/>
                </w:pPr>
              </w:pPrChange>
            </w:pPr>
            <w:ins w:id="30688" w:author="phuong vu" w:date="2018-11-25T23:08:00Z">
              <w:r w:rsidRPr="00920004">
                <w:rPr>
                  <w:lang w:val="es-ES"/>
                  <w:rPrChange w:id="30689" w:author="phuong vu" w:date="2018-11-30T22:36:00Z">
                    <w:rPr>
                      <w:lang w:val="es-ES"/>
                    </w:rPr>
                  </w:rPrChange>
                </w:rPr>
                <w:t>- Trạng thái thay đổi thành “</w:t>
              </w:r>
              <w:r w:rsidRPr="00920004">
                <w:rPr>
                  <w:lang w:val="es-ES"/>
                  <w:rPrChange w:id="30690" w:author="phuong vu" w:date="2018-11-30T22:36:00Z">
                    <w:rPr>
                      <w:i/>
                      <w:lang w:val="es-ES"/>
                    </w:rPr>
                  </w:rPrChange>
                </w:rPr>
                <w:t>đang xử lí</w:t>
              </w:r>
              <w:r w:rsidRPr="00920004">
                <w:rPr>
                  <w:lang w:val="es-ES"/>
                  <w:rPrChange w:id="30691" w:author="phuong vu" w:date="2018-11-30T22:36:00Z">
                    <w:rPr>
                      <w:lang w:val="es-ES"/>
                    </w:rPr>
                  </w:rPrChange>
                </w:rPr>
                <w:t>”.</w:t>
              </w:r>
            </w:ins>
          </w:p>
          <w:p w14:paraId="44959FF5" w14:textId="77777777" w:rsidR="0001206E" w:rsidRPr="00920004" w:rsidRDefault="0001206E" w:rsidP="00C960CE">
            <w:pPr>
              <w:rPr>
                <w:ins w:id="30692" w:author="phuong vu" w:date="2018-11-25T23:08:00Z"/>
                <w:lang w:val="es-ES"/>
                <w:rPrChange w:id="30693" w:author="phuong vu" w:date="2018-11-30T22:36:00Z">
                  <w:rPr>
                    <w:ins w:id="30694" w:author="phuong vu" w:date="2018-11-25T23:08:00Z"/>
                    <w:lang w:val="es-ES"/>
                  </w:rPr>
                </w:rPrChange>
              </w:rPr>
              <w:pPrChange w:id="30695" w:author="phuong vu" w:date="2018-11-30T22:05:00Z">
                <w:pPr>
                  <w:spacing w:line="276" w:lineRule="auto"/>
                  <w:jc w:val="left"/>
                </w:pPr>
              </w:pPrChange>
            </w:pPr>
            <w:ins w:id="30696" w:author="phuong vu" w:date="2018-11-25T23:08:00Z">
              <w:r w:rsidRPr="00920004">
                <w:rPr>
                  <w:lang w:val="es-ES"/>
                  <w:rPrChange w:id="30697" w:author="phuong vu" w:date="2018-11-30T22:36:00Z">
                    <w:rPr>
                      <w:lang w:val="es-ES"/>
                    </w:rPr>
                  </w:rPrChange>
                </w:rPr>
                <w:t>- Cập nhật trong CSDL.</w:t>
              </w:r>
            </w:ins>
          </w:p>
          <w:p w14:paraId="3B264D66" w14:textId="77777777" w:rsidR="0001206E" w:rsidRPr="00920004" w:rsidRDefault="0001206E" w:rsidP="00C960CE">
            <w:pPr>
              <w:rPr>
                <w:ins w:id="30698" w:author="phuong vu" w:date="2018-11-25T23:08:00Z"/>
                <w:lang w:val="es-ES"/>
                <w:rPrChange w:id="30699" w:author="phuong vu" w:date="2018-11-30T22:36:00Z">
                  <w:rPr>
                    <w:ins w:id="30700" w:author="phuong vu" w:date="2018-11-25T23:08:00Z"/>
                    <w:lang w:val="es-ES"/>
                  </w:rPr>
                </w:rPrChange>
              </w:rPr>
              <w:pPrChange w:id="30701" w:author="phuong vu" w:date="2018-11-30T22:05:00Z">
                <w:pPr>
                  <w:spacing w:line="276" w:lineRule="auto"/>
                  <w:jc w:val="left"/>
                </w:pPr>
              </w:pPrChange>
            </w:pPr>
            <w:ins w:id="30702" w:author="phuong vu" w:date="2018-11-25T23:08:00Z">
              <w:r w:rsidRPr="00920004">
                <w:rPr>
                  <w:lang w:val="es-ES"/>
                  <w:rPrChange w:id="30703" w:author="phuong vu" w:date="2018-11-30T22:36:00Z">
                    <w:rPr>
                      <w:lang w:val="es-ES"/>
                    </w:rPr>
                  </w:rPrChange>
                </w:rPr>
                <w:t>- Hiển thị lại chi tiết đơn hàng.</w:t>
              </w:r>
            </w:ins>
          </w:p>
          <w:p w14:paraId="777F64A7" w14:textId="47742243" w:rsidR="00A4790A" w:rsidRPr="00920004" w:rsidRDefault="0001206E" w:rsidP="00C960CE">
            <w:pPr>
              <w:rPr>
                <w:ins w:id="30704" w:author="phuong vu" w:date="2018-11-25T23:03:00Z"/>
                <w:lang w:val="es-ES"/>
                <w:rPrChange w:id="30705" w:author="phuong vu" w:date="2018-11-30T22:36:00Z">
                  <w:rPr>
                    <w:ins w:id="30706" w:author="phuong vu" w:date="2018-11-25T23:03:00Z"/>
                    <w:lang w:val="es-ES"/>
                  </w:rPr>
                </w:rPrChange>
              </w:rPr>
              <w:pPrChange w:id="30707" w:author="phuong vu" w:date="2018-11-30T22:05:00Z">
                <w:pPr>
                  <w:spacing w:line="276" w:lineRule="auto"/>
                  <w:jc w:val="left"/>
                </w:pPr>
              </w:pPrChange>
            </w:pPr>
            <w:ins w:id="30708" w:author="phuong vu" w:date="2018-11-25T23:08:00Z">
              <w:r w:rsidRPr="00920004">
                <w:rPr>
                  <w:lang w:val="es-ES"/>
                  <w:rPrChange w:id="30709" w:author="phuong vu" w:date="2018-11-30T22:36:00Z">
                    <w:rPr>
                      <w:lang w:val="es-ES"/>
                    </w:rPr>
                  </w:rPrChange>
                </w:rPr>
                <w:t>- Hiển thị nút: “</w:t>
              </w:r>
              <w:r w:rsidRPr="00920004">
                <w:rPr>
                  <w:lang w:val="es-ES"/>
                  <w:rPrChange w:id="30710" w:author="phuong vu" w:date="2018-11-30T22:36:00Z">
                    <w:rPr>
                      <w:i/>
                      <w:lang w:val="es-ES"/>
                    </w:rPr>
                  </w:rPrChange>
                </w:rPr>
                <w:t>Hoàn tất</w:t>
              </w:r>
              <w:r w:rsidRPr="00920004">
                <w:rPr>
                  <w:lang w:val="es-ES"/>
                  <w:rPrChange w:id="30711"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6D454C08" w14:textId="5767A580" w:rsidR="00A4790A" w:rsidRPr="00920004" w:rsidRDefault="0001206E" w:rsidP="00C960CE">
            <w:pPr>
              <w:rPr>
                <w:ins w:id="30712" w:author="phuong vu" w:date="2018-11-25T23:03:00Z"/>
                <w:lang w:val="es-ES"/>
                <w:rPrChange w:id="30713" w:author="phuong vu" w:date="2018-11-30T22:36:00Z">
                  <w:rPr>
                    <w:ins w:id="30714" w:author="phuong vu" w:date="2018-11-25T23:03:00Z"/>
                    <w:lang w:val="es-ES"/>
                  </w:rPr>
                </w:rPrChange>
              </w:rPr>
              <w:pPrChange w:id="30715" w:author="phuong vu" w:date="2018-11-30T22:05:00Z">
                <w:pPr>
                  <w:spacing w:line="276" w:lineRule="auto"/>
                  <w:jc w:val="left"/>
                </w:pPr>
              </w:pPrChange>
            </w:pPr>
            <w:ins w:id="30716" w:author="phuong vu" w:date="2018-11-25T23:08:00Z">
              <w:r w:rsidRPr="00920004">
                <w:rPr>
                  <w:lang w:val="es-ES"/>
                  <w:rPrChange w:id="30717" w:author="phuong vu" w:date="2018-11-30T22:36:00Z">
                    <w:rPr>
                      <w:lang w:val="es-ES"/>
                    </w:rPr>
                  </w:rPrChange>
                </w:rPr>
                <w:t>Thành công</w:t>
              </w:r>
            </w:ins>
          </w:p>
        </w:tc>
      </w:tr>
      <w:tr w:rsidR="0001206E" w:rsidRPr="00920004" w14:paraId="754D5A16" w14:textId="77777777" w:rsidTr="00A4790A">
        <w:trPr>
          <w:ins w:id="30718"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4458B1E6" w14:textId="3E44F598" w:rsidR="0001206E" w:rsidRPr="00920004" w:rsidRDefault="0001206E" w:rsidP="00BD0851">
            <w:pPr>
              <w:spacing w:before="240" w:line="0" w:lineRule="atLeast"/>
              <w:jc w:val="center"/>
              <w:rPr>
                <w:ins w:id="30719" w:author="phuong vu" w:date="2018-11-25T23:03:00Z"/>
                <w:bCs/>
                <w:lang w:val="es-ES"/>
                <w:rPrChange w:id="30720" w:author="phuong vu" w:date="2018-11-30T22:36:00Z">
                  <w:rPr>
                    <w:ins w:id="30721" w:author="phuong vu" w:date="2018-11-25T23:03:00Z"/>
                    <w:bCs/>
                    <w:lang w:val="es-ES"/>
                  </w:rPr>
                </w:rPrChange>
              </w:rPr>
              <w:pPrChange w:id="30722" w:author="phuong vu" w:date="2018-11-30T14:16:00Z">
                <w:pPr>
                  <w:spacing w:line="276" w:lineRule="auto"/>
                  <w:jc w:val="center"/>
                </w:pPr>
              </w:pPrChange>
            </w:pPr>
            <w:ins w:id="30723" w:author="phuong vu" w:date="2018-11-25T23:08:00Z">
              <w:r w:rsidRPr="00920004">
                <w:rPr>
                  <w:bCs/>
                  <w:lang w:val="es-ES"/>
                  <w:rPrChange w:id="30724"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19AD95DB" w14:textId="1A93D89F" w:rsidR="0001206E" w:rsidRPr="00920004" w:rsidRDefault="0001206E" w:rsidP="00C960CE">
            <w:pPr>
              <w:rPr>
                <w:ins w:id="30725" w:author="phuong vu" w:date="2018-11-25T23:03:00Z"/>
                <w:lang w:val="es-ES"/>
                <w:rPrChange w:id="30726" w:author="phuong vu" w:date="2018-11-30T22:36:00Z">
                  <w:rPr>
                    <w:ins w:id="30727" w:author="phuong vu" w:date="2018-11-25T23:03:00Z"/>
                    <w:lang w:val="es-ES"/>
                  </w:rPr>
                </w:rPrChange>
              </w:rPr>
              <w:pPrChange w:id="30728" w:author="phuong vu" w:date="2018-11-30T22:05:00Z">
                <w:pPr>
                  <w:spacing w:line="276" w:lineRule="auto"/>
                  <w:jc w:val="left"/>
                </w:pPr>
              </w:pPrChange>
            </w:pPr>
            <w:ins w:id="30729" w:author="phuong vu" w:date="2018-11-25T23:08:00Z">
              <w:r w:rsidRPr="00920004">
                <w:rPr>
                  <w:lang w:val="es-ES"/>
                  <w:rPrChange w:id="30730" w:author="phuong vu" w:date="2018-11-30T22:36:00Z">
                    <w:rPr>
                      <w:lang w:val="es-ES"/>
                    </w:rPr>
                  </w:rPrChange>
                </w:rPr>
                <w:t>- Trạng thái: Hoàn tất xử lí</w:t>
              </w:r>
            </w:ins>
            <w:ins w:id="30731" w:author="phuong vu" w:date="2018-11-25T23:09:00Z">
              <w:r w:rsidRPr="00920004">
                <w:rPr>
                  <w:lang w:val="es-ES"/>
                  <w:rPrChange w:id="30732"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42AE286A" w14:textId="1D82623F" w:rsidR="0001206E" w:rsidRPr="00920004" w:rsidRDefault="0001206E" w:rsidP="00C960CE">
            <w:pPr>
              <w:rPr>
                <w:ins w:id="30733" w:author="phuong vu" w:date="2018-11-25T23:08:00Z"/>
                <w:lang w:val="es-ES"/>
                <w:rPrChange w:id="30734" w:author="phuong vu" w:date="2018-11-30T22:36:00Z">
                  <w:rPr>
                    <w:ins w:id="30735" w:author="phuong vu" w:date="2018-11-25T23:08:00Z"/>
                    <w:lang w:val="es-ES"/>
                  </w:rPr>
                </w:rPrChange>
              </w:rPr>
              <w:pPrChange w:id="30736" w:author="phuong vu" w:date="2018-11-30T22:05:00Z">
                <w:pPr>
                  <w:spacing w:line="276" w:lineRule="auto"/>
                  <w:jc w:val="left"/>
                </w:pPr>
              </w:pPrChange>
            </w:pPr>
            <w:ins w:id="30737" w:author="phuong vu" w:date="2018-11-25T23:08:00Z">
              <w:r w:rsidRPr="00920004">
                <w:rPr>
                  <w:lang w:val="es-ES"/>
                  <w:rPrChange w:id="30738" w:author="phuong vu" w:date="2018-11-30T22:36:00Z">
                    <w:rPr>
                      <w:lang w:val="es-ES"/>
                    </w:rPr>
                  </w:rPrChange>
                </w:rPr>
                <w:t>- Trạng thái thay đổi thành “</w:t>
              </w:r>
            </w:ins>
            <w:ins w:id="30739" w:author="phuong vu" w:date="2018-11-25T23:09:00Z">
              <w:r w:rsidRPr="00920004">
                <w:rPr>
                  <w:lang w:val="es-ES"/>
                  <w:rPrChange w:id="30740" w:author="phuong vu" w:date="2018-11-30T22:36:00Z">
                    <w:rPr>
                      <w:lang w:val="es-ES"/>
                    </w:rPr>
                  </w:rPrChange>
                </w:rPr>
                <w:t>hoàn tất xử lí</w:t>
              </w:r>
            </w:ins>
            <w:ins w:id="30741" w:author="phuong vu" w:date="2018-11-25T23:08:00Z">
              <w:r w:rsidRPr="00920004">
                <w:rPr>
                  <w:lang w:val="es-ES"/>
                  <w:rPrChange w:id="30742" w:author="phuong vu" w:date="2018-11-30T22:36:00Z">
                    <w:rPr>
                      <w:lang w:val="es-ES"/>
                    </w:rPr>
                  </w:rPrChange>
                </w:rPr>
                <w:t>”.</w:t>
              </w:r>
            </w:ins>
          </w:p>
          <w:p w14:paraId="2E5130CB" w14:textId="30DB43C8" w:rsidR="0001206E" w:rsidRPr="00920004" w:rsidRDefault="0001206E" w:rsidP="00C960CE">
            <w:pPr>
              <w:rPr>
                <w:ins w:id="30743" w:author="phuong vu" w:date="2018-11-26T01:40:00Z"/>
                <w:lang w:val="es-ES"/>
                <w:rPrChange w:id="30744" w:author="phuong vu" w:date="2018-11-30T22:36:00Z">
                  <w:rPr>
                    <w:ins w:id="30745" w:author="phuong vu" w:date="2018-11-26T01:40:00Z"/>
                    <w:lang w:val="es-ES"/>
                  </w:rPr>
                </w:rPrChange>
              </w:rPr>
              <w:pPrChange w:id="30746" w:author="phuong vu" w:date="2018-11-30T22:05:00Z">
                <w:pPr>
                  <w:spacing w:line="276" w:lineRule="auto"/>
                  <w:jc w:val="left"/>
                </w:pPr>
              </w:pPrChange>
            </w:pPr>
            <w:ins w:id="30747" w:author="phuong vu" w:date="2018-11-25T23:08:00Z">
              <w:r w:rsidRPr="00920004">
                <w:rPr>
                  <w:lang w:val="es-ES"/>
                  <w:rPrChange w:id="30748" w:author="phuong vu" w:date="2018-11-30T22:36:00Z">
                    <w:rPr>
                      <w:lang w:val="es-ES"/>
                    </w:rPr>
                  </w:rPrChange>
                </w:rPr>
                <w:t>- Cập nhật trong CSDL.</w:t>
              </w:r>
            </w:ins>
          </w:p>
          <w:p w14:paraId="66C40F6B" w14:textId="4748BCCC" w:rsidR="00C139B3" w:rsidRPr="00920004" w:rsidRDefault="00C139B3" w:rsidP="00C960CE">
            <w:pPr>
              <w:rPr>
                <w:ins w:id="30749" w:author="phuong vu" w:date="2018-11-25T23:08:00Z"/>
                <w:lang w:val="es-ES"/>
                <w:rPrChange w:id="30750" w:author="phuong vu" w:date="2018-11-30T22:36:00Z">
                  <w:rPr>
                    <w:ins w:id="30751" w:author="phuong vu" w:date="2018-11-25T23:08:00Z"/>
                    <w:lang w:val="es-ES"/>
                  </w:rPr>
                </w:rPrChange>
              </w:rPr>
              <w:pPrChange w:id="30752" w:author="phuong vu" w:date="2018-11-30T22:05:00Z">
                <w:pPr>
                  <w:spacing w:line="276" w:lineRule="auto"/>
                  <w:jc w:val="left"/>
                </w:pPr>
              </w:pPrChange>
            </w:pPr>
            <w:ins w:id="30753" w:author="phuong vu" w:date="2018-11-26T01:40:00Z">
              <w:r w:rsidRPr="00920004">
                <w:rPr>
                  <w:lang w:val="es-ES"/>
                  <w:rPrChange w:id="30754" w:author="phuong vu" w:date="2018-11-30T22:36:00Z">
                    <w:rPr>
                      <w:lang w:val="es-ES"/>
                    </w:rPr>
                  </w:rPrChange>
                </w:rPr>
                <w:t>- Cập nhật biên nhận thành “đang chờ trả đồ”.</w:t>
              </w:r>
            </w:ins>
          </w:p>
          <w:p w14:paraId="7BC99DC1" w14:textId="77777777" w:rsidR="0001206E" w:rsidRPr="00920004" w:rsidRDefault="0001206E" w:rsidP="00C960CE">
            <w:pPr>
              <w:rPr>
                <w:ins w:id="30755" w:author="phuong vu" w:date="2018-11-25T23:08:00Z"/>
                <w:lang w:val="es-ES"/>
                <w:rPrChange w:id="30756" w:author="phuong vu" w:date="2018-11-30T22:36:00Z">
                  <w:rPr>
                    <w:ins w:id="30757" w:author="phuong vu" w:date="2018-11-25T23:08:00Z"/>
                    <w:lang w:val="es-ES"/>
                  </w:rPr>
                </w:rPrChange>
              </w:rPr>
              <w:pPrChange w:id="30758" w:author="phuong vu" w:date="2018-11-30T22:05:00Z">
                <w:pPr>
                  <w:spacing w:line="276" w:lineRule="auto"/>
                  <w:jc w:val="left"/>
                </w:pPr>
              </w:pPrChange>
            </w:pPr>
            <w:ins w:id="30759" w:author="phuong vu" w:date="2018-11-25T23:08:00Z">
              <w:r w:rsidRPr="00920004">
                <w:rPr>
                  <w:lang w:val="es-ES"/>
                  <w:rPrChange w:id="30760" w:author="phuong vu" w:date="2018-11-30T22:36:00Z">
                    <w:rPr>
                      <w:lang w:val="es-ES"/>
                    </w:rPr>
                  </w:rPrChange>
                </w:rPr>
                <w:t>- Hiển thị lại chi tiết đơn hàng.</w:t>
              </w:r>
            </w:ins>
          </w:p>
          <w:p w14:paraId="335AA91C" w14:textId="1A7B21E6" w:rsidR="0001206E" w:rsidRPr="00920004" w:rsidRDefault="0001206E" w:rsidP="00C960CE">
            <w:pPr>
              <w:rPr>
                <w:ins w:id="30761" w:author="phuong vu" w:date="2018-11-25T23:03:00Z"/>
                <w:lang w:val="es-ES"/>
                <w:rPrChange w:id="30762" w:author="phuong vu" w:date="2018-11-30T22:36:00Z">
                  <w:rPr>
                    <w:ins w:id="30763" w:author="phuong vu" w:date="2018-11-25T23:03:00Z"/>
                    <w:lang w:val="es-ES"/>
                  </w:rPr>
                </w:rPrChange>
              </w:rPr>
              <w:pPrChange w:id="30764" w:author="phuong vu" w:date="2018-11-30T22:05:00Z">
                <w:pPr>
                  <w:spacing w:line="276" w:lineRule="auto"/>
                  <w:jc w:val="left"/>
                </w:pPr>
              </w:pPrChange>
            </w:pPr>
            <w:ins w:id="30765" w:author="phuong vu" w:date="2018-11-25T23:08:00Z">
              <w:r w:rsidRPr="00920004">
                <w:rPr>
                  <w:lang w:val="es-ES"/>
                  <w:rPrChange w:id="30766" w:author="phuong vu" w:date="2018-11-30T22:36:00Z">
                    <w:rPr>
                      <w:lang w:val="es-ES"/>
                    </w:rPr>
                  </w:rPrChange>
                </w:rPr>
                <w:t>- Hiển thị nút: “</w:t>
              </w:r>
              <w:r w:rsidRPr="00920004">
                <w:rPr>
                  <w:lang w:val="es-ES"/>
                  <w:rPrChange w:id="30767" w:author="phuong vu" w:date="2018-11-30T22:36:00Z">
                    <w:rPr>
                      <w:i/>
                      <w:lang w:val="es-ES"/>
                    </w:rPr>
                  </w:rPrChange>
                </w:rPr>
                <w:t>Tạo hóa đơn</w:t>
              </w:r>
              <w:r w:rsidRPr="00920004">
                <w:rPr>
                  <w:lang w:val="es-ES"/>
                  <w:rPrChange w:id="30768"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622505E3" w14:textId="77777777" w:rsidR="0001206E" w:rsidRPr="00920004" w:rsidRDefault="0001206E" w:rsidP="00C960CE">
            <w:pPr>
              <w:rPr>
                <w:ins w:id="30769" w:author="phuong vu" w:date="2018-11-25T23:09:00Z"/>
                <w:lang w:val="es-ES"/>
                <w:rPrChange w:id="30770" w:author="phuong vu" w:date="2018-11-30T22:36:00Z">
                  <w:rPr>
                    <w:ins w:id="30771" w:author="phuong vu" w:date="2018-11-25T23:09:00Z"/>
                    <w:lang w:val="es-ES"/>
                  </w:rPr>
                </w:rPrChange>
              </w:rPr>
              <w:pPrChange w:id="30772" w:author="phuong vu" w:date="2018-11-30T22:05:00Z">
                <w:pPr>
                  <w:spacing w:line="276" w:lineRule="auto"/>
                  <w:jc w:val="left"/>
                </w:pPr>
              </w:pPrChange>
            </w:pPr>
            <w:ins w:id="30773" w:author="phuong vu" w:date="2018-11-25T23:09:00Z">
              <w:r w:rsidRPr="00920004">
                <w:rPr>
                  <w:lang w:val="es-ES"/>
                  <w:rPrChange w:id="30774" w:author="phuong vu" w:date="2018-11-30T22:36:00Z">
                    <w:rPr>
                      <w:lang w:val="es-ES"/>
                    </w:rPr>
                  </w:rPrChange>
                </w:rPr>
                <w:t>- Trạng thái thay đổi thành “</w:t>
              </w:r>
              <w:r w:rsidRPr="00920004">
                <w:rPr>
                  <w:lang w:val="es-ES"/>
                  <w:rPrChange w:id="30775" w:author="phuong vu" w:date="2018-11-30T22:36:00Z">
                    <w:rPr>
                      <w:i/>
                      <w:lang w:val="es-ES"/>
                    </w:rPr>
                  </w:rPrChange>
                </w:rPr>
                <w:t>hoàn tất xử lí</w:t>
              </w:r>
              <w:r w:rsidRPr="00920004">
                <w:rPr>
                  <w:lang w:val="es-ES"/>
                  <w:rPrChange w:id="30776" w:author="phuong vu" w:date="2018-11-30T22:36:00Z">
                    <w:rPr>
                      <w:lang w:val="es-ES"/>
                    </w:rPr>
                  </w:rPrChange>
                </w:rPr>
                <w:t>”.</w:t>
              </w:r>
            </w:ins>
          </w:p>
          <w:p w14:paraId="415FC08A" w14:textId="5C86E284" w:rsidR="0001206E" w:rsidRPr="00920004" w:rsidRDefault="0001206E" w:rsidP="00C960CE">
            <w:pPr>
              <w:rPr>
                <w:ins w:id="30777" w:author="phuong vu" w:date="2018-11-26T01:40:00Z"/>
                <w:lang w:val="es-ES"/>
                <w:rPrChange w:id="30778" w:author="phuong vu" w:date="2018-11-30T22:36:00Z">
                  <w:rPr>
                    <w:ins w:id="30779" w:author="phuong vu" w:date="2018-11-26T01:40:00Z"/>
                    <w:lang w:val="es-ES"/>
                  </w:rPr>
                </w:rPrChange>
              </w:rPr>
              <w:pPrChange w:id="30780" w:author="phuong vu" w:date="2018-11-30T22:05:00Z">
                <w:pPr>
                  <w:spacing w:line="276" w:lineRule="auto"/>
                  <w:jc w:val="left"/>
                </w:pPr>
              </w:pPrChange>
            </w:pPr>
            <w:ins w:id="30781" w:author="phuong vu" w:date="2018-11-25T23:09:00Z">
              <w:r w:rsidRPr="00920004">
                <w:rPr>
                  <w:lang w:val="es-ES"/>
                  <w:rPrChange w:id="30782" w:author="phuong vu" w:date="2018-11-30T22:36:00Z">
                    <w:rPr>
                      <w:lang w:val="es-ES"/>
                    </w:rPr>
                  </w:rPrChange>
                </w:rPr>
                <w:t>- Cập nhật trong CSDL.</w:t>
              </w:r>
            </w:ins>
          </w:p>
          <w:p w14:paraId="3DACBC64" w14:textId="4EC12D63" w:rsidR="00C139B3" w:rsidRPr="00920004" w:rsidRDefault="00C139B3" w:rsidP="00C960CE">
            <w:pPr>
              <w:rPr>
                <w:ins w:id="30783" w:author="phuong vu" w:date="2018-11-25T23:09:00Z"/>
                <w:lang w:val="es-ES"/>
                <w:rPrChange w:id="30784" w:author="phuong vu" w:date="2018-11-30T22:36:00Z">
                  <w:rPr>
                    <w:ins w:id="30785" w:author="phuong vu" w:date="2018-11-25T23:09:00Z"/>
                    <w:lang w:val="es-ES"/>
                  </w:rPr>
                </w:rPrChange>
              </w:rPr>
              <w:pPrChange w:id="30786" w:author="phuong vu" w:date="2018-11-30T22:05:00Z">
                <w:pPr>
                  <w:spacing w:line="276" w:lineRule="auto"/>
                  <w:jc w:val="left"/>
                </w:pPr>
              </w:pPrChange>
            </w:pPr>
            <w:ins w:id="30787" w:author="phuong vu" w:date="2018-11-26T01:40:00Z">
              <w:r w:rsidRPr="00920004">
                <w:rPr>
                  <w:lang w:val="es-ES"/>
                  <w:rPrChange w:id="30788" w:author="phuong vu" w:date="2018-11-30T22:36:00Z">
                    <w:rPr>
                      <w:lang w:val="es-ES"/>
                    </w:rPr>
                  </w:rPrChange>
                </w:rPr>
                <w:t>- Cập nhật biên nhận thành “đang chờ trả đồ”.</w:t>
              </w:r>
            </w:ins>
          </w:p>
          <w:p w14:paraId="116A3744" w14:textId="77777777" w:rsidR="0001206E" w:rsidRPr="00920004" w:rsidRDefault="0001206E" w:rsidP="00C960CE">
            <w:pPr>
              <w:rPr>
                <w:ins w:id="30789" w:author="phuong vu" w:date="2018-11-25T23:09:00Z"/>
                <w:lang w:val="es-ES"/>
                <w:rPrChange w:id="30790" w:author="phuong vu" w:date="2018-11-30T22:36:00Z">
                  <w:rPr>
                    <w:ins w:id="30791" w:author="phuong vu" w:date="2018-11-25T23:09:00Z"/>
                    <w:lang w:val="es-ES"/>
                  </w:rPr>
                </w:rPrChange>
              </w:rPr>
              <w:pPrChange w:id="30792" w:author="phuong vu" w:date="2018-11-30T22:05:00Z">
                <w:pPr>
                  <w:spacing w:line="276" w:lineRule="auto"/>
                  <w:jc w:val="left"/>
                </w:pPr>
              </w:pPrChange>
            </w:pPr>
            <w:ins w:id="30793" w:author="phuong vu" w:date="2018-11-25T23:09:00Z">
              <w:r w:rsidRPr="00920004">
                <w:rPr>
                  <w:lang w:val="es-ES"/>
                  <w:rPrChange w:id="30794" w:author="phuong vu" w:date="2018-11-30T22:36:00Z">
                    <w:rPr>
                      <w:lang w:val="es-ES"/>
                    </w:rPr>
                  </w:rPrChange>
                </w:rPr>
                <w:t>- Hiển thị lại chi tiết đơn hàng.</w:t>
              </w:r>
            </w:ins>
          </w:p>
          <w:p w14:paraId="381653A4" w14:textId="32D6E9F8" w:rsidR="0001206E" w:rsidRPr="00920004" w:rsidRDefault="0001206E" w:rsidP="00C960CE">
            <w:pPr>
              <w:rPr>
                <w:ins w:id="30795" w:author="phuong vu" w:date="2018-11-25T23:03:00Z"/>
                <w:lang w:val="es-ES"/>
                <w:rPrChange w:id="30796" w:author="phuong vu" w:date="2018-11-30T22:36:00Z">
                  <w:rPr>
                    <w:ins w:id="30797" w:author="phuong vu" w:date="2018-11-25T23:03:00Z"/>
                    <w:lang w:val="es-ES"/>
                  </w:rPr>
                </w:rPrChange>
              </w:rPr>
              <w:pPrChange w:id="30798" w:author="phuong vu" w:date="2018-11-30T22:05:00Z">
                <w:pPr>
                  <w:spacing w:line="276" w:lineRule="auto"/>
                  <w:jc w:val="left"/>
                </w:pPr>
              </w:pPrChange>
            </w:pPr>
            <w:ins w:id="30799" w:author="phuong vu" w:date="2018-11-25T23:09:00Z">
              <w:r w:rsidRPr="00920004">
                <w:rPr>
                  <w:lang w:val="es-ES"/>
                  <w:rPrChange w:id="30800" w:author="phuong vu" w:date="2018-11-30T22:36:00Z">
                    <w:rPr>
                      <w:lang w:val="es-ES"/>
                    </w:rPr>
                  </w:rPrChange>
                </w:rPr>
                <w:t>- Hiển thị nút: “</w:t>
              </w:r>
              <w:r w:rsidRPr="00920004">
                <w:rPr>
                  <w:lang w:val="es-ES"/>
                  <w:rPrChange w:id="30801" w:author="phuong vu" w:date="2018-11-30T22:36:00Z">
                    <w:rPr>
                      <w:i/>
                      <w:lang w:val="es-ES"/>
                    </w:rPr>
                  </w:rPrChange>
                </w:rPr>
                <w:t>Tạo hóa đơn</w:t>
              </w:r>
              <w:r w:rsidRPr="00920004">
                <w:rPr>
                  <w:lang w:val="es-ES"/>
                  <w:rPrChange w:id="30802"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4B938475" w14:textId="7D6B97B7" w:rsidR="0001206E" w:rsidRPr="00920004" w:rsidRDefault="0001206E" w:rsidP="00C960CE">
            <w:pPr>
              <w:rPr>
                <w:ins w:id="30803" w:author="phuong vu" w:date="2018-11-25T23:03:00Z"/>
                <w:lang w:val="es-ES"/>
                <w:rPrChange w:id="30804" w:author="phuong vu" w:date="2018-11-30T22:36:00Z">
                  <w:rPr>
                    <w:ins w:id="30805" w:author="phuong vu" w:date="2018-11-25T23:03:00Z"/>
                    <w:lang w:val="es-ES"/>
                  </w:rPr>
                </w:rPrChange>
              </w:rPr>
              <w:pPrChange w:id="30806" w:author="phuong vu" w:date="2018-11-30T22:05:00Z">
                <w:pPr>
                  <w:spacing w:line="276" w:lineRule="auto"/>
                  <w:jc w:val="left"/>
                </w:pPr>
              </w:pPrChange>
            </w:pPr>
            <w:ins w:id="30807" w:author="phuong vu" w:date="2018-11-25T23:09:00Z">
              <w:r w:rsidRPr="00920004">
                <w:rPr>
                  <w:lang w:val="es-ES"/>
                  <w:rPrChange w:id="30808" w:author="phuong vu" w:date="2018-11-30T22:36:00Z">
                    <w:rPr>
                      <w:lang w:val="es-ES"/>
                    </w:rPr>
                  </w:rPrChange>
                </w:rPr>
                <w:t>Thành công</w:t>
              </w:r>
            </w:ins>
          </w:p>
        </w:tc>
      </w:tr>
      <w:tr w:rsidR="0001206E" w:rsidRPr="00920004" w14:paraId="5A9014DC" w14:textId="77777777" w:rsidTr="00A4790A">
        <w:trPr>
          <w:ins w:id="30809"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1B5693AF" w14:textId="0B23271E" w:rsidR="0001206E" w:rsidRPr="00920004" w:rsidRDefault="0001206E" w:rsidP="00BD0851">
            <w:pPr>
              <w:spacing w:before="240" w:line="0" w:lineRule="atLeast"/>
              <w:jc w:val="center"/>
              <w:rPr>
                <w:ins w:id="30810" w:author="phuong vu" w:date="2018-11-25T22:53:00Z"/>
                <w:bCs/>
                <w:lang w:val="es-ES"/>
                <w:rPrChange w:id="30811" w:author="phuong vu" w:date="2018-11-30T22:36:00Z">
                  <w:rPr>
                    <w:ins w:id="30812" w:author="phuong vu" w:date="2018-11-25T22:53:00Z"/>
                    <w:bCs/>
                    <w:lang w:val="es-ES"/>
                  </w:rPr>
                </w:rPrChange>
              </w:rPr>
              <w:pPrChange w:id="30813" w:author="phuong vu" w:date="2018-11-30T14:16:00Z">
                <w:pPr>
                  <w:spacing w:line="276" w:lineRule="auto"/>
                  <w:jc w:val="center"/>
                </w:pPr>
              </w:pPrChange>
            </w:pPr>
            <w:ins w:id="30814" w:author="phuong vu" w:date="2018-11-25T23:09:00Z">
              <w:r w:rsidRPr="00920004">
                <w:rPr>
                  <w:bCs/>
                  <w:lang w:val="es-ES"/>
                  <w:rPrChange w:id="30815" w:author="phuong vu" w:date="2018-11-30T22:36:00Z">
                    <w:rPr>
                      <w:bCs/>
                      <w:lang w:val="es-ES"/>
                    </w:rPr>
                  </w:rPrChange>
                </w:rPr>
                <w:t>7</w:t>
              </w:r>
            </w:ins>
          </w:p>
        </w:tc>
        <w:tc>
          <w:tcPr>
            <w:tcW w:w="2676" w:type="dxa"/>
            <w:tcBorders>
              <w:top w:val="single" w:sz="4" w:space="0" w:color="auto"/>
              <w:left w:val="single" w:sz="4" w:space="0" w:color="auto"/>
              <w:bottom w:val="single" w:sz="4" w:space="0" w:color="auto"/>
              <w:right w:val="single" w:sz="4" w:space="0" w:color="auto"/>
            </w:tcBorders>
          </w:tcPr>
          <w:p w14:paraId="636C649B" w14:textId="72A00D96" w:rsidR="0001206E" w:rsidRPr="00920004" w:rsidRDefault="0001206E" w:rsidP="00C960CE">
            <w:pPr>
              <w:rPr>
                <w:ins w:id="30816" w:author="phuong vu" w:date="2018-11-25T22:53:00Z"/>
                <w:lang w:val="es-ES"/>
                <w:rPrChange w:id="30817" w:author="phuong vu" w:date="2018-11-30T22:36:00Z">
                  <w:rPr>
                    <w:ins w:id="30818" w:author="phuong vu" w:date="2018-11-25T22:53:00Z"/>
                    <w:lang w:val="es-ES"/>
                  </w:rPr>
                </w:rPrChange>
              </w:rPr>
              <w:pPrChange w:id="30819" w:author="phuong vu" w:date="2018-11-30T22:05:00Z">
                <w:pPr>
                  <w:spacing w:line="276" w:lineRule="auto"/>
                  <w:jc w:val="left"/>
                </w:pPr>
              </w:pPrChange>
            </w:pPr>
            <w:ins w:id="30820" w:author="phuong vu" w:date="2018-11-25T23:10:00Z">
              <w:r w:rsidRPr="00920004">
                <w:rPr>
                  <w:lang w:val="es-ES"/>
                  <w:rPrChange w:id="30821" w:author="phuong vu" w:date="2018-11-30T22:36:00Z">
                    <w:rPr>
                      <w:lang w:val="es-ES"/>
                    </w:rPr>
                  </w:rPrChange>
                </w:rPr>
                <w:t>K</w:t>
              </w:r>
            </w:ins>
            <w:ins w:id="30822" w:author="phuong vu" w:date="2018-11-25T22:53:00Z">
              <w:r w:rsidRPr="00920004">
                <w:rPr>
                  <w:lang w:val="es-ES"/>
                  <w:rPrChange w:id="30823" w:author="phuong vu" w:date="2018-11-30T22:36:00Z">
                    <w:rPr>
                      <w:lang w:val="es-ES"/>
                    </w:rPr>
                  </w:rPrChange>
                </w:rPr>
                <w:t xml:space="preserve">ết nối </w:t>
              </w:r>
            </w:ins>
            <w:ins w:id="30824" w:author="phuong vu" w:date="2018-11-30T13:58:00Z">
              <w:r w:rsidR="00184C15" w:rsidRPr="00920004">
                <w:rPr>
                  <w:lang w:val="es-ES"/>
                  <w:rPrChange w:id="30825" w:author="phuong vu" w:date="2018-11-30T22:36:00Z">
                    <w:rPr>
                      <w:lang w:val="es-ES"/>
                    </w:rPr>
                  </w:rPrChange>
                </w:rPr>
                <w:t>máy chủ</w:t>
              </w:r>
            </w:ins>
            <w:ins w:id="30826" w:author="phuong vu" w:date="2018-11-25T22:53:00Z">
              <w:r w:rsidRPr="00920004">
                <w:rPr>
                  <w:lang w:val="es-ES"/>
                  <w:rPrChange w:id="30827"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05C8BD0" w14:textId="77777777" w:rsidR="0001206E" w:rsidRPr="00920004" w:rsidRDefault="0001206E" w:rsidP="00C960CE">
            <w:pPr>
              <w:rPr>
                <w:ins w:id="30828" w:author="phuong vu" w:date="2018-11-25T22:53:00Z"/>
                <w:lang w:val="es-ES"/>
                <w:rPrChange w:id="30829" w:author="phuong vu" w:date="2018-11-30T22:36:00Z">
                  <w:rPr>
                    <w:ins w:id="30830" w:author="phuong vu" w:date="2018-11-25T22:53:00Z"/>
                    <w:lang w:val="es-ES"/>
                  </w:rPr>
                </w:rPrChange>
              </w:rPr>
              <w:pPrChange w:id="30831" w:author="phuong vu" w:date="2018-11-30T22:05:00Z">
                <w:pPr>
                  <w:spacing w:line="276" w:lineRule="auto"/>
                  <w:jc w:val="left"/>
                </w:pPr>
              </w:pPrChange>
            </w:pPr>
            <w:ins w:id="30832" w:author="phuong vu" w:date="2018-11-25T22:53:00Z">
              <w:r w:rsidRPr="00920004">
                <w:rPr>
                  <w:lang w:val="es-ES"/>
                  <w:rPrChange w:id="30833"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96C8DEC" w14:textId="77777777" w:rsidR="0001206E" w:rsidRPr="00920004" w:rsidRDefault="0001206E" w:rsidP="00C960CE">
            <w:pPr>
              <w:rPr>
                <w:ins w:id="30834" w:author="phuong vu" w:date="2018-11-25T22:53:00Z"/>
                <w:lang w:val="es-ES"/>
                <w:rPrChange w:id="30835" w:author="phuong vu" w:date="2018-11-30T22:36:00Z">
                  <w:rPr>
                    <w:ins w:id="30836" w:author="phuong vu" w:date="2018-11-25T22:53:00Z"/>
                    <w:lang w:val="es-ES"/>
                  </w:rPr>
                </w:rPrChange>
              </w:rPr>
              <w:pPrChange w:id="30837" w:author="phuong vu" w:date="2018-11-30T22:05:00Z">
                <w:pPr>
                  <w:spacing w:line="276" w:lineRule="auto"/>
                  <w:jc w:val="left"/>
                </w:pPr>
              </w:pPrChange>
            </w:pPr>
            <w:ins w:id="30838" w:author="phuong vu" w:date="2018-11-25T22:53:00Z">
              <w:r w:rsidRPr="00920004">
                <w:rPr>
                  <w:lang w:val="es-ES"/>
                  <w:rPrChange w:id="30839"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48D44AB" w14:textId="77777777" w:rsidR="0001206E" w:rsidRPr="00920004" w:rsidRDefault="0001206E" w:rsidP="00C960CE">
            <w:pPr>
              <w:rPr>
                <w:ins w:id="30840" w:author="phuong vu" w:date="2018-11-25T22:53:00Z"/>
                <w:lang w:val="es-ES"/>
                <w:rPrChange w:id="30841" w:author="phuong vu" w:date="2018-11-30T22:36:00Z">
                  <w:rPr>
                    <w:ins w:id="30842" w:author="phuong vu" w:date="2018-11-25T22:53:00Z"/>
                    <w:lang w:val="es-ES"/>
                  </w:rPr>
                </w:rPrChange>
              </w:rPr>
              <w:pPrChange w:id="30843" w:author="phuong vu" w:date="2018-11-30T22:05:00Z">
                <w:pPr>
                  <w:spacing w:line="276" w:lineRule="auto"/>
                  <w:jc w:val="left"/>
                </w:pPr>
              </w:pPrChange>
            </w:pPr>
            <w:ins w:id="30844" w:author="phuong vu" w:date="2018-11-25T22:53:00Z">
              <w:r w:rsidRPr="00920004">
                <w:rPr>
                  <w:lang w:val="es-ES"/>
                  <w:rPrChange w:id="30845" w:author="phuong vu" w:date="2018-11-30T22:36:00Z">
                    <w:rPr>
                      <w:lang w:val="es-ES"/>
                    </w:rPr>
                  </w:rPrChange>
                </w:rPr>
                <w:t>Thành công</w:t>
              </w:r>
            </w:ins>
          </w:p>
        </w:tc>
      </w:tr>
      <w:tr w:rsidR="0001206E" w:rsidRPr="00920004" w14:paraId="0CF8BF2F" w14:textId="77777777" w:rsidTr="00A4790A">
        <w:trPr>
          <w:ins w:id="30846" w:author="phuong vu" w:date="2018-11-25T23:10:00Z"/>
        </w:trPr>
        <w:tc>
          <w:tcPr>
            <w:tcW w:w="708" w:type="dxa"/>
            <w:tcBorders>
              <w:top w:val="single" w:sz="4" w:space="0" w:color="auto"/>
              <w:left w:val="single" w:sz="4" w:space="0" w:color="auto"/>
              <w:bottom w:val="single" w:sz="4" w:space="0" w:color="auto"/>
              <w:right w:val="single" w:sz="4" w:space="0" w:color="auto"/>
            </w:tcBorders>
            <w:vAlign w:val="center"/>
          </w:tcPr>
          <w:p w14:paraId="4AB02727" w14:textId="3DCB1A0F" w:rsidR="0001206E" w:rsidRPr="00920004" w:rsidRDefault="0001206E" w:rsidP="00BD0851">
            <w:pPr>
              <w:spacing w:before="240" w:line="0" w:lineRule="atLeast"/>
              <w:jc w:val="center"/>
              <w:rPr>
                <w:ins w:id="30847" w:author="phuong vu" w:date="2018-11-25T23:10:00Z"/>
                <w:bCs/>
                <w:lang w:val="es-ES"/>
                <w:rPrChange w:id="30848" w:author="phuong vu" w:date="2018-11-30T22:36:00Z">
                  <w:rPr>
                    <w:ins w:id="30849" w:author="phuong vu" w:date="2018-11-25T23:10:00Z"/>
                    <w:bCs/>
                    <w:lang w:val="es-ES"/>
                  </w:rPr>
                </w:rPrChange>
              </w:rPr>
              <w:pPrChange w:id="30850" w:author="phuong vu" w:date="2018-11-30T14:16:00Z">
                <w:pPr>
                  <w:spacing w:line="276" w:lineRule="auto"/>
                  <w:jc w:val="center"/>
                </w:pPr>
              </w:pPrChange>
            </w:pPr>
            <w:ins w:id="30851" w:author="phuong vu" w:date="2018-11-25T23:10:00Z">
              <w:r w:rsidRPr="00920004">
                <w:rPr>
                  <w:bCs/>
                  <w:lang w:val="es-ES"/>
                  <w:rPrChange w:id="30852" w:author="phuong vu" w:date="2018-11-30T22:36:00Z">
                    <w:rPr>
                      <w:bCs/>
                      <w:lang w:val="es-ES"/>
                    </w:rPr>
                  </w:rPrChange>
                </w:rPr>
                <w:t>8</w:t>
              </w:r>
            </w:ins>
          </w:p>
        </w:tc>
        <w:tc>
          <w:tcPr>
            <w:tcW w:w="2676" w:type="dxa"/>
            <w:tcBorders>
              <w:top w:val="single" w:sz="4" w:space="0" w:color="auto"/>
              <w:left w:val="single" w:sz="4" w:space="0" w:color="auto"/>
              <w:bottom w:val="single" w:sz="4" w:space="0" w:color="auto"/>
              <w:right w:val="single" w:sz="4" w:space="0" w:color="auto"/>
            </w:tcBorders>
          </w:tcPr>
          <w:p w14:paraId="62DAD836" w14:textId="3BA53306" w:rsidR="0001206E" w:rsidRPr="00920004" w:rsidRDefault="0001206E" w:rsidP="00C960CE">
            <w:pPr>
              <w:rPr>
                <w:ins w:id="30853" w:author="phuong vu" w:date="2018-11-25T23:10:00Z"/>
                <w:lang w:val="es-ES"/>
                <w:rPrChange w:id="30854" w:author="phuong vu" w:date="2018-11-30T22:36:00Z">
                  <w:rPr>
                    <w:ins w:id="30855" w:author="phuong vu" w:date="2018-11-25T23:10:00Z"/>
                    <w:lang w:val="es-ES"/>
                  </w:rPr>
                </w:rPrChange>
              </w:rPr>
              <w:pPrChange w:id="30856" w:author="phuong vu" w:date="2018-11-30T22:05:00Z">
                <w:pPr>
                  <w:spacing w:line="276" w:lineRule="auto"/>
                  <w:jc w:val="left"/>
                </w:pPr>
              </w:pPrChange>
            </w:pPr>
            <w:ins w:id="30857" w:author="phuong vu" w:date="2018-11-25T23:10:00Z">
              <w:r w:rsidRPr="00920004">
                <w:rPr>
                  <w:lang w:val="es-ES"/>
                  <w:rPrChange w:id="30858" w:author="phuong vu" w:date="2018-11-30T22:36:00Z">
                    <w:rPr>
                      <w:lang w:val="es-ES"/>
                    </w:rPr>
                  </w:rPrChange>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00A56FAE" w14:textId="7F947D55" w:rsidR="0001206E" w:rsidRPr="00920004" w:rsidRDefault="0001206E" w:rsidP="00C960CE">
            <w:pPr>
              <w:rPr>
                <w:ins w:id="30859" w:author="phuong vu" w:date="2018-11-25T23:10:00Z"/>
                <w:lang w:val="es-ES"/>
                <w:rPrChange w:id="30860" w:author="phuong vu" w:date="2018-11-30T22:36:00Z">
                  <w:rPr>
                    <w:ins w:id="30861" w:author="phuong vu" w:date="2018-11-25T23:10:00Z"/>
                    <w:lang w:val="es-ES"/>
                  </w:rPr>
                </w:rPrChange>
              </w:rPr>
              <w:pPrChange w:id="30862" w:author="phuong vu" w:date="2018-11-30T22:05:00Z">
                <w:pPr>
                  <w:spacing w:line="276" w:lineRule="auto"/>
                  <w:jc w:val="left"/>
                </w:pPr>
              </w:pPrChange>
            </w:pPr>
            <w:ins w:id="30863" w:author="phuong vu" w:date="2018-11-25T23:11:00Z">
              <w:r w:rsidRPr="00920004">
                <w:rPr>
                  <w:lang w:val="es-ES"/>
                  <w:rPrChange w:id="30864" w:author="phuong vu" w:date="2018-11-30T22:36:00Z">
                    <w:rPr>
                      <w:lang w:val="es-ES"/>
                    </w:rPr>
                  </w:rPrChange>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65BA1471" w14:textId="5200E046" w:rsidR="0001206E" w:rsidRPr="00920004" w:rsidRDefault="0001206E" w:rsidP="00C960CE">
            <w:pPr>
              <w:rPr>
                <w:ins w:id="30865" w:author="phuong vu" w:date="2018-11-25T23:10:00Z"/>
                <w:lang w:val="es-ES"/>
                <w:rPrChange w:id="30866" w:author="phuong vu" w:date="2018-11-30T22:36:00Z">
                  <w:rPr>
                    <w:ins w:id="30867" w:author="phuong vu" w:date="2018-11-25T23:10:00Z"/>
                    <w:lang w:val="es-ES"/>
                  </w:rPr>
                </w:rPrChange>
              </w:rPr>
              <w:pPrChange w:id="30868" w:author="phuong vu" w:date="2018-11-30T22:05:00Z">
                <w:pPr>
                  <w:spacing w:line="276" w:lineRule="auto"/>
                  <w:jc w:val="left"/>
                </w:pPr>
              </w:pPrChange>
            </w:pPr>
            <w:ins w:id="30869" w:author="phuong vu" w:date="2018-11-25T23:11:00Z">
              <w:r w:rsidRPr="00920004">
                <w:rPr>
                  <w:lang w:val="es-ES"/>
                  <w:rPrChange w:id="30870" w:author="phuong vu" w:date="2018-11-30T22:36:00Z">
                    <w:rPr>
                      <w:lang w:val="es-ES"/>
                    </w:rPr>
                  </w:rPrChange>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2EAF0FAA" w14:textId="7EE9E736" w:rsidR="0001206E" w:rsidRPr="00920004" w:rsidRDefault="0001206E" w:rsidP="00C960CE">
            <w:pPr>
              <w:rPr>
                <w:ins w:id="30871" w:author="phuong vu" w:date="2018-11-25T23:10:00Z"/>
                <w:lang w:val="es-ES"/>
                <w:rPrChange w:id="30872" w:author="phuong vu" w:date="2018-11-30T22:36:00Z">
                  <w:rPr>
                    <w:ins w:id="30873" w:author="phuong vu" w:date="2018-11-25T23:10:00Z"/>
                    <w:lang w:val="es-ES"/>
                  </w:rPr>
                </w:rPrChange>
              </w:rPr>
              <w:pPrChange w:id="30874" w:author="phuong vu" w:date="2018-11-30T22:05:00Z">
                <w:pPr>
                  <w:spacing w:line="276" w:lineRule="auto"/>
                  <w:jc w:val="left"/>
                </w:pPr>
              </w:pPrChange>
            </w:pPr>
            <w:ins w:id="30875" w:author="phuong vu" w:date="2018-11-25T23:11:00Z">
              <w:r w:rsidRPr="00920004">
                <w:rPr>
                  <w:lang w:val="es-ES"/>
                  <w:rPrChange w:id="30876" w:author="phuong vu" w:date="2018-11-30T22:36:00Z">
                    <w:rPr>
                      <w:lang w:val="es-ES"/>
                    </w:rPr>
                  </w:rPrChange>
                </w:rPr>
                <w:t>Thành công</w:t>
              </w:r>
            </w:ins>
          </w:p>
        </w:tc>
      </w:tr>
    </w:tbl>
    <w:p w14:paraId="7E21D2FB" w14:textId="09854DF2" w:rsidR="00FA2022" w:rsidRPr="00920004" w:rsidRDefault="00FA2022" w:rsidP="00A17FA5">
      <w:pPr>
        <w:pStyle w:val="Caption"/>
        <w:rPr>
          <w:ins w:id="30877" w:author="phuong vu" w:date="2018-11-25T23:29:00Z"/>
          <w:lang w:val="en-US"/>
          <w:rPrChange w:id="30878" w:author="phuong vu" w:date="2018-11-30T22:36:00Z">
            <w:rPr>
              <w:ins w:id="30879" w:author="phuong vu" w:date="2018-11-25T23:29:00Z"/>
            </w:rPr>
          </w:rPrChange>
        </w:rPr>
        <w:pPrChange w:id="30880" w:author="phuong vu" w:date="2018-11-30T22:42:00Z">
          <w:pPr>
            <w:pStyle w:val="Caption"/>
          </w:pPr>
        </w:pPrChange>
      </w:pPr>
      <w:bookmarkStart w:id="30881" w:name="_Toc531381642"/>
      <w:ins w:id="30882" w:author="phuong vu" w:date="2018-11-25T23:29:00Z">
        <w:r w:rsidRPr="00920004">
          <w:rPr>
            <w:rPrChange w:id="30883" w:author="phuong vu" w:date="2018-11-30T22:36:00Z">
              <w:rPr/>
            </w:rPrChange>
          </w:rPr>
          <w:t xml:space="preserve">Bảng </w:t>
        </w:r>
      </w:ins>
      <w:ins w:id="30884" w:author="phuong vu" w:date="2018-11-30T14:54:00Z">
        <w:r w:rsidR="00D632EE" w:rsidRPr="00920004">
          <w:rPr>
            <w:rPrChange w:id="30885" w:author="phuong vu" w:date="2018-11-30T22:36:00Z">
              <w:rPr/>
            </w:rPrChange>
          </w:rPr>
          <w:fldChar w:fldCharType="begin"/>
        </w:r>
        <w:r w:rsidR="00D632EE" w:rsidRPr="00920004">
          <w:rPr>
            <w:rPrChange w:id="30886" w:author="phuong vu" w:date="2018-11-30T22:36:00Z">
              <w:rPr/>
            </w:rPrChange>
          </w:rPr>
          <w:instrText xml:space="preserve"> STYLEREF 1 \s </w:instrText>
        </w:r>
      </w:ins>
      <w:r w:rsidR="00D632EE" w:rsidRPr="00920004">
        <w:rPr>
          <w:rPrChange w:id="30887" w:author="phuong vu" w:date="2018-11-30T22:36:00Z">
            <w:rPr/>
          </w:rPrChange>
        </w:rPr>
        <w:fldChar w:fldCharType="separate"/>
      </w:r>
      <w:r w:rsidR="00B5490C">
        <w:rPr>
          <w:noProof/>
        </w:rPr>
        <w:t>4</w:t>
      </w:r>
      <w:ins w:id="30888" w:author="phuong vu" w:date="2018-11-30T14:54:00Z">
        <w:r w:rsidR="00D632EE" w:rsidRPr="00920004">
          <w:rPr>
            <w:rPrChange w:id="30889" w:author="phuong vu" w:date="2018-11-30T22:36:00Z">
              <w:rPr/>
            </w:rPrChange>
          </w:rPr>
          <w:fldChar w:fldCharType="end"/>
        </w:r>
        <w:r w:rsidR="00D632EE" w:rsidRPr="00920004">
          <w:rPr>
            <w:rPrChange w:id="30890" w:author="phuong vu" w:date="2018-11-30T22:36:00Z">
              <w:rPr/>
            </w:rPrChange>
          </w:rPr>
          <w:t>.</w:t>
        </w:r>
        <w:r w:rsidR="00D632EE" w:rsidRPr="00920004">
          <w:rPr>
            <w:rPrChange w:id="30891" w:author="phuong vu" w:date="2018-11-30T22:36:00Z">
              <w:rPr/>
            </w:rPrChange>
          </w:rPr>
          <w:fldChar w:fldCharType="begin"/>
        </w:r>
        <w:r w:rsidR="00D632EE" w:rsidRPr="00920004">
          <w:rPr>
            <w:rPrChange w:id="30892" w:author="phuong vu" w:date="2018-11-30T22:36:00Z">
              <w:rPr/>
            </w:rPrChange>
          </w:rPr>
          <w:instrText xml:space="preserve"> SEQ Bảng \* ARABIC \s 1 </w:instrText>
        </w:r>
      </w:ins>
      <w:r w:rsidR="00D632EE" w:rsidRPr="00920004">
        <w:rPr>
          <w:rPrChange w:id="30893" w:author="phuong vu" w:date="2018-11-30T22:36:00Z">
            <w:rPr/>
          </w:rPrChange>
        </w:rPr>
        <w:fldChar w:fldCharType="separate"/>
      </w:r>
      <w:ins w:id="30894" w:author="phuong vu" w:date="2018-11-30T22:44:00Z">
        <w:r w:rsidR="00B5490C">
          <w:rPr>
            <w:noProof/>
          </w:rPr>
          <w:t>5</w:t>
        </w:r>
      </w:ins>
      <w:ins w:id="30895" w:author="phuong vu" w:date="2018-11-30T14:54:00Z">
        <w:r w:rsidR="00D632EE" w:rsidRPr="00920004">
          <w:rPr>
            <w:rPrChange w:id="30896" w:author="phuong vu" w:date="2018-11-30T22:36:00Z">
              <w:rPr/>
            </w:rPrChange>
          </w:rPr>
          <w:fldChar w:fldCharType="end"/>
        </w:r>
      </w:ins>
      <w:ins w:id="30897" w:author="phuong vu" w:date="2018-11-25T23:29:00Z">
        <w:r w:rsidRPr="00920004">
          <w:rPr>
            <w:lang w:val="en-US"/>
            <w:rPrChange w:id="30898" w:author="phuong vu" w:date="2018-11-30T22:36:00Z">
              <w:rPr>
                <w:lang w:val="en-US"/>
              </w:rPr>
            </w:rPrChange>
          </w:rPr>
          <w:t xml:space="preserve"> Kiểm thử chức năng thay đổi trạng thái đơn hàng</w:t>
        </w:r>
        <w:bookmarkEnd w:id="30881"/>
      </w:ins>
    </w:p>
    <w:p w14:paraId="49AB012F" w14:textId="1D4EF7F9" w:rsidR="002219F0" w:rsidRPr="00920004" w:rsidRDefault="0001206E" w:rsidP="00BD0851">
      <w:pPr>
        <w:pStyle w:val="Heading4"/>
        <w:spacing w:before="240" w:line="0" w:lineRule="atLeast"/>
        <w:rPr>
          <w:ins w:id="30899" w:author="phuong vu" w:date="2018-11-25T23:12:00Z"/>
          <w:lang w:val="en-US"/>
          <w:rPrChange w:id="30900" w:author="phuong vu" w:date="2018-11-30T22:36:00Z">
            <w:rPr>
              <w:ins w:id="30901" w:author="phuong vu" w:date="2018-11-25T23:12:00Z"/>
              <w:lang w:val="en-US"/>
            </w:rPr>
          </w:rPrChange>
        </w:rPr>
        <w:pPrChange w:id="30902" w:author="phuong vu" w:date="2018-11-30T14:16:00Z">
          <w:pPr>
            <w:pStyle w:val="Heading4"/>
          </w:pPr>
        </w:pPrChange>
      </w:pPr>
      <w:bookmarkStart w:id="30903" w:name="_Toc531381544"/>
      <w:ins w:id="30904" w:author="phuong vu" w:date="2018-11-25T23:11:00Z">
        <w:r w:rsidRPr="00920004">
          <w:rPr>
            <w:lang w:val="en-US"/>
            <w:rPrChange w:id="30905" w:author="phuong vu" w:date="2018-11-30T22:36:00Z">
              <w:rPr>
                <w:lang w:val="en-US"/>
              </w:rPr>
            </w:rPrChange>
          </w:rPr>
          <w:lastRenderedPageBreak/>
          <w:t xml:space="preserve">Tạo hóa đơn </w:t>
        </w:r>
      </w:ins>
      <w:ins w:id="30906" w:author="phuong vu" w:date="2018-11-25T23:12:00Z">
        <w:r w:rsidRPr="00920004">
          <w:rPr>
            <w:lang w:val="en-US"/>
            <w:rPrChange w:id="30907" w:author="phuong vu" w:date="2018-11-30T22:36:00Z">
              <w:rPr>
                <w:lang w:val="en-US"/>
              </w:rPr>
            </w:rPrChange>
          </w:rPr>
          <w:t>đơn hàng</w:t>
        </w:r>
        <w:bookmarkEnd w:id="30903"/>
      </w:ins>
    </w:p>
    <w:p w14:paraId="695ADF2D" w14:textId="77777777" w:rsidR="0001206E" w:rsidRPr="00920004" w:rsidRDefault="0001206E" w:rsidP="00C960CE">
      <w:pPr>
        <w:ind w:firstLine="720"/>
        <w:rPr>
          <w:ins w:id="30908" w:author="phuong vu" w:date="2018-11-25T23:12:00Z"/>
          <w:lang w:val="en-US"/>
          <w:rPrChange w:id="30909" w:author="phuong vu" w:date="2018-11-30T22:36:00Z">
            <w:rPr>
              <w:ins w:id="30910" w:author="phuong vu" w:date="2018-11-25T23:12:00Z"/>
              <w:lang w:val="en-US"/>
            </w:rPr>
          </w:rPrChange>
        </w:rPr>
        <w:pPrChange w:id="30911" w:author="phuong vu" w:date="2018-11-30T22:05:00Z">
          <w:pPr>
            <w:spacing w:line="276" w:lineRule="auto"/>
          </w:pPr>
        </w:pPrChange>
      </w:pPr>
      <w:ins w:id="30912" w:author="phuong vu" w:date="2018-11-25T23:12:00Z">
        <w:r w:rsidRPr="00920004">
          <w:rPr>
            <w:b/>
            <w:lang w:val="en-US"/>
            <w:rPrChange w:id="30913" w:author="phuong vu" w:date="2018-11-30T22:36:00Z">
              <w:rPr>
                <w:b/>
                <w:lang w:val="en-US"/>
              </w:rPr>
            </w:rPrChange>
          </w:rPr>
          <w:t>Mục đích:</w:t>
        </w:r>
        <w:r w:rsidRPr="00920004">
          <w:rPr>
            <w:lang w:val="en-US"/>
            <w:rPrChange w:id="30914" w:author="phuong vu" w:date="2018-11-30T22:36:00Z">
              <w:rPr>
                <w:lang w:val="en-US"/>
              </w:rPr>
            </w:rPrChange>
          </w:rPr>
          <w:t xml:space="preserve"> Tìm ra lỗi về thông báo khi thực hiện hoàn tất xử lí, lỗi chuyển trang, hiển thị dữ liệu không đúng với mục đích.</w:t>
        </w:r>
      </w:ins>
    </w:p>
    <w:p w14:paraId="5E30ACDE" w14:textId="77777777" w:rsidR="0001206E" w:rsidRPr="00920004" w:rsidRDefault="0001206E" w:rsidP="00C960CE">
      <w:pPr>
        <w:ind w:firstLine="720"/>
        <w:rPr>
          <w:ins w:id="30915" w:author="phuong vu" w:date="2018-11-25T23:12:00Z"/>
          <w:lang w:val="en-US"/>
          <w:rPrChange w:id="30916" w:author="phuong vu" w:date="2018-11-30T22:36:00Z">
            <w:rPr>
              <w:ins w:id="30917" w:author="phuong vu" w:date="2018-11-25T23:12:00Z"/>
              <w:lang w:val="en-US"/>
            </w:rPr>
          </w:rPrChange>
        </w:rPr>
        <w:pPrChange w:id="30918" w:author="phuong vu" w:date="2018-11-30T22:05:00Z">
          <w:pPr>
            <w:spacing w:line="276" w:lineRule="auto"/>
          </w:pPr>
        </w:pPrChange>
      </w:pPr>
      <w:ins w:id="30919" w:author="phuong vu" w:date="2018-11-25T23:12:00Z">
        <w:r w:rsidRPr="00920004">
          <w:rPr>
            <w:b/>
            <w:lang w:val="en-US"/>
            <w:rPrChange w:id="30920" w:author="phuong vu" w:date="2018-11-30T22:36:00Z">
              <w:rPr>
                <w:b/>
                <w:lang w:val="en-US"/>
              </w:rPr>
            </w:rPrChange>
          </w:rPr>
          <w:t>Tiền điều kiện:</w:t>
        </w:r>
        <w:r w:rsidRPr="00920004">
          <w:rPr>
            <w:lang w:val="en-US"/>
            <w:rPrChange w:id="30921" w:author="phuong vu" w:date="2018-11-30T22:36:00Z">
              <w:rPr>
                <w:lang w:val="en-US"/>
              </w:rPr>
            </w:rPrChange>
          </w:rPr>
          <w:t xml:space="preserve"> Đăng nhập thành công vào trang quản lí dành cho nhân viên chi nhánh.</w:t>
        </w:r>
      </w:ins>
    </w:p>
    <w:p w14:paraId="0C64B398" w14:textId="77777777" w:rsidR="0001206E" w:rsidRPr="00920004" w:rsidRDefault="0001206E" w:rsidP="00C960CE">
      <w:pPr>
        <w:ind w:left="720"/>
        <w:rPr>
          <w:ins w:id="30922" w:author="phuong vu" w:date="2018-11-25T23:12:00Z"/>
          <w:b/>
          <w:lang w:val="en-US"/>
          <w:rPrChange w:id="30923" w:author="phuong vu" w:date="2018-11-30T22:36:00Z">
            <w:rPr>
              <w:ins w:id="30924" w:author="phuong vu" w:date="2018-11-25T23:12:00Z"/>
              <w:b/>
              <w:lang w:val="en-US"/>
            </w:rPr>
          </w:rPrChange>
        </w:rPr>
        <w:pPrChange w:id="30925" w:author="phuong vu" w:date="2018-11-30T22:05:00Z">
          <w:pPr>
            <w:spacing w:line="276" w:lineRule="auto"/>
          </w:pPr>
        </w:pPrChange>
      </w:pPr>
      <w:ins w:id="30926" w:author="phuong vu" w:date="2018-11-25T23:12:00Z">
        <w:r w:rsidRPr="00920004">
          <w:rPr>
            <w:b/>
            <w:lang w:val="en-US"/>
            <w:rPrChange w:id="30927" w:author="phuong vu" w:date="2018-11-30T22:36:00Z">
              <w:rPr>
                <w:b/>
                <w:lang w:val="en-US"/>
              </w:rPr>
            </w:rPrChange>
          </w:rPr>
          <w:t>Mô tả:</w:t>
        </w:r>
      </w:ins>
    </w:p>
    <w:p w14:paraId="0E4A73C3" w14:textId="77777777" w:rsidR="0001206E" w:rsidRPr="00920004" w:rsidRDefault="0001206E" w:rsidP="00C960CE">
      <w:pPr>
        <w:ind w:left="720"/>
        <w:rPr>
          <w:ins w:id="30928" w:author="phuong vu" w:date="2018-11-25T23:12:00Z"/>
          <w:lang w:val="en-US"/>
          <w:rPrChange w:id="30929" w:author="phuong vu" w:date="2018-11-30T22:36:00Z">
            <w:rPr>
              <w:ins w:id="30930" w:author="phuong vu" w:date="2018-11-25T23:12:00Z"/>
              <w:lang w:val="en-US"/>
            </w:rPr>
          </w:rPrChange>
        </w:rPr>
        <w:pPrChange w:id="30931" w:author="phuong vu" w:date="2018-11-30T22:05:00Z">
          <w:pPr>
            <w:spacing w:line="276" w:lineRule="auto"/>
          </w:pPr>
        </w:pPrChange>
      </w:pPr>
      <w:ins w:id="30932" w:author="phuong vu" w:date="2018-11-25T23:12:00Z">
        <w:r w:rsidRPr="00920004">
          <w:rPr>
            <w:b/>
            <w:lang w:val="en-US"/>
            <w:rPrChange w:id="30933" w:author="phuong vu" w:date="2018-11-30T22:36:00Z">
              <w:rPr>
                <w:b/>
                <w:lang w:val="en-US"/>
              </w:rPr>
            </w:rPrChange>
          </w:rPr>
          <w:t xml:space="preserve">- </w:t>
        </w:r>
        <w:r w:rsidRPr="00920004">
          <w:rPr>
            <w:lang w:val="en-US"/>
            <w:rPrChange w:id="30934" w:author="phuong vu" w:date="2018-11-30T22:36:00Z">
              <w:rPr>
                <w:lang w:val="en-US"/>
              </w:rPr>
            </w:rPrChange>
          </w:rPr>
          <w:t>Bước 1: Mở trang web tại địa chỉ: localhost:3000.</w:t>
        </w:r>
      </w:ins>
    </w:p>
    <w:p w14:paraId="5947B364" w14:textId="77777777" w:rsidR="0001206E" w:rsidRPr="00920004" w:rsidRDefault="0001206E" w:rsidP="00C960CE">
      <w:pPr>
        <w:ind w:left="720"/>
        <w:rPr>
          <w:ins w:id="30935" w:author="phuong vu" w:date="2018-11-25T23:12:00Z"/>
          <w:lang w:val="en-US"/>
          <w:rPrChange w:id="30936" w:author="phuong vu" w:date="2018-11-30T22:36:00Z">
            <w:rPr>
              <w:ins w:id="30937" w:author="phuong vu" w:date="2018-11-25T23:12:00Z"/>
              <w:lang w:val="en-US"/>
            </w:rPr>
          </w:rPrChange>
        </w:rPr>
        <w:pPrChange w:id="30938" w:author="phuong vu" w:date="2018-11-30T22:05:00Z">
          <w:pPr>
            <w:spacing w:line="276" w:lineRule="auto"/>
          </w:pPr>
        </w:pPrChange>
      </w:pPr>
      <w:ins w:id="30939" w:author="phuong vu" w:date="2018-11-25T23:12:00Z">
        <w:r w:rsidRPr="00920004">
          <w:rPr>
            <w:lang w:val="en-US"/>
            <w:rPrChange w:id="30940" w:author="phuong vu" w:date="2018-11-30T22:36:00Z">
              <w:rPr>
                <w:lang w:val="en-US"/>
              </w:rPr>
            </w:rPrChange>
          </w:rPr>
          <w:t>- Bước 2: Đăng nhập thành công vào hệ thống.</w:t>
        </w:r>
      </w:ins>
    </w:p>
    <w:p w14:paraId="2EB9DBF8" w14:textId="77777777" w:rsidR="0001206E" w:rsidRPr="00920004" w:rsidRDefault="0001206E" w:rsidP="00C960CE">
      <w:pPr>
        <w:ind w:left="720"/>
        <w:rPr>
          <w:ins w:id="30941" w:author="phuong vu" w:date="2018-11-25T23:12:00Z"/>
          <w:lang w:val="en-US"/>
          <w:rPrChange w:id="30942" w:author="phuong vu" w:date="2018-11-30T22:36:00Z">
            <w:rPr>
              <w:ins w:id="30943" w:author="phuong vu" w:date="2018-11-25T23:12:00Z"/>
              <w:lang w:val="en-US"/>
            </w:rPr>
          </w:rPrChange>
        </w:rPr>
        <w:pPrChange w:id="30944" w:author="phuong vu" w:date="2018-11-30T22:05:00Z">
          <w:pPr>
            <w:spacing w:line="276" w:lineRule="auto"/>
          </w:pPr>
        </w:pPrChange>
      </w:pPr>
      <w:ins w:id="30945" w:author="phuong vu" w:date="2018-11-25T23:12:00Z">
        <w:r w:rsidRPr="00920004">
          <w:rPr>
            <w:lang w:val="en-US"/>
            <w:rPrChange w:id="30946" w:author="phuong vu" w:date="2018-11-30T22:36:00Z">
              <w:rPr>
                <w:lang w:val="en-US"/>
              </w:rPr>
            </w:rPrChange>
          </w:rPr>
          <w:t>- Bước 3: Chọn chức năng “</w:t>
        </w:r>
        <w:r w:rsidRPr="00920004">
          <w:rPr>
            <w:lang w:val="en-US"/>
            <w:rPrChange w:id="30947" w:author="phuong vu" w:date="2018-11-30T22:36:00Z">
              <w:rPr>
                <w:i/>
                <w:lang w:val="en-US"/>
              </w:rPr>
            </w:rPrChange>
          </w:rPr>
          <w:t>Đơn hàng khách hàng</w:t>
        </w:r>
        <w:r w:rsidRPr="00920004">
          <w:rPr>
            <w:lang w:val="en-US"/>
            <w:rPrChange w:id="30948" w:author="phuong vu" w:date="2018-11-30T22:36:00Z">
              <w:rPr>
                <w:lang w:val="en-US"/>
              </w:rPr>
            </w:rPrChange>
          </w:rPr>
          <w:t>”.</w:t>
        </w:r>
      </w:ins>
    </w:p>
    <w:p w14:paraId="2B388E5D" w14:textId="62B92342" w:rsidR="0001206E" w:rsidRPr="00920004" w:rsidRDefault="0001206E" w:rsidP="00C960CE">
      <w:pPr>
        <w:ind w:left="720"/>
        <w:rPr>
          <w:ins w:id="30949" w:author="phuong vu" w:date="2018-11-25T23:12:00Z"/>
          <w:lang w:val="en-US"/>
          <w:rPrChange w:id="30950" w:author="phuong vu" w:date="2018-11-30T22:36:00Z">
            <w:rPr>
              <w:ins w:id="30951" w:author="phuong vu" w:date="2018-11-25T23:12:00Z"/>
              <w:lang w:val="en-US"/>
            </w:rPr>
          </w:rPrChange>
        </w:rPr>
        <w:pPrChange w:id="30952" w:author="phuong vu" w:date="2018-11-30T22:05:00Z">
          <w:pPr>
            <w:spacing w:line="276" w:lineRule="auto"/>
          </w:pPr>
        </w:pPrChange>
      </w:pPr>
      <w:ins w:id="30953" w:author="phuong vu" w:date="2018-11-25T23:12:00Z">
        <w:r w:rsidRPr="00920004">
          <w:rPr>
            <w:lang w:val="en-US"/>
            <w:rPrChange w:id="30954" w:author="phuong vu" w:date="2018-11-30T22:36:00Z">
              <w:rPr>
                <w:lang w:val="en-US"/>
              </w:rPr>
            </w:rPrChange>
          </w:rPr>
          <w:t xml:space="preserve">- Bước 4: Xem danh sách đơn hàng </w:t>
        </w:r>
      </w:ins>
      <w:ins w:id="30955" w:author="phuong vu" w:date="2018-11-25T23:13:00Z">
        <w:r w:rsidRPr="00920004">
          <w:rPr>
            <w:lang w:val="en-US"/>
            <w:rPrChange w:id="30956" w:author="phuong vu" w:date="2018-11-30T22:36:00Z">
              <w:rPr>
                <w:lang w:val="en-US"/>
              </w:rPr>
            </w:rPrChange>
          </w:rPr>
          <w:t>trạng thái “</w:t>
        </w:r>
        <w:r w:rsidRPr="00920004">
          <w:rPr>
            <w:lang w:val="en-US"/>
            <w:rPrChange w:id="30957" w:author="phuong vu" w:date="2018-11-30T22:36:00Z">
              <w:rPr>
                <w:i/>
                <w:lang w:val="en-US"/>
              </w:rPr>
            </w:rPrChange>
          </w:rPr>
          <w:t>đã hoàn tất xử lí</w:t>
        </w:r>
        <w:r w:rsidRPr="00920004">
          <w:rPr>
            <w:lang w:val="en-US"/>
            <w:rPrChange w:id="30958" w:author="phuong vu" w:date="2018-11-30T22:36:00Z">
              <w:rPr>
                <w:lang w:val="en-US"/>
              </w:rPr>
            </w:rPrChange>
          </w:rPr>
          <w:t>”</w:t>
        </w:r>
      </w:ins>
      <w:ins w:id="30959" w:author="phuong vu" w:date="2018-11-25T23:12:00Z">
        <w:r w:rsidRPr="00920004">
          <w:rPr>
            <w:lang w:val="en-US"/>
            <w:rPrChange w:id="30960" w:author="phuong vu" w:date="2018-11-30T22:36:00Z">
              <w:rPr>
                <w:lang w:val="en-US"/>
              </w:rPr>
            </w:rPrChange>
          </w:rPr>
          <w:t>.</w:t>
        </w:r>
      </w:ins>
    </w:p>
    <w:p w14:paraId="33BA5463" w14:textId="77777777" w:rsidR="0001206E" w:rsidRPr="00920004" w:rsidRDefault="0001206E" w:rsidP="00C960CE">
      <w:pPr>
        <w:ind w:left="720"/>
        <w:rPr>
          <w:ins w:id="30961" w:author="phuong vu" w:date="2018-11-25T23:12:00Z"/>
          <w:lang w:val="en-US"/>
          <w:rPrChange w:id="30962" w:author="phuong vu" w:date="2018-11-30T22:36:00Z">
            <w:rPr>
              <w:ins w:id="30963" w:author="phuong vu" w:date="2018-11-25T23:12:00Z"/>
              <w:lang w:val="en-US"/>
            </w:rPr>
          </w:rPrChange>
        </w:rPr>
        <w:pPrChange w:id="30964" w:author="phuong vu" w:date="2018-11-30T22:05:00Z">
          <w:pPr>
            <w:spacing w:line="276" w:lineRule="auto"/>
          </w:pPr>
        </w:pPrChange>
      </w:pPr>
      <w:ins w:id="30965" w:author="phuong vu" w:date="2018-11-25T23:12:00Z">
        <w:r w:rsidRPr="00920004">
          <w:rPr>
            <w:lang w:val="en-US"/>
            <w:rPrChange w:id="30966" w:author="phuong vu" w:date="2018-11-30T22:36:00Z">
              <w:rPr>
                <w:lang w:val="en-US"/>
              </w:rPr>
            </w:rPrChange>
          </w:rPr>
          <w:t>- Bước 5: Chọn đơn hàng bằng cách nhấn lên tên khách hàng.</w:t>
        </w:r>
      </w:ins>
    </w:p>
    <w:p w14:paraId="0E442233" w14:textId="3670D7D5" w:rsidR="0001206E" w:rsidRPr="00920004" w:rsidRDefault="0001206E" w:rsidP="00C960CE">
      <w:pPr>
        <w:ind w:left="720"/>
        <w:rPr>
          <w:ins w:id="30967" w:author="phuong vu" w:date="2018-11-25T23:18:00Z"/>
          <w:lang w:val="en-US"/>
          <w:rPrChange w:id="30968" w:author="phuong vu" w:date="2018-11-30T22:36:00Z">
            <w:rPr>
              <w:ins w:id="30969" w:author="phuong vu" w:date="2018-11-25T23:18:00Z"/>
              <w:lang w:val="en-US"/>
            </w:rPr>
          </w:rPrChange>
        </w:rPr>
        <w:pPrChange w:id="30970" w:author="phuong vu" w:date="2018-11-30T22:05:00Z">
          <w:pPr>
            <w:spacing w:line="276" w:lineRule="auto"/>
          </w:pPr>
        </w:pPrChange>
      </w:pPr>
      <w:ins w:id="30971" w:author="phuong vu" w:date="2018-11-25T23:12:00Z">
        <w:r w:rsidRPr="00920004">
          <w:rPr>
            <w:lang w:val="en-US"/>
            <w:rPrChange w:id="30972" w:author="phuong vu" w:date="2018-11-30T22:36:00Z">
              <w:rPr>
                <w:lang w:val="en-US"/>
              </w:rPr>
            </w:rPrChange>
          </w:rPr>
          <w:t>- Bước 6: Thực hiện</w:t>
        </w:r>
      </w:ins>
      <w:ins w:id="30973" w:author="phuong vu" w:date="2018-11-25T23:13:00Z">
        <w:r w:rsidRPr="00920004">
          <w:rPr>
            <w:lang w:val="en-US"/>
            <w:rPrChange w:id="30974" w:author="phuong vu" w:date="2018-11-30T22:36:00Z">
              <w:rPr>
                <w:lang w:val="en-US"/>
              </w:rPr>
            </w:rPrChange>
          </w:rPr>
          <w:t xml:space="preserve"> tạo hóa đơn</w:t>
        </w:r>
      </w:ins>
      <w:ins w:id="30975" w:author="phuong vu" w:date="2018-11-25T23:12:00Z">
        <w:r w:rsidRPr="00920004">
          <w:rPr>
            <w:lang w:val="en-US"/>
            <w:rPrChange w:id="30976" w:author="phuong vu" w:date="2018-11-30T22:36:00Z">
              <w:rPr>
                <w:lang w:val="en-US"/>
              </w:rPr>
            </w:rPrChange>
          </w:rPr>
          <w:t>.</w:t>
        </w:r>
      </w:ins>
    </w:p>
    <w:p w14:paraId="2214C459" w14:textId="44B5196D" w:rsidR="00FB1C45" w:rsidRPr="00920004" w:rsidRDefault="00FB1C45" w:rsidP="00C960CE">
      <w:pPr>
        <w:ind w:left="720"/>
        <w:rPr>
          <w:ins w:id="30977" w:author="phuong vu" w:date="2018-11-25T23:12:00Z"/>
          <w:lang w:val="en-US"/>
          <w:rPrChange w:id="30978" w:author="phuong vu" w:date="2018-11-30T22:36:00Z">
            <w:rPr>
              <w:ins w:id="30979" w:author="phuong vu" w:date="2018-11-25T23:12:00Z"/>
              <w:lang w:val="en-US"/>
            </w:rPr>
          </w:rPrChange>
        </w:rPr>
        <w:pPrChange w:id="30980" w:author="phuong vu" w:date="2018-11-30T22:05:00Z">
          <w:pPr>
            <w:spacing w:line="276" w:lineRule="auto"/>
          </w:pPr>
        </w:pPrChange>
      </w:pPr>
      <w:ins w:id="30981" w:author="phuong vu" w:date="2018-11-25T23:18:00Z">
        <w:r w:rsidRPr="00920004">
          <w:rPr>
            <w:lang w:val="en-US"/>
            <w:rPrChange w:id="30982" w:author="phuong vu" w:date="2018-11-30T22:36:00Z">
              <w:rPr>
                <w:lang w:val="en-US"/>
              </w:rPr>
            </w:rPrChange>
          </w:rPr>
          <w:t>- Bước 7: Xem hóa đơn.</w:t>
        </w:r>
      </w:ins>
    </w:p>
    <w:p w14:paraId="66E0B5E6" w14:textId="13C3D361" w:rsidR="0001206E" w:rsidRPr="00920004" w:rsidRDefault="0001206E" w:rsidP="00C960CE">
      <w:pPr>
        <w:rPr>
          <w:ins w:id="30983" w:author="phuong vu" w:date="2018-11-25T23:13:00Z"/>
          <w:b/>
          <w:lang w:val="en-US"/>
          <w:rPrChange w:id="30984" w:author="phuong vu" w:date="2018-11-30T22:36:00Z">
            <w:rPr>
              <w:ins w:id="30985" w:author="phuong vu" w:date="2018-11-25T23:13:00Z"/>
              <w:b/>
              <w:lang w:val="en-US"/>
            </w:rPr>
          </w:rPrChange>
        </w:rPr>
        <w:pPrChange w:id="30986" w:author="phuong vu" w:date="2018-11-30T22:05:00Z">
          <w:pPr/>
        </w:pPrChange>
      </w:pPr>
      <w:ins w:id="30987" w:author="phuong vu" w:date="2018-11-25T23:12:00Z">
        <w:r w:rsidRPr="00920004">
          <w:rPr>
            <w:lang w:val="en-US"/>
            <w:rPrChange w:id="30988" w:author="phuong vu" w:date="2018-11-30T22:36:00Z">
              <w:rPr>
                <w:lang w:val="en-US"/>
              </w:rPr>
            </w:rPrChange>
          </w:rPr>
          <w:tab/>
        </w:r>
        <w:r w:rsidRPr="00920004">
          <w:rPr>
            <w:b/>
            <w:lang w:val="en-US"/>
            <w:rPrChange w:id="30989"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01206E" w:rsidRPr="00920004" w14:paraId="3CD93E3B" w14:textId="77777777" w:rsidTr="00FA2022">
        <w:trPr>
          <w:ins w:id="30990"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hideMark/>
          </w:tcPr>
          <w:p w14:paraId="04264D87" w14:textId="77777777" w:rsidR="0001206E" w:rsidRPr="00920004" w:rsidRDefault="0001206E" w:rsidP="00BD0851">
            <w:pPr>
              <w:spacing w:before="240" w:line="0" w:lineRule="atLeast"/>
              <w:jc w:val="center"/>
              <w:rPr>
                <w:ins w:id="30991" w:author="phuong vu" w:date="2018-11-25T23:13:00Z"/>
                <w:b/>
                <w:bCs/>
                <w:lang w:val="es-ES"/>
                <w:rPrChange w:id="30992" w:author="phuong vu" w:date="2018-11-30T22:36:00Z">
                  <w:rPr>
                    <w:ins w:id="30993" w:author="phuong vu" w:date="2018-11-25T23:13:00Z"/>
                    <w:b/>
                    <w:bCs/>
                    <w:lang w:val="es-ES"/>
                  </w:rPr>
                </w:rPrChange>
              </w:rPr>
              <w:pPrChange w:id="30994" w:author="phuong vu" w:date="2018-11-30T14:16:00Z">
                <w:pPr>
                  <w:spacing w:line="276" w:lineRule="auto"/>
                  <w:jc w:val="center"/>
                </w:pPr>
              </w:pPrChange>
            </w:pPr>
            <w:ins w:id="30995" w:author="phuong vu" w:date="2018-11-25T23:13:00Z">
              <w:r w:rsidRPr="00920004">
                <w:rPr>
                  <w:b/>
                  <w:bCs/>
                  <w:lang w:val="es-ES"/>
                  <w:rPrChange w:id="30996" w:author="phuong vu" w:date="2018-11-30T22:36:00Z">
                    <w:rPr>
                      <w:b/>
                      <w:bCs/>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C78DA1B" w14:textId="77777777" w:rsidR="0001206E" w:rsidRPr="00920004" w:rsidRDefault="0001206E" w:rsidP="00BD0851">
            <w:pPr>
              <w:spacing w:before="240" w:line="0" w:lineRule="atLeast"/>
              <w:jc w:val="center"/>
              <w:rPr>
                <w:ins w:id="30997" w:author="phuong vu" w:date="2018-11-25T23:13:00Z"/>
                <w:b/>
                <w:bCs/>
                <w:lang w:val="es-ES"/>
                <w:rPrChange w:id="30998" w:author="phuong vu" w:date="2018-11-30T22:36:00Z">
                  <w:rPr>
                    <w:ins w:id="30999" w:author="phuong vu" w:date="2018-11-25T23:13:00Z"/>
                    <w:b/>
                    <w:bCs/>
                    <w:lang w:val="es-ES"/>
                  </w:rPr>
                </w:rPrChange>
              </w:rPr>
              <w:pPrChange w:id="31000" w:author="phuong vu" w:date="2018-11-30T14:16:00Z">
                <w:pPr>
                  <w:spacing w:line="276" w:lineRule="auto"/>
                  <w:jc w:val="center"/>
                </w:pPr>
              </w:pPrChange>
            </w:pPr>
            <w:ins w:id="31001" w:author="phuong vu" w:date="2018-11-25T23:13:00Z">
              <w:r w:rsidRPr="00920004">
                <w:rPr>
                  <w:b/>
                  <w:bCs/>
                  <w:lang w:val="es-ES"/>
                  <w:rPrChange w:id="31002" w:author="phuong vu" w:date="2018-11-30T22:36:00Z">
                    <w:rPr>
                      <w:b/>
                      <w:bCs/>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542223" w14:textId="77777777" w:rsidR="0001206E" w:rsidRPr="00920004" w:rsidRDefault="0001206E" w:rsidP="00BD0851">
            <w:pPr>
              <w:spacing w:before="240" w:line="0" w:lineRule="atLeast"/>
              <w:jc w:val="center"/>
              <w:rPr>
                <w:ins w:id="31003" w:author="phuong vu" w:date="2018-11-25T23:13:00Z"/>
                <w:b/>
                <w:bCs/>
                <w:lang w:val="es-ES"/>
                <w:rPrChange w:id="31004" w:author="phuong vu" w:date="2018-11-30T22:36:00Z">
                  <w:rPr>
                    <w:ins w:id="31005" w:author="phuong vu" w:date="2018-11-25T23:13:00Z"/>
                    <w:b/>
                    <w:bCs/>
                    <w:lang w:val="es-ES"/>
                  </w:rPr>
                </w:rPrChange>
              </w:rPr>
              <w:pPrChange w:id="31006" w:author="phuong vu" w:date="2018-11-30T14:16:00Z">
                <w:pPr>
                  <w:spacing w:line="276" w:lineRule="auto"/>
                  <w:jc w:val="center"/>
                </w:pPr>
              </w:pPrChange>
            </w:pPr>
            <w:ins w:id="31007" w:author="phuong vu" w:date="2018-11-25T23:13:00Z">
              <w:r w:rsidRPr="00920004">
                <w:rPr>
                  <w:b/>
                  <w:bCs/>
                  <w:lang w:val="es-ES"/>
                  <w:rPrChange w:id="31008" w:author="phuong vu" w:date="2018-11-30T22:36:00Z">
                    <w:rPr>
                      <w:b/>
                      <w:bCs/>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DAE7ADF" w14:textId="77777777" w:rsidR="0001206E" w:rsidRPr="00920004" w:rsidRDefault="0001206E" w:rsidP="00BD0851">
            <w:pPr>
              <w:spacing w:before="240" w:line="0" w:lineRule="atLeast"/>
              <w:jc w:val="center"/>
              <w:rPr>
                <w:ins w:id="31009" w:author="phuong vu" w:date="2018-11-25T23:13:00Z"/>
                <w:b/>
                <w:bCs/>
                <w:lang w:val="es-ES"/>
                <w:rPrChange w:id="31010" w:author="phuong vu" w:date="2018-11-30T22:36:00Z">
                  <w:rPr>
                    <w:ins w:id="31011" w:author="phuong vu" w:date="2018-11-25T23:13:00Z"/>
                    <w:b/>
                    <w:bCs/>
                    <w:lang w:val="es-ES"/>
                  </w:rPr>
                </w:rPrChange>
              </w:rPr>
              <w:pPrChange w:id="31012" w:author="phuong vu" w:date="2018-11-30T14:16:00Z">
                <w:pPr>
                  <w:spacing w:line="276" w:lineRule="auto"/>
                  <w:jc w:val="center"/>
                </w:pPr>
              </w:pPrChange>
            </w:pPr>
            <w:ins w:id="31013" w:author="phuong vu" w:date="2018-11-25T23:13:00Z">
              <w:r w:rsidRPr="00920004">
                <w:rPr>
                  <w:b/>
                  <w:bCs/>
                  <w:lang w:val="es-ES"/>
                  <w:rPrChange w:id="31014" w:author="phuong vu" w:date="2018-11-30T22:36:00Z">
                    <w:rPr>
                      <w:b/>
                      <w:bCs/>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09AC94E8" w14:textId="77777777" w:rsidR="0001206E" w:rsidRPr="00920004" w:rsidRDefault="0001206E" w:rsidP="00BD0851">
            <w:pPr>
              <w:spacing w:before="240" w:line="0" w:lineRule="atLeast"/>
              <w:jc w:val="center"/>
              <w:rPr>
                <w:ins w:id="31015" w:author="phuong vu" w:date="2018-11-25T23:13:00Z"/>
                <w:b/>
                <w:bCs/>
                <w:lang w:val="es-ES"/>
                <w:rPrChange w:id="31016" w:author="phuong vu" w:date="2018-11-30T22:36:00Z">
                  <w:rPr>
                    <w:ins w:id="31017" w:author="phuong vu" w:date="2018-11-25T23:13:00Z"/>
                    <w:b/>
                    <w:bCs/>
                    <w:lang w:val="es-ES"/>
                  </w:rPr>
                </w:rPrChange>
              </w:rPr>
              <w:pPrChange w:id="31018" w:author="phuong vu" w:date="2018-11-30T14:16:00Z">
                <w:pPr>
                  <w:spacing w:line="276" w:lineRule="auto"/>
                  <w:jc w:val="center"/>
                </w:pPr>
              </w:pPrChange>
            </w:pPr>
            <w:ins w:id="31019" w:author="phuong vu" w:date="2018-11-25T23:13:00Z">
              <w:r w:rsidRPr="00920004">
                <w:rPr>
                  <w:b/>
                  <w:bCs/>
                  <w:lang w:val="es-ES"/>
                  <w:rPrChange w:id="31020" w:author="phuong vu" w:date="2018-11-30T22:36:00Z">
                    <w:rPr>
                      <w:b/>
                      <w:bCs/>
                      <w:lang w:val="es-ES"/>
                    </w:rPr>
                  </w:rPrChange>
                </w:rPr>
                <w:t>Thành công/ Thât bại</w:t>
              </w:r>
            </w:ins>
          </w:p>
        </w:tc>
      </w:tr>
      <w:tr w:rsidR="0001206E" w:rsidRPr="00920004" w14:paraId="25A6FAB3" w14:textId="77777777" w:rsidTr="00FA2022">
        <w:trPr>
          <w:ins w:id="31021"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75352EE1" w14:textId="77777777" w:rsidR="0001206E" w:rsidRPr="00920004" w:rsidRDefault="0001206E" w:rsidP="00BD0851">
            <w:pPr>
              <w:spacing w:before="240" w:line="0" w:lineRule="atLeast"/>
              <w:jc w:val="center"/>
              <w:rPr>
                <w:ins w:id="31022" w:author="phuong vu" w:date="2018-11-25T23:13:00Z"/>
                <w:bCs/>
                <w:lang w:val="es-ES"/>
                <w:rPrChange w:id="31023" w:author="phuong vu" w:date="2018-11-30T22:36:00Z">
                  <w:rPr>
                    <w:ins w:id="31024" w:author="phuong vu" w:date="2018-11-25T23:13:00Z"/>
                    <w:bCs/>
                    <w:lang w:val="es-ES"/>
                  </w:rPr>
                </w:rPrChange>
              </w:rPr>
              <w:pPrChange w:id="31025" w:author="phuong vu" w:date="2018-11-30T14:16:00Z">
                <w:pPr>
                  <w:spacing w:line="276" w:lineRule="auto"/>
                  <w:jc w:val="center"/>
                </w:pPr>
              </w:pPrChange>
            </w:pPr>
            <w:ins w:id="31026" w:author="phuong vu" w:date="2018-11-25T23:13:00Z">
              <w:r w:rsidRPr="00920004">
                <w:rPr>
                  <w:bCs/>
                  <w:lang w:val="es-ES"/>
                  <w:rPrChange w:id="31027"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60F37152" w14:textId="77777777" w:rsidR="0001206E" w:rsidRPr="00920004" w:rsidRDefault="0001206E" w:rsidP="00C960CE">
            <w:pPr>
              <w:rPr>
                <w:ins w:id="31028" w:author="phuong vu" w:date="2018-11-25T23:16:00Z"/>
                <w:lang w:val="es-ES"/>
                <w:rPrChange w:id="31029" w:author="phuong vu" w:date="2018-11-30T22:36:00Z">
                  <w:rPr>
                    <w:ins w:id="31030" w:author="phuong vu" w:date="2018-11-25T23:16:00Z"/>
                    <w:lang w:val="es-ES"/>
                  </w:rPr>
                </w:rPrChange>
              </w:rPr>
              <w:pPrChange w:id="31031" w:author="phuong vu" w:date="2018-11-30T22:05:00Z">
                <w:pPr>
                  <w:spacing w:line="276" w:lineRule="auto"/>
                  <w:jc w:val="left"/>
                </w:pPr>
              </w:pPrChange>
            </w:pPr>
            <w:ins w:id="31032" w:author="phuong vu" w:date="2018-11-25T23:15:00Z">
              <w:r w:rsidRPr="00920004">
                <w:rPr>
                  <w:lang w:val="es-ES"/>
                  <w:rPrChange w:id="31033" w:author="phuong vu" w:date="2018-11-30T22:36:00Z">
                    <w:rPr>
                      <w:lang w:val="es-ES"/>
                    </w:rPr>
                  </w:rPrChange>
                </w:rPr>
                <w:t>Mã đơn hàng: 85</w:t>
              </w:r>
            </w:ins>
          </w:p>
          <w:p w14:paraId="14545897" w14:textId="44E5D92B" w:rsidR="0001206E" w:rsidRPr="00920004" w:rsidRDefault="0001206E" w:rsidP="00C960CE">
            <w:pPr>
              <w:rPr>
                <w:ins w:id="31034" w:author="phuong vu" w:date="2018-11-25T23:13:00Z"/>
                <w:lang w:val="es-ES"/>
                <w:rPrChange w:id="31035" w:author="phuong vu" w:date="2018-11-30T22:36:00Z">
                  <w:rPr>
                    <w:ins w:id="31036" w:author="phuong vu" w:date="2018-11-25T23:13:00Z"/>
                    <w:lang w:val="es-ES"/>
                  </w:rPr>
                </w:rPrChange>
              </w:rPr>
              <w:pPrChange w:id="31037" w:author="phuong vu" w:date="2018-11-30T22:05:00Z">
                <w:pPr>
                  <w:spacing w:line="276" w:lineRule="auto"/>
                  <w:jc w:val="left"/>
                </w:pPr>
              </w:pPrChange>
            </w:pPr>
            <w:ins w:id="31038" w:author="phuong vu" w:date="2018-11-25T23:17:00Z">
              <w:r w:rsidRPr="00920004">
                <w:rPr>
                  <w:lang w:val="es-ES"/>
                  <w:rPrChange w:id="31039" w:author="phuong vu" w:date="2018-11-30T22:36:00Z">
                    <w:rPr>
                      <w:lang w:val="es-ES"/>
                    </w:rPr>
                  </w:rPrChange>
                </w:rPr>
                <w:t>Trạng thái: Đã hoàn tất xử lí</w:t>
              </w:r>
            </w:ins>
          </w:p>
        </w:tc>
        <w:tc>
          <w:tcPr>
            <w:tcW w:w="1942" w:type="dxa"/>
            <w:tcBorders>
              <w:top w:val="single" w:sz="4" w:space="0" w:color="auto"/>
              <w:left w:val="single" w:sz="4" w:space="0" w:color="auto"/>
              <w:bottom w:val="single" w:sz="4" w:space="0" w:color="auto"/>
              <w:right w:val="single" w:sz="4" w:space="0" w:color="auto"/>
            </w:tcBorders>
          </w:tcPr>
          <w:p w14:paraId="4587FC4F" w14:textId="26A53185" w:rsidR="0001206E" w:rsidRPr="00920004" w:rsidRDefault="00FB1C45" w:rsidP="00C960CE">
            <w:pPr>
              <w:rPr>
                <w:ins w:id="31040" w:author="phuong vu" w:date="2018-11-25T23:17:00Z"/>
                <w:lang w:val="es-ES"/>
                <w:rPrChange w:id="31041" w:author="phuong vu" w:date="2018-11-30T22:36:00Z">
                  <w:rPr>
                    <w:ins w:id="31042" w:author="phuong vu" w:date="2018-11-25T23:17:00Z"/>
                    <w:lang w:val="es-ES"/>
                  </w:rPr>
                </w:rPrChange>
              </w:rPr>
              <w:pPrChange w:id="31043" w:author="phuong vu" w:date="2018-11-30T22:05:00Z">
                <w:pPr>
                  <w:spacing w:line="276" w:lineRule="auto"/>
                  <w:jc w:val="left"/>
                </w:pPr>
              </w:pPrChange>
            </w:pPr>
            <w:ins w:id="31044" w:author="phuong vu" w:date="2018-11-25T23:17:00Z">
              <w:r w:rsidRPr="00920004">
                <w:rPr>
                  <w:lang w:val="es-ES"/>
                  <w:rPrChange w:id="31045" w:author="phuong vu" w:date="2018-11-30T22:36:00Z">
                    <w:rPr>
                      <w:lang w:val="es-ES"/>
                    </w:rPr>
                  </w:rPrChange>
                </w:rPr>
                <w:t>Tạo hóa đơn và lưu lại</w:t>
              </w:r>
            </w:ins>
            <w:ins w:id="31046" w:author="phuong vu" w:date="2018-11-25T23:18:00Z">
              <w:r w:rsidRPr="00920004">
                <w:rPr>
                  <w:lang w:val="es-ES"/>
                  <w:rPrChange w:id="31047" w:author="phuong vu" w:date="2018-11-30T22:36:00Z">
                    <w:rPr>
                      <w:lang w:val="es-ES"/>
                    </w:rPr>
                  </w:rPrChange>
                </w:rPr>
                <w:t>.</w:t>
              </w:r>
            </w:ins>
          </w:p>
          <w:p w14:paraId="339A1F0B" w14:textId="77777777" w:rsidR="00FB1C45" w:rsidRPr="00920004" w:rsidRDefault="00FB1C45" w:rsidP="00C960CE">
            <w:pPr>
              <w:rPr>
                <w:ins w:id="31048" w:author="phuong vu" w:date="2018-11-25T23:17:00Z"/>
                <w:lang w:val="es-ES"/>
                <w:rPrChange w:id="31049" w:author="phuong vu" w:date="2018-11-30T22:36:00Z">
                  <w:rPr>
                    <w:ins w:id="31050" w:author="phuong vu" w:date="2018-11-25T23:17:00Z"/>
                    <w:lang w:val="es-ES"/>
                  </w:rPr>
                </w:rPrChange>
              </w:rPr>
              <w:pPrChange w:id="31051" w:author="phuong vu" w:date="2018-11-30T22:05:00Z">
                <w:pPr>
                  <w:spacing w:line="276" w:lineRule="auto"/>
                  <w:jc w:val="left"/>
                </w:pPr>
              </w:pPrChange>
            </w:pPr>
            <w:ins w:id="31052" w:author="phuong vu" w:date="2018-11-25T23:17:00Z">
              <w:r w:rsidRPr="00920004">
                <w:rPr>
                  <w:lang w:val="es-ES"/>
                  <w:rPrChange w:id="31053" w:author="phuong vu" w:date="2018-11-30T22:36:00Z">
                    <w:rPr>
                      <w:lang w:val="es-ES"/>
                    </w:rPr>
                  </w:rPrChange>
                </w:rPr>
                <w:t>Hiển thị nút xem hóa đơn.</w:t>
              </w:r>
            </w:ins>
          </w:p>
          <w:p w14:paraId="02D74D3C" w14:textId="6561AE0C" w:rsidR="00FB1C45" w:rsidRPr="00920004" w:rsidRDefault="00FB1C45" w:rsidP="00C960CE">
            <w:pPr>
              <w:rPr>
                <w:ins w:id="31054" w:author="phuong vu" w:date="2018-11-25T23:13:00Z"/>
                <w:lang w:val="es-ES"/>
                <w:rPrChange w:id="31055" w:author="phuong vu" w:date="2018-11-30T22:36:00Z">
                  <w:rPr>
                    <w:ins w:id="31056" w:author="phuong vu" w:date="2018-11-25T23:13:00Z"/>
                    <w:lang w:val="es-ES"/>
                  </w:rPr>
                </w:rPrChange>
              </w:rPr>
              <w:pPrChange w:id="31057" w:author="phuong vu" w:date="2018-11-30T22:05:00Z">
                <w:pPr>
                  <w:spacing w:line="276" w:lineRule="auto"/>
                  <w:jc w:val="left"/>
                </w:pPr>
              </w:pPrChange>
            </w:pPr>
            <w:ins w:id="31058" w:author="phuong vu" w:date="2018-11-25T23:17:00Z">
              <w:r w:rsidRPr="00920004">
                <w:rPr>
                  <w:lang w:val="es-ES"/>
                  <w:rPrChange w:id="31059" w:author="phuong vu" w:date="2018-11-30T22:36:00Z">
                    <w:rPr>
                      <w:lang w:val="es-ES"/>
                    </w:rPr>
                  </w:rPrChange>
                </w:rPr>
                <w:t>Hiển thị thông báo thành công</w:t>
              </w:r>
            </w:ins>
            <w:ins w:id="31060" w:author="phuong vu" w:date="2018-11-25T23:18:00Z">
              <w:r w:rsidRPr="00920004">
                <w:rPr>
                  <w:lang w:val="es-ES"/>
                  <w:rPrChange w:id="31061"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594A485" w14:textId="77777777" w:rsidR="00FB1C45" w:rsidRPr="00920004" w:rsidRDefault="00FB1C45" w:rsidP="00C960CE">
            <w:pPr>
              <w:rPr>
                <w:ins w:id="31062" w:author="phuong vu" w:date="2018-11-25T23:18:00Z"/>
                <w:lang w:val="es-ES"/>
                <w:rPrChange w:id="31063" w:author="phuong vu" w:date="2018-11-30T22:36:00Z">
                  <w:rPr>
                    <w:ins w:id="31064" w:author="phuong vu" w:date="2018-11-25T23:18:00Z"/>
                    <w:lang w:val="es-ES"/>
                  </w:rPr>
                </w:rPrChange>
              </w:rPr>
              <w:pPrChange w:id="31065" w:author="phuong vu" w:date="2018-11-30T22:05:00Z">
                <w:pPr>
                  <w:spacing w:line="276" w:lineRule="auto"/>
                  <w:jc w:val="left"/>
                </w:pPr>
              </w:pPrChange>
            </w:pPr>
            <w:ins w:id="31066" w:author="phuong vu" w:date="2018-11-25T23:18:00Z">
              <w:r w:rsidRPr="00920004">
                <w:rPr>
                  <w:lang w:val="es-ES"/>
                  <w:rPrChange w:id="31067" w:author="phuong vu" w:date="2018-11-30T22:36:00Z">
                    <w:rPr>
                      <w:lang w:val="es-ES"/>
                    </w:rPr>
                  </w:rPrChange>
                </w:rPr>
                <w:t>Tạo hóa đơn và lưu lại.</w:t>
              </w:r>
            </w:ins>
          </w:p>
          <w:p w14:paraId="22786094" w14:textId="77777777" w:rsidR="00FB1C45" w:rsidRPr="00920004" w:rsidRDefault="00FB1C45" w:rsidP="00C960CE">
            <w:pPr>
              <w:rPr>
                <w:ins w:id="31068" w:author="phuong vu" w:date="2018-11-25T23:18:00Z"/>
                <w:lang w:val="es-ES"/>
                <w:rPrChange w:id="31069" w:author="phuong vu" w:date="2018-11-30T22:36:00Z">
                  <w:rPr>
                    <w:ins w:id="31070" w:author="phuong vu" w:date="2018-11-25T23:18:00Z"/>
                    <w:lang w:val="es-ES"/>
                  </w:rPr>
                </w:rPrChange>
              </w:rPr>
              <w:pPrChange w:id="31071" w:author="phuong vu" w:date="2018-11-30T22:05:00Z">
                <w:pPr>
                  <w:spacing w:line="276" w:lineRule="auto"/>
                  <w:jc w:val="left"/>
                </w:pPr>
              </w:pPrChange>
            </w:pPr>
            <w:ins w:id="31072" w:author="phuong vu" w:date="2018-11-25T23:18:00Z">
              <w:r w:rsidRPr="00920004">
                <w:rPr>
                  <w:lang w:val="es-ES"/>
                  <w:rPrChange w:id="31073" w:author="phuong vu" w:date="2018-11-30T22:36:00Z">
                    <w:rPr>
                      <w:lang w:val="es-ES"/>
                    </w:rPr>
                  </w:rPrChange>
                </w:rPr>
                <w:t>Hiển thị nút xem hóa đơn.</w:t>
              </w:r>
            </w:ins>
          </w:p>
          <w:p w14:paraId="18BAA900" w14:textId="7F1DD492" w:rsidR="0001206E" w:rsidRPr="00920004" w:rsidRDefault="00FB1C45" w:rsidP="00C960CE">
            <w:pPr>
              <w:rPr>
                <w:ins w:id="31074" w:author="phuong vu" w:date="2018-11-25T23:13:00Z"/>
                <w:lang w:val="es-ES"/>
                <w:rPrChange w:id="31075" w:author="phuong vu" w:date="2018-11-30T22:36:00Z">
                  <w:rPr>
                    <w:ins w:id="31076" w:author="phuong vu" w:date="2018-11-25T23:13:00Z"/>
                    <w:lang w:val="es-ES"/>
                  </w:rPr>
                </w:rPrChange>
              </w:rPr>
              <w:pPrChange w:id="31077" w:author="phuong vu" w:date="2018-11-30T22:05:00Z">
                <w:pPr>
                  <w:spacing w:line="276" w:lineRule="auto"/>
                  <w:jc w:val="left"/>
                </w:pPr>
              </w:pPrChange>
            </w:pPr>
            <w:ins w:id="31078" w:author="phuong vu" w:date="2018-11-25T23:18:00Z">
              <w:r w:rsidRPr="00920004">
                <w:rPr>
                  <w:lang w:val="es-ES"/>
                  <w:rPrChange w:id="31079" w:author="phuong vu" w:date="2018-11-30T22:36:00Z">
                    <w:rPr>
                      <w:lang w:val="es-ES"/>
                    </w:rPr>
                  </w:rPrChange>
                </w:rPr>
                <w:t>Hiển thị thông báo thành công.</w:t>
              </w:r>
            </w:ins>
          </w:p>
        </w:tc>
        <w:tc>
          <w:tcPr>
            <w:tcW w:w="1738" w:type="dxa"/>
            <w:tcBorders>
              <w:top w:val="single" w:sz="4" w:space="0" w:color="auto"/>
              <w:left w:val="single" w:sz="4" w:space="0" w:color="auto"/>
              <w:bottom w:val="single" w:sz="4" w:space="0" w:color="auto"/>
              <w:right w:val="single" w:sz="4" w:space="0" w:color="auto"/>
            </w:tcBorders>
          </w:tcPr>
          <w:p w14:paraId="4BF2334D" w14:textId="77777777" w:rsidR="0001206E" w:rsidRPr="00920004" w:rsidRDefault="0001206E" w:rsidP="00C960CE">
            <w:pPr>
              <w:rPr>
                <w:ins w:id="31080" w:author="phuong vu" w:date="2018-11-25T23:13:00Z"/>
                <w:lang w:val="es-ES"/>
                <w:rPrChange w:id="31081" w:author="phuong vu" w:date="2018-11-30T22:36:00Z">
                  <w:rPr>
                    <w:ins w:id="31082" w:author="phuong vu" w:date="2018-11-25T23:13:00Z"/>
                    <w:lang w:val="es-ES"/>
                  </w:rPr>
                </w:rPrChange>
              </w:rPr>
              <w:pPrChange w:id="31083" w:author="phuong vu" w:date="2018-11-30T22:05:00Z">
                <w:pPr>
                  <w:spacing w:line="276" w:lineRule="auto"/>
                  <w:jc w:val="left"/>
                </w:pPr>
              </w:pPrChange>
            </w:pPr>
            <w:ins w:id="31084" w:author="phuong vu" w:date="2018-11-25T23:13:00Z">
              <w:r w:rsidRPr="00920004">
                <w:rPr>
                  <w:lang w:val="es-ES"/>
                  <w:rPrChange w:id="31085" w:author="phuong vu" w:date="2018-11-30T22:36:00Z">
                    <w:rPr>
                      <w:lang w:val="es-ES"/>
                    </w:rPr>
                  </w:rPrChange>
                </w:rPr>
                <w:t>Thành công</w:t>
              </w:r>
            </w:ins>
          </w:p>
        </w:tc>
      </w:tr>
      <w:tr w:rsidR="0001206E" w:rsidRPr="00920004" w14:paraId="67A0A864" w14:textId="77777777" w:rsidTr="00FA2022">
        <w:trPr>
          <w:ins w:id="31086"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1EC63D2" w14:textId="77777777" w:rsidR="0001206E" w:rsidRPr="00920004" w:rsidRDefault="0001206E" w:rsidP="00BD0851">
            <w:pPr>
              <w:spacing w:before="240" w:line="0" w:lineRule="atLeast"/>
              <w:jc w:val="center"/>
              <w:rPr>
                <w:ins w:id="31087" w:author="phuong vu" w:date="2018-11-25T23:13:00Z"/>
                <w:bCs/>
                <w:lang w:val="es-ES"/>
                <w:rPrChange w:id="31088" w:author="phuong vu" w:date="2018-11-30T22:36:00Z">
                  <w:rPr>
                    <w:ins w:id="31089" w:author="phuong vu" w:date="2018-11-25T23:13:00Z"/>
                    <w:bCs/>
                    <w:lang w:val="es-ES"/>
                  </w:rPr>
                </w:rPrChange>
              </w:rPr>
              <w:pPrChange w:id="31090" w:author="phuong vu" w:date="2018-11-30T14:16:00Z">
                <w:pPr>
                  <w:spacing w:line="276" w:lineRule="auto"/>
                  <w:jc w:val="center"/>
                </w:pPr>
              </w:pPrChange>
            </w:pPr>
            <w:ins w:id="31091" w:author="phuong vu" w:date="2018-11-25T23:13:00Z">
              <w:r w:rsidRPr="00920004">
                <w:rPr>
                  <w:bCs/>
                  <w:lang w:val="es-ES"/>
                  <w:rPrChange w:id="31092"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21D2BE4A" w14:textId="77777777" w:rsidR="0001206E" w:rsidRPr="00920004" w:rsidRDefault="0001206E" w:rsidP="00C960CE">
            <w:pPr>
              <w:rPr>
                <w:ins w:id="31093" w:author="phuong vu" w:date="2018-11-25T23:16:00Z"/>
                <w:lang w:val="es-ES"/>
                <w:rPrChange w:id="31094" w:author="phuong vu" w:date="2018-11-30T22:36:00Z">
                  <w:rPr>
                    <w:ins w:id="31095" w:author="phuong vu" w:date="2018-11-25T23:16:00Z"/>
                    <w:lang w:val="es-ES"/>
                  </w:rPr>
                </w:rPrChange>
              </w:rPr>
              <w:pPrChange w:id="31096" w:author="phuong vu" w:date="2018-11-30T22:05:00Z">
                <w:pPr>
                  <w:spacing w:line="276" w:lineRule="auto"/>
                  <w:jc w:val="left"/>
                </w:pPr>
              </w:pPrChange>
            </w:pPr>
            <w:ins w:id="31097" w:author="phuong vu" w:date="2018-11-25T23:15:00Z">
              <w:r w:rsidRPr="00920004">
                <w:rPr>
                  <w:lang w:val="es-ES"/>
                  <w:rPrChange w:id="31098" w:author="phuong vu" w:date="2018-11-30T22:36:00Z">
                    <w:rPr>
                      <w:lang w:val="es-ES"/>
                    </w:rPr>
                  </w:rPrChange>
                </w:rPr>
                <w:t xml:space="preserve">Mã đơn </w:t>
              </w:r>
            </w:ins>
            <w:ins w:id="31099" w:author="phuong vu" w:date="2018-11-25T23:16:00Z">
              <w:r w:rsidRPr="00920004">
                <w:rPr>
                  <w:lang w:val="es-ES"/>
                  <w:rPrChange w:id="31100" w:author="phuong vu" w:date="2018-11-30T22:36:00Z">
                    <w:rPr>
                      <w:lang w:val="es-ES"/>
                    </w:rPr>
                  </w:rPrChange>
                </w:rPr>
                <w:t>hàng: 89</w:t>
              </w:r>
            </w:ins>
          </w:p>
          <w:p w14:paraId="7E84BCA5" w14:textId="443B8D3F" w:rsidR="0001206E" w:rsidRPr="00920004" w:rsidRDefault="0001206E" w:rsidP="00C960CE">
            <w:pPr>
              <w:rPr>
                <w:ins w:id="31101" w:author="phuong vu" w:date="2018-11-25T23:13:00Z"/>
                <w:lang w:val="es-ES"/>
                <w:rPrChange w:id="31102" w:author="phuong vu" w:date="2018-11-30T22:36:00Z">
                  <w:rPr>
                    <w:ins w:id="31103" w:author="phuong vu" w:date="2018-11-25T23:13:00Z"/>
                    <w:lang w:val="es-ES"/>
                  </w:rPr>
                </w:rPrChange>
              </w:rPr>
              <w:pPrChange w:id="31104" w:author="phuong vu" w:date="2018-11-30T22:05:00Z">
                <w:pPr>
                  <w:spacing w:line="276" w:lineRule="auto"/>
                  <w:jc w:val="left"/>
                </w:pPr>
              </w:pPrChange>
            </w:pPr>
            <w:ins w:id="31105" w:author="phuong vu" w:date="2018-11-25T23:16:00Z">
              <w:r w:rsidRPr="00920004">
                <w:rPr>
                  <w:lang w:val="es-ES"/>
                  <w:rPrChange w:id="31106" w:author="phuong vu" w:date="2018-11-30T22:36:00Z">
                    <w:rPr>
                      <w:lang w:val="es-ES"/>
                    </w:rPr>
                  </w:rPrChange>
                </w:rPr>
                <w:t>Trạng thái: Đang chờ xử lí</w:t>
              </w:r>
            </w:ins>
          </w:p>
        </w:tc>
        <w:tc>
          <w:tcPr>
            <w:tcW w:w="1942" w:type="dxa"/>
            <w:tcBorders>
              <w:top w:val="single" w:sz="4" w:space="0" w:color="auto"/>
              <w:left w:val="single" w:sz="4" w:space="0" w:color="auto"/>
              <w:bottom w:val="single" w:sz="4" w:space="0" w:color="auto"/>
              <w:right w:val="single" w:sz="4" w:space="0" w:color="auto"/>
            </w:tcBorders>
          </w:tcPr>
          <w:p w14:paraId="2B637FCF" w14:textId="6468BD40" w:rsidR="0001206E" w:rsidRPr="00920004" w:rsidRDefault="0001206E" w:rsidP="00C960CE">
            <w:pPr>
              <w:rPr>
                <w:ins w:id="31107" w:author="phuong vu" w:date="2018-11-25T23:13:00Z"/>
                <w:lang w:val="es-ES"/>
                <w:rPrChange w:id="31108" w:author="phuong vu" w:date="2018-11-30T22:36:00Z">
                  <w:rPr>
                    <w:ins w:id="31109" w:author="phuong vu" w:date="2018-11-25T23:13:00Z"/>
                    <w:lang w:val="es-ES"/>
                  </w:rPr>
                </w:rPrChange>
              </w:rPr>
              <w:pPrChange w:id="31110" w:author="phuong vu" w:date="2018-11-30T22:05:00Z">
                <w:pPr>
                  <w:spacing w:line="276" w:lineRule="auto"/>
                  <w:jc w:val="left"/>
                </w:pPr>
              </w:pPrChange>
            </w:pPr>
            <w:ins w:id="31111" w:author="phuong vu" w:date="2018-11-25T23:16:00Z">
              <w:r w:rsidRPr="00920004">
                <w:rPr>
                  <w:lang w:val="es-ES"/>
                  <w:rPrChange w:id="31112" w:author="phuong vu" w:date="2018-11-30T22:36:00Z">
                    <w:rPr>
                      <w:lang w:val="es-ES"/>
                    </w:rPr>
                  </w:rPrChange>
                </w:rPr>
                <w:t>Không hiển thị nút “Tạo hóa đơn”</w:t>
              </w:r>
            </w:ins>
          </w:p>
        </w:tc>
        <w:tc>
          <w:tcPr>
            <w:tcW w:w="1713" w:type="dxa"/>
            <w:tcBorders>
              <w:top w:val="single" w:sz="4" w:space="0" w:color="auto"/>
              <w:left w:val="single" w:sz="4" w:space="0" w:color="auto"/>
              <w:bottom w:val="single" w:sz="4" w:space="0" w:color="auto"/>
              <w:right w:val="single" w:sz="4" w:space="0" w:color="auto"/>
            </w:tcBorders>
          </w:tcPr>
          <w:p w14:paraId="42593E0F" w14:textId="249AB388" w:rsidR="0001206E" w:rsidRPr="00920004" w:rsidRDefault="0001206E" w:rsidP="00C960CE">
            <w:pPr>
              <w:rPr>
                <w:ins w:id="31113" w:author="phuong vu" w:date="2018-11-25T23:13:00Z"/>
                <w:lang w:val="es-ES"/>
                <w:rPrChange w:id="31114" w:author="phuong vu" w:date="2018-11-30T22:36:00Z">
                  <w:rPr>
                    <w:ins w:id="31115" w:author="phuong vu" w:date="2018-11-25T23:13:00Z"/>
                    <w:lang w:val="es-ES"/>
                  </w:rPr>
                </w:rPrChange>
              </w:rPr>
              <w:pPrChange w:id="31116" w:author="phuong vu" w:date="2018-11-30T22:05:00Z">
                <w:pPr>
                  <w:spacing w:line="276" w:lineRule="auto"/>
                  <w:jc w:val="left"/>
                </w:pPr>
              </w:pPrChange>
            </w:pPr>
            <w:ins w:id="31117" w:author="phuong vu" w:date="2018-11-25T23:16:00Z">
              <w:r w:rsidRPr="00920004">
                <w:rPr>
                  <w:lang w:val="es-ES"/>
                  <w:rPrChange w:id="31118" w:author="phuong vu" w:date="2018-11-30T22:36:00Z">
                    <w:rPr>
                      <w:lang w:val="es-ES"/>
                    </w:rPr>
                  </w:rPrChange>
                </w:rPr>
                <w:t>Không hiển thị nút “</w:t>
              </w:r>
              <w:r w:rsidRPr="00920004">
                <w:rPr>
                  <w:lang w:val="es-ES"/>
                  <w:rPrChange w:id="31119" w:author="phuong vu" w:date="2018-11-30T22:36:00Z">
                    <w:rPr>
                      <w:i/>
                      <w:lang w:val="es-ES"/>
                    </w:rPr>
                  </w:rPrChange>
                </w:rPr>
                <w:t>Tạo hóa đơn</w:t>
              </w:r>
              <w:r w:rsidRPr="00920004">
                <w:rPr>
                  <w:lang w:val="es-ES"/>
                  <w:rPrChange w:id="31120"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4AE8E94" w14:textId="77777777" w:rsidR="0001206E" w:rsidRPr="00920004" w:rsidRDefault="0001206E" w:rsidP="00C960CE">
            <w:pPr>
              <w:rPr>
                <w:ins w:id="31121" w:author="phuong vu" w:date="2018-11-25T23:13:00Z"/>
                <w:lang w:val="en-US"/>
                <w:rPrChange w:id="31122" w:author="phuong vu" w:date="2018-11-30T22:36:00Z">
                  <w:rPr>
                    <w:ins w:id="31123" w:author="phuong vu" w:date="2018-11-25T23:13:00Z"/>
                    <w:lang w:val="en-US"/>
                  </w:rPr>
                </w:rPrChange>
              </w:rPr>
              <w:pPrChange w:id="31124" w:author="phuong vu" w:date="2018-11-30T22:05:00Z">
                <w:pPr>
                  <w:spacing w:line="276" w:lineRule="auto"/>
                  <w:jc w:val="left"/>
                </w:pPr>
              </w:pPrChange>
            </w:pPr>
            <w:ins w:id="31125" w:author="phuong vu" w:date="2018-11-25T23:13:00Z">
              <w:r w:rsidRPr="00920004">
                <w:rPr>
                  <w:lang w:val="en-US"/>
                  <w:rPrChange w:id="31126" w:author="phuong vu" w:date="2018-11-30T22:36:00Z">
                    <w:rPr>
                      <w:lang w:val="en-US"/>
                    </w:rPr>
                  </w:rPrChange>
                </w:rPr>
                <w:t>Thành công</w:t>
              </w:r>
            </w:ins>
          </w:p>
        </w:tc>
      </w:tr>
      <w:tr w:rsidR="0001206E" w:rsidRPr="00920004" w14:paraId="1CB4E86A" w14:textId="77777777" w:rsidTr="00FA2022">
        <w:trPr>
          <w:ins w:id="31127"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969026F" w14:textId="77777777" w:rsidR="0001206E" w:rsidRPr="00920004" w:rsidRDefault="0001206E" w:rsidP="00BD0851">
            <w:pPr>
              <w:spacing w:before="240" w:line="0" w:lineRule="atLeast"/>
              <w:jc w:val="center"/>
              <w:rPr>
                <w:ins w:id="31128" w:author="phuong vu" w:date="2018-11-25T23:13:00Z"/>
                <w:bCs/>
                <w:lang w:val="es-ES"/>
                <w:rPrChange w:id="31129" w:author="phuong vu" w:date="2018-11-30T22:36:00Z">
                  <w:rPr>
                    <w:ins w:id="31130" w:author="phuong vu" w:date="2018-11-25T23:13:00Z"/>
                    <w:bCs/>
                    <w:lang w:val="es-ES"/>
                  </w:rPr>
                </w:rPrChange>
              </w:rPr>
              <w:pPrChange w:id="31131" w:author="phuong vu" w:date="2018-11-30T14:16:00Z">
                <w:pPr>
                  <w:spacing w:line="276" w:lineRule="auto"/>
                  <w:jc w:val="center"/>
                </w:pPr>
              </w:pPrChange>
            </w:pPr>
            <w:ins w:id="31132" w:author="phuong vu" w:date="2018-11-25T23:13:00Z">
              <w:r w:rsidRPr="00920004">
                <w:rPr>
                  <w:bCs/>
                  <w:lang w:val="es-ES"/>
                  <w:rPrChange w:id="31133"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B65EEB7" w14:textId="3A920012" w:rsidR="0001206E" w:rsidRPr="00920004" w:rsidRDefault="00FB1C45" w:rsidP="00C960CE">
            <w:pPr>
              <w:rPr>
                <w:ins w:id="31134" w:author="phuong vu" w:date="2018-11-25T23:13:00Z"/>
                <w:lang w:val="es-ES"/>
                <w:rPrChange w:id="31135" w:author="phuong vu" w:date="2018-11-30T22:36:00Z">
                  <w:rPr>
                    <w:ins w:id="31136" w:author="phuong vu" w:date="2018-11-25T23:13:00Z"/>
                    <w:lang w:val="es-ES"/>
                  </w:rPr>
                </w:rPrChange>
              </w:rPr>
              <w:pPrChange w:id="31137" w:author="phuong vu" w:date="2018-11-30T22:05:00Z">
                <w:pPr>
                  <w:spacing w:line="276" w:lineRule="auto"/>
                  <w:jc w:val="left"/>
                </w:pPr>
              </w:pPrChange>
            </w:pPr>
            <w:ins w:id="31138" w:author="phuong vu" w:date="2018-11-25T23:19:00Z">
              <w:r w:rsidRPr="00920004">
                <w:rPr>
                  <w:lang w:val="es-ES"/>
                  <w:rPrChange w:id="31139" w:author="phuong vu" w:date="2018-11-30T22:36:00Z">
                    <w:rPr>
                      <w:lang w:val="es-ES"/>
                    </w:rPr>
                  </w:rPrChange>
                </w:rPr>
                <w:t>Hóa đơn: mã 14</w:t>
              </w:r>
            </w:ins>
          </w:p>
        </w:tc>
        <w:tc>
          <w:tcPr>
            <w:tcW w:w="1942" w:type="dxa"/>
            <w:tcBorders>
              <w:top w:val="single" w:sz="4" w:space="0" w:color="auto"/>
              <w:left w:val="single" w:sz="4" w:space="0" w:color="auto"/>
              <w:bottom w:val="single" w:sz="4" w:space="0" w:color="auto"/>
              <w:right w:val="single" w:sz="4" w:space="0" w:color="auto"/>
            </w:tcBorders>
          </w:tcPr>
          <w:p w14:paraId="72A48E8C" w14:textId="77777777" w:rsidR="0001206E" w:rsidRPr="00920004" w:rsidRDefault="00FB1C45" w:rsidP="00C960CE">
            <w:pPr>
              <w:rPr>
                <w:ins w:id="31140" w:author="phuong vu" w:date="2018-11-25T23:19:00Z"/>
                <w:lang w:val="es-ES"/>
                <w:rPrChange w:id="31141" w:author="phuong vu" w:date="2018-11-30T22:36:00Z">
                  <w:rPr>
                    <w:ins w:id="31142" w:author="phuong vu" w:date="2018-11-25T23:19:00Z"/>
                    <w:lang w:val="es-ES"/>
                  </w:rPr>
                </w:rPrChange>
              </w:rPr>
              <w:pPrChange w:id="31143" w:author="phuong vu" w:date="2018-11-30T22:05:00Z">
                <w:pPr>
                  <w:spacing w:line="276" w:lineRule="auto"/>
                  <w:jc w:val="left"/>
                </w:pPr>
              </w:pPrChange>
            </w:pPr>
            <w:ins w:id="31144" w:author="phuong vu" w:date="2018-11-25T23:19:00Z">
              <w:r w:rsidRPr="00920004">
                <w:rPr>
                  <w:lang w:val="es-ES"/>
                  <w:rPrChange w:id="31145" w:author="phuong vu" w:date="2018-11-30T22:36:00Z">
                    <w:rPr>
                      <w:lang w:val="es-ES"/>
                    </w:rPr>
                  </w:rPrChange>
                </w:rPr>
                <w:t>Hiển thị chi tiết hóa đơn.</w:t>
              </w:r>
            </w:ins>
          </w:p>
          <w:p w14:paraId="7B4F0B44" w14:textId="5A27CE68" w:rsidR="00FB1C45" w:rsidRPr="00920004" w:rsidRDefault="00FB1C45" w:rsidP="00C960CE">
            <w:pPr>
              <w:rPr>
                <w:ins w:id="31146" w:author="phuong vu" w:date="2018-11-25T23:13:00Z"/>
                <w:lang w:val="es-ES"/>
                <w:rPrChange w:id="31147" w:author="phuong vu" w:date="2018-11-30T22:36:00Z">
                  <w:rPr>
                    <w:ins w:id="31148" w:author="phuong vu" w:date="2018-11-25T23:13:00Z"/>
                    <w:lang w:val="es-ES"/>
                  </w:rPr>
                </w:rPrChange>
              </w:rPr>
              <w:pPrChange w:id="31149" w:author="phuong vu" w:date="2018-11-30T22:05:00Z">
                <w:pPr>
                  <w:spacing w:line="276" w:lineRule="auto"/>
                  <w:jc w:val="left"/>
                </w:pPr>
              </w:pPrChange>
            </w:pPr>
            <w:ins w:id="31150" w:author="phuong vu" w:date="2018-11-25T23:19:00Z">
              <w:r w:rsidRPr="00920004">
                <w:rPr>
                  <w:lang w:val="es-ES"/>
                  <w:rPrChange w:id="31151" w:author="phuong vu" w:date="2018-11-30T22:36:00Z">
                    <w:rPr>
                      <w:lang w:val="es-ES"/>
                    </w:rPr>
                  </w:rPrChange>
                </w:rPr>
                <w:t>Hiển thị nút “In hóa đơn” và “cập nhật hóa đơn”</w:t>
              </w:r>
            </w:ins>
            <w:ins w:id="31152" w:author="phuong vu" w:date="2018-11-25T23:20:00Z">
              <w:r w:rsidRPr="00920004">
                <w:rPr>
                  <w:lang w:val="es-ES"/>
                  <w:rPrChange w:id="31153"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151F219" w14:textId="77777777" w:rsidR="00FB1C45" w:rsidRPr="00920004" w:rsidRDefault="00FB1C45" w:rsidP="00C960CE">
            <w:pPr>
              <w:rPr>
                <w:ins w:id="31154" w:author="phuong vu" w:date="2018-11-25T23:20:00Z"/>
                <w:lang w:val="es-ES"/>
                <w:rPrChange w:id="31155" w:author="phuong vu" w:date="2018-11-30T22:36:00Z">
                  <w:rPr>
                    <w:ins w:id="31156" w:author="phuong vu" w:date="2018-11-25T23:20:00Z"/>
                    <w:lang w:val="es-ES"/>
                  </w:rPr>
                </w:rPrChange>
              </w:rPr>
              <w:pPrChange w:id="31157" w:author="phuong vu" w:date="2018-11-30T22:05:00Z">
                <w:pPr>
                  <w:spacing w:line="276" w:lineRule="auto"/>
                  <w:jc w:val="left"/>
                </w:pPr>
              </w:pPrChange>
            </w:pPr>
            <w:ins w:id="31158" w:author="phuong vu" w:date="2018-11-25T23:20:00Z">
              <w:r w:rsidRPr="00920004">
                <w:rPr>
                  <w:lang w:val="es-ES"/>
                  <w:rPrChange w:id="31159" w:author="phuong vu" w:date="2018-11-30T22:36:00Z">
                    <w:rPr>
                      <w:lang w:val="es-ES"/>
                    </w:rPr>
                  </w:rPrChange>
                </w:rPr>
                <w:t>Hiển thị chi tiết hóa đơn.</w:t>
              </w:r>
            </w:ins>
          </w:p>
          <w:p w14:paraId="4272457B" w14:textId="2FC17B81" w:rsidR="0001206E" w:rsidRPr="00920004" w:rsidRDefault="00FB1C45" w:rsidP="00C960CE">
            <w:pPr>
              <w:rPr>
                <w:ins w:id="31160" w:author="phuong vu" w:date="2018-11-25T23:13:00Z"/>
                <w:lang w:val="es-ES"/>
                <w:rPrChange w:id="31161" w:author="phuong vu" w:date="2018-11-30T22:36:00Z">
                  <w:rPr>
                    <w:ins w:id="31162" w:author="phuong vu" w:date="2018-11-25T23:13:00Z"/>
                    <w:lang w:val="es-ES"/>
                  </w:rPr>
                </w:rPrChange>
              </w:rPr>
              <w:pPrChange w:id="31163" w:author="phuong vu" w:date="2018-11-30T22:05:00Z">
                <w:pPr>
                  <w:spacing w:line="276" w:lineRule="auto"/>
                  <w:jc w:val="left"/>
                </w:pPr>
              </w:pPrChange>
            </w:pPr>
            <w:ins w:id="31164" w:author="phuong vu" w:date="2018-11-25T23:20:00Z">
              <w:r w:rsidRPr="00920004">
                <w:rPr>
                  <w:lang w:val="es-ES"/>
                  <w:rPrChange w:id="31165" w:author="phuong vu" w:date="2018-11-30T22:36:00Z">
                    <w:rPr>
                      <w:lang w:val="es-ES"/>
                    </w:rPr>
                  </w:rPrChange>
                </w:rPr>
                <w:t>Hiển thị nút “</w:t>
              </w:r>
              <w:r w:rsidRPr="00920004">
                <w:rPr>
                  <w:lang w:val="es-ES"/>
                  <w:rPrChange w:id="31166" w:author="phuong vu" w:date="2018-11-30T22:36:00Z">
                    <w:rPr>
                      <w:i/>
                      <w:lang w:val="es-ES"/>
                    </w:rPr>
                  </w:rPrChange>
                </w:rPr>
                <w:t>In</w:t>
              </w:r>
              <w:r w:rsidRPr="00920004">
                <w:rPr>
                  <w:lang w:val="es-ES"/>
                  <w:rPrChange w:id="31167" w:author="phuong vu" w:date="2018-11-30T22:36:00Z">
                    <w:rPr>
                      <w:lang w:val="es-ES"/>
                    </w:rPr>
                  </w:rPrChange>
                </w:rPr>
                <w:t xml:space="preserve"> </w:t>
              </w:r>
              <w:r w:rsidRPr="00920004">
                <w:rPr>
                  <w:lang w:val="es-ES"/>
                  <w:rPrChange w:id="31168" w:author="phuong vu" w:date="2018-11-30T22:36:00Z">
                    <w:rPr>
                      <w:i/>
                      <w:lang w:val="es-ES"/>
                    </w:rPr>
                  </w:rPrChange>
                </w:rPr>
                <w:t>hóa đơn</w:t>
              </w:r>
              <w:r w:rsidRPr="00920004">
                <w:rPr>
                  <w:lang w:val="es-ES"/>
                  <w:rPrChange w:id="31169" w:author="phuong vu" w:date="2018-11-30T22:36:00Z">
                    <w:rPr>
                      <w:lang w:val="es-ES"/>
                    </w:rPr>
                  </w:rPrChange>
                </w:rPr>
                <w:t>” và “</w:t>
              </w:r>
              <w:r w:rsidRPr="00920004">
                <w:rPr>
                  <w:lang w:val="es-ES"/>
                  <w:rPrChange w:id="31170" w:author="phuong vu" w:date="2018-11-30T22:36:00Z">
                    <w:rPr>
                      <w:i/>
                      <w:lang w:val="es-ES"/>
                    </w:rPr>
                  </w:rPrChange>
                </w:rPr>
                <w:t>cập nhật hóa đơn</w:t>
              </w:r>
              <w:r w:rsidRPr="00920004">
                <w:rPr>
                  <w:lang w:val="es-ES"/>
                  <w:rPrChange w:id="31171"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4E051F5" w14:textId="77777777" w:rsidR="0001206E" w:rsidRPr="00920004" w:rsidRDefault="0001206E" w:rsidP="00C960CE">
            <w:pPr>
              <w:rPr>
                <w:ins w:id="31172" w:author="phuong vu" w:date="2018-11-25T23:13:00Z"/>
                <w:lang w:val="es-ES"/>
                <w:rPrChange w:id="31173" w:author="phuong vu" w:date="2018-11-30T22:36:00Z">
                  <w:rPr>
                    <w:ins w:id="31174" w:author="phuong vu" w:date="2018-11-25T23:13:00Z"/>
                    <w:lang w:val="es-ES"/>
                  </w:rPr>
                </w:rPrChange>
              </w:rPr>
              <w:pPrChange w:id="31175" w:author="phuong vu" w:date="2018-11-30T22:05:00Z">
                <w:pPr>
                  <w:spacing w:line="276" w:lineRule="auto"/>
                  <w:jc w:val="left"/>
                </w:pPr>
              </w:pPrChange>
            </w:pPr>
            <w:ins w:id="31176" w:author="phuong vu" w:date="2018-11-25T23:13:00Z">
              <w:r w:rsidRPr="00920004">
                <w:rPr>
                  <w:lang w:val="es-ES"/>
                  <w:rPrChange w:id="31177" w:author="phuong vu" w:date="2018-11-30T22:36:00Z">
                    <w:rPr>
                      <w:lang w:val="es-ES"/>
                    </w:rPr>
                  </w:rPrChange>
                </w:rPr>
                <w:t>Thành công</w:t>
              </w:r>
            </w:ins>
          </w:p>
        </w:tc>
      </w:tr>
      <w:tr w:rsidR="0001206E" w:rsidRPr="00920004" w14:paraId="07CB860A" w14:textId="77777777" w:rsidTr="00FA2022">
        <w:trPr>
          <w:ins w:id="31178"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6344FE20" w14:textId="77777777" w:rsidR="0001206E" w:rsidRPr="00920004" w:rsidRDefault="0001206E" w:rsidP="00BD0851">
            <w:pPr>
              <w:spacing w:before="240" w:line="0" w:lineRule="atLeast"/>
              <w:jc w:val="center"/>
              <w:rPr>
                <w:ins w:id="31179" w:author="phuong vu" w:date="2018-11-25T23:13:00Z"/>
                <w:bCs/>
                <w:lang w:val="es-ES"/>
                <w:rPrChange w:id="31180" w:author="phuong vu" w:date="2018-11-30T22:36:00Z">
                  <w:rPr>
                    <w:ins w:id="31181" w:author="phuong vu" w:date="2018-11-25T23:13:00Z"/>
                    <w:bCs/>
                    <w:lang w:val="es-ES"/>
                  </w:rPr>
                </w:rPrChange>
              </w:rPr>
              <w:pPrChange w:id="31182" w:author="phuong vu" w:date="2018-11-30T14:16:00Z">
                <w:pPr>
                  <w:spacing w:line="276" w:lineRule="auto"/>
                  <w:jc w:val="center"/>
                </w:pPr>
              </w:pPrChange>
            </w:pPr>
            <w:ins w:id="31183" w:author="phuong vu" w:date="2018-11-25T23:13:00Z">
              <w:r w:rsidRPr="00920004">
                <w:rPr>
                  <w:bCs/>
                  <w:lang w:val="es-ES"/>
                  <w:rPrChange w:id="31184"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68D606BC" w14:textId="12E95959" w:rsidR="0001206E" w:rsidRPr="00920004" w:rsidRDefault="0001206E" w:rsidP="00C960CE">
            <w:pPr>
              <w:rPr>
                <w:ins w:id="31185" w:author="phuong vu" w:date="2018-11-25T23:13:00Z"/>
                <w:lang w:val="es-ES"/>
                <w:rPrChange w:id="31186" w:author="phuong vu" w:date="2018-11-30T22:36:00Z">
                  <w:rPr>
                    <w:ins w:id="31187" w:author="phuong vu" w:date="2018-11-25T23:13:00Z"/>
                    <w:lang w:val="es-ES"/>
                  </w:rPr>
                </w:rPrChange>
              </w:rPr>
              <w:pPrChange w:id="31188" w:author="phuong vu" w:date="2018-11-30T22:05:00Z">
                <w:pPr>
                  <w:spacing w:line="276" w:lineRule="auto"/>
                  <w:jc w:val="left"/>
                </w:pPr>
              </w:pPrChange>
            </w:pPr>
            <w:ins w:id="31189" w:author="phuong vu" w:date="2018-11-25T23:13:00Z">
              <w:r w:rsidRPr="00920004">
                <w:rPr>
                  <w:lang w:val="es-ES"/>
                  <w:rPrChange w:id="31190" w:author="phuong vu" w:date="2018-11-30T22:36:00Z">
                    <w:rPr>
                      <w:lang w:val="es-ES"/>
                    </w:rPr>
                  </w:rPrChange>
                </w:rPr>
                <w:t xml:space="preserve">Dữ liệu lỗi, kết nối </w:t>
              </w:r>
            </w:ins>
            <w:ins w:id="31191" w:author="phuong vu" w:date="2018-11-30T13:58:00Z">
              <w:r w:rsidR="00184C15" w:rsidRPr="00920004">
                <w:rPr>
                  <w:lang w:val="es-ES"/>
                  <w:rPrChange w:id="31192" w:author="phuong vu" w:date="2018-11-30T22:36:00Z">
                    <w:rPr>
                      <w:lang w:val="es-ES"/>
                    </w:rPr>
                  </w:rPrChange>
                </w:rPr>
                <w:t>máy chủ</w:t>
              </w:r>
            </w:ins>
            <w:ins w:id="31193" w:author="phuong vu" w:date="2018-11-25T23:13:00Z">
              <w:r w:rsidRPr="00920004">
                <w:rPr>
                  <w:lang w:val="es-ES"/>
                  <w:rPrChange w:id="31194"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75CD56D3" w14:textId="77777777" w:rsidR="0001206E" w:rsidRPr="00920004" w:rsidRDefault="0001206E" w:rsidP="00C960CE">
            <w:pPr>
              <w:rPr>
                <w:ins w:id="31195" w:author="phuong vu" w:date="2018-11-25T23:13:00Z"/>
                <w:lang w:val="es-ES"/>
                <w:rPrChange w:id="31196" w:author="phuong vu" w:date="2018-11-30T22:36:00Z">
                  <w:rPr>
                    <w:ins w:id="31197" w:author="phuong vu" w:date="2018-11-25T23:13:00Z"/>
                    <w:lang w:val="es-ES"/>
                  </w:rPr>
                </w:rPrChange>
              </w:rPr>
              <w:pPrChange w:id="31198" w:author="phuong vu" w:date="2018-11-30T22:05:00Z">
                <w:pPr>
                  <w:spacing w:line="276" w:lineRule="auto"/>
                  <w:jc w:val="left"/>
                </w:pPr>
              </w:pPrChange>
            </w:pPr>
            <w:ins w:id="31199" w:author="phuong vu" w:date="2018-11-25T23:13:00Z">
              <w:r w:rsidRPr="00920004">
                <w:rPr>
                  <w:lang w:val="es-ES"/>
                  <w:rPrChange w:id="31200"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188D882" w14:textId="77777777" w:rsidR="0001206E" w:rsidRPr="00920004" w:rsidRDefault="0001206E" w:rsidP="00C960CE">
            <w:pPr>
              <w:rPr>
                <w:ins w:id="31201" w:author="phuong vu" w:date="2018-11-25T23:13:00Z"/>
                <w:lang w:val="es-ES"/>
                <w:rPrChange w:id="31202" w:author="phuong vu" w:date="2018-11-30T22:36:00Z">
                  <w:rPr>
                    <w:ins w:id="31203" w:author="phuong vu" w:date="2018-11-25T23:13:00Z"/>
                    <w:lang w:val="es-ES"/>
                  </w:rPr>
                </w:rPrChange>
              </w:rPr>
              <w:pPrChange w:id="31204" w:author="phuong vu" w:date="2018-11-30T22:05:00Z">
                <w:pPr>
                  <w:spacing w:line="276" w:lineRule="auto"/>
                  <w:jc w:val="left"/>
                </w:pPr>
              </w:pPrChange>
            </w:pPr>
            <w:ins w:id="31205" w:author="phuong vu" w:date="2018-11-25T23:13:00Z">
              <w:r w:rsidRPr="00920004">
                <w:rPr>
                  <w:lang w:val="es-ES"/>
                  <w:rPrChange w:id="31206"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9E6D6CE" w14:textId="77777777" w:rsidR="0001206E" w:rsidRPr="00920004" w:rsidRDefault="0001206E" w:rsidP="00C960CE">
            <w:pPr>
              <w:rPr>
                <w:ins w:id="31207" w:author="phuong vu" w:date="2018-11-25T23:13:00Z"/>
                <w:lang w:val="es-ES"/>
                <w:rPrChange w:id="31208" w:author="phuong vu" w:date="2018-11-30T22:36:00Z">
                  <w:rPr>
                    <w:ins w:id="31209" w:author="phuong vu" w:date="2018-11-25T23:13:00Z"/>
                    <w:lang w:val="es-ES"/>
                  </w:rPr>
                </w:rPrChange>
              </w:rPr>
              <w:pPrChange w:id="31210" w:author="phuong vu" w:date="2018-11-30T22:05:00Z">
                <w:pPr>
                  <w:spacing w:line="276" w:lineRule="auto"/>
                  <w:jc w:val="left"/>
                </w:pPr>
              </w:pPrChange>
            </w:pPr>
            <w:ins w:id="31211" w:author="phuong vu" w:date="2018-11-25T23:13:00Z">
              <w:r w:rsidRPr="00920004">
                <w:rPr>
                  <w:lang w:val="es-ES"/>
                  <w:rPrChange w:id="31212" w:author="phuong vu" w:date="2018-11-30T22:36:00Z">
                    <w:rPr>
                      <w:lang w:val="es-ES"/>
                    </w:rPr>
                  </w:rPrChange>
                </w:rPr>
                <w:t>Thành công</w:t>
              </w:r>
            </w:ins>
          </w:p>
        </w:tc>
      </w:tr>
    </w:tbl>
    <w:p w14:paraId="5E21FD7F" w14:textId="66F89FC6" w:rsidR="00FA2022" w:rsidRPr="00920004" w:rsidRDefault="00FA2022" w:rsidP="00A17FA5">
      <w:pPr>
        <w:pStyle w:val="Caption"/>
        <w:rPr>
          <w:ins w:id="31213" w:author="phuong vu" w:date="2018-11-25T23:28:00Z"/>
          <w:lang w:val="en-US"/>
          <w:rPrChange w:id="31214" w:author="phuong vu" w:date="2018-11-30T22:36:00Z">
            <w:rPr>
              <w:ins w:id="31215" w:author="phuong vu" w:date="2018-11-25T23:28:00Z"/>
            </w:rPr>
          </w:rPrChange>
        </w:rPr>
        <w:pPrChange w:id="31216" w:author="phuong vu" w:date="2018-11-30T22:42:00Z">
          <w:pPr>
            <w:pStyle w:val="Caption"/>
          </w:pPr>
        </w:pPrChange>
      </w:pPr>
      <w:bookmarkStart w:id="31217" w:name="_Toc531381643"/>
      <w:ins w:id="31218" w:author="phuong vu" w:date="2018-11-25T23:28:00Z">
        <w:r w:rsidRPr="00920004">
          <w:rPr>
            <w:rPrChange w:id="31219" w:author="phuong vu" w:date="2018-11-30T22:36:00Z">
              <w:rPr/>
            </w:rPrChange>
          </w:rPr>
          <w:t xml:space="preserve">Bảng </w:t>
        </w:r>
      </w:ins>
      <w:ins w:id="31220" w:author="phuong vu" w:date="2018-11-30T14:54:00Z">
        <w:r w:rsidR="00D632EE" w:rsidRPr="00920004">
          <w:rPr>
            <w:rPrChange w:id="31221" w:author="phuong vu" w:date="2018-11-30T22:36:00Z">
              <w:rPr/>
            </w:rPrChange>
          </w:rPr>
          <w:fldChar w:fldCharType="begin"/>
        </w:r>
        <w:r w:rsidR="00D632EE" w:rsidRPr="00920004">
          <w:rPr>
            <w:rPrChange w:id="31222" w:author="phuong vu" w:date="2018-11-30T22:36:00Z">
              <w:rPr/>
            </w:rPrChange>
          </w:rPr>
          <w:instrText xml:space="preserve"> STYLEREF 1 \s </w:instrText>
        </w:r>
      </w:ins>
      <w:r w:rsidR="00D632EE" w:rsidRPr="00920004">
        <w:rPr>
          <w:rPrChange w:id="31223" w:author="phuong vu" w:date="2018-11-30T22:36:00Z">
            <w:rPr/>
          </w:rPrChange>
        </w:rPr>
        <w:fldChar w:fldCharType="separate"/>
      </w:r>
      <w:r w:rsidR="00B5490C">
        <w:rPr>
          <w:noProof/>
        </w:rPr>
        <w:t>4</w:t>
      </w:r>
      <w:ins w:id="31224" w:author="phuong vu" w:date="2018-11-30T14:54:00Z">
        <w:r w:rsidR="00D632EE" w:rsidRPr="00920004">
          <w:rPr>
            <w:rPrChange w:id="31225" w:author="phuong vu" w:date="2018-11-30T22:36:00Z">
              <w:rPr/>
            </w:rPrChange>
          </w:rPr>
          <w:fldChar w:fldCharType="end"/>
        </w:r>
        <w:r w:rsidR="00D632EE" w:rsidRPr="00920004">
          <w:rPr>
            <w:rPrChange w:id="31226" w:author="phuong vu" w:date="2018-11-30T22:36:00Z">
              <w:rPr/>
            </w:rPrChange>
          </w:rPr>
          <w:t>.</w:t>
        </w:r>
        <w:r w:rsidR="00D632EE" w:rsidRPr="00920004">
          <w:rPr>
            <w:rPrChange w:id="31227" w:author="phuong vu" w:date="2018-11-30T22:36:00Z">
              <w:rPr/>
            </w:rPrChange>
          </w:rPr>
          <w:fldChar w:fldCharType="begin"/>
        </w:r>
        <w:r w:rsidR="00D632EE" w:rsidRPr="00920004">
          <w:rPr>
            <w:rPrChange w:id="31228" w:author="phuong vu" w:date="2018-11-30T22:36:00Z">
              <w:rPr/>
            </w:rPrChange>
          </w:rPr>
          <w:instrText xml:space="preserve"> SEQ Bảng \* ARABIC \s 1 </w:instrText>
        </w:r>
      </w:ins>
      <w:r w:rsidR="00D632EE" w:rsidRPr="00920004">
        <w:rPr>
          <w:rPrChange w:id="31229" w:author="phuong vu" w:date="2018-11-30T22:36:00Z">
            <w:rPr/>
          </w:rPrChange>
        </w:rPr>
        <w:fldChar w:fldCharType="separate"/>
      </w:r>
      <w:ins w:id="31230" w:author="phuong vu" w:date="2018-11-30T22:44:00Z">
        <w:r w:rsidR="00B5490C">
          <w:rPr>
            <w:noProof/>
          </w:rPr>
          <w:t>6</w:t>
        </w:r>
      </w:ins>
      <w:ins w:id="31231" w:author="phuong vu" w:date="2018-11-30T14:54:00Z">
        <w:r w:rsidR="00D632EE" w:rsidRPr="00920004">
          <w:rPr>
            <w:rPrChange w:id="31232" w:author="phuong vu" w:date="2018-11-30T22:36:00Z">
              <w:rPr/>
            </w:rPrChange>
          </w:rPr>
          <w:fldChar w:fldCharType="end"/>
        </w:r>
      </w:ins>
      <w:ins w:id="31233" w:author="phuong vu" w:date="2018-11-25T23:28:00Z">
        <w:r w:rsidRPr="00920004">
          <w:rPr>
            <w:lang w:val="en-US"/>
            <w:rPrChange w:id="31234" w:author="phuong vu" w:date="2018-11-30T22:36:00Z">
              <w:rPr>
                <w:lang w:val="en-US"/>
              </w:rPr>
            </w:rPrChange>
          </w:rPr>
          <w:t xml:space="preserve"> Kiểm thử chức năng tạo hóa đơn đơn hàng</w:t>
        </w:r>
        <w:bookmarkEnd w:id="31217"/>
      </w:ins>
    </w:p>
    <w:p w14:paraId="2F432260" w14:textId="609760B2" w:rsidR="0001206E" w:rsidRPr="00920004" w:rsidRDefault="00FB1C45" w:rsidP="00BD0851">
      <w:pPr>
        <w:pStyle w:val="Heading4"/>
        <w:spacing w:before="240" w:line="0" w:lineRule="atLeast"/>
        <w:rPr>
          <w:ins w:id="31235" w:author="phuong vu" w:date="2018-11-25T23:21:00Z"/>
          <w:lang w:val="en-US"/>
          <w:rPrChange w:id="31236" w:author="phuong vu" w:date="2018-11-30T22:36:00Z">
            <w:rPr>
              <w:ins w:id="31237" w:author="phuong vu" w:date="2018-11-25T23:21:00Z"/>
              <w:lang w:val="en-US"/>
            </w:rPr>
          </w:rPrChange>
        </w:rPr>
        <w:pPrChange w:id="31238" w:author="phuong vu" w:date="2018-11-30T14:16:00Z">
          <w:pPr>
            <w:pStyle w:val="Heading4"/>
          </w:pPr>
        </w:pPrChange>
      </w:pPr>
      <w:bookmarkStart w:id="31239" w:name="_Toc531381545"/>
      <w:ins w:id="31240" w:author="phuong vu" w:date="2018-11-25T23:21:00Z">
        <w:r w:rsidRPr="00920004">
          <w:rPr>
            <w:lang w:val="en-US"/>
            <w:rPrChange w:id="31241" w:author="phuong vu" w:date="2018-11-30T22:36:00Z">
              <w:rPr>
                <w:lang w:val="en-US"/>
              </w:rPr>
            </w:rPrChange>
          </w:rPr>
          <w:lastRenderedPageBreak/>
          <w:t>Cập nhật hóa đơn</w:t>
        </w:r>
        <w:bookmarkEnd w:id="31239"/>
      </w:ins>
    </w:p>
    <w:p w14:paraId="13ABE038" w14:textId="77777777" w:rsidR="00FB1C45" w:rsidRPr="00920004" w:rsidRDefault="00FB1C45" w:rsidP="00C960CE">
      <w:pPr>
        <w:ind w:firstLine="720"/>
        <w:rPr>
          <w:ins w:id="31242" w:author="phuong vu" w:date="2018-11-25T23:21:00Z"/>
          <w:lang w:val="en-US"/>
          <w:rPrChange w:id="31243" w:author="phuong vu" w:date="2018-11-30T22:36:00Z">
            <w:rPr>
              <w:ins w:id="31244" w:author="phuong vu" w:date="2018-11-25T23:21:00Z"/>
              <w:lang w:val="en-US"/>
            </w:rPr>
          </w:rPrChange>
        </w:rPr>
        <w:pPrChange w:id="31245" w:author="phuong vu" w:date="2018-11-30T22:05:00Z">
          <w:pPr>
            <w:spacing w:line="276" w:lineRule="auto"/>
          </w:pPr>
        </w:pPrChange>
      </w:pPr>
      <w:ins w:id="31246" w:author="phuong vu" w:date="2018-11-25T23:21:00Z">
        <w:r w:rsidRPr="00920004">
          <w:rPr>
            <w:b/>
            <w:lang w:val="en-US"/>
            <w:rPrChange w:id="31247" w:author="phuong vu" w:date="2018-11-30T22:36:00Z">
              <w:rPr>
                <w:b/>
                <w:lang w:val="en-US"/>
              </w:rPr>
            </w:rPrChange>
          </w:rPr>
          <w:t>Mục đích:</w:t>
        </w:r>
        <w:r w:rsidRPr="00920004">
          <w:rPr>
            <w:lang w:val="en-US"/>
            <w:rPrChange w:id="31248" w:author="phuong vu" w:date="2018-11-30T22:36:00Z">
              <w:rPr>
                <w:lang w:val="en-US"/>
              </w:rPr>
            </w:rPrChange>
          </w:rPr>
          <w:t xml:space="preserve"> Tìm ra lỗi về thông báo khi thực hiện hoàn tất xử lí, lỗi chuyển trang, hiển thị dữ liệu không đúng với mục đích.</w:t>
        </w:r>
      </w:ins>
    </w:p>
    <w:p w14:paraId="43C57605" w14:textId="77777777" w:rsidR="00FB1C45" w:rsidRPr="00920004" w:rsidRDefault="00FB1C45" w:rsidP="00C960CE">
      <w:pPr>
        <w:ind w:firstLine="720"/>
        <w:rPr>
          <w:ins w:id="31249" w:author="phuong vu" w:date="2018-11-25T23:21:00Z"/>
          <w:lang w:val="en-US"/>
          <w:rPrChange w:id="31250" w:author="phuong vu" w:date="2018-11-30T22:36:00Z">
            <w:rPr>
              <w:ins w:id="31251" w:author="phuong vu" w:date="2018-11-25T23:21:00Z"/>
              <w:lang w:val="en-US"/>
            </w:rPr>
          </w:rPrChange>
        </w:rPr>
        <w:pPrChange w:id="31252" w:author="phuong vu" w:date="2018-11-30T22:05:00Z">
          <w:pPr>
            <w:spacing w:line="276" w:lineRule="auto"/>
          </w:pPr>
        </w:pPrChange>
      </w:pPr>
      <w:ins w:id="31253" w:author="phuong vu" w:date="2018-11-25T23:21:00Z">
        <w:r w:rsidRPr="00920004">
          <w:rPr>
            <w:b/>
            <w:lang w:val="en-US"/>
            <w:rPrChange w:id="31254" w:author="phuong vu" w:date="2018-11-30T22:36:00Z">
              <w:rPr>
                <w:b/>
                <w:lang w:val="en-US"/>
              </w:rPr>
            </w:rPrChange>
          </w:rPr>
          <w:t>Tiền điều kiện:</w:t>
        </w:r>
        <w:r w:rsidRPr="00920004">
          <w:rPr>
            <w:lang w:val="en-US"/>
            <w:rPrChange w:id="31255" w:author="phuong vu" w:date="2018-11-30T22:36:00Z">
              <w:rPr>
                <w:lang w:val="en-US"/>
              </w:rPr>
            </w:rPrChange>
          </w:rPr>
          <w:t xml:space="preserve"> Đăng nhập thành công vào trang quản lí dành cho nhân viên chi nhánh.</w:t>
        </w:r>
      </w:ins>
    </w:p>
    <w:p w14:paraId="094D8812" w14:textId="77777777" w:rsidR="00FB1C45" w:rsidRPr="00920004" w:rsidRDefault="00FB1C45" w:rsidP="00C960CE">
      <w:pPr>
        <w:ind w:left="720"/>
        <w:rPr>
          <w:ins w:id="31256" w:author="phuong vu" w:date="2018-11-25T23:21:00Z"/>
          <w:b/>
          <w:lang w:val="en-US"/>
          <w:rPrChange w:id="31257" w:author="phuong vu" w:date="2018-11-30T22:36:00Z">
            <w:rPr>
              <w:ins w:id="31258" w:author="phuong vu" w:date="2018-11-25T23:21:00Z"/>
              <w:b/>
              <w:lang w:val="en-US"/>
            </w:rPr>
          </w:rPrChange>
        </w:rPr>
        <w:pPrChange w:id="31259" w:author="phuong vu" w:date="2018-11-30T22:06:00Z">
          <w:pPr>
            <w:spacing w:line="276" w:lineRule="auto"/>
          </w:pPr>
        </w:pPrChange>
      </w:pPr>
      <w:ins w:id="31260" w:author="phuong vu" w:date="2018-11-25T23:21:00Z">
        <w:r w:rsidRPr="00920004">
          <w:rPr>
            <w:b/>
            <w:lang w:val="en-US"/>
            <w:rPrChange w:id="31261" w:author="phuong vu" w:date="2018-11-30T22:36:00Z">
              <w:rPr>
                <w:b/>
                <w:lang w:val="en-US"/>
              </w:rPr>
            </w:rPrChange>
          </w:rPr>
          <w:t>Mô tả:</w:t>
        </w:r>
      </w:ins>
    </w:p>
    <w:p w14:paraId="7E69BD61" w14:textId="77777777" w:rsidR="00FB1C45" w:rsidRPr="00920004" w:rsidRDefault="00FB1C45" w:rsidP="00C960CE">
      <w:pPr>
        <w:ind w:left="720"/>
        <w:rPr>
          <w:ins w:id="31262" w:author="phuong vu" w:date="2018-11-25T23:21:00Z"/>
          <w:lang w:val="en-US"/>
          <w:rPrChange w:id="31263" w:author="phuong vu" w:date="2018-11-30T22:36:00Z">
            <w:rPr>
              <w:ins w:id="31264" w:author="phuong vu" w:date="2018-11-25T23:21:00Z"/>
              <w:lang w:val="en-US"/>
            </w:rPr>
          </w:rPrChange>
        </w:rPr>
        <w:pPrChange w:id="31265" w:author="phuong vu" w:date="2018-11-30T22:06:00Z">
          <w:pPr>
            <w:spacing w:line="276" w:lineRule="auto"/>
          </w:pPr>
        </w:pPrChange>
      </w:pPr>
      <w:ins w:id="31266" w:author="phuong vu" w:date="2018-11-25T23:21:00Z">
        <w:r w:rsidRPr="00920004">
          <w:rPr>
            <w:b/>
            <w:lang w:val="en-US"/>
            <w:rPrChange w:id="31267" w:author="phuong vu" w:date="2018-11-30T22:36:00Z">
              <w:rPr>
                <w:b/>
                <w:lang w:val="en-US"/>
              </w:rPr>
            </w:rPrChange>
          </w:rPr>
          <w:t xml:space="preserve">- </w:t>
        </w:r>
        <w:r w:rsidRPr="00920004">
          <w:rPr>
            <w:lang w:val="en-US"/>
            <w:rPrChange w:id="31268" w:author="phuong vu" w:date="2018-11-30T22:36:00Z">
              <w:rPr>
                <w:lang w:val="en-US"/>
              </w:rPr>
            </w:rPrChange>
          </w:rPr>
          <w:t>Bước 1: Mở trang web tại địa chỉ: localhost:3000.</w:t>
        </w:r>
      </w:ins>
    </w:p>
    <w:p w14:paraId="39931DD6" w14:textId="77777777" w:rsidR="00FB1C45" w:rsidRPr="00920004" w:rsidRDefault="00FB1C45" w:rsidP="00C960CE">
      <w:pPr>
        <w:ind w:left="720"/>
        <w:rPr>
          <w:ins w:id="31269" w:author="phuong vu" w:date="2018-11-25T23:21:00Z"/>
          <w:lang w:val="en-US"/>
          <w:rPrChange w:id="31270" w:author="phuong vu" w:date="2018-11-30T22:36:00Z">
            <w:rPr>
              <w:ins w:id="31271" w:author="phuong vu" w:date="2018-11-25T23:21:00Z"/>
              <w:lang w:val="en-US"/>
            </w:rPr>
          </w:rPrChange>
        </w:rPr>
        <w:pPrChange w:id="31272" w:author="phuong vu" w:date="2018-11-30T22:06:00Z">
          <w:pPr>
            <w:spacing w:line="276" w:lineRule="auto"/>
          </w:pPr>
        </w:pPrChange>
      </w:pPr>
      <w:ins w:id="31273" w:author="phuong vu" w:date="2018-11-25T23:21:00Z">
        <w:r w:rsidRPr="00920004">
          <w:rPr>
            <w:lang w:val="en-US"/>
            <w:rPrChange w:id="31274" w:author="phuong vu" w:date="2018-11-30T22:36:00Z">
              <w:rPr>
                <w:lang w:val="en-US"/>
              </w:rPr>
            </w:rPrChange>
          </w:rPr>
          <w:t>- Bước 2: Đăng nhập thành công vào hệ thống.</w:t>
        </w:r>
      </w:ins>
    </w:p>
    <w:p w14:paraId="5BEC6E49" w14:textId="77777777" w:rsidR="00FB1C45" w:rsidRPr="00920004" w:rsidRDefault="00FB1C45" w:rsidP="00C960CE">
      <w:pPr>
        <w:ind w:left="720"/>
        <w:rPr>
          <w:ins w:id="31275" w:author="phuong vu" w:date="2018-11-25T23:21:00Z"/>
          <w:lang w:val="en-US"/>
          <w:rPrChange w:id="31276" w:author="phuong vu" w:date="2018-11-30T22:36:00Z">
            <w:rPr>
              <w:ins w:id="31277" w:author="phuong vu" w:date="2018-11-25T23:21:00Z"/>
              <w:lang w:val="en-US"/>
            </w:rPr>
          </w:rPrChange>
        </w:rPr>
        <w:pPrChange w:id="31278" w:author="phuong vu" w:date="2018-11-30T22:06:00Z">
          <w:pPr>
            <w:spacing w:line="276" w:lineRule="auto"/>
          </w:pPr>
        </w:pPrChange>
      </w:pPr>
      <w:ins w:id="31279" w:author="phuong vu" w:date="2018-11-25T23:21:00Z">
        <w:r w:rsidRPr="00920004">
          <w:rPr>
            <w:lang w:val="en-US"/>
            <w:rPrChange w:id="31280" w:author="phuong vu" w:date="2018-11-30T22:36:00Z">
              <w:rPr>
                <w:lang w:val="en-US"/>
              </w:rPr>
            </w:rPrChange>
          </w:rPr>
          <w:t>- Bước 3: Chọn chức năng “</w:t>
        </w:r>
        <w:r w:rsidRPr="00920004">
          <w:rPr>
            <w:lang w:val="en-US"/>
            <w:rPrChange w:id="31281" w:author="phuong vu" w:date="2018-11-30T22:36:00Z">
              <w:rPr>
                <w:i/>
                <w:lang w:val="en-US"/>
              </w:rPr>
            </w:rPrChange>
          </w:rPr>
          <w:t>Đơn hàng khách hàng</w:t>
        </w:r>
        <w:r w:rsidRPr="00920004">
          <w:rPr>
            <w:lang w:val="en-US"/>
            <w:rPrChange w:id="31282" w:author="phuong vu" w:date="2018-11-30T22:36:00Z">
              <w:rPr>
                <w:lang w:val="en-US"/>
              </w:rPr>
            </w:rPrChange>
          </w:rPr>
          <w:t>”.</w:t>
        </w:r>
      </w:ins>
    </w:p>
    <w:p w14:paraId="184FD4AB" w14:textId="77777777" w:rsidR="00FB1C45" w:rsidRPr="00920004" w:rsidRDefault="00FB1C45" w:rsidP="00C960CE">
      <w:pPr>
        <w:ind w:left="720"/>
        <w:rPr>
          <w:ins w:id="31283" w:author="phuong vu" w:date="2018-11-25T23:21:00Z"/>
          <w:lang w:val="en-US"/>
          <w:rPrChange w:id="31284" w:author="phuong vu" w:date="2018-11-30T22:36:00Z">
            <w:rPr>
              <w:ins w:id="31285" w:author="phuong vu" w:date="2018-11-25T23:21:00Z"/>
              <w:lang w:val="en-US"/>
            </w:rPr>
          </w:rPrChange>
        </w:rPr>
        <w:pPrChange w:id="31286" w:author="phuong vu" w:date="2018-11-30T22:06:00Z">
          <w:pPr>
            <w:spacing w:line="276" w:lineRule="auto"/>
          </w:pPr>
        </w:pPrChange>
      </w:pPr>
      <w:ins w:id="31287" w:author="phuong vu" w:date="2018-11-25T23:21:00Z">
        <w:r w:rsidRPr="00920004">
          <w:rPr>
            <w:lang w:val="en-US"/>
            <w:rPrChange w:id="31288" w:author="phuong vu" w:date="2018-11-30T22:36:00Z">
              <w:rPr>
                <w:lang w:val="en-US"/>
              </w:rPr>
            </w:rPrChange>
          </w:rPr>
          <w:t>- Bước 4: Xem danh sách đơn hàng trạng thái “</w:t>
        </w:r>
        <w:r w:rsidRPr="00920004">
          <w:rPr>
            <w:lang w:val="en-US"/>
            <w:rPrChange w:id="31289" w:author="phuong vu" w:date="2018-11-30T22:36:00Z">
              <w:rPr>
                <w:i/>
                <w:lang w:val="en-US"/>
              </w:rPr>
            </w:rPrChange>
          </w:rPr>
          <w:t>đã hoàn tất xử lí</w:t>
        </w:r>
        <w:r w:rsidRPr="00920004">
          <w:rPr>
            <w:lang w:val="en-US"/>
            <w:rPrChange w:id="31290" w:author="phuong vu" w:date="2018-11-30T22:36:00Z">
              <w:rPr>
                <w:lang w:val="en-US"/>
              </w:rPr>
            </w:rPrChange>
          </w:rPr>
          <w:t>”.</w:t>
        </w:r>
      </w:ins>
    </w:p>
    <w:p w14:paraId="499E580C" w14:textId="77777777" w:rsidR="00FB1C45" w:rsidRPr="00920004" w:rsidRDefault="00FB1C45" w:rsidP="00C960CE">
      <w:pPr>
        <w:ind w:left="720"/>
        <w:rPr>
          <w:ins w:id="31291" w:author="phuong vu" w:date="2018-11-25T23:21:00Z"/>
          <w:lang w:val="en-US"/>
          <w:rPrChange w:id="31292" w:author="phuong vu" w:date="2018-11-30T22:36:00Z">
            <w:rPr>
              <w:ins w:id="31293" w:author="phuong vu" w:date="2018-11-25T23:21:00Z"/>
              <w:lang w:val="en-US"/>
            </w:rPr>
          </w:rPrChange>
        </w:rPr>
        <w:pPrChange w:id="31294" w:author="phuong vu" w:date="2018-11-30T22:06:00Z">
          <w:pPr>
            <w:spacing w:line="276" w:lineRule="auto"/>
          </w:pPr>
        </w:pPrChange>
      </w:pPr>
      <w:ins w:id="31295" w:author="phuong vu" w:date="2018-11-25T23:21:00Z">
        <w:r w:rsidRPr="00920004">
          <w:rPr>
            <w:lang w:val="en-US"/>
            <w:rPrChange w:id="31296" w:author="phuong vu" w:date="2018-11-30T22:36:00Z">
              <w:rPr>
                <w:lang w:val="en-US"/>
              </w:rPr>
            </w:rPrChange>
          </w:rPr>
          <w:t>- Bước 5: Chọn đơn hàng bằng cách nhấn lên tên khách hàng.</w:t>
        </w:r>
      </w:ins>
    </w:p>
    <w:p w14:paraId="5AA4997A" w14:textId="77777777" w:rsidR="00FB1C45" w:rsidRPr="00920004" w:rsidRDefault="00FB1C45" w:rsidP="00C960CE">
      <w:pPr>
        <w:ind w:left="720"/>
        <w:rPr>
          <w:ins w:id="31297" w:author="phuong vu" w:date="2018-11-25T23:21:00Z"/>
          <w:lang w:val="en-US"/>
          <w:rPrChange w:id="31298" w:author="phuong vu" w:date="2018-11-30T22:36:00Z">
            <w:rPr>
              <w:ins w:id="31299" w:author="phuong vu" w:date="2018-11-25T23:21:00Z"/>
              <w:lang w:val="en-US"/>
            </w:rPr>
          </w:rPrChange>
        </w:rPr>
        <w:pPrChange w:id="31300" w:author="phuong vu" w:date="2018-11-30T22:06:00Z">
          <w:pPr>
            <w:spacing w:line="276" w:lineRule="auto"/>
          </w:pPr>
        </w:pPrChange>
      </w:pPr>
      <w:ins w:id="31301" w:author="phuong vu" w:date="2018-11-25T23:21:00Z">
        <w:r w:rsidRPr="00920004">
          <w:rPr>
            <w:lang w:val="en-US"/>
            <w:rPrChange w:id="31302" w:author="phuong vu" w:date="2018-11-30T22:36:00Z">
              <w:rPr>
                <w:lang w:val="en-US"/>
              </w:rPr>
            </w:rPrChange>
          </w:rPr>
          <w:t>- Bước 6: Thực hiện tạo hóa đơn.</w:t>
        </w:r>
      </w:ins>
    </w:p>
    <w:p w14:paraId="77A0C458" w14:textId="2F3D6DF9" w:rsidR="00FB1C45" w:rsidRPr="00920004" w:rsidRDefault="00FB1C45" w:rsidP="00C960CE">
      <w:pPr>
        <w:ind w:left="720"/>
        <w:rPr>
          <w:ins w:id="31303" w:author="phuong vu" w:date="2018-11-25T23:21:00Z"/>
          <w:lang w:val="en-US"/>
          <w:rPrChange w:id="31304" w:author="phuong vu" w:date="2018-11-30T22:36:00Z">
            <w:rPr>
              <w:ins w:id="31305" w:author="phuong vu" w:date="2018-11-25T23:21:00Z"/>
              <w:lang w:val="en-US"/>
            </w:rPr>
          </w:rPrChange>
        </w:rPr>
        <w:pPrChange w:id="31306" w:author="phuong vu" w:date="2018-11-30T22:06:00Z">
          <w:pPr>
            <w:spacing w:line="276" w:lineRule="auto"/>
          </w:pPr>
        </w:pPrChange>
      </w:pPr>
      <w:ins w:id="31307" w:author="phuong vu" w:date="2018-11-25T23:21:00Z">
        <w:r w:rsidRPr="00920004">
          <w:rPr>
            <w:lang w:val="en-US"/>
            <w:rPrChange w:id="31308" w:author="phuong vu" w:date="2018-11-30T22:36:00Z">
              <w:rPr>
                <w:lang w:val="en-US"/>
              </w:rPr>
            </w:rPrChange>
          </w:rPr>
          <w:t>- Bước 7: Xem hóa đơn.</w:t>
        </w:r>
      </w:ins>
    </w:p>
    <w:p w14:paraId="62B0BAE7" w14:textId="7F556AB4" w:rsidR="00FB1C45" w:rsidRPr="00920004" w:rsidRDefault="00FB1C45" w:rsidP="00C960CE">
      <w:pPr>
        <w:ind w:left="720"/>
        <w:rPr>
          <w:ins w:id="31309" w:author="phuong vu" w:date="2018-11-25T23:21:00Z"/>
          <w:lang w:val="en-US"/>
          <w:rPrChange w:id="31310" w:author="phuong vu" w:date="2018-11-30T22:36:00Z">
            <w:rPr>
              <w:ins w:id="31311" w:author="phuong vu" w:date="2018-11-25T23:21:00Z"/>
              <w:lang w:val="en-US"/>
            </w:rPr>
          </w:rPrChange>
        </w:rPr>
        <w:pPrChange w:id="31312" w:author="phuong vu" w:date="2018-11-30T22:06:00Z">
          <w:pPr>
            <w:spacing w:line="276" w:lineRule="auto"/>
          </w:pPr>
        </w:pPrChange>
      </w:pPr>
      <w:ins w:id="31313" w:author="phuong vu" w:date="2018-11-25T23:21:00Z">
        <w:r w:rsidRPr="00920004">
          <w:rPr>
            <w:lang w:val="en-US"/>
            <w:rPrChange w:id="31314" w:author="phuong vu" w:date="2018-11-30T22:36:00Z">
              <w:rPr>
                <w:lang w:val="en-US"/>
              </w:rPr>
            </w:rPrChange>
          </w:rPr>
          <w:t>- Bước 8: Chọn Cậ</w:t>
        </w:r>
      </w:ins>
      <w:ins w:id="31315" w:author="phuong vu" w:date="2018-11-25T23:22:00Z">
        <w:r w:rsidRPr="00920004">
          <w:rPr>
            <w:lang w:val="en-US"/>
            <w:rPrChange w:id="31316" w:author="phuong vu" w:date="2018-11-30T22:36:00Z">
              <w:rPr>
                <w:lang w:val="en-US"/>
              </w:rPr>
            </w:rPrChange>
          </w:rPr>
          <w:t>p nhật hóa đơn.</w:t>
        </w:r>
      </w:ins>
    </w:p>
    <w:p w14:paraId="6EF64A2E" w14:textId="77777777" w:rsidR="00FB1C45" w:rsidRPr="00920004" w:rsidRDefault="00FB1C45" w:rsidP="00BD0851">
      <w:pPr>
        <w:spacing w:before="240" w:line="0" w:lineRule="atLeast"/>
        <w:rPr>
          <w:ins w:id="31317" w:author="phuong vu" w:date="2018-11-25T23:22:00Z"/>
          <w:b/>
          <w:lang w:val="en-US"/>
          <w:rPrChange w:id="31318" w:author="phuong vu" w:date="2018-11-30T22:36:00Z">
            <w:rPr>
              <w:ins w:id="31319" w:author="phuong vu" w:date="2018-11-25T23:22:00Z"/>
              <w:b/>
              <w:lang w:val="en-US"/>
            </w:rPr>
          </w:rPrChange>
        </w:rPr>
        <w:pPrChange w:id="31320" w:author="phuong vu" w:date="2018-11-30T14:16:00Z">
          <w:pPr/>
        </w:pPrChange>
      </w:pPr>
      <w:ins w:id="31321" w:author="phuong vu" w:date="2018-11-25T23:21:00Z">
        <w:r w:rsidRPr="00920004">
          <w:rPr>
            <w:lang w:val="en-US"/>
            <w:rPrChange w:id="31322" w:author="phuong vu" w:date="2018-11-30T22:36:00Z">
              <w:rPr>
                <w:lang w:val="en-US"/>
              </w:rPr>
            </w:rPrChange>
          </w:rPr>
          <w:tab/>
        </w:r>
        <w:r w:rsidRPr="00920004">
          <w:rPr>
            <w:b/>
            <w:lang w:val="en-US"/>
            <w:rPrChange w:id="31323"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B1C45" w:rsidRPr="00920004" w14:paraId="43CBBEE7" w14:textId="77777777" w:rsidTr="00FA2022">
        <w:trPr>
          <w:ins w:id="31324"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hideMark/>
          </w:tcPr>
          <w:p w14:paraId="7988B0BB" w14:textId="77777777" w:rsidR="00FB1C45" w:rsidRPr="00920004" w:rsidRDefault="00FB1C45" w:rsidP="00C960CE">
            <w:pPr>
              <w:jc w:val="center"/>
              <w:rPr>
                <w:ins w:id="31325" w:author="phuong vu" w:date="2018-11-25T23:22:00Z"/>
                <w:b/>
                <w:lang w:val="es-ES"/>
                <w:rPrChange w:id="31326" w:author="phuong vu" w:date="2018-11-30T22:36:00Z">
                  <w:rPr>
                    <w:ins w:id="31327" w:author="phuong vu" w:date="2018-11-25T23:22:00Z"/>
                    <w:lang w:val="es-ES"/>
                  </w:rPr>
                </w:rPrChange>
              </w:rPr>
              <w:pPrChange w:id="31328" w:author="phuong vu" w:date="2018-11-30T22:06:00Z">
                <w:pPr>
                  <w:spacing w:line="276" w:lineRule="auto"/>
                  <w:jc w:val="center"/>
                </w:pPr>
              </w:pPrChange>
            </w:pPr>
            <w:ins w:id="31329" w:author="phuong vu" w:date="2018-11-25T23:22:00Z">
              <w:r w:rsidRPr="00920004">
                <w:rPr>
                  <w:b/>
                  <w:lang w:val="es-ES"/>
                  <w:rPrChange w:id="31330"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F0F70A" w14:textId="77777777" w:rsidR="00FB1C45" w:rsidRPr="00920004" w:rsidRDefault="00FB1C45" w:rsidP="00C960CE">
            <w:pPr>
              <w:jc w:val="center"/>
              <w:rPr>
                <w:ins w:id="31331" w:author="phuong vu" w:date="2018-11-25T23:22:00Z"/>
                <w:b/>
                <w:lang w:val="es-ES"/>
                <w:rPrChange w:id="31332" w:author="phuong vu" w:date="2018-11-30T22:36:00Z">
                  <w:rPr>
                    <w:ins w:id="31333" w:author="phuong vu" w:date="2018-11-25T23:22:00Z"/>
                    <w:lang w:val="es-ES"/>
                  </w:rPr>
                </w:rPrChange>
              </w:rPr>
              <w:pPrChange w:id="31334" w:author="phuong vu" w:date="2018-11-30T22:06:00Z">
                <w:pPr>
                  <w:spacing w:line="276" w:lineRule="auto"/>
                  <w:jc w:val="center"/>
                </w:pPr>
              </w:pPrChange>
            </w:pPr>
            <w:ins w:id="31335" w:author="phuong vu" w:date="2018-11-25T23:22:00Z">
              <w:r w:rsidRPr="00920004">
                <w:rPr>
                  <w:b/>
                  <w:lang w:val="es-ES"/>
                  <w:rPrChange w:id="31336"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641ECE9" w14:textId="77777777" w:rsidR="00FB1C45" w:rsidRPr="00920004" w:rsidRDefault="00FB1C45" w:rsidP="00C960CE">
            <w:pPr>
              <w:jc w:val="center"/>
              <w:rPr>
                <w:ins w:id="31337" w:author="phuong vu" w:date="2018-11-25T23:22:00Z"/>
                <w:b/>
                <w:lang w:val="es-ES"/>
                <w:rPrChange w:id="31338" w:author="phuong vu" w:date="2018-11-30T22:36:00Z">
                  <w:rPr>
                    <w:ins w:id="31339" w:author="phuong vu" w:date="2018-11-25T23:22:00Z"/>
                    <w:lang w:val="es-ES"/>
                  </w:rPr>
                </w:rPrChange>
              </w:rPr>
              <w:pPrChange w:id="31340" w:author="phuong vu" w:date="2018-11-30T22:06:00Z">
                <w:pPr>
                  <w:spacing w:line="276" w:lineRule="auto"/>
                  <w:jc w:val="center"/>
                </w:pPr>
              </w:pPrChange>
            </w:pPr>
            <w:ins w:id="31341" w:author="phuong vu" w:date="2018-11-25T23:22:00Z">
              <w:r w:rsidRPr="00920004">
                <w:rPr>
                  <w:b/>
                  <w:lang w:val="es-ES"/>
                  <w:rPrChange w:id="31342"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A2A7BEA" w14:textId="77777777" w:rsidR="00FB1C45" w:rsidRPr="00920004" w:rsidRDefault="00FB1C45" w:rsidP="00C960CE">
            <w:pPr>
              <w:jc w:val="center"/>
              <w:rPr>
                <w:ins w:id="31343" w:author="phuong vu" w:date="2018-11-25T23:22:00Z"/>
                <w:b/>
                <w:lang w:val="es-ES"/>
                <w:rPrChange w:id="31344" w:author="phuong vu" w:date="2018-11-30T22:36:00Z">
                  <w:rPr>
                    <w:ins w:id="31345" w:author="phuong vu" w:date="2018-11-25T23:22:00Z"/>
                    <w:lang w:val="es-ES"/>
                  </w:rPr>
                </w:rPrChange>
              </w:rPr>
              <w:pPrChange w:id="31346" w:author="phuong vu" w:date="2018-11-30T22:06:00Z">
                <w:pPr>
                  <w:spacing w:line="276" w:lineRule="auto"/>
                  <w:jc w:val="center"/>
                </w:pPr>
              </w:pPrChange>
            </w:pPr>
            <w:ins w:id="31347" w:author="phuong vu" w:date="2018-11-25T23:22:00Z">
              <w:r w:rsidRPr="00920004">
                <w:rPr>
                  <w:b/>
                  <w:lang w:val="es-ES"/>
                  <w:rPrChange w:id="31348"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AE08E9B" w14:textId="77777777" w:rsidR="00FB1C45" w:rsidRPr="00920004" w:rsidRDefault="00FB1C45" w:rsidP="00C960CE">
            <w:pPr>
              <w:jc w:val="center"/>
              <w:rPr>
                <w:ins w:id="31349" w:author="phuong vu" w:date="2018-11-25T23:22:00Z"/>
                <w:b/>
                <w:lang w:val="es-ES"/>
                <w:rPrChange w:id="31350" w:author="phuong vu" w:date="2018-11-30T22:36:00Z">
                  <w:rPr>
                    <w:ins w:id="31351" w:author="phuong vu" w:date="2018-11-25T23:22:00Z"/>
                    <w:lang w:val="es-ES"/>
                  </w:rPr>
                </w:rPrChange>
              </w:rPr>
              <w:pPrChange w:id="31352" w:author="phuong vu" w:date="2018-11-30T22:06:00Z">
                <w:pPr>
                  <w:spacing w:line="276" w:lineRule="auto"/>
                  <w:jc w:val="center"/>
                </w:pPr>
              </w:pPrChange>
            </w:pPr>
            <w:ins w:id="31353" w:author="phuong vu" w:date="2018-11-25T23:22:00Z">
              <w:r w:rsidRPr="00920004">
                <w:rPr>
                  <w:b/>
                  <w:lang w:val="es-ES"/>
                  <w:rPrChange w:id="31354" w:author="phuong vu" w:date="2018-11-30T22:36:00Z">
                    <w:rPr>
                      <w:lang w:val="es-ES"/>
                    </w:rPr>
                  </w:rPrChange>
                </w:rPr>
                <w:t>Thành công/ Thât bại</w:t>
              </w:r>
            </w:ins>
          </w:p>
        </w:tc>
      </w:tr>
      <w:tr w:rsidR="00FB1C45" w:rsidRPr="00920004" w14:paraId="29A9180F" w14:textId="77777777" w:rsidTr="00FA2022">
        <w:trPr>
          <w:ins w:id="31355"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7A6781A6" w14:textId="77777777" w:rsidR="00FB1C45" w:rsidRPr="00920004" w:rsidRDefault="00FB1C45" w:rsidP="00BD0851">
            <w:pPr>
              <w:spacing w:before="240" w:line="0" w:lineRule="atLeast"/>
              <w:jc w:val="center"/>
              <w:rPr>
                <w:ins w:id="31356" w:author="phuong vu" w:date="2018-11-25T23:22:00Z"/>
                <w:bCs/>
                <w:lang w:val="es-ES"/>
                <w:rPrChange w:id="31357" w:author="phuong vu" w:date="2018-11-30T22:36:00Z">
                  <w:rPr>
                    <w:ins w:id="31358" w:author="phuong vu" w:date="2018-11-25T23:22:00Z"/>
                    <w:bCs/>
                    <w:lang w:val="es-ES"/>
                  </w:rPr>
                </w:rPrChange>
              </w:rPr>
              <w:pPrChange w:id="31359" w:author="phuong vu" w:date="2018-11-30T14:16:00Z">
                <w:pPr>
                  <w:spacing w:line="276" w:lineRule="auto"/>
                  <w:jc w:val="center"/>
                </w:pPr>
              </w:pPrChange>
            </w:pPr>
            <w:ins w:id="31360" w:author="phuong vu" w:date="2018-11-25T23:22:00Z">
              <w:r w:rsidRPr="00920004">
                <w:rPr>
                  <w:bCs/>
                  <w:lang w:val="es-ES"/>
                  <w:rPrChange w:id="31361"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CFA06A8" w14:textId="4707675A" w:rsidR="00FB1C45" w:rsidRPr="00920004" w:rsidRDefault="00FB1C45" w:rsidP="00C960CE">
            <w:pPr>
              <w:rPr>
                <w:ins w:id="31362" w:author="phuong vu" w:date="2018-11-25T23:22:00Z"/>
                <w:lang w:val="es-ES"/>
                <w:rPrChange w:id="31363" w:author="phuong vu" w:date="2018-11-30T22:36:00Z">
                  <w:rPr>
                    <w:ins w:id="31364" w:author="phuong vu" w:date="2018-11-25T23:22:00Z"/>
                    <w:lang w:val="es-ES"/>
                  </w:rPr>
                </w:rPrChange>
              </w:rPr>
              <w:pPrChange w:id="31365" w:author="phuong vu" w:date="2018-11-30T22:06:00Z">
                <w:pPr>
                  <w:spacing w:line="276" w:lineRule="auto"/>
                  <w:jc w:val="left"/>
                </w:pPr>
              </w:pPrChange>
            </w:pPr>
            <w:ins w:id="31366" w:author="phuong vu" w:date="2018-11-25T23:22:00Z">
              <w:r w:rsidRPr="00920004">
                <w:rPr>
                  <w:lang w:val="es-ES"/>
                  <w:rPrChange w:id="31367" w:author="phuong vu" w:date="2018-11-30T22:36:00Z">
                    <w:rPr>
                      <w:lang w:val="es-ES"/>
                    </w:rPr>
                  </w:rPrChange>
                </w:rPr>
                <w:t xml:space="preserve">Không nhập số lượng </w:t>
              </w:r>
            </w:ins>
          </w:p>
        </w:tc>
        <w:tc>
          <w:tcPr>
            <w:tcW w:w="1942" w:type="dxa"/>
            <w:tcBorders>
              <w:top w:val="single" w:sz="4" w:space="0" w:color="auto"/>
              <w:left w:val="single" w:sz="4" w:space="0" w:color="auto"/>
              <w:bottom w:val="single" w:sz="4" w:space="0" w:color="auto"/>
              <w:right w:val="single" w:sz="4" w:space="0" w:color="auto"/>
            </w:tcBorders>
          </w:tcPr>
          <w:p w14:paraId="15067B31" w14:textId="0214B1BB" w:rsidR="00FB1C45" w:rsidRPr="00920004" w:rsidRDefault="00FB1C45" w:rsidP="00C960CE">
            <w:pPr>
              <w:rPr>
                <w:ins w:id="31368" w:author="phuong vu" w:date="2018-11-25T23:22:00Z"/>
                <w:lang w:val="es-ES"/>
                <w:rPrChange w:id="31369" w:author="phuong vu" w:date="2018-11-30T22:36:00Z">
                  <w:rPr>
                    <w:ins w:id="31370" w:author="phuong vu" w:date="2018-11-25T23:22:00Z"/>
                    <w:lang w:val="es-ES"/>
                  </w:rPr>
                </w:rPrChange>
              </w:rPr>
              <w:pPrChange w:id="31371" w:author="phuong vu" w:date="2018-11-30T22:06:00Z">
                <w:pPr>
                  <w:spacing w:line="276" w:lineRule="auto"/>
                  <w:jc w:val="left"/>
                </w:pPr>
              </w:pPrChange>
            </w:pPr>
            <w:ins w:id="31372" w:author="phuong vu" w:date="2018-11-25T23:22:00Z">
              <w:r w:rsidRPr="00920004">
                <w:rPr>
                  <w:lang w:val="es-ES"/>
                  <w:rPrChange w:id="31373" w:author="phuong vu" w:date="2018-11-30T22:36:00Z">
                    <w:rPr>
                      <w:lang w:val="es-ES"/>
                    </w:rPr>
                  </w:rPrChange>
                </w:rPr>
                <w:t>Thông báo lỗi “bắt buộc</w:t>
              </w:r>
              <w:r w:rsidRPr="00920004">
                <w:rPr>
                  <w:lang w:val="es-ES"/>
                  <w:rPrChange w:id="31374" w:author="phuong vu" w:date="2018-11-30T22:36:00Z">
                    <w:rPr>
                      <w:i/>
                      <w:lang w:val="es-ES"/>
                    </w:rPr>
                  </w:rPrChange>
                </w:rPr>
                <w:t>”</w:t>
              </w:r>
            </w:ins>
            <w:ins w:id="31375" w:author="phuong vu" w:date="2018-11-25T23:23:00Z">
              <w:r w:rsidRPr="00920004">
                <w:rPr>
                  <w:lang w:val="es-ES"/>
                  <w:rPrChange w:id="31376" w:author="phuong vu" w:date="2018-11-30T22:36:00Z">
                    <w:rPr>
                      <w:i/>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29B59C8B" w14:textId="79305F82" w:rsidR="00FB1C45" w:rsidRPr="00920004" w:rsidRDefault="00FB1C45" w:rsidP="00C960CE">
            <w:pPr>
              <w:rPr>
                <w:ins w:id="31377" w:author="phuong vu" w:date="2018-11-25T23:22:00Z"/>
                <w:lang w:val="es-ES"/>
                <w:rPrChange w:id="31378" w:author="phuong vu" w:date="2018-11-30T22:36:00Z">
                  <w:rPr>
                    <w:ins w:id="31379" w:author="phuong vu" w:date="2018-11-25T23:22:00Z"/>
                    <w:lang w:val="es-ES"/>
                  </w:rPr>
                </w:rPrChange>
              </w:rPr>
              <w:pPrChange w:id="31380" w:author="phuong vu" w:date="2018-11-30T22:06:00Z">
                <w:pPr>
                  <w:spacing w:line="276" w:lineRule="auto"/>
                  <w:jc w:val="left"/>
                </w:pPr>
              </w:pPrChange>
            </w:pPr>
            <w:ins w:id="31381" w:author="phuong vu" w:date="2018-11-25T23:23:00Z">
              <w:r w:rsidRPr="00920004">
                <w:rPr>
                  <w:lang w:val="es-ES"/>
                  <w:rPrChange w:id="31382" w:author="phuong vu" w:date="2018-11-30T22:36:00Z">
                    <w:rPr>
                      <w:lang w:val="es-ES"/>
                    </w:rPr>
                  </w:rPrChange>
                </w:rPr>
                <w:t>Thông báo lỗi “</w:t>
              </w:r>
              <w:r w:rsidRPr="00920004">
                <w:rPr>
                  <w:lang w:val="es-ES"/>
                  <w:rPrChange w:id="31383"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
          <w:p w14:paraId="37433DDD" w14:textId="77777777" w:rsidR="00FB1C45" w:rsidRPr="00920004" w:rsidRDefault="00FB1C45" w:rsidP="00C960CE">
            <w:pPr>
              <w:rPr>
                <w:ins w:id="31384" w:author="phuong vu" w:date="2018-11-25T23:22:00Z"/>
                <w:lang w:val="es-ES"/>
                <w:rPrChange w:id="31385" w:author="phuong vu" w:date="2018-11-30T22:36:00Z">
                  <w:rPr>
                    <w:ins w:id="31386" w:author="phuong vu" w:date="2018-11-25T23:22:00Z"/>
                    <w:lang w:val="es-ES"/>
                  </w:rPr>
                </w:rPrChange>
              </w:rPr>
              <w:pPrChange w:id="31387" w:author="phuong vu" w:date="2018-11-30T22:06:00Z">
                <w:pPr>
                  <w:spacing w:line="276" w:lineRule="auto"/>
                  <w:jc w:val="left"/>
                </w:pPr>
              </w:pPrChange>
            </w:pPr>
            <w:ins w:id="31388" w:author="phuong vu" w:date="2018-11-25T23:22:00Z">
              <w:r w:rsidRPr="00920004">
                <w:rPr>
                  <w:lang w:val="es-ES"/>
                  <w:rPrChange w:id="31389" w:author="phuong vu" w:date="2018-11-30T22:36:00Z">
                    <w:rPr>
                      <w:lang w:val="es-ES"/>
                    </w:rPr>
                  </w:rPrChange>
                </w:rPr>
                <w:t>Thành công</w:t>
              </w:r>
            </w:ins>
          </w:p>
        </w:tc>
      </w:tr>
      <w:tr w:rsidR="00FB1C45" w:rsidRPr="00920004" w14:paraId="2BA00956" w14:textId="77777777" w:rsidTr="00FA2022">
        <w:trPr>
          <w:ins w:id="31390"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570CC9F2" w14:textId="77777777" w:rsidR="00FB1C45" w:rsidRPr="00920004" w:rsidRDefault="00FB1C45" w:rsidP="00BD0851">
            <w:pPr>
              <w:spacing w:before="240" w:line="0" w:lineRule="atLeast"/>
              <w:jc w:val="center"/>
              <w:rPr>
                <w:ins w:id="31391" w:author="phuong vu" w:date="2018-11-25T23:22:00Z"/>
                <w:bCs/>
                <w:lang w:val="es-ES"/>
                <w:rPrChange w:id="31392" w:author="phuong vu" w:date="2018-11-30T22:36:00Z">
                  <w:rPr>
                    <w:ins w:id="31393" w:author="phuong vu" w:date="2018-11-25T23:22:00Z"/>
                    <w:bCs/>
                    <w:lang w:val="es-ES"/>
                  </w:rPr>
                </w:rPrChange>
              </w:rPr>
              <w:pPrChange w:id="31394" w:author="phuong vu" w:date="2018-11-30T14:16:00Z">
                <w:pPr>
                  <w:spacing w:line="276" w:lineRule="auto"/>
                  <w:jc w:val="center"/>
                </w:pPr>
              </w:pPrChange>
            </w:pPr>
            <w:ins w:id="31395" w:author="phuong vu" w:date="2018-11-25T23:22:00Z">
              <w:r w:rsidRPr="00920004">
                <w:rPr>
                  <w:bCs/>
                  <w:lang w:val="es-ES"/>
                  <w:rPrChange w:id="31396"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06A9F8B2" w14:textId="5F196911" w:rsidR="00FB1C45" w:rsidRPr="00920004" w:rsidRDefault="00FB1C45" w:rsidP="00C960CE">
            <w:pPr>
              <w:rPr>
                <w:ins w:id="31397" w:author="phuong vu" w:date="2018-11-25T23:22:00Z"/>
                <w:lang w:val="es-ES"/>
                <w:rPrChange w:id="31398" w:author="phuong vu" w:date="2018-11-30T22:36:00Z">
                  <w:rPr>
                    <w:ins w:id="31399" w:author="phuong vu" w:date="2018-11-25T23:22:00Z"/>
                    <w:lang w:val="es-ES"/>
                  </w:rPr>
                </w:rPrChange>
              </w:rPr>
              <w:pPrChange w:id="31400" w:author="phuong vu" w:date="2018-11-30T22:06:00Z">
                <w:pPr>
                  <w:spacing w:line="276" w:lineRule="auto"/>
                  <w:jc w:val="left"/>
                </w:pPr>
              </w:pPrChange>
            </w:pPr>
            <w:ins w:id="31401" w:author="phuong vu" w:date="2018-11-25T23:23:00Z">
              <w:r w:rsidRPr="00920004">
                <w:rPr>
                  <w:lang w:val="es-ES"/>
                  <w:rPrChange w:id="31402" w:author="phuong vu" w:date="2018-11-30T22:36:00Z">
                    <w:rPr>
                      <w:lang w:val="es-ES"/>
                    </w:rPr>
                  </w:rPrChange>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0B2E0266" w14:textId="77777777" w:rsidR="00FB1C45" w:rsidRPr="00920004" w:rsidRDefault="00FB1C45" w:rsidP="00C960CE">
            <w:pPr>
              <w:rPr>
                <w:ins w:id="31403" w:author="phuong vu" w:date="2018-11-25T23:23:00Z"/>
                <w:lang w:val="es-ES"/>
                <w:rPrChange w:id="31404" w:author="phuong vu" w:date="2018-11-30T22:36:00Z">
                  <w:rPr>
                    <w:ins w:id="31405" w:author="phuong vu" w:date="2018-11-25T23:23:00Z"/>
                    <w:lang w:val="es-ES"/>
                  </w:rPr>
                </w:rPrChange>
              </w:rPr>
              <w:pPrChange w:id="31406" w:author="phuong vu" w:date="2018-11-30T22:06:00Z">
                <w:pPr>
                  <w:spacing w:line="276" w:lineRule="auto"/>
                  <w:jc w:val="left"/>
                </w:pPr>
              </w:pPrChange>
            </w:pPr>
            <w:ins w:id="31407" w:author="phuong vu" w:date="2018-11-25T23:23:00Z">
              <w:r w:rsidRPr="00920004">
                <w:rPr>
                  <w:lang w:val="es-ES"/>
                  <w:rPrChange w:id="31408" w:author="phuong vu" w:date="2018-11-30T22:36:00Z">
                    <w:rPr>
                      <w:lang w:val="es-ES"/>
                    </w:rPr>
                  </w:rPrChange>
                </w:rPr>
                <w:t xml:space="preserve">Thông báo lỗi </w:t>
              </w:r>
            </w:ins>
          </w:p>
          <w:p w14:paraId="41B66E2D" w14:textId="2F34FCBB" w:rsidR="00FB1C45" w:rsidRPr="00920004" w:rsidRDefault="00FB1C45" w:rsidP="00C960CE">
            <w:pPr>
              <w:rPr>
                <w:ins w:id="31409" w:author="phuong vu" w:date="2018-11-25T23:22:00Z"/>
                <w:lang w:val="es-ES"/>
                <w:rPrChange w:id="31410" w:author="phuong vu" w:date="2018-11-30T22:36:00Z">
                  <w:rPr>
                    <w:ins w:id="31411" w:author="phuong vu" w:date="2018-11-25T23:22:00Z"/>
                    <w:lang w:val="es-ES"/>
                  </w:rPr>
                </w:rPrChange>
              </w:rPr>
              <w:pPrChange w:id="31412" w:author="phuong vu" w:date="2018-11-30T22:06:00Z">
                <w:pPr>
                  <w:spacing w:line="276" w:lineRule="auto"/>
                  <w:jc w:val="left"/>
                </w:pPr>
              </w:pPrChange>
            </w:pPr>
            <w:ins w:id="31413" w:author="phuong vu" w:date="2018-11-25T23:23:00Z">
              <w:r w:rsidRPr="00920004">
                <w:rPr>
                  <w:lang w:val="es-ES"/>
                  <w:rPrChange w:id="31414" w:author="phuong vu" w:date="2018-11-30T22:36:00Z">
                    <w:rPr>
                      <w:lang w:val="es-ES"/>
                    </w:rPr>
                  </w:rPrChange>
                </w:rPr>
                <w:t>“Nhập vào một số”.</w:t>
              </w:r>
            </w:ins>
          </w:p>
        </w:tc>
        <w:tc>
          <w:tcPr>
            <w:tcW w:w="1713" w:type="dxa"/>
            <w:tcBorders>
              <w:top w:val="single" w:sz="4" w:space="0" w:color="auto"/>
              <w:left w:val="single" w:sz="4" w:space="0" w:color="auto"/>
              <w:bottom w:val="single" w:sz="4" w:space="0" w:color="auto"/>
              <w:right w:val="single" w:sz="4" w:space="0" w:color="auto"/>
            </w:tcBorders>
          </w:tcPr>
          <w:p w14:paraId="3E93AD4A" w14:textId="77777777" w:rsidR="00FB1C45" w:rsidRPr="00920004" w:rsidRDefault="00FB1C45" w:rsidP="00C960CE">
            <w:pPr>
              <w:rPr>
                <w:ins w:id="31415" w:author="phuong vu" w:date="2018-11-25T23:23:00Z"/>
                <w:lang w:val="es-ES"/>
                <w:rPrChange w:id="31416" w:author="phuong vu" w:date="2018-11-30T22:36:00Z">
                  <w:rPr>
                    <w:ins w:id="31417" w:author="phuong vu" w:date="2018-11-25T23:23:00Z"/>
                    <w:lang w:val="es-ES"/>
                  </w:rPr>
                </w:rPrChange>
              </w:rPr>
              <w:pPrChange w:id="31418" w:author="phuong vu" w:date="2018-11-30T22:06:00Z">
                <w:pPr>
                  <w:spacing w:line="276" w:lineRule="auto"/>
                  <w:jc w:val="left"/>
                </w:pPr>
              </w:pPrChange>
            </w:pPr>
            <w:ins w:id="31419" w:author="phuong vu" w:date="2018-11-25T23:23:00Z">
              <w:r w:rsidRPr="00920004">
                <w:rPr>
                  <w:lang w:val="es-ES"/>
                  <w:rPrChange w:id="31420" w:author="phuong vu" w:date="2018-11-30T22:36:00Z">
                    <w:rPr>
                      <w:lang w:val="es-ES"/>
                    </w:rPr>
                  </w:rPrChange>
                </w:rPr>
                <w:t xml:space="preserve">Thông báo lỗi </w:t>
              </w:r>
            </w:ins>
          </w:p>
          <w:p w14:paraId="0EAD7FF4" w14:textId="426BB74A" w:rsidR="00FB1C45" w:rsidRPr="00920004" w:rsidRDefault="00FB1C45" w:rsidP="00C960CE">
            <w:pPr>
              <w:rPr>
                <w:ins w:id="31421" w:author="phuong vu" w:date="2018-11-25T23:22:00Z"/>
                <w:lang w:val="es-ES"/>
                <w:rPrChange w:id="31422" w:author="phuong vu" w:date="2018-11-30T22:36:00Z">
                  <w:rPr>
                    <w:ins w:id="31423" w:author="phuong vu" w:date="2018-11-25T23:22:00Z"/>
                    <w:lang w:val="es-ES"/>
                  </w:rPr>
                </w:rPrChange>
              </w:rPr>
              <w:pPrChange w:id="31424" w:author="phuong vu" w:date="2018-11-30T22:06:00Z">
                <w:pPr>
                  <w:spacing w:line="276" w:lineRule="auto"/>
                  <w:jc w:val="left"/>
                </w:pPr>
              </w:pPrChange>
            </w:pPr>
            <w:ins w:id="31425" w:author="phuong vu" w:date="2018-11-25T23:23:00Z">
              <w:r w:rsidRPr="00920004">
                <w:rPr>
                  <w:lang w:val="es-ES"/>
                  <w:rPrChange w:id="31426" w:author="phuong vu" w:date="2018-11-30T22:36:00Z">
                    <w:rPr>
                      <w:lang w:val="es-ES"/>
                    </w:rPr>
                  </w:rPrChange>
                </w:rPr>
                <w:t>“</w:t>
              </w:r>
              <w:r w:rsidRPr="00920004">
                <w:rPr>
                  <w:lang w:val="es-ES"/>
                  <w:rPrChange w:id="31427" w:author="phuong vu" w:date="2018-11-30T22:36:00Z">
                    <w:rPr>
                      <w:i/>
                      <w:lang w:val="es-ES"/>
                    </w:rPr>
                  </w:rPrChange>
                </w:rPr>
                <w:t>Nhập vào một số</w:t>
              </w:r>
              <w:r w:rsidRPr="00920004">
                <w:rPr>
                  <w:lang w:val="es-ES"/>
                  <w:rPrChange w:id="31428"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11271AF" w14:textId="77777777" w:rsidR="00FB1C45" w:rsidRPr="00920004" w:rsidRDefault="00FB1C45" w:rsidP="00C960CE">
            <w:pPr>
              <w:rPr>
                <w:ins w:id="31429" w:author="phuong vu" w:date="2018-11-25T23:22:00Z"/>
                <w:lang w:val="en-US"/>
                <w:rPrChange w:id="31430" w:author="phuong vu" w:date="2018-11-30T22:36:00Z">
                  <w:rPr>
                    <w:ins w:id="31431" w:author="phuong vu" w:date="2018-11-25T23:22:00Z"/>
                    <w:lang w:val="en-US"/>
                  </w:rPr>
                </w:rPrChange>
              </w:rPr>
              <w:pPrChange w:id="31432" w:author="phuong vu" w:date="2018-11-30T22:06:00Z">
                <w:pPr>
                  <w:spacing w:line="276" w:lineRule="auto"/>
                  <w:jc w:val="left"/>
                </w:pPr>
              </w:pPrChange>
            </w:pPr>
            <w:ins w:id="31433" w:author="phuong vu" w:date="2018-11-25T23:22:00Z">
              <w:r w:rsidRPr="00920004">
                <w:rPr>
                  <w:lang w:val="en-US"/>
                  <w:rPrChange w:id="31434" w:author="phuong vu" w:date="2018-11-30T22:36:00Z">
                    <w:rPr>
                      <w:lang w:val="en-US"/>
                    </w:rPr>
                  </w:rPrChange>
                </w:rPr>
                <w:t>Thành công</w:t>
              </w:r>
            </w:ins>
          </w:p>
        </w:tc>
      </w:tr>
      <w:tr w:rsidR="00FB1C45" w:rsidRPr="00920004" w14:paraId="2C4366A1" w14:textId="77777777" w:rsidTr="00FA2022">
        <w:trPr>
          <w:ins w:id="31435"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592FC03" w14:textId="77777777" w:rsidR="00FB1C45" w:rsidRPr="00920004" w:rsidRDefault="00FB1C45" w:rsidP="00BD0851">
            <w:pPr>
              <w:spacing w:before="240" w:line="0" w:lineRule="atLeast"/>
              <w:jc w:val="center"/>
              <w:rPr>
                <w:ins w:id="31436" w:author="phuong vu" w:date="2018-11-25T23:22:00Z"/>
                <w:bCs/>
                <w:lang w:val="es-ES"/>
                <w:rPrChange w:id="31437" w:author="phuong vu" w:date="2018-11-30T22:36:00Z">
                  <w:rPr>
                    <w:ins w:id="31438" w:author="phuong vu" w:date="2018-11-25T23:22:00Z"/>
                    <w:bCs/>
                    <w:lang w:val="es-ES"/>
                  </w:rPr>
                </w:rPrChange>
              </w:rPr>
              <w:pPrChange w:id="31439" w:author="phuong vu" w:date="2018-11-30T14:16:00Z">
                <w:pPr>
                  <w:spacing w:line="276" w:lineRule="auto"/>
                  <w:jc w:val="center"/>
                </w:pPr>
              </w:pPrChange>
            </w:pPr>
            <w:ins w:id="31440" w:author="phuong vu" w:date="2018-11-25T23:22:00Z">
              <w:r w:rsidRPr="00920004">
                <w:rPr>
                  <w:bCs/>
                  <w:lang w:val="es-ES"/>
                  <w:rPrChange w:id="31441"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62DADBC6" w14:textId="7FDF8079" w:rsidR="00FB1C45" w:rsidRPr="00920004" w:rsidRDefault="00FB1C45" w:rsidP="00C960CE">
            <w:pPr>
              <w:rPr>
                <w:ins w:id="31442" w:author="phuong vu" w:date="2018-11-25T23:22:00Z"/>
                <w:lang w:val="es-ES"/>
                <w:rPrChange w:id="31443" w:author="phuong vu" w:date="2018-11-30T22:36:00Z">
                  <w:rPr>
                    <w:ins w:id="31444" w:author="phuong vu" w:date="2018-11-25T23:22:00Z"/>
                    <w:lang w:val="es-ES"/>
                  </w:rPr>
                </w:rPrChange>
              </w:rPr>
              <w:pPrChange w:id="31445" w:author="phuong vu" w:date="2018-11-30T22:06:00Z">
                <w:pPr>
                  <w:spacing w:line="276" w:lineRule="auto"/>
                  <w:jc w:val="left"/>
                </w:pPr>
              </w:pPrChange>
            </w:pPr>
            <w:ins w:id="31446" w:author="phuong vu" w:date="2018-11-25T23:23:00Z">
              <w:r w:rsidRPr="00920004">
                <w:rPr>
                  <w:lang w:val="es-ES"/>
                  <w:rPrChange w:id="31447" w:author="phuong vu" w:date="2018-11-30T22:36:00Z">
                    <w:rPr>
                      <w:lang w:val="es-ES"/>
                    </w:rPr>
                  </w:rPrChange>
                </w:rPr>
                <w:t>Số lượng</w:t>
              </w:r>
            </w:ins>
            <w:ins w:id="31448" w:author="phuong vu" w:date="2018-11-25T23:26:00Z">
              <w:r w:rsidRPr="00920004">
                <w:rPr>
                  <w:lang w:val="es-ES"/>
                  <w:rPrChange w:id="31449" w:author="phuong vu" w:date="2018-11-30T22:36:00Z">
                    <w:rPr>
                      <w:lang w:val="es-ES"/>
                    </w:rPr>
                  </w:rPrChange>
                </w:rPr>
                <w:t xml:space="preserve"> là</w:t>
              </w:r>
            </w:ins>
            <w:ins w:id="31450" w:author="phuong vu" w:date="2018-11-25T23:23:00Z">
              <w:r w:rsidRPr="00920004">
                <w:rPr>
                  <w:lang w:val="es-ES"/>
                  <w:rPrChange w:id="31451" w:author="phuong vu" w:date="2018-11-30T22:36:00Z">
                    <w:rPr>
                      <w:lang w:val="es-ES"/>
                    </w:rPr>
                  </w:rPrChange>
                </w:rPr>
                <w:t xml:space="preserve"> số </w:t>
              </w:r>
            </w:ins>
          </w:p>
        </w:tc>
        <w:tc>
          <w:tcPr>
            <w:tcW w:w="1942" w:type="dxa"/>
            <w:tcBorders>
              <w:top w:val="single" w:sz="4" w:space="0" w:color="auto"/>
              <w:left w:val="single" w:sz="4" w:space="0" w:color="auto"/>
              <w:bottom w:val="single" w:sz="4" w:space="0" w:color="auto"/>
              <w:right w:val="single" w:sz="4" w:space="0" w:color="auto"/>
            </w:tcBorders>
          </w:tcPr>
          <w:p w14:paraId="3854D27F" w14:textId="77777777" w:rsidR="00FB1C45" w:rsidRPr="00920004" w:rsidRDefault="00FB1C45" w:rsidP="00C960CE">
            <w:pPr>
              <w:rPr>
                <w:ins w:id="31452" w:author="phuong vu" w:date="2018-11-25T23:24:00Z"/>
                <w:lang w:val="es-ES"/>
                <w:rPrChange w:id="31453" w:author="phuong vu" w:date="2018-11-30T22:36:00Z">
                  <w:rPr>
                    <w:ins w:id="31454" w:author="phuong vu" w:date="2018-11-25T23:24:00Z"/>
                    <w:lang w:val="es-ES"/>
                  </w:rPr>
                </w:rPrChange>
              </w:rPr>
              <w:pPrChange w:id="31455" w:author="phuong vu" w:date="2018-11-30T22:06:00Z">
                <w:pPr>
                  <w:spacing w:line="276" w:lineRule="auto"/>
                  <w:jc w:val="left"/>
                </w:pPr>
              </w:pPrChange>
            </w:pPr>
            <w:ins w:id="31456" w:author="phuong vu" w:date="2018-11-25T23:24:00Z">
              <w:r w:rsidRPr="00920004">
                <w:rPr>
                  <w:lang w:val="es-ES"/>
                  <w:rPrChange w:id="31457" w:author="phuong vu" w:date="2018-11-30T22:36:00Z">
                    <w:rPr>
                      <w:lang w:val="es-ES"/>
                    </w:rPr>
                  </w:rPrChange>
                </w:rPr>
                <w:t>Cập nhật thành công.</w:t>
              </w:r>
            </w:ins>
          </w:p>
          <w:p w14:paraId="63D64D96" w14:textId="0D30B3C4" w:rsidR="00FB1C45" w:rsidRPr="00920004" w:rsidRDefault="00FB1C45" w:rsidP="00C960CE">
            <w:pPr>
              <w:rPr>
                <w:ins w:id="31458" w:author="phuong vu" w:date="2018-11-25T23:22:00Z"/>
                <w:lang w:val="es-ES"/>
                <w:rPrChange w:id="31459" w:author="phuong vu" w:date="2018-11-30T22:36:00Z">
                  <w:rPr>
                    <w:ins w:id="31460" w:author="phuong vu" w:date="2018-11-25T23:22:00Z"/>
                    <w:lang w:val="es-ES"/>
                  </w:rPr>
                </w:rPrChange>
              </w:rPr>
              <w:pPrChange w:id="31461" w:author="phuong vu" w:date="2018-11-30T22:06:00Z">
                <w:pPr>
                  <w:spacing w:line="276" w:lineRule="auto"/>
                  <w:jc w:val="left"/>
                </w:pPr>
              </w:pPrChange>
            </w:pPr>
            <w:ins w:id="31462" w:author="phuong vu" w:date="2018-11-25T23:24:00Z">
              <w:r w:rsidRPr="00920004">
                <w:rPr>
                  <w:lang w:val="es-ES"/>
                  <w:rPrChange w:id="31463" w:author="phuong vu" w:date="2018-11-30T22:36:00Z">
                    <w:rPr>
                      <w:lang w:val="es-ES"/>
                    </w:rPr>
                  </w:rPrChange>
                </w:rPr>
                <w:t>Hiển thị chi tiết hóa đơn.</w:t>
              </w:r>
            </w:ins>
          </w:p>
        </w:tc>
        <w:tc>
          <w:tcPr>
            <w:tcW w:w="1713" w:type="dxa"/>
            <w:tcBorders>
              <w:top w:val="single" w:sz="4" w:space="0" w:color="auto"/>
              <w:left w:val="single" w:sz="4" w:space="0" w:color="auto"/>
              <w:bottom w:val="single" w:sz="4" w:space="0" w:color="auto"/>
              <w:right w:val="single" w:sz="4" w:space="0" w:color="auto"/>
            </w:tcBorders>
          </w:tcPr>
          <w:p w14:paraId="167ACC72" w14:textId="77777777" w:rsidR="00FB1C45" w:rsidRPr="00920004" w:rsidRDefault="00FB1C45" w:rsidP="00C960CE">
            <w:pPr>
              <w:rPr>
                <w:ins w:id="31464" w:author="phuong vu" w:date="2018-11-25T23:24:00Z"/>
                <w:lang w:val="es-ES"/>
                <w:rPrChange w:id="31465" w:author="phuong vu" w:date="2018-11-30T22:36:00Z">
                  <w:rPr>
                    <w:ins w:id="31466" w:author="phuong vu" w:date="2018-11-25T23:24:00Z"/>
                    <w:lang w:val="es-ES"/>
                  </w:rPr>
                </w:rPrChange>
              </w:rPr>
              <w:pPrChange w:id="31467" w:author="phuong vu" w:date="2018-11-30T22:06:00Z">
                <w:pPr>
                  <w:spacing w:line="276" w:lineRule="auto"/>
                  <w:jc w:val="left"/>
                </w:pPr>
              </w:pPrChange>
            </w:pPr>
            <w:ins w:id="31468" w:author="phuong vu" w:date="2018-11-25T23:24:00Z">
              <w:r w:rsidRPr="00920004">
                <w:rPr>
                  <w:lang w:val="es-ES"/>
                  <w:rPrChange w:id="31469" w:author="phuong vu" w:date="2018-11-30T22:36:00Z">
                    <w:rPr>
                      <w:lang w:val="es-ES"/>
                    </w:rPr>
                  </w:rPrChange>
                </w:rPr>
                <w:t>Cập nhật thành công.</w:t>
              </w:r>
            </w:ins>
          </w:p>
          <w:p w14:paraId="42E72E7D" w14:textId="0001E2CC" w:rsidR="00FB1C45" w:rsidRPr="00920004" w:rsidRDefault="00FB1C45" w:rsidP="00C960CE">
            <w:pPr>
              <w:rPr>
                <w:ins w:id="31470" w:author="phuong vu" w:date="2018-11-25T23:22:00Z"/>
                <w:lang w:val="es-ES"/>
                <w:rPrChange w:id="31471" w:author="phuong vu" w:date="2018-11-30T22:36:00Z">
                  <w:rPr>
                    <w:ins w:id="31472" w:author="phuong vu" w:date="2018-11-25T23:22:00Z"/>
                    <w:lang w:val="es-ES"/>
                  </w:rPr>
                </w:rPrChange>
              </w:rPr>
              <w:pPrChange w:id="31473" w:author="phuong vu" w:date="2018-11-30T22:06:00Z">
                <w:pPr>
                  <w:spacing w:line="276" w:lineRule="auto"/>
                  <w:jc w:val="left"/>
                </w:pPr>
              </w:pPrChange>
            </w:pPr>
            <w:ins w:id="31474" w:author="phuong vu" w:date="2018-11-25T23:24:00Z">
              <w:r w:rsidRPr="00920004">
                <w:rPr>
                  <w:lang w:val="es-ES"/>
                  <w:rPrChange w:id="31475" w:author="phuong vu" w:date="2018-11-30T22:36:00Z">
                    <w:rPr>
                      <w:lang w:val="es-ES"/>
                    </w:rPr>
                  </w:rPrChange>
                </w:rPr>
                <w:t>Hiển thị chi tiết hóa đơn.</w:t>
              </w:r>
            </w:ins>
          </w:p>
        </w:tc>
        <w:tc>
          <w:tcPr>
            <w:tcW w:w="1738" w:type="dxa"/>
            <w:tcBorders>
              <w:top w:val="single" w:sz="4" w:space="0" w:color="auto"/>
              <w:left w:val="single" w:sz="4" w:space="0" w:color="auto"/>
              <w:bottom w:val="single" w:sz="4" w:space="0" w:color="auto"/>
              <w:right w:val="single" w:sz="4" w:space="0" w:color="auto"/>
            </w:tcBorders>
          </w:tcPr>
          <w:p w14:paraId="39EF4C00" w14:textId="77777777" w:rsidR="00FB1C45" w:rsidRPr="00920004" w:rsidRDefault="00FB1C45" w:rsidP="00C960CE">
            <w:pPr>
              <w:rPr>
                <w:ins w:id="31476" w:author="phuong vu" w:date="2018-11-25T23:22:00Z"/>
                <w:lang w:val="es-ES"/>
                <w:rPrChange w:id="31477" w:author="phuong vu" w:date="2018-11-30T22:36:00Z">
                  <w:rPr>
                    <w:ins w:id="31478" w:author="phuong vu" w:date="2018-11-25T23:22:00Z"/>
                    <w:lang w:val="es-ES"/>
                  </w:rPr>
                </w:rPrChange>
              </w:rPr>
              <w:pPrChange w:id="31479" w:author="phuong vu" w:date="2018-11-30T22:06:00Z">
                <w:pPr>
                  <w:spacing w:line="276" w:lineRule="auto"/>
                  <w:jc w:val="left"/>
                </w:pPr>
              </w:pPrChange>
            </w:pPr>
            <w:ins w:id="31480" w:author="phuong vu" w:date="2018-11-25T23:22:00Z">
              <w:r w:rsidRPr="00920004">
                <w:rPr>
                  <w:lang w:val="es-ES"/>
                  <w:rPrChange w:id="31481" w:author="phuong vu" w:date="2018-11-30T22:36:00Z">
                    <w:rPr>
                      <w:lang w:val="es-ES"/>
                    </w:rPr>
                  </w:rPrChange>
                </w:rPr>
                <w:t>Thành công</w:t>
              </w:r>
            </w:ins>
          </w:p>
        </w:tc>
      </w:tr>
      <w:tr w:rsidR="00FB1C45" w:rsidRPr="00920004" w14:paraId="4166DAF6" w14:textId="77777777" w:rsidTr="00FA2022">
        <w:trPr>
          <w:ins w:id="31482"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0C50508" w14:textId="77777777" w:rsidR="00FB1C45" w:rsidRPr="00920004" w:rsidRDefault="00FB1C45" w:rsidP="00BD0851">
            <w:pPr>
              <w:spacing w:before="240" w:line="0" w:lineRule="atLeast"/>
              <w:jc w:val="center"/>
              <w:rPr>
                <w:ins w:id="31483" w:author="phuong vu" w:date="2018-11-25T23:22:00Z"/>
                <w:bCs/>
                <w:lang w:val="es-ES"/>
                <w:rPrChange w:id="31484" w:author="phuong vu" w:date="2018-11-30T22:36:00Z">
                  <w:rPr>
                    <w:ins w:id="31485" w:author="phuong vu" w:date="2018-11-25T23:22:00Z"/>
                    <w:bCs/>
                    <w:lang w:val="es-ES"/>
                  </w:rPr>
                </w:rPrChange>
              </w:rPr>
              <w:pPrChange w:id="31486" w:author="phuong vu" w:date="2018-11-30T14:16:00Z">
                <w:pPr>
                  <w:spacing w:line="276" w:lineRule="auto"/>
                  <w:jc w:val="center"/>
                </w:pPr>
              </w:pPrChange>
            </w:pPr>
            <w:ins w:id="31487" w:author="phuong vu" w:date="2018-11-25T23:22:00Z">
              <w:r w:rsidRPr="00920004">
                <w:rPr>
                  <w:bCs/>
                  <w:lang w:val="es-ES"/>
                  <w:rPrChange w:id="31488"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115ED5E2" w14:textId="5A588C0D" w:rsidR="00FB1C45" w:rsidRPr="00920004" w:rsidRDefault="00FB1C45" w:rsidP="00C960CE">
            <w:pPr>
              <w:rPr>
                <w:ins w:id="31489" w:author="phuong vu" w:date="2018-11-25T23:22:00Z"/>
                <w:lang w:val="es-ES"/>
                <w:rPrChange w:id="31490" w:author="phuong vu" w:date="2018-11-30T22:36:00Z">
                  <w:rPr>
                    <w:ins w:id="31491" w:author="phuong vu" w:date="2018-11-25T23:22:00Z"/>
                    <w:lang w:val="es-ES"/>
                  </w:rPr>
                </w:rPrChange>
              </w:rPr>
              <w:pPrChange w:id="31492" w:author="phuong vu" w:date="2018-11-30T22:06:00Z">
                <w:pPr>
                  <w:spacing w:line="276" w:lineRule="auto"/>
                  <w:jc w:val="left"/>
                </w:pPr>
              </w:pPrChange>
            </w:pPr>
            <w:ins w:id="31493" w:author="phuong vu" w:date="2018-11-25T23:22:00Z">
              <w:r w:rsidRPr="00920004">
                <w:rPr>
                  <w:lang w:val="es-ES"/>
                  <w:rPrChange w:id="31494" w:author="phuong vu" w:date="2018-11-30T22:36:00Z">
                    <w:rPr>
                      <w:lang w:val="es-ES"/>
                    </w:rPr>
                  </w:rPrChange>
                </w:rPr>
                <w:t xml:space="preserve">Dữ liệu lỗi, kết nối </w:t>
              </w:r>
            </w:ins>
            <w:ins w:id="31495" w:author="phuong vu" w:date="2018-11-30T13:58:00Z">
              <w:r w:rsidR="00184C15" w:rsidRPr="00920004">
                <w:rPr>
                  <w:lang w:val="es-ES"/>
                  <w:rPrChange w:id="31496" w:author="phuong vu" w:date="2018-11-30T22:36:00Z">
                    <w:rPr>
                      <w:lang w:val="es-ES"/>
                    </w:rPr>
                  </w:rPrChange>
                </w:rPr>
                <w:t>máy chủ</w:t>
              </w:r>
            </w:ins>
            <w:ins w:id="31497" w:author="phuong vu" w:date="2018-11-25T23:22:00Z">
              <w:r w:rsidRPr="00920004">
                <w:rPr>
                  <w:lang w:val="es-ES"/>
                  <w:rPrChange w:id="31498"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7E3FE7A2" w14:textId="77777777" w:rsidR="00FB1C45" w:rsidRPr="00920004" w:rsidRDefault="00FB1C45" w:rsidP="00C960CE">
            <w:pPr>
              <w:rPr>
                <w:ins w:id="31499" w:author="phuong vu" w:date="2018-11-25T23:22:00Z"/>
                <w:lang w:val="es-ES"/>
                <w:rPrChange w:id="31500" w:author="phuong vu" w:date="2018-11-30T22:36:00Z">
                  <w:rPr>
                    <w:ins w:id="31501" w:author="phuong vu" w:date="2018-11-25T23:22:00Z"/>
                    <w:lang w:val="es-ES"/>
                  </w:rPr>
                </w:rPrChange>
              </w:rPr>
              <w:pPrChange w:id="31502" w:author="phuong vu" w:date="2018-11-30T22:06:00Z">
                <w:pPr>
                  <w:spacing w:line="276" w:lineRule="auto"/>
                  <w:jc w:val="left"/>
                </w:pPr>
              </w:pPrChange>
            </w:pPr>
            <w:ins w:id="31503" w:author="phuong vu" w:date="2018-11-25T23:22:00Z">
              <w:r w:rsidRPr="00920004">
                <w:rPr>
                  <w:lang w:val="es-ES"/>
                  <w:rPrChange w:id="31504"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74A63C51" w14:textId="77777777" w:rsidR="00FB1C45" w:rsidRPr="00920004" w:rsidRDefault="00FB1C45" w:rsidP="00C960CE">
            <w:pPr>
              <w:rPr>
                <w:ins w:id="31505" w:author="phuong vu" w:date="2018-11-25T23:22:00Z"/>
                <w:lang w:val="es-ES"/>
                <w:rPrChange w:id="31506" w:author="phuong vu" w:date="2018-11-30T22:36:00Z">
                  <w:rPr>
                    <w:ins w:id="31507" w:author="phuong vu" w:date="2018-11-25T23:22:00Z"/>
                    <w:lang w:val="es-ES"/>
                  </w:rPr>
                </w:rPrChange>
              </w:rPr>
              <w:pPrChange w:id="31508" w:author="phuong vu" w:date="2018-11-30T22:06:00Z">
                <w:pPr>
                  <w:spacing w:line="276" w:lineRule="auto"/>
                  <w:jc w:val="left"/>
                </w:pPr>
              </w:pPrChange>
            </w:pPr>
            <w:ins w:id="31509" w:author="phuong vu" w:date="2018-11-25T23:22:00Z">
              <w:r w:rsidRPr="00920004">
                <w:rPr>
                  <w:lang w:val="es-ES"/>
                  <w:rPrChange w:id="31510"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864E30B" w14:textId="77777777" w:rsidR="00FB1C45" w:rsidRPr="00920004" w:rsidRDefault="00FB1C45" w:rsidP="00C960CE">
            <w:pPr>
              <w:rPr>
                <w:ins w:id="31511" w:author="phuong vu" w:date="2018-11-25T23:22:00Z"/>
                <w:lang w:val="es-ES"/>
                <w:rPrChange w:id="31512" w:author="phuong vu" w:date="2018-11-30T22:36:00Z">
                  <w:rPr>
                    <w:ins w:id="31513" w:author="phuong vu" w:date="2018-11-25T23:22:00Z"/>
                    <w:lang w:val="es-ES"/>
                  </w:rPr>
                </w:rPrChange>
              </w:rPr>
              <w:pPrChange w:id="31514" w:author="phuong vu" w:date="2018-11-30T22:06:00Z">
                <w:pPr>
                  <w:spacing w:line="276" w:lineRule="auto"/>
                  <w:jc w:val="left"/>
                </w:pPr>
              </w:pPrChange>
            </w:pPr>
            <w:ins w:id="31515" w:author="phuong vu" w:date="2018-11-25T23:22:00Z">
              <w:r w:rsidRPr="00920004">
                <w:rPr>
                  <w:lang w:val="es-ES"/>
                  <w:rPrChange w:id="31516" w:author="phuong vu" w:date="2018-11-30T22:36:00Z">
                    <w:rPr>
                      <w:lang w:val="es-ES"/>
                    </w:rPr>
                  </w:rPrChange>
                </w:rPr>
                <w:t>Thành công</w:t>
              </w:r>
            </w:ins>
          </w:p>
        </w:tc>
      </w:tr>
    </w:tbl>
    <w:p w14:paraId="21F5BE03" w14:textId="112AA8AB" w:rsidR="00FB1C45" w:rsidRPr="00920004" w:rsidRDefault="00A31ABA" w:rsidP="00A17FA5">
      <w:pPr>
        <w:pStyle w:val="Caption"/>
        <w:rPr>
          <w:ins w:id="31517" w:author="phuong vu" w:date="2018-11-30T22:06:00Z"/>
          <w:lang w:val="en-US"/>
          <w:rPrChange w:id="31518" w:author="phuong vu" w:date="2018-11-30T22:36:00Z">
            <w:rPr>
              <w:ins w:id="31519" w:author="phuong vu" w:date="2018-11-30T22:06:00Z"/>
              <w:lang w:val="en-US"/>
            </w:rPr>
          </w:rPrChange>
        </w:rPr>
        <w:pPrChange w:id="31520" w:author="phuong vu" w:date="2018-11-30T22:42:00Z">
          <w:pPr>
            <w:pStyle w:val="Caption"/>
          </w:pPr>
        </w:pPrChange>
      </w:pPr>
      <w:bookmarkStart w:id="31521" w:name="_Toc531381644"/>
      <w:ins w:id="31522" w:author="phuong vu" w:date="2018-11-25T23:27:00Z">
        <w:r w:rsidRPr="00920004">
          <w:rPr>
            <w:rPrChange w:id="31523" w:author="phuong vu" w:date="2018-11-30T22:36:00Z">
              <w:rPr/>
            </w:rPrChange>
          </w:rPr>
          <w:t xml:space="preserve">Bảng </w:t>
        </w:r>
      </w:ins>
      <w:ins w:id="31524" w:author="phuong vu" w:date="2018-11-30T14:54:00Z">
        <w:r w:rsidR="00D632EE" w:rsidRPr="00920004">
          <w:rPr>
            <w:rPrChange w:id="31525" w:author="phuong vu" w:date="2018-11-30T22:36:00Z">
              <w:rPr/>
            </w:rPrChange>
          </w:rPr>
          <w:fldChar w:fldCharType="begin"/>
        </w:r>
        <w:r w:rsidR="00D632EE" w:rsidRPr="00920004">
          <w:rPr>
            <w:rPrChange w:id="31526" w:author="phuong vu" w:date="2018-11-30T22:36:00Z">
              <w:rPr/>
            </w:rPrChange>
          </w:rPr>
          <w:instrText xml:space="preserve"> STYLEREF 1 \s </w:instrText>
        </w:r>
      </w:ins>
      <w:r w:rsidR="00D632EE" w:rsidRPr="00920004">
        <w:rPr>
          <w:rPrChange w:id="31527" w:author="phuong vu" w:date="2018-11-30T22:36:00Z">
            <w:rPr/>
          </w:rPrChange>
        </w:rPr>
        <w:fldChar w:fldCharType="separate"/>
      </w:r>
      <w:r w:rsidR="00B5490C">
        <w:rPr>
          <w:noProof/>
        </w:rPr>
        <w:t>4</w:t>
      </w:r>
      <w:ins w:id="31528" w:author="phuong vu" w:date="2018-11-30T14:54:00Z">
        <w:r w:rsidR="00D632EE" w:rsidRPr="00920004">
          <w:rPr>
            <w:rPrChange w:id="31529" w:author="phuong vu" w:date="2018-11-30T22:36:00Z">
              <w:rPr/>
            </w:rPrChange>
          </w:rPr>
          <w:fldChar w:fldCharType="end"/>
        </w:r>
        <w:r w:rsidR="00D632EE" w:rsidRPr="00920004">
          <w:rPr>
            <w:rPrChange w:id="31530" w:author="phuong vu" w:date="2018-11-30T22:36:00Z">
              <w:rPr/>
            </w:rPrChange>
          </w:rPr>
          <w:t>.</w:t>
        </w:r>
        <w:r w:rsidR="00D632EE" w:rsidRPr="00920004">
          <w:rPr>
            <w:rPrChange w:id="31531" w:author="phuong vu" w:date="2018-11-30T22:36:00Z">
              <w:rPr/>
            </w:rPrChange>
          </w:rPr>
          <w:fldChar w:fldCharType="begin"/>
        </w:r>
        <w:r w:rsidR="00D632EE" w:rsidRPr="00920004">
          <w:rPr>
            <w:rPrChange w:id="31532" w:author="phuong vu" w:date="2018-11-30T22:36:00Z">
              <w:rPr/>
            </w:rPrChange>
          </w:rPr>
          <w:instrText xml:space="preserve"> SEQ Bảng \* ARABIC \s 1 </w:instrText>
        </w:r>
      </w:ins>
      <w:r w:rsidR="00D632EE" w:rsidRPr="00920004">
        <w:rPr>
          <w:rPrChange w:id="31533" w:author="phuong vu" w:date="2018-11-30T22:36:00Z">
            <w:rPr/>
          </w:rPrChange>
        </w:rPr>
        <w:fldChar w:fldCharType="separate"/>
      </w:r>
      <w:ins w:id="31534" w:author="phuong vu" w:date="2018-11-30T22:44:00Z">
        <w:r w:rsidR="00B5490C">
          <w:rPr>
            <w:noProof/>
          </w:rPr>
          <w:t>7</w:t>
        </w:r>
      </w:ins>
      <w:ins w:id="31535" w:author="phuong vu" w:date="2018-11-30T14:54:00Z">
        <w:r w:rsidR="00D632EE" w:rsidRPr="00920004">
          <w:rPr>
            <w:rPrChange w:id="31536" w:author="phuong vu" w:date="2018-11-30T22:36:00Z">
              <w:rPr/>
            </w:rPrChange>
          </w:rPr>
          <w:fldChar w:fldCharType="end"/>
        </w:r>
      </w:ins>
      <w:ins w:id="31537" w:author="phuong vu" w:date="2018-11-25T23:28:00Z">
        <w:r w:rsidRPr="00920004">
          <w:rPr>
            <w:lang w:val="en-US"/>
            <w:rPrChange w:id="31538" w:author="phuong vu" w:date="2018-11-30T22:36:00Z">
              <w:rPr>
                <w:lang w:val="en-US"/>
              </w:rPr>
            </w:rPrChange>
          </w:rPr>
          <w:t xml:space="preserve"> Kiểm thử </w:t>
        </w:r>
        <w:r w:rsidR="00FA2022" w:rsidRPr="00920004">
          <w:rPr>
            <w:lang w:val="en-US"/>
            <w:rPrChange w:id="31539" w:author="phuong vu" w:date="2018-11-30T22:36:00Z">
              <w:rPr>
                <w:lang w:val="en-US"/>
              </w:rPr>
            </w:rPrChange>
          </w:rPr>
          <w:t>chức năng cập nhật hóa đơn</w:t>
        </w:r>
      </w:ins>
      <w:bookmarkEnd w:id="31521"/>
    </w:p>
    <w:p w14:paraId="721C2128" w14:textId="3C30F5BD" w:rsidR="00C960CE" w:rsidRPr="00920004" w:rsidRDefault="00C960CE" w:rsidP="00C960CE">
      <w:pPr>
        <w:rPr>
          <w:ins w:id="31540" w:author="phuong vu" w:date="2018-11-30T22:06:00Z"/>
          <w:lang w:val="en-US"/>
          <w:rPrChange w:id="31541" w:author="phuong vu" w:date="2018-11-30T22:36:00Z">
            <w:rPr>
              <w:ins w:id="31542" w:author="phuong vu" w:date="2018-11-30T22:06:00Z"/>
              <w:lang w:val="en-US"/>
            </w:rPr>
          </w:rPrChange>
        </w:rPr>
      </w:pPr>
    </w:p>
    <w:p w14:paraId="3D503764" w14:textId="77777777" w:rsidR="00C960CE" w:rsidRPr="00920004" w:rsidRDefault="00C960CE" w:rsidP="00C960CE">
      <w:pPr>
        <w:rPr>
          <w:ins w:id="31543" w:author="phuong vu" w:date="2018-11-23T10:02:00Z"/>
          <w:lang w:val="en-US"/>
          <w:rPrChange w:id="31544" w:author="phuong vu" w:date="2018-11-30T22:36:00Z">
            <w:rPr>
              <w:ins w:id="31545" w:author="phuong vu" w:date="2018-11-23T10:02:00Z"/>
            </w:rPr>
          </w:rPrChange>
        </w:rPr>
        <w:pPrChange w:id="31546" w:author="phuong vu" w:date="2018-11-30T22:06:00Z">
          <w:pPr>
            <w:pStyle w:val="Heading3"/>
          </w:pPr>
        </w:pPrChange>
      </w:pPr>
    </w:p>
    <w:p w14:paraId="25E534AA" w14:textId="086A97C0" w:rsidR="00287281" w:rsidRPr="00920004" w:rsidRDefault="00287281" w:rsidP="00D72BF9">
      <w:pPr>
        <w:pStyle w:val="Heading3"/>
        <w:rPr>
          <w:ins w:id="31547" w:author="phuong vu" w:date="2018-11-25T23:27:00Z"/>
          <w:rPrChange w:id="31548" w:author="phuong vu" w:date="2018-11-30T22:36:00Z">
            <w:rPr>
              <w:ins w:id="31549" w:author="phuong vu" w:date="2018-11-25T23:27:00Z"/>
            </w:rPr>
          </w:rPrChange>
        </w:rPr>
        <w:pPrChange w:id="31550" w:author="phuong vu" w:date="2018-11-30T22:22:00Z">
          <w:pPr>
            <w:pStyle w:val="Heading3"/>
            <w:spacing w:line="276" w:lineRule="auto"/>
          </w:pPr>
        </w:pPrChange>
      </w:pPr>
      <w:bookmarkStart w:id="31551" w:name="_Toc531381546"/>
      <w:ins w:id="31552" w:author="phuong vu" w:date="2018-11-23T10:02:00Z">
        <w:r w:rsidRPr="00920004">
          <w:rPr>
            <w:rPrChange w:id="31553" w:author="phuong vu" w:date="2018-11-30T22:36:00Z">
              <w:rPr/>
            </w:rPrChange>
          </w:rPr>
          <w:lastRenderedPageBreak/>
          <w:t>Quản lí biên nhận</w:t>
        </w:r>
      </w:ins>
      <w:bookmarkEnd w:id="31551"/>
    </w:p>
    <w:p w14:paraId="7C4C6216" w14:textId="4BAFC6AC" w:rsidR="00A31ABA" w:rsidRPr="00920004" w:rsidRDefault="00A31ABA" w:rsidP="00BD0851">
      <w:pPr>
        <w:pStyle w:val="Heading4"/>
        <w:spacing w:before="240" w:line="0" w:lineRule="atLeast"/>
        <w:rPr>
          <w:ins w:id="31554" w:author="phuong vu" w:date="2018-11-23T10:14:00Z"/>
          <w:rPrChange w:id="31555" w:author="phuong vu" w:date="2018-11-30T22:36:00Z">
            <w:rPr>
              <w:ins w:id="31556" w:author="phuong vu" w:date="2018-11-23T10:14:00Z"/>
            </w:rPr>
          </w:rPrChange>
        </w:rPr>
        <w:pPrChange w:id="31557" w:author="phuong vu" w:date="2018-11-30T14:16:00Z">
          <w:pPr>
            <w:pStyle w:val="Heading3"/>
          </w:pPr>
        </w:pPrChange>
      </w:pPr>
      <w:bookmarkStart w:id="31558" w:name="_Toc531381547"/>
      <w:ins w:id="31559" w:author="phuong vu" w:date="2018-11-25T23:27:00Z">
        <w:r w:rsidRPr="00920004">
          <w:rPr>
            <w:lang w:val="en-US"/>
            <w:rPrChange w:id="31560" w:author="phuong vu" w:date="2018-11-30T22:36:00Z">
              <w:rPr/>
            </w:rPrChange>
          </w:rPr>
          <w:t>Xem danh sách biên nhận theo trạng thái</w:t>
        </w:r>
      </w:ins>
      <w:bookmarkEnd w:id="31558"/>
    </w:p>
    <w:p w14:paraId="081943C3" w14:textId="7A755761" w:rsidR="008D1822" w:rsidRPr="00920004" w:rsidRDefault="008D1822" w:rsidP="00727C9A">
      <w:pPr>
        <w:ind w:firstLine="720"/>
        <w:rPr>
          <w:ins w:id="31561" w:author="phuong vu" w:date="2018-11-25T23:51:00Z"/>
          <w:lang w:val="en-US"/>
          <w:rPrChange w:id="31562" w:author="phuong vu" w:date="2018-11-30T22:36:00Z">
            <w:rPr>
              <w:ins w:id="31563" w:author="phuong vu" w:date="2018-11-25T23:51:00Z"/>
              <w:lang w:val="en-US"/>
            </w:rPr>
          </w:rPrChange>
        </w:rPr>
        <w:pPrChange w:id="31564" w:author="phuong vu" w:date="2018-11-30T22:03:00Z">
          <w:pPr>
            <w:spacing w:line="276" w:lineRule="auto"/>
          </w:pPr>
        </w:pPrChange>
      </w:pPr>
      <w:ins w:id="31565" w:author="phuong vu" w:date="2018-11-25T23:51:00Z">
        <w:r w:rsidRPr="00920004">
          <w:rPr>
            <w:b/>
            <w:lang w:val="en-US"/>
            <w:rPrChange w:id="31566" w:author="phuong vu" w:date="2018-11-30T22:36:00Z">
              <w:rPr>
                <w:b/>
                <w:lang w:val="en-US"/>
              </w:rPr>
            </w:rPrChange>
          </w:rPr>
          <w:t>Mục đích:</w:t>
        </w:r>
        <w:r w:rsidRPr="00920004">
          <w:rPr>
            <w:lang w:val="en-US"/>
            <w:rPrChange w:id="31567" w:author="phuong vu" w:date="2018-11-30T22:36:00Z">
              <w:rPr>
                <w:lang w:val="en-US"/>
              </w:rPr>
            </w:rPrChange>
          </w:rPr>
          <w:t xml:space="preserve"> Tìm ra lỗi về thông báo khi thực hiện hoàn tất xử lí, lỗi chuyển</w:t>
        </w:r>
      </w:ins>
      <w:ins w:id="31568" w:author="phuong vu" w:date="2018-11-30T22:03:00Z">
        <w:r w:rsidR="00727C9A" w:rsidRPr="00920004">
          <w:rPr>
            <w:lang w:val="en-US"/>
            <w:rPrChange w:id="31569" w:author="phuong vu" w:date="2018-11-30T22:36:00Z">
              <w:rPr>
                <w:lang w:val="en-US"/>
              </w:rPr>
            </w:rPrChange>
          </w:rPr>
          <w:t xml:space="preserve"> </w:t>
        </w:r>
      </w:ins>
      <w:ins w:id="31570" w:author="phuong vu" w:date="2018-11-25T23:51:00Z">
        <w:r w:rsidRPr="00920004">
          <w:rPr>
            <w:lang w:val="en-US"/>
            <w:rPrChange w:id="31571" w:author="phuong vu" w:date="2018-11-30T22:36:00Z">
              <w:rPr>
                <w:lang w:val="en-US"/>
              </w:rPr>
            </w:rPrChange>
          </w:rPr>
          <w:t>trang, hiển thị dữ liệu không đúng với mục đích.</w:t>
        </w:r>
      </w:ins>
    </w:p>
    <w:p w14:paraId="4C494C75" w14:textId="77777777" w:rsidR="008D1822" w:rsidRPr="00920004" w:rsidRDefault="008D1822" w:rsidP="00727C9A">
      <w:pPr>
        <w:ind w:firstLine="720"/>
        <w:rPr>
          <w:ins w:id="31572" w:author="phuong vu" w:date="2018-11-25T23:51:00Z"/>
          <w:lang w:val="en-US"/>
          <w:rPrChange w:id="31573" w:author="phuong vu" w:date="2018-11-30T22:36:00Z">
            <w:rPr>
              <w:ins w:id="31574" w:author="phuong vu" w:date="2018-11-25T23:51:00Z"/>
              <w:lang w:val="en-US"/>
            </w:rPr>
          </w:rPrChange>
        </w:rPr>
        <w:pPrChange w:id="31575" w:author="phuong vu" w:date="2018-11-30T22:03:00Z">
          <w:pPr>
            <w:spacing w:line="276" w:lineRule="auto"/>
          </w:pPr>
        </w:pPrChange>
      </w:pPr>
      <w:ins w:id="31576" w:author="phuong vu" w:date="2018-11-25T23:51:00Z">
        <w:r w:rsidRPr="00920004">
          <w:rPr>
            <w:b/>
            <w:lang w:val="en-US"/>
            <w:rPrChange w:id="31577" w:author="phuong vu" w:date="2018-11-30T22:36:00Z">
              <w:rPr>
                <w:b/>
                <w:lang w:val="en-US"/>
              </w:rPr>
            </w:rPrChange>
          </w:rPr>
          <w:t>Tiền điều kiện:</w:t>
        </w:r>
        <w:r w:rsidRPr="00920004">
          <w:rPr>
            <w:lang w:val="en-US"/>
            <w:rPrChange w:id="31578" w:author="phuong vu" w:date="2018-11-30T22:36:00Z">
              <w:rPr>
                <w:lang w:val="en-US"/>
              </w:rPr>
            </w:rPrChange>
          </w:rPr>
          <w:t xml:space="preserve"> Đăng nhập thành công vào trang quản lí dành cho nhân viên chi nhánh.</w:t>
        </w:r>
      </w:ins>
    </w:p>
    <w:p w14:paraId="3306FC52" w14:textId="77777777" w:rsidR="008D1822" w:rsidRPr="00920004" w:rsidRDefault="008D1822" w:rsidP="00727C9A">
      <w:pPr>
        <w:ind w:left="720"/>
        <w:rPr>
          <w:ins w:id="31579" w:author="phuong vu" w:date="2018-11-25T23:51:00Z"/>
          <w:b/>
          <w:lang w:val="en-US"/>
          <w:rPrChange w:id="31580" w:author="phuong vu" w:date="2018-11-30T22:36:00Z">
            <w:rPr>
              <w:ins w:id="31581" w:author="phuong vu" w:date="2018-11-25T23:51:00Z"/>
              <w:b/>
              <w:lang w:val="en-US"/>
            </w:rPr>
          </w:rPrChange>
        </w:rPr>
        <w:pPrChange w:id="31582" w:author="phuong vu" w:date="2018-11-30T22:03:00Z">
          <w:pPr>
            <w:spacing w:line="276" w:lineRule="auto"/>
          </w:pPr>
        </w:pPrChange>
      </w:pPr>
      <w:ins w:id="31583" w:author="phuong vu" w:date="2018-11-25T23:51:00Z">
        <w:r w:rsidRPr="00920004">
          <w:rPr>
            <w:b/>
            <w:lang w:val="en-US"/>
            <w:rPrChange w:id="31584" w:author="phuong vu" w:date="2018-11-30T22:36:00Z">
              <w:rPr>
                <w:b/>
                <w:lang w:val="en-US"/>
              </w:rPr>
            </w:rPrChange>
          </w:rPr>
          <w:t>Mô tả:</w:t>
        </w:r>
      </w:ins>
    </w:p>
    <w:p w14:paraId="2E0AAB22" w14:textId="77777777" w:rsidR="008D1822" w:rsidRPr="00920004" w:rsidRDefault="008D1822" w:rsidP="00727C9A">
      <w:pPr>
        <w:ind w:left="720"/>
        <w:rPr>
          <w:ins w:id="31585" w:author="phuong vu" w:date="2018-11-25T23:51:00Z"/>
          <w:lang w:val="en-US"/>
          <w:rPrChange w:id="31586" w:author="phuong vu" w:date="2018-11-30T22:36:00Z">
            <w:rPr>
              <w:ins w:id="31587" w:author="phuong vu" w:date="2018-11-25T23:51:00Z"/>
              <w:lang w:val="en-US"/>
            </w:rPr>
          </w:rPrChange>
        </w:rPr>
        <w:pPrChange w:id="31588" w:author="phuong vu" w:date="2018-11-30T22:03:00Z">
          <w:pPr>
            <w:spacing w:line="276" w:lineRule="auto"/>
          </w:pPr>
        </w:pPrChange>
      </w:pPr>
      <w:ins w:id="31589" w:author="phuong vu" w:date="2018-11-25T23:51:00Z">
        <w:r w:rsidRPr="00920004">
          <w:rPr>
            <w:b/>
            <w:lang w:val="en-US"/>
            <w:rPrChange w:id="31590" w:author="phuong vu" w:date="2018-11-30T22:36:00Z">
              <w:rPr>
                <w:b/>
                <w:lang w:val="en-US"/>
              </w:rPr>
            </w:rPrChange>
          </w:rPr>
          <w:t xml:space="preserve">- </w:t>
        </w:r>
        <w:r w:rsidRPr="00920004">
          <w:rPr>
            <w:lang w:val="en-US"/>
            <w:rPrChange w:id="31591" w:author="phuong vu" w:date="2018-11-30T22:36:00Z">
              <w:rPr>
                <w:lang w:val="en-US"/>
              </w:rPr>
            </w:rPrChange>
          </w:rPr>
          <w:t>Bước 1: Mở trang web tại địa chỉ: localhost:3000.</w:t>
        </w:r>
      </w:ins>
    </w:p>
    <w:p w14:paraId="6A540CEB" w14:textId="77777777" w:rsidR="008D1822" w:rsidRPr="00920004" w:rsidRDefault="008D1822" w:rsidP="00727C9A">
      <w:pPr>
        <w:ind w:left="720"/>
        <w:rPr>
          <w:ins w:id="31592" w:author="phuong vu" w:date="2018-11-25T23:51:00Z"/>
          <w:lang w:val="en-US"/>
          <w:rPrChange w:id="31593" w:author="phuong vu" w:date="2018-11-30T22:36:00Z">
            <w:rPr>
              <w:ins w:id="31594" w:author="phuong vu" w:date="2018-11-25T23:51:00Z"/>
              <w:lang w:val="en-US"/>
            </w:rPr>
          </w:rPrChange>
        </w:rPr>
        <w:pPrChange w:id="31595" w:author="phuong vu" w:date="2018-11-30T22:03:00Z">
          <w:pPr>
            <w:spacing w:line="276" w:lineRule="auto"/>
          </w:pPr>
        </w:pPrChange>
      </w:pPr>
      <w:ins w:id="31596" w:author="phuong vu" w:date="2018-11-25T23:51:00Z">
        <w:r w:rsidRPr="00920004">
          <w:rPr>
            <w:lang w:val="en-US"/>
            <w:rPrChange w:id="31597" w:author="phuong vu" w:date="2018-11-30T22:36:00Z">
              <w:rPr>
                <w:lang w:val="en-US"/>
              </w:rPr>
            </w:rPrChange>
          </w:rPr>
          <w:t>- Bước 2: Đăng nhập thành công vào hệ thống.</w:t>
        </w:r>
      </w:ins>
    </w:p>
    <w:p w14:paraId="35807DD8" w14:textId="1CF19B4B" w:rsidR="008D1822" w:rsidRPr="00920004" w:rsidRDefault="008D1822" w:rsidP="00727C9A">
      <w:pPr>
        <w:ind w:left="720"/>
        <w:rPr>
          <w:ins w:id="31598" w:author="phuong vu" w:date="2018-11-25T23:51:00Z"/>
          <w:lang w:val="en-US"/>
          <w:rPrChange w:id="31599" w:author="phuong vu" w:date="2018-11-30T22:36:00Z">
            <w:rPr>
              <w:ins w:id="31600" w:author="phuong vu" w:date="2018-11-25T23:51:00Z"/>
              <w:lang w:val="en-US"/>
            </w:rPr>
          </w:rPrChange>
        </w:rPr>
        <w:pPrChange w:id="31601" w:author="phuong vu" w:date="2018-11-30T22:03:00Z">
          <w:pPr>
            <w:spacing w:line="276" w:lineRule="auto"/>
          </w:pPr>
        </w:pPrChange>
      </w:pPr>
      <w:ins w:id="31602" w:author="phuong vu" w:date="2018-11-25T23:51:00Z">
        <w:r w:rsidRPr="00920004">
          <w:rPr>
            <w:lang w:val="en-US"/>
            <w:rPrChange w:id="31603" w:author="phuong vu" w:date="2018-11-30T22:36:00Z">
              <w:rPr>
                <w:lang w:val="en-US"/>
              </w:rPr>
            </w:rPrChange>
          </w:rPr>
          <w:t>- Bước 3: Chọn chức năng “</w:t>
        </w:r>
      </w:ins>
      <w:ins w:id="31604" w:author="phuong vu" w:date="2018-11-26T01:32:00Z">
        <w:r w:rsidR="00F92702" w:rsidRPr="00920004">
          <w:rPr>
            <w:lang w:val="en-US"/>
            <w:rPrChange w:id="31605" w:author="phuong vu" w:date="2018-11-30T22:36:00Z">
              <w:rPr>
                <w:i/>
                <w:lang w:val="en-US"/>
              </w:rPr>
            </w:rPrChange>
          </w:rPr>
          <w:t>Biên nhận</w:t>
        </w:r>
      </w:ins>
      <w:ins w:id="31606" w:author="phuong vu" w:date="2018-11-25T23:51:00Z">
        <w:r w:rsidRPr="00920004">
          <w:rPr>
            <w:lang w:val="en-US"/>
            <w:rPrChange w:id="31607" w:author="phuong vu" w:date="2018-11-30T22:36:00Z">
              <w:rPr>
                <w:i/>
                <w:lang w:val="en-US"/>
              </w:rPr>
            </w:rPrChange>
          </w:rPr>
          <w:t xml:space="preserve"> khách hàng</w:t>
        </w:r>
        <w:r w:rsidRPr="00920004">
          <w:rPr>
            <w:lang w:val="en-US"/>
            <w:rPrChange w:id="31608" w:author="phuong vu" w:date="2018-11-30T22:36:00Z">
              <w:rPr>
                <w:lang w:val="en-US"/>
              </w:rPr>
            </w:rPrChange>
          </w:rPr>
          <w:t>”.</w:t>
        </w:r>
      </w:ins>
    </w:p>
    <w:p w14:paraId="1D68A595" w14:textId="5EB24BE3" w:rsidR="008D1822" w:rsidRPr="00920004" w:rsidRDefault="008D1822" w:rsidP="00727C9A">
      <w:pPr>
        <w:ind w:left="720"/>
        <w:rPr>
          <w:ins w:id="31609" w:author="phuong vu" w:date="2018-11-25T23:51:00Z"/>
          <w:lang w:val="en-US"/>
          <w:rPrChange w:id="31610" w:author="phuong vu" w:date="2018-11-30T22:36:00Z">
            <w:rPr>
              <w:ins w:id="31611" w:author="phuong vu" w:date="2018-11-25T23:51:00Z"/>
              <w:lang w:val="en-US"/>
            </w:rPr>
          </w:rPrChange>
        </w:rPr>
        <w:pPrChange w:id="31612" w:author="phuong vu" w:date="2018-11-30T22:03:00Z">
          <w:pPr>
            <w:spacing w:line="276" w:lineRule="auto"/>
          </w:pPr>
        </w:pPrChange>
      </w:pPr>
      <w:ins w:id="31613" w:author="phuong vu" w:date="2018-11-25T23:51:00Z">
        <w:r w:rsidRPr="00920004">
          <w:rPr>
            <w:lang w:val="en-US"/>
            <w:rPrChange w:id="31614" w:author="phuong vu" w:date="2018-11-30T22:36:00Z">
              <w:rPr>
                <w:lang w:val="en-US"/>
              </w:rPr>
            </w:rPrChange>
          </w:rPr>
          <w:t xml:space="preserve">- Bước 4: Xem danh sách </w:t>
        </w:r>
      </w:ins>
      <w:ins w:id="31615" w:author="phuong vu" w:date="2018-11-26T01:32:00Z">
        <w:r w:rsidR="00F92702" w:rsidRPr="00920004">
          <w:rPr>
            <w:lang w:val="en-US"/>
            <w:rPrChange w:id="31616" w:author="phuong vu" w:date="2018-11-30T22:36:00Z">
              <w:rPr>
                <w:lang w:val="en-US"/>
              </w:rPr>
            </w:rPrChange>
          </w:rPr>
          <w:t>biên nhận</w:t>
        </w:r>
      </w:ins>
      <w:ins w:id="31617" w:author="phuong vu" w:date="2018-11-25T23:51:00Z">
        <w:r w:rsidRPr="00920004">
          <w:rPr>
            <w:lang w:val="en-US"/>
            <w:rPrChange w:id="31618" w:author="phuong vu" w:date="2018-11-30T22:36:00Z">
              <w:rPr>
                <w:lang w:val="en-US"/>
              </w:rPr>
            </w:rPrChange>
          </w:rPr>
          <w:t xml:space="preserve"> theo từng trạng thái.</w:t>
        </w:r>
      </w:ins>
    </w:p>
    <w:p w14:paraId="52A4FE00" w14:textId="77777777" w:rsidR="008D1822" w:rsidRPr="00920004" w:rsidRDefault="008D1822" w:rsidP="00727C9A">
      <w:pPr>
        <w:ind w:left="720"/>
        <w:rPr>
          <w:ins w:id="31619" w:author="phuong vu" w:date="2018-11-25T23:51:00Z"/>
          <w:b/>
          <w:lang w:val="en-US"/>
          <w:rPrChange w:id="31620" w:author="phuong vu" w:date="2018-11-30T22:36:00Z">
            <w:rPr>
              <w:ins w:id="31621" w:author="phuong vu" w:date="2018-11-25T23:51:00Z"/>
              <w:b/>
              <w:lang w:val="en-US"/>
            </w:rPr>
          </w:rPrChange>
        </w:rPr>
        <w:pPrChange w:id="31622" w:author="phuong vu" w:date="2018-11-30T22:03:00Z">
          <w:pPr>
            <w:spacing w:line="276" w:lineRule="auto"/>
          </w:pPr>
        </w:pPrChange>
      </w:pPr>
      <w:ins w:id="31623" w:author="phuong vu" w:date="2018-11-25T23:51:00Z">
        <w:r w:rsidRPr="00920004">
          <w:rPr>
            <w:b/>
            <w:lang w:val="en-US"/>
            <w:rPrChange w:id="31624"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8D1822" w:rsidRPr="00920004" w14:paraId="124D2A61" w14:textId="77777777" w:rsidTr="00AD0E2E">
        <w:trPr>
          <w:ins w:id="31625"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hideMark/>
          </w:tcPr>
          <w:p w14:paraId="1EB11AAC" w14:textId="77777777" w:rsidR="008D1822" w:rsidRPr="00920004" w:rsidRDefault="008D1822" w:rsidP="00C960CE">
            <w:pPr>
              <w:jc w:val="center"/>
              <w:rPr>
                <w:ins w:id="31626" w:author="phuong vu" w:date="2018-11-25T23:51:00Z"/>
                <w:b/>
                <w:lang w:val="es-ES"/>
                <w:rPrChange w:id="31627" w:author="phuong vu" w:date="2018-11-30T22:36:00Z">
                  <w:rPr>
                    <w:ins w:id="31628" w:author="phuong vu" w:date="2018-11-25T23:51:00Z"/>
                    <w:lang w:val="es-ES"/>
                  </w:rPr>
                </w:rPrChange>
              </w:rPr>
              <w:pPrChange w:id="31629" w:author="phuong vu" w:date="2018-11-30T22:06:00Z">
                <w:pPr>
                  <w:spacing w:line="276" w:lineRule="auto"/>
                  <w:jc w:val="center"/>
                </w:pPr>
              </w:pPrChange>
            </w:pPr>
            <w:ins w:id="31630" w:author="phuong vu" w:date="2018-11-25T23:51:00Z">
              <w:r w:rsidRPr="00920004">
                <w:rPr>
                  <w:b/>
                  <w:lang w:val="es-ES"/>
                  <w:rPrChange w:id="31631"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58F5B4" w14:textId="77777777" w:rsidR="008D1822" w:rsidRPr="00920004" w:rsidRDefault="008D1822" w:rsidP="00C960CE">
            <w:pPr>
              <w:jc w:val="center"/>
              <w:rPr>
                <w:ins w:id="31632" w:author="phuong vu" w:date="2018-11-25T23:51:00Z"/>
                <w:b/>
                <w:lang w:val="es-ES"/>
                <w:rPrChange w:id="31633" w:author="phuong vu" w:date="2018-11-30T22:36:00Z">
                  <w:rPr>
                    <w:ins w:id="31634" w:author="phuong vu" w:date="2018-11-25T23:51:00Z"/>
                    <w:lang w:val="es-ES"/>
                  </w:rPr>
                </w:rPrChange>
              </w:rPr>
              <w:pPrChange w:id="31635" w:author="phuong vu" w:date="2018-11-30T22:06:00Z">
                <w:pPr>
                  <w:spacing w:line="276" w:lineRule="auto"/>
                  <w:jc w:val="center"/>
                </w:pPr>
              </w:pPrChange>
            </w:pPr>
            <w:ins w:id="31636" w:author="phuong vu" w:date="2018-11-25T23:51:00Z">
              <w:r w:rsidRPr="00920004">
                <w:rPr>
                  <w:b/>
                  <w:lang w:val="es-ES"/>
                  <w:rPrChange w:id="31637"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6ED6BD39" w14:textId="77777777" w:rsidR="008D1822" w:rsidRPr="00920004" w:rsidRDefault="008D1822" w:rsidP="00C960CE">
            <w:pPr>
              <w:jc w:val="center"/>
              <w:rPr>
                <w:ins w:id="31638" w:author="phuong vu" w:date="2018-11-25T23:51:00Z"/>
                <w:b/>
                <w:lang w:val="es-ES"/>
                <w:rPrChange w:id="31639" w:author="phuong vu" w:date="2018-11-30T22:36:00Z">
                  <w:rPr>
                    <w:ins w:id="31640" w:author="phuong vu" w:date="2018-11-25T23:51:00Z"/>
                    <w:lang w:val="es-ES"/>
                  </w:rPr>
                </w:rPrChange>
              </w:rPr>
              <w:pPrChange w:id="31641" w:author="phuong vu" w:date="2018-11-30T22:06:00Z">
                <w:pPr>
                  <w:spacing w:line="276" w:lineRule="auto"/>
                  <w:jc w:val="center"/>
                </w:pPr>
              </w:pPrChange>
            </w:pPr>
            <w:ins w:id="31642" w:author="phuong vu" w:date="2018-11-25T23:51:00Z">
              <w:r w:rsidRPr="00920004">
                <w:rPr>
                  <w:b/>
                  <w:lang w:val="es-ES"/>
                  <w:rPrChange w:id="31643"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2634CF" w14:textId="77777777" w:rsidR="008D1822" w:rsidRPr="00920004" w:rsidRDefault="008D1822" w:rsidP="00C960CE">
            <w:pPr>
              <w:jc w:val="center"/>
              <w:rPr>
                <w:ins w:id="31644" w:author="phuong vu" w:date="2018-11-25T23:51:00Z"/>
                <w:b/>
                <w:lang w:val="es-ES"/>
                <w:rPrChange w:id="31645" w:author="phuong vu" w:date="2018-11-30T22:36:00Z">
                  <w:rPr>
                    <w:ins w:id="31646" w:author="phuong vu" w:date="2018-11-25T23:51:00Z"/>
                    <w:lang w:val="es-ES"/>
                  </w:rPr>
                </w:rPrChange>
              </w:rPr>
              <w:pPrChange w:id="31647" w:author="phuong vu" w:date="2018-11-30T22:06:00Z">
                <w:pPr>
                  <w:spacing w:line="276" w:lineRule="auto"/>
                  <w:jc w:val="center"/>
                </w:pPr>
              </w:pPrChange>
            </w:pPr>
            <w:ins w:id="31648" w:author="phuong vu" w:date="2018-11-25T23:51:00Z">
              <w:r w:rsidRPr="00920004">
                <w:rPr>
                  <w:b/>
                  <w:lang w:val="es-ES"/>
                  <w:rPrChange w:id="31649"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7C4C1D7" w14:textId="77777777" w:rsidR="008D1822" w:rsidRPr="00920004" w:rsidRDefault="008D1822" w:rsidP="00C960CE">
            <w:pPr>
              <w:jc w:val="center"/>
              <w:rPr>
                <w:ins w:id="31650" w:author="phuong vu" w:date="2018-11-25T23:51:00Z"/>
                <w:b/>
                <w:lang w:val="es-ES"/>
                <w:rPrChange w:id="31651" w:author="phuong vu" w:date="2018-11-30T22:36:00Z">
                  <w:rPr>
                    <w:ins w:id="31652" w:author="phuong vu" w:date="2018-11-25T23:51:00Z"/>
                    <w:lang w:val="es-ES"/>
                  </w:rPr>
                </w:rPrChange>
              </w:rPr>
              <w:pPrChange w:id="31653" w:author="phuong vu" w:date="2018-11-30T22:06:00Z">
                <w:pPr>
                  <w:spacing w:line="276" w:lineRule="auto"/>
                  <w:jc w:val="center"/>
                </w:pPr>
              </w:pPrChange>
            </w:pPr>
            <w:ins w:id="31654" w:author="phuong vu" w:date="2018-11-25T23:51:00Z">
              <w:r w:rsidRPr="00920004">
                <w:rPr>
                  <w:b/>
                  <w:lang w:val="es-ES"/>
                  <w:rPrChange w:id="31655" w:author="phuong vu" w:date="2018-11-30T22:36:00Z">
                    <w:rPr>
                      <w:lang w:val="es-ES"/>
                    </w:rPr>
                  </w:rPrChange>
                </w:rPr>
                <w:t>Thành công/ Thât bại</w:t>
              </w:r>
            </w:ins>
          </w:p>
        </w:tc>
      </w:tr>
      <w:tr w:rsidR="008D1822" w:rsidRPr="00920004" w14:paraId="13497476" w14:textId="77777777" w:rsidTr="00AD0E2E">
        <w:trPr>
          <w:ins w:id="31656"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355F737A" w14:textId="77777777" w:rsidR="008D1822" w:rsidRPr="00920004" w:rsidRDefault="008D1822" w:rsidP="00BD0851">
            <w:pPr>
              <w:spacing w:before="240" w:line="0" w:lineRule="atLeast"/>
              <w:jc w:val="center"/>
              <w:rPr>
                <w:ins w:id="31657" w:author="phuong vu" w:date="2018-11-25T23:51:00Z"/>
                <w:bCs/>
                <w:lang w:val="es-ES"/>
                <w:rPrChange w:id="31658" w:author="phuong vu" w:date="2018-11-30T22:36:00Z">
                  <w:rPr>
                    <w:ins w:id="31659" w:author="phuong vu" w:date="2018-11-25T23:51:00Z"/>
                    <w:bCs/>
                    <w:lang w:val="es-ES"/>
                  </w:rPr>
                </w:rPrChange>
              </w:rPr>
              <w:pPrChange w:id="31660" w:author="phuong vu" w:date="2018-11-30T14:16:00Z">
                <w:pPr>
                  <w:spacing w:line="276" w:lineRule="auto"/>
                  <w:jc w:val="center"/>
                </w:pPr>
              </w:pPrChange>
            </w:pPr>
            <w:ins w:id="31661" w:author="phuong vu" w:date="2018-11-25T23:51:00Z">
              <w:r w:rsidRPr="00920004">
                <w:rPr>
                  <w:bCs/>
                  <w:lang w:val="es-ES"/>
                  <w:rPrChange w:id="31662"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29DDD78E" w14:textId="5C733D56" w:rsidR="008D1822" w:rsidRPr="00920004" w:rsidRDefault="008D1822" w:rsidP="00C960CE">
            <w:pPr>
              <w:rPr>
                <w:ins w:id="31663" w:author="phuong vu" w:date="2018-11-25T23:51:00Z"/>
                <w:lang w:val="es-ES"/>
                <w:rPrChange w:id="31664" w:author="phuong vu" w:date="2018-11-30T22:36:00Z">
                  <w:rPr>
                    <w:ins w:id="31665" w:author="phuong vu" w:date="2018-11-25T23:51:00Z"/>
                    <w:lang w:val="es-ES"/>
                  </w:rPr>
                </w:rPrChange>
              </w:rPr>
              <w:pPrChange w:id="31666" w:author="phuong vu" w:date="2018-11-30T22:06:00Z">
                <w:pPr>
                  <w:spacing w:line="276" w:lineRule="auto"/>
                  <w:jc w:val="left"/>
                </w:pPr>
              </w:pPrChange>
            </w:pPr>
            <w:ins w:id="31667" w:author="phuong vu" w:date="2018-11-25T23:51:00Z">
              <w:r w:rsidRPr="00920004">
                <w:rPr>
                  <w:lang w:val="es-ES"/>
                  <w:rPrChange w:id="31668" w:author="phuong vu" w:date="2018-11-30T22:36:00Z">
                    <w:rPr>
                      <w:lang w:val="es-ES"/>
                    </w:rPr>
                  </w:rPrChange>
                </w:rPr>
                <w:t>Trạng thái: Đang chờ</w:t>
              </w:r>
            </w:ins>
            <w:ins w:id="31669" w:author="phuong vu" w:date="2018-11-26T01:35:00Z">
              <w:r w:rsidR="00461C23" w:rsidRPr="00920004">
                <w:rPr>
                  <w:lang w:val="es-ES"/>
                  <w:rPrChange w:id="31670" w:author="phuong vu" w:date="2018-11-30T22:36:00Z">
                    <w:rPr>
                      <w:lang w:val="es-ES"/>
                    </w:rPr>
                  </w:rPrChange>
                </w:rPr>
                <w:t xml:space="preserve"> lấy đồ</w:t>
              </w:r>
            </w:ins>
          </w:p>
        </w:tc>
        <w:tc>
          <w:tcPr>
            <w:tcW w:w="1942" w:type="dxa"/>
            <w:tcBorders>
              <w:top w:val="single" w:sz="4" w:space="0" w:color="auto"/>
              <w:left w:val="single" w:sz="4" w:space="0" w:color="auto"/>
              <w:bottom w:val="single" w:sz="4" w:space="0" w:color="auto"/>
              <w:right w:val="single" w:sz="4" w:space="0" w:color="auto"/>
            </w:tcBorders>
          </w:tcPr>
          <w:p w14:paraId="3EA319F5" w14:textId="7AE5C20E" w:rsidR="008D1822" w:rsidRPr="00920004" w:rsidRDefault="008D1822" w:rsidP="00C960CE">
            <w:pPr>
              <w:rPr>
                <w:ins w:id="31671" w:author="phuong vu" w:date="2018-11-25T23:51:00Z"/>
                <w:lang w:val="es-ES"/>
                <w:rPrChange w:id="31672" w:author="phuong vu" w:date="2018-11-30T22:36:00Z">
                  <w:rPr>
                    <w:ins w:id="31673" w:author="phuong vu" w:date="2018-11-25T23:51:00Z"/>
                    <w:lang w:val="es-ES"/>
                  </w:rPr>
                </w:rPrChange>
              </w:rPr>
              <w:pPrChange w:id="31674" w:author="phuong vu" w:date="2018-11-30T22:06:00Z">
                <w:pPr>
                  <w:spacing w:line="276" w:lineRule="auto"/>
                  <w:jc w:val="left"/>
                </w:pPr>
              </w:pPrChange>
            </w:pPr>
            <w:ins w:id="31675" w:author="phuong vu" w:date="2018-11-25T23:51:00Z">
              <w:r w:rsidRPr="00920004">
                <w:rPr>
                  <w:lang w:val="es-ES"/>
                  <w:rPrChange w:id="31676" w:author="phuong vu" w:date="2018-11-30T22:36:00Z">
                    <w:rPr>
                      <w:lang w:val="es-ES"/>
                    </w:rPr>
                  </w:rPrChange>
                </w:rPr>
                <w:t xml:space="preserve">Danh sách </w:t>
              </w:r>
            </w:ins>
            <w:ins w:id="31677" w:author="phuong vu" w:date="2018-11-26T01:32:00Z">
              <w:r w:rsidR="00F92702" w:rsidRPr="00920004">
                <w:rPr>
                  <w:lang w:val="es-ES"/>
                  <w:rPrChange w:id="31678" w:author="phuong vu" w:date="2018-11-30T22:36:00Z">
                    <w:rPr>
                      <w:lang w:val="es-ES"/>
                    </w:rPr>
                  </w:rPrChange>
                </w:rPr>
                <w:t>biên nhận</w:t>
              </w:r>
            </w:ins>
            <w:ins w:id="31679" w:author="phuong vu" w:date="2018-11-25T23:51:00Z">
              <w:r w:rsidRPr="00920004">
                <w:rPr>
                  <w:lang w:val="es-ES"/>
                  <w:rPrChange w:id="31680" w:author="phuong vu" w:date="2018-11-30T22:36:00Z">
                    <w:rPr>
                      <w:lang w:val="es-ES"/>
                    </w:rPr>
                  </w:rPrChange>
                </w:rPr>
                <w:t xml:space="preserve"> có trạng thái “</w:t>
              </w:r>
              <w:r w:rsidRPr="00920004">
                <w:rPr>
                  <w:lang w:val="es-ES"/>
                  <w:rPrChange w:id="31681" w:author="phuong vu" w:date="2018-11-30T22:36:00Z">
                    <w:rPr>
                      <w:i/>
                      <w:lang w:val="es-ES"/>
                    </w:rPr>
                  </w:rPrChange>
                </w:rPr>
                <w:t>đang chờ</w:t>
              </w:r>
            </w:ins>
            <w:ins w:id="31682" w:author="phuong vu" w:date="2018-11-26T01:32:00Z">
              <w:r w:rsidR="00F92702" w:rsidRPr="00920004">
                <w:rPr>
                  <w:lang w:val="es-ES"/>
                  <w:rPrChange w:id="31683" w:author="phuong vu" w:date="2018-11-30T22:36:00Z">
                    <w:rPr>
                      <w:i/>
                      <w:lang w:val="es-ES"/>
                    </w:rPr>
                  </w:rPrChange>
                </w:rPr>
                <w:t xml:space="preserve"> lấy đồ</w:t>
              </w:r>
            </w:ins>
            <w:ins w:id="31684" w:author="phuong vu" w:date="2018-11-25T23:51:00Z">
              <w:r w:rsidRPr="00920004">
                <w:rPr>
                  <w:lang w:val="es-ES"/>
                  <w:rPrChange w:id="3168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1227AEC3" w14:textId="2092B1FB" w:rsidR="008D1822" w:rsidRPr="00920004" w:rsidRDefault="008D1822" w:rsidP="00C960CE">
            <w:pPr>
              <w:rPr>
                <w:ins w:id="31686" w:author="phuong vu" w:date="2018-11-25T23:51:00Z"/>
                <w:lang w:val="es-ES"/>
                <w:rPrChange w:id="31687" w:author="phuong vu" w:date="2018-11-30T22:36:00Z">
                  <w:rPr>
                    <w:ins w:id="31688" w:author="phuong vu" w:date="2018-11-25T23:51:00Z"/>
                    <w:lang w:val="es-ES"/>
                  </w:rPr>
                </w:rPrChange>
              </w:rPr>
              <w:pPrChange w:id="31689" w:author="phuong vu" w:date="2018-11-30T22:06:00Z">
                <w:pPr>
                  <w:spacing w:line="276" w:lineRule="auto"/>
                  <w:jc w:val="left"/>
                </w:pPr>
              </w:pPrChange>
            </w:pPr>
            <w:ins w:id="31690" w:author="phuong vu" w:date="2018-11-25T23:51:00Z">
              <w:r w:rsidRPr="00920004">
                <w:rPr>
                  <w:lang w:val="es-ES"/>
                  <w:rPrChange w:id="31691" w:author="phuong vu" w:date="2018-11-30T22:36:00Z">
                    <w:rPr>
                      <w:lang w:val="es-ES"/>
                    </w:rPr>
                  </w:rPrChange>
                </w:rPr>
                <w:t xml:space="preserve">Danh sách </w:t>
              </w:r>
            </w:ins>
            <w:ins w:id="31692" w:author="phuong vu" w:date="2018-11-26T01:32:00Z">
              <w:r w:rsidR="00F92702" w:rsidRPr="00920004">
                <w:rPr>
                  <w:lang w:val="es-ES"/>
                  <w:rPrChange w:id="31693" w:author="phuong vu" w:date="2018-11-30T22:36:00Z">
                    <w:rPr>
                      <w:lang w:val="es-ES"/>
                    </w:rPr>
                  </w:rPrChange>
                </w:rPr>
                <w:t>biên nhận</w:t>
              </w:r>
            </w:ins>
            <w:ins w:id="31694" w:author="phuong vu" w:date="2018-11-25T23:51:00Z">
              <w:r w:rsidRPr="00920004">
                <w:rPr>
                  <w:lang w:val="es-ES"/>
                  <w:rPrChange w:id="31695" w:author="phuong vu" w:date="2018-11-30T22:36:00Z">
                    <w:rPr>
                      <w:lang w:val="es-ES"/>
                    </w:rPr>
                  </w:rPrChange>
                </w:rPr>
                <w:t xml:space="preserve"> có trạng thái “</w:t>
              </w:r>
              <w:r w:rsidRPr="00920004">
                <w:rPr>
                  <w:lang w:val="es-ES"/>
                  <w:rPrChange w:id="31696" w:author="phuong vu" w:date="2018-11-30T22:36:00Z">
                    <w:rPr>
                      <w:i/>
                      <w:lang w:val="es-ES"/>
                    </w:rPr>
                  </w:rPrChange>
                </w:rPr>
                <w:t>đang chờ</w:t>
              </w:r>
            </w:ins>
            <w:ins w:id="31697" w:author="phuong vu" w:date="2018-11-26T01:32:00Z">
              <w:r w:rsidR="00F92702" w:rsidRPr="00920004">
                <w:rPr>
                  <w:lang w:val="es-ES"/>
                  <w:rPrChange w:id="31698" w:author="phuong vu" w:date="2018-11-30T22:36:00Z">
                    <w:rPr>
                      <w:i/>
                      <w:lang w:val="es-ES"/>
                    </w:rPr>
                  </w:rPrChange>
                </w:rPr>
                <w:t xml:space="preserve"> lấy đồ</w:t>
              </w:r>
            </w:ins>
            <w:ins w:id="31699" w:author="phuong vu" w:date="2018-11-25T23:51:00Z">
              <w:r w:rsidRPr="00920004">
                <w:rPr>
                  <w:lang w:val="es-ES"/>
                  <w:rPrChange w:id="31700"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76831C1" w14:textId="77777777" w:rsidR="008D1822" w:rsidRPr="00920004" w:rsidRDefault="008D1822" w:rsidP="00C960CE">
            <w:pPr>
              <w:rPr>
                <w:ins w:id="31701" w:author="phuong vu" w:date="2018-11-25T23:51:00Z"/>
                <w:lang w:val="es-ES"/>
                <w:rPrChange w:id="31702" w:author="phuong vu" w:date="2018-11-30T22:36:00Z">
                  <w:rPr>
                    <w:ins w:id="31703" w:author="phuong vu" w:date="2018-11-25T23:51:00Z"/>
                    <w:lang w:val="es-ES"/>
                  </w:rPr>
                </w:rPrChange>
              </w:rPr>
              <w:pPrChange w:id="31704" w:author="phuong vu" w:date="2018-11-30T22:06:00Z">
                <w:pPr>
                  <w:spacing w:line="276" w:lineRule="auto"/>
                  <w:jc w:val="left"/>
                </w:pPr>
              </w:pPrChange>
            </w:pPr>
            <w:ins w:id="31705" w:author="phuong vu" w:date="2018-11-25T23:51:00Z">
              <w:r w:rsidRPr="00920004">
                <w:rPr>
                  <w:lang w:val="es-ES"/>
                  <w:rPrChange w:id="31706" w:author="phuong vu" w:date="2018-11-30T22:36:00Z">
                    <w:rPr>
                      <w:lang w:val="es-ES"/>
                    </w:rPr>
                  </w:rPrChange>
                </w:rPr>
                <w:t>Thành công</w:t>
              </w:r>
            </w:ins>
          </w:p>
        </w:tc>
      </w:tr>
      <w:tr w:rsidR="008D1822" w:rsidRPr="00920004" w14:paraId="702F3A36" w14:textId="77777777" w:rsidTr="00AD0E2E">
        <w:trPr>
          <w:ins w:id="31707"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040580F4" w14:textId="77777777" w:rsidR="008D1822" w:rsidRPr="00920004" w:rsidRDefault="008D1822" w:rsidP="00BD0851">
            <w:pPr>
              <w:spacing w:before="240" w:line="0" w:lineRule="atLeast"/>
              <w:jc w:val="center"/>
              <w:rPr>
                <w:ins w:id="31708" w:author="phuong vu" w:date="2018-11-25T23:51:00Z"/>
                <w:bCs/>
                <w:lang w:val="es-ES"/>
                <w:rPrChange w:id="31709" w:author="phuong vu" w:date="2018-11-30T22:36:00Z">
                  <w:rPr>
                    <w:ins w:id="31710" w:author="phuong vu" w:date="2018-11-25T23:51:00Z"/>
                    <w:bCs/>
                    <w:lang w:val="es-ES"/>
                  </w:rPr>
                </w:rPrChange>
              </w:rPr>
              <w:pPrChange w:id="31711" w:author="phuong vu" w:date="2018-11-30T14:16:00Z">
                <w:pPr>
                  <w:spacing w:line="276" w:lineRule="auto"/>
                  <w:jc w:val="center"/>
                </w:pPr>
              </w:pPrChange>
            </w:pPr>
            <w:ins w:id="31712" w:author="phuong vu" w:date="2018-11-25T23:51:00Z">
              <w:r w:rsidRPr="00920004">
                <w:rPr>
                  <w:bCs/>
                  <w:lang w:val="es-ES"/>
                  <w:rPrChange w:id="31713" w:author="phuong vu" w:date="2018-11-30T22:36:00Z">
                    <w:rPr>
                      <w:bCs/>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6230B8F3" w14:textId="4E650863" w:rsidR="008D1822" w:rsidRPr="00920004" w:rsidRDefault="008D1822" w:rsidP="00C960CE">
            <w:pPr>
              <w:rPr>
                <w:ins w:id="31714" w:author="phuong vu" w:date="2018-11-25T23:51:00Z"/>
                <w:lang w:val="es-ES"/>
                <w:rPrChange w:id="31715" w:author="phuong vu" w:date="2018-11-30T22:36:00Z">
                  <w:rPr>
                    <w:ins w:id="31716" w:author="phuong vu" w:date="2018-11-25T23:51:00Z"/>
                    <w:lang w:val="es-ES"/>
                  </w:rPr>
                </w:rPrChange>
              </w:rPr>
              <w:pPrChange w:id="31717" w:author="phuong vu" w:date="2018-11-30T22:06:00Z">
                <w:pPr>
                  <w:spacing w:line="276" w:lineRule="auto"/>
                  <w:jc w:val="left"/>
                </w:pPr>
              </w:pPrChange>
            </w:pPr>
            <w:ins w:id="31718" w:author="phuong vu" w:date="2018-11-25T23:51:00Z">
              <w:r w:rsidRPr="00920004">
                <w:rPr>
                  <w:lang w:val="es-ES"/>
                  <w:rPrChange w:id="31719" w:author="phuong vu" w:date="2018-11-30T22:36:00Z">
                    <w:rPr>
                      <w:lang w:val="es-ES"/>
                    </w:rPr>
                  </w:rPrChange>
                </w:rPr>
                <w:t xml:space="preserve">Trạng thái: Đã </w:t>
              </w:r>
            </w:ins>
            <w:ins w:id="31720" w:author="phuong vu" w:date="2018-11-26T01:33:00Z">
              <w:r w:rsidR="00F92702" w:rsidRPr="00920004">
                <w:rPr>
                  <w:lang w:val="es-ES"/>
                  <w:rPrChange w:id="31721" w:author="phuong vu" w:date="2018-11-30T22:36:00Z">
                    <w:rPr>
                      <w:lang w:val="es-ES"/>
                    </w:rPr>
                  </w:rPrChange>
                </w:rPr>
                <w:t>lấy đồ</w:t>
              </w:r>
            </w:ins>
          </w:p>
        </w:tc>
        <w:tc>
          <w:tcPr>
            <w:tcW w:w="1942" w:type="dxa"/>
            <w:tcBorders>
              <w:top w:val="single" w:sz="4" w:space="0" w:color="auto"/>
              <w:left w:val="single" w:sz="4" w:space="0" w:color="auto"/>
              <w:bottom w:val="single" w:sz="4" w:space="0" w:color="auto"/>
              <w:right w:val="single" w:sz="4" w:space="0" w:color="auto"/>
            </w:tcBorders>
          </w:tcPr>
          <w:p w14:paraId="023437D8" w14:textId="653BF817" w:rsidR="008D1822" w:rsidRPr="00920004" w:rsidRDefault="008D1822" w:rsidP="00C960CE">
            <w:pPr>
              <w:rPr>
                <w:ins w:id="31722" w:author="phuong vu" w:date="2018-11-25T23:51:00Z"/>
                <w:lang w:val="es-ES"/>
                <w:rPrChange w:id="31723" w:author="phuong vu" w:date="2018-11-30T22:36:00Z">
                  <w:rPr>
                    <w:ins w:id="31724" w:author="phuong vu" w:date="2018-11-25T23:51:00Z"/>
                    <w:lang w:val="es-ES"/>
                  </w:rPr>
                </w:rPrChange>
              </w:rPr>
              <w:pPrChange w:id="31725" w:author="phuong vu" w:date="2018-11-30T22:06:00Z">
                <w:pPr>
                  <w:spacing w:line="276" w:lineRule="auto"/>
                  <w:jc w:val="left"/>
                </w:pPr>
              </w:pPrChange>
            </w:pPr>
            <w:ins w:id="31726" w:author="phuong vu" w:date="2018-11-25T23:51:00Z">
              <w:r w:rsidRPr="00920004">
                <w:rPr>
                  <w:lang w:val="es-ES"/>
                  <w:rPrChange w:id="31727" w:author="phuong vu" w:date="2018-11-30T22:36:00Z">
                    <w:rPr>
                      <w:lang w:val="es-ES"/>
                    </w:rPr>
                  </w:rPrChange>
                </w:rPr>
                <w:t xml:space="preserve">Danh sách </w:t>
              </w:r>
            </w:ins>
            <w:ins w:id="31728" w:author="phuong vu" w:date="2018-11-26T01:34:00Z">
              <w:r w:rsidR="00461C23" w:rsidRPr="00920004">
                <w:rPr>
                  <w:lang w:val="es-ES"/>
                  <w:rPrChange w:id="31729" w:author="phuong vu" w:date="2018-11-30T22:36:00Z">
                    <w:rPr>
                      <w:lang w:val="es-ES"/>
                    </w:rPr>
                  </w:rPrChange>
                </w:rPr>
                <w:t>biên</w:t>
              </w:r>
            </w:ins>
            <w:ins w:id="31730" w:author="phuong vu" w:date="2018-11-26T01:33:00Z">
              <w:r w:rsidR="00F92702" w:rsidRPr="00920004">
                <w:rPr>
                  <w:lang w:val="es-ES"/>
                  <w:rPrChange w:id="31731" w:author="phuong vu" w:date="2018-11-30T22:36:00Z">
                    <w:rPr>
                      <w:lang w:val="es-ES"/>
                    </w:rPr>
                  </w:rPrChange>
                </w:rPr>
                <w:t xml:space="preserve"> nhận </w:t>
              </w:r>
            </w:ins>
            <w:ins w:id="31732" w:author="phuong vu" w:date="2018-11-25T23:51:00Z">
              <w:r w:rsidRPr="00920004">
                <w:rPr>
                  <w:lang w:val="es-ES"/>
                  <w:rPrChange w:id="31733" w:author="phuong vu" w:date="2018-11-30T22:36:00Z">
                    <w:rPr>
                      <w:lang w:val="es-ES"/>
                    </w:rPr>
                  </w:rPrChange>
                </w:rPr>
                <w:t>có trạng thái “</w:t>
              </w:r>
              <w:r w:rsidRPr="00920004">
                <w:rPr>
                  <w:lang w:val="es-ES"/>
                  <w:rPrChange w:id="31734" w:author="phuong vu" w:date="2018-11-30T22:36:00Z">
                    <w:rPr>
                      <w:i/>
                      <w:lang w:val="es-ES"/>
                    </w:rPr>
                  </w:rPrChange>
                </w:rPr>
                <w:t xml:space="preserve">đã </w:t>
              </w:r>
            </w:ins>
            <w:ins w:id="31735" w:author="phuong vu" w:date="2018-11-26T01:33:00Z">
              <w:r w:rsidR="00F92702" w:rsidRPr="00920004">
                <w:rPr>
                  <w:lang w:val="es-ES"/>
                  <w:rPrChange w:id="31736" w:author="phuong vu" w:date="2018-11-30T22:36:00Z">
                    <w:rPr>
                      <w:i/>
                      <w:lang w:val="es-ES"/>
                    </w:rPr>
                  </w:rPrChange>
                </w:rPr>
                <w:t>lấy đồ</w:t>
              </w:r>
            </w:ins>
            <w:ins w:id="31737" w:author="phuong vu" w:date="2018-11-25T23:51:00Z">
              <w:r w:rsidRPr="00920004">
                <w:rPr>
                  <w:lang w:val="es-ES"/>
                  <w:rPrChange w:id="31738" w:author="phuong vu" w:date="2018-11-30T22:36:00Z">
                    <w:rPr>
                      <w:i/>
                      <w:lang w:val="es-ES"/>
                    </w:rPr>
                  </w:rPrChange>
                </w:rPr>
                <w:t>”</w:t>
              </w:r>
            </w:ins>
            <w:ins w:id="31739" w:author="phuong vu" w:date="2018-11-26T01:33:00Z">
              <w:r w:rsidR="00F92702" w:rsidRPr="00920004">
                <w:rPr>
                  <w:lang w:val="es-ES"/>
                  <w:rPrChange w:id="31740" w:author="phuong vu" w:date="2018-11-30T22:36:00Z">
                    <w:rPr>
                      <w:i/>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284F0CB9" w14:textId="2F0DE2A5" w:rsidR="008D1822" w:rsidRPr="00920004" w:rsidRDefault="00F92702" w:rsidP="00C960CE">
            <w:pPr>
              <w:rPr>
                <w:ins w:id="31741" w:author="phuong vu" w:date="2018-11-25T23:51:00Z"/>
                <w:lang w:val="es-ES"/>
                <w:rPrChange w:id="31742" w:author="phuong vu" w:date="2018-11-30T22:36:00Z">
                  <w:rPr>
                    <w:ins w:id="31743" w:author="phuong vu" w:date="2018-11-25T23:51:00Z"/>
                    <w:lang w:val="es-ES"/>
                  </w:rPr>
                </w:rPrChange>
              </w:rPr>
              <w:pPrChange w:id="31744" w:author="phuong vu" w:date="2018-11-30T22:06:00Z">
                <w:pPr>
                  <w:spacing w:line="276" w:lineRule="auto"/>
                  <w:jc w:val="left"/>
                </w:pPr>
              </w:pPrChange>
            </w:pPr>
            <w:ins w:id="31745" w:author="phuong vu" w:date="2018-11-26T01:33:00Z">
              <w:r w:rsidRPr="00920004">
                <w:rPr>
                  <w:lang w:val="es-ES"/>
                  <w:rPrChange w:id="31746" w:author="phuong vu" w:date="2018-11-30T22:36:00Z">
                    <w:rPr>
                      <w:lang w:val="es-ES"/>
                    </w:rPr>
                  </w:rPrChange>
                </w:rPr>
                <w:t>Danh sách bi</w:t>
              </w:r>
            </w:ins>
            <w:ins w:id="31747" w:author="phuong vu" w:date="2018-11-26T01:35:00Z">
              <w:r w:rsidR="00461C23" w:rsidRPr="00920004">
                <w:rPr>
                  <w:lang w:val="es-ES"/>
                  <w:rPrChange w:id="31748" w:author="phuong vu" w:date="2018-11-30T22:36:00Z">
                    <w:rPr>
                      <w:lang w:val="es-ES"/>
                    </w:rPr>
                  </w:rPrChange>
                </w:rPr>
                <w:t>ê</w:t>
              </w:r>
            </w:ins>
            <w:ins w:id="31749" w:author="phuong vu" w:date="2018-11-26T01:33:00Z">
              <w:r w:rsidRPr="00920004">
                <w:rPr>
                  <w:lang w:val="es-ES"/>
                  <w:rPrChange w:id="31750" w:author="phuong vu" w:date="2018-11-30T22:36:00Z">
                    <w:rPr>
                      <w:lang w:val="es-ES"/>
                    </w:rPr>
                  </w:rPrChange>
                </w:rPr>
                <w:t>n nhận có trạng thái “</w:t>
              </w:r>
              <w:r w:rsidRPr="00920004">
                <w:rPr>
                  <w:lang w:val="es-ES"/>
                  <w:rPrChange w:id="31751" w:author="phuong vu" w:date="2018-11-30T22:36:00Z">
                    <w:rPr>
                      <w:i/>
                      <w:lang w:val="es-ES"/>
                    </w:rPr>
                  </w:rPrChange>
                </w:rPr>
                <w:t>đã lấy đồ”.</w:t>
              </w:r>
            </w:ins>
          </w:p>
        </w:tc>
        <w:tc>
          <w:tcPr>
            <w:tcW w:w="1738" w:type="dxa"/>
            <w:tcBorders>
              <w:top w:val="single" w:sz="4" w:space="0" w:color="auto"/>
              <w:left w:val="single" w:sz="4" w:space="0" w:color="auto"/>
              <w:bottom w:val="single" w:sz="4" w:space="0" w:color="auto"/>
              <w:right w:val="single" w:sz="4" w:space="0" w:color="auto"/>
            </w:tcBorders>
          </w:tcPr>
          <w:p w14:paraId="7BA7D1F9" w14:textId="77777777" w:rsidR="008D1822" w:rsidRPr="00920004" w:rsidRDefault="008D1822" w:rsidP="00C960CE">
            <w:pPr>
              <w:rPr>
                <w:ins w:id="31752" w:author="phuong vu" w:date="2018-11-25T23:51:00Z"/>
                <w:lang w:val="en-US"/>
                <w:rPrChange w:id="31753" w:author="phuong vu" w:date="2018-11-30T22:36:00Z">
                  <w:rPr>
                    <w:ins w:id="31754" w:author="phuong vu" w:date="2018-11-25T23:51:00Z"/>
                    <w:lang w:val="en-US"/>
                  </w:rPr>
                </w:rPrChange>
              </w:rPr>
              <w:pPrChange w:id="31755" w:author="phuong vu" w:date="2018-11-30T22:06:00Z">
                <w:pPr>
                  <w:spacing w:line="276" w:lineRule="auto"/>
                  <w:jc w:val="left"/>
                </w:pPr>
              </w:pPrChange>
            </w:pPr>
            <w:ins w:id="31756" w:author="phuong vu" w:date="2018-11-25T23:51:00Z">
              <w:r w:rsidRPr="00920004">
                <w:rPr>
                  <w:lang w:val="en-US"/>
                  <w:rPrChange w:id="31757" w:author="phuong vu" w:date="2018-11-30T22:36:00Z">
                    <w:rPr>
                      <w:lang w:val="en-US"/>
                    </w:rPr>
                  </w:rPrChange>
                </w:rPr>
                <w:t>Thành công</w:t>
              </w:r>
            </w:ins>
          </w:p>
        </w:tc>
      </w:tr>
      <w:tr w:rsidR="008D1822" w:rsidRPr="00920004" w14:paraId="68A2F0EB" w14:textId="77777777" w:rsidTr="00AD0E2E">
        <w:trPr>
          <w:ins w:id="31758"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ED91417" w14:textId="77777777" w:rsidR="008D1822" w:rsidRPr="00920004" w:rsidRDefault="008D1822" w:rsidP="00BD0851">
            <w:pPr>
              <w:spacing w:before="240" w:line="0" w:lineRule="atLeast"/>
              <w:jc w:val="center"/>
              <w:rPr>
                <w:ins w:id="31759" w:author="phuong vu" w:date="2018-11-25T23:51:00Z"/>
                <w:bCs/>
                <w:lang w:val="es-ES"/>
                <w:rPrChange w:id="31760" w:author="phuong vu" w:date="2018-11-30T22:36:00Z">
                  <w:rPr>
                    <w:ins w:id="31761" w:author="phuong vu" w:date="2018-11-25T23:51:00Z"/>
                    <w:bCs/>
                    <w:lang w:val="es-ES"/>
                  </w:rPr>
                </w:rPrChange>
              </w:rPr>
              <w:pPrChange w:id="31762" w:author="phuong vu" w:date="2018-11-30T14:16:00Z">
                <w:pPr>
                  <w:spacing w:line="276" w:lineRule="auto"/>
                  <w:jc w:val="center"/>
                </w:pPr>
              </w:pPrChange>
            </w:pPr>
            <w:ins w:id="31763" w:author="phuong vu" w:date="2018-11-25T23:51:00Z">
              <w:r w:rsidRPr="00920004">
                <w:rPr>
                  <w:bCs/>
                  <w:lang w:val="es-ES"/>
                  <w:rPrChange w:id="31764"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48E4948A" w14:textId="080BE51D" w:rsidR="008D1822" w:rsidRPr="00920004" w:rsidRDefault="008D1822" w:rsidP="00C960CE">
            <w:pPr>
              <w:rPr>
                <w:ins w:id="31765" w:author="phuong vu" w:date="2018-11-25T23:51:00Z"/>
                <w:lang w:val="es-ES"/>
                <w:rPrChange w:id="31766" w:author="phuong vu" w:date="2018-11-30T22:36:00Z">
                  <w:rPr>
                    <w:ins w:id="31767" w:author="phuong vu" w:date="2018-11-25T23:51:00Z"/>
                    <w:lang w:val="es-ES"/>
                  </w:rPr>
                </w:rPrChange>
              </w:rPr>
              <w:pPrChange w:id="31768" w:author="phuong vu" w:date="2018-11-30T22:06:00Z">
                <w:pPr>
                  <w:spacing w:line="276" w:lineRule="auto"/>
                  <w:jc w:val="left"/>
                </w:pPr>
              </w:pPrChange>
            </w:pPr>
            <w:ins w:id="31769" w:author="phuong vu" w:date="2018-11-25T23:51:00Z">
              <w:r w:rsidRPr="00920004">
                <w:rPr>
                  <w:lang w:val="es-ES"/>
                  <w:rPrChange w:id="31770" w:author="phuong vu" w:date="2018-11-30T22:36:00Z">
                    <w:rPr>
                      <w:lang w:val="es-ES"/>
                    </w:rPr>
                  </w:rPrChange>
                </w:rPr>
                <w:t xml:space="preserve">Trạng thái: </w:t>
              </w:r>
            </w:ins>
            <w:ins w:id="31771" w:author="phuong vu" w:date="2018-11-26T01:33:00Z">
              <w:r w:rsidR="00F92702" w:rsidRPr="00920004">
                <w:rPr>
                  <w:lang w:val="es-ES"/>
                  <w:rPrChange w:id="31772" w:author="phuong vu" w:date="2018-11-30T22:36:00Z">
                    <w:rPr>
                      <w:lang w:val="es-ES"/>
                    </w:rPr>
                  </w:rPrChange>
                </w:rPr>
                <w:t>Đang chờ trả đồ</w:t>
              </w:r>
            </w:ins>
          </w:p>
        </w:tc>
        <w:tc>
          <w:tcPr>
            <w:tcW w:w="1942" w:type="dxa"/>
            <w:tcBorders>
              <w:top w:val="single" w:sz="4" w:space="0" w:color="auto"/>
              <w:left w:val="single" w:sz="4" w:space="0" w:color="auto"/>
              <w:bottom w:val="single" w:sz="4" w:space="0" w:color="auto"/>
              <w:right w:val="single" w:sz="4" w:space="0" w:color="auto"/>
            </w:tcBorders>
          </w:tcPr>
          <w:p w14:paraId="04235857" w14:textId="770655CF" w:rsidR="008D1822" w:rsidRPr="00920004" w:rsidRDefault="008D1822" w:rsidP="00C960CE">
            <w:pPr>
              <w:rPr>
                <w:ins w:id="31773" w:author="phuong vu" w:date="2018-11-25T23:51:00Z"/>
                <w:lang w:val="es-ES"/>
                <w:rPrChange w:id="31774" w:author="phuong vu" w:date="2018-11-30T22:36:00Z">
                  <w:rPr>
                    <w:ins w:id="31775" w:author="phuong vu" w:date="2018-11-25T23:51:00Z"/>
                    <w:lang w:val="es-ES"/>
                  </w:rPr>
                </w:rPrChange>
              </w:rPr>
              <w:pPrChange w:id="31776" w:author="phuong vu" w:date="2018-11-30T22:06:00Z">
                <w:pPr>
                  <w:spacing w:line="276" w:lineRule="auto"/>
                  <w:jc w:val="left"/>
                </w:pPr>
              </w:pPrChange>
            </w:pPr>
            <w:ins w:id="31777" w:author="phuong vu" w:date="2018-11-25T23:51:00Z">
              <w:r w:rsidRPr="00920004">
                <w:rPr>
                  <w:lang w:val="es-ES"/>
                  <w:rPrChange w:id="31778" w:author="phuong vu" w:date="2018-11-30T22:36:00Z">
                    <w:rPr>
                      <w:lang w:val="es-ES"/>
                    </w:rPr>
                  </w:rPrChange>
                </w:rPr>
                <w:t xml:space="preserve">Danh sách </w:t>
              </w:r>
            </w:ins>
            <w:ins w:id="31779" w:author="phuong vu" w:date="2018-11-26T01:34:00Z">
              <w:r w:rsidR="00461C23" w:rsidRPr="00920004">
                <w:rPr>
                  <w:lang w:val="es-ES"/>
                  <w:rPrChange w:id="31780" w:author="phuong vu" w:date="2018-11-30T22:36:00Z">
                    <w:rPr>
                      <w:lang w:val="es-ES"/>
                    </w:rPr>
                  </w:rPrChange>
                </w:rPr>
                <w:t xml:space="preserve">biên nhận </w:t>
              </w:r>
            </w:ins>
            <w:ins w:id="31781" w:author="phuong vu" w:date="2018-11-25T23:51:00Z">
              <w:r w:rsidRPr="00920004">
                <w:rPr>
                  <w:lang w:val="es-ES"/>
                  <w:rPrChange w:id="31782" w:author="phuong vu" w:date="2018-11-30T22:36:00Z">
                    <w:rPr>
                      <w:lang w:val="es-ES"/>
                    </w:rPr>
                  </w:rPrChange>
                </w:rPr>
                <w:t>có trạng thái “</w:t>
              </w:r>
            </w:ins>
            <w:ins w:id="31783" w:author="phuong vu" w:date="2018-11-26T01:33:00Z">
              <w:r w:rsidR="00461C23" w:rsidRPr="00920004">
                <w:rPr>
                  <w:lang w:val="es-ES"/>
                  <w:rPrChange w:id="31784" w:author="phuong vu" w:date="2018-11-30T22:36:00Z">
                    <w:rPr>
                      <w:lang w:val="es-ES"/>
                    </w:rPr>
                  </w:rPrChange>
                </w:rPr>
                <w:t>đang ch</w:t>
              </w:r>
            </w:ins>
            <w:ins w:id="31785" w:author="phuong vu" w:date="2018-11-26T01:34:00Z">
              <w:r w:rsidR="00461C23" w:rsidRPr="00920004">
                <w:rPr>
                  <w:lang w:val="es-ES"/>
                  <w:rPrChange w:id="31786" w:author="phuong vu" w:date="2018-11-30T22:36:00Z">
                    <w:rPr>
                      <w:lang w:val="es-ES"/>
                    </w:rPr>
                  </w:rPrChange>
                </w:rPr>
                <w:t>ờ trả đố</w:t>
              </w:r>
            </w:ins>
            <w:ins w:id="31787" w:author="phuong vu" w:date="2018-11-25T23:51:00Z">
              <w:r w:rsidRPr="00920004">
                <w:rPr>
                  <w:lang w:val="es-ES"/>
                  <w:rPrChange w:id="31788"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B00ABCA" w14:textId="70864FB6" w:rsidR="008D1822" w:rsidRPr="00920004" w:rsidRDefault="00461C23" w:rsidP="00C960CE">
            <w:pPr>
              <w:rPr>
                <w:ins w:id="31789" w:author="phuong vu" w:date="2018-11-25T23:51:00Z"/>
                <w:lang w:val="es-ES"/>
                <w:rPrChange w:id="31790" w:author="phuong vu" w:date="2018-11-30T22:36:00Z">
                  <w:rPr>
                    <w:ins w:id="31791" w:author="phuong vu" w:date="2018-11-25T23:51:00Z"/>
                    <w:lang w:val="es-ES"/>
                  </w:rPr>
                </w:rPrChange>
              </w:rPr>
              <w:pPrChange w:id="31792" w:author="phuong vu" w:date="2018-11-30T22:06:00Z">
                <w:pPr>
                  <w:spacing w:line="276" w:lineRule="auto"/>
                  <w:jc w:val="left"/>
                </w:pPr>
              </w:pPrChange>
            </w:pPr>
            <w:ins w:id="31793" w:author="phuong vu" w:date="2018-11-26T01:34:00Z">
              <w:r w:rsidRPr="00920004">
                <w:rPr>
                  <w:lang w:val="es-ES"/>
                  <w:rPrChange w:id="31794" w:author="phuong vu" w:date="2018-11-30T22:36:00Z">
                    <w:rPr>
                      <w:lang w:val="es-ES"/>
                    </w:rPr>
                  </w:rPrChange>
                </w:rPr>
                <w:t>Danh sách biên nhận có trạng thái “</w:t>
              </w:r>
              <w:r w:rsidRPr="00920004">
                <w:rPr>
                  <w:lang w:val="es-ES"/>
                  <w:rPrChange w:id="31795" w:author="phuong vu" w:date="2018-11-30T22:36:00Z">
                    <w:rPr>
                      <w:i/>
                      <w:lang w:val="es-ES"/>
                    </w:rPr>
                  </w:rPrChange>
                </w:rPr>
                <w:t>đang chờ trả đố</w:t>
              </w:r>
              <w:r w:rsidRPr="00920004">
                <w:rPr>
                  <w:lang w:val="es-ES"/>
                  <w:rPrChange w:id="31796"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43CB4856" w14:textId="77777777" w:rsidR="008D1822" w:rsidRPr="00920004" w:rsidRDefault="008D1822" w:rsidP="00C960CE">
            <w:pPr>
              <w:rPr>
                <w:ins w:id="31797" w:author="phuong vu" w:date="2018-11-25T23:51:00Z"/>
                <w:lang w:val="es-ES"/>
                <w:rPrChange w:id="31798" w:author="phuong vu" w:date="2018-11-30T22:36:00Z">
                  <w:rPr>
                    <w:ins w:id="31799" w:author="phuong vu" w:date="2018-11-25T23:51:00Z"/>
                    <w:lang w:val="es-ES"/>
                  </w:rPr>
                </w:rPrChange>
              </w:rPr>
              <w:pPrChange w:id="31800" w:author="phuong vu" w:date="2018-11-30T22:06:00Z">
                <w:pPr>
                  <w:spacing w:line="276" w:lineRule="auto"/>
                  <w:jc w:val="left"/>
                </w:pPr>
              </w:pPrChange>
            </w:pPr>
            <w:ins w:id="31801" w:author="phuong vu" w:date="2018-11-25T23:51:00Z">
              <w:r w:rsidRPr="00920004">
                <w:rPr>
                  <w:lang w:val="es-ES"/>
                  <w:rPrChange w:id="31802" w:author="phuong vu" w:date="2018-11-30T22:36:00Z">
                    <w:rPr>
                      <w:lang w:val="es-ES"/>
                    </w:rPr>
                  </w:rPrChange>
                </w:rPr>
                <w:t>Thành công</w:t>
              </w:r>
            </w:ins>
          </w:p>
        </w:tc>
      </w:tr>
      <w:tr w:rsidR="008D1822" w:rsidRPr="00920004" w14:paraId="7496EF91" w14:textId="77777777" w:rsidTr="00AD0E2E">
        <w:trPr>
          <w:ins w:id="31803"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4E0153DE" w14:textId="77777777" w:rsidR="008D1822" w:rsidRPr="00920004" w:rsidRDefault="008D1822" w:rsidP="00BD0851">
            <w:pPr>
              <w:spacing w:before="240" w:line="0" w:lineRule="atLeast"/>
              <w:jc w:val="center"/>
              <w:rPr>
                <w:ins w:id="31804" w:author="phuong vu" w:date="2018-11-25T23:51:00Z"/>
                <w:bCs/>
                <w:lang w:val="es-ES"/>
                <w:rPrChange w:id="31805" w:author="phuong vu" w:date="2018-11-30T22:36:00Z">
                  <w:rPr>
                    <w:ins w:id="31806" w:author="phuong vu" w:date="2018-11-25T23:51:00Z"/>
                    <w:bCs/>
                    <w:lang w:val="es-ES"/>
                  </w:rPr>
                </w:rPrChange>
              </w:rPr>
              <w:pPrChange w:id="31807" w:author="phuong vu" w:date="2018-11-30T14:16:00Z">
                <w:pPr>
                  <w:spacing w:line="276" w:lineRule="auto"/>
                  <w:jc w:val="center"/>
                </w:pPr>
              </w:pPrChange>
            </w:pPr>
            <w:ins w:id="31808" w:author="phuong vu" w:date="2018-11-25T23:51:00Z">
              <w:r w:rsidRPr="00920004">
                <w:rPr>
                  <w:bCs/>
                  <w:lang w:val="es-ES"/>
                  <w:rPrChange w:id="31809"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3FB4617" w14:textId="3565CB9B" w:rsidR="008D1822" w:rsidRPr="00920004" w:rsidRDefault="008D1822" w:rsidP="00C960CE">
            <w:pPr>
              <w:rPr>
                <w:ins w:id="31810" w:author="phuong vu" w:date="2018-11-25T23:51:00Z"/>
                <w:lang w:val="es-ES"/>
                <w:rPrChange w:id="31811" w:author="phuong vu" w:date="2018-11-30T22:36:00Z">
                  <w:rPr>
                    <w:ins w:id="31812" w:author="phuong vu" w:date="2018-11-25T23:51:00Z"/>
                    <w:lang w:val="es-ES"/>
                  </w:rPr>
                </w:rPrChange>
              </w:rPr>
              <w:pPrChange w:id="31813" w:author="phuong vu" w:date="2018-11-30T22:06:00Z">
                <w:pPr>
                  <w:spacing w:line="276" w:lineRule="auto"/>
                  <w:jc w:val="left"/>
                </w:pPr>
              </w:pPrChange>
            </w:pPr>
            <w:ins w:id="31814" w:author="phuong vu" w:date="2018-11-25T23:51:00Z">
              <w:r w:rsidRPr="00920004">
                <w:rPr>
                  <w:lang w:val="es-ES"/>
                  <w:rPrChange w:id="31815" w:author="phuong vu" w:date="2018-11-30T22:36:00Z">
                    <w:rPr>
                      <w:lang w:val="es-ES"/>
                    </w:rPr>
                  </w:rPrChange>
                </w:rPr>
                <w:t xml:space="preserve">Trạng thái: </w:t>
              </w:r>
            </w:ins>
            <w:ins w:id="31816" w:author="phuong vu" w:date="2018-11-26T01:34:00Z">
              <w:r w:rsidR="00461C23" w:rsidRPr="00920004">
                <w:rPr>
                  <w:lang w:val="es-ES"/>
                  <w:rPrChange w:id="31817" w:author="phuong vu" w:date="2018-11-30T22:36:00Z">
                    <w:rPr>
                      <w:lang w:val="es-ES"/>
                    </w:rPr>
                  </w:rPrChange>
                </w:rPr>
                <w:t>Đã trả đồ</w:t>
              </w:r>
            </w:ins>
          </w:p>
        </w:tc>
        <w:tc>
          <w:tcPr>
            <w:tcW w:w="1942" w:type="dxa"/>
            <w:tcBorders>
              <w:top w:val="single" w:sz="4" w:space="0" w:color="auto"/>
              <w:left w:val="single" w:sz="4" w:space="0" w:color="auto"/>
              <w:bottom w:val="single" w:sz="4" w:space="0" w:color="auto"/>
              <w:right w:val="single" w:sz="4" w:space="0" w:color="auto"/>
            </w:tcBorders>
          </w:tcPr>
          <w:p w14:paraId="79BC9D0B" w14:textId="77777777" w:rsidR="008D1822" w:rsidRPr="00920004" w:rsidRDefault="008D1822" w:rsidP="00C960CE">
            <w:pPr>
              <w:rPr>
                <w:ins w:id="31818" w:author="phuong vu" w:date="2018-11-25T23:51:00Z"/>
                <w:lang w:val="es-ES"/>
                <w:rPrChange w:id="31819" w:author="phuong vu" w:date="2018-11-30T22:36:00Z">
                  <w:rPr>
                    <w:ins w:id="31820" w:author="phuong vu" w:date="2018-11-25T23:51:00Z"/>
                    <w:lang w:val="es-ES"/>
                  </w:rPr>
                </w:rPrChange>
              </w:rPr>
              <w:pPrChange w:id="31821" w:author="phuong vu" w:date="2018-11-30T22:06:00Z">
                <w:pPr>
                  <w:spacing w:line="276" w:lineRule="auto"/>
                  <w:jc w:val="left"/>
                </w:pPr>
              </w:pPrChange>
            </w:pPr>
            <w:ins w:id="31822" w:author="phuong vu" w:date="2018-11-25T23:51:00Z">
              <w:r w:rsidRPr="00920004">
                <w:rPr>
                  <w:lang w:val="es-ES"/>
                  <w:rPrChange w:id="31823" w:author="phuong vu" w:date="2018-11-30T22:36:00Z">
                    <w:rPr>
                      <w:lang w:val="es-ES"/>
                    </w:rPr>
                  </w:rPrChange>
                </w:rPr>
                <w:t>Danh sách đơn hàng có trạng thái “</w:t>
              </w:r>
              <w:r w:rsidRPr="00920004">
                <w:rPr>
                  <w:lang w:val="es-ES"/>
                  <w:rPrChange w:id="31824" w:author="phuong vu" w:date="2018-11-30T22:36:00Z">
                    <w:rPr>
                      <w:i/>
                      <w:lang w:val="es-ES"/>
                    </w:rPr>
                  </w:rPrChange>
                </w:rPr>
                <w:t>thành công</w:t>
              </w:r>
              <w:r w:rsidRPr="00920004">
                <w:rPr>
                  <w:lang w:val="es-ES"/>
                  <w:rPrChange w:id="31825" w:author="phuong vu" w:date="2018-11-30T22:36:00Z">
                    <w:rPr>
                      <w:lang w:val="es-ES"/>
                    </w:rPr>
                  </w:rPrChange>
                </w:rPr>
                <w:t>”, “</w:t>
              </w:r>
              <w:r w:rsidRPr="00920004">
                <w:rPr>
                  <w:lang w:val="es-ES"/>
                  <w:rPrChange w:id="31826" w:author="phuong vu" w:date="2018-11-30T22:36:00Z">
                    <w:rPr>
                      <w:i/>
                      <w:lang w:val="es-ES"/>
                    </w:rPr>
                  </w:rPrChange>
                </w:rPr>
                <w:t>bị hủy</w:t>
              </w:r>
              <w:r w:rsidRPr="00920004">
                <w:rPr>
                  <w:lang w:val="es-ES"/>
                  <w:rPrChange w:id="31827"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3E1B425" w14:textId="77777777" w:rsidR="008D1822" w:rsidRPr="00920004" w:rsidRDefault="008D1822" w:rsidP="00C960CE">
            <w:pPr>
              <w:rPr>
                <w:ins w:id="31828" w:author="phuong vu" w:date="2018-11-25T23:51:00Z"/>
                <w:lang w:val="es-ES"/>
                <w:rPrChange w:id="31829" w:author="phuong vu" w:date="2018-11-30T22:36:00Z">
                  <w:rPr>
                    <w:ins w:id="31830" w:author="phuong vu" w:date="2018-11-25T23:51:00Z"/>
                    <w:lang w:val="es-ES"/>
                  </w:rPr>
                </w:rPrChange>
              </w:rPr>
              <w:pPrChange w:id="31831" w:author="phuong vu" w:date="2018-11-30T22:06:00Z">
                <w:pPr>
                  <w:spacing w:line="276" w:lineRule="auto"/>
                  <w:jc w:val="left"/>
                </w:pPr>
              </w:pPrChange>
            </w:pPr>
            <w:ins w:id="31832" w:author="phuong vu" w:date="2018-11-25T23:51:00Z">
              <w:r w:rsidRPr="00920004">
                <w:rPr>
                  <w:lang w:val="es-ES"/>
                  <w:rPrChange w:id="31833" w:author="phuong vu" w:date="2018-11-30T22:36:00Z">
                    <w:rPr>
                      <w:lang w:val="es-ES"/>
                    </w:rPr>
                  </w:rPrChange>
                </w:rPr>
                <w:t>Danh sách đơn hàng có trạng thái “</w:t>
              </w:r>
              <w:r w:rsidRPr="00920004">
                <w:rPr>
                  <w:lang w:val="es-ES"/>
                  <w:rPrChange w:id="31834" w:author="phuong vu" w:date="2018-11-30T22:36:00Z">
                    <w:rPr>
                      <w:i/>
                      <w:lang w:val="es-ES"/>
                    </w:rPr>
                  </w:rPrChange>
                </w:rPr>
                <w:t>thành công</w:t>
              </w:r>
              <w:r w:rsidRPr="00920004">
                <w:rPr>
                  <w:lang w:val="es-ES"/>
                  <w:rPrChange w:id="31835" w:author="phuong vu" w:date="2018-11-30T22:36:00Z">
                    <w:rPr>
                      <w:lang w:val="es-ES"/>
                    </w:rPr>
                  </w:rPrChange>
                </w:rPr>
                <w:t>”, “</w:t>
              </w:r>
              <w:r w:rsidRPr="00920004">
                <w:rPr>
                  <w:lang w:val="es-ES"/>
                  <w:rPrChange w:id="31836" w:author="phuong vu" w:date="2018-11-30T22:36:00Z">
                    <w:rPr>
                      <w:i/>
                      <w:lang w:val="es-ES"/>
                    </w:rPr>
                  </w:rPrChange>
                </w:rPr>
                <w:t>bị hủy</w:t>
              </w:r>
              <w:r w:rsidRPr="00920004">
                <w:rPr>
                  <w:lang w:val="es-ES"/>
                  <w:rPrChange w:id="3183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14C8C0BE" w14:textId="77777777" w:rsidR="008D1822" w:rsidRPr="00920004" w:rsidRDefault="008D1822" w:rsidP="00C960CE">
            <w:pPr>
              <w:rPr>
                <w:ins w:id="31838" w:author="phuong vu" w:date="2018-11-25T23:51:00Z"/>
                <w:lang w:val="es-ES"/>
                <w:rPrChange w:id="31839" w:author="phuong vu" w:date="2018-11-30T22:36:00Z">
                  <w:rPr>
                    <w:ins w:id="31840" w:author="phuong vu" w:date="2018-11-25T23:51:00Z"/>
                    <w:lang w:val="es-ES"/>
                  </w:rPr>
                </w:rPrChange>
              </w:rPr>
              <w:pPrChange w:id="31841" w:author="phuong vu" w:date="2018-11-30T22:06:00Z">
                <w:pPr>
                  <w:spacing w:line="276" w:lineRule="auto"/>
                  <w:jc w:val="left"/>
                </w:pPr>
              </w:pPrChange>
            </w:pPr>
            <w:ins w:id="31842" w:author="phuong vu" w:date="2018-11-25T23:51:00Z">
              <w:r w:rsidRPr="00920004">
                <w:rPr>
                  <w:lang w:val="es-ES"/>
                  <w:rPrChange w:id="31843" w:author="phuong vu" w:date="2018-11-30T22:36:00Z">
                    <w:rPr>
                      <w:lang w:val="es-ES"/>
                    </w:rPr>
                  </w:rPrChange>
                </w:rPr>
                <w:t>Thành công</w:t>
              </w:r>
            </w:ins>
          </w:p>
        </w:tc>
      </w:tr>
      <w:tr w:rsidR="008D1822" w:rsidRPr="00920004" w14:paraId="4A2E9E51" w14:textId="77777777" w:rsidTr="00AD0E2E">
        <w:trPr>
          <w:ins w:id="31844"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D7196DE" w14:textId="77777777" w:rsidR="008D1822" w:rsidRPr="00920004" w:rsidRDefault="008D1822" w:rsidP="00BD0851">
            <w:pPr>
              <w:spacing w:before="240" w:line="0" w:lineRule="atLeast"/>
              <w:jc w:val="center"/>
              <w:rPr>
                <w:ins w:id="31845" w:author="phuong vu" w:date="2018-11-25T23:51:00Z"/>
                <w:bCs/>
                <w:lang w:val="es-ES"/>
                <w:rPrChange w:id="31846" w:author="phuong vu" w:date="2018-11-30T22:36:00Z">
                  <w:rPr>
                    <w:ins w:id="31847" w:author="phuong vu" w:date="2018-11-25T23:51:00Z"/>
                    <w:bCs/>
                    <w:lang w:val="es-ES"/>
                  </w:rPr>
                </w:rPrChange>
              </w:rPr>
              <w:pPrChange w:id="31848" w:author="phuong vu" w:date="2018-11-30T14:16:00Z">
                <w:pPr>
                  <w:spacing w:line="276" w:lineRule="auto"/>
                  <w:jc w:val="center"/>
                </w:pPr>
              </w:pPrChange>
            </w:pPr>
            <w:ins w:id="31849" w:author="phuong vu" w:date="2018-11-25T23:51:00Z">
              <w:r w:rsidRPr="00920004">
                <w:rPr>
                  <w:bCs/>
                  <w:lang w:val="es-ES"/>
                  <w:rPrChange w:id="31850" w:author="phuong vu" w:date="2018-11-30T22:36:00Z">
                    <w:rPr>
                      <w:bCs/>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69B5B2F7" w14:textId="77777777" w:rsidR="008D1822" w:rsidRPr="00920004" w:rsidRDefault="008D1822" w:rsidP="00C960CE">
            <w:pPr>
              <w:rPr>
                <w:ins w:id="31851" w:author="phuong vu" w:date="2018-11-25T23:51:00Z"/>
                <w:lang w:val="es-ES"/>
                <w:rPrChange w:id="31852" w:author="phuong vu" w:date="2018-11-30T22:36:00Z">
                  <w:rPr>
                    <w:ins w:id="31853" w:author="phuong vu" w:date="2018-11-25T23:51:00Z"/>
                    <w:lang w:val="es-ES"/>
                  </w:rPr>
                </w:rPrChange>
              </w:rPr>
              <w:pPrChange w:id="31854" w:author="phuong vu" w:date="2018-11-30T22:06:00Z">
                <w:pPr>
                  <w:spacing w:line="276" w:lineRule="auto"/>
                  <w:jc w:val="left"/>
                </w:pPr>
              </w:pPrChange>
            </w:pPr>
            <w:ins w:id="31855" w:author="phuong vu" w:date="2018-11-25T23:51:00Z">
              <w:r w:rsidRPr="00920004">
                <w:rPr>
                  <w:lang w:val="es-ES"/>
                  <w:rPrChange w:id="31856" w:author="phuong vu" w:date="2018-11-30T22:36:00Z">
                    <w:rPr>
                      <w:lang w:val="es-ES"/>
                    </w:rPr>
                  </w:rPrChange>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7A9F9248" w14:textId="77777777" w:rsidR="008D1822" w:rsidRPr="00920004" w:rsidRDefault="008D1822" w:rsidP="00C960CE">
            <w:pPr>
              <w:rPr>
                <w:ins w:id="31857" w:author="phuong vu" w:date="2018-11-25T23:51:00Z"/>
                <w:lang w:val="es-ES"/>
                <w:rPrChange w:id="31858" w:author="phuong vu" w:date="2018-11-30T22:36:00Z">
                  <w:rPr>
                    <w:ins w:id="31859" w:author="phuong vu" w:date="2018-11-25T23:51:00Z"/>
                    <w:lang w:val="es-ES"/>
                  </w:rPr>
                </w:rPrChange>
              </w:rPr>
              <w:pPrChange w:id="31860" w:author="phuong vu" w:date="2018-11-30T22:06:00Z">
                <w:pPr>
                  <w:spacing w:line="276" w:lineRule="auto"/>
                  <w:jc w:val="left"/>
                </w:pPr>
              </w:pPrChange>
            </w:pPr>
            <w:ins w:id="31861" w:author="phuong vu" w:date="2018-11-25T23:51:00Z">
              <w:r w:rsidRPr="00920004">
                <w:rPr>
                  <w:lang w:val="es-ES"/>
                  <w:rPrChange w:id="31862" w:author="phuong vu" w:date="2018-11-30T22:36:00Z">
                    <w:rPr>
                      <w:lang w:val="es-ES"/>
                    </w:rPr>
                  </w:rPrChange>
                </w:rPr>
                <w:t xml:space="preserve">Hiện thị rỗng với thông báo </w:t>
              </w:r>
              <w:r w:rsidRPr="00920004">
                <w:rPr>
                  <w:lang w:val="es-ES"/>
                  <w:rPrChange w:id="31863" w:author="phuong vu" w:date="2018-11-30T22:36:00Z">
                    <w:rPr>
                      <w:lang w:val="es-ES"/>
                    </w:rPr>
                  </w:rPrChange>
                </w:rPr>
                <w:lastRenderedPageBreak/>
                <w:t>“</w:t>
              </w:r>
              <w:r w:rsidRPr="00920004">
                <w:rPr>
                  <w:lang w:val="es-ES"/>
                  <w:rPrChange w:id="31864" w:author="phuong vu" w:date="2018-11-30T22:36:00Z">
                    <w:rPr>
                      <w:i/>
                      <w:lang w:val="es-ES"/>
                    </w:rPr>
                  </w:rPrChange>
                </w:rPr>
                <w:t>Không có dữ liệu</w:t>
              </w:r>
              <w:r w:rsidRPr="00920004">
                <w:rPr>
                  <w:lang w:val="es-ES"/>
                  <w:rPrChange w:id="31865"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56BBCB37" w14:textId="77777777" w:rsidR="008D1822" w:rsidRPr="00920004" w:rsidRDefault="008D1822" w:rsidP="00C960CE">
            <w:pPr>
              <w:rPr>
                <w:ins w:id="31866" w:author="phuong vu" w:date="2018-11-25T23:51:00Z"/>
                <w:lang w:val="es-ES"/>
                <w:rPrChange w:id="31867" w:author="phuong vu" w:date="2018-11-30T22:36:00Z">
                  <w:rPr>
                    <w:ins w:id="31868" w:author="phuong vu" w:date="2018-11-25T23:51:00Z"/>
                    <w:lang w:val="es-ES"/>
                  </w:rPr>
                </w:rPrChange>
              </w:rPr>
              <w:pPrChange w:id="31869" w:author="phuong vu" w:date="2018-11-30T22:06:00Z">
                <w:pPr>
                  <w:spacing w:line="276" w:lineRule="auto"/>
                  <w:jc w:val="left"/>
                </w:pPr>
              </w:pPrChange>
            </w:pPr>
            <w:ins w:id="31870" w:author="phuong vu" w:date="2018-11-25T23:51:00Z">
              <w:r w:rsidRPr="00920004">
                <w:rPr>
                  <w:lang w:val="es-ES"/>
                  <w:rPrChange w:id="31871" w:author="phuong vu" w:date="2018-11-30T22:36:00Z">
                    <w:rPr>
                      <w:lang w:val="es-ES"/>
                    </w:rPr>
                  </w:rPrChange>
                </w:rPr>
                <w:lastRenderedPageBreak/>
                <w:t xml:space="preserve">Hiện thị rỗng với thông báo </w:t>
              </w:r>
              <w:r w:rsidRPr="00920004">
                <w:rPr>
                  <w:lang w:val="es-ES"/>
                  <w:rPrChange w:id="31872" w:author="phuong vu" w:date="2018-11-30T22:36:00Z">
                    <w:rPr>
                      <w:lang w:val="es-ES"/>
                    </w:rPr>
                  </w:rPrChange>
                </w:rPr>
                <w:lastRenderedPageBreak/>
                <w:t>“</w:t>
              </w:r>
              <w:r w:rsidRPr="00920004">
                <w:rPr>
                  <w:lang w:val="es-ES"/>
                  <w:rPrChange w:id="31873" w:author="phuong vu" w:date="2018-11-30T22:36:00Z">
                    <w:rPr>
                      <w:i/>
                      <w:lang w:val="es-ES"/>
                    </w:rPr>
                  </w:rPrChange>
                </w:rPr>
                <w:t>Không có dữ liệu</w:t>
              </w:r>
              <w:r w:rsidRPr="00920004">
                <w:rPr>
                  <w:lang w:val="es-ES"/>
                  <w:rPrChange w:id="31874"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7D6FEEF1" w14:textId="77777777" w:rsidR="008D1822" w:rsidRPr="00920004" w:rsidRDefault="008D1822" w:rsidP="00C960CE">
            <w:pPr>
              <w:rPr>
                <w:ins w:id="31875" w:author="phuong vu" w:date="2018-11-25T23:51:00Z"/>
                <w:lang w:val="es-ES"/>
                <w:rPrChange w:id="31876" w:author="phuong vu" w:date="2018-11-30T22:36:00Z">
                  <w:rPr>
                    <w:ins w:id="31877" w:author="phuong vu" w:date="2018-11-25T23:51:00Z"/>
                    <w:lang w:val="es-ES"/>
                  </w:rPr>
                </w:rPrChange>
              </w:rPr>
              <w:pPrChange w:id="31878" w:author="phuong vu" w:date="2018-11-30T22:06:00Z">
                <w:pPr>
                  <w:spacing w:line="276" w:lineRule="auto"/>
                  <w:jc w:val="left"/>
                </w:pPr>
              </w:pPrChange>
            </w:pPr>
            <w:ins w:id="31879" w:author="phuong vu" w:date="2018-11-25T23:51:00Z">
              <w:r w:rsidRPr="00920004">
                <w:rPr>
                  <w:lang w:val="es-ES"/>
                  <w:rPrChange w:id="31880" w:author="phuong vu" w:date="2018-11-30T22:36:00Z">
                    <w:rPr>
                      <w:lang w:val="es-ES"/>
                    </w:rPr>
                  </w:rPrChange>
                </w:rPr>
                <w:lastRenderedPageBreak/>
                <w:t>Thành công</w:t>
              </w:r>
            </w:ins>
          </w:p>
        </w:tc>
      </w:tr>
      <w:tr w:rsidR="008D1822" w:rsidRPr="00920004" w14:paraId="22B7BC48" w14:textId="77777777" w:rsidTr="00AD0E2E">
        <w:trPr>
          <w:ins w:id="31881"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797C728C" w14:textId="77777777" w:rsidR="008D1822" w:rsidRPr="00920004" w:rsidRDefault="008D1822" w:rsidP="00BD0851">
            <w:pPr>
              <w:spacing w:before="240" w:line="0" w:lineRule="atLeast"/>
              <w:jc w:val="center"/>
              <w:rPr>
                <w:ins w:id="31882" w:author="phuong vu" w:date="2018-11-25T23:51:00Z"/>
                <w:bCs/>
                <w:lang w:val="es-ES"/>
                <w:rPrChange w:id="31883" w:author="phuong vu" w:date="2018-11-30T22:36:00Z">
                  <w:rPr>
                    <w:ins w:id="31884" w:author="phuong vu" w:date="2018-11-25T23:51:00Z"/>
                    <w:bCs/>
                    <w:lang w:val="es-ES"/>
                  </w:rPr>
                </w:rPrChange>
              </w:rPr>
              <w:pPrChange w:id="31885" w:author="phuong vu" w:date="2018-11-30T14:16:00Z">
                <w:pPr>
                  <w:spacing w:line="276" w:lineRule="auto"/>
                  <w:jc w:val="center"/>
                </w:pPr>
              </w:pPrChange>
            </w:pPr>
            <w:ins w:id="31886" w:author="phuong vu" w:date="2018-11-25T23:51:00Z">
              <w:r w:rsidRPr="00920004">
                <w:rPr>
                  <w:bCs/>
                  <w:lang w:val="es-ES"/>
                  <w:rPrChange w:id="31887" w:author="phuong vu" w:date="2018-11-30T22:36:00Z">
                    <w:rPr>
                      <w:bCs/>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36435EFE" w14:textId="63C7E83A" w:rsidR="008D1822" w:rsidRPr="00920004" w:rsidRDefault="008D1822" w:rsidP="00C960CE">
            <w:pPr>
              <w:rPr>
                <w:ins w:id="31888" w:author="phuong vu" w:date="2018-11-25T23:51:00Z"/>
                <w:lang w:val="es-ES"/>
                <w:rPrChange w:id="31889" w:author="phuong vu" w:date="2018-11-30T22:36:00Z">
                  <w:rPr>
                    <w:ins w:id="31890" w:author="phuong vu" w:date="2018-11-25T23:51:00Z"/>
                    <w:lang w:val="es-ES"/>
                  </w:rPr>
                </w:rPrChange>
              </w:rPr>
              <w:pPrChange w:id="31891" w:author="phuong vu" w:date="2018-11-30T22:06:00Z">
                <w:pPr>
                  <w:spacing w:line="276" w:lineRule="auto"/>
                  <w:jc w:val="left"/>
                </w:pPr>
              </w:pPrChange>
            </w:pPr>
            <w:ins w:id="31892" w:author="phuong vu" w:date="2018-11-25T23:51:00Z">
              <w:r w:rsidRPr="00920004">
                <w:rPr>
                  <w:lang w:val="es-ES"/>
                  <w:rPrChange w:id="31893" w:author="phuong vu" w:date="2018-11-30T22:36:00Z">
                    <w:rPr>
                      <w:lang w:val="es-ES"/>
                    </w:rPr>
                  </w:rPrChange>
                </w:rPr>
                <w:t xml:space="preserve">Dữ liệu lỗi, kết nối </w:t>
              </w:r>
            </w:ins>
            <w:ins w:id="31894" w:author="phuong vu" w:date="2018-11-30T13:58:00Z">
              <w:r w:rsidR="00184C15" w:rsidRPr="00920004">
                <w:rPr>
                  <w:lang w:val="es-ES"/>
                  <w:rPrChange w:id="31895" w:author="phuong vu" w:date="2018-11-30T22:36:00Z">
                    <w:rPr>
                      <w:lang w:val="es-ES"/>
                    </w:rPr>
                  </w:rPrChange>
                </w:rPr>
                <w:t>máy chủ</w:t>
              </w:r>
            </w:ins>
            <w:ins w:id="31896" w:author="phuong vu" w:date="2018-11-25T23:51:00Z">
              <w:r w:rsidRPr="00920004">
                <w:rPr>
                  <w:lang w:val="es-ES"/>
                  <w:rPrChange w:id="31897"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1A0131C" w14:textId="77777777" w:rsidR="008D1822" w:rsidRPr="00920004" w:rsidRDefault="008D1822" w:rsidP="00C960CE">
            <w:pPr>
              <w:rPr>
                <w:ins w:id="31898" w:author="phuong vu" w:date="2018-11-25T23:51:00Z"/>
                <w:lang w:val="es-ES"/>
                <w:rPrChange w:id="31899" w:author="phuong vu" w:date="2018-11-30T22:36:00Z">
                  <w:rPr>
                    <w:ins w:id="31900" w:author="phuong vu" w:date="2018-11-25T23:51:00Z"/>
                    <w:lang w:val="es-ES"/>
                  </w:rPr>
                </w:rPrChange>
              </w:rPr>
              <w:pPrChange w:id="31901" w:author="phuong vu" w:date="2018-11-30T22:06:00Z">
                <w:pPr>
                  <w:spacing w:line="276" w:lineRule="auto"/>
                  <w:jc w:val="left"/>
                </w:pPr>
              </w:pPrChange>
            </w:pPr>
            <w:ins w:id="31902" w:author="phuong vu" w:date="2018-11-25T23:51:00Z">
              <w:r w:rsidRPr="00920004">
                <w:rPr>
                  <w:lang w:val="es-ES"/>
                  <w:rPrChange w:id="31903"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509F50A" w14:textId="77777777" w:rsidR="008D1822" w:rsidRPr="00920004" w:rsidRDefault="008D1822" w:rsidP="00C960CE">
            <w:pPr>
              <w:rPr>
                <w:ins w:id="31904" w:author="phuong vu" w:date="2018-11-25T23:51:00Z"/>
                <w:lang w:val="es-ES"/>
                <w:rPrChange w:id="31905" w:author="phuong vu" w:date="2018-11-30T22:36:00Z">
                  <w:rPr>
                    <w:ins w:id="31906" w:author="phuong vu" w:date="2018-11-25T23:51:00Z"/>
                    <w:lang w:val="es-ES"/>
                  </w:rPr>
                </w:rPrChange>
              </w:rPr>
              <w:pPrChange w:id="31907" w:author="phuong vu" w:date="2018-11-30T22:06:00Z">
                <w:pPr>
                  <w:spacing w:line="276" w:lineRule="auto"/>
                  <w:jc w:val="left"/>
                </w:pPr>
              </w:pPrChange>
            </w:pPr>
            <w:ins w:id="31908" w:author="phuong vu" w:date="2018-11-25T23:51:00Z">
              <w:r w:rsidRPr="00920004">
                <w:rPr>
                  <w:lang w:val="es-ES"/>
                  <w:rPrChange w:id="31909"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6A0A2845" w14:textId="77777777" w:rsidR="008D1822" w:rsidRPr="00920004" w:rsidRDefault="008D1822" w:rsidP="00C960CE">
            <w:pPr>
              <w:rPr>
                <w:ins w:id="31910" w:author="phuong vu" w:date="2018-11-25T23:51:00Z"/>
                <w:lang w:val="es-ES"/>
                <w:rPrChange w:id="31911" w:author="phuong vu" w:date="2018-11-30T22:36:00Z">
                  <w:rPr>
                    <w:ins w:id="31912" w:author="phuong vu" w:date="2018-11-25T23:51:00Z"/>
                    <w:lang w:val="es-ES"/>
                  </w:rPr>
                </w:rPrChange>
              </w:rPr>
              <w:pPrChange w:id="31913" w:author="phuong vu" w:date="2018-11-30T22:06:00Z">
                <w:pPr>
                  <w:keepNext/>
                  <w:spacing w:line="276" w:lineRule="auto"/>
                  <w:jc w:val="left"/>
                </w:pPr>
              </w:pPrChange>
            </w:pPr>
            <w:ins w:id="31914" w:author="phuong vu" w:date="2018-11-25T23:51:00Z">
              <w:r w:rsidRPr="00920004">
                <w:rPr>
                  <w:lang w:val="es-ES"/>
                  <w:rPrChange w:id="31915" w:author="phuong vu" w:date="2018-11-30T22:36:00Z">
                    <w:rPr>
                      <w:lang w:val="es-ES"/>
                    </w:rPr>
                  </w:rPrChange>
                </w:rPr>
                <w:t>Thành công</w:t>
              </w:r>
            </w:ins>
          </w:p>
        </w:tc>
      </w:tr>
    </w:tbl>
    <w:p w14:paraId="37CF2242" w14:textId="4F0ECF46" w:rsidR="0077093A" w:rsidRPr="00920004" w:rsidRDefault="00477528" w:rsidP="00A17FA5">
      <w:pPr>
        <w:pStyle w:val="Caption"/>
        <w:rPr>
          <w:ins w:id="31916" w:author="phuong vu" w:date="2018-11-26T01:29:00Z"/>
          <w:lang w:val="en-US"/>
          <w:rPrChange w:id="31917" w:author="phuong vu" w:date="2018-11-30T22:36:00Z">
            <w:rPr>
              <w:ins w:id="31918" w:author="phuong vu" w:date="2018-11-26T01:29:00Z"/>
            </w:rPr>
          </w:rPrChange>
        </w:rPr>
        <w:pPrChange w:id="31919" w:author="phuong vu" w:date="2018-11-30T22:42:00Z">
          <w:pPr>
            <w:spacing w:line="276" w:lineRule="auto"/>
          </w:pPr>
        </w:pPrChange>
      </w:pPr>
      <w:bookmarkStart w:id="31920" w:name="_Toc531381645"/>
      <w:ins w:id="31921" w:author="phuong vu" w:date="2018-11-26T01:42:00Z">
        <w:r w:rsidRPr="00920004">
          <w:rPr>
            <w:rPrChange w:id="31922" w:author="phuong vu" w:date="2018-11-30T22:36:00Z">
              <w:rPr/>
            </w:rPrChange>
          </w:rPr>
          <w:t xml:space="preserve">Bảng </w:t>
        </w:r>
      </w:ins>
      <w:ins w:id="31923" w:author="phuong vu" w:date="2018-11-30T14:54:00Z">
        <w:r w:rsidR="00D632EE" w:rsidRPr="00920004">
          <w:rPr>
            <w:rPrChange w:id="31924" w:author="phuong vu" w:date="2018-11-30T22:36:00Z">
              <w:rPr/>
            </w:rPrChange>
          </w:rPr>
          <w:fldChar w:fldCharType="begin"/>
        </w:r>
        <w:r w:rsidR="00D632EE" w:rsidRPr="00920004">
          <w:rPr>
            <w:rPrChange w:id="31925" w:author="phuong vu" w:date="2018-11-30T22:36:00Z">
              <w:rPr/>
            </w:rPrChange>
          </w:rPr>
          <w:instrText xml:space="preserve"> STYLEREF 1 \s </w:instrText>
        </w:r>
      </w:ins>
      <w:r w:rsidR="00D632EE" w:rsidRPr="00920004">
        <w:rPr>
          <w:rPrChange w:id="31926" w:author="phuong vu" w:date="2018-11-30T22:36:00Z">
            <w:rPr/>
          </w:rPrChange>
        </w:rPr>
        <w:fldChar w:fldCharType="separate"/>
      </w:r>
      <w:r w:rsidR="00B5490C">
        <w:rPr>
          <w:noProof/>
        </w:rPr>
        <w:t>4</w:t>
      </w:r>
      <w:ins w:id="31927" w:author="phuong vu" w:date="2018-11-30T14:54:00Z">
        <w:r w:rsidR="00D632EE" w:rsidRPr="00920004">
          <w:rPr>
            <w:rPrChange w:id="31928" w:author="phuong vu" w:date="2018-11-30T22:36:00Z">
              <w:rPr/>
            </w:rPrChange>
          </w:rPr>
          <w:fldChar w:fldCharType="end"/>
        </w:r>
        <w:r w:rsidR="00D632EE" w:rsidRPr="00920004">
          <w:rPr>
            <w:rPrChange w:id="31929" w:author="phuong vu" w:date="2018-11-30T22:36:00Z">
              <w:rPr/>
            </w:rPrChange>
          </w:rPr>
          <w:t>.</w:t>
        </w:r>
        <w:r w:rsidR="00D632EE" w:rsidRPr="00920004">
          <w:rPr>
            <w:rPrChange w:id="31930" w:author="phuong vu" w:date="2018-11-30T22:36:00Z">
              <w:rPr/>
            </w:rPrChange>
          </w:rPr>
          <w:fldChar w:fldCharType="begin"/>
        </w:r>
        <w:r w:rsidR="00D632EE" w:rsidRPr="00920004">
          <w:rPr>
            <w:rPrChange w:id="31931" w:author="phuong vu" w:date="2018-11-30T22:36:00Z">
              <w:rPr/>
            </w:rPrChange>
          </w:rPr>
          <w:instrText xml:space="preserve"> SEQ Bảng \* ARABIC \s 1 </w:instrText>
        </w:r>
      </w:ins>
      <w:r w:rsidR="00D632EE" w:rsidRPr="00920004">
        <w:rPr>
          <w:rPrChange w:id="31932" w:author="phuong vu" w:date="2018-11-30T22:36:00Z">
            <w:rPr/>
          </w:rPrChange>
        </w:rPr>
        <w:fldChar w:fldCharType="separate"/>
      </w:r>
      <w:ins w:id="31933" w:author="phuong vu" w:date="2018-11-30T22:44:00Z">
        <w:r w:rsidR="00B5490C">
          <w:rPr>
            <w:noProof/>
          </w:rPr>
          <w:t>8</w:t>
        </w:r>
      </w:ins>
      <w:ins w:id="31934" w:author="phuong vu" w:date="2018-11-30T14:54:00Z">
        <w:r w:rsidR="00D632EE" w:rsidRPr="00920004">
          <w:rPr>
            <w:rPrChange w:id="31935" w:author="phuong vu" w:date="2018-11-30T22:36:00Z">
              <w:rPr/>
            </w:rPrChange>
          </w:rPr>
          <w:fldChar w:fldCharType="end"/>
        </w:r>
      </w:ins>
      <w:ins w:id="31936" w:author="phuong vu" w:date="2018-11-26T01:42:00Z">
        <w:r w:rsidRPr="00920004">
          <w:rPr>
            <w:lang w:val="en-US"/>
            <w:rPrChange w:id="31937" w:author="phuong vu" w:date="2018-11-30T22:36:00Z">
              <w:rPr>
                <w:lang w:val="en-US"/>
              </w:rPr>
            </w:rPrChange>
          </w:rPr>
          <w:t xml:space="preserve"> Kiểm thử ch</w:t>
        </w:r>
      </w:ins>
      <w:ins w:id="31938" w:author="phuong vu" w:date="2018-11-26T01:43:00Z">
        <w:r w:rsidRPr="00920004">
          <w:rPr>
            <w:lang w:val="en-US"/>
            <w:rPrChange w:id="31939" w:author="phuong vu" w:date="2018-11-30T22:36:00Z">
              <w:rPr>
                <w:lang w:val="en-US"/>
              </w:rPr>
            </w:rPrChange>
          </w:rPr>
          <w:t>ức năng xem danh sách biên nhận theo trạng thái</w:t>
        </w:r>
      </w:ins>
      <w:bookmarkEnd w:id="31920"/>
    </w:p>
    <w:p w14:paraId="3BAE1BC0" w14:textId="34C756CF" w:rsidR="00F92702" w:rsidRPr="00920004" w:rsidRDefault="00F92702" w:rsidP="00BD0851">
      <w:pPr>
        <w:pStyle w:val="Heading4"/>
        <w:spacing w:before="240" w:line="0" w:lineRule="atLeast"/>
        <w:rPr>
          <w:ins w:id="31940" w:author="phuong vu" w:date="2018-11-26T01:29:00Z"/>
          <w:lang w:val="en-US"/>
          <w:rPrChange w:id="31941" w:author="phuong vu" w:date="2018-11-30T22:36:00Z">
            <w:rPr>
              <w:ins w:id="31942" w:author="phuong vu" w:date="2018-11-26T01:29:00Z"/>
              <w:lang w:val="en-US"/>
            </w:rPr>
          </w:rPrChange>
        </w:rPr>
        <w:pPrChange w:id="31943" w:author="phuong vu" w:date="2018-11-30T14:16:00Z">
          <w:pPr>
            <w:pStyle w:val="Heading4"/>
          </w:pPr>
        </w:pPrChange>
      </w:pPr>
      <w:bookmarkStart w:id="31944" w:name="_Toc531381548"/>
      <w:ins w:id="31945" w:author="phuong vu" w:date="2018-11-26T01:29:00Z">
        <w:r w:rsidRPr="00920004">
          <w:rPr>
            <w:lang w:val="en-US"/>
            <w:rPrChange w:id="31946" w:author="phuong vu" w:date="2018-11-30T22:36:00Z">
              <w:rPr>
                <w:lang w:val="en-US"/>
              </w:rPr>
            </w:rPrChange>
          </w:rPr>
          <w:t>Thay đổi trạng thái biên nhận</w:t>
        </w:r>
        <w:bookmarkEnd w:id="31944"/>
      </w:ins>
    </w:p>
    <w:p w14:paraId="7609493C" w14:textId="77777777" w:rsidR="00F92702" w:rsidRPr="00920004" w:rsidRDefault="00F92702" w:rsidP="00C960CE">
      <w:pPr>
        <w:ind w:firstLine="720"/>
        <w:rPr>
          <w:ins w:id="31947" w:author="phuong vu" w:date="2018-11-26T01:29:00Z"/>
          <w:lang w:val="en-US"/>
          <w:rPrChange w:id="31948" w:author="phuong vu" w:date="2018-11-30T22:36:00Z">
            <w:rPr>
              <w:ins w:id="31949" w:author="phuong vu" w:date="2018-11-26T01:29:00Z"/>
              <w:lang w:val="en-US"/>
            </w:rPr>
          </w:rPrChange>
        </w:rPr>
        <w:pPrChange w:id="31950" w:author="phuong vu" w:date="2018-11-30T22:07:00Z">
          <w:pPr>
            <w:spacing w:line="276" w:lineRule="auto"/>
          </w:pPr>
        </w:pPrChange>
      </w:pPr>
      <w:ins w:id="31951" w:author="phuong vu" w:date="2018-11-26T01:29:00Z">
        <w:r w:rsidRPr="00920004">
          <w:rPr>
            <w:b/>
            <w:lang w:val="en-US"/>
            <w:rPrChange w:id="31952" w:author="phuong vu" w:date="2018-11-30T22:36:00Z">
              <w:rPr>
                <w:b/>
                <w:lang w:val="en-US"/>
              </w:rPr>
            </w:rPrChange>
          </w:rPr>
          <w:t>Mục đích:</w:t>
        </w:r>
        <w:r w:rsidRPr="00920004">
          <w:rPr>
            <w:lang w:val="en-US"/>
            <w:rPrChange w:id="31953" w:author="phuong vu" w:date="2018-11-30T22:36:00Z">
              <w:rPr>
                <w:lang w:val="en-US"/>
              </w:rPr>
            </w:rPrChange>
          </w:rPr>
          <w:t xml:space="preserve"> Tìm ra lỗi về thông báo khi thực hiện hoàn tất xử lí, lỗi chuyển trang, hiển thị dữ liệu không đúng với mục đích.</w:t>
        </w:r>
      </w:ins>
    </w:p>
    <w:p w14:paraId="5D4B7955" w14:textId="7156A1F0" w:rsidR="00F92702" w:rsidRPr="00920004" w:rsidRDefault="00F92702" w:rsidP="00C960CE">
      <w:pPr>
        <w:ind w:firstLine="720"/>
        <w:rPr>
          <w:ins w:id="31954" w:author="phuong vu" w:date="2018-11-26T01:29:00Z"/>
          <w:lang w:val="en-US"/>
          <w:rPrChange w:id="31955" w:author="phuong vu" w:date="2018-11-30T22:36:00Z">
            <w:rPr>
              <w:ins w:id="31956" w:author="phuong vu" w:date="2018-11-26T01:29:00Z"/>
              <w:lang w:val="en-US"/>
            </w:rPr>
          </w:rPrChange>
        </w:rPr>
        <w:pPrChange w:id="31957" w:author="phuong vu" w:date="2018-11-30T22:07:00Z">
          <w:pPr>
            <w:spacing w:line="276" w:lineRule="auto"/>
          </w:pPr>
        </w:pPrChange>
      </w:pPr>
      <w:ins w:id="31958" w:author="phuong vu" w:date="2018-11-26T01:29:00Z">
        <w:r w:rsidRPr="00920004">
          <w:rPr>
            <w:b/>
            <w:lang w:val="en-US"/>
            <w:rPrChange w:id="31959" w:author="phuong vu" w:date="2018-11-30T22:36:00Z">
              <w:rPr>
                <w:b/>
                <w:lang w:val="en-US"/>
              </w:rPr>
            </w:rPrChange>
          </w:rPr>
          <w:t>Tiền điều kiện:</w:t>
        </w:r>
        <w:r w:rsidRPr="00920004">
          <w:rPr>
            <w:lang w:val="en-US"/>
            <w:rPrChange w:id="31960" w:author="phuong vu" w:date="2018-11-30T22:36:00Z">
              <w:rPr>
                <w:lang w:val="en-US"/>
              </w:rPr>
            </w:rPrChange>
          </w:rPr>
          <w:t xml:space="preserve"> Đăng nhập thành công vào trang quản lí dành cho nhân viên chi nhánh</w:t>
        </w:r>
      </w:ins>
      <w:ins w:id="31961" w:author="phuong vu" w:date="2018-11-26T01:45:00Z">
        <w:r w:rsidR="008A01E1" w:rsidRPr="00920004">
          <w:rPr>
            <w:lang w:val="en-US"/>
            <w:rPrChange w:id="31962" w:author="phuong vu" w:date="2018-11-30T22:36:00Z">
              <w:rPr>
                <w:lang w:val="en-US"/>
              </w:rPr>
            </w:rPrChange>
          </w:rPr>
          <w:t xml:space="preserve"> với chức vụ nhân viên giao nhận quần áo</w:t>
        </w:r>
      </w:ins>
      <w:ins w:id="31963" w:author="phuong vu" w:date="2018-11-26T01:29:00Z">
        <w:r w:rsidRPr="00920004">
          <w:rPr>
            <w:lang w:val="en-US"/>
            <w:rPrChange w:id="31964" w:author="phuong vu" w:date="2018-11-30T22:36:00Z">
              <w:rPr>
                <w:lang w:val="en-US"/>
              </w:rPr>
            </w:rPrChange>
          </w:rPr>
          <w:t>.</w:t>
        </w:r>
      </w:ins>
    </w:p>
    <w:p w14:paraId="337A9981" w14:textId="77777777" w:rsidR="00F92702" w:rsidRPr="00920004" w:rsidRDefault="00F92702" w:rsidP="00C960CE">
      <w:pPr>
        <w:ind w:left="720"/>
        <w:rPr>
          <w:ins w:id="31965" w:author="phuong vu" w:date="2018-11-26T01:29:00Z"/>
          <w:b/>
          <w:lang w:val="en-US"/>
          <w:rPrChange w:id="31966" w:author="phuong vu" w:date="2018-11-30T22:36:00Z">
            <w:rPr>
              <w:ins w:id="31967" w:author="phuong vu" w:date="2018-11-26T01:29:00Z"/>
              <w:b/>
              <w:lang w:val="en-US"/>
            </w:rPr>
          </w:rPrChange>
        </w:rPr>
        <w:pPrChange w:id="31968" w:author="phuong vu" w:date="2018-11-30T22:07:00Z">
          <w:pPr>
            <w:spacing w:line="276" w:lineRule="auto"/>
          </w:pPr>
        </w:pPrChange>
      </w:pPr>
      <w:ins w:id="31969" w:author="phuong vu" w:date="2018-11-26T01:29:00Z">
        <w:r w:rsidRPr="00920004">
          <w:rPr>
            <w:b/>
            <w:lang w:val="en-US"/>
            <w:rPrChange w:id="31970" w:author="phuong vu" w:date="2018-11-30T22:36:00Z">
              <w:rPr>
                <w:b/>
                <w:lang w:val="en-US"/>
              </w:rPr>
            </w:rPrChange>
          </w:rPr>
          <w:t>Mô tả:</w:t>
        </w:r>
      </w:ins>
    </w:p>
    <w:p w14:paraId="015FCBB9" w14:textId="77777777" w:rsidR="00F92702" w:rsidRPr="00920004" w:rsidRDefault="00F92702" w:rsidP="00C960CE">
      <w:pPr>
        <w:ind w:left="720"/>
        <w:rPr>
          <w:ins w:id="31971" w:author="phuong vu" w:date="2018-11-26T01:29:00Z"/>
          <w:lang w:val="en-US"/>
          <w:rPrChange w:id="31972" w:author="phuong vu" w:date="2018-11-30T22:36:00Z">
            <w:rPr>
              <w:ins w:id="31973" w:author="phuong vu" w:date="2018-11-26T01:29:00Z"/>
              <w:lang w:val="en-US"/>
            </w:rPr>
          </w:rPrChange>
        </w:rPr>
        <w:pPrChange w:id="31974" w:author="phuong vu" w:date="2018-11-30T22:07:00Z">
          <w:pPr>
            <w:spacing w:line="276" w:lineRule="auto"/>
          </w:pPr>
        </w:pPrChange>
      </w:pPr>
      <w:ins w:id="31975" w:author="phuong vu" w:date="2018-11-26T01:29:00Z">
        <w:r w:rsidRPr="00920004">
          <w:rPr>
            <w:b/>
            <w:lang w:val="en-US"/>
            <w:rPrChange w:id="31976" w:author="phuong vu" w:date="2018-11-30T22:36:00Z">
              <w:rPr>
                <w:b/>
                <w:lang w:val="en-US"/>
              </w:rPr>
            </w:rPrChange>
          </w:rPr>
          <w:t xml:space="preserve">- </w:t>
        </w:r>
        <w:r w:rsidRPr="00920004">
          <w:rPr>
            <w:lang w:val="en-US"/>
            <w:rPrChange w:id="31977" w:author="phuong vu" w:date="2018-11-30T22:36:00Z">
              <w:rPr>
                <w:lang w:val="en-US"/>
              </w:rPr>
            </w:rPrChange>
          </w:rPr>
          <w:t>Bước 1: Mở trang web tại địa chỉ: localhost:3000.</w:t>
        </w:r>
      </w:ins>
    </w:p>
    <w:p w14:paraId="53173439" w14:textId="77777777" w:rsidR="00F92702" w:rsidRPr="00920004" w:rsidRDefault="00F92702" w:rsidP="00C960CE">
      <w:pPr>
        <w:ind w:left="720"/>
        <w:rPr>
          <w:ins w:id="31978" w:author="phuong vu" w:date="2018-11-26T01:29:00Z"/>
          <w:lang w:val="en-US"/>
          <w:rPrChange w:id="31979" w:author="phuong vu" w:date="2018-11-30T22:36:00Z">
            <w:rPr>
              <w:ins w:id="31980" w:author="phuong vu" w:date="2018-11-26T01:29:00Z"/>
              <w:lang w:val="en-US"/>
            </w:rPr>
          </w:rPrChange>
        </w:rPr>
        <w:pPrChange w:id="31981" w:author="phuong vu" w:date="2018-11-30T22:07:00Z">
          <w:pPr>
            <w:spacing w:line="276" w:lineRule="auto"/>
          </w:pPr>
        </w:pPrChange>
      </w:pPr>
      <w:ins w:id="31982" w:author="phuong vu" w:date="2018-11-26T01:29:00Z">
        <w:r w:rsidRPr="00920004">
          <w:rPr>
            <w:lang w:val="en-US"/>
            <w:rPrChange w:id="31983" w:author="phuong vu" w:date="2018-11-30T22:36:00Z">
              <w:rPr>
                <w:lang w:val="en-US"/>
              </w:rPr>
            </w:rPrChange>
          </w:rPr>
          <w:t>- Bước 2: Đăng nhập thành công vào hệ thống.</w:t>
        </w:r>
      </w:ins>
    </w:p>
    <w:p w14:paraId="3C3B5B81" w14:textId="7047E404" w:rsidR="00F92702" w:rsidRPr="00920004" w:rsidRDefault="00F92702" w:rsidP="00C960CE">
      <w:pPr>
        <w:ind w:left="720"/>
        <w:rPr>
          <w:ins w:id="31984" w:author="phuong vu" w:date="2018-11-26T01:29:00Z"/>
          <w:lang w:val="en-US"/>
          <w:rPrChange w:id="31985" w:author="phuong vu" w:date="2018-11-30T22:36:00Z">
            <w:rPr>
              <w:ins w:id="31986" w:author="phuong vu" w:date="2018-11-26T01:29:00Z"/>
              <w:lang w:val="en-US"/>
            </w:rPr>
          </w:rPrChange>
        </w:rPr>
        <w:pPrChange w:id="31987" w:author="phuong vu" w:date="2018-11-30T22:07:00Z">
          <w:pPr>
            <w:spacing w:line="276" w:lineRule="auto"/>
          </w:pPr>
        </w:pPrChange>
      </w:pPr>
      <w:ins w:id="31988" w:author="phuong vu" w:date="2018-11-26T01:29:00Z">
        <w:r w:rsidRPr="00920004">
          <w:rPr>
            <w:lang w:val="en-US"/>
            <w:rPrChange w:id="31989" w:author="phuong vu" w:date="2018-11-30T22:36:00Z">
              <w:rPr>
                <w:lang w:val="en-US"/>
              </w:rPr>
            </w:rPrChange>
          </w:rPr>
          <w:t>- Bước 3: Chọn chức năng “</w:t>
        </w:r>
      </w:ins>
      <w:ins w:id="31990" w:author="phuong vu" w:date="2018-11-26T01:45:00Z">
        <w:r w:rsidR="008A01E1" w:rsidRPr="00920004">
          <w:rPr>
            <w:lang w:val="en-US"/>
            <w:rPrChange w:id="31991" w:author="phuong vu" w:date="2018-11-30T22:36:00Z">
              <w:rPr>
                <w:i/>
                <w:lang w:val="en-US"/>
              </w:rPr>
            </w:rPrChange>
          </w:rPr>
          <w:t>Biên nhận</w:t>
        </w:r>
      </w:ins>
      <w:ins w:id="31992" w:author="phuong vu" w:date="2018-11-26T01:29:00Z">
        <w:r w:rsidRPr="00920004">
          <w:rPr>
            <w:lang w:val="en-US"/>
            <w:rPrChange w:id="31993" w:author="phuong vu" w:date="2018-11-30T22:36:00Z">
              <w:rPr>
                <w:i/>
                <w:lang w:val="en-US"/>
              </w:rPr>
            </w:rPrChange>
          </w:rPr>
          <w:t xml:space="preserve"> khách hàng</w:t>
        </w:r>
        <w:r w:rsidRPr="00920004">
          <w:rPr>
            <w:lang w:val="en-US"/>
            <w:rPrChange w:id="31994" w:author="phuong vu" w:date="2018-11-30T22:36:00Z">
              <w:rPr>
                <w:lang w:val="en-US"/>
              </w:rPr>
            </w:rPrChange>
          </w:rPr>
          <w:t>”.</w:t>
        </w:r>
      </w:ins>
    </w:p>
    <w:p w14:paraId="4C323F46" w14:textId="5CCBF76E" w:rsidR="00F92702" w:rsidRPr="00920004" w:rsidRDefault="00F92702" w:rsidP="00C960CE">
      <w:pPr>
        <w:ind w:left="720"/>
        <w:rPr>
          <w:ins w:id="31995" w:author="phuong vu" w:date="2018-11-26T01:29:00Z"/>
          <w:lang w:val="en-US"/>
          <w:rPrChange w:id="31996" w:author="phuong vu" w:date="2018-11-30T22:36:00Z">
            <w:rPr>
              <w:ins w:id="31997" w:author="phuong vu" w:date="2018-11-26T01:29:00Z"/>
              <w:lang w:val="en-US"/>
            </w:rPr>
          </w:rPrChange>
        </w:rPr>
        <w:pPrChange w:id="31998" w:author="phuong vu" w:date="2018-11-30T22:07:00Z">
          <w:pPr>
            <w:spacing w:line="276" w:lineRule="auto"/>
          </w:pPr>
        </w:pPrChange>
      </w:pPr>
      <w:ins w:id="31999" w:author="phuong vu" w:date="2018-11-26T01:29:00Z">
        <w:r w:rsidRPr="00920004">
          <w:rPr>
            <w:lang w:val="en-US"/>
            <w:rPrChange w:id="32000" w:author="phuong vu" w:date="2018-11-30T22:36:00Z">
              <w:rPr>
                <w:lang w:val="en-US"/>
              </w:rPr>
            </w:rPrChange>
          </w:rPr>
          <w:t xml:space="preserve">- Bước 4: Xem danh sách </w:t>
        </w:r>
      </w:ins>
      <w:ins w:id="32001" w:author="phuong vu" w:date="2018-11-26T01:45:00Z">
        <w:r w:rsidR="008A01E1" w:rsidRPr="00920004">
          <w:rPr>
            <w:lang w:val="en-US"/>
            <w:rPrChange w:id="32002" w:author="phuong vu" w:date="2018-11-30T22:36:00Z">
              <w:rPr>
                <w:lang w:val="en-US"/>
              </w:rPr>
            </w:rPrChange>
          </w:rPr>
          <w:t>biên nhận</w:t>
        </w:r>
      </w:ins>
      <w:ins w:id="32003" w:author="phuong vu" w:date="2018-11-26T01:29:00Z">
        <w:r w:rsidRPr="00920004">
          <w:rPr>
            <w:lang w:val="en-US"/>
            <w:rPrChange w:id="32004" w:author="phuong vu" w:date="2018-11-30T22:36:00Z">
              <w:rPr>
                <w:lang w:val="en-US"/>
              </w:rPr>
            </w:rPrChange>
          </w:rPr>
          <w:t xml:space="preserve"> theo từng trạng thái.</w:t>
        </w:r>
      </w:ins>
    </w:p>
    <w:p w14:paraId="3EB25159" w14:textId="76D576BB" w:rsidR="00F92702" w:rsidRPr="00920004" w:rsidRDefault="00F92702" w:rsidP="00C960CE">
      <w:pPr>
        <w:ind w:left="720"/>
        <w:rPr>
          <w:ins w:id="32005" w:author="phuong vu" w:date="2018-11-26T01:29:00Z"/>
          <w:lang w:val="en-US"/>
          <w:rPrChange w:id="32006" w:author="phuong vu" w:date="2018-11-30T22:36:00Z">
            <w:rPr>
              <w:ins w:id="32007" w:author="phuong vu" w:date="2018-11-26T01:29:00Z"/>
              <w:lang w:val="en-US"/>
            </w:rPr>
          </w:rPrChange>
        </w:rPr>
        <w:pPrChange w:id="32008" w:author="phuong vu" w:date="2018-11-30T22:07:00Z">
          <w:pPr>
            <w:spacing w:line="276" w:lineRule="auto"/>
          </w:pPr>
        </w:pPrChange>
      </w:pPr>
      <w:ins w:id="32009" w:author="phuong vu" w:date="2018-11-26T01:29:00Z">
        <w:r w:rsidRPr="00920004">
          <w:rPr>
            <w:lang w:val="en-US"/>
            <w:rPrChange w:id="32010" w:author="phuong vu" w:date="2018-11-30T22:36:00Z">
              <w:rPr>
                <w:lang w:val="en-US"/>
              </w:rPr>
            </w:rPrChange>
          </w:rPr>
          <w:t xml:space="preserve">- Bước 5: Chọn </w:t>
        </w:r>
      </w:ins>
      <w:ins w:id="32011" w:author="phuong vu" w:date="2018-11-26T01:45:00Z">
        <w:r w:rsidR="008A01E1" w:rsidRPr="00920004">
          <w:rPr>
            <w:lang w:val="en-US"/>
            <w:rPrChange w:id="32012" w:author="phuong vu" w:date="2018-11-30T22:36:00Z">
              <w:rPr>
                <w:lang w:val="en-US"/>
              </w:rPr>
            </w:rPrChange>
          </w:rPr>
          <w:t>biên nhận</w:t>
        </w:r>
      </w:ins>
      <w:ins w:id="32013" w:author="phuong vu" w:date="2018-11-26T01:29:00Z">
        <w:r w:rsidRPr="00920004">
          <w:rPr>
            <w:lang w:val="en-US"/>
            <w:rPrChange w:id="32014" w:author="phuong vu" w:date="2018-11-30T22:36:00Z">
              <w:rPr>
                <w:lang w:val="en-US"/>
              </w:rPr>
            </w:rPrChange>
          </w:rPr>
          <w:t xml:space="preserve"> bằng cách nhấn lên tên khách hàng.</w:t>
        </w:r>
      </w:ins>
    </w:p>
    <w:p w14:paraId="59E792E8" w14:textId="7F32B319" w:rsidR="00F92702" w:rsidRPr="00920004" w:rsidRDefault="00F92702" w:rsidP="00C960CE">
      <w:pPr>
        <w:ind w:left="720"/>
        <w:rPr>
          <w:ins w:id="32015" w:author="phuong vu" w:date="2018-11-26T01:29:00Z"/>
          <w:lang w:val="en-US"/>
          <w:rPrChange w:id="32016" w:author="phuong vu" w:date="2018-11-30T22:36:00Z">
            <w:rPr>
              <w:ins w:id="32017" w:author="phuong vu" w:date="2018-11-26T01:29:00Z"/>
              <w:lang w:val="en-US"/>
            </w:rPr>
          </w:rPrChange>
        </w:rPr>
        <w:pPrChange w:id="32018" w:author="phuong vu" w:date="2018-11-30T22:07:00Z">
          <w:pPr>
            <w:spacing w:line="276" w:lineRule="auto"/>
          </w:pPr>
        </w:pPrChange>
      </w:pPr>
      <w:ins w:id="32019" w:author="phuong vu" w:date="2018-11-26T01:29:00Z">
        <w:r w:rsidRPr="00920004">
          <w:rPr>
            <w:lang w:val="en-US"/>
            <w:rPrChange w:id="32020" w:author="phuong vu" w:date="2018-11-30T22:36:00Z">
              <w:rPr>
                <w:lang w:val="en-US"/>
              </w:rPr>
            </w:rPrChange>
          </w:rPr>
          <w:t xml:space="preserve">- Bước 6: Thực hiện chức năng thay đổi trạng thái </w:t>
        </w:r>
      </w:ins>
      <w:ins w:id="32021" w:author="phuong vu" w:date="2018-11-26T01:45:00Z">
        <w:r w:rsidR="008A01E1" w:rsidRPr="00920004">
          <w:rPr>
            <w:lang w:val="en-US"/>
            <w:rPrChange w:id="32022" w:author="phuong vu" w:date="2018-11-30T22:36:00Z">
              <w:rPr>
                <w:lang w:val="en-US"/>
              </w:rPr>
            </w:rPrChange>
          </w:rPr>
          <w:t>biên nhận</w:t>
        </w:r>
      </w:ins>
      <w:ins w:id="32023" w:author="phuong vu" w:date="2018-11-26T01:29:00Z">
        <w:r w:rsidRPr="00920004">
          <w:rPr>
            <w:lang w:val="en-US"/>
            <w:rPrChange w:id="32024" w:author="phuong vu" w:date="2018-11-30T22:36:00Z">
              <w:rPr>
                <w:lang w:val="en-US"/>
              </w:rPr>
            </w:rPrChange>
          </w:rPr>
          <w:t>.</w:t>
        </w:r>
      </w:ins>
    </w:p>
    <w:p w14:paraId="23FBA460" w14:textId="77777777" w:rsidR="00F92702" w:rsidRPr="00920004" w:rsidRDefault="00F92702" w:rsidP="00C960CE">
      <w:pPr>
        <w:rPr>
          <w:ins w:id="32025" w:author="phuong vu" w:date="2018-11-26T01:29:00Z"/>
          <w:b/>
          <w:lang w:val="en-US"/>
          <w:rPrChange w:id="32026" w:author="phuong vu" w:date="2018-11-30T22:36:00Z">
            <w:rPr>
              <w:ins w:id="32027" w:author="phuong vu" w:date="2018-11-26T01:29:00Z"/>
              <w:b/>
              <w:lang w:val="en-US"/>
            </w:rPr>
          </w:rPrChange>
        </w:rPr>
        <w:pPrChange w:id="32028" w:author="phuong vu" w:date="2018-11-30T22:07:00Z">
          <w:pPr/>
        </w:pPrChange>
      </w:pPr>
      <w:ins w:id="32029" w:author="phuong vu" w:date="2018-11-26T01:29:00Z">
        <w:r w:rsidRPr="00920004">
          <w:rPr>
            <w:lang w:val="en-US"/>
            <w:rPrChange w:id="32030" w:author="phuong vu" w:date="2018-11-30T22:36:00Z">
              <w:rPr>
                <w:lang w:val="en-US"/>
              </w:rPr>
            </w:rPrChange>
          </w:rPr>
          <w:tab/>
        </w:r>
        <w:r w:rsidRPr="00920004">
          <w:rPr>
            <w:b/>
            <w:lang w:val="en-US"/>
            <w:rPrChange w:id="32031"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92702" w:rsidRPr="00920004" w14:paraId="2A0D1B8D" w14:textId="77777777" w:rsidTr="00477528">
        <w:trPr>
          <w:ins w:id="32032"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hideMark/>
          </w:tcPr>
          <w:p w14:paraId="07DDC567" w14:textId="77777777" w:rsidR="00F92702" w:rsidRPr="00920004" w:rsidRDefault="00F92702" w:rsidP="00C960CE">
            <w:pPr>
              <w:jc w:val="center"/>
              <w:rPr>
                <w:ins w:id="32033" w:author="phuong vu" w:date="2018-11-26T01:29:00Z"/>
                <w:b/>
                <w:lang w:val="es-ES"/>
                <w:rPrChange w:id="32034" w:author="phuong vu" w:date="2018-11-30T22:36:00Z">
                  <w:rPr>
                    <w:ins w:id="32035" w:author="phuong vu" w:date="2018-11-26T01:29:00Z"/>
                    <w:lang w:val="es-ES"/>
                  </w:rPr>
                </w:rPrChange>
              </w:rPr>
              <w:pPrChange w:id="32036" w:author="phuong vu" w:date="2018-11-30T22:07:00Z">
                <w:pPr>
                  <w:spacing w:line="276" w:lineRule="auto"/>
                  <w:jc w:val="center"/>
                </w:pPr>
              </w:pPrChange>
            </w:pPr>
            <w:ins w:id="32037" w:author="phuong vu" w:date="2018-11-26T01:29:00Z">
              <w:r w:rsidRPr="00920004">
                <w:rPr>
                  <w:b/>
                  <w:lang w:val="es-ES"/>
                  <w:rPrChange w:id="32038"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61EAC1AE" w14:textId="77777777" w:rsidR="00F92702" w:rsidRPr="00920004" w:rsidRDefault="00F92702" w:rsidP="00C960CE">
            <w:pPr>
              <w:jc w:val="center"/>
              <w:rPr>
                <w:ins w:id="32039" w:author="phuong vu" w:date="2018-11-26T01:29:00Z"/>
                <w:b/>
                <w:lang w:val="es-ES"/>
                <w:rPrChange w:id="32040" w:author="phuong vu" w:date="2018-11-30T22:36:00Z">
                  <w:rPr>
                    <w:ins w:id="32041" w:author="phuong vu" w:date="2018-11-26T01:29:00Z"/>
                    <w:lang w:val="es-ES"/>
                  </w:rPr>
                </w:rPrChange>
              </w:rPr>
              <w:pPrChange w:id="32042" w:author="phuong vu" w:date="2018-11-30T22:07:00Z">
                <w:pPr>
                  <w:spacing w:line="276" w:lineRule="auto"/>
                  <w:jc w:val="center"/>
                </w:pPr>
              </w:pPrChange>
            </w:pPr>
            <w:ins w:id="32043" w:author="phuong vu" w:date="2018-11-26T01:29:00Z">
              <w:r w:rsidRPr="00920004">
                <w:rPr>
                  <w:b/>
                  <w:lang w:val="es-ES"/>
                  <w:rPrChange w:id="32044"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151212" w14:textId="77777777" w:rsidR="00F92702" w:rsidRPr="00920004" w:rsidRDefault="00F92702" w:rsidP="00C960CE">
            <w:pPr>
              <w:jc w:val="center"/>
              <w:rPr>
                <w:ins w:id="32045" w:author="phuong vu" w:date="2018-11-26T01:29:00Z"/>
                <w:b/>
                <w:lang w:val="es-ES"/>
                <w:rPrChange w:id="32046" w:author="phuong vu" w:date="2018-11-30T22:36:00Z">
                  <w:rPr>
                    <w:ins w:id="32047" w:author="phuong vu" w:date="2018-11-26T01:29:00Z"/>
                    <w:lang w:val="es-ES"/>
                  </w:rPr>
                </w:rPrChange>
              </w:rPr>
              <w:pPrChange w:id="32048" w:author="phuong vu" w:date="2018-11-30T22:07:00Z">
                <w:pPr>
                  <w:spacing w:line="276" w:lineRule="auto"/>
                  <w:jc w:val="center"/>
                </w:pPr>
              </w:pPrChange>
            </w:pPr>
            <w:ins w:id="32049" w:author="phuong vu" w:date="2018-11-26T01:29:00Z">
              <w:r w:rsidRPr="00920004">
                <w:rPr>
                  <w:b/>
                  <w:lang w:val="es-ES"/>
                  <w:rPrChange w:id="32050"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62F88E" w14:textId="77777777" w:rsidR="00F92702" w:rsidRPr="00920004" w:rsidRDefault="00F92702" w:rsidP="00C960CE">
            <w:pPr>
              <w:jc w:val="center"/>
              <w:rPr>
                <w:ins w:id="32051" w:author="phuong vu" w:date="2018-11-26T01:29:00Z"/>
                <w:b/>
                <w:lang w:val="es-ES"/>
                <w:rPrChange w:id="32052" w:author="phuong vu" w:date="2018-11-30T22:36:00Z">
                  <w:rPr>
                    <w:ins w:id="32053" w:author="phuong vu" w:date="2018-11-26T01:29:00Z"/>
                    <w:lang w:val="es-ES"/>
                  </w:rPr>
                </w:rPrChange>
              </w:rPr>
              <w:pPrChange w:id="32054" w:author="phuong vu" w:date="2018-11-30T22:07:00Z">
                <w:pPr>
                  <w:spacing w:line="276" w:lineRule="auto"/>
                  <w:jc w:val="center"/>
                </w:pPr>
              </w:pPrChange>
            </w:pPr>
            <w:ins w:id="32055" w:author="phuong vu" w:date="2018-11-26T01:29:00Z">
              <w:r w:rsidRPr="00920004">
                <w:rPr>
                  <w:b/>
                  <w:lang w:val="es-ES"/>
                  <w:rPrChange w:id="32056"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7CE64C61" w14:textId="77777777" w:rsidR="00F92702" w:rsidRPr="00920004" w:rsidRDefault="00F92702" w:rsidP="00C960CE">
            <w:pPr>
              <w:jc w:val="center"/>
              <w:rPr>
                <w:ins w:id="32057" w:author="phuong vu" w:date="2018-11-26T01:29:00Z"/>
                <w:b/>
                <w:lang w:val="es-ES"/>
                <w:rPrChange w:id="32058" w:author="phuong vu" w:date="2018-11-30T22:36:00Z">
                  <w:rPr>
                    <w:ins w:id="32059" w:author="phuong vu" w:date="2018-11-26T01:29:00Z"/>
                    <w:lang w:val="es-ES"/>
                  </w:rPr>
                </w:rPrChange>
              </w:rPr>
              <w:pPrChange w:id="32060" w:author="phuong vu" w:date="2018-11-30T22:07:00Z">
                <w:pPr>
                  <w:spacing w:line="276" w:lineRule="auto"/>
                  <w:jc w:val="center"/>
                </w:pPr>
              </w:pPrChange>
            </w:pPr>
            <w:ins w:id="32061" w:author="phuong vu" w:date="2018-11-26T01:29:00Z">
              <w:r w:rsidRPr="00920004">
                <w:rPr>
                  <w:b/>
                  <w:lang w:val="es-ES"/>
                  <w:rPrChange w:id="32062" w:author="phuong vu" w:date="2018-11-30T22:36:00Z">
                    <w:rPr>
                      <w:lang w:val="es-ES"/>
                    </w:rPr>
                  </w:rPrChange>
                </w:rPr>
                <w:t>Thành công/ Thât bại</w:t>
              </w:r>
            </w:ins>
          </w:p>
        </w:tc>
      </w:tr>
      <w:tr w:rsidR="00C139B3" w:rsidRPr="00920004" w14:paraId="060BD0DA" w14:textId="77777777" w:rsidTr="00477528">
        <w:trPr>
          <w:ins w:id="32063"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3E6C2DE" w14:textId="77777777" w:rsidR="00C139B3" w:rsidRPr="00920004" w:rsidRDefault="00C139B3" w:rsidP="00BD0851">
            <w:pPr>
              <w:spacing w:before="240" w:line="0" w:lineRule="atLeast"/>
              <w:jc w:val="center"/>
              <w:rPr>
                <w:ins w:id="32064" w:author="phuong vu" w:date="2018-11-26T01:29:00Z"/>
                <w:bCs/>
                <w:lang w:val="es-ES"/>
                <w:rPrChange w:id="32065" w:author="phuong vu" w:date="2018-11-30T22:36:00Z">
                  <w:rPr>
                    <w:ins w:id="32066" w:author="phuong vu" w:date="2018-11-26T01:29:00Z"/>
                    <w:bCs/>
                    <w:lang w:val="es-ES"/>
                  </w:rPr>
                </w:rPrChange>
              </w:rPr>
              <w:pPrChange w:id="32067" w:author="phuong vu" w:date="2018-11-30T14:16:00Z">
                <w:pPr>
                  <w:spacing w:line="276" w:lineRule="auto"/>
                  <w:jc w:val="center"/>
                </w:pPr>
              </w:pPrChange>
            </w:pPr>
            <w:ins w:id="32068" w:author="phuong vu" w:date="2018-11-26T01:29:00Z">
              <w:r w:rsidRPr="00920004">
                <w:rPr>
                  <w:bCs/>
                  <w:lang w:val="es-ES"/>
                  <w:rPrChange w:id="32069" w:author="phuong vu" w:date="2018-11-30T22:36:00Z">
                    <w:rPr>
                      <w:bCs/>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6CEA5E6" w14:textId="3C1A50FE" w:rsidR="00C139B3" w:rsidRPr="00920004" w:rsidRDefault="00C139B3" w:rsidP="00C960CE">
            <w:pPr>
              <w:rPr>
                <w:ins w:id="32070" w:author="phuong vu" w:date="2018-11-26T01:29:00Z"/>
                <w:lang w:val="es-ES"/>
                <w:rPrChange w:id="32071" w:author="phuong vu" w:date="2018-11-30T22:36:00Z">
                  <w:rPr>
                    <w:ins w:id="32072" w:author="phuong vu" w:date="2018-11-26T01:29:00Z"/>
                    <w:lang w:val="es-ES"/>
                  </w:rPr>
                </w:rPrChange>
              </w:rPr>
              <w:pPrChange w:id="32073" w:author="phuong vu" w:date="2018-11-30T22:07:00Z">
                <w:pPr>
                  <w:spacing w:line="276" w:lineRule="auto"/>
                  <w:jc w:val="left"/>
                </w:pPr>
              </w:pPrChange>
            </w:pPr>
            <w:ins w:id="32074" w:author="phuong vu" w:date="2018-11-26T01:29:00Z">
              <w:r w:rsidRPr="00920004">
                <w:rPr>
                  <w:lang w:val="es-ES"/>
                  <w:rPrChange w:id="32075" w:author="phuong vu" w:date="2018-11-30T22:36:00Z">
                    <w:rPr>
                      <w:lang w:val="es-ES"/>
                    </w:rPr>
                  </w:rPrChange>
                </w:rPr>
                <w:t>- Trạng thái:</w:t>
              </w:r>
            </w:ins>
            <w:ins w:id="32076" w:author="phuong vu" w:date="2018-11-26T01:38:00Z">
              <w:r w:rsidRPr="00920004">
                <w:rPr>
                  <w:lang w:val="es-ES"/>
                  <w:rPrChange w:id="32077" w:author="phuong vu" w:date="2018-11-30T22:36:00Z">
                    <w:rPr>
                      <w:lang w:val="es-ES"/>
                    </w:rPr>
                  </w:rPrChange>
                </w:rPr>
                <w:t xml:space="preserve"> Đã lấy đồ</w:t>
              </w:r>
            </w:ins>
            <w:ins w:id="32078" w:author="phuong vu" w:date="2018-11-26T01:29:00Z">
              <w:r w:rsidRPr="00920004">
                <w:rPr>
                  <w:lang w:val="es-ES"/>
                  <w:rPrChange w:id="32079"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
          <w:p w14:paraId="50BF4DEF" w14:textId="4D371C3E" w:rsidR="00C139B3" w:rsidRPr="00920004" w:rsidRDefault="00C139B3" w:rsidP="00C960CE">
            <w:pPr>
              <w:rPr>
                <w:ins w:id="32080" w:author="phuong vu" w:date="2018-11-26T01:29:00Z"/>
                <w:lang w:val="es-ES"/>
                <w:rPrChange w:id="32081" w:author="phuong vu" w:date="2018-11-30T22:36:00Z">
                  <w:rPr>
                    <w:ins w:id="32082" w:author="phuong vu" w:date="2018-11-26T01:29:00Z"/>
                    <w:lang w:val="es-ES"/>
                  </w:rPr>
                </w:rPrChange>
              </w:rPr>
              <w:pPrChange w:id="32083" w:author="phuong vu" w:date="2018-11-30T22:07:00Z">
                <w:pPr>
                  <w:spacing w:line="276" w:lineRule="auto"/>
                  <w:jc w:val="left"/>
                </w:pPr>
              </w:pPrChange>
            </w:pPr>
            <w:ins w:id="32084" w:author="phuong vu" w:date="2018-11-26T01:29:00Z">
              <w:r w:rsidRPr="00920004">
                <w:rPr>
                  <w:lang w:val="es-ES"/>
                  <w:rPrChange w:id="32085" w:author="phuong vu" w:date="2018-11-30T22:36:00Z">
                    <w:rPr>
                      <w:lang w:val="es-ES"/>
                    </w:rPr>
                  </w:rPrChange>
                </w:rPr>
                <w:t>- Trạng thái thay đổi thành “</w:t>
              </w:r>
              <w:r w:rsidRPr="00920004">
                <w:rPr>
                  <w:lang w:val="es-ES"/>
                  <w:rPrChange w:id="32086" w:author="phuong vu" w:date="2018-11-30T22:36:00Z">
                    <w:rPr>
                      <w:i/>
                      <w:lang w:val="es-ES"/>
                    </w:rPr>
                  </w:rPrChange>
                </w:rPr>
                <w:t xml:space="preserve">đã </w:t>
              </w:r>
            </w:ins>
            <w:ins w:id="32087" w:author="phuong vu" w:date="2018-11-26T01:38:00Z">
              <w:r w:rsidRPr="00920004">
                <w:rPr>
                  <w:lang w:val="es-ES"/>
                  <w:rPrChange w:id="32088" w:author="phuong vu" w:date="2018-11-30T22:36:00Z">
                    <w:rPr>
                      <w:i/>
                      <w:lang w:val="es-ES"/>
                    </w:rPr>
                  </w:rPrChange>
                </w:rPr>
                <w:t>lấy đồ</w:t>
              </w:r>
            </w:ins>
            <w:ins w:id="32089" w:author="phuong vu" w:date="2018-11-26T01:29:00Z">
              <w:r w:rsidRPr="00920004">
                <w:rPr>
                  <w:lang w:val="es-ES"/>
                  <w:rPrChange w:id="32090" w:author="phuong vu" w:date="2018-11-30T22:36:00Z">
                    <w:rPr>
                      <w:lang w:val="es-ES"/>
                    </w:rPr>
                  </w:rPrChange>
                </w:rPr>
                <w:t>”.</w:t>
              </w:r>
            </w:ins>
          </w:p>
          <w:p w14:paraId="561D9A72" w14:textId="1713E2AA" w:rsidR="00C139B3" w:rsidRPr="00920004" w:rsidRDefault="00C139B3" w:rsidP="00C960CE">
            <w:pPr>
              <w:rPr>
                <w:ins w:id="32091" w:author="phuong vu" w:date="2018-11-26T01:38:00Z"/>
                <w:lang w:val="es-ES"/>
                <w:rPrChange w:id="32092" w:author="phuong vu" w:date="2018-11-30T22:36:00Z">
                  <w:rPr>
                    <w:ins w:id="32093" w:author="phuong vu" w:date="2018-11-26T01:38:00Z"/>
                    <w:lang w:val="es-ES"/>
                  </w:rPr>
                </w:rPrChange>
              </w:rPr>
              <w:pPrChange w:id="32094" w:author="phuong vu" w:date="2018-11-30T22:07:00Z">
                <w:pPr>
                  <w:spacing w:line="276" w:lineRule="auto"/>
                  <w:jc w:val="left"/>
                </w:pPr>
              </w:pPrChange>
            </w:pPr>
            <w:ins w:id="32095" w:author="phuong vu" w:date="2018-11-26T01:29:00Z">
              <w:r w:rsidRPr="00920004">
                <w:rPr>
                  <w:lang w:val="es-ES"/>
                  <w:rPrChange w:id="32096" w:author="phuong vu" w:date="2018-11-30T22:36:00Z">
                    <w:rPr>
                      <w:lang w:val="es-ES"/>
                    </w:rPr>
                  </w:rPrChange>
                </w:rPr>
                <w:t>- Cập nhật trong CSDL.</w:t>
              </w:r>
            </w:ins>
          </w:p>
          <w:p w14:paraId="70EB511F" w14:textId="5FC32B82" w:rsidR="00C139B3" w:rsidRPr="00920004" w:rsidRDefault="00C139B3" w:rsidP="00C960CE">
            <w:pPr>
              <w:rPr>
                <w:ins w:id="32097" w:author="phuong vu" w:date="2018-11-26T01:29:00Z"/>
                <w:lang w:val="es-ES"/>
                <w:rPrChange w:id="32098" w:author="phuong vu" w:date="2018-11-30T22:36:00Z">
                  <w:rPr>
                    <w:ins w:id="32099" w:author="phuong vu" w:date="2018-11-26T01:29:00Z"/>
                    <w:lang w:val="es-ES"/>
                  </w:rPr>
                </w:rPrChange>
              </w:rPr>
              <w:pPrChange w:id="32100" w:author="phuong vu" w:date="2018-11-30T22:07:00Z">
                <w:pPr>
                  <w:spacing w:line="276" w:lineRule="auto"/>
                  <w:jc w:val="left"/>
                </w:pPr>
              </w:pPrChange>
            </w:pPr>
            <w:ins w:id="32101" w:author="phuong vu" w:date="2018-11-26T01:38:00Z">
              <w:r w:rsidRPr="00920004">
                <w:rPr>
                  <w:lang w:val="es-ES"/>
                  <w:rPrChange w:id="32102" w:author="phuong vu" w:date="2018-11-30T22:36:00Z">
                    <w:rPr>
                      <w:lang w:val="es-ES"/>
                    </w:rPr>
                  </w:rPrChange>
                </w:rPr>
                <w:t>- Cập nhật tr</w:t>
              </w:r>
            </w:ins>
            <w:ins w:id="32103" w:author="phuong vu" w:date="2018-11-26T01:39:00Z">
              <w:r w:rsidRPr="00920004">
                <w:rPr>
                  <w:lang w:val="es-ES"/>
                  <w:rPrChange w:id="32104" w:author="phuong vu" w:date="2018-11-30T22:36:00Z">
                    <w:rPr>
                      <w:lang w:val="es-ES"/>
                    </w:rPr>
                  </w:rPrChange>
                </w:rPr>
                <w:t>ạng thái đơn hàng thành “đang chờ xử lí”</w:t>
              </w:r>
            </w:ins>
          </w:p>
          <w:p w14:paraId="48BAF256" w14:textId="6BEB751B" w:rsidR="00C139B3" w:rsidRPr="00920004" w:rsidRDefault="00C139B3" w:rsidP="00C960CE">
            <w:pPr>
              <w:rPr>
                <w:ins w:id="32105" w:author="phuong vu" w:date="2018-11-26T01:29:00Z"/>
                <w:lang w:val="es-ES"/>
                <w:rPrChange w:id="32106" w:author="phuong vu" w:date="2018-11-30T22:36:00Z">
                  <w:rPr>
                    <w:ins w:id="32107" w:author="phuong vu" w:date="2018-11-26T01:29:00Z"/>
                    <w:lang w:val="es-ES"/>
                  </w:rPr>
                </w:rPrChange>
              </w:rPr>
              <w:pPrChange w:id="32108" w:author="phuong vu" w:date="2018-11-30T22:07:00Z">
                <w:pPr>
                  <w:spacing w:line="276" w:lineRule="auto"/>
                  <w:jc w:val="left"/>
                </w:pPr>
              </w:pPrChange>
            </w:pPr>
            <w:ins w:id="32109" w:author="phuong vu" w:date="2018-11-26T01:29:00Z">
              <w:r w:rsidRPr="00920004">
                <w:rPr>
                  <w:lang w:val="es-ES"/>
                  <w:rPrChange w:id="32110" w:author="phuong vu" w:date="2018-11-30T22:36:00Z">
                    <w:rPr>
                      <w:lang w:val="es-ES"/>
                    </w:rPr>
                  </w:rPrChange>
                </w:rPr>
                <w:t xml:space="preserve">- Hiển thị lại chi tiết </w:t>
              </w:r>
            </w:ins>
            <w:ins w:id="32111" w:author="phuong vu" w:date="2018-11-26T01:39:00Z">
              <w:r w:rsidRPr="00920004">
                <w:rPr>
                  <w:lang w:val="es-ES"/>
                  <w:rPrChange w:id="32112" w:author="phuong vu" w:date="2018-11-30T22:36:00Z">
                    <w:rPr>
                      <w:lang w:val="es-ES"/>
                    </w:rPr>
                  </w:rPrChange>
                </w:rPr>
                <w:t>biên nhận</w:t>
              </w:r>
            </w:ins>
            <w:ins w:id="32113" w:author="phuong vu" w:date="2018-11-26T01:29:00Z">
              <w:r w:rsidRPr="00920004">
                <w:rPr>
                  <w:lang w:val="es-ES"/>
                  <w:rPrChange w:id="32114"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73B902B" w14:textId="77777777" w:rsidR="00C139B3" w:rsidRPr="00920004" w:rsidRDefault="00C139B3" w:rsidP="00C960CE">
            <w:pPr>
              <w:rPr>
                <w:ins w:id="32115" w:author="phuong vu" w:date="2018-11-26T01:39:00Z"/>
                <w:lang w:val="es-ES"/>
                <w:rPrChange w:id="32116" w:author="phuong vu" w:date="2018-11-30T22:36:00Z">
                  <w:rPr>
                    <w:ins w:id="32117" w:author="phuong vu" w:date="2018-11-26T01:39:00Z"/>
                    <w:lang w:val="es-ES"/>
                  </w:rPr>
                </w:rPrChange>
              </w:rPr>
              <w:pPrChange w:id="32118" w:author="phuong vu" w:date="2018-11-30T22:07:00Z">
                <w:pPr>
                  <w:spacing w:line="276" w:lineRule="auto"/>
                  <w:jc w:val="left"/>
                </w:pPr>
              </w:pPrChange>
            </w:pPr>
            <w:ins w:id="32119" w:author="phuong vu" w:date="2018-11-26T01:39:00Z">
              <w:r w:rsidRPr="00920004">
                <w:rPr>
                  <w:lang w:val="es-ES"/>
                  <w:rPrChange w:id="32120" w:author="phuong vu" w:date="2018-11-30T22:36:00Z">
                    <w:rPr>
                      <w:lang w:val="es-ES"/>
                    </w:rPr>
                  </w:rPrChange>
                </w:rPr>
                <w:t>- Trạng thái thay đổi thành “</w:t>
              </w:r>
              <w:r w:rsidRPr="00920004">
                <w:rPr>
                  <w:lang w:val="es-ES"/>
                  <w:rPrChange w:id="32121" w:author="phuong vu" w:date="2018-11-30T22:36:00Z">
                    <w:rPr>
                      <w:i/>
                      <w:lang w:val="es-ES"/>
                    </w:rPr>
                  </w:rPrChange>
                </w:rPr>
                <w:t>đã lấy đồ</w:t>
              </w:r>
              <w:r w:rsidRPr="00920004">
                <w:rPr>
                  <w:lang w:val="es-ES"/>
                  <w:rPrChange w:id="32122" w:author="phuong vu" w:date="2018-11-30T22:36:00Z">
                    <w:rPr>
                      <w:lang w:val="es-ES"/>
                    </w:rPr>
                  </w:rPrChange>
                </w:rPr>
                <w:t>”.</w:t>
              </w:r>
            </w:ins>
          </w:p>
          <w:p w14:paraId="0316928C" w14:textId="77777777" w:rsidR="00C139B3" w:rsidRPr="00920004" w:rsidRDefault="00C139B3" w:rsidP="00C960CE">
            <w:pPr>
              <w:rPr>
                <w:ins w:id="32123" w:author="phuong vu" w:date="2018-11-26T01:39:00Z"/>
                <w:lang w:val="es-ES"/>
                <w:rPrChange w:id="32124" w:author="phuong vu" w:date="2018-11-30T22:36:00Z">
                  <w:rPr>
                    <w:ins w:id="32125" w:author="phuong vu" w:date="2018-11-26T01:39:00Z"/>
                    <w:lang w:val="es-ES"/>
                  </w:rPr>
                </w:rPrChange>
              </w:rPr>
              <w:pPrChange w:id="32126" w:author="phuong vu" w:date="2018-11-30T22:07:00Z">
                <w:pPr>
                  <w:spacing w:line="276" w:lineRule="auto"/>
                  <w:jc w:val="left"/>
                </w:pPr>
              </w:pPrChange>
            </w:pPr>
            <w:ins w:id="32127" w:author="phuong vu" w:date="2018-11-26T01:39:00Z">
              <w:r w:rsidRPr="00920004">
                <w:rPr>
                  <w:lang w:val="es-ES"/>
                  <w:rPrChange w:id="32128" w:author="phuong vu" w:date="2018-11-30T22:36:00Z">
                    <w:rPr>
                      <w:lang w:val="es-ES"/>
                    </w:rPr>
                  </w:rPrChange>
                </w:rPr>
                <w:t>- Cập nhật trong CSDL.</w:t>
              </w:r>
            </w:ins>
          </w:p>
          <w:p w14:paraId="1400BEEF" w14:textId="77777777" w:rsidR="00C139B3" w:rsidRPr="00920004" w:rsidRDefault="00C139B3" w:rsidP="00C960CE">
            <w:pPr>
              <w:rPr>
                <w:ins w:id="32129" w:author="phuong vu" w:date="2018-11-26T01:39:00Z"/>
                <w:lang w:val="es-ES"/>
                <w:rPrChange w:id="32130" w:author="phuong vu" w:date="2018-11-30T22:36:00Z">
                  <w:rPr>
                    <w:ins w:id="32131" w:author="phuong vu" w:date="2018-11-26T01:39:00Z"/>
                    <w:lang w:val="es-ES"/>
                  </w:rPr>
                </w:rPrChange>
              </w:rPr>
              <w:pPrChange w:id="32132" w:author="phuong vu" w:date="2018-11-30T22:07:00Z">
                <w:pPr>
                  <w:spacing w:line="276" w:lineRule="auto"/>
                  <w:jc w:val="left"/>
                </w:pPr>
              </w:pPrChange>
            </w:pPr>
            <w:ins w:id="32133" w:author="phuong vu" w:date="2018-11-26T01:39:00Z">
              <w:r w:rsidRPr="00920004">
                <w:rPr>
                  <w:lang w:val="es-ES"/>
                  <w:rPrChange w:id="32134" w:author="phuong vu" w:date="2018-11-30T22:36:00Z">
                    <w:rPr>
                      <w:lang w:val="es-ES"/>
                    </w:rPr>
                  </w:rPrChange>
                </w:rPr>
                <w:t>- Cập nhật trạng thái đơn hàng thành “</w:t>
              </w:r>
              <w:r w:rsidRPr="00920004">
                <w:rPr>
                  <w:lang w:val="es-ES"/>
                  <w:rPrChange w:id="32135" w:author="phuong vu" w:date="2018-11-30T22:36:00Z">
                    <w:rPr>
                      <w:i/>
                      <w:lang w:val="es-ES"/>
                    </w:rPr>
                  </w:rPrChange>
                </w:rPr>
                <w:t>đang chờ xử lí</w:t>
              </w:r>
              <w:r w:rsidRPr="00920004">
                <w:rPr>
                  <w:lang w:val="es-ES"/>
                  <w:rPrChange w:id="32136" w:author="phuong vu" w:date="2018-11-30T22:36:00Z">
                    <w:rPr>
                      <w:lang w:val="es-ES"/>
                    </w:rPr>
                  </w:rPrChange>
                </w:rPr>
                <w:t>”</w:t>
              </w:r>
            </w:ins>
          </w:p>
          <w:p w14:paraId="6658D819" w14:textId="7BA98188" w:rsidR="00C139B3" w:rsidRPr="00920004" w:rsidRDefault="00C139B3" w:rsidP="00C960CE">
            <w:pPr>
              <w:rPr>
                <w:ins w:id="32137" w:author="phuong vu" w:date="2018-11-26T01:29:00Z"/>
                <w:lang w:val="es-ES"/>
                <w:rPrChange w:id="32138" w:author="phuong vu" w:date="2018-11-30T22:36:00Z">
                  <w:rPr>
                    <w:ins w:id="32139" w:author="phuong vu" w:date="2018-11-26T01:29:00Z"/>
                    <w:lang w:val="es-ES"/>
                  </w:rPr>
                </w:rPrChange>
              </w:rPr>
              <w:pPrChange w:id="32140" w:author="phuong vu" w:date="2018-11-30T22:07:00Z">
                <w:pPr>
                  <w:spacing w:line="276" w:lineRule="auto"/>
                  <w:jc w:val="left"/>
                </w:pPr>
              </w:pPrChange>
            </w:pPr>
            <w:ins w:id="32141" w:author="phuong vu" w:date="2018-11-26T01:39:00Z">
              <w:r w:rsidRPr="00920004">
                <w:rPr>
                  <w:lang w:val="es-ES"/>
                  <w:rPrChange w:id="32142" w:author="phuong vu" w:date="2018-11-30T22:36:00Z">
                    <w:rPr>
                      <w:lang w:val="es-ES"/>
                    </w:rPr>
                  </w:rPrChange>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79672BE4" w14:textId="77777777" w:rsidR="00C139B3" w:rsidRPr="00920004" w:rsidRDefault="00C139B3" w:rsidP="00C960CE">
            <w:pPr>
              <w:rPr>
                <w:ins w:id="32143" w:author="phuong vu" w:date="2018-11-26T01:29:00Z"/>
                <w:lang w:val="es-ES"/>
                <w:rPrChange w:id="32144" w:author="phuong vu" w:date="2018-11-30T22:36:00Z">
                  <w:rPr>
                    <w:ins w:id="32145" w:author="phuong vu" w:date="2018-11-26T01:29:00Z"/>
                    <w:lang w:val="es-ES"/>
                  </w:rPr>
                </w:rPrChange>
              </w:rPr>
              <w:pPrChange w:id="32146" w:author="phuong vu" w:date="2018-11-30T22:07:00Z">
                <w:pPr>
                  <w:spacing w:line="276" w:lineRule="auto"/>
                  <w:jc w:val="left"/>
                </w:pPr>
              </w:pPrChange>
            </w:pPr>
            <w:ins w:id="32147" w:author="phuong vu" w:date="2018-11-26T01:29:00Z">
              <w:r w:rsidRPr="00920004">
                <w:rPr>
                  <w:lang w:val="es-ES"/>
                  <w:rPrChange w:id="32148" w:author="phuong vu" w:date="2018-11-30T22:36:00Z">
                    <w:rPr>
                      <w:lang w:val="es-ES"/>
                    </w:rPr>
                  </w:rPrChange>
                </w:rPr>
                <w:t>Thành công</w:t>
              </w:r>
            </w:ins>
          </w:p>
        </w:tc>
      </w:tr>
      <w:tr w:rsidR="00F92702" w:rsidRPr="00920004" w14:paraId="5A404663" w14:textId="77777777" w:rsidTr="00477528">
        <w:trPr>
          <w:ins w:id="32149"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0E57FAF6" w14:textId="77777777" w:rsidR="00F92702" w:rsidRPr="00920004" w:rsidRDefault="00F92702" w:rsidP="00BD0851">
            <w:pPr>
              <w:spacing w:before="240" w:line="0" w:lineRule="atLeast"/>
              <w:jc w:val="center"/>
              <w:rPr>
                <w:ins w:id="32150" w:author="phuong vu" w:date="2018-11-26T01:29:00Z"/>
                <w:bCs/>
                <w:lang w:val="es-ES"/>
                <w:rPrChange w:id="32151" w:author="phuong vu" w:date="2018-11-30T22:36:00Z">
                  <w:rPr>
                    <w:ins w:id="32152" w:author="phuong vu" w:date="2018-11-26T01:29:00Z"/>
                    <w:bCs/>
                    <w:lang w:val="es-ES"/>
                  </w:rPr>
                </w:rPrChange>
              </w:rPr>
              <w:pPrChange w:id="32153" w:author="phuong vu" w:date="2018-11-30T14:16:00Z">
                <w:pPr>
                  <w:spacing w:line="276" w:lineRule="auto"/>
                  <w:jc w:val="center"/>
                </w:pPr>
              </w:pPrChange>
            </w:pPr>
            <w:ins w:id="32154" w:author="phuong vu" w:date="2018-11-26T01:29:00Z">
              <w:r w:rsidRPr="00920004">
                <w:rPr>
                  <w:bCs/>
                  <w:lang w:val="es-ES"/>
                  <w:rPrChange w:id="32155" w:author="phuong vu" w:date="2018-11-30T22:36:00Z">
                    <w:rPr>
                      <w:bCs/>
                      <w:lang w:val="es-ES"/>
                    </w:rPr>
                  </w:rPrChange>
                </w:rPr>
                <w:lastRenderedPageBreak/>
                <w:t>2</w:t>
              </w:r>
            </w:ins>
          </w:p>
        </w:tc>
        <w:tc>
          <w:tcPr>
            <w:tcW w:w="2676" w:type="dxa"/>
            <w:tcBorders>
              <w:top w:val="single" w:sz="4" w:space="0" w:color="auto"/>
              <w:left w:val="single" w:sz="4" w:space="0" w:color="auto"/>
              <w:bottom w:val="single" w:sz="4" w:space="0" w:color="auto"/>
              <w:right w:val="single" w:sz="4" w:space="0" w:color="auto"/>
            </w:tcBorders>
          </w:tcPr>
          <w:p w14:paraId="604378F2" w14:textId="1E4F6087" w:rsidR="00F92702" w:rsidRPr="00920004" w:rsidRDefault="00F92702" w:rsidP="00C960CE">
            <w:pPr>
              <w:rPr>
                <w:ins w:id="32156" w:author="phuong vu" w:date="2018-11-26T01:29:00Z"/>
                <w:lang w:val="es-ES"/>
                <w:rPrChange w:id="32157" w:author="phuong vu" w:date="2018-11-30T22:36:00Z">
                  <w:rPr>
                    <w:ins w:id="32158" w:author="phuong vu" w:date="2018-11-26T01:29:00Z"/>
                    <w:lang w:val="es-ES"/>
                  </w:rPr>
                </w:rPrChange>
              </w:rPr>
              <w:pPrChange w:id="32159" w:author="phuong vu" w:date="2018-11-30T22:07:00Z">
                <w:pPr>
                  <w:spacing w:line="276" w:lineRule="auto"/>
                  <w:jc w:val="left"/>
                </w:pPr>
              </w:pPrChange>
            </w:pPr>
            <w:ins w:id="32160" w:author="phuong vu" w:date="2018-11-26T01:29:00Z">
              <w:r w:rsidRPr="00920004">
                <w:rPr>
                  <w:lang w:val="es-ES"/>
                  <w:rPrChange w:id="32161" w:author="phuong vu" w:date="2018-11-30T22:36:00Z">
                    <w:rPr>
                      <w:lang w:val="es-ES"/>
                    </w:rPr>
                  </w:rPrChange>
                </w:rPr>
                <w:t xml:space="preserve">- Trạng thái: </w:t>
              </w:r>
            </w:ins>
            <w:ins w:id="32162" w:author="phuong vu" w:date="2018-11-26T01:41:00Z">
              <w:r w:rsidR="00176F49" w:rsidRPr="00920004">
                <w:rPr>
                  <w:lang w:val="es-ES"/>
                  <w:rPrChange w:id="32163" w:author="phuong vu" w:date="2018-11-30T22:36:00Z">
                    <w:rPr>
                      <w:lang w:val="es-ES"/>
                    </w:rPr>
                  </w:rPrChange>
                </w:rPr>
                <w:t>Đã trả đồ</w:t>
              </w:r>
            </w:ins>
          </w:p>
        </w:tc>
        <w:tc>
          <w:tcPr>
            <w:tcW w:w="1942" w:type="dxa"/>
            <w:tcBorders>
              <w:top w:val="single" w:sz="4" w:space="0" w:color="auto"/>
              <w:left w:val="single" w:sz="4" w:space="0" w:color="auto"/>
              <w:bottom w:val="single" w:sz="4" w:space="0" w:color="auto"/>
              <w:right w:val="single" w:sz="4" w:space="0" w:color="auto"/>
            </w:tcBorders>
          </w:tcPr>
          <w:p w14:paraId="1783C3FE" w14:textId="0CA48EF7" w:rsidR="00F92702" w:rsidRPr="00920004" w:rsidRDefault="00F92702" w:rsidP="00C960CE">
            <w:pPr>
              <w:rPr>
                <w:ins w:id="32164" w:author="phuong vu" w:date="2018-11-26T01:29:00Z"/>
                <w:lang w:val="es-ES"/>
                <w:rPrChange w:id="32165" w:author="phuong vu" w:date="2018-11-30T22:36:00Z">
                  <w:rPr>
                    <w:ins w:id="32166" w:author="phuong vu" w:date="2018-11-26T01:29:00Z"/>
                    <w:lang w:val="es-ES"/>
                  </w:rPr>
                </w:rPrChange>
              </w:rPr>
              <w:pPrChange w:id="32167" w:author="phuong vu" w:date="2018-11-30T22:07:00Z">
                <w:pPr>
                  <w:spacing w:line="276" w:lineRule="auto"/>
                  <w:jc w:val="left"/>
                </w:pPr>
              </w:pPrChange>
            </w:pPr>
            <w:ins w:id="32168" w:author="phuong vu" w:date="2018-11-26T01:29:00Z">
              <w:r w:rsidRPr="00920004">
                <w:rPr>
                  <w:lang w:val="es-ES"/>
                  <w:rPrChange w:id="32169" w:author="phuong vu" w:date="2018-11-30T22:36:00Z">
                    <w:rPr>
                      <w:lang w:val="es-ES"/>
                    </w:rPr>
                  </w:rPrChange>
                </w:rPr>
                <w:t>- Trạng thái thay đổi thành “</w:t>
              </w:r>
              <w:r w:rsidRPr="00920004">
                <w:rPr>
                  <w:lang w:val="es-ES"/>
                  <w:rPrChange w:id="32170" w:author="phuong vu" w:date="2018-11-30T22:36:00Z">
                    <w:rPr>
                      <w:i/>
                      <w:lang w:val="es-ES"/>
                    </w:rPr>
                  </w:rPrChange>
                </w:rPr>
                <w:t xml:space="preserve">đã </w:t>
              </w:r>
            </w:ins>
            <w:ins w:id="32171" w:author="phuong vu" w:date="2018-11-26T01:41:00Z">
              <w:r w:rsidR="00176F49" w:rsidRPr="00920004">
                <w:rPr>
                  <w:lang w:val="es-ES"/>
                  <w:rPrChange w:id="32172" w:author="phuong vu" w:date="2018-11-30T22:36:00Z">
                    <w:rPr>
                      <w:i/>
                      <w:lang w:val="es-ES"/>
                    </w:rPr>
                  </w:rPrChange>
                </w:rPr>
                <w:t>trả đồ</w:t>
              </w:r>
            </w:ins>
            <w:ins w:id="32173" w:author="phuong vu" w:date="2018-11-26T01:29:00Z">
              <w:r w:rsidRPr="00920004">
                <w:rPr>
                  <w:lang w:val="es-ES"/>
                  <w:rPrChange w:id="32174" w:author="phuong vu" w:date="2018-11-30T22:36:00Z">
                    <w:rPr>
                      <w:lang w:val="es-ES"/>
                    </w:rPr>
                  </w:rPrChange>
                </w:rPr>
                <w:t>”.</w:t>
              </w:r>
            </w:ins>
          </w:p>
          <w:p w14:paraId="3502A637" w14:textId="200D4078" w:rsidR="00F92702" w:rsidRPr="00920004" w:rsidRDefault="00F92702" w:rsidP="00C960CE">
            <w:pPr>
              <w:rPr>
                <w:ins w:id="32175" w:author="phuong vu" w:date="2018-11-26T01:41:00Z"/>
                <w:lang w:val="es-ES"/>
                <w:rPrChange w:id="32176" w:author="phuong vu" w:date="2018-11-30T22:36:00Z">
                  <w:rPr>
                    <w:ins w:id="32177" w:author="phuong vu" w:date="2018-11-26T01:41:00Z"/>
                    <w:lang w:val="es-ES"/>
                  </w:rPr>
                </w:rPrChange>
              </w:rPr>
              <w:pPrChange w:id="32178" w:author="phuong vu" w:date="2018-11-30T22:07:00Z">
                <w:pPr>
                  <w:spacing w:line="276" w:lineRule="auto"/>
                  <w:jc w:val="left"/>
                </w:pPr>
              </w:pPrChange>
            </w:pPr>
            <w:ins w:id="32179" w:author="phuong vu" w:date="2018-11-26T01:29:00Z">
              <w:r w:rsidRPr="00920004">
                <w:rPr>
                  <w:lang w:val="es-ES"/>
                  <w:rPrChange w:id="32180" w:author="phuong vu" w:date="2018-11-30T22:36:00Z">
                    <w:rPr>
                      <w:lang w:val="es-ES"/>
                    </w:rPr>
                  </w:rPrChange>
                </w:rPr>
                <w:t>- Cập nhật trong CSDL.</w:t>
              </w:r>
            </w:ins>
          </w:p>
          <w:p w14:paraId="376F11E9" w14:textId="5FB77B20" w:rsidR="00176F49" w:rsidRPr="00920004" w:rsidRDefault="00176F49" w:rsidP="00C960CE">
            <w:pPr>
              <w:rPr>
                <w:ins w:id="32181" w:author="phuong vu" w:date="2018-11-26T01:29:00Z"/>
                <w:lang w:val="es-ES"/>
                <w:rPrChange w:id="32182" w:author="phuong vu" w:date="2018-11-30T22:36:00Z">
                  <w:rPr>
                    <w:ins w:id="32183" w:author="phuong vu" w:date="2018-11-26T01:29:00Z"/>
                    <w:lang w:val="es-ES"/>
                  </w:rPr>
                </w:rPrChange>
              </w:rPr>
              <w:pPrChange w:id="32184" w:author="phuong vu" w:date="2018-11-30T22:07:00Z">
                <w:pPr>
                  <w:spacing w:line="276" w:lineRule="auto"/>
                  <w:jc w:val="left"/>
                </w:pPr>
              </w:pPrChange>
            </w:pPr>
            <w:ins w:id="32185" w:author="phuong vu" w:date="2018-11-26T01:41:00Z">
              <w:r w:rsidRPr="00920004">
                <w:rPr>
                  <w:lang w:val="es-ES"/>
                  <w:rPrChange w:id="32186" w:author="phuong vu" w:date="2018-11-30T22:36:00Z">
                    <w:rPr>
                      <w:lang w:val="es-ES"/>
                    </w:rPr>
                  </w:rPrChange>
                </w:rPr>
                <w:t>- Cập nhật đơn hàng thành “thành công”</w:t>
              </w:r>
            </w:ins>
            <w:ins w:id="32187" w:author="phuong vu" w:date="2018-11-26T01:42:00Z">
              <w:r w:rsidRPr="00920004">
                <w:rPr>
                  <w:lang w:val="es-ES"/>
                  <w:rPrChange w:id="32188" w:author="phuong vu" w:date="2018-11-30T22:36:00Z">
                    <w:rPr>
                      <w:lang w:val="es-ES"/>
                    </w:rPr>
                  </w:rPrChange>
                </w:rPr>
                <w:t>.</w:t>
              </w:r>
            </w:ins>
          </w:p>
          <w:p w14:paraId="41AF55A3" w14:textId="084078DC" w:rsidR="00F92702" w:rsidRPr="00920004" w:rsidRDefault="00F92702" w:rsidP="00C960CE">
            <w:pPr>
              <w:rPr>
                <w:ins w:id="32189" w:author="phuong vu" w:date="2018-11-26T01:29:00Z"/>
                <w:lang w:val="es-ES"/>
                <w:rPrChange w:id="32190" w:author="phuong vu" w:date="2018-11-30T22:36:00Z">
                  <w:rPr>
                    <w:ins w:id="32191" w:author="phuong vu" w:date="2018-11-26T01:29:00Z"/>
                    <w:lang w:val="es-ES"/>
                  </w:rPr>
                </w:rPrChange>
              </w:rPr>
              <w:pPrChange w:id="32192" w:author="phuong vu" w:date="2018-11-30T22:07:00Z">
                <w:pPr>
                  <w:spacing w:line="276" w:lineRule="auto"/>
                  <w:jc w:val="left"/>
                </w:pPr>
              </w:pPrChange>
            </w:pPr>
            <w:ins w:id="32193" w:author="phuong vu" w:date="2018-11-26T01:29:00Z">
              <w:r w:rsidRPr="00920004">
                <w:rPr>
                  <w:lang w:val="es-ES"/>
                  <w:rPrChange w:id="32194" w:author="phuong vu" w:date="2018-11-30T22:36:00Z">
                    <w:rPr>
                      <w:lang w:val="es-ES"/>
                    </w:rPr>
                  </w:rPrChange>
                </w:rPr>
                <w:t xml:space="preserve">- Hiển thị lại chi tiết </w:t>
              </w:r>
            </w:ins>
            <w:ins w:id="32195" w:author="phuong vu" w:date="2018-11-26T01:41:00Z">
              <w:r w:rsidR="00176F49" w:rsidRPr="00920004">
                <w:rPr>
                  <w:lang w:val="es-ES"/>
                  <w:rPrChange w:id="32196" w:author="phuong vu" w:date="2018-11-30T22:36:00Z">
                    <w:rPr>
                      <w:lang w:val="es-ES"/>
                    </w:rPr>
                  </w:rPrChange>
                </w:rPr>
                <w:t>biên nhận</w:t>
              </w:r>
            </w:ins>
            <w:ins w:id="32197" w:author="phuong vu" w:date="2018-11-26T01:29:00Z">
              <w:r w:rsidRPr="00920004">
                <w:rPr>
                  <w:lang w:val="es-ES"/>
                  <w:rPrChange w:id="32198"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33AC7FCF" w14:textId="77777777" w:rsidR="00176F49" w:rsidRPr="00920004" w:rsidRDefault="00176F49" w:rsidP="00C960CE">
            <w:pPr>
              <w:rPr>
                <w:ins w:id="32199" w:author="phuong vu" w:date="2018-11-26T01:42:00Z"/>
                <w:lang w:val="es-ES"/>
                <w:rPrChange w:id="32200" w:author="phuong vu" w:date="2018-11-30T22:36:00Z">
                  <w:rPr>
                    <w:ins w:id="32201" w:author="phuong vu" w:date="2018-11-26T01:42:00Z"/>
                    <w:lang w:val="es-ES"/>
                  </w:rPr>
                </w:rPrChange>
              </w:rPr>
              <w:pPrChange w:id="32202" w:author="phuong vu" w:date="2018-11-30T22:07:00Z">
                <w:pPr>
                  <w:spacing w:line="276" w:lineRule="auto"/>
                  <w:jc w:val="left"/>
                </w:pPr>
              </w:pPrChange>
            </w:pPr>
            <w:ins w:id="32203" w:author="phuong vu" w:date="2018-11-26T01:42:00Z">
              <w:r w:rsidRPr="00920004">
                <w:rPr>
                  <w:lang w:val="es-ES"/>
                  <w:rPrChange w:id="32204" w:author="phuong vu" w:date="2018-11-30T22:36:00Z">
                    <w:rPr>
                      <w:lang w:val="es-ES"/>
                    </w:rPr>
                  </w:rPrChange>
                </w:rPr>
                <w:t>- Trạng thái thay đổi thành “</w:t>
              </w:r>
              <w:r w:rsidRPr="00920004">
                <w:rPr>
                  <w:lang w:val="es-ES"/>
                  <w:rPrChange w:id="32205" w:author="phuong vu" w:date="2018-11-30T22:36:00Z">
                    <w:rPr>
                      <w:i/>
                      <w:lang w:val="es-ES"/>
                    </w:rPr>
                  </w:rPrChange>
                </w:rPr>
                <w:t>đã trả đồ</w:t>
              </w:r>
              <w:r w:rsidRPr="00920004">
                <w:rPr>
                  <w:lang w:val="es-ES"/>
                  <w:rPrChange w:id="32206" w:author="phuong vu" w:date="2018-11-30T22:36:00Z">
                    <w:rPr>
                      <w:lang w:val="es-ES"/>
                    </w:rPr>
                  </w:rPrChange>
                </w:rPr>
                <w:t>”.</w:t>
              </w:r>
            </w:ins>
          </w:p>
          <w:p w14:paraId="7BB00542" w14:textId="77777777" w:rsidR="00176F49" w:rsidRPr="00920004" w:rsidRDefault="00176F49" w:rsidP="00C960CE">
            <w:pPr>
              <w:rPr>
                <w:ins w:id="32207" w:author="phuong vu" w:date="2018-11-26T01:42:00Z"/>
                <w:lang w:val="es-ES"/>
                <w:rPrChange w:id="32208" w:author="phuong vu" w:date="2018-11-30T22:36:00Z">
                  <w:rPr>
                    <w:ins w:id="32209" w:author="phuong vu" w:date="2018-11-26T01:42:00Z"/>
                    <w:lang w:val="es-ES"/>
                  </w:rPr>
                </w:rPrChange>
              </w:rPr>
              <w:pPrChange w:id="32210" w:author="phuong vu" w:date="2018-11-30T22:07:00Z">
                <w:pPr>
                  <w:spacing w:line="276" w:lineRule="auto"/>
                  <w:jc w:val="left"/>
                </w:pPr>
              </w:pPrChange>
            </w:pPr>
            <w:ins w:id="32211" w:author="phuong vu" w:date="2018-11-26T01:42:00Z">
              <w:r w:rsidRPr="00920004">
                <w:rPr>
                  <w:lang w:val="es-ES"/>
                  <w:rPrChange w:id="32212" w:author="phuong vu" w:date="2018-11-30T22:36:00Z">
                    <w:rPr>
                      <w:lang w:val="es-ES"/>
                    </w:rPr>
                  </w:rPrChange>
                </w:rPr>
                <w:t>- Cập nhật trong CSDL.</w:t>
              </w:r>
            </w:ins>
          </w:p>
          <w:p w14:paraId="2AC6A5BF" w14:textId="77777777" w:rsidR="00176F49" w:rsidRPr="00920004" w:rsidRDefault="00176F49" w:rsidP="00C960CE">
            <w:pPr>
              <w:rPr>
                <w:ins w:id="32213" w:author="phuong vu" w:date="2018-11-26T01:42:00Z"/>
                <w:lang w:val="es-ES"/>
                <w:rPrChange w:id="32214" w:author="phuong vu" w:date="2018-11-30T22:36:00Z">
                  <w:rPr>
                    <w:ins w:id="32215" w:author="phuong vu" w:date="2018-11-26T01:42:00Z"/>
                    <w:lang w:val="es-ES"/>
                  </w:rPr>
                </w:rPrChange>
              </w:rPr>
              <w:pPrChange w:id="32216" w:author="phuong vu" w:date="2018-11-30T22:07:00Z">
                <w:pPr>
                  <w:spacing w:line="276" w:lineRule="auto"/>
                  <w:jc w:val="left"/>
                </w:pPr>
              </w:pPrChange>
            </w:pPr>
            <w:ins w:id="32217" w:author="phuong vu" w:date="2018-11-26T01:42:00Z">
              <w:r w:rsidRPr="00920004">
                <w:rPr>
                  <w:lang w:val="es-ES"/>
                  <w:rPrChange w:id="32218" w:author="phuong vu" w:date="2018-11-30T22:36:00Z">
                    <w:rPr>
                      <w:lang w:val="es-ES"/>
                    </w:rPr>
                  </w:rPrChange>
                </w:rPr>
                <w:t>- Cập nhật đơn hàng thành “</w:t>
              </w:r>
              <w:r w:rsidRPr="00920004">
                <w:rPr>
                  <w:lang w:val="es-ES"/>
                  <w:rPrChange w:id="32219" w:author="phuong vu" w:date="2018-11-30T22:36:00Z">
                    <w:rPr>
                      <w:i/>
                      <w:lang w:val="es-ES"/>
                    </w:rPr>
                  </w:rPrChange>
                </w:rPr>
                <w:t>thành công</w:t>
              </w:r>
              <w:r w:rsidRPr="00920004">
                <w:rPr>
                  <w:lang w:val="es-ES"/>
                  <w:rPrChange w:id="32220" w:author="phuong vu" w:date="2018-11-30T22:36:00Z">
                    <w:rPr>
                      <w:lang w:val="es-ES"/>
                    </w:rPr>
                  </w:rPrChange>
                </w:rPr>
                <w:t>”.</w:t>
              </w:r>
            </w:ins>
          </w:p>
          <w:p w14:paraId="21D89CFB" w14:textId="21D1521A" w:rsidR="00F92702" w:rsidRPr="00920004" w:rsidRDefault="00176F49" w:rsidP="00C960CE">
            <w:pPr>
              <w:rPr>
                <w:ins w:id="32221" w:author="phuong vu" w:date="2018-11-26T01:29:00Z"/>
                <w:lang w:val="es-ES"/>
                <w:rPrChange w:id="32222" w:author="phuong vu" w:date="2018-11-30T22:36:00Z">
                  <w:rPr>
                    <w:ins w:id="32223" w:author="phuong vu" w:date="2018-11-26T01:29:00Z"/>
                    <w:lang w:val="es-ES"/>
                  </w:rPr>
                </w:rPrChange>
              </w:rPr>
              <w:pPrChange w:id="32224" w:author="phuong vu" w:date="2018-11-30T22:07:00Z">
                <w:pPr>
                  <w:spacing w:line="276" w:lineRule="auto"/>
                  <w:jc w:val="left"/>
                </w:pPr>
              </w:pPrChange>
            </w:pPr>
            <w:ins w:id="32225" w:author="phuong vu" w:date="2018-11-26T01:42:00Z">
              <w:r w:rsidRPr="00920004">
                <w:rPr>
                  <w:lang w:val="es-ES"/>
                  <w:rPrChange w:id="32226" w:author="phuong vu" w:date="2018-11-30T22:36:00Z">
                    <w:rPr>
                      <w:lang w:val="es-ES"/>
                    </w:rPr>
                  </w:rPrChange>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0E0B1564" w14:textId="77777777" w:rsidR="00F92702" w:rsidRPr="00920004" w:rsidRDefault="00F92702" w:rsidP="00C960CE">
            <w:pPr>
              <w:rPr>
                <w:ins w:id="32227" w:author="phuong vu" w:date="2018-11-26T01:29:00Z"/>
                <w:lang w:val="en-US"/>
                <w:rPrChange w:id="32228" w:author="phuong vu" w:date="2018-11-30T22:36:00Z">
                  <w:rPr>
                    <w:ins w:id="32229" w:author="phuong vu" w:date="2018-11-26T01:29:00Z"/>
                    <w:lang w:val="en-US"/>
                  </w:rPr>
                </w:rPrChange>
              </w:rPr>
              <w:pPrChange w:id="32230" w:author="phuong vu" w:date="2018-11-30T22:07:00Z">
                <w:pPr>
                  <w:spacing w:line="276" w:lineRule="auto"/>
                  <w:jc w:val="left"/>
                </w:pPr>
              </w:pPrChange>
            </w:pPr>
            <w:ins w:id="32231" w:author="phuong vu" w:date="2018-11-26T01:29:00Z">
              <w:r w:rsidRPr="00920004">
                <w:rPr>
                  <w:lang w:val="en-US"/>
                  <w:rPrChange w:id="32232" w:author="phuong vu" w:date="2018-11-30T22:36:00Z">
                    <w:rPr>
                      <w:lang w:val="en-US"/>
                    </w:rPr>
                  </w:rPrChange>
                </w:rPr>
                <w:t>Thành công</w:t>
              </w:r>
            </w:ins>
          </w:p>
        </w:tc>
      </w:tr>
      <w:tr w:rsidR="00F92702" w:rsidRPr="00920004" w14:paraId="7980BBEF" w14:textId="77777777" w:rsidTr="00477528">
        <w:trPr>
          <w:ins w:id="32233"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2BC60A8D" w14:textId="4C0700E8" w:rsidR="00F92702" w:rsidRPr="00920004" w:rsidRDefault="00C960CE" w:rsidP="00BD0851">
            <w:pPr>
              <w:spacing w:before="240" w:line="0" w:lineRule="atLeast"/>
              <w:jc w:val="center"/>
              <w:rPr>
                <w:ins w:id="32234" w:author="phuong vu" w:date="2018-11-26T01:29:00Z"/>
                <w:bCs/>
                <w:lang w:val="es-ES"/>
                <w:rPrChange w:id="32235" w:author="phuong vu" w:date="2018-11-30T22:36:00Z">
                  <w:rPr>
                    <w:ins w:id="32236" w:author="phuong vu" w:date="2018-11-26T01:29:00Z"/>
                    <w:bCs/>
                    <w:lang w:val="es-ES"/>
                  </w:rPr>
                </w:rPrChange>
              </w:rPr>
              <w:pPrChange w:id="32237" w:author="phuong vu" w:date="2018-11-30T14:16:00Z">
                <w:pPr>
                  <w:spacing w:line="276" w:lineRule="auto"/>
                  <w:jc w:val="center"/>
                </w:pPr>
              </w:pPrChange>
            </w:pPr>
            <w:ins w:id="32238" w:author="phuong vu" w:date="2018-11-30T22:07:00Z">
              <w:r w:rsidRPr="00920004">
                <w:rPr>
                  <w:bCs/>
                  <w:lang w:val="es-ES"/>
                  <w:rPrChange w:id="32239" w:author="phuong vu" w:date="2018-11-30T22:36:00Z">
                    <w:rPr>
                      <w:bCs/>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678F9F88" w14:textId="2D3FE959" w:rsidR="00F92702" w:rsidRPr="00920004" w:rsidRDefault="00F92702" w:rsidP="00C960CE">
            <w:pPr>
              <w:rPr>
                <w:ins w:id="32240" w:author="phuong vu" w:date="2018-11-26T01:29:00Z"/>
                <w:lang w:val="es-ES"/>
                <w:rPrChange w:id="32241" w:author="phuong vu" w:date="2018-11-30T22:36:00Z">
                  <w:rPr>
                    <w:ins w:id="32242" w:author="phuong vu" w:date="2018-11-26T01:29:00Z"/>
                    <w:lang w:val="es-ES"/>
                  </w:rPr>
                </w:rPrChange>
              </w:rPr>
              <w:pPrChange w:id="32243" w:author="phuong vu" w:date="2018-11-30T22:07:00Z">
                <w:pPr>
                  <w:spacing w:line="276" w:lineRule="auto"/>
                  <w:jc w:val="left"/>
                </w:pPr>
              </w:pPrChange>
            </w:pPr>
            <w:ins w:id="32244" w:author="phuong vu" w:date="2018-11-26T01:29:00Z">
              <w:r w:rsidRPr="00920004">
                <w:rPr>
                  <w:lang w:val="es-ES"/>
                  <w:rPrChange w:id="32245" w:author="phuong vu" w:date="2018-11-30T22:36:00Z">
                    <w:rPr>
                      <w:lang w:val="es-ES"/>
                    </w:rPr>
                  </w:rPrChange>
                </w:rPr>
                <w:t xml:space="preserve">Kết nối </w:t>
              </w:r>
            </w:ins>
            <w:ins w:id="32246" w:author="phuong vu" w:date="2018-11-30T13:58:00Z">
              <w:r w:rsidR="00184C15" w:rsidRPr="00920004">
                <w:rPr>
                  <w:lang w:val="es-ES"/>
                  <w:rPrChange w:id="32247" w:author="phuong vu" w:date="2018-11-30T22:36:00Z">
                    <w:rPr>
                      <w:lang w:val="es-ES"/>
                    </w:rPr>
                  </w:rPrChange>
                </w:rPr>
                <w:t>máy chủ</w:t>
              </w:r>
            </w:ins>
            <w:ins w:id="32248" w:author="phuong vu" w:date="2018-11-26T01:29:00Z">
              <w:r w:rsidRPr="00920004">
                <w:rPr>
                  <w:lang w:val="es-ES"/>
                  <w:rPrChange w:id="32249"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0BE81C38" w14:textId="77777777" w:rsidR="00F92702" w:rsidRPr="00920004" w:rsidRDefault="00F92702" w:rsidP="00C960CE">
            <w:pPr>
              <w:rPr>
                <w:ins w:id="32250" w:author="phuong vu" w:date="2018-11-26T01:29:00Z"/>
                <w:lang w:val="es-ES"/>
                <w:rPrChange w:id="32251" w:author="phuong vu" w:date="2018-11-30T22:36:00Z">
                  <w:rPr>
                    <w:ins w:id="32252" w:author="phuong vu" w:date="2018-11-26T01:29:00Z"/>
                    <w:lang w:val="es-ES"/>
                  </w:rPr>
                </w:rPrChange>
              </w:rPr>
              <w:pPrChange w:id="32253" w:author="phuong vu" w:date="2018-11-30T22:07:00Z">
                <w:pPr>
                  <w:spacing w:line="276" w:lineRule="auto"/>
                  <w:jc w:val="left"/>
                </w:pPr>
              </w:pPrChange>
            </w:pPr>
            <w:ins w:id="32254" w:author="phuong vu" w:date="2018-11-26T01:29:00Z">
              <w:r w:rsidRPr="00920004">
                <w:rPr>
                  <w:lang w:val="es-ES"/>
                  <w:rPrChange w:id="32255"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28F54D4" w14:textId="77777777" w:rsidR="00F92702" w:rsidRPr="00920004" w:rsidRDefault="00F92702" w:rsidP="00C960CE">
            <w:pPr>
              <w:rPr>
                <w:ins w:id="32256" w:author="phuong vu" w:date="2018-11-26T01:29:00Z"/>
                <w:lang w:val="es-ES"/>
                <w:rPrChange w:id="32257" w:author="phuong vu" w:date="2018-11-30T22:36:00Z">
                  <w:rPr>
                    <w:ins w:id="32258" w:author="phuong vu" w:date="2018-11-26T01:29:00Z"/>
                    <w:lang w:val="es-ES"/>
                  </w:rPr>
                </w:rPrChange>
              </w:rPr>
              <w:pPrChange w:id="32259" w:author="phuong vu" w:date="2018-11-30T22:07:00Z">
                <w:pPr>
                  <w:spacing w:line="276" w:lineRule="auto"/>
                  <w:jc w:val="left"/>
                </w:pPr>
              </w:pPrChange>
            </w:pPr>
            <w:ins w:id="32260" w:author="phuong vu" w:date="2018-11-26T01:29:00Z">
              <w:r w:rsidRPr="00920004">
                <w:rPr>
                  <w:lang w:val="es-ES"/>
                  <w:rPrChange w:id="32261"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B6239B" w14:textId="77777777" w:rsidR="00F92702" w:rsidRPr="00920004" w:rsidRDefault="00F92702" w:rsidP="00C960CE">
            <w:pPr>
              <w:rPr>
                <w:ins w:id="32262" w:author="phuong vu" w:date="2018-11-26T01:29:00Z"/>
                <w:lang w:val="es-ES"/>
                <w:rPrChange w:id="32263" w:author="phuong vu" w:date="2018-11-30T22:36:00Z">
                  <w:rPr>
                    <w:ins w:id="32264" w:author="phuong vu" w:date="2018-11-26T01:29:00Z"/>
                    <w:lang w:val="es-ES"/>
                  </w:rPr>
                </w:rPrChange>
              </w:rPr>
              <w:pPrChange w:id="32265" w:author="phuong vu" w:date="2018-11-30T22:07:00Z">
                <w:pPr>
                  <w:spacing w:line="276" w:lineRule="auto"/>
                  <w:jc w:val="left"/>
                </w:pPr>
              </w:pPrChange>
            </w:pPr>
            <w:ins w:id="32266" w:author="phuong vu" w:date="2018-11-26T01:29:00Z">
              <w:r w:rsidRPr="00920004">
                <w:rPr>
                  <w:lang w:val="es-ES"/>
                  <w:rPrChange w:id="32267" w:author="phuong vu" w:date="2018-11-30T22:36:00Z">
                    <w:rPr>
                      <w:lang w:val="es-ES"/>
                    </w:rPr>
                  </w:rPrChange>
                </w:rPr>
                <w:t>Thành công</w:t>
              </w:r>
            </w:ins>
          </w:p>
        </w:tc>
      </w:tr>
      <w:tr w:rsidR="00F92702" w:rsidRPr="00920004" w14:paraId="6E6316D7" w14:textId="77777777" w:rsidTr="00477528">
        <w:trPr>
          <w:ins w:id="32268"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AB6BCBA" w14:textId="67D28E22" w:rsidR="00F92702" w:rsidRPr="00920004" w:rsidRDefault="00C960CE" w:rsidP="00BD0851">
            <w:pPr>
              <w:spacing w:before="240" w:line="0" w:lineRule="atLeast"/>
              <w:jc w:val="center"/>
              <w:rPr>
                <w:ins w:id="32269" w:author="phuong vu" w:date="2018-11-26T01:29:00Z"/>
                <w:bCs/>
                <w:lang w:val="es-ES"/>
                <w:rPrChange w:id="32270" w:author="phuong vu" w:date="2018-11-30T22:36:00Z">
                  <w:rPr>
                    <w:ins w:id="32271" w:author="phuong vu" w:date="2018-11-26T01:29:00Z"/>
                    <w:bCs/>
                    <w:lang w:val="es-ES"/>
                  </w:rPr>
                </w:rPrChange>
              </w:rPr>
              <w:pPrChange w:id="32272" w:author="phuong vu" w:date="2018-11-30T14:16:00Z">
                <w:pPr>
                  <w:spacing w:line="276" w:lineRule="auto"/>
                  <w:jc w:val="center"/>
                </w:pPr>
              </w:pPrChange>
            </w:pPr>
            <w:ins w:id="32273" w:author="phuong vu" w:date="2018-11-30T22:07:00Z">
              <w:r w:rsidRPr="00920004">
                <w:rPr>
                  <w:bCs/>
                  <w:lang w:val="es-ES"/>
                  <w:rPrChange w:id="32274" w:author="phuong vu" w:date="2018-11-30T22:36:00Z">
                    <w:rPr>
                      <w:bCs/>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2F7323FB" w14:textId="77777777" w:rsidR="00F92702" w:rsidRPr="00920004" w:rsidRDefault="00F92702" w:rsidP="00C960CE">
            <w:pPr>
              <w:rPr>
                <w:ins w:id="32275" w:author="phuong vu" w:date="2018-11-26T01:29:00Z"/>
                <w:lang w:val="es-ES"/>
                <w:rPrChange w:id="32276" w:author="phuong vu" w:date="2018-11-30T22:36:00Z">
                  <w:rPr>
                    <w:ins w:id="32277" w:author="phuong vu" w:date="2018-11-26T01:29:00Z"/>
                    <w:lang w:val="es-ES"/>
                  </w:rPr>
                </w:rPrChange>
              </w:rPr>
              <w:pPrChange w:id="32278" w:author="phuong vu" w:date="2018-11-30T22:07:00Z">
                <w:pPr>
                  <w:spacing w:line="276" w:lineRule="auto"/>
                  <w:jc w:val="left"/>
                </w:pPr>
              </w:pPrChange>
            </w:pPr>
            <w:ins w:id="32279" w:author="phuong vu" w:date="2018-11-26T01:29:00Z">
              <w:r w:rsidRPr="00920004">
                <w:rPr>
                  <w:lang w:val="es-ES"/>
                  <w:rPrChange w:id="32280" w:author="phuong vu" w:date="2018-11-30T22:36:00Z">
                    <w:rPr>
                      <w:lang w:val="es-ES"/>
                    </w:rPr>
                  </w:rPrChange>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6F382A0D" w14:textId="77777777" w:rsidR="00F92702" w:rsidRPr="00920004" w:rsidRDefault="00F92702" w:rsidP="00C960CE">
            <w:pPr>
              <w:rPr>
                <w:ins w:id="32281" w:author="phuong vu" w:date="2018-11-26T01:29:00Z"/>
                <w:lang w:val="es-ES"/>
                <w:rPrChange w:id="32282" w:author="phuong vu" w:date="2018-11-30T22:36:00Z">
                  <w:rPr>
                    <w:ins w:id="32283" w:author="phuong vu" w:date="2018-11-26T01:29:00Z"/>
                    <w:lang w:val="es-ES"/>
                  </w:rPr>
                </w:rPrChange>
              </w:rPr>
              <w:pPrChange w:id="32284" w:author="phuong vu" w:date="2018-11-30T22:07:00Z">
                <w:pPr>
                  <w:spacing w:line="276" w:lineRule="auto"/>
                  <w:jc w:val="left"/>
                </w:pPr>
              </w:pPrChange>
            </w:pPr>
            <w:ins w:id="32285" w:author="phuong vu" w:date="2018-11-26T01:29:00Z">
              <w:r w:rsidRPr="00920004">
                <w:rPr>
                  <w:lang w:val="es-ES"/>
                  <w:rPrChange w:id="32286" w:author="phuong vu" w:date="2018-11-30T22:36:00Z">
                    <w:rPr>
                      <w:lang w:val="es-ES"/>
                    </w:rPr>
                  </w:rPrChange>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58B214B4" w14:textId="77777777" w:rsidR="00F92702" w:rsidRPr="00920004" w:rsidRDefault="00F92702" w:rsidP="00C960CE">
            <w:pPr>
              <w:rPr>
                <w:ins w:id="32287" w:author="phuong vu" w:date="2018-11-26T01:29:00Z"/>
                <w:lang w:val="es-ES"/>
                <w:rPrChange w:id="32288" w:author="phuong vu" w:date="2018-11-30T22:36:00Z">
                  <w:rPr>
                    <w:ins w:id="32289" w:author="phuong vu" w:date="2018-11-26T01:29:00Z"/>
                    <w:lang w:val="es-ES"/>
                  </w:rPr>
                </w:rPrChange>
              </w:rPr>
              <w:pPrChange w:id="32290" w:author="phuong vu" w:date="2018-11-30T22:07:00Z">
                <w:pPr>
                  <w:spacing w:line="276" w:lineRule="auto"/>
                  <w:jc w:val="left"/>
                </w:pPr>
              </w:pPrChange>
            </w:pPr>
            <w:ins w:id="32291" w:author="phuong vu" w:date="2018-11-26T01:29:00Z">
              <w:r w:rsidRPr="00920004">
                <w:rPr>
                  <w:lang w:val="es-ES"/>
                  <w:rPrChange w:id="32292" w:author="phuong vu" w:date="2018-11-30T22:36:00Z">
                    <w:rPr>
                      <w:lang w:val="es-ES"/>
                    </w:rPr>
                  </w:rPrChange>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42D13174" w14:textId="77777777" w:rsidR="00F92702" w:rsidRPr="00920004" w:rsidRDefault="00F92702" w:rsidP="00C960CE">
            <w:pPr>
              <w:rPr>
                <w:ins w:id="32293" w:author="phuong vu" w:date="2018-11-26T01:29:00Z"/>
                <w:lang w:val="es-ES"/>
                <w:rPrChange w:id="32294" w:author="phuong vu" w:date="2018-11-30T22:36:00Z">
                  <w:rPr>
                    <w:ins w:id="32295" w:author="phuong vu" w:date="2018-11-26T01:29:00Z"/>
                    <w:lang w:val="es-ES"/>
                  </w:rPr>
                </w:rPrChange>
              </w:rPr>
              <w:pPrChange w:id="32296" w:author="phuong vu" w:date="2018-11-30T22:07:00Z">
                <w:pPr>
                  <w:keepNext/>
                  <w:spacing w:line="276" w:lineRule="auto"/>
                  <w:jc w:val="left"/>
                </w:pPr>
              </w:pPrChange>
            </w:pPr>
            <w:ins w:id="32297" w:author="phuong vu" w:date="2018-11-26T01:29:00Z">
              <w:r w:rsidRPr="00920004">
                <w:rPr>
                  <w:lang w:val="es-ES"/>
                  <w:rPrChange w:id="32298" w:author="phuong vu" w:date="2018-11-30T22:36:00Z">
                    <w:rPr>
                      <w:lang w:val="es-ES"/>
                    </w:rPr>
                  </w:rPrChange>
                </w:rPr>
                <w:t>Thành công</w:t>
              </w:r>
            </w:ins>
          </w:p>
        </w:tc>
      </w:tr>
    </w:tbl>
    <w:p w14:paraId="3B20D7F3" w14:textId="3B2EDFDE" w:rsidR="00F92702" w:rsidRPr="00920004" w:rsidRDefault="00477528" w:rsidP="00A17FA5">
      <w:pPr>
        <w:pStyle w:val="Caption"/>
        <w:rPr>
          <w:ins w:id="32299" w:author="phuong vu" w:date="2018-11-26T01:42:00Z"/>
          <w:lang w:val="en-US"/>
          <w:rPrChange w:id="32300" w:author="phuong vu" w:date="2018-11-30T22:36:00Z">
            <w:rPr>
              <w:ins w:id="32301" w:author="phuong vu" w:date="2018-11-26T01:42:00Z"/>
              <w:lang w:val="en-US"/>
            </w:rPr>
          </w:rPrChange>
        </w:rPr>
        <w:pPrChange w:id="32302" w:author="phuong vu" w:date="2018-11-30T22:42:00Z">
          <w:pPr/>
        </w:pPrChange>
      </w:pPr>
      <w:bookmarkStart w:id="32303" w:name="_Toc531381646"/>
      <w:ins w:id="32304" w:author="phuong vu" w:date="2018-11-26T01:43:00Z">
        <w:r w:rsidRPr="00920004">
          <w:rPr>
            <w:rPrChange w:id="32305" w:author="phuong vu" w:date="2018-11-30T22:36:00Z">
              <w:rPr/>
            </w:rPrChange>
          </w:rPr>
          <w:t xml:space="preserve">Bảng </w:t>
        </w:r>
      </w:ins>
      <w:ins w:id="32306" w:author="phuong vu" w:date="2018-11-30T14:54:00Z">
        <w:r w:rsidR="00D632EE" w:rsidRPr="00920004">
          <w:rPr>
            <w:rPrChange w:id="32307" w:author="phuong vu" w:date="2018-11-30T22:36:00Z">
              <w:rPr/>
            </w:rPrChange>
          </w:rPr>
          <w:fldChar w:fldCharType="begin"/>
        </w:r>
        <w:r w:rsidR="00D632EE" w:rsidRPr="00920004">
          <w:rPr>
            <w:rPrChange w:id="32308" w:author="phuong vu" w:date="2018-11-30T22:36:00Z">
              <w:rPr/>
            </w:rPrChange>
          </w:rPr>
          <w:instrText xml:space="preserve"> STYLEREF 1 \s </w:instrText>
        </w:r>
      </w:ins>
      <w:r w:rsidR="00D632EE" w:rsidRPr="00920004">
        <w:rPr>
          <w:rPrChange w:id="32309" w:author="phuong vu" w:date="2018-11-30T22:36:00Z">
            <w:rPr/>
          </w:rPrChange>
        </w:rPr>
        <w:fldChar w:fldCharType="separate"/>
      </w:r>
      <w:r w:rsidR="00B5490C">
        <w:rPr>
          <w:noProof/>
        </w:rPr>
        <w:t>4</w:t>
      </w:r>
      <w:ins w:id="32310" w:author="phuong vu" w:date="2018-11-30T14:54:00Z">
        <w:r w:rsidR="00D632EE" w:rsidRPr="00920004">
          <w:rPr>
            <w:rPrChange w:id="32311" w:author="phuong vu" w:date="2018-11-30T22:36:00Z">
              <w:rPr/>
            </w:rPrChange>
          </w:rPr>
          <w:fldChar w:fldCharType="end"/>
        </w:r>
        <w:r w:rsidR="00D632EE" w:rsidRPr="00920004">
          <w:rPr>
            <w:rPrChange w:id="32312" w:author="phuong vu" w:date="2018-11-30T22:36:00Z">
              <w:rPr/>
            </w:rPrChange>
          </w:rPr>
          <w:t>.</w:t>
        </w:r>
        <w:r w:rsidR="00D632EE" w:rsidRPr="00920004">
          <w:rPr>
            <w:rPrChange w:id="32313" w:author="phuong vu" w:date="2018-11-30T22:36:00Z">
              <w:rPr/>
            </w:rPrChange>
          </w:rPr>
          <w:fldChar w:fldCharType="begin"/>
        </w:r>
        <w:r w:rsidR="00D632EE" w:rsidRPr="00920004">
          <w:rPr>
            <w:rPrChange w:id="32314" w:author="phuong vu" w:date="2018-11-30T22:36:00Z">
              <w:rPr/>
            </w:rPrChange>
          </w:rPr>
          <w:instrText xml:space="preserve"> SEQ Bảng \* ARABIC \s 1 </w:instrText>
        </w:r>
      </w:ins>
      <w:r w:rsidR="00D632EE" w:rsidRPr="00920004">
        <w:rPr>
          <w:rPrChange w:id="32315" w:author="phuong vu" w:date="2018-11-30T22:36:00Z">
            <w:rPr/>
          </w:rPrChange>
        </w:rPr>
        <w:fldChar w:fldCharType="separate"/>
      </w:r>
      <w:ins w:id="32316" w:author="phuong vu" w:date="2018-11-30T22:44:00Z">
        <w:r w:rsidR="00B5490C">
          <w:rPr>
            <w:noProof/>
          </w:rPr>
          <w:t>9</w:t>
        </w:r>
      </w:ins>
      <w:ins w:id="32317" w:author="phuong vu" w:date="2018-11-30T14:54:00Z">
        <w:r w:rsidR="00D632EE" w:rsidRPr="00920004">
          <w:rPr>
            <w:rPrChange w:id="32318" w:author="phuong vu" w:date="2018-11-30T22:36:00Z">
              <w:rPr/>
            </w:rPrChange>
          </w:rPr>
          <w:fldChar w:fldCharType="end"/>
        </w:r>
      </w:ins>
      <w:ins w:id="32319" w:author="phuong vu" w:date="2018-11-26T01:43:00Z">
        <w:r w:rsidRPr="00920004">
          <w:rPr>
            <w:lang w:val="en-US"/>
            <w:rPrChange w:id="32320" w:author="phuong vu" w:date="2018-11-30T22:36:00Z">
              <w:rPr>
                <w:lang w:val="en-US"/>
              </w:rPr>
            </w:rPrChange>
          </w:rPr>
          <w:t xml:space="preserve"> Kiểm thử chức năng thay đổi trạng thái biên nhận</w:t>
        </w:r>
      </w:ins>
      <w:bookmarkEnd w:id="32303"/>
    </w:p>
    <w:p w14:paraId="338B5170" w14:textId="5D61783F" w:rsidR="00477528" w:rsidRPr="00920004" w:rsidRDefault="00477528" w:rsidP="00BD0851">
      <w:pPr>
        <w:pStyle w:val="Heading4"/>
        <w:spacing w:before="240" w:line="0" w:lineRule="atLeast"/>
        <w:rPr>
          <w:ins w:id="32321" w:author="phuong vu" w:date="2018-11-26T01:42:00Z"/>
          <w:lang w:val="en-US"/>
          <w:rPrChange w:id="32322" w:author="phuong vu" w:date="2018-11-30T22:36:00Z">
            <w:rPr>
              <w:ins w:id="32323" w:author="phuong vu" w:date="2018-11-26T01:42:00Z"/>
              <w:lang w:val="en-US"/>
            </w:rPr>
          </w:rPrChange>
        </w:rPr>
        <w:pPrChange w:id="32324" w:author="phuong vu" w:date="2018-11-30T14:16:00Z">
          <w:pPr>
            <w:pStyle w:val="Heading4"/>
          </w:pPr>
        </w:pPrChange>
      </w:pPr>
      <w:bookmarkStart w:id="32325" w:name="_Toc531381549"/>
      <w:ins w:id="32326" w:author="phuong vu" w:date="2018-11-26T01:42:00Z">
        <w:r w:rsidRPr="00920004">
          <w:rPr>
            <w:lang w:val="en-US"/>
            <w:rPrChange w:id="32327" w:author="phuong vu" w:date="2018-11-30T22:36:00Z">
              <w:rPr>
                <w:lang w:val="en-US"/>
              </w:rPr>
            </w:rPrChange>
          </w:rPr>
          <w:t>Cập nhật biên nhận</w:t>
        </w:r>
        <w:bookmarkEnd w:id="32325"/>
      </w:ins>
    </w:p>
    <w:p w14:paraId="3050D0EB" w14:textId="77777777" w:rsidR="00477528" w:rsidRPr="00920004" w:rsidRDefault="00477528" w:rsidP="00AB70EF">
      <w:pPr>
        <w:ind w:firstLine="720"/>
        <w:rPr>
          <w:ins w:id="32328" w:author="phuong vu" w:date="2018-11-26T01:42:00Z"/>
          <w:lang w:val="en-US"/>
          <w:rPrChange w:id="32329" w:author="phuong vu" w:date="2018-11-30T22:36:00Z">
            <w:rPr>
              <w:ins w:id="32330" w:author="phuong vu" w:date="2018-11-26T01:42:00Z"/>
              <w:lang w:val="en-US"/>
            </w:rPr>
          </w:rPrChange>
        </w:rPr>
        <w:pPrChange w:id="32331" w:author="phuong vu" w:date="2018-11-30T21:31:00Z">
          <w:pPr>
            <w:spacing w:line="276" w:lineRule="auto"/>
          </w:pPr>
        </w:pPrChange>
      </w:pPr>
      <w:ins w:id="32332" w:author="phuong vu" w:date="2018-11-26T01:42:00Z">
        <w:r w:rsidRPr="00920004">
          <w:rPr>
            <w:b/>
            <w:lang w:val="en-US"/>
            <w:rPrChange w:id="32333" w:author="phuong vu" w:date="2018-11-30T22:36:00Z">
              <w:rPr>
                <w:b/>
                <w:lang w:val="en-US"/>
              </w:rPr>
            </w:rPrChange>
          </w:rPr>
          <w:t>Mục đích:</w:t>
        </w:r>
        <w:r w:rsidRPr="00920004">
          <w:rPr>
            <w:lang w:val="en-US"/>
            <w:rPrChange w:id="32334" w:author="phuong vu" w:date="2018-11-30T22:36:00Z">
              <w:rPr>
                <w:lang w:val="en-US"/>
              </w:rPr>
            </w:rPrChange>
          </w:rPr>
          <w:t xml:space="preserve"> Tìm ra lỗi về thông báo khi thực hiện hoàn tất xử lí, lỗi chuyển trang, hiển thị dữ liệu không đúng với mục đích.</w:t>
        </w:r>
      </w:ins>
    </w:p>
    <w:p w14:paraId="4E315D91" w14:textId="77777777" w:rsidR="008A01E1" w:rsidRPr="00920004" w:rsidRDefault="00477528" w:rsidP="00AB70EF">
      <w:pPr>
        <w:ind w:firstLine="720"/>
        <w:rPr>
          <w:ins w:id="32335" w:author="phuong vu" w:date="2018-11-26T01:46:00Z"/>
          <w:lang w:val="en-US"/>
          <w:rPrChange w:id="32336" w:author="phuong vu" w:date="2018-11-30T22:36:00Z">
            <w:rPr>
              <w:ins w:id="32337" w:author="phuong vu" w:date="2018-11-26T01:46:00Z"/>
              <w:lang w:val="en-US"/>
            </w:rPr>
          </w:rPrChange>
        </w:rPr>
        <w:pPrChange w:id="32338" w:author="phuong vu" w:date="2018-11-30T21:31:00Z">
          <w:pPr>
            <w:spacing w:line="276" w:lineRule="auto"/>
          </w:pPr>
        </w:pPrChange>
      </w:pPr>
      <w:ins w:id="32339" w:author="phuong vu" w:date="2018-11-26T01:42:00Z">
        <w:r w:rsidRPr="00920004">
          <w:rPr>
            <w:b/>
            <w:lang w:val="en-US"/>
            <w:rPrChange w:id="32340" w:author="phuong vu" w:date="2018-11-30T22:36:00Z">
              <w:rPr>
                <w:b/>
                <w:lang w:val="en-US"/>
              </w:rPr>
            </w:rPrChange>
          </w:rPr>
          <w:t>Tiền điều kiện:</w:t>
        </w:r>
        <w:r w:rsidRPr="00920004">
          <w:rPr>
            <w:lang w:val="en-US"/>
            <w:rPrChange w:id="32341" w:author="phuong vu" w:date="2018-11-30T22:36:00Z">
              <w:rPr>
                <w:lang w:val="en-US"/>
              </w:rPr>
            </w:rPrChange>
          </w:rPr>
          <w:t xml:space="preserve"> </w:t>
        </w:r>
      </w:ins>
      <w:ins w:id="32342" w:author="phuong vu" w:date="2018-11-26T01:46:00Z">
        <w:r w:rsidR="008A01E1" w:rsidRPr="00920004">
          <w:rPr>
            <w:lang w:val="en-US"/>
            <w:rPrChange w:id="32343" w:author="phuong vu" w:date="2018-11-30T22:36:00Z">
              <w:rPr>
                <w:lang w:val="en-US"/>
              </w:rPr>
            </w:rPrChange>
          </w:rPr>
          <w:t>Đăng nhập thành công vào trang quản lí dành cho nhân viên chi nhánh với chức vụ nhân viên giao nhận quần áo.</w:t>
        </w:r>
      </w:ins>
    </w:p>
    <w:p w14:paraId="65066975" w14:textId="1FD875F1" w:rsidR="00477528" w:rsidRPr="00920004" w:rsidRDefault="00477528" w:rsidP="00AB70EF">
      <w:pPr>
        <w:ind w:firstLine="720"/>
        <w:rPr>
          <w:ins w:id="32344" w:author="phuong vu" w:date="2018-11-26T01:42:00Z"/>
          <w:b/>
          <w:lang w:val="en-US"/>
          <w:rPrChange w:id="32345" w:author="phuong vu" w:date="2018-11-30T22:36:00Z">
            <w:rPr>
              <w:ins w:id="32346" w:author="phuong vu" w:date="2018-11-26T01:42:00Z"/>
              <w:b/>
              <w:lang w:val="en-US"/>
            </w:rPr>
          </w:rPrChange>
        </w:rPr>
        <w:pPrChange w:id="32347" w:author="phuong vu" w:date="2018-11-30T21:31:00Z">
          <w:pPr>
            <w:spacing w:line="276" w:lineRule="auto"/>
          </w:pPr>
        </w:pPrChange>
      </w:pPr>
      <w:ins w:id="32348" w:author="phuong vu" w:date="2018-11-26T01:42:00Z">
        <w:r w:rsidRPr="00920004">
          <w:rPr>
            <w:b/>
            <w:lang w:val="en-US"/>
            <w:rPrChange w:id="32349" w:author="phuong vu" w:date="2018-11-30T22:36:00Z">
              <w:rPr>
                <w:b/>
                <w:lang w:val="en-US"/>
              </w:rPr>
            </w:rPrChange>
          </w:rPr>
          <w:t>Mô tả:</w:t>
        </w:r>
      </w:ins>
    </w:p>
    <w:p w14:paraId="4208886E" w14:textId="77777777" w:rsidR="00477528" w:rsidRPr="00920004" w:rsidRDefault="00477528" w:rsidP="00AB70EF">
      <w:pPr>
        <w:ind w:left="720"/>
        <w:rPr>
          <w:ins w:id="32350" w:author="phuong vu" w:date="2018-11-26T01:42:00Z"/>
          <w:lang w:val="en-US"/>
          <w:rPrChange w:id="32351" w:author="phuong vu" w:date="2018-11-30T22:36:00Z">
            <w:rPr>
              <w:ins w:id="32352" w:author="phuong vu" w:date="2018-11-26T01:42:00Z"/>
              <w:lang w:val="en-US"/>
            </w:rPr>
          </w:rPrChange>
        </w:rPr>
        <w:pPrChange w:id="32353" w:author="phuong vu" w:date="2018-11-30T21:31:00Z">
          <w:pPr>
            <w:spacing w:line="276" w:lineRule="auto"/>
          </w:pPr>
        </w:pPrChange>
      </w:pPr>
      <w:ins w:id="32354" w:author="phuong vu" w:date="2018-11-26T01:42:00Z">
        <w:r w:rsidRPr="00920004">
          <w:rPr>
            <w:b/>
            <w:lang w:val="en-US"/>
            <w:rPrChange w:id="32355" w:author="phuong vu" w:date="2018-11-30T22:36:00Z">
              <w:rPr>
                <w:b/>
                <w:lang w:val="en-US"/>
              </w:rPr>
            </w:rPrChange>
          </w:rPr>
          <w:t xml:space="preserve">- </w:t>
        </w:r>
        <w:r w:rsidRPr="00920004">
          <w:rPr>
            <w:lang w:val="en-US"/>
            <w:rPrChange w:id="32356" w:author="phuong vu" w:date="2018-11-30T22:36:00Z">
              <w:rPr>
                <w:lang w:val="en-US"/>
              </w:rPr>
            </w:rPrChange>
          </w:rPr>
          <w:t>Bước 1: Mở trang web tại địa chỉ: localhost:3000.</w:t>
        </w:r>
      </w:ins>
    </w:p>
    <w:p w14:paraId="5C66BABA" w14:textId="77777777" w:rsidR="00477528" w:rsidRPr="00920004" w:rsidRDefault="00477528" w:rsidP="00AB70EF">
      <w:pPr>
        <w:ind w:left="720"/>
        <w:rPr>
          <w:ins w:id="32357" w:author="phuong vu" w:date="2018-11-26T01:42:00Z"/>
          <w:lang w:val="en-US"/>
          <w:rPrChange w:id="32358" w:author="phuong vu" w:date="2018-11-30T22:36:00Z">
            <w:rPr>
              <w:ins w:id="32359" w:author="phuong vu" w:date="2018-11-26T01:42:00Z"/>
              <w:lang w:val="en-US"/>
            </w:rPr>
          </w:rPrChange>
        </w:rPr>
        <w:pPrChange w:id="32360" w:author="phuong vu" w:date="2018-11-30T21:31:00Z">
          <w:pPr>
            <w:spacing w:line="276" w:lineRule="auto"/>
          </w:pPr>
        </w:pPrChange>
      </w:pPr>
      <w:ins w:id="32361" w:author="phuong vu" w:date="2018-11-26T01:42:00Z">
        <w:r w:rsidRPr="00920004">
          <w:rPr>
            <w:lang w:val="en-US"/>
            <w:rPrChange w:id="32362" w:author="phuong vu" w:date="2018-11-30T22:36:00Z">
              <w:rPr>
                <w:lang w:val="en-US"/>
              </w:rPr>
            </w:rPrChange>
          </w:rPr>
          <w:t>- Bước 2: Đăng nhập thành công vào hệ thống.</w:t>
        </w:r>
      </w:ins>
    </w:p>
    <w:p w14:paraId="6C165872" w14:textId="7D1B3AB3" w:rsidR="00477528" w:rsidRPr="00920004" w:rsidRDefault="00477528" w:rsidP="00AB70EF">
      <w:pPr>
        <w:ind w:left="720"/>
        <w:rPr>
          <w:ins w:id="32363" w:author="phuong vu" w:date="2018-11-26T01:42:00Z"/>
          <w:lang w:val="en-US"/>
          <w:rPrChange w:id="32364" w:author="phuong vu" w:date="2018-11-30T22:36:00Z">
            <w:rPr>
              <w:ins w:id="32365" w:author="phuong vu" w:date="2018-11-26T01:42:00Z"/>
              <w:lang w:val="en-US"/>
            </w:rPr>
          </w:rPrChange>
        </w:rPr>
        <w:pPrChange w:id="32366" w:author="phuong vu" w:date="2018-11-30T21:31:00Z">
          <w:pPr>
            <w:spacing w:line="276" w:lineRule="auto"/>
          </w:pPr>
        </w:pPrChange>
      </w:pPr>
      <w:ins w:id="32367" w:author="phuong vu" w:date="2018-11-26T01:42:00Z">
        <w:r w:rsidRPr="00920004">
          <w:rPr>
            <w:lang w:val="en-US"/>
            <w:rPrChange w:id="32368" w:author="phuong vu" w:date="2018-11-30T22:36:00Z">
              <w:rPr>
                <w:lang w:val="en-US"/>
              </w:rPr>
            </w:rPrChange>
          </w:rPr>
          <w:t>- Bước 3: Chọn chức năng “</w:t>
        </w:r>
      </w:ins>
      <w:ins w:id="32369" w:author="phuong vu" w:date="2018-11-26T01:44:00Z">
        <w:r w:rsidR="008A01E1" w:rsidRPr="00920004">
          <w:rPr>
            <w:lang w:val="en-US"/>
            <w:rPrChange w:id="32370" w:author="phuong vu" w:date="2018-11-30T22:36:00Z">
              <w:rPr>
                <w:i/>
                <w:lang w:val="en-US"/>
              </w:rPr>
            </w:rPrChange>
          </w:rPr>
          <w:t>Biên nhận</w:t>
        </w:r>
      </w:ins>
      <w:ins w:id="32371" w:author="phuong vu" w:date="2018-11-26T01:42:00Z">
        <w:r w:rsidRPr="00920004">
          <w:rPr>
            <w:lang w:val="en-US"/>
            <w:rPrChange w:id="32372" w:author="phuong vu" w:date="2018-11-30T22:36:00Z">
              <w:rPr>
                <w:i/>
                <w:lang w:val="en-US"/>
              </w:rPr>
            </w:rPrChange>
          </w:rPr>
          <w:t xml:space="preserve"> khách hàng</w:t>
        </w:r>
        <w:r w:rsidRPr="00920004">
          <w:rPr>
            <w:lang w:val="en-US"/>
            <w:rPrChange w:id="32373" w:author="phuong vu" w:date="2018-11-30T22:36:00Z">
              <w:rPr>
                <w:lang w:val="en-US"/>
              </w:rPr>
            </w:rPrChange>
          </w:rPr>
          <w:t>”.</w:t>
        </w:r>
      </w:ins>
    </w:p>
    <w:p w14:paraId="304BF651" w14:textId="62283694" w:rsidR="00477528" w:rsidRPr="00920004" w:rsidRDefault="00477528" w:rsidP="00AB70EF">
      <w:pPr>
        <w:ind w:left="720"/>
        <w:rPr>
          <w:ins w:id="32374" w:author="phuong vu" w:date="2018-11-26T01:42:00Z"/>
          <w:lang w:val="en-US"/>
          <w:rPrChange w:id="32375" w:author="phuong vu" w:date="2018-11-30T22:36:00Z">
            <w:rPr>
              <w:ins w:id="32376" w:author="phuong vu" w:date="2018-11-26T01:42:00Z"/>
              <w:lang w:val="en-US"/>
            </w:rPr>
          </w:rPrChange>
        </w:rPr>
        <w:pPrChange w:id="32377" w:author="phuong vu" w:date="2018-11-30T21:31:00Z">
          <w:pPr>
            <w:spacing w:line="276" w:lineRule="auto"/>
          </w:pPr>
        </w:pPrChange>
      </w:pPr>
      <w:ins w:id="32378" w:author="phuong vu" w:date="2018-11-26T01:42:00Z">
        <w:r w:rsidRPr="00920004">
          <w:rPr>
            <w:lang w:val="en-US"/>
            <w:rPrChange w:id="32379" w:author="phuong vu" w:date="2018-11-30T22:36:00Z">
              <w:rPr>
                <w:lang w:val="en-US"/>
              </w:rPr>
            </w:rPrChange>
          </w:rPr>
          <w:t xml:space="preserve">- Bước 4: Xem danh sách </w:t>
        </w:r>
      </w:ins>
      <w:ins w:id="32380" w:author="phuong vu" w:date="2018-11-26T01:44:00Z">
        <w:r w:rsidR="008A01E1" w:rsidRPr="00920004">
          <w:rPr>
            <w:lang w:val="en-US"/>
            <w:rPrChange w:id="32381" w:author="phuong vu" w:date="2018-11-30T22:36:00Z">
              <w:rPr>
                <w:lang w:val="en-US"/>
              </w:rPr>
            </w:rPrChange>
          </w:rPr>
          <w:t>biên nhận</w:t>
        </w:r>
      </w:ins>
      <w:ins w:id="32382" w:author="phuong vu" w:date="2018-11-26T01:42:00Z">
        <w:r w:rsidRPr="00920004">
          <w:rPr>
            <w:lang w:val="en-US"/>
            <w:rPrChange w:id="32383" w:author="phuong vu" w:date="2018-11-30T22:36:00Z">
              <w:rPr>
                <w:lang w:val="en-US"/>
              </w:rPr>
            </w:rPrChange>
          </w:rPr>
          <w:t xml:space="preserve"> trạng thái “</w:t>
        </w:r>
      </w:ins>
      <w:ins w:id="32384" w:author="phuong vu" w:date="2018-11-26T01:44:00Z">
        <w:r w:rsidR="008A01E1" w:rsidRPr="00920004">
          <w:rPr>
            <w:lang w:val="en-US"/>
            <w:rPrChange w:id="32385" w:author="phuong vu" w:date="2018-11-30T22:36:00Z">
              <w:rPr>
                <w:i/>
                <w:lang w:val="en-US"/>
              </w:rPr>
            </w:rPrChange>
          </w:rPr>
          <w:t>đang chờ lấy đồ</w:t>
        </w:r>
      </w:ins>
      <w:ins w:id="32386" w:author="phuong vu" w:date="2018-11-26T01:42:00Z">
        <w:r w:rsidRPr="00920004">
          <w:rPr>
            <w:lang w:val="en-US"/>
            <w:rPrChange w:id="32387" w:author="phuong vu" w:date="2018-11-30T22:36:00Z">
              <w:rPr>
                <w:lang w:val="en-US"/>
              </w:rPr>
            </w:rPrChange>
          </w:rPr>
          <w:t>”</w:t>
        </w:r>
      </w:ins>
      <w:ins w:id="32388" w:author="phuong vu" w:date="2018-11-26T01:44:00Z">
        <w:r w:rsidR="008A01E1" w:rsidRPr="00920004">
          <w:rPr>
            <w:lang w:val="en-US"/>
            <w:rPrChange w:id="32389" w:author="phuong vu" w:date="2018-11-30T22:36:00Z">
              <w:rPr>
                <w:lang w:val="en-US"/>
              </w:rPr>
            </w:rPrChange>
          </w:rPr>
          <w:t>, “đang chờ giao đồ”</w:t>
        </w:r>
      </w:ins>
      <w:ins w:id="32390" w:author="phuong vu" w:date="2018-11-26T01:42:00Z">
        <w:r w:rsidRPr="00920004">
          <w:rPr>
            <w:lang w:val="en-US"/>
            <w:rPrChange w:id="32391" w:author="phuong vu" w:date="2018-11-30T22:36:00Z">
              <w:rPr>
                <w:lang w:val="en-US"/>
              </w:rPr>
            </w:rPrChange>
          </w:rPr>
          <w:t>.</w:t>
        </w:r>
      </w:ins>
    </w:p>
    <w:p w14:paraId="51D180C6" w14:textId="7C8EBC5E" w:rsidR="00477528" w:rsidRPr="00920004" w:rsidRDefault="00477528" w:rsidP="00AB70EF">
      <w:pPr>
        <w:ind w:left="720"/>
        <w:rPr>
          <w:ins w:id="32392" w:author="phuong vu" w:date="2018-11-26T01:42:00Z"/>
          <w:lang w:val="en-US"/>
          <w:rPrChange w:id="32393" w:author="phuong vu" w:date="2018-11-30T22:36:00Z">
            <w:rPr>
              <w:ins w:id="32394" w:author="phuong vu" w:date="2018-11-26T01:42:00Z"/>
              <w:lang w:val="en-US"/>
            </w:rPr>
          </w:rPrChange>
        </w:rPr>
        <w:pPrChange w:id="32395" w:author="phuong vu" w:date="2018-11-30T21:31:00Z">
          <w:pPr>
            <w:spacing w:line="276" w:lineRule="auto"/>
          </w:pPr>
        </w:pPrChange>
      </w:pPr>
      <w:ins w:id="32396" w:author="phuong vu" w:date="2018-11-26T01:42:00Z">
        <w:r w:rsidRPr="00920004">
          <w:rPr>
            <w:lang w:val="en-US"/>
            <w:rPrChange w:id="32397" w:author="phuong vu" w:date="2018-11-30T22:36:00Z">
              <w:rPr>
                <w:lang w:val="en-US"/>
              </w:rPr>
            </w:rPrChange>
          </w:rPr>
          <w:t>- Bước 5: Chọn đơn hàng bằng cách nhấn lên tên khách hàng.</w:t>
        </w:r>
      </w:ins>
    </w:p>
    <w:p w14:paraId="6D461AAC" w14:textId="245B8905" w:rsidR="00477528" w:rsidRPr="00920004" w:rsidRDefault="00477528" w:rsidP="00AB70EF">
      <w:pPr>
        <w:ind w:left="720"/>
        <w:rPr>
          <w:ins w:id="32398" w:author="phuong vu" w:date="2018-11-26T01:42:00Z"/>
          <w:lang w:val="en-US"/>
          <w:rPrChange w:id="32399" w:author="phuong vu" w:date="2018-11-30T22:36:00Z">
            <w:rPr>
              <w:ins w:id="32400" w:author="phuong vu" w:date="2018-11-26T01:42:00Z"/>
              <w:lang w:val="en-US"/>
            </w:rPr>
          </w:rPrChange>
        </w:rPr>
        <w:pPrChange w:id="32401" w:author="phuong vu" w:date="2018-11-30T21:31:00Z">
          <w:pPr>
            <w:spacing w:line="276" w:lineRule="auto"/>
          </w:pPr>
        </w:pPrChange>
      </w:pPr>
      <w:ins w:id="32402" w:author="phuong vu" w:date="2018-11-26T01:42:00Z">
        <w:r w:rsidRPr="00920004">
          <w:rPr>
            <w:lang w:val="en-US"/>
            <w:rPrChange w:id="32403" w:author="phuong vu" w:date="2018-11-30T22:36:00Z">
              <w:rPr>
                <w:lang w:val="en-US"/>
              </w:rPr>
            </w:rPrChange>
          </w:rPr>
          <w:t xml:space="preserve">- Bước 8: Chọn Cập nhật </w:t>
        </w:r>
      </w:ins>
      <w:ins w:id="32404" w:author="phuong vu" w:date="2018-11-26T01:46:00Z">
        <w:r w:rsidR="008A01E1" w:rsidRPr="00920004">
          <w:rPr>
            <w:lang w:val="en-US"/>
            <w:rPrChange w:id="32405" w:author="phuong vu" w:date="2018-11-30T22:36:00Z">
              <w:rPr>
                <w:lang w:val="en-US"/>
              </w:rPr>
            </w:rPrChange>
          </w:rPr>
          <w:t>đơn hàng</w:t>
        </w:r>
      </w:ins>
      <w:ins w:id="32406" w:author="phuong vu" w:date="2018-11-26T01:42:00Z">
        <w:r w:rsidRPr="00920004">
          <w:rPr>
            <w:lang w:val="en-US"/>
            <w:rPrChange w:id="32407" w:author="phuong vu" w:date="2018-11-30T22:36:00Z">
              <w:rPr>
                <w:lang w:val="en-US"/>
              </w:rPr>
            </w:rPrChange>
          </w:rPr>
          <w:t>.</w:t>
        </w:r>
      </w:ins>
    </w:p>
    <w:p w14:paraId="357A2428" w14:textId="77777777" w:rsidR="00477528" w:rsidRPr="00920004" w:rsidRDefault="00477528" w:rsidP="00AB70EF">
      <w:pPr>
        <w:rPr>
          <w:ins w:id="32408" w:author="phuong vu" w:date="2018-11-26T01:42:00Z"/>
          <w:b/>
          <w:lang w:val="en-US"/>
          <w:rPrChange w:id="32409" w:author="phuong vu" w:date="2018-11-30T22:36:00Z">
            <w:rPr>
              <w:ins w:id="32410" w:author="phuong vu" w:date="2018-11-26T01:42:00Z"/>
              <w:lang w:val="en-US"/>
            </w:rPr>
          </w:rPrChange>
        </w:rPr>
        <w:pPrChange w:id="32411" w:author="phuong vu" w:date="2018-11-30T21:30:00Z">
          <w:pPr/>
        </w:pPrChange>
      </w:pPr>
      <w:ins w:id="32412" w:author="phuong vu" w:date="2018-11-26T01:42:00Z">
        <w:r w:rsidRPr="00920004">
          <w:rPr>
            <w:lang w:val="en-US"/>
            <w:rPrChange w:id="32413" w:author="phuong vu" w:date="2018-11-30T22:36:00Z">
              <w:rPr>
                <w:lang w:val="en-US"/>
              </w:rPr>
            </w:rPrChange>
          </w:rPr>
          <w:tab/>
        </w:r>
        <w:r w:rsidRPr="00920004">
          <w:rPr>
            <w:b/>
            <w:lang w:val="en-US"/>
            <w:rPrChange w:id="32414" w:author="phuong vu" w:date="2018-11-30T22:36: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2415" w:author="phuong vu" w:date="2018-11-30T21:31: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6"/>
        <w:gridCol w:w="1942"/>
        <w:gridCol w:w="1713"/>
        <w:gridCol w:w="1738"/>
        <w:tblGridChange w:id="32416">
          <w:tblGrid>
            <w:gridCol w:w="708"/>
            <w:gridCol w:w="2676"/>
            <w:gridCol w:w="1942"/>
            <w:gridCol w:w="1713"/>
            <w:gridCol w:w="1738"/>
          </w:tblGrid>
        </w:tblGridChange>
      </w:tblGrid>
      <w:tr w:rsidR="00477528" w:rsidRPr="00920004" w14:paraId="72722A04" w14:textId="77777777" w:rsidTr="00AB70EF">
        <w:trPr>
          <w:ins w:id="32417"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hideMark/>
            <w:tcPrChange w:id="32418" w:author="phuong vu" w:date="2018-11-30T21:31:00Z">
              <w:tcPr>
                <w:tcW w:w="708" w:type="dxa"/>
                <w:tcBorders>
                  <w:top w:val="single" w:sz="4" w:space="0" w:color="auto"/>
                  <w:left w:val="single" w:sz="4" w:space="0" w:color="auto"/>
                  <w:bottom w:val="single" w:sz="4" w:space="0" w:color="auto"/>
                  <w:right w:val="single" w:sz="4" w:space="0" w:color="auto"/>
                </w:tcBorders>
                <w:vAlign w:val="center"/>
                <w:hideMark/>
              </w:tcPr>
            </w:tcPrChange>
          </w:tcPr>
          <w:p w14:paraId="29C9ED1F" w14:textId="77777777" w:rsidR="00477528" w:rsidRPr="00920004" w:rsidRDefault="00477528" w:rsidP="00941ED9">
            <w:pPr>
              <w:jc w:val="center"/>
              <w:rPr>
                <w:ins w:id="32419" w:author="phuong vu" w:date="2018-11-26T01:42:00Z"/>
                <w:b/>
                <w:lang w:val="es-ES"/>
                <w:rPrChange w:id="32420" w:author="phuong vu" w:date="2018-11-30T22:36:00Z">
                  <w:rPr>
                    <w:ins w:id="32421" w:author="phuong vu" w:date="2018-11-26T01:42:00Z"/>
                    <w:lang w:val="es-ES"/>
                  </w:rPr>
                </w:rPrChange>
              </w:rPr>
              <w:pPrChange w:id="32422" w:author="phuong vu" w:date="2018-11-30T21:33:00Z">
                <w:pPr>
                  <w:spacing w:line="276" w:lineRule="auto"/>
                  <w:jc w:val="center"/>
                </w:pPr>
              </w:pPrChange>
            </w:pPr>
            <w:ins w:id="32423" w:author="phuong vu" w:date="2018-11-26T01:42:00Z">
              <w:r w:rsidRPr="00920004">
                <w:rPr>
                  <w:b/>
                  <w:lang w:val="es-ES"/>
                  <w:rPrChange w:id="32424"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Change w:id="32425" w:author="phuong vu" w:date="2018-11-30T21:31:00Z">
              <w:tcPr>
                <w:tcW w:w="2676" w:type="dxa"/>
                <w:tcBorders>
                  <w:top w:val="single" w:sz="4" w:space="0" w:color="auto"/>
                  <w:left w:val="single" w:sz="4" w:space="0" w:color="auto"/>
                  <w:bottom w:val="single" w:sz="4" w:space="0" w:color="auto"/>
                  <w:right w:val="single" w:sz="4" w:space="0" w:color="auto"/>
                </w:tcBorders>
                <w:vAlign w:val="center"/>
                <w:hideMark/>
              </w:tcPr>
            </w:tcPrChange>
          </w:tcPr>
          <w:p w14:paraId="429A88E4" w14:textId="77777777" w:rsidR="00477528" w:rsidRPr="00920004" w:rsidRDefault="00477528" w:rsidP="00C960CE">
            <w:pPr>
              <w:jc w:val="center"/>
              <w:rPr>
                <w:ins w:id="32426" w:author="phuong vu" w:date="2018-11-26T01:42:00Z"/>
                <w:b/>
                <w:lang w:val="es-ES"/>
                <w:rPrChange w:id="32427" w:author="phuong vu" w:date="2018-11-30T22:36:00Z">
                  <w:rPr>
                    <w:ins w:id="32428" w:author="phuong vu" w:date="2018-11-26T01:42:00Z"/>
                    <w:lang w:val="es-ES"/>
                  </w:rPr>
                </w:rPrChange>
              </w:rPr>
              <w:pPrChange w:id="32429" w:author="phuong vu" w:date="2018-11-30T22:07:00Z">
                <w:pPr>
                  <w:spacing w:line="276" w:lineRule="auto"/>
                  <w:jc w:val="center"/>
                </w:pPr>
              </w:pPrChange>
            </w:pPr>
            <w:ins w:id="32430" w:author="phuong vu" w:date="2018-11-26T01:42:00Z">
              <w:r w:rsidRPr="00920004">
                <w:rPr>
                  <w:b/>
                  <w:lang w:val="es-ES"/>
                  <w:rPrChange w:id="32431"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Change w:id="32432" w:author="phuong vu" w:date="2018-11-30T21:31:00Z">
              <w:tcPr>
                <w:tcW w:w="1942" w:type="dxa"/>
                <w:tcBorders>
                  <w:top w:val="single" w:sz="4" w:space="0" w:color="auto"/>
                  <w:left w:val="single" w:sz="4" w:space="0" w:color="auto"/>
                  <w:bottom w:val="single" w:sz="4" w:space="0" w:color="auto"/>
                  <w:right w:val="single" w:sz="4" w:space="0" w:color="auto"/>
                </w:tcBorders>
                <w:vAlign w:val="center"/>
                <w:hideMark/>
              </w:tcPr>
            </w:tcPrChange>
          </w:tcPr>
          <w:p w14:paraId="3D82695F" w14:textId="77777777" w:rsidR="00477528" w:rsidRPr="00920004" w:rsidRDefault="00477528" w:rsidP="00C960CE">
            <w:pPr>
              <w:jc w:val="center"/>
              <w:rPr>
                <w:ins w:id="32433" w:author="phuong vu" w:date="2018-11-26T01:42:00Z"/>
                <w:b/>
                <w:lang w:val="es-ES"/>
                <w:rPrChange w:id="32434" w:author="phuong vu" w:date="2018-11-30T22:36:00Z">
                  <w:rPr>
                    <w:ins w:id="32435" w:author="phuong vu" w:date="2018-11-26T01:42:00Z"/>
                    <w:lang w:val="es-ES"/>
                  </w:rPr>
                </w:rPrChange>
              </w:rPr>
              <w:pPrChange w:id="32436" w:author="phuong vu" w:date="2018-11-30T22:07:00Z">
                <w:pPr>
                  <w:spacing w:line="276" w:lineRule="auto"/>
                  <w:jc w:val="center"/>
                </w:pPr>
              </w:pPrChange>
            </w:pPr>
            <w:ins w:id="32437" w:author="phuong vu" w:date="2018-11-26T01:42:00Z">
              <w:r w:rsidRPr="00920004">
                <w:rPr>
                  <w:b/>
                  <w:lang w:val="es-ES"/>
                  <w:rPrChange w:id="32438"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Change w:id="32439" w:author="phuong vu" w:date="2018-11-30T21:31:00Z">
              <w:tcPr>
                <w:tcW w:w="1713" w:type="dxa"/>
                <w:tcBorders>
                  <w:top w:val="single" w:sz="4" w:space="0" w:color="auto"/>
                  <w:left w:val="single" w:sz="4" w:space="0" w:color="auto"/>
                  <w:bottom w:val="single" w:sz="4" w:space="0" w:color="auto"/>
                  <w:right w:val="single" w:sz="4" w:space="0" w:color="auto"/>
                </w:tcBorders>
                <w:vAlign w:val="center"/>
                <w:hideMark/>
              </w:tcPr>
            </w:tcPrChange>
          </w:tcPr>
          <w:p w14:paraId="4F11337C" w14:textId="77777777" w:rsidR="00477528" w:rsidRPr="00920004" w:rsidRDefault="00477528" w:rsidP="00C960CE">
            <w:pPr>
              <w:jc w:val="center"/>
              <w:rPr>
                <w:ins w:id="32440" w:author="phuong vu" w:date="2018-11-26T01:42:00Z"/>
                <w:b/>
                <w:lang w:val="es-ES"/>
                <w:rPrChange w:id="32441" w:author="phuong vu" w:date="2018-11-30T22:36:00Z">
                  <w:rPr>
                    <w:ins w:id="32442" w:author="phuong vu" w:date="2018-11-26T01:42:00Z"/>
                    <w:lang w:val="es-ES"/>
                  </w:rPr>
                </w:rPrChange>
              </w:rPr>
              <w:pPrChange w:id="32443" w:author="phuong vu" w:date="2018-11-30T22:07:00Z">
                <w:pPr>
                  <w:spacing w:line="276" w:lineRule="auto"/>
                  <w:jc w:val="center"/>
                </w:pPr>
              </w:pPrChange>
            </w:pPr>
            <w:ins w:id="32444" w:author="phuong vu" w:date="2018-11-26T01:42:00Z">
              <w:r w:rsidRPr="00920004">
                <w:rPr>
                  <w:b/>
                  <w:lang w:val="es-ES"/>
                  <w:rPrChange w:id="32445"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Change w:id="32446" w:author="phuong vu" w:date="2018-11-30T21:31:00Z">
              <w:tcPr>
                <w:tcW w:w="1738" w:type="dxa"/>
                <w:tcBorders>
                  <w:top w:val="single" w:sz="4" w:space="0" w:color="auto"/>
                  <w:left w:val="single" w:sz="4" w:space="0" w:color="auto"/>
                  <w:bottom w:val="single" w:sz="4" w:space="0" w:color="auto"/>
                  <w:right w:val="single" w:sz="4" w:space="0" w:color="auto"/>
                </w:tcBorders>
                <w:vAlign w:val="center"/>
                <w:hideMark/>
              </w:tcPr>
            </w:tcPrChange>
          </w:tcPr>
          <w:p w14:paraId="61F0EAF2" w14:textId="77777777" w:rsidR="00477528" w:rsidRPr="00920004" w:rsidRDefault="00477528" w:rsidP="00C960CE">
            <w:pPr>
              <w:jc w:val="center"/>
              <w:rPr>
                <w:ins w:id="32447" w:author="phuong vu" w:date="2018-11-26T01:42:00Z"/>
                <w:b/>
                <w:lang w:val="es-ES"/>
                <w:rPrChange w:id="32448" w:author="phuong vu" w:date="2018-11-30T22:36:00Z">
                  <w:rPr>
                    <w:ins w:id="32449" w:author="phuong vu" w:date="2018-11-26T01:42:00Z"/>
                    <w:lang w:val="es-ES"/>
                  </w:rPr>
                </w:rPrChange>
              </w:rPr>
              <w:pPrChange w:id="32450" w:author="phuong vu" w:date="2018-11-30T22:07:00Z">
                <w:pPr>
                  <w:spacing w:line="276" w:lineRule="auto"/>
                  <w:jc w:val="center"/>
                </w:pPr>
              </w:pPrChange>
            </w:pPr>
            <w:ins w:id="32451" w:author="phuong vu" w:date="2018-11-26T01:42:00Z">
              <w:r w:rsidRPr="00920004">
                <w:rPr>
                  <w:b/>
                  <w:lang w:val="es-ES"/>
                  <w:rPrChange w:id="32452" w:author="phuong vu" w:date="2018-11-30T22:36:00Z">
                    <w:rPr>
                      <w:lang w:val="es-ES"/>
                    </w:rPr>
                  </w:rPrChange>
                </w:rPr>
                <w:t>Thành công/ Thât bại</w:t>
              </w:r>
            </w:ins>
          </w:p>
        </w:tc>
      </w:tr>
      <w:tr w:rsidR="00477528" w:rsidRPr="00920004" w14:paraId="1F527268" w14:textId="77777777" w:rsidTr="00AB70EF">
        <w:trPr>
          <w:ins w:id="32453"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454"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20C2CF12" w14:textId="77777777" w:rsidR="00477528" w:rsidRPr="00920004" w:rsidRDefault="00477528" w:rsidP="00AB70EF">
            <w:pPr>
              <w:jc w:val="center"/>
              <w:rPr>
                <w:ins w:id="32455" w:author="phuong vu" w:date="2018-11-26T01:42:00Z"/>
                <w:lang w:val="es-ES"/>
                <w:rPrChange w:id="32456" w:author="phuong vu" w:date="2018-11-30T22:36:00Z">
                  <w:rPr>
                    <w:ins w:id="32457" w:author="phuong vu" w:date="2018-11-26T01:42:00Z"/>
                    <w:lang w:val="es-ES"/>
                  </w:rPr>
                </w:rPrChange>
              </w:rPr>
              <w:pPrChange w:id="32458" w:author="phuong vu" w:date="2018-11-30T21:31:00Z">
                <w:pPr>
                  <w:spacing w:line="276" w:lineRule="auto"/>
                  <w:jc w:val="center"/>
                </w:pPr>
              </w:pPrChange>
            </w:pPr>
            <w:ins w:id="32459" w:author="phuong vu" w:date="2018-11-26T01:42:00Z">
              <w:r w:rsidRPr="00920004">
                <w:rPr>
                  <w:lang w:val="es-ES"/>
                  <w:rPrChange w:id="32460"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461"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6C8EA381" w14:textId="27A5EDC3" w:rsidR="00477528" w:rsidRPr="00920004" w:rsidRDefault="00477528" w:rsidP="00C960CE">
            <w:pPr>
              <w:rPr>
                <w:ins w:id="32462" w:author="phuong vu" w:date="2018-11-26T01:42:00Z"/>
                <w:lang w:val="es-ES"/>
                <w:rPrChange w:id="32463" w:author="phuong vu" w:date="2018-11-30T22:36:00Z">
                  <w:rPr>
                    <w:ins w:id="32464" w:author="phuong vu" w:date="2018-11-26T01:42:00Z"/>
                    <w:lang w:val="es-ES"/>
                  </w:rPr>
                </w:rPrChange>
              </w:rPr>
              <w:pPrChange w:id="32465" w:author="phuong vu" w:date="2018-11-30T22:08:00Z">
                <w:pPr>
                  <w:spacing w:line="276" w:lineRule="auto"/>
                  <w:jc w:val="left"/>
                </w:pPr>
              </w:pPrChange>
            </w:pPr>
            <w:ins w:id="32466" w:author="phuong vu" w:date="2018-11-26T01:42:00Z">
              <w:r w:rsidRPr="00920004">
                <w:rPr>
                  <w:lang w:val="es-ES"/>
                  <w:rPrChange w:id="32467" w:author="phuong vu" w:date="2018-11-30T22:36:00Z">
                    <w:rPr>
                      <w:lang w:val="es-ES"/>
                    </w:rPr>
                  </w:rPrChange>
                </w:rPr>
                <w:t xml:space="preserve">Không nhập </w:t>
              </w:r>
            </w:ins>
            <w:ins w:id="32468" w:author="phuong vu" w:date="2018-11-26T01:46:00Z">
              <w:r w:rsidR="008A01E1" w:rsidRPr="00920004">
                <w:rPr>
                  <w:lang w:val="es-ES"/>
                  <w:rPrChange w:id="32469" w:author="phuong vu" w:date="2018-11-30T22:36:00Z">
                    <w:rPr>
                      <w:lang w:val="es-ES"/>
                    </w:rPr>
                  </w:rPrChange>
                </w:rPr>
                <w:t>thông tin</w:t>
              </w:r>
            </w:ins>
            <w:ins w:id="32470" w:author="phuong vu" w:date="2018-11-26T01:42:00Z">
              <w:r w:rsidRPr="00920004">
                <w:rPr>
                  <w:lang w:val="es-ES"/>
                  <w:rPrChange w:id="32471" w:author="phuong vu" w:date="2018-11-30T22:36:00Z">
                    <w:rPr>
                      <w:lang w:val="es-ES"/>
                    </w:rPr>
                  </w:rPrChange>
                </w:rPr>
                <w:t xml:space="preserve"> </w:t>
              </w:r>
            </w:ins>
          </w:p>
        </w:tc>
        <w:tc>
          <w:tcPr>
            <w:tcW w:w="1942" w:type="dxa"/>
            <w:tcBorders>
              <w:top w:val="single" w:sz="4" w:space="0" w:color="auto"/>
              <w:left w:val="single" w:sz="4" w:space="0" w:color="auto"/>
              <w:bottom w:val="single" w:sz="4" w:space="0" w:color="auto"/>
              <w:right w:val="single" w:sz="4" w:space="0" w:color="auto"/>
            </w:tcBorders>
            <w:tcPrChange w:id="32472"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37236E05" w14:textId="77777777" w:rsidR="00477528" w:rsidRPr="00920004" w:rsidRDefault="00477528" w:rsidP="00C960CE">
            <w:pPr>
              <w:rPr>
                <w:ins w:id="32473" w:author="phuong vu" w:date="2018-11-26T01:42:00Z"/>
                <w:lang w:val="es-ES"/>
                <w:rPrChange w:id="32474" w:author="phuong vu" w:date="2018-11-30T22:36:00Z">
                  <w:rPr>
                    <w:ins w:id="32475" w:author="phuong vu" w:date="2018-11-26T01:42:00Z"/>
                    <w:lang w:val="es-ES"/>
                  </w:rPr>
                </w:rPrChange>
              </w:rPr>
              <w:pPrChange w:id="32476" w:author="phuong vu" w:date="2018-11-30T22:08:00Z">
                <w:pPr>
                  <w:spacing w:line="276" w:lineRule="auto"/>
                  <w:jc w:val="left"/>
                </w:pPr>
              </w:pPrChange>
            </w:pPr>
            <w:ins w:id="32477" w:author="phuong vu" w:date="2018-11-26T01:42:00Z">
              <w:r w:rsidRPr="00920004">
                <w:rPr>
                  <w:lang w:val="es-ES"/>
                  <w:rPrChange w:id="32478" w:author="phuong vu" w:date="2018-11-30T22:36:00Z">
                    <w:rPr>
                      <w:lang w:val="es-ES"/>
                    </w:rPr>
                  </w:rPrChange>
                </w:rPr>
                <w:t>Thông báo lỗi “</w:t>
              </w:r>
              <w:r w:rsidRPr="00920004">
                <w:rPr>
                  <w:lang w:val="es-ES"/>
                  <w:rPrChange w:id="32479" w:author="phuong vu" w:date="2018-11-30T22:36:00Z">
                    <w:rPr>
                      <w:i/>
                      <w:lang w:val="es-ES"/>
                    </w:rPr>
                  </w:rPrChange>
                </w:rPr>
                <w:t>bắt buộc”.</w:t>
              </w:r>
            </w:ins>
          </w:p>
        </w:tc>
        <w:tc>
          <w:tcPr>
            <w:tcW w:w="1713" w:type="dxa"/>
            <w:tcBorders>
              <w:top w:val="single" w:sz="4" w:space="0" w:color="auto"/>
              <w:left w:val="single" w:sz="4" w:space="0" w:color="auto"/>
              <w:bottom w:val="single" w:sz="4" w:space="0" w:color="auto"/>
              <w:right w:val="single" w:sz="4" w:space="0" w:color="auto"/>
            </w:tcBorders>
            <w:tcPrChange w:id="32480"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65408DDB" w14:textId="77777777" w:rsidR="00477528" w:rsidRPr="00920004" w:rsidRDefault="00477528" w:rsidP="00C960CE">
            <w:pPr>
              <w:rPr>
                <w:ins w:id="32481" w:author="phuong vu" w:date="2018-11-26T01:42:00Z"/>
                <w:lang w:val="es-ES"/>
                <w:rPrChange w:id="32482" w:author="phuong vu" w:date="2018-11-30T22:36:00Z">
                  <w:rPr>
                    <w:ins w:id="32483" w:author="phuong vu" w:date="2018-11-26T01:42:00Z"/>
                    <w:lang w:val="es-ES"/>
                  </w:rPr>
                </w:rPrChange>
              </w:rPr>
              <w:pPrChange w:id="32484" w:author="phuong vu" w:date="2018-11-30T22:08:00Z">
                <w:pPr>
                  <w:spacing w:line="276" w:lineRule="auto"/>
                  <w:jc w:val="left"/>
                </w:pPr>
              </w:pPrChange>
            </w:pPr>
            <w:ins w:id="32485" w:author="phuong vu" w:date="2018-11-26T01:42:00Z">
              <w:r w:rsidRPr="00920004">
                <w:rPr>
                  <w:lang w:val="es-ES"/>
                  <w:rPrChange w:id="32486" w:author="phuong vu" w:date="2018-11-30T22:36:00Z">
                    <w:rPr>
                      <w:lang w:val="es-ES"/>
                    </w:rPr>
                  </w:rPrChange>
                </w:rPr>
                <w:t>Thông báo lỗi “</w:t>
              </w:r>
              <w:r w:rsidRPr="00920004">
                <w:rPr>
                  <w:lang w:val="es-ES"/>
                  <w:rPrChange w:id="32487"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Change w:id="32488"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788EF4CE" w14:textId="77777777" w:rsidR="00477528" w:rsidRPr="00920004" w:rsidRDefault="00477528" w:rsidP="00C960CE">
            <w:pPr>
              <w:rPr>
                <w:ins w:id="32489" w:author="phuong vu" w:date="2018-11-26T01:42:00Z"/>
                <w:lang w:val="es-ES"/>
                <w:rPrChange w:id="32490" w:author="phuong vu" w:date="2018-11-30T22:36:00Z">
                  <w:rPr>
                    <w:ins w:id="32491" w:author="phuong vu" w:date="2018-11-26T01:42:00Z"/>
                    <w:lang w:val="es-ES"/>
                  </w:rPr>
                </w:rPrChange>
              </w:rPr>
              <w:pPrChange w:id="32492" w:author="phuong vu" w:date="2018-11-30T22:08:00Z">
                <w:pPr>
                  <w:spacing w:line="276" w:lineRule="auto"/>
                  <w:jc w:val="left"/>
                </w:pPr>
              </w:pPrChange>
            </w:pPr>
            <w:ins w:id="32493" w:author="phuong vu" w:date="2018-11-26T01:42:00Z">
              <w:r w:rsidRPr="00920004">
                <w:rPr>
                  <w:lang w:val="es-ES"/>
                  <w:rPrChange w:id="32494" w:author="phuong vu" w:date="2018-11-30T22:36:00Z">
                    <w:rPr>
                      <w:lang w:val="es-ES"/>
                    </w:rPr>
                  </w:rPrChange>
                </w:rPr>
                <w:t>Thành công</w:t>
              </w:r>
            </w:ins>
          </w:p>
        </w:tc>
      </w:tr>
      <w:tr w:rsidR="00477528" w:rsidRPr="00920004" w14:paraId="23590DD1" w14:textId="77777777" w:rsidTr="00AB70EF">
        <w:trPr>
          <w:ins w:id="32495"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496"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38FBC517" w14:textId="77777777" w:rsidR="00477528" w:rsidRPr="00920004" w:rsidRDefault="00477528" w:rsidP="00AB70EF">
            <w:pPr>
              <w:jc w:val="center"/>
              <w:rPr>
                <w:ins w:id="32497" w:author="phuong vu" w:date="2018-11-26T01:42:00Z"/>
                <w:lang w:val="es-ES"/>
                <w:rPrChange w:id="32498" w:author="phuong vu" w:date="2018-11-30T22:36:00Z">
                  <w:rPr>
                    <w:ins w:id="32499" w:author="phuong vu" w:date="2018-11-26T01:42:00Z"/>
                    <w:lang w:val="es-ES"/>
                  </w:rPr>
                </w:rPrChange>
              </w:rPr>
              <w:pPrChange w:id="32500" w:author="phuong vu" w:date="2018-11-30T21:31:00Z">
                <w:pPr>
                  <w:spacing w:line="276" w:lineRule="auto"/>
                  <w:jc w:val="center"/>
                </w:pPr>
              </w:pPrChange>
            </w:pPr>
            <w:ins w:id="32501" w:author="phuong vu" w:date="2018-11-26T01:42:00Z">
              <w:r w:rsidRPr="00920004">
                <w:rPr>
                  <w:lang w:val="es-ES"/>
                  <w:rPrChange w:id="32502"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2503"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2DC4DDDF" w14:textId="77777777" w:rsidR="00477528" w:rsidRPr="00920004" w:rsidRDefault="00477528" w:rsidP="00C960CE">
            <w:pPr>
              <w:rPr>
                <w:ins w:id="32504" w:author="phuong vu" w:date="2018-11-26T01:42:00Z"/>
                <w:lang w:val="es-ES"/>
                <w:rPrChange w:id="32505" w:author="phuong vu" w:date="2018-11-30T22:36:00Z">
                  <w:rPr>
                    <w:ins w:id="32506" w:author="phuong vu" w:date="2018-11-26T01:42:00Z"/>
                    <w:lang w:val="es-ES"/>
                  </w:rPr>
                </w:rPrChange>
              </w:rPr>
              <w:pPrChange w:id="32507" w:author="phuong vu" w:date="2018-11-30T22:08:00Z">
                <w:pPr>
                  <w:spacing w:line="276" w:lineRule="auto"/>
                  <w:jc w:val="left"/>
                </w:pPr>
              </w:pPrChange>
            </w:pPr>
            <w:ins w:id="32508" w:author="phuong vu" w:date="2018-11-26T01:42:00Z">
              <w:r w:rsidRPr="00920004">
                <w:rPr>
                  <w:lang w:val="es-ES"/>
                  <w:rPrChange w:id="32509" w:author="phuong vu" w:date="2018-11-30T22:36:00Z">
                    <w:rPr>
                      <w:lang w:val="es-ES"/>
                    </w:rPr>
                  </w:rPrChange>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Change w:id="32510"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48077AB" w14:textId="77777777" w:rsidR="00477528" w:rsidRPr="00920004" w:rsidRDefault="00477528" w:rsidP="00C960CE">
            <w:pPr>
              <w:rPr>
                <w:ins w:id="32511" w:author="phuong vu" w:date="2018-11-26T01:42:00Z"/>
                <w:lang w:val="es-ES"/>
                <w:rPrChange w:id="32512" w:author="phuong vu" w:date="2018-11-30T22:36:00Z">
                  <w:rPr>
                    <w:ins w:id="32513" w:author="phuong vu" w:date="2018-11-26T01:42:00Z"/>
                    <w:lang w:val="es-ES"/>
                  </w:rPr>
                </w:rPrChange>
              </w:rPr>
              <w:pPrChange w:id="32514" w:author="phuong vu" w:date="2018-11-30T22:08:00Z">
                <w:pPr>
                  <w:spacing w:line="276" w:lineRule="auto"/>
                  <w:jc w:val="left"/>
                </w:pPr>
              </w:pPrChange>
            </w:pPr>
            <w:ins w:id="32515" w:author="phuong vu" w:date="2018-11-26T01:42:00Z">
              <w:r w:rsidRPr="00920004">
                <w:rPr>
                  <w:lang w:val="es-ES"/>
                  <w:rPrChange w:id="32516" w:author="phuong vu" w:date="2018-11-30T22:36:00Z">
                    <w:rPr>
                      <w:lang w:val="es-ES"/>
                    </w:rPr>
                  </w:rPrChange>
                </w:rPr>
                <w:t xml:space="preserve">Thông báo lỗi </w:t>
              </w:r>
            </w:ins>
          </w:p>
          <w:p w14:paraId="7F7BDC25" w14:textId="77777777" w:rsidR="00477528" w:rsidRPr="00920004" w:rsidRDefault="00477528" w:rsidP="00C960CE">
            <w:pPr>
              <w:rPr>
                <w:ins w:id="32517" w:author="phuong vu" w:date="2018-11-26T01:42:00Z"/>
                <w:lang w:val="es-ES"/>
                <w:rPrChange w:id="32518" w:author="phuong vu" w:date="2018-11-30T22:36:00Z">
                  <w:rPr>
                    <w:ins w:id="32519" w:author="phuong vu" w:date="2018-11-26T01:42:00Z"/>
                    <w:lang w:val="es-ES"/>
                  </w:rPr>
                </w:rPrChange>
              </w:rPr>
              <w:pPrChange w:id="32520" w:author="phuong vu" w:date="2018-11-30T22:08:00Z">
                <w:pPr>
                  <w:spacing w:line="276" w:lineRule="auto"/>
                  <w:jc w:val="left"/>
                </w:pPr>
              </w:pPrChange>
            </w:pPr>
            <w:ins w:id="32521" w:author="phuong vu" w:date="2018-11-26T01:42:00Z">
              <w:r w:rsidRPr="00920004">
                <w:rPr>
                  <w:lang w:val="es-ES"/>
                  <w:rPrChange w:id="32522" w:author="phuong vu" w:date="2018-11-30T22:36:00Z">
                    <w:rPr>
                      <w:lang w:val="es-ES"/>
                    </w:rPr>
                  </w:rPrChange>
                </w:rPr>
                <w:lastRenderedPageBreak/>
                <w:t>“</w:t>
              </w:r>
              <w:r w:rsidRPr="00920004">
                <w:rPr>
                  <w:lang w:val="es-ES"/>
                  <w:rPrChange w:id="32523" w:author="phuong vu" w:date="2018-11-30T22:36:00Z">
                    <w:rPr>
                      <w:i/>
                      <w:lang w:val="es-ES"/>
                    </w:rPr>
                  </w:rPrChange>
                </w:rPr>
                <w:t>Nhập vào một số</w:t>
              </w:r>
              <w:r w:rsidRPr="00920004">
                <w:rPr>
                  <w:lang w:val="es-ES"/>
                  <w:rPrChange w:id="32524"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Change w:id="32525"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4DB96F8D" w14:textId="77777777" w:rsidR="00477528" w:rsidRPr="00920004" w:rsidRDefault="00477528" w:rsidP="00C960CE">
            <w:pPr>
              <w:rPr>
                <w:ins w:id="32526" w:author="phuong vu" w:date="2018-11-26T01:42:00Z"/>
                <w:lang w:val="es-ES"/>
                <w:rPrChange w:id="32527" w:author="phuong vu" w:date="2018-11-30T22:36:00Z">
                  <w:rPr>
                    <w:ins w:id="32528" w:author="phuong vu" w:date="2018-11-26T01:42:00Z"/>
                    <w:lang w:val="es-ES"/>
                  </w:rPr>
                </w:rPrChange>
              </w:rPr>
              <w:pPrChange w:id="32529" w:author="phuong vu" w:date="2018-11-30T22:08:00Z">
                <w:pPr>
                  <w:spacing w:line="276" w:lineRule="auto"/>
                  <w:jc w:val="left"/>
                </w:pPr>
              </w:pPrChange>
            </w:pPr>
            <w:ins w:id="32530" w:author="phuong vu" w:date="2018-11-26T01:42:00Z">
              <w:r w:rsidRPr="00920004">
                <w:rPr>
                  <w:lang w:val="es-ES"/>
                  <w:rPrChange w:id="32531" w:author="phuong vu" w:date="2018-11-30T22:36:00Z">
                    <w:rPr>
                      <w:lang w:val="es-ES"/>
                    </w:rPr>
                  </w:rPrChange>
                </w:rPr>
                <w:lastRenderedPageBreak/>
                <w:t xml:space="preserve">Thông báo lỗi </w:t>
              </w:r>
            </w:ins>
          </w:p>
          <w:p w14:paraId="5DF954A7" w14:textId="77777777" w:rsidR="00477528" w:rsidRPr="00920004" w:rsidRDefault="00477528" w:rsidP="00C960CE">
            <w:pPr>
              <w:rPr>
                <w:ins w:id="32532" w:author="phuong vu" w:date="2018-11-26T01:42:00Z"/>
                <w:lang w:val="es-ES"/>
                <w:rPrChange w:id="32533" w:author="phuong vu" w:date="2018-11-30T22:36:00Z">
                  <w:rPr>
                    <w:ins w:id="32534" w:author="phuong vu" w:date="2018-11-26T01:42:00Z"/>
                    <w:lang w:val="es-ES"/>
                  </w:rPr>
                </w:rPrChange>
              </w:rPr>
              <w:pPrChange w:id="32535" w:author="phuong vu" w:date="2018-11-30T22:08:00Z">
                <w:pPr>
                  <w:spacing w:line="276" w:lineRule="auto"/>
                  <w:jc w:val="left"/>
                </w:pPr>
              </w:pPrChange>
            </w:pPr>
            <w:ins w:id="32536" w:author="phuong vu" w:date="2018-11-26T01:42:00Z">
              <w:r w:rsidRPr="00920004">
                <w:rPr>
                  <w:lang w:val="es-ES"/>
                  <w:rPrChange w:id="32537" w:author="phuong vu" w:date="2018-11-30T22:36:00Z">
                    <w:rPr>
                      <w:lang w:val="es-ES"/>
                    </w:rPr>
                  </w:rPrChange>
                </w:rPr>
                <w:lastRenderedPageBreak/>
                <w:t>“</w:t>
              </w:r>
              <w:r w:rsidRPr="00920004">
                <w:rPr>
                  <w:lang w:val="es-ES"/>
                  <w:rPrChange w:id="32538" w:author="phuong vu" w:date="2018-11-30T22:36:00Z">
                    <w:rPr>
                      <w:i/>
                      <w:lang w:val="es-ES"/>
                    </w:rPr>
                  </w:rPrChange>
                </w:rPr>
                <w:t>Nhập vào một số</w:t>
              </w:r>
              <w:r w:rsidRPr="00920004">
                <w:rPr>
                  <w:lang w:val="es-ES"/>
                  <w:rPrChange w:id="32539"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Change w:id="32540"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4131821B" w14:textId="77777777" w:rsidR="00477528" w:rsidRPr="00920004" w:rsidRDefault="00477528" w:rsidP="00C960CE">
            <w:pPr>
              <w:rPr>
                <w:ins w:id="32541" w:author="phuong vu" w:date="2018-11-26T01:42:00Z"/>
                <w:lang w:val="en-US"/>
                <w:rPrChange w:id="32542" w:author="phuong vu" w:date="2018-11-30T22:36:00Z">
                  <w:rPr>
                    <w:ins w:id="32543" w:author="phuong vu" w:date="2018-11-26T01:42:00Z"/>
                    <w:lang w:val="en-US"/>
                  </w:rPr>
                </w:rPrChange>
              </w:rPr>
              <w:pPrChange w:id="32544" w:author="phuong vu" w:date="2018-11-30T22:08:00Z">
                <w:pPr>
                  <w:spacing w:line="276" w:lineRule="auto"/>
                  <w:jc w:val="left"/>
                </w:pPr>
              </w:pPrChange>
            </w:pPr>
            <w:ins w:id="32545" w:author="phuong vu" w:date="2018-11-26T01:42:00Z">
              <w:r w:rsidRPr="00920004">
                <w:rPr>
                  <w:lang w:val="en-US"/>
                  <w:rPrChange w:id="32546" w:author="phuong vu" w:date="2018-11-30T22:36:00Z">
                    <w:rPr>
                      <w:lang w:val="en-US"/>
                    </w:rPr>
                  </w:rPrChange>
                </w:rPr>
                <w:lastRenderedPageBreak/>
                <w:t>Thành công</w:t>
              </w:r>
            </w:ins>
          </w:p>
        </w:tc>
      </w:tr>
      <w:tr w:rsidR="00477528" w:rsidRPr="00920004" w14:paraId="53706824" w14:textId="77777777" w:rsidTr="00AB70EF">
        <w:trPr>
          <w:ins w:id="32547"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548"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2A73D3C2" w14:textId="77777777" w:rsidR="00477528" w:rsidRPr="00920004" w:rsidRDefault="00477528" w:rsidP="00AB70EF">
            <w:pPr>
              <w:jc w:val="center"/>
              <w:rPr>
                <w:ins w:id="32549" w:author="phuong vu" w:date="2018-11-26T01:42:00Z"/>
                <w:lang w:val="es-ES"/>
                <w:rPrChange w:id="32550" w:author="phuong vu" w:date="2018-11-30T22:36:00Z">
                  <w:rPr>
                    <w:ins w:id="32551" w:author="phuong vu" w:date="2018-11-26T01:42:00Z"/>
                    <w:lang w:val="es-ES"/>
                  </w:rPr>
                </w:rPrChange>
              </w:rPr>
              <w:pPrChange w:id="32552" w:author="phuong vu" w:date="2018-11-30T21:31:00Z">
                <w:pPr>
                  <w:spacing w:line="276" w:lineRule="auto"/>
                  <w:jc w:val="center"/>
                </w:pPr>
              </w:pPrChange>
            </w:pPr>
            <w:ins w:id="32553" w:author="phuong vu" w:date="2018-11-26T01:42:00Z">
              <w:r w:rsidRPr="00920004">
                <w:rPr>
                  <w:lang w:val="es-ES"/>
                  <w:rPrChange w:id="32554"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2555"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2808D5AD" w14:textId="597E92F8" w:rsidR="008A01E1" w:rsidRPr="00920004" w:rsidRDefault="008A01E1" w:rsidP="00C960CE">
            <w:pPr>
              <w:rPr>
                <w:ins w:id="32556" w:author="phuong vu" w:date="2018-11-26T01:47:00Z"/>
                <w:lang w:val="es-ES"/>
                <w:rPrChange w:id="32557" w:author="phuong vu" w:date="2018-11-30T22:36:00Z">
                  <w:rPr>
                    <w:ins w:id="32558" w:author="phuong vu" w:date="2018-11-26T01:47:00Z"/>
                    <w:lang w:val="es-ES"/>
                  </w:rPr>
                </w:rPrChange>
              </w:rPr>
              <w:pPrChange w:id="32559" w:author="phuong vu" w:date="2018-11-30T22:08:00Z">
                <w:pPr>
                  <w:spacing w:line="276" w:lineRule="auto"/>
                  <w:jc w:val="left"/>
                </w:pPr>
              </w:pPrChange>
            </w:pPr>
            <w:ins w:id="32560" w:author="phuong vu" w:date="2018-11-26T01:47:00Z">
              <w:r w:rsidRPr="00920004">
                <w:rPr>
                  <w:lang w:val="es-ES"/>
                  <w:rPrChange w:id="32561" w:author="phuong vu" w:date="2018-11-30T22:36:00Z">
                    <w:rPr>
                      <w:lang w:val="es-ES"/>
                    </w:rPr>
                  </w:rPrChange>
                </w:rPr>
                <w:t>Nhập ngày và thời gian.</w:t>
              </w:r>
            </w:ins>
          </w:p>
          <w:p w14:paraId="388F823C" w14:textId="0D66ACAC" w:rsidR="00477528" w:rsidRPr="00920004" w:rsidRDefault="00477528" w:rsidP="00C960CE">
            <w:pPr>
              <w:rPr>
                <w:ins w:id="32562" w:author="phuong vu" w:date="2018-11-26T01:42:00Z"/>
                <w:lang w:val="es-ES"/>
                <w:rPrChange w:id="32563" w:author="phuong vu" w:date="2018-11-30T22:36:00Z">
                  <w:rPr>
                    <w:ins w:id="32564" w:author="phuong vu" w:date="2018-11-26T01:42:00Z"/>
                    <w:lang w:val="es-ES"/>
                  </w:rPr>
                </w:rPrChange>
              </w:rPr>
              <w:pPrChange w:id="32565" w:author="phuong vu" w:date="2018-11-30T22:08:00Z">
                <w:pPr>
                  <w:spacing w:line="276" w:lineRule="auto"/>
                  <w:jc w:val="left"/>
                </w:pPr>
              </w:pPrChange>
            </w:pPr>
            <w:ins w:id="32566" w:author="phuong vu" w:date="2018-11-26T01:42:00Z">
              <w:r w:rsidRPr="00920004">
                <w:rPr>
                  <w:lang w:val="es-ES"/>
                  <w:rPrChange w:id="32567" w:author="phuong vu" w:date="2018-11-30T22:36:00Z">
                    <w:rPr>
                      <w:lang w:val="es-ES"/>
                    </w:rPr>
                  </w:rPrChange>
                </w:rPr>
                <w:t>Số lượng là số</w:t>
              </w:r>
            </w:ins>
            <w:ins w:id="32568" w:author="phuong vu" w:date="2018-11-26T01:51:00Z">
              <w:r w:rsidR="008A01E1" w:rsidRPr="00920004">
                <w:rPr>
                  <w:lang w:val="es-ES"/>
                  <w:rPrChange w:id="32569" w:author="phuong vu" w:date="2018-11-30T22:36:00Z">
                    <w:rPr>
                      <w:lang w:val="es-ES"/>
                    </w:rPr>
                  </w:rPrChange>
                </w:rPr>
                <w:t>.</w:t>
              </w:r>
            </w:ins>
          </w:p>
        </w:tc>
        <w:tc>
          <w:tcPr>
            <w:tcW w:w="1942" w:type="dxa"/>
            <w:tcBorders>
              <w:top w:val="single" w:sz="4" w:space="0" w:color="auto"/>
              <w:left w:val="single" w:sz="4" w:space="0" w:color="auto"/>
              <w:bottom w:val="single" w:sz="4" w:space="0" w:color="auto"/>
              <w:right w:val="single" w:sz="4" w:space="0" w:color="auto"/>
            </w:tcBorders>
            <w:tcPrChange w:id="32570"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483F995" w14:textId="77777777" w:rsidR="00477528" w:rsidRPr="00920004" w:rsidRDefault="00477528" w:rsidP="00C960CE">
            <w:pPr>
              <w:rPr>
                <w:ins w:id="32571" w:author="phuong vu" w:date="2018-11-26T01:42:00Z"/>
                <w:lang w:val="es-ES"/>
                <w:rPrChange w:id="32572" w:author="phuong vu" w:date="2018-11-30T22:36:00Z">
                  <w:rPr>
                    <w:ins w:id="32573" w:author="phuong vu" w:date="2018-11-26T01:42:00Z"/>
                    <w:lang w:val="es-ES"/>
                  </w:rPr>
                </w:rPrChange>
              </w:rPr>
              <w:pPrChange w:id="32574" w:author="phuong vu" w:date="2018-11-30T22:08:00Z">
                <w:pPr>
                  <w:spacing w:line="276" w:lineRule="auto"/>
                  <w:jc w:val="left"/>
                </w:pPr>
              </w:pPrChange>
            </w:pPr>
            <w:ins w:id="32575" w:author="phuong vu" w:date="2018-11-26T01:42:00Z">
              <w:r w:rsidRPr="00920004">
                <w:rPr>
                  <w:lang w:val="es-ES"/>
                  <w:rPrChange w:id="32576" w:author="phuong vu" w:date="2018-11-30T22:36:00Z">
                    <w:rPr>
                      <w:lang w:val="es-ES"/>
                    </w:rPr>
                  </w:rPrChange>
                </w:rPr>
                <w:t>Cập nhật thành công.</w:t>
              </w:r>
            </w:ins>
          </w:p>
          <w:p w14:paraId="060AB567" w14:textId="39F6D5A4" w:rsidR="00477528" w:rsidRPr="00920004" w:rsidRDefault="00477528" w:rsidP="00C960CE">
            <w:pPr>
              <w:rPr>
                <w:ins w:id="32577" w:author="phuong vu" w:date="2018-11-26T01:42:00Z"/>
                <w:lang w:val="es-ES"/>
                <w:rPrChange w:id="32578" w:author="phuong vu" w:date="2018-11-30T22:36:00Z">
                  <w:rPr>
                    <w:ins w:id="32579" w:author="phuong vu" w:date="2018-11-26T01:42:00Z"/>
                    <w:lang w:val="es-ES"/>
                  </w:rPr>
                </w:rPrChange>
              </w:rPr>
              <w:pPrChange w:id="32580" w:author="phuong vu" w:date="2018-11-30T22:08:00Z">
                <w:pPr>
                  <w:spacing w:line="276" w:lineRule="auto"/>
                  <w:jc w:val="left"/>
                </w:pPr>
              </w:pPrChange>
            </w:pPr>
            <w:ins w:id="32581" w:author="phuong vu" w:date="2018-11-26T01:42:00Z">
              <w:r w:rsidRPr="00920004">
                <w:rPr>
                  <w:lang w:val="es-ES"/>
                  <w:rPrChange w:id="32582" w:author="phuong vu" w:date="2018-11-30T22:36:00Z">
                    <w:rPr>
                      <w:lang w:val="es-ES"/>
                    </w:rPr>
                  </w:rPrChange>
                </w:rPr>
                <w:t xml:space="preserve">Hiển thị chi tiết </w:t>
              </w:r>
            </w:ins>
            <w:ins w:id="32583" w:author="phuong vu" w:date="2018-11-26T01:47:00Z">
              <w:r w:rsidR="008A01E1" w:rsidRPr="00920004">
                <w:rPr>
                  <w:lang w:val="es-ES"/>
                  <w:rPrChange w:id="32584" w:author="phuong vu" w:date="2018-11-30T22:36:00Z">
                    <w:rPr>
                      <w:lang w:val="es-ES"/>
                    </w:rPr>
                  </w:rPrChange>
                </w:rPr>
                <w:t>biên nhận</w:t>
              </w:r>
            </w:ins>
            <w:ins w:id="32585" w:author="phuong vu" w:date="2018-11-26T01:42:00Z">
              <w:r w:rsidRPr="00920004">
                <w:rPr>
                  <w:lang w:val="es-ES"/>
                  <w:rPrChange w:id="32586"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Change w:id="32587"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63DDF606" w14:textId="77777777" w:rsidR="00477528" w:rsidRPr="00920004" w:rsidRDefault="00477528" w:rsidP="00C960CE">
            <w:pPr>
              <w:rPr>
                <w:ins w:id="32588" w:author="phuong vu" w:date="2018-11-26T01:42:00Z"/>
                <w:lang w:val="es-ES"/>
                <w:rPrChange w:id="32589" w:author="phuong vu" w:date="2018-11-30T22:36:00Z">
                  <w:rPr>
                    <w:ins w:id="32590" w:author="phuong vu" w:date="2018-11-26T01:42:00Z"/>
                    <w:lang w:val="es-ES"/>
                  </w:rPr>
                </w:rPrChange>
              </w:rPr>
              <w:pPrChange w:id="32591" w:author="phuong vu" w:date="2018-11-30T22:08:00Z">
                <w:pPr>
                  <w:spacing w:line="276" w:lineRule="auto"/>
                  <w:jc w:val="left"/>
                </w:pPr>
              </w:pPrChange>
            </w:pPr>
            <w:ins w:id="32592" w:author="phuong vu" w:date="2018-11-26T01:42:00Z">
              <w:r w:rsidRPr="00920004">
                <w:rPr>
                  <w:lang w:val="es-ES"/>
                  <w:rPrChange w:id="32593" w:author="phuong vu" w:date="2018-11-30T22:36:00Z">
                    <w:rPr>
                      <w:lang w:val="es-ES"/>
                    </w:rPr>
                  </w:rPrChange>
                </w:rPr>
                <w:t>Cập nhật thành công.</w:t>
              </w:r>
            </w:ins>
          </w:p>
          <w:p w14:paraId="55343A91" w14:textId="4E030D42" w:rsidR="00477528" w:rsidRPr="00920004" w:rsidRDefault="00477528" w:rsidP="00C960CE">
            <w:pPr>
              <w:rPr>
                <w:ins w:id="32594" w:author="phuong vu" w:date="2018-11-26T01:42:00Z"/>
                <w:lang w:val="es-ES"/>
                <w:rPrChange w:id="32595" w:author="phuong vu" w:date="2018-11-30T22:36:00Z">
                  <w:rPr>
                    <w:ins w:id="32596" w:author="phuong vu" w:date="2018-11-26T01:42:00Z"/>
                    <w:lang w:val="es-ES"/>
                  </w:rPr>
                </w:rPrChange>
              </w:rPr>
              <w:pPrChange w:id="32597" w:author="phuong vu" w:date="2018-11-30T22:08:00Z">
                <w:pPr>
                  <w:spacing w:line="276" w:lineRule="auto"/>
                  <w:jc w:val="left"/>
                </w:pPr>
              </w:pPrChange>
            </w:pPr>
            <w:ins w:id="32598" w:author="phuong vu" w:date="2018-11-26T01:42:00Z">
              <w:r w:rsidRPr="00920004">
                <w:rPr>
                  <w:lang w:val="es-ES"/>
                  <w:rPrChange w:id="32599" w:author="phuong vu" w:date="2018-11-30T22:36:00Z">
                    <w:rPr>
                      <w:lang w:val="es-ES"/>
                    </w:rPr>
                  </w:rPrChange>
                </w:rPr>
                <w:t xml:space="preserve">Hiển thị chi tiết </w:t>
              </w:r>
            </w:ins>
            <w:ins w:id="32600" w:author="phuong vu" w:date="2018-11-26T01:47:00Z">
              <w:r w:rsidR="008A01E1" w:rsidRPr="00920004">
                <w:rPr>
                  <w:lang w:val="es-ES"/>
                  <w:rPrChange w:id="32601" w:author="phuong vu" w:date="2018-11-30T22:36:00Z">
                    <w:rPr>
                      <w:lang w:val="es-ES"/>
                    </w:rPr>
                  </w:rPrChange>
                </w:rPr>
                <w:t>biên nhận</w:t>
              </w:r>
            </w:ins>
            <w:ins w:id="32602" w:author="phuong vu" w:date="2018-11-26T01:42:00Z">
              <w:r w:rsidRPr="00920004">
                <w:rPr>
                  <w:lang w:val="es-ES"/>
                  <w:rPrChange w:id="32603"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Change w:id="32604"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4FB7A637" w14:textId="77777777" w:rsidR="00477528" w:rsidRPr="00920004" w:rsidRDefault="00477528" w:rsidP="00C960CE">
            <w:pPr>
              <w:rPr>
                <w:ins w:id="32605" w:author="phuong vu" w:date="2018-11-26T01:42:00Z"/>
                <w:lang w:val="es-ES"/>
                <w:rPrChange w:id="32606" w:author="phuong vu" w:date="2018-11-30T22:36:00Z">
                  <w:rPr>
                    <w:ins w:id="32607" w:author="phuong vu" w:date="2018-11-26T01:42:00Z"/>
                    <w:lang w:val="es-ES"/>
                  </w:rPr>
                </w:rPrChange>
              </w:rPr>
              <w:pPrChange w:id="32608" w:author="phuong vu" w:date="2018-11-30T22:08:00Z">
                <w:pPr>
                  <w:spacing w:line="276" w:lineRule="auto"/>
                  <w:jc w:val="left"/>
                </w:pPr>
              </w:pPrChange>
            </w:pPr>
            <w:ins w:id="32609" w:author="phuong vu" w:date="2018-11-26T01:42:00Z">
              <w:r w:rsidRPr="00920004">
                <w:rPr>
                  <w:lang w:val="es-ES"/>
                  <w:rPrChange w:id="32610" w:author="phuong vu" w:date="2018-11-30T22:36:00Z">
                    <w:rPr>
                      <w:lang w:val="es-ES"/>
                    </w:rPr>
                  </w:rPrChange>
                </w:rPr>
                <w:t>Thành công</w:t>
              </w:r>
            </w:ins>
          </w:p>
        </w:tc>
      </w:tr>
      <w:tr w:rsidR="00477528" w:rsidRPr="00920004" w14:paraId="4A2A9E48" w14:textId="77777777" w:rsidTr="00AB70EF">
        <w:trPr>
          <w:ins w:id="32611"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Change w:id="32612" w:author="phuong vu" w:date="2018-11-30T21:31:00Z">
              <w:tcPr>
                <w:tcW w:w="708" w:type="dxa"/>
                <w:tcBorders>
                  <w:top w:val="single" w:sz="4" w:space="0" w:color="auto"/>
                  <w:left w:val="single" w:sz="4" w:space="0" w:color="auto"/>
                  <w:bottom w:val="single" w:sz="4" w:space="0" w:color="auto"/>
                  <w:right w:val="single" w:sz="4" w:space="0" w:color="auto"/>
                </w:tcBorders>
                <w:vAlign w:val="center"/>
              </w:tcPr>
            </w:tcPrChange>
          </w:tcPr>
          <w:p w14:paraId="1A5816F4" w14:textId="77777777" w:rsidR="00477528" w:rsidRPr="00920004" w:rsidRDefault="00477528" w:rsidP="00AB70EF">
            <w:pPr>
              <w:jc w:val="center"/>
              <w:rPr>
                <w:ins w:id="32613" w:author="phuong vu" w:date="2018-11-26T01:42:00Z"/>
                <w:lang w:val="es-ES"/>
                <w:rPrChange w:id="32614" w:author="phuong vu" w:date="2018-11-30T22:36:00Z">
                  <w:rPr>
                    <w:ins w:id="32615" w:author="phuong vu" w:date="2018-11-26T01:42:00Z"/>
                    <w:lang w:val="es-ES"/>
                  </w:rPr>
                </w:rPrChange>
              </w:rPr>
              <w:pPrChange w:id="32616" w:author="phuong vu" w:date="2018-11-30T21:31:00Z">
                <w:pPr>
                  <w:spacing w:line="276" w:lineRule="auto"/>
                  <w:jc w:val="center"/>
                </w:pPr>
              </w:pPrChange>
            </w:pPr>
            <w:ins w:id="32617" w:author="phuong vu" w:date="2018-11-26T01:42:00Z">
              <w:r w:rsidRPr="00920004">
                <w:rPr>
                  <w:lang w:val="es-ES"/>
                  <w:rPrChange w:id="32618" w:author="phuong vu" w:date="2018-11-30T22:36:00Z">
                    <w:rPr>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Change w:id="32619" w:author="phuong vu" w:date="2018-11-30T21:31:00Z">
              <w:tcPr>
                <w:tcW w:w="2676" w:type="dxa"/>
                <w:tcBorders>
                  <w:top w:val="single" w:sz="4" w:space="0" w:color="auto"/>
                  <w:left w:val="single" w:sz="4" w:space="0" w:color="auto"/>
                  <w:bottom w:val="single" w:sz="4" w:space="0" w:color="auto"/>
                  <w:right w:val="single" w:sz="4" w:space="0" w:color="auto"/>
                </w:tcBorders>
              </w:tcPr>
            </w:tcPrChange>
          </w:tcPr>
          <w:p w14:paraId="40755B5E" w14:textId="637C8F92" w:rsidR="00477528" w:rsidRPr="00920004" w:rsidRDefault="00477528" w:rsidP="00C960CE">
            <w:pPr>
              <w:rPr>
                <w:ins w:id="32620" w:author="phuong vu" w:date="2018-11-26T01:42:00Z"/>
                <w:lang w:val="es-ES"/>
                <w:rPrChange w:id="32621" w:author="phuong vu" w:date="2018-11-30T22:36:00Z">
                  <w:rPr>
                    <w:ins w:id="32622" w:author="phuong vu" w:date="2018-11-26T01:42:00Z"/>
                    <w:lang w:val="es-ES"/>
                  </w:rPr>
                </w:rPrChange>
              </w:rPr>
              <w:pPrChange w:id="32623" w:author="phuong vu" w:date="2018-11-30T22:08:00Z">
                <w:pPr>
                  <w:spacing w:line="276" w:lineRule="auto"/>
                  <w:jc w:val="left"/>
                </w:pPr>
              </w:pPrChange>
            </w:pPr>
            <w:ins w:id="32624" w:author="phuong vu" w:date="2018-11-26T01:42:00Z">
              <w:r w:rsidRPr="00920004">
                <w:rPr>
                  <w:lang w:val="es-ES"/>
                  <w:rPrChange w:id="32625" w:author="phuong vu" w:date="2018-11-30T22:36:00Z">
                    <w:rPr>
                      <w:lang w:val="es-ES"/>
                    </w:rPr>
                  </w:rPrChange>
                </w:rPr>
                <w:t xml:space="preserve">Dữ liệu lỗi, kết nối </w:t>
              </w:r>
            </w:ins>
            <w:ins w:id="32626" w:author="phuong vu" w:date="2018-11-30T13:58:00Z">
              <w:r w:rsidR="00184C15" w:rsidRPr="00920004">
                <w:rPr>
                  <w:lang w:val="es-ES"/>
                  <w:rPrChange w:id="32627" w:author="phuong vu" w:date="2018-11-30T22:36:00Z">
                    <w:rPr>
                      <w:lang w:val="es-ES"/>
                    </w:rPr>
                  </w:rPrChange>
                </w:rPr>
                <w:t>máy chủ</w:t>
              </w:r>
            </w:ins>
            <w:ins w:id="32628" w:author="phuong vu" w:date="2018-11-26T01:42:00Z">
              <w:r w:rsidRPr="00920004">
                <w:rPr>
                  <w:lang w:val="es-ES"/>
                  <w:rPrChange w:id="32629"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2630" w:author="phuong vu" w:date="2018-11-30T21:31:00Z">
              <w:tcPr>
                <w:tcW w:w="1942" w:type="dxa"/>
                <w:tcBorders>
                  <w:top w:val="single" w:sz="4" w:space="0" w:color="auto"/>
                  <w:left w:val="single" w:sz="4" w:space="0" w:color="auto"/>
                  <w:bottom w:val="single" w:sz="4" w:space="0" w:color="auto"/>
                  <w:right w:val="single" w:sz="4" w:space="0" w:color="auto"/>
                </w:tcBorders>
              </w:tcPr>
            </w:tcPrChange>
          </w:tcPr>
          <w:p w14:paraId="713EFEFC" w14:textId="77777777" w:rsidR="00477528" w:rsidRPr="00920004" w:rsidRDefault="00477528" w:rsidP="00C960CE">
            <w:pPr>
              <w:rPr>
                <w:ins w:id="32631" w:author="phuong vu" w:date="2018-11-26T01:42:00Z"/>
                <w:lang w:val="es-ES"/>
                <w:rPrChange w:id="32632" w:author="phuong vu" w:date="2018-11-30T22:36:00Z">
                  <w:rPr>
                    <w:ins w:id="32633" w:author="phuong vu" w:date="2018-11-26T01:42:00Z"/>
                    <w:lang w:val="es-ES"/>
                  </w:rPr>
                </w:rPrChange>
              </w:rPr>
              <w:pPrChange w:id="32634" w:author="phuong vu" w:date="2018-11-30T22:08:00Z">
                <w:pPr>
                  <w:spacing w:line="276" w:lineRule="auto"/>
                  <w:jc w:val="left"/>
                </w:pPr>
              </w:pPrChange>
            </w:pPr>
            <w:ins w:id="32635" w:author="phuong vu" w:date="2018-11-26T01:42:00Z">
              <w:r w:rsidRPr="00920004">
                <w:rPr>
                  <w:lang w:val="es-ES"/>
                  <w:rPrChange w:id="32636"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2637" w:author="phuong vu" w:date="2018-11-30T21:31:00Z">
              <w:tcPr>
                <w:tcW w:w="1713" w:type="dxa"/>
                <w:tcBorders>
                  <w:top w:val="single" w:sz="4" w:space="0" w:color="auto"/>
                  <w:left w:val="single" w:sz="4" w:space="0" w:color="auto"/>
                  <w:bottom w:val="single" w:sz="4" w:space="0" w:color="auto"/>
                  <w:right w:val="single" w:sz="4" w:space="0" w:color="auto"/>
                </w:tcBorders>
              </w:tcPr>
            </w:tcPrChange>
          </w:tcPr>
          <w:p w14:paraId="18C90196" w14:textId="77777777" w:rsidR="00477528" w:rsidRPr="00920004" w:rsidRDefault="00477528" w:rsidP="00C960CE">
            <w:pPr>
              <w:rPr>
                <w:ins w:id="32638" w:author="phuong vu" w:date="2018-11-26T01:42:00Z"/>
                <w:lang w:val="es-ES"/>
                <w:rPrChange w:id="32639" w:author="phuong vu" w:date="2018-11-30T22:36:00Z">
                  <w:rPr>
                    <w:ins w:id="32640" w:author="phuong vu" w:date="2018-11-26T01:42:00Z"/>
                    <w:lang w:val="es-ES"/>
                  </w:rPr>
                </w:rPrChange>
              </w:rPr>
              <w:pPrChange w:id="32641" w:author="phuong vu" w:date="2018-11-30T22:08:00Z">
                <w:pPr>
                  <w:spacing w:line="276" w:lineRule="auto"/>
                  <w:jc w:val="left"/>
                </w:pPr>
              </w:pPrChange>
            </w:pPr>
            <w:ins w:id="32642" w:author="phuong vu" w:date="2018-11-26T01:42:00Z">
              <w:r w:rsidRPr="00920004">
                <w:rPr>
                  <w:lang w:val="es-ES"/>
                  <w:rPrChange w:id="32643"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2644" w:author="phuong vu" w:date="2018-11-30T21:31:00Z">
              <w:tcPr>
                <w:tcW w:w="1738" w:type="dxa"/>
                <w:tcBorders>
                  <w:top w:val="single" w:sz="4" w:space="0" w:color="auto"/>
                  <w:left w:val="single" w:sz="4" w:space="0" w:color="auto"/>
                  <w:bottom w:val="single" w:sz="4" w:space="0" w:color="auto"/>
                  <w:right w:val="single" w:sz="4" w:space="0" w:color="auto"/>
                </w:tcBorders>
              </w:tcPr>
            </w:tcPrChange>
          </w:tcPr>
          <w:p w14:paraId="724E8AAA" w14:textId="77777777" w:rsidR="00477528" w:rsidRPr="00920004" w:rsidRDefault="00477528" w:rsidP="00C960CE">
            <w:pPr>
              <w:rPr>
                <w:ins w:id="32645" w:author="phuong vu" w:date="2018-11-26T01:42:00Z"/>
                <w:lang w:val="es-ES"/>
                <w:rPrChange w:id="32646" w:author="phuong vu" w:date="2018-11-30T22:36:00Z">
                  <w:rPr>
                    <w:ins w:id="32647" w:author="phuong vu" w:date="2018-11-26T01:42:00Z"/>
                    <w:lang w:val="es-ES"/>
                  </w:rPr>
                </w:rPrChange>
              </w:rPr>
              <w:pPrChange w:id="32648" w:author="phuong vu" w:date="2018-11-30T22:08:00Z">
                <w:pPr>
                  <w:keepNext/>
                  <w:spacing w:line="276" w:lineRule="auto"/>
                  <w:jc w:val="left"/>
                </w:pPr>
              </w:pPrChange>
            </w:pPr>
            <w:ins w:id="32649" w:author="phuong vu" w:date="2018-11-26T01:42:00Z">
              <w:r w:rsidRPr="00920004">
                <w:rPr>
                  <w:lang w:val="es-ES"/>
                  <w:rPrChange w:id="32650" w:author="phuong vu" w:date="2018-11-30T22:36:00Z">
                    <w:rPr>
                      <w:lang w:val="es-ES"/>
                    </w:rPr>
                  </w:rPrChange>
                </w:rPr>
                <w:t>Thành công</w:t>
              </w:r>
            </w:ins>
          </w:p>
        </w:tc>
      </w:tr>
    </w:tbl>
    <w:p w14:paraId="6759B276" w14:textId="68BB2DDC" w:rsidR="00477528" w:rsidRPr="00920004" w:rsidRDefault="00B81AB4" w:rsidP="00A17FA5">
      <w:pPr>
        <w:pStyle w:val="Caption"/>
        <w:rPr>
          <w:ins w:id="32651" w:author="phuong vu" w:date="2018-11-23T10:02:00Z"/>
          <w:rPrChange w:id="32652" w:author="phuong vu" w:date="2018-11-30T22:36:00Z">
            <w:rPr>
              <w:ins w:id="32653" w:author="phuong vu" w:date="2018-11-23T10:02:00Z"/>
            </w:rPr>
          </w:rPrChange>
        </w:rPr>
        <w:pPrChange w:id="32654" w:author="phuong vu" w:date="2018-11-30T22:42:00Z">
          <w:pPr>
            <w:pStyle w:val="Heading3"/>
          </w:pPr>
        </w:pPrChange>
      </w:pPr>
      <w:bookmarkStart w:id="32655" w:name="_Toc531381647"/>
      <w:ins w:id="32656" w:author="phuong vu" w:date="2018-11-26T01:53:00Z">
        <w:r w:rsidRPr="00920004">
          <w:rPr>
            <w:rPrChange w:id="32657" w:author="phuong vu" w:date="2018-11-30T22:36:00Z">
              <w:rPr/>
            </w:rPrChange>
          </w:rPr>
          <w:t xml:space="preserve">Bảng </w:t>
        </w:r>
      </w:ins>
      <w:ins w:id="32658" w:author="phuong vu" w:date="2018-11-30T14:54:00Z">
        <w:r w:rsidR="00D632EE" w:rsidRPr="00920004">
          <w:rPr>
            <w:rPrChange w:id="32659" w:author="phuong vu" w:date="2018-11-30T22:36:00Z">
              <w:rPr/>
            </w:rPrChange>
          </w:rPr>
          <w:fldChar w:fldCharType="begin"/>
        </w:r>
        <w:r w:rsidR="00D632EE" w:rsidRPr="00920004">
          <w:rPr>
            <w:rPrChange w:id="32660" w:author="phuong vu" w:date="2018-11-30T22:36:00Z">
              <w:rPr/>
            </w:rPrChange>
          </w:rPr>
          <w:instrText xml:space="preserve"> STYLEREF 1 \s </w:instrText>
        </w:r>
      </w:ins>
      <w:r w:rsidR="00D632EE" w:rsidRPr="00920004">
        <w:rPr>
          <w:rPrChange w:id="32661" w:author="phuong vu" w:date="2018-11-30T22:36:00Z">
            <w:rPr/>
          </w:rPrChange>
        </w:rPr>
        <w:fldChar w:fldCharType="separate"/>
      </w:r>
      <w:r w:rsidR="00B5490C">
        <w:rPr>
          <w:noProof/>
        </w:rPr>
        <w:t>4</w:t>
      </w:r>
      <w:ins w:id="32662" w:author="phuong vu" w:date="2018-11-30T14:54:00Z">
        <w:r w:rsidR="00D632EE" w:rsidRPr="00920004">
          <w:rPr>
            <w:rPrChange w:id="32663" w:author="phuong vu" w:date="2018-11-30T22:36:00Z">
              <w:rPr/>
            </w:rPrChange>
          </w:rPr>
          <w:fldChar w:fldCharType="end"/>
        </w:r>
        <w:r w:rsidR="00D632EE" w:rsidRPr="00920004">
          <w:rPr>
            <w:rPrChange w:id="32664" w:author="phuong vu" w:date="2018-11-30T22:36:00Z">
              <w:rPr/>
            </w:rPrChange>
          </w:rPr>
          <w:t>.</w:t>
        </w:r>
        <w:r w:rsidR="00D632EE" w:rsidRPr="00920004">
          <w:rPr>
            <w:rPrChange w:id="32665" w:author="phuong vu" w:date="2018-11-30T22:36:00Z">
              <w:rPr/>
            </w:rPrChange>
          </w:rPr>
          <w:fldChar w:fldCharType="begin"/>
        </w:r>
        <w:r w:rsidR="00D632EE" w:rsidRPr="00920004">
          <w:rPr>
            <w:rPrChange w:id="32666" w:author="phuong vu" w:date="2018-11-30T22:36:00Z">
              <w:rPr/>
            </w:rPrChange>
          </w:rPr>
          <w:instrText xml:space="preserve"> SEQ Bảng \* ARABIC \s 1 </w:instrText>
        </w:r>
      </w:ins>
      <w:r w:rsidR="00D632EE" w:rsidRPr="00920004">
        <w:rPr>
          <w:rPrChange w:id="32667" w:author="phuong vu" w:date="2018-11-30T22:36:00Z">
            <w:rPr/>
          </w:rPrChange>
        </w:rPr>
        <w:fldChar w:fldCharType="separate"/>
      </w:r>
      <w:ins w:id="32668" w:author="phuong vu" w:date="2018-11-30T22:44:00Z">
        <w:r w:rsidR="00B5490C">
          <w:rPr>
            <w:noProof/>
          </w:rPr>
          <w:t>10</w:t>
        </w:r>
      </w:ins>
      <w:ins w:id="32669" w:author="phuong vu" w:date="2018-11-30T14:54:00Z">
        <w:r w:rsidR="00D632EE" w:rsidRPr="00920004">
          <w:rPr>
            <w:rPrChange w:id="32670" w:author="phuong vu" w:date="2018-11-30T22:36:00Z">
              <w:rPr/>
            </w:rPrChange>
          </w:rPr>
          <w:fldChar w:fldCharType="end"/>
        </w:r>
      </w:ins>
      <w:ins w:id="32671" w:author="phuong vu" w:date="2018-11-26T01:53:00Z">
        <w:r w:rsidRPr="00920004">
          <w:rPr>
            <w:rPrChange w:id="32672" w:author="phuong vu" w:date="2018-11-30T22:36:00Z">
              <w:rPr/>
            </w:rPrChange>
          </w:rPr>
          <w:t xml:space="preserve"> Kiểm thử chức năng cập nhật biên nhận</w:t>
        </w:r>
      </w:ins>
      <w:bookmarkEnd w:id="32655"/>
    </w:p>
    <w:p w14:paraId="1D9E6C81" w14:textId="50D22D4F" w:rsidR="00287281" w:rsidRPr="00920004" w:rsidRDefault="00287281" w:rsidP="00D72BF9">
      <w:pPr>
        <w:pStyle w:val="Heading3"/>
        <w:rPr>
          <w:ins w:id="32673" w:author="phuong vu" w:date="2018-11-23T10:14:00Z"/>
          <w:rPrChange w:id="32674" w:author="phuong vu" w:date="2018-11-30T22:36:00Z">
            <w:rPr>
              <w:ins w:id="32675" w:author="phuong vu" w:date="2018-11-23T10:14:00Z"/>
            </w:rPr>
          </w:rPrChange>
        </w:rPr>
        <w:pPrChange w:id="32676" w:author="phuong vu" w:date="2018-11-30T22:22:00Z">
          <w:pPr>
            <w:pStyle w:val="Heading3"/>
          </w:pPr>
        </w:pPrChange>
      </w:pPr>
      <w:bookmarkStart w:id="32677" w:name="_Toc531381550"/>
      <w:ins w:id="32678" w:author="phuong vu" w:date="2018-11-23T10:02:00Z">
        <w:r w:rsidRPr="00920004">
          <w:rPr>
            <w:rPrChange w:id="32679" w:author="phuong vu" w:date="2018-11-30T22:36:00Z">
              <w:rPr/>
            </w:rPrChange>
          </w:rPr>
          <w:t>Quản lí phân công xử lí đơn hàng</w:t>
        </w:r>
      </w:ins>
      <w:bookmarkEnd w:id="32677"/>
    </w:p>
    <w:p w14:paraId="37FA0E72" w14:textId="77777777" w:rsidR="005F0591" w:rsidRPr="00920004" w:rsidRDefault="005F0591" w:rsidP="00AB70EF">
      <w:pPr>
        <w:ind w:left="720"/>
        <w:rPr>
          <w:ins w:id="32680" w:author="phuong vu" w:date="2018-11-26T01:55:00Z"/>
          <w:lang w:val="en-US"/>
          <w:rPrChange w:id="32681" w:author="phuong vu" w:date="2018-11-30T22:36:00Z">
            <w:rPr>
              <w:ins w:id="32682" w:author="phuong vu" w:date="2018-11-26T01:55:00Z"/>
              <w:lang w:val="en-US"/>
            </w:rPr>
          </w:rPrChange>
        </w:rPr>
        <w:pPrChange w:id="32683" w:author="phuong vu" w:date="2018-11-30T21:31:00Z">
          <w:pPr>
            <w:spacing w:line="276" w:lineRule="auto"/>
          </w:pPr>
        </w:pPrChange>
      </w:pPr>
      <w:ins w:id="32684" w:author="phuong vu" w:date="2018-11-26T01:55:00Z">
        <w:r w:rsidRPr="00920004">
          <w:rPr>
            <w:b/>
            <w:lang w:val="en-US"/>
            <w:rPrChange w:id="32685" w:author="phuong vu" w:date="2018-11-30T22:36:00Z">
              <w:rPr>
                <w:b/>
                <w:lang w:val="en-US"/>
              </w:rPr>
            </w:rPrChange>
          </w:rPr>
          <w:t>Mục đích:</w:t>
        </w:r>
        <w:r w:rsidRPr="00920004">
          <w:rPr>
            <w:lang w:val="en-US"/>
            <w:rPrChange w:id="32686" w:author="phuong vu" w:date="2018-11-30T22:36:00Z">
              <w:rPr>
                <w:lang w:val="en-US"/>
              </w:rPr>
            </w:rPrChange>
          </w:rPr>
          <w:t xml:space="preserve"> Tìm ra lỗi về thông báo khi thực hiện hoàn tất xử lí, lỗi chuyển trang, hiển thị dữ liệu không đúng với mục đích.</w:t>
        </w:r>
      </w:ins>
    </w:p>
    <w:p w14:paraId="0F090BB3" w14:textId="4539512A" w:rsidR="005F0591" w:rsidRPr="00920004" w:rsidRDefault="005F0591" w:rsidP="00AB70EF">
      <w:pPr>
        <w:ind w:left="720"/>
        <w:rPr>
          <w:ins w:id="32687" w:author="phuong vu" w:date="2018-11-26T01:55:00Z"/>
          <w:lang w:val="en-US"/>
          <w:rPrChange w:id="32688" w:author="phuong vu" w:date="2018-11-30T22:36:00Z">
            <w:rPr>
              <w:ins w:id="32689" w:author="phuong vu" w:date="2018-11-26T01:55:00Z"/>
              <w:lang w:val="en-US"/>
            </w:rPr>
          </w:rPrChange>
        </w:rPr>
        <w:pPrChange w:id="32690" w:author="phuong vu" w:date="2018-11-30T21:31:00Z">
          <w:pPr>
            <w:spacing w:line="276" w:lineRule="auto"/>
          </w:pPr>
        </w:pPrChange>
      </w:pPr>
      <w:ins w:id="32691" w:author="phuong vu" w:date="2018-11-26T01:55:00Z">
        <w:r w:rsidRPr="00920004">
          <w:rPr>
            <w:b/>
            <w:lang w:val="en-US"/>
            <w:rPrChange w:id="32692" w:author="phuong vu" w:date="2018-11-30T22:36:00Z">
              <w:rPr>
                <w:b/>
                <w:lang w:val="en-US"/>
              </w:rPr>
            </w:rPrChange>
          </w:rPr>
          <w:t>Tiền điều kiện:</w:t>
        </w:r>
        <w:r w:rsidRPr="00920004">
          <w:rPr>
            <w:lang w:val="en-US"/>
            <w:rPrChange w:id="32693" w:author="phuong vu" w:date="2018-11-30T22:36:00Z">
              <w:rPr>
                <w:lang w:val="en-US"/>
              </w:rPr>
            </w:rPrChange>
          </w:rPr>
          <w:t xml:space="preserve"> Đăng nhập thành công vào trang quản lí dành cho nhân viên chi nhánh với chức vụ nhân viên </w:t>
        </w:r>
      </w:ins>
      <w:ins w:id="32694" w:author="phuong vu" w:date="2018-11-26T01:56:00Z">
        <w:r w:rsidRPr="00920004">
          <w:rPr>
            <w:lang w:val="en-US"/>
            <w:rPrChange w:id="32695" w:author="phuong vu" w:date="2018-11-30T22:36:00Z">
              <w:rPr>
                <w:lang w:val="en-US"/>
              </w:rPr>
            </w:rPrChange>
          </w:rPr>
          <w:t xml:space="preserve">quản lí đơn hàng </w:t>
        </w:r>
      </w:ins>
      <w:ins w:id="32696" w:author="phuong vu" w:date="2018-11-26T02:07:00Z">
        <w:r w:rsidR="00404CBA" w:rsidRPr="00920004">
          <w:rPr>
            <w:lang w:val="en-US"/>
            <w:rPrChange w:id="32697" w:author="phuong vu" w:date="2018-11-30T22:36:00Z">
              <w:rPr>
                <w:lang w:val="en-US"/>
              </w:rPr>
            </w:rPrChange>
          </w:rPr>
          <w:t>hoặc</w:t>
        </w:r>
      </w:ins>
      <w:ins w:id="32698" w:author="phuong vu" w:date="2018-11-26T01:56:00Z">
        <w:r w:rsidRPr="00920004">
          <w:rPr>
            <w:lang w:val="en-US"/>
            <w:rPrChange w:id="32699" w:author="phuong vu" w:date="2018-11-30T22:36:00Z">
              <w:rPr>
                <w:lang w:val="en-US"/>
              </w:rPr>
            </w:rPrChange>
          </w:rPr>
          <w:t xml:space="preserve"> nhân viên xử lí đơn hàng.</w:t>
        </w:r>
      </w:ins>
    </w:p>
    <w:p w14:paraId="69129529" w14:textId="2B80B3E5" w:rsidR="005F0591" w:rsidRPr="00920004" w:rsidRDefault="005F0591" w:rsidP="00AB70EF">
      <w:pPr>
        <w:ind w:left="720"/>
        <w:rPr>
          <w:ins w:id="32700" w:author="phuong vu" w:date="2018-11-26T01:56:00Z"/>
          <w:b/>
          <w:lang w:val="en-US"/>
          <w:rPrChange w:id="32701" w:author="phuong vu" w:date="2018-11-30T22:36:00Z">
            <w:rPr>
              <w:ins w:id="32702" w:author="phuong vu" w:date="2018-11-26T01:56:00Z"/>
              <w:b/>
              <w:lang w:val="en-US"/>
            </w:rPr>
          </w:rPrChange>
        </w:rPr>
        <w:pPrChange w:id="32703" w:author="phuong vu" w:date="2018-11-30T21:31:00Z">
          <w:pPr>
            <w:spacing w:line="276" w:lineRule="auto"/>
          </w:pPr>
        </w:pPrChange>
      </w:pPr>
      <w:ins w:id="32704" w:author="phuong vu" w:date="2018-11-26T01:55:00Z">
        <w:r w:rsidRPr="00920004">
          <w:rPr>
            <w:b/>
            <w:lang w:val="en-US"/>
            <w:rPrChange w:id="32705" w:author="phuong vu" w:date="2018-11-30T22:36:00Z">
              <w:rPr>
                <w:b/>
                <w:lang w:val="en-US"/>
              </w:rPr>
            </w:rPrChange>
          </w:rPr>
          <w:t>Mô tả:</w:t>
        </w:r>
      </w:ins>
    </w:p>
    <w:p w14:paraId="038212DD" w14:textId="752E287E" w:rsidR="005F0591" w:rsidRPr="00920004" w:rsidRDefault="005F0591" w:rsidP="00AB70EF">
      <w:pPr>
        <w:ind w:left="720" w:firstLine="720"/>
        <w:rPr>
          <w:ins w:id="32706" w:author="phuong vu" w:date="2018-11-26T01:55:00Z"/>
          <w:b/>
          <w:lang w:val="en-US"/>
          <w:rPrChange w:id="32707" w:author="phuong vu" w:date="2018-11-30T22:36:00Z">
            <w:rPr>
              <w:ins w:id="32708" w:author="phuong vu" w:date="2018-11-26T01:55:00Z"/>
              <w:b/>
              <w:lang w:val="en-US"/>
            </w:rPr>
          </w:rPrChange>
        </w:rPr>
        <w:pPrChange w:id="32709" w:author="phuong vu" w:date="2018-11-30T21:31:00Z">
          <w:pPr>
            <w:spacing w:line="276" w:lineRule="auto"/>
          </w:pPr>
        </w:pPrChange>
      </w:pPr>
      <w:ins w:id="32710" w:author="phuong vu" w:date="2018-11-26T01:57:00Z">
        <w:r w:rsidRPr="00920004">
          <w:rPr>
            <w:b/>
            <w:lang w:val="en-US"/>
            <w:rPrChange w:id="32711" w:author="phuong vu" w:date="2018-11-30T22:36:00Z">
              <w:rPr>
                <w:b/>
                <w:lang w:val="en-US"/>
              </w:rPr>
            </w:rPrChange>
          </w:rPr>
          <w:t>Trường hợp 1:</w:t>
        </w:r>
      </w:ins>
    </w:p>
    <w:p w14:paraId="08F13C82" w14:textId="77777777" w:rsidR="005F0591" w:rsidRPr="00920004" w:rsidRDefault="005F0591" w:rsidP="00AB70EF">
      <w:pPr>
        <w:ind w:left="1440"/>
        <w:rPr>
          <w:ins w:id="32712" w:author="phuong vu" w:date="2018-11-26T01:55:00Z"/>
          <w:lang w:val="en-US"/>
          <w:rPrChange w:id="32713" w:author="phuong vu" w:date="2018-11-30T22:36:00Z">
            <w:rPr>
              <w:ins w:id="32714" w:author="phuong vu" w:date="2018-11-26T01:55:00Z"/>
              <w:lang w:val="en-US"/>
            </w:rPr>
          </w:rPrChange>
        </w:rPr>
        <w:pPrChange w:id="32715" w:author="phuong vu" w:date="2018-11-30T21:32:00Z">
          <w:pPr>
            <w:spacing w:line="276" w:lineRule="auto"/>
          </w:pPr>
        </w:pPrChange>
      </w:pPr>
      <w:ins w:id="32716" w:author="phuong vu" w:date="2018-11-26T01:55:00Z">
        <w:r w:rsidRPr="00920004">
          <w:rPr>
            <w:b/>
            <w:lang w:val="en-US"/>
            <w:rPrChange w:id="32717" w:author="phuong vu" w:date="2018-11-30T22:36:00Z">
              <w:rPr>
                <w:b/>
                <w:lang w:val="en-US"/>
              </w:rPr>
            </w:rPrChange>
          </w:rPr>
          <w:t xml:space="preserve">- </w:t>
        </w:r>
        <w:r w:rsidRPr="00920004">
          <w:rPr>
            <w:lang w:val="en-US"/>
            <w:rPrChange w:id="32718" w:author="phuong vu" w:date="2018-11-30T22:36:00Z">
              <w:rPr>
                <w:lang w:val="en-US"/>
              </w:rPr>
            </w:rPrChange>
          </w:rPr>
          <w:t>Bước 1: Mở trang web tại địa chỉ: localhost:3000.</w:t>
        </w:r>
      </w:ins>
    </w:p>
    <w:p w14:paraId="29AB0F4F" w14:textId="77777777" w:rsidR="005F0591" w:rsidRPr="00920004" w:rsidRDefault="005F0591" w:rsidP="00AB70EF">
      <w:pPr>
        <w:ind w:left="1440"/>
        <w:rPr>
          <w:ins w:id="32719" w:author="phuong vu" w:date="2018-11-26T01:55:00Z"/>
          <w:lang w:val="en-US"/>
          <w:rPrChange w:id="32720" w:author="phuong vu" w:date="2018-11-30T22:36:00Z">
            <w:rPr>
              <w:ins w:id="32721" w:author="phuong vu" w:date="2018-11-26T01:55:00Z"/>
              <w:lang w:val="en-US"/>
            </w:rPr>
          </w:rPrChange>
        </w:rPr>
        <w:pPrChange w:id="32722" w:author="phuong vu" w:date="2018-11-30T21:32:00Z">
          <w:pPr>
            <w:spacing w:line="276" w:lineRule="auto"/>
          </w:pPr>
        </w:pPrChange>
      </w:pPr>
      <w:ins w:id="32723" w:author="phuong vu" w:date="2018-11-26T01:55:00Z">
        <w:r w:rsidRPr="00920004">
          <w:rPr>
            <w:lang w:val="en-US"/>
            <w:rPrChange w:id="32724" w:author="phuong vu" w:date="2018-11-30T22:36:00Z">
              <w:rPr>
                <w:lang w:val="en-US"/>
              </w:rPr>
            </w:rPrChange>
          </w:rPr>
          <w:t>- Bước 2: Đăng nhập thành công vào hệ thống.</w:t>
        </w:r>
      </w:ins>
    </w:p>
    <w:p w14:paraId="4E1A0822" w14:textId="13DA1AB3" w:rsidR="005F0591" w:rsidRPr="00920004" w:rsidRDefault="005F0591" w:rsidP="00AB70EF">
      <w:pPr>
        <w:ind w:left="1440"/>
        <w:rPr>
          <w:ins w:id="32725" w:author="phuong vu" w:date="2018-11-26T01:56:00Z"/>
          <w:lang w:val="en-US"/>
          <w:rPrChange w:id="32726" w:author="phuong vu" w:date="2018-11-30T22:36:00Z">
            <w:rPr>
              <w:ins w:id="32727" w:author="phuong vu" w:date="2018-11-26T01:56:00Z"/>
              <w:lang w:val="en-US"/>
            </w:rPr>
          </w:rPrChange>
        </w:rPr>
        <w:pPrChange w:id="32728" w:author="phuong vu" w:date="2018-11-30T21:32:00Z">
          <w:pPr>
            <w:spacing w:line="276" w:lineRule="auto"/>
          </w:pPr>
        </w:pPrChange>
      </w:pPr>
      <w:ins w:id="32729" w:author="phuong vu" w:date="2018-11-26T01:55:00Z">
        <w:r w:rsidRPr="00920004">
          <w:rPr>
            <w:lang w:val="en-US"/>
            <w:rPrChange w:id="32730" w:author="phuong vu" w:date="2018-11-30T22:36:00Z">
              <w:rPr>
                <w:lang w:val="en-US"/>
              </w:rPr>
            </w:rPrChange>
          </w:rPr>
          <w:t>- Bước 3: Chọn chức năng “</w:t>
        </w:r>
        <w:r w:rsidRPr="00920004">
          <w:rPr>
            <w:lang w:val="en-US"/>
            <w:rPrChange w:id="32731" w:author="phuong vu" w:date="2018-11-30T22:36:00Z">
              <w:rPr>
                <w:i/>
                <w:lang w:val="en-US"/>
              </w:rPr>
            </w:rPrChange>
          </w:rPr>
          <w:t>Phân công đơn hàng</w:t>
        </w:r>
        <w:r w:rsidRPr="00920004">
          <w:rPr>
            <w:lang w:val="en-US"/>
            <w:rPrChange w:id="32732" w:author="phuong vu" w:date="2018-11-30T22:36:00Z">
              <w:rPr>
                <w:lang w:val="en-US"/>
              </w:rPr>
            </w:rPrChange>
          </w:rPr>
          <w:t>”.</w:t>
        </w:r>
      </w:ins>
    </w:p>
    <w:p w14:paraId="313EF7FB" w14:textId="06D471D9" w:rsidR="005F0591" w:rsidRPr="00920004" w:rsidRDefault="005F0591" w:rsidP="00AB70EF">
      <w:pPr>
        <w:ind w:left="1440"/>
        <w:rPr>
          <w:ins w:id="32733" w:author="phuong vu" w:date="2018-11-26T01:57:00Z"/>
          <w:lang w:val="en-US"/>
          <w:rPrChange w:id="32734" w:author="phuong vu" w:date="2018-11-30T22:36:00Z">
            <w:rPr>
              <w:ins w:id="32735" w:author="phuong vu" w:date="2018-11-26T01:57:00Z"/>
              <w:lang w:val="en-US"/>
            </w:rPr>
          </w:rPrChange>
        </w:rPr>
        <w:pPrChange w:id="32736" w:author="phuong vu" w:date="2018-11-30T21:32:00Z">
          <w:pPr>
            <w:spacing w:line="276" w:lineRule="auto"/>
          </w:pPr>
        </w:pPrChange>
      </w:pPr>
      <w:ins w:id="32737" w:author="phuong vu" w:date="2018-11-26T01:56:00Z">
        <w:r w:rsidRPr="00920004">
          <w:rPr>
            <w:lang w:val="en-US"/>
            <w:rPrChange w:id="32738" w:author="phuong vu" w:date="2018-11-30T22:36:00Z">
              <w:rPr>
                <w:lang w:val="en-US"/>
              </w:rPr>
            </w:rPrChange>
          </w:rPr>
          <w:t>- Bước 4: Chọn chức năng “Phân công lại”.</w:t>
        </w:r>
      </w:ins>
    </w:p>
    <w:p w14:paraId="50FA89A0" w14:textId="7DB7040F" w:rsidR="005F0591" w:rsidRPr="00920004" w:rsidRDefault="005F0591" w:rsidP="00AB70EF">
      <w:pPr>
        <w:ind w:left="1440"/>
        <w:rPr>
          <w:ins w:id="32739" w:author="phuong vu" w:date="2018-11-26T01:57:00Z"/>
          <w:b/>
          <w:lang w:val="en-US"/>
          <w:rPrChange w:id="32740" w:author="phuong vu" w:date="2018-11-30T22:36:00Z">
            <w:rPr>
              <w:ins w:id="32741" w:author="phuong vu" w:date="2018-11-26T01:57:00Z"/>
              <w:b/>
              <w:lang w:val="en-US"/>
            </w:rPr>
          </w:rPrChange>
        </w:rPr>
        <w:pPrChange w:id="32742" w:author="phuong vu" w:date="2018-11-30T21:32:00Z">
          <w:pPr>
            <w:spacing w:line="276" w:lineRule="auto"/>
          </w:pPr>
        </w:pPrChange>
      </w:pPr>
      <w:ins w:id="32743" w:author="phuong vu" w:date="2018-11-26T01:57:00Z">
        <w:r w:rsidRPr="00920004">
          <w:rPr>
            <w:b/>
            <w:lang w:val="en-US"/>
            <w:rPrChange w:id="32744" w:author="phuong vu" w:date="2018-11-30T22:36:00Z">
              <w:rPr>
                <w:b/>
                <w:lang w:val="en-US"/>
              </w:rPr>
            </w:rPrChange>
          </w:rPr>
          <w:t>Trường hợp 2:</w:t>
        </w:r>
      </w:ins>
    </w:p>
    <w:p w14:paraId="367EA195" w14:textId="77777777" w:rsidR="005F0591" w:rsidRPr="00920004" w:rsidRDefault="005F0591" w:rsidP="00AB70EF">
      <w:pPr>
        <w:ind w:left="1440"/>
        <w:rPr>
          <w:ins w:id="32745" w:author="phuong vu" w:date="2018-11-26T01:57:00Z"/>
          <w:lang w:val="en-US"/>
          <w:rPrChange w:id="32746" w:author="phuong vu" w:date="2018-11-30T22:36:00Z">
            <w:rPr>
              <w:ins w:id="32747" w:author="phuong vu" w:date="2018-11-26T01:57:00Z"/>
              <w:lang w:val="en-US"/>
            </w:rPr>
          </w:rPrChange>
        </w:rPr>
        <w:pPrChange w:id="32748" w:author="phuong vu" w:date="2018-11-30T21:32:00Z">
          <w:pPr>
            <w:spacing w:line="276" w:lineRule="auto"/>
          </w:pPr>
        </w:pPrChange>
      </w:pPr>
      <w:ins w:id="32749" w:author="phuong vu" w:date="2018-11-26T01:57:00Z">
        <w:r w:rsidRPr="00920004">
          <w:rPr>
            <w:b/>
            <w:lang w:val="en-US"/>
            <w:rPrChange w:id="32750" w:author="phuong vu" w:date="2018-11-30T22:36:00Z">
              <w:rPr>
                <w:b/>
                <w:lang w:val="en-US"/>
              </w:rPr>
            </w:rPrChange>
          </w:rPr>
          <w:t xml:space="preserve">- </w:t>
        </w:r>
        <w:r w:rsidRPr="00920004">
          <w:rPr>
            <w:lang w:val="en-US"/>
            <w:rPrChange w:id="32751" w:author="phuong vu" w:date="2018-11-30T22:36:00Z">
              <w:rPr>
                <w:lang w:val="en-US"/>
              </w:rPr>
            </w:rPrChange>
          </w:rPr>
          <w:t>Bước 1: Mở trang web tại địa chỉ: localhost:3000.</w:t>
        </w:r>
      </w:ins>
    </w:p>
    <w:p w14:paraId="33099E88" w14:textId="77777777" w:rsidR="005F0591" w:rsidRPr="00920004" w:rsidRDefault="005F0591" w:rsidP="00AB70EF">
      <w:pPr>
        <w:ind w:left="1440"/>
        <w:rPr>
          <w:ins w:id="32752" w:author="phuong vu" w:date="2018-11-26T01:57:00Z"/>
          <w:lang w:val="en-US"/>
          <w:rPrChange w:id="32753" w:author="phuong vu" w:date="2018-11-30T22:36:00Z">
            <w:rPr>
              <w:ins w:id="32754" w:author="phuong vu" w:date="2018-11-26T01:57:00Z"/>
              <w:lang w:val="en-US"/>
            </w:rPr>
          </w:rPrChange>
        </w:rPr>
        <w:pPrChange w:id="32755" w:author="phuong vu" w:date="2018-11-30T21:32:00Z">
          <w:pPr>
            <w:spacing w:line="276" w:lineRule="auto"/>
          </w:pPr>
        </w:pPrChange>
      </w:pPr>
      <w:ins w:id="32756" w:author="phuong vu" w:date="2018-11-26T01:57:00Z">
        <w:r w:rsidRPr="00920004">
          <w:rPr>
            <w:lang w:val="en-US"/>
            <w:rPrChange w:id="32757" w:author="phuong vu" w:date="2018-11-30T22:36:00Z">
              <w:rPr>
                <w:lang w:val="en-US"/>
              </w:rPr>
            </w:rPrChange>
          </w:rPr>
          <w:t>- Bước 2: Đăng nhập thành công vào hệ thống.</w:t>
        </w:r>
      </w:ins>
    </w:p>
    <w:p w14:paraId="1313933D" w14:textId="3DB41FF7" w:rsidR="005F0591" w:rsidRPr="00920004" w:rsidRDefault="005F0591" w:rsidP="00AB70EF">
      <w:pPr>
        <w:ind w:left="1440"/>
        <w:rPr>
          <w:ins w:id="32758" w:author="phuong vu" w:date="2018-11-26T01:57:00Z"/>
          <w:lang w:val="en-US"/>
          <w:rPrChange w:id="32759" w:author="phuong vu" w:date="2018-11-30T22:36:00Z">
            <w:rPr>
              <w:ins w:id="32760" w:author="phuong vu" w:date="2018-11-26T01:57:00Z"/>
              <w:lang w:val="en-US"/>
            </w:rPr>
          </w:rPrChange>
        </w:rPr>
        <w:pPrChange w:id="32761" w:author="phuong vu" w:date="2018-11-30T21:32:00Z">
          <w:pPr>
            <w:spacing w:line="276" w:lineRule="auto"/>
          </w:pPr>
        </w:pPrChange>
      </w:pPr>
      <w:ins w:id="32762" w:author="phuong vu" w:date="2018-11-26T01:57:00Z">
        <w:r w:rsidRPr="00920004">
          <w:rPr>
            <w:lang w:val="en-US"/>
            <w:rPrChange w:id="32763" w:author="phuong vu" w:date="2018-11-30T22:36:00Z">
              <w:rPr>
                <w:lang w:val="en-US"/>
              </w:rPr>
            </w:rPrChange>
          </w:rPr>
          <w:t>- Bước 3: Chọn chức năng “</w:t>
        </w:r>
        <w:r w:rsidRPr="00920004">
          <w:rPr>
            <w:lang w:val="en-US"/>
            <w:rPrChange w:id="32764" w:author="phuong vu" w:date="2018-11-30T22:36:00Z">
              <w:rPr>
                <w:i/>
                <w:lang w:val="en-US"/>
              </w:rPr>
            </w:rPrChange>
          </w:rPr>
          <w:t>Máy giặt</w:t>
        </w:r>
        <w:r w:rsidRPr="00920004">
          <w:rPr>
            <w:lang w:val="en-US"/>
            <w:rPrChange w:id="32765" w:author="phuong vu" w:date="2018-11-30T22:36:00Z">
              <w:rPr>
                <w:lang w:val="en-US"/>
              </w:rPr>
            </w:rPrChange>
          </w:rPr>
          <w:t>”.</w:t>
        </w:r>
      </w:ins>
    </w:p>
    <w:p w14:paraId="1F204B74" w14:textId="4754F7A9" w:rsidR="005F0591" w:rsidRPr="00920004" w:rsidRDefault="005F0591" w:rsidP="00AB70EF">
      <w:pPr>
        <w:ind w:left="1440"/>
        <w:rPr>
          <w:ins w:id="32766" w:author="phuong vu" w:date="2018-11-26T01:57:00Z"/>
          <w:lang w:val="en-US"/>
          <w:rPrChange w:id="32767" w:author="phuong vu" w:date="2018-11-30T22:36:00Z">
            <w:rPr>
              <w:ins w:id="32768" w:author="phuong vu" w:date="2018-11-26T01:57:00Z"/>
              <w:lang w:val="en-US"/>
            </w:rPr>
          </w:rPrChange>
        </w:rPr>
        <w:pPrChange w:id="32769" w:author="phuong vu" w:date="2018-11-30T21:32:00Z">
          <w:pPr>
            <w:spacing w:line="276" w:lineRule="auto"/>
          </w:pPr>
        </w:pPrChange>
      </w:pPr>
      <w:ins w:id="32770" w:author="phuong vu" w:date="2018-11-26T01:57:00Z">
        <w:r w:rsidRPr="00920004">
          <w:rPr>
            <w:lang w:val="en-US"/>
            <w:rPrChange w:id="32771" w:author="phuong vu" w:date="2018-11-30T22:36:00Z">
              <w:rPr>
                <w:lang w:val="en-US"/>
              </w:rPr>
            </w:rPrChange>
          </w:rPr>
          <w:t>- Bước 4: Thay đổi trạng thái máy giặt.</w:t>
        </w:r>
      </w:ins>
    </w:p>
    <w:p w14:paraId="21ADF413" w14:textId="45C5E712" w:rsidR="005F0591" w:rsidRPr="00920004" w:rsidRDefault="005F0591" w:rsidP="00AB70EF">
      <w:pPr>
        <w:ind w:left="1440"/>
        <w:rPr>
          <w:ins w:id="32772" w:author="phuong vu" w:date="2018-11-26T01:55:00Z"/>
          <w:lang w:val="en-US"/>
          <w:rPrChange w:id="32773" w:author="phuong vu" w:date="2018-11-30T22:36:00Z">
            <w:rPr>
              <w:ins w:id="32774" w:author="phuong vu" w:date="2018-11-26T01:55:00Z"/>
              <w:lang w:val="en-US"/>
            </w:rPr>
          </w:rPrChange>
        </w:rPr>
        <w:pPrChange w:id="32775" w:author="phuong vu" w:date="2018-11-30T21:32:00Z">
          <w:pPr>
            <w:spacing w:line="276" w:lineRule="auto"/>
          </w:pPr>
        </w:pPrChange>
      </w:pPr>
      <w:ins w:id="32776" w:author="phuong vu" w:date="2018-11-26T01:58:00Z">
        <w:r w:rsidRPr="00920004">
          <w:rPr>
            <w:lang w:val="en-US"/>
            <w:rPrChange w:id="32777" w:author="phuong vu" w:date="2018-11-30T22:36:00Z">
              <w:rPr>
                <w:lang w:val="en-US"/>
              </w:rPr>
            </w:rPrChange>
          </w:rPr>
          <w:t>- Bước 5: Kiểm tra phân công đơn hàng.</w:t>
        </w:r>
      </w:ins>
    </w:p>
    <w:p w14:paraId="60F41CEA" w14:textId="5D6B67CA" w:rsidR="005F0591" w:rsidRPr="00920004" w:rsidRDefault="005F0591" w:rsidP="00AB70EF">
      <w:pPr>
        <w:ind w:left="720"/>
        <w:rPr>
          <w:ins w:id="32778" w:author="phuong vu" w:date="2018-11-26T01:55:00Z"/>
          <w:b/>
          <w:lang w:val="en-US"/>
          <w:rPrChange w:id="32779" w:author="phuong vu" w:date="2018-11-30T22:36:00Z">
            <w:rPr>
              <w:ins w:id="32780" w:author="phuong vu" w:date="2018-11-26T01:55:00Z"/>
              <w:b/>
              <w:lang w:val="en-US"/>
            </w:rPr>
          </w:rPrChange>
        </w:rPr>
        <w:pPrChange w:id="32781" w:author="phuong vu" w:date="2018-11-30T21:31:00Z">
          <w:pPr/>
        </w:pPrChange>
      </w:pPr>
      <w:ins w:id="32782" w:author="phuong vu" w:date="2018-11-26T01:55:00Z">
        <w:r w:rsidRPr="00920004">
          <w:rPr>
            <w:b/>
            <w:lang w:val="en-US"/>
            <w:rPrChange w:id="32783"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2784" w:author="phuong vu" w:date="2018-11-30T21:3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08"/>
        <w:gridCol w:w="2676"/>
        <w:gridCol w:w="1942"/>
        <w:gridCol w:w="1713"/>
        <w:gridCol w:w="1738"/>
        <w:tblGridChange w:id="32785">
          <w:tblGrid>
            <w:gridCol w:w="708"/>
            <w:gridCol w:w="2676"/>
            <w:gridCol w:w="1942"/>
            <w:gridCol w:w="1713"/>
            <w:gridCol w:w="1738"/>
          </w:tblGrid>
        </w:tblGridChange>
      </w:tblGrid>
      <w:tr w:rsidR="005F0591" w:rsidRPr="00920004" w14:paraId="514C459D" w14:textId="77777777" w:rsidTr="00941ED9">
        <w:trPr>
          <w:ins w:id="32786"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hideMark/>
            <w:tcPrChange w:id="32787" w:author="phuong vu" w:date="2018-11-30T21:33:00Z">
              <w:tcPr>
                <w:tcW w:w="708" w:type="dxa"/>
                <w:tcBorders>
                  <w:top w:val="single" w:sz="4" w:space="0" w:color="auto"/>
                  <w:left w:val="single" w:sz="4" w:space="0" w:color="auto"/>
                  <w:bottom w:val="single" w:sz="4" w:space="0" w:color="auto"/>
                  <w:right w:val="single" w:sz="4" w:space="0" w:color="auto"/>
                </w:tcBorders>
                <w:vAlign w:val="center"/>
                <w:hideMark/>
              </w:tcPr>
            </w:tcPrChange>
          </w:tcPr>
          <w:p w14:paraId="10062E4D" w14:textId="77777777" w:rsidR="005F0591" w:rsidRPr="00920004" w:rsidRDefault="005F0591" w:rsidP="00941ED9">
            <w:pPr>
              <w:jc w:val="center"/>
              <w:rPr>
                <w:ins w:id="32788" w:author="phuong vu" w:date="2018-11-26T01:55:00Z"/>
                <w:b/>
                <w:lang w:val="es-ES"/>
                <w:rPrChange w:id="32789" w:author="phuong vu" w:date="2018-11-30T22:36:00Z">
                  <w:rPr>
                    <w:ins w:id="32790" w:author="phuong vu" w:date="2018-11-26T01:55:00Z"/>
                    <w:lang w:val="es-ES"/>
                  </w:rPr>
                </w:rPrChange>
              </w:rPr>
              <w:pPrChange w:id="32791" w:author="phuong vu" w:date="2018-11-30T21:33:00Z">
                <w:pPr>
                  <w:spacing w:line="276" w:lineRule="auto"/>
                  <w:jc w:val="center"/>
                </w:pPr>
              </w:pPrChange>
            </w:pPr>
            <w:ins w:id="32792" w:author="phuong vu" w:date="2018-11-26T01:55:00Z">
              <w:r w:rsidRPr="00920004">
                <w:rPr>
                  <w:b/>
                  <w:lang w:val="es-ES"/>
                  <w:rPrChange w:id="32793"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Change w:id="32794" w:author="phuong vu" w:date="2018-11-30T21:33:00Z">
              <w:tcPr>
                <w:tcW w:w="2676" w:type="dxa"/>
                <w:tcBorders>
                  <w:top w:val="single" w:sz="4" w:space="0" w:color="auto"/>
                  <w:left w:val="single" w:sz="4" w:space="0" w:color="auto"/>
                  <w:bottom w:val="single" w:sz="4" w:space="0" w:color="auto"/>
                  <w:right w:val="single" w:sz="4" w:space="0" w:color="auto"/>
                </w:tcBorders>
                <w:vAlign w:val="center"/>
                <w:hideMark/>
              </w:tcPr>
            </w:tcPrChange>
          </w:tcPr>
          <w:p w14:paraId="582B0C06" w14:textId="77777777" w:rsidR="005F0591" w:rsidRPr="00920004" w:rsidRDefault="005F0591" w:rsidP="00C960CE">
            <w:pPr>
              <w:jc w:val="center"/>
              <w:rPr>
                <w:ins w:id="32795" w:author="phuong vu" w:date="2018-11-26T01:55:00Z"/>
                <w:b/>
                <w:lang w:val="es-ES"/>
                <w:rPrChange w:id="32796" w:author="phuong vu" w:date="2018-11-30T22:36:00Z">
                  <w:rPr>
                    <w:ins w:id="32797" w:author="phuong vu" w:date="2018-11-26T01:55:00Z"/>
                    <w:lang w:val="es-ES"/>
                  </w:rPr>
                </w:rPrChange>
              </w:rPr>
              <w:pPrChange w:id="32798" w:author="phuong vu" w:date="2018-11-30T22:09:00Z">
                <w:pPr>
                  <w:spacing w:line="276" w:lineRule="auto"/>
                  <w:jc w:val="center"/>
                </w:pPr>
              </w:pPrChange>
            </w:pPr>
            <w:ins w:id="32799" w:author="phuong vu" w:date="2018-11-26T01:55:00Z">
              <w:r w:rsidRPr="00920004">
                <w:rPr>
                  <w:b/>
                  <w:lang w:val="es-ES"/>
                  <w:rPrChange w:id="32800"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Change w:id="32801" w:author="phuong vu" w:date="2018-11-30T21:33:00Z">
              <w:tcPr>
                <w:tcW w:w="1942" w:type="dxa"/>
                <w:tcBorders>
                  <w:top w:val="single" w:sz="4" w:space="0" w:color="auto"/>
                  <w:left w:val="single" w:sz="4" w:space="0" w:color="auto"/>
                  <w:bottom w:val="single" w:sz="4" w:space="0" w:color="auto"/>
                  <w:right w:val="single" w:sz="4" w:space="0" w:color="auto"/>
                </w:tcBorders>
                <w:vAlign w:val="center"/>
                <w:hideMark/>
              </w:tcPr>
            </w:tcPrChange>
          </w:tcPr>
          <w:p w14:paraId="06792A09" w14:textId="77777777" w:rsidR="005F0591" w:rsidRPr="00920004" w:rsidRDefault="005F0591" w:rsidP="00C960CE">
            <w:pPr>
              <w:jc w:val="center"/>
              <w:rPr>
                <w:ins w:id="32802" w:author="phuong vu" w:date="2018-11-26T01:55:00Z"/>
                <w:b/>
                <w:lang w:val="es-ES"/>
                <w:rPrChange w:id="32803" w:author="phuong vu" w:date="2018-11-30T22:36:00Z">
                  <w:rPr>
                    <w:ins w:id="32804" w:author="phuong vu" w:date="2018-11-26T01:55:00Z"/>
                    <w:lang w:val="es-ES"/>
                  </w:rPr>
                </w:rPrChange>
              </w:rPr>
              <w:pPrChange w:id="32805" w:author="phuong vu" w:date="2018-11-30T22:09:00Z">
                <w:pPr>
                  <w:spacing w:line="276" w:lineRule="auto"/>
                  <w:jc w:val="center"/>
                </w:pPr>
              </w:pPrChange>
            </w:pPr>
            <w:ins w:id="32806" w:author="phuong vu" w:date="2018-11-26T01:55:00Z">
              <w:r w:rsidRPr="00920004">
                <w:rPr>
                  <w:b/>
                  <w:lang w:val="es-ES"/>
                  <w:rPrChange w:id="32807"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Change w:id="32808" w:author="phuong vu" w:date="2018-11-30T21:33:00Z">
              <w:tcPr>
                <w:tcW w:w="1713" w:type="dxa"/>
                <w:tcBorders>
                  <w:top w:val="single" w:sz="4" w:space="0" w:color="auto"/>
                  <w:left w:val="single" w:sz="4" w:space="0" w:color="auto"/>
                  <w:bottom w:val="single" w:sz="4" w:space="0" w:color="auto"/>
                  <w:right w:val="single" w:sz="4" w:space="0" w:color="auto"/>
                </w:tcBorders>
                <w:vAlign w:val="center"/>
                <w:hideMark/>
              </w:tcPr>
            </w:tcPrChange>
          </w:tcPr>
          <w:p w14:paraId="714E454D" w14:textId="77777777" w:rsidR="005F0591" w:rsidRPr="00920004" w:rsidRDefault="005F0591" w:rsidP="00C960CE">
            <w:pPr>
              <w:jc w:val="center"/>
              <w:rPr>
                <w:ins w:id="32809" w:author="phuong vu" w:date="2018-11-26T01:55:00Z"/>
                <w:b/>
                <w:lang w:val="es-ES"/>
                <w:rPrChange w:id="32810" w:author="phuong vu" w:date="2018-11-30T22:36:00Z">
                  <w:rPr>
                    <w:ins w:id="32811" w:author="phuong vu" w:date="2018-11-26T01:55:00Z"/>
                    <w:lang w:val="es-ES"/>
                  </w:rPr>
                </w:rPrChange>
              </w:rPr>
              <w:pPrChange w:id="32812" w:author="phuong vu" w:date="2018-11-30T22:09:00Z">
                <w:pPr>
                  <w:spacing w:line="276" w:lineRule="auto"/>
                  <w:jc w:val="center"/>
                </w:pPr>
              </w:pPrChange>
            </w:pPr>
            <w:ins w:id="32813" w:author="phuong vu" w:date="2018-11-26T01:55:00Z">
              <w:r w:rsidRPr="00920004">
                <w:rPr>
                  <w:b/>
                  <w:lang w:val="es-ES"/>
                  <w:rPrChange w:id="32814"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Change w:id="32815" w:author="phuong vu" w:date="2018-11-30T21:33:00Z">
              <w:tcPr>
                <w:tcW w:w="1738" w:type="dxa"/>
                <w:tcBorders>
                  <w:top w:val="single" w:sz="4" w:space="0" w:color="auto"/>
                  <w:left w:val="single" w:sz="4" w:space="0" w:color="auto"/>
                  <w:bottom w:val="single" w:sz="4" w:space="0" w:color="auto"/>
                  <w:right w:val="single" w:sz="4" w:space="0" w:color="auto"/>
                </w:tcBorders>
                <w:vAlign w:val="center"/>
                <w:hideMark/>
              </w:tcPr>
            </w:tcPrChange>
          </w:tcPr>
          <w:p w14:paraId="62C5975A" w14:textId="77777777" w:rsidR="005F0591" w:rsidRPr="00920004" w:rsidRDefault="005F0591" w:rsidP="00C960CE">
            <w:pPr>
              <w:jc w:val="center"/>
              <w:rPr>
                <w:ins w:id="32816" w:author="phuong vu" w:date="2018-11-26T01:55:00Z"/>
                <w:b/>
                <w:lang w:val="es-ES"/>
                <w:rPrChange w:id="32817" w:author="phuong vu" w:date="2018-11-30T22:36:00Z">
                  <w:rPr>
                    <w:ins w:id="32818" w:author="phuong vu" w:date="2018-11-26T01:55:00Z"/>
                    <w:lang w:val="es-ES"/>
                  </w:rPr>
                </w:rPrChange>
              </w:rPr>
              <w:pPrChange w:id="32819" w:author="phuong vu" w:date="2018-11-30T22:09:00Z">
                <w:pPr>
                  <w:spacing w:line="276" w:lineRule="auto"/>
                  <w:jc w:val="center"/>
                </w:pPr>
              </w:pPrChange>
            </w:pPr>
            <w:ins w:id="32820" w:author="phuong vu" w:date="2018-11-26T01:55:00Z">
              <w:r w:rsidRPr="00920004">
                <w:rPr>
                  <w:b/>
                  <w:lang w:val="es-ES"/>
                  <w:rPrChange w:id="32821" w:author="phuong vu" w:date="2018-11-30T22:36:00Z">
                    <w:rPr>
                      <w:lang w:val="es-ES"/>
                    </w:rPr>
                  </w:rPrChange>
                </w:rPr>
                <w:t>Thành công/ Thât bại</w:t>
              </w:r>
            </w:ins>
          </w:p>
        </w:tc>
      </w:tr>
      <w:tr w:rsidR="005F0591" w:rsidRPr="00920004" w14:paraId="192689EB" w14:textId="77777777" w:rsidTr="00941ED9">
        <w:trPr>
          <w:ins w:id="32822" w:author="phuong vu" w:date="2018-11-26T01:58:00Z"/>
        </w:trPr>
        <w:tc>
          <w:tcPr>
            <w:tcW w:w="8777" w:type="dxa"/>
            <w:gridSpan w:val="5"/>
            <w:tcBorders>
              <w:top w:val="single" w:sz="4" w:space="0" w:color="auto"/>
              <w:left w:val="single" w:sz="4" w:space="0" w:color="auto"/>
              <w:bottom w:val="single" w:sz="4" w:space="0" w:color="auto"/>
              <w:right w:val="single" w:sz="4" w:space="0" w:color="auto"/>
            </w:tcBorders>
            <w:vAlign w:val="center"/>
            <w:tcPrChange w:id="32823" w:author="phuong vu" w:date="2018-11-30T21:33:00Z">
              <w:tcPr>
                <w:tcW w:w="8777" w:type="dxa"/>
                <w:gridSpan w:val="5"/>
                <w:tcBorders>
                  <w:top w:val="single" w:sz="4" w:space="0" w:color="auto"/>
                  <w:left w:val="single" w:sz="4" w:space="0" w:color="auto"/>
                  <w:bottom w:val="single" w:sz="4" w:space="0" w:color="auto"/>
                  <w:right w:val="single" w:sz="4" w:space="0" w:color="auto"/>
                </w:tcBorders>
                <w:vAlign w:val="center"/>
              </w:tcPr>
            </w:tcPrChange>
          </w:tcPr>
          <w:p w14:paraId="127B2426" w14:textId="5282BFE7" w:rsidR="005F0591" w:rsidRPr="00920004" w:rsidRDefault="005F0591" w:rsidP="00941ED9">
            <w:pPr>
              <w:jc w:val="left"/>
              <w:rPr>
                <w:ins w:id="32824" w:author="phuong vu" w:date="2018-11-26T01:58:00Z"/>
                <w:b/>
                <w:lang w:val="es-ES"/>
                <w:rPrChange w:id="32825" w:author="phuong vu" w:date="2018-11-30T22:36:00Z">
                  <w:rPr>
                    <w:ins w:id="32826" w:author="phuong vu" w:date="2018-11-26T01:58:00Z"/>
                    <w:lang w:val="es-ES"/>
                  </w:rPr>
                </w:rPrChange>
              </w:rPr>
              <w:pPrChange w:id="32827" w:author="phuong vu" w:date="2018-11-30T21:33:00Z">
                <w:pPr>
                  <w:spacing w:line="276" w:lineRule="auto"/>
                  <w:jc w:val="center"/>
                </w:pPr>
              </w:pPrChange>
            </w:pPr>
            <w:ins w:id="32828" w:author="phuong vu" w:date="2018-11-26T01:58:00Z">
              <w:r w:rsidRPr="00920004">
                <w:rPr>
                  <w:b/>
                  <w:lang w:val="es-ES"/>
                  <w:rPrChange w:id="32829" w:author="phuong vu" w:date="2018-11-30T22:36:00Z">
                    <w:rPr>
                      <w:lang w:val="es-ES"/>
                    </w:rPr>
                  </w:rPrChange>
                </w:rPr>
                <w:t>Trư</w:t>
              </w:r>
            </w:ins>
            <w:ins w:id="32830" w:author="phuong vu" w:date="2018-11-26T01:59:00Z">
              <w:r w:rsidRPr="00920004">
                <w:rPr>
                  <w:b/>
                  <w:lang w:val="es-ES"/>
                  <w:rPrChange w:id="32831" w:author="phuong vu" w:date="2018-11-30T22:36:00Z">
                    <w:rPr>
                      <w:lang w:val="es-ES"/>
                    </w:rPr>
                  </w:rPrChange>
                </w:rPr>
                <w:t>ờng hợp 1</w:t>
              </w:r>
            </w:ins>
          </w:p>
        </w:tc>
      </w:tr>
      <w:tr w:rsidR="005F0591" w:rsidRPr="00920004" w14:paraId="37FC121D" w14:textId="77777777" w:rsidTr="00941ED9">
        <w:trPr>
          <w:ins w:id="32832"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833"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761783C7" w14:textId="77777777" w:rsidR="005F0591" w:rsidRPr="00920004" w:rsidRDefault="005F0591" w:rsidP="00941ED9">
            <w:pPr>
              <w:jc w:val="center"/>
              <w:rPr>
                <w:ins w:id="32834" w:author="phuong vu" w:date="2018-11-26T01:55:00Z"/>
                <w:lang w:val="es-ES"/>
                <w:rPrChange w:id="32835" w:author="phuong vu" w:date="2018-11-30T22:36:00Z">
                  <w:rPr>
                    <w:ins w:id="32836" w:author="phuong vu" w:date="2018-11-26T01:55:00Z"/>
                    <w:lang w:val="es-ES"/>
                  </w:rPr>
                </w:rPrChange>
              </w:rPr>
              <w:pPrChange w:id="32837" w:author="phuong vu" w:date="2018-11-30T21:33:00Z">
                <w:pPr>
                  <w:spacing w:line="276" w:lineRule="auto"/>
                  <w:jc w:val="center"/>
                </w:pPr>
              </w:pPrChange>
            </w:pPr>
            <w:ins w:id="32838" w:author="phuong vu" w:date="2018-11-26T01:55:00Z">
              <w:r w:rsidRPr="00920004">
                <w:rPr>
                  <w:lang w:val="es-ES"/>
                  <w:rPrChange w:id="32839"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840"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7F277122" w14:textId="500C5995" w:rsidR="005F0591" w:rsidRPr="00920004" w:rsidRDefault="005F0591" w:rsidP="00941ED9">
            <w:pPr>
              <w:rPr>
                <w:ins w:id="32841" w:author="phuong vu" w:date="2018-11-26T01:55:00Z"/>
                <w:lang w:val="es-ES"/>
                <w:rPrChange w:id="32842" w:author="phuong vu" w:date="2018-11-30T22:36:00Z">
                  <w:rPr>
                    <w:ins w:id="32843" w:author="phuong vu" w:date="2018-11-26T01:55:00Z"/>
                    <w:lang w:val="es-ES"/>
                  </w:rPr>
                </w:rPrChange>
              </w:rPr>
              <w:pPrChange w:id="32844" w:author="phuong vu" w:date="2018-11-30T21:32:00Z">
                <w:pPr>
                  <w:spacing w:line="276" w:lineRule="auto"/>
                  <w:jc w:val="left"/>
                </w:pPr>
              </w:pPrChange>
            </w:pPr>
            <w:ins w:id="32845" w:author="phuong vu" w:date="2018-11-26T02:02:00Z">
              <w:r w:rsidRPr="00920004">
                <w:rPr>
                  <w:lang w:val="es-ES"/>
                  <w:rPrChange w:id="32846" w:author="phuong vu" w:date="2018-11-30T22:36:00Z">
                    <w:rPr>
                      <w:lang w:val="es-ES"/>
                    </w:rPr>
                  </w:rPrChange>
                </w:rPr>
                <w:t>Không chọn máy giặt</w:t>
              </w:r>
            </w:ins>
          </w:p>
        </w:tc>
        <w:tc>
          <w:tcPr>
            <w:tcW w:w="1942" w:type="dxa"/>
            <w:tcBorders>
              <w:top w:val="single" w:sz="4" w:space="0" w:color="auto"/>
              <w:left w:val="single" w:sz="4" w:space="0" w:color="auto"/>
              <w:bottom w:val="single" w:sz="4" w:space="0" w:color="auto"/>
              <w:right w:val="single" w:sz="4" w:space="0" w:color="auto"/>
            </w:tcBorders>
            <w:tcPrChange w:id="32847"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272C31B2" w14:textId="77777777" w:rsidR="005F0591" w:rsidRPr="00920004" w:rsidRDefault="005F0591" w:rsidP="00941ED9">
            <w:pPr>
              <w:rPr>
                <w:ins w:id="32848" w:author="phuong vu" w:date="2018-11-26T01:55:00Z"/>
                <w:lang w:val="es-ES"/>
                <w:rPrChange w:id="32849" w:author="phuong vu" w:date="2018-11-30T22:36:00Z">
                  <w:rPr>
                    <w:ins w:id="32850" w:author="phuong vu" w:date="2018-11-26T01:55:00Z"/>
                    <w:lang w:val="es-ES"/>
                  </w:rPr>
                </w:rPrChange>
              </w:rPr>
              <w:pPrChange w:id="32851" w:author="phuong vu" w:date="2018-11-30T21:32:00Z">
                <w:pPr>
                  <w:spacing w:line="276" w:lineRule="auto"/>
                  <w:jc w:val="left"/>
                </w:pPr>
              </w:pPrChange>
            </w:pPr>
            <w:ins w:id="32852" w:author="phuong vu" w:date="2018-11-26T01:55:00Z">
              <w:r w:rsidRPr="00920004">
                <w:rPr>
                  <w:lang w:val="es-ES"/>
                  <w:rPrChange w:id="32853" w:author="phuong vu" w:date="2018-11-30T22:36:00Z">
                    <w:rPr>
                      <w:lang w:val="es-ES"/>
                    </w:rPr>
                  </w:rPrChange>
                </w:rPr>
                <w:t>Thông báo lỗi “</w:t>
              </w:r>
              <w:r w:rsidRPr="00920004">
                <w:rPr>
                  <w:lang w:val="es-ES"/>
                  <w:rPrChange w:id="32854" w:author="phuong vu" w:date="2018-11-30T22:36:00Z">
                    <w:rPr>
                      <w:i/>
                      <w:lang w:val="es-ES"/>
                    </w:rPr>
                  </w:rPrChange>
                </w:rPr>
                <w:t>bắt buộc”.</w:t>
              </w:r>
            </w:ins>
          </w:p>
        </w:tc>
        <w:tc>
          <w:tcPr>
            <w:tcW w:w="1713" w:type="dxa"/>
            <w:tcBorders>
              <w:top w:val="single" w:sz="4" w:space="0" w:color="auto"/>
              <w:left w:val="single" w:sz="4" w:space="0" w:color="auto"/>
              <w:bottom w:val="single" w:sz="4" w:space="0" w:color="auto"/>
              <w:right w:val="single" w:sz="4" w:space="0" w:color="auto"/>
            </w:tcBorders>
            <w:tcPrChange w:id="32855"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657B3561" w14:textId="77777777" w:rsidR="005F0591" w:rsidRPr="00920004" w:rsidRDefault="005F0591" w:rsidP="00941ED9">
            <w:pPr>
              <w:rPr>
                <w:ins w:id="32856" w:author="phuong vu" w:date="2018-11-26T01:55:00Z"/>
                <w:lang w:val="es-ES"/>
                <w:rPrChange w:id="32857" w:author="phuong vu" w:date="2018-11-30T22:36:00Z">
                  <w:rPr>
                    <w:ins w:id="32858" w:author="phuong vu" w:date="2018-11-26T01:55:00Z"/>
                    <w:lang w:val="es-ES"/>
                  </w:rPr>
                </w:rPrChange>
              </w:rPr>
              <w:pPrChange w:id="32859" w:author="phuong vu" w:date="2018-11-30T21:32:00Z">
                <w:pPr>
                  <w:spacing w:line="276" w:lineRule="auto"/>
                  <w:jc w:val="left"/>
                </w:pPr>
              </w:pPrChange>
            </w:pPr>
            <w:ins w:id="32860" w:author="phuong vu" w:date="2018-11-26T01:55:00Z">
              <w:r w:rsidRPr="00920004">
                <w:rPr>
                  <w:lang w:val="es-ES"/>
                  <w:rPrChange w:id="32861" w:author="phuong vu" w:date="2018-11-30T22:36:00Z">
                    <w:rPr>
                      <w:lang w:val="es-ES"/>
                    </w:rPr>
                  </w:rPrChange>
                </w:rPr>
                <w:t>Thông báo lỗi “</w:t>
              </w:r>
              <w:r w:rsidRPr="00920004">
                <w:rPr>
                  <w:lang w:val="es-ES"/>
                  <w:rPrChange w:id="32862" w:author="phuong vu" w:date="2018-11-30T22:36:00Z">
                    <w:rPr>
                      <w:i/>
                      <w:lang w:val="es-ES"/>
                    </w:rPr>
                  </w:rPrChange>
                </w:rPr>
                <w:t>bắt buộc”.</w:t>
              </w:r>
            </w:ins>
          </w:p>
        </w:tc>
        <w:tc>
          <w:tcPr>
            <w:tcW w:w="1738" w:type="dxa"/>
            <w:tcBorders>
              <w:top w:val="single" w:sz="4" w:space="0" w:color="auto"/>
              <w:left w:val="single" w:sz="4" w:space="0" w:color="auto"/>
              <w:bottom w:val="single" w:sz="4" w:space="0" w:color="auto"/>
              <w:right w:val="single" w:sz="4" w:space="0" w:color="auto"/>
            </w:tcBorders>
            <w:tcPrChange w:id="32863"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42BBC186" w14:textId="77777777" w:rsidR="005F0591" w:rsidRPr="00920004" w:rsidRDefault="005F0591" w:rsidP="00941ED9">
            <w:pPr>
              <w:rPr>
                <w:ins w:id="32864" w:author="phuong vu" w:date="2018-11-26T01:55:00Z"/>
                <w:lang w:val="es-ES"/>
                <w:rPrChange w:id="32865" w:author="phuong vu" w:date="2018-11-30T22:36:00Z">
                  <w:rPr>
                    <w:ins w:id="32866" w:author="phuong vu" w:date="2018-11-26T01:55:00Z"/>
                    <w:lang w:val="es-ES"/>
                  </w:rPr>
                </w:rPrChange>
              </w:rPr>
              <w:pPrChange w:id="32867" w:author="phuong vu" w:date="2018-11-30T21:32:00Z">
                <w:pPr>
                  <w:spacing w:line="276" w:lineRule="auto"/>
                  <w:jc w:val="left"/>
                </w:pPr>
              </w:pPrChange>
            </w:pPr>
            <w:ins w:id="32868" w:author="phuong vu" w:date="2018-11-26T01:55:00Z">
              <w:r w:rsidRPr="00920004">
                <w:rPr>
                  <w:lang w:val="es-ES"/>
                  <w:rPrChange w:id="32869" w:author="phuong vu" w:date="2018-11-30T22:36:00Z">
                    <w:rPr>
                      <w:lang w:val="es-ES"/>
                    </w:rPr>
                  </w:rPrChange>
                </w:rPr>
                <w:t>Thành công</w:t>
              </w:r>
            </w:ins>
          </w:p>
        </w:tc>
      </w:tr>
      <w:tr w:rsidR="005F0591" w:rsidRPr="00920004" w14:paraId="49723947" w14:textId="77777777" w:rsidTr="00941ED9">
        <w:trPr>
          <w:ins w:id="32870"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871"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5C4FB39B" w14:textId="77777777" w:rsidR="005F0591" w:rsidRPr="00920004" w:rsidRDefault="005F0591" w:rsidP="00941ED9">
            <w:pPr>
              <w:jc w:val="center"/>
              <w:rPr>
                <w:ins w:id="32872" w:author="phuong vu" w:date="2018-11-26T01:55:00Z"/>
                <w:lang w:val="es-ES"/>
                <w:rPrChange w:id="32873" w:author="phuong vu" w:date="2018-11-30T22:36:00Z">
                  <w:rPr>
                    <w:ins w:id="32874" w:author="phuong vu" w:date="2018-11-26T01:55:00Z"/>
                    <w:lang w:val="es-ES"/>
                  </w:rPr>
                </w:rPrChange>
              </w:rPr>
              <w:pPrChange w:id="32875" w:author="phuong vu" w:date="2018-11-30T21:33:00Z">
                <w:pPr>
                  <w:spacing w:line="276" w:lineRule="auto"/>
                  <w:jc w:val="center"/>
                </w:pPr>
              </w:pPrChange>
            </w:pPr>
            <w:ins w:id="32876" w:author="phuong vu" w:date="2018-11-26T01:55:00Z">
              <w:r w:rsidRPr="00920004">
                <w:rPr>
                  <w:lang w:val="es-ES"/>
                  <w:rPrChange w:id="32877"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2878"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78AA2FAD" w14:textId="47EF553E" w:rsidR="005F0591" w:rsidRPr="00920004" w:rsidRDefault="005F0591" w:rsidP="00941ED9">
            <w:pPr>
              <w:rPr>
                <w:ins w:id="32879" w:author="phuong vu" w:date="2018-11-26T01:55:00Z"/>
                <w:lang w:val="es-ES"/>
                <w:rPrChange w:id="32880" w:author="phuong vu" w:date="2018-11-30T22:36:00Z">
                  <w:rPr>
                    <w:ins w:id="32881" w:author="phuong vu" w:date="2018-11-26T01:55:00Z"/>
                    <w:lang w:val="es-ES"/>
                  </w:rPr>
                </w:rPrChange>
              </w:rPr>
              <w:pPrChange w:id="32882" w:author="phuong vu" w:date="2018-11-30T21:32:00Z">
                <w:pPr>
                  <w:spacing w:line="276" w:lineRule="auto"/>
                  <w:jc w:val="left"/>
                </w:pPr>
              </w:pPrChange>
            </w:pPr>
            <w:ins w:id="32883" w:author="phuong vu" w:date="2018-11-26T02:02:00Z">
              <w:r w:rsidRPr="00920004">
                <w:rPr>
                  <w:lang w:val="es-ES"/>
                  <w:rPrChange w:id="32884" w:author="phuong vu" w:date="2018-11-30T22:36:00Z">
                    <w:rPr>
                      <w:lang w:val="es-ES"/>
                    </w:rPr>
                  </w:rPrChange>
                </w:rPr>
                <w:t>Chọn một máy giặt</w:t>
              </w:r>
            </w:ins>
          </w:p>
        </w:tc>
        <w:tc>
          <w:tcPr>
            <w:tcW w:w="1942" w:type="dxa"/>
            <w:tcBorders>
              <w:top w:val="single" w:sz="4" w:space="0" w:color="auto"/>
              <w:left w:val="single" w:sz="4" w:space="0" w:color="auto"/>
              <w:bottom w:val="single" w:sz="4" w:space="0" w:color="auto"/>
              <w:right w:val="single" w:sz="4" w:space="0" w:color="auto"/>
            </w:tcBorders>
            <w:tcPrChange w:id="32885"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05982477" w14:textId="77777777" w:rsidR="005F0591" w:rsidRPr="00920004" w:rsidRDefault="005F0591" w:rsidP="00941ED9">
            <w:pPr>
              <w:rPr>
                <w:ins w:id="32886" w:author="phuong vu" w:date="2018-11-26T02:02:00Z"/>
                <w:lang w:val="es-ES"/>
                <w:rPrChange w:id="32887" w:author="phuong vu" w:date="2018-11-30T22:36:00Z">
                  <w:rPr>
                    <w:ins w:id="32888" w:author="phuong vu" w:date="2018-11-26T02:02:00Z"/>
                    <w:lang w:val="es-ES"/>
                  </w:rPr>
                </w:rPrChange>
              </w:rPr>
              <w:pPrChange w:id="32889" w:author="phuong vu" w:date="2018-11-30T21:32:00Z">
                <w:pPr>
                  <w:spacing w:line="276" w:lineRule="auto"/>
                  <w:jc w:val="left"/>
                </w:pPr>
              </w:pPrChange>
            </w:pPr>
            <w:ins w:id="32890" w:author="phuong vu" w:date="2018-11-26T02:02:00Z">
              <w:r w:rsidRPr="00920004">
                <w:rPr>
                  <w:lang w:val="es-ES"/>
                  <w:rPrChange w:id="32891" w:author="phuong vu" w:date="2018-11-30T22:36:00Z">
                    <w:rPr>
                      <w:lang w:val="es-ES"/>
                    </w:rPr>
                  </w:rPrChange>
                </w:rPr>
                <w:t>Cập nhật thành công.</w:t>
              </w:r>
            </w:ins>
          </w:p>
          <w:p w14:paraId="302641C1" w14:textId="281D42CB" w:rsidR="005F0591" w:rsidRPr="00920004" w:rsidRDefault="005F0591" w:rsidP="00941ED9">
            <w:pPr>
              <w:rPr>
                <w:ins w:id="32892" w:author="phuong vu" w:date="2018-11-26T01:55:00Z"/>
                <w:lang w:val="es-ES"/>
                <w:rPrChange w:id="32893" w:author="phuong vu" w:date="2018-11-30T22:36:00Z">
                  <w:rPr>
                    <w:ins w:id="32894" w:author="phuong vu" w:date="2018-11-26T01:55:00Z"/>
                    <w:lang w:val="es-ES"/>
                  </w:rPr>
                </w:rPrChange>
              </w:rPr>
              <w:pPrChange w:id="32895" w:author="phuong vu" w:date="2018-11-30T21:32:00Z">
                <w:pPr>
                  <w:spacing w:line="276" w:lineRule="auto"/>
                  <w:jc w:val="left"/>
                </w:pPr>
              </w:pPrChange>
            </w:pPr>
          </w:p>
        </w:tc>
        <w:tc>
          <w:tcPr>
            <w:tcW w:w="1713" w:type="dxa"/>
            <w:tcBorders>
              <w:top w:val="single" w:sz="4" w:space="0" w:color="auto"/>
              <w:left w:val="single" w:sz="4" w:space="0" w:color="auto"/>
              <w:bottom w:val="single" w:sz="4" w:space="0" w:color="auto"/>
              <w:right w:val="single" w:sz="4" w:space="0" w:color="auto"/>
            </w:tcBorders>
            <w:tcPrChange w:id="32896"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2A98D566" w14:textId="77777777" w:rsidR="005F0591" w:rsidRPr="00920004" w:rsidRDefault="005F0591" w:rsidP="00941ED9">
            <w:pPr>
              <w:rPr>
                <w:ins w:id="32897" w:author="phuong vu" w:date="2018-11-26T02:03:00Z"/>
                <w:lang w:val="es-ES"/>
                <w:rPrChange w:id="32898" w:author="phuong vu" w:date="2018-11-30T22:36:00Z">
                  <w:rPr>
                    <w:ins w:id="32899" w:author="phuong vu" w:date="2018-11-26T02:03:00Z"/>
                    <w:lang w:val="es-ES"/>
                  </w:rPr>
                </w:rPrChange>
              </w:rPr>
              <w:pPrChange w:id="32900" w:author="phuong vu" w:date="2018-11-30T21:32:00Z">
                <w:pPr>
                  <w:spacing w:line="276" w:lineRule="auto"/>
                  <w:jc w:val="left"/>
                </w:pPr>
              </w:pPrChange>
            </w:pPr>
            <w:ins w:id="32901" w:author="phuong vu" w:date="2018-11-26T02:03:00Z">
              <w:r w:rsidRPr="00920004">
                <w:rPr>
                  <w:lang w:val="es-ES"/>
                  <w:rPrChange w:id="32902" w:author="phuong vu" w:date="2018-11-30T22:36:00Z">
                    <w:rPr>
                      <w:lang w:val="es-ES"/>
                    </w:rPr>
                  </w:rPrChange>
                </w:rPr>
                <w:lastRenderedPageBreak/>
                <w:t>Cập nhật thành công.</w:t>
              </w:r>
            </w:ins>
          </w:p>
          <w:p w14:paraId="340745D4" w14:textId="19AA0545" w:rsidR="005F0591" w:rsidRPr="00920004" w:rsidRDefault="005F0591" w:rsidP="00941ED9">
            <w:pPr>
              <w:rPr>
                <w:ins w:id="32903" w:author="phuong vu" w:date="2018-11-26T01:55:00Z"/>
                <w:lang w:val="es-ES"/>
                <w:rPrChange w:id="32904" w:author="phuong vu" w:date="2018-11-30T22:36:00Z">
                  <w:rPr>
                    <w:ins w:id="32905" w:author="phuong vu" w:date="2018-11-26T01:55:00Z"/>
                    <w:lang w:val="es-ES"/>
                  </w:rPr>
                </w:rPrChange>
              </w:rPr>
              <w:pPrChange w:id="32906" w:author="phuong vu" w:date="2018-11-30T21:32:00Z">
                <w:pPr>
                  <w:spacing w:line="276" w:lineRule="auto"/>
                  <w:jc w:val="left"/>
                </w:pPr>
              </w:pPrChange>
            </w:pPr>
          </w:p>
        </w:tc>
        <w:tc>
          <w:tcPr>
            <w:tcW w:w="1738" w:type="dxa"/>
            <w:tcBorders>
              <w:top w:val="single" w:sz="4" w:space="0" w:color="auto"/>
              <w:left w:val="single" w:sz="4" w:space="0" w:color="auto"/>
              <w:bottom w:val="single" w:sz="4" w:space="0" w:color="auto"/>
              <w:right w:val="single" w:sz="4" w:space="0" w:color="auto"/>
            </w:tcBorders>
            <w:tcPrChange w:id="32907"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160E9B8D" w14:textId="77777777" w:rsidR="005F0591" w:rsidRPr="00920004" w:rsidRDefault="005F0591" w:rsidP="00941ED9">
            <w:pPr>
              <w:rPr>
                <w:ins w:id="32908" w:author="phuong vu" w:date="2018-11-26T01:55:00Z"/>
                <w:lang w:val="en-US"/>
                <w:rPrChange w:id="32909" w:author="phuong vu" w:date="2018-11-30T22:36:00Z">
                  <w:rPr>
                    <w:ins w:id="32910" w:author="phuong vu" w:date="2018-11-26T01:55:00Z"/>
                    <w:lang w:val="en-US"/>
                  </w:rPr>
                </w:rPrChange>
              </w:rPr>
              <w:pPrChange w:id="32911" w:author="phuong vu" w:date="2018-11-30T21:32:00Z">
                <w:pPr>
                  <w:spacing w:line="276" w:lineRule="auto"/>
                  <w:jc w:val="left"/>
                </w:pPr>
              </w:pPrChange>
            </w:pPr>
            <w:ins w:id="32912" w:author="phuong vu" w:date="2018-11-26T01:55:00Z">
              <w:r w:rsidRPr="00920004">
                <w:rPr>
                  <w:lang w:val="en-US"/>
                  <w:rPrChange w:id="32913" w:author="phuong vu" w:date="2018-11-30T22:36:00Z">
                    <w:rPr>
                      <w:lang w:val="en-US"/>
                    </w:rPr>
                  </w:rPrChange>
                </w:rPr>
                <w:lastRenderedPageBreak/>
                <w:t>Thành công</w:t>
              </w:r>
            </w:ins>
          </w:p>
        </w:tc>
      </w:tr>
      <w:tr w:rsidR="005F0591" w:rsidRPr="00920004" w14:paraId="13D327AF" w14:textId="77777777" w:rsidTr="00941ED9">
        <w:trPr>
          <w:ins w:id="32914"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Change w:id="32915"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5DC93D01" w14:textId="5315A0FA" w:rsidR="005F0591" w:rsidRPr="00920004" w:rsidRDefault="005F0591" w:rsidP="00941ED9">
            <w:pPr>
              <w:jc w:val="center"/>
              <w:rPr>
                <w:ins w:id="32916" w:author="phuong vu" w:date="2018-11-26T01:55:00Z"/>
                <w:lang w:val="es-ES"/>
                <w:rPrChange w:id="32917" w:author="phuong vu" w:date="2018-11-30T22:36:00Z">
                  <w:rPr>
                    <w:ins w:id="32918" w:author="phuong vu" w:date="2018-11-26T01:55:00Z"/>
                    <w:lang w:val="es-ES"/>
                  </w:rPr>
                </w:rPrChange>
              </w:rPr>
              <w:pPrChange w:id="32919" w:author="phuong vu" w:date="2018-11-30T21:33:00Z">
                <w:pPr>
                  <w:spacing w:line="276" w:lineRule="auto"/>
                  <w:jc w:val="center"/>
                </w:pPr>
              </w:pPrChange>
            </w:pPr>
            <w:ins w:id="32920" w:author="phuong vu" w:date="2018-11-26T02:03:00Z">
              <w:r w:rsidRPr="00920004">
                <w:rPr>
                  <w:lang w:val="es-ES"/>
                  <w:rPrChange w:id="32921"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2922"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0C3630A0" w14:textId="622EDDC1" w:rsidR="005F0591" w:rsidRPr="00920004" w:rsidRDefault="005F0591" w:rsidP="00941ED9">
            <w:pPr>
              <w:rPr>
                <w:ins w:id="32923" w:author="phuong vu" w:date="2018-11-26T01:55:00Z"/>
                <w:lang w:val="es-ES"/>
                <w:rPrChange w:id="32924" w:author="phuong vu" w:date="2018-11-30T22:36:00Z">
                  <w:rPr>
                    <w:ins w:id="32925" w:author="phuong vu" w:date="2018-11-26T01:55:00Z"/>
                    <w:lang w:val="es-ES"/>
                  </w:rPr>
                </w:rPrChange>
              </w:rPr>
              <w:pPrChange w:id="32926" w:author="phuong vu" w:date="2018-11-30T21:32:00Z">
                <w:pPr>
                  <w:spacing w:line="276" w:lineRule="auto"/>
                  <w:jc w:val="left"/>
                </w:pPr>
              </w:pPrChange>
            </w:pPr>
            <w:ins w:id="32927" w:author="phuong vu" w:date="2018-11-26T01:55:00Z">
              <w:r w:rsidRPr="00920004">
                <w:rPr>
                  <w:lang w:val="es-ES"/>
                  <w:rPrChange w:id="32928" w:author="phuong vu" w:date="2018-11-30T22:36:00Z">
                    <w:rPr>
                      <w:lang w:val="es-ES"/>
                    </w:rPr>
                  </w:rPrChange>
                </w:rPr>
                <w:t xml:space="preserve">Dữ liệu lỗi, kết nối </w:t>
              </w:r>
            </w:ins>
            <w:ins w:id="32929" w:author="phuong vu" w:date="2018-11-30T13:58:00Z">
              <w:r w:rsidR="00184C15" w:rsidRPr="00920004">
                <w:rPr>
                  <w:lang w:val="es-ES"/>
                  <w:rPrChange w:id="32930" w:author="phuong vu" w:date="2018-11-30T22:36:00Z">
                    <w:rPr>
                      <w:lang w:val="es-ES"/>
                    </w:rPr>
                  </w:rPrChange>
                </w:rPr>
                <w:t>máy chủ</w:t>
              </w:r>
            </w:ins>
            <w:ins w:id="32931" w:author="phuong vu" w:date="2018-11-26T01:55:00Z">
              <w:r w:rsidRPr="00920004">
                <w:rPr>
                  <w:lang w:val="es-ES"/>
                  <w:rPrChange w:id="32932"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2933"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15F414C3" w14:textId="77777777" w:rsidR="005F0591" w:rsidRPr="00920004" w:rsidRDefault="005F0591" w:rsidP="00941ED9">
            <w:pPr>
              <w:rPr>
                <w:ins w:id="32934" w:author="phuong vu" w:date="2018-11-26T01:55:00Z"/>
                <w:lang w:val="es-ES"/>
                <w:rPrChange w:id="32935" w:author="phuong vu" w:date="2018-11-30T22:36:00Z">
                  <w:rPr>
                    <w:ins w:id="32936" w:author="phuong vu" w:date="2018-11-26T01:55:00Z"/>
                    <w:lang w:val="es-ES"/>
                  </w:rPr>
                </w:rPrChange>
              </w:rPr>
              <w:pPrChange w:id="32937" w:author="phuong vu" w:date="2018-11-30T21:32:00Z">
                <w:pPr>
                  <w:spacing w:line="276" w:lineRule="auto"/>
                  <w:jc w:val="left"/>
                </w:pPr>
              </w:pPrChange>
            </w:pPr>
            <w:ins w:id="32938" w:author="phuong vu" w:date="2018-11-26T01:55:00Z">
              <w:r w:rsidRPr="00920004">
                <w:rPr>
                  <w:lang w:val="es-ES"/>
                  <w:rPrChange w:id="32939"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2940"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4FCD3DE1" w14:textId="77777777" w:rsidR="005F0591" w:rsidRPr="00920004" w:rsidRDefault="005F0591" w:rsidP="00941ED9">
            <w:pPr>
              <w:rPr>
                <w:ins w:id="32941" w:author="phuong vu" w:date="2018-11-26T01:55:00Z"/>
                <w:lang w:val="es-ES"/>
                <w:rPrChange w:id="32942" w:author="phuong vu" w:date="2018-11-30T22:36:00Z">
                  <w:rPr>
                    <w:ins w:id="32943" w:author="phuong vu" w:date="2018-11-26T01:55:00Z"/>
                    <w:lang w:val="es-ES"/>
                  </w:rPr>
                </w:rPrChange>
              </w:rPr>
              <w:pPrChange w:id="32944" w:author="phuong vu" w:date="2018-11-30T21:32:00Z">
                <w:pPr>
                  <w:spacing w:line="276" w:lineRule="auto"/>
                  <w:jc w:val="left"/>
                </w:pPr>
              </w:pPrChange>
            </w:pPr>
            <w:ins w:id="32945" w:author="phuong vu" w:date="2018-11-26T01:55:00Z">
              <w:r w:rsidRPr="00920004">
                <w:rPr>
                  <w:lang w:val="es-ES"/>
                  <w:rPrChange w:id="32946"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2947"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0FCBADB1" w14:textId="77777777" w:rsidR="005F0591" w:rsidRPr="00920004" w:rsidRDefault="005F0591" w:rsidP="00941ED9">
            <w:pPr>
              <w:rPr>
                <w:ins w:id="32948" w:author="phuong vu" w:date="2018-11-26T01:55:00Z"/>
                <w:lang w:val="es-ES"/>
                <w:rPrChange w:id="32949" w:author="phuong vu" w:date="2018-11-30T22:36:00Z">
                  <w:rPr>
                    <w:ins w:id="32950" w:author="phuong vu" w:date="2018-11-26T01:55:00Z"/>
                    <w:lang w:val="es-ES"/>
                  </w:rPr>
                </w:rPrChange>
              </w:rPr>
              <w:pPrChange w:id="32951" w:author="phuong vu" w:date="2018-11-30T21:32:00Z">
                <w:pPr>
                  <w:keepNext/>
                  <w:spacing w:line="276" w:lineRule="auto"/>
                  <w:jc w:val="left"/>
                </w:pPr>
              </w:pPrChange>
            </w:pPr>
            <w:ins w:id="32952" w:author="phuong vu" w:date="2018-11-26T01:55:00Z">
              <w:r w:rsidRPr="00920004">
                <w:rPr>
                  <w:lang w:val="es-ES"/>
                  <w:rPrChange w:id="32953" w:author="phuong vu" w:date="2018-11-30T22:36:00Z">
                    <w:rPr>
                      <w:lang w:val="es-ES"/>
                    </w:rPr>
                  </w:rPrChange>
                </w:rPr>
                <w:t>Thành công</w:t>
              </w:r>
            </w:ins>
          </w:p>
        </w:tc>
      </w:tr>
      <w:tr w:rsidR="005F0591" w:rsidRPr="00920004" w14:paraId="46F17DE7" w14:textId="77777777" w:rsidTr="00941ED9">
        <w:trPr>
          <w:ins w:id="32954" w:author="phuong vu" w:date="2018-11-26T02:03:00Z"/>
        </w:trPr>
        <w:tc>
          <w:tcPr>
            <w:tcW w:w="8777" w:type="dxa"/>
            <w:gridSpan w:val="5"/>
            <w:tcBorders>
              <w:top w:val="single" w:sz="4" w:space="0" w:color="auto"/>
              <w:left w:val="single" w:sz="4" w:space="0" w:color="auto"/>
              <w:bottom w:val="single" w:sz="4" w:space="0" w:color="auto"/>
              <w:right w:val="single" w:sz="4" w:space="0" w:color="auto"/>
            </w:tcBorders>
            <w:vAlign w:val="center"/>
            <w:tcPrChange w:id="32955" w:author="phuong vu" w:date="2018-11-30T21:33:00Z">
              <w:tcPr>
                <w:tcW w:w="8777" w:type="dxa"/>
                <w:gridSpan w:val="5"/>
                <w:tcBorders>
                  <w:top w:val="single" w:sz="4" w:space="0" w:color="auto"/>
                  <w:left w:val="single" w:sz="4" w:space="0" w:color="auto"/>
                  <w:bottom w:val="single" w:sz="4" w:space="0" w:color="auto"/>
                  <w:right w:val="single" w:sz="4" w:space="0" w:color="auto"/>
                </w:tcBorders>
                <w:vAlign w:val="center"/>
              </w:tcPr>
            </w:tcPrChange>
          </w:tcPr>
          <w:p w14:paraId="6FD12E7E" w14:textId="17255188" w:rsidR="005F0591" w:rsidRPr="00920004" w:rsidRDefault="005F0591" w:rsidP="00941ED9">
            <w:pPr>
              <w:jc w:val="left"/>
              <w:rPr>
                <w:ins w:id="32956" w:author="phuong vu" w:date="2018-11-26T02:03:00Z"/>
                <w:b/>
                <w:lang w:val="es-ES"/>
                <w:rPrChange w:id="32957" w:author="phuong vu" w:date="2018-11-30T22:36:00Z">
                  <w:rPr>
                    <w:ins w:id="32958" w:author="phuong vu" w:date="2018-11-26T02:03:00Z"/>
                    <w:lang w:val="es-ES"/>
                  </w:rPr>
                </w:rPrChange>
              </w:rPr>
              <w:pPrChange w:id="32959" w:author="phuong vu" w:date="2018-11-30T21:33:00Z">
                <w:pPr>
                  <w:keepNext/>
                  <w:spacing w:line="276" w:lineRule="auto"/>
                  <w:jc w:val="left"/>
                </w:pPr>
              </w:pPrChange>
            </w:pPr>
            <w:ins w:id="32960" w:author="phuong vu" w:date="2018-11-26T02:03:00Z">
              <w:r w:rsidRPr="00920004">
                <w:rPr>
                  <w:b/>
                  <w:lang w:val="es-ES"/>
                  <w:rPrChange w:id="32961" w:author="phuong vu" w:date="2018-11-30T22:36:00Z">
                    <w:rPr>
                      <w:lang w:val="es-ES"/>
                    </w:rPr>
                  </w:rPrChange>
                </w:rPr>
                <w:t>Trường hợp 2</w:t>
              </w:r>
            </w:ins>
          </w:p>
        </w:tc>
      </w:tr>
      <w:tr w:rsidR="005F0591" w:rsidRPr="00920004" w14:paraId="240E749D" w14:textId="77777777" w:rsidTr="00941ED9">
        <w:trPr>
          <w:ins w:id="32962"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2963"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0674EF48" w14:textId="0DB5797E" w:rsidR="005F0591" w:rsidRPr="00920004" w:rsidRDefault="005F0591" w:rsidP="00941ED9">
            <w:pPr>
              <w:jc w:val="center"/>
              <w:rPr>
                <w:ins w:id="32964" w:author="phuong vu" w:date="2018-11-26T02:03:00Z"/>
                <w:lang w:val="es-ES"/>
                <w:rPrChange w:id="32965" w:author="phuong vu" w:date="2018-11-30T22:36:00Z">
                  <w:rPr>
                    <w:ins w:id="32966" w:author="phuong vu" w:date="2018-11-26T02:03:00Z"/>
                    <w:lang w:val="es-ES"/>
                  </w:rPr>
                </w:rPrChange>
              </w:rPr>
              <w:pPrChange w:id="32967" w:author="phuong vu" w:date="2018-11-30T21:33:00Z">
                <w:pPr>
                  <w:spacing w:line="276" w:lineRule="auto"/>
                  <w:jc w:val="center"/>
                </w:pPr>
              </w:pPrChange>
            </w:pPr>
            <w:ins w:id="32968" w:author="phuong vu" w:date="2018-11-26T02:03:00Z">
              <w:r w:rsidRPr="00920004">
                <w:rPr>
                  <w:lang w:val="es-ES"/>
                  <w:rPrChange w:id="32969"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Change w:id="32970"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4F0C3F19" w14:textId="7C0729EA" w:rsidR="005F0591" w:rsidRPr="00920004" w:rsidRDefault="005F0591" w:rsidP="00941ED9">
            <w:pPr>
              <w:rPr>
                <w:ins w:id="32971" w:author="phuong vu" w:date="2018-11-26T02:03:00Z"/>
                <w:lang w:val="es-ES"/>
                <w:rPrChange w:id="32972" w:author="phuong vu" w:date="2018-11-30T22:36:00Z">
                  <w:rPr>
                    <w:ins w:id="32973" w:author="phuong vu" w:date="2018-11-26T02:03:00Z"/>
                    <w:lang w:val="es-ES"/>
                  </w:rPr>
                </w:rPrChange>
              </w:rPr>
              <w:pPrChange w:id="32974" w:author="phuong vu" w:date="2018-11-30T21:32:00Z">
                <w:pPr>
                  <w:spacing w:line="276" w:lineRule="auto"/>
                  <w:jc w:val="left"/>
                </w:pPr>
              </w:pPrChange>
            </w:pPr>
            <w:ins w:id="32975" w:author="phuong vu" w:date="2018-11-26T02:04:00Z">
              <w:r w:rsidRPr="00920004">
                <w:rPr>
                  <w:lang w:val="es-ES"/>
                  <w:rPrChange w:id="32976" w:author="phuong vu" w:date="2018-11-30T22:36:00Z">
                    <w:rPr>
                      <w:lang w:val="es-ES"/>
                    </w:rPr>
                  </w:rPrChange>
                </w:rPr>
                <w:t>Tắt tất cả máy giặt</w:t>
              </w:r>
            </w:ins>
          </w:p>
        </w:tc>
        <w:tc>
          <w:tcPr>
            <w:tcW w:w="1942" w:type="dxa"/>
            <w:tcBorders>
              <w:top w:val="single" w:sz="4" w:space="0" w:color="auto"/>
              <w:left w:val="single" w:sz="4" w:space="0" w:color="auto"/>
              <w:bottom w:val="single" w:sz="4" w:space="0" w:color="auto"/>
              <w:right w:val="single" w:sz="4" w:space="0" w:color="auto"/>
            </w:tcBorders>
            <w:tcPrChange w:id="32977"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617B7B41" w14:textId="4562E31B" w:rsidR="002B2334" w:rsidRPr="00920004" w:rsidRDefault="002B2334" w:rsidP="00941ED9">
            <w:pPr>
              <w:rPr>
                <w:ins w:id="32978" w:author="phuong vu" w:date="2018-11-26T02:05:00Z"/>
                <w:lang w:val="es-ES"/>
                <w:rPrChange w:id="32979" w:author="phuong vu" w:date="2018-11-30T22:36:00Z">
                  <w:rPr>
                    <w:ins w:id="32980" w:author="phuong vu" w:date="2018-11-26T02:05:00Z"/>
                    <w:lang w:val="es-ES"/>
                  </w:rPr>
                </w:rPrChange>
              </w:rPr>
              <w:pPrChange w:id="32981" w:author="phuong vu" w:date="2018-11-30T21:32:00Z">
                <w:pPr>
                  <w:spacing w:line="276" w:lineRule="auto"/>
                  <w:jc w:val="left"/>
                </w:pPr>
              </w:pPrChange>
            </w:pPr>
            <w:ins w:id="32982" w:author="phuong vu" w:date="2018-11-26T02:05:00Z">
              <w:r w:rsidRPr="00920004">
                <w:rPr>
                  <w:lang w:val="es-ES"/>
                  <w:rPrChange w:id="32983" w:author="phuong vu" w:date="2018-11-30T22:36:00Z">
                    <w:rPr>
                      <w:lang w:val="es-ES"/>
                    </w:rPr>
                  </w:rPrChange>
                </w:rPr>
                <w:t xml:space="preserve">- </w:t>
              </w:r>
            </w:ins>
            <w:ins w:id="32984" w:author="phuong vu" w:date="2018-11-26T02:04:00Z">
              <w:r w:rsidRPr="00920004">
                <w:rPr>
                  <w:lang w:val="es-ES"/>
                  <w:rPrChange w:id="32985" w:author="phuong vu" w:date="2018-11-30T22:36:00Z">
                    <w:rPr>
                      <w:lang w:val="es-ES"/>
                    </w:rPr>
                  </w:rPrChange>
                </w:rPr>
                <w:t>Thông báo lỗi “không có dữ liệu máy giặt”</w:t>
              </w:r>
            </w:ins>
            <w:ins w:id="32986" w:author="phuong vu" w:date="2018-11-26T02:05:00Z">
              <w:r w:rsidRPr="00920004">
                <w:rPr>
                  <w:lang w:val="es-ES"/>
                  <w:rPrChange w:id="32987" w:author="phuong vu" w:date="2018-11-30T22:36:00Z">
                    <w:rPr>
                      <w:lang w:val="es-ES"/>
                    </w:rPr>
                  </w:rPrChange>
                </w:rPr>
                <w:t>.</w:t>
              </w:r>
            </w:ins>
          </w:p>
          <w:p w14:paraId="23DD86CA" w14:textId="495CDD36" w:rsidR="002B2334" w:rsidRPr="00920004" w:rsidRDefault="002B2334" w:rsidP="00941ED9">
            <w:pPr>
              <w:rPr>
                <w:ins w:id="32988" w:author="phuong vu" w:date="2018-11-26T02:03:00Z"/>
                <w:lang w:val="es-ES"/>
                <w:rPrChange w:id="32989" w:author="phuong vu" w:date="2018-11-30T22:36:00Z">
                  <w:rPr>
                    <w:ins w:id="32990" w:author="phuong vu" w:date="2018-11-26T02:03:00Z"/>
                    <w:lang w:val="es-ES"/>
                  </w:rPr>
                </w:rPrChange>
              </w:rPr>
              <w:pPrChange w:id="32991" w:author="phuong vu" w:date="2018-11-30T21:32:00Z">
                <w:pPr>
                  <w:spacing w:line="276" w:lineRule="auto"/>
                  <w:jc w:val="left"/>
                </w:pPr>
              </w:pPrChange>
            </w:pPr>
            <w:ins w:id="32992" w:author="phuong vu" w:date="2018-11-26T02:05:00Z">
              <w:r w:rsidRPr="00920004">
                <w:rPr>
                  <w:lang w:val="es-ES"/>
                  <w:rPrChange w:id="32993" w:author="phuong vu" w:date="2018-11-30T22:36:00Z">
                    <w:rPr>
                      <w:lang w:val="es-ES"/>
                    </w:rPr>
                  </w:rPrChange>
                </w:rPr>
                <w:t>- Chức năng phân công không hoạt động.</w:t>
              </w:r>
            </w:ins>
          </w:p>
        </w:tc>
        <w:tc>
          <w:tcPr>
            <w:tcW w:w="1713" w:type="dxa"/>
            <w:tcBorders>
              <w:top w:val="single" w:sz="4" w:space="0" w:color="auto"/>
              <w:left w:val="single" w:sz="4" w:space="0" w:color="auto"/>
              <w:bottom w:val="single" w:sz="4" w:space="0" w:color="auto"/>
              <w:right w:val="single" w:sz="4" w:space="0" w:color="auto"/>
            </w:tcBorders>
            <w:tcPrChange w:id="32994"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29D57884" w14:textId="77777777" w:rsidR="002B2334" w:rsidRPr="00920004" w:rsidRDefault="002B2334" w:rsidP="00941ED9">
            <w:pPr>
              <w:rPr>
                <w:ins w:id="32995" w:author="phuong vu" w:date="2018-11-26T02:05:00Z"/>
                <w:lang w:val="es-ES"/>
                <w:rPrChange w:id="32996" w:author="phuong vu" w:date="2018-11-30T22:36:00Z">
                  <w:rPr>
                    <w:ins w:id="32997" w:author="phuong vu" w:date="2018-11-26T02:05:00Z"/>
                    <w:lang w:val="es-ES"/>
                  </w:rPr>
                </w:rPrChange>
              </w:rPr>
              <w:pPrChange w:id="32998" w:author="phuong vu" w:date="2018-11-30T21:32:00Z">
                <w:pPr>
                  <w:spacing w:line="276" w:lineRule="auto"/>
                  <w:jc w:val="left"/>
                </w:pPr>
              </w:pPrChange>
            </w:pPr>
            <w:ins w:id="32999" w:author="phuong vu" w:date="2018-11-26T02:05:00Z">
              <w:r w:rsidRPr="00920004">
                <w:rPr>
                  <w:lang w:val="es-ES"/>
                  <w:rPrChange w:id="33000" w:author="phuong vu" w:date="2018-11-30T22:36:00Z">
                    <w:rPr>
                      <w:lang w:val="es-ES"/>
                    </w:rPr>
                  </w:rPrChange>
                </w:rPr>
                <w:t>- Thông báo lỗi “k</w:t>
              </w:r>
              <w:r w:rsidRPr="00920004">
                <w:rPr>
                  <w:lang w:val="es-ES"/>
                  <w:rPrChange w:id="33001" w:author="phuong vu" w:date="2018-11-30T22:36:00Z">
                    <w:rPr>
                      <w:i/>
                      <w:lang w:val="es-ES"/>
                    </w:rPr>
                  </w:rPrChange>
                </w:rPr>
                <w:t>hông có dữ liệu máy giặt</w:t>
              </w:r>
              <w:r w:rsidRPr="00920004">
                <w:rPr>
                  <w:lang w:val="es-ES"/>
                  <w:rPrChange w:id="33002" w:author="phuong vu" w:date="2018-11-30T22:36:00Z">
                    <w:rPr>
                      <w:lang w:val="es-ES"/>
                    </w:rPr>
                  </w:rPrChange>
                </w:rPr>
                <w:t>”.</w:t>
              </w:r>
            </w:ins>
          </w:p>
          <w:p w14:paraId="0488ABA8" w14:textId="7D7D179F" w:rsidR="005F0591" w:rsidRPr="00920004" w:rsidRDefault="002B2334" w:rsidP="00941ED9">
            <w:pPr>
              <w:rPr>
                <w:ins w:id="33003" w:author="phuong vu" w:date="2018-11-26T02:03:00Z"/>
                <w:lang w:val="es-ES"/>
                <w:rPrChange w:id="33004" w:author="phuong vu" w:date="2018-11-30T22:36:00Z">
                  <w:rPr>
                    <w:ins w:id="33005" w:author="phuong vu" w:date="2018-11-26T02:03:00Z"/>
                    <w:lang w:val="es-ES"/>
                  </w:rPr>
                </w:rPrChange>
              </w:rPr>
              <w:pPrChange w:id="33006" w:author="phuong vu" w:date="2018-11-30T21:32:00Z">
                <w:pPr>
                  <w:spacing w:line="276" w:lineRule="auto"/>
                  <w:jc w:val="left"/>
                </w:pPr>
              </w:pPrChange>
            </w:pPr>
            <w:ins w:id="33007" w:author="phuong vu" w:date="2018-11-26T02:05:00Z">
              <w:r w:rsidRPr="00920004">
                <w:rPr>
                  <w:lang w:val="es-ES"/>
                  <w:rPrChange w:id="33008" w:author="phuong vu" w:date="2018-11-30T22:36:00Z">
                    <w:rPr>
                      <w:lang w:val="es-ES"/>
                    </w:rPr>
                  </w:rPrChange>
                </w:rPr>
                <w:t>- Chức năng phân công không hoạt động.</w:t>
              </w:r>
            </w:ins>
          </w:p>
        </w:tc>
        <w:tc>
          <w:tcPr>
            <w:tcW w:w="1738" w:type="dxa"/>
            <w:tcBorders>
              <w:top w:val="single" w:sz="4" w:space="0" w:color="auto"/>
              <w:left w:val="single" w:sz="4" w:space="0" w:color="auto"/>
              <w:bottom w:val="single" w:sz="4" w:space="0" w:color="auto"/>
              <w:right w:val="single" w:sz="4" w:space="0" w:color="auto"/>
            </w:tcBorders>
            <w:tcPrChange w:id="33009"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0A2E0F52" w14:textId="04018B89" w:rsidR="005F0591" w:rsidRPr="00920004" w:rsidRDefault="002B2334" w:rsidP="00941ED9">
            <w:pPr>
              <w:rPr>
                <w:ins w:id="33010" w:author="phuong vu" w:date="2018-11-26T02:03:00Z"/>
                <w:lang w:val="es-ES"/>
                <w:rPrChange w:id="33011" w:author="phuong vu" w:date="2018-11-30T22:36:00Z">
                  <w:rPr>
                    <w:ins w:id="33012" w:author="phuong vu" w:date="2018-11-26T02:03:00Z"/>
                    <w:lang w:val="es-ES"/>
                  </w:rPr>
                </w:rPrChange>
              </w:rPr>
              <w:pPrChange w:id="33013" w:author="phuong vu" w:date="2018-11-30T21:32:00Z">
                <w:pPr>
                  <w:keepNext/>
                  <w:spacing w:line="276" w:lineRule="auto"/>
                  <w:jc w:val="left"/>
                </w:pPr>
              </w:pPrChange>
            </w:pPr>
            <w:ins w:id="33014" w:author="phuong vu" w:date="2018-11-26T02:05:00Z">
              <w:r w:rsidRPr="00920004">
                <w:rPr>
                  <w:lang w:val="es-ES"/>
                  <w:rPrChange w:id="33015" w:author="phuong vu" w:date="2018-11-30T22:36:00Z">
                    <w:rPr>
                      <w:lang w:val="es-ES"/>
                    </w:rPr>
                  </w:rPrChange>
                </w:rPr>
                <w:t>Thành công</w:t>
              </w:r>
            </w:ins>
          </w:p>
        </w:tc>
      </w:tr>
      <w:tr w:rsidR="005F0591" w:rsidRPr="00920004" w14:paraId="59C7DDA8" w14:textId="77777777" w:rsidTr="00941ED9">
        <w:trPr>
          <w:ins w:id="33016"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3017"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43CCAB4A" w14:textId="06029B43" w:rsidR="005F0591" w:rsidRPr="00920004" w:rsidRDefault="005F0591" w:rsidP="00941ED9">
            <w:pPr>
              <w:jc w:val="center"/>
              <w:rPr>
                <w:ins w:id="33018" w:author="phuong vu" w:date="2018-11-26T02:03:00Z"/>
                <w:lang w:val="es-ES"/>
                <w:rPrChange w:id="33019" w:author="phuong vu" w:date="2018-11-30T22:36:00Z">
                  <w:rPr>
                    <w:ins w:id="33020" w:author="phuong vu" w:date="2018-11-26T02:03:00Z"/>
                    <w:lang w:val="es-ES"/>
                  </w:rPr>
                </w:rPrChange>
              </w:rPr>
              <w:pPrChange w:id="33021" w:author="phuong vu" w:date="2018-11-30T21:33:00Z">
                <w:pPr>
                  <w:spacing w:line="276" w:lineRule="auto"/>
                  <w:jc w:val="center"/>
                </w:pPr>
              </w:pPrChange>
            </w:pPr>
            <w:ins w:id="33022" w:author="phuong vu" w:date="2018-11-26T02:03:00Z">
              <w:r w:rsidRPr="00920004">
                <w:rPr>
                  <w:lang w:val="es-ES"/>
                  <w:rPrChange w:id="33023"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Change w:id="33024"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1DD4010A" w14:textId="1888870D" w:rsidR="005F0591" w:rsidRPr="00920004" w:rsidRDefault="002B2334" w:rsidP="00941ED9">
            <w:pPr>
              <w:rPr>
                <w:ins w:id="33025" w:author="phuong vu" w:date="2018-11-26T02:03:00Z"/>
                <w:lang w:val="es-ES"/>
                <w:rPrChange w:id="33026" w:author="phuong vu" w:date="2018-11-30T22:36:00Z">
                  <w:rPr>
                    <w:ins w:id="33027" w:author="phuong vu" w:date="2018-11-26T02:03:00Z"/>
                    <w:lang w:val="es-ES"/>
                  </w:rPr>
                </w:rPrChange>
              </w:rPr>
              <w:pPrChange w:id="33028" w:author="phuong vu" w:date="2018-11-30T21:32:00Z">
                <w:pPr>
                  <w:spacing w:line="276" w:lineRule="auto"/>
                  <w:jc w:val="left"/>
                </w:pPr>
              </w:pPrChange>
            </w:pPr>
            <w:ins w:id="33029" w:author="phuong vu" w:date="2018-11-26T02:05:00Z">
              <w:r w:rsidRPr="00920004">
                <w:rPr>
                  <w:lang w:val="es-ES"/>
                  <w:rPrChange w:id="33030" w:author="phuong vu" w:date="2018-11-30T22:36:00Z">
                    <w:rPr>
                      <w:lang w:val="es-ES"/>
                    </w:rPr>
                  </w:rPrChange>
                </w:rPr>
                <w:t>Tắt một vài máy giặt</w:t>
              </w:r>
            </w:ins>
          </w:p>
        </w:tc>
        <w:tc>
          <w:tcPr>
            <w:tcW w:w="1942" w:type="dxa"/>
            <w:tcBorders>
              <w:top w:val="single" w:sz="4" w:space="0" w:color="auto"/>
              <w:left w:val="single" w:sz="4" w:space="0" w:color="auto"/>
              <w:bottom w:val="single" w:sz="4" w:space="0" w:color="auto"/>
              <w:right w:val="single" w:sz="4" w:space="0" w:color="auto"/>
            </w:tcBorders>
            <w:tcPrChange w:id="33031"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6938AE3A" w14:textId="70D7B6CE" w:rsidR="005F0591" w:rsidRPr="00920004" w:rsidRDefault="002B2334" w:rsidP="00941ED9">
            <w:pPr>
              <w:rPr>
                <w:ins w:id="33032" w:author="phuong vu" w:date="2018-11-26T02:03:00Z"/>
                <w:lang w:val="es-ES"/>
                <w:rPrChange w:id="33033" w:author="phuong vu" w:date="2018-11-30T22:36:00Z">
                  <w:rPr>
                    <w:ins w:id="33034" w:author="phuong vu" w:date="2018-11-26T02:03:00Z"/>
                    <w:lang w:val="es-ES"/>
                  </w:rPr>
                </w:rPrChange>
              </w:rPr>
              <w:pPrChange w:id="33035" w:author="phuong vu" w:date="2018-11-30T21:32:00Z">
                <w:pPr>
                  <w:spacing w:line="276" w:lineRule="auto"/>
                  <w:jc w:val="left"/>
                </w:pPr>
              </w:pPrChange>
            </w:pPr>
            <w:ins w:id="33036" w:author="phuong vu" w:date="2018-11-26T02:05:00Z">
              <w:r w:rsidRPr="00920004">
                <w:rPr>
                  <w:lang w:val="es-ES"/>
                  <w:rPrChange w:id="33037" w:author="phuong vu" w:date="2018-11-30T22:36:00Z">
                    <w:rPr>
                      <w:lang w:val="es-ES"/>
                    </w:rPr>
                  </w:rPrChange>
                </w:rPr>
                <w:t>Đơn hàng phân công lại vào những máy hoạt</w:t>
              </w:r>
            </w:ins>
            <w:ins w:id="33038" w:author="phuong vu" w:date="2018-11-26T02:06:00Z">
              <w:r w:rsidRPr="00920004">
                <w:rPr>
                  <w:lang w:val="es-ES"/>
                  <w:rPrChange w:id="33039" w:author="phuong vu" w:date="2018-11-30T22:36:00Z">
                    <w:rPr>
                      <w:lang w:val="es-ES"/>
                    </w:rPr>
                  </w:rPrChange>
                </w:rPr>
                <w:t xml:space="preserve"> động.</w:t>
              </w:r>
            </w:ins>
          </w:p>
        </w:tc>
        <w:tc>
          <w:tcPr>
            <w:tcW w:w="1713" w:type="dxa"/>
            <w:tcBorders>
              <w:top w:val="single" w:sz="4" w:space="0" w:color="auto"/>
              <w:left w:val="single" w:sz="4" w:space="0" w:color="auto"/>
              <w:bottom w:val="single" w:sz="4" w:space="0" w:color="auto"/>
              <w:right w:val="single" w:sz="4" w:space="0" w:color="auto"/>
            </w:tcBorders>
            <w:tcPrChange w:id="33040"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3E80DFDB" w14:textId="52A995FB" w:rsidR="005F0591" w:rsidRPr="00920004" w:rsidRDefault="002B2334" w:rsidP="00941ED9">
            <w:pPr>
              <w:rPr>
                <w:ins w:id="33041" w:author="phuong vu" w:date="2018-11-26T02:03:00Z"/>
                <w:lang w:val="es-ES"/>
                <w:rPrChange w:id="33042" w:author="phuong vu" w:date="2018-11-30T22:36:00Z">
                  <w:rPr>
                    <w:ins w:id="33043" w:author="phuong vu" w:date="2018-11-26T02:03:00Z"/>
                    <w:lang w:val="es-ES"/>
                  </w:rPr>
                </w:rPrChange>
              </w:rPr>
              <w:pPrChange w:id="33044" w:author="phuong vu" w:date="2018-11-30T21:32:00Z">
                <w:pPr>
                  <w:spacing w:line="276" w:lineRule="auto"/>
                  <w:jc w:val="left"/>
                </w:pPr>
              </w:pPrChange>
            </w:pPr>
            <w:ins w:id="33045" w:author="phuong vu" w:date="2018-11-26T02:06:00Z">
              <w:r w:rsidRPr="00920004">
                <w:rPr>
                  <w:lang w:val="es-ES"/>
                  <w:rPrChange w:id="33046" w:author="phuong vu" w:date="2018-11-30T22:36:00Z">
                    <w:rPr>
                      <w:lang w:val="es-ES"/>
                    </w:rPr>
                  </w:rPrChange>
                </w:rPr>
                <w:t>Đơn hàng phân công lại vào những máy hoạt động.</w:t>
              </w:r>
            </w:ins>
          </w:p>
        </w:tc>
        <w:tc>
          <w:tcPr>
            <w:tcW w:w="1738" w:type="dxa"/>
            <w:tcBorders>
              <w:top w:val="single" w:sz="4" w:space="0" w:color="auto"/>
              <w:left w:val="single" w:sz="4" w:space="0" w:color="auto"/>
              <w:bottom w:val="single" w:sz="4" w:space="0" w:color="auto"/>
              <w:right w:val="single" w:sz="4" w:space="0" w:color="auto"/>
            </w:tcBorders>
            <w:tcPrChange w:id="33047"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7118A6E7" w14:textId="6F3FF636" w:rsidR="005F0591" w:rsidRPr="00920004" w:rsidRDefault="002B2334" w:rsidP="00941ED9">
            <w:pPr>
              <w:rPr>
                <w:ins w:id="33048" w:author="phuong vu" w:date="2018-11-26T02:03:00Z"/>
                <w:lang w:val="es-ES"/>
                <w:rPrChange w:id="33049" w:author="phuong vu" w:date="2018-11-30T22:36:00Z">
                  <w:rPr>
                    <w:ins w:id="33050" w:author="phuong vu" w:date="2018-11-26T02:03:00Z"/>
                    <w:lang w:val="es-ES"/>
                  </w:rPr>
                </w:rPrChange>
              </w:rPr>
              <w:pPrChange w:id="33051" w:author="phuong vu" w:date="2018-11-30T21:32:00Z">
                <w:pPr>
                  <w:keepNext/>
                  <w:spacing w:line="276" w:lineRule="auto"/>
                  <w:jc w:val="left"/>
                </w:pPr>
              </w:pPrChange>
            </w:pPr>
            <w:ins w:id="33052" w:author="phuong vu" w:date="2018-11-26T02:06:00Z">
              <w:r w:rsidRPr="00920004">
                <w:rPr>
                  <w:lang w:val="es-ES"/>
                  <w:rPrChange w:id="33053" w:author="phuong vu" w:date="2018-11-30T22:36:00Z">
                    <w:rPr>
                      <w:lang w:val="es-ES"/>
                    </w:rPr>
                  </w:rPrChange>
                </w:rPr>
                <w:t>Thành công</w:t>
              </w:r>
            </w:ins>
          </w:p>
        </w:tc>
      </w:tr>
      <w:tr w:rsidR="002B2334" w:rsidRPr="00920004" w14:paraId="47038715" w14:textId="77777777" w:rsidTr="00941ED9">
        <w:trPr>
          <w:ins w:id="33054"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Change w:id="33055" w:author="phuong vu" w:date="2018-11-30T21:33:00Z">
              <w:tcPr>
                <w:tcW w:w="708" w:type="dxa"/>
                <w:tcBorders>
                  <w:top w:val="single" w:sz="4" w:space="0" w:color="auto"/>
                  <w:left w:val="single" w:sz="4" w:space="0" w:color="auto"/>
                  <w:bottom w:val="single" w:sz="4" w:space="0" w:color="auto"/>
                  <w:right w:val="single" w:sz="4" w:space="0" w:color="auto"/>
                </w:tcBorders>
                <w:vAlign w:val="center"/>
              </w:tcPr>
            </w:tcPrChange>
          </w:tcPr>
          <w:p w14:paraId="09F90CD2" w14:textId="2D0B0D91" w:rsidR="002B2334" w:rsidRPr="00920004" w:rsidRDefault="002B2334" w:rsidP="00941ED9">
            <w:pPr>
              <w:jc w:val="center"/>
              <w:rPr>
                <w:ins w:id="33056" w:author="phuong vu" w:date="2018-11-26T02:03:00Z"/>
                <w:lang w:val="es-ES"/>
                <w:rPrChange w:id="33057" w:author="phuong vu" w:date="2018-11-30T22:36:00Z">
                  <w:rPr>
                    <w:ins w:id="33058" w:author="phuong vu" w:date="2018-11-26T02:03:00Z"/>
                    <w:lang w:val="es-ES"/>
                  </w:rPr>
                </w:rPrChange>
              </w:rPr>
              <w:pPrChange w:id="33059" w:author="phuong vu" w:date="2018-11-30T21:33:00Z">
                <w:pPr>
                  <w:spacing w:line="276" w:lineRule="auto"/>
                  <w:jc w:val="center"/>
                </w:pPr>
              </w:pPrChange>
            </w:pPr>
            <w:ins w:id="33060" w:author="phuong vu" w:date="2018-11-26T02:03:00Z">
              <w:r w:rsidRPr="00920004">
                <w:rPr>
                  <w:lang w:val="es-ES"/>
                  <w:rPrChange w:id="33061"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Change w:id="33062" w:author="phuong vu" w:date="2018-11-30T21:33:00Z">
              <w:tcPr>
                <w:tcW w:w="2676" w:type="dxa"/>
                <w:tcBorders>
                  <w:top w:val="single" w:sz="4" w:space="0" w:color="auto"/>
                  <w:left w:val="single" w:sz="4" w:space="0" w:color="auto"/>
                  <w:bottom w:val="single" w:sz="4" w:space="0" w:color="auto"/>
                  <w:right w:val="single" w:sz="4" w:space="0" w:color="auto"/>
                </w:tcBorders>
              </w:tcPr>
            </w:tcPrChange>
          </w:tcPr>
          <w:p w14:paraId="326D79D4" w14:textId="4042B04B" w:rsidR="002B2334" w:rsidRPr="00920004" w:rsidRDefault="002B2334" w:rsidP="00941ED9">
            <w:pPr>
              <w:rPr>
                <w:ins w:id="33063" w:author="phuong vu" w:date="2018-11-26T02:03:00Z"/>
                <w:lang w:val="es-ES"/>
                <w:rPrChange w:id="33064" w:author="phuong vu" w:date="2018-11-30T22:36:00Z">
                  <w:rPr>
                    <w:ins w:id="33065" w:author="phuong vu" w:date="2018-11-26T02:03:00Z"/>
                    <w:lang w:val="es-ES"/>
                  </w:rPr>
                </w:rPrChange>
              </w:rPr>
              <w:pPrChange w:id="33066" w:author="phuong vu" w:date="2018-11-30T21:32:00Z">
                <w:pPr>
                  <w:spacing w:line="276" w:lineRule="auto"/>
                  <w:jc w:val="left"/>
                </w:pPr>
              </w:pPrChange>
            </w:pPr>
            <w:ins w:id="33067" w:author="phuong vu" w:date="2018-11-26T02:06:00Z">
              <w:r w:rsidRPr="00920004">
                <w:rPr>
                  <w:lang w:val="es-ES"/>
                  <w:rPrChange w:id="33068" w:author="phuong vu" w:date="2018-11-30T22:36:00Z">
                    <w:rPr>
                      <w:lang w:val="es-ES"/>
                    </w:rPr>
                  </w:rPrChange>
                </w:rPr>
                <w:t xml:space="preserve">Dữ liệu lỗi, kết nối </w:t>
              </w:r>
            </w:ins>
            <w:ins w:id="33069" w:author="phuong vu" w:date="2018-11-30T13:58:00Z">
              <w:r w:rsidR="00184C15" w:rsidRPr="00920004">
                <w:rPr>
                  <w:lang w:val="es-ES"/>
                  <w:rPrChange w:id="33070" w:author="phuong vu" w:date="2018-11-30T22:36:00Z">
                    <w:rPr>
                      <w:lang w:val="es-ES"/>
                    </w:rPr>
                  </w:rPrChange>
                </w:rPr>
                <w:t>máy chủ</w:t>
              </w:r>
            </w:ins>
            <w:ins w:id="33071" w:author="phuong vu" w:date="2018-11-26T02:06:00Z">
              <w:r w:rsidRPr="00920004">
                <w:rPr>
                  <w:lang w:val="es-ES"/>
                  <w:rPrChange w:id="33072"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Change w:id="33073" w:author="phuong vu" w:date="2018-11-30T21:33:00Z">
              <w:tcPr>
                <w:tcW w:w="1942" w:type="dxa"/>
                <w:tcBorders>
                  <w:top w:val="single" w:sz="4" w:space="0" w:color="auto"/>
                  <w:left w:val="single" w:sz="4" w:space="0" w:color="auto"/>
                  <w:bottom w:val="single" w:sz="4" w:space="0" w:color="auto"/>
                  <w:right w:val="single" w:sz="4" w:space="0" w:color="auto"/>
                </w:tcBorders>
              </w:tcPr>
            </w:tcPrChange>
          </w:tcPr>
          <w:p w14:paraId="2CE793EE" w14:textId="58D3AF27" w:rsidR="002B2334" w:rsidRPr="00920004" w:rsidRDefault="002B2334" w:rsidP="00941ED9">
            <w:pPr>
              <w:rPr>
                <w:ins w:id="33074" w:author="phuong vu" w:date="2018-11-26T02:03:00Z"/>
                <w:lang w:val="es-ES"/>
                <w:rPrChange w:id="33075" w:author="phuong vu" w:date="2018-11-30T22:36:00Z">
                  <w:rPr>
                    <w:ins w:id="33076" w:author="phuong vu" w:date="2018-11-26T02:03:00Z"/>
                    <w:lang w:val="es-ES"/>
                  </w:rPr>
                </w:rPrChange>
              </w:rPr>
              <w:pPrChange w:id="33077" w:author="phuong vu" w:date="2018-11-30T21:32:00Z">
                <w:pPr>
                  <w:spacing w:line="276" w:lineRule="auto"/>
                  <w:jc w:val="left"/>
                </w:pPr>
              </w:pPrChange>
            </w:pPr>
            <w:ins w:id="33078" w:author="phuong vu" w:date="2018-11-26T02:06:00Z">
              <w:r w:rsidRPr="00920004">
                <w:rPr>
                  <w:lang w:val="es-ES"/>
                  <w:rPrChange w:id="33079"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Change w:id="33080" w:author="phuong vu" w:date="2018-11-30T21:33:00Z">
              <w:tcPr>
                <w:tcW w:w="1713" w:type="dxa"/>
                <w:tcBorders>
                  <w:top w:val="single" w:sz="4" w:space="0" w:color="auto"/>
                  <w:left w:val="single" w:sz="4" w:space="0" w:color="auto"/>
                  <w:bottom w:val="single" w:sz="4" w:space="0" w:color="auto"/>
                  <w:right w:val="single" w:sz="4" w:space="0" w:color="auto"/>
                </w:tcBorders>
              </w:tcPr>
            </w:tcPrChange>
          </w:tcPr>
          <w:p w14:paraId="4B22EA1A" w14:textId="4BF35AA9" w:rsidR="002B2334" w:rsidRPr="00920004" w:rsidRDefault="002B2334" w:rsidP="00941ED9">
            <w:pPr>
              <w:rPr>
                <w:ins w:id="33081" w:author="phuong vu" w:date="2018-11-26T02:03:00Z"/>
                <w:lang w:val="es-ES"/>
                <w:rPrChange w:id="33082" w:author="phuong vu" w:date="2018-11-30T22:36:00Z">
                  <w:rPr>
                    <w:ins w:id="33083" w:author="phuong vu" w:date="2018-11-26T02:03:00Z"/>
                    <w:lang w:val="es-ES"/>
                  </w:rPr>
                </w:rPrChange>
              </w:rPr>
              <w:pPrChange w:id="33084" w:author="phuong vu" w:date="2018-11-30T21:32:00Z">
                <w:pPr>
                  <w:spacing w:line="276" w:lineRule="auto"/>
                  <w:jc w:val="left"/>
                </w:pPr>
              </w:pPrChange>
            </w:pPr>
            <w:ins w:id="33085" w:author="phuong vu" w:date="2018-11-26T02:06:00Z">
              <w:r w:rsidRPr="00920004">
                <w:rPr>
                  <w:lang w:val="es-ES"/>
                  <w:rPrChange w:id="33086"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Change w:id="33087" w:author="phuong vu" w:date="2018-11-30T21:33:00Z">
              <w:tcPr>
                <w:tcW w:w="1738" w:type="dxa"/>
                <w:tcBorders>
                  <w:top w:val="single" w:sz="4" w:space="0" w:color="auto"/>
                  <w:left w:val="single" w:sz="4" w:space="0" w:color="auto"/>
                  <w:bottom w:val="single" w:sz="4" w:space="0" w:color="auto"/>
                  <w:right w:val="single" w:sz="4" w:space="0" w:color="auto"/>
                </w:tcBorders>
              </w:tcPr>
            </w:tcPrChange>
          </w:tcPr>
          <w:p w14:paraId="157BBCB7" w14:textId="51E9EA06" w:rsidR="002B2334" w:rsidRPr="00920004" w:rsidRDefault="002B2334" w:rsidP="00941ED9">
            <w:pPr>
              <w:rPr>
                <w:ins w:id="33088" w:author="phuong vu" w:date="2018-11-26T02:03:00Z"/>
                <w:lang w:val="es-ES"/>
                <w:rPrChange w:id="33089" w:author="phuong vu" w:date="2018-11-30T22:36:00Z">
                  <w:rPr>
                    <w:ins w:id="33090" w:author="phuong vu" w:date="2018-11-26T02:03:00Z"/>
                    <w:lang w:val="es-ES"/>
                  </w:rPr>
                </w:rPrChange>
              </w:rPr>
              <w:pPrChange w:id="33091" w:author="phuong vu" w:date="2018-11-30T21:32:00Z">
                <w:pPr>
                  <w:keepNext/>
                  <w:spacing w:line="276" w:lineRule="auto"/>
                  <w:jc w:val="left"/>
                </w:pPr>
              </w:pPrChange>
            </w:pPr>
            <w:ins w:id="33092" w:author="phuong vu" w:date="2018-11-26T02:06:00Z">
              <w:r w:rsidRPr="00920004">
                <w:rPr>
                  <w:lang w:val="es-ES"/>
                  <w:rPrChange w:id="33093" w:author="phuong vu" w:date="2018-11-30T22:36:00Z">
                    <w:rPr>
                      <w:lang w:val="es-ES"/>
                    </w:rPr>
                  </w:rPrChange>
                </w:rPr>
                <w:t>Thành công</w:t>
              </w:r>
            </w:ins>
          </w:p>
        </w:tc>
      </w:tr>
    </w:tbl>
    <w:p w14:paraId="77E7CC19" w14:textId="4AF4C9DD" w:rsidR="0077093A" w:rsidRPr="00920004" w:rsidRDefault="002B2334" w:rsidP="00A17FA5">
      <w:pPr>
        <w:pStyle w:val="Caption"/>
        <w:rPr>
          <w:ins w:id="33094" w:author="phuong vu" w:date="2018-11-23T10:02:00Z"/>
          <w:rPrChange w:id="33095" w:author="phuong vu" w:date="2018-11-30T22:36:00Z">
            <w:rPr>
              <w:ins w:id="33096" w:author="phuong vu" w:date="2018-11-23T10:02:00Z"/>
            </w:rPr>
          </w:rPrChange>
        </w:rPr>
        <w:pPrChange w:id="33097" w:author="phuong vu" w:date="2018-11-30T22:42:00Z">
          <w:pPr>
            <w:pStyle w:val="Heading3"/>
          </w:pPr>
        </w:pPrChange>
      </w:pPr>
      <w:bookmarkStart w:id="33098" w:name="_Toc531381648"/>
      <w:ins w:id="33099" w:author="phuong vu" w:date="2018-11-26T02:06:00Z">
        <w:r w:rsidRPr="00920004">
          <w:rPr>
            <w:rPrChange w:id="33100" w:author="phuong vu" w:date="2018-11-30T22:36:00Z">
              <w:rPr/>
            </w:rPrChange>
          </w:rPr>
          <w:t xml:space="preserve">Bảng </w:t>
        </w:r>
      </w:ins>
      <w:ins w:id="33101" w:author="phuong vu" w:date="2018-11-30T14:54:00Z">
        <w:r w:rsidR="00D632EE" w:rsidRPr="00920004">
          <w:rPr>
            <w:rPrChange w:id="33102" w:author="phuong vu" w:date="2018-11-30T22:36:00Z">
              <w:rPr/>
            </w:rPrChange>
          </w:rPr>
          <w:fldChar w:fldCharType="begin"/>
        </w:r>
        <w:r w:rsidR="00D632EE" w:rsidRPr="00920004">
          <w:rPr>
            <w:rPrChange w:id="33103" w:author="phuong vu" w:date="2018-11-30T22:36:00Z">
              <w:rPr/>
            </w:rPrChange>
          </w:rPr>
          <w:instrText xml:space="preserve"> STYLEREF 1 \s </w:instrText>
        </w:r>
      </w:ins>
      <w:r w:rsidR="00D632EE" w:rsidRPr="00920004">
        <w:rPr>
          <w:rPrChange w:id="33104" w:author="phuong vu" w:date="2018-11-30T22:36:00Z">
            <w:rPr/>
          </w:rPrChange>
        </w:rPr>
        <w:fldChar w:fldCharType="separate"/>
      </w:r>
      <w:r w:rsidR="00B5490C">
        <w:rPr>
          <w:noProof/>
        </w:rPr>
        <w:t>4</w:t>
      </w:r>
      <w:ins w:id="33105" w:author="phuong vu" w:date="2018-11-30T14:54:00Z">
        <w:r w:rsidR="00D632EE" w:rsidRPr="00920004">
          <w:rPr>
            <w:rPrChange w:id="33106" w:author="phuong vu" w:date="2018-11-30T22:36:00Z">
              <w:rPr/>
            </w:rPrChange>
          </w:rPr>
          <w:fldChar w:fldCharType="end"/>
        </w:r>
        <w:r w:rsidR="00D632EE" w:rsidRPr="00920004">
          <w:rPr>
            <w:rPrChange w:id="33107" w:author="phuong vu" w:date="2018-11-30T22:36:00Z">
              <w:rPr/>
            </w:rPrChange>
          </w:rPr>
          <w:t>.</w:t>
        </w:r>
        <w:r w:rsidR="00D632EE" w:rsidRPr="00920004">
          <w:rPr>
            <w:rPrChange w:id="33108" w:author="phuong vu" w:date="2018-11-30T22:36:00Z">
              <w:rPr/>
            </w:rPrChange>
          </w:rPr>
          <w:fldChar w:fldCharType="begin"/>
        </w:r>
        <w:r w:rsidR="00D632EE" w:rsidRPr="00920004">
          <w:rPr>
            <w:rPrChange w:id="33109" w:author="phuong vu" w:date="2018-11-30T22:36:00Z">
              <w:rPr/>
            </w:rPrChange>
          </w:rPr>
          <w:instrText xml:space="preserve"> SEQ Bảng \* ARABIC \s 1 </w:instrText>
        </w:r>
      </w:ins>
      <w:r w:rsidR="00D632EE" w:rsidRPr="00920004">
        <w:rPr>
          <w:rPrChange w:id="33110" w:author="phuong vu" w:date="2018-11-30T22:36:00Z">
            <w:rPr/>
          </w:rPrChange>
        </w:rPr>
        <w:fldChar w:fldCharType="separate"/>
      </w:r>
      <w:ins w:id="33111" w:author="phuong vu" w:date="2018-11-30T22:44:00Z">
        <w:r w:rsidR="00B5490C">
          <w:rPr>
            <w:noProof/>
          </w:rPr>
          <w:t>11</w:t>
        </w:r>
      </w:ins>
      <w:ins w:id="33112" w:author="phuong vu" w:date="2018-11-30T14:54:00Z">
        <w:r w:rsidR="00D632EE" w:rsidRPr="00920004">
          <w:rPr>
            <w:rPrChange w:id="33113" w:author="phuong vu" w:date="2018-11-30T22:36:00Z">
              <w:rPr/>
            </w:rPrChange>
          </w:rPr>
          <w:fldChar w:fldCharType="end"/>
        </w:r>
      </w:ins>
      <w:ins w:id="33114" w:author="phuong vu" w:date="2018-11-26T02:06:00Z">
        <w:r w:rsidRPr="00920004">
          <w:rPr>
            <w:rPrChange w:id="33115" w:author="phuong vu" w:date="2018-11-30T22:36:00Z">
              <w:rPr/>
            </w:rPrChange>
          </w:rPr>
          <w:t xml:space="preserve"> Kiểm thử chức năng quản lí phân công xử lí đơn hàng</w:t>
        </w:r>
      </w:ins>
      <w:bookmarkEnd w:id="33098"/>
    </w:p>
    <w:p w14:paraId="08D9CF24" w14:textId="0833DFAB" w:rsidR="00287281" w:rsidRPr="00920004" w:rsidRDefault="00287281" w:rsidP="00D72BF9">
      <w:pPr>
        <w:pStyle w:val="Heading3"/>
        <w:rPr>
          <w:ins w:id="33116" w:author="phuong vu" w:date="2018-11-23T10:15:00Z"/>
          <w:rPrChange w:id="33117" w:author="phuong vu" w:date="2018-11-30T22:36:00Z">
            <w:rPr>
              <w:ins w:id="33118" w:author="phuong vu" w:date="2018-11-23T10:15:00Z"/>
            </w:rPr>
          </w:rPrChange>
        </w:rPr>
        <w:pPrChange w:id="33119" w:author="phuong vu" w:date="2018-11-30T22:22:00Z">
          <w:pPr>
            <w:pStyle w:val="Heading3"/>
          </w:pPr>
        </w:pPrChange>
      </w:pPr>
      <w:bookmarkStart w:id="33120" w:name="_Toc531381551"/>
      <w:ins w:id="33121" w:author="phuong vu" w:date="2018-11-23T10:03:00Z">
        <w:r w:rsidRPr="00920004">
          <w:rPr>
            <w:rPrChange w:id="33122" w:author="phuong vu" w:date="2018-11-30T22:36:00Z">
              <w:rPr/>
            </w:rPrChange>
          </w:rPr>
          <w:t>Quản lí trạng thái máy giặt</w:t>
        </w:r>
      </w:ins>
      <w:bookmarkEnd w:id="33120"/>
    </w:p>
    <w:p w14:paraId="3A51F40D" w14:textId="77777777" w:rsidR="00404CBA" w:rsidRPr="00920004" w:rsidRDefault="00404CBA" w:rsidP="00941ED9">
      <w:pPr>
        <w:ind w:left="720"/>
        <w:rPr>
          <w:ins w:id="33123" w:author="phuong vu" w:date="2018-11-26T02:07:00Z"/>
          <w:lang w:val="en-US"/>
          <w:rPrChange w:id="33124" w:author="phuong vu" w:date="2018-11-30T22:36:00Z">
            <w:rPr>
              <w:ins w:id="33125" w:author="phuong vu" w:date="2018-11-26T02:07:00Z"/>
              <w:lang w:val="en-US"/>
            </w:rPr>
          </w:rPrChange>
        </w:rPr>
        <w:pPrChange w:id="33126" w:author="phuong vu" w:date="2018-11-30T21:33:00Z">
          <w:pPr>
            <w:spacing w:line="276" w:lineRule="auto"/>
          </w:pPr>
        </w:pPrChange>
      </w:pPr>
      <w:ins w:id="33127" w:author="phuong vu" w:date="2018-11-26T02:07:00Z">
        <w:r w:rsidRPr="00920004">
          <w:rPr>
            <w:b/>
            <w:lang w:val="en-US"/>
            <w:rPrChange w:id="33128" w:author="phuong vu" w:date="2018-11-30T22:36:00Z">
              <w:rPr>
                <w:b/>
                <w:lang w:val="en-US"/>
              </w:rPr>
            </w:rPrChange>
          </w:rPr>
          <w:t>Mục đích:</w:t>
        </w:r>
        <w:r w:rsidRPr="00920004">
          <w:rPr>
            <w:lang w:val="en-US"/>
            <w:rPrChange w:id="33129" w:author="phuong vu" w:date="2018-11-30T22:36:00Z">
              <w:rPr>
                <w:lang w:val="en-US"/>
              </w:rPr>
            </w:rPrChange>
          </w:rPr>
          <w:t xml:space="preserve"> Tìm ra lỗi về thông báo khi thực hiện hoàn tất xử lí, lỗi chuyển trang, hiển thị dữ liệu không đúng với mục đích.</w:t>
        </w:r>
      </w:ins>
    </w:p>
    <w:p w14:paraId="750C5CA1" w14:textId="0A02EF53" w:rsidR="00404CBA" w:rsidRPr="00920004" w:rsidRDefault="00404CBA" w:rsidP="00941ED9">
      <w:pPr>
        <w:ind w:left="720"/>
        <w:rPr>
          <w:ins w:id="33130" w:author="phuong vu" w:date="2018-11-26T02:07:00Z"/>
          <w:lang w:val="en-US"/>
          <w:rPrChange w:id="33131" w:author="phuong vu" w:date="2018-11-30T22:36:00Z">
            <w:rPr>
              <w:ins w:id="33132" w:author="phuong vu" w:date="2018-11-26T02:07:00Z"/>
              <w:lang w:val="en-US"/>
            </w:rPr>
          </w:rPrChange>
        </w:rPr>
        <w:pPrChange w:id="33133" w:author="phuong vu" w:date="2018-11-30T21:33:00Z">
          <w:pPr>
            <w:spacing w:line="276" w:lineRule="auto"/>
          </w:pPr>
        </w:pPrChange>
      </w:pPr>
      <w:ins w:id="33134" w:author="phuong vu" w:date="2018-11-26T02:07:00Z">
        <w:r w:rsidRPr="00920004">
          <w:rPr>
            <w:b/>
            <w:lang w:val="en-US"/>
            <w:rPrChange w:id="33135" w:author="phuong vu" w:date="2018-11-30T22:36:00Z">
              <w:rPr>
                <w:b/>
                <w:lang w:val="en-US"/>
              </w:rPr>
            </w:rPrChange>
          </w:rPr>
          <w:t>Tiền điều kiện:</w:t>
        </w:r>
        <w:r w:rsidRPr="00920004">
          <w:rPr>
            <w:lang w:val="en-US"/>
            <w:rPrChange w:id="33136" w:author="phuong vu" w:date="2018-11-30T22:36:00Z">
              <w:rPr>
                <w:lang w:val="en-US"/>
              </w:rPr>
            </w:rPrChange>
          </w:rPr>
          <w:t xml:space="preserve"> Đăng nhập thành công vào trang quản lí dành cho nhân viên chi nhánh với chức vụ nhân viên quản lí đơn hàng hoặc nhân viên xử lí đơn hàng.</w:t>
        </w:r>
      </w:ins>
    </w:p>
    <w:p w14:paraId="764A7862" w14:textId="77777777" w:rsidR="00404CBA" w:rsidRPr="00920004" w:rsidRDefault="00404CBA" w:rsidP="00941ED9">
      <w:pPr>
        <w:ind w:left="720"/>
        <w:rPr>
          <w:ins w:id="33137" w:author="phuong vu" w:date="2018-11-26T02:07:00Z"/>
          <w:b/>
          <w:lang w:val="en-US"/>
          <w:rPrChange w:id="33138" w:author="phuong vu" w:date="2018-11-30T22:36:00Z">
            <w:rPr>
              <w:ins w:id="33139" w:author="phuong vu" w:date="2018-11-26T02:07:00Z"/>
              <w:b/>
              <w:lang w:val="en-US"/>
            </w:rPr>
          </w:rPrChange>
        </w:rPr>
        <w:pPrChange w:id="33140" w:author="phuong vu" w:date="2018-11-30T21:33:00Z">
          <w:pPr>
            <w:spacing w:line="276" w:lineRule="auto"/>
          </w:pPr>
        </w:pPrChange>
      </w:pPr>
      <w:ins w:id="33141" w:author="phuong vu" w:date="2018-11-26T02:07:00Z">
        <w:r w:rsidRPr="00920004">
          <w:rPr>
            <w:b/>
            <w:lang w:val="en-US"/>
            <w:rPrChange w:id="33142" w:author="phuong vu" w:date="2018-11-30T22:36:00Z">
              <w:rPr>
                <w:b/>
                <w:lang w:val="en-US"/>
              </w:rPr>
            </w:rPrChange>
          </w:rPr>
          <w:t>Mô tả:</w:t>
        </w:r>
      </w:ins>
    </w:p>
    <w:p w14:paraId="1A5F2C14" w14:textId="77777777" w:rsidR="00404CBA" w:rsidRPr="00920004" w:rsidRDefault="00404CBA" w:rsidP="00941ED9">
      <w:pPr>
        <w:ind w:left="720"/>
        <w:rPr>
          <w:ins w:id="33143" w:author="phuong vu" w:date="2018-11-26T02:07:00Z"/>
          <w:lang w:val="en-US"/>
          <w:rPrChange w:id="33144" w:author="phuong vu" w:date="2018-11-30T22:36:00Z">
            <w:rPr>
              <w:ins w:id="33145" w:author="phuong vu" w:date="2018-11-26T02:07:00Z"/>
              <w:lang w:val="en-US"/>
            </w:rPr>
          </w:rPrChange>
        </w:rPr>
        <w:pPrChange w:id="33146" w:author="phuong vu" w:date="2018-11-30T21:33:00Z">
          <w:pPr>
            <w:spacing w:line="276" w:lineRule="auto"/>
          </w:pPr>
        </w:pPrChange>
      </w:pPr>
      <w:ins w:id="33147" w:author="phuong vu" w:date="2018-11-26T02:07:00Z">
        <w:r w:rsidRPr="00920004">
          <w:rPr>
            <w:b/>
            <w:lang w:val="en-US"/>
            <w:rPrChange w:id="33148" w:author="phuong vu" w:date="2018-11-30T22:36:00Z">
              <w:rPr>
                <w:b/>
                <w:lang w:val="en-US"/>
              </w:rPr>
            </w:rPrChange>
          </w:rPr>
          <w:t xml:space="preserve">- </w:t>
        </w:r>
        <w:r w:rsidRPr="00920004">
          <w:rPr>
            <w:lang w:val="en-US"/>
            <w:rPrChange w:id="33149" w:author="phuong vu" w:date="2018-11-30T22:36:00Z">
              <w:rPr>
                <w:lang w:val="en-US"/>
              </w:rPr>
            </w:rPrChange>
          </w:rPr>
          <w:t>Bước 1: Mở trang web tại địa chỉ: localhost:3000.</w:t>
        </w:r>
      </w:ins>
    </w:p>
    <w:p w14:paraId="502AC36C" w14:textId="77777777" w:rsidR="00404CBA" w:rsidRPr="00920004" w:rsidRDefault="00404CBA" w:rsidP="00941ED9">
      <w:pPr>
        <w:ind w:left="720"/>
        <w:rPr>
          <w:ins w:id="33150" w:author="phuong vu" w:date="2018-11-26T02:07:00Z"/>
          <w:lang w:val="en-US"/>
          <w:rPrChange w:id="33151" w:author="phuong vu" w:date="2018-11-30T22:36:00Z">
            <w:rPr>
              <w:ins w:id="33152" w:author="phuong vu" w:date="2018-11-26T02:07:00Z"/>
              <w:lang w:val="en-US"/>
            </w:rPr>
          </w:rPrChange>
        </w:rPr>
        <w:pPrChange w:id="33153" w:author="phuong vu" w:date="2018-11-30T21:33:00Z">
          <w:pPr>
            <w:spacing w:line="276" w:lineRule="auto"/>
          </w:pPr>
        </w:pPrChange>
      </w:pPr>
      <w:ins w:id="33154" w:author="phuong vu" w:date="2018-11-26T02:07:00Z">
        <w:r w:rsidRPr="00920004">
          <w:rPr>
            <w:lang w:val="en-US"/>
            <w:rPrChange w:id="33155" w:author="phuong vu" w:date="2018-11-30T22:36:00Z">
              <w:rPr>
                <w:lang w:val="en-US"/>
              </w:rPr>
            </w:rPrChange>
          </w:rPr>
          <w:t>- Bước 2: Đăng nhập thành công vào hệ thống.</w:t>
        </w:r>
      </w:ins>
    </w:p>
    <w:p w14:paraId="1397DD01" w14:textId="77777777" w:rsidR="00404CBA" w:rsidRPr="00920004" w:rsidRDefault="00404CBA" w:rsidP="00941ED9">
      <w:pPr>
        <w:ind w:left="720"/>
        <w:rPr>
          <w:ins w:id="33156" w:author="phuong vu" w:date="2018-11-26T02:07:00Z"/>
          <w:lang w:val="en-US"/>
          <w:rPrChange w:id="33157" w:author="phuong vu" w:date="2018-11-30T22:36:00Z">
            <w:rPr>
              <w:ins w:id="33158" w:author="phuong vu" w:date="2018-11-26T02:07:00Z"/>
              <w:lang w:val="en-US"/>
            </w:rPr>
          </w:rPrChange>
        </w:rPr>
        <w:pPrChange w:id="33159" w:author="phuong vu" w:date="2018-11-30T21:33:00Z">
          <w:pPr>
            <w:spacing w:line="276" w:lineRule="auto"/>
          </w:pPr>
        </w:pPrChange>
      </w:pPr>
      <w:ins w:id="33160" w:author="phuong vu" w:date="2018-11-26T02:07:00Z">
        <w:r w:rsidRPr="00920004">
          <w:rPr>
            <w:lang w:val="en-US"/>
            <w:rPrChange w:id="33161" w:author="phuong vu" w:date="2018-11-30T22:36:00Z">
              <w:rPr>
                <w:lang w:val="en-US"/>
              </w:rPr>
            </w:rPrChange>
          </w:rPr>
          <w:t>- Bước 3: Chọn chức năng “</w:t>
        </w:r>
        <w:r w:rsidRPr="00920004">
          <w:rPr>
            <w:lang w:val="en-US"/>
            <w:rPrChange w:id="33162" w:author="phuong vu" w:date="2018-11-30T22:36:00Z">
              <w:rPr>
                <w:i/>
                <w:lang w:val="en-US"/>
              </w:rPr>
            </w:rPrChange>
          </w:rPr>
          <w:t>Máy giặt</w:t>
        </w:r>
        <w:r w:rsidRPr="00920004">
          <w:rPr>
            <w:lang w:val="en-US"/>
            <w:rPrChange w:id="33163" w:author="phuong vu" w:date="2018-11-30T22:36:00Z">
              <w:rPr>
                <w:lang w:val="en-US"/>
              </w:rPr>
            </w:rPrChange>
          </w:rPr>
          <w:t>”.</w:t>
        </w:r>
      </w:ins>
    </w:p>
    <w:p w14:paraId="44062FE0" w14:textId="77777777" w:rsidR="00404CBA" w:rsidRPr="00920004" w:rsidRDefault="00404CBA" w:rsidP="00941ED9">
      <w:pPr>
        <w:ind w:left="720"/>
        <w:rPr>
          <w:ins w:id="33164" w:author="phuong vu" w:date="2018-11-26T02:07:00Z"/>
          <w:lang w:val="en-US"/>
          <w:rPrChange w:id="33165" w:author="phuong vu" w:date="2018-11-30T22:36:00Z">
            <w:rPr>
              <w:ins w:id="33166" w:author="phuong vu" w:date="2018-11-26T02:07:00Z"/>
              <w:lang w:val="en-US"/>
            </w:rPr>
          </w:rPrChange>
        </w:rPr>
        <w:pPrChange w:id="33167" w:author="phuong vu" w:date="2018-11-30T21:33:00Z">
          <w:pPr>
            <w:spacing w:line="276" w:lineRule="auto"/>
          </w:pPr>
        </w:pPrChange>
      </w:pPr>
      <w:ins w:id="33168" w:author="phuong vu" w:date="2018-11-26T02:07:00Z">
        <w:r w:rsidRPr="00920004">
          <w:rPr>
            <w:lang w:val="en-US"/>
            <w:rPrChange w:id="33169" w:author="phuong vu" w:date="2018-11-30T22:36:00Z">
              <w:rPr>
                <w:lang w:val="en-US"/>
              </w:rPr>
            </w:rPrChange>
          </w:rPr>
          <w:t>- Bước 4: Thay đổi trạng thái máy giặt.</w:t>
        </w:r>
      </w:ins>
    </w:p>
    <w:p w14:paraId="3C678D46" w14:textId="77777777" w:rsidR="00404CBA" w:rsidRPr="00920004" w:rsidRDefault="00404CBA" w:rsidP="00941ED9">
      <w:pPr>
        <w:ind w:left="720"/>
        <w:rPr>
          <w:ins w:id="33170" w:author="phuong vu" w:date="2018-11-26T02:07:00Z"/>
          <w:lang w:val="en-US"/>
          <w:rPrChange w:id="33171" w:author="phuong vu" w:date="2018-11-30T22:36:00Z">
            <w:rPr>
              <w:ins w:id="33172" w:author="phuong vu" w:date="2018-11-26T02:07:00Z"/>
              <w:lang w:val="en-US"/>
            </w:rPr>
          </w:rPrChange>
        </w:rPr>
        <w:pPrChange w:id="33173" w:author="phuong vu" w:date="2018-11-30T21:33:00Z">
          <w:pPr>
            <w:spacing w:line="276" w:lineRule="auto"/>
          </w:pPr>
        </w:pPrChange>
      </w:pPr>
      <w:ins w:id="33174" w:author="phuong vu" w:date="2018-11-26T02:07:00Z">
        <w:r w:rsidRPr="00920004">
          <w:rPr>
            <w:lang w:val="en-US"/>
            <w:rPrChange w:id="33175" w:author="phuong vu" w:date="2018-11-30T22:36:00Z">
              <w:rPr>
                <w:lang w:val="en-US"/>
              </w:rPr>
            </w:rPrChange>
          </w:rPr>
          <w:t>- Bước 5: Kiểm tra phân công đơn hàng.</w:t>
        </w:r>
      </w:ins>
    </w:p>
    <w:p w14:paraId="6BA39BA8" w14:textId="767AD381" w:rsidR="00404CBA" w:rsidRPr="00920004" w:rsidRDefault="00404CBA" w:rsidP="00941ED9">
      <w:pPr>
        <w:ind w:left="720"/>
        <w:rPr>
          <w:ins w:id="33176" w:author="phuong vu" w:date="2018-11-26T02:07:00Z"/>
          <w:b/>
          <w:lang w:val="en-US"/>
          <w:rPrChange w:id="33177" w:author="phuong vu" w:date="2018-11-30T22:36:00Z">
            <w:rPr>
              <w:ins w:id="33178" w:author="phuong vu" w:date="2018-11-26T02:07:00Z"/>
              <w:b/>
              <w:lang w:val="en-US"/>
            </w:rPr>
          </w:rPrChange>
        </w:rPr>
        <w:pPrChange w:id="33179" w:author="phuong vu" w:date="2018-11-30T21:33:00Z">
          <w:pPr/>
        </w:pPrChange>
      </w:pPr>
      <w:ins w:id="33180" w:author="phuong vu" w:date="2018-11-26T02:07:00Z">
        <w:r w:rsidRPr="00920004">
          <w:rPr>
            <w:b/>
            <w:lang w:val="en-US"/>
            <w:rPrChange w:id="33181"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404CBA" w:rsidRPr="00920004" w14:paraId="28BD4567" w14:textId="77777777" w:rsidTr="00094B16">
        <w:trPr>
          <w:ins w:id="33182"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hideMark/>
          </w:tcPr>
          <w:p w14:paraId="7E976514" w14:textId="77777777" w:rsidR="00404CBA" w:rsidRPr="00920004" w:rsidRDefault="00404CBA" w:rsidP="00941ED9">
            <w:pPr>
              <w:jc w:val="center"/>
              <w:rPr>
                <w:ins w:id="33183" w:author="phuong vu" w:date="2018-11-26T02:07:00Z"/>
                <w:b/>
                <w:lang w:val="es-ES"/>
                <w:rPrChange w:id="33184" w:author="phuong vu" w:date="2018-11-30T22:36:00Z">
                  <w:rPr>
                    <w:ins w:id="33185" w:author="phuong vu" w:date="2018-11-26T02:07:00Z"/>
                    <w:lang w:val="es-ES"/>
                  </w:rPr>
                </w:rPrChange>
              </w:rPr>
              <w:pPrChange w:id="33186" w:author="phuong vu" w:date="2018-11-30T21:34:00Z">
                <w:pPr>
                  <w:spacing w:line="276" w:lineRule="auto"/>
                  <w:jc w:val="center"/>
                </w:pPr>
              </w:pPrChange>
            </w:pPr>
            <w:ins w:id="33187" w:author="phuong vu" w:date="2018-11-26T02:07:00Z">
              <w:r w:rsidRPr="00920004">
                <w:rPr>
                  <w:b/>
                  <w:lang w:val="es-ES"/>
                  <w:rPrChange w:id="33188" w:author="phuong vu" w:date="2018-11-30T22:36:00Z">
                    <w:rPr>
                      <w:lang w:val="es-ES"/>
                    </w:rPr>
                  </w:rPrChange>
                </w:rPr>
                <w:lastRenderedPageBreak/>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110DA395" w14:textId="77777777" w:rsidR="00404CBA" w:rsidRPr="00920004" w:rsidRDefault="00404CBA" w:rsidP="00941ED9">
            <w:pPr>
              <w:jc w:val="center"/>
              <w:rPr>
                <w:ins w:id="33189" w:author="phuong vu" w:date="2018-11-26T02:07:00Z"/>
                <w:b/>
                <w:lang w:val="es-ES"/>
                <w:rPrChange w:id="33190" w:author="phuong vu" w:date="2018-11-30T22:36:00Z">
                  <w:rPr>
                    <w:ins w:id="33191" w:author="phuong vu" w:date="2018-11-26T02:07:00Z"/>
                    <w:lang w:val="es-ES"/>
                  </w:rPr>
                </w:rPrChange>
              </w:rPr>
              <w:pPrChange w:id="33192" w:author="phuong vu" w:date="2018-11-30T21:34:00Z">
                <w:pPr>
                  <w:spacing w:line="276" w:lineRule="auto"/>
                  <w:jc w:val="center"/>
                </w:pPr>
              </w:pPrChange>
            </w:pPr>
            <w:ins w:id="33193" w:author="phuong vu" w:date="2018-11-26T02:07:00Z">
              <w:r w:rsidRPr="00920004">
                <w:rPr>
                  <w:b/>
                  <w:lang w:val="es-ES"/>
                  <w:rPrChange w:id="33194"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495395" w14:textId="77777777" w:rsidR="00404CBA" w:rsidRPr="00920004" w:rsidRDefault="00404CBA" w:rsidP="00941ED9">
            <w:pPr>
              <w:jc w:val="center"/>
              <w:rPr>
                <w:ins w:id="33195" w:author="phuong vu" w:date="2018-11-26T02:07:00Z"/>
                <w:b/>
                <w:lang w:val="es-ES"/>
                <w:rPrChange w:id="33196" w:author="phuong vu" w:date="2018-11-30T22:36:00Z">
                  <w:rPr>
                    <w:ins w:id="33197" w:author="phuong vu" w:date="2018-11-26T02:07:00Z"/>
                    <w:lang w:val="es-ES"/>
                  </w:rPr>
                </w:rPrChange>
              </w:rPr>
              <w:pPrChange w:id="33198" w:author="phuong vu" w:date="2018-11-30T21:34:00Z">
                <w:pPr>
                  <w:spacing w:line="276" w:lineRule="auto"/>
                  <w:jc w:val="center"/>
                </w:pPr>
              </w:pPrChange>
            </w:pPr>
            <w:ins w:id="33199" w:author="phuong vu" w:date="2018-11-26T02:07:00Z">
              <w:r w:rsidRPr="00920004">
                <w:rPr>
                  <w:b/>
                  <w:lang w:val="es-ES"/>
                  <w:rPrChange w:id="33200"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186DC5" w14:textId="77777777" w:rsidR="00404CBA" w:rsidRPr="00920004" w:rsidRDefault="00404CBA" w:rsidP="00941ED9">
            <w:pPr>
              <w:jc w:val="center"/>
              <w:rPr>
                <w:ins w:id="33201" w:author="phuong vu" w:date="2018-11-26T02:07:00Z"/>
                <w:b/>
                <w:lang w:val="es-ES"/>
                <w:rPrChange w:id="33202" w:author="phuong vu" w:date="2018-11-30T22:36:00Z">
                  <w:rPr>
                    <w:ins w:id="33203" w:author="phuong vu" w:date="2018-11-26T02:07:00Z"/>
                    <w:lang w:val="es-ES"/>
                  </w:rPr>
                </w:rPrChange>
              </w:rPr>
              <w:pPrChange w:id="33204" w:author="phuong vu" w:date="2018-11-30T21:34:00Z">
                <w:pPr>
                  <w:spacing w:line="276" w:lineRule="auto"/>
                  <w:jc w:val="center"/>
                </w:pPr>
              </w:pPrChange>
            </w:pPr>
            <w:ins w:id="33205" w:author="phuong vu" w:date="2018-11-26T02:07:00Z">
              <w:r w:rsidRPr="00920004">
                <w:rPr>
                  <w:b/>
                  <w:lang w:val="es-ES"/>
                  <w:rPrChange w:id="33206"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2737F4F6" w14:textId="77777777" w:rsidR="00404CBA" w:rsidRPr="00920004" w:rsidRDefault="00404CBA" w:rsidP="00941ED9">
            <w:pPr>
              <w:jc w:val="center"/>
              <w:rPr>
                <w:ins w:id="33207" w:author="phuong vu" w:date="2018-11-26T02:07:00Z"/>
                <w:b/>
                <w:lang w:val="es-ES"/>
                <w:rPrChange w:id="33208" w:author="phuong vu" w:date="2018-11-30T22:36:00Z">
                  <w:rPr>
                    <w:ins w:id="33209" w:author="phuong vu" w:date="2018-11-26T02:07:00Z"/>
                    <w:lang w:val="es-ES"/>
                  </w:rPr>
                </w:rPrChange>
              </w:rPr>
              <w:pPrChange w:id="33210" w:author="phuong vu" w:date="2018-11-30T21:34:00Z">
                <w:pPr>
                  <w:spacing w:line="276" w:lineRule="auto"/>
                  <w:jc w:val="center"/>
                </w:pPr>
              </w:pPrChange>
            </w:pPr>
            <w:ins w:id="33211" w:author="phuong vu" w:date="2018-11-26T02:07:00Z">
              <w:r w:rsidRPr="00920004">
                <w:rPr>
                  <w:b/>
                  <w:lang w:val="es-ES"/>
                  <w:rPrChange w:id="33212" w:author="phuong vu" w:date="2018-11-30T22:36:00Z">
                    <w:rPr>
                      <w:lang w:val="es-ES"/>
                    </w:rPr>
                  </w:rPrChange>
                </w:rPr>
                <w:t>Thành công/ Thât bại</w:t>
              </w:r>
            </w:ins>
          </w:p>
        </w:tc>
      </w:tr>
      <w:tr w:rsidR="00404CBA" w:rsidRPr="00920004" w14:paraId="4E8F62CF" w14:textId="77777777" w:rsidTr="00094B16">
        <w:trPr>
          <w:ins w:id="33213"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3BCB7551" w14:textId="77777777" w:rsidR="00404CBA" w:rsidRPr="00920004" w:rsidRDefault="00404CBA" w:rsidP="00941ED9">
            <w:pPr>
              <w:jc w:val="center"/>
              <w:rPr>
                <w:ins w:id="33214" w:author="phuong vu" w:date="2018-11-26T02:07:00Z"/>
                <w:lang w:val="es-ES"/>
                <w:rPrChange w:id="33215" w:author="phuong vu" w:date="2018-11-30T22:36:00Z">
                  <w:rPr>
                    <w:ins w:id="33216" w:author="phuong vu" w:date="2018-11-26T02:07:00Z"/>
                    <w:lang w:val="es-ES"/>
                  </w:rPr>
                </w:rPrChange>
              </w:rPr>
              <w:pPrChange w:id="33217" w:author="phuong vu" w:date="2018-11-30T21:34:00Z">
                <w:pPr>
                  <w:spacing w:line="276" w:lineRule="auto"/>
                  <w:jc w:val="center"/>
                </w:pPr>
              </w:pPrChange>
            </w:pPr>
            <w:ins w:id="33218" w:author="phuong vu" w:date="2018-11-26T02:07:00Z">
              <w:r w:rsidRPr="00920004">
                <w:rPr>
                  <w:lang w:val="es-ES"/>
                  <w:rPrChange w:id="33219"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076071AE" w14:textId="706C6936" w:rsidR="00404CBA" w:rsidRPr="00920004" w:rsidRDefault="00404CBA" w:rsidP="00941ED9">
            <w:pPr>
              <w:rPr>
                <w:ins w:id="33220" w:author="phuong vu" w:date="2018-11-26T02:07:00Z"/>
                <w:lang w:val="es-ES"/>
                <w:rPrChange w:id="33221" w:author="phuong vu" w:date="2018-11-30T22:36:00Z">
                  <w:rPr>
                    <w:ins w:id="33222" w:author="phuong vu" w:date="2018-11-26T02:07:00Z"/>
                    <w:lang w:val="es-ES"/>
                  </w:rPr>
                </w:rPrChange>
              </w:rPr>
              <w:pPrChange w:id="33223" w:author="phuong vu" w:date="2018-11-30T21:33:00Z">
                <w:pPr>
                  <w:spacing w:line="276" w:lineRule="auto"/>
                  <w:jc w:val="left"/>
                </w:pPr>
              </w:pPrChange>
            </w:pPr>
            <w:ins w:id="33224" w:author="phuong vu" w:date="2018-11-26T02:07:00Z">
              <w:r w:rsidRPr="00920004">
                <w:rPr>
                  <w:lang w:val="es-ES"/>
                  <w:rPrChange w:id="33225" w:author="phuong vu" w:date="2018-11-30T22:36:00Z">
                    <w:rPr>
                      <w:lang w:val="es-ES"/>
                    </w:rPr>
                  </w:rPrChange>
                </w:rPr>
                <w:t xml:space="preserve">Tắt </w:t>
              </w:r>
            </w:ins>
            <w:ins w:id="33226" w:author="phuong vu" w:date="2018-11-26T02:08:00Z">
              <w:r w:rsidRPr="00920004">
                <w:rPr>
                  <w:lang w:val="es-ES"/>
                  <w:rPrChange w:id="33227" w:author="phuong vu" w:date="2018-11-30T22:36:00Z">
                    <w:rPr>
                      <w:lang w:val="es-ES"/>
                    </w:rPr>
                  </w:rPrChange>
                </w:rPr>
                <w:t>máy giặt</w:t>
              </w:r>
            </w:ins>
          </w:p>
        </w:tc>
        <w:tc>
          <w:tcPr>
            <w:tcW w:w="1942" w:type="dxa"/>
            <w:tcBorders>
              <w:top w:val="single" w:sz="4" w:space="0" w:color="auto"/>
              <w:left w:val="single" w:sz="4" w:space="0" w:color="auto"/>
              <w:bottom w:val="single" w:sz="4" w:space="0" w:color="auto"/>
              <w:right w:val="single" w:sz="4" w:space="0" w:color="auto"/>
            </w:tcBorders>
          </w:tcPr>
          <w:p w14:paraId="2007C5FA" w14:textId="77777777" w:rsidR="00404CBA" w:rsidRPr="00920004" w:rsidRDefault="00404CBA" w:rsidP="00941ED9">
            <w:pPr>
              <w:rPr>
                <w:ins w:id="33228" w:author="phuong vu" w:date="2018-11-26T02:09:00Z"/>
                <w:lang w:val="es-ES"/>
                <w:rPrChange w:id="33229" w:author="phuong vu" w:date="2018-11-30T22:36:00Z">
                  <w:rPr>
                    <w:ins w:id="33230" w:author="phuong vu" w:date="2018-11-26T02:09:00Z"/>
                    <w:lang w:val="es-ES"/>
                  </w:rPr>
                </w:rPrChange>
              </w:rPr>
              <w:pPrChange w:id="33231" w:author="phuong vu" w:date="2018-11-30T21:33:00Z">
                <w:pPr>
                  <w:spacing w:line="276" w:lineRule="auto"/>
                  <w:jc w:val="left"/>
                </w:pPr>
              </w:pPrChange>
            </w:pPr>
            <w:ins w:id="33232" w:author="phuong vu" w:date="2018-11-26T02:08:00Z">
              <w:r w:rsidRPr="00920004">
                <w:rPr>
                  <w:lang w:val="es-ES"/>
                  <w:rPrChange w:id="33233" w:author="phuong vu" w:date="2018-11-30T22:36:00Z">
                    <w:rPr>
                      <w:lang w:val="es-ES"/>
                    </w:rPr>
                  </w:rPrChange>
                </w:rPr>
                <w:t>Thôn</w:t>
              </w:r>
            </w:ins>
            <w:ins w:id="33234" w:author="phuong vu" w:date="2018-11-26T02:09:00Z">
              <w:r w:rsidRPr="00920004">
                <w:rPr>
                  <w:lang w:val="es-ES"/>
                  <w:rPrChange w:id="33235" w:author="phuong vu" w:date="2018-11-30T22:36:00Z">
                    <w:rPr>
                      <w:lang w:val="es-ES"/>
                    </w:rPr>
                  </w:rPrChange>
                </w:rPr>
                <w:t>g báo thành công.</w:t>
              </w:r>
            </w:ins>
          </w:p>
          <w:p w14:paraId="107F8738" w14:textId="77777777" w:rsidR="00404CBA" w:rsidRPr="00920004" w:rsidRDefault="00404CBA" w:rsidP="00941ED9">
            <w:pPr>
              <w:rPr>
                <w:ins w:id="33236" w:author="phuong vu" w:date="2018-11-26T02:09:00Z"/>
                <w:lang w:val="es-ES"/>
                <w:rPrChange w:id="33237" w:author="phuong vu" w:date="2018-11-30T22:36:00Z">
                  <w:rPr>
                    <w:ins w:id="33238" w:author="phuong vu" w:date="2018-11-26T02:09:00Z"/>
                    <w:lang w:val="es-ES"/>
                  </w:rPr>
                </w:rPrChange>
              </w:rPr>
              <w:pPrChange w:id="33239" w:author="phuong vu" w:date="2018-11-30T21:33:00Z">
                <w:pPr>
                  <w:spacing w:line="276" w:lineRule="auto"/>
                  <w:jc w:val="left"/>
                </w:pPr>
              </w:pPrChange>
            </w:pPr>
            <w:ins w:id="33240" w:author="phuong vu" w:date="2018-11-26T02:09:00Z">
              <w:r w:rsidRPr="00920004">
                <w:rPr>
                  <w:lang w:val="es-ES"/>
                  <w:rPrChange w:id="33241" w:author="phuong vu" w:date="2018-11-30T22:36:00Z">
                    <w:rPr>
                      <w:lang w:val="es-ES"/>
                    </w:rPr>
                  </w:rPrChange>
                </w:rPr>
                <w:t>- Cập nhật trạng thái mới.</w:t>
              </w:r>
            </w:ins>
          </w:p>
          <w:p w14:paraId="085666A3" w14:textId="2C6413C7" w:rsidR="00404CBA" w:rsidRPr="00920004" w:rsidRDefault="00404CBA" w:rsidP="00941ED9">
            <w:pPr>
              <w:rPr>
                <w:ins w:id="33242" w:author="phuong vu" w:date="2018-11-26T02:07:00Z"/>
                <w:lang w:val="es-ES"/>
                <w:rPrChange w:id="33243" w:author="phuong vu" w:date="2018-11-30T22:36:00Z">
                  <w:rPr>
                    <w:ins w:id="33244" w:author="phuong vu" w:date="2018-11-26T02:07:00Z"/>
                    <w:lang w:val="es-ES"/>
                  </w:rPr>
                </w:rPrChange>
              </w:rPr>
              <w:pPrChange w:id="33245" w:author="phuong vu" w:date="2018-11-30T21:33:00Z">
                <w:pPr>
                  <w:spacing w:line="276" w:lineRule="auto"/>
                  <w:jc w:val="left"/>
                </w:pPr>
              </w:pPrChange>
            </w:pPr>
            <w:ins w:id="33246" w:author="phuong vu" w:date="2018-11-26T02:09:00Z">
              <w:r w:rsidRPr="00920004">
                <w:rPr>
                  <w:lang w:val="es-ES"/>
                  <w:rPrChange w:id="33247" w:author="phuong vu" w:date="2018-11-30T22:36:00Z">
                    <w:rPr>
                      <w:lang w:val="es-ES"/>
                    </w:rPr>
                  </w:rPrChange>
                </w:rPr>
                <w:t>- Đơn hàng ứng với máy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70CB3161" w14:textId="77777777" w:rsidR="00404CBA" w:rsidRPr="00920004" w:rsidRDefault="00404CBA" w:rsidP="00941ED9">
            <w:pPr>
              <w:rPr>
                <w:ins w:id="33248" w:author="phuong vu" w:date="2018-11-26T02:09:00Z"/>
                <w:lang w:val="es-ES"/>
                <w:rPrChange w:id="33249" w:author="phuong vu" w:date="2018-11-30T22:36:00Z">
                  <w:rPr>
                    <w:ins w:id="33250" w:author="phuong vu" w:date="2018-11-26T02:09:00Z"/>
                    <w:lang w:val="es-ES"/>
                  </w:rPr>
                </w:rPrChange>
              </w:rPr>
              <w:pPrChange w:id="33251" w:author="phuong vu" w:date="2018-11-30T21:33:00Z">
                <w:pPr>
                  <w:spacing w:line="276" w:lineRule="auto"/>
                  <w:jc w:val="left"/>
                </w:pPr>
              </w:pPrChange>
            </w:pPr>
            <w:ins w:id="33252" w:author="phuong vu" w:date="2018-11-26T02:09:00Z">
              <w:r w:rsidRPr="00920004">
                <w:rPr>
                  <w:lang w:val="es-ES"/>
                  <w:rPrChange w:id="33253" w:author="phuong vu" w:date="2018-11-30T22:36:00Z">
                    <w:rPr>
                      <w:lang w:val="es-ES"/>
                    </w:rPr>
                  </w:rPrChange>
                </w:rPr>
                <w:t>Thông báo thành công.</w:t>
              </w:r>
            </w:ins>
          </w:p>
          <w:p w14:paraId="3E32389F" w14:textId="77777777" w:rsidR="00404CBA" w:rsidRPr="00920004" w:rsidRDefault="00404CBA" w:rsidP="00941ED9">
            <w:pPr>
              <w:rPr>
                <w:ins w:id="33254" w:author="phuong vu" w:date="2018-11-26T02:09:00Z"/>
                <w:lang w:val="es-ES"/>
                <w:rPrChange w:id="33255" w:author="phuong vu" w:date="2018-11-30T22:36:00Z">
                  <w:rPr>
                    <w:ins w:id="33256" w:author="phuong vu" w:date="2018-11-26T02:09:00Z"/>
                    <w:lang w:val="es-ES"/>
                  </w:rPr>
                </w:rPrChange>
              </w:rPr>
              <w:pPrChange w:id="33257" w:author="phuong vu" w:date="2018-11-30T21:33:00Z">
                <w:pPr>
                  <w:spacing w:line="276" w:lineRule="auto"/>
                  <w:jc w:val="left"/>
                </w:pPr>
              </w:pPrChange>
            </w:pPr>
            <w:ins w:id="33258" w:author="phuong vu" w:date="2018-11-26T02:09:00Z">
              <w:r w:rsidRPr="00920004">
                <w:rPr>
                  <w:lang w:val="es-ES"/>
                  <w:rPrChange w:id="33259" w:author="phuong vu" w:date="2018-11-30T22:36:00Z">
                    <w:rPr>
                      <w:lang w:val="es-ES"/>
                    </w:rPr>
                  </w:rPrChange>
                </w:rPr>
                <w:t>- Cập nhật trạng thái mới.</w:t>
              </w:r>
            </w:ins>
          </w:p>
          <w:p w14:paraId="69DB6A38" w14:textId="27B2F245" w:rsidR="00404CBA" w:rsidRPr="00920004" w:rsidRDefault="00404CBA" w:rsidP="00941ED9">
            <w:pPr>
              <w:rPr>
                <w:ins w:id="33260" w:author="phuong vu" w:date="2018-11-26T02:07:00Z"/>
                <w:lang w:val="es-ES"/>
                <w:rPrChange w:id="33261" w:author="phuong vu" w:date="2018-11-30T22:36:00Z">
                  <w:rPr>
                    <w:ins w:id="33262" w:author="phuong vu" w:date="2018-11-26T02:07:00Z"/>
                    <w:lang w:val="es-ES"/>
                  </w:rPr>
                </w:rPrChange>
              </w:rPr>
              <w:pPrChange w:id="33263" w:author="phuong vu" w:date="2018-11-30T21:33:00Z">
                <w:pPr>
                  <w:spacing w:line="276" w:lineRule="auto"/>
                  <w:jc w:val="left"/>
                </w:pPr>
              </w:pPrChange>
            </w:pPr>
            <w:ins w:id="33264" w:author="phuong vu" w:date="2018-11-26T02:09:00Z">
              <w:r w:rsidRPr="00920004">
                <w:rPr>
                  <w:lang w:val="es-ES"/>
                  <w:rPrChange w:id="33265" w:author="phuong vu" w:date="2018-11-30T22:36:00Z">
                    <w:rPr>
                      <w:lang w:val="es-ES"/>
                    </w:rPr>
                  </w:rPrChange>
                </w:rPr>
                <w:t>- Đơn hàng ứng với máy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2186E1C1" w14:textId="77777777" w:rsidR="00404CBA" w:rsidRPr="00920004" w:rsidRDefault="00404CBA" w:rsidP="00941ED9">
            <w:pPr>
              <w:rPr>
                <w:ins w:id="33266" w:author="phuong vu" w:date="2018-11-26T02:07:00Z"/>
                <w:lang w:val="es-ES"/>
                <w:rPrChange w:id="33267" w:author="phuong vu" w:date="2018-11-30T22:36:00Z">
                  <w:rPr>
                    <w:ins w:id="33268" w:author="phuong vu" w:date="2018-11-26T02:07:00Z"/>
                    <w:lang w:val="es-ES"/>
                  </w:rPr>
                </w:rPrChange>
              </w:rPr>
              <w:pPrChange w:id="33269" w:author="phuong vu" w:date="2018-11-30T21:33:00Z">
                <w:pPr>
                  <w:keepNext/>
                  <w:spacing w:line="276" w:lineRule="auto"/>
                  <w:jc w:val="left"/>
                </w:pPr>
              </w:pPrChange>
            </w:pPr>
            <w:ins w:id="33270" w:author="phuong vu" w:date="2018-11-26T02:07:00Z">
              <w:r w:rsidRPr="00920004">
                <w:rPr>
                  <w:lang w:val="es-ES"/>
                  <w:rPrChange w:id="33271" w:author="phuong vu" w:date="2018-11-30T22:36:00Z">
                    <w:rPr>
                      <w:lang w:val="es-ES"/>
                    </w:rPr>
                  </w:rPrChange>
                </w:rPr>
                <w:t>Thành công</w:t>
              </w:r>
            </w:ins>
          </w:p>
        </w:tc>
      </w:tr>
      <w:tr w:rsidR="00404CBA" w:rsidRPr="00920004" w14:paraId="293B0FD0" w14:textId="77777777" w:rsidTr="00094B16">
        <w:trPr>
          <w:ins w:id="33272"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6DCE73CA" w14:textId="77777777" w:rsidR="00404CBA" w:rsidRPr="00920004" w:rsidRDefault="00404CBA" w:rsidP="00941ED9">
            <w:pPr>
              <w:jc w:val="center"/>
              <w:rPr>
                <w:ins w:id="33273" w:author="phuong vu" w:date="2018-11-26T02:07:00Z"/>
                <w:lang w:val="es-ES"/>
                <w:rPrChange w:id="33274" w:author="phuong vu" w:date="2018-11-30T22:36:00Z">
                  <w:rPr>
                    <w:ins w:id="33275" w:author="phuong vu" w:date="2018-11-26T02:07:00Z"/>
                    <w:lang w:val="es-ES"/>
                  </w:rPr>
                </w:rPrChange>
              </w:rPr>
              <w:pPrChange w:id="33276" w:author="phuong vu" w:date="2018-11-30T21:34:00Z">
                <w:pPr>
                  <w:spacing w:line="276" w:lineRule="auto"/>
                  <w:jc w:val="center"/>
                </w:pPr>
              </w:pPrChange>
            </w:pPr>
            <w:ins w:id="33277" w:author="phuong vu" w:date="2018-11-26T02:07:00Z">
              <w:r w:rsidRPr="00920004">
                <w:rPr>
                  <w:lang w:val="es-ES"/>
                  <w:rPrChange w:id="33278"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243D0F5C" w14:textId="02EA8095" w:rsidR="00404CBA" w:rsidRPr="00920004" w:rsidRDefault="00404CBA" w:rsidP="00941ED9">
            <w:pPr>
              <w:rPr>
                <w:ins w:id="33279" w:author="phuong vu" w:date="2018-11-26T02:07:00Z"/>
                <w:lang w:val="es-ES"/>
                <w:rPrChange w:id="33280" w:author="phuong vu" w:date="2018-11-30T22:36:00Z">
                  <w:rPr>
                    <w:ins w:id="33281" w:author="phuong vu" w:date="2018-11-26T02:07:00Z"/>
                    <w:lang w:val="es-ES"/>
                  </w:rPr>
                </w:rPrChange>
              </w:rPr>
              <w:pPrChange w:id="33282" w:author="phuong vu" w:date="2018-11-30T21:33:00Z">
                <w:pPr>
                  <w:spacing w:line="276" w:lineRule="auto"/>
                  <w:jc w:val="left"/>
                </w:pPr>
              </w:pPrChange>
            </w:pPr>
            <w:ins w:id="33283" w:author="phuong vu" w:date="2018-11-26T02:09:00Z">
              <w:r w:rsidRPr="00920004">
                <w:rPr>
                  <w:lang w:val="es-ES"/>
                  <w:rPrChange w:id="33284" w:author="phuong vu" w:date="2018-11-30T22:36:00Z">
                    <w:rPr>
                      <w:lang w:val="es-ES"/>
                    </w:rPr>
                  </w:rPrChange>
                </w:rPr>
                <w:t xml:space="preserve">Bật máy giặt </w:t>
              </w:r>
            </w:ins>
          </w:p>
        </w:tc>
        <w:tc>
          <w:tcPr>
            <w:tcW w:w="1942" w:type="dxa"/>
            <w:tcBorders>
              <w:top w:val="single" w:sz="4" w:space="0" w:color="auto"/>
              <w:left w:val="single" w:sz="4" w:space="0" w:color="auto"/>
              <w:bottom w:val="single" w:sz="4" w:space="0" w:color="auto"/>
              <w:right w:val="single" w:sz="4" w:space="0" w:color="auto"/>
            </w:tcBorders>
          </w:tcPr>
          <w:p w14:paraId="396EB76E" w14:textId="77777777" w:rsidR="00404CBA" w:rsidRPr="00920004" w:rsidRDefault="00404CBA" w:rsidP="00941ED9">
            <w:pPr>
              <w:rPr>
                <w:ins w:id="33285" w:author="phuong vu" w:date="2018-11-26T02:10:00Z"/>
                <w:lang w:val="es-ES"/>
                <w:rPrChange w:id="33286" w:author="phuong vu" w:date="2018-11-30T22:36:00Z">
                  <w:rPr>
                    <w:ins w:id="33287" w:author="phuong vu" w:date="2018-11-26T02:10:00Z"/>
                    <w:lang w:val="es-ES"/>
                  </w:rPr>
                </w:rPrChange>
              </w:rPr>
              <w:pPrChange w:id="33288" w:author="phuong vu" w:date="2018-11-30T21:33:00Z">
                <w:pPr>
                  <w:spacing w:line="276" w:lineRule="auto"/>
                  <w:jc w:val="left"/>
                </w:pPr>
              </w:pPrChange>
            </w:pPr>
            <w:ins w:id="33289" w:author="phuong vu" w:date="2018-11-26T02:10:00Z">
              <w:r w:rsidRPr="00920004">
                <w:rPr>
                  <w:lang w:val="es-ES"/>
                  <w:rPrChange w:id="33290" w:author="phuong vu" w:date="2018-11-30T22:36:00Z">
                    <w:rPr>
                      <w:lang w:val="es-ES"/>
                    </w:rPr>
                  </w:rPrChange>
                </w:rPr>
                <w:t>Thông báo thành công.</w:t>
              </w:r>
            </w:ins>
          </w:p>
          <w:p w14:paraId="677FC0C3" w14:textId="77777777" w:rsidR="00404CBA" w:rsidRPr="00920004" w:rsidRDefault="00404CBA" w:rsidP="00941ED9">
            <w:pPr>
              <w:rPr>
                <w:ins w:id="33291" w:author="phuong vu" w:date="2018-11-26T02:10:00Z"/>
                <w:lang w:val="es-ES"/>
                <w:rPrChange w:id="33292" w:author="phuong vu" w:date="2018-11-30T22:36:00Z">
                  <w:rPr>
                    <w:ins w:id="33293" w:author="phuong vu" w:date="2018-11-26T02:10:00Z"/>
                    <w:lang w:val="es-ES"/>
                  </w:rPr>
                </w:rPrChange>
              </w:rPr>
              <w:pPrChange w:id="33294" w:author="phuong vu" w:date="2018-11-30T21:33:00Z">
                <w:pPr>
                  <w:spacing w:line="276" w:lineRule="auto"/>
                  <w:jc w:val="left"/>
                </w:pPr>
              </w:pPrChange>
            </w:pPr>
            <w:ins w:id="33295" w:author="phuong vu" w:date="2018-11-26T02:10:00Z">
              <w:r w:rsidRPr="00920004">
                <w:rPr>
                  <w:lang w:val="es-ES"/>
                  <w:rPrChange w:id="33296" w:author="phuong vu" w:date="2018-11-30T22:36:00Z">
                    <w:rPr>
                      <w:lang w:val="es-ES"/>
                    </w:rPr>
                  </w:rPrChange>
                </w:rPr>
                <w:t>- Cập nhật trạng thái mới.</w:t>
              </w:r>
            </w:ins>
          </w:p>
          <w:p w14:paraId="55830361" w14:textId="7BBDBDFE" w:rsidR="00404CBA" w:rsidRPr="00920004" w:rsidRDefault="00404CBA" w:rsidP="00941ED9">
            <w:pPr>
              <w:rPr>
                <w:ins w:id="33297" w:author="phuong vu" w:date="2018-11-26T02:07:00Z"/>
                <w:lang w:val="es-ES"/>
                <w:rPrChange w:id="33298" w:author="phuong vu" w:date="2018-11-30T22:36:00Z">
                  <w:rPr>
                    <w:ins w:id="33299" w:author="phuong vu" w:date="2018-11-26T02:07:00Z"/>
                    <w:lang w:val="es-ES"/>
                  </w:rPr>
                </w:rPrChange>
              </w:rPr>
              <w:pPrChange w:id="33300" w:author="phuong vu" w:date="2018-11-30T21:33:00Z">
                <w:pPr>
                  <w:spacing w:line="276" w:lineRule="auto"/>
                  <w:jc w:val="left"/>
                </w:pPr>
              </w:pPrChange>
            </w:pPr>
            <w:ins w:id="33301" w:author="phuong vu" w:date="2018-11-26T02:10:00Z">
              <w:r w:rsidRPr="00920004">
                <w:rPr>
                  <w:lang w:val="es-ES"/>
                  <w:rPrChange w:id="33302" w:author="phuong vu" w:date="2018-11-30T22:36:00Z">
                    <w:rPr>
                      <w:lang w:val="es-ES"/>
                    </w:rPr>
                  </w:rPrChange>
                </w:rPr>
                <w:t>- Đơn hàng đang chờ xử lí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4B1F0A8B" w14:textId="77777777" w:rsidR="00404CBA" w:rsidRPr="00920004" w:rsidRDefault="00404CBA" w:rsidP="00941ED9">
            <w:pPr>
              <w:rPr>
                <w:ins w:id="33303" w:author="phuong vu" w:date="2018-11-26T02:10:00Z"/>
                <w:lang w:val="es-ES"/>
                <w:rPrChange w:id="33304" w:author="phuong vu" w:date="2018-11-30T22:36:00Z">
                  <w:rPr>
                    <w:ins w:id="33305" w:author="phuong vu" w:date="2018-11-26T02:10:00Z"/>
                    <w:lang w:val="es-ES"/>
                  </w:rPr>
                </w:rPrChange>
              </w:rPr>
              <w:pPrChange w:id="33306" w:author="phuong vu" w:date="2018-11-30T21:33:00Z">
                <w:pPr>
                  <w:spacing w:line="276" w:lineRule="auto"/>
                  <w:jc w:val="left"/>
                </w:pPr>
              </w:pPrChange>
            </w:pPr>
            <w:ins w:id="33307" w:author="phuong vu" w:date="2018-11-26T02:10:00Z">
              <w:r w:rsidRPr="00920004">
                <w:rPr>
                  <w:lang w:val="es-ES"/>
                  <w:rPrChange w:id="33308" w:author="phuong vu" w:date="2018-11-30T22:36:00Z">
                    <w:rPr>
                      <w:lang w:val="es-ES"/>
                    </w:rPr>
                  </w:rPrChange>
                </w:rPr>
                <w:t>Thông báo thành công.</w:t>
              </w:r>
            </w:ins>
          </w:p>
          <w:p w14:paraId="00E44147" w14:textId="77777777" w:rsidR="00404CBA" w:rsidRPr="00920004" w:rsidRDefault="00404CBA" w:rsidP="00941ED9">
            <w:pPr>
              <w:rPr>
                <w:ins w:id="33309" w:author="phuong vu" w:date="2018-11-26T02:10:00Z"/>
                <w:lang w:val="es-ES"/>
                <w:rPrChange w:id="33310" w:author="phuong vu" w:date="2018-11-30T22:36:00Z">
                  <w:rPr>
                    <w:ins w:id="33311" w:author="phuong vu" w:date="2018-11-26T02:10:00Z"/>
                    <w:lang w:val="es-ES"/>
                  </w:rPr>
                </w:rPrChange>
              </w:rPr>
              <w:pPrChange w:id="33312" w:author="phuong vu" w:date="2018-11-30T21:33:00Z">
                <w:pPr>
                  <w:spacing w:line="276" w:lineRule="auto"/>
                  <w:jc w:val="left"/>
                </w:pPr>
              </w:pPrChange>
            </w:pPr>
            <w:ins w:id="33313" w:author="phuong vu" w:date="2018-11-26T02:10:00Z">
              <w:r w:rsidRPr="00920004">
                <w:rPr>
                  <w:lang w:val="es-ES"/>
                  <w:rPrChange w:id="33314" w:author="phuong vu" w:date="2018-11-30T22:36:00Z">
                    <w:rPr>
                      <w:lang w:val="es-ES"/>
                    </w:rPr>
                  </w:rPrChange>
                </w:rPr>
                <w:t>- Cập nhật trạng thái mới.</w:t>
              </w:r>
            </w:ins>
          </w:p>
          <w:p w14:paraId="1E257A9B" w14:textId="4FA8FEE8" w:rsidR="00404CBA" w:rsidRPr="00920004" w:rsidRDefault="00404CBA" w:rsidP="00941ED9">
            <w:pPr>
              <w:rPr>
                <w:ins w:id="33315" w:author="phuong vu" w:date="2018-11-26T02:07:00Z"/>
                <w:lang w:val="es-ES"/>
                <w:rPrChange w:id="33316" w:author="phuong vu" w:date="2018-11-30T22:36:00Z">
                  <w:rPr>
                    <w:ins w:id="33317" w:author="phuong vu" w:date="2018-11-26T02:07:00Z"/>
                    <w:lang w:val="es-ES"/>
                  </w:rPr>
                </w:rPrChange>
              </w:rPr>
              <w:pPrChange w:id="33318" w:author="phuong vu" w:date="2018-11-30T21:33:00Z">
                <w:pPr>
                  <w:spacing w:line="276" w:lineRule="auto"/>
                  <w:jc w:val="left"/>
                </w:pPr>
              </w:pPrChange>
            </w:pPr>
            <w:ins w:id="33319" w:author="phuong vu" w:date="2018-11-26T02:10:00Z">
              <w:r w:rsidRPr="00920004">
                <w:rPr>
                  <w:lang w:val="es-ES"/>
                  <w:rPrChange w:id="33320" w:author="phuong vu" w:date="2018-11-30T22:36:00Z">
                    <w:rPr>
                      <w:lang w:val="es-ES"/>
                    </w:rPr>
                  </w:rPrChange>
                </w:rPr>
                <w:t>- Đơn hàng đang chờ xử lí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1EDD4209" w14:textId="77777777" w:rsidR="00404CBA" w:rsidRPr="00920004" w:rsidRDefault="00404CBA" w:rsidP="00941ED9">
            <w:pPr>
              <w:rPr>
                <w:ins w:id="33321" w:author="phuong vu" w:date="2018-11-26T02:07:00Z"/>
                <w:lang w:val="es-ES"/>
                <w:rPrChange w:id="33322" w:author="phuong vu" w:date="2018-11-30T22:36:00Z">
                  <w:rPr>
                    <w:ins w:id="33323" w:author="phuong vu" w:date="2018-11-26T02:07:00Z"/>
                    <w:lang w:val="es-ES"/>
                  </w:rPr>
                </w:rPrChange>
              </w:rPr>
              <w:pPrChange w:id="33324" w:author="phuong vu" w:date="2018-11-30T21:33:00Z">
                <w:pPr>
                  <w:keepNext/>
                  <w:spacing w:line="276" w:lineRule="auto"/>
                  <w:jc w:val="left"/>
                </w:pPr>
              </w:pPrChange>
            </w:pPr>
            <w:ins w:id="33325" w:author="phuong vu" w:date="2018-11-26T02:07:00Z">
              <w:r w:rsidRPr="00920004">
                <w:rPr>
                  <w:lang w:val="es-ES"/>
                  <w:rPrChange w:id="33326" w:author="phuong vu" w:date="2018-11-30T22:36:00Z">
                    <w:rPr>
                      <w:lang w:val="es-ES"/>
                    </w:rPr>
                  </w:rPrChange>
                </w:rPr>
                <w:t>Thành công</w:t>
              </w:r>
            </w:ins>
          </w:p>
        </w:tc>
      </w:tr>
      <w:tr w:rsidR="00404CBA" w:rsidRPr="00920004" w14:paraId="0A1BB397" w14:textId="77777777" w:rsidTr="00094B16">
        <w:trPr>
          <w:ins w:id="33327"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59DA6F69" w14:textId="77777777" w:rsidR="00404CBA" w:rsidRPr="00920004" w:rsidRDefault="00404CBA" w:rsidP="00941ED9">
            <w:pPr>
              <w:jc w:val="center"/>
              <w:rPr>
                <w:ins w:id="33328" w:author="phuong vu" w:date="2018-11-26T02:07:00Z"/>
                <w:lang w:val="es-ES"/>
                <w:rPrChange w:id="33329" w:author="phuong vu" w:date="2018-11-30T22:36:00Z">
                  <w:rPr>
                    <w:ins w:id="33330" w:author="phuong vu" w:date="2018-11-26T02:07:00Z"/>
                    <w:lang w:val="es-ES"/>
                  </w:rPr>
                </w:rPrChange>
              </w:rPr>
              <w:pPrChange w:id="33331" w:author="phuong vu" w:date="2018-11-30T21:34:00Z">
                <w:pPr>
                  <w:spacing w:line="276" w:lineRule="auto"/>
                  <w:jc w:val="center"/>
                </w:pPr>
              </w:pPrChange>
            </w:pPr>
            <w:ins w:id="33332" w:author="phuong vu" w:date="2018-11-26T02:07:00Z">
              <w:r w:rsidRPr="00920004">
                <w:rPr>
                  <w:lang w:val="es-ES"/>
                  <w:rPrChange w:id="33333"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2BF0E89C" w14:textId="086992F1" w:rsidR="00404CBA" w:rsidRPr="00920004" w:rsidRDefault="00404CBA" w:rsidP="00941ED9">
            <w:pPr>
              <w:rPr>
                <w:ins w:id="33334" w:author="phuong vu" w:date="2018-11-26T02:07:00Z"/>
                <w:lang w:val="es-ES"/>
                <w:rPrChange w:id="33335" w:author="phuong vu" w:date="2018-11-30T22:36:00Z">
                  <w:rPr>
                    <w:ins w:id="33336" w:author="phuong vu" w:date="2018-11-26T02:07:00Z"/>
                    <w:lang w:val="es-ES"/>
                  </w:rPr>
                </w:rPrChange>
              </w:rPr>
              <w:pPrChange w:id="33337" w:author="phuong vu" w:date="2018-11-30T21:33:00Z">
                <w:pPr>
                  <w:spacing w:line="276" w:lineRule="auto"/>
                  <w:jc w:val="left"/>
                </w:pPr>
              </w:pPrChange>
            </w:pPr>
            <w:ins w:id="33338" w:author="phuong vu" w:date="2018-11-26T02:07:00Z">
              <w:r w:rsidRPr="00920004">
                <w:rPr>
                  <w:lang w:val="es-ES"/>
                  <w:rPrChange w:id="33339" w:author="phuong vu" w:date="2018-11-30T22:36:00Z">
                    <w:rPr>
                      <w:lang w:val="es-ES"/>
                    </w:rPr>
                  </w:rPrChange>
                </w:rPr>
                <w:t xml:space="preserve">Dữ liệu lỗi, kết nối </w:t>
              </w:r>
            </w:ins>
            <w:ins w:id="33340" w:author="phuong vu" w:date="2018-11-30T13:58:00Z">
              <w:r w:rsidR="00184C15" w:rsidRPr="00920004">
                <w:rPr>
                  <w:lang w:val="es-ES"/>
                  <w:rPrChange w:id="33341" w:author="phuong vu" w:date="2018-11-30T22:36:00Z">
                    <w:rPr>
                      <w:lang w:val="es-ES"/>
                    </w:rPr>
                  </w:rPrChange>
                </w:rPr>
                <w:t>máy chủ</w:t>
              </w:r>
            </w:ins>
            <w:ins w:id="33342" w:author="phuong vu" w:date="2018-11-26T02:07:00Z">
              <w:r w:rsidRPr="00920004">
                <w:rPr>
                  <w:lang w:val="es-ES"/>
                  <w:rPrChange w:id="33343"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54187DDD" w14:textId="77777777" w:rsidR="00404CBA" w:rsidRPr="00920004" w:rsidRDefault="00404CBA" w:rsidP="00941ED9">
            <w:pPr>
              <w:rPr>
                <w:ins w:id="33344" w:author="phuong vu" w:date="2018-11-26T02:07:00Z"/>
                <w:lang w:val="es-ES"/>
                <w:rPrChange w:id="33345" w:author="phuong vu" w:date="2018-11-30T22:36:00Z">
                  <w:rPr>
                    <w:ins w:id="33346" w:author="phuong vu" w:date="2018-11-26T02:07:00Z"/>
                    <w:lang w:val="es-ES"/>
                  </w:rPr>
                </w:rPrChange>
              </w:rPr>
              <w:pPrChange w:id="33347" w:author="phuong vu" w:date="2018-11-30T21:33:00Z">
                <w:pPr>
                  <w:spacing w:line="276" w:lineRule="auto"/>
                  <w:jc w:val="left"/>
                </w:pPr>
              </w:pPrChange>
            </w:pPr>
            <w:ins w:id="33348" w:author="phuong vu" w:date="2018-11-26T02:07:00Z">
              <w:r w:rsidRPr="00920004">
                <w:rPr>
                  <w:lang w:val="es-ES"/>
                  <w:rPrChange w:id="33349"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AA17548" w14:textId="77777777" w:rsidR="00404CBA" w:rsidRPr="00920004" w:rsidRDefault="00404CBA" w:rsidP="00941ED9">
            <w:pPr>
              <w:rPr>
                <w:ins w:id="33350" w:author="phuong vu" w:date="2018-11-26T02:07:00Z"/>
                <w:lang w:val="es-ES"/>
                <w:rPrChange w:id="33351" w:author="phuong vu" w:date="2018-11-30T22:36:00Z">
                  <w:rPr>
                    <w:ins w:id="33352" w:author="phuong vu" w:date="2018-11-26T02:07:00Z"/>
                    <w:lang w:val="es-ES"/>
                  </w:rPr>
                </w:rPrChange>
              </w:rPr>
              <w:pPrChange w:id="33353" w:author="phuong vu" w:date="2018-11-30T21:33:00Z">
                <w:pPr>
                  <w:spacing w:line="276" w:lineRule="auto"/>
                  <w:jc w:val="left"/>
                </w:pPr>
              </w:pPrChange>
            </w:pPr>
            <w:ins w:id="33354" w:author="phuong vu" w:date="2018-11-26T02:07:00Z">
              <w:r w:rsidRPr="00920004">
                <w:rPr>
                  <w:lang w:val="es-ES"/>
                  <w:rPrChange w:id="33355"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1D1782" w14:textId="77777777" w:rsidR="00404CBA" w:rsidRPr="00920004" w:rsidRDefault="00404CBA" w:rsidP="00941ED9">
            <w:pPr>
              <w:rPr>
                <w:ins w:id="33356" w:author="phuong vu" w:date="2018-11-26T02:07:00Z"/>
                <w:lang w:val="es-ES"/>
                <w:rPrChange w:id="33357" w:author="phuong vu" w:date="2018-11-30T22:36:00Z">
                  <w:rPr>
                    <w:ins w:id="33358" w:author="phuong vu" w:date="2018-11-26T02:07:00Z"/>
                    <w:lang w:val="es-ES"/>
                  </w:rPr>
                </w:rPrChange>
              </w:rPr>
              <w:pPrChange w:id="33359" w:author="phuong vu" w:date="2018-11-30T21:33:00Z">
                <w:pPr>
                  <w:keepNext/>
                  <w:spacing w:line="276" w:lineRule="auto"/>
                  <w:jc w:val="left"/>
                </w:pPr>
              </w:pPrChange>
            </w:pPr>
            <w:ins w:id="33360" w:author="phuong vu" w:date="2018-11-26T02:07:00Z">
              <w:r w:rsidRPr="00920004">
                <w:rPr>
                  <w:lang w:val="es-ES"/>
                  <w:rPrChange w:id="33361" w:author="phuong vu" w:date="2018-11-30T22:36:00Z">
                    <w:rPr>
                      <w:lang w:val="es-ES"/>
                    </w:rPr>
                  </w:rPrChange>
                </w:rPr>
                <w:t>Thành công</w:t>
              </w:r>
            </w:ins>
          </w:p>
        </w:tc>
      </w:tr>
    </w:tbl>
    <w:p w14:paraId="57DC8824" w14:textId="3FD5C0F7" w:rsidR="0077093A" w:rsidRPr="00920004" w:rsidRDefault="00404CBA" w:rsidP="00A17FA5">
      <w:pPr>
        <w:pStyle w:val="Caption"/>
        <w:rPr>
          <w:ins w:id="33362" w:author="phuong vu" w:date="2018-11-23T10:03:00Z"/>
          <w:rPrChange w:id="33363" w:author="phuong vu" w:date="2018-11-30T22:36:00Z">
            <w:rPr>
              <w:ins w:id="33364" w:author="phuong vu" w:date="2018-11-23T10:03:00Z"/>
            </w:rPr>
          </w:rPrChange>
        </w:rPr>
        <w:pPrChange w:id="33365" w:author="phuong vu" w:date="2018-11-30T22:42:00Z">
          <w:pPr>
            <w:pStyle w:val="Heading3"/>
          </w:pPr>
        </w:pPrChange>
      </w:pPr>
      <w:bookmarkStart w:id="33366" w:name="_Toc531381649"/>
      <w:ins w:id="33367" w:author="phuong vu" w:date="2018-11-26T02:10:00Z">
        <w:r w:rsidRPr="00920004">
          <w:rPr>
            <w:rPrChange w:id="33368" w:author="phuong vu" w:date="2018-11-30T22:36:00Z">
              <w:rPr/>
            </w:rPrChange>
          </w:rPr>
          <w:t xml:space="preserve">Bảng </w:t>
        </w:r>
      </w:ins>
      <w:ins w:id="33369" w:author="phuong vu" w:date="2018-11-30T14:54:00Z">
        <w:r w:rsidR="00D632EE" w:rsidRPr="00920004">
          <w:rPr>
            <w:rPrChange w:id="33370" w:author="phuong vu" w:date="2018-11-30T22:36:00Z">
              <w:rPr/>
            </w:rPrChange>
          </w:rPr>
          <w:fldChar w:fldCharType="begin"/>
        </w:r>
        <w:r w:rsidR="00D632EE" w:rsidRPr="00920004">
          <w:rPr>
            <w:rPrChange w:id="33371" w:author="phuong vu" w:date="2018-11-30T22:36:00Z">
              <w:rPr/>
            </w:rPrChange>
          </w:rPr>
          <w:instrText xml:space="preserve"> STYLEREF 1 \s </w:instrText>
        </w:r>
      </w:ins>
      <w:r w:rsidR="00D632EE" w:rsidRPr="00920004">
        <w:rPr>
          <w:rPrChange w:id="33372" w:author="phuong vu" w:date="2018-11-30T22:36:00Z">
            <w:rPr/>
          </w:rPrChange>
        </w:rPr>
        <w:fldChar w:fldCharType="separate"/>
      </w:r>
      <w:r w:rsidR="00B5490C">
        <w:rPr>
          <w:noProof/>
        </w:rPr>
        <w:t>4</w:t>
      </w:r>
      <w:ins w:id="33373" w:author="phuong vu" w:date="2018-11-30T14:54:00Z">
        <w:r w:rsidR="00D632EE" w:rsidRPr="00920004">
          <w:rPr>
            <w:rPrChange w:id="33374" w:author="phuong vu" w:date="2018-11-30T22:36:00Z">
              <w:rPr/>
            </w:rPrChange>
          </w:rPr>
          <w:fldChar w:fldCharType="end"/>
        </w:r>
        <w:r w:rsidR="00D632EE" w:rsidRPr="00920004">
          <w:rPr>
            <w:rPrChange w:id="33375" w:author="phuong vu" w:date="2018-11-30T22:36:00Z">
              <w:rPr/>
            </w:rPrChange>
          </w:rPr>
          <w:t>.</w:t>
        </w:r>
        <w:r w:rsidR="00D632EE" w:rsidRPr="00920004">
          <w:rPr>
            <w:rPrChange w:id="33376" w:author="phuong vu" w:date="2018-11-30T22:36:00Z">
              <w:rPr/>
            </w:rPrChange>
          </w:rPr>
          <w:fldChar w:fldCharType="begin"/>
        </w:r>
        <w:r w:rsidR="00D632EE" w:rsidRPr="00920004">
          <w:rPr>
            <w:rPrChange w:id="33377" w:author="phuong vu" w:date="2018-11-30T22:36:00Z">
              <w:rPr/>
            </w:rPrChange>
          </w:rPr>
          <w:instrText xml:space="preserve"> SEQ Bảng \* ARABIC \s 1 </w:instrText>
        </w:r>
      </w:ins>
      <w:r w:rsidR="00D632EE" w:rsidRPr="00920004">
        <w:rPr>
          <w:rPrChange w:id="33378" w:author="phuong vu" w:date="2018-11-30T22:36:00Z">
            <w:rPr/>
          </w:rPrChange>
        </w:rPr>
        <w:fldChar w:fldCharType="separate"/>
      </w:r>
      <w:ins w:id="33379" w:author="phuong vu" w:date="2018-11-30T22:44:00Z">
        <w:r w:rsidR="00B5490C">
          <w:rPr>
            <w:noProof/>
          </w:rPr>
          <w:t>12</w:t>
        </w:r>
      </w:ins>
      <w:ins w:id="33380" w:author="phuong vu" w:date="2018-11-30T14:54:00Z">
        <w:r w:rsidR="00D632EE" w:rsidRPr="00920004">
          <w:rPr>
            <w:rPrChange w:id="33381" w:author="phuong vu" w:date="2018-11-30T22:36:00Z">
              <w:rPr/>
            </w:rPrChange>
          </w:rPr>
          <w:fldChar w:fldCharType="end"/>
        </w:r>
      </w:ins>
      <w:ins w:id="33382" w:author="phuong vu" w:date="2018-11-26T02:10:00Z">
        <w:r w:rsidRPr="00920004">
          <w:rPr>
            <w:lang w:val="en-US"/>
            <w:rPrChange w:id="33383" w:author="phuong vu" w:date="2018-11-30T22:36:00Z">
              <w:rPr/>
            </w:rPrChange>
          </w:rPr>
          <w:t xml:space="preserve"> Kiểm thử chức năng quản lí trạng thái máy giặt</w:t>
        </w:r>
      </w:ins>
      <w:bookmarkEnd w:id="33366"/>
    </w:p>
    <w:p w14:paraId="09E0E175" w14:textId="1BFA0DED" w:rsidR="00287281" w:rsidRPr="00920004" w:rsidRDefault="00287281" w:rsidP="00D72BF9">
      <w:pPr>
        <w:pStyle w:val="Heading3"/>
        <w:rPr>
          <w:ins w:id="33384" w:author="phuong vu" w:date="2018-11-23T10:15:00Z"/>
          <w:rPrChange w:id="33385" w:author="phuong vu" w:date="2018-11-30T22:36:00Z">
            <w:rPr>
              <w:ins w:id="33386" w:author="phuong vu" w:date="2018-11-23T10:15:00Z"/>
            </w:rPr>
          </w:rPrChange>
        </w:rPr>
        <w:pPrChange w:id="33387" w:author="phuong vu" w:date="2018-11-30T22:22:00Z">
          <w:pPr>
            <w:pStyle w:val="Heading3"/>
          </w:pPr>
        </w:pPrChange>
      </w:pPr>
      <w:bookmarkStart w:id="33388" w:name="_Toc531381552"/>
      <w:ins w:id="33389" w:author="phuong vu" w:date="2018-11-23T10:03:00Z">
        <w:r w:rsidRPr="00920004">
          <w:rPr>
            <w:rPrChange w:id="33390" w:author="phuong vu" w:date="2018-11-30T22:36:00Z">
              <w:rPr/>
            </w:rPrChange>
          </w:rPr>
          <w:t>Tìm kiếm đơn hàng</w:t>
        </w:r>
      </w:ins>
      <w:bookmarkEnd w:id="33388"/>
    </w:p>
    <w:p w14:paraId="4DE8C7F6" w14:textId="4E0EBD00" w:rsidR="0033025D" w:rsidRPr="00920004" w:rsidRDefault="0033025D" w:rsidP="00941ED9">
      <w:pPr>
        <w:ind w:left="720"/>
        <w:rPr>
          <w:ins w:id="33391" w:author="phuong vu" w:date="2018-11-26T02:11:00Z"/>
          <w:lang w:val="en-US"/>
          <w:rPrChange w:id="33392" w:author="phuong vu" w:date="2018-11-30T22:36:00Z">
            <w:rPr>
              <w:ins w:id="33393" w:author="phuong vu" w:date="2018-11-26T02:11:00Z"/>
              <w:lang w:val="en-US"/>
            </w:rPr>
          </w:rPrChange>
        </w:rPr>
        <w:pPrChange w:id="33394" w:author="phuong vu" w:date="2018-11-30T21:34:00Z">
          <w:pPr>
            <w:spacing w:line="276" w:lineRule="auto"/>
          </w:pPr>
        </w:pPrChange>
      </w:pPr>
      <w:ins w:id="33395" w:author="phuong vu" w:date="2018-11-26T02:11:00Z">
        <w:r w:rsidRPr="00920004">
          <w:rPr>
            <w:b/>
            <w:lang w:val="en-US"/>
            <w:rPrChange w:id="33396" w:author="phuong vu" w:date="2018-11-30T22:36:00Z">
              <w:rPr>
                <w:b/>
                <w:lang w:val="en-US"/>
              </w:rPr>
            </w:rPrChange>
          </w:rPr>
          <w:t>Mục đích:</w:t>
        </w:r>
        <w:r w:rsidRPr="00920004">
          <w:rPr>
            <w:lang w:val="en-US"/>
            <w:rPrChange w:id="33397" w:author="phuong vu" w:date="2018-11-30T22:36:00Z">
              <w:rPr>
                <w:lang w:val="en-US"/>
              </w:rPr>
            </w:rPrChange>
          </w:rPr>
          <w:t xml:space="preserve"> Tìm ra lỗi về thông báo khi thực hiện hoàn tất xử lí, lỗi chuyển trang, hiển thị dữ liệu không đúng với mục đích.</w:t>
        </w:r>
      </w:ins>
      <w:ins w:id="33398" w:author="phuong vu" w:date="2018-11-26T08:53:00Z">
        <w:r w:rsidR="00D6420A" w:rsidRPr="00920004">
          <w:rPr>
            <w:lang w:val="en-US"/>
            <w:rPrChange w:id="33399" w:author="phuong vu" w:date="2018-11-30T22:36:00Z">
              <w:rPr>
                <w:lang w:val="en-US"/>
              </w:rPr>
            </w:rPrChange>
          </w:rPr>
          <w:t xml:space="preserve"> </w:t>
        </w:r>
      </w:ins>
    </w:p>
    <w:p w14:paraId="764C19A8" w14:textId="61AC042F" w:rsidR="0033025D" w:rsidRPr="00920004" w:rsidRDefault="0033025D" w:rsidP="00941ED9">
      <w:pPr>
        <w:ind w:left="720"/>
        <w:rPr>
          <w:ins w:id="33400" w:author="phuong vu" w:date="2018-11-26T02:11:00Z"/>
          <w:lang w:val="en-US"/>
          <w:rPrChange w:id="33401" w:author="phuong vu" w:date="2018-11-30T22:36:00Z">
            <w:rPr>
              <w:ins w:id="33402" w:author="phuong vu" w:date="2018-11-26T02:11:00Z"/>
              <w:lang w:val="en-US"/>
            </w:rPr>
          </w:rPrChange>
        </w:rPr>
        <w:pPrChange w:id="33403" w:author="phuong vu" w:date="2018-11-30T21:34:00Z">
          <w:pPr>
            <w:spacing w:line="276" w:lineRule="auto"/>
          </w:pPr>
        </w:pPrChange>
      </w:pPr>
      <w:ins w:id="33404" w:author="phuong vu" w:date="2018-11-26T02:11:00Z">
        <w:r w:rsidRPr="00920004">
          <w:rPr>
            <w:b/>
            <w:lang w:val="en-US"/>
            <w:rPrChange w:id="33405" w:author="phuong vu" w:date="2018-11-30T22:36:00Z">
              <w:rPr>
                <w:b/>
                <w:lang w:val="en-US"/>
              </w:rPr>
            </w:rPrChange>
          </w:rPr>
          <w:t>Tiền điều kiện:</w:t>
        </w:r>
        <w:r w:rsidRPr="00920004">
          <w:rPr>
            <w:lang w:val="en-US"/>
            <w:rPrChange w:id="33406" w:author="phuong vu" w:date="2018-11-30T22:36:00Z">
              <w:rPr>
                <w:lang w:val="en-US"/>
              </w:rPr>
            </w:rPrChange>
          </w:rPr>
          <w:t xml:space="preserve"> Đăng nhập thành công vào trang quản lí dành cho nhân viên chi nhánh</w:t>
        </w:r>
      </w:ins>
      <w:ins w:id="33407" w:author="phuong vu" w:date="2018-11-26T08:53:00Z">
        <w:r w:rsidR="00D6420A" w:rsidRPr="00920004">
          <w:rPr>
            <w:lang w:val="en-US"/>
            <w:rPrChange w:id="33408" w:author="phuong vu" w:date="2018-11-30T22:36:00Z">
              <w:rPr>
                <w:lang w:val="en-US"/>
              </w:rPr>
            </w:rPrChange>
          </w:rPr>
          <w:t>.</w:t>
        </w:r>
      </w:ins>
    </w:p>
    <w:p w14:paraId="60813472" w14:textId="77777777" w:rsidR="0033025D" w:rsidRPr="00920004" w:rsidRDefault="0033025D" w:rsidP="00941ED9">
      <w:pPr>
        <w:ind w:left="720"/>
        <w:rPr>
          <w:ins w:id="33409" w:author="phuong vu" w:date="2018-11-26T02:11:00Z"/>
          <w:b/>
          <w:lang w:val="en-US"/>
          <w:rPrChange w:id="33410" w:author="phuong vu" w:date="2018-11-30T22:36:00Z">
            <w:rPr>
              <w:ins w:id="33411" w:author="phuong vu" w:date="2018-11-26T02:11:00Z"/>
              <w:b/>
              <w:lang w:val="en-US"/>
            </w:rPr>
          </w:rPrChange>
        </w:rPr>
        <w:pPrChange w:id="33412" w:author="phuong vu" w:date="2018-11-30T21:34:00Z">
          <w:pPr>
            <w:spacing w:line="276" w:lineRule="auto"/>
          </w:pPr>
        </w:pPrChange>
      </w:pPr>
      <w:ins w:id="33413" w:author="phuong vu" w:date="2018-11-26T02:11:00Z">
        <w:r w:rsidRPr="00920004">
          <w:rPr>
            <w:b/>
            <w:lang w:val="en-US"/>
            <w:rPrChange w:id="33414" w:author="phuong vu" w:date="2018-11-30T22:36:00Z">
              <w:rPr>
                <w:b/>
                <w:lang w:val="en-US"/>
              </w:rPr>
            </w:rPrChange>
          </w:rPr>
          <w:t>Mô tả:</w:t>
        </w:r>
      </w:ins>
    </w:p>
    <w:p w14:paraId="57C5E157" w14:textId="77777777" w:rsidR="0033025D" w:rsidRPr="00920004" w:rsidRDefault="0033025D" w:rsidP="00941ED9">
      <w:pPr>
        <w:ind w:left="720"/>
        <w:rPr>
          <w:ins w:id="33415" w:author="phuong vu" w:date="2018-11-26T02:11:00Z"/>
          <w:lang w:val="en-US"/>
          <w:rPrChange w:id="33416" w:author="phuong vu" w:date="2018-11-30T22:36:00Z">
            <w:rPr>
              <w:ins w:id="33417" w:author="phuong vu" w:date="2018-11-26T02:11:00Z"/>
              <w:lang w:val="en-US"/>
            </w:rPr>
          </w:rPrChange>
        </w:rPr>
        <w:pPrChange w:id="33418" w:author="phuong vu" w:date="2018-11-30T21:34:00Z">
          <w:pPr>
            <w:spacing w:line="276" w:lineRule="auto"/>
          </w:pPr>
        </w:pPrChange>
      </w:pPr>
      <w:ins w:id="33419" w:author="phuong vu" w:date="2018-11-26T02:11:00Z">
        <w:r w:rsidRPr="00920004">
          <w:rPr>
            <w:b/>
            <w:lang w:val="en-US"/>
            <w:rPrChange w:id="33420" w:author="phuong vu" w:date="2018-11-30T22:36:00Z">
              <w:rPr>
                <w:b/>
                <w:lang w:val="en-US"/>
              </w:rPr>
            </w:rPrChange>
          </w:rPr>
          <w:t xml:space="preserve">- </w:t>
        </w:r>
        <w:r w:rsidRPr="00920004">
          <w:rPr>
            <w:lang w:val="en-US"/>
            <w:rPrChange w:id="33421" w:author="phuong vu" w:date="2018-11-30T22:36:00Z">
              <w:rPr>
                <w:lang w:val="en-US"/>
              </w:rPr>
            </w:rPrChange>
          </w:rPr>
          <w:t>Bước 1: Mở trang web tại địa chỉ: localhost:3000.</w:t>
        </w:r>
      </w:ins>
    </w:p>
    <w:p w14:paraId="5D629DF8" w14:textId="77777777" w:rsidR="0033025D" w:rsidRPr="00920004" w:rsidRDefault="0033025D" w:rsidP="00941ED9">
      <w:pPr>
        <w:ind w:left="720"/>
        <w:rPr>
          <w:ins w:id="33422" w:author="phuong vu" w:date="2018-11-26T02:11:00Z"/>
          <w:lang w:val="en-US"/>
          <w:rPrChange w:id="33423" w:author="phuong vu" w:date="2018-11-30T22:36:00Z">
            <w:rPr>
              <w:ins w:id="33424" w:author="phuong vu" w:date="2018-11-26T02:11:00Z"/>
              <w:lang w:val="en-US"/>
            </w:rPr>
          </w:rPrChange>
        </w:rPr>
        <w:pPrChange w:id="33425" w:author="phuong vu" w:date="2018-11-30T21:34:00Z">
          <w:pPr>
            <w:spacing w:line="276" w:lineRule="auto"/>
          </w:pPr>
        </w:pPrChange>
      </w:pPr>
      <w:ins w:id="33426" w:author="phuong vu" w:date="2018-11-26T02:11:00Z">
        <w:r w:rsidRPr="00920004">
          <w:rPr>
            <w:lang w:val="en-US"/>
            <w:rPrChange w:id="33427" w:author="phuong vu" w:date="2018-11-30T22:36:00Z">
              <w:rPr>
                <w:lang w:val="en-US"/>
              </w:rPr>
            </w:rPrChange>
          </w:rPr>
          <w:t>- Bước 2: Đăng nhập thành công vào hệ thống.</w:t>
        </w:r>
      </w:ins>
    </w:p>
    <w:p w14:paraId="2B532B5B" w14:textId="363A2630" w:rsidR="0033025D" w:rsidRPr="00920004" w:rsidRDefault="0033025D" w:rsidP="00941ED9">
      <w:pPr>
        <w:ind w:left="720"/>
        <w:rPr>
          <w:ins w:id="33428" w:author="phuong vu" w:date="2018-11-26T02:11:00Z"/>
          <w:lang w:val="en-US"/>
          <w:rPrChange w:id="33429" w:author="phuong vu" w:date="2018-11-30T22:36:00Z">
            <w:rPr>
              <w:ins w:id="33430" w:author="phuong vu" w:date="2018-11-26T02:11:00Z"/>
              <w:lang w:val="en-US"/>
            </w:rPr>
          </w:rPrChange>
        </w:rPr>
        <w:pPrChange w:id="33431" w:author="phuong vu" w:date="2018-11-30T21:34:00Z">
          <w:pPr>
            <w:spacing w:line="276" w:lineRule="auto"/>
          </w:pPr>
        </w:pPrChange>
      </w:pPr>
      <w:ins w:id="33432" w:author="phuong vu" w:date="2018-11-26T02:11:00Z">
        <w:r w:rsidRPr="00920004">
          <w:rPr>
            <w:lang w:val="en-US"/>
            <w:rPrChange w:id="33433" w:author="phuong vu" w:date="2018-11-30T22:36:00Z">
              <w:rPr>
                <w:lang w:val="en-US"/>
              </w:rPr>
            </w:rPrChange>
          </w:rPr>
          <w:t>- Bước 3: Chọn chức năng “</w:t>
        </w:r>
      </w:ins>
      <w:ins w:id="33434" w:author="phuong vu" w:date="2018-11-26T08:54:00Z">
        <w:r w:rsidR="00D6420A" w:rsidRPr="00920004">
          <w:rPr>
            <w:lang w:val="en-US"/>
            <w:rPrChange w:id="33435" w:author="phuong vu" w:date="2018-11-30T22:36:00Z">
              <w:rPr>
                <w:i/>
                <w:lang w:val="en-US"/>
              </w:rPr>
            </w:rPrChange>
          </w:rPr>
          <w:t>Tổng quan</w:t>
        </w:r>
      </w:ins>
      <w:ins w:id="33436" w:author="phuong vu" w:date="2018-11-26T02:11:00Z">
        <w:r w:rsidRPr="00920004">
          <w:rPr>
            <w:lang w:val="en-US"/>
            <w:rPrChange w:id="33437" w:author="phuong vu" w:date="2018-11-30T22:36:00Z">
              <w:rPr>
                <w:lang w:val="en-US"/>
              </w:rPr>
            </w:rPrChange>
          </w:rPr>
          <w:t>”.</w:t>
        </w:r>
      </w:ins>
    </w:p>
    <w:p w14:paraId="30B309FE" w14:textId="4E49BA1D" w:rsidR="0033025D" w:rsidRPr="00920004" w:rsidRDefault="0033025D" w:rsidP="00941ED9">
      <w:pPr>
        <w:ind w:left="720"/>
        <w:rPr>
          <w:ins w:id="33438" w:author="phuong vu" w:date="2018-11-26T02:11:00Z"/>
          <w:lang w:val="en-US"/>
          <w:rPrChange w:id="33439" w:author="phuong vu" w:date="2018-11-30T22:36:00Z">
            <w:rPr>
              <w:ins w:id="33440" w:author="phuong vu" w:date="2018-11-26T02:11:00Z"/>
              <w:lang w:val="en-US"/>
            </w:rPr>
          </w:rPrChange>
        </w:rPr>
        <w:pPrChange w:id="33441" w:author="phuong vu" w:date="2018-11-30T21:34:00Z">
          <w:pPr>
            <w:spacing w:line="276" w:lineRule="auto"/>
          </w:pPr>
        </w:pPrChange>
      </w:pPr>
      <w:ins w:id="33442" w:author="phuong vu" w:date="2018-11-26T02:11:00Z">
        <w:r w:rsidRPr="00920004">
          <w:rPr>
            <w:lang w:val="en-US"/>
            <w:rPrChange w:id="33443" w:author="phuong vu" w:date="2018-11-30T22:36:00Z">
              <w:rPr>
                <w:lang w:val="en-US"/>
              </w:rPr>
            </w:rPrChange>
          </w:rPr>
          <w:t xml:space="preserve">- Bước 4: </w:t>
        </w:r>
      </w:ins>
      <w:ins w:id="33444" w:author="phuong vu" w:date="2018-11-26T08:55:00Z">
        <w:r w:rsidR="00D6420A" w:rsidRPr="00920004">
          <w:rPr>
            <w:lang w:val="en-US"/>
            <w:rPrChange w:id="33445" w:author="phuong vu" w:date="2018-11-30T22:36:00Z">
              <w:rPr>
                <w:lang w:val="en-US"/>
              </w:rPr>
            </w:rPrChange>
          </w:rPr>
          <w:t>Sử dụng quét QRCode hoặc đ</w:t>
        </w:r>
      </w:ins>
      <w:ins w:id="33446" w:author="phuong vu" w:date="2018-11-26T08:54:00Z">
        <w:r w:rsidR="00D6420A" w:rsidRPr="00920004">
          <w:rPr>
            <w:lang w:val="en-US"/>
            <w:rPrChange w:id="33447" w:author="phuong vu" w:date="2018-11-30T22:36:00Z">
              <w:rPr>
                <w:lang w:val="en-US"/>
              </w:rPr>
            </w:rPrChange>
          </w:rPr>
          <w:t>iền thông tin theo yêu cầu</w:t>
        </w:r>
      </w:ins>
      <w:ins w:id="33448" w:author="phuong vu" w:date="2018-11-26T02:11:00Z">
        <w:r w:rsidRPr="00920004">
          <w:rPr>
            <w:lang w:val="en-US"/>
            <w:rPrChange w:id="33449" w:author="phuong vu" w:date="2018-11-30T22:36:00Z">
              <w:rPr>
                <w:lang w:val="en-US"/>
              </w:rPr>
            </w:rPrChange>
          </w:rPr>
          <w:t>.</w:t>
        </w:r>
      </w:ins>
    </w:p>
    <w:p w14:paraId="5F931722" w14:textId="6110F82B" w:rsidR="0033025D" w:rsidRPr="00920004" w:rsidRDefault="0033025D" w:rsidP="00941ED9">
      <w:pPr>
        <w:ind w:left="720"/>
        <w:rPr>
          <w:ins w:id="33450" w:author="phuong vu" w:date="2018-11-30T21:34:00Z"/>
          <w:lang w:val="en-US"/>
          <w:rPrChange w:id="33451" w:author="phuong vu" w:date="2018-11-30T22:36:00Z">
            <w:rPr>
              <w:ins w:id="33452" w:author="phuong vu" w:date="2018-11-30T21:34:00Z"/>
              <w:lang w:val="en-US"/>
            </w:rPr>
          </w:rPrChange>
        </w:rPr>
      </w:pPr>
      <w:ins w:id="33453" w:author="phuong vu" w:date="2018-11-26T02:11:00Z">
        <w:r w:rsidRPr="00920004">
          <w:rPr>
            <w:lang w:val="en-US"/>
            <w:rPrChange w:id="33454" w:author="phuong vu" w:date="2018-11-30T22:36:00Z">
              <w:rPr>
                <w:lang w:val="en-US"/>
              </w:rPr>
            </w:rPrChange>
          </w:rPr>
          <w:t>- Bước 5:</w:t>
        </w:r>
      </w:ins>
      <w:ins w:id="33455" w:author="phuong vu" w:date="2018-11-26T08:54:00Z">
        <w:r w:rsidR="00D6420A" w:rsidRPr="00920004">
          <w:rPr>
            <w:lang w:val="en-US"/>
            <w:rPrChange w:id="33456" w:author="phuong vu" w:date="2018-11-30T22:36:00Z">
              <w:rPr>
                <w:lang w:val="en-US"/>
              </w:rPr>
            </w:rPrChange>
          </w:rPr>
          <w:t xml:space="preserve"> </w:t>
        </w:r>
      </w:ins>
      <w:ins w:id="33457" w:author="phuong vu" w:date="2018-11-26T08:56:00Z">
        <w:r w:rsidR="00D6420A" w:rsidRPr="00920004">
          <w:rPr>
            <w:lang w:val="en-US"/>
            <w:rPrChange w:id="33458" w:author="phuong vu" w:date="2018-11-30T22:36:00Z">
              <w:rPr>
                <w:lang w:val="en-US"/>
              </w:rPr>
            </w:rPrChange>
          </w:rPr>
          <w:t xml:space="preserve">Chọn nút </w:t>
        </w:r>
      </w:ins>
      <w:ins w:id="33459" w:author="phuong vu" w:date="2018-11-26T08:54:00Z">
        <w:r w:rsidR="00D6420A" w:rsidRPr="00920004">
          <w:rPr>
            <w:lang w:val="en-US"/>
            <w:rPrChange w:id="33460" w:author="phuong vu" w:date="2018-11-30T22:36:00Z">
              <w:rPr>
                <w:lang w:val="en-US"/>
              </w:rPr>
            </w:rPrChange>
          </w:rPr>
          <w:t>Tìm kiếm</w:t>
        </w:r>
      </w:ins>
      <w:ins w:id="33461" w:author="phuong vu" w:date="2018-11-26T02:11:00Z">
        <w:r w:rsidRPr="00920004">
          <w:rPr>
            <w:lang w:val="en-US"/>
            <w:rPrChange w:id="33462" w:author="phuong vu" w:date="2018-11-30T22:36:00Z">
              <w:rPr>
                <w:lang w:val="en-US"/>
              </w:rPr>
            </w:rPrChange>
          </w:rPr>
          <w:t>.</w:t>
        </w:r>
      </w:ins>
    </w:p>
    <w:p w14:paraId="630D70A5" w14:textId="15A760C8" w:rsidR="00941ED9" w:rsidRPr="00920004" w:rsidRDefault="00941ED9" w:rsidP="00941ED9">
      <w:pPr>
        <w:ind w:left="720"/>
        <w:rPr>
          <w:ins w:id="33463" w:author="phuong vu" w:date="2018-11-30T21:34:00Z"/>
          <w:lang w:val="en-US"/>
          <w:rPrChange w:id="33464" w:author="phuong vu" w:date="2018-11-30T22:36:00Z">
            <w:rPr>
              <w:ins w:id="33465" w:author="phuong vu" w:date="2018-11-30T21:34:00Z"/>
              <w:lang w:val="en-US"/>
            </w:rPr>
          </w:rPrChange>
        </w:rPr>
      </w:pPr>
    </w:p>
    <w:p w14:paraId="51388F47" w14:textId="01DD8099" w:rsidR="00941ED9" w:rsidRPr="00920004" w:rsidRDefault="00941ED9" w:rsidP="00941ED9">
      <w:pPr>
        <w:ind w:left="720"/>
        <w:rPr>
          <w:ins w:id="33466" w:author="phuong vu" w:date="2018-11-30T21:34:00Z"/>
          <w:lang w:val="en-US"/>
          <w:rPrChange w:id="33467" w:author="phuong vu" w:date="2018-11-30T22:36:00Z">
            <w:rPr>
              <w:ins w:id="33468" w:author="phuong vu" w:date="2018-11-30T21:34:00Z"/>
              <w:lang w:val="en-US"/>
            </w:rPr>
          </w:rPrChange>
        </w:rPr>
      </w:pPr>
    </w:p>
    <w:p w14:paraId="299B0CFB" w14:textId="3C4DB0C9" w:rsidR="00941ED9" w:rsidRPr="00920004" w:rsidRDefault="00941ED9" w:rsidP="00941ED9">
      <w:pPr>
        <w:ind w:left="720"/>
        <w:rPr>
          <w:ins w:id="33469" w:author="phuong vu" w:date="2018-11-30T21:34:00Z"/>
          <w:lang w:val="en-US"/>
          <w:rPrChange w:id="33470" w:author="phuong vu" w:date="2018-11-30T22:36:00Z">
            <w:rPr>
              <w:ins w:id="33471" w:author="phuong vu" w:date="2018-11-30T21:34:00Z"/>
              <w:lang w:val="en-US"/>
            </w:rPr>
          </w:rPrChange>
        </w:rPr>
      </w:pPr>
    </w:p>
    <w:p w14:paraId="0B83D0F6" w14:textId="5AF41AD9" w:rsidR="00941ED9" w:rsidRPr="00920004" w:rsidRDefault="00941ED9" w:rsidP="00941ED9">
      <w:pPr>
        <w:ind w:left="720"/>
        <w:rPr>
          <w:ins w:id="33472" w:author="phuong vu" w:date="2018-11-30T21:34:00Z"/>
          <w:lang w:val="en-US"/>
          <w:rPrChange w:id="33473" w:author="phuong vu" w:date="2018-11-30T22:36:00Z">
            <w:rPr>
              <w:ins w:id="33474" w:author="phuong vu" w:date="2018-11-30T21:34:00Z"/>
              <w:lang w:val="en-US"/>
            </w:rPr>
          </w:rPrChange>
        </w:rPr>
      </w:pPr>
    </w:p>
    <w:p w14:paraId="61B6DA7C" w14:textId="77777777" w:rsidR="00941ED9" w:rsidRPr="00920004" w:rsidRDefault="00941ED9" w:rsidP="00941ED9">
      <w:pPr>
        <w:ind w:left="720"/>
        <w:rPr>
          <w:ins w:id="33475" w:author="phuong vu" w:date="2018-11-26T02:11:00Z"/>
          <w:lang w:val="en-US"/>
          <w:rPrChange w:id="33476" w:author="phuong vu" w:date="2018-11-30T22:36:00Z">
            <w:rPr>
              <w:ins w:id="33477" w:author="phuong vu" w:date="2018-11-26T02:11:00Z"/>
              <w:lang w:val="en-US"/>
            </w:rPr>
          </w:rPrChange>
        </w:rPr>
        <w:pPrChange w:id="33478" w:author="phuong vu" w:date="2018-11-30T21:34:00Z">
          <w:pPr>
            <w:spacing w:line="276" w:lineRule="auto"/>
          </w:pPr>
        </w:pPrChange>
      </w:pPr>
    </w:p>
    <w:p w14:paraId="28EB6698" w14:textId="77777777" w:rsidR="0033025D" w:rsidRPr="00920004" w:rsidRDefault="0033025D" w:rsidP="00941ED9">
      <w:pPr>
        <w:rPr>
          <w:ins w:id="33479" w:author="phuong vu" w:date="2018-11-26T02:11:00Z"/>
          <w:b/>
          <w:lang w:val="en-US"/>
          <w:rPrChange w:id="33480" w:author="phuong vu" w:date="2018-11-30T22:36:00Z">
            <w:rPr>
              <w:ins w:id="33481" w:author="phuong vu" w:date="2018-11-26T02:11:00Z"/>
              <w:b/>
              <w:lang w:val="en-US"/>
            </w:rPr>
          </w:rPrChange>
        </w:rPr>
        <w:pPrChange w:id="33482" w:author="phuong vu" w:date="2018-11-30T21:34:00Z">
          <w:pPr/>
        </w:pPrChange>
      </w:pPr>
      <w:ins w:id="33483" w:author="phuong vu" w:date="2018-11-26T02:11:00Z">
        <w:r w:rsidRPr="00920004">
          <w:rPr>
            <w:lang w:val="en-US"/>
            <w:rPrChange w:id="33484" w:author="phuong vu" w:date="2018-11-30T22:36:00Z">
              <w:rPr>
                <w:lang w:val="en-US"/>
              </w:rPr>
            </w:rPrChange>
          </w:rPr>
          <w:tab/>
        </w:r>
        <w:r w:rsidRPr="00920004">
          <w:rPr>
            <w:b/>
            <w:lang w:val="en-US"/>
            <w:rPrChange w:id="33485" w:author="phuong vu" w:date="2018-11-30T22:36:00Z">
              <w:rPr>
                <w:b/>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33025D" w:rsidRPr="00920004" w14:paraId="7C74D663" w14:textId="77777777" w:rsidTr="00094B16">
        <w:trPr>
          <w:ins w:id="33486"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hideMark/>
          </w:tcPr>
          <w:p w14:paraId="69CB96A1" w14:textId="77777777" w:rsidR="0033025D" w:rsidRPr="00920004" w:rsidRDefault="0033025D" w:rsidP="00941ED9">
            <w:pPr>
              <w:jc w:val="center"/>
              <w:rPr>
                <w:ins w:id="33487" w:author="phuong vu" w:date="2018-11-26T02:11:00Z"/>
                <w:b/>
                <w:lang w:val="es-ES"/>
                <w:rPrChange w:id="33488" w:author="phuong vu" w:date="2018-11-30T22:36:00Z">
                  <w:rPr>
                    <w:ins w:id="33489" w:author="phuong vu" w:date="2018-11-26T02:11:00Z"/>
                    <w:lang w:val="es-ES"/>
                  </w:rPr>
                </w:rPrChange>
              </w:rPr>
              <w:pPrChange w:id="33490" w:author="phuong vu" w:date="2018-11-30T21:34:00Z">
                <w:pPr>
                  <w:spacing w:line="276" w:lineRule="auto"/>
                  <w:jc w:val="center"/>
                </w:pPr>
              </w:pPrChange>
            </w:pPr>
            <w:ins w:id="33491" w:author="phuong vu" w:date="2018-11-26T02:11:00Z">
              <w:r w:rsidRPr="00920004">
                <w:rPr>
                  <w:b/>
                  <w:lang w:val="es-ES"/>
                  <w:rPrChange w:id="33492" w:author="phuong vu" w:date="2018-11-30T22:36:00Z">
                    <w:rPr>
                      <w:lang w:val="es-ES"/>
                    </w:rPr>
                  </w:rPrChange>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5E8E48" w14:textId="77777777" w:rsidR="0033025D" w:rsidRPr="00920004" w:rsidRDefault="0033025D" w:rsidP="00941ED9">
            <w:pPr>
              <w:jc w:val="center"/>
              <w:rPr>
                <w:ins w:id="33493" w:author="phuong vu" w:date="2018-11-26T02:11:00Z"/>
                <w:b/>
                <w:lang w:val="es-ES"/>
                <w:rPrChange w:id="33494" w:author="phuong vu" w:date="2018-11-30T22:36:00Z">
                  <w:rPr>
                    <w:ins w:id="33495" w:author="phuong vu" w:date="2018-11-26T02:11:00Z"/>
                    <w:lang w:val="es-ES"/>
                  </w:rPr>
                </w:rPrChange>
              </w:rPr>
              <w:pPrChange w:id="33496" w:author="phuong vu" w:date="2018-11-30T21:34:00Z">
                <w:pPr>
                  <w:spacing w:line="276" w:lineRule="auto"/>
                  <w:jc w:val="center"/>
                </w:pPr>
              </w:pPrChange>
            </w:pPr>
            <w:ins w:id="33497" w:author="phuong vu" w:date="2018-11-26T02:11:00Z">
              <w:r w:rsidRPr="00920004">
                <w:rPr>
                  <w:b/>
                  <w:lang w:val="es-ES"/>
                  <w:rPrChange w:id="33498" w:author="phuong vu" w:date="2018-11-30T22:36:00Z">
                    <w:rPr>
                      <w:lang w:val="es-ES"/>
                    </w:rPr>
                  </w:rPrChange>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0853A4C" w14:textId="77777777" w:rsidR="0033025D" w:rsidRPr="00920004" w:rsidRDefault="0033025D" w:rsidP="00941ED9">
            <w:pPr>
              <w:jc w:val="center"/>
              <w:rPr>
                <w:ins w:id="33499" w:author="phuong vu" w:date="2018-11-26T02:11:00Z"/>
                <w:b/>
                <w:lang w:val="es-ES"/>
                <w:rPrChange w:id="33500" w:author="phuong vu" w:date="2018-11-30T22:36:00Z">
                  <w:rPr>
                    <w:ins w:id="33501" w:author="phuong vu" w:date="2018-11-26T02:11:00Z"/>
                    <w:lang w:val="es-ES"/>
                  </w:rPr>
                </w:rPrChange>
              </w:rPr>
              <w:pPrChange w:id="33502" w:author="phuong vu" w:date="2018-11-30T21:34:00Z">
                <w:pPr>
                  <w:spacing w:line="276" w:lineRule="auto"/>
                  <w:jc w:val="center"/>
                </w:pPr>
              </w:pPrChange>
            </w:pPr>
            <w:ins w:id="33503" w:author="phuong vu" w:date="2018-11-26T02:11:00Z">
              <w:r w:rsidRPr="00920004">
                <w:rPr>
                  <w:b/>
                  <w:lang w:val="es-ES"/>
                  <w:rPrChange w:id="33504" w:author="phuong vu" w:date="2018-11-30T22:36:00Z">
                    <w:rPr>
                      <w:lang w:val="es-ES"/>
                    </w:rPr>
                  </w:rPrChange>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21A3CCA" w14:textId="77777777" w:rsidR="0033025D" w:rsidRPr="00920004" w:rsidRDefault="0033025D" w:rsidP="00941ED9">
            <w:pPr>
              <w:jc w:val="center"/>
              <w:rPr>
                <w:ins w:id="33505" w:author="phuong vu" w:date="2018-11-26T02:11:00Z"/>
                <w:b/>
                <w:lang w:val="es-ES"/>
                <w:rPrChange w:id="33506" w:author="phuong vu" w:date="2018-11-30T22:36:00Z">
                  <w:rPr>
                    <w:ins w:id="33507" w:author="phuong vu" w:date="2018-11-26T02:11:00Z"/>
                    <w:lang w:val="es-ES"/>
                  </w:rPr>
                </w:rPrChange>
              </w:rPr>
              <w:pPrChange w:id="33508" w:author="phuong vu" w:date="2018-11-30T21:34:00Z">
                <w:pPr>
                  <w:spacing w:line="276" w:lineRule="auto"/>
                  <w:jc w:val="center"/>
                </w:pPr>
              </w:pPrChange>
            </w:pPr>
            <w:ins w:id="33509" w:author="phuong vu" w:date="2018-11-26T02:11:00Z">
              <w:r w:rsidRPr="00920004">
                <w:rPr>
                  <w:b/>
                  <w:lang w:val="es-ES"/>
                  <w:rPrChange w:id="33510" w:author="phuong vu" w:date="2018-11-30T22:36:00Z">
                    <w:rPr>
                      <w:lang w:val="es-ES"/>
                    </w:rPr>
                  </w:rPrChange>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539B00A7" w14:textId="77777777" w:rsidR="0033025D" w:rsidRPr="00920004" w:rsidRDefault="0033025D" w:rsidP="00941ED9">
            <w:pPr>
              <w:jc w:val="center"/>
              <w:rPr>
                <w:ins w:id="33511" w:author="phuong vu" w:date="2018-11-26T02:11:00Z"/>
                <w:b/>
                <w:lang w:val="es-ES"/>
                <w:rPrChange w:id="33512" w:author="phuong vu" w:date="2018-11-30T22:36:00Z">
                  <w:rPr>
                    <w:ins w:id="33513" w:author="phuong vu" w:date="2018-11-26T02:11:00Z"/>
                    <w:lang w:val="es-ES"/>
                  </w:rPr>
                </w:rPrChange>
              </w:rPr>
              <w:pPrChange w:id="33514" w:author="phuong vu" w:date="2018-11-30T21:34:00Z">
                <w:pPr>
                  <w:spacing w:line="276" w:lineRule="auto"/>
                  <w:jc w:val="center"/>
                </w:pPr>
              </w:pPrChange>
            </w:pPr>
            <w:ins w:id="33515" w:author="phuong vu" w:date="2018-11-26T02:11:00Z">
              <w:r w:rsidRPr="00920004">
                <w:rPr>
                  <w:b/>
                  <w:lang w:val="es-ES"/>
                  <w:rPrChange w:id="33516" w:author="phuong vu" w:date="2018-11-30T22:36:00Z">
                    <w:rPr>
                      <w:lang w:val="es-ES"/>
                    </w:rPr>
                  </w:rPrChange>
                </w:rPr>
                <w:t>Thành công/ Thât bại</w:t>
              </w:r>
            </w:ins>
          </w:p>
        </w:tc>
      </w:tr>
      <w:tr w:rsidR="0033025D" w:rsidRPr="00920004" w14:paraId="498DFF08" w14:textId="77777777" w:rsidTr="00094B16">
        <w:trPr>
          <w:ins w:id="33517"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29519E5C" w14:textId="77777777" w:rsidR="0033025D" w:rsidRPr="00920004" w:rsidRDefault="0033025D" w:rsidP="00941ED9">
            <w:pPr>
              <w:rPr>
                <w:ins w:id="33518" w:author="phuong vu" w:date="2018-11-26T02:11:00Z"/>
                <w:lang w:val="es-ES"/>
                <w:rPrChange w:id="33519" w:author="phuong vu" w:date="2018-11-30T22:36:00Z">
                  <w:rPr>
                    <w:ins w:id="33520" w:author="phuong vu" w:date="2018-11-26T02:11:00Z"/>
                    <w:lang w:val="es-ES"/>
                  </w:rPr>
                </w:rPrChange>
              </w:rPr>
              <w:pPrChange w:id="33521" w:author="phuong vu" w:date="2018-11-30T21:34:00Z">
                <w:pPr>
                  <w:spacing w:line="276" w:lineRule="auto"/>
                  <w:jc w:val="center"/>
                </w:pPr>
              </w:pPrChange>
            </w:pPr>
            <w:ins w:id="33522" w:author="phuong vu" w:date="2018-11-26T02:11:00Z">
              <w:r w:rsidRPr="00920004">
                <w:rPr>
                  <w:lang w:val="es-ES"/>
                  <w:rPrChange w:id="33523" w:author="phuong vu" w:date="2018-11-30T22:36:00Z">
                    <w:rPr>
                      <w:lang w:val="es-ES"/>
                    </w:rPr>
                  </w:rPrChange>
                </w:rPr>
                <w:t>1</w:t>
              </w:r>
            </w:ins>
          </w:p>
        </w:tc>
        <w:tc>
          <w:tcPr>
            <w:tcW w:w="2676" w:type="dxa"/>
            <w:tcBorders>
              <w:top w:val="single" w:sz="4" w:space="0" w:color="auto"/>
              <w:left w:val="single" w:sz="4" w:space="0" w:color="auto"/>
              <w:bottom w:val="single" w:sz="4" w:space="0" w:color="auto"/>
              <w:right w:val="single" w:sz="4" w:space="0" w:color="auto"/>
            </w:tcBorders>
          </w:tcPr>
          <w:p w14:paraId="5234C47B" w14:textId="77777777" w:rsidR="0033025D" w:rsidRPr="00920004" w:rsidRDefault="00D6420A" w:rsidP="00941ED9">
            <w:pPr>
              <w:rPr>
                <w:ins w:id="33524" w:author="phuong vu" w:date="2018-11-26T08:55:00Z"/>
                <w:lang w:val="es-ES"/>
                <w:rPrChange w:id="33525" w:author="phuong vu" w:date="2018-11-30T22:36:00Z">
                  <w:rPr>
                    <w:ins w:id="33526" w:author="phuong vu" w:date="2018-11-26T08:55:00Z"/>
                    <w:lang w:val="es-ES"/>
                  </w:rPr>
                </w:rPrChange>
              </w:rPr>
              <w:pPrChange w:id="33527" w:author="phuong vu" w:date="2018-11-30T21:34:00Z">
                <w:pPr>
                  <w:spacing w:line="276" w:lineRule="auto"/>
                  <w:jc w:val="left"/>
                </w:pPr>
              </w:pPrChange>
            </w:pPr>
            <w:ins w:id="33528" w:author="phuong vu" w:date="2018-11-26T08:54:00Z">
              <w:r w:rsidRPr="00920004">
                <w:rPr>
                  <w:lang w:val="es-ES"/>
                  <w:rPrChange w:id="33529" w:author="phuong vu" w:date="2018-11-30T22:36:00Z">
                    <w:rPr>
                      <w:lang w:val="es-ES"/>
                    </w:rPr>
                  </w:rPrChange>
                </w:rPr>
                <w:t>Mã QRCode</w:t>
              </w:r>
            </w:ins>
            <w:ins w:id="33530" w:author="phuong vu" w:date="2018-11-26T08:55:00Z">
              <w:r w:rsidRPr="00920004">
                <w:rPr>
                  <w:lang w:val="es-ES"/>
                  <w:rPrChange w:id="33531" w:author="phuong vu" w:date="2018-11-30T22:36:00Z">
                    <w:rPr>
                      <w:lang w:val="es-ES"/>
                    </w:rPr>
                  </w:rPrChange>
                </w:rPr>
                <w:t>: 88.</w:t>
              </w:r>
            </w:ins>
          </w:p>
          <w:p w14:paraId="3B34F5C8" w14:textId="5C5304D0" w:rsidR="00D6420A" w:rsidRPr="00920004" w:rsidRDefault="00D6420A" w:rsidP="00941ED9">
            <w:pPr>
              <w:rPr>
                <w:ins w:id="33532" w:author="phuong vu" w:date="2018-11-26T02:11:00Z"/>
                <w:lang w:val="es-ES"/>
                <w:rPrChange w:id="33533" w:author="phuong vu" w:date="2018-11-30T22:36:00Z">
                  <w:rPr>
                    <w:ins w:id="33534" w:author="phuong vu" w:date="2018-11-26T02:11:00Z"/>
                    <w:lang w:val="es-ES"/>
                  </w:rPr>
                </w:rPrChange>
              </w:rPr>
              <w:pPrChange w:id="33535" w:author="phuong vu" w:date="2018-11-30T21:34:00Z">
                <w:pPr>
                  <w:spacing w:line="276" w:lineRule="auto"/>
                  <w:jc w:val="left"/>
                </w:pPr>
              </w:pPrChange>
            </w:pPr>
            <w:ins w:id="33536" w:author="phuong vu" w:date="2018-11-26T08:55:00Z">
              <w:r w:rsidRPr="00920004">
                <w:rPr>
                  <w:lang w:val="es-ES"/>
                  <w:rPrChange w:id="33537" w:author="phuong vu" w:date="2018-11-30T22:36:00Z">
                    <w:rPr>
                      <w:lang w:val="es-ES"/>
                    </w:rPr>
                  </w:rPrChange>
                </w:rPr>
                <w:t>Không tồn tại trong hệ thống</w:t>
              </w:r>
            </w:ins>
          </w:p>
        </w:tc>
        <w:tc>
          <w:tcPr>
            <w:tcW w:w="1942" w:type="dxa"/>
            <w:tcBorders>
              <w:top w:val="single" w:sz="4" w:space="0" w:color="auto"/>
              <w:left w:val="single" w:sz="4" w:space="0" w:color="auto"/>
              <w:bottom w:val="single" w:sz="4" w:space="0" w:color="auto"/>
              <w:right w:val="single" w:sz="4" w:space="0" w:color="auto"/>
            </w:tcBorders>
          </w:tcPr>
          <w:p w14:paraId="5A2A4D43" w14:textId="2C63DD06" w:rsidR="0033025D" w:rsidRPr="00920004" w:rsidRDefault="00D6420A" w:rsidP="00941ED9">
            <w:pPr>
              <w:rPr>
                <w:ins w:id="33538" w:author="phuong vu" w:date="2018-11-26T02:11:00Z"/>
                <w:lang w:val="es-ES"/>
                <w:rPrChange w:id="33539" w:author="phuong vu" w:date="2018-11-30T22:36:00Z">
                  <w:rPr>
                    <w:ins w:id="33540" w:author="phuong vu" w:date="2018-11-26T02:11:00Z"/>
                    <w:lang w:val="es-ES"/>
                  </w:rPr>
                </w:rPrChange>
              </w:rPr>
              <w:pPrChange w:id="33541" w:author="phuong vu" w:date="2018-11-30T21:34:00Z">
                <w:pPr>
                  <w:spacing w:line="276" w:lineRule="auto"/>
                  <w:jc w:val="left"/>
                </w:pPr>
              </w:pPrChange>
            </w:pPr>
            <w:ins w:id="33542" w:author="phuong vu" w:date="2018-11-26T08:55:00Z">
              <w:r w:rsidRPr="00920004">
                <w:rPr>
                  <w:lang w:val="es-ES"/>
                  <w:rPrChange w:id="33543" w:author="phuong vu" w:date="2018-11-30T22:36:00Z">
                    <w:rPr>
                      <w:lang w:val="es-ES"/>
                    </w:rPr>
                  </w:rPrChange>
                </w:rPr>
                <w:t>Hiển thị “khôn</w:t>
              </w:r>
            </w:ins>
            <w:ins w:id="33544" w:author="phuong vu" w:date="2018-11-26T08:56:00Z">
              <w:r w:rsidRPr="00920004">
                <w:rPr>
                  <w:lang w:val="es-ES"/>
                  <w:rPrChange w:id="33545" w:author="phuong vu" w:date="2018-11-30T22:36:00Z">
                    <w:rPr>
                      <w:lang w:val="es-ES"/>
                    </w:rPr>
                  </w:rPrChange>
                </w:rPr>
                <w:t>g có kết quả</w:t>
              </w:r>
            </w:ins>
            <w:ins w:id="33546" w:author="phuong vu" w:date="2018-11-26T08:55:00Z">
              <w:r w:rsidRPr="00920004">
                <w:rPr>
                  <w:lang w:val="es-ES"/>
                  <w:rPrChange w:id="33547" w:author="phuong vu" w:date="2018-11-30T22:36:00Z">
                    <w:rPr>
                      <w:lang w:val="es-ES"/>
                    </w:rPr>
                  </w:rPrChange>
                </w:rPr>
                <w:t>”</w:t>
              </w:r>
            </w:ins>
            <w:ins w:id="33548" w:author="phuong vu" w:date="2018-11-26T08:56:00Z">
              <w:r w:rsidRPr="00920004">
                <w:rPr>
                  <w:lang w:val="es-ES"/>
                  <w:rPrChange w:id="33549" w:author="phuong vu" w:date="2018-11-30T22:36:00Z">
                    <w:rPr>
                      <w:lang w:val="es-ES"/>
                    </w:rPr>
                  </w:rPrChange>
                </w:rPr>
                <w:t>.</w:t>
              </w:r>
            </w:ins>
          </w:p>
        </w:tc>
        <w:tc>
          <w:tcPr>
            <w:tcW w:w="1713" w:type="dxa"/>
            <w:tcBorders>
              <w:top w:val="single" w:sz="4" w:space="0" w:color="auto"/>
              <w:left w:val="single" w:sz="4" w:space="0" w:color="auto"/>
              <w:bottom w:val="single" w:sz="4" w:space="0" w:color="auto"/>
              <w:right w:val="single" w:sz="4" w:space="0" w:color="auto"/>
            </w:tcBorders>
          </w:tcPr>
          <w:p w14:paraId="418F87D5" w14:textId="6F072E8A" w:rsidR="0033025D" w:rsidRPr="00920004" w:rsidRDefault="00D6420A" w:rsidP="00941ED9">
            <w:pPr>
              <w:rPr>
                <w:ins w:id="33550" w:author="phuong vu" w:date="2018-11-26T02:11:00Z"/>
                <w:lang w:val="es-ES"/>
                <w:rPrChange w:id="33551" w:author="phuong vu" w:date="2018-11-30T22:36:00Z">
                  <w:rPr>
                    <w:ins w:id="33552" w:author="phuong vu" w:date="2018-11-26T02:11:00Z"/>
                    <w:lang w:val="es-ES"/>
                  </w:rPr>
                </w:rPrChange>
              </w:rPr>
              <w:pPrChange w:id="33553" w:author="phuong vu" w:date="2018-11-30T21:34:00Z">
                <w:pPr>
                  <w:spacing w:line="276" w:lineRule="auto"/>
                  <w:jc w:val="left"/>
                </w:pPr>
              </w:pPrChange>
            </w:pPr>
            <w:ins w:id="33554" w:author="phuong vu" w:date="2018-11-26T08:56:00Z">
              <w:r w:rsidRPr="00920004">
                <w:rPr>
                  <w:lang w:val="es-ES"/>
                  <w:rPrChange w:id="33555" w:author="phuong vu" w:date="2018-11-30T22:36:00Z">
                    <w:rPr>
                      <w:lang w:val="es-ES"/>
                    </w:rPr>
                  </w:rPrChange>
                </w:rPr>
                <w:t>Hiển thị “</w:t>
              </w:r>
              <w:r w:rsidRPr="00920004">
                <w:rPr>
                  <w:lang w:val="es-ES"/>
                  <w:rPrChange w:id="33556" w:author="phuong vu" w:date="2018-11-30T22:36:00Z">
                    <w:rPr>
                      <w:i/>
                      <w:lang w:val="es-ES"/>
                    </w:rPr>
                  </w:rPrChange>
                </w:rPr>
                <w:t>không có kết quả</w:t>
              </w:r>
              <w:r w:rsidRPr="00920004">
                <w:rPr>
                  <w:lang w:val="es-ES"/>
                  <w:rPrChange w:id="33557" w:author="phuong vu" w:date="2018-11-30T22:36:00Z">
                    <w:rPr>
                      <w:lang w:val="es-ES"/>
                    </w:rPr>
                  </w:rPrChange>
                </w:rPr>
                <w:t>”.</w:t>
              </w:r>
            </w:ins>
          </w:p>
        </w:tc>
        <w:tc>
          <w:tcPr>
            <w:tcW w:w="1738" w:type="dxa"/>
            <w:tcBorders>
              <w:top w:val="single" w:sz="4" w:space="0" w:color="auto"/>
              <w:left w:val="single" w:sz="4" w:space="0" w:color="auto"/>
              <w:bottom w:val="single" w:sz="4" w:space="0" w:color="auto"/>
              <w:right w:val="single" w:sz="4" w:space="0" w:color="auto"/>
            </w:tcBorders>
          </w:tcPr>
          <w:p w14:paraId="3A5AD444" w14:textId="77777777" w:rsidR="0033025D" w:rsidRPr="00920004" w:rsidRDefault="0033025D" w:rsidP="00941ED9">
            <w:pPr>
              <w:rPr>
                <w:ins w:id="33558" w:author="phuong vu" w:date="2018-11-26T02:11:00Z"/>
                <w:lang w:val="es-ES"/>
                <w:rPrChange w:id="33559" w:author="phuong vu" w:date="2018-11-30T22:36:00Z">
                  <w:rPr>
                    <w:ins w:id="33560" w:author="phuong vu" w:date="2018-11-26T02:11:00Z"/>
                    <w:lang w:val="es-ES"/>
                  </w:rPr>
                </w:rPrChange>
              </w:rPr>
              <w:pPrChange w:id="33561" w:author="phuong vu" w:date="2018-11-30T21:34:00Z">
                <w:pPr>
                  <w:keepNext/>
                  <w:spacing w:line="276" w:lineRule="auto"/>
                  <w:jc w:val="left"/>
                </w:pPr>
              </w:pPrChange>
            </w:pPr>
            <w:ins w:id="33562" w:author="phuong vu" w:date="2018-11-26T02:11:00Z">
              <w:r w:rsidRPr="00920004">
                <w:rPr>
                  <w:lang w:val="es-ES"/>
                  <w:rPrChange w:id="33563" w:author="phuong vu" w:date="2018-11-30T22:36:00Z">
                    <w:rPr>
                      <w:lang w:val="es-ES"/>
                    </w:rPr>
                  </w:rPrChange>
                </w:rPr>
                <w:t>Thành công</w:t>
              </w:r>
            </w:ins>
          </w:p>
        </w:tc>
      </w:tr>
      <w:tr w:rsidR="0033025D" w:rsidRPr="00920004" w14:paraId="3350DAFC" w14:textId="77777777" w:rsidTr="00094B16">
        <w:trPr>
          <w:ins w:id="33564"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677DB6F0" w14:textId="77777777" w:rsidR="0033025D" w:rsidRPr="00920004" w:rsidRDefault="0033025D" w:rsidP="00941ED9">
            <w:pPr>
              <w:rPr>
                <w:ins w:id="33565" w:author="phuong vu" w:date="2018-11-26T02:11:00Z"/>
                <w:lang w:val="es-ES"/>
                <w:rPrChange w:id="33566" w:author="phuong vu" w:date="2018-11-30T22:36:00Z">
                  <w:rPr>
                    <w:ins w:id="33567" w:author="phuong vu" w:date="2018-11-26T02:11:00Z"/>
                    <w:lang w:val="es-ES"/>
                  </w:rPr>
                </w:rPrChange>
              </w:rPr>
              <w:pPrChange w:id="33568" w:author="phuong vu" w:date="2018-11-30T21:34:00Z">
                <w:pPr>
                  <w:spacing w:line="276" w:lineRule="auto"/>
                  <w:jc w:val="center"/>
                </w:pPr>
              </w:pPrChange>
            </w:pPr>
            <w:ins w:id="33569" w:author="phuong vu" w:date="2018-11-26T02:11:00Z">
              <w:r w:rsidRPr="00920004">
                <w:rPr>
                  <w:lang w:val="es-ES"/>
                  <w:rPrChange w:id="33570" w:author="phuong vu" w:date="2018-11-30T22:36:00Z">
                    <w:rPr>
                      <w:lang w:val="es-ES"/>
                    </w:rPr>
                  </w:rPrChange>
                </w:rPr>
                <w:t>2</w:t>
              </w:r>
            </w:ins>
          </w:p>
        </w:tc>
        <w:tc>
          <w:tcPr>
            <w:tcW w:w="2676" w:type="dxa"/>
            <w:tcBorders>
              <w:top w:val="single" w:sz="4" w:space="0" w:color="auto"/>
              <w:left w:val="single" w:sz="4" w:space="0" w:color="auto"/>
              <w:bottom w:val="single" w:sz="4" w:space="0" w:color="auto"/>
              <w:right w:val="single" w:sz="4" w:space="0" w:color="auto"/>
            </w:tcBorders>
          </w:tcPr>
          <w:p w14:paraId="5CDFF7A4" w14:textId="050181B4" w:rsidR="0033025D" w:rsidRPr="00920004" w:rsidRDefault="00D6420A" w:rsidP="00941ED9">
            <w:pPr>
              <w:rPr>
                <w:ins w:id="33571" w:author="phuong vu" w:date="2018-11-26T02:11:00Z"/>
                <w:lang w:val="es-ES"/>
                <w:rPrChange w:id="33572" w:author="phuong vu" w:date="2018-11-30T22:36:00Z">
                  <w:rPr>
                    <w:ins w:id="33573" w:author="phuong vu" w:date="2018-11-26T02:11:00Z"/>
                    <w:lang w:val="es-ES"/>
                  </w:rPr>
                </w:rPrChange>
              </w:rPr>
              <w:pPrChange w:id="33574" w:author="phuong vu" w:date="2018-11-30T21:34:00Z">
                <w:pPr>
                  <w:spacing w:line="276" w:lineRule="auto"/>
                  <w:jc w:val="left"/>
                </w:pPr>
              </w:pPrChange>
            </w:pPr>
            <w:ins w:id="33575" w:author="phuong vu" w:date="2018-11-26T08:56:00Z">
              <w:r w:rsidRPr="00920004">
                <w:rPr>
                  <w:lang w:val="es-ES"/>
                  <w:rPrChange w:id="33576" w:author="phuong vu" w:date="2018-11-30T22:36:00Z">
                    <w:rPr>
                      <w:lang w:val="es-ES"/>
                    </w:rPr>
                  </w:rPrChange>
                </w:rPr>
                <w:t>Tên khách hàng: Phương</w:t>
              </w:r>
            </w:ins>
          </w:p>
        </w:tc>
        <w:tc>
          <w:tcPr>
            <w:tcW w:w="1942" w:type="dxa"/>
            <w:tcBorders>
              <w:top w:val="single" w:sz="4" w:space="0" w:color="auto"/>
              <w:left w:val="single" w:sz="4" w:space="0" w:color="auto"/>
              <w:bottom w:val="single" w:sz="4" w:space="0" w:color="auto"/>
              <w:right w:val="single" w:sz="4" w:space="0" w:color="auto"/>
            </w:tcBorders>
          </w:tcPr>
          <w:p w14:paraId="6B57660D" w14:textId="33BB024A" w:rsidR="0033025D" w:rsidRPr="00920004" w:rsidRDefault="00D6420A" w:rsidP="00941ED9">
            <w:pPr>
              <w:rPr>
                <w:ins w:id="33577" w:author="phuong vu" w:date="2018-11-26T02:11:00Z"/>
                <w:lang w:val="es-ES"/>
                <w:rPrChange w:id="33578" w:author="phuong vu" w:date="2018-11-30T22:36:00Z">
                  <w:rPr>
                    <w:ins w:id="33579" w:author="phuong vu" w:date="2018-11-26T02:11:00Z"/>
                    <w:lang w:val="es-ES"/>
                  </w:rPr>
                </w:rPrChange>
              </w:rPr>
              <w:pPrChange w:id="33580" w:author="phuong vu" w:date="2018-11-30T21:34:00Z">
                <w:pPr>
                  <w:spacing w:line="276" w:lineRule="auto"/>
                  <w:jc w:val="left"/>
                </w:pPr>
              </w:pPrChange>
            </w:pPr>
            <w:ins w:id="33581" w:author="phuong vu" w:date="2018-11-26T08:56:00Z">
              <w:r w:rsidRPr="00920004">
                <w:rPr>
                  <w:lang w:val="es-ES"/>
                  <w:rPrChange w:id="33582" w:author="phuong vu" w:date="2018-11-30T22:36:00Z">
                    <w:rPr>
                      <w:lang w:val="es-ES"/>
                    </w:rPr>
                  </w:rPrChange>
                </w:rPr>
                <w:t>Hiển thị tất cả đơn hàng có k</w:t>
              </w:r>
            </w:ins>
            <w:ins w:id="33583" w:author="phuong vu" w:date="2018-11-26T08:57:00Z">
              <w:r w:rsidRPr="00920004">
                <w:rPr>
                  <w:lang w:val="es-ES"/>
                  <w:rPrChange w:id="33584" w:author="phuong vu" w:date="2018-11-30T22:36:00Z">
                    <w:rPr>
                      <w:lang w:val="es-ES"/>
                    </w:rPr>
                  </w:rPrChange>
                </w:rPr>
                <w:t>hách hàng tên gồm từ “phuong”.</w:t>
              </w:r>
            </w:ins>
          </w:p>
        </w:tc>
        <w:tc>
          <w:tcPr>
            <w:tcW w:w="1713" w:type="dxa"/>
            <w:tcBorders>
              <w:top w:val="single" w:sz="4" w:space="0" w:color="auto"/>
              <w:left w:val="single" w:sz="4" w:space="0" w:color="auto"/>
              <w:bottom w:val="single" w:sz="4" w:space="0" w:color="auto"/>
              <w:right w:val="single" w:sz="4" w:space="0" w:color="auto"/>
            </w:tcBorders>
          </w:tcPr>
          <w:p w14:paraId="3CE2216F" w14:textId="1A5638C9" w:rsidR="0033025D" w:rsidRPr="00920004" w:rsidRDefault="00D6420A" w:rsidP="00941ED9">
            <w:pPr>
              <w:rPr>
                <w:ins w:id="33585" w:author="phuong vu" w:date="2018-11-26T02:11:00Z"/>
                <w:lang w:val="es-ES"/>
                <w:rPrChange w:id="33586" w:author="phuong vu" w:date="2018-11-30T22:36:00Z">
                  <w:rPr>
                    <w:ins w:id="33587" w:author="phuong vu" w:date="2018-11-26T02:11:00Z"/>
                    <w:lang w:val="es-ES"/>
                  </w:rPr>
                </w:rPrChange>
              </w:rPr>
              <w:pPrChange w:id="33588" w:author="phuong vu" w:date="2018-11-30T21:34:00Z">
                <w:pPr>
                  <w:spacing w:line="276" w:lineRule="auto"/>
                  <w:jc w:val="left"/>
                </w:pPr>
              </w:pPrChange>
            </w:pPr>
            <w:ins w:id="33589" w:author="phuong vu" w:date="2018-11-26T08:57:00Z">
              <w:r w:rsidRPr="00920004">
                <w:rPr>
                  <w:lang w:val="es-ES"/>
                  <w:rPrChange w:id="33590" w:author="phuong vu" w:date="2018-11-30T22:36:00Z">
                    <w:rPr>
                      <w:lang w:val="es-ES"/>
                    </w:rPr>
                  </w:rPrChange>
                </w:rPr>
                <w:t>Hiển thị tất cả đơn hàng có khách hàng tên gồm từ “phuong”.</w:t>
              </w:r>
            </w:ins>
          </w:p>
        </w:tc>
        <w:tc>
          <w:tcPr>
            <w:tcW w:w="1738" w:type="dxa"/>
            <w:tcBorders>
              <w:top w:val="single" w:sz="4" w:space="0" w:color="auto"/>
              <w:left w:val="single" w:sz="4" w:space="0" w:color="auto"/>
              <w:bottom w:val="single" w:sz="4" w:space="0" w:color="auto"/>
              <w:right w:val="single" w:sz="4" w:space="0" w:color="auto"/>
            </w:tcBorders>
          </w:tcPr>
          <w:p w14:paraId="4A2973EB" w14:textId="77777777" w:rsidR="0033025D" w:rsidRPr="00920004" w:rsidRDefault="0033025D" w:rsidP="00941ED9">
            <w:pPr>
              <w:rPr>
                <w:ins w:id="33591" w:author="phuong vu" w:date="2018-11-26T02:11:00Z"/>
                <w:lang w:val="es-ES"/>
                <w:rPrChange w:id="33592" w:author="phuong vu" w:date="2018-11-30T22:36:00Z">
                  <w:rPr>
                    <w:ins w:id="33593" w:author="phuong vu" w:date="2018-11-26T02:11:00Z"/>
                    <w:lang w:val="es-ES"/>
                  </w:rPr>
                </w:rPrChange>
              </w:rPr>
              <w:pPrChange w:id="33594" w:author="phuong vu" w:date="2018-11-30T21:34:00Z">
                <w:pPr>
                  <w:keepNext/>
                  <w:spacing w:line="276" w:lineRule="auto"/>
                  <w:jc w:val="left"/>
                </w:pPr>
              </w:pPrChange>
            </w:pPr>
            <w:ins w:id="33595" w:author="phuong vu" w:date="2018-11-26T02:11:00Z">
              <w:r w:rsidRPr="00920004">
                <w:rPr>
                  <w:lang w:val="es-ES"/>
                  <w:rPrChange w:id="33596" w:author="phuong vu" w:date="2018-11-30T22:36:00Z">
                    <w:rPr>
                      <w:lang w:val="es-ES"/>
                    </w:rPr>
                  </w:rPrChange>
                </w:rPr>
                <w:t>Thành công</w:t>
              </w:r>
            </w:ins>
          </w:p>
        </w:tc>
      </w:tr>
      <w:tr w:rsidR="00D6420A" w:rsidRPr="00920004" w14:paraId="28F4E819" w14:textId="77777777" w:rsidTr="00094B16">
        <w:trPr>
          <w:ins w:id="33597" w:author="phuong vu" w:date="2018-11-26T08:57:00Z"/>
        </w:trPr>
        <w:tc>
          <w:tcPr>
            <w:tcW w:w="708" w:type="dxa"/>
            <w:tcBorders>
              <w:top w:val="single" w:sz="4" w:space="0" w:color="auto"/>
              <w:left w:val="single" w:sz="4" w:space="0" w:color="auto"/>
              <w:bottom w:val="single" w:sz="4" w:space="0" w:color="auto"/>
              <w:right w:val="single" w:sz="4" w:space="0" w:color="auto"/>
            </w:tcBorders>
            <w:vAlign w:val="center"/>
          </w:tcPr>
          <w:p w14:paraId="6C321F04" w14:textId="5678CEF0" w:rsidR="00D6420A" w:rsidRPr="00920004" w:rsidRDefault="00D6420A" w:rsidP="00941ED9">
            <w:pPr>
              <w:rPr>
                <w:ins w:id="33598" w:author="phuong vu" w:date="2018-11-26T08:57:00Z"/>
                <w:lang w:val="es-ES"/>
                <w:rPrChange w:id="33599" w:author="phuong vu" w:date="2018-11-30T22:36:00Z">
                  <w:rPr>
                    <w:ins w:id="33600" w:author="phuong vu" w:date="2018-11-26T08:57:00Z"/>
                    <w:lang w:val="es-ES"/>
                  </w:rPr>
                </w:rPrChange>
              </w:rPr>
              <w:pPrChange w:id="33601" w:author="phuong vu" w:date="2018-11-30T21:34:00Z">
                <w:pPr>
                  <w:spacing w:line="276" w:lineRule="auto"/>
                  <w:jc w:val="center"/>
                </w:pPr>
              </w:pPrChange>
            </w:pPr>
            <w:ins w:id="33602" w:author="phuong vu" w:date="2018-11-26T08:57:00Z">
              <w:r w:rsidRPr="00920004">
                <w:rPr>
                  <w:lang w:val="es-ES"/>
                  <w:rPrChange w:id="33603" w:author="phuong vu" w:date="2018-11-30T22:36:00Z">
                    <w:rPr>
                      <w:lang w:val="es-ES"/>
                    </w:rPr>
                  </w:rPrChange>
                </w:rPr>
                <w:t>3</w:t>
              </w:r>
            </w:ins>
          </w:p>
        </w:tc>
        <w:tc>
          <w:tcPr>
            <w:tcW w:w="2676" w:type="dxa"/>
            <w:tcBorders>
              <w:top w:val="single" w:sz="4" w:space="0" w:color="auto"/>
              <w:left w:val="single" w:sz="4" w:space="0" w:color="auto"/>
              <w:bottom w:val="single" w:sz="4" w:space="0" w:color="auto"/>
              <w:right w:val="single" w:sz="4" w:space="0" w:color="auto"/>
            </w:tcBorders>
          </w:tcPr>
          <w:p w14:paraId="59DCC74D" w14:textId="5CC1A17E" w:rsidR="00D6420A" w:rsidRPr="00920004" w:rsidRDefault="00D6420A" w:rsidP="00941ED9">
            <w:pPr>
              <w:rPr>
                <w:ins w:id="33604" w:author="phuong vu" w:date="2018-11-26T08:57:00Z"/>
                <w:lang w:val="es-ES"/>
                <w:rPrChange w:id="33605" w:author="phuong vu" w:date="2018-11-30T22:36:00Z">
                  <w:rPr>
                    <w:ins w:id="33606" w:author="phuong vu" w:date="2018-11-26T08:57:00Z"/>
                    <w:lang w:val="es-ES"/>
                  </w:rPr>
                </w:rPrChange>
              </w:rPr>
              <w:pPrChange w:id="33607" w:author="phuong vu" w:date="2018-11-30T21:34:00Z">
                <w:pPr>
                  <w:spacing w:line="276" w:lineRule="auto"/>
                  <w:jc w:val="left"/>
                </w:pPr>
              </w:pPrChange>
            </w:pPr>
            <w:ins w:id="33608" w:author="phuong vu" w:date="2018-11-26T08:57:00Z">
              <w:r w:rsidRPr="00920004">
                <w:rPr>
                  <w:lang w:val="es-ES"/>
                  <w:rPrChange w:id="33609" w:author="phuong vu" w:date="2018-11-30T22:36:00Z">
                    <w:rPr>
                      <w:lang w:val="es-ES"/>
                    </w:rPr>
                  </w:rPrChange>
                </w:rPr>
                <w:t>Không có dữ liệu</w:t>
              </w:r>
            </w:ins>
          </w:p>
        </w:tc>
        <w:tc>
          <w:tcPr>
            <w:tcW w:w="1942" w:type="dxa"/>
            <w:tcBorders>
              <w:top w:val="single" w:sz="4" w:space="0" w:color="auto"/>
              <w:left w:val="single" w:sz="4" w:space="0" w:color="auto"/>
              <w:bottom w:val="single" w:sz="4" w:space="0" w:color="auto"/>
              <w:right w:val="single" w:sz="4" w:space="0" w:color="auto"/>
            </w:tcBorders>
          </w:tcPr>
          <w:p w14:paraId="05D6AFB7" w14:textId="44A0DCD5" w:rsidR="00D6420A" w:rsidRPr="00920004" w:rsidRDefault="00D6420A" w:rsidP="00941ED9">
            <w:pPr>
              <w:rPr>
                <w:ins w:id="33610" w:author="phuong vu" w:date="2018-11-26T08:57:00Z"/>
                <w:lang w:val="es-ES"/>
                <w:rPrChange w:id="33611" w:author="phuong vu" w:date="2018-11-30T22:36:00Z">
                  <w:rPr>
                    <w:ins w:id="33612" w:author="phuong vu" w:date="2018-11-26T08:57:00Z"/>
                    <w:lang w:val="es-ES"/>
                  </w:rPr>
                </w:rPrChange>
              </w:rPr>
              <w:pPrChange w:id="33613" w:author="phuong vu" w:date="2018-11-30T21:34:00Z">
                <w:pPr>
                  <w:spacing w:line="276" w:lineRule="auto"/>
                  <w:jc w:val="left"/>
                </w:pPr>
              </w:pPrChange>
            </w:pPr>
            <w:ins w:id="33614" w:author="phuong vu" w:date="2018-11-26T08:57:00Z">
              <w:r w:rsidRPr="00920004">
                <w:rPr>
                  <w:lang w:val="es-ES"/>
                  <w:rPrChange w:id="33615" w:author="phuong vu" w:date="2018-11-30T22:36:00Z">
                    <w:rPr>
                      <w:lang w:val="es-ES"/>
                    </w:rPr>
                  </w:rPrChange>
                </w:rPr>
                <w:t>Hiển thị tất cả đơn hàng.</w:t>
              </w:r>
            </w:ins>
          </w:p>
        </w:tc>
        <w:tc>
          <w:tcPr>
            <w:tcW w:w="1713" w:type="dxa"/>
            <w:tcBorders>
              <w:top w:val="single" w:sz="4" w:space="0" w:color="auto"/>
              <w:left w:val="single" w:sz="4" w:space="0" w:color="auto"/>
              <w:bottom w:val="single" w:sz="4" w:space="0" w:color="auto"/>
              <w:right w:val="single" w:sz="4" w:space="0" w:color="auto"/>
            </w:tcBorders>
          </w:tcPr>
          <w:p w14:paraId="181FB1AF" w14:textId="3E0BCC3A" w:rsidR="00D6420A" w:rsidRPr="00920004" w:rsidRDefault="00D6420A" w:rsidP="00941ED9">
            <w:pPr>
              <w:rPr>
                <w:ins w:id="33616" w:author="phuong vu" w:date="2018-11-26T08:57:00Z"/>
                <w:lang w:val="es-ES"/>
                <w:rPrChange w:id="33617" w:author="phuong vu" w:date="2018-11-30T22:36:00Z">
                  <w:rPr>
                    <w:ins w:id="33618" w:author="phuong vu" w:date="2018-11-26T08:57:00Z"/>
                    <w:lang w:val="es-ES"/>
                  </w:rPr>
                </w:rPrChange>
              </w:rPr>
              <w:pPrChange w:id="33619" w:author="phuong vu" w:date="2018-11-30T21:34:00Z">
                <w:pPr>
                  <w:spacing w:line="276" w:lineRule="auto"/>
                  <w:jc w:val="left"/>
                </w:pPr>
              </w:pPrChange>
            </w:pPr>
            <w:ins w:id="33620" w:author="phuong vu" w:date="2018-11-26T08:57:00Z">
              <w:r w:rsidRPr="00920004">
                <w:rPr>
                  <w:lang w:val="es-ES"/>
                  <w:rPrChange w:id="33621" w:author="phuong vu" w:date="2018-11-30T22:36:00Z">
                    <w:rPr>
                      <w:lang w:val="es-ES"/>
                    </w:rPr>
                  </w:rPrChange>
                </w:rPr>
                <w:t>Hiển thị tất cả đơn hàng.</w:t>
              </w:r>
            </w:ins>
          </w:p>
        </w:tc>
        <w:tc>
          <w:tcPr>
            <w:tcW w:w="1738" w:type="dxa"/>
            <w:tcBorders>
              <w:top w:val="single" w:sz="4" w:space="0" w:color="auto"/>
              <w:left w:val="single" w:sz="4" w:space="0" w:color="auto"/>
              <w:bottom w:val="single" w:sz="4" w:space="0" w:color="auto"/>
              <w:right w:val="single" w:sz="4" w:space="0" w:color="auto"/>
            </w:tcBorders>
          </w:tcPr>
          <w:p w14:paraId="12F054E1" w14:textId="430DE972" w:rsidR="00D6420A" w:rsidRPr="00920004" w:rsidRDefault="00D6420A" w:rsidP="00941ED9">
            <w:pPr>
              <w:rPr>
                <w:ins w:id="33622" w:author="phuong vu" w:date="2018-11-26T08:57:00Z"/>
                <w:lang w:val="es-ES"/>
                <w:rPrChange w:id="33623" w:author="phuong vu" w:date="2018-11-30T22:36:00Z">
                  <w:rPr>
                    <w:ins w:id="33624" w:author="phuong vu" w:date="2018-11-26T08:57:00Z"/>
                    <w:lang w:val="es-ES"/>
                  </w:rPr>
                </w:rPrChange>
              </w:rPr>
              <w:pPrChange w:id="33625" w:author="phuong vu" w:date="2018-11-30T21:34:00Z">
                <w:pPr>
                  <w:keepNext/>
                  <w:spacing w:line="276" w:lineRule="auto"/>
                  <w:jc w:val="left"/>
                </w:pPr>
              </w:pPrChange>
            </w:pPr>
            <w:ins w:id="33626" w:author="phuong vu" w:date="2018-11-26T08:57:00Z">
              <w:r w:rsidRPr="00920004">
                <w:rPr>
                  <w:lang w:val="es-ES"/>
                  <w:rPrChange w:id="33627" w:author="phuong vu" w:date="2018-11-30T22:36:00Z">
                    <w:rPr>
                      <w:lang w:val="es-ES"/>
                    </w:rPr>
                  </w:rPrChange>
                </w:rPr>
                <w:t>Thành công</w:t>
              </w:r>
            </w:ins>
          </w:p>
        </w:tc>
      </w:tr>
      <w:tr w:rsidR="00D6420A" w:rsidRPr="00920004" w14:paraId="1869911D" w14:textId="77777777" w:rsidTr="00094B16">
        <w:trPr>
          <w:ins w:id="33628" w:author="phuong vu" w:date="2018-11-26T08:58:00Z"/>
        </w:trPr>
        <w:tc>
          <w:tcPr>
            <w:tcW w:w="708" w:type="dxa"/>
            <w:tcBorders>
              <w:top w:val="single" w:sz="4" w:space="0" w:color="auto"/>
              <w:left w:val="single" w:sz="4" w:space="0" w:color="auto"/>
              <w:bottom w:val="single" w:sz="4" w:space="0" w:color="auto"/>
              <w:right w:val="single" w:sz="4" w:space="0" w:color="auto"/>
            </w:tcBorders>
            <w:vAlign w:val="center"/>
          </w:tcPr>
          <w:p w14:paraId="419213D3" w14:textId="24F0C78D" w:rsidR="00D6420A" w:rsidRPr="00920004" w:rsidRDefault="00D6420A" w:rsidP="00941ED9">
            <w:pPr>
              <w:rPr>
                <w:ins w:id="33629" w:author="phuong vu" w:date="2018-11-26T08:58:00Z"/>
                <w:lang w:val="es-ES"/>
                <w:rPrChange w:id="33630" w:author="phuong vu" w:date="2018-11-30T22:36:00Z">
                  <w:rPr>
                    <w:ins w:id="33631" w:author="phuong vu" w:date="2018-11-26T08:58:00Z"/>
                    <w:lang w:val="es-ES"/>
                  </w:rPr>
                </w:rPrChange>
              </w:rPr>
              <w:pPrChange w:id="33632" w:author="phuong vu" w:date="2018-11-30T21:34:00Z">
                <w:pPr>
                  <w:spacing w:line="276" w:lineRule="auto"/>
                  <w:jc w:val="center"/>
                </w:pPr>
              </w:pPrChange>
            </w:pPr>
            <w:ins w:id="33633" w:author="phuong vu" w:date="2018-11-26T08:58:00Z">
              <w:r w:rsidRPr="00920004">
                <w:rPr>
                  <w:lang w:val="es-ES"/>
                  <w:rPrChange w:id="33634" w:author="phuong vu" w:date="2018-11-30T22:36:00Z">
                    <w:rPr>
                      <w:lang w:val="es-ES"/>
                    </w:rPr>
                  </w:rPrChange>
                </w:rPr>
                <w:t>4</w:t>
              </w:r>
            </w:ins>
          </w:p>
        </w:tc>
        <w:tc>
          <w:tcPr>
            <w:tcW w:w="2676" w:type="dxa"/>
            <w:tcBorders>
              <w:top w:val="single" w:sz="4" w:space="0" w:color="auto"/>
              <w:left w:val="single" w:sz="4" w:space="0" w:color="auto"/>
              <w:bottom w:val="single" w:sz="4" w:space="0" w:color="auto"/>
              <w:right w:val="single" w:sz="4" w:space="0" w:color="auto"/>
            </w:tcBorders>
          </w:tcPr>
          <w:p w14:paraId="126862D7" w14:textId="77777777" w:rsidR="00D6420A" w:rsidRPr="00920004" w:rsidRDefault="00D6420A" w:rsidP="00941ED9">
            <w:pPr>
              <w:rPr>
                <w:ins w:id="33635" w:author="phuong vu" w:date="2018-11-26T09:00:00Z"/>
                <w:lang w:val="es-ES"/>
                <w:rPrChange w:id="33636" w:author="phuong vu" w:date="2018-11-30T22:36:00Z">
                  <w:rPr>
                    <w:ins w:id="33637" w:author="phuong vu" w:date="2018-11-26T09:00:00Z"/>
                    <w:lang w:val="es-ES"/>
                  </w:rPr>
                </w:rPrChange>
              </w:rPr>
              <w:pPrChange w:id="33638" w:author="phuong vu" w:date="2018-11-30T21:34:00Z">
                <w:pPr>
                  <w:spacing w:line="276" w:lineRule="auto"/>
                  <w:jc w:val="left"/>
                </w:pPr>
              </w:pPrChange>
            </w:pPr>
            <w:ins w:id="33639" w:author="phuong vu" w:date="2018-11-26T09:00:00Z">
              <w:r w:rsidRPr="00920004">
                <w:rPr>
                  <w:lang w:val="es-ES"/>
                  <w:rPrChange w:id="33640" w:author="phuong vu" w:date="2018-11-30T22:36:00Z">
                    <w:rPr>
                      <w:lang w:val="es-ES"/>
                    </w:rPr>
                  </w:rPrChange>
                </w:rPr>
                <w:t>Tên khách hàng:</w:t>
              </w:r>
            </w:ins>
          </w:p>
          <w:p w14:paraId="287F57B7" w14:textId="77777777" w:rsidR="00D6420A" w:rsidRPr="00920004" w:rsidRDefault="00D6420A" w:rsidP="00941ED9">
            <w:pPr>
              <w:rPr>
                <w:ins w:id="33641" w:author="phuong vu" w:date="2018-11-26T09:00:00Z"/>
                <w:lang w:val="es-ES"/>
                <w:rPrChange w:id="33642" w:author="phuong vu" w:date="2018-11-30T22:36:00Z">
                  <w:rPr>
                    <w:ins w:id="33643" w:author="phuong vu" w:date="2018-11-26T09:00:00Z"/>
                    <w:lang w:val="es-ES"/>
                  </w:rPr>
                </w:rPrChange>
              </w:rPr>
              <w:pPrChange w:id="33644" w:author="phuong vu" w:date="2018-11-30T21:34:00Z">
                <w:pPr>
                  <w:spacing w:line="276" w:lineRule="auto"/>
                  <w:jc w:val="left"/>
                </w:pPr>
              </w:pPrChange>
            </w:pPr>
            <w:ins w:id="33645" w:author="phuong vu" w:date="2018-11-26T09:00:00Z">
              <w:r w:rsidRPr="00920004">
                <w:rPr>
                  <w:lang w:val="es-ES"/>
                  <w:rPrChange w:id="33646" w:author="phuong vu" w:date="2018-11-30T22:36:00Z">
                    <w:rPr>
                      <w:lang w:val="es-ES"/>
                    </w:rPr>
                  </w:rPrChange>
                </w:rPr>
                <w:t>Phương</w:t>
              </w:r>
            </w:ins>
          </w:p>
          <w:p w14:paraId="1C0F620B" w14:textId="7FD32A0F" w:rsidR="00D6420A" w:rsidRPr="00920004" w:rsidRDefault="00D6420A" w:rsidP="00941ED9">
            <w:pPr>
              <w:rPr>
                <w:ins w:id="33647" w:author="phuong vu" w:date="2018-11-26T08:58:00Z"/>
                <w:lang w:val="es-ES"/>
                <w:rPrChange w:id="33648" w:author="phuong vu" w:date="2018-11-30T22:36:00Z">
                  <w:rPr>
                    <w:ins w:id="33649" w:author="phuong vu" w:date="2018-11-26T08:58:00Z"/>
                    <w:lang w:val="es-ES"/>
                  </w:rPr>
                </w:rPrChange>
              </w:rPr>
              <w:pPrChange w:id="33650" w:author="phuong vu" w:date="2018-11-30T21:34:00Z">
                <w:pPr>
                  <w:spacing w:line="276" w:lineRule="auto"/>
                  <w:jc w:val="left"/>
                </w:pPr>
              </w:pPrChange>
            </w:pPr>
            <w:ins w:id="33651" w:author="phuong vu" w:date="2018-11-26T09:00:00Z">
              <w:r w:rsidRPr="00920004">
                <w:rPr>
                  <w:lang w:val="es-ES"/>
                  <w:rPrChange w:id="33652" w:author="phuong vu" w:date="2018-11-30T22:36:00Z">
                    <w:rPr>
                      <w:lang w:val="es-ES"/>
                    </w:rPr>
                  </w:rPrChange>
                </w:rPr>
                <w:t>Mã đơn hàng: 89</w:t>
              </w:r>
            </w:ins>
          </w:p>
        </w:tc>
        <w:tc>
          <w:tcPr>
            <w:tcW w:w="1942" w:type="dxa"/>
            <w:tcBorders>
              <w:top w:val="single" w:sz="4" w:space="0" w:color="auto"/>
              <w:left w:val="single" w:sz="4" w:space="0" w:color="auto"/>
              <w:bottom w:val="single" w:sz="4" w:space="0" w:color="auto"/>
              <w:right w:val="single" w:sz="4" w:space="0" w:color="auto"/>
            </w:tcBorders>
          </w:tcPr>
          <w:p w14:paraId="1530F20D" w14:textId="6FCB0493" w:rsidR="00D6420A" w:rsidRPr="00920004" w:rsidRDefault="00D6420A" w:rsidP="00941ED9">
            <w:pPr>
              <w:rPr>
                <w:ins w:id="33653" w:author="phuong vu" w:date="2018-11-26T08:58:00Z"/>
                <w:lang w:val="es-ES"/>
                <w:rPrChange w:id="33654" w:author="phuong vu" w:date="2018-11-30T22:36:00Z">
                  <w:rPr>
                    <w:ins w:id="33655" w:author="phuong vu" w:date="2018-11-26T08:58:00Z"/>
                    <w:lang w:val="es-ES"/>
                  </w:rPr>
                </w:rPrChange>
              </w:rPr>
              <w:pPrChange w:id="33656" w:author="phuong vu" w:date="2018-11-30T21:34:00Z">
                <w:pPr>
                  <w:spacing w:line="276" w:lineRule="auto"/>
                  <w:jc w:val="left"/>
                </w:pPr>
              </w:pPrChange>
            </w:pPr>
            <w:ins w:id="33657" w:author="phuong vu" w:date="2018-11-26T09:00:00Z">
              <w:r w:rsidRPr="00920004">
                <w:rPr>
                  <w:lang w:val="es-ES"/>
                  <w:rPrChange w:id="33658" w:author="phuong vu" w:date="2018-11-30T22:36:00Z">
                    <w:rPr>
                      <w:lang w:val="es-ES"/>
                    </w:rPr>
                  </w:rPrChange>
                </w:rPr>
                <w:t>Hiển thị đơn hàng với mã 89 và có tên khách hàng gồm từ “phuong”.</w:t>
              </w:r>
            </w:ins>
          </w:p>
        </w:tc>
        <w:tc>
          <w:tcPr>
            <w:tcW w:w="1713" w:type="dxa"/>
            <w:tcBorders>
              <w:top w:val="single" w:sz="4" w:space="0" w:color="auto"/>
              <w:left w:val="single" w:sz="4" w:space="0" w:color="auto"/>
              <w:bottom w:val="single" w:sz="4" w:space="0" w:color="auto"/>
              <w:right w:val="single" w:sz="4" w:space="0" w:color="auto"/>
            </w:tcBorders>
          </w:tcPr>
          <w:p w14:paraId="11C29D17" w14:textId="11D67B19" w:rsidR="00D6420A" w:rsidRPr="00920004" w:rsidRDefault="00D6420A" w:rsidP="00941ED9">
            <w:pPr>
              <w:rPr>
                <w:ins w:id="33659" w:author="phuong vu" w:date="2018-11-26T08:58:00Z"/>
                <w:lang w:val="es-ES"/>
                <w:rPrChange w:id="33660" w:author="phuong vu" w:date="2018-11-30T22:36:00Z">
                  <w:rPr>
                    <w:ins w:id="33661" w:author="phuong vu" w:date="2018-11-26T08:58:00Z"/>
                    <w:lang w:val="es-ES"/>
                  </w:rPr>
                </w:rPrChange>
              </w:rPr>
              <w:pPrChange w:id="33662" w:author="phuong vu" w:date="2018-11-30T21:34:00Z">
                <w:pPr>
                  <w:spacing w:line="276" w:lineRule="auto"/>
                  <w:jc w:val="left"/>
                </w:pPr>
              </w:pPrChange>
            </w:pPr>
            <w:ins w:id="33663" w:author="phuong vu" w:date="2018-11-26T09:00:00Z">
              <w:r w:rsidRPr="00920004">
                <w:rPr>
                  <w:lang w:val="es-ES"/>
                  <w:rPrChange w:id="33664" w:author="phuong vu" w:date="2018-11-30T22:36:00Z">
                    <w:rPr>
                      <w:lang w:val="es-ES"/>
                    </w:rPr>
                  </w:rPrChange>
                </w:rPr>
                <w:t>Hiển thị đơn hàng với mã 89 và có tên khách hàng gồm từ “phuong”.</w:t>
              </w:r>
            </w:ins>
          </w:p>
        </w:tc>
        <w:tc>
          <w:tcPr>
            <w:tcW w:w="1738" w:type="dxa"/>
            <w:tcBorders>
              <w:top w:val="single" w:sz="4" w:space="0" w:color="auto"/>
              <w:left w:val="single" w:sz="4" w:space="0" w:color="auto"/>
              <w:bottom w:val="single" w:sz="4" w:space="0" w:color="auto"/>
              <w:right w:val="single" w:sz="4" w:space="0" w:color="auto"/>
            </w:tcBorders>
          </w:tcPr>
          <w:p w14:paraId="72112FF4" w14:textId="736F012C" w:rsidR="00D6420A" w:rsidRPr="00920004" w:rsidRDefault="00D6420A" w:rsidP="00941ED9">
            <w:pPr>
              <w:rPr>
                <w:ins w:id="33665" w:author="phuong vu" w:date="2018-11-26T08:58:00Z"/>
                <w:lang w:val="es-ES"/>
                <w:rPrChange w:id="33666" w:author="phuong vu" w:date="2018-11-30T22:36:00Z">
                  <w:rPr>
                    <w:ins w:id="33667" w:author="phuong vu" w:date="2018-11-26T08:58:00Z"/>
                    <w:lang w:val="es-ES"/>
                  </w:rPr>
                </w:rPrChange>
              </w:rPr>
              <w:pPrChange w:id="33668" w:author="phuong vu" w:date="2018-11-30T21:34:00Z">
                <w:pPr>
                  <w:keepNext/>
                  <w:spacing w:line="276" w:lineRule="auto"/>
                  <w:jc w:val="left"/>
                </w:pPr>
              </w:pPrChange>
            </w:pPr>
            <w:ins w:id="33669" w:author="phuong vu" w:date="2018-11-26T09:00:00Z">
              <w:r w:rsidRPr="00920004">
                <w:rPr>
                  <w:lang w:val="es-ES"/>
                  <w:rPrChange w:id="33670" w:author="phuong vu" w:date="2018-11-30T22:36:00Z">
                    <w:rPr>
                      <w:lang w:val="es-ES"/>
                    </w:rPr>
                  </w:rPrChange>
                </w:rPr>
                <w:t>Thành công</w:t>
              </w:r>
            </w:ins>
          </w:p>
        </w:tc>
      </w:tr>
      <w:tr w:rsidR="00D6420A" w:rsidRPr="00920004" w14:paraId="42DD8F92" w14:textId="77777777" w:rsidTr="00094B16">
        <w:trPr>
          <w:ins w:id="33671" w:author="phuong vu" w:date="2018-11-26T09:01:00Z"/>
        </w:trPr>
        <w:tc>
          <w:tcPr>
            <w:tcW w:w="708" w:type="dxa"/>
            <w:tcBorders>
              <w:top w:val="single" w:sz="4" w:space="0" w:color="auto"/>
              <w:left w:val="single" w:sz="4" w:space="0" w:color="auto"/>
              <w:bottom w:val="single" w:sz="4" w:space="0" w:color="auto"/>
              <w:right w:val="single" w:sz="4" w:space="0" w:color="auto"/>
            </w:tcBorders>
            <w:vAlign w:val="center"/>
          </w:tcPr>
          <w:p w14:paraId="7ED77E88" w14:textId="48D9A7E2" w:rsidR="00D6420A" w:rsidRPr="00920004" w:rsidRDefault="00D6420A" w:rsidP="00941ED9">
            <w:pPr>
              <w:rPr>
                <w:ins w:id="33672" w:author="phuong vu" w:date="2018-11-26T09:01:00Z"/>
                <w:lang w:val="es-ES"/>
                <w:rPrChange w:id="33673" w:author="phuong vu" w:date="2018-11-30T22:36:00Z">
                  <w:rPr>
                    <w:ins w:id="33674" w:author="phuong vu" w:date="2018-11-26T09:01:00Z"/>
                    <w:lang w:val="es-ES"/>
                  </w:rPr>
                </w:rPrChange>
              </w:rPr>
              <w:pPrChange w:id="33675" w:author="phuong vu" w:date="2018-11-30T21:34:00Z">
                <w:pPr>
                  <w:spacing w:line="276" w:lineRule="auto"/>
                  <w:jc w:val="center"/>
                </w:pPr>
              </w:pPrChange>
            </w:pPr>
            <w:ins w:id="33676" w:author="phuong vu" w:date="2018-11-26T09:01:00Z">
              <w:r w:rsidRPr="00920004">
                <w:rPr>
                  <w:lang w:val="es-ES"/>
                  <w:rPrChange w:id="33677" w:author="phuong vu" w:date="2018-11-30T22:36:00Z">
                    <w:rPr>
                      <w:lang w:val="es-ES"/>
                    </w:rPr>
                  </w:rPrChange>
                </w:rPr>
                <w:t>5</w:t>
              </w:r>
            </w:ins>
          </w:p>
        </w:tc>
        <w:tc>
          <w:tcPr>
            <w:tcW w:w="2676" w:type="dxa"/>
            <w:tcBorders>
              <w:top w:val="single" w:sz="4" w:space="0" w:color="auto"/>
              <w:left w:val="single" w:sz="4" w:space="0" w:color="auto"/>
              <w:bottom w:val="single" w:sz="4" w:space="0" w:color="auto"/>
              <w:right w:val="single" w:sz="4" w:space="0" w:color="auto"/>
            </w:tcBorders>
          </w:tcPr>
          <w:p w14:paraId="2C1E27D6" w14:textId="6613498F" w:rsidR="00D6420A" w:rsidRPr="00920004" w:rsidRDefault="00D6420A" w:rsidP="00941ED9">
            <w:pPr>
              <w:rPr>
                <w:ins w:id="33678" w:author="phuong vu" w:date="2018-11-26T09:01:00Z"/>
                <w:lang w:val="es-ES"/>
                <w:rPrChange w:id="33679" w:author="phuong vu" w:date="2018-11-30T22:36:00Z">
                  <w:rPr>
                    <w:ins w:id="33680" w:author="phuong vu" w:date="2018-11-26T09:01:00Z"/>
                    <w:lang w:val="es-ES"/>
                  </w:rPr>
                </w:rPrChange>
              </w:rPr>
              <w:pPrChange w:id="33681" w:author="phuong vu" w:date="2018-11-30T21:34:00Z">
                <w:pPr>
                  <w:spacing w:line="276" w:lineRule="auto"/>
                  <w:jc w:val="left"/>
                </w:pPr>
              </w:pPrChange>
            </w:pPr>
            <w:ins w:id="33682" w:author="phuong vu" w:date="2018-11-26T09:01:00Z">
              <w:r w:rsidRPr="00920004">
                <w:rPr>
                  <w:lang w:val="es-ES"/>
                  <w:rPrChange w:id="33683" w:author="phuong vu" w:date="2018-11-30T22:36:00Z">
                    <w:rPr>
                      <w:lang w:val="es-ES"/>
                    </w:rPr>
                  </w:rPrChange>
                </w:rPr>
                <w:t>Các trường hợp còn lại</w:t>
              </w:r>
            </w:ins>
          </w:p>
        </w:tc>
        <w:tc>
          <w:tcPr>
            <w:tcW w:w="1942" w:type="dxa"/>
            <w:tcBorders>
              <w:top w:val="single" w:sz="4" w:space="0" w:color="auto"/>
              <w:left w:val="single" w:sz="4" w:space="0" w:color="auto"/>
              <w:bottom w:val="single" w:sz="4" w:space="0" w:color="auto"/>
              <w:right w:val="single" w:sz="4" w:space="0" w:color="auto"/>
            </w:tcBorders>
          </w:tcPr>
          <w:p w14:paraId="1BEAFD1C" w14:textId="67135931" w:rsidR="00D6420A" w:rsidRPr="00920004" w:rsidRDefault="00D6420A" w:rsidP="00941ED9">
            <w:pPr>
              <w:rPr>
                <w:ins w:id="33684" w:author="phuong vu" w:date="2018-11-26T09:01:00Z"/>
                <w:lang w:val="es-ES"/>
                <w:rPrChange w:id="33685" w:author="phuong vu" w:date="2018-11-30T22:36:00Z">
                  <w:rPr>
                    <w:ins w:id="33686" w:author="phuong vu" w:date="2018-11-26T09:01:00Z"/>
                    <w:lang w:val="es-ES"/>
                  </w:rPr>
                </w:rPrChange>
              </w:rPr>
              <w:pPrChange w:id="33687" w:author="phuong vu" w:date="2018-11-30T21:34:00Z">
                <w:pPr>
                  <w:spacing w:line="276" w:lineRule="auto"/>
                  <w:jc w:val="left"/>
                </w:pPr>
              </w:pPrChange>
            </w:pPr>
            <w:ins w:id="33688" w:author="phuong vu" w:date="2018-11-26T09:01:00Z">
              <w:r w:rsidRPr="00920004">
                <w:rPr>
                  <w:lang w:val="es-ES"/>
                  <w:rPrChange w:id="33689" w:author="phuong vu" w:date="2018-11-30T22:36:00Z">
                    <w:rPr>
                      <w:lang w:val="es-ES"/>
                    </w:rPr>
                  </w:rPrChange>
                </w:rPr>
                <w:t>Hiển thị đúng các đơn hàng.</w:t>
              </w:r>
            </w:ins>
          </w:p>
        </w:tc>
        <w:tc>
          <w:tcPr>
            <w:tcW w:w="1713" w:type="dxa"/>
            <w:tcBorders>
              <w:top w:val="single" w:sz="4" w:space="0" w:color="auto"/>
              <w:left w:val="single" w:sz="4" w:space="0" w:color="auto"/>
              <w:bottom w:val="single" w:sz="4" w:space="0" w:color="auto"/>
              <w:right w:val="single" w:sz="4" w:space="0" w:color="auto"/>
            </w:tcBorders>
          </w:tcPr>
          <w:p w14:paraId="20FCCFC6" w14:textId="6C519B3E" w:rsidR="00D6420A" w:rsidRPr="00920004" w:rsidRDefault="00D6420A" w:rsidP="00941ED9">
            <w:pPr>
              <w:rPr>
                <w:ins w:id="33690" w:author="phuong vu" w:date="2018-11-26T09:01:00Z"/>
                <w:lang w:val="es-ES"/>
                <w:rPrChange w:id="33691" w:author="phuong vu" w:date="2018-11-30T22:36:00Z">
                  <w:rPr>
                    <w:ins w:id="33692" w:author="phuong vu" w:date="2018-11-26T09:01:00Z"/>
                    <w:lang w:val="es-ES"/>
                  </w:rPr>
                </w:rPrChange>
              </w:rPr>
              <w:pPrChange w:id="33693" w:author="phuong vu" w:date="2018-11-30T21:34:00Z">
                <w:pPr>
                  <w:spacing w:line="276" w:lineRule="auto"/>
                  <w:jc w:val="left"/>
                </w:pPr>
              </w:pPrChange>
            </w:pPr>
            <w:ins w:id="33694" w:author="phuong vu" w:date="2018-11-26T09:01:00Z">
              <w:r w:rsidRPr="00920004">
                <w:rPr>
                  <w:lang w:val="es-ES"/>
                  <w:rPrChange w:id="33695" w:author="phuong vu" w:date="2018-11-30T22:36:00Z">
                    <w:rPr>
                      <w:lang w:val="es-ES"/>
                    </w:rPr>
                  </w:rPrChange>
                </w:rPr>
                <w:t>Hiển thị đúng các đơn hàng.</w:t>
              </w:r>
            </w:ins>
          </w:p>
        </w:tc>
        <w:tc>
          <w:tcPr>
            <w:tcW w:w="1738" w:type="dxa"/>
            <w:tcBorders>
              <w:top w:val="single" w:sz="4" w:space="0" w:color="auto"/>
              <w:left w:val="single" w:sz="4" w:space="0" w:color="auto"/>
              <w:bottom w:val="single" w:sz="4" w:space="0" w:color="auto"/>
              <w:right w:val="single" w:sz="4" w:space="0" w:color="auto"/>
            </w:tcBorders>
          </w:tcPr>
          <w:p w14:paraId="1DBBA60A" w14:textId="6D8FFF42" w:rsidR="00D6420A" w:rsidRPr="00920004" w:rsidRDefault="00D6420A" w:rsidP="00941ED9">
            <w:pPr>
              <w:rPr>
                <w:ins w:id="33696" w:author="phuong vu" w:date="2018-11-26T09:01:00Z"/>
                <w:lang w:val="es-ES"/>
                <w:rPrChange w:id="33697" w:author="phuong vu" w:date="2018-11-30T22:36:00Z">
                  <w:rPr>
                    <w:ins w:id="33698" w:author="phuong vu" w:date="2018-11-26T09:01:00Z"/>
                    <w:lang w:val="es-ES"/>
                  </w:rPr>
                </w:rPrChange>
              </w:rPr>
              <w:pPrChange w:id="33699" w:author="phuong vu" w:date="2018-11-30T21:34:00Z">
                <w:pPr>
                  <w:keepNext/>
                  <w:spacing w:line="276" w:lineRule="auto"/>
                  <w:jc w:val="left"/>
                </w:pPr>
              </w:pPrChange>
            </w:pPr>
            <w:ins w:id="33700" w:author="phuong vu" w:date="2018-11-26T09:01:00Z">
              <w:r w:rsidRPr="00920004">
                <w:rPr>
                  <w:lang w:val="es-ES"/>
                  <w:rPrChange w:id="33701" w:author="phuong vu" w:date="2018-11-30T22:36:00Z">
                    <w:rPr>
                      <w:lang w:val="es-ES"/>
                    </w:rPr>
                  </w:rPrChange>
                </w:rPr>
                <w:t>Thành công</w:t>
              </w:r>
            </w:ins>
          </w:p>
        </w:tc>
      </w:tr>
      <w:tr w:rsidR="0033025D" w:rsidRPr="00920004" w14:paraId="0471CB3D" w14:textId="77777777" w:rsidTr="00094B16">
        <w:trPr>
          <w:ins w:id="33702"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3FEDBC81" w14:textId="6D135287" w:rsidR="0033025D" w:rsidRPr="00920004" w:rsidRDefault="00D6420A" w:rsidP="00941ED9">
            <w:pPr>
              <w:rPr>
                <w:ins w:id="33703" w:author="phuong vu" w:date="2018-11-26T02:11:00Z"/>
                <w:lang w:val="es-ES"/>
                <w:rPrChange w:id="33704" w:author="phuong vu" w:date="2018-11-30T22:36:00Z">
                  <w:rPr>
                    <w:ins w:id="33705" w:author="phuong vu" w:date="2018-11-26T02:11:00Z"/>
                    <w:lang w:val="es-ES"/>
                  </w:rPr>
                </w:rPrChange>
              </w:rPr>
              <w:pPrChange w:id="33706" w:author="phuong vu" w:date="2018-11-30T21:34:00Z">
                <w:pPr>
                  <w:spacing w:line="276" w:lineRule="auto"/>
                  <w:jc w:val="center"/>
                </w:pPr>
              </w:pPrChange>
            </w:pPr>
            <w:ins w:id="33707" w:author="phuong vu" w:date="2018-11-26T09:01:00Z">
              <w:r w:rsidRPr="00920004">
                <w:rPr>
                  <w:lang w:val="es-ES"/>
                  <w:rPrChange w:id="33708" w:author="phuong vu" w:date="2018-11-30T22:36:00Z">
                    <w:rPr>
                      <w:lang w:val="es-ES"/>
                    </w:rPr>
                  </w:rPrChange>
                </w:rPr>
                <w:t>6</w:t>
              </w:r>
            </w:ins>
          </w:p>
        </w:tc>
        <w:tc>
          <w:tcPr>
            <w:tcW w:w="2676" w:type="dxa"/>
            <w:tcBorders>
              <w:top w:val="single" w:sz="4" w:space="0" w:color="auto"/>
              <w:left w:val="single" w:sz="4" w:space="0" w:color="auto"/>
              <w:bottom w:val="single" w:sz="4" w:space="0" w:color="auto"/>
              <w:right w:val="single" w:sz="4" w:space="0" w:color="auto"/>
            </w:tcBorders>
          </w:tcPr>
          <w:p w14:paraId="1E657B3B" w14:textId="34273118" w:rsidR="0033025D" w:rsidRPr="00920004" w:rsidRDefault="0033025D" w:rsidP="00941ED9">
            <w:pPr>
              <w:rPr>
                <w:ins w:id="33709" w:author="phuong vu" w:date="2018-11-26T02:11:00Z"/>
                <w:lang w:val="es-ES"/>
                <w:rPrChange w:id="33710" w:author="phuong vu" w:date="2018-11-30T22:36:00Z">
                  <w:rPr>
                    <w:ins w:id="33711" w:author="phuong vu" w:date="2018-11-26T02:11:00Z"/>
                    <w:lang w:val="es-ES"/>
                  </w:rPr>
                </w:rPrChange>
              </w:rPr>
              <w:pPrChange w:id="33712" w:author="phuong vu" w:date="2018-11-30T21:34:00Z">
                <w:pPr>
                  <w:spacing w:line="276" w:lineRule="auto"/>
                  <w:jc w:val="left"/>
                </w:pPr>
              </w:pPrChange>
            </w:pPr>
            <w:ins w:id="33713" w:author="phuong vu" w:date="2018-11-26T02:11:00Z">
              <w:r w:rsidRPr="00920004">
                <w:rPr>
                  <w:lang w:val="es-ES"/>
                  <w:rPrChange w:id="33714" w:author="phuong vu" w:date="2018-11-30T22:36:00Z">
                    <w:rPr>
                      <w:lang w:val="es-ES"/>
                    </w:rPr>
                  </w:rPrChange>
                </w:rPr>
                <w:t xml:space="preserve">Dữ liệu lỗi, kết nối </w:t>
              </w:r>
            </w:ins>
            <w:ins w:id="33715" w:author="phuong vu" w:date="2018-11-30T13:58:00Z">
              <w:r w:rsidR="00184C15" w:rsidRPr="00920004">
                <w:rPr>
                  <w:lang w:val="es-ES"/>
                  <w:rPrChange w:id="33716" w:author="phuong vu" w:date="2018-11-30T22:36:00Z">
                    <w:rPr>
                      <w:lang w:val="es-ES"/>
                    </w:rPr>
                  </w:rPrChange>
                </w:rPr>
                <w:t>máy chủ</w:t>
              </w:r>
            </w:ins>
            <w:ins w:id="33717" w:author="phuong vu" w:date="2018-11-26T02:11:00Z">
              <w:r w:rsidRPr="00920004">
                <w:rPr>
                  <w:lang w:val="es-ES"/>
                  <w:rPrChange w:id="33718" w:author="phuong vu" w:date="2018-11-30T22:36:00Z">
                    <w:rPr>
                      <w:lang w:val="es-ES"/>
                    </w:rPr>
                  </w:rPrChange>
                </w:rPr>
                <w:t xml:space="preserve"> lỗi.</w:t>
              </w:r>
            </w:ins>
          </w:p>
        </w:tc>
        <w:tc>
          <w:tcPr>
            <w:tcW w:w="1942" w:type="dxa"/>
            <w:tcBorders>
              <w:top w:val="single" w:sz="4" w:space="0" w:color="auto"/>
              <w:left w:val="single" w:sz="4" w:space="0" w:color="auto"/>
              <w:bottom w:val="single" w:sz="4" w:space="0" w:color="auto"/>
              <w:right w:val="single" w:sz="4" w:space="0" w:color="auto"/>
            </w:tcBorders>
          </w:tcPr>
          <w:p w14:paraId="36353C28" w14:textId="77777777" w:rsidR="0033025D" w:rsidRPr="00920004" w:rsidRDefault="0033025D" w:rsidP="00941ED9">
            <w:pPr>
              <w:rPr>
                <w:ins w:id="33719" w:author="phuong vu" w:date="2018-11-26T02:11:00Z"/>
                <w:lang w:val="es-ES"/>
                <w:rPrChange w:id="33720" w:author="phuong vu" w:date="2018-11-30T22:36:00Z">
                  <w:rPr>
                    <w:ins w:id="33721" w:author="phuong vu" w:date="2018-11-26T02:11:00Z"/>
                    <w:lang w:val="es-ES"/>
                  </w:rPr>
                </w:rPrChange>
              </w:rPr>
              <w:pPrChange w:id="33722" w:author="phuong vu" w:date="2018-11-30T21:34:00Z">
                <w:pPr>
                  <w:spacing w:line="276" w:lineRule="auto"/>
                  <w:jc w:val="left"/>
                </w:pPr>
              </w:pPrChange>
            </w:pPr>
            <w:ins w:id="33723" w:author="phuong vu" w:date="2018-11-26T02:11:00Z">
              <w:r w:rsidRPr="00920004">
                <w:rPr>
                  <w:lang w:val="es-ES"/>
                  <w:rPrChange w:id="33724" w:author="phuong vu" w:date="2018-11-30T22:36:00Z">
                    <w:rPr>
                      <w:lang w:val="es-ES"/>
                    </w:rPr>
                  </w:rPrChange>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3351AD70" w14:textId="77777777" w:rsidR="0033025D" w:rsidRPr="00920004" w:rsidRDefault="0033025D" w:rsidP="00941ED9">
            <w:pPr>
              <w:rPr>
                <w:ins w:id="33725" w:author="phuong vu" w:date="2018-11-26T02:11:00Z"/>
                <w:lang w:val="es-ES"/>
                <w:rPrChange w:id="33726" w:author="phuong vu" w:date="2018-11-30T22:36:00Z">
                  <w:rPr>
                    <w:ins w:id="33727" w:author="phuong vu" w:date="2018-11-26T02:11:00Z"/>
                    <w:lang w:val="es-ES"/>
                  </w:rPr>
                </w:rPrChange>
              </w:rPr>
              <w:pPrChange w:id="33728" w:author="phuong vu" w:date="2018-11-30T21:34:00Z">
                <w:pPr>
                  <w:spacing w:line="276" w:lineRule="auto"/>
                  <w:jc w:val="left"/>
                </w:pPr>
              </w:pPrChange>
            </w:pPr>
            <w:ins w:id="33729" w:author="phuong vu" w:date="2018-11-26T02:11:00Z">
              <w:r w:rsidRPr="00920004">
                <w:rPr>
                  <w:lang w:val="es-ES"/>
                  <w:rPrChange w:id="33730" w:author="phuong vu" w:date="2018-11-30T22:36:00Z">
                    <w:rPr>
                      <w:lang w:val="es-ES"/>
                    </w:rPr>
                  </w:rPrChange>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F777289" w14:textId="77777777" w:rsidR="0033025D" w:rsidRPr="00920004" w:rsidRDefault="0033025D" w:rsidP="00941ED9">
            <w:pPr>
              <w:rPr>
                <w:ins w:id="33731" w:author="phuong vu" w:date="2018-11-26T02:11:00Z"/>
                <w:lang w:val="es-ES"/>
                <w:rPrChange w:id="33732" w:author="phuong vu" w:date="2018-11-30T22:36:00Z">
                  <w:rPr>
                    <w:ins w:id="33733" w:author="phuong vu" w:date="2018-11-26T02:11:00Z"/>
                    <w:lang w:val="es-ES"/>
                  </w:rPr>
                </w:rPrChange>
              </w:rPr>
              <w:pPrChange w:id="33734" w:author="phuong vu" w:date="2018-11-30T21:34:00Z">
                <w:pPr>
                  <w:keepNext/>
                  <w:spacing w:line="276" w:lineRule="auto"/>
                  <w:jc w:val="left"/>
                </w:pPr>
              </w:pPrChange>
            </w:pPr>
            <w:ins w:id="33735" w:author="phuong vu" w:date="2018-11-26T02:11:00Z">
              <w:r w:rsidRPr="00920004">
                <w:rPr>
                  <w:lang w:val="es-ES"/>
                  <w:rPrChange w:id="33736" w:author="phuong vu" w:date="2018-11-30T22:36:00Z">
                    <w:rPr>
                      <w:lang w:val="es-ES"/>
                    </w:rPr>
                  </w:rPrChange>
                </w:rPr>
                <w:t>Thành công</w:t>
              </w:r>
            </w:ins>
          </w:p>
        </w:tc>
      </w:tr>
    </w:tbl>
    <w:p w14:paraId="5656ED31" w14:textId="25078983" w:rsidR="0077093A" w:rsidRPr="00920004" w:rsidRDefault="00D6420A" w:rsidP="00A17FA5">
      <w:pPr>
        <w:pStyle w:val="Caption"/>
        <w:rPr>
          <w:ins w:id="33737" w:author="phuong vu" w:date="2018-11-23T10:03:00Z"/>
          <w:rPrChange w:id="33738" w:author="phuong vu" w:date="2018-11-30T22:36:00Z">
            <w:rPr>
              <w:ins w:id="33739" w:author="phuong vu" w:date="2018-11-23T10:03:00Z"/>
            </w:rPr>
          </w:rPrChange>
        </w:rPr>
        <w:pPrChange w:id="33740" w:author="phuong vu" w:date="2018-11-30T22:42:00Z">
          <w:pPr>
            <w:pStyle w:val="Heading3"/>
          </w:pPr>
        </w:pPrChange>
      </w:pPr>
      <w:bookmarkStart w:id="33741" w:name="_Toc531381650"/>
      <w:ins w:id="33742" w:author="phuong vu" w:date="2018-11-26T09:02:00Z">
        <w:r w:rsidRPr="00920004">
          <w:rPr>
            <w:rPrChange w:id="33743" w:author="phuong vu" w:date="2018-11-30T22:36:00Z">
              <w:rPr/>
            </w:rPrChange>
          </w:rPr>
          <w:t xml:space="preserve">Bảng </w:t>
        </w:r>
      </w:ins>
      <w:ins w:id="33744" w:author="phuong vu" w:date="2018-11-30T14:54:00Z">
        <w:r w:rsidR="00D632EE" w:rsidRPr="00920004">
          <w:rPr>
            <w:rPrChange w:id="33745" w:author="phuong vu" w:date="2018-11-30T22:36:00Z">
              <w:rPr/>
            </w:rPrChange>
          </w:rPr>
          <w:fldChar w:fldCharType="begin"/>
        </w:r>
        <w:r w:rsidR="00D632EE" w:rsidRPr="00920004">
          <w:rPr>
            <w:rPrChange w:id="33746" w:author="phuong vu" w:date="2018-11-30T22:36:00Z">
              <w:rPr/>
            </w:rPrChange>
          </w:rPr>
          <w:instrText xml:space="preserve"> STYLEREF 1 \s </w:instrText>
        </w:r>
      </w:ins>
      <w:r w:rsidR="00D632EE" w:rsidRPr="00920004">
        <w:rPr>
          <w:rPrChange w:id="33747" w:author="phuong vu" w:date="2018-11-30T22:36:00Z">
            <w:rPr/>
          </w:rPrChange>
        </w:rPr>
        <w:fldChar w:fldCharType="separate"/>
      </w:r>
      <w:r w:rsidR="00B5490C">
        <w:rPr>
          <w:noProof/>
        </w:rPr>
        <w:t>4</w:t>
      </w:r>
      <w:ins w:id="33748" w:author="phuong vu" w:date="2018-11-30T14:54:00Z">
        <w:r w:rsidR="00D632EE" w:rsidRPr="00920004">
          <w:rPr>
            <w:rPrChange w:id="33749" w:author="phuong vu" w:date="2018-11-30T22:36:00Z">
              <w:rPr/>
            </w:rPrChange>
          </w:rPr>
          <w:fldChar w:fldCharType="end"/>
        </w:r>
        <w:r w:rsidR="00D632EE" w:rsidRPr="00920004">
          <w:rPr>
            <w:rPrChange w:id="33750" w:author="phuong vu" w:date="2018-11-30T22:36:00Z">
              <w:rPr/>
            </w:rPrChange>
          </w:rPr>
          <w:t>.</w:t>
        </w:r>
        <w:r w:rsidR="00D632EE" w:rsidRPr="00920004">
          <w:rPr>
            <w:rPrChange w:id="33751" w:author="phuong vu" w:date="2018-11-30T22:36:00Z">
              <w:rPr/>
            </w:rPrChange>
          </w:rPr>
          <w:fldChar w:fldCharType="begin"/>
        </w:r>
        <w:r w:rsidR="00D632EE" w:rsidRPr="00920004">
          <w:rPr>
            <w:rPrChange w:id="33752" w:author="phuong vu" w:date="2018-11-30T22:36:00Z">
              <w:rPr/>
            </w:rPrChange>
          </w:rPr>
          <w:instrText xml:space="preserve"> SEQ Bảng \* ARABIC \s 1 </w:instrText>
        </w:r>
      </w:ins>
      <w:r w:rsidR="00D632EE" w:rsidRPr="00920004">
        <w:rPr>
          <w:rPrChange w:id="33753" w:author="phuong vu" w:date="2018-11-30T22:36:00Z">
            <w:rPr/>
          </w:rPrChange>
        </w:rPr>
        <w:fldChar w:fldCharType="separate"/>
      </w:r>
      <w:ins w:id="33754" w:author="phuong vu" w:date="2018-11-30T22:44:00Z">
        <w:r w:rsidR="00B5490C">
          <w:rPr>
            <w:noProof/>
          </w:rPr>
          <w:t>13</w:t>
        </w:r>
      </w:ins>
      <w:ins w:id="33755" w:author="phuong vu" w:date="2018-11-30T14:54:00Z">
        <w:r w:rsidR="00D632EE" w:rsidRPr="00920004">
          <w:rPr>
            <w:rPrChange w:id="33756" w:author="phuong vu" w:date="2018-11-30T22:36:00Z">
              <w:rPr/>
            </w:rPrChange>
          </w:rPr>
          <w:fldChar w:fldCharType="end"/>
        </w:r>
      </w:ins>
      <w:ins w:id="33757" w:author="phuong vu" w:date="2018-11-26T09:02:00Z">
        <w:r w:rsidRPr="00920004">
          <w:rPr>
            <w:lang w:val="en-US"/>
            <w:rPrChange w:id="33758" w:author="phuong vu" w:date="2018-11-30T22:36:00Z">
              <w:rPr/>
            </w:rPrChange>
          </w:rPr>
          <w:t xml:space="preserve"> Ki</w:t>
        </w:r>
      </w:ins>
      <w:ins w:id="33759" w:author="phuong vu" w:date="2018-11-26T09:03:00Z">
        <w:r w:rsidRPr="00920004">
          <w:rPr>
            <w:lang w:val="en-US"/>
            <w:rPrChange w:id="33760" w:author="phuong vu" w:date="2018-11-30T22:36:00Z">
              <w:rPr/>
            </w:rPrChange>
          </w:rPr>
          <w:t>ểm thử chức năng tìm kiếm đơn hàng</w:t>
        </w:r>
      </w:ins>
      <w:bookmarkEnd w:id="33741"/>
    </w:p>
    <w:p w14:paraId="711C6080" w14:textId="545E5763" w:rsidR="00287281" w:rsidRPr="00920004" w:rsidRDefault="00287281" w:rsidP="00D72BF9">
      <w:pPr>
        <w:pStyle w:val="Heading3"/>
        <w:rPr>
          <w:ins w:id="33761" w:author="phuong vu" w:date="2018-11-23T10:15:00Z"/>
          <w:rPrChange w:id="33762" w:author="phuong vu" w:date="2018-11-30T22:36:00Z">
            <w:rPr>
              <w:ins w:id="33763" w:author="phuong vu" w:date="2018-11-23T10:15:00Z"/>
            </w:rPr>
          </w:rPrChange>
        </w:rPr>
        <w:pPrChange w:id="33764" w:author="phuong vu" w:date="2018-11-30T22:22:00Z">
          <w:pPr>
            <w:pStyle w:val="Heading3"/>
          </w:pPr>
        </w:pPrChange>
      </w:pPr>
      <w:bookmarkStart w:id="33765" w:name="_Toc531381553"/>
      <w:ins w:id="33766" w:author="phuong vu" w:date="2018-11-23T10:03:00Z">
        <w:r w:rsidRPr="00920004">
          <w:rPr>
            <w:rPrChange w:id="33767" w:author="phuong vu" w:date="2018-11-30T22:36:00Z">
              <w:rPr/>
            </w:rPrChange>
          </w:rPr>
          <w:t>Đăng nhập, đăng xuất</w:t>
        </w:r>
      </w:ins>
      <w:bookmarkEnd w:id="33765"/>
    </w:p>
    <w:p w14:paraId="737CEAA5" w14:textId="77777777" w:rsidR="000777D4" w:rsidRPr="00920004" w:rsidRDefault="000777D4" w:rsidP="00C960CE">
      <w:pPr>
        <w:ind w:firstLine="720"/>
        <w:rPr>
          <w:ins w:id="33768" w:author="phuong vu" w:date="2018-11-26T15:15:00Z"/>
          <w:lang w:val="en-US"/>
          <w:rPrChange w:id="33769" w:author="phuong vu" w:date="2018-11-30T22:36:00Z">
            <w:rPr>
              <w:ins w:id="33770" w:author="phuong vu" w:date="2018-11-26T15:15:00Z"/>
              <w:lang w:val="en-US"/>
            </w:rPr>
          </w:rPrChange>
        </w:rPr>
        <w:pPrChange w:id="33771" w:author="phuong vu" w:date="2018-11-30T22:09:00Z">
          <w:pPr>
            <w:spacing w:line="276" w:lineRule="auto"/>
          </w:pPr>
        </w:pPrChange>
      </w:pPr>
      <w:ins w:id="33772" w:author="phuong vu" w:date="2018-11-26T15:15:00Z">
        <w:r w:rsidRPr="00920004">
          <w:rPr>
            <w:b/>
            <w:lang w:val="en-US"/>
            <w:rPrChange w:id="33773" w:author="phuong vu" w:date="2018-11-30T22:36:00Z">
              <w:rPr>
                <w:b/>
                <w:lang w:val="en-US"/>
              </w:rPr>
            </w:rPrChange>
          </w:rPr>
          <w:t>Mục đích</w:t>
        </w:r>
        <w:r w:rsidRPr="00920004">
          <w:rPr>
            <w:lang w:val="en-US"/>
            <w:rPrChange w:id="33774" w:author="phuong vu" w:date="2018-11-30T22:36:00Z">
              <w:rPr>
                <w:lang w:val="en-US"/>
              </w:rPr>
            </w:rPrChange>
          </w:rPr>
          <w:t>: Kiểm tra chức năng đăng nhập, đăng xuất có hoạt động tốt hay không.</w:t>
        </w:r>
      </w:ins>
    </w:p>
    <w:p w14:paraId="1A42A8AA" w14:textId="77777777" w:rsidR="000777D4" w:rsidRPr="00920004" w:rsidRDefault="000777D4" w:rsidP="00C960CE">
      <w:pPr>
        <w:ind w:firstLine="720"/>
        <w:rPr>
          <w:ins w:id="33775" w:author="phuong vu" w:date="2018-11-26T15:15:00Z"/>
          <w:lang w:val="en-US"/>
          <w:rPrChange w:id="33776" w:author="phuong vu" w:date="2018-11-30T22:36:00Z">
            <w:rPr>
              <w:ins w:id="33777" w:author="phuong vu" w:date="2018-11-26T15:15:00Z"/>
              <w:lang w:val="en-US"/>
            </w:rPr>
          </w:rPrChange>
        </w:rPr>
        <w:pPrChange w:id="33778" w:author="phuong vu" w:date="2018-11-30T22:09:00Z">
          <w:pPr>
            <w:spacing w:line="276" w:lineRule="auto"/>
          </w:pPr>
        </w:pPrChange>
      </w:pPr>
      <w:ins w:id="33779" w:author="phuong vu" w:date="2018-11-26T15:15:00Z">
        <w:r w:rsidRPr="00920004">
          <w:rPr>
            <w:b/>
            <w:lang w:val="en-US"/>
            <w:rPrChange w:id="33780" w:author="phuong vu" w:date="2018-11-30T22:36:00Z">
              <w:rPr>
                <w:lang w:val="en-US"/>
              </w:rPr>
            </w:rPrChange>
          </w:rPr>
          <w:t>Tiền điều kiện:</w:t>
        </w:r>
        <w:r w:rsidRPr="00920004">
          <w:rPr>
            <w:lang w:val="en-US"/>
            <w:rPrChange w:id="33781" w:author="phuong vu" w:date="2018-11-30T22:36:00Z">
              <w:rPr>
                <w:lang w:val="en-US"/>
              </w:rPr>
            </w:rPrChange>
          </w:rPr>
          <w:t xml:space="preserve"> Phải đăng nhập thành công (Đối với đăng xuất)</w:t>
        </w:r>
      </w:ins>
    </w:p>
    <w:p w14:paraId="0A4D4AD1" w14:textId="77777777" w:rsidR="000777D4" w:rsidRPr="00920004" w:rsidRDefault="000777D4" w:rsidP="00C960CE">
      <w:pPr>
        <w:ind w:left="720"/>
        <w:rPr>
          <w:ins w:id="33782" w:author="phuong vu" w:date="2018-11-26T15:15:00Z"/>
          <w:b/>
          <w:lang w:val="en-US"/>
          <w:rPrChange w:id="33783" w:author="phuong vu" w:date="2018-11-30T22:36:00Z">
            <w:rPr>
              <w:ins w:id="33784" w:author="phuong vu" w:date="2018-11-26T15:15:00Z"/>
              <w:b/>
              <w:lang w:val="en-US"/>
            </w:rPr>
          </w:rPrChange>
        </w:rPr>
        <w:pPrChange w:id="33785" w:author="phuong vu" w:date="2018-11-30T22:09:00Z">
          <w:pPr>
            <w:spacing w:line="276" w:lineRule="auto"/>
          </w:pPr>
        </w:pPrChange>
      </w:pPr>
      <w:ins w:id="33786" w:author="phuong vu" w:date="2018-11-26T15:15:00Z">
        <w:r w:rsidRPr="00920004">
          <w:rPr>
            <w:b/>
            <w:lang w:val="en-US"/>
            <w:rPrChange w:id="33787" w:author="phuong vu" w:date="2018-11-30T22:36:00Z">
              <w:rPr>
                <w:b/>
                <w:lang w:val="en-US"/>
              </w:rPr>
            </w:rPrChange>
          </w:rPr>
          <w:t xml:space="preserve">Mô tả: </w:t>
        </w:r>
      </w:ins>
    </w:p>
    <w:p w14:paraId="523BEB39" w14:textId="2795B92E" w:rsidR="000777D4" w:rsidRPr="00920004" w:rsidRDefault="00343A9F" w:rsidP="00C960CE">
      <w:pPr>
        <w:ind w:left="720"/>
        <w:rPr>
          <w:ins w:id="33788" w:author="phuong vu" w:date="2018-11-26T15:15:00Z"/>
          <w:lang w:val="en-US"/>
          <w:rPrChange w:id="33789" w:author="phuong vu" w:date="2018-11-30T22:36:00Z">
            <w:rPr>
              <w:ins w:id="33790" w:author="phuong vu" w:date="2018-11-26T15:15:00Z"/>
              <w:lang w:val="en-US"/>
            </w:rPr>
          </w:rPrChange>
        </w:rPr>
        <w:pPrChange w:id="33791" w:author="phuong vu" w:date="2018-11-30T22:09:00Z">
          <w:pPr>
            <w:pStyle w:val="ListParagraph"/>
            <w:numPr>
              <w:numId w:val="64"/>
            </w:numPr>
            <w:spacing w:line="276" w:lineRule="auto"/>
            <w:ind w:hanging="360"/>
          </w:pPr>
        </w:pPrChange>
      </w:pPr>
      <w:ins w:id="33792" w:author="phuong vu" w:date="2018-11-26T15:16:00Z">
        <w:r w:rsidRPr="00920004">
          <w:rPr>
            <w:lang w:val="en-US"/>
            <w:rPrChange w:id="33793" w:author="phuong vu" w:date="2018-11-30T22:36:00Z">
              <w:rPr>
                <w:lang w:val="en-US"/>
              </w:rPr>
            </w:rPrChange>
          </w:rPr>
          <w:t xml:space="preserve">- </w:t>
        </w:r>
      </w:ins>
      <w:ins w:id="33794" w:author="phuong vu" w:date="2018-11-26T15:15:00Z">
        <w:r w:rsidR="000777D4" w:rsidRPr="00920004">
          <w:rPr>
            <w:lang w:val="en-US"/>
            <w:rPrChange w:id="33795" w:author="phuong vu" w:date="2018-11-30T22:36:00Z">
              <w:rPr>
                <w:lang w:val="en-US"/>
              </w:rPr>
            </w:rPrChange>
          </w:rPr>
          <w:t>Đăng nhập: nhập email và password</w:t>
        </w:r>
      </w:ins>
    </w:p>
    <w:p w14:paraId="5FBBC57E" w14:textId="01C83AE0" w:rsidR="000777D4" w:rsidRPr="00920004" w:rsidRDefault="00343A9F" w:rsidP="00C960CE">
      <w:pPr>
        <w:ind w:left="720"/>
        <w:rPr>
          <w:ins w:id="33796" w:author="phuong vu" w:date="2018-11-26T15:15:00Z"/>
          <w:lang w:val="en-US"/>
          <w:rPrChange w:id="33797" w:author="phuong vu" w:date="2018-11-30T22:36:00Z">
            <w:rPr>
              <w:ins w:id="33798" w:author="phuong vu" w:date="2018-11-26T15:15:00Z"/>
              <w:lang w:val="en-US"/>
            </w:rPr>
          </w:rPrChange>
        </w:rPr>
        <w:pPrChange w:id="33799" w:author="phuong vu" w:date="2018-11-30T22:09:00Z">
          <w:pPr>
            <w:pStyle w:val="ListParagraph"/>
            <w:numPr>
              <w:numId w:val="64"/>
            </w:numPr>
            <w:spacing w:line="276" w:lineRule="auto"/>
            <w:ind w:hanging="360"/>
          </w:pPr>
        </w:pPrChange>
      </w:pPr>
      <w:ins w:id="33800" w:author="phuong vu" w:date="2018-11-26T15:16:00Z">
        <w:r w:rsidRPr="00920004">
          <w:rPr>
            <w:lang w:val="en-US"/>
            <w:rPrChange w:id="33801" w:author="phuong vu" w:date="2018-11-30T22:36:00Z">
              <w:rPr>
                <w:lang w:val="en-US"/>
              </w:rPr>
            </w:rPrChange>
          </w:rPr>
          <w:t xml:space="preserve">- </w:t>
        </w:r>
      </w:ins>
      <w:ins w:id="33802" w:author="phuong vu" w:date="2018-11-26T15:15:00Z">
        <w:r w:rsidR="000777D4" w:rsidRPr="00920004">
          <w:rPr>
            <w:lang w:val="en-US"/>
            <w:rPrChange w:id="33803" w:author="phuong vu" w:date="2018-11-30T22:36:00Z">
              <w:rPr>
                <w:lang w:val="en-US"/>
              </w:rPr>
            </w:rPrChange>
          </w:rPr>
          <w:t>Đăng xuất: Chọn đăng xuất ở màn hình tài khoản của tôi.</w:t>
        </w:r>
      </w:ins>
    </w:p>
    <w:p w14:paraId="4194602B" w14:textId="77777777" w:rsidR="000777D4" w:rsidRPr="00920004" w:rsidRDefault="000777D4" w:rsidP="00C960CE">
      <w:pPr>
        <w:spacing w:before="240" w:line="0" w:lineRule="atLeast"/>
        <w:ind w:firstLine="720"/>
        <w:rPr>
          <w:ins w:id="33804" w:author="phuong vu" w:date="2018-11-26T15:15:00Z"/>
          <w:b/>
          <w:lang w:val="en-US"/>
          <w:rPrChange w:id="33805" w:author="phuong vu" w:date="2018-11-30T22:36:00Z">
            <w:rPr>
              <w:ins w:id="33806" w:author="phuong vu" w:date="2018-11-26T15:15:00Z"/>
              <w:b/>
              <w:lang w:val="en-US"/>
            </w:rPr>
          </w:rPrChange>
        </w:rPr>
        <w:pPrChange w:id="33807" w:author="phuong vu" w:date="2018-11-30T22:09:00Z">
          <w:pPr>
            <w:spacing w:line="276" w:lineRule="auto"/>
          </w:pPr>
        </w:pPrChange>
      </w:pPr>
      <w:ins w:id="33808" w:author="phuong vu" w:date="2018-11-26T15:15:00Z">
        <w:r w:rsidRPr="00920004">
          <w:rPr>
            <w:b/>
            <w:lang w:val="en-US"/>
            <w:rPrChange w:id="33809" w:author="phuong vu" w:date="2018-11-30T22:36:00Z">
              <w:rPr>
                <w:b/>
                <w:lang w:val="en-US"/>
              </w:rPr>
            </w:rPrChange>
          </w:rPr>
          <w:lastRenderedPageBreak/>
          <w:t>Kịch bản</w:t>
        </w:r>
      </w:ins>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3"/>
        <w:gridCol w:w="1859"/>
        <w:gridCol w:w="1985"/>
        <w:gridCol w:w="1701"/>
      </w:tblGrid>
      <w:tr w:rsidR="000777D4" w:rsidRPr="00920004" w14:paraId="6C26062F" w14:textId="77777777" w:rsidTr="000777D4">
        <w:trPr>
          <w:ins w:id="33810"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hideMark/>
          </w:tcPr>
          <w:p w14:paraId="743A32F3" w14:textId="77777777" w:rsidR="000777D4" w:rsidRPr="00920004" w:rsidRDefault="000777D4" w:rsidP="00BD0851">
            <w:pPr>
              <w:spacing w:before="240" w:line="0" w:lineRule="atLeast"/>
              <w:jc w:val="center"/>
              <w:rPr>
                <w:ins w:id="33811" w:author="phuong vu" w:date="2018-11-26T15:15:00Z"/>
                <w:rFonts w:ascii="Times New Roman" w:hAnsi="Times New Roman" w:cs="Times New Roman"/>
                <w:b/>
                <w:bCs/>
                <w:lang w:val="es-ES"/>
                <w:rPrChange w:id="33812" w:author="phuong vu" w:date="2018-11-30T22:36:00Z">
                  <w:rPr>
                    <w:ins w:id="33813" w:author="phuong vu" w:date="2018-11-26T15:15:00Z"/>
                    <w:rFonts w:ascii="Times New Roman" w:hAnsi="Times New Roman" w:cs="Times New Roman"/>
                    <w:b/>
                    <w:bCs/>
                    <w:lang w:val="es-ES"/>
                  </w:rPr>
                </w:rPrChange>
              </w:rPr>
              <w:pPrChange w:id="33814" w:author="phuong vu" w:date="2018-11-30T14:16:00Z">
                <w:pPr>
                  <w:spacing w:line="276" w:lineRule="auto"/>
                  <w:jc w:val="center"/>
                </w:pPr>
              </w:pPrChange>
            </w:pPr>
            <w:ins w:id="33815" w:author="phuong vu" w:date="2018-11-26T15:15:00Z">
              <w:r w:rsidRPr="00920004">
                <w:rPr>
                  <w:b/>
                  <w:bCs/>
                  <w:lang w:val="es-ES"/>
                  <w:rPrChange w:id="33816" w:author="phuong vu" w:date="2018-11-30T22:36:00Z">
                    <w:rPr>
                      <w:b/>
                      <w:bCs/>
                      <w:lang w:val="es-ES"/>
                    </w:rPr>
                  </w:rPrChange>
                </w:rPr>
                <w:t>STT</w:t>
              </w:r>
            </w:ins>
          </w:p>
        </w:tc>
        <w:tc>
          <w:tcPr>
            <w:tcW w:w="2673" w:type="dxa"/>
            <w:tcBorders>
              <w:top w:val="single" w:sz="4" w:space="0" w:color="auto"/>
              <w:left w:val="single" w:sz="4" w:space="0" w:color="auto"/>
              <w:bottom w:val="single" w:sz="4" w:space="0" w:color="auto"/>
              <w:right w:val="single" w:sz="4" w:space="0" w:color="auto"/>
            </w:tcBorders>
            <w:vAlign w:val="center"/>
            <w:hideMark/>
          </w:tcPr>
          <w:p w14:paraId="77C1929A" w14:textId="77777777" w:rsidR="000777D4" w:rsidRPr="00920004" w:rsidRDefault="000777D4" w:rsidP="00BD0851">
            <w:pPr>
              <w:spacing w:before="240" w:line="0" w:lineRule="atLeast"/>
              <w:jc w:val="center"/>
              <w:rPr>
                <w:ins w:id="33817" w:author="phuong vu" w:date="2018-11-26T15:15:00Z"/>
                <w:b/>
                <w:bCs/>
                <w:lang w:val="es-ES"/>
                <w:rPrChange w:id="33818" w:author="phuong vu" w:date="2018-11-30T22:36:00Z">
                  <w:rPr>
                    <w:ins w:id="33819" w:author="phuong vu" w:date="2018-11-26T15:15:00Z"/>
                    <w:b/>
                    <w:bCs/>
                    <w:lang w:val="es-ES"/>
                  </w:rPr>
                </w:rPrChange>
              </w:rPr>
              <w:pPrChange w:id="33820" w:author="phuong vu" w:date="2018-11-30T14:16:00Z">
                <w:pPr>
                  <w:spacing w:line="276" w:lineRule="auto"/>
                  <w:jc w:val="center"/>
                </w:pPr>
              </w:pPrChange>
            </w:pPr>
            <w:ins w:id="33821" w:author="phuong vu" w:date="2018-11-26T15:15:00Z">
              <w:r w:rsidRPr="00920004">
                <w:rPr>
                  <w:b/>
                  <w:bCs/>
                  <w:lang w:val="es-ES"/>
                  <w:rPrChange w:id="33822" w:author="phuong vu" w:date="2018-11-30T22:36:00Z">
                    <w:rPr>
                      <w:b/>
                      <w:bCs/>
                      <w:lang w:val="es-ES"/>
                    </w:rPr>
                  </w:rPrChange>
                </w:rPr>
                <w:t>Mô tả dữ liệu kiểm thử</w:t>
              </w:r>
            </w:ins>
          </w:p>
        </w:tc>
        <w:tc>
          <w:tcPr>
            <w:tcW w:w="1859" w:type="dxa"/>
            <w:tcBorders>
              <w:top w:val="single" w:sz="4" w:space="0" w:color="auto"/>
              <w:left w:val="single" w:sz="4" w:space="0" w:color="auto"/>
              <w:bottom w:val="single" w:sz="4" w:space="0" w:color="auto"/>
              <w:right w:val="single" w:sz="4" w:space="0" w:color="auto"/>
            </w:tcBorders>
            <w:vAlign w:val="center"/>
            <w:hideMark/>
          </w:tcPr>
          <w:p w14:paraId="582227BD" w14:textId="77777777" w:rsidR="000777D4" w:rsidRPr="00920004" w:rsidRDefault="000777D4" w:rsidP="00BD0851">
            <w:pPr>
              <w:spacing w:before="240" w:line="0" w:lineRule="atLeast"/>
              <w:jc w:val="center"/>
              <w:rPr>
                <w:ins w:id="33823" w:author="phuong vu" w:date="2018-11-26T15:15:00Z"/>
                <w:b/>
                <w:bCs/>
                <w:lang w:val="es-ES"/>
                <w:rPrChange w:id="33824" w:author="phuong vu" w:date="2018-11-30T22:36:00Z">
                  <w:rPr>
                    <w:ins w:id="33825" w:author="phuong vu" w:date="2018-11-26T15:15:00Z"/>
                    <w:b/>
                    <w:bCs/>
                    <w:lang w:val="es-ES"/>
                  </w:rPr>
                </w:rPrChange>
              </w:rPr>
              <w:pPrChange w:id="33826" w:author="phuong vu" w:date="2018-11-30T14:16:00Z">
                <w:pPr>
                  <w:spacing w:line="276" w:lineRule="auto"/>
                  <w:jc w:val="center"/>
                </w:pPr>
              </w:pPrChange>
            </w:pPr>
            <w:ins w:id="33827" w:author="phuong vu" w:date="2018-11-26T15:15:00Z">
              <w:r w:rsidRPr="00920004">
                <w:rPr>
                  <w:b/>
                  <w:bCs/>
                  <w:lang w:val="es-ES"/>
                  <w:rPrChange w:id="33828" w:author="phuong vu" w:date="2018-11-30T22:36:00Z">
                    <w:rPr>
                      <w:b/>
                      <w:bCs/>
                      <w:lang w:val="es-ES"/>
                    </w:rPr>
                  </w:rPrChange>
                </w:rPr>
                <w:t>Kết quả mong đợi</w:t>
              </w:r>
            </w:ins>
          </w:p>
        </w:tc>
        <w:tc>
          <w:tcPr>
            <w:tcW w:w="1985" w:type="dxa"/>
            <w:tcBorders>
              <w:top w:val="single" w:sz="4" w:space="0" w:color="auto"/>
              <w:left w:val="single" w:sz="4" w:space="0" w:color="auto"/>
              <w:bottom w:val="single" w:sz="4" w:space="0" w:color="auto"/>
              <w:right w:val="single" w:sz="4" w:space="0" w:color="auto"/>
            </w:tcBorders>
            <w:vAlign w:val="center"/>
            <w:hideMark/>
          </w:tcPr>
          <w:p w14:paraId="315B5900" w14:textId="77777777" w:rsidR="000777D4" w:rsidRPr="00920004" w:rsidRDefault="000777D4" w:rsidP="00BD0851">
            <w:pPr>
              <w:spacing w:before="240" w:line="0" w:lineRule="atLeast"/>
              <w:jc w:val="center"/>
              <w:rPr>
                <w:ins w:id="33829" w:author="phuong vu" w:date="2018-11-26T15:15:00Z"/>
                <w:b/>
                <w:bCs/>
                <w:lang w:val="es-ES"/>
                <w:rPrChange w:id="33830" w:author="phuong vu" w:date="2018-11-30T22:36:00Z">
                  <w:rPr>
                    <w:ins w:id="33831" w:author="phuong vu" w:date="2018-11-26T15:15:00Z"/>
                    <w:b/>
                    <w:bCs/>
                    <w:lang w:val="es-ES"/>
                  </w:rPr>
                </w:rPrChange>
              </w:rPr>
              <w:pPrChange w:id="33832" w:author="phuong vu" w:date="2018-11-30T14:16:00Z">
                <w:pPr>
                  <w:spacing w:line="276" w:lineRule="auto"/>
                  <w:jc w:val="center"/>
                </w:pPr>
              </w:pPrChange>
            </w:pPr>
            <w:ins w:id="33833" w:author="phuong vu" w:date="2018-11-26T15:15:00Z">
              <w:r w:rsidRPr="00920004">
                <w:rPr>
                  <w:b/>
                  <w:bCs/>
                  <w:lang w:val="es-ES"/>
                  <w:rPrChange w:id="33834" w:author="phuong vu" w:date="2018-11-30T22:36:00Z">
                    <w:rPr>
                      <w:b/>
                      <w:bCs/>
                      <w:lang w:val="es-ES"/>
                    </w:rPr>
                  </w:rPrChange>
                </w:rPr>
                <w:t>Kết quả thực tế</w:t>
              </w:r>
            </w:ins>
          </w:p>
        </w:tc>
        <w:tc>
          <w:tcPr>
            <w:tcW w:w="1701" w:type="dxa"/>
            <w:tcBorders>
              <w:top w:val="single" w:sz="4" w:space="0" w:color="auto"/>
              <w:left w:val="single" w:sz="4" w:space="0" w:color="auto"/>
              <w:bottom w:val="single" w:sz="4" w:space="0" w:color="auto"/>
              <w:right w:val="single" w:sz="4" w:space="0" w:color="auto"/>
            </w:tcBorders>
            <w:vAlign w:val="center"/>
            <w:hideMark/>
          </w:tcPr>
          <w:p w14:paraId="18721897" w14:textId="77777777" w:rsidR="000777D4" w:rsidRPr="00920004" w:rsidRDefault="000777D4" w:rsidP="00BD0851">
            <w:pPr>
              <w:spacing w:before="240" w:line="0" w:lineRule="atLeast"/>
              <w:jc w:val="center"/>
              <w:rPr>
                <w:ins w:id="33835" w:author="phuong vu" w:date="2018-11-26T15:15:00Z"/>
                <w:b/>
                <w:bCs/>
                <w:lang w:val="es-ES"/>
                <w:rPrChange w:id="33836" w:author="phuong vu" w:date="2018-11-30T22:36:00Z">
                  <w:rPr>
                    <w:ins w:id="33837" w:author="phuong vu" w:date="2018-11-26T15:15:00Z"/>
                    <w:b/>
                    <w:bCs/>
                    <w:lang w:val="es-ES"/>
                  </w:rPr>
                </w:rPrChange>
              </w:rPr>
              <w:pPrChange w:id="33838" w:author="phuong vu" w:date="2018-11-30T14:16:00Z">
                <w:pPr>
                  <w:spacing w:line="276" w:lineRule="auto"/>
                  <w:jc w:val="center"/>
                </w:pPr>
              </w:pPrChange>
            </w:pPr>
            <w:ins w:id="33839" w:author="phuong vu" w:date="2018-11-26T15:15:00Z">
              <w:r w:rsidRPr="00920004">
                <w:rPr>
                  <w:b/>
                  <w:bCs/>
                  <w:lang w:val="es-ES"/>
                  <w:rPrChange w:id="33840" w:author="phuong vu" w:date="2018-11-30T22:36:00Z">
                    <w:rPr>
                      <w:b/>
                      <w:bCs/>
                      <w:lang w:val="es-ES"/>
                    </w:rPr>
                  </w:rPrChange>
                </w:rPr>
                <w:t>Thành công/ Thât bại</w:t>
              </w:r>
            </w:ins>
          </w:p>
        </w:tc>
      </w:tr>
      <w:tr w:rsidR="000777D4" w:rsidRPr="00920004" w14:paraId="335807AF" w14:textId="77777777" w:rsidTr="000777D4">
        <w:trPr>
          <w:ins w:id="33841"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09C83529" w14:textId="77777777" w:rsidR="000777D4" w:rsidRPr="00920004" w:rsidRDefault="000777D4" w:rsidP="00BD0851">
            <w:pPr>
              <w:spacing w:before="240" w:line="0" w:lineRule="atLeast"/>
              <w:jc w:val="center"/>
              <w:rPr>
                <w:ins w:id="33842" w:author="phuong vu" w:date="2018-11-26T15:15:00Z"/>
                <w:bCs/>
                <w:lang w:val="es-ES"/>
                <w:rPrChange w:id="33843" w:author="phuong vu" w:date="2018-11-30T22:36:00Z">
                  <w:rPr>
                    <w:ins w:id="33844" w:author="phuong vu" w:date="2018-11-26T15:15:00Z"/>
                    <w:b/>
                    <w:bCs/>
                    <w:lang w:val="es-ES"/>
                  </w:rPr>
                </w:rPrChange>
              </w:rPr>
              <w:pPrChange w:id="33845" w:author="phuong vu" w:date="2018-11-30T14:16:00Z">
                <w:pPr>
                  <w:spacing w:line="276" w:lineRule="auto"/>
                  <w:jc w:val="center"/>
                </w:pPr>
              </w:pPrChange>
            </w:pPr>
            <w:ins w:id="33846" w:author="phuong vu" w:date="2018-11-26T15:15:00Z">
              <w:r w:rsidRPr="00920004">
                <w:rPr>
                  <w:bCs/>
                  <w:lang w:val="es-ES"/>
                  <w:rPrChange w:id="33847" w:author="phuong vu" w:date="2018-11-30T22:36:00Z">
                    <w:rPr>
                      <w:b/>
                      <w:bCs/>
                      <w:lang w:val="es-ES"/>
                    </w:rPr>
                  </w:rPrChange>
                </w:rPr>
                <w:t>1</w:t>
              </w:r>
            </w:ins>
          </w:p>
        </w:tc>
        <w:tc>
          <w:tcPr>
            <w:tcW w:w="2673" w:type="dxa"/>
            <w:tcBorders>
              <w:top w:val="single" w:sz="4" w:space="0" w:color="auto"/>
              <w:left w:val="single" w:sz="4" w:space="0" w:color="auto"/>
              <w:bottom w:val="single" w:sz="4" w:space="0" w:color="auto"/>
              <w:right w:val="single" w:sz="4" w:space="0" w:color="auto"/>
            </w:tcBorders>
            <w:vAlign w:val="center"/>
          </w:tcPr>
          <w:p w14:paraId="60AC1193" w14:textId="77777777" w:rsidR="000777D4" w:rsidRPr="00920004" w:rsidRDefault="000777D4" w:rsidP="00C960CE">
            <w:pPr>
              <w:rPr>
                <w:ins w:id="33848" w:author="phuong vu" w:date="2018-11-26T15:15:00Z"/>
                <w:lang w:val="es-ES"/>
                <w:rPrChange w:id="33849" w:author="phuong vu" w:date="2018-11-30T22:36:00Z">
                  <w:rPr>
                    <w:ins w:id="33850" w:author="phuong vu" w:date="2018-11-26T15:15:00Z"/>
                    <w:lang w:val="es-ES"/>
                  </w:rPr>
                </w:rPrChange>
              </w:rPr>
              <w:pPrChange w:id="33851" w:author="phuong vu" w:date="2018-11-30T22:09:00Z">
                <w:pPr>
                  <w:spacing w:line="276" w:lineRule="auto"/>
                  <w:jc w:val="left"/>
                </w:pPr>
              </w:pPrChange>
            </w:pPr>
            <w:ins w:id="33852" w:author="phuong vu" w:date="2018-11-26T15:15:00Z">
              <w:r w:rsidRPr="00920004">
                <w:rPr>
                  <w:lang w:val="es-ES"/>
                  <w:rPrChange w:id="33853" w:author="phuong vu" w:date="2018-11-30T22:36:00Z">
                    <w:rPr>
                      <w:lang w:val="es-ES"/>
                    </w:rPr>
                  </w:rPrChange>
                </w:rPr>
                <w:t>email: “</w:t>
              </w:r>
              <w:r w:rsidRPr="00920004">
                <w:rPr>
                  <w:rPrChange w:id="33854" w:author="phuong vu" w:date="2018-11-30T22:36:00Z">
                    <w:rPr/>
                  </w:rPrChange>
                </w:rPr>
                <w:t>test1234@gmail.com</w:t>
              </w:r>
              <w:r w:rsidRPr="00920004">
                <w:rPr>
                  <w:lang w:val="es-ES"/>
                  <w:rPrChange w:id="33855" w:author="phuong vu" w:date="2018-11-30T22:36:00Z">
                    <w:rPr>
                      <w:lang w:val="es-ES"/>
                    </w:rPr>
                  </w:rPrChange>
                </w:rPr>
                <w:t>”</w:t>
              </w:r>
            </w:ins>
          </w:p>
          <w:p w14:paraId="442B30A2" w14:textId="77777777" w:rsidR="000777D4" w:rsidRPr="00920004" w:rsidRDefault="000777D4" w:rsidP="00C960CE">
            <w:pPr>
              <w:rPr>
                <w:ins w:id="33856" w:author="phuong vu" w:date="2018-11-26T15:15:00Z"/>
                <w:lang w:val="es-ES"/>
                <w:rPrChange w:id="33857" w:author="phuong vu" w:date="2018-11-30T22:36:00Z">
                  <w:rPr>
                    <w:ins w:id="33858" w:author="phuong vu" w:date="2018-11-26T15:15:00Z"/>
                    <w:lang w:val="es-ES"/>
                  </w:rPr>
                </w:rPrChange>
              </w:rPr>
              <w:pPrChange w:id="33859" w:author="phuong vu" w:date="2018-11-30T22:09:00Z">
                <w:pPr>
                  <w:spacing w:line="276" w:lineRule="auto"/>
                  <w:jc w:val="left"/>
                </w:pPr>
              </w:pPrChange>
            </w:pPr>
            <w:ins w:id="33860" w:author="phuong vu" w:date="2018-11-26T15:15:00Z">
              <w:r w:rsidRPr="00920004">
                <w:rPr>
                  <w:lang w:val="es-ES"/>
                  <w:rPrChange w:id="33861" w:author="phuong vu" w:date="2018-11-30T22:36:00Z">
                    <w:rPr>
                      <w:lang w:val="es-ES"/>
                    </w:rPr>
                  </w:rPrChange>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7F596D6" w14:textId="77777777" w:rsidR="000777D4" w:rsidRPr="00920004" w:rsidRDefault="000777D4" w:rsidP="00C960CE">
            <w:pPr>
              <w:rPr>
                <w:ins w:id="33862" w:author="phuong vu" w:date="2018-11-26T15:15:00Z"/>
                <w:lang w:val="es-ES"/>
                <w:rPrChange w:id="33863" w:author="phuong vu" w:date="2018-11-30T22:36:00Z">
                  <w:rPr>
                    <w:ins w:id="33864" w:author="phuong vu" w:date="2018-11-26T15:15:00Z"/>
                    <w:lang w:val="es-ES"/>
                  </w:rPr>
                </w:rPrChange>
              </w:rPr>
              <w:pPrChange w:id="33865" w:author="phuong vu" w:date="2018-11-30T22:09:00Z">
                <w:pPr>
                  <w:spacing w:line="276" w:lineRule="auto"/>
                  <w:jc w:val="left"/>
                </w:pPr>
              </w:pPrChange>
            </w:pPr>
            <w:ins w:id="33866" w:author="phuong vu" w:date="2018-11-26T15:15:00Z">
              <w:r w:rsidRPr="00920004">
                <w:rPr>
                  <w:lang w:val="es-ES"/>
                  <w:rPrChange w:id="33867" w:author="phuong vu" w:date="2018-11-30T22:36:00Z">
                    <w:rPr>
                      <w:lang w:val="es-ES"/>
                    </w:rPr>
                  </w:rPrChange>
                </w:rPr>
                <w:t>Thông báo: “email hoặc mật khẩu không đúng”</w:t>
              </w:r>
            </w:ins>
          </w:p>
        </w:tc>
        <w:tc>
          <w:tcPr>
            <w:tcW w:w="1985" w:type="dxa"/>
            <w:tcBorders>
              <w:top w:val="single" w:sz="4" w:space="0" w:color="auto"/>
              <w:left w:val="single" w:sz="4" w:space="0" w:color="auto"/>
              <w:bottom w:val="single" w:sz="4" w:space="0" w:color="auto"/>
              <w:right w:val="single" w:sz="4" w:space="0" w:color="auto"/>
            </w:tcBorders>
            <w:vAlign w:val="center"/>
          </w:tcPr>
          <w:p w14:paraId="33A85D5E" w14:textId="77777777" w:rsidR="000777D4" w:rsidRPr="00920004" w:rsidRDefault="000777D4" w:rsidP="00C960CE">
            <w:pPr>
              <w:rPr>
                <w:ins w:id="33868" w:author="phuong vu" w:date="2018-11-26T15:15:00Z"/>
                <w:lang w:val="es-ES"/>
                <w:rPrChange w:id="33869" w:author="phuong vu" w:date="2018-11-30T22:36:00Z">
                  <w:rPr>
                    <w:ins w:id="33870" w:author="phuong vu" w:date="2018-11-26T15:15:00Z"/>
                    <w:lang w:val="es-ES"/>
                  </w:rPr>
                </w:rPrChange>
              </w:rPr>
              <w:pPrChange w:id="33871" w:author="phuong vu" w:date="2018-11-30T22:09:00Z">
                <w:pPr>
                  <w:spacing w:line="276" w:lineRule="auto"/>
                  <w:jc w:val="left"/>
                </w:pPr>
              </w:pPrChange>
            </w:pPr>
            <w:ins w:id="33872" w:author="phuong vu" w:date="2018-11-26T15:15:00Z">
              <w:r w:rsidRPr="00920004">
                <w:rPr>
                  <w:lang w:val="es-ES"/>
                  <w:rPrChange w:id="33873" w:author="phuong vu" w:date="2018-11-30T22:36:00Z">
                    <w:rPr>
                      <w:lang w:val="es-ES"/>
                    </w:rPr>
                  </w:rPrChange>
                </w:rPr>
                <w:t>Thông báo: “email hoặc mật khẩu không đúng”</w:t>
              </w:r>
            </w:ins>
          </w:p>
        </w:tc>
        <w:tc>
          <w:tcPr>
            <w:tcW w:w="1701" w:type="dxa"/>
            <w:tcBorders>
              <w:top w:val="single" w:sz="4" w:space="0" w:color="auto"/>
              <w:left w:val="single" w:sz="4" w:space="0" w:color="auto"/>
              <w:bottom w:val="single" w:sz="4" w:space="0" w:color="auto"/>
              <w:right w:val="single" w:sz="4" w:space="0" w:color="auto"/>
            </w:tcBorders>
            <w:vAlign w:val="center"/>
          </w:tcPr>
          <w:p w14:paraId="5D12BFE1" w14:textId="77777777" w:rsidR="000777D4" w:rsidRPr="00920004" w:rsidRDefault="000777D4" w:rsidP="00C960CE">
            <w:pPr>
              <w:rPr>
                <w:ins w:id="33874" w:author="phuong vu" w:date="2018-11-26T15:15:00Z"/>
                <w:lang w:val="es-ES"/>
                <w:rPrChange w:id="33875" w:author="phuong vu" w:date="2018-11-30T22:36:00Z">
                  <w:rPr>
                    <w:ins w:id="33876" w:author="phuong vu" w:date="2018-11-26T15:15:00Z"/>
                    <w:lang w:val="es-ES"/>
                  </w:rPr>
                </w:rPrChange>
              </w:rPr>
              <w:pPrChange w:id="33877" w:author="phuong vu" w:date="2018-11-30T22:09:00Z">
                <w:pPr>
                  <w:spacing w:line="276" w:lineRule="auto"/>
                  <w:jc w:val="left"/>
                </w:pPr>
              </w:pPrChange>
            </w:pPr>
            <w:ins w:id="33878" w:author="phuong vu" w:date="2018-11-26T15:15:00Z">
              <w:r w:rsidRPr="00920004">
                <w:rPr>
                  <w:lang w:val="es-ES"/>
                  <w:rPrChange w:id="33879" w:author="phuong vu" w:date="2018-11-30T22:36:00Z">
                    <w:rPr>
                      <w:lang w:val="es-ES"/>
                    </w:rPr>
                  </w:rPrChange>
                </w:rPr>
                <w:t>Thành công</w:t>
              </w:r>
            </w:ins>
          </w:p>
        </w:tc>
      </w:tr>
      <w:tr w:rsidR="000777D4" w:rsidRPr="00920004" w14:paraId="773E28EF" w14:textId="77777777" w:rsidTr="000777D4">
        <w:trPr>
          <w:ins w:id="33880"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532BA275" w14:textId="77777777" w:rsidR="000777D4" w:rsidRPr="00920004" w:rsidRDefault="000777D4" w:rsidP="00BD0851">
            <w:pPr>
              <w:spacing w:before="240" w:line="0" w:lineRule="atLeast"/>
              <w:jc w:val="center"/>
              <w:rPr>
                <w:ins w:id="33881" w:author="phuong vu" w:date="2018-11-26T15:15:00Z"/>
                <w:bCs/>
                <w:lang w:val="es-ES"/>
                <w:rPrChange w:id="33882" w:author="phuong vu" w:date="2018-11-30T22:36:00Z">
                  <w:rPr>
                    <w:ins w:id="33883" w:author="phuong vu" w:date="2018-11-26T15:15:00Z"/>
                    <w:b/>
                    <w:bCs/>
                    <w:lang w:val="es-ES"/>
                  </w:rPr>
                </w:rPrChange>
              </w:rPr>
              <w:pPrChange w:id="33884" w:author="phuong vu" w:date="2018-11-30T14:16:00Z">
                <w:pPr>
                  <w:spacing w:line="276" w:lineRule="auto"/>
                  <w:jc w:val="center"/>
                </w:pPr>
              </w:pPrChange>
            </w:pPr>
            <w:ins w:id="33885" w:author="phuong vu" w:date="2018-11-26T15:15:00Z">
              <w:r w:rsidRPr="00920004">
                <w:rPr>
                  <w:bCs/>
                  <w:lang w:val="es-ES"/>
                  <w:rPrChange w:id="33886" w:author="phuong vu" w:date="2018-11-30T22:36:00Z">
                    <w:rPr>
                      <w:b/>
                      <w:bCs/>
                      <w:lang w:val="es-ES"/>
                    </w:rPr>
                  </w:rPrChange>
                </w:rPr>
                <w:t>2</w:t>
              </w:r>
            </w:ins>
          </w:p>
        </w:tc>
        <w:tc>
          <w:tcPr>
            <w:tcW w:w="2673" w:type="dxa"/>
            <w:tcBorders>
              <w:top w:val="single" w:sz="4" w:space="0" w:color="auto"/>
              <w:left w:val="single" w:sz="4" w:space="0" w:color="auto"/>
              <w:bottom w:val="single" w:sz="4" w:space="0" w:color="auto"/>
              <w:right w:val="single" w:sz="4" w:space="0" w:color="auto"/>
            </w:tcBorders>
            <w:vAlign w:val="center"/>
          </w:tcPr>
          <w:p w14:paraId="4C045332" w14:textId="77777777" w:rsidR="000777D4" w:rsidRPr="00920004" w:rsidRDefault="000777D4" w:rsidP="00C960CE">
            <w:pPr>
              <w:rPr>
                <w:ins w:id="33887" w:author="phuong vu" w:date="2018-11-26T15:15:00Z"/>
                <w:lang w:val="es-ES"/>
                <w:rPrChange w:id="33888" w:author="phuong vu" w:date="2018-11-30T22:36:00Z">
                  <w:rPr>
                    <w:ins w:id="33889" w:author="phuong vu" w:date="2018-11-26T15:15:00Z"/>
                    <w:lang w:val="es-ES"/>
                  </w:rPr>
                </w:rPrChange>
              </w:rPr>
              <w:pPrChange w:id="33890" w:author="phuong vu" w:date="2018-11-30T22:09:00Z">
                <w:pPr>
                  <w:spacing w:line="276" w:lineRule="auto"/>
                  <w:jc w:val="left"/>
                </w:pPr>
              </w:pPrChange>
            </w:pPr>
            <w:ins w:id="33891" w:author="phuong vu" w:date="2018-11-26T15:15:00Z">
              <w:r w:rsidRPr="00920004">
                <w:rPr>
                  <w:lang w:val="es-ES"/>
                  <w:rPrChange w:id="33892" w:author="phuong vu" w:date="2018-11-30T22:36:00Z">
                    <w:rPr>
                      <w:lang w:val="es-ES"/>
                    </w:rPr>
                  </w:rPrChange>
                </w:rPr>
                <w:t>email: “</w:t>
              </w:r>
              <w:r w:rsidRPr="00920004">
                <w:rPr>
                  <w:rPrChange w:id="33893" w:author="phuong vu" w:date="2018-11-30T22:36:00Z">
                    <w:rPr/>
                  </w:rPrChange>
                </w:rPr>
                <w:t>hua</w:t>
              </w:r>
              <w:r w:rsidRPr="00920004">
                <w:rPr>
                  <w:lang w:val="es-ES"/>
                  <w:rPrChange w:id="33894" w:author="phuong vu" w:date="2018-11-30T22:36:00Z">
                    <w:rPr>
                      <w:lang w:val="es-ES"/>
                    </w:rPr>
                  </w:rPrChange>
                </w:rPr>
                <w:t>n@gmail.com”</w:t>
              </w:r>
            </w:ins>
          </w:p>
          <w:p w14:paraId="5CF88632" w14:textId="77777777" w:rsidR="000777D4" w:rsidRPr="00920004" w:rsidRDefault="000777D4" w:rsidP="00C960CE">
            <w:pPr>
              <w:rPr>
                <w:ins w:id="33895" w:author="phuong vu" w:date="2018-11-26T15:15:00Z"/>
                <w:lang w:val="es-ES"/>
                <w:rPrChange w:id="33896" w:author="phuong vu" w:date="2018-11-30T22:36:00Z">
                  <w:rPr>
                    <w:ins w:id="33897" w:author="phuong vu" w:date="2018-11-26T15:15:00Z"/>
                    <w:lang w:val="es-ES"/>
                  </w:rPr>
                </w:rPrChange>
              </w:rPr>
              <w:pPrChange w:id="33898" w:author="phuong vu" w:date="2018-11-30T22:09:00Z">
                <w:pPr>
                  <w:spacing w:line="276" w:lineRule="auto"/>
                  <w:jc w:val="left"/>
                </w:pPr>
              </w:pPrChange>
            </w:pPr>
            <w:ins w:id="33899" w:author="phuong vu" w:date="2018-11-26T15:15:00Z">
              <w:r w:rsidRPr="00920004">
                <w:rPr>
                  <w:lang w:val="es-ES"/>
                  <w:rPrChange w:id="33900" w:author="phuong vu" w:date="2018-11-30T22:36:00Z">
                    <w:rPr>
                      <w:lang w:val="es-ES"/>
                    </w:rPr>
                  </w:rPrChange>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5410E9F" w14:textId="77777777" w:rsidR="000777D4" w:rsidRPr="00920004" w:rsidRDefault="000777D4" w:rsidP="00C960CE">
            <w:pPr>
              <w:rPr>
                <w:ins w:id="33901" w:author="phuong vu" w:date="2018-11-26T15:15:00Z"/>
                <w:lang w:val="es-ES"/>
                <w:rPrChange w:id="33902" w:author="phuong vu" w:date="2018-11-30T22:36:00Z">
                  <w:rPr>
                    <w:ins w:id="33903" w:author="phuong vu" w:date="2018-11-26T15:15:00Z"/>
                    <w:lang w:val="es-ES"/>
                  </w:rPr>
                </w:rPrChange>
              </w:rPr>
              <w:pPrChange w:id="33904" w:author="phuong vu" w:date="2018-11-30T22:09:00Z">
                <w:pPr>
                  <w:spacing w:line="276" w:lineRule="auto"/>
                  <w:jc w:val="left"/>
                </w:pPr>
              </w:pPrChange>
            </w:pPr>
            <w:ins w:id="33905" w:author="phuong vu" w:date="2018-11-26T15:15:00Z">
              <w:r w:rsidRPr="00920004">
                <w:rPr>
                  <w:lang w:val="es-ES"/>
                  <w:rPrChange w:id="33906" w:author="phuong vu" w:date="2018-11-30T22:36:00Z">
                    <w:rPr>
                      <w:lang w:val="es-ES"/>
                    </w:rPr>
                  </w:rPrChange>
                </w:rPr>
                <w:t>Thông báo “đăng nhập thành công”</w:t>
              </w:r>
            </w:ins>
          </w:p>
        </w:tc>
        <w:tc>
          <w:tcPr>
            <w:tcW w:w="1985" w:type="dxa"/>
            <w:tcBorders>
              <w:top w:val="single" w:sz="4" w:space="0" w:color="auto"/>
              <w:left w:val="single" w:sz="4" w:space="0" w:color="auto"/>
              <w:bottom w:val="single" w:sz="4" w:space="0" w:color="auto"/>
              <w:right w:val="single" w:sz="4" w:space="0" w:color="auto"/>
            </w:tcBorders>
            <w:vAlign w:val="center"/>
          </w:tcPr>
          <w:p w14:paraId="6BDAB729" w14:textId="77777777" w:rsidR="000777D4" w:rsidRPr="00920004" w:rsidRDefault="000777D4" w:rsidP="00C960CE">
            <w:pPr>
              <w:rPr>
                <w:ins w:id="33907" w:author="phuong vu" w:date="2018-11-26T15:15:00Z"/>
                <w:lang w:val="es-ES"/>
                <w:rPrChange w:id="33908" w:author="phuong vu" w:date="2018-11-30T22:36:00Z">
                  <w:rPr>
                    <w:ins w:id="33909" w:author="phuong vu" w:date="2018-11-26T15:15:00Z"/>
                    <w:lang w:val="es-ES"/>
                  </w:rPr>
                </w:rPrChange>
              </w:rPr>
              <w:pPrChange w:id="33910" w:author="phuong vu" w:date="2018-11-30T22:09:00Z">
                <w:pPr>
                  <w:spacing w:line="276" w:lineRule="auto"/>
                  <w:jc w:val="left"/>
                </w:pPr>
              </w:pPrChange>
            </w:pPr>
            <w:ins w:id="33911" w:author="phuong vu" w:date="2018-11-26T15:15:00Z">
              <w:r w:rsidRPr="00920004">
                <w:rPr>
                  <w:lang w:val="es-ES"/>
                  <w:rPrChange w:id="33912" w:author="phuong vu" w:date="2018-11-30T22:36:00Z">
                    <w:rPr>
                      <w:lang w:val="es-ES"/>
                    </w:rPr>
                  </w:rPrChange>
                </w:rPr>
                <w:t>Thông báo “đăng nhập thành công”</w:t>
              </w:r>
            </w:ins>
          </w:p>
        </w:tc>
        <w:tc>
          <w:tcPr>
            <w:tcW w:w="1701" w:type="dxa"/>
            <w:tcBorders>
              <w:top w:val="single" w:sz="4" w:space="0" w:color="auto"/>
              <w:left w:val="single" w:sz="4" w:space="0" w:color="auto"/>
              <w:bottom w:val="single" w:sz="4" w:space="0" w:color="auto"/>
              <w:right w:val="single" w:sz="4" w:space="0" w:color="auto"/>
            </w:tcBorders>
            <w:vAlign w:val="center"/>
          </w:tcPr>
          <w:p w14:paraId="40B19216" w14:textId="77777777" w:rsidR="000777D4" w:rsidRPr="00920004" w:rsidRDefault="000777D4" w:rsidP="00C960CE">
            <w:pPr>
              <w:rPr>
                <w:ins w:id="33913" w:author="phuong vu" w:date="2018-11-26T15:15:00Z"/>
                <w:lang w:val="es-ES"/>
                <w:rPrChange w:id="33914" w:author="phuong vu" w:date="2018-11-30T22:36:00Z">
                  <w:rPr>
                    <w:ins w:id="33915" w:author="phuong vu" w:date="2018-11-26T15:15:00Z"/>
                    <w:lang w:val="es-ES"/>
                  </w:rPr>
                </w:rPrChange>
              </w:rPr>
              <w:pPrChange w:id="33916" w:author="phuong vu" w:date="2018-11-30T22:09:00Z">
                <w:pPr>
                  <w:spacing w:line="276" w:lineRule="auto"/>
                  <w:jc w:val="left"/>
                </w:pPr>
              </w:pPrChange>
            </w:pPr>
            <w:ins w:id="33917" w:author="phuong vu" w:date="2018-11-26T15:15:00Z">
              <w:r w:rsidRPr="00920004">
                <w:rPr>
                  <w:lang w:val="es-ES"/>
                  <w:rPrChange w:id="33918" w:author="phuong vu" w:date="2018-11-30T22:36:00Z">
                    <w:rPr>
                      <w:lang w:val="es-ES"/>
                    </w:rPr>
                  </w:rPrChange>
                </w:rPr>
                <w:t>Thành công</w:t>
              </w:r>
            </w:ins>
          </w:p>
        </w:tc>
      </w:tr>
      <w:tr w:rsidR="000777D4" w:rsidRPr="00920004" w14:paraId="3F3B4472" w14:textId="77777777" w:rsidTr="000777D4">
        <w:trPr>
          <w:ins w:id="33919"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26B55BF3" w14:textId="77777777" w:rsidR="000777D4" w:rsidRPr="00920004" w:rsidRDefault="000777D4" w:rsidP="00BD0851">
            <w:pPr>
              <w:spacing w:before="240" w:line="0" w:lineRule="atLeast"/>
              <w:jc w:val="center"/>
              <w:rPr>
                <w:ins w:id="33920" w:author="phuong vu" w:date="2018-11-26T15:15:00Z"/>
                <w:bCs/>
                <w:lang w:val="es-ES"/>
                <w:rPrChange w:id="33921" w:author="phuong vu" w:date="2018-11-30T22:36:00Z">
                  <w:rPr>
                    <w:ins w:id="33922" w:author="phuong vu" w:date="2018-11-26T15:15:00Z"/>
                    <w:b/>
                    <w:bCs/>
                    <w:lang w:val="es-ES"/>
                  </w:rPr>
                </w:rPrChange>
              </w:rPr>
              <w:pPrChange w:id="33923" w:author="phuong vu" w:date="2018-11-30T14:16:00Z">
                <w:pPr>
                  <w:spacing w:line="276" w:lineRule="auto"/>
                  <w:jc w:val="center"/>
                </w:pPr>
              </w:pPrChange>
            </w:pPr>
            <w:ins w:id="33924" w:author="phuong vu" w:date="2018-11-26T15:15:00Z">
              <w:r w:rsidRPr="00920004">
                <w:rPr>
                  <w:bCs/>
                  <w:lang w:val="es-ES"/>
                  <w:rPrChange w:id="33925" w:author="phuong vu" w:date="2018-11-30T22:36:00Z">
                    <w:rPr>
                      <w:b/>
                      <w:bCs/>
                      <w:lang w:val="es-ES"/>
                    </w:rPr>
                  </w:rPrChange>
                </w:rPr>
                <w:t>3</w:t>
              </w:r>
            </w:ins>
          </w:p>
        </w:tc>
        <w:tc>
          <w:tcPr>
            <w:tcW w:w="2673" w:type="dxa"/>
            <w:tcBorders>
              <w:top w:val="single" w:sz="4" w:space="0" w:color="auto"/>
              <w:left w:val="single" w:sz="4" w:space="0" w:color="auto"/>
              <w:bottom w:val="single" w:sz="4" w:space="0" w:color="auto"/>
              <w:right w:val="single" w:sz="4" w:space="0" w:color="auto"/>
            </w:tcBorders>
            <w:vAlign w:val="center"/>
          </w:tcPr>
          <w:p w14:paraId="16954E53" w14:textId="329D583C" w:rsidR="000777D4" w:rsidRPr="00920004" w:rsidRDefault="000777D4" w:rsidP="00C960CE">
            <w:pPr>
              <w:rPr>
                <w:ins w:id="33926" w:author="phuong vu" w:date="2018-11-26T15:15:00Z"/>
                <w:lang w:val="es-ES"/>
                <w:rPrChange w:id="33927" w:author="phuong vu" w:date="2018-11-30T22:36:00Z">
                  <w:rPr>
                    <w:ins w:id="33928" w:author="phuong vu" w:date="2018-11-26T15:15:00Z"/>
                    <w:lang w:val="es-ES"/>
                  </w:rPr>
                </w:rPrChange>
              </w:rPr>
              <w:pPrChange w:id="33929" w:author="phuong vu" w:date="2018-11-30T22:09:00Z">
                <w:pPr>
                  <w:spacing w:line="276" w:lineRule="auto"/>
                  <w:jc w:val="left"/>
                </w:pPr>
              </w:pPrChange>
            </w:pPr>
            <w:ins w:id="33930" w:author="phuong vu" w:date="2018-11-26T15:15:00Z">
              <w:r w:rsidRPr="00920004">
                <w:rPr>
                  <w:lang w:val="es-ES"/>
                  <w:rPrChange w:id="33931" w:author="phuong vu" w:date="2018-11-30T22:36:00Z">
                    <w:rPr>
                      <w:lang w:val="es-ES"/>
                    </w:rPr>
                  </w:rPrChange>
                </w:rPr>
                <w:t>Nhấn vào nút đăng xuất góc phải trên màn hình</w:t>
              </w:r>
            </w:ins>
          </w:p>
        </w:tc>
        <w:tc>
          <w:tcPr>
            <w:tcW w:w="1859" w:type="dxa"/>
            <w:tcBorders>
              <w:top w:val="single" w:sz="4" w:space="0" w:color="auto"/>
              <w:left w:val="single" w:sz="4" w:space="0" w:color="auto"/>
              <w:bottom w:val="single" w:sz="4" w:space="0" w:color="auto"/>
              <w:right w:val="single" w:sz="4" w:space="0" w:color="auto"/>
            </w:tcBorders>
            <w:vAlign w:val="center"/>
          </w:tcPr>
          <w:p w14:paraId="78EA7FD8" w14:textId="6BEE6F13" w:rsidR="000777D4" w:rsidRPr="00920004" w:rsidRDefault="000777D4" w:rsidP="00C960CE">
            <w:pPr>
              <w:rPr>
                <w:ins w:id="33932" w:author="phuong vu" w:date="2018-11-26T15:15:00Z"/>
                <w:lang w:val="es-ES"/>
                <w:rPrChange w:id="33933" w:author="phuong vu" w:date="2018-11-30T22:36:00Z">
                  <w:rPr>
                    <w:ins w:id="33934" w:author="phuong vu" w:date="2018-11-26T15:15:00Z"/>
                    <w:lang w:val="es-ES"/>
                  </w:rPr>
                </w:rPrChange>
              </w:rPr>
              <w:pPrChange w:id="33935" w:author="phuong vu" w:date="2018-11-30T22:09:00Z">
                <w:pPr>
                  <w:spacing w:line="276" w:lineRule="auto"/>
                  <w:jc w:val="left"/>
                </w:pPr>
              </w:pPrChange>
            </w:pPr>
            <w:ins w:id="33936" w:author="phuong vu" w:date="2018-11-26T15:15:00Z">
              <w:r w:rsidRPr="00920004">
                <w:rPr>
                  <w:lang w:val="es-ES"/>
                  <w:rPrChange w:id="33937" w:author="phuong vu" w:date="2018-11-30T22:36:00Z">
                    <w:rPr>
                      <w:lang w:val="es-ES"/>
                    </w:rPr>
                  </w:rPrChange>
                </w:rPr>
                <w:t>Chuyển sang màn hình đăng nhập, xóa dữ liệu trong Local Storage</w:t>
              </w:r>
            </w:ins>
          </w:p>
        </w:tc>
        <w:tc>
          <w:tcPr>
            <w:tcW w:w="1985" w:type="dxa"/>
            <w:tcBorders>
              <w:top w:val="single" w:sz="4" w:space="0" w:color="auto"/>
              <w:left w:val="single" w:sz="4" w:space="0" w:color="auto"/>
              <w:bottom w:val="single" w:sz="4" w:space="0" w:color="auto"/>
              <w:right w:val="single" w:sz="4" w:space="0" w:color="auto"/>
            </w:tcBorders>
            <w:vAlign w:val="center"/>
          </w:tcPr>
          <w:p w14:paraId="57377C6D" w14:textId="58284964" w:rsidR="000777D4" w:rsidRPr="00920004" w:rsidRDefault="000777D4" w:rsidP="00C960CE">
            <w:pPr>
              <w:rPr>
                <w:ins w:id="33938" w:author="phuong vu" w:date="2018-11-26T15:15:00Z"/>
                <w:lang w:val="es-ES"/>
                <w:rPrChange w:id="33939" w:author="phuong vu" w:date="2018-11-30T22:36:00Z">
                  <w:rPr>
                    <w:ins w:id="33940" w:author="phuong vu" w:date="2018-11-26T15:15:00Z"/>
                    <w:lang w:val="es-ES"/>
                  </w:rPr>
                </w:rPrChange>
              </w:rPr>
              <w:pPrChange w:id="33941" w:author="phuong vu" w:date="2018-11-30T22:09:00Z">
                <w:pPr>
                  <w:spacing w:line="276" w:lineRule="auto"/>
                  <w:jc w:val="left"/>
                </w:pPr>
              </w:pPrChange>
            </w:pPr>
            <w:ins w:id="33942" w:author="phuong vu" w:date="2018-11-26T15:15:00Z">
              <w:r w:rsidRPr="00920004">
                <w:rPr>
                  <w:lang w:val="es-ES"/>
                  <w:rPrChange w:id="33943" w:author="phuong vu" w:date="2018-11-30T22:36:00Z">
                    <w:rPr>
                      <w:lang w:val="es-ES"/>
                    </w:rPr>
                  </w:rPrChange>
                </w:rPr>
                <w:t>Chuyển sang màn hình đăng nhập, xóa dữ liệu trong Local Storage</w:t>
              </w:r>
            </w:ins>
          </w:p>
        </w:tc>
        <w:tc>
          <w:tcPr>
            <w:tcW w:w="1701" w:type="dxa"/>
            <w:tcBorders>
              <w:top w:val="single" w:sz="4" w:space="0" w:color="auto"/>
              <w:left w:val="single" w:sz="4" w:space="0" w:color="auto"/>
              <w:bottom w:val="single" w:sz="4" w:space="0" w:color="auto"/>
              <w:right w:val="single" w:sz="4" w:space="0" w:color="auto"/>
            </w:tcBorders>
            <w:vAlign w:val="center"/>
          </w:tcPr>
          <w:p w14:paraId="06AD3E4A" w14:textId="77777777" w:rsidR="000777D4" w:rsidRPr="00920004" w:rsidRDefault="000777D4" w:rsidP="00C960CE">
            <w:pPr>
              <w:rPr>
                <w:ins w:id="33944" w:author="phuong vu" w:date="2018-11-26T15:15:00Z"/>
                <w:lang w:val="es-ES"/>
                <w:rPrChange w:id="33945" w:author="phuong vu" w:date="2018-11-30T22:36:00Z">
                  <w:rPr>
                    <w:ins w:id="33946" w:author="phuong vu" w:date="2018-11-26T15:15:00Z"/>
                    <w:lang w:val="es-ES"/>
                  </w:rPr>
                </w:rPrChange>
              </w:rPr>
              <w:pPrChange w:id="33947" w:author="phuong vu" w:date="2018-11-30T22:09:00Z">
                <w:pPr>
                  <w:spacing w:line="276" w:lineRule="auto"/>
                  <w:jc w:val="left"/>
                </w:pPr>
              </w:pPrChange>
            </w:pPr>
            <w:ins w:id="33948" w:author="phuong vu" w:date="2018-11-26T15:15:00Z">
              <w:r w:rsidRPr="00920004">
                <w:rPr>
                  <w:lang w:val="es-ES"/>
                  <w:rPrChange w:id="33949" w:author="phuong vu" w:date="2018-11-30T22:36:00Z">
                    <w:rPr>
                      <w:lang w:val="es-ES"/>
                    </w:rPr>
                  </w:rPrChange>
                </w:rPr>
                <w:t>Thành công</w:t>
              </w:r>
            </w:ins>
          </w:p>
        </w:tc>
      </w:tr>
    </w:tbl>
    <w:p w14:paraId="7BF573C0" w14:textId="2B2013DC" w:rsidR="00343A9F" w:rsidRPr="00920004" w:rsidRDefault="00343A9F" w:rsidP="00A17FA5">
      <w:pPr>
        <w:pStyle w:val="Caption"/>
        <w:rPr>
          <w:ins w:id="33950" w:author="phuong vu" w:date="2018-11-26T15:16:00Z"/>
          <w:lang w:val="en-US"/>
          <w:rPrChange w:id="33951" w:author="phuong vu" w:date="2018-11-30T22:36:00Z">
            <w:rPr>
              <w:ins w:id="33952" w:author="phuong vu" w:date="2018-11-26T15:16:00Z"/>
            </w:rPr>
          </w:rPrChange>
        </w:rPr>
        <w:pPrChange w:id="33953" w:author="phuong vu" w:date="2018-11-30T22:42:00Z">
          <w:pPr>
            <w:spacing w:line="276" w:lineRule="auto"/>
          </w:pPr>
        </w:pPrChange>
      </w:pPr>
      <w:bookmarkStart w:id="33954" w:name="_Toc531381651"/>
      <w:ins w:id="33955" w:author="phuong vu" w:date="2018-11-26T15:16:00Z">
        <w:r w:rsidRPr="00920004">
          <w:rPr>
            <w:rPrChange w:id="33956" w:author="phuong vu" w:date="2018-11-30T22:36:00Z">
              <w:rPr/>
            </w:rPrChange>
          </w:rPr>
          <w:t xml:space="preserve">Bảng </w:t>
        </w:r>
      </w:ins>
      <w:ins w:id="33957" w:author="phuong vu" w:date="2018-11-30T14:54:00Z">
        <w:r w:rsidR="00D632EE" w:rsidRPr="00920004">
          <w:rPr>
            <w:rPrChange w:id="33958" w:author="phuong vu" w:date="2018-11-30T22:36:00Z">
              <w:rPr/>
            </w:rPrChange>
          </w:rPr>
          <w:fldChar w:fldCharType="begin"/>
        </w:r>
        <w:r w:rsidR="00D632EE" w:rsidRPr="00920004">
          <w:rPr>
            <w:rPrChange w:id="33959" w:author="phuong vu" w:date="2018-11-30T22:36:00Z">
              <w:rPr/>
            </w:rPrChange>
          </w:rPr>
          <w:instrText xml:space="preserve"> STYLEREF 1 \s </w:instrText>
        </w:r>
      </w:ins>
      <w:r w:rsidR="00D632EE" w:rsidRPr="00920004">
        <w:rPr>
          <w:rPrChange w:id="33960" w:author="phuong vu" w:date="2018-11-30T22:36:00Z">
            <w:rPr/>
          </w:rPrChange>
        </w:rPr>
        <w:fldChar w:fldCharType="separate"/>
      </w:r>
      <w:r w:rsidR="00B5490C">
        <w:rPr>
          <w:noProof/>
        </w:rPr>
        <w:t>4</w:t>
      </w:r>
      <w:ins w:id="33961" w:author="phuong vu" w:date="2018-11-30T14:54:00Z">
        <w:r w:rsidR="00D632EE" w:rsidRPr="00920004">
          <w:rPr>
            <w:rPrChange w:id="33962" w:author="phuong vu" w:date="2018-11-30T22:36:00Z">
              <w:rPr/>
            </w:rPrChange>
          </w:rPr>
          <w:fldChar w:fldCharType="end"/>
        </w:r>
        <w:r w:rsidR="00D632EE" w:rsidRPr="00920004">
          <w:rPr>
            <w:rPrChange w:id="33963" w:author="phuong vu" w:date="2018-11-30T22:36:00Z">
              <w:rPr/>
            </w:rPrChange>
          </w:rPr>
          <w:t>.</w:t>
        </w:r>
        <w:r w:rsidR="00D632EE" w:rsidRPr="00920004">
          <w:rPr>
            <w:rPrChange w:id="33964" w:author="phuong vu" w:date="2018-11-30T22:36:00Z">
              <w:rPr/>
            </w:rPrChange>
          </w:rPr>
          <w:fldChar w:fldCharType="begin"/>
        </w:r>
        <w:r w:rsidR="00D632EE" w:rsidRPr="00920004">
          <w:rPr>
            <w:rPrChange w:id="33965" w:author="phuong vu" w:date="2018-11-30T22:36:00Z">
              <w:rPr/>
            </w:rPrChange>
          </w:rPr>
          <w:instrText xml:space="preserve"> SEQ Bảng \* ARABIC \s 1 </w:instrText>
        </w:r>
      </w:ins>
      <w:r w:rsidR="00D632EE" w:rsidRPr="00920004">
        <w:rPr>
          <w:rPrChange w:id="33966" w:author="phuong vu" w:date="2018-11-30T22:36:00Z">
            <w:rPr/>
          </w:rPrChange>
        </w:rPr>
        <w:fldChar w:fldCharType="separate"/>
      </w:r>
      <w:ins w:id="33967" w:author="phuong vu" w:date="2018-11-30T22:44:00Z">
        <w:r w:rsidR="00B5490C">
          <w:rPr>
            <w:noProof/>
          </w:rPr>
          <w:t>14</w:t>
        </w:r>
      </w:ins>
      <w:ins w:id="33968" w:author="phuong vu" w:date="2018-11-30T14:54:00Z">
        <w:r w:rsidR="00D632EE" w:rsidRPr="00920004">
          <w:rPr>
            <w:rPrChange w:id="33969" w:author="phuong vu" w:date="2018-11-30T22:36:00Z">
              <w:rPr/>
            </w:rPrChange>
          </w:rPr>
          <w:fldChar w:fldCharType="end"/>
        </w:r>
      </w:ins>
      <w:ins w:id="33970" w:author="phuong vu" w:date="2018-11-26T15:16:00Z">
        <w:r w:rsidRPr="00920004">
          <w:rPr>
            <w:lang w:val="en-US"/>
            <w:rPrChange w:id="33971" w:author="phuong vu" w:date="2018-11-30T22:36:00Z">
              <w:rPr>
                <w:lang w:val="en-US"/>
              </w:rPr>
            </w:rPrChange>
          </w:rPr>
          <w:t xml:space="preserve"> Kiểm thử chức năng đăng nhập, đăng xuất</w:t>
        </w:r>
        <w:bookmarkEnd w:id="33954"/>
      </w:ins>
    </w:p>
    <w:p w14:paraId="234BE87E" w14:textId="39E20788" w:rsidR="0077093A" w:rsidRPr="00920004" w:rsidRDefault="00343A9F" w:rsidP="00BD0851">
      <w:pPr>
        <w:spacing w:before="240" w:line="0" w:lineRule="atLeast"/>
        <w:jc w:val="left"/>
        <w:rPr>
          <w:ins w:id="33972" w:author="phuong vu" w:date="2018-11-23T10:03:00Z"/>
          <w:rPrChange w:id="33973" w:author="phuong vu" w:date="2018-11-30T22:36:00Z">
            <w:rPr>
              <w:ins w:id="33974" w:author="phuong vu" w:date="2018-11-23T10:03:00Z"/>
            </w:rPr>
          </w:rPrChange>
        </w:rPr>
        <w:pPrChange w:id="33975" w:author="phuong vu" w:date="2018-11-30T14:16:00Z">
          <w:pPr>
            <w:pStyle w:val="Heading3"/>
          </w:pPr>
        </w:pPrChange>
      </w:pPr>
      <w:ins w:id="33976" w:author="phuong vu" w:date="2018-11-26T15:16:00Z">
        <w:r w:rsidRPr="00920004">
          <w:rPr>
            <w:rPrChange w:id="33977" w:author="phuong vu" w:date="2018-11-30T22:36:00Z">
              <w:rPr/>
            </w:rPrChange>
          </w:rPr>
          <w:br w:type="page"/>
        </w:r>
      </w:ins>
    </w:p>
    <w:p w14:paraId="6776F833" w14:textId="43B22CAA" w:rsidR="00287281" w:rsidRPr="00920004" w:rsidDel="00287281" w:rsidRDefault="00287281" w:rsidP="00BD0851">
      <w:pPr>
        <w:spacing w:before="240" w:line="0" w:lineRule="atLeast"/>
        <w:rPr>
          <w:del w:id="33978" w:author="phuong vu" w:date="2018-11-23T10:04:00Z"/>
          <w:lang w:val="en-US"/>
          <w:rPrChange w:id="33979" w:author="phuong vu" w:date="2018-11-30T22:36:00Z">
            <w:rPr>
              <w:del w:id="33980" w:author="phuong vu" w:date="2018-11-23T10:04:00Z"/>
            </w:rPr>
          </w:rPrChange>
        </w:rPr>
        <w:pPrChange w:id="33981" w:author="phuong vu" w:date="2018-11-30T14:16:00Z">
          <w:pPr>
            <w:jc w:val="left"/>
          </w:pPr>
        </w:pPrChange>
      </w:pPr>
      <w:bookmarkStart w:id="33982" w:name="_Toc531009967"/>
      <w:bookmarkStart w:id="33983" w:name="_Toc531102542"/>
      <w:bookmarkStart w:id="33984" w:name="_Toc531103490"/>
      <w:bookmarkEnd w:id="33982"/>
      <w:bookmarkEnd w:id="33983"/>
      <w:bookmarkEnd w:id="33984"/>
    </w:p>
    <w:p w14:paraId="6494A66F" w14:textId="5F953EE2" w:rsidR="00C557CE" w:rsidRPr="00920004" w:rsidRDefault="006871B5" w:rsidP="00BD0851">
      <w:pPr>
        <w:pStyle w:val="Style1"/>
        <w:spacing w:before="240" w:line="0" w:lineRule="atLeast"/>
        <w:rPr>
          <w:rPrChange w:id="33985" w:author="phuong vu" w:date="2018-11-30T22:36:00Z">
            <w:rPr/>
          </w:rPrChange>
        </w:rPr>
        <w:pPrChange w:id="33986" w:author="phuong vu" w:date="2018-11-30T14:16:00Z">
          <w:pPr>
            <w:pStyle w:val="Heading1"/>
            <w:numPr>
              <w:numId w:val="0"/>
            </w:numPr>
            <w:ind w:left="0" w:firstLine="0"/>
          </w:pPr>
        </w:pPrChange>
      </w:pPr>
      <w:bookmarkStart w:id="33987" w:name="_Toc484566666"/>
      <w:bookmarkStart w:id="33988" w:name="_Toc531381554"/>
      <w:ins w:id="33989" w:author="phuong vu" w:date="2018-11-30T14:08:00Z">
        <w:r w:rsidRPr="00920004">
          <w:rPr>
            <w:rPrChange w:id="33990" w:author="phuong vu" w:date="2018-11-30T22:36:00Z">
              <w:rPr/>
            </w:rPrChange>
          </w:rPr>
          <w:t xml:space="preserve">PHẦN </w:t>
        </w:r>
      </w:ins>
      <w:r w:rsidR="00C557CE" w:rsidRPr="00920004">
        <w:rPr>
          <w:rPrChange w:id="33991" w:author="phuong vu" w:date="2018-11-30T22:36:00Z">
            <w:rPr/>
          </w:rPrChange>
        </w:rPr>
        <w:t xml:space="preserve">KẾT </w:t>
      </w:r>
      <w:del w:id="33992" w:author="phuong vu" w:date="2018-11-22T15:00:00Z">
        <w:r w:rsidR="00C557CE" w:rsidRPr="00920004" w:rsidDel="00463867">
          <w:rPr>
            <w:rPrChange w:id="33993" w:author="phuong vu" w:date="2018-11-30T22:36:00Z">
              <w:rPr/>
            </w:rPrChange>
          </w:rPr>
          <w:delText>QUẢ, THẢO LUẬN VÀ HƯỚNG PHÁT TRIỂN</w:delText>
        </w:r>
      </w:del>
      <w:ins w:id="33994" w:author="phuong vu" w:date="2018-11-22T15:00:00Z">
        <w:r w:rsidR="00463867" w:rsidRPr="00920004">
          <w:rPr>
            <w:rPrChange w:id="33995" w:author="phuong vu" w:date="2018-11-30T22:36:00Z">
              <w:rPr/>
            </w:rPrChange>
          </w:rPr>
          <w:t>LUẬN</w:t>
        </w:r>
      </w:ins>
      <w:bookmarkEnd w:id="33988"/>
    </w:p>
    <w:bookmarkEnd w:id="33987"/>
    <w:p w14:paraId="13905E6D" w14:textId="25685512" w:rsidR="00EB1083" w:rsidRPr="00920004" w:rsidRDefault="00EB1083" w:rsidP="00727C9A">
      <w:pPr>
        <w:pStyle w:val="Heading2"/>
        <w:numPr>
          <w:ilvl w:val="1"/>
          <w:numId w:val="76"/>
        </w:numPr>
        <w:rPr>
          <w:ins w:id="33996" w:author="phuong vu" w:date="2018-11-23T10:04:00Z"/>
          <w:rPrChange w:id="33997" w:author="phuong vu" w:date="2018-11-30T22:36:00Z">
            <w:rPr>
              <w:ins w:id="33998" w:author="phuong vu" w:date="2018-11-23T10:04:00Z"/>
              <w:lang w:val="en-US"/>
            </w:rPr>
          </w:rPrChange>
        </w:rPr>
        <w:pPrChange w:id="33999" w:author="phuong vu" w:date="2018-11-30T22:00:00Z">
          <w:pPr>
            <w:pStyle w:val="Heading2"/>
          </w:pPr>
        </w:pPrChange>
      </w:pPr>
      <w:del w:id="34000" w:author="phuong vu" w:date="2018-11-22T15:00:00Z">
        <w:r w:rsidRPr="00920004" w:rsidDel="00775F06">
          <w:rPr>
            <w:rPrChange w:id="34001" w:author="phuong vu" w:date="2018-11-30T22:36:00Z">
              <w:rPr/>
            </w:rPrChange>
          </w:rPr>
          <w:delText>Đạt được</w:delText>
        </w:r>
      </w:del>
      <w:bookmarkStart w:id="34002" w:name="_Toc531381555"/>
      <w:ins w:id="34003" w:author="phuong vu" w:date="2018-11-22T15:00:00Z">
        <w:r w:rsidR="00775F06" w:rsidRPr="00920004">
          <w:rPr>
            <w:rPrChange w:id="34004" w:author="phuong vu" w:date="2018-11-30T22:36:00Z">
              <w:rPr>
                <w:lang w:val="en-US"/>
              </w:rPr>
            </w:rPrChange>
          </w:rPr>
          <w:t>Kết quả đạt được</w:t>
        </w:r>
      </w:ins>
      <w:bookmarkEnd w:id="34002"/>
    </w:p>
    <w:p w14:paraId="2E9448D1" w14:textId="31FFE0F7" w:rsidR="00287281" w:rsidRPr="00920004" w:rsidRDefault="0077093A" w:rsidP="00D72BF9">
      <w:pPr>
        <w:pStyle w:val="Heading3"/>
        <w:rPr>
          <w:ins w:id="34005" w:author="phuong vu" w:date="2018-11-23T10:15:00Z"/>
          <w:rPrChange w:id="34006" w:author="phuong vu" w:date="2018-11-30T22:36:00Z">
            <w:rPr>
              <w:ins w:id="34007" w:author="phuong vu" w:date="2018-11-23T10:15:00Z"/>
            </w:rPr>
          </w:rPrChange>
        </w:rPr>
        <w:pPrChange w:id="34008" w:author="phuong vu" w:date="2018-11-30T22:22:00Z">
          <w:pPr/>
        </w:pPrChange>
      </w:pPr>
      <w:bookmarkStart w:id="34009" w:name="_Toc531381556"/>
      <w:ins w:id="34010" w:author="phuong vu" w:date="2018-11-23T10:15:00Z">
        <w:r w:rsidRPr="00920004">
          <w:rPr>
            <w:rPrChange w:id="34011" w:author="phuong vu" w:date="2018-11-30T22:36:00Z">
              <w:rPr>
                <w:b/>
              </w:rPr>
            </w:rPrChange>
          </w:rPr>
          <w:t>Về lí thuyết</w:t>
        </w:r>
        <w:bookmarkEnd w:id="34009"/>
      </w:ins>
    </w:p>
    <w:p w14:paraId="13A572C0" w14:textId="10236274" w:rsidR="0077093A" w:rsidRPr="00920004" w:rsidRDefault="0077093A" w:rsidP="00727C9A">
      <w:pPr>
        <w:rPr>
          <w:ins w:id="34012" w:author="phuong vu" w:date="2018-11-23T10:17:00Z"/>
          <w:lang w:val="en-US"/>
          <w:rPrChange w:id="34013" w:author="phuong vu" w:date="2018-11-30T22:36:00Z">
            <w:rPr>
              <w:ins w:id="34014" w:author="phuong vu" w:date="2018-11-23T10:17:00Z"/>
              <w:lang w:val="en-US"/>
            </w:rPr>
          </w:rPrChange>
        </w:rPr>
        <w:pPrChange w:id="34015" w:author="phuong vu" w:date="2018-11-30T22:02:00Z">
          <w:pPr/>
        </w:pPrChange>
      </w:pPr>
      <w:ins w:id="34016" w:author="phuong vu" w:date="2018-11-23T10:15:00Z">
        <w:r w:rsidRPr="00920004">
          <w:rPr>
            <w:lang w:val="en-US"/>
            <w:rPrChange w:id="34017" w:author="phuong vu" w:date="2018-11-30T22:36:00Z">
              <w:rPr>
                <w:lang w:val="en-US"/>
              </w:rPr>
            </w:rPrChange>
          </w:rPr>
          <w:tab/>
        </w:r>
      </w:ins>
      <w:ins w:id="34018" w:author="phuong vu" w:date="2018-11-23T10:16:00Z">
        <w:r w:rsidRPr="00920004">
          <w:rPr>
            <w:lang w:val="en-US"/>
            <w:rPrChange w:id="34019" w:author="phuong vu" w:date="2018-11-30T22:36:00Z">
              <w:rPr>
                <w:lang w:val="en-US"/>
              </w:rPr>
            </w:rPrChange>
          </w:rPr>
          <w:t>Bổ sung các kiến thức về phân tích, thiết kế phần mềm. Nhận biết được những vấn đề cần giải quyết khi có bài toán đặt ra</w:t>
        </w:r>
      </w:ins>
      <w:ins w:id="34020" w:author="phuong vu" w:date="2018-11-23T10:17:00Z">
        <w:r w:rsidRPr="00920004">
          <w:rPr>
            <w:lang w:val="en-US"/>
            <w:rPrChange w:id="34021" w:author="phuong vu" w:date="2018-11-30T22:36:00Z">
              <w:rPr>
                <w:lang w:val="en-US"/>
              </w:rPr>
            </w:rPrChange>
          </w:rPr>
          <w:t xml:space="preserve"> và nhắm được vấn đề trọng tâm của cả bài toán.</w:t>
        </w:r>
      </w:ins>
    </w:p>
    <w:p w14:paraId="664D4E42" w14:textId="10D32AF3" w:rsidR="0077093A" w:rsidRPr="00920004" w:rsidRDefault="0077093A" w:rsidP="00727C9A">
      <w:pPr>
        <w:rPr>
          <w:ins w:id="34022" w:author="phuong vu" w:date="2018-11-23T10:18:00Z"/>
          <w:lang w:val="en-US"/>
          <w:rPrChange w:id="34023" w:author="phuong vu" w:date="2018-11-30T22:36:00Z">
            <w:rPr>
              <w:ins w:id="34024" w:author="phuong vu" w:date="2018-11-23T10:18:00Z"/>
              <w:lang w:val="en-US"/>
            </w:rPr>
          </w:rPrChange>
        </w:rPr>
        <w:pPrChange w:id="34025" w:author="phuong vu" w:date="2018-11-30T22:02:00Z">
          <w:pPr/>
        </w:pPrChange>
      </w:pPr>
      <w:ins w:id="34026" w:author="phuong vu" w:date="2018-11-23T10:17:00Z">
        <w:r w:rsidRPr="00920004">
          <w:rPr>
            <w:lang w:val="en-US"/>
            <w:rPrChange w:id="34027" w:author="phuong vu" w:date="2018-11-30T22:36:00Z">
              <w:rPr>
                <w:lang w:val="en-US"/>
              </w:rPr>
            </w:rPrChange>
          </w:rPr>
          <w:tab/>
          <w:t>Củng cố các kiến th</w:t>
        </w:r>
      </w:ins>
      <w:ins w:id="34028" w:author="phuong vu" w:date="2018-11-23T10:18:00Z">
        <w:r w:rsidRPr="00920004">
          <w:rPr>
            <w:lang w:val="en-US"/>
            <w:rPrChange w:id="34029" w:author="phuong vu" w:date="2018-11-30T22:36:00Z">
              <w:rPr>
                <w:lang w:val="en-US"/>
              </w:rPr>
            </w:rPrChange>
          </w:rPr>
          <w:t xml:space="preserve">ức về lập trình ứng dụng </w:t>
        </w:r>
      </w:ins>
      <w:ins w:id="34030" w:author="phuong vu" w:date="2018-11-23T10:26:00Z">
        <w:r w:rsidR="001E6F11" w:rsidRPr="00920004">
          <w:rPr>
            <w:lang w:val="en-US"/>
            <w:rPrChange w:id="34031" w:author="phuong vu" w:date="2018-11-30T22:36:00Z">
              <w:rPr>
                <w:lang w:val="en-US"/>
              </w:rPr>
            </w:rPrChange>
          </w:rPr>
          <w:t>di động</w:t>
        </w:r>
      </w:ins>
      <w:ins w:id="34032" w:author="phuong vu" w:date="2018-11-23T10:18:00Z">
        <w:r w:rsidRPr="00920004">
          <w:rPr>
            <w:lang w:val="en-US"/>
            <w:rPrChange w:id="34033" w:author="phuong vu" w:date="2018-11-30T22:36:00Z">
              <w:rPr>
                <w:lang w:val="en-US"/>
              </w:rPr>
            </w:rPrChange>
          </w:rPr>
          <w:t>, lập trình web cũng như sử dụng cơ sở dữ liệu.</w:t>
        </w:r>
      </w:ins>
    </w:p>
    <w:p w14:paraId="7A3EF874" w14:textId="5F4C6532" w:rsidR="0077093A" w:rsidRPr="00920004" w:rsidRDefault="0077093A" w:rsidP="00727C9A">
      <w:pPr>
        <w:rPr>
          <w:ins w:id="34034" w:author="phuong vu" w:date="2018-11-23T10:19:00Z"/>
          <w:lang w:val="en-US"/>
          <w:rPrChange w:id="34035" w:author="phuong vu" w:date="2018-11-30T22:36:00Z">
            <w:rPr>
              <w:ins w:id="34036" w:author="phuong vu" w:date="2018-11-23T10:19:00Z"/>
              <w:lang w:val="en-US"/>
            </w:rPr>
          </w:rPrChange>
        </w:rPr>
        <w:pPrChange w:id="34037" w:author="phuong vu" w:date="2018-11-30T22:02:00Z">
          <w:pPr/>
        </w:pPrChange>
      </w:pPr>
      <w:ins w:id="34038" w:author="phuong vu" w:date="2018-11-23T10:18:00Z">
        <w:r w:rsidRPr="00920004">
          <w:rPr>
            <w:lang w:val="en-US"/>
            <w:rPrChange w:id="34039" w:author="phuong vu" w:date="2018-11-30T22:36:00Z">
              <w:rPr>
                <w:lang w:val="en-US"/>
              </w:rPr>
            </w:rPrChange>
          </w:rPr>
          <w:tab/>
          <w:t>Bổ sung các kiến thức mới về xây d</w:t>
        </w:r>
      </w:ins>
      <w:ins w:id="34040" w:author="phuong vu" w:date="2018-11-23T10:19:00Z">
        <w:r w:rsidRPr="00920004">
          <w:rPr>
            <w:lang w:val="en-US"/>
            <w:rPrChange w:id="34041" w:author="phuong vu" w:date="2018-11-30T22:36:00Z">
              <w:rPr>
                <w:lang w:val="en-US"/>
              </w:rPr>
            </w:rPrChange>
          </w:rPr>
          <w:t>ựng API một endpoint</w:t>
        </w:r>
        <w:r w:rsidR="001E6F11" w:rsidRPr="00920004">
          <w:rPr>
            <w:lang w:val="en-US"/>
            <w:rPrChange w:id="34042" w:author="phuong vu" w:date="2018-11-30T22:36:00Z">
              <w:rPr>
                <w:lang w:val="en-US"/>
              </w:rPr>
            </w:rPrChange>
          </w:rPr>
          <w:t>, xây dựng website bằng ReactJS.</w:t>
        </w:r>
      </w:ins>
    </w:p>
    <w:p w14:paraId="40652FFF" w14:textId="0CF84206" w:rsidR="001E6F11" w:rsidRDefault="001E6F11" w:rsidP="00D72BF9">
      <w:pPr>
        <w:pStyle w:val="Heading3"/>
        <w:rPr>
          <w:ins w:id="34043" w:author="phuong vu" w:date="2018-11-30T23:34:00Z"/>
        </w:rPr>
      </w:pPr>
      <w:bookmarkStart w:id="34044" w:name="_Toc531381557"/>
      <w:ins w:id="34045" w:author="phuong vu" w:date="2018-11-23T10:19:00Z">
        <w:r w:rsidRPr="00920004">
          <w:rPr>
            <w:rPrChange w:id="34046" w:author="phuong vu" w:date="2018-11-30T22:36:00Z">
              <w:rPr/>
            </w:rPrChange>
          </w:rPr>
          <w:t xml:space="preserve">Về </w:t>
        </w:r>
      </w:ins>
      <w:ins w:id="34047" w:author="phuong vu" w:date="2018-11-23T10:20:00Z">
        <w:r w:rsidRPr="00920004">
          <w:rPr>
            <w:rPrChange w:id="34048" w:author="phuong vu" w:date="2018-11-30T22:36:00Z">
              <w:rPr/>
            </w:rPrChange>
          </w:rPr>
          <w:t>chức năng</w:t>
        </w:r>
      </w:ins>
      <w:bookmarkEnd w:id="34044"/>
    </w:p>
    <w:p w14:paraId="2B098B44" w14:textId="1869D7BA" w:rsidR="00D252BC" w:rsidRPr="00D252BC" w:rsidRDefault="00D252BC" w:rsidP="00D252BC">
      <w:pPr>
        <w:ind w:left="720"/>
        <w:rPr>
          <w:ins w:id="34049" w:author="phuong vu" w:date="2018-11-23T10:19:00Z"/>
          <w:lang w:val="en-US"/>
          <w:rPrChange w:id="34050" w:author="phuong vu" w:date="2018-11-30T23:34:00Z">
            <w:rPr>
              <w:ins w:id="34051" w:author="phuong vu" w:date="2018-11-23T10:19:00Z"/>
            </w:rPr>
          </w:rPrChange>
        </w:rPr>
        <w:pPrChange w:id="34052" w:author="phuong vu" w:date="2018-11-30T23:34:00Z">
          <w:pPr/>
        </w:pPrChange>
      </w:pPr>
    </w:p>
    <w:p w14:paraId="4D841827" w14:textId="502A9739" w:rsidR="001E6F11" w:rsidRPr="00920004" w:rsidDel="00D252BC" w:rsidRDefault="001E6F11" w:rsidP="00727C9A">
      <w:pPr>
        <w:ind w:left="720"/>
        <w:rPr>
          <w:del w:id="34053" w:author="phuong vu" w:date="2018-11-30T23:34:00Z"/>
          <w:lang w:val="en-US"/>
          <w:rPrChange w:id="34054" w:author="phuong vu" w:date="2018-11-30T22:36:00Z">
            <w:rPr>
              <w:del w:id="34055" w:author="phuong vu" w:date="2018-11-30T23:34:00Z"/>
            </w:rPr>
          </w:rPrChange>
        </w:rPr>
        <w:pPrChange w:id="34056" w:author="phuong vu" w:date="2018-11-30T22:02:00Z">
          <w:pPr>
            <w:spacing w:line="360" w:lineRule="auto"/>
          </w:pPr>
        </w:pPrChange>
      </w:pPr>
    </w:p>
    <w:p w14:paraId="0E42E262" w14:textId="226A2280" w:rsidR="00EB1083" w:rsidRPr="00920004" w:rsidRDefault="00EB1083" w:rsidP="00BD0851">
      <w:pPr>
        <w:pStyle w:val="Heading2"/>
        <w:spacing w:before="240" w:line="0" w:lineRule="atLeast"/>
        <w:rPr>
          <w:ins w:id="34057" w:author="phuong vu" w:date="2018-11-23T10:36:00Z"/>
          <w:rFonts w:cstheme="majorHAnsi"/>
          <w:rPrChange w:id="34058" w:author="phuong vu" w:date="2018-11-30T22:36:00Z">
            <w:rPr>
              <w:ins w:id="34059" w:author="phuong vu" w:date="2018-11-23T10:36:00Z"/>
            </w:rPr>
          </w:rPrChange>
        </w:rPr>
        <w:pPrChange w:id="34060" w:author="phuong vu" w:date="2018-11-30T14:16:00Z">
          <w:pPr>
            <w:pStyle w:val="Heading2"/>
          </w:pPr>
        </w:pPrChange>
      </w:pPr>
      <w:bookmarkStart w:id="34061" w:name="_Toc531381558"/>
      <w:r w:rsidRPr="00920004">
        <w:rPr>
          <w:rFonts w:cstheme="majorHAnsi"/>
          <w:rPrChange w:id="34062" w:author="phuong vu" w:date="2018-11-30T22:36:00Z">
            <w:rPr>
              <w:rFonts w:cstheme="majorHAnsi"/>
            </w:rPr>
          </w:rPrChange>
        </w:rPr>
        <w:t>H</w:t>
      </w:r>
      <w:r w:rsidRPr="00920004">
        <w:rPr>
          <w:rFonts w:cstheme="majorHAnsi"/>
          <w:rPrChange w:id="34063" w:author="phuong vu" w:date="2018-11-30T22:36:00Z">
            <w:rPr/>
          </w:rPrChange>
        </w:rPr>
        <w:t>ạn chế</w:t>
      </w:r>
      <w:bookmarkEnd w:id="34061"/>
    </w:p>
    <w:p w14:paraId="6EAD44B5" w14:textId="323EFAD5" w:rsidR="00E47CDB" w:rsidRPr="00920004" w:rsidDel="00D252BC" w:rsidRDefault="00E47CDB" w:rsidP="00727C9A">
      <w:pPr>
        <w:rPr>
          <w:del w:id="34064" w:author="phuong vu" w:date="2018-11-30T23:36:00Z"/>
          <w:rPrChange w:id="34065" w:author="phuong vu" w:date="2018-11-30T22:36:00Z">
            <w:rPr>
              <w:del w:id="34066" w:author="phuong vu" w:date="2018-11-30T23:36:00Z"/>
            </w:rPr>
          </w:rPrChange>
        </w:rPr>
        <w:pPrChange w:id="34067" w:author="phuong vu" w:date="2018-11-30T22:02:00Z">
          <w:pPr>
            <w:spacing w:line="360" w:lineRule="auto"/>
          </w:pPr>
        </w:pPrChange>
      </w:pPr>
    </w:p>
    <w:p w14:paraId="1517ACD6" w14:textId="56853239" w:rsidR="00C51F17" w:rsidRPr="00920004" w:rsidRDefault="00EB1083" w:rsidP="00BD0851">
      <w:pPr>
        <w:pStyle w:val="Heading2"/>
        <w:spacing w:before="240" w:line="0" w:lineRule="atLeast"/>
        <w:rPr>
          <w:ins w:id="34068" w:author="phuong vu" w:date="2018-11-23T10:41:00Z"/>
          <w:rFonts w:cstheme="majorHAnsi"/>
          <w:rPrChange w:id="34069" w:author="phuong vu" w:date="2018-11-30T22:36:00Z">
            <w:rPr>
              <w:ins w:id="34070" w:author="phuong vu" w:date="2018-11-23T10:41:00Z"/>
            </w:rPr>
          </w:rPrChange>
        </w:rPr>
        <w:pPrChange w:id="34071" w:author="phuong vu" w:date="2018-11-30T14:16:00Z">
          <w:pPr>
            <w:pStyle w:val="Heading2"/>
          </w:pPr>
        </w:pPrChange>
      </w:pPr>
      <w:bookmarkStart w:id="34072" w:name="_Toc531381559"/>
      <w:r w:rsidRPr="00920004">
        <w:rPr>
          <w:rFonts w:cstheme="majorHAnsi"/>
          <w:rPrChange w:id="34073" w:author="phuong vu" w:date="2018-11-30T22:36:00Z">
            <w:rPr/>
          </w:rPrChange>
        </w:rPr>
        <w:t>Hướng phát triển</w:t>
      </w:r>
      <w:bookmarkEnd w:id="34072"/>
    </w:p>
    <w:p w14:paraId="1AACD500" w14:textId="68EBA4DB" w:rsidR="00E47CDB" w:rsidRPr="00920004" w:rsidDel="00492B70" w:rsidRDefault="00E47CDB" w:rsidP="00BD0851">
      <w:pPr>
        <w:spacing w:before="240" w:line="0" w:lineRule="atLeast"/>
        <w:ind w:left="576"/>
        <w:rPr>
          <w:del w:id="34074" w:author="phuong vu" w:date="2018-11-23T10:51:00Z"/>
          <w:rPrChange w:id="34075" w:author="phuong vu" w:date="2018-11-30T22:36:00Z">
            <w:rPr>
              <w:del w:id="34076" w:author="phuong vu" w:date="2018-11-23T10:51:00Z"/>
            </w:rPr>
          </w:rPrChange>
        </w:rPr>
        <w:pPrChange w:id="34077" w:author="phuong vu" w:date="2018-11-30T14:16:00Z">
          <w:pPr/>
        </w:pPrChange>
      </w:pPr>
    </w:p>
    <w:p w14:paraId="17EDC801" w14:textId="181E96BF" w:rsidR="00AE5480" w:rsidRPr="00920004" w:rsidRDefault="00AE5480" w:rsidP="00BD0851">
      <w:pPr>
        <w:spacing w:before="240" w:line="0" w:lineRule="atLeast"/>
        <w:jc w:val="left"/>
        <w:rPr>
          <w:rPrChange w:id="34078" w:author="phuong vu" w:date="2018-11-30T22:36:00Z">
            <w:rPr/>
          </w:rPrChange>
        </w:rPr>
        <w:pPrChange w:id="34079" w:author="phuong vu" w:date="2018-11-30T14:16:00Z">
          <w:pPr>
            <w:jc w:val="left"/>
          </w:pPr>
        </w:pPrChange>
      </w:pPr>
      <w:r w:rsidRPr="00920004">
        <w:rPr>
          <w:rPrChange w:id="34080" w:author="phuong vu" w:date="2018-11-30T22:36:00Z">
            <w:rPr/>
          </w:rPrChange>
        </w:rPr>
        <w:br w:type="page"/>
      </w:r>
    </w:p>
    <w:p w14:paraId="3694A0A6" w14:textId="4057B3B5" w:rsidR="00AE5480" w:rsidRPr="00920004" w:rsidRDefault="00AE5480" w:rsidP="00BD0851">
      <w:pPr>
        <w:pStyle w:val="Style1"/>
        <w:spacing w:before="240" w:line="0" w:lineRule="atLeast"/>
        <w:rPr>
          <w:rFonts w:cstheme="majorHAnsi"/>
          <w:rPrChange w:id="34081" w:author="phuong vu" w:date="2018-11-30T22:36:00Z">
            <w:rPr/>
          </w:rPrChange>
        </w:rPr>
        <w:pPrChange w:id="34082" w:author="phuong vu" w:date="2018-11-30T14:16:00Z">
          <w:pPr>
            <w:pStyle w:val="Heading1"/>
            <w:numPr>
              <w:numId w:val="0"/>
            </w:numPr>
            <w:ind w:left="0" w:firstLine="0"/>
          </w:pPr>
        </w:pPrChange>
      </w:pPr>
      <w:bookmarkStart w:id="34083" w:name="_Toc531381560"/>
      <w:r w:rsidRPr="00920004">
        <w:rPr>
          <w:rFonts w:cstheme="majorHAnsi"/>
          <w:rPrChange w:id="34084" w:author="phuong vu" w:date="2018-11-30T22:36:00Z">
            <w:rPr/>
          </w:rPrChange>
        </w:rPr>
        <w:lastRenderedPageBreak/>
        <w:t>PHỤ LỤC</w:t>
      </w:r>
      <w:bookmarkEnd w:id="34083"/>
    </w:p>
    <w:p w14:paraId="33921320" w14:textId="242286D1" w:rsidR="008904F6" w:rsidRPr="00920004" w:rsidRDefault="008904F6" w:rsidP="005F1ECC">
      <w:pPr>
        <w:pStyle w:val="Style2"/>
        <w:ind w:left="360"/>
        <w:rPr>
          <w:ins w:id="34085" w:author="phuong vu" w:date="2018-11-30T14:07:00Z"/>
          <w:rPrChange w:id="34086" w:author="phuong vu" w:date="2018-11-30T22:36:00Z">
            <w:rPr>
              <w:ins w:id="34087" w:author="phuong vu" w:date="2018-11-30T14:07:00Z"/>
            </w:rPr>
          </w:rPrChange>
        </w:rPr>
        <w:pPrChange w:id="34088" w:author="phuong vu" w:date="2018-11-30T23:40:00Z">
          <w:pPr>
            <w:spacing w:line="276" w:lineRule="auto"/>
          </w:pPr>
        </w:pPrChange>
      </w:pPr>
      <w:bookmarkStart w:id="34089" w:name="sá"/>
      <w:bookmarkStart w:id="34090" w:name="_Toc531381561"/>
      <w:bookmarkEnd w:id="34089"/>
      <w:r w:rsidRPr="00920004">
        <w:rPr>
          <w:rPrChange w:id="34091" w:author="phuong vu" w:date="2018-11-30T22:36:00Z">
            <w:rPr/>
          </w:rPrChange>
        </w:rPr>
        <w:t xml:space="preserve">Sơ đồ </w:t>
      </w:r>
      <w:ins w:id="34092" w:author="phuong vu" w:date="2018-11-30T14:06:00Z">
        <w:r w:rsidR="006871B5" w:rsidRPr="00920004">
          <w:rPr>
            <w:rPrChange w:id="34093" w:author="phuong vu" w:date="2018-11-30T22:36:00Z">
              <w:rPr/>
            </w:rPrChange>
          </w:rPr>
          <w:t>PDM</w:t>
        </w:r>
      </w:ins>
      <w:bookmarkEnd w:id="34090"/>
      <w:del w:id="34094" w:author="phuong vu" w:date="2018-11-30T14:06:00Z">
        <w:r w:rsidRPr="00920004" w:rsidDel="006871B5">
          <w:rPr>
            <w:rPrChange w:id="34095" w:author="phuong vu" w:date="2018-11-30T22:36:00Z">
              <w:rPr/>
            </w:rPrChange>
          </w:rPr>
          <w:delText>LDM</w:delText>
        </w:r>
      </w:del>
    </w:p>
    <w:p w14:paraId="6806F71E" w14:textId="77777777" w:rsidR="006871B5" w:rsidRPr="00920004" w:rsidRDefault="006871B5" w:rsidP="00941ED9">
      <w:pPr>
        <w:rPr>
          <w:ins w:id="34096" w:author="phuong vu" w:date="2018-11-30T14:07:00Z"/>
          <w:b/>
          <w:lang w:val="en-US"/>
          <w:rPrChange w:id="34097" w:author="phuong vu" w:date="2018-11-30T22:36:00Z">
            <w:rPr>
              <w:ins w:id="34098" w:author="phuong vu" w:date="2018-11-30T14:07:00Z"/>
              <w:lang w:val="en-US"/>
            </w:rPr>
          </w:rPrChange>
        </w:rPr>
        <w:pPrChange w:id="34099" w:author="phuong vu" w:date="2018-11-30T21:36:00Z">
          <w:pPr>
            <w:spacing w:line="276" w:lineRule="auto"/>
          </w:pPr>
        </w:pPrChange>
      </w:pPr>
      <w:ins w:id="34100" w:author="phuong vu" w:date="2018-11-30T14:07:00Z">
        <w:r w:rsidRPr="00920004">
          <w:rPr>
            <w:b/>
            <w:lang w:val="en-US"/>
            <w:rPrChange w:id="34101" w:author="phuong vu" w:date="2018-11-30T22:36:00Z">
              <w:rPr>
                <w:lang w:val="en-US"/>
              </w:rPr>
            </w:rPrChange>
          </w:rPr>
          <w:t>BẢNG BILL</w:t>
        </w:r>
      </w:ins>
    </w:p>
    <w:tbl>
      <w:tblPr>
        <w:tblStyle w:val="TableGrid"/>
        <w:tblW w:w="8815" w:type="dxa"/>
        <w:tblLook w:val="04A0" w:firstRow="1" w:lastRow="0" w:firstColumn="1" w:lastColumn="0" w:noHBand="0" w:noVBand="1"/>
        <w:tblPrChange w:id="34102" w:author="phuong vu" w:date="2018-11-30T14:20:00Z">
          <w:tblPr>
            <w:tblStyle w:val="TableGrid"/>
            <w:tblW w:w="9265" w:type="dxa"/>
            <w:tblLook w:val="04A0" w:firstRow="1" w:lastRow="0" w:firstColumn="1" w:lastColumn="0" w:noHBand="0" w:noVBand="1"/>
          </w:tblPr>
        </w:tblPrChange>
      </w:tblPr>
      <w:tblGrid>
        <w:gridCol w:w="708"/>
        <w:gridCol w:w="1646"/>
        <w:gridCol w:w="1414"/>
        <w:gridCol w:w="1188"/>
        <w:gridCol w:w="838"/>
        <w:gridCol w:w="823"/>
        <w:gridCol w:w="2198"/>
        <w:tblGridChange w:id="34103">
          <w:tblGrid>
            <w:gridCol w:w="708"/>
            <w:gridCol w:w="1646"/>
            <w:gridCol w:w="1414"/>
            <w:gridCol w:w="1188"/>
            <w:gridCol w:w="838"/>
            <w:gridCol w:w="823"/>
            <w:gridCol w:w="2648"/>
          </w:tblGrid>
        </w:tblGridChange>
      </w:tblGrid>
      <w:tr w:rsidR="006871B5" w:rsidRPr="00920004" w14:paraId="4F86F5F3" w14:textId="77777777" w:rsidTr="00BD0851">
        <w:trPr>
          <w:trHeight w:val="300"/>
          <w:ins w:id="34104" w:author="phuong vu" w:date="2018-11-30T14:07:00Z"/>
          <w:trPrChange w:id="34105" w:author="phuong vu" w:date="2018-11-30T14:20:00Z">
            <w:trPr>
              <w:trHeight w:val="300"/>
            </w:trPr>
          </w:trPrChange>
        </w:trPr>
        <w:tc>
          <w:tcPr>
            <w:tcW w:w="708" w:type="dxa"/>
            <w:noWrap/>
            <w:vAlign w:val="center"/>
            <w:hideMark/>
            <w:tcPrChange w:id="34106" w:author="phuong vu" w:date="2018-11-30T14:20:00Z">
              <w:tcPr>
                <w:tcW w:w="708" w:type="dxa"/>
                <w:noWrap/>
                <w:vAlign w:val="center"/>
                <w:hideMark/>
              </w:tcPr>
            </w:tcPrChange>
          </w:tcPr>
          <w:p w14:paraId="6E4327D1" w14:textId="77777777" w:rsidR="006871B5" w:rsidRPr="00920004" w:rsidRDefault="006871B5" w:rsidP="00BD0851">
            <w:pPr>
              <w:spacing w:before="240" w:line="0" w:lineRule="atLeast"/>
              <w:jc w:val="center"/>
              <w:rPr>
                <w:ins w:id="34107" w:author="phuong vu" w:date="2018-11-30T14:07:00Z"/>
                <w:b/>
                <w:bCs/>
                <w:rPrChange w:id="34108" w:author="phuong vu" w:date="2018-11-30T22:36:00Z">
                  <w:rPr>
                    <w:ins w:id="34109" w:author="phuong vu" w:date="2018-11-30T14:07:00Z"/>
                    <w:b/>
                    <w:bCs/>
                  </w:rPr>
                </w:rPrChange>
              </w:rPr>
              <w:pPrChange w:id="34110" w:author="phuong vu" w:date="2018-11-30T14:16:00Z">
                <w:pPr>
                  <w:spacing w:line="276" w:lineRule="auto"/>
                  <w:jc w:val="center"/>
                </w:pPr>
              </w:pPrChange>
            </w:pPr>
            <w:ins w:id="34111" w:author="phuong vu" w:date="2018-11-30T14:07:00Z">
              <w:r w:rsidRPr="00920004">
                <w:rPr>
                  <w:b/>
                  <w:bCs/>
                  <w:lang w:val="da-DK"/>
                  <w:rPrChange w:id="34112" w:author="phuong vu" w:date="2018-11-30T22:36:00Z">
                    <w:rPr>
                      <w:b/>
                      <w:bCs/>
                      <w:lang w:val="da-DK"/>
                    </w:rPr>
                  </w:rPrChange>
                </w:rPr>
                <w:t>STT</w:t>
              </w:r>
            </w:ins>
          </w:p>
        </w:tc>
        <w:tc>
          <w:tcPr>
            <w:tcW w:w="1646" w:type="dxa"/>
            <w:noWrap/>
            <w:vAlign w:val="center"/>
            <w:hideMark/>
            <w:tcPrChange w:id="34113" w:author="phuong vu" w:date="2018-11-30T14:20:00Z">
              <w:tcPr>
                <w:tcW w:w="1646" w:type="dxa"/>
                <w:noWrap/>
                <w:vAlign w:val="center"/>
                <w:hideMark/>
              </w:tcPr>
            </w:tcPrChange>
          </w:tcPr>
          <w:p w14:paraId="215B68AD" w14:textId="77777777" w:rsidR="006871B5" w:rsidRPr="00920004" w:rsidRDefault="006871B5" w:rsidP="00BD0851">
            <w:pPr>
              <w:spacing w:before="240" w:line="0" w:lineRule="atLeast"/>
              <w:jc w:val="center"/>
              <w:rPr>
                <w:ins w:id="34114" w:author="phuong vu" w:date="2018-11-30T14:07:00Z"/>
                <w:b/>
                <w:bCs/>
                <w:rPrChange w:id="34115" w:author="phuong vu" w:date="2018-11-30T22:36:00Z">
                  <w:rPr>
                    <w:ins w:id="34116" w:author="phuong vu" w:date="2018-11-30T14:07:00Z"/>
                    <w:b/>
                    <w:bCs/>
                  </w:rPr>
                </w:rPrChange>
              </w:rPr>
              <w:pPrChange w:id="34117" w:author="phuong vu" w:date="2018-11-30T14:16:00Z">
                <w:pPr>
                  <w:spacing w:line="276" w:lineRule="auto"/>
                  <w:jc w:val="center"/>
                </w:pPr>
              </w:pPrChange>
            </w:pPr>
            <w:ins w:id="34118" w:author="phuong vu" w:date="2018-11-30T14:07:00Z">
              <w:r w:rsidRPr="00920004">
                <w:rPr>
                  <w:b/>
                  <w:bCs/>
                  <w:lang w:val="da-DK"/>
                  <w:rPrChange w:id="34119" w:author="phuong vu" w:date="2018-11-30T22:36:00Z">
                    <w:rPr>
                      <w:b/>
                      <w:bCs/>
                      <w:lang w:val="da-DK"/>
                    </w:rPr>
                  </w:rPrChange>
                </w:rPr>
                <w:t>Tên trường</w:t>
              </w:r>
            </w:ins>
          </w:p>
        </w:tc>
        <w:tc>
          <w:tcPr>
            <w:tcW w:w="1414" w:type="dxa"/>
            <w:noWrap/>
            <w:vAlign w:val="center"/>
            <w:hideMark/>
            <w:tcPrChange w:id="34120" w:author="phuong vu" w:date="2018-11-30T14:20:00Z">
              <w:tcPr>
                <w:tcW w:w="1414" w:type="dxa"/>
                <w:noWrap/>
                <w:vAlign w:val="center"/>
                <w:hideMark/>
              </w:tcPr>
            </w:tcPrChange>
          </w:tcPr>
          <w:p w14:paraId="4ACB701E" w14:textId="77777777" w:rsidR="006871B5" w:rsidRPr="00920004" w:rsidRDefault="006871B5" w:rsidP="00BD0851">
            <w:pPr>
              <w:spacing w:before="240" w:line="0" w:lineRule="atLeast"/>
              <w:jc w:val="center"/>
              <w:rPr>
                <w:ins w:id="34121" w:author="phuong vu" w:date="2018-11-30T14:07:00Z"/>
                <w:b/>
                <w:bCs/>
                <w:rPrChange w:id="34122" w:author="phuong vu" w:date="2018-11-30T22:36:00Z">
                  <w:rPr>
                    <w:ins w:id="34123" w:author="phuong vu" w:date="2018-11-30T14:07:00Z"/>
                    <w:b/>
                    <w:bCs/>
                  </w:rPr>
                </w:rPrChange>
              </w:rPr>
              <w:pPrChange w:id="34124" w:author="phuong vu" w:date="2018-11-30T14:16:00Z">
                <w:pPr>
                  <w:spacing w:line="276" w:lineRule="auto"/>
                  <w:jc w:val="center"/>
                </w:pPr>
              </w:pPrChange>
            </w:pPr>
            <w:ins w:id="34125" w:author="phuong vu" w:date="2018-11-30T14:07:00Z">
              <w:r w:rsidRPr="00920004">
                <w:rPr>
                  <w:b/>
                  <w:bCs/>
                  <w:lang w:val="da-DK"/>
                  <w:rPrChange w:id="34126" w:author="phuong vu" w:date="2018-11-30T22:36:00Z">
                    <w:rPr>
                      <w:b/>
                      <w:bCs/>
                      <w:lang w:val="da-DK"/>
                    </w:rPr>
                  </w:rPrChange>
                </w:rPr>
                <w:t>Kiểu</w:t>
              </w:r>
            </w:ins>
          </w:p>
        </w:tc>
        <w:tc>
          <w:tcPr>
            <w:tcW w:w="1188" w:type="dxa"/>
            <w:noWrap/>
            <w:vAlign w:val="center"/>
            <w:hideMark/>
            <w:tcPrChange w:id="34127" w:author="phuong vu" w:date="2018-11-30T14:20:00Z">
              <w:tcPr>
                <w:tcW w:w="1188" w:type="dxa"/>
                <w:noWrap/>
                <w:vAlign w:val="center"/>
                <w:hideMark/>
              </w:tcPr>
            </w:tcPrChange>
          </w:tcPr>
          <w:p w14:paraId="7998FC5F" w14:textId="77777777" w:rsidR="006871B5" w:rsidRPr="00920004" w:rsidRDefault="006871B5" w:rsidP="00BD0851">
            <w:pPr>
              <w:spacing w:before="240" w:line="0" w:lineRule="atLeast"/>
              <w:jc w:val="center"/>
              <w:rPr>
                <w:ins w:id="34128" w:author="phuong vu" w:date="2018-11-30T14:07:00Z"/>
                <w:b/>
                <w:bCs/>
                <w:rPrChange w:id="34129" w:author="phuong vu" w:date="2018-11-30T22:36:00Z">
                  <w:rPr>
                    <w:ins w:id="34130" w:author="phuong vu" w:date="2018-11-30T14:07:00Z"/>
                    <w:b/>
                    <w:bCs/>
                  </w:rPr>
                </w:rPrChange>
              </w:rPr>
              <w:pPrChange w:id="34131" w:author="phuong vu" w:date="2018-11-30T14:16:00Z">
                <w:pPr>
                  <w:spacing w:line="276" w:lineRule="auto"/>
                  <w:jc w:val="center"/>
                </w:pPr>
              </w:pPrChange>
            </w:pPr>
            <w:ins w:id="34132" w:author="phuong vu" w:date="2018-11-30T14:07:00Z">
              <w:r w:rsidRPr="00920004">
                <w:rPr>
                  <w:b/>
                  <w:bCs/>
                  <w:lang w:val="da-DK"/>
                  <w:rPrChange w:id="34133" w:author="phuong vu" w:date="2018-11-30T22:36:00Z">
                    <w:rPr>
                      <w:b/>
                      <w:bCs/>
                      <w:lang w:val="da-DK"/>
                    </w:rPr>
                  </w:rPrChange>
                </w:rPr>
                <w:t>Chấp nhận Null</w:t>
              </w:r>
            </w:ins>
          </w:p>
        </w:tc>
        <w:tc>
          <w:tcPr>
            <w:tcW w:w="838" w:type="dxa"/>
            <w:noWrap/>
            <w:vAlign w:val="center"/>
            <w:hideMark/>
            <w:tcPrChange w:id="34134" w:author="phuong vu" w:date="2018-11-30T14:20:00Z">
              <w:tcPr>
                <w:tcW w:w="838" w:type="dxa"/>
                <w:noWrap/>
                <w:vAlign w:val="center"/>
                <w:hideMark/>
              </w:tcPr>
            </w:tcPrChange>
          </w:tcPr>
          <w:p w14:paraId="7D16C1AB" w14:textId="77777777" w:rsidR="006871B5" w:rsidRPr="00920004" w:rsidRDefault="006871B5" w:rsidP="00BD0851">
            <w:pPr>
              <w:spacing w:before="240" w:line="0" w:lineRule="atLeast"/>
              <w:jc w:val="center"/>
              <w:rPr>
                <w:ins w:id="34135" w:author="phuong vu" w:date="2018-11-30T14:07:00Z"/>
                <w:b/>
                <w:bCs/>
                <w:rPrChange w:id="34136" w:author="phuong vu" w:date="2018-11-30T22:36:00Z">
                  <w:rPr>
                    <w:ins w:id="34137" w:author="phuong vu" w:date="2018-11-30T14:07:00Z"/>
                    <w:b/>
                    <w:bCs/>
                  </w:rPr>
                </w:rPrChange>
              </w:rPr>
              <w:pPrChange w:id="34138" w:author="phuong vu" w:date="2018-11-30T14:16:00Z">
                <w:pPr>
                  <w:spacing w:line="276" w:lineRule="auto"/>
                  <w:jc w:val="center"/>
                </w:pPr>
              </w:pPrChange>
            </w:pPr>
            <w:ins w:id="34139" w:author="phuong vu" w:date="2018-11-30T14:07:00Z">
              <w:r w:rsidRPr="00920004">
                <w:rPr>
                  <w:b/>
                  <w:bCs/>
                  <w:lang w:val="da-DK"/>
                  <w:rPrChange w:id="34140" w:author="phuong vu" w:date="2018-11-30T22:36:00Z">
                    <w:rPr>
                      <w:b/>
                      <w:bCs/>
                      <w:lang w:val="da-DK"/>
                    </w:rPr>
                  </w:rPrChange>
                </w:rPr>
                <w:t>Khóa chính</w:t>
              </w:r>
            </w:ins>
          </w:p>
        </w:tc>
        <w:tc>
          <w:tcPr>
            <w:tcW w:w="823" w:type="dxa"/>
            <w:noWrap/>
            <w:vAlign w:val="center"/>
            <w:hideMark/>
            <w:tcPrChange w:id="34141" w:author="phuong vu" w:date="2018-11-30T14:20:00Z">
              <w:tcPr>
                <w:tcW w:w="823" w:type="dxa"/>
                <w:noWrap/>
                <w:vAlign w:val="center"/>
                <w:hideMark/>
              </w:tcPr>
            </w:tcPrChange>
          </w:tcPr>
          <w:p w14:paraId="6D10B262" w14:textId="77777777" w:rsidR="006871B5" w:rsidRPr="00920004" w:rsidRDefault="006871B5" w:rsidP="00BD0851">
            <w:pPr>
              <w:spacing w:before="240" w:line="0" w:lineRule="atLeast"/>
              <w:jc w:val="center"/>
              <w:rPr>
                <w:ins w:id="34142" w:author="phuong vu" w:date="2018-11-30T14:07:00Z"/>
                <w:b/>
                <w:bCs/>
                <w:rPrChange w:id="34143" w:author="phuong vu" w:date="2018-11-30T22:36:00Z">
                  <w:rPr>
                    <w:ins w:id="34144" w:author="phuong vu" w:date="2018-11-30T14:07:00Z"/>
                    <w:b/>
                    <w:bCs/>
                  </w:rPr>
                </w:rPrChange>
              </w:rPr>
              <w:pPrChange w:id="34145" w:author="phuong vu" w:date="2018-11-30T14:16:00Z">
                <w:pPr>
                  <w:spacing w:line="276" w:lineRule="auto"/>
                  <w:jc w:val="center"/>
                </w:pPr>
              </w:pPrChange>
            </w:pPr>
            <w:ins w:id="34146" w:author="phuong vu" w:date="2018-11-30T14:07:00Z">
              <w:r w:rsidRPr="00920004">
                <w:rPr>
                  <w:b/>
                  <w:bCs/>
                  <w:lang w:val="da-DK"/>
                  <w:rPrChange w:id="34147" w:author="phuong vu" w:date="2018-11-30T22:36:00Z">
                    <w:rPr>
                      <w:b/>
                      <w:bCs/>
                      <w:lang w:val="da-DK"/>
                    </w:rPr>
                  </w:rPrChange>
                </w:rPr>
                <w:t>Khóa ngoại</w:t>
              </w:r>
            </w:ins>
          </w:p>
        </w:tc>
        <w:tc>
          <w:tcPr>
            <w:tcW w:w="2198" w:type="dxa"/>
            <w:noWrap/>
            <w:vAlign w:val="center"/>
            <w:hideMark/>
            <w:tcPrChange w:id="34148" w:author="phuong vu" w:date="2018-11-30T14:20:00Z">
              <w:tcPr>
                <w:tcW w:w="2648" w:type="dxa"/>
                <w:noWrap/>
                <w:vAlign w:val="center"/>
                <w:hideMark/>
              </w:tcPr>
            </w:tcPrChange>
          </w:tcPr>
          <w:p w14:paraId="34983DC8" w14:textId="77777777" w:rsidR="006871B5" w:rsidRPr="00920004" w:rsidRDefault="006871B5" w:rsidP="00BD0851">
            <w:pPr>
              <w:spacing w:before="240" w:line="0" w:lineRule="atLeast"/>
              <w:jc w:val="center"/>
              <w:rPr>
                <w:ins w:id="34149" w:author="phuong vu" w:date="2018-11-30T14:07:00Z"/>
                <w:b/>
                <w:bCs/>
                <w:rPrChange w:id="34150" w:author="phuong vu" w:date="2018-11-30T22:36:00Z">
                  <w:rPr>
                    <w:ins w:id="34151" w:author="phuong vu" w:date="2018-11-30T14:07:00Z"/>
                    <w:b/>
                    <w:bCs/>
                  </w:rPr>
                </w:rPrChange>
              </w:rPr>
              <w:pPrChange w:id="34152" w:author="phuong vu" w:date="2018-11-30T14:16:00Z">
                <w:pPr>
                  <w:spacing w:line="276" w:lineRule="auto"/>
                  <w:jc w:val="center"/>
                </w:pPr>
              </w:pPrChange>
            </w:pPr>
            <w:ins w:id="34153" w:author="phuong vu" w:date="2018-11-30T14:07:00Z">
              <w:r w:rsidRPr="00920004">
                <w:rPr>
                  <w:b/>
                  <w:bCs/>
                  <w:lang w:val="da-DK"/>
                  <w:rPrChange w:id="34154" w:author="phuong vu" w:date="2018-11-30T22:36:00Z">
                    <w:rPr>
                      <w:b/>
                      <w:bCs/>
                      <w:lang w:val="da-DK"/>
                    </w:rPr>
                  </w:rPrChange>
                </w:rPr>
                <w:t>Mô tả</w:t>
              </w:r>
            </w:ins>
          </w:p>
        </w:tc>
      </w:tr>
      <w:tr w:rsidR="006871B5" w:rsidRPr="00920004" w14:paraId="1B6EAA42" w14:textId="77777777" w:rsidTr="00941ED9">
        <w:trPr>
          <w:trHeight w:val="300"/>
          <w:ins w:id="34155" w:author="phuong vu" w:date="2018-11-30T14:07:00Z"/>
          <w:trPrChange w:id="34156" w:author="phuong vu" w:date="2018-11-30T21:37:00Z">
            <w:trPr>
              <w:trHeight w:val="300"/>
            </w:trPr>
          </w:trPrChange>
        </w:trPr>
        <w:tc>
          <w:tcPr>
            <w:tcW w:w="708" w:type="dxa"/>
            <w:noWrap/>
            <w:vAlign w:val="center"/>
            <w:hideMark/>
            <w:tcPrChange w:id="34157" w:author="phuong vu" w:date="2018-11-30T21:37:00Z">
              <w:tcPr>
                <w:tcW w:w="708" w:type="dxa"/>
                <w:noWrap/>
                <w:hideMark/>
              </w:tcPr>
            </w:tcPrChange>
          </w:tcPr>
          <w:p w14:paraId="07965262" w14:textId="77777777" w:rsidR="006871B5" w:rsidRPr="00920004" w:rsidRDefault="006871B5" w:rsidP="00941ED9">
            <w:pPr>
              <w:jc w:val="center"/>
              <w:rPr>
                <w:ins w:id="34158" w:author="phuong vu" w:date="2018-11-30T14:07:00Z"/>
                <w:rPrChange w:id="34159" w:author="phuong vu" w:date="2018-11-30T22:36:00Z">
                  <w:rPr>
                    <w:ins w:id="34160" w:author="phuong vu" w:date="2018-11-30T14:07:00Z"/>
                  </w:rPr>
                </w:rPrChange>
              </w:rPr>
              <w:pPrChange w:id="34161" w:author="phuong vu" w:date="2018-11-30T21:37:00Z">
                <w:pPr>
                  <w:spacing w:line="276" w:lineRule="auto"/>
                </w:pPr>
              </w:pPrChange>
            </w:pPr>
            <w:ins w:id="34162" w:author="phuong vu" w:date="2018-11-30T14:07:00Z">
              <w:r w:rsidRPr="00920004">
                <w:rPr>
                  <w:rPrChange w:id="34163" w:author="phuong vu" w:date="2018-11-30T22:36:00Z">
                    <w:rPr/>
                  </w:rPrChange>
                </w:rPr>
                <w:t>1</w:t>
              </w:r>
            </w:ins>
          </w:p>
        </w:tc>
        <w:tc>
          <w:tcPr>
            <w:tcW w:w="1646" w:type="dxa"/>
            <w:noWrap/>
            <w:hideMark/>
            <w:tcPrChange w:id="34164" w:author="phuong vu" w:date="2018-11-30T21:37:00Z">
              <w:tcPr>
                <w:tcW w:w="1646" w:type="dxa"/>
                <w:noWrap/>
                <w:hideMark/>
              </w:tcPr>
            </w:tcPrChange>
          </w:tcPr>
          <w:p w14:paraId="2CE32AAE" w14:textId="77777777" w:rsidR="006871B5" w:rsidRPr="00920004" w:rsidRDefault="006871B5" w:rsidP="00941ED9">
            <w:pPr>
              <w:rPr>
                <w:ins w:id="34165" w:author="phuong vu" w:date="2018-11-30T14:07:00Z"/>
                <w:rPrChange w:id="34166" w:author="phuong vu" w:date="2018-11-30T22:36:00Z">
                  <w:rPr>
                    <w:ins w:id="34167" w:author="phuong vu" w:date="2018-11-30T14:07:00Z"/>
                  </w:rPr>
                </w:rPrChange>
              </w:rPr>
              <w:pPrChange w:id="34168" w:author="phuong vu" w:date="2018-11-30T21:36:00Z">
                <w:pPr>
                  <w:spacing w:line="276" w:lineRule="auto"/>
                </w:pPr>
              </w:pPrChange>
            </w:pPr>
            <w:ins w:id="34169" w:author="phuong vu" w:date="2018-11-30T14:07:00Z">
              <w:r w:rsidRPr="00920004">
                <w:rPr>
                  <w:rPrChange w:id="34170" w:author="phuong vu" w:date="2018-11-30T22:36:00Z">
                    <w:rPr/>
                  </w:rPrChange>
                </w:rPr>
                <w:t>id</w:t>
              </w:r>
            </w:ins>
          </w:p>
        </w:tc>
        <w:tc>
          <w:tcPr>
            <w:tcW w:w="1414" w:type="dxa"/>
            <w:noWrap/>
            <w:hideMark/>
            <w:tcPrChange w:id="34171" w:author="phuong vu" w:date="2018-11-30T21:37:00Z">
              <w:tcPr>
                <w:tcW w:w="1414" w:type="dxa"/>
                <w:noWrap/>
                <w:hideMark/>
              </w:tcPr>
            </w:tcPrChange>
          </w:tcPr>
          <w:p w14:paraId="21E92E14" w14:textId="77777777" w:rsidR="006871B5" w:rsidRPr="00920004" w:rsidRDefault="006871B5" w:rsidP="00941ED9">
            <w:pPr>
              <w:rPr>
                <w:ins w:id="34172" w:author="phuong vu" w:date="2018-11-30T14:07:00Z"/>
                <w:rPrChange w:id="34173" w:author="phuong vu" w:date="2018-11-30T22:36:00Z">
                  <w:rPr>
                    <w:ins w:id="34174" w:author="phuong vu" w:date="2018-11-30T14:07:00Z"/>
                  </w:rPr>
                </w:rPrChange>
              </w:rPr>
              <w:pPrChange w:id="34175" w:author="phuong vu" w:date="2018-11-30T21:36:00Z">
                <w:pPr>
                  <w:spacing w:line="276" w:lineRule="auto"/>
                </w:pPr>
              </w:pPrChange>
            </w:pPr>
            <w:ins w:id="34176" w:author="phuong vu" w:date="2018-11-30T14:07:00Z">
              <w:r w:rsidRPr="00920004">
                <w:rPr>
                  <w:rPrChange w:id="34177" w:author="phuong vu" w:date="2018-11-30T22:36:00Z">
                    <w:rPr/>
                  </w:rPrChange>
                </w:rPr>
                <w:t>numeric</w:t>
              </w:r>
            </w:ins>
          </w:p>
        </w:tc>
        <w:tc>
          <w:tcPr>
            <w:tcW w:w="1188" w:type="dxa"/>
            <w:noWrap/>
            <w:hideMark/>
            <w:tcPrChange w:id="34178" w:author="phuong vu" w:date="2018-11-30T21:37:00Z">
              <w:tcPr>
                <w:tcW w:w="1188" w:type="dxa"/>
                <w:noWrap/>
                <w:hideMark/>
              </w:tcPr>
            </w:tcPrChange>
          </w:tcPr>
          <w:p w14:paraId="09997914" w14:textId="77777777" w:rsidR="006871B5" w:rsidRPr="00920004" w:rsidRDefault="006871B5" w:rsidP="00941ED9">
            <w:pPr>
              <w:rPr>
                <w:ins w:id="34179" w:author="phuong vu" w:date="2018-11-30T14:07:00Z"/>
                <w:rPrChange w:id="34180" w:author="phuong vu" w:date="2018-11-30T22:36:00Z">
                  <w:rPr>
                    <w:ins w:id="34181" w:author="phuong vu" w:date="2018-11-30T14:07:00Z"/>
                  </w:rPr>
                </w:rPrChange>
              </w:rPr>
              <w:pPrChange w:id="34182" w:author="phuong vu" w:date="2018-11-30T21:36:00Z">
                <w:pPr>
                  <w:spacing w:line="276" w:lineRule="auto"/>
                  <w:jc w:val="center"/>
                </w:pPr>
              </w:pPrChange>
            </w:pPr>
          </w:p>
        </w:tc>
        <w:tc>
          <w:tcPr>
            <w:tcW w:w="838" w:type="dxa"/>
            <w:noWrap/>
            <w:hideMark/>
            <w:tcPrChange w:id="34183" w:author="phuong vu" w:date="2018-11-30T21:37:00Z">
              <w:tcPr>
                <w:tcW w:w="838" w:type="dxa"/>
                <w:noWrap/>
                <w:hideMark/>
              </w:tcPr>
            </w:tcPrChange>
          </w:tcPr>
          <w:p w14:paraId="5FC6B680" w14:textId="77777777" w:rsidR="006871B5" w:rsidRPr="00920004" w:rsidRDefault="006871B5" w:rsidP="00941ED9">
            <w:pPr>
              <w:rPr>
                <w:ins w:id="34184" w:author="phuong vu" w:date="2018-11-30T14:07:00Z"/>
                <w:rPrChange w:id="34185" w:author="phuong vu" w:date="2018-11-30T22:36:00Z">
                  <w:rPr>
                    <w:ins w:id="34186" w:author="phuong vu" w:date="2018-11-30T14:07:00Z"/>
                  </w:rPr>
                </w:rPrChange>
              </w:rPr>
              <w:pPrChange w:id="34187" w:author="phuong vu" w:date="2018-11-30T21:36:00Z">
                <w:pPr>
                  <w:spacing w:line="276" w:lineRule="auto"/>
                  <w:jc w:val="center"/>
                </w:pPr>
              </w:pPrChange>
            </w:pPr>
            <w:ins w:id="34188" w:author="phuong vu" w:date="2018-11-30T14:07:00Z">
              <w:r w:rsidRPr="00920004">
                <w:rPr>
                  <w:rPrChange w:id="34189" w:author="phuong vu" w:date="2018-11-30T22:36:00Z">
                    <w:rPr/>
                  </w:rPrChange>
                </w:rPr>
                <w:t>X</w:t>
              </w:r>
            </w:ins>
          </w:p>
        </w:tc>
        <w:tc>
          <w:tcPr>
            <w:tcW w:w="823" w:type="dxa"/>
            <w:noWrap/>
            <w:hideMark/>
            <w:tcPrChange w:id="34190" w:author="phuong vu" w:date="2018-11-30T21:37:00Z">
              <w:tcPr>
                <w:tcW w:w="823" w:type="dxa"/>
                <w:noWrap/>
                <w:hideMark/>
              </w:tcPr>
            </w:tcPrChange>
          </w:tcPr>
          <w:p w14:paraId="65543C37" w14:textId="77777777" w:rsidR="006871B5" w:rsidRPr="00920004" w:rsidRDefault="006871B5" w:rsidP="00941ED9">
            <w:pPr>
              <w:rPr>
                <w:ins w:id="34191" w:author="phuong vu" w:date="2018-11-30T14:07:00Z"/>
                <w:rPrChange w:id="34192" w:author="phuong vu" w:date="2018-11-30T22:36:00Z">
                  <w:rPr>
                    <w:ins w:id="34193" w:author="phuong vu" w:date="2018-11-30T14:07:00Z"/>
                  </w:rPr>
                </w:rPrChange>
              </w:rPr>
              <w:pPrChange w:id="34194" w:author="phuong vu" w:date="2018-11-30T21:36:00Z">
                <w:pPr>
                  <w:spacing w:line="276" w:lineRule="auto"/>
                  <w:jc w:val="center"/>
                </w:pPr>
              </w:pPrChange>
            </w:pPr>
          </w:p>
        </w:tc>
        <w:tc>
          <w:tcPr>
            <w:tcW w:w="2198" w:type="dxa"/>
            <w:noWrap/>
            <w:hideMark/>
            <w:tcPrChange w:id="34195" w:author="phuong vu" w:date="2018-11-30T21:37:00Z">
              <w:tcPr>
                <w:tcW w:w="2648" w:type="dxa"/>
                <w:noWrap/>
                <w:hideMark/>
              </w:tcPr>
            </w:tcPrChange>
          </w:tcPr>
          <w:p w14:paraId="6B970383" w14:textId="77777777" w:rsidR="006871B5" w:rsidRPr="00920004" w:rsidRDefault="006871B5" w:rsidP="00941ED9">
            <w:pPr>
              <w:rPr>
                <w:ins w:id="34196" w:author="phuong vu" w:date="2018-11-30T14:07:00Z"/>
                <w:rPrChange w:id="34197" w:author="phuong vu" w:date="2018-11-30T22:36:00Z">
                  <w:rPr>
                    <w:ins w:id="34198" w:author="phuong vu" w:date="2018-11-30T14:07:00Z"/>
                  </w:rPr>
                </w:rPrChange>
              </w:rPr>
              <w:pPrChange w:id="34199" w:author="phuong vu" w:date="2018-11-30T21:36:00Z">
                <w:pPr>
                  <w:spacing w:line="276" w:lineRule="auto"/>
                </w:pPr>
              </w:pPrChange>
            </w:pPr>
            <w:ins w:id="34200" w:author="phuong vu" w:date="2018-11-30T14:07:00Z">
              <w:r w:rsidRPr="00920004">
                <w:rPr>
                  <w:rPrChange w:id="34201" w:author="phuong vu" w:date="2018-11-30T22:36:00Z">
                    <w:rPr/>
                  </w:rPrChange>
                </w:rPr>
                <w:t>ID hóa đơn</w:t>
              </w:r>
            </w:ins>
          </w:p>
        </w:tc>
      </w:tr>
      <w:tr w:rsidR="006871B5" w:rsidRPr="00920004" w14:paraId="42D4CC3D" w14:textId="77777777" w:rsidTr="00941ED9">
        <w:trPr>
          <w:trHeight w:val="300"/>
          <w:ins w:id="34202" w:author="phuong vu" w:date="2018-11-30T14:07:00Z"/>
          <w:trPrChange w:id="34203" w:author="phuong vu" w:date="2018-11-30T21:37:00Z">
            <w:trPr>
              <w:trHeight w:val="300"/>
            </w:trPr>
          </w:trPrChange>
        </w:trPr>
        <w:tc>
          <w:tcPr>
            <w:tcW w:w="708" w:type="dxa"/>
            <w:noWrap/>
            <w:vAlign w:val="center"/>
            <w:hideMark/>
            <w:tcPrChange w:id="34204" w:author="phuong vu" w:date="2018-11-30T21:37:00Z">
              <w:tcPr>
                <w:tcW w:w="708" w:type="dxa"/>
                <w:noWrap/>
                <w:hideMark/>
              </w:tcPr>
            </w:tcPrChange>
          </w:tcPr>
          <w:p w14:paraId="7F866E94" w14:textId="77777777" w:rsidR="006871B5" w:rsidRPr="00920004" w:rsidRDefault="006871B5" w:rsidP="00941ED9">
            <w:pPr>
              <w:jc w:val="center"/>
              <w:rPr>
                <w:ins w:id="34205" w:author="phuong vu" w:date="2018-11-30T14:07:00Z"/>
                <w:rPrChange w:id="34206" w:author="phuong vu" w:date="2018-11-30T22:36:00Z">
                  <w:rPr>
                    <w:ins w:id="34207" w:author="phuong vu" w:date="2018-11-30T14:07:00Z"/>
                  </w:rPr>
                </w:rPrChange>
              </w:rPr>
              <w:pPrChange w:id="34208" w:author="phuong vu" w:date="2018-11-30T21:37:00Z">
                <w:pPr>
                  <w:spacing w:line="276" w:lineRule="auto"/>
                </w:pPr>
              </w:pPrChange>
            </w:pPr>
            <w:ins w:id="34209" w:author="phuong vu" w:date="2018-11-30T14:07:00Z">
              <w:r w:rsidRPr="00920004">
                <w:rPr>
                  <w:rPrChange w:id="34210" w:author="phuong vu" w:date="2018-11-30T22:36:00Z">
                    <w:rPr/>
                  </w:rPrChange>
                </w:rPr>
                <w:t>2</w:t>
              </w:r>
            </w:ins>
          </w:p>
        </w:tc>
        <w:tc>
          <w:tcPr>
            <w:tcW w:w="1646" w:type="dxa"/>
            <w:noWrap/>
            <w:hideMark/>
            <w:tcPrChange w:id="34211" w:author="phuong vu" w:date="2018-11-30T21:37:00Z">
              <w:tcPr>
                <w:tcW w:w="1646" w:type="dxa"/>
                <w:noWrap/>
                <w:hideMark/>
              </w:tcPr>
            </w:tcPrChange>
          </w:tcPr>
          <w:p w14:paraId="634D2457" w14:textId="77777777" w:rsidR="006871B5" w:rsidRPr="00920004" w:rsidRDefault="006871B5" w:rsidP="00941ED9">
            <w:pPr>
              <w:rPr>
                <w:ins w:id="34212" w:author="phuong vu" w:date="2018-11-30T14:07:00Z"/>
                <w:rPrChange w:id="34213" w:author="phuong vu" w:date="2018-11-30T22:36:00Z">
                  <w:rPr>
                    <w:ins w:id="34214" w:author="phuong vu" w:date="2018-11-30T14:07:00Z"/>
                  </w:rPr>
                </w:rPrChange>
              </w:rPr>
              <w:pPrChange w:id="34215" w:author="phuong vu" w:date="2018-11-30T21:36:00Z">
                <w:pPr>
                  <w:spacing w:line="276" w:lineRule="auto"/>
                </w:pPr>
              </w:pPrChange>
            </w:pPr>
            <w:ins w:id="34216" w:author="phuong vu" w:date="2018-11-30T14:07:00Z">
              <w:r w:rsidRPr="00920004">
                <w:rPr>
                  <w:rPrChange w:id="34217" w:author="phuong vu" w:date="2018-11-30T22:36:00Z">
                    <w:rPr/>
                  </w:rPrChange>
                </w:rPr>
                <w:t>receipt_id</w:t>
              </w:r>
            </w:ins>
          </w:p>
        </w:tc>
        <w:tc>
          <w:tcPr>
            <w:tcW w:w="1414" w:type="dxa"/>
            <w:noWrap/>
            <w:hideMark/>
            <w:tcPrChange w:id="34218" w:author="phuong vu" w:date="2018-11-30T21:37:00Z">
              <w:tcPr>
                <w:tcW w:w="1414" w:type="dxa"/>
                <w:noWrap/>
                <w:hideMark/>
              </w:tcPr>
            </w:tcPrChange>
          </w:tcPr>
          <w:p w14:paraId="2178121F" w14:textId="77777777" w:rsidR="006871B5" w:rsidRPr="00920004" w:rsidRDefault="006871B5" w:rsidP="00941ED9">
            <w:pPr>
              <w:rPr>
                <w:ins w:id="34219" w:author="phuong vu" w:date="2018-11-30T14:07:00Z"/>
                <w:rPrChange w:id="34220" w:author="phuong vu" w:date="2018-11-30T22:36:00Z">
                  <w:rPr>
                    <w:ins w:id="34221" w:author="phuong vu" w:date="2018-11-30T14:07:00Z"/>
                  </w:rPr>
                </w:rPrChange>
              </w:rPr>
              <w:pPrChange w:id="34222" w:author="phuong vu" w:date="2018-11-30T21:36:00Z">
                <w:pPr>
                  <w:spacing w:line="276" w:lineRule="auto"/>
                </w:pPr>
              </w:pPrChange>
            </w:pPr>
            <w:ins w:id="34223" w:author="phuong vu" w:date="2018-11-30T14:07:00Z">
              <w:r w:rsidRPr="00920004">
                <w:rPr>
                  <w:rPrChange w:id="34224" w:author="phuong vu" w:date="2018-11-30T22:36:00Z">
                    <w:rPr/>
                  </w:rPrChange>
                </w:rPr>
                <w:t>numeric</w:t>
              </w:r>
            </w:ins>
          </w:p>
        </w:tc>
        <w:tc>
          <w:tcPr>
            <w:tcW w:w="1188" w:type="dxa"/>
            <w:noWrap/>
            <w:hideMark/>
            <w:tcPrChange w:id="34225" w:author="phuong vu" w:date="2018-11-30T21:37:00Z">
              <w:tcPr>
                <w:tcW w:w="1188" w:type="dxa"/>
                <w:noWrap/>
                <w:hideMark/>
              </w:tcPr>
            </w:tcPrChange>
          </w:tcPr>
          <w:p w14:paraId="165BF40C" w14:textId="77777777" w:rsidR="006871B5" w:rsidRPr="00920004" w:rsidRDefault="006871B5" w:rsidP="00941ED9">
            <w:pPr>
              <w:jc w:val="center"/>
              <w:rPr>
                <w:ins w:id="34226" w:author="phuong vu" w:date="2018-11-30T14:07:00Z"/>
                <w:rPrChange w:id="34227" w:author="phuong vu" w:date="2018-11-30T22:36:00Z">
                  <w:rPr>
                    <w:ins w:id="34228" w:author="phuong vu" w:date="2018-11-30T14:07:00Z"/>
                  </w:rPr>
                </w:rPrChange>
              </w:rPr>
              <w:pPrChange w:id="34229" w:author="phuong vu" w:date="2018-11-30T21:39:00Z">
                <w:pPr>
                  <w:spacing w:line="276" w:lineRule="auto"/>
                  <w:jc w:val="center"/>
                </w:pPr>
              </w:pPrChange>
            </w:pPr>
            <w:ins w:id="34230" w:author="phuong vu" w:date="2018-11-30T14:07:00Z">
              <w:r w:rsidRPr="00920004">
                <w:rPr>
                  <w:rPrChange w:id="34231" w:author="phuong vu" w:date="2018-11-30T22:36:00Z">
                    <w:rPr/>
                  </w:rPrChange>
                </w:rPr>
                <w:t>X</w:t>
              </w:r>
            </w:ins>
          </w:p>
        </w:tc>
        <w:tc>
          <w:tcPr>
            <w:tcW w:w="838" w:type="dxa"/>
            <w:noWrap/>
            <w:hideMark/>
            <w:tcPrChange w:id="34232" w:author="phuong vu" w:date="2018-11-30T21:37:00Z">
              <w:tcPr>
                <w:tcW w:w="838" w:type="dxa"/>
                <w:noWrap/>
                <w:hideMark/>
              </w:tcPr>
            </w:tcPrChange>
          </w:tcPr>
          <w:p w14:paraId="60AE4075" w14:textId="77777777" w:rsidR="006871B5" w:rsidRPr="00920004" w:rsidRDefault="006871B5" w:rsidP="00941ED9">
            <w:pPr>
              <w:rPr>
                <w:ins w:id="34233" w:author="phuong vu" w:date="2018-11-30T14:07:00Z"/>
                <w:rPrChange w:id="34234" w:author="phuong vu" w:date="2018-11-30T22:36:00Z">
                  <w:rPr>
                    <w:ins w:id="34235" w:author="phuong vu" w:date="2018-11-30T14:07:00Z"/>
                  </w:rPr>
                </w:rPrChange>
              </w:rPr>
              <w:pPrChange w:id="34236" w:author="phuong vu" w:date="2018-11-30T21:36:00Z">
                <w:pPr>
                  <w:spacing w:line="276" w:lineRule="auto"/>
                  <w:jc w:val="center"/>
                </w:pPr>
              </w:pPrChange>
            </w:pPr>
          </w:p>
        </w:tc>
        <w:tc>
          <w:tcPr>
            <w:tcW w:w="823" w:type="dxa"/>
            <w:noWrap/>
            <w:hideMark/>
            <w:tcPrChange w:id="34237" w:author="phuong vu" w:date="2018-11-30T21:37:00Z">
              <w:tcPr>
                <w:tcW w:w="823" w:type="dxa"/>
                <w:noWrap/>
                <w:hideMark/>
              </w:tcPr>
            </w:tcPrChange>
          </w:tcPr>
          <w:p w14:paraId="17EBA904" w14:textId="77777777" w:rsidR="006871B5" w:rsidRPr="00920004" w:rsidRDefault="006871B5" w:rsidP="00941ED9">
            <w:pPr>
              <w:rPr>
                <w:ins w:id="34238" w:author="phuong vu" w:date="2018-11-30T14:07:00Z"/>
                <w:rPrChange w:id="34239" w:author="phuong vu" w:date="2018-11-30T22:36:00Z">
                  <w:rPr>
                    <w:ins w:id="34240" w:author="phuong vu" w:date="2018-11-30T14:07:00Z"/>
                  </w:rPr>
                </w:rPrChange>
              </w:rPr>
              <w:pPrChange w:id="34241" w:author="phuong vu" w:date="2018-11-30T21:36:00Z">
                <w:pPr>
                  <w:spacing w:line="276" w:lineRule="auto"/>
                  <w:jc w:val="center"/>
                </w:pPr>
              </w:pPrChange>
            </w:pPr>
            <w:ins w:id="34242" w:author="phuong vu" w:date="2018-11-30T14:07:00Z">
              <w:r w:rsidRPr="00920004">
                <w:rPr>
                  <w:rPrChange w:id="34243" w:author="phuong vu" w:date="2018-11-30T22:36:00Z">
                    <w:rPr/>
                  </w:rPrChange>
                </w:rPr>
                <w:t>X</w:t>
              </w:r>
            </w:ins>
          </w:p>
        </w:tc>
        <w:tc>
          <w:tcPr>
            <w:tcW w:w="2198" w:type="dxa"/>
            <w:noWrap/>
            <w:hideMark/>
            <w:tcPrChange w:id="34244" w:author="phuong vu" w:date="2018-11-30T21:37:00Z">
              <w:tcPr>
                <w:tcW w:w="2648" w:type="dxa"/>
                <w:noWrap/>
                <w:hideMark/>
              </w:tcPr>
            </w:tcPrChange>
          </w:tcPr>
          <w:p w14:paraId="46BFB021" w14:textId="77777777" w:rsidR="006871B5" w:rsidRPr="00920004" w:rsidRDefault="006871B5" w:rsidP="00941ED9">
            <w:pPr>
              <w:rPr>
                <w:ins w:id="34245" w:author="phuong vu" w:date="2018-11-30T14:07:00Z"/>
                <w:rPrChange w:id="34246" w:author="phuong vu" w:date="2018-11-30T22:36:00Z">
                  <w:rPr>
                    <w:ins w:id="34247" w:author="phuong vu" w:date="2018-11-30T14:07:00Z"/>
                  </w:rPr>
                </w:rPrChange>
              </w:rPr>
              <w:pPrChange w:id="34248" w:author="phuong vu" w:date="2018-11-30T21:36:00Z">
                <w:pPr>
                  <w:spacing w:line="276" w:lineRule="auto"/>
                </w:pPr>
              </w:pPrChange>
            </w:pPr>
            <w:ins w:id="34249" w:author="phuong vu" w:date="2018-11-30T14:07:00Z">
              <w:r w:rsidRPr="00920004">
                <w:rPr>
                  <w:rPrChange w:id="34250" w:author="phuong vu" w:date="2018-11-30T22:36:00Z">
                    <w:rPr/>
                  </w:rPrChange>
                </w:rPr>
                <w:t>ID biên nhận. Liên kết với bảng RECEIPT</w:t>
              </w:r>
            </w:ins>
          </w:p>
        </w:tc>
      </w:tr>
      <w:tr w:rsidR="006871B5" w:rsidRPr="00920004" w14:paraId="4B1D31D8" w14:textId="77777777" w:rsidTr="00941ED9">
        <w:trPr>
          <w:trHeight w:val="300"/>
          <w:ins w:id="34251" w:author="phuong vu" w:date="2018-11-30T14:07:00Z"/>
          <w:trPrChange w:id="34252" w:author="phuong vu" w:date="2018-11-30T21:37:00Z">
            <w:trPr>
              <w:trHeight w:val="300"/>
            </w:trPr>
          </w:trPrChange>
        </w:trPr>
        <w:tc>
          <w:tcPr>
            <w:tcW w:w="708" w:type="dxa"/>
            <w:noWrap/>
            <w:vAlign w:val="center"/>
            <w:hideMark/>
            <w:tcPrChange w:id="34253" w:author="phuong vu" w:date="2018-11-30T21:37:00Z">
              <w:tcPr>
                <w:tcW w:w="708" w:type="dxa"/>
                <w:noWrap/>
                <w:hideMark/>
              </w:tcPr>
            </w:tcPrChange>
          </w:tcPr>
          <w:p w14:paraId="78AC095D" w14:textId="77777777" w:rsidR="006871B5" w:rsidRPr="00920004" w:rsidRDefault="006871B5" w:rsidP="00941ED9">
            <w:pPr>
              <w:jc w:val="center"/>
              <w:rPr>
                <w:ins w:id="34254" w:author="phuong vu" w:date="2018-11-30T14:07:00Z"/>
                <w:rPrChange w:id="34255" w:author="phuong vu" w:date="2018-11-30T22:36:00Z">
                  <w:rPr>
                    <w:ins w:id="34256" w:author="phuong vu" w:date="2018-11-30T14:07:00Z"/>
                  </w:rPr>
                </w:rPrChange>
              </w:rPr>
              <w:pPrChange w:id="34257" w:author="phuong vu" w:date="2018-11-30T21:37:00Z">
                <w:pPr>
                  <w:spacing w:line="276" w:lineRule="auto"/>
                </w:pPr>
              </w:pPrChange>
            </w:pPr>
            <w:ins w:id="34258" w:author="phuong vu" w:date="2018-11-30T14:07:00Z">
              <w:r w:rsidRPr="00920004">
                <w:rPr>
                  <w:rPrChange w:id="34259" w:author="phuong vu" w:date="2018-11-30T22:36:00Z">
                    <w:rPr/>
                  </w:rPrChange>
                </w:rPr>
                <w:t>3</w:t>
              </w:r>
            </w:ins>
          </w:p>
        </w:tc>
        <w:tc>
          <w:tcPr>
            <w:tcW w:w="1646" w:type="dxa"/>
            <w:noWrap/>
            <w:hideMark/>
            <w:tcPrChange w:id="34260" w:author="phuong vu" w:date="2018-11-30T21:37:00Z">
              <w:tcPr>
                <w:tcW w:w="1646" w:type="dxa"/>
                <w:noWrap/>
                <w:hideMark/>
              </w:tcPr>
            </w:tcPrChange>
          </w:tcPr>
          <w:p w14:paraId="7AF02061" w14:textId="77777777" w:rsidR="006871B5" w:rsidRPr="00920004" w:rsidRDefault="006871B5" w:rsidP="00941ED9">
            <w:pPr>
              <w:rPr>
                <w:ins w:id="34261" w:author="phuong vu" w:date="2018-11-30T14:07:00Z"/>
                <w:rPrChange w:id="34262" w:author="phuong vu" w:date="2018-11-30T22:36:00Z">
                  <w:rPr>
                    <w:ins w:id="34263" w:author="phuong vu" w:date="2018-11-30T14:07:00Z"/>
                  </w:rPr>
                </w:rPrChange>
              </w:rPr>
              <w:pPrChange w:id="34264" w:author="phuong vu" w:date="2018-11-30T21:36:00Z">
                <w:pPr>
                  <w:spacing w:line="276" w:lineRule="auto"/>
                </w:pPr>
              </w:pPrChange>
            </w:pPr>
            <w:ins w:id="34265" w:author="phuong vu" w:date="2018-11-30T14:07:00Z">
              <w:r w:rsidRPr="00920004">
                <w:rPr>
                  <w:rPrChange w:id="34266" w:author="phuong vu" w:date="2018-11-30T22:36:00Z">
                    <w:rPr/>
                  </w:rPrChange>
                </w:rPr>
                <w:t>create_by</w:t>
              </w:r>
            </w:ins>
          </w:p>
        </w:tc>
        <w:tc>
          <w:tcPr>
            <w:tcW w:w="1414" w:type="dxa"/>
            <w:noWrap/>
            <w:hideMark/>
            <w:tcPrChange w:id="34267" w:author="phuong vu" w:date="2018-11-30T21:37:00Z">
              <w:tcPr>
                <w:tcW w:w="1414" w:type="dxa"/>
                <w:noWrap/>
                <w:hideMark/>
              </w:tcPr>
            </w:tcPrChange>
          </w:tcPr>
          <w:p w14:paraId="69172325" w14:textId="77777777" w:rsidR="006871B5" w:rsidRPr="00920004" w:rsidRDefault="006871B5" w:rsidP="00941ED9">
            <w:pPr>
              <w:rPr>
                <w:ins w:id="34268" w:author="phuong vu" w:date="2018-11-30T14:07:00Z"/>
                <w:rPrChange w:id="34269" w:author="phuong vu" w:date="2018-11-30T22:36:00Z">
                  <w:rPr>
                    <w:ins w:id="34270" w:author="phuong vu" w:date="2018-11-30T14:07:00Z"/>
                  </w:rPr>
                </w:rPrChange>
              </w:rPr>
              <w:pPrChange w:id="34271" w:author="phuong vu" w:date="2018-11-30T21:36:00Z">
                <w:pPr>
                  <w:spacing w:line="276" w:lineRule="auto"/>
                </w:pPr>
              </w:pPrChange>
            </w:pPr>
            <w:ins w:id="34272" w:author="phuong vu" w:date="2018-11-30T14:07:00Z">
              <w:r w:rsidRPr="00920004">
                <w:rPr>
                  <w:rPrChange w:id="34273" w:author="phuong vu" w:date="2018-11-30T22:36:00Z">
                    <w:rPr/>
                  </w:rPrChange>
                </w:rPr>
                <w:t>numeric</w:t>
              </w:r>
            </w:ins>
          </w:p>
        </w:tc>
        <w:tc>
          <w:tcPr>
            <w:tcW w:w="1188" w:type="dxa"/>
            <w:noWrap/>
            <w:hideMark/>
            <w:tcPrChange w:id="34274" w:author="phuong vu" w:date="2018-11-30T21:37:00Z">
              <w:tcPr>
                <w:tcW w:w="1188" w:type="dxa"/>
                <w:noWrap/>
                <w:hideMark/>
              </w:tcPr>
            </w:tcPrChange>
          </w:tcPr>
          <w:p w14:paraId="37AC30A9" w14:textId="77777777" w:rsidR="006871B5" w:rsidRPr="00920004" w:rsidRDefault="006871B5" w:rsidP="00941ED9">
            <w:pPr>
              <w:jc w:val="center"/>
              <w:rPr>
                <w:ins w:id="34275" w:author="phuong vu" w:date="2018-11-30T14:07:00Z"/>
                <w:rPrChange w:id="34276" w:author="phuong vu" w:date="2018-11-30T22:36:00Z">
                  <w:rPr>
                    <w:ins w:id="34277" w:author="phuong vu" w:date="2018-11-30T14:07:00Z"/>
                  </w:rPr>
                </w:rPrChange>
              </w:rPr>
              <w:pPrChange w:id="34278" w:author="phuong vu" w:date="2018-11-30T21:39:00Z">
                <w:pPr>
                  <w:spacing w:line="276" w:lineRule="auto"/>
                </w:pPr>
              </w:pPrChange>
            </w:pPr>
            <w:ins w:id="34279" w:author="phuong vu" w:date="2018-11-30T14:07:00Z">
              <w:r w:rsidRPr="00920004">
                <w:rPr>
                  <w:rPrChange w:id="34280" w:author="phuong vu" w:date="2018-11-30T22:36:00Z">
                    <w:rPr/>
                  </w:rPrChange>
                </w:rPr>
                <w:t>X</w:t>
              </w:r>
            </w:ins>
          </w:p>
        </w:tc>
        <w:tc>
          <w:tcPr>
            <w:tcW w:w="838" w:type="dxa"/>
            <w:noWrap/>
            <w:hideMark/>
            <w:tcPrChange w:id="34281" w:author="phuong vu" w:date="2018-11-30T21:37:00Z">
              <w:tcPr>
                <w:tcW w:w="838" w:type="dxa"/>
                <w:noWrap/>
                <w:hideMark/>
              </w:tcPr>
            </w:tcPrChange>
          </w:tcPr>
          <w:p w14:paraId="63D3A4A6" w14:textId="77777777" w:rsidR="006871B5" w:rsidRPr="00920004" w:rsidRDefault="006871B5" w:rsidP="00941ED9">
            <w:pPr>
              <w:rPr>
                <w:ins w:id="34282" w:author="phuong vu" w:date="2018-11-30T14:07:00Z"/>
                <w:rPrChange w:id="34283" w:author="phuong vu" w:date="2018-11-30T22:36:00Z">
                  <w:rPr>
                    <w:ins w:id="34284" w:author="phuong vu" w:date="2018-11-30T14:07:00Z"/>
                  </w:rPr>
                </w:rPrChange>
              </w:rPr>
              <w:pPrChange w:id="34285" w:author="phuong vu" w:date="2018-11-30T21:36:00Z">
                <w:pPr>
                  <w:spacing w:line="276" w:lineRule="auto"/>
                </w:pPr>
              </w:pPrChange>
            </w:pPr>
          </w:p>
        </w:tc>
        <w:tc>
          <w:tcPr>
            <w:tcW w:w="823" w:type="dxa"/>
            <w:noWrap/>
            <w:hideMark/>
            <w:tcPrChange w:id="34286" w:author="phuong vu" w:date="2018-11-30T21:37:00Z">
              <w:tcPr>
                <w:tcW w:w="823" w:type="dxa"/>
                <w:noWrap/>
                <w:hideMark/>
              </w:tcPr>
            </w:tcPrChange>
          </w:tcPr>
          <w:p w14:paraId="49606BAA" w14:textId="77777777" w:rsidR="006871B5" w:rsidRPr="00920004" w:rsidRDefault="006871B5" w:rsidP="00941ED9">
            <w:pPr>
              <w:rPr>
                <w:ins w:id="34287" w:author="phuong vu" w:date="2018-11-30T14:07:00Z"/>
                <w:rPrChange w:id="34288" w:author="phuong vu" w:date="2018-11-30T22:36:00Z">
                  <w:rPr>
                    <w:ins w:id="34289" w:author="phuong vu" w:date="2018-11-30T14:07:00Z"/>
                  </w:rPr>
                </w:rPrChange>
              </w:rPr>
              <w:pPrChange w:id="34290" w:author="phuong vu" w:date="2018-11-30T21:36:00Z">
                <w:pPr>
                  <w:spacing w:line="276" w:lineRule="auto"/>
                </w:pPr>
              </w:pPrChange>
            </w:pPr>
            <w:ins w:id="34291" w:author="phuong vu" w:date="2018-11-30T14:07:00Z">
              <w:r w:rsidRPr="00920004">
                <w:rPr>
                  <w:rPrChange w:id="34292" w:author="phuong vu" w:date="2018-11-30T22:36:00Z">
                    <w:rPr/>
                  </w:rPrChange>
                </w:rPr>
                <w:t>X</w:t>
              </w:r>
            </w:ins>
          </w:p>
        </w:tc>
        <w:tc>
          <w:tcPr>
            <w:tcW w:w="2198" w:type="dxa"/>
            <w:noWrap/>
            <w:hideMark/>
            <w:tcPrChange w:id="34293" w:author="phuong vu" w:date="2018-11-30T21:37:00Z">
              <w:tcPr>
                <w:tcW w:w="2648" w:type="dxa"/>
                <w:noWrap/>
                <w:hideMark/>
              </w:tcPr>
            </w:tcPrChange>
          </w:tcPr>
          <w:p w14:paraId="130F4029" w14:textId="77777777" w:rsidR="006871B5" w:rsidRPr="00920004" w:rsidRDefault="006871B5" w:rsidP="00941ED9">
            <w:pPr>
              <w:rPr>
                <w:ins w:id="34294" w:author="phuong vu" w:date="2018-11-30T14:07:00Z"/>
                <w:rPrChange w:id="34295" w:author="phuong vu" w:date="2018-11-30T22:36:00Z">
                  <w:rPr>
                    <w:ins w:id="34296" w:author="phuong vu" w:date="2018-11-30T14:07:00Z"/>
                  </w:rPr>
                </w:rPrChange>
              </w:rPr>
              <w:pPrChange w:id="34297" w:author="phuong vu" w:date="2018-11-30T21:36:00Z">
                <w:pPr>
                  <w:spacing w:line="276" w:lineRule="auto"/>
                </w:pPr>
              </w:pPrChange>
            </w:pPr>
            <w:ins w:id="34298" w:author="phuong vu" w:date="2018-11-30T14:07:00Z">
              <w:r w:rsidRPr="00920004">
                <w:rPr>
                  <w:rPrChange w:id="34299" w:author="phuong vu" w:date="2018-11-30T22:36:00Z">
                    <w:rPr/>
                  </w:rPrChange>
                </w:rPr>
                <w:t xml:space="preserve">Người tạo hóa đơn. </w:t>
              </w:r>
            </w:ins>
          </w:p>
        </w:tc>
      </w:tr>
      <w:tr w:rsidR="006871B5" w:rsidRPr="00920004" w14:paraId="109BC3B7" w14:textId="77777777" w:rsidTr="00941ED9">
        <w:trPr>
          <w:trHeight w:val="300"/>
          <w:ins w:id="34300" w:author="phuong vu" w:date="2018-11-30T14:07:00Z"/>
          <w:trPrChange w:id="34301" w:author="phuong vu" w:date="2018-11-30T21:37:00Z">
            <w:trPr>
              <w:trHeight w:val="300"/>
            </w:trPr>
          </w:trPrChange>
        </w:trPr>
        <w:tc>
          <w:tcPr>
            <w:tcW w:w="708" w:type="dxa"/>
            <w:noWrap/>
            <w:vAlign w:val="center"/>
            <w:hideMark/>
            <w:tcPrChange w:id="34302" w:author="phuong vu" w:date="2018-11-30T21:37:00Z">
              <w:tcPr>
                <w:tcW w:w="708" w:type="dxa"/>
                <w:noWrap/>
                <w:hideMark/>
              </w:tcPr>
            </w:tcPrChange>
          </w:tcPr>
          <w:p w14:paraId="3A0E1A37" w14:textId="77777777" w:rsidR="006871B5" w:rsidRPr="00920004" w:rsidRDefault="006871B5" w:rsidP="00941ED9">
            <w:pPr>
              <w:jc w:val="center"/>
              <w:rPr>
                <w:ins w:id="34303" w:author="phuong vu" w:date="2018-11-30T14:07:00Z"/>
                <w:rPrChange w:id="34304" w:author="phuong vu" w:date="2018-11-30T22:36:00Z">
                  <w:rPr>
                    <w:ins w:id="34305" w:author="phuong vu" w:date="2018-11-30T14:07:00Z"/>
                  </w:rPr>
                </w:rPrChange>
              </w:rPr>
              <w:pPrChange w:id="34306" w:author="phuong vu" w:date="2018-11-30T21:37:00Z">
                <w:pPr>
                  <w:spacing w:line="276" w:lineRule="auto"/>
                </w:pPr>
              </w:pPrChange>
            </w:pPr>
            <w:ins w:id="34307" w:author="phuong vu" w:date="2018-11-30T14:07:00Z">
              <w:r w:rsidRPr="00920004">
                <w:rPr>
                  <w:rPrChange w:id="34308" w:author="phuong vu" w:date="2018-11-30T22:36:00Z">
                    <w:rPr/>
                  </w:rPrChange>
                </w:rPr>
                <w:t>4</w:t>
              </w:r>
            </w:ins>
          </w:p>
        </w:tc>
        <w:tc>
          <w:tcPr>
            <w:tcW w:w="1646" w:type="dxa"/>
            <w:noWrap/>
            <w:hideMark/>
            <w:tcPrChange w:id="34309" w:author="phuong vu" w:date="2018-11-30T21:37:00Z">
              <w:tcPr>
                <w:tcW w:w="1646" w:type="dxa"/>
                <w:noWrap/>
                <w:hideMark/>
              </w:tcPr>
            </w:tcPrChange>
          </w:tcPr>
          <w:p w14:paraId="4A10754A" w14:textId="77777777" w:rsidR="006871B5" w:rsidRPr="00920004" w:rsidRDefault="006871B5" w:rsidP="00941ED9">
            <w:pPr>
              <w:rPr>
                <w:ins w:id="34310" w:author="phuong vu" w:date="2018-11-30T14:07:00Z"/>
                <w:rPrChange w:id="34311" w:author="phuong vu" w:date="2018-11-30T22:36:00Z">
                  <w:rPr>
                    <w:ins w:id="34312" w:author="phuong vu" w:date="2018-11-30T14:07:00Z"/>
                  </w:rPr>
                </w:rPrChange>
              </w:rPr>
              <w:pPrChange w:id="34313" w:author="phuong vu" w:date="2018-11-30T21:36:00Z">
                <w:pPr>
                  <w:spacing w:line="276" w:lineRule="auto"/>
                </w:pPr>
              </w:pPrChange>
            </w:pPr>
            <w:ins w:id="34314" w:author="phuong vu" w:date="2018-11-30T14:07:00Z">
              <w:r w:rsidRPr="00920004">
                <w:rPr>
                  <w:rPrChange w:id="34315" w:author="phuong vu" w:date="2018-11-30T22:36:00Z">
                    <w:rPr/>
                  </w:rPrChange>
                </w:rPr>
                <w:t>update_by</w:t>
              </w:r>
            </w:ins>
          </w:p>
        </w:tc>
        <w:tc>
          <w:tcPr>
            <w:tcW w:w="1414" w:type="dxa"/>
            <w:noWrap/>
            <w:hideMark/>
            <w:tcPrChange w:id="34316" w:author="phuong vu" w:date="2018-11-30T21:37:00Z">
              <w:tcPr>
                <w:tcW w:w="1414" w:type="dxa"/>
                <w:noWrap/>
                <w:hideMark/>
              </w:tcPr>
            </w:tcPrChange>
          </w:tcPr>
          <w:p w14:paraId="74707265" w14:textId="77777777" w:rsidR="006871B5" w:rsidRPr="00920004" w:rsidRDefault="006871B5" w:rsidP="00941ED9">
            <w:pPr>
              <w:rPr>
                <w:ins w:id="34317" w:author="phuong vu" w:date="2018-11-30T14:07:00Z"/>
                <w:rPrChange w:id="34318" w:author="phuong vu" w:date="2018-11-30T22:36:00Z">
                  <w:rPr>
                    <w:ins w:id="34319" w:author="phuong vu" w:date="2018-11-30T14:07:00Z"/>
                  </w:rPr>
                </w:rPrChange>
              </w:rPr>
              <w:pPrChange w:id="34320" w:author="phuong vu" w:date="2018-11-30T21:36:00Z">
                <w:pPr>
                  <w:spacing w:line="276" w:lineRule="auto"/>
                </w:pPr>
              </w:pPrChange>
            </w:pPr>
            <w:ins w:id="34321" w:author="phuong vu" w:date="2018-11-30T14:07:00Z">
              <w:r w:rsidRPr="00920004">
                <w:rPr>
                  <w:rPrChange w:id="34322" w:author="phuong vu" w:date="2018-11-30T22:36:00Z">
                    <w:rPr/>
                  </w:rPrChange>
                </w:rPr>
                <w:t>numeric</w:t>
              </w:r>
            </w:ins>
          </w:p>
        </w:tc>
        <w:tc>
          <w:tcPr>
            <w:tcW w:w="1188" w:type="dxa"/>
            <w:noWrap/>
            <w:hideMark/>
            <w:tcPrChange w:id="34323" w:author="phuong vu" w:date="2018-11-30T21:37:00Z">
              <w:tcPr>
                <w:tcW w:w="1188" w:type="dxa"/>
                <w:noWrap/>
                <w:hideMark/>
              </w:tcPr>
            </w:tcPrChange>
          </w:tcPr>
          <w:p w14:paraId="18E176B8" w14:textId="77777777" w:rsidR="006871B5" w:rsidRPr="00920004" w:rsidRDefault="006871B5" w:rsidP="00941ED9">
            <w:pPr>
              <w:jc w:val="center"/>
              <w:rPr>
                <w:ins w:id="34324" w:author="phuong vu" w:date="2018-11-30T14:07:00Z"/>
                <w:rPrChange w:id="34325" w:author="phuong vu" w:date="2018-11-30T22:36:00Z">
                  <w:rPr>
                    <w:ins w:id="34326" w:author="phuong vu" w:date="2018-11-30T14:07:00Z"/>
                  </w:rPr>
                </w:rPrChange>
              </w:rPr>
              <w:pPrChange w:id="34327" w:author="phuong vu" w:date="2018-11-30T21:39:00Z">
                <w:pPr>
                  <w:spacing w:line="276" w:lineRule="auto"/>
                </w:pPr>
              </w:pPrChange>
            </w:pPr>
            <w:ins w:id="34328" w:author="phuong vu" w:date="2018-11-30T14:07:00Z">
              <w:r w:rsidRPr="00920004">
                <w:rPr>
                  <w:rPrChange w:id="34329" w:author="phuong vu" w:date="2018-11-30T22:36:00Z">
                    <w:rPr/>
                  </w:rPrChange>
                </w:rPr>
                <w:t>X</w:t>
              </w:r>
            </w:ins>
          </w:p>
        </w:tc>
        <w:tc>
          <w:tcPr>
            <w:tcW w:w="838" w:type="dxa"/>
            <w:noWrap/>
            <w:hideMark/>
            <w:tcPrChange w:id="34330" w:author="phuong vu" w:date="2018-11-30T21:37:00Z">
              <w:tcPr>
                <w:tcW w:w="838" w:type="dxa"/>
                <w:noWrap/>
                <w:hideMark/>
              </w:tcPr>
            </w:tcPrChange>
          </w:tcPr>
          <w:p w14:paraId="1C942539" w14:textId="77777777" w:rsidR="006871B5" w:rsidRPr="00920004" w:rsidRDefault="006871B5" w:rsidP="00941ED9">
            <w:pPr>
              <w:rPr>
                <w:ins w:id="34331" w:author="phuong vu" w:date="2018-11-30T14:07:00Z"/>
                <w:rPrChange w:id="34332" w:author="phuong vu" w:date="2018-11-30T22:36:00Z">
                  <w:rPr>
                    <w:ins w:id="34333" w:author="phuong vu" w:date="2018-11-30T14:07:00Z"/>
                  </w:rPr>
                </w:rPrChange>
              </w:rPr>
              <w:pPrChange w:id="34334" w:author="phuong vu" w:date="2018-11-30T21:36:00Z">
                <w:pPr>
                  <w:spacing w:line="276" w:lineRule="auto"/>
                </w:pPr>
              </w:pPrChange>
            </w:pPr>
          </w:p>
        </w:tc>
        <w:tc>
          <w:tcPr>
            <w:tcW w:w="823" w:type="dxa"/>
            <w:noWrap/>
            <w:hideMark/>
            <w:tcPrChange w:id="34335" w:author="phuong vu" w:date="2018-11-30T21:37:00Z">
              <w:tcPr>
                <w:tcW w:w="823" w:type="dxa"/>
                <w:noWrap/>
                <w:hideMark/>
              </w:tcPr>
            </w:tcPrChange>
          </w:tcPr>
          <w:p w14:paraId="7A64ADE8" w14:textId="77777777" w:rsidR="006871B5" w:rsidRPr="00920004" w:rsidRDefault="006871B5" w:rsidP="00941ED9">
            <w:pPr>
              <w:rPr>
                <w:ins w:id="34336" w:author="phuong vu" w:date="2018-11-30T14:07:00Z"/>
                <w:rPrChange w:id="34337" w:author="phuong vu" w:date="2018-11-30T22:36:00Z">
                  <w:rPr>
                    <w:ins w:id="34338" w:author="phuong vu" w:date="2018-11-30T14:07:00Z"/>
                  </w:rPr>
                </w:rPrChange>
              </w:rPr>
              <w:pPrChange w:id="34339" w:author="phuong vu" w:date="2018-11-30T21:36:00Z">
                <w:pPr>
                  <w:spacing w:line="276" w:lineRule="auto"/>
                </w:pPr>
              </w:pPrChange>
            </w:pPr>
            <w:ins w:id="34340" w:author="phuong vu" w:date="2018-11-30T14:07:00Z">
              <w:r w:rsidRPr="00920004">
                <w:rPr>
                  <w:rPrChange w:id="34341" w:author="phuong vu" w:date="2018-11-30T22:36:00Z">
                    <w:rPr/>
                  </w:rPrChange>
                </w:rPr>
                <w:t>X</w:t>
              </w:r>
            </w:ins>
          </w:p>
        </w:tc>
        <w:tc>
          <w:tcPr>
            <w:tcW w:w="2198" w:type="dxa"/>
            <w:noWrap/>
            <w:hideMark/>
            <w:tcPrChange w:id="34342" w:author="phuong vu" w:date="2018-11-30T21:37:00Z">
              <w:tcPr>
                <w:tcW w:w="2648" w:type="dxa"/>
                <w:noWrap/>
                <w:hideMark/>
              </w:tcPr>
            </w:tcPrChange>
          </w:tcPr>
          <w:p w14:paraId="037091F3" w14:textId="77777777" w:rsidR="006871B5" w:rsidRPr="00920004" w:rsidRDefault="006871B5" w:rsidP="00941ED9">
            <w:pPr>
              <w:rPr>
                <w:ins w:id="34343" w:author="phuong vu" w:date="2018-11-30T14:07:00Z"/>
                <w:rPrChange w:id="34344" w:author="phuong vu" w:date="2018-11-30T22:36:00Z">
                  <w:rPr>
                    <w:ins w:id="34345" w:author="phuong vu" w:date="2018-11-30T14:07:00Z"/>
                  </w:rPr>
                </w:rPrChange>
              </w:rPr>
              <w:pPrChange w:id="34346" w:author="phuong vu" w:date="2018-11-30T21:36:00Z">
                <w:pPr>
                  <w:spacing w:line="276" w:lineRule="auto"/>
                </w:pPr>
              </w:pPrChange>
            </w:pPr>
            <w:ins w:id="34347" w:author="phuong vu" w:date="2018-11-30T14:07:00Z">
              <w:r w:rsidRPr="00920004">
                <w:rPr>
                  <w:rPrChange w:id="34348" w:author="phuong vu" w:date="2018-11-30T22:36:00Z">
                    <w:rPr/>
                  </w:rPrChange>
                </w:rPr>
                <w:t>Người cập nhật hóa đơn.</w:t>
              </w:r>
            </w:ins>
          </w:p>
        </w:tc>
      </w:tr>
      <w:tr w:rsidR="006871B5" w:rsidRPr="00920004" w14:paraId="4A566D8C" w14:textId="77777777" w:rsidTr="00941ED9">
        <w:trPr>
          <w:trHeight w:val="300"/>
          <w:ins w:id="34349" w:author="phuong vu" w:date="2018-11-30T14:07:00Z"/>
          <w:trPrChange w:id="34350" w:author="phuong vu" w:date="2018-11-30T21:37:00Z">
            <w:trPr>
              <w:trHeight w:val="300"/>
            </w:trPr>
          </w:trPrChange>
        </w:trPr>
        <w:tc>
          <w:tcPr>
            <w:tcW w:w="708" w:type="dxa"/>
            <w:noWrap/>
            <w:vAlign w:val="center"/>
            <w:hideMark/>
            <w:tcPrChange w:id="34351" w:author="phuong vu" w:date="2018-11-30T21:37:00Z">
              <w:tcPr>
                <w:tcW w:w="708" w:type="dxa"/>
                <w:noWrap/>
                <w:hideMark/>
              </w:tcPr>
            </w:tcPrChange>
          </w:tcPr>
          <w:p w14:paraId="42AFEBF1" w14:textId="77777777" w:rsidR="006871B5" w:rsidRPr="00920004" w:rsidRDefault="006871B5" w:rsidP="00941ED9">
            <w:pPr>
              <w:jc w:val="center"/>
              <w:rPr>
                <w:ins w:id="34352" w:author="phuong vu" w:date="2018-11-30T14:07:00Z"/>
                <w:rPrChange w:id="34353" w:author="phuong vu" w:date="2018-11-30T22:36:00Z">
                  <w:rPr>
                    <w:ins w:id="34354" w:author="phuong vu" w:date="2018-11-30T14:07:00Z"/>
                  </w:rPr>
                </w:rPrChange>
              </w:rPr>
              <w:pPrChange w:id="34355" w:author="phuong vu" w:date="2018-11-30T21:37:00Z">
                <w:pPr>
                  <w:spacing w:line="276" w:lineRule="auto"/>
                </w:pPr>
              </w:pPrChange>
            </w:pPr>
            <w:ins w:id="34356" w:author="phuong vu" w:date="2018-11-30T14:07:00Z">
              <w:r w:rsidRPr="00920004">
                <w:rPr>
                  <w:rPrChange w:id="34357" w:author="phuong vu" w:date="2018-11-30T22:36:00Z">
                    <w:rPr/>
                  </w:rPrChange>
                </w:rPr>
                <w:t>5</w:t>
              </w:r>
            </w:ins>
          </w:p>
        </w:tc>
        <w:tc>
          <w:tcPr>
            <w:tcW w:w="1646" w:type="dxa"/>
            <w:noWrap/>
            <w:hideMark/>
            <w:tcPrChange w:id="34358" w:author="phuong vu" w:date="2018-11-30T21:37:00Z">
              <w:tcPr>
                <w:tcW w:w="1646" w:type="dxa"/>
                <w:noWrap/>
                <w:hideMark/>
              </w:tcPr>
            </w:tcPrChange>
          </w:tcPr>
          <w:p w14:paraId="71FB59AF" w14:textId="77777777" w:rsidR="006871B5" w:rsidRPr="00920004" w:rsidRDefault="006871B5" w:rsidP="00941ED9">
            <w:pPr>
              <w:rPr>
                <w:ins w:id="34359" w:author="phuong vu" w:date="2018-11-30T14:07:00Z"/>
                <w:rPrChange w:id="34360" w:author="phuong vu" w:date="2018-11-30T22:36:00Z">
                  <w:rPr>
                    <w:ins w:id="34361" w:author="phuong vu" w:date="2018-11-30T14:07:00Z"/>
                  </w:rPr>
                </w:rPrChange>
              </w:rPr>
              <w:pPrChange w:id="34362" w:author="phuong vu" w:date="2018-11-30T21:36:00Z">
                <w:pPr>
                  <w:spacing w:line="276" w:lineRule="auto"/>
                </w:pPr>
              </w:pPrChange>
            </w:pPr>
            <w:ins w:id="34363" w:author="phuong vu" w:date="2018-11-30T14:07:00Z">
              <w:r w:rsidRPr="00920004">
                <w:rPr>
                  <w:rPrChange w:id="34364" w:author="phuong vu" w:date="2018-11-30T22:36:00Z">
                    <w:rPr/>
                  </w:rPrChange>
                </w:rPr>
                <w:t>create_date</w:t>
              </w:r>
            </w:ins>
          </w:p>
        </w:tc>
        <w:tc>
          <w:tcPr>
            <w:tcW w:w="1414" w:type="dxa"/>
            <w:noWrap/>
            <w:hideMark/>
            <w:tcPrChange w:id="34365" w:author="phuong vu" w:date="2018-11-30T21:37:00Z">
              <w:tcPr>
                <w:tcW w:w="1414" w:type="dxa"/>
                <w:noWrap/>
                <w:hideMark/>
              </w:tcPr>
            </w:tcPrChange>
          </w:tcPr>
          <w:p w14:paraId="52AC864F" w14:textId="77777777" w:rsidR="006871B5" w:rsidRPr="00920004" w:rsidRDefault="006871B5" w:rsidP="00941ED9">
            <w:pPr>
              <w:rPr>
                <w:ins w:id="34366" w:author="phuong vu" w:date="2018-11-30T14:07:00Z"/>
                <w:rPrChange w:id="34367" w:author="phuong vu" w:date="2018-11-30T22:36:00Z">
                  <w:rPr>
                    <w:ins w:id="34368" w:author="phuong vu" w:date="2018-11-30T14:07:00Z"/>
                  </w:rPr>
                </w:rPrChange>
              </w:rPr>
              <w:pPrChange w:id="34369" w:author="phuong vu" w:date="2018-11-30T21:36:00Z">
                <w:pPr>
                  <w:spacing w:line="276" w:lineRule="auto"/>
                </w:pPr>
              </w:pPrChange>
            </w:pPr>
            <w:ins w:id="34370" w:author="phuong vu" w:date="2018-11-30T14:07:00Z">
              <w:r w:rsidRPr="00920004">
                <w:rPr>
                  <w:rPrChange w:id="34371" w:author="phuong vu" w:date="2018-11-30T22:36:00Z">
                    <w:rPr/>
                  </w:rPrChange>
                </w:rPr>
                <w:t xml:space="preserve">timestamp </w:t>
              </w:r>
            </w:ins>
          </w:p>
        </w:tc>
        <w:tc>
          <w:tcPr>
            <w:tcW w:w="1188" w:type="dxa"/>
            <w:noWrap/>
            <w:hideMark/>
            <w:tcPrChange w:id="34372" w:author="phuong vu" w:date="2018-11-30T21:37:00Z">
              <w:tcPr>
                <w:tcW w:w="1188" w:type="dxa"/>
                <w:noWrap/>
                <w:hideMark/>
              </w:tcPr>
            </w:tcPrChange>
          </w:tcPr>
          <w:p w14:paraId="3FA968BB" w14:textId="77777777" w:rsidR="006871B5" w:rsidRPr="00920004" w:rsidRDefault="006871B5" w:rsidP="00941ED9">
            <w:pPr>
              <w:jc w:val="center"/>
              <w:rPr>
                <w:ins w:id="34373" w:author="phuong vu" w:date="2018-11-30T14:07:00Z"/>
                <w:rPrChange w:id="34374" w:author="phuong vu" w:date="2018-11-30T22:36:00Z">
                  <w:rPr>
                    <w:ins w:id="34375" w:author="phuong vu" w:date="2018-11-30T14:07:00Z"/>
                  </w:rPr>
                </w:rPrChange>
              </w:rPr>
              <w:pPrChange w:id="34376" w:author="phuong vu" w:date="2018-11-30T21:39:00Z">
                <w:pPr>
                  <w:spacing w:line="276" w:lineRule="auto"/>
                </w:pPr>
              </w:pPrChange>
            </w:pPr>
            <w:ins w:id="34377" w:author="phuong vu" w:date="2018-11-30T14:07:00Z">
              <w:r w:rsidRPr="00920004">
                <w:rPr>
                  <w:rPrChange w:id="34378" w:author="phuong vu" w:date="2018-11-30T22:36:00Z">
                    <w:rPr/>
                  </w:rPrChange>
                </w:rPr>
                <w:t>X</w:t>
              </w:r>
            </w:ins>
          </w:p>
        </w:tc>
        <w:tc>
          <w:tcPr>
            <w:tcW w:w="838" w:type="dxa"/>
            <w:noWrap/>
            <w:hideMark/>
            <w:tcPrChange w:id="34379" w:author="phuong vu" w:date="2018-11-30T21:37:00Z">
              <w:tcPr>
                <w:tcW w:w="838" w:type="dxa"/>
                <w:noWrap/>
                <w:hideMark/>
              </w:tcPr>
            </w:tcPrChange>
          </w:tcPr>
          <w:p w14:paraId="61239437" w14:textId="77777777" w:rsidR="006871B5" w:rsidRPr="00920004" w:rsidRDefault="006871B5" w:rsidP="00941ED9">
            <w:pPr>
              <w:rPr>
                <w:ins w:id="34380" w:author="phuong vu" w:date="2018-11-30T14:07:00Z"/>
                <w:rPrChange w:id="34381" w:author="phuong vu" w:date="2018-11-30T22:36:00Z">
                  <w:rPr>
                    <w:ins w:id="34382" w:author="phuong vu" w:date="2018-11-30T14:07:00Z"/>
                  </w:rPr>
                </w:rPrChange>
              </w:rPr>
              <w:pPrChange w:id="34383" w:author="phuong vu" w:date="2018-11-30T21:36:00Z">
                <w:pPr>
                  <w:spacing w:line="276" w:lineRule="auto"/>
                </w:pPr>
              </w:pPrChange>
            </w:pPr>
          </w:p>
        </w:tc>
        <w:tc>
          <w:tcPr>
            <w:tcW w:w="823" w:type="dxa"/>
            <w:noWrap/>
            <w:hideMark/>
            <w:tcPrChange w:id="34384" w:author="phuong vu" w:date="2018-11-30T21:37:00Z">
              <w:tcPr>
                <w:tcW w:w="823" w:type="dxa"/>
                <w:noWrap/>
                <w:hideMark/>
              </w:tcPr>
            </w:tcPrChange>
          </w:tcPr>
          <w:p w14:paraId="2CF9EA5B" w14:textId="77777777" w:rsidR="006871B5" w:rsidRPr="00920004" w:rsidRDefault="006871B5" w:rsidP="00941ED9">
            <w:pPr>
              <w:rPr>
                <w:ins w:id="34385" w:author="phuong vu" w:date="2018-11-30T14:07:00Z"/>
                <w:rPrChange w:id="34386" w:author="phuong vu" w:date="2018-11-30T22:36:00Z">
                  <w:rPr>
                    <w:ins w:id="34387" w:author="phuong vu" w:date="2018-11-30T14:07:00Z"/>
                  </w:rPr>
                </w:rPrChange>
              </w:rPr>
              <w:pPrChange w:id="34388" w:author="phuong vu" w:date="2018-11-30T21:36:00Z">
                <w:pPr>
                  <w:spacing w:line="276" w:lineRule="auto"/>
                </w:pPr>
              </w:pPrChange>
            </w:pPr>
          </w:p>
        </w:tc>
        <w:tc>
          <w:tcPr>
            <w:tcW w:w="2198" w:type="dxa"/>
            <w:noWrap/>
            <w:hideMark/>
            <w:tcPrChange w:id="34389" w:author="phuong vu" w:date="2018-11-30T21:37:00Z">
              <w:tcPr>
                <w:tcW w:w="2648" w:type="dxa"/>
                <w:noWrap/>
                <w:hideMark/>
              </w:tcPr>
            </w:tcPrChange>
          </w:tcPr>
          <w:p w14:paraId="0AA07FE0" w14:textId="77777777" w:rsidR="006871B5" w:rsidRPr="00920004" w:rsidRDefault="006871B5" w:rsidP="00941ED9">
            <w:pPr>
              <w:rPr>
                <w:ins w:id="34390" w:author="phuong vu" w:date="2018-11-30T14:07:00Z"/>
                <w:rPrChange w:id="34391" w:author="phuong vu" w:date="2018-11-30T22:36:00Z">
                  <w:rPr>
                    <w:ins w:id="34392" w:author="phuong vu" w:date="2018-11-30T14:07:00Z"/>
                  </w:rPr>
                </w:rPrChange>
              </w:rPr>
              <w:pPrChange w:id="34393" w:author="phuong vu" w:date="2018-11-30T21:36:00Z">
                <w:pPr>
                  <w:spacing w:line="276" w:lineRule="auto"/>
                </w:pPr>
              </w:pPrChange>
            </w:pPr>
            <w:ins w:id="34394" w:author="phuong vu" w:date="2018-11-30T14:07:00Z">
              <w:r w:rsidRPr="00920004">
                <w:rPr>
                  <w:rPrChange w:id="34395" w:author="phuong vu" w:date="2018-11-30T22:36:00Z">
                    <w:rPr/>
                  </w:rPrChange>
                </w:rPr>
                <w:t>Ngày tạo hóa đơn</w:t>
              </w:r>
            </w:ins>
          </w:p>
        </w:tc>
      </w:tr>
      <w:tr w:rsidR="006871B5" w:rsidRPr="00920004" w14:paraId="216762E7" w14:textId="77777777" w:rsidTr="00941ED9">
        <w:trPr>
          <w:trHeight w:val="300"/>
          <w:ins w:id="34396" w:author="phuong vu" w:date="2018-11-30T14:07:00Z"/>
          <w:trPrChange w:id="34397" w:author="phuong vu" w:date="2018-11-30T21:37:00Z">
            <w:trPr>
              <w:trHeight w:val="300"/>
            </w:trPr>
          </w:trPrChange>
        </w:trPr>
        <w:tc>
          <w:tcPr>
            <w:tcW w:w="708" w:type="dxa"/>
            <w:noWrap/>
            <w:vAlign w:val="center"/>
            <w:hideMark/>
            <w:tcPrChange w:id="34398" w:author="phuong vu" w:date="2018-11-30T21:37:00Z">
              <w:tcPr>
                <w:tcW w:w="708" w:type="dxa"/>
                <w:noWrap/>
                <w:hideMark/>
              </w:tcPr>
            </w:tcPrChange>
          </w:tcPr>
          <w:p w14:paraId="70B55E09" w14:textId="77777777" w:rsidR="006871B5" w:rsidRPr="00920004" w:rsidRDefault="006871B5" w:rsidP="00941ED9">
            <w:pPr>
              <w:jc w:val="center"/>
              <w:rPr>
                <w:ins w:id="34399" w:author="phuong vu" w:date="2018-11-30T14:07:00Z"/>
                <w:rPrChange w:id="34400" w:author="phuong vu" w:date="2018-11-30T22:36:00Z">
                  <w:rPr>
                    <w:ins w:id="34401" w:author="phuong vu" w:date="2018-11-30T14:07:00Z"/>
                  </w:rPr>
                </w:rPrChange>
              </w:rPr>
              <w:pPrChange w:id="34402" w:author="phuong vu" w:date="2018-11-30T21:37:00Z">
                <w:pPr>
                  <w:spacing w:line="276" w:lineRule="auto"/>
                </w:pPr>
              </w:pPrChange>
            </w:pPr>
            <w:ins w:id="34403" w:author="phuong vu" w:date="2018-11-30T14:07:00Z">
              <w:r w:rsidRPr="00920004">
                <w:rPr>
                  <w:rPrChange w:id="34404" w:author="phuong vu" w:date="2018-11-30T22:36:00Z">
                    <w:rPr/>
                  </w:rPrChange>
                </w:rPr>
                <w:t>6</w:t>
              </w:r>
            </w:ins>
          </w:p>
        </w:tc>
        <w:tc>
          <w:tcPr>
            <w:tcW w:w="1646" w:type="dxa"/>
            <w:noWrap/>
            <w:hideMark/>
            <w:tcPrChange w:id="34405" w:author="phuong vu" w:date="2018-11-30T21:37:00Z">
              <w:tcPr>
                <w:tcW w:w="1646" w:type="dxa"/>
                <w:noWrap/>
                <w:hideMark/>
              </w:tcPr>
            </w:tcPrChange>
          </w:tcPr>
          <w:p w14:paraId="78E578BA" w14:textId="77777777" w:rsidR="006871B5" w:rsidRPr="00920004" w:rsidRDefault="006871B5" w:rsidP="00941ED9">
            <w:pPr>
              <w:rPr>
                <w:ins w:id="34406" w:author="phuong vu" w:date="2018-11-30T14:07:00Z"/>
                <w:rPrChange w:id="34407" w:author="phuong vu" w:date="2018-11-30T22:36:00Z">
                  <w:rPr>
                    <w:ins w:id="34408" w:author="phuong vu" w:date="2018-11-30T14:07:00Z"/>
                  </w:rPr>
                </w:rPrChange>
              </w:rPr>
              <w:pPrChange w:id="34409" w:author="phuong vu" w:date="2018-11-30T21:36:00Z">
                <w:pPr>
                  <w:spacing w:line="276" w:lineRule="auto"/>
                </w:pPr>
              </w:pPrChange>
            </w:pPr>
            <w:ins w:id="34410" w:author="phuong vu" w:date="2018-11-30T14:07:00Z">
              <w:r w:rsidRPr="00920004">
                <w:rPr>
                  <w:rPrChange w:id="34411" w:author="phuong vu" w:date="2018-11-30T22:36:00Z">
                    <w:rPr/>
                  </w:rPrChange>
                </w:rPr>
                <w:t>update_date</w:t>
              </w:r>
            </w:ins>
          </w:p>
        </w:tc>
        <w:tc>
          <w:tcPr>
            <w:tcW w:w="1414" w:type="dxa"/>
            <w:noWrap/>
            <w:hideMark/>
            <w:tcPrChange w:id="34412" w:author="phuong vu" w:date="2018-11-30T21:37:00Z">
              <w:tcPr>
                <w:tcW w:w="1414" w:type="dxa"/>
                <w:noWrap/>
                <w:hideMark/>
              </w:tcPr>
            </w:tcPrChange>
          </w:tcPr>
          <w:p w14:paraId="16556259" w14:textId="77777777" w:rsidR="006871B5" w:rsidRPr="00920004" w:rsidRDefault="006871B5" w:rsidP="00941ED9">
            <w:pPr>
              <w:rPr>
                <w:ins w:id="34413" w:author="phuong vu" w:date="2018-11-30T14:07:00Z"/>
                <w:rPrChange w:id="34414" w:author="phuong vu" w:date="2018-11-30T22:36:00Z">
                  <w:rPr>
                    <w:ins w:id="34415" w:author="phuong vu" w:date="2018-11-30T14:07:00Z"/>
                  </w:rPr>
                </w:rPrChange>
              </w:rPr>
              <w:pPrChange w:id="34416" w:author="phuong vu" w:date="2018-11-30T21:36:00Z">
                <w:pPr>
                  <w:spacing w:line="276" w:lineRule="auto"/>
                </w:pPr>
              </w:pPrChange>
            </w:pPr>
            <w:ins w:id="34417" w:author="phuong vu" w:date="2018-11-30T14:07:00Z">
              <w:r w:rsidRPr="00920004">
                <w:rPr>
                  <w:rPrChange w:id="34418" w:author="phuong vu" w:date="2018-11-30T22:36:00Z">
                    <w:rPr/>
                  </w:rPrChange>
                </w:rPr>
                <w:t xml:space="preserve">timestamp </w:t>
              </w:r>
            </w:ins>
          </w:p>
        </w:tc>
        <w:tc>
          <w:tcPr>
            <w:tcW w:w="1188" w:type="dxa"/>
            <w:noWrap/>
            <w:hideMark/>
            <w:tcPrChange w:id="34419" w:author="phuong vu" w:date="2018-11-30T21:37:00Z">
              <w:tcPr>
                <w:tcW w:w="1188" w:type="dxa"/>
                <w:noWrap/>
                <w:hideMark/>
              </w:tcPr>
            </w:tcPrChange>
          </w:tcPr>
          <w:p w14:paraId="64AA9DA9" w14:textId="77777777" w:rsidR="006871B5" w:rsidRPr="00920004" w:rsidRDefault="006871B5" w:rsidP="00941ED9">
            <w:pPr>
              <w:jc w:val="center"/>
              <w:rPr>
                <w:ins w:id="34420" w:author="phuong vu" w:date="2018-11-30T14:07:00Z"/>
                <w:rPrChange w:id="34421" w:author="phuong vu" w:date="2018-11-30T22:36:00Z">
                  <w:rPr>
                    <w:ins w:id="34422" w:author="phuong vu" w:date="2018-11-30T14:07:00Z"/>
                  </w:rPr>
                </w:rPrChange>
              </w:rPr>
              <w:pPrChange w:id="34423" w:author="phuong vu" w:date="2018-11-30T21:39:00Z">
                <w:pPr>
                  <w:spacing w:line="276" w:lineRule="auto"/>
                </w:pPr>
              </w:pPrChange>
            </w:pPr>
            <w:ins w:id="34424" w:author="phuong vu" w:date="2018-11-30T14:07:00Z">
              <w:r w:rsidRPr="00920004">
                <w:rPr>
                  <w:rPrChange w:id="34425" w:author="phuong vu" w:date="2018-11-30T22:36:00Z">
                    <w:rPr/>
                  </w:rPrChange>
                </w:rPr>
                <w:t>X</w:t>
              </w:r>
            </w:ins>
          </w:p>
        </w:tc>
        <w:tc>
          <w:tcPr>
            <w:tcW w:w="838" w:type="dxa"/>
            <w:noWrap/>
            <w:hideMark/>
            <w:tcPrChange w:id="34426" w:author="phuong vu" w:date="2018-11-30T21:37:00Z">
              <w:tcPr>
                <w:tcW w:w="838" w:type="dxa"/>
                <w:noWrap/>
                <w:hideMark/>
              </w:tcPr>
            </w:tcPrChange>
          </w:tcPr>
          <w:p w14:paraId="006F587B" w14:textId="77777777" w:rsidR="006871B5" w:rsidRPr="00920004" w:rsidRDefault="006871B5" w:rsidP="00941ED9">
            <w:pPr>
              <w:rPr>
                <w:ins w:id="34427" w:author="phuong vu" w:date="2018-11-30T14:07:00Z"/>
                <w:rPrChange w:id="34428" w:author="phuong vu" w:date="2018-11-30T22:36:00Z">
                  <w:rPr>
                    <w:ins w:id="34429" w:author="phuong vu" w:date="2018-11-30T14:07:00Z"/>
                  </w:rPr>
                </w:rPrChange>
              </w:rPr>
              <w:pPrChange w:id="34430" w:author="phuong vu" w:date="2018-11-30T21:36:00Z">
                <w:pPr>
                  <w:spacing w:line="276" w:lineRule="auto"/>
                </w:pPr>
              </w:pPrChange>
            </w:pPr>
          </w:p>
        </w:tc>
        <w:tc>
          <w:tcPr>
            <w:tcW w:w="823" w:type="dxa"/>
            <w:noWrap/>
            <w:hideMark/>
            <w:tcPrChange w:id="34431" w:author="phuong vu" w:date="2018-11-30T21:37:00Z">
              <w:tcPr>
                <w:tcW w:w="823" w:type="dxa"/>
                <w:noWrap/>
                <w:hideMark/>
              </w:tcPr>
            </w:tcPrChange>
          </w:tcPr>
          <w:p w14:paraId="4AA2125E" w14:textId="77777777" w:rsidR="006871B5" w:rsidRPr="00920004" w:rsidRDefault="006871B5" w:rsidP="00941ED9">
            <w:pPr>
              <w:rPr>
                <w:ins w:id="34432" w:author="phuong vu" w:date="2018-11-30T14:07:00Z"/>
                <w:rPrChange w:id="34433" w:author="phuong vu" w:date="2018-11-30T22:36:00Z">
                  <w:rPr>
                    <w:ins w:id="34434" w:author="phuong vu" w:date="2018-11-30T14:07:00Z"/>
                  </w:rPr>
                </w:rPrChange>
              </w:rPr>
              <w:pPrChange w:id="34435" w:author="phuong vu" w:date="2018-11-30T21:36:00Z">
                <w:pPr>
                  <w:spacing w:line="276" w:lineRule="auto"/>
                </w:pPr>
              </w:pPrChange>
            </w:pPr>
          </w:p>
        </w:tc>
        <w:tc>
          <w:tcPr>
            <w:tcW w:w="2198" w:type="dxa"/>
            <w:noWrap/>
            <w:hideMark/>
            <w:tcPrChange w:id="34436" w:author="phuong vu" w:date="2018-11-30T21:37:00Z">
              <w:tcPr>
                <w:tcW w:w="2648" w:type="dxa"/>
                <w:noWrap/>
                <w:hideMark/>
              </w:tcPr>
            </w:tcPrChange>
          </w:tcPr>
          <w:p w14:paraId="46A77604" w14:textId="77777777" w:rsidR="006871B5" w:rsidRPr="00920004" w:rsidRDefault="006871B5" w:rsidP="00941ED9">
            <w:pPr>
              <w:rPr>
                <w:ins w:id="34437" w:author="phuong vu" w:date="2018-11-30T14:07:00Z"/>
                <w:rPrChange w:id="34438" w:author="phuong vu" w:date="2018-11-30T22:36:00Z">
                  <w:rPr>
                    <w:ins w:id="34439" w:author="phuong vu" w:date="2018-11-30T14:07:00Z"/>
                  </w:rPr>
                </w:rPrChange>
              </w:rPr>
              <w:pPrChange w:id="34440" w:author="phuong vu" w:date="2018-11-30T21:36:00Z">
                <w:pPr>
                  <w:spacing w:line="276" w:lineRule="auto"/>
                </w:pPr>
              </w:pPrChange>
            </w:pPr>
            <w:ins w:id="34441" w:author="phuong vu" w:date="2018-11-30T14:07:00Z">
              <w:r w:rsidRPr="00920004">
                <w:rPr>
                  <w:rPrChange w:id="34442" w:author="phuong vu" w:date="2018-11-30T22:36:00Z">
                    <w:rPr/>
                  </w:rPrChange>
                </w:rPr>
                <w:t>Ngày cập nhật hóa đơn</w:t>
              </w:r>
            </w:ins>
          </w:p>
        </w:tc>
      </w:tr>
      <w:tr w:rsidR="006871B5" w:rsidRPr="00920004" w14:paraId="51F61F15" w14:textId="77777777" w:rsidTr="00941ED9">
        <w:trPr>
          <w:trHeight w:val="300"/>
          <w:ins w:id="34443" w:author="phuong vu" w:date="2018-11-30T14:07:00Z"/>
          <w:trPrChange w:id="34444" w:author="phuong vu" w:date="2018-11-30T21:37:00Z">
            <w:trPr>
              <w:trHeight w:val="300"/>
            </w:trPr>
          </w:trPrChange>
        </w:trPr>
        <w:tc>
          <w:tcPr>
            <w:tcW w:w="708" w:type="dxa"/>
            <w:noWrap/>
            <w:vAlign w:val="center"/>
            <w:hideMark/>
            <w:tcPrChange w:id="34445" w:author="phuong vu" w:date="2018-11-30T21:37:00Z">
              <w:tcPr>
                <w:tcW w:w="708" w:type="dxa"/>
                <w:noWrap/>
                <w:hideMark/>
              </w:tcPr>
            </w:tcPrChange>
          </w:tcPr>
          <w:p w14:paraId="1649FD87" w14:textId="77777777" w:rsidR="006871B5" w:rsidRPr="00920004" w:rsidRDefault="006871B5" w:rsidP="00941ED9">
            <w:pPr>
              <w:jc w:val="center"/>
              <w:rPr>
                <w:ins w:id="34446" w:author="phuong vu" w:date="2018-11-30T14:07:00Z"/>
                <w:rPrChange w:id="34447" w:author="phuong vu" w:date="2018-11-30T22:36:00Z">
                  <w:rPr>
                    <w:ins w:id="34448" w:author="phuong vu" w:date="2018-11-30T14:07:00Z"/>
                  </w:rPr>
                </w:rPrChange>
              </w:rPr>
              <w:pPrChange w:id="34449" w:author="phuong vu" w:date="2018-11-30T21:37:00Z">
                <w:pPr>
                  <w:spacing w:line="276" w:lineRule="auto"/>
                </w:pPr>
              </w:pPrChange>
            </w:pPr>
            <w:ins w:id="34450" w:author="phuong vu" w:date="2018-11-30T14:07:00Z">
              <w:r w:rsidRPr="00920004">
                <w:rPr>
                  <w:rPrChange w:id="34451" w:author="phuong vu" w:date="2018-11-30T22:36:00Z">
                    <w:rPr/>
                  </w:rPrChange>
                </w:rPr>
                <w:t>7</w:t>
              </w:r>
            </w:ins>
          </w:p>
        </w:tc>
        <w:tc>
          <w:tcPr>
            <w:tcW w:w="1646" w:type="dxa"/>
            <w:noWrap/>
            <w:hideMark/>
            <w:tcPrChange w:id="34452" w:author="phuong vu" w:date="2018-11-30T21:37:00Z">
              <w:tcPr>
                <w:tcW w:w="1646" w:type="dxa"/>
                <w:noWrap/>
                <w:hideMark/>
              </w:tcPr>
            </w:tcPrChange>
          </w:tcPr>
          <w:p w14:paraId="2F8FF411" w14:textId="77777777" w:rsidR="006871B5" w:rsidRPr="00920004" w:rsidRDefault="006871B5" w:rsidP="00941ED9">
            <w:pPr>
              <w:rPr>
                <w:ins w:id="34453" w:author="phuong vu" w:date="2018-11-30T14:07:00Z"/>
                <w:rPrChange w:id="34454" w:author="phuong vu" w:date="2018-11-30T22:36:00Z">
                  <w:rPr>
                    <w:ins w:id="34455" w:author="phuong vu" w:date="2018-11-30T14:07:00Z"/>
                  </w:rPr>
                </w:rPrChange>
              </w:rPr>
              <w:pPrChange w:id="34456" w:author="phuong vu" w:date="2018-11-30T21:36:00Z">
                <w:pPr>
                  <w:spacing w:line="276" w:lineRule="auto"/>
                </w:pPr>
              </w:pPrChange>
            </w:pPr>
            <w:ins w:id="34457" w:author="phuong vu" w:date="2018-11-30T14:07:00Z">
              <w:r w:rsidRPr="00920004">
                <w:rPr>
                  <w:rPrChange w:id="34458" w:author="phuong vu" w:date="2018-11-30T22:36:00Z">
                    <w:rPr/>
                  </w:rPrChange>
                </w:rPr>
                <w:t>status</w:t>
              </w:r>
            </w:ins>
          </w:p>
        </w:tc>
        <w:tc>
          <w:tcPr>
            <w:tcW w:w="1414" w:type="dxa"/>
            <w:noWrap/>
            <w:hideMark/>
            <w:tcPrChange w:id="34459" w:author="phuong vu" w:date="2018-11-30T21:37:00Z">
              <w:tcPr>
                <w:tcW w:w="1414" w:type="dxa"/>
                <w:noWrap/>
                <w:hideMark/>
              </w:tcPr>
            </w:tcPrChange>
          </w:tcPr>
          <w:p w14:paraId="409309B7" w14:textId="533022C6" w:rsidR="006871B5" w:rsidRPr="00920004" w:rsidRDefault="00E452E5" w:rsidP="00941ED9">
            <w:pPr>
              <w:rPr>
                <w:ins w:id="34460" w:author="phuong vu" w:date="2018-11-30T14:07:00Z"/>
                <w:lang w:val="en-US"/>
                <w:rPrChange w:id="34461" w:author="phuong vu" w:date="2018-11-30T22:36:00Z">
                  <w:rPr>
                    <w:ins w:id="34462" w:author="phuong vu" w:date="2018-11-30T14:07:00Z"/>
                    <w:lang w:val="en-US"/>
                  </w:rPr>
                </w:rPrChange>
              </w:rPr>
              <w:pPrChange w:id="34463" w:author="phuong vu" w:date="2018-11-30T21:36:00Z">
                <w:pPr>
                  <w:spacing w:line="276" w:lineRule="auto"/>
                </w:pPr>
              </w:pPrChange>
            </w:pPr>
            <w:ins w:id="34464" w:author="phuong vu" w:date="2018-11-30T21:53:00Z">
              <w:r w:rsidRPr="00920004">
                <w:rPr>
                  <w:rPrChange w:id="34465" w:author="phuong vu" w:date="2018-11-30T22:36:00Z">
                    <w:rPr/>
                  </w:rPrChange>
                </w:rPr>
                <w:t>varchar</w:t>
              </w:r>
            </w:ins>
          </w:p>
        </w:tc>
        <w:tc>
          <w:tcPr>
            <w:tcW w:w="1188" w:type="dxa"/>
            <w:noWrap/>
            <w:hideMark/>
            <w:tcPrChange w:id="34466" w:author="phuong vu" w:date="2018-11-30T21:37:00Z">
              <w:tcPr>
                <w:tcW w:w="1188" w:type="dxa"/>
                <w:noWrap/>
                <w:hideMark/>
              </w:tcPr>
            </w:tcPrChange>
          </w:tcPr>
          <w:p w14:paraId="63E88DA4" w14:textId="77777777" w:rsidR="006871B5" w:rsidRPr="00920004" w:rsidRDefault="006871B5" w:rsidP="00941ED9">
            <w:pPr>
              <w:jc w:val="center"/>
              <w:rPr>
                <w:ins w:id="34467" w:author="phuong vu" w:date="2018-11-30T14:07:00Z"/>
                <w:rPrChange w:id="34468" w:author="phuong vu" w:date="2018-11-30T22:36:00Z">
                  <w:rPr>
                    <w:ins w:id="34469" w:author="phuong vu" w:date="2018-11-30T14:07:00Z"/>
                  </w:rPr>
                </w:rPrChange>
              </w:rPr>
              <w:pPrChange w:id="34470" w:author="phuong vu" w:date="2018-11-30T21:39:00Z">
                <w:pPr>
                  <w:spacing w:line="276" w:lineRule="auto"/>
                  <w:jc w:val="center"/>
                </w:pPr>
              </w:pPrChange>
            </w:pPr>
            <w:ins w:id="34471" w:author="phuong vu" w:date="2018-11-30T14:07:00Z">
              <w:r w:rsidRPr="00920004">
                <w:rPr>
                  <w:rPrChange w:id="34472" w:author="phuong vu" w:date="2018-11-30T22:36:00Z">
                    <w:rPr/>
                  </w:rPrChange>
                </w:rPr>
                <w:t>X</w:t>
              </w:r>
            </w:ins>
          </w:p>
        </w:tc>
        <w:tc>
          <w:tcPr>
            <w:tcW w:w="838" w:type="dxa"/>
            <w:noWrap/>
            <w:hideMark/>
            <w:tcPrChange w:id="34473" w:author="phuong vu" w:date="2018-11-30T21:37:00Z">
              <w:tcPr>
                <w:tcW w:w="838" w:type="dxa"/>
                <w:noWrap/>
                <w:hideMark/>
              </w:tcPr>
            </w:tcPrChange>
          </w:tcPr>
          <w:p w14:paraId="6B8EB673" w14:textId="77777777" w:rsidR="006871B5" w:rsidRPr="00920004" w:rsidRDefault="006871B5" w:rsidP="00941ED9">
            <w:pPr>
              <w:rPr>
                <w:ins w:id="34474" w:author="phuong vu" w:date="2018-11-30T14:07:00Z"/>
                <w:rPrChange w:id="34475" w:author="phuong vu" w:date="2018-11-30T22:36:00Z">
                  <w:rPr>
                    <w:ins w:id="34476" w:author="phuong vu" w:date="2018-11-30T14:07:00Z"/>
                  </w:rPr>
                </w:rPrChange>
              </w:rPr>
              <w:pPrChange w:id="34477" w:author="phuong vu" w:date="2018-11-30T21:36:00Z">
                <w:pPr>
                  <w:spacing w:line="276" w:lineRule="auto"/>
                  <w:jc w:val="center"/>
                </w:pPr>
              </w:pPrChange>
            </w:pPr>
          </w:p>
        </w:tc>
        <w:tc>
          <w:tcPr>
            <w:tcW w:w="823" w:type="dxa"/>
            <w:noWrap/>
            <w:hideMark/>
            <w:tcPrChange w:id="34478" w:author="phuong vu" w:date="2018-11-30T21:37:00Z">
              <w:tcPr>
                <w:tcW w:w="823" w:type="dxa"/>
                <w:noWrap/>
                <w:hideMark/>
              </w:tcPr>
            </w:tcPrChange>
          </w:tcPr>
          <w:p w14:paraId="5CFA4CDE" w14:textId="77777777" w:rsidR="006871B5" w:rsidRPr="00920004" w:rsidRDefault="006871B5" w:rsidP="00941ED9">
            <w:pPr>
              <w:rPr>
                <w:ins w:id="34479" w:author="phuong vu" w:date="2018-11-30T14:07:00Z"/>
                <w:rPrChange w:id="34480" w:author="phuong vu" w:date="2018-11-30T22:36:00Z">
                  <w:rPr>
                    <w:ins w:id="34481" w:author="phuong vu" w:date="2018-11-30T14:07:00Z"/>
                  </w:rPr>
                </w:rPrChange>
              </w:rPr>
              <w:pPrChange w:id="34482" w:author="phuong vu" w:date="2018-11-30T21:36:00Z">
                <w:pPr>
                  <w:spacing w:line="276" w:lineRule="auto"/>
                  <w:jc w:val="center"/>
                </w:pPr>
              </w:pPrChange>
            </w:pPr>
          </w:p>
        </w:tc>
        <w:tc>
          <w:tcPr>
            <w:tcW w:w="2198" w:type="dxa"/>
            <w:noWrap/>
            <w:hideMark/>
            <w:tcPrChange w:id="34483" w:author="phuong vu" w:date="2018-11-30T21:37:00Z">
              <w:tcPr>
                <w:tcW w:w="2648" w:type="dxa"/>
                <w:noWrap/>
                <w:hideMark/>
              </w:tcPr>
            </w:tcPrChange>
          </w:tcPr>
          <w:p w14:paraId="0963BA7E" w14:textId="77777777" w:rsidR="006871B5" w:rsidRPr="00920004" w:rsidRDefault="006871B5" w:rsidP="00941ED9">
            <w:pPr>
              <w:rPr>
                <w:ins w:id="34484" w:author="phuong vu" w:date="2018-11-30T14:07:00Z"/>
                <w:rPrChange w:id="34485" w:author="phuong vu" w:date="2018-11-30T22:36:00Z">
                  <w:rPr>
                    <w:ins w:id="34486" w:author="phuong vu" w:date="2018-11-30T14:07:00Z"/>
                  </w:rPr>
                </w:rPrChange>
              </w:rPr>
              <w:pPrChange w:id="34487" w:author="phuong vu" w:date="2018-11-30T21:36:00Z">
                <w:pPr>
                  <w:keepNext/>
                  <w:spacing w:line="276" w:lineRule="auto"/>
                </w:pPr>
              </w:pPrChange>
            </w:pPr>
            <w:ins w:id="34488" w:author="phuong vu" w:date="2018-11-30T14:07:00Z">
              <w:r w:rsidRPr="00920004">
                <w:rPr>
                  <w:rPrChange w:id="34489" w:author="phuong vu" w:date="2018-11-30T22:36:00Z">
                    <w:rPr/>
                  </w:rPrChange>
                </w:rPr>
                <w:t>Trạng thái hóa đơn</w:t>
              </w:r>
            </w:ins>
          </w:p>
        </w:tc>
      </w:tr>
    </w:tbl>
    <w:p w14:paraId="6A134204" w14:textId="4911EAE9" w:rsidR="006871B5" w:rsidRPr="00920004" w:rsidRDefault="006871B5" w:rsidP="00A17FA5">
      <w:pPr>
        <w:pStyle w:val="Caption"/>
        <w:rPr>
          <w:ins w:id="34490" w:author="phuong vu" w:date="2018-11-30T14:07:00Z"/>
          <w:rPrChange w:id="34491" w:author="phuong vu" w:date="2018-11-30T22:36:00Z">
            <w:rPr>
              <w:ins w:id="34492" w:author="phuong vu" w:date="2018-11-30T14:07:00Z"/>
              <w:b/>
            </w:rPr>
          </w:rPrChange>
        </w:rPr>
        <w:pPrChange w:id="34493" w:author="phuong vu" w:date="2018-11-30T22:42:00Z">
          <w:pPr>
            <w:pStyle w:val="Caption"/>
            <w:spacing w:line="276" w:lineRule="auto"/>
          </w:pPr>
        </w:pPrChange>
      </w:pPr>
      <w:bookmarkStart w:id="34494" w:name="_Toc531381652"/>
      <w:ins w:id="34495" w:author="phuong vu" w:date="2018-11-30T14:07:00Z">
        <w:r w:rsidRPr="00920004">
          <w:rPr>
            <w:rPrChange w:id="34496" w:author="phuong vu" w:date="2018-11-30T22:36:00Z">
              <w:rPr/>
            </w:rPrChange>
          </w:rPr>
          <w:t xml:space="preserve">Bảng </w:t>
        </w:r>
      </w:ins>
      <w:ins w:id="34497" w:author="phuong vu" w:date="2018-11-30T14:54:00Z">
        <w:r w:rsidR="00D632EE" w:rsidRPr="00920004">
          <w:rPr>
            <w:rPrChange w:id="34498" w:author="phuong vu" w:date="2018-11-30T22:36:00Z">
              <w:rPr/>
            </w:rPrChange>
          </w:rPr>
          <w:fldChar w:fldCharType="begin"/>
        </w:r>
        <w:r w:rsidR="00D632EE" w:rsidRPr="00920004">
          <w:rPr>
            <w:rPrChange w:id="34499" w:author="phuong vu" w:date="2018-11-30T22:36:00Z">
              <w:rPr/>
            </w:rPrChange>
          </w:rPr>
          <w:instrText xml:space="preserve"> STYLEREF 1 \s </w:instrText>
        </w:r>
      </w:ins>
      <w:r w:rsidR="00D632EE" w:rsidRPr="00920004">
        <w:rPr>
          <w:rPrChange w:id="34500" w:author="phuong vu" w:date="2018-11-30T22:36:00Z">
            <w:rPr/>
          </w:rPrChange>
        </w:rPr>
        <w:fldChar w:fldCharType="separate"/>
      </w:r>
      <w:r w:rsidR="00B5490C">
        <w:rPr>
          <w:noProof/>
        </w:rPr>
        <w:t>4</w:t>
      </w:r>
      <w:ins w:id="34501" w:author="phuong vu" w:date="2018-11-30T14:54:00Z">
        <w:r w:rsidR="00D632EE" w:rsidRPr="00920004">
          <w:rPr>
            <w:rPrChange w:id="34502" w:author="phuong vu" w:date="2018-11-30T22:36:00Z">
              <w:rPr/>
            </w:rPrChange>
          </w:rPr>
          <w:fldChar w:fldCharType="end"/>
        </w:r>
        <w:r w:rsidR="00D632EE" w:rsidRPr="00920004">
          <w:rPr>
            <w:rPrChange w:id="34503" w:author="phuong vu" w:date="2018-11-30T22:36:00Z">
              <w:rPr/>
            </w:rPrChange>
          </w:rPr>
          <w:t>.</w:t>
        </w:r>
        <w:r w:rsidR="00D632EE" w:rsidRPr="00920004">
          <w:rPr>
            <w:rPrChange w:id="34504" w:author="phuong vu" w:date="2018-11-30T22:36:00Z">
              <w:rPr/>
            </w:rPrChange>
          </w:rPr>
          <w:fldChar w:fldCharType="begin"/>
        </w:r>
        <w:r w:rsidR="00D632EE" w:rsidRPr="00920004">
          <w:rPr>
            <w:rPrChange w:id="34505" w:author="phuong vu" w:date="2018-11-30T22:36:00Z">
              <w:rPr/>
            </w:rPrChange>
          </w:rPr>
          <w:instrText xml:space="preserve"> SEQ Bảng \* ARABIC \s 1 </w:instrText>
        </w:r>
      </w:ins>
      <w:r w:rsidR="00D632EE" w:rsidRPr="00920004">
        <w:rPr>
          <w:rPrChange w:id="34506" w:author="phuong vu" w:date="2018-11-30T22:36:00Z">
            <w:rPr/>
          </w:rPrChange>
        </w:rPr>
        <w:fldChar w:fldCharType="separate"/>
      </w:r>
      <w:ins w:id="34507" w:author="phuong vu" w:date="2018-11-30T22:44:00Z">
        <w:r w:rsidR="00B5490C">
          <w:rPr>
            <w:noProof/>
          </w:rPr>
          <w:t>15</w:t>
        </w:r>
      </w:ins>
      <w:ins w:id="34508" w:author="phuong vu" w:date="2018-11-30T14:54:00Z">
        <w:r w:rsidR="00D632EE" w:rsidRPr="00920004">
          <w:rPr>
            <w:rPrChange w:id="34509" w:author="phuong vu" w:date="2018-11-30T22:36:00Z">
              <w:rPr/>
            </w:rPrChange>
          </w:rPr>
          <w:fldChar w:fldCharType="end"/>
        </w:r>
      </w:ins>
      <w:ins w:id="34510" w:author="phuong vu" w:date="2018-11-30T14:07:00Z">
        <w:r w:rsidRPr="00920004">
          <w:rPr>
            <w:rPrChange w:id="34511" w:author="phuong vu" w:date="2018-11-30T22:36:00Z">
              <w:rPr/>
            </w:rPrChange>
          </w:rPr>
          <w:t xml:space="preserve"> </w:t>
        </w:r>
        <w:r w:rsidRPr="00920004">
          <w:rPr>
            <w:rPrChange w:id="34512" w:author="phuong vu" w:date="2018-11-30T22:36:00Z">
              <w:rPr>
                <w:noProof/>
              </w:rPr>
            </w:rPrChange>
          </w:rPr>
          <w:t>Bảng dữ liệu hóa đơn</w:t>
        </w:r>
        <w:bookmarkEnd w:id="34494"/>
      </w:ins>
    </w:p>
    <w:p w14:paraId="7FD8880A" w14:textId="77777777" w:rsidR="006871B5" w:rsidRPr="00920004" w:rsidRDefault="006871B5" w:rsidP="00941ED9">
      <w:pPr>
        <w:rPr>
          <w:ins w:id="34513" w:author="phuong vu" w:date="2018-11-30T14:07:00Z"/>
          <w:b/>
          <w:lang w:val="en-US"/>
          <w:rPrChange w:id="34514" w:author="phuong vu" w:date="2018-11-30T22:36:00Z">
            <w:rPr>
              <w:ins w:id="34515" w:author="phuong vu" w:date="2018-11-30T14:07:00Z"/>
              <w:lang w:val="en-US"/>
            </w:rPr>
          </w:rPrChange>
        </w:rPr>
        <w:pPrChange w:id="34516" w:author="phuong vu" w:date="2018-11-30T21:36:00Z">
          <w:pPr>
            <w:spacing w:line="276" w:lineRule="auto"/>
          </w:pPr>
        </w:pPrChange>
      </w:pPr>
      <w:ins w:id="34517" w:author="phuong vu" w:date="2018-11-30T14:07:00Z">
        <w:r w:rsidRPr="00920004">
          <w:rPr>
            <w:b/>
            <w:lang w:val="en-US"/>
            <w:rPrChange w:id="34518" w:author="phuong vu" w:date="2018-11-30T22:36:00Z">
              <w:rPr>
                <w:lang w:val="en-US"/>
              </w:rPr>
            </w:rPrChange>
          </w:rPr>
          <w:t>BẢNG BILL_DETAIL</w:t>
        </w:r>
      </w:ins>
    </w:p>
    <w:tbl>
      <w:tblPr>
        <w:tblStyle w:val="TableGrid"/>
        <w:tblW w:w="8725" w:type="dxa"/>
        <w:tblLook w:val="04A0" w:firstRow="1" w:lastRow="0" w:firstColumn="1" w:lastColumn="0" w:noHBand="0" w:noVBand="1"/>
        <w:tblPrChange w:id="34519" w:author="phuong vu" w:date="2018-11-30T21:37:00Z">
          <w:tblPr>
            <w:tblStyle w:val="TableGrid"/>
            <w:tblW w:w="8725" w:type="dxa"/>
            <w:tblLook w:val="04A0" w:firstRow="1" w:lastRow="0" w:firstColumn="1" w:lastColumn="0" w:noHBand="0" w:noVBand="1"/>
          </w:tblPr>
        </w:tblPrChange>
      </w:tblPr>
      <w:tblGrid>
        <w:gridCol w:w="708"/>
        <w:gridCol w:w="1863"/>
        <w:gridCol w:w="1300"/>
        <w:gridCol w:w="991"/>
        <w:gridCol w:w="838"/>
        <w:gridCol w:w="1414"/>
        <w:gridCol w:w="1611"/>
        <w:tblGridChange w:id="34520">
          <w:tblGrid>
            <w:gridCol w:w="708"/>
            <w:gridCol w:w="1863"/>
            <w:gridCol w:w="1300"/>
            <w:gridCol w:w="991"/>
            <w:gridCol w:w="838"/>
            <w:gridCol w:w="1414"/>
            <w:gridCol w:w="1611"/>
          </w:tblGrid>
        </w:tblGridChange>
      </w:tblGrid>
      <w:tr w:rsidR="006871B5" w:rsidRPr="00920004" w14:paraId="7A15DE70" w14:textId="77777777" w:rsidTr="00941ED9">
        <w:trPr>
          <w:trHeight w:val="300"/>
          <w:ins w:id="34521" w:author="phuong vu" w:date="2018-11-30T14:07:00Z"/>
          <w:trPrChange w:id="34522" w:author="phuong vu" w:date="2018-11-30T21:37:00Z">
            <w:trPr>
              <w:trHeight w:val="300"/>
            </w:trPr>
          </w:trPrChange>
        </w:trPr>
        <w:tc>
          <w:tcPr>
            <w:tcW w:w="708" w:type="dxa"/>
            <w:noWrap/>
            <w:vAlign w:val="center"/>
            <w:hideMark/>
            <w:tcPrChange w:id="34523" w:author="phuong vu" w:date="2018-11-30T21:37:00Z">
              <w:tcPr>
                <w:tcW w:w="708" w:type="dxa"/>
                <w:noWrap/>
                <w:vAlign w:val="center"/>
                <w:hideMark/>
              </w:tcPr>
            </w:tcPrChange>
          </w:tcPr>
          <w:p w14:paraId="30E7D9C0" w14:textId="77777777" w:rsidR="006871B5" w:rsidRPr="00920004" w:rsidRDefault="006871B5" w:rsidP="00941ED9">
            <w:pPr>
              <w:spacing w:before="240" w:line="0" w:lineRule="atLeast"/>
              <w:jc w:val="center"/>
              <w:rPr>
                <w:ins w:id="34524" w:author="phuong vu" w:date="2018-11-30T14:07:00Z"/>
                <w:b/>
                <w:bCs/>
                <w:rPrChange w:id="34525" w:author="phuong vu" w:date="2018-11-30T22:36:00Z">
                  <w:rPr>
                    <w:ins w:id="34526" w:author="phuong vu" w:date="2018-11-30T14:07:00Z"/>
                    <w:b/>
                    <w:bCs/>
                  </w:rPr>
                </w:rPrChange>
              </w:rPr>
              <w:pPrChange w:id="34527" w:author="phuong vu" w:date="2018-11-30T21:37:00Z">
                <w:pPr>
                  <w:spacing w:line="276" w:lineRule="auto"/>
                  <w:jc w:val="center"/>
                </w:pPr>
              </w:pPrChange>
            </w:pPr>
            <w:ins w:id="34528" w:author="phuong vu" w:date="2018-11-30T14:07:00Z">
              <w:r w:rsidRPr="00920004">
                <w:rPr>
                  <w:b/>
                  <w:bCs/>
                  <w:lang w:val="da-DK"/>
                  <w:rPrChange w:id="34529" w:author="phuong vu" w:date="2018-11-30T22:36:00Z">
                    <w:rPr>
                      <w:b/>
                      <w:bCs/>
                      <w:lang w:val="da-DK"/>
                    </w:rPr>
                  </w:rPrChange>
                </w:rPr>
                <w:t>STT</w:t>
              </w:r>
            </w:ins>
          </w:p>
        </w:tc>
        <w:tc>
          <w:tcPr>
            <w:tcW w:w="1863" w:type="dxa"/>
            <w:noWrap/>
            <w:vAlign w:val="center"/>
            <w:hideMark/>
            <w:tcPrChange w:id="34530" w:author="phuong vu" w:date="2018-11-30T21:37:00Z">
              <w:tcPr>
                <w:tcW w:w="1863" w:type="dxa"/>
                <w:noWrap/>
                <w:vAlign w:val="center"/>
                <w:hideMark/>
              </w:tcPr>
            </w:tcPrChange>
          </w:tcPr>
          <w:p w14:paraId="499966CD" w14:textId="77777777" w:rsidR="006871B5" w:rsidRPr="00920004" w:rsidRDefault="006871B5" w:rsidP="00BD0851">
            <w:pPr>
              <w:spacing w:before="240" w:line="0" w:lineRule="atLeast"/>
              <w:jc w:val="center"/>
              <w:rPr>
                <w:ins w:id="34531" w:author="phuong vu" w:date="2018-11-30T14:07:00Z"/>
                <w:b/>
                <w:bCs/>
                <w:rPrChange w:id="34532" w:author="phuong vu" w:date="2018-11-30T22:36:00Z">
                  <w:rPr>
                    <w:ins w:id="34533" w:author="phuong vu" w:date="2018-11-30T14:07:00Z"/>
                    <w:b/>
                    <w:bCs/>
                  </w:rPr>
                </w:rPrChange>
              </w:rPr>
              <w:pPrChange w:id="34534" w:author="phuong vu" w:date="2018-11-30T14:16:00Z">
                <w:pPr>
                  <w:spacing w:line="276" w:lineRule="auto"/>
                  <w:jc w:val="center"/>
                </w:pPr>
              </w:pPrChange>
            </w:pPr>
            <w:ins w:id="34535" w:author="phuong vu" w:date="2018-11-30T14:07:00Z">
              <w:r w:rsidRPr="00920004">
                <w:rPr>
                  <w:b/>
                  <w:bCs/>
                  <w:lang w:val="da-DK"/>
                  <w:rPrChange w:id="34536" w:author="phuong vu" w:date="2018-11-30T22:36:00Z">
                    <w:rPr>
                      <w:b/>
                      <w:bCs/>
                      <w:lang w:val="da-DK"/>
                    </w:rPr>
                  </w:rPrChange>
                </w:rPr>
                <w:t>Tên trường</w:t>
              </w:r>
            </w:ins>
          </w:p>
        </w:tc>
        <w:tc>
          <w:tcPr>
            <w:tcW w:w="1300" w:type="dxa"/>
            <w:noWrap/>
            <w:vAlign w:val="center"/>
            <w:hideMark/>
            <w:tcPrChange w:id="34537" w:author="phuong vu" w:date="2018-11-30T21:37:00Z">
              <w:tcPr>
                <w:tcW w:w="1300" w:type="dxa"/>
                <w:noWrap/>
                <w:vAlign w:val="center"/>
                <w:hideMark/>
              </w:tcPr>
            </w:tcPrChange>
          </w:tcPr>
          <w:p w14:paraId="1D09AE53" w14:textId="77777777" w:rsidR="006871B5" w:rsidRPr="00920004" w:rsidRDefault="006871B5" w:rsidP="00BD0851">
            <w:pPr>
              <w:spacing w:before="240" w:line="0" w:lineRule="atLeast"/>
              <w:jc w:val="center"/>
              <w:rPr>
                <w:ins w:id="34538" w:author="phuong vu" w:date="2018-11-30T14:07:00Z"/>
                <w:b/>
                <w:bCs/>
                <w:rPrChange w:id="34539" w:author="phuong vu" w:date="2018-11-30T22:36:00Z">
                  <w:rPr>
                    <w:ins w:id="34540" w:author="phuong vu" w:date="2018-11-30T14:07:00Z"/>
                    <w:b/>
                    <w:bCs/>
                  </w:rPr>
                </w:rPrChange>
              </w:rPr>
              <w:pPrChange w:id="34541" w:author="phuong vu" w:date="2018-11-30T14:16:00Z">
                <w:pPr>
                  <w:spacing w:line="276" w:lineRule="auto"/>
                  <w:jc w:val="center"/>
                </w:pPr>
              </w:pPrChange>
            </w:pPr>
            <w:ins w:id="34542" w:author="phuong vu" w:date="2018-11-30T14:07:00Z">
              <w:r w:rsidRPr="00920004">
                <w:rPr>
                  <w:b/>
                  <w:bCs/>
                  <w:lang w:val="da-DK"/>
                  <w:rPrChange w:id="34543" w:author="phuong vu" w:date="2018-11-30T22:36:00Z">
                    <w:rPr>
                      <w:b/>
                      <w:bCs/>
                      <w:lang w:val="da-DK"/>
                    </w:rPr>
                  </w:rPrChange>
                </w:rPr>
                <w:t>Kiểu</w:t>
              </w:r>
            </w:ins>
          </w:p>
        </w:tc>
        <w:tc>
          <w:tcPr>
            <w:tcW w:w="991" w:type="dxa"/>
            <w:noWrap/>
            <w:vAlign w:val="center"/>
            <w:hideMark/>
            <w:tcPrChange w:id="34544" w:author="phuong vu" w:date="2018-11-30T21:37:00Z">
              <w:tcPr>
                <w:tcW w:w="991" w:type="dxa"/>
                <w:noWrap/>
                <w:vAlign w:val="center"/>
                <w:hideMark/>
              </w:tcPr>
            </w:tcPrChange>
          </w:tcPr>
          <w:p w14:paraId="1771768E" w14:textId="77777777" w:rsidR="006871B5" w:rsidRPr="00920004" w:rsidRDefault="006871B5" w:rsidP="00BD0851">
            <w:pPr>
              <w:spacing w:before="240" w:line="0" w:lineRule="atLeast"/>
              <w:jc w:val="center"/>
              <w:rPr>
                <w:ins w:id="34545" w:author="phuong vu" w:date="2018-11-30T14:07:00Z"/>
                <w:b/>
                <w:bCs/>
                <w:rPrChange w:id="34546" w:author="phuong vu" w:date="2018-11-30T22:36:00Z">
                  <w:rPr>
                    <w:ins w:id="34547" w:author="phuong vu" w:date="2018-11-30T14:07:00Z"/>
                    <w:b/>
                    <w:bCs/>
                  </w:rPr>
                </w:rPrChange>
              </w:rPr>
              <w:pPrChange w:id="34548" w:author="phuong vu" w:date="2018-11-30T14:16:00Z">
                <w:pPr>
                  <w:spacing w:line="276" w:lineRule="auto"/>
                  <w:jc w:val="center"/>
                </w:pPr>
              </w:pPrChange>
            </w:pPr>
            <w:ins w:id="34549" w:author="phuong vu" w:date="2018-11-30T14:07:00Z">
              <w:r w:rsidRPr="00920004">
                <w:rPr>
                  <w:b/>
                  <w:bCs/>
                  <w:lang w:val="da-DK"/>
                  <w:rPrChange w:id="34550" w:author="phuong vu" w:date="2018-11-30T22:36:00Z">
                    <w:rPr>
                      <w:b/>
                      <w:bCs/>
                      <w:lang w:val="da-DK"/>
                    </w:rPr>
                  </w:rPrChange>
                </w:rPr>
                <w:t>Chấp nhận Null</w:t>
              </w:r>
            </w:ins>
          </w:p>
        </w:tc>
        <w:tc>
          <w:tcPr>
            <w:tcW w:w="838" w:type="dxa"/>
            <w:noWrap/>
            <w:vAlign w:val="center"/>
            <w:hideMark/>
            <w:tcPrChange w:id="34551" w:author="phuong vu" w:date="2018-11-30T21:37:00Z">
              <w:tcPr>
                <w:tcW w:w="838" w:type="dxa"/>
                <w:noWrap/>
                <w:vAlign w:val="center"/>
                <w:hideMark/>
              </w:tcPr>
            </w:tcPrChange>
          </w:tcPr>
          <w:p w14:paraId="76DDD53D" w14:textId="77777777" w:rsidR="006871B5" w:rsidRPr="00920004" w:rsidRDefault="006871B5" w:rsidP="00BD0851">
            <w:pPr>
              <w:spacing w:before="240" w:line="0" w:lineRule="atLeast"/>
              <w:jc w:val="center"/>
              <w:rPr>
                <w:ins w:id="34552" w:author="phuong vu" w:date="2018-11-30T14:07:00Z"/>
                <w:b/>
                <w:bCs/>
                <w:rPrChange w:id="34553" w:author="phuong vu" w:date="2018-11-30T22:36:00Z">
                  <w:rPr>
                    <w:ins w:id="34554" w:author="phuong vu" w:date="2018-11-30T14:07:00Z"/>
                    <w:b/>
                    <w:bCs/>
                  </w:rPr>
                </w:rPrChange>
              </w:rPr>
              <w:pPrChange w:id="34555" w:author="phuong vu" w:date="2018-11-30T14:16:00Z">
                <w:pPr>
                  <w:spacing w:line="276" w:lineRule="auto"/>
                  <w:jc w:val="center"/>
                </w:pPr>
              </w:pPrChange>
            </w:pPr>
            <w:ins w:id="34556" w:author="phuong vu" w:date="2018-11-30T14:07:00Z">
              <w:r w:rsidRPr="00920004">
                <w:rPr>
                  <w:b/>
                  <w:bCs/>
                  <w:lang w:val="da-DK"/>
                  <w:rPrChange w:id="34557" w:author="phuong vu" w:date="2018-11-30T22:36:00Z">
                    <w:rPr>
                      <w:b/>
                      <w:bCs/>
                      <w:lang w:val="da-DK"/>
                    </w:rPr>
                  </w:rPrChange>
                </w:rPr>
                <w:t>Khóa chính</w:t>
              </w:r>
            </w:ins>
          </w:p>
        </w:tc>
        <w:tc>
          <w:tcPr>
            <w:tcW w:w="1414" w:type="dxa"/>
            <w:noWrap/>
            <w:vAlign w:val="center"/>
            <w:hideMark/>
            <w:tcPrChange w:id="34558" w:author="phuong vu" w:date="2018-11-30T21:37:00Z">
              <w:tcPr>
                <w:tcW w:w="1414" w:type="dxa"/>
                <w:noWrap/>
                <w:vAlign w:val="center"/>
                <w:hideMark/>
              </w:tcPr>
            </w:tcPrChange>
          </w:tcPr>
          <w:p w14:paraId="374A7315" w14:textId="77777777" w:rsidR="006871B5" w:rsidRPr="00920004" w:rsidRDefault="006871B5" w:rsidP="00BD0851">
            <w:pPr>
              <w:spacing w:before="240" w:line="0" w:lineRule="atLeast"/>
              <w:jc w:val="center"/>
              <w:rPr>
                <w:ins w:id="34559" w:author="phuong vu" w:date="2018-11-30T14:07:00Z"/>
                <w:b/>
                <w:bCs/>
                <w:rPrChange w:id="34560" w:author="phuong vu" w:date="2018-11-30T22:36:00Z">
                  <w:rPr>
                    <w:ins w:id="34561" w:author="phuong vu" w:date="2018-11-30T14:07:00Z"/>
                    <w:b/>
                    <w:bCs/>
                  </w:rPr>
                </w:rPrChange>
              </w:rPr>
              <w:pPrChange w:id="34562" w:author="phuong vu" w:date="2018-11-30T14:16:00Z">
                <w:pPr>
                  <w:spacing w:line="276" w:lineRule="auto"/>
                  <w:jc w:val="center"/>
                </w:pPr>
              </w:pPrChange>
            </w:pPr>
            <w:ins w:id="34563" w:author="phuong vu" w:date="2018-11-30T14:07:00Z">
              <w:r w:rsidRPr="00920004">
                <w:rPr>
                  <w:b/>
                  <w:bCs/>
                  <w:lang w:val="da-DK"/>
                  <w:rPrChange w:id="34564" w:author="phuong vu" w:date="2018-11-30T22:36:00Z">
                    <w:rPr>
                      <w:b/>
                      <w:bCs/>
                      <w:lang w:val="da-DK"/>
                    </w:rPr>
                  </w:rPrChange>
                </w:rPr>
                <w:t>Khóa ngoại</w:t>
              </w:r>
            </w:ins>
          </w:p>
        </w:tc>
        <w:tc>
          <w:tcPr>
            <w:tcW w:w="1611" w:type="dxa"/>
            <w:noWrap/>
            <w:vAlign w:val="center"/>
            <w:hideMark/>
            <w:tcPrChange w:id="34565" w:author="phuong vu" w:date="2018-11-30T21:37:00Z">
              <w:tcPr>
                <w:tcW w:w="1611" w:type="dxa"/>
                <w:noWrap/>
                <w:vAlign w:val="center"/>
                <w:hideMark/>
              </w:tcPr>
            </w:tcPrChange>
          </w:tcPr>
          <w:p w14:paraId="3E2DB216" w14:textId="77777777" w:rsidR="006871B5" w:rsidRPr="00920004" w:rsidRDefault="006871B5" w:rsidP="00BD0851">
            <w:pPr>
              <w:spacing w:before="240" w:line="0" w:lineRule="atLeast"/>
              <w:jc w:val="center"/>
              <w:rPr>
                <w:ins w:id="34566" w:author="phuong vu" w:date="2018-11-30T14:07:00Z"/>
                <w:b/>
                <w:bCs/>
                <w:rPrChange w:id="34567" w:author="phuong vu" w:date="2018-11-30T22:36:00Z">
                  <w:rPr>
                    <w:ins w:id="34568" w:author="phuong vu" w:date="2018-11-30T14:07:00Z"/>
                    <w:b/>
                    <w:bCs/>
                  </w:rPr>
                </w:rPrChange>
              </w:rPr>
              <w:pPrChange w:id="34569" w:author="phuong vu" w:date="2018-11-30T14:16:00Z">
                <w:pPr>
                  <w:spacing w:line="276" w:lineRule="auto"/>
                  <w:jc w:val="center"/>
                </w:pPr>
              </w:pPrChange>
            </w:pPr>
            <w:ins w:id="34570" w:author="phuong vu" w:date="2018-11-30T14:07:00Z">
              <w:r w:rsidRPr="00920004">
                <w:rPr>
                  <w:b/>
                  <w:bCs/>
                  <w:lang w:val="da-DK"/>
                  <w:rPrChange w:id="34571" w:author="phuong vu" w:date="2018-11-30T22:36:00Z">
                    <w:rPr>
                      <w:b/>
                      <w:bCs/>
                      <w:lang w:val="da-DK"/>
                    </w:rPr>
                  </w:rPrChange>
                </w:rPr>
                <w:t>Mô tả</w:t>
              </w:r>
            </w:ins>
          </w:p>
        </w:tc>
      </w:tr>
      <w:tr w:rsidR="006871B5" w:rsidRPr="00920004" w14:paraId="3302FC1D" w14:textId="77777777" w:rsidTr="00941ED9">
        <w:trPr>
          <w:trHeight w:val="300"/>
          <w:ins w:id="34572" w:author="phuong vu" w:date="2018-11-30T14:07:00Z"/>
          <w:trPrChange w:id="34573" w:author="phuong vu" w:date="2018-11-30T21:37:00Z">
            <w:trPr>
              <w:trHeight w:val="300"/>
            </w:trPr>
          </w:trPrChange>
        </w:trPr>
        <w:tc>
          <w:tcPr>
            <w:tcW w:w="708" w:type="dxa"/>
            <w:noWrap/>
            <w:vAlign w:val="center"/>
            <w:hideMark/>
            <w:tcPrChange w:id="34574" w:author="phuong vu" w:date="2018-11-30T21:37:00Z">
              <w:tcPr>
                <w:tcW w:w="708" w:type="dxa"/>
                <w:noWrap/>
                <w:hideMark/>
              </w:tcPr>
            </w:tcPrChange>
          </w:tcPr>
          <w:p w14:paraId="340376D5" w14:textId="77777777" w:rsidR="006871B5" w:rsidRPr="00920004" w:rsidRDefault="006871B5" w:rsidP="00941ED9">
            <w:pPr>
              <w:jc w:val="center"/>
              <w:rPr>
                <w:ins w:id="34575" w:author="phuong vu" w:date="2018-11-30T14:07:00Z"/>
                <w:rPrChange w:id="34576" w:author="phuong vu" w:date="2018-11-30T22:36:00Z">
                  <w:rPr>
                    <w:ins w:id="34577" w:author="phuong vu" w:date="2018-11-30T14:07:00Z"/>
                  </w:rPr>
                </w:rPrChange>
              </w:rPr>
              <w:pPrChange w:id="34578" w:author="phuong vu" w:date="2018-11-30T21:37:00Z">
                <w:pPr>
                  <w:spacing w:line="276" w:lineRule="auto"/>
                </w:pPr>
              </w:pPrChange>
            </w:pPr>
            <w:ins w:id="34579" w:author="phuong vu" w:date="2018-11-30T14:07:00Z">
              <w:r w:rsidRPr="00920004">
                <w:rPr>
                  <w:rPrChange w:id="34580" w:author="phuong vu" w:date="2018-11-30T22:36:00Z">
                    <w:rPr/>
                  </w:rPrChange>
                </w:rPr>
                <w:t>1</w:t>
              </w:r>
            </w:ins>
          </w:p>
        </w:tc>
        <w:tc>
          <w:tcPr>
            <w:tcW w:w="1863" w:type="dxa"/>
            <w:noWrap/>
            <w:hideMark/>
            <w:tcPrChange w:id="34581" w:author="phuong vu" w:date="2018-11-30T21:37:00Z">
              <w:tcPr>
                <w:tcW w:w="1863" w:type="dxa"/>
                <w:noWrap/>
                <w:hideMark/>
              </w:tcPr>
            </w:tcPrChange>
          </w:tcPr>
          <w:p w14:paraId="03F2A4DF" w14:textId="77777777" w:rsidR="006871B5" w:rsidRPr="00920004" w:rsidRDefault="006871B5" w:rsidP="00941ED9">
            <w:pPr>
              <w:rPr>
                <w:ins w:id="34582" w:author="phuong vu" w:date="2018-11-30T14:07:00Z"/>
                <w:rPrChange w:id="34583" w:author="phuong vu" w:date="2018-11-30T22:36:00Z">
                  <w:rPr>
                    <w:ins w:id="34584" w:author="phuong vu" w:date="2018-11-30T14:07:00Z"/>
                  </w:rPr>
                </w:rPrChange>
              </w:rPr>
              <w:pPrChange w:id="34585" w:author="phuong vu" w:date="2018-11-30T21:37:00Z">
                <w:pPr>
                  <w:spacing w:line="276" w:lineRule="auto"/>
                </w:pPr>
              </w:pPrChange>
            </w:pPr>
            <w:ins w:id="34586" w:author="phuong vu" w:date="2018-11-30T14:07:00Z">
              <w:r w:rsidRPr="00920004">
                <w:rPr>
                  <w:rPrChange w:id="34587" w:author="phuong vu" w:date="2018-11-30T22:36:00Z">
                    <w:rPr/>
                  </w:rPrChange>
                </w:rPr>
                <w:t>id</w:t>
              </w:r>
            </w:ins>
          </w:p>
        </w:tc>
        <w:tc>
          <w:tcPr>
            <w:tcW w:w="1300" w:type="dxa"/>
            <w:noWrap/>
            <w:hideMark/>
            <w:tcPrChange w:id="34588" w:author="phuong vu" w:date="2018-11-30T21:37:00Z">
              <w:tcPr>
                <w:tcW w:w="1300" w:type="dxa"/>
                <w:noWrap/>
                <w:hideMark/>
              </w:tcPr>
            </w:tcPrChange>
          </w:tcPr>
          <w:p w14:paraId="0EABAA2C" w14:textId="77777777" w:rsidR="006871B5" w:rsidRPr="00920004" w:rsidRDefault="006871B5" w:rsidP="00941ED9">
            <w:pPr>
              <w:rPr>
                <w:ins w:id="34589" w:author="phuong vu" w:date="2018-11-30T14:07:00Z"/>
                <w:rPrChange w:id="34590" w:author="phuong vu" w:date="2018-11-30T22:36:00Z">
                  <w:rPr>
                    <w:ins w:id="34591" w:author="phuong vu" w:date="2018-11-30T14:07:00Z"/>
                  </w:rPr>
                </w:rPrChange>
              </w:rPr>
              <w:pPrChange w:id="34592" w:author="phuong vu" w:date="2018-11-30T21:37:00Z">
                <w:pPr>
                  <w:spacing w:line="276" w:lineRule="auto"/>
                </w:pPr>
              </w:pPrChange>
            </w:pPr>
            <w:ins w:id="34593" w:author="phuong vu" w:date="2018-11-30T14:07:00Z">
              <w:r w:rsidRPr="00920004">
                <w:rPr>
                  <w:rPrChange w:id="34594" w:author="phuong vu" w:date="2018-11-30T22:36:00Z">
                    <w:rPr/>
                  </w:rPrChange>
                </w:rPr>
                <w:t>numeric</w:t>
              </w:r>
            </w:ins>
          </w:p>
        </w:tc>
        <w:tc>
          <w:tcPr>
            <w:tcW w:w="991" w:type="dxa"/>
            <w:noWrap/>
            <w:vAlign w:val="center"/>
            <w:hideMark/>
            <w:tcPrChange w:id="34595" w:author="phuong vu" w:date="2018-11-30T21:37:00Z">
              <w:tcPr>
                <w:tcW w:w="991" w:type="dxa"/>
                <w:noWrap/>
                <w:vAlign w:val="center"/>
                <w:hideMark/>
              </w:tcPr>
            </w:tcPrChange>
          </w:tcPr>
          <w:p w14:paraId="6AAC256F" w14:textId="77777777" w:rsidR="006871B5" w:rsidRPr="00920004" w:rsidRDefault="006871B5" w:rsidP="00941ED9">
            <w:pPr>
              <w:rPr>
                <w:ins w:id="34596" w:author="phuong vu" w:date="2018-11-30T14:07:00Z"/>
                <w:rPrChange w:id="34597" w:author="phuong vu" w:date="2018-11-30T22:36:00Z">
                  <w:rPr>
                    <w:ins w:id="34598" w:author="phuong vu" w:date="2018-11-30T14:07:00Z"/>
                  </w:rPr>
                </w:rPrChange>
              </w:rPr>
              <w:pPrChange w:id="34599" w:author="phuong vu" w:date="2018-11-30T21:37:00Z">
                <w:pPr>
                  <w:spacing w:line="276" w:lineRule="auto"/>
                  <w:jc w:val="center"/>
                </w:pPr>
              </w:pPrChange>
            </w:pPr>
          </w:p>
        </w:tc>
        <w:tc>
          <w:tcPr>
            <w:tcW w:w="838" w:type="dxa"/>
            <w:noWrap/>
            <w:vAlign w:val="center"/>
            <w:hideMark/>
            <w:tcPrChange w:id="34600" w:author="phuong vu" w:date="2018-11-30T21:37:00Z">
              <w:tcPr>
                <w:tcW w:w="838" w:type="dxa"/>
                <w:noWrap/>
                <w:vAlign w:val="center"/>
                <w:hideMark/>
              </w:tcPr>
            </w:tcPrChange>
          </w:tcPr>
          <w:p w14:paraId="69251027" w14:textId="77777777" w:rsidR="006871B5" w:rsidRPr="00920004" w:rsidRDefault="006871B5" w:rsidP="00941ED9">
            <w:pPr>
              <w:rPr>
                <w:ins w:id="34601" w:author="phuong vu" w:date="2018-11-30T14:07:00Z"/>
                <w:rPrChange w:id="34602" w:author="phuong vu" w:date="2018-11-30T22:36:00Z">
                  <w:rPr>
                    <w:ins w:id="34603" w:author="phuong vu" w:date="2018-11-30T14:07:00Z"/>
                  </w:rPr>
                </w:rPrChange>
              </w:rPr>
              <w:pPrChange w:id="34604" w:author="phuong vu" w:date="2018-11-30T21:37:00Z">
                <w:pPr>
                  <w:spacing w:line="276" w:lineRule="auto"/>
                  <w:jc w:val="center"/>
                </w:pPr>
              </w:pPrChange>
            </w:pPr>
            <w:ins w:id="34605" w:author="phuong vu" w:date="2018-11-30T14:07:00Z">
              <w:r w:rsidRPr="00920004">
                <w:rPr>
                  <w:rPrChange w:id="34606" w:author="phuong vu" w:date="2018-11-30T22:36:00Z">
                    <w:rPr/>
                  </w:rPrChange>
                </w:rPr>
                <w:t>X</w:t>
              </w:r>
            </w:ins>
          </w:p>
        </w:tc>
        <w:tc>
          <w:tcPr>
            <w:tcW w:w="1414" w:type="dxa"/>
            <w:noWrap/>
            <w:vAlign w:val="center"/>
            <w:hideMark/>
            <w:tcPrChange w:id="34607" w:author="phuong vu" w:date="2018-11-30T21:37:00Z">
              <w:tcPr>
                <w:tcW w:w="1414" w:type="dxa"/>
                <w:noWrap/>
                <w:vAlign w:val="center"/>
                <w:hideMark/>
              </w:tcPr>
            </w:tcPrChange>
          </w:tcPr>
          <w:p w14:paraId="4DE99989" w14:textId="77777777" w:rsidR="006871B5" w:rsidRPr="00920004" w:rsidRDefault="006871B5" w:rsidP="00941ED9">
            <w:pPr>
              <w:rPr>
                <w:ins w:id="34608" w:author="phuong vu" w:date="2018-11-30T14:07:00Z"/>
                <w:rPrChange w:id="34609" w:author="phuong vu" w:date="2018-11-30T22:36:00Z">
                  <w:rPr>
                    <w:ins w:id="34610" w:author="phuong vu" w:date="2018-11-30T14:07:00Z"/>
                  </w:rPr>
                </w:rPrChange>
              </w:rPr>
              <w:pPrChange w:id="34611" w:author="phuong vu" w:date="2018-11-30T21:37:00Z">
                <w:pPr>
                  <w:spacing w:line="276" w:lineRule="auto"/>
                  <w:jc w:val="center"/>
                </w:pPr>
              </w:pPrChange>
            </w:pPr>
          </w:p>
        </w:tc>
        <w:tc>
          <w:tcPr>
            <w:tcW w:w="1611" w:type="dxa"/>
            <w:noWrap/>
            <w:hideMark/>
            <w:tcPrChange w:id="34612" w:author="phuong vu" w:date="2018-11-30T21:37:00Z">
              <w:tcPr>
                <w:tcW w:w="1611" w:type="dxa"/>
                <w:noWrap/>
                <w:hideMark/>
              </w:tcPr>
            </w:tcPrChange>
          </w:tcPr>
          <w:p w14:paraId="15B3EFCB" w14:textId="77777777" w:rsidR="006871B5" w:rsidRPr="00920004" w:rsidRDefault="006871B5" w:rsidP="00941ED9">
            <w:pPr>
              <w:rPr>
                <w:ins w:id="34613" w:author="phuong vu" w:date="2018-11-30T14:07:00Z"/>
                <w:rPrChange w:id="34614" w:author="phuong vu" w:date="2018-11-30T22:36:00Z">
                  <w:rPr>
                    <w:ins w:id="34615" w:author="phuong vu" w:date="2018-11-30T14:07:00Z"/>
                  </w:rPr>
                </w:rPrChange>
              </w:rPr>
              <w:pPrChange w:id="34616" w:author="phuong vu" w:date="2018-11-30T21:37:00Z">
                <w:pPr>
                  <w:spacing w:line="276" w:lineRule="auto"/>
                </w:pPr>
              </w:pPrChange>
            </w:pPr>
            <w:ins w:id="34617" w:author="phuong vu" w:date="2018-11-30T14:07:00Z">
              <w:r w:rsidRPr="00920004">
                <w:rPr>
                  <w:rPrChange w:id="34618" w:author="phuong vu" w:date="2018-11-30T22:36:00Z">
                    <w:rPr/>
                  </w:rPrChange>
                </w:rPr>
                <w:t>ID chi tiết hóa đơn</w:t>
              </w:r>
            </w:ins>
          </w:p>
        </w:tc>
      </w:tr>
      <w:tr w:rsidR="006871B5" w:rsidRPr="00920004" w14:paraId="2BFCAF96" w14:textId="77777777" w:rsidTr="00941ED9">
        <w:trPr>
          <w:trHeight w:val="300"/>
          <w:ins w:id="34619" w:author="phuong vu" w:date="2018-11-30T14:07:00Z"/>
          <w:trPrChange w:id="34620" w:author="phuong vu" w:date="2018-11-30T21:37:00Z">
            <w:trPr>
              <w:trHeight w:val="300"/>
            </w:trPr>
          </w:trPrChange>
        </w:trPr>
        <w:tc>
          <w:tcPr>
            <w:tcW w:w="708" w:type="dxa"/>
            <w:noWrap/>
            <w:vAlign w:val="center"/>
            <w:hideMark/>
            <w:tcPrChange w:id="34621" w:author="phuong vu" w:date="2018-11-30T21:37:00Z">
              <w:tcPr>
                <w:tcW w:w="708" w:type="dxa"/>
                <w:noWrap/>
                <w:hideMark/>
              </w:tcPr>
            </w:tcPrChange>
          </w:tcPr>
          <w:p w14:paraId="148EB550" w14:textId="77777777" w:rsidR="006871B5" w:rsidRPr="00920004" w:rsidRDefault="006871B5" w:rsidP="00941ED9">
            <w:pPr>
              <w:jc w:val="center"/>
              <w:rPr>
                <w:ins w:id="34622" w:author="phuong vu" w:date="2018-11-30T14:07:00Z"/>
                <w:rPrChange w:id="34623" w:author="phuong vu" w:date="2018-11-30T22:36:00Z">
                  <w:rPr>
                    <w:ins w:id="34624" w:author="phuong vu" w:date="2018-11-30T14:07:00Z"/>
                  </w:rPr>
                </w:rPrChange>
              </w:rPr>
              <w:pPrChange w:id="34625" w:author="phuong vu" w:date="2018-11-30T21:37:00Z">
                <w:pPr>
                  <w:spacing w:line="276" w:lineRule="auto"/>
                </w:pPr>
              </w:pPrChange>
            </w:pPr>
            <w:ins w:id="34626" w:author="phuong vu" w:date="2018-11-30T14:07:00Z">
              <w:r w:rsidRPr="00920004">
                <w:rPr>
                  <w:rPrChange w:id="34627" w:author="phuong vu" w:date="2018-11-30T22:36:00Z">
                    <w:rPr/>
                  </w:rPrChange>
                </w:rPr>
                <w:t>2</w:t>
              </w:r>
            </w:ins>
          </w:p>
        </w:tc>
        <w:tc>
          <w:tcPr>
            <w:tcW w:w="1863" w:type="dxa"/>
            <w:noWrap/>
            <w:hideMark/>
            <w:tcPrChange w:id="34628" w:author="phuong vu" w:date="2018-11-30T21:37:00Z">
              <w:tcPr>
                <w:tcW w:w="1863" w:type="dxa"/>
                <w:noWrap/>
                <w:hideMark/>
              </w:tcPr>
            </w:tcPrChange>
          </w:tcPr>
          <w:p w14:paraId="41CE6A32" w14:textId="77777777" w:rsidR="006871B5" w:rsidRPr="00920004" w:rsidRDefault="006871B5" w:rsidP="00941ED9">
            <w:pPr>
              <w:rPr>
                <w:ins w:id="34629" w:author="phuong vu" w:date="2018-11-30T14:07:00Z"/>
                <w:rPrChange w:id="34630" w:author="phuong vu" w:date="2018-11-30T22:36:00Z">
                  <w:rPr>
                    <w:ins w:id="34631" w:author="phuong vu" w:date="2018-11-30T14:07:00Z"/>
                  </w:rPr>
                </w:rPrChange>
              </w:rPr>
              <w:pPrChange w:id="34632" w:author="phuong vu" w:date="2018-11-30T21:37:00Z">
                <w:pPr>
                  <w:spacing w:line="276" w:lineRule="auto"/>
                </w:pPr>
              </w:pPrChange>
            </w:pPr>
            <w:ins w:id="34633" w:author="phuong vu" w:date="2018-11-30T14:07:00Z">
              <w:r w:rsidRPr="00920004">
                <w:rPr>
                  <w:rPrChange w:id="34634" w:author="phuong vu" w:date="2018-11-30T22:36:00Z">
                    <w:rPr/>
                  </w:rPrChange>
                </w:rPr>
                <w:t>bill_id</w:t>
              </w:r>
            </w:ins>
          </w:p>
        </w:tc>
        <w:tc>
          <w:tcPr>
            <w:tcW w:w="1300" w:type="dxa"/>
            <w:noWrap/>
            <w:hideMark/>
            <w:tcPrChange w:id="34635" w:author="phuong vu" w:date="2018-11-30T21:37:00Z">
              <w:tcPr>
                <w:tcW w:w="1300" w:type="dxa"/>
                <w:noWrap/>
                <w:hideMark/>
              </w:tcPr>
            </w:tcPrChange>
          </w:tcPr>
          <w:p w14:paraId="26CCD97B" w14:textId="77777777" w:rsidR="006871B5" w:rsidRPr="00920004" w:rsidRDefault="006871B5" w:rsidP="00941ED9">
            <w:pPr>
              <w:rPr>
                <w:ins w:id="34636" w:author="phuong vu" w:date="2018-11-30T14:07:00Z"/>
                <w:rPrChange w:id="34637" w:author="phuong vu" w:date="2018-11-30T22:36:00Z">
                  <w:rPr>
                    <w:ins w:id="34638" w:author="phuong vu" w:date="2018-11-30T14:07:00Z"/>
                  </w:rPr>
                </w:rPrChange>
              </w:rPr>
              <w:pPrChange w:id="34639" w:author="phuong vu" w:date="2018-11-30T21:37:00Z">
                <w:pPr>
                  <w:spacing w:line="276" w:lineRule="auto"/>
                </w:pPr>
              </w:pPrChange>
            </w:pPr>
            <w:ins w:id="34640" w:author="phuong vu" w:date="2018-11-30T14:07:00Z">
              <w:r w:rsidRPr="00920004">
                <w:rPr>
                  <w:rPrChange w:id="34641" w:author="phuong vu" w:date="2018-11-30T22:36:00Z">
                    <w:rPr/>
                  </w:rPrChange>
                </w:rPr>
                <w:t>numeric</w:t>
              </w:r>
            </w:ins>
          </w:p>
        </w:tc>
        <w:tc>
          <w:tcPr>
            <w:tcW w:w="991" w:type="dxa"/>
            <w:noWrap/>
            <w:vAlign w:val="center"/>
            <w:hideMark/>
            <w:tcPrChange w:id="34642" w:author="phuong vu" w:date="2018-11-30T21:37:00Z">
              <w:tcPr>
                <w:tcW w:w="991" w:type="dxa"/>
                <w:noWrap/>
                <w:vAlign w:val="center"/>
                <w:hideMark/>
              </w:tcPr>
            </w:tcPrChange>
          </w:tcPr>
          <w:p w14:paraId="1BC00AF1" w14:textId="77777777" w:rsidR="006871B5" w:rsidRPr="00920004" w:rsidRDefault="006871B5" w:rsidP="00941ED9">
            <w:pPr>
              <w:rPr>
                <w:ins w:id="34643" w:author="phuong vu" w:date="2018-11-30T14:07:00Z"/>
                <w:rPrChange w:id="34644" w:author="phuong vu" w:date="2018-11-30T22:36:00Z">
                  <w:rPr>
                    <w:ins w:id="34645" w:author="phuong vu" w:date="2018-11-30T14:07:00Z"/>
                  </w:rPr>
                </w:rPrChange>
              </w:rPr>
              <w:pPrChange w:id="34646" w:author="phuong vu" w:date="2018-11-30T21:37:00Z">
                <w:pPr>
                  <w:spacing w:line="276" w:lineRule="auto"/>
                  <w:jc w:val="center"/>
                </w:pPr>
              </w:pPrChange>
            </w:pPr>
          </w:p>
        </w:tc>
        <w:tc>
          <w:tcPr>
            <w:tcW w:w="838" w:type="dxa"/>
            <w:noWrap/>
            <w:vAlign w:val="center"/>
            <w:hideMark/>
            <w:tcPrChange w:id="34647" w:author="phuong vu" w:date="2018-11-30T21:37:00Z">
              <w:tcPr>
                <w:tcW w:w="838" w:type="dxa"/>
                <w:noWrap/>
                <w:vAlign w:val="center"/>
                <w:hideMark/>
              </w:tcPr>
            </w:tcPrChange>
          </w:tcPr>
          <w:p w14:paraId="31708F6D" w14:textId="77777777" w:rsidR="006871B5" w:rsidRPr="00920004" w:rsidRDefault="006871B5" w:rsidP="00941ED9">
            <w:pPr>
              <w:rPr>
                <w:ins w:id="34648" w:author="phuong vu" w:date="2018-11-30T14:07:00Z"/>
                <w:rPrChange w:id="34649" w:author="phuong vu" w:date="2018-11-30T22:36:00Z">
                  <w:rPr>
                    <w:ins w:id="34650" w:author="phuong vu" w:date="2018-11-30T14:07:00Z"/>
                  </w:rPr>
                </w:rPrChange>
              </w:rPr>
              <w:pPrChange w:id="34651" w:author="phuong vu" w:date="2018-11-30T21:37:00Z">
                <w:pPr>
                  <w:spacing w:line="276" w:lineRule="auto"/>
                  <w:jc w:val="center"/>
                </w:pPr>
              </w:pPrChange>
            </w:pPr>
          </w:p>
        </w:tc>
        <w:tc>
          <w:tcPr>
            <w:tcW w:w="1414" w:type="dxa"/>
            <w:noWrap/>
            <w:vAlign w:val="center"/>
            <w:hideMark/>
            <w:tcPrChange w:id="34652" w:author="phuong vu" w:date="2018-11-30T21:37:00Z">
              <w:tcPr>
                <w:tcW w:w="1414" w:type="dxa"/>
                <w:noWrap/>
                <w:vAlign w:val="center"/>
                <w:hideMark/>
              </w:tcPr>
            </w:tcPrChange>
          </w:tcPr>
          <w:p w14:paraId="463B1433" w14:textId="77777777" w:rsidR="006871B5" w:rsidRPr="00920004" w:rsidRDefault="006871B5" w:rsidP="00941ED9">
            <w:pPr>
              <w:rPr>
                <w:ins w:id="34653" w:author="phuong vu" w:date="2018-11-30T14:07:00Z"/>
                <w:rPrChange w:id="34654" w:author="phuong vu" w:date="2018-11-30T22:36:00Z">
                  <w:rPr>
                    <w:ins w:id="34655" w:author="phuong vu" w:date="2018-11-30T14:07:00Z"/>
                  </w:rPr>
                </w:rPrChange>
              </w:rPr>
              <w:pPrChange w:id="34656" w:author="phuong vu" w:date="2018-11-30T21:37:00Z">
                <w:pPr>
                  <w:spacing w:line="276" w:lineRule="auto"/>
                  <w:jc w:val="center"/>
                </w:pPr>
              </w:pPrChange>
            </w:pPr>
            <w:ins w:id="34657" w:author="phuong vu" w:date="2018-11-30T14:07:00Z">
              <w:r w:rsidRPr="00920004">
                <w:rPr>
                  <w:rPrChange w:id="34658" w:author="phuong vu" w:date="2018-11-30T22:36:00Z">
                    <w:rPr/>
                  </w:rPrChange>
                </w:rPr>
                <w:t>X</w:t>
              </w:r>
            </w:ins>
          </w:p>
        </w:tc>
        <w:tc>
          <w:tcPr>
            <w:tcW w:w="1611" w:type="dxa"/>
            <w:noWrap/>
            <w:hideMark/>
            <w:tcPrChange w:id="34659" w:author="phuong vu" w:date="2018-11-30T21:37:00Z">
              <w:tcPr>
                <w:tcW w:w="1611" w:type="dxa"/>
                <w:noWrap/>
                <w:hideMark/>
              </w:tcPr>
            </w:tcPrChange>
          </w:tcPr>
          <w:p w14:paraId="6382CCEE" w14:textId="77777777" w:rsidR="006871B5" w:rsidRPr="00920004" w:rsidRDefault="006871B5" w:rsidP="00941ED9">
            <w:pPr>
              <w:rPr>
                <w:ins w:id="34660" w:author="phuong vu" w:date="2018-11-30T14:07:00Z"/>
                <w:rPrChange w:id="34661" w:author="phuong vu" w:date="2018-11-30T22:36:00Z">
                  <w:rPr>
                    <w:ins w:id="34662" w:author="phuong vu" w:date="2018-11-30T14:07:00Z"/>
                  </w:rPr>
                </w:rPrChange>
              </w:rPr>
              <w:pPrChange w:id="34663" w:author="phuong vu" w:date="2018-11-30T21:37:00Z">
                <w:pPr>
                  <w:spacing w:line="276" w:lineRule="auto"/>
                </w:pPr>
              </w:pPrChange>
            </w:pPr>
            <w:ins w:id="34664" w:author="phuong vu" w:date="2018-11-30T14:07:00Z">
              <w:r w:rsidRPr="00920004">
                <w:rPr>
                  <w:rPrChange w:id="34665" w:author="phuong vu" w:date="2018-11-30T22:36:00Z">
                    <w:rPr/>
                  </w:rPrChange>
                </w:rPr>
                <w:t>ID hóa đơn</w:t>
              </w:r>
            </w:ins>
          </w:p>
        </w:tc>
      </w:tr>
      <w:tr w:rsidR="006871B5" w:rsidRPr="00920004" w14:paraId="3A44FBE3" w14:textId="77777777" w:rsidTr="00941ED9">
        <w:trPr>
          <w:trHeight w:val="300"/>
          <w:ins w:id="34666" w:author="phuong vu" w:date="2018-11-30T14:07:00Z"/>
          <w:trPrChange w:id="34667" w:author="phuong vu" w:date="2018-11-30T21:37:00Z">
            <w:trPr>
              <w:trHeight w:val="300"/>
            </w:trPr>
          </w:trPrChange>
        </w:trPr>
        <w:tc>
          <w:tcPr>
            <w:tcW w:w="708" w:type="dxa"/>
            <w:noWrap/>
            <w:vAlign w:val="center"/>
            <w:hideMark/>
            <w:tcPrChange w:id="34668" w:author="phuong vu" w:date="2018-11-30T21:37:00Z">
              <w:tcPr>
                <w:tcW w:w="708" w:type="dxa"/>
                <w:noWrap/>
                <w:hideMark/>
              </w:tcPr>
            </w:tcPrChange>
          </w:tcPr>
          <w:p w14:paraId="17E8E144" w14:textId="77777777" w:rsidR="006871B5" w:rsidRPr="00920004" w:rsidRDefault="006871B5" w:rsidP="00941ED9">
            <w:pPr>
              <w:jc w:val="center"/>
              <w:rPr>
                <w:ins w:id="34669" w:author="phuong vu" w:date="2018-11-30T14:07:00Z"/>
                <w:rPrChange w:id="34670" w:author="phuong vu" w:date="2018-11-30T22:36:00Z">
                  <w:rPr>
                    <w:ins w:id="34671" w:author="phuong vu" w:date="2018-11-30T14:07:00Z"/>
                  </w:rPr>
                </w:rPrChange>
              </w:rPr>
              <w:pPrChange w:id="34672" w:author="phuong vu" w:date="2018-11-30T21:37:00Z">
                <w:pPr>
                  <w:spacing w:line="276" w:lineRule="auto"/>
                </w:pPr>
              </w:pPrChange>
            </w:pPr>
            <w:ins w:id="34673" w:author="phuong vu" w:date="2018-11-30T14:07:00Z">
              <w:r w:rsidRPr="00920004">
                <w:rPr>
                  <w:rPrChange w:id="34674" w:author="phuong vu" w:date="2018-11-30T22:36:00Z">
                    <w:rPr/>
                  </w:rPrChange>
                </w:rPr>
                <w:t>3</w:t>
              </w:r>
            </w:ins>
          </w:p>
        </w:tc>
        <w:tc>
          <w:tcPr>
            <w:tcW w:w="1863" w:type="dxa"/>
            <w:noWrap/>
            <w:hideMark/>
            <w:tcPrChange w:id="34675" w:author="phuong vu" w:date="2018-11-30T21:37:00Z">
              <w:tcPr>
                <w:tcW w:w="1863" w:type="dxa"/>
                <w:noWrap/>
                <w:hideMark/>
              </w:tcPr>
            </w:tcPrChange>
          </w:tcPr>
          <w:p w14:paraId="5C16A406" w14:textId="77777777" w:rsidR="006871B5" w:rsidRPr="00920004" w:rsidRDefault="006871B5" w:rsidP="00941ED9">
            <w:pPr>
              <w:rPr>
                <w:ins w:id="34676" w:author="phuong vu" w:date="2018-11-30T14:07:00Z"/>
                <w:rPrChange w:id="34677" w:author="phuong vu" w:date="2018-11-30T22:36:00Z">
                  <w:rPr>
                    <w:ins w:id="34678" w:author="phuong vu" w:date="2018-11-30T14:07:00Z"/>
                  </w:rPr>
                </w:rPrChange>
              </w:rPr>
              <w:pPrChange w:id="34679" w:author="phuong vu" w:date="2018-11-30T21:37:00Z">
                <w:pPr>
                  <w:spacing w:line="276" w:lineRule="auto"/>
                </w:pPr>
              </w:pPrChange>
            </w:pPr>
            <w:ins w:id="34680" w:author="phuong vu" w:date="2018-11-30T14:07:00Z">
              <w:r w:rsidRPr="00920004">
                <w:rPr>
                  <w:rPrChange w:id="34681" w:author="phuong vu" w:date="2018-11-30T22:36:00Z">
                    <w:rPr/>
                  </w:rPrChange>
                </w:rPr>
                <w:t>service_type_id</w:t>
              </w:r>
            </w:ins>
          </w:p>
        </w:tc>
        <w:tc>
          <w:tcPr>
            <w:tcW w:w="1300" w:type="dxa"/>
            <w:noWrap/>
            <w:hideMark/>
            <w:tcPrChange w:id="34682" w:author="phuong vu" w:date="2018-11-30T21:37:00Z">
              <w:tcPr>
                <w:tcW w:w="1300" w:type="dxa"/>
                <w:noWrap/>
                <w:hideMark/>
              </w:tcPr>
            </w:tcPrChange>
          </w:tcPr>
          <w:p w14:paraId="6B9F6E77" w14:textId="77777777" w:rsidR="006871B5" w:rsidRPr="00920004" w:rsidRDefault="006871B5" w:rsidP="00941ED9">
            <w:pPr>
              <w:rPr>
                <w:ins w:id="34683" w:author="phuong vu" w:date="2018-11-30T14:07:00Z"/>
                <w:rPrChange w:id="34684" w:author="phuong vu" w:date="2018-11-30T22:36:00Z">
                  <w:rPr>
                    <w:ins w:id="34685" w:author="phuong vu" w:date="2018-11-30T14:07:00Z"/>
                  </w:rPr>
                </w:rPrChange>
              </w:rPr>
              <w:pPrChange w:id="34686" w:author="phuong vu" w:date="2018-11-30T21:37:00Z">
                <w:pPr>
                  <w:spacing w:line="276" w:lineRule="auto"/>
                </w:pPr>
              </w:pPrChange>
            </w:pPr>
            <w:ins w:id="34687" w:author="phuong vu" w:date="2018-11-30T14:07:00Z">
              <w:r w:rsidRPr="00920004">
                <w:rPr>
                  <w:rPrChange w:id="34688" w:author="phuong vu" w:date="2018-11-30T22:36:00Z">
                    <w:rPr/>
                  </w:rPrChange>
                </w:rPr>
                <w:t>numeric</w:t>
              </w:r>
            </w:ins>
          </w:p>
        </w:tc>
        <w:tc>
          <w:tcPr>
            <w:tcW w:w="991" w:type="dxa"/>
            <w:noWrap/>
            <w:vAlign w:val="center"/>
            <w:hideMark/>
            <w:tcPrChange w:id="34689" w:author="phuong vu" w:date="2018-11-30T21:37:00Z">
              <w:tcPr>
                <w:tcW w:w="991" w:type="dxa"/>
                <w:noWrap/>
                <w:vAlign w:val="center"/>
                <w:hideMark/>
              </w:tcPr>
            </w:tcPrChange>
          </w:tcPr>
          <w:p w14:paraId="5E5DC7D6" w14:textId="77777777" w:rsidR="006871B5" w:rsidRPr="00920004" w:rsidRDefault="006871B5" w:rsidP="00941ED9">
            <w:pPr>
              <w:rPr>
                <w:ins w:id="34690" w:author="phuong vu" w:date="2018-11-30T14:07:00Z"/>
                <w:rPrChange w:id="34691" w:author="phuong vu" w:date="2018-11-30T22:36:00Z">
                  <w:rPr>
                    <w:ins w:id="34692" w:author="phuong vu" w:date="2018-11-30T14:07:00Z"/>
                  </w:rPr>
                </w:rPrChange>
              </w:rPr>
              <w:pPrChange w:id="34693" w:author="phuong vu" w:date="2018-11-30T21:37:00Z">
                <w:pPr>
                  <w:spacing w:line="276" w:lineRule="auto"/>
                  <w:jc w:val="center"/>
                </w:pPr>
              </w:pPrChange>
            </w:pPr>
          </w:p>
        </w:tc>
        <w:tc>
          <w:tcPr>
            <w:tcW w:w="838" w:type="dxa"/>
            <w:noWrap/>
            <w:vAlign w:val="center"/>
            <w:hideMark/>
            <w:tcPrChange w:id="34694" w:author="phuong vu" w:date="2018-11-30T21:37:00Z">
              <w:tcPr>
                <w:tcW w:w="838" w:type="dxa"/>
                <w:noWrap/>
                <w:vAlign w:val="center"/>
                <w:hideMark/>
              </w:tcPr>
            </w:tcPrChange>
          </w:tcPr>
          <w:p w14:paraId="4EC83947" w14:textId="77777777" w:rsidR="006871B5" w:rsidRPr="00920004" w:rsidRDefault="006871B5" w:rsidP="00941ED9">
            <w:pPr>
              <w:rPr>
                <w:ins w:id="34695" w:author="phuong vu" w:date="2018-11-30T14:07:00Z"/>
                <w:rPrChange w:id="34696" w:author="phuong vu" w:date="2018-11-30T22:36:00Z">
                  <w:rPr>
                    <w:ins w:id="34697" w:author="phuong vu" w:date="2018-11-30T14:07:00Z"/>
                  </w:rPr>
                </w:rPrChange>
              </w:rPr>
              <w:pPrChange w:id="34698" w:author="phuong vu" w:date="2018-11-30T21:37:00Z">
                <w:pPr>
                  <w:spacing w:line="276" w:lineRule="auto"/>
                  <w:jc w:val="center"/>
                </w:pPr>
              </w:pPrChange>
            </w:pPr>
          </w:p>
        </w:tc>
        <w:tc>
          <w:tcPr>
            <w:tcW w:w="1414" w:type="dxa"/>
            <w:noWrap/>
            <w:vAlign w:val="center"/>
            <w:hideMark/>
            <w:tcPrChange w:id="34699" w:author="phuong vu" w:date="2018-11-30T21:37:00Z">
              <w:tcPr>
                <w:tcW w:w="1414" w:type="dxa"/>
                <w:noWrap/>
                <w:vAlign w:val="center"/>
                <w:hideMark/>
              </w:tcPr>
            </w:tcPrChange>
          </w:tcPr>
          <w:p w14:paraId="724A3F24" w14:textId="77777777" w:rsidR="006871B5" w:rsidRPr="00920004" w:rsidRDefault="006871B5" w:rsidP="00941ED9">
            <w:pPr>
              <w:rPr>
                <w:ins w:id="34700" w:author="phuong vu" w:date="2018-11-30T14:07:00Z"/>
                <w:rPrChange w:id="34701" w:author="phuong vu" w:date="2018-11-30T22:36:00Z">
                  <w:rPr>
                    <w:ins w:id="34702" w:author="phuong vu" w:date="2018-11-30T14:07:00Z"/>
                  </w:rPr>
                </w:rPrChange>
              </w:rPr>
              <w:pPrChange w:id="34703" w:author="phuong vu" w:date="2018-11-30T21:37:00Z">
                <w:pPr>
                  <w:spacing w:line="276" w:lineRule="auto"/>
                  <w:jc w:val="center"/>
                </w:pPr>
              </w:pPrChange>
            </w:pPr>
            <w:ins w:id="34704" w:author="phuong vu" w:date="2018-11-30T14:07:00Z">
              <w:r w:rsidRPr="00920004">
                <w:rPr>
                  <w:rPrChange w:id="34705" w:author="phuong vu" w:date="2018-11-30T22:36:00Z">
                    <w:rPr/>
                  </w:rPrChange>
                </w:rPr>
                <w:t>X</w:t>
              </w:r>
            </w:ins>
          </w:p>
        </w:tc>
        <w:tc>
          <w:tcPr>
            <w:tcW w:w="1611" w:type="dxa"/>
            <w:noWrap/>
            <w:hideMark/>
            <w:tcPrChange w:id="34706" w:author="phuong vu" w:date="2018-11-30T21:37:00Z">
              <w:tcPr>
                <w:tcW w:w="1611" w:type="dxa"/>
                <w:noWrap/>
                <w:hideMark/>
              </w:tcPr>
            </w:tcPrChange>
          </w:tcPr>
          <w:p w14:paraId="25654CEE" w14:textId="77777777" w:rsidR="006871B5" w:rsidRPr="00920004" w:rsidRDefault="006871B5" w:rsidP="00941ED9">
            <w:pPr>
              <w:rPr>
                <w:ins w:id="34707" w:author="phuong vu" w:date="2018-11-30T14:07:00Z"/>
                <w:rPrChange w:id="34708" w:author="phuong vu" w:date="2018-11-30T22:36:00Z">
                  <w:rPr>
                    <w:ins w:id="34709" w:author="phuong vu" w:date="2018-11-30T14:07:00Z"/>
                  </w:rPr>
                </w:rPrChange>
              </w:rPr>
              <w:pPrChange w:id="34710" w:author="phuong vu" w:date="2018-11-30T21:37:00Z">
                <w:pPr>
                  <w:spacing w:line="276" w:lineRule="auto"/>
                </w:pPr>
              </w:pPrChange>
            </w:pPr>
            <w:ins w:id="34711" w:author="phuong vu" w:date="2018-11-30T14:07:00Z">
              <w:r w:rsidRPr="00920004">
                <w:rPr>
                  <w:rPrChange w:id="34712" w:author="phuong vu" w:date="2018-11-30T22:36:00Z">
                    <w:rPr/>
                  </w:rPrChange>
                </w:rPr>
                <w:t xml:space="preserve">ID loại dịch vụ. </w:t>
              </w:r>
            </w:ins>
          </w:p>
        </w:tc>
      </w:tr>
      <w:tr w:rsidR="006871B5" w:rsidRPr="00920004" w14:paraId="377A1B4F" w14:textId="77777777" w:rsidTr="00941ED9">
        <w:trPr>
          <w:trHeight w:val="300"/>
          <w:ins w:id="34713" w:author="phuong vu" w:date="2018-11-30T14:07:00Z"/>
          <w:trPrChange w:id="34714" w:author="phuong vu" w:date="2018-11-30T21:37:00Z">
            <w:trPr>
              <w:trHeight w:val="300"/>
            </w:trPr>
          </w:trPrChange>
        </w:trPr>
        <w:tc>
          <w:tcPr>
            <w:tcW w:w="708" w:type="dxa"/>
            <w:noWrap/>
            <w:vAlign w:val="center"/>
            <w:hideMark/>
            <w:tcPrChange w:id="34715" w:author="phuong vu" w:date="2018-11-30T21:37:00Z">
              <w:tcPr>
                <w:tcW w:w="708" w:type="dxa"/>
                <w:noWrap/>
                <w:hideMark/>
              </w:tcPr>
            </w:tcPrChange>
          </w:tcPr>
          <w:p w14:paraId="037FFA80" w14:textId="77777777" w:rsidR="006871B5" w:rsidRPr="00920004" w:rsidRDefault="006871B5" w:rsidP="00941ED9">
            <w:pPr>
              <w:jc w:val="center"/>
              <w:rPr>
                <w:ins w:id="34716" w:author="phuong vu" w:date="2018-11-30T14:07:00Z"/>
                <w:rPrChange w:id="34717" w:author="phuong vu" w:date="2018-11-30T22:36:00Z">
                  <w:rPr>
                    <w:ins w:id="34718" w:author="phuong vu" w:date="2018-11-30T14:07:00Z"/>
                  </w:rPr>
                </w:rPrChange>
              </w:rPr>
              <w:pPrChange w:id="34719" w:author="phuong vu" w:date="2018-11-30T21:37:00Z">
                <w:pPr>
                  <w:spacing w:line="276" w:lineRule="auto"/>
                </w:pPr>
              </w:pPrChange>
            </w:pPr>
            <w:ins w:id="34720" w:author="phuong vu" w:date="2018-11-30T14:07:00Z">
              <w:r w:rsidRPr="00920004">
                <w:rPr>
                  <w:rPrChange w:id="34721" w:author="phuong vu" w:date="2018-11-30T22:36:00Z">
                    <w:rPr/>
                  </w:rPrChange>
                </w:rPr>
                <w:t>4</w:t>
              </w:r>
            </w:ins>
          </w:p>
        </w:tc>
        <w:tc>
          <w:tcPr>
            <w:tcW w:w="1863" w:type="dxa"/>
            <w:noWrap/>
            <w:hideMark/>
            <w:tcPrChange w:id="34722" w:author="phuong vu" w:date="2018-11-30T21:37:00Z">
              <w:tcPr>
                <w:tcW w:w="1863" w:type="dxa"/>
                <w:noWrap/>
                <w:hideMark/>
              </w:tcPr>
            </w:tcPrChange>
          </w:tcPr>
          <w:p w14:paraId="5FB9BB78" w14:textId="77777777" w:rsidR="006871B5" w:rsidRPr="00920004" w:rsidRDefault="006871B5" w:rsidP="00941ED9">
            <w:pPr>
              <w:rPr>
                <w:ins w:id="34723" w:author="phuong vu" w:date="2018-11-30T14:07:00Z"/>
                <w:rPrChange w:id="34724" w:author="phuong vu" w:date="2018-11-30T22:36:00Z">
                  <w:rPr>
                    <w:ins w:id="34725" w:author="phuong vu" w:date="2018-11-30T14:07:00Z"/>
                  </w:rPr>
                </w:rPrChange>
              </w:rPr>
              <w:pPrChange w:id="34726" w:author="phuong vu" w:date="2018-11-30T21:37:00Z">
                <w:pPr>
                  <w:spacing w:line="276" w:lineRule="auto"/>
                </w:pPr>
              </w:pPrChange>
            </w:pPr>
            <w:ins w:id="34727" w:author="phuong vu" w:date="2018-11-30T14:07:00Z">
              <w:r w:rsidRPr="00920004">
                <w:rPr>
                  <w:rPrChange w:id="34728" w:author="phuong vu" w:date="2018-11-30T22:36:00Z">
                    <w:rPr/>
                  </w:rPrChange>
                </w:rPr>
                <w:t>unit_id</w:t>
              </w:r>
            </w:ins>
          </w:p>
        </w:tc>
        <w:tc>
          <w:tcPr>
            <w:tcW w:w="1300" w:type="dxa"/>
            <w:noWrap/>
            <w:hideMark/>
            <w:tcPrChange w:id="34729" w:author="phuong vu" w:date="2018-11-30T21:37:00Z">
              <w:tcPr>
                <w:tcW w:w="1300" w:type="dxa"/>
                <w:noWrap/>
                <w:hideMark/>
              </w:tcPr>
            </w:tcPrChange>
          </w:tcPr>
          <w:p w14:paraId="7359C28F" w14:textId="77777777" w:rsidR="006871B5" w:rsidRPr="00920004" w:rsidRDefault="006871B5" w:rsidP="00941ED9">
            <w:pPr>
              <w:rPr>
                <w:ins w:id="34730" w:author="phuong vu" w:date="2018-11-30T14:07:00Z"/>
                <w:rPrChange w:id="34731" w:author="phuong vu" w:date="2018-11-30T22:36:00Z">
                  <w:rPr>
                    <w:ins w:id="34732" w:author="phuong vu" w:date="2018-11-30T14:07:00Z"/>
                  </w:rPr>
                </w:rPrChange>
              </w:rPr>
              <w:pPrChange w:id="34733" w:author="phuong vu" w:date="2018-11-30T21:37:00Z">
                <w:pPr>
                  <w:spacing w:line="276" w:lineRule="auto"/>
                </w:pPr>
              </w:pPrChange>
            </w:pPr>
            <w:ins w:id="34734" w:author="phuong vu" w:date="2018-11-30T14:07:00Z">
              <w:r w:rsidRPr="00920004">
                <w:rPr>
                  <w:rPrChange w:id="34735" w:author="phuong vu" w:date="2018-11-30T22:36:00Z">
                    <w:rPr/>
                  </w:rPrChange>
                </w:rPr>
                <w:t>numeric</w:t>
              </w:r>
            </w:ins>
          </w:p>
        </w:tc>
        <w:tc>
          <w:tcPr>
            <w:tcW w:w="991" w:type="dxa"/>
            <w:noWrap/>
            <w:vAlign w:val="center"/>
            <w:hideMark/>
            <w:tcPrChange w:id="34736" w:author="phuong vu" w:date="2018-11-30T21:37:00Z">
              <w:tcPr>
                <w:tcW w:w="991" w:type="dxa"/>
                <w:noWrap/>
                <w:vAlign w:val="center"/>
                <w:hideMark/>
              </w:tcPr>
            </w:tcPrChange>
          </w:tcPr>
          <w:p w14:paraId="5589CB3A" w14:textId="77777777" w:rsidR="006871B5" w:rsidRPr="00920004" w:rsidRDefault="006871B5" w:rsidP="00941ED9">
            <w:pPr>
              <w:rPr>
                <w:ins w:id="34737" w:author="phuong vu" w:date="2018-11-30T14:07:00Z"/>
                <w:rPrChange w:id="34738" w:author="phuong vu" w:date="2018-11-30T22:36:00Z">
                  <w:rPr>
                    <w:ins w:id="34739" w:author="phuong vu" w:date="2018-11-30T14:07:00Z"/>
                  </w:rPr>
                </w:rPrChange>
              </w:rPr>
              <w:pPrChange w:id="34740" w:author="phuong vu" w:date="2018-11-30T21:37:00Z">
                <w:pPr>
                  <w:spacing w:line="276" w:lineRule="auto"/>
                  <w:jc w:val="center"/>
                </w:pPr>
              </w:pPrChange>
            </w:pPr>
          </w:p>
        </w:tc>
        <w:tc>
          <w:tcPr>
            <w:tcW w:w="838" w:type="dxa"/>
            <w:noWrap/>
            <w:vAlign w:val="center"/>
            <w:hideMark/>
            <w:tcPrChange w:id="34741" w:author="phuong vu" w:date="2018-11-30T21:37:00Z">
              <w:tcPr>
                <w:tcW w:w="838" w:type="dxa"/>
                <w:noWrap/>
                <w:vAlign w:val="center"/>
                <w:hideMark/>
              </w:tcPr>
            </w:tcPrChange>
          </w:tcPr>
          <w:p w14:paraId="224663D6" w14:textId="77777777" w:rsidR="006871B5" w:rsidRPr="00920004" w:rsidRDefault="006871B5" w:rsidP="00941ED9">
            <w:pPr>
              <w:rPr>
                <w:ins w:id="34742" w:author="phuong vu" w:date="2018-11-30T14:07:00Z"/>
                <w:rPrChange w:id="34743" w:author="phuong vu" w:date="2018-11-30T22:36:00Z">
                  <w:rPr>
                    <w:ins w:id="34744" w:author="phuong vu" w:date="2018-11-30T14:07:00Z"/>
                  </w:rPr>
                </w:rPrChange>
              </w:rPr>
              <w:pPrChange w:id="34745" w:author="phuong vu" w:date="2018-11-30T21:37:00Z">
                <w:pPr>
                  <w:spacing w:line="276" w:lineRule="auto"/>
                  <w:jc w:val="center"/>
                </w:pPr>
              </w:pPrChange>
            </w:pPr>
          </w:p>
        </w:tc>
        <w:tc>
          <w:tcPr>
            <w:tcW w:w="1414" w:type="dxa"/>
            <w:noWrap/>
            <w:vAlign w:val="center"/>
            <w:hideMark/>
            <w:tcPrChange w:id="34746" w:author="phuong vu" w:date="2018-11-30T21:37:00Z">
              <w:tcPr>
                <w:tcW w:w="1414" w:type="dxa"/>
                <w:noWrap/>
                <w:vAlign w:val="center"/>
                <w:hideMark/>
              </w:tcPr>
            </w:tcPrChange>
          </w:tcPr>
          <w:p w14:paraId="0170D493" w14:textId="77777777" w:rsidR="006871B5" w:rsidRPr="00920004" w:rsidRDefault="006871B5" w:rsidP="00941ED9">
            <w:pPr>
              <w:rPr>
                <w:ins w:id="34747" w:author="phuong vu" w:date="2018-11-30T14:07:00Z"/>
                <w:rPrChange w:id="34748" w:author="phuong vu" w:date="2018-11-30T22:36:00Z">
                  <w:rPr>
                    <w:ins w:id="34749" w:author="phuong vu" w:date="2018-11-30T14:07:00Z"/>
                  </w:rPr>
                </w:rPrChange>
              </w:rPr>
              <w:pPrChange w:id="34750" w:author="phuong vu" w:date="2018-11-30T21:37:00Z">
                <w:pPr>
                  <w:spacing w:line="276" w:lineRule="auto"/>
                  <w:jc w:val="center"/>
                </w:pPr>
              </w:pPrChange>
            </w:pPr>
            <w:ins w:id="34751" w:author="phuong vu" w:date="2018-11-30T14:07:00Z">
              <w:r w:rsidRPr="00920004">
                <w:rPr>
                  <w:rPrChange w:id="34752" w:author="phuong vu" w:date="2018-11-30T22:36:00Z">
                    <w:rPr/>
                  </w:rPrChange>
                </w:rPr>
                <w:t>X</w:t>
              </w:r>
            </w:ins>
          </w:p>
        </w:tc>
        <w:tc>
          <w:tcPr>
            <w:tcW w:w="1611" w:type="dxa"/>
            <w:noWrap/>
            <w:hideMark/>
            <w:tcPrChange w:id="34753" w:author="phuong vu" w:date="2018-11-30T21:37:00Z">
              <w:tcPr>
                <w:tcW w:w="1611" w:type="dxa"/>
                <w:noWrap/>
                <w:hideMark/>
              </w:tcPr>
            </w:tcPrChange>
          </w:tcPr>
          <w:p w14:paraId="6097B7FC" w14:textId="77777777" w:rsidR="006871B5" w:rsidRPr="00920004" w:rsidRDefault="006871B5" w:rsidP="00941ED9">
            <w:pPr>
              <w:rPr>
                <w:ins w:id="34754" w:author="phuong vu" w:date="2018-11-30T14:07:00Z"/>
                <w:rPrChange w:id="34755" w:author="phuong vu" w:date="2018-11-30T22:36:00Z">
                  <w:rPr>
                    <w:ins w:id="34756" w:author="phuong vu" w:date="2018-11-30T14:07:00Z"/>
                  </w:rPr>
                </w:rPrChange>
              </w:rPr>
              <w:pPrChange w:id="34757" w:author="phuong vu" w:date="2018-11-30T21:37:00Z">
                <w:pPr>
                  <w:spacing w:line="276" w:lineRule="auto"/>
                </w:pPr>
              </w:pPrChange>
            </w:pPr>
            <w:ins w:id="34758" w:author="phuong vu" w:date="2018-11-30T14:07:00Z">
              <w:r w:rsidRPr="00920004">
                <w:rPr>
                  <w:rPrChange w:id="34759" w:author="phuong vu" w:date="2018-11-30T22:36:00Z">
                    <w:rPr/>
                  </w:rPrChange>
                </w:rPr>
                <w:t xml:space="preserve">ID đơn vị tính. </w:t>
              </w:r>
            </w:ins>
          </w:p>
        </w:tc>
      </w:tr>
      <w:tr w:rsidR="006871B5" w:rsidRPr="00920004" w14:paraId="63A44E3D" w14:textId="77777777" w:rsidTr="00941ED9">
        <w:trPr>
          <w:trHeight w:val="300"/>
          <w:ins w:id="34760" w:author="phuong vu" w:date="2018-11-30T14:07:00Z"/>
          <w:trPrChange w:id="34761" w:author="phuong vu" w:date="2018-11-30T21:37:00Z">
            <w:trPr>
              <w:trHeight w:val="300"/>
            </w:trPr>
          </w:trPrChange>
        </w:trPr>
        <w:tc>
          <w:tcPr>
            <w:tcW w:w="708" w:type="dxa"/>
            <w:noWrap/>
            <w:vAlign w:val="center"/>
            <w:hideMark/>
            <w:tcPrChange w:id="34762" w:author="phuong vu" w:date="2018-11-30T21:37:00Z">
              <w:tcPr>
                <w:tcW w:w="708" w:type="dxa"/>
                <w:noWrap/>
                <w:hideMark/>
              </w:tcPr>
            </w:tcPrChange>
          </w:tcPr>
          <w:p w14:paraId="6276860E" w14:textId="77777777" w:rsidR="006871B5" w:rsidRPr="00920004" w:rsidRDefault="006871B5" w:rsidP="00941ED9">
            <w:pPr>
              <w:jc w:val="center"/>
              <w:rPr>
                <w:ins w:id="34763" w:author="phuong vu" w:date="2018-11-30T14:07:00Z"/>
                <w:rPrChange w:id="34764" w:author="phuong vu" w:date="2018-11-30T22:36:00Z">
                  <w:rPr>
                    <w:ins w:id="34765" w:author="phuong vu" w:date="2018-11-30T14:07:00Z"/>
                  </w:rPr>
                </w:rPrChange>
              </w:rPr>
              <w:pPrChange w:id="34766" w:author="phuong vu" w:date="2018-11-30T21:37:00Z">
                <w:pPr>
                  <w:spacing w:line="276" w:lineRule="auto"/>
                </w:pPr>
              </w:pPrChange>
            </w:pPr>
            <w:ins w:id="34767" w:author="phuong vu" w:date="2018-11-30T14:07:00Z">
              <w:r w:rsidRPr="00920004">
                <w:rPr>
                  <w:rPrChange w:id="34768" w:author="phuong vu" w:date="2018-11-30T22:36:00Z">
                    <w:rPr/>
                  </w:rPrChange>
                </w:rPr>
                <w:t>5</w:t>
              </w:r>
            </w:ins>
          </w:p>
        </w:tc>
        <w:tc>
          <w:tcPr>
            <w:tcW w:w="1863" w:type="dxa"/>
            <w:noWrap/>
            <w:hideMark/>
            <w:tcPrChange w:id="34769" w:author="phuong vu" w:date="2018-11-30T21:37:00Z">
              <w:tcPr>
                <w:tcW w:w="1863" w:type="dxa"/>
                <w:noWrap/>
                <w:hideMark/>
              </w:tcPr>
            </w:tcPrChange>
          </w:tcPr>
          <w:p w14:paraId="7801B78D" w14:textId="77777777" w:rsidR="006871B5" w:rsidRPr="00920004" w:rsidRDefault="006871B5" w:rsidP="00941ED9">
            <w:pPr>
              <w:rPr>
                <w:ins w:id="34770" w:author="phuong vu" w:date="2018-11-30T14:07:00Z"/>
                <w:rPrChange w:id="34771" w:author="phuong vu" w:date="2018-11-30T22:36:00Z">
                  <w:rPr>
                    <w:ins w:id="34772" w:author="phuong vu" w:date="2018-11-30T14:07:00Z"/>
                  </w:rPr>
                </w:rPrChange>
              </w:rPr>
              <w:pPrChange w:id="34773" w:author="phuong vu" w:date="2018-11-30T21:37:00Z">
                <w:pPr>
                  <w:spacing w:line="276" w:lineRule="auto"/>
                </w:pPr>
              </w:pPrChange>
            </w:pPr>
            <w:ins w:id="34774" w:author="phuong vu" w:date="2018-11-30T14:07:00Z">
              <w:r w:rsidRPr="00920004">
                <w:rPr>
                  <w:rPrChange w:id="34775" w:author="phuong vu" w:date="2018-11-30T22:36:00Z">
                    <w:rPr/>
                  </w:rPrChange>
                </w:rPr>
                <w:t>label_id</w:t>
              </w:r>
            </w:ins>
          </w:p>
        </w:tc>
        <w:tc>
          <w:tcPr>
            <w:tcW w:w="1300" w:type="dxa"/>
            <w:noWrap/>
            <w:hideMark/>
            <w:tcPrChange w:id="34776" w:author="phuong vu" w:date="2018-11-30T21:37:00Z">
              <w:tcPr>
                <w:tcW w:w="1300" w:type="dxa"/>
                <w:noWrap/>
                <w:hideMark/>
              </w:tcPr>
            </w:tcPrChange>
          </w:tcPr>
          <w:p w14:paraId="74EB8EB6" w14:textId="77777777" w:rsidR="006871B5" w:rsidRPr="00920004" w:rsidRDefault="006871B5" w:rsidP="00941ED9">
            <w:pPr>
              <w:rPr>
                <w:ins w:id="34777" w:author="phuong vu" w:date="2018-11-30T14:07:00Z"/>
                <w:rPrChange w:id="34778" w:author="phuong vu" w:date="2018-11-30T22:36:00Z">
                  <w:rPr>
                    <w:ins w:id="34779" w:author="phuong vu" w:date="2018-11-30T14:07:00Z"/>
                  </w:rPr>
                </w:rPrChange>
              </w:rPr>
              <w:pPrChange w:id="34780" w:author="phuong vu" w:date="2018-11-30T21:37:00Z">
                <w:pPr>
                  <w:spacing w:line="276" w:lineRule="auto"/>
                </w:pPr>
              </w:pPrChange>
            </w:pPr>
            <w:ins w:id="34781" w:author="phuong vu" w:date="2018-11-30T14:07:00Z">
              <w:r w:rsidRPr="00920004">
                <w:rPr>
                  <w:rPrChange w:id="34782" w:author="phuong vu" w:date="2018-11-30T22:36:00Z">
                    <w:rPr/>
                  </w:rPrChange>
                </w:rPr>
                <w:t>numeric</w:t>
              </w:r>
            </w:ins>
          </w:p>
        </w:tc>
        <w:tc>
          <w:tcPr>
            <w:tcW w:w="991" w:type="dxa"/>
            <w:noWrap/>
            <w:vAlign w:val="center"/>
            <w:hideMark/>
            <w:tcPrChange w:id="34783" w:author="phuong vu" w:date="2018-11-30T21:37:00Z">
              <w:tcPr>
                <w:tcW w:w="991" w:type="dxa"/>
                <w:noWrap/>
                <w:vAlign w:val="center"/>
                <w:hideMark/>
              </w:tcPr>
            </w:tcPrChange>
          </w:tcPr>
          <w:p w14:paraId="0BCECAF1" w14:textId="77777777" w:rsidR="006871B5" w:rsidRPr="00920004" w:rsidRDefault="006871B5" w:rsidP="00941ED9">
            <w:pPr>
              <w:rPr>
                <w:ins w:id="34784" w:author="phuong vu" w:date="2018-11-30T14:07:00Z"/>
                <w:rPrChange w:id="34785" w:author="phuong vu" w:date="2018-11-30T22:36:00Z">
                  <w:rPr>
                    <w:ins w:id="34786" w:author="phuong vu" w:date="2018-11-30T14:07:00Z"/>
                  </w:rPr>
                </w:rPrChange>
              </w:rPr>
              <w:pPrChange w:id="34787" w:author="phuong vu" w:date="2018-11-30T21:37:00Z">
                <w:pPr>
                  <w:spacing w:line="276" w:lineRule="auto"/>
                  <w:jc w:val="center"/>
                </w:pPr>
              </w:pPrChange>
            </w:pPr>
          </w:p>
        </w:tc>
        <w:tc>
          <w:tcPr>
            <w:tcW w:w="838" w:type="dxa"/>
            <w:noWrap/>
            <w:vAlign w:val="center"/>
            <w:hideMark/>
            <w:tcPrChange w:id="34788" w:author="phuong vu" w:date="2018-11-30T21:37:00Z">
              <w:tcPr>
                <w:tcW w:w="838" w:type="dxa"/>
                <w:noWrap/>
                <w:vAlign w:val="center"/>
                <w:hideMark/>
              </w:tcPr>
            </w:tcPrChange>
          </w:tcPr>
          <w:p w14:paraId="174C258B" w14:textId="77777777" w:rsidR="006871B5" w:rsidRPr="00920004" w:rsidRDefault="006871B5" w:rsidP="00941ED9">
            <w:pPr>
              <w:rPr>
                <w:ins w:id="34789" w:author="phuong vu" w:date="2018-11-30T14:07:00Z"/>
                <w:rPrChange w:id="34790" w:author="phuong vu" w:date="2018-11-30T22:36:00Z">
                  <w:rPr>
                    <w:ins w:id="34791" w:author="phuong vu" w:date="2018-11-30T14:07:00Z"/>
                  </w:rPr>
                </w:rPrChange>
              </w:rPr>
              <w:pPrChange w:id="34792" w:author="phuong vu" w:date="2018-11-30T21:37:00Z">
                <w:pPr>
                  <w:spacing w:line="276" w:lineRule="auto"/>
                  <w:jc w:val="center"/>
                </w:pPr>
              </w:pPrChange>
            </w:pPr>
          </w:p>
        </w:tc>
        <w:tc>
          <w:tcPr>
            <w:tcW w:w="1414" w:type="dxa"/>
            <w:noWrap/>
            <w:vAlign w:val="center"/>
            <w:hideMark/>
            <w:tcPrChange w:id="34793" w:author="phuong vu" w:date="2018-11-30T21:37:00Z">
              <w:tcPr>
                <w:tcW w:w="1414" w:type="dxa"/>
                <w:noWrap/>
                <w:vAlign w:val="center"/>
                <w:hideMark/>
              </w:tcPr>
            </w:tcPrChange>
          </w:tcPr>
          <w:p w14:paraId="5F48FC7E" w14:textId="77777777" w:rsidR="006871B5" w:rsidRPr="00920004" w:rsidRDefault="006871B5" w:rsidP="00941ED9">
            <w:pPr>
              <w:rPr>
                <w:ins w:id="34794" w:author="phuong vu" w:date="2018-11-30T14:07:00Z"/>
                <w:rPrChange w:id="34795" w:author="phuong vu" w:date="2018-11-30T22:36:00Z">
                  <w:rPr>
                    <w:ins w:id="34796" w:author="phuong vu" w:date="2018-11-30T14:07:00Z"/>
                  </w:rPr>
                </w:rPrChange>
              </w:rPr>
              <w:pPrChange w:id="34797" w:author="phuong vu" w:date="2018-11-30T21:37:00Z">
                <w:pPr>
                  <w:spacing w:line="276" w:lineRule="auto"/>
                  <w:jc w:val="center"/>
                </w:pPr>
              </w:pPrChange>
            </w:pPr>
            <w:ins w:id="34798" w:author="phuong vu" w:date="2018-11-30T14:07:00Z">
              <w:r w:rsidRPr="00920004">
                <w:rPr>
                  <w:rPrChange w:id="34799" w:author="phuong vu" w:date="2018-11-30T22:36:00Z">
                    <w:rPr/>
                  </w:rPrChange>
                </w:rPr>
                <w:t>X</w:t>
              </w:r>
            </w:ins>
          </w:p>
        </w:tc>
        <w:tc>
          <w:tcPr>
            <w:tcW w:w="1611" w:type="dxa"/>
            <w:noWrap/>
            <w:hideMark/>
            <w:tcPrChange w:id="34800" w:author="phuong vu" w:date="2018-11-30T21:37:00Z">
              <w:tcPr>
                <w:tcW w:w="1611" w:type="dxa"/>
                <w:noWrap/>
                <w:hideMark/>
              </w:tcPr>
            </w:tcPrChange>
          </w:tcPr>
          <w:p w14:paraId="0E0B540E" w14:textId="77777777" w:rsidR="006871B5" w:rsidRPr="00920004" w:rsidRDefault="006871B5" w:rsidP="00941ED9">
            <w:pPr>
              <w:rPr>
                <w:ins w:id="34801" w:author="phuong vu" w:date="2018-11-30T14:07:00Z"/>
                <w:rPrChange w:id="34802" w:author="phuong vu" w:date="2018-11-30T22:36:00Z">
                  <w:rPr>
                    <w:ins w:id="34803" w:author="phuong vu" w:date="2018-11-30T14:07:00Z"/>
                  </w:rPr>
                </w:rPrChange>
              </w:rPr>
              <w:pPrChange w:id="34804" w:author="phuong vu" w:date="2018-11-30T21:37:00Z">
                <w:pPr>
                  <w:spacing w:line="276" w:lineRule="auto"/>
                </w:pPr>
              </w:pPrChange>
            </w:pPr>
            <w:ins w:id="34805" w:author="phuong vu" w:date="2018-11-30T14:07:00Z">
              <w:r w:rsidRPr="00920004">
                <w:rPr>
                  <w:rPrChange w:id="34806" w:author="phuong vu" w:date="2018-11-30T22:36:00Z">
                    <w:rPr/>
                  </w:rPrChange>
                </w:rPr>
                <w:t>ID nhãn hiệu.</w:t>
              </w:r>
            </w:ins>
          </w:p>
        </w:tc>
      </w:tr>
      <w:tr w:rsidR="006871B5" w:rsidRPr="00920004" w14:paraId="41CBF2A0" w14:textId="77777777" w:rsidTr="00941ED9">
        <w:trPr>
          <w:trHeight w:val="300"/>
          <w:ins w:id="34807" w:author="phuong vu" w:date="2018-11-30T14:07:00Z"/>
          <w:trPrChange w:id="34808" w:author="phuong vu" w:date="2018-11-30T21:37:00Z">
            <w:trPr>
              <w:trHeight w:val="300"/>
            </w:trPr>
          </w:trPrChange>
        </w:trPr>
        <w:tc>
          <w:tcPr>
            <w:tcW w:w="708" w:type="dxa"/>
            <w:noWrap/>
            <w:vAlign w:val="center"/>
            <w:hideMark/>
            <w:tcPrChange w:id="34809" w:author="phuong vu" w:date="2018-11-30T21:37:00Z">
              <w:tcPr>
                <w:tcW w:w="708" w:type="dxa"/>
                <w:noWrap/>
                <w:hideMark/>
              </w:tcPr>
            </w:tcPrChange>
          </w:tcPr>
          <w:p w14:paraId="315A59FF" w14:textId="77777777" w:rsidR="006871B5" w:rsidRPr="00920004" w:rsidRDefault="006871B5" w:rsidP="00941ED9">
            <w:pPr>
              <w:jc w:val="center"/>
              <w:rPr>
                <w:ins w:id="34810" w:author="phuong vu" w:date="2018-11-30T14:07:00Z"/>
                <w:rPrChange w:id="34811" w:author="phuong vu" w:date="2018-11-30T22:36:00Z">
                  <w:rPr>
                    <w:ins w:id="34812" w:author="phuong vu" w:date="2018-11-30T14:07:00Z"/>
                  </w:rPr>
                </w:rPrChange>
              </w:rPr>
              <w:pPrChange w:id="34813" w:author="phuong vu" w:date="2018-11-30T21:37:00Z">
                <w:pPr>
                  <w:spacing w:line="276" w:lineRule="auto"/>
                </w:pPr>
              </w:pPrChange>
            </w:pPr>
            <w:ins w:id="34814" w:author="phuong vu" w:date="2018-11-30T14:07:00Z">
              <w:r w:rsidRPr="00920004">
                <w:rPr>
                  <w:rPrChange w:id="34815" w:author="phuong vu" w:date="2018-11-30T22:36:00Z">
                    <w:rPr/>
                  </w:rPrChange>
                </w:rPr>
                <w:t>6</w:t>
              </w:r>
            </w:ins>
          </w:p>
        </w:tc>
        <w:tc>
          <w:tcPr>
            <w:tcW w:w="1863" w:type="dxa"/>
            <w:noWrap/>
            <w:hideMark/>
            <w:tcPrChange w:id="34816" w:author="phuong vu" w:date="2018-11-30T21:37:00Z">
              <w:tcPr>
                <w:tcW w:w="1863" w:type="dxa"/>
                <w:noWrap/>
                <w:hideMark/>
              </w:tcPr>
            </w:tcPrChange>
          </w:tcPr>
          <w:p w14:paraId="723B4B53" w14:textId="77777777" w:rsidR="006871B5" w:rsidRPr="00920004" w:rsidRDefault="006871B5" w:rsidP="00941ED9">
            <w:pPr>
              <w:rPr>
                <w:ins w:id="34817" w:author="phuong vu" w:date="2018-11-30T14:07:00Z"/>
                <w:rPrChange w:id="34818" w:author="phuong vu" w:date="2018-11-30T22:36:00Z">
                  <w:rPr>
                    <w:ins w:id="34819" w:author="phuong vu" w:date="2018-11-30T14:07:00Z"/>
                  </w:rPr>
                </w:rPrChange>
              </w:rPr>
              <w:pPrChange w:id="34820" w:author="phuong vu" w:date="2018-11-30T21:37:00Z">
                <w:pPr>
                  <w:spacing w:line="276" w:lineRule="auto"/>
                </w:pPr>
              </w:pPrChange>
            </w:pPr>
            <w:ins w:id="34821" w:author="phuong vu" w:date="2018-11-30T14:07:00Z">
              <w:r w:rsidRPr="00920004">
                <w:rPr>
                  <w:rPrChange w:id="34822" w:author="phuong vu" w:date="2018-11-30T22:36:00Z">
                    <w:rPr/>
                  </w:rPrChange>
                </w:rPr>
                <w:t>color_id</w:t>
              </w:r>
            </w:ins>
          </w:p>
        </w:tc>
        <w:tc>
          <w:tcPr>
            <w:tcW w:w="1300" w:type="dxa"/>
            <w:noWrap/>
            <w:hideMark/>
            <w:tcPrChange w:id="34823" w:author="phuong vu" w:date="2018-11-30T21:37:00Z">
              <w:tcPr>
                <w:tcW w:w="1300" w:type="dxa"/>
                <w:noWrap/>
                <w:hideMark/>
              </w:tcPr>
            </w:tcPrChange>
          </w:tcPr>
          <w:p w14:paraId="67C59820" w14:textId="77777777" w:rsidR="006871B5" w:rsidRPr="00920004" w:rsidRDefault="006871B5" w:rsidP="00941ED9">
            <w:pPr>
              <w:rPr>
                <w:ins w:id="34824" w:author="phuong vu" w:date="2018-11-30T14:07:00Z"/>
                <w:rPrChange w:id="34825" w:author="phuong vu" w:date="2018-11-30T22:36:00Z">
                  <w:rPr>
                    <w:ins w:id="34826" w:author="phuong vu" w:date="2018-11-30T14:07:00Z"/>
                  </w:rPr>
                </w:rPrChange>
              </w:rPr>
              <w:pPrChange w:id="34827" w:author="phuong vu" w:date="2018-11-30T21:37:00Z">
                <w:pPr>
                  <w:spacing w:line="276" w:lineRule="auto"/>
                </w:pPr>
              </w:pPrChange>
            </w:pPr>
            <w:ins w:id="34828" w:author="phuong vu" w:date="2018-11-30T14:07:00Z">
              <w:r w:rsidRPr="00920004">
                <w:rPr>
                  <w:rPrChange w:id="34829" w:author="phuong vu" w:date="2018-11-30T22:36:00Z">
                    <w:rPr/>
                  </w:rPrChange>
                </w:rPr>
                <w:t>numeric</w:t>
              </w:r>
            </w:ins>
          </w:p>
        </w:tc>
        <w:tc>
          <w:tcPr>
            <w:tcW w:w="991" w:type="dxa"/>
            <w:noWrap/>
            <w:vAlign w:val="center"/>
            <w:hideMark/>
            <w:tcPrChange w:id="34830" w:author="phuong vu" w:date="2018-11-30T21:37:00Z">
              <w:tcPr>
                <w:tcW w:w="991" w:type="dxa"/>
                <w:noWrap/>
                <w:vAlign w:val="center"/>
                <w:hideMark/>
              </w:tcPr>
            </w:tcPrChange>
          </w:tcPr>
          <w:p w14:paraId="2269EFE6" w14:textId="77777777" w:rsidR="006871B5" w:rsidRPr="00920004" w:rsidRDefault="006871B5" w:rsidP="00941ED9">
            <w:pPr>
              <w:rPr>
                <w:ins w:id="34831" w:author="phuong vu" w:date="2018-11-30T14:07:00Z"/>
                <w:rPrChange w:id="34832" w:author="phuong vu" w:date="2018-11-30T22:36:00Z">
                  <w:rPr>
                    <w:ins w:id="34833" w:author="phuong vu" w:date="2018-11-30T14:07:00Z"/>
                  </w:rPr>
                </w:rPrChange>
              </w:rPr>
              <w:pPrChange w:id="34834" w:author="phuong vu" w:date="2018-11-30T21:37:00Z">
                <w:pPr>
                  <w:spacing w:line="276" w:lineRule="auto"/>
                  <w:jc w:val="center"/>
                </w:pPr>
              </w:pPrChange>
            </w:pPr>
          </w:p>
        </w:tc>
        <w:tc>
          <w:tcPr>
            <w:tcW w:w="838" w:type="dxa"/>
            <w:noWrap/>
            <w:vAlign w:val="center"/>
            <w:hideMark/>
            <w:tcPrChange w:id="34835" w:author="phuong vu" w:date="2018-11-30T21:37:00Z">
              <w:tcPr>
                <w:tcW w:w="838" w:type="dxa"/>
                <w:noWrap/>
                <w:vAlign w:val="center"/>
                <w:hideMark/>
              </w:tcPr>
            </w:tcPrChange>
          </w:tcPr>
          <w:p w14:paraId="55251016" w14:textId="77777777" w:rsidR="006871B5" w:rsidRPr="00920004" w:rsidRDefault="006871B5" w:rsidP="00941ED9">
            <w:pPr>
              <w:rPr>
                <w:ins w:id="34836" w:author="phuong vu" w:date="2018-11-30T14:07:00Z"/>
                <w:rPrChange w:id="34837" w:author="phuong vu" w:date="2018-11-30T22:36:00Z">
                  <w:rPr>
                    <w:ins w:id="34838" w:author="phuong vu" w:date="2018-11-30T14:07:00Z"/>
                  </w:rPr>
                </w:rPrChange>
              </w:rPr>
              <w:pPrChange w:id="34839" w:author="phuong vu" w:date="2018-11-30T21:37:00Z">
                <w:pPr>
                  <w:spacing w:line="276" w:lineRule="auto"/>
                  <w:jc w:val="center"/>
                </w:pPr>
              </w:pPrChange>
            </w:pPr>
          </w:p>
        </w:tc>
        <w:tc>
          <w:tcPr>
            <w:tcW w:w="1414" w:type="dxa"/>
            <w:noWrap/>
            <w:vAlign w:val="center"/>
            <w:hideMark/>
            <w:tcPrChange w:id="34840" w:author="phuong vu" w:date="2018-11-30T21:37:00Z">
              <w:tcPr>
                <w:tcW w:w="1414" w:type="dxa"/>
                <w:noWrap/>
                <w:vAlign w:val="center"/>
                <w:hideMark/>
              </w:tcPr>
            </w:tcPrChange>
          </w:tcPr>
          <w:p w14:paraId="09E70B6A" w14:textId="77777777" w:rsidR="006871B5" w:rsidRPr="00920004" w:rsidRDefault="006871B5" w:rsidP="00941ED9">
            <w:pPr>
              <w:rPr>
                <w:ins w:id="34841" w:author="phuong vu" w:date="2018-11-30T14:07:00Z"/>
                <w:rPrChange w:id="34842" w:author="phuong vu" w:date="2018-11-30T22:36:00Z">
                  <w:rPr>
                    <w:ins w:id="34843" w:author="phuong vu" w:date="2018-11-30T14:07:00Z"/>
                  </w:rPr>
                </w:rPrChange>
              </w:rPr>
              <w:pPrChange w:id="34844" w:author="phuong vu" w:date="2018-11-30T21:37:00Z">
                <w:pPr>
                  <w:spacing w:line="276" w:lineRule="auto"/>
                  <w:jc w:val="center"/>
                </w:pPr>
              </w:pPrChange>
            </w:pPr>
            <w:ins w:id="34845" w:author="phuong vu" w:date="2018-11-30T14:07:00Z">
              <w:r w:rsidRPr="00920004">
                <w:rPr>
                  <w:rPrChange w:id="34846" w:author="phuong vu" w:date="2018-11-30T22:36:00Z">
                    <w:rPr/>
                  </w:rPrChange>
                </w:rPr>
                <w:t>X</w:t>
              </w:r>
            </w:ins>
          </w:p>
        </w:tc>
        <w:tc>
          <w:tcPr>
            <w:tcW w:w="1611" w:type="dxa"/>
            <w:noWrap/>
            <w:hideMark/>
            <w:tcPrChange w:id="34847" w:author="phuong vu" w:date="2018-11-30T21:37:00Z">
              <w:tcPr>
                <w:tcW w:w="1611" w:type="dxa"/>
                <w:noWrap/>
                <w:hideMark/>
              </w:tcPr>
            </w:tcPrChange>
          </w:tcPr>
          <w:p w14:paraId="7FAD98CD" w14:textId="77777777" w:rsidR="006871B5" w:rsidRPr="00920004" w:rsidRDefault="006871B5" w:rsidP="00941ED9">
            <w:pPr>
              <w:rPr>
                <w:ins w:id="34848" w:author="phuong vu" w:date="2018-11-30T14:07:00Z"/>
                <w:rPrChange w:id="34849" w:author="phuong vu" w:date="2018-11-30T22:36:00Z">
                  <w:rPr>
                    <w:ins w:id="34850" w:author="phuong vu" w:date="2018-11-30T14:07:00Z"/>
                  </w:rPr>
                </w:rPrChange>
              </w:rPr>
              <w:pPrChange w:id="34851" w:author="phuong vu" w:date="2018-11-30T21:37:00Z">
                <w:pPr>
                  <w:spacing w:line="276" w:lineRule="auto"/>
                </w:pPr>
              </w:pPrChange>
            </w:pPr>
            <w:ins w:id="34852" w:author="phuong vu" w:date="2018-11-30T14:07:00Z">
              <w:r w:rsidRPr="00920004">
                <w:rPr>
                  <w:rPrChange w:id="34853" w:author="phuong vu" w:date="2018-11-30T22:36:00Z">
                    <w:rPr/>
                  </w:rPrChange>
                </w:rPr>
                <w:t xml:space="preserve">ID màu sắc. </w:t>
              </w:r>
            </w:ins>
          </w:p>
        </w:tc>
      </w:tr>
      <w:tr w:rsidR="006871B5" w:rsidRPr="00920004" w14:paraId="46031CF7" w14:textId="77777777" w:rsidTr="00941ED9">
        <w:trPr>
          <w:trHeight w:val="300"/>
          <w:ins w:id="34854" w:author="phuong vu" w:date="2018-11-30T14:07:00Z"/>
          <w:trPrChange w:id="34855" w:author="phuong vu" w:date="2018-11-30T21:37:00Z">
            <w:trPr>
              <w:trHeight w:val="300"/>
            </w:trPr>
          </w:trPrChange>
        </w:trPr>
        <w:tc>
          <w:tcPr>
            <w:tcW w:w="708" w:type="dxa"/>
            <w:noWrap/>
            <w:vAlign w:val="center"/>
            <w:hideMark/>
            <w:tcPrChange w:id="34856" w:author="phuong vu" w:date="2018-11-30T21:37:00Z">
              <w:tcPr>
                <w:tcW w:w="708" w:type="dxa"/>
                <w:noWrap/>
                <w:hideMark/>
              </w:tcPr>
            </w:tcPrChange>
          </w:tcPr>
          <w:p w14:paraId="4827AB3B" w14:textId="77777777" w:rsidR="006871B5" w:rsidRPr="00920004" w:rsidRDefault="006871B5" w:rsidP="00941ED9">
            <w:pPr>
              <w:jc w:val="center"/>
              <w:rPr>
                <w:ins w:id="34857" w:author="phuong vu" w:date="2018-11-30T14:07:00Z"/>
                <w:rPrChange w:id="34858" w:author="phuong vu" w:date="2018-11-30T22:36:00Z">
                  <w:rPr>
                    <w:ins w:id="34859" w:author="phuong vu" w:date="2018-11-30T14:07:00Z"/>
                  </w:rPr>
                </w:rPrChange>
              </w:rPr>
              <w:pPrChange w:id="34860" w:author="phuong vu" w:date="2018-11-30T21:37:00Z">
                <w:pPr>
                  <w:spacing w:line="276" w:lineRule="auto"/>
                </w:pPr>
              </w:pPrChange>
            </w:pPr>
            <w:ins w:id="34861" w:author="phuong vu" w:date="2018-11-30T14:07:00Z">
              <w:r w:rsidRPr="00920004">
                <w:rPr>
                  <w:rPrChange w:id="34862" w:author="phuong vu" w:date="2018-11-30T22:36:00Z">
                    <w:rPr/>
                  </w:rPrChange>
                </w:rPr>
                <w:t>7</w:t>
              </w:r>
            </w:ins>
          </w:p>
        </w:tc>
        <w:tc>
          <w:tcPr>
            <w:tcW w:w="1863" w:type="dxa"/>
            <w:noWrap/>
            <w:hideMark/>
            <w:tcPrChange w:id="34863" w:author="phuong vu" w:date="2018-11-30T21:37:00Z">
              <w:tcPr>
                <w:tcW w:w="1863" w:type="dxa"/>
                <w:noWrap/>
                <w:hideMark/>
              </w:tcPr>
            </w:tcPrChange>
          </w:tcPr>
          <w:p w14:paraId="34E0DEBC" w14:textId="77777777" w:rsidR="006871B5" w:rsidRPr="00920004" w:rsidRDefault="006871B5" w:rsidP="00941ED9">
            <w:pPr>
              <w:rPr>
                <w:ins w:id="34864" w:author="phuong vu" w:date="2018-11-30T14:07:00Z"/>
                <w:rPrChange w:id="34865" w:author="phuong vu" w:date="2018-11-30T22:36:00Z">
                  <w:rPr>
                    <w:ins w:id="34866" w:author="phuong vu" w:date="2018-11-30T14:07:00Z"/>
                  </w:rPr>
                </w:rPrChange>
              </w:rPr>
              <w:pPrChange w:id="34867" w:author="phuong vu" w:date="2018-11-30T21:37:00Z">
                <w:pPr>
                  <w:spacing w:line="276" w:lineRule="auto"/>
                </w:pPr>
              </w:pPrChange>
            </w:pPr>
            <w:ins w:id="34868" w:author="phuong vu" w:date="2018-11-30T14:07:00Z">
              <w:r w:rsidRPr="00920004">
                <w:rPr>
                  <w:rPrChange w:id="34869" w:author="phuong vu" w:date="2018-11-30T22:36:00Z">
                    <w:rPr/>
                  </w:rPrChange>
                </w:rPr>
                <w:t>product_id</w:t>
              </w:r>
            </w:ins>
          </w:p>
        </w:tc>
        <w:tc>
          <w:tcPr>
            <w:tcW w:w="1300" w:type="dxa"/>
            <w:noWrap/>
            <w:hideMark/>
            <w:tcPrChange w:id="34870" w:author="phuong vu" w:date="2018-11-30T21:37:00Z">
              <w:tcPr>
                <w:tcW w:w="1300" w:type="dxa"/>
                <w:noWrap/>
                <w:hideMark/>
              </w:tcPr>
            </w:tcPrChange>
          </w:tcPr>
          <w:p w14:paraId="31CDA625" w14:textId="77777777" w:rsidR="006871B5" w:rsidRPr="00920004" w:rsidRDefault="006871B5" w:rsidP="00941ED9">
            <w:pPr>
              <w:rPr>
                <w:ins w:id="34871" w:author="phuong vu" w:date="2018-11-30T14:07:00Z"/>
                <w:rPrChange w:id="34872" w:author="phuong vu" w:date="2018-11-30T22:36:00Z">
                  <w:rPr>
                    <w:ins w:id="34873" w:author="phuong vu" w:date="2018-11-30T14:07:00Z"/>
                  </w:rPr>
                </w:rPrChange>
              </w:rPr>
              <w:pPrChange w:id="34874" w:author="phuong vu" w:date="2018-11-30T21:37:00Z">
                <w:pPr>
                  <w:spacing w:line="276" w:lineRule="auto"/>
                </w:pPr>
              </w:pPrChange>
            </w:pPr>
            <w:ins w:id="34875" w:author="phuong vu" w:date="2018-11-30T14:07:00Z">
              <w:r w:rsidRPr="00920004">
                <w:rPr>
                  <w:rPrChange w:id="34876" w:author="phuong vu" w:date="2018-11-30T22:36:00Z">
                    <w:rPr/>
                  </w:rPrChange>
                </w:rPr>
                <w:t>numeric</w:t>
              </w:r>
            </w:ins>
          </w:p>
        </w:tc>
        <w:tc>
          <w:tcPr>
            <w:tcW w:w="991" w:type="dxa"/>
            <w:noWrap/>
            <w:vAlign w:val="center"/>
            <w:hideMark/>
            <w:tcPrChange w:id="34877" w:author="phuong vu" w:date="2018-11-30T21:37:00Z">
              <w:tcPr>
                <w:tcW w:w="991" w:type="dxa"/>
                <w:noWrap/>
                <w:vAlign w:val="center"/>
                <w:hideMark/>
              </w:tcPr>
            </w:tcPrChange>
          </w:tcPr>
          <w:p w14:paraId="396B96BC" w14:textId="77777777" w:rsidR="006871B5" w:rsidRPr="00920004" w:rsidRDefault="006871B5" w:rsidP="00941ED9">
            <w:pPr>
              <w:rPr>
                <w:ins w:id="34878" w:author="phuong vu" w:date="2018-11-30T14:07:00Z"/>
                <w:rPrChange w:id="34879" w:author="phuong vu" w:date="2018-11-30T22:36:00Z">
                  <w:rPr>
                    <w:ins w:id="34880" w:author="phuong vu" w:date="2018-11-30T14:07:00Z"/>
                  </w:rPr>
                </w:rPrChange>
              </w:rPr>
              <w:pPrChange w:id="34881" w:author="phuong vu" w:date="2018-11-30T21:37:00Z">
                <w:pPr>
                  <w:spacing w:line="276" w:lineRule="auto"/>
                  <w:jc w:val="center"/>
                </w:pPr>
              </w:pPrChange>
            </w:pPr>
          </w:p>
        </w:tc>
        <w:tc>
          <w:tcPr>
            <w:tcW w:w="838" w:type="dxa"/>
            <w:noWrap/>
            <w:vAlign w:val="center"/>
            <w:hideMark/>
            <w:tcPrChange w:id="34882" w:author="phuong vu" w:date="2018-11-30T21:37:00Z">
              <w:tcPr>
                <w:tcW w:w="838" w:type="dxa"/>
                <w:noWrap/>
                <w:vAlign w:val="center"/>
                <w:hideMark/>
              </w:tcPr>
            </w:tcPrChange>
          </w:tcPr>
          <w:p w14:paraId="6F827419" w14:textId="77777777" w:rsidR="006871B5" w:rsidRPr="00920004" w:rsidRDefault="006871B5" w:rsidP="00941ED9">
            <w:pPr>
              <w:rPr>
                <w:ins w:id="34883" w:author="phuong vu" w:date="2018-11-30T14:07:00Z"/>
                <w:rPrChange w:id="34884" w:author="phuong vu" w:date="2018-11-30T22:36:00Z">
                  <w:rPr>
                    <w:ins w:id="34885" w:author="phuong vu" w:date="2018-11-30T14:07:00Z"/>
                  </w:rPr>
                </w:rPrChange>
              </w:rPr>
              <w:pPrChange w:id="34886" w:author="phuong vu" w:date="2018-11-30T21:37:00Z">
                <w:pPr>
                  <w:spacing w:line="276" w:lineRule="auto"/>
                  <w:jc w:val="center"/>
                </w:pPr>
              </w:pPrChange>
            </w:pPr>
          </w:p>
        </w:tc>
        <w:tc>
          <w:tcPr>
            <w:tcW w:w="1414" w:type="dxa"/>
            <w:noWrap/>
            <w:vAlign w:val="center"/>
            <w:hideMark/>
            <w:tcPrChange w:id="34887" w:author="phuong vu" w:date="2018-11-30T21:37:00Z">
              <w:tcPr>
                <w:tcW w:w="1414" w:type="dxa"/>
                <w:noWrap/>
                <w:vAlign w:val="center"/>
                <w:hideMark/>
              </w:tcPr>
            </w:tcPrChange>
          </w:tcPr>
          <w:p w14:paraId="7AACE00F" w14:textId="77777777" w:rsidR="006871B5" w:rsidRPr="00920004" w:rsidRDefault="006871B5" w:rsidP="00941ED9">
            <w:pPr>
              <w:rPr>
                <w:ins w:id="34888" w:author="phuong vu" w:date="2018-11-30T14:07:00Z"/>
                <w:rPrChange w:id="34889" w:author="phuong vu" w:date="2018-11-30T22:36:00Z">
                  <w:rPr>
                    <w:ins w:id="34890" w:author="phuong vu" w:date="2018-11-30T14:07:00Z"/>
                  </w:rPr>
                </w:rPrChange>
              </w:rPr>
              <w:pPrChange w:id="34891" w:author="phuong vu" w:date="2018-11-30T21:37:00Z">
                <w:pPr>
                  <w:spacing w:line="276" w:lineRule="auto"/>
                  <w:jc w:val="center"/>
                </w:pPr>
              </w:pPrChange>
            </w:pPr>
            <w:ins w:id="34892" w:author="phuong vu" w:date="2018-11-30T14:07:00Z">
              <w:r w:rsidRPr="00920004">
                <w:rPr>
                  <w:rPrChange w:id="34893" w:author="phuong vu" w:date="2018-11-30T22:36:00Z">
                    <w:rPr/>
                  </w:rPrChange>
                </w:rPr>
                <w:t>X</w:t>
              </w:r>
            </w:ins>
          </w:p>
        </w:tc>
        <w:tc>
          <w:tcPr>
            <w:tcW w:w="1611" w:type="dxa"/>
            <w:noWrap/>
            <w:hideMark/>
            <w:tcPrChange w:id="34894" w:author="phuong vu" w:date="2018-11-30T21:37:00Z">
              <w:tcPr>
                <w:tcW w:w="1611" w:type="dxa"/>
                <w:noWrap/>
                <w:hideMark/>
              </w:tcPr>
            </w:tcPrChange>
          </w:tcPr>
          <w:p w14:paraId="551C9EC0" w14:textId="77777777" w:rsidR="006871B5" w:rsidRPr="00920004" w:rsidRDefault="006871B5" w:rsidP="00941ED9">
            <w:pPr>
              <w:rPr>
                <w:ins w:id="34895" w:author="phuong vu" w:date="2018-11-30T14:07:00Z"/>
                <w:rPrChange w:id="34896" w:author="phuong vu" w:date="2018-11-30T22:36:00Z">
                  <w:rPr>
                    <w:ins w:id="34897" w:author="phuong vu" w:date="2018-11-30T14:07:00Z"/>
                  </w:rPr>
                </w:rPrChange>
              </w:rPr>
              <w:pPrChange w:id="34898" w:author="phuong vu" w:date="2018-11-30T21:37:00Z">
                <w:pPr>
                  <w:spacing w:line="276" w:lineRule="auto"/>
                </w:pPr>
              </w:pPrChange>
            </w:pPr>
            <w:ins w:id="34899" w:author="phuong vu" w:date="2018-11-30T14:07:00Z">
              <w:r w:rsidRPr="00920004">
                <w:rPr>
                  <w:rPrChange w:id="34900" w:author="phuong vu" w:date="2018-11-30T22:36:00Z">
                    <w:rPr/>
                  </w:rPrChange>
                </w:rPr>
                <w:t>ID quần áo</w:t>
              </w:r>
            </w:ins>
          </w:p>
        </w:tc>
      </w:tr>
      <w:tr w:rsidR="006871B5" w:rsidRPr="00920004" w14:paraId="29770C8E" w14:textId="77777777" w:rsidTr="00941ED9">
        <w:trPr>
          <w:trHeight w:val="300"/>
          <w:ins w:id="34901" w:author="phuong vu" w:date="2018-11-30T14:07:00Z"/>
          <w:trPrChange w:id="34902" w:author="phuong vu" w:date="2018-11-30T21:37:00Z">
            <w:trPr>
              <w:trHeight w:val="300"/>
            </w:trPr>
          </w:trPrChange>
        </w:trPr>
        <w:tc>
          <w:tcPr>
            <w:tcW w:w="708" w:type="dxa"/>
            <w:noWrap/>
            <w:vAlign w:val="center"/>
            <w:hideMark/>
            <w:tcPrChange w:id="34903" w:author="phuong vu" w:date="2018-11-30T21:37:00Z">
              <w:tcPr>
                <w:tcW w:w="708" w:type="dxa"/>
                <w:noWrap/>
                <w:hideMark/>
              </w:tcPr>
            </w:tcPrChange>
          </w:tcPr>
          <w:p w14:paraId="007B1B2F" w14:textId="77777777" w:rsidR="006871B5" w:rsidRPr="00920004" w:rsidRDefault="006871B5" w:rsidP="00941ED9">
            <w:pPr>
              <w:jc w:val="center"/>
              <w:rPr>
                <w:ins w:id="34904" w:author="phuong vu" w:date="2018-11-30T14:07:00Z"/>
                <w:rPrChange w:id="34905" w:author="phuong vu" w:date="2018-11-30T22:36:00Z">
                  <w:rPr>
                    <w:ins w:id="34906" w:author="phuong vu" w:date="2018-11-30T14:07:00Z"/>
                  </w:rPr>
                </w:rPrChange>
              </w:rPr>
              <w:pPrChange w:id="34907" w:author="phuong vu" w:date="2018-11-30T21:37:00Z">
                <w:pPr>
                  <w:spacing w:line="276" w:lineRule="auto"/>
                </w:pPr>
              </w:pPrChange>
            </w:pPr>
            <w:ins w:id="34908" w:author="phuong vu" w:date="2018-11-30T14:07:00Z">
              <w:r w:rsidRPr="00920004">
                <w:rPr>
                  <w:rPrChange w:id="34909" w:author="phuong vu" w:date="2018-11-30T22:36:00Z">
                    <w:rPr/>
                  </w:rPrChange>
                </w:rPr>
                <w:t>8</w:t>
              </w:r>
            </w:ins>
          </w:p>
        </w:tc>
        <w:tc>
          <w:tcPr>
            <w:tcW w:w="1863" w:type="dxa"/>
            <w:noWrap/>
            <w:hideMark/>
            <w:tcPrChange w:id="34910" w:author="phuong vu" w:date="2018-11-30T21:37:00Z">
              <w:tcPr>
                <w:tcW w:w="1863" w:type="dxa"/>
                <w:noWrap/>
                <w:hideMark/>
              </w:tcPr>
            </w:tcPrChange>
          </w:tcPr>
          <w:p w14:paraId="0DCE7953" w14:textId="77777777" w:rsidR="006871B5" w:rsidRPr="00920004" w:rsidRDefault="006871B5" w:rsidP="00941ED9">
            <w:pPr>
              <w:rPr>
                <w:ins w:id="34911" w:author="phuong vu" w:date="2018-11-30T14:07:00Z"/>
                <w:rPrChange w:id="34912" w:author="phuong vu" w:date="2018-11-30T22:36:00Z">
                  <w:rPr>
                    <w:ins w:id="34913" w:author="phuong vu" w:date="2018-11-30T14:07:00Z"/>
                  </w:rPr>
                </w:rPrChange>
              </w:rPr>
              <w:pPrChange w:id="34914" w:author="phuong vu" w:date="2018-11-30T21:37:00Z">
                <w:pPr>
                  <w:spacing w:line="276" w:lineRule="auto"/>
                </w:pPr>
              </w:pPrChange>
            </w:pPr>
            <w:ins w:id="34915" w:author="phuong vu" w:date="2018-11-30T14:07:00Z">
              <w:r w:rsidRPr="00920004">
                <w:rPr>
                  <w:rPrChange w:id="34916" w:author="phuong vu" w:date="2018-11-30T22:36:00Z">
                    <w:rPr/>
                  </w:rPrChange>
                </w:rPr>
                <w:t>material_id</w:t>
              </w:r>
            </w:ins>
          </w:p>
        </w:tc>
        <w:tc>
          <w:tcPr>
            <w:tcW w:w="1300" w:type="dxa"/>
            <w:noWrap/>
            <w:hideMark/>
            <w:tcPrChange w:id="34917" w:author="phuong vu" w:date="2018-11-30T21:37:00Z">
              <w:tcPr>
                <w:tcW w:w="1300" w:type="dxa"/>
                <w:noWrap/>
                <w:hideMark/>
              </w:tcPr>
            </w:tcPrChange>
          </w:tcPr>
          <w:p w14:paraId="45110ED0" w14:textId="77777777" w:rsidR="006871B5" w:rsidRPr="00920004" w:rsidRDefault="006871B5" w:rsidP="00941ED9">
            <w:pPr>
              <w:rPr>
                <w:ins w:id="34918" w:author="phuong vu" w:date="2018-11-30T14:07:00Z"/>
                <w:rPrChange w:id="34919" w:author="phuong vu" w:date="2018-11-30T22:36:00Z">
                  <w:rPr>
                    <w:ins w:id="34920" w:author="phuong vu" w:date="2018-11-30T14:07:00Z"/>
                  </w:rPr>
                </w:rPrChange>
              </w:rPr>
              <w:pPrChange w:id="34921" w:author="phuong vu" w:date="2018-11-30T21:37:00Z">
                <w:pPr>
                  <w:spacing w:line="276" w:lineRule="auto"/>
                </w:pPr>
              </w:pPrChange>
            </w:pPr>
            <w:ins w:id="34922" w:author="phuong vu" w:date="2018-11-30T14:07:00Z">
              <w:r w:rsidRPr="00920004">
                <w:rPr>
                  <w:rPrChange w:id="34923" w:author="phuong vu" w:date="2018-11-30T22:36:00Z">
                    <w:rPr/>
                  </w:rPrChange>
                </w:rPr>
                <w:t>numeric</w:t>
              </w:r>
            </w:ins>
          </w:p>
        </w:tc>
        <w:tc>
          <w:tcPr>
            <w:tcW w:w="991" w:type="dxa"/>
            <w:noWrap/>
            <w:vAlign w:val="center"/>
            <w:hideMark/>
            <w:tcPrChange w:id="34924" w:author="phuong vu" w:date="2018-11-30T21:37:00Z">
              <w:tcPr>
                <w:tcW w:w="991" w:type="dxa"/>
                <w:noWrap/>
                <w:vAlign w:val="center"/>
                <w:hideMark/>
              </w:tcPr>
            </w:tcPrChange>
          </w:tcPr>
          <w:p w14:paraId="3A72269B" w14:textId="77777777" w:rsidR="006871B5" w:rsidRPr="00920004" w:rsidRDefault="006871B5" w:rsidP="00941ED9">
            <w:pPr>
              <w:rPr>
                <w:ins w:id="34925" w:author="phuong vu" w:date="2018-11-30T14:07:00Z"/>
                <w:rPrChange w:id="34926" w:author="phuong vu" w:date="2018-11-30T22:36:00Z">
                  <w:rPr>
                    <w:ins w:id="34927" w:author="phuong vu" w:date="2018-11-30T14:07:00Z"/>
                  </w:rPr>
                </w:rPrChange>
              </w:rPr>
              <w:pPrChange w:id="34928" w:author="phuong vu" w:date="2018-11-30T21:37:00Z">
                <w:pPr>
                  <w:spacing w:line="276" w:lineRule="auto"/>
                  <w:jc w:val="center"/>
                </w:pPr>
              </w:pPrChange>
            </w:pPr>
          </w:p>
        </w:tc>
        <w:tc>
          <w:tcPr>
            <w:tcW w:w="838" w:type="dxa"/>
            <w:noWrap/>
            <w:vAlign w:val="center"/>
            <w:hideMark/>
            <w:tcPrChange w:id="34929" w:author="phuong vu" w:date="2018-11-30T21:37:00Z">
              <w:tcPr>
                <w:tcW w:w="838" w:type="dxa"/>
                <w:noWrap/>
                <w:vAlign w:val="center"/>
                <w:hideMark/>
              </w:tcPr>
            </w:tcPrChange>
          </w:tcPr>
          <w:p w14:paraId="483FCCCB" w14:textId="77777777" w:rsidR="006871B5" w:rsidRPr="00920004" w:rsidRDefault="006871B5" w:rsidP="00941ED9">
            <w:pPr>
              <w:rPr>
                <w:ins w:id="34930" w:author="phuong vu" w:date="2018-11-30T14:07:00Z"/>
                <w:rPrChange w:id="34931" w:author="phuong vu" w:date="2018-11-30T22:36:00Z">
                  <w:rPr>
                    <w:ins w:id="34932" w:author="phuong vu" w:date="2018-11-30T14:07:00Z"/>
                  </w:rPr>
                </w:rPrChange>
              </w:rPr>
              <w:pPrChange w:id="34933" w:author="phuong vu" w:date="2018-11-30T21:37:00Z">
                <w:pPr>
                  <w:spacing w:line="276" w:lineRule="auto"/>
                  <w:jc w:val="center"/>
                </w:pPr>
              </w:pPrChange>
            </w:pPr>
          </w:p>
        </w:tc>
        <w:tc>
          <w:tcPr>
            <w:tcW w:w="1414" w:type="dxa"/>
            <w:noWrap/>
            <w:vAlign w:val="center"/>
            <w:hideMark/>
            <w:tcPrChange w:id="34934" w:author="phuong vu" w:date="2018-11-30T21:37:00Z">
              <w:tcPr>
                <w:tcW w:w="1414" w:type="dxa"/>
                <w:noWrap/>
                <w:vAlign w:val="center"/>
                <w:hideMark/>
              </w:tcPr>
            </w:tcPrChange>
          </w:tcPr>
          <w:p w14:paraId="52A06255" w14:textId="77777777" w:rsidR="006871B5" w:rsidRPr="00920004" w:rsidRDefault="006871B5" w:rsidP="00941ED9">
            <w:pPr>
              <w:rPr>
                <w:ins w:id="34935" w:author="phuong vu" w:date="2018-11-30T14:07:00Z"/>
                <w:rPrChange w:id="34936" w:author="phuong vu" w:date="2018-11-30T22:36:00Z">
                  <w:rPr>
                    <w:ins w:id="34937" w:author="phuong vu" w:date="2018-11-30T14:07:00Z"/>
                  </w:rPr>
                </w:rPrChange>
              </w:rPr>
              <w:pPrChange w:id="34938" w:author="phuong vu" w:date="2018-11-30T21:37:00Z">
                <w:pPr>
                  <w:spacing w:line="276" w:lineRule="auto"/>
                  <w:jc w:val="center"/>
                </w:pPr>
              </w:pPrChange>
            </w:pPr>
            <w:ins w:id="34939" w:author="phuong vu" w:date="2018-11-30T14:07:00Z">
              <w:r w:rsidRPr="00920004">
                <w:rPr>
                  <w:rPrChange w:id="34940" w:author="phuong vu" w:date="2018-11-30T22:36:00Z">
                    <w:rPr/>
                  </w:rPrChange>
                </w:rPr>
                <w:t>X</w:t>
              </w:r>
            </w:ins>
          </w:p>
        </w:tc>
        <w:tc>
          <w:tcPr>
            <w:tcW w:w="1611" w:type="dxa"/>
            <w:noWrap/>
            <w:hideMark/>
            <w:tcPrChange w:id="34941" w:author="phuong vu" w:date="2018-11-30T21:37:00Z">
              <w:tcPr>
                <w:tcW w:w="1611" w:type="dxa"/>
                <w:noWrap/>
                <w:hideMark/>
              </w:tcPr>
            </w:tcPrChange>
          </w:tcPr>
          <w:p w14:paraId="6DE947DE" w14:textId="77777777" w:rsidR="006871B5" w:rsidRPr="00920004" w:rsidRDefault="006871B5" w:rsidP="00941ED9">
            <w:pPr>
              <w:rPr>
                <w:ins w:id="34942" w:author="phuong vu" w:date="2018-11-30T14:07:00Z"/>
                <w:rPrChange w:id="34943" w:author="phuong vu" w:date="2018-11-30T22:36:00Z">
                  <w:rPr>
                    <w:ins w:id="34944" w:author="phuong vu" w:date="2018-11-30T14:07:00Z"/>
                  </w:rPr>
                </w:rPrChange>
              </w:rPr>
              <w:pPrChange w:id="34945" w:author="phuong vu" w:date="2018-11-30T21:37:00Z">
                <w:pPr>
                  <w:spacing w:line="276" w:lineRule="auto"/>
                </w:pPr>
              </w:pPrChange>
            </w:pPr>
            <w:ins w:id="34946" w:author="phuong vu" w:date="2018-11-30T14:07:00Z">
              <w:r w:rsidRPr="00920004">
                <w:rPr>
                  <w:rPrChange w:id="34947" w:author="phuong vu" w:date="2018-11-30T22:36:00Z">
                    <w:rPr/>
                  </w:rPrChange>
                </w:rPr>
                <w:t xml:space="preserve">ID chất liệu. </w:t>
              </w:r>
            </w:ins>
          </w:p>
        </w:tc>
      </w:tr>
      <w:tr w:rsidR="006871B5" w:rsidRPr="00920004" w14:paraId="01CEB1DE" w14:textId="77777777" w:rsidTr="00941ED9">
        <w:trPr>
          <w:trHeight w:val="300"/>
          <w:ins w:id="34948" w:author="phuong vu" w:date="2018-11-30T14:07:00Z"/>
          <w:trPrChange w:id="34949" w:author="phuong vu" w:date="2018-11-30T21:37:00Z">
            <w:trPr>
              <w:trHeight w:val="300"/>
            </w:trPr>
          </w:trPrChange>
        </w:trPr>
        <w:tc>
          <w:tcPr>
            <w:tcW w:w="708" w:type="dxa"/>
            <w:noWrap/>
            <w:vAlign w:val="center"/>
            <w:hideMark/>
            <w:tcPrChange w:id="34950" w:author="phuong vu" w:date="2018-11-30T21:37:00Z">
              <w:tcPr>
                <w:tcW w:w="708" w:type="dxa"/>
                <w:noWrap/>
                <w:hideMark/>
              </w:tcPr>
            </w:tcPrChange>
          </w:tcPr>
          <w:p w14:paraId="572975A2" w14:textId="77777777" w:rsidR="006871B5" w:rsidRPr="00920004" w:rsidRDefault="006871B5" w:rsidP="00941ED9">
            <w:pPr>
              <w:jc w:val="center"/>
              <w:rPr>
                <w:ins w:id="34951" w:author="phuong vu" w:date="2018-11-30T14:07:00Z"/>
                <w:rPrChange w:id="34952" w:author="phuong vu" w:date="2018-11-30T22:36:00Z">
                  <w:rPr>
                    <w:ins w:id="34953" w:author="phuong vu" w:date="2018-11-30T14:07:00Z"/>
                  </w:rPr>
                </w:rPrChange>
              </w:rPr>
              <w:pPrChange w:id="34954" w:author="phuong vu" w:date="2018-11-30T21:37:00Z">
                <w:pPr>
                  <w:spacing w:line="276" w:lineRule="auto"/>
                </w:pPr>
              </w:pPrChange>
            </w:pPr>
            <w:ins w:id="34955" w:author="phuong vu" w:date="2018-11-30T14:07:00Z">
              <w:r w:rsidRPr="00920004">
                <w:rPr>
                  <w:rPrChange w:id="34956" w:author="phuong vu" w:date="2018-11-30T22:36:00Z">
                    <w:rPr/>
                  </w:rPrChange>
                </w:rPr>
                <w:t>9</w:t>
              </w:r>
            </w:ins>
          </w:p>
        </w:tc>
        <w:tc>
          <w:tcPr>
            <w:tcW w:w="1863" w:type="dxa"/>
            <w:noWrap/>
            <w:hideMark/>
            <w:tcPrChange w:id="34957" w:author="phuong vu" w:date="2018-11-30T21:37:00Z">
              <w:tcPr>
                <w:tcW w:w="1863" w:type="dxa"/>
                <w:noWrap/>
                <w:hideMark/>
              </w:tcPr>
            </w:tcPrChange>
          </w:tcPr>
          <w:p w14:paraId="6C929DB8" w14:textId="77777777" w:rsidR="006871B5" w:rsidRPr="00920004" w:rsidRDefault="006871B5" w:rsidP="00941ED9">
            <w:pPr>
              <w:rPr>
                <w:ins w:id="34958" w:author="phuong vu" w:date="2018-11-30T14:07:00Z"/>
                <w:rPrChange w:id="34959" w:author="phuong vu" w:date="2018-11-30T22:36:00Z">
                  <w:rPr>
                    <w:ins w:id="34960" w:author="phuong vu" w:date="2018-11-30T14:07:00Z"/>
                  </w:rPr>
                </w:rPrChange>
              </w:rPr>
              <w:pPrChange w:id="34961" w:author="phuong vu" w:date="2018-11-30T21:37:00Z">
                <w:pPr>
                  <w:spacing w:line="276" w:lineRule="auto"/>
                </w:pPr>
              </w:pPrChange>
            </w:pPr>
            <w:ins w:id="34962" w:author="phuong vu" w:date="2018-11-30T14:07:00Z">
              <w:r w:rsidRPr="00920004">
                <w:rPr>
                  <w:rPrChange w:id="34963" w:author="phuong vu" w:date="2018-11-30T22:36:00Z">
                    <w:rPr/>
                  </w:rPrChange>
                </w:rPr>
                <w:t>amount</w:t>
              </w:r>
            </w:ins>
          </w:p>
        </w:tc>
        <w:tc>
          <w:tcPr>
            <w:tcW w:w="1300" w:type="dxa"/>
            <w:noWrap/>
            <w:hideMark/>
            <w:tcPrChange w:id="34964" w:author="phuong vu" w:date="2018-11-30T21:37:00Z">
              <w:tcPr>
                <w:tcW w:w="1300" w:type="dxa"/>
                <w:noWrap/>
                <w:hideMark/>
              </w:tcPr>
            </w:tcPrChange>
          </w:tcPr>
          <w:p w14:paraId="4FB97BD4" w14:textId="77777777" w:rsidR="006871B5" w:rsidRPr="00920004" w:rsidRDefault="006871B5" w:rsidP="00941ED9">
            <w:pPr>
              <w:rPr>
                <w:ins w:id="34965" w:author="phuong vu" w:date="2018-11-30T14:07:00Z"/>
                <w:rPrChange w:id="34966" w:author="phuong vu" w:date="2018-11-30T22:36:00Z">
                  <w:rPr>
                    <w:ins w:id="34967" w:author="phuong vu" w:date="2018-11-30T14:07:00Z"/>
                  </w:rPr>
                </w:rPrChange>
              </w:rPr>
              <w:pPrChange w:id="34968" w:author="phuong vu" w:date="2018-11-30T21:37:00Z">
                <w:pPr>
                  <w:spacing w:line="276" w:lineRule="auto"/>
                </w:pPr>
              </w:pPrChange>
            </w:pPr>
            <w:ins w:id="34969" w:author="phuong vu" w:date="2018-11-30T14:07:00Z">
              <w:r w:rsidRPr="00920004">
                <w:rPr>
                  <w:lang w:val="en-US"/>
                  <w:rPrChange w:id="34970" w:author="phuong vu" w:date="2018-11-30T22:36:00Z">
                    <w:rPr>
                      <w:lang w:val="en-US"/>
                    </w:rPr>
                  </w:rPrChange>
                </w:rPr>
                <w:t>double</w:t>
              </w:r>
            </w:ins>
          </w:p>
        </w:tc>
        <w:tc>
          <w:tcPr>
            <w:tcW w:w="991" w:type="dxa"/>
            <w:noWrap/>
            <w:vAlign w:val="center"/>
            <w:hideMark/>
            <w:tcPrChange w:id="34971" w:author="phuong vu" w:date="2018-11-30T21:37:00Z">
              <w:tcPr>
                <w:tcW w:w="991" w:type="dxa"/>
                <w:noWrap/>
                <w:vAlign w:val="center"/>
                <w:hideMark/>
              </w:tcPr>
            </w:tcPrChange>
          </w:tcPr>
          <w:p w14:paraId="19D041B8" w14:textId="77777777" w:rsidR="006871B5" w:rsidRPr="00920004" w:rsidRDefault="006871B5" w:rsidP="00941ED9">
            <w:pPr>
              <w:rPr>
                <w:ins w:id="34972" w:author="phuong vu" w:date="2018-11-30T14:07:00Z"/>
                <w:rPrChange w:id="34973" w:author="phuong vu" w:date="2018-11-30T22:36:00Z">
                  <w:rPr>
                    <w:ins w:id="34974" w:author="phuong vu" w:date="2018-11-30T14:07:00Z"/>
                  </w:rPr>
                </w:rPrChange>
              </w:rPr>
              <w:pPrChange w:id="34975" w:author="phuong vu" w:date="2018-11-30T21:37:00Z">
                <w:pPr>
                  <w:spacing w:line="276" w:lineRule="auto"/>
                  <w:jc w:val="center"/>
                </w:pPr>
              </w:pPrChange>
            </w:pPr>
          </w:p>
        </w:tc>
        <w:tc>
          <w:tcPr>
            <w:tcW w:w="838" w:type="dxa"/>
            <w:noWrap/>
            <w:vAlign w:val="center"/>
            <w:hideMark/>
            <w:tcPrChange w:id="34976" w:author="phuong vu" w:date="2018-11-30T21:37:00Z">
              <w:tcPr>
                <w:tcW w:w="838" w:type="dxa"/>
                <w:noWrap/>
                <w:vAlign w:val="center"/>
                <w:hideMark/>
              </w:tcPr>
            </w:tcPrChange>
          </w:tcPr>
          <w:p w14:paraId="6575F12E" w14:textId="77777777" w:rsidR="006871B5" w:rsidRPr="00920004" w:rsidRDefault="006871B5" w:rsidP="00941ED9">
            <w:pPr>
              <w:rPr>
                <w:ins w:id="34977" w:author="phuong vu" w:date="2018-11-30T14:07:00Z"/>
                <w:rPrChange w:id="34978" w:author="phuong vu" w:date="2018-11-30T22:36:00Z">
                  <w:rPr>
                    <w:ins w:id="34979" w:author="phuong vu" w:date="2018-11-30T14:07:00Z"/>
                  </w:rPr>
                </w:rPrChange>
              </w:rPr>
              <w:pPrChange w:id="34980" w:author="phuong vu" w:date="2018-11-30T21:37:00Z">
                <w:pPr>
                  <w:spacing w:line="276" w:lineRule="auto"/>
                  <w:jc w:val="center"/>
                </w:pPr>
              </w:pPrChange>
            </w:pPr>
          </w:p>
        </w:tc>
        <w:tc>
          <w:tcPr>
            <w:tcW w:w="1414" w:type="dxa"/>
            <w:noWrap/>
            <w:vAlign w:val="center"/>
            <w:hideMark/>
            <w:tcPrChange w:id="34981" w:author="phuong vu" w:date="2018-11-30T21:37:00Z">
              <w:tcPr>
                <w:tcW w:w="1414" w:type="dxa"/>
                <w:noWrap/>
                <w:vAlign w:val="center"/>
                <w:hideMark/>
              </w:tcPr>
            </w:tcPrChange>
          </w:tcPr>
          <w:p w14:paraId="78B25A88" w14:textId="77777777" w:rsidR="006871B5" w:rsidRPr="00920004" w:rsidRDefault="006871B5" w:rsidP="00941ED9">
            <w:pPr>
              <w:rPr>
                <w:ins w:id="34982" w:author="phuong vu" w:date="2018-11-30T14:07:00Z"/>
                <w:rPrChange w:id="34983" w:author="phuong vu" w:date="2018-11-30T22:36:00Z">
                  <w:rPr>
                    <w:ins w:id="34984" w:author="phuong vu" w:date="2018-11-30T14:07:00Z"/>
                  </w:rPr>
                </w:rPrChange>
              </w:rPr>
              <w:pPrChange w:id="34985" w:author="phuong vu" w:date="2018-11-30T21:37:00Z">
                <w:pPr>
                  <w:spacing w:line="276" w:lineRule="auto"/>
                  <w:jc w:val="center"/>
                </w:pPr>
              </w:pPrChange>
            </w:pPr>
          </w:p>
        </w:tc>
        <w:tc>
          <w:tcPr>
            <w:tcW w:w="1611" w:type="dxa"/>
            <w:noWrap/>
            <w:hideMark/>
            <w:tcPrChange w:id="34986" w:author="phuong vu" w:date="2018-11-30T21:37:00Z">
              <w:tcPr>
                <w:tcW w:w="1611" w:type="dxa"/>
                <w:noWrap/>
                <w:hideMark/>
              </w:tcPr>
            </w:tcPrChange>
          </w:tcPr>
          <w:p w14:paraId="6D481807" w14:textId="77777777" w:rsidR="006871B5" w:rsidRPr="00920004" w:rsidRDefault="006871B5" w:rsidP="00941ED9">
            <w:pPr>
              <w:rPr>
                <w:ins w:id="34987" w:author="phuong vu" w:date="2018-11-30T14:07:00Z"/>
                <w:rPrChange w:id="34988" w:author="phuong vu" w:date="2018-11-30T22:36:00Z">
                  <w:rPr>
                    <w:ins w:id="34989" w:author="phuong vu" w:date="2018-11-30T14:07:00Z"/>
                  </w:rPr>
                </w:rPrChange>
              </w:rPr>
              <w:pPrChange w:id="34990" w:author="phuong vu" w:date="2018-11-30T21:37:00Z">
                <w:pPr>
                  <w:spacing w:line="276" w:lineRule="auto"/>
                </w:pPr>
              </w:pPrChange>
            </w:pPr>
            <w:ins w:id="34991" w:author="phuong vu" w:date="2018-11-30T14:07:00Z">
              <w:r w:rsidRPr="00920004">
                <w:rPr>
                  <w:rPrChange w:id="34992" w:author="phuong vu" w:date="2018-11-30T22:36:00Z">
                    <w:rPr/>
                  </w:rPrChange>
                </w:rPr>
                <w:t>Số lượng quần</w:t>
              </w:r>
            </w:ins>
          </w:p>
        </w:tc>
      </w:tr>
      <w:tr w:rsidR="006871B5" w:rsidRPr="00920004" w14:paraId="79229F99" w14:textId="77777777" w:rsidTr="00941ED9">
        <w:trPr>
          <w:trHeight w:val="300"/>
          <w:ins w:id="34993" w:author="phuong vu" w:date="2018-11-30T14:07:00Z"/>
          <w:trPrChange w:id="34994" w:author="phuong vu" w:date="2018-11-30T21:37:00Z">
            <w:trPr>
              <w:trHeight w:val="300"/>
            </w:trPr>
          </w:trPrChange>
        </w:trPr>
        <w:tc>
          <w:tcPr>
            <w:tcW w:w="708" w:type="dxa"/>
            <w:noWrap/>
            <w:vAlign w:val="center"/>
            <w:hideMark/>
            <w:tcPrChange w:id="34995" w:author="phuong vu" w:date="2018-11-30T21:37:00Z">
              <w:tcPr>
                <w:tcW w:w="708" w:type="dxa"/>
                <w:noWrap/>
                <w:hideMark/>
              </w:tcPr>
            </w:tcPrChange>
          </w:tcPr>
          <w:p w14:paraId="718A45B9" w14:textId="77777777" w:rsidR="006871B5" w:rsidRPr="00920004" w:rsidRDefault="006871B5" w:rsidP="00941ED9">
            <w:pPr>
              <w:spacing w:before="240" w:line="0" w:lineRule="atLeast"/>
              <w:jc w:val="center"/>
              <w:rPr>
                <w:ins w:id="34996" w:author="phuong vu" w:date="2018-11-30T14:07:00Z"/>
                <w:rPrChange w:id="34997" w:author="phuong vu" w:date="2018-11-30T22:36:00Z">
                  <w:rPr>
                    <w:ins w:id="34998" w:author="phuong vu" w:date="2018-11-30T14:07:00Z"/>
                  </w:rPr>
                </w:rPrChange>
              </w:rPr>
              <w:pPrChange w:id="34999" w:author="phuong vu" w:date="2018-11-30T21:37:00Z">
                <w:pPr>
                  <w:spacing w:line="276" w:lineRule="auto"/>
                </w:pPr>
              </w:pPrChange>
            </w:pPr>
            <w:ins w:id="35000" w:author="phuong vu" w:date="2018-11-30T14:07:00Z">
              <w:r w:rsidRPr="00920004">
                <w:rPr>
                  <w:rPrChange w:id="35001" w:author="phuong vu" w:date="2018-11-30T22:36:00Z">
                    <w:rPr/>
                  </w:rPrChange>
                </w:rPr>
                <w:t>10</w:t>
              </w:r>
            </w:ins>
          </w:p>
        </w:tc>
        <w:tc>
          <w:tcPr>
            <w:tcW w:w="1863" w:type="dxa"/>
            <w:noWrap/>
            <w:hideMark/>
            <w:tcPrChange w:id="35002" w:author="phuong vu" w:date="2018-11-30T21:37:00Z">
              <w:tcPr>
                <w:tcW w:w="1863" w:type="dxa"/>
                <w:noWrap/>
                <w:hideMark/>
              </w:tcPr>
            </w:tcPrChange>
          </w:tcPr>
          <w:p w14:paraId="60A1AD43" w14:textId="77777777" w:rsidR="006871B5" w:rsidRPr="00920004" w:rsidRDefault="006871B5" w:rsidP="00BD0851">
            <w:pPr>
              <w:spacing w:before="240" w:line="0" w:lineRule="atLeast"/>
              <w:rPr>
                <w:ins w:id="35003" w:author="phuong vu" w:date="2018-11-30T14:07:00Z"/>
                <w:rPrChange w:id="35004" w:author="phuong vu" w:date="2018-11-30T22:36:00Z">
                  <w:rPr>
                    <w:ins w:id="35005" w:author="phuong vu" w:date="2018-11-30T14:07:00Z"/>
                  </w:rPr>
                </w:rPrChange>
              </w:rPr>
              <w:pPrChange w:id="35006" w:author="phuong vu" w:date="2018-11-30T14:16:00Z">
                <w:pPr>
                  <w:spacing w:line="276" w:lineRule="auto"/>
                </w:pPr>
              </w:pPrChange>
            </w:pPr>
            <w:ins w:id="35007" w:author="phuong vu" w:date="2018-11-30T14:07:00Z">
              <w:r w:rsidRPr="00920004">
                <w:rPr>
                  <w:rPrChange w:id="35008" w:author="phuong vu" w:date="2018-11-30T22:36:00Z">
                    <w:rPr/>
                  </w:rPrChange>
                </w:rPr>
                <w:t>note</w:t>
              </w:r>
            </w:ins>
          </w:p>
        </w:tc>
        <w:tc>
          <w:tcPr>
            <w:tcW w:w="1300" w:type="dxa"/>
            <w:noWrap/>
            <w:hideMark/>
            <w:tcPrChange w:id="35009" w:author="phuong vu" w:date="2018-11-30T21:37:00Z">
              <w:tcPr>
                <w:tcW w:w="1300" w:type="dxa"/>
                <w:noWrap/>
                <w:hideMark/>
              </w:tcPr>
            </w:tcPrChange>
          </w:tcPr>
          <w:p w14:paraId="3580D934" w14:textId="785C93C3" w:rsidR="006871B5" w:rsidRPr="00920004" w:rsidRDefault="00E452E5" w:rsidP="00BD0851">
            <w:pPr>
              <w:spacing w:before="240" w:line="0" w:lineRule="atLeast"/>
              <w:rPr>
                <w:ins w:id="35010" w:author="phuong vu" w:date="2018-11-30T14:07:00Z"/>
                <w:rPrChange w:id="35011" w:author="phuong vu" w:date="2018-11-30T22:36:00Z">
                  <w:rPr>
                    <w:ins w:id="35012" w:author="phuong vu" w:date="2018-11-30T14:07:00Z"/>
                  </w:rPr>
                </w:rPrChange>
              </w:rPr>
              <w:pPrChange w:id="35013" w:author="phuong vu" w:date="2018-11-30T14:16:00Z">
                <w:pPr>
                  <w:spacing w:line="276" w:lineRule="auto"/>
                </w:pPr>
              </w:pPrChange>
            </w:pPr>
            <w:ins w:id="35014" w:author="phuong vu" w:date="2018-11-30T21:53:00Z">
              <w:r w:rsidRPr="00920004">
                <w:rPr>
                  <w:rPrChange w:id="35015" w:author="phuong vu" w:date="2018-11-30T22:36:00Z">
                    <w:rPr/>
                  </w:rPrChange>
                </w:rPr>
                <w:t>varchar</w:t>
              </w:r>
            </w:ins>
          </w:p>
        </w:tc>
        <w:tc>
          <w:tcPr>
            <w:tcW w:w="991" w:type="dxa"/>
            <w:noWrap/>
            <w:vAlign w:val="center"/>
            <w:hideMark/>
            <w:tcPrChange w:id="35016" w:author="phuong vu" w:date="2018-11-30T21:37:00Z">
              <w:tcPr>
                <w:tcW w:w="991" w:type="dxa"/>
                <w:noWrap/>
                <w:vAlign w:val="center"/>
                <w:hideMark/>
              </w:tcPr>
            </w:tcPrChange>
          </w:tcPr>
          <w:p w14:paraId="2B196F04" w14:textId="77777777" w:rsidR="006871B5" w:rsidRPr="00920004" w:rsidRDefault="006871B5" w:rsidP="00BD0851">
            <w:pPr>
              <w:spacing w:before="240" w:line="0" w:lineRule="atLeast"/>
              <w:jc w:val="center"/>
              <w:rPr>
                <w:ins w:id="35017" w:author="phuong vu" w:date="2018-11-30T14:07:00Z"/>
                <w:rPrChange w:id="35018" w:author="phuong vu" w:date="2018-11-30T22:36:00Z">
                  <w:rPr>
                    <w:ins w:id="35019" w:author="phuong vu" w:date="2018-11-30T14:07:00Z"/>
                  </w:rPr>
                </w:rPrChange>
              </w:rPr>
              <w:pPrChange w:id="35020" w:author="phuong vu" w:date="2018-11-30T14:16:00Z">
                <w:pPr>
                  <w:spacing w:line="276" w:lineRule="auto"/>
                  <w:jc w:val="center"/>
                </w:pPr>
              </w:pPrChange>
            </w:pPr>
            <w:ins w:id="35021" w:author="phuong vu" w:date="2018-11-30T14:07:00Z">
              <w:r w:rsidRPr="00920004">
                <w:rPr>
                  <w:rPrChange w:id="35022" w:author="phuong vu" w:date="2018-11-30T22:36:00Z">
                    <w:rPr/>
                  </w:rPrChange>
                </w:rPr>
                <w:t>X</w:t>
              </w:r>
            </w:ins>
          </w:p>
        </w:tc>
        <w:tc>
          <w:tcPr>
            <w:tcW w:w="838" w:type="dxa"/>
            <w:noWrap/>
            <w:vAlign w:val="center"/>
            <w:hideMark/>
            <w:tcPrChange w:id="35023" w:author="phuong vu" w:date="2018-11-30T21:37:00Z">
              <w:tcPr>
                <w:tcW w:w="838" w:type="dxa"/>
                <w:noWrap/>
                <w:vAlign w:val="center"/>
                <w:hideMark/>
              </w:tcPr>
            </w:tcPrChange>
          </w:tcPr>
          <w:p w14:paraId="09C4BF1A" w14:textId="77777777" w:rsidR="006871B5" w:rsidRPr="00920004" w:rsidRDefault="006871B5" w:rsidP="00BD0851">
            <w:pPr>
              <w:spacing w:before="240" w:line="0" w:lineRule="atLeast"/>
              <w:jc w:val="center"/>
              <w:rPr>
                <w:ins w:id="35024" w:author="phuong vu" w:date="2018-11-30T14:07:00Z"/>
                <w:rPrChange w:id="35025" w:author="phuong vu" w:date="2018-11-30T22:36:00Z">
                  <w:rPr>
                    <w:ins w:id="35026" w:author="phuong vu" w:date="2018-11-30T14:07:00Z"/>
                  </w:rPr>
                </w:rPrChange>
              </w:rPr>
              <w:pPrChange w:id="35027" w:author="phuong vu" w:date="2018-11-30T14:16:00Z">
                <w:pPr>
                  <w:spacing w:line="276" w:lineRule="auto"/>
                  <w:jc w:val="center"/>
                </w:pPr>
              </w:pPrChange>
            </w:pPr>
          </w:p>
        </w:tc>
        <w:tc>
          <w:tcPr>
            <w:tcW w:w="1414" w:type="dxa"/>
            <w:noWrap/>
            <w:vAlign w:val="center"/>
            <w:hideMark/>
            <w:tcPrChange w:id="35028" w:author="phuong vu" w:date="2018-11-30T21:37:00Z">
              <w:tcPr>
                <w:tcW w:w="1414" w:type="dxa"/>
                <w:noWrap/>
                <w:vAlign w:val="center"/>
                <w:hideMark/>
              </w:tcPr>
            </w:tcPrChange>
          </w:tcPr>
          <w:p w14:paraId="5BE40955" w14:textId="77777777" w:rsidR="006871B5" w:rsidRPr="00920004" w:rsidRDefault="006871B5" w:rsidP="00BD0851">
            <w:pPr>
              <w:spacing w:before="240" w:line="0" w:lineRule="atLeast"/>
              <w:jc w:val="center"/>
              <w:rPr>
                <w:ins w:id="35029" w:author="phuong vu" w:date="2018-11-30T14:07:00Z"/>
                <w:rPrChange w:id="35030" w:author="phuong vu" w:date="2018-11-30T22:36:00Z">
                  <w:rPr>
                    <w:ins w:id="35031" w:author="phuong vu" w:date="2018-11-30T14:07:00Z"/>
                  </w:rPr>
                </w:rPrChange>
              </w:rPr>
              <w:pPrChange w:id="35032" w:author="phuong vu" w:date="2018-11-30T14:16:00Z">
                <w:pPr>
                  <w:spacing w:line="276" w:lineRule="auto"/>
                  <w:jc w:val="center"/>
                </w:pPr>
              </w:pPrChange>
            </w:pPr>
          </w:p>
        </w:tc>
        <w:tc>
          <w:tcPr>
            <w:tcW w:w="1611" w:type="dxa"/>
            <w:noWrap/>
            <w:hideMark/>
            <w:tcPrChange w:id="35033" w:author="phuong vu" w:date="2018-11-30T21:37:00Z">
              <w:tcPr>
                <w:tcW w:w="1611" w:type="dxa"/>
                <w:noWrap/>
                <w:hideMark/>
              </w:tcPr>
            </w:tcPrChange>
          </w:tcPr>
          <w:p w14:paraId="5646E741" w14:textId="77777777" w:rsidR="006871B5" w:rsidRPr="00920004" w:rsidRDefault="006871B5" w:rsidP="00BD0851">
            <w:pPr>
              <w:spacing w:before="240" w:line="0" w:lineRule="atLeast"/>
              <w:rPr>
                <w:ins w:id="35034" w:author="phuong vu" w:date="2018-11-30T14:07:00Z"/>
                <w:rPrChange w:id="35035" w:author="phuong vu" w:date="2018-11-30T22:36:00Z">
                  <w:rPr>
                    <w:ins w:id="35036" w:author="phuong vu" w:date="2018-11-30T14:07:00Z"/>
                  </w:rPr>
                </w:rPrChange>
              </w:rPr>
              <w:pPrChange w:id="35037" w:author="phuong vu" w:date="2018-11-30T14:16:00Z">
                <w:pPr>
                  <w:spacing w:line="276" w:lineRule="auto"/>
                </w:pPr>
              </w:pPrChange>
            </w:pPr>
            <w:ins w:id="35038" w:author="phuong vu" w:date="2018-11-30T14:07:00Z">
              <w:r w:rsidRPr="00920004">
                <w:rPr>
                  <w:rPrChange w:id="35039" w:author="phuong vu" w:date="2018-11-30T22:36:00Z">
                    <w:rPr/>
                  </w:rPrChange>
                </w:rPr>
                <w:t>Ghi chú</w:t>
              </w:r>
            </w:ins>
          </w:p>
        </w:tc>
      </w:tr>
      <w:tr w:rsidR="006871B5" w:rsidRPr="00920004" w14:paraId="21657EC3" w14:textId="77777777" w:rsidTr="00941ED9">
        <w:trPr>
          <w:trHeight w:val="300"/>
          <w:ins w:id="35040" w:author="phuong vu" w:date="2018-11-30T14:07:00Z"/>
          <w:trPrChange w:id="35041" w:author="phuong vu" w:date="2018-11-30T21:37:00Z">
            <w:trPr>
              <w:trHeight w:val="300"/>
            </w:trPr>
          </w:trPrChange>
        </w:trPr>
        <w:tc>
          <w:tcPr>
            <w:tcW w:w="708" w:type="dxa"/>
            <w:noWrap/>
            <w:vAlign w:val="center"/>
            <w:hideMark/>
            <w:tcPrChange w:id="35042" w:author="phuong vu" w:date="2018-11-30T21:37:00Z">
              <w:tcPr>
                <w:tcW w:w="708" w:type="dxa"/>
                <w:noWrap/>
                <w:hideMark/>
              </w:tcPr>
            </w:tcPrChange>
          </w:tcPr>
          <w:p w14:paraId="40519B81" w14:textId="77777777" w:rsidR="006871B5" w:rsidRPr="00920004" w:rsidRDefault="006871B5" w:rsidP="00941ED9">
            <w:pPr>
              <w:spacing w:before="240" w:line="0" w:lineRule="atLeast"/>
              <w:jc w:val="center"/>
              <w:rPr>
                <w:ins w:id="35043" w:author="phuong vu" w:date="2018-11-30T14:07:00Z"/>
                <w:lang w:val="en-US"/>
                <w:rPrChange w:id="35044" w:author="phuong vu" w:date="2018-11-30T22:36:00Z">
                  <w:rPr>
                    <w:ins w:id="35045" w:author="phuong vu" w:date="2018-11-30T14:07:00Z"/>
                    <w:lang w:val="en-US"/>
                  </w:rPr>
                </w:rPrChange>
              </w:rPr>
              <w:pPrChange w:id="35046" w:author="phuong vu" w:date="2018-11-30T21:37:00Z">
                <w:pPr>
                  <w:spacing w:line="276" w:lineRule="auto"/>
                </w:pPr>
              </w:pPrChange>
            </w:pPr>
            <w:ins w:id="35047" w:author="phuong vu" w:date="2018-11-30T14:07:00Z">
              <w:r w:rsidRPr="00920004">
                <w:rPr>
                  <w:lang w:val="en-US"/>
                  <w:rPrChange w:id="35048" w:author="phuong vu" w:date="2018-11-30T22:36:00Z">
                    <w:rPr>
                      <w:lang w:val="en-US"/>
                    </w:rPr>
                  </w:rPrChange>
                </w:rPr>
                <w:lastRenderedPageBreak/>
                <w:t>11</w:t>
              </w:r>
            </w:ins>
          </w:p>
        </w:tc>
        <w:tc>
          <w:tcPr>
            <w:tcW w:w="1863" w:type="dxa"/>
            <w:noWrap/>
            <w:hideMark/>
            <w:tcPrChange w:id="35049" w:author="phuong vu" w:date="2018-11-30T21:37:00Z">
              <w:tcPr>
                <w:tcW w:w="1863" w:type="dxa"/>
                <w:noWrap/>
                <w:hideMark/>
              </w:tcPr>
            </w:tcPrChange>
          </w:tcPr>
          <w:p w14:paraId="15C7857F" w14:textId="77777777" w:rsidR="006871B5" w:rsidRPr="00920004" w:rsidRDefault="006871B5" w:rsidP="00BD0851">
            <w:pPr>
              <w:spacing w:before="240" w:line="0" w:lineRule="atLeast"/>
              <w:rPr>
                <w:ins w:id="35050" w:author="phuong vu" w:date="2018-11-30T14:07:00Z"/>
                <w:rPrChange w:id="35051" w:author="phuong vu" w:date="2018-11-30T22:36:00Z">
                  <w:rPr>
                    <w:ins w:id="35052" w:author="phuong vu" w:date="2018-11-30T14:07:00Z"/>
                  </w:rPr>
                </w:rPrChange>
              </w:rPr>
              <w:pPrChange w:id="35053" w:author="phuong vu" w:date="2018-11-30T14:16:00Z">
                <w:pPr>
                  <w:spacing w:line="276" w:lineRule="auto"/>
                </w:pPr>
              </w:pPrChange>
            </w:pPr>
            <w:ins w:id="35054" w:author="phuong vu" w:date="2018-11-30T14:07:00Z">
              <w:r w:rsidRPr="00920004">
                <w:rPr>
                  <w:rPrChange w:id="35055" w:author="phuong vu" w:date="2018-11-30T22:36:00Z">
                    <w:rPr/>
                  </w:rPrChange>
                </w:rPr>
                <w:t>unit_price</w:t>
              </w:r>
            </w:ins>
          </w:p>
        </w:tc>
        <w:tc>
          <w:tcPr>
            <w:tcW w:w="1300" w:type="dxa"/>
            <w:noWrap/>
            <w:hideMark/>
            <w:tcPrChange w:id="35056" w:author="phuong vu" w:date="2018-11-30T21:37:00Z">
              <w:tcPr>
                <w:tcW w:w="1300" w:type="dxa"/>
                <w:noWrap/>
                <w:hideMark/>
              </w:tcPr>
            </w:tcPrChange>
          </w:tcPr>
          <w:p w14:paraId="2259269D" w14:textId="77777777" w:rsidR="006871B5" w:rsidRPr="00920004" w:rsidRDefault="006871B5" w:rsidP="00BD0851">
            <w:pPr>
              <w:spacing w:before="240" w:line="0" w:lineRule="atLeast"/>
              <w:rPr>
                <w:ins w:id="35057" w:author="phuong vu" w:date="2018-11-30T14:07:00Z"/>
                <w:rPrChange w:id="35058" w:author="phuong vu" w:date="2018-11-30T22:36:00Z">
                  <w:rPr>
                    <w:ins w:id="35059" w:author="phuong vu" w:date="2018-11-30T14:07:00Z"/>
                  </w:rPr>
                </w:rPrChange>
              </w:rPr>
              <w:pPrChange w:id="35060" w:author="phuong vu" w:date="2018-11-30T14:16:00Z">
                <w:pPr>
                  <w:spacing w:line="276" w:lineRule="auto"/>
                </w:pPr>
              </w:pPrChange>
            </w:pPr>
            <w:ins w:id="35061" w:author="phuong vu" w:date="2018-11-30T14:07:00Z">
              <w:r w:rsidRPr="00920004">
                <w:rPr>
                  <w:rPrChange w:id="35062" w:author="phuong vu" w:date="2018-11-30T22:36:00Z">
                    <w:rPr/>
                  </w:rPrChange>
                </w:rPr>
                <w:t>numeric</w:t>
              </w:r>
            </w:ins>
          </w:p>
        </w:tc>
        <w:tc>
          <w:tcPr>
            <w:tcW w:w="991" w:type="dxa"/>
            <w:noWrap/>
            <w:vAlign w:val="center"/>
            <w:hideMark/>
            <w:tcPrChange w:id="35063" w:author="phuong vu" w:date="2018-11-30T21:37:00Z">
              <w:tcPr>
                <w:tcW w:w="991" w:type="dxa"/>
                <w:noWrap/>
                <w:vAlign w:val="center"/>
                <w:hideMark/>
              </w:tcPr>
            </w:tcPrChange>
          </w:tcPr>
          <w:p w14:paraId="512B27D5" w14:textId="77777777" w:rsidR="006871B5" w:rsidRPr="00920004" w:rsidRDefault="006871B5" w:rsidP="00BD0851">
            <w:pPr>
              <w:spacing w:before="240" w:line="0" w:lineRule="atLeast"/>
              <w:jc w:val="center"/>
              <w:rPr>
                <w:ins w:id="35064" w:author="phuong vu" w:date="2018-11-30T14:07:00Z"/>
                <w:rPrChange w:id="35065" w:author="phuong vu" w:date="2018-11-30T22:36:00Z">
                  <w:rPr>
                    <w:ins w:id="35066" w:author="phuong vu" w:date="2018-11-30T14:07:00Z"/>
                  </w:rPr>
                </w:rPrChange>
              </w:rPr>
              <w:pPrChange w:id="35067" w:author="phuong vu" w:date="2018-11-30T14:16:00Z">
                <w:pPr>
                  <w:spacing w:line="276" w:lineRule="auto"/>
                  <w:jc w:val="center"/>
                </w:pPr>
              </w:pPrChange>
            </w:pPr>
          </w:p>
        </w:tc>
        <w:tc>
          <w:tcPr>
            <w:tcW w:w="838" w:type="dxa"/>
            <w:noWrap/>
            <w:vAlign w:val="center"/>
            <w:hideMark/>
            <w:tcPrChange w:id="35068" w:author="phuong vu" w:date="2018-11-30T21:37:00Z">
              <w:tcPr>
                <w:tcW w:w="838" w:type="dxa"/>
                <w:noWrap/>
                <w:vAlign w:val="center"/>
                <w:hideMark/>
              </w:tcPr>
            </w:tcPrChange>
          </w:tcPr>
          <w:p w14:paraId="7FA3E533" w14:textId="77777777" w:rsidR="006871B5" w:rsidRPr="00920004" w:rsidRDefault="006871B5" w:rsidP="00BD0851">
            <w:pPr>
              <w:spacing w:before="240" w:line="0" w:lineRule="atLeast"/>
              <w:jc w:val="center"/>
              <w:rPr>
                <w:ins w:id="35069" w:author="phuong vu" w:date="2018-11-30T14:07:00Z"/>
                <w:rPrChange w:id="35070" w:author="phuong vu" w:date="2018-11-30T22:36:00Z">
                  <w:rPr>
                    <w:ins w:id="35071" w:author="phuong vu" w:date="2018-11-30T14:07:00Z"/>
                  </w:rPr>
                </w:rPrChange>
              </w:rPr>
              <w:pPrChange w:id="35072" w:author="phuong vu" w:date="2018-11-30T14:16:00Z">
                <w:pPr>
                  <w:spacing w:line="276" w:lineRule="auto"/>
                  <w:jc w:val="center"/>
                </w:pPr>
              </w:pPrChange>
            </w:pPr>
          </w:p>
        </w:tc>
        <w:tc>
          <w:tcPr>
            <w:tcW w:w="1414" w:type="dxa"/>
            <w:noWrap/>
            <w:vAlign w:val="center"/>
            <w:hideMark/>
            <w:tcPrChange w:id="35073" w:author="phuong vu" w:date="2018-11-30T21:37:00Z">
              <w:tcPr>
                <w:tcW w:w="1414" w:type="dxa"/>
                <w:noWrap/>
                <w:vAlign w:val="center"/>
                <w:hideMark/>
              </w:tcPr>
            </w:tcPrChange>
          </w:tcPr>
          <w:p w14:paraId="4D9CD907" w14:textId="77777777" w:rsidR="006871B5" w:rsidRPr="00920004" w:rsidRDefault="006871B5" w:rsidP="00BD0851">
            <w:pPr>
              <w:spacing w:before="240" w:line="0" w:lineRule="atLeast"/>
              <w:jc w:val="center"/>
              <w:rPr>
                <w:ins w:id="35074" w:author="phuong vu" w:date="2018-11-30T14:07:00Z"/>
                <w:rPrChange w:id="35075" w:author="phuong vu" w:date="2018-11-30T22:36:00Z">
                  <w:rPr>
                    <w:ins w:id="35076" w:author="phuong vu" w:date="2018-11-30T14:07:00Z"/>
                  </w:rPr>
                </w:rPrChange>
              </w:rPr>
              <w:pPrChange w:id="35077" w:author="phuong vu" w:date="2018-11-30T14:16:00Z">
                <w:pPr>
                  <w:spacing w:line="276" w:lineRule="auto"/>
                  <w:jc w:val="center"/>
                </w:pPr>
              </w:pPrChange>
            </w:pPr>
            <w:ins w:id="35078" w:author="phuong vu" w:date="2018-11-30T14:07:00Z">
              <w:r w:rsidRPr="00920004">
                <w:rPr>
                  <w:rPrChange w:id="35079" w:author="phuong vu" w:date="2018-11-30T22:36:00Z">
                    <w:rPr/>
                  </w:rPrChange>
                </w:rPr>
                <w:t>X</w:t>
              </w:r>
            </w:ins>
          </w:p>
        </w:tc>
        <w:tc>
          <w:tcPr>
            <w:tcW w:w="1611" w:type="dxa"/>
            <w:noWrap/>
            <w:hideMark/>
            <w:tcPrChange w:id="35080" w:author="phuong vu" w:date="2018-11-30T21:37:00Z">
              <w:tcPr>
                <w:tcW w:w="1611" w:type="dxa"/>
                <w:noWrap/>
                <w:hideMark/>
              </w:tcPr>
            </w:tcPrChange>
          </w:tcPr>
          <w:p w14:paraId="153EB2FE" w14:textId="77777777" w:rsidR="006871B5" w:rsidRPr="00920004" w:rsidRDefault="006871B5" w:rsidP="00BD0851">
            <w:pPr>
              <w:keepNext/>
              <w:spacing w:before="240" w:line="0" w:lineRule="atLeast"/>
              <w:rPr>
                <w:ins w:id="35081" w:author="phuong vu" w:date="2018-11-30T14:07:00Z"/>
                <w:rPrChange w:id="35082" w:author="phuong vu" w:date="2018-11-30T22:36:00Z">
                  <w:rPr>
                    <w:ins w:id="35083" w:author="phuong vu" w:date="2018-11-30T14:07:00Z"/>
                  </w:rPr>
                </w:rPrChange>
              </w:rPr>
              <w:pPrChange w:id="35084" w:author="phuong vu" w:date="2018-11-30T14:16:00Z">
                <w:pPr>
                  <w:keepNext/>
                  <w:spacing w:line="276" w:lineRule="auto"/>
                </w:pPr>
              </w:pPrChange>
            </w:pPr>
            <w:ins w:id="35085" w:author="phuong vu" w:date="2018-11-30T14:07:00Z">
              <w:r w:rsidRPr="00920004">
                <w:rPr>
                  <w:rPrChange w:id="35086" w:author="phuong vu" w:date="2018-11-30T22:36:00Z">
                    <w:rPr/>
                  </w:rPrChange>
                </w:rPr>
                <w:t>ID đơn giá</w:t>
              </w:r>
            </w:ins>
          </w:p>
        </w:tc>
      </w:tr>
    </w:tbl>
    <w:p w14:paraId="4DBCB310" w14:textId="67D58AA9" w:rsidR="006871B5" w:rsidRPr="00920004" w:rsidRDefault="006871B5" w:rsidP="00A17FA5">
      <w:pPr>
        <w:pStyle w:val="Caption"/>
        <w:rPr>
          <w:ins w:id="35087" w:author="phuong vu" w:date="2018-11-30T14:07:00Z"/>
          <w:rPrChange w:id="35088" w:author="phuong vu" w:date="2018-11-30T22:36:00Z">
            <w:rPr>
              <w:ins w:id="35089" w:author="phuong vu" w:date="2018-11-30T14:07:00Z"/>
              <w:b/>
              <w:i w:val="0"/>
              <w:iCs w:val="0"/>
            </w:rPr>
          </w:rPrChange>
        </w:rPr>
        <w:pPrChange w:id="35090" w:author="phuong vu" w:date="2018-11-30T22:42:00Z">
          <w:pPr>
            <w:pStyle w:val="Caption"/>
            <w:spacing w:line="276" w:lineRule="auto"/>
          </w:pPr>
        </w:pPrChange>
      </w:pPr>
      <w:bookmarkStart w:id="35091" w:name="_Toc531381653"/>
      <w:ins w:id="35092" w:author="phuong vu" w:date="2018-11-30T14:07:00Z">
        <w:r w:rsidRPr="00920004">
          <w:rPr>
            <w:rPrChange w:id="35093" w:author="phuong vu" w:date="2018-11-30T22:36:00Z">
              <w:rPr/>
            </w:rPrChange>
          </w:rPr>
          <w:t xml:space="preserve">Bảng </w:t>
        </w:r>
      </w:ins>
      <w:ins w:id="35094" w:author="phuong vu" w:date="2018-11-30T14:54:00Z">
        <w:r w:rsidR="00D632EE" w:rsidRPr="00920004">
          <w:rPr>
            <w:rPrChange w:id="35095" w:author="phuong vu" w:date="2018-11-30T22:36:00Z">
              <w:rPr/>
            </w:rPrChange>
          </w:rPr>
          <w:fldChar w:fldCharType="begin"/>
        </w:r>
        <w:r w:rsidR="00D632EE" w:rsidRPr="00920004">
          <w:rPr>
            <w:rPrChange w:id="35096" w:author="phuong vu" w:date="2018-11-30T22:36:00Z">
              <w:rPr/>
            </w:rPrChange>
          </w:rPr>
          <w:instrText xml:space="preserve"> STYLEREF 1 \s </w:instrText>
        </w:r>
      </w:ins>
      <w:r w:rsidR="00D632EE" w:rsidRPr="00920004">
        <w:rPr>
          <w:rPrChange w:id="35097" w:author="phuong vu" w:date="2018-11-30T22:36:00Z">
            <w:rPr/>
          </w:rPrChange>
        </w:rPr>
        <w:fldChar w:fldCharType="separate"/>
      </w:r>
      <w:r w:rsidR="00B5490C">
        <w:rPr>
          <w:noProof/>
        </w:rPr>
        <w:t>4</w:t>
      </w:r>
      <w:ins w:id="35098" w:author="phuong vu" w:date="2018-11-30T14:54:00Z">
        <w:r w:rsidR="00D632EE" w:rsidRPr="00920004">
          <w:rPr>
            <w:rPrChange w:id="35099" w:author="phuong vu" w:date="2018-11-30T22:36:00Z">
              <w:rPr/>
            </w:rPrChange>
          </w:rPr>
          <w:fldChar w:fldCharType="end"/>
        </w:r>
        <w:r w:rsidR="00D632EE" w:rsidRPr="00920004">
          <w:rPr>
            <w:rPrChange w:id="35100" w:author="phuong vu" w:date="2018-11-30T22:36:00Z">
              <w:rPr/>
            </w:rPrChange>
          </w:rPr>
          <w:t>.</w:t>
        </w:r>
        <w:r w:rsidR="00D632EE" w:rsidRPr="00920004">
          <w:rPr>
            <w:rPrChange w:id="35101" w:author="phuong vu" w:date="2018-11-30T22:36:00Z">
              <w:rPr/>
            </w:rPrChange>
          </w:rPr>
          <w:fldChar w:fldCharType="begin"/>
        </w:r>
        <w:r w:rsidR="00D632EE" w:rsidRPr="00920004">
          <w:rPr>
            <w:rPrChange w:id="35102" w:author="phuong vu" w:date="2018-11-30T22:36:00Z">
              <w:rPr/>
            </w:rPrChange>
          </w:rPr>
          <w:instrText xml:space="preserve"> SEQ Bảng \* ARABIC \s 1 </w:instrText>
        </w:r>
      </w:ins>
      <w:r w:rsidR="00D632EE" w:rsidRPr="00920004">
        <w:rPr>
          <w:rPrChange w:id="35103" w:author="phuong vu" w:date="2018-11-30T22:36:00Z">
            <w:rPr/>
          </w:rPrChange>
        </w:rPr>
        <w:fldChar w:fldCharType="separate"/>
      </w:r>
      <w:ins w:id="35104" w:author="phuong vu" w:date="2018-11-30T22:44:00Z">
        <w:r w:rsidR="00B5490C">
          <w:rPr>
            <w:noProof/>
          </w:rPr>
          <w:t>16</w:t>
        </w:r>
      </w:ins>
      <w:ins w:id="35105" w:author="phuong vu" w:date="2018-11-30T14:54:00Z">
        <w:r w:rsidR="00D632EE" w:rsidRPr="00920004">
          <w:rPr>
            <w:rPrChange w:id="35106" w:author="phuong vu" w:date="2018-11-30T22:36:00Z">
              <w:rPr/>
            </w:rPrChange>
          </w:rPr>
          <w:fldChar w:fldCharType="end"/>
        </w:r>
      </w:ins>
      <w:ins w:id="35107" w:author="phuong vu" w:date="2018-11-30T14:07:00Z">
        <w:r w:rsidRPr="00920004">
          <w:rPr>
            <w:rPrChange w:id="35108" w:author="phuong vu" w:date="2018-11-30T22:36:00Z">
              <w:rPr/>
            </w:rPrChange>
          </w:rPr>
          <w:t xml:space="preserve"> Bảng dữ liệu chi tiết hóa đơn</w:t>
        </w:r>
        <w:bookmarkEnd w:id="35091"/>
      </w:ins>
    </w:p>
    <w:p w14:paraId="5B2E5DCE" w14:textId="77777777" w:rsidR="006871B5" w:rsidRPr="00920004" w:rsidRDefault="006871B5" w:rsidP="00941ED9">
      <w:pPr>
        <w:rPr>
          <w:ins w:id="35109" w:author="phuong vu" w:date="2018-11-30T14:07:00Z"/>
          <w:b/>
          <w:rPrChange w:id="35110" w:author="phuong vu" w:date="2018-11-30T22:36:00Z">
            <w:rPr>
              <w:ins w:id="35111" w:author="phuong vu" w:date="2018-11-30T14:07:00Z"/>
            </w:rPr>
          </w:rPrChange>
        </w:rPr>
        <w:pPrChange w:id="35112" w:author="phuong vu" w:date="2018-11-30T21:38:00Z">
          <w:pPr>
            <w:spacing w:line="276" w:lineRule="auto"/>
          </w:pPr>
        </w:pPrChange>
      </w:pPr>
      <w:ins w:id="35113" w:author="phuong vu" w:date="2018-11-30T14:07:00Z">
        <w:r w:rsidRPr="00920004">
          <w:rPr>
            <w:b/>
            <w:lang w:val="en-US"/>
            <w:rPrChange w:id="35114" w:author="phuong vu" w:date="2018-11-30T22:36:00Z">
              <w:rPr>
                <w:lang w:val="en-US"/>
              </w:rPr>
            </w:rPrChange>
          </w:rPr>
          <w:t xml:space="preserve">BẢNG </w:t>
        </w:r>
        <w:r w:rsidRPr="00920004">
          <w:rPr>
            <w:b/>
            <w:rPrChange w:id="35115" w:author="phuong vu" w:date="2018-11-30T22:36:00Z">
              <w:rPr/>
            </w:rPrChange>
          </w:rPr>
          <w:t>BRANCH</w:t>
        </w:r>
      </w:ins>
    </w:p>
    <w:tbl>
      <w:tblPr>
        <w:tblStyle w:val="TableGrid"/>
        <w:tblW w:w="8725" w:type="dxa"/>
        <w:tblLook w:val="04A0" w:firstRow="1" w:lastRow="0" w:firstColumn="1" w:lastColumn="0" w:noHBand="0" w:noVBand="1"/>
      </w:tblPr>
      <w:tblGrid>
        <w:gridCol w:w="708"/>
        <w:gridCol w:w="1689"/>
        <w:gridCol w:w="1300"/>
        <w:gridCol w:w="1098"/>
        <w:gridCol w:w="838"/>
        <w:gridCol w:w="823"/>
        <w:gridCol w:w="2269"/>
      </w:tblGrid>
      <w:tr w:rsidR="006871B5" w:rsidRPr="00920004" w14:paraId="04FE5B6A" w14:textId="77777777" w:rsidTr="006871B5">
        <w:trPr>
          <w:trHeight w:val="300"/>
          <w:ins w:id="35116" w:author="phuong vu" w:date="2018-11-30T14:07:00Z"/>
        </w:trPr>
        <w:tc>
          <w:tcPr>
            <w:tcW w:w="708" w:type="dxa"/>
            <w:noWrap/>
            <w:vAlign w:val="center"/>
            <w:hideMark/>
          </w:tcPr>
          <w:p w14:paraId="1CD17E61" w14:textId="77777777" w:rsidR="006871B5" w:rsidRPr="00920004" w:rsidRDefault="006871B5" w:rsidP="00BD0851">
            <w:pPr>
              <w:spacing w:before="240" w:line="0" w:lineRule="atLeast"/>
              <w:jc w:val="center"/>
              <w:rPr>
                <w:ins w:id="35117" w:author="phuong vu" w:date="2018-11-30T14:07:00Z"/>
                <w:b/>
                <w:bCs/>
                <w:rPrChange w:id="35118" w:author="phuong vu" w:date="2018-11-30T22:36:00Z">
                  <w:rPr>
                    <w:ins w:id="35119" w:author="phuong vu" w:date="2018-11-30T14:07:00Z"/>
                    <w:b/>
                    <w:bCs/>
                  </w:rPr>
                </w:rPrChange>
              </w:rPr>
              <w:pPrChange w:id="35120" w:author="phuong vu" w:date="2018-11-30T14:16:00Z">
                <w:pPr>
                  <w:spacing w:line="276" w:lineRule="auto"/>
                  <w:jc w:val="center"/>
                </w:pPr>
              </w:pPrChange>
            </w:pPr>
            <w:ins w:id="35121" w:author="phuong vu" w:date="2018-11-30T14:07:00Z">
              <w:r w:rsidRPr="00920004">
                <w:rPr>
                  <w:b/>
                  <w:bCs/>
                  <w:lang w:val="da-DK"/>
                  <w:rPrChange w:id="35122" w:author="phuong vu" w:date="2018-11-30T22:36:00Z">
                    <w:rPr>
                      <w:b/>
                      <w:bCs/>
                      <w:lang w:val="da-DK"/>
                    </w:rPr>
                  </w:rPrChange>
                </w:rPr>
                <w:t>STT</w:t>
              </w:r>
            </w:ins>
          </w:p>
        </w:tc>
        <w:tc>
          <w:tcPr>
            <w:tcW w:w="1689" w:type="dxa"/>
            <w:noWrap/>
            <w:vAlign w:val="center"/>
            <w:hideMark/>
          </w:tcPr>
          <w:p w14:paraId="2BEA2136" w14:textId="77777777" w:rsidR="006871B5" w:rsidRPr="00920004" w:rsidRDefault="006871B5" w:rsidP="00BD0851">
            <w:pPr>
              <w:spacing w:before="240" w:line="0" w:lineRule="atLeast"/>
              <w:jc w:val="center"/>
              <w:rPr>
                <w:ins w:id="35123" w:author="phuong vu" w:date="2018-11-30T14:07:00Z"/>
                <w:b/>
                <w:bCs/>
                <w:rPrChange w:id="35124" w:author="phuong vu" w:date="2018-11-30T22:36:00Z">
                  <w:rPr>
                    <w:ins w:id="35125" w:author="phuong vu" w:date="2018-11-30T14:07:00Z"/>
                    <w:b/>
                    <w:bCs/>
                  </w:rPr>
                </w:rPrChange>
              </w:rPr>
              <w:pPrChange w:id="35126" w:author="phuong vu" w:date="2018-11-30T14:16:00Z">
                <w:pPr>
                  <w:spacing w:line="276" w:lineRule="auto"/>
                  <w:jc w:val="center"/>
                </w:pPr>
              </w:pPrChange>
            </w:pPr>
            <w:ins w:id="35127" w:author="phuong vu" w:date="2018-11-30T14:07:00Z">
              <w:r w:rsidRPr="00920004">
                <w:rPr>
                  <w:b/>
                  <w:bCs/>
                  <w:lang w:val="da-DK"/>
                  <w:rPrChange w:id="35128" w:author="phuong vu" w:date="2018-11-30T22:36:00Z">
                    <w:rPr>
                      <w:b/>
                      <w:bCs/>
                      <w:lang w:val="da-DK"/>
                    </w:rPr>
                  </w:rPrChange>
                </w:rPr>
                <w:t>Tên trường</w:t>
              </w:r>
            </w:ins>
          </w:p>
        </w:tc>
        <w:tc>
          <w:tcPr>
            <w:tcW w:w="1300" w:type="dxa"/>
            <w:noWrap/>
            <w:vAlign w:val="center"/>
            <w:hideMark/>
          </w:tcPr>
          <w:p w14:paraId="5008E384" w14:textId="77777777" w:rsidR="006871B5" w:rsidRPr="00920004" w:rsidRDefault="006871B5" w:rsidP="00BD0851">
            <w:pPr>
              <w:spacing w:before="240" w:line="0" w:lineRule="atLeast"/>
              <w:jc w:val="center"/>
              <w:rPr>
                <w:ins w:id="35129" w:author="phuong vu" w:date="2018-11-30T14:07:00Z"/>
                <w:b/>
                <w:bCs/>
                <w:rPrChange w:id="35130" w:author="phuong vu" w:date="2018-11-30T22:36:00Z">
                  <w:rPr>
                    <w:ins w:id="35131" w:author="phuong vu" w:date="2018-11-30T14:07:00Z"/>
                    <w:b/>
                    <w:bCs/>
                  </w:rPr>
                </w:rPrChange>
              </w:rPr>
              <w:pPrChange w:id="35132" w:author="phuong vu" w:date="2018-11-30T14:16:00Z">
                <w:pPr>
                  <w:spacing w:line="276" w:lineRule="auto"/>
                  <w:jc w:val="center"/>
                </w:pPr>
              </w:pPrChange>
            </w:pPr>
            <w:ins w:id="35133" w:author="phuong vu" w:date="2018-11-30T14:07:00Z">
              <w:r w:rsidRPr="00920004">
                <w:rPr>
                  <w:b/>
                  <w:bCs/>
                  <w:lang w:val="da-DK"/>
                  <w:rPrChange w:id="35134" w:author="phuong vu" w:date="2018-11-30T22:36:00Z">
                    <w:rPr>
                      <w:b/>
                      <w:bCs/>
                      <w:lang w:val="da-DK"/>
                    </w:rPr>
                  </w:rPrChange>
                </w:rPr>
                <w:t>Kiểu</w:t>
              </w:r>
            </w:ins>
          </w:p>
        </w:tc>
        <w:tc>
          <w:tcPr>
            <w:tcW w:w="1098" w:type="dxa"/>
            <w:noWrap/>
            <w:vAlign w:val="center"/>
            <w:hideMark/>
          </w:tcPr>
          <w:p w14:paraId="000D2310" w14:textId="77777777" w:rsidR="006871B5" w:rsidRPr="00920004" w:rsidRDefault="006871B5" w:rsidP="00BD0851">
            <w:pPr>
              <w:spacing w:before="240" w:line="0" w:lineRule="atLeast"/>
              <w:jc w:val="center"/>
              <w:rPr>
                <w:ins w:id="35135" w:author="phuong vu" w:date="2018-11-30T14:07:00Z"/>
                <w:b/>
                <w:bCs/>
                <w:rPrChange w:id="35136" w:author="phuong vu" w:date="2018-11-30T22:36:00Z">
                  <w:rPr>
                    <w:ins w:id="35137" w:author="phuong vu" w:date="2018-11-30T14:07:00Z"/>
                    <w:b/>
                    <w:bCs/>
                  </w:rPr>
                </w:rPrChange>
              </w:rPr>
              <w:pPrChange w:id="35138" w:author="phuong vu" w:date="2018-11-30T14:16:00Z">
                <w:pPr>
                  <w:spacing w:line="276" w:lineRule="auto"/>
                  <w:jc w:val="center"/>
                </w:pPr>
              </w:pPrChange>
            </w:pPr>
            <w:ins w:id="35139" w:author="phuong vu" w:date="2018-11-30T14:07:00Z">
              <w:r w:rsidRPr="00920004">
                <w:rPr>
                  <w:b/>
                  <w:bCs/>
                  <w:lang w:val="da-DK"/>
                  <w:rPrChange w:id="35140" w:author="phuong vu" w:date="2018-11-30T22:36:00Z">
                    <w:rPr>
                      <w:b/>
                      <w:bCs/>
                      <w:lang w:val="da-DK"/>
                    </w:rPr>
                  </w:rPrChange>
                </w:rPr>
                <w:t>Chấp nhận Null</w:t>
              </w:r>
            </w:ins>
          </w:p>
        </w:tc>
        <w:tc>
          <w:tcPr>
            <w:tcW w:w="838" w:type="dxa"/>
            <w:noWrap/>
            <w:vAlign w:val="center"/>
            <w:hideMark/>
          </w:tcPr>
          <w:p w14:paraId="1306C3B4" w14:textId="77777777" w:rsidR="006871B5" w:rsidRPr="00920004" w:rsidRDefault="006871B5" w:rsidP="00BD0851">
            <w:pPr>
              <w:spacing w:before="240" w:line="0" w:lineRule="atLeast"/>
              <w:jc w:val="center"/>
              <w:rPr>
                <w:ins w:id="35141" w:author="phuong vu" w:date="2018-11-30T14:07:00Z"/>
                <w:b/>
                <w:bCs/>
                <w:rPrChange w:id="35142" w:author="phuong vu" w:date="2018-11-30T22:36:00Z">
                  <w:rPr>
                    <w:ins w:id="35143" w:author="phuong vu" w:date="2018-11-30T14:07:00Z"/>
                    <w:b/>
                    <w:bCs/>
                  </w:rPr>
                </w:rPrChange>
              </w:rPr>
              <w:pPrChange w:id="35144" w:author="phuong vu" w:date="2018-11-30T14:16:00Z">
                <w:pPr>
                  <w:spacing w:line="276" w:lineRule="auto"/>
                  <w:jc w:val="center"/>
                </w:pPr>
              </w:pPrChange>
            </w:pPr>
            <w:ins w:id="35145" w:author="phuong vu" w:date="2018-11-30T14:07:00Z">
              <w:r w:rsidRPr="00920004">
                <w:rPr>
                  <w:b/>
                  <w:bCs/>
                  <w:lang w:val="da-DK"/>
                  <w:rPrChange w:id="35146" w:author="phuong vu" w:date="2018-11-30T22:36:00Z">
                    <w:rPr>
                      <w:b/>
                      <w:bCs/>
                      <w:lang w:val="da-DK"/>
                    </w:rPr>
                  </w:rPrChange>
                </w:rPr>
                <w:t>Khóa chính</w:t>
              </w:r>
            </w:ins>
          </w:p>
        </w:tc>
        <w:tc>
          <w:tcPr>
            <w:tcW w:w="823" w:type="dxa"/>
            <w:noWrap/>
            <w:vAlign w:val="center"/>
            <w:hideMark/>
          </w:tcPr>
          <w:p w14:paraId="058E8E49" w14:textId="77777777" w:rsidR="006871B5" w:rsidRPr="00920004" w:rsidRDefault="006871B5" w:rsidP="00BD0851">
            <w:pPr>
              <w:spacing w:before="240" w:line="0" w:lineRule="atLeast"/>
              <w:jc w:val="center"/>
              <w:rPr>
                <w:ins w:id="35147" w:author="phuong vu" w:date="2018-11-30T14:07:00Z"/>
                <w:b/>
                <w:bCs/>
                <w:rPrChange w:id="35148" w:author="phuong vu" w:date="2018-11-30T22:36:00Z">
                  <w:rPr>
                    <w:ins w:id="35149" w:author="phuong vu" w:date="2018-11-30T14:07:00Z"/>
                    <w:b/>
                    <w:bCs/>
                  </w:rPr>
                </w:rPrChange>
              </w:rPr>
              <w:pPrChange w:id="35150" w:author="phuong vu" w:date="2018-11-30T14:16:00Z">
                <w:pPr>
                  <w:spacing w:line="276" w:lineRule="auto"/>
                  <w:jc w:val="center"/>
                </w:pPr>
              </w:pPrChange>
            </w:pPr>
            <w:ins w:id="35151" w:author="phuong vu" w:date="2018-11-30T14:07:00Z">
              <w:r w:rsidRPr="00920004">
                <w:rPr>
                  <w:b/>
                  <w:bCs/>
                  <w:lang w:val="da-DK"/>
                  <w:rPrChange w:id="35152" w:author="phuong vu" w:date="2018-11-30T22:36:00Z">
                    <w:rPr>
                      <w:b/>
                      <w:bCs/>
                      <w:lang w:val="da-DK"/>
                    </w:rPr>
                  </w:rPrChange>
                </w:rPr>
                <w:t>Khóa ngoại</w:t>
              </w:r>
            </w:ins>
          </w:p>
        </w:tc>
        <w:tc>
          <w:tcPr>
            <w:tcW w:w="2269" w:type="dxa"/>
            <w:noWrap/>
            <w:vAlign w:val="center"/>
            <w:hideMark/>
          </w:tcPr>
          <w:p w14:paraId="48F54900" w14:textId="77777777" w:rsidR="006871B5" w:rsidRPr="00920004" w:rsidRDefault="006871B5" w:rsidP="00BD0851">
            <w:pPr>
              <w:spacing w:before="240" w:line="0" w:lineRule="atLeast"/>
              <w:ind w:right="226"/>
              <w:jc w:val="center"/>
              <w:rPr>
                <w:ins w:id="35153" w:author="phuong vu" w:date="2018-11-30T14:07:00Z"/>
                <w:b/>
                <w:bCs/>
                <w:rPrChange w:id="35154" w:author="phuong vu" w:date="2018-11-30T22:36:00Z">
                  <w:rPr>
                    <w:ins w:id="35155" w:author="phuong vu" w:date="2018-11-30T14:07:00Z"/>
                    <w:b/>
                    <w:bCs/>
                  </w:rPr>
                </w:rPrChange>
              </w:rPr>
              <w:pPrChange w:id="35156" w:author="phuong vu" w:date="2018-11-30T14:16:00Z">
                <w:pPr>
                  <w:spacing w:line="276" w:lineRule="auto"/>
                  <w:ind w:right="226"/>
                  <w:jc w:val="center"/>
                </w:pPr>
              </w:pPrChange>
            </w:pPr>
            <w:ins w:id="35157" w:author="phuong vu" w:date="2018-11-30T14:07:00Z">
              <w:r w:rsidRPr="00920004">
                <w:rPr>
                  <w:b/>
                  <w:bCs/>
                  <w:lang w:val="da-DK"/>
                  <w:rPrChange w:id="35158" w:author="phuong vu" w:date="2018-11-30T22:36:00Z">
                    <w:rPr>
                      <w:b/>
                      <w:bCs/>
                      <w:lang w:val="da-DK"/>
                    </w:rPr>
                  </w:rPrChange>
                </w:rPr>
                <w:t>Mô tả</w:t>
              </w:r>
            </w:ins>
          </w:p>
        </w:tc>
      </w:tr>
      <w:tr w:rsidR="006871B5" w:rsidRPr="00920004" w14:paraId="266AD529" w14:textId="77777777" w:rsidTr="006871B5">
        <w:trPr>
          <w:trHeight w:val="300"/>
          <w:ins w:id="35159" w:author="phuong vu" w:date="2018-11-30T14:07:00Z"/>
        </w:trPr>
        <w:tc>
          <w:tcPr>
            <w:tcW w:w="708" w:type="dxa"/>
            <w:noWrap/>
            <w:vAlign w:val="center"/>
            <w:hideMark/>
          </w:tcPr>
          <w:p w14:paraId="2D05ADAD" w14:textId="77777777" w:rsidR="006871B5" w:rsidRPr="00920004" w:rsidRDefault="006871B5" w:rsidP="00941ED9">
            <w:pPr>
              <w:jc w:val="center"/>
              <w:rPr>
                <w:ins w:id="35160" w:author="phuong vu" w:date="2018-11-30T14:07:00Z"/>
                <w:rPrChange w:id="35161" w:author="phuong vu" w:date="2018-11-30T22:36:00Z">
                  <w:rPr>
                    <w:ins w:id="35162" w:author="phuong vu" w:date="2018-11-30T14:07:00Z"/>
                  </w:rPr>
                </w:rPrChange>
              </w:rPr>
              <w:pPrChange w:id="35163" w:author="phuong vu" w:date="2018-11-30T21:38:00Z">
                <w:pPr>
                  <w:spacing w:line="276" w:lineRule="auto"/>
                  <w:jc w:val="center"/>
                </w:pPr>
              </w:pPrChange>
            </w:pPr>
            <w:ins w:id="35164" w:author="phuong vu" w:date="2018-11-30T14:07:00Z">
              <w:r w:rsidRPr="00920004">
                <w:rPr>
                  <w:rPrChange w:id="35165" w:author="phuong vu" w:date="2018-11-30T22:36:00Z">
                    <w:rPr/>
                  </w:rPrChange>
                </w:rPr>
                <w:t>1</w:t>
              </w:r>
            </w:ins>
          </w:p>
        </w:tc>
        <w:tc>
          <w:tcPr>
            <w:tcW w:w="1689" w:type="dxa"/>
            <w:noWrap/>
            <w:hideMark/>
          </w:tcPr>
          <w:p w14:paraId="4DE49A37" w14:textId="77777777" w:rsidR="006871B5" w:rsidRPr="00920004" w:rsidRDefault="006871B5" w:rsidP="00941ED9">
            <w:pPr>
              <w:rPr>
                <w:ins w:id="35166" w:author="phuong vu" w:date="2018-11-30T14:07:00Z"/>
                <w:rPrChange w:id="35167" w:author="phuong vu" w:date="2018-11-30T22:36:00Z">
                  <w:rPr>
                    <w:ins w:id="35168" w:author="phuong vu" w:date="2018-11-30T14:07:00Z"/>
                  </w:rPr>
                </w:rPrChange>
              </w:rPr>
              <w:pPrChange w:id="35169" w:author="phuong vu" w:date="2018-11-30T21:38:00Z">
                <w:pPr>
                  <w:spacing w:line="276" w:lineRule="auto"/>
                </w:pPr>
              </w:pPrChange>
            </w:pPr>
            <w:ins w:id="35170" w:author="phuong vu" w:date="2018-11-30T14:07:00Z">
              <w:r w:rsidRPr="00920004">
                <w:rPr>
                  <w:rPrChange w:id="35171" w:author="phuong vu" w:date="2018-11-30T22:36:00Z">
                    <w:rPr/>
                  </w:rPrChange>
                </w:rPr>
                <w:t>id</w:t>
              </w:r>
            </w:ins>
          </w:p>
        </w:tc>
        <w:tc>
          <w:tcPr>
            <w:tcW w:w="1300" w:type="dxa"/>
            <w:noWrap/>
            <w:hideMark/>
          </w:tcPr>
          <w:p w14:paraId="55FD1E0D" w14:textId="77777777" w:rsidR="006871B5" w:rsidRPr="00920004" w:rsidRDefault="006871B5" w:rsidP="00941ED9">
            <w:pPr>
              <w:rPr>
                <w:ins w:id="35172" w:author="phuong vu" w:date="2018-11-30T14:07:00Z"/>
                <w:rPrChange w:id="35173" w:author="phuong vu" w:date="2018-11-30T22:36:00Z">
                  <w:rPr>
                    <w:ins w:id="35174" w:author="phuong vu" w:date="2018-11-30T14:07:00Z"/>
                  </w:rPr>
                </w:rPrChange>
              </w:rPr>
              <w:pPrChange w:id="35175" w:author="phuong vu" w:date="2018-11-30T21:38:00Z">
                <w:pPr>
                  <w:spacing w:line="276" w:lineRule="auto"/>
                </w:pPr>
              </w:pPrChange>
            </w:pPr>
            <w:ins w:id="35176" w:author="phuong vu" w:date="2018-11-30T14:07:00Z">
              <w:r w:rsidRPr="00920004">
                <w:rPr>
                  <w:rPrChange w:id="35177" w:author="phuong vu" w:date="2018-11-30T22:36:00Z">
                    <w:rPr/>
                  </w:rPrChange>
                </w:rPr>
                <w:t>numeric</w:t>
              </w:r>
            </w:ins>
          </w:p>
        </w:tc>
        <w:tc>
          <w:tcPr>
            <w:tcW w:w="1098" w:type="dxa"/>
            <w:noWrap/>
            <w:vAlign w:val="center"/>
            <w:hideMark/>
          </w:tcPr>
          <w:p w14:paraId="6A76AC0A" w14:textId="77777777" w:rsidR="006871B5" w:rsidRPr="00920004" w:rsidRDefault="006871B5" w:rsidP="00941ED9">
            <w:pPr>
              <w:rPr>
                <w:ins w:id="35178" w:author="phuong vu" w:date="2018-11-30T14:07:00Z"/>
                <w:rPrChange w:id="35179" w:author="phuong vu" w:date="2018-11-30T22:36:00Z">
                  <w:rPr>
                    <w:ins w:id="35180" w:author="phuong vu" w:date="2018-11-30T14:07:00Z"/>
                  </w:rPr>
                </w:rPrChange>
              </w:rPr>
              <w:pPrChange w:id="35181" w:author="phuong vu" w:date="2018-11-30T21:38:00Z">
                <w:pPr>
                  <w:spacing w:line="276" w:lineRule="auto"/>
                  <w:jc w:val="center"/>
                </w:pPr>
              </w:pPrChange>
            </w:pPr>
          </w:p>
        </w:tc>
        <w:tc>
          <w:tcPr>
            <w:tcW w:w="838" w:type="dxa"/>
            <w:noWrap/>
            <w:vAlign w:val="center"/>
            <w:hideMark/>
          </w:tcPr>
          <w:p w14:paraId="65B2FB3C" w14:textId="77777777" w:rsidR="006871B5" w:rsidRPr="00920004" w:rsidRDefault="006871B5" w:rsidP="00941ED9">
            <w:pPr>
              <w:rPr>
                <w:ins w:id="35182" w:author="phuong vu" w:date="2018-11-30T14:07:00Z"/>
                <w:rPrChange w:id="35183" w:author="phuong vu" w:date="2018-11-30T22:36:00Z">
                  <w:rPr>
                    <w:ins w:id="35184" w:author="phuong vu" w:date="2018-11-30T14:07:00Z"/>
                  </w:rPr>
                </w:rPrChange>
              </w:rPr>
              <w:pPrChange w:id="35185" w:author="phuong vu" w:date="2018-11-30T21:38:00Z">
                <w:pPr>
                  <w:spacing w:line="276" w:lineRule="auto"/>
                  <w:jc w:val="center"/>
                </w:pPr>
              </w:pPrChange>
            </w:pPr>
            <w:ins w:id="35186" w:author="phuong vu" w:date="2018-11-30T14:07:00Z">
              <w:r w:rsidRPr="00920004">
                <w:rPr>
                  <w:rPrChange w:id="35187" w:author="phuong vu" w:date="2018-11-30T22:36:00Z">
                    <w:rPr/>
                  </w:rPrChange>
                </w:rPr>
                <w:t>X</w:t>
              </w:r>
            </w:ins>
          </w:p>
        </w:tc>
        <w:tc>
          <w:tcPr>
            <w:tcW w:w="823" w:type="dxa"/>
            <w:noWrap/>
            <w:vAlign w:val="center"/>
            <w:hideMark/>
          </w:tcPr>
          <w:p w14:paraId="1E5D1373" w14:textId="77777777" w:rsidR="006871B5" w:rsidRPr="00920004" w:rsidRDefault="006871B5" w:rsidP="00941ED9">
            <w:pPr>
              <w:rPr>
                <w:ins w:id="35188" w:author="phuong vu" w:date="2018-11-30T14:07:00Z"/>
                <w:rPrChange w:id="35189" w:author="phuong vu" w:date="2018-11-30T22:36:00Z">
                  <w:rPr>
                    <w:ins w:id="35190" w:author="phuong vu" w:date="2018-11-30T14:07:00Z"/>
                  </w:rPr>
                </w:rPrChange>
              </w:rPr>
              <w:pPrChange w:id="35191" w:author="phuong vu" w:date="2018-11-30T21:38:00Z">
                <w:pPr>
                  <w:spacing w:line="276" w:lineRule="auto"/>
                  <w:jc w:val="center"/>
                </w:pPr>
              </w:pPrChange>
            </w:pPr>
          </w:p>
        </w:tc>
        <w:tc>
          <w:tcPr>
            <w:tcW w:w="2269" w:type="dxa"/>
            <w:noWrap/>
            <w:hideMark/>
          </w:tcPr>
          <w:p w14:paraId="73BFF6C5" w14:textId="77777777" w:rsidR="006871B5" w:rsidRPr="00920004" w:rsidRDefault="006871B5" w:rsidP="00941ED9">
            <w:pPr>
              <w:rPr>
                <w:ins w:id="35192" w:author="phuong vu" w:date="2018-11-30T14:07:00Z"/>
                <w:rPrChange w:id="35193" w:author="phuong vu" w:date="2018-11-30T22:36:00Z">
                  <w:rPr>
                    <w:ins w:id="35194" w:author="phuong vu" w:date="2018-11-30T14:07:00Z"/>
                  </w:rPr>
                </w:rPrChange>
              </w:rPr>
              <w:pPrChange w:id="35195" w:author="phuong vu" w:date="2018-11-30T21:38:00Z">
                <w:pPr>
                  <w:spacing w:line="276" w:lineRule="auto"/>
                </w:pPr>
              </w:pPrChange>
            </w:pPr>
            <w:ins w:id="35196" w:author="phuong vu" w:date="2018-11-30T14:07:00Z">
              <w:r w:rsidRPr="00920004">
                <w:rPr>
                  <w:rPrChange w:id="35197" w:author="phuong vu" w:date="2018-11-30T22:36:00Z">
                    <w:rPr/>
                  </w:rPrChange>
                </w:rPr>
                <w:t>ID chi nhánh</w:t>
              </w:r>
            </w:ins>
          </w:p>
        </w:tc>
      </w:tr>
      <w:tr w:rsidR="006871B5" w:rsidRPr="00920004" w14:paraId="53F8B68E" w14:textId="77777777" w:rsidTr="006871B5">
        <w:trPr>
          <w:trHeight w:val="300"/>
          <w:ins w:id="35198" w:author="phuong vu" w:date="2018-11-30T14:07:00Z"/>
        </w:trPr>
        <w:tc>
          <w:tcPr>
            <w:tcW w:w="708" w:type="dxa"/>
            <w:noWrap/>
            <w:vAlign w:val="center"/>
            <w:hideMark/>
          </w:tcPr>
          <w:p w14:paraId="6B804774" w14:textId="77777777" w:rsidR="006871B5" w:rsidRPr="00920004" w:rsidRDefault="006871B5" w:rsidP="00941ED9">
            <w:pPr>
              <w:jc w:val="center"/>
              <w:rPr>
                <w:ins w:id="35199" w:author="phuong vu" w:date="2018-11-30T14:07:00Z"/>
                <w:rPrChange w:id="35200" w:author="phuong vu" w:date="2018-11-30T22:36:00Z">
                  <w:rPr>
                    <w:ins w:id="35201" w:author="phuong vu" w:date="2018-11-30T14:07:00Z"/>
                  </w:rPr>
                </w:rPrChange>
              </w:rPr>
              <w:pPrChange w:id="35202" w:author="phuong vu" w:date="2018-11-30T21:38:00Z">
                <w:pPr>
                  <w:spacing w:line="276" w:lineRule="auto"/>
                  <w:jc w:val="center"/>
                </w:pPr>
              </w:pPrChange>
            </w:pPr>
            <w:ins w:id="35203" w:author="phuong vu" w:date="2018-11-30T14:07:00Z">
              <w:r w:rsidRPr="00920004">
                <w:rPr>
                  <w:rPrChange w:id="35204" w:author="phuong vu" w:date="2018-11-30T22:36:00Z">
                    <w:rPr/>
                  </w:rPrChange>
                </w:rPr>
                <w:t>2</w:t>
              </w:r>
            </w:ins>
          </w:p>
        </w:tc>
        <w:tc>
          <w:tcPr>
            <w:tcW w:w="1689" w:type="dxa"/>
            <w:noWrap/>
            <w:hideMark/>
          </w:tcPr>
          <w:p w14:paraId="33422ADF" w14:textId="77777777" w:rsidR="006871B5" w:rsidRPr="00920004" w:rsidRDefault="006871B5" w:rsidP="00941ED9">
            <w:pPr>
              <w:rPr>
                <w:ins w:id="35205" w:author="phuong vu" w:date="2018-11-30T14:07:00Z"/>
                <w:rPrChange w:id="35206" w:author="phuong vu" w:date="2018-11-30T22:36:00Z">
                  <w:rPr>
                    <w:ins w:id="35207" w:author="phuong vu" w:date="2018-11-30T14:07:00Z"/>
                  </w:rPr>
                </w:rPrChange>
              </w:rPr>
              <w:pPrChange w:id="35208" w:author="phuong vu" w:date="2018-11-30T21:38:00Z">
                <w:pPr>
                  <w:spacing w:line="276" w:lineRule="auto"/>
                </w:pPr>
              </w:pPrChange>
            </w:pPr>
            <w:ins w:id="35209" w:author="phuong vu" w:date="2018-11-30T14:07:00Z">
              <w:r w:rsidRPr="00920004">
                <w:rPr>
                  <w:rPrChange w:id="35210" w:author="phuong vu" w:date="2018-11-30T22:36:00Z">
                    <w:rPr/>
                  </w:rPrChange>
                </w:rPr>
                <w:t>branch_name</w:t>
              </w:r>
            </w:ins>
          </w:p>
        </w:tc>
        <w:tc>
          <w:tcPr>
            <w:tcW w:w="1300" w:type="dxa"/>
            <w:noWrap/>
            <w:hideMark/>
          </w:tcPr>
          <w:p w14:paraId="0C737F10" w14:textId="3AFC59F2" w:rsidR="006871B5" w:rsidRPr="00920004" w:rsidRDefault="00E452E5" w:rsidP="00941ED9">
            <w:pPr>
              <w:rPr>
                <w:ins w:id="35211" w:author="phuong vu" w:date="2018-11-30T14:07:00Z"/>
                <w:rPrChange w:id="35212" w:author="phuong vu" w:date="2018-11-30T22:36:00Z">
                  <w:rPr>
                    <w:ins w:id="35213" w:author="phuong vu" w:date="2018-11-30T14:07:00Z"/>
                  </w:rPr>
                </w:rPrChange>
              </w:rPr>
              <w:pPrChange w:id="35214" w:author="phuong vu" w:date="2018-11-30T21:38:00Z">
                <w:pPr>
                  <w:spacing w:line="276" w:lineRule="auto"/>
                </w:pPr>
              </w:pPrChange>
            </w:pPr>
            <w:ins w:id="35215" w:author="phuong vu" w:date="2018-11-30T21:53:00Z">
              <w:r w:rsidRPr="00920004">
                <w:rPr>
                  <w:rPrChange w:id="35216" w:author="phuong vu" w:date="2018-11-30T22:36:00Z">
                    <w:rPr/>
                  </w:rPrChange>
                </w:rPr>
                <w:t>varchar</w:t>
              </w:r>
            </w:ins>
          </w:p>
        </w:tc>
        <w:tc>
          <w:tcPr>
            <w:tcW w:w="1098" w:type="dxa"/>
            <w:noWrap/>
            <w:vAlign w:val="center"/>
            <w:hideMark/>
          </w:tcPr>
          <w:p w14:paraId="45DE3851" w14:textId="77777777" w:rsidR="006871B5" w:rsidRPr="00920004" w:rsidRDefault="006871B5" w:rsidP="00941ED9">
            <w:pPr>
              <w:jc w:val="center"/>
              <w:rPr>
                <w:ins w:id="35217" w:author="phuong vu" w:date="2018-11-30T14:07:00Z"/>
                <w:rPrChange w:id="35218" w:author="phuong vu" w:date="2018-11-30T22:36:00Z">
                  <w:rPr>
                    <w:ins w:id="35219" w:author="phuong vu" w:date="2018-11-30T14:07:00Z"/>
                  </w:rPr>
                </w:rPrChange>
              </w:rPr>
              <w:pPrChange w:id="35220" w:author="phuong vu" w:date="2018-11-30T21:39:00Z">
                <w:pPr>
                  <w:spacing w:line="276" w:lineRule="auto"/>
                  <w:jc w:val="center"/>
                </w:pPr>
              </w:pPrChange>
            </w:pPr>
          </w:p>
        </w:tc>
        <w:tc>
          <w:tcPr>
            <w:tcW w:w="838" w:type="dxa"/>
            <w:noWrap/>
            <w:vAlign w:val="center"/>
            <w:hideMark/>
          </w:tcPr>
          <w:p w14:paraId="79235B68" w14:textId="77777777" w:rsidR="006871B5" w:rsidRPr="00920004" w:rsidRDefault="006871B5" w:rsidP="00941ED9">
            <w:pPr>
              <w:rPr>
                <w:ins w:id="35221" w:author="phuong vu" w:date="2018-11-30T14:07:00Z"/>
                <w:rPrChange w:id="35222" w:author="phuong vu" w:date="2018-11-30T22:36:00Z">
                  <w:rPr>
                    <w:ins w:id="35223" w:author="phuong vu" w:date="2018-11-30T14:07:00Z"/>
                  </w:rPr>
                </w:rPrChange>
              </w:rPr>
              <w:pPrChange w:id="35224" w:author="phuong vu" w:date="2018-11-30T21:38:00Z">
                <w:pPr>
                  <w:spacing w:line="276" w:lineRule="auto"/>
                  <w:jc w:val="center"/>
                </w:pPr>
              </w:pPrChange>
            </w:pPr>
          </w:p>
        </w:tc>
        <w:tc>
          <w:tcPr>
            <w:tcW w:w="823" w:type="dxa"/>
            <w:noWrap/>
            <w:vAlign w:val="center"/>
            <w:hideMark/>
          </w:tcPr>
          <w:p w14:paraId="5C7698C5" w14:textId="77777777" w:rsidR="006871B5" w:rsidRPr="00920004" w:rsidRDefault="006871B5" w:rsidP="00941ED9">
            <w:pPr>
              <w:rPr>
                <w:ins w:id="35225" w:author="phuong vu" w:date="2018-11-30T14:07:00Z"/>
                <w:rPrChange w:id="35226" w:author="phuong vu" w:date="2018-11-30T22:36:00Z">
                  <w:rPr>
                    <w:ins w:id="35227" w:author="phuong vu" w:date="2018-11-30T14:07:00Z"/>
                  </w:rPr>
                </w:rPrChange>
              </w:rPr>
              <w:pPrChange w:id="35228" w:author="phuong vu" w:date="2018-11-30T21:38:00Z">
                <w:pPr>
                  <w:spacing w:line="276" w:lineRule="auto"/>
                  <w:jc w:val="center"/>
                </w:pPr>
              </w:pPrChange>
            </w:pPr>
            <w:ins w:id="35229" w:author="phuong vu" w:date="2018-11-30T14:07:00Z">
              <w:r w:rsidRPr="00920004">
                <w:rPr>
                  <w:rPrChange w:id="35230" w:author="phuong vu" w:date="2018-11-30T22:36:00Z">
                    <w:rPr/>
                  </w:rPrChange>
                </w:rPr>
                <w:t>X</w:t>
              </w:r>
            </w:ins>
          </w:p>
        </w:tc>
        <w:tc>
          <w:tcPr>
            <w:tcW w:w="2269" w:type="dxa"/>
            <w:noWrap/>
            <w:hideMark/>
          </w:tcPr>
          <w:p w14:paraId="4CCF9E4C" w14:textId="77777777" w:rsidR="006871B5" w:rsidRPr="00920004" w:rsidRDefault="006871B5" w:rsidP="00941ED9">
            <w:pPr>
              <w:rPr>
                <w:ins w:id="35231" w:author="phuong vu" w:date="2018-11-30T14:07:00Z"/>
                <w:rPrChange w:id="35232" w:author="phuong vu" w:date="2018-11-30T22:36:00Z">
                  <w:rPr>
                    <w:ins w:id="35233" w:author="phuong vu" w:date="2018-11-30T14:07:00Z"/>
                  </w:rPr>
                </w:rPrChange>
              </w:rPr>
              <w:pPrChange w:id="35234" w:author="phuong vu" w:date="2018-11-30T21:38:00Z">
                <w:pPr>
                  <w:spacing w:line="276" w:lineRule="auto"/>
                </w:pPr>
              </w:pPrChange>
            </w:pPr>
            <w:ins w:id="35235" w:author="phuong vu" w:date="2018-11-30T14:07:00Z">
              <w:r w:rsidRPr="00920004">
                <w:rPr>
                  <w:rPrChange w:id="35236" w:author="phuong vu" w:date="2018-11-30T22:36:00Z">
                    <w:rPr/>
                  </w:rPrChange>
                </w:rPr>
                <w:t>Tên chi nhánh</w:t>
              </w:r>
            </w:ins>
          </w:p>
        </w:tc>
      </w:tr>
      <w:tr w:rsidR="006871B5" w:rsidRPr="00920004" w14:paraId="0BD67E33" w14:textId="77777777" w:rsidTr="006871B5">
        <w:trPr>
          <w:trHeight w:val="300"/>
          <w:ins w:id="35237" w:author="phuong vu" w:date="2018-11-30T14:07:00Z"/>
        </w:trPr>
        <w:tc>
          <w:tcPr>
            <w:tcW w:w="708" w:type="dxa"/>
            <w:noWrap/>
            <w:vAlign w:val="center"/>
            <w:hideMark/>
          </w:tcPr>
          <w:p w14:paraId="0780437A" w14:textId="77777777" w:rsidR="006871B5" w:rsidRPr="00920004" w:rsidRDefault="006871B5" w:rsidP="00941ED9">
            <w:pPr>
              <w:jc w:val="center"/>
              <w:rPr>
                <w:ins w:id="35238" w:author="phuong vu" w:date="2018-11-30T14:07:00Z"/>
                <w:rPrChange w:id="35239" w:author="phuong vu" w:date="2018-11-30T22:36:00Z">
                  <w:rPr>
                    <w:ins w:id="35240" w:author="phuong vu" w:date="2018-11-30T14:07:00Z"/>
                  </w:rPr>
                </w:rPrChange>
              </w:rPr>
              <w:pPrChange w:id="35241" w:author="phuong vu" w:date="2018-11-30T21:38:00Z">
                <w:pPr>
                  <w:spacing w:line="276" w:lineRule="auto"/>
                  <w:jc w:val="center"/>
                </w:pPr>
              </w:pPrChange>
            </w:pPr>
            <w:ins w:id="35242" w:author="phuong vu" w:date="2018-11-30T14:07:00Z">
              <w:r w:rsidRPr="00920004">
                <w:rPr>
                  <w:rPrChange w:id="35243" w:author="phuong vu" w:date="2018-11-30T22:36:00Z">
                    <w:rPr/>
                  </w:rPrChange>
                </w:rPr>
                <w:t>3</w:t>
              </w:r>
            </w:ins>
          </w:p>
        </w:tc>
        <w:tc>
          <w:tcPr>
            <w:tcW w:w="1689" w:type="dxa"/>
            <w:noWrap/>
            <w:hideMark/>
          </w:tcPr>
          <w:p w14:paraId="5EA94349" w14:textId="77777777" w:rsidR="006871B5" w:rsidRPr="00920004" w:rsidRDefault="006871B5" w:rsidP="00941ED9">
            <w:pPr>
              <w:rPr>
                <w:ins w:id="35244" w:author="phuong vu" w:date="2018-11-30T14:07:00Z"/>
                <w:rPrChange w:id="35245" w:author="phuong vu" w:date="2018-11-30T22:36:00Z">
                  <w:rPr>
                    <w:ins w:id="35246" w:author="phuong vu" w:date="2018-11-30T14:07:00Z"/>
                  </w:rPr>
                </w:rPrChange>
              </w:rPr>
              <w:pPrChange w:id="35247" w:author="phuong vu" w:date="2018-11-30T21:38:00Z">
                <w:pPr>
                  <w:spacing w:line="276" w:lineRule="auto"/>
                </w:pPr>
              </w:pPrChange>
            </w:pPr>
            <w:ins w:id="35248" w:author="phuong vu" w:date="2018-11-30T14:07:00Z">
              <w:r w:rsidRPr="00920004">
                <w:rPr>
                  <w:rPrChange w:id="35249" w:author="phuong vu" w:date="2018-11-30T22:36:00Z">
                    <w:rPr/>
                  </w:rPrChange>
                </w:rPr>
                <w:t>address</w:t>
              </w:r>
            </w:ins>
          </w:p>
        </w:tc>
        <w:tc>
          <w:tcPr>
            <w:tcW w:w="1300" w:type="dxa"/>
            <w:noWrap/>
            <w:hideMark/>
          </w:tcPr>
          <w:p w14:paraId="1E87288E" w14:textId="16D1D91D" w:rsidR="006871B5" w:rsidRPr="00920004" w:rsidRDefault="00E452E5" w:rsidP="00941ED9">
            <w:pPr>
              <w:rPr>
                <w:ins w:id="35250" w:author="phuong vu" w:date="2018-11-30T14:07:00Z"/>
                <w:rPrChange w:id="35251" w:author="phuong vu" w:date="2018-11-30T22:36:00Z">
                  <w:rPr>
                    <w:ins w:id="35252" w:author="phuong vu" w:date="2018-11-30T14:07:00Z"/>
                  </w:rPr>
                </w:rPrChange>
              </w:rPr>
              <w:pPrChange w:id="35253" w:author="phuong vu" w:date="2018-11-30T21:38:00Z">
                <w:pPr>
                  <w:spacing w:line="276" w:lineRule="auto"/>
                </w:pPr>
              </w:pPrChange>
            </w:pPr>
            <w:ins w:id="35254" w:author="phuong vu" w:date="2018-11-30T21:53:00Z">
              <w:r w:rsidRPr="00920004">
                <w:rPr>
                  <w:rPrChange w:id="35255" w:author="phuong vu" w:date="2018-11-30T22:36:00Z">
                    <w:rPr/>
                  </w:rPrChange>
                </w:rPr>
                <w:t>varchar</w:t>
              </w:r>
            </w:ins>
          </w:p>
        </w:tc>
        <w:tc>
          <w:tcPr>
            <w:tcW w:w="1098" w:type="dxa"/>
            <w:noWrap/>
            <w:vAlign w:val="center"/>
            <w:hideMark/>
          </w:tcPr>
          <w:p w14:paraId="422B8BAE" w14:textId="77777777" w:rsidR="006871B5" w:rsidRPr="00920004" w:rsidRDefault="006871B5" w:rsidP="00941ED9">
            <w:pPr>
              <w:jc w:val="center"/>
              <w:rPr>
                <w:ins w:id="35256" w:author="phuong vu" w:date="2018-11-30T14:07:00Z"/>
                <w:rPrChange w:id="35257" w:author="phuong vu" w:date="2018-11-30T22:36:00Z">
                  <w:rPr>
                    <w:ins w:id="35258" w:author="phuong vu" w:date="2018-11-30T14:07:00Z"/>
                  </w:rPr>
                </w:rPrChange>
              </w:rPr>
              <w:pPrChange w:id="35259" w:author="phuong vu" w:date="2018-11-30T21:39:00Z">
                <w:pPr>
                  <w:spacing w:line="276" w:lineRule="auto"/>
                  <w:jc w:val="center"/>
                </w:pPr>
              </w:pPrChange>
            </w:pPr>
            <w:ins w:id="35260" w:author="phuong vu" w:date="2018-11-30T14:07:00Z">
              <w:r w:rsidRPr="00920004">
                <w:rPr>
                  <w:rPrChange w:id="35261" w:author="phuong vu" w:date="2018-11-30T22:36:00Z">
                    <w:rPr/>
                  </w:rPrChange>
                </w:rPr>
                <w:t>X</w:t>
              </w:r>
            </w:ins>
          </w:p>
        </w:tc>
        <w:tc>
          <w:tcPr>
            <w:tcW w:w="838" w:type="dxa"/>
            <w:noWrap/>
            <w:vAlign w:val="center"/>
            <w:hideMark/>
          </w:tcPr>
          <w:p w14:paraId="1B9A5F9D" w14:textId="77777777" w:rsidR="006871B5" w:rsidRPr="00920004" w:rsidRDefault="006871B5" w:rsidP="00941ED9">
            <w:pPr>
              <w:rPr>
                <w:ins w:id="35262" w:author="phuong vu" w:date="2018-11-30T14:07:00Z"/>
                <w:rPrChange w:id="35263" w:author="phuong vu" w:date="2018-11-30T22:36:00Z">
                  <w:rPr>
                    <w:ins w:id="35264" w:author="phuong vu" w:date="2018-11-30T14:07:00Z"/>
                  </w:rPr>
                </w:rPrChange>
              </w:rPr>
              <w:pPrChange w:id="35265" w:author="phuong vu" w:date="2018-11-30T21:38:00Z">
                <w:pPr>
                  <w:spacing w:line="276" w:lineRule="auto"/>
                  <w:jc w:val="center"/>
                </w:pPr>
              </w:pPrChange>
            </w:pPr>
          </w:p>
        </w:tc>
        <w:tc>
          <w:tcPr>
            <w:tcW w:w="823" w:type="dxa"/>
            <w:noWrap/>
            <w:vAlign w:val="center"/>
            <w:hideMark/>
          </w:tcPr>
          <w:p w14:paraId="0C52D5DE" w14:textId="77777777" w:rsidR="006871B5" w:rsidRPr="00920004" w:rsidRDefault="006871B5" w:rsidP="00941ED9">
            <w:pPr>
              <w:rPr>
                <w:ins w:id="35266" w:author="phuong vu" w:date="2018-11-30T14:07:00Z"/>
                <w:rPrChange w:id="35267" w:author="phuong vu" w:date="2018-11-30T22:36:00Z">
                  <w:rPr>
                    <w:ins w:id="35268" w:author="phuong vu" w:date="2018-11-30T14:07:00Z"/>
                  </w:rPr>
                </w:rPrChange>
              </w:rPr>
              <w:pPrChange w:id="35269" w:author="phuong vu" w:date="2018-11-30T21:38:00Z">
                <w:pPr>
                  <w:spacing w:line="276" w:lineRule="auto"/>
                  <w:jc w:val="center"/>
                </w:pPr>
              </w:pPrChange>
            </w:pPr>
            <w:ins w:id="35270" w:author="phuong vu" w:date="2018-11-30T14:07:00Z">
              <w:r w:rsidRPr="00920004">
                <w:rPr>
                  <w:rPrChange w:id="35271" w:author="phuong vu" w:date="2018-11-30T22:36:00Z">
                    <w:rPr/>
                  </w:rPrChange>
                </w:rPr>
                <w:t>X</w:t>
              </w:r>
            </w:ins>
          </w:p>
        </w:tc>
        <w:tc>
          <w:tcPr>
            <w:tcW w:w="2269" w:type="dxa"/>
            <w:noWrap/>
            <w:hideMark/>
          </w:tcPr>
          <w:p w14:paraId="60E3523B" w14:textId="77777777" w:rsidR="006871B5" w:rsidRPr="00920004" w:rsidRDefault="006871B5" w:rsidP="00941ED9">
            <w:pPr>
              <w:rPr>
                <w:ins w:id="35272" w:author="phuong vu" w:date="2018-11-30T14:07:00Z"/>
                <w:rPrChange w:id="35273" w:author="phuong vu" w:date="2018-11-30T22:36:00Z">
                  <w:rPr>
                    <w:ins w:id="35274" w:author="phuong vu" w:date="2018-11-30T14:07:00Z"/>
                  </w:rPr>
                </w:rPrChange>
              </w:rPr>
              <w:pPrChange w:id="35275" w:author="phuong vu" w:date="2018-11-30T21:38:00Z">
                <w:pPr>
                  <w:spacing w:line="276" w:lineRule="auto"/>
                </w:pPr>
              </w:pPrChange>
            </w:pPr>
            <w:ins w:id="35276" w:author="phuong vu" w:date="2018-11-30T14:07:00Z">
              <w:r w:rsidRPr="00920004">
                <w:rPr>
                  <w:rPrChange w:id="35277" w:author="phuong vu" w:date="2018-11-30T22:36:00Z">
                    <w:rPr/>
                  </w:rPrChange>
                </w:rPr>
                <w:t>Địa chỉ chi nhánh</w:t>
              </w:r>
            </w:ins>
          </w:p>
        </w:tc>
      </w:tr>
      <w:tr w:rsidR="006871B5" w:rsidRPr="00920004" w14:paraId="636E5D90" w14:textId="77777777" w:rsidTr="006871B5">
        <w:trPr>
          <w:trHeight w:val="300"/>
          <w:ins w:id="35278" w:author="phuong vu" w:date="2018-11-30T14:07:00Z"/>
        </w:trPr>
        <w:tc>
          <w:tcPr>
            <w:tcW w:w="708" w:type="dxa"/>
            <w:noWrap/>
            <w:vAlign w:val="center"/>
            <w:hideMark/>
          </w:tcPr>
          <w:p w14:paraId="3EB4190F" w14:textId="77777777" w:rsidR="006871B5" w:rsidRPr="00920004" w:rsidRDefault="006871B5" w:rsidP="00941ED9">
            <w:pPr>
              <w:jc w:val="center"/>
              <w:rPr>
                <w:ins w:id="35279" w:author="phuong vu" w:date="2018-11-30T14:07:00Z"/>
                <w:lang w:val="en-US"/>
                <w:rPrChange w:id="35280" w:author="phuong vu" w:date="2018-11-30T22:36:00Z">
                  <w:rPr>
                    <w:ins w:id="35281" w:author="phuong vu" w:date="2018-11-30T14:07:00Z"/>
                    <w:lang w:val="en-US"/>
                  </w:rPr>
                </w:rPrChange>
              </w:rPr>
              <w:pPrChange w:id="35282" w:author="phuong vu" w:date="2018-11-30T21:38:00Z">
                <w:pPr>
                  <w:spacing w:line="276" w:lineRule="auto"/>
                  <w:jc w:val="center"/>
                </w:pPr>
              </w:pPrChange>
            </w:pPr>
            <w:ins w:id="35283" w:author="phuong vu" w:date="2018-11-30T14:07:00Z">
              <w:r w:rsidRPr="00920004">
                <w:rPr>
                  <w:lang w:val="en-US"/>
                  <w:rPrChange w:id="35284" w:author="phuong vu" w:date="2018-11-30T22:36:00Z">
                    <w:rPr>
                      <w:lang w:val="en-US"/>
                    </w:rPr>
                  </w:rPrChange>
                </w:rPr>
                <w:t>4</w:t>
              </w:r>
            </w:ins>
          </w:p>
        </w:tc>
        <w:tc>
          <w:tcPr>
            <w:tcW w:w="1689" w:type="dxa"/>
            <w:noWrap/>
            <w:hideMark/>
          </w:tcPr>
          <w:p w14:paraId="1E322693" w14:textId="77777777" w:rsidR="006871B5" w:rsidRPr="00920004" w:rsidRDefault="006871B5" w:rsidP="00941ED9">
            <w:pPr>
              <w:rPr>
                <w:ins w:id="35285" w:author="phuong vu" w:date="2018-11-30T14:07:00Z"/>
                <w:rPrChange w:id="35286" w:author="phuong vu" w:date="2018-11-30T22:36:00Z">
                  <w:rPr>
                    <w:ins w:id="35287" w:author="phuong vu" w:date="2018-11-30T14:07:00Z"/>
                  </w:rPr>
                </w:rPrChange>
              </w:rPr>
              <w:pPrChange w:id="35288" w:author="phuong vu" w:date="2018-11-30T21:38:00Z">
                <w:pPr>
                  <w:spacing w:line="276" w:lineRule="auto"/>
                </w:pPr>
              </w:pPrChange>
            </w:pPr>
            <w:ins w:id="35289" w:author="phuong vu" w:date="2018-11-30T14:07:00Z">
              <w:r w:rsidRPr="00920004">
                <w:rPr>
                  <w:rPrChange w:id="35290" w:author="phuong vu" w:date="2018-11-30T22:36:00Z">
                    <w:rPr/>
                  </w:rPrChange>
                </w:rPr>
                <w:t>status</w:t>
              </w:r>
            </w:ins>
          </w:p>
        </w:tc>
        <w:tc>
          <w:tcPr>
            <w:tcW w:w="1300" w:type="dxa"/>
            <w:noWrap/>
            <w:hideMark/>
          </w:tcPr>
          <w:p w14:paraId="04FE8BE1" w14:textId="03369216" w:rsidR="006871B5" w:rsidRPr="00920004" w:rsidRDefault="00E452E5" w:rsidP="00941ED9">
            <w:pPr>
              <w:rPr>
                <w:ins w:id="35291" w:author="phuong vu" w:date="2018-11-30T14:07:00Z"/>
                <w:rPrChange w:id="35292" w:author="phuong vu" w:date="2018-11-30T22:36:00Z">
                  <w:rPr>
                    <w:ins w:id="35293" w:author="phuong vu" w:date="2018-11-30T14:07:00Z"/>
                  </w:rPr>
                </w:rPrChange>
              </w:rPr>
              <w:pPrChange w:id="35294" w:author="phuong vu" w:date="2018-11-30T21:38:00Z">
                <w:pPr>
                  <w:spacing w:line="276" w:lineRule="auto"/>
                </w:pPr>
              </w:pPrChange>
            </w:pPr>
            <w:ins w:id="35295" w:author="phuong vu" w:date="2018-11-30T21:53:00Z">
              <w:r w:rsidRPr="00920004">
                <w:rPr>
                  <w:rPrChange w:id="35296" w:author="phuong vu" w:date="2018-11-30T22:36:00Z">
                    <w:rPr/>
                  </w:rPrChange>
                </w:rPr>
                <w:t>varchar</w:t>
              </w:r>
            </w:ins>
          </w:p>
        </w:tc>
        <w:tc>
          <w:tcPr>
            <w:tcW w:w="1098" w:type="dxa"/>
            <w:noWrap/>
            <w:vAlign w:val="center"/>
            <w:hideMark/>
          </w:tcPr>
          <w:p w14:paraId="3448EC3D" w14:textId="77777777" w:rsidR="006871B5" w:rsidRPr="00920004" w:rsidRDefault="006871B5" w:rsidP="00941ED9">
            <w:pPr>
              <w:jc w:val="center"/>
              <w:rPr>
                <w:ins w:id="35297" w:author="phuong vu" w:date="2018-11-30T14:07:00Z"/>
                <w:rPrChange w:id="35298" w:author="phuong vu" w:date="2018-11-30T22:36:00Z">
                  <w:rPr>
                    <w:ins w:id="35299" w:author="phuong vu" w:date="2018-11-30T14:07:00Z"/>
                  </w:rPr>
                </w:rPrChange>
              </w:rPr>
              <w:pPrChange w:id="35300" w:author="phuong vu" w:date="2018-11-30T21:39:00Z">
                <w:pPr>
                  <w:spacing w:line="276" w:lineRule="auto"/>
                  <w:jc w:val="center"/>
                </w:pPr>
              </w:pPrChange>
            </w:pPr>
            <w:ins w:id="35301" w:author="phuong vu" w:date="2018-11-30T14:07:00Z">
              <w:r w:rsidRPr="00920004">
                <w:rPr>
                  <w:rPrChange w:id="35302" w:author="phuong vu" w:date="2018-11-30T22:36:00Z">
                    <w:rPr/>
                  </w:rPrChange>
                </w:rPr>
                <w:t>X</w:t>
              </w:r>
            </w:ins>
          </w:p>
        </w:tc>
        <w:tc>
          <w:tcPr>
            <w:tcW w:w="838" w:type="dxa"/>
            <w:noWrap/>
            <w:vAlign w:val="center"/>
            <w:hideMark/>
          </w:tcPr>
          <w:p w14:paraId="6C9BAE28" w14:textId="77777777" w:rsidR="006871B5" w:rsidRPr="00920004" w:rsidRDefault="006871B5" w:rsidP="00941ED9">
            <w:pPr>
              <w:rPr>
                <w:ins w:id="35303" w:author="phuong vu" w:date="2018-11-30T14:07:00Z"/>
                <w:rPrChange w:id="35304" w:author="phuong vu" w:date="2018-11-30T22:36:00Z">
                  <w:rPr>
                    <w:ins w:id="35305" w:author="phuong vu" w:date="2018-11-30T14:07:00Z"/>
                  </w:rPr>
                </w:rPrChange>
              </w:rPr>
              <w:pPrChange w:id="35306" w:author="phuong vu" w:date="2018-11-30T21:38:00Z">
                <w:pPr>
                  <w:spacing w:line="276" w:lineRule="auto"/>
                  <w:jc w:val="center"/>
                </w:pPr>
              </w:pPrChange>
            </w:pPr>
          </w:p>
        </w:tc>
        <w:tc>
          <w:tcPr>
            <w:tcW w:w="823" w:type="dxa"/>
            <w:noWrap/>
            <w:vAlign w:val="center"/>
            <w:hideMark/>
          </w:tcPr>
          <w:p w14:paraId="2B75381B" w14:textId="77777777" w:rsidR="006871B5" w:rsidRPr="00920004" w:rsidRDefault="006871B5" w:rsidP="00941ED9">
            <w:pPr>
              <w:rPr>
                <w:ins w:id="35307" w:author="phuong vu" w:date="2018-11-30T14:07:00Z"/>
                <w:rPrChange w:id="35308" w:author="phuong vu" w:date="2018-11-30T22:36:00Z">
                  <w:rPr>
                    <w:ins w:id="35309" w:author="phuong vu" w:date="2018-11-30T14:07:00Z"/>
                  </w:rPr>
                </w:rPrChange>
              </w:rPr>
              <w:pPrChange w:id="35310" w:author="phuong vu" w:date="2018-11-30T21:38:00Z">
                <w:pPr>
                  <w:spacing w:line="276" w:lineRule="auto"/>
                  <w:jc w:val="center"/>
                </w:pPr>
              </w:pPrChange>
            </w:pPr>
          </w:p>
        </w:tc>
        <w:tc>
          <w:tcPr>
            <w:tcW w:w="2269" w:type="dxa"/>
            <w:noWrap/>
            <w:hideMark/>
          </w:tcPr>
          <w:p w14:paraId="4AF63C26" w14:textId="77777777" w:rsidR="006871B5" w:rsidRPr="00920004" w:rsidRDefault="006871B5" w:rsidP="00941ED9">
            <w:pPr>
              <w:rPr>
                <w:ins w:id="35311" w:author="phuong vu" w:date="2018-11-30T14:07:00Z"/>
                <w:rPrChange w:id="35312" w:author="phuong vu" w:date="2018-11-30T22:36:00Z">
                  <w:rPr>
                    <w:ins w:id="35313" w:author="phuong vu" w:date="2018-11-30T14:07:00Z"/>
                  </w:rPr>
                </w:rPrChange>
              </w:rPr>
              <w:pPrChange w:id="35314" w:author="phuong vu" w:date="2018-11-30T21:38:00Z">
                <w:pPr>
                  <w:spacing w:line="276" w:lineRule="auto"/>
                </w:pPr>
              </w:pPrChange>
            </w:pPr>
            <w:ins w:id="35315" w:author="phuong vu" w:date="2018-11-30T14:07:00Z">
              <w:r w:rsidRPr="00920004">
                <w:rPr>
                  <w:rPrChange w:id="35316" w:author="phuong vu" w:date="2018-11-30T22:36:00Z">
                    <w:rPr/>
                  </w:rPrChange>
                </w:rPr>
                <w:t>Trạng thái</w:t>
              </w:r>
            </w:ins>
          </w:p>
        </w:tc>
      </w:tr>
      <w:tr w:rsidR="006871B5" w:rsidRPr="00920004" w14:paraId="6E81ED90" w14:textId="77777777" w:rsidTr="006871B5">
        <w:trPr>
          <w:trHeight w:val="300"/>
          <w:ins w:id="35317" w:author="phuong vu" w:date="2018-11-30T14:07:00Z"/>
        </w:trPr>
        <w:tc>
          <w:tcPr>
            <w:tcW w:w="708" w:type="dxa"/>
            <w:noWrap/>
            <w:vAlign w:val="center"/>
            <w:hideMark/>
          </w:tcPr>
          <w:p w14:paraId="1C083C66" w14:textId="77777777" w:rsidR="006871B5" w:rsidRPr="00920004" w:rsidRDefault="006871B5" w:rsidP="00941ED9">
            <w:pPr>
              <w:jc w:val="center"/>
              <w:rPr>
                <w:ins w:id="35318" w:author="phuong vu" w:date="2018-11-30T14:07:00Z"/>
                <w:lang w:val="en-US"/>
                <w:rPrChange w:id="35319" w:author="phuong vu" w:date="2018-11-30T22:36:00Z">
                  <w:rPr>
                    <w:ins w:id="35320" w:author="phuong vu" w:date="2018-11-30T14:07:00Z"/>
                    <w:lang w:val="en-US"/>
                  </w:rPr>
                </w:rPrChange>
              </w:rPr>
              <w:pPrChange w:id="35321" w:author="phuong vu" w:date="2018-11-30T21:38:00Z">
                <w:pPr>
                  <w:spacing w:line="276" w:lineRule="auto"/>
                  <w:jc w:val="center"/>
                </w:pPr>
              </w:pPrChange>
            </w:pPr>
            <w:ins w:id="35322" w:author="phuong vu" w:date="2018-11-30T14:07:00Z">
              <w:r w:rsidRPr="00920004">
                <w:rPr>
                  <w:lang w:val="en-US"/>
                  <w:rPrChange w:id="35323" w:author="phuong vu" w:date="2018-11-30T22:36:00Z">
                    <w:rPr>
                      <w:lang w:val="en-US"/>
                    </w:rPr>
                  </w:rPrChange>
                </w:rPr>
                <w:t>5</w:t>
              </w:r>
            </w:ins>
          </w:p>
        </w:tc>
        <w:tc>
          <w:tcPr>
            <w:tcW w:w="1689" w:type="dxa"/>
            <w:noWrap/>
            <w:hideMark/>
          </w:tcPr>
          <w:p w14:paraId="0301DBCB" w14:textId="77777777" w:rsidR="006871B5" w:rsidRPr="00920004" w:rsidRDefault="006871B5" w:rsidP="00941ED9">
            <w:pPr>
              <w:rPr>
                <w:ins w:id="35324" w:author="phuong vu" w:date="2018-11-30T14:07:00Z"/>
                <w:rPrChange w:id="35325" w:author="phuong vu" w:date="2018-11-30T22:36:00Z">
                  <w:rPr>
                    <w:ins w:id="35326" w:author="phuong vu" w:date="2018-11-30T14:07:00Z"/>
                  </w:rPr>
                </w:rPrChange>
              </w:rPr>
              <w:pPrChange w:id="35327" w:author="phuong vu" w:date="2018-11-30T21:38:00Z">
                <w:pPr>
                  <w:spacing w:line="276" w:lineRule="auto"/>
                </w:pPr>
              </w:pPrChange>
            </w:pPr>
            <w:ins w:id="35328" w:author="phuong vu" w:date="2018-11-30T14:07:00Z">
              <w:r w:rsidRPr="00920004">
                <w:rPr>
                  <w:rPrChange w:id="35329" w:author="phuong vu" w:date="2018-11-30T22:36:00Z">
                    <w:rPr/>
                  </w:rPrChange>
                </w:rPr>
                <w:t>branch_avatar</w:t>
              </w:r>
            </w:ins>
          </w:p>
        </w:tc>
        <w:tc>
          <w:tcPr>
            <w:tcW w:w="1300" w:type="dxa"/>
            <w:noWrap/>
            <w:hideMark/>
          </w:tcPr>
          <w:p w14:paraId="795999D7" w14:textId="77777777" w:rsidR="006871B5" w:rsidRPr="00920004" w:rsidRDefault="006871B5" w:rsidP="00941ED9">
            <w:pPr>
              <w:rPr>
                <w:ins w:id="35330" w:author="phuong vu" w:date="2018-11-30T14:07:00Z"/>
                <w:rPrChange w:id="35331" w:author="phuong vu" w:date="2018-11-30T22:36:00Z">
                  <w:rPr>
                    <w:ins w:id="35332" w:author="phuong vu" w:date="2018-11-30T14:07:00Z"/>
                  </w:rPr>
                </w:rPrChange>
              </w:rPr>
              <w:pPrChange w:id="35333" w:author="phuong vu" w:date="2018-11-30T21:38:00Z">
                <w:pPr>
                  <w:spacing w:line="276" w:lineRule="auto"/>
                </w:pPr>
              </w:pPrChange>
            </w:pPr>
            <w:ins w:id="35334" w:author="phuong vu" w:date="2018-11-30T14:07:00Z">
              <w:r w:rsidRPr="00920004">
                <w:rPr>
                  <w:rPrChange w:id="35335" w:author="phuong vu" w:date="2018-11-30T22:36:00Z">
                    <w:rPr/>
                  </w:rPrChange>
                </w:rPr>
                <w:t>integer</w:t>
              </w:r>
            </w:ins>
          </w:p>
        </w:tc>
        <w:tc>
          <w:tcPr>
            <w:tcW w:w="1098" w:type="dxa"/>
            <w:noWrap/>
            <w:vAlign w:val="center"/>
            <w:hideMark/>
          </w:tcPr>
          <w:p w14:paraId="7D6FB58E" w14:textId="77777777" w:rsidR="006871B5" w:rsidRPr="00920004" w:rsidRDefault="006871B5" w:rsidP="00941ED9">
            <w:pPr>
              <w:jc w:val="center"/>
              <w:rPr>
                <w:ins w:id="35336" w:author="phuong vu" w:date="2018-11-30T14:07:00Z"/>
                <w:rPrChange w:id="35337" w:author="phuong vu" w:date="2018-11-30T22:36:00Z">
                  <w:rPr>
                    <w:ins w:id="35338" w:author="phuong vu" w:date="2018-11-30T14:07:00Z"/>
                  </w:rPr>
                </w:rPrChange>
              </w:rPr>
              <w:pPrChange w:id="35339" w:author="phuong vu" w:date="2018-11-30T21:39:00Z">
                <w:pPr>
                  <w:spacing w:line="276" w:lineRule="auto"/>
                  <w:jc w:val="center"/>
                </w:pPr>
              </w:pPrChange>
            </w:pPr>
            <w:ins w:id="35340" w:author="phuong vu" w:date="2018-11-30T14:07:00Z">
              <w:r w:rsidRPr="00920004">
                <w:rPr>
                  <w:rPrChange w:id="35341" w:author="phuong vu" w:date="2018-11-30T22:36:00Z">
                    <w:rPr/>
                  </w:rPrChange>
                </w:rPr>
                <w:t>X</w:t>
              </w:r>
            </w:ins>
          </w:p>
        </w:tc>
        <w:tc>
          <w:tcPr>
            <w:tcW w:w="838" w:type="dxa"/>
            <w:noWrap/>
            <w:vAlign w:val="center"/>
            <w:hideMark/>
          </w:tcPr>
          <w:p w14:paraId="41950172" w14:textId="77777777" w:rsidR="006871B5" w:rsidRPr="00920004" w:rsidRDefault="006871B5" w:rsidP="00941ED9">
            <w:pPr>
              <w:rPr>
                <w:ins w:id="35342" w:author="phuong vu" w:date="2018-11-30T14:07:00Z"/>
                <w:rPrChange w:id="35343" w:author="phuong vu" w:date="2018-11-30T22:36:00Z">
                  <w:rPr>
                    <w:ins w:id="35344" w:author="phuong vu" w:date="2018-11-30T14:07:00Z"/>
                  </w:rPr>
                </w:rPrChange>
              </w:rPr>
              <w:pPrChange w:id="35345" w:author="phuong vu" w:date="2018-11-30T21:38:00Z">
                <w:pPr>
                  <w:spacing w:line="276" w:lineRule="auto"/>
                  <w:jc w:val="center"/>
                </w:pPr>
              </w:pPrChange>
            </w:pPr>
          </w:p>
        </w:tc>
        <w:tc>
          <w:tcPr>
            <w:tcW w:w="823" w:type="dxa"/>
            <w:noWrap/>
            <w:vAlign w:val="center"/>
            <w:hideMark/>
          </w:tcPr>
          <w:p w14:paraId="0C654BCF" w14:textId="77777777" w:rsidR="006871B5" w:rsidRPr="00920004" w:rsidRDefault="006871B5" w:rsidP="00941ED9">
            <w:pPr>
              <w:rPr>
                <w:ins w:id="35346" w:author="phuong vu" w:date="2018-11-30T14:07:00Z"/>
                <w:rPrChange w:id="35347" w:author="phuong vu" w:date="2018-11-30T22:36:00Z">
                  <w:rPr>
                    <w:ins w:id="35348" w:author="phuong vu" w:date="2018-11-30T14:07:00Z"/>
                  </w:rPr>
                </w:rPrChange>
              </w:rPr>
              <w:pPrChange w:id="35349" w:author="phuong vu" w:date="2018-11-30T21:38:00Z">
                <w:pPr>
                  <w:spacing w:line="276" w:lineRule="auto"/>
                  <w:jc w:val="center"/>
                </w:pPr>
              </w:pPrChange>
            </w:pPr>
          </w:p>
        </w:tc>
        <w:tc>
          <w:tcPr>
            <w:tcW w:w="2269" w:type="dxa"/>
            <w:noWrap/>
            <w:hideMark/>
          </w:tcPr>
          <w:p w14:paraId="2519EC10" w14:textId="77777777" w:rsidR="006871B5" w:rsidRPr="00920004" w:rsidRDefault="006871B5" w:rsidP="00941ED9">
            <w:pPr>
              <w:rPr>
                <w:ins w:id="35350" w:author="phuong vu" w:date="2018-11-30T14:07:00Z"/>
                <w:rPrChange w:id="35351" w:author="phuong vu" w:date="2018-11-30T22:36:00Z">
                  <w:rPr>
                    <w:ins w:id="35352" w:author="phuong vu" w:date="2018-11-30T14:07:00Z"/>
                  </w:rPr>
                </w:rPrChange>
              </w:rPr>
              <w:pPrChange w:id="35353" w:author="phuong vu" w:date="2018-11-30T21:38:00Z">
                <w:pPr>
                  <w:spacing w:line="276" w:lineRule="auto"/>
                </w:pPr>
              </w:pPrChange>
            </w:pPr>
            <w:ins w:id="35354" w:author="phuong vu" w:date="2018-11-30T14:07:00Z">
              <w:r w:rsidRPr="00920004">
                <w:rPr>
                  <w:rPrChange w:id="35355" w:author="phuong vu" w:date="2018-11-30T22:36:00Z">
                    <w:rPr/>
                  </w:rPrChange>
                </w:rPr>
                <w:t>Ảnh chi nhánh</w:t>
              </w:r>
            </w:ins>
          </w:p>
        </w:tc>
      </w:tr>
      <w:tr w:rsidR="006871B5" w:rsidRPr="00920004" w14:paraId="62218EA3" w14:textId="77777777" w:rsidTr="006871B5">
        <w:trPr>
          <w:trHeight w:val="300"/>
          <w:ins w:id="35356" w:author="phuong vu" w:date="2018-11-30T14:07:00Z"/>
        </w:trPr>
        <w:tc>
          <w:tcPr>
            <w:tcW w:w="708" w:type="dxa"/>
            <w:noWrap/>
            <w:vAlign w:val="center"/>
            <w:hideMark/>
          </w:tcPr>
          <w:p w14:paraId="09839FA8" w14:textId="77777777" w:rsidR="006871B5" w:rsidRPr="00920004" w:rsidRDefault="006871B5" w:rsidP="00941ED9">
            <w:pPr>
              <w:jc w:val="center"/>
              <w:rPr>
                <w:ins w:id="35357" w:author="phuong vu" w:date="2018-11-30T14:07:00Z"/>
                <w:lang w:val="en-US"/>
                <w:rPrChange w:id="35358" w:author="phuong vu" w:date="2018-11-30T22:36:00Z">
                  <w:rPr>
                    <w:ins w:id="35359" w:author="phuong vu" w:date="2018-11-30T14:07:00Z"/>
                    <w:lang w:val="en-US"/>
                  </w:rPr>
                </w:rPrChange>
              </w:rPr>
              <w:pPrChange w:id="35360" w:author="phuong vu" w:date="2018-11-30T21:38:00Z">
                <w:pPr>
                  <w:spacing w:line="276" w:lineRule="auto"/>
                  <w:jc w:val="center"/>
                </w:pPr>
              </w:pPrChange>
            </w:pPr>
            <w:ins w:id="35361" w:author="phuong vu" w:date="2018-11-30T14:07:00Z">
              <w:r w:rsidRPr="00920004">
                <w:rPr>
                  <w:lang w:val="en-US"/>
                  <w:rPrChange w:id="35362" w:author="phuong vu" w:date="2018-11-30T22:36:00Z">
                    <w:rPr>
                      <w:lang w:val="en-US"/>
                    </w:rPr>
                  </w:rPrChange>
                </w:rPr>
                <w:t>6</w:t>
              </w:r>
            </w:ins>
          </w:p>
        </w:tc>
        <w:tc>
          <w:tcPr>
            <w:tcW w:w="1689" w:type="dxa"/>
            <w:noWrap/>
            <w:hideMark/>
          </w:tcPr>
          <w:p w14:paraId="1990AAB4" w14:textId="77777777" w:rsidR="006871B5" w:rsidRPr="00920004" w:rsidRDefault="006871B5" w:rsidP="00941ED9">
            <w:pPr>
              <w:rPr>
                <w:ins w:id="35363" w:author="phuong vu" w:date="2018-11-30T14:07:00Z"/>
                <w:rPrChange w:id="35364" w:author="phuong vu" w:date="2018-11-30T22:36:00Z">
                  <w:rPr>
                    <w:ins w:id="35365" w:author="phuong vu" w:date="2018-11-30T14:07:00Z"/>
                  </w:rPr>
                </w:rPrChange>
              </w:rPr>
              <w:pPrChange w:id="35366" w:author="phuong vu" w:date="2018-11-30T21:38:00Z">
                <w:pPr>
                  <w:spacing w:line="276" w:lineRule="auto"/>
                </w:pPr>
              </w:pPrChange>
            </w:pPr>
            <w:ins w:id="35367" w:author="phuong vu" w:date="2018-11-30T14:07:00Z">
              <w:r w:rsidRPr="00920004">
                <w:rPr>
                  <w:rPrChange w:id="35368" w:author="phuong vu" w:date="2018-11-30T22:36:00Z">
                    <w:rPr/>
                  </w:rPrChange>
                </w:rPr>
                <w:t>latidute</w:t>
              </w:r>
            </w:ins>
          </w:p>
        </w:tc>
        <w:tc>
          <w:tcPr>
            <w:tcW w:w="1300" w:type="dxa"/>
            <w:noWrap/>
            <w:hideMark/>
          </w:tcPr>
          <w:p w14:paraId="5DF1777B" w14:textId="05138D5D" w:rsidR="006871B5" w:rsidRPr="00920004" w:rsidRDefault="00E452E5" w:rsidP="00941ED9">
            <w:pPr>
              <w:rPr>
                <w:ins w:id="35369" w:author="phuong vu" w:date="2018-11-30T14:07:00Z"/>
                <w:rPrChange w:id="35370" w:author="phuong vu" w:date="2018-11-30T22:36:00Z">
                  <w:rPr>
                    <w:ins w:id="35371" w:author="phuong vu" w:date="2018-11-30T14:07:00Z"/>
                  </w:rPr>
                </w:rPrChange>
              </w:rPr>
              <w:pPrChange w:id="35372" w:author="phuong vu" w:date="2018-11-30T21:38:00Z">
                <w:pPr>
                  <w:spacing w:line="276" w:lineRule="auto"/>
                </w:pPr>
              </w:pPrChange>
            </w:pPr>
            <w:ins w:id="35373" w:author="phuong vu" w:date="2018-11-30T21:53:00Z">
              <w:r w:rsidRPr="00920004">
                <w:rPr>
                  <w:rPrChange w:id="35374" w:author="phuong vu" w:date="2018-11-30T22:36:00Z">
                    <w:rPr/>
                  </w:rPrChange>
                </w:rPr>
                <w:t>varchar</w:t>
              </w:r>
            </w:ins>
          </w:p>
        </w:tc>
        <w:tc>
          <w:tcPr>
            <w:tcW w:w="1098" w:type="dxa"/>
            <w:noWrap/>
            <w:vAlign w:val="center"/>
            <w:hideMark/>
          </w:tcPr>
          <w:p w14:paraId="13819D73" w14:textId="77777777" w:rsidR="006871B5" w:rsidRPr="00920004" w:rsidRDefault="006871B5" w:rsidP="00941ED9">
            <w:pPr>
              <w:jc w:val="center"/>
              <w:rPr>
                <w:ins w:id="35375" w:author="phuong vu" w:date="2018-11-30T14:07:00Z"/>
                <w:rPrChange w:id="35376" w:author="phuong vu" w:date="2018-11-30T22:36:00Z">
                  <w:rPr>
                    <w:ins w:id="35377" w:author="phuong vu" w:date="2018-11-30T14:07:00Z"/>
                  </w:rPr>
                </w:rPrChange>
              </w:rPr>
              <w:pPrChange w:id="35378" w:author="phuong vu" w:date="2018-11-30T21:39:00Z">
                <w:pPr>
                  <w:spacing w:line="276" w:lineRule="auto"/>
                  <w:jc w:val="center"/>
                </w:pPr>
              </w:pPrChange>
            </w:pPr>
            <w:ins w:id="35379" w:author="phuong vu" w:date="2018-11-30T14:07:00Z">
              <w:r w:rsidRPr="00920004">
                <w:rPr>
                  <w:rPrChange w:id="35380" w:author="phuong vu" w:date="2018-11-30T22:36:00Z">
                    <w:rPr/>
                  </w:rPrChange>
                </w:rPr>
                <w:t>X</w:t>
              </w:r>
            </w:ins>
          </w:p>
        </w:tc>
        <w:tc>
          <w:tcPr>
            <w:tcW w:w="838" w:type="dxa"/>
            <w:noWrap/>
            <w:vAlign w:val="center"/>
            <w:hideMark/>
          </w:tcPr>
          <w:p w14:paraId="6E82109A" w14:textId="77777777" w:rsidR="006871B5" w:rsidRPr="00920004" w:rsidRDefault="006871B5" w:rsidP="00941ED9">
            <w:pPr>
              <w:rPr>
                <w:ins w:id="35381" w:author="phuong vu" w:date="2018-11-30T14:07:00Z"/>
                <w:rPrChange w:id="35382" w:author="phuong vu" w:date="2018-11-30T22:36:00Z">
                  <w:rPr>
                    <w:ins w:id="35383" w:author="phuong vu" w:date="2018-11-30T14:07:00Z"/>
                  </w:rPr>
                </w:rPrChange>
              </w:rPr>
              <w:pPrChange w:id="35384" w:author="phuong vu" w:date="2018-11-30T21:38:00Z">
                <w:pPr>
                  <w:spacing w:line="276" w:lineRule="auto"/>
                  <w:jc w:val="center"/>
                </w:pPr>
              </w:pPrChange>
            </w:pPr>
          </w:p>
        </w:tc>
        <w:tc>
          <w:tcPr>
            <w:tcW w:w="823" w:type="dxa"/>
            <w:noWrap/>
            <w:vAlign w:val="center"/>
            <w:hideMark/>
          </w:tcPr>
          <w:p w14:paraId="0EC3DD42" w14:textId="77777777" w:rsidR="006871B5" w:rsidRPr="00920004" w:rsidRDefault="006871B5" w:rsidP="00941ED9">
            <w:pPr>
              <w:rPr>
                <w:ins w:id="35385" w:author="phuong vu" w:date="2018-11-30T14:07:00Z"/>
                <w:rPrChange w:id="35386" w:author="phuong vu" w:date="2018-11-30T22:36:00Z">
                  <w:rPr>
                    <w:ins w:id="35387" w:author="phuong vu" w:date="2018-11-30T14:07:00Z"/>
                  </w:rPr>
                </w:rPrChange>
              </w:rPr>
              <w:pPrChange w:id="35388" w:author="phuong vu" w:date="2018-11-30T21:38:00Z">
                <w:pPr>
                  <w:spacing w:line="276" w:lineRule="auto"/>
                  <w:jc w:val="center"/>
                </w:pPr>
              </w:pPrChange>
            </w:pPr>
          </w:p>
        </w:tc>
        <w:tc>
          <w:tcPr>
            <w:tcW w:w="2269" w:type="dxa"/>
            <w:noWrap/>
            <w:hideMark/>
          </w:tcPr>
          <w:p w14:paraId="0B0BE374" w14:textId="77777777" w:rsidR="006871B5" w:rsidRPr="00920004" w:rsidRDefault="006871B5" w:rsidP="00941ED9">
            <w:pPr>
              <w:rPr>
                <w:ins w:id="35389" w:author="phuong vu" w:date="2018-11-30T14:07:00Z"/>
                <w:rPrChange w:id="35390" w:author="phuong vu" w:date="2018-11-30T22:36:00Z">
                  <w:rPr>
                    <w:ins w:id="35391" w:author="phuong vu" w:date="2018-11-30T14:07:00Z"/>
                  </w:rPr>
                </w:rPrChange>
              </w:rPr>
              <w:pPrChange w:id="35392" w:author="phuong vu" w:date="2018-11-30T21:38:00Z">
                <w:pPr>
                  <w:spacing w:line="276" w:lineRule="auto"/>
                </w:pPr>
              </w:pPrChange>
            </w:pPr>
            <w:ins w:id="35393" w:author="phuong vu" w:date="2018-11-30T14:07:00Z">
              <w:r w:rsidRPr="00920004">
                <w:rPr>
                  <w:rPrChange w:id="35394" w:author="phuong vu" w:date="2018-11-30T22:36:00Z">
                    <w:rPr/>
                  </w:rPrChange>
                </w:rPr>
                <w:t>Vĩ độ</w:t>
              </w:r>
            </w:ins>
          </w:p>
        </w:tc>
      </w:tr>
      <w:tr w:rsidR="006871B5" w:rsidRPr="00920004" w14:paraId="0A83C069" w14:textId="77777777" w:rsidTr="006871B5">
        <w:trPr>
          <w:trHeight w:val="300"/>
          <w:ins w:id="35395" w:author="phuong vu" w:date="2018-11-30T14:07:00Z"/>
        </w:trPr>
        <w:tc>
          <w:tcPr>
            <w:tcW w:w="708" w:type="dxa"/>
            <w:noWrap/>
            <w:vAlign w:val="center"/>
            <w:hideMark/>
          </w:tcPr>
          <w:p w14:paraId="3C69F794" w14:textId="77777777" w:rsidR="006871B5" w:rsidRPr="00920004" w:rsidRDefault="006871B5" w:rsidP="00941ED9">
            <w:pPr>
              <w:jc w:val="center"/>
              <w:rPr>
                <w:ins w:id="35396" w:author="phuong vu" w:date="2018-11-30T14:07:00Z"/>
                <w:lang w:val="en-US"/>
                <w:rPrChange w:id="35397" w:author="phuong vu" w:date="2018-11-30T22:36:00Z">
                  <w:rPr>
                    <w:ins w:id="35398" w:author="phuong vu" w:date="2018-11-30T14:07:00Z"/>
                    <w:lang w:val="en-US"/>
                  </w:rPr>
                </w:rPrChange>
              </w:rPr>
              <w:pPrChange w:id="35399" w:author="phuong vu" w:date="2018-11-30T21:38:00Z">
                <w:pPr>
                  <w:spacing w:line="276" w:lineRule="auto"/>
                  <w:jc w:val="center"/>
                </w:pPr>
              </w:pPrChange>
            </w:pPr>
            <w:ins w:id="35400" w:author="phuong vu" w:date="2018-11-30T14:07:00Z">
              <w:r w:rsidRPr="00920004">
                <w:rPr>
                  <w:lang w:val="en-US"/>
                  <w:rPrChange w:id="35401" w:author="phuong vu" w:date="2018-11-30T22:36:00Z">
                    <w:rPr>
                      <w:lang w:val="en-US"/>
                    </w:rPr>
                  </w:rPrChange>
                </w:rPr>
                <w:t>7</w:t>
              </w:r>
            </w:ins>
          </w:p>
        </w:tc>
        <w:tc>
          <w:tcPr>
            <w:tcW w:w="1689" w:type="dxa"/>
            <w:noWrap/>
            <w:hideMark/>
          </w:tcPr>
          <w:p w14:paraId="484BC5FA" w14:textId="77777777" w:rsidR="006871B5" w:rsidRPr="00920004" w:rsidRDefault="006871B5" w:rsidP="00941ED9">
            <w:pPr>
              <w:rPr>
                <w:ins w:id="35402" w:author="phuong vu" w:date="2018-11-30T14:07:00Z"/>
                <w:rPrChange w:id="35403" w:author="phuong vu" w:date="2018-11-30T22:36:00Z">
                  <w:rPr>
                    <w:ins w:id="35404" w:author="phuong vu" w:date="2018-11-30T14:07:00Z"/>
                  </w:rPr>
                </w:rPrChange>
              </w:rPr>
              <w:pPrChange w:id="35405" w:author="phuong vu" w:date="2018-11-30T21:38:00Z">
                <w:pPr>
                  <w:spacing w:line="276" w:lineRule="auto"/>
                </w:pPr>
              </w:pPrChange>
            </w:pPr>
            <w:ins w:id="35406" w:author="phuong vu" w:date="2018-11-30T14:07:00Z">
              <w:r w:rsidRPr="00920004">
                <w:rPr>
                  <w:rPrChange w:id="35407" w:author="phuong vu" w:date="2018-11-30T22:36:00Z">
                    <w:rPr/>
                  </w:rPrChange>
                </w:rPr>
                <w:t>longtidute</w:t>
              </w:r>
            </w:ins>
          </w:p>
        </w:tc>
        <w:tc>
          <w:tcPr>
            <w:tcW w:w="1300" w:type="dxa"/>
            <w:noWrap/>
            <w:hideMark/>
          </w:tcPr>
          <w:p w14:paraId="1DF6E02A" w14:textId="455CF6C4" w:rsidR="006871B5" w:rsidRPr="00920004" w:rsidRDefault="00E452E5" w:rsidP="00941ED9">
            <w:pPr>
              <w:rPr>
                <w:ins w:id="35408" w:author="phuong vu" w:date="2018-11-30T14:07:00Z"/>
                <w:rPrChange w:id="35409" w:author="phuong vu" w:date="2018-11-30T22:36:00Z">
                  <w:rPr>
                    <w:ins w:id="35410" w:author="phuong vu" w:date="2018-11-30T14:07:00Z"/>
                  </w:rPr>
                </w:rPrChange>
              </w:rPr>
              <w:pPrChange w:id="35411" w:author="phuong vu" w:date="2018-11-30T21:38:00Z">
                <w:pPr>
                  <w:spacing w:line="276" w:lineRule="auto"/>
                </w:pPr>
              </w:pPrChange>
            </w:pPr>
            <w:ins w:id="35412" w:author="phuong vu" w:date="2018-11-30T21:53:00Z">
              <w:r w:rsidRPr="00920004">
                <w:rPr>
                  <w:rPrChange w:id="35413" w:author="phuong vu" w:date="2018-11-30T22:36:00Z">
                    <w:rPr/>
                  </w:rPrChange>
                </w:rPr>
                <w:t>varchar</w:t>
              </w:r>
            </w:ins>
          </w:p>
        </w:tc>
        <w:tc>
          <w:tcPr>
            <w:tcW w:w="1098" w:type="dxa"/>
            <w:noWrap/>
            <w:vAlign w:val="center"/>
            <w:hideMark/>
          </w:tcPr>
          <w:p w14:paraId="230264A8" w14:textId="77777777" w:rsidR="006871B5" w:rsidRPr="00920004" w:rsidRDefault="006871B5" w:rsidP="00941ED9">
            <w:pPr>
              <w:jc w:val="center"/>
              <w:rPr>
                <w:ins w:id="35414" w:author="phuong vu" w:date="2018-11-30T14:07:00Z"/>
                <w:rPrChange w:id="35415" w:author="phuong vu" w:date="2018-11-30T22:36:00Z">
                  <w:rPr>
                    <w:ins w:id="35416" w:author="phuong vu" w:date="2018-11-30T14:07:00Z"/>
                  </w:rPr>
                </w:rPrChange>
              </w:rPr>
              <w:pPrChange w:id="35417" w:author="phuong vu" w:date="2018-11-30T21:39:00Z">
                <w:pPr>
                  <w:spacing w:line="276" w:lineRule="auto"/>
                  <w:jc w:val="center"/>
                </w:pPr>
              </w:pPrChange>
            </w:pPr>
            <w:ins w:id="35418" w:author="phuong vu" w:date="2018-11-30T14:07:00Z">
              <w:r w:rsidRPr="00920004">
                <w:rPr>
                  <w:rPrChange w:id="35419" w:author="phuong vu" w:date="2018-11-30T22:36:00Z">
                    <w:rPr/>
                  </w:rPrChange>
                </w:rPr>
                <w:t>X</w:t>
              </w:r>
            </w:ins>
          </w:p>
        </w:tc>
        <w:tc>
          <w:tcPr>
            <w:tcW w:w="838" w:type="dxa"/>
            <w:noWrap/>
            <w:vAlign w:val="center"/>
            <w:hideMark/>
          </w:tcPr>
          <w:p w14:paraId="2DDC39C1" w14:textId="77777777" w:rsidR="006871B5" w:rsidRPr="00920004" w:rsidRDefault="006871B5" w:rsidP="00941ED9">
            <w:pPr>
              <w:rPr>
                <w:ins w:id="35420" w:author="phuong vu" w:date="2018-11-30T14:07:00Z"/>
                <w:rPrChange w:id="35421" w:author="phuong vu" w:date="2018-11-30T22:36:00Z">
                  <w:rPr>
                    <w:ins w:id="35422" w:author="phuong vu" w:date="2018-11-30T14:07:00Z"/>
                  </w:rPr>
                </w:rPrChange>
              </w:rPr>
              <w:pPrChange w:id="35423" w:author="phuong vu" w:date="2018-11-30T21:38:00Z">
                <w:pPr>
                  <w:spacing w:line="276" w:lineRule="auto"/>
                  <w:jc w:val="center"/>
                </w:pPr>
              </w:pPrChange>
            </w:pPr>
          </w:p>
        </w:tc>
        <w:tc>
          <w:tcPr>
            <w:tcW w:w="823" w:type="dxa"/>
            <w:noWrap/>
            <w:vAlign w:val="center"/>
            <w:hideMark/>
          </w:tcPr>
          <w:p w14:paraId="74A067D8" w14:textId="77777777" w:rsidR="006871B5" w:rsidRPr="00920004" w:rsidRDefault="006871B5" w:rsidP="00941ED9">
            <w:pPr>
              <w:rPr>
                <w:ins w:id="35424" w:author="phuong vu" w:date="2018-11-30T14:07:00Z"/>
                <w:rPrChange w:id="35425" w:author="phuong vu" w:date="2018-11-30T22:36:00Z">
                  <w:rPr>
                    <w:ins w:id="35426" w:author="phuong vu" w:date="2018-11-30T14:07:00Z"/>
                  </w:rPr>
                </w:rPrChange>
              </w:rPr>
              <w:pPrChange w:id="35427" w:author="phuong vu" w:date="2018-11-30T21:38:00Z">
                <w:pPr>
                  <w:spacing w:line="276" w:lineRule="auto"/>
                  <w:jc w:val="center"/>
                </w:pPr>
              </w:pPrChange>
            </w:pPr>
          </w:p>
        </w:tc>
        <w:tc>
          <w:tcPr>
            <w:tcW w:w="2269" w:type="dxa"/>
            <w:noWrap/>
            <w:hideMark/>
          </w:tcPr>
          <w:p w14:paraId="48BCB54A" w14:textId="77777777" w:rsidR="006871B5" w:rsidRPr="00920004" w:rsidRDefault="006871B5" w:rsidP="00941ED9">
            <w:pPr>
              <w:rPr>
                <w:ins w:id="35428" w:author="phuong vu" w:date="2018-11-30T14:07:00Z"/>
                <w:rPrChange w:id="35429" w:author="phuong vu" w:date="2018-11-30T22:36:00Z">
                  <w:rPr>
                    <w:ins w:id="35430" w:author="phuong vu" w:date="2018-11-30T14:07:00Z"/>
                  </w:rPr>
                </w:rPrChange>
              </w:rPr>
              <w:pPrChange w:id="35431" w:author="phuong vu" w:date="2018-11-30T21:38:00Z">
                <w:pPr>
                  <w:keepNext/>
                  <w:spacing w:line="276" w:lineRule="auto"/>
                </w:pPr>
              </w:pPrChange>
            </w:pPr>
            <w:ins w:id="35432" w:author="phuong vu" w:date="2018-11-30T14:07:00Z">
              <w:r w:rsidRPr="00920004">
                <w:rPr>
                  <w:rPrChange w:id="35433" w:author="phuong vu" w:date="2018-11-30T22:36:00Z">
                    <w:rPr/>
                  </w:rPrChange>
                </w:rPr>
                <w:t>Kinh độ</w:t>
              </w:r>
            </w:ins>
          </w:p>
        </w:tc>
      </w:tr>
    </w:tbl>
    <w:p w14:paraId="7B793E87" w14:textId="10B33BC7" w:rsidR="006871B5" w:rsidRPr="00920004" w:rsidRDefault="006871B5" w:rsidP="00A17FA5">
      <w:pPr>
        <w:pStyle w:val="Caption"/>
        <w:rPr>
          <w:ins w:id="35434" w:author="phuong vu" w:date="2018-11-30T14:07:00Z"/>
          <w:rPrChange w:id="35435" w:author="phuong vu" w:date="2018-11-30T22:36:00Z">
            <w:rPr>
              <w:ins w:id="35436" w:author="phuong vu" w:date="2018-11-30T14:07:00Z"/>
              <w:b/>
              <w:i w:val="0"/>
              <w:iCs w:val="0"/>
            </w:rPr>
          </w:rPrChange>
        </w:rPr>
        <w:pPrChange w:id="35437" w:author="phuong vu" w:date="2018-11-30T22:42:00Z">
          <w:pPr>
            <w:pStyle w:val="Caption"/>
            <w:spacing w:line="276" w:lineRule="auto"/>
          </w:pPr>
        </w:pPrChange>
      </w:pPr>
      <w:bookmarkStart w:id="35438" w:name="_Toc531381654"/>
      <w:ins w:id="35439" w:author="phuong vu" w:date="2018-11-30T14:07:00Z">
        <w:r w:rsidRPr="00920004">
          <w:rPr>
            <w:rPrChange w:id="35440" w:author="phuong vu" w:date="2018-11-30T22:36:00Z">
              <w:rPr/>
            </w:rPrChange>
          </w:rPr>
          <w:t xml:space="preserve">Bảng </w:t>
        </w:r>
      </w:ins>
      <w:ins w:id="35441" w:author="phuong vu" w:date="2018-11-30T14:54:00Z">
        <w:r w:rsidR="00D632EE" w:rsidRPr="00920004">
          <w:rPr>
            <w:rPrChange w:id="35442" w:author="phuong vu" w:date="2018-11-30T22:36:00Z">
              <w:rPr/>
            </w:rPrChange>
          </w:rPr>
          <w:fldChar w:fldCharType="begin"/>
        </w:r>
        <w:r w:rsidR="00D632EE" w:rsidRPr="00920004">
          <w:rPr>
            <w:rPrChange w:id="35443" w:author="phuong vu" w:date="2018-11-30T22:36:00Z">
              <w:rPr/>
            </w:rPrChange>
          </w:rPr>
          <w:instrText xml:space="preserve"> STYLEREF 1 \s </w:instrText>
        </w:r>
      </w:ins>
      <w:r w:rsidR="00D632EE" w:rsidRPr="00920004">
        <w:rPr>
          <w:rPrChange w:id="35444" w:author="phuong vu" w:date="2018-11-30T22:36:00Z">
            <w:rPr/>
          </w:rPrChange>
        </w:rPr>
        <w:fldChar w:fldCharType="separate"/>
      </w:r>
      <w:r w:rsidR="00B5490C">
        <w:rPr>
          <w:noProof/>
        </w:rPr>
        <w:t>4</w:t>
      </w:r>
      <w:ins w:id="35445" w:author="phuong vu" w:date="2018-11-30T14:54:00Z">
        <w:r w:rsidR="00D632EE" w:rsidRPr="00920004">
          <w:rPr>
            <w:rPrChange w:id="35446" w:author="phuong vu" w:date="2018-11-30T22:36:00Z">
              <w:rPr/>
            </w:rPrChange>
          </w:rPr>
          <w:fldChar w:fldCharType="end"/>
        </w:r>
        <w:r w:rsidR="00D632EE" w:rsidRPr="00920004">
          <w:rPr>
            <w:rPrChange w:id="35447" w:author="phuong vu" w:date="2018-11-30T22:36:00Z">
              <w:rPr/>
            </w:rPrChange>
          </w:rPr>
          <w:t>.</w:t>
        </w:r>
        <w:r w:rsidR="00D632EE" w:rsidRPr="00920004">
          <w:rPr>
            <w:rPrChange w:id="35448" w:author="phuong vu" w:date="2018-11-30T22:36:00Z">
              <w:rPr/>
            </w:rPrChange>
          </w:rPr>
          <w:fldChar w:fldCharType="begin"/>
        </w:r>
        <w:r w:rsidR="00D632EE" w:rsidRPr="00920004">
          <w:rPr>
            <w:rPrChange w:id="35449" w:author="phuong vu" w:date="2018-11-30T22:36:00Z">
              <w:rPr/>
            </w:rPrChange>
          </w:rPr>
          <w:instrText xml:space="preserve"> SEQ Bảng \* ARABIC \s 1 </w:instrText>
        </w:r>
      </w:ins>
      <w:r w:rsidR="00D632EE" w:rsidRPr="00920004">
        <w:rPr>
          <w:rPrChange w:id="35450" w:author="phuong vu" w:date="2018-11-30T22:36:00Z">
            <w:rPr/>
          </w:rPrChange>
        </w:rPr>
        <w:fldChar w:fldCharType="separate"/>
      </w:r>
      <w:ins w:id="35451" w:author="phuong vu" w:date="2018-11-30T22:44:00Z">
        <w:r w:rsidR="00B5490C">
          <w:rPr>
            <w:noProof/>
          </w:rPr>
          <w:t>17</w:t>
        </w:r>
      </w:ins>
      <w:ins w:id="35452" w:author="phuong vu" w:date="2018-11-30T14:54:00Z">
        <w:r w:rsidR="00D632EE" w:rsidRPr="00920004">
          <w:rPr>
            <w:rPrChange w:id="35453" w:author="phuong vu" w:date="2018-11-30T22:36:00Z">
              <w:rPr/>
            </w:rPrChange>
          </w:rPr>
          <w:fldChar w:fldCharType="end"/>
        </w:r>
      </w:ins>
      <w:ins w:id="35454" w:author="phuong vu" w:date="2018-11-30T14:07:00Z">
        <w:r w:rsidRPr="00920004">
          <w:rPr>
            <w:rPrChange w:id="35455" w:author="phuong vu" w:date="2018-11-30T22:36:00Z">
              <w:rPr/>
            </w:rPrChange>
          </w:rPr>
          <w:t xml:space="preserve"> Bảng dữ liệu chi nhánh</w:t>
        </w:r>
        <w:bookmarkEnd w:id="35438"/>
      </w:ins>
    </w:p>
    <w:p w14:paraId="7560BEB2" w14:textId="77777777" w:rsidR="006871B5" w:rsidRPr="00920004" w:rsidRDefault="006871B5" w:rsidP="00941ED9">
      <w:pPr>
        <w:rPr>
          <w:ins w:id="35456" w:author="phuong vu" w:date="2018-11-30T14:07:00Z"/>
          <w:b/>
          <w:lang w:val="en-US"/>
          <w:rPrChange w:id="35457" w:author="phuong vu" w:date="2018-11-30T22:36:00Z">
            <w:rPr>
              <w:ins w:id="35458" w:author="phuong vu" w:date="2018-11-30T14:07:00Z"/>
              <w:lang w:val="en-US"/>
            </w:rPr>
          </w:rPrChange>
        </w:rPr>
        <w:pPrChange w:id="35459" w:author="phuong vu" w:date="2018-11-30T21:38:00Z">
          <w:pPr>
            <w:spacing w:line="276" w:lineRule="auto"/>
          </w:pPr>
        </w:pPrChange>
      </w:pPr>
      <w:ins w:id="35460" w:author="phuong vu" w:date="2018-11-30T14:07:00Z">
        <w:r w:rsidRPr="00920004">
          <w:rPr>
            <w:b/>
            <w:lang w:val="en-US"/>
            <w:rPrChange w:id="35461" w:author="phuong vu" w:date="2018-11-30T22:36:00Z">
              <w:rPr>
                <w:lang w:val="en-US"/>
              </w:rPr>
            </w:rPrChange>
          </w:rPr>
          <w:t>BẢNG COLOR</w:t>
        </w:r>
      </w:ins>
    </w:p>
    <w:tbl>
      <w:tblPr>
        <w:tblStyle w:val="TableGrid"/>
        <w:tblW w:w="8725" w:type="dxa"/>
        <w:tblLook w:val="04A0" w:firstRow="1" w:lastRow="0" w:firstColumn="1" w:lastColumn="0" w:noHBand="0" w:noVBand="1"/>
        <w:tblPrChange w:id="35462" w:author="phuong vu" w:date="2018-11-30T14:14: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35463">
          <w:tblGrid>
            <w:gridCol w:w="708"/>
            <w:gridCol w:w="1820"/>
            <w:gridCol w:w="1300"/>
            <w:gridCol w:w="1098"/>
            <w:gridCol w:w="838"/>
            <w:gridCol w:w="823"/>
            <w:gridCol w:w="2899"/>
          </w:tblGrid>
        </w:tblGridChange>
      </w:tblGrid>
      <w:tr w:rsidR="006871B5" w:rsidRPr="00920004" w14:paraId="3FF2AD33" w14:textId="77777777" w:rsidTr="006871B5">
        <w:trPr>
          <w:trHeight w:val="300"/>
          <w:ins w:id="35464" w:author="phuong vu" w:date="2018-11-30T14:07:00Z"/>
          <w:trPrChange w:id="35465" w:author="phuong vu" w:date="2018-11-30T14:14:00Z">
            <w:trPr>
              <w:trHeight w:val="300"/>
            </w:trPr>
          </w:trPrChange>
        </w:trPr>
        <w:tc>
          <w:tcPr>
            <w:tcW w:w="708" w:type="dxa"/>
            <w:noWrap/>
            <w:vAlign w:val="center"/>
            <w:hideMark/>
            <w:tcPrChange w:id="35466" w:author="phuong vu" w:date="2018-11-30T14:14:00Z">
              <w:tcPr>
                <w:tcW w:w="708" w:type="dxa"/>
                <w:noWrap/>
                <w:vAlign w:val="center"/>
                <w:hideMark/>
              </w:tcPr>
            </w:tcPrChange>
          </w:tcPr>
          <w:p w14:paraId="1B80A408" w14:textId="77777777" w:rsidR="006871B5" w:rsidRPr="00920004" w:rsidRDefault="006871B5" w:rsidP="00BD0851">
            <w:pPr>
              <w:spacing w:before="240" w:line="0" w:lineRule="atLeast"/>
              <w:jc w:val="center"/>
              <w:rPr>
                <w:ins w:id="35467" w:author="phuong vu" w:date="2018-11-30T14:07:00Z"/>
                <w:b/>
                <w:bCs/>
                <w:rPrChange w:id="35468" w:author="phuong vu" w:date="2018-11-30T22:36:00Z">
                  <w:rPr>
                    <w:ins w:id="35469" w:author="phuong vu" w:date="2018-11-30T14:07:00Z"/>
                    <w:b/>
                    <w:bCs/>
                  </w:rPr>
                </w:rPrChange>
              </w:rPr>
              <w:pPrChange w:id="35470" w:author="phuong vu" w:date="2018-11-30T14:16:00Z">
                <w:pPr>
                  <w:spacing w:line="276" w:lineRule="auto"/>
                  <w:jc w:val="center"/>
                </w:pPr>
              </w:pPrChange>
            </w:pPr>
            <w:ins w:id="35471" w:author="phuong vu" w:date="2018-11-30T14:07:00Z">
              <w:r w:rsidRPr="00920004">
                <w:rPr>
                  <w:b/>
                  <w:bCs/>
                  <w:lang w:val="da-DK"/>
                  <w:rPrChange w:id="35472" w:author="phuong vu" w:date="2018-11-30T22:36:00Z">
                    <w:rPr>
                      <w:b/>
                      <w:bCs/>
                      <w:lang w:val="da-DK"/>
                    </w:rPr>
                  </w:rPrChange>
                </w:rPr>
                <w:t>STT</w:t>
              </w:r>
            </w:ins>
          </w:p>
        </w:tc>
        <w:tc>
          <w:tcPr>
            <w:tcW w:w="1820" w:type="dxa"/>
            <w:noWrap/>
            <w:vAlign w:val="center"/>
            <w:hideMark/>
            <w:tcPrChange w:id="35473" w:author="phuong vu" w:date="2018-11-30T14:14:00Z">
              <w:tcPr>
                <w:tcW w:w="1820" w:type="dxa"/>
                <w:noWrap/>
                <w:vAlign w:val="center"/>
                <w:hideMark/>
              </w:tcPr>
            </w:tcPrChange>
          </w:tcPr>
          <w:p w14:paraId="31219A01" w14:textId="77777777" w:rsidR="006871B5" w:rsidRPr="00920004" w:rsidRDefault="006871B5" w:rsidP="00BD0851">
            <w:pPr>
              <w:spacing w:before="240" w:line="0" w:lineRule="atLeast"/>
              <w:jc w:val="center"/>
              <w:rPr>
                <w:ins w:id="35474" w:author="phuong vu" w:date="2018-11-30T14:07:00Z"/>
                <w:b/>
                <w:bCs/>
                <w:rPrChange w:id="35475" w:author="phuong vu" w:date="2018-11-30T22:36:00Z">
                  <w:rPr>
                    <w:ins w:id="35476" w:author="phuong vu" w:date="2018-11-30T14:07:00Z"/>
                    <w:b/>
                    <w:bCs/>
                  </w:rPr>
                </w:rPrChange>
              </w:rPr>
              <w:pPrChange w:id="35477" w:author="phuong vu" w:date="2018-11-30T14:16:00Z">
                <w:pPr>
                  <w:spacing w:line="276" w:lineRule="auto"/>
                  <w:jc w:val="center"/>
                </w:pPr>
              </w:pPrChange>
            </w:pPr>
            <w:ins w:id="35478" w:author="phuong vu" w:date="2018-11-30T14:07:00Z">
              <w:r w:rsidRPr="00920004">
                <w:rPr>
                  <w:b/>
                  <w:bCs/>
                  <w:lang w:val="da-DK"/>
                  <w:rPrChange w:id="35479" w:author="phuong vu" w:date="2018-11-30T22:36:00Z">
                    <w:rPr>
                      <w:b/>
                      <w:bCs/>
                      <w:lang w:val="da-DK"/>
                    </w:rPr>
                  </w:rPrChange>
                </w:rPr>
                <w:t>Tên trường</w:t>
              </w:r>
            </w:ins>
          </w:p>
        </w:tc>
        <w:tc>
          <w:tcPr>
            <w:tcW w:w="1300" w:type="dxa"/>
            <w:noWrap/>
            <w:vAlign w:val="center"/>
            <w:hideMark/>
            <w:tcPrChange w:id="35480" w:author="phuong vu" w:date="2018-11-30T14:14:00Z">
              <w:tcPr>
                <w:tcW w:w="1300" w:type="dxa"/>
                <w:noWrap/>
                <w:vAlign w:val="center"/>
                <w:hideMark/>
              </w:tcPr>
            </w:tcPrChange>
          </w:tcPr>
          <w:p w14:paraId="711DDCB2" w14:textId="77777777" w:rsidR="006871B5" w:rsidRPr="00920004" w:rsidRDefault="006871B5" w:rsidP="00BD0851">
            <w:pPr>
              <w:spacing w:before="240" w:line="0" w:lineRule="atLeast"/>
              <w:jc w:val="center"/>
              <w:rPr>
                <w:ins w:id="35481" w:author="phuong vu" w:date="2018-11-30T14:07:00Z"/>
                <w:b/>
                <w:bCs/>
                <w:rPrChange w:id="35482" w:author="phuong vu" w:date="2018-11-30T22:36:00Z">
                  <w:rPr>
                    <w:ins w:id="35483" w:author="phuong vu" w:date="2018-11-30T14:07:00Z"/>
                    <w:b/>
                    <w:bCs/>
                  </w:rPr>
                </w:rPrChange>
              </w:rPr>
              <w:pPrChange w:id="35484" w:author="phuong vu" w:date="2018-11-30T14:16:00Z">
                <w:pPr>
                  <w:spacing w:line="276" w:lineRule="auto"/>
                  <w:jc w:val="center"/>
                </w:pPr>
              </w:pPrChange>
            </w:pPr>
            <w:ins w:id="35485" w:author="phuong vu" w:date="2018-11-30T14:07:00Z">
              <w:r w:rsidRPr="00920004">
                <w:rPr>
                  <w:b/>
                  <w:bCs/>
                  <w:lang w:val="da-DK"/>
                  <w:rPrChange w:id="35486" w:author="phuong vu" w:date="2018-11-30T22:36:00Z">
                    <w:rPr>
                      <w:b/>
                      <w:bCs/>
                      <w:lang w:val="da-DK"/>
                    </w:rPr>
                  </w:rPrChange>
                </w:rPr>
                <w:t>Kiểu</w:t>
              </w:r>
            </w:ins>
          </w:p>
        </w:tc>
        <w:tc>
          <w:tcPr>
            <w:tcW w:w="1098" w:type="dxa"/>
            <w:noWrap/>
            <w:vAlign w:val="center"/>
            <w:hideMark/>
            <w:tcPrChange w:id="35487" w:author="phuong vu" w:date="2018-11-30T14:14:00Z">
              <w:tcPr>
                <w:tcW w:w="1098" w:type="dxa"/>
                <w:noWrap/>
                <w:vAlign w:val="center"/>
                <w:hideMark/>
              </w:tcPr>
            </w:tcPrChange>
          </w:tcPr>
          <w:p w14:paraId="21A88BAE" w14:textId="77777777" w:rsidR="006871B5" w:rsidRPr="00920004" w:rsidRDefault="006871B5" w:rsidP="00BD0851">
            <w:pPr>
              <w:spacing w:before="240" w:line="0" w:lineRule="atLeast"/>
              <w:jc w:val="center"/>
              <w:rPr>
                <w:ins w:id="35488" w:author="phuong vu" w:date="2018-11-30T14:07:00Z"/>
                <w:b/>
                <w:bCs/>
                <w:rPrChange w:id="35489" w:author="phuong vu" w:date="2018-11-30T22:36:00Z">
                  <w:rPr>
                    <w:ins w:id="35490" w:author="phuong vu" w:date="2018-11-30T14:07:00Z"/>
                    <w:b/>
                    <w:bCs/>
                  </w:rPr>
                </w:rPrChange>
              </w:rPr>
              <w:pPrChange w:id="35491" w:author="phuong vu" w:date="2018-11-30T14:16:00Z">
                <w:pPr>
                  <w:spacing w:line="276" w:lineRule="auto"/>
                  <w:jc w:val="center"/>
                </w:pPr>
              </w:pPrChange>
            </w:pPr>
            <w:ins w:id="35492" w:author="phuong vu" w:date="2018-11-30T14:07:00Z">
              <w:r w:rsidRPr="00920004">
                <w:rPr>
                  <w:b/>
                  <w:bCs/>
                  <w:lang w:val="da-DK"/>
                  <w:rPrChange w:id="35493" w:author="phuong vu" w:date="2018-11-30T22:36:00Z">
                    <w:rPr>
                      <w:b/>
                      <w:bCs/>
                      <w:lang w:val="da-DK"/>
                    </w:rPr>
                  </w:rPrChange>
                </w:rPr>
                <w:t>Chấp nhận Null</w:t>
              </w:r>
            </w:ins>
          </w:p>
        </w:tc>
        <w:tc>
          <w:tcPr>
            <w:tcW w:w="838" w:type="dxa"/>
            <w:noWrap/>
            <w:vAlign w:val="center"/>
            <w:hideMark/>
            <w:tcPrChange w:id="35494" w:author="phuong vu" w:date="2018-11-30T14:14:00Z">
              <w:tcPr>
                <w:tcW w:w="838" w:type="dxa"/>
                <w:noWrap/>
                <w:vAlign w:val="center"/>
                <w:hideMark/>
              </w:tcPr>
            </w:tcPrChange>
          </w:tcPr>
          <w:p w14:paraId="5A036528" w14:textId="77777777" w:rsidR="006871B5" w:rsidRPr="00920004" w:rsidRDefault="006871B5" w:rsidP="00BD0851">
            <w:pPr>
              <w:spacing w:before="240" w:line="0" w:lineRule="atLeast"/>
              <w:jc w:val="center"/>
              <w:rPr>
                <w:ins w:id="35495" w:author="phuong vu" w:date="2018-11-30T14:07:00Z"/>
                <w:b/>
                <w:bCs/>
                <w:rPrChange w:id="35496" w:author="phuong vu" w:date="2018-11-30T22:36:00Z">
                  <w:rPr>
                    <w:ins w:id="35497" w:author="phuong vu" w:date="2018-11-30T14:07:00Z"/>
                    <w:b/>
                    <w:bCs/>
                  </w:rPr>
                </w:rPrChange>
              </w:rPr>
              <w:pPrChange w:id="35498" w:author="phuong vu" w:date="2018-11-30T14:16:00Z">
                <w:pPr>
                  <w:spacing w:line="276" w:lineRule="auto"/>
                  <w:jc w:val="center"/>
                </w:pPr>
              </w:pPrChange>
            </w:pPr>
            <w:ins w:id="35499" w:author="phuong vu" w:date="2018-11-30T14:07:00Z">
              <w:r w:rsidRPr="00920004">
                <w:rPr>
                  <w:b/>
                  <w:bCs/>
                  <w:lang w:val="da-DK"/>
                  <w:rPrChange w:id="35500" w:author="phuong vu" w:date="2018-11-30T22:36:00Z">
                    <w:rPr>
                      <w:b/>
                      <w:bCs/>
                      <w:lang w:val="da-DK"/>
                    </w:rPr>
                  </w:rPrChange>
                </w:rPr>
                <w:t>Khóa chính</w:t>
              </w:r>
            </w:ins>
          </w:p>
        </w:tc>
        <w:tc>
          <w:tcPr>
            <w:tcW w:w="823" w:type="dxa"/>
            <w:noWrap/>
            <w:vAlign w:val="center"/>
            <w:hideMark/>
            <w:tcPrChange w:id="35501" w:author="phuong vu" w:date="2018-11-30T14:14:00Z">
              <w:tcPr>
                <w:tcW w:w="823" w:type="dxa"/>
                <w:noWrap/>
                <w:vAlign w:val="center"/>
                <w:hideMark/>
              </w:tcPr>
            </w:tcPrChange>
          </w:tcPr>
          <w:p w14:paraId="4F4C8C4B" w14:textId="77777777" w:rsidR="006871B5" w:rsidRPr="00920004" w:rsidRDefault="006871B5" w:rsidP="00BD0851">
            <w:pPr>
              <w:spacing w:before="240" w:line="0" w:lineRule="atLeast"/>
              <w:jc w:val="center"/>
              <w:rPr>
                <w:ins w:id="35502" w:author="phuong vu" w:date="2018-11-30T14:07:00Z"/>
                <w:b/>
                <w:bCs/>
                <w:rPrChange w:id="35503" w:author="phuong vu" w:date="2018-11-30T22:36:00Z">
                  <w:rPr>
                    <w:ins w:id="35504" w:author="phuong vu" w:date="2018-11-30T14:07:00Z"/>
                    <w:b/>
                    <w:bCs/>
                  </w:rPr>
                </w:rPrChange>
              </w:rPr>
              <w:pPrChange w:id="35505" w:author="phuong vu" w:date="2018-11-30T14:16:00Z">
                <w:pPr>
                  <w:spacing w:line="276" w:lineRule="auto"/>
                  <w:jc w:val="center"/>
                </w:pPr>
              </w:pPrChange>
            </w:pPr>
            <w:ins w:id="35506" w:author="phuong vu" w:date="2018-11-30T14:07:00Z">
              <w:r w:rsidRPr="00920004">
                <w:rPr>
                  <w:b/>
                  <w:bCs/>
                  <w:lang w:val="da-DK"/>
                  <w:rPrChange w:id="35507" w:author="phuong vu" w:date="2018-11-30T22:36:00Z">
                    <w:rPr>
                      <w:b/>
                      <w:bCs/>
                      <w:lang w:val="da-DK"/>
                    </w:rPr>
                  </w:rPrChange>
                </w:rPr>
                <w:t>Khóa ngoại</w:t>
              </w:r>
            </w:ins>
          </w:p>
        </w:tc>
        <w:tc>
          <w:tcPr>
            <w:tcW w:w="2138" w:type="dxa"/>
            <w:noWrap/>
            <w:vAlign w:val="center"/>
            <w:hideMark/>
            <w:tcPrChange w:id="35508" w:author="phuong vu" w:date="2018-11-30T14:14:00Z">
              <w:tcPr>
                <w:tcW w:w="2899" w:type="dxa"/>
                <w:noWrap/>
                <w:vAlign w:val="center"/>
                <w:hideMark/>
              </w:tcPr>
            </w:tcPrChange>
          </w:tcPr>
          <w:p w14:paraId="46AEEE24" w14:textId="77777777" w:rsidR="006871B5" w:rsidRPr="00920004" w:rsidRDefault="006871B5" w:rsidP="00BD0851">
            <w:pPr>
              <w:spacing w:before="240" w:line="0" w:lineRule="atLeast"/>
              <w:ind w:right="226"/>
              <w:jc w:val="center"/>
              <w:rPr>
                <w:ins w:id="35509" w:author="phuong vu" w:date="2018-11-30T14:07:00Z"/>
                <w:b/>
                <w:bCs/>
                <w:rPrChange w:id="35510" w:author="phuong vu" w:date="2018-11-30T22:36:00Z">
                  <w:rPr>
                    <w:ins w:id="35511" w:author="phuong vu" w:date="2018-11-30T14:07:00Z"/>
                    <w:b/>
                    <w:bCs/>
                  </w:rPr>
                </w:rPrChange>
              </w:rPr>
              <w:pPrChange w:id="35512" w:author="phuong vu" w:date="2018-11-30T14:16:00Z">
                <w:pPr>
                  <w:spacing w:line="276" w:lineRule="auto"/>
                  <w:ind w:right="226"/>
                  <w:jc w:val="center"/>
                </w:pPr>
              </w:pPrChange>
            </w:pPr>
            <w:ins w:id="35513" w:author="phuong vu" w:date="2018-11-30T14:07:00Z">
              <w:r w:rsidRPr="00920004">
                <w:rPr>
                  <w:b/>
                  <w:bCs/>
                  <w:lang w:val="da-DK"/>
                  <w:rPrChange w:id="35514" w:author="phuong vu" w:date="2018-11-30T22:36:00Z">
                    <w:rPr>
                      <w:b/>
                      <w:bCs/>
                      <w:lang w:val="da-DK"/>
                    </w:rPr>
                  </w:rPrChange>
                </w:rPr>
                <w:t>Mô tả</w:t>
              </w:r>
            </w:ins>
          </w:p>
        </w:tc>
      </w:tr>
      <w:tr w:rsidR="006871B5" w:rsidRPr="00920004" w14:paraId="58A3E992" w14:textId="77777777" w:rsidTr="006871B5">
        <w:trPr>
          <w:trHeight w:val="300"/>
          <w:ins w:id="35515" w:author="phuong vu" w:date="2018-11-30T14:07:00Z"/>
          <w:trPrChange w:id="35516" w:author="phuong vu" w:date="2018-11-30T14:14:00Z">
            <w:trPr>
              <w:trHeight w:val="300"/>
            </w:trPr>
          </w:trPrChange>
        </w:trPr>
        <w:tc>
          <w:tcPr>
            <w:tcW w:w="708" w:type="dxa"/>
            <w:noWrap/>
            <w:vAlign w:val="center"/>
            <w:hideMark/>
            <w:tcPrChange w:id="35517" w:author="phuong vu" w:date="2018-11-30T14:14:00Z">
              <w:tcPr>
                <w:tcW w:w="708" w:type="dxa"/>
                <w:noWrap/>
                <w:vAlign w:val="center"/>
                <w:hideMark/>
              </w:tcPr>
            </w:tcPrChange>
          </w:tcPr>
          <w:p w14:paraId="5BEB5A5D" w14:textId="77777777" w:rsidR="006871B5" w:rsidRPr="00920004" w:rsidRDefault="006871B5" w:rsidP="00941ED9">
            <w:pPr>
              <w:jc w:val="center"/>
              <w:rPr>
                <w:ins w:id="35518" w:author="phuong vu" w:date="2018-11-30T14:07:00Z"/>
                <w:rPrChange w:id="35519" w:author="phuong vu" w:date="2018-11-30T22:36:00Z">
                  <w:rPr>
                    <w:ins w:id="35520" w:author="phuong vu" w:date="2018-11-30T14:07:00Z"/>
                  </w:rPr>
                </w:rPrChange>
              </w:rPr>
              <w:pPrChange w:id="35521" w:author="phuong vu" w:date="2018-11-30T21:38:00Z">
                <w:pPr>
                  <w:spacing w:line="276" w:lineRule="auto"/>
                  <w:jc w:val="center"/>
                </w:pPr>
              </w:pPrChange>
            </w:pPr>
            <w:ins w:id="35522" w:author="phuong vu" w:date="2018-11-30T14:07:00Z">
              <w:r w:rsidRPr="00920004">
                <w:rPr>
                  <w:rPrChange w:id="35523" w:author="phuong vu" w:date="2018-11-30T22:36:00Z">
                    <w:rPr/>
                  </w:rPrChange>
                </w:rPr>
                <w:t>1</w:t>
              </w:r>
            </w:ins>
          </w:p>
        </w:tc>
        <w:tc>
          <w:tcPr>
            <w:tcW w:w="1820" w:type="dxa"/>
            <w:noWrap/>
            <w:hideMark/>
            <w:tcPrChange w:id="35524" w:author="phuong vu" w:date="2018-11-30T14:14:00Z">
              <w:tcPr>
                <w:tcW w:w="1820" w:type="dxa"/>
                <w:noWrap/>
                <w:hideMark/>
              </w:tcPr>
            </w:tcPrChange>
          </w:tcPr>
          <w:p w14:paraId="6EF67DA5" w14:textId="77777777" w:rsidR="006871B5" w:rsidRPr="00920004" w:rsidRDefault="006871B5" w:rsidP="00941ED9">
            <w:pPr>
              <w:rPr>
                <w:ins w:id="35525" w:author="phuong vu" w:date="2018-11-30T14:07:00Z"/>
                <w:rPrChange w:id="35526" w:author="phuong vu" w:date="2018-11-30T22:36:00Z">
                  <w:rPr>
                    <w:ins w:id="35527" w:author="phuong vu" w:date="2018-11-30T14:07:00Z"/>
                  </w:rPr>
                </w:rPrChange>
              </w:rPr>
              <w:pPrChange w:id="35528" w:author="phuong vu" w:date="2018-11-30T21:38:00Z">
                <w:pPr>
                  <w:spacing w:line="276" w:lineRule="auto"/>
                </w:pPr>
              </w:pPrChange>
            </w:pPr>
            <w:ins w:id="35529" w:author="phuong vu" w:date="2018-11-30T14:07:00Z">
              <w:r w:rsidRPr="00920004">
                <w:rPr>
                  <w:rPrChange w:id="35530" w:author="phuong vu" w:date="2018-11-30T22:36:00Z">
                    <w:rPr/>
                  </w:rPrChange>
                </w:rPr>
                <w:t>id</w:t>
              </w:r>
            </w:ins>
          </w:p>
        </w:tc>
        <w:tc>
          <w:tcPr>
            <w:tcW w:w="1300" w:type="dxa"/>
            <w:noWrap/>
            <w:hideMark/>
            <w:tcPrChange w:id="35531" w:author="phuong vu" w:date="2018-11-30T14:14:00Z">
              <w:tcPr>
                <w:tcW w:w="1300" w:type="dxa"/>
                <w:noWrap/>
                <w:hideMark/>
              </w:tcPr>
            </w:tcPrChange>
          </w:tcPr>
          <w:p w14:paraId="013F174F" w14:textId="77777777" w:rsidR="006871B5" w:rsidRPr="00920004" w:rsidRDefault="006871B5" w:rsidP="00941ED9">
            <w:pPr>
              <w:rPr>
                <w:ins w:id="35532" w:author="phuong vu" w:date="2018-11-30T14:07:00Z"/>
                <w:rPrChange w:id="35533" w:author="phuong vu" w:date="2018-11-30T22:36:00Z">
                  <w:rPr>
                    <w:ins w:id="35534" w:author="phuong vu" w:date="2018-11-30T14:07:00Z"/>
                  </w:rPr>
                </w:rPrChange>
              </w:rPr>
              <w:pPrChange w:id="35535" w:author="phuong vu" w:date="2018-11-30T21:38:00Z">
                <w:pPr>
                  <w:spacing w:line="276" w:lineRule="auto"/>
                </w:pPr>
              </w:pPrChange>
            </w:pPr>
            <w:ins w:id="35536" w:author="phuong vu" w:date="2018-11-30T14:07:00Z">
              <w:r w:rsidRPr="00920004">
                <w:rPr>
                  <w:rPrChange w:id="35537" w:author="phuong vu" w:date="2018-11-30T22:36:00Z">
                    <w:rPr/>
                  </w:rPrChange>
                </w:rPr>
                <w:t>numeric</w:t>
              </w:r>
            </w:ins>
          </w:p>
        </w:tc>
        <w:tc>
          <w:tcPr>
            <w:tcW w:w="1098" w:type="dxa"/>
            <w:noWrap/>
            <w:vAlign w:val="center"/>
            <w:hideMark/>
            <w:tcPrChange w:id="35538" w:author="phuong vu" w:date="2018-11-30T14:14:00Z">
              <w:tcPr>
                <w:tcW w:w="1098" w:type="dxa"/>
                <w:noWrap/>
                <w:vAlign w:val="center"/>
                <w:hideMark/>
              </w:tcPr>
            </w:tcPrChange>
          </w:tcPr>
          <w:p w14:paraId="6C6DE89F" w14:textId="77777777" w:rsidR="006871B5" w:rsidRPr="00920004" w:rsidRDefault="006871B5" w:rsidP="00941ED9">
            <w:pPr>
              <w:jc w:val="center"/>
              <w:rPr>
                <w:ins w:id="35539" w:author="phuong vu" w:date="2018-11-30T14:07:00Z"/>
                <w:rPrChange w:id="35540" w:author="phuong vu" w:date="2018-11-30T22:36:00Z">
                  <w:rPr>
                    <w:ins w:id="35541" w:author="phuong vu" w:date="2018-11-30T14:07:00Z"/>
                  </w:rPr>
                </w:rPrChange>
              </w:rPr>
              <w:pPrChange w:id="35542" w:author="phuong vu" w:date="2018-11-30T21:39:00Z">
                <w:pPr>
                  <w:spacing w:line="276" w:lineRule="auto"/>
                  <w:jc w:val="center"/>
                </w:pPr>
              </w:pPrChange>
            </w:pPr>
          </w:p>
        </w:tc>
        <w:tc>
          <w:tcPr>
            <w:tcW w:w="838" w:type="dxa"/>
            <w:noWrap/>
            <w:vAlign w:val="center"/>
            <w:hideMark/>
            <w:tcPrChange w:id="35543" w:author="phuong vu" w:date="2018-11-30T14:14:00Z">
              <w:tcPr>
                <w:tcW w:w="838" w:type="dxa"/>
                <w:noWrap/>
                <w:vAlign w:val="center"/>
                <w:hideMark/>
              </w:tcPr>
            </w:tcPrChange>
          </w:tcPr>
          <w:p w14:paraId="4F81FB12" w14:textId="77777777" w:rsidR="006871B5" w:rsidRPr="00920004" w:rsidRDefault="006871B5" w:rsidP="00941ED9">
            <w:pPr>
              <w:rPr>
                <w:ins w:id="35544" w:author="phuong vu" w:date="2018-11-30T14:07:00Z"/>
                <w:rPrChange w:id="35545" w:author="phuong vu" w:date="2018-11-30T22:36:00Z">
                  <w:rPr>
                    <w:ins w:id="35546" w:author="phuong vu" w:date="2018-11-30T14:07:00Z"/>
                  </w:rPr>
                </w:rPrChange>
              </w:rPr>
              <w:pPrChange w:id="35547" w:author="phuong vu" w:date="2018-11-30T21:38:00Z">
                <w:pPr>
                  <w:spacing w:line="276" w:lineRule="auto"/>
                  <w:jc w:val="center"/>
                </w:pPr>
              </w:pPrChange>
            </w:pPr>
            <w:ins w:id="35548" w:author="phuong vu" w:date="2018-11-30T14:07:00Z">
              <w:r w:rsidRPr="00920004">
                <w:rPr>
                  <w:rPrChange w:id="35549" w:author="phuong vu" w:date="2018-11-30T22:36:00Z">
                    <w:rPr/>
                  </w:rPrChange>
                </w:rPr>
                <w:t>X</w:t>
              </w:r>
            </w:ins>
          </w:p>
        </w:tc>
        <w:tc>
          <w:tcPr>
            <w:tcW w:w="823" w:type="dxa"/>
            <w:noWrap/>
            <w:vAlign w:val="center"/>
            <w:hideMark/>
            <w:tcPrChange w:id="35550" w:author="phuong vu" w:date="2018-11-30T14:14:00Z">
              <w:tcPr>
                <w:tcW w:w="823" w:type="dxa"/>
                <w:noWrap/>
                <w:vAlign w:val="center"/>
                <w:hideMark/>
              </w:tcPr>
            </w:tcPrChange>
          </w:tcPr>
          <w:p w14:paraId="4889C8B7" w14:textId="77777777" w:rsidR="006871B5" w:rsidRPr="00920004" w:rsidRDefault="006871B5" w:rsidP="00941ED9">
            <w:pPr>
              <w:rPr>
                <w:ins w:id="35551" w:author="phuong vu" w:date="2018-11-30T14:07:00Z"/>
                <w:rPrChange w:id="35552" w:author="phuong vu" w:date="2018-11-30T22:36:00Z">
                  <w:rPr>
                    <w:ins w:id="35553" w:author="phuong vu" w:date="2018-11-30T14:07:00Z"/>
                  </w:rPr>
                </w:rPrChange>
              </w:rPr>
              <w:pPrChange w:id="35554" w:author="phuong vu" w:date="2018-11-30T21:38:00Z">
                <w:pPr>
                  <w:spacing w:line="276" w:lineRule="auto"/>
                  <w:jc w:val="center"/>
                </w:pPr>
              </w:pPrChange>
            </w:pPr>
          </w:p>
        </w:tc>
        <w:tc>
          <w:tcPr>
            <w:tcW w:w="2138" w:type="dxa"/>
            <w:noWrap/>
            <w:hideMark/>
            <w:tcPrChange w:id="35555" w:author="phuong vu" w:date="2018-11-30T14:14:00Z">
              <w:tcPr>
                <w:tcW w:w="2899" w:type="dxa"/>
                <w:noWrap/>
                <w:hideMark/>
              </w:tcPr>
            </w:tcPrChange>
          </w:tcPr>
          <w:p w14:paraId="68E5F2E3" w14:textId="77777777" w:rsidR="006871B5" w:rsidRPr="00920004" w:rsidRDefault="006871B5" w:rsidP="00941ED9">
            <w:pPr>
              <w:rPr>
                <w:ins w:id="35556" w:author="phuong vu" w:date="2018-11-30T14:07:00Z"/>
                <w:lang w:val="en-US"/>
                <w:rPrChange w:id="35557" w:author="phuong vu" w:date="2018-11-30T22:36:00Z">
                  <w:rPr>
                    <w:ins w:id="35558" w:author="phuong vu" w:date="2018-11-30T14:07:00Z"/>
                    <w:lang w:val="en-US"/>
                  </w:rPr>
                </w:rPrChange>
              </w:rPr>
              <w:pPrChange w:id="35559" w:author="phuong vu" w:date="2018-11-30T21:38:00Z">
                <w:pPr>
                  <w:spacing w:line="276" w:lineRule="auto"/>
                </w:pPr>
              </w:pPrChange>
            </w:pPr>
            <w:ins w:id="35560" w:author="phuong vu" w:date="2018-11-30T14:07:00Z">
              <w:r w:rsidRPr="00920004">
                <w:rPr>
                  <w:rPrChange w:id="35561" w:author="phuong vu" w:date="2018-11-30T22:36:00Z">
                    <w:rPr/>
                  </w:rPrChange>
                </w:rPr>
                <w:t xml:space="preserve">ID </w:t>
              </w:r>
              <w:r w:rsidRPr="00920004">
                <w:rPr>
                  <w:lang w:val="en-US"/>
                  <w:rPrChange w:id="35562" w:author="phuong vu" w:date="2018-11-30T22:36:00Z">
                    <w:rPr>
                      <w:lang w:val="en-US"/>
                    </w:rPr>
                  </w:rPrChange>
                </w:rPr>
                <w:t>màu sắc</w:t>
              </w:r>
            </w:ins>
          </w:p>
        </w:tc>
      </w:tr>
      <w:tr w:rsidR="006871B5" w:rsidRPr="00920004" w14:paraId="37966BEB" w14:textId="77777777" w:rsidTr="006871B5">
        <w:trPr>
          <w:trHeight w:val="300"/>
          <w:ins w:id="35563" w:author="phuong vu" w:date="2018-11-30T14:07:00Z"/>
          <w:trPrChange w:id="35564" w:author="phuong vu" w:date="2018-11-30T14:14:00Z">
            <w:trPr>
              <w:trHeight w:val="300"/>
            </w:trPr>
          </w:trPrChange>
        </w:trPr>
        <w:tc>
          <w:tcPr>
            <w:tcW w:w="708" w:type="dxa"/>
            <w:noWrap/>
            <w:vAlign w:val="center"/>
            <w:hideMark/>
            <w:tcPrChange w:id="35565" w:author="phuong vu" w:date="2018-11-30T14:14:00Z">
              <w:tcPr>
                <w:tcW w:w="708" w:type="dxa"/>
                <w:noWrap/>
                <w:vAlign w:val="center"/>
                <w:hideMark/>
              </w:tcPr>
            </w:tcPrChange>
          </w:tcPr>
          <w:p w14:paraId="23447097" w14:textId="77777777" w:rsidR="006871B5" w:rsidRPr="00920004" w:rsidRDefault="006871B5" w:rsidP="00941ED9">
            <w:pPr>
              <w:jc w:val="center"/>
              <w:rPr>
                <w:ins w:id="35566" w:author="phuong vu" w:date="2018-11-30T14:07:00Z"/>
                <w:rPrChange w:id="35567" w:author="phuong vu" w:date="2018-11-30T22:36:00Z">
                  <w:rPr>
                    <w:ins w:id="35568" w:author="phuong vu" w:date="2018-11-30T14:07:00Z"/>
                  </w:rPr>
                </w:rPrChange>
              </w:rPr>
              <w:pPrChange w:id="35569" w:author="phuong vu" w:date="2018-11-30T21:38:00Z">
                <w:pPr>
                  <w:spacing w:line="276" w:lineRule="auto"/>
                  <w:jc w:val="center"/>
                </w:pPr>
              </w:pPrChange>
            </w:pPr>
            <w:ins w:id="35570" w:author="phuong vu" w:date="2018-11-30T14:07:00Z">
              <w:r w:rsidRPr="00920004">
                <w:rPr>
                  <w:rPrChange w:id="35571" w:author="phuong vu" w:date="2018-11-30T22:36:00Z">
                    <w:rPr/>
                  </w:rPrChange>
                </w:rPr>
                <w:t>2</w:t>
              </w:r>
            </w:ins>
          </w:p>
        </w:tc>
        <w:tc>
          <w:tcPr>
            <w:tcW w:w="1820" w:type="dxa"/>
            <w:noWrap/>
            <w:hideMark/>
            <w:tcPrChange w:id="35572" w:author="phuong vu" w:date="2018-11-30T14:14:00Z">
              <w:tcPr>
                <w:tcW w:w="1820" w:type="dxa"/>
                <w:noWrap/>
                <w:hideMark/>
              </w:tcPr>
            </w:tcPrChange>
          </w:tcPr>
          <w:p w14:paraId="13A00F93" w14:textId="77777777" w:rsidR="006871B5" w:rsidRPr="00920004" w:rsidRDefault="006871B5" w:rsidP="00941ED9">
            <w:pPr>
              <w:rPr>
                <w:ins w:id="35573" w:author="phuong vu" w:date="2018-11-30T14:07:00Z"/>
                <w:rPrChange w:id="35574" w:author="phuong vu" w:date="2018-11-30T22:36:00Z">
                  <w:rPr>
                    <w:ins w:id="35575" w:author="phuong vu" w:date="2018-11-30T14:07:00Z"/>
                  </w:rPr>
                </w:rPrChange>
              </w:rPr>
              <w:pPrChange w:id="35576" w:author="phuong vu" w:date="2018-11-30T21:38:00Z">
                <w:pPr>
                  <w:spacing w:line="276" w:lineRule="auto"/>
                </w:pPr>
              </w:pPrChange>
            </w:pPr>
            <w:ins w:id="35577" w:author="phuong vu" w:date="2018-11-30T14:07:00Z">
              <w:r w:rsidRPr="00920004">
                <w:rPr>
                  <w:lang w:val="en-US"/>
                  <w:rPrChange w:id="35578" w:author="phuong vu" w:date="2018-11-30T22:36:00Z">
                    <w:rPr>
                      <w:lang w:val="en-US"/>
                    </w:rPr>
                  </w:rPrChange>
                </w:rPr>
                <w:t>color</w:t>
              </w:r>
              <w:r w:rsidRPr="00920004">
                <w:rPr>
                  <w:rPrChange w:id="35579" w:author="phuong vu" w:date="2018-11-30T22:36:00Z">
                    <w:rPr/>
                  </w:rPrChange>
                </w:rPr>
                <w:t>_name</w:t>
              </w:r>
            </w:ins>
          </w:p>
        </w:tc>
        <w:tc>
          <w:tcPr>
            <w:tcW w:w="1300" w:type="dxa"/>
            <w:noWrap/>
            <w:hideMark/>
            <w:tcPrChange w:id="35580" w:author="phuong vu" w:date="2018-11-30T14:14:00Z">
              <w:tcPr>
                <w:tcW w:w="1300" w:type="dxa"/>
                <w:noWrap/>
                <w:hideMark/>
              </w:tcPr>
            </w:tcPrChange>
          </w:tcPr>
          <w:p w14:paraId="7E822F26" w14:textId="022193D1" w:rsidR="006871B5" w:rsidRPr="00920004" w:rsidRDefault="00E452E5" w:rsidP="00941ED9">
            <w:pPr>
              <w:rPr>
                <w:ins w:id="35581" w:author="phuong vu" w:date="2018-11-30T14:07:00Z"/>
                <w:rPrChange w:id="35582" w:author="phuong vu" w:date="2018-11-30T22:36:00Z">
                  <w:rPr>
                    <w:ins w:id="35583" w:author="phuong vu" w:date="2018-11-30T14:07:00Z"/>
                  </w:rPr>
                </w:rPrChange>
              </w:rPr>
              <w:pPrChange w:id="35584" w:author="phuong vu" w:date="2018-11-30T21:38:00Z">
                <w:pPr>
                  <w:spacing w:line="276" w:lineRule="auto"/>
                </w:pPr>
              </w:pPrChange>
            </w:pPr>
            <w:ins w:id="35585" w:author="phuong vu" w:date="2018-11-30T21:53:00Z">
              <w:r w:rsidRPr="00920004">
                <w:rPr>
                  <w:rPrChange w:id="35586" w:author="phuong vu" w:date="2018-11-30T22:36:00Z">
                    <w:rPr/>
                  </w:rPrChange>
                </w:rPr>
                <w:t>varchar</w:t>
              </w:r>
            </w:ins>
          </w:p>
        </w:tc>
        <w:tc>
          <w:tcPr>
            <w:tcW w:w="1098" w:type="dxa"/>
            <w:noWrap/>
            <w:vAlign w:val="center"/>
            <w:hideMark/>
            <w:tcPrChange w:id="35587" w:author="phuong vu" w:date="2018-11-30T14:14:00Z">
              <w:tcPr>
                <w:tcW w:w="1098" w:type="dxa"/>
                <w:noWrap/>
                <w:vAlign w:val="center"/>
                <w:hideMark/>
              </w:tcPr>
            </w:tcPrChange>
          </w:tcPr>
          <w:p w14:paraId="6357C036" w14:textId="77777777" w:rsidR="006871B5" w:rsidRPr="00920004" w:rsidRDefault="006871B5" w:rsidP="00941ED9">
            <w:pPr>
              <w:jc w:val="center"/>
              <w:rPr>
                <w:ins w:id="35588" w:author="phuong vu" w:date="2018-11-30T14:07:00Z"/>
                <w:rPrChange w:id="35589" w:author="phuong vu" w:date="2018-11-30T22:36:00Z">
                  <w:rPr>
                    <w:ins w:id="35590" w:author="phuong vu" w:date="2018-11-30T14:07:00Z"/>
                  </w:rPr>
                </w:rPrChange>
              </w:rPr>
              <w:pPrChange w:id="35591" w:author="phuong vu" w:date="2018-11-30T21:39:00Z">
                <w:pPr>
                  <w:spacing w:line="276" w:lineRule="auto"/>
                  <w:jc w:val="center"/>
                </w:pPr>
              </w:pPrChange>
            </w:pPr>
          </w:p>
        </w:tc>
        <w:tc>
          <w:tcPr>
            <w:tcW w:w="838" w:type="dxa"/>
            <w:noWrap/>
            <w:vAlign w:val="center"/>
            <w:hideMark/>
            <w:tcPrChange w:id="35592" w:author="phuong vu" w:date="2018-11-30T14:14:00Z">
              <w:tcPr>
                <w:tcW w:w="838" w:type="dxa"/>
                <w:noWrap/>
                <w:vAlign w:val="center"/>
                <w:hideMark/>
              </w:tcPr>
            </w:tcPrChange>
          </w:tcPr>
          <w:p w14:paraId="3875B7C0" w14:textId="77777777" w:rsidR="006871B5" w:rsidRPr="00920004" w:rsidRDefault="006871B5" w:rsidP="00941ED9">
            <w:pPr>
              <w:rPr>
                <w:ins w:id="35593" w:author="phuong vu" w:date="2018-11-30T14:07:00Z"/>
                <w:rPrChange w:id="35594" w:author="phuong vu" w:date="2018-11-30T22:36:00Z">
                  <w:rPr>
                    <w:ins w:id="35595" w:author="phuong vu" w:date="2018-11-30T14:07:00Z"/>
                  </w:rPr>
                </w:rPrChange>
              </w:rPr>
              <w:pPrChange w:id="35596" w:author="phuong vu" w:date="2018-11-30T21:38:00Z">
                <w:pPr>
                  <w:spacing w:line="276" w:lineRule="auto"/>
                  <w:jc w:val="center"/>
                </w:pPr>
              </w:pPrChange>
            </w:pPr>
          </w:p>
        </w:tc>
        <w:tc>
          <w:tcPr>
            <w:tcW w:w="823" w:type="dxa"/>
            <w:noWrap/>
            <w:vAlign w:val="center"/>
            <w:hideMark/>
            <w:tcPrChange w:id="35597" w:author="phuong vu" w:date="2018-11-30T14:14:00Z">
              <w:tcPr>
                <w:tcW w:w="823" w:type="dxa"/>
                <w:noWrap/>
                <w:vAlign w:val="center"/>
                <w:hideMark/>
              </w:tcPr>
            </w:tcPrChange>
          </w:tcPr>
          <w:p w14:paraId="17171C51" w14:textId="77777777" w:rsidR="006871B5" w:rsidRPr="00920004" w:rsidRDefault="006871B5" w:rsidP="00941ED9">
            <w:pPr>
              <w:rPr>
                <w:ins w:id="35598" w:author="phuong vu" w:date="2018-11-30T14:07:00Z"/>
                <w:rPrChange w:id="35599" w:author="phuong vu" w:date="2018-11-30T22:36:00Z">
                  <w:rPr>
                    <w:ins w:id="35600" w:author="phuong vu" w:date="2018-11-30T14:07:00Z"/>
                  </w:rPr>
                </w:rPrChange>
              </w:rPr>
              <w:pPrChange w:id="35601" w:author="phuong vu" w:date="2018-11-30T21:38:00Z">
                <w:pPr>
                  <w:spacing w:line="276" w:lineRule="auto"/>
                  <w:jc w:val="center"/>
                </w:pPr>
              </w:pPrChange>
            </w:pPr>
          </w:p>
        </w:tc>
        <w:tc>
          <w:tcPr>
            <w:tcW w:w="2138" w:type="dxa"/>
            <w:noWrap/>
            <w:hideMark/>
            <w:tcPrChange w:id="35602" w:author="phuong vu" w:date="2018-11-30T14:14:00Z">
              <w:tcPr>
                <w:tcW w:w="2899" w:type="dxa"/>
                <w:noWrap/>
                <w:hideMark/>
              </w:tcPr>
            </w:tcPrChange>
          </w:tcPr>
          <w:p w14:paraId="6CA6018D" w14:textId="77777777" w:rsidR="006871B5" w:rsidRPr="00920004" w:rsidRDefault="006871B5" w:rsidP="00941ED9">
            <w:pPr>
              <w:rPr>
                <w:ins w:id="35603" w:author="phuong vu" w:date="2018-11-30T14:07:00Z"/>
                <w:lang w:val="en-US"/>
                <w:rPrChange w:id="35604" w:author="phuong vu" w:date="2018-11-30T22:36:00Z">
                  <w:rPr>
                    <w:ins w:id="35605" w:author="phuong vu" w:date="2018-11-30T14:07:00Z"/>
                    <w:lang w:val="en-US"/>
                  </w:rPr>
                </w:rPrChange>
              </w:rPr>
              <w:pPrChange w:id="35606" w:author="phuong vu" w:date="2018-11-30T21:38:00Z">
                <w:pPr>
                  <w:spacing w:line="276" w:lineRule="auto"/>
                </w:pPr>
              </w:pPrChange>
            </w:pPr>
            <w:ins w:id="35607" w:author="phuong vu" w:date="2018-11-30T14:07:00Z">
              <w:r w:rsidRPr="00920004">
                <w:rPr>
                  <w:lang w:val="en-US"/>
                  <w:rPrChange w:id="35608" w:author="phuong vu" w:date="2018-11-30T22:36:00Z">
                    <w:rPr>
                      <w:lang w:val="en-US"/>
                    </w:rPr>
                  </w:rPrChange>
                </w:rPr>
                <w:t>Màu sắc</w:t>
              </w:r>
            </w:ins>
          </w:p>
        </w:tc>
      </w:tr>
      <w:tr w:rsidR="006871B5" w:rsidRPr="00920004" w14:paraId="039F86EA" w14:textId="77777777" w:rsidTr="006871B5">
        <w:trPr>
          <w:trHeight w:val="300"/>
          <w:ins w:id="35609" w:author="phuong vu" w:date="2018-11-30T14:07:00Z"/>
          <w:trPrChange w:id="35610" w:author="phuong vu" w:date="2018-11-30T14:14:00Z">
            <w:trPr>
              <w:trHeight w:val="300"/>
            </w:trPr>
          </w:trPrChange>
        </w:trPr>
        <w:tc>
          <w:tcPr>
            <w:tcW w:w="708" w:type="dxa"/>
            <w:noWrap/>
            <w:vAlign w:val="center"/>
            <w:hideMark/>
            <w:tcPrChange w:id="35611" w:author="phuong vu" w:date="2018-11-30T14:14:00Z">
              <w:tcPr>
                <w:tcW w:w="708" w:type="dxa"/>
                <w:noWrap/>
                <w:vAlign w:val="center"/>
                <w:hideMark/>
              </w:tcPr>
            </w:tcPrChange>
          </w:tcPr>
          <w:p w14:paraId="20B6ED37" w14:textId="77777777" w:rsidR="006871B5" w:rsidRPr="00920004" w:rsidRDefault="006871B5" w:rsidP="00941ED9">
            <w:pPr>
              <w:jc w:val="center"/>
              <w:rPr>
                <w:ins w:id="35612" w:author="phuong vu" w:date="2018-11-30T14:07:00Z"/>
                <w:lang w:val="en-US"/>
                <w:rPrChange w:id="35613" w:author="phuong vu" w:date="2018-11-30T22:36:00Z">
                  <w:rPr>
                    <w:ins w:id="35614" w:author="phuong vu" w:date="2018-11-30T14:07:00Z"/>
                    <w:lang w:val="en-US"/>
                  </w:rPr>
                </w:rPrChange>
              </w:rPr>
              <w:pPrChange w:id="35615" w:author="phuong vu" w:date="2018-11-30T21:38:00Z">
                <w:pPr>
                  <w:spacing w:line="276" w:lineRule="auto"/>
                  <w:jc w:val="center"/>
                </w:pPr>
              </w:pPrChange>
            </w:pPr>
            <w:ins w:id="35616" w:author="phuong vu" w:date="2018-11-30T14:07:00Z">
              <w:r w:rsidRPr="00920004">
                <w:rPr>
                  <w:lang w:val="en-US"/>
                  <w:rPrChange w:id="35617" w:author="phuong vu" w:date="2018-11-30T22:36:00Z">
                    <w:rPr>
                      <w:lang w:val="en-US"/>
                    </w:rPr>
                  </w:rPrChange>
                </w:rPr>
                <w:t>3</w:t>
              </w:r>
            </w:ins>
          </w:p>
        </w:tc>
        <w:tc>
          <w:tcPr>
            <w:tcW w:w="1820" w:type="dxa"/>
            <w:noWrap/>
            <w:hideMark/>
            <w:tcPrChange w:id="35618" w:author="phuong vu" w:date="2018-11-30T14:14:00Z">
              <w:tcPr>
                <w:tcW w:w="1820" w:type="dxa"/>
                <w:noWrap/>
                <w:hideMark/>
              </w:tcPr>
            </w:tcPrChange>
          </w:tcPr>
          <w:p w14:paraId="24B71E77" w14:textId="77777777" w:rsidR="006871B5" w:rsidRPr="00920004" w:rsidRDefault="006871B5" w:rsidP="00941ED9">
            <w:pPr>
              <w:rPr>
                <w:ins w:id="35619" w:author="phuong vu" w:date="2018-11-30T14:07:00Z"/>
                <w:rPrChange w:id="35620" w:author="phuong vu" w:date="2018-11-30T22:36:00Z">
                  <w:rPr>
                    <w:ins w:id="35621" w:author="phuong vu" w:date="2018-11-30T14:07:00Z"/>
                  </w:rPr>
                </w:rPrChange>
              </w:rPr>
              <w:pPrChange w:id="35622" w:author="phuong vu" w:date="2018-11-30T21:38:00Z">
                <w:pPr>
                  <w:spacing w:line="276" w:lineRule="auto"/>
                </w:pPr>
              </w:pPrChange>
            </w:pPr>
            <w:ins w:id="35623" w:author="phuong vu" w:date="2018-11-30T14:07:00Z">
              <w:r w:rsidRPr="00920004">
                <w:rPr>
                  <w:rPrChange w:id="35624" w:author="phuong vu" w:date="2018-11-30T22:36:00Z">
                    <w:rPr/>
                  </w:rPrChange>
                </w:rPr>
                <w:t>status</w:t>
              </w:r>
            </w:ins>
          </w:p>
        </w:tc>
        <w:tc>
          <w:tcPr>
            <w:tcW w:w="1300" w:type="dxa"/>
            <w:noWrap/>
            <w:hideMark/>
            <w:tcPrChange w:id="35625" w:author="phuong vu" w:date="2018-11-30T14:14:00Z">
              <w:tcPr>
                <w:tcW w:w="1300" w:type="dxa"/>
                <w:noWrap/>
                <w:hideMark/>
              </w:tcPr>
            </w:tcPrChange>
          </w:tcPr>
          <w:p w14:paraId="201879A6" w14:textId="6E0856CF" w:rsidR="006871B5" w:rsidRPr="00920004" w:rsidRDefault="00E452E5" w:rsidP="00941ED9">
            <w:pPr>
              <w:rPr>
                <w:ins w:id="35626" w:author="phuong vu" w:date="2018-11-30T14:07:00Z"/>
                <w:rPrChange w:id="35627" w:author="phuong vu" w:date="2018-11-30T22:36:00Z">
                  <w:rPr>
                    <w:ins w:id="35628" w:author="phuong vu" w:date="2018-11-30T14:07:00Z"/>
                  </w:rPr>
                </w:rPrChange>
              </w:rPr>
              <w:pPrChange w:id="35629" w:author="phuong vu" w:date="2018-11-30T21:38:00Z">
                <w:pPr>
                  <w:spacing w:line="276" w:lineRule="auto"/>
                </w:pPr>
              </w:pPrChange>
            </w:pPr>
            <w:ins w:id="35630" w:author="phuong vu" w:date="2018-11-30T21:53:00Z">
              <w:r w:rsidRPr="00920004">
                <w:rPr>
                  <w:rPrChange w:id="35631" w:author="phuong vu" w:date="2018-11-30T22:36:00Z">
                    <w:rPr/>
                  </w:rPrChange>
                </w:rPr>
                <w:t>varchar</w:t>
              </w:r>
            </w:ins>
          </w:p>
        </w:tc>
        <w:tc>
          <w:tcPr>
            <w:tcW w:w="1098" w:type="dxa"/>
            <w:noWrap/>
            <w:vAlign w:val="center"/>
            <w:hideMark/>
            <w:tcPrChange w:id="35632" w:author="phuong vu" w:date="2018-11-30T14:14:00Z">
              <w:tcPr>
                <w:tcW w:w="1098" w:type="dxa"/>
                <w:noWrap/>
                <w:vAlign w:val="center"/>
                <w:hideMark/>
              </w:tcPr>
            </w:tcPrChange>
          </w:tcPr>
          <w:p w14:paraId="65FF948B" w14:textId="77777777" w:rsidR="006871B5" w:rsidRPr="00920004" w:rsidRDefault="006871B5" w:rsidP="00941ED9">
            <w:pPr>
              <w:jc w:val="center"/>
              <w:rPr>
                <w:ins w:id="35633" w:author="phuong vu" w:date="2018-11-30T14:07:00Z"/>
                <w:rPrChange w:id="35634" w:author="phuong vu" w:date="2018-11-30T22:36:00Z">
                  <w:rPr>
                    <w:ins w:id="35635" w:author="phuong vu" w:date="2018-11-30T14:07:00Z"/>
                  </w:rPr>
                </w:rPrChange>
              </w:rPr>
              <w:pPrChange w:id="35636" w:author="phuong vu" w:date="2018-11-30T21:39:00Z">
                <w:pPr>
                  <w:spacing w:line="276" w:lineRule="auto"/>
                  <w:jc w:val="center"/>
                </w:pPr>
              </w:pPrChange>
            </w:pPr>
            <w:ins w:id="35637" w:author="phuong vu" w:date="2018-11-30T14:07:00Z">
              <w:r w:rsidRPr="00920004">
                <w:rPr>
                  <w:rPrChange w:id="35638" w:author="phuong vu" w:date="2018-11-30T22:36:00Z">
                    <w:rPr/>
                  </w:rPrChange>
                </w:rPr>
                <w:t>X</w:t>
              </w:r>
            </w:ins>
          </w:p>
        </w:tc>
        <w:tc>
          <w:tcPr>
            <w:tcW w:w="838" w:type="dxa"/>
            <w:noWrap/>
            <w:vAlign w:val="center"/>
            <w:hideMark/>
            <w:tcPrChange w:id="35639" w:author="phuong vu" w:date="2018-11-30T14:14:00Z">
              <w:tcPr>
                <w:tcW w:w="838" w:type="dxa"/>
                <w:noWrap/>
                <w:vAlign w:val="center"/>
                <w:hideMark/>
              </w:tcPr>
            </w:tcPrChange>
          </w:tcPr>
          <w:p w14:paraId="18F27E07" w14:textId="77777777" w:rsidR="006871B5" w:rsidRPr="00920004" w:rsidRDefault="006871B5" w:rsidP="00941ED9">
            <w:pPr>
              <w:rPr>
                <w:ins w:id="35640" w:author="phuong vu" w:date="2018-11-30T14:07:00Z"/>
                <w:rPrChange w:id="35641" w:author="phuong vu" w:date="2018-11-30T22:36:00Z">
                  <w:rPr>
                    <w:ins w:id="35642" w:author="phuong vu" w:date="2018-11-30T14:07:00Z"/>
                  </w:rPr>
                </w:rPrChange>
              </w:rPr>
              <w:pPrChange w:id="35643" w:author="phuong vu" w:date="2018-11-30T21:38:00Z">
                <w:pPr>
                  <w:spacing w:line="276" w:lineRule="auto"/>
                  <w:jc w:val="center"/>
                </w:pPr>
              </w:pPrChange>
            </w:pPr>
          </w:p>
        </w:tc>
        <w:tc>
          <w:tcPr>
            <w:tcW w:w="823" w:type="dxa"/>
            <w:noWrap/>
            <w:vAlign w:val="center"/>
            <w:hideMark/>
            <w:tcPrChange w:id="35644" w:author="phuong vu" w:date="2018-11-30T14:14:00Z">
              <w:tcPr>
                <w:tcW w:w="823" w:type="dxa"/>
                <w:noWrap/>
                <w:vAlign w:val="center"/>
                <w:hideMark/>
              </w:tcPr>
            </w:tcPrChange>
          </w:tcPr>
          <w:p w14:paraId="29D98ABE" w14:textId="77777777" w:rsidR="006871B5" w:rsidRPr="00920004" w:rsidRDefault="006871B5" w:rsidP="00941ED9">
            <w:pPr>
              <w:rPr>
                <w:ins w:id="35645" w:author="phuong vu" w:date="2018-11-30T14:07:00Z"/>
                <w:rPrChange w:id="35646" w:author="phuong vu" w:date="2018-11-30T22:36:00Z">
                  <w:rPr>
                    <w:ins w:id="35647" w:author="phuong vu" w:date="2018-11-30T14:07:00Z"/>
                  </w:rPr>
                </w:rPrChange>
              </w:rPr>
              <w:pPrChange w:id="35648" w:author="phuong vu" w:date="2018-11-30T21:38:00Z">
                <w:pPr>
                  <w:spacing w:line="276" w:lineRule="auto"/>
                  <w:jc w:val="center"/>
                </w:pPr>
              </w:pPrChange>
            </w:pPr>
          </w:p>
        </w:tc>
        <w:tc>
          <w:tcPr>
            <w:tcW w:w="2138" w:type="dxa"/>
            <w:noWrap/>
            <w:hideMark/>
            <w:tcPrChange w:id="35649" w:author="phuong vu" w:date="2018-11-30T14:14:00Z">
              <w:tcPr>
                <w:tcW w:w="2899" w:type="dxa"/>
                <w:noWrap/>
                <w:hideMark/>
              </w:tcPr>
            </w:tcPrChange>
          </w:tcPr>
          <w:p w14:paraId="19AC5758" w14:textId="77777777" w:rsidR="006871B5" w:rsidRPr="00920004" w:rsidRDefault="006871B5" w:rsidP="00941ED9">
            <w:pPr>
              <w:rPr>
                <w:ins w:id="35650" w:author="phuong vu" w:date="2018-11-30T14:07:00Z"/>
                <w:rPrChange w:id="35651" w:author="phuong vu" w:date="2018-11-30T22:36:00Z">
                  <w:rPr>
                    <w:ins w:id="35652" w:author="phuong vu" w:date="2018-11-30T14:07:00Z"/>
                  </w:rPr>
                </w:rPrChange>
              </w:rPr>
              <w:pPrChange w:id="35653" w:author="phuong vu" w:date="2018-11-30T21:38:00Z">
                <w:pPr>
                  <w:keepNext/>
                  <w:spacing w:line="276" w:lineRule="auto"/>
                </w:pPr>
              </w:pPrChange>
            </w:pPr>
            <w:ins w:id="35654" w:author="phuong vu" w:date="2018-11-30T14:07:00Z">
              <w:r w:rsidRPr="00920004">
                <w:rPr>
                  <w:rPrChange w:id="35655" w:author="phuong vu" w:date="2018-11-30T22:36:00Z">
                    <w:rPr/>
                  </w:rPrChange>
                </w:rPr>
                <w:t>Trạng thái</w:t>
              </w:r>
            </w:ins>
          </w:p>
        </w:tc>
      </w:tr>
    </w:tbl>
    <w:p w14:paraId="38198ED3" w14:textId="6028B773" w:rsidR="00941ED9" w:rsidRPr="00920004" w:rsidRDefault="006871B5" w:rsidP="00A17FA5">
      <w:pPr>
        <w:pStyle w:val="Caption"/>
        <w:rPr>
          <w:ins w:id="35656" w:author="phuong vu" w:date="2018-11-30T14:07:00Z"/>
          <w:rPrChange w:id="35657" w:author="phuong vu" w:date="2018-11-30T22:36:00Z">
            <w:rPr>
              <w:ins w:id="35658" w:author="phuong vu" w:date="2018-11-30T14:07:00Z"/>
              <w:b/>
              <w:i w:val="0"/>
              <w:iCs w:val="0"/>
            </w:rPr>
          </w:rPrChange>
        </w:rPr>
        <w:pPrChange w:id="35659" w:author="phuong vu" w:date="2018-11-30T22:42:00Z">
          <w:pPr>
            <w:pStyle w:val="Caption"/>
            <w:spacing w:line="276" w:lineRule="auto"/>
          </w:pPr>
        </w:pPrChange>
      </w:pPr>
      <w:bookmarkStart w:id="35660" w:name="_Toc531381655"/>
      <w:ins w:id="35661" w:author="phuong vu" w:date="2018-11-30T14:07:00Z">
        <w:r w:rsidRPr="00920004">
          <w:rPr>
            <w:rPrChange w:id="35662" w:author="phuong vu" w:date="2018-11-30T22:36:00Z">
              <w:rPr/>
            </w:rPrChange>
          </w:rPr>
          <w:t xml:space="preserve">Bảng </w:t>
        </w:r>
      </w:ins>
      <w:ins w:id="35663" w:author="phuong vu" w:date="2018-11-30T14:54:00Z">
        <w:r w:rsidR="00D632EE" w:rsidRPr="00920004">
          <w:rPr>
            <w:rPrChange w:id="35664" w:author="phuong vu" w:date="2018-11-30T22:36:00Z">
              <w:rPr/>
            </w:rPrChange>
          </w:rPr>
          <w:fldChar w:fldCharType="begin"/>
        </w:r>
        <w:r w:rsidR="00D632EE" w:rsidRPr="00920004">
          <w:rPr>
            <w:rPrChange w:id="35665" w:author="phuong vu" w:date="2018-11-30T22:36:00Z">
              <w:rPr/>
            </w:rPrChange>
          </w:rPr>
          <w:instrText xml:space="preserve"> STYLEREF 1 \s </w:instrText>
        </w:r>
      </w:ins>
      <w:r w:rsidR="00D632EE" w:rsidRPr="00920004">
        <w:rPr>
          <w:rPrChange w:id="35666" w:author="phuong vu" w:date="2018-11-30T22:36:00Z">
            <w:rPr/>
          </w:rPrChange>
        </w:rPr>
        <w:fldChar w:fldCharType="separate"/>
      </w:r>
      <w:r w:rsidR="00B5490C">
        <w:rPr>
          <w:noProof/>
        </w:rPr>
        <w:t>4</w:t>
      </w:r>
      <w:ins w:id="35667" w:author="phuong vu" w:date="2018-11-30T14:54:00Z">
        <w:r w:rsidR="00D632EE" w:rsidRPr="00920004">
          <w:rPr>
            <w:rPrChange w:id="35668" w:author="phuong vu" w:date="2018-11-30T22:36:00Z">
              <w:rPr/>
            </w:rPrChange>
          </w:rPr>
          <w:fldChar w:fldCharType="end"/>
        </w:r>
        <w:r w:rsidR="00D632EE" w:rsidRPr="00920004">
          <w:rPr>
            <w:rPrChange w:id="35669" w:author="phuong vu" w:date="2018-11-30T22:36:00Z">
              <w:rPr/>
            </w:rPrChange>
          </w:rPr>
          <w:t>.</w:t>
        </w:r>
        <w:r w:rsidR="00D632EE" w:rsidRPr="00920004">
          <w:rPr>
            <w:rPrChange w:id="35670" w:author="phuong vu" w:date="2018-11-30T22:36:00Z">
              <w:rPr/>
            </w:rPrChange>
          </w:rPr>
          <w:fldChar w:fldCharType="begin"/>
        </w:r>
        <w:r w:rsidR="00D632EE" w:rsidRPr="00920004">
          <w:rPr>
            <w:rPrChange w:id="35671" w:author="phuong vu" w:date="2018-11-30T22:36:00Z">
              <w:rPr/>
            </w:rPrChange>
          </w:rPr>
          <w:instrText xml:space="preserve"> SEQ Bảng \* ARABIC \s 1 </w:instrText>
        </w:r>
      </w:ins>
      <w:r w:rsidR="00D632EE" w:rsidRPr="00920004">
        <w:rPr>
          <w:rPrChange w:id="35672" w:author="phuong vu" w:date="2018-11-30T22:36:00Z">
            <w:rPr/>
          </w:rPrChange>
        </w:rPr>
        <w:fldChar w:fldCharType="separate"/>
      </w:r>
      <w:ins w:id="35673" w:author="phuong vu" w:date="2018-11-30T22:44:00Z">
        <w:r w:rsidR="00B5490C">
          <w:rPr>
            <w:noProof/>
          </w:rPr>
          <w:t>18</w:t>
        </w:r>
      </w:ins>
      <w:ins w:id="35674" w:author="phuong vu" w:date="2018-11-30T14:54:00Z">
        <w:r w:rsidR="00D632EE" w:rsidRPr="00920004">
          <w:rPr>
            <w:rPrChange w:id="35675" w:author="phuong vu" w:date="2018-11-30T22:36:00Z">
              <w:rPr/>
            </w:rPrChange>
          </w:rPr>
          <w:fldChar w:fldCharType="end"/>
        </w:r>
      </w:ins>
      <w:ins w:id="35676" w:author="phuong vu" w:date="2018-11-30T14:07:00Z">
        <w:r w:rsidRPr="00920004">
          <w:rPr>
            <w:rPrChange w:id="35677" w:author="phuong vu" w:date="2018-11-30T22:36:00Z">
              <w:rPr/>
            </w:rPrChange>
          </w:rPr>
          <w:t xml:space="preserve"> Bảng dữ liệu màu sắc</w:t>
        </w:r>
        <w:bookmarkEnd w:id="35660"/>
      </w:ins>
    </w:p>
    <w:p w14:paraId="2C8BBC07" w14:textId="77777777" w:rsidR="006871B5" w:rsidRPr="00920004" w:rsidRDefault="006871B5" w:rsidP="00941ED9">
      <w:pPr>
        <w:rPr>
          <w:ins w:id="35678" w:author="phuong vu" w:date="2018-11-30T14:07:00Z"/>
          <w:b/>
          <w:lang w:val="en-US"/>
          <w:rPrChange w:id="35679" w:author="phuong vu" w:date="2018-11-30T22:36:00Z">
            <w:rPr>
              <w:ins w:id="35680" w:author="phuong vu" w:date="2018-11-30T14:07:00Z"/>
              <w:b/>
              <w:lang w:val="en-US"/>
            </w:rPr>
          </w:rPrChange>
        </w:rPr>
        <w:pPrChange w:id="35681" w:author="phuong vu" w:date="2018-11-30T21:38:00Z">
          <w:pPr>
            <w:spacing w:line="276" w:lineRule="auto"/>
          </w:pPr>
        </w:pPrChange>
      </w:pPr>
      <w:ins w:id="35682" w:author="phuong vu" w:date="2018-11-30T14:07:00Z">
        <w:r w:rsidRPr="00920004">
          <w:rPr>
            <w:b/>
            <w:lang w:val="en-US"/>
            <w:rPrChange w:id="35683" w:author="phuong vu" w:date="2018-11-30T22:36:00Z">
              <w:rPr>
                <w:b/>
                <w:lang w:val="en-US"/>
              </w:rPr>
            </w:rPrChange>
          </w:rPr>
          <w:t>BẢNG COLOR_GROUP</w:t>
        </w:r>
      </w:ins>
    </w:p>
    <w:tbl>
      <w:tblPr>
        <w:tblStyle w:val="TableGrid"/>
        <w:tblW w:w="8725" w:type="dxa"/>
        <w:tblLook w:val="04A0" w:firstRow="1" w:lastRow="0" w:firstColumn="1" w:lastColumn="0" w:noHBand="0" w:noVBand="1"/>
        <w:tblPrChange w:id="35684" w:author="phuong vu" w:date="2018-11-30T14:14: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35685">
          <w:tblGrid>
            <w:gridCol w:w="708"/>
            <w:gridCol w:w="1820"/>
            <w:gridCol w:w="1300"/>
            <w:gridCol w:w="1098"/>
            <w:gridCol w:w="838"/>
            <w:gridCol w:w="823"/>
            <w:gridCol w:w="2899"/>
          </w:tblGrid>
        </w:tblGridChange>
      </w:tblGrid>
      <w:tr w:rsidR="006871B5" w:rsidRPr="00920004" w14:paraId="0BB7F10E" w14:textId="77777777" w:rsidTr="006871B5">
        <w:trPr>
          <w:trHeight w:val="300"/>
          <w:ins w:id="35686" w:author="phuong vu" w:date="2018-11-30T14:07:00Z"/>
          <w:trPrChange w:id="35687" w:author="phuong vu" w:date="2018-11-30T14:14:00Z">
            <w:trPr>
              <w:trHeight w:val="300"/>
            </w:trPr>
          </w:trPrChange>
        </w:trPr>
        <w:tc>
          <w:tcPr>
            <w:tcW w:w="708" w:type="dxa"/>
            <w:noWrap/>
            <w:vAlign w:val="center"/>
            <w:hideMark/>
            <w:tcPrChange w:id="35688" w:author="phuong vu" w:date="2018-11-30T14:14:00Z">
              <w:tcPr>
                <w:tcW w:w="708" w:type="dxa"/>
                <w:noWrap/>
                <w:vAlign w:val="center"/>
                <w:hideMark/>
              </w:tcPr>
            </w:tcPrChange>
          </w:tcPr>
          <w:p w14:paraId="07B92ABE" w14:textId="77777777" w:rsidR="006871B5" w:rsidRPr="00920004" w:rsidRDefault="006871B5" w:rsidP="00BD0851">
            <w:pPr>
              <w:spacing w:before="240" w:line="0" w:lineRule="atLeast"/>
              <w:jc w:val="center"/>
              <w:rPr>
                <w:ins w:id="35689" w:author="phuong vu" w:date="2018-11-30T14:07:00Z"/>
                <w:b/>
                <w:bCs/>
                <w:rPrChange w:id="35690" w:author="phuong vu" w:date="2018-11-30T22:36:00Z">
                  <w:rPr>
                    <w:ins w:id="35691" w:author="phuong vu" w:date="2018-11-30T14:07:00Z"/>
                    <w:b/>
                    <w:bCs/>
                  </w:rPr>
                </w:rPrChange>
              </w:rPr>
              <w:pPrChange w:id="35692" w:author="phuong vu" w:date="2018-11-30T14:16:00Z">
                <w:pPr>
                  <w:spacing w:line="276" w:lineRule="auto"/>
                  <w:jc w:val="center"/>
                </w:pPr>
              </w:pPrChange>
            </w:pPr>
            <w:ins w:id="35693" w:author="phuong vu" w:date="2018-11-30T14:07:00Z">
              <w:r w:rsidRPr="00920004">
                <w:rPr>
                  <w:b/>
                  <w:bCs/>
                  <w:lang w:val="da-DK"/>
                  <w:rPrChange w:id="35694" w:author="phuong vu" w:date="2018-11-30T22:36:00Z">
                    <w:rPr>
                      <w:b/>
                      <w:bCs/>
                      <w:lang w:val="da-DK"/>
                    </w:rPr>
                  </w:rPrChange>
                </w:rPr>
                <w:t>STT</w:t>
              </w:r>
            </w:ins>
          </w:p>
        </w:tc>
        <w:tc>
          <w:tcPr>
            <w:tcW w:w="1820" w:type="dxa"/>
            <w:noWrap/>
            <w:vAlign w:val="center"/>
            <w:hideMark/>
            <w:tcPrChange w:id="35695" w:author="phuong vu" w:date="2018-11-30T14:14:00Z">
              <w:tcPr>
                <w:tcW w:w="1820" w:type="dxa"/>
                <w:noWrap/>
                <w:vAlign w:val="center"/>
                <w:hideMark/>
              </w:tcPr>
            </w:tcPrChange>
          </w:tcPr>
          <w:p w14:paraId="65A97876" w14:textId="77777777" w:rsidR="006871B5" w:rsidRPr="00920004" w:rsidRDefault="006871B5" w:rsidP="00BD0851">
            <w:pPr>
              <w:spacing w:before="240" w:line="0" w:lineRule="atLeast"/>
              <w:jc w:val="center"/>
              <w:rPr>
                <w:ins w:id="35696" w:author="phuong vu" w:date="2018-11-30T14:07:00Z"/>
                <w:b/>
                <w:bCs/>
                <w:rPrChange w:id="35697" w:author="phuong vu" w:date="2018-11-30T22:36:00Z">
                  <w:rPr>
                    <w:ins w:id="35698" w:author="phuong vu" w:date="2018-11-30T14:07:00Z"/>
                    <w:b/>
                    <w:bCs/>
                  </w:rPr>
                </w:rPrChange>
              </w:rPr>
              <w:pPrChange w:id="35699" w:author="phuong vu" w:date="2018-11-30T14:16:00Z">
                <w:pPr>
                  <w:spacing w:line="276" w:lineRule="auto"/>
                  <w:jc w:val="center"/>
                </w:pPr>
              </w:pPrChange>
            </w:pPr>
            <w:ins w:id="35700" w:author="phuong vu" w:date="2018-11-30T14:07:00Z">
              <w:r w:rsidRPr="00920004">
                <w:rPr>
                  <w:b/>
                  <w:bCs/>
                  <w:lang w:val="da-DK"/>
                  <w:rPrChange w:id="35701" w:author="phuong vu" w:date="2018-11-30T22:36:00Z">
                    <w:rPr>
                      <w:b/>
                      <w:bCs/>
                      <w:lang w:val="da-DK"/>
                    </w:rPr>
                  </w:rPrChange>
                </w:rPr>
                <w:t>Tên trường</w:t>
              </w:r>
            </w:ins>
          </w:p>
        </w:tc>
        <w:tc>
          <w:tcPr>
            <w:tcW w:w="1300" w:type="dxa"/>
            <w:noWrap/>
            <w:vAlign w:val="center"/>
            <w:hideMark/>
            <w:tcPrChange w:id="35702" w:author="phuong vu" w:date="2018-11-30T14:14:00Z">
              <w:tcPr>
                <w:tcW w:w="1300" w:type="dxa"/>
                <w:noWrap/>
                <w:vAlign w:val="center"/>
                <w:hideMark/>
              </w:tcPr>
            </w:tcPrChange>
          </w:tcPr>
          <w:p w14:paraId="317F44F9" w14:textId="77777777" w:rsidR="006871B5" w:rsidRPr="00920004" w:rsidRDefault="006871B5" w:rsidP="00BD0851">
            <w:pPr>
              <w:spacing w:before="240" w:line="0" w:lineRule="atLeast"/>
              <w:jc w:val="center"/>
              <w:rPr>
                <w:ins w:id="35703" w:author="phuong vu" w:date="2018-11-30T14:07:00Z"/>
                <w:b/>
                <w:bCs/>
                <w:rPrChange w:id="35704" w:author="phuong vu" w:date="2018-11-30T22:36:00Z">
                  <w:rPr>
                    <w:ins w:id="35705" w:author="phuong vu" w:date="2018-11-30T14:07:00Z"/>
                    <w:b/>
                    <w:bCs/>
                  </w:rPr>
                </w:rPrChange>
              </w:rPr>
              <w:pPrChange w:id="35706" w:author="phuong vu" w:date="2018-11-30T14:16:00Z">
                <w:pPr>
                  <w:spacing w:line="276" w:lineRule="auto"/>
                  <w:jc w:val="center"/>
                </w:pPr>
              </w:pPrChange>
            </w:pPr>
            <w:ins w:id="35707" w:author="phuong vu" w:date="2018-11-30T14:07:00Z">
              <w:r w:rsidRPr="00920004">
                <w:rPr>
                  <w:b/>
                  <w:bCs/>
                  <w:lang w:val="da-DK"/>
                  <w:rPrChange w:id="35708" w:author="phuong vu" w:date="2018-11-30T22:36:00Z">
                    <w:rPr>
                      <w:b/>
                      <w:bCs/>
                      <w:lang w:val="da-DK"/>
                    </w:rPr>
                  </w:rPrChange>
                </w:rPr>
                <w:t>Kiểu</w:t>
              </w:r>
            </w:ins>
          </w:p>
        </w:tc>
        <w:tc>
          <w:tcPr>
            <w:tcW w:w="1098" w:type="dxa"/>
            <w:noWrap/>
            <w:vAlign w:val="center"/>
            <w:hideMark/>
            <w:tcPrChange w:id="35709" w:author="phuong vu" w:date="2018-11-30T14:14:00Z">
              <w:tcPr>
                <w:tcW w:w="1098" w:type="dxa"/>
                <w:noWrap/>
                <w:vAlign w:val="center"/>
                <w:hideMark/>
              </w:tcPr>
            </w:tcPrChange>
          </w:tcPr>
          <w:p w14:paraId="7A85D2D4" w14:textId="77777777" w:rsidR="006871B5" w:rsidRPr="00920004" w:rsidRDefault="006871B5" w:rsidP="00BD0851">
            <w:pPr>
              <w:spacing w:before="240" w:line="0" w:lineRule="atLeast"/>
              <w:jc w:val="center"/>
              <w:rPr>
                <w:ins w:id="35710" w:author="phuong vu" w:date="2018-11-30T14:07:00Z"/>
                <w:b/>
                <w:bCs/>
                <w:rPrChange w:id="35711" w:author="phuong vu" w:date="2018-11-30T22:36:00Z">
                  <w:rPr>
                    <w:ins w:id="35712" w:author="phuong vu" w:date="2018-11-30T14:07:00Z"/>
                    <w:b/>
                    <w:bCs/>
                  </w:rPr>
                </w:rPrChange>
              </w:rPr>
              <w:pPrChange w:id="35713" w:author="phuong vu" w:date="2018-11-30T14:16:00Z">
                <w:pPr>
                  <w:spacing w:line="276" w:lineRule="auto"/>
                  <w:jc w:val="center"/>
                </w:pPr>
              </w:pPrChange>
            </w:pPr>
            <w:ins w:id="35714" w:author="phuong vu" w:date="2018-11-30T14:07:00Z">
              <w:r w:rsidRPr="00920004">
                <w:rPr>
                  <w:b/>
                  <w:bCs/>
                  <w:lang w:val="da-DK"/>
                  <w:rPrChange w:id="35715" w:author="phuong vu" w:date="2018-11-30T22:36:00Z">
                    <w:rPr>
                      <w:b/>
                      <w:bCs/>
                      <w:lang w:val="da-DK"/>
                    </w:rPr>
                  </w:rPrChange>
                </w:rPr>
                <w:t>Chấp nhận Null</w:t>
              </w:r>
            </w:ins>
          </w:p>
        </w:tc>
        <w:tc>
          <w:tcPr>
            <w:tcW w:w="838" w:type="dxa"/>
            <w:noWrap/>
            <w:vAlign w:val="center"/>
            <w:hideMark/>
            <w:tcPrChange w:id="35716" w:author="phuong vu" w:date="2018-11-30T14:14:00Z">
              <w:tcPr>
                <w:tcW w:w="838" w:type="dxa"/>
                <w:noWrap/>
                <w:vAlign w:val="center"/>
                <w:hideMark/>
              </w:tcPr>
            </w:tcPrChange>
          </w:tcPr>
          <w:p w14:paraId="7AF60F11" w14:textId="77777777" w:rsidR="006871B5" w:rsidRPr="00920004" w:rsidRDefault="006871B5" w:rsidP="00BD0851">
            <w:pPr>
              <w:spacing w:before="240" w:line="0" w:lineRule="atLeast"/>
              <w:jc w:val="center"/>
              <w:rPr>
                <w:ins w:id="35717" w:author="phuong vu" w:date="2018-11-30T14:07:00Z"/>
                <w:b/>
                <w:bCs/>
                <w:rPrChange w:id="35718" w:author="phuong vu" w:date="2018-11-30T22:36:00Z">
                  <w:rPr>
                    <w:ins w:id="35719" w:author="phuong vu" w:date="2018-11-30T14:07:00Z"/>
                    <w:b/>
                    <w:bCs/>
                  </w:rPr>
                </w:rPrChange>
              </w:rPr>
              <w:pPrChange w:id="35720" w:author="phuong vu" w:date="2018-11-30T14:16:00Z">
                <w:pPr>
                  <w:spacing w:line="276" w:lineRule="auto"/>
                  <w:jc w:val="center"/>
                </w:pPr>
              </w:pPrChange>
            </w:pPr>
            <w:ins w:id="35721" w:author="phuong vu" w:date="2018-11-30T14:07:00Z">
              <w:r w:rsidRPr="00920004">
                <w:rPr>
                  <w:b/>
                  <w:bCs/>
                  <w:lang w:val="da-DK"/>
                  <w:rPrChange w:id="35722" w:author="phuong vu" w:date="2018-11-30T22:36:00Z">
                    <w:rPr>
                      <w:b/>
                      <w:bCs/>
                      <w:lang w:val="da-DK"/>
                    </w:rPr>
                  </w:rPrChange>
                </w:rPr>
                <w:t>Khóa chính</w:t>
              </w:r>
            </w:ins>
          </w:p>
        </w:tc>
        <w:tc>
          <w:tcPr>
            <w:tcW w:w="823" w:type="dxa"/>
            <w:noWrap/>
            <w:vAlign w:val="center"/>
            <w:hideMark/>
            <w:tcPrChange w:id="35723" w:author="phuong vu" w:date="2018-11-30T14:14:00Z">
              <w:tcPr>
                <w:tcW w:w="823" w:type="dxa"/>
                <w:noWrap/>
                <w:vAlign w:val="center"/>
                <w:hideMark/>
              </w:tcPr>
            </w:tcPrChange>
          </w:tcPr>
          <w:p w14:paraId="4CACE959" w14:textId="77777777" w:rsidR="006871B5" w:rsidRPr="00920004" w:rsidRDefault="006871B5" w:rsidP="00BD0851">
            <w:pPr>
              <w:spacing w:before="240" w:line="0" w:lineRule="atLeast"/>
              <w:jc w:val="center"/>
              <w:rPr>
                <w:ins w:id="35724" w:author="phuong vu" w:date="2018-11-30T14:07:00Z"/>
                <w:b/>
                <w:bCs/>
                <w:rPrChange w:id="35725" w:author="phuong vu" w:date="2018-11-30T22:36:00Z">
                  <w:rPr>
                    <w:ins w:id="35726" w:author="phuong vu" w:date="2018-11-30T14:07:00Z"/>
                    <w:b/>
                    <w:bCs/>
                  </w:rPr>
                </w:rPrChange>
              </w:rPr>
              <w:pPrChange w:id="35727" w:author="phuong vu" w:date="2018-11-30T14:16:00Z">
                <w:pPr>
                  <w:spacing w:line="276" w:lineRule="auto"/>
                  <w:jc w:val="center"/>
                </w:pPr>
              </w:pPrChange>
            </w:pPr>
            <w:ins w:id="35728" w:author="phuong vu" w:date="2018-11-30T14:07:00Z">
              <w:r w:rsidRPr="00920004">
                <w:rPr>
                  <w:b/>
                  <w:bCs/>
                  <w:lang w:val="da-DK"/>
                  <w:rPrChange w:id="35729" w:author="phuong vu" w:date="2018-11-30T22:36:00Z">
                    <w:rPr>
                      <w:b/>
                      <w:bCs/>
                      <w:lang w:val="da-DK"/>
                    </w:rPr>
                  </w:rPrChange>
                </w:rPr>
                <w:t>Khóa ngoại</w:t>
              </w:r>
            </w:ins>
          </w:p>
        </w:tc>
        <w:tc>
          <w:tcPr>
            <w:tcW w:w="2138" w:type="dxa"/>
            <w:noWrap/>
            <w:vAlign w:val="center"/>
            <w:hideMark/>
            <w:tcPrChange w:id="35730" w:author="phuong vu" w:date="2018-11-30T14:14:00Z">
              <w:tcPr>
                <w:tcW w:w="2899" w:type="dxa"/>
                <w:noWrap/>
                <w:vAlign w:val="center"/>
                <w:hideMark/>
              </w:tcPr>
            </w:tcPrChange>
          </w:tcPr>
          <w:p w14:paraId="2080E402" w14:textId="77777777" w:rsidR="006871B5" w:rsidRPr="00920004" w:rsidRDefault="006871B5" w:rsidP="00BD0851">
            <w:pPr>
              <w:spacing w:before="240" w:line="0" w:lineRule="atLeast"/>
              <w:ind w:right="226"/>
              <w:jc w:val="center"/>
              <w:rPr>
                <w:ins w:id="35731" w:author="phuong vu" w:date="2018-11-30T14:07:00Z"/>
                <w:b/>
                <w:bCs/>
                <w:rPrChange w:id="35732" w:author="phuong vu" w:date="2018-11-30T22:36:00Z">
                  <w:rPr>
                    <w:ins w:id="35733" w:author="phuong vu" w:date="2018-11-30T14:07:00Z"/>
                    <w:b/>
                    <w:bCs/>
                  </w:rPr>
                </w:rPrChange>
              </w:rPr>
              <w:pPrChange w:id="35734" w:author="phuong vu" w:date="2018-11-30T14:16:00Z">
                <w:pPr>
                  <w:spacing w:line="276" w:lineRule="auto"/>
                  <w:ind w:right="226"/>
                  <w:jc w:val="center"/>
                </w:pPr>
              </w:pPrChange>
            </w:pPr>
            <w:ins w:id="35735" w:author="phuong vu" w:date="2018-11-30T14:07:00Z">
              <w:r w:rsidRPr="00920004">
                <w:rPr>
                  <w:b/>
                  <w:bCs/>
                  <w:lang w:val="da-DK"/>
                  <w:rPrChange w:id="35736" w:author="phuong vu" w:date="2018-11-30T22:36:00Z">
                    <w:rPr>
                      <w:b/>
                      <w:bCs/>
                      <w:lang w:val="da-DK"/>
                    </w:rPr>
                  </w:rPrChange>
                </w:rPr>
                <w:t>Mô tả</w:t>
              </w:r>
            </w:ins>
          </w:p>
        </w:tc>
      </w:tr>
      <w:tr w:rsidR="006871B5" w:rsidRPr="00920004" w14:paraId="2769D8DD" w14:textId="77777777" w:rsidTr="006871B5">
        <w:trPr>
          <w:trHeight w:val="300"/>
          <w:ins w:id="35737" w:author="phuong vu" w:date="2018-11-30T14:07:00Z"/>
          <w:trPrChange w:id="35738" w:author="phuong vu" w:date="2018-11-30T14:14:00Z">
            <w:trPr>
              <w:trHeight w:val="300"/>
            </w:trPr>
          </w:trPrChange>
        </w:trPr>
        <w:tc>
          <w:tcPr>
            <w:tcW w:w="708" w:type="dxa"/>
            <w:noWrap/>
            <w:vAlign w:val="center"/>
            <w:hideMark/>
            <w:tcPrChange w:id="35739" w:author="phuong vu" w:date="2018-11-30T14:14:00Z">
              <w:tcPr>
                <w:tcW w:w="708" w:type="dxa"/>
                <w:noWrap/>
                <w:vAlign w:val="center"/>
                <w:hideMark/>
              </w:tcPr>
            </w:tcPrChange>
          </w:tcPr>
          <w:p w14:paraId="2AA74EC6" w14:textId="77777777" w:rsidR="006871B5" w:rsidRPr="00920004" w:rsidRDefault="006871B5" w:rsidP="00941ED9">
            <w:pPr>
              <w:jc w:val="center"/>
              <w:rPr>
                <w:ins w:id="35740" w:author="phuong vu" w:date="2018-11-30T14:07:00Z"/>
                <w:rPrChange w:id="35741" w:author="phuong vu" w:date="2018-11-30T22:36:00Z">
                  <w:rPr>
                    <w:ins w:id="35742" w:author="phuong vu" w:date="2018-11-30T14:07:00Z"/>
                  </w:rPr>
                </w:rPrChange>
              </w:rPr>
              <w:pPrChange w:id="35743" w:author="phuong vu" w:date="2018-11-30T21:38:00Z">
                <w:pPr>
                  <w:spacing w:line="276" w:lineRule="auto"/>
                  <w:jc w:val="center"/>
                </w:pPr>
              </w:pPrChange>
            </w:pPr>
            <w:ins w:id="35744" w:author="phuong vu" w:date="2018-11-30T14:07:00Z">
              <w:r w:rsidRPr="00920004">
                <w:rPr>
                  <w:rPrChange w:id="35745" w:author="phuong vu" w:date="2018-11-30T22:36:00Z">
                    <w:rPr/>
                  </w:rPrChange>
                </w:rPr>
                <w:t>1</w:t>
              </w:r>
            </w:ins>
          </w:p>
        </w:tc>
        <w:tc>
          <w:tcPr>
            <w:tcW w:w="1820" w:type="dxa"/>
            <w:noWrap/>
            <w:hideMark/>
            <w:tcPrChange w:id="35746" w:author="phuong vu" w:date="2018-11-30T14:14:00Z">
              <w:tcPr>
                <w:tcW w:w="1820" w:type="dxa"/>
                <w:noWrap/>
                <w:hideMark/>
              </w:tcPr>
            </w:tcPrChange>
          </w:tcPr>
          <w:p w14:paraId="6F85CD9B" w14:textId="77777777" w:rsidR="006871B5" w:rsidRPr="00920004" w:rsidRDefault="006871B5" w:rsidP="00941ED9">
            <w:pPr>
              <w:rPr>
                <w:ins w:id="35747" w:author="phuong vu" w:date="2018-11-30T14:07:00Z"/>
                <w:rPrChange w:id="35748" w:author="phuong vu" w:date="2018-11-30T22:36:00Z">
                  <w:rPr>
                    <w:ins w:id="35749" w:author="phuong vu" w:date="2018-11-30T14:07:00Z"/>
                  </w:rPr>
                </w:rPrChange>
              </w:rPr>
              <w:pPrChange w:id="35750" w:author="phuong vu" w:date="2018-11-30T21:38:00Z">
                <w:pPr>
                  <w:spacing w:line="276" w:lineRule="auto"/>
                </w:pPr>
              </w:pPrChange>
            </w:pPr>
            <w:ins w:id="35751" w:author="phuong vu" w:date="2018-11-30T14:07:00Z">
              <w:r w:rsidRPr="00920004">
                <w:rPr>
                  <w:rPrChange w:id="35752" w:author="phuong vu" w:date="2018-11-30T22:36:00Z">
                    <w:rPr/>
                  </w:rPrChange>
                </w:rPr>
                <w:t>id</w:t>
              </w:r>
            </w:ins>
          </w:p>
        </w:tc>
        <w:tc>
          <w:tcPr>
            <w:tcW w:w="1300" w:type="dxa"/>
            <w:noWrap/>
            <w:hideMark/>
            <w:tcPrChange w:id="35753" w:author="phuong vu" w:date="2018-11-30T14:14:00Z">
              <w:tcPr>
                <w:tcW w:w="1300" w:type="dxa"/>
                <w:noWrap/>
                <w:hideMark/>
              </w:tcPr>
            </w:tcPrChange>
          </w:tcPr>
          <w:p w14:paraId="7B2D9EAD" w14:textId="77777777" w:rsidR="006871B5" w:rsidRPr="00920004" w:rsidRDefault="006871B5" w:rsidP="00941ED9">
            <w:pPr>
              <w:rPr>
                <w:ins w:id="35754" w:author="phuong vu" w:date="2018-11-30T14:07:00Z"/>
                <w:rPrChange w:id="35755" w:author="phuong vu" w:date="2018-11-30T22:36:00Z">
                  <w:rPr>
                    <w:ins w:id="35756" w:author="phuong vu" w:date="2018-11-30T14:07:00Z"/>
                  </w:rPr>
                </w:rPrChange>
              </w:rPr>
              <w:pPrChange w:id="35757" w:author="phuong vu" w:date="2018-11-30T21:38:00Z">
                <w:pPr>
                  <w:spacing w:line="276" w:lineRule="auto"/>
                </w:pPr>
              </w:pPrChange>
            </w:pPr>
            <w:ins w:id="35758" w:author="phuong vu" w:date="2018-11-30T14:07:00Z">
              <w:r w:rsidRPr="00920004">
                <w:rPr>
                  <w:rPrChange w:id="35759" w:author="phuong vu" w:date="2018-11-30T22:36:00Z">
                    <w:rPr/>
                  </w:rPrChange>
                </w:rPr>
                <w:t>numeric</w:t>
              </w:r>
            </w:ins>
          </w:p>
        </w:tc>
        <w:tc>
          <w:tcPr>
            <w:tcW w:w="1098" w:type="dxa"/>
            <w:noWrap/>
            <w:vAlign w:val="center"/>
            <w:hideMark/>
            <w:tcPrChange w:id="35760" w:author="phuong vu" w:date="2018-11-30T14:14:00Z">
              <w:tcPr>
                <w:tcW w:w="1098" w:type="dxa"/>
                <w:noWrap/>
                <w:vAlign w:val="center"/>
                <w:hideMark/>
              </w:tcPr>
            </w:tcPrChange>
          </w:tcPr>
          <w:p w14:paraId="202D5E4B" w14:textId="77777777" w:rsidR="006871B5" w:rsidRPr="00920004" w:rsidRDefault="006871B5" w:rsidP="00941ED9">
            <w:pPr>
              <w:jc w:val="center"/>
              <w:rPr>
                <w:ins w:id="35761" w:author="phuong vu" w:date="2018-11-30T14:07:00Z"/>
                <w:rPrChange w:id="35762" w:author="phuong vu" w:date="2018-11-30T22:36:00Z">
                  <w:rPr>
                    <w:ins w:id="35763" w:author="phuong vu" w:date="2018-11-30T14:07:00Z"/>
                  </w:rPr>
                </w:rPrChange>
              </w:rPr>
              <w:pPrChange w:id="35764" w:author="phuong vu" w:date="2018-11-30T21:39:00Z">
                <w:pPr>
                  <w:spacing w:line="276" w:lineRule="auto"/>
                  <w:jc w:val="center"/>
                </w:pPr>
              </w:pPrChange>
            </w:pPr>
          </w:p>
        </w:tc>
        <w:tc>
          <w:tcPr>
            <w:tcW w:w="838" w:type="dxa"/>
            <w:noWrap/>
            <w:vAlign w:val="center"/>
            <w:hideMark/>
            <w:tcPrChange w:id="35765" w:author="phuong vu" w:date="2018-11-30T14:14:00Z">
              <w:tcPr>
                <w:tcW w:w="838" w:type="dxa"/>
                <w:noWrap/>
                <w:vAlign w:val="center"/>
                <w:hideMark/>
              </w:tcPr>
            </w:tcPrChange>
          </w:tcPr>
          <w:p w14:paraId="07871813" w14:textId="77777777" w:rsidR="006871B5" w:rsidRPr="00920004" w:rsidRDefault="006871B5" w:rsidP="00941ED9">
            <w:pPr>
              <w:rPr>
                <w:ins w:id="35766" w:author="phuong vu" w:date="2018-11-30T14:07:00Z"/>
                <w:rPrChange w:id="35767" w:author="phuong vu" w:date="2018-11-30T22:36:00Z">
                  <w:rPr>
                    <w:ins w:id="35768" w:author="phuong vu" w:date="2018-11-30T14:07:00Z"/>
                  </w:rPr>
                </w:rPrChange>
              </w:rPr>
              <w:pPrChange w:id="35769" w:author="phuong vu" w:date="2018-11-30T21:38:00Z">
                <w:pPr>
                  <w:spacing w:line="276" w:lineRule="auto"/>
                  <w:jc w:val="center"/>
                </w:pPr>
              </w:pPrChange>
            </w:pPr>
            <w:ins w:id="35770" w:author="phuong vu" w:date="2018-11-30T14:07:00Z">
              <w:r w:rsidRPr="00920004">
                <w:rPr>
                  <w:rPrChange w:id="35771" w:author="phuong vu" w:date="2018-11-30T22:36:00Z">
                    <w:rPr/>
                  </w:rPrChange>
                </w:rPr>
                <w:t>X</w:t>
              </w:r>
            </w:ins>
          </w:p>
        </w:tc>
        <w:tc>
          <w:tcPr>
            <w:tcW w:w="823" w:type="dxa"/>
            <w:noWrap/>
            <w:vAlign w:val="center"/>
            <w:hideMark/>
            <w:tcPrChange w:id="35772" w:author="phuong vu" w:date="2018-11-30T14:14:00Z">
              <w:tcPr>
                <w:tcW w:w="823" w:type="dxa"/>
                <w:noWrap/>
                <w:vAlign w:val="center"/>
                <w:hideMark/>
              </w:tcPr>
            </w:tcPrChange>
          </w:tcPr>
          <w:p w14:paraId="64B3468D" w14:textId="77777777" w:rsidR="006871B5" w:rsidRPr="00920004" w:rsidRDefault="006871B5" w:rsidP="00941ED9">
            <w:pPr>
              <w:rPr>
                <w:ins w:id="35773" w:author="phuong vu" w:date="2018-11-30T14:07:00Z"/>
                <w:rPrChange w:id="35774" w:author="phuong vu" w:date="2018-11-30T22:36:00Z">
                  <w:rPr>
                    <w:ins w:id="35775" w:author="phuong vu" w:date="2018-11-30T14:07:00Z"/>
                  </w:rPr>
                </w:rPrChange>
              </w:rPr>
              <w:pPrChange w:id="35776" w:author="phuong vu" w:date="2018-11-30T21:38:00Z">
                <w:pPr>
                  <w:spacing w:line="276" w:lineRule="auto"/>
                  <w:jc w:val="center"/>
                </w:pPr>
              </w:pPrChange>
            </w:pPr>
          </w:p>
        </w:tc>
        <w:tc>
          <w:tcPr>
            <w:tcW w:w="2138" w:type="dxa"/>
            <w:noWrap/>
            <w:hideMark/>
            <w:tcPrChange w:id="35777" w:author="phuong vu" w:date="2018-11-30T14:14:00Z">
              <w:tcPr>
                <w:tcW w:w="2899" w:type="dxa"/>
                <w:noWrap/>
                <w:hideMark/>
              </w:tcPr>
            </w:tcPrChange>
          </w:tcPr>
          <w:p w14:paraId="4CA66B29" w14:textId="77777777" w:rsidR="006871B5" w:rsidRPr="00920004" w:rsidRDefault="006871B5" w:rsidP="00941ED9">
            <w:pPr>
              <w:rPr>
                <w:ins w:id="35778" w:author="phuong vu" w:date="2018-11-30T14:07:00Z"/>
                <w:lang w:val="en-US"/>
                <w:rPrChange w:id="35779" w:author="phuong vu" w:date="2018-11-30T22:36:00Z">
                  <w:rPr>
                    <w:ins w:id="35780" w:author="phuong vu" w:date="2018-11-30T14:07:00Z"/>
                    <w:lang w:val="en-US"/>
                  </w:rPr>
                </w:rPrChange>
              </w:rPr>
              <w:pPrChange w:id="35781" w:author="phuong vu" w:date="2018-11-30T21:38:00Z">
                <w:pPr>
                  <w:spacing w:line="276" w:lineRule="auto"/>
                </w:pPr>
              </w:pPrChange>
            </w:pPr>
            <w:ins w:id="35782" w:author="phuong vu" w:date="2018-11-30T14:07:00Z">
              <w:r w:rsidRPr="00920004">
                <w:rPr>
                  <w:rPrChange w:id="35783" w:author="phuong vu" w:date="2018-11-30T22:36:00Z">
                    <w:rPr/>
                  </w:rPrChange>
                </w:rPr>
                <w:t xml:space="preserve">ID </w:t>
              </w:r>
              <w:r w:rsidRPr="00920004">
                <w:rPr>
                  <w:lang w:val="en-US"/>
                  <w:rPrChange w:id="35784" w:author="phuong vu" w:date="2018-11-30T22:36:00Z">
                    <w:rPr>
                      <w:lang w:val="en-US"/>
                    </w:rPr>
                  </w:rPrChange>
                </w:rPr>
                <w:t>nhóm màu</w:t>
              </w:r>
            </w:ins>
          </w:p>
        </w:tc>
      </w:tr>
      <w:tr w:rsidR="006871B5" w:rsidRPr="00920004" w14:paraId="23C1E8B1" w14:textId="77777777" w:rsidTr="006871B5">
        <w:trPr>
          <w:trHeight w:val="300"/>
          <w:ins w:id="35785" w:author="phuong vu" w:date="2018-11-30T14:07:00Z"/>
          <w:trPrChange w:id="35786" w:author="phuong vu" w:date="2018-11-30T14:14:00Z">
            <w:trPr>
              <w:trHeight w:val="300"/>
            </w:trPr>
          </w:trPrChange>
        </w:trPr>
        <w:tc>
          <w:tcPr>
            <w:tcW w:w="708" w:type="dxa"/>
            <w:noWrap/>
            <w:vAlign w:val="center"/>
            <w:hideMark/>
            <w:tcPrChange w:id="35787" w:author="phuong vu" w:date="2018-11-30T14:14:00Z">
              <w:tcPr>
                <w:tcW w:w="708" w:type="dxa"/>
                <w:noWrap/>
                <w:vAlign w:val="center"/>
                <w:hideMark/>
              </w:tcPr>
            </w:tcPrChange>
          </w:tcPr>
          <w:p w14:paraId="22B16F61" w14:textId="77777777" w:rsidR="006871B5" w:rsidRPr="00920004" w:rsidRDefault="006871B5" w:rsidP="00941ED9">
            <w:pPr>
              <w:jc w:val="center"/>
              <w:rPr>
                <w:ins w:id="35788" w:author="phuong vu" w:date="2018-11-30T14:07:00Z"/>
                <w:rPrChange w:id="35789" w:author="phuong vu" w:date="2018-11-30T22:36:00Z">
                  <w:rPr>
                    <w:ins w:id="35790" w:author="phuong vu" w:date="2018-11-30T14:07:00Z"/>
                  </w:rPr>
                </w:rPrChange>
              </w:rPr>
              <w:pPrChange w:id="35791" w:author="phuong vu" w:date="2018-11-30T21:38:00Z">
                <w:pPr>
                  <w:spacing w:line="276" w:lineRule="auto"/>
                  <w:jc w:val="center"/>
                </w:pPr>
              </w:pPrChange>
            </w:pPr>
            <w:ins w:id="35792" w:author="phuong vu" w:date="2018-11-30T14:07:00Z">
              <w:r w:rsidRPr="00920004">
                <w:rPr>
                  <w:rPrChange w:id="35793" w:author="phuong vu" w:date="2018-11-30T22:36:00Z">
                    <w:rPr/>
                  </w:rPrChange>
                </w:rPr>
                <w:t>2</w:t>
              </w:r>
            </w:ins>
          </w:p>
        </w:tc>
        <w:tc>
          <w:tcPr>
            <w:tcW w:w="1820" w:type="dxa"/>
            <w:noWrap/>
            <w:hideMark/>
            <w:tcPrChange w:id="35794" w:author="phuong vu" w:date="2018-11-30T14:14:00Z">
              <w:tcPr>
                <w:tcW w:w="1820" w:type="dxa"/>
                <w:noWrap/>
                <w:hideMark/>
              </w:tcPr>
            </w:tcPrChange>
          </w:tcPr>
          <w:p w14:paraId="0C0A8E98" w14:textId="77777777" w:rsidR="006871B5" w:rsidRPr="00920004" w:rsidRDefault="006871B5" w:rsidP="00941ED9">
            <w:pPr>
              <w:rPr>
                <w:ins w:id="35795" w:author="phuong vu" w:date="2018-11-30T14:07:00Z"/>
                <w:rPrChange w:id="35796" w:author="phuong vu" w:date="2018-11-30T22:36:00Z">
                  <w:rPr>
                    <w:ins w:id="35797" w:author="phuong vu" w:date="2018-11-30T14:07:00Z"/>
                  </w:rPr>
                </w:rPrChange>
              </w:rPr>
              <w:pPrChange w:id="35798" w:author="phuong vu" w:date="2018-11-30T21:38:00Z">
                <w:pPr>
                  <w:spacing w:line="276" w:lineRule="auto"/>
                </w:pPr>
              </w:pPrChange>
            </w:pPr>
            <w:ins w:id="35799" w:author="phuong vu" w:date="2018-11-30T14:07:00Z">
              <w:r w:rsidRPr="00920004">
                <w:rPr>
                  <w:lang w:val="en-US"/>
                  <w:rPrChange w:id="35800" w:author="phuong vu" w:date="2018-11-30T22:36:00Z">
                    <w:rPr>
                      <w:lang w:val="en-US"/>
                    </w:rPr>
                  </w:rPrChange>
                </w:rPr>
                <w:t>color</w:t>
              </w:r>
              <w:r w:rsidRPr="00920004">
                <w:rPr>
                  <w:rPrChange w:id="35801" w:author="phuong vu" w:date="2018-11-30T22:36:00Z">
                    <w:rPr/>
                  </w:rPrChange>
                </w:rPr>
                <w:t>_name</w:t>
              </w:r>
            </w:ins>
          </w:p>
        </w:tc>
        <w:tc>
          <w:tcPr>
            <w:tcW w:w="1300" w:type="dxa"/>
            <w:noWrap/>
            <w:hideMark/>
            <w:tcPrChange w:id="35802" w:author="phuong vu" w:date="2018-11-30T14:14:00Z">
              <w:tcPr>
                <w:tcW w:w="1300" w:type="dxa"/>
                <w:noWrap/>
                <w:hideMark/>
              </w:tcPr>
            </w:tcPrChange>
          </w:tcPr>
          <w:p w14:paraId="0C0D1318" w14:textId="4D9F2D67" w:rsidR="006871B5" w:rsidRPr="00920004" w:rsidRDefault="00E452E5" w:rsidP="00941ED9">
            <w:pPr>
              <w:rPr>
                <w:ins w:id="35803" w:author="phuong vu" w:date="2018-11-30T14:07:00Z"/>
                <w:rPrChange w:id="35804" w:author="phuong vu" w:date="2018-11-30T22:36:00Z">
                  <w:rPr>
                    <w:ins w:id="35805" w:author="phuong vu" w:date="2018-11-30T14:07:00Z"/>
                  </w:rPr>
                </w:rPrChange>
              </w:rPr>
              <w:pPrChange w:id="35806" w:author="phuong vu" w:date="2018-11-30T21:38:00Z">
                <w:pPr>
                  <w:spacing w:line="276" w:lineRule="auto"/>
                </w:pPr>
              </w:pPrChange>
            </w:pPr>
            <w:ins w:id="35807" w:author="phuong vu" w:date="2018-11-30T21:53:00Z">
              <w:r w:rsidRPr="00920004">
                <w:rPr>
                  <w:rPrChange w:id="35808" w:author="phuong vu" w:date="2018-11-30T22:36:00Z">
                    <w:rPr/>
                  </w:rPrChange>
                </w:rPr>
                <w:t>varchar</w:t>
              </w:r>
            </w:ins>
          </w:p>
        </w:tc>
        <w:tc>
          <w:tcPr>
            <w:tcW w:w="1098" w:type="dxa"/>
            <w:noWrap/>
            <w:vAlign w:val="center"/>
            <w:hideMark/>
            <w:tcPrChange w:id="35809" w:author="phuong vu" w:date="2018-11-30T14:14:00Z">
              <w:tcPr>
                <w:tcW w:w="1098" w:type="dxa"/>
                <w:noWrap/>
                <w:vAlign w:val="center"/>
                <w:hideMark/>
              </w:tcPr>
            </w:tcPrChange>
          </w:tcPr>
          <w:p w14:paraId="6CA24A32" w14:textId="77777777" w:rsidR="006871B5" w:rsidRPr="00920004" w:rsidRDefault="006871B5" w:rsidP="00941ED9">
            <w:pPr>
              <w:jc w:val="center"/>
              <w:rPr>
                <w:ins w:id="35810" w:author="phuong vu" w:date="2018-11-30T14:07:00Z"/>
                <w:rPrChange w:id="35811" w:author="phuong vu" w:date="2018-11-30T22:36:00Z">
                  <w:rPr>
                    <w:ins w:id="35812" w:author="phuong vu" w:date="2018-11-30T14:07:00Z"/>
                  </w:rPr>
                </w:rPrChange>
              </w:rPr>
              <w:pPrChange w:id="35813" w:author="phuong vu" w:date="2018-11-30T21:39:00Z">
                <w:pPr>
                  <w:spacing w:line="276" w:lineRule="auto"/>
                  <w:jc w:val="center"/>
                </w:pPr>
              </w:pPrChange>
            </w:pPr>
          </w:p>
        </w:tc>
        <w:tc>
          <w:tcPr>
            <w:tcW w:w="838" w:type="dxa"/>
            <w:noWrap/>
            <w:vAlign w:val="center"/>
            <w:hideMark/>
            <w:tcPrChange w:id="35814" w:author="phuong vu" w:date="2018-11-30T14:14:00Z">
              <w:tcPr>
                <w:tcW w:w="838" w:type="dxa"/>
                <w:noWrap/>
                <w:vAlign w:val="center"/>
                <w:hideMark/>
              </w:tcPr>
            </w:tcPrChange>
          </w:tcPr>
          <w:p w14:paraId="29054F22" w14:textId="77777777" w:rsidR="006871B5" w:rsidRPr="00920004" w:rsidRDefault="006871B5" w:rsidP="00941ED9">
            <w:pPr>
              <w:rPr>
                <w:ins w:id="35815" w:author="phuong vu" w:date="2018-11-30T14:07:00Z"/>
                <w:rPrChange w:id="35816" w:author="phuong vu" w:date="2018-11-30T22:36:00Z">
                  <w:rPr>
                    <w:ins w:id="35817" w:author="phuong vu" w:date="2018-11-30T14:07:00Z"/>
                  </w:rPr>
                </w:rPrChange>
              </w:rPr>
              <w:pPrChange w:id="35818" w:author="phuong vu" w:date="2018-11-30T21:38:00Z">
                <w:pPr>
                  <w:spacing w:line="276" w:lineRule="auto"/>
                  <w:jc w:val="center"/>
                </w:pPr>
              </w:pPrChange>
            </w:pPr>
          </w:p>
        </w:tc>
        <w:tc>
          <w:tcPr>
            <w:tcW w:w="823" w:type="dxa"/>
            <w:noWrap/>
            <w:vAlign w:val="center"/>
            <w:hideMark/>
            <w:tcPrChange w:id="35819" w:author="phuong vu" w:date="2018-11-30T14:14:00Z">
              <w:tcPr>
                <w:tcW w:w="823" w:type="dxa"/>
                <w:noWrap/>
                <w:vAlign w:val="center"/>
                <w:hideMark/>
              </w:tcPr>
            </w:tcPrChange>
          </w:tcPr>
          <w:p w14:paraId="4BB9A5A4" w14:textId="77777777" w:rsidR="006871B5" w:rsidRPr="00920004" w:rsidRDefault="006871B5" w:rsidP="00941ED9">
            <w:pPr>
              <w:rPr>
                <w:ins w:id="35820" w:author="phuong vu" w:date="2018-11-30T14:07:00Z"/>
                <w:rPrChange w:id="35821" w:author="phuong vu" w:date="2018-11-30T22:36:00Z">
                  <w:rPr>
                    <w:ins w:id="35822" w:author="phuong vu" w:date="2018-11-30T14:07:00Z"/>
                  </w:rPr>
                </w:rPrChange>
              </w:rPr>
              <w:pPrChange w:id="35823" w:author="phuong vu" w:date="2018-11-30T21:38:00Z">
                <w:pPr>
                  <w:spacing w:line="276" w:lineRule="auto"/>
                  <w:jc w:val="center"/>
                </w:pPr>
              </w:pPrChange>
            </w:pPr>
          </w:p>
        </w:tc>
        <w:tc>
          <w:tcPr>
            <w:tcW w:w="2138" w:type="dxa"/>
            <w:noWrap/>
            <w:hideMark/>
            <w:tcPrChange w:id="35824" w:author="phuong vu" w:date="2018-11-30T14:14:00Z">
              <w:tcPr>
                <w:tcW w:w="2899" w:type="dxa"/>
                <w:noWrap/>
                <w:hideMark/>
              </w:tcPr>
            </w:tcPrChange>
          </w:tcPr>
          <w:p w14:paraId="2C1459B3" w14:textId="77777777" w:rsidR="006871B5" w:rsidRPr="00920004" w:rsidRDefault="006871B5" w:rsidP="00941ED9">
            <w:pPr>
              <w:rPr>
                <w:ins w:id="35825" w:author="phuong vu" w:date="2018-11-30T14:07:00Z"/>
                <w:lang w:val="en-US"/>
                <w:rPrChange w:id="35826" w:author="phuong vu" w:date="2018-11-30T22:36:00Z">
                  <w:rPr>
                    <w:ins w:id="35827" w:author="phuong vu" w:date="2018-11-30T14:07:00Z"/>
                    <w:lang w:val="en-US"/>
                  </w:rPr>
                </w:rPrChange>
              </w:rPr>
              <w:pPrChange w:id="35828" w:author="phuong vu" w:date="2018-11-30T21:38:00Z">
                <w:pPr>
                  <w:spacing w:line="276" w:lineRule="auto"/>
                </w:pPr>
              </w:pPrChange>
            </w:pPr>
            <w:ins w:id="35829" w:author="phuong vu" w:date="2018-11-30T14:07:00Z">
              <w:r w:rsidRPr="00920004">
                <w:rPr>
                  <w:rPrChange w:id="35830" w:author="phuong vu" w:date="2018-11-30T22:36:00Z">
                    <w:rPr/>
                  </w:rPrChange>
                </w:rPr>
                <w:t xml:space="preserve">Tên </w:t>
              </w:r>
              <w:r w:rsidRPr="00920004">
                <w:rPr>
                  <w:lang w:val="en-US"/>
                  <w:rPrChange w:id="35831" w:author="phuong vu" w:date="2018-11-30T22:36:00Z">
                    <w:rPr>
                      <w:lang w:val="en-US"/>
                    </w:rPr>
                  </w:rPrChange>
                </w:rPr>
                <w:t>nhóm màu</w:t>
              </w:r>
            </w:ins>
          </w:p>
        </w:tc>
      </w:tr>
      <w:tr w:rsidR="006871B5" w:rsidRPr="00920004" w14:paraId="2AE1A4F9" w14:textId="77777777" w:rsidTr="006871B5">
        <w:trPr>
          <w:trHeight w:val="300"/>
          <w:ins w:id="35832" w:author="phuong vu" w:date="2018-11-30T14:07:00Z"/>
          <w:trPrChange w:id="35833" w:author="phuong vu" w:date="2018-11-30T14:14:00Z">
            <w:trPr>
              <w:trHeight w:val="300"/>
            </w:trPr>
          </w:trPrChange>
        </w:trPr>
        <w:tc>
          <w:tcPr>
            <w:tcW w:w="708" w:type="dxa"/>
            <w:noWrap/>
            <w:vAlign w:val="center"/>
            <w:hideMark/>
            <w:tcPrChange w:id="35834" w:author="phuong vu" w:date="2018-11-30T14:14:00Z">
              <w:tcPr>
                <w:tcW w:w="708" w:type="dxa"/>
                <w:noWrap/>
                <w:vAlign w:val="center"/>
                <w:hideMark/>
              </w:tcPr>
            </w:tcPrChange>
          </w:tcPr>
          <w:p w14:paraId="61089EC6" w14:textId="77777777" w:rsidR="006871B5" w:rsidRPr="00920004" w:rsidRDefault="006871B5" w:rsidP="00941ED9">
            <w:pPr>
              <w:jc w:val="center"/>
              <w:rPr>
                <w:ins w:id="35835" w:author="phuong vu" w:date="2018-11-30T14:07:00Z"/>
                <w:lang w:val="en-US"/>
                <w:rPrChange w:id="35836" w:author="phuong vu" w:date="2018-11-30T22:36:00Z">
                  <w:rPr>
                    <w:ins w:id="35837" w:author="phuong vu" w:date="2018-11-30T14:07:00Z"/>
                    <w:lang w:val="en-US"/>
                  </w:rPr>
                </w:rPrChange>
              </w:rPr>
              <w:pPrChange w:id="35838" w:author="phuong vu" w:date="2018-11-30T21:38:00Z">
                <w:pPr>
                  <w:spacing w:line="276" w:lineRule="auto"/>
                  <w:jc w:val="center"/>
                </w:pPr>
              </w:pPrChange>
            </w:pPr>
            <w:ins w:id="35839" w:author="phuong vu" w:date="2018-11-30T14:07:00Z">
              <w:r w:rsidRPr="00920004">
                <w:rPr>
                  <w:lang w:val="en-US"/>
                  <w:rPrChange w:id="35840" w:author="phuong vu" w:date="2018-11-30T22:36:00Z">
                    <w:rPr>
                      <w:lang w:val="en-US"/>
                    </w:rPr>
                  </w:rPrChange>
                </w:rPr>
                <w:t>3</w:t>
              </w:r>
            </w:ins>
          </w:p>
        </w:tc>
        <w:tc>
          <w:tcPr>
            <w:tcW w:w="1820" w:type="dxa"/>
            <w:noWrap/>
            <w:hideMark/>
            <w:tcPrChange w:id="35841" w:author="phuong vu" w:date="2018-11-30T14:14:00Z">
              <w:tcPr>
                <w:tcW w:w="1820" w:type="dxa"/>
                <w:noWrap/>
                <w:hideMark/>
              </w:tcPr>
            </w:tcPrChange>
          </w:tcPr>
          <w:p w14:paraId="22BFEEEB" w14:textId="77777777" w:rsidR="006871B5" w:rsidRPr="00920004" w:rsidRDefault="006871B5" w:rsidP="00941ED9">
            <w:pPr>
              <w:rPr>
                <w:ins w:id="35842" w:author="phuong vu" w:date="2018-11-30T14:07:00Z"/>
                <w:rPrChange w:id="35843" w:author="phuong vu" w:date="2018-11-30T22:36:00Z">
                  <w:rPr>
                    <w:ins w:id="35844" w:author="phuong vu" w:date="2018-11-30T14:07:00Z"/>
                  </w:rPr>
                </w:rPrChange>
              </w:rPr>
              <w:pPrChange w:id="35845" w:author="phuong vu" w:date="2018-11-30T21:38:00Z">
                <w:pPr>
                  <w:spacing w:line="276" w:lineRule="auto"/>
                </w:pPr>
              </w:pPrChange>
            </w:pPr>
            <w:ins w:id="35846" w:author="phuong vu" w:date="2018-11-30T14:07:00Z">
              <w:r w:rsidRPr="00920004">
                <w:rPr>
                  <w:rPrChange w:id="35847" w:author="phuong vu" w:date="2018-11-30T22:36:00Z">
                    <w:rPr/>
                  </w:rPrChange>
                </w:rPr>
                <w:t>status</w:t>
              </w:r>
            </w:ins>
          </w:p>
        </w:tc>
        <w:tc>
          <w:tcPr>
            <w:tcW w:w="1300" w:type="dxa"/>
            <w:noWrap/>
            <w:hideMark/>
            <w:tcPrChange w:id="35848" w:author="phuong vu" w:date="2018-11-30T14:14:00Z">
              <w:tcPr>
                <w:tcW w:w="1300" w:type="dxa"/>
                <w:noWrap/>
                <w:hideMark/>
              </w:tcPr>
            </w:tcPrChange>
          </w:tcPr>
          <w:p w14:paraId="383D70CF" w14:textId="3C360248" w:rsidR="006871B5" w:rsidRPr="00920004" w:rsidRDefault="00E452E5" w:rsidP="00941ED9">
            <w:pPr>
              <w:rPr>
                <w:ins w:id="35849" w:author="phuong vu" w:date="2018-11-30T14:07:00Z"/>
                <w:rPrChange w:id="35850" w:author="phuong vu" w:date="2018-11-30T22:36:00Z">
                  <w:rPr>
                    <w:ins w:id="35851" w:author="phuong vu" w:date="2018-11-30T14:07:00Z"/>
                  </w:rPr>
                </w:rPrChange>
              </w:rPr>
              <w:pPrChange w:id="35852" w:author="phuong vu" w:date="2018-11-30T21:38:00Z">
                <w:pPr>
                  <w:spacing w:line="276" w:lineRule="auto"/>
                </w:pPr>
              </w:pPrChange>
            </w:pPr>
            <w:ins w:id="35853" w:author="phuong vu" w:date="2018-11-30T21:53:00Z">
              <w:r w:rsidRPr="00920004">
                <w:rPr>
                  <w:rPrChange w:id="35854" w:author="phuong vu" w:date="2018-11-30T22:36:00Z">
                    <w:rPr/>
                  </w:rPrChange>
                </w:rPr>
                <w:t>varchar</w:t>
              </w:r>
            </w:ins>
          </w:p>
        </w:tc>
        <w:tc>
          <w:tcPr>
            <w:tcW w:w="1098" w:type="dxa"/>
            <w:noWrap/>
            <w:vAlign w:val="center"/>
            <w:hideMark/>
            <w:tcPrChange w:id="35855" w:author="phuong vu" w:date="2018-11-30T14:14:00Z">
              <w:tcPr>
                <w:tcW w:w="1098" w:type="dxa"/>
                <w:noWrap/>
                <w:vAlign w:val="center"/>
                <w:hideMark/>
              </w:tcPr>
            </w:tcPrChange>
          </w:tcPr>
          <w:p w14:paraId="281D7AF6" w14:textId="77777777" w:rsidR="006871B5" w:rsidRPr="00920004" w:rsidRDefault="006871B5" w:rsidP="00941ED9">
            <w:pPr>
              <w:jc w:val="center"/>
              <w:rPr>
                <w:ins w:id="35856" w:author="phuong vu" w:date="2018-11-30T14:07:00Z"/>
                <w:rPrChange w:id="35857" w:author="phuong vu" w:date="2018-11-30T22:36:00Z">
                  <w:rPr>
                    <w:ins w:id="35858" w:author="phuong vu" w:date="2018-11-30T14:07:00Z"/>
                  </w:rPr>
                </w:rPrChange>
              </w:rPr>
              <w:pPrChange w:id="35859" w:author="phuong vu" w:date="2018-11-30T21:39:00Z">
                <w:pPr>
                  <w:spacing w:line="276" w:lineRule="auto"/>
                  <w:jc w:val="center"/>
                </w:pPr>
              </w:pPrChange>
            </w:pPr>
            <w:ins w:id="35860" w:author="phuong vu" w:date="2018-11-30T14:07:00Z">
              <w:r w:rsidRPr="00920004">
                <w:rPr>
                  <w:rPrChange w:id="35861" w:author="phuong vu" w:date="2018-11-30T22:36:00Z">
                    <w:rPr/>
                  </w:rPrChange>
                </w:rPr>
                <w:t>X</w:t>
              </w:r>
            </w:ins>
          </w:p>
        </w:tc>
        <w:tc>
          <w:tcPr>
            <w:tcW w:w="838" w:type="dxa"/>
            <w:noWrap/>
            <w:vAlign w:val="center"/>
            <w:hideMark/>
            <w:tcPrChange w:id="35862" w:author="phuong vu" w:date="2018-11-30T14:14:00Z">
              <w:tcPr>
                <w:tcW w:w="838" w:type="dxa"/>
                <w:noWrap/>
                <w:vAlign w:val="center"/>
                <w:hideMark/>
              </w:tcPr>
            </w:tcPrChange>
          </w:tcPr>
          <w:p w14:paraId="0E02E6F8" w14:textId="77777777" w:rsidR="006871B5" w:rsidRPr="00920004" w:rsidRDefault="006871B5" w:rsidP="00941ED9">
            <w:pPr>
              <w:rPr>
                <w:ins w:id="35863" w:author="phuong vu" w:date="2018-11-30T14:07:00Z"/>
                <w:rPrChange w:id="35864" w:author="phuong vu" w:date="2018-11-30T22:36:00Z">
                  <w:rPr>
                    <w:ins w:id="35865" w:author="phuong vu" w:date="2018-11-30T14:07:00Z"/>
                  </w:rPr>
                </w:rPrChange>
              </w:rPr>
              <w:pPrChange w:id="35866" w:author="phuong vu" w:date="2018-11-30T21:38:00Z">
                <w:pPr>
                  <w:spacing w:line="276" w:lineRule="auto"/>
                  <w:jc w:val="center"/>
                </w:pPr>
              </w:pPrChange>
            </w:pPr>
          </w:p>
        </w:tc>
        <w:tc>
          <w:tcPr>
            <w:tcW w:w="823" w:type="dxa"/>
            <w:noWrap/>
            <w:vAlign w:val="center"/>
            <w:hideMark/>
            <w:tcPrChange w:id="35867" w:author="phuong vu" w:date="2018-11-30T14:14:00Z">
              <w:tcPr>
                <w:tcW w:w="823" w:type="dxa"/>
                <w:noWrap/>
                <w:vAlign w:val="center"/>
                <w:hideMark/>
              </w:tcPr>
            </w:tcPrChange>
          </w:tcPr>
          <w:p w14:paraId="20636308" w14:textId="77777777" w:rsidR="006871B5" w:rsidRPr="00920004" w:rsidRDefault="006871B5" w:rsidP="00941ED9">
            <w:pPr>
              <w:rPr>
                <w:ins w:id="35868" w:author="phuong vu" w:date="2018-11-30T14:07:00Z"/>
                <w:rPrChange w:id="35869" w:author="phuong vu" w:date="2018-11-30T22:36:00Z">
                  <w:rPr>
                    <w:ins w:id="35870" w:author="phuong vu" w:date="2018-11-30T14:07:00Z"/>
                  </w:rPr>
                </w:rPrChange>
              </w:rPr>
              <w:pPrChange w:id="35871" w:author="phuong vu" w:date="2018-11-30T21:38:00Z">
                <w:pPr>
                  <w:spacing w:line="276" w:lineRule="auto"/>
                  <w:jc w:val="center"/>
                </w:pPr>
              </w:pPrChange>
            </w:pPr>
          </w:p>
        </w:tc>
        <w:tc>
          <w:tcPr>
            <w:tcW w:w="2138" w:type="dxa"/>
            <w:noWrap/>
            <w:hideMark/>
            <w:tcPrChange w:id="35872" w:author="phuong vu" w:date="2018-11-30T14:14:00Z">
              <w:tcPr>
                <w:tcW w:w="2899" w:type="dxa"/>
                <w:noWrap/>
                <w:hideMark/>
              </w:tcPr>
            </w:tcPrChange>
          </w:tcPr>
          <w:p w14:paraId="1FDAE075" w14:textId="77777777" w:rsidR="006871B5" w:rsidRPr="00920004" w:rsidRDefault="006871B5" w:rsidP="00941ED9">
            <w:pPr>
              <w:rPr>
                <w:ins w:id="35873" w:author="phuong vu" w:date="2018-11-30T14:07:00Z"/>
                <w:rPrChange w:id="35874" w:author="phuong vu" w:date="2018-11-30T22:36:00Z">
                  <w:rPr>
                    <w:ins w:id="35875" w:author="phuong vu" w:date="2018-11-30T14:07:00Z"/>
                  </w:rPr>
                </w:rPrChange>
              </w:rPr>
              <w:pPrChange w:id="35876" w:author="phuong vu" w:date="2018-11-30T21:38:00Z">
                <w:pPr>
                  <w:keepNext/>
                  <w:spacing w:line="276" w:lineRule="auto"/>
                </w:pPr>
              </w:pPrChange>
            </w:pPr>
            <w:ins w:id="35877" w:author="phuong vu" w:date="2018-11-30T14:07:00Z">
              <w:r w:rsidRPr="00920004">
                <w:rPr>
                  <w:rPrChange w:id="35878" w:author="phuong vu" w:date="2018-11-30T22:36:00Z">
                    <w:rPr/>
                  </w:rPrChange>
                </w:rPr>
                <w:t>Trạng thái</w:t>
              </w:r>
            </w:ins>
          </w:p>
        </w:tc>
      </w:tr>
    </w:tbl>
    <w:p w14:paraId="53FF0FD6" w14:textId="5254E987" w:rsidR="00727C9A" w:rsidRPr="005F1ECC" w:rsidRDefault="006871B5" w:rsidP="005F1ECC">
      <w:pPr>
        <w:pStyle w:val="Caption"/>
        <w:rPr>
          <w:ins w:id="35879" w:author="phuong vu" w:date="2018-11-30T14:07:00Z"/>
          <w:rPrChange w:id="35880" w:author="phuong vu" w:date="2018-11-30T23:41:00Z">
            <w:rPr>
              <w:ins w:id="35881" w:author="phuong vu" w:date="2018-11-30T14:07:00Z"/>
              <w:i w:val="0"/>
              <w:iCs w:val="0"/>
            </w:rPr>
          </w:rPrChange>
        </w:rPr>
        <w:pPrChange w:id="35882" w:author="phuong vu" w:date="2018-11-30T23:41:00Z">
          <w:pPr>
            <w:pStyle w:val="Caption"/>
            <w:spacing w:line="276" w:lineRule="auto"/>
          </w:pPr>
        </w:pPrChange>
      </w:pPr>
      <w:bookmarkStart w:id="35883" w:name="_Toc531381656"/>
      <w:ins w:id="35884" w:author="phuong vu" w:date="2018-11-30T14:07:00Z">
        <w:r w:rsidRPr="00920004">
          <w:rPr>
            <w:rPrChange w:id="35885" w:author="phuong vu" w:date="2018-11-30T22:36:00Z">
              <w:rPr/>
            </w:rPrChange>
          </w:rPr>
          <w:t xml:space="preserve">Bảng </w:t>
        </w:r>
      </w:ins>
      <w:ins w:id="35886" w:author="phuong vu" w:date="2018-11-30T14:54:00Z">
        <w:r w:rsidR="00D632EE" w:rsidRPr="00920004">
          <w:rPr>
            <w:rPrChange w:id="35887" w:author="phuong vu" w:date="2018-11-30T22:36:00Z">
              <w:rPr/>
            </w:rPrChange>
          </w:rPr>
          <w:fldChar w:fldCharType="begin"/>
        </w:r>
        <w:r w:rsidR="00D632EE" w:rsidRPr="00920004">
          <w:rPr>
            <w:rPrChange w:id="35888" w:author="phuong vu" w:date="2018-11-30T22:36:00Z">
              <w:rPr/>
            </w:rPrChange>
          </w:rPr>
          <w:instrText xml:space="preserve"> STYLEREF 1 \s </w:instrText>
        </w:r>
      </w:ins>
      <w:r w:rsidR="00D632EE" w:rsidRPr="00920004">
        <w:rPr>
          <w:rPrChange w:id="35889" w:author="phuong vu" w:date="2018-11-30T22:36:00Z">
            <w:rPr/>
          </w:rPrChange>
        </w:rPr>
        <w:fldChar w:fldCharType="separate"/>
      </w:r>
      <w:r w:rsidR="00B5490C">
        <w:rPr>
          <w:noProof/>
        </w:rPr>
        <w:t>4</w:t>
      </w:r>
      <w:ins w:id="35890" w:author="phuong vu" w:date="2018-11-30T14:54:00Z">
        <w:r w:rsidR="00D632EE" w:rsidRPr="00920004">
          <w:rPr>
            <w:rPrChange w:id="35891" w:author="phuong vu" w:date="2018-11-30T22:36:00Z">
              <w:rPr/>
            </w:rPrChange>
          </w:rPr>
          <w:fldChar w:fldCharType="end"/>
        </w:r>
        <w:r w:rsidR="00D632EE" w:rsidRPr="00920004">
          <w:rPr>
            <w:rPrChange w:id="35892" w:author="phuong vu" w:date="2018-11-30T22:36:00Z">
              <w:rPr/>
            </w:rPrChange>
          </w:rPr>
          <w:t>.</w:t>
        </w:r>
        <w:r w:rsidR="00D632EE" w:rsidRPr="00920004">
          <w:rPr>
            <w:rPrChange w:id="35893" w:author="phuong vu" w:date="2018-11-30T22:36:00Z">
              <w:rPr/>
            </w:rPrChange>
          </w:rPr>
          <w:fldChar w:fldCharType="begin"/>
        </w:r>
        <w:r w:rsidR="00D632EE" w:rsidRPr="00920004">
          <w:rPr>
            <w:rPrChange w:id="35894" w:author="phuong vu" w:date="2018-11-30T22:36:00Z">
              <w:rPr/>
            </w:rPrChange>
          </w:rPr>
          <w:instrText xml:space="preserve"> SEQ Bảng \* ARABIC \s 1 </w:instrText>
        </w:r>
      </w:ins>
      <w:r w:rsidR="00D632EE" w:rsidRPr="00920004">
        <w:rPr>
          <w:rPrChange w:id="35895" w:author="phuong vu" w:date="2018-11-30T22:36:00Z">
            <w:rPr/>
          </w:rPrChange>
        </w:rPr>
        <w:fldChar w:fldCharType="separate"/>
      </w:r>
      <w:ins w:id="35896" w:author="phuong vu" w:date="2018-11-30T22:44:00Z">
        <w:r w:rsidR="00B5490C">
          <w:rPr>
            <w:noProof/>
          </w:rPr>
          <w:t>19</w:t>
        </w:r>
      </w:ins>
      <w:ins w:id="35897" w:author="phuong vu" w:date="2018-11-30T14:54:00Z">
        <w:r w:rsidR="00D632EE" w:rsidRPr="00920004">
          <w:rPr>
            <w:rPrChange w:id="35898" w:author="phuong vu" w:date="2018-11-30T22:36:00Z">
              <w:rPr/>
            </w:rPrChange>
          </w:rPr>
          <w:fldChar w:fldCharType="end"/>
        </w:r>
      </w:ins>
      <w:ins w:id="35899" w:author="phuong vu" w:date="2018-11-30T14:07:00Z">
        <w:r w:rsidRPr="00920004">
          <w:rPr>
            <w:rPrChange w:id="35900" w:author="phuong vu" w:date="2018-11-30T22:36:00Z">
              <w:rPr/>
            </w:rPrChange>
          </w:rPr>
          <w:t xml:space="preserve"> Bảng dữ liệu nhóm màu</w:t>
        </w:r>
        <w:bookmarkEnd w:id="35883"/>
      </w:ins>
    </w:p>
    <w:p w14:paraId="0966F6D5" w14:textId="77777777" w:rsidR="006871B5" w:rsidRPr="00920004" w:rsidRDefault="006871B5" w:rsidP="00941ED9">
      <w:pPr>
        <w:rPr>
          <w:ins w:id="35901" w:author="phuong vu" w:date="2018-11-30T14:07:00Z"/>
          <w:b/>
          <w:lang w:val="en-US"/>
          <w:rPrChange w:id="35902" w:author="phuong vu" w:date="2018-11-30T22:36:00Z">
            <w:rPr>
              <w:ins w:id="35903" w:author="phuong vu" w:date="2018-11-30T14:07:00Z"/>
              <w:lang w:val="en-US"/>
            </w:rPr>
          </w:rPrChange>
        </w:rPr>
        <w:pPrChange w:id="35904" w:author="phuong vu" w:date="2018-11-30T21:40:00Z">
          <w:pPr>
            <w:spacing w:line="276" w:lineRule="auto"/>
          </w:pPr>
        </w:pPrChange>
      </w:pPr>
      <w:ins w:id="35905" w:author="phuong vu" w:date="2018-11-30T14:07:00Z">
        <w:r w:rsidRPr="00920004">
          <w:rPr>
            <w:b/>
            <w:lang w:val="en-US"/>
            <w:rPrChange w:id="35906" w:author="phuong vu" w:date="2018-11-30T22:36:00Z">
              <w:rPr>
                <w:lang w:val="en-US"/>
              </w:rPr>
            </w:rPrChange>
          </w:rPr>
          <w:t>BẢNG CUSTOMER</w:t>
        </w:r>
      </w:ins>
    </w:p>
    <w:tbl>
      <w:tblPr>
        <w:tblStyle w:val="TableGrid"/>
        <w:tblW w:w="8777" w:type="dxa"/>
        <w:tblLook w:val="04A0" w:firstRow="1" w:lastRow="0" w:firstColumn="1" w:lastColumn="0" w:noHBand="0" w:noVBand="1"/>
        <w:tblPrChange w:id="35907" w:author="phuong vu" w:date="2018-11-30T21:40:00Z">
          <w:tblPr>
            <w:tblStyle w:val="TableGrid"/>
            <w:tblW w:w="8725" w:type="dxa"/>
            <w:tblLook w:val="04A0" w:firstRow="1" w:lastRow="0" w:firstColumn="1" w:lastColumn="0" w:noHBand="0" w:noVBand="1"/>
          </w:tblPr>
        </w:tblPrChange>
      </w:tblPr>
      <w:tblGrid>
        <w:gridCol w:w="801"/>
        <w:gridCol w:w="1921"/>
        <w:gridCol w:w="1267"/>
        <w:gridCol w:w="1071"/>
        <w:gridCol w:w="833"/>
        <w:gridCol w:w="967"/>
        <w:gridCol w:w="1917"/>
        <w:tblGridChange w:id="35908">
          <w:tblGrid>
            <w:gridCol w:w="699"/>
            <w:gridCol w:w="1964"/>
            <w:gridCol w:w="1282"/>
            <w:gridCol w:w="1084"/>
            <w:gridCol w:w="828"/>
            <w:gridCol w:w="813"/>
            <w:gridCol w:w="2107"/>
          </w:tblGrid>
        </w:tblGridChange>
      </w:tblGrid>
      <w:tr w:rsidR="006871B5" w:rsidRPr="00920004" w14:paraId="07A18EBB" w14:textId="77777777" w:rsidTr="00941ED9">
        <w:trPr>
          <w:trHeight w:val="300"/>
          <w:ins w:id="35909" w:author="phuong vu" w:date="2018-11-30T14:07:00Z"/>
          <w:trPrChange w:id="35910" w:author="phuong vu" w:date="2018-11-30T21:40:00Z">
            <w:trPr>
              <w:trHeight w:val="300"/>
            </w:trPr>
          </w:trPrChange>
        </w:trPr>
        <w:tc>
          <w:tcPr>
            <w:tcW w:w="805" w:type="dxa"/>
            <w:noWrap/>
            <w:vAlign w:val="center"/>
            <w:hideMark/>
            <w:tcPrChange w:id="35911" w:author="phuong vu" w:date="2018-11-30T21:40:00Z">
              <w:tcPr>
                <w:tcW w:w="708" w:type="dxa"/>
                <w:noWrap/>
                <w:vAlign w:val="center"/>
                <w:hideMark/>
              </w:tcPr>
            </w:tcPrChange>
          </w:tcPr>
          <w:p w14:paraId="4E17F7D5" w14:textId="77777777" w:rsidR="006871B5" w:rsidRPr="00920004" w:rsidRDefault="006871B5" w:rsidP="00BD0851">
            <w:pPr>
              <w:spacing w:before="240" w:line="0" w:lineRule="atLeast"/>
              <w:jc w:val="center"/>
              <w:rPr>
                <w:ins w:id="35912" w:author="phuong vu" w:date="2018-11-30T14:07:00Z"/>
                <w:b/>
                <w:bCs/>
                <w:rPrChange w:id="35913" w:author="phuong vu" w:date="2018-11-30T22:36:00Z">
                  <w:rPr>
                    <w:ins w:id="35914" w:author="phuong vu" w:date="2018-11-30T14:07:00Z"/>
                    <w:b/>
                    <w:bCs/>
                  </w:rPr>
                </w:rPrChange>
              </w:rPr>
              <w:pPrChange w:id="35915" w:author="phuong vu" w:date="2018-11-30T14:16:00Z">
                <w:pPr>
                  <w:spacing w:line="276" w:lineRule="auto"/>
                  <w:jc w:val="center"/>
                </w:pPr>
              </w:pPrChange>
            </w:pPr>
            <w:ins w:id="35916" w:author="phuong vu" w:date="2018-11-30T14:07:00Z">
              <w:r w:rsidRPr="00920004">
                <w:rPr>
                  <w:b/>
                  <w:bCs/>
                  <w:lang w:val="da-DK"/>
                  <w:rPrChange w:id="35917" w:author="phuong vu" w:date="2018-11-30T22:36:00Z">
                    <w:rPr>
                      <w:b/>
                      <w:bCs/>
                      <w:lang w:val="da-DK"/>
                    </w:rPr>
                  </w:rPrChange>
                </w:rPr>
                <w:t>STT</w:t>
              </w:r>
            </w:ins>
          </w:p>
        </w:tc>
        <w:tc>
          <w:tcPr>
            <w:tcW w:w="1881" w:type="dxa"/>
            <w:noWrap/>
            <w:vAlign w:val="center"/>
            <w:hideMark/>
            <w:tcPrChange w:id="35918" w:author="phuong vu" w:date="2018-11-30T21:40:00Z">
              <w:tcPr>
                <w:tcW w:w="1820" w:type="dxa"/>
                <w:noWrap/>
                <w:vAlign w:val="center"/>
                <w:hideMark/>
              </w:tcPr>
            </w:tcPrChange>
          </w:tcPr>
          <w:p w14:paraId="088B97E6" w14:textId="77777777" w:rsidR="006871B5" w:rsidRPr="00920004" w:rsidRDefault="006871B5" w:rsidP="00BD0851">
            <w:pPr>
              <w:spacing w:before="240" w:line="0" w:lineRule="atLeast"/>
              <w:jc w:val="center"/>
              <w:rPr>
                <w:ins w:id="35919" w:author="phuong vu" w:date="2018-11-30T14:07:00Z"/>
                <w:b/>
                <w:bCs/>
                <w:rPrChange w:id="35920" w:author="phuong vu" w:date="2018-11-30T22:36:00Z">
                  <w:rPr>
                    <w:ins w:id="35921" w:author="phuong vu" w:date="2018-11-30T14:07:00Z"/>
                    <w:b/>
                    <w:bCs/>
                  </w:rPr>
                </w:rPrChange>
              </w:rPr>
              <w:pPrChange w:id="35922" w:author="phuong vu" w:date="2018-11-30T14:16:00Z">
                <w:pPr>
                  <w:spacing w:line="276" w:lineRule="auto"/>
                  <w:jc w:val="center"/>
                </w:pPr>
              </w:pPrChange>
            </w:pPr>
            <w:ins w:id="35923" w:author="phuong vu" w:date="2018-11-30T14:07:00Z">
              <w:r w:rsidRPr="00920004">
                <w:rPr>
                  <w:b/>
                  <w:bCs/>
                  <w:lang w:val="da-DK"/>
                  <w:rPrChange w:id="35924" w:author="phuong vu" w:date="2018-11-30T22:36:00Z">
                    <w:rPr>
                      <w:b/>
                      <w:bCs/>
                      <w:lang w:val="da-DK"/>
                    </w:rPr>
                  </w:rPrChange>
                </w:rPr>
                <w:t>Tên trường</w:t>
              </w:r>
            </w:ins>
          </w:p>
        </w:tc>
        <w:tc>
          <w:tcPr>
            <w:tcW w:w="1275" w:type="dxa"/>
            <w:noWrap/>
            <w:vAlign w:val="center"/>
            <w:hideMark/>
            <w:tcPrChange w:id="35925" w:author="phuong vu" w:date="2018-11-30T21:40:00Z">
              <w:tcPr>
                <w:tcW w:w="1300" w:type="dxa"/>
                <w:noWrap/>
                <w:vAlign w:val="center"/>
                <w:hideMark/>
              </w:tcPr>
            </w:tcPrChange>
          </w:tcPr>
          <w:p w14:paraId="6E4F0D25" w14:textId="77777777" w:rsidR="006871B5" w:rsidRPr="00920004" w:rsidRDefault="006871B5" w:rsidP="00BD0851">
            <w:pPr>
              <w:spacing w:before="240" w:line="0" w:lineRule="atLeast"/>
              <w:jc w:val="center"/>
              <w:rPr>
                <w:ins w:id="35926" w:author="phuong vu" w:date="2018-11-30T14:07:00Z"/>
                <w:b/>
                <w:bCs/>
                <w:rPrChange w:id="35927" w:author="phuong vu" w:date="2018-11-30T22:36:00Z">
                  <w:rPr>
                    <w:ins w:id="35928" w:author="phuong vu" w:date="2018-11-30T14:07:00Z"/>
                    <w:b/>
                    <w:bCs/>
                  </w:rPr>
                </w:rPrChange>
              </w:rPr>
              <w:pPrChange w:id="35929" w:author="phuong vu" w:date="2018-11-30T14:16:00Z">
                <w:pPr>
                  <w:spacing w:line="276" w:lineRule="auto"/>
                  <w:jc w:val="center"/>
                </w:pPr>
              </w:pPrChange>
            </w:pPr>
            <w:ins w:id="35930" w:author="phuong vu" w:date="2018-11-30T14:07:00Z">
              <w:r w:rsidRPr="00920004">
                <w:rPr>
                  <w:b/>
                  <w:bCs/>
                  <w:lang w:val="da-DK"/>
                  <w:rPrChange w:id="35931" w:author="phuong vu" w:date="2018-11-30T22:36:00Z">
                    <w:rPr>
                      <w:b/>
                      <w:bCs/>
                      <w:lang w:val="da-DK"/>
                    </w:rPr>
                  </w:rPrChange>
                </w:rPr>
                <w:t>Kiểu</w:t>
              </w:r>
            </w:ins>
          </w:p>
        </w:tc>
        <w:tc>
          <w:tcPr>
            <w:tcW w:w="1078" w:type="dxa"/>
            <w:noWrap/>
            <w:vAlign w:val="center"/>
            <w:hideMark/>
            <w:tcPrChange w:id="35932" w:author="phuong vu" w:date="2018-11-30T21:40:00Z">
              <w:tcPr>
                <w:tcW w:w="1098" w:type="dxa"/>
                <w:noWrap/>
                <w:vAlign w:val="center"/>
                <w:hideMark/>
              </w:tcPr>
            </w:tcPrChange>
          </w:tcPr>
          <w:p w14:paraId="69B8464A" w14:textId="77777777" w:rsidR="006871B5" w:rsidRPr="00920004" w:rsidRDefault="006871B5" w:rsidP="00BD0851">
            <w:pPr>
              <w:spacing w:before="240" w:line="0" w:lineRule="atLeast"/>
              <w:jc w:val="center"/>
              <w:rPr>
                <w:ins w:id="35933" w:author="phuong vu" w:date="2018-11-30T14:07:00Z"/>
                <w:b/>
                <w:bCs/>
                <w:rPrChange w:id="35934" w:author="phuong vu" w:date="2018-11-30T22:36:00Z">
                  <w:rPr>
                    <w:ins w:id="35935" w:author="phuong vu" w:date="2018-11-30T14:07:00Z"/>
                    <w:b/>
                    <w:bCs/>
                  </w:rPr>
                </w:rPrChange>
              </w:rPr>
              <w:pPrChange w:id="35936" w:author="phuong vu" w:date="2018-11-30T14:16:00Z">
                <w:pPr>
                  <w:spacing w:line="276" w:lineRule="auto"/>
                  <w:jc w:val="center"/>
                </w:pPr>
              </w:pPrChange>
            </w:pPr>
            <w:ins w:id="35937" w:author="phuong vu" w:date="2018-11-30T14:07:00Z">
              <w:r w:rsidRPr="00920004">
                <w:rPr>
                  <w:b/>
                  <w:bCs/>
                  <w:lang w:val="da-DK"/>
                  <w:rPrChange w:id="35938" w:author="phuong vu" w:date="2018-11-30T22:36:00Z">
                    <w:rPr>
                      <w:b/>
                      <w:bCs/>
                      <w:lang w:val="da-DK"/>
                    </w:rPr>
                  </w:rPrChange>
                </w:rPr>
                <w:t>Chấp nhận Null</w:t>
              </w:r>
            </w:ins>
          </w:p>
        </w:tc>
        <w:tc>
          <w:tcPr>
            <w:tcW w:w="834" w:type="dxa"/>
            <w:noWrap/>
            <w:vAlign w:val="center"/>
            <w:hideMark/>
            <w:tcPrChange w:id="35939" w:author="phuong vu" w:date="2018-11-30T21:40:00Z">
              <w:tcPr>
                <w:tcW w:w="838" w:type="dxa"/>
                <w:noWrap/>
                <w:vAlign w:val="center"/>
                <w:hideMark/>
              </w:tcPr>
            </w:tcPrChange>
          </w:tcPr>
          <w:p w14:paraId="5D6D7CD7" w14:textId="77777777" w:rsidR="006871B5" w:rsidRPr="00920004" w:rsidRDefault="006871B5" w:rsidP="00BD0851">
            <w:pPr>
              <w:spacing w:before="240" w:line="0" w:lineRule="atLeast"/>
              <w:jc w:val="center"/>
              <w:rPr>
                <w:ins w:id="35940" w:author="phuong vu" w:date="2018-11-30T14:07:00Z"/>
                <w:b/>
                <w:bCs/>
                <w:rPrChange w:id="35941" w:author="phuong vu" w:date="2018-11-30T22:36:00Z">
                  <w:rPr>
                    <w:ins w:id="35942" w:author="phuong vu" w:date="2018-11-30T14:07:00Z"/>
                    <w:b/>
                    <w:bCs/>
                  </w:rPr>
                </w:rPrChange>
              </w:rPr>
              <w:pPrChange w:id="35943" w:author="phuong vu" w:date="2018-11-30T14:16:00Z">
                <w:pPr>
                  <w:spacing w:line="276" w:lineRule="auto"/>
                  <w:jc w:val="center"/>
                </w:pPr>
              </w:pPrChange>
            </w:pPr>
            <w:ins w:id="35944" w:author="phuong vu" w:date="2018-11-30T14:07:00Z">
              <w:r w:rsidRPr="00920004">
                <w:rPr>
                  <w:b/>
                  <w:bCs/>
                  <w:lang w:val="da-DK"/>
                  <w:rPrChange w:id="35945" w:author="phuong vu" w:date="2018-11-30T22:36:00Z">
                    <w:rPr>
                      <w:b/>
                      <w:bCs/>
                      <w:lang w:val="da-DK"/>
                    </w:rPr>
                  </w:rPrChange>
                </w:rPr>
                <w:t>Khóa chính</w:t>
              </w:r>
            </w:ins>
          </w:p>
        </w:tc>
        <w:tc>
          <w:tcPr>
            <w:tcW w:w="973" w:type="dxa"/>
            <w:noWrap/>
            <w:vAlign w:val="center"/>
            <w:hideMark/>
            <w:tcPrChange w:id="35946" w:author="phuong vu" w:date="2018-11-30T21:40:00Z">
              <w:tcPr>
                <w:tcW w:w="823" w:type="dxa"/>
                <w:noWrap/>
                <w:vAlign w:val="center"/>
                <w:hideMark/>
              </w:tcPr>
            </w:tcPrChange>
          </w:tcPr>
          <w:p w14:paraId="4C5B3CE4" w14:textId="77777777" w:rsidR="006871B5" w:rsidRPr="00920004" w:rsidRDefault="006871B5" w:rsidP="00BD0851">
            <w:pPr>
              <w:spacing w:before="240" w:line="0" w:lineRule="atLeast"/>
              <w:jc w:val="center"/>
              <w:rPr>
                <w:ins w:id="35947" w:author="phuong vu" w:date="2018-11-30T14:07:00Z"/>
                <w:b/>
                <w:bCs/>
                <w:rPrChange w:id="35948" w:author="phuong vu" w:date="2018-11-30T22:36:00Z">
                  <w:rPr>
                    <w:ins w:id="35949" w:author="phuong vu" w:date="2018-11-30T14:07:00Z"/>
                    <w:b/>
                    <w:bCs/>
                  </w:rPr>
                </w:rPrChange>
              </w:rPr>
              <w:pPrChange w:id="35950" w:author="phuong vu" w:date="2018-11-30T14:16:00Z">
                <w:pPr>
                  <w:spacing w:line="276" w:lineRule="auto"/>
                  <w:jc w:val="center"/>
                </w:pPr>
              </w:pPrChange>
            </w:pPr>
            <w:ins w:id="35951" w:author="phuong vu" w:date="2018-11-30T14:07:00Z">
              <w:r w:rsidRPr="00920004">
                <w:rPr>
                  <w:b/>
                  <w:bCs/>
                  <w:lang w:val="da-DK"/>
                  <w:rPrChange w:id="35952" w:author="phuong vu" w:date="2018-11-30T22:36:00Z">
                    <w:rPr>
                      <w:b/>
                      <w:bCs/>
                      <w:lang w:val="da-DK"/>
                    </w:rPr>
                  </w:rPrChange>
                </w:rPr>
                <w:t>Khóa ngoại</w:t>
              </w:r>
            </w:ins>
          </w:p>
        </w:tc>
        <w:tc>
          <w:tcPr>
            <w:tcW w:w="1931" w:type="dxa"/>
            <w:noWrap/>
            <w:vAlign w:val="center"/>
            <w:hideMark/>
            <w:tcPrChange w:id="35953" w:author="phuong vu" w:date="2018-11-30T21:40:00Z">
              <w:tcPr>
                <w:tcW w:w="2138" w:type="dxa"/>
                <w:noWrap/>
                <w:vAlign w:val="center"/>
                <w:hideMark/>
              </w:tcPr>
            </w:tcPrChange>
          </w:tcPr>
          <w:p w14:paraId="633BC92C" w14:textId="77777777" w:rsidR="006871B5" w:rsidRPr="00920004" w:rsidRDefault="006871B5" w:rsidP="00BD0851">
            <w:pPr>
              <w:spacing w:before="240" w:line="0" w:lineRule="atLeast"/>
              <w:ind w:right="226"/>
              <w:jc w:val="center"/>
              <w:rPr>
                <w:ins w:id="35954" w:author="phuong vu" w:date="2018-11-30T14:07:00Z"/>
                <w:b/>
                <w:bCs/>
                <w:rPrChange w:id="35955" w:author="phuong vu" w:date="2018-11-30T22:36:00Z">
                  <w:rPr>
                    <w:ins w:id="35956" w:author="phuong vu" w:date="2018-11-30T14:07:00Z"/>
                    <w:b/>
                    <w:bCs/>
                  </w:rPr>
                </w:rPrChange>
              </w:rPr>
              <w:pPrChange w:id="35957" w:author="phuong vu" w:date="2018-11-30T14:16:00Z">
                <w:pPr>
                  <w:spacing w:line="276" w:lineRule="auto"/>
                  <w:ind w:right="226"/>
                  <w:jc w:val="center"/>
                </w:pPr>
              </w:pPrChange>
            </w:pPr>
            <w:ins w:id="35958" w:author="phuong vu" w:date="2018-11-30T14:07:00Z">
              <w:r w:rsidRPr="00920004">
                <w:rPr>
                  <w:b/>
                  <w:bCs/>
                  <w:lang w:val="da-DK"/>
                  <w:rPrChange w:id="35959" w:author="phuong vu" w:date="2018-11-30T22:36:00Z">
                    <w:rPr>
                      <w:b/>
                      <w:bCs/>
                      <w:lang w:val="da-DK"/>
                    </w:rPr>
                  </w:rPrChange>
                </w:rPr>
                <w:t>Mô tả</w:t>
              </w:r>
            </w:ins>
          </w:p>
        </w:tc>
      </w:tr>
      <w:tr w:rsidR="006871B5" w:rsidRPr="00920004" w14:paraId="2EF5E0A2" w14:textId="77777777" w:rsidTr="00941ED9">
        <w:trPr>
          <w:trHeight w:val="300"/>
          <w:ins w:id="35960" w:author="phuong vu" w:date="2018-11-30T14:07:00Z"/>
          <w:trPrChange w:id="35961" w:author="phuong vu" w:date="2018-11-30T21:40:00Z">
            <w:trPr>
              <w:trHeight w:val="300"/>
            </w:trPr>
          </w:trPrChange>
        </w:trPr>
        <w:tc>
          <w:tcPr>
            <w:tcW w:w="805" w:type="dxa"/>
            <w:noWrap/>
            <w:vAlign w:val="center"/>
            <w:hideMark/>
            <w:tcPrChange w:id="35962" w:author="phuong vu" w:date="2018-11-30T21:40:00Z">
              <w:tcPr>
                <w:tcW w:w="708" w:type="dxa"/>
                <w:noWrap/>
                <w:vAlign w:val="center"/>
                <w:hideMark/>
              </w:tcPr>
            </w:tcPrChange>
          </w:tcPr>
          <w:p w14:paraId="5BED4511" w14:textId="77777777" w:rsidR="006871B5" w:rsidRPr="00920004" w:rsidRDefault="006871B5" w:rsidP="00BD0851">
            <w:pPr>
              <w:spacing w:before="240" w:line="0" w:lineRule="atLeast"/>
              <w:jc w:val="center"/>
              <w:rPr>
                <w:ins w:id="35963" w:author="phuong vu" w:date="2018-11-30T14:07:00Z"/>
                <w:rPrChange w:id="35964" w:author="phuong vu" w:date="2018-11-30T22:36:00Z">
                  <w:rPr>
                    <w:ins w:id="35965" w:author="phuong vu" w:date="2018-11-30T14:07:00Z"/>
                  </w:rPr>
                </w:rPrChange>
              </w:rPr>
              <w:pPrChange w:id="35966" w:author="phuong vu" w:date="2018-11-30T14:16:00Z">
                <w:pPr>
                  <w:spacing w:line="276" w:lineRule="auto"/>
                  <w:jc w:val="center"/>
                </w:pPr>
              </w:pPrChange>
            </w:pPr>
            <w:ins w:id="35967" w:author="phuong vu" w:date="2018-11-30T14:07:00Z">
              <w:r w:rsidRPr="00920004">
                <w:rPr>
                  <w:rPrChange w:id="35968" w:author="phuong vu" w:date="2018-11-30T22:36:00Z">
                    <w:rPr/>
                  </w:rPrChange>
                </w:rPr>
                <w:t>1</w:t>
              </w:r>
            </w:ins>
          </w:p>
        </w:tc>
        <w:tc>
          <w:tcPr>
            <w:tcW w:w="1881" w:type="dxa"/>
            <w:noWrap/>
            <w:hideMark/>
            <w:tcPrChange w:id="35969" w:author="phuong vu" w:date="2018-11-30T21:40:00Z">
              <w:tcPr>
                <w:tcW w:w="1820" w:type="dxa"/>
                <w:noWrap/>
                <w:hideMark/>
              </w:tcPr>
            </w:tcPrChange>
          </w:tcPr>
          <w:p w14:paraId="387F92AA" w14:textId="77777777" w:rsidR="006871B5" w:rsidRPr="00920004" w:rsidRDefault="006871B5" w:rsidP="00941ED9">
            <w:pPr>
              <w:rPr>
                <w:ins w:id="35970" w:author="phuong vu" w:date="2018-11-30T14:07:00Z"/>
                <w:rPrChange w:id="35971" w:author="phuong vu" w:date="2018-11-30T22:36:00Z">
                  <w:rPr>
                    <w:ins w:id="35972" w:author="phuong vu" w:date="2018-11-30T14:07:00Z"/>
                  </w:rPr>
                </w:rPrChange>
              </w:rPr>
              <w:pPrChange w:id="35973" w:author="phuong vu" w:date="2018-11-30T21:39:00Z">
                <w:pPr>
                  <w:spacing w:line="276" w:lineRule="auto"/>
                </w:pPr>
              </w:pPrChange>
            </w:pPr>
            <w:ins w:id="35974" w:author="phuong vu" w:date="2018-11-30T14:07:00Z">
              <w:r w:rsidRPr="00920004">
                <w:rPr>
                  <w:rPrChange w:id="35975" w:author="phuong vu" w:date="2018-11-30T22:36:00Z">
                    <w:rPr/>
                  </w:rPrChange>
                </w:rPr>
                <w:t>id</w:t>
              </w:r>
            </w:ins>
          </w:p>
        </w:tc>
        <w:tc>
          <w:tcPr>
            <w:tcW w:w="1275" w:type="dxa"/>
            <w:noWrap/>
            <w:hideMark/>
            <w:tcPrChange w:id="35976" w:author="phuong vu" w:date="2018-11-30T21:40:00Z">
              <w:tcPr>
                <w:tcW w:w="1300" w:type="dxa"/>
                <w:noWrap/>
                <w:hideMark/>
              </w:tcPr>
            </w:tcPrChange>
          </w:tcPr>
          <w:p w14:paraId="112A5668" w14:textId="77777777" w:rsidR="006871B5" w:rsidRPr="00920004" w:rsidRDefault="006871B5" w:rsidP="00941ED9">
            <w:pPr>
              <w:rPr>
                <w:ins w:id="35977" w:author="phuong vu" w:date="2018-11-30T14:07:00Z"/>
                <w:rPrChange w:id="35978" w:author="phuong vu" w:date="2018-11-30T22:36:00Z">
                  <w:rPr>
                    <w:ins w:id="35979" w:author="phuong vu" w:date="2018-11-30T14:07:00Z"/>
                  </w:rPr>
                </w:rPrChange>
              </w:rPr>
              <w:pPrChange w:id="35980" w:author="phuong vu" w:date="2018-11-30T21:39:00Z">
                <w:pPr>
                  <w:spacing w:line="276" w:lineRule="auto"/>
                </w:pPr>
              </w:pPrChange>
            </w:pPr>
            <w:ins w:id="35981" w:author="phuong vu" w:date="2018-11-30T14:07:00Z">
              <w:r w:rsidRPr="00920004">
                <w:rPr>
                  <w:rPrChange w:id="35982" w:author="phuong vu" w:date="2018-11-30T22:36:00Z">
                    <w:rPr/>
                  </w:rPrChange>
                </w:rPr>
                <w:t>numeric</w:t>
              </w:r>
            </w:ins>
          </w:p>
        </w:tc>
        <w:tc>
          <w:tcPr>
            <w:tcW w:w="1078" w:type="dxa"/>
            <w:noWrap/>
            <w:vAlign w:val="center"/>
            <w:hideMark/>
            <w:tcPrChange w:id="35983" w:author="phuong vu" w:date="2018-11-30T21:40:00Z">
              <w:tcPr>
                <w:tcW w:w="1098" w:type="dxa"/>
                <w:noWrap/>
                <w:vAlign w:val="center"/>
                <w:hideMark/>
              </w:tcPr>
            </w:tcPrChange>
          </w:tcPr>
          <w:p w14:paraId="204194AC" w14:textId="77777777" w:rsidR="006871B5" w:rsidRPr="00920004" w:rsidRDefault="006871B5" w:rsidP="00941ED9">
            <w:pPr>
              <w:jc w:val="center"/>
              <w:rPr>
                <w:ins w:id="35984" w:author="phuong vu" w:date="2018-11-30T14:07:00Z"/>
                <w:rPrChange w:id="35985" w:author="phuong vu" w:date="2018-11-30T22:36:00Z">
                  <w:rPr>
                    <w:ins w:id="35986" w:author="phuong vu" w:date="2018-11-30T14:07:00Z"/>
                  </w:rPr>
                </w:rPrChange>
              </w:rPr>
              <w:pPrChange w:id="35987" w:author="phuong vu" w:date="2018-11-30T21:39:00Z">
                <w:pPr>
                  <w:spacing w:line="276" w:lineRule="auto"/>
                  <w:jc w:val="center"/>
                </w:pPr>
              </w:pPrChange>
            </w:pPr>
          </w:p>
        </w:tc>
        <w:tc>
          <w:tcPr>
            <w:tcW w:w="834" w:type="dxa"/>
            <w:noWrap/>
            <w:vAlign w:val="center"/>
            <w:hideMark/>
            <w:tcPrChange w:id="35988" w:author="phuong vu" w:date="2018-11-30T21:40:00Z">
              <w:tcPr>
                <w:tcW w:w="838" w:type="dxa"/>
                <w:noWrap/>
                <w:vAlign w:val="center"/>
                <w:hideMark/>
              </w:tcPr>
            </w:tcPrChange>
          </w:tcPr>
          <w:p w14:paraId="0EF14981" w14:textId="77777777" w:rsidR="006871B5" w:rsidRPr="00920004" w:rsidRDefault="006871B5" w:rsidP="00941ED9">
            <w:pPr>
              <w:jc w:val="center"/>
              <w:rPr>
                <w:ins w:id="35989" w:author="phuong vu" w:date="2018-11-30T14:07:00Z"/>
                <w:rPrChange w:id="35990" w:author="phuong vu" w:date="2018-11-30T22:36:00Z">
                  <w:rPr>
                    <w:ins w:id="35991" w:author="phuong vu" w:date="2018-11-30T14:07:00Z"/>
                  </w:rPr>
                </w:rPrChange>
              </w:rPr>
              <w:pPrChange w:id="35992" w:author="phuong vu" w:date="2018-11-30T21:39:00Z">
                <w:pPr>
                  <w:spacing w:line="276" w:lineRule="auto"/>
                  <w:jc w:val="center"/>
                </w:pPr>
              </w:pPrChange>
            </w:pPr>
            <w:ins w:id="35993" w:author="phuong vu" w:date="2018-11-30T14:07:00Z">
              <w:r w:rsidRPr="00920004">
                <w:rPr>
                  <w:rPrChange w:id="35994" w:author="phuong vu" w:date="2018-11-30T22:36:00Z">
                    <w:rPr/>
                  </w:rPrChange>
                </w:rPr>
                <w:t>X</w:t>
              </w:r>
            </w:ins>
          </w:p>
        </w:tc>
        <w:tc>
          <w:tcPr>
            <w:tcW w:w="973" w:type="dxa"/>
            <w:noWrap/>
            <w:vAlign w:val="center"/>
            <w:hideMark/>
            <w:tcPrChange w:id="35995" w:author="phuong vu" w:date="2018-11-30T21:40:00Z">
              <w:tcPr>
                <w:tcW w:w="823" w:type="dxa"/>
                <w:noWrap/>
                <w:vAlign w:val="center"/>
                <w:hideMark/>
              </w:tcPr>
            </w:tcPrChange>
          </w:tcPr>
          <w:p w14:paraId="599D841F" w14:textId="77777777" w:rsidR="006871B5" w:rsidRPr="00920004" w:rsidRDefault="006871B5" w:rsidP="00941ED9">
            <w:pPr>
              <w:jc w:val="center"/>
              <w:rPr>
                <w:ins w:id="35996" w:author="phuong vu" w:date="2018-11-30T14:07:00Z"/>
                <w:rPrChange w:id="35997" w:author="phuong vu" w:date="2018-11-30T22:36:00Z">
                  <w:rPr>
                    <w:ins w:id="35998" w:author="phuong vu" w:date="2018-11-30T14:07:00Z"/>
                  </w:rPr>
                </w:rPrChange>
              </w:rPr>
              <w:pPrChange w:id="35999" w:author="phuong vu" w:date="2018-11-30T21:39:00Z">
                <w:pPr>
                  <w:spacing w:line="276" w:lineRule="auto"/>
                  <w:jc w:val="center"/>
                </w:pPr>
              </w:pPrChange>
            </w:pPr>
          </w:p>
        </w:tc>
        <w:tc>
          <w:tcPr>
            <w:tcW w:w="1931" w:type="dxa"/>
            <w:noWrap/>
            <w:hideMark/>
            <w:tcPrChange w:id="36000" w:author="phuong vu" w:date="2018-11-30T21:40:00Z">
              <w:tcPr>
                <w:tcW w:w="2138" w:type="dxa"/>
                <w:noWrap/>
                <w:hideMark/>
              </w:tcPr>
            </w:tcPrChange>
          </w:tcPr>
          <w:p w14:paraId="0AE28430" w14:textId="77777777" w:rsidR="006871B5" w:rsidRPr="00920004" w:rsidRDefault="006871B5" w:rsidP="00941ED9">
            <w:pPr>
              <w:rPr>
                <w:ins w:id="36001" w:author="phuong vu" w:date="2018-11-30T14:07:00Z"/>
                <w:lang w:val="en-US"/>
                <w:rPrChange w:id="36002" w:author="phuong vu" w:date="2018-11-30T22:36:00Z">
                  <w:rPr>
                    <w:ins w:id="36003" w:author="phuong vu" w:date="2018-11-30T14:07:00Z"/>
                    <w:lang w:val="en-US"/>
                  </w:rPr>
                </w:rPrChange>
              </w:rPr>
              <w:pPrChange w:id="36004" w:author="phuong vu" w:date="2018-11-30T21:39:00Z">
                <w:pPr>
                  <w:spacing w:line="276" w:lineRule="auto"/>
                </w:pPr>
              </w:pPrChange>
            </w:pPr>
            <w:ins w:id="36005" w:author="phuong vu" w:date="2018-11-30T14:07:00Z">
              <w:r w:rsidRPr="00920004">
                <w:rPr>
                  <w:rPrChange w:id="36006" w:author="phuong vu" w:date="2018-11-30T22:36:00Z">
                    <w:rPr/>
                  </w:rPrChange>
                </w:rPr>
                <w:t>ID kh</w:t>
              </w:r>
              <w:r w:rsidRPr="00920004">
                <w:rPr>
                  <w:lang w:val="en-US"/>
                  <w:rPrChange w:id="36007" w:author="phuong vu" w:date="2018-11-30T22:36:00Z">
                    <w:rPr>
                      <w:lang w:val="en-US"/>
                    </w:rPr>
                  </w:rPrChange>
                </w:rPr>
                <w:t>ách hàng</w:t>
              </w:r>
            </w:ins>
          </w:p>
        </w:tc>
      </w:tr>
      <w:tr w:rsidR="006871B5" w:rsidRPr="00920004" w14:paraId="7908EC21" w14:textId="77777777" w:rsidTr="00941ED9">
        <w:trPr>
          <w:trHeight w:val="300"/>
          <w:ins w:id="36008" w:author="phuong vu" w:date="2018-11-30T14:07:00Z"/>
          <w:trPrChange w:id="36009" w:author="phuong vu" w:date="2018-11-30T21:40:00Z">
            <w:trPr>
              <w:trHeight w:val="300"/>
            </w:trPr>
          </w:trPrChange>
        </w:trPr>
        <w:tc>
          <w:tcPr>
            <w:tcW w:w="805" w:type="dxa"/>
            <w:noWrap/>
            <w:vAlign w:val="center"/>
            <w:hideMark/>
            <w:tcPrChange w:id="36010" w:author="phuong vu" w:date="2018-11-30T21:40:00Z">
              <w:tcPr>
                <w:tcW w:w="708" w:type="dxa"/>
                <w:noWrap/>
                <w:vAlign w:val="center"/>
                <w:hideMark/>
              </w:tcPr>
            </w:tcPrChange>
          </w:tcPr>
          <w:p w14:paraId="29B76D5C" w14:textId="77777777" w:rsidR="006871B5" w:rsidRPr="00920004" w:rsidRDefault="006871B5" w:rsidP="00BD0851">
            <w:pPr>
              <w:spacing w:before="240" w:line="0" w:lineRule="atLeast"/>
              <w:jc w:val="center"/>
              <w:rPr>
                <w:ins w:id="36011" w:author="phuong vu" w:date="2018-11-30T14:07:00Z"/>
                <w:rPrChange w:id="36012" w:author="phuong vu" w:date="2018-11-30T22:36:00Z">
                  <w:rPr>
                    <w:ins w:id="36013" w:author="phuong vu" w:date="2018-11-30T14:07:00Z"/>
                  </w:rPr>
                </w:rPrChange>
              </w:rPr>
              <w:pPrChange w:id="36014" w:author="phuong vu" w:date="2018-11-30T14:16:00Z">
                <w:pPr>
                  <w:spacing w:line="276" w:lineRule="auto"/>
                  <w:jc w:val="center"/>
                </w:pPr>
              </w:pPrChange>
            </w:pPr>
            <w:ins w:id="36015" w:author="phuong vu" w:date="2018-11-30T14:07:00Z">
              <w:r w:rsidRPr="00920004">
                <w:rPr>
                  <w:rPrChange w:id="36016" w:author="phuong vu" w:date="2018-11-30T22:36:00Z">
                    <w:rPr/>
                  </w:rPrChange>
                </w:rPr>
                <w:t>2</w:t>
              </w:r>
            </w:ins>
          </w:p>
        </w:tc>
        <w:tc>
          <w:tcPr>
            <w:tcW w:w="1881" w:type="dxa"/>
            <w:noWrap/>
            <w:hideMark/>
            <w:tcPrChange w:id="36017" w:author="phuong vu" w:date="2018-11-30T21:40:00Z">
              <w:tcPr>
                <w:tcW w:w="1820" w:type="dxa"/>
                <w:noWrap/>
                <w:hideMark/>
              </w:tcPr>
            </w:tcPrChange>
          </w:tcPr>
          <w:p w14:paraId="7CEB3956" w14:textId="77777777" w:rsidR="006871B5" w:rsidRPr="00920004" w:rsidRDefault="006871B5" w:rsidP="00941ED9">
            <w:pPr>
              <w:rPr>
                <w:ins w:id="36018" w:author="phuong vu" w:date="2018-11-30T14:07:00Z"/>
                <w:rPrChange w:id="36019" w:author="phuong vu" w:date="2018-11-30T22:36:00Z">
                  <w:rPr>
                    <w:ins w:id="36020" w:author="phuong vu" w:date="2018-11-30T14:07:00Z"/>
                  </w:rPr>
                </w:rPrChange>
              </w:rPr>
              <w:pPrChange w:id="36021" w:author="phuong vu" w:date="2018-11-30T21:39:00Z">
                <w:pPr>
                  <w:spacing w:line="276" w:lineRule="auto"/>
                </w:pPr>
              </w:pPrChange>
            </w:pPr>
            <w:ins w:id="36022" w:author="phuong vu" w:date="2018-11-30T14:07:00Z">
              <w:r w:rsidRPr="00920004">
                <w:rPr>
                  <w:lang w:val="en-US"/>
                  <w:rPrChange w:id="36023" w:author="phuong vu" w:date="2018-11-30T22:36:00Z">
                    <w:rPr>
                      <w:lang w:val="en-US"/>
                    </w:rPr>
                  </w:rPrChange>
                </w:rPr>
                <w:t>full_name</w:t>
              </w:r>
            </w:ins>
          </w:p>
        </w:tc>
        <w:tc>
          <w:tcPr>
            <w:tcW w:w="1275" w:type="dxa"/>
            <w:noWrap/>
            <w:hideMark/>
            <w:tcPrChange w:id="36024" w:author="phuong vu" w:date="2018-11-30T21:40:00Z">
              <w:tcPr>
                <w:tcW w:w="1300" w:type="dxa"/>
                <w:noWrap/>
                <w:hideMark/>
              </w:tcPr>
            </w:tcPrChange>
          </w:tcPr>
          <w:p w14:paraId="67038D0E" w14:textId="040B685E" w:rsidR="006871B5" w:rsidRPr="00920004" w:rsidRDefault="00E452E5" w:rsidP="00941ED9">
            <w:pPr>
              <w:rPr>
                <w:ins w:id="36025" w:author="phuong vu" w:date="2018-11-30T14:07:00Z"/>
                <w:rPrChange w:id="36026" w:author="phuong vu" w:date="2018-11-30T22:36:00Z">
                  <w:rPr>
                    <w:ins w:id="36027" w:author="phuong vu" w:date="2018-11-30T14:07:00Z"/>
                  </w:rPr>
                </w:rPrChange>
              </w:rPr>
              <w:pPrChange w:id="36028" w:author="phuong vu" w:date="2018-11-30T21:39:00Z">
                <w:pPr>
                  <w:spacing w:line="276" w:lineRule="auto"/>
                </w:pPr>
              </w:pPrChange>
            </w:pPr>
            <w:ins w:id="36029" w:author="phuong vu" w:date="2018-11-30T21:53:00Z">
              <w:r w:rsidRPr="00920004">
                <w:rPr>
                  <w:rPrChange w:id="36030" w:author="phuong vu" w:date="2018-11-30T22:36:00Z">
                    <w:rPr/>
                  </w:rPrChange>
                </w:rPr>
                <w:t>varchar</w:t>
              </w:r>
            </w:ins>
          </w:p>
        </w:tc>
        <w:tc>
          <w:tcPr>
            <w:tcW w:w="1078" w:type="dxa"/>
            <w:noWrap/>
            <w:vAlign w:val="center"/>
            <w:hideMark/>
            <w:tcPrChange w:id="36031" w:author="phuong vu" w:date="2018-11-30T21:40:00Z">
              <w:tcPr>
                <w:tcW w:w="1098" w:type="dxa"/>
                <w:noWrap/>
                <w:vAlign w:val="center"/>
                <w:hideMark/>
              </w:tcPr>
            </w:tcPrChange>
          </w:tcPr>
          <w:p w14:paraId="0E4732D2" w14:textId="77777777" w:rsidR="006871B5" w:rsidRPr="00920004" w:rsidRDefault="006871B5" w:rsidP="00941ED9">
            <w:pPr>
              <w:jc w:val="center"/>
              <w:rPr>
                <w:ins w:id="36032" w:author="phuong vu" w:date="2018-11-30T14:07:00Z"/>
                <w:rPrChange w:id="36033" w:author="phuong vu" w:date="2018-11-30T22:36:00Z">
                  <w:rPr>
                    <w:ins w:id="36034" w:author="phuong vu" w:date="2018-11-30T14:07:00Z"/>
                  </w:rPr>
                </w:rPrChange>
              </w:rPr>
              <w:pPrChange w:id="36035" w:author="phuong vu" w:date="2018-11-30T21:39:00Z">
                <w:pPr>
                  <w:spacing w:line="276" w:lineRule="auto"/>
                  <w:jc w:val="center"/>
                </w:pPr>
              </w:pPrChange>
            </w:pPr>
          </w:p>
        </w:tc>
        <w:tc>
          <w:tcPr>
            <w:tcW w:w="834" w:type="dxa"/>
            <w:noWrap/>
            <w:vAlign w:val="center"/>
            <w:hideMark/>
            <w:tcPrChange w:id="36036" w:author="phuong vu" w:date="2018-11-30T21:40:00Z">
              <w:tcPr>
                <w:tcW w:w="838" w:type="dxa"/>
                <w:noWrap/>
                <w:vAlign w:val="center"/>
                <w:hideMark/>
              </w:tcPr>
            </w:tcPrChange>
          </w:tcPr>
          <w:p w14:paraId="5C7568DF" w14:textId="77777777" w:rsidR="006871B5" w:rsidRPr="00920004" w:rsidRDefault="006871B5" w:rsidP="00941ED9">
            <w:pPr>
              <w:jc w:val="center"/>
              <w:rPr>
                <w:ins w:id="36037" w:author="phuong vu" w:date="2018-11-30T14:07:00Z"/>
                <w:rPrChange w:id="36038" w:author="phuong vu" w:date="2018-11-30T22:36:00Z">
                  <w:rPr>
                    <w:ins w:id="36039" w:author="phuong vu" w:date="2018-11-30T14:07:00Z"/>
                  </w:rPr>
                </w:rPrChange>
              </w:rPr>
              <w:pPrChange w:id="36040" w:author="phuong vu" w:date="2018-11-30T21:39:00Z">
                <w:pPr>
                  <w:spacing w:line="276" w:lineRule="auto"/>
                  <w:jc w:val="center"/>
                </w:pPr>
              </w:pPrChange>
            </w:pPr>
          </w:p>
        </w:tc>
        <w:tc>
          <w:tcPr>
            <w:tcW w:w="973" w:type="dxa"/>
            <w:noWrap/>
            <w:vAlign w:val="center"/>
            <w:hideMark/>
            <w:tcPrChange w:id="36041" w:author="phuong vu" w:date="2018-11-30T21:40:00Z">
              <w:tcPr>
                <w:tcW w:w="823" w:type="dxa"/>
                <w:noWrap/>
                <w:vAlign w:val="center"/>
                <w:hideMark/>
              </w:tcPr>
            </w:tcPrChange>
          </w:tcPr>
          <w:p w14:paraId="1F4510E6" w14:textId="77777777" w:rsidR="006871B5" w:rsidRPr="00920004" w:rsidRDefault="006871B5" w:rsidP="00941ED9">
            <w:pPr>
              <w:jc w:val="center"/>
              <w:rPr>
                <w:ins w:id="36042" w:author="phuong vu" w:date="2018-11-30T14:07:00Z"/>
                <w:rPrChange w:id="36043" w:author="phuong vu" w:date="2018-11-30T22:36:00Z">
                  <w:rPr>
                    <w:ins w:id="36044" w:author="phuong vu" w:date="2018-11-30T14:07:00Z"/>
                  </w:rPr>
                </w:rPrChange>
              </w:rPr>
              <w:pPrChange w:id="36045" w:author="phuong vu" w:date="2018-11-30T21:39:00Z">
                <w:pPr>
                  <w:spacing w:line="276" w:lineRule="auto"/>
                  <w:jc w:val="center"/>
                </w:pPr>
              </w:pPrChange>
            </w:pPr>
          </w:p>
        </w:tc>
        <w:tc>
          <w:tcPr>
            <w:tcW w:w="1931" w:type="dxa"/>
            <w:noWrap/>
            <w:hideMark/>
            <w:tcPrChange w:id="36046" w:author="phuong vu" w:date="2018-11-30T21:40:00Z">
              <w:tcPr>
                <w:tcW w:w="2138" w:type="dxa"/>
                <w:noWrap/>
                <w:hideMark/>
              </w:tcPr>
            </w:tcPrChange>
          </w:tcPr>
          <w:p w14:paraId="37A611E2" w14:textId="77777777" w:rsidR="006871B5" w:rsidRPr="00920004" w:rsidRDefault="006871B5" w:rsidP="00941ED9">
            <w:pPr>
              <w:rPr>
                <w:ins w:id="36047" w:author="phuong vu" w:date="2018-11-30T14:07:00Z"/>
                <w:lang w:val="en-US"/>
                <w:rPrChange w:id="36048" w:author="phuong vu" w:date="2018-11-30T22:36:00Z">
                  <w:rPr>
                    <w:ins w:id="36049" w:author="phuong vu" w:date="2018-11-30T14:07:00Z"/>
                    <w:lang w:val="en-US"/>
                  </w:rPr>
                </w:rPrChange>
              </w:rPr>
              <w:pPrChange w:id="36050" w:author="phuong vu" w:date="2018-11-30T21:39:00Z">
                <w:pPr>
                  <w:spacing w:line="276" w:lineRule="auto"/>
                </w:pPr>
              </w:pPrChange>
            </w:pPr>
            <w:ins w:id="36051" w:author="phuong vu" w:date="2018-11-30T14:07:00Z">
              <w:r w:rsidRPr="00920004">
                <w:rPr>
                  <w:lang w:val="en-US"/>
                  <w:rPrChange w:id="36052" w:author="phuong vu" w:date="2018-11-30T22:36:00Z">
                    <w:rPr>
                      <w:lang w:val="en-US"/>
                    </w:rPr>
                  </w:rPrChange>
                </w:rPr>
                <w:t>Họ tên khách hàng</w:t>
              </w:r>
            </w:ins>
          </w:p>
        </w:tc>
      </w:tr>
      <w:tr w:rsidR="006871B5" w:rsidRPr="00920004" w14:paraId="6D99A4C2" w14:textId="77777777" w:rsidTr="00941ED9">
        <w:trPr>
          <w:trHeight w:val="300"/>
          <w:ins w:id="36053" w:author="phuong vu" w:date="2018-11-30T14:07:00Z"/>
          <w:trPrChange w:id="36054" w:author="phuong vu" w:date="2018-11-30T21:40:00Z">
            <w:trPr>
              <w:trHeight w:val="300"/>
            </w:trPr>
          </w:trPrChange>
        </w:trPr>
        <w:tc>
          <w:tcPr>
            <w:tcW w:w="805" w:type="dxa"/>
            <w:noWrap/>
            <w:vAlign w:val="center"/>
            <w:tcPrChange w:id="36055" w:author="phuong vu" w:date="2018-11-30T21:40:00Z">
              <w:tcPr>
                <w:tcW w:w="708" w:type="dxa"/>
                <w:noWrap/>
                <w:vAlign w:val="center"/>
              </w:tcPr>
            </w:tcPrChange>
          </w:tcPr>
          <w:p w14:paraId="6657B6CE" w14:textId="77777777" w:rsidR="006871B5" w:rsidRPr="00920004" w:rsidRDefault="006871B5" w:rsidP="00BD0851">
            <w:pPr>
              <w:spacing w:before="240" w:line="0" w:lineRule="atLeast"/>
              <w:jc w:val="center"/>
              <w:rPr>
                <w:ins w:id="36056" w:author="phuong vu" w:date="2018-11-30T14:07:00Z"/>
                <w:lang w:val="en-US"/>
                <w:rPrChange w:id="36057" w:author="phuong vu" w:date="2018-11-30T22:36:00Z">
                  <w:rPr>
                    <w:ins w:id="36058" w:author="phuong vu" w:date="2018-11-30T14:07:00Z"/>
                    <w:lang w:val="en-US"/>
                  </w:rPr>
                </w:rPrChange>
              </w:rPr>
              <w:pPrChange w:id="36059" w:author="phuong vu" w:date="2018-11-30T14:16:00Z">
                <w:pPr>
                  <w:spacing w:line="276" w:lineRule="auto"/>
                  <w:jc w:val="center"/>
                </w:pPr>
              </w:pPrChange>
            </w:pPr>
            <w:ins w:id="36060" w:author="phuong vu" w:date="2018-11-30T14:07:00Z">
              <w:r w:rsidRPr="00920004">
                <w:rPr>
                  <w:lang w:val="en-US"/>
                  <w:rPrChange w:id="36061" w:author="phuong vu" w:date="2018-11-30T22:36:00Z">
                    <w:rPr>
                      <w:lang w:val="en-US"/>
                    </w:rPr>
                  </w:rPrChange>
                </w:rPr>
                <w:lastRenderedPageBreak/>
                <w:t>3</w:t>
              </w:r>
            </w:ins>
          </w:p>
        </w:tc>
        <w:tc>
          <w:tcPr>
            <w:tcW w:w="1881" w:type="dxa"/>
            <w:noWrap/>
            <w:tcPrChange w:id="36062" w:author="phuong vu" w:date="2018-11-30T21:40:00Z">
              <w:tcPr>
                <w:tcW w:w="1820" w:type="dxa"/>
                <w:noWrap/>
              </w:tcPr>
            </w:tcPrChange>
          </w:tcPr>
          <w:p w14:paraId="4E0CF0C0" w14:textId="77777777" w:rsidR="006871B5" w:rsidRPr="00920004" w:rsidRDefault="006871B5" w:rsidP="00941ED9">
            <w:pPr>
              <w:rPr>
                <w:ins w:id="36063" w:author="phuong vu" w:date="2018-11-30T14:07:00Z"/>
                <w:lang w:val="en-US"/>
                <w:rPrChange w:id="36064" w:author="phuong vu" w:date="2018-11-30T22:36:00Z">
                  <w:rPr>
                    <w:ins w:id="36065" w:author="phuong vu" w:date="2018-11-30T14:07:00Z"/>
                    <w:lang w:val="en-US"/>
                  </w:rPr>
                </w:rPrChange>
              </w:rPr>
              <w:pPrChange w:id="36066" w:author="phuong vu" w:date="2018-11-30T21:39:00Z">
                <w:pPr>
                  <w:spacing w:line="276" w:lineRule="auto"/>
                </w:pPr>
              </w:pPrChange>
            </w:pPr>
            <w:ins w:id="36067" w:author="phuong vu" w:date="2018-11-30T14:07:00Z">
              <w:r w:rsidRPr="00920004">
                <w:rPr>
                  <w:lang w:val="en-US"/>
                  <w:rPrChange w:id="36068" w:author="phuong vu" w:date="2018-11-30T22:36:00Z">
                    <w:rPr>
                      <w:lang w:val="en-US"/>
                    </w:rPr>
                  </w:rPrChange>
                </w:rPr>
                <w:t>email</w:t>
              </w:r>
            </w:ins>
          </w:p>
        </w:tc>
        <w:tc>
          <w:tcPr>
            <w:tcW w:w="1275" w:type="dxa"/>
            <w:noWrap/>
            <w:tcPrChange w:id="36069" w:author="phuong vu" w:date="2018-11-30T21:40:00Z">
              <w:tcPr>
                <w:tcW w:w="1300" w:type="dxa"/>
                <w:noWrap/>
              </w:tcPr>
            </w:tcPrChange>
          </w:tcPr>
          <w:p w14:paraId="617CCF83" w14:textId="144586CA" w:rsidR="006871B5" w:rsidRPr="00920004" w:rsidRDefault="00E452E5" w:rsidP="00941ED9">
            <w:pPr>
              <w:rPr>
                <w:ins w:id="36070" w:author="phuong vu" w:date="2018-11-30T14:07:00Z"/>
                <w:rPrChange w:id="36071" w:author="phuong vu" w:date="2018-11-30T22:36:00Z">
                  <w:rPr>
                    <w:ins w:id="36072" w:author="phuong vu" w:date="2018-11-30T14:07:00Z"/>
                  </w:rPr>
                </w:rPrChange>
              </w:rPr>
              <w:pPrChange w:id="36073" w:author="phuong vu" w:date="2018-11-30T21:39:00Z">
                <w:pPr>
                  <w:spacing w:line="276" w:lineRule="auto"/>
                </w:pPr>
              </w:pPrChange>
            </w:pPr>
            <w:ins w:id="36074" w:author="phuong vu" w:date="2018-11-30T21:53:00Z">
              <w:r w:rsidRPr="00920004">
                <w:rPr>
                  <w:rPrChange w:id="36075" w:author="phuong vu" w:date="2018-11-30T22:36:00Z">
                    <w:rPr/>
                  </w:rPrChange>
                </w:rPr>
                <w:t>varchar</w:t>
              </w:r>
            </w:ins>
          </w:p>
        </w:tc>
        <w:tc>
          <w:tcPr>
            <w:tcW w:w="1078" w:type="dxa"/>
            <w:noWrap/>
            <w:vAlign w:val="center"/>
            <w:tcPrChange w:id="36076" w:author="phuong vu" w:date="2018-11-30T21:40:00Z">
              <w:tcPr>
                <w:tcW w:w="1098" w:type="dxa"/>
                <w:noWrap/>
                <w:vAlign w:val="center"/>
              </w:tcPr>
            </w:tcPrChange>
          </w:tcPr>
          <w:p w14:paraId="0C31C5A9" w14:textId="77777777" w:rsidR="006871B5" w:rsidRPr="00920004" w:rsidRDefault="006871B5" w:rsidP="00941ED9">
            <w:pPr>
              <w:jc w:val="center"/>
              <w:rPr>
                <w:ins w:id="36077" w:author="phuong vu" w:date="2018-11-30T14:07:00Z"/>
                <w:rPrChange w:id="36078" w:author="phuong vu" w:date="2018-11-30T22:36:00Z">
                  <w:rPr>
                    <w:ins w:id="36079" w:author="phuong vu" w:date="2018-11-30T14:07:00Z"/>
                  </w:rPr>
                </w:rPrChange>
              </w:rPr>
              <w:pPrChange w:id="36080" w:author="phuong vu" w:date="2018-11-30T21:39:00Z">
                <w:pPr>
                  <w:spacing w:line="276" w:lineRule="auto"/>
                  <w:jc w:val="center"/>
                </w:pPr>
              </w:pPrChange>
            </w:pPr>
          </w:p>
        </w:tc>
        <w:tc>
          <w:tcPr>
            <w:tcW w:w="834" w:type="dxa"/>
            <w:noWrap/>
            <w:vAlign w:val="center"/>
            <w:tcPrChange w:id="36081" w:author="phuong vu" w:date="2018-11-30T21:40:00Z">
              <w:tcPr>
                <w:tcW w:w="838" w:type="dxa"/>
                <w:noWrap/>
                <w:vAlign w:val="center"/>
              </w:tcPr>
            </w:tcPrChange>
          </w:tcPr>
          <w:p w14:paraId="6C789B8A" w14:textId="77777777" w:rsidR="006871B5" w:rsidRPr="00920004" w:rsidRDefault="006871B5" w:rsidP="00941ED9">
            <w:pPr>
              <w:jc w:val="center"/>
              <w:rPr>
                <w:ins w:id="36082" w:author="phuong vu" w:date="2018-11-30T14:07:00Z"/>
                <w:rPrChange w:id="36083" w:author="phuong vu" w:date="2018-11-30T22:36:00Z">
                  <w:rPr>
                    <w:ins w:id="36084" w:author="phuong vu" w:date="2018-11-30T14:07:00Z"/>
                  </w:rPr>
                </w:rPrChange>
              </w:rPr>
              <w:pPrChange w:id="36085" w:author="phuong vu" w:date="2018-11-30T21:39:00Z">
                <w:pPr>
                  <w:spacing w:line="276" w:lineRule="auto"/>
                  <w:jc w:val="center"/>
                </w:pPr>
              </w:pPrChange>
            </w:pPr>
          </w:p>
        </w:tc>
        <w:tc>
          <w:tcPr>
            <w:tcW w:w="973" w:type="dxa"/>
            <w:noWrap/>
            <w:vAlign w:val="center"/>
            <w:tcPrChange w:id="36086" w:author="phuong vu" w:date="2018-11-30T21:40:00Z">
              <w:tcPr>
                <w:tcW w:w="823" w:type="dxa"/>
                <w:noWrap/>
                <w:vAlign w:val="center"/>
              </w:tcPr>
            </w:tcPrChange>
          </w:tcPr>
          <w:p w14:paraId="69F3F158" w14:textId="77777777" w:rsidR="006871B5" w:rsidRPr="00920004" w:rsidRDefault="006871B5" w:rsidP="00941ED9">
            <w:pPr>
              <w:jc w:val="center"/>
              <w:rPr>
                <w:ins w:id="36087" w:author="phuong vu" w:date="2018-11-30T14:07:00Z"/>
                <w:rPrChange w:id="36088" w:author="phuong vu" w:date="2018-11-30T22:36:00Z">
                  <w:rPr>
                    <w:ins w:id="36089" w:author="phuong vu" w:date="2018-11-30T14:07:00Z"/>
                  </w:rPr>
                </w:rPrChange>
              </w:rPr>
              <w:pPrChange w:id="36090" w:author="phuong vu" w:date="2018-11-30T21:39:00Z">
                <w:pPr>
                  <w:spacing w:line="276" w:lineRule="auto"/>
                  <w:jc w:val="center"/>
                </w:pPr>
              </w:pPrChange>
            </w:pPr>
          </w:p>
        </w:tc>
        <w:tc>
          <w:tcPr>
            <w:tcW w:w="1931" w:type="dxa"/>
            <w:noWrap/>
            <w:tcPrChange w:id="36091" w:author="phuong vu" w:date="2018-11-30T21:40:00Z">
              <w:tcPr>
                <w:tcW w:w="2138" w:type="dxa"/>
                <w:noWrap/>
              </w:tcPr>
            </w:tcPrChange>
          </w:tcPr>
          <w:p w14:paraId="4E7EB2AE" w14:textId="77777777" w:rsidR="006871B5" w:rsidRPr="00920004" w:rsidRDefault="006871B5" w:rsidP="00941ED9">
            <w:pPr>
              <w:rPr>
                <w:ins w:id="36092" w:author="phuong vu" w:date="2018-11-30T14:07:00Z"/>
                <w:lang w:val="en-US"/>
                <w:rPrChange w:id="36093" w:author="phuong vu" w:date="2018-11-30T22:36:00Z">
                  <w:rPr>
                    <w:ins w:id="36094" w:author="phuong vu" w:date="2018-11-30T14:07:00Z"/>
                    <w:lang w:val="en-US"/>
                  </w:rPr>
                </w:rPrChange>
              </w:rPr>
              <w:pPrChange w:id="36095" w:author="phuong vu" w:date="2018-11-30T21:39:00Z">
                <w:pPr>
                  <w:spacing w:line="276" w:lineRule="auto"/>
                </w:pPr>
              </w:pPrChange>
            </w:pPr>
            <w:ins w:id="36096" w:author="phuong vu" w:date="2018-11-30T14:07:00Z">
              <w:r w:rsidRPr="00920004">
                <w:rPr>
                  <w:lang w:val="en-US"/>
                  <w:rPrChange w:id="36097" w:author="phuong vu" w:date="2018-11-30T22:36:00Z">
                    <w:rPr>
                      <w:lang w:val="en-US"/>
                    </w:rPr>
                  </w:rPrChange>
                </w:rPr>
                <w:t>Email khách hàng</w:t>
              </w:r>
            </w:ins>
          </w:p>
        </w:tc>
      </w:tr>
      <w:tr w:rsidR="006871B5" w:rsidRPr="00920004" w14:paraId="726410F6" w14:textId="77777777" w:rsidTr="00941ED9">
        <w:trPr>
          <w:trHeight w:val="300"/>
          <w:ins w:id="36098" w:author="phuong vu" w:date="2018-11-30T14:07:00Z"/>
          <w:trPrChange w:id="36099" w:author="phuong vu" w:date="2018-11-30T21:40:00Z">
            <w:trPr>
              <w:trHeight w:val="300"/>
            </w:trPr>
          </w:trPrChange>
        </w:trPr>
        <w:tc>
          <w:tcPr>
            <w:tcW w:w="805" w:type="dxa"/>
            <w:noWrap/>
            <w:vAlign w:val="center"/>
            <w:tcPrChange w:id="36100" w:author="phuong vu" w:date="2018-11-30T21:40:00Z">
              <w:tcPr>
                <w:tcW w:w="708" w:type="dxa"/>
                <w:noWrap/>
                <w:vAlign w:val="center"/>
              </w:tcPr>
            </w:tcPrChange>
          </w:tcPr>
          <w:p w14:paraId="3A52A7BB" w14:textId="77777777" w:rsidR="006871B5" w:rsidRPr="00920004" w:rsidRDefault="006871B5" w:rsidP="00BD0851">
            <w:pPr>
              <w:spacing w:before="240" w:line="0" w:lineRule="atLeast"/>
              <w:jc w:val="center"/>
              <w:rPr>
                <w:ins w:id="36101" w:author="phuong vu" w:date="2018-11-30T14:07:00Z"/>
                <w:lang w:val="en-US"/>
                <w:rPrChange w:id="36102" w:author="phuong vu" w:date="2018-11-30T22:36:00Z">
                  <w:rPr>
                    <w:ins w:id="36103" w:author="phuong vu" w:date="2018-11-30T14:07:00Z"/>
                    <w:lang w:val="en-US"/>
                  </w:rPr>
                </w:rPrChange>
              </w:rPr>
              <w:pPrChange w:id="36104" w:author="phuong vu" w:date="2018-11-30T14:16:00Z">
                <w:pPr>
                  <w:spacing w:line="276" w:lineRule="auto"/>
                  <w:jc w:val="center"/>
                </w:pPr>
              </w:pPrChange>
            </w:pPr>
            <w:ins w:id="36105" w:author="phuong vu" w:date="2018-11-30T14:07:00Z">
              <w:r w:rsidRPr="00920004">
                <w:rPr>
                  <w:lang w:val="en-US"/>
                  <w:rPrChange w:id="36106" w:author="phuong vu" w:date="2018-11-30T22:36:00Z">
                    <w:rPr>
                      <w:lang w:val="en-US"/>
                    </w:rPr>
                  </w:rPrChange>
                </w:rPr>
                <w:t>4</w:t>
              </w:r>
            </w:ins>
          </w:p>
        </w:tc>
        <w:tc>
          <w:tcPr>
            <w:tcW w:w="1881" w:type="dxa"/>
            <w:noWrap/>
            <w:tcPrChange w:id="36107" w:author="phuong vu" w:date="2018-11-30T21:40:00Z">
              <w:tcPr>
                <w:tcW w:w="1820" w:type="dxa"/>
                <w:noWrap/>
              </w:tcPr>
            </w:tcPrChange>
          </w:tcPr>
          <w:p w14:paraId="0FF97127" w14:textId="77777777" w:rsidR="006871B5" w:rsidRPr="00920004" w:rsidRDefault="006871B5" w:rsidP="00941ED9">
            <w:pPr>
              <w:rPr>
                <w:ins w:id="36108" w:author="phuong vu" w:date="2018-11-30T14:07:00Z"/>
                <w:lang w:val="en-US"/>
                <w:rPrChange w:id="36109" w:author="phuong vu" w:date="2018-11-30T22:36:00Z">
                  <w:rPr>
                    <w:ins w:id="36110" w:author="phuong vu" w:date="2018-11-30T14:07:00Z"/>
                    <w:lang w:val="en-US"/>
                  </w:rPr>
                </w:rPrChange>
              </w:rPr>
              <w:pPrChange w:id="36111" w:author="phuong vu" w:date="2018-11-30T21:39:00Z">
                <w:pPr>
                  <w:spacing w:line="276" w:lineRule="auto"/>
                </w:pPr>
              </w:pPrChange>
            </w:pPr>
            <w:ins w:id="36112" w:author="phuong vu" w:date="2018-11-30T14:07:00Z">
              <w:r w:rsidRPr="00920004">
                <w:rPr>
                  <w:lang w:val="en-US"/>
                  <w:rPrChange w:id="36113" w:author="phuong vu" w:date="2018-11-30T22:36:00Z">
                    <w:rPr>
                      <w:lang w:val="en-US"/>
                    </w:rPr>
                  </w:rPrChange>
                </w:rPr>
                <w:t>phone</w:t>
              </w:r>
            </w:ins>
          </w:p>
        </w:tc>
        <w:tc>
          <w:tcPr>
            <w:tcW w:w="1275" w:type="dxa"/>
            <w:noWrap/>
            <w:tcPrChange w:id="36114" w:author="phuong vu" w:date="2018-11-30T21:40:00Z">
              <w:tcPr>
                <w:tcW w:w="1300" w:type="dxa"/>
                <w:noWrap/>
              </w:tcPr>
            </w:tcPrChange>
          </w:tcPr>
          <w:p w14:paraId="6F768BD4" w14:textId="6108CF63" w:rsidR="006871B5" w:rsidRPr="00920004" w:rsidRDefault="00E452E5" w:rsidP="00941ED9">
            <w:pPr>
              <w:rPr>
                <w:ins w:id="36115" w:author="phuong vu" w:date="2018-11-30T14:07:00Z"/>
                <w:rPrChange w:id="36116" w:author="phuong vu" w:date="2018-11-30T22:36:00Z">
                  <w:rPr>
                    <w:ins w:id="36117" w:author="phuong vu" w:date="2018-11-30T14:07:00Z"/>
                  </w:rPr>
                </w:rPrChange>
              </w:rPr>
              <w:pPrChange w:id="36118" w:author="phuong vu" w:date="2018-11-30T21:39:00Z">
                <w:pPr>
                  <w:spacing w:line="276" w:lineRule="auto"/>
                </w:pPr>
              </w:pPrChange>
            </w:pPr>
            <w:ins w:id="36119" w:author="phuong vu" w:date="2018-11-30T21:53:00Z">
              <w:r w:rsidRPr="00920004">
                <w:rPr>
                  <w:rPrChange w:id="36120" w:author="phuong vu" w:date="2018-11-30T22:36:00Z">
                    <w:rPr/>
                  </w:rPrChange>
                </w:rPr>
                <w:t>varchar</w:t>
              </w:r>
            </w:ins>
          </w:p>
        </w:tc>
        <w:tc>
          <w:tcPr>
            <w:tcW w:w="1078" w:type="dxa"/>
            <w:noWrap/>
            <w:vAlign w:val="center"/>
            <w:tcPrChange w:id="36121" w:author="phuong vu" w:date="2018-11-30T21:40:00Z">
              <w:tcPr>
                <w:tcW w:w="1098" w:type="dxa"/>
                <w:noWrap/>
                <w:vAlign w:val="center"/>
              </w:tcPr>
            </w:tcPrChange>
          </w:tcPr>
          <w:p w14:paraId="31DF39BB" w14:textId="77777777" w:rsidR="006871B5" w:rsidRPr="00920004" w:rsidRDefault="006871B5" w:rsidP="00941ED9">
            <w:pPr>
              <w:jc w:val="center"/>
              <w:rPr>
                <w:ins w:id="36122" w:author="phuong vu" w:date="2018-11-30T14:07:00Z"/>
                <w:rPrChange w:id="36123" w:author="phuong vu" w:date="2018-11-30T22:36:00Z">
                  <w:rPr>
                    <w:ins w:id="36124" w:author="phuong vu" w:date="2018-11-30T14:07:00Z"/>
                  </w:rPr>
                </w:rPrChange>
              </w:rPr>
              <w:pPrChange w:id="36125" w:author="phuong vu" w:date="2018-11-30T21:39:00Z">
                <w:pPr>
                  <w:spacing w:line="276" w:lineRule="auto"/>
                  <w:jc w:val="center"/>
                </w:pPr>
              </w:pPrChange>
            </w:pPr>
          </w:p>
        </w:tc>
        <w:tc>
          <w:tcPr>
            <w:tcW w:w="834" w:type="dxa"/>
            <w:noWrap/>
            <w:vAlign w:val="center"/>
            <w:tcPrChange w:id="36126" w:author="phuong vu" w:date="2018-11-30T21:40:00Z">
              <w:tcPr>
                <w:tcW w:w="838" w:type="dxa"/>
                <w:noWrap/>
                <w:vAlign w:val="center"/>
              </w:tcPr>
            </w:tcPrChange>
          </w:tcPr>
          <w:p w14:paraId="5BB67C32" w14:textId="77777777" w:rsidR="006871B5" w:rsidRPr="00920004" w:rsidRDefault="006871B5" w:rsidP="00941ED9">
            <w:pPr>
              <w:jc w:val="center"/>
              <w:rPr>
                <w:ins w:id="36127" w:author="phuong vu" w:date="2018-11-30T14:07:00Z"/>
                <w:rPrChange w:id="36128" w:author="phuong vu" w:date="2018-11-30T22:36:00Z">
                  <w:rPr>
                    <w:ins w:id="36129" w:author="phuong vu" w:date="2018-11-30T14:07:00Z"/>
                  </w:rPr>
                </w:rPrChange>
              </w:rPr>
              <w:pPrChange w:id="36130" w:author="phuong vu" w:date="2018-11-30T21:39:00Z">
                <w:pPr>
                  <w:spacing w:line="276" w:lineRule="auto"/>
                  <w:jc w:val="center"/>
                </w:pPr>
              </w:pPrChange>
            </w:pPr>
          </w:p>
        </w:tc>
        <w:tc>
          <w:tcPr>
            <w:tcW w:w="973" w:type="dxa"/>
            <w:noWrap/>
            <w:vAlign w:val="center"/>
            <w:tcPrChange w:id="36131" w:author="phuong vu" w:date="2018-11-30T21:40:00Z">
              <w:tcPr>
                <w:tcW w:w="823" w:type="dxa"/>
                <w:noWrap/>
                <w:vAlign w:val="center"/>
              </w:tcPr>
            </w:tcPrChange>
          </w:tcPr>
          <w:p w14:paraId="02C76C06" w14:textId="77777777" w:rsidR="006871B5" w:rsidRPr="00920004" w:rsidRDefault="006871B5" w:rsidP="00941ED9">
            <w:pPr>
              <w:jc w:val="center"/>
              <w:rPr>
                <w:ins w:id="36132" w:author="phuong vu" w:date="2018-11-30T14:07:00Z"/>
                <w:rPrChange w:id="36133" w:author="phuong vu" w:date="2018-11-30T22:36:00Z">
                  <w:rPr>
                    <w:ins w:id="36134" w:author="phuong vu" w:date="2018-11-30T14:07:00Z"/>
                  </w:rPr>
                </w:rPrChange>
              </w:rPr>
              <w:pPrChange w:id="36135" w:author="phuong vu" w:date="2018-11-30T21:39:00Z">
                <w:pPr>
                  <w:spacing w:line="276" w:lineRule="auto"/>
                  <w:jc w:val="center"/>
                </w:pPr>
              </w:pPrChange>
            </w:pPr>
          </w:p>
        </w:tc>
        <w:tc>
          <w:tcPr>
            <w:tcW w:w="1931" w:type="dxa"/>
            <w:noWrap/>
            <w:tcPrChange w:id="36136" w:author="phuong vu" w:date="2018-11-30T21:40:00Z">
              <w:tcPr>
                <w:tcW w:w="2138" w:type="dxa"/>
                <w:noWrap/>
              </w:tcPr>
            </w:tcPrChange>
          </w:tcPr>
          <w:p w14:paraId="3787DE33" w14:textId="77777777" w:rsidR="006871B5" w:rsidRPr="00920004" w:rsidRDefault="006871B5" w:rsidP="00941ED9">
            <w:pPr>
              <w:rPr>
                <w:ins w:id="36137" w:author="phuong vu" w:date="2018-11-30T14:07:00Z"/>
                <w:rPrChange w:id="36138" w:author="phuong vu" w:date="2018-11-30T22:36:00Z">
                  <w:rPr>
                    <w:ins w:id="36139" w:author="phuong vu" w:date="2018-11-30T14:07:00Z"/>
                  </w:rPr>
                </w:rPrChange>
              </w:rPr>
              <w:pPrChange w:id="36140" w:author="phuong vu" w:date="2018-11-30T21:39:00Z">
                <w:pPr>
                  <w:spacing w:line="276" w:lineRule="auto"/>
                </w:pPr>
              </w:pPrChange>
            </w:pPr>
            <w:ins w:id="36141" w:author="phuong vu" w:date="2018-11-30T14:07:00Z">
              <w:r w:rsidRPr="00920004">
                <w:rPr>
                  <w:rPrChange w:id="36142" w:author="phuong vu" w:date="2018-11-30T22:36:00Z">
                    <w:rPr/>
                  </w:rPrChange>
                </w:rPr>
                <w:t>Số điện thoại khách hàng</w:t>
              </w:r>
            </w:ins>
          </w:p>
        </w:tc>
      </w:tr>
      <w:tr w:rsidR="006871B5" w:rsidRPr="00920004" w14:paraId="222AD820" w14:textId="77777777" w:rsidTr="00941ED9">
        <w:trPr>
          <w:trHeight w:val="300"/>
          <w:ins w:id="36143" w:author="phuong vu" w:date="2018-11-30T14:07:00Z"/>
          <w:trPrChange w:id="36144" w:author="phuong vu" w:date="2018-11-30T21:40:00Z">
            <w:trPr>
              <w:trHeight w:val="300"/>
            </w:trPr>
          </w:trPrChange>
        </w:trPr>
        <w:tc>
          <w:tcPr>
            <w:tcW w:w="805" w:type="dxa"/>
            <w:noWrap/>
            <w:vAlign w:val="center"/>
            <w:tcPrChange w:id="36145" w:author="phuong vu" w:date="2018-11-30T21:40:00Z">
              <w:tcPr>
                <w:tcW w:w="708" w:type="dxa"/>
                <w:noWrap/>
                <w:vAlign w:val="center"/>
              </w:tcPr>
            </w:tcPrChange>
          </w:tcPr>
          <w:p w14:paraId="03EB9453" w14:textId="77777777" w:rsidR="006871B5" w:rsidRPr="00920004" w:rsidRDefault="006871B5" w:rsidP="00BD0851">
            <w:pPr>
              <w:spacing w:before="240" w:line="0" w:lineRule="atLeast"/>
              <w:jc w:val="center"/>
              <w:rPr>
                <w:ins w:id="36146" w:author="phuong vu" w:date="2018-11-30T14:07:00Z"/>
                <w:lang w:val="en-US"/>
                <w:rPrChange w:id="36147" w:author="phuong vu" w:date="2018-11-30T22:36:00Z">
                  <w:rPr>
                    <w:ins w:id="36148" w:author="phuong vu" w:date="2018-11-30T14:07:00Z"/>
                    <w:lang w:val="en-US"/>
                  </w:rPr>
                </w:rPrChange>
              </w:rPr>
              <w:pPrChange w:id="36149" w:author="phuong vu" w:date="2018-11-30T14:16:00Z">
                <w:pPr>
                  <w:spacing w:line="276" w:lineRule="auto"/>
                  <w:jc w:val="center"/>
                </w:pPr>
              </w:pPrChange>
            </w:pPr>
            <w:ins w:id="36150" w:author="phuong vu" w:date="2018-11-30T14:07:00Z">
              <w:r w:rsidRPr="00920004">
                <w:rPr>
                  <w:lang w:val="en-US"/>
                  <w:rPrChange w:id="36151" w:author="phuong vu" w:date="2018-11-30T22:36:00Z">
                    <w:rPr>
                      <w:lang w:val="en-US"/>
                    </w:rPr>
                  </w:rPrChange>
                </w:rPr>
                <w:t>5</w:t>
              </w:r>
            </w:ins>
          </w:p>
        </w:tc>
        <w:tc>
          <w:tcPr>
            <w:tcW w:w="1881" w:type="dxa"/>
            <w:noWrap/>
            <w:tcPrChange w:id="36152" w:author="phuong vu" w:date="2018-11-30T21:40:00Z">
              <w:tcPr>
                <w:tcW w:w="1820" w:type="dxa"/>
                <w:noWrap/>
              </w:tcPr>
            </w:tcPrChange>
          </w:tcPr>
          <w:p w14:paraId="7FA5D771" w14:textId="77777777" w:rsidR="006871B5" w:rsidRPr="00920004" w:rsidRDefault="006871B5" w:rsidP="00941ED9">
            <w:pPr>
              <w:rPr>
                <w:ins w:id="36153" w:author="phuong vu" w:date="2018-11-30T14:07:00Z"/>
                <w:lang w:val="en-US"/>
                <w:rPrChange w:id="36154" w:author="phuong vu" w:date="2018-11-30T22:36:00Z">
                  <w:rPr>
                    <w:ins w:id="36155" w:author="phuong vu" w:date="2018-11-30T14:07:00Z"/>
                    <w:lang w:val="en-US"/>
                  </w:rPr>
                </w:rPrChange>
              </w:rPr>
              <w:pPrChange w:id="36156" w:author="phuong vu" w:date="2018-11-30T21:39:00Z">
                <w:pPr>
                  <w:spacing w:line="276" w:lineRule="auto"/>
                </w:pPr>
              </w:pPrChange>
            </w:pPr>
            <w:ins w:id="36157" w:author="phuong vu" w:date="2018-11-30T14:07:00Z">
              <w:r w:rsidRPr="00920004">
                <w:rPr>
                  <w:lang w:val="en-US"/>
                  <w:rPrChange w:id="36158" w:author="phuong vu" w:date="2018-11-30T22:36:00Z">
                    <w:rPr>
                      <w:lang w:val="en-US"/>
                    </w:rPr>
                  </w:rPrChange>
                </w:rPr>
                <w:t>password</w:t>
              </w:r>
            </w:ins>
          </w:p>
        </w:tc>
        <w:tc>
          <w:tcPr>
            <w:tcW w:w="1275" w:type="dxa"/>
            <w:noWrap/>
            <w:tcPrChange w:id="36159" w:author="phuong vu" w:date="2018-11-30T21:40:00Z">
              <w:tcPr>
                <w:tcW w:w="1300" w:type="dxa"/>
                <w:noWrap/>
              </w:tcPr>
            </w:tcPrChange>
          </w:tcPr>
          <w:p w14:paraId="1846F919" w14:textId="3AE4847D" w:rsidR="006871B5" w:rsidRPr="00920004" w:rsidRDefault="00E452E5" w:rsidP="00941ED9">
            <w:pPr>
              <w:rPr>
                <w:ins w:id="36160" w:author="phuong vu" w:date="2018-11-30T14:07:00Z"/>
                <w:rPrChange w:id="36161" w:author="phuong vu" w:date="2018-11-30T22:36:00Z">
                  <w:rPr>
                    <w:ins w:id="36162" w:author="phuong vu" w:date="2018-11-30T14:07:00Z"/>
                  </w:rPr>
                </w:rPrChange>
              </w:rPr>
              <w:pPrChange w:id="36163" w:author="phuong vu" w:date="2018-11-30T21:39:00Z">
                <w:pPr>
                  <w:spacing w:line="276" w:lineRule="auto"/>
                </w:pPr>
              </w:pPrChange>
            </w:pPr>
            <w:ins w:id="36164" w:author="phuong vu" w:date="2018-11-30T21:53:00Z">
              <w:r w:rsidRPr="00920004">
                <w:rPr>
                  <w:rPrChange w:id="36165" w:author="phuong vu" w:date="2018-11-30T22:36:00Z">
                    <w:rPr/>
                  </w:rPrChange>
                </w:rPr>
                <w:t>varchar</w:t>
              </w:r>
            </w:ins>
          </w:p>
        </w:tc>
        <w:tc>
          <w:tcPr>
            <w:tcW w:w="1078" w:type="dxa"/>
            <w:noWrap/>
            <w:vAlign w:val="center"/>
            <w:tcPrChange w:id="36166" w:author="phuong vu" w:date="2018-11-30T21:40:00Z">
              <w:tcPr>
                <w:tcW w:w="1098" w:type="dxa"/>
                <w:noWrap/>
                <w:vAlign w:val="center"/>
              </w:tcPr>
            </w:tcPrChange>
          </w:tcPr>
          <w:p w14:paraId="75CEEF0C" w14:textId="77777777" w:rsidR="006871B5" w:rsidRPr="00920004" w:rsidRDefault="006871B5" w:rsidP="00941ED9">
            <w:pPr>
              <w:jc w:val="center"/>
              <w:rPr>
                <w:ins w:id="36167" w:author="phuong vu" w:date="2018-11-30T14:07:00Z"/>
                <w:rPrChange w:id="36168" w:author="phuong vu" w:date="2018-11-30T22:36:00Z">
                  <w:rPr>
                    <w:ins w:id="36169" w:author="phuong vu" w:date="2018-11-30T14:07:00Z"/>
                  </w:rPr>
                </w:rPrChange>
              </w:rPr>
              <w:pPrChange w:id="36170" w:author="phuong vu" w:date="2018-11-30T21:39:00Z">
                <w:pPr>
                  <w:spacing w:line="276" w:lineRule="auto"/>
                  <w:jc w:val="center"/>
                </w:pPr>
              </w:pPrChange>
            </w:pPr>
          </w:p>
        </w:tc>
        <w:tc>
          <w:tcPr>
            <w:tcW w:w="834" w:type="dxa"/>
            <w:noWrap/>
            <w:vAlign w:val="center"/>
            <w:tcPrChange w:id="36171" w:author="phuong vu" w:date="2018-11-30T21:40:00Z">
              <w:tcPr>
                <w:tcW w:w="838" w:type="dxa"/>
                <w:noWrap/>
                <w:vAlign w:val="center"/>
              </w:tcPr>
            </w:tcPrChange>
          </w:tcPr>
          <w:p w14:paraId="1EB59DB1" w14:textId="77777777" w:rsidR="006871B5" w:rsidRPr="00920004" w:rsidRDefault="006871B5" w:rsidP="00941ED9">
            <w:pPr>
              <w:jc w:val="center"/>
              <w:rPr>
                <w:ins w:id="36172" w:author="phuong vu" w:date="2018-11-30T14:07:00Z"/>
                <w:rPrChange w:id="36173" w:author="phuong vu" w:date="2018-11-30T22:36:00Z">
                  <w:rPr>
                    <w:ins w:id="36174" w:author="phuong vu" w:date="2018-11-30T14:07:00Z"/>
                  </w:rPr>
                </w:rPrChange>
              </w:rPr>
              <w:pPrChange w:id="36175" w:author="phuong vu" w:date="2018-11-30T21:39:00Z">
                <w:pPr>
                  <w:spacing w:line="276" w:lineRule="auto"/>
                  <w:jc w:val="center"/>
                </w:pPr>
              </w:pPrChange>
            </w:pPr>
          </w:p>
        </w:tc>
        <w:tc>
          <w:tcPr>
            <w:tcW w:w="973" w:type="dxa"/>
            <w:noWrap/>
            <w:vAlign w:val="center"/>
            <w:tcPrChange w:id="36176" w:author="phuong vu" w:date="2018-11-30T21:40:00Z">
              <w:tcPr>
                <w:tcW w:w="823" w:type="dxa"/>
                <w:noWrap/>
                <w:vAlign w:val="center"/>
              </w:tcPr>
            </w:tcPrChange>
          </w:tcPr>
          <w:p w14:paraId="386F4C5E" w14:textId="77777777" w:rsidR="006871B5" w:rsidRPr="00920004" w:rsidRDefault="006871B5" w:rsidP="00941ED9">
            <w:pPr>
              <w:jc w:val="center"/>
              <w:rPr>
                <w:ins w:id="36177" w:author="phuong vu" w:date="2018-11-30T14:07:00Z"/>
                <w:rPrChange w:id="36178" w:author="phuong vu" w:date="2018-11-30T22:36:00Z">
                  <w:rPr>
                    <w:ins w:id="36179" w:author="phuong vu" w:date="2018-11-30T14:07:00Z"/>
                  </w:rPr>
                </w:rPrChange>
              </w:rPr>
              <w:pPrChange w:id="36180" w:author="phuong vu" w:date="2018-11-30T21:39:00Z">
                <w:pPr>
                  <w:spacing w:line="276" w:lineRule="auto"/>
                  <w:jc w:val="center"/>
                </w:pPr>
              </w:pPrChange>
            </w:pPr>
          </w:p>
        </w:tc>
        <w:tc>
          <w:tcPr>
            <w:tcW w:w="1931" w:type="dxa"/>
            <w:noWrap/>
            <w:tcPrChange w:id="36181" w:author="phuong vu" w:date="2018-11-30T21:40:00Z">
              <w:tcPr>
                <w:tcW w:w="2138" w:type="dxa"/>
                <w:noWrap/>
              </w:tcPr>
            </w:tcPrChange>
          </w:tcPr>
          <w:p w14:paraId="20D18D6A" w14:textId="77777777" w:rsidR="006871B5" w:rsidRPr="00920004" w:rsidRDefault="006871B5" w:rsidP="00941ED9">
            <w:pPr>
              <w:rPr>
                <w:ins w:id="36182" w:author="phuong vu" w:date="2018-11-30T14:07:00Z"/>
                <w:lang w:val="en-US"/>
                <w:rPrChange w:id="36183" w:author="phuong vu" w:date="2018-11-30T22:36:00Z">
                  <w:rPr>
                    <w:ins w:id="36184" w:author="phuong vu" w:date="2018-11-30T14:07:00Z"/>
                    <w:lang w:val="en-US"/>
                  </w:rPr>
                </w:rPrChange>
              </w:rPr>
              <w:pPrChange w:id="36185" w:author="phuong vu" w:date="2018-11-30T21:39:00Z">
                <w:pPr>
                  <w:spacing w:line="276" w:lineRule="auto"/>
                </w:pPr>
              </w:pPrChange>
            </w:pPr>
            <w:ins w:id="36186" w:author="phuong vu" w:date="2018-11-30T14:07:00Z">
              <w:r w:rsidRPr="00920004">
                <w:rPr>
                  <w:lang w:val="en-US"/>
                  <w:rPrChange w:id="36187" w:author="phuong vu" w:date="2018-11-30T22:36:00Z">
                    <w:rPr>
                      <w:lang w:val="en-US"/>
                    </w:rPr>
                  </w:rPrChange>
                </w:rPr>
                <w:t>Mật khẩu tài khoản</w:t>
              </w:r>
            </w:ins>
          </w:p>
        </w:tc>
      </w:tr>
      <w:tr w:rsidR="006871B5" w:rsidRPr="00920004" w14:paraId="22C96473" w14:textId="77777777" w:rsidTr="00941ED9">
        <w:trPr>
          <w:trHeight w:val="300"/>
          <w:ins w:id="36188" w:author="phuong vu" w:date="2018-11-30T14:07:00Z"/>
          <w:trPrChange w:id="36189" w:author="phuong vu" w:date="2018-11-30T21:40:00Z">
            <w:trPr>
              <w:trHeight w:val="300"/>
            </w:trPr>
          </w:trPrChange>
        </w:trPr>
        <w:tc>
          <w:tcPr>
            <w:tcW w:w="805" w:type="dxa"/>
            <w:noWrap/>
            <w:vAlign w:val="center"/>
            <w:tcPrChange w:id="36190" w:author="phuong vu" w:date="2018-11-30T21:40:00Z">
              <w:tcPr>
                <w:tcW w:w="708" w:type="dxa"/>
                <w:noWrap/>
                <w:vAlign w:val="center"/>
              </w:tcPr>
            </w:tcPrChange>
          </w:tcPr>
          <w:p w14:paraId="60B21B70" w14:textId="77777777" w:rsidR="006871B5" w:rsidRPr="00920004" w:rsidRDefault="006871B5" w:rsidP="00BD0851">
            <w:pPr>
              <w:spacing w:before="240" w:line="0" w:lineRule="atLeast"/>
              <w:jc w:val="center"/>
              <w:rPr>
                <w:ins w:id="36191" w:author="phuong vu" w:date="2018-11-30T14:07:00Z"/>
                <w:lang w:val="en-US"/>
                <w:rPrChange w:id="36192" w:author="phuong vu" w:date="2018-11-30T22:36:00Z">
                  <w:rPr>
                    <w:ins w:id="36193" w:author="phuong vu" w:date="2018-11-30T14:07:00Z"/>
                    <w:lang w:val="en-US"/>
                  </w:rPr>
                </w:rPrChange>
              </w:rPr>
              <w:pPrChange w:id="36194" w:author="phuong vu" w:date="2018-11-30T14:16:00Z">
                <w:pPr>
                  <w:spacing w:line="276" w:lineRule="auto"/>
                  <w:jc w:val="center"/>
                </w:pPr>
              </w:pPrChange>
            </w:pPr>
            <w:ins w:id="36195" w:author="phuong vu" w:date="2018-11-30T14:07:00Z">
              <w:r w:rsidRPr="00920004">
                <w:rPr>
                  <w:lang w:val="en-US"/>
                  <w:rPrChange w:id="36196" w:author="phuong vu" w:date="2018-11-30T22:36:00Z">
                    <w:rPr>
                      <w:lang w:val="en-US"/>
                    </w:rPr>
                  </w:rPrChange>
                </w:rPr>
                <w:t>6</w:t>
              </w:r>
            </w:ins>
          </w:p>
        </w:tc>
        <w:tc>
          <w:tcPr>
            <w:tcW w:w="1881" w:type="dxa"/>
            <w:noWrap/>
            <w:tcPrChange w:id="36197" w:author="phuong vu" w:date="2018-11-30T21:40:00Z">
              <w:tcPr>
                <w:tcW w:w="1820" w:type="dxa"/>
                <w:noWrap/>
              </w:tcPr>
            </w:tcPrChange>
          </w:tcPr>
          <w:p w14:paraId="2BD39365" w14:textId="77777777" w:rsidR="006871B5" w:rsidRPr="00920004" w:rsidRDefault="006871B5" w:rsidP="00941ED9">
            <w:pPr>
              <w:rPr>
                <w:ins w:id="36198" w:author="phuong vu" w:date="2018-11-30T14:07:00Z"/>
                <w:lang w:val="en-US"/>
                <w:rPrChange w:id="36199" w:author="phuong vu" w:date="2018-11-30T22:36:00Z">
                  <w:rPr>
                    <w:ins w:id="36200" w:author="phuong vu" w:date="2018-11-30T14:07:00Z"/>
                    <w:lang w:val="en-US"/>
                  </w:rPr>
                </w:rPrChange>
              </w:rPr>
              <w:pPrChange w:id="36201" w:author="phuong vu" w:date="2018-11-30T21:39:00Z">
                <w:pPr>
                  <w:spacing w:line="276" w:lineRule="auto"/>
                </w:pPr>
              </w:pPrChange>
            </w:pPr>
            <w:ins w:id="36202" w:author="phuong vu" w:date="2018-11-30T14:07:00Z">
              <w:r w:rsidRPr="00920004">
                <w:rPr>
                  <w:lang w:val="en-US"/>
                  <w:rPrChange w:id="36203" w:author="phuong vu" w:date="2018-11-30T22:36:00Z">
                    <w:rPr>
                      <w:lang w:val="en-US"/>
                    </w:rPr>
                  </w:rPrChange>
                </w:rPr>
                <w:t>gender</w:t>
              </w:r>
            </w:ins>
          </w:p>
        </w:tc>
        <w:tc>
          <w:tcPr>
            <w:tcW w:w="1275" w:type="dxa"/>
            <w:noWrap/>
            <w:tcPrChange w:id="36204" w:author="phuong vu" w:date="2018-11-30T21:40:00Z">
              <w:tcPr>
                <w:tcW w:w="1300" w:type="dxa"/>
                <w:noWrap/>
              </w:tcPr>
            </w:tcPrChange>
          </w:tcPr>
          <w:p w14:paraId="6ECA5F42" w14:textId="77777777" w:rsidR="006871B5" w:rsidRPr="00920004" w:rsidRDefault="006871B5" w:rsidP="00941ED9">
            <w:pPr>
              <w:rPr>
                <w:ins w:id="36205" w:author="phuong vu" w:date="2018-11-30T14:07:00Z"/>
                <w:lang w:val="en-US"/>
                <w:rPrChange w:id="36206" w:author="phuong vu" w:date="2018-11-30T22:36:00Z">
                  <w:rPr>
                    <w:ins w:id="36207" w:author="phuong vu" w:date="2018-11-30T14:07:00Z"/>
                    <w:lang w:val="en-US"/>
                  </w:rPr>
                </w:rPrChange>
              </w:rPr>
              <w:pPrChange w:id="36208" w:author="phuong vu" w:date="2018-11-30T21:39:00Z">
                <w:pPr>
                  <w:spacing w:line="276" w:lineRule="auto"/>
                </w:pPr>
              </w:pPrChange>
            </w:pPr>
            <w:ins w:id="36209" w:author="phuong vu" w:date="2018-11-30T14:07:00Z">
              <w:r w:rsidRPr="00920004">
                <w:rPr>
                  <w:lang w:val="en-US"/>
                  <w:rPrChange w:id="36210" w:author="phuong vu" w:date="2018-11-30T22:36:00Z">
                    <w:rPr>
                      <w:lang w:val="en-US"/>
                    </w:rPr>
                  </w:rPrChange>
                </w:rPr>
                <w:t>Boolean</w:t>
              </w:r>
            </w:ins>
          </w:p>
        </w:tc>
        <w:tc>
          <w:tcPr>
            <w:tcW w:w="1078" w:type="dxa"/>
            <w:noWrap/>
            <w:vAlign w:val="center"/>
            <w:tcPrChange w:id="36211" w:author="phuong vu" w:date="2018-11-30T21:40:00Z">
              <w:tcPr>
                <w:tcW w:w="1098" w:type="dxa"/>
                <w:noWrap/>
                <w:vAlign w:val="center"/>
              </w:tcPr>
            </w:tcPrChange>
          </w:tcPr>
          <w:p w14:paraId="64B55173" w14:textId="77777777" w:rsidR="006871B5" w:rsidRPr="00920004" w:rsidRDefault="006871B5" w:rsidP="00941ED9">
            <w:pPr>
              <w:jc w:val="center"/>
              <w:rPr>
                <w:ins w:id="36212" w:author="phuong vu" w:date="2018-11-30T14:07:00Z"/>
                <w:rPrChange w:id="36213" w:author="phuong vu" w:date="2018-11-30T22:36:00Z">
                  <w:rPr>
                    <w:ins w:id="36214" w:author="phuong vu" w:date="2018-11-30T14:07:00Z"/>
                  </w:rPr>
                </w:rPrChange>
              </w:rPr>
              <w:pPrChange w:id="36215" w:author="phuong vu" w:date="2018-11-30T21:39:00Z">
                <w:pPr>
                  <w:spacing w:line="276" w:lineRule="auto"/>
                  <w:jc w:val="center"/>
                </w:pPr>
              </w:pPrChange>
            </w:pPr>
          </w:p>
        </w:tc>
        <w:tc>
          <w:tcPr>
            <w:tcW w:w="834" w:type="dxa"/>
            <w:noWrap/>
            <w:vAlign w:val="center"/>
            <w:tcPrChange w:id="36216" w:author="phuong vu" w:date="2018-11-30T21:40:00Z">
              <w:tcPr>
                <w:tcW w:w="838" w:type="dxa"/>
                <w:noWrap/>
                <w:vAlign w:val="center"/>
              </w:tcPr>
            </w:tcPrChange>
          </w:tcPr>
          <w:p w14:paraId="1B0286F7" w14:textId="77777777" w:rsidR="006871B5" w:rsidRPr="00920004" w:rsidRDefault="006871B5" w:rsidP="00941ED9">
            <w:pPr>
              <w:jc w:val="center"/>
              <w:rPr>
                <w:ins w:id="36217" w:author="phuong vu" w:date="2018-11-30T14:07:00Z"/>
                <w:rPrChange w:id="36218" w:author="phuong vu" w:date="2018-11-30T22:36:00Z">
                  <w:rPr>
                    <w:ins w:id="36219" w:author="phuong vu" w:date="2018-11-30T14:07:00Z"/>
                  </w:rPr>
                </w:rPrChange>
              </w:rPr>
              <w:pPrChange w:id="36220" w:author="phuong vu" w:date="2018-11-30T21:39:00Z">
                <w:pPr>
                  <w:spacing w:line="276" w:lineRule="auto"/>
                  <w:jc w:val="center"/>
                </w:pPr>
              </w:pPrChange>
            </w:pPr>
          </w:p>
        </w:tc>
        <w:tc>
          <w:tcPr>
            <w:tcW w:w="973" w:type="dxa"/>
            <w:noWrap/>
            <w:vAlign w:val="center"/>
            <w:tcPrChange w:id="36221" w:author="phuong vu" w:date="2018-11-30T21:40:00Z">
              <w:tcPr>
                <w:tcW w:w="823" w:type="dxa"/>
                <w:noWrap/>
                <w:vAlign w:val="center"/>
              </w:tcPr>
            </w:tcPrChange>
          </w:tcPr>
          <w:p w14:paraId="4B007192" w14:textId="77777777" w:rsidR="006871B5" w:rsidRPr="00920004" w:rsidRDefault="006871B5" w:rsidP="00941ED9">
            <w:pPr>
              <w:jc w:val="center"/>
              <w:rPr>
                <w:ins w:id="36222" w:author="phuong vu" w:date="2018-11-30T14:07:00Z"/>
                <w:rPrChange w:id="36223" w:author="phuong vu" w:date="2018-11-30T22:36:00Z">
                  <w:rPr>
                    <w:ins w:id="36224" w:author="phuong vu" w:date="2018-11-30T14:07:00Z"/>
                  </w:rPr>
                </w:rPrChange>
              </w:rPr>
              <w:pPrChange w:id="36225" w:author="phuong vu" w:date="2018-11-30T21:39:00Z">
                <w:pPr>
                  <w:spacing w:line="276" w:lineRule="auto"/>
                  <w:jc w:val="center"/>
                </w:pPr>
              </w:pPrChange>
            </w:pPr>
          </w:p>
        </w:tc>
        <w:tc>
          <w:tcPr>
            <w:tcW w:w="1931" w:type="dxa"/>
            <w:noWrap/>
            <w:tcPrChange w:id="36226" w:author="phuong vu" w:date="2018-11-30T21:40:00Z">
              <w:tcPr>
                <w:tcW w:w="2138" w:type="dxa"/>
                <w:noWrap/>
              </w:tcPr>
            </w:tcPrChange>
          </w:tcPr>
          <w:p w14:paraId="6B11BE96" w14:textId="77777777" w:rsidR="006871B5" w:rsidRPr="00920004" w:rsidRDefault="006871B5" w:rsidP="00941ED9">
            <w:pPr>
              <w:rPr>
                <w:ins w:id="36227" w:author="phuong vu" w:date="2018-11-30T14:07:00Z"/>
                <w:lang w:val="en-US"/>
                <w:rPrChange w:id="36228" w:author="phuong vu" w:date="2018-11-30T22:36:00Z">
                  <w:rPr>
                    <w:ins w:id="36229" w:author="phuong vu" w:date="2018-11-30T14:07:00Z"/>
                    <w:lang w:val="en-US"/>
                  </w:rPr>
                </w:rPrChange>
              </w:rPr>
              <w:pPrChange w:id="36230" w:author="phuong vu" w:date="2018-11-30T21:39:00Z">
                <w:pPr>
                  <w:spacing w:line="276" w:lineRule="auto"/>
                </w:pPr>
              </w:pPrChange>
            </w:pPr>
            <w:ins w:id="36231" w:author="phuong vu" w:date="2018-11-30T14:07:00Z">
              <w:r w:rsidRPr="00920004">
                <w:rPr>
                  <w:lang w:val="en-US"/>
                  <w:rPrChange w:id="36232" w:author="phuong vu" w:date="2018-11-30T22:36:00Z">
                    <w:rPr>
                      <w:lang w:val="en-US"/>
                    </w:rPr>
                  </w:rPrChange>
                </w:rPr>
                <w:t>Giới tính</w:t>
              </w:r>
            </w:ins>
          </w:p>
        </w:tc>
      </w:tr>
      <w:tr w:rsidR="006871B5" w:rsidRPr="00920004" w14:paraId="259ED678" w14:textId="77777777" w:rsidTr="00941ED9">
        <w:trPr>
          <w:trHeight w:val="300"/>
          <w:ins w:id="36233" w:author="phuong vu" w:date="2018-11-30T14:07:00Z"/>
          <w:trPrChange w:id="36234" w:author="phuong vu" w:date="2018-11-30T21:40:00Z">
            <w:trPr>
              <w:trHeight w:val="300"/>
            </w:trPr>
          </w:trPrChange>
        </w:trPr>
        <w:tc>
          <w:tcPr>
            <w:tcW w:w="805" w:type="dxa"/>
            <w:noWrap/>
            <w:vAlign w:val="center"/>
            <w:tcPrChange w:id="36235" w:author="phuong vu" w:date="2018-11-30T21:40:00Z">
              <w:tcPr>
                <w:tcW w:w="708" w:type="dxa"/>
                <w:noWrap/>
                <w:vAlign w:val="center"/>
              </w:tcPr>
            </w:tcPrChange>
          </w:tcPr>
          <w:p w14:paraId="231F4F3E" w14:textId="77777777" w:rsidR="006871B5" w:rsidRPr="00920004" w:rsidRDefault="006871B5" w:rsidP="00BD0851">
            <w:pPr>
              <w:spacing w:before="240" w:line="0" w:lineRule="atLeast"/>
              <w:jc w:val="center"/>
              <w:rPr>
                <w:ins w:id="36236" w:author="phuong vu" w:date="2018-11-30T14:07:00Z"/>
                <w:lang w:val="en-US"/>
                <w:rPrChange w:id="36237" w:author="phuong vu" w:date="2018-11-30T22:36:00Z">
                  <w:rPr>
                    <w:ins w:id="36238" w:author="phuong vu" w:date="2018-11-30T14:07:00Z"/>
                    <w:lang w:val="en-US"/>
                  </w:rPr>
                </w:rPrChange>
              </w:rPr>
              <w:pPrChange w:id="36239" w:author="phuong vu" w:date="2018-11-30T14:16:00Z">
                <w:pPr>
                  <w:spacing w:line="276" w:lineRule="auto"/>
                  <w:jc w:val="center"/>
                </w:pPr>
              </w:pPrChange>
            </w:pPr>
            <w:ins w:id="36240" w:author="phuong vu" w:date="2018-11-30T14:07:00Z">
              <w:r w:rsidRPr="00920004">
                <w:rPr>
                  <w:lang w:val="en-US"/>
                  <w:rPrChange w:id="36241" w:author="phuong vu" w:date="2018-11-30T22:36:00Z">
                    <w:rPr>
                      <w:lang w:val="en-US"/>
                    </w:rPr>
                  </w:rPrChange>
                </w:rPr>
                <w:t>7</w:t>
              </w:r>
            </w:ins>
          </w:p>
        </w:tc>
        <w:tc>
          <w:tcPr>
            <w:tcW w:w="1881" w:type="dxa"/>
            <w:noWrap/>
            <w:tcPrChange w:id="36242" w:author="phuong vu" w:date="2018-11-30T21:40:00Z">
              <w:tcPr>
                <w:tcW w:w="1820" w:type="dxa"/>
                <w:noWrap/>
              </w:tcPr>
            </w:tcPrChange>
          </w:tcPr>
          <w:p w14:paraId="032FD199" w14:textId="77777777" w:rsidR="006871B5" w:rsidRPr="00920004" w:rsidRDefault="006871B5" w:rsidP="00941ED9">
            <w:pPr>
              <w:rPr>
                <w:ins w:id="36243" w:author="phuong vu" w:date="2018-11-30T14:07:00Z"/>
                <w:lang w:val="en-US"/>
                <w:rPrChange w:id="36244" w:author="phuong vu" w:date="2018-11-30T22:36:00Z">
                  <w:rPr>
                    <w:ins w:id="36245" w:author="phuong vu" w:date="2018-11-30T14:07:00Z"/>
                    <w:lang w:val="en-US"/>
                  </w:rPr>
                </w:rPrChange>
              </w:rPr>
              <w:pPrChange w:id="36246" w:author="phuong vu" w:date="2018-11-30T21:39:00Z">
                <w:pPr>
                  <w:spacing w:line="276" w:lineRule="auto"/>
                </w:pPr>
              </w:pPrChange>
            </w:pPr>
            <w:ins w:id="36247" w:author="phuong vu" w:date="2018-11-30T14:07:00Z">
              <w:r w:rsidRPr="00920004">
                <w:rPr>
                  <w:lang w:val="en-US"/>
                  <w:rPrChange w:id="36248" w:author="phuong vu" w:date="2018-11-30T22:36:00Z">
                    <w:rPr>
                      <w:lang w:val="en-US"/>
                    </w:rPr>
                  </w:rPrChange>
                </w:rPr>
                <w:t>address</w:t>
              </w:r>
            </w:ins>
          </w:p>
        </w:tc>
        <w:tc>
          <w:tcPr>
            <w:tcW w:w="1275" w:type="dxa"/>
            <w:noWrap/>
            <w:tcPrChange w:id="36249" w:author="phuong vu" w:date="2018-11-30T21:40:00Z">
              <w:tcPr>
                <w:tcW w:w="1300" w:type="dxa"/>
                <w:noWrap/>
              </w:tcPr>
            </w:tcPrChange>
          </w:tcPr>
          <w:p w14:paraId="5C88866A" w14:textId="0EC32088" w:rsidR="006871B5" w:rsidRPr="00920004" w:rsidRDefault="00E452E5" w:rsidP="00941ED9">
            <w:pPr>
              <w:rPr>
                <w:ins w:id="36250" w:author="phuong vu" w:date="2018-11-30T14:07:00Z"/>
                <w:lang w:val="en-US"/>
                <w:rPrChange w:id="36251" w:author="phuong vu" w:date="2018-11-30T22:36:00Z">
                  <w:rPr>
                    <w:ins w:id="36252" w:author="phuong vu" w:date="2018-11-30T14:07:00Z"/>
                    <w:lang w:val="en-US"/>
                  </w:rPr>
                </w:rPrChange>
              </w:rPr>
              <w:pPrChange w:id="36253" w:author="phuong vu" w:date="2018-11-30T21:39:00Z">
                <w:pPr>
                  <w:spacing w:line="276" w:lineRule="auto"/>
                </w:pPr>
              </w:pPrChange>
            </w:pPr>
            <w:ins w:id="36254" w:author="phuong vu" w:date="2018-11-30T21:53:00Z">
              <w:r w:rsidRPr="00920004">
                <w:rPr>
                  <w:rPrChange w:id="36255" w:author="phuong vu" w:date="2018-11-30T22:36:00Z">
                    <w:rPr/>
                  </w:rPrChange>
                </w:rPr>
                <w:t>varchar</w:t>
              </w:r>
            </w:ins>
          </w:p>
        </w:tc>
        <w:tc>
          <w:tcPr>
            <w:tcW w:w="1078" w:type="dxa"/>
            <w:noWrap/>
            <w:vAlign w:val="center"/>
            <w:tcPrChange w:id="36256" w:author="phuong vu" w:date="2018-11-30T21:40:00Z">
              <w:tcPr>
                <w:tcW w:w="1098" w:type="dxa"/>
                <w:noWrap/>
                <w:vAlign w:val="center"/>
              </w:tcPr>
            </w:tcPrChange>
          </w:tcPr>
          <w:p w14:paraId="7C997450" w14:textId="77777777" w:rsidR="006871B5" w:rsidRPr="00920004" w:rsidRDefault="006871B5" w:rsidP="00941ED9">
            <w:pPr>
              <w:jc w:val="center"/>
              <w:rPr>
                <w:ins w:id="36257" w:author="phuong vu" w:date="2018-11-30T14:07:00Z"/>
                <w:rPrChange w:id="36258" w:author="phuong vu" w:date="2018-11-30T22:36:00Z">
                  <w:rPr>
                    <w:ins w:id="36259" w:author="phuong vu" w:date="2018-11-30T14:07:00Z"/>
                  </w:rPr>
                </w:rPrChange>
              </w:rPr>
              <w:pPrChange w:id="36260" w:author="phuong vu" w:date="2018-11-30T21:39:00Z">
                <w:pPr>
                  <w:spacing w:line="276" w:lineRule="auto"/>
                  <w:jc w:val="center"/>
                </w:pPr>
              </w:pPrChange>
            </w:pPr>
          </w:p>
        </w:tc>
        <w:tc>
          <w:tcPr>
            <w:tcW w:w="834" w:type="dxa"/>
            <w:noWrap/>
            <w:vAlign w:val="center"/>
            <w:tcPrChange w:id="36261" w:author="phuong vu" w:date="2018-11-30T21:40:00Z">
              <w:tcPr>
                <w:tcW w:w="838" w:type="dxa"/>
                <w:noWrap/>
                <w:vAlign w:val="center"/>
              </w:tcPr>
            </w:tcPrChange>
          </w:tcPr>
          <w:p w14:paraId="26100FCF" w14:textId="77777777" w:rsidR="006871B5" w:rsidRPr="00920004" w:rsidRDefault="006871B5" w:rsidP="00941ED9">
            <w:pPr>
              <w:jc w:val="center"/>
              <w:rPr>
                <w:ins w:id="36262" w:author="phuong vu" w:date="2018-11-30T14:07:00Z"/>
                <w:rPrChange w:id="36263" w:author="phuong vu" w:date="2018-11-30T22:36:00Z">
                  <w:rPr>
                    <w:ins w:id="36264" w:author="phuong vu" w:date="2018-11-30T14:07:00Z"/>
                  </w:rPr>
                </w:rPrChange>
              </w:rPr>
              <w:pPrChange w:id="36265" w:author="phuong vu" w:date="2018-11-30T21:39:00Z">
                <w:pPr>
                  <w:spacing w:line="276" w:lineRule="auto"/>
                  <w:jc w:val="center"/>
                </w:pPr>
              </w:pPrChange>
            </w:pPr>
          </w:p>
        </w:tc>
        <w:tc>
          <w:tcPr>
            <w:tcW w:w="973" w:type="dxa"/>
            <w:noWrap/>
            <w:vAlign w:val="center"/>
            <w:tcPrChange w:id="36266" w:author="phuong vu" w:date="2018-11-30T21:40:00Z">
              <w:tcPr>
                <w:tcW w:w="823" w:type="dxa"/>
                <w:noWrap/>
                <w:vAlign w:val="center"/>
              </w:tcPr>
            </w:tcPrChange>
          </w:tcPr>
          <w:p w14:paraId="513B3DA8" w14:textId="77777777" w:rsidR="006871B5" w:rsidRPr="00920004" w:rsidRDefault="006871B5" w:rsidP="00941ED9">
            <w:pPr>
              <w:jc w:val="center"/>
              <w:rPr>
                <w:ins w:id="36267" w:author="phuong vu" w:date="2018-11-30T14:07:00Z"/>
                <w:rPrChange w:id="36268" w:author="phuong vu" w:date="2018-11-30T22:36:00Z">
                  <w:rPr>
                    <w:ins w:id="36269" w:author="phuong vu" w:date="2018-11-30T14:07:00Z"/>
                  </w:rPr>
                </w:rPrChange>
              </w:rPr>
              <w:pPrChange w:id="36270" w:author="phuong vu" w:date="2018-11-30T21:39:00Z">
                <w:pPr>
                  <w:spacing w:line="276" w:lineRule="auto"/>
                  <w:jc w:val="center"/>
                </w:pPr>
              </w:pPrChange>
            </w:pPr>
          </w:p>
        </w:tc>
        <w:tc>
          <w:tcPr>
            <w:tcW w:w="1931" w:type="dxa"/>
            <w:noWrap/>
            <w:tcPrChange w:id="36271" w:author="phuong vu" w:date="2018-11-30T21:40:00Z">
              <w:tcPr>
                <w:tcW w:w="2138" w:type="dxa"/>
                <w:noWrap/>
              </w:tcPr>
            </w:tcPrChange>
          </w:tcPr>
          <w:p w14:paraId="68B93E7B" w14:textId="77777777" w:rsidR="006871B5" w:rsidRPr="00920004" w:rsidRDefault="006871B5" w:rsidP="00941ED9">
            <w:pPr>
              <w:rPr>
                <w:ins w:id="36272" w:author="phuong vu" w:date="2018-11-30T14:07:00Z"/>
                <w:lang w:val="en-US"/>
                <w:rPrChange w:id="36273" w:author="phuong vu" w:date="2018-11-30T22:36:00Z">
                  <w:rPr>
                    <w:ins w:id="36274" w:author="phuong vu" w:date="2018-11-30T14:07:00Z"/>
                    <w:lang w:val="en-US"/>
                  </w:rPr>
                </w:rPrChange>
              </w:rPr>
              <w:pPrChange w:id="36275" w:author="phuong vu" w:date="2018-11-30T21:39:00Z">
                <w:pPr>
                  <w:spacing w:line="276" w:lineRule="auto"/>
                </w:pPr>
              </w:pPrChange>
            </w:pPr>
            <w:ins w:id="36276" w:author="phuong vu" w:date="2018-11-30T14:07:00Z">
              <w:r w:rsidRPr="00920004">
                <w:rPr>
                  <w:lang w:val="en-US"/>
                  <w:rPrChange w:id="36277" w:author="phuong vu" w:date="2018-11-30T22:36:00Z">
                    <w:rPr>
                      <w:lang w:val="en-US"/>
                    </w:rPr>
                  </w:rPrChange>
                </w:rPr>
                <w:t>Địa chỉ khách hàng</w:t>
              </w:r>
            </w:ins>
          </w:p>
        </w:tc>
      </w:tr>
      <w:tr w:rsidR="006871B5" w:rsidRPr="00920004" w14:paraId="7DEB8870" w14:textId="77777777" w:rsidTr="00941ED9">
        <w:trPr>
          <w:trHeight w:val="300"/>
          <w:ins w:id="36278" w:author="phuong vu" w:date="2018-11-30T14:07:00Z"/>
          <w:trPrChange w:id="36279" w:author="phuong vu" w:date="2018-11-30T21:40:00Z">
            <w:trPr>
              <w:trHeight w:val="300"/>
            </w:trPr>
          </w:trPrChange>
        </w:trPr>
        <w:tc>
          <w:tcPr>
            <w:tcW w:w="805" w:type="dxa"/>
            <w:noWrap/>
            <w:vAlign w:val="center"/>
            <w:hideMark/>
            <w:tcPrChange w:id="36280" w:author="phuong vu" w:date="2018-11-30T21:40:00Z">
              <w:tcPr>
                <w:tcW w:w="708" w:type="dxa"/>
                <w:noWrap/>
                <w:vAlign w:val="center"/>
                <w:hideMark/>
              </w:tcPr>
            </w:tcPrChange>
          </w:tcPr>
          <w:p w14:paraId="59966EA4" w14:textId="77777777" w:rsidR="006871B5" w:rsidRPr="00920004" w:rsidRDefault="006871B5" w:rsidP="00BD0851">
            <w:pPr>
              <w:spacing w:before="240" w:line="0" w:lineRule="atLeast"/>
              <w:jc w:val="center"/>
              <w:rPr>
                <w:ins w:id="36281" w:author="phuong vu" w:date="2018-11-30T14:07:00Z"/>
                <w:rPrChange w:id="36282" w:author="phuong vu" w:date="2018-11-30T22:36:00Z">
                  <w:rPr>
                    <w:ins w:id="36283" w:author="phuong vu" w:date="2018-11-30T14:07:00Z"/>
                  </w:rPr>
                </w:rPrChange>
              </w:rPr>
              <w:pPrChange w:id="36284" w:author="phuong vu" w:date="2018-11-30T14:16:00Z">
                <w:pPr>
                  <w:spacing w:line="276" w:lineRule="auto"/>
                  <w:jc w:val="center"/>
                </w:pPr>
              </w:pPrChange>
            </w:pPr>
            <w:ins w:id="36285" w:author="phuong vu" w:date="2018-11-30T14:07:00Z">
              <w:r w:rsidRPr="00920004">
                <w:rPr>
                  <w:rPrChange w:id="36286" w:author="phuong vu" w:date="2018-11-30T22:36:00Z">
                    <w:rPr/>
                  </w:rPrChange>
                </w:rPr>
                <w:t>8</w:t>
              </w:r>
            </w:ins>
          </w:p>
        </w:tc>
        <w:tc>
          <w:tcPr>
            <w:tcW w:w="1881" w:type="dxa"/>
            <w:noWrap/>
            <w:hideMark/>
            <w:tcPrChange w:id="36287" w:author="phuong vu" w:date="2018-11-30T21:40:00Z">
              <w:tcPr>
                <w:tcW w:w="1820" w:type="dxa"/>
                <w:noWrap/>
                <w:hideMark/>
              </w:tcPr>
            </w:tcPrChange>
          </w:tcPr>
          <w:p w14:paraId="7B1F7A7E" w14:textId="77777777" w:rsidR="006871B5" w:rsidRPr="00920004" w:rsidRDefault="006871B5" w:rsidP="00941ED9">
            <w:pPr>
              <w:rPr>
                <w:ins w:id="36288" w:author="phuong vu" w:date="2018-11-30T14:07:00Z"/>
                <w:rPrChange w:id="36289" w:author="phuong vu" w:date="2018-11-30T22:36:00Z">
                  <w:rPr>
                    <w:ins w:id="36290" w:author="phuong vu" w:date="2018-11-30T14:07:00Z"/>
                  </w:rPr>
                </w:rPrChange>
              </w:rPr>
              <w:pPrChange w:id="36291" w:author="phuong vu" w:date="2018-11-30T21:39:00Z">
                <w:pPr>
                  <w:spacing w:line="276" w:lineRule="auto"/>
                </w:pPr>
              </w:pPrChange>
            </w:pPr>
            <w:ins w:id="36292" w:author="phuong vu" w:date="2018-11-30T14:07:00Z">
              <w:r w:rsidRPr="00920004">
                <w:rPr>
                  <w:rPrChange w:id="36293" w:author="phuong vu" w:date="2018-11-30T22:36:00Z">
                    <w:rPr/>
                  </w:rPrChange>
                </w:rPr>
                <w:t>status</w:t>
              </w:r>
            </w:ins>
          </w:p>
        </w:tc>
        <w:tc>
          <w:tcPr>
            <w:tcW w:w="1275" w:type="dxa"/>
            <w:noWrap/>
            <w:hideMark/>
            <w:tcPrChange w:id="36294" w:author="phuong vu" w:date="2018-11-30T21:40:00Z">
              <w:tcPr>
                <w:tcW w:w="1300" w:type="dxa"/>
                <w:noWrap/>
                <w:hideMark/>
              </w:tcPr>
            </w:tcPrChange>
          </w:tcPr>
          <w:p w14:paraId="01AB29B7" w14:textId="27D81459" w:rsidR="006871B5" w:rsidRPr="00920004" w:rsidRDefault="00E452E5" w:rsidP="00941ED9">
            <w:pPr>
              <w:rPr>
                <w:ins w:id="36295" w:author="phuong vu" w:date="2018-11-30T14:07:00Z"/>
                <w:rPrChange w:id="36296" w:author="phuong vu" w:date="2018-11-30T22:36:00Z">
                  <w:rPr>
                    <w:ins w:id="36297" w:author="phuong vu" w:date="2018-11-30T14:07:00Z"/>
                  </w:rPr>
                </w:rPrChange>
              </w:rPr>
              <w:pPrChange w:id="36298" w:author="phuong vu" w:date="2018-11-30T21:39:00Z">
                <w:pPr>
                  <w:spacing w:line="276" w:lineRule="auto"/>
                </w:pPr>
              </w:pPrChange>
            </w:pPr>
            <w:ins w:id="36299" w:author="phuong vu" w:date="2018-11-30T21:53:00Z">
              <w:r w:rsidRPr="00920004">
                <w:rPr>
                  <w:rPrChange w:id="36300" w:author="phuong vu" w:date="2018-11-30T22:36:00Z">
                    <w:rPr/>
                  </w:rPrChange>
                </w:rPr>
                <w:t>varchar</w:t>
              </w:r>
            </w:ins>
          </w:p>
        </w:tc>
        <w:tc>
          <w:tcPr>
            <w:tcW w:w="1078" w:type="dxa"/>
            <w:noWrap/>
            <w:vAlign w:val="center"/>
            <w:hideMark/>
            <w:tcPrChange w:id="36301" w:author="phuong vu" w:date="2018-11-30T21:40:00Z">
              <w:tcPr>
                <w:tcW w:w="1098" w:type="dxa"/>
                <w:noWrap/>
                <w:vAlign w:val="center"/>
                <w:hideMark/>
              </w:tcPr>
            </w:tcPrChange>
          </w:tcPr>
          <w:p w14:paraId="1E6C015D" w14:textId="77777777" w:rsidR="006871B5" w:rsidRPr="00920004" w:rsidRDefault="006871B5" w:rsidP="00941ED9">
            <w:pPr>
              <w:jc w:val="center"/>
              <w:rPr>
                <w:ins w:id="36302" w:author="phuong vu" w:date="2018-11-30T14:07:00Z"/>
                <w:rPrChange w:id="36303" w:author="phuong vu" w:date="2018-11-30T22:36:00Z">
                  <w:rPr>
                    <w:ins w:id="36304" w:author="phuong vu" w:date="2018-11-30T14:07:00Z"/>
                  </w:rPr>
                </w:rPrChange>
              </w:rPr>
              <w:pPrChange w:id="36305" w:author="phuong vu" w:date="2018-11-30T21:39:00Z">
                <w:pPr>
                  <w:spacing w:line="276" w:lineRule="auto"/>
                  <w:jc w:val="center"/>
                </w:pPr>
              </w:pPrChange>
            </w:pPr>
            <w:ins w:id="36306" w:author="phuong vu" w:date="2018-11-30T14:07:00Z">
              <w:r w:rsidRPr="00920004">
                <w:rPr>
                  <w:rPrChange w:id="36307" w:author="phuong vu" w:date="2018-11-30T22:36:00Z">
                    <w:rPr/>
                  </w:rPrChange>
                </w:rPr>
                <w:t>X</w:t>
              </w:r>
            </w:ins>
          </w:p>
        </w:tc>
        <w:tc>
          <w:tcPr>
            <w:tcW w:w="834" w:type="dxa"/>
            <w:noWrap/>
            <w:vAlign w:val="center"/>
            <w:hideMark/>
            <w:tcPrChange w:id="36308" w:author="phuong vu" w:date="2018-11-30T21:40:00Z">
              <w:tcPr>
                <w:tcW w:w="838" w:type="dxa"/>
                <w:noWrap/>
                <w:vAlign w:val="center"/>
                <w:hideMark/>
              </w:tcPr>
            </w:tcPrChange>
          </w:tcPr>
          <w:p w14:paraId="307D02E3" w14:textId="77777777" w:rsidR="006871B5" w:rsidRPr="00920004" w:rsidRDefault="006871B5" w:rsidP="00941ED9">
            <w:pPr>
              <w:jc w:val="center"/>
              <w:rPr>
                <w:ins w:id="36309" w:author="phuong vu" w:date="2018-11-30T14:07:00Z"/>
                <w:rPrChange w:id="36310" w:author="phuong vu" w:date="2018-11-30T22:36:00Z">
                  <w:rPr>
                    <w:ins w:id="36311" w:author="phuong vu" w:date="2018-11-30T14:07:00Z"/>
                  </w:rPr>
                </w:rPrChange>
              </w:rPr>
              <w:pPrChange w:id="36312" w:author="phuong vu" w:date="2018-11-30T21:39:00Z">
                <w:pPr>
                  <w:spacing w:line="276" w:lineRule="auto"/>
                  <w:jc w:val="center"/>
                </w:pPr>
              </w:pPrChange>
            </w:pPr>
          </w:p>
        </w:tc>
        <w:tc>
          <w:tcPr>
            <w:tcW w:w="973" w:type="dxa"/>
            <w:noWrap/>
            <w:vAlign w:val="center"/>
            <w:hideMark/>
            <w:tcPrChange w:id="36313" w:author="phuong vu" w:date="2018-11-30T21:40:00Z">
              <w:tcPr>
                <w:tcW w:w="823" w:type="dxa"/>
                <w:noWrap/>
                <w:vAlign w:val="center"/>
                <w:hideMark/>
              </w:tcPr>
            </w:tcPrChange>
          </w:tcPr>
          <w:p w14:paraId="46E48E7D" w14:textId="77777777" w:rsidR="006871B5" w:rsidRPr="00920004" w:rsidRDefault="006871B5" w:rsidP="00941ED9">
            <w:pPr>
              <w:jc w:val="center"/>
              <w:rPr>
                <w:ins w:id="36314" w:author="phuong vu" w:date="2018-11-30T14:07:00Z"/>
                <w:rPrChange w:id="36315" w:author="phuong vu" w:date="2018-11-30T22:36:00Z">
                  <w:rPr>
                    <w:ins w:id="36316" w:author="phuong vu" w:date="2018-11-30T14:07:00Z"/>
                  </w:rPr>
                </w:rPrChange>
              </w:rPr>
              <w:pPrChange w:id="36317" w:author="phuong vu" w:date="2018-11-30T21:39:00Z">
                <w:pPr>
                  <w:spacing w:line="276" w:lineRule="auto"/>
                  <w:jc w:val="center"/>
                </w:pPr>
              </w:pPrChange>
            </w:pPr>
          </w:p>
        </w:tc>
        <w:tc>
          <w:tcPr>
            <w:tcW w:w="1931" w:type="dxa"/>
            <w:noWrap/>
            <w:hideMark/>
            <w:tcPrChange w:id="36318" w:author="phuong vu" w:date="2018-11-30T21:40:00Z">
              <w:tcPr>
                <w:tcW w:w="2138" w:type="dxa"/>
                <w:noWrap/>
                <w:hideMark/>
              </w:tcPr>
            </w:tcPrChange>
          </w:tcPr>
          <w:p w14:paraId="493B2AF3" w14:textId="77777777" w:rsidR="006871B5" w:rsidRPr="00920004" w:rsidRDefault="006871B5" w:rsidP="00941ED9">
            <w:pPr>
              <w:rPr>
                <w:ins w:id="36319" w:author="phuong vu" w:date="2018-11-30T14:07:00Z"/>
                <w:rPrChange w:id="36320" w:author="phuong vu" w:date="2018-11-30T22:36:00Z">
                  <w:rPr>
                    <w:ins w:id="36321" w:author="phuong vu" w:date="2018-11-30T14:07:00Z"/>
                  </w:rPr>
                </w:rPrChange>
              </w:rPr>
              <w:pPrChange w:id="36322" w:author="phuong vu" w:date="2018-11-30T21:39:00Z">
                <w:pPr>
                  <w:keepNext/>
                  <w:spacing w:line="276" w:lineRule="auto"/>
                </w:pPr>
              </w:pPrChange>
            </w:pPr>
            <w:ins w:id="36323" w:author="phuong vu" w:date="2018-11-30T14:07:00Z">
              <w:r w:rsidRPr="00920004">
                <w:rPr>
                  <w:rPrChange w:id="36324" w:author="phuong vu" w:date="2018-11-30T22:36:00Z">
                    <w:rPr/>
                  </w:rPrChange>
                </w:rPr>
                <w:t>Trạng thái</w:t>
              </w:r>
            </w:ins>
          </w:p>
        </w:tc>
      </w:tr>
      <w:tr w:rsidR="006871B5" w:rsidRPr="00920004" w14:paraId="0918E10E" w14:textId="77777777" w:rsidTr="00941ED9">
        <w:trPr>
          <w:trHeight w:val="300"/>
          <w:ins w:id="36325" w:author="phuong vu" w:date="2018-11-30T14:07:00Z"/>
          <w:trPrChange w:id="36326" w:author="phuong vu" w:date="2018-11-30T21:40:00Z">
            <w:trPr>
              <w:trHeight w:val="300"/>
            </w:trPr>
          </w:trPrChange>
        </w:trPr>
        <w:tc>
          <w:tcPr>
            <w:tcW w:w="805" w:type="dxa"/>
            <w:noWrap/>
            <w:vAlign w:val="center"/>
            <w:tcPrChange w:id="36327" w:author="phuong vu" w:date="2018-11-30T21:40:00Z">
              <w:tcPr>
                <w:tcW w:w="708" w:type="dxa"/>
                <w:noWrap/>
                <w:vAlign w:val="center"/>
              </w:tcPr>
            </w:tcPrChange>
          </w:tcPr>
          <w:p w14:paraId="4FDE1A8F" w14:textId="77777777" w:rsidR="006871B5" w:rsidRPr="00920004" w:rsidRDefault="006871B5" w:rsidP="00BD0851">
            <w:pPr>
              <w:spacing w:before="240" w:line="0" w:lineRule="atLeast"/>
              <w:jc w:val="center"/>
              <w:rPr>
                <w:ins w:id="36328" w:author="phuong vu" w:date="2018-11-30T14:07:00Z"/>
                <w:lang w:val="en-US"/>
                <w:rPrChange w:id="36329" w:author="phuong vu" w:date="2018-11-30T22:36:00Z">
                  <w:rPr>
                    <w:ins w:id="36330" w:author="phuong vu" w:date="2018-11-30T14:07:00Z"/>
                    <w:lang w:val="en-US"/>
                  </w:rPr>
                </w:rPrChange>
              </w:rPr>
              <w:pPrChange w:id="36331" w:author="phuong vu" w:date="2018-11-30T14:16:00Z">
                <w:pPr>
                  <w:spacing w:line="276" w:lineRule="auto"/>
                  <w:jc w:val="center"/>
                </w:pPr>
              </w:pPrChange>
            </w:pPr>
            <w:ins w:id="36332" w:author="phuong vu" w:date="2018-11-30T14:07:00Z">
              <w:r w:rsidRPr="00920004">
                <w:rPr>
                  <w:lang w:val="en-US"/>
                  <w:rPrChange w:id="36333" w:author="phuong vu" w:date="2018-11-30T22:36:00Z">
                    <w:rPr>
                      <w:lang w:val="en-US"/>
                    </w:rPr>
                  </w:rPrChange>
                </w:rPr>
                <w:t>9</w:t>
              </w:r>
            </w:ins>
          </w:p>
        </w:tc>
        <w:tc>
          <w:tcPr>
            <w:tcW w:w="1881" w:type="dxa"/>
            <w:noWrap/>
            <w:tcPrChange w:id="36334" w:author="phuong vu" w:date="2018-11-30T21:40:00Z">
              <w:tcPr>
                <w:tcW w:w="1820" w:type="dxa"/>
                <w:noWrap/>
              </w:tcPr>
            </w:tcPrChange>
          </w:tcPr>
          <w:p w14:paraId="16ADD31E" w14:textId="50A1C0A1" w:rsidR="006871B5" w:rsidRPr="00920004" w:rsidRDefault="00941ED9" w:rsidP="00941ED9">
            <w:pPr>
              <w:rPr>
                <w:ins w:id="36335" w:author="phuong vu" w:date="2018-11-30T14:07:00Z"/>
                <w:lang w:val="en-US"/>
                <w:rPrChange w:id="36336" w:author="phuong vu" w:date="2018-11-30T22:36:00Z">
                  <w:rPr>
                    <w:ins w:id="36337" w:author="phuong vu" w:date="2018-11-30T14:07:00Z"/>
                    <w:lang w:val="en-US"/>
                  </w:rPr>
                </w:rPrChange>
              </w:rPr>
              <w:pPrChange w:id="36338" w:author="phuong vu" w:date="2018-11-30T21:41:00Z">
                <w:pPr>
                  <w:spacing w:line="276" w:lineRule="auto"/>
                </w:pPr>
              </w:pPrChange>
            </w:pPr>
            <w:ins w:id="36339" w:author="phuong vu" w:date="2018-11-30T14:07:00Z">
              <w:r w:rsidRPr="00920004">
                <w:rPr>
                  <w:lang w:val="en-US"/>
                  <w:rPrChange w:id="36340" w:author="phuong vu" w:date="2018-11-30T22:36:00Z">
                    <w:rPr>
                      <w:lang w:val="en-US"/>
                    </w:rPr>
                  </w:rPrChange>
                </w:rPr>
                <w:t>customer_avatar</w:t>
              </w:r>
            </w:ins>
          </w:p>
        </w:tc>
        <w:tc>
          <w:tcPr>
            <w:tcW w:w="1275" w:type="dxa"/>
            <w:noWrap/>
            <w:tcPrChange w:id="36341" w:author="phuong vu" w:date="2018-11-30T21:40:00Z">
              <w:tcPr>
                <w:tcW w:w="1300" w:type="dxa"/>
                <w:noWrap/>
              </w:tcPr>
            </w:tcPrChange>
          </w:tcPr>
          <w:p w14:paraId="2588E058" w14:textId="77777777" w:rsidR="006871B5" w:rsidRPr="00920004" w:rsidRDefault="006871B5" w:rsidP="00941ED9">
            <w:pPr>
              <w:rPr>
                <w:ins w:id="36342" w:author="phuong vu" w:date="2018-11-30T14:07:00Z"/>
                <w:lang w:val="en-US"/>
                <w:rPrChange w:id="36343" w:author="phuong vu" w:date="2018-11-30T22:36:00Z">
                  <w:rPr>
                    <w:ins w:id="36344" w:author="phuong vu" w:date="2018-11-30T14:07:00Z"/>
                    <w:lang w:val="en-US"/>
                  </w:rPr>
                </w:rPrChange>
              </w:rPr>
              <w:pPrChange w:id="36345" w:author="phuong vu" w:date="2018-11-30T21:39:00Z">
                <w:pPr>
                  <w:spacing w:line="276" w:lineRule="auto"/>
                </w:pPr>
              </w:pPrChange>
            </w:pPr>
            <w:ins w:id="36346" w:author="phuong vu" w:date="2018-11-30T14:07:00Z">
              <w:r w:rsidRPr="00920004">
                <w:rPr>
                  <w:lang w:val="en-US"/>
                  <w:rPrChange w:id="36347" w:author="phuong vu" w:date="2018-11-30T22:36:00Z">
                    <w:rPr>
                      <w:lang w:val="en-US"/>
                    </w:rPr>
                  </w:rPrChange>
                </w:rPr>
                <w:t>numeric</w:t>
              </w:r>
            </w:ins>
          </w:p>
        </w:tc>
        <w:tc>
          <w:tcPr>
            <w:tcW w:w="1078" w:type="dxa"/>
            <w:noWrap/>
            <w:vAlign w:val="center"/>
            <w:tcPrChange w:id="36348" w:author="phuong vu" w:date="2018-11-30T21:40:00Z">
              <w:tcPr>
                <w:tcW w:w="1098" w:type="dxa"/>
                <w:noWrap/>
                <w:vAlign w:val="center"/>
              </w:tcPr>
            </w:tcPrChange>
          </w:tcPr>
          <w:p w14:paraId="0F135D86" w14:textId="77777777" w:rsidR="006871B5" w:rsidRPr="00920004" w:rsidRDefault="006871B5" w:rsidP="00941ED9">
            <w:pPr>
              <w:jc w:val="center"/>
              <w:rPr>
                <w:ins w:id="36349" w:author="phuong vu" w:date="2018-11-30T14:07:00Z"/>
                <w:rPrChange w:id="36350" w:author="phuong vu" w:date="2018-11-30T22:36:00Z">
                  <w:rPr>
                    <w:ins w:id="36351" w:author="phuong vu" w:date="2018-11-30T14:07:00Z"/>
                  </w:rPr>
                </w:rPrChange>
              </w:rPr>
              <w:pPrChange w:id="36352" w:author="phuong vu" w:date="2018-11-30T21:39:00Z">
                <w:pPr>
                  <w:spacing w:line="276" w:lineRule="auto"/>
                  <w:jc w:val="center"/>
                </w:pPr>
              </w:pPrChange>
            </w:pPr>
          </w:p>
        </w:tc>
        <w:tc>
          <w:tcPr>
            <w:tcW w:w="834" w:type="dxa"/>
            <w:noWrap/>
            <w:vAlign w:val="center"/>
            <w:tcPrChange w:id="36353" w:author="phuong vu" w:date="2018-11-30T21:40:00Z">
              <w:tcPr>
                <w:tcW w:w="838" w:type="dxa"/>
                <w:noWrap/>
                <w:vAlign w:val="center"/>
              </w:tcPr>
            </w:tcPrChange>
          </w:tcPr>
          <w:p w14:paraId="74F79114" w14:textId="77777777" w:rsidR="006871B5" w:rsidRPr="00920004" w:rsidRDefault="006871B5" w:rsidP="00941ED9">
            <w:pPr>
              <w:jc w:val="center"/>
              <w:rPr>
                <w:ins w:id="36354" w:author="phuong vu" w:date="2018-11-30T14:07:00Z"/>
                <w:rPrChange w:id="36355" w:author="phuong vu" w:date="2018-11-30T22:36:00Z">
                  <w:rPr>
                    <w:ins w:id="36356" w:author="phuong vu" w:date="2018-11-30T14:07:00Z"/>
                  </w:rPr>
                </w:rPrChange>
              </w:rPr>
              <w:pPrChange w:id="36357" w:author="phuong vu" w:date="2018-11-30T21:39:00Z">
                <w:pPr>
                  <w:spacing w:line="276" w:lineRule="auto"/>
                  <w:jc w:val="center"/>
                </w:pPr>
              </w:pPrChange>
            </w:pPr>
          </w:p>
        </w:tc>
        <w:tc>
          <w:tcPr>
            <w:tcW w:w="973" w:type="dxa"/>
            <w:noWrap/>
            <w:vAlign w:val="center"/>
            <w:tcPrChange w:id="36358" w:author="phuong vu" w:date="2018-11-30T21:40:00Z">
              <w:tcPr>
                <w:tcW w:w="823" w:type="dxa"/>
                <w:noWrap/>
                <w:vAlign w:val="center"/>
              </w:tcPr>
            </w:tcPrChange>
          </w:tcPr>
          <w:p w14:paraId="58859D55" w14:textId="77777777" w:rsidR="006871B5" w:rsidRPr="00920004" w:rsidRDefault="006871B5" w:rsidP="00941ED9">
            <w:pPr>
              <w:jc w:val="center"/>
              <w:rPr>
                <w:ins w:id="36359" w:author="phuong vu" w:date="2018-11-30T14:07:00Z"/>
                <w:rPrChange w:id="36360" w:author="phuong vu" w:date="2018-11-30T22:36:00Z">
                  <w:rPr>
                    <w:ins w:id="36361" w:author="phuong vu" w:date="2018-11-30T14:07:00Z"/>
                  </w:rPr>
                </w:rPrChange>
              </w:rPr>
              <w:pPrChange w:id="36362" w:author="phuong vu" w:date="2018-11-30T21:39:00Z">
                <w:pPr>
                  <w:spacing w:line="276" w:lineRule="auto"/>
                  <w:jc w:val="center"/>
                </w:pPr>
              </w:pPrChange>
            </w:pPr>
          </w:p>
        </w:tc>
        <w:tc>
          <w:tcPr>
            <w:tcW w:w="1931" w:type="dxa"/>
            <w:noWrap/>
            <w:tcPrChange w:id="36363" w:author="phuong vu" w:date="2018-11-30T21:40:00Z">
              <w:tcPr>
                <w:tcW w:w="2138" w:type="dxa"/>
                <w:noWrap/>
              </w:tcPr>
            </w:tcPrChange>
          </w:tcPr>
          <w:p w14:paraId="18F1A378" w14:textId="77777777" w:rsidR="006871B5" w:rsidRPr="00920004" w:rsidRDefault="006871B5" w:rsidP="00941ED9">
            <w:pPr>
              <w:rPr>
                <w:ins w:id="36364" w:author="phuong vu" w:date="2018-11-30T14:07:00Z"/>
                <w:lang w:val="en-US"/>
                <w:rPrChange w:id="36365" w:author="phuong vu" w:date="2018-11-30T22:36:00Z">
                  <w:rPr>
                    <w:ins w:id="36366" w:author="phuong vu" w:date="2018-11-30T14:07:00Z"/>
                    <w:lang w:val="en-US"/>
                  </w:rPr>
                </w:rPrChange>
              </w:rPr>
              <w:pPrChange w:id="36367" w:author="phuong vu" w:date="2018-11-30T21:39:00Z">
                <w:pPr>
                  <w:keepNext/>
                  <w:spacing w:line="276" w:lineRule="auto"/>
                </w:pPr>
              </w:pPrChange>
            </w:pPr>
            <w:ins w:id="36368" w:author="phuong vu" w:date="2018-11-30T14:07:00Z">
              <w:r w:rsidRPr="00920004">
                <w:rPr>
                  <w:lang w:val="en-US"/>
                  <w:rPrChange w:id="36369" w:author="phuong vu" w:date="2018-11-30T22:36:00Z">
                    <w:rPr>
                      <w:lang w:val="en-US"/>
                    </w:rPr>
                  </w:rPrChange>
                </w:rPr>
                <w:t>ID ảnh khách hàng</w:t>
              </w:r>
            </w:ins>
          </w:p>
        </w:tc>
      </w:tr>
    </w:tbl>
    <w:p w14:paraId="47EBEFF3" w14:textId="27A14D39" w:rsidR="00941ED9" w:rsidRPr="00920004" w:rsidRDefault="006871B5" w:rsidP="00A17FA5">
      <w:pPr>
        <w:pStyle w:val="Caption"/>
        <w:rPr>
          <w:ins w:id="36370" w:author="phuong vu" w:date="2018-11-30T14:07:00Z"/>
          <w:rPrChange w:id="36371" w:author="phuong vu" w:date="2018-11-30T22:36:00Z">
            <w:rPr>
              <w:ins w:id="36372" w:author="phuong vu" w:date="2018-11-30T14:07:00Z"/>
              <w:b/>
              <w:i w:val="0"/>
              <w:iCs w:val="0"/>
            </w:rPr>
          </w:rPrChange>
        </w:rPr>
        <w:pPrChange w:id="36373" w:author="phuong vu" w:date="2018-11-30T22:42:00Z">
          <w:pPr>
            <w:pStyle w:val="Caption"/>
            <w:spacing w:line="276" w:lineRule="auto"/>
          </w:pPr>
        </w:pPrChange>
      </w:pPr>
      <w:bookmarkStart w:id="36374" w:name="_Toc531381657"/>
      <w:ins w:id="36375" w:author="phuong vu" w:date="2018-11-30T14:07:00Z">
        <w:r w:rsidRPr="00920004">
          <w:rPr>
            <w:rPrChange w:id="36376" w:author="phuong vu" w:date="2018-11-30T22:36:00Z">
              <w:rPr/>
            </w:rPrChange>
          </w:rPr>
          <w:t xml:space="preserve">Bảng </w:t>
        </w:r>
      </w:ins>
      <w:ins w:id="36377" w:author="phuong vu" w:date="2018-11-30T14:54:00Z">
        <w:r w:rsidR="00D632EE" w:rsidRPr="00920004">
          <w:rPr>
            <w:rPrChange w:id="36378" w:author="phuong vu" w:date="2018-11-30T22:36:00Z">
              <w:rPr/>
            </w:rPrChange>
          </w:rPr>
          <w:fldChar w:fldCharType="begin"/>
        </w:r>
        <w:r w:rsidR="00D632EE" w:rsidRPr="00920004">
          <w:rPr>
            <w:rPrChange w:id="36379" w:author="phuong vu" w:date="2018-11-30T22:36:00Z">
              <w:rPr/>
            </w:rPrChange>
          </w:rPr>
          <w:instrText xml:space="preserve"> STYLEREF 1 \s </w:instrText>
        </w:r>
      </w:ins>
      <w:r w:rsidR="00D632EE" w:rsidRPr="00920004">
        <w:rPr>
          <w:rPrChange w:id="36380" w:author="phuong vu" w:date="2018-11-30T22:36:00Z">
            <w:rPr/>
          </w:rPrChange>
        </w:rPr>
        <w:fldChar w:fldCharType="separate"/>
      </w:r>
      <w:r w:rsidR="00B5490C">
        <w:rPr>
          <w:noProof/>
        </w:rPr>
        <w:t>4</w:t>
      </w:r>
      <w:ins w:id="36381" w:author="phuong vu" w:date="2018-11-30T14:54:00Z">
        <w:r w:rsidR="00D632EE" w:rsidRPr="00920004">
          <w:rPr>
            <w:rPrChange w:id="36382" w:author="phuong vu" w:date="2018-11-30T22:36:00Z">
              <w:rPr/>
            </w:rPrChange>
          </w:rPr>
          <w:fldChar w:fldCharType="end"/>
        </w:r>
        <w:r w:rsidR="00D632EE" w:rsidRPr="00920004">
          <w:rPr>
            <w:rPrChange w:id="36383" w:author="phuong vu" w:date="2018-11-30T22:36:00Z">
              <w:rPr/>
            </w:rPrChange>
          </w:rPr>
          <w:t>.</w:t>
        </w:r>
        <w:r w:rsidR="00D632EE" w:rsidRPr="00920004">
          <w:rPr>
            <w:rPrChange w:id="36384" w:author="phuong vu" w:date="2018-11-30T22:36:00Z">
              <w:rPr/>
            </w:rPrChange>
          </w:rPr>
          <w:fldChar w:fldCharType="begin"/>
        </w:r>
        <w:r w:rsidR="00D632EE" w:rsidRPr="00920004">
          <w:rPr>
            <w:rPrChange w:id="36385" w:author="phuong vu" w:date="2018-11-30T22:36:00Z">
              <w:rPr/>
            </w:rPrChange>
          </w:rPr>
          <w:instrText xml:space="preserve"> SEQ Bảng \* ARABIC \s 1 </w:instrText>
        </w:r>
      </w:ins>
      <w:r w:rsidR="00D632EE" w:rsidRPr="00920004">
        <w:rPr>
          <w:rPrChange w:id="36386" w:author="phuong vu" w:date="2018-11-30T22:36:00Z">
            <w:rPr/>
          </w:rPrChange>
        </w:rPr>
        <w:fldChar w:fldCharType="separate"/>
      </w:r>
      <w:ins w:id="36387" w:author="phuong vu" w:date="2018-11-30T22:44:00Z">
        <w:r w:rsidR="00B5490C">
          <w:rPr>
            <w:noProof/>
          </w:rPr>
          <w:t>20</w:t>
        </w:r>
      </w:ins>
      <w:ins w:id="36388" w:author="phuong vu" w:date="2018-11-30T14:54:00Z">
        <w:r w:rsidR="00D632EE" w:rsidRPr="00920004">
          <w:rPr>
            <w:rPrChange w:id="36389" w:author="phuong vu" w:date="2018-11-30T22:36:00Z">
              <w:rPr/>
            </w:rPrChange>
          </w:rPr>
          <w:fldChar w:fldCharType="end"/>
        </w:r>
      </w:ins>
      <w:ins w:id="36390" w:author="phuong vu" w:date="2018-11-30T14:07:00Z">
        <w:r w:rsidRPr="00920004">
          <w:rPr>
            <w:rPrChange w:id="36391" w:author="phuong vu" w:date="2018-11-30T22:36:00Z">
              <w:rPr/>
            </w:rPrChange>
          </w:rPr>
          <w:t xml:space="preserve"> Bảng dữ liệu khách hàng</w:t>
        </w:r>
        <w:bookmarkEnd w:id="36374"/>
      </w:ins>
    </w:p>
    <w:p w14:paraId="013CC456" w14:textId="77777777" w:rsidR="006871B5" w:rsidRPr="00920004" w:rsidRDefault="006871B5" w:rsidP="00BD0851">
      <w:pPr>
        <w:spacing w:before="240" w:line="0" w:lineRule="atLeast"/>
        <w:rPr>
          <w:ins w:id="36392" w:author="phuong vu" w:date="2018-11-30T14:07:00Z"/>
          <w:b/>
          <w:lang w:val="en-US"/>
          <w:rPrChange w:id="36393" w:author="phuong vu" w:date="2018-11-30T22:36:00Z">
            <w:rPr>
              <w:ins w:id="36394" w:author="phuong vu" w:date="2018-11-30T14:07:00Z"/>
              <w:b/>
              <w:lang w:val="en-US"/>
            </w:rPr>
          </w:rPrChange>
        </w:rPr>
        <w:pPrChange w:id="36395" w:author="phuong vu" w:date="2018-11-30T14:16:00Z">
          <w:pPr>
            <w:spacing w:line="276" w:lineRule="auto"/>
          </w:pPr>
        </w:pPrChange>
      </w:pPr>
      <w:ins w:id="36396" w:author="phuong vu" w:date="2018-11-30T14:07:00Z">
        <w:r w:rsidRPr="00920004">
          <w:rPr>
            <w:b/>
            <w:lang w:val="en-US"/>
            <w:rPrChange w:id="36397" w:author="phuong vu" w:date="2018-11-30T22:36:00Z">
              <w:rPr>
                <w:b/>
                <w:lang w:val="en-US"/>
              </w:rPr>
            </w:rPrChange>
          </w:rPr>
          <w:t>BẢNG CUSTOMER_ORDER</w:t>
        </w:r>
      </w:ins>
    </w:p>
    <w:tbl>
      <w:tblPr>
        <w:tblStyle w:val="TableGrid"/>
        <w:tblW w:w="8730" w:type="dxa"/>
        <w:tblInd w:w="-5" w:type="dxa"/>
        <w:tblLook w:val="04A0" w:firstRow="1" w:lastRow="0" w:firstColumn="1" w:lastColumn="0" w:noHBand="0" w:noVBand="1"/>
        <w:tblPrChange w:id="36398" w:author="phuong vu" w:date="2018-11-30T21:50:00Z">
          <w:tblPr>
            <w:tblStyle w:val="TableGrid"/>
            <w:tblW w:w="8730" w:type="dxa"/>
            <w:tblInd w:w="-5" w:type="dxa"/>
            <w:tblLook w:val="04A0" w:firstRow="1" w:lastRow="0" w:firstColumn="1" w:lastColumn="0" w:noHBand="0" w:noVBand="1"/>
          </w:tblPr>
        </w:tblPrChange>
      </w:tblPr>
      <w:tblGrid>
        <w:gridCol w:w="708"/>
        <w:gridCol w:w="1993"/>
        <w:gridCol w:w="1300"/>
        <w:gridCol w:w="949"/>
        <w:gridCol w:w="943"/>
        <w:gridCol w:w="962"/>
        <w:gridCol w:w="1875"/>
        <w:tblGridChange w:id="36399">
          <w:tblGrid>
            <w:gridCol w:w="708"/>
            <w:gridCol w:w="1993"/>
            <w:gridCol w:w="1300"/>
            <w:gridCol w:w="1054"/>
            <w:gridCol w:w="838"/>
            <w:gridCol w:w="962"/>
            <w:gridCol w:w="1875"/>
          </w:tblGrid>
        </w:tblGridChange>
      </w:tblGrid>
      <w:tr w:rsidR="006871B5" w:rsidRPr="00920004" w14:paraId="4B646685" w14:textId="77777777" w:rsidTr="00E452E5">
        <w:trPr>
          <w:trHeight w:val="300"/>
          <w:ins w:id="36400" w:author="phuong vu" w:date="2018-11-30T14:07:00Z"/>
          <w:trPrChange w:id="36401" w:author="phuong vu" w:date="2018-11-30T21:50:00Z">
            <w:trPr>
              <w:trHeight w:val="300"/>
            </w:trPr>
          </w:trPrChange>
        </w:trPr>
        <w:tc>
          <w:tcPr>
            <w:tcW w:w="708" w:type="dxa"/>
            <w:noWrap/>
            <w:vAlign w:val="center"/>
            <w:hideMark/>
            <w:tcPrChange w:id="36402" w:author="phuong vu" w:date="2018-11-30T21:50:00Z">
              <w:tcPr>
                <w:tcW w:w="708" w:type="dxa"/>
                <w:noWrap/>
                <w:vAlign w:val="center"/>
                <w:hideMark/>
              </w:tcPr>
            </w:tcPrChange>
          </w:tcPr>
          <w:p w14:paraId="1344CC5F" w14:textId="77777777" w:rsidR="006871B5" w:rsidRPr="00920004" w:rsidRDefault="006871B5" w:rsidP="00BD0851">
            <w:pPr>
              <w:spacing w:before="240" w:line="0" w:lineRule="atLeast"/>
              <w:jc w:val="center"/>
              <w:rPr>
                <w:ins w:id="36403" w:author="phuong vu" w:date="2018-11-30T14:07:00Z"/>
                <w:b/>
                <w:bCs/>
                <w:rPrChange w:id="36404" w:author="phuong vu" w:date="2018-11-30T22:36:00Z">
                  <w:rPr>
                    <w:ins w:id="36405" w:author="phuong vu" w:date="2018-11-30T14:07:00Z"/>
                    <w:b/>
                    <w:bCs/>
                  </w:rPr>
                </w:rPrChange>
              </w:rPr>
              <w:pPrChange w:id="36406" w:author="phuong vu" w:date="2018-11-30T14:16:00Z">
                <w:pPr>
                  <w:spacing w:line="276" w:lineRule="auto"/>
                  <w:jc w:val="center"/>
                </w:pPr>
              </w:pPrChange>
            </w:pPr>
            <w:ins w:id="36407" w:author="phuong vu" w:date="2018-11-30T14:07:00Z">
              <w:r w:rsidRPr="00920004">
                <w:rPr>
                  <w:b/>
                  <w:bCs/>
                  <w:lang w:val="da-DK"/>
                  <w:rPrChange w:id="36408" w:author="phuong vu" w:date="2018-11-30T22:36:00Z">
                    <w:rPr>
                      <w:b/>
                      <w:bCs/>
                      <w:lang w:val="da-DK"/>
                    </w:rPr>
                  </w:rPrChange>
                </w:rPr>
                <w:t>STT</w:t>
              </w:r>
            </w:ins>
          </w:p>
        </w:tc>
        <w:tc>
          <w:tcPr>
            <w:tcW w:w="1993" w:type="dxa"/>
            <w:noWrap/>
            <w:vAlign w:val="center"/>
            <w:hideMark/>
            <w:tcPrChange w:id="36409" w:author="phuong vu" w:date="2018-11-30T21:50:00Z">
              <w:tcPr>
                <w:tcW w:w="1993" w:type="dxa"/>
                <w:noWrap/>
                <w:vAlign w:val="center"/>
                <w:hideMark/>
              </w:tcPr>
            </w:tcPrChange>
          </w:tcPr>
          <w:p w14:paraId="516103AC" w14:textId="77777777" w:rsidR="006871B5" w:rsidRPr="00920004" w:rsidRDefault="006871B5" w:rsidP="00BD0851">
            <w:pPr>
              <w:spacing w:before="240" w:line="0" w:lineRule="atLeast"/>
              <w:jc w:val="center"/>
              <w:rPr>
                <w:ins w:id="36410" w:author="phuong vu" w:date="2018-11-30T14:07:00Z"/>
                <w:b/>
                <w:bCs/>
                <w:rPrChange w:id="36411" w:author="phuong vu" w:date="2018-11-30T22:36:00Z">
                  <w:rPr>
                    <w:ins w:id="36412" w:author="phuong vu" w:date="2018-11-30T14:07:00Z"/>
                    <w:b/>
                    <w:bCs/>
                  </w:rPr>
                </w:rPrChange>
              </w:rPr>
              <w:pPrChange w:id="36413" w:author="phuong vu" w:date="2018-11-30T14:16:00Z">
                <w:pPr>
                  <w:spacing w:line="276" w:lineRule="auto"/>
                  <w:jc w:val="center"/>
                </w:pPr>
              </w:pPrChange>
            </w:pPr>
            <w:ins w:id="36414" w:author="phuong vu" w:date="2018-11-30T14:07:00Z">
              <w:r w:rsidRPr="00920004">
                <w:rPr>
                  <w:b/>
                  <w:bCs/>
                  <w:lang w:val="da-DK"/>
                  <w:rPrChange w:id="36415" w:author="phuong vu" w:date="2018-11-30T22:36:00Z">
                    <w:rPr>
                      <w:b/>
                      <w:bCs/>
                      <w:lang w:val="da-DK"/>
                    </w:rPr>
                  </w:rPrChange>
                </w:rPr>
                <w:t>Tên trường</w:t>
              </w:r>
            </w:ins>
          </w:p>
        </w:tc>
        <w:tc>
          <w:tcPr>
            <w:tcW w:w="1300" w:type="dxa"/>
            <w:noWrap/>
            <w:vAlign w:val="center"/>
            <w:hideMark/>
            <w:tcPrChange w:id="36416" w:author="phuong vu" w:date="2018-11-30T21:50:00Z">
              <w:tcPr>
                <w:tcW w:w="1300" w:type="dxa"/>
                <w:noWrap/>
                <w:vAlign w:val="center"/>
                <w:hideMark/>
              </w:tcPr>
            </w:tcPrChange>
          </w:tcPr>
          <w:p w14:paraId="11D6B471" w14:textId="77777777" w:rsidR="006871B5" w:rsidRPr="00920004" w:rsidRDefault="006871B5" w:rsidP="00BD0851">
            <w:pPr>
              <w:spacing w:before="240" w:line="0" w:lineRule="atLeast"/>
              <w:jc w:val="center"/>
              <w:rPr>
                <w:ins w:id="36417" w:author="phuong vu" w:date="2018-11-30T14:07:00Z"/>
                <w:b/>
                <w:bCs/>
                <w:rPrChange w:id="36418" w:author="phuong vu" w:date="2018-11-30T22:36:00Z">
                  <w:rPr>
                    <w:ins w:id="36419" w:author="phuong vu" w:date="2018-11-30T14:07:00Z"/>
                    <w:b/>
                    <w:bCs/>
                  </w:rPr>
                </w:rPrChange>
              </w:rPr>
              <w:pPrChange w:id="36420" w:author="phuong vu" w:date="2018-11-30T14:16:00Z">
                <w:pPr>
                  <w:spacing w:line="276" w:lineRule="auto"/>
                  <w:jc w:val="center"/>
                </w:pPr>
              </w:pPrChange>
            </w:pPr>
            <w:ins w:id="36421" w:author="phuong vu" w:date="2018-11-30T14:07:00Z">
              <w:r w:rsidRPr="00920004">
                <w:rPr>
                  <w:b/>
                  <w:bCs/>
                  <w:lang w:val="da-DK"/>
                  <w:rPrChange w:id="36422" w:author="phuong vu" w:date="2018-11-30T22:36:00Z">
                    <w:rPr>
                      <w:b/>
                      <w:bCs/>
                      <w:lang w:val="da-DK"/>
                    </w:rPr>
                  </w:rPrChange>
                </w:rPr>
                <w:t>Kiểu</w:t>
              </w:r>
            </w:ins>
          </w:p>
        </w:tc>
        <w:tc>
          <w:tcPr>
            <w:tcW w:w="949" w:type="dxa"/>
            <w:noWrap/>
            <w:vAlign w:val="center"/>
            <w:hideMark/>
            <w:tcPrChange w:id="36423" w:author="phuong vu" w:date="2018-11-30T21:50:00Z">
              <w:tcPr>
                <w:tcW w:w="1054" w:type="dxa"/>
                <w:noWrap/>
                <w:vAlign w:val="center"/>
                <w:hideMark/>
              </w:tcPr>
            </w:tcPrChange>
          </w:tcPr>
          <w:p w14:paraId="74D511D6" w14:textId="77777777" w:rsidR="006871B5" w:rsidRPr="00920004" w:rsidRDefault="006871B5" w:rsidP="00BD0851">
            <w:pPr>
              <w:spacing w:before="240" w:line="0" w:lineRule="atLeast"/>
              <w:jc w:val="center"/>
              <w:rPr>
                <w:ins w:id="36424" w:author="phuong vu" w:date="2018-11-30T14:07:00Z"/>
                <w:b/>
                <w:bCs/>
                <w:rPrChange w:id="36425" w:author="phuong vu" w:date="2018-11-30T22:36:00Z">
                  <w:rPr>
                    <w:ins w:id="36426" w:author="phuong vu" w:date="2018-11-30T14:07:00Z"/>
                    <w:b/>
                    <w:bCs/>
                  </w:rPr>
                </w:rPrChange>
              </w:rPr>
              <w:pPrChange w:id="36427" w:author="phuong vu" w:date="2018-11-30T14:16:00Z">
                <w:pPr>
                  <w:spacing w:line="276" w:lineRule="auto"/>
                  <w:jc w:val="center"/>
                </w:pPr>
              </w:pPrChange>
            </w:pPr>
            <w:ins w:id="36428" w:author="phuong vu" w:date="2018-11-30T14:07:00Z">
              <w:r w:rsidRPr="00920004">
                <w:rPr>
                  <w:b/>
                  <w:bCs/>
                  <w:lang w:val="da-DK"/>
                  <w:rPrChange w:id="36429" w:author="phuong vu" w:date="2018-11-30T22:36:00Z">
                    <w:rPr>
                      <w:b/>
                      <w:bCs/>
                      <w:lang w:val="da-DK"/>
                    </w:rPr>
                  </w:rPrChange>
                </w:rPr>
                <w:t>Chấp nhận Null</w:t>
              </w:r>
            </w:ins>
          </w:p>
        </w:tc>
        <w:tc>
          <w:tcPr>
            <w:tcW w:w="943" w:type="dxa"/>
            <w:noWrap/>
            <w:vAlign w:val="center"/>
            <w:hideMark/>
            <w:tcPrChange w:id="36430" w:author="phuong vu" w:date="2018-11-30T21:50:00Z">
              <w:tcPr>
                <w:tcW w:w="838" w:type="dxa"/>
                <w:noWrap/>
                <w:vAlign w:val="center"/>
                <w:hideMark/>
              </w:tcPr>
            </w:tcPrChange>
          </w:tcPr>
          <w:p w14:paraId="2D1A4730" w14:textId="77777777" w:rsidR="006871B5" w:rsidRPr="00920004" w:rsidRDefault="006871B5" w:rsidP="00BD0851">
            <w:pPr>
              <w:spacing w:before="240" w:line="0" w:lineRule="atLeast"/>
              <w:jc w:val="center"/>
              <w:rPr>
                <w:ins w:id="36431" w:author="phuong vu" w:date="2018-11-30T14:07:00Z"/>
                <w:b/>
                <w:bCs/>
                <w:rPrChange w:id="36432" w:author="phuong vu" w:date="2018-11-30T22:36:00Z">
                  <w:rPr>
                    <w:ins w:id="36433" w:author="phuong vu" w:date="2018-11-30T14:07:00Z"/>
                    <w:b/>
                    <w:bCs/>
                  </w:rPr>
                </w:rPrChange>
              </w:rPr>
              <w:pPrChange w:id="36434" w:author="phuong vu" w:date="2018-11-30T14:16:00Z">
                <w:pPr>
                  <w:spacing w:line="276" w:lineRule="auto"/>
                  <w:jc w:val="center"/>
                </w:pPr>
              </w:pPrChange>
            </w:pPr>
            <w:ins w:id="36435" w:author="phuong vu" w:date="2018-11-30T14:07:00Z">
              <w:r w:rsidRPr="00920004">
                <w:rPr>
                  <w:b/>
                  <w:bCs/>
                  <w:lang w:val="da-DK"/>
                  <w:rPrChange w:id="36436" w:author="phuong vu" w:date="2018-11-30T22:36:00Z">
                    <w:rPr>
                      <w:b/>
                      <w:bCs/>
                      <w:lang w:val="da-DK"/>
                    </w:rPr>
                  </w:rPrChange>
                </w:rPr>
                <w:t>Khóa chính</w:t>
              </w:r>
            </w:ins>
          </w:p>
        </w:tc>
        <w:tc>
          <w:tcPr>
            <w:tcW w:w="962" w:type="dxa"/>
            <w:noWrap/>
            <w:vAlign w:val="center"/>
            <w:hideMark/>
            <w:tcPrChange w:id="36437" w:author="phuong vu" w:date="2018-11-30T21:50:00Z">
              <w:tcPr>
                <w:tcW w:w="962" w:type="dxa"/>
                <w:noWrap/>
                <w:vAlign w:val="center"/>
                <w:hideMark/>
              </w:tcPr>
            </w:tcPrChange>
          </w:tcPr>
          <w:p w14:paraId="6429CD6F" w14:textId="77777777" w:rsidR="006871B5" w:rsidRPr="00920004" w:rsidRDefault="006871B5" w:rsidP="00BD0851">
            <w:pPr>
              <w:spacing w:before="240" w:line="0" w:lineRule="atLeast"/>
              <w:jc w:val="center"/>
              <w:rPr>
                <w:ins w:id="36438" w:author="phuong vu" w:date="2018-11-30T14:07:00Z"/>
                <w:b/>
                <w:bCs/>
                <w:rPrChange w:id="36439" w:author="phuong vu" w:date="2018-11-30T22:36:00Z">
                  <w:rPr>
                    <w:ins w:id="36440" w:author="phuong vu" w:date="2018-11-30T14:07:00Z"/>
                    <w:b/>
                    <w:bCs/>
                  </w:rPr>
                </w:rPrChange>
              </w:rPr>
              <w:pPrChange w:id="36441" w:author="phuong vu" w:date="2018-11-30T14:16:00Z">
                <w:pPr>
                  <w:spacing w:line="276" w:lineRule="auto"/>
                  <w:jc w:val="center"/>
                </w:pPr>
              </w:pPrChange>
            </w:pPr>
            <w:ins w:id="36442" w:author="phuong vu" w:date="2018-11-30T14:07:00Z">
              <w:r w:rsidRPr="00920004">
                <w:rPr>
                  <w:b/>
                  <w:bCs/>
                  <w:lang w:val="da-DK"/>
                  <w:rPrChange w:id="36443" w:author="phuong vu" w:date="2018-11-30T22:36:00Z">
                    <w:rPr>
                      <w:b/>
                      <w:bCs/>
                      <w:lang w:val="da-DK"/>
                    </w:rPr>
                  </w:rPrChange>
                </w:rPr>
                <w:t>Khóa ngoại</w:t>
              </w:r>
            </w:ins>
          </w:p>
        </w:tc>
        <w:tc>
          <w:tcPr>
            <w:tcW w:w="1875" w:type="dxa"/>
            <w:noWrap/>
            <w:vAlign w:val="center"/>
            <w:hideMark/>
            <w:tcPrChange w:id="36444" w:author="phuong vu" w:date="2018-11-30T21:50:00Z">
              <w:tcPr>
                <w:tcW w:w="1875" w:type="dxa"/>
                <w:noWrap/>
                <w:vAlign w:val="center"/>
                <w:hideMark/>
              </w:tcPr>
            </w:tcPrChange>
          </w:tcPr>
          <w:p w14:paraId="32BB02BA" w14:textId="77777777" w:rsidR="006871B5" w:rsidRPr="00920004" w:rsidRDefault="006871B5" w:rsidP="00BD0851">
            <w:pPr>
              <w:spacing w:before="240" w:line="0" w:lineRule="atLeast"/>
              <w:jc w:val="center"/>
              <w:rPr>
                <w:ins w:id="36445" w:author="phuong vu" w:date="2018-11-30T14:07:00Z"/>
                <w:b/>
                <w:bCs/>
                <w:rPrChange w:id="36446" w:author="phuong vu" w:date="2018-11-30T22:36:00Z">
                  <w:rPr>
                    <w:ins w:id="36447" w:author="phuong vu" w:date="2018-11-30T14:07:00Z"/>
                    <w:b/>
                    <w:bCs/>
                  </w:rPr>
                </w:rPrChange>
              </w:rPr>
              <w:pPrChange w:id="36448" w:author="phuong vu" w:date="2018-11-30T14:16:00Z">
                <w:pPr>
                  <w:spacing w:line="276" w:lineRule="auto"/>
                  <w:jc w:val="center"/>
                </w:pPr>
              </w:pPrChange>
            </w:pPr>
            <w:ins w:id="36449" w:author="phuong vu" w:date="2018-11-30T14:07:00Z">
              <w:r w:rsidRPr="00920004">
                <w:rPr>
                  <w:b/>
                  <w:bCs/>
                  <w:lang w:val="da-DK"/>
                  <w:rPrChange w:id="36450" w:author="phuong vu" w:date="2018-11-30T22:36:00Z">
                    <w:rPr>
                      <w:b/>
                      <w:bCs/>
                      <w:lang w:val="da-DK"/>
                    </w:rPr>
                  </w:rPrChange>
                </w:rPr>
                <w:t>Mô tả</w:t>
              </w:r>
            </w:ins>
          </w:p>
        </w:tc>
      </w:tr>
      <w:tr w:rsidR="006871B5" w:rsidRPr="00920004" w14:paraId="11AE8C3C" w14:textId="77777777" w:rsidTr="00E452E5">
        <w:trPr>
          <w:trHeight w:val="300"/>
          <w:ins w:id="36451" w:author="phuong vu" w:date="2018-11-30T14:07:00Z"/>
          <w:trPrChange w:id="36452" w:author="phuong vu" w:date="2018-11-30T21:50:00Z">
            <w:trPr>
              <w:trHeight w:val="300"/>
            </w:trPr>
          </w:trPrChange>
        </w:trPr>
        <w:tc>
          <w:tcPr>
            <w:tcW w:w="708" w:type="dxa"/>
            <w:noWrap/>
            <w:vAlign w:val="center"/>
            <w:hideMark/>
            <w:tcPrChange w:id="36453" w:author="phuong vu" w:date="2018-11-30T21:50:00Z">
              <w:tcPr>
                <w:tcW w:w="708" w:type="dxa"/>
                <w:noWrap/>
                <w:vAlign w:val="center"/>
                <w:hideMark/>
              </w:tcPr>
            </w:tcPrChange>
          </w:tcPr>
          <w:p w14:paraId="65BDEB0F" w14:textId="77777777" w:rsidR="006871B5" w:rsidRPr="00920004" w:rsidRDefault="006871B5" w:rsidP="00BD0851">
            <w:pPr>
              <w:spacing w:before="240" w:line="0" w:lineRule="atLeast"/>
              <w:jc w:val="center"/>
              <w:rPr>
                <w:ins w:id="36454" w:author="phuong vu" w:date="2018-11-30T14:07:00Z"/>
                <w:rPrChange w:id="36455" w:author="phuong vu" w:date="2018-11-30T22:36:00Z">
                  <w:rPr>
                    <w:ins w:id="36456" w:author="phuong vu" w:date="2018-11-30T14:07:00Z"/>
                  </w:rPr>
                </w:rPrChange>
              </w:rPr>
              <w:pPrChange w:id="36457" w:author="phuong vu" w:date="2018-11-30T14:16:00Z">
                <w:pPr>
                  <w:spacing w:line="276" w:lineRule="auto"/>
                  <w:jc w:val="center"/>
                </w:pPr>
              </w:pPrChange>
            </w:pPr>
            <w:ins w:id="36458" w:author="phuong vu" w:date="2018-11-30T14:07:00Z">
              <w:r w:rsidRPr="00920004">
                <w:rPr>
                  <w:rPrChange w:id="36459" w:author="phuong vu" w:date="2018-11-30T22:36:00Z">
                    <w:rPr/>
                  </w:rPrChange>
                </w:rPr>
                <w:t>1</w:t>
              </w:r>
            </w:ins>
          </w:p>
        </w:tc>
        <w:tc>
          <w:tcPr>
            <w:tcW w:w="1993" w:type="dxa"/>
            <w:noWrap/>
            <w:hideMark/>
            <w:tcPrChange w:id="36460" w:author="phuong vu" w:date="2018-11-30T21:50:00Z">
              <w:tcPr>
                <w:tcW w:w="1993" w:type="dxa"/>
                <w:noWrap/>
                <w:hideMark/>
              </w:tcPr>
            </w:tcPrChange>
          </w:tcPr>
          <w:p w14:paraId="41EF8A1F" w14:textId="77777777" w:rsidR="006871B5" w:rsidRPr="00920004" w:rsidRDefault="006871B5" w:rsidP="00941ED9">
            <w:pPr>
              <w:rPr>
                <w:ins w:id="36461" w:author="phuong vu" w:date="2018-11-30T14:07:00Z"/>
                <w:rPrChange w:id="36462" w:author="phuong vu" w:date="2018-11-30T22:36:00Z">
                  <w:rPr>
                    <w:ins w:id="36463" w:author="phuong vu" w:date="2018-11-30T14:07:00Z"/>
                  </w:rPr>
                </w:rPrChange>
              </w:rPr>
              <w:pPrChange w:id="36464" w:author="phuong vu" w:date="2018-11-30T21:41:00Z">
                <w:pPr>
                  <w:spacing w:line="276" w:lineRule="auto"/>
                </w:pPr>
              </w:pPrChange>
            </w:pPr>
            <w:ins w:id="36465" w:author="phuong vu" w:date="2018-11-30T14:07:00Z">
              <w:r w:rsidRPr="00920004">
                <w:rPr>
                  <w:rPrChange w:id="36466" w:author="phuong vu" w:date="2018-11-30T22:36:00Z">
                    <w:rPr/>
                  </w:rPrChange>
                </w:rPr>
                <w:t>id</w:t>
              </w:r>
            </w:ins>
          </w:p>
        </w:tc>
        <w:tc>
          <w:tcPr>
            <w:tcW w:w="1300" w:type="dxa"/>
            <w:noWrap/>
            <w:hideMark/>
            <w:tcPrChange w:id="36467" w:author="phuong vu" w:date="2018-11-30T21:50:00Z">
              <w:tcPr>
                <w:tcW w:w="1300" w:type="dxa"/>
                <w:noWrap/>
                <w:hideMark/>
              </w:tcPr>
            </w:tcPrChange>
          </w:tcPr>
          <w:p w14:paraId="1D92A1C7" w14:textId="77777777" w:rsidR="006871B5" w:rsidRPr="00920004" w:rsidRDefault="006871B5" w:rsidP="00941ED9">
            <w:pPr>
              <w:rPr>
                <w:ins w:id="36468" w:author="phuong vu" w:date="2018-11-30T14:07:00Z"/>
                <w:rPrChange w:id="36469" w:author="phuong vu" w:date="2018-11-30T22:36:00Z">
                  <w:rPr>
                    <w:ins w:id="36470" w:author="phuong vu" w:date="2018-11-30T14:07:00Z"/>
                  </w:rPr>
                </w:rPrChange>
              </w:rPr>
              <w:pPrChange w:id="36471" w:author="phuong vu" w:date="2018-11-30T21:41:00Z">
                <w:pPr>
                  <w:spacing w:line="276" w:lineRule="auto"/>
                </w:pPr>
              </w:pPrChange>
            </w:pPr>
            <w:ins w:id="36472" w:author="phuong vu" w:date="2018-11-30T14:07:00Z">
              <w:r w:rsidRPr="00920004">
                <w:rPr>
                  <w:rPrChange w:id="36473" w:author="phuong vu" w:date="2018-11-30T22:36:00Z">
                    <w:rPr/>
                  </w:rPrChange>
                </w:rPr>
                <w:t>numeric</w:t>
              </w:r>
            </w:ins>
          </w:p>
        </w:tc>
        <w:tc>
          <w:tcPr>
            <w:tcW w:w="949" w:type="dxa"/>
            <w:noWrap/>
            <w:vAlign w:val="center"/>
            <w:hideMark/>
            <w:tcPrChange w:id="36474" w:author="phuong vu" w:date="2018-11-30T21:50:00Z">
              <w:tcPr>
                <w:tcW w:w="1054" w:type="dxa"/>
                <w:noWrap/>
                <w:hideMark/>
              </w:tcPr>
            </w:tcPrChange>
          </w:tcPr>
          <w:p w14:paraId="1D5512F5" w14:textId="77777777" w:rsidR="006871B5" w:rsidRPr="00920004" w:rsidRDefault="006871B5" w:rsidP="00941ED9">
            <w:pPr>
              <w:jc w:val="center"/>
              <w:rPr>
                <w:ins w:id="36475" w:author="phuong vu" w:date="2018-11-30T14:07:00Z"/>
                <w:rPrChange w:id="36476" w:author="phuong vu" w:date="2018-11-30T22:36:00Z">
                  <w:rPr>
                    <w:ins w:id="36477" w:author="phuong vu" w:date="2018-11-30T14:07:00Z"/>
                  </w:rPr>
                </w:rPrChange>
              </w:rPr>
              <w:pPrChange w:id="36478" w:author="phuong vu" w:date="2018-11-30T21:41:00Z">
                <w:pPr>
                  <w:spacing w:line="276" w:lineRule="auto"/>
                  <w:jc w:val="center"/>
                </w:pPr>
              </w:pPrChange>
            </w:pPr>
          </w:p>
        </w:tc>
        <w:tc>
          <w:tcPr>
            <w:tcW w:w="943" w:type="dxa"/>
            <w:noWrap/>
            <w:vAlign w:val="center"/>
            <w:hideMark/>
            <w:tcPrChange w:id="36479" w:author="phuong vu" w:date="2018-11-30T21:50:00Z">
              <w:tcPr>
                <w:tcW w:w="838" w:type="dxa"/>
                <w:noWrap/>
                <w:hideMark/>
              </w:tcPr>
            </w:tcPrChange>
          </w:tcPr>
          <w:p w14:paraId="63C4F54D" w14:textId="77777777" w:rsidR="006871B5" w:rsidRPr="00920004" w:rsidRDefault="006871B5" w:rsidP="00941ED9">
            <w:pPr>
              <w:jc w:val="center"/>
              <w:rPr>
                <w:ins w:id="36480" w:author="phuong vu" w:date="2018-11-30T14:07:00Z"/>
                <w:rPrChange w:id="36481" w:author="phuong vu" w:date="2018-11-30T22:36:00Z">
                  <w:rPr>
                    <w:ins w:id="36482" w:author="phuong vu" w:date="2018-11-30T14:07:00Z"/>
                  </w:rPr>
                </w:rPrChange>
              </w:rPr>
              <w:pPrChange w:id="36483" w:author="phuong vu" w:date="2018-11-30T21:41:00Z">
                <w:pPr>
                  <w:spacing w:line="276" w:lineRule="auto"/>
                  <w:jc w:val="center"/>
                </w:pPr>
              </w:pPrChange>
            </w:pPr>
            <w:ins w:id="36484" w:author="phuong vu" w:date="2018-11-30T14:07:00Z">
              <w:r w:rsidRPr="00920004">
                <w:rPr>
                  <w:rPrChange w:id="36485" w:author="phuong vu" w:date="2018-11-30T22:36:00Z">
                    <w:rPr/>
                  </w:rPrChange>
                </w:rPr>
                <w:t>X</w:t>
              </w:r>
            </w:ins>
          </w:p>
        </w:tc>
        <w:tc>
          <w:tcPr>
            <w:tcW w:w="962" w:type="dxa"/>
            <w:noWrap/>
            <w:vAlign w:val="center"/>
            <w:hideMark/>
            <w:tcPrChange w:id="36486" w:author="phuong vu" w:date="2018-11-30T21:50:00Z">
              <w:tcPr>
                <w:tcW w:w="962" w:type="dxa"/>
                <w:noWrap/>
                <w:hideMark/>
              </w:tcPr>
            </w:tcPrChange>
          </w:tcPr>
          <w:p w14:paraId="160382F0" w14:textId="77777777" w:rsidR="006871B5" w:rsidRPr="00920004" w:rsidRDefault="006871B5" w:rsidP="00941ED9">
            <w:pPr>
              <w:jc w:val="center"/>
              <w:rPr>
                <w:ins w:id="36487" w:author="phuong vu" w:date="2018-11-30T14:07:00Z"/>
                <w:rPrChange w:id="36488" w:author="phuong vu" w:date="2018-11-30T22:36:00Z">
                  <w:rPr>
                    <w:ins w:id="36489" w:author="phuong vu" w:date="2018-11-30T14:07:00Z"/>
                  </w:rPr>
                </w:rPrChange>
              </w:rPr>
              <w:pPrChange w:id="36490" w:author="phuong vu" w:date="2018-11-30T21:41:00Z">
                <w:pPr>
                  <w:spacing w:line="276" w:lineRule="auto"/>
                  <w:jc w:val="center"/>
                </w:pPr>
              </w:pPrChange>
            </w:pPr>
          </w:p>
        </w:tc>
        <w:tc>
          <w:tcPr>
            <w:tcW w:w="1875" w:type="dxa"/>
            <w:noWrap/>
            <w:hideMark/>
            <w:tcPrChange w:id="36491" w:author="phuong vu" w:date="2018-11-30T21:50:00Z">
              <w:tcPr>
                <w:tcW w:w="1875" w:type="dxa"/>
                <w:noWrap/>
                <w:hideMark/>
              </w:tcPr>
            </w:tcPrChange>
          </w:tcPr>
          <w:p w14:paraId="1FC2DD3F" w14:textId="77777777" w:rsidR="006871B5" w:rsidRPr="00920004" w:rsidRDefault="006871B5" w:rsidP="00941ED9">
            <w:pPr>
              <w:rPr>
                <w:ins w:id="36492" w:author="phuong vu" w:date="2018-11-30T14:07:00Z"/>
                <w:lang w:val="en-US"/>
                <w:rPrChange w:id="36493" w:author="phuong vu" w:date="2018-11-30T22:36:00Z">
                  <w:rPr>
                    <w:ins w:id="36494" w:author="phuong vu" w:date="2018-11-30T14:07:00Z"/>
                    <w:lang w:val="en-US"/>
                  </w:rPr>
                </w:rPrChange>
              </w:rPr>
              <w:pPrChange w:id="36495" w:author="phuong vu" w:date="2018-11-30T21:41:00Z">
                <w:pPr>
                  <w:spacing w:line="276" w:lineRule="auto"/>
                </w:pPr>
              </w:pPrChange>
            </w:pPr>
            <w:ins w:id="36496" w:author="phuong vu" w:date="2018-11-30T14:07:00Z">
              <w:r w:rsidRPr="00920004">
                <w:rPr>
                  <w:rPrChange w:id="36497" w:author="phuong vu" w:date="2018-11-30T22:36:00Z">
                    <w:rPr/>
                  </w:rPrChange>
                </w:rPr>
                <w:t>ID đ</w:t>
              </w:r>
              <w:r w:rsidRPr="00920004">
                <w:rPr>
                  <w:lang w:val="en-US"/>
                  <w:rPrChange w:id="36498" w:author="phuong vu" w:date="2018-11-30T22:36:00Z">
                    <w:rPr>
                      <w:lang w:val="en-US"/>
                    </w:rPr>
                  </w:rPrChange>
                </w:rPr>
                <w:t>ơn hàng</w:t>
              </w:r>
            </w:ins>
          </w:p>
        </w:tc>
      </w:tr>
      <w:tr w:rsidR="006871B5" w:rsidRPr="00920004" w14:paraId="6D87856A" w14:textId="77777777" w:rsidTr="00E452E5">
        <w:trPr>
          <w:trHeight w:val="300"/>
          <w:ins w:id="36499" w:author="phuong vu" w:date="2018-11-30T14:07:00Z"/>
          <w:trPrChange w:id="36500" w:author="phuong vu" w:date="2018-11-30T21:50:00Z">
            <w:trPr>
              <w:trHeight w:val="300"/>
            </w:trPr>
          </w:trPrChange>
        </w:trPr>
        <w:tc>
          <w:tcPr>
            <w:tcW w:w="708" w:type="dxa"/>
            <w:noWrap/>
            <w:vAlign w:val="center"/>
            <w:hideMark/>
            <w:tcPrChange w:id="36501" w:author="phuong vu" w:date="2018-11-30T21:50:00Z">
              <w:tcPr>
                <w:tcW w:w="708" w:type="dxa"/>
                <w:noWrap/>
                <w:vAlign w:val="center"/>
                <w:hideMark/>
              </w:tcPr>
            </w:tcPrChange>
          </w:tcPr>
          <w:p w14:paraId="7046A52C" w14:textId="77777777" w:rsidR="006871B5" w:rsidRPr="00920004" w:rsidRDefault="006871B5" w:rsidP="00BD0851">
            <w:pPr>
              <w:spacing w:before="240" w:line="0" w:lineRule="atLeast"/>
              <w:jc w:val="center"/>
              <w:rPr>
                <w:ins w:id="36502" w:author="phuong vu" w:date="2018-11-30T14:07:00Z"/>
                <w:rPrChange w:id="36503" w:author="phuong vu" w:date="2018-11-30T22:36:00Z">
                  <w:rPr>
                    <w:ins w:id="36504" w:author="phuong vu" w:date="2018-11-30T14:07:00Z"/>
                  </w:rPr>
                </w:rPrChange>
              </w:rPr>
              <w:pPrChange w:id="36505" w:author="phuong vu" w:date="2018-11-30T14:16:00Z">
                <w:pPr>
                  <w:spacing w:line="276" w:lineRule="auto"/>
                  <w:jc w:val="center"/>
                </w:pPr>
              </w:pPrChange>
            </w:pPr>
            <w:ins w:id="36506" w:author="phuong vu" w:date="2018-11-30T14:07:00Z">
              <w:r w:rsidRPr="00920004">
                <w:rPr>
                  <w:rPrChange w:id="36507" w:author="phuong vu" w:date="2018-11-30T22:36:00Z">
                    <w:rPr/>
                  </w:rPrChange>
                </w:rPr>
                <w:t>2</w:t>
              </w:r>
            </w:ins>
          </w:p>
        </w:tc>
        <w:tc>
          <w:tcPr>
            <w:tcW w:w="1993" w:type="dxa"/>
            <w:noWrap/>
            <w:hideMark/>
            <w:tcPrChange w:id="36508" w:author="phuong vu" w:date="2018-11-30T21:50:00Z">
              <w:tcPr>
                <w:tcW w:w="1993" w:type="dxa"/>
                <w:noWrap/>
                <w:hideMark/>
              </w:tcPr>
            </w:tcPrChange>
          </w:tcPr>
          <w:p w14:paraId="613B7ED8" w14:textId="77777777" w:rsidR="006871B5" w:rsidRPr="00920004" w:rsidRDefault="006871B5" w:rsidP="00941ED9">
            <w:pPr>
              <w:rPr>
                <w:ins w:id="36509" w:author="phuong vu" w:date="2018-11-30T14:07:00Z"/>
                <w:rPrChange w:id="36510" w:author="phuong vu" w:date="2018-11-30T22:36:00Z">
                  <w:rPr>
                    <w:ins w:id="36511" w:author="phuong vu" w:date="2018-11-30T14:07:00Z"/>
                  </w:rPr>
                </w:rPrChange>
              </w:rPr>
              <w:pPrChange w:id="36512" w:author="phuong vu" w:date="2018-11-30T21:41:00Z">
                <w:pPr>
                  <w:spacing w:line="276" w:lineRule="auto"/>
                </w:pPr>
              </w:pPrChange>
            </w:pPr>
            <w:ins w:id="36513" w:author="phuong vu" w:date="2018-11-30T14:07:00Z">
              <w:r w:rsidRPr="00920004">
                <w:rPr>
                  <w:lang w:val="en-US"/>
                  <w:rPrChange w:id="36514" w:author="phuong vu" w:date="2018-11-30T22:36:00Z">
                    <w:rPr>
                      <w:lang w:val="en-US"/>
                    </w:rPr>
                  </w:rPrChange>
                </w:rPr>
                <w:t>customer</w:t>
              </w:r>
              <w:r w:rsidRPr="00920004">
                <w:rPr>
                  <w:rPrChange w:id="36515" w:author="phuong vu" w:date="2018-11-30T22:36:00Z">
                    <w:rPr/>
                  </w:rPrChange>
                </w:rPr>
                <w:t>_id</w:t>
              </w:r>
            </w:ins>
          </w:p>
        </w:tc>
        <w:tc>
          <w:tcPr>
            <w:tcW w:w="1300" w:type="dxa"/>
            <w:noWrap/>
            <w:hideMark/>
            <w:tcPrChange w:id="36516" w:author="phuong vu" w:date="2018-11-30T21:50:00Z">
              <w:tcPr>
                <w:tcW w:w="1300" w:type="dxa"/>
                <w:noWrap/>
                <w:hideMark/>
              </w:tcPr>
            </w:tcPrChange>
          </w:tcPr>
          <w:p w14:paraId="427E1A08" w14:textId="77777777" w:rsidR="006871B5" w:rsidRPr="00920004" w:rsidRDefault="006871B5" w:rsidP="00941ED9">
            <w:pPr>
              <w:rPr>
                <w:ins w:id="36517" w:author="phuong vu" w:date="2018-11-30T14:07:00Z"/>
                <w:rPrChange w:id="36518" w:author="phuong vu" w:date="2018-11-30T22:36:00Z">
                  <w:rPr>
                    <w:ins w:id="36519" w:author="phuong vu" w:date="2018-11-30T14:07:00Z"/>
                  </w:rPr>
                </w:rPrChange>
              </w:rPr>
              <w:pPrChange w:id="36520" w:author="phuong vu" w:date="2018-11-30T21:41:00Z">
                <w:pPr>
                  <w:spacing w:line="276" w:lineRule="auto"/>
                </w:pPr>
              </w:pPrChange>
            </w:pPr>
            <w:ins w:id="36521" w:author="phuong vu" w:date="2018-11-30T14:07:00Z">
              <w:r w:rsidRPr="00920004">
                <w:rPr>
                  <w:rPrChange w:id="36522" w:author="phuong vu" w:date="2018-11-30T22:36:00Z">
                    <w:rPr/>
                  </w:rPrChange>
                </w:rPr>
                <w:t>numeric</w:t>
              </w:r>
            </w:ins>
          </w:p>
        </w:tc>
        <w:tc>
          <w:tcPr>
            <w:tcW w:w="949" w:type="dxa"/>
            <w:noWrap/>
            <w:vAlign w:val="center"/>
            <w:tcPrChange w:id="36523" w:author="phuong vu" w:date="2018-11-30T21:50:00Z">
              <w:tcPr>
                <w:tcW w:w="1054" w:type="dxa"/>
                <w:noWrap/>
              </w:tcPr>
            </w:tcPrChange>
          </w:tcPr>
          <w:p w14:paraId="7AB97E84" w14:textId="2636E306" w:rsidR="006871B5" w:rsidRPr="00920004" w:rsidRDefault="006871B5" w:rsidP="00941ED9">
            <w:pPr>
              <w:jc w:val="center"/>
              <w:rPr>
                <w:ins w:id="36524" w:author="phuong vu" w:date="2018-11-30T14:07:00Z"/>
                <w:lang w:val="en-US"/>
                <w:rPrChange w:id="36525" w:author="phuong vu" w:date="2018-11-30T22:36:00Z">
                  <w:rPr>
                    <w:ins w:id="36526" w:author="phuong vu" w:date="2018-11-30T14:07:00Z"/>
                  </w:rPr>
                </w:rPrChange>
              </w:rPr>
              <w:pPrChange w:id="36527" w:author="phuong vu" w:date="2018-11-30T21:41:00Z">
                <w:pPr>
                  <w:spacing w:line="276" w:lineRule="auto"/>
                  <w:jc w:val="center"/>
                </w:pPr>
              </w:pPrChange>
            </w:pPr>
          </w:p>
        </w:tc>
        <w:tc>
          <w:tcPr>
            <w:tcW w:w="943" w:type="dxa"/>
            <w:noWrap/>
            <w:vAlign w:val="center"/>
            <w:hideMark/>
            <w:tcPrChange w:id="36528" w:author="phuong vu" w:date="2018-11-30T21:50:00Z">
              <w:tcPr>
                <w:tcW w:w="838" w:type="dxa"/>
                <w:noWrap/>
                <w:hideMark/>
              </w:tcPr>
            </w:tcPrChange>
          </w:tcPr>
          <w:p w14:paraId="39379773" w14:textId="77777777" w:rsidR="006871B5" w:rsidRPr="00920004" w:rsidRDefault="006871B5" w:rsidP="00941ED9">
            <w:pPr>
              <w:jc w:val="center"/>
              <w:rPr>
                <w:ins w:id="36529" w:author="phuong vu" w:date="2018-11-30T14:07:00Z"/>
                <w:rPrChange w:id="36530" w:author="phuong vu" w:date="2018-11-30T22:36:00Z">
                  <w:rPr>
                    <w:ins w:id="36531" w:author="phuong vu" w:date="2018-11-30T14:07:00Z"/>
                  </w:rPr>
                </w:rPrChange>
              </w:rPr>
              <w:pPrChange w:id="36532" w:author="phuong vu" w:date="2018-11-30T21:41:00Z">
                <w:pPr>
                  <w:spacing w:line="276" w:lineRule="auto"/>
                  <w:jc w:val="center"/>
                </w:pPr>
              </w:pPrChange>
            </w:pPr>
          </w:p>
        </w:tc>
        <w:tc>
          <w:tcPr>
            <w:tcW w:w="962" w:type="dxa"/>
            <w:noWrap/>
            <w:vAlign w:val="center"/>
            <w:hideMark/>
            <w:tcPrChange w:id="36533" w:author="phuong vu" w:date="2018-11-30T21:50:00Z">
              <w:tcPr>
                <w:tcW w:w="962" w:type="dxa"/>
                <w:noWrap/>
                <w:hideMark/>
              </w:tcPr>
            </w:tcPrChange>
          </w:tcPr>
          <w:p w14:paraId="24B9D63E" w14:textId="77777777" w:rsidR="006871B5" w:rsidRPr="00920004" w:rsidRDefault="006871B5" w:rsidP="00941ED9">
            <w:pPr>
              <w:jc w:val="center"/>
              <w:rPr>
                <w:ins w:id="36534" w:author="phuong vu" w:date="2018-11-30T14:07:00Z"/>
                <w:rPrChange w:id="36535" w:author="phuong vu" w:date="2018-11-30T22:36:00Z">
                  <w:rPr>
                    <w:ins w:id="36536" w:author="phuong vu" w:date="2018-11-30T14:07:00Z"/>
                  </w:rPr>
                </w:rPrChange>
              </w:rPr>
              <w:pPrChange w:id="36537" w:author="phuong vu" w:date="2018-11-30T21:41:00Z">
                <w:pPr>
                  <w:spacing w:line="276" w:lineRule="auto"/>
                  <w:jc w:val="center"/>
                </w:pPr>
              </w:pPrChange>
            </w:pPr>
            <w:ins w:id="36538" w:author="phuong vu" w:date="2018-11-30T14:07:00Z">
              <w:r w:rsidRPr="00920004">
                <w:rPr>
                  <w:rPrChange w:id="36539" w:author="phuong vu" w:date="2018-11-30T22:36:00Z">
                    <w:rPr/>
                  </w:rPrChange>
                </w:rPr>
                <w:t>X</w:t>
              </w:r>
            </w:ins>
          </w:p>
        </w:tc>
        <w:tc>
          <w:tcPr>
            <w:tcW w:w="1875" w:type="dxa"/>
            <w:noWrap/>
            <w:hideMark/>
            <w:tcPrChange w:id="36540" w:author="phuong vu" w:date="2018-11-30T21:50:00Z">
              <w:tcPr>
                <w:tcW w:w="1875" w:type="dxa"/>
                <w:noWrap/>
                <w:hideMark/>
              </w:tcPr>
            </w:tcPrChange>
          </w:tcPr>
          <w:p w14:paraId="085CDC99" w14:textId="77777777" w:rsidR="006871B5" w:rsidRPr="00920004" w:rsidRDefault="006871B5" w:rsidP="00941ED9">
            <w:pPr>
              <w:rPr>
                <w:ins w:id="36541" w:author="phuong vu" w:date="2018-11-30T14:07:00Z"/>
                <w:lang w:val="en-US"/>
                <w:rPrChange w:id="36542" w:author="phuong vu" w:date="2018-11-30T22:36:00Z">
                  <w:rPr>
                    <w:ins w:id="36543" w:author="phuong vu" w:date="2018-11-30T14:07:00Z"/>
                    <w:lang w:val="en-US"/>
                  </w:rPr>
                </w:rPrChange>
              </w:rPr>
              <w:pPrChange w:id="36544" w:author="phuong vu" w:date="2018-11-30T21:41:00Z">
                <w:pPr>
                  <w:spacing w:line="276" w:lineRule="auto"/>
                </w:pPr>
              </w:pPrChange>
            </w:pPr>
            <w:ins w:id="36545" w:author="phuong vu" w:date="2018-11-30T14:07:00Z">
              <w:r w:rsidRPr="00920004">
                <w:rPr>
                  <w:lang w:val="en-US"/>
                  <w:rPrChange w:id="36546" w:author="phuong vu" w:date="2018-11-30T22:36:00Z">
                    <w:rPr>
                      <w:lang w:val="en-US"/>
                    </w:rPr>
                  </w:rPrChange>
                </w:rPr>
                <w:t>ID khách hàng</w:t>
              </w:r>
            </w:ins>
          </w:p>
        </w:tc>
      </w:tr>
      <w:tr w:rsidR="006871B5" w:rsidRPr="00920004" w14:paraId="495F3A8E" w14:textId="77777777" w:rsidTr="00E452E5">
        <w:trPr>
          <w:trHeight w:val="300"/>
          <w:ins w:id="36547" w:author="phuong vu" w:date="2018-11-30T14:07:00Z"/>
          <w:trPrChange w:id="36548" w:author="phuong vu" w:date="2018-11-30T21:50:00Z">
            <w:trPr>
              <w:trHeight w:val="300"/>
            </w:trPr>
          </w:trPrChange>
        </w:trPr>
        <w:tc>
          <w:tcPr>
            <w:tcW w:w="708" w:type="dxa"/>
            <w:noWrap/>
            <w:vAlign w:val="center"/>
            <w:tcPrChange w:id="36549" w:author="phuong vu" w:date="2018-11-30T21:50:00Z">
              <w:tcPr>
                <w:tcW w:w="708" w:type="dxa"/>
                <w:noWrap/>
                <w:vAlign w:val="center"/>
              </w:tcPr>
            </w:tcPrChange>
          </w:tcPr>
          <w:p w14:paraId="03161751" w14:textId="77777777" w:rsidR="006871B5" w:rsidRPr="00920004" w:rsidRDefault="006871B5" w:rsidP="00BD0851">
            <w:pPr>
              <w:spacing w:before="240" w:line="0" w:lineRule="atLeast"/>
              <w:jc w:val="center"/>
              <w:rPr>
                <w:ins w:id="36550" w:author="phuong vu" w:date="2018-11-30T14:07:00Z"/>
                <w:lang w:val="en-US"/>
                <w:rPrChange w:id="36551" w:author="phuong vu" w:date="2018-11-30T22:36:00Z">
                  <w:rPr>
                    <w:ins w:id="36552" w:author="phuong vu" w:date="2018-11-30T14:07:00Z"/>
                    <w:lang w:val="en-US"/>
                  </w:rPr>
                </w:rPrChange>
              </w:rPr>
              <w:pPrChange w:id="36553" w:author="phuong vu" w:date="2018-11-30T14:16:00Z">
                <w:pPr>
                  <w:spacing w:line="276" w:lineRule="auto"/>
                  <w:jc w:val="center"/>
                </w:pPr>
              </w:pPrChange>
            </w:pPr>
            <w:ins w:id="36554" w:author="phuong vu" w:date="2018-11-30T14:07:00Z">
              <w:r w:rsidRPr="00920004">
                <w:rPr>
                  <w:lang w:val="en-US"/>
                  <w:rPrChange w:id="36555" w:author="phuong vu" w:date="2018-11-30T22:36:00Z">
                    <w:rPr>
                      <w:lang w:val="en-US"/>
                    </w:rPr>
                  </w:rPrChange>
                </w:rPr>
                <w:t>3</w:t>
              </w:r>
            </w:ins>
          </w:p>
        </w:tc>
        <w:tc>
          <w:tcPr>
            <w:tcW w:w="1993" w:type="dxa"/>
            <w:noWrap/>
            <w:tcPrChange w:id="36556" w:author="phuong vu" w:date="2018-11-30T21:50:00Z">
              <w:tcPr>
                <w:tcW w:w="1993" w:type="dxa"/>
                <w:noWrap/>
              </w:tcPr>
            </w:tcPrChange>
          </w:tcPr>
          <w:p w14:paraId="01892FCF" w14:textId="77777777" w:rsidR="006871B5" w:rsidRPr="00920004" w:rsidRDefault="006871B5" w:rsidP="00941ED9">
            <w:pPr>
              <w:rPr>
                <w:ins w:id="36557" w:author="phuong vu" w:date="2018-11-30T14:07:00Z"/>
                <w:lang w:val="en-US"/>
                <w:rPrChange w:id="36558" w:author="phuong vu" w:date="2018-11-30T22:36:00Z">
                  <w:rPr>
                    <w:ins w:id="36559" w:author="phuong vu" w:date="2018-11-30T14:07:00Z"/>
                    <w:lang w:val="en-US"/>
                  </w:rPr>
                </w:rPrChange>
              </w:rPr>
              <w:pPrChange w:id="36560" w:author="phuong vu" w:date="2018-11-30T21:41:00Z">
                <w:pPr>
                  <w:spacing w:line="276" w:lineRule="auto"/>
                </w:pPr>
              </w:pPrChange>
            </w:pPr>
            <w:ins w:id="36561" w:author="phuong vu" w:date="2018-11-30T14:07:00Z">
              <w:r w:rsidRPr="00920004">
                <w:rPr>
                  <w:lang w:val="en-US"/>
                  <w:rPrChange w:id="36562" w:author="phuong vu" w:date="2018-11-30T22:36:00Z">
                    <w:rPr>
                      <w:lang w:val="en-US"/>
                    </w:rPr>
                  </w:rPrChange>
                </w:rPr>
                <w:t>branch_id</w:t>
              </w:r>
            </w:ins>
          </w:p>
        </w:tc>
        <w:tc>
          <w:tcPr>
            <w:tcW w:w="1300" w:type="dxa"/>
            <w:noWrap/>
            <w:tcPrChange w:id="36563" w:author="phuong vu" w:date="2018-11-30T21:50:00Z">
              <w:tcPr>
                <w:tcW w:w="1300" w:type="dxa"/>
                <w:noWrap/>
              </w:tcPr>
            </w:tcPrChange>
          </w:tcPr>
          <w:p w14:paraId="06FBC038" w14:textId="77777777" w:rsidR="006871B5" w:rsidRPr="00920004" w:rsidRDefault="006871B5" w:rsidP="00941ED9">
            <w:pPr>
              <w:rPr>
                <w:ins w:id="36564" w:author="phuong vu" w:date="2018-11-30T14:07:00Z"/>
                <w:rPrChange w:id="36565" w:author="phuong vu" w:date="2018-11-30T22:36:00Z">
                  <w:rPr>
                    <w:ins w:id="36566" w:author="phuong vu" w:date="2018-11-30T14:07:00Z"/>
                  </w:rPr>
                </w:rPrChange>
              </w:rPr>
              <w:pPrChange w:id="36567" w:author="phuong vu" w:date="2018-11-30T21:41:00Z">
                <w:pPr>
                  <w:spacing w:line="276" w:lineRule="auto"/>
                </w:pPr>
              </w:pPrChange>
            </w:pPr>
            <w:ins w:id="36568" w:author="phuong vu" w:date="2018-11-30T14:07:00Z">
              <w:r w:rsidRPr="00920004">
                <w:rPr>
                  <w:rPrChange w:id="36569" w:author="phuong vu" w:date="2018-11-30T22:36:00Z">
                    <w:rPr/>
                  </w:rPrChange>
                </w:rPr>
                <w:t>numeric</w:t>
              </w:r>
            </w:ins>
          </w:p>
        </w:tc>
        <w:tc>
          <w:tcPr>
            <w:tcW w:w="949" w:type="dxa"/>
            <w:noWrap/>
            <w:vAlign w:val="center"/>
            <w:tcPrChange w:id="36570" w:author="phuong vu" w:date="2018-11-30T21:50:00Z">
              <w:tcPr>
                <w:tcW w:w="1054" w:type="dxa"/>
                <w:noWrap/>
              </w:tcPr>
            </w:tcPrChange>
          </w:tcPr>
          <w:p w14:paraId="0309C84F" w14:textId="22B02F3A" w:rsidR="006871B5" w:rsidRPr="00920004" w:rsidRDefault="006871B5" w:rsidP="00941ED9">
            <w:pPr>
              <w:jc w:val="center"/>
              <w:rPr>
                <w:ins w:id="36571" w:author="phuong vu" w:date="2018-11-30T14:07:00Z"/>
                <w:lang w:val="en-US"/>
                <w:rPrChange w:id="36572" w:author="phuong vu" w:date="2018-11-30T22:36:00Z">
                  <w:rPr>
                    <w:ins w:id="36573" w:author="phuong vu" w:date="2018-11-30T14:07:00Z"/>
                  </w:rPr>
                </w:rPrChange>
              </w:rPr>
              <w:pPrChange w:id="36574" w:author="phuong vu" w:date="2018-11-30T21:41:00Z">
                <w:pPr>
                  <w:spacing w:line="276" w:lineRule="auto"/>
                  <w:jc w:val="center"/>
                </w:pPr>
              </w:pPrChange>
            </w:pPr>
          </w:p>
        </w:tc>
        <w:tc>
          <w:tcPr>
            <w:tcW w:w="943" w:type="dxa"/>
            <w:noWrap/>
            <w:vAlign w:val="center"/>
            <w:tcPrChange w:id="36575" w:author="phuong vu" w:date="2018-11-30T21:50:00Z">
              <w:tcPr>
                <w:tcW w:w="838" w:type="dxa"/>
                <w:noWrap/>
              </w:tcPr>
            </w:tcPrChange>
          </w:tcPr>
          <w:p w14:paraId="2956263F" w14:textId="77777777" w:rsidR="006871B5" w:rsidRPr="00920004" w:rsidRDefault="006871B5" w:rsidP="00941ED9">
            <w:pPr>
              <w:jc w:val="center"/>
              <w:rPr>
                <w:ins w:id="36576" w:author="phuong vu" w:date="2018-11-30T14:07:00Z"/>
                <w:rPrChange w:id="36577" w:author="phuong vu" w:date="2018-11-30T22:36:00Z">
                  <w:rPr>
                    <w:ins w:id="36578" w:author="phuong vu" w:date="2018-11-30T14:07:00Z"/>
                  </w:rPr>
                </w:rPrChange>
              </w:rPr>
              <w:pPrChange w:id="36579" w:author="phuong vu" w:date="2018-11-30T21:41:00Z">
                <w:pPr>
                  <w:spacing w:line="276" w:lineRule="auto"/>
                  <w:jc w:val="center"/>
                </w:pPr>
              </w:pPrChange>
            </w:pPr>
          </w:p>
        </w:tc>
        <w:tc>
          <w:tcPr>
            <w:tcW w:w="962" w:type="dxa"/>
            <w:noWrap/>
            <w:vAlign w:val="center"/>
            <w:tcPrChange w:id="36580" w:author="phuong vu" w:date="2018-11-30T21:50:00Z">
              <w:tcPr>
                <w:tcW w:w="962" w:type="dxa"/>
                <w:noWrap/>
              </w:tcPr>
            </w:tcPrChange>
          </w:tcPr>
          <w:p w14:paraId="6905F69D" w14:textId="77777777" w:rsidR="006871B5" w:rsidRPr="00920004" w:rsidRDefault="006871B5" w:rsidP="00941ED9">
            <w:pPr>
              <w:jc w:val="center"/>
              <w:rPr>
                <w:ins w:id="36581" w:author="phuong vu" w:date="2018-11-30T14:07:00Z"/>
                <w:rPrChange w:id="36582" w:author="phuong vu" w:date="2018-11-30T22:36:00Z">
                  <w:rPr>
                    <w:ins w:id="36583" w:author="phuong vu" w:date="2018-11-30T14:07:00Z"/>
                  </w:rPr>
                </w:rPrChange>
              </w:rPr>
              <w:pPrChange w:id="36584" w:author="phuong vu" w:date="2018-11-30T21:41:00Z">
                <w:pPr>
                  <w:spacing w:line="276" w:lineRule="auto"/>
                  <w:jc w:val="center"/>
                </w:pPr>
              </w:pPrChange>
            </w:pPr>
          </w:p>
        </w:tc>
        <w:tc>
          <w:tcPr>
            <w:tcW w:w="1875" w:type="dxa"/>
            <w:noWrap/>
            <w:tcPrChange w:id="36585" w:author="phuong vu" w:date="2018-11-30T21:50:00Z">
              <w:tcPr>
                <w:tcW w:w="1875" w:type="dxa"/>
                <w:noWrap/>
              </w:tcPr>
            </w:tcPrChange>
          </w:tcPr>
          <w:p w14:paraId="24D2E31B" w14:textId="77777777" w:rsidR="006871B5" w:rsidRPr="00920004" w:rsidRDefault="006871B5" w:rsidP="00941ED9">
            <w:pPr>
              <w:rPr>
                <w:ins w:id="36586" w:author="phuong vu" w:date="2018-11-30T14:07:00Z"/>
                <w:lang w:val="en-US"/>
                <w:rPrChange w:id="36587" w:author="phuong vu" w:date="2018-11-30T22:36:00Z">
                  <w:rPr>
                    <w:ins w:id="36588" w:author="phuong vu" w:date="2018-11-30T14:07:00Z"/>
                    <w:lang w:val="en-US"/>
                  </w:rPr>
                </w:rPrChange>
              </w:rPr>
              <w:pPrChange w:id="36589" w:author="phuong vu" w:date="2018-11-30T21:41:00Z">
                <w:pPr>
                  <w:spacing w:line="276" w:lineRule="auto"/>
                </w:pPr>
              </w:pPrChange>
            </w:pPr>
            <w:ins w:id="36590" w:author="phuong vu" w:date="2018-11-30T14:07:00Z">
              <w:r w:rsidRPr="00920004">
                <w:rPr>
                  <w:lang w:val="en-US"/>
                  <w:rPrChange w:id="36591" w:author="phuong vu" w:date="2018-11-30T22:36:00Z">
                    <w:rPr>
                      <w:lang w:val="en-US"/>
                    </w:rPr>
                  </w:rPrChange>
                </w:rPr>
                <w:t>ID chi nhánh</w:t>
              </w:r>
            </w:ins>
          </w:p>
        </w:tc>
      </w:tr>
      <w:tr w:rsidR="006871B5" w:rsidRPr="00920004" w14:paraId="0BC9AAE4" w14:textId="77777777" w:rsidTr="00E452E5">
        <w:trPr>
          <w:trHeight w:val="300"/>
          <w:ins w:id="36592" w:author="phuong vu" w:date="2018-11-30T14:07:00Z"/>
          <w:trPrChange w:id="36593" w:author="phuong vu" w:date="2018-11-30T21:50:00Z">
            <w:trPr>
              <w:trHeight w:val="300"/>
            </w:trPr>
          </w:trPrChange>
        </w:trPr>
        <w:tc>
          <w:tcPr>
            <w:tcW w:w="708" w:type="dxa"/>
            <w:noWrap/>
            <w:vAlign w:val="center"/>
            <w:tcPrChange w:id="36594" w:author="phuong vu" w:date="2018-11-30T21:50:00Z">
              <w:tcPr>
                <w:tcW w:w="708" w:type="dxa"/>
                <w:noWrap/>
                <w:vAlign w:val="center"/>
              </w:tcPr>
            </w:tcPrChange>
          </w:tcPr>
          <w:p w14:paraId="655638D1" w14:textId="77777777" w:rsidR="006871B5" w:rsidRPr="00920004" w:rsidRDefault="006871B5" w:rsidP="00BD0851">
            <w:pPr>
              <w:spacing w:before="240" w:line="0" w:lineRule="atLeast"/>
              <w:jc w:val="center"/>
              <w:rPr>
                <w:ins w:id="36595" w:author="phuong vu" w:date="2018-11-30T14:07:00Z"/>
                <w:lang w:val="en-US"/>
                <w:rPrChange w:id="36596" w:author="phuong vu" w:date="2018-11-30T22:36:00Z">
                  <w:rPr>
                    <w:ins w:id="36597" w:author="phuong vu" w:date="2018-11-30T14:07:00Z"/>
                    <w:lang w:val="en-US"/>
                  </w:rPr>
                </w:rPrChange>
              </w:rPr>
              <w:pPrChange w:id="36598" w:author="phuong vu" w:date="2018-11-30T14:16:00Z">
                <w:pPr>
                  <w:spacing w:line="276" w:lineRule="auto"/>
                  <w:jc w:val="center"/>
                </w:pPr>
              </w:pPrChange>
            </w:pPr>
            <w:ins w:id="36599" w:author="phuong vu" w:date="2018-11-30T14:07:00Z">
              <w:r w:rsidRPr="00920004">
                <w:rPr>
                  <w:lang w:val="en-US"/>
                  <w:rPrChange w:id="36600" w:author="phuong vu" w:date="2018-11-30T22:36:00Z">
                    <w:rPr>
                      <w:lang w:val="en-US"/>
                    </w:rPr>
                  </w:rPrChange>
                </w:rPr>
                <w:t>4</w:t>
              </w:r>
            </w:ins>
          </w:p>
        </w:tc>
        <w:tc>
          <w:tcPr>
            <w:tcW w:w="1993" w:type="dxa"/>
            <w:noWrap/>
            <w:tcPrChange w:id="36601" w:author="phuong vu" w:date="2018-11-30T21:50:00Z">
              <w:tcPr>
                <w:tcW w:w="1993" w:type="dxa"/>
                <w:noWrap/>
              </w:tcPr>
            </w:tcPrChange>
          </w:tcPr>
          <w:p w14:paraId="37CEA4F5" w14:textId="77777777" w:rsidR="006871B5" w:rsidRPr="00920004" w:rsidRDefault="006871B5" w:rsidP="00941ED9">
            <w:pPr>
              <w:rPr>
                <w:ins w:id="36602" w:author="phuong vu" w:date="2018-11-30T14:07:00Z"/>
                <w:lang w:val="en-US"/>
                <w:rPrChange w:id="36603" w:author="phuong vu" w:date="2018-11-30T22:36:00Z">
                  <w:rPr>
                    <w:ins w:id="36604" w:author="phuong vu" w:date="2018-11-30T14:07:00Z"/>
                    <w:lang w:val="en-US"/>
                  </w:rPr>
                </w:rPrChange>
              </w:rPr>
              <w:pPrChange w:id="36605" w:author="phuong vu" w:date="2018-11-30T21:41:00Z">
                <w:pPr>
                  <w:spacing w:line="276" w:lineRule="auto"/>
                </w:pPr>
              </w:pPrChange>
            </w:pPr>
            <w:ins w:id="36606" w:author="phuong vu" w:date="2018-11-30T14:07:00Z">
              <w:r w:rsidRPr="00920004">
                <w:rPr>
                  <w:lang w:val="en-US"/>
                  <w:rPrChange w:id="36607" w:author="phuong vu" w:date="2018-11-30T22:36:00Z">
                    <w:rPr>
                      <w:lang w:val="en-US"/>
                    </w:rPr>
                  </w:rPrChange>
                </w:rPr>
                <w:t>pick_up_date</w:t>
              </w:r>
            </w:ins>
          </w:p>
        </w:tc>
        <w:tc>
          <w:tcPr>
            <w:tcW w:w="1300" w:type="dxa"/>
            <w:noWrap/>
            <w:tcPrChange w:id="36608" w:author="phuong vu" w:date="2018-11-30T21:50:00Z">
              <w:tcPr>
                <w:tcW w:w="1300" w:type="dxa"/>
                <w:noWrap/>
              </w:tcPr>
            </w:tcPrChange>
          </w:tcPr>
          <w:p w14:paraId="0D9B2E96" w14:textId="77777777" w:rsidR="006871B5" w:rsidRPr="00920004" w:rsidRDefault="006871B5" w:rsidP="00941ED9">
            <w:pPr>
              <w:rPr>
                <w:ins w:id="36609" w:author="phuong vu" w:date="2018-11-30T14:07:00Z"/>
                <w:rPrChange w:id="36610" w:author="phuong vu" w:date="2018-11-30T22:36:00Z">
                  <w:rPr>
                    <w:ins w:id="36611" w:author="phuong vu" w:date="2018-11-30T14:07:00Z"/>
                  </w:rPr>
                </w:rPrChange>
              </w:rPr>
              <w:pPrChange w:id="36612" w:author="phuong vu" w:date="2018-11-30T21:41:00Z">
                <w:pPr>
                  <w:spacing w:line="276" w:lineRule="auto"/>
                </w:pPr>
              </w:pPrChange>
            </w:pPr>
          </w:p>
        </w:tc>
        <w:tc>
          <w:tcPr>
            <w:tcW w:w="949" w:type="dxa"/>
            <w:noWrap/>
            <w:vAlign w:val="center"/>
            <w:tcPrChange w:id="36613" w:author="phuong vu" w:date="2018-11-30T21:50:00Z">
              <w:tcPr>
                <w:tcW w:w="1054" w:type="dxa"/>
                <w:noWrap/>
              </w:tcPr>
            </w:tcPrChange>
          </w:tcPr>
          <w:p w14:paraId="1556F355" w14:textId="5C1099F0" w:rsidR="006871B5" w:rsidRPr="00920004" w:rsidRDefault="006871B5" w:rsidP="00941ED9">
            <w:pPr>
              <w:jc w:val="center"/>
              <w:rPr>
                <w:ins w:id="36614" w:author="phuong vu" w:date="2018-11-30T14:07:00Z"/>
                <w:lang w:val="en-US"/>
                <w:rPrChange w:id="36615" w:author="phuong vu" w:date="2018-11-30T22:36:00Z">
                  <w:rPr>
                    <w:ins w:id="36616" w:author="phuong vu" w:date="2018-11-30T14:07:00Z"/>
                  </w:rPr>
                </w:rPrChange>
              </w:rPr>
              <w:pPrChange w:id="36617" w:author="phuong vu" w:date="2018-11-30T21:41:00Z">
                <w:pPr>
                  <w:spacing w:line="276" w:lineRule="auto"/>
                  <w:jc w:val="center"/>
                </w:pPr>
              </w:pPrChange>
            </w:pPr>
          </w:p>
        </w:tc>
        <w:tc>
          <w:tcPr>
            <w:tcW w:w="943" w:type="dxa"/>
            <w:noWrap/>
            <w:vAlign w:val="center"/>
            <w:tcPrChange w:id="36618" w:author="phuong vu" w:date="2018-11-30T21:50:00Z">
              <w:tcPr>
                <w:tcW w:w="838" w:type="dxa"/>
                <w:noWrap/>
              </w:tcPr>
            </w:tcPrChange>
          </w:tcPr>
          <w:p w14:paraId="43C1B841" w14:textId="77777777" w:rsidR="006871B5" w:rsidRPr="00920004" w:rsidRDefault="006871B5" w:rsidP="00941ED9">
            <w:pPr>
              <w:jc w:val="center"/>
              <w:rPr>
                <w:ins w:id="36619" w:author="phuong vu" w:date="2018-11-30T14:07:00Z"/>
                <w:rPrChange w:id="36620" w:author="phuong vu" w:date="2018-11-30T22:36:00Z">
                  <w:rPr>
                    <w:ins w:id="36621" w:author="phuong vu" w:date="2018-11-30T14:07:00Z"/>
                  </w:rPr>
                </w:rPrChange>
              </w:rPr>
              <w:pPrChange w:id="36622" w:author="phuong vu" w:date="2018-11-30T21:41:00Z">
                <w:pPr>
                  <w:spacing w:line="276" w:lineRule="auto"/>
                  <w:jc w:val="center"/>
                </w:pPr>
              </w:pPrChange>
            </w:pPr>
          </w:p>
        </w:tc>
        <w:tc>
          <w:tcPr>
            <w:tcW w:w="962" w:type="dxa"/>
            <w:noWrap/>
            <w:vAlign w:val="center"/>
            <w:tcPrChange w:id="36623" w:author="phuong vu" w:date="2018-11-30T21:50:00Z">
              <w:tcPr>
                <w:tcW w:w="962" w:type="dxa"/>
                <w:noWrap/>
              </w:tcPr>
            </w:tcPrChange>
          </w:tcPr>
          <w:p w14:paraId="79C66E2D" w14:textId="77777777" w:rsidR="006871B5" w:rsidRPr="00920004" w:rsidRDefault="006871B5" w:rsidP="00941ED9">
            <w:pPr>
              <w:jc w:val="center"/>
              <w:rPr>
                <w:ins w:id="36624" w:author="phuong vu" w:date="2018-11-30T14:07:00Z"/>
                <w:rPrChange w:id="36625" w:author="phuong vu" w:date="2018-11-30T22:36:00Z">
                  <w:rPr>
                    <w:ins w:id="36626" w:author="phuong vu" w:date="2018-11-30T14:07:00Z"/>
                  </w:rPr>
                </w:rPrChange>
              </w:rPr>
              <w:pPrChange w:id="36627" w:author="phuong vu" w:date="2018-11-30T21:41:00Z">
                <w:pPr>
                  <w:spacing w:line="276" w:lineRule="auto"/>
                  <w:jc w:val="center"/>
                </w:pPr>
              </w:pPrChange>
            </w:pPr>
          </w:p>
        </w:tc>
        <w:tc>
          <w:tcPr>
            <w:tcW w:w="1875" w:type="dxa"/>
            <w:noWrap/>
            <w:tcPrChange w:id="36628" w:author="phuong vu" w:date="2018-11-30T21:50:00Z">
              <w:tcPr>
                <w:tcW w:w="1875" w:type="dxa"/>
                <w:noWrap/>
              </w:tcPr>
            </w:tcPrChange>
          </w:tcPr>
          <w:p w14:paraId="4C7DA903" w14:textId="77777777" w:rsidR="006871B5" w:rsidRPr="00920004" w:rsidRDefault="006871B5" w:rsidP="00941ED9">
            <w:pPr>
              <w:rPr>
                <w:ins w:id="36629" w:author="phuong vu" w:date="2018-11-30T14:07:00Z"/>
                <w:lang w:val="en-US"/>
                <w:rPrChange w:id="36630" w:author="phuong vu" w:date="2018-11-30T22:36:00Z">
                  <w:rPr>
                    <w:ins w:id="36631" w:author="phuong vu" w:date="2018-11-30T14:07:00Z"/>
                    <w:lang w:val="en-US"/>
                  </w:rPr>
                </w:rPrChange>
              </w:rPr>
              <w:pPrChange w:id="36632" w:author="phuong vu" w:date="2018-11-30T21:41:00Z">
                <w:pPr>
                  <w:spacing w:line="276" w:lineRule="auto"/>
                </w:pPr>
              </w:pPrChange>
            </w:pPr>
            <w:ins w:id="36633" w:author="phuong vu" w:date="2018-11-30T14:07:00Z">
              <w:r w:rsidRPr="00920004">
                <w:rPr>
                  <w:lang w:val="en-US"/>
                  <w:rPrChange w:id="36634" w:author="phuong vu" w:date="2018-11-30T22:36:00Z">
                    <w:rPr>
                      <w:lang w:val="en-US"/>
                    </w:rPr>
                  </w:rPrChange>
                </w:rPr>
                <w:t>Ngày nhận quần áo</w:t>
              </w:r>
            </w:ins>
          </w:p>
        </w:tc>
      </w:tr>
      <w:tr w:rsidR="006871B5" w:rsidRPr="00920004" w14:paraId="41A61A1C" w14:textId="77777777" w:rsidTr="00E452E5">
        <w:trPr>
          <w:trHeight w:val="300"/>
          <w:ins w:id="36635" w:author="phuong vu" w:date="2018-11-30T14:07:00Z"/>
          <w:trPrChange w:id="36636" w:author="phuong vu" w:date="2018-11-30T21:50:00Z">
            <w:trPr>
              <w:trHeight w:val="300"/>
            </w:trPr>
          </w:trPrChange>
        </w:trPr>
        <w:tc>
          <w:tcPr>
            <w:tcW w:w="708" w:type="dxa"/>
            <w:noWrap/>
            <w:vAlign w:val="center"/>
            <w:tcPrChange w:id="36637" w:author="phuong vu" w:date="2018-11-30T21:50:00Z">
              <w:tcPr>
                <w:tcW w:w="708" w:type="dxa"/>
                <w:noWrap/>
                <w:vAlign w:val="center"/>
              </w:tcPr>
            </w:tcPrChange>
          </w:tcPr>
          <w:p w14:paraId="52AD954A" w14:textId="77777777" w:rsidR="006871B5" w:rsidRPr="00920004" w:rsidRDefault="006871B5" w:rsidP="00BD0851">
            <w:pPr>
              <w:spacing w:before="240" w:line="0" w:lineRule="atLeast"/>
              <w:jc w:val="center"/>
              <w:rPr>
                <w:ins w:id="36638" w:author="phuong vu" w:date="2018-11-30T14:07:00Z"/>
                <w:lang w:val="en-US"/>
                <w:rPrChange w:id="36639" w:author="phuong vu" w:date="2018-11-30T22:36:00Z">
                  <w:rPr>
                    <w:ins w:id="36640" w:author="phuong vu" w:date="2018-11-30T14:07:00Z"/>
                    <w:lang w:val="en-US"/>
                  </w:rPr>
                </w:rPrChange>
              </w:rPr>
              <w:pPrChange w:id="36641" w:author="phuong vu" w:date="2018-11-30T14:16:00Z">
                <w:pPr>
                  <w:spacing w:line="276" w:lineRule="auto"/>
                  <w:jc w:val="center"/>
                </w:pPr>
              </w:pPrChange>
            </w:pPr>
            <w:ins w:id="36642" w:author="phuong vu" w:date="2018-11-30T14:07:00Z">
              <w:r w:rsidRPr="00920004">
                <w:rPr>
                  <w:lang w:val="en-US"/>
                  <w:rPrChange w:id="36643" w:author="phuong vu" w:date="2018-11-30T22:36:00Z">
                    <w:rPr>
                      <w:lang w:val="en-US"/>
                    </w:rPr>
                  </w:rPrChange>
                </w:rPr>
                <w:t>5</w:t>
              </w:r>
            </w:ins>
          </w:p>
        </w:tc>
        <w:tc>
          <w:tcPr>
            <w:tcW w:w="1993" w:type="dxa"/>
            <w:noWrap/>
            <w:tcPrChange w:id="36644" w:author="phuong vu" w:date="2018-11-30T21:50:00Z">
              <w:tcPr>
                <w:tcW w:w="1993" w:type="dxa"/>
                <w:noWrap/>
              </w:tcPr>
            </w:tcPrChange>
          </w:tcPr>
          <w:p w14:paraId="68451504" w14:textId="77777777" w:rsidR="006871B5" w:rsidRPr="00920004" w:rsidRDefault="006871B5" w:rsidP="00941ED9">
            <w:pPr>
              <w:rPr>
                <w:ins w:id="36645" w:author="phuong vu" w:date="2018-11-30T14:07:00Z"/>
                <w:lang w:val="en-US"/>
                <w:rPrChange w:id="36646" w:author="phuong vu" w:date="2018-11-30T22:36:00Z">
                  <w:rPr>
                    <w:ins w:id="36647" w:author="phuong vu" w:date="2018-11-30T14:07:00Z"/>
                    <w:lang w:val="en-US"/>
                  </w:rPr>
                </w:rPrChange>
              </w:rPr>
              <w:pPrChange w:id="36648" w:author="phuong vu" w:date="2018-11-30T21:41:00Z">
                <w:pPr>
                  <w:spacing w:line="276" w:lineRule="auto"/>
                </w:pPr>
              </w:pPrChange>
            </w:pPr>
            <w:ins w:id="36649" w:author="phuong vu" w:date="2018-11-30T14:07:00Z">
              <w:r w:rsidRPr="00920004">
                <w:rPr>
                  <w:lang w:val="en-US"/>
                  <w:rPrChange w:id="36650" w:author="phuong vu" w:date="2018-11-30T22:36:00Z">
                    <w:rPr>
                      <w:lang w:val="en-US"/>
                    </w:rPr>
                  </w:rPrChange>
                </w:rPr>
                <w:t>pick_up_time_id</w:t>
              </w:r>
            </w:ins>
          </w:p>
        </w:tc>
        <w:tc>
          <w:tcPr>
            <w:tcW w:w="1300" w:type="dxa"/>
            <w:noWrap/>
            <w:tcPrChange w:id="36651" w:author="phuong vu" w:date="2018-11-30T21:50:00Z">
              <w:tcPr>
                <w:tcW w:w="1300" w:type="dxa"/>
                <w:noWrap/>
              </w:tcPr>
            </w:tcPrChange>
          </w:tcPr>
          <w:p w14:paraId="3D443230" w14:textId="77777777" w:rsidR="006871B5" w:rsidRPr="00920004" w:rsidRDefault="006871B5" w:rsidP="00941ED9">
            <w:pPr>
              <w:rPr>
                <w:ins w:id="36652" w:author="phuong vu" w:date="2018-11-30T14:07:00Z"/>
                <w:rPrChange w:id="36653" w:author="phuong vu" w:date="2018-11-30T22:36:00Z">
                  <w:rPr>
                    <w:ins w:id="36654" w:author="phuong vu" w:date="2018-11-30T14:07:00Z"/>
                  </w:rPr>
                </w:rPrChange>
              </w:rPr>
              <w:pPrChange w:id="36655" w:author="phuong vu" w:date="2018-11-30T21:41:00Z">
                <w:pPr>
                  <w:spacing w:line="276" w:lineRule="auto"/>
                </w:pPr>
              </w:pPrChange>
            </w:pPr>
            <w:ins w:id="36656" w:author="phuong vu" w:date="2018-11-30T14:07:00Z">
              <w:r w:rsidRPr="00920004">
                <w:rPr>
                  <w:rPrChange w:id="36657" w:author="phuong vu" w:date="2018-11-30T22:36:00Z">
                    <w:rPr/>
                  </w:rPrChange>
                </w:rPr>
                <w:t>numeric</w:t>
              </w:r>
            </w:ins>
          </w:p>
        </w:tc>
        <w:tc>
          <w:tcPr>
            <w:tcW w:w="949" w:type="dxa"/>
            <w:noWrap/>
            <w:vAlign w:val="center"/>
            <w:tcPrChange w:id="36658" w:author="phuong vu" w:date="2018-11-30T21:50:00Z">
              <w:tcPr>
                <w:tcW w:w="1054" w:type="dxa"/>
                <w:noWrap/>
              </w:tcPr>
            </w:tcPrChange>
          </w:tcPr>
          <w:p w14:paraId="7C463F50" w14:textId="03EE6C2D" w:rsidR="006871B5" w:rsidRPr="00920004" w:rsidRDefault="006871B5" w:rsidP="00941ED9">
            <w:pPr>
              <w:jc w:val="center"/>
              <w:rPr>
                <w:ins w:id="36659" w:author="phuong vu" w:date="2018-11-30T14:07:00Z"/>
                <w:lang w:val="en-US"/>
                <w:rPrChange w:id="36660" w:author="phuong vu" w:date="2018-11-30T22:36:00Z">
                  <w:rPr>
                    <w:ins w:id="36661" w:author="phuong vu" w:date="2018-11-30T14:07:00Z"/>
                  </w:rPr>
                </w:rPrChange>
              </w:rPr>
              <w:pPrChange w:id="36662" w:author="phuong vu" w:date="2018-11-30T21:41:00Z">
                <w:pPr>
                  <w:spacing w:line="276" w:lineRule="auto"/>
                  <w:jc w:val="center"/>
                </w:pPr>
              </w:pPrChange>
            </w:pPr>
          </w:p>
        </w:tc>
        <w:tc>
          <w:tcPr>
            <w:tcW w:w="943" w:type="dxa"/>
            <w:noWrap/>
            <w:vAlign w:val="center"/>
            <w:tcPrChange w:id="36663" w:author="phuong vu" w:date="2018-11-30T21:50:00Z">
              <w:tcPr>
                <w:tcW w:w="838" w:type="dxa"/>
                <w:noWrap/>
              </w:tcPr>
            </w:tcPrChange>
          </w:tcPr>
          <w:p w14:paraId="2DF7E523" w14:textId="77777777" w:rsidR="006871B5" w:rsidRPr="00920004" w:rsidRDefault="006871B5" w:rsidP="00941ED9">
            <w:pPr>
              <w:jc w:val="center"/>
              <w:rPr>
                <w:ins w:id="36664" w:author="phuong vu" w:date="2018-11-30T14:07:00Z"/>
                <w:rPrChange w:id="36665" w:author="phuong vu" w:date="2018-11-30T22:36:00Z">
                  <w:rPr>
                    <w:ins w:id="36666" w:author="phuong vu" w:date="2018-11-30T14:07:00Z"/>
                  </w:rPr>
                </w:rPrChange>
              </w:rPr>
              <w:pPrChange w:id="36667" w:author="phuong vu" w:date="2018-11-30T21:41:00Z">
                <w:pPr>
                  <w:spacing w:line="276" w:lineRule="auto"/>
                  <w:jc w:val="center"/>
                </w:pPr>
              </w:pPrChange>
            </w:pPr>
          </w:p>
        </w:tc>
        <w:tc>
          <w:tcPr>
            <w:tcW w:w="962" w:type="dxa"/>
            <w:noWrap/>
            <w:vAlign w:val="center"/>
            <w:tcPrChange w:id="36668" w:author="phuong vu" w:date="2018-11-30T21:50:00Z">
              <w:tcPr>
                <w:tcW w:w="962" w:type="dxa"/>
                <w:noWrap/>
              </w:tcPr>
            </w:tcPrChange>
          </w:tcPr>
          <w:p w14:paraId="1A1E39F9" w14:textId="77777777" w:rsidR="006871B5" w:rsidRPr="00920004" w:rsidRDefault="006871B5" w:rsidP="00941ED9">
            <w:pPr>
              <w:jc w:val="center"/>
              <w:rPr>
                <w:ins w:id="36669" w:author="phuong vu" w:date="2018-11-30T14:07:00Z"/>
                <w:rPrChange w:id="36670" w:author="phuong vu" w:date="2018-11-30T22:36:00Z">
                  <w:rPr>
                    <w:ins w:id="36671" w:author="phuong vu" w:date="2018-11-30T14:07:00Z"/>
                  </w:rPr>
                </w:rPrChange>
              </w:rPr>
              <w:pPrChange w:id="36672" w:author="phuong vu" w:date="2018-11-30T21:41:00Z">
                <w:pPr>
                  <w:spacing w:line="276" w:lineRule="auto"/>
                  <w:jc w:val="center"/>
                </w:pPr>
              </w:pPrChange>
            </w:pPr>
          </w:p>
        </w:tc>
        <w:tc>
          <w:tcPr>
            <w:tcW w:w="1875" w:type="dxa"/>
            <w:noWrap/>
            <w:tcPrChange w:id="36673" w:author="phuong vu" w:date="2018-11-30T21:50:00Z">
              <w:tcPr>
                <w:tcW w:w="1875" w:type="dxa"/>
                <w:noWrap/>
              </w:tcPr>
            </w:tcPrChange>
          </w:tcPr>
          <w:p w14:paraId="14A2B929" w14:textId="77777777" w:rsidR="006871B5" w:rsidRPr="00920004" w:rsidRDefault="006871B5" w:rsidP="00941ED9">
            <w:pPr>
              <w:rPr>
                <w:ins w:id="36674" w:author="phuong vu" w:date="2018-11-30T14:07:00Z"/>
                <w:lang w:val="en-US"/>
                <w:rPrChange w:id="36675" w:author="phuong vu" w:date="2018-11-30T22:36:00Z">
                  <w:rPr>
                    <w:ins w:id="36676" w:author="phuong vu" w:date="2018-11-30T14:07:00Z"/>
                    <w:lang w:val="en-US"/>
                  </w:rPr>
                </w:rPrChange>
              </w:rPr>
              <w:pPrChange w:id="36677" w:author="phuong vu" w:date="2018-11-30T21:41:00Z">
                <w:pPr>
                  <w:spacing w:line="276" w:lineRule="auto"/>
                </w:pPr>
              </w:pPrChange>
            </w:pPr>
            <w:ins w:id="36678" w:author="phuong vu" w:date="2018-11-30T14:07:00Z">
              <w:r w:rsidRPr="00920004">
                <w:rPr>
                  <w:lang w:val="en-US"/>
                  <w:rPrChange w:id="36679" w:author="phuong vu" w:date="2018-11-30T22:36:00Z">
                    <w:rPr>
                      <w:lang w:val="en-US"/>
                    </w:rPr>
                  </w:rPrChange>
                </w:rPr>
                <w:t>ID khung giờ nhận</w:t>
              </w:r>
            </w:ins>
          </w:p>
        </w:tc>
      </w:tr>
      <w:tr w:rsidR="006871B5" w:rsidRPr="00920004" w14:paraId="65E9EB3C" w14:textId="77777777" w:rsidTr="00E452E5">
        <w:trPr>
          <w:trHeight w:val="300"/>
          <w:ins w:id="36680" w:author="phuong vu" w:date="2018-11-30T14:07:00Z"/>
          <w:trPrChange w:id="36681" w:author="phuong vu" w:date="2018-11-30T21:50:00Z">
            <w:trPr>
              <w:trHeight w:val="300"/>
            </w:trPr>
          </w:trPrChange>
        </w:trPr>
        <w:tc>
          <w:tcPr>
            <w:tcW w:w="708" w:type="dxa"/>
            <w:noWrap/>
            <w:vAlign w:val="center"/>
            <w:tcPrChange w:id="36682" w:author="phuong vu" w:date="2018-11-30T21:50:00Z">
              <w:tcPr>
                <w:tcW w:w="708" w:type="dxa"/>
                <w:noWrap/>
                <w:vAlign w:val="center"/>
              </w:tcPr>
            </w:tcPrChange>
          </w:tcPr>
          <w:p w14:paraId="1C447133" w14:textId="77777777" w:rsidR="006871B5" w:rsidRPr="00920004" w:rsidRDefault="006871B5" w:rsidP="00BD0851">
            <w:pPr>
              <w:spacing w:before="240" w:line="0" w:lineRule="atLeast"/>
              <w:jc w:val="center"/>
              <w:rPr>
                <w:ins w:id="36683" w:author="phuong vu" w:date="2018-11-30T14:07:00Z"/>
                <w:lang w:val="en-US"/>
                <w:rPrChange w:id="36684" w:author="phuong vu" w:date="2018-11-30T22:36:00Z">
                  <w:rPr>
                    <w:ins w:id="36685" w:author="phuong vu" w:date="2018-11-30T14:07:00Z"/>
                    <w:lang w:val="en-US"/>
                  </w:rPr>
                </w:rPrChange>
              </w:rPr>
              <w:pPrChange w:id="36686" w:author="phuong vu" w:date="2018-11-30T14:16:00Z">
                <w:pPr>
                  <w:spacing w:line="276" w:lineRule="auto"/>
                  <w:jc w:val="center"/>
                </w:pPr>
              </w:pPrChange>
            </w:pPr>
            <w:ins w:id="36687" w:author="phuong vu" w:date="2018-11-30T14:07:00Z">
              <w:r w:rsidRPr="00920004">
                <w:rPr>
                  <w:lang w:val="en-US"/>
                  <w:rPrChange w:id="36688" w:author="phuong vu" w:date="2018-11-30T22:36:00Z">
                    <w:rPr>
                      <w:lang w:val="en-US"/>
                    </w:rPr>
                  </w:rPrChange>
                </w:rPr>
                <w:t>6</w:t>
              </w:r>
            </w:ins>
          </w:p>
        </w:tc>
        <w:tc>
          <w:tcPr>
            <w:tcW w:w="1993" w:type="dxa"/>
            <w:noWrap/>
            <w:tcPrChange w:id="36689" w:author="phuong vu" w:date="2018-11-30T21:50:00Z">
              <w:tcPr>
                <w:tcW w:w="1993" w:type="dxa"/>
                <w:noWrap/>
              </w:tcPr>
            </w:tcPrChange>
          </w:tcPr>
          <w:p w14:paraId="08B780E1" w14:textId="77777777" w:rsidR="006871B5" w:rsidRPr="00920004" w:rsidRDefault="006871B5" w:rsidP="00941ED9">
            <w:pPr>
              <w:rPr>
                <w:ins w:id="36690" w:author="phuong vu" w:date="2018-11-30T14:07:00Z"/>
                <w:lang w:val="en-US"/>
                <w:rPrChange w:id="36691" w:author="phuong vu" w:date="2018-11-30T22:36:00Z">
                  <w:rPr>
                    <w:ins w:id="36692" w:author="phuong vu" w:date="2018-11-30T14:07:00Z"/>
                    <w:lang w:val="en-US"/>
                  </w:rPr>
                </w:rPrChange>
              </w:rPr>
              <w:pPrChange w:id="36693" w:author="phuong vu" w:date="2018-11-30T21:41:00Z">
                <w:pPr>
                  <w:spacing w:line="276" w:lineRule="auto"/>
                </w:pPr>
              </w:pPrChange>
            </w:pPr>
            <w:ins w:id="36694" w:author="phuong vu" w:date="2018-11-30T14:07:00Z">
              <w:r w:rsidRPr="00920004">
                <w:rPr>
                  <w:lang w:val="en-US"/>
                  <w:rPrChange w:id="36695" w:author="phuong vu" w:date="2018-11-30T22:36:00Z">
                    <w:rPr>
                      <w:lang w:val="en-US"/>
                    </w:rPr>
                  </w:rPrChange>
                </w:rPr>
                <w:t>delivery_date</w:t>
              </w:r>
            </w:ins>
          </w:p>
        </w:tc>
        <w:tc>
          <w:tcPr>
            <w:tcW w:w="1300" w:type="dxa"/>
            <w:noWrap/>
            <w:tcPrChange w:id="36696" w:author="phuong vu" w:date="2018-11-30T21:50:00Z">
              <w:tcPr>
                <w:tcW w:w="1300" w:type="dxa"/>
                <w:noWrap/>
              </w:tcPr>
            </w:tcPrChange>
          </w:tcPr>
          <w:p w14:paraId="02D7F8EE" w14:textId="77777777" w:rsidR="006871B5" w:rsidRPr="00920004" w:rsidRDefault="006871B5" w:rsidP="00941ED9">
            <w:pPr>
              <w:rPr>
                <w:ins w:id="36697" w:author="phuong vu" w:date="2018-11-30T14:07:00Z"/>
                <w:rPrChange w:id="36698" w:author="phuong vu" w:date="2018-11-30T22:36:00Z">
                  <w:rPr>
                    <w:ins w:id="36699" w:author="phuong vu" w:date="2018-11-30T14:07:00Z"/>
                  </w:rPr>
                </w:rPrChange>
              </w:rPr>
              <w:pPrChange w:id="36700" w:author="phuong vu" w:date="2018-11-30T21:41:00Z">
                <w:pPr>
                  <w:spacing w:line="276" w:lineRule="auto"/>
                </w:pPr>
              </w:pPrChange>
            </w:pPr>
          </w:p>
        </w:tc>
        <w:tc>
          <w:tcPr>
            <w:tcW w:w="949" w:type="dxa"/>
            <w:noWrap/>
            <w:vAlign w:val="center"/>
            <w:tcPrChange w:id="36701" w:author="phuong vu" w:date="2018-11-30T21:50:00Z">
              <w:tcPr>
                <w:tcW w:w="1054" w:type="dxa"/>
                <w:noWrap/>
              </w:tcPr>
            </w:tcPrChange>
          </w:tcPr>
          <w:p w14:paraId="327576FD" w14:textId="6CB8A19C" w:rsidR="006871B5" w:rsidRPr="00920004" w:rsidRDefault="006871B5" w:rsidP="00941ED9">
            <w:pPr>
              <w:jc w:val="center"/>
              <w:rPr>
                <w:ins w:id="36702" w:author="phuong vu" w:date="2018-11-30T14:07:00Z"/>
                <w:lang w:val="en-US"/>
                <w:rPrChange w:id="36703" w:author="phuong vu" w:date="2018-11-30T22:36:00Z">
                  <w:rPr>
                    <w:ins w:id="36704" w:author="phuong vu" w:date="2018-11-30T14:07:00Z"/>
                  </w:rPr>
                </w:rPrChange>
              </w:rPr>
              <w:pPrChange w:id="36705" w:author="phuong vu" w:date="2018-11-30T21:41:00Z">
                <w:pPr>
                  <w:spacing w:line="276" w:lineRule="auto"/>
                  <w:jc w:val="center"/>
                </w:pPr>
              </w:pPrChange>
            </w:pPr>
          </w:p>
        </w:tc>
        <w:tc>
          <w:tcPr>
            <w:tcW w:w="943" w:type="dxa"/>
            <w:noWrap/>
            <w:vAlign w:val="center"/>
            <w:tcPrChange w:id="36706" w:author="phuong vu" w:date="2018-11-30T21:50:00Z">
              <w:tcPr>
                <w:tcW w:w="838" w:type="dxa"/>
                <w:noWrap/>
              </w:tcPr>
            </w:tcPrChange>
          </w:tcPr>
          <w:p w14:paraId="5F62880D" w14:textId="77777777" w:rsidR="006871B5" w:rsidRPr="00920004" w:rsidRDefault="006871B5" w:rsidP="00941ED9">
            <w:pPr>
              <w:jc w:val="center"/>
              <w:rPr>
                <w:ins w:id="36707" w:author="phuong vu" w:date="2018-11-30T14:07:00Z"/>
                <w:rPrChange w:id="36708" w:author="phuong vu" w:date="2018-11-30T22:36:00Z">
                  <w:rPr>
                    <w:ins w:id="36709" w:author="phuong vu" w:date="2018-11-30T14:07:00Z"/>
                  </w:rPr>
                </w:rPrChange>
              </w:rPr>
              <w:pPrChange w:id="36710" w:author="phuong vu" w:date="2018-11-30T21:41:00Z">
                <w:pPr>
                  <w:spacing w:line="276" w:lineRule="auto"/>
                  <w:jc w:val="center"/>
                </w:pPr>
              </w:pPrChange>
            </w:pPr>
          </w:p>
        </w:tc>
        <w:tc>
          <w:tcPr>
            <w:tcW w:w="962" w:type="dxa"/>
            <w:noWrap/>
            <w:vAlign w:val="center"/>
            <w:tcPrChange w:id="36711" w:author="phuong vu" w:date="2018-11-30T21:50:00Z">
              <w:tcPr>
                <w:tcW w:w="962" w:type="dxa"/>
                <w:noWrap/>
              </w:tcPr>
            </w:tcPrChange>
          </w:tcPr>
          <w:p w14:paraId="620A37C8" w14:textId="77777777" w:rsidR="006871B5" w:rsidRPr="00920004" w:rsidRDefault="006871B5" w:rsidP="00941ED9">
            <w:pPr>
              <w:jc w:val="center"/>
              <w:rPr>
                <w:ins w:id="36712" w:author="phuong vu" w:date="2018-11-30T14:07:00Z"/>
                <w:rPrChange w:id="36713" w:author="phuong vu" w:date="2018-11-30T22:36:00Z">
                  <w:rPr>
                    <w:ins w:id="36714" w:author="phuong vu" w:date="2018-11-30T14:07:00Z"/>
                  </w:rPr>
                </w:rPrChange>
              </w:rPr>
              <w:pPrChange w:id="36715" w:author="phuong vu" w:date="2018-11-30T21:41:00Z">
                <w:pPr>
                  <w:spacing w:line="276" w:lineRule="auto"/>
                  <w:jc w:val="center"/>
                </w:pPr>
              </w:pPrChange>
            </w:pPr>
          </w:p>
        </w:tc>
        <w:tc>
          <w:tcPr>
            <w:tcW w:w="1875" w:type="dxa"/>
            <w:noWrap/>
            <w:tcPrChange w:id="36716" w:author="phuong vu" w:date="2018-11-30T21:50:00Z">
              <w:tcPr>
                <w:tcW w:w="1875" w:type="dxa"/>
                <w:noWrap/>
              </w:tcPr>
            </w:tcPrChange>
          </w:tcPr>
          <w:p w14:paraId="3D0AE46D" w14:textId="77777777" w:rsidR="006871B5" w:rsidRPr="00920004" w:rsidRDefault="006871B5" w:rsidP="00941ED9">
            <w:pPr>
              <w:rPr>
                <w:ins w:id="36717" w:author="phuong vu" w:date="2018-11-30T14:07:00Z"/>
                <w:lang w:val="en-US"/>
                <w:rPrChange w:id="36718" w:author="phuong vu" w:date="2018-11-30T22:36:00Z">
                  <w:rPr>
                    <w:ins w:id="36719" w:author="phuong vu" w:date="2018-11-30T14:07:00Z"/>
                    <w:lang w:val="en-US"/>
                  </w:rPr>
                </w:rPrChange>
              </w:rPr>
              <w:pPrChange w:id="36720" w:author="phuong vu" w:date="2018-11-30T21:41:00Z">
                <w:pPr>
                  <w:spacing w:line="276" w:lineRule="auto"/>
                </w:pPr>
              </w:pPrChange>
            </w:pPr>
            <w:ins w:id="36721" w:author="phuong vu" w:date="2018-11-30T14:07:00Z">
              <w:r w:rsidRPr="00920004">
                <w:rPr>
                  <w:lang w:val="en-US"/>
                  <w:rPrChange w:id="36722" w:author="phuong vu" w:date="2018-11-30T22:36:00Z">
                    <w:rPr>
                      <w:lang w:val="en-US"/>
                    </w:rPr>
                  </w:rPrChange>
                </w:rPr>
                <w:t>Ngày trả quần áo</w:t>
              </w:r>
            </w:ins>
          </w:p>
        </w:tc>
      </w:tr>
      <w:tr w:rsidR="006871B5" w:rsidRPr="00920004" w14:paraId="7DDD3CE7" w14:textId="77777777" w:rsidTr="00E452E5">
        <w:trPr>
          <w:trHeight w:val="300"/>
          <w:ins w:id="36723" w:author="phuong vu" w:date="2018-11-30T14:07:00Z"/>
          <w:trPrChange w:id="36724" w:author="phuong vu" w:date="2018-11-30T21:50:00Z">
            <w:trPr>
              <w:trHeight w:val="300"/>
            </w:trPr>
          </w:trPrChange>
        </w:trPr>
        <w:tc>
          <w:tcPr>
            <w:tcW w:w="708" w:type="dxa"/>
            <w:noWrap/>
            <w:vAlign w:val="center"/>
            <w:tcPrChange w:id="36725" w:author="phuong vu" w:date="2018-11-30T21:50:00Z">
              <w:tcPr>
                <w:tcW w:w="708" w:type="dxa"/>
                <w:noWrap/>
                <w:vAlign w:val="center"/>
              </w:tcPr>
            </w:tcPrChange>
          </w:tcPr>
          <w:p w14:paraId="59F23B21" w14:textId="77777777" w:rsidR="006871B5" w:rsidRPr="00920004" w:rsidRDefault="006871B5" w:rsidP="00BD0851">
            <w:pPr>
              <w:spacing w:before="240" w:line="0" w:lineRule="atLeast"/>
              <w:jc w:val="center"/>
              <w:rPr>
                <w:ins w:id="36726" w:author="phuong vu" w:date="2018-11-30T14:07:00Z"/>
                <w:lang w:val="en-US"/>
                <w:rPrChange w:id="36727" w:author="phuong vu" w:date="2018-11-30T22:36:00Z">
                  <w:rPr>
                    <w:ins w:id="36728" w:author="phuong vu" w:date="2018-11-30T14:07:00Z"/>
                    <w:lang w:val="en-US"/>
                  </w:rPr>
                </w:rPrChange>
              </w:rPr>
              <w:pPrChange w:id="36729" w:author="phuong vu" w:date="2018-11-30T14:16:00Z">
                <w:pPr>
                  <w:spacing w:line="276" w:lineRule="auto"/>
                  <w:jc w:val="center"/>
                </w:pPr>
              </w:pPrChange>
            </w:pPr>
            <w:ins w:id="36730" w:author="phuong vu" w:date="2018-11-30T14:07:00Z">
              <w:r w:rsidRPr="00920004">
                <w:rPr>
                  <w:lang w:val="en-US"/>
                  <w:rPrChange w:id="36731" w:author="phuong vu" w:date="2018-11-30T22:36:00Z">
                    <w:rPr>
                      <w:lang w:val="en-US"/>
                    </w:rPr>
                  </w:rPrChange>
                </w:rPr>
                <w:t>7</w:t>
              </w:r>
            </w:ins>
          </w:p>
        </w:tc>
        <w:tc>
          <w:tcPr>
            <w:tcW w:w="1993" w:type="dxa"/>
            <w:noWrap/>
            <w:tcPrChange w:id="36732" w:author="phuong vu" w:date="2018-11-30T21:50:00Z">
              <w:tcPr>
                <w:tcW w:w="1993" w:type="dxa"/>
                <w:noWrap/>
              </w:tcPr>
            </w:tcPrChange>
          </w:tcPr>
          <w:p w14:paraId="3CD35521" w14:textId="77777777" w:rsidR="006871B5" w:rsidRPr="00920004" w:rsidRDefault="006871B5" w:rsidP="00941ED9">
            <w:pPr>
              <w:rPr>
                <w:ins w:id="36733" w:author="phuong vu" w:date="2018-11-30T14:07:00Z"/>
                <w:lang w:val="en-US"/>
                <w:rPrChange w:id="36734" w:author="phuong vu" w:date="2018-11-30T22:36:00Z">
                  <w:rPr>
                    <w:ins w:id="36735" w:author="phuong vu" w:date="2018-11-30T14:07:00Z"/>
                    <w:lang w:val="en-US"/>
                  </w:rPr>
                </w:rPrChange>
              </w:rPr>
              <w:pPrChange w:id="36736" w:author="phuong vu" w:date="2018-11-30T21:41:00Z">
                <w:pPr>
                  <w:spacing w:line="276" w:lineRule="auto"/>
                </w:pPr>
              </w:pPrChange>
            </w:pPr>
            <w:ins w:id="36737" w:author="phuong vu" w:date="2018-11-30T14:07:00Z">
              <w:r w:rsidRPr="00920004">
                <w:rPr>
                  <w:lang w:val="en-US"/>
                  <w:rPrChange w:id="36738" w:author="phuong vu" w:date="2018-11-30T22:36:00Z">
                    <w:rPr>
                      <w:lang w:val="en-US"/>
                    </w:rPr>
                  </w:rPrChange>
                </w:rPr>
                <w:t>delivery_time_id</w:t>
              </w:r>
            </w:ins>
          </w:p>
        </w:tc>
        <w:tc>
          <w:tcPr>
            <w:tcW w:w="1300" w:type="dxa"/>
            <w:noWrap/>
            <w:tcPrChange w:id="36739" w:author="phuong vu" w:date="2018-11-30T21:50:00Z">
              <w:tcPr>
                <w:tcW w:w="1300" w:type="dxa"/>
                <w:noWrap/>
              </w:tcPr>
            </w:tcPrChange>
          </w:tcPr>
          <w:p w14:paraId="12759B4C" w14:textId="77777777" w:rsidR="006871B5" w:rsidRPr="00920004" w:rsidRDefault="006871B5" w:rsidP="00941ED9">
            <w:pPr>
              <w:rPr>
                <w:ins w:id="36740" w:author="phuong vu" w:date="2018-11-30T14:07:00Z"/>
                <w:rPrChange w:id="36741" w:author="phuong vu" w:date="2018-11-30T22:36:00Z">
                  <w:rPr>
                    <w:ins w:id="36742" w:author="phuong vu" w:date="2018-11-30T14:07:00Z"/>
                  </w:rPr>
                </w:rPrChange>
              </w:rPr>
              <w:pPrChange w:id="36743" w:author="phuong vu" w:date="2018-11-30T21:41:00Z">
                <w:pPr>
                  <w:spacing w:line="276" w:lineRule="auto"/>
                </w:pPr>
              </w:pPrChange>
            </w:pPr>
            <w:ins w:id="36744" w:author="phuong vu" w:date="2018-11-30T14:07:00Z">
              <w:r w:rsidRPr="00920004">
                <w:rPr>
                  <w:rPrChange w:id="36745" w:author="phuong vu" w:date="2018-11-30T22:36:00Z">
                    <w:rPr/>
                  </w:rPrChange>
                </w:rPr>
                <w:t>numeric</w:t>
              </w:r>
            </w:ins>
          </w:p>
        </w:tc>
        <w:tc>
          <w:tcPr>
            <w:tcW w:w="949" w:type="dxa"/>
            <w:noWrap/>
            <w:vAlign w:val="center"/>
            <w:tcPrChange w:id="36746" w:author="phuong vu" w:date="2018-11-30T21:50:00Z">
              <w:tcPr>
                <w:tcW w:w="1054" w:type="dxa"/>
                <w:noWrap/>
              </w:tcPr>
            </w:tcPrChange>
          </w:tcPr>
          <w:p w14:paraId="44D370F3" w14:textId="021CBE69" w:rsidR="006871B5" w:rsidRPr="00920004" w:rsidRDefault="006871B5" w:rsidP="00941ED9">
            <w:pPr>
              <w:jc w:val="center"/>
              <w:rPr>
                <w:ins w:id="36747" w:author="phuong vu" w:date="2018-11-30T14:07:00Z"/>
                <w:lang w:val="en-US"/>
                <w:rPrChange w:id="36748" w:author="phuong vu" w:date="2018-11-30T22:36:00Z">
                  <w:rPr>
                    <w:ins w:id="36749" w:author="phuong vu" w:date="2018-11-30T14:07:00Z"/>
                  </w:rPr>
                </w:rPrChange>
              </w:rPr>
              <w:pPrChange w:id="36750" w:author="phuong vu" w:date="2018-11-30T21:41:00Z">
                <w:pPr>
                  <w:spacing w:line="276" w:lineRule="auto"/>
                  <w:jc w:val="center"/>
                </w:pPr>
              </w:pPrChange>
            </w:pPr>
          </w:p>
        </w:tc>
        <w:tc>
          <w:tcPr>
            <w:tcW w:w="943" w:type="dxa"/>
            <w:noWrap/>
            <w:vAlign w:val="center"/>
            <w:tcPrChange w:id="36751" w:author="phuong vu" w:date="2018-11-30T21:50:00Z">
              <w:tcPr>
                <w:tcW w:w="838" w:type="dxa"/>
                <w:noWrap/>
              </w:tcPr>
            </w:tcPrChange>
          </w:tcPr>
          <w:p w14:paraId="7EA0F8E9" w14:textId="77777777" w:rsidR="006871B5" w:rsidRPr="00920004" w:rsidRDefault="006871B5" w:rsidP="00941ED9">
            <w:pPr>
              <w:jc w:val="center"/>
              <w:rPr>
                <w:ins w:id="36752" w:author="phuong vu" w:date="2018-11-30T14:07:00Z"/>
                <w:rPrChange w:id="36753" w:author="phuong vu" w:date="2018-11-30T22:36:00Z">
                  <w:rPr>
                    <w:ins w:id="36754" w:author="phuong vu" w:date="2018-11-30T14:07:00Z"/>
                  </w:rPr>
                </w:rPrChange>
              </w:rPr>
              <w:pPrChange w:id="36755" w:author="phuong vu" w:date="2018-11-30T21:41:00Z">
                <w:pPr>
                  <w:spacing w:line="276" w:lineRule="auto"/>
                  <w:jc w:val="center"/>
                </w:pPr>
              </w:pPrChange>
            </w:pPr>
          </w:p>
        </w:tc>
        <w:tc>
          <w:tcPr>
            <w:tcW w:w="962" w:type="dxa"/>
            <w:noWrap/>
            <w:vAlign w:val="center"/>
            <w:tcPrChange w:id="36756" w:author="phuong vu" w:date="2018-11-30T21:50:00Z">
              <w:tcPr>
                <w:tcW w:w="962" w:type="dxa"/>
                <w:noWrap/>
              </w:tcPr>
            </w:tcPrChange>
          </w:tcPr>
          <w:p w14:paraId="0079EC4C" w14:textId="77777777" w:rsidR="006871B5" w:rsidRPr="00920004" w:rsidRDefault="006871B5" w:rsidP="00941ED9">
            <w:pPr>
              <w:jc w:val="center"/>
              <w:rPr>
                <w:ins w:id="36757" w:author="phuong vu" w:date="2018-11-30T14:07:00Z"/>
                <w:rPrChange w:id="36758" w:author="phuong vu" w:date="2018-11-30T22:36:00Z">
                  <w:rPr>
                    <w:ins w:id="36759" w:author="phuong vu" w:date="2018-11-30T14:07:00Z"/>
                  </w:rPr>
                </w:rPrChange>
              </w:rPr>
              <w:pPrChange w:id="36760" w:author="phuong vu" w:date="2018-11-30T21:41:00Z">
                <w:pPr>
                  <w:spacing w:line="276" w:lineRule="auto"/>
                  <w:jc w:val="center"/>
                </w:pPr>
              </w:pPrChange>
            </w:pPr>
          </w:p>
        </w:tc>
        <w:tc>
          <w:tcPr>
            <w:tcW w:w="1875" w:type="dxa"/>
            <w:noWrap/>
            <w:tcPrChange w:id="36761" w:author="phuong vu" w:date="2018-11-30T21:50:00Z">
              <w:tcPr>
                <w:tcW w:w="1875" w:type="dxa"/>
                <w:noWrap/>
              </w:tcPr>
            </w:tcPrChange>
          </w:tcPr>
          <w:p w14:paraId="606AD794" w14:textId="77777777" w:rsidR="006871B5" w:rsidRPr="00920004" w:rsidRDefault="006871B5" w:rsidP="00941ED9">
            <w:pPr>
              <w:rPr>
                <w:ins w:id="36762" w:author="phuong vu" w:date="2018-11-30T14:07:00Z"/>
                <w:lang w:val="en-US"/>
                <w:rPrChange w:id="36763" w:author="phuong vu" w:date="2018-11-30T22:36:00Z">
                  <w:rPr>
                    <w:ins w:id="36764" w:author="phuong vu" w:date="2018-11-30T14:07:00Z"/>
                    <w:lang w:val="en-US"/>
                  </w:rPr>
                </w:rPrChange>
              </w:rPr>
              <w:pPrChange w:id="36765" w:author="phuong vu" w:date="2018-11-30T21:41:00Z">
                <w:pPr>
                  <w:spacing w:line="276" w:lineRule="auto"/>
                </w:pPr>
              </w:pPrChange>
            </w:pPr>
            <w:ins w:id="36766" w:author="phuong vu" w:date="2018-11-30T14:07:00Z">
              <w:r w:rsidRPr="00920004">
                <w:rPr>
                  <w:lang w:val="en-US"/>
                  <w:rPrChange w:id="36767" w:author="phuong vu" w:date="2018-11-30T22:36:00Z">
                    <w:rPr>
                      <w:lang w:val="en-US"/>
                    </w:rPr>
                  </w:rPrChange>
                </w:rPr>
                <w:t>ID khung giờ trả</w:t>
              </w:r>
            </w:ins>
          </w:p>
        </w:tc>
      </w:tr>
      <w:tr w:rsidR="006871B5" w:rsidRPr="00920004" w14:paraId="1BE8BF02" w14:textId="77777777" w:rsidTr="00E452E5">
        <w:trPr>
          <w:trHeight w:val="300"/>
          <w:ins w:id="36768" w:author="phuong vu" w:date="2018-11-30T14:07:00Z"/>
          <w:trPrChange w:id="36769" w:author="phuong vu" w:date="2018-11-30T21:50:00Z">
            <w:trPr>
              <w:trHeight w:val="300"/>
            </w:trPr>
          </w:trPrChange>
        </w:trPr>
        <w:tc>
          <w:tcPr>
            <w:tcW w:w="708" w:type="dxa"/>
            <w:noWrap/>
            <w:vAlign w:val="center"/>
            <w:tcPrChange w:id="36770" w:author="phuong vu" w:date="2018-11-30T21:50:00Z">
              <w:tcPr>
                <w:tcW w:w="708" w:type="dxa"/>
                <w:noWrap/>
                <w:vAlign w:val="center"/>
              </w:tcPr>
            </w:tcPrChange>
          </w:tcPr>
          <w:p w14:paraId="2B76640D" w14:textId="77777777" w:rsidR="006871B5" w:rsidRPr="00920004" w:rsidRDefault="006871B5" w:rsidP="00BD0851">
            <w:pPr>
              <w:spacing w:before="240" w:line="0" w:lineRule="atLeast"/>
              <w:jc w:val="center"/>
              <w:rPr>
                <w:ins w:id="36771" w:author="phuong vu" w:date="2018-11-30T14:07:00Z"/>
                <w:lang w:val="en-US"/>
                <w:rPrChange w:id="36772" w:author="phuong vu" w:date="2018-11-30T22:36:00Z">
                  <w:rPr>
                    <w:ins w:id="36773" w:author="phuong vu" w:date="2018-11-30T14:07:00Z"/>
                    <w:lang w:val="en-US"/>
                  </w:rPr>
                </w:rPrChange>
              </w:rPr>
              <w:pPrChange w:id="36774" w:author="phuong vu" w:date="2018-11-30T14:16:00Z">
                <w:pPr>
                  <w:spacing w:line="276" w:lineRule="auto"/>
                  <w:jc w:val="center"/>
                </w:pPr>
              </w:pPrChange>
            </w:pPr>
            <w:ins w:id="36775" w:author="phuong vu" w:date="2018-11-30T14:07:00Z">
              <w:r w:rsidRPr="00920004">
                <w:rPr>
                  <w:lang w:val="en-US"/>
                  <w:rPrChange w:id="36776" w:author="phuong vu" w:date="2018-11-30T22:36:00Z">
                    <w:rPr>
                      <w:lang w:val="en-US"/>
                    </w:rPr>
                  </w:rPrChange>
                </w:rPr>
                <w:t>8</w:t>
              </w:r>
            </w:ins>
          </w:p>
        </w:tc>
        <w:tc>
          <w:tcPr>
            <w:tcW w:w="1993" w:type="dxa"/>
            <w:noWrap/>
            <w:tcPrChange w:id="36777" w:author="phuong vu" w:date="2018-11-30T21:50:00Z">
              <w:tcPr>
                <w:tcW w:w="1993" w:type="dxa"/>
                <w:noWrap/>
              </w:tcPr>
            </w:tcPrChange>
          </w:tcPr>
          <w:p w14:paraId="77E9238E" w14:textId="77777777" w:rsidR="006871B5" w:rsidRPr="00920004" w:rsidRDefault="006871B5" w:rsidP="00941ED9">
            <w:pPr>
              <w:rPr>
                <w:ins w:id="36778" w:author="phuong vu" w:date="2018-11-30T14:07:00Z"/>
                <w:lang w:val="en-US"/>
                <w:rPrChange w:id="36779" w:author="phuong vu" w:date="2018-11-30T22:36:00Z">
                  <w:rPr>
                    <w:ins w:id="36780" w:author="phuong vu" w:date="2018-11-30T14:07:00Z"/>
                    <w:lang w:val="en-US"/>
                  </w:rPr>
                </w:rPrChange>
              </w:rPr>
              <w:pPrChange w:id="36781" w:author="phuong vu" w:date="2018-11-30T21:41:00Z">
                <w:pPr>
                  <w:spacing w:line="276" w:lineRule="auto"/>
                </w:pPr>
              </w:pPrChange>
            </w:pPr>
            <w:ins w:id="36782" w:author="phuong vu" w:date="2018-11-30T14:07:00Z">
              <w:r w:rsidRPr="00920004">
                <w:rPr>
                  <w:lang w:val="en-US"/>
                  <w:rPrChange w:id="36783" w:author="phuong vu" w:date="2018-11-30T22:36:00Z">
                    <w:rPr>
                      <w:lang w:val="en-US"/>
                    </w:rPr>
                  </w:rPrChange>
                </w:rPr>
                <w:t>pick_up_place</w:t>
              </w:r>
            </w:ins>
          </w:p>
        </w:tc>
        <w:tc>
          <w:tcPr>
            <w:tcW w:w="1300" w:type="dxa"/>
            <w:noWrap/>
            <w:tcPrChange w:id="36784" w:author="phuong vu" w:date="2018-11-30T21:50:00Z">
              <w:tcPr>
                <w:tcW w:w="1300" w:type="dxa"/>
                <w:noWrap/>
              </w:tcPr>
            </w:tcPrChange>
          </w:tcPr>
          <w:p w14:paraId="460600D0" w14:textId="77777777" w:rsidR="006871B5" w:rsidRPr="00920004" w:rsidRDefault="006871B5" w:rsidP="00941ED9">
            <w:pPr>
              <w:rPr>
                <w:ins w:id="36785" w:author="phuong vu" w:date="2018-11-30T14:07:00Z"/>
                <w:rPrChange w:id="36786" w:author="phuong vu" w:date="2018-11-30T22:36:00Z">
                  <w:rPr>
                    <w:ins w:id="36787" w:author="phuong vu" w:date="2018-11-30T14:07:00Z"/>
                  </w:rPr>
                </w:rPrChange>
              </w:rPr>
              <w:pPrChange w:id="36788" w:author="phuong vu" w:date="2018-11-30T21:41:00Z">
                <w:pPr>
                  <w:spacing w:line="276" w:lineRule="auto"/>
                </w:pPr>
              </w:pPrChange>
            </w:pPr>
          </w:p>
        </w:tc>
        <w:tc>
          <w:tcPr>
            <w:tcW w:w="949" w:type="dxa"/>
            <w:noWrap/>
            <w:vAlign w:val="center"/>
            <w:tcPrChange w:id="36789" w:author="phuong vu" w:date="2018-11-30T21:50:00Z">
              <w:tcPr>
                <w:tcW w:w="1054" w:type="dxa"/>
                <w:noWrap/>
              </w:tcPr>
            </w:tcPrChange>
          </w:tcPr>
          <w:p w14:paraId="6F59F9B6" w14:textId="23C16271" w:rsidR="006871B5" w:rsidRPr="00920004" w:rsidRDefault="006871B5" w:rsidP="00941ED9">
            <w:pPr>
              <w:jc w:val="center"/>
              <w:rPr>
                <w:ins w:id="36790" w:author="phuong vu" w:date="2018-11-30T14:07:00Z"/>
                <w:lang w:val="en-US"/>
                <w:rPrChange w:id="36791" w:author="phuong vu" w:date="2018-11-30T22:36:00Z">
                  <w:rPr>
                    <w:ins w:id="36792" w:author="phuong vu" w:date="2018-11-30T14:07:00Z"/>
                  </w:rPr>
                </w:rPrChange>
              </w:rPr>
              <w:pPrChange w:id="36793" w:author="phuong vu" w:date="2018-11-30T21:41:00Z">
                <w:pPr>
                  <w:spacing w:line="276" w:lineRule="auto"/>
                  <w:jc w:val="center"/>
                </w:pPr>
              </w:pPrChange>
            </w:pPr>
          </w:p>
        </w:tc>
        <w:tc>
          <w:tcPr>
            <w:tcW w:w="943" w:type="dxa"/>
            <w:noWrap/>
            <w:vAlign w:val="center"/>
            <w:tcPrChange w:id="36794" w:author="phuong vu" w:date="2018-11-30T21:50:00Z">
              <w:tcPr>
                <w:tcW w:w="838" w:type="dxa"/>
                <w:noWrap/>
              </w:tcPr>
            </w:tcPrChange>
          </w:tcPr>
          <w:p w14:paraId="69CDA643" w14:textId="77777777" w:rsidR="006871B5" w:rsidRPr="00920004" w:rsidRDefault="006871B5" w:rsidP="00941ED9">
            <w:pPr>
              <w:jc w:val="center"/>
              <w:rPr>
                <w:ins w:id="36795" w:author="phuong vu" w:date="2018-11-30T14:07:00Z"/>
                <w:rPrChange w:id="36796" w:author="phuong vu" w:date="2018-11-30T22:36:00Z">
                  <w:rPr>
                    <w:ins w:id="36797" w:author="phuong vu" w:date="2018-11-30T14:07:00Z"/>
                  </w:rPr>
                </w:rPrChange>
              </w:rPr>
              <w:pPrChange w:id="36798" w:author="phuong vu" w:date="2018-11-30T21:41:00Z">
                <w:pPr>
                  <w:spacing w:line="276" w:lineRule="auto"/>
                  <w:jc w:val="center"/>
                </w:pPr>
              </w:pPrChange>
            </w:pPr>
          </w:p>
        </w:tc>
        <w:tc>
          <w:tcPr>
            <w:tcW w:w="962" w:type="dxa"/>
            <w:noWrap/>
            <w:vAlign w:val="center"/>
            <w:tcPrChange w:id="36799" w:author="phuong vu" w:date="2018-11-30T21:50:00Z">
              <w:tcPr>
                <w:tcW w:w="962" w:type="dxa"/>
                <w:noWrap/>
              </w:tcPr>
            </w:tcPrChange>
          </w:tcPr>
          <w:p w14:paraId="11704EF4" w14:textId="77777777" w:rsidR="006871B5" w:rsidRPr="00920004" w:rsidRDefault="006871B5" w:rsidP="00941ED9">
            <w:pPr>
              <w:jc w:val="center"/>
              <w:rPr>
                <w:ins w:id="36800" w:author="phuong vu" w:date="2018-11-30T14:07:00Z"/>
                <w:rPrChange w:id="36801" w:author="phuong vu" w:date="2018-11-30T22:36:00Z">
                  <w:rPr>
                    <w:ins w:id="36802" w:author="phuong vu" w:date="2018-11-30T14:07:00Z"/>
                  </w:rPr>
                </w:rPrChange>
              </w:rPr>
              <w:pPrChange w:id="36803" w:author="phuong vu" w:date="2018-11-30T21:41:00Z">
                <w:pPr>
                  <w:spacing w:line="276" w:lineRule="auto"/>
                  <w:jc w:val="center"/>
                </w:pPr>
              </w:pPrChange>
            </w:pPr>
          </w:p>
        </w:tc>
        <w:tc>
          <w:tcPr>
            <w:tcW w:w="1875" w:type="dxa"/>
            <w:noWrap/>
            <w:tcPrChange w:id="36804" w:author="phuong vu" w:date="2018-11-30T21:50:00Z">
              <w:tcPr>
                <w:tcW w:w="1875" w:type="dxa"/>
                <w:noWrap/>
              </w:tcPr>
            </w:tcPrChange>
          </w:tcPr>
          <w:p w14:paraId="1C91AEB9" w14:textId="77777777" w:rsidR="006871B5" w:rsidRPr="00920004" w:rsidRDefault="006871B5" w:rsidP="00941ED9">
            <w:pPr>
              <w:rPr>
                <w:ins w:id="36805" w:author="phuong vu" w:date="2018-11-30T14:07:00Z"/>
                <w:lang w:val="en-US"/>
                <w:rPrChange w:id="36806" w:author="phuong vu" w:date="2018-11-30T22:36:00Z">
                  <w:rPr>
                    <w:ins w:id="36807" w:author="phuong vu" w:date="2018-11-30T14:07:00Z"/>
                    <w:lang w:val="en-US"/>
                  </w:rPr>
                </w:rPrChange>
              </w:rPr>
              <w:pPrChange w:id="36808" w:author="phuong vu" w:date="2018-11-30T21:41:00Z">
                <w:pPr>
                  <w:spacing w:line="276" w:lineRule="auto"/>
                </w:pPr>
              </w:pPrChange>
            </w:pPr>
            <w:ins w:id="36809" w:author="phuong vu" w:date="2018-11-30T14:07:00Z">
              <w:r w:rsidRPr="00920004">
                <w:rPr>
                  <w:lang w:val="en-US"/>
                  <w:rPrChange w:id="36810" w:author="phuong vu" w:date="2018-11-30T22:36:00Z">
                    <w:rPr>
                      <w:lang w:val="en-US"/>
                    </w:rPr>
                  </w:rPrChange>
                </w:rPr>
                <w:t>Nơi nhận quần áo</w:t>
              </w:r>
            </w:ins>
          </w:p>
        </w:tc>
      </w:tr>
      <w:tr w:rsidR="006871B5" w:rsidRPr="00920004" w14:paraId="7DA1EBEE" w14:textId="77777777" w:rsidTr="00E452E5">
        <w:trPr>
          <w:trHeight w:val="300"/>
          <w:ins w:id="36811" w:author="phuong vu" w:date="2018-11-30T14:07:00Z"/>
          <w:trPrChange w:id="36812" w:author="phuong vu" w:date="2018-11-30T21:50:00Z">
            <w:trPr>
              <w:trHeight w:val="300"/>
            </w:trPr>
          </w:trPrChange>
        </w:trPr>
        <w:tc>
          <w:tcPr>
            <w:tcW w:w="708" w:type="dxa"/>
            <w:noWrap/>
            <w:vAlign w:val="center"/>
            <w:tcPrChange w:id="36813" w:author="phuong vu" w:date="2018-11-30T21:50:00Z">
              <w:tcPr>
                <w:tcW w:w="708" w:type="dxa"/>
                <w:noWrap/>
                <w:vAlign w:val="center"/>
              </w:tcPr>
            </w:tcPrChange>
          </w:tcPr>
          <w:p w14:paraId="4AF4745C" w14:textId="77777777" w:rsidR="006871B5" w:rsidRPr="00920004" w:rsidRDefault="006871B5" w:rsidP="00BD0851">
            <w:pPr>
              <w:spacing w:before="240" w:line="0" w:lineRule="atLeast"/>
              <w:jc w:val="center"/>
              <w:rPr>
                <w:ins w:id="36814" w:author="phuong vu" w:date="2018-11-30T14:07:00Z"/>
                <w:lang w:val="en-US"/>
                <w:rPrChange w:id="36815" w:author="phuong vu" w:date="2018-11-30T22:36:00Z">
                  <w:rPr>
                    <w:ins w:id="36816" w:author="phuong vu" w:date="2018-11-30T14:07:00Z"/>
                    <w:lang w:val="en-US"/>
                  </w:rPr>
                </w:rPrChange>
              </w:rPr>
              <w:pPrChange w:id="36817" w:author="phuong vu" w:date="2018-11-30T14:16:00Z">
                <w:pPr>
                  <w:spacing w:line="276" w:lineRule="auto"/>
                  <w:jc w:val="center"/>
                </w:pPr>
              </w:pPrChange>
            </w:pPr>
            <w:ins w:id="36818" w:author="phuong vu" w:date="2018-11-30T14:07:00Z">
              <w:r w:rsidRPr="00920004">
                <w:rPr>
                  <w:lang w:val="en-US"/>
                  <w:rPrChange w:id="36819" w:author="phuong vu" w:date="2018-11-30T22:36:00Z">
                    <w:rPr>
                      <w:lang w:val="en-US"/>
                    </w:rPr>
                  </w:rPrChange>
                </w:rPr>
                <w:t>9</w:t>
              </w:r>
            </w:ins>
          </w:p>
        </w:tc>
        <w:tc>
          <w:tcPr>
            <w:tcW w:w="1993" w:type="dxa"/>
            <w:noWrap/>
            <w:tcPrChange w:id="36820" w:author="phuong vu" w:date="2018-11-30T21:50:00Z">
              <w:tcPr>
                <w:tcW w:w="1993" w:type="dxa"/>
                <w:noWrap/>
              </w:tcPr>
            </w:tcPrChange>
          </w:tcPr>
          <w:p w14:paraId="1F20D5F3" w14:textId="77777777" w:rsidR="006871B5" w:rsidRPr="00920004" w:rsidRDefault="006871B5" w:rsidP="00941ED9">
            <w:pPr>
              <w:rPr>
                <w:ins w:id="36821" w:author="phuong vu" w:date="2018-11-30T14:07:00Z"/>
                <w:lang w:val="en-US"/>
                <w:rPrChange w:id="36822" w:author="phuong vu" w:date="2018-11-30T22:36:00Z">
                  <w:rPr>
                    <w:ins w:id="36823" w:author="phuong vu" w:date="2018-11-30T14:07:00Z"/>
                    <w:lang w:val="en-US"/>
                  </w:rPr>
                </w:rPrChange>
              </w:rPr>
              <w:pPrChange w:id="36824" w:author="phuong vu" w:date="2018-11-30T21:41:00Z">
                <w:pPr>
                  <w:spacing w:line="276" w:lineRule="auto"/>
                </w:pPr>
              </w:pPrChange>
            </w:pPr>
            <w:ins w:id="36825" w:author="phuong vu" w:date="2018-11-30T14:07:00Z">
              <w:r w:rsidRPr="00920004">
                <w:rPr>
                  <w:lang w:val="en-US"/>
                  <w:rPrChange w:id="36826" w:author="phuong vu" w:date="2018-11-30T22:36:00Z">
                    <w:rPr>
                      <w:lang w:val="en-US"/>
                    </w:rPr>
                  </w:rPrChange>
                </w:rPr>
                <w:t>delivery_place</w:t>
              </w:r>
            </w:ins>
          </w:p>
        </w:tc>
        <w:tc>
          <w:tcPr>
            <w:tcW w:w="1300" w:type="dxa"/>
            <w:noWrap/>
            <w:tcPrChange w:id="36827" w:author="phuong vu" w:date="2018-11-30T21:50:00Z">
              <w:tcPr>
                <w:tcW w:w="1300" w:type="dxa"/>
                <w:noWrap/>
              </w:tcPr>
            </w:tcPrChange>
          </w:tcPr>
          <w:p w14:paraId="49BC8DAA" w14:textId="77777777" w:rsidR="006871B5" w:rsidRPr="00920004" w:rsidRDefault="006871B5" w:rsidP="00941ED9">
            <w:pPr>
              <w:rPr>
                <w:ins w:id="36828" w:author="phuong vu" w:date="2018-11-30T14:07:00Z"/>
                <w:rPrChange w:id="36829" w:author="phuong vu" w:date="2018-11-30T22:36:00Z">
                  <w:rPr>
                    <w:ins w:id="36830" w:author="phuong vu" w:date="2018-11-30T14:07:00Z"/>
                  </w:rPr>
                </w:rPrChange>
              </w:rPr>
              <w:pPrChange w:id="36831" w:author="phuong vu" w:date="2018-11-30T21:41:00Z">
                <w:pPr>
                  <w:spacing w:line="276" w:lineRule="auto"/>
                </w:pPr>
              </w:pPrChange>
            </w:pPr>
          </w:p>
        </w:tc>
        <w:tc>
          <w:tcPr>
            <w:tcW w:w="949" w:type="dxa"/>
            <w:noWrap/>
            <w:vAlign w:val="center"/>
            <w:tcPrChange w:id="36832" w:author="phuong vu" w:date="2018-11-30T21:50:00Z">
              <w:tcPr>
                <w:tcW w:w="1054" w:type="dxa"/>
                <w:noWrap/>
              </w:tcPr>
            </w:tcPrChange>
          </w:tcPr>
          <w:p w14:paraId="61938A0C" w14:textId="4CEA478B" w:rsidR="006871B5" w:rsidRPr="00920004" w:rsidRDefault="006871B5" w:rsidP="00941ED9">
            <w:pPr>
              <w:jc w:val="center"/>
              <w:rPr>
                <w:ins w:id="36833" w:author="phuong vu" w:date="2018-11-30T14:07:00Z"/>
                <w:lang w:val="en-US"/>
                <w:rPrChange w:id="36834" w:author="phuong vu" w:date="2018-11-30T22:36:00Z">
                  <w:rPr>
                    <w:ins w:id="36835" w:author="phuong vu" w:date="2018-11-30T14:07:00Z"/>
                  </w:rPr>
                </w:rPrChange>
              </w:rPr>
              <w:pPrChange w:id="36836" w:author="phuong vu" w:date="2018-11-30T21:41:00Z">
                <w:pPr>
                  <w:spacing w:line="276" w:lineRule="auto"/>
                  <w:jc w:val="center"/>
                </w:pPr>
              </w:pPrChange>
            </w:pPr>
          </w:p>
        </w:tc>
        <w:tc>
          <w:tcPr>
            <w:tcW w:w="943" w:type="dxa"/>
            <w:noWrap/>
            <w:vAlign w:val="center"/>
            <w:tcPrChange w:id="36837" w:author="phuong vu" w:date="2018-11-30T21:50:00Z">
              <w:tcPr>
                <w:tcW w:w="838" w:type="dxa"/>
                <w:noWrap/>
              </w:tcPr>
            </w:tcPrChange>
          </w:tcPr>
          <w:p w14:paraId="7423DFA6" w14:textId="77777777" w:rsidR="006871B5" w:rsidRPr="00920004" w:rsidRDefault="006871B5" w:rsidP="00941ED9">
            <w:pPr>
              <w:jc w:val="center"/>
              <w:rPr>
                <w:ins w:id="36838" w:author="phuong vu" w:date="2018-11-30T14:07:00Z"/>
                <w:rPrChange w:id="36839" w:author="phuong vu" w:date="2018-11-30T22:36:00Z">
                  <w:rPr>
                    <w:ins w:id="36840" w:author="phuong vu" w:date="2018-11-30T14:07:00Z"/>
                  </w:rPr>
                </w:rPrChange>
              </w:rPr>
              <w:pPrChange w:id="36841" w:author="phuong vu" w:date="2018-11-30T21:41:00Z">
                <w:pPr>
                  <w:spacing w:line="276" w:lineRule="auto"/>
                  <w:jc w:val="center"/>
                </w:pPr>
              </w:pPrChange>
            </w:pPr>
          </w:p>
        </w:tc>
        <w:tc>
          <w:tcPr>
            <w:tcW w:w="962" w:type="dxa"/>
            <w:noWrap/>
            <w:vAlign w:val="center"/>
            <w:tcPrChange w:id="36842" w:author="phuong vu" w:date="2018-11-30T21:50:00Z">
              <w:tcPr>
                <w:tcW w:w="962" w:type="dxa"/>
                <w:noWrap/>
              </w:tcPr>
            </w:tcPrChange>
          </w:tcPr>
          <w:p w14:paraId="1F47D5B9" w14:textId="77777777" w:rsidR="006871B5" w:rsidRPr="00920004" w:rsidRDefault="006871B5" w:rsidP="00941ED9">
            <w:pPr>
              <w:jc w:val="center"/>
              <w:rPr>
                <w:ins w:id="36843" w:author="phuong vu" w:date="2018-11-30T14:07:00Z"/>
                <w:rPrChange w:id="36844" w:author="phuong vu" w:date="2018-11-30T22:36:00Z">
                  <w:rPr>
                    <w:ins w:id="36845" w:author="phuong vu" w:date="2018-11-30T14:07:00Z"/>
                  </w:rPr>
                </w:rPrChange>
              </w:rPr>
              <w:pPrChange w:id="36846" w:author="phuong vu" w:date="2018-11-30T21:41:00Z">
                <w:pPr>
                  <w:spacing w:line="276" w:lineRule="auto"/>
                  <w:jc w:val="center"/>
                </w:pPr>
              </w:pPrChange>
            </w:pPr>
          </w:p>
        </w:tc>
        <w:tc>
          <w:tcPr>
            <w:tcW w:w="1875" w:type="dxa"/>
            <w:noWrap/>
            <w:tcPrChange w:id="36847" w:author="phuong vu" w:date="2018-11-30T21:50:00Z">
              <w:tcPr>
                <w:tcW w:w="1875" w:type="dxa"/>
                <w:noWrap/>
              </w:tcPr>
            </w:tcPrChange>
          </w:tcPr>
          <w:p w14:paraId="21DEDBC5" w14:textId="77777777" w:rsidR="006871B5" w:rsidRPr="00920004" w:rsidRDefault="006871B5" w:rsidP="00941ED9">
            <w:pPr>
              <w:rPr>
                <w:ins w:id="36848" w:author="phuong vu" w:date="2018-11-30T14:07:00Z"/>
                <w:lang w:val="en-US"/>
                <w:rPrChange w:id="36849" w:author="phuong vu" w:date="2018-11-30T22:36:00Z">
                  <w:rPr>
                    <w:ins w:id="36850" w:author="phuong vu" w:date="2018-11-30T14:07:00Z"/>
                    <w:lang w:val="en-US"/>
                  </w:rPr>
                </w:rPrChange>
              </w:rPr>
              <w:pPrChange w:id="36851" w:author="phuong vu" w:date="2018-11-30T21:41:00Z">
                <w:pPr>
                  <w:spacing w:line="276" w:lineRule="auto"/>
                </w:pPr>
              </w:pPrChange>
            </w:pPr>
            <w:ins w:id="36852" w:author="phuong vu" w:date="2018-11-30T14:07:00Z">
              <w:r w:rsidRPr="00920004">
                <w:rPr>
                  <w:lang w:val="en-US"/>
                  <w:rPrChange w:id="36853" w:author="phuong vu" w:date="2018-11-30T22:36:00Z">
                    <w:rPr>
                      <w:lang w:val="en-US"/>
                    </w:rPr>
                  </w:rPrChange>
                </w:rPr>
                <w:t>Nơi trả quần áo</w:t>
              </w:r>
            </w:ins>
          </w:p>
        </w:tc>
      </w:tr>
      <w:tr w:rsidR="006871B5" w:rsidRPr="00920004" w14:paraId="634C94A8" w14:textId="77777777" w:rsidTr="00E452E5">
        <w:trPr>
          <w:trHeight w:val="300"/>
          <w:ins w:id="36854" w:author="phuong vu" w:date="2018-11-30T14:07:00Z"/>
          <w:trPrChange w:id="36855" w:author="phuong vu" w:date="2018-11-30T21:50:00Z">
            <w:trPr>
              <w:trHeight w:val="300"/>
            </w:trPr>
          </w:trPrChange>
        </w:trPr>
        <w:tc>
          <w:tcPr>
            <w:tcW w:w="708" w:type="dxa"/>
            <w:noWrap/>
            <w:vAlign w:val="center"/>
            <w:tcPrChange w:id="36856" w:author="phuong vu" w:date="2018-11-30T21:50:00Z">
              <w:tcPr>
                <w:tcW w:w="708" w:type="dxa"/>
                <w:noWrap/>
                <w:vAlign w:val="center"/>
              </w:tcPr>
            </w:tcPrChange>
          </w:tcPr>
          <w:p w14:paraId="47E501B8" w14:textId="77777777" w:rsidR="006871B5" w:rsidRPr="00920004" w:rsidRDefault="006871B5" w:rsidP="00BD0851">
            <w:pPr>
              <w:spacing w:before="240" w:line="0" w:lineRule="atLeast"/>
              <w:jc w:val="center"/>
              <w:rPr>
                <w:ins w:id="36857" w:author="phuong vu" w:date="2018-11-30T14:07:00Z"/>
                <w:lang w:val="en-US"/>
                <w:rPrChange w:id="36858" w:author="phuong vu" w:date="2018-11-30T22:36:00Z">
                  <w:rPr>
                    <w:ins w:id="36859" w:author="phuong vu" w:date="2018-11-30T14:07:00Z"/>
                    <w:lang w:val="en-US"/>
                  </w:rPr>
                </w:rPrChange>
              </w:rPr>
              <w:pPrChange w:id="36860" w:author="phuong vu" w:date="2018-11-30T14:16:00Z">
                <w:pPr>
                  <w:spacing w:line="276" w:lineRule="auto"/>
                  <w:jc w:val="center"/>
                </w:pPr>
              </w:pPrChange>
            </w:pPr>
            <w:ins w:id="36861" w:author="phuong vu" w:date="2018-11-30T14:07:00Z">
              <w:r w:rsidRPr="00920004">
                <w:rPr>
                  <w:lang w:val="en-US"/>
                  <w:rPrChange w:id="36862" w:author="phuong vu" w:date="2018-11-30T22:36:00Z">
                    <w:rPr>
                      <w:lang w:val="en-US"/>
                    </w:rPr>
                  </w:rPrChange>
                </w:rPr>
                <w:t>10</w:t>
              </w:r>
            </w:ins>
          </w:p>
        </w:tc>
        <w:tc>
          <w:tcPr>
            <w:tcW w:w="1993" w:type="dxa"/>
            <w:noWrap/>
            <w:tcPrChange w:id="36863" w:author="phuong vu" w:date="2018-11-30T21:50:00Z">
              <w:tcPr>
                <w:tcW w:w="1993" w:type="dxa"/>
                <w:noWrap/>
              </w:tcPr>
            </w:tcPrChange>
          </w:tcPr>
          <w:p w14:paraId="377FDE37" w14:textId="77777777" w:rsidR="006871B5" w:rsidRPr="00920004" w:rsidRDefault="006871B5" w:rsidP="00941ED9">
            <w:pPr>
              <w:rPr>
                <w:ins w:id="36864" w:author="phuong vu" w:date="2018-11-30T14:07:00Z"/>
                <w:lang w:val="en-US"/>
                <w:rPrChange w:id="36865" w:author="phuong vu" w:date="2018-11-30T22:36:00Z">
                  <w:rPr>
                    <w:ins w:id="36866" w:author="phuong vu" w:date="2018-11-30T14:07:00Z"/>
                    <w:lang w:val="en-US"/>
                  </w:rPr>
                </w:rPrChange>
              </w:rPr>
              <w:pPrChange w:id="36867" w:author="phuong vu" w:date="2018-11-30T21:41:00Z">
                <w:pPr>
                  <w:spacing w:line="276" w:lineRule="auto"/>
                </w:pPr>
              </w:pPrChange>
            </w:pPr>
            <w:ins w:id="36868" w:author="phuong vu" w:date="2018-11-30T14:07:00Z">
              <w:r w:rsidRPr="00920004">
                <w:rPr>
                  <w:lang w:val="en-US"/>
                  <w:rPrChange w:id="36869" w:author="phuong vu" w:date="2018-11-30T22:36:00Z">
                    <w:rPr>
                      <w:lang w:val="en-US"/>
                    </w:rPr>
                  </w:rPrChange>
                </w:rPr>
                <w:t>promotion_id</w:t>
              </w:r>
            </w:ins>
          </w:p>
        </w:tc>
        <w:tc>
          <w:tcPr>
            <w:tcW w:w="1300" w:type="dxa"/>
            <w:noWrap/>
            <w:tcPrChange w:id="36870" w:author="phuong vu" w:date="2018-11-30T21:50:00Z">
              <w:tcPr>
                <w:tcW w:w="1300" w:type="dxa"/>
                <w:noWrap/>
              </w:tcPr>
            </w:tcPrChange>
          </w:tcPr>
          <w:p w14:paraId="3F7CACD0" w14:textId="77777777" w:rsidR="006871B5" w:rsidRPr="00920004" w:rsidRDefault="006871B5" w:rsidP="00941ED9">
            <w:pPr>
              <w:rPr>
                <w:ins w:id="36871" w:author="phuong vu" w:date="2018-11-30T14:07:00Z"/>
                <w:rPrChange w:id="36872" w:author="phuong vu" w:date="2018-11-30T22:36:00Z">
                  <w:rPr>
                    <w:ins w:id="36873" w:author="phuong vu" w:date="2018-11-30T14:07:00Z"/>
                  </w:rPr>
                </w:rPrChange>
              </w:rPr>
              <w:pPrChange w:id="36874" w:author="phuong vu" w:date="2018-11-30T21:41:00Z">
                <w:pPr>
                  <w:spacing w:line="276" w:lineRule="auto"/>
                </w:pPr>
              </w:pPrChange>
            </w:pPr>
            <w:ins w:id="36875" w:author="phuong vu" w:date="2018-11-30T14:07:00Z">
              <w:r w:rsidRPr="00920004">
                <w:rPr>
                  <w:rPrChange w:id="36876" w:author="phuong vu" w:date="2018-11-30T22:36:00Z">
                    <w:rPr/>
                  </w:rPrChange>
                </w:rPr>
                <w:t>numeric</w:t>
              </w:r>
            </w:ins>
          </w:p>
        </w:tc>
        <w:tc>
          <w:tcPr>
            <w:tcW w:w="949" w:type="dxa"/>
            <w:noWrap/>
            <w:vAlign w:val="center"/>
            <w:tcPrChange w:id="36877" w:author="phuong vu" w:date="2018-11-30T21:50:00Z">
              <w:tcPr>
                <w:tcW w:w="1054" w:type="dxa"/>
                <w:noWrap/>
              </w:tcPr>
            </w:tcPrChange>
          </w:tcPr>
          <w:p w14:paraId="2CFE7052" w14:textId="52C77CB5" w:rsidR="006871B5" w:rsidRPr="00920004" w:rsidRDefault="00941ED9" w:rsidP="00941ED9">
            <w:pPr>
              <w:jc w:val="center"/>
              <w:rPr>
                <w:ins w:id="36878" w:author="phuong vu" w:date="2018-11-30T14:07:00Z"/>
                <w:lang w:val="en-US"/>
                <w:rPrChange w:id="36879" w:author="phuong vu" w:date="2018-11-30T22:36:00Z">
                  <w:rPr>
                    <w:ins w:id="36880" w:author="phuong vu" w:date="2018-11-30T14:07:00Z"/>
                  </w:rPr>
                </w:rPrChange>
              </w:rPr>
              <w:pPrChange w:id="36881" w:author="phuong vu" w:date="2018-11-30T21:41:00Z">
                <w:pPr>
                  <w:spacing w:line="276" w:lineRule="auto"/>
                  <w:jc w:val="center"/>
                </w:pPr>
              </w:pPrChange>
            </w:pPr>
            <w:ins w:id="36882" w:author="phuong vu" w:date="2018-11-30T21:42:00Z">
              <w:r w:rsidRPr="00920004">
                <w:rPr>
                  <w:lang w:val="en-US"/>
                  <w:rPrChange w:id="36883" w:author="phuong vu" w:date="2018-11-30T22:36:00Z">
                    <w:rPr>
                      <w:lang w:val="en-US"/>
                    </w:rPr>
                  </w:rPrChange>
                </w:rPr>
                <w:t>X</w:t>
              </w:r>
            </w:ins>
          </w:p>
        </w:tc>
        <w:tc>
          <w:tcPr>
            <w:tcW w:w="943" w:type="dxa"/>
            <w:noWrap/>
            <w:vAlign w:val="center"/>
            <w:tcPrChange w:id="36884" w:author="phuong vu" w:date="2018-11-30T21:50:00Z">
              <w:tcPr>
                <w:tcW w:w="838" w:type="dxa"/>
                <w:noWrap/>
              </w:tcPr>
            </w:tcPrChange>
          </w:tcPr>
          <w:p w14:paraId="3827BB94" w14:textId="77777777" w:rsidR="006871B5" w:rsidRPr="00920004" w:rsidRDefault="006871B5" w:rsidP="00941ED9">
            <w:pPr>
              <w:jc w:val="center"/>
              <w:rPr>
                <w:ins w:id="36885" w:author="phuong vu" w:date="2018-11-30T14:07:00Z"/>
                <w:rPrChange w:id="36886" w:author="phuong vu" w:date="2018-11-30T22:36:00Z">
                  <w:rPr>
                    <w:ins w:id="36887" w:author="phuong vu" w:date="2018-11-30T14:07:00Z"/>
                  </w:rPr>
                </w:rPrChange>
              </w:rPr>
              <w:pPrChange w:id="36888" w:author="phuong vu" w:date="2018-11-30T21:41:00Z">
                <w:pPr>
                  <w:spacing w:line="276" w:lineRule="auto"/>
                  <w:jc w:val="center"/>
                </w:pPr>
              </w:pPrChange>
            </w:pPr>
          </w:p>
        </w:tc>
        <w:tc>
          <w:tcPr>
            <w:tcW w:w="962" w:type="dxa"/>
            <w:noWrap/>
            <w:vAlign w:val="center"/>
            <w:tcPrChange w:id="36889" w:author="phuong vu" w:date="2018-11-30T21:50:00Z">
              <w:tcPr>
                <w:tcW w:w="962" w:type="dxa"/>
                <w:noWrap/>
              </w:tcPr>
            </w:tcPrChange>
          </w:tcPr>
          <w:p w14:paraId="6753E2AC" w14:textId="77777777" w:rsidR="006871B5" w:rsidRPr="00920004" w:rsidRDefault="006871B5" w:rsidP="00941ED9">
            <w:pPr>
              <w:jc w:val="center"/>
              <w:rPr>
                <w:ins w:id="36890" w:author="phuong vu" w:date="2018-11-30T14:07:00Z"/>
                <w:rPrChange w:id="36891" w:author="phuong vu" w:date="2018-11-30T22:36:00Z">
                  <w:rPr>
                    <w:ins w:id="36892" w:author="phuong vu" w:date="2018-11-30T14:07:00Z"/>
                  </w:rPr>
                </w:rPrChange>
              </w:rPr>
              <w:pPrChange w:id="36893" w:author="phuong vu" w:date="2018-11-30T21:41:00Z">
                <w:pPr>
                  <w:spacing w:line="276" w:lineRule="auto"/>
                  <w:jc w:val="center"/>
                </w:pPr>
              </w:pPrChange>
            </w:pPr>
          </w:p>
        </w:tc>
        <w:tc>
          <w:tcPr>
            <w:tcW w:w="1875" w:type="dxa"/>
            <w:noWrap/>
            <w:tcPrChange w:id="36894" w:author="phuong vu" w:date="2018-11-30T21:50:00Z">
              <w:tcPr>
                <w:tcW w:w="1875" w:type="dxa"/>
                <w:noWrap/>
              </w:tcPr>
            </w:tcPrChange>
          </w:tcPr>
          <w:p w14:paraId="182BCC62" w14:textId="77777777" w:rsidR="006871B5" w:rsidRPr="00920004" w:rsidRDefault="006871B5" w:rsidP="00941ED9">
            <w:pPr>
              <w:rPr>
                <w:ins w:id="36895" w:author="phuong vu" w:date="2018-11-30T14:07:00Z"/>
                <w:lang w:val="en-US"/>
                <w:rPrChange w:id="36896" w:author="phuong vu" w:date="2018-11-30T22:36:00Z">
                  <w:rPr>
                    <w:ins w:id="36897" w:author="phuong vu" w:date="2018-11-30T14:07:00Z"/>
                    <w:lang w:val="en-US"/>
                  </w:rPr>
                </w:rPrChange>
              </w:rPr>
              <w:pPrChange w:id="36898" w:author="phuong vu" w:date="2018-11-30T21:41:00Z">
                <w:pPr>
                  <w:spacing w:line="276" w:lineRule="auto"/>
                </w:pPr>
              </w:pPrChange>
            </w:pPr>
            <w:ins w:id="36899" w:author="phuong vu" w:date="2018-11-30T14:07:00Z">
              <w:r w:rsidRPr="00920004">
                <w:rPr>
                  <w:lang w:val="en-US"/>
                  <w:rPrChange w:id="36900" w:author="phuong vu" w:date="2018-11-30T22:36:00Z">
                    <w:rPr>
                      <w:lang w:val="en-US"/>
                    </w:rPr>
                  </w:rPrChange>
                </w:rPr>
                <w:t>ID khuyến mãi</w:t>
              </w:r>
            </w:ins>
          </w:p>
        </w:tc>
      </w:tr>
      <w:tr w:rsidR="006871B5" w:rsidRPr="00920004" w14:paraId="2CB2019A" w14:textId="77777777" w:rsidTr="00E452E5">
        <w:trPr>
          <w:trHeight w:val="300"/>
          <w:ins w:id="36901" w:author="phuong vu" w:date="2018-11-30T14:07:00Z"/>
          <w:trPrChange w:id="36902" w:author="phuong vu" w:date="2018-11-30T21:50:00Z">
            <w:trPr>
              <w:trHeight w:val="300"/>
            </w:trPr>
          </w:trPrChange>
        </w:trPr>
        <w:tc>
          <w:tcPr>
            <w:tcW w:w="708" w:type="dxa"/>
            <w:noWrap/>
            <w:vAlign w:val="center"/>
            <w:tcPrChange w:id="36903" w:author="phuong vu" w:date="2018-11-30T21:50:00Z">
              <w:tcPr>
                <w:tcW w:w="708" w:type="dxa"/>
                <w:noWrap/>
                <w:vAlign w:val="center"/>
              </w:tcPr>
            </w:tcPrChange>
          </w:tcPr>
          <w:p w14:paraId="0BEFCEB2" w14:textId="77777777" w:rsidR="006871B5" w:rsidRPr="00920004" w:rsidRDefault="006871B5" w:rsidP="00BD0851">
            <w:pPr>
              <w:spacing w:before="240" w:line="0" w:lineRule="atLeast"/>
              <w:jc w:val="center"/>
              <w:rPr>
                <w:ins w:id="36904" w:author="phuong vu" w:date="2018-11-30T14:07:00Z"/>
                <w:lang w:val="en-US"/>
                <w:rPrChange w:id="36905" w:author="phuong vu" w:date="2018-11-30T22:36:00Z">
                  <w:rPr>
                    <w:ins w:id="36906" w:author="phuong vu" w:date="2018-11-30T14:07:00Z"/>
                    <w:lang w:val="en-US"/>
                  </w:rPr>
                </w:rPrChange>
              </w:rPr>
              <w:pPrChange w:id="36907" w:author="phuong vu" w:date="2018-11-30T14:16:00Z">
                <w:pPr>
                  <w:spacing w:line="276" w:lineRule="auto"/>
                  <w:jc w:val="center"/>
                </w:pPr>
              </w:pPrChange>
            </w:pPr>
            <w:ins w:id="36908" w:author="phuong vu" w:date="2018-11-30T14:07:00Z">
              <w:r w:rsidRPr="00920004">
                <w:rPr>
                  <w:lang w:val="en-US"/>
                  <w:rPrChange w:id="36909" w:author="phuong vu" w:date="2018-11-30T22:36:00Z">
                    <w:rPr>
                      <w:lang w:val="en-US"/>
                    </w:rPr>
                  </w:rPrChange>
                </w:rPr>
                <w:t>11</w:t>
              </w:r>
            </w:ins>
          </w:p>
        </w:tc>
        <w:tc>
          <w:tcPr>
            <w:tcW w:w="1993" w:type="dxa"/>
            <w:noWrap/>
            <w:tcPrChange w:id="36910" w:author="phuong vu" w:date="2018-11-30T21:50:00Z">
              <w:tcPr>
                <w:tcW w:w="1993" w:type="dxa"/>
                <w:noWrap/>
              </w:tcPr>
            </w:tcPrChange>
          </w:tcPr>
          <w:p w14:paraId="09D93817" w14:textId="77777777" w:rsidR="006871B5" w:rsidRPr="00920004" w:rsidRDefault="006871B5" w:rsidP="00941ED9">
            <w:pPr>
              <w:rPr>
                <w:ins w:id="36911" w:author="phuong vu" w:date="2018-11-30T14:07:00Z"/>
                <w:lang w:val="en-US"/>
                <w:rPrChange w:id="36912" w:author="phuong vu" w:date="2018-11-30T22:36:00Z">
                  <w:rPr>
                    <w:ins w:id="36913" w:author="phuong vu" w:date="2018-11-30T14:07:00Z"/>
                    <w:lang w:val="en-US"/>
                  </w:rPr>
                </w:rPrChange>
              </w:rPr>
              <w:pPrChange w:id="36914" w:author="phuong vu" w:date="2018-11-30T21:41:00Z">
                <w:pPr>
                  <w:spacing w:line="276" w:lineRule="auto"/>
                </w:pPr>
              </w:pPrChange>
            </w:pPr>
            <w:ins w:id="36915" w:author="phuong vu" w:date="2018-11-30T14:07:00Z">
              <w:r w:rsidRPr="00920004">
                <w:rPr>
                  <w:lang w:val="en-US"/>
                  <w:rPrChange w:id="36916" w:author="phuong vu" w:date="2018-11-30T22:36:00Z">
                    <w:rPr>
                      <w:lang w:val="en-US"/>
                    </w:rPr>
                  </w:rPrChange>
                </w:rPr>
                <w:t>confirm_by</w:t>
              </w:r>
            </w:ins>
          </w:p>
          <w:p w14:paraId="6D499163" w14:textId="77777777" w:rsidR="006871B5" w:rsidRPr="00920004" w:rsidRDefault="006871B5" w:rsidP="00941ED9">
            <w:pPr>
              <w:rPr>
                <w:ins w:id="36917" w:author="phuong vu" w:date="2018-11-30T14:07:00Z"/>
                <w:lang w:val="en-US"/>
                <w:rPrChange w:id="36918" w:author="phuong vu" w:date="2018-11-30T22:36:00Z">
                  <w:rPr>
                    <w:ins w:id="36919" w:author="phuong vu" w:date="2018-11-30T14:07:00Z"/>
                    <w:lang w:val="en-US"/>
                  </w:rPr>
                </w:rPrChange>
              </w:rPr>
              <w:pPrChange w:id="36920" w:author="phuong vu" w:date="2018-11-30T21:41:00Z">
                <w:pPr>
                  <w:spacing w:line="276" w:lineRule="auto"/>
                </w:pPr>
              </w:pPrChange>
            </w:pPr>
            <w:ins w:id="36921" w:author="phuong vu" w:date="2018-11-30T14:07:00Z">
              <w:r w:rsidRPr="00920004">
                <w:rPr>
                  <w:lang w:val="en-US"/>
                  <w:rPrChange w:id="36922" w:author="phuong vu" w:date="2018-11-30T22:36:00Z">
                    <w:rPr>
                      <w:lang w:val="en-US"/>
                    </w:rPr>
                  </w:rPrChange>
                </w:rPr>
                <w:t>_customer</w:t>
              </w:r>
            </w:ins>
          </w:p>
        </w:tc>
        <w:tc>
          <w:tcPr>
            <w:tcW w:w="1300" w:type="dxa"/>
            <w:noWrap/>
            <w:tcPrChange w:id="36923" w:author="phuong vu" w:date="2018-11-30T21:50:00Z">
              <w:tcPr>
                <w:tcW w:w="1300" w:type="dxa"/>
                <w:noWrap/>
              </w:tcPr>
            </w:tcPrChange>
          </w:tcPr>
          <w:p w14:paraId="3A5B644C" w14:textId="77777777" w:rsidR="006871B5" w:rsidRPr="00920004" w:rsidRDefault="006871B5" w:rsidP="00941ED9">
            <w:pPr>
              <w:rPr>
                <w:ins w:id="36924" w:author="phuong vu" w:date="2018-11-30T14:07:00Z"/>
                <w:lang w:val="en-US"/>
                <w:rPrChange w:id="36925" w:author="phuong vu" w:date="2018-11-30T22:36:00Z">
                  <w:rPr>
                    <w:ins w:id="36926" w:author="phuong vu" w:date="2018-11-30T14:07:00Z"/>
                    <w:lang w:val="en-US"/>
                  </w:rPr>
                </w:rPrChange>
              </w:rPr>
              <w:pPrChange w:id="36927" w:author="phuong vu" w:date="2018-11-30T21:41:00Z">
                <w:pPr>
                  <w:spacing w:line="276" w:lineRule="auto"/>
                </w:pPr>
              </w:pPrChange>
            </w:pPr>
            <w:ins w:id="36928" w:author="phuong vu" w:date="2018-11-30T14:07:00Z">
              <w:r w:rsidRPr="00920004">
                <w:rPr>
                  <w:lang w:val="en-US"/>
                  <w:rPrChange w:id="36929" w:author="phuong vu" w:date="2018-11-30T22:36:00Z">
                    <w:rPr>
                      <w:lang w:val="en-US"/>
                    </w:rPr>
                  </w:rPrChange>
                </w:rPr>
                <w:t>boolean</w:t>
              </w:r>
            </w:ins>
          </w:p>
        </w:tc>
        <w:tc>
          <w:tcPr>
            <w:tcW w:w="949" w:type="dxa"/>
            <w:noWrap/>
            <w:vAlign w:val="center"/>
            <w:tcPrChange w:id="36930" w:author="phuong vu" w:date="2018-11-30T21:50:00Z">
              <w:tcPr>
                <w:tcW w:w="1054" w:type="dxa"/>
                <w:noWrap/>
              </w:tcPr>
            </w:tcPrChange>
          </w:tcPr>
          <w:p w14:paraId="5F238FA6" w14:textId="4A080418" w:rsidR="006871B5" w:rsidRPr="00920004" w:rsidRDefault="00941ED9" w:rsidP="00941ED9">
            <w:pPr>
              <w:jc w:val="center"/>
              <w:rPr>
                <w:ins w:id="36931" w:author="phuong vu" w:date="2018-11-30T14:07:00Z"/>
                <w:lang w:val="en-US"/>
                <w:rPrChange w:id="36932" w:author="phuong vu" w:date="2018-11-30T22:36:00Z">
                  <w:rPr>
                    <w:ins w:id="36933" w:author="phuong vu" w:date="2018-11-30T14:07:00Z"/>
                  </w:rPr>
                </w:rPrChange>
              </w:rPr>
              <w:pPrChange w:id="36934" w:author="phuong vu" w:date="2018-11-30T21:41:00Z">
                <w:pPr>
                  <w:spacing w:line="276" w:lineRule="auto"/>
                  <w:jc w:val="center"/>
                </w:pPr>
              </w:pPrChange>
            </w:pPr>
            <w:ins w:id="36935" w:author="phuong vu" w:date="2018-11-30T21:42:00Z">
              <w:r w:rsidRPr="00920004">
                <w:rPr>
                  <w:lang w:val="en-US"/>
                  <w:rPrChange w:id="36936" w:author="phuong vu" w:date="2018-11-30T22:36:00Z">
                    <w:rPr>
                      <w:lang w:val="en-US"/>
                    </w:rPr>
                  </w:rPrChange>
                </w:rPr>
                <w:t>X</w:t>
              </w:r>
            </w:ins>
          </w:p>
        </w:tc>
        <w:tc>
          <w:tcPr>
            <w:tcW w:w="943" w:type="dxa"/>
            <w:noWrap/>
            <w:vAlign w:val="center"/>
            <w:tcPrChange w:id="36937" w:author="phuong vu" w:date="2018-11-30T21:50:00Z">
              <w:tcPr>
                <w:tcW w:w="838" w:type="dxa"/>
                <w:noWrap/>
              </w:tcPr>
            </w:tcPrChange>
          </w:tcPr>
          <w:p w14:paraId="724ABD8D" w14:textId="77777777" w:rsidR="006871B5" w:rsidRPr="00920004" w:rsidRDefault="006871B5" w:rsidP="00941ED9">
            <w:pPr>
              <w:jc w:val="center"/>
              <w:rPr>
                <w:ins w:id="36938" w:author="phuong vu" w:date="2018-11-30T14:07:00Z"/>
                <w:rPrChange w:id="36939" w:author="phuong vu" w:date="2018-11-30T22:36:00Z">
                  <w:rPr>
                    <w:ins w:id="36940" w:author="phuong vu" w:date="2018-11-30T14:07:00Z"/>
                  </w:rPr>
                </w:rPrChange>
              </w:rPr>
              <w:pPrChange w:id="36941" w:author="phuong vu" w:date="2018-11-30T21:41:00Z">
                <w:pPr>
                  <w:spacing w:line="276" w:lineRule="auto"/>
                  <w:jc w:val="center"/>
                </w:pPr>
              </w:pPrChange>
            </w:pPr>
          </w:p>
        </w:tc>
        <w:tc>
          <w:tcPr>
            <w:tcW w:w="962" w:type="dxa"/>
            <w:noWrap/>
            <w:vAlign w:val="center"/>
            <w:tcPrChange w:id="36942" w:author="phuong vu" w:date="2018-11-30T21:50:00Z">
              <w:tcPr>
                <w:tcW w:w="962" w:type="dxa"/>
                <w:noWrap/>
              </w:tcPr>
            </w:tcPrChange>
          </w:tcPr>
          <w:p w14:paraId="3856B9CB" w14:textId="77777777" w:rsidR="006871B5" w:rsidRPr="00920004" w:rsidRDefault="006871B5" w:rsidP="00941ED9">
            <w:pPr>
              <w:jc w:val="center"/>
              <w:rPr>
                <w:ins w:id="36943" w:author="phuong vu" w:date="2018-11-30T14:07:00Z"/>
                <w:rPrChange w:id="36944" w:author="phuong vu" w:date="2018-11-30T22:36:00Z">
                  <w:rPr>
                    <w:ins w:id="36945" w:author="phuong vu" w:date="2018-11-30T14:07:00Z"/>
                  </w:rPr>
                </w:rPrChange>
              </w:rPr>
              <w:pPrChange w:id="36946" w:author="phuong vu" w:date="2018-11-30T21:41:00Z">
                <w:pPr>
                  <w:spacing w:line="276" w:lineRule="auto"/>
                  <w:jc w:val="center"/>
                </w:pPr>
              </w:pPrChange>
            </w:pPr>
          </w:p>
        </w:tc>
        <w:tc>
          <w:tcPr>
            <w:tcW w:w="1875" w:type="dxa"/>
            <w:noWrap/>
            <w:tcPrChange w:id="36947" w:author="phuong vu" w:date="2018-11-30T21:50:00Z">
              <w:tcPr>
                <w:tcW w:w="1875" w:type="dxa"/>
                <w:noWrap/>
              </w:tcPr>
            </w:tcPrChange>
          </w:tcPr>
          <w:p w14:paraId="7222660D" w14:textId="77777777" w:rsidR="006871B5" w:rsidRPr="00920004" w:rsidRDefault="006871B5" w:rsidP="00941ED9">
            <w:pPr>
              <w:rPr>
                <w:ins w:id="36948" w:author="phuong vu" w:date="2018-11-30T14:07:00Z"/>
                <w:rPrChange w:id="36949" w:author="phuong vu" w:date="2018-11-30T22:36:00Z">
                  <w:rPr>
                    <w:ins w:id="36950" w:author="phuong vu" w:date="2018-11-30T14:07:00Z"/>
                  </w:rPr>
                </w:rPrChange>
              </w:rPr>
              <w:pPrChange w:id="36951" w:author="phuong vu" w:date="2018-11-30T21:41:00Z">
                <w:pPr>
                  <w:spacing w:line="276" w:lineRule="auto"/>
                </w:pPr>
              </w:pPrChange>
            </w:pPr>
            <w:ins w:id="36952" w:author="phuong vu" w:date="2018-11-30T14:07:00Z">
              <w:r w:rsidRPr="00920004">
                <w:rPr>
                  <w:rPrChange w:id="36953" w:author="phuong vu" w:date="2018-11-30T22:36:00Z">
                    <w:rPr/>
                  </w:rPrChange>
                </w:rPr>
                <w:t>Xác nhận đã nhận từ khách hàng</w:t>
              </w:r>
            </w:ins>
          </w:p>
        </w:tc>
      </w:tr>
      <w:tr w:rsidR="006871B5" w:rsidRPr="00920004" w14:paraId="1B6E65A8" w14:textId="77777777" w:rsidTr="00E452E5">
        <w:trPr>
          <w:trHeight w:val="300"/>
          <w:ins w:id="36954" w:author="phuong vu" w:date="2018-11-30T14:07:00Z"/>
          <w:trPrChange w:id="36955" w:author="phuong vu" w:date="2018-11-30T21:50:00Z">
            <w:trPr>
              <w:trHeight w:val="300"/>
            </w:trPr>
          </w:trPrChange>
        </w:trPr>
        <w:tc>
          <w:tcPr>
            <w:tcW w:w="708" w:type="dxa"/>
            <w:noWrap/>
            <w:vAlign w:val="center"/>
            <w:hideMark/>
            <w:tcPrChange w:id="36956" w:author="phuong vu" w:date="2018-11-30T21:50:00Z">
              <w:tcPr>
                <w:tcW w:w="708" w:type="dxa"/>
                <w:noWrap/>
                <w:vAlign w:val="center"/>
                <w:hideMark/>
              </w:tcPr>
            </w:tcPrChange>
          </w:tcPr>
          <w:p w14:paraId="43F4349B" w14:textId="77777777" w:rsidR="006871B5" w:rsidRPr="00920004" w:rsidRDefault="006871B5" w:rsidP="00BD0851">
            <w:pPr>
              <w:spacing w:before="240" w:line="0" w:lineRule="atLeast"/>
              <w:jc w:val="center"/>
              <w:rPr>
                <w:ins w:id="36957" w:author="phuong vu" w:date="2018-11-30T14:07:00Z"/>
                <w:lang w:val="en-US"/>
                <w:rPrChange w:id="36958" w:author="phuong vu" w:date="2018-11-30T22:36:00Z">
                  <w:rPr>
                    <w:ins w:id="36959" w:author="phuong vu" w:date="2018-11-30T14:07:00Z"/>
                    <w:lang w:val="en-US"/>
                  </w:rPr>
                </w:rPrChange>
              </w:rPr>
              <w:pPrChange w:id="36960" w:author="phuong vu" w:date="2018-11-30T14:16:00Z">
                <w:pPr>
                  <w:spacing w:line="276" w:lineRule="auto"/>
                  <w:jc w:val="center"/>
                </w:pPr>
              </w:pPrChange>
            </w:pPr>
            <w:ins w:id="36961" w:author="phuong vu" w:date="2018-11-30T14:07:00Z">
              <w:r w:rsidRPr="00920004">
                <w:rPr>
                  <w:lang w:val="en-US"/>
                  <w:rPrChange w:id="36962" w:author="phuong vu" w:date="2018-11-30T22:36:00Z">
                    <w:rPr>
                      <w:lang w:val="en-US"/>
                    </w:rPr>
                  </w:rPrChange>
                </w:rPr>
                <w:lastRenderedPageBreak/>
                <w:t>12</w:t>
              </w:r>
            </w:ins>
          </w:p>
        </w:tc>
        <w:tc>
          <w:tcPr>
            <w:tcW w:w="1993" w:type="dxa"/>
            <w:noWrap/>
            <w:hideMark/>
            <w:tcPrChange w:id="36963" w:author="phuong vu" w:date="2018-11-30T21:50:00Z">
              <w:tcPr>
                <w:tcW w:w="1993" w:type="dxa"/>
                <w:noWrap/>
                <w:hideMark/>
              </w:tcPr>
            </w:tcPrChange>
          </w:tcPr>
          <w:p w14:paraId="0A92F8FA" w14:textId="77777777" w:rsidR="006871B5" w:rsidRPr="00920004" w:rsidRDefault="006871B5" w:rsidP="00941ED9">
            <w:pPr>
              <w:rPr>
                <w:ins w:id="36964" w:author="phuong vu" w:date="2018-11-30T14:07:00Z"/>
                <w:rPrChange w:id="36965" w:author="phuong vu" w:date="2018-11-30T22:36:00Z">
                  <w:rPr>
                    <w:ins w:id="36966" w:author="phuong vu" w:date="2018-11-30T14:07:00Z"/>
                  </w:rPr>
                </w:rPrChange>
              </w:rPr>
              <w:pPrChange w:id="36967" w:author="phuong vu" w:date="2018-11-30T21:41:00Z">
                <w:pPr>
                  <w:spacing w:line="276" w:lineRule="auto"/>
                </w:pPr>
              </w:pPrChange>
            </w:pPr>
            <w:ins w:id="36968" w:author="phuong vu" w:date="2018-11-30T14:07:00Z">
              <w:r w:rsidRPr="00920004">
                <w:rPr>
                  <w:rPrChange w:id="36969" w:author="phuong vu" w:date="2018-11-30T22:36:00Z">
                    <w:rPr/>
                  </w:rPrChange>
                </w:rPr>
                <w:t>status</w:t>
              </w:r>
            </w:ins>
          </w:p>
        </w:tc>
        <w:tc>
          <w:tcPr>
            <w:tcW w:w="1300" w:type="dxa"/>
            <w:noWrap/>
            <w:hideMark/>
            <w:tcPrChange w:id="36970" w:author="phuong vu" w:date="2018-11-30T21:50:00Z">
              <w:tcPr>
                <w:tcW w:w="1300" w:type="dxa"/>
                <w:noWrap/>
                <w:hideMark/>
              </w:tcPr>
            </w:tcPrChange>
          </w:tcPr>
          <w:p w14:paraId="43663A0E" w14:textId="00518E9B" w:rsidR="006871B5" w:rsidRPr="00920004" w:rsidRDefault="00E452E5" w:rsidP="00941ED9">
            <w:pPr>
              <w:rPr>
                <w:ins w:id="36971" w:author="phuong vu" w:date="2018-11-30T14:07:00Z"/>
                <w:lang w:val="en-US"/>
                <w:rPrChange w:id="36972" w:author="phuong vu" w:date="2018-11-30T22:36:00Z">
                  <w:rPr>
                    <w:ins w:id="36973" w:author="phuong vu" w:date="2018-11-30T14:07:00Z"/>
                    <w:lang w:val="en-US"/>
                  </w:rPr>
                </w:rPrChange>
              </w:rPr>
              <w:pPrChange w:id="36974" w:author="phuong vu" w:date="2018-11-30T21:41:00Z">
                <w:pPr>
                  <w:spacing w:line="276" w:lineRule="auto"/>
                </w:pPr>
              </w:pPrChange>
            </w:pPr>
            <w:ins w:id="36975" w:author="phuong vu" w:date="2018-11-30T21:53:00Z">
              <w:r w:rsidRPr="00920004">
                <w:rPr>
                  <w:rPrChange w:id="36976" w:author="phuong vu" w:date="2018-11-30T22:36:00Z">
                    <w:rPr/>
                  </w:rPrChange>
                </w:rPr>
                <w:t>varchar</w:t>
              </w:r>
            </w:ins>
          </w:p>
        </w:tc>
        <w:tc>
          <w:tcPr>
            <w:tcW w:w="949" w:type="dxa"/>
            <w:noWrap/>
            <w:vAlign w:val="center"/>
            <w:hideMark/>
            <w:tcPrChange w:id="36977" w:author="phuong vu" w:date="2018-11-30T21:50:00Z">
              <w:tcPr>
                <w:tcW w:w="1054" w:type="dxa"/>
                <w:noWrap/>
                <w:hideMark/>
              </w:tcPr>
            </w:tcPrChange>
          </w:tcPr>
          <w:p w14:paraId="43CDFD82" w14:textId="77777777" w:rsidR="006871B5" w:rsidRPr="00920004" w:rsidRDefault="006871B5" w:rsidP="00941ED9">
            <w:pPr>
              <w:jc w:val="center"/>
              <w:rPr>
                <w:ins w:id="36978" w:author="phuong vu" w:date="2018-11-30T14:07:00Z"/>
                <w:rPrChange w:id="36979" w:author="phuong vu" w:date="2018-11-30T22:36:00Z">
                  <w:rPr>
                    <w:ins w:id="36980" w:author="phuong vu" w:date="2018-11-30T14:07:00Z"/>
                  </w:rPr>
                </w:rPrChange>
              </w:rPr>
              <w:pPrChange w:id="36981" w:author="phuong vu" w:date="2018-11-30T21:41:00Z">
                <w:pPr>
                  <w:spacing w:line="276" w:lineRule="auto"/>
                  <w:jc w:val="center"/>
                </w:pPr>
              </w:pPrChange>
            </w:pPr>
            <w:ins w:id="36982" w:author="phuong vu" w:date="2018-11-30T14:07:00Z">
              <w:r w:rsidRPr="00920004">
                <w:rPr>
                  <w:rPrChange w:id="36983" w:author="phuong vu" w:date="2018-11-30T22:36:00Z">
                    <w:rPr/>
                  </w:rPrChange>
                </w:rPr>
                <w:t>X</w:t>
              </w:r>
            </w:ins>
          </w:p>
        </w:tc>
        <w:tc>
          <w:tcPr>
            <w:tcW w:w="943" w:type="dxa"/>
            <w:noWrap/>
            <w:hideMark/>
            <w:tcPrChange w:id="36984" w:author="phuong vu" w:date="2018-11-30T21:50:00Z">
              <w:tcPr>
                <w:tcW w:w="838" w:type="dxa"/>
                <w:noWrap/>
                <w:hideMark/>
              </w:tcPr>
            </w:tcPrChange>
          </w:tcPr>
          <w:p w14:paraId="50833692" w14:textId="77777777" w:rsidR="006871B5" w:rsidRPr="00920004" w:rsidRDefault="006871B5" w:rsidP="00941ED9">
            <w:pPr>
              <w:rPr>
                <w:ins w:id="36985" w:author="phuong vu" w:date="2018-11-30T14:07:00Z"/>
                <w:rPrChange w:id="36986" w:author="phuong vu" w:date="2018-11-30T22:36:00Z">
                  <w:rPr>
                    <w:ins w:id="36987" w:author="phuong vu" w:date="2018-11-30T14:07:00Z"/>
                  </w:rPr>
                </w:rPrChange>
              </w:rPr>
              <w:pPrChange w:id="36988" w:author="phuong vu" w:date="2018-11-30T21:41:00Z">
                <w:pPr>
                  <w:spacing w:line="276" w:lineRule="auto"/>
                  <w:jc w:val="center"/>
                </w:pPr>
              </w:pPrChange>
            </w:pPr>
          </w:p>
        </w:tc>
        <w:tc>
          <w:tcPr>
            <w:tcW w:w="962" w:type="dxa"/>
            <w:noWrap/>
            <w:hideMark/>
            <w:tcPrChange w:id="36989" w:author="phuong vu" w:date="2018-11-30T21:50:00Z">
              <w:tcPr>
                <w:tcW w:w="962" w:type="dxa"/>
                <w:noWrap/>
                <w:hideMark/>
              </w:tcPr>
            </w:tcPrChange>
          </w:tcPr>
          <w:p w14:paraId="54D170C7" w14:textId="77777777" w:rsidR="006871B5" w:rsidRPr="00920004" w:rsidRDefault="006871B5" w:rsidP="00941ED9">
            <w:pPr>
              <w:rPr>
                <w:ins w:id="36990" w:author="phuong vu" w:date="2018-11-30T14:07:00Z"/>
                <w:rPrChange w:id="36991" w:author="phuong vu" w:date="2018-11-30T22:36:00Z">
                  <w:rPr>
                    <w:ins w:id="36992" w:author="phuong vu" w:date="2018-11-30T14:07:00Z"/>
                  </w:rPr>
                </w:rPrChange>
              </w:rPr>
              <w:pPrChange w:id="36993" w:author="phuong vu" w:date="2018-11-30T21:41:00Z">
                <w:pPr>
                  <w:spacing w:line="276" w:lineRule="auto"/>
                  <w:jc w:val="center"/>
                </w:pPr>
              </w:pPrChange>
            </w:pPr>
          </w:p>
        </w:tc>
        <w:tc>
          <w:tcPr>
            <w:tcW w:w="1875" w:type="dxa"/>
            <w:noWrap/>
            <w:hideMark/>
            <w:tcPrChange w:id="36994" w:author="phuong vu" w:date="2018-11-30T21:50:00Z">
              <w:tcPr>
                <w:tcW w:w="1875" w:type="dxa"/>
                <w:noWrap/>
                <w:hideMark/>
              </w:tcPr>
            </w:tcPrChange>
          </w:tcPr>
          <w:p w14:paraId="01E07829" w14:textId="77777777" w:rsidR="006871B5" w:rsidRPr="00920004" w:rsidRDefault="006871B5" w:rsidP="00941ED9">
            <w:pPr>
              <w:rPr>
                <w:ins w:id="36995" w:author="phuong vu" w:date="2018-11-30T14:07:00Z"/>
                <w:rPrChange w:id="36996" w:author="phuong vu" w:date="2018-11-30T22:36:00Z">
                  <w:rPr>
                    <w:ins w:id="36997" w:author="phuong vu" w:date="2018-11-30T14:07:00Z"/>
                  </w:rPr>
                </w:rPrChange>
              </w:rPr>
              <w:pPrChange w:id="36998" w:author="phuong vu" w:date="2018-11-30T21:41:00Z">
                <w:pPr>
                  <w:keepNext/>
                  <w:spacing w:line="276" w:lineRule="auto"/>
                </w:pPr>
              </w:pPrChange>
            </w:pPr>
            <w:ins w:id="36999" w:author="phuong vu" w:date="2018-11-30T14:07:00Z">
              <w:r w:rsidRPr="00920004">
                <w:rPr>
                  <w:rPrChange w:id="37000" w:author="phuong vu" w:date="2018-11-30T22:36:00Z">
                    <w:rPr/>
                  </w:rPrChange>
                </w:rPr>
                <w:t>Trạng thái hóa đơn</w:t>
              </w:r>
            </w:ins>
          </w:p>
        </w:tc>
      </w:tr>
    </w:tbl>
    <w:p w14:paraId="74A2571C" w14:textId="7EF3ECEC" w:rsidR="00BD0851" w:rsidRPr="00920004" w:rsidRDefault="00BD0851" w:rsidP="00A17FA5">
      <w:pPr>
        <w:pStyle w:val="Caption"/>
        <w:rPr>
          <w:ins w:id="37001" w:author="phuong vu" w:date="2018-11-30T14:07:00Z"/>
          <w:lang w:val="en-US"/>
          <w:rPrChange w:id="37002" w:author="phuong vu" w:date="2018-11-30T22:36:00Z">
            <w:rPr>
              <w:ins w:id="37003" w:author="phuong vu" w:date="2018-11-30T14:07:00Z"/>
              <w:b/>
              <w:lang w:val="en-US"/>
            </w:rPr>
          </w:rPrChange>
        </w:rPr>
        <w:pPrChange w:id="37004" w:author="phuong vu" w:date="2018-11-30T22:42:00Z">
          <w:pPr>
            <w:spacing w:line="276" w:lineRule="auto"/>
          </w:pPr>
        </w:pPrChange>
      </w:pPr>
      <w:bookmarkStart w:id="37005" w:name="_Toc531381658"/>
      <w:ins w:id="37006" w:author="phuong vu" w:date="2018-11-30T14:19:00Z">
        <w:r w:rsidRPr="00920004">
          <w:rPr>
            <w:rPrChange w:id="37007" w:author="phuong vu" w:date="2018-11-30T22:36:00Z">
              <w:rPr/>
            </w:rPrChange>
          </w:rPr>
          <w:t xml:space="preserve">Bảng </w:t>
        </w:r>
      </w:ins>
      <w:ins w:id="37008" w:author="phuong vu" w:date="2018-11-30T14:54:00Z">
        <w:r w:rsidR="00D632EE" w:rsidRPr="00920004">
          <w:rPr>
            <w:rPrChange w:id="37009" w:author="phuong vu" w:date="2018-11-30T22:36:00Z">
              <w:rPr/>
            </w:rPrChange>
          </w:rPr>
          <w:fldChar w:fldCharType="begin"/>
        </w:r>
        <w:r w:rsidR="00D632EE" w:rsidRPr="00920004">
          <w:rPr>
            <w:rPrChange w:id="37010" w:author="phuong vu" w:date="2018-11-30T22:36:00Z">
              <w:rPr/>
            </w:rPrChange>
          </w:rPr>
          <w:instrText xml:space="preserve"> STYLEREF 1 \s </w:instrText>
        </w:r>
      </w:ins>
      <w:r w:rsidR="00D632EE" w:rsidRPr="00920004">
        <w:rPr>
          <w:rPrChange w:id="37011" w:author="phuong vu" w:date="2018-11-30T22:36:00Z">
            <w:rPr/>
          </w:rPrChange>
        </w:rPr>
        <w:fldChar w:fldCharType="separate"/>
      </w:r>
      <w:r w:rsidR="00B5490C">
        <w:rPr>
          <w:noProof/>
        </w:rPr>
        <w:t>4</w:t>
      </w:r>
      <w:ins w:id="37012" w:author="phuong vu" w:date="2018-11-30T14:54:00Z">
        <w:r w:rsidR="00D632EE" w:rsidRPr="00920004">
          <w:rPr>
            <w:rPrChange w:id="37013" w:author="phuong vu" w:date="2018-11-30T22:36:00Z">
              <w:rPr/>
            </w:rPrChange>
          </w:rPr>
          <w:fldChar w:fldCharType="end"/>
        </w:r>
        <w:r w:rsidR="00D632EE" w:rsidRPr="00920004">
          <w:rPr>
            <w:rPrChange w:id="37014" w:author="phuong vu" w:date="2018-11-30T22:36:00Z">
              <w:rPr/>
            </w:rPrChange>
          </w:rPr>
          <w:t>.</w:t>
        </w:r>
        <w:r w:rsidR="00D632EE" w:rsidRPr="00920004">
          <w:rPr>
            <w:rPrChange w:id="37015" w:author="phuong vu" w:date="2018-11-30T22:36:00Z">
              <w:rPr/>
            </w:rPrChange>
          </w:rPr>
          <w:fldChar w:fldCharType="begin"/>
        </w:r>
        <w:r w:rsidR="00D632EE" w:rsidRPr="00920004">
          <w:rPr>
            <w:rPrChange w:id="37016" w:author="phuong vu" w:date="2018-11-30T22:36:00Z">
              <w:rPr/>
            </w:rPrChange>
          </w:rPr>
          <w:instrText xml:space="preserve"> SEQ Bảng \* ARABIC \s 1 </w:instrText>
        </w:r>
      </w:ins>
      <w:r w:rsidR="00D632EE" w:rsidRPr="00920004">
        <w:rPr>
          <w:rPrChange w:id="37017" w:author="phuong vu" w:date="2018-11-30T22:36:00Z">
            <w:rPr/>
          </w:rPrChange>
        </w:rPr>
        <w:fldChar w:fldCharType="separate"/>
      </w:r>
      <w:ins w:id="37018" w:author="phuong vu" w:date="2018-11-30T22:44:00Z">
        <w:r w:rsidR="00B5490C">
          <w:rPr>
            <w:noProof/>
          </w:rPr>
          <w:t>21</w:t>
        </w:r>
      </w:ins>
      <w:ins w:id="37019" w:author="phuong vu" w:date="2018-11-30T14:54:00Z">
        <w:r w:rsidR="00D632EE" w:rsidRPr="00920004">
          <w:rPr>
            <w:rPrChange w:id="37020" w:author="phuong vu" w:date="2018-11-30T22:36:00Z">
              <w:rPr/>
            </w:rPrChange>
          </w:rPr>
          <w:fldChar w:fldCharType="end"/>
        </w:r>
      </w:ins>
      <w:ins w:id="37021" w:author="phuong vu" w:date="2018-11-30T14:19:00Z">
        <w:r w:rsidRPr="00920004">
          <w:rPr>
            <w:lang w:val="en-US"/>
            <w:rPrChange w:id="37022" w:author="phuong vu" w:date="2018-11-30T22:36:00Z">
              <w:rPr>
                <w:lang w:val="en-US"/>
              </w:rPr>
            </w:rPrChange>
          </w:rPr>
          <w:t xml:space="preserve"> </w:t>
        </w:r>
      </w:ins>
      <w:ins w:id="37023" w:author="phuong vu" w:date="2018-11-30T14:20:00Z">
        <w:r w:rsidRPr="00920004">
          <w:rPr>
            <w:lang w:val="en-US"/>
            <w:rPrChange w:id="37024" w:author="phuong vu" w:date="2018-11-30T22:36:00Z">
              <w:rPr>
                <w:lang w:val="en-US"/>
              </w:rPr>
            </w:rPrChange>
          </w:rPr>
          <w:t>Bảng dữ liệu đơn hàng</w:t>
        </w:r>
      </w:ins>
      <w:bookmarkEnd w:id="37005"/>
    </w:p>
    <w:p w14:paraId="010CDB1B" w14:textId="77777777" w:rsidR="006871B5" w:rsidRPr="00920004" w:rsidRDefault="006871B5" w:rsidP="00941ED9">
      <w:pPr>
        <w:rPr>
          <w:ins w:id="37025" w:author="phuong vu" w:date="2018-11-30T14:07:00Z"/>
          <w:b/>
          <w:lang w:val="en-US"/>
          <w:rPrChange w:id="37026" w:author="phuong vu" w:date="2018-11-30T22:36:00Z">
            <w:rPr>
              <w:ins w:id="37027" w:author="phuong vu" w:date="2018-11-30T14:07:00Z"/>
              <w:lang w:val="en-US"/>
            </w:rPr>
          </w:rPrChange>
        </w:rPr>
        <w:pPrChange w:id="37028" w:author="phuong vu" w:date="2018-11-30T21:42:00Z">
          <w:pPr>
            <w:spacing w:line="276" w:lineRule="auto"/>
          </w:pPr>
        </w:pPrChange>
      </w:pPr>
      <w:ins w:id="37029" w:author="phuong vu" w:date="2018-11-30T14:07:00Z">
        <w:r w:rsidRPr="00920004">
          <w:rPr>
            <w:b/>
            <w:lang w:val="en-US"/>
            <w:rPrChange w:id="37030" w:author="phuong vu" w:date="2018-11-30T22:36:00Z">
              <w:rPr>
                <w:lang w:val="en-US"/>
              </w:rPr>
            </w:rPrChange>
          </w:rPr>
          <w:t>BẢNG LABEL</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Change w:id="37031">
          <w:tblGrid>
            <w:gridCol w:w="708"/>
            <w:gridCol w:w="1820"/>
            <w:gridCol w:w="1300"/>
            <w:gridCol w:w="1098"/>
            <w:gridCol w:w="838"/>
            <w:gridCol w:w="823"/>
            <w:gridCol w:w="2138"/>
          </w:tblGrid>
        </w:tblGridChange>
      </w:tblGrid>
      <w:tr w:rsidR="006871B5" w:rsidRPr="00920004" w14:paraId="74E81476" w14:textId="77777777" w:rsidTr="006871B5">
        <w:trPr>
          <w:trHeight w:val="300"/>
          <w:ins w:id="37032" w:author="phuong vu" w:date="2018-11-30T14:07:00Z"/>
        </w:trPr>
        <w:tc>
          <w:tcPr>
            <w:tcW w:w="708" w:type="dxa"/>
            <w:noWrap/>
            <w:vAlign w:val="center"/>
            <w:hideMark/>
          </w:tcPr>
          <w:p w14:paraId="653E50D4" w14:textId="77777777" w:rsidR="006871B5" w:rsidRPr="00920004" w:rsidRDefault="006871B5" w:rsidP="00BD0851">
            <w:pPr>
              <w:spacing w:before="240" w:line="0" w:lineRule="atLeast"/>
              <w:jc w:val="center"/>
              <w:rPr>
                <w:ins w:id="37033" w:author="phuong vu" w:date="2018-11-30T14:07:00Z"/>
                <w:b/>
                <w:bCs/>
                <w:rPrChange w:id="37034" w:author="phuong vu" w:date="2018-11-30T22:36:00Z">
                  <w:rPr>
                    <w:ins w:id="37035" w:author="phuong vu" w:date="2018-11-30T14:07:00Z"/>
                    <w:b/>
                    <w:bCs/>
                  </w:rPr>
                </w:rPrChange>
              </w:rPr>
              <w:pPrChange w:id="37036" w:author="phuong vu" w:date="2018-11-30T14:16:00Z">
                <w:pPr>
                  <w:spacing w:line="276" w:lineRule="auto"/>
                  <w:jc w:val="center"/>
                </w:pPr>
              </w:pPrChange>
            </w:pPr>
            <w:ins w:id="37037" w:author="phuong vu" w:date="2018-11-30T14:07:00Z">
              <w:r w:rsidRPr="00920004">
                <w:rPr>
                  <w:b/>
                  <w:bCs/>
                  <w:lang w:val="da-DK"/>
                  <w:rPrChange w:id="37038" w:author="phuong vu" w:date="2018-11-30T22:36:00Z">
                    <w:rPr>
                      <w:b/>
                      <w:bCs/>
                      <w:lang w:val="da-DK"/>
                    </w:rPr>
                  </w:rPrChange>
                </w:rPr>
                <w:t>STT</w:t>
              </w:r>
            </w:ins>
          </w:p>
        </w:tc>
        <w:tc>
          <w:tcPr>
            <w:tcW w:w="1820" w:type="dxa"/>
            <w:noWrap/>
            <w:vAlign w:val="center"/>
            <w:hideMark/>
          </w:tcPr>
          <w:p w14:paraId="22AFD3CC" w14:textId="77777777" w:rsidR="006871B5" w:rsidRPr="00920004" w:rsidRDefault="006871B5" w:rsidP="00BD0851">
            <w:pPr>
              <w:spacing w:before="240" w:line="0" w:lineRule="atLeast"/>
              <w:jc w:val="center"/>
              <w:rPr>
                <w:ins w:id="37039" w:author="phuong vu" w:date="2018-11-30T14:07:00Z"/>
                <w:b/>
                <w:bCs/>
                <w:rPrChange w:id="37040" w:author="phuong vu" w:date="2018-11-30T22:36:00Z">
                  <w:rPr>
                    <w:ins w:id="37041" w:author="phuong vu" w:date="2018-11-30T14:07:00Z"/>
                    <w:b/>
                    <w:bCs/>
                  </w:rPr>
                </w:rPrChange>
              </w:rPr>
              <w:pPrChange w:id="37042" w:author="phuong vu" w:date="2018-11-30T14:16:00Z">
                <w:pPr>
                  <w:spacing w:line="276" w:lineRule="auto"/>
                  <w:jc w:val="center"/>
                </w:pPr>
              </w:pPrChange>
            </w:pPr>
            <w:ins w:id="37043" w:author="phuong vu" w:date="2018-11-30T14:07:00Z">
              <w:r w:rsidRPr="00920004">
                <w:rPr>
                  <w:b/>
                  <w:bCs/>
                  <w:lang w:val="da-DK"/>
                  <w:rPrChange w:id="37044" w:author="phuong vu" w:date="2018-11-30T22:36:00Z">
                    <w:rPr>
                      <w:b/>
                      <w:bCs/>
                      <w:lang w:val="da-DK"/>
                    </w:rPr>
                  </w:rPrChange>
                </w:rPr>
                <w:t>Tên trường</w:t>
              </w:r>
            </w:ins>
          </w:p>
        </w:tc>
        <w:tc>
          <w:tcPr>
            <w:tcW w:w="1300" w:type="dxa"/>
            <w:noWrap/>
            <w:vAlign w:val="center"/>
            <w:hideMark/>
          </w:tcPr>
          <w:p w14:paraId="4E5D04F0" w14:textId="77777777" w:rsidR="006871B5" w:rsidRPr="00920004" w:rsidRDefault="006871B5" w:rsidP="00BD0851">
            <w:pPr>
              <w:spacing w:before="240" w:line="0" w:lineRule="atLeast"/>
              <w:jc w:val="center"/>
              <w:rPr>
                <w:ins w:id="37045" w:author="phuong vu" w:date="2018-11-30T14:07:00Z"/>
                <w:b/>
                <w:bCs/>
                <w:rPrChange w:id="37046" w:author="phuong vu" w:date="2018-11-30T22:36:00Z">
                  <w:rPr>
                    <w:ins w:id="37047" w:author="phuong vu" w:date="2018-11-30T14:07:00Z"/>
                    <w:b/>
                    <w:bCs/>
                  </w:rPr>
                </w:rPrChange>
              </w:rPr>
              <w:pPrChange w:id="37048" w:author="phuong vu" w:date="2018-11-30T14:16:00Z">
                <w:pPr>
                  <w:spacing w:line="276" w:lineRule="auto"/>
                  <w:jc w:val="center"/>
                </w:pPr>
              </w:pPrChange>
            </w:pPr>
            <w:ins w:id="37049" w:author="phuong vu" w:date="2018-11-30T14:07:00Z">
              <w:r w:rsidRPr="00920004">
                <w:rPr>
                  <w:b/>
                  <w:bCs/>
                  <w:lang w:val="da-DK"/>
                  <w:rPrChange w:id="37050" w:author="phuong vu" w:date="2018-11-30T22:36:00Z">
                    <w:rPr>
                      <w:b/>
                      <w:bCs/>
                      <w:lang w:val="da-DK"/>
                    </w:rPr>
                  </w:rPrChange>
                </w:rPr>
                <w:t>Kiểu</w:t>
              </w:r>
            </w:ins>
          </w:p>
        </w:tc>
        <w:tc>
          <w:tcPr>
            <w:tcW w:w="1098" w:type="dxa"/>
            <w:noWrap/>
            <w:vAlign w:val="center"/>
            <w:hideMark/>
          </w:tcPr>
          <w:p w14:paraId="61933E22" w14:textId="77777777" w:rsidR="006871B5" w:rsidRPr="00920004" w:rsidRDefault="006871B5" w:rsidP="00BD0851">
            <w:pPr>
              <w:spacing w:before="240" w:line="0" w:lineRule="atLeast"/>
              <w:jc w:val="center"/>
              <w:rPr>
                <w:ins w:id="37051" w:author="phuong vu" w:date="2018-11-30T14:07:00Z"/>
                <w:b/>
                <w:bCs/>
                <w:rPrChange w:id="37052" w:author="phuong vu" w:date="2018-11-30T22:36:00Z">
                  <w:rPr>
                    <w:ins w:id="37053" w:author="phuong vu" w:date="2018-11-30T14:07:00Z"/>
                    <w:b/>
                    <w:bCs/>
                  </w:rPr>
                </w:rPrChange>
              </w:rPr>
              <w:pPrChange w:id="37054" w:author="phuong vu" w:date="2018-11-30T14:16:00Z">
                <w:pPr>
                  <w:spacing w:line="276" w:lineRule="auto"/>
                  <w:jc w:val="center"/>
                </w:pPr>
              </w:pPrChange>
            </w:pPr>
            <w:ins w:id="37055" w:author="phuong vu" w:date="2018-11-30T14:07:00Z">
              <w:r w:rsidRPr="00920004">
                <w:rPr>
                  <w:b/>
                  <w:bCs/>
                  <w:lang w:val="da-DK"/>
                  <w:rPrChange w:id="37056" w:author="phuong vu" w:date="2018-11-30T22:36:00Z">
                    <w:rPr>
                      <w:b/>
                      <w:bCs/>
                      <w:lang w:val="da-DK"/>
                    </w:rPr>
                  </w:rPrChange>
                </w:rPr>
                <w:t>Chấp nhận Null</w:t>
              </w:r>
            </w:ins>
          </w:p>
        </w:tc>
        <w:tc>
          <w:tcPr>
            <w:tcW w:w="838" w:type="dxa"/>
            <w:noWrap/>
            <w:vAlign w:val="center"/>
            <w:hideMark/>
          </w:tcPr>
          <w:p w14:paraId="68C37B1C" w14:textId="77777777" w:rsidR="006871B5" w:rsidRPr="00920004" w:rsidRDefault="006871B5" w:rsidP="00BD0851">
            <w:pPr>
              <w:spacing w:before="240" w:line="0" w:lineRule="atLeast"/>
              <w:jc w:val="center"/>
              <w:rPr>
                <w:ins w:id="37057" w:author="phuong vu" w:date="2018-11-30T14:07:00Z"/>
                <w:b/>
                <w:bCs/>
                <w:rPrChange w:id="37058" w:author="phuong vu" w:date="2018-11-30T22:36:00Z">
                  <w:rPr>
                    <w:ins w:id="37059" w:author="phuong vu" w:date="2018-11-30T14:07:00Z"/>
                    <w:b/>
                    <w:bCs/>
                  </w:rPr>
                </w:rPrChange>
              </w:rPr>
              <w:pPrChange w:id="37060" w:author="phuong vu" w:date="2018-11-30T14:16:00Z">
                <w:pPr>
                  <w:spacing w:line="276" w:lineRule="auto"/>
                  <w:jc w:val="center"/>
                </w:pPr>
              </w:pPrChange>
            </w:pPr>
            <w:ins w:id="37061" w:author="phuong vu" w:date="2018-11-30T14:07:00Z">
              <w:r w:rsidRPr="00920004">
                <w:rPr>
                  <w:b/>
                  <w:bCs/>
                  <w:lang w:val="da-DK"/>
                  <w:rPrChange w:id="37062" w:author="phuong vu" w:date="2018-11-30T22:36:00Z">
                    <w:rPr>
                      <w:b/>
                      <w:bCs/>
                      <w:lang w:val="da-DK"/>
                    </w:rPr>
                  </w:rPrChange>
                </w:rPr>
                <w:t>Khóa chính</w:t>
              </w:r>
            </w:ins>
          </w:p>
        </w:tc>
        <w:tc>
          <w:tcPr>
            <w:tcW w:w="823" w:type="dxa"/>
            <w:noWrap/>
            <w:vAlign w:val="center"/>
            <w:hideMark/>
          </w:tcPr>
          <w:p w14:paraId="2E56DC6E" w14:textId="77777777" w:rsidR="006871B5" w:rsidRPr="00920004" w:rsidRDefault="006871B5" w:rsidP="00BD0851">
            <w:pPr>
              <w:spacing w:before="240" w:line="0" w:lineRule="atLeast"/>
              <w:jc w:val="center"/>
              <w:rPr>
                <w:ins w:id="37063" w:author="phuong vu" w:date="2018-11-30T14:07:00Z"/>
                <w:b/>
                <w:bCs/>
                <w:rPrChange w:id="37064" w:author="phuong vu" w:date="2018-11-30T22:36:00Z">
                  <w:rPr>
                    <w:ins w:id="37065" w:author="phuong vu" w:date="2018-11-30T14:07:00Z"/>
                    <w:b/>
                    <w:bCs/>
                  </w:rPr>
                </w:rPrChange>
              </w:rPr>
              <w:pPrChange w:id="37066" w:author="phuong vu" w:date="2018-11-30T14:16:00Z">
                <w:pPr>
                  <w:spacing w:line="276" w:lineRule="auto"/>
                  <w:jc w:val="center"/>
                </w:pPr>
              </w:pPrChange>
            </w:pPr>
            <w:ins w:id="37067" w:author="phuong vu" w:date="2018-11-30T14:07:00Z">
              <w:r w:rsidRPr="00920004">
                <w:rPr>
                  <w:b/>
                  <w:bCs/>
                  <w:lang w:val="da-DK"/>
                  <w:rPrChange w:id="37068" w:author="phuong vu" w:date="2018-11-30T22:36:00Z">
                    <w:rPr>
                      <w:b/>
                      <w:bCs/>
                      <w:lang w:val="da-DK"/>
                    </w:rPr>
                  </w:rPrChange>
                </w:rPr>
                <w:t>Khóa ngoại</w:t>
              </w:r>
            </w:ins>
          </w:p>
        </w:tc>
        <w:tc>
          <w:tcPr>
            <w:tcW w:w="2138" w:type="dxa"/>
            <w:noWrap/>
            <w:vAlign w:val="center"/>
            <w:hideMark/>
          </w:tcPr>
          <w:p w14:paraId="55533A15" w14:textId="77777777" w:rsidR="006871B5" w:rsidRPr="00920004" w:rsidRDefault="006871B5" w:rsidP="00BD0851">
            <w:pPr>
              <w:spacing w:before="240" w:line="0" w:lineRule="atLeast"/>
              <w:ind w:right="226"/>
              <w:jc w:val="center"/>
              <w:rPr>
                <w:ins w:id="37069" w:author="phuong vu" w:date="2018-11-30T14:07:00Z"/>
                <w:b/>
                <w:bCs/>
                <w:rPrChange w:id="37070" w:author="phuong vu" w:date="2018-11-30T22:36:00Z">
                  <w:rPr>
                    <w:ins w:id="37071" w:author="phuong vu" w:date="2018-11-30T14:07:00Z"/>
                    <w:b/>
                    <w:bCs/>
                  </w:rPr>
                </w:rPrChange>
              </w:rPr>
              <w:pPrChange w:id="37072" w:author="phuong vu" w:date="2018-11-30T14:16:00Z">
                <w:pPr>
                  <w:spacing w:line="276" w:lineRule="auto"/>
                  <w:ind w:right="226"/>
                  <w:jc w:val="center"/>
                </w:pPr>
              </w:pPrChange>
            </w:pPr>
            <w:ins w:id="37073" w:author="phuong vu" w:date="2018-11-30T14:07:00Z">
              <w:r w:rsidRPr="00920004">
                <w:rPr>
                  <w:b/>
                  <w:bCs/>
                  <w:lang w:val="da-DK"/>
                  <w:rPrChange w:id="37074" w:author="phuong vu" w:date="2018-11-30T22:36:00Z">
                    <w:rPr>
                      <w:b/>
                      <w:bCs/>
                      <w:lang w:val="da-DK"/>
                    </w:rPr>
                  </w:rPrChange>
                </w:rPr>
                <w:t>Mô tả</w:t>
              </w:r>
            </w:ins>
          </w:p>
        </w:tc>
      </w:tr>
      <w:tr w:rsidR="006871B5" w:rsidRPr="00920004" w14:paraId="2725F578" w14:textId="77777777" w:rsidTr="00941ED9">
        <w:tblPrEx>
          <w:tblW w:w="8725" w:type="dxa"/>
          <w:tblPrExChange w:id="37075" w:author="phuong vu" w:date="2018-11-30T21:42:00Z">
            <w:tblPrEx>
              <w:tblW w:w="8725" w:type="dxa"/>
            </w:tblPrEx>
          </w:tblPrExChange>
        </w:tblPrEx>
        <w:trPr>
          <w:trHeight w:val="300"/>
          <w:ins w:id="37076" w:author="phuong vu" w:date="2018-11-30T14:07:00Z"/>
          <w:trPrChange w:id="37077" w:author="phuong vu" w:date="2018-11-30T21:42:00Z">
            <w:trPr>
              <w:trHeight w:val="300"/>
            </w:trPr>
          </w:trPrChange>
        </w:trPr>
        <w:tc>
          <w:tcPr>
            <w:tcW w:w="708" w:type="dxa"/>
            <w:noWrap/>
            <w:vAlign w:val="center"/>
            <w:hideMark/>
            <w:tcPrChange w:id="37078" w:author="phuong vu" w:date="2018-11-30T21:42:00Z">
              <w:tcPr>
                <w:tcW w:w="708" w:type="dxa"/>
                <w:noWrap/>
                <w:vAlign w:val="center"/>
                <w:hideMark/>
              </w:tcPr>
            </w:tcPrChange>
          </w:tcPr>
          <w:p w14:paraId="0665F519" w14:textId="77777777" w:rsidR="006871B5" w:rsidRPr="00920004" w:rsidRDefault="006871B5" w:rsidP="00BD0851">
            <w:pPr>
              <w:spacing w:before="240" w:line="0" w:lineRule="atLeast"/>
              <w:jc w:val="center"/>
              <w:rPr>
                <w:ins w:id="37079" w:author="phuong vu" w:date="2018-11-30T14:07:00Z"/>
                <w:rPrChange w:id="37080" w:author="phuong vu" w:date="2018-11-30T22:36:00Z">
                  <w:rPr>
                    <w:ins w:id="37081" w:author="phuong vu" w:date="2018-11-30T14:07:00Z"/>
                  </w:rPr>
                </w:rPrChange>
              </w:rPr>
              <w:pPrChange w:id="37082" w:author="phuong vu" w:date="2018-11-30T14:16:00Z">
                <w:pPr>
                  <w:spacing w:line="276" w:lineRule="auto"/>
                  <w:jc w:val="center"/>
                </w:pPr>
              </w:pPrChange>
            </w:pPr>
            <w:ins w:id="37083" w:author="phuong vu" w:date="2018-11-30T14:07:00Z">
              <w:r w:rsidRPr="00920004">
                <w:rPr>
                  <w:rPrChange w:id="37084" w:author="phuong vu" w:date="2018-11-30T22:36:00Z">
                    <w:rPr/>
                  </w:rPrChange>
                </w:rPr>
                <w:t>1</w:t>
              </w:r>
            </w:ins>
          </w:p>
        </w:tc>
        <w:tc>
          <w:tcPr>
            <w:tcW w:w="1820" w:type="dxa"/>
            <w:noWrap/>
            <w:hideMark/>
            <w:tcPrChange w:id="37085" w:author="phuong vu" w:date="2018-11-30T21:42:00Z">
              <w:tcPr>
                <w:tcW w:w="1820" w:type="dxa"/>
                <w:noWrap/>
                <w:hideMark/>
              </w:tcPr>
            </w:tcPrChange>
          </w:tcPr>
          <w:p w14:paraId="107867DF" w14:textId="77777777" w:rsidR="006871B5" w:rsidRPr="00920004" w:rsidRDefault="006871B5" w:rsidP="00941ED9">
            <w:pPr>
              <w:rPr>
                <w:ins w:id="37086" w:author="phuong vu" w:date="2018-11-30T14:07:00Z"/>
                <w:rPrChange w:id="37087" w:author="phuong vu" w:date="2018-11-30T22:36:00Z">
                  <w:rPr>
                    <w:ins w:id="37088" w:author="phuong vu" w:date="2018-11-30T14:07:00Z"/>
                  </w:rPr>
                </w:rPrChange>
              </w:rPr>
              <w:pPrChange w:id="37089" w:author="phuong vu" w:date="2018-11-30T21:42:00Z">
                <w:pPr>
                  <w:spacing w:line="276" w:lineRule="auto"/>
                </w:pPr>
              </w:pPrChange>
            </w:pPr>
            <w:ins w:id="37090" w:author="phuong vu" w:date="2018-11-30T14:07:00Z">
              <w:r w:rsidRPr="00920004">
                <w:rPr>
                  <w:rPrChange w:id="37091" w:author="phuong vu" w:date="2018-11-30T22:36:00Z">
                    <w:rPr/>
                  </w:rPrChange>
                </w:rPr>
                <w:t>id</w:t>
              </w:r>
            </w:ins>
          </w:p>
        </w:tc>
        <w:tc>
          <w:tcPr>
            <w:tcW w:w="1300" w:type="dxa"/>
            <w:noWrap/>
            <w:hideMark/>
            <w:tcPrChange w:id="37092" w:author="phuong vu" w:date="2018-11-30T21:42:00Z">
              <w:tcPr>
                <w:tcW w:w="1300" w:type="dxa"/>
                <w:noWrap/>
                <w:hideMark/>
              </w:tcPr>
            </w:tcPrChange>
          </w:tcPr>
          <w:p w14:paraId="76359ACB" w14:textId="77777777" w:rsidR="006871B5" w:rsidRPr="00920004" w:rsidRDefault="006871B5" w:rsidP="00941ED9">
            <w:pPr>
              <w:rPr>
                <w:ins w:id="37093" w:author="phuong vu" w:date="2018-11-30T14:07:00Z"/>
                <w:rPrChange w:id="37094" w:author="phuong vu" w:date="2018-11-30T22:36:00Z">
                  <w:rPr>
                    <w:ins w:id="37095" w:author="phuong vu" w:date="2018-11-30T14:07:00Z"/>
                  </w:rPr>
                </w:rPrChange>
              </w:rPr>
              <w:pPrChange w:id="37096" w:author="phuong vu" w:date="2018-11-30T21:42:00Z">
                <w:pPr>
                  <w:spacing w:line="276" w:lineRule="auto"/>
                </w:pPr>
              </w:pPrChange>
            </w:pPr>
            <w:ins w:id="37097" w:author="phuong vu" w:date="2018-11-30T14:07:00Z">
              <w:r w:rsidRPr="00920004">
                <w:rPr>
                  <w:rPrChange w:id="37098" w:author="phuong vu" w:date="2018-11-30T22:36:00Z">
                    <w:rPr/>
                  </w:rPrChange>
                </w:rPr>
                <w:t>numeric</w:t>
              </w:r>
            </w:ins>
          </w:p>
        </w:tc>
        <w:tc>
          <w:tcPr>
            <w:tcW w:w="1098" w:type="dxa"/>
            <w:noWrap/>
            <w:vAlign w:val="center"/>
            <w:hideMark/>
            <w:tcPrChange w:id="37099" w:author="phuong vu" w:date="2018-11-30T21:42:00Z">
              <w:tcPr>
                <w:tcW w:w="1098" w:type="dxa"/>
                <w:noWrap/>
                <w:vAlign w:val="center"/>
                <w:hideMark/>
              </w:tcPr>
            </w:tcPrChange>
          </w:tcPr>
          <w:p w14:paraId="01805436" w14:textId="77777777" w:rsidR="006871B5" w:rsidRPr="00920004" w:rsidRDefault="006871B5" w:rsidP="00941ED9">
            <w:pPr>
              <w:jc w:val="center"/>
              <w:rPr>
                <w:ins w:id="37100" w:author="phuong vu" w:date="2018-11-30T14:07:00Z"/>
                <w:rPrChange w:id="37101" w:author="phuong vu" w:date="2018-11-30T22:36:00Z">
                  <w:rPr>
                    <w:ins w:id="37102" w:author="phuong vu" w:date="2018-11-30T14:07:00Z"/>
                  </w:rPr>
                </w:rPrChange>
              </w:rPr>
              <w:pPrChange w:id="37103" w:author="phuong vu" w:date="2018-11-30T21:42:00Z">
                <w:pPr>
                  <w:spacing w:line="276" w:lineRule="auto"/>
                  <w:jc w:val="center"/>
                </w:pPr>
              </w:pPrChange>
            </w:pPr>
          </w:p>
        </w:tc>
        <w:tc>
          <w:tcPr>
            <w:tcW w:w="838" w:type="dxa"/>
            <w:noWrap/>
            <w:vAlign w:val="center"/>
            <w:hideMark/>
            <w:tcPrChange w:id="37104" w:author="phuong vu" w:date="2018-11-30T21:42:00Z">
              <w:tcPr>
                <w:tcW w:w="838" w:type="dxa"/>
                <w:noWrap/>
                <w:vAlign w:val="center"/>
                <w:hideMark/>
              </w:tcPr>
            </w:tcPrChange>
          </w:tcPr>
          <w:p w14:paraId="332B55D6" w14:textId="77777777" w:rsidR="006871B5" w:rsidRPr="00920004" w:rsidRDefault="006871B5" w:rsidP="00941ED9">
            <w:pPr>
              <w:jc w:val="center"/>
              <w:rPr>
                <w:ins w:id="37105" w:author="phuong vu" w:date="2018-11-30T14:07:00Z"/>
                <w:rPrChange w:id="37106" w:author="phuong vu" w:date="2018-11-30T22:36:00Z">
                  <w:rPr>
                    <w:ins w:id="37107" w:author="phuong vu" w:date="2018-11-30T14:07:00Z"/>
                  </w:rPr>
                </w:rPrChange>
              </w:rPr>
              <w:pPrChange w:id="37108" w:author="phuong vu" w:date="2018-11-30T21:42:00Z">
                <w:pPr>
                  <w:spacing w:line="276" w:lineRule="auto"/>
                  <w:jc w:val="center"/>
                </w:pPr>
              </w:pPrChange>
            </w:pPr>
            <w:ins w:id="37109" w:author="phuong vu" w:date="2018-11-30T14:07:00Z">
              <w:r w:rsidRPr="00920004">
                <w:rPr>
                  <w:rPrChange w:id="37110" w:author="phuong vu" w:date="2018-11-30T22:36:00Z">
                    <w:rPr/>
                  </w:rPrChange>
                </w:rPr>
                <w:t>X</w:t>
              </w:r>
            </w:ins>
          </w:p>
        </w:tc>
        <w:tc>
          <w:tcPr>
            <w:tcW w:w="823" w:type="dxa"/>
            <w:noWrap/>
            <w:vAlign w:val="center"/>
            <w:hideMark/>
            <w:tcPrChange w:id="37111" w:author="phuong vu" w:date="2018-11-30T21:42:00Z">
              <w:tcPr>
                <w:tcW w:w="823" w:type="dxa"/>
                <w:noWrap/>
                <w:vAlign w:val="center"/>
                <w:hideMark/>
              </w:tcPr>
            </w:tcPrChange>
          </w:tcPr>
          <w:p w14:paraId="2088D1C1" w14:textId="77777777" w:rsidR="006871B5" w:rsidRPr="00920004" w:rsidRDefault="006871B5" w:rsidP="00941ED9">
            <w:pPr>
              <w:jc w:val="center"/>
              <w:rPr>
                <w:ins w:id="37112" w:author="phuong vu" w:date="2018-11-30T14:07:00Z"/>
                <w:rPrChange w:id="37113" w:author="phuong vu" w:date="2018-11-30T22:36:00Z">
                  <w:rPr>
                    <w:ins w:id="37114" w:author="phuong vu" w:date="2018-11-30T14:07:00Z"/>
                  </w:rPr>
                </w:rPrChange>
              </w:rPr>
              <w:pPrChange w:id="37115" w:author="phuong vu" w:date="2018-11-30T21:42:00Z">
                <w:pPr>
                  <w:spacing w:line="276" w:lineRule="auto"/>
                  <w:jc w:val="center"/>
                </w:pPr>
              </w:pPrChange>
            </w:pPr>
          </w:p>
        </w:tc>
        <w:tc>
          <w:tcPr>
            <w:tcW w:w="2138" w:type="dxa"/>
            <w:noWrap/>
            <w:hideMark/>
            <w:tcPrChange w:id="37116" w:author="phuong vu" w:date="2018-11-30T21:42:00Z">
              <w:tcPr>
                <w:tcW w:w="2138" w:type="dxa"/>
                <w:noWrap/>
                <w:hideMark/>
              </w:tcPr>
            </w:tcPrChange>
          </w:tcPr>
          <w:p w14:paraId="3BE3A461" w14:textId="77777777" w:rsidR="006871B5" w:rsidRPr="00920004" w:rsidRDefault="006871B5" w:rsidP="00941ED9">
            <w:pPr>
              <w:rPr>
                <w:ins w:id="37117" w:author="phuong vu" w:date="2018-11-30T14:07:00Z"/>
                <w:lang w:val="en-US"/>
                <w:rPrChange w:id="37118" w:author="phuong vu" w:date="2018-11-30T22:36:00Z">
                  <w:rPr>
                    <w:ins w:id="37119" w:author="phuong vu" w:date="2018-11-30T14:07:00Z"/>
                    <w:lang w:val="en-US"/>
                  </w:rPr>
                </w:rPrChange>
              </w:rPr>
              <w:pPrChange w:id="37120" w:author="phuong vu" w:date="2018-11-30T21:42:00Z">
                <w:pPr>
                  <w:spacing w:line="276" w:lineRule="auto"/>
                </w:pPr>
              </w:pPrChange>
            </w:pPr>
            <w:ins w:id="37121" w:author="phuong vu" w:date="2018-11-30T14:07:00Z">
              <w:r w:rsidRPr="00920004">
                <w:rPr>
                  <w:rPrChange w:id="37122" w:author="phuong vu" w:date="2018-11-30T22:36:00Z">
                    <w:rPr/>
                  </w:rPrChange>
                </w:rPr>
                <w:t xml:space="preserve">ID </w:t>
              </w:r>
              <w:r w:rsidRPr="00920004">
                <w:rPr>
                  <w:lang w:val="en-US"/>
                  <w:rPrChange w:id="37123" w:author="phuong vu" w:date="2018-11-30T22:36:00Z">
                    <w:rPr>
                      <w:lang w:val="en-US"/>
                    </w:rPr>
                  </w:rPrChange>
                </w:rPr>
                <w:t>nhãn hiệu</w:t>
              </w:r>
            </w:ins>
          </w:p>
        </w:tc>
      </w:tr>
      <w:tr w:rsidR="006871B5" w:rsidRPr="00920004" w14:paraId="3E6927CB" w14:textId="77777777" w:rsidTr="00941ED9">
        <w:tblPrEx>
          <w:tblW w:w="8725" w:type="dxa"/>
          <w:tblPrExChange w:id="37124" w:author="phuong vu" w:date="2018-11-30T21:42:00Z">
            <w:tblPrEx>
              <w:tblW w:w="8725" w:type="dxa"/>
            </w:tblPrEx>
          </w:tblPrExChange>
        </w:tblPrEx>
        <w:trPr>
          <w:trHeight w:val="300"/>
          <w:ins w:id="37125" w:author="phuong vu" w:date="2018-11-30T14:07:00Z"/>
          <w:trPrChange w:id="37126" w:author="phuong vu" w:date="2018-11-30T21:42:00Z">
            <w:trPr>
              <w:trHeight w:val="300"/>
            </w:trPr>
          </w:trPrChange>
        </w:trPr>
        <w:tc>
          <w:tcPr>
            <w:tcW w:w="708" w:type="dxa"/>
            <w:noWrap/>
            <w:vAlign w:val="center"/>
            <w:hideMark/>
            <w:tcPrChange w:id="37127" w:author="phuong vu" w:date="2018-11-30T21:42:00Z">
              <w:tcPr>
                <w:tcW w:w="708" w:type="dxa"/>
                <w:noWrap/>
                <w:vAlign w:val="center"/>
                <w:hideMark/>
              </w:tcPr>
            </w:tcPrChange>
          </w:tcPr>
          <w:p w14:paraId="7646BEAD" w14:textId="77777777" w:rsidR="006871B5" w:rsidRPr="00920004" w:rsidRDefault="006871B5" w:rsidP="00BD0851">
            <w:pPr>
              <w:spacing w:before="240" w:line="0" w:lineRule="atLeast"/>
              <w:jc w:val="center"/>
              <w:rPr>
                <w:ins w:id="37128" w:author="phuong vu" w:date="2018-11-30T14:07:00Z"/>
                <w:rPrChange w:id="37129" w:author="phuong vu" w:date="2018-11-30T22:36:00Z">
                  <w:rPr>
                    <w:ins w:id="37130" w:author="phuong vu" w:date="2018-11-30T14:07:00Z"/>
                  </w:rPr>
                </w:rPrChange>
              </w:rPr>
              <w:pPrChange w:id="37131" w:author="phuong vu" w:date="2018-11-30T14:16:00Z">
                <w:pPr>
                  <w:spacing w:line="276" w:lineRule="auto"/>
                  <w:jc w:val="center"/>
                </w:pPr>
              </w:pPrChange>
            </w:pPr>
            <w:ins w:id="37132" w:author="phuong vu" w:date="2018-11-30T14:07:00Z">
              <w:r w:rsidRPr="00920004">
                <w:rPr>
                  <w:rPrChange w:id="37133" w:author="phuong vu" w:date="2018-11-30T22:36:00Z">
                    <w:rPr/>
                  </w:rPrChange>
                </w:rPr>
                <w:t>2</w:t>
              </w:r>
            </w:ins>
          </w:p>
        </w:tc>
        <w:tc>
          <w:tcPr>
            <w:tcW w:w="1820" w:type="dxa"/>
            <w:noWrap/>
            <w:hideMark/>
            <w:tcPrChange w:id="37134" w:author="phuong vu" w:date="2018-11-30T21:42:00Z">
              <w:tcPr>
                <w:tcW w:w="1820" w:type="dxa"/>
                <w:noWrap/>
                <w:hideMark/>
              </w:tcPr>
            </w:tcPrChange>
          </w:tcPr>
          <w:p w14:paraId="130DFAFF" w14:textId="77777777" w:rsidR="006871B5" w:rsidRPr="00920004" w:rsidRDefault="006871B5" w:rsidP="00941ED9">
            <w:pPr>
              <w:rPr>
                <w:ins w:id="37135" w:author="phuong vu" w:date="2018-11-30T14:07:00Z"/>
                <w:rPrChange w:id="37136" w:author="phuong vu" w:date="2018-11-30T22:36:00Z">
                  <w:rPr>
                    <w:ins w:id="37137" w:author="phuong vu" w:date="2018-11-30T14:07:00Z"/>
                  </w:rPr>
                </w:rPrChange>
              </w:rPr>
              <w:pPrChange w:id="37138" w:author="phuong vu" w:date="2018-11-30T21:42:00Z">
                <w:pPr>
                  <w:spacing w:line="276" w:lineRule="auto"/>
                </w:pPr>
              </w:pPrChange>
            </w:pPr>
            <w:ins w:id="37139" w:author="phuong vu" w:date="2018-11-30T14:07:00Z">
              <w:r w:rsidRPr="00920004">
                <w:rPr>
                  <w:rPrChange w:id="37140" w:author="phuong vu" w:date="2018-11-30T22:36:00Z">
                    <w:rPr/>
                  </w:rPrChange>
                </w:rPr>
                <w:t>label_name</w:t>
              </w:r>
            </w:ins>
          </w:p>
        </w:tc>
        <w:tc>
          <w:tcPr>
            <w:tcW w:w="1300" w:type="dxa"/>
            <w:noWrap/>
            <w:hideMark/>
            <w:tcPrChange w:id="37141" w:author="phuong vu" w:date="2018-11-30T21:42:00Z">
              <w:tcPr>
                <w:tcW w:w="1300" w:type="dxa"/>
                <w:noWrap/>
                <w:hideMark/>
              </w:tcPr>
            </w:tcPrChange>
          </w:tcPr>
          <w:p w14:paraId="1A62BDC3" w14:textId="7D8D77F5" w:rsidR="006871B5" w:rsidRPr="00920004" w:rsidRDefault="00E452E5" w:rsidP="00941ED9">
            <w:pPr>
              <w:rPr>
                <w:ins w:id="37142" w:author="phuong vu" w:date="2018-11-30T14:07:00Z"/>
                <w:rPrChange w:id="37143" w:author="phuong vu" w:date="2018-11-30T22:36:00Z">
                  <w:rPr>
                    <w:ins w:id="37144" w:author="phuong vu" w:date="2018-11-30T14:07:00Z"/>
                  </w:rPr>
                </w:rPrChange>
              </w:rPr>
              <w:pPrChange w:id="37145" w:author="phuong vu" w:date="2018-11-30T21:42:00Z">
                <w:pPr>
                  <w:spacing w:line="276" w:lineRule="auto"/>
                </w:pPr>
              </w:pPrChange>
            </w:pPr>
            <w:ins w:id="37146" w:author="phuong vu" w:date="2018-11-30T21:53:00Z">
              <w:r w:rsidRPr="00920004">
                <w:rPr>
                  <w:rPrChange w:id="37147" w:author="phuong vu" w:date="2018-11-30T22:36:00Z">
                    <w:rPr/>
                  </w:rPrChange>
                </w:rPr>
                <w:t>varchar</w:t>
              </w:r>
            </w:ins>
          </w:p>
        </w:tc>
        <w:tc>
          <w:tcPr>
            <w:tcW w:w="1098" w:type="dxa"/>
            <w:noWrap/>
            <w:vAlign w:val="center"/>
            <w:hideMark/>
            <w:tcPrChange w:id="37148" w:author="phuong vu" w:date="2018-11-30T21:42:00Z">
              <w:tcPr>
                <w:tcW w:w="1098" w:type="dxa"/>
                <w:noWrap/>
                <w:vAlign w:val="center"/>
                <w:hideMark/>
              </w:tcPr>
            </w:tcPrChange>
          </w:tcPr>
          <w:p w14:paraId="5916B35C" w14:textId="77777777" w:rsidR="006871B5" w:rsidRPr="00920004" w:rsidRDefault="006871B5" w:rsidP="00941ED9">
            <w:pPr>
              <w:jc w:val="center"/>
              <w:rPr>
                <w:ins w:id="37149" w:author="phuong vu" w:date="2018-11-30T14:07:00Z"/>
                <w:rPrChange w:id="37150" w:author="phuong vu" w:date="2018-11-30T22:36:00Z">
                  <w:rPr>
                    <w:ins w:id="37151" w:author="phuong vu" w:date="2018-11-30T14:07:00Z"/>
                  </w:rPr>
                </w:rPrChange>
              </w:rPr>
              <w:pPrChange w:id="37152" w:author="phuong vu" w:date="2018-11-30T21:42:00Z">
                <w:pPr>
                  <w:spacing w:line="276" w:lineRule="auto"/>
                  <w:jc w:val="center"/>
                </w:pPr>
              </w:pPrChange>
            </w:pPr>
          </w:p>
        </w:tc>
        <w:tc>
          <w:tcPr>
            <w:tcW w:w="838" w:type="dxa"/>
            <w:noWrap/>
            <w:vAlign w:val="center"/>
            <w:hideMark/>
            <w:tcPrChange w:id="37153" w:author="phuong vu" w:date="2018-11-30T21:42:00Z">
              <w:tcPr>
                <w:tcW w:w="838" w:type="dxa"/>
                <w:noWrap/>
                <w:vAlign w:val="center"/>
                <w:hideMark/>
              </w:tcPr>
            </w:tcPrChange>
          </w:tcPr>
          <w:p w14:paraId="56EBC23D" w14:textId="77777777" w:rsidR="006871B5" w:rsidRPr="00920004" w:rsidRDefault="006871B5" w:rsidP="00941ED9">
            <w:pPr>
              <w:jc w:val="center"/>
              <w:rPr>
                <w:ins w:id="37154" w:author="phuong vu" w:date="2018-11-30T14:07:00Z"/>
                <w:rPrChange w:id="37155" w:author="phuong vu" w:date="2018-11-30T22:36:00Z">
                  <w:rPr>
                    <w:ins w:id="37156" w:author="phuong vu" w:date="2018-11-30T14:07:00Z"/>
                  </w:rPr>
                </w:rPrChange>
              </w:rPr>
              <w:pPrChange w:id="37157" w:author="phuong vu" w:date="2018-11-30T21:42:00Z">
                <w:pPr>
                  <w:spacing w:line="276" w:lineRule="auto"/>
                  <w:jc w:val="center"/>
                </w:pPr>
              </w:pPrChange>
            </w:pPr>
          </w:p>
        </w:tc>
        <w:tc>
          <w:tcPr>
            <w:tcW w:w="823" w:type="dxa"/>
            <w:noWrap/>
            <w:vAlign w:val="center"/>
            <w:hideMark/>
            <w:tcPrChange w:id="37158" w:author="phuong vu" w:date="2018-11-30T21:42:00Z">
              <w:tcPr>
                <w:tcW w:w="823" w:type="dxa"/>
                <w:noWrap/>
                <w:vAlign w:val="center"/>
                <w:hideMark/>
              </w:tcPr>
            </w:tcPrChange>
          </w:tcPr>
          <w:p w14:paraId="2D8774A1" w14:textId="77777777" w:rsidR="006871B5" w:rsidRPr="00920004" w:rsidRDefault="006871B5" w:rsidP="00941ED9">
            <w:pPr>
              <w:jc w:val="center"/>
              <w:rPr>
                <w:ins w:id="37159" w:author="phuong vu" w:date="2018-11-30T14:07:00Z"/>
                <w:rPrChange w:id="37160" w:author="phuong vu" w:date="2018-11-30T22:36:00Z">
                  <w:rPr>
                    <w:ins w:id="37161" w:author="phuong vu" w:date="2018-11-30T14:07:00Z"/>
                  </w:rPr>
                </w:rPrChange>
              </w:rPr>
              <w:pPrChange w:id="37162" w:author="phuong vu" w:date="2018-11-30T21:42:00Z">
                <w:pPr>
                  <w:spacing w:line="276" w:lineRule="auto"/>
                  <w:jc w:val="center"/>
                </w:pPr>
              </w:pPrChange>
            </w:pPr>
          </w:p>
        </w:tc>
        <w:tc>
          <w:tcPr>
            <w:tcW w:w="2138" w:type="dxa"/>
            <w:noWrap/>
            <w:hideMark/>
            <w:tcPrChange w:id="37163" w:author="phuong vu" w:date="2018-11-30T21:42:00Z">
              <w:tcPr>
                <w:tcW w:w="2138" w:type="dxa"/>
                <w:noWrap/>
                <w:hideMark/>
              </w:tcPr>
            </w:tcPrChange>
          </w:tcPr>
          <w:p w14:paraId="40920F7E" w14:textId="77777777" w:rsidR="006871B5" w:rsidRPr="00920004" w:rsidRDefault="006871B5" w:rsidP="00941ED9">
            <w:pPr>
              <w:rPr>
                <w:ins w:id="37164" w:author="phuong vu" w:date="2018-11-30T14:07:00Z"/>
                <w:lang w:val="en-US"/>
                <w:rPrChange w:id="37165" w:author="phuong vu" w:date="2018-11-30T22:36:00Z">
                  <w:rPr>
                    <w:ins w:id="37166" w:author="phuong vu" w:date="2018-11-30T14:07:00Z"/>
                    <w:lang w:val="en-US"/>
                  </w:rPr>
                </w:rPrChange>
              </w:rPr>
              <w:pPrChange w:id="37167" w:author="phuong vu" w:date="2018-11-30T21:42:00Z">
                <w:pPr>
                  <w:spacing w:line="276" w:lineRule="auto"/>
                </w:pPr>
              </w:pPrChange>
            </w:pPr>
            <w:ins w:id="37168" w:author="phuong vu" w:date="2018-11-30T14:07:00Z">
              <w:r w:rsidRPr="00920004">
                <w:rPr>
                  <w:lang w:val="en-US"/>
                  <w:rPrChange w:id="37169" w:author="phuong vu" w:date="2018-11-30T22:36:00Z">
                    <w:rPr>
                      <w:lang w:val="en-US"/>
                    </w:rPr>
                  </w:rPrChange>
                </w:rPr>
                <w:t>Nhãn hiệu</w:t>
              </w:r>
            </w:ins>
          </w:p>
        </w:tc>
      </w:tr>
      <w:tr w:rsidR="006871B5" w:rsidRPr="00920004" w14:paraId="7C14DD8F" w14:textId="77777777" w:rsidTr="00941ED9">
        <w:tblPrEx>
          <w:tblW w:w="8725" w:type="dxa"/>
          <w:tblPrExChange w:id="37170" w:author="phuong vu" w:date="2018-11-30T21:42:00Z">
            <w:tblPrEx>
              <w:tblW w:w="8725" w:type="dxa"/>
            </w:tblPrEx>
          </w:tblPrExChange>
        </w:tblPrEx>
        <w:trPr>
          <w:trHeight w:val="300"/>
          <w:ins w:id="37171" w:author="phuong vu" w:date="2018-11-30T14:07:00Z"/>
          <w:trPrChange w:id="37172" w:author="phuong vu" w:date="2018-11-30T21:42:00Z">
            <w:trPr>
              <w:trHeight w:val="300"/>
            </w:trPr>
          </w:trPrChange>
        </w:trPr>
        <w:tc>
          <w:tcPr>
            <w:tcW w:w="708" w:type="dxa"/>
            <w:noWrap/>
            <w:vAlign w:val="center"/>
            <w:hideMark/>
            <w:tcPrChange w:id="37173" w:author="phuong vu" w:date="2018-11-30T21:42:00Z">
              <w:tcPr>
                <w:tcW w:w="708" w:type="dxa"/>
                <w:noWrap/>
                <w:vAlign w:val="center"/>
                <w:hideMark/>
              </w:tcPr>
            </w:tcPrChange>
          </w:tcPr>
          <w:p w14:paraId="63287A79" w14:textId="77777777" w:rsidR="006871B5" w:rsidRPr="00920004" w:rsidRDefault="006871B5" w:rsidP="00BD0851">
            <w:pPr>
              <w:spacing w:before="240" w:line="0" w:lineRule="atLeast"/>
              <w:jc w:val="center"/>
              <w:rPr>
                <w:ins w:id="37174" w:author="phuong vu" w:date="2018-11-30T14:07:00Z"/>
                <w:lang w:val="en-US"/>
                <w:rPrChange w:id="37175" w:author="phuong vu" w:date="2018-11-30T22:36:00Z">
                  <w:rPr>
                    <w:ins w:id="37176" w:author="phuong vu" w:date="2018-11-30T14:07:00Z"/>
                    <w:lang w:val="en-US"/>
                  </w:rPr>
                </w:rPrChange>
              </w:rPr>
              <w:pPrChange w:id="37177" w:author="phuong vu" w:date="2018-11-30T14:16:00Z">
                <w:pPr>
                  <w:spacing w:line="276" w:lineRule="auto"/>
                  <w:jc w:val="center"/>
                </w:pPr>
              </w:pPrChange>
            </w:pPr>
            <w:ins w:id="37178" w:author="phuong vu" w:date="2018-11-30T14:07:00Z">
              <w:r w:rsidRPr="00920004">
                <w:rPr>
                  <w:lang w:val="en-US"/>
                  <w:rPrChange w:id="37179" w:author="phuong vu" w:date="2018-11-30T22:36:00Z">
                    <w:rPr>
                      <w:lang w:val="en-US"/>
                    </w:rPr>
                  </w:rPrChange>
                </w:rPr>
                <w:t>3</w:t>
              </w:r>
            </w:ins>
          </w:p>
        </w:tc>
        <w:tc>
          <w:tcPr>
            <w:tcW w:w="1820" w:type="dxa"/>
            <w:noWrap/>
            <w:hideMark/>
            <w:tcPrChange w:id="37180" w:author="phuong vu" w:date="2018-11-30T21:42:00Z">
              <w:tcPr>
                <w:tcW w:w="1820" w:type="dxa"/>
                <w:noWrap/>
                <w:hideMark/>
              </w:tcPr>
            </w:tcPrChange>
          </w:tcPr>
          <w:p w14:paraId="22EF6B18" w14:textId="77777777" w:rsidR="006871B5" w:rsidRPr="00920004" w:rsidRDefault="006871B5" w:rsidP="00941ED9">
            <w:pPr>
              <w:rPr>
                <w:ins w:id="37181" w:author="phuong vu" w:date="2018-11-30T14:07:00Z"/>
                <w:rPrChange w:id="37182" w:author="phuong vu" w:date="2018-11-30T22:36:00Z">
                  <w:rPr>
                    <w:ins w:id="37183" w:author="phuong vu" w:date="2018-11-30T14:07:00Z"/>
                  </w:rPr>
                </w:rPrChange>
              </w:rPr>
              <w:pPrChange w:id="37184" w:author="phuong vu" w:date="2018-11-30T21:42:00Z">
                <w:pPr>
                  <w:spacing w:line="276" w:lineRule="auto"/>
                </w:pPr>
              </w:pPrChange>
            </w:pPr>
            <w:ins w:id="37185" w:author="phuong vu" w:date="2018-11-30T14:07:00Z">
              <w:r w:rsidRPr="00920004">
                <w:rPr>
                  <w:rPrChange w:id="37186" w:author="phuong vu" w:date="2018-11-30T22:36:00Z">
                    <w:rPr/>
                  </w:rPrChange>
                </w:rPr>
                <w:t>status</w:t>
              </w:r>
            </w:ins>
          </w:p>
        </w:tc>
        <w:tc>
          <w:tcPr>
            <w:tcW w:w="1300" w:type="dxa"/>
            <w:noWrap/>
            <w:hideMark/>
            <w:tcPrChange w:id="37187" w:author="phuong vu" w:date="2018-11-30T21:42:00Z">
              <w:tcPr>
                <w:tcW w:w="1300" w:type="dxa"/>
                <w:noWrap/>
                <w:hideMark/>
              </w:tcPr>
            </w:tcPrChange>
          </w:tcPr>
          <w:p w14:paraId="55EC4A37" w14:textId="0E26ADC3" w:rsidR="006871B5" w:rsidRPr="00920004" w:rsidRDefault="00E452E5" w:rsidP="00941ED9">
            <w:pPr>
              <w:rPr>
                <w:ins w:id="37188" w:author="phuong vu" w:date="2018-11-30T14:07:00Z"/>
                <w:rPrChange w:id="37189" w:author="phuong vu" w:date="2018-11-30T22:36:00Z">
                  <w:rPr>
                    <w:ins w:id="37190" w:author="phuong vu" w:date="2018-11-30T14:07:00Z"/>
                  </w:rPr>
                </w:rPrChange>
              </w:rPr>
              <w:pPrChange w:id="37191" w:author="phuong vu" w:date="2018-11-30T21:42:00Z">
                <w:pPr>
                  <w:spacing w:line="276" w:lineRule="auto"/>
                </w:pPr>
              </w:pPrChange>
            </w:pPr>
            <w:ins w:id="37192" w:author="phuong vu" w:date="2018-11-30T21:53:00Z">
              <w:r w:rsidRPr="00920004">
                <w:rPr>
                  <w:rPrChange w:id="37193" w:author="phuong vu" w:date="2018-11-30T22:36:00Z">
                    <w:rPr/>
                  </w:rPrChange>
                </w:rPr>
                <w:t>varchar</w:t>
              </w:r>
            </w:ins>
          </w:p>
        </w:tc>
        <w:tc>
          <w:tcPr>
            <w:tcW w:w="1098" w:type="dxa"/>
            <w:noWrap/>
            <w:vAlign w:val="center"/>
            <w:hideMark/>
            <w:tcPrChange w:id="37194" w:author="phuong vu" w:date="2018-11-30T21:42:00Z">
              <w:tcPr>
                <w:tcW w:w="1098" w:type="dxa"/>
                <w:noWrap/>
                <w:vAlign w:val="center"/>
                <w:hideMark/>
              </w:tcPr>
            </w:tcPrChange>
          </w:tcPr>
          <w:p w14:paraId="64E7F94B" w14:textId="77777777" w:rsidR="006871B5" w:rsidRPr="00920004" w:rsidRDefault="006871B5" w:rsidP="00941ED9">
            <w:pPr>
              <w:jc w:val="center"/>
              <w:rPr>
                <w:ins w:id="37195" w:author="phuong vu" w:date="2018-11-30T14:07:00Z"/>
                <w:rPrChange w:id="37196" w:author="phuong vu" w:date="2018-11-30T22:36:00Z">
                  <w:rPr>
                    <w:ins w:id="37197" w:author="phuong vu" w:date="2018-11-30T14:07:00Z"/>
                  </w:rPr>
                </w:rPrChange>
              </w:rPr>
              <w:pPrChange w:id="37198" w:author="phuong vu" w:date="2018-11-30T21:42:00Z">
                <w:pPr>
                  <w:spacing w:line="276" w:lineRule="auto"/>
                  <w:jc w:val="center"/>
                </w:pPr>
              </w:pPrChange>
            </w:pPr>
            <w:ins w:id="37199" w:author="phuong vu" w:date="2018-11-30T14:07:00Z">
              <w:r w:rsidRPr="00920004">
                <w:rPr>
                  <w:rPrChange w:id="37200" w:author="phuong vu" w:date="2018-11-30T22:36:00Z">
                    <w:rPr/>
                  </w:rPrChange>
                </w:rPr>
                <w:t>X</w:t>
              </w:r>
            </w:ins>
          </w:p>
        </w:tc>
        <w:tc>
          <w:tcPr>
            <w:tcW w:w="838" w:type="dxa"/>
            <w:noWrap/>
            <w:vAlign w:val="center"/>
            <w:hideMark/>
            <w:tcPrChange w:id="37201" w:author="phuong vu" w:date="2018-11-30T21:42:00Z">
              <w:tcPr>
                <w:tcW w:w="838" w:type="dxa"/>
                <w:noWrap/>
                <w:vAlign w:val="center"/>
                <w:hideMark/>
              </w:tcPr>
            </w:tcPrChange>
          </w:tcPr>
          <w:p w14:paraId="32539FDE" w14:textId="77777777" w:rsidR="006871B5" w:rsidRPr="00920004" w:rsidRDefault="006871B5" w:rsidP="00941ED9">
            <w:pPr>
              <w:jc w:val="center"/>
              <w:rPr>
                <w:ins w:id="37202" w:author="phuong vu" w:date="2018-11-30T14:07:00Z"/>
                <w:rPrChange w:id="37203" w:author="phuong vu" w:date="2018-11-30T22:36:00Z">
                  <w:rPr>
                    <w:ins w:id="37204" w:author="phuong vu" w:date="2018-11-30T14:07:00Z"/>
                  </w:rPr>
                </w:rPrChange>
              </w:rPr>
              <w:pPrChange w:id="37205" w:author="phuong vu" w:date="2018-11-30T21:42:00Z">
                <w:pPr>
                  <w:spacing w:line="276" w:lineRule="auto"/>
                  <w:jc w:val="center"/>
                </w:pPr>
              </w:pPrChange>
            </w:pPr>
          </w:p>
        </w:tc>
        <w:tc>
          <w:tcPr>
            <w:tcW w:w="823" w:type="dxa"/>
            <w:noWrap/>
            <w:vAlign w:val="center"/>
            <w:hideMark/>
            <w:tcPrChange w:id="37206" w:author="phuong vu" w:date="2018-11-30T21:42:00Z">
              <w:tcPr>
                <w:tcW w:w="823" w:type="dxa"/>
                <w:noWrap/>
                <w:vAlign w:val="center"/>
                <w:hideMark/>
              </w:tcPr>
            </w:tcPrChange>
          </w:tcPr>
          <w:p w14:paraId="4D28D786" w14:textId="77777777" w:rsidR="006871B5" w:rsidRPr="00920004" w:rsidRDefault="006871B5" w:rsidP="00941ED9">
            <w:pPr>
              <w:jc w:val="center"/>
              <w:rPr>
                <w:ins w:id="37207" w:author="phuong vu" w:date="2018-11-30T14:07:00Z"/>
                <w:rPrChange w:id="37208" w:author="phuong vu" w:date="2018-11-30T22:36:00Z">
                  <w:rPr>
                    <w:ins w:id="37209" w:author="phuong vu" w:date="2018-11-30T14:07:00Z"/>
                  </w:rPr>
                </w:rPrChange>
              </w:rPr>
              <w:pPrChange w:id="37210" w:author="phuong vu" w:date="2018-11-30T21:42:00Z">
                <w:pPr>
                  <w:spacing w:line="276" w:lineRule="auto"/>
                  <w:jc w:val="center"/>
                </w:pPr>
              </w:pPrChange>
            </w:pPr>
          </w:p>
        </w:tc>
        <w:tc>
          <w:tcPr>
            <w:tcW w:w="2138" w:type="dxa"/>
            <w:noWrap/>
            <w:hideMark/>
            <w:tcPrChange w:id="37211" w:author="phuong vu" w:date="2018-11-30T21:42:00Z">
              <w:tcPr>
                <w:tcW w:w="2138" w:type="dxa"/>
                <w:noWrap/>
                <w:hideMark/>
              </w:tcPr>
            </w:tcPrChange>
          </w:tcPr>
          <w:p w14:paraId="32E0FB49" w14:textId="77777777" w:rsidR="006871B5" w:rsidRPr="00920004" w:rsidRDefault="006871B5" w:rsidP="00941ED9">
            <w:pPr>
              <w:rPr>
                <w:ins w:id="37212" w:author="phuong vu" w:date="2018-11-30T14:07:00Z"/>
                <w:rPrChange w:id="37213" w:author="phuong vu" w:date="2018-11-30T22:36:00Z">
                  <w:rPr>
                    <w:ins w:id="37214" w:author="phuong vu" w:date="2018-11-30T14:07:00Z"/>
                  </w:rPr>
                </w:rPrChange>
              </w:rPr>
              <w:pPrChange w:id="37215" w:author="phuong vu" w:date="2018-11-30T21:42:00Z">
                <w:pPr>
                  <w:keepNext/>
                  <w:spacing w:line="276" w:lineRule="auto"/>
                </w:pPr>
              </w:pPrChange>
            </w:pPr>
            <w:ins w:id="37216" w:author="phuong vu" w:date="2018-11-30T14:07:00Z">
              <w:r w:rsidRPr="00920004">
                <w:rPr>
                  <w:rPrChange w:id="37217" w:author="phuong vu" w:date="2018-11-30T22:36:00Z">
                    <w:rPr/>
                  </w:rPrChange>
                </w:rPr>
                <w:t>Trạng thái</w:t>
              </w:r>
            </w:ins>
          </w:p>
        </w:tc>
      </w:tr>
    </w:tbl>
    <w:p w14:paraId="50ACC1C7" w14:textId="3A7421AE" w:rsidR="00E452E5" w:rsidRPr="00920004" w:rsidRDefault="006871B5" w:rsidP="00A17FA5">
      <w:pPr>
        <w:pStyle w:val="Caption"/>
        <w:rPr>
          <w:ins w:id="37218" w:author="phuong vu" w:date="2018-11-30T14:07:00Z"/>
          <w:rPrChange w:id="37219" w:author="phuong vu" w:date="2018-11-30T22:36:00Z">
            <w:rPr>
              <w:ins w:id="37220" w:author="phuong vu" w:date="2018-11-30T14:07:00Z"/>
              <w:b/>
              <w:i w:val="0"/>
              <w:iCs w:val="0"/>
            </w:rPr>
          </w:rPrChange>
        </w:rPr>
        <w:pPrChange w:id="37221" w:author="phuong vu" w:date="2018-11-30T22:42:00Z">
          <w:pPr>
            <w:pStyle w:val="Caption"/>
            <w:spacing w:line="276" w:lineRule="auto"/>
          </w:pPr>
        </w:pPrChange>
      </w:pPr>
      <w:bookmarkStart w:id="37222" w:name="_Toc531381659"/>
      <w:ins w:id="37223" w:author="phuong vu" w:date="2018-11-30T14:07:00Z">
        <w:r w:rsidRPr="00920004">
          <w:rPr>
            <w:rPrChange w:id="37224" w:author="phuong vu" w:date="2018-11-30T22:36:00Z">
              <w:rPr/>
            </w:rPrChange>
          </w:rPr>
          <w:t xml:space="preserve">Bảng </w:t>
        </w:r>
      </w:ins>
      <w:ins w:id="37225" w:author="phuong vu" w:date="2018-11-30T14:54:00Z">
        <w:r w:rsidR="00D632EE" w:rsidRPr="00920004">
          <w:rPr>
            <w:rPrChange w:id="37226" w:author="phuong vu" w:date="2018-11-30T22:36:00Z">
              <w:rPr/>
            </w:rPrChange>
          </w:rPr>
          <w:fldChar w:fldCharType="begin"/>
        </w:r>
        <w:r w:rsidR="00D632EE" w:rsidRPr="00920004">
          <w:rPr>
            <w:rPrChange w:id="37227" w:author="phuong vu" w:date="2018-11-30T22:36:00Z">
              <w:rPr/>
            </w:rPrChange>
          </w:rPr>
          <w:instrText xml:space="preserve"> STYLEREF 1 \s </w:instrText>
        </w:r>
      </w:ins>
      <w:r w:rsidR="00D632EE" w:rsidRPr="00920004">
        <w:rPr>
          <w:rPrChange w:id="37228" w:author="phuong vu" w:date="2018-11-30T22:36:00Z">
            <w:rPr/>
          </w:rPrChange>
        </w:rPr>
        <w:fldChar w:fldCharType="separate"/>
      </w:r>
      <w:r w:rsidR="00B5490C">
        <w:rPr>
          <w:noProof/>
        </w:rPr>
        <w:t>4</w:t>
      </w:r>
      <w:ins w:id="37229" w:author="phuong vu" w:date="2018-11-30T14:54:00Z">
        <w:r w:rsidR="00D632EE" w:rsidRPr="00920004">
          <w:rPr>
            <w:rPrChange w:id="37230" w:author="phuong vu" w:date="2018-11-30T22:36:00Z">
              <w:rPr/>
            </w:rPrChange>
          </w:rPr>
          <w:fldChar w:fldCharType="end"/>
        </w:r>
        <w:r w:rsidR="00D632EE" w:rsidRPr="00920004">
          <w:rPr>
            <w:rPrChange w:id="37231" w:author="phuong vu" w:date="2018-11-30T22:36:00Z">
              <w:rPr/>
            </w:rPrChange>
          </w:rPr>
          <w:t>.</w:t>
        </w:r>
        <w:r w:rsidR="00D632EE" w:rsidRPr="00920004">
          <w:rPr>
            <w:rPrChange w:id="37232" w:author="phuong vu" w:date="2018-11-30T22:36:00Z">
              <w:rPr/>
            </w:rPrChange>
          </w:rPr>
          <w:fldChar w:fldCharType="begin"/>
        </w:r>
        <w:r w:rsidR="00D632EE" w:rsidRPr="00920004">
          <w:rPr>
            <w:rPrChange w:id="37233" w:author="phuong vu" w:date="2018-11-30T22:36:00Z">
              <w:rPr/>
            </w:rPrChange>
          </w:rPr>
          <w:instrText xml:space="preserve"> SEQ Bảng \* ARABIC \s 1 </w:instrText>
        </w:r>
      </w:ins>
      <w:r w:rsidR="00D632EE" w:rsidRPr="00920004">
        <w:rPr>
          <w:rPrChange w:id="37234" w:author="phuong vu" w:date="2018-11-30T22:36:00Z">
            <w:rPr/>
          </w:rPrChange>
        </w:rPr>
        <w:fldChar w:fldCharType="separate"/>
      </w:r>
      <w:ins w:id="37235" w:author="phuong vu" w:date="2018-11-30T22:44:00Z">
        <w:r w:rsidR="00B5490C">
          <w:rPr>
            <w:noProof/>
          </w:rPr>
          <w:t>22</w:t>
        </w:r>
      </w:ins>
      <w:ins w:id="37236" w:author="phuong vu" w:date="2018-11-30T14:54:00Z">
        <w:r w:rsidR="00D632EE" w:rsidRPr="00920004">
          <w:rPr>
            <w:rPrChange w:id="37237" w:author="phuong vu" w:date="2018-11-30T22:36:00Z">
              <w:rPr/>
            </w:rPrChange>
          </w:rPr>
          <w:fldChar w:fldCharType="end"/>
        </w:r>
      </w:ins>
      <w:ins w:id="37238" w:author="phuong vu" w:date="2018-11-30T14:07:00Z">
        <w:r w:rsidRPr="00920004">
          <w:rPr>
            <w:rPrChange w:id="37239" w:author="phuong vu" w:date="2018-11-30T22:36:00Z">
              <w:rPr/>
            </w:rPrChange>
          </w:rPr>
          <w:t xml:space="preserve"> Bảng dữ liệu nh</w:t>
        </w:r>
      </w:ins>
      <w:ins w:id="37240" w:author="phuong vu" w:date="2018-11-30T14:20:00Z">
        <w:r w:rsidR="00BD0851" w:rsidRPr="00920004">
          <w:rPr>
            <w:lang w:val="en-US"/>
            <w:rPrChange w:id="37241" w:author="phuong vu" w:date="2018-11-30T22:36:00Z">
              <w:rPr>
                <w:lang w:val="en-US"/>
              </w:rPr>
            </w:rPrChange>
          </w:rPr>
          <w:t>ã</w:t>
        </w:r>
      </w:ins>
      <w:ins w:id="37242" w:author="phuong vu" w:date="2018-11-30T14:07:00Z">
        <w:r w:rsidRPr="00920004">
          <w:rPr>
            <w:rPrChange w:id="37243" w:author="phuong vu" w:date="2018-11-30T22:36:00Z">
              <w:rPr/>
            </w:rPrChange>
          </w:rPr>
          <w:t>n hiệu</w:t>
        </w:r>
        <w:bookmarkEnd w:id="37222"/>
      </w:ins>
    </w:p>
    <w:p w14:paraId="45FDCCBF" w14:textId="77777777" w:rsidR="006871B5" w:rsidRPr="00920004" w:rsidRDefault="006871B5" w:rsidP="00941ED9">
      <w:pPr>
        <w:rPr>
          <w:ins w:id="37244" w:author="phuong vu" w:date="2018-11-30T14:07:00Z"/>
          <w:b/>
          <w:lang w:val="en-US"/>
          <w:rPrChange w:id="37245" w:author="phuong vu" w:date="2018-11-30T22:36:00Z">
            <w:rPr>
              <w:ins w:id="37246" w:author="phuong vu" w:date="2018-11-30T14:07:00Z"/>
              <w:lang w:val="en-US"/>
            </w:rPr>
          </w:rPrChange>
        </w:rPr>
        <w:pPrChange w:id="37247" w:author="phuong vu" w:date="2018-11-30T21:43:00Z">
          <w:pPr>
            <w:spacing w:line="276" w:lineRule="auto"/>
          </w:pPr>
        </w:pPrChange>
      </w:pPr>
      <w:ins w:id="37248" w:author="phuong vu" w:date="2018-11-30T14:07:00Z">
        <w:r w:rsidRPr="00920004">
          <w:rPr>
            <w:b/>
            <w:lang w:val="en-US"/>
            <w:rPrChange w:id="37249" w:author="phuong vu" w:date="2018-11-30T22:36:00Z">
              <w:rPr>
                <w:lang w:val="en-US"/>
              </w:rPr>
            </w:rPrChange>
          </w:rPr>
          <w:t>BẢNG MATERIAL</w:t>
        </w:r>
      </w:ins>
    </w:p>
    <w:tbl>
      <w:tblPr>
        <w:tblStyle w:val="TableGrid"/>
        <w:tblW w:w="8725" w:type="dxa"/>
        <w:tblLook w:val="04A0" w:firstRow="1" w:lastRow="0" w:firstColumn="1" w:lastColumn="0" w:noHBand="0" w:noVBand="1"/>
        <w:tblPrChange w:id="37250" w:author="phuong vu" w:date="2018-11-30T14:21:00Z">
          <w:tblPr>
            <w:tblStyle w:val="TableGrid"/>
            <w:tblW w:w="8725" w:type="dxa"/>
            <w:tblLook w:val="04A0" w:firstRow="1" w:lastRow="0" w:firstColumn="1" w:lastColumn="0" w:noHBand="0" w:noVBand="1"/>
          </w:tblPr>
        </w:tblPrChange>
      </w:tblPr>
      <w:tblGrid>
        <w:gridCol w:w="708"/>
        <w:gridCol w:w="1820"/>
        <w:gridCol w:w="1300"/>
        <w:gridCol w:w="1098"/>
        <w:gridCol w:w="838"/>
        <w:gridCol w:w="823"/>
        <w:gridCol w:w="2138"/>
        <w:tblGridChange w:id="37251">
          <w:tblGrid>
            <w:gridCol w:w="708"/>
            <w:gridCol w:w="1820"/>
            <w:gridCol w:w="1300"/>
            <w:gridCol w:w="1098"/>
            <w:gridCol w:w="838"/>
            <w:gridCol w:w="823"/>
            <w:gridCol w:w="2138"/>
          </w:tblGrid>
        </w:tblGridChange>
      </w:tblGrid>
      <w:tr w:rsidR="006871B5" w:rsidRPr="00920004" w14:paraId="4585ADF6" w14:textId="77777777" w:rsidTr="00BD0851">
        <w:trPr>
          <w:trHeight w:val="300"/>
          <w:ins w:id="37252" w:author="phuong vu" w:date="2018-11-30T14:07:00Z"/>
          <w:trPrChange w:id="37253" w:author="phuong vu" w:date="2018-11-30T14:21:00Z">
            <w:trPr>
              <w:trHeight w:val="300"/>
            </w:trPr>
          </w:trPrChange>
        </w:trPr>
        <w:tc>
          <w:tcPr>
            <w:tcW w:w="708" w:type="dxa"/>
            <w:noWrap/>
            <w:vAlign w:val="center"/>
            <w:hideMark/>
            <w:tcPrChange w:id="37254" w:author="phuong vu" w:date="2018-11-30T14:21:00Z">
              <w:tcPr>
                <w:tcW w:w="708" w:type="dxa"/>
                <w:noWrap/>
                <w:vAlign w:val="center"/>
                <w:hideMark/>
              </w:tcPr>
            </w:tcPrChange>
          </w:tcPr>
          <w:p w14:paraId="34A49F0B" w14:textId="77777777" w:rsidR="006871B5" w:rsidRPr="00920004" w:rsidRDefault="006871B5" w:rsidP="00BD0851">
            <w:pPr>
              <w:spacing w:before="240" w:line="0" w:lineRule="atLeast"/>
              <w:jc w:val="center"/>
              <w:rPr>
                <w:ins w:id="37255" w:author="phuong vu" w:date="2018-11-30T14:07:00Z"/>
                <w:b/>
                <w:bCs/>
                <w:rPrChange w:id="37256" w:author="phuong vu" w:date="2018-11-30T22:36:00Z">
                  <w:rPr>
                    <w:ins w:id="37257" w:author="phuong vu" w:date="2018-11-30T14:07:00Z"/>
                    <w:b/>
                    <w:bCs/>
                  </w:rPr>
                </w:rPrChange>
              </w:rPr>
              <w:pPrChange w:id="37258" w:author="phuong vu" w:date="2018-11-30T14:16:00Z">
                <w:pPr>
                  <w:spacing w:line="276" w:lineRule="auto"/>
                  <w:jc w:val="center"/>
                </w:pPr>
              </w:pPrChange>
            </w:pPr>
            <w:ins w:id="37259" w:author="phuong vu" w:date="2018-11-30T14:07:00Z">
              <w:r w:rsidRPr="00920004">
                <w:rPr>
                  <w:b/>
                  <w:bCs/>
                  <w:lang w:val="da-DK"/>
                  <w:rPrChange w:id="37260" w:author="phuong vu" w:date="2018-11-30T22:36:00Z">
                    <w:rPr>
                      <w:b/>
                      <w:bCs/>
                      <w:lang w:val="da-DK"/>
                    </w:rPr>
                  </w:rPrChange>
                </w:rPr>
                <w:t>STT</w:t>
              </w:r>
            </w:ins>
          </w:p>
        </w:tc>
        <w:tc>
          <w:tcPr>
            <w:tcW w:w="1820" w:type="dxa"/>
            <w:noWrap/>
            <w:vAlign w:val="center"/>
            <w:hideMark/>
            <w:tcPrChange w:id="37261" w:author="phuong vu" w:date="2018-11-30T14:21:00Z">
              <w:tcPr>
                <w:tcW w:w="1820" w:type="dxa"/>
                <w:noWrap/>
                <w:vAlign w:val="center"/>
                <w:hideMark/>
              </w:tcPr>
            </w:tcPrChange>
          </w:tcPr>
          <w:p w14:paraId="2A7632CD" w14:textId="77777777" w:rsidR="006871B5" w:rsidRPr="00920004" w:rsidRDefault="006871B5" w:rsidP="00BD0851">
            <w:pPr>
              <w:spacing w:before="240" w:line="0" w:lineRule="atLeast"/>
              <w:jc w:val="center"/>
              <w:rPr>
                <w:ins w:id="37262" w:author="phuong vu" w:date="2018-11-30T14:07:00Z"/>
                <w:b/>
                <w:bCs/>
                <w:rPrChange w:id="37263" w:author="phuong vu" w:date="2018-11-30T22:36:00Z">
                  <w:rPr>
                    <w:ins w:id="37264" w:author="phuong vu" w:date="2018-11-30T14:07:00Z"/>
                    <w:b/>
                    <w:bCs/>
                  </w:rPr>
                </w:rPrChange>
              </w:rPr>
              <w:pPrChange w:id="37265" w:author="phuong vu" w:date="2018-11-30T14:16:00Z">
                <w:pPr>
                  <w:spacing w:line="276" w:lineRule="auto"/>
                  <w:jc w:val="center"/>
                </w:pPr>
              </w:pPrChange>
            </w:pPr>
            <w:ins w:id="37266" w:author="phuong vu" w:date="2018-11-30T14:07:00Z">
              <w:r w:rsidRPr="00920004">
                <w:rPr>
                  <w:b/>
                  <w:bCs/>
                  <w:lang w:val="da-DK"/>
                  <w:rPrChange w:id="37267" w:author="phuong vu" w:date="2018-11-30T22:36:00Z">
                    <w:rPr>
                      <w:b/>
                      <w:bCs/>
                      <w:lang w:val="da-DK"/>
                    </w:rPr>
                  </w:rPrChange>
                </w:rPr>
                <w:t>Tên trường</w:t>
              </w:r>
            </w:ins>
          </w:p>
        </w:tc>
        <w:tc>
          <w:tcPr>
            <w:tcW w:w="1300" w:type="dxa"/>
            <w:noWrap/>
            <w:vAlign w:val="center"/>
            <w:hideMark/>
            <w:tcPrChange w:id="37268" w:author="phuong vu" w:date="2018-11-30T14:21:00Z">
              <w:tcPr>
                <w:tcW w:w="1300" w:type="dxa"/>
                <w:noWrap/>
                <w:vAlign w:val="center"/>
                <w:hideMark/>
              </w:tcPr>
            </w:tcPrChange>
          </w:tcPr>
          <w:p w14:paraId="1387B918" w14:textId="77777777" w:rsidR="006871B5" w:rsidRPr="00920004" w:rsidRDefault="006871B5" w:rsidP="00BD0851">
            <w:pPr>
              <w:spacing w:before="240" w:line="0" w:lineRule="atLeast"/>
              <w:jc w:val="center"/>
              <w:rPr>
                <w:ins w:id="37269" w:author="phuong vu" w:date="2018-11-30T14:07:00Z"/>
                <w:b/>
                <w:bCs/>
                <w:rPrChange w:id="37270" w:author="phuong vu" w:date="2018-11-30T22:36:00Z">
                  <w:rPr>
                    <w:ins w:id="37271" w:author="phuong vu" w:date="2018-11-30T14:07:00Z"/>
                    <w:b/>
                    <w:bCs/>
                  </w:rPr>
                </w:rPrChange>
              </w:rPr>
              <w:pPrChange w:id="37272" w:author="phuong vu" w:date="2018-11-30T14:16:00Z">
                <w:pPr>
                  <w:spacing w:line="276" w:lineRule="auto"/>
                  <w:jc w:val="center"/>
                </w:pPr>
              </w:pPrChange>
            </w:pPr>
            <w:ins w:id="37273" w:author="phuong vu" w:date="2018-11-30T14:07:00Z">
              <w:r w:rsidRPr="00920004">
                <w:rPr>
                  <w:b/>
                  <w:bCs/>
                  <w:lang w:val="da-DK"/>
                  <w:rPrChange w:id="37274" w:author="phuong vu" w:date="2018-11-30T22:36:00Z">
                    <w:rPr>
                      <w:b/>
                      <w:bCs/>
                      <w:lang w:val="da-DK"/>
                    </w:rPr>
                  </w:rPrChange>
                </w:rPr>
                <w:t>Kiểu</w:t>
              </w:r>
            </w:ins>
          </w:p>
        </w:tc>
        <w:tc>
          <w:tcPr>
            <w:tcW w:w="1098" w:type="dxa"/>
            <w:noWrap/>
            <w:vAlign w:val="center"/>
            <w:hideMark/>
            <w:tcPrChange w:id="37275" w:author="phuong vu" w:date="2018-11-30T14:21:00Z">
              <w:tcPr>
                <w:tcW w:w="1098" w:type="dxa"/>
                <w:noWrap/>
                <w:vAlign w:val="center"/>
                <w:hideMark/>
              </w:tcPr>
            </w:tcPrChange>
          </w:tcPr>
          <w:p w14:paraId="58D4804B" w14:textId="77777777" w:rsidR="006871B5" w:rsidRPr="00920004" w:rsidRDefault="006871B5" w:rsidP="00BD0851">
            <w:pPr>
              <w:spacing w:before="240" w:line="0" w:lineRule="atLeast"/>
              <w:jc w:val="center"/>
              <w:rPr>
                <w:ins w:id="37276" w:author="phuong vu" w:date="2018-11-30T14:07:00Z"/>
                <w:b/>
                <w:bCs/>
                <w:rPrChange w:id="37277" w:author="phuong vu" w:date="2018-11-30T22:36:00Z">
                  <w:rPr>
                    <w:ins w:id="37278" w:author="phuong vu" w:date="2018-11-30T14:07:00Z"/>
                    <w:b/>
                    <w:bCs/>
                  </w:rPr>
                </w:rPrChange>
              </w:rPr>
              <w:pPrChange w:id="37279" w:author="phuong vu" w:date="2018-11-30T14:16:00Z">
                <w:pPr>
                  <w:spacing w:line="276" w:lineRule="auto"/>
                  <w:jc w:val="center"/>
                </w:pPr>
              </w:pPrChange>
            </w:pPr>
            <w:ins w:id="37280" w:author="phuong vu" w:date="2018-11-30T14:07:00Z">
              <w:r w:rsidRPr="00920004">
                <w:rPr>
                  <w:b/>
                  <w:bCs/>
                  <w:lang w:val="da-DK"/>
                  <w:rPrChange w:id="37281" w:author="phuong vu" w:date="2018-11-30T22:36:00Z">
                    <w:rPr>
                      <w:b/>
                      <w:bCs/>
                      <w:lang w:val="da-DK"/>
                    </w:rPr>
                  </w:rPrChange>
                </w:rPr>
                <w:t>Chấp nhận Null</w:t>
              </w:r>
            </w:ins>
          </w:p>
        </w:tc>
        <w:tc>
          <w:tcPr>
            <w:tcW w:w="838" w:type="dxa"/>
            <w:noWrap/>
            <w:vAlign w:val="center"/>
            <w:hideMark/>
            <w:tcPrChange w:id="37282" w:author="phuong vu" w:date="2018-11-30T14:21:00Z">
              <w:tcPr>
                <w:tcW w:w="838" w:type="dxa"/>
                <w:noWrap/>
                <w:vAlign w:val="center"/>
                <w:hideMark/>
              </w:tcPr>
            </w:tcPrChange>
          </w:tcPr>
          <w:p w14:paraId="6B4AAE63" w14:textId="77777777" w:rsidR="006871B5" w:rsidRPr="00920004" w:rsidRDefault="006871B5" w:rsidP="00BD0851">
            <w:pPr>
              <w:spacing w:before="240" w:line="0" w:lineRule="atLeast"/>
              <w:jc w:val="center"/>
              <w:rPr>
                <w:ins w:id="37283" w:author="phuong vu" w:date="2018-11-30T14:07:00Z"/>
                <w:b/>
                <w:bCs/>
                <w:rPrChange w:id="37284" w:author="phuong vu" w:date="2018-11-30T22:36:00Z">
                  <w:rPr>
                    <w:ins w:id="37285" w:author="phuong vu" w:date="2018-11-30T14:07:00Z"/>
                    <w:b/>
                    <w:bCs/>
                  </w:rPr>
                </w:rPrChange>
              </w:rPr>
              <w:pPrChange w:id="37286" w:author="phuong vu" w:date="2018-11-30T14:16:00Z">
                <w:pPr>
                  <w:spacing w:line="276" w:lineRule="auto"/>
                  <w:jc w:val="center"/>
                </w:pPr>
              </w:pPrChange>
            </w:pPr>
            <w:ins w:id="37287" w:author="phuong vu" w:date="2018-11-30T14:07:00Z">
              <w:r w:rsidRPr="00920004">
                <w:rPr>
                  <w:b/>
                  <w:bCs/>
                  <w:lang w:val="da-DK"/>
                  <w:rPrChange w:id="37288" w:author="phuong vu" w:date="2018-11-30T22:36:00Z">
                    <w:rPr>
                      <w:b/>
                      <w:bCs/>
                      <w:lang w:val="da-DK"/>
                    </w:rPr>
                  </w:rPrChange>
                </w:rPr>
                <w:t>Khóa chính</w:t>
              </w:r>
            </w:ins>
          </w:p>
        </w:tc>
        <w:tc>
          <w:tcPr>
            <w:tcW w:w="823" w:type="dxa"/>
            <w:noWrap/>
            <w:vAlign w:val="center"/>
            <w:hideMark/>
            <w:tcPrChange w:id="37289" w:author="phuong vu" w:date="2018-11-30T14:21:00Z">
              <w:tcPr>
                <w:tcW w:w="823" w:type="dxa"/>
                <w:noWrap/>
                <w:vAlign w:val="center"/>
                <w:hideMark/>
              </w:tcPr>
            </w:tcPrChange>
          </w:tcPr>
          <w:p w14:paraId="2B10F072" w14:textId="77777777" w:rsidR="006871B5" w:rsidRPr="00920004" w:rsidRDefault="006871B5" w:rsidP="00BD0851">
            <w:pPr>
              <w:spacing w:before="240" w:line="0" w:lineRule="atLeast"/>
              <w:jc w:val="center"/>
              <w:rPr>
                <w:ins w:id="37290" w:author="phuong vu" w:date="2018-11-30T14:07:00Z"/>
                <w:b/>
                <w:bCs/>
                <w:rPrChange w:id="37291" w:author="phuong vu" w:date="2018-11-30T22:36:00Z">
                  <w:rPr>
                    <w:ins w:id="37292" w:author="phuong vu" w:date="2018-11-30T14:07:00Z"/>
                    <w:b/>
                    <w:bCs/>
                  </w:rPr>
                </w:rPrChange>
              </w:rPr>
              <w:pPrChange w:id="37293" w:author="phuong vu" w:date="2018-11-30T14:16:00Z">
                <w:pPr>
                  <w:spacing w:line="276" w:lineRule="auto"/>
                  <w:jc w:val="center"/>
                </w:pPr>
              </w:pPrChange>
            </w:pPr>
            <w:ins w:id="37294" w:author="phuong vu" w:date="2018-11-30T14:07:00Z">
              <w:r w:rsidRPr="00920004">
                <w:rPr>
                  <w:b/>
                  <w:bCs/>
                  <w:lang w:val="da-DK"/>
                  <w:rPrChange w:id="37295" w:author="phuong vu" w:date="2018-11-30T22:36:00Z">
                    <w:rPr>
                      <w:b/>
                      <w:bCs/>
                      <w:lang w:val="da-DK"/>
                    </w:rPr>
                  </w:rPrChange>
                </w:rPr>
                <w:t>Khóa ngoại</w:t>
              </w:r>
            </w:ins>
          </w:p>
        </w:tc>
        <w:tc>
          <w:tcPr>
            <w:tcW w:w="2138" w:type="dxa"/>
            <w:noWrap/>
            <w:vAlign w:val="center"/>
            <w:hideMark/>
            <w:tcPrChange w:id="37296" w:author="phuong vu" w:date="2018-11-30T14:21:00Z">
              <w:tcPr>
                <w:tcW w:w="2138" w:type="dxa"/>
                <w:noWrap/>
                <w:vAlign w:val="center"/>
                <w:hideMark/>
              </w:tcPr>
            </w:tcPrChange>
          </w:tcPr>
          <w:p w14:paraId="43E50F38" w14:textId="77777777" w:rsidR="006871B5" w:rsidRPr="00920004" w:rsidRDefault="006871B5" w:rsidP="00BD0851">
            <w:pPr>
              <w:spacing w:before="240" w:line="0" w:lineRule="atLeast"/>
              <w:ind w:right="226"/>
              <w:jc w:val="center"/>
              <w:rPr>
                <w:ins w:id="37297" w:author="phuong vu" w:date="2018-11-30T14:07:00Z"/>
                <w:b/>
                <w:bCs/>
                <w:rPrChange w:id="37298" w:author="phuong vu" w:date="2018-11-30T22:36:00Z">
                  <w:rPr>
                    <w:ins w:id="37299" w:author="phuong vu" w:date="2018-11-30T14:07:00Z"/>
                    <w:b/>
                    <w:bCs/>
                  </w:rPr>
                </w:rPrChange>
              </w:rPr>
              <w:pPrChange w:id="37300" w:author="phuong vu" w:date="2018-11-30T14:16:00Z">
                <w:pPr>
                  <w:spacing w:line="276" w:lineRule="auto"/>
                  <w:ind w:right="226"/>
                  <w:jc w:val="center"/>
                </w:pPr>
              </w:pPrChange>
            </w:pPr>
            <w:ins w:id="37301" w:author="phuong vu" w:date="2018-11-30T14:07:00Z">
              <w:r w:rsidRPr="00920004">
                <w:rPr>
                  <w:b/>
                  <w:bCs/>
                  <w:lang w:val="da-DK"/>
                  <w:rPrChange w:id="37302" w:author="phuong vu" w:date="2018-11-30T22:36:00Z">
                    <w:rPr>
                      <w:b/>
                      <w:bCs/>
                      <w:lang w:val="da-DK"/>
                    </w:rPr>
                  </w:rPrChange>
                </w:rPr>
                <w:t>Mô tả</w:t>
              </w:r>
            </w:ins>
          </w:p>
        </w:tc>
      </w:tr>
      <w:tr w:rsidR="006871B5" w:rsidRPr="00920004" w14:paraId="275B41C1" w14:textId="77777777" w:rsidTr="00BD0851">
        <w:trPr>
          <w:trHeight w:val="300"/>
          <w:ins w:id="37303" w:author="phuong vu" w:date="2018-11-30T14:07:00Z"/>
          <w:trPrChange w:id="37304" w:author="phuong vu" w:date="2018-11-30T14:21:00Z">
            <w:trPr>
              <w:trHeight w:val="300"/>
            </w:trPr>
          </w:trPrChange>
        </w:trPr>
        <w:tc>
          <w:tcPr>
            <w:tcW w:w="708" w:type="dxa"/>
            <w:noWrap/>
            <w:vAlign w:val="center"/>
            <w:hideMark/>
            <w:tcPrChange w:id="37305" w:author="phuong vu" w:date="2018-11-30T14:21:00Z">
              <w:tcPr>
                <w:tcW w:w="708" w:type="dxa"/>
                <w:noWrap/>
                <w:vAlign w:val="center"/>
                <w:hideMark/>
              </w:tcPr>
            </w:tcPrChange>
          </w:tcPr>
          <w:p w14:paraId="346F8F4F" w14:textId="77777777" w:rsidR="006871B5" w:rsidRPr="00920004" w:rsidRDefault="006871B5" w:rsidP="00BD0851">
            <w:pPr>
              <w:spacing w:before="240" w:line="0" w:lineRule="atLeast"/>
              <w:jc w:val="center"/>
              <w:rPr>
                <w:ins w:id="37306" w:author="phuong vu" w:date="2018-11-30T14:07:00Z"/>
                <w:rPrChange w:id="37307" w:author="phuong vu" w:date="2018-11-30T22:36:00Z">
                  <w:rPr>
                    <w:ins w:id="37308" w:author="phuong vu" w:date="2018-11-30T14:07:00Z"/>
                  </w:rPr>
                </w:rPrChange>
              </w:rPr>
              <w:pPrChange w:id="37309" w:author="phuong vu" w:date="2018-11-30T14:16:00Z">
                <w:pPr>
                  <w:spacing w:line="276" w:lineRule="auto"/>
                  <w:jc w:val="center"/>
                </w:pPr>
              </w:pPrChange>
            </w:pPr>
            <w:ins w:id="37310" w:author="phuong vu" w:date="2018-11-30T14:07:00Z">
              <w:r w:rsidRPr="00920004">
                <w:rPr>
                  <w:rPrChange w:id="37311" w:author="phuong vu" w:date="2018-11-30T22:36:00Z">
                    <w:rPr/>
                  </w:rPrChange>
                </w:rPr>
                <w:t>1</w:t>
              </w:r>
            </w:ins>
          </w:p>
        </w:tc>
        <w:tc>
          <w:tcPr>
            <w:tcW w:w="1820" w:type="dxa"/>
            <w:noWrap/>
            <w:hideMark/>
            <w:tcPrChange w:id="37312" w:author="phuong vu" w:date="2018-11-30T14:21:00Z">
              <w:tcPr>
                <w:tcW w:w="1820" w:type="dxa"/>
                <w:noWrap/>
                <w:hideMark/>
              </w:tcPr>
            </w:tcPrChange>
          </w:tcPr>
          <w:p w14:paraId="36D9947B" w14:textId="77777777" w:rsidR="006871B5" w:rsidRPr="00920004" w:rsidRDefault="006871B5" w:rsidP="00941ED9">
            <w:pPr>
              <w:rPr>
                <w:ins w:id="37313" w:author="phuong vu" w:date="2018-11-30T14:07:00Z"/>
                <w:rPrChange w:id="37314" w:author="phuong vu" w:date="2018-11-30T22:36:00Z">
                  <w:rPr>
                    <w:ins w:id="37315" w:author="phuong vu" w:date="2018-11-30T14:07:00Z"/>
                  </w:rPr>
                </w:rPrChange>
              </w:rPr>
              <w:pPrChange w:id="37316" w:author="phuong vu" w:date="2018-11-30T21:42:00Z">
                <w:pPr>
                  <w:spacing w:line="276" w:lineRule="auto"/>
                </w:pPr>
              </w:pPrChange>
            </w:pPr>
            <w:ins w:id="37317" w:author="phuong vu" w:date="2018-11-30T14:07:00Z">
              <w:r w:rsidRPr="00920004">
                <w:rPr>
                  <w:rPrChange w:id="37318" w:author="phuong vu" w:date="2018-11-30T22:36:00Z">
                    <w:rPr/>
                  </w:rPrChange>
                </w:rPr>
                <w:t>id</w:t>
              </w:r>
            </w:ins>
          </w:p>
        </w:tc>
        <w:tc>
          <w:tcPr>
            <w:tcW w:w="1300" w:type="dxa"/>
            <w:noWrap/>
            <w:hideMark/>
            <w:tcPrChange w:id="37319" w:author="phuong vu" w:date="2018-11-30T14:21:00Z">
              <w:tcPr>
                <w:tcW w:w="1300" w:type="dxa"/>
                <w:noWrap/>
                <w:hideMark/>
              </w:tcPr>
            </w:tcPrChange>
          </w:tcPr>
          <w:p w14:paraId="5421F0CC" w14:textId="77777777" w:rsidR="006871B5" w:rsidRPr="00920004" w:rsidRDefault="006871B5" w:rsidP="00941ED9">
            <w:pPr>
              <w:rPr>
                <w:ins w:id="37320" w:author="phuong vu" w:date="2018-11-30T14:07:00Z"/>
                <w:rPrChange w:id="37321" w:author="phuong vu" w:date="2018-11-30T22:36:00Z">
                  <w:rPr>
                    <w:ins w:id="37322" w:author="phuong vu" w:date="2018-11-30T14:07:00Z"/>
                  </w:rPr>
                </w:rPrChange>
              </w:rPr>
              <w:pPrChange w:id="37323" w:author="phuong vu" w:date="2018-11-30T21:42:00Z">
                <w:pPr>
                  <w:spacing w:line="276" w:lineRule="auto"/>
                </w:pPr>
              </w:pPrChange>
            </w:pPr>
            <w:ins w:id="37324" w:author="phuong vu" w:date="2018-11-30T14:07:00Z">
              <w:r w:rsidRPr="00920004">
                <w:rPr>
                  <w:rPrChange w:id="37325" w:author="phuong vu" w:date="2018-11-30T22:36:00Z">
                    <w:rPr/>
                  </w:rPrChange>
                </w:rPr>
                <w:t>numeric</w:t>
              </w:r>
            </w:ins>
          </w:p>
        </w:tc>
        <w:tc>
          <w:tcPr>
            <w:tcW w:w="1098" w:type="dxa"/>
            <w:noWrap/>
            <w:vAlign w:val="center"/>
            <w:hideMark/>
            <w:tcPrChange w:id="37326" w:author="phuong vu" w:date="2018-11-30T14:21:00Z">
              <w:tcPr>
                <w:tcW w:w="1098" w:type="dxa"/>
                <w:noWrap/>
                <w:vAlign w:val="center"/>
                <w:hideMark/>
              </w:tcPr>
            </w:tcPrChange>
          </w:tcPr>
          <w:p w14:paraId="351FB234" w14:textId="77777777" w:rsidR="006871B5" w:rsidRPr="00920004" w:rsidRDefault="006871B5" w:rsidP="00941ED9">
            <w:pPr>
              <w:jc w:val="center"/>
              <w:rPr>
                <w:ins w:id="37327" w:author="phuong vu" w:date="2018-11-30T14:07:00Z"/>
                <w:rPrChange w:id="37328" w:author="phuong vu" w:date="2018-11-30T22:36:00Z">
                  <w:rPr>
                    <w:ins w:id="37329" w:author="phuong vu" w:date="2018-11-30T14:07:00Z"/>
                  </w:rPr>
                </w:rPrChange>
              </w:rPr>
              <w:pPrChange w:id="37330" w:author="phuong vu" w:date="2018-11-30T21:42:00Z">
                <w:pPr>
                  <w:spacing w:line="276" w:lineRule="auto"/>
                  <w:jc w:val="center"/>
                </w:pPr>
              </w:pPrChange>
            </w:pPr>
          </w:p>
        </w:tc>
        <w:tc>
          <w:tcPr>
            <w:tcW w:w="838" w:type="dxa"/>
            <w:noWrap/>
            <w:vAlign w:val="center"/>
            <w:hideMark/>
            <w:tcPrChange w:id="37331" w:author="phuong vu" w:date="2018-11-30T14:21:00Z">
              <w:tcPr>
                <w:tcW w:w="838" w:type="dxa"/>
                <w:noWrap/>
                <w:vAlign w:val="center"/>
                <w:hideMark/>
              </w:tcPr>
            </w:tcPrChange>
          </w:tcPr>
          <w:p w14:paraId="1C04448B" w14:textId="77777777" w:rsidR="006871B5" w:rsidRPr="00920004" w:rsidRDefault="006871B5" w:rsidP="00941ED9">
            <w:pPr>
              <w:jc w:val="center"/>
              <w:rPr>
                <w:ins w:id="37332" w:author="phuong vu" w:date="2018-11-30T14:07:00Z"/>
                <w:rPrChange w:id="37333" w:author="phuong vu" w:date="2018-11-30T22:36:00Z">
                  <w:rPr>
                    <w:ins w:id="37334" w:author="phuong vu" w:date="2018-11-30T14:07:00Z"/>
                  </w:rPr>
                </w:rPrChange>
              </w:rPr>
              <w:pPrChange w:id="37335" w:author="phuong vu" w:date="2018-11-30T21:42:00Z">
                <w:pPr>
                  <w:spacing w:line="276" w:lineRule="auto"/>
                  <w:jc w:val="center"/>
                </w:pPr>
              </w:pPrChange>
            </w:pPr>
            <w:ins w:id="37336" w:author="phuong vu" w:date="2018-11-30T14:07:00Z">
              <w:r w:rsidRPr="00920004">
                <w:rPr>
                  <w:rPrChange w:id="37337" w:author="phuong vu" w:date="2018-11-30T22:36:00Z">
                    <w:rPr/>
                  </w:rPrChange>
                </w:rPr>
                <w:t>X</w:t>
              </w:r>
            </w:ins>
          </w:p>
        </w:tc>
        <w:tc>
          <w:tcPr>
            <w:tcW w:w="823" w:type="dxa"/>
            <w:noWrap/>
            <w:vAlign w:val="center"/>
            <w:hideMark/>
            <w:tcPrChange w:id="37338" w:author="phuong vu" w:date="2018-11-30T14:21:00Z">
              <w:tcPr>
                <w:tcW w:w="823" w:type="dxa"/>
                <w:noWrap/>
                <w:vAlign w:val="center"/>
                <w:hideMark/>
              </w:tcPr>
            </w:tcPrChange>
          </w:tcPr>
          <w:p w14:paraId="6AC63F31" w14:textId="77777777" w:rsidR="006871B5" w:rsidRPr="00920004" w:rsidRDefault="006871B5" w:rsidP="00941ED9">
            <w:pPr>
              <w:jc w:val="center"/>
              <w:rPr>
                <w:ins w:id="37339" w:author="phuong vu" w:date="2018-11-30T14:07:00Z"/>
                <w:rPrChange w:id="37340" w:author="phuong vu" w:date="2018-11-30T22:36:00Z">
                  <w:rPr>
                    <w:ins w:id="37341" w:author="phuong vu" w:date="2018-11-30T14:07:00Z"/>
                  </w:rPr>
                </w:rPrChange>
              </w:rPr>
              <w:pPrChange w:id="37342" w:author="phuong vu" w:date="2018-11-30T21:42:00Z">
                <w:pPr>
                  <w:spacing w:line="276" w:lineRule="auto"/>
                  <w:jc w:val="center"/>
                </w:pPr>
              </w:pPrChange>
            </w:pPr>
          </w:p>
        </w:tc>
        <w:tc>
          <w:tcPr>
            <w:tcW w:w="2138" w:type="dxa"/>
            <w:noWrap/>
            <w:hideMark/>
            <w:tcPrChange w:id="37343" w:author="phuong vu" w:date="2018-11-30T14:21:00Z">
              <w:tcPr>
                <w:tcW w:w="2138" w:type="dxa"/>
                <w:noWrap/>
                <w:hideMark/>
              </w:tcPr>
            </w:tcPrChange>
          </w:tcPr>
          <w:p w14:paraId="52732B91" w14:textId="77777777" w:rsidR="006871B5" w:rsidRPr="00920004" w:rsidRDefault="006871B5" w:rsidP="00941ED9">
            <w:pPr>
              <w:rPr>
                <w:ins w:id="37344" w:author="phuong vu" w:date="2018-11-30T14:07:00Z"/>
                <w:lang w:val="en-US"/>
                <w:rPrChange w:id="37345" w:author="phuong vu" w:date="2018-11-30T22:36:00Z">
                  <w:rPr>
                    <w:ins w:id="37346" w:author="phuong vu" w:date="2018-11-30T14:07:00Z"/>
                    <w:lang w:val="en-US"/>
                  </w:rPr>
                </w:rPrChange>
              </w:rPr>
              <w:pPrChange w:id="37347" w:author="phuong vu" w:date="2018-11-30T21:42:00Z">
                <w:pPr>
                  <w:spacing w:line="276" w:lineRule="auto"/>
                </w:pPr>
              </w:pPrChange>
            </w:pPr>
            <w:ins w:id="37348" w:author="phuong vu" w:date="2018-11-30T14:07:00Z">
              <w:r w:rsidRPr="00920004">
                <w:rPr>
                  <w:rPrChange w:id="37349" w:author="phuong vu" w:date="2018-11-30T22:36:00Z">
                    <w:rPr/>
                  </w:rPrChange>
                </w:rPr>
                <w:t xml:space="preserve">ID </w:t>
              </w:r>
              <w:r w:rsidRPr="00920004">
                <w:rPr>
                  <w:lang w:val="en-US"/>
                  <w:rPrChange w:id="37350" w:author="phuong vu" w:date="2018-11-30T22:36:00Z">
                    <w:rPr>
                      <w:lang w:val="en-US"/>
                    </w:rPr>
                  </w:rPrChange>
                </w:rPr>
                <w:t>chất liệu</w:t>
              </w:r>
            </w:ins>
          </w:p>
        </w:tc>
      </w:tr>
      <w:tr w:rsidR="006871B5" w:rsidRPr="00920004" w14:paraId="5C50CC44" w14:textId="77777777" w:rsidTr="00BD0851">
        <w:trPr>
          <w:trHeight w:val="300"/>
          <w:ins w:id="37351" w:author="phuong vu" w:date="2018-11-30T14:07:00Z"/>
          <w:trPrChange w:id="37352" w:author="phuong vu" w:date="2018-11-30T14:21:00Z">
            <w:trPr>
              <w:trHeight w:val="300"/>
            </w:trPr>
          </w:trPrChange>
        </w:trPr>
        <w:tc>
          <w:tcPr>
            <w:tcW w:w="708" w:type="dxa"/>
            <w:noWrap/>
            <w:vAlign w:val="center"/>
            <w:hideMark/>
            <w:tcPrChange w:id="37353" w:author="phuong vu" w:date="2018-11-30T14:21:00Z">
              <w:tcPr>
                <w:tcW w:w="708" w:type="dxa"/>
                <w:noWrap/>
                <w:vAlign w:val="center"/>
                <w:hideMark/>
              </w:tcPr>
            </w:tcPrChange>
          </w:tcPr>
          <w:p w14:paraId="72F6480D" w14:textId="77777777" w:rsidR="006871B5" w:rsidRPr="00920004" w:rsidRDefault="006871B5" w:rsidP="00BD0851">
            <w:pPr>
              <w:spacing w:before="240" w:line="0" w:lineRule="atLeast"/>
              <w:jc w:val="center"/>
              <w:rPr>
                <w:ins w:id="37354" w:author="phuong vu" w:date="2018-11-30T14:07:00Z"/>
                <w:rPrChange w:id="37355" w:author="phuong vu" w:date="2018-11-30T22:36:00Z">
                  <w:rPr>
                    <w:ins w:id="37356" w:author="phuong vu" w:date="2018-11-30T14:07:00Z"/>
                  </w:rPr>
                </w:rPrChange>
              </w:rPr>
              <w:pPrChange w:id="37357" w:author="phuong vu" w:date="2018-11-30T14:16:00Z">
                <w:pPr>
                  <w:spacing w:line="276" w:lineRule="auto"/>
                  <w:jc w:val="center"/>
                </w:pPr>
              </w:pPrChange>
            </w:pPr>
            <w:ins w:id="37358" w:author="phuong vu" w:date="2018-11-30T14:07:00Z">
              <w:r w:rsidRPr="00920004">
                <w:rPr>
                  <w:rPrChange w:id="37359" w:author="phuong vu" w:date="2018-11-30T22:36:00Z">
                    <w:rPr/>
                  </w:rPrChange>
                </w:rPr>
                <w:t>2</w:t>
              </w:r>
            </w:ins>
          </w:p>
        </w:tc>
        <w:tc>
          <w:tcPr>
            <w:tcW w:w="1820" w:type="dxa"/>
            <w:noWrap/>
            <w:hideMark/>
            <w:tcPrChange w:id="37360" w:author="phuong vu" w:date="2018-11-30T14:21:00Z">
              <w:tcPr>
                <w:tcW w:w="1820" w:type="dxa"/>
                <w:noWrap/>
                <w:hideMark/>
              </w:tcPr>
            </w:tcPrChange>
          </w:tcPr>
          <w:p w14:paraId="6D370ABD" w14:textId="77777777" w:rsidR="006871B5" w:rsidRPr="00920004" w:rsidRDefault="006871B5" w:rsidP="00941ED9">
            <w:pPr>
              <w:rPr>
                <w:ins w:id="37361" w:author="phuong vu" w:date="2018-11-30T14:07:00Z"/>
                <w:rPrChange w:id="37362" w:author="phuong vu" w:date="2018-11-30T22:36:00Z">
                  <w:rPr>
                    <w:ins w:id="37363" w:author="phuong vu" w:date="2018-11-30T14:07:00Z"/>
                  </w:rPr>
                </w:rPrChange>
              </w:rPr>
              <w:pPrChange w:id="37364" w:author="phuong vu" w:date="2018-11-30T21:42:00Z">
                <w:pPr>
                  <w:spacing w:line="276" w:lineRule="auto"/>
                </w:pPr>
              </w:pPrChange>
            </w:pPr>
            <w:ins w:id="37365" w:author="phuong vu" w:date="2018-11-30T14:07:00Z">
              <w:r w:rsidRPr="00920004">
                <w:rPr>
                  <w:rPrChange w:id="37366" w:author="phuong vu" w:date="2018-11-30T22:36:00Z">
                    <w:rPr/>
                  </w:rPrChange>
                </w:rPr>
                <w:t>material_name</w:t>
              </w:r>
            </w:ins>
          </w:p>
        </w:tc>
        <w:tc>
          <w:tcPr>
            <w:tcW w:w="1300" w:type="dxa"/>
            <w:noWrap/>
            <w:hideMark/>
            <w:tcPrChange w:id="37367" w:author="phuong vu" w:date="2018-11-30T14:21:00Z">
              <w:tcPr>
                <w:tcW w:w="1300" w:type="dxa"/>
                <w:noWrap/>
                <w:hideMark/>
              </w:tcPr>
            </w:tcPrChange>
          </w:tcPr>
          <w:p w14:paraId="73A3E3C7" w14:textId="41A92AFA" w:rsidR="006871B5" w:rsidRPr="00920004" w:rsidRDefault="00E452E5" w:rsidP="00941ED9">
            <w:pPr>
              <w:rPr>
                <w:ins w:id="37368" w:author="phuong vu" w:date="2018-11-30T14:07:00Z"/>
                <w:rPrChange w:id="37369" w:author="phuong vu" w:date="2018-11-30T22:36:00Z">
                  <w:rPr>
                    <w:ins w:id="37370" w:author="phuong vu" w:date="2018-11-30T14:07:00Z"/>
                  </w:rPr>
                </w:rPrChange>
              </w:rPr>
              <w:pPrChange w:id="37371" w:author="phuong vu" w:date="2018-11-30T21:42:00Z">
                <w:pPr>
                  <w:spacing w:line="276" w:lineRule="auto"/>
                </w:pPr>
              </w:pPrChange>
            </w:pPr>
            <w:ins w:id="37372" w:author="phuong vu" w:date="2018-11-30T21:53:00Z">
              <w:r w:rsidRPr="00920004">
                <w:rPr>
                  <w:rPrChange w:id="37373" w:author="phuong vu" w:date="2018-11-30T22:36:00Z">
                    <w:rPr/>
                  </w:rPrChange>
                </w:rPr>
                <w:t>varchar</w:t>
              </w:r>
            </w:ins>
          </w:p>
        </w:tc>
        <w:tc>
          <w:tcPr>
            <w:tcW w:w="1098" w:type="dxa"/>
            <w:noWrap/>
            <w:vAlign w:val="center"/>
            <w:hideMark/>
            <w:tcPrChange w:id="37374" w:author="phuong vu" w:date="2018-11-30T14:21:00Z">
              <w:tcPr>
                <w:tcW w:w="1098" w:type="dxa"/>
                <w:noWrap/>
                <w:vAlign w:val="center"/>
                <w:hideMark/>
              </w:tcPr>
            </w:tcPrChange>
          </w:tcPr>
          <w:p w14:paraId="71663184" w14:textId="77777777" w:rsidR="006871B5" w:rsidRPr="00920004" w:rsidRDefault="006871B5" w:rsidP="00941ED9">
            <w:pPr>
              <w:jc w:val="center"/>
              <w:rPr>
                <w:ins w:id="37375" w:author="phuong vu" w:date="2018-11-30T14:07:00Z"/>
                <w:rPrChange w:id="37376" w:author="phuong vu" w:date="2018-11-30T22:36:00Z">
                  <w:rPr>
                    <w:ins w:id="37377" w:author="phuong vu" w:date="2018-11-30T14:07:00Z"/>
                  </w:rPr>
                </w:rPrChange>
              </w:rPr>
              <w:pPrChange w:id="37378" w:author="phuong vu" w:date="2018-11-30T21:42:00Z">
                <w:pPr>
                  <w:spacing w:line="276" w:lineRule="auto"/>
                  <w:jc w:val="center"/>
                </w:pPr>
              </w:pPrChange>
            </w:pPr>
          </w:p>
        </w:tc>
        <w:tc>
          <w:tcPr>
            <w:tcW w:w="838" w:type="dxa"/>
            <w:noWrap/>
            <w:vAlign w:val="center"/>
            <w:hideMark/>
            <w:tcPrChange w:id="37379" w:author="phuong vu" w:date="2018-11-30T14:21:00Z">
              <w:tcPr>
                <w:tcW w:w="838" w:type="dxa"/>
                <w:noWrap/>
                <w:vAlign w:val="center"/>
                <w:hideMark/>
              </w:tcPr>
            </w:tcPrChange>
          </w:tcPr>
          <w:p w14:paraId="78868844" w14:textId="77777777" w:rsidR="006871B5" w:rsidRPr="00920004" w:rsidRDefault="006871B5" w:rsidP="00941ED9">
            <w:pPr>
              <w:jc w:val="center"/>
              <w:rPr>
                <w:ins w:id="37380" w:author="phuong vu" w:date="2018-11-30T14:07:00Z"/>
                <w:rPrChange w:id="37381" w:author="phuong vu" w:date="2018-11-30T22:36:00Z">
                  <w:rPr>
                    <w:ins w:id="37382" w:author="phuong vu" w:date="2018-11-30T14:07:00Z"/>
                  </w:rPr>
                </w:rPrChange>
              </w:rPr>
              <w:pPrChange w:id="37383" w:author="phuong vu" w:date="2018-11-30T21:42:00Z">
                <w:pPr>
                  <w:spacing w:line="276" w:lineRule="auto"/>
                  <w:jc w:val="center"/>
                </w:pPr>
              </w:pPrChange>
            </w:pPr>
          </w:p>
        </w:tc>
        <w:tc>
          <w:tcPr>
            <w:tcW w:w="823" w:type="dxa"/>
            <w:noWrap/>
            <w:vAlign w:val="center"/>
            <w:hideMark/>
            <w:tcPrChange w:id="37384" w:author="phuong vu" w:date="2018-11-30T14:21:00Z">
              <w:tcPr>
                <w:tcW w:w="823" w:type="dxa"/>
                <w:noWrap/>
                <w:vAlign w:val="center"/>
                <w:hideMark/>
              </w:tcPr>
            </w:tcPrChange>
          </w:tcPr>
          <w:p w14:paraId="5C268785" w14:textId="77777777" w:rsidR="006871B5" w:rsidRPr="00920004" w:rsidRDefault="006871B5" w:rsidP="00941ED9">
            <w:pPr>
              <w:jc w:val="center"/>
              <w:rPr>
                <w:ins w:id="37385" w:author="phuong vu" w:date="2018-11-30T14:07:00Z"/>
                <w:rPrChange w:id="37386" w:author="phuong vu" w:date="2018-11-30T22:36:00Z">
                  <w:rPr>
                    <w:ins w:id="37387" w:author="phuong vu" w:date="2018-11-30T14:07:00Z"/>
                  </w:rPr>
                </w:rPrChange>
              </w:rPr>
              <w:pPrChange w:id="37388" w:author="phuong vu" w:date="2018-11-30T21:42:00Z">
                <w:pPr>
                  <w:spacing w:line="276" w:lineRule="auto"/>
                  <w:jc w:val="center"/>
                </w:pPr>
              </w:pPrChange>
            </w:pPr>
          </w:p>
        </w:tc>
        <w:tc>
          <w:tcPr>
            <w:tcW w:w="2138" w:type="dxa"/>
            <w:noWrap/>
            <w:hideMark/>
            <w:tcPrChange w:id="37389" w:author="phuong vu" w:date="2018-11-30T14:21:00Z">
              <w:tcPr>
                <w:tcW w:w="2138" w:type="dxa"/>
                <w:noWrap/>
                <w:hideMark/>
              </w:tcPr>
            </w:tcPrChange>
          </w:tcPr>
          <w:p w14:paraId="4D29EC08" w14:textId="77777777" w:rsidR="006871B5" w:rsidRPr="00920004" w:rsidRDefault="006871B5" w:rsidP="00941ED9">
            <w:pPr>
              <w:rPr>
                <w:ins w:id="37390" w:author="phuong vu" w:date="2018-11-30T14:07:00Z"/>
                <w:lang w:val="en-US"/>
                <w:rPrChange w:id="37391" w:author="phuong vu" w:date="2018-11-30T22:36:00Z">
                  <w:rPr>
                    <w:ins w:id="37392" w:author="phuong vu" w:date="2018-11-30T14:07:00Z"/>
                    <w:lang w:val="en-US"/>
                  </w:rPr>
                </w:rPrChange>
              </w:rPr>
              <w:pPrChange w:id="37393" w:author="phuong vu" w:date="2018-11-30T21:42:00Z">
                <w:pPr>
                  <w:spacing w:line="276" w:lineRule="auto"/>
                </w:pPr>
              </w:pPrChange>
            </w:pPr>
            <w:ins w:id="37394" w:author="phuong vu" w:date="2018-11-30T14:07:00Z">
              <w:r w:rsidRPr="00920004">
                <w:rPr>
                  <w:lang w:val="en-US"/>
                  <w:rPrChange w:id="37395" w:author="phuong vu" w:date="2018-11-30T22:36:00Z">
                    <w:rPr>
                      <w:lang w:val="en-US"/>
                    </w:rPr>
                  </w:rPrChange>
                </w:rPr>
                <w:t>Tên chất liệu</w:t>
              </w:r>
            </w:ins>
          </w:p>
        </w:tc>
      </w:tr>
      <w:tr w:rsidR="006871B5" w:rsidRPr="00920004" w14:paraId="0AAF5D1F" w14:textId="77777777" w:rsidTr="00BD0851">
        <w:trPr>
          <w:trHeight w:val="300"/>
          <w:ins w:id="37396" w:author="phuong vu" w:date="2018-11-30T14:07:00Z"/>
          <w:trPrChange w:id="37397" w:author="phuong vu" w:date="2018-11-30T14:21:00Z">
            <w:trPr>
              <w:trHeight w:val="300"/>
            </w:trPr>
          </w:trPrChange>
        </w:trPr>
        <w:tc>
          <w:tcPr>
            <w:tcW w:w="708" w:type="dxa"/>
            <w:noWrap/>
            <w:vAlign w:val="center"/>
            <w:hideMark/>
            <w:tcPrChange w:id="37398" w:author="phuong vu" w:date="2018-11-30T14:21:00Z">
              <w:tcPr>
                <w:tcW w:w="708" w:type="dxa"/>
                <w:noWrap/>
                <w:vAlign w:val="center"/>
                <w:hideMark/>
              </w:tcPr>
            </w:tcPrChange>
          </w:tcPr>
          <w:p w14:paraId="22B932FB" w14:textId="77777777" w:rsidR="006871B5" w:rsidRPr="00920004" w:rsidRDefault="006871B5" w:rsidP="00BD0851">
            <w:pPr>
              <w:spacing w:before="240" w:line="0" w:lineRule="atLeast"/>
              <w:jc w:val="center"/>
              <w:rPr>
                <w:ins w:id="37399" w:author="phuong vu" w:date="2018-11-30T14:07:00Z"/>
                <w:lang w:val="en-US"/>
                <w:rPrChange w:id="37400" w:author="phuong vu" w:date="2018-11-30T22:36:00Z">
                  <w:rPr>
                    <w:ins w:id="37401" w:author="phuong vu" w:date="2018-11-30T14:07:00Z"/>
                    <w:lang w:val="en-US"/>
                  </w:rPr>
                </w:rPrChange>
              </w:rPr>
              <w:pPrChange w:id="37402" w:author="phuong vu" w:date="2018-11-30T14:16:00Z">
                <w:pPr>
                  <w:spacing w:line="276" w:lineRule="auto"/>
                  <w:jc w:val="center"/>
                </w:pPr>
              </w:pPrChange>
            </w:pPr>
            <w:ins w:id="37403" w:author="phuong vu" w:date="2018-11-30T14:07:00Z">
              <w:r w:rsidRPr="00920004">
                <w:rPr>
                  <w:lang w:val="en-US"/>
                  <w:rPrChange w:id="37404" w:author="phuong vu" w:date="2018-11-30T22:36:00Z">
                    <w:rPr>
                      <w:lang w:val="en-US"/>
                    </w:rPr>
                  </w:rPrChange>
                </w:rPr>
                <w:t>3</w:t>
              </w:r>
            </w:ins>
          </w:p>
        </w:tc>
        <w:tc>
          <w:tcPr>
            <w:tcW w:w="1820" w:type="dxa"/>
            <w:noWrap/>
            <w:hideMark/>
            <w:tcPrChange w:id="37405" w:author="phuong vu" w:date="2018-11-30T14:21:00Z">
              <w:tcPr>
                <w:tcW w:w="1820" w:type="dxa"/>
                <w:noWrap/>
                <w:hideMark/>
              </w:tcPr>
            </w:tcPrChange>
          </w:tcPr>
          <w:p w14:paraId="35E59EB3" w14:textId="77777777" w:rsidR="006871B5" w:rsidRPr="00920004" w:rsidRDefault="006871B5" w:rsidP="00941ED9">
            <w:pPr>
              <w:rPr>
                <w:ins w:id="37406" w:author="phuong vu" w:date="2018-11-30T14:07:00Z"/>
                <w:rPrChange w:id="37407" w:author="phuong vu" w:date="2018-11-30T22:36:00Z">
                  <w:rPr>
                    <w:ins w:id="37408" w:author="phuong vu" w:date="2018-11-30T14:07:00Z"/>
                  </w:rPr>
                </w:rPrChange>
              </w:rPr>
              <w:pPrChange w:id="37409" w:author="phuong vu" w:date="2018-11-30T21:42:00Z">
                <w:pPr>
                  <w:spacing w:line="276" w:lineRule="auto"/>
                </w:pPr>
              </w:pPrChange>
            </w:pPr>
            <w:ins w:id="37410" w:author="phuong vu" w:date="2018-11-30T14:07:00Z">
              <w:r w:rsidRPr="00920004">
                <w:rPr>
                  <w:rPrChange w:id="37411" w:author="phuong vu" w:date="2018-11-30T22:36:00Z">
                    <w:rPr/>
                  </w:rPrChange>
                </w:rPr>
                <w:t>status</w:t>
              </w:r>
            </w:ins>
          </w:p>
        </w:tc>
        <w:tc>
          <w:tcPr>
            <w:tcW w:w="1300" w:type="dxa"/>
            <w:noWrap/>
            <w:hideMark/>
            <w:tcPrChange w:id="37412" w:author="phuong vu" w:date="2018-11-30T14:21:00Z">
              <w:tcPr>
                <w:tcW w:w="1300" w:type="dxa"/>
                <w:noWrap/>
                <w:hideMark/>
              </w:tcPr>
            </w:tcPrChange>
          </w:tcPr>
          <w:p w14:paraId="450618DC" w14:textId="234F25FC" w:rsidR="006871B5" w:rsidRPr="00920004" w:rsidRDefault="00E452E5" w:rsidP="00941ED9">
            <w:pPr>
              <w:rPr>
                <w:ins w:id="37413" w:author="phuong vu" w:date="2018-11-30T14:07:00Z"/>
                <w:rPrChange w:id="37414" w:author="phuong vu" w:date="2018-11-30T22:36:00Z">
                  <w:rPr>
                    <w:ins w:id="37415" w:author="phuong vu" w:date="2018-11-30T14:07:00Z"/>
                  </w:rPr>
                </w:rPrChange>
              </w:rPr>
              <w:pPrChange w:id="37416" w:author="phuong vu" w:date="2018-11-30T21:42:00Z">
                <w:pPr>
                  <w:spacing w:line="276" w:lineRule="auto"/>
                </w:pPr>
              </w:pPrChange>
            </w:pPr>
            <w:ins w:id="37417" w:author="phuong vu" w:date="2018-11-30T21:53:00Z">
              <w:r w:rsidRPr="00920004">
                <w:rPr>
                  <w:rPrChange w:id="37418" w:author="phuong vu" w:date="2018-11-30T22:36:00Z">
                    <w:rPr/>
                  </w:rPrChange>
                </w:rPr>
                <w:t>varchar</w:t>
              </w:r>
            </w:ins>
          </w:p>
        </w:tc>
        <w:tc>
          <w:tcPr>
            <w:tcW w:w="1098" w:type="dxa"/>
            <w:noWrap/>
            <w:vAlign w:val="center"/>
            <w:hideMark/>
            <w:tcPrChange w:id="37419" w:author="phuong vu" w:date="2018-11-30T14:21:00Z">
              <w:tcPr>
                <w:tcW w:w="1098" w:type="dxa"/>
                <w:noWrap/>
                <w:vAlign w:val="center"/>
                <w:hideMark/>
              </w:tcPr>
            </w:tcPrChange>
          </w:tcPr>
          <w:p w14:paraId="15F495FA" w14:textId="77777777" w:rsidR="006871B5" w:rsidRPr="00920004" w:rsidRDefault="006871B5" w:rsidP="00941ED9">
            <w:pPr>
              <w:jc w:val="center"/>
              <w:rPr>
                <w:ins w:id="37420" w:author="phuong vu" w:date="2018-11-30T14:07:00Z"/>
                <w:rPrChange w:id="37421" w:author="phuong vu" w:date="2018-11-30T22:36:00Z">
                  <w:rPr>
                    <w:ins w:id="37422" w:author="phuong vu" w:date="2018-11-30T14:07:00Z"/>
                  </w:rPr>
                </w:rPrChange>
              </w:rPr>
              <w:pPrChange w:id="37423" w:author="phuong vu" w:date="2018-11-30T21:42:00Z">
                <w:pPr>
                  <w:spacing w:line="276" w:lineRule="auto"/>
                  <w:jc w:val="center"/>
                </w:pPr>
              </w:pPrChange>
            </w:pPr>
            <w:ins w:id="37424" w:author="phuong vu" w:date="2018-11-30T14:07:00Z">
              <w:r w:rsidRPr="00920004">
                <w:rPr>
                  <w:rPrChange w:id="37425" w:author="phuong vu" w:date="2018-11-30T22:36:00Z">
                    <w:rPr/>
                  </w:rPrChange>
                </w:rPr>
                <w:t>X</w:t>
              </w:r>
            </w:ins>
          </w:p>
        </w:tc>
        <w:tc>
          <w:tcPr>
            <w:tcW w:w="838" w:type="dxa"/>
            <w:noWrap/>
            <w:vAlign w:val="center"/>
            <w:hideMark/>
            <w:tcPrChange w:id="37426" w:author="phuong vu" w:date="2018-11-30T14:21:00Z">
              <w:tcPr>
                <w:tcW w:w="838" w:type="dxa"/>
                <w:noWrap/>
                <w:vAlign w:val="center"/>
                <w:hideMark/>
              </w:tcPr>
            </w:tcPrChange>
          </w:tcPr>
          <w:p w14:paraId="632A5A6E" w14:textId="77777777" w:rsidR="006871B5" w:rsidRPr="00920004" w:rsidRDefault="006871B5" w:rsidP="00941ED9">
            <w:pPr>
              <w:jc w:val="center"/>
              <w:rPr>
                <w:ins w:id="37427" w:author="phuong vu" w:date="2018-11-30T14:07:00Z"/>
                <w:rPrChange w:id="37428" w:author="phuong vu" w:date="2018-11-30T22:36:00Z">
                  <w:rPr>
                    <w:ins w:id="37429" w:author="phuong vu" w:date="2018-11-30T14:07:00Z"/>
                  </w:rPr>
                </w:rPrChange>
              </w:rPr>
              <w:pPrChange w:id="37430" w:author="phuong vu" w:date="2018-11-30T21:42:00Z">
                <w:pPr>
                  <w:spacing w:line="276" w:lineRule="auto"/>
                  <w:jc w:val="center"/>
                </w:pPr>
              </w:pPrChange>
            </w:pPr>
          </w:p>
        </w:tc>
        <w:tc>
          <w:tcPr>
            <w:tcW w:w="823" w:type="dxa"/>
            <w:noWrap/>
            <w:vAlign w:val="center"/>
            <w:hideMark/>
            <w:tcPrChange w:id="37431" w:author="phuong vu" w:date="2018-11-30T14:21:00Z">
              <w:tcPr>
                <w:tcW w:w="823" w:type="dxa"/>
                <w:noWrap/>
                <w:vAlign w:val="center"/>
                <w:hideMark/>
              </w:tcPr>
            </w:tcPrChange>
          </w:tcPr>
          <w:p w14:paraId="6ADC1A28" w14:textId="77777777" w:rsidR="006871B5" w:rsidRPr="00920004" w:rsidRDefault="006871B5" w:rsidP="00941ED9">
            <w:pPr>
              <w:jc w:val="center"/>
              <w:rPr>
                <w:ins w:id="37432" w:author="phuong vu" w:date="2018-11-30T14:07:00Z"/>
                <w:rPrChange w:id="37433" w:author="phuong vu" w:date="2018-11-30T22:36:00Z">
                  <w:rPr>
                    <w:ins w:id="37434" w:author="phuong vu" w:date="2018-11-30T14:07:00Z"/>
                  </w:rPr>
                </w:rPrChange>
              </w:rPr>
              <w:pPrChange w:id="37435" w:author="phuong vu" w:date="2018-11-30T21:42:00Z">
                <w:pPr>
                  <w:spacing w:line="276" w:lineRule="auto"/>
                  <w:jc w:val="center"/>
                </w:pPr>
              </w:pPrChange>
            </w:pPr>
          </w:p>
        </w:tc>
        <w:tc>
          <w:tcPr>
            <w:tcW w:w="2138" w:type="dxa"/>
            <w:noWrap/>
            <w:hideMark/>
            <w:tcPrChange w:id="37436" w:author="phuong vu" w:date="2018-11-30T14:21:00Z">
              <w:tcPr>
                <w:tcW w:w="2138" w:type="dxa"/>
                <w:noWrap/>
                <w:hideMark/>
              </w:tcPr>
            </w:tcPrChange>
          </w:tcPr>
          <w:p w14:paraId="18E45576" w14:textId="77777777" w:rsidR="006871B5" w:rsidRPr="00920004" w:rsidRDefault="006871B5" w:rsidP="00941ED9">
            <w:pPr>
              <w:rPr>
                <w:ins w:id="37437" w:author="phuong vu" w:date="2018-11-30T14:07:00Z"/>
                <w:rPrChange w:id="37438" w:author="phuong vu" w:date="2018-11-30T22:36:00Z">
                  <w:rPr>
                    <w:ins w:id="37439" w:author="phuong vu" w:date="2018-11-30T14:07:00Z"/>
                  </w:rPr>
                </w:rPrChange>
              </w:rPr>
              <w:pPrChange w:id="37440" w:author="phuong vu" w:date="2018-11-30T21:42:00Z">
                <w:pPr>
                  <w:keepNext/>
                  <w:spacing w:line="276" w:lineRule="auto"/>
                </w:pPr>
              </w:pPrChange>
            </w:pPr>
            <w:ins w:id="37441" w:author="phuong vu" w:date="2018-11-30T14:07:00Z">
              <w:r w:rsidRPr="00920004">
                <w:rPr>
                  <w:rPrChange w:id="37442" w:author="phuong vu" w:date="2018-11-30T22:36:00Z">
                    <w:rPr/>
                  </w:rPrChange>
                </w:rPr>
                <w:t>Trạng thái</w:t>
              </w:r>
            </w:ins>
          </w:p>
        </w:tc>
      </w:tr>
    </w:tbl>
    <w:p w14:paraId="04942C28" w14:textId="3ACC75EA" w:rsidR="006871B5" w:rsidRPr="00920004" w:rsidRDefault="006871B5" w:rsidP="00A17FA5">
      <w:pPr>
        <w:pStyle w:val="Caption"/>
        <w:rPr>
          <w:ins w:id="37443" w:author="phuong vu" w:date="2018-11-30T14:07:00Z"/>
          <w:rPrChange w:id="37444" w:author="phuong vu" w:date="2018-11-30T22:36:00Z">
            <w:rPr>
              <w:ins w:id="37445" w:author="phuong vu" w:date="2018-11-30T14:07:00Z"/>
              <w:b/>
              <w:i w:val="0"/>
              <w:iCs w:val="0"/>
            </w:rPr>
          </w:rPrChange>
        </w:rPr>
        <w:pPrChange w:id="37446" w:author="phuong vu" w:date="2018-11-30T22:42:00Z">
          <w:pPr>
            <w:pStyle w:val="Caption"/>
            <w:spacing w:line="276" w:lineRule="auto"/>
          </w:pPr>
        </w:pPrChange>
      </w:pPr>
      <w:bookmarkStart w:id="37447" w:name="_Toc531381660"/>
      <w:ins w:id="37448" w:author="phuong vu" w:date="2018-11-30T14:07:00Z">
        <w:r w:rsidRPr="00920004">
          <w:rPr>
            <w:rPrChange w:id="37449" w:author="phuong vu" w:date="2018-11-30T22:36:00Z">
              <w:rPr/>
            </w:rPrChange>
          </w:rPr>
          <w:t xml:space="preserve">Bảng </w:t>
        </w:r>
      </w:ins>
      <w:ins w:id="37450" w:author="phuong vu" w:date="2018-11-30T14:54:00Z">
        <w:r w:rsidR="00D632EE" w:rsidRPr="00920004">
          <w:rPr>
            <w:rPrChange w:id="37451" w:author="phuong vu" w:date="2018-11-30T22:36:00Z">
              <w:rPr/>
            </w:rPrChange>
          </w:rPr>
          <w:fldChar w:fldCharType="begin"/>
        </w:r>
        <w:r w:rsidR="00D632EE" w:rsidRPr="00920004">
          <w:rPr>
            <w:rPrChange w:id="37452" w:author="phuong vu" w:date="2018-11-30T22:36:00Z">
              <w:rPr/>
            </w:rPrChange>
          </w:rPr>
          <w:instrText xml:space="preserve"> STYLEREF 1 \s </w:instrText>
        </w:r>
      </w:ins>
      <w:r w:rsidR="00D632EE" w:rsidRPr="00920004">
        <w:rPr>
          <w:rPrChange w:id="37453" w:author="phuong vu" w:date="2018-11-30T22:36:00Z">
            <w:rPr/>
          </w:rPrChange>
        </w:rPr>
        <w:fldChar w:fldCharType="separate"/>
      </w:r>
      <w:r w:rsidR="00B5490C">
        <w:rPr>
          <w:noProof/>
        </w:rPr>
        <w:t>4</w:t>
      </w:r>
      <w:ins w:id="37454" w:author="phuong vu" w:date="2018-11-30T14:54:00Z">
        <w:r w:rsidR="00D632EE" w:rsidRPr="00920004">
          <w:rPr>
            <w:rPrChange w:id="37455" w:author="phuong vu" w:date="2018-11-30T22:36:00Z">
              <w:rPr/>
            </w:rPrChange>
          </w:rPr>
          <w:fldChar w:fldCharType="end"/>
        </w:r>
        <w:r w:rsidR="00D632EE" w:rsidRPr="00920004">
          <w:rPr>
            <w:rPrChange w:id="37456" w:author="phuong vu" w:date="2018-11-30T22:36:00Z">
              <w:rPr/>
            </w:rPrChange>
          </w:rPr>
          <w:t>.</w:t>
        </w:r>
        <w:r w:rsidR="00D632EE" w:rsidRPr="00920004">
          <w:rPr>
            <w:rPrChange w:id="37457" w:author="phuong vu" w:date="2018-11-30T22:36:00Z">
              <w:rPr/>
            </w:rPrChange>
          </w:rPr>
          <w:fldChar w:fldCharType="begin"/>
        </w:r>
        <w:r w:rsidR="00D632EE" w:rsidRPr="00920004">
          <w:rPr>
            <w:rPrChange w:id="37458" w:author="phuong vu" w:date="2018-11-30T22:36:00Z">
              <w:rPr/>
            </w:rPrChange>
          </w:rPr>
          <w:instrText xml:space="preserve"> SEQ Bảng \* ARABIC \s 1 </w:instrText>
        </w:r>
      </w:ins>
      <w:r w:rsidR="00D632EE" w:rsidRPr="00920004">
        <w:rPr>
          <w:rPrChange w:id="37459" w:author="phuong vu" w:date="2018-11-30T22:36:00Z">
            <w:rPr/>
          </w:rPrChange>
        </w:rPr>
        <w:fldChar w:fldCharType="separate"/>
      </w:r>
      <w:ins w:id="37460" w:author="phuong vu" w:date="2018-11-30T22:44:00Z">
        <w:r w:rsidR="00B5490C">
          <w:rPr>
            <w:noProof/>
          </w:rPr>
          <w:t>23</w:t>
        </w:r>
      </w:ins>
      <w:ins w:id="37461" w:author="phuong vu" w:date="2018-11-30T14:54:00Z">
        <w:r w:rsidR="00D632EE" w:rsidRPr="00920004">
          <w:rPr>
            <w:rPrChange w:id="37462" w:author="phuong vu" w:date="2018-11-30T22:36:00Z">
              <w:rPr/>
            </w:rPrChange>
          </w:rPr>
          <w:fldChar w:fldCharType="end"/>
        </w:r>
      </w:ins>
      <w:ins w:id="37463" w:author="phuong vu" w:date="2018-11-30T14:07:00Z">
        <w:r w:rsidRPr="00920004">
          <w:rPr>
            <w:rPrChange w:id="37464" w:author="phuong vu" w:date="2018-11-30T22:36:00Z">
              <w:rPr/>
            </w:rPrChange>
          </w:rPr>
          <w:t xml:space="preserve"> Bảng dữ liệu chất liệu</w:t>
        </w:r>
        <w:bookmarkEnd w:id="37447"/>
      </w:ins>
    </w:p>
    <w:p w14:paraId="436EAF5B" w14:textId="77777777" w:rsidR="006871B5" w:rsidRPr="00920004" w:rsidRDefault="006871B5" w:rsidP="00941ED9">
      <w:pPr>
        <w:rPr>
          <w:ins w:id="37465" w:author="phuong vu" w:date="2018-11-30T14:07:00Z"/>
          <w:b/>
          <w:lang w:val="en-US"/>
          <w:rPrChange w:id="37466" w:author="phuong vu" w:date="2018-11-30T22:36:00Z">
            <w:rPr>
              <w:ins w:id="37467" w:author="phuong vu" w:date="2018-11-30T14:07:00Z"/>
              <w:lang w:val="en-US"/>
            </w:rPr>
          </w:rPrChange>
        </w:rPr>
        <w:pPrChange w:id="37468" w:author="phuong vu" w:date="2018-11-30T21:43:00Z">
          <w:pPr>
            <w:spacing w:line="276" w:lineRule="auto"/>
          </w:pPr>
        </w:pPrChange>
      </w:pPr>
      <w:ins w:id="37469" w:author="phuong vu" w:date="2018-11-30T14:07:00Z">
        <w:r w:rsidRPr="00920004">
          <w:rPr>
            <w:b/>
            <w:lang w:val="en-US"/>
            <w:rPrChange w:id="37470" w:author="phuong vu" w:date="2018-11-30T22:36:00Z">
              <w:rPr>
                <w:lang w:val="en-US"/>
              </w:rPr>
            </w:rPrChange>
          </w:rPr>
          <w:t>BẢNG POST</w:t>
        </w:r>
      </w:ins>
    </w:p>
    <w:tbl>
      <w:tblPr>
        <w:tblStyle w:val="TableGrid"/>
        <w:tblW w:w="8725" w:type="dxa"/>
        <w:tblLook w:val="04A0" w:firstRow="1" w:lastRow="0" w:firstColumn="1" w:lastColumn="0" w:noHBand="0" w:noVBand="1"/>
      </w:tblPr>
      <w:tblGrid>
        <w:gridCol w:w="708"/>
        <w:gridCol w:w="2209"/>
        <w:gridCol w:w="1300"/>
        <w:gridCol w:w="1098"/>
        <w:gridCol w:w="838"/>
        <w:gridCol w:w="823"/>
        <w:gridCol w:w="1749"/>
      </w:tblGrid>
      <w:tr w:rsidR="006871B5" w:rsidRPr="00920004" w14:paraId="2CB4EBEA" w14:textId="77777777" w:rsidTr="006871B5">
        <w:trPr>
          <w:trHeight w:val="300"/>
          <w:ins w:id="37471" w:author="phuong vu" w:date="2018-11-30T14:07:00Z"/>
        </w:trPr>
        <w:tc>
          <w:tcPr>
            <w:tcW w:w="708" w:type="dxa"/>
            <w:noWrap/>
            <w:vAlign w:val="center"/>
            <w:hideMark/>
          </w:tcPr>
          <w:p w14:paraId="084A1213" w14:textId="77777777" w:rsidR="006871B5" w:rsidRPr="00920004" w:rsidRDefault="006871B5" w:rsidP="00BD0851">
            <w:pPr>
              <w:spacing w:before="240" w:line="0" w:lineRule="atLeast"/>
              <w:jc w:val="center"/>
              <w:rPr>
                <w:ins w:id="37472" w:author="phuong vu" w:date="2018-11-30T14:07:00Z"/>
                <w:b/>
                <w:bCs/>
                <w:rPrChange w:id="37473" w:author="phuong vu" w:date="2018-11-30T22:36:00Z">
                  <w:rPr>
                    <w:ins w:id="37474" w:author="phuong vu" w:date="2018-11-30T14:07:00Z"/>
                    <w:b/>
                    <w:bCs/>
                  </w:rPr>
                </w:rPrChange>
              </w:rPr>
              <w:pPrChange w:id="37475" w:author="phuong vu" w:date="2018-11-30T14:16:00Z">
                <w:pPr>
                  <w:spacing w:line="276" w:lineRule="auto"/>
                  <w:jc w:val="center"/>
                </w:pPr>
              </w:pPrChange>
            </w:pPr>
            <w:ins w:id="37476" w:author="phuong vu" w:date="2018-11-30T14:07:00Z">
              <w:r w:rsidRPr="00920004">
                <w:rPr>
                  <w:b/>
                  <w:bCs/>
                  <w:lang w:val="da-DK"/>
                  <w:rPrChange w:id="37477" w:author="phuong vu" w:date="2018-11-30T22:36:00Z">
                    <w:rPr>
                      <w:b/>
                      <w:bCs/>
                      <w:lang w:val="da-DK"/>
                    </w:rPr>
                  </w:rPrChange>
                </w:rPr>
                <w:t>STT</w:t>
              </w:r>
            </w:ins>
          </w:p>
        </w:tc>
        <w:tc>
          <w:tcPr>
            <w:tcW w:w="2209" w:type="dxa"/>
            <w:noWrap/>
            <w:vAlign w:val="center"/>
            <w:hideMark/>
          </w:tcPr>
          <w:p w14:paraId="1CA4187B" w14:textId="77777777" w:rsidR="006871B5" w:rsidRPr="00920004" w:rsidRDefault="006871B5" w:rsidP="00BD0851">
            <w:pPr>
              <w:spacing w:before="240" w:line="0" w:lineRule="atLeast"/>
              <w:jc w:val="center"/>
              <w:rPr>
                <w:ins w:id="37478" w:author="phuong vu" w:date="2018-11-30T14:07:00Z"/>
                <w:b/>
                <w:bCs/>
                <w:rPrChange w:id="37479" w:author="phuong vu" w:date="2018-11-30T22:36:00Z">
                  <w:rPr>
                    <w:ins w:id="37480" w:author="phuong vu" w:date="2018-11-30T14:07:00Z"/>
                    <w:b/>
                    <w:bCs/>
                  </w:rPr>
                </w:rPrChange>
              </w:rPr>
              <w:pPrChange w:id="37481" w:author="phuong vu" w:date="2018-11-30T14:16:00Z">
                <w:pPr>
                  <w:spacing w:line="276" w:lineRule="auto"/>
                  <w:jc w:val="center"/>
                </w:pPr>
              </w:pPrChange>
            </w:pPr>
            <w:ins w:id="37482" w:author="phuong vu" w:date="2018-11-30T14:07:00Z">
              <w:r w:rsidRPr="00920004">
                <w:rPr>
                  <w:b/>
                  <w:bCs/>
                  <w:lang w:val="da-DK"/>
                  <w:rPrChange w:id="37483" w:author="phuong vu" w:date="2018-11-30T22:36:00Z">
                    <w:rPr>
                      <w:b/>
                      <w:bCs/>
                      <w:lang w:val="da-DK"/>
                    </w:rPr>
                  </w:rPrChange>
                </w:rPr>
                <w:t>Tên trường</w:t>
              </w:r>
            </w:ins>
          </w:p>
        </w:tc>
        <w:tc>
          <w:tcPr>
            <w:tcW w:w="1300" w:type="dxa"/>
            <w:noWrap/>
            <w:vAlign w:val="center"/>
            <w:hideMark/>
          </w:tcPr>
          <w:p w14:paraId="5E4BD54A" w14:textId="77777777" w:rsidR="006871B5" w:rsidRPr="00920004" w:rsidRDefault="006871B5" w:rsidP="00BD0851">
            <w:pPr>
              <w:spacing w:before="240" w:line="0" w:lineRule="atLeast"/>
              <w:jc w:val="center"/>
              <w:rPr>
                <w:ins w:id="37484" w:author="phuong vu" w:date="2018-11-30T14:07:00Z"/>
                <w:b/>
                <w:bCs/>
                <w:rPrChange w:id="37485" w:author="phuong vu" w:date="2018-11-30T22:36:00Z">
                  <w:rPr>
                    <w:ins w:id="37486" w:author="phuong vu" w:date="2018-11-30T14:07:00Z"/>
                    <w:b/>
                    <w:bCs/>
                  </w:rPr>
                </w:rPrChange>
              </w:rPr>
              <w:pPrChange w:id="37487" w:author="phuong vu" w:date="2018-11-30T14:16:00Z">
                <w:pPr>
                  <w:spacing w:line="276" w:lineRule="auto"/>
                  <w:jc w:val="center"/>
                </w:pPr>
              </w:pPrChange>
            </w:pPr>
            <w:ins w:id="37488" w:author="phuong vu" w:date="2018-11-30T14:07:00Z">
              <w:r w:rsidRPr="00920004">
                <w:rPr>
                  <w:b/>
                  <w:bCs/>
                  <w:lang w:val="da-DK"/>
                  <w:rPrChange w:id="37489" w:author="phuong vu" w:date="2018-11-30T22:36:00Z">
                    <w:rPr>
                      <w:b/>
                      <w:bCs/>
                      <w:lang w:val="da-DK"/>
                    </w:rPr>
                  </w:rPrChange>
                </w:rPr>
                <w:t>Kiểu</w:t>
              </w:r>
            </w:ins>
          </w:p>
        </w:tc>
        <w:tc>
          <w:tcPr>
            <w:tcW w:w="1098" w:type="dxa"/>
            <w:noWrap/>
            <w:vAlign w:val="center"/>
            <w:hideMark/>
          </w:tcPr>
          <w:p w14:paraId="1E4250FA" w14:textId="77777777" w:rsidR="006871B5" w:rsidRPr="00920004" w:rsidRDefault="006871B5" w:rsidP="00BD0851">
            <w:pPr>
              <w:spacing w:before="240" w:line="0" w:lineRule="atLeast"/>
              <w:jc w:val="center"/>
              <w:rPr>
                <w:ins w:id="37490" w:author="phuong vu" w:date="2018-11-30T14:07:00Z"/>
                <w:b/>
                <w:bCs/>
                <w:rPrChange w:id="37491" w:author="phuong vu" w:date="2018-11-30T22:36:00Z">
                  <w:rPr>
                    <w:ins w:id="37492" w:author="phuong vu" w:date="2018-11-30T14:07:00Z"/>
                    <w:b/>
                    <w:bCs/>
                  </w:rPr>
                </w:rPrChange>
              </w:rPr>
              <w:pPrChange w:id="37493" w:author="phuong vu" w:date="2018-11-30T14:16:00Z">
                <w:pPr>
                  <w:spacing w:line="276" w:lineRule="auto"/>
                  <w:jc w:val="center"/>
                </w:pPr>
              </w:pPrChange>
            </w:pPr>
            <w:ins w:id="37494" w:author="phuong vu" w:date="2018-11-30T14:07:00Z">
              <w:r w:rsidRPr="00920004">
                <w:rPr>
                  <w:b/>
                  <w:bCs/>
                  <w:lang w:val="da-DK"/>
                  <w:rPrChange w:id="37495" w:author="phuong vu" w:date="2018-11-30T22:36:00Z">
                    <w:rPr>
                      <w:b/>
                      <w:bCs/>
                      <w:lang w:val="da-DK"/>
                    </w:rPr>
                  </w:rPrChange>
                </w:rPr>
                <w:t>Chấp nhận Null</w:t>
              </w:r>
            </w:ins>
          </w:p>
        </w:tc>
        <w:tc>
          <w:tcPr>
            <w:tcW w:w="838" w:type="dxa"/>
            <w:noWrap/>
            <w:vAlign w:val="center"/>
            <w:hideMark/>
          </w:tcPr>
          <w:p w14:paraId="7129392B" w14:textId="77777777" w:rsidR="006871B5" w:rsidRPr="00920004" w:rsidRDefault="006871B5" w:rsidP="00BD0851">
            <w:pPr>
              <w:spacing w:before="240" w:line="0" w:lineRule="atLeast"/>
              <w:jc w:val="center"/>
              <w:rPr>
                <w:ins w:id="37496" w:author="phuong vu" w:date="2018-11-30T14:07:00Z"/>
                <w:b/>
                <w:bCs/>
                <w:rPrChange w:id="37497" w:author="phuong vu" w:date="2018-11-30T22:36:00Z">
                  <w:rPr>
                    <w:ins w:id="37498" w:author="phuong vu" w:date="2018-11-30T14:07:00Z"/>
                    <w:b/>
                    <w:bCs/>
                  </w:rPr>
                </w:rPrChange>
              </w:rPr>
              <w:pPrChange w:id="37499" w:author="phuong vu" w:date="2018-11-30T14:16:00Z">
                <w:pPr>
                  <w:spacing w:line="276" w:lineRule="auto"/>
                  <w:jc w:val="center"/>
                </w:pPr>
              </w:pPrChange>
            </w:pPr>
            <w:ins w:id="37500" w:author="phuong vu" w:date="2018-11-30T14:07:00Z">
              <w:r w:rsidRPr="00920004">
                <w:rPr>
                  <w:b/>
                  <w:bCs/>
                  <w:lang w:val="da-DK"/>
                  <w:rPrChange w:id="37501" w:author="phuong vu" w:date="2018-11-30T22:36:00Z">
                    <w:rPr>
                      <w:b/>
                      <w:bCs/>
                      <w:lang w:val="da-DK"/>
                    </w:rPr>
                  </w:rPrChange>
                </w:rPr>
                <w:t>Khóa chính</w:t>
              </w:r>
            </w:ins>
          </w:p>
        </w:tc>
        <w:tc>
          <w:tcPr>
            <w:tcW w:w="823" w:type="dxa"/>
            <w:noWrap/>
            <w:vAlign w:val="center"/>
            <w:hideMark/>
          </w:tcPr>
          <w:p w14:paraId="55832938" w14:textId="77777777" w:rsidR="006871B5" w:rsidRPr="00920004" w:rsidRDefault="006871B5" w:rsidP="00BD0851">
            <w:pPr>
              <w:spacing w:before="240" w:line="0" w:lineRule="atLeast"/>
              <w:jc w:val="center"/>
              <w:rPr>
                <w:ins w:id="37502" w:author="phuong vu" w:date="2018-11-30T14:07:00Z"/>
                <w:b/>
                <w:bCs/>
                <w:rPrChange w:id="37503" w:author="phuong vu" w:date="2018-11-30T22:36:00Z">
                  <w:rPr>
                    <w:ins w:id="37504" w:author="phuong vu" w:date="2018-11-30T14:07:00Z"/>
                    <w:b/>
                    <w:bCs/>
                  </w:rPr>
                </w:rPrChange>
              </w:rPr>
              <w:pPrChange w:id="37505" w:author="phuong vu" w:date="2018-11-30T14:16:00Z">
                <w:pPr>
                  <w:spacing w:line="276" w:lineRule="auto"/>
                  <w:jc w:val="center"/>
                </w:pPr>
              </w:pPrChange>
            </w:pPr>
            <w:ins w:id="37506" w:author="phuong vu" w:date="2018-11-30T14:07:00Z">
              <w:r w:rsidRPr="00920004">
                <w:rPr>
                  <w:b/>
                  <w:bCs/>
                  <w:lang w:val="da-DK"/>
                  <w:rPrChange w:id="37507" w:author="phuong vu" w:date="2018-11-30T22:36:00Z">
                    <w:rPr>
                      <w:b/>
                      <w:bCs/>
                      <w:lang w:val="da-DK"/>
                    </w:rPr>
                  </w:rPrChange>
                </w:rPr>
                <w:t>Khóa ngoại</w:t>
              </w:r>
            </w:ins>
          </w:p>
        </w:tc>
        <w:tc>
          <w:tcPr>
            <w:tcW w:w="1749" w:type="dxa"/>
            <w:noWrap/>
            <w:vAlign w:val="center"/>
            <w:hideMark/>
          </w:tcPr>
          <w:p w14:paraId="23D13A43" w14:textId="77777777" w:rsidR="006871B5" w:rsidRPr="00920004" w:rsidRDefault="006871B5" w:rsidP="00BD0851">
            <w:pPr>
              <w:spacing w:before="240" w:line="0" w:lineRule="atLeast"/>
              <w:ind w:right="226"/>
              <w:jc w:val="center"/>
              <w:rPr>
                <w:ins w:id="37508" w:author="phuong vu" w:date="2018-11-30T14:07:00Z"/>
                <w:b/>
                <w:bCs/>
                <w:rPrChange w:id="37509" w:author="phuong vu" w:date="2018-11-30T22:36:00Z">
                  <w:rPr>
                    <w:ins w:id="37510" w:author="phuong vu" w:date="2018-11-30T14:07:00Z"/>
                    <w:b/>
                    <w:bCs/>
                  </w:rPr>
                </w:rPrChange>
              </w:rPr>
              <w:pPrChange w:id="37511" w:author="phuong vu" w:date="2018-11-30T14:16:00Z">
                <w:pPr>
                  <w:spacing w:line="276" w:lineRule="auto"/>
                  <w:ind w:right="226"/>
                  <w:jc w:val="center"/>
                </w:pPr>
              </w:pPrChange>
            </w:pPr>
            <w:ins w:id="37512" w:author="phuong vu" w:date="2018-11-30T14:07:00Z">
              <w:r w:rsidRPr="00920004">
                <w:rPr>
                  <w:b/>
                  <w:bCs/>
                  <w:lang w:val="da-DK"/>
                  <w:rPrChange w:id="37513" w:author="phuong vu" w:date="2018-11-30T22:36:00Z">
                    <w:rPr>
                      <w:b/>
                      <w:bCs/>
                      <w:lang w:val="da-DK"/>
                    </w:rPr>
                  </w:rPrChange>
                </w:rPr>
                <w:t>Mô tả</w:t>
              </w:r>
            </w:ins>
          </w:p>
        </w:tc>
      </w:tr>
      <w:tr w:rsidR="006871B5" w:rsidRPr="00920004" w14:paraId="59D76D0D" w14:textId="77777777" w:rsidTr="006871B5">
        <w:trPr>
          <w:trHeight w:val="300"/>
          <w:ins w:id="37514" w:author="phuong vu" w:date="2018-11-30T14:07:00Z"/>
        </w:trPr>
        <w:tc>
          <w:tcPr>
            <w:tcW w:w="708" w:type="dxa"/>
            <w:noWrap/>
            <w:vAlign w:val="center"/>
            <w:hideMark/>
          </w:tcPr>
          <w:p w14:paraId="33CB461A" w14:textId="77777777" w:rsidR="006871B5" w:rsidRPr="00920004" w:rsidRDefault="006871B5" w:rsidP="00BD0851">
            <w:pPr>
              <w:spacing w:before="240" w:line="0" w:lineRule="atLeast"/>
              <w:jc w:val="center"/>
              <w:rPr>
                <w:ins w:id="37515" w:author="phuong vu" w:date="2018-11-30T14:07:00Z"/>
                <w:rPrChange w:id="37516" w:author="phuong vu" w:date="2018-11-30T22:36:00Z">
                  <w:rPr>
                    <w:ins w:id="37517" w:author="phuong vu" w:date="2018-11-30T14:07:00Z"/>
                  </w:rPr>
                </w:rPrChange>
              </w:rPr>
              <w:pPrChange w:id="37518" w:author="phuong vu" w:date="2018-11-30T14:16:00Z">
                <w:pPr>
                  <w:spacing w:line="276" w:lineRule="auto"/>
                  <w:jc w:val="center"/>
                </w:pPr>
              </w:pPrChange>
            </w:pPr>
            <w:ins w:id="37519" w:author="phuong vu" w:date="2018-11-30T14:07:00Z">
              <w:r w:rsidRPr="00920004">
                <w:rPr>
                  <w:rPrChange w:id="37520" w:author="phuong vu" w:date="2018-11-30T22:36:00Z">
                    <w:rPr/>
                  </w:rPrChange>
                </w:rPr>
                <w:t>1</w:t>
              </w:r>
            </w:ins>
          </w:p>
        </w:tc>
        <w:tc>
          <w:tcPr>
            <w:tcW w:w="2209" w:type="dxa"/>
            <w:noWrap/>
            <w:hideMark/>
          </w:tcPr>
          <w:p w14:paraId="184D21F9" w14:textId="77777777" w:rsidR="006871B5" w:rsidRPr="00920004" w:rsidRDefault="006871B5" w:rsidP="00941ED9">
            <w:pPr>
              <w:rPr>
                <w:ins w:id="37521" w:author="phuong vu" w:date="2018-11-30T14:07:00Z"/>
                <w:rPrChange w:id="37522" w:author="phuong vu" w:date="2018-11-30T22:36:00Z">
                  <w:rPr>
                    <w:ins w:id="37523" w:author="phuong vu" w:date="2018-11-30T14:07:00Z"/>
                  </w:rPr>
                </w:rPrChange>
              </w:rPr>
              <w:pPrChange w:id="37524" w:author="phuong vu" w:date="2018-11-30T21:43:00Z">
                <w:pPr>
                  <w:spacing w:line="276" w:lineRule="auto"/>
                </w:pPr>
              </w:pPrChange>
            </w:pPr>
            <w:ins w:id="37525" w:author="phuong vu" w:date="2018-11-30T14:07:00Z">
              <w:r w:rsidRPr="00920004">
                <w:rPr>
                  <w:rPrChange w:id="37526" w:author="phuong vu" w:date="2018-11-30T22:36:00Z">
                    <w:rPr/>
                  </w:rPrChange>
                </w:rPr>
                <w:t>id</w:t>
              </w:r>
            </w:ins>
          </w:p>
        </w:tc>
        <w:tc>
          <w:tcPr>
            <w:tcW w:w="1300" w:type="dxa"/>
            <w:noWrap/>
            <w:hideMark/>
          </w:tcPr>
          <w:p w14:paraId="621D0EB8" w14:textId="77777777" w:rsidR="006871B5" w:rsidRPr="00920004" w:rsidRDefault="006871B5" w:rsidP="00941ED9">
            <w:pPr>
              <w:rPr>
                <w:ins w:id="37527" w:author="phuong vu" w:date="2018-11-30T14:07:00Z"/>
                <w:rPrChange w:id="37528" w:author="phuong vu" w:date="2018-11-30T22:36:00Z">
                  <w:rPr>
                    <w:ins w:id="37529" w:author="phuong vu" w:date="2018-11-30T14:07:00Z"/>
                  </w:rPr>
                </w:rPrChange>
              </w:rPr>
              <w:pPrChange w:id="37530" w:author="phuong vu" w:date="2018-11-30T21:43:00Z">
                <w:pPr>
                  <w:spacing w:line="276" w:lineRule="auto"/>
                </w:pPr>
              </w:pPrChange>
            </w:pPr>
            <w:ins w:id="37531" w:author="phuong vu" w:date="2018-11-30T14:07:00Z">
              <w:r w:rsidRPr="00920004">
                <w:rPr>
                  <w:rPrChange w:id="37532" w:author="phuong vu" w:date="2018-11-30T22:36:00Z">
                    <w:rPr/>
                  </w:rPrChange>
                </w:rPr>
                <w:t>numeric</w:t>
              </w:r>
            </w:ins>
          </w:p>
        </w:tc>
        <w:tc>
          <w:tcPr>
            <w:tcW w:w="1098" w:type="dxa"/>
            <w:noWrap/>
            <w:vAlign w:val="center"/>
            <w:hideMark/>
          </w:tcPr>
          <w:p w14:paraId="0FCA8AB4" w14:textId="77777777" w:rsidR="006871B5" w:rsidRPr="00920004" w:rsidRDefault="006871B5" w:rsidP="00941ED9">
            <w:pPr>
              <w:jc w:val="center"/>
              <w:rPr>
                <w:ins w:id="37533" w:author="phuong vu" w:date="2018-11-30T14:07:00Z"/>
                <w:rPrChange w:id="37534" w:author="phuong vu" w:date="2018-11-30T22:36:00Z">
                  <w:rPr>
                    <w:ins w:id="37535" w:author="phuong vu" w:date="2018-11-30T14:07:00Z"/>
                  </w:rPr>
                </w:rPrChange>
              </w:rPr>
              <w:pPrChange w:id="37536" w:author="phuong vu" w:date="2018-11-30T21:43:00Z">
                <w:pPr>
                  <w:spacing w:line="276" w:lineRule="auto"/>
                  <w:jc w:val="center"/>
                </w:pPr>
              </w:pPrChange>
            </w:pPr>
          </w:p>
        </w:tc>
        <w:tc>
          <w:tcPr>
            <w:tcW w:w="838" w:type="dxa"/>
            <w:noWrap/>
            <w:vAlign w:val="center"/>
            <w:hideMark/>
          </w:tcPr>
          <w:p w14:paraId="6837D768" w14:textId="77777777" w:rsidR="006871B5" w:rsidRPr="00920004" w:rsidRDefault="006871B5" w:rsidP="00941ED9">
            <w:pPr>
              <w:jc w:val="center"/>
              <w:rPr>
                <w:ins w:id="37537" w:author="phuong vu" w:date="2018-11-30T14:07:00Z"/>
                <w:rPrChange w:id="37538" w:author="phuong vu" w:date="2018-11-30T22:36:00Z">
                  <w:rPr>
                    <w:ins w:id="37539" w:author="phuong vu" w:date="2018-11-30T14:07:00Z"/>
                  </w:rPr>
                </w:rPrChange>
              </w:rPr>
              <w:pPrChange w:id="37540" w:author="phuong vu" w:date="2018-11-30T21:43:00Z">
                <w:pPr>
                  <w:spacing w:line="276" w:lineRule="auto"/>
                  <w:jc w:val="center"/>
                </w:pPr>
              </w:pPrChange>
            </w:pPr>
            <w:ins w:id="37541" w:author="phuong vu" w:date="2018-11-30T14:07:00Z">
              <w:r w:rsidRPr="00920004">
                <w:rPr>
                  <w:rPrChange w:id="37542" w:author="phuong vu" w:date="2018-11-30T22:36:00Z">
                    <w:rPr/>
                  </w:rPrChange>
                </w:rPr>
                <w:t>X</w:t>
              </w:r>
            </w:ins>
          </w:p>
        </w:tc>
        <w:tc>
          <w:tcPr>
            <w:tcW w:w="823" w:type="dxa"/>
            <w:noWrap/>
            <w:vAlign w:val="center"/>
            <w:hideMark/>
          </w:tcPr>
          <w:p w14:paraId="414F9D94" w14:textId="77777777" w:rsidR="006871B5" w:rsidRPr="00920004" w:rsidRDefault="006871B5" w:rsidP="00941ED9">
            <w:pPr>
              <w:jc w:val="center"/>
              <w:rPr>
                <w:ins w:id="37543" w:author="phuong vu" w:date="2018-11-30T14:07:00Z"/>
                <w:rPrChange w:id="37544" w:author="phuong vu" w:date="2018-11-30T22:36:00Z">
                  <w:rPr>
                    <w:ins w:id="37545" w:author="phuong vu" w:date="2018-11-30T14:07:00Z"/>
                  </w:rPr>
                </w:rPrChange>
              </w:rPr>
              <w:pPrChange w:id="37546" w:author="phuong vu" w:date="2018-11-30T21:43:00Z">
                <w:pPr>
                  <w:spacing w:line="276" w:lineRule="auto"/>
                  <w:jc w:val="center"/>
                </w:pPr>
              </w:pPrChange>
            </w:pPr>
          </w:p>
        </w:tc>
        <w:tc>
          <w:tcPr>
            <w:tcW w:w="1749" w:type="dxa"/>
            <w:noWrap/>
            <w:hideMark/>
          </w:tcPr>
          <w:p w14:paraId="265D06B7" w14:textId="77777777" w:rsidR="006871B5" w:rsidRPr="00920004" w:rsidRDefault="006871B5" w:rsidP="00941ED9">
            <w:pPr>
              <w:rPr>
                <w:ins w:id="37547" w:author="phuong vu" w:date="2018-11-30T14:07:00Z"/>
                <w:lang w:val="en-US"/>
                <w:rPrChange w:id="37548" w:author="phuong vu" w:date="2018-11-30T22:36:00Z">
                  <w:rPr>
                    <w:ins w:id="37549" w:author="phuong vu" w:date="2018-11-30T14:07:00Z"/>
                    <w:lang w:val="en-US"/>
                  </w:rPr>
                </w:rPrChange>
              </w:rPr>
              <w:pPrChange w:id="37550" w:author="phuong vu" w:date="2018-11-30T21:43:00Z">
                <w:pPr>
                  <w:spacing w:line="276" w:lineRule="auto"/>
                </w:pPr>
              </w:pPrChange>
            </w:pPr>
            <w:ins w:id="37551" w:author="phuong vu" w:date="2018-11-30T14:07:00Z">
              <w:r w:rsidRPr="00920004">
                <w:rPr>
                  <w:rPrChange w:id="37552" w:author="phuong vu" w:date="2018-11-30T22:36:00Z">
                    <w:rPr/>
                  </w:rPrChange>
                </w:rPr>
                <w:t>ID</w:t>
              </w:r>
            </w:ins>
          </w:p>
        </w:tc>
      </w:tr>
      <w:tr w:rsidR="006871B5" w:rsidRPr="00920004" w14:paraId="5BFF099B" w14:textId="77777777" w:rsidTr="006871B5">
        <w:trPr>
          <w:trHeight w:val="300"/>
          <w:ins w:id="37553" w:author="phuong vu" w:date="2018-11-30T14:07:00Z"/>
        </w:trPr>
        <w:tc>
          <w:tcPr>
            <w:tcW w:w="708" w:type="dxa"/>
            <w:noWrap/>
            <w:vAlign w:val="center"/>
            <w:hideMark/>
          </w:tcPr>
          <w:p w14:paraId="387F6C02" w14:textId="77777777" w:rsidR="006871B5" w:rsidRPr="00920004" w:rsidRDefault="006871B5" w:rsidP="00BD0851">
            <w:pPr>
              <w:spacing w:before="240" w:line="0" w:lineRule="atLeast"/>
              <w:jc w:val="center"/>
              <w:rPr>
                <w:ins w:id="37554" w:author="phuong vu" w:date="2018-11-30T14:07:00Z"/>
                <w:rPrChange w:id="37555" w:author="phuong vu" w:date="2018-11-30T22:36:00Z">
                  <w:rPr>
                    <w:ins w:id="37556" w:author="phuong vu" w:date="2018-11-30T14:07:00Z"/>
                  </w:rPr>
                </w:rPrChange>
              </w:rPr>
              <w:pPrChange w:id="37557" w:author="phuong vu" w:date="2018-11-30T14:16:00Z">
                <w:pPr>
                  <w:spacing w:line="276" w:lineRule="auto"/>
                  <w:jc w:val="center"/>
                </w:pPr>
              </w:pPrChange>
            </w:pPr>
            <w:ins w:id="37558" w:author="phuong vu" w:date="2018-11-30T14:07:00Z">
              <w:r w:rsidRPr="00920004">
                <w:rPr>
                  <w:rPrChange w:id="37559" w:author="phuong vu" w:date="2018-11-30T22:36:00Z">
                    <w:rPr/>
                  </w:rPrChange>
                </w:rPr>
                <w:t>2</w:t>
              </w:r>
            </w:ins>
          </w:p>
        </w:tc>
        <w:tc>
          <w:tcPr>
            <w:tcW w:w="2209" w:type="dxa"/>
            <w:noWrap/>
            <w:hideMark/>
          </w:tcPr>
          <w:p w14:paraId="0B5F4BDE" w14:textId="77777777" w:rsidR="006871B5" w:rsidRPr="00920004" w:rsidRDefault="006871B5" w:rsidP="00941ED9">
            <w:pPr>
              <w:rPr>
                <w:ins w:id="37560" w:author="phuong vu" w:date="2018-11-30T14:07:00Z"/>
                <w:lang w:val="en-US"/>
                <w:rPrChange w:id="37561" w:author="phuong vu" w:date="2018-11-30T22:36:00Z">
                  <w:rPr>
                    <w:ins w:id="37562" w:author="phuong vu" w:date="2018-11-30T14:07:00Z"/>
                    <w:lang w:val="en-US"/>
                  </w:rPr>
                </w:rPrChange>
              </w:rPr>
              <w:pPrChange w:id="37563" w:author="phuong vu" w:date="2018-11-30T21:43:00Z">
                <w:pPr>
                  <w:spacing w:line="276" w:lineRule="auto"/>
                </w:pPr>
              </w:pPrChange>
            </w:pPr>
            <w:ins w:id="37564" w:author="phuong vu" w:date="2018-11-30T14:07:00Z">
              <w:r w:rsidRPr="00920004">
                <w:rPr>
                  <w:lang w:val="en-US"/>
                  <w:rPrChange w:id="37565" w:author="phuong vu" w:date="2018-11-30T22:36:00Z">
                    <w:rPr>
                      <w:lang w:val="en-US"/>
                    </w:rPr>
                  </w:rPrChange>
                </w:rPr>
                <w:t>head_line</w:t>
              </w:r>
            </w:ins>
          </w:p>
        </w:tc>
        <w:tc>
          <w:tcPr>
            <w:tcW w:w="1300" w:type="dxa"/>
            <w:noWrap/>
            <w:hideMark/>
          </w:tcPr>
          <w:p w14:paraId="61EE2D88" w14:textId="075CFDA8" w:rsidR="006871B5" w:rsidRPr="00920004" w:rsidRDefault="00E452E5" w:rsidP="00941ED9">
            <w:pPr>
              <w:rPr>
                <w:ins w:id="37566" w:author="phuong vu" w:date="2018-11-30T14:07:00Z"/>
                <w:rPrChange w:id="37567" w:author="phuong vu" w:date="2018-11-30T22:36:00Z">
                  <w:rPr>
                    <w:ins w:id="37568" w:author="phuong vu" w:date="2018-11-30T14:07:00Z"/>
                  </w:rPr>
                </w:rPrChange>
              </w:rPr>
              <w:pPrChange w:id="37569" w:author="phuong vu" w:date="2018-11-30T21:43:00Z">
                <w:pPr>
                  <w:spacing w:line="276" w:lineRule="auto"/>
                </w:pPr>
              </w:pPrChange>
            </w:pPr>
            <w:ins w:id="37570" w:author="phuong vu" w:date="2018-11-30T21:53:00Z">
              <w:r w:rsidRPr="00920004">
                <w:rPr>
                  <w:rPrChange w:id="37571" w:author="phuong vu" w:date="2018-11-30T22:36:00Z">
                    <w:rPr/>
                  </w:rPrChange>
                </w:rPr>
                <w:t>varchar</w:t>
              </w:r>
            </w:ins>
          </w:p>
        </w:tc>
        <w:tc>
          <w:tcPr>
            <w:tcW w:w="1098" w:type="dxa"/>
            <w:noWrap/>
            <w:vAlign w:val="center"/>
            <w:hideMark/>
          </w:tcPr>
          <w:p w14:paraId="0955A8DB" w14:textId="77777777" w:rsidR="006871B5" w:rsidRPr="00920004" w:rsidRDefault="006871B5" w:rsidP="00941ED9">
            <w:pPr>
              <w:jc w:val="center"/>
              <w:rPr>
                <w:ins w:id="37572" w:author="phuong vu" w:date="2018-11-30T14:07:00Z"/>
                <w:rPrChange w:id="37573" w:author="phuong vu" w:date="2018-11-30T22:36:00Z">
                  <w:rPr>
                    <w:ins w:id="37574" w:author="phuong vu" w:date="2018-11-30T14:07:00Z"/>
                  </w:rPr>
                </w:rPrChange>
              </w:rPr>
              <w:pPrChange w:id="37575" w:author="phuong vu" w:date="2018-11-30T21:43:00Z">
                <w:pPr>
                  <w:spacing w:line="276" w:lineRule="auto"/>
                  <w:jc w:val="center"/>
                </w:pPr>
              </w:pPrChange>
            </w:pPr>
          </w:p>
        </w:tc>
        <w:tc>
          <w:tcPr>
            <w:tcW w:w="838" w:type="dxa"/>
            <w:noWrap/>
            <w:vAlign w:val="center"/>
            <w:hideMark/>
          </w:tcPr>
          <w:p w14:paraId="363B82FF" w14:textId="77777777" w:rsidR="006871B5" w:rsidRPr="00920004" w:rsidRDefault="006871B5" w:rsidP="00941ED9">
            <w:pPr>
              <w:jc w:val="center"/>
              <w:rPr>
                <w:ins w:id="37576" w:author="phuong vu" w:date="2018-11-30T14:07:00Z"/>
                <w:rPrChange w:id="37577" w:author="phuong vu" w:date="2018-11-30T22:36:00Z">
                  <w:rPr>
                    <w:ins w:id="37578" w:author="phuong vu" w:date="2018-11-30T14:07:00Z"/>
                  </w:rPr>
                </w:rPrChange>
              </w:rPr>
              <w:pPrChange w:id="37579" w:author="phuong vu" w:date="2018-11-30T21:43:00Z">
                <w:pPr>
                  <w:spacing w:line="276" w:lineRule="auto"/>
                  <w:jc w:val="center"/>
                </w:pPr>
              </w:pPrChange>
            </w:pPr>
          </w:p>
        </w:tc>
        <w:tc>
          <w:tcPr>
            <w:tcW w:w="823" w:type="dxa"/>
            <w:noWrap/>
            <w:vAlign w:val="center"/>
            <w:hideMark/>
          </w:tcPr>
          <w:p w14:paraId="241D3546" w14:textId="77777777" w:rsidR="006871B5" w:rsidRPr="00920004" w:rsidRDefault="006871B5" w:rsidP="00941ED9">
            <w:pPr>
              <w:jc w:val="center"/>
              <w:rPr>
                <w:ins w:id="37580" w:author="phuong vu" w:date="2018-11-30T14:07:00Z"/>
                <w:rPrChange w:id="37581" w:author="phuong vu" w:date="2018-11-30T22:36:00Z">
                  <w:rPr>
                    <w:ins w:id="37582" w:author="phuong vu" w:date="2018-11-30T14:07:00Z"/>
                  </w:rPr>
                </w:rPrChange>
              </w:rPr>
              <w:pPrChange w:id="37583" w:author="phuong vu" w:date="2018-11-30T21:43:00Z">
                <w:pPr>
                  <w:spacing w:line="276" w:lineRule="auto"/>
                  <w:jc w:val="center"/>
                </w:pPr>
              </w:pPrChange>
            </w:pPr>
          </w:p>
        </w:tc>
        <w:tc>
          <w:tcPr>
            <w:tcW w:w="1749" w:type="dxa"/>
            <w:noWrap/>
            <w:hideMark/>
          </w:tcPr>
          <w:p w14:paraId="0F918098" w14:textId="77777777" w:rsidR="006871B5" w:rsidRPr="00920004" w:rsidRDefault="006871B5" w:rsidP="00941ED9">
            <w:pPr>
              <w:rPr>
                <w:ins w:id="37584" w:author="phuong vu" w:date="2018-11-30T14:07:00Z"/>
                <w:lang w:val="en-US"/>
                <w:rPrChange w:id="37585" w:author="phuong vu" w:date="2018-11-30T22:36:00Z">
                  <w:rPr>
                    <w:ins w:id="37586" w:author="phuong vu" w:date="2018-11-30T14:07:00Z"/>
                    <w:lang w:val="en-US"/>
                  </w:rPr>
                </w:rPrChange>
              </w:rPr>
              <w:pPrChange w:id="37587" w:author="phuong vu" w:date="2018-11-30T21:43:00Z">
                <w:pPr>
                  <w:spacing w:line="276" w:lineRule="auto"/>
                </w:pPr>
              </w:pPrChange>
            </w:pPr>
            <w:ins w:id="37588" w:author="phuong vu" w:date="2018-11-30T14:07:00Z">
              <w:r w:rsidRPr="00920004">
                <w:rPr>
                  <w:lang w:val="en-US"/>
                  <w:rPrChange w:id="37589" w:author="phuong vu" w:date="2018-11-30T22:36:00Z">
                    <w:rPr>
                      <w:lang w:val="en-US"/>
                    </w:rPr>
                  </w:rPrChange>
                </w:rPr>
                <w:t>Tên ảnh</w:t>
              </w:r>
            </w:ins>
          </w:p>
        </w:tc>
      </w:tr>
      <w:tr w:rsidR="006871B5" w:rsidRPr="00920004" w14:paraId="13054024" w14:textId="77777777" w:rsidTr="006871B5">
        <w:trPr>
          <w:trHeight w:val="300"/>
          <w:ins w:id="37590" w:author="phuong vu" w:date="2018-11-30T14:07:00Z"/>
        </w:trPr>
        <w:tc>
          <w:tcPr>
            <w:tcW w:w="708" w:type="dxa"/>
            <w:noWrap/>
            <w:vAlign w:val="center"/>
            <w:hideMark/>
          </w:tcPr>
          <w:p w14:paraId="62205699" w14:textId="77777777" w:rsidR="006871B5" w:rsidRPr="00920004" w:rsidRDefault="006871B5" w:rsidP="00BD0851">
            <w:pPr>
              <w:spacing w:before="240" w:line="0" w:lineRule="atLeast"/>
              <w:jc w:val="center"/>
              <w:rPr>
                <w:ins w:id="37591" w:author="phuong vu" w:date="2018-11-30T14:07:00Z"/>
                <w:lang w:val="en-US"/>
                <w:rPrChange w:id="37592" w:author="phuong vu" w:date="2018-11-30T22:36:00Z">
                  <w:rPr>
                    <w:ins w:id="37593" w:author="phuong vu" w:date="2018-11-30T14:07:00Z"/>
                    <w:lang w:val="en-US"/>
                  </w:rPr>
                </w:rPrChange>
              </w:rPr>
              <w:pPrChange w:id="37594" w:author="phuong vu" w:date="2018-11-30T14:16:00Z">
                <w:pPr>
                  <w:spacing w:line="276" w:lineRule="auto"/>
                  <w:jc w:val="center"/>
                </w:pPr>
              </w:pPrChange>
            </w:pPr>
            <w:ins w:id="37595" w:author="phuong vu" w:date="2018-11-30T14:07:00Z">
              <w:r w:rsidRPr="00920004">
                <w:rPr>
                  <w:lang w:val="en-US"/>
                  <w:rPrChange w:id="37596" w:author="phuong vu" w:date="2018-11-30T22:36:00Z">
                    <w:rPr>
                      <w:lang w:val="en-US"/>
                    </w:rPr>
                  </w:rPrChange>
                </w:rPr>
                <w:t>3</w:t>
              </w:r>
            </w:ins>
          </w:p>
        </w:tc>
        <w:tc>
          <w:tcPr>
            <w:tcW w:w="2209" w:type="dxa"/>
            <w:noWrap/>
            <w:hideMark/>
          </w:tcPr>
          <w:p w14:paraId="0DA71CE1" w14:textId="77777777" w:rsidR="006871B5" w:rsidRPr="00920004" w:rsidRDefault="006871B5" w:rsidP="00941ED9">
            <w:pPr>
              <w:rPr>
                <w:ins w:id="37597" w:author="phuong vu" w:date="2018-11-30T14:07:00Z"/>
                <w:lang w:val="en-US"/>
                <w:rPrChange w:id="37598" w:author="phuong vu" w:date="2018-11-30T22:36:00Z">
                  <w:rPr>
                    <w:ins w:id="37599" w:author="phuong vu" w:date="2018-11-30T14:07:00Z"/>
                    <w:lang w:val="en-US"/>
                  </w:rPr>
                </w:rPrChange>
              </w:rPr>
              <w:pPrChange w:id="37600" w:author="phuong vu" w:date="2018-11-30T21:43:00Z">
                <w:pPr>
                  <w:spacing w:line="276" w:lineRule="auto"/>
                </w:pPr>
              </w:pPrChange>
            </w:pPr>
            <w:ins w:id="37601" w:author="phuong vu" w:date="2018-11-30T14:07:00Z">
              <w:r w:rsidRPr="00920004">
                <w:rPr>
                  <w:lang w:val="en-US"/>
                  <w:rPrChange w:id="37602" w:author="phuong vu" w:date="2018-11-30T22:36:00Z">
                    <w:rPr>
                      <w:lang w:val="en-US"/>
                    </w:rPr>
                  </w:rPrChange>
                </w:rPr>
                <w:t>body</w:t>
              </w:r>
            </w:ins>
          </w:p>
        </w:tc>
        <w:tc>
          <w:tcPr>
            <w:tcW w:w="1300" w:type="dxa"/>
            <w:noWrap/>
            <w:hideMark/>
          </w:tcPr>
          <w:p w14:paraId="5F0B896D" w14:textId="77777777" w:rsidR="006871B5" w:rsidRPr="00920004" w:rsidRDefault="006871B5" w:rsidP="00941ED9">
            <w:pPr>
              <w:rPr>
                <w:ins w:id="37603" w:author="phuong vu" w:date="2018-11-30T14:07:00Z"/>
                <w:rPrChange w:id="37604" w:author="phuong vu" w:date="2018-11-30T22:36:00Z">
                  <w:rPr>
                    <w:ins w:id="37605" w:author="phuong vu" w:date="2018-11-30T14:07:00Z"/>
                  </w:rPr>
                </w:rPrChange>
              </w:rPr>
              <w:pPrChange w:id="37606" w:author="phuong vu" w:date="2018-11-30T21:43:00Z">
                <w:pPr>
                  <w:spacing w:line="276" w:lineRule="auto"/>
                </w:pPr>
              </w:pPrChange>
            </w:pPr>
            <w:ins w:id="37607" w:author="phuong vu" w:date="2018-11-30T14:07:00Z">
              <w:r w:rsidRPr="00920004">
                <w:rPr>
                  <w:rPrChange w:id="37608" w:author="phuong vu" w:date="2018-11-30T22:36:00Z">
                    <w:rPr/>
                  </w:rPrChange>
                </w:rPr>
                <w:t>numeric</w:t>
              </w:r>
            </w:ins>
          </w:p>
        </w:tc>
        <w:tc>
          <w:tcPr>
            <w:tcW w:w="1098" w:type="dxa"/>
            <w:noWrap/>
            <w:vAlign w:val="center"/>
            <w:hideMark/>
          </w:tcPr>
          <w:p w14:paraId="58A40272" w14:textId="77777777" w:rsidR="006871B5" w:rsidRPr="00920004" w:rsidRDefault="006871B5" w:rsidP="00941ED9">
            <w:pPr>
              <w:jc w:val="center"/>
              <w:rPr>
                <w:ins w:id="37609" w:author="phuong vu" w:date="2018-11-30T14:07:00Z"/>
                <w:rPrChange w:id="37610" w:author="phuong vu" w:date="2018-11-30T22:36:00Z">
                  <w:rPr>
                    <w:ins w:id="37611" w:author="phuong vu" w:date="2018-11-30T14:07:00Z"/>
                  </w:rPr>
                </w:rPrChange>
              </w:rPr>
              <w:pPrChange w:id="37612" w:author="phuong vu" w:date="2018-11-30T21:43:00Z">
                <w:pPr>
                  <w:spacing w:line="276" w:lineRule="auto"/>
                  <w:jc w:val="center"/>
                </w:pPr>
              </w:pPrChange>
            </w:pPr>
            <w:ins w:id="37613" w:author="phuong vu" w:date="2018-11-30T14:07:00Z">
              <w:r w:rsidRPr="00920004">
                <w:rPr>
                  <w:rPrChange w:id="37614" w:author="phuong vu" w:date="2018-11-30T22:36:00Z">
                    <w:rPr/>
                  </w:rPrChange>
                </w:rPr>
                <w:t>X</w:t>
              </w:r>
            </w:ins>
          </w:p>
        </w:tc>
        <w:tc>
          <w:tcPr>
            <w:tcW w:w="838" w:type="dxa"/>
            <w:noWrap/>
            <w:vAlign w:val="center"/>
            <w:hideMark/>
          </w:tcPr>
          <w:p w14:paraId="26FEC62D" w14:textId="77777777" w:rsidR="006871B5" w:rsidRPr="00920004" w:rsidRDefault="006871B5" w:rsidP="00941ED9">
            <w:pPr>
              <w:jc w:val="center"/>
              <w:rPr>
                <w:ins w:id="37615" w:author="phuong vu" w:date="2018-11-30T14:07:00Z"/>
                <w:rPrChange w:id="37616" w:author="phuong vu" w:date="2018-11-30T22:36:00Z">
                  <w:rPr>
                    <w:ins w:id="37617" w:author="phuong vu" w:date="2018-11-30T14:07:00Z"/>
                  </w:rPr>
                </w:rPrChange>
              </w:rPr>
              <w:pPrChange w:id="37618" w:author="phuong vu" w:date="2018-11-30T21:43:00Z">
                <w:pPr>
                  <w:spacing w:line="276" w:lineRule="auto"/>
                  <w:jc w:val="center"/>
                </w:pPr>
              </w:pPrChange>
            </w:pPr>
          </w:p>
        </w:tc>
        <w:tc>
          <w:tcPr>
            <w:tcW w:w="823" w:type="dxa"/>
            <w:noWrap/>
            <w:vAlign w:val="center"/>
            <w:hideMark/>
          </w:tcPr>
          <w:p w14:paraId="1705825E" w14:textId="77777777" w:rsidR="006871B5" w:rsidRPr="00920004" w:rsidRDefault="006871B5" w:rsidP="00941ED9">
            <w:pPr>
              <w:jc w:val="center"/>
              <w:rPr>
                <w:ins w:id="37619" w:author="phuong vu" w:date="2018-11-30T14:07:00Z"/>
                <w:rPrChange w:id="37620" w:author="phuong vu" w:date="2018-11-30T22:36:00Z">
                  <w:rPr>
                    <w:ins w:id="37621" w:author="phuong vu" w:date="2018-11-30T14:07:00Z"/>
                  </w:rPr>
                </w:rPrChange>
              </w:rPr>
              <w:pPrChange w:id="37622" w:author="phuong vu" w:date="2018-11-30T21:43:00Z">
                <w:pPr>
                  <w:spacing w:line="276" w:lineRule="auto"/>
                  <w:jc w:val="center"/>
                </w:pPr>
              </w:pPrChange>
            </w:pPr>
            <w:ins w:id="37623" w:author="phuong vu" w:date="2018-11-30T14:07:00Z">
              <w:r w:rsidRPr="00920004">
                <w:rPr>
                  <w:rPrChange w:id="37624" w:author="phuong vu" w:date="2018-11-30T22:36:00Z">
                    <w:rPr/>
                  </w:rPrChange>
                </w:rPr>
                <w:t>X</w:t>
              </w:r>
            </w:ins>
          </w:p>
        </w:tc>
        <w:tc>
          <w:tcPr>
            <w:tcW w:w="1749" w:type="dxa"/>
            <w:noWrap/>
            <w:hideMark/>
          </w:tcPr>
          <w:p w14:paraId="496717B4" w14:textId="77777777" w:rsidR="006871B5" w:rsidRPr="00920004" w:rsidRDefault="006871B5" w:rsidP="00941ED9">
            <w:pPr>
              <w:rPr>
                <w:ins w:id="37625" w:author="phuong vu" w:date="2018-11-30T14:07:00Z"/>
                <w:lang w:val="en-US"/>
                <w:rPrChange w:id="37626" w:author="phuong vu" w:date="2018-11-30T22:36:00Z">
                  <w:rPr>
                    <w:ins w:id="37627" w:author="phuong vu" w:date="2018-11-30T14:07:00Z"/>
                    <w:lang w:val="en-US"/>
                  </w:rPr>
                </w:rPrChange>
              </w:rPr>
              <w:pPrChange w:id="37628" w:author="phuong vu" w:date="2018-11-30T21:43:00Z">
                <w:pPr>
                  <w:spacing w:line="276" w:lineRule="auto"/>
                </w:pPr>
              </w:pPrChange>
            </w:pPr>
            <w:ins w:id="37629" w:author="phuong vu" w:date="2018-11-30T14:07:00Z">
              <w:r w:rsidRPr="00920004">
                <w:rPr>
                  <w:lang w:val="en-US"/>
                  <w:rPrChange w:id="37630" w:author="phuong vu" w:date="2018-11-30T22:36:00Z">
                    <w:rPr>
                      <w:lang w:val="en-US"/>
                    </w:rPr>
                  </w:rPrChange>
                </w:rPr>
                <w:t>Loại ảnh</w:t>
              </w:r>
            </w:ins>
          </w:p>
        </w:tc>
      </w:tr>
      <w:tr w:rsidR="006871B5" w:rsidRPr="00920004" w14:paraId="398C2936" w14:textId="77777777" w:rsidTr="006871B5">
        <w:trPr>
          <w:trHeight w:val="300"/>
          <w:ins w:id="37631" w:author="phuong vu" w:date="2018-11-30T14:07:00Z"/>
        </w:trPr>
        <w:tc>
          <w:tcPr>
            <w:tcW w:w="708" w:type="dxa"/>
            <w:noWrap/>
            <w:vAlign w:val="center"/>
            <w:hideMark/>
          </w:tcPr>
          <w:p w14:paraId="4B7A6032" w14:textId="77777777" w:rsidR="006871B5" w:rsidRPr="00920004" w:rsidRDefault="006871B5" w:rsidP="00BD0851">
            <w:pPr>
              <w:spacing w:before="240" w:line="0" w:lineRule="atLeast"/>
              <w:jc w:val="center"/>
              <w:rPr>
                <w:ins w:id="37632" w:author="phuong vu" w:date="2018-11-30T14:07:00Z"/>
                <w:lang w:val="en-US"/>
                <w:rPrChange w:id="37633" w:author="phuong vu" w:date="2018-11-30T22:36:00Z">
                  <w:rPr>
                    <w:ins w:id="37634" w:author="phuong vu" w:date="2018-11-30T14:07:00Z"/>
                    <w:lang w:val="en-US"/>
                  </w:rPr>
                </w:rPrChange>
              </w:rPr>
              <w:pPrChange w:id="37635" w:author="phuong vu" w:date="2018-11-30T14:16:00Z">
                <w:pPr>
                  <w:spacing w:line="276" w:lineRule="auto"/>
                  <w:jc w:val="center"/>
                </w:pPr>
              </w:pPrChange>
            </w:pPr>
            <w:ins w:id="37636" w:author="phuong vu" w:date="2018-11-30T14:07:00Z">
              <w:r w:rsidRPr="00920004">
                <w:rPr>
                  <w:lang w:val="en-US"/>
                  <w:rPrChange w:id="37637" w:author="phuong vu" w:date="2018-11-30T22:36:00Z">
                    <w:rPr>
                      <w:lang w:val="en-US"/>
                    </w:rPr>
                  </w:rPrChange>
                </w:rPr>
                <w:t>4</w:t>
              </w:r>
            </w:ins>
          </w:p>
        </w:tc>
        <w:tc>
          <w:tcPr>
            <w:tcW w:w="2209" w:type="dxa"/>
            <w:noWrap/>
            <w:hideMark/>
          </w:tcPr>
          <w:p w14:paraId="30C94411" w14:textId="77777777" w:rsidR="006871B5" w:rsidRPr="00920004" w:rsidRDefault="006871B5" w:rsidP="00941ED9">
            <w:pPr>
              <w:rPr>
                <w:ins w:id="37638" w:author="phuong vu" w:date="2018-11-30T14:07:00Z"/>
                <w:lang w:val="en-US"/>
                <w:rPrChange w:id="37639" w:author="phuong vu" w:date="2018-11-30T22:36:00Z">
                  <w:rPr>
                    <w:ins w:id="37640" w:author="phuong vu" w:date="2018-11-30T14:07:00Z"/>
                    <w:lang w:val="en-US"/>
                  </w:rPr>
                </w:rPrChange>
              </w:rPr>
              <w:pPrChange w:id="37641" w:author="phuong vu" w:date="2018-11-30T21:43:00Z">
                <w:pPr>
                  <w:spacing w:line="276" w:lineRule="auto"/>
                </w:pPr>
              </w:pPrChange>
            </w:pPr>
            <w:ins w:id="37642" w:author="phuong vu" w:date="2018-11-30T14:07:00Z">
              <w:r w:rsidRPr="00920004">
                <w:rPr>
                  <w:lang w:val="en-US"/>
                  <w:rPrChange w:id="37643" w:author="phuong vu" w:date="2018-11-30T22:36:00Z">
                    <w:rPr>
                      <w:lang w:val="en-US"/>
                    </w:rPr>
                  </w:rPrChange>
                </w:rPr>
                <w:t>header_image_file</w:t>
              </w:r>
            </w:ins>
          </w:p>
        </w:tc>
        <w:tc>
          <w:tcPr>
            <w:tcW w:w="1300" w:type="dxa"/>
            <w:noWrap/>
            <w:hideMark/>
          </w:tcPr>
          <w:p w14:paraId="34451B37" w14:textId="77777777" w:rsidR="006871B5" w:rsidRPr="00920004" w:rsidRDefault="006871B5" w:rsidP="00941ED9">
            <w:pPr>
              <w:rPr>
                <w:ins w:id="37644" w:author="phuong vu" w:date="2018-11-30T14:07:00Z"/>
                <w:rPrChange w:id="37645" w:author="phuong vu" w:date="2018-11-30T22:36:00Z">
                  <w:rPr>
                    <w:ins w:id="37646" w:author="phuong vu" w:date="2018-11-30T14:07:00Z"/>
                  </w:rPr>
                </w:rPrChange>
              </w:rPr>
              <w:pPrChange w:id="37647" w:author="phuong vu" w:date="2018-11-30T21:43:00Z">
                <w:pPr>
                  <w:spacing w:line="276" w:lineRule="auto"/>
                </w:pPr>
              </w:pPrChange>
            </w:pPr>
            <w:ins w:id="37648" w:author="phuong vu" w:date="2018-11-30T14:07:00Z">
              <w:r w:rsidRPr="00920004">
                <w:rPr>
                  <w:rPrChange w:id="37649" w:author="phuong vu" w:date="2018-11-30T22:36:00Z">
                    <w:rPr/>
                  </w:rPrChange>
                </w:rPr>
                <w:t>numeric</w:t>
              </w:r>
            </w:ins>
          </w:p>
        </w:tc>
        <w:tc>
          <w:tcPr>
            <w:tcW w:w="1098" w:type="dxa"/>
            <w:noWrap/>
            <w:vAlign w:val="center"/>
            <w:hideMark/>
          </w:tcPr>
          <w:p w14:paraId="5A31DB0E" w14:textId="77777777" w:rsidR="006871B5" w:rsidRPr="00920004" w:rsidRDefault="006871B5" w:rsidP="00941ED9">
            <w:pPr>
              <w:jc w:val="center"/>
              <w:rPr>
                <w:ins w:id="37650" w:author="phuong vu" w:date="2018-11-30T14:07:00Z"/>
                <w:rPrChange w:id="37651" w:author="phuong vu" w:date="2018-11-30T22:36:00Z">
                  <w:rPr>
                    <w:ins w:id="37652" w:author="phuong vu" w:date="2018-11-30T14:07:00Z"/>
                  </w:rPr>
                </w:rPrChange>
              </w:rPr>
              <w:pPrChange w:id="37653" w:author="phuong vu" w:date="2018-11-30T21:43:00Z">
                <w:pPr>
                  <w:spacing w:line="276" w:lineRule="auto"/>
                  <w:jc w:val="center"/>
                </w:pPr>
              </w:pPrChange>
            </w:pPr>
          </w:p>
        </w:tc>
        <w:tc>
          <w:tcPr>
            <w:tcW w:w="838" w:type="dxa"/>
            <w:noWrap/>
            <w:vAlign w:val="center"/>
            <w:hideMark/>
          </w:tcPr>
          <w:p w14:paraId="45AD8C44" w14:textId="77777777" w:rsidR="006871B5" w:rsidRPr="00920004" w:rsidRDefault="006871B5" w:rsidP="00941ED9">
            <w:pPr>
              <w:jc w:val="center"/>
              <w:rPr>
                <w:ins w:id="37654" w:author="phuong vu" w:date="2018-11-30T14:07:00Z"/>
                <w:rPrChange w:id="37655" w:author="phuong vu" w:date="2018-11-30T22:36:00Z">
                  <w:rPr>
                    <w:ins w:id="37656" w:author="phuong vu" w:date="2018-11-30T14:07:00Z"/>
                  </w:rPr>
                </w:rPrChange>
              </w:rPr>
              <w:pPrChange w:id="37657" w:author="phuong vu" w:date="2018-11-30T21:43:00Z">
                <w:pPr>
                  <w:spacing w:line="276" w:lineRule="auto"/>
                  <w:jc w:val="center"/>
                </w:pPr>
              </w:pPrChange>
            </w:pPr>
          </w:p>
        </w:tc>
        <w:tc>
          <w:tcPr>
            <w:tcW w:w="823" w:type="dxa"/>
            <w:noWrap/>
            <w:vAlign w:val="center"/>
            <w:hideMark/>
          </w:tcPr>
          <w:p w14:paraId="2DEAE0ED" w14:textId="77777777" w:rsidR="006871B5" w:rsidRPr="00920004" w:rsidRDefault="006871B5" w:rsidP="00941ED9">
            <w:pPr>
              <w:jc w:val="center"/>
              <w:rPr>
                <w:ins w:id="37658" w:author="phuong vu" w:date="2018-11-30T14:07:00Z"/>
                <w:rPrChange w:id="37659" w:author="phuong vu" w:date="2018-11-30T22:36:00Z">
                  <w:rPr>
                    <w:ins w:id="37660" w:author="phuong vu" w:date="2018-11-30T14:07:00Z"/>
                  </w:rPr>
                </w:rPrChange>
              </w:rPr>
              <w:pPrChange w:id="37661" w:author="phuong vu" w:date="2018-11-30T21:43:00Z">
                <w:pPr>
                  <w:spacing w:line="276" w:lineRule="auto"/>
                  <w:jc w:val="center"/>
                </w:pPr>
              </w:pPrChange>
            </w:pPr>
            <w:ins w:id="37662" w:author="phuong vu" w:date="2018-11-30T14:07:00Z">
              <w:r w:rsidRPr="00920004">
                <w:rPr>
                  <w:rPrChange w:id="37663" w:author="phuong vu" w:date="2018-11-30T22:36:00Z">
                    <w:rPr/>
                  </w:rPrChange>
                </w:rPr>
                <w:t>X</w:t>
              </w:r>
            </w:ins>
          </w:p>
        </w:tc>
        <w:tc>
          <w:tcPr>
            <w:tcW w:w="1749" w:type="dxa"/>
            <w:noWrap/>
            <w:hideMark/>
          </w:tcPr>
          <w:p w14:paraId="26C39DDF" w14:textId="77777777" w:rsidR="006871B5" w:rsidRPr="00920004" w:rsidRDefault="006871B5" w:rsidP="00941ED9">
            <w:pPr>
              <w:rPr>
                <w:ins w:id="37664" w:author="phuong vu" w:date="2018-11-30T14:07:00Z"/>
                <w:lang w:val="en-US"/>
                <w:rPrChange w:id="37665" w:author="phuong vu" w:date="2018-11-30T22:36:00Z">
                  <w:rPr>
                    <w:ins w:id="37666" w:author="phuong vu" w:date="2018-11-30T14:07:00Z"/>
                    <w:lang w:val="en-US"/>
                  </w:rPr>
                </w:rPrChange>
              </w:rPr>
              <w:pPrChange w:id="37667" w:author="phuong vu" w:date="2018-11-30T21:43:00Z">
                <w:pPr>
                  <w:keepNext/>
                  <w:spacing w:line="276" w:lineRule="auto"/>
                </w:pPr>
              </w:pPrChange>
            </w:pPr>
            <w:ins w:id="37668" w:author="phuong vu" w:date="2018-11-30T14:07:00Z">
              <w:r w:rsidRPr="00920004">
                <w:rPr>
                  <w:lang w:val="en-US"/>
                  <w:rPrChange w:id="37669" w:author="phuong vu" w:date="2018-11-30T22:36:00Z">
                    <w:rPr>
                      <w:lang w:val="en-US"/>
                    </w:rPr>
                  </w:rPrChange>
                </w:rPr>
                <w:t>Địa chỉ ảnh</w:t>
              </w:r>
            </w:ins>
          </w:p>
        </w:tc>
      </w:tr>
    </w:tbl>
    <w:p w14:paraId="7D3C44AC" w14:textId="2EAB4C3E" w:rsidR="00BD0851" w:rsidRPr="00920004" w:rsidRDefault="006871B5" w:rsidP="00A17FA5">
      <w:pPr>
        <w:pStyle w:val="Caption"/>
        <w:rPr>
          <w:ins w:id="37670" w:author="phuong vu" w:date="2018-11-30T14:07:00Z"/>
          <w:rPrChange w:id="37671" w:author="phuong vu" w:date="2018-11-30T22:36:00Z">
            <w:rPr>
              <w:ins w:id="37672" w:author="phuong vu" w:date="2018-11-30T14:07:00Z"/>
            </w:rPr>
          </w:rPrChange>
        </w:rPr>
        <w:pPrChange w:id="37673" w:author="phuong vu" w:date="2018-11-30T22:42:00Z">
          <w:pPr>
            <w:pStyle w:val="Caption"/>
            <w:spacing w:line="276" w:lineRule="auto"/>
          </w:pPr>
        </w:pPrChange>
      </w:pPr>
      <w:bookmarkStart w:id="37674" w:name="_Toc531381661"/>
      <w:ins w:id="37675" w:author="phuong vu" w:date="2018-11-30T14:07:00Z">
        <w:r w:rsidRPr="00920004">
          <w:rPr>
            <w:rPrChange w:id="37676" w:author="phuong vu" w:date="2018-11-30T22:36:00Z">
              <w:rPr/>
            </w:rPrChange>
          </w:rPr>
          <w:t xml:space="preserve">Bảng </w:t>
        </w:r>
      </w:ins>
      <w:ins w:id="37677" w:author="phuong vu" w:date="2018-11-30T14:54:00Z">
        <w:r w:rsidR="00D632EE" w:rsidRPr="00920004">
          <w:rPr>
            <w:rPrChange w:id="37678" w:author="phuong vu" w:date="2018-11-30T22:36:00Z">
              <w:rPr/>
            </w:rPrChange>
          </w:rPr>
          <w:fldChar w:fldCharType="begin"/>
        </w:r>
        <w:r w:rsidR="00D632EE" w:rsidRPr="00920004">
          <w:rPr>
            <w:rPrChange w:id="37679" w:author="phuong vu" w:date="2018-11-30T22:36:00Z">
              <w:rPr/>
            </w:rPrChange>
          </w:rPr>
          <w:instrText xml:space="preserve"> STYLEREF 1 \s </w:instrText>
        </w:r>
      </w:ins>
      <w:r w:rsidR="00D632EE" w:rsidRPr="00920004">
        <w:rPr>
          <w:rPrChange w:id="37680" w:author="phuong vu" w:date="2018-11-30T22:36:00Z">
            <w:rPr/>
          </w:rPrChange>
        </w:rPr>
        <w:fldChar w:fldCharType="separate"/>
      </w:r>
      <w:r w:rsidR="00B5490C">
        <w:rPr>
          <w:noProof/>
        </w:rPr>
        <w:t>4</w:t>
      </w:r>
      <w:ins w:id="37681" w:author="phuong vu" w:date="2018-11-30T14:54:00Z">
        <w:r w:rsidR="00D632EE" w:rsidRPr="00920004">
          <w:rPr>
            <w:rPrChange w:id="37682" w:author="phuong vu" w:date="2018-11-30T22:36:00Z">
              <w:rPr/>
            </w:rPrChange>
          </w:rPr>
          <w:fldChar w:fldCharType="end"/>
        </w:r>
        <w:r w:rsidR="00D632EE" w:rsidRPr="00920004">
          <w:rPr>
            <w:rPrChange w:id="37683" w:author="phuong vu" w:date="2018-11-30T22:36:00Z">
              <w:rPr/>
            </w:rPrChange>
          </w:rPr>
          <w:t>.</w:t>
        </w:r>
        <w:r w:rsidR="00D632EE" w:rsidRPr="00920004">
          <w:rPr>
            <w:rPrChange w:id="37684" w:author="phuong vu" w:date="2018-11-30T22:36:00Z">
              <w:rPr/>
            </w:rPrChange>
          </w:rPr>
          <w:fldChar w:fldCharType="begin"/>
        </w:r>
        <w:r w:rsidR="00D632EE" w:rsidRPr="00920004">
          <w:rPr>
            <w:rPrChange w:id="37685" w:author="phuong vu" w:date="2018-11-30T22:36:00Z">
              <w:rPr/>
            </w:rPrChange>
          </w:rPr>
          <w:instrText xml:space="preserve"> SEQ Bảng \* ARABIC \s 1 </w:instrText>
        </w:r>
      </w:ins>
      <w:r w:rsidR="00D632EE" w:rsidRPr="00920004">
        <w:rPr>
          <w:rPrChange w:id="37686" w:author="phuong vu" w:date="2018-11-30T22:36:00Z">
            <w:rPr/>
          </w:rPrChange>
        </w:rPr>
        <w:fldChar w:fldCharType="separate"/>
      </w:r>
      <w:ins w:id="37687" w:author="phuong vu" w:date="2018-11-30T22:44:00Z">
        <w:r w:rsidR="00B5490C">
          <w:rPr>
            <w:noProof/>
          </w:rPr>
          <w:t>24</w:t>
        </w:r>
      </w:ins>
      <w:ins w:id="37688" w:author="phuong vu" w:date="2018-11-30T14:54:00Z">
        <w:r w:rsidR="00D632EE" w:rsidRPr="00920004">
          <w:rPr>
            <w:rPrChange w:id="37689" w:author="phuong vu" w:date="2018-11-30T22:36:00Z">
              <w:rPr/>
            </w:rPrChange>
          </w:rPr>
          <w:fldChar w:fldCharType="end"/>
        </w:r>
      </w:ins>
      <w:ins w:id="37690" w:author="phuong vu" w:date="2018-11-30T14:07:00Z">
        <w:r w:rsidRPr="00920004">
          <w:rPr>
            <w:rPrChange w:id="37691" w:author="phuong vu" w:date="2018-11-30T22:36:00Z">
              <w:rPr/>
            </w:rPrChange>
          </w:rPr>
          <w:t xml:space="preserve"> Bảng dữ liệu hình ảnh</w:t>
        </w:r>
        <w:bookmarkEnd w:id="37674"/>
      </w:ins>
    </w:p>
    <w:p w14:paraId="4D9D5A81" w14:textId="77777777" w:rsidR="006871B5" w:rsidRPr="00920004" w:rsidRDefault="006871B5" w:rsidP="00941ED9">
      <w:pPr>
        <w:rPr>
          <w:ins w:id="37692" w:author="phuong vu" w:date="2018-11-30T14:07:00Z"/>
          <w:b/>
          <w:lang w:val="en-US"/>
          <w:rPrChange w:id="37693" w:author="phuong vu" w:date="2018-11-30T22:36:00Z">
            <w:rPr>
              <w:ins w:id="37694" w:author="phuong vu" w:date="2018-11-30T14:07:00Z"/>
              <w:lang w:val="en-US"/>
            </w:rPr>
          </w:rPrChange>
        </w:rPr>
        <w:pPrChange w:id="37695" w:author="phuong vu" w:date="2018-11-30T21:43:00Z">
          <w:pPr>
            <w:spacing w:line="276" w:lineRule="auto"/>
          </w:pPr>
        </w:pPrChange>
      </w:pPr>
      <w:ins w:id="37696" w:author="phuong vu" w:date="2018-11-30T14:07:00Z">
        <w:r w:rsidRPr="00920004">
          <w:rPr>
            <w:b/>
            <w:lang w:val="en-US"/>
            <w:rPrChange w:id="37697" w:author="phuong vu" w:date="2018-11-30T22:36:00Z">
              <w:rPr>
                <w:lang w:val="en-US"/>
              </w:rPr>
            </w:rPrChange>
          </w:rPr>
          <w:t>BẢNG ORDER_DETAIL</w:t>
        </w:r>
      </w:ins>
    </w:p>
    <w:tbl>
      <w:tblPr>
        <w:tblStyle w:val="TableGrid"/>
        <w:tblW w:w="8777" w:type="dxa"/>
        <w:tblLook w:val="04A0" w:firstRow="1" w:lastRow="0" w:firstColumn="1" w:lastColumn="0" w:noHBand="0" w:noVBand="1"/>
        <w:tblPrChange w:id="37698" w:author="phuong vu" w:date="2018-11-30T21:54:00Z">
          <w:tblPr>
            <w:tblStyle w:val="TableGrid"/>
            <w:tblW w:w="8777" w:type="dxa"/>
            <w:tblLook w:val="04A0" w:firstRow="1" w:lastRow="0" w:firstColumn="1" w:lastColumn="0" w:noHBand="0" w:noVBand="1"/>
          </w:tblPr>
        </w:tblPrChange>
      </w:tblPr>
      <w:tblGrid>
        <w:gridCol w:w="685"/>
        <w:gridCol w:w="1786"/>
        <w:gridCol w:w="1127"/>
        <w:gridCol w:w="858"/>
        <w:gridCol w:w="835"/>
        <w:gridCol w:w="957"/>
        <w:gridCol w:w="2529"/>
        <w:tblGridChange w:id="37699">
          <w:tblGrid>
            <w:gridCol w:w="664"/>
            <w:gridCol w:w="1719"/>
            <w:gridCol w:w="1086"/>
            <w:gridCol w:w="770"/>
            <w:gridCol w:w="997"/>
            <w:gridCol w:w="1110"/>
            <w:gridCol w:w="2431"/>
          </w:tblGrid>
        </w:tblGridChange>
      </w:tblGrid>
      <w:tr w:rsidR="00E452E5" w:rsidRPr="00920004" w14:paraId="5A10FA9D" w14:textId="77777777" w:rsidTr="00727C9A">
        <w:trPr>
          <w:trHeight w:val="300"/>
          <w:ins w:id="37700" w:author="phuong vu" w:date="2018-11-30T14:07:00Z"/>
          <w:trPrChange w:id="37701" w:author="phuong vu" w:date="2018-11-30T21:54:00Z">
            <w:trPr>
              <w:trHeight w:val="300"/>
            </w:trPr>
          </w:trPrChange>
        </w:trPr>
        <w:tc>
          <w:tcPr>
            <w:tcW w:w="682" w:type="dxa"/>
            <w:noWrap/>
            <w:vAlign w:val="center"/>
            <w:hideMark/>
            <w:tcPrChange w:id="37702" w:author="phuong vu" w:date="2018-11-30T21:54:00Z">
              <w:tcPr>
                <w:tcW w:w="672" w:type="dxa"/>
                <w:noWrap/>
                <w:vAlign w:val="center"/>
                <w:hideMark/>
              </w:tcPr>
            </w:tcPrChange>
          </w:tcPr>
          <w:p w14:paraId="28A5DDB5" w14:textId="77777777" w:rsidR="006871B5" w:rsidRPr="00920004" w:rsidRDefault="006871B5" w:rsidP="00BD0851">
            <w:pPr>
              <w:spacing w:before="240" w:line="0" w:lineRule="atLeast"/>
              <w:jc w:val="center"/>
              <w:rPr>
                <w:ins w:id="37703" w:author="phuong vu" w:date="2018-11-30T14:07:00Z"/>
                <w:b/>
                <w:bCs/>
                <w:rPrChange w:id="37704" w:author="phuong vu" w:date="2018-11-30T22:36:00Z">
                  <w:rPr>
                    <w:ins w:id="37705" w:author="phuong vu" w:date="2018-11-30T14:07:00Z"/>
                    <w:b/>
                    <w:bCs/>
                  </w:rPr>
                </w:rPrChange>
              </w:rPr>
              <w:pPrChange w:id="37706" w:author="phuong vu" w:date="2018-11-30T14:16:00Z">
                <w:pPr>
                  <w:spacing w:line="276" w:lineRule="auto"/>
                  <w:jc w:val="center"/>
                </w:pPr>
              </w:pPrChange>
            </w:pPr>
            <w:ins w:id="37707" w:author="phuong vu" w:date="2018-11-30T14:07:00Z">
              <w:r w:rsidRPr="00920004">
                <w:rPr>
                  <w:b/>
                  <w:bCs/>
                  <w:lang w:val="da-DK"/>
                  <w:rPrChange w:id="37708" w:author="phuong vu" w:date="2018-11-30T22:36:00Z">
                    <w:rPr>
                      <w:b/>
                      <w:bCs/>
                      <w:lang w:val="da-DK"/>
                    </w:rPr>
                  </w:rPrChange>
                </w:rPr>
                <w:t>STT</w:t>
              </w:r>
            </w:ins>
          </w:p>
        </w:tc>
        <w:tc>
          <w:tcPr>
            <w:tcW w:w="1653" w:type="dxa"/>
            <w:noWrap/>
            <w:vAlign w:val="center"/>
            <w:hideMark/>
            <w:tcPrChange w:id="37709" w:author="phuong vu" w:date="2018-11-30T21:54:00Z">
              <w:tcPr>
                <w:tcW w:w="1745" w:type="dxa"/>
                <w:noWrap/>
                <w:vAlign w:val="center"/>
                <w:hideMark/>
              </w:tcPr>
            </w:tcPrChange>
          </w:tcPr>
          <w:p w14:paraId="7E37303B" w14:textId="77777777" w:rsidR="006871B5" w:rsidRPr="00920004" w:rsidRDefault="006871B5" w:rsidP="00BD0851">
            <w:pPr>
              <w:spacing w:before="240" w:line="0" w:lineRule="atLeast"/>
              <w:jc w:val="center"/>
              <w:rPr>
                <w:ins w:id="37710" w:author="phuong vu" w:date="2018-11-30T14:07:00Z"/>
                <w:b/>
                <w:bCs/>
                <w:rPrChange w:id="37711" w:author="phuong vu" w:date="2018-11-30T22:36:00Z">
                  <w:rPr>
                    <w:ins w:id="37712" w:author="phuong vu" w:date="2018-11-30T14:07:00Z"/>
                    <w:b/>
                    <w:bCs/>
                  </w:rPr>
                </w:rPrChange>
              </w:rPr>
              <w:pPrChange w:id="37713" w:author="phuong vu" w:date="2018-11-30T14:16:00Z">
                <w:pPr>
                  <w:spacing w:line="276" w:lineRule="auto"/>
                  <w:jc w:val="center"/>
                </w:pPr>
              </w:pPrChange>
            </w:pPr>
            <w:ins w:id="37714" w:author="phuong vu" w:date="2018-11-30T14:07:00Z">
              <w:r w:rsidRPr="00920004">
                <w:rPr>
                  <w:b/>
                  <w:bCs/>
                  <w:lang w:val="da-DK"/>
                  <w:rPrChange w:id="37715" w:author="phuong vu" w:date="2018-11-30T22:36:00Z">
                    <w:rPr>
                      <w:b/>
                      <w:bCs/>
                      <w:lang w:val="da-DK"/>
                    </w:rPr>
                  </w:rPrChange>
                </w:rPr>
                <w:t>Tên trường</w:t>
              </w:r>
            </w:ins>
          </w:p>
        </w:tc>
        <w:tc>
          <w:tcPr>
            <w:tcW w:w="1172" w:type="dxa"/>
            <w:noWrap/>
            <w:vAlign w:val="center"/>
            <w:hideMark/>
            <w:tcPrChange w:id="37716" w:author="phuong vu" w:date="2018-11-30T21:54:00Z">
              <w:tcPr>
                <w:tcW w:w="1101" w:type="dxa"/>
                <w:noWrap/>
                <w:vAlign w:val="center"/>
                <w:hideMark/>
              </w:tcPr>
            </w:tcPrChange>
          </w:tcPr>
          <w:p w14:paraId="26425294" w14:textId="77777777" w:rsidR="006871B5" w:rsidRPr="00920004" w:rsidRDefault="006871B5" w:rsidP="00BD0851">
            <w:pPr>
              <w:spacing w:before="240" w:line="0" w:lineRule="atLeast"/>
              <w:jc w:val="center"/>
              <w:rPr>
                <w:ins w:id="37717" w:author="phuong vu" w:date="2018-11-30T14:07:00Z"/>
                <w:b/>
                <w:bCs/>
                <w:rPrChange w:id="37718" w:author="phuong vu" w:date="2018-11-30T22:36:00Z">
                  <w:rPr>
                    <w:ins w:id="37719" w:author="phuong vu" w:date="2018-11-30T14:07:00Z"/>
                    <w:b/>
                    <w:bCs/>
                  </w:rPr>
                </w:rPrChange>
              </w:rPr>
              <w:pPrChange w:id="37720" w:author="phuong vu" w:date="2018-11-30T14:16:00Z">
                <w:pPr>
                  <w:spacing w:line="276" w:lineRule="auto"/>
                  <w:jc w:val="center"/>
                </w:pPr>
              </w:pPrChange>
            </w:pPr>
            <w:ins w:id="37721" w:author="phuong vu" w:date="2018-11-30T14:07:00Z">
              <w:r w:rsidRPr="00920004">
                <w:rPr>
                  <w:b/>
                  <w:bCs/>
                  <w:lang w:val="da-DK"/>
                  <w:rPrChange w:id="37722" w:author="phuong vu" w:date="2018-11-30T22:36:00Z">
                    <w:rPr>
                      <w:b/>
                      <w:bCs/>
                      <w:lang w:val="da-DK"/>
                    </w:rPr>
                  </w:rPrChange>
                </w:rPr>
                <w:t>Kiểu</w:t>
              </w:r>
            </w:ins>
          </w:p>
        </w:tc>
        <w:tc>
          <w:tcPr>
            <w:tcW w:w="890" w:type="dxa"/>
            <w:noWrap/>
            <w:vAlign w:val="center"/>
            <w:hideMark/>
            <w:tcPrChange w:id="37723" w:author="phuong vu" w:date="2018-11-30T21:54:00Z">
              <w:tcPr>
                <w:tcW w:w="779" w:type="dxa"/>
                <w:noWrap/>
                <w:vAlign w:val="center"/>
                <w:hideMark/>
              </w:tcPr>
            </w:tcPrChange>
          </w:tcPr>
          <w:p w14:paraId="5966B714" w14:textId="77777777" w:rsidR="006871B5" w:rsidRPr="00920004" w:rsidRDefault="006871B5" w:rsidP="00BD0851">
            <w:pPr>
              <w:spacing w:before="240" w:line="0" w:lineRule="atLeast"/>
              <w:jc w:val="center"/>
              <w:rPr>
                <w:ins w:id="37724" w:author="phuong vu" w:date="2018-11-30T14:07:00Z"/>
                <w:b/>
                <w:bCs/>
                <w:rPrChange w:id="37725" w:author="phuong vu" w:date="2018-11-30T22:36:00Z">
                  <w:rPr>
                    <w:ins w:id="37726" w:author="phuong vu" w:date="2018-11-30T14:07:00Z"/>
                    <w:b/>
                    <w:bCs/>
                  </w:rPr>
                </w:rPrChange>
              </w:rPr>
              <w:pPrChange w:id="37727" w:author="phuong vu" w:date="2018-11-30T14:16:00Z">
                <w:pPr>
                  <w:spacing w:line="276" w:lineRule="auto"/>
                  <w:jc w:val="center"/>
                </w:pPr>
              </w:pPrChange>
            </w:pPr>
            <w:ins w:id="37728" w:author="phuong vu" w:date="2018-11-30T14:07:00Z">
              <w:r w:rsidRPr="00920004">
                <w:rPr>
                  <w:b/>
                  <w:bCs/>
                  <w:lang w:val="da-DK"/>
                  <w:rPrChange w:id="37729" w:author="phuong vu" w:date="2018-11-30T22:36:00Z">
                    <w:rPr>
                      <w:b/>
                      <w:bCs/>
                      <w:lang w:val="da-DK"/>
                    </w:rPr>
                  </w:rPrChange>
                </w:rPr>
                <w:t>Chấp nhận Null</w:t>
              </w:r>
            </w:ins>
          </w:p>
        </w:tc>
        <w:tc>
          <w:tcPr>
            <w:tcW w:w="865" w:type="dxa"/>
            <w:noWrap/>
            <w:vAlign w:val="center"/>
            <w:hideMark/>
            <w:tcPrChange w:id="37730" w:author="phuong vu" w:date="2018-11-30T21:54:00Z">
              <w:tcPr>
                <w:tcW w:w="1072" w:type="dxa"/>
                <w:noWrap/>
                <w:vAlign w:val="center"/>
                <w:hideMark/>
              </w:tcPr>
            </w:tcPrChange>
          </w:tcPr>
          <w:p w14:paraId="548A66C3" w14:textId="77777777" w:rsidR="006871B5" w:rsidRPr="00920004" w:rsidRDefault="006871B5" w:rsidP="00BD0851">
            <w:pPr>
              <w:spacing w:before="240" w:line="0" w:lineRule="atLeast"/>
              <w:jc w:val="center"/>
              <w:rPr>
                <w:ins w:id="37731" w:author="phuong vu" w:date="2018-11-30T14:07:00Z"/>
                <w:b/>
                <w:bCs/>
                <w:rPrChange w:id="37732" w:author="phuong vu" w:date="2018-11-30T22:36:00Z">
                  <w:rPr>
                    <w:ins w:id="37733" w:author="phuong vu" w:date="2018-11-30T14:07:00Z"/>
                    <w:b/>
                    <w:bCs/>
                  </w:rPr>
                </w:rPrChange>
              </w:rPr>
              <w:pPrChange w:id="37734" w:author="phuong vu" w:date="2018-11-30T14:16:00Z">
                <w:pPr>
                  <w:spacing w:line="276" w:lineRule="auto"/>
                  <w:jc w:val="center"/>
                </w:pPr>
              </w:pPrChange>
            </w:pPr>
            <w:ins w:id="37735" w:author="phuong vu" w:date="2018-11-30T14:07:00Z">
              <w:r w:rsidRPr="00920004">
                <w:rPr>
                  <w:b/>
                  <w:bCs/>
                  <w:lang w:val="da-DK"/>
                  <w:rPrChange w:id="37736" w:author="phuong vu" w:date="2018-11-30T22:36:00Z">
                    <w:rPr>
                      <w:b/>
                      <w:bCs/>
                      <w:lang w:val="da-DK"/>
                    </w:rPr>
                  </w:rPrChange>
                </w:rPr>
                <w:t>Khóa chính</w:t>
              </w:r>
            </w:ins>
          </w:p>
        </w:tc>
        <w:tc>
          <w:tcPr>
            <w:tcW w:w="994" w:type="dxa"/>
            <w:noWrap/>
            <w:vAlign w:val="center"/>
            <w:hideMark/>
            <w:tcPrChange w:id="37737" w:author="phuong vu" w:date="2018-11-30T21:54:00Z">
              <w:tcPr>
                <w:tcW w:w="1196" w:type="dxa"/>
                <w:noWrap/>
                <w:vAlign w:val="center"/>
                <w:hideMark/>
              </w:tcPr>
            </w:tcPrChange>
          </w:tcPr>
          <w:p w14:paraId="5C952147" w14:textId="77777777" w:rsidR="006871B5" w:rsidRPr="00920004" w:rsidRDefault="006871B5" w:rsidP="00BD0851">
            <w:pPr>
              <w:spacing w:before="240" w:line="0" w:lineRule="atLeast"/>
              <w:jc w:val="center"/>
              <w:rPr>
                <w:ins w:id="37738" w:author="phuong vu" w:date="2018-11-30T14:07:00Z"/>
                <w:b/>
                <w:bCs/>
                <w:rPrChange w:id="37739" w:author="phuong vu" w:date="2018-11-30T22:36:00Z">
                  <w:rPr>
                    <w:ins w:id="37740" w:author="phuong vu" w:date="2018-11-30T14:07:00Z"/>
                    <w:b/>
                    <w:bCs/>
                  </w:rPr>
                </w:rPrChange>
              </w:rPr>
              <w:pPrChange w:id="37741" w:author="phuong vu" w:date="2018-11-30T14:16:00Z">
                <w:pPr>
                  <w:spacing w:line="276" w:lineRule="auto"/>
                  <w:jc w:val="center"/>
                </w:pPr>
              </w:pPrChange>
            </w:pPr>
            <w:ins w:id="37742" w:author="phuong vu" w:date="2018-11-30T14:07:00Z">
              <w:r w:rsidRPr="00920004">
                <w:rPr>
                  <w:b/>
                  <w:bCs/>
                  <w:lang w:val="da-DK"/>
                  <w:rPrChange w:id="37743" w:author="phuong vu" w:date="2018-11-30T22:36:00Z">
                    <w:rPr>
                      <w:b/>
                      <w:bCs/>
                      <w:lang w:val="da-DK"/>
                    </w:rPr>
                  </w:rPrChange>
                </w:rPr>
                <w:t>Khóa ngoại</w:t>
              </w:r>
            </w:ins>
          </w:p>
        </w:tc>
        <w:tc>
          <w:tcPr>
            <w:tcW w:w="2521" w:type="dxa"/>
            <w:noWrap/>
            <w:vAlign w:val="center"/>
            <w:hideMark/>
            <w:tcPrChange w:id="37744" w:author="phuong vu" w:date="2018-11-30T21:54:00Z">
              <w:tcPr>
                <w:tcW w:w="2212" w:type="dxa"/>
                <w:noWrap/>
                <w:vAlign w:val="center"/>
                <w:hideMark/>
              </w:tcPr>
            </w:tcPrChange>
          </w:tcPr>
          <w:p w14:paraId="602A83D9" w14:textId="77777777" w:rsidR="006871B5" w:rsidRPr="00920004" w:rsidRDefault="006871B5" w:rsidP="00BD0851">
            <w:pPr>
              <w:spacing w:before="240" w:line="0" w:lineRule="atLeast"/>
              <w:jc w:val="center"/>
              <w:rPr>
                <w:ins w:id="37745" w:author="phuong vu" w:date="2018-11-30T14:07:00Z"/>
                <w:b/>
                <w:bCs/>
                <w:rPrChange w:id="37746" w:author="phuong vu" w:date="2018-11-30T22:36:00Z">
                  <w:rPr>
                    <w:ins w:id="37747" w:author="phuong vu" w:date="2018-11-30T14:07:00Z"/>
                    <w:b/>
                    <w:bCs/>
                  </w:rPr>
                </w:rPrChange>
              </w:rPr>
              <w:pPrChange w:id="37748" w:author="phuong vu" w:date="2018-11-30T14:16:00Z">
                <w:pPr>
                  <w:spacing w:line="276" w:lineRule="auto"/>
                  <w:jc w:val="center"/>
                </w:pPr>
              </w:pPrChange>
            </w:pPr>
            <w:ins w:id="37749" w:author="phuong vu" w:date="2018-11-30T14:07:00Z">
              <w:r w:rsidRPr="00920004">
                <w:rPr>
                  <w:b/>
                  <w:bCs/>
                  <w:lang w:val="da-DK"/>
                  <w:rPrChange w:id="37750" w:author="phuong vu" w:date="2018-11-30T22:36:00Z">
                    <w:rPr>
                      <w:b/>
                      <w:bCs/>
                      <w:lang w:val="da-DK"/>
                    </w:rPr>
                  </w:rPrChange>
                </w:rPr>
                <w:t>Mô tả</w:t>
              </w:r>
            </w:ins>
          </w:p>
        </w:tc>
      </w:tr>
      <w:tr w:rsidR="00E452E5" w:rsidRPr="00920004" w14:paraId="66BDA440" w14:textId="77777777" w:rsidTr="00727C9A">
        <w:trPr>
          <w:trHeight w:val="300"/>
          <w:ins w:id="37751" w:author="phuong vu" w:date="2018-11-30T14:07:00Z"/>
          <w:trPrChange w:id="37752" w:author="phuong vu" w:date="2018-11-30T21:54:00Z">
            <w:trPr>
              <w:trHeight w:val="300"/>
            </w:trPr>
          </w:trPrChange>
        </w:trPr>
        <w:tc>
          <w:tcPr>
            <w:tcW w:w="682" w:type="dxa"/>
            <w:noWrap/>
            <w:hideMark/>
            <w:tcPrChange w:id="37753" w:author="phuong vu" w:date="2018-11-30T21:54:00Z">
              <w:tcPr>
                <w:tcW w:w="672" w:type="dxa"/>
                <w:noWrap/>
                <w:hideMark/>
              </w:tcPr>
            </w:tcPrChange>
          </w:tcPr>
          <w:p w14:paraId="586B509F" w14:textId="77777777" w:rsidR="006871B5" w:rsidRPr="00920004" w:rsidRDefault="006871B5" w:rsidP="00BD0851">
            <w:pPr>
              <w:spacing w:before="240" w:line="0" w:lineRule="atLeast"/>
              <w:rPr>
                <w:ins w:id="37754" w:author="phuong vu" w:date="2018-11-30T14:07:00Z"/>
                <w:rPrChange w:id="37755" w:author="phuong vu" w:date="2018-11-30T22:36:00Z">
                  <w:rPr>
                    <w:ins w:id="37756" w:author="phuong vu" w:date="2018-11-30T14:07:00Z"/>
                  </w:rPr>
                </w:rPrChange>
              </w:rPr>
              <w:pPrChange w:id="37757" w:author="phuong vu" w:date="2018-11-30T14:16:00Z">
                <w:pPr>
                  <w:spacing w:line="276" w:lineRule="auto"/>
                </w:pPr>
              </w:pPrChange>
            </w:pPr>
            <w:ins w:id="37758" w:author="phuong vu" w:date="2018-11-30T14:07:00Z">
              <w:r w:rsidRPr="00920004">
                <w:rPr>
                  <w:rPrChange w:id="37759" w:author="phuong vu" w:date="2018-11-30T22:36:00Z">
                    <w:rPr/>
                  </w:rPrChange>
                </w:rPr>
                <w:t>1</w:t>
              </w:r>
            </w:ins>
          </w:p>
        </w:tc>
        <w:tc>
          <w:tcPr>
            <w:tcW w:w="1653" w:type="dxa"/>
            <w:noWrap/>
            <w:hideMark/>
            <w:tcPrChange w:id="37760" w:author="phuong vu" w:date="2018-11-30T21:54:00Z">
              <w:tcPr>
                <w:tcW w:w="1745" w:type="dxa"/>
                <w:noWrap/>
                <w:hideMark/>
              </w:tcPr>
            </w:tcPrChange>
          </w:tcPr>
          <w:p w14:paraId="2800B9B5" w14:textId="77777777" w:rsidR="006871B5" w:rsidRPr="00920004" w:rsidRDefault="006871B5" w:rsidP="00E452E5">
            <w:pPr>
              <w:rPr>
                <w:ins w:id="37761" w:author="phuong vu" w:date="2018-11-30T14:07:00Z"/>
                <w:rPrChange w:id="37762" w:author="phuong vu" w:date="2018-11-30T22:36:00Z">
                  <w:rPr>
                    <w:ins w:id="37763" w:author="phuong vu" w:date="2018-11-30T14:07:00Z"/>
                  </w:rPr>
                </w:rPrChange>
              </w:rPr>
              <w:pPrChange w:id="37764" w:author="phuong vu" w:date="2018-11-30T21:44:00Z">
                <w:pPr>
                  <w:spacing w:line="276" w:lineRule="auto"/>
                </w:pPr>
              </w:pPrChange>
            </w:pPr>
            <w:ins w:id="37765" w:author="phuong vu" w:date="2018-11-30T14:07:00Z">
              <w:r w:rsidRPr="00920004">
                <w:rPr>
                  <w:rPrChange w:id="37766" w:author="phuong vu" w:date="2018-11-30T22:36:00Z">
                    <w:rPr/>
                  </w:rPrChange>
                </w:rPr>
                <w:t>id</w:t>
              </w:r>
            </w:ins>
          </w:p>
        </w:tc>
        <w:tc>
          <w:tcPr>
            <w:tcW w:w="1172" w:type="dxa"/>
            <w:noWrap/>
            <w:hideMark/>
            <w:tcPrChange w:id="37767" w:author="phuong vu" w:date="2018-11-30T21:54:00Z">
              <w:tcPr>
                <w:tcW w:w="1101" w:type="dxa"/>
                <w:noWrap/>
                <w:hideMark/>
              </w:tcPr>
            </w:tcPrChange>
          </w:tcPr>
          <w:p w14:paraId="3EE11558" w14:textId="77777777" w:rsidR="006871B5" w:rsidRPr="00920004" w:rsidRDefault="006871B5" w:rsidP="00E452E5">
            <w:pPr>
              <w:rPr>
                <w:ins w:id="37768" w:author="phuong vu" w:date="2018-11-30T14:07:00Z"/>
                <w:rPrChange w:id="37769" w:author="phuong vu" w:date="2018-11-30T22:36:00Z">
                  <w:rPr>
                    <w:ins w:id="37770" w:author="phuong vu" w:date="2018-11-30T14:07:00Z"/>
                  </w:rPr>
                </w:rPrChange>
              </w:rPr>
              <w:pPrChange w:id="37771" w:author="phuong vu" w:date="2018-11-30T21:44:00Z">
                <w:pPr>
                  <w:spacing w:line="276" w:lineRule="auto"/>
                </w:pPr>
              </w:pPrChange>
            </w:pPr>
            <w:ins w:id="37772" w:author="phuong vu" w:date="2018-11-30T14:07:00Z">
              <w:r w:rsidRPr="00920004">
                <w:rPr>
                  <w:rPrChange w:id="37773" w:author="phuong vu" w:date="2018-11-30T22:36:00Z">
                    <w:rPr/>
                  </w:rPrChange>
                </w:rPr>
                <w:t>numeric</w:t>
              </w:r>
            </w:ins>
          </w:p>
        </w:tc>
        <w:tc>
          <w:tcPr>
            <w:tcW w:w="890" w:type="dxa"/>
            <w:noWrap/>
            <w:vAlign w:val="center"/>
            <w:hideMark/>
            <w:tcPrChange w:id="37774" w:author="phuong vu" w:date="2018-11-30T21:54:00Z">
              <w:tcPr>
                <w:tcW w:w="779" w:type="dxa"/>
                <w:noWrap/>
                <w:vAlign w:val="center"/>
                <w:hideMark/>
              </w:tcPr>
            </w:tcPrChange>
          </w:tcPr>
          <w:p w14:paraId="5BFC9A79" w14:textId="77777777" w:rsidR="006871B5" w:rsidRPr="00920004" w:rsidRDefault="006871B5" w:rsidP="00E452E5">
            <w:pPr>
              <w:jc w:val="center"/>
              <w:rPr>
                <w:ins w:id="37775" w:author="phuong vu" w:date="2018-11-30T14:07:00Z"/>
                <w:rPrChange w:id="37776" w:author="phuong vu" w:date="2018-11-30T22:36:00Z">
                  <w:rPr>
                    <w:ins w:id="37777" w:author="phuong vu" w:date="2018-11-30T14:07:00Z"/>
                  </w:rPr>
                </w:rPrChange>
              </w:rPr>
              <w:pPrChange w:id="37778" w:author="phuong vu" w:date="2018-11-30T21:44:00Z">
                <w:pPr>
                  <w:spacing w:line="276" w:lineRule="auto"/>
                  <w:jc w:val="center"/>
                </w:pPr>
              </w:pPrChange>
            </w:pPr>
          </w:p>
        </w:tc>
        <w:tc>
          <w:tcPr>
            <w:tcW w:w="865" w:type="dxa"/>
            <w:noWrap/>
            <w:vAlign w:val="center"/>
            <w:hideMark/>
            <w:tcPrChange w:id="37779" w:author="phuong vu" w:date="2018-11-30T21:54:00Z">
              <w:tcPr>
                <w:tcW w:w="1072" w:type="dxa"/>
                <w:noWrap/>
                <w:vAlign w:val="center"/>
                <w:hideMark/>
              </w:tcPr>
            </w:tcPrChange>
          </w:tcPr>
          <w:p w14:paraId="04BEF511" w14:textId="77777777" w:rsidR="006871B5" w:rsidRPr="00920004" w:rsidRDefault="006871B5" w:rsidP="00E452E5">
            <w:pPr>
              <w:jc w:val="center"/>
              <w:rPr>
                <w:ins w:id="37780" w:author="phuong vu" w:date="2018-11-30T14:07:00Z"/>
                <w:rPrChange w:id="37781" w:author="phuong vu" w:date="2018-11-30T22:36:00Z">
                  <w:rPr>
                    <w:ins w:id="37782" w:author="phuong vu" w:date="2018-11-30T14:07:00Z"/>
                  </w:rPr>
                </w:rPrChange>
              </w:rPr>
              <w:pPrChange w:id="37783" w:author="phuong vu" w:date="2018-11-30T21:44:00Z">
                <w:pPr>
                  <w:spacing w:line="276" w:lineRule="auto"/>
                  <w:jc w:val="center"/>
                </w:pPr>
              </w:pPrChange>
            </w:pPr>
            <w:ins w:id="37784" w:author="phuong vu" w:date="2018-11-30T14:07:00Z">
              <w:r w:rsidRPr="00920004">
                <w:rPr>
                  <w:rPrChange w:id="37785" w:author="phuong vu" w:date="2018-11-30T22:36:00Z">
                    <w:rPr/>
                  </w:rPrChange>
                </w:rPr>
                <w:t>X</w:t>
              </w:r>
            </w:ins>
          </w:p>
        </w:tc>
        <w:tc>
          <w:tcPr>
            <w:tcW w:w="994" w:type="dxa"/>
            <w:noWrap/>
            <w:vAlign w:val="center"/>
            <w:hideMark/>
            <w:tcPrChange w:id="37786" w:author="phuong vu" w:date="2018-11-30T21:54:00Z">
              <w:tcPr>
                <w:tcW w:w="1196" w:type="dxa"/>
                <w:noWrap/>
                <w:vAlign w:val="center"/>
                <w:hideMark/>
              </w:tcPr>
            </w:tcPrChange>
          </w:tcPr>
          <w:p w14:paraId="2CCC503D" w14:textId="77777777" w:rsidR="006871B5" w:rsidRPr="00920004" w:rsidRDefault="006871B5" w:rsidP="00E452E5">
            <w:pPr>
              <w:jc w:val="center"/>
              <w:rPr>
                <w:ins w:id="37787" w:author="phuong vu" w:date="2018-11-30T14:07:00Z"/>
                <w:rPrChange w:id="37788" w:author="phuong vu" w:date="2018-11-30T22:36:00Z">
                  <w:rPr>
                    <w:ins w:id="37789" w:author="phuong vu" w:date="2018-11-30T14:07:00Z"/>
                  </w:rPr>
                </w:rPrChange>
              </w:rPr>
              <w:pPrChange w:id="37790" w:author="phuong vu" w:date="2018-11-30T21:44:00Z">
                <w:pPr>
                  <w:spacing w:line="276" w:lineRule="auto"/>
                  <w:jc w:val="center"/>
                </w:pPr>
              </w:pPrChange>
            </w:pPr>
          </w:p>
        </w:tc>
        <w:tc>
          <w:tcPr>
            <w:tcW w:w="2521" w:type="dxa"/>
            <w:noWrap/>
            <w:hideMark/>
            <w:tcPrChange w:id="37791" w:author="phuong vu" w:date="2018-11-30T21:54:00Z">
              <w:tcPr>
                <w:tcW w:w="2212" w:type="dxa"/>
                <w:noWrap/>
                <w:hideMark/>
              </w:tcPr>
            </w:tcPrChange>
          </w:tcPr>
          <w:p w14:paraId="352EFD71" w14:textId="77777777" w:rsidR="006871B5" w:rsidRPr="00920004" w:rsidRDefault="006871B5" w:rsidP="00E452E5">
            <w:pPr>
              <w:rPr>
                <w:ins w:id="37792" w:author="phuong vu" w:date="2018-11-30T14:07:00Z"/>
                <w:lang w:val="en-US"/>
                <w:rPrChange w:id="37793" w:author="phuong vu" w:date="2018-11-30T22:36:00Z">
                  <w:rPr>
                    <w:ins w:id="37794" w:author="phuong vu" w:date="2018-11-30T14:07:00Z"/>
                    <w:lang w:val="en-US"/>
                  </w:rPr>
                </w:rPrChange>
              </w:rPr>
              <w:pPrChange w:id="37795" w:author="phuong vu" w:date="2018-11-30T21:44:00Z">
                <w:pPr>
                  <w:spacing w:line="276" w:lineRule="auto"/>
                </w:pPr>
              </w:pPrChange>
            </w:pPr>
            <w:ins w:id="37796" w:author="phuong vu" w:date="2018-11-30T14:07:00Z">
              <w:r w:rsidRPr="00920004">
                <w:rPr>
                  <w:rPrChange w:id="37797" w:author="phuong vu" w:date="2018-11-30T22:36:00Z">
                    <w:rPr/>
                  </w:rPrChange>
                </w:rPr>
                <w:t>ID chi tiết đ</w:t>
              </w:r>
              <w:r w:rsidRPr="00920004">
                <w:rPr>
                  <w:lang w:val="en-US"/>
                  <w:rPrChange w:id="37798" w:author="phuong vu" w:date="2018-11-30T22:36:00Z">
                    <w:rPr>
                      <w:lang w:val="en-US"/>
                    </w:rPr>
                  </w:rPrChange>
                </w:rPr>
                <w:t>ơn hàng</w:t>
              </w:r>
            </w:ins>
          </w:p>
        </w:tc>
      </w:tr>
      <w:tr w:rsidR="00E452E5" w:rsidRPr="00920004" w14:paraId="5AE123DD" w14:textId="77777777" w:rsidTr="00727C9A">
        <w:trPr>
          <w:trHeight w:val="300"/>
          <w:ins w:id="37799" w:author="phuong vu" w:date="2018-11-30T14:07:00Z"/>
          <w:trPrChange w:id="37800" w:author="phuong vu" w:date="2018-11-30T21:54:00Z">
            <w:trPr>
              <w:trHeight w:val="300"/>
            </w:trPr>
          </w:trPrChange>
        </w:trPr>
        <w:tc>
          <w:tcPr>
            <w:tcW w:w="682" w:type="dxa"/>
            <w:noWrap/>
            <w:hideMark/>
            <w:tcPrChange w:id="37801" w:author="phuong vu" w:date="2018-11-30T21:54:00Z">
              <w:tcPr>
                <w:tcW w:w="672" w:type="dxa"/>
                <w:noWrap/>
                <w:hideMark/>
              </w:tcPr>
            </w:tcPrChange>
          </w:tcPr>
          <w:p w14:paraId="1453210A" w14:textId="77777777" w:rsidR="006871B5" w:rsidRPr="00920004" w:rsidRDefault="006871B5" w:rsidP="00BD0851">
            <w:pPr>
              <w:spacing w:before="240" w:line="0" w:lineRule="atLeast"/>
              <w:rPr>
                <w:ins w:id="37802" w:author="phuong vu" w:date="2018-11-30T14:07:00Z"/>
                <w:rPrChange w:id="37803" w:author="phuong vu" w:date="2018-11-30T22:36:00Z">
                  <w:rPr>
                    <w:ins w:id="37804" w:author="phuong vu" w:date="2018-11-30T14:07:00Z"/>
                  </w:rPr>
                </w:rPrChange>
              </w:rPr>
              <w:pPrChange w:id="37805" w:author="phuong vu" w:date="2018-11-30T14:16:00Z">
                <w:pPr>
                  <w:spacing w:line="276" w:lineRule="auto"/>
                </w:pPr>
              </w:pPrChange>
            </w:pPr>
            <w:ins w:id="37806" w:author="phuong vu" w:date="2018-11-30T14:07:00Z">
              <w:r w:rsidRPr="00920004">
                <w:rPr>
                  <w:rPrChange w:id="37807" w:author="phuong vu" w:date="2018-11-30T22:36:00Z">
                    <w:rPr/>
                  </w:rPrChange>
                </w:rPr>
                <w:t>2</w:t>
              </w:r>
            </w:ins>
          </w:p>
        </w:tc>
        <w:tc>
          <w:tcPr>
            <w:tcW w:w="1653" w:type="dxa"/>
            <w:noWrap/>
            <w:hideMark/>
            <w:tcPrChange w:id="37808" w:author="phuong vu" w:date="2018-11-30T21:54:00Z">
              <w:tcPr>
                <w:tcW w:w="1745" w:type="dxa"/>
                <w:noWrap/>
                <w:hideMark/>
              </w:tcPr>
            </w:tcPrChange>
          </w:tcPr>
          <w:p w14:paraId="542744CA" w14:textId="77777777" w:rsidR="006871B5" w:rsidRPr="00920004" w:rsidRDefault="006871B5" w:rsidP="00E452E5">
            <w:pPr>
              <w:rPr>
                <w:ins w:id="37809" w:author="phuong vu" w:date="2018-11-30T14:07:00Z"/>
                <w:rPrChange w:id="37810" w:author="phuong vu" w:date="2018-11-30T22:36:00Z">
                  <w:rPr>
                    <w:ins w:id="37811" w:author="phuong vu" w:date="2018-11-30T14:07:00Z"/>
                  </w:rPr>
                </w:rPrChange>
              </w:rPr>
              <w:pPrChange w:id="37812" w:author="phuong vu" w:date="2018-11-30T21:44:00Z">
                <w:pPr>
                  <w:spacing w:line="276" w:lineRule="auto"/>
                </w:pPr>
              </w:pPrChange>
            </w:pPr>
            <w:ins w:id="37813" w:author="phuong vu" w:date="2018-11-30T14:07:00Z">
              <w:r w:rsidRPr="00920004">
                <w:rPr>
                  <w:lang w:val="en-US"/>
                  <w:rPrChange w:id="37814" w:author="phuong vu" w:date="2018-11-30T22:36:00Z">
                    <w:rPr>
                      <w:lang w:val="en-US"/>
                    </w:rPr>
                  </w:rPrChange>
                </w:rPr>
                <w:t>order</w:t>
              </w:r>
              <w:r w:rsidRPr="00920004">
                <w:rPr>
                  <w:rPrChange w:id="37815" w:author="phuong vu" w:date="2018-11-30T22:36:00Z">
                    <w:rPr/>
                  </w:rPrChange>
                </w:rPr>
                <w:t>_id</w:t>
              </w:r>
            </w:ins>
          </w:p>
        </w:tc>
        <w:tc>
          <w:tcPr>
            <w:tcW w:w="1172" w:type="dxa"/>
            <w:noWrap/>
            <w:hideMark/>
            <w:tcPrChange w:id="37816" w:author="phuong vu" w:date="2018-11-30T21:54:00Z">
              <w:tcPr>
                <w:tcW w:w="1101" w:type="dxa"/>
                <w:noWrap/>
                <w:hideMark/>
              </w:tcPr>
            </w:tcPrChange>
          </w:tcPr>
          <w:p w14:paraId="0186D027" w14:textId="77777777" w:rsidR="006871B5" w:rsidRPr="00920004" w:rsidRDefault="006871B5" w:rsidP="00E452E5">
            <w:pPr>
              <w:rPr>
                <w:ins w:id="37817" w:author="phuong vu" w:date="2018-11-30T14:07:00Z"/>
                <w:rPrChange w:id="37818" w:author="phuong vu" w:date="2018-11-30T22:36:00Z">
                  <w:rPr>
                    <w:ins w:id="37819" w:author="phuong vu" w:date="2018-11-30T14:07:00Z"/>
                  </w:rPr>
                </w:rPrChange>
              </w:rPr>
              <w:pPrChange w:id="37820" w:author="phuong vu" w:date="2018-11-30T21:44:00Z">
                <w:pPr>
                  <w:spacing w:line="276" w:lineRule="auto"/>
                </w:pPr>
              </w:pPrChange>
            </w:pPr>
            <w:ins w:id="37821" w:author="phuong vu" w:date="2018-11-30T14:07:00Z">
              <w:r w:rsidRPr="00920004">
                <w:rPr>
                  <w:rPrChange w:id="37822" w:author="phuong vu" w:date="2018-11-30T22:36:00Z">
                    <w:rPr/>
                  </w:rPrChange>
                </w:rPr>
                <w:t>numeric</w:t>
              </w:r>
            </w:ins>
          </w:p>
        </w:tc>
        <w:tc>
          <w:tcPr>
            <w:tcW w:w="890" w:type="dxa"/>
            <w:noWrap/>
            <w:vAlign w:val="center"/>
            <w:hideMark/>
            <w:tcPrChange w:id="37823" w:author="phuong vu" w:date="2018-11-30T21:54:00Z">
              <w:tcPr>
                <w:tcW w:w="779" w:type="dxa"/>
                <w:noWrap/>
                <w:vAlign w:val="center"/>
                <w:hideMark/>
              </w:tcPr>
            </w:tcPrChange>
          </w:tcPr>
          <w:p w14:paraId="2BEC28AF" w14:textId="77777777" w:rsidR="006871B5" w:rsidRPr="00920004" w:rsidRDefault="006871B5" w:rsidP="00E452E5">
            <w:pPr>
              <w:jc w:val="center"/>
              <w:rPr>
                <w:ins w:id="37824" w:author="phuong vu" w:date="2018-11-30T14:07:00Z"/>
                <w:rPrChange w:id="37825" w:author="phuong vu" w:date="2018-11-30T22:36:00Z">
                  <w:rPr>
                    <w:ins w:id="37826" w:author="phuong vu" w:date="2018-11-30T14:07:00Z"/>
                  </w:rPr>
                </w:rPrChange>
              </w:rPr>
              <w:pPrChange w:id="37827" w:author="phuong vu" w:date="2018-11-30T21:44:00Z">
                <w:pPr>
                  <w:spacing w:line="276" w:lineRule="auto"/>
                  <w:jc w:val="center"/>
                </w:pPr>
              </w:pPrChange>
            </w:pPr>
          </w:p>
        </w:tc>
        <w:tc>
          <w:tcPr>
            <w:tcW w:w="865" w:type="dxa"/>
            <w:noWrap/>
            <w:vAlign w:val="center"/>
            <w:hideMark/>
            <w:tcPrChange w:id="37828" w:author="phuong vu" w:date="2018-11-30T21:54:00Z">
              <w:tcPr>
                <w:tcW w:w="1072" w:type="dxa"/>
                <w:noWrap/>
                <w:vAlign w:val="center"/>
                <w:hideMark/>
              </w:tcPr>
            </w:tcPrChange>
          </w:tcPr>
          <w:p w14:paraId="1DE1841D" w14:textId="77777777" w:rsidR="006871B5" w:rsidRPr="00920004" w:rsidRDefault="006871B5" w:rsidP="00E452E5">
            <w:pPr>
              <w:jc w:val="center"/>
              <w:rPr>
                <w:ins w:id="37829" w:author="phuong vu" w:date="2018-11-30T14:07:00Z"/>
                <w:rPrChange w:id="37830" w:author="phuong vu" w:date="2018-11-30T22:36:00Z">
                  <w:rPr>
                    <w:ins w:id="37831" w:author="phuong vu" w:date="2018-11-30T14:07:00Z"/>
                  </w:rPr>
                </w:rPrChange>
              </w:rPr>
              <w:pPrChange w:id="37832" w:author="phuong vu" w:date="2018-11-30T21:44:00Z">
                <w:pPr>
                  <w:spacing w:line="276" w:lineRule="auto"/>
                  <w:jc w:val="center"/>
                </w:pPr>
              </w:pPrChange>
            </w:pPr>
          </w:p>
        </w:tc>
        <w:tc>
          <w:tcPr>
            <w:tcW w:w="994" w:type="dxa"/>
            <w:noWrap/>
            <w:vAlign w:val="center"/>
            <w:hideMark/>
            <w:tcPrChange w:id="37833" w:author="phuong vu" w:date="2018-11-30T21:54:00Z">
              <w:tcPr>
                <w:tcW w:w="1196" w:type="dxa"/>
                <w:noWrap/>
                <w:vAlign w:val="center"/>
                <w:hideMark/>
              </w:tcPr>
            </w:tcPrChange>
          </w:tcPr>
          <w:p w14:paraId="6F9616E6" w14:textId="77777777" w:rsidR="006871B5" w:rsidRPr="00920004" w:rsidRDefault="006871B5" w:rsidP="00E452E5">
            <w:pPr>
              <w:jc w:val="center"/>
              <w:rPr>
                <w:ins w:id="37834" w:author="phuong vu" w:date="2018-11-30T14:07:00Z"/>
                <w:rPrChange w:id="37835" w:author="phuong vu" w:date="2018-11-30T22:36:00Z">
                  <w:rPr>
                    <w:ins w:id="37836" w:author="phuong vu" w:date="2018-11-30T14:07:00Z"/>
                  </w:rPr>
                </w:rPrChange>
              </w:rPr>
              <w:pPrChange w:id="37837" w:author="phuong vu" w:date="2018-11-30T21:44:00Z">
                <w:pPr>
                  <w:spacing w:line="276" w:lineRule="auto"/>
                  <w:jc w:val="center"/>
                </w:pPr>
              </w:pPrChange>
            </w:pPr>
            <w:ins w:id="37838" w:author="phuong vu" w:date="2018-11-30T14:07:00Z">
              <w:r w:rsidRPr="00920004">
                <w:rPr>
                  <w:rPrChange w:id="37839" w:author="phuong vu" w:date="2018-11-30T22:36:00Z">
                    <w:rPr/>
                  </w:rPrChange>
                </w:rPr>
                <w:t>X</w:t>
              </w:r>
            </w:ins>
          </w:p>
        </w:tc>
        <w:tc>
          <w:tcPr>
            <w:tcW w:w="2521" w:type="dxa"/>
            <w:noWrap/>
            <w:hideMark/>
            <w:tcPrChange w:id="37840" w:author="phuong vu" w:date="2018-11-30T21:54:00Z">
              <w:tcPr>
                <w:tcW w:w="2212" w:type="dxa"/>
                <w:noWrap/>
                <w:hideMark/>
              </w:tcPr>
            </w:tcPrChange>
          </w:tcPr>
          <w:p w14:paraId="6BF96D40" w14:textId="77777777" w:rsidR="006871B5" w:rsidRPr="00920004" w:rsidRDefault="006871B5" w:rsidP="00E452E5">
            <w:pPr>
              <w:rPr>
                <w:ins w:id="37841" w:author="phuong vu" w:date="2018-11-30T14:07:00Z"/>
                <w:lang w:val="en-US"/>
                <w:rPrChange w:id="37842" w:author="phuong vu" w:date="2018-11-30T22:36:00Z">
                  <w:rPr>
                    <w:ins w:id="37843" w:author="phuong vu" w:date="2018-11-30T14:07:00Z"/>
                    <w:lang w:val="en-US"/>
                  </w:rPr>
                </w:rPrChange>
              </w:rPr>
              <w:pPrChange w:id="37844" w:author="phuong vu" w:date="2018-11-30T21:44:00Z">
                <w:pPr>
                  <w:spacing w:line="276" w:lineRule="auto"/>
                </w:pPr>
              </w:pPrChange>
            </w:pPr>
            <w:ins w:id="37845" w:author="phuong vu" w:date="2018-11-30T14:07:00Z">
              <w:r w:rsidRPr="00920004">
                <w:rPr>
                  <w:rPrChange w:id="37846" w:author="phuong vu" w:date="2018-11-30T22:36:00Z">
                    <w:rPr/>
                  </w:rPrChange>
                </w:rPr>
                <w:t>ID đ</w:t>
              </w:r>
              <w:r w:rsidRPr="00920004">
                <w:rPr>
                  <w:lang w:val="en-US"/>
                  <w:rPrChange w:id="37847" w:author="phuong vu" w:date="2018-11-30T22:36:00Z">
                    <w:rPr>
                      <w:lang w:val="en-US"/>
                    </w:rPr>
                  </w:rPrChange>
                </w:rPr>
                <w:t>ơn hàng</w:t>
              </w:r>
            </w:ins>
          </w:p>
        </w:tc>
      </w:tr>
      <w:tr w:rsidR="00E452E5" w:rsidRPr="00920004" w14:paraId="4F99D3A2" w14:textId="77777777" w:rsidTr="00727C9A">
        <w:trPr>
          <w:trHeight w:val="300"/>
          <w:ins w:id="37848" w:author="phuong vu" w:date="2018-11-30T14:07:00Z"/>
          <w:trPrChange w:id="37849" w:author="phuong vu" w:date="2018-11-30T21:54:00Z">
            <w:trPr>
              <w:trHeight w:val="300"/>
            </w:trPr>
          </w:trPrChange>
        </w:trPr>
        <w:tc>
          <w:tcPr>
            <w:tcW w:w="682" w:type="dxa"/>
            <w:noWrap/>
            <w:hideMark/>
            <w:tcPrChange w:id="37850" w:author="phuong vu" w:date="2018-11-30T21:54:00Z">
              <w:tcPr>
                <w:tcW w:w="672" w:type="dxa"/>
                <w:noWrap/>
                <w:hideMark/>
              </w:tcPr>
            </w:tcPrChange>
          </w:tcPr>
          <w:p w14:paraId="0A29B99E" w14:textId="77777777" w:rsidR="006871B5" w:rsidRPr="00920004" w:rsidRDefault="006871B5" w:rsidP="00BD0851">
            <w:pPr>
              <w:spacing w:before="240" w:line="0" w:lineRule="atLeast"/>
              <w:rPr>
                <w:ins w:id="37851" w:author="phuong vu" w:date="2018-11-30T14:07:00Z"/>
                <w:rPrChange w:id="37852" w:author="phuong vu" w:date="2018-11-30T22:36:00Z">
                  <w:rPr>
                    <w:ins w:id="37853" w:author="phuong vu" w:date="2018-11-30T14:07:00Z"/>
                  </w:rPr>
                </w:rPrChange>
              </w:rPr>
              <w:pPrChange w:id="37854" w:author="phuong vu" w:date="2018-11-30T14:16:00Z">
                <w:pPr>
                  <w:spacing w:line="276" w:lineRule="auto"/>
                </w:pPr>
              </w:pPrChange>
            </w:pPr>
            <w:ins w:id="37855" w:author="phuong vu" w:date="2018-11-30T14:07:00Z">
              <w:r w:rsidRPr="00920004">
                <w:rPr>
                  <w:rPrChange w:id="37856" w:author="phuong vu" w:date="2018-11-30T22:36:00Z">
                    <w:rPr/>
                  </w:rPrChange>
                </w:rPr>
                <w:t>3</w:t>
              </w:r>
            </w:ins>
          </w:p>
        </w:tc>
        <w:tc>
          <w:tcPr>
            <w:tcW w:w="1653" w:type="dxa"/>
            <w:noWrap/>
            <w:hideMark/>
            <w:tcPrChange w:id="37857" w:author="phuong vu" w:date="2018-11-30T21:54:00Z">
              <w:tcPr>
                <w:tcW w:w="1745" w:type="dxa"/>
                <w:noWrap/>
                <w:hideMark/>
              </w:tcPr>
            </w:tcPrChange>
          </w:tcPr>
          <w:p w14:paraId="7DC29E30" w14:textId="77777777" w:rsidR="006871B5" w:rsidRPr="00920004" w:rsidRDefault="006871B5" w:rsidP="00E452E5">
            <w:pPr>
              <w:rPr>
                <w:ins w:id="37858" w:author="phuong vu" w:date="2018-11-30T14:07:00Z"/>
                <w:rPrChange w:id="37859" w:author="phuong vu" w:date="2018-11-30T22:36:00Z">
                  <w:rPr>
                    <w:ins w:id="37860" w:author="phuong vu" w:date="2018-11-30T14:07:00Z"/>
                  </w:rPr>
                </w:rPrChange>
              </w:rPr>
              <w:pPrChange w:id="37861" w:author="phuong vu" w:date="2018-11-30T21:44:00Z">
                <w:pPr>
                  <w:spacing w:line="276" w:lineRule="auto"/>
                </w:pPr>
              </w:pPrChange>
            </w:pPr>
            <w:ins w:id="37862" w:author="phuong vu" w:date="2018-11-30T14:07:00Z">
              <w:r w:rsidRPr="00920004">
                <w:rPr>
                  <w:rPrChange w:id="37863" w:author="phuong vu" w:date="2018-11-30T22:36:00Z">
                    <w:rPr/>
                  </w:rPrChange>
                </w:rPr>
                <w:t>service_type_id</w:t>
              </w:r>
            </w:ins>
          </w:p>
        </w:tc>
        <w:tc>
          <w:tcPr>
            <w:tcW w:w="1172" w:type="dxa"/>
            <w:noWrap/>
            <w:hideMark/>
            <w:tcPrChange w:id="37864" w:author="phuong vu" w:date="2018-11-30T21:54:00Z">
              <w:tcPr>
                <w:tcW w:w="1101" w:type="dxa"/>
                <w:noWrap/>
                <w:hideMark/>
              </w:tcPr>
            </w:tcPrChange>
          </w:tcPr>
          <w:p w14:paraId="2E3B95B1" w14:textId="77777777" w:rsidR="006871B5" w:rsidRPr="00920004" w:rsidRDefault="006871B5" w:rsidP="00E452E5">
            <w:pPr>
              <w:rPr>
                <w:ins w:id="37865" w:author="phuong vu" w:date="2018-11-30T14:07:00Z"/>
                <w:rPrChange w:id="37866" w:author="phuong vu" w:date="2018-11-30T22:36:00Z">
                  <w:rPr>
                    <w:ins w:id="37867" w:author="phuong vu" w:date="2018-11-30T14:07:00Z"/>
                  </w:rPr>
                </w:rPrChange>
              </w:rPr>
              <w:pPrChange w:id="37868" w:author="phuong vu" w:date="2018-11-30T21:44:00Z">
                <w:pPr>
                  <w:spacing w:line="276" w:lineRule="auto"/>
                </w:pPr>
              </w:pPrChange>
            </w:pPr>
            <w:ins w:id="37869" w:author="phuong vu" w:date="2018-11-30T14:07:00Z">
              <w:r w:rsidRPr="00920004">
                <w:rPr>
                  <w:rPrChange w:id="37870" w:author="phuong vu" w:date="2018-11-30T22:36:00Z">
                    <w:rPr/>
                  </w:rPrChange>
                </w:rPr>
                <w:t>numeric</w:t>
              </w:r>
            </w:ins>
          </w:p>
        </w:tc>
        <w:tc>
          <w:tcPr>
            <w:tcW w:w="890" w:type="dxa"/>
            <w:noWrap/>
            <w:vAlign w:val="center"/>
            <w:hideMark/>
            <w:tcPrChange w:id="37871" w:author="phuong vu" w:date="2018-11-30T21:54:00Z">
              <w:tcPr>
                <w:tcW w:w="779" w:type="dxa"/>
                <w:noWrap/>
                <w:vAlign w:val="center"/>
                <w:hideMark/>
              </w:tcPr>
            </w:tcPrChange>
          </w:tcPr>
          <w:p w14:paraId="3EEA83B0" w14:textId="77777777" w:rsidR="006871B5" w:rsidRPr="00920004" w:rsidRDefault="006871B5" w:rsidP="00E452E5">
            <w:pPr>
              <w:jc w:val="center"/>
              <w:rPr>
                <w:ins w:id="37872" w:author="phuong vu" w:date="2018-11-30T14:07:00Z"/>
                <w:rPrChange w:id="37873" w:author="phuong vu" w:date="2018-11-30T22:36:00Z">
                  <w:rPr>
                    <w:ins w:id="37874" w:author="phuong vu" w:date="2018-11-30T14:07:00Z"/>
                  </w:rPr>
                </w:rPrChange>
              </w:rPr>
              <w:pPrChange w:id="37875" w:author="phuong vu" w:date="2018-11-30T21:44:00Z">
                <w:pPr>
                  <w:spacing w:line="276" w:lineRule="auto"/>
                  <w:jc w:val="center"/>
                </w:pPr>
              </w:pPrChange>
            </w:pPr>
          </w:p>
        </w:tc>
        <w:tc>
          <w:tcPr>
            <w:tcW w:w="865" w:type="dxa"/>
            <w:noWrap/>
            <w:vAlign w:val="center"/>
            <w:hideMark/>
            <w:tcPrChange w:id="37876" w:author="phuong vu" w:date="2018-11-30T21:54:00Z">
              <w:tcPr>
                <w:tcW w:w="1072" w:type="dxa"/>
                <w:noWrap/>
                <w:vAlign w:val="center"/>
                <w:hideMark/>
              </w:tcPr>
            </w:tcPrChange>
          </w:tcPr>
          <w:p w14:paraId="45CACF5A" w14:textId="77777777" w:rsidR="006871B5" w:rsidRPr="00920004" w:rsidRDefault="006871B5" w:rsidP="00E452E5">
            <w:pPr>
              <w:jc w:val="center"/>
              <w:rPr>
                <w:ins w:id="37877" w:author="phuong vu" w:date="2018-11-30T14:07:00Z"/>
                <w:rPrChange w:id="37878" w:author="phuong vu" w:date="2018-11-30T22:36:00Z">
                  <w:rPr>
                    <w:ins w:id="37879" w:author="phuong vu" w:date="2018-11-30T14:07:00Z"/>
                  </w:rPr>
                </w:rPrChange>
              </w:rPr>
              <w:pPrChange w:id="37880" w:author="phuong vu" w:date="2018-11-30T21:44:00Z">
                <w:pPr>
                  <w:spacing w:line="276" w:lineRule="auto"/>
                  <w:jc w:val="center"/>
                </w:pPr>
              </w:pPrChange>
            </w:pPr>
          </w:p>
        </w:tc>
        <w:tc>
          <w:tcPr>
            <w:tcW w:w="994" w:type="dxa"/>
            <w:noWrap/>
            <w:vAlign w:val="center"/>
            <w:hideMark/>
            <w:tcPrChange w:id="37881" w:author="phuong vu" w:date="2018-11-30T21:54:00Z">
              <w:tcPr>
                <w:tcW w:w="1196" w:type="dxa"/>
                <w:noWrap/>
                <w:vAlign w:val="center"/>
                <w:hideMark/>
              </w:tcPr>
            </w:tcPrChange>
          </w:tcPr>
          <w:p w14:paraId="1081966D" w14:textId="77777777" w:rsidR="006871B5" w:rsidRPr="00920004" w:rsidRDefault="006871B5" w:rsidP="00E452E5">
            <w:pPr>
              <w:jc w:val="center"/>
              <w:rPr>
                <w:ins w:id="37882" w:author="phuong vu" w:date="2018-11-30T14:07:00Z"/>
                <w:rPrChange w:id="37883" w:author="phuong vu" w:date="2018-11-30T22:36:00Z">
                  <w:rPr>
                    <w:ins w:id="37884" w:author="phuong vu" w:date="2018-11-30T14:07:00Z"/>
                  </w:rPr>
                </w:rPrChange>
              </w:rPr>
              <w:pPrChange w:id="37885" w:author="phuong vu" w:date="2018-11-30T21:44:00Z">
                <w:pPr>
                  <w:spacing w:line="276" w:lineRule="auto"/>
                  <w:jc w:val="center"/>
                </w:pPr>
              </w:pPrChange>
            </w:pPr>
            <w:ins w:id="37886" w:author="phuong vu" w:date="2018-11-30T14:07:00Z">
              <w:r w:rsidRPr="00920004">
                <w:rPr>
                  <w:rPrChange w:id="37887" w:author="phuong vu" w:date="2018-11-30T22:36:00Z">
                    <w:rPr/>
                  </w:rPrChange>
                </w:rPr>
                <w:t>X</w:t>
              </w:r>
            </w:ins>
          </w:p>
        </w:tc>
        <w:tc>
          <w:tcPr>
            <w:tcW w:w="2521" w:type="dxa"/>
            <w:noWrap/>
            <w:hideMark/>
            <w:tcPrChange w:id="37888" w:author="phuong vu" w:date="2018-11-30T21:54:00Z">
              <w:tcPr>
                <w:tcW w:w="2212" w:type="dxa"/>
                <w:noWrap/>
                <w:hideMark/>
              </w:tcPr>
            </w:tcPrChange>
          </w:tcPr>
          <w:p w14:paraId="56748832" w14:textId="77777777" w:rsidR="006871B5" w:rsidRPr="00920004" w:rsidRDefault="006871B5" w:rsidP="00E452E5">
            <w:pPr>
              <w:rPr>
                <w:ins w:id="37889" w:author="phuong vu" w:date="2018-11-30T14:07:00Z"/>
                <w:rPrChange w:id="37890" w:author="phuong vu" w:date="2018-11-30T22:36:00Z">
                  <w:rPr>
                    <w:ins w:id="37891" w:author="phuong vu" w:date="2018-11-30T14:07:00Z"/>
                  </w:rPr>
                </w:rPrChange>
              </w:rPr>
              <w:pPrChange w:id="37892" w:author="phuong vu" w:date="2018-11-30T21:44:00Z">
                <w:pPr>
                  <w:spacing w:line="276" w:lineRule="auto"/>
                </w:pPr>
              </w:pPrChange>
            </w:pPr>
            <w:ins w:id="37893" w:author="phuong vu" w:date="2018-11-30T14:07:00Z">
              <w:r w:rsidRPr="00920004">
                <w:rPr>
                  <w:rPrChange w:id="37894" w:author="phuong vu" w:date="2018-11-30T22:36:00Z">
                    <w:rPr/>
                  </w:rPrChange>
                </w:rPr>
                <w:t xml:space="preserve">ID loại dịch vụ. </w:t>
              </w:r>
            </w:ins>
          </w:p>
        </w:tc>
      </w:tr>
      <w:tr w:rsidR="00E452E5" w:rsidRPr="00920004" w14:paraId="136B3AD3" w14:textId="77777777" w:rsidTr="00727C9A">
        <w:trPr>
          <w:trHeight w:val="300"/>
          <w:ins w:id="37895" w:author="phuong vu" w:date="2018-11-30T14:07:00Z"/>
          <w:trPrChange w:id="37896" w:author="phuong vu" w:date="2018-11-30T21:54:00Z">
            <w:trPr>
              <w:trHeight w:val="300"/>
            </w:trPr>
          </w:trPrChange>
        </w:trPr>
        <w:tc>
          <w:tcPr>
            <w:tcW w:w="682" w:type="dxa"/>
            <w:noWrap/>
            <w:hideMark/>
            <w:tcPrChange w:id="37897" w:author="phuong vu" w:date="2018-11-30T21:54:00Z">
              <w:tcPr>
                <w:tcW w:w="672" w:type="dxa"/>
                <w:noWrap/>
                <w:hideMark/>
              </w:tcPr>
            </w:tcPrChange>
          </w:tcPr>
          <w:p w14:paraId="5B58D627" w14:textId="77777777" w:rsidR="006871B5" w:rsidRPr="00920004" w:rsidRDefault="006871B5" w:rsidP="00BD0851">
            <w:pPr>
              <w:spacing w:before="240" w:line="0" w:lineRule="atLeast"/>
              <w:rPr>
                <w:ins w:id="37898" w:author="phuong vu" w:date="2018-11-30T14:07:00Z"/>
                <w:rPrChange w:id="37899" w:author="phuong vu" w:date="2018-11-30T22:36:00Z">
                  <w:rPr>
                    <w:ins w:id="37900" w:author="phuong vu" w:date="2018-11-30T14:07:00Z"/>
                  </w:rPr>
                </w:rPrChange>
              </w:rPr>
              <w:pPrChange w:id="37901" w:author="phuong vu" w:date="2018-11-30T14:16:00Z">
                <w:pPr>
                  <w:spacing w:line="276" w:lineRule="auto"/>
                </w:pPr>
              </w:pPrChange>
            </w:pPr>
            <w:ins w:id="37902" w:author="phuong vu" w:date="2018-11-30T14:07:00Z">
              <w:r w:rsidRPr="00920004">
                <w:rPr>
                  <w:rPrChange w:id="37903" w:author="phuong vu" w:date="2018-11-30T22:36:00Z">
                    <w:rPr/>
                  </w:rPrChange>
                </w:rPr>
                <w:t>4</w:t>
              </w:r>
            </w:ins>
          </w:p>
        </w:tc>
        <w:tc>
          <w:tcPr>
            <w:tcW w:w="1653" w:type="dxa"/>
            <w:noWrap/>
            <w:hideMark/>
            <w:tcPrChange w:id="37904" w:author="phuong vu" w:date="2018-11-30T21:54:00Z">
              <w:tcPr>
                <w:tcW w:w="1745" w:type="dxa"/>
                <w:noWrap/>
                <w:hideMark/>
              </w:tcPr>
            </w:tcPrChange>
          </w:tcPr>
          <w:p w14:paraId="7A1C6A02" w14:textId="77777777" w:rsidR="006871B5" w:rsidRPr="00920004" w:rsidRDefault="006871B5" w:rsidP="00E452E5">
            <w:pPr>
              <w:rPr>
                <w:ins w:id="37905" w:author="phuong vu" w:date="2018-11-30T14:07:00Z"/>
                <w:rPrChange w:id="37906" w:author="phuong vu" w:date="2018-11-30T22:36:00Z">
                  <w:rPr>
                    <w:ins w:id="37907" w:author="phuong vu" w:date="2018-11-30T14:07:00Z"/>
                  </w:rPr>
                </w:rPrChange>
              </w:rPr>
              <w:pPrChange w:id="37908" w:author="phuong vu" w:date="2018-11-30T21:44:00Z">
                <w:pPr>
                  <w:spacing w:line="276" w:lineRule="auto"/>
                </w:pPr>
              </w:pPrChange>
            </w:pPr>
            <w:ins w:id="37909" w:author="phuong vu" w:date="2018-11-30T14:07:00Z">
              <w:r w:rsidRPr="00920004">
                <w:rPr>
                  <w:rPrChange w:id="37910" w:author="phuong vu" w:date="2018-11-30T22:36:00Z">
                    <w:rPr/>
                  </w:rPrChange>
                </w:rPr>
                <w:t>unit_id</w:t>
              </w:r>
            </w:ins>
          </w:p>
        </w:tc>
        <w:tc>
          <w:tcPr>
            <w:tcW w:w="1172" w:type="dxa"/>
            <w:noWrap/>
            <w:hideMark/>
            <w:tcPrChange w:id="37911" w:author="phuong vu" w:date="2018-11-30T21:54:00Z">
              <w:tcPr>
                <w:tcW w:w="1101" w:type="dxa"/>
                <w:noWrap/>
                <w:hideMark/>
              </w:tcPr>
            </w:tcPrChange>
          </w:tcPr>
          <w:p w14:paraId="2F1BD8BF" w14:textId="77777777" w:rsidR="006871B5" w:rsidRPr="00920004" w:rsidRDefault="006871B5" w:rsidP="00E452E5">
            <w:pPr>
              <w:rPr>
                <w:ins w:id="37912" w:author="phuong vu" w:date="2018-11-30T14:07:00Z"/>
                <w:rPrChange w:id="37913" w:author="phuong vu" w:date="2018-11-30T22:36:00Z">
                  <w:rPr>
                    <w:ins w:id="37914" w:author="phuong vu" w:date="2018-11-30T14:07:00Z"/>
                  </w:rPr>
                </w:rPrChange>
              </w:rPr>
              <w:pPrChange w:id="37915" w:author="phuong vu" w:date="2018-11-30T21:44:00Z">
                <w:pPr>
                  <w:spacing w:line="276" w:lineRule="auto"/>
                </w:pPr>
              </w:pPrChange>
            </w:pPr>
            <w:ins w:id="37916" w:author="phuong vu" w:date="2018-11-30T14:07:00Z">
              <w:r w:rsidRPr="00920004">
                <w:rPr>
                  <w:rPrChange w:id="37917" w:author="phuong vu" w:date="2018-11-30T22:36:00Z">
                    <w:rPr/>
                  </w:rPrChange>
                </w:rPr>
                <w:t>numeric</w:t>
              </w:r>
            </w:ins>
          </w:p>
        </w:tc>
        <w:tc>
          <w:tcPr>
            <w:tcW w:w="890" w:type="dxa"/>
            <w:noWrap/>
            <w:vAlign w:val="center"/>
            <w:hideMark/>
            <w:tcPrChange w:id="37918" w:author="phuong vu" w:date="2018-11-30T21:54:00Z">
              <w:tcPr>
                <w:tcW w:w="779" w:type="dxa"/>
                <w:noWrap/>
                <w:vAlign w:val="center"/>
                <w:hideMark/>
              </w:tcPr>
            </w:tcPrChange>
          </w:tcPr>
          <w:p w14:paraId="5A56E157" w14:textId="77777777" w:rsidR="006871B5" w:rsidRPr="00920004" w:rsidRDefault="006871B5" w:rsidP="00E452E5">
            <w:pPr>
              <w:jc w:val="center"/>
              <w:rPr>
                <w:ins w:id="37919" w:author="phuong vu" w:date="2018-11-30T14:07:00Z"/>
                <w:rPrChange w:id="37920" w:author="phuong vu" w:date="2018-11-30T22:36:00Z">
                  <w:rPr>
                    <w:ins w:id="37921" w:author="phuong vu" w:date="2018-11-30T14:07:00Z"/>
                  </w:rPr>
                </w:rPrChange>
              </w:rPr>
              <w:pPrChange w:id="37922" w:author="phuong vu" w:date="2018-11-30T21:44:00Z">
                <w:pPr>
                  <w:spacing w:line="276" w:lineRule="auto"/>
                  <w:jc w:val="center"/>
                </w:pPr>
              </w:pPrChange>
            </w:pPr>
          </w:p>
        </w:tc>
        <w:tc>
          <w:tcPr>
            <w:tcW w:w="865" w:type="dxa"/>
            <w:noWrap/>
            <w:vAlign w:val="center"/>
            <w:hideMark/>
            <w:tcPrChange w:id="37923" w:author="phuong vu" w:date="2018-11-30T21:54:00Z">
              <w:tcPr>
                <w:tcW w:w="1072" w:type="dxa"/>
                <w:noWrap/>
                <w:vAlign w:val="center"/>
                <w:hideMark/>
              </w:tcPr>
            </w:tcPrChange>
          </w:tcPr>
          <w:p w14:paraId="520FAB29" w14:textId="77777777" w:rsidR="006871B5" w:rsidRPr="00920004" w:rsidRDefault="006871B5" w:rsidP="00E452E5">
            <w:pPr>
              <w:jc w:val="center"/>
              <w:rPr>
                <w:ins w:id="37924" w:author="phuong vu" w:date="2018-11-30T14:07:00Z"/>
                <w:rPrChange w:id="37925" w:author="phuong vu" w:date="2018-11-30T22:36:00Z">
                  <w:rPr>
                    <w:ins w:id="37926" w:author="phuong vu" w:date="2018-11-30T14:07:00Z"/>
                  </w:rPr>
                </w:rPrChange>
              </w:rPr>
              <w:pPrChange w:id="37927" w:author="phuong vu" w:date="2018-11-30T21:44:00Z">
                <w:pPr>
                  <w:spacing w:line="276" w:lineRule="auto"/>
                  <w:jc w:val="center"/>
                </w:pPr>
              </w:pPrChange>
            </w:pPr>
          </w:p>
        </w:tc>
        <w:tc>
          <w:tcPr>
            <w:tcW w:w="994" w:type="dxa"/>
            <w:noWrap/>
            <w:vAlign w:val="center"/>
            <w:hideMark/>
            <w:tcPrChange w:id="37928" w:author="phuong vu" w:date="2018-11-30T21:54:00Z">
              <w:tcPr>
                <w:tcW w:w="1196" w:type="dxa"/>
                <w:noWrap/>
                <w:vAlign w:val="center"/>
                <w:hideMark/>
              </w:tcPr>
            </w:tcPrChange>
          </w:tcPr>
          <w:p w14:paraId="3E261498" w14:textId="77777777" w:rsidR="006871B5" w:rsidRPr="00920004" w:rsidRDefault="006871B5" w:rsidP="00E452E5">
            <w:pPr>
              <w:jc w:val="center"/>
              <w:rPr>
                <w:ins w:id="37929" w:author="phuong vu" w:date="2018-11-30T14:07:00Z"/>
                <w:rPrChange w:id="37930" w:author="phuong vu" w:date="2018-11-30T22:36:00Z">
                  <w:rPr>
                    <w:ins w:id="37931" w:author="phuong vu" w:date="2018-11-30T14:07:00Z"/>
                  </w:rPr>
                </w:rPrChange>
              </w:rPr>
              <w:pPrChange w:id="37932" w:author="phuong vu" w:date="2018-11-30T21:44:00Z">
                <w:pPr>
                  <w:spacing w:line="276" w:lineRule="auto"/>
                  <w:jc w:val="center"/>
                </w:pPr>
              </w:pPrChange>
            </w:pPr>
            <w:ins w:id="37933" w:author="phuong vu" w:date="2018-11-30T14:07:00Z">
              <w:r w:rsidRPr="00920004">
                <w:rPr>
                  <w:rPrChange w:id="37934" w:author="phuong vu" w:date="2018-11-30T22:36:00Z">
                    <w:rPr/>
                  </w:rPrChange>
                </w:rPr>
                <w:t>X</w:t>
              </w:r>
            </w:ins>
          </w:p>
        </w:tc>
        <w:tc>
          <w:tcPr>
            <w:tcW w:w="2521" w:type="dxa"/>
            <w:noWrap/>
            <w:hideMark/>
            <w:tcPrChange w:id="37935" w:author="phuong vu" w:date="2018-11-30T21:54:00Z">
              <w:tcPr>
                <w:tcW w:w="2212" w:type="dxa"/>
                <w:noWrap/>
                <w:hideMark/>
              </w:tcPr>
            </w:tcPrChange>
          </w:tcPr>
          <w:p w14:paraId="55F0D6BF" w14:textId="77777777" w:rsidR="006871B5" w:rsidRPr="00920004" w:rsidRDefault="006871B5" w:rsidP="00E452E5">
            <w:pPr>
              <w:rPr>
                <w:ins w:id="37936" w:author="phuong vu" w:date="2018-11-30T14:07:00Z"/>
                <w:rPrChange w:id="37937" w:author="phuong vu" w:date="2018-11-30T22:36:00Z">
                  <w:rPr>
                    <w:ins w:id="37938" w:author="phuong vu" w:date="2018-11-30T14:07:00Z"/>
                  </w:rPr>
                </w:rPrChange>
              </w:rPr>
              <w:pPrChange w:id="37939" w:author="phuong vu" w:date="2018-11-30T21:44:00Z">
                <w:pPr>
                  <w:spacing w:line="276" w:lineRule="auto"/>
                </w:pPr>
              </w:pPrChange>
            </w:pPr>
            <w:ins w:id="37940" w:author="phuong vu" w:date="2018-11-30T14:07:00Z">
              <w:r w:rsidRPr="00920004">
                <w:rPr>
                  <w:rPrChange w:id="37941" w:author="phuong vu" w:date="2018-11-30T22:36:00Z">
                    <w:rPr/>
                  </w:rPrChange>
                </w:rPr>
                <w:t xml:space="preserve">ID đơn vị tính. </w:t>
              </w:r>
            </w:ins>
          </w:p>
        </w:tc>
      </w:tr>
      <w:tr w:rsidR="00E452E5" w:rsidRPr="00920004" w14:paraId="65A96611" w14:textId="77777777" w:rsidTr="00727C9A">
        <w:trPr>
          <w:trHeight w:val="300"/>
          <w:ins w:id="37942" w:author="phuong vu" w:date="2018-11-30T14:07:00Z"/>
          <w:trPrChange w:id="37943" w:author="phuong vu" w:date="2018-11-30T21:54:00Z">
            <w:trPr>
              <w:trHeight w:val="300"/>
            </w:trPr>
          </w:trPrChange>
        </w:trPr>
        <w:tc>
          <w:tcPr>
            <w:tcW w:w="682" w:type="dxa"/>
            <w:noWrap/>
            <w:hideMark/>
            <w:tcPrChange w:id="37944" w:author="phuong vu" w:date="2018-11-30T21:54:00Z">
              <w:tcPr>
                <w:tcW w:w="672" w:type="dxa"/>
                <w:noWrap/>
                <w:hideMark/>
              </w:tcPr>
            </w:tcPrChange>
          </w:tcPr>
          <w:p w14:paraId="13BC778A" w14:textId="77777777" w:rsidR="006871B5" w:rsidRPr="00920004" w:rsidRDefault="006871B5" w:rsidP="00BD0851">
            <w:pPr>
              <w:spacing w:before="240" w:line="0" w:lineRule="atLeast"/>
              <w:rPr>
                <w:ins w:id="37945" w:author="phuong vu" w:date="2018-11-30T14:07:00Z"/>
                <w:rPrChange w:id="37946" w:author="phuong vu" w:date="2018-11-30T22:36:00Z">
                  <w:rPr>
                    <w:ins w:id="37947" w:author="phuong vu" w:date="2018-11-30T14:07:00Z"/>
                  </w:rPr>
                </w:rPrChange>
              </w:rPr>
              <w:pPrChange w:id="37948" w:author="phuong vu" w:date="2018-11-30T14:16:00Z">
                <w:pPr>
                  <w:spacing w:line="276" w:lineRule="auto"/>
                </w:pPr>
              </w:pPrChange>
            </w:pPr>
            <w:ins w:id="37949" w:author="phuong vu" w:date="2018-11-30T14:07:00Z">
              <w:r w:rsidRPr="00920004">
                <w:rPr>
                  <w:rPrChange w:id="37950" w:author="phuong vu" w:date="2018-11-30T22:36:00Z">
                    <w:rPr/>
                  </w:rPrChange>
                </w:rPr>
                <w:lastRenderedPageBreak/>
                <w:t>5</w:t>
              </w:r>
            </w:ins>
          </w:p>
        </w:tc>
        <w:tc>
          <w:tcPr>
            <w:tcW w:w="1653" w:type="dxa"/>
            <w:noWrap/>
            <w:hideMark/>
            <w:tcPrChange w:id="37951" w:author="phuong vu" w:date="2018-11-30T21:54:00Z">
              <w:tcPr>
                <w:tcW w:w="1745" w:type="dxa"/>
                <w:noWrap/>
                <w:hideMark/>
              </w:tcPr>
            </w:tcPrChange>
          </w:tcPr>
          <w:p w14:paraId="4042962A" w14:textId="77777777" w:rsidR="006871B5" w:rsidRPr="00920004" w:rsidRDefault="006871B5" w:rsidP="00E452E5">
            <w:pPr>
              <w:rPr>
                <w:ins w:id="37952" w:author="phuong vu" w:date="2018-11-30T14:07:00Z"/>
                <w:rPrChange w:id="37953" w:author="phuong vu" w:date="2018-11-30T22:36:00Z">
                  <w:rPr>
                    <w:ins w:id="37954" w:author="phuong vu" w:date="2018-11-30T14:07:00Z"/>
                  </w:rPr>
                </w:rPrChange>
              </w:rPr>
              <w:pPrChange w:id="37955" w:author="phuong vu" w:date="2018-11-30T21:44:00Z">
                <w:pPr>
                  <w:spacing w:line="276" w:lineRule="auto"/>
                </w:pPr>
              </w:pPrChange>
            </w:pPr>
            <w:ins w:id="37956" w:author="phuong vu" w:date="2018-11-30T14:07:00Z">
              <w:r w:rsidRPr="00920004">
                <w:rPr>
                  <w:rPrChange w:id="37957" w:author="phuong vu" w:date="2018-11-30T22:36:00Z">
                    <w:rPr/>
                  </w:rPrChange>
                </w:rPr>
                <w:t>label_id</w:t>
              </w:r>
            </w:ins>
          </w:p>
        </w:tc>
        <w:tc>
          <w:tcPr>
            <w:tcW w:w="1172" w:type="dxa"/>
            <w:noWrap/>
            <w:hideMark/>
            <w:tcPrChange w:id="37958" w:author="phuong vu" w:date="2018-11-30T21:54:00Z">
              <w:tcPr>
                <w:tcW w:w="1101" w:type="dxa"/>
                <w:noWrap/>
                <w:hideMark/>
              </w:tcPr>
            </w:tcPrChange>
          </w:tcPr>
          <w:p w14:paraId="5587A977" w14:textId="77777777" w:rsidR="006871B5" w:rsidRPr="00920004" w:rsidRDefault="006871B5" w:rsidP="00E452E5">
            <w:pPr>
              <w:rPr>
                <w:ins w:id="37959" w:author="phuong vu" w:date="2018-11-30T14:07:00Z"/>
                <w:rPrChange w:id="37960" w:author="phuong vu" w:date="2018-11-30T22:36:00Z">
                  <w:rPr>
                    <w:ins w:id="37961" w:author="phuong vu" w:date="2018-11-30T14:07:00Z"/>
                  </w:rPr>
                </w:rPrChange>
              </w:rPr>
              <w:pPrChange w:id="37962" w:author="phuong vu" w:date="2018-11-30T21:44:00Z">
                <w:pPr>
                  <w:spacing w:line="276" w:lineRule="auto"/>
                </w:pPr>
              </w:pPrChange>
            </w:pPr>
            <w:ins w:id="37963" w:author="phuong vu" w:date="2018-11-30T14:07:00Z">
              <w:r w:rsidRPr="00920004">
                <w:rPr>
                  <w:rPrChange w:id="37964" w:author="phuong vu" w:date="2018-11-30T22:36:00Z">
                    <w:rPr/>
                  </w:rPrChange>
                </w:rPr>
                <w:t>numeric</w:t>
              </w:r>
            </w:ins>
          </w:p>
        </w:tc>
        <w:tc>
          <w:tcPr>
            <w:tcW w:w="890" w:type="dxa"/>
            <w:noWrap/>
            <w:vAlign w:val="center"/>
            <w:hideMark/>
            <w:tcPrChange w:id="37965" w:author="phuong vu" w:date="2018-11-30T21:54:00Z">
              <w:tcPr>
                <w:tcW w:w="779" w:type="dxa"/>
                <w:noWrap/>
                <w:vAlign w:val="center"/>
                <w:hideMark/>
              </w:tcPr>
            </w:tcPrChange>
          </w:tcPr>
          <w:p w14:paraId="507D1CC3" w14:textId="77777777" w:rsidR="006871B5" w:rsidRPr="00920004" w:rsidRDefault="006871B5" w:rsidP="00E452E5">
            <w:pPr>
              <w:jc w:val="center"/>
              <w:rPr>
                <w:ins w:id="37966" w:author="phuong vu" w:date="2018-11-30T14:07:00Z"/>
                <w:lang w:val="en-US"/>
                <w:rPrChange w:id="37967" w:author="phuong vu" w:date="2018-11-30T22:36:00Z">
                  <w:rPr>
                    <w:ins w:id="37968" w:author="phuong vu" w:date="2018-11-30T14:07:00Z"/>
                    <w:lang w:val="en-US"/>
                  </w:rPr>
                </w:rPrChange>
              </w:rPr>
              <w:pPrChange w:id="37969" w:author="phuong vu" w:date="2018-11-30T21:44:00Z">
                <w:pPr>
                  <w:spacing w:line="276" w:lineRule="auto"/>
                  <w:jc w:val="center"/>
                </w:pPr>
              </w:pPrChange>
            </w:pPr>
            <w:ins w:id="37970" w:author="phuong vu" w:date="2018-11-30T14:07:00Z">
              <w:r w:rsidRPr="00920004">
                <w:rPr>
                  <w:lang w:val="en-US"/>
                  <w:rPrChange w:id="37971" w:author="phuong vu" w:date="2018-11-30T22:36:00Z">
                    <w:rPr>
                      <w:lang w:val="en-US"/>
                    </w:rPr>
                  </w:rPrChange>
                </w:rPr>
                <w:t>X</w:t>
              </w:r>
            </w:ins>
          </w:p>
        </w:tc>
        <w:tc>
          <w:tcPr>
            <w:tcW w:w="865" w:type="dxa"/>
            <w:noWrap/>
            <w:vAlign w:val="center"/>
            <w:hideMark/>
            <w:tcPrChange w:id="37972" w:author="phuong vu" w:date="2018-11-30T21:54:00Z">
              <w:tcPr>
                <w:tcW w:w="1072" w:type="dxa"/>
                <w:noWrap/>
                <w:vAlign w:val="center"/>
                <w:hideMark/>
              </w:tcPr>
            </w:tcPrChange>
          </w:tcPr>
          <w:p w14:paraId="6AC53935" w14:textId="77777777" w:rsidR="006871B5" w:rsidRPr="00920004" w:rsidRDefault="006871B5" w:rsidP="00E452E5">
            <w:pPr>
              <w:jc w:val="center"/>
              <w:rPr>
                <w:ins w:id="37973" w:author="phuong vu" w:date="2018-11-30T14:07:00Z"/>
                <w:rPrChange w:id="37974" w:author="phuong vu" w:date="2018-11-30T22:36:00Z">
                  <w:rPr>
                    <w:ins w:id="37975" w:author="phuong vu" w:date="2018-11-30T14:07:00Z"/>
                  </w:rPr>
                </w:rPrChange>
              </w:rPr>
              <w:pPrChange w:id="37976" w:author="phuong vu" w:date="2018-11-30T21:44:00Z">
                <w:pPr>
                  <w:spacing w:line="276" w:lineRule="auto"/>
                  <w:jc w:val="center"/>
                </w:pPr>
              </w:pPrChange>
            </w:pPr>
          </w:p>
        </w:tc>
        <w:tc>
          <w:tcPr>
            <w:tcW w:w="994" w:type="dxa"/>
            <w:noWrap/>
            <w:vAlign w:val="center"/>
            <w:hideMark/>
            <w:tcPrChange w:id="37977" w:author="phuong vu" w:date="2018-11-30T21:54:00Z">
              <w:tcPr>
                <w:tcW w:w="1196" w:type="dxa"/>
                <w:noWrap/>
                <w:vAlign w:val="center"/>
                <w:hideMark/>
              </w:tcPr>
            </w:tcPrChange>
          </w:tcPr>
          <w:p w14:paraId="2B309453" w14:textId="77777777" w:rsidR="006871B5" w:rsidRPr="00920004" w:rsidRDefault="006871B5" w:rsidP="00E452E5">
            <w:pPr>
              <w:jc w:val="center"/>
              <w:rPr>
                <w:ins w:id="37978" w:author="phuong vu" w:date="2018-11-30T14:07:00Z"/>
                <w:rPrChange w:id="37979" w:author="phuong vu" w:date="2018-11-30T22:36:00Z">
                  <w:rPr>
                    <w:ins w:id="37980" w:author="phuong vu" w:date="2018-11-30T14:07:00Z"/>
                  </w:rPr>
                </w:rPrChange>
              </w:rPr>
              <w:pPrChange w:id="37981" w:author="phuong vu" w:date="2018-11-30T21:44:00Z">
                <w:pPr>
                  <w:spacing w:line="276" w:lineRule="auto"/>
                  <w:jc w:val="center"/>
                </w:pPr>
              </w:pPrChange>
            </w:pPr>
            <w:ins w:id="37982" w:author="phuong vu" w:date="2018-11-30T14:07:00Z">
              <w:r w:rsidRPr="00920004">
                <w:rPr>
                  <w:rPrChange w:id="37983" w:author="phuong vu" w:date="2018-11-30T22:36:00Z">
                    <w:rPr/>
                  </w:rPrChange>
                </w:rPr>
                <w:t>X</w:t>
              </w:r>
            </w:ins>
          </w:p>
        </w:tc>
        <w:tc>
          <w:tcPr>
            <w:tcW w:w="2521" w:type="dxa"/>
            <w:noWrap/>
            <w:hideMark/>
            <w:tcPrChange w:id="37984" w:author="phuong vu" w:date="2018-11-30T21:54:00Z">
              <w:tcPr>
                <w:tcW w:w="2212" w:type="dxa"/>
                <w:noWrap/>
                <w:hideMark/>
              </w:tcPr>
            </w:tcPrChange>
          </w:tcPr>
          <w:p w14:paraId="01B7078D" w14:textId="77777777" w:rsidR="006871B5" w:rsidRPr="00920004" w:rsidRDefault="006871B5" w:rsidP="00E452E5">
            <w:pPr>
              <w:rPr>
                <w:ins w:id="37985" w:author="phuong vu" w:date="2018-11-30T14:07:00Z"/>
                <w:rPrChange w:id="37986" w:author="phuong vu" w:date="2018-11-30T22:36:00Z">
                  <w:rPr>
                    <w:ins w:id="37987" w:author="phuong vu" w:date="2018-11-30T14:07:00Z"/>
                  </w:rPr>
                </w:rPrChange>
              </w:rPr>
              <w:pPrChange w:id="37988" w:author="phuong vu" w:date="2018-11-30T21:44:00Z">
                <w:pPr>
                  <w:spacing w:line="276" w:lineRule="auto"/>
                </w:pPr>
              </w:pPrChange>
            </w:pPr>
            <w:ins w:id="37989" w:author="phuong vu" w:date="2018-11-30T14:07:00Z">
              <w:r w:rsidRPr="00920004">
                <w:rPr>
                  <w:rPrChange w:id="37990" w:author="phuong vu" w:date="2018-11-30T22:36:00Z">
                    <w:rPr/>
                  </w:rPrChange>
                </w:rPr>
                <w:t>ID nhãn hiệu.</w:t>
              </w:r>
            </w:ins>
          </w:p>
        </w:tc>
      </w:tr>
      <w:tr w:rsidR="00E452E5" w:rsidRPr="00920004" w14:paraId="6944B83B" w14:textId="77777777" w:rsidTr="00727C9A">
        <w:trPr>
          <w:trHeight w:val="300"/>
          <w:ins w:id="37991" w:author="phuong vu" w:date="2018-11-30T14:07:00Z"/>
          <w:trPrChange w:id="37992" w:author="phuong vu" w:date="2018-11-30T21:54:00Z">
            <w:trPr>
              <w:trHeight w:val="300"/>
            </w:trPr>
          </w:trPrChange>
        </w:trPr>
        <w:tc>
          <w:tcPr>
            <w:tcW w:w="682" w:type="dxa"/>
            <w:noWrap/>
            <w:hideMark/>
            <w:tcPrChange w:id="37993" w:author="phuong vu" w:date="2018-11-30T21:54:00Z">
              <w:tcPr>
                <w:tcW w:w="672" w:type="dxa"/>
                <w:noWrap/>
                <w:hideMark/>
              </w:tcPr>
            </w:tcPrChange>
          </w:tcPr>
          <w:p w14:paraId="2EBD7CB6" w14:textId="77777777" w:rsidR="006871B5" w:rsidRPr="00920004" w:rsidRDefault="006871B5" w:rsidP="00BD0851">
            <w:pPr>
              <w:spacing w:before="240" w:line="0" w:lineRule="atLeast"/>
              <w:rPr>
                <w:ins w:id="37994" w:author="phuong vu" w:date="2018-11-30T14:07:00Z"/>
                <w:rPrChange w:id="37995" w:author="phuong vu" w:date="2018-11-30T22:36:00Z">
                  <w:rPr>
                    <w:ins w:id="37996" w:author="phuong vu" w:date="2018-11-30T14:07:00Z"/>
                  </w:rPr>
                </w:rPrChange>
              </w:rPr>
              <w:pPrChange w:id="37997" w:author="phuong vu" w:date="2018-11-30T14:16:00Z">
                <w:pPr>
                  <w:spacing w:line="276" w:lineRule="auto"/>
                </w:pPr>
              </w:pPrChange>
            </w:pPr>
            <w:ins w:id="37998" w:author="phuong vu" w:date="2018-11-30T14:07:00Z">
              <w:r w:rsidRPr="00920004">
                <w:rPr>
                  <w:rPrChange w:id="37999" w:author="phuong vu" w:date="2018-11-30T22:36:00Z">
                    <w:rPr/>
                  </w:rPrChange>
                </w:rPr>
                <w:t>6</w:t>
              </w:r>
            </w:ins>
          </w:p>
        </w:tc>
        <w:tc>
          <w:tcPr>
            <w:tcW w:w="1653" w:type="dxa"/>
            <w:noWrap/>
            <w:hideMark/>
            <w:tcPrChange w:id="38000" w:author="phuong vu" w:date="2018-11-30T21:54:00Z">
              <w:tcPr>
                <w:tcW w:w="1745" w:type="dxa"/>
                <w:noWrap/>
                <w:hideMark/>
              </w:tcPr>
            </w:tcPrChange>
          </w:tcPr>
          <w:p w14:paraId="36661721" w14:textId="77777777" w:rsidR="006871B5" w:rsidRPr="00920004" w:rsidRDefault="006871B5" w:rsidP="00E452E5">
            <w:pPr>
              <w:rPr>
                <w:ins w:id="38001" w:author="phuong vu" w:date="2018-11-30T14:07:00Z"/>
                <w:rPrChange w:id="38002" w:author="phuong vu" w:date="2018-11-30T22:36:00Z">
                  <w:rPr>
                    <w:ins w:id="38003" w:author="phuong vu" w:date="2018-11-30T14:07:00Z"/>
                  </w:rPr>
                </w:rPrChange>
              </w:rPr>
              <w:pPrChange w:id="38004" w:author="phuong vu" w:date="2018-11-30T21:44:00Z">
                <w:pPr>
                  <w:spacing w:line="276" w:lineRule="auto"/>
                </w:pPr>
              </w:pPrChange>
            </w:pPr>
            <w:ins w:id="38005" w:author="phuong vu" w:date="2018-11-30T14:07:00Z">
              <w:r w:rsidRPr="00920004">
                <w:rPr>
                  <w:rPrChange w:id="38006" w:author="phuong vu" w:date="2018-11-30T22:36:00Z">
                    <w:rPr/>
                  </w:rPrChange>
                </w:rPr>
                <w:t>color_id</w:t>
              </w:r>
            </w:ins>
          </w:p>
        </w:tc>
        <w:tc>
          <w:tcPr>
            <w:tcW w:w="1172" w:type="dxa"/>
            <w:noWrap/>
            <w:hideMark/>
            <w:tcPrChange w:id="38007" w:author="phuong vu" w:date="2018-11-30T21:54:00Z">
              <w:tcPr>
                <w:tcW w:w="1101" w:type="dxa"/>
                <w:noWrap/>
                <w:hideMark/>
              </w:tcPr>
            </w:tcPrChange>
          </w:tcPr>
          <w:p w14:paraId="05920BA2" w14:textId="77777777" w:rsidR="006871B5" w:rsidRPr="00920004" w:rsidRDefault="006871B5" w:rsidP="00E452E5">
            <w:pPr>
              <w:rPr>
                <w:ins w:id="38008" w:author="phuong vu" w:date="2018-11-30T14:07:00Z"/>
                <w:rPrChange w:id="38009" w:author="phuong vu" w:date="2018-11-30T22:36:00Z">
                  <w:rPr>
                    <w:ins w:id="38010" w:author="phuong vu" w:date="2018-11-30T14:07:00Z"/>
                  </w:rPr>
                </w:rPrChange>
              </w:rPr>
              <w:pPrChange w:id="38011" w:author="phuong vu" w:date="2018-11-30T21:44:00Z">
                <w:pPr>
                  <w:spacing w:line="276" w:lineRule="auto"/>
                </w:pPr>
              </w:pPrChange>
            </w:pPr>
            <w:ins w:id="38012" w:author="phuong vu" w:date="2018-11-30T14:07:00Z">
              <w:r w:rsidRPr="00920004">
                <w:rPr>
                  <w:rPrChange w:id="38013" w:author="phuong vu" w:date="2018-11-30T22:36:00Z">
                    <w:rPr/>
                  </w:rPrChange>
                </w:rPr>
                <w:t>numeric</w:t>
              </w:r>
            </w:ins>
          </w:p>
        </w:tc>
        <w:tc>
          <w:tcPr>
            <w:tcW w:w="890" w:type="dxa"/>
            <w:noWrap/>
            <w:vAlign w:val="center"/>
            <w:hideMark/>
            <w:tcPrChange w:id="38014" w:author="phuong vu" w:date="2018-11-30T21:54:00Z">
              <w:tcPr>
                <w:tcW w:w="779" w:type="dxa"/>
                <w:noWrap/>
                <w:vAlign w:val="center"/>
                <w:hideMark/>
              </w:tcPr>
            </w:tcPrChange>
          </w:tcPr>
          <w:p w14:paraId="4ED4F3A2" w14:textId="77777777" w:rsidR="006871B5" w:rsidRPr="00920004" w:rsidRDefault="006871B5" w:rsidP="00E452E5">
            <w:pPr>
              <w:jc w:val="center"/>
              <w:rPr>
                <w:ins w:id="38015" w:author="phuong vu" w:date="2018-11-30T14:07:00Z"/>
                <w:lang w:val="en-US"/>
                <w:rPrChange w:id="38016" w:author="phuong vu" w:date="2018-11-30T22:36:00Z">
                  <w:rPr>
                    <w:ins w:id="38017" w:author="phuong vu" w:date="2018-11-30T14:07:00Z"/>
                    <w:lang w:val="en-US"/>
                  </w:rPr>
                </w:rPrChange>
              </w:rPr>
              <w:pPrChange w:id="38018" w:author="phuong vu" w:date="2018-11-30T21:44:00Z">
                <w:pPr>
                  <w:spacing w:line="276" w:lineRule="auto"/>
                  <w:jc w:val="center"/>
                </w:pPr>
              </w:pPrChange>
            </w:pPr>
            <w:ins w:id="38019" w:author="phuong vu" w:date="2018-11-30T14:07:00Z">
              <w:r w:rsidRPr="00920004">
                <w:rPr>
                  <w:lang w:val="en-US"/>
                  <w:rPrChange w:id="38020" w:author="phuong vu" w:date="2018-11-30T22:36:00Z">
                    <w:rPr>
                      <w:lang w:val="en-US"/>
                    </w:rPr>
                  </w:rPrChange>
                </w:rPr>
                <w:t>X</w:t>
              </w:r>
            </w:ins>
          </w:p>
        </w:tc>
        <w:tc>
          <w:tcPr>
            <w:tcW w:w="865" w:type="dxa"/>
            <w:noWrap/>
            <w:vAlign w:val="center"/>
            <w:hideMark/>
            <w:tcPrChange w:id="38021" w:author="phuong vu" w:date="2018-11-30T21:54:00Z">
              <w:tcPr>
                <w:tcW w:w="1072" w:type="dxa"/>
                <w:noWrap/>
                <w:vAlign w:val="center"/>
                <w:hideMark/>
              </w:tcPr>
            </w:tcPrChange>
          </w:tcPr>
          <w:p w14:paraId="5A936704" w14:textId="77777777" w:rsidR="006871B5" w:rsidRPr="00920004" w:rsidRDefault="006871B5" w:rsidP="00E452E5">
            <w:pPr>
              <w:jc w:val="center"/>
              <w:rPr>
                <w:ins w:id="38022" w:author="phuong vu" w:date="2018-11-30T14:07:00Z"/>
                <w:rPrChange w:id="38023" w:author="phuong vu" w:date="2018-11-30T22:36:00Z">
                  <w:rPr>
                    <w:ins w:id="38024" w:author="phuong vu" w:date="2018-11-30T14:07:00Z"/>
                  </w:rPr>
                </w:rPrChange>
              </w:rPr>
              <w:pPrChange w:id="38025" w:author="phuong vu" w:date="2018-11-30T21:44:00Z">
                <w:pPr>
                  <w:spacing w:line="276" w:lineRule="auto"/>
                  <w:jc w:val="center"/>
                </w:pPr>
              </w:pPrChange>
            </w:pPr>
          </w:p>
        </w:tc>
        <w:tc>
          <w:tcPr>
            <w:tcW w:w="994" w:type="dxa"/>
            <w:noWrap/>
            <w:vAlign w:val="center"/>
            <w:hideMark/>
            <w:tcPrChange w:id="38026" w:author="phuong vu" w:date="2018-11-30T21:54:00Z">
              <w:tcPr>
                <w:tcW w:w="1196" w:type="dxa"/>
                <w:noWrap/>
                <w:vAlign w:val="center"/>
                <w:hideMark/>
              </w:tcPr>
            </w:tcPrChange>
          </w:tcPr>
          <w:p w14:paraId="63E3E422" w14:textId="77777777" w:rsidR="006871B5" w:rsidRPr="00920004" w:rsidRDefault="006871B5" w:rsidP="00E452E5">
            <w:pPr>
              <w:jc w:val="center"/>
              <w:rPr>
                <w:ins w:id="38027" w:author="phuong vu" w:date="2018-11-30T14:07:00Z"/>
                <w:rPrChange w:id="38028" w:author="phuong vu" w:date="2018-11-30T22:36:00Z">
                  <w:rPr>
                    <w:ins w:id="38029" w:author="phuong vu" w:date="2018-11-30T14:07:00Z"/>
                  </w:rPr>
                </w:rPrChange>
              </w:rPr>
              <w:pPrChange w:id="38030" w:author="phuong vu" w:date="2018-11-30T21:44:00Z">
                <w:pPr>
                  <w:spacing w:line="276" w:lineRule="auto"/>
                  <w:jc w:val="center"/>
                </w:pPr>
              </w:pPrChange>
            </w:pPr>
            <w:ins w:id="38031" w:author="phuong vu" w:date="2018-11-30T14:07:00Z">
              <w:r w:rsidRPr="00920004">
                <w:rPr>
                  <w:rPrChange w:id="38032" w:author="phuong vu" w:date="2018-11-30T22:36:00Z">
                    <w:rPr/>
                  </w:rPrChange>
                </w:rPr>
                <w:t>X</w:t>
              </w:r>
            </w:ins>
          </w:p>
        </w:tc>
        <w:tc>
          <w:tcPr>
            <w:tcW w:w="2521" w:type="dxa"/>
            <w:noWrap/>
            <w:hideMark/>
            <w:tcPrChange w:id="38033" w:author="phuong vu" w:date="2018-11-30T21:54:00Z">
              <w:tcPr>
                <w:tcW w:w="2212" w:type="dxa"/>
                <w:noWrap/>
                <w:hideMark/>
              </w:tcPr>
            </w:tcPrChange>
          </w:tcPr>
          <w:p w14:paraId="38B3EAD5" w14:textId="77777777" w:rsidR="006871B5" w:rsidRPr="00920004" w:rsidRDefault="006871B5" w:rsidP="00E452E5">
            <w:pPr>
              <w:rPr>
                <w:ins w:id="38034" w:author="phuong vu" w:date="2018-11-30T14:07:00Z"/>
                <w:rPrChange w:id="38035" w:author="phuong vu" w:date="2018-11-30T22:36:00Z">
                  <w:rPr>
                    <w:ins w:id="38036" w:author="phuong vu" w:date="2018-11-30T14:07:00Z"/>
                  </w:rPr>
                </w:rPrChange>
              </w:rPr>
              <w:pPrChange w:id="38037" w:author="phuong vu" w:date="2018-11-30T21:44:00Z">
                <w:pPr>
                  <w:spacing w:line="276" w:lineRule="auto"/>
                </w:pPr>
              </w:pPrChange>
            </w:pPr>
            <w:ins w:id="38038" w:author="phuong vu" w:date="2018-11-30T14:07:00Z">
              <w:r w:rsidRPr="00920004">
                <w:rPr>
                  <w:rPrChange w:id="38039" w:author="phuong vu" w:date="2018-11-30T22:36:00Z">
                    <w:rPr/>
                  </w:rPrChange>
                </w:rPr>
                <w:t xml:space="preserve">ID màu sắc. </w:t>
              </w:r>
            </w:ins>
          </w:p>
        </w:tc>
      </w:tr>
      <w:tr w:rsidR="00E452E5" w:rsidRPr="00920004" w14:paraId="2C47C714" w14:textId="77777777" w:rsidTr="00727C9A">
        <w:trPr>
          <w:trHeight w:val="300"/>
          <w:ins w:id="38040" w:author="phuong vu" w:date="2018-11-30T14:07:00Z"/>
          <w:trPrChange w:id="38041" w:author="phuong vu" w:date="2018-11-30T21:54:00Z">
            <w:trPr>
              <w:trHeight w:val="300"/>
            </w:trPr>
          </w:trPrChange>
        </w:trPr>
        <w:tc>
          <w:tcPr>
            <w:tcW w:w="682" w:type="dxa"/>
            <w:noWrap/>
            <w:hideMark/>
            <w:tcPrChange w:id="38042" w:author="phuong vu" w:date="2018-11-30T21:54:00Z">
              <w:tcPr>
                <w:tcW w:w="672" w:type="dxa"/>
                <w:noWrap/>
                <w:hideMark/>
              </w:tcPr>
            </w:tcPrChange>
          </w:tcPr>
          <w:p w14:paraId="0C5C9AE2" w14:textId="77777777" w:rsidR="006871B5" w:rsidRPr="00920004" w:rsidRDefault="006871B5" w:rsidP="00BD0851">
            <w:pPr>
              <w:spacing w:before="240" w:line="0" w:lineRule="atLeast"/>
              <w:rPr>
                <w:ins w:id="38043" w:author="phuong vu" w:date="2018-11-30T14:07:00Z"/>
                <w:rPrChange w:id="38044" w:author="phuong vu" w:date="2018-11-30T22:36:00Z">
                  <w:rPr>
                    <w:ins w:id="38045" w:author="phuong vu" w:date="2018-11-30T14:07:00Z"/>
                  </w:rPr>
                </w:rPrChange>
              </w:rPr>
              <w:pPrChange w:id="38046" w:author="phuong vu" w:date="2018-11-30T14:16:00Z">
                <w:pPr>
                  <w:spacing w:line="276" w:lineRule="auto"/>
                </w:pPr>
              </w:pPrChange>
            </w:pPr>
            <w:ins w:id="38047" w:author="phuong vu" w:date="2018-11-30T14:07:00Z">
              <w:r w:rsidRPr="00920004">
                <w:rPr>
                  <w:rPrChange w:id="38048" w:author="phuong vu" w:date="2018-11-30T22:36:00Z">
                    <w:rPr/>
                  </w:rPrChange>
                </w:rPr>
                <w:t>7</w:t>
              </w:r>
            </w:ins>
          </w:p>
        </w:tc>
        <w:tc>
          <w:tcPr>
            <w:tcW w:w="1653" w:type="dxa"/>
            <w:noWrap/>
            <w:hideMark/>
            <w:tcPrChange w:id="38049" w:author="phuong vu" w:date="2018-11-30T21:54:00Z">
              <w:tcPr>
                <w:tcW w:w="1745" w:type="dxa"/>
                <w:noWrap/>
                <w:hideMark/>
              </w:tcPr>
            </w:tcPrChange>
          </w:tcPr>
          <w:p w14:paraId="57AE95B5" w14:textId="77777777" w:rsidR="006871B5" w:rsidRPr="00920004" w:rsidRDefault="006871B5" w:rsidP="00E452E5">
            <w:pPr>
              <w:rPr>
                <w:ins w:id="38050" w:author="phuong vu" w:date="2018-11-30T14:07:00Z"/>
                <w:rPrChange w:id="38051" w:author="phuong vu" w:date="2018-11-30T22:36:00Z">
                  <w:rPr>
                    <w:ins w:id="38052" w:author="phuong vu" w:date="2018-11-30T14:07:00Z"/>
                  </w:rPr>
                </w:rPrChange>
              </w:rPr>
              <w:pPrChange w:id="38053" w:author="phuong vu" w:date="2018-11-30T21:44:00Z">
                <w:pPr>
                  <w:spacing w:line="276" w:lineRule="auto"/>
                </w:pPr>
              </w:pPrChange>
            </w:pPr>
            <w:ins w:id="38054" w:author="phuong vu" w:date="2018-11-30T14:07:00Z">
              <w:r w:rsidRPr="00920004">
                <w:rPr>
                  <w:rPrChange w:id="38055" w:author="phuong vu" w:date="2018-11-30T22:36:00Z">
                    <w:rPr/>
                  </w:rPrChange>
                </w:rPr>
                <w:t>product_id</w:t>
              </w:r>
            </w:ins>
          </w:p>
        </w:tc>
        <w:tc>
          <w:tcPr>
            <w:tcW w:w="1172" w:type="dxa"/>
            <w:noWrap/>
            <w:hideMark/>
            <w:tcPrChange w:id="38056" w:author="phuong vu" w:date="2018-11-30T21:54:00Z">
              <w:tcPr>
                <w:tcW w:w="1101" w:type="dxa"/>
                <w:noWrap/>
                <w:hideMark/>
              </w:tcPr>
            </w:tcPrChange>
          </w:tcPr>
          <w:p w14:paraId="5FB23724" w14:textId="77777777" w:rsidR="006871B5" w:rsidRPr="00920004" w:rsidRDefault="006871B5" w:rsidP="00E452E5">
            <w:pPr>
              <w:rPr>
                <w:ins w:id="38057" w:author="phuong vu" w:date="2018-11-30T14:07:00Z"/>
                <w:rPrChange w:id="38058" w:author="phuong vu" w:date="2018-11-30T22:36:00Z">
                  <w:rPr>
                    <w:ins w:id="38059" w:author="phuong vu" w:date="2018-11-30T14:07:00Z"/>
                  </w:rPr>
                </w:rPrChange>
              </w:rPr>
              <w:pPrChange w:id="38060" w:author="phuong vu" w:date="2018-11-30T21:44:00Z">
                <w:pPr>
                  <w:spacing w:line="276" w:lineRule="auto"/>
                </w:pPr>
              </w:pPrChange>
            </w:pPr>
            <w:ins w:id="38061" w:author="phuong vu" w:date="2018-11-30T14:07:00Z">
              <w:r w:rsidRPr="00920004">
                <w:rPr>
                  <w:rPrChange w:id="38062" w:author="phuong vu" w:date="2018-11-30T22:36:00Z">
                    <w:rPr/>
                  </w:rPrChange>
                </w:rPr>
                <w:t>numeric</w:t>
              </w:r>
            </w:ins>
          </w:p>
        </w:tc>
        <w:tc>
          <w:tcPr>
            <w:tcW w:w="890" w:type="dxa"/>
            <w:noWrap/>
            <w:vAlign w:val="center"/>
            <w:hideMark/>
            <w:tcPrChange w:id="38063" w:author="phuong vu" w:date="2018-11-30T21:54:00Z">
              <w:tcPr>
                <w:tcW w:w="779" w:type="dxa"/>
                <w:noWrap/>
                <w:vAlign w:val="center"/>
                <w:hideMark/>
              </w:tcPr>
            </w:tcPrChange>
          </w:tcPr>
          <w:p w14:paraId="52FA399E" w14:textId="77777777" w:rsidR="006871B5" w:rsidRPr="00920004" w:rsidRDefault="006871B5" w:rsidP="00E452E5">
            <w:pPr>
              <w:jc w:val="center"/>
              <w:rPr>
                <w:ins w:id="38064" w:author="phuong vu" w:date="2018-11-30T14:07:00Z"/>
                <w:lang w:val="en-US"/>
                <w:rPrChange w:id="38065" w:author="phuong vu" w:date="2018-11-30T22:36:00Z">
                  <w:rPr>
                    <w:ins w:id="38066" w:author="phuong vu" w:date="2018-11-30T14:07:00Z"/>
                    <w:lang w:val="en-US"/>
                  </w:rPr>
                </w:rPrChange>
              </w:rPr>
              <w:pPrChange w:id="38067" w:author="phuong vu" w:date="2018-11-30T21:44:00Z">
                <w:pPr>
                  <w:spacing w:line="276" w:lineRule="auto"/>
                  <w:jc w:val="center"/>
                </w:pPr>
              </w:pPrChange>
            </w:pPr>
            <w:ins w:id="38068" w:author="phuong vu" w:date="2018-11-30T14:07:00Z">
              <w:r w:rsidRPr="00920004">
                <w:rPr>
                  <w:lang w:val="en-US"/>
                  <w:rPrChange w:id="38069" w:author="phuong vu" w:date="2018-11-30T22:36:00Z">
                    <w:rPr>
                      <w:lang w:val="en-US"/>
                    </w:rPr>
                  </w:rPrChange>
                </w:rPr>
                <w:t>X</w:t>
              </w:r>
            </w:ins>
          </w:p>
        </w:tc>
        <w:tc>
          <w:tcPr>
            <w:tcW w:w="865" w:type="dxa"/>
            <w:noWrap/>
            <w:vAlign w:val="center"/>
            <w:hideMark/>
            <w:tcPrChange w:id="38070" w:author="phuong vu" w:date="2018-11-30T21:54:00Z">
              <w:tcPr>
                <w:tcW w:w="1072" w:type="dxa"/>
                <w:noWrap/>
                <w:vAlign w:val="center"/>
                <w:hideMark/>
              </w:tcPr>
            </w:tcPrChange>
          </w:tcPr>
          <w:p w14:paraId="64813E8F" w14:textId="77777777" w:rsidR="006871B5" w:rsidRPr="00920004" w:rsidRDefault="006871B5" w:rsidP="00E452E5">
            <w:pPr>
              <w:jc w:val="center"/>
              <w:rPr>
                <w:ins w:id="38071" w:author="phuong vu" w:date="2018-11-30T14:07:00Z"/>
                <w:rPrChange w:id="38072" w:author="phuong vu" w:date="2018-11-30T22:36:00Z">
                  <w:rPr>
                    <w:ins w:id="38073" w:author="phuong vu" w:date="2018-11-30T14:07:00Z"/>
                  </w:rPr>
                </w:rPrChange>
              </w:rPr>
              <w:pPrChange w:id="38074" w:author="phuong vu" w:date="2018-11-30T21:44:00Z">
                <w:pPr>
                  <w:spacing w:line="276" w:lineRule="auto"/>
                  <w:jc w:val="center"/>
                </w:pPr>
              </w:pPrChange>
            </w:pPr>
          </w:p>
        </w:tc>
        <w:tc>
          <w:tcPr>
            <w:tcW w:w="994" w:type="dxa"/>
            <w:noWrap/>
            <w:vAlign w:val="center"/>
            <w:hideMark/>
            <w:tcPrChange w:id="38075" w:author="phuong vu" w:date="2018-11-30T21:54:00Z">
              <w:tcPr>
                <w:tcW w:w="1196" w:type="dxa"/>
                <w:noWrap/>
                <w:vAlign w:val="center"/>
                <w:hideMark/>
              </w:tcPr>
            </w:tcPrChange>
          </w:tcPr>
          <w:p w14:paraId="4D49DDD3" w14:textId="77777777" w:rsidR="006871B5" w:rsidRPr="00920004" w:rsidRDefault="006871B5" w:rsidP="00E452E5">
            <w:pPr>
              <w:jc w:val="center"/>
              <w:rPr>
                <w:ins w:id="38076" w:author="phuong vu" w:date="2018-11-30T14:07:00Z"/>
                <w:rPrChange w:id="38077" w:author="phuong vu" w:date="2018-11-30T22:36:00Z">
                  <w:rPr>
                    <w:ins w:id="38078" w:author="phuong vu" w:date="2018-11-30T14:07:00Z"/>
                  </w:rPr>
                </w:rPrChange>
              </w:rPr>
              <w:pPrChange w:id="38079" w:author="phuong vu" w:date="2018-11-30T21:44:00Z">
                <w:pPr>
                  <w:spacing w:line="276" w:lineRule="auto"/>
                  <w:jc w:val="center"/>
                </w:pPr>
              </w:pPrChange>
            </w:pPr>
            <w:ins w:id="38080" w:author="phuong vu" w:date="2018-11-30T14:07:00Z">
              <w:r w:rsidRPr="00920004">
                <w:rPr>
                  <w:rPrChange w:id="38081" w:author="phuong vu" w:date="2018-11-30T22:36:00Z">
                    <w:rPr/>
                  </w:rPrChange>
                </w:rPr>
                <w:t>X</w:t>
              </w:r>
            </w:ins>
          </w:p>
        </w:tc>
        <w:tc>
          <w:tcPr>
            <w:tcW w:w="2521" w:type="dxa"/>
            <w:noWrap/>
            <w:hideMark/>
            <w:tcPrChange w:id="38082" w:author="phuong vu" w:date="2018-11-30T21:54:00Z">
              <w:tcPr>
                <w:tcW w:w="2212" w:type="dxa"/>
                <w:noWrap/>
                <w:hideMark/>
              </w:tcPr>
            </w:tcPrChange>
          </w:tcPr>
          <w:p w14:paraId="25CFB461" w14:textId="77777777" w:rsidR="006871B5" w:rsidRPr="00920004" w:rsidRDefault="006871B5" w:rsidP="00E452E5">
            <w:pPr>
              <w:rPr>
                <w:ins w:id="38083" w:author="phuong vu" w:date="2018-11-30T14:07:00Z"/>
                <w:rPrChange w:id="38084" w:author="phuong vu" w:date="2018-11-30T22:36:00Z">
                  <w:rPr>
                    <w:ins w:id="38085" w:author="phuong vu" w:date="2018-11-30T14:07:00Z"/>
                  </w:rPr>
                </w:rPrChange>
              </w:rPr>
              <w:pPrChange w:id="38086" w:author="phuong vu" w:date="2018-11-30T21:44:00Z">
                <w:pPr>
                  <w:spacing w:line="276" w:lineRule="auto"/>
                </w:pPr>
              </w:pPrChange>
            </w:pPr>
            <w:ins w:id="38087" w:author="phuong vu" w:date="2018-11-30T14:07:00Z">
              <w:r w:rsidRPr="00920004">
                <w:rPr>
                  <w:rPrChange w:id="38088" w:author="phuong vu" w:date="2018-11-30T22:36:00Z">
                    <w:rPr/>
                  </w:rPrChange>
                </w:rPr>
                <w:t>ID quần áo</w:t>
              </w:r>
            </w:ins>
          </w:p>
        </w:tc>
      </w:tr>
      <w:tr w:rsidR="00E452E5" w:rsidRPr="00920004" w14:paraId="55AB8BA7" w14:textId="77777777" w:rsidTr="00727C9A">
        <w:trPr>
          <w:trHeight w:val="300"/>
          <w:ins w:id="38089" w:author="phuong vu" w:date="2018-11-30T14:07:00Z"/>
          <w:trPrChange w:id="38090" w:author="phuong vu" w:date="2018-11-30T21:54:00Z">
            <w:trPr>
              <w:trHeight w:val="300"/>
            </w:trPr>
          </w:trPrChange>
        </w:trPr>
        <w:tc>
          <w:tcPr>
            <w:tcW w:w="682" w:type="dxa"/>
            <w:noWrap/>
            <w:hideMark/>
            <w:tcPrChange w:id="38091" w:author="phuong vu" w:date="2018-11-30T21:54:00Z">
              <w:tcPr>
                <w:tcW w:w="672" w:type="dxa"/>
                <w:noWrap/>
                <w:hideMark/>
              </w:tcPr>
            </w:tcPrChange>
          </w:tcPr>
          <w:p w14:paraId="58AD1BF0" w14:textId="77777777" w:rsidR="006871B5" w:rsidRPr="00920004" w:rsidRDefault="006871B5" w:rsidP="00BD0851">
            <w:pPr>
              <w:spacing w:before="240" w:line="0" w:lineRule="atLeast"/>
              <w:rPr>
                <w:ins w:id="38092" w:author="phuong vu" w:date="2018-11-30T14:07:00Z"/>
                <w:rPrChange w:id="38093" w:author="phuong vu" w:date="2018-11-30T22:36:00Z">
                  <w:rPr>
                    <w:ins w:id="38094" w:author="phuong vu" w:date="2018-11-30T14:07:00Z"/>
                  </w:rPr>
                </w:rPrChange>
              </w:rPr>
              <w:pPrChange w:id="38095" w:author="phuong vu" w:date="2018-11-30T14:16:00Z">
                <w:pPr>
                  <w:spacing w:line="276" w:lineRule="auto"/>
                </w:pPr>
              </w:pPrChange>
            </w:pPr>
            <w:ins w:id="38096" w:author="phuong vu" w:date="2018-11-30T14:07:00Z">
              <w:r w:rsidRPr="00920004">
                <w:rPr>
                  <w:rPrChange w:id="38097" w:author="phuong vu" w:date="2018-11-30T22:36:00Z">
                    <w:rPr/>
                  </w:rPrChange>
                </w:rPr>
                <w:t>8</w:t>
              </w:r>
            </w:ins>
          </w:p>
        </w:tc>
        <w:tc>
          <w:tcPr>
            <w:tcW w:w="1653" w:type="dxa"/>
            <w:noWrap/>
            <w:hideMark/>
            <w:tcPrChange w:id="38098" w:author="phuong vu" w:date="2018-11-30T21:54:00Z">
              <w:tcPr>
                <w:tcW w:w="1745" w:type="dxa"/>
                <w:noWrap/>
                <w:hideMark/>
              </w:tcPr>
            </w:tcPrChange>
          </w:tcPr>
          <w:p w14:paraId="04159F95" w14:textId="77777777" w:rsidR="006871B5" w:rsidRPr="00920004" w:rsidRDefault="006871B5" w:rsidP="00E452E5">
            <w:pPr>
              <w:rPr>
                <w:ins w:id="38099" w:author="phuong vu" w:date="2018-11-30T14:07:00Z"/>
                <w:rPrChange w:id="38100" w:author="phuong vu" w:date="2018-11-30T22:36:00Z">
                  <w:rPr>
                    <w:ins w:id="38101" w:author="phuong vu" w:date="2018-11-30T14:07:00Z"/>
                  </w:rPr>
                </w:rPrChange>
              </w:rPr>
              <w:pPrChange w:id="38102" w:author="phuong vu" w:date="2018-11-30T21:44:00Z">
                <w:pPr>
                  <w:spacing w:line="276" w:lineRule="auto"/>
                </w:pPr>
              </w:pPrChange>
            </w:pPr>
            <w:ins w:id="38103" w:author="phuong vu" w:date="2018-11-30T14:07:00Z">
              <w:r w:rsidRPr="00920004">
                <w:rPr>
                  <w:rPrChange w:id="38104" w:author="phuong vu" w:date="2018-11-30T22:36:00Z">
                    <w:rPr/>
                  </w:rPrChange>
                </w:rPr>
                <w:t>material_id</w:t>
              </w:r>
            </w:ins>
          </w:p>
        </w:tc>
        <w:tc>
          <w:tcPr>
            <w:tcW w:w="1172" w:type="dxa"/>
            <w:noWrap/>
            <w:hideMark/>
            <w:tcPrChange w:id="38105" w:author="phuong vu" w:date="2018-11-30T21:54:00Z">
              <w:tcPr>
                <w:tcW w:w="1101" w:type="dxa"/>
                <w:noWrap/>
                <w:hideMark/>
              </w:tcPr>
            </w:tcPrChange>
          </w:tcPr>
          <w:p w14:paraId="4C97BEFE" w14:textId="77777777" w:rsidR="006871B5" w:rsidRPr="00920004" w:rsidRDefault="006871B5" w:rsidP="00E452E5">
            <w:pPr>
              <w:rPr>
                <w:ins w:id="38106" w:author="phuong vu" w:date="2018-11-30T14:07:00Z"/>
                <w:rPrChange w:id="38107" w:author="phuong vu" w:date="2018-11-30T22:36:00Z">
                  <w:rPr>
                    <w:ins w:id="38108" w:author="phuong vu" w:date="2018-11-30T14:07:00Z"/>
                  </w:rPr>
                </w:rPrChange>
              </w:rPr>
              <w:pPrChange w:id="38109" w:author="phuong vu" w:date="2018-11-30T21:44:00Z">
                <w:pPr>
                  <w:spacing w:line="276" w:lineRule="auto"/>
                </w:pPr>
              </w:pPrChange>
            </w:pPr>
            <w:ins w:id="38110" w:author="phuong vu" w:date="2018-11-30T14:07:00Z">
              <w:r w:rsidRPr="00920004">
                <w:rPr>
                  <w:rPrChange w:id="38111" w:author="phuong vu" w:date="2018-11-30T22:36:00Z">
                    <w:rPr/>
                  </w:rPrChange>
                </w:rPr>
                <w:t>numeric</w:t>
              </w:r>
            </w:ins>
          </w:p>
        </w:tc>
        <w:tc>
          <w:tcPr>
            <w:tcW w:w="890" w:type="dxa"/>
            <w:noWrap/>
            <w:vAlign w:val="center"/>
            <w:hideMark/>
            <w:tcPrChange w:id="38112" w:author="phuong vu" w:date="2018-11-30T21:54:00Z">
              <w:tcPr>
                <w:tcW w:w="779" w:type="dxa"/>
                <w:noWrap/>
                <w:vAlign w:val="center"/>
                <w:hideMark/>
              </w:tcPr>
            </w:tcPrChange>
          </w:tcPr>
          <w:p w14:paraId="7486E206" w14:textId="77777777" w:rsidR="006871B5" w:rsidRPr="00920004" w:rsidRDefault="006871B5" w:rsidP="00E452E5">
            <w:pPr>
              <w:jc w:val="center"/>
              <w:rPr>
                <w:ins w:id="38113" w:author="phuong vu" w:date="2018-11-30T14:07:00Z"/>
                <w:lang w:val="en-US"/>
                <w:rPrChange w:id="38114" w:author="phuong vu" w:date="2018-11-30T22:36:00Z">
                  <w:rPr>
                    <w:ins w:id="38115" w:author="phuong vu" w:date="2018-11-30T14:07:00Z"/>
                    <w:lang w:val="en-US"/>
                  </w:rPr>
                </w:rPrChange>
              </w:rPr>
              <w:pPrChange w:id="38116" w:author="phuong vu" w:date="2018-11-30T21:44:00Z">
                <w:pPr>
                  <w:spacing w:line="276" w:lineRule="auto"/>
                  <w:jc w:val="center"/>
                </w:pPr>
              </w:pPrChange>
            </w:pPr>
            <w:ins w:id="38117" w:author="phuong vu" w:date="2018-11-30T14:07:00Z">
              <w:r w:rsidRPr="00920004">
                <w:rPr>
                  <w:lang w:val="en-US"/>
                  <w:rPrChange w:id="38118" w:author="phuong vu" w:date="2018-11-30T22:36:00Z">
                    <w:rPr>
                      <w:lang w:val="en-US"/>
                    </w:rPr>
                  </w:rPrChange>
                </w:rPr>
                <w:t>X</w:t>
              </w:r>
            </w:ins>
          </w:p>
        </w:tc>
        <w:tc>
          <w:tcPr>
            <w:tcW w:w="865" w:type="dxa"/>
            <w:noWrap/>
            <w:vAlign w:val="center"/>
            <w:hideMark/>
            <w:tcPrChange w:id="38119" w:author="phuong vu" w:date="2018-11-30T21:54:00Z">
              <w:tcPr>
                <w:tcW w:w="1072" w:type="dxa"/>
                <w:noWrap/>
                <w:vAlign w:val="center"/>
                <w:hideMark/>
              </w:tcPr>
            </w:tcPrChange>
          </w:tcPr>
          <w:p w14:paraId="7599F284" w14:textId="77777777" w:rsidR="006871B5" w:rsidRPr="00920004" w:rsidRDefault="006871B5" w:rsidP="00E452E5">
            <w:pPr>
              <w:jc w:val="center"/>
              <w:rPr>
                <w:ins w:id="38120" w:author="phuong vu" w:date="2018-11-30T14:07:00Z"/>
                <w:rPrChange w:id="38121" w:author="phuong vu" w:date="2018-11-30T22:36:00Z">
                  <w:rPr>
                    <w:ins w:id="38122" w:author="phuong vu" w:date="2018-11-30T14:07:00Z"/>
                  </w:rPr>
                </w:rPrChange>
              </w:rPr>
              <w:pPrChange w:id="38123" w:author="phuong vu" w:date="2018-11-30T21:44:00Z">
                <w:pPr>
                  <w:spacing w:line="276" w:lineRule="auto"/>
                  <w:jc w:val="center"/>
                </w:pPr>
              </w:pPrChange>
            </w:pPr>
          </w:p>
        </w:tc>
        <w:tc>
          <w:tcPr>
            <w:tcW w:w="994" w:type="dxa"/>
            <w:noWrap/>
            <w:vAlign w:val="center"/>
            <w:hideMark/>
            <w:tcPrChange w:id="38124" w:author="phuong vu" w:date="2018-11-30T21:54:00Z">
              <w:tcPr>
                <w:tcW w:w="1196" w:type="dxa"/>
                <w:noWrap/>
                <w:vAlign w:val="center"/>
                <w:hideMark/>
              </w:tcPr>
            </w:tcPrChange>
          </w:tcPr>
          <w:p w14:paraId="2DF9B95A" w14:textId="77777777" w:rsidR="006871B5" w:rsidRPr="00920004" w:rsidRDefault="006871B5" w:rsidP="00E452E5">
            <w:pPr>
              <w:jc w:val="center"/>
              <w:rPr>
                <w:ins w:id="38125" w:author="phuong vu" w:date="2018-11-30T14:07:00Z"/>
                <w:rPrChange w:id="38126" w:author="phuong vu" w:date="2018-11-30T22:36:00Z">
                  <w:rPr>
                    <w:ins w:id="38127" w:author="phuong vu" w:date="2018-11-30T14:07:00Z"/>
                  </w:rPr>
                </w:rPrChange>
              </w:rPr>
              <w:pPrChange w:id="38128" w:author="phuong vu" w:date="2018-11-30T21:44:00Z">
                <w:pPr>
                  <w:spacing w:line="276" w:lineRule="auto"/>
                  <w:jc w:val="center"/>
                </w:pPr>
              </w:pPrChange>
            </w:pPr>
            <w:ins w:id="38129" w:author="phuong vu" w:date="2018-11-30T14:07:00Z">
              <w:r w:rsidRPr="00920004">
                <w:rPr>
                  <w:rPrChange w:id="38130" w:author="phuong vu" w:date="2018-11-30T22:36:00Z">
                    <w:rPr/>
                  </w:rPrChange>
                </w:rPr>
                <w:t>X</w:t>
              </w:r>
            </w:ins>
          </w:p>
        </w:tc>
        <w:tc>
          <w:tcPr>
            <w:tcW w:w="2521" w:type="dxa"/>
            <w:noWrap/>
            <w:hideMark/>
            <w:tcPrChange w:id="38131" w:author="phuong vu" w:date="2018-11-30T21:54:00Z">
              <w:tcPr>
                <w:tcW w:w="2212" w:type="dxa"/>
                <w:noWrap/>
                <w:hideMark/>
              </w:tcPr>
            </w:tcPrChange>
          </w:tcPr>
          <w:p w14:paraId="60486DDC" w14:textId="77777777" w:rsidR="006871B5" w:rsidRPr="00920004" w:rsidRDefault="006871B5" w:rsidP="00E452E5">
            <w:pPr>
              <w:rPr>
                <w:ins w:id="38132" w:author="phuong vu" w:date="2018-11-30T14:07:00Z"/>
                <w:rPrChange w:id="38133" w:author="phuong vu" w:date="2018-11-30T22:36:00Z">
                  <w:rPr>
                    <w:ins w:id="38134" w:author="phuong vu" w:date="2018-11-30T14:07:00Z"/>
                  </w:rPr>
                </w:rPrChange>
              </w:rPr>
              <w:pPrChange w:id="38135" w:author="phuong vu" w:date="2018-11-30T21:44:00Z">
                <w:pPr>
                  <w:spacing w:line="276" w:lineRule="auto"/>
                </w:pPr>
              </w:pPrChange>
            </w:pPr>
            <w:ins w:id="38136" w:author="phuong vu" w:date="2018-11-30T14:07:00Z">
              <w:r w:rsidRPr="00920004">
                <w:rPr>
                  <w:rPrChange w:id="38137" w:author="phuong vu" w:date="2018-11-30T22:36:00Z">
                    <w:rPr/>
                  </w:rPrChange>
                </w:rPr>
                <w:t xml:space="preserve">ID chất liệu. </w:t>
              </w:r>
            </w:ins>
          </w:p>
        </w:tc>
      </w:tr>
      <w:tr w:rsidR="00E452E5" w:rsidRPr="00920004" w14:paraId="7306824E" w14:textId="77777777" w:rsidTr="00727C9A">
        <w:trPr>
          <w:trHeight w:val="300"/>
          <w:ins w:id="38138" w:author="phuong vu" w:date="2018-11-30T14:07:00Z"/>
          <w:trPrChange w:id="38139" w:author="phuong vu" w:date="2018-11-30T21:54:00Z">
            <w:trPr>
              <w:trHeight w:val="300"/>
            </w:trPr>
          </w:trPrChange>
        </w:trPr>
        <w:tc>
          <w:tcPr>
            <w:tcW w:w="682" w:type="dxa"/>
            <w:noWrap/>
            <w:hideMark/>
            <w:tcPrChange w:id="38140" w:author="phuong vu" w:date="2018-11-30T21:54:00Z">
              <w:tcPr>
                <w:tcW w:w="672" w:type="dxa"/>
                <w:noWrap/>
                <w:hideMark/>
              </w:tcPr>
            </w:tcPrChange>
          </w:tcPr>
          <w:p w14:paraId="311973BD" w14:textId="77777777" w:rsidR="006871B5" w:rsidRPr="00920004" w:rsidRDefault="006871B5" w:rsidP="00BD0851">
            <w:pPr>
              <w:spacing w:before="240" w:line="0" w:lineRule="atLeast"/>
              <w:rPr>
                <w:ins w:id="38141" w:author="phuong vu" w:date="2018-11-30T14:07:00Z"/>
                <w:rPrChange w:id="38142" w:author="phuong vu" w:date="2018-11-30T22:36:00Z">
                  <w:rPr>
                    <w:ins w:id="38143" w:author="phuong vu" w:date="2018-11-30T14:07:00Z"/>
                  </w:rPr>
                </w:rPrChange>
              </w:rPr>
              <w:pPrChange w:id="38144" w:author="phuong vu" w:date="2018-11-30T14:16:00Z">
                <w:pPr>
                  <w:spacing w:line="276" w:lineRule="auto"/>
                </w:pPr>
              </w:pPrChange>
            </w:pPr>
            <w:ins w:id="38145" w:author="phuong vu" w:date="2018-11-30T14:07:00Z">
              <w:r w:rsidRPr="00920004">
                <w:rPr>
                  <w:rPrChange w:id="38146" w:author="phuong vu" w:date="2018-11-30T22:36:00Z">
                    <w:rPr/>
                  </w:rPrChange>
                </w:rPr>
                <w:t>9</w:t>
              </w:r>
            </w:ins>
          </w:p>
        </w:tc>
        <w:tc>
          <w:tcPr>
            <w:tcW w:w="1653" w:type="dxa"/>
            <w:noWrap/>
            <w:hideMark/>
            <w:tcPrChange w:id="38147" w:author="phuong vu" w:date="2018-11-30T21:54:00Z">
              <w:tcPr>
                <w:tcW w:w="1745" w:type="dxa"/>
                <w:noWrap/>
                <w:hideMark/>
              </w:tcPr>
            </w:tcPrChange>
          </w:tcPr>
          <w:p w14:paraId="3879ECFB" w14:textId="77777777" w:rsidR="006871B5" w:rsidRPr="00920004" w:rsidRDefault="006871B5" w:rsidP="00E452E5">
            <w:pPr>
              <w:rPr>
                <w:ins w:id="38148" w:author="phuong vu" w:date="2018-11-30T14:07:00Z"/>
                <w:rPrChange w:id="38149" w:author="phuong vu" w:date="2018-11-30T22:36:00Z">
                  <w:rPr>
                    <w:ins w:id="38150" w:author="phuong vu" w:date="2018-11-30T14:07:00Z"/>
                  </w:rPr>
                </w:rPrChange>
              </w:rPr>
              <w:pPrChange w:id="38151" w:author="phuong vu" w:date="2018-11-30T21:44:00Z">
                <w:pPr>
                  <w:spacing w:line="276" w:lineRule="auto"/>
                </w:pPr>
              </w:pPrChange>
            </w:pPr>
            <w:ins w:id="38152" w:author="phuong vu" w:date="2018-11-30T14:07:00Z">
              <w:r w:rsidRPr="00920004">
                <w:rPr>
                  <w:rPrChange w:id="38153" w:author="phuong vu" w:date="2018-11-30T22:36:00Z">
                    <w:rPr/>
                  </w:rPrChange>
                </w:rPr>
                <w:t>amount</w:t>
              </w:r>
            </w:ins>
          </w:p>
        </w:tc>
        <w:tc>
          <w:tcPr>
            <w:tcW w:w="1172" w:type="dxa"/>
            <w:noWrap/>
            <w:hideMark/>
            <w:tcPrChange w:id="38154" w:author="phuong vu" w:date="2018-11-30T21:54:00Z">
              <w:tcPr>
                <w:tcW w:w="1101" w:type="dxa"/>
                <w:noWrap/>
                <w:hideMark/>
              </w:tcPr>
            </w:tcPrChange>
          </w:tcPr>
          <w:p w14:paraId="3885326D" w14:textId="77777777" w:rsidR="006871B5" w:rsidRPr="00920004" w:rsidRDefault="006871B5" w:rsidP="00E452E5">
            <w:pPr>
              <w:rPr>
                <w:ins w:id="38155" w:author="phuong vu" w:date="2018-11-30T14:07:00Z"/>
                <w:rPrChange w:id="38156" w:author="phuong vu" w:date="2018-11-30T22:36:00Z">
                  <w:rPr>
                    <w:ins w:id="38157" w:author="phuong vu" w:date="2018-11-30T14:07:00Z"/>
                  </w:rPr>
                </w:rPrChange>
              </w:rPr>
              <w:pPrChange w:id="38158" w:author="phuong vu" w:date="2018-11-30T21:44:00Z">
                <w:pPr>
                  <w:spacing w:line="276" w:lineRule="auto"/>
                </w:pPr>
              </w:pPrChange>
            </w:pPr>
            <w:ins w:id="38159" w:author="phuong vu" w:date="2018-11-30T14:07:00Z">
              <w:r w:rsidRPr="00920004">
                <w:rPr>
                  <w:lang w:val="en-US"/>
                  <w:rPrChange w:id="38160" w:author="phuong vu" w:date="2018-11-30T22:36:00Z">
                    <w:rPr>
                      <w:lang w:val="en-US"/>
                    </w:rPr>
                  </w:rPrChange>
                </w:rPr>
                <w:t>double</w:t>
              </w:r>
            </w:ins>
          </w:p>
        </w:tc>
        <w:tc>
          <w:tcPr>
            <w:tcW w:w="890" w:type="dxa"/>
            <w:noWrap/>
            <w:vAlign w:val="center"/>
            <w:hideMark/>
            <w:tcPrChange w:id="38161" w:author="phuong vu" w:date="2018-11-30T21:54:00Z">
              <w:tcPr>
                <w:tcW w:w="779" w:type="dxa"/>
                <w:noWrap/>
                <w:vAlign w:val="center"/>
                <w:hideMark/>
              </w:tcPr>
            </w:tcPrChange>
          </w:tcPr>
          <w:p w14:paraId="68EC3FE2" w14:textId="77777777" w:rsidR="006871B5" w:rsidRPr="00920004" w:rsidRDefault="006871B5" w:rsidP="00E452E5">
            <w:pPr>
              <w:rPr>
                <w:ins w:id="38162" w:author="phuong vu" w:date="2018-11-30T14:07:00Z"/>
                <w:rPrChange w:id="38163" w:author="phuong vu" w:date="2018-11-30T22:36:00Z">
                  <w:rPr>
                    <w:ins w:id="38164" w:author="phuong vu" w:date="2018-11-30T14:07:00Z"/>
                  </w:rPr>
                </w:rPrChange>
              </w:rPr>
              <w:pPrChange w:id="38165" w:author="phuong vu" w:date="2018-11-30T21:44:00Z">
                <w:pPr>
                  <w:spacing w:line="276" w:lineRule="auto"/>
                  <w:jc w:val="center"/>
                </w:pPr>
              </w:pPrChange>
            </w:pPr>
          </w:p>
        </w:tc>
        <w:tc>
          <w:tcPr>
            <w:tcW w:w="865" w:type="dxa"/>
            <w:noWrap/>
            <w:vAlign w:val="center"/>
            <w:hideMark/>
            <w:tcPrChange w:id="38166" w:author="phuong vu" w:date="2018-11-30T21:54:00Z">
              <w:tcPr>
                <w:tcW w:w="1072" w:type="dxa"/>
                <w:noWrap/>
                <w:vAlign w:val="center"/>
                <w:hideMark/>
              </w:tcPr>
            </w:tcPrChange>
          </w:tcPr>
          <w:p w14:paraId="4A5BBB76" w14:textId="77777777" w:rsidR="006871B5" w:rsidRPr="00920004" w:rsidRDefault="006871B5" w:rsidP="00E452E5">
            <w:pPr>
              <w:rPr>
                <w:ins w:id="38167" w:author="phuong vu" w:date="2018-11-30T14:07:00Z"/>
                <w:rPrChange w:id="38168" w:author="phuong vu" w:date="2018-11-30T22:36:00Z">
                  <w:rPr>
                    <w:ins w:id="38169" w:author="phuong vu" w:date="2018-11-30T14:07:00Z"/>
                  </w:rPr>
                </w:rPrChange>
              </w:rPr>
              <w:pPrChange w:id="38170" w:author="phuong vu" w:date="2018-11-30T21:44:00Z">
                <w:pPr>
                  <w:spacing w:line="276" w:lineRule="auto"/>
                  <w:jc w:val="center"/>
                </w:pPr>
              </w:pPrChange>
            </w:pPr>
          </w:p>
        </w:tc>
        <w:tc>
          <w:tcPr>
            <w:tcW w:w="994" w:type="dxa"/>
            <w:noWrap/>
            <w:vAlign w:val="center"/>
            <w:hideMark/>
            <w:tcPrChange w:id="38171" w:author="phuong vu" w:date="2018-11-30T21:54:00Z">
              <w:tcPr>
                <w:tcW w:w="1196" w:type="dxa"/>
                <w:noWrap/>
                <w:vAlign w:val="center"/>
                <w:hideMark/>
              </w:tcPr>
            </w:tcPrChange>
          </w:tcPr>
          <w:p w14:paraId="3C336919" w14:textId="77777777" w:rsidR="006871B5" w:rsidRPr="00920004" w:rsidRDefault="006871B5" w:rsidP="00E452E5">
            <w:pPr>
              <w:rPr>
                <w:ins w:id="38172" w:author="phuong vu" w:date="2018-11-30T14:07:00Z"/>
                <w:rPrChange w:id="38173" w:author="phuong vu" w:date="2018-11-30T22:36:00Z">
                  <w:rPr>
                    <w:ins w:id="38174" w:author="phuong vu" w:date="2018-11-30T14:07:00Z"/>
                  </w:rPr>
                </w:rPrChange>
              </w:rPr>
              <w:pPrChange w:id="38175" w:author="phuong vu" w:date="2018-11-30T21:44:00Z">
                <w:pPr>
                  <w:spacing w:line="276" w:lineRule="auto"/>
                  <w:jc w:val="center"/>
                </w:pPr>
              </w:pPrChange>
            </w:pPr>
          </w:p>
        </w:tc>
        <w:tc>
          <w:tcPr>
            <w:tcW w:w="2521" w:type="dxa"/>
            <w:noWrap/>
            <w:hideMark/>
            <w:tcPrChange w:id="38176" w:author="phuong vu" w:date="2018-11-30T21:54:00Z">
              <w:tcPr>
                <w:tcW w:w="2212" w:type="dxa"/>
                <w:noWrap/>
                <w:hideMark/>
              </w:tcPr>
            </w:tcPrChange>
          </w:tcPr>
          <w:p w14:paraId="1B53A5A6" w14:textId="77777777" w:rsidR="006871B5" w:rsidRPr="00920004" w:rsidRDefault="006871B5" w:rsidP="00E452E5">
            <w:pPr>
              <w:rPr>
                <w:ins w:id="38177" w:author="phuong vu" w:date="2018-11-30T14:07:00Z"/>
                <w:lang w:val="en-US"/>
                <w:rPrChange w:id="38178" w:author="phuong vu" w:date="2018-11-30T22:36:00Z">
                  <w:rPr>
                    <w:ins w:id="38179" w:author="phuong vu" w:date="2018-11-30T14:07:00Z"/>
                    <w:lang w:val="en-US"/>
                  </w:rPr>
                </w:rPrChange>
              </w:rPr>
              <w:pPrChange w:id="38180" w:author="phuong vu" w:date="2018-11-30T21:44:00Z">
                <w:pPr>
                  <w:spacing w:line="276" w:lineRule="auto"/>
                </w:pPr>
              </w:pPrChange>
            </w:pPr>
            <w:ins w:id="38181" w:author="phuong vu" w:date="2018-11-30T14:07:00Z">
              <w:r w:rsidRPr="00920004">
                <w:rPr>
                  <w:rPrChange w:id="38182" w:author="phuong vu" w:date="2018-11-30T22:36:00Z">
                    <w:rPr/>
                  </w:rPrChange>
                </w:rPr>
                <w:t>Số lượng quần</w:t>
              </w:r>
              <w:r w:rsidRPr="00920004">
                <w:rPr>
                  <w:lang w:val="en-US"/>
                  <w:rPrChange w:id="38183" w:author="phuong vu" w:date="2018-11-30T22:36:00Z">
                    <w:rPr>
                      <w:lang w:val="en-US"/>
                    </w:rPr>
                  </w:rPrChange>
                </w:rPr>
                <w:t xml:space="preserve"> áo</w:t>
              </w:r>
            </w:ins>
          </w:p>
        </w:tc>
      </w:tr>
      <w:tr w:rsidR="00E452E5" w:rsidRPr="00920004" w14:paraId="5A5CFAD0" w14:textId="77777777" w:rsidTr="00727C9A">
        <w:trPr>
          <w:trHeight w:val="300"/>
          <w:ins w:id="38184" w:author="phuong vu" w:date="2018-11-30T14:07:00Z"/>
          <w:trPrChange w:id="38185" w:author="phuong vu" w:date="2018-11-30T21:54:00Z">
            <w:trPr>
              <w:trHeight w:val="300"/>
            </w:trPr>
          </w:trPrChange>
        </w:trPr>
        <w:tc>
          <w:tcPr>
            <w:tcW w:w="682" w:type="dxa"/>
            <w:noWrap/>
            <w:hideMark/>
            <w:tcPrChange w:id="38186" w:author="phuong vu" w:date="2018-11-30T21:54:00Z">
              <w:tcPr>
                <w:tcW w:w="672" w:type="dxa"/>
                <w:noWrap/>
                <w:hideMark/>
              </w:tcPr>
            </w:tcPrChange>
          </w:tcPr>
          <w:p w14:paraId="5BC1E298" w14:textId="77777777" w:rsidR="006871B5" w:rsidRPr="00920004" w:rsidRDefault="006871B5" w:rsidP="00BD0851">
            <w:pPr>
              <w:spacing w:before="240" w:line="0" w:lineRule="atLeast"/>
              <w:rPr>
                <w:ins w:id="38187" w:author="phuong vu" w:date="2018-11-30T14:07:00Z"/>
                <w:rPrChange w:id="38188" w:author="phuong vu" w:date="2018-11-30T22:36:00Z">
                  <w:rPr>
                    <w:ins w:id="38189" w:author="phuong vu" w:date="2018-11-30T14:07:00Z"/>
                  </w:rPr>
                </w:rPrChange>
              </w:rPr>
              <w:pPrChange w:id="38190" w:author="phuong vu" w:date="2018-11-30T14:16:00Z">
                <w:pPr>
                  <w:spacing w:line="276" w:lineRule="auto"/>
                </w:pPr>
              </w:pPrChange>
            </w:pPr>
            <w:ins w:id="38191" w:author="phuong vu" w:date="2018-11-30T14:07:00Z">
              <w:r w:rsidRPr="00920004">
                <w:rPr>
                  <w:rPrChange w:id="38192" w:author="phuong vu" w:date="2018-11-30T22:36:00Z">
                    <w:rPr/>
                  </w:rPrChange>
                </w:rPr>
                <w:t>10</w:t>
              </w:r>
            </w:ins>
          </w:p>
        </w:tc>
        <w:tc>
          <w:tcPr>
            <w:tcW w:w="1653" w:type="dxa"/>
            <w:noWrap/>
            <w:hideMark/>
            <w:tcPrChange w:id="38193" w:author="phuong vu" w:date="2018-11-30T21:54:00Z">
              <w:tcPr>
                <w:tcW w:w="1745" w:type="dxa"/>
                <w:noWrap/>
                <w:hideMark/>
              </w:tcPr>
            </w:tcPrChange>
          </w:tcPr>
          <w:p w14:paraId="381ECF97" w14:textId="77777777" w:rsidR="006871B5" w:rsidRPr="00920004" w:rsidRDefault="006871B5" w:rsidP="00E452E5">
            <w:pPr>
              <w:rPr>
                <w:ins w:id="38194" w:author="phuong vu" w:date="2018-11-30T14:07:00Z"/>
                <w:rPrChange w:id="38195" w:author="phuong vu" w:date="2018-11-30T22:36:00Z">
                  <w:rPr>
                    <w:ins w:id="38196" w:author="phuong vu" w:date="2018-11-30T14:07:00Z"/>
                  </w:rPr>
                </w:rPrChange>
              </w:rPr>
              <w:pPrChange w:id="38197" w:author="phuong vu" w:date="2018-11-30T21:44:00Z">
                <w:pPr>
                  <w:spacing w:line="276" w:lineRule="auto"/>
                </w:pPr>
              </w:pPrChange>
            </w:pPr>
            <w:ins w:id="38198" w:author="phuong vu" w:date="2018-11-30T14:07:00Z">
              <w:r w:rsidRPr="00920004">
                <w:rPr>
                  <w:rPrChange w:id="38199" w:author="phuong vu" w:date="2018-11-30T22:36:00Z">
                    <w:rPr/>
                  </w:rPrChange>
                </w:rPr>
                <w:t>note</w:t>
              </w:r>
            </w:ins>
          </w:p>
        </w:tc>
        <w:tc>
          <w:tcPr>
            <w:tcW w:w="1172" w:type="dxa"/>
            <w:noWrap/>
            <w:hideMark/>
            <w:tcPrChange w:id="38200" w:author="phuong vu" w:date="2018-11-30T21:54:00Z">
              <w:tcPr>
                <w:tcW w:w="1101" w:type="dxa"/>
                <w:noWrap/>
                <w:hideMark/>
              </w:tcPr>
            </w:tcPrChange>
          </w:tcPr>
          <w:p w14:paraId="110E9CB0" w14:textId="61DE0737" w:rsidR="006871B5" w:rsidRPr="00920004" w:rsidRDefault="00E452E5" w:rsidP="00E452E5">
            <w:pPr>
              <w:rPr>
                <w:ins w:id="38201" w:author="phuong vu" w:date="2018-11-30T14:07:00Z"/>
                <w:rPrChange w:id="38202" w:author="phuong vu" w:date="2018-11-30T22:36:00Z">
                  <w:rPr>
                    <w:ins w:id="38203" w:author="phuong vu" w:date="2018-11-30T14:07:00Z"/>
                  </w:rPr>
                </w:rPrChange>
              </w:rPr>
              <w:pPrChange w:id="38204" w:author="phuong vu" w:date="2018-11-30T21:44:00Z">
                <w:pPr>
                  <w:spacing w:line="276" w:lineRule="auto"/>
                </w:pPr>
              </w:pPrChange>
            </w:pPr>
            <w:ins w:id="38205" w:author="phuong vu" w:date="2018-11-30T21:53:00Z">
              <w:r w:rsidRPr="00920004">
                <w:rPr>
                  <w:rPrChange w:id="38206" w:author="phuong vu" w:date="2018-11-30T22:36:00Z">
                    <w:rPr/>
                  </w:rPrChange>
                </w:rPr>
                <w:t>varchar</w:t>
              </w:r>
            </w:ins>
          </w:p>
        </w:tc>
        <w:tc>
          <w:tcPr>
            <w:tcW w:w="890" w:type="dxa"/>
            <w:noWrap/>
            <w:vAlign w:val="center"/>
            <w:hideMark/>
            <w:tcPrChange w:id="38207" w:author="phuong vu" w:date="2018-11-30T21:54:00Z">
              <w:tcPr>
                <w:tcW w:w="779" w:type="dxa"/>
                <w:noWrap/>
                <w:vAlign w:val="center"/>
                <w:hideMark/>
              </w:tcPr>
            </w:tcPrChange>
          </w:tcPr>
          <w:p w14:paraId="789DD4B1" w14:textId="77777777" w:rsidR="006871B5" w:rsidRPr="00920004" w:rsidRDefault="006871B5" w:rsidP="00E452E5">
            <w:pPr>
              <w:jc w:val="center"/>
              <w:rPr>
                <w:ins w:id="38208" w:author="phuong vu" w:date="2018-11-30T14:07:00Z"/>
                <w:rPrChange w:id="38209" w:author="phuong vu" w:date="2018-11-30T22:36:00Z">
                  <w:rPr>
                    <w:ins w:id="38210" w:author="phuong vu" w:date="2018-11-30T14:07:00Z"/>
                  </w:rPr>
                </w:rPrChange>
              </w:rPr>
              <w:pPrChange w:id="38211" w:author="phuong vu" w:date="2018-11-30T21:44:00Z">
                <w:pPr>
                  <w:spacing w:line="276" w:lineRule="auto"/>
                  <w:jc w:val="center"/>
                </w:pPr>
              </w:pPrChange>
            </w:pPr>
            <w:ins w:id="38212" w:author="phuong vu" w:date="2018-11-30T14:07:00Z">
              <w:r w:rsidRPr="00920004">
                <w:rPr>
                  <w:rPrChange w:id="38213" w:author="phuong vu" w:date="2018-11-30T22:36:00Z">
                    <w:rPr/>
                  </w:rPrChange>
                </w:rPr>
                <w:t>X</w:t>
              </w:r>
            </w:ins>
          </w:p>
        </w:tc>
        <w:tc>
          <w:tcPr>
            <w:tcW w:w="865" w:type="dxa"/>
            <w:noWrap/>
            <w:vAlign w:val="center"/>
            <w:hideMark/>
            <w:tcPrChange w:id="38214" w:author="phuong vu" w:date="2018-11-30T21:54:00Z">
              <w:tcPr>
                <w:tcW w:w="1072" w:type="dxa"/>
                <w:noWrap/>
                <w:vAlign w:val="center"/>
                <w:hideMark/>
              </w:tcPr>
            </w:tcPrChange>
          </w:tcPr>
          <w:p w14:paraId="59F57273" w14:textId="77777777" w:rsidR="006871B5" w:rsidRPr="00920004" w:rsidRDefault="006871B5" w:rsidP="00E452E5">
            <w:pPr>
              <w:jc w:val="center"/>
              <w:rPr>
                <w:ins w:id="38215" w:author="phuong vu" w:date="2018-11-30T14:07:00Z"/>
                <w:rPrChange w:id="38216" w:author="phuong vu" w:date="2018-11-30T22:36:00Z">
                  <w:rPr>
                    <w:ins w:id="38217" w:author="phuong vu" w:date="2018-11-30T14:07:00Z"/>
                  </w:rPr>
                </w:rPrChange>
              </w:rPr>
              <w:pPrChange w:id="38218" w:author="phuong vu" w:date="2018-11-30T21:44:00Z">
                <w:pPr>
                  <w:spacing w:line="276" w:lineRule="auto"/>
                  <w:jc w:val="center"/>
                </w:pPr>
              </w:pPrChange>
            </w:pPr>
          </w:p>
        </w:tc>
        <w:tc>
          <w:tcPr>
            <w:tcW w:w="994" w:type="dxa"/>
            <w:noWrap/>
            <w:vAlign w:val="center"/>
            <w:hideMark/>
            <w:tcPrChange w:id="38219" w:author="phuong vu" w:date="2018-11-30T21:54:00Z">
              <w:tcPr>
                <w:tcW w:w="1196" w:type="dxa"/>
                <w:noWrap/>
                <w:vAlign w:val="center"/>
                <w:hideMark/>
              </w:tcPr>
            </w:tcPrChange>
          </w:tcPr>
          <w:p w14:paraId="38349233" w14:textId="77777777" w:rsidR="006871B5" w:rsidRPr="00920004" w:rsidRDefault="006871B5" w:rsidP="00E452E5">
            <w:pPr>
              <w:jc w:val="center"/>
              <w:rPr>
                <w:ins w:id="38220" w:author="phuong vu" w:date="2018-11-30T14:07:00Z"/>
                <w:rPrChange w:id="38221" w:author="phuong vu" w:date="2018-11-30T22:36:00Z">
                  <w:rPr>
                    <w:ins w:id="38222" w:author="phuong vu" w:date="2018-11-30T14:07:00Z"/>
                  </w:rPr>
                </w:rPrChange>
              </w:rPr>
              <w:pPrChange w:id="38223" w:author="phuong vu" w:date="2018-11-30T21:44:00Z">
                <w:pPr>
                  <w:spacing w:line="276" w:lineRule="auto"/>
                  <w:jc w:val="center"/>
                </w:pPr>
              </w:pPrChange>
            </w:pPr>
          </w:p>
        </w:tc>
        <w:tc>
          <w:tcPr>
            <w:tcW w:w="2521" w:type="dxa"/>
            <w:noWrap/>
            <w:hideMark/>
            <w:tcPrChange w:id="38224" w:author="phuong vu" w:date="2018-11-30T21:54:00Z">
              <w:tcPr>
                <w:tcW w:w="2212" w:type="dxa"/>
                <w:noWrap/>
                <w:hideMark/>
              </w:tcPr>
            </w:tcPrChange>
          </w:tcPr>
          <w:p w14:paraId="53D981FF" w14:textId="77777777" w:rsidR="006871B5" w:rsidRPr="00920004" w:rsidRDefault="006871B5" w:rsidP="00E452E5">
            <w:pPr>
              <w:rPr>
                <w:ins w:id="38225" w:author="phuong vu" w:date="2018-11-30T14:07:00Z"/>
                <w:rPrChange w:id="38226" w:author="phuong vu" w:date="2018-11-30T22:36:00Z">
                  <w:rPr>
                    <w:ins w:id="38227" w:author="phuong vu" w:date="2018-11-30T14:07:00Z"/>
                  </w:rPr>
                </w:rPrChange>
              </w:rPr>
              <w:pPrChange w:id="38228" w:author="phuong vu" w:date="2018-11-30T21:44:00Z">
                <w:pPr>
                  <w:spacing w:line="276" w:lineRule="auto"/>
                </w:pPr>
              </w:pPrChange>
            </w:pPr>
            <w:ins w:id="38229" w:author="phuong vu" w:date="2018-11-30T14:07:00Z">
              <w:r w:rsidRPr="00920004">
                <w:rPr>
                  <w:rPrChange w:id="38230" w:author="phuong vu" w:date="2018-11-30T22:36:00Z">
                    <w:rPr/>
                  </w:rPrChange>
                </w:rPr>
                <w:t>Ghi chú</w:t>
              </w:r>
            </w:ins>
          </w:p>
        </w:tc>
      </w:tr>
      <w:tr w:rsidR="00E452E5" w:rsidRPr="00920004" w14:paraId="7429265D" w14:textId="77777777" w:rsidTr="00727C9A">
        <w:trPr>
          <w:trHeight w:val="300"/>
          <w:ins w:id="38231" w:author="phuong vu" w:date="2018-11-30T14:07:00Z"/>
          <w:trPrChange w:id="38232" w:author="phuong vu" w:date="2018-11-30T21:54:00Z">
            <w:trPr>
              <w:trHeight w:val="300"/>
            </w:trPr>
          </w:trPrChange>
        </w:trPr>
        <w:tc>
          <w:tcPr>
            <w:tcW w:w="682" w:type="dxa"/>
            <w:noWrap/>
            <w:hideMark/>
            <w:tcPrChange w:id="38233" w:author="phuong vu" w:date="2018-11-30T21:54:00Z">
              <w:tcPr>
                <w:tcW w:w="672" w:type="dxa"/>
                <w:noWrap/>
                <w:hideMark/>
              </w:tcPr>
            </w:tcPrChange>
          </w:tcPr>
          <w:p w14:paraId="3C0EDBF9" w14:textId="77777777" w:rsidR="006871B5" w:rsidRPr="00920004" w:rsidRDefault="006871B5" w:rsidP="00BD0851">
            <w:pPr>
              <w:spacing w:before="240" w:line="0" w:lineRule="atLeast"/>
              <w:rPr>
                <w:ins w:id="38234" w:author="phuong vu" w:date="2018-11-30T14:07:00Z"/>
                <w:rPrChange w:id="38235" w:author="phuong vu" w:date="2018-11-30T22:36:00Z">
                  <w:rPr>
                    <w:ins w:id="38236" w:author="phuong vu" w:date="2018-11-30T14:07:00Z"/>
                  </w:rPr>
                </w:rPrChange>
              </w:rPr>
              <w:pPrChange w:id="38237" w:author="phuong vu" w:date="2018-11-30T14:16:00Z">
                <w:pPr>
                  <w:spacing w:line="276" w:lineRule="auto"/>
                </w:pPr>
              </w:pPrChange>
            </w:pPr>
            <w:ins w:id="38238" w:author="phuong vu" w:date="2018-11-30T14:07:00Z">
              <w:r w:rsidRPr="00920004">
                <w:rPr>
                  <w:rPrChange w:id="38239" w:author="phuong vu" w:date="2018-11-30T22:36:00Z">
                    <w:rPr/>
                  </w:rPrChange>
                </w:rPr>
                <w:t>15</w:t>
              </w:r>
            </w:ins>
          </w:p>
        </w:tc>
        <w:tc>
          <w:tcPr>
            <w:tcW w:w="1653" w:type="dxa"/>
            <w:noWrap/>
            <w:hideMark/>
            <w:tcPrChange w:id="38240" w:author="phuong vu" w:date="2018-11-30T21:54:00Z">
              <w:tcPr>
                <w:tcW w:w="1745" w:type="dxa"/>
                <w:noWrap/>
                <w:hideMark/>
              </w:tcPr>
            </w:tcPrChange>
          </w:tcPr>
          <w:p w14:paraId="2119B434" w14:textId="77777777" w:rsidR="006871B5" w:rsidRPr="00920004" w:rsidRDefault="006871B5" w:rsidP="00E452E5">
            <w:pPr>
              <w:rPr>
                <w:ins w:id="38241" w:author="phuong vu" w:date="2018-11-30T14:07:00Z"/>
                <w:rPrChange w:id="38242" w:author="phuong vu" w:date="2018-11-30T22:36:00Z">
                  <w:rPr>
                    <w:ins w:id="38243" w:author="phuong vu" w:date="2018-11-30T14:07:00Z"/>
                  </w:rPr>
                </w:rPrChange>
              </w:rPr>
              <w:pPrChange w:id="38244" w:author="phuong vu" w:date="2018-11-30T21:44:00Z">
                <w:pPr>
                  <w:spacing w:line="276" w:lineRule="auto"/>
                </w:pPr>
              </w:pPrChange>
            </w:pPr>
            <w:ins w:id="38245" w:author="phuong vu" w:date="2018-11-30T14:07:00Z">
              <w:r w:rsidRPr="00920004">
                <w:rPr>
                  <w:rPrChange w:id="38246" w:author="phuong vu" w:date="2018-11-30T22:36:00Z">
                    <w:rPr/>
                  </w:rPrChange>
                </w:rPr>
                <w:t>status</w:t>
              </w:r>
            </w:ins>
          </w:p>
        </w:tc>
        <w:tc>
          <w:tcPr>
            <w:tcW w:w="1172" w:type="dxa"/>
            <w:noWrap/>
            <w:hideMark/>
            <w:tcPrChange w:id="38247" w:author="phuong vu" w:date="2018-11-30T21:54:00Z">
              <w:tcPr>
                <w:tcW w:w="1101" w:type="dxa"/>
                <w:noWrap/>
                <w:hideMark/>
              </w:tcPr>
            </w:tcPrChange>
          </w:tcPr>
          <w:p w14:paraId="7222F313" w14:textId="666AF70A" w:rsidR="006871B5" w:rsidRPr="00920004" w:rsidRDefault="00E452E5" w:rsidP="00E452E5">
            <w:pPr>
              <w:rPr>
                <w:ins w:id="38248" w:author="phuong vu" w:date="2018-11-30T14:07:00Z"/>
                <w:rPrChange w:id="38249" w:author="phuong vu" w:date="2018-11-30T22:36:00Z">
                  <w:rPr>
                    <w:ins w:id="38250" w:author="phuong vu" w:date="2018-11-30T14:07:00Z"/>
                  </w:rPr>
                </w:rPrChange>
              </w:rPr>
              <w:pPrChange w:id="38251" w:author="phuong vu" w:date="2018-11-30T21:44:00Z">
                <w:pPr>
                  <w:spacing w:line="276" w:lineRule="auto"/>
                </w:pPr>
              </w:pPrChange>
            </w:pPr>
            <w:ins w:id="38252" w:author="phuong vu" w:date="2018-11-30T21:53:00Z">
              <w:r w:rsidRPr="00920004">
                <w:rPr>
                  <w:rPrChange w:id="38253" w:author="phuong vu" w:date="2018-11-30T22:36:00Z">
                    <w:rPr/>
                  </w:rPrChange>
                </w:rPr>
                <w:t>varchar</w:t>
              </w:r>
            </w:ins>
          </w:p>
        </w:tc>
        <w:tc>
          <w:tcPr>
            <w:tcW w:w="890" w:type="dxa"/>
            <w:noWrap/>
            <w:vAlign w:val="center"/>
            <w:hideMark/>
            <w:tcPrChange w:id="38254" w:author="phuong vu" w:date="2018-11-30T21:54:00Z">
              <w:tcPr>
                <w:tcW w:w="779" w:type="dxa"/>
                <w:noWrap/>
                <w:vAlign w:val="center"/>
                <w:hideMark/>
              </w:tcPr>
            </w:tcPrChange>
          </w:tcPr>
          <w:p w14:paraId="41D404FB" w14:textId="77777777" w:rsidR="006871B5" w:rsidRPr="00920004" w:rsidRDefault="006871B5" w:rsidP="00E452E5">
            <w:pPr>
              <w:jc w:val="center"/>
              <w:rPr>
                <w:ins w:id="38255" w:author="phuong vu" w:date="2018-11-30T14:07:00Z"/>
                <w:rPrChange w:id="38256" w:author="phuong vu" w:date="2018-11-30T22:36:00Z">
                  <w:rPr>
                    <w:ins w:id="38257" w:author="phuong vu" w:date="2018-11-30T14:07:00Z"/>
                  </w:rPr>
                </w:rPrChange>
              </w:rPr>
              <w:pPrChange w:id="38258" w:author="phuong vu" w:date="2018-11-30T21:44:00Z">
                <w:pPr>
                  <w:spacing w:line="276" w:lineRule="auto"/>
                  <w:jc w:val="center"/>
                </w:pPr>
              </w:pPrChange>
            </w:pPr>
          </w:p>
        </w:tc>
        <w:tc>
          <w:tcPr>
            <w:tcW w:w="865" w:type="dxa"/>
            <w:noWrap/>
            <w:vAlign w:val="center"/>
            <w:hideMark/>
            <w:tcPrChange w:id="38259" w:author="phuong vu" w:date="2018-11-30T21:54:00Z">
              <w:tcPr>
                <w:tcW w:w="1072" w:type="dxa"/>
                <w:noWrap/>
                <w:vAlign w:val="center"/>
                <w:hideMark/>
              </w:tcPr>
            </w:tcPrChange>
          </w:tcPr>
          <w:p w14:paraId="7DCFEC5E" w14:textId="77777777" w:rsidR="006871B5" w:rsidRPr="00920004" w:rsidRDefault="006871B5" w:rsidP="00E452E5">
            <w:pPr>
              <w:jc w:val="center"/>
              <w:rPr>
                <w:ins w:id="38260" w:author="phuong vu" w:date="2018-11-30T14:07:00Z"/>
                <w:rPrChange w:id="38261" w:author="phuong vu" w:date="2018-11-30T22:36:00Z">
                  <w:rPr>
                    <w:ins w:id="38262" w:author="phuong vu" w:date="2018-11-30T14:07:00Z"/>
                  </w:rPr>
                </w:rPrChange>
              </w:rPr>
              <w:pPrChange w:id="38263" w:author="phuong vu" w:date="2018-11-30T21:44:00Z">
                <w:pPr>
                  <w:spacing w:line="276" w:lineRule="auto"/>
                  <w:jc w:val="center"/>
                </w:pPr>
              </w:pPrChange>
            </w:pPr>
          </w:p>
        </w:tc>
        <w:tc>
          <w:tcPr>
            <w:tcW w:w="994" w:type="dxa"/>
            <w:noWrap/>
            <w:vAlign w:val="center"/>
            <w:hideMark/>
            <w:tcPrChange w:id="38264" w:author="phuong vu" w:date="2018-11-30T21:54:00Z">
              <w:tcPr>
                <w:tcW w:w="1196" w:type="dxa"/>
                <w:noWrap/>
                <w:vAlign w:val="center"/>
                <w:hideMark/>
              </w:tcPr>
            </w:tcPrChange>
          </w:tcPr>
          <w:p w14:paraId="2CABD486" w14:textId="77777777" w:rsidR="006871B5" w:rsidRPr="00920004" w:rsidRDefault="006871B5" w:rsidP="00E452E5">
            <w:pPr>
              <w:jc w:val="center"/>
              <w:rPr>
                <w:ins w:id="38265" w:author="phuong vu" w:date="2018-11-30T14:07:00Z"/>
                <w:rPrChange w:id="38266" w:author="phuong vu" w:date="2018-11-30T22:36:00Z">
                  <w:rPr>
                    <w:ins w:id="38267" w:author="phuong vu" w:date="2018-11-30T14:07:00Z"/>
                  </w:rPr>
                </w:rPrChange>
              </w:rPr>
              <w:pPrChange w:id="38268" w:author="phuong vu" w:date="2018-11-30T21:44:00Z">
                <w:pPr>
                  <w:spacing w:line="276" w:lineRule="auto"/>
                  <w:jc w:val="center"/>
                </w:pPr>
              </w:pPrChange>
            </w:pPr>
          </w:p>
        </w:tc>
        <w:tc>
          <w:tcPr>
            <w:tcW w:w="2521" w:type="dxa"/>
            <w:noWrap/>
            <w:hideMark/>
            <w:tcPrChange w:id="38269" w:author="phuong vu" w:date="2018-11-30T21:54:00Z">
              <w:tcPr>
                <w:tcW w:w="2212" w:type="dxa"/>
                <w:noWrap/>
                <w:hideMark/>
              </w:tcPr>
            </w:tcPrChange>
          </w:tcPr>
          <w:p w14:paraId="5704F49E" w14:textId="77777777" w:rsidR="006871B5" w:rsidRPr="00920004" w:rsidRDefault="006871B5" w:rsidP="00E452E5">
            <w:pPr>
              <w:rPr>
                <w:ins w:id="38270" w:author="phuong vu" w:date="2018-11-30T14:07:00Z"/>
                <w:lang w:val="en-US"/>
                <w:rPrChange w:id="38271" w:author="phuong vu" w:date="2018-11-30T22:36:00Z">
                  <w:rPr>
                    <w:ins w:id="38272" w:author="phuong vu" w:date="2018-11-30T14:07:00Z"/>
                    <w:lang w:val="en-US"/>
                  </w:rPr>
                </w:rPrChange>
              </w:rPr>
              <w:pPrChange w:id="38273" w:author="phuong vu" w:date="2018-11-30T21:44:00Z">
                <w:pPr>
                  <w:spacing w:line="276" w:lineRule="auto"/>
                </w:pPr>
              </w:pPrChange>
            </w:pPr>
            <w:ins w:id="38274" w:author="phuong vu" w:date="2018-11-30T14:07:00Z">
              <w:r w:rsidRPr="00920004">
                <w:rPr>
                  <w:rPrChange w:id="38275" w:author="phuong vu" w:date="2018-11-30T22:36:00Z">
                    <w:rPr/>
                  </w:rPrChange>
                </w:rPr>
                <w:t xml:space="preserve">Trạng thái, cùng trạng thái với </w:t>
              </w:r>
              <w:r w:rsidRPr="00920004">
                <w:rPr>
                  <w:lang w:val="en-US"/>
                  <w:rPrChange w:id="38276" w:author="phuong vu" w:date="2018-11-30T22:36:00Z">
                    <w:rPr>
                      <w:lang w:val="en-US"/>
                    </w:rPr>
                  </w:rPrChange>
                </w:rPr>
                <w:t>CUSTOMER_ORDER</w:t>
              </w:r>
            </w:ins>
          </w:p>
        </w:tc>
      </w:tr>
      <w:tr w:rsidR="00E452E5" w:rsidRPr="00920004" w14:paraId="726A2548" w14:textId="77777777" w:rsidTr="00727C9A">
        <w:trPr>
          <w:trHeight w:val="300"/>
          <w:ins w:id="38277" w:author="phuong vu" w:date="2018-11-30T14:07:00Z"/>
          <w:trPrChange w:id="38278" w:author="phuong vu" w:date="2018-11-30T21:54:00Z">
            <w:trPr>
              <w:trHeight w:val="300"/>
            </w:trPr>
          </w:trPrChange>
        </w:trPr>
        <w:tc>
          <w:tcPr>
            <w:tcW w:w="682" w:type="dxa"/>
            <w:noWrap/>
            <w:hideMark/>
            <w:tcPrChange w:id="38279" w:author="phuong vu" w:date="2018-11-30T21:54:00Z">
              <w:tcPr>
                <w:tcW w:w="672" w:type="dxa"/>
                <w:noWrap/>
                <w:hideMark/>
              </w:tcPr>
            </w:tcPrChange>
          </w:tcPr>
          <w:p w14:paraId="69B1BD3C" w14:textId="77777777" w:rsidR="006871B5" w:rsidRPr="00920004" w:rsidRDefault="006871B5" w:rsidP="00BD0851">
            <w:pPr>
              <w:spacing w:before="240" w:line="0" w:lineRule="atLeast"/>
              <w:rPr>
                <w:ins w:id="38280" w:author="phuong vu" w:date="2018-11-30T14:07:00Z"/>
                <w:rPrChange w:id="38281" w:author="phuong vu" w:date="2018-11-30T22:36:00Z">
                  <w:rPr>
                    <w:ins w:id="38282" w:author="phuong vu" w:date="2018-11-30T14:07:00Z"/>
                  </w:rPr>
                </w:rPrChange>
              </w:rPr>
              <w:pPrChange w:id="38283" w:author="phuong vu" w:date="2018-11-30T14:16:00Z">
                <w:pPr>
                  <w:spacing w:line="276" w:lineRule="auto"/>
                </w:pPr>
              </w:pPrChange>
            </w:pPr>
            <w:ins w:id="38284" w:author="phuong vu" w:date="2018-11-30T14:07:00Z">
              <w:r w:rsidRPr="00920004">
                <w:rPr>
                  <w:rPrChange w:id="38285" w:author="phuong vu" w:date="2018-11-30T22:36:00Z">
                    <w:rPr/>
                  </w:rPrChange>
                </w:rPr>
                <w:t>16</w:t>
              </w:r>
            </w:ins>
          </w:p>
        </w:tc>
        <w:tc>
          <w:tcPr>
            <w:tcW w:w="1653" w:type="dxa"/>
            <w:noWrap/>
            <w:hideMark/>
            <w:tcPrChange w:id="38286" w:author="phuong vu" w:date="2018-11-30T21:54:00Z">
              <w:tcPr>
                <w:tcW w:w="1745" w:type="dxa"/>
                <w:noWrap/>
                <w:hideMark/>
              </w:tcPr>
            </w:tcPrChange>
          </w:tcPr>
          <w:p w14:paraId="62B5A5F3" w14:textId="77777777" w:rsidR="006871B5" w:rsidRPr="00920004" w:rsidRDefault="006871B5" w:rsidP="00E452E5">
            <w:pPr>
              <w:rPr>
                <w:ins w:id="38287" w:author="phuong vu" w:date="2018-11-30T14:07:00Z"/>
                <w:rPrChange w:id="38288" w:author="phuong vu" w:date="2018-11-30T22:36:00Z">
                  <w:rPr>
                    <w:ins w:id="38289" w:author="phuong vu" w:date="2018-11-30T14:07:00Z"/>
                  </w:rPr>
                </w:rPrChange>
              </w:rPr>
              <w:pPrChange w:id="38290" w:author="phuong vu" w:date="2018-11-30T21:44:00Z">
                <w:pPr>
                  <w:spacing w:line="276" w:lineRule="auto"/>
                </w:pPr>
              </w:pPrChange>
            </w:pPr>
            <w:ins w:id="38291" w:author="phuong vu" w:date="2018-11-30T14:07:00Z">
              <w:r w:rsidRPr="00920004">
                <w:rPr>
                  <w:rPrChange w:id="38292" w:author="phuong vu" w:date="2018-11-30T22:36:00Z">
                    <w:rPr/>
                  </w:rPrChange>
                </w:rPr>
                <w:t>unit_price</w:t>
              </w:r>
            </w:ins>
          </w:p>
        </w:tc>
        <w:tc>
          <w:tcPr>
            <w:tcW w:w="1172" w:type="dxa"/>
            <w:noWrap/>
            <w:hideMark/>
            <w:tcPrChange w:id="38293" w:author="phuong vu" w:date="2018-11-30T21:54:00Z">
              <w:tcPr>
                <w:tcW w:w="1101" w:type="dxa"/>
                <w:noWrap/>
                <w:hideMark/>
              </w:tcPr>
            </w:tcPrChange>
          </w:tcPr>
          <w:p w14:paraId="6DAC3E7B" w14:textId="77777777" w:rsidR="006871B5" w:rsidRPr="00920004" w:rsidRDefault="006871B5" w:rsidP="00E452E5">
            <w:pPr>
              <w:rPr>
                <w:ins w:id="38294" w:author="phuong vu" w:date="2018-11-30T14:07:00Z"/>
                <w:rPrChange w:id="38295" w:author="phuong vu" w:date="2018-11-30T22:36:00Z">
                  <w:rPr>
                    <w:ins w:id="38296" w:author="phuong vu" w:date="2018-11-30T14:07:00Z"/>
                  </w:rPr>
                </w:rPrChange>
              </w:rPr>
              <w:pPrChange w:id="38297" w:author="phuong vu" w:date="2018-11-30T21:44:00Z">
                <w:pPr>
                  <w:spacing w:line="276" w:lineRule="auto"/>
                </w:pPr>
              </w:pPrChange>
            </w:pPr>
            <w:ins w:id="38298" w:author="phuong vu" w:date="2018-11-30T14:07:00Z">
              <w:r w:rsidRPr="00920004">
                <w:rPr>
                  <w:rPrChange w:id="38299" w:author="phuong vu" w:date="2018-11-30T22:36:00Z">
                    <w:rPr/>
                  </w:rPrChange>
                </w:rPr>
                <w:t>numeric</w:t>
              </w:r>
            </w:ins>
          </w:p>
        </w:tc>
        <w:tc>
          <w:tcPr>
            <w:tcW w:w="890" w:type="dxa"/>
            <w:noWrap/>
            <w:vAlign w:val="center"/>
            <w:hideMark/>
            <w:tcPrChange w:id="38300" w:author="phuong vu" w:date="2018-11-30T21:54:00Z">
              <w:tcPr>
                <w:tcW w:w="779" w:type="dxa"/>
                <w:noWrap/>
                <w:vAlign w:val="center"/>
                <w:hideMark/>
              </w:tcPr>
            </w:tcPrChange>
          </w:tcPr>
          <w:p w14:paraId="03E5E169" w14:textId="77777777" w:rsidR="006871B5" w:rsidRPr="00920004" w:rsidRDefault="006871B5" w:rsidP="00E452E5">
            <w:pPr>
              <w:jc w:val="center"/>
              <w:rPr>
                <w:ins w:id="38301" w:author="phuong vu" w:date="2018-11-30T14:07:00Z"/>
                <w:rPrChange w:id="38302" w:author="phuong vu" w:date="2018-11-30T22:36:00Z">
                  <w:rPr>
                    <w:ins w:id="38303" w:author="phuong vu" w:date="2018-11-30T14:07:00Z"/>
                  </w:rPr>
                </w:rPrChange>
              </w:rPr>
              <w:pPrChange w:id="38304" w:author="phuong vu" w:date="2018-11-30T21:44:00Z">
                <w:pPr>
                  <w:spacing w:line="276" w:lineRule="auto"/>
                  <w:jc w:val="center"/>
                </w:pPr>
              </w:pPrChange>
            </w:pPr>
          </w:p>
        </w:tc>
        <w:tc>
          <w:tcPr>
            <w:tcW w:w="865" w:type="dxa"/>
            <w:noWrap/>
            <w:vAlign w:val="center"/>
            <w:hideMark/>
            <w:tcPrChange w:id="38305" w:author="phuong vu" w:date="2018-11-30T21:54:00Z">
              <w:tcPr>
                <w:tcW w:w="1072" w:type="dxa"/>
                <w:noWrap/>
                <w:vAlign w:val="center"/>
                <w:hideMark/>
              </w:tcPr>
            </w:tcPrChange>
          </w:tcPr>
          <w:p w14:paraId="25051BD7" w14:textId="77777777" w:rsidR="006871B5" w:rsidRPr="00920004" w:rsidRDefault="006871B5" w:rsidP="00E452E5">
            <w:pPr>
              <w:jc w:val="center"/>
              <w:rPr>
                <w:ins w:id="38306" w:author="phuong vu" w:date="2018-11-30T14:07:00Z"/>
                <w:rPrChange w:id="38307" w:author="phuong vu" w:date="2018-11-30T22:36:00Z">
                  <w:rPr>
                    <w:ins w:id="38308" w:author="phuong vu" w:date="2018-11-30T14:07:00Z"/>
                  </w:rPr>
                </w:rPrChange>
              </w:rPr>
              <w:pPrChange w:id="38309" w:author="phuong vu" w:date="2018-11-30T21:44:00Z">
                <w:pPr>
                  <w:spacing w:line="276" w:lineRule="auto"/>
                  <w:jc w:val="center"/>
                </w:pPr>
              </w:pPrChange>
            </w:pPr>
          </w:p>
        </w:tc>
        <w:tc>
          <w:tcPr>
            <w:tcW w:w="994" w:type="dxa"/>
            <w:noWrap/>
            <w:vAlign w:val="center"/>
            <w:hideMark/>
            <w:tcPrChange w:id="38310" w:author="phuong vu" w:date="2018-11-30T21:54:00Z">
              <w:tcPr>
                <w:tcW w:w="1196" w:type="dxa"/>
                <w:noWrap/>
                <w:vAlign w:val="center"/>
                <w:hideMark/>
              </w:tcPr>
            </w:tcPrChange>
          </w:tcPr>
          <w:p w14:paraId="5009BE67" w14:textId="77777777" w:rsidR="006871B5" w:rsidRPr="00920004" w:rsidRDefault="006871B5" w:rsidP="00E452E5">
            <w:pPr>
              <w:jc w:val="center"/>
              <w:rPr>
                <w:ins w:id="38311" w:author="phuong vu" w:date="2018-11-30T14:07:00Z"/>
                <w:rPrChange w:id="38312" w:author="phuong vu" w:date="2018-11-30T22:36:00Z">
                  <w:rPr>
                    <w:ins w:id="38313" w:author="phuong vu" w:date="2018-11-30T14:07:00Z"/>
                  </w:rPr>
                </w:rPrChange>
              </w:rPr>
              <w:pPrChange w:id="38314" w:author="phuong vu" w:date="2018-11-30T21:44:00Z">
                <w:pPr>
                  <w:spacing w:line="276" w:lineRule="auto"/>
                  <w:jc w:val="center"/>
                </w:pPr>
              </w:pPrChange>
            </w:pPr>
            <w:ins w:id="38315" w:author="phuong vu" w:date="2018-11-30T14:07:00Z">
              <w:r w:rsidRPr="00920004">
                <w:rPr>
                  <w:rPrChange w:id="38316" w:author="phuong vu" w:date="2018-11-30T22:36:00Z">
                    <w:rPr/>
                  </w:rPrChange>
                </w:rPr>
                <w:t>X</w:t>
              </w:r>
            </w:ins>
          </w:p>
        </w:tc>
        <w:tc>
          <w:tcPr>
            <w:tcW w:w="2521" w:type="dxa"/>
            <w:noWrap/>
            <w:hideMark/>
            <w:tcPrChange w:id="38317" w:author="phuong vu" w:date="2018-11-30T21:54:00Z">
              <w:tcPr>
                <w:tcW w:w="2212" w:type="dxa"/>
                <w:noWrap/>
                <w:hideMark/>
              </w:tcPr>
            </w:tcPrChange>
          </w:tcPr>
          <w:p w14:paraId="20DA5135" w14:textId="77777777" w:rsidR="006871B5" w:rsidRPr="00920004" w:rsidRDefault="006871B5" w:rsidP="00E452E5">
            <w:pPr>
              <w:rPr>
                <w:ins w:id="38318" w:author="phuong vu" w:date="2018-11-30T14:07:00Z"/>
                <w:rPrChange w:id="38319" w:author="phuong vu" w:date="2018-11-30T22:36:00Z">
                  <w:rPr>
                    <w:ins w:id="38320" w:author="phuong vu" w:date="2018-11-30T14:07:00Z"/>
                  </w:rPr>
                </w:rPrChange>
              </w:rPr>
              <w:pPrChange w:id="38321" w:author="phuong vu" w:date="2018-11-30T21:44:00Z">
                <w:pPr>
                  <w:keepNext/>
                  <w:spacing w:line="276" w:lineRule="auto"/>
                </w:pPr>
              </w:pPrChange>
            </w:pPr>
            <w:ins w:id="38322" w:author="phuong vu" w:date="2018-11-30T14:07:00Z">
              <w:r w:rsidRPr="00920004">
                <w:rPr>
                  <w:rPrChange w:id="38323" w:author="phuong vu" w:date="2018-11-30T22:36:00Z">
                    <w:rPr/>
                  </w:rPrChange>
                </w:rPr>
                <w:t>ID đơn giá</w:t>
              </w:r>
            </w:ins>
          </w:p>
        </w:tc>
      </w:tr>
    </w:tbl>
    <w:p w14:paraId="3C547164" w14:textId="065BC56E" w:rsidR="00BD0851" w:rsidRPr="00920004" w:rsidRDefault="00BD0851" w:rsidP="00A17FA5">
      <w:pPr>
        <w:pStyle w:val="Caption"/>
        <w:rPr>
          <w:ins w:id="38324" w:author="phuong vu" w:date="2018-11-30T14:07:00Z"/>
          <w:rPrChange w:id="38325" w:author="phuong vu" w:date="2018-11-30T22:36:00Z">
            <w:rPr>
              <w:ins w:id="38326" w:author="phuong vu" w:date="2018-11-30T14:07:00Z"/>
              <w:lang w:val="en-US"/>
            </w:rPr>
          </w:rPrChange>
        </w:rPr>
        <w:pPrChange w:id="38327" w:author="phuong vu" w:date="2018-11-30T22:42:00Z">
          <w:pPr/>
        </w:pPrChange>
      </w:pPr>
      <w:bookmarkStart w:id="38328" w:name="_Toc531381662"/>
      <w:ins w:id="38329" w:author="phuong vu" w:date="2018-11-30T14:15:00Z">
        <w:r w:rsidRPr="00920004">
          <w:rPr>
            <w:rPrChange w:id="38330" w:author="phuong vu" w:date="2018-11-30T22:36:00Z">
              <w:rPr/>
            </w:rPrChange>
          </w:rPr>
          <w:t xml:space="preserve">Bảng </w:t>
        </w:r>
      </w:ins>
      <w:ins w:id="38331" w:author="phuong vu" w:date="2018-11-30T14:54:00Z">
        <w:r w:rsidR="00D632EE" w:rsidRPr="00920004">
          <w:rPr>
            <w:rPrChange w:id="38332" w:author="phuong vu" w:date="2018-11-30T22:36:00Z">
              <w:rPr/>
            </w:rPrChange>
          </w:rPr>
          <w:fldChar w:fldCharType="begin"/>
        </w:r>
        <w:r w:rsidR="00D632EE" w:rsidRPr="00920004">
          <w:rPr>
            <w:rPrChange w:id="38333" w:author="phuong vu" w:date="2018-11-30T22:36:00Z">
              <w:rPr/>
            </w:rPrChange>
          </w:rPr>
          <w:instrText xml:space="preserve"> STYLEREF 1 \s </w:instrText>
        </w:r>
      </w:ins>
      <w:r w:rsidR="00D632EE" w:rsidRPr="00920004">
        <w:rPr>
          <w:rPrChange w:id="38334" w:author="phuong vu" w:date="2018-11-30T22:36:00Z">
            <w:rPr/>
          </w:rPrChange>
        </w:rPr>
        <w:fldChar w:fldCharType="separate"/>
      </w:r>
      <w:r w:rsidR="00B5490C">
        <w:rPr>
          <w:noProof/>
        </w:rPr>
        <w:t>4</w:t>
      </w:r>
      <w:ins w:id="38335" w:author="phuong vu" w:date="2018-11-30T14:54:00Z">
        <w:r w:rsidR="00D632EE" w:rsidRPr="00920004">
          <w:rPr>
            <w:rPrChange w:id="38336" w:author="phuong vu" w:date="2018-11-30T22:36:00Z">
              <w:rPr/>
            </w:rPrChange>
          </w:rPr>
          <w:fldChar w:fldCharType="end"/>
        </w:r>
        <w:r w:rsidR="00D632EE" w:rsidRPr="00920004">
          <w:rPr>
            <w:rPrChange w:id="38337" w:author="phuong vu" w:date="2018-11-30T22:36:00Z">
              <w:rPr/>
            </w:rPrChange>
          </w:rPr>
          <w:t>.</w:t>
        </w:r>
        <w:r w:rsidR="00D632EE" w:rsidRPr="00920004">
          <w:rPr>
            <w:rPrChange w:id="38338" w:author="phuong vu" w:date="2018-11-30T22:36:00Z">
              <w:rPr/>
            </w:rPrChange>
          </w:rPr>
          <w:fldChar w:fldCharType="begin"/>
        </w:r>
        <w:r w:rsidR="00D632EE" w:rsidRPr="00920004">
          <w:rPr>
            <w:rPrChange w:id="38339" w:author="phuong vu" w:date="2018-11-30T22:36:00Z">
              <w:rPr/>
            </w:rPrChange>
          </w:rPr>
          <w:instrText xml:space="preserve"> SEQ Bảng \* ARABIC \s 1 </w:instrText>
        </w:r>
      </w:ins>
      <w:r w:rsidR="00D632EE" w:rsidRPr="00920004">
        <w:rPr>
          <w:rPrChange w:id="38340" w:author="phuong vu" w:date="2018-11-30T22:36:00Z">
            <w:rPr/>
          </w:rPrChange>
        </w:rPr>
        <w:fldChar w:fldCharType="separate"/>
      </w:r>
      <w:ins w:id="38341" w:author="phuong vu" w:date="2018-11-30T22:44:00Z">
        <w:r w:rsidR="00B5490C">
          <w:rPr>
            <w:noProof/>
          </w:rPr>
          <w:t>25</w:t>
        </w:r>
      </w:ins>
      <w:ins w:id="38342" w:author="phuong vu" w:date="2018-11-30T14:54:00Z">
        <w:r w:rsidR="00D632EE" w:rsidRPr="00920004">
          <w:rPr>
            <w:rPrChange w:id="38343" w:author="phuong vu" w:date="2018-11-30T22:36:00Z">
              <w:rPr/>
            </w:rPrChange>
          </w:rPr>
          <w:fldChar w:fldCharType="end"/>
        </w:r>
      </w:ins>
      <w:ins w:id="38344" w:author="phuong vu" w:date="2018-11-30T14:15:00Z">
        <w:r w:rsidRPr="00920004">
          <w:rPr>
            <w:rPrChange w:id="38345" w:author="phuong vu" w:date="2018-11-30T22:36:00Z">
              <w:rPr>
                <w:lang w:val="en-US"/>
              </w:rPr>
            </w:rPrChange>
          </w:rPr>
          <w:t xml:space="preserve"> Bảng dữ liệu chi tiết đơn hàng</w:t>
        </w:r>
      </w:ins>
      <w:bookmarkEnd w:id="38328"/>
    </w:p>
    <w:p w14:paraId="49827D3C" w14:textId="77777777" w:rsidR="006871B5" w:rsidRPr="00920004" w:rsidRDefault="006871B5" w:rsidP="00E452E5">
      <w:pPr>
        <w:rPr>
          <w:ins w:id="38346" w:author="phuong vu" w:date="2018-11-30T14:07:00Z"/>
          <w:b/>
          <w:lang w:val="en-US"/>
          <w:rPrChange w:id="38347" w:author="phuong vu" w:date="2018-11-30T22:36:00Z">
            <w:rPr>
              <w:ins w:id="38348" w:author="phuong vu" w:date="2018-11-30T14:07:00Z"/>
              <w:lang w:val="en-US"/>
            </w:rPr>
          </w:rPrChange>
        </w:rPr>
        <w:pPrChange w:id="38349" w:author="phuong vu" w:date="2018-11-30T21:45:00Z">
          <w:pPr>
            <w:spacing w:line="276" w:lineRule="auto"/>
          </w:pPr>
        </w:pPrChange>
      </w:pPr>
      <w:ins w:id="38350" w:author="phuong vu" w:date="2018-11-30T14:07:00Z">
        <w:r w:rsidRPr="00920004">
          <w:rPr>
            <w:b/>
            <w:lang w:val="en-US"/>
            <w:rPrChange w:id="38351" w:author="phuong vu" w:date="2018-11-30T22:36:00Z">
              <w:rPr>
                <w:lang w:val="en-US"/>
              </w:rPr>
            </w:rPrChange>
          </w:rPr>
          <w:t>BẢNG PRODUCT</w:t>
        </w:r>
      </w:ins>
    </w:p>
    <w:tbl>
      <w:tblPr>
        <w:tblStyle w:val="TableGrid"/>
        <w:tblW w:w="8725" w:type="dxa"/>
        <w:tblLook w:val="04A0" w:firstRow="1" w:lastRow="0" w:firstColumn="1" w:lastColumn="0" w:noHBand="0" w:noVBand="1"/>
      </w:tblPr>
      <w:tblGrid>
        <w:gridCol w:w="708"/>
        <w:gridCol w:w="1921"/>
        <w:gridCol w:w="1300"/>
        <w:gridCol w:w="1098"/>
        <w:gridCol w:w="838"/>
        <w:gridCol w:w="823"/>
        <w:gridCol w:w="2037"/>
      </w:tblGrid>
      <w:tr w:rsidR="006871B5" w:rsidRPr="00920004" w14:paraId="7F97E14F" w14:textId="77777777" w:rsidTr="006871B5">
        <w:trPr>
          <w:trHeight w:val="300"/>
          <w:ins w:id="38352" w:author="phuong vu" w:date="2018-11-30T14:07:00Z"/>
        </w:trPr>
        <w:tc>
          <w:tcPr>
            <w:tcW w:w="708" w:type="dxa"/>
            <w:noWrap/>
            <w:vAlign w:val="center"/>
            <w:hideMark/>
          </w:tcPr>
          <w:p w14:paraId="2E0B511F" w14:textId="77777777" w:rsidR="006871B5" w:rsidRPr="00920004" w:rsidRDefault="006871B5" w:rsidP="00BD0851">
            <w:pPr>
              <w:spacing w:before="240" w:line="0" w:lineRule="atLeast"/>
              <w:jc w:val="center"/>
              <w:rPr>
                <w:ins w:id="38353" w:author="phuong vu" w:date="2018-11-30T14:07:00Z"/>
                <w:b/>
                <w:bCs/>
                <w:rPrChange w:id="38354" w:author="phuong vu" w:date="2018-11-30T22:36:00Z">
                  <w:rPr>
                    <w:ins w:id="38355" w:author="phuong vu" w:date="2018-11-30T14:07:00Z"/>
                    <w:b/>
                    <w:bCs/>
                  </w:rPr>
                </w:rPrChange>
              </w:rPr>
              <w:pPrChange w:id="38356" w:author="phuong vu" w:date="2018-11-30T14:16:00Z">
                <w:pPr>
                  <w:spacing w:line="276" w:lineRule="auto"/>
                  <w:jc w:val="center"/>
                </w:pPr>
              </w:pPrChange>
            </w:pPr>
            <w:ins w:id="38357" w:author="phuong vu" w:date="2018-11-30T14:07:00Z">
              <w:r w:rsidRPr="00920004">
                <w:rPr>
                  <w:b/>
                  <w:bCs/>
                  <w:lang w:val="da-DK"/>
                  <w:rPrChange w:id="38358" w:author="phuong vu" w:date="2018-11-30T22:36:00Z">
                    <w:rPr>
                      <w:b/>
                      <w:bCs/>
                      <w:lang w:val="da-DK"/>
                    </w:rPr>
                  </w:rPrChange>
                </w:rPr>
                <w:t>STT</w:t>
              </w:r>
            </w:ins>
          </w:p>
        </w:tc>
        <w:tc>
          <w:tcPr>
            <w:tcW w:w="1921" w:type="dxa"/>
            <w:noWrap/>
            <w:vAlign w:val="center"/>
            <w:hideMark/>
          </w:tcPr>
          <w:p w14:paraId="0333E270" w14:textId="77777777" w:rsidR="006871B5" w:rsidRPr="00920004" w:rsidRDefault="006871B5" w:rsidP="00BD0851">
            <w:pPr>
              <w:spacing w:before="240" w:line="0" w:lineRule="atLeast"/>
              <w:jc w:val="center"/>
              <w:rPr>
                <w:ins w:id="38359" w:author="phuong vu" w:date="2018-11-30T14:07:00Z"/>
                <w:b/>
                <w:bCs/>
                <w:rPrChange w:id="38360" w:author="phuong vu" w:date="2018-11-30T22:36:00Z">
                  <w:rPr>
                    <w:ins w:id="38361" w:author="phuong vu" w:date="2018-11-30T14:07:00Z"/>
                    <w:b/>
                    <w:bCs/>
                  </w:rPr>
                </w:rPrChange>
              </w:rPr>
              <w:pPrChange w:id="38362" w:author="phuong vu" w:date="2018-11-30T14:16:00Z">
                <w:pPr>
                  <w:spacing w:line="276" w:lineRule="auto"/>
                  <w:jc w:val="center"/>
                </w:pPr>
              </w:pPrChange>
            </w:pPr>
            <w:ins w:id="38363" w:author="phuong vu" w:date="2018-11-30T14:07:00Z">
              <w:r w:rsidRPr="00920004">
                <w:rPr>
                  <w:b/>
                  <w:bCs/>
                  <w:lang w:val="da-DK"/>
                  <w:rPrChange w:id="38364" w:author="phuong vu" w:date="2018-11-30T22:36:00Z">
                    <w:rPr>
                      <w:b/>
                      <w:bCs/>
                      <w:lang w:val="da-DK"/>
                    </w:rPr>
                  </w:rPrChange>
                </w:rPr>
                <w:t>Tên trường</w:t>
              </w:r>
            </w:ins>
          </w:p>
        </w:tc>
        <w:tc>
          <w:tcPr>
            <w:tcW w:w="1300" w:type="dxa"/>
            <w:noWrap/>
            <w:vAlign w:val="center"/>
            <w:hideMark/>
          </w:tcPr>
          <w:p w14:paraId="7882A3CC" w14:textId="77777777" w:rsidR="006871B5" w:rsidRPr="00920004" w:rsidRDefault="006871B5" w:rsidP="00BD0851">
            <w:pPr>
              <w:spacing w:before="240" w:line="0" w:lineRule="atLeast"/>
              <w:jc w:val="center"/>
              <w:rPr>
                <w:ins w:id="38365" w:author="phuong vu" w:date="2018-11-30T14:07:00Z"/>
                <w:b/>
                <w:bCs/>
                <w:rPrChange w:id="38366" w:author="phuong vu" w:date="2018-11-30T22:36:00Z">
                  <w:rPr>
                    <w:ins w:id="38367" w:author="phuong vu" w:date="2018-11-30T14:07:00Z"/>
                    <w:b/>
                    <w:bCs/>
                  </w:rPr>
                </w:rPrChange>
              </w:rPr>
              <w:pPrChange w:id="38368" w:author="phuong vu" w:date="2018-11-30T14:16:00Z">
                <w:pPr>
                  <w:spacing w:line="276" w:lineRule="auto"/>
                  <w:jc w:val="center"/>
                </w:pPr>
              </w:pPrChange>
            </w:pPr>
            <w:ins w:id="38369" w:author="phuong vu" w:date="2018-11-30T14:07:00Z">
              <w:r w:rsidRPr="00920004">
                <w:rPr>
                  <w:b/>
                  <w:bCs/>
                  <w:lang w:val="da-DK"/>
                  <w:rPrChange w:id="38370" w:author="phuong vu" w:date="2018-11-30T22:36:00Z">
                    <w:rPr>
                      <w:b/>
                      <w:bCs/>
                      <w:lang w:val="da-DK"/>
                    </w:rPr>
                  </w:rPrChange>
                </w:rPr>
                <w:t>Kiểu</w:t>
              </w:r>
            </w:ins>
          </w:p>
        </w:tc>
        <w:tc>
          <w:tcPr>
            <w:tcW w:w="1098" w:type="dxa"/>
            <w:noWrap/>
            <w:vAlign w:val="center"/>
            <w:hideMark/>
          </w:tcPr>
          <w:p w14:paraId="46D2C365" w14:textId="77777777" w:rsidR="006871B5" w:rsidRPr="00920004" w:rsidRDefault="006871B5" w:rsidP="00BD0851">
            <w:pPr>
              <w:spacing w:before="240" w:line="0" w:lineRule="atLeast"/>
              <w:jc w:val="center"/>
              <w:rPr>
                <w:ins w:id="38371" w:author="phuong vu" w:date="2018-11-30T14:07:00Z"/>
                <w:b/>
                <w:bCs/>
                <w:rPrChange w:id="38372" w:author="phuong vu" w:date="2018-11-30T22:36:00Z">
                  <w:rPr>
                    <w:ins w:id="38373" w:author="phuong vu" w:date="2018-11-30T14:07:00Z"/>
                    <w:b/>
                    <w:bCs/>
                  </w:rPr>
                </w:rPrChange>
              </w:rPr>
              <w:pPrChange w:id="38374" w:author="phuong vu" w:date="2018-11-30T14:16:00Z">
                <w:pPr>
                  <w:spacing w:line="276" w:lineRule="auto"/>
                  <w:jc w:val="center"/>
                </w:pPr>
              </w:pPrChange>
            </w:pPr>
            <w:ins w:id="38375" w:author="phuong vu" w:date="2018-11-30T14:07:00Z">
              <w:r w:rsidRPr="00920004">
                <w:rPr>
                  <w:b/>
                  <w:bCs/>
                  <w:lang w:val="da-DK"/>
                  <w:rPrChange w:id="38376" w:author="phuong vu" w:date="2018-11-30T22:36:00Z">
                    <w:rPr>
                      <w:b/>
                      <w:bCs/>
                      <w:lang w:val="da-DK"/>
                    </w:rPr>
                  </w:rPrChange>
                </w:rPr>
                <w:t>Chấp nhận Null</w:t>
              </w:r>
            </w:ins>
          </w:p>
        </w:tc>
        <w:tc>
          <w:tcPr>
            <w:tcW w:w="838" w:type="dxa"/>
            <w:noWrap/>
            <w:vAlign w:val="center"/>
            <w:hideMark/>
          </w:tcPr>
          <w:p w14:paraId="1E9ED508" w14:textId="77777777" w:rsidR="006871B5" w:rsidRPr="00920004" w:rsidRDefault="006871B5" w:rsidP="00BD0851">
            <w:pPr>
              <w:spacing w:before="240" w:line="0" w:lineRule="atLeast"/>
              <w:jc w:val="center"/>
              <w:rPr>
                <w:ins w:id="38377" w:author="phuong vu" w:date="2018-11-30T14:07:00Z"/>
                <w:b/>
                <w:bCs/>
                <w:rPrChange w:id="38378" w:author="phuong vu" w:date="2018-11-30T22:36:00Z">
                  <w:rPr>
                    <w:ins w:id="38379" w:author="phuong vu" w:date="2018-11-30T14:07:00Z"/>
                    <w:b/>
                    <w:bCs/>
                  </w:rPr>
                </w:rPrChange>
              </w:rPr>
              <w:pPrChange w:id="38380" w:author="phuong vu" w:date="2018-11-30T14:16:00Z">
                <w:pPr>
                  <w:spacing w:line="276" w:lineRule="auto"/>
                  <w:jc w:val="center"/>
                </w:pPr>
              </w:pPrChange>
            </w:pPr>
            <w:ins w:id="38381" w:author="phuong vu" w:date="2018-11-30T14:07:00Z">
              <w:r w:rsidRPr="00920004">
                <w:rPr>
                  <w:b/>
                  <w:bCs/>
                  <w:lang w:val="da-DK"/>
                  <w:rPrChange w:id="38382" w:author="phuong vu" w:date="2018-11-30T22:36:00Z">
                    <w:rPr>
                      <w:b/>
                      <w:bCs/>
                      <w:lang w:val="da-DK"/>
                    </w:rPr>
                  </w:rPrChange>
                </w:rPr>
                <w:t>Khóa chính</w:t>
              </w:r>
            </w:ins>
          </w:p>
        </w:tc>
        <w:tc>
          <w:tcPr>
            <w:tcW w:w="823" w:type="dxa"/>
            <w:noWrap/>
            <w:vAlign w:val="center"/>
            <w:hideMark/>
          </w:tcPr>
          <w:p w14:paraId="4E5F577E" w14:textId="77777777" w:rsidR="006871B5" w:rsidRPr="00920004" w:rsidRDefault="006871B5" w:rsidP="00BD0851">
            <w:pPr>
              <w:spacing w:before="240" w:line="0" w:lineRule="atLeast"/>
              <w:jc w:val="center"/>
              <w:rPr>
                <w:ins w:id="38383" w:author="phuong vu" w:date="2018-11-30T14:07:00Z"/>
                <w:b/>
                <w:bCs/>
                <w:rPrChange w:id="38384" w:author="phuong vu" w:date="2018-11-30T22:36:00Z">
                  <w:rPr>
                    <w:ins w:id="38385" w:author="phuong vu" w:date="2018-11-30T14:07:00Z"/>
                    <w:b/>
                    <w:bCs/>
                  </w:rPr>
                </w:rPrChange>
              </w:rPr>
              <w:pPrChange w:id="38386" w:author="phuong vu" w:date="2018-11-30T14:16:00Z">
                <w:pPr>
                  <w:spacing w:line="276" w:lineRule="auto"/>
                  <w:jc w:val="center"/>
                </w:pPr>
              </w:pPrChange>
            </w:pPr>
            <w:ins w:id="38387" w:author="phuong vu" w:date="2018-11-30T14:07:00Z">
              <w:r w:rsidRPr="00920004">
                <w:rPr>
                  <w:b/>
                  <w:bCs/>
                  <w:lang w:val="da-DK"/>
                  <w:rPrChange w:id="38388" w:author="phuong vu" w:date="2018-11-30T22:36:00Z">
                    <w:rPr>
                      <w:b/>
                      <w:bCs/>
                      <w:lang w:val="da-DK"/>
                    </w:rPr>
                  </w:rPrChange>
                </w:rPr>
                <w:t>Khóa ngoại</w:t>
              </w:r>
            </w:ins>
          </w:p>
        </w:tc>
        <w:tc>
          <w:tcPr>
            <w:tcW w:w="2037" w:type="dxa"/>
            <w:noWrap/>
            <w:vAlign w:val="center"/>
            <w:hideMark/>
          </w:tcPr>
          <w:p w14:paraId="3AAC5078" w14:textId="77777777" w:rsidR="006871B5" w:rsidRPr="00920004" w:rsidRDefault="006871B5" w:rsidP="00BD0851">
            <w:pPr>
              <w:spacing w:before="240" w:line="0" w:lineRule="atLeast"/>
              <w:ind w:right="226"/>
              <w:jc w:val="center"/>
              <w:rPr>
                <w:ins w:id="38389" w:author="phuong vu" w:date="2018-11-30T14:07:00Z"/>
                <w:b/>
                <w:bCs/>
                <w:rPrChange w:id="38390" w:author="phuong vu" w:date="2018-11-30T22:36:00Z">
                  <w:rPr>
                    <w:ins w:id="38391" w:author="phuong vu" w:date="2018-11-30T14:07:00Z"/>
                    <w:b/>
                    <w:bCs/>
                  </w:rPr>
                </w:rPrChange>
              </w:rPr>
              <w:pPrChange w:id="38392" w:author="phuong vu" w:date="2018-11-30T14:16:00Z">
                <w:pPr>
                  <w:spacing w:line="276" w:lineRule="auto"/>
                  <w:ind w:right="226"/>
                  <w:jc w:val="center"/>
                </w:pPr>
              </w:pPrChange>
            </w:pPr>
            <w:ins w:id="38393" w:author="phuong vu" w:date="2018-11-30T14:07:00Z">
              <w:r w:rsidRPr="00920004">
                <w:rPr>
                  <w:b/>
                  <w:bCs/>
                  <w:lang w:val="da-DK"/>
                  <w:rPrChange w:id="38394" w:author="phuong vu" w:date="2018-11-30T22:36:00Z">
                    <w:rPr>
                      <w:b/>
                      <w:bCs/>
                      <w:lang w:val="da-DK"/>
                    </w:rPr>
                  </w:rPrChange>
                </w:rPr>
                <w:t>Mô tả</w:t>
              </w:r>
            </w:ins>
          </w:p>
        </w:tc>
      </w:tr>
      <w:tr w:rsidR="006871B5" w:rsidRPr="00920004" w14:paraId="3FFECFF7" w14:textId="77777777" w:rsidTr="006871B5">
        <w:trPr>
          <w:trHeight w:val="300"/>
          <w:ins w:id="38395" w:author="phuong vu" w:date="2018-11-30T14:07:00Z"/>
        </w:trPr>
        <w:tc>
          <w:tcPr>
            <w:tcW w:w="708" w:type="dxa"/>
            <w:noWrap/>
            <w:vAlign w:val="center"/>
            <w:hideMark/>
          </w:tcPr>
          <w:p w14:paraId="00AB8C1D" w14:textId="77777777" w:rsidR="006871B5" w:rsidRPr="00920004" w:rsidRDefault="006871B5" w:rsidP="00BD0851">
            <w:pPr>
              <w:spacing w:before="240" w:line="0" w:lineRule="atLeast"/>
              <w:jc w:val="center"/>
              <w:rPr>
                <w:ins w:id="38396" w:author="phuong vu" w:date="2018-11-30T14:07:00Z"/>
                <w:rPrChange w:id="38397" w:author="phuong vu" w:date="2018-11-30T22:36:00Z">
                  <w:rPr>
                    <w:ins w:id="38398" w:author="phuong vu" w:date="2018-11-30T14:07:00Z"/>
                  </w:rPr>
                </w:rPrChange>
              </w:rPr>
              <w:pPrChange w:id="38399" w:author="phuong vu" w:date="2018-11-30T14:16:00Z">
                <w:pPr>
                  <w:spacing w:line="276" w:lineRule="auto"/>
                  <w:jc w:val="center"/>
                </w:pPr>
              </w:pPrChange>
            </w:pPr>
            <w:ins w:id="38400" w:author="phuong vu" w:date="2018-11-30T14:07:00Z">
              <w:r w:rsidRPr="00920004">
                <w:rPr>
                  <w:rPrChange w:id="38401" w:author="phuong vu" w:date="2018-11-30T22:36:00Z">
                    <w:rPr/>
                  </w:rPrChange>
                </w:rPr>
                <w:t>1</w:t>
              </w:r>
            </w:ins>
          </w:p>
        </w:tc>
        <w:tc>
          <w:tcPr>
            <w:tcW w:w="1921" w:type="dxa"/>
            <w:noWrap/>
            <w:hideMark/>
          </w:tcPr>
          <w:p w14:paraId="502AE41D" w14:textId="77777777" w:rsidR="006871B5" w:rsidRPr="00920004" w:rsidRDefault="006871B5" w:rsidP="00E452E5">
            <w:pPr>
              <w:rPr>
                <w:ins w:id="38402" w:author="phuong vu" w:date="2018-11-30T14:07:00Z"/>
                <w:rPrChange w:id="38403" w:author="phuong vu" w:date="2018-11-30T22:36:00Z">
                  <w:rPr>
                    <w:ins w:id="38404" w:author="phuong vu" w:date="2018-11-30T14:07:00Z"/>
                  </w:rPr>
                </w:rPrChange>
              </w:rPr>
              <w:pPrChange w:id="38405" w:author="phuong vu" w:date="2018-11-30T21:45:00Z">
                <w:pPr>
                  <w:spacing w:line="276" w:lineRule="auto"/>
                </w:pPr>
              </w:pPrChange>
            </w:pPr>
            <w:ins w:id="38406" w:author="phuong vu" w:date="2018-11-30T14:07:00Z">
              <w:r w:rsidRPr="00920004">
                <w:rPr>
                  <w:rPrChange w:id="38407" w:author="phuong vu" w:date="2018-11-30T22:36:00Z">
                    <w:rPr/>
                  </w:rPrChange>
                </w:rPr>
                <w:t>id</w:t>
              </w:r>
            </w:ins>
          </w:p>
        </w:tc>
        <w:tc>
          <w:tcPr>
            <w:tcW w:w="1300" w:type="dxa"/>
            <w:noWrap/>
            <w:hideMark/>
          </w:tcPr>
          <w:p w14:paraId="187E137E" w14:textId="77777777" w:rsidR="006871B5" w:rsidRPr="00920004" w:rsidRDefault="006871B5" w:rsidP="00E452E5">
            <w:pPr>
              <w:rPr>
                <w:ins w:id="38408" w:author="phuong vu" w:date="2018-11-30T14:07:00Z"/>
                <w:rPrChange w:id="38409" w:author="phuong vu" w:date="2018-11-30T22:36:00Z">
                  <w:rPr>
                    <w:ins w:id="38410" w:author="phuong vu" w:date="2018-11-30T14:07:00Z"/>
                  </w:rPr>
                </w:rPrChange>
              </w:rPr>
              <w:pPrChange w:id="38411" w:author="phuong vu" w:date="2018-11-30T21:45:00Z">
                <w:pPr>
                  <w:spacing w:line="276" w:lineRule="auto"/>
                </w:pPr>
              </w:pPrChange>
            </w:pPr>
            <w:ins w:id="38412" w:author="phuong vu" w:date="2018-11-30T14:07:00Z">
              <w:r w:rsidRPr="00920004">
                <w:rPr>
                  <w:rPrChange w:id="38413" w:author="phuong vu" w:date="2018-11-30T22:36:00Z">
                    <w:rPr/>
                  </w:rPrChange>
                </w:rPr>
                <w:t>numeric</w:t>
              </w:r>
            </w:ins>
          </w:p>
        </w:tc>
        <w:tc>
          <w:tcPr>
            <w:tcW w:w="1098" w:type="dxa"/>
            <w:noWrap/>
            <w:vAlign w:val="center"/>
            <w:hideMark/>
          </w:tcPr>
          <w:p w14:paraId="37BE7761" w14:textId="77777777" w:rsidR="006871B5" w:rsidRPr="00920004" w:rsidRDefault="006871B5" w:rsidP="00E452E5">
            <w:pPr>
              <w:jc w:val="center"/>
              <w:rPr>
                <w:ins w:id="38414" w:author="phuong vu" w:date="2018-11-30T14:07:00Z"/>
                <w:rPrChange w:id="38415" w:author="phuong vu" w:date="2018-11-30T22:36:00Z">
                  <w:rPr>
                    <w:ins w:id="38416" w:author="phuong vu" w:date="2018-11-30T14:07:00Z"/>
                  </w:rPr>
                </w:rPrChange>
              </w:rPr>
              <w:pPrChange w:id="38417" w:author="phuong vu" w:date="2018-11-30T21:45:00Z">
                <w:pPr>
                  <w:spacing w:line="276" w:lineRule="auto"/>
                  <w:jc w:val="center"/>
                </w:pPr>
              </w:pPrChange>
            </w:pPr>
          </w:p>
        </w:tc>
        <w:tc>
          <w:tcPr>
            <w:tcW w:w="838" w:type="dxa"/>
            <w:noWrap/>
            <w:vAlign w:val="center"/>
            <w:hideMark/>
          </w:tcPr>
          <w:p w14:paraId="20F69D55" w14:textId="77777777" w:rsidR="006871B5" w:rsidRPr="00920004" w:rsidRDefault="006871B5" w:rsidP="00E452E5">
            <w:pPr>
              <w:jc w:val="center"/>
              <w:rPr>
                <w:ins w:id="38418" w:author="phuong vu" w:date="2018-11-30T14:07:00Z"/>
                <w:rPrChange w:id="38419" w:author="phuong vu" w:date="2018-11-30T22:36:00Z">
                  <w:rPr>
                    <w:ins w:id="38420" w:author="phuong vu" w:date="2018-11-30T14:07:00Z"/>
                  </w:rPr>
                </w:rPrChange>
              </w:rPr>
              <w:pPrChange w:id="38421" w:author="phuong vu" w:date="2018-11-30T21:45:00Z">
                <w:pPr>
                  <w:spacing w:line="276" w:lineRule="auto"/>
                  <w:jc w:val="center"/>
                </w:pPr>
              </w:pPrChange>
            </w:pPr>
            <w:ins w:id="38422" w:author="phuong vu" w:date="2018-11-30T14:07:00Z">
              <w:r w:rsidRPr="00920004">
                <w:rPr>
                  <w:rPrChange w:id="38423" w:author="phuong vu" w:date="2018-11-30T22:36:00Z">
                    <w:rPr/>
                  </w:rPrChange>
                </w:rPr>
                <w:t>X</w:t>
              </w:r>
            </w:ins>
          </w:p>
        </w:tc>
        <w:tc>
          <w:tcPr>
            <w:tcW w:w="823" w:type="dxa"/>
            <w:noWrap/>
            <w:vAlign w:val="center"/>
            <w:hideMark/>
          </w:tcPr>
          <w:p w14:paraId="2FFE783B" w14:textId="77777777" w:rsidR="006871B5" w:rsidRPr="00920004" w:rsidRDefault="006871B5" w:rsidP="00E452E5">
            <w:pPr>
              <w:jc w:val="center"/>
              <w:rPr>
                <w:ins w:id="38424" w:author="phuong vu" w:date="2018-11-30T14:07:00Z"/>
                <w:rPrChange w:id="38425" w:author="phuong vu" w:date="2018-11-30T22:36:00Z">
                  <w:rPr>
                    <w:ins w:id="38426" w:author="phuong vu" w:date="2018-11-30T14:07:00Z"/>
                  </w:rPr>
                </w:rPrChange>
              </w:rPr>
              <w:pPrChange w:id="38427" w:author="phuong vu" w:date="2018-11-30T21:45:00Z">
                <w:pPr>
                  <w:spacing w:line="276" w:lineRule="auto"/>
                  <w:jc w:val="center"/>
                </w:pPr>
              </w:pPrChange>
            </w:pPr>
          </w:p>
        </w:tc>
        <w:tc>
          <w:tcPr>
            <w:tcW w:w="2037" w:type="dxa"/>
            <w:noWrap/>
            <w:hideMark/>
          </w:tcPr>
          <w:p w14:paraId="50574BAB" w14:textId="77777777" w:rsidR="006871B5" w:rsidRPr="00920004" w:rsidRDefault="006871B5" w:rsidP="00E452E5">
            <w:pPr>
              <w:rPr>
                <w:ins w:id="38428" w:author="phuong vu" w:date="2018-11-30T14:07:00Z"/>
                <w:lang w:val="en-US"/>
                <w:rPrChange w:id="38429" w:author="phuong vu" w:date="2018-11-30T22:36:00Z">
                  <w:rPr>
                    <w:ins w:id="38430" w:author="phuong vu" w:date="2018-11-30T14:07:00Z"/>
                    <w:lang w:val="en-US"/>
                  </w:rPr>
                </w:rPrChange>
              </w:rPr>
              <w:pPrChange w:id="38431" w:author="phuong vu" w:date="2018-11-30T21:45:00Z">
                <w:pPr>
                  <w:spacing w:line="276" w:lineRule="auto"/>
                </w:pPr>
              </w:pPrChange>
            </w:pPr>
            <w:ins w:id="38432" w:author="phuong vu" w:date="2018-11-30T14:07:00Z">
              <w:r w:rsidRPr="00920004">
                <w:rPr>
                  <w:rPrChange w:id="38433" w:author="phuong vu" w:date="2018-11-30T22:36:00Z">
                    <w:rPr/>
                  </w:rPrChange>
                </w:rPr>
                <w:t xml:space="preserve">ID </w:t>
              </w:r>
              <w:r w:rsidRPr="00920004">
                <w:rPr>
                  <w:lang w:val="en-US"/>
                  <w:rPrChange w:id="38434" w:author="phuong vu" w:date="2018-11-30T22:36:00Z">
                    <w:rPr>
                      <w:lang w:val="en-US"/>
                    </w:rPr>
                  </w:rPrChange>
                </w:rPr>
                <w:t>quần áo</w:t>
              </w:r>
            </w:ins>
          </w:p>
        </w:tc>
      </w:tr>
      <w:tr w:rsidR="006871B5" w:rsidRPr="00920004" w14:paraId="5680A4F5" w14:textId="77777777" w:rsidTr="006871B5">
        <w:trPr>
          <w:trHeight w:val="300"/>
          <w:ins w:id="38435" w:author="phuong vu" w:date="2018-11-30T14:07:00Z"/>
        </w:trPr>
        <w:tc>
          <w:tcPr>
            <w:tcW w:w="708" w:type="dxa"/>
            <w:noWrap/>
            <w:vAlign w:val="center"/>
            <w:hideMark/>
          </w:tcPr>
          <w:p w14:paraId="2D7CFF56" w14:textId="77777777" w:rsidR="006871B5" w:rsidRPr="00920004" w:rsidRDefault="006871B5" w:rsidP="00BD0851">
            <w:pPr>
              <w:spacing w:before="240" w:line="0" w:lineRule="atLeast"/>
              <w:jc w:val="center"/>
              <w:rPr>
                <w:ins w:id="38436" w:author="phuong vu" w:date="2018-11-30T14:07:00Z"/>
                <w:rPrChange w:id="38437" w:author="phuong vu" w:date="2018-11-30T22:36:00Z">
                  <w:rPr>
                    <w:ins w:id="38438" w:author="phuong vu" w:date="2018-11-30T14:07:00Z"/>
                  </w:rPr>
                </w:rPrChange>
              </w:rPr>
              <w:pPrChange w:id="38439" w:author="phuong vu" w:date="2018-11-30T14:16:00Z">
                <w:pPr>
                  <w:spacing w:line="276" w:lineRule="auto"/>
                  <w:jc w:val="center"/>
                </w:pPr>
              </w:pPrChange>
            </w:pPr>
            <w:ins w:id="38440" w:author="phuong vu" w:date="2018-11-30T14:07:00Z">
              <w:r w:rsidRPr="00920004">
                <w:rPr>
                  <w:rPrChange w:id="38441" w:author="phuong vu" w:date="2018-11-30T22:36:00Z">
                    <w:rPr/>
                  </w:rPrChange>
                </w:rPr>
                <w:t>2</w:t>
              </w:r>
            </w:ins>
          </w:p>
        </w:tc>
        <w:tc>
          <w:tcPr>
            <w:tcW w:w="1921" w:type="dxa"/>
            <w:noWrap/>
            <w:hideMark/>
          </w:tcPr>
          <w:p w14:paraId="2F5C6075" w14:textId="77777777" w:rsidR="006871B5" w:rsidRPr="00920004" w:rsidRDefault="006871B5" w:rsidP="00E452E5">
            <w:pPr>
              <w:rPr>
                <w:ins w:id="38442" w:author="phuong vu" w:date="2018-11-30T14:07:00Z"/>
                <w:rPrChange w:id="38443" w:author="phuong vu" w:date="2018-11-30T22:36:00Z">
                  <w:rPr>
                    <w:ins w:id="38444" w:author="phuong vu" w:date="2018-11-30T14:07:00Z"/>
                  </w:rPr>
                </w:rPrChange>
              </w:rPr>
              <w:pPrChange w:id="38445" w:author="phuong vu" w:date="2018-11-30T21:45:00Z">
                <w:pPr>
                  <w:spacing w:line="276" w:lineRule="auto"/>
                </w:pPr>
              </w:pPrChange>
            </w:pPr>
            <w:ins w:id="38446" w:author="phuong vu" w:date="2018-11-30T14:07:00Z">
              <w:r w:rsidRPr="00920004">
                <w:rPr>
                  <w:lang w:val="en-US"/>
                  <w:rPrChange w:id="38447" w:author="phuong vu" w:date="2018-11-30T22:36:00Z">
                    <w:rPr>
                      <w:lang w:val="en-US"/>
                    </w:rPr>
                  </w:rPrChange>
                </w:rPr>
                <w:t>product</w:t>
              </w:r>
              <w:r w:rsidRPr="00920004">
                <w:rPr>
                  <w:rPrChange w:id="38448" w:author="phuong vu" w:date="2018-11-30T22:36:00Z">
                    <w:rPr/>
                  </w:rPrChange>
                </w:rPr>
                <w:t>_name</w:t>
              </w:r>
            </w:ins>
          </w:p>
        </w:tc>
        <w:tc>
          <w:tcPr>
            <w:tcW w:w="1300" w:type="dxa"/>
            <w:noWrap/>
            <w:hideMark/>
          </w:tcPr>
          <w:p w14:paraId="05ED36A8" w14:textId="3EA18640" w:rsidR="006871B5" w:rsidRPr="00920004" w:rsidRDefault="00E452E5" w:rsidP="00E452E5">
            <w:pPr>
              <w:rPr>
                <w:ins w:id="38449" w:author="phuong vu" w:date="2018-11-30T14:07:00Z"/>
                <w:rPrChange w:id="38450" w:author="phuong vu" w:date="2018-11-30T22:36:00Z">
                  <w:rPr>
                    <w:ins w:id="38451" w:author="phuong vu" w:date="2018-11-30T14:07:00Z"/>
                  </w:rPr>
                </w:rPrChange>
              </w:rPr>
              <w:pPrChange w:id="38452" w:author="phuong vu" w:date="2018-11-30T21:45:00Z">
                <w:pPr>
                  <w:spacing w:line="276" w:lineRule="auto"/>
                </w:pPr>
              </w:pPrChange>
            </w:pPr>
            <w:ins w:id="38453" w:author="phuong vu" w:date="2018-11-30T21:53:00Z">
              <w:r w:rsidRPr="00920004">
                <w:rPr>
                  <w:rPrChange w:id="38454" w:author="phuong vu" w:date="2018-11-30T22:36:00Z">
                    <w:rPr/>
                  </w:rPrChange>
                </w:rPr>
                <w:t>varchar</w:t>
              </w:r>
            </w:ins>
          </w:p>
        </w:tc>
        <w:tc>
          <w:tcPr>
            <w:tcW w:w="1098" w:type="dxa"/>
            <w:noWrap/>
            <w:vAlign w:val="center"/>
            <w:hideMark/>
          </w:tcPr>
          <w:p w14:paraId="78568FD0" w14:textId="77777777" w:rsidR="006871B5" w:rsidRPr="00920004" w:rsidRDefault="006871B5" w:rsidP="00E452E5">
            <w:pPr>
              <w:jc w:val="center"/>
              <w:rPr>
                <w:ins w:id="38455" w:author="phuong vu" w:date="2018-11-30T14:07:00Z"/>
                <w:rPrChange w:id="38456" w:author="phuong vu" w:date="2018-11-30T22:36:00Z">
                  <w:rPr>
                    <w:ins w:id="38457" w:author="phuong vu" w:date="2018-11-30T14:07:00Z"/>
                  </w:rPr>
                </w:rPrChange>
              </w:rPr>
              <w:pPrChange w:id="38458" w:author="phuong vu" w:date="2018-11-30T21:45:00Z">
                <w:pPr>
                  <w:spacing w:line="276" w:lineRule="auto"/>
                  <w:jc w:val="center"/>
                </w:pPr>
              </w:pPrChange>
            </w:pPr>
          </w:p>
        </w:tc>
        <w:tc>
          <w:tcPr>
            <w:tcW w:w="838" w:type="dxa"/>
            <w:noWrap/>
            <w:vAlign w:val="center"/>
            <w:hideMark/>
          </w:tcPr>
          <w:p w14:paraId="2BD81507" w14:textId="77777777" w:rsidR="006871B5" w:rsidRPr="00920004" w:rsidRDefault="006871B5" w:rsidP="00E452E5">
            <w:pPr>
              <w:jc w:val="center"/>
              <w:rPr>
                <w:ins w:id="38459" w:author="phuong vu" w:date="2018-11-30T14:07:00Z"/>
                <w:rPrChange w:id="38460" w:author="phuong vu" w:date="2018-11-30T22:36:00Z">
                  <w:rPr>
                    <w:ins w:id="38461" w:author="phuong vu" w:date="2018-11-30T14:07:00Z"/>
                  </w:rPr>
                </w:rPrChange>
              </w:rPr>
              <w:pPrChange w:id="38462" w:author="phuong vu" w:date="2018-11-30T21:45:00Z">
                <w:pPr>
                  <w:spacing w:line="276" w:lineRule="auto"/>
                  <w:jc w:val="center"/>
                </w:pPr>
              </w:pPrChange>
            </w:pPr>
          </w:p>
        </w:tc>
        <w:tc>
          <w:tcPr>
            <w:tcW w:w="823" w:type="dxa"/>
            <w:noWrap/>
            <w:vAlign w:val="center"/>
            <w:hideMark/>
          </w:tcPr>
          <w:p w14:paraId="1BAB67C4" w14:textId="77777777" w:rsidR="006871B5" w:rsidRPr="00920004" w:rsidRDefault="006871B5" w:rsidP="00E452E5">
            <w:pPr>
              <w:jc w:val="center"/>
              <w:rPr>
                <w:ins w:id="38463" w:author="phuong vu" w:date="2018-11-30T14:07:00Z"/>
                <w:rPrChange w:id="38464" w:author="phuong vu" w:date="2018-11-30T22:36:00Z">
                  <w:rPr>
                    <w:ins w:id="38465" w:author="phuong vu" w:date="2018-11-30T14:07:00Z"/>
                  </w:rPr>
                </w:rPrChange>
              </w:rPr>
              <w:pPrChange w:id="38466" w:author="phuong vu" w:date="2018-11-30T21:45:00Z">
                <w:pPr>
                  <w:spacing w:line="276" w:lineRule="auto"/>
                  <w:jc w:val="center"/>
                </w:pPr>
              </w:pPrChange>
            </w:pPr>
          </w:p>
        </w:tc>
        <w:tc>
          <w:tcPr>
            <w:tcW w:w="2037" w:type="dxa"/>
            <w:noWrap/>
            <w:hideMark/>
          </w:tcPr>
          <w:p w14:paraId="19B882DA" w14:textId="77777777" w:rsidR="006871B5" w:rsidRPr="00920004" w:rsidRDefault="006871B5" w:rsidP="00E452E5">
            <w:pPr>
              <w:rPr>
                <w:ins w:id="38467" w:author="phuong vu" w:date="2018-11-30T14:07:00Z"/>
                <w:lang w:val="en-US"/>
                <w:rPrChange w:id="38468" w:author="phuong vu" w:date="2018-11-30T22:36:00Z">
                  <w:rPr>
                    <w:ins w:id="38469" w:author="phuong vu" w:date="2018-11-30T14:07:00Z"/>
                    <w:lang w:val="en-US"/>
                  </w:rPr>
                </w:rPrChange>
              </w:rPr>
              <w:pPrChange w:id="38470" w:author="phuong vu" w:date="2018-11-30T21:45:00Z">
                <w:pPr>
                  <w:spacing w:line="276" w:lineRule="auto"/>
                </w:pPr>
              </w:pPrChange>
            </w:pPr>
            <w:ins w:id="38471" w:author="phuong vu" w:date="2018-11-30T14:07:00Z">
              <w:r w:rsidRPr="00920004">
                <w:rPr>
                  <w:lang w:val="en-US"/>
                  <w:rPrChange w:id="38472" w:author="phuong vu" w:date="2018-11-30T22:36:00Z">
                    <w:rPr>
                      <w:lang w:val="en-US"/>
                    </w:rPr>
                  </w:rPrChange>
                </w:rPr>
                <w:t>Tên quần áo</w:t>
              </w:r>
            </w:ins>
          </w:p>
        </w:tc>
      </w:tr>
      <w:tr w:rsidR="006871B5" w:rsidRPr="00920004" w14:paraId="412068B6" w14:textId="77777777" w:rsidTr="006871B5">
        <w:trPr>
          <w:trHeight w:val="300"/>
          <w:ins w:id="38473" w:author="phuong vu" w:date="2018-11-30T14:07:00Z"/>
        </w:trPr>
        <w:tc>
          <w:tcPr>
            <w:tcW w:w="708" w:type="dxa"/>
            <w:noWrap/>
            <w:vAlign w:val="center"/>
          </w:tcPr>
          <w:p w14:paraId="20453AF3" w14:textId="77777777" w:rsidR="006871B5" w:rsidRPr="00920004" w:rsidRDefault="006871B5" w:rsidP="00BD0851">
            <w:pPr>
              <w:spacing w:before="240" w:line="0" w:lineRule="atLeast"/>
              <w:jc w:val="center"/>
              <w:rPr>
                <w:ins w:id="38474" w:author="phuong vu" w:date="2018-11-30T14:07:00Z"/>
                <w:lang w:val="en-US"/>
                <w:rPrChange w:id="38475" w:author="phuong vu" w:date="2018-11-30T22:36:00Z">
                  <w:rPr>
                    <w:ins w:id="38476" w:author="phuong vu" w:date="2018-11-30T14:07:00Z"/>
                    <w:lang w:val="en-US"/>
                  </w:rPr>
                </w:rPrChange>
              </w:rPr>
              <w:pPrChange w:id="38477" w:author="phuong vu" w:date="2018-11-30T14:16:00Z">
                <w:pPr>
                  <w:spacing w:line="276" w:lineRule="auto"/>
                  <w:jc w:val="center"/>
                </w:pPr>
              </w:pPrChange>
            </w:pPr>
            <w:ins w:id="38478" w:author="phuong vu" w:date="2018-11-30T14:07:00Z">
              <w:r w:rsidRPr="00920004">
                <w:rPr>
                  <w:lang w:val="en-US"/>
                  <w:rPrChange w:id="38479" w:author="phuong vu" w:date="2018-11-30T22:36:00Z">
                    <w:rPr>
                      <w:lang w:val="en-US"/>
                    </w:rPr>
                  </w:rPrChange>
                </w:rPr>
                <w:t>3</w:t>
              </w:r>
            </w:ins>
          </w:p>
        </w:tc>
        <w:tc>
          <w:tcPr>
            <w:tcW w:w="1921" w:type="dxa"/>
            <w:noWrap/>
          </w:tcPr>
          <w:p w14:paraId="1AF33DFE" w14:textId="77777777" w:rsidR="006871B5" w:rsidRPr="00920004" w:rsidRDefault="006871B5" w:rsidP="00E452E5">
            <w:pPr>
              <w:rPr>
                <w:ins w:id="38480" w:author="phuong vu" w:date="2018-11-30T14:07:00Z"/>
                <w:lang w:val="en-US"/>
                <w:rPrChange w:id="38481" w:author="phuong vu" w:date="2018-11-30T22:36:00Z">
                  <w:rPr>
                    <w:ins w:id="38482" w:author="phuong vu" w:date="2018-11-30T14:07:00Z"/>
                    <w:lang w:val="en-US"/>
                  </w:rPr>
                </w:rPrChange>
              </w:rPr>
              <w:pPrChange w:id="38483" w:author="phuong vu" w:date="2018-11-30T21:45:00Z">
                <w:pPr>
                  <w:spacing w:line="276" w:lineRule="auto"/>
                </w:pPr>
              </w:pPrChange>
            </w:pPr>
            <w:ins w:id="38484" w:author="phuong vu" w:date="2018-11-30T14:07:00Z">
              <w:r w:rsidRPr="00920004">
                <w:rPr>
                  <w:lang w:val="en-US"/>
                  <w:rPrChange w:id="38485" w:author="phuong vu" w:date="2018-11-30T22:36:00Z">
                    <w:rPr>
                      <w:lang w:val="en-US"/>
                    </w:rPr>
                  </w:rPrChange>
                </w:rPr>
                <w:t>product_avatar</w:t>
              </w:r>
            </w:ins>
          </w:p>
        </w:tc>
        <w:tc>
          <w:tcPr>
            <w:tcW w:w="1300" w:type="dxa"/>
            <w:noWrap/>
          </w:tcPr>
          <w:p w14:paraId="009DF838" w14:textId="77777777" w:rsidR="006871B5" w:rsidRPr="00920004" w:rsidRDefault="006871B5" w:rsidP="00E452E5">
            <w:pPr>
              <w:rPr>
                <w:ins w:id="38486" w:author="phuong vu" w:date="2018-11-30T14:07:00Z"/>
                <w:lang w:val="en-US"/>
                <w:rPrChange w:id="38487" w:author="phuong vu" w:date="2018-11-30T22:36:00Z">
                  <w:rPr>
                    <w:ins w:id="38488" w:author="phuong vu" w:date="2018-11-30T14:07:00Z"/>
                    <w:lang w:val="en-US"/>
                  </w:rPr>
                </w:rPrChange>
              </w:rPr>
              <w:pPrChange w:id="38489" w:author="phuong vu" w:date="2018-11-30T21:45:00Z">
                <w:pPr>
                  <w:spacing w:line="276" w:lineRule="auto"/>
                </w:pPr>
              </w:pPrChange>
            </w:pPr>
            <w:ins w:id="38490" w:author="phuong vu" w:date="2018-11-30T14:07:00Z">
              <w:r w:rsidRPr="00920004">
                <w:rPr>
                  <w:lang w:val="en-US"/>
                  <w:rPrChange w:id="38491" w:author="phuong vu" w:date="2018-11-30T22:36:00Z">
                    <w:rPr>
                      <w:lang w:val="en-US"/>
                    </w:rPr>
                  </w:rPrChange>
                </w:rPr>
                <w:t>numeric</w:t>
              </w:r>
            </w:ins>
          </w:p>
        </w:tc>
        <w:tc>
          <w:tcPr>
            <w:tcW w:w="1098" w:type="dxa"/>
            <w:noWrap/>
            <w:vAlign w:val="center"/>
          </w:tcPr>
          <w:p w14:paraId="47481FA3" w14:textId="77777777" w:rsidR="006871B5" w:rsidRPr="00920004" w:rsidRDefault="006871B5" w:rsidP="00E452E5">
            <w:pPr>
              <w:jc w:val="center"/>
              <w:rPr>
                <w:ins w:id="38492" w:author="phuong vu" w:date="2018-11-30T14:07:00Z"/>
                <w:rPrChange w:id="38493" w:author="phuong vu" w:date="2018-11-30T22:36:00Z">
                  <w:rPr>
                    <w:ins w:id="38494" w:author="phuong vu" w:date="2018-11-30T14:07:00Z"/>
                  </w:rPr>
                </w:rPrChange>
              </w:rPr>
              <w:pPrChange w:id="38495" w:author="phuong vu" w:date="2018-11-30T21:45:00Z">
                <w:pPr>
                  <w:spacing w:line="276" w:lineRule="auto"/>
                  <w:jc w:val="center"/>
                </w:pPr>
              </w:pPrChange>
            </w:pPr>
          </w:p>
        </w:tc>
        <w:tc>
          <w:tcPr>
            <w:tcW w:w="838" w:type="dxa"/>
            <w:noWrap/>
            <w:vAlign w:val="center"/>
          </w:tcPr>
          <w:p w14:paraId="34F278E6" w14:textId="77777777" w:rsidR="006871B5" w:rsidRPr="00920004" w:rsidRDefault="006871B5" w:rsidP="00E452E5">
            <w:pPr>
              <w:jc w:val="center"/>
              <w:rPr>
                <w:ins w:id="38496" w:author="phuong vu" w:date="2018-11-30T14:07:00Z"/>
                <w:rPrChange w:id="38497" w:author="phuong vu" w:date="2018-11-30T22:36:00Z">
                  <w:rPr>
                    <w:ins w:id="38498" w:author="phuong vu" w:date="2018-11-30T14:07:00Z"/>
                  </w:rPr>
                </w:rPrChange>
              </w:rPr>
              <w:pPrChange w:id="38499" w:author="phuong vu" w:date="2018-11-30T21:45:00Z">
                <w:pPr>
                  <w:spacing w:line="276" w:lineRule="auto"/>
                  <w:jc w:val="center"/>
                </w:pPr>
              </w:pPrChange>
            </w:pPr>
          </w:p>
        </w:tc>
        <w:tc>
          <w:tcPr>
            <w:tcW w:w="823" w:type="dxa"/>
            <w:noWrap/>
            <w:vAlign w:val="center"/>
          </w:tcPr>
          <w:p w14:paraId="5514D5D6" w14:textId="77777777" w:rsidR="006871B5" w:rsidRPr="00920004" w:rsidRDefault="006871B5" w:rsidP="00E452E5">
            <w:pPr>
              <w:jc w:val="center"/>
              <w:rPr>
                <w:ins w:id="38500" w:author="phuong vu" w:date="2018-11-30T14:07:00Z"/>
                <w:lang w:val="en-US"/>
                <w:rPrChange w:id="38501" w:author="phuong vu" w:date="2018-11-30T22:36:00Z">
                  <w:rPr>
                    <w:ins w:id="38502" w:author="phuong vu" w:date="2018-11-30T14:07:00Z"/>
                    <w:lang w:val="en-US"/>
                  </w:rPr>
                </w:rPrChange>
              </w:rPr>
              <w:pPrChange w:id="38503" w:author="phuong vu" w:date="2018-11-30T21:45:00Z">
                <w:pPr>
                  <w:spacing w:line="276" w:lineRule="auto"/>
                  <w:jc w:val="center"/>
                </w:pPr>
              </w:pPrChange>
            </w:pPr>
            <w:ins w:id="38504" w:author="phuong vu" w:date="2018-11-30T14:07:00Z">
              <w:r w:rsidRPr="00920004">
                <w:rPr>
                  <w:lang w:val="en-US"/>
                  <w:rPrChange w:id="38505" w:author="phuong vu" w:date="2018-11-30T22:36:00Z">
                    <w:rPr>
                      <w:lang w:val="en-US"/>
                    </w:rPr>
                  </w:rPrChange>
                </w:rPr>
                <w:t>X</w:t>
              </w:r>
            </w:ins>
          </w:p>
        </w:tc>
        <w:tc>
          <w:tcPr>
            <w:tcW w:w="2037" w:type="dxa"/>
            <w:noWrap/>
          </w:tcPr>
          <w:p w14:paraId="1B5C5B1F" w14:textId="77777777" w:rsidR="006871B5" w:rsidRPr="00920004" w:rsidRDefault="006871B5" w:rsidP="00E452E5">
            <w:pPr>
              <w:rPr>
                <w:ins w:id="38506" w:author="phuong vu" w:date="2018-11-30T14:07:00Z"/>
                <w:lang w:val="en-US"/>
                <w:rPrChange w:id="38507" w:author="phuong vu" w:date="2018-11-30T22:36:00Z">
                  <w:rPr>
                    <w:ins w:id="38508" w:author="phuong vu" w:date="2018-11-30T14:07:00Z"/>
                    <w:lang w:val="en-US"/>
                  </w:rPr>
                </w:rPrChange>
              </w:rPr>
              <w:pPrChange w:id="38509" w:author="phuong vu" w:date="2018-11-30T21:45:00Z">
                <w:pPr>
                  <w:spacing w:line="276" w:lineRule="auto"/>
                </w:pPr>
              </w:pPrChange>
            </w:pPr>
            <w:ins w:id="38510" w:author="phuong vu" w:date="2018-11-30T14:07:00Z">
              <w:r w:rsidRPr="00920004">
                <w:rPr>
                  <w:lang w:val="en-US"/>
                  <w:rPrChange w:id="38511" w:author="phuong vu" w:date="2018-11-30T22:36:00Z">
                    <w:rPr>
                      <w:lang w:val="en-US"/>
                    </w:rPr>
                  </w:rPrChange>
                </w:rPr>
                <w:t xml:space="preserve">ID ảnh hiển thị. </w:t>
              </w:r>
            </w:ins>
          </w:p>
        </w:tc>
      </w:tr>
      <w:tr w:rsidR="006871B5" w:rsidRPr="00920004" w14:paraId="6B6025A8" w14:textId="77777777" w:rsidTr="006871B5">
        <w:trPr>
          <w:trHeight w:val="300"/>
          <w:ins w:id="38512" w:author="phuong vu" w:date="2018-11-30T14:07:00Z"/>
        </w:trPr>
        <w:tc>
          <w:tcPr>
            <w:tcW w:w="708" w:type="dxa"/>
            <w:noWrap/>
            <w:vAlign w:val="center"/>
          </w:tcPr>
          <w:p w14:paraId="135DEDA7" w14:textId="77777777" w:rsidR="006871B5" w:rsidRPr="00920004" w:rsidRDefault="006871B5" w:rsidP="00BD0851">
            <w:pPr>
              <w:spacing w:before="240" w:line="0" w:lineRule="atLeast"/>
              <w:jc w:val="center"/>
              <w:rPr>
                <w:ins w:id="38513" w:author="phuong vu" w:date="2018-11-30T14:07:00Z"/>
                <w:lang w:val="en-US"/>
                <w:rPrChange w:id="38514" w:author="phuong vu" w:date="2018-11-30T22:36:00Z">
                  <w:rPr>
                    <w:ins w:id="38515" w:author="phuong vu" w:date="2018-11-30T14:07:00Z"/>
                    <w:lang w:val="en-US"/>
                  </w:rPr>
                </w:rPrChange>
              </w:rPr>
              <w:pPrChange w:id="38516" w:author="phuong vu" w:date="2018-11-30T14:16:00Z">
                <w:pPr>
                  <w:spacing w:line="276" w:lineRule="auto"/>
                  <w:jc w:val="center"/>
                </w:pPr>
              </w:pPrChange>
            </w:pPr>
            <w:ins w:id="38517" w:author="phuong vu" w:date="2018-11-30T14:07:00Z">
              <w:r w:rsidRPr="00920004">
                <w:rPr>
                  <w:lang w:val="en-US"/>
                  <w:rPrChange w:id="38518" w:author="phuong vu" w:date="2018-11-30T22:36:00Z">
                    <w:rPr>
                      <w:lang w:val="en-US"/>
                    </w:rPr>
                  </w:rPrChange>
                </w:rPr>
                <w:t>4</w:t>
              </w:r>
            </w:ins>
          </w:p>
        </w:tc>
        <w:tc>
          <w:tcPr>
            <w:tcW w:w="1921" w:type="dxa"/>
            <w:noWrap/>
          </w:tcPr>
          <w:p w14:paraId="1572E9DA" w14:textId="77777777" w:rsidR="006871B5" w:rsidRPr="00920004" w:rsidRDefault="006871B5" w:rsidP="00E452E5">
            <w:pPr>
              <w:rPr>
                <w:ins w:id="38519" w:author="phuong vu" w:date="2018-11-30T14:07:00Z"/>
                <w:lang w:val="en-US"/>
                <w:rPrChange w:id="38520" w:author="phuong vu" w:date="2018-11-30T22:36:00Z">
                  <w:rPr>
                    <w:ins w:id="38521" w:author="phuong vu" w:date="2018-11-30T14:07:00Z"/>
                    <w:lang w:val="en-US"/>
                  </w:rPr>
                </w:rPrChange>
              </w:rPr>
              <w:pPrChange w:id="38522" w:author="phuong vu" w:date="2018-11-30T21:45:00Z">
                <w:pPr>
                  <w:spacing w:line="276" w:lineRule="auto"/>
                </w:pPr>
              </w:pPrChange>
            </w:pPr>
            <w:ins w:id="38523" w:author="phuong vu" w:date="2018-11-30T14:07:00Z">
              <w:r w:rsidRPr="00920004">
                <w:rPr>
                  <w:lang w:val="en-US"/>
                  <w:rPrChange w:id="38524" w:author="phuong vu" w:date="2018-11-30T22:36:00Z">
                    <w:rPr>
                      <w:lang w:val="en-US"/>
                    </w:rPr>
                  </w:rPrChange>
                </w:rPr>
                <w:t>short_desc</w:t>
              </w:r>
            </w:ins>
          </w:p>
        </w:tc>
        <w:tc>
          <w:tcPr>
            <w:tcW w:w="1300" w:type="dxa"/>
            <w:noWrap/>
          </w:tcPr>
          <w:p w14:paraId="7481FCED" w14:textId="768B52AE" w:rsidR="006871B5" w:rsidRPr="00920004" w:rsidRDefault="00E452E5" w:rsidP="00E452E5">
            <w:pPr>
              <w:rPr>
                <w:ins w:id="38525" w:author="phuong vu" w:date="2018-11-30T14:07:00Z"/>
                <w:lang w:val="en-US"/>
                <w:rPrChange w:id="38526" w:author="phuong vu" w:date="2018-11-30T22:36:00Z">
                  <w:rPr>
                    <w:ins w:id="38527" w:author="phuong vu" w:date="2018-11-30T14:07:00Z"/>
                    <w:lang w:val="en-US"/>
                  </w:rPr>
                </w:rPrChange>
              </w:rPr>
              <w:pPrChange w:id="38528" w:author="phuong vu" w:date="2018-11-30T21:45:00Z">
                <w:pPr>
                  <w:spacing w:line="276" w:lineRule="auto"/>
                </w:pPr>
              </w:pPrChange>
            </w:pPr>
            <w:ins w:id="38529" w:author="phuong vu" w:date="2018-11-30T21:53:00Z">
              <w:r w:rsidRPr="00920004">
                <w:rPr>
                  <w:rPrChange w:id="38530" w:author="phuong vu" w:date="2018-11-30T22:36:00Z">
                    <w:rPr/>
                  </w:rPrChange>
                </w:rPr>
                <w:t>varchar</w:t>
              </w:r>
            </w:ins>
          </w:p>
        </w:tc>
        <w:tc>
          <w:tcPr>
            <w:tcW w:w="1098" w:type="dxa"/>
            <w:noWrap/>
            <w:vAlign w:val="center"/>
          </w:tcPr>
          <w:p w14:paraId="39D0FACC" w14:textId="77777777" w:rsidR="006871B5" w:rsidRPr="00920004" w:rsidRDefault="006871B5" w:rsidP="00E452E5">
            <w:pPr>
              <w:jc w:val="center"/>
              <w:rPr>
                <w:ins w:id="38531" w:author="phuong vu" w:date="2018-11-30T14:07:00Z"/>
                <w:rPrChange w:id="38532" w:author="phuong vu" w:date="2018-11-30T22:36:00Z">
                  <w:rPr>
                    <w:ins w:id="38533" w:author="phuong vu" w:date="2018-11-30T14:07:00Z"/>
                  </w:rPr>
                </w:rPrChange>
              </w:rPr>
              <w:pPrChange w:id="38534" w:author="phuong vu" w:date="2018-11-30T21:45:00Z">
                <w:pPr>
                  <w:spacing w:line="276" w:lineRule="auto"/>
                  <w:jc w:val="center"/>
                </w:pPr>
              </w:pPrChange>
            </w:pPr>
          </w:p>
        </w:tc>
        <w:tc>
          <w:tcPr>
            <w:tcW w:w="838" w:type="dxa"/>
            <w:noWrap/>
            <w:vAlign w:val="center"/>
          </w:tcPr>
          <w:p w14:paraId="213230C3" w14:textId="77777777" w:rsidR="006871B5" w:rsidRPr="00920004" w:rsidRDefault="006871B5" w:rsidP="00E452E5">
            <w:pPr>
              <w:jc w:val="center"/>
              <w:rPr>
                <w:ins w:id="38535" w:author="phuong vu" w:date="2018-11-30T14:07:00Z"/>
                <w:rPrChange w:id="38536" w:author="phuong vu" w:date="2018-11-30T22:36:00Z">
                  <w:rPr>
                    <w:ins w:id="38537" w:author="phuong vu" w:date="2018-11-30T14:07:00Z"/>
                  </w:rPr>
                </w:rPrChange>
              </w:rPr>
              <w:pPrChange w:id="38538" w:author="phuong vu" w:date="2018-11-30T21:45:00Z">
                <w:pPr>
                  <w:spacing w:line="276" w:lineRule="auto"/>
                  <w:jc w:val="center"/>
                </w:pPr>
              </w:pPrChange>
            </w:pPr>
          </w:p>
        </w:tc>
        <w:tc>
          <w:tcPr>
            <w:tcW w:w="823" w:type="dxa"/>
            <w:noWrap/>
            <w:vAlign w:val="center"/>
          </w:tcPr>
          <w:p w14:paraId="1D857BB7" w14:textId="77777777" w:rsidR="006871B5" w:rsidRPr="00920004" w:rsidRDefault="006871B5" w:rsidP="00E452E5">
            <w:pPr>
              <w:jc w:val="center"/>
              <w:rPr>
                <w:ins w:id="38539" w:author="phuong vu" w:date="2018-11-30T14:07:00Z"/>
                <w:rPrChange w:id="38540" w:author="phuong vu" w:date="2018-11-30T22:36:00Z">
                  <w:rPr>
                    <w:ins w:id="38541" w:author="phuong vu" w:date="2018-11-30T14:07:00Z"/>
                  </w:rPr>
                </w:rPrChange>
              </w:rPr>
              <w:pPrChange w:id="38542" w:author="phuong vu" w:date="2018-11-30T21:45:00Z">
                <w:pPr>
                  <w:spacing w:line="276" w:lineRule="auto"/>
                  <w:jc w:val="center"/>
                </w:pPr>
              </w:pPrChange>
            </w:pPr>
          </w:p>
        </w:tc>
        <w:tc>
          <w:tcPr>
            <w:tcW w:w="2037" w:type="dxa"/>
            <w:noWrap/>
          </w:tcPr>
          <w:p w14:paraId="24E7CAE9" w14:textId="77777777" w:rsidR="006871B5" w:rsidRPr="00920004" w:rsidRDefault="006871B5" w:rsidP="00E452E5">
            <w:pPr>
              <w:rPr>
                <w:ins w:id="38543" w:author="phuong vu" w:date="2018-11-30T14:07:00Z"/>
                <w:lang w:val="en-US"/>
                <w:rPrChange w:id="38544" w:author="phuong vu" w:date="2018-11-30T22:36:00Z">
                  <w:rPr>
                    <w:ins w:id="38545" w:author="phuong vu" w:date="2018-11-30T14:07:00Z"/>
                    <w:lang w:val="en-US"/>
                  </w:rPr>
                </w:rPrChange>
              </w:rPr>
              <w:pPrChange w:id="38546" w:author="phuong vu" w:date="2018-11-30T21:45:00Z">
                <w:pPr>
                  <w:spacing w:line="276" w:lineRule="auto"/>
                </w:pPr>
              </w:pPrChange>
            </w:pPr>
            <w:ins w:id="38547" w:author="phuong vu" w:date="2018-11-30T14:07:00Z">
              <w:r w:rsidRPr="00920004">
                <w:rPr>
                  <w:lang w:val="en-US"/>
                  <w:rPrChange w:id="38548" w:author="phuong vu" w:date="2018-11-30T22:36:00Z">
                    <w:rPr>
                      <w:lang w:val="en-US"/>
                    </w:rPr>
                  </w:rPrChange>
                </w:rPr>
                <w:t>Mô tả ngắn</w:t>
              </w:r>
            </w:ins>
          </w:p>
        </w:tc>
      </w:tr>
      <w:tr w:rsidR="006871B5" w:rsidRPr="00920004" w14:paraId="6D7AC8FD" w14:textId="77777777" w:rsidTr="006871B5">
        <w:trPr>
          <w:trHeight w:val="300"/>
          <w:ins w:id="38549" w:author="phuong vu" w:date="2018-11-30T14:07:00Z"/>
        </w:trPr>
        <w:tc>
          <w:tcPr>
            <w:tcW w:w="708" w:type="dxa"/>
            <w:noWrap/>
            <w:vAlign w:val="center"/>
          </w:tcPr>
          <w:p w14:paraId="62919624" w14:textId="77777777" w:rsidR="006871B5" w:rsidRPr="00920004" w:rsidRDefault="006871B5" w:rsidP="00BD0851">
            <w:pPr>
              <w:spacing w:before="240" w:line="0" w:lineRule="atLeast"/>
              <w:jc w:val="center"/>
              <w:rPr>
                <w:ins w:id="38550" w:author="phuong vu" w:date="2018-11-30T14:07:00Z"/>
                <w:lang w:val="en-US"/>
                <w:rPrChange w:id="38551" w:author="phuong vu" w:date="2018-11-30T22:36:00Z">
                  <w:rPr>
                    <w:ins w:id="38552" w:author="phuong vu" w:date="2018-11-30T14:07:00Z"/>
                    <w:lang w:val="en-US"/>
                  </w:rPr>
                </w:rPrChange>
              </w:rPr>
              <w:pPrChange w:id="38553" w:author="phuong vu" w:date="2018-11-30T14:16:00Z">
                <w:pPr>
                  <w:spacing w:line="276" w:lineRule="auto"/>
                  <w:jc w:val="center"/>
                </w:pPr>
              </w:pPrChange>
            </w:pPr>
            <w:ins w:id="38554" w:author="phuong vu" w:date="2018-11-30T14:07:00Z">
              <w:r w:rsidRPr="00920004">
                <w:rPr>
                  <w:lang w:val="en-US"/>
                  <w:rPrChange w:id="38555" w:author="phuong vu" w:date="2018-11-30T22:36:00Z">
                    <w:rPr>
                      <w:lang w:val="en-US"/>
                    </w:rPr>
                  </w:rPrChange>
                </w:rPr>
                <w:t>5</w:t>
              </w:r>
            </w:ins>
          </w:p>
        </w:tc>
        <w:tc>
          <w:tcPr>
            <w:tcW w:w="1921" w:type="dxa"/>
            <w:noWrap/>
          </w:tcPr>
          <w:p w14:paraId="0639C384" w14:textId="77777777" w:rsidR="006871B5" w:rsidRPr="00920004" w:rsidRDefault="006871B5" w:rsidP="00E452E5">
            <w:pPr>
              <w:rPr>
                <w:ins w:id="38556" w:author="phuong vu" w:date="2018-11-30T14:07:00Z"/>
                <w:lang w:val="en-US"/>
                <w:rPrChange w:id="38557" w:author="phuong vu" w:date="2018-11-30T22:36:00Z">
                  <w:rPr>
                    <w:ins w:id="38558" w:author="phuong vu" w:date="2018-11-30T14:07:00Z"/>
                    <w:lang w:val="en-US"/>
                  </w:rPr>
                </w:rPrChange>
              </w:rPr>
              <w:pPrChange w:id="38559" w:author="phuong vu" w:date="2018-11-30T21:45:00Z">
                <w:pPr>
                  <w:spacing w:line="276" w:lineRule="auto"/>
                </w:pPr>
              </w:pPrChange>
            </w:pPr>
            <w:ins w:id="38560" w:author="phuong vu" w:date="2018-11-30T14:07:00Z">
              <w:r w:rsidRPr="00920004">
                <w:rPr>
                  <w:lang w:val="en-US"/>
                  <w:rPrChange w:id="38561" w:author="phuong vu" w:date="2018-11-30T22:36:00Z">
                    <w:rPr>
                      <w:lang w:val="en-US"/>
                    </w:rPr>
                  </w:rPrChange>
                </w:rPr>
                <w:t>product_type_id</w:t>
              </w:r>
            </w:ins>
          </w:p>
        </w:tc>
        <w:tc>
          <w:tcPr>
            <w:tcW w:w="1300" w:type="dxa"/>
            <w:noWrap/>
          </w:tcPr>
          <w:p w14:paraId="710E49A9" w14:textId="77777777" w:rsidR="006871B5" w:rsidRPr="00920004" w:rsidRDefault="006871B5" w:rsidP="00E452E5">
            <w:pPr>
              <w:rPr>
                <w:ins w:id="38562" w:author="phuong vu" w:date="2018-11-30T14:07:00Z"/>
                <w:lang w:val="en-US"/>
                <w:rPrChange w:id="38563" w:author="phuong vu" w:date="2018-11-30T22:36:00Z">
                  <w:rPr>
                    <w:ins w:id="38564" w:author="phuong vu" w:date="2018-11-30T14:07:00Z"/>
                    <w:lang w:val="en-US"/>
                  </w:rPr>
                </w:rPrChange>
              </w:rPr>
              <w:pPrChange w:id="38565" w:author="phuong vu" w:date="2018-11-30T21:45:00Z">
                <w:pPr>
                  <w:spacing w:line="276" w:lineRule="auto"/>
                </w:pPr>
              </w:pPrChange>
            </w:pPr>
            <w:ins w:id="38566" w:author="phuong vu" w:date="2018-11-30T14:07:00Z">
              <w:r w:rsidRPr="00920004">
                <w:rPr>
                  <w:lang w:val="en-US"/>
                  <w:rPrChange w:id="38567" w:author="phuong vu" w:date="2018-11-30T22:36:00Z">
                    <w:rPr>
                      <w:lang w:val="en-US"/>
                    </w:rPr>
                  </w:rPrChange>
                </w:rPr>
                <w:t>numeric</w:t>
              </w:r>
            </w:ins>
          </w:p>
        </w:tc>
        <w:tc>
          <w:tcPr>
            <w:tcW w:w="1098" w:type="dxa"/>
            <w:noWrap/>
            <w:vAlign w:val="center"/>
          </w:tcPr>
          <w:p w14:paraId="4C2CC6C3" w14:textId="77777777" w:rsidR="006871B5" w:rsidRPr="00920004" w:rsidRDefault="006871B5" w:rsidP="00E452E5">
            <w:pPr>
              <w:jc w:val="center"/>
              <w:rPr>
                <w:ins w:id="38568" w:author="phuong vu" w:date="2018-11-30T14:07:00Z"/>
                <w:rPrChange w:id="38569" w:author="phuong vu" w:date="2018-11-30T22:36:00Z">
                  <w:rPr>
                    <w:ins w:id="38570" w:author="phuong vu" w:date="2018-11-30T14:07:00Z"/>
                  </w:rPr>
                </w:rPrChange>
              </w:rPr>
              <w:pPrChange w:id="38571" w:author="phuong vu" w:date="2018-11-30T21:45:00Z">
                <w:pPr>
                  <w:spacing w:line="276" w:lineRule="auto"/>
                  <w:jc w:val="center"/>
                </w:pPr>
              </w:pPrChange>
            </w:pPr>
          </w:p>
        </w:tc>
        <w:tc>
          <w:tcPr>
            <w:tcW w:w="838" w:type="dxa"/>
            <w:noWrap/>
            <w:vAlign w:val="center"/>
          </w:tcPr>
          <w:p w14:paraId="6CD2161B" w14:textId="77777777" w:rsidR="006871B5" w:rsidRPr="00920004" w:rsidRDefault="006871B5" w:rsidP="00E452E5">
            <w:pPr>
              <w:jc w:val="center"/>
              <w:rPr>
                <w:ins w:id="38572" w:author="phuong vu" w:date="2018-11-30T14:07:00Z"/>
                <w:rPrChange w:id="38573" w:author="phuong vu" w:date="2018-11-30T22:36:00Z">
                  <w:rPr>
                    <w:ins w:id="38574" w:author="phuong vu" w:date="2018-11-30T14:07:00Z"/>
                  </w:rPr>
                </w:rPrChange>
              </w:rPr>
              <w:pPrChange w:id="38575" w:author="phuong vu" w:date="2018-11-30T21:45:00Z">
                <w:pPr>
                  <w:spacing w:line="276" w:lineRule="auto"/>
                  <w:jc w:val="center"/>
                </w:pPr>
              </w:pPrChange>
            </w:pPr>
          </w:p>
        </w:tc>
        <w:tc>
          <w:tcPr>
            <w:tcW w:w="823" w:type="dxa"/>
            <w:noWrap/>
            <w:vAlign w:val="center"/>
          </w:tcPr>
          <w:p w14:paraId="52A6FFE5" w14:textId="77777777" w:rsidR="006871B5" w:rsidRPr="00920004" w:rsidRDefault="006871B5" w:rsidP="00E452E5">
            <w:pPr>
              <w:jc w:val="center"/>
              <w:rPr>
                <w:ins w:id="38576" w:author="phuong vu" w:date="2018-11-30T14:07:00Z"/>
                <w:lang w:val="en-US"/>
                <w:rPrChange w:id="38577" w:author="phuong vu" w:date="2018-11-30T22:36:00Z">
                  <w:rPr>
                    <w:ins w:id="38578" w:author="phuong vu" w:date="2018-11-30T14:07:00Z"/>
                    <w:lang w:val="en-US"/>
                  </w:rPr>
                </w:rPrChange>
              </w:rPr>
              <w:pPrChange w:id="38579" w:author="phuong vu" w:date="2018-11-30T21:45:00Z">
                <w:pPr>
                  <w:spacing w:line="276" w:lineRule="auto"/>
                  <w:jc w:val="center"/>
                </w:pPr>
              </w:pPrChange>
            </w:pPr>
            <w:ins w:id="38580" w:author="phuong vu" w:date="2018-11-30T14:07:00Z">
              <w:r w:rsidRPr="00920004">
                <w:rPr>
                  <w:lang w:val="en-US"/>
                  <w:rPrChange w:id="38581" w:author="phuong vu" w:date="2018-11-30T22:36:00Z">
                    <w:rPr>
                      <w:lang w:val="en-US"/>
                    </w:rPr>
                  </w:rPrChange>
                </w:rPr>
                <w:t>X</w:t>
              </w:r>
            </w:ins>
          </w:p>
        </w:tc>
        <w:tc>
          <w:tcPr>
            <w:tcW w:w="2037" w:type="dxa"/>
            <w:noWrap/>
          </w:tcPr>
          <w:p w14:paraId="6BB3D838" w14:textId="77777777" w:rsidR="006871B5" w:rsidRPr="00920004" w:rsidRDefault="006871B5" w:rsidP="00E452E5">
            <w:pPr>
              <w:rPr>
                <w:ins w:id="38582" w:author="phuong vu" w:date="2018-11-30T14:07:00Z"/>
                <w:lang w:val="en-US"/>
                <w:rPrChange w:id="38583" w:author="phuong vu" w:date="2018-11-30T22:36:00Z">
                  <w:rPr>
                    <w:ins w:id="38584" w:author="phuong vu" w:date="2018-11-30T14:07:00Z"/>
                    <w:lang w:val="en-US"/>
                  </w:rPr>
                </w:rPrChange>
              </w:rPr>
              <w:pPrChange w:id="38585" w:author="phuong vu" w:date="2018-11-30T21:45:00Z">
                <w:pPr>
                  <w:spacing w:line="276" w:lineRule="auto"/>
                </w:pPr>
              </w:pPrChange>
            </w:pPr>
            <w:ins w:id="38586" w:author="phuong vu" w:date="2018-11-30T14:07:00Z">
              <w:r w:rsidRPr="00920004">
                <w:rPr>
                  <w:lang w:val="en-US"/>
                  <w:rPrChange w:id="38587" w:author="phuong vu" w:date="2018-11-30T22:36:00Z">
                    <w:rPr>
                      <w:lang w:val="en-US"/>
                    </w:rPr>
                  </w:rPrChange>
                </w:rPr>
                <w:t xml:space="preserve">ID loại quần áo. </w:t>
              </w:r>
            </w:ins>
          </w:p>
        </w:tc>
      </w:tr>
      <w:tr w:rsidR="006871B5" w:rsidRPr="00920004" w14:paraId="4D8F6963" w14:textId="77777777" w:rsidTr="006871B5">
        <w:trPr>
          <w:trHeight w:val="300"/>
          <w:ins w:id="38588" w:author="phuong vu" w:date="2018-11-30T14:07:00Z"/>
        </w:trPr>
        <w:tc>
          <w:tcPr>
            <w:tcW w:w="708" w:type="dxa"/>
            <w:noWrap/>
            <w:vAlign w:val="center"/>
            <w:hideMark/>
          </w:tcPr>
          <w:p w14:paraId="1A7D7A70" w14:textId="77777777" w:rsidR="006871B5" w:rsidRPr="00920004" w:rsidRDefault="006871B5" w:rsidP="00BD0851">
            <w:pPr>
              <w:spacing w:before="240" w:line="0" w:lineRule="atLeast"/>
              <w:jc w:val="center"/>
              <w:rPr>
                <w:ins w:id="38589" w:author="phuong vu" w:date="2018-11-30T14:07:00Z"/>
                <w:lang w:val="en-US"/>
                <w:rPrChange w:id="38590" w:author="phuong vu" w:date="2018-11-30T22:36:00Z">
                  <w:rPr>
                    <w:ins w:id="38591" w:author="phuong vu" w:date="2018-11-30T14:07:00Z"/>
                    <w:lang w:val="en-US"/>
                  </w:rPr>
                </w:rPrChange>
              </w:rPr>
              <w:pPrChange w:id="38592" w:author="phuong vu" w:date="2018-11-30T14:16:00Z">
                <w:pPr>
                  <w:spacing w:line="276" w:lineRule="auto"/>
                  <w:jc w:val="center"/>
                </w:pPr>
              </w:pPrChange>
            </w:pPr>
            <w:ins w:id="38593" w:author="phuong vu" w:date="2018-11-30T14:07:00Z">
              <w:r w:rsidRPr="00920004">
                <w:rPr>
                  <w:lang w:val="en-US"/>
                  <w:rPrChange w:id="38594" w:author="phuong vu" w:date="2018-11-30T22:36:00Z">
                    <w:rPr>
                      <w:lang w:val="en-US"/>
                    </w:rPr>
                  </w:rPrChange>
                </w:rPr>
                <w:t>6</w:t>
              </w:r>
            </w:ins>
          </w:p>
        </w:tc>
        <w:tc>
          <w:tcPr>
            <w:tcW w:w="1921" w:type="dxa"/>
            <w:noWrap/>
            <w:hideMark/>
          </w:tcPr>
          <w:p w14:paraId="5ACEDD26" w14:textId="77777777" w:rsidR="006871B5" w:rsidRPr="00920004" w:rsidRDefault="006871B5" w:rsidP="00E452E5">
            <w:pPr>
              <w:rPr>
                <w:ins w:id="38595" w:author="phuong vu" w:date="2018-11-30T14:07:00Z"/>
                <w:rPrChange w:id="38596" w:author="phuong vu" w:date="2018-11-30T22:36:00Z">
                  <w:rPr>
                    <w:ins w:id="38597" w:author="phuong vu" w:date="2018-11-30T14:07:00Z"/>
                  </w:rPr>
                </w:rPrChange>
              </w:rPr>
              <w:pPrChange w:id="38598" w:author="phuong vu" w:date="2018-11-30T21:45:00Z">
                <w:pPr>
                  <w:spacing w:line="276" w:lineRule="auto"/>
                </w:pPr>
              </w:pPrChange>
            </w:pPr>
            <w:ins w:id="38599" w:author="phuong vu" w:date="2018-11-30T14:07:00Z">
              <w:r w:rsidRPr="00920004">
                <w:rPr>
                  <w:rPrChange w:id="38600" w:author="phuong vu" w:date="2018-11-30T22:36:00Z">
                    <w:rPr/>
                  </w:rPrChange>
                </w:rPr>
                <w:t>status</w:t>
              </w:r>
            </w:ins>
          </w:p>
        </w:tc>
        <w:tc>
          <w:tcPr>
            <w:tcW w:w="1300" w:type="dxa"/>
            <w:noWrap/>
            <w:hideMark/>
          </w:tcPr>
          <w:p w14:paraId="4D06D910" w14:textId="131372CC" w:rsidR="006871B5" w:rsidRPr="00920004" w:rsidRDefault="00E452E5" w:rsidP="00E452E5">
            <w:pPr>
              <w:rPr>
                <w:ins w:id="38601" w:author="phuong vu" w:date="2018-11-30T14:07:00Z"/>
                <w:rPrChange w:id="38602" w:author="phuong vu" w:date="2018-11-30T22:36:00Z">
                  <w:rPr>
                    <w:ins w:id="38603" w:author="phuong vu" w:date="2018-11-30T14:07:00Z"/>
                  </w:rPr>
                </w:rPrChange>
              </w:rPr>
              <w:pPrChange w:id="38604" w:author="phuong vu" w:date="2018-11-30T21:45:00Z">
                <w:pPr>
                  <w:spacing w:line="276" w:lineRule="auto"/>
                </w:pPr>
              </w:pPrChange>
            </w:pPr>
            <w:ins w:id="38605" w:author="phuong vu" w:date="2018-11-30T21:53:00Z">
              <w:r w:rsidRPr="00920004">
                <w:rPr>
                  <w:rPrChange w:id="38606" w:author="phuong vu" w:date="2018-11-30T22:36:00Z">
                    <w:rPr/>
                  </w:rPrChange>
                </w:rPr>
                <w:t>varchar</w:t>
              </w:r>
            </w:ins>
          </w:p>
        </w:tc>
        <w:tc>
          <w:tcPr>
            <w:tcW w:w="1098" w:type="dxa"/>
            <w:noWrap/>
            <w:vAlign w:val="center"/>
            <w:hideMark/>
          </w:tcPr>
          <w:p w14:paraId="1AC227FC" w14:textId="77777777" w:rsidR="006871B5" w:rsidRPr="00920004" w:rsidRDefault="006871B5" w:rsidP="00E452E5">
            <w:pPr>
              <w:jc w:val="center"/>
              <w:rPr>
                <w:ins w:id="38607" w:author="phuong vu" w:date="2018-11-30T14:07:00Z"/>
                <w:rPrChange w:id="38608" w:author="phuong vu" w:date="2018-11-30T22:36:00Z">
                  <w:rPr>
                    <w:ins w:id="38609" w:author="phuong vu" w:date="2018-11-30T14:07:00Z"/>
                  </w:rPr>
                </w:rPrChange>
              </w:rPr>
              <w:pPrChange w:id="38610" w:author="phuong vu" w:date="2018-11-30T21:45:00Z">
                <w:pPr>
                  <w:spacing w:line="276" w:lineRule="auto"/>
                  <w:jc w:val="center"/>
                </w:pPr>
              </w:pPrChange>
            </w:pPr>
            <w:ins w:id="38611" w:author="phuong vu" w:date="2018-11-30T14:07:00Z">
              <w:r w:rsidRPr="00920004">
                <w:rPr>
                  <w:rPrChange w:id="38612" w:author="phuong vu" w:date="2018-11-30T22:36:00Z">
                    <w:rPr/>
                  </w:rPrChange>
                </w:rPr>
                <w:t>X</w:t>
              </w:r>
            </w:ins>
          </w:p>
        </w:tc>
        <w:tc>
          <w:tcPr>
            <w:tcW w:w="838" w:type="dxa"/>
            <w:noWrap/>
            <w:vAlign w:val="center"/>
            <w:hideMark/>
          </w:tcPr>
          <w:p w14:paraId="2584BAFA" w14:textId="77777777" w:rsidR="006871B5" w:rsidRPr="00920004" w:rsidRDefault="006871B5" w:rsidP="00E452E5">
            <w:pPr>
              <w:jc w:val="center"/>
              <w:rPr>
                <w:ins w:id="38613" w:author="phuong vu" w:date="2018-11-30T14:07:00Z"/>
                <w:rPrChange w:id="38614" w:author="phuong vu" w:date="2018-11-30T22:36:00Z">
                  <w:rPr>
                    <w:ins w:id="38615" w:author="phuong vu" w:date="2018-11-30T14:07:00Z"/>
                  </w:rPr>
                </w:rPrChange>
              </w:rPr>
              <w:pPrChange w:id="38616" w:author="phuong vu" w:date="2018-11-30T21:45:00Z">
                <w:pPr>
                  <w:spacing w:line="276" w:lineRule="auto"/>
                  <w:jc w:val="center"/>
                </w:pPr>
              </w:pPrChange>
            </w:pPr>
          </w:p>
        </w:tc>
        <w:tc>
          <w:tcPr>
            <w:tcW w:w="823" w:type="dxa"/>
            <w:noWrap/>
            <w:vAlign w:val="center"/>
            <w:hideMark/>
          </w:tcPr>
          <w:p w14:paraId="7005C6C9" w14:textId="77777777" w:rsidR="006871B5" w:rsidRPr="00920004" w:rsidRDefault="006871B5" w:rsidP="00E452E5">
            <w:pPr>
              <w:jc w:val="center"/>
              <w:rPr>
                <w:ins w:id="38617" w:author="phuong vu" w:date="2018-11-30T14:07:00Z"/>
                <w:rPrChange w:id="38618" w:author="phuong vu" w:date="2018-11-30T22:36:00Z">
                  <w:rPr>
                    <w:ins w:id="38619" w:author="phuong vu" w:date="2018-11-30T14:07:00Z"/>
                  </w:rPr>
                </w:rPrChange>
              </w:rPr>
              <w:pPrChange w:id="38620" w:author="phuong vu" w:date="2018-11-30T21:45:00Z">
                <w:pPr>
                  <w:spacing w:line="276" w:lineRule="auto"/>
                  <w:jc w:val="center"/>
                </w:pPr>
              </w:pPrChange>
            </w:pPr>
          </w:p>
        </w:tc>
        <w:tc>
          <w:tcPr>
            <w:tcW w:w="2037" w:type="dxa"/>
            <w:noWrap/>
            <w:hideMark/>
          </w:tcPr>
          <w:p w14:paraId="28A7EF2D" w14:textId="77777777" w:rsidR="006871B5" w:rsidRPr="00920004" w:rsidRDefault="006871B5" w:rsidP="00E452E5">
            <w:pPr>
              <w:rPr>
                <w:ins w:id="38621" w:author="phuong vu" w:date="2018-11-30T14:07:00Z"/>
                <w:rPrChange w:id="38622" w:author="phuong vu" w:date="2018-11-30T22:36:00Z">
                  <w:rPr>
                    <w:ins w:id="38623" w:author="phuong vu" w:date="2018-11-30T14:07:00Z"/>
                  </w:rPr>
                </w:rPrChange>
              </w:rPr>
              <w:pPrChange w:id="38624" w:author="phuong vu" w:date="2018-11-30T21:45:00Z">
                <w:pPr>
                  <w:keepNext/>
                  <w:spacing w:line="276" w:lineRule="auto"/>
                </w:pPr>
              </w:pPrChange>
            </w:pPr>
            <w:ins w:id="38625" w:author="phuong vu" w:date="2018-11-30T14:07:00Z">
              <w:r w:rsidRPr="00920004">
                <w:rPr>
                  <w:rPrChange w:id="38626" w:author="phuong vu" w:date="2018-11-30T22:36:00Z">
                    <w:rPr/>
                  </w:rPrChange>
                </w:rPr>
                <w:t>Trạng thái</w:t>
              </w:r>
            </w:ins>
          </w:p>
        </w:tc>
      </w:tr>
    </w:tbl>
    <w:p w14:paraId="6EACA949" w14:textId="75BF98C6" w:rsidR="00727C9A" w:rsidRPr="005F1ECC" w:rsidRDefault="006871B5" w:rsidP="005F1ECC">
      <w:pPr>
        <w:pStyle w:val="Caption"/>
        <w:rPr>
          <w:ins w:id="38627" w:author="phuong vu" w:date="2018-11-30T14:07:00Z"/>
          <w:rPrChange w:id="38628" w:author="phuong vu" w:date="2018-11-30T23:40:00Z">
            <w:rPr>
              <w:ins w:id="38629" w:author="phuong vu" w:date="2018-11-30T14:07:00Z"/>
              <w:b/>
              <w:i w:val="0"/>
              <w:iCs w:val="0"/>
            </w:rPr>
          </w:rPrChange>
        </w:rPr>
        <w:pPrChange w:id="38630" w:author="phuong vu" w:date="2018-11-30T23:40:00Z">
          <w:pPr>
            <w:pStyle w:val="Caption"/>
            <w:spacing w:line="276" w:lineRule="auto"/>
          </w:pPr>
        </w:pPrChange>
      </w:pPr>
      <w:bookmarkStart w:id="38631" w:name="_Toc531381663"/>
      <w:ins w:id="38632" w:author="phuong vu" w:date="2018-11-30T14:07:00Z">
        <w:r w:rsidRPr="00920004">
          <w:rPr>
            <w:rPrChange w:id="38633" w:author="phuong vu" w:date="2018-11-30T22:36:00Z">
              <w:rPr/>
            </w:rPrChange>
          </w:rPr>
          <w:t xml:space="preserve">Bảng </w:t>
        </w:r>
      </w:ins>
      <w:ins w:id="38634" w:author="phuong vu" w:date="2018-11-30T14:54:00Z">
        <w:r w:rsidR="00D632EE" w:rsidRPr="00920004">
          <w:rPr>
            <w:rPrChange w:id="38635" w:author="phuong vu" w:date="2018-11-30T22:36:00Z">
              <w:rPr/>
            </w:rPrChange>
          </w:rPr>
          <w:fldChar w:fldCharType="begin"/>
        </w:r>
        <w:r w:rsidR="00D632EE" w:rsidRPr="00920004">
          <w:rPr>
            <w:rPrChange w:id="38636" w:author="phuong vu" w:date="2018-11-30T22:36:00Z">
              <w:rPr/>
            </w:rPrChange>
          </w:rPr>
          <w:instrText xml:space="preserve"> STYLEREF 1 \s </w:instrText>
        </w:r>
      </w:ins>
      <w:r w:rsidR="00D632EE" w:rsidRPr="00920004">
        <w:rPr>
          <w:rPrChange w:id="38637" w:author="phuong vu" w:date="2018-11-30T22:36:00Z">
            <w:rPr/>
          </w:rPrChange>
        </w:rPr>
        <w:fldChar w:fldCharType="separate"/>
      </w:r>
      <w:r w:rsidR="00B5490C">
        <w:rPr>
          <w:noProof/>
        </w:rPr>
        <w:t>4</w:t>
      </w:r>
      <w:ins w:id="38638" w:author="phuong vu" w:date="2018-11-30T14:54:00Z">
        <w:r w:rsidR="00D632EE" w:rsidRPr="00920004">
          <w:rPr>
            <w:rPrChange w:id="38639" w:author="phuong vu" w:date="2018-11-30T22:36:00Z">
              <w:rPr/>
            </w:rPrChange>
          </w:rPr>
          <w:fldChar w:fldCharType="end"/>
        </w:r>
        <w:r w:rsidR="00D632EE" w:rsidRPr="00920004">
          <w:rPr>
            <w:rPrChange w:id="38640" w:author="phuong vu" w:date="2018-11-30T22:36:00Z">
              <w:rPr/>
            </w:rPrChange>
          </w:rPr>
          <w:t>.</w:t>
        </w:r>
        <w:r w:rsidR="00D632EE" w:rsidRPr="00920004">
          <w:rPr>
            <w:rPrChange w:id="38641" w:author="phuong vu" w:date="2018-11-30T22:36:00Z">
              <w:rPr/>
            </w:rPrChange>
          </w:rPr>
          <w:fldChar w:fldCharType="begin"/>
        </w:r>
        <w:r w:rsidR="00D632EE" w:rsidRPr="00920004">
          <w:rPr>
            <w:rPrChange w:id="38642" w:author="phuong vu" w:date="2018-11-30T22:36:00Z">
              <w:rPr/>
            </w:rPrChange>
          </w:rPr>
          <w:instrText xml:space="preserve"> SEQ Bảng \* ARABIC \s 1 </w:instrText>
        </w:r>
      </w:ins>
      <w:r w:rsidR="00D632EE" w:rsidRPr="00920004">
        <w:rPr>
          <w:rPrChange w:id="38643" w:author="phuong vu" w:date="2018-11-30T22:36:00Z">
            <w:rPr/>
          </w:rPrChange>
        </w:rPr>
        <w:fldChar w:fldCharType="separate"/>
      </w:r>
      <w:ins w:id="38644" w:author="phuong vu" w:date="2018-11-30T22:44:00Z">
        <w:r w:rsidR="00B5490C">
          <w:rPr>
            <w:noProof/>
          </w:rPr>
          <w:t>26</w:t>
        </w:r>
      </w:ins>
      <w:ins w:id="38645" w:author="phuong vu" w:date="2018-11-30T14:54:00Z">
        <w:r w:rsidR="00D632EE" w:rsidRPr="00920004">
          <w:rPr>
            <w:rPrChange w:id="38646" w:author="phuong vu" w:date="2018-11-30T22:36:00Z">
              <w:rPr/>
            </w:rPrChange>
          </w:rPr>
          <w:fldChar w:fldCharType="end"/>
        </w:r>
      </w:ins>
      <w:ins w:id="38647" w:author="phuong vu" w:date="2018-11-30T14:07:00Z">
        <w:r w:rsidRPr="00920004">
          <w:rPr>
            <w:rPrChange w:id="38648" w:author="phuong vu" w:date="2018-11-30T22:36:00Z">
              <w:rPr/>
            </w:rPrChange>
          </w:rPr>
          <w:t xml:space="preserve"> Bảng dữ liệu quần áo</w:t>
        </w:r>
        <w:bookmarkEnd w:id="38631"/>
      </w:ins>
    </w:p>
    <w:p w14:paraId="2FC83830" w14:textId="77777777" w:rsidR="006871B5" w:rsidRPr="00920004" w:rsidRDefault="006871B5" w:rsidP="00E452E5">
      <w:pPr>
        <w:rPr>
          <w:ins w:id="38649" w:author="phuong vu" w:date="2018-11-30T14:07:00Z"/>
          <w:b/>
          <w:lang w:val="en-US"/>
          <w:rPrChange w:id="38650" w:author="phuong vu" w:date="2018-11-30T22:36:00Z">
            <w:rPr>
              <w:ins w:id="38651" w:author="phuong vu" w:date="2018-11-30T14:07:00Z"/>
              <w:lang w:val="en-US"/>
            </w:rPr>
          </w:rPrChange>
        </w:rPr>
        <w:pPrChange w:id="38652" w:author="phuong vu" w:date="2018-11-30T21:45:00Z">
          <w:pPr>
            <w:spacing w:line="276" w:lineRule="auto"/>
          </w:pPr>
        </w:pPrChange>
      </w:pPr>
      <w:ins w:id="38653" w:author="phuong vu" w:date="2018-11-30T14:07:00Z">
        <w:r w:rsidRPr="00920004">
          <w:rPr>
            <w:b/>
            <w:lang w:val="en-US"/>
            <w:rPrChange w:id="38654" w:author="phuong vu" w:date="2018-11-30T22:36:00Z">
              <w:rPr>
                <w:lang w:val="en-US"/>
              </w:rPr>
            </w:rPrChange>
          </w:rPr>
          <w:t>BẢNG PRODUCT_TYPE</w:t>
        </w:r>
      </w:ins>
    </w:p>
    <w:tbl>
      <w:tblPr>
        <w:tblStyle w:val="TableGrid"/>
        <w:tblW w:w="8815" w:type="dxa"/>
        <w:tblLook w:val="04A0" w:firstRow="1" w:lastRow="0" w:firstColumn="1" w:lastColumn="0" w:noHBand="0" w:noVBand="1"/>
      </w:tblPr>
      <w:tblGrid>
        <w:gridCol w:w="708"/>
        <w:gridCol w:w="2281"/>
        <w:gridCol w:w="1300"/>
        <w:gridCol w:w="1098"/>
        <w:gridCol w:w="838"/>
        <w:gridCol w:w="823"/>
        <w:gridCol w:w="1767"/>
      </w:tblGrid>
      <w:tr w:rsidR="006871B5" w:rsidRPr="00920004" w14:paraId="16E47962" w14:textId="77777777" w:rsidTr="006871B5">
        <w:trPr>
          <w:trHeight w:val="300"/>
          <w:ins w:id="38655" w:author="phuong vu" w:date="2018-11-30T14:07:00Z"/>
        </w:trPr>
        <w:tc>
          <w:tcPr>
            <w:tcW w:w="708" w:type="dxa"/>
            <w:noWrap/>
            <w:vAlign w:val="center"/>
            <w:hideMark/>
          </w:tcPr>
          <w:p w14:paraId="2F204EAC" w14:textId="77777777" w:rsidR="006871B5" w:rsidRPr="00920004" w:rsidRDefault="006871B5" w:rsidP="00BD0851">
            <w:pPr>
              <w:spacing w:before="240" w:line="0" w:lineRule="atLeast"/>
              <w:jc w:val="center"/>
              <w:rPr>
                <w:ins w:id="38656" w:author="phuong vu" w:date="2018-11-30T14:07:00Z"/>
                <w:b/>
                <w:bCs/>
                <w:rPrChange w:id="38657" w:author="phuong vu" w:date="2018-11-30T22:36:00Z">
                  <w:rPr>
                    <w:ins w:id="38658" w:author="phuong vu" w:date="2018-11-30T14:07:00Z"/>
                    <w:b/>
                    <w:bCs/>
                  </w:rPr>
                </w:rPrChange>
              </w:rPr>
              <w:pPrChange w:id="38659" w:author="phuong vu" w:date="2018-11-30T14:16:00Z">
                <w:pPr>
                  <w:spacing w:line="276" w:lineRule="auto"/>
                  <w:jc w:val="center"/>
                </w:pPr>
              </w:pPrChange>
            </w:pPr>
            <w:ins w:id="38660" w:author="phuong vu" w:date="2018-11-30T14:07:00Z">
              <w:r w:rsidRPr="00920004">
                <w:rPr>
                  <w:b/>
                  <w:bCs/>
                  <w:lang w:val="da-DK"/>
                  <w:rPrChange w:id="38661" w:author="phuong vu" w:date="2018-11-30T22:36:00Z">
                    <w:rPr>
                      <w:b/>
                      <w:bCs/>
                      <w:lang w:val="da-DK"/>
                    </w:rPr>
                  </w:rPrChange>
                </w:rPr>
                <w:t>STT</w:t>
              </w:r>
            </w:ins>
          </w:p>
        </w:tc>
        <w:tc>
          <w:tcPr>
            <w:tcW w:w="2281" w:type="dxa"/>
            <w:noWrap/>
            <w:vAlign w:val="center"/>
            <w:hideMark/>
          </w:tcPr>
          <w:p w14:paraId="0576F009" w14:textId="77777777" w:rsidR="006871B5" w:rsidRPr="00920004" w:rsidRDefault="006871B5" w:rsidP="00BD0851">
            <w:pPr>
              <w:spacing w:before="240" w:line="0" w:lineRule="atLeast"/>
              <w:jc w:val="center"/>
              <w:rPr>
                <w:ins w:id="38662" w:author="phuong vu" w:date="2018-11-30T14:07:00Z"/>
                <w:b/>
                <w:bCs/>
                <w:rPrChange w:id="38663" w:author="phuong vu" w:date="2018-11-30T22:36:00Z">
                  <w:rPr>
                    <w:ins w:id="38664" w:author="phuong vu" w:date="2018-11-30T14:07:00Z"/>
                    <w:b/>
                    <w:bCs/>
                  </w:rPr>
                </w:rPrChange>
              </w:rPr>
              <w:pPrChange w:id="38665" w:author="phuong vu" w:date="2018-11-30T14:16:00Z">
                <w:pPr>
                  <w:spacing w:line="276" w:lineRule="auto"/>
                  <w:jc w:val="center"/>
                </w:pPr>
              </w:pPrChange>
            </w:pPr>
            <w:ins w:id="38666" w:author="phuong vu" w:date="2018-11-30T14:07:00Z">
              <w:r w:rsidRPr="00920004">
                <w:rPr>
                  <w:b/>
                  <w:bCs/>
                  <w:lang w:val="da-DK"/>
                  <w:rPrChange w:id="38667" w:author="phuong vu" w:date="2018-11-30T22:36:00Z">
                    <w:rPr>
                      <w:b/>
                      <w:bCs/>
                      <w:lang w:val="da-DK"/>
                    </w:rPr>
                  </w:rPrChange>
                </w:rPr>
                <w:t>Tên trường</w:t>
              </w:r>
            </w:ins>
          </w:p>
        </w:tc>
        <w:tc>
          <w:tcPr>
            <w:tcW w:w="1300" w:type="dxa"/>
            <w:noWrap/>
            <w:vAlign w:val="center"/>
            <w:hideMark/>
          </w:tcPr>
          <w:p w14:paraId="3EE32AB0" w14:textId="77777777" w:rsidR="006871B5" w:rsidRPr="00920004" w:rsidRDefault="006871B5" w:rsidP="00BD0851">
            <w:pPr>
              <w:spacing w:before="240" w:line="0" w:lineRule="atLeast"/>
              <w:jc w:val="center"/>
              <w:rPr>
                <w:ins w:id="38668" w:author="phuong vu" w:date="2018-11-30T14:07:00Z"/>
                <w:b/>
                <w:bCs/>
                <w:rPrChange w:id="38669" w:author="phuong vu" w:date="2018-11-30T22:36:00Z">
                  <w:rPr>
                    <w:ins w:id="38670" w:author="phuong vu" w:date="2018-11-30T14:07:00Z"/>
                    <w:b/>
                    <w:bCs/>
                  </w:rPr>
                </w:rPrChange>
              </w:rPr>
              <w:pPrChange w:id="38671" w:author="phuong vu" w:date="2018-11-30T14:16:00Z">
                <w:pPr>
                  <w:spacing w:line="276" w:lineRule="auto"/>
                  <w:jc w:val="center"/>
                </w:pPr>
              </w:pPrChange>
            </w:pPr>
            <w:ins w:id="38672" w:author="phuong vu" w:date="2018-11-30T14:07:00Z">
              <w:r w:rsidRPr="00920004">
                <w:rPr>
                  <w:b/>
                  <w:bCs/>
                  <w:lang w:val="da-DK"/>
                  <w:rPrChange w:id="38673" w:author="phuong vu" w:date="2018-11-30T22:36:00Z">
                    <w:rPr>
                      <w:b/>
                      <w:bCs/>
                      <w:lang w:val="da-DK"/>
                    </w:rPr>
                  </w:rPrChange>
                </w:rPr>
                <w:t>Kiểu</w:t>
              </w:r>
            </w:ins>
          </w:p>
        </w:tc>
        <w:tc>
          <w:tcPr>
            <w:tcW w:w="1098" w:type="dxa"/>
            <w:noWrap/>
            <w:vAlign w:val="center"/>
            <w:hideMark/>
          </w:tcPr>
          <w:p w14:paraId="2BE97C3A" w14:textId="77777777" w:rsidR="006871B5" w:rsidRPr="00920004" w:rsidRDefault="006871B5" w:rsidP="00BD0851">
            <w:pPr>
              <w:spacing w:before="240" w:line="0" w:lineRule="atLeast"/>
              <w:jc w:val="center"/>
              <w:rPr>
                <w:ins w:id="38674" w:author="phuong vu" w:date="2018-11-30T14:07:00Z"/>
                <w:b/>
                <w:bCs/>
                <w:rPrChange w:id="38675" w:author="phuong vu" w:date="2018-11-30T22:36:00Z">
                  <w:rPr>
                    <w:ins w:id="38676" w:author="phuong vu" w:date="2018-11-30T14:07:00Z"/>
                    <w:b/>
                    <w:bCs/>
                  </w:rPr>
                </w:rPrChange>
              </w:rPr>
              <w:pPrChange w:id="38677" w:author="phuong vu" w:date="2018-11-30T14:16:00Z">
                <w:pPr>
                  <w:spacing w:line="276" w:lineRule="auto"/>
                  <w:jc w:val="center"/>
                </w:pPr>
              </w:pPrChange>
            </w:pPr>
            <w:ins w:id="38678" w:author="phuong vu" w:date="2018-11-30T14:07:00Z">
              <w:r w:rsidRPr="00920004">
                <w:rPr>
                  <w:b/>
                  <w:bCs/>
                  <w:lang w:val="da-DK"/>
                  <w:rPrChange w:id="38679" w:author="phuong vu" w:date="2018-11-30T22:36:00Z">
                    <w:rPr>
                      <w:b/>
                      <w:bCs/>
                      <w:lang w:val="da-DK"/>
                    </w:rPr>
                  </w:rPrChange>
                </w:rPr>
                <w:t>Chấp nhận Null</w:t>
              </w:r>
            </w:ins>
          </w:p>
        </w:tc>
        <w:tc>
          <w:tcPr>
            <w:tcW w:w="838" w:type="dxa"/>
            <w:noWrap/>
            <w:vAlign w:val="center"/>
            <w:hideMark/>
          </w:tcPr>
          <w:p w14:paraId="374F9231" w14:textId="77777777" w:rsidR="006871B5" w:rsidRPr="00920004" w:rsidRDefault="006871B5" w:rsidP="00BD0851">
            <w:pPr>
              <w:spacing w:before="240" w:line="0" w:lineRule="atLeast"/>
              <w:jc w:val="center"/>
              <w:rPr>
                <w:ins w:id="38680" w:author="phuong vu" w:date="2018-11-30T14:07:00Z"/>
                <w:b/>
                <w:bCs/>
                <w:rPrChange w:id="38681" w:author="phuong vu" w:date="2018-11-30T22:36:00Z">
                  <w:rPr>
                    <w:ins w:id="38682" w:author="phuong vu" w:date="2018-11-30T14:07:00Z"/>
                    <w:b/>
                    <w:bCs/>
                  </w:rPr>
                </w:rPrChange>
              </w:rPr>
              <w:pPrChange w:id="38683" w:author="phuong vu" w:date="2018-11-30T14:16:00Z">
                <w:pPr>
                  <w:spacing w:line="276" w:lineRule="auto"/>
                  <w:jc w:val="center"/>
                </w:pPr>
              </w:pPrChange>
            </w:pPr>
            <w:ins w:id="38684" w:author="phuong vu" w:date="2018-11-30T14:07:00Z">
              <w:r w:rsidRPr="00920004">
                <w:rPr>
                  <w:b/>
                  <w:bCs/>
                  <w:lang w:val="da-DK"/>
                  <w:rPrChange w:id="38685" w:author="phuong vu" w:date="2018-11-30T22:36:00Z">
                    <w:rPr>
                      <w:b/>
                      <w:bCs/>
                      <w:lang w:val="da-DK"/>
                    </w:rPr>
                  </w:rPrChange>
                </w:rPr>
                <w:t>Khóa chính</w:t>
              </w:r>
            </w:ins>
          </w:p>
        </w:tc>
        <w:tc>
          <w:tcPr>
            <w:tcW w:w="823" w:type="dxa"/>
            <w:noWrap/>
            <w:vAlign w:val="center"/>
            <w:hideMark/>
          </w:tcPr>
          <w:p w14:paraId="02A82278" w14:textId="77777777" w:rsidR="006871B5" w:rsidRPr="00920004" w:rsidRDefault="006871B5" w:rsidP="00BD0851">
            <w:pPr>
              <w:spacing w:before="240" w:line="0" w:lineRule="atLeast"/>
              <w:jc w:val="center"/>
              <w:rPr>
                <w:ins w:id="38686" w:author="phuong vu" w:date="2018-11-30T14:07:00Z"/>
                <w:b/>
                <w:bCs/>
                <w:rPrChange w:id="38687" w:author="phuong vu" w:date="2018-11-30T22:36:00Z">
                  <w:rPr>
                    <w:ins w:id="38688" w:author="phuong vu" w:date="2018-11-30T14:07:00Z"/>
                    <w:b/>
                    <w:bCs/>
                  </w:rPr>
                </w:rPrChange>
              </w:rPr>
              <w:pPrChange w:id="38689" w:author="phuong vu" w:date="2018-11-30T14:16:00Z">
                <w:pPr>
                  <w:spacing w:line="276" w:lineRule="auto"/>
                  <w:jc w:val="center"/>
                </w:pPr>
              </w:pPrChange>
            </w:pPr>
            <w:ins w:id="38690" w:author="phuong vu" w:date="2018-11-30T14:07:00Z">
              <w:r w:rsidRPr="00920004">
                <w:rPr>
                  <w:b/>
                  <w:bCs/>
                  <w:lang w:val="da-DK"/>
                  <w:rPrChange w:id="38691" w:author="phuong vu" w:date="2018-11-30T22:36:00Z">
                    <w:rPr>
                      <w:b/>
                      <w:bCs/>
                      <w:lang w:val="da-DK"/>
                    </w:rPr>
                  </w:rPrChange>
                </w:rPr>
                <w:t>Khóa ngoại</w:t>
              </w:r>
            </w:ins>
          </w:p>
        </w:tc>
        <w:tc>
          <w:tcPr>
            <w:tcW w:w="1767" w:type="dxa"/>
            <w:noWrap/>
            <w:vAlign w:val="center"/>
            <w:hideMark/>
          </w:tcPr>
          <w:p w14:paraId="073EFFB5" w14:textId="77777777" w:rsidR="006871B5" w:rsidRPr="00920004" w:rsidRDefault="006871B5" w:rsidP="00BD0851">
            <w:pPr>
              <w:spacing w:before="240" w:line="0" w:lineRule="atLeast"/>
              <w:ind w:right="226"/>
              <w:jc w:val="center"/>
              <w:rPr>
                <w:ins w:id="38692" w:author="phuong vu" w:date="2018-11-30T14:07:00Z"/>
                <w:b/>
                <w:bCs/>
                <w:rPrChange w:id="38693" w:author="phuong vu" w:date="2018-11-30T22:36:00Z">
                  <w:rPr>
                    <w:ins w:id="38694" w:author="phuong vu" w:date="2018-11-30T14:07:00Z"/>
                    <w:b/>
                    <w:bCs/>
                  </w:rPr>
                </w:rPrChange>
              </w:rPr>
              <w:pPrChange w:id="38695" w:author="phuong vu" w:date="2018-11-30T14:16:00Z">
                <w:pPr>
                  <w:spacing w:line="276" w:lineRule="auto"/>
                  <w:ind w:right="226"/>
                  <w:jc w:val="center"/>
                </w:pPr>
              </w:pPrChange>
            </w:pPr>
            <w:ins w:id="38696" w:author="phuong vu" w:date="2018-11-30T14:07:00Z">
              <w:r w:rsidRPr="00920004">
                <w:rPr>
                  <w:b/>
                  <w:bCs/>
                  <w:lang w:val="da-DK"/>
                  <w:rPrChange w:id="38697" w:author="phuong vu" w:date="2018-11-30T22:36:00Z">
                    <w:rPr>
                      <w:b/>
                      <w:bCs/>
                      <w:lang w:val="da-DK"/>
                    </w:rPr>
                  </w:rPrChange>
                </w:rPr>
                <w:t>Mô tả</w:t>
              </w:r>
            </w:ins>
          </w:p>
        </w:tc>
      </w:tr>
      <w:tr w:rsidR="006871B5" w:rsidRPr="00920004" w14:paraId="30C89239" w14:textId="77777777" w:rsidTr="006871B5">
        <w:trPr>
          <w:trHeight w:val="300"/>
          <w:ins w:id="38698" w:author="phuong vu" w:date="2018-11-30T14:07:00Z"/>
        </w:trPr>
        <w:tc>
          <w:tcPr>
            <w:tcW w:w="708" w:type="dxa"/>
            <w:noWrap/>
            <w:vAlign w:val="center"/>
            <w:hideMark/>
          </w:tcPr>
          <w:p w14:paraId="561158AB" w14:textId="77777777" w:rsidR="006871B5" w:rsidRPr="00920004" w:rsidRDefault="006871B5" w:rsidP="00BD0851">
            <w:pPr>
              <w:spacing w:before="240" w:line="0" w:lineRule="atLeast"/>
              <w:jc w:val="center"/>
              <w:rPr>
                <w:ins w:id="38699" w:author="phuong vu" w:date="2018-11-30T14:07:00Z"/>
                <w:rPrChange w:id="38700" w:author="phuong vu" w:date="2018-11-30T22:36:00Z">
                  <w:rPr>
                    <w:ins w:id="38701" w:author="phuong vu" w:date="2018-11-30T14:07:00Z"/>
                  </w:rPr>
                </w:rPrChange>
              </w:rPr>
              <w:pPrChange w:id="38702" w:author="phuong vu" w:date="2018-11-30T14:16:00Z">
                <w:pPr>
                  <w:spacing w:line="276" w:lineRule="auto"/>
                  <w:jc w:val="center"/>
                </w:pPr>
              </w:pPrChange>
            </w:pPr>
            <w:ins w:id="38703" w:author="phuong vu" w:date="2018-11-30T14:07:00Z">
              <w:r w:rsidRPr="00920004">
                <w:rPr>
                  <w:rPrChange w:id="38704" w:author="phuong vu" w:date="2018-11-30T22:36:00Z">
                    <w:rPr/>
                  </w:rPrChange>
                </w:rPr>
                <w:t>1</w:t>
              </w:r>
            </w:ins>
          </w:p>
        </w:tc>
        <w:tc>
          <w:tcPr>
            <w:tcW w:w="2281" w:type="dxa"/>
            <w:noWrap/>
            <w:hideMark/>
          </w:tcPr>
          <w:p w14:paraId="72836BED" w14:textId="77777777" w:rsidR="006871B5" w:rsidRPr="00920004" w:rsidRDefault="006871B5" w:rsidP="00727C9A">
            <w:pPr>
              <w:rPr>
                <w:ins w:id="38705" w:author="phuong vu" w:date="2018-11-30T14:07:00Z"/>
                <w:rPrChange w:id="38706" w:author="phuong vu" w:date="2018-11-30T22:36:00Z">
                  <w:rPr>
                    <w:ins w:id="38707" w:author="phuong vu" w:date="2018-11-30T14:07:00Z"/>
                  </w:rPr>
                </w:rPrChange>
              </w:rPr>
              <w:pPrChange w:id="38708" w:author="phuong vu" w:date="2018-11-30T21:54:00Z">
                <w:pPr>
                  <w:spacing w:line="276" w:lineRule="auto"/>
                </w:pPr>
              </w:pPrChange>
            </w:pPr>
            <w:ins w:id="38709" w:author="phuong vu" w:date="2018-11-30T14:07:00Z">
              <w:r w:rsidRPr="00920004">
                <w:rPr>
                  <w:rPrChange w:id="38710" w:author="phuong vu" w:date="2018-11-30T22:36:00Z">
                    <w:rPr/>
                  </w:rPrChange>
                </w:rPr>
                <w:t>id</w:t>
              </w:r>
            </w:ins>
          </w:p>
        </w:tc>
        <w:tc>
          <w:tcPr>
            <w:tcW w:w="1300" w:type="dxa"/>
            <w:noWrap/>
            <w:hideMark/>
          </w:tcPr>
          <w:p w14:paraId="36D0567D" w14:textId="77777777" w:rsidR="006871B5" w:rsidRPr="00920004" w:rsidRDefault="006871B5" w:rsidP="00727C9A">
            <w:pPr>
              <w:rPr>
                <w:ins w:id="38711" w:author="phuong vu" w:date="2018-11-30T14:07:00Z"/>
                <w:rPrChange w:id="38712" w:author="phuong vu" w:date="2018-11-30T22:36:00Z">
                  <w:rPr>
                    <w:ins w:id="38713" w:author="phuong vu" w:date="2018-11-30T14:07:00Z"/>
                  </w:rPr>
                </w:rPrChange>
              </w:rPr>
              <w:pPrChange w:id="38714" w:author="phuong vu" w:date="2018-11-30T21:54:00Z">
                <w:pPr>
                  <w:spacing w:line="276" w:lineRule="auto"/>
                </w:pPr>
              </w:pPrChange>
            </w:pPr>
            <w:ins w:id="38715" w:author="phuong vu" w:date="2018-11-30T14:07:00Z">
              <w:r w:rsidRPr="00920004">
                <w:rPr>
                  <w:rPrChange w:id="38716" w:author="phuong vu" w:date="2018-11-30T22:36:00Z">
                    <w:rPr/>
                  </w:rPrChange>
                </w:rPr>
                <w:t>numeric</w:t>
              </w:r>
            </w:ins>
          </w:p>
        </w:tc>
        <w:tc>
          <w:tcPr>
            <w:tcW w:w="1098" w:type="dxa"/>
            <w:noWrap/>
            <w:vAlign w:val="center"/>
            <w:hideMark/>
          </w:tcPr>
          <w:p w14:paraId="7192C8C2" w14:textId="77777777" w:rsidR="006871B5" w:rsidRPr="00920004" w:rsidRDefault="006871B5" w:rsidP="00727C9A">
            <w:pPr>
              <w:jc w:val="center"/>
              <w:rPr>
                <w:ins w:id="38717" w:author="phuong vu" w:date="2018-11-30T14:07:00Z"/>
                <w:rPrChange w:id="38718" w:author="phuong vu" w:date="2018-11-30T22:36:00Z">
                  <w:rPr>
                    <w:ins w:id="38719" w:author="phuong vu" w:date="2018-11-30T14:07:00Z"/>
                  </w:rPr>
                </w:rPrChange>
              </w:rPr>
              <w:pPrChange w:id="38720" w:author="phuong vu" w:date="2018-11-30T21:54:00Z">
                <w:pPr>
                  <w:spacing w:line="276" w:lineRule="auto"/>
                  <w:jc w:val="center"/>
                </w:pPr>
              </w:pPrChange>
            </w:pPr>
          </w:p>
        </w:tc>
        <w:tc>
          <w:tcPr>
            <w:tcW w:w="838" w:type="dxa"/>
            <w:noWrap/>
            <w:vAlign w:val="center"/>
            <w:hideMark/>
          </w:tcPr>
          <w:p w14:paraId="272CA208" w14:textId="77777777" w:rsidR="006871B5" w:rsidRPr="00920004" w:rsidRDefault="006871B5" w:rsidP="00727C9A">
            <w:pPr>
              <w:jc w:val="center"/>
              <w:rPr>
                <w:ins w:id="38721" w:author="phuong vu" w:date="2018-11-30T14:07:00Z"/>
                <w:rPrChange w:id="38722" w:author="phuong vu" w:date="2018-11-30T22:36:00Z">
                  <w:rPr>
                    <w:ins w:id="38723" w:author="phuong vu" w:date="2018-11-30T14:07:00Z"/>
                  </w:rPr>
                </w:rPrChange>
              </w:rPr>
              <w:pPrChange w:id="38724" w:author="phuong vu" w:date="2018-11-30T21:54:00Z">
                <w:pPr>
                  <w:spacing w:line="276" w:lineRule="auto"/>
                  <w:jc w:val="center"/>
                </w:pPr>
              </w:pPrChange>
            </w:pPr>
            <w:ins w:id="38725" w:author="phuong vu" w:date="2018-11-30T14:07:00Z">
              <w:r w:rsidRPr="00920004">
                <w:rPr>
                  <w:rPrChange w:id="38726" w:author="phuong vu" w:date="2018-11-30T22:36:00Z">
                    <w:rPr/>
                  </w:rPrChange>
                </w:rPr>
                <w:t>X</w:t>
              </w:r>
            </w:ins>
          </w:p>
        </w:tc>
        <w:tc>
          <w:tcPr>
            <w:tcW w:w="823" w:type="dxa"/>
            <w:noWrap/>
            <w:vAlign w:val="center"/>
            <w:hideMark/>
          </w:tcPr>
          <w:p w14:paraId="7650C194" w14:textId="77777777" w:rsidR="006871B5" w:rsidRPr="00920004" w:rsidRDefault="006871B5" w:rsidP="00727C9A">
            <w:pPr>
              <w:jc w:val="center"/>
              <w:rPr>
                <w:ins w:id="38727" w:author="phuong vu" w:date="2018-11-30T14:07:00Z"/>
                <w:rPrChange w:id="38728" w:author="phuong vu" w:date="2018-11-30T22:36:00Z">
                  <w:rPr>
                    <w:ins w:id="38729" w:author="phuong vu" w:date="2018-11-30T14:07:00Z"/>
                  </w:rPr>
                </w:rPrChange>
              </w:rPr>
              <w:pPrChange w:id="38730" w:author="phuong vu" w:date="2018-11-30T21:54:00Z">
                <w:pPr>
                  <w:spacing w:line="276" w:lineRule="auto"/>
                  <w:jc w:val="center"/>
                </w:pPr>
              </w:pPrChange>
            </w:pPr>
          </w:p>
        </w:tc>
        <w:tc>
          <w:tcPr>
            <w:tcW w:w="1767" w:type="dxa"/>
            <w:noWrap/>
            <w:hideMark/>
          </w:tcPr>
          <w:p w14:paraId="131F3F35" w14:textId="77777777" w:rsidR="006871B5" w:rsidRPr="00920004" w:rsidRDefault="006871B5" w:rsidP="00727C9A">
            <w:pPr>
              <w:rPr>
                <w:ins w:id="38731" w:author="phuong vu" w:date="2018-11-30T14:07:00Z"/>
                <w:lang w:val="en-US"/>
                <w:rPrChange w:id="38732" w:author="phuong vu" w:date="2018-11-30T22:36:00Z">
                  <w:rPr>
                    <w:ins w:id="38733" w:author="phuong vu" w:date="2018-11-30T14:07:00Z"/>
                    <w:lang w:val="en-US"/>
                  </w:rPr>
                </w:rPrChange>
              </w:rPr>
              <w:pPrChange w:id="38734" w:author="phuong vu" w:date="2018-11-30T21:54:00Z">
                <w:pPr>
                  <w:spacing w:line="276" w:lineRule="auto"/>
                </w:pPr>
              </w:pPrChange>
            </w:pPr>
            <w:ins w:id="38735" w:author="phuong vu" w:date="2018-11-30T14:07:00Z">
              <w:r w:rsidRPr="00920004">
                <w:rPr>
                  <w:rPrChange w:id="38736" w:author="phuong vu" w:date="2018-11-30T22:36:00Z">
                    <w:rPr/>
                  </w:rPrChange>
                </w:rPr>
                <w:t xml:space="preserve">ID </w:t>
              </w:r>
              <w:r w:rsidRPr="00920004">
                <w:rPr>
                  <w:lang w:val="en-US"/>
                  <w:rPrChange w:id="38737" w:author="phuong vu" w:date="2018-11-30T22:36:00Z">
                    <w:rPr>
                      <w:lang w:val="en-US"/>
                    </w:rPr>
                  </w:rPrChange>
                </w:rPr>
                <w:t>loại quần áo</w:t>
              </w:r>
            </w:ins>
          </w:p>
        </w:tc>
      </w:tr>
      <w:tr w:rsidR="006871B5" w:rsidRPr="00920004" w14:paraId="767E94B9" w14:textId="77777777" w:rsidTr="006871B5">
        <w:trPr>
          <w:trHeight w:val="300"/>
          <w:ins w:id="38738" w:author="phuong vu" w:date="2018-11-30T14:07:00Z"/>
        </w:trPr>
        <w:tc>
          <w:tcPr>
            <w:tcW w:w="708" w:type="dxa"/>
            <w:noWrap/>
            <w:vAlign w:val="center"/>
            <w:hideMark/>
          </w:tcPr>
          <w:p w14:paraId="199E5081" w14:textId="77777777" w:rsidR="006871B5" w:rsidRPr="00920004" w:rsidRDefault="006871B5" w:rsidP="00BD0851">
            <w:pPr>
              <w:spacing w:before="240" w:line="0" w:lineRule="atLeast"/>
              <w:jc w:val="center"/>
              <w:rPr>
                <w:ins w:id="38739" w:author="phuong vu" w:date="2018-11-30T14:07:00Z"/>
                <w:rPrChange w:id="38740" w:author="phuong vu" w:date="2018-11-30T22:36:00Z">
                  <w:rPr>
                    <w:ins w:id="38741" w:author="phuong vu" w:date="2018-11-30T14:07:00Z"/>
                  </w:rPr>
                </w:rPrChange>
              </w:rPr>
              <w:pPrChange w:id="38742" w:author="phuong vu" w:date="2018-11-30T14:16:00Z">
                <w:pPr>
                  <w:spacing w:line="276" w:lineRule="auto"/>
                  <w:jc w:val="center"/>
                </w:pPr>
              </w:pPrChange>
            </w:pPr>
            <w:ins w:id="38743" w:author="phuong vu" w:date="2018-11-30T14:07:00Z">
              <w:r w:rsidRPr="00920004">
                <w:rPr>
                  <w:rPrChange w:id="38744" w:author="phuong vu" w:date="2018-11-30T22:36:00Z">
                    <w:rPr/>
                  </w:rPrChange>
                </w:rPr>
                <w:t>2</w:t>
              </w:r>
            </w:ins>
          </w:p>
        </w:tc>
        <w:tc>
          <w:tcPr>
            <w:tcW w:w="2281" w:type="dxa"/>
            <w:noWrap/>
            <w:hideMark/>
          </w:tcPr>
          <w:p w14:paraId="69831664" w14:textId="77777777" w:rsidR="006871B5" w:rsidRPr="00920004" w:rsidRDefault="006871B5" w:rsidP="00727C9A">
            <w:pPr>
              <w:rPr>
                <w:ins w:id="38745" w:author="phuong vu" w:date="2018-11-30T14:07:00Z"/>
                <w:rPrChange w:id="38746" w:author="phuong vu" w:date="2018-11-30T22:36:00Z">
                  <w:rPr>
                    <w:ins w:id="38747" w:author="phuong vu" w:date="2018-11-30T14:07:00Z"/>
                  </w:rPr>
                </w:rPrChange>
              </w:rPr>
              <w:pPrChange w:id="38748" w:author="phuong vu" w:date="2018-11-30T21:54:00Z">
                <w:pPr>
                  <w:spacing w:line="276" w:lineRule="auto"/>
                </w:pPr>
              </w:pPrChange>
            </w:pPr>
            <w:ins w:id="38749" w:author="phuong vu" w:date="2018-11-30T14:07:00Z">
              <w:r w:rsidRPr="00920004">
                <w:rPr>
                  <w:lang w:val="en-US"/>
                  <w:rPrChange w:id="38750" w:author="phuong vu" w:date="2018-11-30T22:36:00Z">
                    <w:rPr>
                      <w:lang w:val="en-US"/>
                    </w:rPr>
                  </w:rPrChange>
                </w:rPr>
                <w:t>product_type</w:t>
              </w:r>
              <w:r w:rsidRPr="00920004">
                <w:rPr>
                  <w:rPrChange w:id="38751" w:author="phuong vu" w:date="2018-11-30T22:36:00Z">
                    <w:rPr/>
                  </w:rPrChange>
                </w:rPr>
                <w:t>_name</w:t>
              </w:r>
            </w:ins>
          </w:p>
        </w:tc>
        <w:tc>
          <w:tcPr>
            <w:tcW w:w="1300" w:type="dxa"/>
            <w:noWrap/>
            <w:hideMark/>
          </w:tcPr>
          <w:p w14:paraId="64FED6A3" w14:textId="39325D20" w:rsidR="006871B5" w:rsidRPr="00920004" w:rsidRDefault="00E452E5" w:rsidP="00727C9A">
            <w:pPr>
              <w:rPr>
                <w:ins w:id="38752" w:author="phuong vu" w:date="2018-11-30T14:07:00Z"/>
                <w:rPrChange w:id="38753" w:author="phuong vu" w:date="2018-11-30T22:36:00Z">
                  <w:rPr>
                    <w:ins w:id="38754" w:author="phuong vu" w:date="2018-11-30T14:07:00Z"/>
                  </w:rPr>
                </w:rPrChange>
              </w:rPr>
              <w:pPrChange w:id="38755" w:author="phuong vu" w:date="2018-11-30T21:54:00Z">
                <w:pPr>
                  <w:spacing w:line="276" w:lineRule="auto"/>
                </w:pPr>
              </w:pPrChange>
            </w:pPr>
            <w:ins w:id="38756" w:author="phuong vu" w:date="2018-11-30T21:53:00Z">
              <w:r w:rsidRPr="00920004">
                <w:rPr>
                  <w:rPrChange w:id="38757" w:author="phuong vu" w:date="2018-11-30T22:36:00Z">
                    <w:rPr/>
                  </w:rPrChange>
                </w:rPr>
                <w:t>varchar</w:t>
              </w:r>
            </w:ins>
          </w:p>
        </w:tc>
        <w:tc>
          <w:tcPr>
            <w:tcW w:w="1098" w:type="dxa"/>
            <w:noWrap/>
            <w:vAlign w:val="center"/>
            <w:hideMark/>
          </w:tcPr>
          <w:p w14:paraId="1F7D2307" w14:textId="77777777" w:rsidR="006871B5" w:rsidRPr="00920004" w:rsidRDefault="006871B5" w:rsidP="00727C9A">
            <w:pPr>
              <w:jc w:val="center"/>
              <w:rPr>
                <w:ins w:id="38758" w:author="phuong vu" w:date="2018-11-30T14:07:00Z"/>
                <w:rPrChange w:id="38759" w:author="phuong vu" w:date="2018-11-30T22:36:00Z">
                  <w:rPr>
                    <w:ins w:id="38760" w:author="phuong vu" w:date="2018-11-30T14:07:00Z"/>
                  </w:rPr>
                </w:rPrChange>
              </w:rPr>
              <w:pPrChange w:id="38761" w:author="phuong vu" w:date="2018-11-30T21:54:00Z">
                <w:pPr>
                  <w:spacing w:line="276" w:lineRule="auto"/>
                  <w:jc w:val="center"/>
                </w:pPr>
              </w:pPrChange>
            </w:pPr>
          </w:p>
        </w:tc>
        <w:tc>
          <w:tcPr>
            <w:tcW w:w="838" w:type="dxa"/>
            <w:noWrap/>
            <w:vAlign w:val="center"/>
            <w:hideMark/>
          </w:tcPr>
          <w:p w14:paraId="1EB58808" w14:textId="77777777" w:rsidR="006871B5" w:rsidRPr="00920004" w:rsidRDefault="006871B5" w:rsidP="00727C9A">
            <w:pPr>
              <w:jc w:val="center"/>
              <w:rPr>
                <w:ins w:id="38762" w:author="phuong vu" w:date="2018-11-30T14:07:00Z"/>
                <w:rPrChange w:id="38763" w:author="phuong vu" w:date="2018-11-30T22:36:00Z">
                  <w:rPr>
                    <w:ins w:id="38764" w:author="phuong vu" w:date="2018-11-30T14:07:00Z"/>
                  </w:rPr>
                </w:rPrChange>
              </w:rPr>
              <w:pPrChange w:id="38765" w:author="phuong vu" w:date="2018-11-30T21:54:00Z">
                <w:pPr>
                  <w:spacing w:line="276" w:lineRule="auto"/>
                  <w:jc w:val="center"/>
                </w:pPr>
              </w:pPrChange>
            </w:pPr>
          </w:p>
        </w:tc>
        <w:tc>
          <w:tcPr>
            <w:tcW w:w="823" w:type="dxa"/>
            <w:noWrap/>
            <w:vAlign w:val="center"/>
            <w:hideMark/>
          </w:tcPr>
          <w:p w14:paraId="35304F22" w14:textId="77777777" w:rsidR="006871B5" w:rsidRPr="00920004" w:rsidRDefault="006871B5" w:rsidP="00727C9A">
            <w:pPr>
              <w:jc w:val="center"/>
              <w:rPr>
                <w:ins w:id="38766" w:author="phuong vu" w:date="2018-11-30T14:07:00Z"/>
                <w:rPrChange w:id="38767" w:author="phuong vu" w:date="2018-11-30T22:36:00Z">
                  <w:rPr>
                    <w:ins w:id="38768" w:author="phuong vu" w:date="2018-11-30T14:07:00Z"/>
                  </w:rPr>
                </w:rPrChange>
              </w:rPr>
              <w:pPrChange w:id="38769" w:author="phuong vu" w:date="2018-11-30T21:54:00Z">
                <w:pPr>
                  <w:spacing w:line="276" w:lineRule="auto"/>
                  <w:jc w:val="center"/>
                </w:pPr>
              </w:pPrChange>
            </w:pPr>
          </w:p>
        </w:tc>
        <w:tc>
          <w:tcPr>
            <w:tcW w:w="1767" w:type="dxa"/>
            <w:noWrap/>
            <w:hideMark/>
          </w:tcPr>
          <w:p w14:paraId="195895FC" w14:textId="77777777" w:rsidR="006871B5" w:rsidRPr="00920004" w:rsidRDefault="006871B5" w:rsidP="00727C9A">
            <w:pPr>
              <w:rPr>
                <w:ins w:id="38770" w:author="phuong vu" w:date="2018-11-30T14:07:00Z"/>
                <w:lang w:val="en-US"/>
                <w:rPrChange w:id="38771" w:author="phuong vu" w:date="2018-11-30T22:36:00Z">
                  <w:rPr>
                    <w:ins w:id="38772" w:author="phuong vu" w:date="2018-11-30T14:07:00Z"/>
                    <w:lang w:val="en-US"/>
                  </w:rPr>
                </w:rPrChange>
              </w:rPr>
              <w:pPrChange w:id="38773" w:author="phuong vu" w:date="2018-11-30T21:54:00Z">
                <w:pPr>
                  <w:spacing w:line="276" w:lineRule="auto"/>
                </w:pPr>
              </w:pPrChange>
            </w:pPr>
            <w:ins w:id="38774" w:author="phuong vu" w:date="2018-11-30T14:07:00Z">
              <w:r w:rsidRPr="00920004">
                <w:rPr>
                  <w:lang w:val="en-US"/>
                  <w:rPrChange w:id="38775" w:author="phuong vu" w:date="2018-11-30T22:36:00Z">
                    <w:rPr>
                      <w:lang w:val="en-US"/>
                    </w:rPr>
                  </w:rPrChange>
                </w:rPr>
                <w:t>Tên loại</w:t>
              </w:r>
            </w:ins>
          </w:p>
        </w:tc>
      </w:tr>
      <w:tr w:rsidR="006871B5" w:rsidRPr="00920004" w14:paraId="6D3C8BAD" w14:textId="77777777" w:rsidTr="006871B5">
        <w:trPr>
          <w:trHeight w:val="300"/>
          <w:ins w:id="38776" w:author="phuong vu" w:date="2018-11-30T14:07:00Z"/>
        </w:trPr>
        <w:tc>
          <w:tcPr>
            <w:tcW w:w="708" w:type="dxa"/>
            <w:noWrap/>
            <w:vAlign w:val="center"/>
            <w:hideMark/>
          </w:tcPr>
          <w:p w14:paraId="711C758A" w14:textId="77777777" w:rsidR="006871B5" w:rsidRPr="00920004" w:rsidRDefault="006871B5" w:rsidP="00BD0851">
            <w:pPr>
              <w:spacing w:before="240" w:line="0" w:lineRule="atLeast"/>
              <w:jc w:val="center"/>
              <w:rPr>
                <w:ins w:id="38777" w:author="phuong vu" w:date="2018-11-30T14:07:00Z"/>
                <w:lang w:val="en-US"/>
                <w:rPrChange w:id="38778" w:author="phuong vu" w:date="2018-11-30T22:36:00Z">
                  <w:rPr>
                    <w:ins w:id="38779" w:author="phuong vu" w:date="2018-11-30T14:07:00Z"/>
                    <w:lang w:val="en-US"/>
                  </w:rPr>
                </w:rPrChange>
              </w:rPr>
              <w:pPrChange w:id="38780" w:author="phuong vu" w:date="2018-11-30T14:16:00Z">
                <w:pPr>
                  <w:spacing w:line="276" w:lineRule="auto"/>
                  <w:jc w:val="center"/>
                </w:pPr>
              </w:pPrChange>
            </w:pPr>
            <w:ins w:id="38781" w:author="phuong vu" w:date="2018-11-30T14:07:00Z">
              <w:r w:rsidRPr="00920004">
                <w:rPr>
                  <w:lang w:val="en-US"/>
                  <w:rPrChange w:id="38782" w:author="phuong vu" w:date="2018-11-30T22:36:00Z">
                    <w:rPr>
                      <w:lang w:val="en-US"/>
                    </w:rPr>
                  </w:rPrChange>
                </w:rPr>
                <w:t>3</w:t>
              </w:r>
            </w:ins>
          </w:p>
        </w:tc>
        <w:tc>
          <w:tcPr>
            <w:tcW w:w="2281" w:type="dxa"/>
            <w:noWrap/>
            <w:hideMark/>
          </w:tcPr>
          <w:p w14:paraId="6BD6248B" w14:textId="77777777" w:rsidR="006871B5" w:rsidRPr="00920004" w:rsidRDefault="006871B5" w:rsidP="00727C9A">
            <w:pPr>
              <w:rPr>
                <w:ins w:id="38783" w:author="phuong vu" w:date="2018-11-30T14:07:00Z"/>
                <w:rPrChange w:id="38784" w:author="phuong vu" w:date="2018-11-30T22:36:00Z">
                  <w:rPr>
                    <w:ins w:id="38785" w:author="phuong vu" w:date="2018-11-30T14:07:00Z"/>
                  </w:rPr>
                </w:rPrChange>
              </w:rPr>
              <w:pPrChange w:id="38786" w:author="phuong vu" w:date="2018-11-30T21:54:00Z">
                <w:pPr>
                  <w:spacing w:line="276" w:lineRule="auto"/>
                </w:pPr>
              </w:pPrChange>
            </w:pPr>
            <w:ins w:id="38787" w:author="phuong vu" w:date="2018-11-30T14:07:00Z">
              <w:r w:rsidRPr="00920004">
                <w:rPr>
                  <w:rPrChange w:id="38788" w:author="phuong vu" w:date="2018-11-30T22:36:00Z">
                    <w:rPr/>
                  </w:rPrChange>
                </w:rPr>
                <w:t>status</w:t>
              </w:r>
            </w:ins>
          </w:p>
        </w:tc>
        <w:tc>
          <w:tcPr>
            <w:tcW w:w="1300" w:type="dxa"/>
            <w:noWrap/>
            <w:hideMark/>
          </w:tcPr>
          <w:p w14:paraId="1144DA9D" w14:textId="45FDADB6" w:rsidR="006871B5" w:rsidRPr="00920004" w:rsidRDefault="00E452E5" w:rsidP="00727C9A">
            <w:pPr>
              <w:rPr>
                <w:ins w:id="38789" w:author="phuong vu" w:date="2018-11-30T14:07:00Z"/>
                <w:rPrChange w:id="38790" w:author="phuong vu" w:date="2018-11-30T22:36:00Z">
                  <w:rPr>
                    <w:ins w:id="38791" w:author="phuong vu" w:date="2018-11-30T14:07:00Z"/>
                  </w:rPr>
                </w:rPrChange>
              </w:rPr>
              <w:pPrChange w:id="38792" w:author="phuong vu" w:date="2018-11-30T21:54:00Z">
                <w:pPr>
                  <w:spacing w:line="276" w:lineRule="auto"/>
                </w:pPr>
              </w:pPrChange>
            </w:pPr>
            <w:ins w:id="38793" w:author="phuong vu" w:date="2018-11-30T21:53:00Z">
              <w:r w:rsidRPr="00920004">
                <w:rPr>
                  <w:rPrChange w:id="38794" w:author="phuong vu" w:date="2018-11-30T22:36:00Z">
                    <w:rPr/>
                  </w:rPrChange>
                </w:rPr>
                <w:t>varchar</w:t>
              </w:r>
            </w:ins>
          </w:p>
        </w:tc>
        <w:tc>
          <w:tcPr>
            <w:tcW w:w="1098" w:type="dxa"/>
            <w:noWrap/>
            <w:vAlign w:val="center"/>
            <w:hideMark/>
          </w:tcPr>
          <w:p w14:paraId="19838517" w14:textId="77777777" w:rsidR="006871B5" w:rsidRPr="00920004" w:rsidRDefault="006871B5" w:rsidP="00727C9A">
            <w:pPr>
              <w:jc w:val="center"/>
              <w:rPr>
                <w:ins w:id="38795" w:author="phuong vu" w:date="2018-11-30T14:07:00Z"/>
                <w:rPrChange w:id="38796" w:author="phuong vu" w:date="2018-11-30T22:36:00Z">
                  <w:rPr>
                    <w:ins w:id="38797" w:author="phuong vu" w:date="2018-11-30T14:07:00Z"/>
                  </w:rPr>
                </w:rPrChange>
              </w:rPr>
              <w:pPrChange w:id="38798" w:author="phuong vu" w:date="2018-11-30T21:54:00Z">
                <w:pPr>
                  <w:spacing w:line="276" w:lineRule="auto"/>
                  <w:jc w:val="center"/>
                </w:pPr>
              </w:pPrChange>
            </w:pPr>
            <w:ins w:id="38799" w:author="phuong vu" w:date="2018-11-30T14:07:00Z">
              <w:r w:rsidRPr="00920004">
                <w:rPr>
                  <w:rPrChange w:id="38800" w:author="phuong vu" w:date="2018-11-30T22:36:00Z">
                    <w:rPr/>
                  </w:rPrChange>
                </w:rPr>
                <w:t>X</w:t>
              </w:r>
            </w:ins>
          </w:p>
        </w:tc>
        <w:tc>
          <w:tcPr>
            <w:tcW w:w="838" w:type="dxa"/>
            <w:noWrap/>
            <w:vAlign w:val="center"/>
            <w:hideMark/>
          </w:tcPr>
          <w:p w14:paraId="659584D7" w14:textId="77777777" w:rsidR="006871B5" w:rsidRPr="00920004" w:rsidRDefault="006871B5" w:rsidP="00727C9A">
            <w:pPr>
              <w:jc w:val="center"/>
              <w:rPr>
                <w:ins w:id="38801" w:author="phuong vu" w:date="2018-11-30T14:07:00Z"/>
                <w:rPrChange w:id="38802" w:author="phuong vu" w:date="2018-11-30T22:36:00Z">
                  <w:rPr>
                    <w:ins w:id="38803" w:author="phuong vu" w:date="2018-11-30T14:07:00Z"/>
                  </w:rPr>
                </w:rPrChange>
              </w:rPr>
              <w:pPrChange w:id="38804" w:author="phuong vu" w:date="2018-11-30T21:54:00Z">
                <w:pPr>
                  <w:spacing w:line="276" w:lineRule="auto"/>
                  <w:jc w:val="center"/>
                </w:pPr>
              </w:pPrChange>
            </w:pPr>
          </w:p>
        </w:tc>
        <w:tc>
          <w:tcPr>
            <w:tcW w:w="823" w:type="dxa"/>
            <w:noWrap/>
            <w:vAlign w:val="center"/>
            <w:hideMark/>
          </w:tcPr>
          <w:p w14:paraId="341622DE" w14:textId="77777777" w:rsidR="006871B5" w:rsidRPr="00920004" w:rsidRDefault="006871B5" w:rsidP="00727C9A">
            <w:pPr>
              <w:jc w:val="center"/>
              <w:rPr>
                <w:ins w:id="38805" w:author="phuong vu" w:date="2018-11-30T14:07:00Z"/>
                <w:rPrChange w:id="38806" w:author="phuong vu" w:date="2018-11-30T22:36:00Z">
                  <w:rPr>
                    <w:ins w:id="38807" w:author="phuong vu" w:date="2018-11-30T14:07:00Z"/>
                  </w:rPr>
                </w:rPrChange>
              </w:rPr>
              <w:pPrChange w:id="38808" w:author="phuong vu" w:date="2018-11-30T21:54:00Z">
                <w:pPr>
                  <w:spacing w:line="276" w:lineRule="auto"/>
                  <w:jc w:val="center"/>
                </w:pPr>
              </w:pPrChange>
            </w:pPr>
          </w:p>
        </w:tc>
        <w:tc>
          <w:tcPr>
            <w:tcW w:w="1767" w:type="dxa"/>
            <w:noWrap/>
            <w:hideMark/>
          </w:tcPr>
          <w:p w14:paraId="504474AA" w14:textId="77777777" w:rsidR="006871B5" w:rsidRPr="00920004" w:rsidRDefault="006871B5" w:rsidP="00727C9A">
            <w:pPr>
              <w:rPr>
                <w:ins w:id="38809" w:author="phuong vu" w:date="2018-11-30T14:07:00Z"/>
                <w:rPrChange w:id="38810" w:author="phuong vu" w:date="2018-11-30T22:36:00Z">
                  <w:rPr>
                    <w:ins w:id="38811" w:author="phuong vu" w:date="2018-11-30T14:07:00Z"/>
                  </w:rPr>
                </w:rPrChange>
              </w:rPr>
              <w:pPrChange w:id="38812" w:author="phuong vu" w:date="2018-11-30T21:54:00Z">
                <w:pPr>
                  <w:keepNext/>
                  <w:spacing w:line="276" w:lineRule="auto"/>
                </w:pPr>
              </w:pPrChange>
            </w:pPr>
            <w:ins w:id="38813" w:author="phuong vu" w:date="2018-11-30T14:07:00Z">
              <w:r w:rsidRPr="00920004">
                <w:rPr>
                  <w:rPrChange w:id="38814" w:author="phuong vu" w:date="2018-11-30T22:36:00Z">
                    <w:rPr/>
                  </w:rPrChange>
                </w:rPr>
                <w:t>Trạng thái</w:t>
              </w:r>
            </w:ins>
          </w:p>
        </w:tc>
      </w:tr>
    </w:tbl>
    <w:p w14:paraId="1AB09A2B" w14:textId="03C36A5B" w:rsidR="00BD0851" w:rsidRPr="00920004" w:rsidRDefault="006871B5" w:rsidP="00A17FA5">
      <w:pPr>
        <w:pStyle w:val="Caption"/>
        <w:rPr>
          <w:ins w:id="38815" w:author="phuong vu" w:date="2018-11-30T14:07:00Z"/>
          <w:rPrChange w:id="38816" w:author="phuong vu" w:date="2018-11-30T22:36:00Z">
            <w:rPr>
              <w:ins w:id="38817" w:author="phuong vu" w:date="2018-11-30T14:07:00Z"/>
            </w:rPr>
          </w:rPrChange>
        </w:rPr>
        <w:pPrChange w:id="38818" w:author="phuong vu" w:date="2018-11-30T22:42:00Z">
          <w:pPr>
            <w:pStyle w:val="Caption"/>
            <w:spacing w:line="276" w:lineRule="auto"/>
          </w:pPr>
        </w:pPrChange>
      </w:pPr>
      <w:bookmarkStart w:id="38819" w:name="_Toc531381664"/>
      <w:ins w:id="38820" w:author="phuong vu" w:date="2018-11-30T14:07:00Z">
        <w:r w:rsidRPr="00920004">
          <w:rPr>
            <w:rPrChange w:id="38821" w:author="phuong vu" w:date="2018-11-30T22:36:00Z">
              <w:rPr/>
            </w:rPrChange>
          </w:rPr>
          <w:t xml:space="preserve">Bảng </w:t>
        </w:r>
      </w:ins>
      <w:ins w:id="38822" w:author="phuong vu" w:date="2018-11-30T14:54:00Z">
        <w:r w:rsidR="00D632EE" w:rsidRPr="00920004">
          <w:rPr>
            <w:rPrChange w:id="38823" w:author="phuong vu" w:date="2018-11-30T22:36:00Z">
              <w:rPr/>
            </w:rPrChange>
          </w:rPr>
          <w:fldChar w:fldCharType="begin"/>
        </w:r>
        <w:r w:rsidR="00D632EE" w:rsidRPr="00920004">
          <w:rPr>
            <w:rPrChange w:id="38824" w:author="phuong vu" w:date="2018-11-30T22:36:00Z">
              <w:rPr/>
            </w:rPrChange>
          </w:rPr>
          <w:instrText xml:space="preserve"> STYLEREF 1 \s </w:instrText>
        </w:r>
      </w:ins>
      <w:r w:rsidR="00D632EE" w:rsidRPr="00920004">
        <w:rPr>
          <w:rPrChange w:id="38825" w:author="phuong vu" w:date="2018-11-30T22:36:00Z">
            <w:rPr/>
          </w:rPrChange>
        </w:rPr>
        <w:fldChar w:fldCharType="separate"/>
      </w:r>
      <w:r w:rsidR="00B5490C">
        <w:rPr>
          <w:noProof/>
        </w:rPr>
        <w:t>4</w:t>
      </w:r>
      <w:ins w:id="38826" w:author="phuong vu" w:date="2018-11-30T14:54:00Z">
        <w:r w:rsidR="00D632EE" w:rsidRPr="00920004">
          <w:rPr>
            <w:rPrChange w:id="38827" w:author="phuong vu" w:date="2018-11-30T22:36:00Z">
              <w:rPr/>
            </w:rPrChange>
          </w:rPr>
          <w:fldChar w:fldCharType="end"/>
        </w:r>
        <w:r w:rsidR="00D632EE" w:rsidRPr="00920004">
          <w:rPr>
            <w:rPrChange w:id="38828" w:author="phuong vu" w:date="2018-11-30T22:36:00Z">
              <w:rPr/>
            </w:rPrChange>
          </w:rPr>
          <w:t>.</w:t>
        </w:r>
        <w:r w:rsidR="00D632EE" w:rsidRPr="00920004">
          <w:rPr>
            <w:rPrChange w:id="38829" w:author="phuong vu" w:date="2018-11-30T22:36:00Z">
              <w:rPr/>
            </w:rPrChange>
          </w:rPr>
          <w:fldChar w:fldCharType="begin"/>
        </w:r>
        <w:r w:rsidR="00D632EE" w:rsidRPr="00920004">
          <w:rPr>
            <w:rPrChange w:id="38830" w:author="phuong vu" w:date="2018-11-30T22:36:00Z">
              <w:rPr/>
            </w:rPrChange>
          </w:rPr>
          <w:instrText xml:space="preserve"> SEQ Bảng \* ARABIC \s 1 </w:instrText>
        </w:r>
      </w:ins>
      <w:r w:rsidR="00D632EE" w:rsidRPr="00920004">
        <w:rPr>
          <w:rPrChange w:id="38831" w:author="phuong vu" w:date="2018-11-30T22:36:00Z">
            <w:rPr/>
          </w:rPrChange>
        </w:rPr>
        <w:fldChar w:fldCharType="separate"/>
      </w:r>
      <w:ins w:id="38832" w:author="phuong vu" w:date="2018-11-30T22:44:00Z">
        <w:r w:rsidR="00B5490C">
          <w:rPr>
            <w:noProof/>
          </w:rPr>
          <w:t>27</w:t>
        </w:r>
      </w:ins>
      <w:ins w:id="38833" w:author="phuong vu" w:date="2018-11-30T14:54:00Z">
        <w:r w:rsidR="00D632EE" w:rsidRPr="00920004">
          <w:rPr>
            <w:rPrChange w:id="38834" w:author="phuong vu" w:date="2018-11-30T22:36:00Z">
              <w:rPr/>
            </w:rPrChange>
          </w:rPr>
          <w:fldChar w:fldCharType="end"/>
        </w:r>
      </w:ins>
      <w:ins w:id="38835" w:author="phuong vu" w:date="2018-11-30T14:07:00Z">
        <w:r w:rsidRPr="00920004">
          <w:rPr>
            <w:rPrChange w:id="38836" w:author="phuong vu" w:date="2018-11-30T22:36:00Z">
              <w:rPr/>
            </w:rPrChange>
          </w:rPr>
          <w:t xml:space="preserve"> Bảng dữ liệu loại quần áo</w:t>
        </w:r>
        <w:bookmarkEnd w:id="38819"/>
      </w:ins>
    </w:p>
    <w:p w14:paraId="687843D9" w14:textId="77777777" w:rsidR="006871B5" w:rsidRPr="00920004" w:rsidRDefault="006871B5" w:rsidP="00E452E5">
      <w:pPr>
        <w:rPr>
          <w:ins w:id="38837" w:author="phuong vu" w:date="2018-11-30T14:07:00Z"/>
          <w:b/>
          <w:lang w:val="en-US"/>
          <w:rPrChange w:id="38838" w:author="phuong vu" w:date="2018-11-30T22:36:00Z">
            <w:rPr>
              <w:ins w:id="38839" w:author="phuong vu" w:date="2018-11-30T14:07:00Z"/>
              <w:lang w:val="en-US"/>
            </w:rPr>
          </w:rPrChange>
        </w:rPr>
        <w:pPrChange w:id="38840" w:author="phuong vu" w:date="2018-11-30T21:46:00Z">
          <w:pPr>
            <w:spacing w:line="276" w:lineRule="auto"/>
          </w:pPr>
        </w:pPrChange>
      </w:pPr>
      <w:ins w:id="38841" w:author="phuong vu" w:date="2018-11-30T14:07:00Z">
        <w:r w:rsidRPr="00920004">
          <w:rPr>
            <w:b/>
            <w:lang w:val="en-US"/>
            <w:rPrChange w:id="38842" w:author="phuong vu" w:date="2018-11-30T22:36:00Z">
              <w:rPr>
                <w:lang w:val="en-US"/>
              </w:rPr>
            </w:rPrChange>
          </w:rPr>
          <w:t>BẢNG PROMOTION</w:t>
        </w:r>
      </w:ins>
    </w:p>
    <w:tbl>
      <w:tblPr>
        <w:tblStyle w:val="TableGrid"/>
        <w:tblW w:w="8815" w:type="dxa"/>
        <w:tblLook w:val="04A0" w:firstRow="1" w:lastRow="0" w:firstColumn="1" w:lastColumn="0" w:noHBand="0" w:noVBand="1"/>
      </w:tblPr>
      <w:tblGrid>
        <w:gridCol w:w="708"/>
        <w:gridCol w:w="1993"/>
        <w:gridCol w:w="1300"/>
        <w:gridCol w:w="1098"/>
        <w:gridCol w:w="838"/>
        <w:gridCol w:w="823"/>
        <w:gridCol w:w="2055"/>
      </w:tblGrid>
      <w:tr w:rsidR="006871B5" w:rsidRPr="00920004" w14:paraId="08D9407D" w14:textId="77777777" w:rsidTr="006871B5">
        <w:trPr>
          <w:trHeight w:val="300"/>
          <w:ins w:id="38843" w:author="phuong vu" w:date="2018-11-30T14:07:00Z"/>
        </w:trPr>
        <w:tc>
          <w:tcPr>
            <w:tcW w:w="708" w:type="dxa"/>
            <w:noWrap/>
            <w:vAlign w:val="center"/>
            <w:hideMark/>
          </w:tcPr>
          <w:p w14:paraId="68CFCFAB" w14:textId="77777777" w:rsidR="006871B5" w:rsidRPr="00920004" w:rsidRDefault="006871B5" w:rsidP="00BD0851">
            <w:pPr>
              <w:spacing w:before="240" w:line="0" w:lineRule="atLeast"/>
              <w:jc w:val="center"/>
              <w:rPr>
                <w:ins w:id="38844" w:author="phuong vu" w:date="2018-11-30T14:07:00Z"/>
                <w:b/>
                <w:bCs/>
                <w:rPrChange w:id="38845" w:author="phuong vu" w:date="2018-11-30T22:36:00Z">
                  <w:rPr>
                    <w:ins w:id="38846" w:author="phuong vu" w:date="2018-11-30T14:07:00Z"/>
                    <w:b/>
                    <w:bCs/>
                  </w:rPr>
                </w:rPrChange>
              </w:rPr>
              <w:pPrChange w:id="38847" w:author="phuong vu" w:date="2018-11-30T14:16:00Z">
                <w:pPr>
                  <w:spacing w:line="276" w:lineRule="auto"/>
                  <w:jc w:val="center"/>
                </w:pPr>
              </w:pPrChange>
            </w:pPr>
            <w:ins w:id="38848" w:author="phuong vu" w:date="2018-11-30T14:07:00Z">
              <w:r w:rsidRPr="00920004">
                <w:rPr>
                  <w:b/>
                  <w:bCs/>
                  <w:lang w:val="da-DK"/>
                  <w:rPrChange w:id="38849" w:author="phuong vu" w:date="2018-11-30T22:36:00Z">
                    <w:rPr>
                      <w:b/>
                      <w:bCs/>
                      <w:lang w:val="da-DK"/>
                    </w:rPr>
                  </w:rPrChange>
                </w:rPr>
                <w:t>STT</w:t>
              </w:r>
            </w:ins>
          </w:p>
        </w:tc>
        <w:tc>
          <w:tcPr>
            <w:tcW w:w="1993" w:type="dxa"/>
            <w:noWrap/>
            <w:vAlign w:val="center"/>
            <w:hideMark/>
          </w:tcPr>
          <w:p w14:paraId="075ECC49" w14:textId="77777777" w:rsidR="006871B5" w:rsidRPr="00920004" w:rsidRDefault="006871B5" w:rsidP="00BD0851">
            <w:pPr>
              <w:spacing w:before="240" w:line="0" w:lineRule="atLeast"/>
              <w:jc w:val="center"/>
              <w:rPr>
                <w:ins w:id="38850" w:author="phuong vu" w:date="2018-11-30T14:07:00Z"/>
                <w:b/>
                <w:bCs/>
                <w:rPrChange w:id="38851" w:author="phuong vu" w:date="2018-11-30T22:36:00Z">
                  <w:rPr>
                    <w:ins w:id="38852" w:author="phuong vu" w:date="2018-11-30T14:07:00Z"/>
                    <w:b/>
                    <w:bCs/>
                  </w:rPr>
                </w:rPrChange>
              </w:rPr>
              <w:pPrChange w:id="38853" w:author="phuong vu" w:date="2018-11-30T14:16:00Z">
                <w:pPr>
                  <w:spacing w:line="276" w:lineRule="auto"/>
                  <w:jc w:val="center"/>
                </w:pPr>
              </w:pPrChange>
            </w:pPr>
            <w:ins w:id="38854" w:author="phuong vu" w:date="2018-11-30T14:07:00Z">
              <w:r w:rsidRPr="00920004">
                <w:rPr>
                  <w:b/>
                  <w:bCs/>
                  <w:lang w:val="da-DK"/>
                  <w:rPrChange w:id="38855" w:author="phuong vu" w:date="2018-11-30T22:36:00Z">
                    <w:rPr>
                      <w:b/>
                      <w:bCs/>
                      <w:lang w:val="da-DK"/>
                    </w:rPr>
                  </w:rPrChange>
                </w:rPr>
                <w:t>Tên trường</w:t>
              </w:r>
            </w:ins>
          </w:p>
        </w:tc>
        <w:tc>
          <w:tcPr>
            <w:tcW w:w="1300" w:type="dxa"/>
            <w:noWrap/>
            <w:vAlign w:val="center"/>
            <w:hideMark/>
          </w:tcPr>
          <w:p w14:paraId="5ACFB4FB" w14:textId="77777777" w:rsidR="006871B5" w:rsidRPr="00920004" w:rsidRDefault="006871B5" w:rsidP="00BD0851">
            <w:pPr>
              <w:spacing w:before="240" w:line="0" w:lineRule="atLeast"/>
              <w:jc w:val="center"/>
              <w:rPr>
                <w:ins w:id="38856" w:author="phuong vu" w:date="2018-11-30T14:07:00Z"/>
                <w:b/>
                <w:bCs/>
                <w:rPrChange w:id="38857" w:author="phuong vu" w:date="2018-11-30T22:36:00Z">
                  <w:rPr>
                    <w:ins w:id="38858" w:author="phuong vu" w:date="2018-11-30T14:07:00Z"/>
                    <w:b/>
                    <w:bCs/>
                  </w:rPr>
                </w:rPrChange>
              </w:rPr>
              <w:pPrChange w:id="38859" w:author="phuong vu" w:date="2018-11-30T14:16:00Z">
                <w:pPr>
                  <w:spacing w:line="276" w:lineRule="auto"/>
                  <w:jc w:val="center"/>
                </w:pPr>
              </w:pPrChange>
            </w:pPr>
            <w:ins w:id="38860" w:author="phuong vu" w:date="2018-11-30T14:07:00Z">
              <w:r w:rsidRPr="00920004">
                <w:rPr>
                  <w:b/>
                  <w:bCs/>
                  <w:lang w:val="da-DK"/>
                  <w:rPrChange w:id="38861" w:author="phuong vu" w:date="2018-11-30T22:36:00Z">
                    <w:rPr>
                      <w:b/>
                      <w:bCs/>
                      <w:lang w:val="da-DK"/>
                    </w:rPr>
                  </w:rPrChange>
                </w:rPr>
                <w:t>Kiểu</w:t>
              </w:r>
            </w:ins>
          </w:p>
        </w:tc>
        <w:tc>
          <w:tcPr>
            <w:tcW w:w="1098" w:type="dxa"/>
            <w:noWrap/>
            <w:vAlign w:val="center"/>
            <w:hideMark/>
          </w:tcPr>
          <w:p w14:paraId="6D5EDE51" w14:textId="77777777" w:rsidR="006871B5" w:rsidRPr="00920004" w:rsidRDefault="006871B5" w:rsidP="00BD0851">
            <w:pPr>
              <w:spacing w:before="240" w:line="0" w:lineRule="atLeast"/>
              <w:jc w:val="center"/>
              <w:rPr>
                <w:ins w:id="38862" w:author="phuong vu" w:date="2018-11-30T14:07:00Z"/>
                <w:b/>
                <w:bCs/>
                <w:rPrChange w:id="38863" w:author="phuong vu" w:date="2018-11-30T22:36:00Z">
                  <w:rPr>
                    <w:ins w:id="38864" w:author="phuong vu" w:date="2018-11-30T14:07:00Z"/>
                    <w:b/>
                    <w:bCs/>
                  </w:rPr>
                </w:rPrChange>
              </w:rPr>
              <w:pPrChange w:id="38865" w:author="phuong vu" w:date="2018-11-30T14:16:00Z">
                <w:pPr>
                  <w:spacing w:line="276" w:lineRule="auto"/>
                  <w:jc w:val="center"/>
                </w:pPr>
              </w:pPrChange>
            </w:pPr>
            <w:ins w:id="38866" w:author="phuong vu" w:date="2018-11-30T14:07:00Z">
              <w:r w:rsidRPr="00920004">
                <w:rPr>
                  <w:b/>
                  <w:bCs/>
                  <w:lang w:val="da-DK"/>
                  <w:rPrChange w:id="38867" w:author="phuong vu" w:date="2018-11-30T22:36:00Z">
                    <w:rPr>
                      <w:b/>
                      <w:bCs/>
                      <w:lang w:val="da-DK"/>
                    </w:rPr>
                  </w:rPrChange>
                </w:rPr>
                <w:t>Chấp nhận Null</w:t>
              </w:r>
            </w:ins>
          </w:p>
        </w:tc>
        <w:tc>
          <w:tcPr>
            <w:tcW w:w="838" w:type="dxa"/>
            <w:noWrap/>
            <w:vAlign w:val="center"/>
            <w:hideMark/>
          </w:tcPr>
          <w:p w14:paraId="6B83C129" w14:textId="77777777" w:rsidR="006871B5" w:rsidRPr="00920004" w:rsidRDefault="006871B5" w:rsidP="00BD0851">
            <w:pPr>
              <w:spacing w:before="240" w:line="0" w:lineRule="atLeast"/>
              <w:jc w:val="center"/>
              <w:rPr>
                <w:ins w:id="38868" w:author="phuong vu" w:date="2018-11-30T14:07:00Z"/>
                <w:b/>
                <w:bCs/>
                <w:rPrChange w:id="38869" w:author="phuong vu" w:date="2018-11-30T22:36:00Z">
                  <w:rPr>
                    <w:ins w:id="38870" w:author="phuong vu" w:date="2018-11-30T14:07:00Z"/>
                    <w:b/>
                    <w:bCs/>
                  </w:rPr>
                </w:rPrChange>
              </w:rPr>
              <w:pPrChange w:id="38871" w:author="phuong vu" w:date="2018-11-30T14:16:00Z">
                <w:pPr>
                  <w:spacing w:line="276" w:lineRule="auto"/>
                  <w:jc w:val="center"/>
                </w:pPr>
              </w:pPrChange>
            </w:pPr>
            <w:ins w:id="38872" w:author="phuong vu" w:date="2018-11-30T14:07:00Z">
              <w:r w:rsidRPr="00920004">
                <w:rPr>
                  <w:b/>
                  <w:bCs/>
                  <w:lang w:val="da-DK"/>
                  <w:rPrChange w:id="38873" w:author="phuong vu" w:date="2018-11-30T22:36:00Z">
                    <w:rPr>
                      <w:b/>
                      <w:bCs/>
                      <w:lang w:val="da-DK"/>
                    </w:rPr>
                  </w:rPrChange>
                </w:rPr>
                <w:t>Khóa chính</w:t>
              </w:r>
            </w:ins>
          </w:p>
        </w:tc>
        <w:tc>
          <w:tcPr>
            <w:tcW w:w="823" w:type="dxa"/>
            <w:noWrap/>
            <w:vAlign w:val="center"/>
            <w:hideMark/>
          </w:tcPr>
          <w:p w14:paraId="389625ED" w14:textId="77777777" w:rsidR="006871B5" w:rsidRPr="00920004" w:rsidRDefault="006871B5" w:rsidP="00BD0851">
            <w:pPr>
              <w:spacing w:before="240" w:line="0" w:lineRule="atLeast"/>
              <w:jc w:val="center"/>
              <w:rPr>
                <w:ins w:id="38874" w:author="phuong vu" w:date="2018-11-30T14:07:00Z"/>
                <w:b/>
                <w:bCs/>
                <w:rPrChange w:id="38875" w:author="phuong vu" w:date="2018-11-30T22:36:00Z">
                  <w:rPr>
                    <w:ins w:id="38876" w:author="phuong vu" w:date="2018-11-30T14:07:00Z"/>
                    <w:b/>
                    <w:bCs/>
                  </w:rPr>
                </w:rPrChange>
              </w:rPr>
              <w:pPrChange w:id="38877" w:author="phuong vu" w:date="2018-11-30T14:16:00Z">
                <w:pPr>
                  <w:spacing w:line="276" w:lineRule="auto"/>
                  <w:jc w:val="center"/>
                </w:pPr>
              </w:pPrChange>
            </w:pPr>
            <w:ins w:id="38878" w:author="phuong vu" w:date="2018-11-30T14:07:00Z">
              <w:r w:rsidRPr="00920004">
                <w:rPr>
                  <w:b/>
                  <w:bCs/>
                  <w:lang w:val="da-DK"/>
                  <w:rPrChange w:id="38879" w:author="phuong vu" w:date="2018-11-30T22:36:00Z">
                    <w:rPr>
                      <w:b/>
                      <w:bCs/>
                      <w:lang w:val="da-DK"/>
                    </w:rPr>
                  </w:rPrChange>
                </w:rPr>
                <w:t>Khóa ngoại</w:t>
              </w:r>
            </w:ins>
          </w:p>
        </w:tc>
        <w:tc>
          <w:tcPr>
            <w:tcW w:w="2055" w:type="dxa"/>
            <w:noWrap/>
            <w:vAlign w:val="center"/>
            <w:hideMark/>
          </w:tcPr>
          <w:p w14:paraId="7339BB74" w14:textId="77777777" w:rsidR="006871B5" w:rsidRPr="00920004" w:rsidRDefault="006871B5" w:rsidP="00BD0851">
            <w:pPr>
              <w:spacing w:before="240" w:line="0" w:lineRule="atLeast"/>
              <w:ind w:right="226"/>
              <w:jc w:val="center"/>
              <w:rPr>
                <w:ins w:id="38880" w:author="phuong vu" w:date="2018-11-30T14:07:00Z"/>
                <w:b/>
                <w:bCs/>
                <w:rPrChange w:id="38881" w:author="phuong vu" w:date="2018-11-30T22:36:00Z">
                  <w:rPr>
                    <w:ins w:id="38882" w:author="phuong vu" w:date="2018-11-30T14:07:00Z"/>
                    <w:b/>
                    <w:bCs/>
                  </w:rPr>
                </w:rPrChange>
              </w:rPr>
              <w:pPrChange w:id="38883" w:author="phuong vu" w:date="2018-11-30T14:16:00Z">
                <w:pPr>
                  <w:spacing w:line="276" w:lineRule="auto"/>
                  <w:ind w:right="226"/>
                  <w:jc w:val="center"/>
                </w:pPr>
              </w:pPrChange>
            </w:pPr>
            <w:ins w:id="38884" w:author="phuong vu" w:date="2018-11-30T14:07:00Z">
              <w:r w:rsidRPr="00920004">
                <w:rPr>
                  <w:b/>
                  <w:bCs/>
                  <w:lang w:val="da-DK"/>
                  <w:rPrChange w:id="38885" w:author="phuong vu" w:date="2018-11-30T22:36:00Z">
                    <w:rPr>
                      <w:b/>
                      <w:bCs/>
                      <w:lang w:val="da-DK"/>
                    </w:rPr>
                  </w:rPrChange>
                </w:rPr>
                <w:t>Mô tả</w:t>
              </w:r>
            </w:ins>
          </w:p>
        </w:tc>
      </w:tr>
      <w:tr w:rsidR="006871B5" w:rsidRPr="00920004" w14:paraId="776A8E1A" w14:textId="77777777" w:rsidTr="006871B5">
        <w:trPr>
          <w:trHeight w:val="300"/>
          <w:ins w:id="38886" w:author="phuong vu" w:date="2018-11-30T14:07:00Z"/>
        </w:trPr>
        <w:tc>
          <w:tcPr>
            <w:tcW w:w="708" w:type="dxa"/>
            <w:noWrap/>
            <w:vAlign w:val="center"/>
            <w:hideMark/>
          </w:tcPr>
          <w:p w14:paraId="118BABE4" w14:textId="77777777" w:rsidR="006871B5" w:rsidRPr="00920004" w:rsidRDefault="006871B5" w:rsidP="00BD0851">
            <w:pPr>
              <w:spacing w:before="240" w:line="0" w:lineRule="atLeast"/>
              <w:jc w:val="center"/>
              <w:rPr>
                <w:ins w:id="38887" w:author="phuong vu" w:date="2018-11-30T14:07:00Z"/>
                <w:rPrChange w:id="38888" w:author="phuong vu" w:date="2018-11-30T22:36:00Z">
                  <w:rPr>
                    <w:ins w:id="38889" w:author="phuong vu" w:date="2018-11-30T14:07:00Z"/>
                  </w:rPr>
                </w:rPrChange>
              </w:rPr>
              <w:pPrChange w:id="38890" w:author="phuong vu" w:date="2018-11-30T14:16:00Z">
                <w:pPr>
                  <w:spacing w:line="276" w:lineRule="auto"/>
                  <w:jc w:val="center"/>
                </w:pPr>
              </w:pPrChange>
            </w:pPr>
            <w:ins w:id="38891" w:author="phuong vu" w:date="2018-11-30T14:07:00Z">
              <w:r w:rsidRPr="00920004">
                <w:rPr>
                  <w:rPrChange w:id="38892" w:author="phuong vu" w:date="2018-11-30T22:36:00Z">
                    <w:rPr/>
                  </w:rPrChange>
                </w:rPr>
                <w:t>1</w:t>
              </w:r>
            </w:ins>
          </w:p>
        </w:tc>
        <w:tc>
          <w:tcPr>
            <w:tcW w:w="1993" w:type="dxa"/>
            <w:noWrap/>
            <w:hideMark/>
          </w:tcPr>
          <w:p w14:paraId="364E1150" w14:textId="77777777" w:rsidR="006871B5" w:rsidRPr="00920004" w:rsidRDefault="006871B5" w:rsidP="00727C9A">
            <w:pPr>
              <w:rPr>
                <w:ins w:id="38893" w:author="phuong vu" w:date="2018-11-30T14:07:00Z"/>
                <w:rPrChange w:id="38894" w:author="phuong vu" w:date="2018-11-30T22:36:00Z">
                  <w:rPr>
                    <w:ins w:id="38895" w:author="phuong vu" w:date="2018-11-30T14:07:00Z"/>
                  </w:rPr>
                </w:rPrChange>
              </w:rPr>
              <w:pPrChange w:id="38896" w:author="phuong vu" w:date="2018-11-30T21:54:00Z">
                <w:pPr>
                  <w:spacing w:line="276" w:lineRule="auto"/>
                </w:pPr>
              </w:pPrChange>
            </w:pPr>
            <w:ins w:id="38897" w:author="phuong vu" w:date="2018-11-30T14:07:00Z">
              <w:r w:rsidRPr="00920004">
                <w:rPr>
                  <w:rPrChange w:id="38898" w:author="phuong vu" w:date="2018-11-30T22:36:00Z">
                    <w:rPr/>
                  </w:rPrChange>
                </w:rPr>
                <w:t>id</w:t>
              </w:r>
            </w:ins>
          </w:p>
        </w:tc>
        <w:tc>
          <w:tcPr>
            <w:tcW w:w="1300" w:type="dxa"/>
            <w:noWrap/>
            <w:hideMark/>
          </w:tcPr>
          <w:p w14:paraId="6BFAE87A" w14:textId="77777777" w:rsidR="006871B5" w:rsidRPr="00920004" w:rsidRDefault="006871B5" w:rsidP="00727C9A">
            <w:pPr>
              <w:rPr>
                <w:ins w:id="38899" w:author="phuong vu" w:date="2018-11-30T14:07:00Z"/>
                <w:rPrChange w:id="38900" w:author="phuong vu" w:date="2018-11-30T22:36:00Z">
                  <w:rPr>
                    <w:ins w:id="38901" w:author="phuong vu" w:date="2018-11-30T14:07:00Z"/>
                  </w:rPr>
                </w:rPrChange>
              </w:rPr>
              <w:pPrChange w:id="38902" w:author="phuong vu" w:date="2018-11-30T21:54:00Z">
                <w:pPr>
                  <w:spacing w:line="276" w:lineRule="auto"/>
                </w:pPr>
              </w:pPrChange>
            </w:pPr>
            <w:ins w:id="38903" w:author="phuong vu" w:date="2018-11-30T14:07:00Z">
              <w:r w:rsidRPr="00920004">
                <w:rPr>
                  <w:rPrChange w:id="38904" w:author="phuong vu" w:date="2018-11-30T22:36:00Z">
                    <w:rPr/>
                  </w:rPrChange>
                </w:rPr>
                <w:t>numeric</w:t>
              </w:r>
            </w:ins>
          </w:p>
        </w:tc>
        <w:tc>
          <w:tcPr>
            <w:tcW w:w="1098" w:type="dxa"/>
            <w:noWrap/>
            <w:vAlign w:val="center"/>
            <w:hideMark/>
          </w:tcPr>
          <w:p w14:paraId="13B575ED" w14:textId="77777777" w:rsidR="006871B5" w:rsidRPr="00920004" w:rsidRDefault="006871B5" w:rsidP="00727C9A">
            <w:pPr>
              <w:jc w:val="center"/>
              <w:rPr>
                <w:ins w:id="38905" w:author="phuong vu" w:date="2018-11-30T14:07:00Z"/>
                <w:rPrChange w:id="38906" w:author="phuong vu" w:date="2018-11-30T22:36:00Z">
                  <w:rPr>
                    <w:ins w:id="38907" w:author="phuong vu" w:date="2018-11-30T14:07:00Z"/>
                  </w:rPr>
                </w:rPrChange>
              </w:rPr>
              <w:pPrChange w:id="38908" w:author="phuong vu" w:date="2018-11-30T21:54:00Z">
                <w:pPr>
                  <w:spacing w:line="276" w:lineRule="auto"/>
                  <w:jc w:val="center"/>
                </w:pPr>
              </w:pPrChange>
            </w:pPr>
          </w:p>
        </w:tc>
        <w:tc>
          <w:tcPr>
            <w:tcW w:w="838" w:type="dxa"/>
            <w:noWrap/>
            <w:vAlign w:val="center"/>
            <w:hideMark/>
          </w:tcPr>
          <w:p w14:paraId="3379C443" w14:textId="77777777" w:rsidR="006871B5" w:rsidRPr="00920004" w:rsidRDefault="006871B5" w:rsidP="00727C9A">
            <w:pPr>
              <w:jc w:val="center"/>
              <w:rPr>
                <w:ins w:id="38909" w:author="phuong vu" w:date="2018-11-30T14:07:00Z"/>
                <w:rPrChange w:id="38910" w:author="phuong vu" w:date="2018-11-30T22:36:00Z">
                  <w:rPr>
                    <w:ins w:id="38911" w:author="phuong vu" w:date="2018-11-30T14:07:00Z"/>
                  </w:rPr>
                </w:rPrChange>
              </w:rPr>
              <w:pPrChange w:id="38912" w:author="phuong vu" w:date="2018-11-30T21:54:00Z">
                <w:pPr>
                  <w:spacing w:line="276" w:lineRule="auto"/>
                  <w:jc w:val="center"/>
                </w:pPr>
              </w:pPrChange>
            </w:pPr>
            <w:ins w:id="38913" w:author="phuong vu" w:date="2018-11-30T14:07:00Z">
              <w:r w:rsidRPr="00920004">
                <w:rPr>
                  <w:rPrChange w:id="38914" w:author="phuong vu" w:date="2018-11-30T22:36:00Z">
                    <w:rPr/>
                  </w:rPrChange>
                </w:rPr>
                <w:t>X</w:t>
              </w:r>
            </w:ins>
          </w:p>
        </w:tc>
        <w:tc>
          <w:tcPr>
            <w:tcW w:w="823" w:type="dxa"/>
            <w:noWrap/>
            <w:vAlign w:val="center"/>
            <w:hideMark/>
          </w:tcPr>
          <w:p w14:paraId="616B1CE6" w14:textId="77777777" w:rsidR="006871B5" w:rsidRPr="00920004" w:rsidRDefault="006871B5" w:rsidP="00727C9A">
            <w:pPr>
              <w:jc w:val="center"/>
              <w:rPr>
                <w:ins w:id="38915" w:author="phuong vu" w:date="2018-11-30T14:07:00Z"/>
                <w:rPrChange w:id="38916" w:author="phuong vu" w:date="2018-11-30T22:36:00Z">
                  <w:rPr>
                    <w:ins w:id="38917" w:author="phuong vu" w:date="2018-11-30T14:07:00Z"/>
                  </w:rPr>
                </w:rPrChange>
              </w:rPr>
              <w:pPrChange w:id="38918" w:author="phuong vu" w:date="2018-11-30T21:54:00Z">
                <w:pPr>
                  <w:spacing w:line="276" w:lineRule="auto"/>
                  <w:jc w:val="center"/>
                </w:pPr>
              </w:pPrChange>
            </w:pPr>
          </w:p>
        </w:tc>
        <w:tc>
          <w:tcPr>
            <w:tcW w:w="2055" w:type="dxa"/>
            <w:noWrap/>
            <w:hideMark/>
          </w:tcPr>
          <w:p w14:paraId="6540863C" w14:textId="77777777" w:rsidR="006871B5" w:rsidRPr="00920004" w:rsidRDefault="006871B5" w:rsidP="00727C9A">
            <w:pPr>
              <w:rPr>
                <w:ins w:id="38919" w:author="phuong vu" w:date="2018-11-30T14:07:00Z"/>
                <w:lang w:val="en-US"/>
                <w:rPrChange w:id="38920" w:author="phuong vu" w:date="2018-11-30T22:36:00Z">
                  <w:rPr>
                    <w:ins w:id="38921" w:author="phuong vu" w:date="2018-11-30T14:07:00Z"/>
                    <w:lang w:val="en-US"/>
                  </w:rPr>
                </w:rPrChange>
              </w:rPr>
              <w:pPrChange w:id="38922" w:author="phuong vu" w:date="2018-11-30T21:54:00Z">
                <w:pPr>
                  <w:spacing w:line="276" w:lineRule="auto"/>
                </w:pPr>
              </w:pPrChange>
            </w:pPr>
            <w:ins w:id="38923" w:author="phuong vu" w:date="2018-11-30T14:07:00Z">
              <w:r w:rsidRPr="00920004">
                <w:rPr>
                  <w:rPrChange w:id="38924" w:author="phuong vu" w:date="2018-11-30T22:36:00Z">
                    <w:rPr/>
                  </w:rPrChange>
                </w:rPr>
                <w:t xml:space="preserve">ID </w:t>
              </w:r>
              <w:r w:rsidRPr="00920004">
                <w:rPr>
                  <w:lang w:val="en-US"/>
                  <w:rPrChange w:id="38925" w:author="phuong vu" w:date="2018-11-30T22:36:00Z">
                    <w:rPr>
                      <w:lang w:val="en-US"/>
                    </w:rPr>
                  </w:rPrChange>
                </w:rPr>
                <w:t>chất liệu</w:t>
              </w:r>
            </w:ins>
          </w:p>
        </w:tc>
      </w:tr>
      <w:tr w:rsidR="006871B5" w:rsidRPr="00920004" w14:paraId="578B873E" w14:textId="77777777" w:rsidTr="006871B5">
        <w:trPr>
          <w:trHeight w:val="300"/>
          <w:ins w:id="38926" w:author="phuong vu" w:date="2018-11-30T14:07:00Z"/>
        </w:trPr>
        <w:tc>
          <w:tcPr>
            <w:tcW w:w="708" w:type="dxa"/>
            <w:noWrap/>
            <w:vAlign w:val="center"/>
            <w:hideMark/>
          </w:tcPr>
          <w:p w14:paraId="4DDA6146" w14:textId="77777777" w:rsidR="006871B5" w:rsidRPr="00920004" w:rsidRDefault="006871B5" w:rsidP="00BD0851">
            <w:pPr>
              <w:spacing w:before="240" w:line="0" w:lineRule="atLeast"/>
              <w:jc w:val="center"/>
              <w:rPr>
                <w:ins w:id="38927" w:author="phuong vu" w:date="2018-11-30T14:07:00Z"/>
                <w:rPrChange w:id="38928" w:author="phuong vu" w:date="2018-11-30T22:36:00Z">
                  <w:rPr>
                    <w:ins w:id="38929" w:author="phuong vu" w:date="2018-11-30T14:07:00Z"/>
                  </w:rPr>
                </w:rPrChange>
              </w:rPr>
              <w:pPrChange w:id="38930" w:author="phuong vu" w:date="2018-11-30T14:16:00Z">
                <w:pPr>
                  <w:spacing w:line="276" w:lineRule="auto"/>
                  <w:jc w:val="center"/>
                </w:pPr>
              </w:pPrChange>
            </w:pPr>
            <w:ins w:id="38931" w:author="phuong vu" w:date="2018-11-30T14:07:00Z">
              <w:r w:rsidRPr="00920004">
                <w:rPr>
                  <w:rPrChange w:id="38932" w:author="phuong vu" w:date="2018-11-30T22:36:00Z">
                    <w:rPr/>
                  </w:rPrChange>
                </w:rPr>
                <w:lastRenderedPageBreak/>
                <w:t>2</w:t>
              </w:r>
            </w:ins>
          </w:p>
        </w:tc>
        <w:tc>
          <w:tcPr>
            <w:tcW w:w="1993" w:type="dxa"/>
            <w:noWrap/>
            <w:hideMark/>
          </w:tcPr>
          <w:p w14:paraId="4DD28E93" w14:textId="77777777" w:rsidR="006871B5" w:rsidRPr="00920004" w:rsidRDefault="006871B5" w:rsidP="00727C9A">
            <w:pPr>
              <w:rPr>
                <w:ins w:id="38933" w:author="phuong vu" w:date="2018-11-30T14:07:00Z"/>
                <w:rPrChange w:id="38934" w:author="phuong vu" w:date="2018-11-30T22:36:00Z">
                  <w:rPr>
                    <w:ins w:id="38935" w:author="phuong vu" w:date="2018-11-30T14:07:00Z"/>
                  </w:rPr>
                </w:rPrChange>
              </w:rPr>
              <w:pPrChange w:id="38936" w:author="phuong vu" w:date="2018-11-30T21:54:00Z">
                <w:pPr>
                  <w:spacing w:line="276" w:lineRule="auto"/>
                </w:pPr>
              </w:pPrChange>
            </w:pPr>
            <w:ins w:id="38937" w:author="phuong vu" w:date="2018-11-30T14:07:00Z">
              <w:r w:rsidRPr="00920004">
                <w:rPr>
                  <w:lang w:val="en-US"/>
                  <w:rPrChange w:id="38938" w:author="phuong vu" w:date="2018-11-30T22:36:00Z">
                    <w:rPr>
                      <w:lang w:val="en-US"/>
                    </w:rPr>
                  </w:rPrChange>
                </w:rPr>
                <w:t>promotion</w:t>
              </w:r>
              <w:r w:rsidRPr="00920004">
                <w:rPr>
                  <w:rPrChange w:id="38939" w:author="phuong vu" w:date="2018-11-30T22:36:00Z">
                    <w:rPr/>
                  </w:rPrChange>
                </w:rPr>
                <w:t>_name</w:t>
              </w:r>
            </w:ins>
          </w:p>
        </w:tc>
        <w:tc>
          <w:tcPr>
            <w:tcW w:w="1300" w:type="dxa"/>
            <w:noWrap/>
            <w:hideMark/>
          </w:tcPr>
          <w:p w14:paraId="21B47692" w14:textId="6AF7509F" w:rsidR="006871B5" w:rsidRPr="00920004" w:rsidRDefault="00E452E5" w:rsidP="00727C9A">
            <w:pPr>
              <w:rPr>
                <w:ins w:id="38940" w:author="phuong vu" w:date="2018-11-30T14:07:00Z"/>
                <w:rPrChange w:id="38941" w:author="phuong vu" w:date="2018-11-30T22:36:00Z">
                  <w:rPr>
                    <w:ins w:id="38942" w:author="phuong vu" w:date="2018-11-30T14:07:00Z"/>
                  </w:rPr>
                </w:rPrChange>
              </w:rPr>
              <w:pPrChange w:id="38943" w:author="phuong vu" w:date="2018-11-30T21:54:00Z">
                <w:pPr>
                  <w:spacing w:line="276" w:lineRule="auto"/>
                </w:pPr>
              </w:pPrChange>
            </w:pPr>
            <w:ins w:id="38944" w:author="phuong vu" w:date="2018-11-30T21:53:00Z">
              <w:r w:rsidRPr="00920004">
                <w:rPr>
                  <w:rPrChange w:id="38945" w:author="phuong vu" w:date="2018-11-30T22:36:00Z">
                    <w:rPr/>
                  </w:rPrChange>
                </w:rPr>
                <w:t>varchar</w:t>
              </w:r>
            </w:ins>
          </w:p>
        </w:tc>
        <w:tc>
          <w:tcPr>
            <w:tcW w:w="1098" w:type="dxa"/>
            <w:noWrap/>
            <w:vAlign w:val="center"/>
            <w:hideMark/>
          </w:tcPr>
          <w:p w14:paraId="2335785C" w14:textId="77777777" w:rsidR="006871B5" w:rsidRPr="00920004" w:rsidRDefault="006871B5" w:rsidP="00727C9A">
            <w:pPr>
              <w:jc w:val="center"/>
              <w:rPr>
                <w:ins w:id="38946" w:author="phuong vu" w:date="2018-11-30T14:07:00Z"/>
                <w:rPrChange w:id="38947" w:author="phuong vu" w:date="2018-11-30T22:36:00Z">
                  <w:rPr>
                    <w:ins w:id="38948" w:author="phuong vu" w:date="2018-11-30T14:07:00Z"/>
                  </w:rPr>
                </w:rPrChange>
              </w:rPr>
              <w:pPrChange w:id="38949" w:author="phuong vu" w:date="2018-11-30T21:54:00Z">
                <w:pPr>
                  <w:spacing w:line="276" w:lineRule="auto"/>
                  <w:jc w:val="center"/>
                </w:pPr>
              </w:pPrChange>
            </w:pPr>
          </w:p>
        </w:tc>
        <w:tc>
          <w:tcPr>
            <w:tcW w:w="838" w:type="dxa"/>
            <w:noWrap/>
            <w:vAlign w:val="center"/>
            <w:hideMark/>
          </w:tcPr>
          <w:p w14:paraId="55573989" w14:textId="77777777" w:rsidR="006871B5" w:rsidRPr="00920004" w:rsidRDefault="006871B5" w:rsidP="00727C9A">
            <w:pPr>
              <w:jc w:val="center"/>
              <w:rPr>
                <w:ins w:id="38950" w:author="phuong vu" w:date="2018-11-30T14:07:00Z"/>
                <w:rPrChange w:id="38951" w:author="phuong vu" w:date="2018-11-30T22:36:00Z">
                  <w:rPr>
                    <w:ins w:id="38952" w:author="phuong vu" w:date="2018-11-30T14:07:00Z"/>
                  </w:rPr>
                </w:rPrChange>
              </w:rPr>
              <w:pPrChange w:id="38953" w:author="phuong vu" w:date="2018-11-30T21:54:00Z">
                <w:pPr>
                  <w:spacing w:line="276" w:lineRule="auto"/>
                  <w:jc w:val="center"/>
                </w:pPr>
              </w:pPrChange>
            </w:pPr>
          </w:p>
        </w:tc>
        <w:tc>
          <w:tcPr>
            <w:tcW w:w="823" w:type="dxa"/>
            <w:noWrap/>
            <w:vAlign w:val="center"/>
            <w:hideMark/>
          </w:tcPr>
          <w:p w14:paraId="0E472DFD" w14:textId="77777777" w:rsidR="006871B5" w:rsidRPr="00920004" w:rsidRDefault="006871B5" w:rsidP="00727C9A">
            <w:pPr>
              <w:jc w:val="center"/>
              <w:rPr>
                <w:ins w:id="38954" w:author="phuong vu" w:date="2018-11-30T14:07:00Z"/>
                <w:rPrChange w:id="38955" w:author="phuong vu" w:date="2018-11-30T22:36:00Z">
                  <w:rPr>
                    <w:ins w:id="38956" w:author="phuong vu" w:date="2018-11-30T14:07:00Z"/>
                  </w:rPr>
                </w:rPrChange>
              </w:rPr>
              <w:pPrChange w:id="38957" w:author="phuong vu" w:date="2018-11-30T21:54:00Z">
                <w:pPr>
                  <w:spacing w:line="276" w:lineRule="auto"/>
                  <w:jc w:val="center"/>
                </w:pPr>
              </w:pPrChange>
            </w:pPr>
          </w:p>
        </w:tc>
        <w:tc>
          <w:tcPr>
            <w:tcW w:w="2055" w:type="dxa"/>
            <w:noWrap/>
            <w:hideMark/>
          </w:tcPr>
          <w:p w14:paraId="5BBC07FE" w14:textId="77777777" w:rsidR="006871B5" w:rsidRPr="00920004" w:rsidRDefault="006871B5" w:rsidP="00727C9A">
            <w:pPr>
              <w:rPr>
                <w:ins w:id="38958" w:author="phuong vu" w:date="2018-11-30T14:07:00Z"/>
                <w:lang w:val="en-US"/>
                <w:rPrChange w:id="38959" w:author="phuong vu" w:date="2018-11-30T22:36:00Z">
                  <w:rPr>
                    <w:ins w:id="38960" w:author="phuong vu" w:date="2018-11-30T14:07:00Z"/>
                    <w:lang w:val="en-US"/>
                  </w:rPr>
                </w:rPrChange>
              </w:rPr>
              <w:pPrChange w:id="38961" w:author="phuong vu" w:date="2018-11-30T21:54:00Z">
                <w:pPr>
                  <w:spacing w:line="276" w:lineRule="auto"/>
                </w:pPr>
              </w:pPrChange>
            </w:pPr>
            <w:ins w:id="38962" w:author="phuong vu" w:date="2018-11-30T14:07:00Z">
              <w:r w:rsidRPr="00920004">
                <w:rPr>
                  <w:lang w:val="en-US"/>
                  <w:rPrChange w:id="38963" w:author="phuong vu" w:date="2018-11-30T22:36:00Z">
                    <w:rPr>
                      <w:lang w:val="en-US"/>
                    </w:rPr>
                  </w:rPrChange>
                </w:rPr>
                <w:t>Tên chất liệu</w:t>
              </w:r>
            </w:ins>
          </w:p>
        </w:tc>
      </w:tr>
      <w:tr w:rsidR="006871B5" w:rsidRPr="00920004" w14:paraId="518B6802" w14:textId="77777777" w:rsidTr="006871B5">
        <w:trPr>
          <w:trHeight w:val="300"/>
          <w:ins w:id="38964" w:author="phuong vu" w:date="2018-11-30T14:07:00Z"/>
        </w:trPr>
        <w:tc>
          <w:tcPr>
            <w:tcW w:w="708" w:type="dxa"/>
            <w:noWrap/>
            <w:vAlign w:val="center"/>
          </w:tcPr>
          <w:p w14:paraId="1ED04BEA" w14:textId="77777777" w:rsidR="006871B5" w:rsidRPr="00920004" w:rsidRDefault="006871B5" w:rsidP="00BD0851">
            <w:pPr>
              <w:spacing w:before="240" w:line="0" w:lineRule="atLeast"/>
              <w:jc w:val="center"/>
              <w:rPr>
                <w:ins w:id="38965" w:author="phuong vu" w:date="2018-11-30T14:07:00Z"/>
                <w:lang w:val="en-US"/>
                <w:rPrChange w:id="38966" w:author="phuong vu" w:date="2018-11-30T22:36:00Z">
                  <w:rPr>
                    <w:ins w:id="38967" w:author="phuong vu" w:date="2018-11-30T14:07:00Z"/>
                    <w:lang w:val="en-US"/>
                  </w:rPr>
                </w:rPrChange>
              </w:rPr>
              <w:pPrChange w:id="38968" w:author="phuong vu" w:date="2018-11-30T14:16:00Z">
                <w:pPr>
                  <w:spacing w:line="276" w:lineRule="auto"/>
                  <w:jc w:val="center"/>
                </w:pPr>
              </w:pPrChange>
            </w:pPr>
            <w:ins w:id="38969" w:author="phuong vu" w:date="2018-11-30T14:07:00Z">
              <w:r w:rsidRPr="00920004">
                <w:rPr>
                  <w:lang w:val="en-US"/>
                  <w:rPrChange w:id="38970" w:author="phuong vu" w:date="2018-11-30T22:36:00Z">
                    <w:rPr>
                      <w:lang w:val="en-US"/>
                    </w:rPr>
                  </w:rPrChange>
                </w:rPr>
                <w:t>3</w:t>
              </w:r>
            </w:ins>
          </w:p>
        </w:tc>
        <w:tc>
          <w:tcPr>
            <w:tcW w:w="1993" w:type="dxa"/>
            <w:noWrap/>
          </w:tcPr>
          <w:p w14:paraId="37FD032F" w14:textId="77777777" w:rsidR="006871B5" w:rsidRPr="00920004" w:rsidRDefault="006871B5" w:rsidP="00727C9A">
            <w:pPr>
              <w:rPr>
                <w:ins w:id="38971" w:author="phuong vu" w:date="2018-11-30T14:07:00Z"/>
                <w:lang w:val="en-US"/>
                <w:rPrChange w:id="38972" w:author="phuong vu" w:date="2018-11-30T22:36:00Z">
                  <w:rPr>
                    <w:ins w:id="38973" w:author="phuong vu" w:date="2018-11-30T14:07:00Z"/>
                    <w:lang w:val="en-US"/>
                  </w:rPr>
                </w:rPrChange>
              </w:rPr>
              <w:pPrChange w:id="38974" w:author="phuong vu" w:date="2018-11-30T21:54:00Z">
                <w:pPr>
                  <w:spacing w:line="276" w:lineRule="auto"/>
                </w:pPr>
              </w:pPrChange>
            </w:pPr>
            <w:ins w:id="38975" w:author="phuong vu" w:date="2018-11-30T14:07:00Z">
              <w:r w:rsidRPr="00920004">
                <w:rPr>
                  <w:lang w:val="en-US"/>
                  <w:rPrChange w:id="38976" w:author="phuong vu" w:date="2018-11-30T22:36:00Z">
                    <w:rPr>
                      <w:lang w:val="en-US"/>
                    </w:rPr>
                  </w:rPrChange>
                </w:rPr>
                <w:t>sale</w:t>
              </w:r>
            </w:ins>
          </w:p>
        </w:tc>
        <w:tc>
          <w:tcPr>
            <w:tcW w:w="1300" w:type="dxa"/>
            <w:noWrap/>
          </w:tcPr>
          <w:p w14:paraId="006FFE3D" w14:textId="77777777" w:rsidR="006871B5" w:rsidRPr="00920004" w:rsidRDefault="006871B5" w:rsidP="00727C9A">
            <w:pPr>
              <w:rPr>
                <w:ins w:id="38977" w:author="phuong vu" w:date="2018-11-30T14:07:00Z"/>
                <w:lang w:val="en-US"/>
                <w:rPrChange w:id="38978" w:author="phuong vu" w:date="2018-11-30T22:36:00Z">
                  <w:rPr>
                    <w:ins w:id="38979" w:author="phuong vu" w:date="2018-11-30T14:07:00Z"/>
                    <w:lang w:val="en-US"/>
                  </w:rPr>
                </w:rPrChange>
              </w:rPr>
              <w:pPrChange w:id="38980" w:author="phuong vu" w:date="2018-11-30T21:54:00Z">
                <w:pPr>
                  <w:spacing w:line="276" w:lineRule="auto"/>
                </w:pPr>
              </w:pPrChange>
            </w:pPr>
            <w:ins w:id="38981" w:author="phuong vu" w:date="2018-11-30T14:07:00Z">
              <w:r w:rsidRPr="00920004">
                <w:rPr>
                  <w:lang w:val="en-US"/>
                  <w:rPrChange w:id="38982" w:author="phuong vu" w:date="2018-11-30T22:36:00Z">
                    <w:rPr>
                      <w:lang w:val="en-US"/>
                    </w:rPr>
                  </w:rPrChange>
                </w:rPr>
                <w:t>integer</w:t>
              </w:r>
            </w:ins>
          </w:p>
        </w:tc>
        <w:tc>
          <w:tcPr>
            <w:tcW w:w="1098" w:type="dxa"/>
            <w:noWrap/>
            <w:vAlign w:val="center"/>
          </w:tcPr>
          <w:p w14:paraId="63792DAB" w14:textId="77777777" w:rsidR="006871B5" w:rsidRPr="00920004" w:rsidRDefault="006871B5" w:rsidP="00727C9A">
            <w:pPr>
              <w:jc w:val="center"/>
              <w:rPr>
                <w:ins w:id="38983" w:author="phuong vu" w:date="2018-11-30T14:07:00Z"/>
                <w:rPrChange w:id="38984" w:author="phuong vu" w:date="2018-11-30T22:36:00Z">
                  <w:rPr>
                    <w:ins w:id="38985" w:author="phuong vu" w:date="2018-11-30T14:07:00Z"/>
                  </w:rPr>
                </w:rPrChange>
              </w:rPr>
              <w:pPrChange w:id="38986" w:author="phuong vu" w:date="2018-11-30T21:54:00Z">
                <w:pPr>
                  <w:spacing w:line="276" w:lineRule="auto"/>
                  <w:jc w:val="center"/>
                </w:pPr>
              </w:pPrChange>
            </w:pPr>
          </w:p>
        </w:tc>
        <w:tc>
          <w:tcPr>
            <w:tcW w:w="838" w:type="dxa"/>
            <w:noWrap/>
            <w:vAlign w:val="center"/>
          </w:tcPr>
          <w:p w14:paraId="3AD9EC36" w14:textId="77777777" w:rsidR="006871B5" w:rsidRPr="00920004" w:rsidRDefault="006871B5" w:rsidP="00727C9A">
            <w:pPr>
              <w:jc w:val="center"/>
              <w:rPr>
                <w:ins w:id="38987" w:author="phuong vu" w:date="2018-11-30T14:07:00Z"/>
                <w:rPrChange w:id="38988" w:author="phuong vu" w:date="2018-11-30T22:36:00Z">
                  <w:rPr>
                    <w:ins w:id="38989" w:author="phuong vu" w:date="2018-11-30T14:07:00Z"/>
                  </w:rPr>
                </w:rPrChange>
              </w:rPr>
              <w:pPrChange w:id="38990" w:author="phuong vu" w:date="2018-11-30T21:54:00Z">
                <w:pPr>
                  <w:spacing w:line="276" w:lineRule="auto"/>
                  <w:jc w:val="center"/>
                </w:pPr>
              </w:pPrChange>
            </w:pPr>
          </w:p>
        </w:tc>
        <w:tc>
          <w:tcPr>
            <w:tcW w:w="823" w:type="dxa"/>
            <w:noWrap/>
            <w:vAlign w:val="center"/>
          </w:tcPr>
          <w:p w14:paraId="5547B8EB" w14:textId="77777777" w:rsidR="006871B5" w:rsidRPr="00920004" w:rsidRDefault="006871B5" w:rsidP="00727C9A">
            <w:pPr>
              <w:jc w:val="center"/>
              <w:rPr>
                <w:ins w:id="38991" w:author="phuong vu" w:date="2018-11-30T14:07:00Z"/>
                <w:rPrChange w:id="38992" w:author="phuong vu" w:date="2018-11-30T22:36:00Z">
                  <w:rPr>
                    <w:ins w:id="38993" w:author="phuong vu" w:date="2018-11-30T14:07:00Z"/>
                  </w:rPr>
                </w:rPrChange>
              </w:rPr>
              <w:pPrChange w:id="38994" w:author="phuong vu" w:date="2018-11-30T21:54:00Z">
                <w:pPr>
                  <w:spacing w:line="276" w:lineRule="auto"/>
                  <w:jc w:val="center"/>
                </w:pPr>
              </w:pPrChange>
            </w:pPr>
          </w:p>
        </w:tc>
        <w:tc>
          <w:tcPr>
            <w:tcW w:w="2055" w:type="dxa"/>
            <w:noWrap/>
          </w:tcPr>
          <w:p w14:paraId="3B8DFF64" w14:textId="77777777" w:rsidR="006871B5" w:rsidRPr="00920004" w:rsidRDefault="006871B5" w:rsidP="00727C9A">
            <w:pPr>
              <w:rPr>
                <w:ins w:id="38995" w:author="phuong vu" w:date="2018-11-30T14:07:00Z"/>
                <w:lang w:val="en-US"/>
                <w:rPrChange w:id="38996" w:author="phuong vu" w:date="2018-11-30T22:36:00Z">
                  <w:rPr>
                    <w:ins w:id="38997" w:author="phuong vu" w:date="2018-11-30T14:07:00Z"/>
                    <w:lang w:val="en-US"/>
                  </w:rPr>
                </w:rPrChange>
              </w:rPr>
              <w:pPrChange w:id="38998" w:author="phuong vu" w:date="2018-11-30T21:54:00Z">
                <w:pPr>
                  <w:spacing w:line="276" w:lineRule="auto"/>
                </w:pPr>
              </w:pPrChange>
            </w:pPr>
            <w:ins w:id="38999" w:author="phuong vu" w:date="2018-11-30T14:07:00Z">
              <w:r w:rsidRPr="00920004">
                <w:rPr>
                  <w:lang w:val="en-US"/>
                  <w:rPrChange w:id="39000" w:author="phuong vu" w:date="2018-11-30T22:36:00Z">
                    <w:rPr>
                      <w:lang w:val="en-US"/>
                    </w:rPr>
                  </w:rPrChange>
                </w:rPr>
                <w:t>Phần trăm giảm</w:t>
              </w:r>
            </w:ins>
          </w:p>
        </w:tc>
      </w:tr>
      <w:tr w:rsidR="006871B5" w:rsidRPr="00920004" w14:paraId="75788822" w14:textId="77777777" w:rsidTr="006871B5">
        <w:trPr>
          <w:trHeight w:val="300"/>
          <w:ins w:id="39001" w:author="phuong vu" w:date="2018-11-30T14:07:00Z"/>
        </w:trPr>
        <w:tc>
          <w:tcPr>
            <w:tcW w:w="708" w:type="dxa"/>
            <w:noWrap/>
            <w:vAlign w:val="center"/>
          </w:tcPr>
          <w:p w14:paraId="6C21F5E8" w14:textId="77777777" w:rsidR="006871B5" w:rsidRPr="00920004" w:rsidRDefault="006871B5" w:rsidP="00BD0851">
            <w:pPr>
              <w:spacing w:before="240" w:line="0" w:lineRule="atLeast"/>
              <w:jc w:val="center"/>
              <w:rPr>
                <w:ins w:id="39002" w:author="phuong vu" w:date="2018-11-30T14:07:00Z"/>
                <w:lang w:val="en-US"/>
                <w:rPrChange w:id="39003" w:author="phuong vu" w:date="2018-11-30T22:36:00Z">
                  <w:rPr>
                    <w:ins w:id="39004" w:author="phuong vu" w:date="2018-11-30T14:07:00Z"/>
                    <w:lang w:val="en-US"/>
                  </w:rPr>
                </w:rPrChange>
              </w:rPr>
              <w:pPrChange w:id="39005" w:author="phuong vu" w:date="2018-11-30T14:16:00Z">
                <w:pPr>
                  <w:spacing w:line="276" w:lineRule="auto"/>
                  <w:jc w:val="center"/>
                </w:pPr>
              </w:pPrChange>
            </w:pPr>
            <w:ins w:id="39006" w:author="phuong vu" w:date="2018-11-30T14:07:00Z">
              <w:r w:rsidRPr="00920004">
                <w:rPr>
                  <w:lang w:val="en-US"/>
                  <w:rPrChange w:id="39007" w:author="phuong vu" w:date="2018-11-30T22:36:00Z">
                    <w:rPr>
                      <w:lang w:val="en-US"/>
                    </w:rPr>
                  </w:rPrChange>
                </w:rPr>
                <w:t>4</w:t>
              </w:r>
            </w:ins>
          </w:p>
        </w:tc>
        <w:tc>
          <w:tcPr>
            <w:tcW w:w="1993" w:type="dxa"/>
            <w:noWrap/>
          </w:tcPr>
          <w:p w14:paraId="6DE3B5AC" w14:textId="77777777" w:rsidR="006871B5" w:rsidRPr="00920004" w:rsidRDefault="006871B5" w:rsidP="00727C9A">
            <w:pPr>
              <w:rPr>
                <w:ins w:id="39008" w:author="phuong vu" w:date="2018-11-30T14:07:00Z"/>
                <w:lang w:val="en-US"/>
                <w:rPrChange w:id="39009" w:author="phuong vu" w:date="2018-11-30T22:36:00Z">
                  <w:rPr>
                    <w:ins w:id="39010" w:author="phuong vu" w:date="2018-11-30T14:07:00Z"/>
                    <w:lang w:val="en-US"/>
                  </w:rPr>
                </w:rPrChange>
              </w:rPr>
              <w:pPrChange w:id="39011" w:author="phuong vu" w:date="2018-11-30T21:54:00Z">
                <w:pPr>
                  <w:spacing w:line="276" w:lineRule="auto"/>
                </w:pPr>
              </w:pPrChange>
            </w:pPr>
            <w:ins w:id="39012" w:author="phuong vu" w:date="2018-11-30T14:07:00Z">
              <w:r w:rsidRPr="00920004">
                <w:rPr>
                  <w:lang w:val="en-US"/>
                  <w:rPrChange w:id="39013" w:author="phuong vu" w:date="2018-11-30T22:36:00Z">
                    <w:rPr>
                      <w:lang w:val="en-US"/>
                    </w:rPr>
                  </w:rPrChange>
                </w:rPr>
                <w:t>date_start</w:t>
              </w:r>
            </w:ins>
          </w:p>
        </w:tc>
        <w:tc>
          <w:tcPr>
            <w:tcW w:w="1300" w:type="dxa"/>
            <w:noWrap/>
          </w:tcPr>
          <w:p w14:paraId="53BD7301" w14:textId="77777777" w:rsidR="006871B5" w:rsidRPr="00920004" w:rsidRDefault="006871B5" w:rsidP="00727C9A">
            <w:pPr>
              <w:rPr>
                <w:ins w:id="39014" w:author="phuong vu" w:date="2018-11-30T14:07:00Z"/>
                <w:lang w:val="en-US"/>
                <w:rPrChange w:id="39015" w:author="phuong vu" w:date="2018-11-30T22:36:00Z">
                  <w:rPr>
                    <w:ins w:id="39016" w:author="phuong vu" w:date="2018-11-30T14:07:00Z"/>
                    <w:lang w:val="en-US"/>
                  </w:rPr>
                </w:rPrChange>
              </w:rPr>
              <w:pPrChange w:id="39017" w:author="phuong vu" w:date="2018-11-30T21:54:00Z">
                <w:pPr>
                  <w:spacing w:line="276" w:lineRule="auto"/>
                </w:pPr>
              </w:pPrChange>
            </w:pPr>
            <w:ins w:id="39018" w:author="phuong vu" w:date="2018-11-30T14:07:00Z">
              <w:r w:rsidRPr="00920004">
                <w:rPr>
                  <w:lang w:val="en-US"/>
                  <w:rPrChange w:id="39019" w:author="phuong vu" w:date="2018-11-30T22:36:00Z">
                    <w:rPr>
                      <w:lang w:val="en-US"/>
                    </w:rPr>
                  </w:rPrChange>
                </w:rPr>
                <w:t>date</w:t>
              </w:r>
            </w:ins>
          </w:p>
        </w:tc>
        <w:tc>
          <w:tcPr>
            <w:tcW w:w="1098" w:type="dxa"/>
            <w:noWrap/>
            <w:vAlign w:val="center"/>
          </w:tcPr>
          <w:p w14:paraId="25F1E061" w14:textId="77777777" w:rsidR="006871B5" w:rsidRPr="00920004" w:rsidRDefault="006871B5" w:rsidP="00727C9A">
            <w:pPr>
              <w:jc w:val="center"/>
              <w:rPr>
                <w:ins w:id="39020" w:author="phuong vu" w:date="2018-11-30T14:07:00Z"/>
                <w:rPrChange w:id="39021" w:author="phuong vu" w:date="2018-11-30T22:36:00Z">
                  <w:rPr>
                    <w:ins w:id="39022" w:author="phuong vu" w:date="2018-11-30T14:07:00Z"/>
                  </w:rPr>
                </w:rPrChange>
              </w:rPr>
              <w:pPrChange w:id="39023" w:author="phuong vu" w:date="2018-11-30T21:54:00Z">
                <w:pPr>
                  <w:spacing w:line="276" w:lineRule="auto"/>
                  <w:jc w:val="center"/>
                </w:pPr>
              </w:pPrChange>
            </w:pPr>
          </w:p>
        </w:tc>
        <w:tc>
          <w:tcPr>
            <w:tcW w:w="838" w:type="dxa"/>
            <w:noWrap/>
            <w:vAlign w:val="center"/>
          </w:tcPr>
          <w:p w14:paraId="4B39BC1C" w14:textId="77777777" w:rsidR="006871B5" w:rsidRPr="00920004" w:rsidRDefault="006871B5" w:rsidP="00727C9A">
            <w:pPr>
              <w:jc w:val="center"/>
              <w:rPr>
                <w:ins w:id="39024" w:author="phuong vu" w:date="2018-11-30T14:07:00Z"/>
                <w:rPrChange w:id="39025" w:author="phuong vu" w:date="2018-11-30T22:36:00Z">
                  <w:rPr>
                    <w:ins w:id="39026" w:author="phuong vu" w:date="2018-11-30T14:07:00Z"/>
                  </w:rPr>
                </w:rPrChange>
              </w:rPr>
              <w:pPrChange w:id="39027" w:author="phuong vu" w:date="2018-11-30T21:54:00Z">
                <w:pPr>
                  <w:spacing w:line="276" w:lineRule="auto"/>
                  <w:jc w:val="center"/>
                </w:pPr>
              </w:pPrChange>
            </w:pPr>
          </w:p>
        </w:tc>
        <w:tc>
          <w:tcPr>
            <w:tcW w:w="823" w:type="dxa"/>
            <w:noWrap/>
            <w:vAlign w:val="center"/>
          </w:tcPr>
          <w:p w14:paraId="00F253F8" w14:textId="77777777" w:rsidR="006871B5" w:rsidRPr="00920004" w:rsidRDefault="006871B5" w:rsidP="00727C9A">
            <w:pPr>
              <w:jc w:val="center"/>
              <w:rPr>
                <w:ins w:id="39028" w:author="phuong vu" w:date="2018-11-30T14:07:00Z"/>
                <w:rPrChange w:id="39029" w:author="phuong vu" w:date="2018-11-30T22:36:00Z">
                  <w:rPr>
                    <w:ins w:id="39030" w:author="phuong vu" w:date="2018-11-30T14:07:00Z"/>
                  </w:rPr>
                </w:rPrChange>
              </w:rPr>
              <w:pPrChange w:id="39031" w:author="phuong vu" w:date="2018-11-30T21:54:00Z">
                <w:pPr>
                  <w:spacing w:line="276" w:lineRule="auto"/>
                  <w:jc w:val="center"/>
                </w:pPr>
              </w:pPrChange>
            </w:pPr>
          </w:p>
        </w:tc>
        <w:tc>
          <w:tcPr>
            <w:tcW w:w="2055" w:type="dxa"/>
            <w:noWrap/>
          </w:tcPr>
          <w:p w14:paraId="6B8C03BE" w14:textId="77777777" w:rsidR="006871B5" w:rsidRPr="00920004" w:rsidRDefault="006871B5" w:rsidP="00727C9A">
            <w:pPr>
              <w:rPr>
                <w:ins w:id="39032" w:author="phuong vu" w:date="2018-11-30T14:07:00Z"/>
                <w:lang w:val="en-US"/>
                <w:rPrChange w:id="39033" w:author="phuong vu" w:date="2018-11-30T22:36:00Z">
                  <w:rPr>
                    <w:ins w:id="39034" w:author="phuong vu" w:date="2018-11-30T14:07:00Z"/>
                    <w:lang w:val="en-US"/>
                  </w:rPr>
                </w:rPrChange>
              </w:rPr>
              <w:pPrChange w:id="39035" w:author="phuong vu" w:date="2018-11-30T21:54:00Z">
                <w:pPr>
                  <w:spacing w:line="276" w:lineRule="auto"/>
                </w:pPr>
              </w:pPrChange>
            </w:pPr>
            <w:ins w:id="39036" w:author="phuong vu" w:date="2018-11-30T14:07:00Z">
              <w:r w:rsidRPr="00920004">
                <w:rPr>
                  <w:lang w:val="en-US"/>
                  <w:rPrChange w:id="39037" w:author="phuong vu" w:date="2018-11-30T22:36:00Z">
                    <w:rPr>
                      <w:lang w:val="en-US"/>
                    </w:rPr>
                  </w:rPrChange>
                </w:rPr>
                <w:t>Ngày bắt đầu</w:t>
              </w:r>
            </w:ins>
          </w:p>
        </w:tc>
      </w:tr>
      <w:tr w:rsidR="006871B5" w:rsidRPr="00920004" w14:paraId="5919E9F8" w14:textId="77777777" w:rsidTr="006871B5">
        <w:trPr>
          <w:trHeight w:val="300"/>
          <w:ins w:id="39038" w:author="phuong vu" w:date="2018-11-30T14:07:00Z"/>
        </w:trPr>
        <w:tc>
          <w:tcPr>
            <w:tcW w:w="708" w:type="dxa"/>
            <w:noWrap/>
            <w:vAlign w:val="center"/>
          </w:tcPr>
          <w:p w14:paraId="2C0B6C53" w14:textId="77777777" w:rsidR="006871B5" w:rsidRPr="00920004" w:rsidRDefault="006871B5" w:rsidP="00BD0851">
            <w:pPr>
              <w:spacing w:before="240" w:line="0" w:lineRule="atLeast"/>
              <w:jc w:val="center"/>
              <w:rPr>
                <w:ins w:id="39039" w:author="phuong vu" w:date="2018-11-30T14:07:00Z"/>
                <w:lang w:val="en-US"/>
                <w:rPrChange w:id="39040" w:author="phuong vu" w:date="2018-11-30T22:36:00Z">
                  <w:rPr>
                    <w:ins w:id="39041" w:author="phuong vu" w:date="2018-11-30T14:07:00Z"/>
                    <w:lang w:val="en-US"/>
                  </w:rPr>
                </w:rPrChange>
              </w:rPr>
              <w:pPrChange w:id="39042" w:author="phuong vu" w:date="2018-11-30T14:16:00Z">
                <w:pPr>
                  <w:spacing w:line="276" w:lineRule="auto"/>
                  <w:jc w:val="center"/>
                </w:pPr>
              </w:pPrChange>
            </w:pPr>
            <w:ins w:id="39043" w:author="phuong vu" w:date="2018-11-30T14:07:00Z">
              <w:r w:rsidRPr="00920004">
                <w:rPr>
                  <w:lang w:val="en-US"/>
                  <w:rPrChange w:id="39044" w:author="phuong vu" w:date="2018-11-30T22:36:00Z">
                    <w:rPr>
                      <w:lang w:val="en-US"/>
                    </w:rPr>
                  </w:rPrChange>
                </w:rPr>
                <w:t>5</w:t>
              </w:r>
            </w:ins>
          </w:p>
        </w:tc>
        <w:tc>
          <w:tcPr>
            <w:tcW w:w="1993" w:type="dxa"/>
            <w:noWrap/>
          </w:tcPr>
          <w:p w14:paraId="4D477C40" w14:textId="77777777" w:rsidR="006871B5" w:rsidRPr="00920004" w:rsidRDefault="006871B5" w:rsidP="00727C9A">
            <w:pPr>
              <w:rPr>
                <w:ins w:id="39045" w:author="phuong vu" w:date="2018-11-30T14:07:00Z"/>
                <w:lang w:val="en-US"/>
                <w:rPrChange w:id="39046" w:author="phuong vu" w:date="2018-11-30T22:36:00Z">
                  <w:rPr>
                    <w:ins w:id="39047" w:author="phuong vu" w:date="2018-11-30T14:07:00Z"/>
                    <w:lang w:val="en-US"/>
                  </w:rPr>
                </w:rPrChange>
              </w:rPr>
              <w:pPrChange w:id="39048" w:author="phuong vu" w:date="2018-11-30T21:54:00Z">
                <w:pPr>
                  <w:spacing w:line="276" w:lineRule="auto"/>
                </w:pPr>
              </w:pPrChange>
            </w:pPr>
            <w:ins w:id="39049" w:author="phuong vu" w:date="2018-11-30T14:07:00Z">
              <w:r w:rsidRPr="00920004">
                <w:rPr>
                  <w:lang w:val="en-US"/>
                  <w:rPrChange w:id="39050" w:author="phuong vu" w:date="2018-11-30T22:36:00Z">
                    <w:rPr>
                      <w:lang w:val="en-US"/>
                    </w:rPr>
                  </w:rPrChange>
                </w:rPr>
                <w:t>date_end</w:t>
              </w:r>
            </w:ins>
          </w:p>
        </w:tc>
        <w:tc>
          <w:tcPr>
            <w:tcW w:w="1300" w:type="dxa"/>
            <w:noWrap/>
          </w:tcPr>
          <w:p w14:paraId="4A7683C2" w14:textId="77777777" w:rsidR="006871B5" w:rsidRPr="00920004" w:rsidRDefault="006871B5" w:rsidP="00727C9A">
            <w:pPr>
              <w:rPr>
                <w:ins w:id="39051" w:author="phuong vu" w:date="2018-11-30T14:07:00Z"/>
                <w:lang w:val="en-US"/>
                <w:rPrChange w:id="39052" w:author="phuong vu" w:date="2018-11-30T22:36:00Z">
                  <w:rPr>
                    <w:ins w:id="39053" w:author="phuong vu" w:date="2018-11-30T14:07:00Z"/>
                    <w:lang w:val="en-US"/>
                  </w:rPr>
                </w:rPrChange>
              </w:rPr>
              <w:pPrChange w:id="39054" w:author="phuong vu" w:date="2018-11-30T21:54:00Z">
                <w:pPr>
                  <w:spacing w:line="276" w:lineRule="auto"/>
                </w:pPr>
              </w:pPrChange>
            </w:pPr>
            <w:ins w:id="39055" w:author="phuong vu" w:date="2018-11-30T14:07:00Z">
              <w:r w:rsidRPr="00920004">
                <w:rPr>
                  <w:lang w:val="en-US"/>
                  <w:rPrChange w:id="39056" w:author="phuong vu" w:date="2018-11-30T22:36:00Z">
                    <w:rPr>
                      <w:lang w:val="en-US"/>
                    </w:rPr>
                  </w:rPrChange>
                </w:rPr>
                <w:t>date</w:t>
              </w:r>
            </w:ins>
          </w:p>
        </w:tc>
        <w:tc>
          <w:tcPr>
            <w:tcW w:w="1098" w:type="dxa"/>
            <w:noWrap/>
            <w:vAlign w:val="center"/>
          </w:tcPr>
          <w:p w14:paraId="3FA98185" w14:textId="77777777" w:rsidR="006871B5" w:rsidRPr="00920004" w:rsidRDefault="006871B5" w:rsidP="00727C9A">
            <w:pPr>
              <w:jc w:val="center"/>
              <w:rPr>
                <w:ins w:id="39057" w:author="phuong vu" w:date="2018-11-30T14:07:00Z"/>
                <w:rPrChange w:id="39058" w:author="phuong vu" w:date="2018-11-30T22:36:00Z">
                  <w:rPr>
                    <w:ins w:id="39059" w:author="phuong vu" w:date="2018-11-30T14:07:00Z"/>
                  </w:rPr>
                </w:rPrChange>
              </w:rPr>
              <w:pPrChange w:id="39060" w:author="phuong vu" w:date="2018-11-30T21:54:00Z">
                <w:pPr>
                  <w:spacing w:line="276" w:lineRule="auto"/>
                  <w:jc w:val="center"/>
                </w:pPr>
              </w:pPrChange>
            </w:pPr>
          </w:p>
        </w:tc>
        <w:tc>
          <w:tcPr>
            <w:tcW w:w="838" w:type="dxa"/>
            <w:noWrap/>
            <w:vAlign w:val="center"/>
          </w:tcPr>
          <w:p w14:paraId="64DA8F33" w14:textId="77777777" w:rsidR="006871B5" w:rsidRPr="00920004" w:rsidRDefault="006871B5" w:rsidP="00727C9A">
            <w:pPr>
              <w:jc w:val="center"/>
              <w:rPr>
                <w:ins w:id="39061" w:author="phuong vu" w:date="2018-11-30T14:07:00Z"/>
                <w:rPrChange w:id="39062" w:author="phuong vu" w:date="2018-11-30T22:36:00Z">
                  <w:rPr>
                    <w:ins w:id="39063" w:author="phuong vu" w:date="2018-11-30T14:07:00Z"/>
                  </w:rPr>
                </w:rPrChange>
              </w:rPr>
              <w:pPrChange w:id="39064" w:author="phuong vu" w:date="2018-11-30T21:54:00Z">
                <w:pPr>
                  <w:spacing w:line="276" w:lineRule="auto"/>
                  <w:jc w:val="center"/>
                </w:pPr>
              </w:pPrChange>
            </w:pPr>
          </w:p>
        </w:tc>
        <w:tc>
          <w:tcPr>
            <w:tcW w:w="823" w:type="dxa"/>
            <w:noWrap/>
            <w:vAlign w:val="center"/>
          </w:tcPr>
          <w:p w14:paraId="2FB48719" w14:textId="77777777" w:rsidR="006871B5" w:rsidRPr="00920004" w:rsidRDefault="006871B5" w:rsidP="00727C9A">
            <w:pPr>
              <w:jc w:val="center"/>
              <w:rPr>
                <w:ins w:id="39065" w:author="phuong vu" w:date="2018-11-30T14:07:00Z"/>
                <w:rPrChange w:id="39066" w:author="phuong vu" w:date="2018-11-30T22:36:00Z">
                  <w:rPr>
                    <w:ins w:id="39067" w:author="phuong vu" w:date="2018-11-30T14:07:00Z"/>
                  </w:rPr>
                </w:rPrChange>
              </w:rPr>
              <w:pPrChange w:id="39068" w:author="phuong vu" w:date="2018-11-30T21:54:00Z">
                <w:pPr>
                  <w:spacing w:line="276" w:lineRule="auto"/>
                  <w:jc w:val="center"/>
                </w:pPr>
              </w:pPrChange>
            </w:pPr>
          </w:p>
        </w:tc>
        <w:tc>
          <w:tcPr>
            <w:tcW w:w="2055" w:type="dxa"/>
            <w:noWrap/>
          </w:tcPr>
          <w:p w14:paraId="3BAF8F51" w14:textId="77777777" w:rsidR="006871B5" w:rsidRPr="00920004" w:rsidRDefault="006871B5" w:rsidP="00727C9A">
            <w:pPr>
              <w:rPr>
                <w:ins w:id="39069" w:author="phuong vu" w:date="2018-11-30T14:07:00Z"/>
                <w:lang w:val="en-US"/>
                <w:rPrChange w:id="39070" w:author="phuong vu" w:date="2018-11-30T22:36:00Z">
                  <w:rPr>
                    <w:ins w:id="39071" w:author="phuong vu" w:date="2018-11-30T14:07:00Z"/>
                    <w:lang w:val="en-US"/>
                  </w:rPr>
                </w:rPrChange>
              </w:rPr>
              <w:pPrChange w:id="39072" w:author="phuong vu" w:date="2018-11-30T21:54:00Z">
                <w:pPr>
                  <w:spacing w:line="276" w:lineRule="auto"/>
                </w:pPr>
              </w:pPrChange>
            </w:pPr>
            <w:ins w:id="39073" w:author="phuong vu" w:date="2018-11-30T14:07:00Z">
              <w:r w:rsidRPr="00920004">
                <w:rPr>
                  <w:lang w:val="en-US"/>
                  <w:rPrChange w:id="39074" w:author="phuong vu" w:date="2018-11-30T22:36:00Z">
                    <w:rPr>
                      <w:lang w:val="en-US"/>
                    </w:rPr>
                  </w:rPrChange>
                </w:rPr>
                <w:t>Ngày kết thúc</w:t>
              </w:r>
            </w:ins>
          </w:p>
        </w:tc>
      </w:tr>
      <w:tr w:rsidR="006871B5" w:rsidRPr="00920004" w14:paraId="22892861" w14:textId="77777777" w:rsidTr="006871B5">
        <w:trPr>
          <w:trHeight w:val="300"/>
          <w:ins w:id="39075" w:author="phuong vu" w:date="2018-11-30T14:07:00Z"/>
        </w:trPr>
        <w:tc>
          <w:tcPr>
            <w:tcW w:w="708" w:type="dxa"/>
            <w:noWrap/>
            <w:vAlign w:val="center"/>
          </w:tcPr>
          <w:p w14:paraId="5231BD3D" w14:textId="77777777" w:rsidR="006871B5" w:rsidRPr="00920004" w:rsidRDefault="006871B5" w:rsidP="00BD0851">
            <w:pPr>
              <w:spacing w:before="240" w:line="0" w:lineRule="atLeast"/>
              <w:jc w:val="center"/>
              <w:rPr>
                <w:ins w:id="39076" w:author="phuong vu" w:date="2018-11-30T14:07:00Z"/>
                <w:lang w:val="en-US"/>
                <w:rPrChange w:id="39077" w:author="phuong vu" w:date="2018-11-30T22:36:00Z">
                  <w:rPr>
                    <w:ins w:id="39078" w:author="phuong vu" w:date="2018-11-30T14:07:00Z"/>
                    <w:lang w:val="en-US"/>
                  </w:rPr>
                </w:rPrChange>
              </w:rPr>
              <w:pPrChange w:id="39079" w:author="phuong vu" w:date="2018-11-30T14:16:00Z">
                <w:pPr>
                  <w:spacing w:line="276" w:lineRule="auto"/>
                  <w:jc w:val="center"/>
                </w:pPr>
              </w:pPrChange>
            </w:pPr>
            <w:ins w:id="39080" w:author="phuong vu" w:date="2018-11-30T14:07:00Z">
              <w:r w:rsidRPr="00920004">
                <w:rPr>
                  <w:lang w:val="en-US"/>
                  <w:rPrChange w:id="39081" w:author="phuong vu" w:date="2018-11-30T22:36:00Z">
                    <w:rPr>
                      <w:lang w:val="en-US"/>
                    </w:rPr>
                  </w:rPrChange>
                </w:rPr>
                <w:t>6</w:t>
              </w:r>
            </w:ins>
          </w:p>
        </w:tc>
        <w:tc>
          <w:tcPr>
            <w:tcW w:w="1993" w:type="dxa"/>
            <w:noWrap/>
          </w:tcPr>
          <w:p w14:paraId="5935A773" w14:textId="77777777" w:rsidR="006871B5" w:rsidRPr="00920004" w:rsidRDefault="006871B5" w:rsidP="00727C9A">
            <w:pPr>
              <w:rPr>
                <w:ins w:id="39082" w:author="phuong vu" w:date="2018-11-30T14:07:00Z"/>
                <w:lang w:val="en-US"/>
                <w:rPrChange w:id="39083" w:author="phuong vu" w:date="2018-11-30T22:36:00Z">
                  <w:rPr>
                    <w:ins w:id="39084" w:author="phuong vu" w:date="2018-11-30T14:07:00Z"/>
                    <w:lang w:val="en-US"/>
                  </w:rPr>
                </w:rPrChange>
              </w:rPr>
              <w:pPrChange w:id="39085" w:author="phuong vu" w:date="2018-11-30T21:54:00Z">
                <w:pPr>
                  <w:spacing w:line="276" w:lineRule="auto"/>
                </w:pPr>
              </w:pPrChange>
            </w:pPr>
            <w:ins w:id="39086" w:author="phuong vu" w:date="2018-11-30T14:07:00Z">
              <w:r w:rsidRPr="00920004">
                <w:rPr>
                  <w:lang w:val="en-US"/>
                  <w:rPrChange w:id="39087" w:author="phuong vu" w:date="2018-11-30T22:36:00Z">
                    <w:rPr>
                      <w:lang w:val="en-US"/>
                    </w:rPr>
                  </w:rPrChange>
                </w:rPr>
                <w:t>promotion_code</w:t>
              </w:r>
            </w:ins>
          </w:p>
        </w:tc>
        <w:tc>
          <w:tcPr>
            <w:tcW w:w="1300" w:type="dxa"/>
            <w:noWrap/>
          </w:tcPr>
          <w:p w14:paraId="7A65BBE5" w14:textId="3B198079" w:rsidR="006871B5" w:rsidRPr="00920004" w:rsidRDefault="00E452E5" w:rsidP="00727C9A">
            <w:pPr>
              <w:rPr>
                <w:ins w:id="39088" w:author="phuong vu" w:date="2018-11-30T14:07:00Z"/>
                <w:lang w:val="en-US"/>
                <w:rPrChange w:id="39089" w:author="phuong vu" w:date="2018-11-30T22:36:00Z">
                  <w:rPr>
                    <w:ins w:id="39090" w:author="phuong vu" w:date="2018-11-30T14:07:00Z"/>
                    <w:lang w:val="en-US"/>
                  </w:rPr>
                </w:rPrChange>
              </w:rPr>
              <w:pPrChange w:id="39091" w:author="phuong vu" w:date="2018-11-30T21:54:00Z">
                <w:pPr>
                  <w:spacing w:line="276" w:lineRule="auto"/>
                </w:pPr>
              </w:pPrChange>
            </w:pPr>
            <w:ins w:id="39092" w:author="phuong vu" w:date="2018-11-30T21:53:00Z">
              <w:r w:rsidRPr="00920004">
                <w:rPr>
                  <w:rPrChange w:id="39093" w:author="phuong vu" w:date="2018-11-30T22:36:00Z">
                    <w:rPr/>
                  </w:rPrChange>
                </w:rPr>
                <w:t>varchar</w:t>
              </w:r>
            </w:ins>
          </w:p>
        </w:tc>
        <w:tc>
          <w:tcPr>
            <w:tcW w:w="1098" w:type="dxa"/>
            <w:noWrap/>
            <w:vAlign w:val="center"/>
          </w:tcPr>
          <w:p w14:paraId="2BE62738" w14:textId="77777777" w:rsidR="006871B5" w:rsidRPr="00920004" w:rsidRDefault="006871B5" w:rsidP="00727C9A">
            <w:pPr>
              <w:jc w:val="center"/>
              <w:rPr>
                <w:ins w:id="39094" w:author="phuong vu" w:date="2018-11-30T14:07:00Z"/>
                <w:rPrChange w:id="39095" w:author="phuong vu" w:date="2018-11-30T22:36:00Z">
                  <w:rPr>
                    <w:ins w:id="39096" w:author="phuong vu" w:date="2018-11-30T14:07:00Z"/>
                  </w:rPr>
                </w:rPrChange>
              </w:rPr>
              <w:pPrChange w:id="39097" w:author="phuong vu" w:date="2018-11-30T21:54:00Z">
                <w:pPr>
                  <w:spacing w:line="276" w:lineRule="auto"/>
                  <w:jc w:val="center"/>
                </w:pPr>
              </w:pPrChange>
            </w:pPr>
          </w:p>
        </w:tc>
        <w:tc>
          <w:tcPr>
            <w:tcW w:w="838" w:type="dxa"/>
            <w:noWrap/>
            <w:vAlign w:val="center"/>
          </w:tcPr>
          <w:p w14:paraId="377B5FE4" w14:textId="77777777" w:rsidR="006871B5" w:rsidRPr="00920004" w:rsidRDefault="006871B5" w:rsidP="00727C9A">
            <w:pPr>
              <w:jc w:val="center"/>
              <w:rPr>
                <w:ins w:id="39098" w:author="phuong vu" w:date="2018-11-30T14:07:00Z"/>
                <w:rPrChange w:id="39099" w:author="phuong vu" w:date="2018-11-30T22:36:00Z">
                  <w:rPr>
                    <w:ins w:id="39100" w:author="phuong vu" w:date="2018-11-30T14:07:00Z"/>
                  </w:rPr>
                </w:rPrChange>
              </w:rPr>
              <w:pPrChange w:id="39101" w:author="phuong vu" w:date="2018-11-30T21:54:00Z">
                <w:pPr>
                  <w:spacing w:line="276" w:lineRule="auto"/>
                  <w:jc w:val="center"/>
                </w:pPr>
              </w:pPrChange>
            </w:pPr>
          </w:p>
        </w:tc>
        <w:tc>
          <w:tcPr>
            <w:tcW w:w="823" w:type="dxa"/>
            <w:noWrap/>
            <w:vAlign w:val="center"/>
          </w:tcPr>
          <w:p w14:paraId="131A91C9" w14:textId="77777777" w:rsidR="006871B5" w:rsidRPr="00920004" w:rsidRDefault="006871B5" w:rsidP="00727C9A">
            <w:pPr>
              <w:jc w:val="center"/>
              <w:rPr>
                <w:ins w:id="39102" w:author="phuong vu" w:date="2018-11-30T14:07:00Z"/>
                <w:rPrChange w:id="39103" w:author="phuong vu" w:date="2018-11-30T22:36:00Z">
                  <w:rPr>
                    <w:ins w:id="39104" w:author="phuong vu" w:date="2018-11-30T14:07:00Z"/>
                  </w:rPr>
                </w:rPrChange>
              </w:rPr>
              <w:pPrChange w:id="39105" w:author="phuong vu" w:date="2018-11-30T21:54:00Z">
                <w:pPr>
                  <w:spacing w:line="276" w:lineRule="auto"/>
                  <w:jc w:val="center"/>
                </w:pPr>
              </w:pPrChange>
            </w:pPr>
          </w:p>
        </w:tc>
        <w:tc>
          <w:tcPr>
            <w:tcW w:w="2055" w:type="dxa"/>
            <w:noWrap/>
          </w:tcPr>
          <w:p w14:paraId="7D578B55" w14:textId="77777777" w:rsidR="006871B5" w:rsidRPr="00920004" w:rsidRDefault="006871B5" w:rsidP="00727C9A">
            <w:pPr>
              <w:rPr>
                <w:ins w:id="39106" w:author="phuong vu" w:date="2018-11-30T14:07:00Z"/>
                <w:lang w:val="en-US"/>
                <w:rPrChange w:id="39107" w:author="phuong vu" w:date="2018-11-30T22:36:00Z">
                  <w:rPr>
                    <w:ins w:id="39108" w:author="phuong vu" w:date="2018-11-30T14:07:00Z"/>
                    <w:lang w:val="en-US"/>
                  </w:rPr>
                </w:rPrChange>
              </w:rPr>
              <w:pPrChange w:id="39109" w:author="phuong vu" w:date="2018-11-30T21:54:00Z">
                <w:pPr>
                  <w:spacing w:line="276" w:lineRule="auto"/>
                </w:pPr>
              </w:pPrChange>
            </w:pPr>
            <w:ins w:id="39110" w:author="phuong vu" w:date="2018-11-30T14:07:00Z">
              <w:r w:rsidRPr="00920004">
                <w:rPr>
                  <w:lang w:val="en-US"/>
                  <w:rPrChange w:id="39111" w:author="phuong vu" w:date="2018-11-30T22:36:00Z">
                    <w:rPr>
                      <w:lang w:val="en-US"/>
                    </w:rPr>
                  </w:rPrChange>
                </w:rPr>
                <w:t>Mã áp dụng</w:t>
              </w:r>
            </w:ins>
          </w:p>
        </w:tc>
      </w:tr>
      <w:tr w:rsidR="006871B5" w:rsidRPr="00920004" w14:paraId="4ACD56F4" w14:textId="77777777" w:rsidTr="006871B5">
        <w:trPr>
          <w:trHeight w:val="300"/>
          <w:ins w:id="39112" w:author="phuong vu" w:date="2018-11-30T14:07:00Z"/>
        </w:trPr>
        <w:tc>
          <w:tcPr>
            <w:tcW w:w="708" w:type="dxa"/>
            <w:noWrap/>
            <w:vAlign w:val="center"/>
            <w:hideMark/>
          </w:tcPr>
          <w:p w14:paraId="02DEC551" w14:textId="77777777" w:rsidR="006871B5" w:rsidRPr="00920004" w:rsidRDefault="006871B5" w:rsidP="00BD0851">
            <w:pPr>
              <w:spacing w:before="240" w:line="0" w:lineRule="atLeast"/>
              <w:jc w:val="center"/>
              <w:rPr>
                <w:ins w:id="39113" w:author="phuong vu" w:date="2018-11-30T14:07:00Z"/>
                <w:lang w:val="en-US"/>
                <w:rPrChange w:id="39114" w:author="phuong vu" w:date="2018-11-30T22:36:00Z">
                  <w:rPr>
                    <w:ins w:id="39115" w:author="phuong vu" w:date="2018-11-30T14:07:00Z"/>
                    <w:lang w:val="en-US"/>
                  </w:rPr>
                </w:rPrChange>
              </w:rPr>
              <w:pPrChange w:id="39116" w:author="phuong vu" w:date="2018-11-30T14:16:00Z">
                <w:pPr>
                  <w:spacing w:line="276" w:lineRule="auto"/>
                  <w:jc w:val="center"/>
                </w:pPr>
              </w:pPrChange>
            </w:pPr>
            <w:ins w:id="39117" w:author="phuong vu" w:date="2018-11-30T14:07:00Z">
              <w:r w:rsidRPr="00920004">
                <w:rPr>
                  <w:lang w:val="en-US"/>
                  <w:rPrChange w:id="39118" w:author="phuong vu" w:date="2018-11-30T22:36:00Z">
                    <w:rPr>
                      <w:lang w:val="en-US"/>
                    </w:rPr>
                  </w:rPrChange>
                </w:rPr>
                <w:t>7</w:t>
              </w:r>
            </w:ins>
          </w:p>
        </w:tc>
        <w:tc>
          <w:tcPr>
            <w:tcW w:w="1993" w:type="dxa"/>
            <w:noWrap/>
            <w:hideMark/>
          </w:tcPr>
          <w:p w14:paraId="3744711E" w14:textId="77777777" w:rsidR="006871B5" w:rsidRPr="00920004" w:rsidRDefault="006871B5" w:rsidP="00727C9A">
            <w:pPr>
              <w:rPr>
                <w:ins w:id="39119" w:author="phuong vu" w:date="2018-11-30T14:07:00Z"/>
                <w:rPrChange w:id="39120" w:author="phuong vu" w:date="2018-11-30T22:36:00Z">
                  <w:rPr>
                    <w:ins w:id="39121" w:author="phuong vu" w:date="2018-11-30T14:07:00Z"/>
                  </w:rPr>
                </w:rPrChange>
              </w:rPr>
              <w:pPrChange w:id="39122" w:author="phuong vu" w:date="2018-11-30T21:54:00Z">
                <w:pPr>
                  <w:spacing w:line="276" w:lineRule="auto"/>
                </w:pPr>
              </w:pPrChange>
            </w:pPr>
            <w:ins w:id="39123" w:author="phuong vu" w:date="2018-11-30T14:07:00Z">
              <w:r w:rsidRPr="00920004">
                <w:rPr>
                  <w:rPrChange w:id="39124" w:author="phuong vu" w:date="2018-11-30T22:36:00Z">
                    <w:rPr/>
                  </w:rPrChange>
                </w:rPr>
                <w:t>status</w:t>
              </w:r>
            </w:ins>
          </w:p>
        </w:tc>
        <w:tc>
          <w:tcPr>
            <w:tcW w:w="1300" w:type="dxa"/>
            <w:noWrap/>
            <w:hideMark/>
          </w:tcPr>
          <w:p w14:paraId="57B46AAF" w14:textId="7D47C41C" w:rsidR="006871B5" w:rsidRPr="00920004" w:rsidRDefault="00E452E5" w:rsidP="00727C9A">
            <w:pPr>
              <w:rPr>
                <w:ins w:id="39125" w:author="phuong vu" w:date="2018-11-30T14:07:00Z"/>
                <w:rPrChange w:id="39126" w:author="phuong vu" w:date="2018-11-30T22:36:00Z">
                  <w:rPr>
                    <w:ins w:id="39127" w:author="phuong vu" w:date="2018-11-30T14:07:00Z"/>
                  </w:rPr>
                </w:rPrChange>
              </w:rPr>
              <w:pPrChange w:id="39128" w:author="phuong vu" w:date="2018-11-30T21:54:00Z">
                <w:pPr>
                  <w:spacing w:line="276" w:lineRule="auto"/>
                </w:pPr>
              </w:pPrChange>
            </w:pPr>
            <w:ins w:id="39129" w:author="phuong vu" w:date="2018-11-30T21:53:00Z">
              <w:r w:rsidRPr="00920004">
                <w:rPr>
                  <w:rPrChange w:id="39130" w:author="phuong vu" w:date="2018-11-30T22:36:00Z">
                    <w:rPr/>
                  </w:rPrChange>
                </w:rPr>
                <w:t>varchar</w:t>
              </w:r>
            </w:ins>
          </w:p>
        </w:tc>
        <w:tc>
          <w:tcPr>
            <w:tcW w:w="1098" w:type="dxa"/>
            <w:noWrap/>
            <w:vAlign w:val="center"/>
            <w:hideMark/>
          </w:tcPr>
          <w:p w14:paraId="3F6DA3CD" w14:textId="77777777" w:rsidR="006871B5" w:rsidRPr="00920004" w:rsidRDefault="006871B5" w:rsidP="00727C9A">
            <w:pPr>
              <w:jc w:val="center"/>
              <w:rPr>
                <w:ins w:id="39131" w:author="phuong vu" w:date="2018-11-30T14:07:00Z"/>
                <w:rPrChange w:id="39132" w:author="phuong vu" w:date="2018-11-30T22:36:00Z">
                  <w:rPr>
                    <w:ins w:id="39133" w:author="phuong vu" w:date="2018-11-30T14:07:00Z"/>
                  </w:rPr>
                </w:rPrChange>
              </w:rPr>
              <w:pPrChange w:id="39134" w:author="phuong vu" w:date="2018-11-30T21:54:00Z">
                <w:pPr>
                  <w:spacing w:line="276" w:lineRule="auto"/>
                  <w:jc w:val="center"/>
                </w:pPr>
              </w:pPrChange>
            </w:pPr>
            <w:ins w:id="39135" w:author="phuong vu" w:date="2018-11-30T14:07:00Z">
              <w:r w:rsidRPr="00920004">
                <w:rPr>
                  <w:rPrChange w:id="39136" w:author="phuong vu" w:date="2018-11-30T22:36:00Z">
                    <w:rPr/>
                  </w:rPrChange>
                </w:rPr>
                <w:t>X</w:t>
              </w:r>
            </w:ins>
          </w:p>
        </w:tc>
        <w:tc>
          <w:tcPr>
            <w:tcW w:w="838" w:type="dxa"/>
            <w:noWrap/>
            <w:vAlign w:val="center"/>
            <w:hideMark/>
          </w:tcPr>
          <w:p w14:paraId="6C31BC59" w14:textId="77777777" w:rsidR="006871B5" w:rsidRPr="00920004" w:rsidRDefault="006871B5" w:rsidP="00727C9A">
            <w:pPr>
              <w:jc w:val="center"/>
              <w:rPr>
                <w:ins w:id="39137" w:author="phuong vu" w:date="2018-11-30T14:07:00Z"/>
                <w:rPrChange w:id="39138" w:author="phuong vu" w:date="2018-11-30T22:36:00Z">
                  <w:rPr>
                    <w:ins w:id="39139" w:author="phuong vu" w:date="2018-11-30T14:07:00Z"/>
                  </w:rPr>
                </w:rPrChange>
              </w:rPr>
              <w:pPrChange w:id="39140" w:author="phuong vu" w:date="2018-11-30T21:54:00Z">
                <w:pPr>
                  <w:spacing w:line="276" w:lineRule="auto"/>
                  <w:jc w:val="center"/>
                </w:pPr>
              </w:pPrChange>
            </w:pPr>
          </w:p>
        </w:tc>
        <w:tc>
          <w:tcPr>
            <w:tcW w:w="823" w:type="dxa"/>
            <w:noWrap/>
            <w:vAlign w:val="center"/>
            <w:hideMark/>
          </w:tcPr>
          <w:p w14:paraId="4B138A1B" w14:textId="77777777" w:rsidR="006871B5" w:rsidRPr="00920004" w:rsidRDefault="006871B5" w:rsidP="00727C9A">
            <w:pPr>
              <w:jc w:val="center"/>
              <w:rPr>
                <w:ins w:id="39141" w:author="phuong vu" w:date="2018-11-30T14:07:00Z"/>
                <w:rPrChange w:id="39142" w:author="phuong vu" w:date="2018-11-30T22:36:00Z">
                  <w:rPr>
                    <w:ins w:id="39143" w:author="phuong vu" w:date="2018-11-30T14:07:00Z"/>
                  </w:rPr>
                </w:rPrChange>
              </w:rPr>
              <w:pPrChange w:id="39144" w:author="phuong vu" w:date="2018-11-30T21:54:00Z">
                <w:pPr>
                  <w:spacing w:line="276" w:lineRule="auto"/>
                  <w:jc w:val="center"/>
                </w:pPr>
              </w:pPrChange>
            </w:pPr>
          </w:p>
        </w:tc>
        <w:tc>
          <w:tcPr>
            <w:tcW w:w="2055" w:type="dxa"/>
            <w:noWrap/>
            <w:hideMark/>
          </w:tcPr>
          <w:p w14:paraId="47A61DAD" w14:textId="77777777" w:rsidR="006871B5" w:rsidRPr="00920004" w:rsidRDefault="006871B5" w:rsidP="00727C9A">
            <w:pPr>
              <w:rPr>
                <w:ins w:id="39145" w:author="phuong vu" w:date="2018-11-30T14:07:00Z"/>
                <w:rPrChange w:id="39146" w:author="phuong vu" w:date="2018-11-30T22:36:00Z">
                  <w:rPr>
                    <w:ins w:id="39147" w:author="phuong vu" w:date="2018-11-30T14:07:00Z"/>
                  </w:rPr>
                </w:rPrChange>
              </w:rPr>
              <w:pPrChange w:id="39148" w:author="phuong vu" w:date="2018-11-30T21:54:00Z">
                <w:pPr>
                  <w:keepNext/>
                  <w:spacing w:line="276" w:lineRule="auto"/>
                </w:pPr>
              </w:pPrChange>
            </w:pPr>
            <w:ins w:id="39149" w:author="phuong vu" w:date="2018-11-30T14:07:00Z">
              <w:r w:rsidRPr="00920004">
                <w:rPr>
                  <w:rPrChange w:id="39150" w:author="phuong vu" w:date="2018-11-30T22:36:00Z">
                    <w:rPr/>
                  </w:rPrChange>
                </w:rPr>
                <w:t>Trạng thái</w:t>
              </w:r>
            </w:ins>
          </w:p>
        </w:tc>
      </w:tr>
    </w:tbl>
    <w:p w14:paraId="042E93A6" w14:textId="7D712B6C" w:rsidR="00BD0851" w:rsidRPr="00920004" w:rsidRDefault="006871B5" w:rsidP="00A17FA5">
      <w:pPr>
        <w:pStyle w:val="Caption"/>
        <w:rPr>
          <w:ins w:id="39151" w:author="phuong vu" w:date="2018-11-30T14:07:00Z"/>
          <w:rPrChange w:id="39152" w:author="phuong vu" w:date="2018-11-30T22:36:00Z">
            <w:rPr>
              <w:ins w:id="39153" w:author="phuong vu" w:date="2018-11-30T14:07:00Z"/>
              <w:b/>
              <w:i w:val="0"/>
              <w:iCs w:val="0"/>
            </w:rPr>
          </w:rPrChange>
        </w:rPr>
        <w:pPrChange w:id="39154" w:author="phuong vu" w:date="2018-11-30T22:42:00Z">
          <w:pPr>
            <w:pStyle w:val="Caption"/>
          </w:pPr>
        </w:pPrChange>
      </w:pPr>
      <w:bookmarkStart w:id="39155" w:name="_Toc531381665"/>
      <w:ins w:id="39156" w:author="phuong vu" w:date="2018-11-30T14:07:00Z">
        <w:r w:rsidRPr="00920004">
          <w:rPr>
            <w:rPrChange w:id="39157" w:author="phuong vu" w:date="2018-11-30T22:36:00Z">
              <w:rPr/>
            </w:rPrChange>
          </w:rPr>
          <w:t xml:space="preserve">Bảng </w:t>
        </w:r>
      </w:ins>
      <w:ins w:id="39158" w:author="phuong vu" w:date="2018-11-30T14:54:00Z">
        <w:r w:rsidR="00D632EE" w:rsidRPr="00920004">
          <w:rPr>
            <w:rPrChange w:id="39159" w:author="phuong vu" w:date="2018-11-30T22:36:00Z">
              <w:rPr/>
            </w:rPrChange>
          </w:rPr>
          <w:fldChar w:fldCharType="begin"/>
        </w:r>
        <w:r w:rsidR="00D632EE" w:rsidRPr="00920004">
          <w:rPr>
            <w:rPrChange w:id="39160" w:author="phuong vu" w:date="2018-11-30T22:36:00Z">
              <w:rPr/>
            </w:rPrChange>
          </w:rPr>
          <w:instrText xml:space="preserve"> STYLEREF 1 \s </w:instrText>
        </w:r>
      </w:ins>
      <w:r w:rsidR="00D632EE" w:rsidRPr="00920004">
        <w:rPr>
          <w:rPrChange w:id="39161" w:author="phuong vu" w:date="2018-11-30T22:36:00Z">
            <w:rPr/>
          </w:rPrChange>
        </w:rPr>
        <w:fldChar w:fldCharType="separate"/>
      </w:r>
      <w:r w:rsidR="00B5490C">
        <w:rPr>
          <w:noProof/>
        </w:rPr>
        <w:t>4</w:t>
      </w:r>
      <w:ins w:id="39162" w:author="phuong vu" w:date="2018-11-30T14:54:00Z">
        <w:r w:rsidR="00D632EE" w:rsidRPr="00920004">
          <w:rPr>
            <w:rPrChange w:id="39163" w:author="phuong vu" w:date="2018-11-30T22:36:00Z">
              <w:rPr/>
            </w:rPrChange>
          </w:rPr>
          <w:fldChar w:fldCharType="end"/>
        </w:r>
        <w:r w:rsidR="00D632EE" w:rsidRPr="00920004">
          <w:rPr>
            <w:rPrChange w:id="39164" w:author="phuong vu" w:date="2018-11-30T22:36:00Z">
              <w:rPr/>
            </w:rPrChange>
          </w:rPr>
          <w:t>.</w:t>
        </w:r>
        <w:r w:rsidR="00D632EE" w:rsidRPr="00920004">
          <w:rPr>
            <w:rPrChange w:id="39165" w:author="phuong vu" w:date="2018-11-30T22:36:00Z">
              <w:rPr/>
            </w:rPrChange>
          </w:rPr>
          <w:fldChar w:fldCharType="begin"/>
        </w:r>
        <w:r w:rsidR="00D632EE" w:rsidRPr="00920004">
          <w:rPr>
            <w:rPrChange w:id="39166" w:author="phuong vu" w:date="2018-11-30T22:36:00Z">
              <w:rPr/>
            </w:rPrChange>
          </w:rPr>
          <w:instrText xml:space="preserve"> SEQ Bảng \* ARABIC \s 1 </w:instrText>
        </w:r>
      </w:ins>
      <w:r w:rsidR="00D632EE" w:rsidRPr="00920004">
        <w:rPr>
          <w:rPrChange w:id="39167" w:author="phuong vu" w:date="2018-11-30T22:36:00Z">
            <w:rPr/>
          </w:rPrChange>
        </w:rPr>
        <w:fldChar w:fldCharType="separate"/>
      </w:r>
      <w:ins w:id="39168" w:author="phuong vu" w:date="2018-11-30T22:44:00Z">
        <w:r w:rsidR="00B5490C">
          <w:rPr>
            <w:noProof/>
          </w:rPr>
          <w:t>28</w:t>
        </w:r>
      </w:ins>
      <w:ins w:id="39169" w:author="phuong vu" w:date="2018-11-30T14:54:00Z">
        <w:r w:rsidR="00D632EE" w:rsidRPr="00920004">
          <w:rPr>
            <w:rPrChange w:id="39170" w:author="phuong vu" w:date="2018-11-30T22:36:00Z">
              <w:rPr/>
            </w:rPrChange>
          </w:rPr>
          <w:fldChar w:fldCharType="end"/>
        </w:r>
      </w:ins>
      <w:ins w:id="39171" w:author="phuong vu" w:date="2018-11-30T14:07:00Z">
        <w:r w:rsidRPr="00920004">
          <w:rPr>
            <w:rPrChange w:id="39172" w:author="phuong vu" w:date="2018-11-30T22:36:00Z">
              <w:rPr/>
            </w:rPrChange>
          </w:rPr>
          <w:t xml:space="preserve"> Bảng dữ liệu khuyến mãi</w:t>
        </w:r>
        <w:bookmarkEnd w:id="39155"/>
      </w:ins>
    </w:p>
    <w:p w14:paraId="51DB2D74" w14:textId="77777777" w:rsidR="006871B5" w:rsidRPr="00920004" w:rsidRDefault="006871B5" w:rsidP="00E452E5">
      <w:pPr>
        <w:rPr>
          <w:ins w:id="39173" w:author="phuong vu" w:date="2018-11-30T14:07:00Z"/>
          <w:b/>
          <w:lang w:val="en-US"/>
          <w:rPrChange w:id="39174" w:author="phuong vu" w:date="2018-11-30T22:36:00Z">
            <w:rPr>
              <w:ins w:id="39175" w:author="phuong vu" w:date="2018-11-30T14:07:00Z"/>
              <w:lang w:val="en-US"/>
            </w:rPr>
          </w:rPrChange>
        </w:rPr>
        <w:pPrChange w:id="39176" w:author="phuong vu" w:date="2018-11-30T21:46:00Z">
          <w:pPr>
            <w:spacing w:line="276" w:lineRule="auto"/>
          </w:pPr>
        </w:pPrChange>
      </w:pPr>
      <w:ins w:id="39177" w:author="phuong vu" w:date="2018-11-30T14:07:00Z">
        <w:r w:rsidRPr="00920004">
          <w:rPr>
            <w:b/>
            <w:lang w:val="en-US"/>
            <w:rPrChange w:id="39178" w:author="phuong vu" w:date="2018-11-30T22:36:00Z">
              <w:rPr>
                <w:lang w:val="en-US"/>
              </w:rPr>
            </w:rPrChange>
          </w:rPr>
          <w:t>BẢNG PROMOTION_BRANCH</w:t>
        </w:r>
      </w:ins>
    </w:p>
    <w:tbl>
      <w:tblPr>
        <w:tblStyle w:val="TableGrid"/>
        <w:tblW w:w="8815" w:type="dxa"/>
        <w:tblLook w:val="04A0" w:firstRow="1" w:lastRow="0" w:firstColumn="1" w:lastColumn="0" w:noHBand="0" w:noVBand="1"/>
      </w:tblPr>
      <w:tblGrid>
        <w:gridCol w:w="708"/>
        <w:gridCol w:w="1820"/>
        <w:gridCol w:w="1300"/>
        <w:gridCol w:w="1098"/>
        <w:gridCol w:w="838"/>
        <w:gridCol w:w="823"/>
        <w:gridCol w:w="2228"/>
      </w:tblGrid>
      <w:tr w:rsidR="006871B5" w:rsidRPr="00920004" w14:paraId="6871C3B1" w14:textId="77777777" w:rsidTr="006871B5">
        <w:trPr>
          <w:trHeight w:val="300"/>
          <w:ins w:id="39179" w:author="phuong vu" w:date="2018-11-30T14:07:00Z"/>
        </w:trPr>
        <w:tc>
          <w:tcPr>
            <w:tcW w:w="708" w:type="dxa"/>
            <w:noWrap/>
            <w:vAlign w:val="center"/>
            <w:hideMark/>
          </w:tcPr>
          <w:p w14:paraId="606BADB4" w14:textId="77777777" w:rsidR="006871B5" w:rsidRPr="00920004" w:rsidRDefault="006871B5" w:rsidP="00BD0851">
            <w:pPr>
              <w:spacing w:before="240" w:line="0" w:lineRule="atLeast"/>
              <w:jc w:val="center"/>
              <w:rPr>
                <w:ins w:id="39180" w:author="phuong vu" w:date="2018-11-30T14:07:00Z"/>
                <w:b/>
                <w:bCs/>
                <w:rPrChange w:id="39181" w:author="phuong vu" w:date="2018-11-30T22:36:00Z">
                  <w:rPr>
                    <w:ins w:id="39182" w:author="phuong vu" w:date="2018-11-30T14:07:00Z"/>
                    <w:b/>
                    <w:bCs/>
                  </w:rPr>
                </w:rPrChange>
              </w:rPr>
              <w:pPrChange w:id="39183" w:author="phuong vu" w:date="2018-11-30T14:16:00Z">
                <w:pPr>
                  <w:spacing w:line="276" w:lineRule="auto"/>
                  <w:jc w:val="center"/>
                </w:pPr>
              </w:pPrChange>
            </w:pPr>
            <w:ins w:id="39184" w:author="phuong vu" w:date="2018-11-30T14:07:00Z">
              <w:r w:rsidRPr="00920004">
                <w:rPr>
                  <w:b/>
                  <w:bCs/>
                  <w:lang w:val="da-DK"/>
                  <w:rPrChange w:id="39185" w:author="phuong vu" w:date="2018-11-30T22:36:00Z">
                    <w:rPr>
                      <w:b/>
                      <w:bCs/>
                      <w:lang w:val="da-DK"/>
                    </w:rPr>
                  </w:rPrChange>
                </w:rPr>
                <w:t>STT</w:t>
              </w:r>
            </w:ins>
          </w:p>
        </w:tc>
        <w:tc>
          <w:tcPr>
            <w:tcW w:w="1820" w:type="dxa"/>
            <w:noWrap/>
            <w:vAlign w:val="center"/>
            <w:hideMark/>
          </w:tcPr>
          <w:p w14:paraId="1DF3C82E" w14:textId="77777777" w:rsidR="006871B5" w:rsidRPr="00920004" w:rsidRDefault="006871B5" w:rsidP="00BD0851">
            <w:pPr>
              <w:spacing w:before="240" w:line="0" w:lineRule="atLeast"/>
              <w:jc w:val="center"/>
              <w:rPr>
                <w:ins w:id="39186" w:author="phuong vu" w:date="2018-11-30T14:07:00Z"/>
                <w:b/>
                <w:bCs/>
                <w:rPrChange w:id="39187" w:author="phuong vu" w:date="2018-11-30T22:36:00Z">
                  <w:rPr>
                    <w:ins w:id="39188" w:author="phuong vu" w:date="2018-11-30T14:07:00Z"/>
                    <w:b/>
                    <w:bCs/>
                  </w:rPr>
                </w:rPrChange>
              </w:rPr>
              <w:pPrChange w:id="39189" w:author="phuong vu" w:date="2018-11-30T14:16:00Z">
                <w:pPr>
                  <w:spacing w:line="276" w:lineRule="auto"/>
                  <w:jc w:val="center"/>
                </w:pPr>
              </w:pPrChange>
            </w:pPr>
            <w:ins w:id="39190" w:author="phuong vu" w:date="2018-11-30T14:07:00Z">
              <w:r w:rsidRPr="00920004">
                <w:rPr>
                  <w:b/>
                  <w:bCs/>
                  <w:lang w:val="da-DK"/>
                  <w:rPrChange w:id="39191" w:author="phuong vu" w:date="2018-11-30T22:36:00Z">
                    <w:rPr>
                      <w:b/>
                      <w:bCs/>
                      <w:lang w:val="da-DK"/>
                    </w:rPr>
                  </w:rPrChange>
                </w:rPr>
                <w:t>Tên trường</w:t>
              </w:r>
            </w:ins>
          </w:p>
        </w:tc>
        <w:tc>
          <w:tcPr>
            <w:tcW w:w="1300" w:type="dxa"/>
            <w:noWrap/>
            <w:vAlign w:val="center"/>
            <w:hideMark/>
          </w:tcPr>
          <w:p w14:paraId="2C5354DE" w14:textId="77777777" w:rsidR="006871B5" w:rsidRPr="00920004" w:rsidRDefault="006871B5" w:rsidP="00BD0851">
            <w:pPr>
              <w:spacing w:before="240" w:line="0" w:lineRule="atLeast"/>
              <w:jc w:val="center"/>
              <w:rPr>
                <w:ins w:id="39192" w:author="phuong vu" w:date="2018-11-30T14:07:00Z"/>
                <w:b/>
                <w:bCs/>
                <w:rPrChange w:id="39193" w:author="phuong vu" w:date="2018-11-30T22:36:00Z">
                  <w:rPr>
                    <w:ins w:id="39194" w:author="phuong vu" w:date="2018-11-30T14:07:00Z"/>
                    <w:b/>
                    <w:bCs/>
                  </w:rPr>
                </w:rPrChange>
              </w:rPr>
              <w:pPrChange w:id="39195" w:author="phuong vu" w:date="2018-11-30T14:16:00Z">
                <w:pPr>
                  <w:spacing w:line="276" w:lineRule="auto"/>
                  <w:jc w:val="center"/>
                </w:pPr>
              </w:pPrChange>
            </w:pPr>
            <w:ins w:id="39196" w:author="phuong vu" w:date="2018-11-30T14:07:00Z">
              <w:r w:rsidRPr="00920004">
                <w:rPr>
                  <w:b/>
                  <w:bCs/>
                  <w:lang w:val="da-DK"/>
                  <w:rPrChange w:id="39197" w:author="phuong vu" w:date="2018-11-30T22:36:00Z">
                    <w:rPr>
                      <w:b/>
                      <w:bCs/>
                      <w:lang w:val="da-DK"/>
                    </w:rPr>
                  </w:rPrChange>
                </w:rPr>
                <w:t>Kiểu</w:t>
              </w:r>
            </w:ins>
          </w:p>
        </w:tc>
        <w:tc>
          <w:tcPr>
            <w:tcW w:w="1098" w:type="dxa"/>
            <w:noWrap/>
            <w:vAlign w:val="center"/>
            <w:hideMark/>
          </w:tcPr>
          <w:p w14:paraId="13EB9F6B" w14:textId="77777777" w:rsidR="006871B5" w:rsidRPr="00920004" w:rsidRDefault="006871B5" w:rsidP="00BD0851">
            <w:pPr>
              <w:spacing w:before="240" w:line="0" w:lineRule="atLeast"/>
              <w:jc w:val="center"/>
              <w:rPr>
                <w:ins w:id="39198" w:author="phuong vu" w:date="2018-11-30T14:07:00Z"/>
                <w:b/>
                <w:bCs/>
                <w:rPrChange w:id="39199" w:author="phuong vu" w:date="2018-11-30T22:36:00Z">
                  <w:rPr>
                    <w:ins w:id="39200" w:author="phuong vu" w:date="2018-11-30T14:07:00Z"/>
                    <w:b/>
                    <w:bCs/>
                  </w:rPr>
                </w:rPrChange>
              </w:rPr>
              <w:pPrChange w:id="39201" w:author="phuong vu" w:date="2018-11-30T14:16:00Z">
                <w:pPr>
                  <w:spacing w:line="276" w:lineRule="auto"/>
                  <w:jc w:val="center"/>
                </w:pPr>
              </w:pPrChange>
            </w:pPr>
            <w:ins w:id="39202" w:author="phuong vu" w:date="2018-11-30T14:07:00Z">
              <w:r w:rsidRPr="00920004">
                <w:rPr>
                  <w:b/>
                  <w:bCs/>
                  <w:lang w:val="da-DK"/>
                  <w:rPrChange w:id="39203" w:author="phuong vu" w:date="2018-11-30T22:36:00Z">
                    <w:rPr>
                      <w:b/>
                      <w:bCs/>
                      <w:lang w:val="da-DK"/>
                    </w:rPr>
                  </w:rPrChange>
                </w:rPr>
                <w:t>Chấp nhận Null</w:t>
              </w:r>
            </w:ins>
          </w:p>
        </w:tc>
        <w:tc>
          <w:tcPr>
            <w:tcW w:w="838" w:type="dxa"/>
            <w:noWrap/>
            <w:vAlign w:val="center"/>
            <w:hideMark/>
          </w:tcPr>
          <w:p w14:paraId="514F8C62" w14:textId="77777777" w:rsidR="006871B5" w:rsidRPr="00920004" w:rsidRDefault="006871B5" w:rsidP="00BD0851">
            <w:pPr>
              <w:spacing w:before="240" w:line="0" w:lineRule="atLeast"/>
              <w:jc w:val="center"/>
              <w:rPr>
                <w:ins w:id="39204" w:author="phuong vu" w:date="2018-11-30T14:07:00Z"/>
                <w:b/>
                <w:bCs/>
                <w:rPrChange w:id="39205" w:author="phuong vu" w:date="2018-11-30T22:36:00Z">
                  <w:rPr>
                    <w:ins w:id="39206" w:author="phuong vu" w:date="2018-11-30T14:07:00Z"/>
                    <w:b/>
                    <w:bCs/>
                  </w:rPr>
                </w:rPrChange>
              </w:rPr>
              <w:pPrChange w:id="39207" w:author="phuong vu" w:date="2018-11-30T14:16:00Z">
                <w:pPr>
                  <w:spacing w:line="276" w:lineRule="auto"/>
                  <w:jc w:val="center"/>
                </w:pPr>
              </w:pPrChange>
            </w:pPr>
            <w:ins w:id="39208" w:author="phuong vu" w:date="2018-11-30T14:07:00Z">
              <w:r w:rsidRPr="00920004">
                <w:rPr>
                  <w:b/>
                  <w:bCs/>
                  <w:lang w:val="da-DK"/>
                  <w:rPrChange w:id="39209" w:author="phuong vu" w:date="2018-11-30T22:36:00Z">
                    <w:rPr>
                      <w:b/>
                      <w:bCs/>
                      <w:lang w:val="da-DK"/>
                    </w:rPr>
                  </w:rPrChange>
                </w:rPr>
                <w:t>Khóa chính</w:t>
              </w:r>
            </w:ins>
          </w:p>
        </w:tc>
        <w:tc>
          <w:tcPr>
            <w:tcW w:w="823" w:type="dxa"/>
            <w:noWrap/>
            <w:vAlign w:val="center"/>
            <w:hideMark/>
          </w:tcPr>
          <w:p w14:paraId="73C97480" w14:textId="77777777" w:rsidR="006871B5" w:rsidRPr="00920004" w:rsidRDefault="006871B5" w:rsidP="00BD0851">
            <w:pPr>
              <w:spacing w:before="240" w:line="0" w:lineRule="atLeast"/>
              <w:jc w:val="center"/>
              <w:rPr>
                <w:ins w:id="39210" w:author="phuong vu" w:date="2018-11-30T14:07:00Z"/>
                <w:b/>
                <w:bCs/>
                <w:rPrChange w:id="39211" w:author="phuong vu" w:date="2018-11-30T22:36:00Z">
                  <w:rPr>
                    <w:ins w:id="39212" w:author="phuong vu" w:date="2018-11-30T14:07:00Z"/>
                    <w:b/>
                    <w:bCs/>
                  </w:rPr>
                </w:rPrChange>
              </w:rPr>
              <w:pPrChange w:id="39213" w:author="phuong vu" w:date="2018-11-30T14:16:00Z">
                <w:pPr>
                  <w:spacing w:line="276" w:lineRule="auto"/>
                  <w:jc w:val="center"/>
                </w:pPr>
              </w:pPrChange>
            </w:pPr>
            <w:ins w:id="39214" w:author="phuong vu" w:date="2018-11-30T14:07:00Z">
              <w:r w:rsidRPr="00920004">
                <w:rPr>
                  <w:b/>
                  <w:bCs/>
                  <w:lang w:val="da-DK"/>
                  <w:rPrChange w:id="39215" w:author="phuong vu" w:date="2018-11-30T22:36:00Z">
                    <w:rPr>
                      <w:b/>
                      <w:bCs/>
                      <w:lang w:val="da-DK"/>
                    </w:rPr>
                  </w:rPrChange>
                </w:rPr>
                <w:t>Khóa ngoại</w:t>
              </w:r>
            </w:ins>
          </w:p>
        </w:tc>
        <w:tc>
          <w:tcPr>
            <w:tcW w:w="2228" w:type="dxa"/>
            <w:noWrap/>
            <w:vAlign w:val="center"/>
            <w:hideMark/>
          </w:tcPr>
          <w:p w14:paraId="128737BB" w14:textId="77777777" w:rsidR="006871B5" w:rsidRPr="00920004" w:rsidRDefault="006871B5" w:rsidP="00BD0851">
            <w:pPr>
              <w:spacing w:before="240" w:line="0" w:lineRule="atLeast"/>
              <w:ind w:right="226"/>
              <w:jc w:val="center"/>
              <w:rPr>
                <w:ins w:id="39216" w:author="phuong vu" w:date="2018-11-30T14:07:00Z"/>
                <w:b/>
                <w:bCs/>
                <w:rPrChange w:id="39217" w:author="phuong vu" w:date="2018-11-30T22:36:00Z">
                  <w:rPr>
                    <w:ins w:id="39218" w:author="phuong vu" w:date="2018-11-30T14:07:00Z"/>
                    <w:b/>
                    <w:bCs/>
                  </w:rPr>
                </w:rPrChange>
              </w:rPr>
              <w:pPrChange w:id="39219" w:author="phuong vu" w:date="2018-11-30T14:16:00Z">
                <w:pPr>
                  <w:spacing w:line="276" w:lineRule="auto"/>
                  <w:ind w:right="226"/>
                  <w:jc w:val="center"/>
                </w:pPr>
              </w:pPrChange>
            </w:pPr>
            <w:ins w:id="39220" w:author="phuong vu" w:date="2018-11-30T14:07:00Z">
              <w:r w:rsidRPr="00920004">
                <w:rPr>
                  <w:b/>
                  <w:bCs/>
                  <w:lang w:val="da-DK"/>
                  <w:rPrChange w:id="39221" w:author="phuong vu" w:date="2018-11-30T22:36:00Z">
                    <w:rPr>
                      <w:b/>
                      <w:bCs/>
                      <w:lang w:val="da-DK"/>
                    </w:rPr>
                  </w:rPrChange>
                </w:rPr>
                <w:t>Mô tả</w:t>
              </w:r>
            </w:ins>
          </w:p>
        </w:tc>
      </w:tr>
      <w:tr w:rsidR="006871B5" w:rsidRPr="00920004" w14:paraId="2FB9F3DE" w14:textId="77777777" w:rsidTr="006871B5">
        <w:trPr>
          <w:trHeight w:val="300"/>
          <w:ins w:id="39222" w:author="phuong vu" w:date="2018-11-30T14:07:00Z"/>
        </w:trPr>
        <w:tc>
          <w:tcPr>
            <w:tcW w:w="708" w:type="dxa"/>
            <w:noWrap/>
            <w:vAlign w:val="center"/>
            <w:hideMark/>
          </w:tcPr>
          <w:p w14:paraId="6F6D576E" w14:textId="77777777" w:rsidR="006871B5" w:rsidRPr="00920004" w:rsidRDefault="006871B5" w:rsidP="00BD0851">
            <w:pPr>
              <w:spacing w:before="240" w:line="0" w:lineRule="atLeast"/>
              <w:jc w:val="center"/>
              <w:rPr>
                <w:ins w:id="39223" w:author="phuong vu" w:date="2018-11-30T14:07:00Z"/>
                <w:rPrChange w:id="39224" w:author="phuong vu" w:date="2018-11-30T22:36:00Z">
                  <w:rPr>
                    <w:ins w:id="39225" w:author="phuong vu" w:date="2018-11-30T14:07:00Z"/>
                  </w:rPr>
                </w:rPrChange>
              </w:rPr>
              <w:pPrChange w:id="39226" w:author="phuong vu" w:date="2018-11-30T14:16:00Z">
                <w:pPr>
                  <w:spacing w:line="276" w:lineRule="auto"/>
                  <w:jc w:val="center"/>
                </w:pPr>
              </w:pPrChange>
            </w:pPr>
            <w:ins w:id="39227" w:author="phuong vu" w:date="2018-11-30T14:07:00Z">
              <w:r w:rsidRPr="00920004">
                <w:rPr>
                  <w:rPrChange w:id="39228" w:author="phuong vu" w:date="2018-11-30T22:36:00Z">
                    <w:rPr/>
                  </w:rPrChange>
                </w:rPr>
                <w:t>1</w:t>
              </w:r>
            </w:ins>
          </w:p>
        </w:tc>
        <w:tc>
          <w:tcPr>
            <w:tcW w:w="1820" w:type="dxa"/>
            <w:noWrap/>
            <w:hideMark/>
          </w:tcPr>
          <w:p w14:paraId="50C01A03" w14:textId="77777777" w:rsidR="006871B5" w:rsidRPr="00920004" w:rsidRDefault="006871B5" w:rsidP="00E452E5">
            <w:pPr>
              <w:rPr>
                <w:ins w:id="39229" w:author="phuong vu" w:date="2018-11-30T14:07:00Z"/>
                <w:rPrChange w:id="39230" w:author="phuong vu" w:date="2018-11-30T22:36:00Z">
                  <w:rPr>
                    <w:ins w:id="39231" w:author="phuong vu" w:date="2018-11-30T14:07:00Z"/>
                  </w:rPr>
                </w:rPrChange>
              </w:rPr>
              <w:pPrChange w:id="39232" w:author="phuong vu" w:date="2018-11-30T21:46:00Z">
                <w:pPr>
                  <w:spacing w:line="276" w:lineRule="auto"/>
                </w:pPr>
              </w:pPrChange>
            </w:pPr>
            <w:ins w:id="39233" w:author="phuong vu" w:date="2018-11-30T14:07:00Z">
              <w:r w:rsidRPr="00920004">
                <w:rPr>
                  <w:rPrChange w:id="39234" w:author="phuong vu" w:date="2018-11-30T22:36:00Z">
                    <w:rPr/>
                  </w:rPrChange>
                </w:rPr>
                <w:t>id</w:t>
              </w:r>
            </w:ins>
          </w:p>
        </w:tc>
        <w:tc>
          <w:tcPr>
            <w:tcW w:w="1300" w:type="dxa"/>
            <w:noWrap/>
            <w:hideMark/>
          </w:tcPr>
          <w:p w14:paraId="74B2B316" w14:textId="77777777" w:rsidR="006871B5" w:rsidRPr="00920004" w:rsidRDefault="006871B5" w:rsidP="00E452E5">
            <w:pPr>
              <w:rPr>
                <w:ins w:id="39235" w:author="phuong vu" w:date="2018-11-30T14:07:00Z"/>
                <w:rPrChange w:id="39236" w:author="phuong vu" w:date="2018-11-30T22:36:00Z">
                  <w:rPr>
                    <w:ins w:id="39237" w:author="phuong vu" w:date="2018-11-30T14:07:00Z"/>
                  </w:rPr>
                </w:rPrChange>
              </w:rPr>
              <w:pPrChange w:id="39238" w:author="phuong vu" w:date="2018-11-30T21:46:00Z">
                <w:pPr>
                  <w:spacing w:line="276" w:lineRule="auto"/>
                </w:pPr>
              </w:pPrChange>
            </w:pPr>
            <w:ins w:id="39239" w:author="phuong vu" w:date="2018-11-30T14:07:00Z">
              <w:r w:rsidRPr="00920004">
                <w:rPr>
                  <w:rPrChange w:id="39240" w:author="phuong vu" w:date="2018-11-30T22:36:00Z">
                    <w:rPr/>
                  </w:rPrChange>
                </w:rPr>
                <w:t>numeric</w:t>
              </w:r>
            </w:ins>
          </w:p>
        </w:tc>
        <w:tc>
          <w:tcPr>
            <w:tcW w:w="1098" w:type="dxa"/>
            <w:noWrap/>
            <w:vAlign w:val="center"/>
            <w:hideMark/>
          </w:tcPr>
          <w:p w14:paraId="068D5692" w14:textId="77777777" w:rsidR="006871B5" w:rsidRPr="00920004" w:rsidRDefault="006871B5" w:rsidP="00E452E5">
            <w:pPr>
              <w:rPr>
                <w:ins w:id="39241" w:author="phuong vu" w:date="2018-11-30T14:07:00Z"/>
                <w:rPrChange w:id="39242" w:author="phuong vu" w:date="2018-11-30T22:36:00Z">
                  <w:rPr>
                    <w:ins w:id="39243" w:author="phuong vu" w:date="2018-11-30T14:07:00Z"/>
                  </w:rPr>
                </w:rPrChange>
              </w:rPr>
              <w:pPrChange w:id="39244" w:author="phuong vu" w:date="2018-11-30T21:46:00Z">
                <w:pPr>
                  <w:spacing w:line="276" w:lineRule="auto"/>
                  <w:jc w:val="center"/>
                </w:pPr>
              </w:pPrChange>
            </w:pPr>
          </w:p>
        </w:tc>
        <w:tc>
          <w:tcPr>
            <w:tcW w:w="838" w:type="dxa"/>
            <w:noWrap/>
            <w:vAlign w:val="center"/>
            <w:hideMark/>
          </w:tcPr>
          <w:p w14:paraId="773ED103" w14:textId="77777777" w:rsidR="006871B5" w:rsidRPr="00920004" w:rsidRDefault="006871B5" w:rsidP="00E452E5">
            <w:pPr>
              <w:rPr>
                <w:ins w:id="39245" w:author="phuong vu" w:date="2018-11-30T14:07:00Z"/>
                <w:rPrChange w:id="39246" w:author="phuong vu" w:date="2018-11-30T22:36:00Z">
                  <w:rPr>
                    <w:ins w:id="39247" w:author="phuong vu" w:date="2018-11-30T14:07:00Z"/>
                  </w:rPr>
                </w:rPrChange>
              </w:rPr>
              <w:pPrChange w:id="39248" w:author="phuong vu" w:date="2018-11-30T21:46:00Z">
                <w:pPr>
                  <w:spacing w:line="276" w:lineRule="auto"/>
                  <w:jc w:val="center"/>
                </w:pPr>
              </w:pPrChange>
            </w:pPr>
            <w:ins w:id="39249" w:author="phuong vu" w:date="2018-11-30T14:07:00Z">
              <w:r w:rsidRPr="00920004">
                <w:rPr>
                  <w:rPrChange w:id="39250" w:author="phuong vu" w:date="2018-11-30T22:36:00Z">
                    <w:rPr/>
                  </w:rPrChange>
                </w:rPr>
                <w:t>X</w:t>
              </w:r>
            </w:ins>
          </w:p>
        </w:tc>
        <w:tc>
          <w:tcPr>
            <w:tcW w:w="823" w:type="dxa"/>
            <w:noWrap/>
            <w:vAlign w:val="center"/>
            <w:hideMark/>
          </w:tcPr>
          <w:p w14:paraId="3FE56636" w14:textId="77777777" w:rsidR="006871B5" w:rsidRPr="00920004" w:rsidRDefault="006871B5" w:rsidP="00E452E5">
            <w:pPr>
              <w:rPr>
                <w:ins w:id="39251" w:author="phuong vu" w:date="2018-11-30T14:07:00Z"/>
                <w:rPrChange w:id="39252" w:author="phuong vu" w:date="2018-11-30T22:36:00Z">
                  <w:rPr>
                    <w:ins w:id="39253" w:author="phuong vu" w:date="2018-11-30T14:07:00Z"/>
                  </w:rPr>
                </w:rPrChange>
              </w:rPr>
              <w:pPrChange w:id="39254" w:author="phuong vu" w:date="2018-11-30T21:46:00Z">
                <w:pPr>
                  <w:spacing w:line="276" w:lineRule="auto"/>
                  <w:jc w:val="center"/>
                </w:pPr>
              </w:pPrChange>
            </w:pPr>
          </w:p>
        </w:tc>
        <w:tc>
          <w:tcPr>
            <w:tcW w:w="2228" w:type="dxa"/>
            <w:noWrap/>
            <w:hideMark/>
          </w:tcPr>
          <w:p w14:paraId="5E8F04D9" w14:textId="77777777" w:rsidR="006871B5" w:rsidRPr="00920004" w:rsidRDefault="006871B5" w:rsidP="00E452E5">
            <w:pPr>
              <w:rPr>
                <w:ins w:id="39255" w:author="phuong vu" w:date="2018-11-30T14:07:00Z"/>
                <w:lang w:val="en-US"/>
                <w:rPrChange w:id="39256" w:author="phuong vu" w:date="2018-11-30T22:36:00Z">
                  <w:rPr>
                    <w:ins w:id="39257" w:author="phuong vu" w:date="2018-11-30T14:07:00Z"/>
                    <w:lang w:val="en-US"/>
                  </w:rPr>
                </w:rPrChange>
              </w:rPr>
              <w:pPrChange w:id="39258" w:author="phuong vu" w:date="2018-11-30T21:46:00Z">
                <w:pPr>
                  <w:spacing w:line="276" w:lineRule="auto"/>
                </w:pPr>
              </w:pPrChange>
            </w:pPr>
            <w:ins w:id="39259" w:author="phuong vu" w:date="2018-11-30T14:07:00Z">
              <w:r w:rsidRPr="00920004">
                <w:rPr>
                  <w:rPrChange w:id="39260" w:author="phuong vu" w:date="2018-11-30T22:36:00Z">
                    <w:rPr/>
                  </w:rPrChange>
                </w:rPr>
                <w:t>ID</w:t>
              </w:r>
            </w:ins>
          </w:p>
        </w:tc>
      </w:tr>
      <w:tr w:rsidR="006871B5" w:rsidRPr="00920004" w14:paraId="76370B08" w14:textId="77777777" w:rsidTr="006871B5">
        <w:trPr>
          <w:trHeight w:val="300"/>
          <w:ins w:id="39261" w:author="phuong vu" w:date="2018-11-30T14:07:00Z"/>
        </w:trPr>
        <w:tc>
          <w:tcPr>
            <w:tcW w:w="708" w:type="dxa"/>
            <w:noWrap/>
            <w:vAlign w:val="center"/>
            <w:hideMark/>
          </w:tcPr>
          <w:p w14:paraId="0BCD48DE" w14:textId="77777777" w:rsidR="006871B5" w:rsidRPr="00920004" w:rsidRDefault="006871B5" w:rsidP="00BD0851">
            <w:pPr>
              <w:spacing w:before="240" w:line="0" w:lineRule="atLeast"/>
              <w:jc w:val="center"/>
              <w:rPr>
                <w:ins w:id="39262" w:author="phuong vu" w:date="2018-11-30T14:07:00Z"/>
                <w:rPrChange w:id="39263" w:author="phuong vu" w:date="2018-11-30T22:36:00Z">
                  <w:rPr>
                    <w:ins w:id="39264" w:author="phuong vu" w:date="2018-11-30T14:07:00Z"/>
                  </w:rPr>
                </w:rPrChange>
              </w:rPr>
              <w:pPrChange w:id="39265" w:author="phuong vu" w:date="2018-11-30T14:16:00Z">
                <w:pPr>
                  <w:spacing w:line="276" w:lineRule="auto"/>
                  <w:jc w:val="center"/>
                </w:pPr>
              </w:pPrChange>
            </w:pPr>
            <w:ins w:id="39266" w:author="phuong vu" w:date="2018-11-30T14:07:00Z">
              <w:r w:rsidRPr="00920004">
                <w:rPr>
                  <w:rPrChange w:id="39267" w:author="phuong vu" w:date="2018-11-30T22:36:00Z">
                    <w:rPr/>
                  </w:rPrChange>
                </w:rPr>
                <w:t>2</w:t>
              </w:r>
            </w:ins>
          </w:p>
        </w:tc>
        <w:tc>
          <w:tcPr>
            <w:tcW w:w="1820" w:type="dxa"/>
            <w:noWrap/>
            <w:hideMark/>
          </w:tcPr>
          <w:p w14:paraId="5D712F7C" w14:textId="77777777" w:rsidR="006871B5" w:rsidRPr="00920004" w:rsidRDefault="006871B5" w:rsidP="00E452E5">
            <w:pPr>
              <w:rPr>
                <w:ins w:id="39268" w:author="phuong vu" w:date="2018-11-30T14:07:00Z"/>
                <w:lang w:val="en-US"/>
                <w:rPrChange w:id="39269" w:author="phuong vu" w:date="2018-11-30T22:36:00Z">
                  <w:rPr>
                    <w:ins w:id="39270" w:author="phuong vu" w:date="2018-11-30T14:07:00Z"/>
                    <w:lang w:val="en-US"/>
                  </w:rPr>
                </w:rPrChange>
              </w:rPr>
              <w:pPrChange w:id="39271" w:author="phuong vu" w:date="2018-11-30T21:46:00Z">
                <w:pPr>
                  <w:spacing w:line="276" w:lineRule="auto"/>
                </w:pPr>
              </w:pPrChange>
            </w:pPr>
            <w:ins w:id="39272" w:author="phuong vu" w:date="2018-11-30T14:07:00Z">
              <w:r w:rsidRPr="00920004">
                <w:rPr>
                  <w:lang w:val="en-US"/>
                  <w:rPrChange w:id="39273" w:author="phuong vu" w:date="2018-11-30T22:36:00Z">
                    <w:rPr>
                      <w:lang w:val="en-US"/>
                    </w:rPr>
                  </w:rPrChange>
                </w:rPr>
                <w:t>branch</w:t>
              </w:r>
              <w:r w:rsidRPr="00920004">
                <w:rPr>
                  <w:rPrChange w:id="39274" w:author="phuong vu" w:date="2018-11-30T22:36:00Z">
                    <w:rPr/>
                  </w:rPrChange>
                </w:rPr>
                <w:t>_</w:t>
              </w:r>
              <w:r w:rsidRPr="00920004">
                <w:rPr>
                  <w:lang w:val="en-US"/>
                  <w:rPrChange w:id="39275" w:author="phuong vu" w:date="2018-11-30T22:36:00Z">
                    <w:rPr>
                      <w:lang w:val="en-US"/>
                    </w:rPr>
                  </w:rPrChange>
                </w:rPr>
                <w:t>id</w:t>
              </w:r>
            </w:ins>
          </w:p>
        </w:tc>
        <w:tc>
          <w:tcPr>
            <w:tcW w:w="1300" w:type="dxa"/>
            <w:noWrap/>
            <w:hideMark/>
          </w:tcPr>
          <w:p w14:paraId="5A3782C9" w14:textId="77777777" w:rsidR="006871B5" w:rsidRPr="00920004" w:rsidRDefault="006871B5" w:rsidP="00E452E5">
            <w:pPr>
              <w:rPr>
                <w:ins w:id="39276" w:author="phuong vu" w:date="2018-11-30T14:07:00Z"/>
                <w:lang w:val="en-US"/>
                <w:rPrChange w:id="39277" w:author="phuong vu" w:date="2018-11-30T22:36:00Z">
                  <w:rPr>
                    <w:ins w:id="39278" w:author="phuong vu" w:date="2018-11-30T14:07:00Z"/>
                    <w:lang w:val="en-US"/>
                  </w:rPr>
                </w:rPrChange>
              </w:rPr>
              <w:pPrChange w:id="39279" w:author="phuong vu" w:date="2018-11-30T21:46:00Z">
                <w:pPr>
                  <w:spacing w:line="276" w:lineRule="auto"/>
                </w:pPr>
              </w:pPrChange>
            </w:pPr>
            <w:ins w:id="39280" w:author="phuong vu" w:date="2018-11-30T14:07:00Z">
              <w:r w:rsidRPr="00920004">
                <w:rPr>
                  <w:lang w:val="en-US"/>
                  <w:rPrChange w:id="39281" w:author="phuong vu" w:date="2018-11-30T22:36:00Z">
                    <w:rPr>
                      <w:lang w:val="en-US"/>
                    </w:rPr>
                  </w:rPrChange>
                </w:rPr>
                <w:t>numeric</w:t>
              </w:r>
            </w:ins>
          </w:p>
        </w:tc>
        <w:tc>
          <w:tcPr>
            <w:tcW w:w="1098" w:type="dxa"/>
            <w:noWrap/>
            <w:vAlign w:val="center"/>
            <w:hideMark/>
          </w:tcPr>
          <w:p w14:paraId="1EA13196" w14:textId="77777777" w:rsidR="006871B5" w:rsidRPr="00920004" w:rsidRDefault="006871B5" w:rsidP="00E452E5">
            <w:pPr>
              <w:rPr>
                <w:ins w:id="39282" w:author="phuong vu" w:date="2018-11-30T14:07:00Z"/>
                <w:rPrChange w:id="39283" w:author="phuong vu" w:date="2018-11-30T22:36:00Z">
                  <w:rPr>
                    <w:ins w:id="39284" w:author="phuong vu" w:date="2018-11-30T14:07:00Z"/>
                  </w:rPr>
                </w:rPrChange>
              </w:rPr>
              <w:pPrChange w:id="39285" w:author="phuong vu" w:date="2018-11-30T21:46:00Z">
                <w:pPr>
                  <w:spacing w:line="276" w:lineRule="auto"/>
                  <w:jc w:val="center"/>
                </w:pPr>
              </w:pPrChange>
            </w:pPr>
          </w:p>
        </w:tc>
        <w:tc>
          <w:tcPr>
            <w:tcW w:w="838" w:type="dxa"/>
            <w:noWrap/>
            <w:vAlign w:val="center"/>
            <w:hideMark/>
          </w:tcPr>
          <w:p w14:paraId="28F815CB" w14:textId="77777777" w:rsidR="006871B5" w:rsidRPr="00920004" w:rsidRDefault="006871B5" w:rsidP="00E452E5">
            <w:pPr>
              <w:rPr>
                <w:ins w:id="39286" w:author="phuong vu" w:date="2018-11-30T14:07:00Z"/>
                <w:rPrChange w:id="39287" w:author="phuong vu" w:date="2018-11-30T22:36:00Z">
                  <w:rPr>
                    <w:ins w:id="39288" w:author="phuong vu" w:date="2018-11-30T14:07:00Z"/>
                  </w:rPr>
                </w:rPrChange>
              </w:rPr>
              <w:pPrChange w:id="39289" w:author="phuong vu" w:date="2018-11-30T21:46:00Z">
                <w:pPr>
                  <w:spacing w:line="276" w:lineRule="auto"/>
                  <w:jc w:val="center"/>
                </w:pPr>
              </w:pPrChange>
            </w:pPr>
          </w:p>
        </w:tc>
        <w:tc>
          <w:tcPr>
            <w:tcW w:w="823" w:type="dxa"/>
            <w:noWrap/>
            <w:vAlign w:val="center"/>
            <w:hideMark/>
          </w:tcPr>
          <w:p w14:paraId="5068DF77" w14:textId="77777777" w:rsidR="006871B5" w:rsidRPr="00920004" w:rsidRDefault="006871B5" w:rsidP="00E452E5">
            <w:pPr>
              <w:rPr>
                <w:ins w:id="39290" w:author="phuong vu" w:date="2018-11-30T14:07:00Z"/>
                <w:lang w:val="en-US"/>
                <w:rPrChange w:id="39291" w:author="phuong vu" w:date="2018-11-30T22:36:00Z">
                  <w:rPr>
                    <w:ins w:id="39292" w:author="phuong vu" w:date="2018-11-30T14:07:00Z"/>
                    <w:lang w:val="en-US"/>
                  </w:rPr>
                </w:rPrChange>
              </w:rPr>
              <w:pPrChange w:id="39293" w:author="phuong vu" w:date="2018-11-30T21:46:00Z">
                <w:pPr>
                  <w:spacing w:line="276" w:lineRule="auto"/>
                  <w:jc w:val="center"/>
                </w:pPr>
              </w:pPrChange>
            </w:pPr>
            <w:ins w:id="39294" w:author="phuong vu" w:date="2018-11-30T14:07:00Z">
              <w:r w:rsidRPr="00920004">
                <w:rPr>
                  <w:lang w:val="en-US"/>
                  <w:rPrChange w:id="39295" w:author="phuong vu" w:date="2018-11-30T22:36:00Z">
                    <w:rPr>
                      <w:lang w:val="en-US"/>
                    </w:rPr>
                  </w:rPrChange>
                </w:rPr>
                <w:t>X</w:t>
              </w:r>
            </w:ins>
          </w:p>
        </w:tc>
        <w:tc>
          <w:tcPr>
            <w:tcW w:w="2228" w:type="dxa"/>
            <w:noWrap/>
            <w:hideMark/>
          </w:tcPr>
          <w:p w14:paraId="6251C673" w14:textId="77777777" w:rsidR="006871B5" w:rsidRPr="00920004" w:rsidRDefault="006871B5" w:rsidP="00E452E5">
            <w:pPr>
              <w:rPr>
                <w:ins w:id="39296" w:author="phuong vu" w:date="2018-11-30T14:07:00Z"/>
                <w:lang w:val="en-US"/>
                <w:rPrChange w:id="39297" w:author="phuong vu" w:date="2018-11-30T22:36:00Z">
                  <w:rPr>
                    <w:ins w:id="39298" w:author="phuong vu" w:date="2018-11-30T14:07:00Z"/>
                    <w:lang w:val="en-US"/>
                  </w:rPr>
                </w:rPrChange>
              </w:rPr>
              <w:pPrChange w:id="39299" w:author="phuong vu" w:date="2018-11-30T21:46:00Z">
                <w:pPr>
                  <w:spacing w:line="276" w:lineRule="auto"/>
                </w:pPr>
              </w:pPrChange>
            </w:pPr>
            <w:ins w:id="39300" w:author="phuong vu" w:date="2018-11-30T14:07:00Z">
              <w:r w:rsidRPr="00920004">
                <w:rPr>
                  <w:lang w:val="en-US"/>
                  <w:rPrChange w:id="39301" w:author="phuong vu" w:date="2018-11-30T22:36:00Z">
                    <w:rPr>
                      <w:lang w:val="en-US"/>
                    </w:rPr>
                  </w:rPrChange>
                </w:rPr>
                <w:t>ID chi nhánh.</w:t>
              </w:r>
            </w:ins>
          </w:p>
        </w:tc>
      </w:tr>
      <w:tr w:rsidR="006871B5" w:rsidRPr="00920004" w14:paraId="7CA0F8ED" w14:textId="77777777" w:rsidTr="006871B5">
        <w:trPr>
          <w:trHeight w:val="300"/>
          <w:ins w:id="39302" w:author="phuong vu" w:date="2018-11-30T14:07:00Z"/>
        </w:trPr>
        <w:tc>
          <w:tcPr>
            <w:tcW w:w="708" w:type="dxa"/>
            <w:noWrap/>
            <w:vAlign w:val="center"/>
          </w:tcPr>
          <w:p w14:paraId="38AF2945" w14:textId="77777777" w:rsidR="006871B5" w:rsidRPr="00920004" w:rsidRDefault="006871B5" w:rsidP="00BD0851">
            <w:pPr>
              <w:spacing w:before="240" w:line="0" w:lineRule="atLeast"/>
              <w:jc w:val="center"/>
              <w:rPr>
                <w:ins w:id="39303" w:author="phuong vu" w:date="2018-11-30T14:07:00Z"/>
                <w:lang w:val="en-US"/>
                <w:rPrChange w:id="39304" w:author="phuong vu" w:date="2018-11-30T22:36:00Z">
                  <w:rPr>
                    <w:ins w:id="39305" w:author="phuong vu" w:date="2018-11-30T14:07:00Z"/>
                    <w:lang w:val="en-US"/>
                  </w:rPr>
                </w:rPrChange>
              </w:rPr>
              <w:pPrChange w:id="39306" w:author="phuong vu" w:date="2018-11-30T14:16:00Z">
                <w:pPr>
                  <w:spacing w:line="276" w:lineRule="auto"/>
                  <w:jc w:val="center"/>
                </w:pPr>
              </w:pPrChange>
            </w:pPr>
            <w:ins w:id="39307" w:author="phuong vu" w:date="2018-11-30T14:07:00Z">
              <w:r w:rsidRPr="00920004">
                <w:rPr>
                  <w:lang w:val="en-US"/>
                  <w:rPrChange w:id="39308" w:author="phuong vu" w:date="2018-11-30T22:36:00Z">
                    <w:rPr>
                      <w:lang w:val="en-US"/>
                    </w:rPr>
                  </w:rPrChange>
                </w:rPr>
                <w:t>3</w:t>
              </w:r>
            </w:ins>
          </w:p>
        </w:tc>
        <w:tc>
          <w:tcPr>
            <w:tcW w:w="1820" w:type="dxa"/>
            <w:noWrap/>
          </w:tcPr>
          <w:p w14:paraId="32CEFD2E" w14:textId="77777777" w:rsidR="006871B5" w:rsidRPr="00920004" w:rsidRDefault="006871B5" w:rsidP="00E452E5">
            <w:pPr>
              <w:rPr>
                <w:ins w:id="39309" w:author="phuong vu" w:date="2018-11-30T14:07:00Z"/>
                <w:lang w:val="en-US"/>
                <w:rPrChange w:id="39310" w:author="phuong vu" w:date="2018-11-30T22:36:00Z">
                  <w:rPr>
                    <w:ins w:id="39311" w:author="phuong vu" w:date="2018-11-30T14:07:00Z"/>
                    <w:lang w:val="en-US"/>
                  </w:rPr>
                </w:rPrChange>
              </w:rPr>
              <w:pPrChange w:id="39312" w:author="phuong vu" w:date="2018-11-30T21:46:00Z">
                <w:pPr>
                  <w:spacing w:line="276" w:lineRule="auto"/>
                </w:pPr>
              </w:pPrChange>
            </w:pPr>
            <w:ins w:id="39313" w:author="phuong vu" w:date="2018-11-30T14:07:00Z">
              <w:r w:rsidRPr="00920004">
                <w:rPr>
                  <w:lang w:val="en-US"/>
                  <w:rPrChange w:id="39314" w:author="phuong vu" w:date="2018-11-30T22:36:00Z">
                    <w:rPr>
                      <w:lang w:val="en-US"/>
                    </w:rPr>
                  </w:rPrChange>
                </w:rPr>
                <w:t>promotion_id</w:t>
              </w:r>
            </w:ins>
          </w:p>
        </w:tc>
        <w:tc>
          <w:tcPr>
            <w:tcW w:w="1300" w:type="dxa"/>
            <w:noWrap/>
          </w:tcPr>
          <w:p w14:paraId="49D3A1A1" w14:textId="77777777" w:rsidR="006871B5" w:rsidRPr="00920004" w:rsidRDefault="006871B5" w:rsidP="00E452E5">
            <w:pPr>
              <w:rPr>
                <w:ins w:id="39315" w:author="phuong vu" w:date="2018-11-30T14:07:00Z"/>
                <w:rPrChange w:id="39316" w:author="phuong vu" w:date="2018-11-30T22:36:00Z">
                  <w:rPr>
                    <w:ins w:id="39317" w:author="phuong vu" w:date="2018-11-30T14:07:00Z"/>
                  </w:rPr>
                </w:rPrChange>
              </w:rPr>
              <w:pPrChange w:id="39318" w:author="phuong vu" w:date="2018-11-30T21:46:00Z">
                <w:pPr>
                  <w:spacing w:line="276" w:lineRule="auto"/>
                </w:pPr>
              </w:pPrChange>
            </w:pPr>
            <w:ins w:id="39319" w:author="phuong vu" w:date="2018-11-30T14:07:00Z">
              <w:r w:rsidRPr="00920004">
                <w:rPr>
                  <w:lang w:val="en-US"/>
                  <w:rPrChange w:id="39320" w:author="phuong vu" w:date="2018-11-30T22:36:00Z">
                    <w:rPr>
                      <w:lang w:val="en-US"/>
                    </w:rPr>
                  </w:rPrChange>
                </w:rPr>
                <w:t>numeric</w:t>
              </w:r>
            </w:ins>
          </w:p>
        </w:tc>
        <w:tc>
          <w:tcPr>
            <w:tcW w:w="1098" w:type="dxa"/>
            <w:noWrap/>
            <w:vAlign w:val="center"/>
          </w:tcPr>
          <w:p w14:paraId="56EC881C" w14:textId="77777777" w:rsidR="006871B5" w:rsidRPr="00920004" w:rsidRDefault="006871B5" w:rsidP="00E452E5">
            <w:pPr>
              <w:rPr>
                <w:ins w:id="39321" w:author="phuong vu" w:date="2018-11-30T14:07:00Z"/>
                <w:rPrChange w:id="39322" w:author="phuong vu" w:date="2018-11-30T22:36:00Z">
                  <w:rPr>
                    <w:ins w:id="39323" w:author="phuong vu" w:date="2018-11-30T14:07:00Z"/>
                  </w:rPr>
                </w:rPrChange>
              </w:rPr>
              <w:pPrChange w:id="39324" w:author="phuong vu" w:date="2018-11-30T21:46:00Z">
                <w:pPr>
                  <w:spacing w:line="276" w:lineRule="auto"/>
                  <w:jc w:val="center"/>
                </w:pPr>
              </w:pPrChange>
            </w:pPr>
          </w:p>
        </w:tc>
        <w:tc>
          <w:tcPr>
            <w:tcW w:w="838" w:type="dxa"/>
            <w:noWrap/>
            <w:vAlign w:val="center"/>
          </w:tcPr>
          <w:p w14:paraId="4B2E8638" w14:textId="77777777" w:rsidR="006871B5" w:rsidRPr="00920004" w:rsidRDefault="006871B5" w:rsidP="00E452E5">
            <w:pPr>
              <w:rPr>
                <w:ins w:id="39325" w:author="phuong vu" w:date="2018-11-30T14:07:00Z"/>
                <w:rPrChange w:id="39326" w:author="phuong vu" w:date="2018-11-30T22:36:00Z">
                  <w:rPr>
                    <w:ins w:id="39327" w:author="phuong vu" w:date="2018-11-30T14:07:00Z"/>
                  </w:rPr>
                </w:rPrChange>
              </w:rPr>
              <w:pPrChange w:id="39328" w:author="phuong vu" w:date="2018-11-30T21:46:00Z">
                <w:pPr>
                  <w:spacing w:line="276" w:lineRule="auto"/>
                  <w:jc w:val="center"/>
                </w:pPr>
              </w:pPrChange>
            </w:pPr>
          </w:p>
        </w:tc>
        <w:tc>
          <w:tcPr>
            <w:tcW w:w="823" w:type="dxa"/>
            <w:noWrap/>
            <w:vAlign w:val="center"/>
          </w:tcPr>
          <w:p w14:paraId="52DFE956" w14:textId="77777777" w:rsidR="006871B5" w:rsidRPr="00920004" w:rsidRDefault="006871B5" w:rsidP="00E452E5">
            <w:pPr>
              <w:rPr>
                <w:ins w:id="39329" w:author="phuong vu" w:date="2018-11-30T14:07:00Z"/>
                <w:lang w:val="en-US"/>
                <w:rPrChange w:id="39330" w:author="phuong vu" w:date="2018-11-30T22:36:00Z">
                  <w:rPr>
                    <w:ins w:id="39331" w:author="phuong vu" w:date="2018-11-30T14:07:00Z"/>
                    <w:lang w:val="en-US"/>
                  </w:rPr>
                </w:rPrChange>
              </w:rPr>
              <w:pPrChange w:id="39332" w:author="phuong vu" w:date="2018-11-30T21:46:00Z">
                <w:pPr>
                  <w:spacing w:line="276" w:lineRule="auto"/>
                  <w:jc w:val="center"/>
                </w:pPr>
              </w:pPrChange>
            </w:pPr>
            <w:ins w:id="39333" w:author="phuong vu" w:date="2018-11-30T14:07:00Z">
              <w:r w:rsidRPr="00920004">
                <w:rPr>
                  <w:lang w:val="en-US"/>
                  <w:rPrChange w:id="39334" w:author="phuong vu" w:date="2018-11-30T22:36:00Z">
                    <w:rPr>
                      <w:lang w:val="en-US"/>
                    </w:rPr>
                  </w:rPrChange>
                </w:rPr>
                <w:t>X</w:t>
              </w:r>
            </w:ins>
          </w:p>
        </w:tc>
        <w:tc>
          <w:tcPr>
            <w:tcW w:w="2228" w:type="dxa"/>
            <w:noWrap/>
          </w:tcPr>
          <w:p w14:paraId="73075DA8" w14:textId="77777777" w:rsidR="006871B5" w:rsidRPr="00920004" w:rsidRDefault="006871B5" w:rsidP="00E452E5">
            <w:pPr>
              <w:rPr>
                <w:ins w:id="39335" w:author="phuong vu" w:date="2018-11-30T14:07:00Z"/>
                <w:lang w:val="en-US"/>
                <w:rPrChange w:id="39336" w:author="phuong vu" w:date="2018-11-30T22:36:00Z">
                  <w:rPr>
                    <w:ins w:id="39337" w:author="phuong vu" w:date="2018-11-30T14:07:00Z"/>
                    <w:lang w:val="en-US"/>
                  </w:rPr>
                </w:rPrChange>
              </w:rPr>
              <w:pPrChange w:id="39338" w:author="phuong vu" w:date="2018-11-30T21:46:00Z">
                <w:pPr>
                  <w:spacing w:line="276" w:lineRule="auto"/>
                </w:pPr>
              </w:pPrChange>
            </w:pPr>
            <w:ins w:id="39339" w:author="phuong vu" w:date="2018-11-30T14:07:00Z">
              <w:r w:rsidRPr="00920004">
                <w:rPr>
                  <w:lang w:val="en-US"/>
                  <w:rPrChange w:id="39340" w:author="phuong vu" w:date="2018-11-30T22:36:00Z">
                    <w:rPr>
                      <w:lang w:val="en-US"/>
                    </w:rPr>
                  </w:rPrChange>
                </w:rPr>
                <w:t xml:space="preserve">ID khuyến mãi. </w:t>
              </w:r>
            </w:ins>
          </w:p>
        </w:tc>
      </w:tr>
      <w:tr w:rsidR="006871B5" w:rsidRPr="00920004" w14:paraId="3118FE1C" w14:textId="77777777" w:rsidTr="006871B5">
        <w:trPr>
          <w:trHeight w:val="300"/>
          <w:ins w:id="39341" w:author="phuong vu" w:date="2018-11-30T14:07:00Z"/>
        </w:trPr>
        <w:tc>
          <w:tcPr>
            <w:tcW w:w="708" w:type="dxa"/>
            <w:noWrap/>
            <w:vAlign w:val="center"/>
            <w:hideMark/>
          </w:tcPr>
          <w:p w14:paraId="467AA8E3" w14:textId="77777777" w:rsidR="006871B5" w:rsidRPr="00920004" w:rsidRDefault="006871B5" w:rsidP="00BD0851">
            <w:pPr>
              <w:spacing w:before="240" w:line="0" w:lineRule="atLeast"/>
              <w:jc w:val="center"/>
              <w:rPr>
                <w:ins w:id="39342" w:author="phuong vu" w:date="2018-11-30T14:07:00Z"/>
                <w:lang w:val="en-US"/>
                <w:rPrChange w:id="39343" w:author="phuong vu" w:date="2018-11-30T22:36:00Z">
                  <w:rPr>
                    <w:ins w:id="39344" w:author="phuong vu" w:date="2018-11-30T14:07:00Z"/>
                    <w:lang w:val="en-US"/>
                  </w:rPr>
                </w:rPrChange>
              </w:rPr>
              <w:pPrChange w:id="39345" w:author="phuong vu" w:date="2018-11-30T14:16:00Z">
                <w:pPr>
                  <w:spacing w:line="276" w:lineRule="auto"/>
                  <w:jc w:val="center"/>
                </w:pPr>
              </w:pPrChange>
            </w:pPr>
            <w:ins w:id="39346" w:author="phuong vu" w:date="2018-11-30T14:07:00Z">
              <w:r w:rsidRPr="00920004">
                <w:rPr>
                  <w:lang w:val="en-US"/>
                  <w:rPrChange w:id="39347" w:author="phuong vu" w:date="2018-11-30T22:36:00Z">
                    <w:rPr>
                      <w:lang w:val="en-US"/>
                    </w:rPr>
                  </w:rPrChange>
                </w:rPr>
                <w:t>4</w:t>
              </w:r>
            </w:ins>
          </w:p>
        </w:tc>
        <w:tc>
          <w:tcPr>
            <w:tcW w:w="1820" w:type="dxa"/>
            <w:noWrap/>
            <w:hideMark/>
          </w:tcPr>
          <w:p w14:paraId="6AADF1FE" w14:textId="77777777" w:rsidR="006871B5" w:rsidRPr="00920004" w:rsidRDefault="006871B5" w:rsidP="00E452E5">
            <w:pPr>
              <w:rPr>
                <w:ins w:id="39348" w:author="phuong vu" w:date="2018-11-30T14:07:00Z"/>
                <w:rPrChange w:id="39349" w:author="phuong vu" w:date="2018-11-30T22:36:00Z">
                  <w:rPr>
                    <w:ins w:id="39350" w:author="phuong vu" w:date="2018-11-30T14:07:00Z"/>
                  </w:rPr>
                </w:rPrChange>
              </w:rPr>
              <w:pPrChange w:id="39351" w:author="phuong vu" w:date="2018-11-30T21:46:00Z">
                <w:pPr>
                  <w:spacing w:line="276" w:lineRule="auto"/>
                </w:pPr>
              </w:pPrChange>
            </w:pPr>
            <w:ins w:id="39352" w:author="phuong vu" w:date="2018-11-30T14:07:00Z">
              <w:r w:rsidRPr="00920004">
                <w:rPr>
                  <w:rPrChange w:id="39353" w:author="phuong vu" w:date="2018-11-30T22:36:00Z">
                    <w:rPr/>
                  </w:rPrChange>
                </w:rPr>
                <w:t>status</w:t>
              </w:r>
            </w:ins>
          </w:p>
        </w:tc>
        <w:tc>
          <w:tcPr>
            <w:tcW w:w="1300" w:type="dxa"/>
            <w:noWrap/>
            <w:hideMark/>
          </w:tcPr>
          <w:p w14:paraId="2E297BD6" w14:textId="7A15DE1A" w:rsidR="006871B5" w:rsidRPr="00920004" w:rsidRDefault="00E452E5" w:rsidP="00E452E5">
            <w:pPr>
              <w:rPr>
                <w:ins w:id="39354" w:author="phuong vu" w:date="2018-11-30T14:07:00Z"/>
                <w:rPrChange w:id="39355" w:author="phuong vu" w:date="2018-11-30T22:36:00Z">
                  <w:rPr>
                    <w:ins w:id="39356" w:author="phuong vu" w:date="2018-11-30T14:07:00Z"/>
                  </w:rPr>
                </w:rPrChange>
              </w:rPr>
              <w:pPrChange w:id="39357" w:author="phuong vu" w:date="2018-11-30T21:46:00Z">
                <w:pPr>
                  <w:spacing w:line="276" w:lineRule="auto"/>
                </w:pPr>
              </w:pPrChange>
            </w:pPr>
            <w:ins w:id="39358" w:author="phuong vu" w:date="2018-11-30T21:53:00Z">
              <w:r w:rsidRPr="00920004">
                <w:rPr>
                  <w:rPrChange w:id="39359" w:author="phuong vu" w:date="2018-11-30T22:36:00Z">
                    <w:rPr/>
                  </w:rPrChange>
                </w:rPr>
                <w:t>varchar</w:t>
              </w:r>
            </w:ins>
          </w:p>
        </w:tc>
        <w:tc>
          <w:tcPr>
            <w:tcW w:w="1098" w:type="dxa"/>
            <w:noWrap/>
            <w:vAlign w:val="center"/>
            <w:hideMark/>
          </w:tcPr>
          <w:p w14:paraId="08807D10" w14:textId="77777777" w:rsidR="006871B5" w:rsidRPr="00920004" w:rsidRDefault="006871B5" w:rsidP="00E452E5">
            <w:pPr>
              <w:rPr>
                <w:ins w:id="39360" w:author="phuong vu" w:date="2018-11-30T14:07:00Z"/>
                <w:rPrChange w:id="39361" w:author="phuong vu" w:date="2018-11-30T22:36:00Z">
                  <w:rPr>
                    <w:ins w:id="39362" w:author="phuong vu" w:date="2018-11-30T14:07:00Z"/>
                  </w:rPr>
                </w:rPrChange>
              </w:rPr>
              <w:pPrChange w:id="39363" w:author="phuong vu" w:date="2018-11-30T21:46:00Z">
                <w:pPr>
                  <w:spacing w:line="276" w:lineRule="auto"/>
                  <w:jc w:val="center"/>
                </w:pPr>
              </w:pPrChange>
            </w:pPr>
            <w:ins w:id="39364" w:author="phuong vu" w:date="2018-11-30T14:07:00Z">
              <w:r w:rsidRPr="00920004">
                <w:rPr>
                  <w:rPrChange w:id="39365" w:author="phuong vu" w:date="2018-11-30T22:36:00Z">
                    <w:rPr/>
                  </w:rPrChange>
                </w:rPr>
                <w:t>X</w:t>
              </w:r>
            </w:ins>
          </w:p>
        </w:tc>
        <w:tc>
          <w:tcPr>
            <w:tcW w:w="838" w:type="dxa"/>
            <w:noWrap/>
            <w:vAlign w:val="center"/>
            <w:hideMark/>
          </w:tcPr>
          <w:p w14:paraId="444A8AC1" w14:textId="77777777" w:rsidR="006871B5" w:rsidRPr="00920004" w:rsidRDefault="006871B5" w:rsidP="00E452E5">
            <w:pPr>
              <w:rPr>
                <w:ins w:id="39366" w:author="phuong vu" w:date="2018-11-30T14:07:00Z"/>
                <w:rPrChange w:id="39367" w:author="phuong vu" w:date="2018-11-30T22:36:00Z">
                  <w:rPr>
                    <w:ins w:id="39368" w:author="phuong vu" w:date="2018-11-30T14:07:00Z"/>
                  </w:rPr>
                </w:rPrChange>
              </w:rPr>
              <w:pPrChange w:id="39369" w:author="phuong vu" w:date="2018-11-30T21:46:00Z">
                <w:pPr>
                  <w:spacing w:line="276" w:lineRule="auto"/>
                  <w:jc w:val="center"/>
                </w:pPr>
              </w:pPrChange>
            </w:pPr>
          </w:p>
        </w:tc>
        <w:tc>
          <w:tcPr>
            <w:tcW w:w="823" w:type="dxa"/>
            <w:noWrap/>
            <w:vAlign w:val="center"/>
            <w:hideMark/>
          </w:tcPr>
          <w:p w14:paraId="7AB9F3F0" w14:textId="77777777" w:rsidR="006871B5" w:rsidRPr="00920004" w:rsidRDefault="006871B5" w:rsidP="00E452E5">
            <w:pPr>
              <w:rPr>
                <w:ins w:id="39370" w:author="phuong vu" w:date="2018-11-30T14:07:00Z"/>
                <w:rPrChange w:id="39371" w:author="phuong vu" w:date="2018-11-30T22:36:00Z">
                  <w:rPr>
                    <w:ins w:id="39372" w:author="phuong vu" w:date="2018-11-30T14:07:00Z"/>
                  </w:rPr>
                </w:rPrChange>
              </w:rPr>
              <w:pPrChange w:id="39373" w:author="phuong vu" w:date="2018-11-30T21:46:00Z">
                <w:pPr>
                  <w:spacing w:line="276" w:lineRule="auto"/>
                  <w:jc w:val="center"/>
                </w:pPr>
              </w:pPrChange>
            </w:pPr>
          </w:p>
        </w:tc>
        <w:tc>
          <w:tcPr>
            <w:tcW w:w="2228" w:type="dxa"/>
            <w:noWrap/>
            <w:hideMark/>
          </w:tcPr>
          <w:p w14:paraId="4AD0389F" w14:textId="77777777" w:rsidR="006871B5" w:rsidRPr="00920004" w:rsidRDefault="006871B5" w:rsidP="00E452E5">
            <w:pPr>
              <w:rPr>
                <w:ins w:id="39374" w:author="phuong vu" w:date="2018-11-30T14:07:00Z"/>
                <w:rPrChange w:id="39375" w:author="phuong vu" w:date="2018-11-30T22:36:00Z">
                  <w:rPr>
                    <w:ins w:id="39376" w:author="phuong vu" w:date="2018-11-30T14:07:00Z"/>
                  </w:rPr>
                </w:rPrChange>
              </w:rPr>
              <w:pPrChange w:id="39377" w:author="phuong vu" w:date="2018-11-30T21:46:00Z">
                <w:pPr>
                  <w:keepNext/>
                  <w:spacing w:line="276" w:lineRule="auto"/>
                </w:pPr>
              </w:pPrChange>
            </w:pPr>
            <w:ins w:id="39378" w:author="phuong vu" w:date="2018-11-30T14:07:00Z">
              <w:r w:rsidRPr="00920004">
                <w:rPr>
                  <w:rPrChange w:id="39379" w:author="phuong vu" w:date="2018-11-30T22:36:00Z">
                    <w:rPr/>
                  </w:rPrChange>
                </w:rPr>
                <w:t>Trạng thái</w:t>
              </w:r>
            </w:ins>
          </w:p>
        </w:tc>
      </w:tr>
    </w:tbl>
    <w:p w14:paraId="3923AEB9" w14:textId="2CEE9CB6" w:rsidR="00BD0851" w:rsidRPr="00920004" w:rsidRDefault="006871B5" w:rsidP="00A17FA5">
      <w:pPr>
        <w:pStyle w:val="Caption"/>
        <w:rPr>
          <w:ins w:id="39380" w:author="phuong vu" w:date="2018-11-30T14:07:00Z"/>
          <w:rPrChange w:id="39381" w:author="phuong vu" w:date="2018-11-30T22:36:00Z">
            <w:rPr>
              <w:ins w:id="39382" w:author="phuong vu" w:date="2018-11-30T14:07:00Z"/>
              <w:b/>
              <w:i w:val="0"/>
              <w:iCs w:val="0"/>
            </w:rPr>
          </w:rPrChange>
        </w:rPr>
        <w:pPrChange w:id="39383" w:author="phuong vu" w:date="2018-11-30T22:42:00Z">
          <w:pPr>
            <w:pStyle w:val="Caption"/>
          </w:pPr>
        </w:pPrChange>
      </w:pPr>
      <w:bookmarkStart w:id="39384" w:name="_Toc531381666"/>
      <w:ins w:id="39385" w:author="phuong vu" w:date="2018-11-30T14:07:00Z">
        <w:r w:rsidRPr="00920004">
          <w:rPr>
            <w:rPrChange w:id="39386" w:author="phuong vu" w:date="2018-11-30T22:36:00Z">
              <w:rPr/>
            </w:rPrChange>
          </w:rPr>
          <w:t xml:space="preserve">Bảng </w:t>
        </w:r>
      </w:ins>
      <w:ins w:id="39387" w:author="phuong vu" w:date="2018-11-30T14:54:00Z">
        <w:r w:rsidR="00D632EE" w:rsidRPr="00920004">
          <w:rPr>
            <w:rPrChange w:id="39388" w:author="phuong vu" w:date="2018-11-30T22:36:00Z">
              <w:rPr/>
            </w:rPrChange>
          </w:rPr>
          <w:fldChar w:fldCharType="begin"/>
        </w:r>
        <w:r w:rsidR="00D632EE" w:rsidRPr="00920004">
          <w:rPr>
            <w:rPrChange w:id="39389" w:author="phuong vu" w:date="2018-11-30T22:36:00Z">
              <w:rPr/>
            </w:rPrChange>
          </w:rPr>
          <w:instrText xml:space="preserve"> STYLEREF 1 \s </w:instrText>
        </w:r>
      </w:ins>
      <w:r w:rsidR="00D632EE" w:rsidRPr="00920004">
        <w:rPr>
          <w:rPrChange w:id="39390" w:author="phuong vu" w:date="2018-11-30T22:36:00Z">
            <w:rPr/>
          </w:rPrChange>
        </w:rPr>
        <w:fldChar w:fldCharType="separate"/>
      </w:r>
      <w:r w:rsidR="00B5490C">
        <w:rPr>
          <w:noProof/>
        </w:rPr>
        <w:t>4</w:t>
      </w:r>
      <w:ins w:id="39391" w:author="phuong vu" w:date="2018-11-30T14:54:00Z">
        <w:r w:rsidR="00D632EE" w:rsidRPr="00920004">
          <w:rPr>
            <w:rPrChange w:id="39392" w:author="phuong vu" w:date="2018-11-30T22:36:00Z">
              <w:rPr/>
            </w:rPrChange>
          </w:rPr>
          <w:fldChar w:fldCharType="end"/>
        </w:r>
        <w:r w:rsidR="00D632EE" w:rsidRPr="00920004">
          <w:rPr>
            <w:rPrChange w:id="39393" w:author="phuong vu" w:date="2018-11-30T22:36:00Z">
              <w:rPr/>
            </w:rPrChange>
          </w:rPr>
          <w:t>.</w:t>
        </w:r>
        <w:r w:rsidR="00D632EE" w:rsidRPr="00920004">
          <w:rPr>
            <w:rPrChange w:id="39394" w:author="phuong vu" w:date="2018-11-30T22:36:00Z">
              <w:rPr/>
            </w:rPrChange>
          </w:rPr>
          <w:fldChar w:fldCharType="begin"/>
        </w:r>
        <w:r w:rsidR="00D632EE" w:rsidRPr="00920004">
          <w:rPr>
            <w:rPrChange w:id="39395" w:author="phuong vu" w:date="2018-11-30T22:36:00Z">
              <w:rPr/>
            </w:rPrChange>
          </w:rPr>
          <w:instrText xml:space="preserve"> SEQ Bảng \* ARABIC \s 1 </w:instrText>
        </w:r>
      </w:ins>
      <w:r w:rsidR="00D632EE" w:rsidRPr="00920004">
        <w:rPr>
          <w:rPrChange w:id="39396" w:author="phuong vu" w:date="2018-11-30T22:36:00Z">
            <w:rPr/>
          </w:rPrChange>
        </w:rPr>
        <w:fldChar w:fldCharType="separate"/>
      </w:r>
      <w:ins w:id="39397" w:author="phuong vu" w:date="2018-11-30T22:44:00Z">
        <w:r w:rsidR="00B5490C">
          <w:rPr>
            <w:noProof/>
          </w:rPr>
          <w:t>29</w:t>
        </w:r>
      </w:ins>
      <w:ins w:id="39398" w:author="phuong vu" w:date="2018-11-30T14:54:00Z">
        <w:r w:rsidR="00D632EE" w:rsidRPr="00920004">
          <w:rPr>
            <w:rPrChange w:id="39399" w:author="phuong vu" w:date="2018-11-30T22:36:00Z">
              <w:rPr/>
            </w:rPrChange>
          </w:rPr>
          <w:fldChar w:fldCharType="end"/>
        </w:r>
      </w:ins>
      <w:ins w:id="39400" w:author="phuong vu" w:date="2018-11-30T14:07:00Z">
        <w:r w:rsidRPr="00920004">
          <w:rPr>
            <w:rPrChange w:id="39401" w:author="phuong vu" w:date="2018-11-30T22:36:00Z">
              <w:rPr/>
            </w:rPrChange>
          </w:rPr>
          <w:t xml:space="preserve"> Bảng dữ liệu theo chi nhánh</w:t>
        </w:r>
        <w:bookmarkEnd w:id="39384"/>
      </w:ins>
    </w:p>
    <w:p w14:paraId="780147B8" w14:textId="77777777" w:rsidR="006871B5" w:rsidRPr="00920004" w:rsidRDefault="006871B5" w:rsidP="00E452E5">
      <w:pPr>
        <w:rPr>
          <w:ins w:id="39402" w:author="phuong vu" w:date="2018-11-30T14:07:00Z"/>
          <w:b/>
          <w:lang w:val="en-US"/>
          <w:rPrChange w:id="39403" w:author="phuong vu" w:date="2018-11-30T22:36:00Z">
            <w:rPr>
              <w:ins w:id="39404" w:author="phuong vu" w:date="2018-11-30T14:07:00Z"/>
              <w:lang w:val="en-US"/>
            </w:rPr>
          </w:rPrChange>
        </w:rPr>
        <w:pPrChange w:id="39405" w:author="phuong vu" w:date="2018-11-30T21:46:00Z">
          <w:pPr>
            <w:spacing w:line="276" w:lineRule="auto"/>
          </w:pPr>
        </w:pPrChange>
      </w:pPr>
      <w:ins w:id="39406" w:author="phuong vu" w:date="2018-11-30T14:07:00Z">
        <w:r w:rsidRPr="00920004">
          <w:rPr>
            <w:b/>
            <w:lang w:val="en-US"/>
            <w:rPrChange w:id="39407" w:author="phuong vu" w:date="2018-11-30T22:36:00Z">
              <w:rPr>
                <w:lang w:val="en-US"/>
              </w:rPr>
            </w:rPrChange>
          </w:rPr>
          <w:t>BẢNG RECEIPT</w:t>
        </w:r>
      </w:ins>
    </w:p>
    <w:tbl>
      <w:tblPr>
        <w:tblStyle w:val="TableGrid"/>
        <w:tblW w:w="8782" w:type="dxa"/>
        <w:tblInd w:w="-5" w:type="dxa"/>
        <w:tblLook w:val="04A0" w:firstRow="1" w:lastRow="0" w:firstColumn="1" w:lastColumn="0" w:noHBand="0" w:noVBand="1"/>
        <w:tblPrChange w:id="39408" w:author="phuong vu" w:date="2018-11-30T21:51:00Z">
          <w:tblPr>
            <w:tblStyle w:val="TableGrid"/>
            <w:tblW w:w="8730" w:type="dxa"/>
            <w:tblInd w:w="-5" w:type="dxa"/>
            <w:tblLook w:val="04A0" w:firstRow="1" w:lastRow="0" w:firstColumn="1" w:lastColumn="0" w:noHBand="0" w:noVBand="1"/>
          </w:tblPr>
        </w:tblPrChange>
      </w:tblPr>
      <w:tblGrid>
        <w:gridCol w:w="707"/>
        <w:gridCol w:w="1992"/>
        <w:gridCol w:w="1171"/>
        <w:gridCol w:w="900"/>
        <w:gridCol w:w="900"/>
        <w:gridCol w:w="900"/>
        <w:gridCol w:w="2212"/>
        <w:tblGridChange w:id="39409">
          <w:tblGrid>
            <w:gridCol w:w="708"/>
            <w:gridCol w:w="1993"/>
            <w:gridCol w:w="1300"/>
            <w:gridCol w:w="1054"/>
            <w:gridCol w:w="838"/>
            <w:gridCol w:w="962"/>
            <w:gridCol w:w="1875"/>
          </w:tblGrid>
        </w:tblGridChange>
      </w:tblGrid>
      <w:tr w:rsidR="006871B5" w:rsidRPr="00920004" w14:paraId="59990089" w14:textId="77777777" w:rsidTr="00E452E5">
        <w:trPr>
          <w:trHeight w:val="300"/>
          <w:ins w:id="39410" w:author="phuong vu" w:date="2018-11-30T14:07:00Z"/>
          <w:trPrChange w:id="39411" w:author="phuong vu" w:date="2018-11-30T21:51:00Z">
            <w:trPr>
              <w:trHeight w:val="300"/>
            </w:trPr>
          </w:trPrChange>
        </w:trPr>
        <w:tc>
          <w:tcPr>
            <w:tcW w:w="707" w:type="dxa"/>
            <w:noWrap/>
            <w:vAlign w:val="center"/>
            <w:hideMark/>
            <w:tcPrChange w:id="39412" w:author="phuong vu" w:date="2018-11-30T21:51:00Z">
              <w:tcPr>
                <w:tcW w:w="708" w:type="dxa"/>
                <w:noWrap/>
                <w:vAlign w:val="center"/>
                <w:hideMark/>
              </w:tcPr>
            </w:tcPrChange>
          </w:tcPr>
          <w:p w14:paraId="64295354" w14:textId="77777777" w:rsidR="006871B5" w:rsidRPr="00920004" w:rsidRDefault="006871B5" w:rsidP="00BD0851">
            <w:pPr>
              <w:spacing w:before="240" w:line="0" w:lineRule="atLeast"/>
              <w:jc w:val="center"/>
              <w:rPr>
                <w:ins w:id="39413" w:author="phuong vu" w:date="2018-11-30T14:07:00Z"/>
                <w:b/>
                <w:bCs/>
                <w:rPrChange w:id="39414" w:author="phuong vu" w:date="2018-11-30T22:36:00Z">
                  <w:rPr>
                    <w:ins w:id="39415" w:author="phuong vu" w:date="2018-11-30T14:07:00Z"/>
                    <w:b/>
                    <w:bCs/>
                  </w:rPr>
                </w:rPrChange>
              </w:rPr>
              <w:pPrChange w:id="39416" w:author="phuong vu" w:date="2018-11-30T14:16:00Z">
                <w:pPr>
                  <w:spacing w:line="276" w:lineRule="auto"/>
                  <w:jc w:val="center"/>
                </w:pPr>
              </w:pPrChange>
            </w:pPr>
            <w:ins w:id="39417" w:author="phuong vu" w:date="2018-11-30T14:07:00Z">
              <w:r w:rsidRPr="00920004">
                <w:rPr>
                  <w:b/>
                  <w:bCs/>
                  <w:lang w:val="da-DK"/>
                  <w:rPrChange w:id="39418" w:author="phuong vu" w:date="2018-11-30T22:36:00Z">
                    <w:rPr>
                      <w:b/>
                      <w:bCs/>
                      <w:lang w:val="da-DK"/>
                    </w:rPr>
                  </w:rPrChange>
                </w:rPr>
                <w:t>STT</w:t>
              </w:r>
            </w:ins>
          </w:p>
        </w:tc>
        <w:tc>
          <w:tcPr>
            <w:tcW w:w="1992" w:type="dxa"/>
            <w:noWrap/>
            <w:vAlign w:val="center"/>
            <w:hideMark/>
            <w:tcPrChange w:id="39419" w:author="phuong vu" w:date="2018-11-30T21:51:00Z">
              <w:tcPr>
                <w:tcW w:w="1993" w:type="dxa"/>
                <w:noWrap/>
                <w:vAlign w:val="center"/>
                <w:hideMark/>
              </w:tcPr>
            </w:tcPrChange>
          </w:tcPr>
          <w:p w14:paraId="206EB687" w14:textId="77777777" w:rsidR="006871B5" w:rsidRPr="00920004" w:rsidRDefault="006871B5" w:rsidP="00BD0851">
            <w:pPr>
              <w:spacing w:before="240" w:line="0" w:lineRule="atLeast"/>
              <w:jc w:val="center"/>
              <w:rPr>
                <w:ins w:id="39420" w:author="phuong vu" w:date="2018-11-30T14:07:00Z"/>
                <w:b/>
                <w:bCs/>
                <w:rPrChange w:id="39421" w:author="phuong vu" w:date="2018-11-30T22:36:00Z">
                  <w:rPr>
                    <w:ins w:id="39422" w:author="phuong vu" w:date="2018-11-30T14:07:00Z"/>
                    <w:b/>
                    <w:bCs/>
                  </w:rPr>
                </w:rPrChange>
              </w:rPr>
              <w:pPrChange w:id="39423" w:author="phuong vu" w:date="2018-11-30T14:16:00Z">
                <w:pPr>
                  <w:spacing w:line="276" w:lineRule="auto"/>
                  <w:jc w:val="center"/>
                </w:pPr>
              </w:pPrChange>
            </w:pPr>
            <w:ins w:id="39424" w:author="phuong vu" w:date="2018-11-30T14:07:00Z">
              <w:r w:rsidRPr="00920004">
                <w:rPr>
                  <w:b/>
                  <w:bCs/>
                  <w:lang w:val="da-DK"/>
                  <w:rPrChange w:id="39425" w:author="phuong vu" w:date="2018-11-30T22:36:00Z">
                    <w:rPr>
                      <w:b/>
                      <w:bCs/>
                      <w:lang w:val="da-DK"/>
                    </w:rPr>
                  </w:rPrChange>
                </w:rPr>
                <w:t>Tên trường</w:t>
              </w:r>
            </w:ins>
          </w:p>
        </w:tc>
        <w:tc>
          <w:tcPr>
            <w:tcW w:w="1171" w:type="dxa"/>
            <w:noWrap/>
            <w:vAlign w:val="center"/>
            <w:hideMark/>
            <w:tcPrChange w:id="39426" w:author="phuong vu" w:date="2018-11-30T21:51:00Z">
              <w:tcPr>
                <w:tcW w:w="1300" w:type="dxa"/>
                <w:noWrap/>
                <w:vAlign w:val="center"/>
                <w:hideMark/>
              </w:tcPr>
            </w:tcPrChange>
          </w:tcPr>
          <w:p w14:paraId="525D19EE" w14:textId="77777777" w:rsidR="006871B5" w:rsidRPr="00920004" w:rsidRDefault="006871B5" w:rsidP="00BD0851">
            <w:pPr>
              <w:spacing w:before="240" w:line="0" w:lineRule="atLeast"/>
              <w:jc w:val="center"/>
              <w:rPr>
                <w:ins w:id="39427" w:author="phuong vu" w:date="2018-11-30T14:07:00Z"/>
                <w:b/>
                <w:bCs/>
                <w:rPrChange w:id="39428" w:author="phuong vu" w:date="2018-11-30T22:36:00Z">
                  <w:rPr>
                    <w:ins w:id="39429" w:author="phuong vu" w:date="2018-11-30T14:07:00Z"/>
                    <w:b/>
                    <w:bCs/>
                  </w:rPr>
                </w:rPrChange>
              </w:rPr>
              <w:pPrChange w:id="39430" w:author="phuong vu" w:date="2018-11-30T14:16:00Z">
                <w:pPr>
                  <w:spacing w:line="276" w:lineRule="auto"/>
                  <w:jc w:val="center"/>
                </w:pPr>
              </w:pPrChange>
            </w:pPr>
            <w:ins w:id="39431" w:author="phuong vu" w:date="2018-11-30T14:07:00Z">
              <w:r w:rsidRPr="00920004">
                <w:rPr>
                  <w:b/>
                  <w:bCs/>
                  <w:lang w:val="da-DK"/>
                  <w:rPrChange w:id="39432" w:author="phuong vu" w:date="2018-11-30T22:36:00Z">
                    <w:rPr>
                      <w:b/>
                      <w:bCs/>
                      <w:lang w:val="da-DK"/>
                    </w:rPr>
                  </w:rPrChange>
                </w:rPr>
                <w:t>Kiểu</w:t>
              </w:r>
            </w:ins>
          </w:p>
        </w:tc>
        <w:tc>
          <w:tcPr>
            <w:tcW w:w="900" w:type="dxa"/>
            <w:noWrap/>
            <w:vAlign w:val="center"/>
            <w:hideMark/>
            <w:tcPrChange w:id="39433" w:author="phuong vu" w:date="2018-11-30T21:51:00Z">
              <w:tcPr>
                <w:tcW w:w="1054" w:type="dxa"/>
                <w:noWrap/>
                <w:vAlign w:val="center"/>
                <w:hideMark/>
              </w:tcPr>
            </w:tcPrChange>
          </w:tcPr>
          <w:p w14:paraId="58B8A4D6" w14:textId="77777777" w:rsidR="006871B5" w:rsidRPr="00920004" w:rsidRDefault="006871B5" w:rsidP="00BD0851">
            <w:pPr>
              <w:spacing w:before="240" w:line="0" w:lineRule="atLeast"/>
              <w:jc w:val="center"/>
              <w:rPr>
                <w:ins w:id="39434" w:author="phuong vu" w:date="2018-11-30T14:07:00Z"/>
                <w:b/>
                <w:bCs/>
                <w:rPrChange w:id="39435" w:author="phuong vu" w:date="2018-11-30T22:36:00Z">
                  <w:rPr>
                    <w:ins w:id="39436" w:author="phuong vu" w:date="2018-11-30T14:07:00Z"/>
                    <w:b/>
                    <w:bCs/>
                  </w:rPr>
                </w:rPrChange>
              </w:rPr>
              <w:pPrChange w:id="39437" w:author="phuong vu" w:date="2018-11-30T14:16:00Z">
                <w:pPr>
                  <w:spacing w:line="276" w:lineRule="auto"/>
                  <w:jc w:val="center"/>
                </w:pPr>
              </w:pPrChange>
            </w:pPr>
            <w:ins w:id="39438" w:author="phuong vu" w:date="2018-11-30T14:07:00Z">
              <w:r w:rsidRPr="00920004">
                <w:rPr>
                  <w:b/>
                  <w:bCs/>
                  <w:lang w:val="da-DK"/>
                  <w:rPrChange w:id="39439" w:author="phuong vu" w:date="2018-11-30T22:36:00Z">
                    <w:rPr>
                      <w:b/>
                      <w:bCs/>
                      <w:lang w:val="da-DK"/>
                    </w:rPr>
                  </w:rPrChange>
                </w:rPr>
                <w:t>Chấp nhận Null</w:t>
              </w:r>
            </w:ins>
          </w:p>
        </w:tc>
        <w:tc>
          <w:tcPr>
            <w:tcW w:w="900" w:type="dxa"/>
            <w:noWrap/>
            <w:vAlign w:val="center"/>
            <w:hideMark/>
            <w:tcPrChange w:id="39440" w:author="phuong vu" w:date="2018-11-30T21:51:00Z">
              <w:tcPr>
                <w:tcW w:w="838" w:type="dxa"/>
                <w:noWrap/>
                <w:vAlign w:val="center"/>
                <w:hideMark/>
              </w:tcPr>
            </w:tcPrChange>
          </w:tcPr>
          <w:p w14:paraId="3E989CBB" w14:textId="77777777" w:rsidR="006871B5" w:rsidRPr="00920004" w:rsidRDefault="006871B5" w:rsidP="00BD0851">
            <w:pPr>
              <w:spacing w:before="240" w:line="0" w:lineRule="atLeast"/>
              <w:jc w:val="center"/>
              <w:rPr>
                <w:ins w:id="39441" w:author="phuong vu" w:date="2018-11-30T14:07:00Z"/>
                <w:b/>
                <w:bCs/>
                <w:rPrChange w:id="39442" w:author="phuong vu" w:date="2018-11-30T22:36:00Z">
                  <w:rPr>
                    <w:ins w:id="39443" w:author="phuong vu" w:date="2018-11-30T14:07:00Z"/>
                    <w:b/>
                    <w:bCs/>
                  </w:rPr>
                </w:rPrChange>
              </w:rPr>
              <w:pPrChange w:id="39444" w:author="phuong vu" w:date="2018-11-30T14:16:00Z">
                <w:pPr>
                  <w:spacing w:line="276" w:lineRule="auto"/>
                  <w:jc w:val="center"/>
                </w:pPr>
              </w:pPrChange>
            </w:pPr>
            <w:ins w:id="39445" w:author="phuong vu" w:date="2018-11-30T14:07:00Z">
              <w:r w:rsidRPr="00920004">
                <w:rPr>
                  <w:b/>
                  <w:bCs/>
                  <w:lang w:val="da-DK"/>
                  <w:rPrChange w:id="39446" w:author="phuong vu" w:date="2018-11-30T22:36:00Z">
                    <w:rPr>
                      <w:b/>
                      <w:bCs/>
                      <w:lang w:val="da-DK"/>
                    </w:rPr>
                  </w:rPrChange>
                </w:rPr>
                <w:t>Khóa chính</w:t>
              </w:r>
            </w:ins>
          </w:p>
        </w:tc>
        <w:tc>
          <w:tcPr>
            <w:tcW w:w="900" w:type="dxa"/>
            <w:noWrap/>
            <w:vAlign w:val="center"/>
            <w:hideMark/>
            <w:tcPrChange w:id="39447" w:author="phuong vu" w:date="2018-11-30T21:51:00Z">
              <w:tcPr>
                <w:tcW w:w="962" w:type="dxa"/>
                <w:noWrap/>
                <w:vAlign w:val="center"/>
                <w:hideMark/>
              </w:tcPr>
            </w:tcPrChange>
          </w:tcPr>
          <w:p w14:paraId="7FC1767D" w14:textId="77777777" w:rsidR="006871B5" w:rsidRPr="00920004" w:rsidRDefault="006871B5" w:rsidP="00BD0851">
            <w:pPr>
              <w:spacing w:before="240" w:line="0" w:lineRule="atLeast"/>
              <w:jc w:val="center"/>
              <w:rPr>
                <w:ins w:id="39448" w:author="phuong vu" w:date="2018-11-30T14:07:00Z"/>
                <w:b/>
                <w:bCs/>
                <w:rPrChange w:id="39449" w:author="phuong vu" w:date="2018-11-30T22:36:00Z">
                  <w:rPr>
                    <w:ins w:id="39450" w:author="phuong vu" w:date="2018-11-30T14:07:00Z"/>
                    <w:b/>
                    <w:bCs/>
                  </w:rPr>
                </w:rPrChange>
              </w:rPr>
              <w:pPrChange w:id="39451" w:author="phuong vu" w:date="2018-11-30T14:16:00Z">
                <w:pPr>
                  <w:spacing w:line="276" w:lineRule="auto"/>
                  <w:jc w:val="center"/>
                </w:pPr>
              </w:pPrChange>
            </w:pPr>
            <w:ins w:id="39452" w:author="phuong vu" w:date="2018-11-30T14:07:00Z">
              <w:r w:rsidRPr="00920004">
                <w:rPr>
                  <w:b/>
                  <w:bCs/>
                  <w:lang w:val="da-DK"/>
                  <w:rPrChange w:id="39453" w:author="phuong vu" w:date="2018-11-30T22:36:00Z">
                    <w:rPr>
                      <w:b/>
                      <w:bCs/>
                      <w:lang w:val="da-DK"/>
                    </w:rPr>
                  </w:rPrChange>
                </w:rPr>
                <w:t>Khóa ngoại</w:t>
              </w:r>
            </w:ins>
          </w:p>
        </w:tc>
        <w:tc>
          <w:tcPr>
            <w:tcW w:w="2212" w:type="dxa"/>
            <w:noWrap/>
            <w:vAlign w:val="center"/>
            <w:hideMark/>
            <w:tcPrChange w:id="39454" w:author="phuong vu" w:date="2018-11-30T21:51:00Z">
              <w:tcPr>
                <w:tcW w:w="1875" w:type="dxa"/>
                <w:noWrap/>
                <w:vAlign w:val="center"/>
                <w:hideMark/>
              </w:tcPr>
            </w:tcPrChange>
          </w:tcPr>
          <w:p w14:paraId="3BEBA155" w14:textId="77777777" w:rsidR="006871B5" w:rsidRPr="00920004" w:rsidRDefault="006871B5" w:rsidP="00BD0851">
            <w:pPr>
              <w:spacing w:before="240" w:line="0" w:lineRule="atLeast"/>
              <w:jc w:val="center"/>
              <w:rPr>
                <w:ins w:id="39455" w:author="phuong vu" w:date="2018-11-30T14:07:00Z"/>
                <w:b/>
                <w:bCs/>
                <w:rPrChange w:id="39456" w:author="phuong vu" w:date="2018-11-30T22:36:00Z">
                  <w:rPr>
                    <w:ins w:id="39457" w:author="phuong vu" w:date="2018-11-30T14:07:00Z"/>
                    <w:b/>
                    <w:bCs/>
                  </w:rPr>
                </w:rPrChange>
              </w:rPr>
              <w:pPrChange w:id="39458" w:author="phuong vu" w:date="2018-11-30T14:16:00Z">
                <w:pPr>
                  <w:spacing w:line="276" w:lineRule="auto"/>
                  <w:jc w:val="center"/>
                </w:pPr>
              </w:pPrChange>
            </w:pPr>
            <w:ins w:id="39459" w:author="phuong vu" w:date="2018-11-30T14:07:00Z">
              <w:r w:rsidRPr="00920004">
                <w:rPr>
                  <w:b/>
                  <w:bCs/>
                  <w:lang w:val="da-DK"/>
                  <w:rPrChange w:id="39460" w:author="phuong vu" w:date="2018-11-30T22:36:00Z">
                    <w:rPr>
                      <w:b/>
                      <w:bCs/>
                      <w:lang w:val="da-DK"/>
                    </w:rPr>
                  </w:rPrChange>
                </w:rPr>
                <w:t>Mô tả</w:t>
              </w:r>
            </w:ins>
          </w:p>
        </w:tc>
      </w:tr>
      <w:tr w:rsidR="006871B5" w:rsidRPr="00920004" w14:paraId="36087EC5" w14:textId="77777777" w:rsidTr="00E452E5">
        <w:trPr>
          <w:trHeight w:val="300"/>
          <w:ins w:id="39461" w:author="phuong vu" w:date="2018-11-30T14:07:00Z"/>
          <w:trPrChange w:id="39462" w:author="phuong vu" w:date="2018-11-30T21:51:00Z">
            <w:trPr>
              <w:trHeight w:val="300"/>
            </w:trPr>
          </w:trPrChange>
        </w:trPr>
        <w:tc>
          <w:tcPr>
            <w:tcW w:w="707" w:type="dxa"/>
            <w:noWrap/>
            <w:vAlign w:val="center"/>
            <w:hideMark/>
            <w:tcPrChange w:id="39463" w:author="phuong vu" w:date="2018-11-30T21:51:00Z">
              <w:tcPr>
                <w:tcW w:w="708" w:type="dxa"/>
                <w:noWrap/>
                <w:vAlign w:val="center"/>
                <w:hideMark/>
              </w:tcPr>
            </w:tcPrChange>
          </w:tcPr>
          <w:p w14:paraId="5DB66C9F" w14:textId="77777777" w:rsidR="006871B5" w:rsidRPr="00920004" w:rsidRDefault="006871B5" w:rsidP="00BD0851">
            <w:pPr>
              <w:spacing w:before="240" w:line="0" w:lineRule="atLeast"/>
              <w:jc w:val="center"/>
              <w:rPr>
                <w:ins w:id="39464" w:author="phuong vu" w:date="2018-11-30T14:07:00Z"/>
                <w:rPrChange w:id="39465" w:author="phuong vu" w:date="2018-11-30T22:36:00Z">
                  <w:rPr>
                    <w:ins w:id="39466" w:author="phuong vu" w:date="2018-11-30T14:07:00Z"/>
                  </w:rPr>
                </w:rPrChange>
              </w:rPr>
              <w:pPrChange w:id="39467" w:author="phuong vu" w:date="2018-11-30T14:16:00Z">
                <w:pPr>
                  <w:spacing w:line="276" w:lineRule="auto"/>
                  <w:jc w:val="center"/>
                </w:pPr>
              </w:pPrChange>
            </w:pPr>
            <w:ins w:id="39468" w:author="phuong vu" w:date="2018-11-30T14:07:00Z">
              <w:r w:rsidRPr="00920004">
                <w:rPr>
                  <w:rPrChange w:id="39469" w:author="phuong vu" w:date="2018-11-30T22:36:00Z">
                    <w:rPr/>
                  </w:rPrChange>
                </w:rPr>
                <w:t>1</w:t>
              </w:r>
            </w:ins>
          </w:p>
        </w:tc>
        <w:tc>
          <w:tcPr>
            <w:tcW w:w="1992" w:type="dxa"/>
            <w:noWrap/>
            <w:hideMark/>
            <w:tcPrChange w:id="39470" w:author="phuong vu" w:date="2018-11-30T21:51:00Z">
              <w:tcPr>
                <w:tcW w:w="1993" w:type="dxa"/>
                <w:noWrap/>
                <w:hideMark/>
              </w:tcPr>
            </w:tcPrChange>
          </w:tcPr>
          <w:p w14:paraId="3A71FC55" w14:textId="77777777" w:rsidR="006871B5" w:rsidRPr="00920004" w:rsidRDefault="006871B5" w:rsidP="00E452E5">
            <w:pPr>
              <w:rPr>
                <w:ins w:id="39471" w:author="phuong vu" w:date="2018-11-30T14:07:00Z"/>
                <w:rPrChange w:id="39472" w:author="phuong vu" w:date="2018-11-30T22:36:00Z">
                  <w:rPr>
                    <w:ins w:id="39473" w:author="phuong vu" w:date="2018-11-30T14:07:00Z"/>
                  </w:rPr>
                </w:rPrChange>
              </w:rPr>
              <w:pPrChange w:id="39474" w:author="phuong vu" w:date="2018-11-30T21:46:00Z">
                <w:pPr>
                  <w:spacing w:line="276" w:lineRule="auto"/>
                </w:pPr>
              </w:pPrChange>
            </w:pPr>
            <w:ins w:id="39475" w:author="phuong vu" w:date="2018-11-30T14:07:00Z">
              <w:r w:rsidRPr="00920004">
                <w:rPr>
                  <w:rPrChange w:id="39476" w:author="phuong vu" w:date="2018-11-30T22:36:00Z">
                    <w:rPr/>
                  </w:rPrChange>
                </w:rPr>
                <w:t>id</w:t>
              </w:r>
            </w:ins>
          </w:p>
        </w:tc>
        <w:tc>
          <w:tcPr>
            <w:tcW w:w="1171" w:type="dxa"/>
            <w:noWrap/>
            <w:hideMark/>
            <w:tcPrChange w:id="39477" w:author="phuong vu" w:date="2018-11-30T21:51:00Z">
              <w:tcPr>
                <w:tcW w:w="1300" w:type="dxa"/>
                <w:noWrap/>
                <w:hideMark/>
              </w:tcPr>
            </w:tcPrChange>
          </w:tcPr>
          <w:p w14:paraId="41EA2A49" w14:textId="77777777" w:rsidR="006871B5" w:rsidRPr="00920004" w:rsidRDefault="006871B5" w:rsidP="00E452E5">
            <w:pPr>
              <w:rPr>
                <w:ins w:id="39478" w:author="phuong vu" w:date="2018-11-30T14:07:00Z"/>
                <w:rPrChange w:id="39479" w:author="phuong vu" w:date="2018-11-30T22:36:00Z">
                  <w:rPr>
                    <w:ins w:id="39480" w:author="phuong vu" w:date="2018-11-30T14:07:00Z"/>
                  </w:rPr>
                </w:rPrChange>
              </w:rPr>
              <w:pPrChange w:id="39481" w:author="phuong vu" w:date="2018-11-30T21:46:00Z">
                <w:pPr>
                  <w:spacing w:line="276" w:lineRule="auto"/>
                </w:pPr>
              </w:pPrChange>
            </w:pPr>
            <w:ins w:id="39482" w:author="phuong vu" w:date="2018-11-30T14:07:00Z">
              <w:r w:rsidRPr="00920004">
                <w:rPr>
                  <w:rPrChange w:id="39483" w:author="phuong vu" w:date="2018-11-30T22:36:00Z">
                    <w:rPr/>
                  </w:rPrChange>
                </w:rPr>
                <w:t>numeric</w:t>
              </w:r>
            </w:ins>
          </w:p>
        </w:tc>
        <w:tc>
          <w:tcPr>
            <w:tcW w:w="900" w:type="dxa"/>
            <w:noWrap/>
            <w:hideMark/>
            <w:tcPrChange w:id="39484" w:author="phuong vu" w:date="2018-11-30T21:51:00Z">
              <w:tcPr>
                <w:tcW w:w="1054" w:type="dxa"/>
                <w:noWrap/>
                <w:hideMark/>
              </w:tcPr>
            </w:tcPrChange>
          </w:tcPr>
          <w:p w14:paraId="4F651174" w14:textId="77777777" w:rsidR="006871B5" w:rsidRPr="00920004" w:rsidRDefault="006871B5" w:rsidP="00E452E5">
            <w:pPr>
              <w:jc w:val="center"/>
              <w:rPr>
                <w:ins w:id="39485" w:author="phuong vu" w:date="2018-11-30T14:07:00Z"/>
                <w:rPrChange w:id="39486" w:author="phuong vu" w:date="2018-11-30T22:36:00Z">
                  <w:rPr>
                    <w:ins w:id="39487" w:author="phuong vu" w:date="2018-11-30T14:07:00Z"/>
                  </w:rPr>
                </w:rPrChange>
              </w:rPr>
              <w:pPrChange w:id="39488" w:author="phuong vu" w:date="2018-11-30T21:46:00Z">
                <w:pPr>
                  <w:spacing w:line="276" w:lineRule="auto"/>
                  <w:jc w:val="center"/>
                </w:pPr>
              </w:pPrChange>
            </w:pPr>
          </w:p>
        </w:tc>
        <w:tc>
          <w:tcPr>
            <w:tcW w:w="900" w:type="dxa"/>
            <w:noWrap/>
            <w:hideMark/>
            <w:tcPrChange w:id="39489" w:author="phuong vu" w:date="2018-11-30T21:51:00Z">
              <w:tcPr>
                <w:tcW w:w="838" w:type="dxa"/>
                <w:noWrap/>
                <w:hideMark/>
              </w:tcPr>
            </w:tcPrChange>
          </w:tcPr>
          <w:p w14:paraId="735B6E4C" w14:textId="77777777" w:rsidR="006871B5" w:rsidRPr="00920004" w:rsidRDefault="006871B5" w:rsidP="00E452E5">
            <w:pPr>
              <w:jc w:val="center"/>
              <w:rPr>
                <w:ins w:id="39490" w:author="phuong vu" w:date="2018-11-30T14:07:00Z"/>
                <w:rPrChange w:id="39491" w:author="phuong vu" w:date="2018-11-30T22:36:00Z">
                  <w:rPr>
                    <w:ins w:id="39492" w:author="phuong vu" w:date="2018-11-30T14:07:00Z"/>
                  </w:rPr>
                </w:rPrChange>
              </w:rPr>
              <w:pPrChange w:id="39493" w:author="phuong vu" w:date="2018-11-30T21:46:00Z">
                <w:pPr>
                  <w:spacing w:line="276" w:lineRule="auto"/>
                  <w:jc w:val="center"/>
                </w:pPr>
              </w:pPrChange>
            </w:pPr>
            <w:ins w:id="39494" w:author="phuong vu" w:date="2018-11-30T14:07:00Z">
              <w:r w:rsidRPr="00920004">
                <w:rPr>
                  <w:rPrChange w:id="39495" w:author="phuong vu" w:date="2018-11-30T22:36:00Z">
                    <w:rPr/>
                  </w:rPrChange>
                </w:rPr>
                <w:t>X</w:t>
              </w:r>
            </w:ins>
          </w:p>
        </w:tc>
        <w:tc>
          <w:tcPr>
            <w:tcW w:w="900" w:type="dxa"/>
            <w:noWrap/>
            <w:hideMark/>
            <w:tcPrChange w:id="39496" w:author="phuong vu" w:date="2018-11-30T21:51:00Z">
              <w:tcPr>
                <w:tcW w:w="962" w:type="dxa"/>
                <w:noWrap/>
                <w:hideMark/>
              </w:tcPr>
            </w:tcPrChange>
          </w:tcPr>
          <w:p w14:paraId="15A34DAD" w14:textId="77777777" w:rsidR="006871B5" w:rsidRPr="00920004" w:rsidRDefault="006871B5" w:rsidP="00E452E5">
            <w:pPr>
              <w:jc w:val="center"/>
              <w:rPr>
                <w:ins w:id="39497" w:author="phuong vu" w:date="2018-11-30T14:07:00Z"/>
                <w:rPrChange w:id="39498" w:author="phuong vu" w:date="2018-11-30T22:36:00Z">
                  <w:rPr>
                    <w:ins w:id="39499" w:author="phuong vu" w:date="2018-11-30T14:07:00Z"/>
                  </w:rPr>
                </w:rPrChange>
              </w:rPr>
              <w:pPrChange w:id="39500" w:author="phuong vu" w:date="2018-11-30T21:46:00Z">
                <w:pPr>
                  <w:spacing w:line="276" w:lineRule="auto"/>
                  <w:jc w:val="center"/>
                </w:pPr>
              </w:pPrChange>
            </w:pPr>
          </w:p>
        </w:tc>
        <w:tc>
          <w:tcPr>
            <w:tcW w:w="2212" w:type="dxa"/>
            <w:noWrap/>
            <w:hideMark/>
            <w:tcPrChange w:id="39501" w:author="phuong vu" w:date="2018-11-30T21:51:00Z">
              <w:tcPr>
                <w:tcW w:w="1875" w:type="dxa"/>
                <w:noWrap/>
                <w:hideMark/>
              </w:tcPr>
            </w:tcPrChange>
          </w:tcPr>
          <w:p w14:paraId="34E7A743" w14:textId="77777777" w:rsidR="006871B5" w:rsidRPr="00920004" w:rsidRDefault="006871B5" w:rsidP="00E452E5">
            <w:pPr>
              <w:rPr>
                <w:ins w:id="39502" w:author="phuong vu" w:date="2018-11-30T14:07:00Z"/>
                <w:lang w:val="en-US"/>
                <w:rPrChange w:id="39503" w:author="phuong vu" w:date="2018-11-30T22:36:00Z">
                  <w:rPr>
                    <w:ins w:id="39504" w:author="phuong vu" w:date="2018-11-30T14:07:00Z"/>
                    <w:lang w:val="en-US"/>
                  </w:rPr>
                </w:rPrChange>
              </w:rPr>
              <w:pPrChange w:id="39505" w:author="phuong vu" w:date="2018-11-30T21:46:00Z">
                <w:pPr>
                  <w:spacing w:line="276" w:lineRule="auto"/>
                </w:pPr>
              </w:pPrChange>
            </w:pPr>
            <w:ins w:id="39506" w:author="phuong vu" w:date="2018-11-30T14:07:00Z">
              <w:r w:rsidRPr="00920004">
                <w:rPr>
                  <w:rPrChange w:id="39507" w:author="phuong vu" w:date="2018-11-30T22:36:00Z">
                    <w:rPr/>
                  </w:rPrChange>
                </w:rPr>
                <w:t xml:space="preserve">ID </w:t>
              </w:r>
              <w:r w:rsidRPr="00920004">
                <w:rPr>
                  <w:lang w:val="en-US"/>
                  <w:rPrChange w:id="39508" w:author="phuong vu" w:date="2018-11-30T22:36:00Z">
                    <w:rPr>
                      <w:lang w:val="en-US"/>
                    </w:rPr>
                  </w:rPrChange>
                </w:rPr>
                <w:t>biên nhận</w:t>
              </w:r>
            </w:ins>
          </w:p>
        </w:tc>
      </w:tr>
      <w:tr w:rsidR="006871B5" w:rsidRPr="00920004" w14:paraId="3E7AB804" w14:textId="77777777" w:rsidTr="00E452E5">
        <w:trPr>
          <w:trHeight w:val="300"/>
          <w:ins w:id="39509" w:author="phuong vu" w:date="2018-11-30T14:07:00Z"/>
          <w:trPrChange w:id="39510" w:author="phuong vu" w:date="2018-11-30T21:51:00Z">
            <w:trPr>
              <w:trHeight w:val="300"/>
            </w:trPr>
          </w:trPrChange>
        </w:trPr>
        <w:tc>
          <w:tcPr>
            <w:tcW w:w="707" w:type="dxa"/>
            <w:noWrap/>
            <w:vAlign w:val="center"/>
            <w:hideMark/>
            <w:tcPrChange w:id="39511" w:author="phuong vu" w:date="2018-11-30T21:51:00Z">
              <w:tcPr>
                <w:tcW w:w="708" w:type="dxa"/>
                <w:noWrap/>
                <w:vAlign w:val="center"/>
                <w:hideMark/>
              </w:tcPr>
            </w:tcPrChange>
          </w:tcPr>
          <w:p w14:paraId="7EF425B4" w14:textId="77777777" w:rsidR="006871B5" w:rsidRPr="00920004" w:rsidRDefault="006871B5" w:rsidP="00BD0851">
            <w:pPr>
              <w:spacing w:before="240" w:line="0" w:lineRule="atLeast"/>
              <w:jc w:val="center"/>
              <w:rPr>
                <w:ins w:id="39512" w:author="phuong vu" w:date="2018-11-30T14:07:00Z"/>
                <w:rPrChange w:id="39513" w:author="phuong vu" w:date="2018-11-30T22:36:00Z">
                  <w:rPr>
                    <w:ins w:id="39514" w:author="phuong vu" w:date="2018-11-30T14:07:00Z"/>
                  </w:rPr>
                </w:rPrChange>
              </w:rPr>
              <w:pPrChange w:id="39515" w:author="phuong vu" w:date="2018-11-30T14:16:00Z">
                <w:pPr>
                  <w:spacing w:line="276" w:lineRule="auto"/>
                  <w:jc w:val="center"/>
                </w:pPr>
              </w:pPrChange>
            </w:pPr>
            <w:ins w:id="39516" w:author="phuong vu" w:date="2018-11-30T14:07:00Z">
              <w:r w:rsidRPr="00920004">
                <w:rPr>
                  <w:rPrChange w:id="39517" w:author="phuong vu" w:date="2018-11-30T22:36:00Z">
                    <w:rPr/>
                  </w:rPrChange>
                </w:rPr>
                <w:t>2</w:t>
              </w:r>
            </w:ins>
          </w:p>
        </w:tc>
        <w:tc>
          <w:tcPr>
            <w:tcW w:w="1992" w:type="dxa"/>
            <w:noWrap/>
            <w:hideMark/>
            <w:tcPrChange w:id="39518" w:author="phuong vu" w:date="2018-11-30T21:51:00Z">
              <w:tcPr>
                <w:tcW w:w="1993" w:type="dxa"/>
                <w:noWrap/>
                <w:hideMark/>
              </w:tcPr>
            </w:tcPrChange>
          </w:tcPr>
          <w:p w14:paraId="775757EF" w14:textId="77777777" w:rsidR="006871B5" w:rsidRPr="00920004" w:rsidRDefault="006871B5" w:rsidP="00E452E5">
            <w:pPr>
              <w:rPr>
                <w:ins w:id="39519" w:author="phuong vu" w:date="2018-11-30T14:07:00Z"/>
                <w:rPrChange w:id="39520" w:author="phuong vu" w:date="2018-11-30T22:36:00Z">
                  <w:rPr>
                    <w:ins w:id="39521" w:author="phuong vu" w:date="2018-11-30T14:07:00Z"/>
                  </w:rPr>
                </w:rPrChange>
              </w:rPr>
              <w:pPrChange w:id="39522" w:author="phuong vu" w:date="2018-11-30T21:46:00Z">
                <w:pPr>
                  <w:spacing w:line="276" w:lineRule="auto"/>
                </w:pPr>
              </w:pPrChange>
            </w:pPr>
            <w:ins w:id="39523" w:author="phuong vu" w:date="2018-11-30T14:07:00Z">
              <w:r w:rsidRPr="00920004">
                <w:rPr>
                  <w:lang w:val="en-US"/>
                  <w:rPrChange w:id="39524" w:author="phuong vu" w:date="2018-11-30T22:36:00Z">
                    <w:rPr>
                      <w:lang w:val="en-US"/>
                    </w:rPr>
                  </w:rPrChange>
                </w:rPr>
                <w:t>order</w:t>
              </w:r>
              <w:r w:rsidRPr="00920004">
                <w:rPr>
                  <w:rPrChange w:id="39525" w:author="phuong vu" w:date="2018-11-30T22:36:00Z">
                    <w:rPr/>
                  </w:rPrChange>
                </w:rPr>
                <w:t>_id</w:t>
              </w:r>
            </w:ins>
          </w:p>
        </w:tc>
        <w:tc>
          <w:tcPr>
            <w:tcW w:w="1171" w:type="dxa"/>
            <w:noWrap/>
            <w:hideMark/>
            <w:tcPrChange w:id="39526" w:author="phuong vu" w:date="2018-11-30T21:51:00Z">
              <w:tcPr>
                <w:tcW w:w="1300" w:type="dxa"/>
                <w:noWrap/>
                <w:hideMark/>
              </w:tcPr>
            </w:tcPrChange>
          </w:tcPr>
          <w:p w14:paraId="6CD55B3D" w14:textId="77777777" w:rsidR="006871B5" w:rsidRPr="00920004" w:rsidRDefault="006871B5" w:rsidP="00E452E5">
            <w:pPr>
              <w:rPr>
                <w:ins w:id="39527" w:author="phuong vu" w:date="2018-11-30T14:07:00Z"/>
                <w:rPrChange w:id="39528" w:author="phuong vu" w:date="2018-11-30T22:36:00Z">
                  <w:rPr>
                    <w:ins w:id="39529" w:author="phuong vu" w:date="2018-11-30T14:07:00Z"/>
                  </w:rPr>
                </w:rPrChange>
              </w:rPr>
              <w:pPrChange w:id="39530" w:author="phuong vu" w:date="2018-11-30T21:46:00Z">
                <w:pPr>
                  <w:spacing w:line="276" w:lineRule="auto"/>
                </w:pPr>
              </w:pPrChange>
            </w:pPr>
            <w:ins w:id="39531" w:author="phuong vu" w:date="2018-11-30T14:07:00Z">
              <w:r w:rsidRPr="00920004">
                <w:rPr>
                  <w:rPrChange w:id="39532" w:author="phuong vu" w:date="2018-11-30T22:36:00Z">
                    <w:rPr/>
                  </w:rPrChange>
                </w:rPr>
                <w:t>numeric</w:t>
              </w:r>
            </w:ins>
          </w:p>
        </w:tc>
        <w:tc>
          <w:tcPr>
            <w:tcW w:w="900" w:type="dxa"/>
            <w:noWrap/>
            <w:hideMark/>
            <w:tcPrChange w:id="39533" w:author="phuong vu" w:date="2018-11-30T21:51:00Z">
              <w:tcPr>
                <w:tcW w:w="1054" w:type="dxa"/>
                <w:noWrap/>
                <w:hideMark/>
              </w:tcPr>
            </w:tcPrChange>
          </w:tcPr>
          <w:p w14:paraId="501A3742" w14:textId="77777777" w:rsidR="006871B5" w:rsidRPr="00920004" w:rsidRDefault="006871B5" w:rsidP="00E452E5">
            <w:pPr>
              <w:jc w:val="center"/>
              <w:rPr>
                <w:ins w:id="39534" w:author="phuong vu" w:date="2018-11-30T14:07:00Z"/>
                <w:rPrChange w:id="39535" w:author="phuong vu" w:date="2018-11-30T22:36:00Z">
                  <w:rPr>
                    <w:ins w:id="39536" w:author="phuong vu" w:date="2018-11-30T14:07:00Z"/>
                  </w:rPr>
                </w:rPrChange>
              </w:rPr>
              <w:pPrChange w:id="39537" w:author="phuong vu" w:date="2018-11-30T21:46:00Z">
                <w:pPr>
                  <w:spacing w:line="276" w:lineRule="auto"/>
                  <w:jc w:val="center"/>
                </w:pPr>
              </w:pPrChange>
            </w:pPr>
          </w:p>
        </w:tc>
        <w:tc>
          <w:tcPr>
            <w:tcW w:w="900" w:type="dxa"/>
            <w:noWrap/>
            <w:hideMark/>
            <w:tcPrChange w:id="39538" w:author="phuong vu" w:date="2018-11-30T21:51:00Z">
              <w:tcPr>
                <w:tcW w:w="838" w:type="dxa"/>
                <w:noWrap/>
                <w:hideMark/>
              </w:tcPr>
            </w:tcPrChange>
          </w:tcPr>
          <w:p w14:paraId="18C6C1CF" w14:textId="77777777" w:rsidR="006871B5" w:rsidRPr="00920004" w:rsidRDefault="006871B5" w:rsidP="00E452E5">
            <w:pPr>
              <w:jc w:val="center"/>
              <w:rPr>
                <w:ins w:id="39539" w:author="phuong vu" w:date="2018-11-30T14:07:00Z"/>
                <w:rPrChange w:id="39540" w:author="phuong vu" w:date="2018-11-30T22:36:00Z">
                  <w:rPr>
                    <w:ins w:id="39541" w:author="phuong vu" w:date="2018-11-30T14:07:00Z"/>
                  </w:rPr>
                </w:rPrChange>
              </w:rPr>
              <w:pPrChange w:id="39542" w:author="phuong vu" w:date="2018-11-30T21:46:00Z">
                <w:pPr>
                  <w:spacing w:line="276" w:lineRule="auto"/>
                  <w:jc w:val="center"/>
                </w:pPr>
              </w:pPrChange>
            </w:pPr>
          </w:p>
        </w:tc>
        <w:tc>
          <w:tcPr>
            <w:tcW w:w="900" w:type="dxa"/>
            <w:noWrap/>
            <w:hideMark/>
            <w:tcPrChange w:id="39543" w:author="phuong vu" w:date="2018-11-30T21:51:00Z">
              <w:tcPr>
                <w:tcW w:w="962" w:type="dxa"/>
                <w:noWrap/>
                <w:hideMark/>
              </w:tcPr>
            </w:tcPrChange>
          </w:tcPr>
          <w:p w14:paraId="1C05EC15" w14:textId="77777777" w:rsidR="006871B5" w:rsidRPr="00920004" w:rsidRDefault="006871B5" w:rsidP="00E452E5">
            <w:pPr>
              <w:jc w:val="center"/>
              <w:rPr>
                <w:ins w:id="39544" w:author="phuong vu" w:date="2018-11-30T14:07:00Z"/>
                <w:rPrChange w:id="39545" w:author="phuong vu" w:date="2018-11-30T22:36:00Z">
                  <w:rPr>
                    <w:ins w:id="39546" w:author="phuong vu" w:date="2018-11-30T14:07:00Z"/>
                  </w:rPr>
                </w:rPrChange>
              </w:rPr>
              <w:pPrChange w:id="39547" w:author="phuong vu" w:date="2018-11-30T21:46:00Z">
                <w:pPr>
                  <w:spacing w:line="276" w:lineRule="auto"/>
                  <w:jc w:val="center"/>
                </w:pPr>
              </w:pPrChange>
            </w:pPr>
            <w:ins w:id="39548" w:author="phuong vu" w:date="2018-11-30T14:07:00Z">
              <w:r w:rsidRPr="00920004">
                <w:rPr>
                  <w:rPrChange w:id="39549" w:author="phuong vu" w:date="2018-11-30T22:36:00Z">
                    <w:rPr/>
                  </w:rPrChange>
                </w:rPr>
                <w:t>X</w:t>
              </w:r>
            </w:ins>
          </w:p>
        </w:tc>
        <w:tc>
          <w:tcPr>
            <w:tcW w:w="2212" w:type="dxa"/>
            <w:noWrap/>
            <w:hideMark/>
            <w:tcPrChange w:id="39550" w:author="phuong vu" w:date="2018-11-30T21:51:00Z">
              <w:tcPr>
                <w:tcW w:w="1875" w:type="dxa"/>
                <w:noWrap/>
                <w:hideMark/>
              </w:tcPr>
            </w:tcPrChange>
          </w:tcPr>
          <w:p w14:paraId="2A3E98DA" w14:textId="77777777" w:rsidR="006871B5" w:rsidRPr="00920004" w:rsidRDefault="006871B5" w:rsidP="00E452E5">
            <w:pPr>
              <w:rPr>
                <w:ins w:id="39551" w:author="phuong vu" w:date="2018-11-30T14:07:00Z"/>
                <w:lang w:val="en-US"/>
                <w:rPrChange w:id="39552" w:author="phuong vu" w:date="2018-11-30T22:36:00Z">
                  <w:rPr>
                    <w:ins w:id="39553" w:author="phuong vu" w:date="2018-11-30T14:07:00Z"/>
                    <w:lang w:val="en-US"/>
                  </w:rPr>
                </w:rPrChange>
              </w:rPr>
              <w:pPrChange w:id="39554" w:author="phuong vu" w:date="2018-11-30T21:46:00Z">
                <w:pPr>
                  <w:spacing w:line="276" w:lineRule="auto"/>
                </w:pPr>
              </w:pPrChange>
            </w:pPr>
            <w:ins w:id="39555" w:author="phuong vu" w:date="2018-11-30T14:07:00Z">
              <w:r w:rsidRPr="00920004">
                <w:rPr>
                  <w:lang w:val="en-US"/>
                  <w:rPrChange w:id="39556" w:author="phuong vu" w:date="2018-11-30T22:36:00Z">
                    <w:rPr>
                      <w:lang w:val="en-US"/>
                    </w:rPr>
                  </w:rPrChange>
                </w:rPr>
                <w:t>ID đơn hàng</w:t>
              </w:r>
            </w:ins>
          </w:p>
        </w:tc>
      </w:tr>
      <w:tr w:rsidR="006871B5" w:rsidRPr="00920004" w14:paraId="378C1AA1" w14:textId="77777777" w:rsidTr="00E452E5">
        <w:trPr>
          <w:trHeight w:val="300"/>
          <w:ins w:id="39557" w:author="phuong vu" w:date="2018-11-30T14:07:00Z"/>
          <w:trPrChange w:id="39558" w:author="phuong vu" w:date="2018-11-30T21:51:00Z">
            <w:trPr>
              <w:trHeight w:val="300"/>
            </w:trPr>
          </w:trPrChange>
        </w:trPr>
        <w:tc>
          <w:tcPr>
            <w:tcW w:w="707" w:type="dxa"/>
            <w:noWrap/>
            <w:vAlign w:val="center"/>
            <w:tcPrChange w:id="39559" w:author="phuong vu" w:date="2018-11-30T21:51:00Z">
              <w:tcPr>
                <w:tcW w:w="708" w:type="dxa"/>
                <w:noWrap/>
                <w:vAlign w:val="center"/>
              </w:tcPr>
            </w:tcPrChange>
          </w:tcPr>
          <w:p w14:paraId="04F23C9C" w14:textId="77777777" w:rsidR="006871B5" w:rsidRPr="00920004" w:rsidRDefault="006871B5" w:rsidP="00BD0851">
            <w:pPr>
              <w:spacing w:before="240" w:line="0" w:lineRule="atLeast"/>
              <w:jc w:val="center"/>
              <w:rPr>
                <w:ins w:id="39560" w:author="phuong vu" w:date="2018-11-30T14:07:00Z"/>
                <w:lang w:val="en-US"/>
                <w:rPrChange w:id="39561" w:author="phuong vu" w:date="2018-11-30T22:36:00Z">
                  <w:rPr>
                    <w:ins w:id="39562" w:author="phuong vu" w:date="2018-11-30T14:07:00Z"/>
                    <w:lang w:val="en-US"/>
                  </w:rPr>
                </w:rPrChange>
              </w:rPr>
              <w:pPrChange w:id="39563" w:author="phuong vu" w:date="2018-11-30T14:16:00Z">
                <w:pPr>
                  <w:spacing w:line="276" w:lineRule="auto"/>
                  <w:jc w:val="center"/>
                </w:pPr>
              </w:pPrChange>
            </w:pPr>
            <w:ins w:id="39564" w:author="phuong vu" w:date="2018-11-30T14:07:00Z">
              <w:r w:rsidRPr="00920004">
                <w:rPr>
                  <w:lang w:val="en-US"/>
                  <w:rPrChange w:id="39565" w:author="phuong vu" w:date="2018-11-30T22:36:00Z">
                    <w:rPr>
                      <w:lang w:val="en-US"/>
                    </w:rPr>
                  </w:rPrChange>
                </w:rPr>
                <w:t>3</w:t>
              </w:r>
            </w:ins>
          </w:p>
        </w:tc>
        <w:tc>
          <w:tcPr>
            <w:tcW w:w="1992" w:type="dxa"/>
            <w:noWrap/>
            <w:tcPrChange w:id="39566" w:author="phuong vu" w:date="2018-11-30T21:51:00Z">
              <w:tcPr>
                <w:tcW w:w="1993" w:type="dxa"/>
                <w:noWrap/>
              </w:tcPr>
            </w:tcPrChange>
          </w:tcPr>
          <w:p w14:paraId="5C0BE744" w14:textId="77777777" w:rsidR="006871B5" w:rsidRPr="00920004" w:rsidRDefault="006871B5" w:rsidP="00E452E5">
            <w:pPr>
              <w:rPr>
                <w:ins w:id="39567" w:author="phuong vu" w:date="2018-11-30T14:07:00Z"/>
                <w:lang w:val="en-US"/>
                <w:rPrChange w:id="39568" w:author="phuong vu" w:date="2018-11-30T22:36:00Z">
                  <w:rPr>
                    <w:ins w:id="39569" w:author="phuong vu" w:date="2018-11-30T14:07:00Z"/>
                    <w:lang w:val="en-US"/>
                  </w:rPr>
                </w:rPrChange>
              </w:rPr>
              <w:pPrChange w:id="39570" w:author="phuong vu" w:date="2018-11-30T21:46:00Z">
                <w:pPr>
                  <w:spacing w:line="276" w:lineRule="auto"/>
                </w:pPr>
              </w:pPrChange>
            </w:pPr>
            <w:ins w:id="39571" w:author="phuong vu" w:date="2018-11-30T14:07:00Z">
              <w:r w:rsidRPr="00920004">
                <w:rPr>
                  <w:lang w:val="en-US"/>
                  <w:rPrChange w:id="39572" w:author="phuong vu" w:date="2018-11-30T22:36:00Z">
                    <w:rPr>
                      <w:lang w:val="en-US"/>
                    </w:rPr>
                  </w:rPrChange>
                </w:rPr>
                <w:t>pick_up_date</w:t>
              </w:r>
            </w:ins>
          </w:p>
        </w:tc>
        <w:tc>
          <w:tcPr>
            <w:tcW w:w="1171" w:type="dxa"/>
            <w:noWrap/>
            <w:tcPrChange w:id="39573" w:author="phuong vu" w:date="2018-11-30T21:51:00Z">
              <w:tcPr>
                <w:tcW w:w="1300" w:type="dxa"/>
                <w:noWrap/>
              </w:tcPr>
            </w:tcPrChange>
          </w:tcPr>
          <w:p w14:paraId="4FB3F731" w14:textId="77777777" w:rsidR="006871B5" w:rsidRPr="00920004" w:rsidRDefault="006871B5" w:rsidP="00E452E5">
            <w:pPr>
              <w:rPr>
                <w:ins w:id="39574" w:author="phuong vu" w:date="2018-11-30T14:07:00Z"/>
                <w:lang w:val="en-US"/>
                <w:rPrChange w:id="39575" w:author="phuong vu" w:date="2018-11-30T22:36:00Z">
                  <w:rPr>
                    <w:ins w:id="39576" w:author="phuong vu" w:date="2018-11-30T14:07:00Z"/>
                    <w:lang w:val="en-US"/>
                  </w:rPr>
                </w:rPrChange>
              </w:rPr>
              <w:pPrChange w:id="39577" w:author="phuong vu" w:date="2018-11-30T21:46:00Z">
                <w:pPr>
                  <w:spacing w:line="276" w:lineRule="auto"/>
                </w:pPr>
              </w:pPrChange>
            </w:pPr>
            <w:ins w:id="39578" w:author="phuong vu" w:date="2018-11-30T14:07:00Z">
              <w:r w:rsidRPr="00920004">
                <w:rPr>
                  <w:lang w:val="en-US"/>
                  <w:rPrChange w:id="39579" w:author="phuong vu" w:date="2018-11-30T22:36:00Z">
                    <w:rPr>
                      <w:lang w:val="en-US"/>
                    </w:rPr>
                  </w:rPrChange>
                </w:rPr>
                <w:t>date</w:t>
              </w:r>
            </w:ins>
          </w:p>
        </w:tc>
        <w:tc>
          <w:tcPr>
            <w:tcW w:w="900" w:type="dxa"/>
            <w:noWrap/>
            <w:tcPrChange w:id="39580" w:author="phuong vu" w:date="2018-11-30T21:51:00Z">
              <w:tcPr>
                <w:tcW w:w="1054" w:type="dxa"/>
                <w:noWrap/>
              </w:tcPr>
            </w:tcPrChange>
          </w:tcPr>
          <w:p w14:paraId="461EE453" w14:textId="77777777" w:rsidR="006871B5" w:rsidRPr="00920004" w:rsidRDefault="006871B5" w:rsidP="00E452E5">
            <w:pPr>
              <w:jc w:val="center"/>
              <w:rPr>
                <w:ins w:id="39581" w:author="phuong vu" w:date="2018-11-30T14:07:00Z"/>
                <w:lang w:val="en-US"/>
                <w:rPrChange w:id="39582" w:author="phuong vu" w:date="2018-11-30T22:36:00Z">
                  <w:rPr>
                    <w:ins w:id="39583" w:author="phuong vu" w:date="2018-11-30T14:07:00Z"/>
                    <w:lang w:val="en-US"/>
                  </w:rPr>
                </w:rPrChange>
              </w:rPr>
              <w:pPrChange w:id="39584" w:author="phuong vu" w:date="2018-11-30T21:46:00Z">
                <w:pPr>
                  <w:spacing w:line="276" w:lineRule="auto"/>
                  <w:jc w:val="center"/>
                </w:pPr>
              </w:pPrChange>
            </w:pPr>
            <w:ins w:id="39585" w:author="phuong vu" w:date="2018-11-30T14:07:00Z">
              <w:r w:rsidRPr="00920004">
                <w:rPr>
                  <w:lang w:val="en-US"/>
                  <w:rPrChange w:id="39586" w:author="phuong vu" w:date="2018-11-30T22:36:00Z">
                    <w:rPr>
                      <w:lang w:val="en-US"/>
                    </w:rPr>
                  </w:rPrChange>
                </w:rPr>
                <w:t>X</w:t>
              </w:r>
            </w:ins>
          </w:p>
        </w:tc>
        <w:tc>
          <w:tcPr>
            <w:tcW w:w="900" w:type="dxa"/>
            <w:noWrap/>
            <w:tcPrChange w:id="39587" w:author="phuong vu" w:date="2018-11-30T21:51:00Z">
              <w:tcPr>
                <w:tcW w:w="838" w:type="dxa"/>
                <w:noWrap/>
              </w:tcPr>
            </w:tcPrChange>
          </w:tcPr>
          <w:p w14:paraId="2A2A0F9B" w14:textId="77777777" w:rsidR="006871B5" w:rsidRPr="00920004" w:rsidRDefault="006871B5" w:rsidP="00E452E5">
            <w:pPr>
              <w:jc w:val="center"/>
              <w:rPr>
                <w:ins w:id="39588" w:author="phuong vu" w:date="2018-11-30T14:07:00Z"/>
                <w:rPrChange w:id="39589" w:author="phuong vu" w:date="2018-11-30T22:36:00Z">
                  <w:rPr>
                    <w:ins w:id="39590" w:author="phuong vu" w:date="2018-11-30T14:07:00Z"/>
                  </w:rPr>
                </w:rPrChange>
              </w:rPr>
              <w:pPrChange w:id="39591" w:author="phuong vu" w:date="2018-11-30T21:46:00Z">
                <w:pPr>
                  <w:spacing w:line="276" w:lineRule="auto"/>
                  <w:jc w:val="center"/>
                </w:pPr>
              </w:pPrChange>
            </w:pPr>
          </w:p>
        </w:tc>
        <w:tc>
          <w:tcPr>
            <w:tcW w:w="900" w:type="dxa"/>
            <w:noWrap/>
            <w:tcPrChange w:id="39592" w:author="phuong vu" w:date="2018-11-30T21:51:00Z">
              <w:tcPr>
                <w:tcW w:w="962" w:type="dxa"/>
                <w:noWrap/>
              </w:tcPr>
            </w:tcPrChange>
          </w:tcPr>
          <w:p w14:paraId="2AA583C7" w14:textId="77777777" w:rsidR="006871B5" w:rsidRPr="00920004" w:rsidRDefault="006871B5" w:rsidP="00E452E5">
            <w:pPr>
              <w:jc w:val="center"/>
              <w:rPr>
                <w:ins w:id="39593" w:author="phuong vu" w:date="2018-11-30T14:07:00Z"/>
                <w:rPrChange w:id="39594" w:author="phuong vu" w:date="2018-11-30T22:36:00Z">
                  <w:rPr>
                    <w:ins w:id="39595" w:author="phuong vu" w:date="2018-11-30T14:07:00Z"/>
                  </w:rPr>
                </w:rPrChange>
              </w:rPr>
              <w:pPrChange w:id="39596" w:author="phuong vu" w:date="2018-11-30T21:46:00Z">
                <w:pPr>
                  <w:spacing w:line="276" w:lineRule="auto"/>
                  <w:jc w:val="center"/>
                </w:pPr>
              </w:pPrChange>
            </w:pPr>
          </w:p>
        </w:tc>
        <w:tc>
          <w:tcPr>
            <w:tcW w:w="2212" w:type="dxa"/>
            <w:noWrap/>
            <w:tcPrChange w:id="39597" w:author="phuong vu" w:date="2018-11-30T21:51:00Z">
              <w:tcPr>
                <w:tcW w:w="1875" w:type="dxa"/>
                <w:noWrap/>
              </w:tcPr>
            </w:tcPrChange>
          </w:tcPr>
          <w:p w14:paraId="2ABD344C" w14:textId="77777777" w:rsidR="006871B5" w:rsidRPr="00920004" w:rsidRDefault="006871B5" w:rsidP="00E452E5">
            <w:pPr>
              <w:rPr>
                <w:ins w:id="39598" w:author="phuong vu" w:date="2018-11-30T14:07:00Z"/>
                <w:lang w:val="en-US"/>
                <w:rPrChange w:id="39599" w:author="phuong vu" w:date="2018-11-30T22:36:00Z">
                  <w:rPr>
                    <w:ins w:id="39600" w:author="phuong vu" w:date="2018-11-30T14:07:00Z"/>
                    <w:lang w:val="en-US"/>
                  </w:rPr>
                </w:rPrChange>
              </w:rPr>
              <w:pPrChange w:id="39601" w:author="phuong vu" w:date="2018-11-30T21:46:00Z">
                <w:pPr>
                  <w:spacing w:line="276" w:lineRule="auto"/>
                </w:pPr>
              </w:pPrChange>
            </w:pPr>
            <w:ins w:id="39602" w:author="phuong vu" w:date="2018-11-30T14:07:00Z">
              <w:r w:rsidRPr="00920004">
                <w:rPr>
                  <w:lang w:val="en-US"/>
                  <w:rPrChange w:id="39603" w:author="phuong vu" w:date="2018-11-30T22:36:00Z">
                    <w:rPr>
                      <w:lang w:val="en-US"/>
                    </w:rPr>
                  </w:rPrChange>
                </w:rPr>
                <w:t>Ngày nhận quần áo</w:t>
              </w:r>
            </w:ins>
          </w:p>
        </w:tc>
      </w:tr>
      <w:tr w:rsidR="006871B5" w:rsidRPr="00920004" w14:paraId="7E5A2625" w14:textId="77777777" w:rsidTr="00E452E5">
        <w:trPr>
          <w:trHeight w:val="300"/>
          <w:ins w:id="39604" w:author="phuong vu" w:date="2018-11-30T14:07:00Z"/>
          <w:trPrChange w:id="39605" w:author="phuong vu" w:date="2018-11-30T21:51:00Z">
            <w:trPr>
              <w:trHeight w:val="300"/>
            </w:trPr>
          </w:trPrChange>
        </w:trPr>
        <w:tc>
          <w:tcPr>
            <w:tcW w:w="707" w:type="dxa"/>
            <w:noWrap/>
            <w:vAlign w:val="center"/>
            <w:tcPrChange w:id="39606" w:author="phuong vu" w:date="2018-11-30T21:51:00Z">
              <w:tcPr>
                <w:tcW w:w="708" w:type="dxa"/>
                <w:noWrap/>
                <w:vAlign w:val="center"/>
              </w:tcPr>
            </w:tcPrChange>
          </w:tcPr>
          <w:p w14:paraId="14E67639" w14:textId="77777777" w:rsidR="006871B5" w:rsidRPr="00920004" w:rsidRDefault="006871B5" w:rsidP="00BD0851">
            <w:pPr>
              <w:spacing w:before="240" w:line="0" w:lineRule="atLeast"/>
              <w:jc w:val="center"/>
              <w:rPr>
                <w:ins w:id="39607" w:author="phuong vu" w:date="2018-11-30T14:07:00Z"/>
                <w:lang w:val="en-US"/>
                <w:rPrChange w:id="39608" w:author="phuong vu" w:date="2018-11-30T22:36:00Z">
                  <w:rPr>
                    <w:ins w:id="39609" w:author="phuong vu" w:date="2018-11-30T14:07:00Z"/>
                    <w:lang w:val="en-US"/>
                  </w:rPr>
                </w:rPrChange>
              </w:rPr>
              <w:pPrChange w:id="39610" w:author="phuong vu" w:date="2018-11-30T14:16:00Z">
                <w:pPr>
                  <w:spacing w:line="276" w:lineRule="auto"/>
                  <w:jc w:val="center"/>
                </w:pPr>
              </w:pPrChange>
            </w:pPr>
            <w:ins w:id="39611" w:author="phuong vu" w:date="2018-11-30T14:07:00Z">
              <w:r w:rsidRPr="00920004">
                <w:rPr>
                  <w:lang w:val="en-US"/>
                  <w:rPrChange w:id="39612" w:author="phuong vu" w:date="2018-11-30T22:36:00Z">
                    <w:rPr>
                      <w:lang w:val="en-US"/>
                    </w:rPr>
                  </w:rPrChange>
                </w:rPr>
                <w:t>4</w:t>
              </w:r>
            </w:ins>
          </w:p>
        </w:tc>
        <w:tc>
          <w:tcPr>
            <w:tcW w:w="1992" w:type="dxa"/>
            <w:noWrap/>
            <w:tcPrChange w:id="39613" w:author="phuong vu" w:date="2018-11-30T21:51:00Z">
              <w:tcPr>
                <w:tcW w:w="1993" w:type="dxa"/>
                <w:noWrap/>
              </w:tcPr>
            </w:tcPrChange>
          </w:tcPr>
          <w:p w14:paraId="6852131D" w14:textId="77777777" w:rsidR="006871B5" w:rsidRPr="00920004" w:rsidRDefault="006871B5" w:rsidP="00E452E5">
            <w:pPr>
              <w:rPr>
                <w:ins w:id="39614" w:author="phuong vu" w:date="2018-11-30T14:07:00Z"/>
                <w:lang w:val="en-US"/>
                <w:rPrChange w:id="39615" w:author="phuong vu" w:date="2018-11-30T22:36:00Z">
                  <w:rPr>
                    <w:ins w:id="39616" w:author="phuong vu" w:date="2018-11-30T14:07:00Z"/>
                    <w:lang w:val="en-US"/>
                  </w:rPr>
                </w:rPrChange>
              </w:rPr>
              <w:pPrChange w:id="39617" w:author="phuong vu" w:date="2018-11-30T21:46:00Z">
                <w:pPr>
                  <w:spacing w:line="276" w:lineRule="auto"/>
                </w:pPr>
              </w:pPrChange>
            </w:pPr>
            <w:ins w:id="39618" w:author="phuong vu" w:date="2018-11-30T14:07:00Z">
              <w:r w:rsidRPr="00920004">
                <w:rPr>
                  <w:lang w:val="en-US"/>
                  <w:rPrChange w:id="39619" w:author="phuong vu" w:date="2018-11-30T22:36:00Z">
                    <w:rPr>
                      <w:lang w:val="en-US"/>
                    </w:rPr>
                  </w:rPrChange>
                </w:rPr>
                <w:t>pick_up_time</w:t>
              </w:r>
            </w:ins>
          </w:p>
        </w:tc>
        <w:tc>
          <w:tcPr>
            <w:tcW w:w="1171" w:type="dxa"/>
            <w:noWrap/>
            <w:tcPrChange w:id="39620" w:author="phuong vu" w:date="2018-11-30T21:51:00Z">
              <w:tcPr>
                <w:tcW w:w="1300" w:type="dxa"/>
                <w:noWrap/>
              </w:tcPr>
            </w:tcPrChange>
          </w:tcPr>
          <w:p w14:paraId="2FB43865" w14:textId="77777777" w:rsidR="006871B5" w:rsidRPr="00920004" w:rsidRDefault="006871B5" w:rsidP="00E452E5">
            <w:pPr>
              <w:rPr>
                <w:ins w:id="39621" w:author="phuong vu" w:date="2018-11-30T14:07:00Z"/>
                <w:lang w:val="en-US"/>
                <w:rPrChange w:id="39622" w:author="phuong vu" w:date="2018-11-30T22:36:00Z">
                  <w:rPr>
                    <w:ins w:id="39623" w:author="phuong vu" w:date="2018-11-30T14:07:00Z"/>
                    <w:lang w:val="en-US"/>
                  </w:rPr>
                </w:rPrChange>
              </w:rPr>
              <w:pPrChange w:id="39624" w:author="phuong vu" w:date="2018-11-30T21:46:00Z">
                <w:pPr>
                  <w:spacing w:line="276" w:lineRule="auto"/>
                </w:pPr>
              </w:pPrChange>
            </w:pPr>
            <w:ins w:id="39625" w:author="phuong vu" w:date="2018-11-30T14:07:00Z">
              <w:r w:rsidRPr="00920004">
                <w:rPr>
                  <w:lang w:val="en-US"/>
                  <w:rPrChange w:id="39626" w:author="phuong vu" w:date="2018-11-30T22:36:00Z">
                    <w:rPr>
                      <w:lang w:val="en-US"/>
                    </w:rPr>
                  </w:rPrChange>
                </w:rPr>
                <w:t>time</w:t>
              </w:r>
            </w:ins>
          </w:p>
        </w:tc>
        <w:tc>
          <w:tcPr>
            <w:tcW w:w="900" w:type="dxa"/>
            <w:noWrap/>
            <w:tcPrChange w:id="39627" w:author="phuong vu" w:date="2018-11-30T21:51:00Z">
              <w:tcPr>
                <w:tcW w:w="1054" w:type="dxa"/>
                <w:noWrap/>
              </w:tcPr>
            </w:tcPrChange>
          </w:tcPr>
          <w:p w14:paraId="2FE45402" w14:textId="77777777" w:rsidR="006871B5" w:rsidRPr="00920004" w:rsidRDefault="006871B5" w:rsidP="00E452E5">
            <w:pPr>
              <w:jc w:val="center"/>
              <w:rPr>
                <w:ins w:id="39628" w:author="phuong vu" w:date="2018-11-30T14:07:00Z"/>
                <w:lang w:val="en-US"/>
                <w:rPrChange w:id="39629" w:author="phuong vu" w:date="2018-11-30T22:36:00Z">
                  <w:rPr>
                    <w:ins w:id="39630" w:author="phuong vu" w:date="2018-11-30T14:07:00Z"/>
                    <w:lang w:val="en-US"/>
                  </w:rPr>
                </w:rPrChange>
              </w:rPr>
              <w:pPrChange w:id="39631" w:author="phuong vu" w:date="2018-11-30T21:46:00Z">
                <w:pPr>
                  <w:spacing w:line="276" w:lineRule="auto"/>
                  <w:jc w:val="center"/>
                </w:pPr>
              </w:pPrChange>
            </w:pPr>
            <w:ins w:id="39632" w:author="phuong vu" w:date="2018-11-30T14:07:00Z">
              <w:r w:rsidRPr="00920004">
                <w:rPr>
                  <w:lang w:val="en-US"/>
                  <w:rPrChange w:id="39633" w:author="phuong vu" w:date="2018-11-30T22:36:00Z">
                    <w:rPr>
                      <w:lang w:val="en-US"/>
                    </w:rPr>
                  </w:rPrChange>
                </w:rPr>
                <w:t>X</w:t>
              </w:r>
            </w:ins>
          </w:p>
        </w:tc>
        <w:tc>
          <w:tcPr>
            <w:tcW w:w="900" w:type="dxa"/>
            <w:noWrap/>
            <w:tcPrChange w:id="39634" w:author="phuong vu" w:date="2018-11-30T21:51:00Z">
              <w:tcPr>
                <w:tcW w:w="838" w:type="dxa"/>
                <w:noWrap/>
              </w:tcPr>
            </w:tcPrChange>
          </w:tcPr>
          <w:p w14:paraId="657797FB" w14:textId="77777777" w:rsidR="006871B5" w:rsidRPr="00920004" w:rsidRDefault="006871B5" w:rsidP="00E452E5">
            <w:pPr>
              <w:jc w:val="center"/>
              <w:rPr>
                <w:ins w:id="39635" w:author="phuong vu" w:date="2018-11-30T14:07:00Z"/>
                <w:rPrChange w:id="39636" w:author="phuong vu" w:date="2018-11-30T22:36:00Z">
                  <w:rPr>
                    <w:ins w:id="39637" w:author="phuong vu" w:date="2018-11-30T14:07:00Z"/>
                  </w:rPr>
                </w:rPrChange>
              </w:rPr>
              <w:pPrChange w:id="39638" w:author="phuong vu" w:date="2018-11-30T21:46:00Z">
                <w:pPr>
                  <w:spacing w:line="276" w:lineRule="auto"/>
                  <w:jc w:val="center"/>
                </w:pPr>
              </w:pPrChange>
            </w:pPr>
          </w:p>
        </w:tc>
        <w:tc>
          <w:tcPr>
            <w:tcW w:w="900" w:type="dxa"/>
            <w:noWrap/>
            <w:tcPrChange w:id="39639" w:author="phuong vu" w:date="2018-11-30T21:51:00Z">
              <w:tcPr>
                <w:tcW w:w="962" w:type="dxa"/>
                <w:noWrap/>
              </w:tcPr>
            </w:tcPrChange>
          </w:tcPr>
          <w:p w14:paraId="380E6E6C" w14:textId="77777777" w:rsidR="006871B5" w:rsidRPr="00920004" w:rsidRDefault="006871B5" w:rsidP="00E452E5">
            <w:pPr>
              <w:jc w:val="center"/>
              <w:rPr>
                <w:ins w:id="39640" w:author="phuong vu" w:date="2018-11-30T14:07:00Z"/>
                <w:rPrChange w:id="39641" w:author="phuong vu" w:date="2018-11-30T22:36:00Z">
                  <w:rPr>
                    <w:ins w:id="39642" w:author="phuong vu" w:date="2018-11-30T14:07:00Z"/>
                  </w:rPr>
                </w:rPrChange>
              </w:rPr>
              <w:pPrChange w:id="39643" w:author="phuong vu" w:date="2018-11-30T21:46:00Z">
                <w:pPr>
                  <w:spacing w:line="276" w:lineRule="auto"/>
                  <w:jc w:val="center"/>
                </w:pPr>
              </w:pPrChange>
            </w:pPr>
          </w:p>
        </w:tc>
        <w:tc>
          <w:tcPr>
            <w:tcW w:w="2212" w:type="dxa"/>
            <w:noWrap/>
            <w:tcPrChange w:id="39644" w:author="phuong vu" w:date="2018-11-30T21:51:00Z">
              <w:tcPr>
                <w:tcW w:w="1875" w:type="dxa"/>
                <w:noWrap/>
              </w:tcPr>
            </w:tcPrChange>
          </w:tcPr>
          <w:p w14:paraId="1CAEF0D7" w14:textId="77777777" w:rsidR="006871B5" w:rsidRPr="00920004" w:rsidRDefault="006871B5" w:rsidP="00E452E5">
            <w:pPr>
              <w:rPr>
                <w:ins w:id="39645" w:author="phuong vu" w:date="2018-11-30T14:07:00Z"/>
                <w:lang w:val="en-US"/>
                <w:rPrChange w:id="39646" w:author="phuong vu" w:date="2018-11-30T22:36:00Z">
                  <w:rPr>
                    <w:ins w:id="39647" w:author="phuong vu" w:date="2018-11-30T14:07:00Z"/>
                    <w:lang w:val="en-US"/>
                  </w:rPr>
                </w:rPrChange>
              </w:rPr>
              <w:pPrChange w:id="39648" w:author="phuong vu" w:date="2018-11-30T21:46:00Z">
                <w:pPr>
                  <w:spacing w:line="276" w:lineRule="auto"/>
                </w:pPr>
              </w:pPrChange>
            </w:pPr>
            <w:ins w:id="39649" w:author="phuong vu" w:date="2018-11-30T14:07:00Z">
              <w:r w:rsidRPr="00920004">
                <w:rPr>
                  <w:lang w:val="en-US"/>
                  <w:rPrChange w:id="39650" w:author="phuong vu" w:date="2018-11-30T22:36:00Z">
                    <w:rPr>
                      <w:lang w:val="en-US"/>
                    </w:rPr>
                  </w:rPrChange>
                </w:rPr>
                <w:t>Giờ nhận quần áo</w:t>
              </w:r>
            </w:ins>
          </w:p>
        </w:tc>
      </w:tr>
      <w:tr w:rsidR="006871B5" w:rsidRPr="00920004" w14:paraId="740B06A6" w14:textId="77777777" w:rsidTr="00E452E5">
        <w:trPr>
          <w:trHeight w:val="300"/>
          <w:ins w:id="39651" w:author="phuong vu" w:date="2018-11-30T14:07:00Z"/>
          <w:trPrChange w:id="39652" w:author="phuong vu" w:date="2018-11-30T21:51:00Z">
            <w:trPr>
              <w:trHeight w:val="300"/>
            </w:trPr>
          </w:trPrChange>
        </w:trPr>
        <w:tc>
          <w:tcPr>
            <w:tcW w:w="707" w:type="dxa"/>
            <w:noWrap/>
            <w:vAlign w:val="center"/>
            <w:tcPrChange w:id="39653" w:author="phuong vu" w:date="2018-11-30T21:51:00Z">
              <w:tcPr>
                <w:tcW w:w="708" w:type="dxa"/>
                <w:noWrap/>
                <w:vAlign w:val="center"/>
              </w:tcPr>
            </w:tcPrChange>
          </w:tcPr>
          <w:p w14:paraId="63764290" w14:textId="77777777" w:rsidR="006871B5" w:rsidRPr="00920004" w:rsidRDefault="006871B5" w:rsidP="00BD0851">
            <w:pPr>
              <w:spacing w:before="240" w:line="0" w:lineRule="atLeast"/>
              <w:jc w:val="center"/>
              <w:rPr>
                <w:ins w:id="39654" w:author="phuong vu" w:date="2018-11-30T14:07:00Z"/>
                <w:lang w:val="en-US"/>
                <w:rPrChange w:id="39655" w:author="phuong vu" w:date="2018-11-30T22:36:00Z">
                  <w:rPr>
                    <w:ins w:id="39656" w:author="phuong vu" w:date="2018-11-30T14:07:00Z"/>
                    <w:lang w:val="en-US"/>
                  </w:rPr>
                </w:rPrChange>
              </w:rPr>
              <w:pPrChange w:id="39657" w:author="phuong vu" w:date="2018-11-30T14:16:00Z">
                <w:pPr>
                  <w:spacing w:line="276" w:lineRule="auto"/>
                  <w:jc w:val="center"/>
                </w:pPr>
              </w:pPrChange>
            </w:pPr>
            <w:ins w:id="39658" w:author="phuong vu" w:date="2018-11-30T14:07:00Z">
              <w:r w:rsidRPr="00920004">
                <w:rPr>
                  <w:lang w:val="en-US"/>
                  <w:rPrChange w:id="39659" w:author="phuong vu" w:date="2018-11-30T22:36:00Z">
                    <w:rPr>
                      <w:lang w:val="en-US"/>
                    </w:rPr>
                  </w:rPrChange>
                </w:rPr>
                <w:t>5</w:t>
              </w:r>
            </w:ins>
          </w:p>
        </w:tc>
        <w:tc>
          <w:tcPr>
            <w:tcW w:w="1992" w:type="dxa"/>
            <w:noWrap/>
            <w:tcPrChange w:id="39660" w:author="phuong vu" w:date="2018-11-30T21:51:00Z">
              <w:tcPr>
                <w:tcW w:w="1993" w:type="dxa"/>
                <w:noWrap/>
              </w:tcPr>
            </w:tcPrChange>
          </w:tcPr>
          <w:p w14:paraId="4AE48885" w14:textId="77777777" w:rsidR="006871B5" w:rsidRPr="00920004" w:rsidRDefault="006871B5" w:rsidP="00E452E5">
            <w:pPr>
              <w:rPr>
                <w:ins w:id="39661" w:author="phuong vu" w:date="2018-11-30T14:07:00Z"/>
                <w:lang w:val="en-US"/>
                <w:rPrChange w:id="39662" w:author="phuong vu" w:date="2018-11-30T22:36:00Z">
                  <w:rPr>
                    <w:ins w:id="39663" w:author="phuong vu" w:date="2018-11-30T14:07:00Z"/>
                    <w:lang w:val="en-US"/>
                  </w:rPr>
                </w:rPrChange>
              </w:rPr>
              <w:pPrChange w:id="39664" w:author="phuong vu" w:date="2018-11-30T21:46:00Z">
                <w:pPr>
                  <w:spacing w:line="276" w:lineRule="auto"/>
                </w:pPr>
              </w:pPrChange>
            </w:pPr>
            <w:ins w:id="39665" w:author="phuong vu" w:date="2018-11-30T14:07:00Z">
              <w:r w:rsidRPr="00920004">
                <w:rPr>
                  <w:lang w:val="en-US"/>
                  <w:rPrChange w:id="39666" w:author="phuong vu" w:date="2018-11-30T22:36:00Z">
                    <w:rPr>
                      <w:lang w:val="en-US"/>
                    </w:rPr>
                  </w:rPrChange>
                </w:rPr>
                <w:t>delivery_date</w:t>
              </w:r>
            </w:ins>
          </w:p>
        </w:tc>
        <w:tc>
          <w:tcPr>
            <w:tcW w:w="1171" w:type="dxa"/>
            <w:noWrap/>
            <w:tcPrChange w:id="39667" w:author="phuong vu" w:date="2018-11-30T21:51:00Z">
              <w:tcPr>
                <w:tcW w:w="1300" w:type="dxa"/>
                <w:noWrap/>
              </w:tcPr>
            </w:tcPrChange>
          </w:tcPr>
          <w:p w14:paraId="3C5639F9" w14:textId="77777777" w:rsidR="006871B5" w:rsidRPr="00920004" w:rsidRDefault="006871B5" w:rsidP="00E452E5">
            <w:pPr>
              <w:rPr>
                <w:ins w:id="39668" w:author="phuong vu" w:date="2018-11-30T14:07:00Z"/>
                <w:rPrChange w:id="39669" w:author="phuong vu" w:date="2018-11-30T22:36:00Z">
                  <w:rPr>
                    <w:ins w:id="39670" w:author="phuong vu" w:date="2018-11-30T14:07:00Z"/>
                  </w:rPr>
                </w:rPrChange>
              </w:rPr>
              <w:pPrChange w:id="39671" w:author="phuong vu" w:date="2018-11-30T21:46:00Z">
                <w:pPr>
                  <w:spacing w:line="276" w:lineRule="auto"/>
                </w:pPr>
              </w:pPrChange>
            </w:pPr>
          </w:p>
        </w:tc>
        <w:tc>
          <w:tcPr>
            <w:tcW w:w="900" w:type="dxa"/>
            <w:noWrap/>
            <w:tcPrChange w:id="39672" w:author="phuong vu" w:date="2018-11-30T21:51:00Z">
              <w:tcPr>
                <w:tcW w:w="1054" w:type="dxa"/>
                <w:noWrap/>
              </w:tcPr>
            </w:tcPrChange>
          </w:tcPr>
          <w:p w14:paraId="52FACF43" w14:textId="77777777" w:rsidR="006871B5" w:rsidRPr="00920004" w:rsidRDefault="006871B5" w:rsidP="00E452E5">
            <w:pPr>
              <w:jc w:val="center"/>
              <w:rPr>
                <w:ins w:id="39673" w:author="phuong vu" w:date="2018-11-30T14:07:00Z"/>
                <w:lang w:val="en-US"/>
                <w:rPrChange w:id="39674" w:author="phuong vu" w:date="2018-11-30T22:36:00Z">
                  <w:rPr>
                    <w:ins w:id="39675" w:author="phuong vu" w:date="2018-11-30T14:07:00Z"/>
                    <w:lang w:val="en-US"/>
                  </w:rPr>
                </w:rPrChange>
              </w:rPr>
              <w:pPrChange w:id="39676" w:author="phuong vu" w:date="2018-11-30T21:46:00Z">
                <w:pPr>
                  <w:spacing w:line="276" w:lineRule="auto"/>
                  <w:jc w:val="center"/>
                </w:pPr>
              </w:pPrChange>
            </w:pPr>
            <w:ins w:id="39677" w:author="phuong vu" w:date="2018-11-30T14:07:00Z">
              <w:r w:rsidRPr="00920004">
                <w:rPr>
                  <w:lang w:val="en-US"/>
                  <w:rPrChange w:id="39678" w:author="phuong vu" w:date="2018-11-30T22:36:00Z">
                    <w:rPr>
                      <w:lang w:val="en-US"/>
                    </w:rPr>
                  </w:rPrChange>
                </w:rPr>
                <w:t>X</w:t>
              </w:r>
            </w:ins>
          </w:p>
        </w:tc>
        <w:tc>
          <w:tcPr>
            <w:tcW w:w="900" w:type="dxa"/>
            <w:noWrap/>
            <w:tcPrChange w:id="39679" w:author="phuong vu" w:date="2018-11-30T21:51:00Z">
              <w:tcPr>
                <w:tcW w:w="838" w:type="dxa"/>
                <w:noWrap/>
              </w:tcPr>
            </w:tcPrChange>
          </w:tcPr>
          <w:p w14:paraId="7AEE13F4" w14:textId="77777777" w:rsidR="006871B5" w:rsidRPr="00920004" w:rsidRDefault="006871B5" w:rsidP="00E452E5">
            <w:pPr>
              <w:jc w:val="center"/>
              <w:rPr>
                <w:ins w:id="39680" w:author="phuong vu" w:date="2018-11-30T14:07:00Z"/>
                <w:rPrChange w:id="39681" w:author="phuong vu" w:date="2018-11-30T22:36:00Z">
                  <w:rPr>
                    <w:ins w:id="39682" w:author="phuong vu" w:date="2018-11-30T14:07:00Z"/>
                  </w:rPr>
                </w:rPrChange>
              </w:rPr>
              <w:pPrChange w:id="39683" w:author="phuong vu" w:date="2018-11-30T21:46:00Z">
                <w:pPr>
                  <w:spacing w:line="276" w:lineRule="auto"/>
                  <w:jc w:val="center"/>
                </w:pPr>
              </w:pPrChange>
            </w:pPr>
          </w:p>
        </w:tc>
        <w:tc>
          <w:tcPr>
            <w:tcW w:w="900" w:type="dxa"/>
            <w:noWrap/>
            <w:tcPrChange w:id="39684" w:author="phuong vu" w:date="2018-11-30T21:51:00Z">
              <w:tcPr>
                <w:tcW w:w="962" w:type="dxa"/>
                <w:noWrap/>
              </w:tcPr>
            </w:tcPrChange>
          </w:tcPr>
          <w:p w14:paraId="1A8076F2" w14:textId="77777777" w:rsidR="006871B5" w:rsidRPr="00920004" w:rsidRDefault="006871B5" w:rsidP="00E452E5">
            <w:pPr>
              <w:jc w:val="center"/>
              <w:rPr>
                <w:ins w:id="39685" w:author="phuong vu" w:date="2018-11-30T14:07:00Z"/>
                <w:rPrChange w:id="39686" w:author="phuong vu" w:date="2018-11-30T22:36:00Z">
                  <w:rPr>
                    <w:ins w:id="39687" w:author="phuong vu" w:date="2018-11-30T14:07:00Z"/>
                  </w:rPr>
                </w:rPrChange>
              </w:rPr>
              <w:pPrChange w:id="39688" w:author="phuong vu" w:date="2018-11-30T21:46:00Z">
                <w:pPr>
                  <w:spacing w:line="276" w:lineRule="auto"/>
                  <w:jc w:val="center"/>
                </w:pPr>
              </w:pPrChange>
            </w:pPr>
          </w:p>
        </w:tc>
        <w:tc>
          <w:tcPr>
            <w:tcW w:w="2212" w:type="dxa"/>
            <w:noWrap/>
            <w:tcPrChange w:id="39689" w:author="phuong vu" w:date="2018-11-30T21:51:00Z">
              <w:tcPr>
                <w:tcW w:w="1875" w:type="dxa"/>
                <w:noWrap/>
              </w:tcPr>
            </w:tcPrChange>
          </w:tcPr>
          <w:p w14:paraId="4D5FECC4" w14:textId="77777777" w:rsidR="006871B5" w:rsidRPr="00920004" w:rsidRDefault="006871B5" w:rsidP="00E452E5">
            <w:pPr>
              <w:rPr>
                <w:ins w:id="39690" w:author="phuong vu" w:date="2018-11-30T14:07:00Z"/>
                <w:lang w:val="en-US"/>
                <w:rPrChange w:id="39691" w:author="phuong vu" w:date="2018-11-30T22:36:00Z">
                  <w:rPr>
                    <w:ins w:id="39692" w:author="phuong vu" w:date="2018-11-30T14:07:00Z"/>
                    <w:lang w:val="en-US"/>
                  </w:rPr>
                </w:rPrChange>
              </w:rPr>
              <w:pPrChange w:id="39693" w:author="phuong vu" w:date="2018-11-30T21:46:00Z">
                <w:pPr>
                  <w:spacing w:line="276" w:lineRule="auto"/>
                </w:pPr>
              </w:pPrChange>
            </w:pPr>
            <w:ins w:id="39694" w:author="phuong vu" w:date="2018-11-30T14:07:00Z">
              <w:r w:rsidRPr="00920004">
                <w:rPr>
                  <w:lang w:val="en-US"/>
                  <w:rPrChange w:id="39695" w:author="phuong vu" w:date="2018-11-30T22:36:00Z">
                    <w:rPr>
                      <w:lang w:val="en-US"/>
                    </w:rPr>
                  </w:rPrChange>
                </w:rPr>
                <w:t>Ngày trả quần áo</w:t>
              </w:r>
            </w:ins>
          </w:p>
        </w:tc>
      </w:tr>
      <w:tr w:rsidR="006871B5" w:rsidRPr="00920004" w14:paraId="626BAEEA" w14:textId="77777777" w:rsidTr="00E452E5">
        <w:trPr>
          <w:trHeight w:val="300"/>
          <w:ins w:id="39696" w:author="phuong vu" w:date="2018-11-30T14:07:00Z"/>
          <w:trPrChange w:id="39697" w:author="phuong vu" w:date="2018-11-30T21:51:00Z">
            <w:trPr>
              <w:trHeight w:val="300"/>
            </w:trPr>
          </w:trPrChange>
        </w:trPr>
        <w:tc>
          <w:tcPr>
            <w:tcW w:w="707" w:type="dxa"/>
            <w:noWrap/>
            <w:vAlign w:val="center"/>
            <w:tcPrChange w:id="39698" w:author="phuong vu" w:date="2018-11-30T21:51:00Z">
              <w:tcPr>
                <w:tcW w:w="708" w:type="dxa"/>
                <w:noWrap/>
                <w:vAlign w:val="center"/>
              </w:tcPr>
            </w:tcPrChange>
          </w:tcPr>
          <w:p w14:paraId="660AFA46" w14:textId="77777777" w:rsidR="006871B5" w:rsidRPr="00920004" w:rsidRDefault="006871B5" w:rsidP="00BD0851">
            <w:pPr>
              <w:spacing w:before="240" w:line="0" w:lineRule="atLeast"/>
              <w:jc w:val="center"/>
              <w:rPr>
                <w:ins w:id="39699" w:author="phuong vu" w:date="2018-11-30T14:07:00Z"/>
                <w:lang w:val="en-US"/>
                <w:rPrChange w:id="39700" w:author="phuong vu" w:date="2018-11-30T22:36:00Z">
                  <w:rPr>
                    <w:ins w:id="39701" w:author="phuong vu" w:date="2018-11-30T14:07:00Z"/>
                    <w:lang w:val="en-US"/>
                  </w:rPr>
                </w:rPrChange>
              </w:rPr>
              <w:pPrChange w:id="39702" w:author="phuong vu" w:date="2018-11-30T14:16:00Z">
                <w:pPr>
                  <w:spacing w:line="276" w:lineRule="auto"/>
                  <w:jc w:val="center"/>
                </w:pPr>
              </w:pPrChange>
            </w:pPr>
            <w:ins w:id="39703" w:author="phuong vu" w:date="2018-11-30T14:07:00Z">
              <w:r w:rsidRPr="00920004">
                <w:rPr>
                  <w:lang w:val="en-US"/>
                  <w:rPrChange w:id="39704" w:author="phuong vu" w:date="2018-11-30T22:36:00Z">
                    <w:rPr>
                      <w:lang w:val="en-US"/>
                    </w:rPr>
                  </w:rPrChange>
                </w:rPr>
                <w:t>6</w:t>
              </w:r>
            </w:ins>
          </w:p>
        </w:tc>
        <w:tc>
          <w:tcPr>
            <w:tcW w:w="1992" w:type="dxa"/>
            <w:noWrap/>
            <w:tcPrChange w:id="39705" w:author="phuong vu" w:date="2018-11-30T21:51:00Z">
              <w:tcPr>
                <w:tcW w:w="1993" w:type="dxa"/>
                <w:noWrap/>
              </w:tcPr>
            </w:tcPrChange>
          </w:tcPr>
          <w:p w14:paraId="4E3045E4" w14:textId="77777777" w:rsidR="006871B5" w:rsidRPr="00920004" w:rsidRDefault="006871B5" w:rsidP="00E452E5">
            <w:pPr>
              <w:rPr>
                <w:ins w:id="39706" w:author="phuong vu" w:date="2018-11-30T14:07:00Z"/>
                <w:lang w:val="en-US"/>
                <w:rPrChange w:id="39707" w:author="phuong vu" w:date="2018-11-30T22:36:00Z">
                  <w:rPr>
                    <w:ins w:id="39708" w:author="phuong vu" w:date="2018-11-30T14:07:00Z"/>
                    <w:lang w:val="en-US"/>
                  </w:rPr>
                </w:rPrChange>
              </w:rPr>
              <w:pPrChange w:id="39709" w:author="phuong vu" w:date="2018-11-30T21:46:00Z">
                <w:pPr>
                  <w:spacing w:line="276" w:lineRule="auto"/>
                </w:pPr>
              </w:pPrChange>
            </w:pPr>
            <w:ins w:id="39710" w:author="phuong vu" w:date="2018-11-30T14:07:00Z">
              <w:r w:rsidRPr="00920004">
                <w:rPr>
                  <w:lang w:val="en-US"/>
                  <w:rPrChange w:id="39711" w:author="phuong vu" w:date="2018-11-30T22:36:00Z">
                    <w:rPr>
                      <w:lang w:val="en-US"/>
                    </w:rPr>
                  </w:rPrChange>
                </w:rPr>
                <w:t>delivery_time</w:t>
              </w:r>
            </w:ins>
          </w:p>
        </w:tc>
        <w:tc>
          <w:tcPr>
            <w:tcW w:w="1171" w:type="dxa"/>
            <w:noWrap/>
            <w:tcPrChange w:id="39712" w:author="phuong vu" w:date="2018-11-30T21:51:00Z">
              <w:tcPr>
                <w:tcW w:w="1300" w:type="dxa"/>
                <w:noWrap/>
              </w:tcPr>
            </w:tcPrChange>
          </w:tcPr>
          <w:p w14:paraId="2CF61C56" w14:textId="77777777" w:rsidR="006871B5" w:rsidRPr="00920004" w:rsidRDefault="006871B5" w:rsidP="00E452E5">
            <w:pPr>
              <w:rPr>
                <w:ins w:id="39713" w:author="phuong vu" w:date="2018-11-30T14:07:00Z"/>
                <w:rPrChange w:id="39714" w:author="phuong vu" w:date="2018-11-30T22:36:00Z">
                  <w:rPr>
                    <w:ins w:id="39715" w:author="phuong vu" w:date="2018-11-30T14:07:00Z"/>
                  </w:rPr>
                </w:rPrChange>
              </w:rPr>
              <w:pPrChange w:id="39716" w:author="phuong vu" w:date="2018-11-30T21:46:00Z">
                <w:pPr>
                  <w:spacing w:line="276" w:lineRule="auto"/>
                </w:pPr>
              </w:pPrChange>
            </w:pPr>
            <w:ins w:id="39717" w:author="phuong vu" w:date="2018-11-30T14:07:00Z">
              <w:r w:rsidRPr="00920004">
                <w:rPr>
                  <w:rPrChange w:id="39718" w:author="phuong vu" w:date="2018-11-30T22:36:00Z">
                    <w:rPr/>
                  </w:rPrChange>
                </w:rPr>
                <w:t>numeric</w:t>
              </w:r>
            </w:ins>
          </w:p>
        </w:tc>
        <w:tc>
          <w:tcPr>
            <w:tcW w:w="900" w:type="dxa"/>
            <w:noWrap/>
            <w:tcPrChange w:id="39719" w:author="phuong vu" w:date="2018-11-30T21:51:00Z">
              <w:tcPr>
                <w:tcW w:w="1054" w:type="dxa"/>
                <w:noWrap/>
              </w:tcPr>
            </w:tcPrChange>
          </w:tcPr>
          <w:p w14:paraId="78A9E748" w14:textId="77777777" w:rsidR="006871B5" w:rsidRPr="00920004" w:rsidRDefault="006871B5" w:rsidP="00E452E5">
            <w:pPr>
              <w:jc w:val="center"/>
              <w:rPr>
                <w:ins w:id="39720" w:author="phuong vu" w:date="2018-11-30T14:07:00Z"/>
                <w:lang w:val="en-US"/>
                <w:rPrChange w:id="39721" w:author="phuong vu" w:date="2018-11-30T22:36:00Z">
                  <w:rPr>
                    <w:ins w:id="39722" w:author="phuong vu" w:date="2018-11-30T14:07:00Z"/>
                    <w:lang w:val="en-US"/>
                  </w:rPr>
                </w:rPrChange>
              </w:rPr>
              <w:pPrChange w:id="39723" w:author="phuong vu" w:date="2018-11-30T21:46:00Z">
                <w:pPr>
                  <w:spacing w:line="276" w:lineRule="auto"/>
                  <w:jc w:val="center"/>
                </w:pPr>
              </w:pPrChange>
            </w:pPr>
            <w:ins w:id="39724" w:author="phuong vu" w:date="2018-11-30T14:07:00Z">
              <w:r w:rsidRPr="00920004">
                <w:rPr>
                  <w:lang w:val="en-US"/>
                  <w:rPrChange w:id="39725" w:author="phuong vu" w:date="2018-11-30T22:36:00Z">
                    <w:rPr>
                      <w:lang w:val="en-US"/>
                    </w:rPr>
                  </w:rPrChange>
                </w:rPr>
                <w:t>X</w:t>
              </w:r>
            </w:ins>
          </w:p>
        </w:tc>
        <w:tc>
          <w:tcPr>
            <w:tcW w:w="900" w:type="dxa"/>
            <w:noWrap/>
            <w:tcPrChange w:id="39726" w:author="phuong vu" w:date="2018-11-30T21:51:00Z">
              <w:tcPr>
                <w:tcW w:w="838" w:type="dxa"/>
                <w:noWrap/>
              </w:tcPr>
            </w:tcPrChange>
          </w:tcPr>
          <w:p w14:paraId="291A9F68" w14:textId="77777777" w:rsidR="006871B5" w:rsidRPr="00920004" w:rsidRDefault="006871B5" w:rsidP="00E452E5">
            <w:pPr>
              <w:jc w:val="center"/>
              <w:rPr>
                <w:ins w:id="39727" w:author="phuong vu" w:date="2018-11-30T14:07:00Z"/>
                <w:rPrChange w:id="39728" w:author="phuong vu" w:date="2018-11-30T22:36:00Z">
                  <w:rPr>
                    <w:ins w:id="39729" w:author="phuong vu" w:date="2018-11-30T14:07:00Z"/>
                  </w:rPr>
                </w:rPrChange>
              </w:rPr>
              <w:pPrChange w:id="39730" w:author="phuong vu" w:date="2018-11-30T21:46:00Z">
                <w:pPr>
                  <w:spacing w:line="276" w:lineRule="auto"/>
                  <w:jc w:val="center"/>
                </w:pPr>
              </w:pPrChange>
            </w:pPr>
          </w:p>
        </w:tc>
        <w:tc>
          <w:tcPr>
            <w:tcW w:w="900" w:type="dxa"/>
            <w:noWrap/>
            <w:tcPrChange w:id="39731" w:author="phuong vu" w:date="2018-11-30T21:51:00Z">
              <w:tcPr>
                <w:tcW w:w="962" w:type="dxa"/>
                <w:noWrap/>
              </w:tcPr>
            </w:tcPrChange>
          </w:tcPr>
          <w:p w14:paraId="7D622222" w14:textId="77777777" w:rsidR="006871B5" w:rsidRPr="00920004" w:rsidRDefault="006871B5" w:rsidP="00E452E5">
            <w:pPr>
              <w:jc w:val="center"/>
              <w:rPr>
                <w:ins w:id="39732" w:author="phuong vu" w:date="2018-11-30T14:07:00Z"/>
                <w:rPrChange w:id="39733" w:author="phuong vu" w:date="2018-11-30T22:36:00Z">
                  <w:rPr>
                    <w:ins w:id="39734" w:author="phuong vu" w:date="2018-11-30T14:07:00Z"/>
                  </w:rPr>
                </w:rPrChange>
              </w:rPr>
              <w:pPrChange w:id="39735" w:author="phuong vu" w:date="2018-11-30T21:46:00Z">
                <w:pPr>
                  <w:spacing w:line="276" w:lineRule="auto"/>
                  <w:jc w:val="center"/>
                </w:pPr>
              </w:pPrChange>
            </w:pPr>
          </w:p>
        </w:tc>
        <w:tc>
          <w:tcPr>
            <w:tcW w:w="2212" w:type="dxa"/>
            <w:noWrap/>
            <w:tcPrChange w:id="39736" w:author="phuong vu" w:date="2018-11-30T21:51:00Z">
              <w:tcPr>
                <w:tcW w:w="1875" w:type="dxa"/>
                <w:noWrap/>
              </w:tcPr>
            </w:tcPrChange>
          </w:tcPr>
          <w:p w14:paraId="38C46BE3" w14:textId="77777777" w:rsidR="006871B5" w:rsidRPr="00920004" w:rsidRDefault="006871B5" w:rsidP="00E452E5">
            <w:pPr>
              <w:rPr>
                <w:ins w:id="39737" w:author="phuong vu" w:date="2018-11-30T14:07:00Z"/>
                <w:lang w:val="en-US"/>
                <w:rPrChange w:id="39738" w:author="phuong vu" w:date="2018-11-30T22:36:00Z">
                  <w:rPr>
                    <w:ins w:id="39739" w:author="phuong vu" w:date="2018-11-30T14:07:00Z"/>
                    <w:lang w:val="en-US"/>
                  </w:rPr>
                </w:rPrChange>
              </w:rPr>
              <w:pPrChange w:id="39740" w:author="phuong vu" w:date="2018-11-30T21:46:00Z">
                <w:pPr>
                  <w:spacing w:line="276" w:lineRule="auto"/>
                </w:pPr>
              </w:pPrChange>
            </w:pPr>
            <w:ins w:id="39741" w:author="phuong vu" w:date="2018-11-30T14:07:00Z">
              <w:r w:rsidRPr="00920004">
                <w:rPr>
                  <w:lang w:val="en-US"/>
                  <w:rPrChange w:id="39742" w:author="phuong vu" w:date="2018-11-30T22:36:00Z">
                    <w:rPr>
                      <w:lang w:val="en-US"/>
                    </w:rPr>
                  </w:rPrChange>
                </w:rPr>
                <w:t>Giờ trả quần áo</w:t>
              </w:r>
            </w:ins>
          </w:p>
        </w:tc>
      </w:tr>
      <w:tr w:rsidR="006871B5" w:rsidRPr="00920004" w14:paraId="14851D15" w14:textId="77777777" w:rsidTr="00E452E5">
        <w:trPr>
          <w:trHeight w:val="300"/>
          <w:ins w:id="39743" w:author="phuong vu" w:date="2018-11-30T14:07:00Z"/>
          <w:trPrChange w:id="39744" w:author="phuong vu" w:date="2018-11-30T21:51:00Z">
            <w:trPr>
              <w:trHeight w:val="300"/>
            </w:trPr>
          </w:trPrChange>
        </w:trPr>
        <w:tc>
          <w:tcPr>
            <w:tcW w:w="707" w:type="dxa"/>
            <w:noWrap/>
            <w:vAlign w:val="center"/>
            <w:tcPrChange w:id="39745" w:author="phuong vu" w:date="2018-11-30T21:51:00Z">
              <w:tcPr>
                <w:tcW w:w="708" w:type="dxa"/>
                <w:noWrap/>
                <w:vAlign w:val="center"/>
              </w:tcPr>
            </w:tcPrChange>
          </w:tcPr>
          <w:p w14:paraId="582243D6" w14:textId="77777777" w:rsidR="006871B5" w:rsidRPr="00920004" w:rsidRDefault="006871B5" w:rsidP="00BD0851">
            <w:pPr>
              <w:spacing w:before="240" w:line="0" w:lineRule="atLeast"/>
              <w:jc w:val="center"/>
              <w:rPr>
                <w:ins w:id="39746" w:author="phuong vu" w:date="2018-11-30T14:07:00Z"/>
                <w:lang w:val="en-US"/>
                <w:rPrChange w:id="39747" w:author="phuong vu" w:date="2018-11-30T22:36:00Z">
                  <w:rPr>
                    <w:ins w:id="39748" w:author="phuong vu" w:date="2018-11-30T14:07:00Z"/>
                    <w:lang w:val="en-US"/>
                  </w:rPr>
                </w:rPrChange>
              </w:rPr>
              <w:pPrChange w:id="39749" w:author="phuong vu" w:date="2018-11-30T14:16:00Z">
                <w:pPr>
                  <w:spacing w:line="276" w:lineRule="auto"/>
                  <w:jc w:val="center"/>
                </w:pPr>
              </w:pPrChange>
            </w:pPr>
            <w:ins w:id="39750" w:author="phuong vu" w:date="2018-11-30T14:07:00Z">
              <w:r w:rsidRPr="00920004">
                <w:rPr>
                  <w:lang w:val="en-US"/>
                  <w:rPrChange w:id="39751" w:author="phuong vu" w:date="2018-11-30T22:36:00Z">
                    <w:rPr>
                      <w:lang w:val="en-US"/>
                    </w:rPr>
                  </w:rPrChange>
                </w:rPr>
                <w:t>7</w:t>
              </w:r>
            </w:ins>
          </w:p>
        </w:tc>
        <w:tc>
          <w:tcPr>
            <w:tcW w:w="1992" w:type="dxa"/>
            <w:noWrap/>
            <w:tcPrChange w:id="39752" w:author="phuong vu" w:date="2018-11-30T21:51:00Z">
              <w:tcPr>
                <w:tcW w:w="1993" w:type="dxa"/>
                <w:noWrap/>
              </w:tcPr>
            </w:tcPrChange>
          </w:tcPr>
          <w:p w14:paraId="35915A1C" w14:textId="77777777" w:rsidR="006871B5" w:rsidRPr="00920004" w:rsidRDefault="006871B5" w:rsidP="00E452E5">
            <w:pPr>
              <w:rPr>
                <w:ins w:id="39753" w:author="phuong vu" w:date="2018-11-30T14:07:00Z"/>
                <w:lang w:val="en-US"/>
                <w:rPrChange w:id="39754" w:author="phuong vu" w:date="2018-11-30T22:36:00Z">
                  <w:rPr>
                    <w:ins w:id="39755" w:author="phuong vu" w:date="2018-11-30T14:07:00Z"/>
                    <w:lang w:val="en-US"/>
                  </w:rPr>
                </w:rPrChange>
              </w:rPr>
              <w:pPrChange w:id="39756" w:author="phuong vu" w:date="2018-11-30T21:46:00Z">
                <w:pPr>
                  <w:spacing w:line="276" w:lineRule="auto"/>
                </w:pPr>
              </w:pPrChange>
            </w:pPr>
            <w:ins w:id="39757" w:author="phuong vu" w:date="2018-11-30T14:07:00Z">
              <w:r w:rsidRPr="00920004">
                <w:rPr>
                  <w:lang w:val="en-US"/>
                  <w:rPrChange w:id="39758" w:author="phuong vu" w:date="2018-11-30T22:36:00Z">
                    <w:rPr>
                      <w:lang w:val="en-US"/>
                    </w:rPr>
                  </w:rPrChange>
                </w:rPr>
                <w:t>pick_up_place</w:t>
              </w:r>
            </w:ins>
          </w:p>
        </w:tc>
        <w:tc>
          <w:tcPr>
            <w:tcW w:w="1171" w:type="dxa"/>
            <w:noWrap/>
            <w:tcPrChange w:id="39759" w:author="phuong vu" w:date="2018-11-30T21:51:00Z">
              <w:tcPr>
                <w:tcW w:w="1300" w:type="dxa"/>
                <w:noWrap/>
              </w:tcPr>
            </w:tcPrChange>
          </w:tcPr>
          <w:p w14:paraId="243AB732" w14:textId="77777777" w:rsidR="006871B5" w:rsidRPr="00920004" w:rsidRDefault="006871B5" w:rsidP="00E452E5">
            <w:pPr>
              <w:rPr>
                <w:ins w:id="39760" w:author="phuong vu" w:date="2018-11-30T14:07:00Z"/>
                <w:rPrChange w:id="39761" w:author="phuong vu" w:date="2018-11-30T22:36:00Z">
                  <w:rPr>
                    <w:ins w:id="39762" w:author="phuong vu" w:date="2018-11-30T14:07:00Z"/>
                  </w:rPr>
                </w:rPrChange>
              </w:rPr>
              <w:pPrChange w:id="39763" w:author="phuong vu" w:date="2018-11-30T21:46:00Z">
                <w:pPr>
                  <w:spacing w:line="276" w:lineRule="auto"/>
                </w:pPr>
              </w:pPrChange>
            </w:pPr>
          </w:p>
        </w:tc>
        <w:tc>
          <w:tcPr>
            <w:tcW w:w="900" w:type="dxa"/>
            <w:noWrap/>
            <w:tcPrChange w:id="39764" w:author="phuong vu" w:date="2018-11-30T21:51:00Z">
              <w:tcPr>
                <w:tcW w:w="1054" w:type="dxa"/>
                <w:noWrap/>
              </w:tcPr>
            </w:tcPrChange>
          </w:tcPr>
          <w:p w14:paraId="7B92B687" w14:textId="77777777" w:rsidR="006871B5" w:rsidRPr="00920004" w:rsidRDefault="006871B5" w:rsidP="00E452E5">
            <w:pPr>
              <w:jc w:val="center"/>
              <w:rPr>
                <w:ins w:id="39765" w:author="phuong vu" w:date="2018-11-30T14:07:00Z"/>
                <w:lang w:val="en-US"/>
                <w:rPrChange w:id="39766" w:author="phuong vu" w:date="2018-11-30T22:36:00Z">
                  <w:rPr>
                    <w:ins w:id="39767" w:author="phuong vu" w:date="2018-11-30T14:07:00Z"/>
                    <w:lang w:val="en-US"/>
                  </w:rPr>
                </w:rPrChange>
              </w:rPr>
              <w:pPrChange w:id="39768" w:author="phuong vu" w:date="2018-11-30T21:46:00Z">
                <w:pPr>
                  <w:spacing w:line="276" w:lineRule="auto"/>
                  <w:jc w:val="center"/>
                </w:pPr>
              </w:pPrChange>
            </w:pPr>
            <w:ins w:id="39769" w:author="phuong vu" w:date="2018-11-30T14:07:00Z">
              <w:r w:rsidRPr="00920004">
                <w:rPr>
                  <w:lang w:val="en-US"/>
                  <w:rPrChange w:id="39770" w:author="phuong vu" w:date="2018-11-30T22:36:00Z">
                    <w:rPr>
                      <w:lang w:val="en-US"/>
                    </w:rPr>
                  </w:rPrChange>
                </w:rPr>
                <w:t>X</w:t>
              </w:r>
            </w:ins>
          </w:p>
        </w:tc>
        <w:tc>
          <w:tcPr>
            <w:tcW w:w="900" w:type="dxa"/>
            <w:noWrap/>
            <w:tcPrChange w:id="39771" w:author="phuong vu" w:date="2018-11-30T21:51:00Z">
              <w:tcPr>
                <w:tcW w:w="838" w:type="dxa"/>
                <w:noWrap/>
              </w:tcPr>
            </w:tcPrChange>
          </w:tcPr>
          <w:p w14:paraId="4671502E" w14:textId="77777777" w:rsidR="006871B5" w:rsidRPr="00920004" w:rsidRDefault="006871B5" w:rsidP="00E452E5">
            <w:pPr>
              <w:jc w:val="center"/>
              <w:rPr>
                <w:ins w:id="39772" w:author="phuong vu" w:date="2018-11-30T14:07:00Z"/>
                <w:rPrChange w:id="39773" w:author="phuong vu" w:date="2018-11-30T22:36:00Z">
                  <w:rPr>
                    <w:ins w:id="39774" w:author="phuong vu" w:date="2018-11-30T14:07:00Z"/>
                  </w:rPr>
                </w:rPrChange>
              </w:rPr>
              <w:pPrChange w:id="39775" w:author="phuong vu" w:date="2018-11-30T21:46:00Z">
                <w:pPr>
                  <w:spacing w:line="276" w:lineRule="auto"/>
                  <w:jc w:val="center"/>
                </w:pPr>
              </w:pPrChange>
            </w:pPr>
          </w:p>
        </w:tc>
        <w:tc>
          <w:tcPr>
            <w:tcW w:w="900" w:type="dxa"/>
            <w:noWrap/>
            <w:tcPrChange w:id="39776" w:author="phuong vu" w:date="2018-11-30T21:51:00Z">
              <w:tcPr>
                <w:tcW w:w="962" w:type="dxa"/>
                <w:noWrap/>
              </w:tcPr>
            </w:tcPrChange>
          </w:tcPr>
          <w:p w14:paraId="041DC75C" w14:textId="77777777" w:rsidR="006871B5" w:rsidRPr="00920004" w:rsidRDefault="006871B5" w:rsidP="00E452E5">
            <w:pPr>
              <w:jc w:val="center"/>
              <w:rPr>
                <w:ins w:id="39777" w:author="phuong vu" w:date="2018-11-30T14:07:00Z"/>
                <w:rPrChange w:id="39778" w:author="phuong vu" w:date="2018-11-30T22:36:00Z">
                  <w:rPr>
                    <w:ins w:id="39779" w:author="phuong vu" w:date="2018-11-30T14:07:00Z"/>
                  </w:rPr>
                </w:rPrChange>
              </w:rPr>
              <w:pPrChange w:id="39780" w:author="phuong vu" w:date="2018-11-30T21:46:00Z">
                <w:pPr>
                  <w:spacing w:line="276" w:lineRule="auto"/>
                  <w:jc w:val="center"/>
                </w:pPr>
              </w:pPrChange>
            </w:pPr>
          </w:p>
        </w:tc>
        <w:tc>
          <w:tcPr>
            <w:tcW w:w="2212" w:type="dxa"/>
            <w:noWrap/>
            <w:tcPrChange w:id="39781" w:author="phuong vu" w:date="2018-11-30T21:51:00Z">
              <w:tcPr>
                <w:tcW w:w="1875" w:type="dxa"/>
                <w:noWrap/>
              </w:tcPr>
            </w:tcPrChange>
          </w:tcPr>
          <w:p w14:paraId="0575D550" w14:textId="77777777" w:rsidR="006871B5" w:rsidRPr="00920004" w:rsidRDefault="006871B5" w:rsidP="00E452E5">
            <w:pPr>
              <w:rPr>
                <w:ins w:id="39782" w:author="phuong vu" w:date="2018-11-30T14:07:00Z"/>
                <w:lang w:val="en-US"/>
                <w:rPrChange w:id="39783" w:author="phuong vu" w:date="2018-11-30T22:36:00Z">
                  <w:rPr>
                    <w:ins w:id="39784" w:author="phuong vu" w:date="2018-11-30T14:07:00Z"/>
                    <w:lang w:val="en-US"/>
                  </w:rPr>
                </w:rPrChange>
              </w:rPr>
              <w:pPrChange w:id="39785" w:author="phuong vu" w:date="2018-11-30T21:46:00Z">
                <w:pPr>
                  <w:spacing w:line="276" w:lineRule="auto"/>
                </w:pPr>
              </w:pPrChange>
            </w:pPr>
            <w:ins w:id="39786" w:author="phuong vu" w:date="2018-11-30T14:07:00Z">
              <w:r w:rsidRPr="00920004">
                <w:rPr>
                  <w:lang w:val="en-US"/>
                  <w:rPrChange w:id="39787" w:author="phuong vu" w:date="2018-11-30T22:36:00Z">
                    <w:rPr>
                      <w:lang w:val="en-US"/>
                    </w:rPr>
                  </w:rPrChange>
                </w:rPr>
                <w:t>Nơi nhận quần áo</w:t>
              </w:r>
            </w:ins>
          </w:p>
        </w:tc>
      </w:tr>
      <w:tr w:rsidR="006871B5" w:rsidRPr="00920004" w14:paraId="13637915" w14:textId="77777777" w:rsidTr="00E452E5">
        <w:trPr>
          <w:trHeight w:val="300"/>
          <w:ins w:id="39788" w:author="phuong vu" w:date="2018-11-30T14:07:00Z"/>
          <w:trPrChange w:id="39789" w:author="phuong vu" w:date="2018-11-30T21:51:00Z">
            <w:trPr>
              <w:trHeight w:val="300"/>
            </w:trPr>
          </w:trPrChange>
        </w:trPr>
        <w:tc>
          <w:tcPr>
            <w:tcW w:w="707" w:type="dxa"/>
            <w:noWrap/>
            <w:vAlign w:val="center"/>
            <w:tcPrChange w:id="39790" w:author="phuong vu" w:date="2018-11-30T21:51:00Z">
              <w:tcPr>
                <w:tcW w:w="708" w:type="dxa"/>
                <w:noWrap/>
                <w:vAlign w:val="center"/>
              </w:tcPr>
            </w:tcPrChange>
          </w:tcPr>
          <w:p w14:paraId="51B958E3" w14:textId="77777777" w:rsidR="006871B5" w:rsidRPr="00920004" w:rsidRDefault="006871B5" w:rsidP="00BD0851">
            <w:pPr>
              <w:spacing w:before="240" w:line="0" w:lineRule="atLeast"/>
              <w:jc w:val="center"/>
              <w:rPr>
                <w:ins w:id="39791" w:author="phuong vu" w:date="2018-11-30T14:07:00Z"/>
                <w:lang w:val="en-US"/>
                <w:rPrChange w:id="39792" w:author="phuong vu" w:date="2018-11-30T22:36:00Z">
                  <w:rPr>
                    <w:ins w:id="39793" w:author="phuong vu" w:date="2018-11-30T14:07:00Z"/>
                    <w:lang w:val="en-US"/>
                  </w:rPr>
                </w:rPrChange>
              </w:rPr>
              <w:pPrChange w:id="39794" w:author="phuong vu" w:date="2018-11-30T14:16:00Z">
                <w:pPr>
                  <w:spacing w:line="276" w:lineRule="auto"/>
                  <w:jc w:val="center"/>
                </w:pPr>
              </w:pPrChange>
            </w:pPr>
            <w:ins w:id="39795" w:author="phuong vu" w:date="2018-11-30T14:07:00Z">
              <w:r w:rsidRPr="00920004">
                <w:rPr>
                  <w:lang w:val="en-US"/>
                  <w:rPrChange w:id="39796" w:author="phuong vu" w:date="2018-11-30T22:36:00Z">
                    <w:rPr>
                      <w:lang w:val="en-US"/>
                    </w:rPr>
                  </w:rPrChange>
                </w:rPr>
                <w:t>8</w:t>
              </w:r>
            </w:ins>
          </w:p>
        </w:tc>
        <w:tc>
          <w:tcPr>
            <w:tcW w:w="1992" w:type="dxa"/>
            <w:noWrap/>
            <w:tcPrChange w:id="39797" w:author="phuong vu" w:date="2018-11-30T21:51:00Z">
              <w:tcPr>
                <w:tcW w:w="1993" w:type="dxa"/>
                <w:noWrap/>
              </w:tcPr>
            </w:tcPrChange>
          </w:tcPr>
          <w:p w14:paraId="4E93E763" w14:textId="77777777" w:rsidR="006871B5" w:rsidRPr="00920004" w:rsidRDefault="006871B5" w:rsidP="00E452E5">
            <w:pPr>
              <w:rPr>
                <w:ins w:id="39798" w:author="phuong vu" w:date="2018-11-30T14:07:00Z"/>
                <w:lang w:val="en-US"/>
                <w:rPrChange w:id="39799" w:author="phuong vu" w:date="2018-11-30T22:36:00Z">
                  <w:rPr>
                    <w:ins w:id="39800" w:author="phuong vu" w:date="2018-11-30T14:07:00Z"/>
                    <w:lang w:val="en-US"/>
                  </w:rPr>
                </w:rPrChange>
              </w:rPr>
              <w:pPrChange w:id="39801" w:author="phuong vu" w:date="2018-11-30T21:46:00Z">
                <w:pPr>
                  <w:spacing w:line="276" w:lineRule="auto"/>
                </w:pPr>
              </w:pPrChange>
            </w:pPr>
            <w:ins w:id="39802" w:author="phuong vu" w:date="2018-11-30T14:07:00Z">
              <w:r w:rsidRPr="00920004">
                <w:rPr>
                  <w:lang w:val="en-US"/>
                  <w:rPrChange w:id="39803" w:author="phuong vu" w:date="2018-11-30T22:36:00Z">
                    <w:rPr>
                      <w:lang w:val="en-US"/>
                    </w:rPr>
                  </w:rPrChange>
                </w:rPr>
                <w:t>delivery_place</w:t>
              </w:r>
            </w:ins>
          </w:p>
        </w:tc>
        <w:tc>
          <w:tcPr>
            <w:tcW w:w="1171" w:type="dxa"/>
            <w:noWrap/>
            <w:tcPrChange w:id="39804" w:author="phuong vu" w:date="2018-11-30T21:51:00Z">
              <w:tcPr>
                <w:tcW w:w="1300" w:type="dxa"/>
                <w:noWrap/>
              </w:tcPr>
            </w:tcPrChange>
          </w:tcPr>
          <w:p w14:paraId="1B20A286" w14:textId="77777777" w:rsidR="006871B5" w:rsidRPr="00920004" w:rsidRDefault="006871B5" w:rsidP="00E452E5">
            <w:pPr>
              <w:rPr>
                <w:ins w:id="39805" w:author="phuong vu" w:date="2018-11-30T14:07:00Z"/>
                <w:rPrChange w:id="39806" w:author="phuong vu" w:date="2018-11-30T22:36:00Z">
                  <w:rPr>
                    <w:ins w:id="39807" w:author="phuong vu" w:date="2018-11-30T14:07:00Z"/>
                  </w:rPr>
                </w:rPrChange>
              </w:rPr>
              <w:pPrChange w:id="39808" w:author="phuong vu" w:date="2018-11-30T21:46:00Z">
                <w:pPr>
                  <w:spacing w:line="276" w:lineRule="auto"/>
                </w:pPr>
              </w:pPrChange>
            </w:pPr>
          </w:p>
        </w:tc>
        <w:tc>
          <w:tcPr>
            <w:tcW w:w="900" w:type="dxa"/>
            <w:noWrap/>
            <w:tcPrChange w:id="39809" w:author="phuong vu" w:date="2018-11-30T21:51:00Z">
              <w:tcPr>
                <w:tcW w:w="1054" w:type="dxa"/>
                <w:noWrap/>
              </w:tcPr>
            </w:tcPrChange>
          </w:tcPr>
          <w:p w14:paraId="4E07B530" w14:textId="77777777" w:rsidR="006871B5" w:rsidRPr="00920004" w:rsidRDefault="006871B5" w:rsidP="00E452E5">
            <w:pPr>
              <w:jc w:val="center"/>
              <w:rPr>
                <w:ins w:id="39810" w:author="phuong vu" w:date="2018-11-30T14:07:00Z"/>
                <w:lang w:val="en-US"/>
                <w:rPrChange w:id="39811" w:author="phuong vu" w:date="2018-11-30T22:36:00Z">
                  <w:rPr>
                    <w:ins w:id="39812" w:author="phuong vu" w:date="2018-11-30T14:07:00Z"/>
                    <w:lang w:val="en-US"/>
                  </w:rPr>
                </w:rPrChange>
              </w:rPr>
              <w:pPrChange w:id="39813" w:author="phuong vu" w:date="2018-11-30T21:46:00Z">
                <w:pPr>
                  <w:spacing w:line="276" w:lineRule="auto"/>
                  <w:jc w:val="center"/>
                </w:pPr>
              </w:pPrChange>
            </w:pPr>
            <w:ins w:id="39814" w:author="phuong vu" w:date="2018-11-30T14:07:00Z">
              <w:r w:rsidRPr="00920004">
                <w:rPr>
                  <w:lang w:val="en-US"/>
                  <w:rPrChange w:id="39815" w:author="phuong vu" w:date="2018-11-30T22:36:00Z">
                    <w:rPr>
                      <w:lang w:val="en-US"/>
                    </w:rPr>
                  </w:rPrChange>
                </w:rPr>
                <w:t>X</w:t>
              </w:r>
            </w:ins>
          </w:p>
        </w:tc>
        <w:tc>
          <w:tcPr>
            <w:tcW w:w="900" w:type="dxa"/>
            <w:noWrap/>
            <w:tcPrChange w:id="39816" w:author="phuong vu" w:date="2018-11-30T21:51:00Z">
              <w:tcPr>
                <w:tcW w:w="838" w:type="dxa"/>
                <w:noWrap/>
              </w:tcPr>
            </w:tcPrChange>
          </w:tcPr>
          <w:p w14:paraId="18BEC95B" w14:textId="77777777" w:rsidR="006871B5" w:rsidRPr="00920004" w:rsidRDefault="006871B5" w:rsidP="00E452E5">
            <w:pPr>
              <w:jc w:val="center"/>
              <w:rPr>
                <w:ins w:id="39817" w:author="phuong vu" w:date="2018-11-30T14:07:00Z"/>
                <w:rPrChange w:id="39818" w:author="phuong vu" w:date="2018-11-30T22:36:00Z">
                  <w:rPr>
                    <w:ins w:id="39819" w:author="phuong vu" w:date="2018-11-30T14:07:00Z"/>
                  </w:rPr>
                </w:rPrChange>
              </w:rPr>
              <w:pPrChange w:id="39820" w:author="phuong vu" w:date="2018-11-30T21:46:00Z">
                <w:pPr>
                  <w:spacing w:line="276" w:lineRule="auto"/>
                  <w:jc w:val="center"/>
                </w:pPr>
              </w:pPrChange>
            </w:pPr>
          </w:p>
        </w:tc>
        <w:tc>
          <w:tcPr>
            <w:tcW w:w="900" w:type="dxa"/>
            <w:noWrap/>
            <w:tcPrChange w:id="39821" w:author="phuong vu" w:date="2018-11-30T21:51:00Z">
              <w:tcPr>
                <w:tcW w:w="962" w:type="dxa"/>
                <w:noWrap/>
              </w:tcPr>
            </w:tcPrChange>
          </w:tcPr>
          <w:p w14:paraId="6A3F7682" w14:textId="77777777" w:rsidR="006871B5" w:rsidRPr="00920004" w:rsidRDefault="006871B5" w:rsidP="00E452E5">
            <w:pPr>
              <w:jc w:val="center"/>
              <w:rPr>
                <w:ins w:id="39822" w:author="phuong vu" w:date="2018-11-30T14:07:00Z"/>
                <w:rPrChange w:id="39823" w:author="phuong vu" w:date="2018-11-30T22:36:00Z">
                  <w:rPr>
                    <w:ins w:id="39824" w:author="phuong vu" w:date="2018-11-30T14:07:00Z"/>
                  </w:rPr>
                </w:rPrChange>
              </w:rPr>
              <w:pPrChange w:id="39825" w:author="phuong vu" w:date="2018-11-30T21:46:00Z">
                <w:pPr>
                  <w:spacing w:line="276" w:lineRule="auto"/>
                  <w:jc w:val="center"/>
                </w:pPr>
              </w:pPrChange>
            </w:pPr>
          </w:p>
        </w:tc>
        <w:tc>
          <w:tcPr>
            <w:tcW w:w="2212" w:type="dxa"/>
            <w:noWrap/>
            <w:tcPrChange w:id="39826" w:author="phuong vu" w:date="2018-11-30T21:51:00Z">
              <w:tcPr>
                <w:tcW w:w="1875" w:type="dxa"/>
                <w:noWrap/>
              </w:tcPr>
            </w:tcPrChange>
          </w:tcPr>
          <w:p w14:paraId="1FB239E3" w14:textId="77777777" w:rsidR="006871B5" w:rsidRPr="00920004" w:rsidRDefault="006871B5" w:rsidP="00E452E5">
            <w:pPr>
              <w:rPr>
                <w:ins w:id="39827" w:author="phuong vu" w:date="2018-11-30T14:07:00Z"/>
                <w:lang w:val="en-US"/>
                <w:rPrChange w:id="39828" w:author="phuong vu" w:date="2018-11-30T22:36:00Z">
                  <w:rPr>
                    <w:ins w:id="39829" w:author="phuong vu" w:date="2018-11-30T14:07:00Z"/>
                    <w:lang w:val="en-US"/>
                  </w:rPr>
                </w:rPrChange>
              </w:rPr>
              <w:pPrChange w:id="39830" w:author="phuong vu" w:date="2018-11-30T21:46:00Z">
                <w:pPr>
                  <w:spacing w:line="276" w:lineRule="auto"/>
                </w:pPr>
              </w:pPrChange>
            </w:pPr>
            <w:ins w:id="39831" w:author="phuong vu" w:date="2018-11-30T14:07:00Z">
              <w:r w:rsidRPr="00920004">
                <w:rPr>
                  <w:lang w:val="en-US"/>
                  <w:rPrChange w:id="39832" w:author="phuong vu" w:date="2018-11-30T22:36:00Z">
                    <w:rPr>
                      <w:lang w:val="en-US"/>
                    </w:rPr>
                  </w:rPrChange>
                </w:rPr>
                <w:t>Nơi trả quần áo</w:t>
              </w:r>
            </w:ins>
          </w:p>
        </w:tc>
      </w:tr>
      <w:tr w:rsidR="006871B5" w:rsidRPr="00920004" w14:paraId="7D100B3C" w14:textId="77777777" w:rsidTr="00E452E5">
        <w:trPr>
          <w:trHeight w:val="300"/>
          <w:ins w:id="39833" w:author="phuong vu" w:date="2018-11-30T14:07:00Z"/>
          <w:trPrChange w:id="39834" w:author="phuong vu" w:date="2018-11-30T21:51:00Z">
            <w:trPr>
              <w:trHeight w:val="300"/>
            </w:trPr>
          </w:trPrChange>
        </w:trPr>
        <w:tc>
          <w:tcPr>
            <w:tcW w:w="707" w:type="dxa"/>
            <w:noWrap/>
            <w:vAlign w:val="center"/>
            <w:tcPrChange w:id="39835" w:author="phuong vu" w:date="2018-11-30T21:51:00Z">
              <w:tcPr>
                <w:tcW w:w="708" w:type="dxa"/>
                <w:noWrap/>
                <w:vAlign w:val="center"/>
              </w:tcPr>
            </w:tcPrChange>
          </w:tcPr>
          <w:p w14:paraId="6A28D645" w14:textId="77777777" w:rsidR="006871B5" w:rsidRPr="00920004" w:rsidRDefault="006871B5" w:rsidP="00BD0851">
            <w:pPr>
              <w:spacing w:before="240" w:line="0" w:lineRule="atLeast"/>
              <w:jc w:val="center"/>
              <w:rPr>
                <w:ins w:id="39836" w:author="phuong vu" w:date="2018-11-30T14:07:00Z"/>
                <w:lang w:val="en-US"/>
                <w:rPrChange w:id="39837" w:author="phuong vu" w:date="2018-11-30T22:36:00Z">
                  <w:rPr>
                    <w:ins w:id="39838" w:author="phuong vu" w:date="2018-11-30T14:07:00Z"/>
                    <w:lang w:val="en-US"/>
                  </w:rPr>
                </w:rPrChange>
              </w:rPr>
              <w:pPrChange w:id="39839" w:author="phuong vu" w:date="2018-11-30T14:16:00Z">
                <w:pPr>
                  <w:spacing w:line="276" w:lineRule="auto"/>
                  <w:jc w:val="center"/>
                </w:pPr>
              </w:pPrChange>
            </w:pPr>
            <w:ins w:id="39840" w:author="phuong vu" w:date="2018-11-30T14:07:00Z">
              <w:r w:rsidRPr="00920004">
                <w:rPr>
                  <w:lang w:val="en-US"/>
                  <w:rPrChange w:id="39841" w:author="phuong vu" w:date="2018-11-30T22:36:00Z">
                    <w:rPr>
                      <w:lang w:val="en-US"/>
                    </w:rPr>
                  </w:rPrChange>
                </w:rPr>
                <w:t>9</w:t>
              </w:r>
            </w:ins>
          </w:p>
        </w:tc>
        <w:tc>
          <w:tcPr>
            <w:tcW w:w="1992" w:type="dxa"/>
            <w:noWrap/>
            <w:tcPrChange w:id="39842" w:author="phuong vu" w:date="2018-11-30T21:51:00Z">
              <w:tcPr>
                <w:tcW w:w="1993" w:type="dxa"/>
                <w:noWrap/>
              </w:tcPr>
            </w:tcPrChange>
          </w:tcPr>
          <w:p w14:paraId="3BB10562" w14:textId="77777777" w:rsidR="006871B5" w:rsidRPr="00920004" w:rsidRDefault="006871B5" w:rsidP="00E452E5">
            <w:pPr>
              <w:rPr>
                <w:ins w:id="39843" w:author="phuong vu" w:date="2018-11-30T14:07:00Z"/>
                <w:lang w:val="en-US"/>
                <w:rPrChange w:id="39844" w:author="phuong vu" w:date="2018-11-30T22:36:00Z">
                  <w:rPr>
                    <w:ins w:id="39845" w:author="phuong vu" w:date="2018-11-30T14:07:00Z"/>
                    <w:lang w:val="en-US"/>
                  </w:rPr>
                </w:rPrChange>
              </w:rPr>
              <w:pPrChange w:id="39846" w:author="phuong vu" w:date="2018-11-30T21:46:00Z">
                <w:pPr>
                  <w:spacing w:line="276" w:lineRule="auto"/>
                </w:pPr>
              </w:pPrChange>
            </w:pPr>
            <w:ins w:id="39847" w:author="phuong vu" w:date="2018-11-30T14:07:00Z">
              <w:r w:rsidRPr="00920004">
                <w:rPr>
                  <w:lang w:val="en-US"/>
                  <w:rPrChange w:id="39848" w:author="phuong vu" w:date="2018-11-30T22:36:00Z">
                    <w:rPr>
                      <w:lang w:val="en-US"/>
                    </w:rPr>
                  </w:rPrChange>
                </w:rPr>
                <w:t>staff_pick_up</w:t>
              </w:r>
            </w:ins>
          </w:p>
        </w:tc>
        <w:tc>
          <w:tcPr>
            <w:tcW w:w="1171" w:type="dxa"/>
            <w:noWrap/>
            <w:tcPrChange w:id="39849" w:author="phuong vu" w:date="2018-11-30T21:51:00Z">
              <w:tcPr>
                <w:tcW w:w="1300" w:type="dxa"/>
                <w:noWrap/>
              </w:tcPr>
            </w:tcPrChange>
          </w:tcPr>
          <w:p w14:paraId="11286529" w14:textId="77777777" w:rsidR="006871B5" w:rsidRPr="00920004" w:rsidRDefault="006871B5" w:rsidP="00E452E5">
            <w:pPr>
              <w:rPr>
                <w:ins w:id="39850" w:author="phuong vu" w:date="2018-11-30T14:07:00Z"/>
                <w:rPrChange w:id="39851" w:author="phuong vu" w:date="2018-11-30T22:36:00Z">
                  <w:rPr>
                    <w:ins w:id="39852" w:author="phuong vu" w:date="2018-11-30T14:07:00Z"/>
                  </w:rPr>
                </w:rPrChange>
              </w:rPr>
              <w:pPrChange w:id="39853" w:author="phuong vu" w:date="2018-11-30T21:46:00Z">
                <w:pPr>
                  <w:spacing w:line="276" w:lineRule="auto"/>
                </w:pPr>
              </w:pPrChange>
            </w:pPr>
            <w:ins w:id="39854" w:author="phuong vu" w:date="2018-11-30T14:07:00Z">
              <w:r w:rsidRPr="00920004">
                <w:rPr>
                  <w:rPrChange w:id="39855" w:author="phuong vu" w:date="2018-11-30T22:36:00Z">
                    <w:rPr/>
                  </w:rPrChange>
                </w:rPr>
                <w:t>numeric</w:t>
              </w:r>
            </w:ins>
          </w:p>
        </w:tc>
        <w:tc>
          <w:tcPr>
            <w:tcW w:w="900" w:type="dxa"/>
            <w:noWrap/>
            <w:tcPrChange w:id="39856" w:author="phuong vu" w:date="2018-11-30T21:51:00Z">
              <w:tcPr>
                <w:tcW w:w="1054" w:type="dxa"/>
                <w:noWrap/>
              </w:tcPr>
            </w:tcPrChange>
          </w:tcPr>
          <w:p w14:paraId="55BD803A" w14:textId="77777777" w:rsidR="006871B5" w:rsidRPr="00920004" w:rsidRDefault="006871B5" w:rsidP="00E452E5">
            <w:pPr>
              <w:jc w:val="center"/>
              <w:rPr>
                <w:ins w:id="39857" w:author="phuong vu" w:date="2018-11-30T14:07:00Z"/>
                <w:lang w:val="en-US"/>
                <w:rPrChange w:id="39858" w:author="phuong vu" w:date="2018-11-30T22:36:00Z">
                  <w:rPr>
                    <w:ins w:id="39859" w:author="phuong vu" w:date="2018-11-30T14:07:00Z"/>
                    <w:lang w:val="en-US"/>
                  </w:rPr>
                </w:rPrChange>
              </w:rPr>
              <w:pPrChange w:id="39860" w:author="phuong vu" w:date="2018-11-30T21:46:00Z">
                <w:pPr>
                  <w:spacing w:line="276" w:lineRule="auto"/>
                  <w:jc w:val="center"/>
                </w:pPr>
              </w:pPrChange>
            </w:pPr>
            <w:ins w:id="39861" w:author="phuong vu" w:date="2018-11-30T14:07:00Z">
              <w:r w:rsidRPr="00920004">
                <w:rPr>
                  <w:lang w:val="en-US"/>
                  <w:rPrChange w:id="39862" w:author="phuong vu" w:date="2018-11-30T22:36:00Z">
                    <w:rPr>
                      <w:lang w:val="en-US"/>
                    </w:rPr>
                  </w:rPrChange>
                </w:rPr>
                <w:t>X</w:t>
              </w:r>
            </w:ins>
          </w:p>
        </w:tc>
        <w:tc>
          <w:tcPr>
            <w:tcW w:w="900" w:type="dxa"/>
            <w:noWrap/>
            <w:tcPrChange w:id="39863" w:author="phuong vu" w:date="2018-11-30T21:51:00Z">
              <w:tcPr>
                <w:tcW w:w="838" w:type="dxa"/>
                <w:noWrap/>
              </w:tcPr>
            </w:tcPrChange>
          </w:tcPr>
          <w:p w14:paraId="61ED22F6" w14:textId="77777777" w:rsidR="006871B5" w:rsidRPr="00920004" w:rsidRDefault="006871B5" w:rsidP="00E452E5">
            <w:pPr>
              <w:jc w:val="center"/>
              <w:rPr>
                <w:ins w:id="39864" w:author="phuong vu" w:date="2018-11-30T14:07:00Z"/>
                <w:rPrChange w:id="39865" w:author="phuong vu" w:date="2018-11-30T22:36:00Z">
                  <w:rPr>
                    <w:ins w:id="39866" w:author="phuong vu" w:date="2018-11-30T14:07:00Z"/>
                  </w:rPr>
                </w:rPrChange>
              </w:rPr>
              <w:pPrChange w:id="39867" w:author="phuong vu" w:date="2018-11-30T21:46:00Z">
                <w:pPr>
                  <w:spacing w:line="276" w:lineRule="auto"/>
                  <w:jc w:val="center"/>
                </w:pPr>
              </w:pPrChange>
            </w:pPr>
          </w:p>
        </w:tc>
        <w:tc>
          <w:tcPr>
            <w:tcW w:w="900" w:type="dxa"/>
            <w:noWrap/>
            <w:tcPrChange w:id="39868" w:author="phuong vu" w:date="2018-11-30T21:51:00Z">
              <w:tcPr>
                <w:tcW w:w="962" w:type="dxa"/>
                <w:noWrap/>
              </w:tcPr>
            </w:tcPrChange>
          </w:tcPr>
          <w:p w14:paraId="616314CD" w14:textId="77777777" w:rsidR="006871B5" w:rsidRPr="00920004" w:rsidRDefault="006871B5" w:rsidP="00E452E5">
            <w:pPr>
              <w:jc w:val="center"/>
              <w:rPr>
                <w:ins w:id="39869" w:author="phuong vu" w:date="2018-11-30T14:07:00Z"/>
                <w:rPrChange w:id="39870" w:author="phuong vu" w:date="2018-11-30T22:36:00Z">
                  <w:rPr>
                    <w:ins w:id="39871" w:author="phuong vu" w:date="2018-11-30T14:07:00Z"/>
                  </w:rPr>
                </w:rPrChange>
              </w:rPr>
              <w:pPrChange w:id="39872" w:author="phuong vu" w:date="2018-11-30T21:46:00Z">
                <w:pPr>
                  <w:spacing w:line="276" w:lineRule="auto"/>
                  <w:jc w:val="center"/>
                </w:pPr>
              </w:pPrChange>
            </w:pPr>
          </w:p>
        </w:tc>
        <w:tc>
          <w:tcPr>
            <w:tcW w:w="2212" w:type="dxa"/>
            <w:noWrap/>
            <w:tcPrChange w:id="39873" w:author="phuong vu" w:date="2018-11-30T21:51:00Z">
              <w:tcPr>
                <w:tcW w:w="1875" w:type="dxa"/>
                <w:noWrap/>
              </w:tcPr>
            </w:tcPrChange>
          </w:tcPr>
          <w:p w14:paraId="3121E9B8" w14:textId="77777777" w:rsidR="006871B5" w:rsidRPr="00920004" w:rsidRDefault="006871B5" w:rsidP="00E452E5">
            <w:pPr>
              <w:rPr>
                <w:ins w:id="39874" w:author="phuong vu" w:date="2018-11-30T14:07:00Z"/>
                <w:rPrChange w:id="39875" w:author="phuong vu" w:date="2018-11-30T22:36:00Z">
                  <w:rPr>
                    <w:ins w:id="39876" w:author="phuong vu" w:date="2018-11-30T14:07:00Z"/>
                  </w:rPr>
                </w:rPrChange>
              </w:rPr>
              <w:pPrChange w:id="39877" w:author="phuong vu" w:date="2018-11-30T21:46:00Z">
                <w:pPr>
                  <w:spacing w:line="276" w:lineRule="auto"/>
                </w:pPr>
              </w:pPrChange>
            </w:pPr>
            <w:ins w:id="39878" w:author="phuong vu" w:date="2018-11-30T14:07:00Z">
              <w:r w:rsidRPr="00920004">
                <w:rPr>
                  <w:rPrChange w:id="39879" w:author="phuong vu" w:date="2018-11-30T22:36:00Z">
                    <w:rPr/>
                  </w:rPrChange>
                </w:rPr>
                <w:t>ID nhân viên nhận quần áo.</w:t>
              </w:r>
            </w:ins>
          </w:p>
        </w:tc>
      </w:tr>
      <w:tr w:rsidR="006871B5" w:rsidRPr="00920004" w14:paraId="71163D4F" w14:textId="77777777" w:rsidTr="00E452E5">
        <w:trPr>
          <w:trHeight w:val="300"/>
          <w:ins w:id="39880" w:author="phuong vu" w:date="2018-11-30T14:07:00Z"/>
          <w:trPrChange w:id="39881" w:author="phuong vu" w:date="2018-11-30T21:51:00Z">
            <w:trPr>
              <w:trHeight w:val="300"/>
            </w:trPr>
          </w:trPrChange>
        </w:trPr>
        <w:tc>
          <w:tcPr>
            <w:tcW w:w="707" w:type="dxa"/>
            <w:noWrap/>
            <w:vAlign w:val="center"/>
            <w:tcPrChange w:id="39882" w:author="phuong vu" w:date="2018-11-30T21:51:00Z">
              <w:tcPr>
                <w:tcW w:w="708" w:type="dxa"/>
                <w:noWrap/>
                <w:vAlign w:val="center"/>
              </w:tcPr>
            </w:tcPrChange>
          </w:tcPr>
          <w:p w14:paraId="6B8C035E" w14:textId="77777777" w:rsidR="006871B5" w:rsidRPr="00920004" w:rsidRDefault="006871B5" w:rsidP="00BD0851">
            <w:pPr>
              <w:spacing w:before="240" w:line="0" w:lineRule="atLeast"/>
              <w:jc w:val="center"/>
              <w:rPr>
                <w:ins w:id="39883" w:author="phuong vu" w:date="2018-11-30T14:07:00Z"/>
                <w:lang w:val="en-US"/>
                <w:rPrChange w:id="39884" w:author="phuong vu" w:date="2018-11-30T22:36:00Z">
                  <w:rPr>
                    <w:ins w:id="39885" w:author="phuong vu" w:date="2018-11-30T14:07:00Z"/>
                    <w:lang w:val="en-US"/>
                  </w:rPr>
                </w:rPrChange>
              </w:rPr>
              <w:pPrChange w:id="39886" w:author="phuong vu" w:date="2018-11-30T14:16:00Z">
                <w:pPr>
                  <w:spacing w:line="276" w:lineRule="auto"/>
                  <w:jc w:val="center"/>
                </w:pPr>
              </w:pPrChange>
            </w:pPr>
            <w:ins w:id="39887" w:author="phuong vu" w:date="2018-11-30T14:07:00Z">
              <w:r w:rsidRPr="00920004">
                <w:rPr>
                  <w:lang w:val="en-US"/>
                  <w:rPrChange w:id="39888" w:author="phuong vu" w:date="2018-11-30T22:36:00Z">
                    <w:rPr>
                      <w:lang w:val="en-US"/>
                    </w:rPr>
                  </w:rPrChange>
                </w:rPr>
                <w:t>10</w:t>
              </w:r>
            </w:ins>
          </w:p>
        </w:tc>
        <w:tc>
          <w:tcPr>
            <w:tcW w:w="1992" w:type="dxa"/>
            <w:noWrap/>
            <w:tcPrChange w:id="39889" w:author="phuong vu" w:date="2018-11-30T21:51:00Z">
              <w:tcPr>
                <w:tcW w:w="1993" w:type="dxa"/>
                <w:noWrap/>
              </w:tcPr>
            </w:tcPrChange>
          </w:tcPr>
          <w:p w14:paraId="756A0FAD" w14:textId="77777777" w:rsidR="006871B5" w:rsidRPr="00920004" w:rsidRDefault="006871B5" w:rsidP="00E452E5">
            <w:pPr>
              <w:rPr>
                <w:ins w:id="39890" w:author="phuong vu" w:date="2018-11-30T14:07:00Z"/>
                <w:lang w:val="en-US"/>
                <w:rPrChange w:id="39891" w:author="phuong vu" w:date="2018-11-30T22:36:00Z">
                  <w:rPr>
                    <w:ins w:id="39892" w:author="phuong vu" w:date="2018-11-30T14:07:00Z"/>
                    <w:lang w:val="en-US"/>
                  </w:rPr>
                </w:rPrChange>
              </w:rPr>
              <w:pPrChange w:id="39893" w:author="phuong vu" w:date="2018-11-30T21:46:00Z">
                <w:pPr>
                  <w:spacing w:line="276" w:lineRule="auto"/>
                </w:pPr>
              </w:pPrChange>
            </w:pPr>
            <w:ins w:id="39894" w:author="phuong vu" w:date="2018-11-30T14:07:00Z">
              <w:r w:rsidRPr="00920004">
                <w:rPr>
                  <w:lang w:val="en-US"/>
                  <w:rPrChange w:id="39895" w:author="phuong vu" w:date="2018-11-30T22:36:00Z">
                    <w:rPr>
                      <w:lang w:val="en-US"/>
                    </w:rPr>
                  </w:rPrChange>
                </w:rPr>
                <w:t>staff_delivery</w:t>
              </w:r>
            </w:ins>
          </w:p>
        </w:tc>
        <w:tc>
          <w:tcPr>
            <w:tcW w:w="1171" w:type="dxa"/>
            <w:noWrap/>
            <w:tcPrChange w:id="39896" w:author="phuong vu" w:date="2018-11-30T21:51:00Z">
              <w:tcPr>
                <w:tcW w:w="1300" w:type="dxa"/>
                <w:noWrap/>
              </w:tcPr>
            </w:tcPrChange>
          </w:tcPr>
          <w:p w14:paraId="00E85AA9" w14:textId="77777777" w:rsidR="006871B5" w:rsidRPr="00920004" w:rsidRDefault="006871B5" w:rsidP="00E452E5">
            <w:pPr>
              <w:rPr>
                <w:ins w:id="39897" w:author="phuong vu" w:date="2018-11-30T14:07:00Z"/>
                <w:lang w:val="en-US"/>
                <w:rPrChange w:id="39898" w:author="phuong vu" w:date="2018-11-30T22:36:00Z">
                  <w:rPr>
                    <w:ins w:id="39899" w:author="phuong vu" w:date="2018-11-30T14:07:00Z"/>
                    <w:lang w:val="en-US"/>
                  </w:rPr>
                </w:rPrChange>
              </w:rPr>
              <w:pPrChange w:id="39900" w:author="phuong vu" w:date="2018-11-30T21:46:00Z">
                <w:pPr>
                  <w:spacing w:line="276" w:lineRule="auto"/>
                </w:pPr>
              </w:pPrChange>
            </w:pPr>
            <w:ins w:id="39901" w:author="phuong vu" w:date="2018-11-30T14:07:00Z">
              <w:r w:rsidRPr="00920004">
                <w:rPr>
                  <w:rPrChange w:id="39902" w:author="phuong vu" w:date="2018-11-30T22:36:00Z">
                    <w:rPr/>
                  </w:rPrChange>
                </w:rPr>
                <w:t>numeric</w:t>
              </w:r>
            </w:ins>
          </w:p>
        </w:tc>
        <w:tc>
          <w:tcPr>
            <w:tcW w:w="900" w:type="dxa"/>
            <w:noWrap/>
            <w:tcPrChange w:id="39903" w:author="phuong vu" w:date="2018-11-30T21:51:00Z">
              <w:tcPr>
                <w:tcW w:w="1054" w:type="dxa"/>
                <w:noWrap/>
              </w:tcPr>
            </w:tcPrChange>
          </w:tcPr>
          <w:p w14:paraId="6CEAADC7" w14:textId="77777777" w:rsidR="006871B5" w:rsidRPr="00920004" w:rsidRDefault="006871B5" w:rsidP="00E452E5">
            <w:pPr>
              <w:jc w:val="center"/>
              <w:rPr>
                <w:ins w:id="39904" w:author="phuong vu" w:date="2018-11-30T14:07:00Z"/>
                <w:lang w:val="en-US"/>
                <w:rPrChange w:id="39905" w:author="phuong vu" w:date="2018-11-30T22:36:00Z">
                  <w:rPr>
                    <w:ins w:id="39906" w:author="phuong vu" w:date="2018-11-30T14:07:00Z"/>
                    <w:lang w:val="en-US"/>
                  </w:rPr>
                </w:rPrChange>
              </w:rPr>
              <w:pPrChange w:id="39907" w:author="phuong vu" w:date="2018-11-30T21:46:00Z">
                <w:pPr>
                  <w:spacing w:line="276" w:lineRule="auto"/>
                  <w:jc w:val="center"/>
                </w:pPr>
              </w:pPrChange>
            </w:pPr>
            <w:ins w:id="39908" w:author="phuong vu" w:date="2018-11-30T14:07:00Z">
              <w:r w:rsidRPr="00920004">
                <w:rPr>
                  <w:lang w:val="en-US"/>
                  <w:rPrChange w:id="39909" w:author="phuong vu" w:date="2018-11-30T22:36:00Z">
                    <w:rPr>
                      <w:lang w:val="en-US"/>
                    </w:rPr>
                  </w:rPrChange>
                </w:rPr>
                <w:t>X</w:t>
              </w:r>
            </w:ins>
          </w:p>
        </w:tc>
        <w:tc>
          <w:tcPr>
            <w:tcW w:w="900" w:type="dxa"/>
            <w:noWrap/>
            <w:tcPrChange w:id="39910" w:author="phuong vu" w:date="2018-11-30T21:51:00Z">
              <w:tcPr>
                <w:tcW w:w="838" w:type="dxa"/>
                <w:noWrap/>
              </w:tcPr>
            </w:tcPrChange>
          </w:tcPr>
          <w:p w14:paraId="0219A7D4" w14:textId="77777777" w:rsidR="006871B5" w:rsidRPr="00920004" w:rsidRDefault="006871B5" w:rsidP="00E452E5">
            <w:pPr>
              <w:jc w:val="center"/>
              <w:rPr>
                <w:ins w:id="39911" w:author="phuong vu" w:date="2018-11-30T14:07:00Z"/>
                <w:rPrChange w:id="39912" w:author="phuong vu" w:date="2018-11-30T22:36:00Z">
                  <w:rPr>
                    <w:ins w:id="39913" w:author="phuong vu" w:date="2018-11-30T14:07:00Z"/>
                  </w:rPr>
                </w:rPrChange>
              </w:rPr>
              <w:pPrChange w:id="39914" w:author="phuong vu" w:date="2018-11-30T21:46:00Z">
                <w:pPr>
                  <w:spacing w:line="276" w:lineRule="auto"/>
                  <w:jc w:val="center"/>
                </w:pPr>
              </w:pPrChange>
            </w:pPr>
          </w:p>
        </w:tc>
        <w:tc>
          <w:tcPr>
            <w:tcW w:w="900" w:type="dxa"/>
            <w:noWrap/>
            <w:tcPrChange w:id="39915" w:author="phuong vu" w:date="2018-11-30T21:51:00Z">
              <w:tcPr>
                <w:tcW w:w="962" w:type="dxa"/>
                <w:noWrap/>
              </w:tcPr>
            </w:tcPrChange>
          </w:tcPr>
          <w:p w14:paraId="2D482AB0" w14:textId="77777777" w:rsidR="006871B5" w:rsidRPr="00920004" w:rsidRDefault="006871B5" w:rsidP="00E452E5">
            <w:pPr>
              <w:jc w:val="center"/>
              <w:rPr>
                <w:ins w:id="39916" w:author="phuong vu" w:date="2018-11-30T14:07:00Z"/>
                <w:rPrChange w:id="39917" w:author="phuong vu" w:date="2018-11-30T22:36:00Z">
                  <w:rPr>
                    <w:ins w:id="39918" w:author="phuong vu" w:date="2018-11-30T14:07:00Z"/>
                  </w:rPr>
                </w:rPrChange>
              </w:rPr>
              <w:pPrChange w:id="39919" w:author="phuong vu" w:date="2018-11-30T21:46:00Z">
                <w:pPr>
                  <w:spacing w:line="276" w:lineRule="auto"/>
                  <w:jc w:val="center"/>
                </w:pPr>
              </w:pPrChange>
            </w:pPr>
          </w:p>
        </w:tc>
        <w:tc>
          <w:tcPr>
            <w:tcW w:w="2212" w:type="dxa"/>
            <w:noWrap/>
            <w:tcPrChange w:id="39920" w:author="phuong vu" w:date="2018-11-30T21:51:00Z">
              <w:tcPr>
                <w:tcW w:w="1875" w:type="dxa"/>
                <w:noWrap/>
              </w:tcPr>
            </w:tcPrChange>
          </w:tcPr>
          <w:p w14:paraId="449A5E08" w14:textId="77777777" w:rsidR="006871B5" w:rsidRPr="00920004" w:rsidRDefault="006871B5" w:rsidP="00E452E5">
            <w:pPr>
              <w:rPr>
                <w:ins w:id="39921" w:author="phuong vu" w:date="2018-11-30T14:07:00Z"/>
                <w:rPrChange w:id="39922" w:author="phuong vu" w:date="2018-11-30T22:36:00Z">
                  <w:rPr>
                    <w:ins w:id="39923" w:author="phuong vu" w:date="2018-11-30T14:07:00Z"/>
                  </w:rPr>
                </w:rPrChange>
              </w:rPr>
              <w:pPrChange w:id="39924" w:author="phuong vu" w:date="2018-11-30T21:46:00Z">
                <w:pPr>
                  <w:spacing w:line="276" w:lineRule="auto"/>
                </w:pPr>
              </w:pPrChange>
            </w:pPr>
            <w:ins w:id="39925" w:author="phuong vu" w:date="2018-11-30T14:07:00Z">
              <w:r w:rsidRPr="00920004">
                <w:rPr>
                  <w:rPrChange w:id="39926" w:author="phuong vu" w:date="2018-11-30T22:36:00Z">
                    <w:rPr/>
                  </w:rPrChange>
                </w:rPr>
                <w:t>ID nhân viên trả quần áo.</w:t>
              </w:r>
            </w:ins>
          </w:p>
        </w:tc>
      </w:tr>
      <w:tr w:rsidR="006871B5" w:rsidRPr="00920004" w14:paraId="42770B81" w14:textId="77777777" w:rsidTr="00E452E5">
        <w:trPr>
          <w:trHeight w:val="300"/>
          <w:ins w:id="39927" w:author="phuong vu" w:date="2018-11-30T14:07:00Z"/>
          <w:trPrChange w:id="39928" w:author="phuong vu" w:date="2018-11-30T21:51:00Z">
            <w:trPr>
              <w:trHeight w:val="300"/>
            </w:trPr>
          </w:trPrChange>
        </w:trPr>
        <w:tc>
          <w:tcPr>
            <w:tcW w:w="707" w:type="dxa"/>
            <w:noWrap/>
            <w:vAlign w:val="center"/>
            <w:hideMark/>
            <w:tcPrChange w:id="39929" w:author="phuong vu" w:date="2018-11-30T21:51:00Z">
              <w:tcPr>
                <w:tcW w:w="708" w:type="dxa"/>
                <w:noWrap/>
                <w:vAlign w:val="center"/>
                <w:hideMark/>
              </w:tcPr>
            </w:tcPrChange>
          </w:tcPr>
          <w:p w14:paraId="7D3AE8D2" w14:textId="77777777" w:rsidR="006871B5" w:rsidRPr="00920004" w:rsidRDefault="006871B5" w:rsidP="00BD0851">
            <w:pPr>
              <w:spacing w:before="240" w:line="0" w:lineRule="atLeast"/>
              <w:jc w:val="center"/>
              <w:rPr>
                <w:ins w:id="39930" w:author="phuong vu" w:date="2018-11-30T14:07:00Z"/>
                <w:lang w:val="en-US"/>
                <w:rPrChange w:id="39931" w:author="phuong vu" w:date="2018-11-30T22:36:00Z">
                  <w:rPr>
                    <w:ins w:id="39932" w:author="phuong vu" w:date="2018-11-30T14:07:00Z"/>
                    <w:lang w:val="en-US"/>
                  </w:rPr>
                </w:rPrChange>
              </w:rPr>
              <w:pPrChange w:id="39933" w:author="phuong vu" w:date="2018-11-30T14:16:00Z">
                <w:pPr>
                  <w:spacing w:line="276" w:lineRule="auto"/>
                  <w:jc w:val="center"/>
                </w:pPr>
              </w:pPrChange>
            </w:pPr>
            <w:ins w:id="39934" w:author="phuong vu" w:date="2018-11-30T14:07:00Z">
              <w:r w:rsidRPr="00920004">
                <w:rPr>
                  <w:lang w:val="en-US"/>
                  <w:rPrChange w:id="39935" w:author="phuong vu" w:date="2018-11-30T22:36:00Z">
                    <w:rPr>
                      <w:lang w:val="en-US"/>
                    </w:rPr>
                  </w:rPrChange>
                </w:rPr>
                <w:t>11</w:t>
              </w:r>
            </w:ins>
          </w:p>
        </w:tc>
        <w:tc>
          <w:tcPr>
            <w:tcW w:w="1992" w:type="dxa"/>
            <w:noWrap/>
            <w:hideMark/>
            <w:tcPrChange w:id="39936" w:author="phuong vu" w:date="2018-11-30T21:51:00Z">
              <w:tcPr>
                <w:tcW w:w="1993" w:type="dxa"/>
                <w:noWrap/>
                <w:hideMark/>
              </w:tcPr>
            </w:tcPrChange>
          </w:tcPr>
          <w:p w14:paraId="5802BA7F" w14:textId="77777777" w:rsidR="006871B5" w:rsidRPr="00920004" w:rsidRDefault="006871B5" w:rsidP="00E452E5">
            <w:pPr>
              <w:rPr>
                <w:ins w:id="39937" w:author="phuong vu" w:date="2018-11-30T14:07:00Z"/>
                <w:rPrChange w:id="39938" w:author="phuong vu" w:date="2018-11-30T22:36:00Z">
                  <w:rPr>
                    <w:ins w:id="39939" w:author="phuong vu" w:date="2018-11-30T14:07:00Z"/>
                  </w:rPr>
                </w:rPrChange>
              </w:rPr>
              <w:pPrChange w:id="39940" w:author="phuong vu" w:date="2018-11-30T21:46:00Z">
                <w:pPr>
                  <w:spacing w:line="276" w:lineRule="auto"/>
                </w:pPr>
              </w:pPrChange>
            </w:pPr>
            <w:ins w:id="39941" w:author="phuong vu" w:date="2018-11-30T14:07:00Z">
              <w:r w:rsidRPr="00920004">
                <w:rPr>
                  <w:rPrChange w:id="39942" w:author="phuong vu" w:date="2018-11-30T22:36:00Z">
                    <w:rPr/>
                  </w:rPrChange>
                </w:rPr>
                <w:t>status</w:t>
              </w:r>
            </w:ins>
          </w:p>
        </w:tc>
        <w:tc>
          <w:tcPr>
            <w:tcW w:w="1171" w:type="dxa"/>
            <w:noWrap/>
            <w:hideMark/>
            <w:tcPrChange w:id="39943" w:author="phuong vu" w:date="2018-11-30T21:51:00Z">
              <w:tcPr>
                <w:tcW w:w="1300" w:type="dxa"/>
                <w:noWrap/>
                <w:hideMark/>
              </w:tcPr>
            </w:tcPrChange>
          </w:tcPr>
          <w:p w14:paraId="7BB97DDD" w14:textId="1453C3DB" w:rsidR="006871B5" w:rsidRPr="00920004" w:rsidRDefault="00E452E5" w:rsidP="00E452E5">
            <w:pPr>
              <w:rPr>
                <w:ins w:id="39944" w:author="phuong vu" w:date="2018-11-30T14:07:00Z"/>
                <w:lang w:val="en-US"/>
                <w:rPrChange w:id="39945" w:author="phuong vu" w:date="2018-11-30T22:36:00Z">
                  <w:rPr>
                    <w:ins w:id="39946" w:author="phuong vu" w:date="2018-11-30T14:07:00Z"/>
                    <w:lang w:val="en-US"/>
                  </w:rPr>
                </w:rPrChange>
              </w:rPr>
              <w:pPrChange w:id="39947" w:author="phuong vu" w:date="2018-11-30T21:46:00Z">
                <w:pPr>
                  <w:spacing w:line="276" w:lineRule="auto"/>
                </w:pPr>
              </w:pPrChange>
            </w:pPr>
            <w:ins w:id="39948" w:author="phuong vu" w:date="2018-11-30T21:52:00Z">
              <w:r w:rsidRPr="00920004">
                <w:rPr>
                  <w:rPrChange w:id="39949" w:author="phuong vu" w:date="2018-11-30T22:36:00Z">
                    <w:rPr/>
                  </w:rPrChange>
                </w:rPr>
                <w:t>varchar</w:t>
              </w:r>
            </w:ins>
          </w:p>
        </w:tc>
        <w:tc>
          <w:tcPr>
            <w:tcW w:w="900" w:type="dxa"/>
            <w:noWrap/>
            <w:hideMark/>
            <w:tcPrChange w:id="39950" w:author="phuong vu" w:date="2018-11-30T21:51:00Z">
              <w:tcPr>
                <w:tcW w:w="1054" w:type="dxa"/>
                <w:noWrap/>
                <w:hideMark/>
              </w:tcPr>
            </w:tcPrChange>
          </w:tcPr>
          <w:p w14:paraId="161E7E6D" w14:textId="77777777" w:rsidR="006871B5" w:rsidRPr="00920004" w:rsidRDefault="006871B5" w:rsidP="00E452E5">
            <w:pPr>
              <w:jc w:val="center"/>
              <w:rPr>
                <w:ins w:id="39951" w:author="phuong vu" w:date="2018-11-30T14:07:00Z"/>
                <w:rPrChange w:id="39952" w:author="phuong vu" w:date="2018-11-30T22:36:00Z">
                  <w:rPr>
                    <w:ins w:id="39953" w:author="phuong vu" w:date="2018-11-30T14:07:00Z"/>
                  </w:rPr>
                </w:rPrChange>
              </w:rPr>
              <w:pPrChange w:id="39954" w:author="phuong vu" w:date="2018-11-30T21:46:00Z">
                <w:pPr>
                  <w:spacing w:line="276" w:lineRule="auto"/>
                  <w:jc w:val="center"/>
                </w:pPr>
              </w:pPrChange>
            </w:pPr>
          </w:p>
        </w:tc>
        <w:tc>
          <w:tcPr>
            <w:tcW w:w="900" w:type="dxa"/>
            <w:noWrap/>
            <w:hideMark/>
            <w:tcPrChange w:id="39955" w:author="phuong vu" w:date="2018-11-30T21:51:00Z">
              <w:tcPr>
                <w:tcW w:w="838" w:type="dxa"/>
                <w:noWrap/>
                <w:hideMark/>
              </w:tcPr>
            </w:tcPrChange>
          </w:tcPr>
          <w:p w14:paraId="2AE4C7E2" w14:textId="77777777" w:rsidR="006871B5" w:rsidRPr="00920004" w:rsidRDefault="006871B5" w:rsidP="00E452E5">
            <w:pPr>
              <w:jc w:val="center"/>
              <w:rPr>
                <w:ins w:id="39956" w:author="phuong vu" w:date="2018-11-30T14:07:00Z"/>
                <w:rPrChange w:id="39957" w:author="phuong vu" w:date="2018-11-30T22:36:00Z">
                  <w:rPr>
                    <w:ins w:id="39958" w:author="phuong vu" w:date="2018-11-30T14:07:00Z"/>
                  </w:rPr>
                </w:rPrChange>
              </w:rPr>
              <w:pPrChange w:id="39959" w:author="phuong vu" w:date="2018-11-30T21:46:00Z">
                <w:pPr>
                  <w:spacing w:line="276" w:lineRule="auto"/>
                  <w:jc w:val="center"/>
                </w:pPr>
              </w:pPrChange>
            </w:pPr>
          </w:p>
        </w:tc>
        <w:tc>
          <w:tcPr>
            <w:tcW w:w="900" w:type="dxa"/>
            <w:noWrap/>
            <w:hideMark/>
            <w:tcPrChange w:id="39960" w:author="phuong vu" w:date="2018-11-30T21:51:00Z">
              <w:tcPr>
                <w:tcW w:w="962" w:type="dxa"/>
                <w:noWrap/>
                <w:hideMark/>
              </w:tcPr>
            </w:tcPrChange>
          </w:tcPr>
          <w:p w14:paraId="25D4E9FE" w14:textId="77777777" w:rsidR="006871B5" w:rsidRPr="00920004" w:rsidRDefault="006871B5" w:rsidP="00E452E5">
            <w:pPr>
              <w:jc w:val="center"/>
              <w:rPr>
                <w:ins w:id="39961" w:author="phuong vu" w:date="2018-11-30T14:07:00Z"/>
                <w:rPrChange w:id="39962" w:author="phuong vu" w:date="2018-11-30T22:36:00Z">
                  <w:rPr>
                    <w:ins w:id="39963" w:author="phuong vu" w:date="2018-11-30T14:07:00Z"/>
                  </w:rPr>
                </w:rPrChange>
              </w:rPr>
              <w:pPrChange w:id="39964" w:author="phuong vu" w:date="2018-11-30T21:46:00Z">
                <w:pPr>
                  <w:spacing w:line="276" w:lineRule="auto"/>
                  <w:jc w:val="center"/>
                </w:pPr>
              </w:pPrChange>
            </w:pPr>
          </w:p>
        </w:tc>
        <w:tc>
          <w:tcPr>
            <w:tcW w:w="2212" w:type="dxa"/>
            <w:noWrap/>
            <w:hideMark/>
            <w:tcPrChange w:id="39965" w:author="phuong vu" w:date="2018-11-30T21:51:00Z">
              <w:tcPr>
                <w:tcW w:w="1875" w:type="dxa"/>
                <w:noWrap/>
                <w:hideMark/>
              </w:tcPr>
            </w:tcPrChange>
          </w:tcPr>
          <w:p w14:paraId="74217449" w14:textId="376B8DA1" w:rsidR="006871B5" w:rsidRPr="00920004" w:rsidRDefault="006871B5" w:rsidP="00E452E5">
            <w:pPr>
              <w:rPr>
                <w:ins w:id="39966" w:author="phuong vu" w:date="2018-11-30T14:07:00Z"/>
                <w:lang w:val="en-US"/>
                <w:rPrChange w:id="39967" w:author="phuong vu" w:date="2018-11-30T22:36:00Z">
                  <w:rPr>
                    <w:ins w:id="39968" w:author="phuong vu" w:date="2018-11-30T14:07:00Z"/>
                    <w:lang w:val="en-US"/>
                  </w:rPr>
                </w:rPrChange>
              </w:rPr>
              <w:pPrChange w:id="39969" w:author="phuong vu" w:date="2018-11-30T21:46:00Z">
                <w:pPr>
                  <w:keepNext/>
                  <w:spacing w:line="276" w:lineRule="auto"/>
                </w:pPr>
              </w:pPrChange>
            </w:pPr>
            <w:ins w:id="39970" w:author="phuong vu" w:date="2018-11-30T14:07:00Z">
              <w:r w:rsidRPr="00920004">
                <w:rPr>
                  <w:rPrChange w:id="39971" w:author="phuong vu" w:date="2018-11-30T22:36:00Z">
                    <w:rPr/>
                  </w:rPrChange>
                </w:rPr>
                <w:t>Trạng thái</w:t>
              </w:r>
            </w:ins>
          </w:p>
        </w:tc>
      </w:tr>
    </w:tbl>
    <w:p w14:paraId="61181AB8" w14:textId="1E8FB4CA" w:rsidR="00BD0851" w:rsidRDefault="006871B5" w:rsidP="00A17FA5">
      <w:pPr>
        <w:pStyle w:val="Caption"/>
        <w:rPr>
          <w:ins w:id="39972" w:author="phuong vu" w:date="2018-11-30T23:41:00Z"/>
        </w:rPr>
      </w:pPr>
      <w:bookmarkStart w:id="39973" w:name="_Toc531381667"/>
      <w:ins w:id="39974" w:author="phuong vu" w:date="2018-11-30T14:07:00Z">
        <w:r w:rsidRPr="00920004">
          <w:rPr>
            <w:rPrChange w:id="39975" w:author="phuong vu" w:date="2018-11-30T22:36:00Z">
              <w:rPr/>
            </w:rPrChange>
          </w:rPr>
          <w:t xml:space="preserve">Bảng </w:t>
        </w:r>
      </w:ins>
      <w:ins w:id="39976" w:author="phuong vu" w:date="2018-11-30T14:54:00Z">
        <w:r w:rsidR="00D632EE" w:rsidRPr="00920004">
          <w:rPr>
            <w:rPrChange w:id="39977" w:author="phuong vu" w:date="2018-11-30T22:36:00Z">
              <w:rPr/>
            </w:rPrChange>
          </w:rPr>
          <w:fldChar w:fldCharType="begin"/>
        </w:r>
        <w:r w:rsidR="00D632EE" w:rsidRPr="00920004">
          <w:rPr>
            <w:rPrChange w:id="39978" w:author="phuong vu" w:date="2018-11-30T22:36:00Z">
              <w:rPr/>
            </w:rPrChange>
          </w:rPr>
          <w:instrText xml:space="preserve"> STYLEREF 1 \s </w:instrText>
        </w:r>
      </w:ins>
      <w:r w:rsidR="00D632EE" w:rsidRPr="00920004">
        <w:rPr>
          <w:rPrChange w:id="39979" w:author="phuong vu" w:date="2018-11-30T22:36:00Z">
            <w:rPr/>
          </w:rPrChange>
        </w:rPr>
        <w:fldChar w:fldCharType="separate"/>
      </w:r>
      <w:r w:rsidR="00B5490C">
        <w:rPr>
          <w:noProof/>
        </w:rPr>
        <w:t>4</w:t>
      </w:r>
      <w:ins w:id="39980" w:author="phuong vu" w:date="2018-11-30T14:54:00Z">
        <w:r w:rsidR="00D632EE" w:rsidRPr="00920004">
          <w:rPr>
            <w:rPrChange w:id="39981" w:author="phuong vu" w:date="2018-11-30T22:36:00Z">
              <w:rPr/>
            </w:rPrChange>
          </w:rPr>
          <w:fldChar w:fldCharType="end"/>
        </w:r>
        <w:r w:rsidR="00D632EE" w:rsidRPr="00920004">
          <w:rPr>
            <w:rPrChange w:id="39982" w:author="phuong vu" w:date="2018-11-30T22:36:00Z">
              <w:rPr/>
            </w:rPrChange>
          </w:rPr>
          <w:t>.</w:t>
        </w:r>
        <w:r w:rsidR="00D632EE" w:rsidRPr="00920004">
          <w:rPr>
            <w:rPrChange w:id="39983" w:author="phuong vu" w:date="2018-11-30T22:36:00Z">
              <w:rPr/>
            </w:rPrChange>
          </w:rPr>
          <w:fldChar w:fldCharType="begin"/>
        </w:r>
        <w:r w:rsidR="00D632EE" w:rsidRPr="00920004">
          <w:rPr>
            <w:rPrChange w:id="39984" w:author="phuong vu" w:date="2018-11-30T22:36:00Z">
              <w:rPr/>
            </w:rPrChange>
          </w:rPr>
          <w:instrText xml:space="preserve"> SEQ Bảng \* ARABIC \s 1 </w:instrText>
        </w:r>
      </w:ins>
      <w:r w:rsidR="00D632EE" w:rsidRPr="00920004">
        <w:rPr>
          <w:rPrChange w:id="39985" w:author="phuong vu" w:date="2018-11-30T22:36:00Z">
            <w:rPr/>
          </w:rPrChange>
        </w:rPr>
        <w:fldChar w:fldCharType="separate"/>
      </w:r>
      <w:ins w:id="39986" w:author="phuong vu" w:date="2018-11-30T22:44:00Z">
        <w:r w:rsidR="00B5490C">
          <w:rPr>
            <w:noProof/>
          </w:rPr>
          <w:t>30</w:t>
        </w:r>
      </w:ins>
      <w:ins w:id="39987" w:author="phuong vu" w:date="2018-11-30T14:54:00Z">
        <w:r w:rsidR="00D632EE" w:rsidRPr="00920004">
          <w:rPr>
            <w:rPrChange w:id="39988" w:author="phuong vu" w:date="2018-11-30T22:36:00Z">
              <w:rPr/>
            </w:rPrChange>
          </w:rPr>
          <w:fldChar w:fldCharType="end"/>
        </w:r>
      </w:ins>
      <w:ins w:id="39989" w:author="phuong vu" w:date="2018-11-30T14:07:00Z">
        <w:r w:rsidRPr="00920004">
          <w:rPr>
            <w:rPrChange w:id="39990" w:author="phuong vu" w:date="2018-11-30T22:36:00Z">
              <w:rPr/>
            </w:rPrChange>
          </w:rPr>
          <w:t xml:space="preserve"> Bảng dữ liệu biên nhận</w:t>
        </w:r>
      </w:ins>
      <w:bookmarkEnd w:id="39973"/>
    </w:p>
    <w:p w14:paraId="0A176D92" w14:textId="3FD338C1" w:rsidR="005F1ECC" w:rsidRDefault="005F1ECC" w:rsidP="005F1ECC">
      <w:pPr>
        <w:rPr>
          <w:ins w:id="39991" w:author="phuong vu" w:date="2018-11-30T23:41:00Z"/>
        </w:rPr>
      </w:pPr>
    </w:p>
    <w:p w14:paraId="25351F3A" w14:textId="77777777" w:rsidR="005F1ECC" w:rsidRPr="005F1ECC" w:rsidRDefault="005F1ECC" w:rsidP="005F1ECC">
      <w:pPr>
        <w:rPr>
          <w:ins w:id="39992" w:author="phuong vu" w:date="2018-11-30T14:07:00Z"/>
          <w:rPrChange w:id="39993" w:author="phuong vu" w:date="2018-11-30T23:41:00Z">
            <w:rPr>
              <w:ins w:id="39994" w:author="phuong vu" w:date="2018-11-30T14:07:00Z"/>
              <w:b/>
              <w:i w:val="0"/>
              <w:iCs w:val="0"/>
            </w:rPr>
          </w:rPrChange>
        </w:rPr>
        <w:pPrChange w:id="39995" w:author="phuong vu" w:date="2018-11-30T23:41:00Z">
          <w:pPr>
            <w:pStyle w:val="Caption"/>
          </w:pPr>
        </w:pPrChange>
      </w:pPr>
    </w:p>
    <w:p w14:paraId="06D28694" w14:textId="77777777" w:rsidR="006871B5" w:rsidRPr="00920004" w:rsidRDefault="006871B5" w:rsidP="00E452E5">
      <w:pPr>
        <w:rPr>
          <w:ins w:id="39996" w:author="phuong vu" w:date="2018-11-30T14:07:00Z"/>
          <w:b/>
          <w:lang w:val="en-US"/>
          <w:rPrChange w:id="39997" w:author="phuong vu" w:date="2018-11-30T22:36:00Z">
            <w:rPr>
              <w:ins w:id="39998" w:author="phuong vu" w:date="2018-11-30T14:07:00Z"/>
              <w:lang w:val="en-US"/>
            </w:rPr>
          </w:rPrChange>
        </w:rPr>
        <w:pPrChange w:id="39999" w:author="phuong vu" w:date="2018-11-30T21:47:00Z">
          <w:pPr>
            <w:spacing w:line="276" w:lineRule="auto"/>
          </w:pPr>
        </w:pPrChange>
      </w:pPr>
      <w:ins w:id="40000" w:author="phuong vu" w:date="2018-11-30T14:07:00Z">
        <w:r w:rsidRPr="00920004">
          <w:rPr>
            <w:b/>
            <w:lang w:val="en-US"/>
            <w:rPrChange w:id="40001" w:author="phuong vu" w:date="2018-11-30T22:36:00Z">
              <w:rPr>
                <w:lang w:val="en-US"/>
              </w:rPr>
            </w:rPrChange>
          </w:rPr>
          <w:lastRenderedPageBreak/>
          <w:t>BẢNG RECEIPT_DETAIL</w:t>
        </w:r>
      </w:ins>
    </w:p>
    <w:tbl>
      <w:tblPr>
        <w:tblStyle w:val="TableGrid"/>
        <w:tblW w:w="8777" w:type="dxa"/>
        <w:tblLook w:val="04A0" w:firstRow="1" w:lastRow="0" w:firstColumn="1" w:lastColumn="0" w:noHBand="0" w:noVBand="1"/>
        <w:tblPrChange w:id="40002" w:author="phuong vu" w:date="2018-11-30T21:50:00Z">
          <w:tblPr>
            <w:tblStyle w:val="TableGrid"/>
            <w:tblW w:w="8725" w:type="dxa"/>
            <w:tblLook w:val="04A0" w:firstRow="1" w:lastRow="0" w:firstColumn="1" w:lastColumn="0" w:noHBand="0" w:noVBand="1"/>
          </w:tblPr>
        </w:tblPrChange>
      </w:tblPr>
      <w:tblGrid>
        <w:gridCol w:w="707"/>
        <w:gridCol w:w="2004"/>
        <w:gridCol w:w="1069"/>
        <w:gridCol w:w="1185"/>
        <w:gridCol w:w="837"/>
        <w:gridCol w:w="1045"/>
        <w:gridCol w:w="1930"/>
        <w:tblGridChange w:id="40003">
          <w:tblGrid>
            <w:gridCol w:w="702"/>
            <w:gridCol w:w="1985"/>
            <w:gridCol w:w="1286"/>
            <w:gridCol w:w="981"/>
            <w:gridCol w:w="830"/>
            <w:gridCol w:w="1399"/>
            <w:gridCol w:w="1594"/>
          </w:tblGrid>
        </w:tblGridChange>
      </w:tblGrid>
      <w:tr w:rsidR="006871B5" w:rsidRPr="00920004" w14:paraId="63B865B2" w14:textId="77777777" w:rsidTr="00E452E5">
        <w:trPr>
          <w:trHeight w:val="300"/>
          <w:ins w:id="40004" w:author="phuong vu" w:date="2018-11-30T14:07:00Z"/>
          <w:trPrChange w:id="40005" w:author="phuong vu" w:date="2018-11-30T21:50:00Z">
            <w:trPr>
              <w:trHeight w:val="300"/>
            </w:trPr>
          </w:trPrChange>
        </w:trPr>
        <w:tc>
          <w:tcPr>
            <w:tcW w:w="706" w:type="dxa"/>
            <w:noWrap/>
            <w:vAlign w:val="center"/>
            <w:hideMark/>
            <w:tcPrChange w:id="40006" w:author="phuong vu" w:date="2018-11-30T21:50:00Z">
              <w:tcPr>
                <w:tcW w:w="708" w:type="dxa"/>
                <w:noWrap/>
                <w:vAlign w:val="center"/>
                <w:hideMark/>
              </w:tcPr>
            </w:tcPrChange>
          </w:tcPr>
          <w:p w14:paraId="5581A26C" w14:textId="77777777" w:rsidR="006871B5" w:rsidRPr="00920004" w:rsidRDefault="006871B5" w:rsidP="00BD0851">
            <w:pPr>
              <w:spacing w:before="240" w:line="0" w:lineRule="atLeast"/>
              <w:jc w:val="center"/>
              <w:rPr>
                <w:ins w:id="40007" w:author="phuong vu" w:date="2018-11-30T14:07:00Z"/>
                <w:b/>
                <w:bCs/>
                <w:rPrChange w:id="40008" w:author="phuong vu" w:date="2018-11-30T22:36:00Z">
                  <w:rPr>
                    <w:ins w:id="40009" w:author="phuong vu" w:date="2018-11-30T14:07:00Z"/>
                    <w:b/>
                    <w:bCs/>
                  </w:rPr>
                </w:rPrChange>
              </w:rPr>
              <w:pPrChange w:id="40010" w:author="phuong vu" w:date="2018-11-30T14:16:00Z">
                <w:pPr>
                  <w:spacing w:line="276" w:lineRule="auto"/>
                  <w:jc w:val="center"/>
                </w:pPr>
              </w:pPrChange>
            </w:pPr>
            <w:ins w:id="40011" w:author="phuong vu" w:date="2018-11-30T14:07:00Z">
              <w:r w:rsidRPr="00920004">
                <w:rPr>
                  <w:b/>
                  <w:bCs/>
                  <w:lang w:val="da-DK"/>
                  <w:rPrChange w:id="40012" w:author="phuong vu" w:date="2018-11-30T22:36:00Z">
                    <w:rPr>
                      <w:b/>
                      <w:bCs/>
                      <w:lang w:val="da-DK"/>
                    </w:rPr>
                  </w:rPrChange>
                </w:rPr>
                <w:t>STT</w:t>
              </w:r>
            </w:ins>
          </w:p>
        </w:tc>
        <w:tc>
          <w:tcPr>
            <w:tcW w:w="1998" w:type="dxa"/>
            <w:noWrap/>
            <w:vAlign w:val="center"/>
            <w:hideMark/>
            <w:tcPrChange w:id="40013" w:author="phuong vu" w:date="2018-11-30T21:50:00Z">
              <w:tcPr>
                <w:tcW w:w="1863" w:type="dxa"/>
                <w:noWrap/>
                <w:vAlign w:val="center"/>
                <w:hideMark/>
              </w:tcPr>
            </w:tcPrChange>
          </w:tcPr>
          <w:p w14:paraId="6940EE16" w14:textId="77777777" w:rsidR="006871B5" w:rsidRPr="00920004" w:rsidRDefault="006871B5" w:rsidP="00BD0851">
            <w:pPr>
              <w:spacing w:before="240" w:line="0" w:lineRule="atLeast"/>
              <w:jc w:val="center"/>
              <w:rPr>
                <w:ins w:id="40014" w:author="phuong vu" w:date="2018-11-30T14:07:00Z"/>
                <w:b/>
                <w:bCs/>
                <w:rPrChange w:id="40015" w:author="phuong vu" w:date="2018-11-30T22:36:00Z">
                  <w:rPr>
                    <w:ins w:id="40016" w:author="phuong vu" w:date="2018-11-30T14:07:00Z"/>
                    <w:b/>
                    <w:bCs/>
                  </w:rPr>
                </w:rPrChange>
              </w:rPr>
              <w:pPrChange w:id="40017" w:author="phuong vu" w:date="2018-11-30T14:16:00Z">
                <w:pPr>
                  <w:spacing w:line="276" w:lineRule="auto"/>
                  <w:jc w:val="center"/>
                </w:pPr>
              </w:pPrChange>
            </w:pPr>
            <w:ins w:id="40018" w:author="phuong vu" w:date="2018-11-30T14:07:00Z">
              <w:r w:rsidRPr="00920004">
                <w:rPr>
                  <w:b/>
                  <w:bCs/>
                  <w:lang w:val="da-DK"/>
                  <w:rPrChange w:id="40019" w:author="phuong vu" w:date="2018-11-30T22:36:00Z">
                    <w:rPr>
                      <w:b/>
                      <w:bCs/>
                      <w:lang w:val="da-DK"/>
                    </w:rPr>
                  </w:rPrChange>
                </w:rPr>
                <w:t>Tên trường</w:t>
              </w:r>
            </w:ins>
          </w:p>
        </w:tc>
        <w:tc>
          <w:tcPr>
            <w:tcW w:w="1071" w:type="dxa"/>
            <w:noWrap/>
            <w:vAlign w:val="center"/>
            <w:hideMark/>
            <w:tcPrChange w:id="40020" w:author="phuong vu" w:date="2018-11-30T21:50:00Z">
              <w:tcPr>
                <w:tcW w:w="1300" w:type="dxa"/>
                <w:noWrap/>
                <w:vAlign w:val="center"/>
                <w:hideMark/>
              </w:tcPr>
            </w:tcPrChange>
          </w:tcPr>
          <w:p w14:paraId="7AFAAE8F" w14:textId="77777777" w:rsidR="006871B5" w:rsidRPr="00920004" w:rsidRDefault="006871B5" w:rsidP="00BD0851">
            <w:pPr>
              <w:spacing w:before="240" w:line="0" w:lineRule="atLeast"/>
              <w:jc w:val="center"/>
              <w:rPr>
                <w:ins w:id="40021" w:author="phuong vu" w:date="2018-11-30T14:07:00Z"/>
                <w:b/>
                <w:bCs/>
                <w:rPrChange w:id="40022" w:author="phuong vu" w:date="2018-11-30T22:36:00Z">
                  <w:rPr>
                    <w:ins w:id="40023" w:author="phuong vu" w:date="2018-11-30T14:07:00Z"/>
                    <w:b/>
                    <w:bCs/>
                  </w:rPr>
                </w:rPrChange>
              </w:rPr>
              <w:pPrChange w:id="40024" w:author="phuong vu" w:date="2018-11-30T14:16:00Z">
                <w:pPr>
                  <w:spacing w:line="276" w:lineRule="auto"/>
                  <w:jc w:val="center"/>
                </w:pPr>
              </w:pPrChange>
            </w:pPr>
            <w:ins w:id="40025" w:author="phuong vu" w:date="2018-11-30T14:07:00Z">
              <w:r w:rsidRPr="00920004">
                <w:rPr>
                  <w:b/>
                  <w:bCs/>
                  <w:lang w:val="da-DK"/>
                  <w:rPrChange w:id="40026" w:author="phuong vu" w:date="2018-11-30T22:36:00Z">
                    <w:rPr>
                      <w:b/>
                      <w:bCs/>
                      <w:lang w:val="da-DK"/>
                    </w:rPr>
                  </w:rPrChange>
                </w:rPr>
                <w:t>Kiểu</w:t>
              </w:r>
            </w:ins>
          </w:p>
        </w:tc>
        <w:tc>
          <w:tcPr>
            <w:tcW w:w="1187" w:type="dxa"/>
            <w:noWrap/>
            <w:vAlign w:val="center"/>
            <w:hideMark/>
            <w:tcPrChange w:id="40027" w:author="phuong vu" w:date="2018-11-30T21:50:00Z">
              <w:tcPr>
                <w:tcW w:w="991" w:type="dxa"/>
                <w:noWrap/>
                <w:vAlign w:val="center"/>
                <w:hideMark/>
              </w:tcPr>
            </w:tcPrChange>
          </w:tcPr>
          <w:p w14:paraId="7E07ABB7" w14:textId="77777777" w:rsidR="006871B5" w:rsidRPr="00920004" w:rsidRDefault="006871B5" w:rsidP="00BD0851">
            <w:pPr>
              <w:spacing w:before="240" w:line="0" w:lineRule="atLeast"/>
              <w:jc w:val="center"/>
              <w:rPr>
                <w:ins w:id="40028" w:author="phuong vu" w:date="2018-11-30T14:07:00Z"/>
                <w:b/>
                <w:bCs/>
                <w:rPrChange w:id="40029" w:author="phuong vu" w:date="2018-11-30T22:36:00Z">
                  <w:rPr>
                    <w:ins w:id="40030" w:author="phuong vu" w:date="2018-11-30T14:07:00Z"/>
                    <w:b/>
                    <w:bCs/>
                  </w:rPr>
                </w:rPrChange>
              </w:rPr>
              <w:pPrChange w:id="40031" w:author="phuong vu" w:date="2018-11-30T14:16:00Z">
                <w:pPr>
                  <w:spacing w:line="276" w:lineRule="auto"/>
                  <w:jc w:val="center"/>
                </w:pPr>
              </w:pPrChange>
            </w:pPr>
            <w:ins w:id="40032" w:author="phuong vu" w:date="2018-11-30T14:07:00Z">
              <w:r w:rsidRPr="00920004">
                <w:rPr>
                  <w:b/>
                  <w:bCs/>
                  <w:lang w:val="da-DK"/>
                  <w:rPrChange w:id="40033" w:author="phuong vu" w:date="2018-11-30T22:36:00Z">
                    <w:rPr>
                      <w:b/>
                      <w:bCs/>
                      <w:lang w:val="da-DK"/>
                    </w:rPr>
                  </w:rPrChange>
                </w:rPr>
                <w:t>Chấp nhận Null</w:t>
              </w:r>
            </w:ins>
          </w:p>
        </w:tc>
        <w:tc>
          <w:tcPr>
            <w:tcW w:w="835" w:type="dxa"/>
            <w:noWrap/>
            <w:vAlign w:val="center"/>
            <w:hideMark/>
            <w:tcPrChange w:id="40034" w:author="phuong vu" w:date="2018-11-30T21:50:00Z">
              <w:tcPr>
                <w:tcW w:w="838" w:type="dxa"/>
                <w:noWrap/>
                <w:vAlign w:val="center"/>
                <w:hideMark/>
              </w:tcPr>
            </w:tcPrChange>
          </w:tcPr>
          <w:p w14:paraId="075390C8" w14:textId="77777777" w:rsidR="006871B5" w:rsidRPr="00920004" w:rsidRDefault="006871B5" w:rsidP="00BD0851">
            <w:pPr>
              <w:spacing w:before="240" w:line="0" w:lineRule="atLeast"/>
              <w:jc w:val="center"/>
              <w:rPr>
                <w:ins w:id="40035" w:author="phuong vu" w:date="2018-11-30T14:07:00Z"/>
                <w:b/>
                <w:bCs/>
                <w:rPrChange w:id="40036" w:author="phuong vu" w:date="2018-11-30T22:36:00Z">
                  <w:rPr>
                    <w:ins w:id="40037" w:author="phuong vu" w:date="2018-11-30T14:07:00Z"/>
                    <w:b/>
                    <w:bCs/>
                  </w:rPr>
                </w:rPrChange>
              </w:rPr>
              <w:pPrChange w:id="40038" w:author="phuong vu" w:date="2018-11-30T14:16:00Z">
                <w:pPr>
                  <w:spacing w:line="276" w:lineRule="auto"/>
                  <w:jc w:val="center"/>
                </w:pPr>
              </w:pPrChange>
            </w:pPr>
            <w:ins w:id="40039" w:author="phuong vu" w:date="2018-11-30T14:07:00Z">
              <w:r w:rsidRPr="00920004">
                <w:rPr>
                  <w:b/>
                  <w:bCs/>
                  <w:lang w:val="da-DK"/>
                  <w:rPrChange w:id="40040" w:author="phuong vu" w:date="2018-11-30T22:36:00Z">
                    <w:rPr>
                      <w:b/>
                      <w:bCs/>
                      <w:lang w:val="da-DK"/>
                    </w:rPr>
                  </w:rPrChange>
                </w:rPr>
                <w:t>Khóa chính</w:t>
              </w:r>
            </w:ins>
          </w:p>
        </w:tc>
        <w:tc>
          <w:tcPr>
            <w:tcW w:w="1047" w:type="dxa"/>
            <w:noWrap/>
            <w:vAlign w:val="center"/>
            <w:hideMark/>
            <w:tcPrChange w:id="40041" w:author="phuong vu" w:date="2018-11-30T21:50:00Z">
              <w:tcPr>
                <w:tcW w:w="1414" w:type="dxa"/>
                <w:noWrap/>
                <w:vAlign w:val="center"/>
                <w:hideMark/>
              </w:tcPr>
            </w:tcPrChange>
          </w:tcPr>
          <w:p w14:paraId="2BE60187" w14:textId="77777777" w:rsidR="006871B5" w:rsidRPr="00920004" w:rsidRDefault="006871B5" w:rsidP="00BD0851">
            <w:pPr>
              <w:spacing w:before="240" w:line="0" w:lineRule="atLeast"/>
              <w:jc w:val="center"/>
              <w:rPr>
                <w:ins w:id="40042" w:author="phuong vu" w:date="2018-11-30T14:07:00Z"/>
                <w:b/>
                <w:bCs/>
                <w:rPrChange w:id="40043" w:author="phuong vu" w:date="2018-11-30T22:36:00Z">
                  <w:rPr>
                    <w:ins w:id="40044" w:author="phuong vu" w:date="2018-11-30T14:07:00Z"/>
                    <w:b/>
                    <w:bCs/>
                  </w:rPr>
                </w:rPrChange>
              </w:rPr>
              <w:pPrChange w:id="40045" w:author="phuong vu" w:date="2018-11-30T14:16:00Z">
                <w:pPr>
                  <w:spacing w:line="276" w:lineRule="auto"/>
                  <w:jc w:val="center"/>
                </w:pPr>
              </w:pPrChange>
            </w:pPr>
            <w:ins w:id="40046" w:author="phuong vu" w:date="2018-11-30T14:07:00Z">
              <w:r w:rsidRPr="00920004">
                <w:rPr>
                  <w:b/>
                  <w:bCs/>
                  <w:lang w:val="da-DK"/>
                  <w:rPrChange w:id="40047" w:author="phuong vu" w:date="2018-11-30T22:36:00Z">
                    <w:rPr>
                      <w:b/>
                      <w:bCs/>
                      <w:lang w:val="da-DK"/>
                    </w:rPr>
                  </w:rPrChange>
                </w:rPr>
                <w:t>Khóa ngoại</w:t>
              </w:r>
            </w:ins>
          </w:p>
        </w:tc>
        <w:tc>
          <w:tcPr>
            <w:tcW w:w="1933" w:type="dxa"/>
            <w:noWrap/>
            <w:vAlign w:val="center"/>
            <w:hideMark/>
            <w:tcPrChange w:id="40048" w:author="phuong vu" w:date="2018-11-30T21:50:00Z">
              <w:tcPr>
                <w:tcW w:w="1611" w:type="dxa"/>
                <w:noWrap/>
                <w:vAlign w:val="center"/>
                <w:hideMark/>
              </w:tcPr>
            </w:tcPrChange>
          </w:tcPr>
          <w:p w14:paraId="31D56CB7" w14:textId="77777777" w:rsidR="006871B5" w:rsidRPr="00920004" w:rsidRDefault="006871B5" w:rsidP="00BD0851">
            <w:pPr>
              <w:spacing w:before="240" w:line="0" w:lineRule="atLeast"/>
              <w:jc w:val="center"/>
              <w:rPr>
                <w:ins w:id="40049" w:author="phuong vu" w:date="2018-11-30T14:07:00Z"/>
                <w:b/>
                <w:bCs/>
                <w:rPrChange w:id="40050" w:author="phuong vu" w:date="2018-11-30T22:36:00Z">
                  <w:rPr>
                    <w:ins w:id="40051" w:author="phuong vu" w:date="2018-11-30T14:07:00Z"/>
                    <w:b/>
                    <w:bCs/>
                  </w:rPr>
                </w:rPrChange>
              </w:rPr>
              <w:pPrChange w:id="40052" w:author="phuong vu" w:date="2018-11-30T14:16:00Z">
                <w:pPr>
                  <w:spacing w:line="276" w:lineRule="auto"/>
                  <w:jc w:val="center"/>
                </w:pPr>
              </w:pPrChange>
            </w:pPr>
            <w:ins w:id="40053" w:author="phuong vu" w:date="2018-11-30T14:07:00Z">
              <w:r w:rsidRPr="00920004">
                <w:rPr>
                  <w:b/>
                  <w:bCs/>
                  <w:lang w:val="da-DK"/>
                  <w:rPrChange w:id="40054" w:author="phuong vu" w:date="2018-11-30T22:36:00Z">
                    <w:rPr>
                      <w:b/>
                      <w:bCs/>
                      <w:lang w:val="da-DK"/>
                    </w:rPr>
                  </w:rPrChange>
                </w:rPr>
                <w:t>Mô tả</w:t>
              </w:r>
            </w:ins>
          </w:p>
        </w:tc>
      </w:tr>
      <w:tr w:rsidR="006871B5" w:rsidRPr="00920004" w14:paraId="34ED033A" w14:textId="77777777" w:rsidTr="00E452E5">
        <w:trPr>
          <w:trHeight w:val="300"/>
          <w:ins w:id="40055" w:author="phuong vu" w:date="2018-11-30T14:07:00Z"/>
          <w:trPrChange w:id="40056" w:author="phuong vu" w:date="2018-11-30T21:50:00Z">
            <w:trPr>
              <w:trHeight w:val="300"/>
            </w:trPr>
          </w:trPrChange>
        </w:trPr>
        <w:tc>
          <w:tcPr>
            <w:tcW w:w="706" w:type="dxa"/>
            <w:noWrap/>
            <w:hideMark/>
            <w:tcPrChange w:id="40057" w:author="phuong vu" w:date="2018-11-30T21:50:00Z">
              <w:tcPr>
                <w:tcW w:w="708" w:type="dxa"/>
                <w:noWrap/>
                <w:hideMark/>
              </w:tcPr>
            </w:tcPrChange>
          </w:tcPr>
          <w:p w14:paraId="342246DD" w14:textId="77777777" w:rsidR="006871B5" w:rsidRPr="00920004" w:rsidRDefault="006871B5" w:rsidP="00BD0851">
            <w:pPr>
              <w:spacing w:before="240" w:line="0" w:lineRule="atLeast"/>
              <w:rPr>
                <w:ins w:id="40058" w:author="phuong vu" w:date="2018-11-30T14:07:00Z"/>
                <w:rPrChange w:id="40059" w:author="phuong vu" w:date="2018-11-30T22:36:00Z">
                  <w:rPr>
                    <w:ins w:id="40060" w:author="phuong vu" w:date="2018-11-30T14:07:00Z"/>
                  </w:rPr>
                </w:rPrChange>
              </w:rPr>
              <w:pPrChange w:id="40061" w:author="phuong vu" w:date="2018-11-30T14:16:00Z">
                <w:pPr>
                  <w:spacing w:line="276" w:lineRule="auto"/>
                </w:pPr>
              </w:pPrChange>
            </w:pPr>
            <w:ins w:id="40062" w:author="phuong vu" w:date="2018-11-30T14:07:00Z">
              <w:r w:rsidRPr="00920004">
                <w:rPr>
                  <w:rPrChange w:id="40063" w:author="phuong vu" w:date="2018-11-30T22:36:00Z">
                    <w:rPr/>
                  </w:rPrChange>
                </w:rPr>
                <w:t>1</w:t>
              </w:r>
            </w:ins>
          </w:p>
        </w:tc>
        <w:tc>
          <w:tcPr>
            <w:tcW w:w="1998" w:type="dxa"/>
            <w:noWrap/>
            <w:hideMark/>
            <w:tcPrChange w:id="40064" w:author="phuong vu" w:date="2018-11-30T21:50:00Z">
              <w:tcPr>
                <w:tcW w:w="1863" w:type="dxa"/>
                <w:noWrap/>
                <w:hideMark/>
              </w:tcPr>
            </w:tcPrChange>
          </w:tcPr>
          <w:p w14:paraId="22056707" w14:textId="77777777" w:rsidR="006871B5" w:rsidRPr="00920004" w:rsidRDefault="006871B5" w:rsidP="00E452E5">
            <w:pPr>
              <w:rPr>
                <w:ins w:id="40065" w:author="phuong vu" w:date="2018-11-30T14:07:00Z"/>
                <w:rPrChange w:id="40066" w:author="phuong vu" w:date="2018-11-30T22:36:00Z">
                  <w:rPr>
                    <w:ins w:id="40067" w:author="phuong vu" w:date="2018-11-30T14:07:00Z"/>
                  </w:rPr>
                </w:rPrChange>
              </w:rPr>
              <w:pPrChange w:id="40068" w:author="phuong vu" w:date="2018-11-30T21:47:00Z">
                <w:pPr>
                  <w:spacing w:line="276" w:lineRule="auto"/>
                </w:pPr>
              </w:pPrChange>
            </w:pPr>
            <w:ins w:id="40069" w:author="phuong vu" w:date="2018-11-30T14:07:00Z">
              <w:r w:rsidRPr="00920004">
                <w:rPr>
                  <w:rPrChange w:id="40070" w:author="phuong vu" w:date="2018-11-30T22:36:00Z">
                    <w:rPr/>
                  </w:rPrChange>
                </w:rPr>
                <w:t>id</w:t>
              </w:r>
            </w:ins>
          </w:p>
        </w:tc>
        <w:tc>
          <w:tcPr>
            <w:tcW w:w="1071" w:type="dxa"/>
            <w:noWrap/>
            <w:hideMark/>
            <w:tcPrChange w:id="40071" w:author="phuong vu" w:date="2018-11-30T21:50:00Z">
              <w:tcPr>
                <w:tcW w:w="1300" w:type="dxa"/>
                <w:noWrap/>
                <w:hideMark/>
              </w:tcPr>
            </w:tcPrChange>
          </w:tcPr>
          <w:p w14:paraId="444E29BF" w14:textId="77777777" w:rsidR="006871B5" w:rsidRPr="00920004" w:rsidRDefault="006871B5" w:rsidP="00E452E5">
            <w:pPr>
              <w:rPr>
                <w:ins w:id="40072" w:author="phuong vu" w:date="2018-11-30T14:07:00Z"/>
                <w:rPrChange w:id="40073" w:author="phuong vu" w:date="2018-11-30T22:36:00Z">
                  <w:rPr>
                    <w:ins w:id="40074" w:author="phuong vu" w:date="2018-11-30T14:07:00Z"/>
                  </w:rPr>
                </w:rPrChange>
              </w:rPr>
              <w:pPrChange w:id="40075" w:author="phuong vu" w:date="2018-11-30T21:47:00Z">
                <w:pPr>
                  <w:spacing w:line="276" w:lineRule="auto"/>
                </w:pPr>
              </w:pPrChange>
            </w:pPr>
            <w:ins w:id="40076" w:author="phuong vu" w:date="2018-11-30T14:07:00Z">
              <w:r w:rsidRPr="00920004">
                <w:rPr>
                  <w:rPrChange w:id="40077" w:author="phuong vu" w:date="2018-11-30T22:36:00Z">
                    <w:rPr/>
                  </w:rPrChange>
                </w:rPr>
                <w:t>numeric</w:t>
              </w:r>
            </w:ins>
          </w:p>
        </w:tc>
        <w:tc>
          <w:tcPr>
            <w:tcW w:w="1187" w:type="dxa"/>
            <w:noWrap/>
            <w:vAlign w:val="center"/>
            <w:hideMark/>
            <w:tcPrChange w:id="40078" w:author="phuong vu" w:date="2018-11-30T21:50:00Z">
              <w:tcPr>
                <w:tcW w:w="991" w:type="dxa"/>
                <w:noWrap/>
                <w:vAlign w:val="center"/>
                <w:hideMark/>
              </w:tcPr>
            </w:tcPrChange>
          </w:tcPr>
          <w:p w14:paraId="05A452B1" w14:textId="77777777" w:rsidR="006871B5" w:rsidRPr="00920004" w:rsidRDefault="006871B5" w:rsidP="00E452E5">
            <w:pPr>
              <w:jc w:val="center"/>
              <w:rPr>
                <w:ins w:id="40079" w:author="phuong vu" w:date="2018-11-30T14:07:00Z"/>
                <w:rPrChange w:id="40080" w:author="phuong vu" w:date="2018-11-30T22:36:00Z">
                  <w:rPr>
                    <w:ins w:id="40081" w:author="phuong vu" w:date="2018-11-30T14:07:00Z"/>
                  </w:rPr>
                </w:rPrChange>
              </w:rPr>
              <w:pPrChange w:id="40082" w:author="phuong vu" w:date="2018-11-30T21:47:00Z">
                <w:pPr>
                  <w:spacing w:line="276" w:lineRule="auto"/>
                  <w:jc w:val="center"/>
                </w:pPr>
              </w:pPrChange>
            </w:pPr>
          </w:p>
        </w:tc>
        <w:tc>
          <w:tcPr>
            <w:tcW w:w="835" w:type="dxa"/>
            <w:noWrap/>
            <w:vAlign w:val="center"/>
            <w:hideMark/>
            <w:tcPrChange w:id="40083" w:author="phuong vu" w:date="2018-11-30T21:50:00Z">
              <w:tcPr>
                <w:tcW w:w="838" w:type="dxa"/>
                <w:noWrap/>
                <w:vAlign w:val="center"/>
                <w:hideMark/>
              </w:tcPr>
            </w:tcPrChange>
          </w:tcPr>
          <w:p w14:paraId="0C04FCA9" w14:textId="77777777" w:rsidR="006871B5" w:rsidRPr="00920004" w:rsidRDefault="006871B5" w:rsidP="00E452E5">
            <w:pPr>
              <w:jc w:val="center"/>
              <w:rPr>
                <w:ins w:id="40084" w:author="phuong vu" w:date="2018-11-30T14:07:00Z"/>
                <w:rPrChange w:id="40085" w:author="phuong vu" w:date="2018-11-30T22:36:00Z">
                  <w:rPr>
                    <w:ins w:id="40086" w:author="phuong vu" w:date="2018-11-30T14:07:00Z"/>
                  </w:rPr>
                </w:rPrChange>
              </w:rPr>
              <w:pPrChange w:id="40087" w:author="phuong vu" w:date="2018-11-30T21:47:00Z">
                <w:pPr>
                  <w:spacing w:line="276" w:lineRule="auto"/>
                  <w:jc w:val="center"/>
                </w:pPr>
              </w:pPrChange>
            </w:pPr>
            <w:ins w:id="40088" w:author="phuong vu" w:date="2018-11-30T14:07:00Z">
              <w:r w:rsidRPr="00920004">
                <w:rPr>
                  <w:rPrChange w:id="40089" w:author="phuong vu" w:date="2018-11-30T22:36:00Z">
                    <w:rPr/>
                  </w:rPrChange>
                </w:rPr>
                <w:t>X</w:t>
              </w:r>
            </w:ins>
          </w:p>
        </w:tc>
        <w:tc>
          <w:tcPr>
            <w:tcW w:w="1047" w:type="dxa"/>
            <w:noWrap/>
            <w:vAlign w:val="center"/>
            <w:hideMark/>
            <w:tcPrChange w:id="40090" w:author="phuong vu" w:date="2018-11-30T21:50:00Z">
              <w:tcPr>
                <w:tcW w:w="1414" w:type="dxa"/>
                <w:noWrap/>
                <w:vAlign w:val="center"/>
                <w:hideMark/>
              </w:tcPr>
            </w:tcPrChange>
          </w:tcPr>
          <w:p w14:paraId="365DA740" w14:textId="77777777" w:rsidR="006871B5" w:rsidRPr="00920004" w:rsidRDefault="006871B5" w:rsidP="00E452E5">
            <w:pPr>
              <w:jc w:val="center"/>
              <w:rPr>
                <w:ins w:id="40091" w:author="phuong vu" w:date="2018-11-30T14:07:00Z"/>
                <w:rPrChange w:id="40092" w:author="phuong vu" w:date="2018-11-30T22:36:00Z">
                  <w:rPr>
                    <w:ins w:id="40093" w:author="phuong vu" w:date="2018-11-30T14:07:00Z"/>
                  </w:rPr>
                </w:rPrChange>
              </w:rPr>
              <w:pPrChange w:id="40094" w:author="phuong vu" w:date="2018-11-30T21:47:00Z">
                <w:pPr>
                  <w:spacing w:line="276" w:lineRule="auto"/>
                  <w:jc w:val="center"/>
                </w:pPr>
              </w:pPrChange>
            </w:pPr>
          </w:p>
        </w:tc>
        <w:tc>
          <w:tcPr>
            <w:tcW w:w="1933" w:type="dxa"/>
            <w:noWrap/>
            <w:hideMark/>
            <w:tcPrChange w:id="40095" w:author="phuong vu" w:date="2018-11-30T21:50:00Z">
              <w:tcPr>
                <w:tcW w:w="1611" w:type="dxa"/>
                <w:noWrap/>
                <w:hideMark/>
              </w:tcPr>
            </w:tcPrChange>
          </w:tcPr>
          <w:p w14:paraId="41E62382" w14:textId="77777777" w:rsidR="006871B5" w:rsidRPr="00920004" w:rsidRDefault="006871B5" w:rsidP="00E452E5">
            <w:pPr>
              <w:rPr>
                <w:ins w:id="40096" w:author="phuong vu" w:date="2018-11-30T14:07:00Z"/>
                <w:lang w:val="en-US"/>
                <w:rPrChange w:id="40097" w:author="phuong vu" w:date="2018-11-30T22:36:00Z">
                  <w:rPr>
                    <w:ins w:id="40098" w:author="phuong vu" w:date="2018-11-30T14:07:00Z"/>
                    <w:lang w:val="en-US"/>
                  </w:rPr>
                </w:rPrChange>
              </w:rPr>
              <w:pPrChange w:id="40099" w:author="phuong vu" w:date="2018-11-30T21:47:00Z">
                <w:pPr>
                  <w:spacing w:line="276" w:lineRule="auto"/>
                </w:pPr>
              </w:pPrChange>
            </w:pPr>
            <w:ins w:id="40100" w:author="phuong vu" w:date="2018-11-30T14:07:00Z">
              <w:r w:rsidRPr="00920004">
                <w:rPr>
                  <w:rPrChange w:id="40101" w:author="phuong vu" w:date="2018-11-30T22:36:00Z">
                    <w:rPr/>
                  </w:rPrChange>
                </w:rPr>
                <w:t xml:space="preserve">ID chi tiết </w:t>
              </w:r>
              <w:r w:rsidRPr="00920004">
                <w:rPr>
                  <w:lang w:val="en-US"/>
                  <w:rPrChange w:id="40102" w:author="phuong vu" w:date="2018-11-30T22:36:00Z">
                    <w:rPr>
                      <w:lang w:val="en-US"/>
                    </w:rPr>
                  </w:rPrChange>
                </w:rPr>
                <w:t>biên nhận</w:t>
              </w:r>
            </w:ins>
          </w:p>
        </w:tc>
      </w:tr>
      <w:tr w:rsidR="006871B5" w:rsidRPr="00920004" w14:paraId="3F64C6F9" w14:textId="77777777" w:rsidTr="00E452E5">
        <w:trPr>
          <w:trHeight w:val="300"/>
          <w:ins w:id="40103" w:author="phuong vu" w:date="2018-11-30T14:07:00Z"/>
          <w:trPrChange w:id="40104" w:author="phuong vu" w:date="2018-11-30T21:50:00Z">
            <w:trPr>
              <w:trHeight w:val="300"/>
            </w:trPr>
          </w:trPrChange>
        </w:trPr>
        <w:tc>
          <w:tcPr>
            <w:tcW w:w="706" w:type="dxa"/>
            <w:noWrap/>
            <w:hideMark/>
            <w:tcPrChange w:id="40105" w:author="phuong vu" w:date="2018-11-30T21:50:00Z">
              <w:tcPr>
                <w:tcW w:w="708" w:type="dxa"/>
                <w:noWrap/>
                <w:hideMark/>
              </w:tcPr>
            </w:tcPrChange>
          </w:tcPr>
          <w:p w14:paraId="03A1891D" w14:textId="77777777" w:rsidR="006871B5" w:rsidRPr="00920004" w:rsidRDefault="006871B5" w:rsidP="00BD0851">
            <w:pPr>
              <w:spacing w:before="240" w:line="0" w:lineRule="atLeast"/>
              <w:rPr>
                <w:ins w:id="40106" w:author="phuong vu" w:date="2018-11-30T14:07:00Z"/>
                <w:rPrChange w:id="40107" w:author="phuong vu" w:date="2018-11-30T22:36:00Z">
                  <w:rPr>
                    <w:ins w:id="40108" w:author="phuong vu" w:date="2018-11-30T14:07:00Z"/>
                  </w:rPr>
                </w:rPrChange>
              </w:rPr>
              <w:pPrChange w:id="40109" w:author="phuong vu" w:date="2018-11-30T14:16:00Z">
                <w:pPr>
                  <w:spacing w:line="276" w:lineRule="auto"/>
                </w:pPr>
              </w:pPrChange>
            </w:pPr>
            <w:ins w:id="40110" w:author="phuong vu" w:date="2018-11-30T14:07:00Z">
              <w:r w:rsidRPr="00920004">
                <w:rPr>
                  <w:rPrChange w:id="40111" w:author="phuong vu" w:date="2018-11-30T22:36:00Z">
                    <w:rPr/>
                  </w:rPrChange>
                </w:rPr>
                <w:t>2</w:t>
              </w:r>
            </w:ins>
          </w:p>
        </w:tc>
        <w:tc>
          <w:tcPr>
            <w:tcW w:w="1998" w:type="dxa"/>
            <w:noWrap/>
            <w:hideMark/>
            <w:tcPrChange w:id="40112" w:author="phuong vu" w:date="2018-11-30T21:50:00Z">
              <w:tcPr>
                <w:tcW w:w="1863" w:type="dxa"/>
                <w:noWrap/>
                <w:hideMark/>
              </w:tcPr>
            </w:tcPrChange>
          </w:tcPr>
          <w:p w14:paraId="6715C41F" w14:textId="77777777" w:rsidR="006871B5" w:rsidRPr="00920004" w:rsidRDefault="006871B5" w:rsidP="00E452E5">
            <w:pPr>
              <w:rPr>
                <w:ins w:id="40113" w:author="phuong vu" w:date="2018-11-30T14:07:00Z"/>
                <w:rPrChange w:id="40114" w:author="phuong vu" w:date="2018-11-30T22:36:00Z">
                  <w:rPr>
                    <w:ins w:id="40115" w:author="phuong vu" w:date="2018-11-30T14:07:00Z"/>
                  </w:rPr>
                </w:rPrChange>
              </w:rPr>
              <w:pPrChange w:id="40116" w:author="phuong vu" w:date="2018-11-30T21:47:00Z">
                <w:pPr>
                  <w:spacing w:line="276" w:lineRule="auto"/>
                </w:pPr>
              </w:pPrChange>
            </w:pPr>
            <w:ins w:id="40117" w:author="phuong vu" w:date="2018-11-30T14:07:00Z">
              <w:r w:rsidRPr="00920004">
                <w:rPr>
                  <w:lang w:val="en-US"/>
                  <w:rPrChange w:id="40118" w:author="phuong vu" w:date="2018-11-30T22:36:00Z">
                    <w:rPr>
                      <w:lang w:val="en-US"/>
                    </w:rPr>
                  </w:rPrChange>
                </w:rPr>
                <w:t>receipt</w:t>
              </w:r>
              <w:r w:rsidRPr="00920004">
                <w:rPr>
                  <w:rPrChange w:id="40119" w:author="phuong vu" w:date="2018-11-30T22:36:00Z">
                    <w:rPr/>
                  </w:rPrChange>
                </w:rPr>
                <w:t>_id</w:t>
              </w:r>
            </w:ins>
          </w:p>
        </w:tc>
        <w:tc>
          <w:tcPr>
            <w:tcW w:w="1071" w:type="dxa"/>
            <w:noWrap/>
            <w:hideMark/>
            <w:tcPrChange w:id="40120" w:author="phuong vu" w:date="2018-11-30T21:50:00Z">
              <w:tcPr>
                <w:tcW w:w="1300" w:type="dxa"/>
                <w:noWrap/>
                <w:hideMark/>
              </w:tcPr>
            </w:tcPrChange>
          </w:tcPr>
          <w:p w14:paraId="4911C801" w14:textId="77777777" w:rsidR="006871B5" w:rsidRPr="00920004" w:rsidRDefault="006871B5" w:rsidP="00E452E5">
            <w:pPr>
              <w:rPr>
                <w:ins w:id="40121" w:author="phuong vu" w:date="2018-11-30T14:07:00Z"/>
                <w:rPrChange w:id="40122" w:author="phuong vu" w:date="2018-11-30T22:36:00Z">
                  <w:rPr>
                    <w:ins w:id="40123" w:author="phuong vu" w:date="2018-11-30T14:07:00Z"/>
                  </w:rPr>
                </w:rPrChange>
              </w:rPr>
              <w:pPrChange w:id="40124" w:author="phuong vu" w:date="2018-11-30T21:47:00Z">
                <w:pPr>
                  <w:spacing w:line="276" w:lineRule="auto"/>
                </w:pPr>
              </w:pPrChange>
            </w:pPr>
            <w:ins w:id="40125" w:author="phuong vu" w:date="2018-11-30T14:07:00Z">
              <w:r w:rsidRPr="00920004">
                <w:rPr>
                  <w:rPrChange w:id="40126" w:author="phuong vu" w:date="2018-11-30T22:36:00Z">
                    <w:rPr/>
                  </w:rPrChange>
                </w:rPr>
                <w:t>numeric</w:t>
              </w:r>
            </w:ins>
          </w:p>
        </w:tc>
        <w:tc>
          <w:tcPr>
            <w:tcW w:w="1187" w:type="dxa"/>
            <w:noWrap/>
            <w:vAlign w:val="center"/>
            <w:hideMark/>
            <w:tcPrChange w:id="40127" w:author="phuong vu" w:date="2018-11-30T21:50:00Z">
              <w:tcPr>
                <w:tcW w:w="991" w:type="dxa"/>
                <w:noWrap/>
                <w:vAlign w:val="center"/>
                <w:hideMark/>
              </w:tcPr>
            </w:tcPrChange>
          </w:tcPr>
          <w:p w14:paraId="4A32BA09" w14:textId="77777777" w:rsidR="006871B5" w:rsidRPr="00920004" w:rsidRDefault="006871B5" w:rsidP="00E452E5">
            <w:pPr>
              <w:jc w:val="center"/>
              <w:rPr>
                <w:ins w:id="40128" w:author="phuong vu" w:date="2018-11-30T14:07:00Z"/>
                <w:rPrChange w:id="40129" w:author="phuong vu" w:date="2018-11-30T22:36:00Z">
                  <w:rPr>
                    <w:ins w:id="40130" w:author="phuong vu" w:date="2018-11-30T14:07:00Z"/>
                  </w:rPr>
                </w:rPrChange>
              </w:rPr>
              <w:pPrChange w:id="40131" w:author="phuong vu" w:date="2018-11-30T21:47:00Z">
                <w:pPr>
                  <w:spacing w:line="276" w:lineRule="auto"/>
                  <w:jc w:val="center"/>
                </w:pPr>
              </w:pPrChange>
            </w:pPr>
          </w:p>
        </w:tc>
        <w:tc>
          <w:tcPr>
            <w:tcW w:w="835" w:type="dxa"/>
            <w:noWrap/>
            <w:vAlign w:val="center"/>
            <w:hideMark/>
            <w:tcPrChange w:id="40132" w:author="phuong vu" w:date="2018-11-30T21:50:00Z">
              <w:tcPr>
                <w:tcW w:w="838" w:type="dxa"/>
                <w:noWrap/>
                <w:vAlign w:val="center"/>
                <w:hideMark/>
              </w:tcPr>
            </w:tcPrChange>
          </w:tcPr>
          <w:p w14:paraId="1717C5C9" w14:textId="77777777" w:rsidR="006871B5" w:rsidRPr="00920004" w:rsidRDefault="006871B5" w:rsidP="00E452E5">
            <w:pPr>
              <w:jc w:val="center"/>
              <w:rPr>
                <w:ins w:id="40133" w:author="phuong vu" w:date="2018-11-30T14:07:00Z"/>
                <w:rPrChange w:id="40134" w:author="phuong vu" w:date="2018-11-30T22:36:00Z">
                  <w:rPr>
                    <w:ins w:id="40135" w:author="phuong vu" w:date="2018-11-30T14:07:00Z"/>
                  </w:rPr>
                </w:rPrChange>
              </w:rPr>
              <w:pPrChange w:id="40136" w:author="phuong vu" w:date="2018-11-30T21:47:00Z">
                <w:pPr>
                  <w:spacing w:line="276" w:lineRule="auto"/>
                  <w:jc w:val="center"/>
                </w:pPr>
              </w:pPrChange>
            </w:pPr>
          </w:p>
        </w:tc>
        <w:tc>
          <w:tcPr>
            <w:tcW w:w="1047" w:type="dxa"/>
            <w:noWrap/>
            <w:vAlign w:val="center"/>
            <w:hideMark/>
            <w:tcPrChange w:id="40137" w:author="phuong vu" w:date="2018-11-30T21:50:00Z">
              <w:tcPr>
                <w:tcW w:w="1414" w:type="dxa"/>
                <w:noWrap/>
                <w:vAlign w:val="center"/>
                <w:hideMark/>
              </w:tcPr>
            </w:tcPrChange>
          </w:tcPr>
          <w:p w14:paraId="060B73AF" w14:textId="77777777" w:rsidR="006871B5" w:rsidRPr="00920004" w:rsidRDefault="006871B5" w:rsidP="00E452E5">
            <w:pPr>
              <w:jc w:val="center"/>
              <w:rPr>
                <w:ins w:id="40138" w:author="phuong vu" w:date="2018-11-30T14:07:00Z"/>
                <w:rPrChange w:id="40139" w:author="phuong vu" w:date="2018-11-30T22:36:00Z">
                  <w:rPr>
                    <w:ins w:id="40140" w:author="phuong vu" w:date="2018-11-30T14:07:00Z"/>
                  </w:rPr>
                </w:rPrChange>
              </w:rPr>
              <w:pPrChange w:id="40141" w:author="phuong vu" w:date="2018-11-30T21:47:00Z">
                <w:pPr>
                  <w:spacing w:line="276" w:lineRule="auto"/>
                  <w:jc w:val="center"/>
                </w:pPr>
              </w:pPrChange>
            </w:pPr>
            <w:ins w:id="40142" w:author="phuong vu" w:date="2018-11-30T14:07:00Z">
              <w:r w:rsidRPr="00920004">
                <w:rPr>
                  <w:rPrChange w:id="40143" w:author="phuong vu" w:date="2018-11-30T22:36:00Z">
                    <w:rPr/>
                  </w:rPrChange>
                </w:rPr>
                <w:t>X</w:t>
              </w:r>
            </w:ins>
          </w:p>
        </w:tc>
        <w:tc>
          <w:tcPr>
            <w:tcW w:w="1933" w:type="dxa"/>
            <w:noWrap/>
            <w:hideMark/>
            <w:tcPrChange w:id="40144" w:author="phuong vu" w:date="2018-11-30T21:50:00Z">
              <w:tcPr>
                <w:tcW w:w="1611" w:type="dxa"/>
                <w:noWrap/>
                <w:hideMark/>
              </w:tcPr>
            </w:tcPrChange>
          </w:tcPr>
          <w:p w14:paraId="0061B4E1" w14:textId="77777777" w:rsidR="006871B5" w:rsidRPr="00920004" w:rsidRDefault="006871B5" w:rsidP="00E452E5">
            <w:pPr>
              <w:rPr>
                <w:ins w:id="40145" w:author="phuong vu" w:date="2018-11-30T14:07:00Z"/>
                <w:lang w:val="en-US"/>
                <w:rPrChange w:id="40146" w:author="phuong vu" w:date="2018-11-30T22:36:00Z">
                  <w:rPr>
                    <w:ins w:id="40147" w:author="phuong vu" w:date="2018-11-30T14:07:00Z"/>
                    <w:lang w:val="en-US"/>
                  </w:rPr>
                </w:rPrChange>
              </w:rPr>
              <w:pPrChange w:id="40148" w:author="phuong vu" w:date="2018-11-30T21:47:00Z">
                <w:pPr>
                  <w:spacing w:line="276" w:lineRule="auto"/>
                </w:pPr>
              </w:pPrChange>
            </w:pPr>
            <w:ins w:id="40149" w:author="phuong vu" w:date="2018-11-30T14:07:00Z">
              <w:r w:rsidRPr="00920004">
                <w:rPr>
                  <w:rPrChange w:id="40150" w:author="phuong vu" w:date="2018-11-30T22:36:00Z">
                    <w:rPr/>
                  </w:rPrChange>
                </w:rPr>
                <w:t xml:space="preserve">ID </w:t>
              </w:r>
              <w:r w:rsidRPr="00920004">
                <w:rPr>
                  <w:lang w:val="en-US"/>
                  <w:rPrChange w:id="40151" w:author="phuong vu" w:date="2018-11-30T22:36:00Z">
                    <w:rPr>
                      <w:lang w:val="en-US"/>
                    </w:rPr>
                  </w:rPrChange>
                </w:rPr>
                <w:t>biên nhận</w:t>
              </w:r>
            </w:ins>
          </w:p>
        </w:tc>
      </w:tr>
      <w:tr w:rsidR="006871B5" w:rsidRPr="00920004" w14:paraId="660BDDE8" w14:textId="77777777" w:rsidTr="00E452E5">
        <w:trPr>
          <w:trHeight w:val="300"/>
          <w:ins w:id="40152" w:author="phuong vu" w:date="2018-11-30T14:07:00Z"/>
          <w:trPrChange w:id="40153" w:author="phuong vu" w:date="2018-11-30T21:50:00Z">
            <w:trPr>
              <w:trHeight w:val="300"/>
            </w:trPr>
          </w:trPrChange>
        </w:trPr>
        <w:tc>
          <w:tcPr>
            <w:tcW w:w="706" w:type="dxa"/>
            <w:noWrap/>
            <w:hideMark/>
            <w:tcPrChange w:id="40154" w:author="phuong vu" w:date="2018-11-30T21:50:00Z">
              <w:tcPr>
                <w:tcW w:w="708" w:type="dxa"/>
                <w:noWrap/>
                <w:hideMark/>
              </w:tcPr>
            </w:tcPrChange>
          </w:tcPr>
          <w:p w14:paraId="183210E2" w14:textId="77777777" w:rsidR="006871B5" w:rsidRPr="00920004" w:rsidRDefault="006871B5" w:rsidP="00BD0851">
            <w:pPr>
              <w:spacing w:before="240" w:line="0" w:lineRule="atLeast"/>
              <w:rPr>
                <w:ins w:id="40155" w:author="phuong vu" w:date="2018-11-30T14:07:00Z"/>
                <w:rPrChange w:id="40156" w:author="phuong vu" w:date="2018-11-30T22:36:00Z">
                  <w:rPr>
                    <w:ins w:id="40157" w:author="phuong vu" w:date="2018-11-30T14:07:00Z"/>
                  </w:rPr>
                </w:rPrChange>
              </w:rPr>
              <w:pPrChange w:id="40158" w:author="phuong vu" w:date="2018-11-30T14:16:00Z">
                <w:pPr>
                  <w:spacing w:line="276" w:lineRule="auto"/>
                </w:pPr>
              </w:pPrChange>
            </w:pPr>
            <w:ins w:id="40159" w:author="phuong vu" w:date="2018-11-30T14:07:00Z">
              <w:r w:rsidRPr="00920004">
                <w:rPr>
                  <w:rPrChange w:id="40160" w:author="phuong vu" w:date="2018-11-30T22:36:00Z">
                    <w:rPr/>
                  </w:rPrChange>
                </w:rPr>
                <w:t>3</w:t>
              </w:r>
            </w:ins>
          </w:p>
        </w:tc>
        <w:tc>
          <w:tcPr>
            <w:tcW w:w="1998" w:type="dxa"/>
            <w:noWrap/>
            <w:hideMark/>
            <w:tcPrChange w:id="40161" w:author="phuong vu" w:date="2018-11-30T21:50:00Z">
              <w:tcPr>
                <w:tcW w:w="1863" w:type="dxa"/>
                <w:noWrap/>
                <w:hideMark/>
              </w:tcPr>
            </w:tcPrChange>
          </w:tcPr>
          <w:p w14:paraId="53BE6878" w14:textId="77777777" w:rsidR="006871B5" w:rsidRPr="00920004" w:rsidRDefault="006871B5" w:rsidP="00E452E5">
            <w:pPr>
              <w:rPr>
                <w:ins w:id="40162" w:author="phuong vu" w:date="2018-11-30T14:07:00Z"/>
                <w:rPrChange w:id="40163" w:author="phuong vu" w:date="2018-11-30T22:36:00Z">
                  <w:rPr>
                    <w:ins w:id="40164" w:author="phuong vu" w:date="2018-11-30T14:07:00Z"/>
                  </w:rPr>
                </w:rPrChange>
              </w:rPr>
              <w:pPrChange w:id="40165" w:author="phuong vu" w:date="2018-11-30T21:47:00Z">
                <w:pPr>
                  <w:spacing w:line="276" w:lineRule="auto"/>
                </w:pPr>
              </w:pPrChange>
            </w:pPr>
            <w:ins w:id="40166" w:author="phuong vu" w:date="2018-11-30T14:07:00Z">
              <w:r w:rsidRPr="00920004">
                <w:rPr>
                  <w:rPrChange w:id="40167" w:author="phuong vu" w:date="2018-11-30T22:36:00Z">
                    <w:rPr/>
                  </w:rPrChange>
                </w:rPr>
                <w:t>service_type_id</w:t>
              </w:r>
            </w:ins>
          </w:p>
        </w:tc>
        <w:tc>
          <w:tcPr>
            <w:tcW w:w="1071" w:type="dxa"/>
            <w:noWrap/>
            <w:hideMark/>
            <w:tcPrChange w:id="40168" w:author="phuong vu" w:date="2018-11-30T21:50:00Z">
              <w:tcPr>
                <w:tcW w:w="1300" w:type="dxa"/>
                <w:noWrap/>
                <w:hideMark/>
              </w:tcPr>
            </w:tcPrChange>
          </w:tcPr>
          <w:p w14:paraId="4ABAB08A" w14:textId="77777777" w:rsidR="006871B5" w:rsidRPr="00920004" w:rsidRDefault="006871B5" w:rsidP="00E452E5">
            <w:pPr>
              <w:rPr>
                <w:ins w:id="40169" w:author="phuong vu" w:date="2018-11-30T14:07:00Z"/>
                <w:rPrChange w:id="40170" w:author="phuong vu" w:date="2018-11-30T22:36:00Z">
                  <w:rPr>
                    <w:ins w:id="40171" w:author="phuong vu" w:date="2018-11-30T14:07:00Z"/>
                  </w:rPr>
                </w:rPrChange>
              </w:rPr>
              <w:pPrChange w:id="40172" w:author="phuong vu" w:date="2018-11-30T21:47:00Z">
                <w:pPr>
                  <w:spacing w:line="276" w:lineRule="auto"/>
                </w:pPr>
              </w:pPrChange>
            </w:pPr>
            <w:ins w:id="40173" w:author="phuong vu" w:date="2018-11-30T14:07:00Z">
              <w:r w:rsidRPr="00920004">
                <w:rPr>
                  <w:rPrChange w:id="40174" w:author="phuong vu" w:date="2018-11-30T22:36:00Z">
                    <w:rPr/>
                  </w:rPrChange>
                </w:rPr>
                <w:t>numeric</w:t>
              </w:r>
            </w:ins>
          </w:p>
        </w:tc>
        <w:tc>
          <w:tcPr>
            <w:tcW w:w="1187" w:type="dxa"/>
            <w:noWrap/>
            <w:vAlign w:val="center"/>
            <w:hideMark/>
            <w:tcPrChange w:id="40175" w:author="phuong vu" w:date="2018-11-30T21:50:00Z">
              <w:tcPr>
                <w:tcW w:w="991" w:type="dxa"/>
                <w:noWrap/>
                <w:vAlign w:val="center"/>
                <w:hideMark/>
              </w:tcPr>
            </w:tcPrChange>
          </w:tcPr>
          <w:p w14:paraId="77137C04" w14:textId="77777777" w:rsidR="006871B5" w:rsidRPr="00920004" w:rsidRDefault="006871B5" w:rsidP="00E452E5">
            <w:pPr>
              <w:jc w:val="center"/>
              <w:rPr>
                <w:ins w:id="40176" w:author="phuong vu" w:date="2018-11-30T14:07:00Z"/>
                <w:rPrChange w:id="40177" w:author="phuong vu" w:date="2018-11-30T22:36:00Z">
                  <w:rPr>
                    <w:ins w:id="40178" w:author="phuong vu" w:date="2018-11-30T14:07:00Z"/>
                  </w:rPr>
                </w:rPrChange>
              </w:rPr>
              <w:pPrChange w:id="40179" w:author="phuong vu" w:date="2018-11-30T21:47:00Z">
                <w:pPr>
                  <w:spacing w:line="276" w:lineRule="auto"/>
                  <w:jc w:val="center"/>
                </w:pPr>
              </w:pPrChange>
            </w:pPr>
          </w:p>
        </w:tc>
        <w:tc>
          <w:tcPr>
            <w:tcW w:w="835" w:type="dxa"/>
            <w:noWrap/>
            <w:vAlign w:val="center"/>
            <w:hideMark/>
            <w:tcPrChange w:id="40180" w:author="phuong vu" w:date="2018-11-30T21:50:00Z">
              <w:tcPr>
                <w:tcW w:w="838" w:type="dxa"/>
                <w:noWrap/>
                <w:vAlign w:val="center"/>
                <w:hideMark/>
              </w:tcPr>
            </w:tcPrChange>
          </w:tcPr>
          <w:p w14:paraId="41899625" w14:textId="77777777" w:rsidR="006871B5" w:rsidRPr="00920004" w:rsidRDefault="006871B5" w:rsidP="00E452E5">
            <w:pPr>
              <w:jc w:val="center"/>
              <w:rPr>
                <w:ins w:id="40181" w:author="phuong vu" w:date="2018-11-30T14:07:00Z"/>
                <w:rPrChange w:id="40182" w:author="phuong vu" w:date="2018-11-30T22:36:00Z">
                  <w:rPr>
                    <w:ins w:id="40183" w:author="phuong vu" w:date="2018-11-30T14:07:00Z"/>
                  </w:rPr>
                </w:rPrChange>
              </w:rPr>
              <w:pPrChange w:id="40184" w:author="phuong vu" w:date="2018-11-30T21:47:00Z">
                <w:pPr>
                  <w:spacing w:line="276" w:lineRule="auto"/>
                  <w:jc w:val="center"/>
                </w:pPr>
              </w:pPrChange>
            </w:pPr>
          </w:p>
        </w:tc>
        <w:tc>
          <w:tcPr>
            <w:tcW w:w="1047" w:type="dxa"/>
            <w:noWrap/>
            <w:vAlign w:val="center"/>
            <w:hideMark/>
            <w:tcPrChange w:id="40185" w:author="phuong vu" w:date="2018-11-30T21:50:00Z">
              <w:tcPr>
                <w:tcW w:w="1414" w:type="dxa"/>
                <w:noWrap/>
                <w:vAlign w:val="center"/>
                <w:hideMark/>
              </w:tcPr>
            </w:tcPrChange>
          </w:tcPr>
          <w:p w14:paraId="5651EA79" w14:textId="77777777" w:rsidR="006871B5" w:rsidRPr="00920004" w:rsidRDefault="006871B5" w:rsidP="00E452E5">
            <w:pPr>
              <w:jc w:val="center"/>
              <w:rPr>
                <w:ins w:id="40186" w:author="phuong vu" w:date="2018-11-30T14:07:00Z"/>
                <w:rPrChange w:id="40187" w:author="phuong vu" w:date="2018-11-30T22:36:00Z">
                  <w:rPr>
                    <w:ins w:id="40188" w:author="phuong vu" w:date="2018-11-30T14:07:00Z"/>
                  </w:rPr>
                </w:rPrChange>
              </w:rPr>
              <w:pPrChange w:id="40189" w:author="phuong vu" w:date="2018-11-30T21:47:00Z">
                <w:pPr>
                  <w:spacing w:line="276" w:lineRule="auto"/>
                  <w:jc w:val="center"/>
                </w:pPr>
              </w:pPrChange>
            </w:pPr>
            <w:ins w:id="40190" w:author="phuong vu" w:date="2018-11-30T14:07:00Z">
              <w:r w:rsidRPr="00920004">
                <w:rPr>
                  <w:rPrChange w:id="40191" w:author="phuong vu" w:date="2018-11-30T22:36:00Z">
                    <w:rPr/>
                  </w:rPrChange>
                </w:rPr>
                <w:t>X</w:t>
              </w:r>
            </w:ins>
          </w:p>
        </w:tc>
        <w:tc>
          <w:tcPr>
            <w:tcW w:w="1933" w:type="dxa"/>
            <w:noWrap/>
            <w:hideMark/>
            <w:tcPrChange w:id="40192" w:author="phuong vu" w:date="2018-11-30T21:50:00Z">
              <w:tcPr>
                <w:tcW w:w="1611" w:type="dxa"/>
                <w:noWrap/>
                <w:hideMark/>
              </w:tcPr>
            </w:tcPrChange>
          </w:tcPr>
          <w:p w14:paraId="1F9D066A" w14:textId="77777777" w:rsidR="006871B5" w:rsidRPr="00920004" w:rsidRDefault="006871B5" w:rsidP="00E452E5">
            <w:pPr>
              <w:rPr>
                <w:ins w:id="40193" w:author="phuong vu" w:date="2018-11-30T14:07:00Z"/>
                <w:rPrChange w:id="40194" w:author="phuong vu" w:date="2018-11-30T22:36:00Z">
                  <w:rPr>
                    <w:ins w:id="40195" w:author="phuong vu" w:date="2018-11-30T14:07:00Z"/>
                  </w:rPr>
                </w:rPrChange>
              </w:rPr>
              <w:pPrChange w:id="40196" w:author="phuong vu" w:date="2018-11-30T21:47:00Z">
                <w:pPr>
                  <w:spacing w:line="276" w:lineRule="auto"/>
                </w:pPr>
              </w:pPrChange>
            </w:pPr>
            <w:ins w:id="40197" w:author="phuong vu" w:date="2018-11-30T14:07:00Z">
              <w:r w:rsidRPr="00920004">
                <w:rPr>
                  <w:rPrChange w:id="40198" w:author="phuong vu" w:date="2018-11-30T22:36:00Z">
                    <w:rPr/>
                  </w:rPrChange>
                </w:rPr>
                <w:t xml:space="preserve">ID loại dịch vụ. </w:t>
              </w:r>
            </w:ins>
          </w:p>
        </w:tc>
      </w:tr>
      <w:tr w:rsidR="006871B5" w:rsidRPr="00920004" w14:paraId="655E7EDD" w14:textId="77777777" w:rsidTr="00E452E5">
        <w:trPr>
          <w:trHeight w:val="300"/>
          <w:ins w:id="40199" w:author="phuong vu" w:date="2018-11-30T14:07:00Z"/>
          <w:trPrChange w:id="40200" w:author="phuong vu" w:date="2018-11-30T21:50:00Z">
            <w:trPr>
              <w:trHeight w:val="300"/>
            </w:trPr>
          </w:trPrChange>
        </w:trPr>
        <w:tc>
          <w:tcPr>
            <w:tcW w:w="706" w:type="dxa"/>
            <w:noWrap/>
            <w:hideMark/>
            <w:tcPrChange w:id="40201" w:author="phuong vu" w:date="2018-11-30T21:50:00Z">
              <w:tcPr>
                <w:tcW w:w="708" w:type="dxa"/>
                <w:noWrap/>
                <w:hideMark/>
              </w:tcPr>
            </w:tcPrChange>
          </w:tcPr>
          <w:p w14:paraId="704CFF78" w14:textId="77777777" w:rsidR="006871B5" w:rsidRPr="00920004" w:rsidRDefault="006871B5" w:rsidP="00BD0851">
            <w:pPr>
              <w:spacing w:before="240" w:line="0" w:lineRule="atLeast"/>
              <w:rPr>
                <w:ins w:id="40202" w:author="phuong vu" w:date="2018-11-30T14:07:00Z"/>
                <w:rPrChange w:id="40203" w:author="phuong vu" w:date="2018-11-30T22:36:00Z">
                  <w:rPr>
                    <w:ins w:id="40204" w:author="phuong vu" w:date="2018-11-30T14:07:00Z"/>
                  </w:rPr>
                </w:rPrChange>
              </w:rPr>
              <w:pPrChange w:id="40205" w:author="phuong vu" w:date="2018-11-30T14:16:00Z">
                <w:pPr>
                  <w:spacing w:line="276" w:lineRule="auto"/>
                </w:pPr>
              </w:pPrChange>
            </w:pPr>
            <w:ins w:id="40206" w:author="phuong vu" w:date="2018-11-30T14:07:00Z">
              <w:r w:rsidRPr="00920004">
                <w:rPr>
                  <w:rPrChange w:id="40207" w:author="phuong vu" w:date="2018-11-30T22:36:00Z">
                    <w:rPr/>
                  </w:rPrChange>
                </w:rPr>
                <w:t>4</w:t>
              </w:r>
            </w:ins>
          </w:p>
        </w:tc>
        <w:tc>
          <w:tcPr>
            <w:tcW w:w="1998" w:type="dxa"/>
            <w:noWrap/>
            <w:hideMark/>
            <w:tcPrChange w:id="40208" w:author="phuong vu" w:date="2018-11-30T21:50:00Z">
              <w:tcPr>
                <w:tcW w:w="1863" w:type="dxa"/>
                <w:noWrap/>
                <w:hideMark/>
              </w:tcPr>
            </w:tcPrChange>
          </w:tcPr>
          <w:p w14:paraId="54F197E7" w14:textId="77777777" w:rsidR="006871B5" w:rsidRPr="00920004" w:rsidRDefault="006871B5" w:rsidP="00E452E5">
            <w:pPr>
              <w:rPr>
                <w:ins w:id="40209" w:author="phuong vu" w:date="2018-11-30T14:07:00Z"/>
                <w:rPrChange w:id="40210" w:author="phuong vu" w:date="2018-11-30T22:36:00Z">
                  <w:rPr>
                    <w:ins w:id="40211" w:author="phuong vu" w:date="2018-11-30T14:07:00Z"/>
                  </w:rPr>
                </w:rPrChange>
              </w:rPr>
              <w:pPrChange w:id="40212" w:author="phuong vu" w:date="2018-11-30T21:47:00Z">
                <w:pPr>
                  <w:spacing w:line="276" w:lineRule="auto"/>
                </w:pPr>
              </w:pPrChange>
            </w:pPr>
            <w:ins w:id="40213" w:author="phuong vu" w:date="2018-11-30T14:07:00Z">
              <w:r w:rsidRPr="00920004">
                <w:rPr>
                  <w:rPrChange w:id="40214" w:author="phuong vu" w:date="2018-11-30T22:36:00Z">
                    <w:rPr/>
                  </w:rPrChange>
                </w:rPr>
                <w:t>unit_id</w:t>
              </w:r>
            </w:ins>
          </w:p>
        </w:tc>
        <w:tc>
          <w:tcPr>
            <w:tcW w:w="1071" w:type="dxa"/>
            <w:noWrap/>
            <w:hideMark/>
            <w:tcPrChange w:id="40215" w:author="phuong vu" w:date="2018-11-30T21:50:00Z">
              <w:tcPr>
                <w:tcW w:w="1300" w:type="dxa"/>
                <w:noWrap/>
                <w:hideMark/>
              </w:tcPr>
            </w:tcPrChange>
          </w:tcPr>
          <w:p w14:paraId="535D55C1" w14:textId="77777777" w:rsidR="006871B5" w:rsidRPr="00920004" w:rsidRDefault="006871B5" w:rsidP="00E452E5">
            <w:pPr>
              <w:rPr>
                <w:ins w:id="40216" w:author="phuong vu" w:date="2018-11-30T14:07:00Z"/>
                <w:rPrChange w:id="40217" w:author="phuong vu" w:date="2018-11-30T22:36:00Z">
                  <w:rPr>
                    <w:ins w:id="40218" w:author="phuong vu" w:date="2018-11-30T14:07:00Z"/>
                  </w:rPr>
                </w:rPrChange>
              </w:rPr>
              <w:pPrChange w:id="40219" w:author="phuong vu" w:date="2018-11-30T21:47:00Z">
                <w:pPr>
                  <w:spacing w:line="276" w:lineRule="auto"/>
                </w:pPr>
              </w:pPrChange>
            </w:pPr>
            <w:ins w:id="40220" w:author="phuong vu" w:date="2018-11-30T14:07:00Z">
              <w:r w:rsidRPr="00920004">
                <w:rPr>
                  <w:rPrChange w:id="40221" w:author="phuong vu" w:date="2018-11-30T22:36:00Z">
                    <w:rPr/>
                  </w:rPrChange>
                </w:rPr>
                <w:t>numeric</w:t>
              </w:r>
            </w:ins>
          </w:p>
        </w:tc>
        <w:tc>
          <w:tcPr>
            <w:tcW w:w="1187" w:type="dxa"/>
            <w:noWrap/>
            <w:vAlign w:val="center"/>
            <w:hideMark/>
            <w:tcPrChange w:id="40222" w:author="phuong vu" w:date="2018-11-30T21:50:00Z">
              <w:tcPr>
                <w:tcW w:w="991" w:type="dxa"/>
                <w:noWrap/>
                <w:vAlign w:val="center"/>
                <w:hideMark/>
              </w:tcPr>
            </w:tcPrChange>
          </w:tcPr>
          <w:p w14:paraId="3EAFA8FA" w14:textId="77777777" w:rsidR="006871B5" w:rsidRPr="00920004" w:rsidRDefault="006871B5" w:rsidP="00E452E5">
            <w:pPr>
              <w:jc w:val="center"/>
              <w:rPr>
                <w:ins w:id="40223" w:author="phuong vu" w:date="2018-11-30T14:07:00Z"/>
                <w:rPrChange w:id="40224" w:author="phuong vu" w:date="2018-11-30T22:36:00Z">
                  <w:rPr>
                    <w:ins w:id="40225" w:author="phuong vu" w:date="2018-11-30T14:07:00Z"/>
                  </w:rPr>
                </w:rPrChange>
              </w:rPr>
              <w:pPrChange w:id="40226" w:author="phuong vu" w:date="2018-11-30T21:47:00Z">
                <w:pPr>
                  <w:spacing w:line="276" w:lineRule="auto"/>
                  <w:jc w:val="center"/>
                </w:pPr>
              </w:pPrChange>
            </w:pPr>
          </w:p>
        </w:tc>
        <w:tc>
          <w:tcPr>
            <w:tcW w:w="835" w:type="dxa"/>
            <w:noWrap/>
            <w:vAlign w:val="center"/>
            <w:hideMark/>
            <w:tcPrChange w:id="40227" w:author="phuong vu" w:date="2018-11-30T21:50:00Z">
              <w:tcPr>
                <w:tcW w:w="838" w:type="dxa"/>
                <w:noWrap/>
                <w:vAlign w:val="center"/>
                <w:hideMark/>
              </w:tcPr>
            </w:tcPrChange>
          </w:tcPr>
          <w:p w14:paraId="73F24CD1" w14:textId="77777777" w:rsidR="006871B5" w:rsidRPr="00920004" w:rsidRDefault="006871B5" w:rsidP="00E452E5">
            <w:pPr>
              <w:jc w:val="center"/>
              <w:rPr>
                <w:ins w:id="40228" w:author="phuong vu" w:date="2018-11-30T14:07:00Z"/>
                <w:rPrChange w:id="40229" w:author="phuong vu" w:date="2018-11-30T22:36:00Z">
                  <w:rPr>
                    <w:ins w:id="40230" w:author="phuong vu" w:date="2018-11-30T14:07:00Z"/>
                  </w:rPr>
                </w:rPrChange>
              </w:rPr>
              <w:pPrChange w:id="40231" w:author="phuong vu" w:date="2018-11-30T21:47:00Z">
                <w:pPr>
                  <w:spacing w:line="276" w:lineRule="auto"/>
                  <w:jc w:val="center"/>
                </w:pPr>
              </w:pPrChange>
            </w:pPr>
          </w:p>
        </w:tc>
        <w:tc>
          <w:tcPr>
            <w:tcW w:w="1047" w:type="dxa"/>
            <w:noWrap/>
            <w:vAlign w:val="center"/>
            <w:hideMark/>
            <w:tcPrChange w:id="40232" w:author="phuong vu" w:date="2018-11-30T21:50:00Z">
              <w:tcPr>
                <w:tcW w:w="1414" w:type="dxa"/>
                <w:noWrap/>
                <w:vAlign w:val="center"/>
                <w:hideMark/>
              </w:tcPr>
            </w:tcPrChange>
          </w:tcPr>
          <w:p w14:paraId="3179F180" w14:textId="77777777" w:rsidR="006871B5" w:rsidRPr="00920004" w:rsidRDefault="006871B5" w:rsidP="00E452E5">
            <w:pPr>
              <w:jc w:val="center"/>
              <w:rPr>
                <w:ins w:id="40233" w:author="phuong vu" w:date="2018-11-30T14:07:00Z"/>
                <w:rPrChange w:id="40234" w:author="phuong vu" w:date="2018-11-30T22:36:00Z">
                  <w:rPr>
                    <w:ins w:id="40235" w:author="phuong vu" w:date="2018-11-30T14:07:00Z"/>
                  </w:rPr>
                </w:rPrChange>
              </w:rPr>
              <w:pPrChange w:id="40236" w:author="phuong vu" w:date="2018-11-30T21:47:00Z">
                <w:pPr>
                  <w:spacing w:line="276" w:lineRule="auto"/>
                  <w:jc w:val="center"/>
                </w:pPr>
              </w:pPrChange>
            </w:pPr>
            <w:ins w:id="40237" w:author="phuong vu" w:date="2018-11-30T14:07:00Z">
              <w:r w:rsidRPr="00920004">
                <w:rPr>
                  <w:rPrChange w:id="40238" w:author="phuong vu" w:date="2018-11-30T22:36:00Z">
                    <w:rPr/>
                  </w:rPrChange>
                </w:rPr>
                <w:t>X</w:t>
              </w:r>
            </w:ins>
          </w:p>
        </w:tc>
        <w:tc>
          <w:tcPr>
            <w:tcW w:w="1933" w:type="dxa"/>
            <w:noWrap/>
            <w:hideMark/>
            <w:tcPrChange w:id="40239" w:author="phuong vu" w:date="2018-11-30T21:50:00Z">
              <w:tcPr>
                <w:tcW w:w="1611" w:type="dxa"/>
                <w:noWrap/>
                <w:hideMark/>
              </w:tcPr>
            </w:tcPrChange>
          </w:tcPr>
          <w:p w14:paraId="2E3293D8" w14:textId="77777777" w:rsidR="006871B5" w:rsidRPr="00920004" w:rsidRDefault="006871B5" w:rsidP="00E452E5">
            <w:pPr>
              <w:rPr>
                <w:ins w:id="40240" w:author="phuong vu" w:date="2018-11-30T14:07:00Z"/>
                <w:rPrChange w:id="40241" w:author="phuong vu" w:date="2018-11-30T22:36:00Z">
                  <w:rPr>
                    <w:ins w:id="40242" w:author="phuong vu" w:date="2018-11-30T14:07:00Z"/>
                  </w:rPr>
                </w:rPrChange>
              </w:rPr>
              <w:pPrChange w:id="40243" w:author="phuong vu" w:date="2018-11-30T21:47:00Z">
                <w:pPr>
                  <w:spacing w:line="276" w:lineRule="auto"/>
                </w:pPr>
              </w:pPrChange>
            </w:pPr>
            <w:ins w:id="40244" w:author="phuong vu" w:date="2018-11-30T14:07:00Z">
              <w:r w:rsidRPr="00920004">
                <w:rPr>
                  <w:rPrChange w:id="40245" w:author="phuong vu" w:date="2018-11-30T22:36:00Z">
                    <w:rPr/>
                  </w:rPrChange>
                </w:rPr>
                <w:t xml:space="preserve">ID đơn vị tính. </w:t>
              </w:r>
            </w:ins>
          </w:p>
        </w:tc>
      </w:tr>
      <w:tr w:rsidR="006871B5" w:rsidRPr="00920004" w14:paraId="434DEEB9" w14:textId="77777777" w:rsidTr="00E452E5">
        <w:trPr>
          <w:trHeight w:val="300"/>
          <w:ins w:id="40246" w:author="phuong vu" w:date="2018-11-30T14:07:00Z"/>
          <w:trPrChange w:id="40247" w:author="phuong vu" w:date="2018-11-30T21:50:00Z">
            <w:trPr>
              <w:trHeight w:val="300"/>
            </w:trPr>
          </w:trPrChange>
        </w:trPr>
        <w:tc>
          <w:tcPr>
            <w:tcW w:w="706" w:type="dxa"/>
            <w:noWrap/>
            <w:hideMark/>
            <w:tcPrChange w:id="40248" w:author="phuong vu" w:date="2018-11-30T21:50:00Z">
              <w:tcPr>
                <w:tcW w:w="708" w:type="dxa"/>
                <w:noWrap/>
                <w:hideMark/>
              </w:tcPr>
            </w:tcPrChange>
          </w:tcPr>
          <w:p w14:paraId="7535C35E" w14:textId="77777777" w:rsidR="006871B5" w:rsidRPr="00920004" w:rsidRDefault="006871B5" w:rsidP="00BD0851">
            <w:pPr>
              <w:spacing w:before="240" w:line="0" w:lineRule="atLeast"/>
              <w:rPr>
                <w:ins w:id="40249" w:author="phuong vu" w:date="2018-11-30T14:07:00Z"/>
                <w:rPrChange w:id="40250" w:author="phuong vu" w:date="2018-11-30T22:36:00Z">
                  <w:rPr>
                    <w:ins w:id="40251" w:author="phuong vu" w:date="2018-11-30T14:07:00Z"/>
                  </w:rPr>
                </w:rPrChange>
              </w:rPr>
              <w:pPrChange w:id="40252" w:author="phuong vu" w:date="2018-11-30T14:16:00Z">
                <w:pPr>
                  <w:spacing w:line="276" w:lineRule="auto"/>
                </w:pPr>
              </w:pPrChange>
            </w:pPr>
            <w:ins w:id="40253" w:author="phuong vu" w:date="2018-11-30T14:07:00Z">
              <w:r w:rsidRPr="00920004">
                <w:rPr>
                  <w:rPrChange w:id="40254" w:author="phuong vu" w:date="2018-11-30T22:36:00Z">
                    <w:rPr/>
                  </w:rPrChange>
                </w:rPr>
                <w:t>5</w:t>
              </w:r>
            </w:ins>
          </w:p>
        </w:tc>
        <w:tc>
          <w:tcPr>
            <w:tcW w:w="1998" w:type="dxa"/>
            <w:noWrap/>
            <w:hideMark/>
            <w:tcPrChange w:id="40255" w:author="phuong vu" w:date="2018-11-30T21:50:00Z">
              <w:tcPr>
                <w:tcW w:w="1863" w:type="dxa"/>
                <w:noWrap/>
                <w:hideMark/>
              </w:tcPr>
            </w:tcPrChange>
          </w:tcPr>
          <w:p w14:paraId="2A94DA3F" w14:textId="77777777" w:rsidR="006871B5" w:rsidRPr="00920004" w:rsidRDefault="006871B5" w:rsidP="00E452E5">
            <w:pPr>
              <w:rPr>
                <w:ins w:id="40256" w:author="phuong vu" w:date="2018-11-30T14:07:00Z"/>
                <w:rPrChange w:id="40257" w:author="phuong vu" w:date="2018-11-30T22:36:00Z">
                  <w:rPr>
                    <w:ins w:id="40258" w:author="phuong vu" w:date="2018-11-30T14:07:00Z"/>
                  </w:rPr>
                </w:rPrChange>
              </w:rPr>
              <w:pPrChange w:id="40259" w:author="phuong vu" w:date="2018-11-30T21:47:00Z">
                <w:pPr>
                  <w:spacing w:line="276" w:lineRule="auto"/>
                </w:pPr>
              </w:pPrChange>
            </w:pPr>
            <w:ins w:id="40260" w:author="phuong vu" w:date="2018-11-30T14:07:00Z">
              <w:r w:rsidRPr="00920004">
                <w:rPr>
                  <w:rPrChange w:id="40261" w:author="phuong vu" w:date="2018-11-30T22:36:00Z">
                    <w:rPr/>
                  </w:rPrChange>
                </w:rPr>
                <w:t>label_id</w:t>
              </w:r>
            </w:ins>
          </w:p>
        </w:tc>
        <w:tc>
          <w:tcPr>
            <w:tcW w:w="1071" w:type="dxa"/>
            <w:noWrap/>
            <w:hideMark/>
            <w:tcPrChange w:id="40262" w:author="phuong vu" w:date="2018-11-30T21:50:00Z">
              <w:tcPr>
                <w:tcW w:w="1300" w:type="dxa"/>
                <w:noWrap/>
                <w:hideMark/>
              </w:tcPr>
            </w:tcPrChange>
          </w:tcPr>
          <w:p w14:paraId="2B856859" w14:textId="77777777" w:rsidR="006871B5" w:rsidRPr="00920004" w:rsidRDefault="006871B5" w:rsidP="00E452E5">
            <w:pPr>
              <w:rPr>
                <w:ins w:id="40263" w:author="phuong vu" w:date="2018-11-30T14:07:00Z"/>
                <w:rPrChange w:id="40264" w:author="phuong vu" w:date="2018-11-30T22:36:00Z">
                  <w:rPr>
                    <w:ins w:id="40265" w:author="phuong vu" w:date="2018-11-30T14:07:00Z"/>
                  </w:rPr>
                </w:rPrChange>
              </w:rPr>
              <w:pPrChange w:id="40266" w:author="phuong vu" w:date="2018-11-30T21:47:00Z">
                <w:pPr>
                  <w:spacing w:line="276" w:lineRule="auto"/>
                </w:pPr>
              </w:pPrChange>
            </w:pPr>
            <w:ins w:id="40267" w:author="phuong vu" w:date="2018-11-30T14:07:00Z">
              <w:r w:rsidRPr="00920004">
                <w:rPr>
                  <w:rPrChange w:id="40268" w:author="phuong vu" w:date="2018-11-30T22:36:00Z">
                    <w:rPr/>
                  </w:rPrChange>
                </w:rPr>
                <w:t>numeric</w:t>
              </w:r>
            </w:ins>
          </w:p>
        </w:tc>
        <w:tc>
          <w:tcPr>
            <w:tcW w:w="1187" w:type="dxa"/>
            <w:noWrap/>
            <w:vAlign w:val="center"/>
            <w:hideMark/>
            <w:tcPrChange w:id="40269" w:author="phuong vu" w:date="2018-11-30T21:50:00Z">
              <w:tcPr>
                <w:tcW w:w="991" w:type="dxa"/>
                <w:noWrap/>
                <w:vAlign w:val="center"/>
                <w:hideMark/>
              </w:tcPr>
            </w:tcPrChange>
          </w:tcPr>
          <w:p w14:paraId="3800E06B" w14:textId="77777777" w:rsidR="006871B5" w:rsidRPr="00920004" w:rsidRDefault="006871B5" w:rsidP="00E452E5">
            <w:pPr>
              <w:jc w:val="center"/>
              <w:rPr>
                <w:ins w:id="40270" w:author="phuong vu" w:date="2018-11-30T14:07:00Z"/>
                <w:lang w:val="en-US"/>
                <w:rPrChange w:id="40271" w:author="phuong vu" w:date="2018-11-30T22:36:00Z">
                  <w:rPr>
                    <w:ins w:id="40272" w:author="phuong vu" w:date="2018-11-30T14:07:00Z"/>
                    <w:lang w:val="en-US"/>
                  </w:rPr>
                </w:rPrChange>
              </w:rPr>
              <w:pPrChange w:id="40273" w:author="phuong vu" w:date="2018-11-30T21:47:00Z">
                <w:pPr>
                  <w:spacing w:line="276" w:lineRule="auto"/>
                  <w:jc w:val="center"/>
                </w:pPr>
              </w:pPrChange>
            </w:pPr>
            <w:ins w:id="40274" w:author="phuong vu" w:date="2018-11-30T14:07:00Z">
              <w:r w:rsidRPr="00920004">
                <w:rPr>
                  <w:lang w:val="en-US"/>
                  <w:rPrChange w:id="40275" w:author="phuong vu" w:date="2018-11-30T22:36:00Z">
                    <w:rPr>
                      <w:lang w:val="en-US"/>
                    </w:rPr>
                  </w:rPrChange>
                </w:rPr>
                <w:t>X</w:t>
              </w:r>
            </w:ins>
          </w:p>
        </w:tc>
        <w:tc>
          <w:tcPr>
            <w:tcW w:w="835" w:type="dxa"/>
            <w:noWrap/>
            <w:vAlign w:val="center"/>
            <w:hideMark/>
            <w:tcPrChange w:id="40276" w:author="phuong vu" w:date="2018-11-30T21:50:00Z">
              <w:tcPr>
                <w:tcW w:w="838" w:type="dxa"/>
                <w:noWrap/>
                <w:vAlign w:val="center"/>
                <w:hideMark/>
              </w:tcPr>
            </w:tcPrChange>
          </w:tcPr>
          <w:p w14:paraId="14AE4AA8" w14:textId="77777777" w:rsidR="006871B5" w:rsidRPr="00920004" w:rsidRDefault="006871B5" w:rsidP="00E452E5">
            <w:pPr>
              <w:jc w:val="center"/>
              <w:rPr>
                <w:ins w:id="40277" w:author="phuong vu" w:date="2018-11-30T14:07:00Z"/>
                <w:rPrChange w:id="40278" w:author="phuong vu" w:date="2018-11-30T22:36:00Z">
                  <w:rPr>
                    <w:ins w:id="40279" w:author="phuong vu" w:date="2018-11-30T14:07:00Z"/>
                  </w:rPr>
                </w:rPrChange>
              </w:rPr>
              <w:pPrChange w:id="40280" w:author="phuong vu" w:date="2018-11-30T21:47:00Z">
                <w:pPr>
                  <w:spacing w:line="276" w:lineRule="auto"/>
                  <w:jc w:val="center"/>
                </w:pPr>
              </w:pPrChange>
            </w:pPr>
          </w:p>
        </w:tc>
        <w:tc>
          <w:tcPr>
            <w:tcW w:w="1047" w:type="dxa"/>
            <w:noWrap/>
            <w:vAlign w:val="center"/>
            <w:hideMark/>
            <w:tcPrChange w:id="40281" w:author="phuong vu" w:date="2018-11-30T21:50:00Z">
              <w:tcPr>
                <w:tcW w:w="1414" w:type="dxa"/>
                <w:noWrap/>
                <w:vAlign w:val="center"/>
                <w:hideMark/>
              </w:tcPr>
            </w:tcPrChange>
          </w:tcPr>
          <w:p w14:paraId="7D72C414" w14:textId="77777777" w:rsidR="006871B5" w:rsidRPr="00920004" w:rsidRDefault="006871B5" w:rsidP="00E452E5">
            <w:pPr>
              <w:jc w:val="center"/>
              <w:rPr>
                <w:ins w:id="40282" w:author="phuong vu" w:date="2018-11-30T14:07:00Z"/>
                <w:rPrChange w:id="40283" w:author="phuong vu" w:date="2018-11-30T22:36:00Z">
                  <w:rPr>
                    <w:ins w:id="40284" w:author="phuong vu" w:date="2018-11-30T14:07:00Z"/>
                  </w:rPr>
                </w:rPrChange>
              </w:rPr>
              <w:pPrChange w:id="40285" w:author="phuong vu" w:date="2018-11-30T21:47:00Z">
                <w:pPr>
                  <w:spacing w:line="276" w:lineRule="auto"/>
                  <w:jc w:val="center"/>
                </w:pPr>
              </w:pPrChange>
            </w:pPr>
            <w:ins w:id="40286" w:author="phuong vu" w:date="2018-11-30T14:07:00Z">
              <w:r w:rsidRPr="00920004">
                <w:rPr>
                  <w:rPrChange w:id="40287" w:author="phuong vu" w:date="2018-11-30T22:36:00Z">
                    <w:rPr/>
                  </w:rPrChange>
                </w:rPr>
                <w:t>X</w:t>
              </w:r>
            </w:ins>
          </w:p>
        </w:tc>
        <w:tc>
          <w:tcPr>
            <w:tcW w:w="1933" w:type="dxa"/>
            <w:noWrap/>
            <w:hideMark/>
            <w:tcPrChange w:id="40288" w:author="phuong vu" w:date="2018-11-30T21:50:00Z">
              <w:tcPr>
                <w:tcW w:w="1611" w:type="dxa"/>
                <w:noWrap/>
                <w:hideMark/>
              </w:tcPr>
            </w:tcPrChange>
          </w:tcPr>
          <w:p w14:paraId="36D9242F" w14:textId="77777777" w:rsidR="006871B5" w:rsidRPr="00920004" w:rsidRDefault="006871B5" w:rsidP="00E452E5">
            <w:pPr>
              <w:rPr>
                <w:ins w:id="40289" w:author="phuong vu" w:date="2018-11-30T14:07:00Z"/>
                <w:rPrChange w:id="40290" w:author="phuong vu" w:date="2018-11-30T22:36:00Z">
                  <w:rPr>
                    <w:ins w:id="40291" w:author="phuong vu" w:date="2018-11-30T14:07:00Z"/>
                  </w:rPr>
                </w:rPrChange>
              </w:rPr>
              <w:pPrChange w:id="40292" w:author="phuong vu" w:date="2018-11-30T21:47:00Z">
                <w:pPr>
                  <w:spacing w:line="276" w:lineRule="auto"/>
                </w:pPr>
              </w:pPrChange>
            </w:pPr>
            <w:ins w:id="40293" w:author="phuong vu" w:date="2018-11-30T14:07:00Z">
              <w:r w:rsidRPr="00920004">
                <w:rPr>
                  <w:rPrChange w:id="40294" w:author="phuong vu" w:date="2018-11-30T22:36:00Z">
                    <w:rPr/>
                  </w:rPrChange>
                </w:rPr>
                <w:t>ID nhãn hiệu.</w:t>
              </w:r>
            </w:ins>
          </w:p>
        </w:tc>
      </w:tr>
      <w:tr w:rsidR="006871B5" w:rsidRPr="00920004" w14:paraId="6BAC6553" w14:textId="77777777" w:rsidTr="00E452E5">
        <w:trPr>
          <w:trHeight w:val="300"/>
          <w:ins w:id="40295" w:author="phuong vu" w:date="2018-11-30T14:07:00Z"/>
          <w:trPrChange w:id="40296" w:author="phuong vu" w:date="2018-11-30T21:50:00Z">
            <w:trPr>
              <w:trHeight w:val="300"/>
            </w:trPr>
          </w:trPrChange>
        </w:trPr>
        <w:tc>
          <w:tcPr>
            <w:tcW w:w="706" w:type="dxa"/>
            <w:noWrap/>
            <w:hideMark/>
            <w:tcPrChange w:id="40297" w:author="phuong vu" w:date="2018-11-30T21:50:00Z">
              <w:tcPr>
                <w:tcW w:w="708" w:type="dxa"/>
                <w:noWrap/>
                <w:hideMark/>
              </w:tcPr>
            </w:tcPrChange>
          </w:tcPr>
          <w:p w14:paraId="1FCC0C45" w14:textId="77777777" w:rsidR="006871B5" w:rsidRPr="00920004" w:rsidRDefault="006871B5" w:rsidP="00BD0851">
            <w:pPr>
              <w:spacing w:before="240" w:line="0" w:lineRule="atLeast"/>
              <w:rPr>
                <w:ins w:id="40298" w:author="phuong vu" w:date="2018-11-30T14:07:00Z"/>
                <w:rPrChange w:id="40299" w:author="phuong vu" w:date="2018-11-30T22:36:00Z">
                  <w:rPr>
                    <w:ins w:id="40300" w:author="phuong vu" w:date="2018-11-30T14:07:00Z"/>
                  </w:rPr>
                </w:rPrChange>
              </w:rPr>
              <w:pPrChange w:id="40301" w:author="phuong vu" w:date="2018-11-30T14:16:00Z">
                <w:pPr>
                  <w:spacing w:line="276" w:lineRule="auto"/>
                </w:pPr>
              </w:pPrChange>
            </w:pPr>
            <w:ins w:id="40302" w:author="phuong vu" w:date="2018-11-30T14:07:00Z">
              <w:r w:rsidRPr="00920004">
                <w:rPr>
                  <w:rPrChange w:id="40303" w:author="phuong vu" w:date="2018-11-30T22:36:00Z">
                    <w:rPr/>
                  </w:rPrChange>
                </w:rPr>
                <w:t>6</w:t>
              </w:r>
            </w:ins>
          </w:p>
        </w:tc>
        <w:tc>
          <w:tcPr>
            <w:tcW w:w="1998" w:type="dxa"/>
            <w:noWrap/>
            <w:hideMark/>
            <w:tcPrChange w:id="40304" w:author="phuong vu" w:date="2018-11-30T21:50:00Z">
              <w:tcPr>
                <w:tcW w:w="1863" w:type="dxa"/>
                <w:noWrap/>
                <w:hideMark/>
              </w:tcPr>
            </w:tcPrChange>
          </w:tcPr>
          <w:p w14:paraId="71FF7D78" w14:textId="77777777" w:rsidR="006871B5" w:rsidRPr="00920004" w:rsidRDefault="006871B5" w:rsidP="00E452E5">
            <w:pPr>
              <w:rPr>
                <w:ins w:id="40305" w:author="phuong vu" w:date="2018-11-30T14:07:00Z"/>
                <w:rPrChange w:id="40306" w:author="phuong vu" w:date="2018-11-30T22:36:00Z">
                  <w:rPr>
                    <w:ins w:id="40307" w:author="phuong vu" w:date="2018-11-30T14:07:00Z"/>
                  </w:rPr>
                </w:rPrChange>
              </w:rPr>
              <w:pPrChange w:id="40308" w:author="phuong vu" w:date="2018-11-30T21:47:00Z">
                <w:pPr>
                  <w:spacing w:line="276" w:lineRule="auto"/>
                </w:pPr>
              </w:pPrChange>
            </w:pPr>
            <w:ins w:id="40309" w:author="phuong vu" w:date="2018-11-30T14:07:00Z">
              <w:r w:rsidRPr="00920004">
                <w:rPr>
                  <w:rPrChange w:id="40310" w:author="phuong vu" w:date="2018-11-30T22:36:00Z">
                    <w:rPr/>
                  </w:rPrChange>
                </w:rPr>
                <w:t>color_id</w:t>
              </w:r>
            </w:ins>
          </w:p>
        </w:tc>
        <w:tc>
          <w:tcPr>
            <w:tcW w:w="1071" w:type="dxa"/>
            <w:noWrap/>
            <w:hideMark/>
            <w:tcPrChange w:id="40311" w:author="phuong vu" w:date="2018-11-30T21:50:00Z">
              <w:tcPr>
                <w:tcW w:w="1300" w:type="dxa"/>
                <w:noWrap/>
                <w:hideMark/>
              </w:tcPr>
            </w:tcPrChange>
          </w:tcPr>
          <w:p w14:paraId="717D4C97" w14:textId="77777777" w:rsidR="006871B5" w:rsidRPr="00920004" w:rsidRDefault="006871B5" w:rsidP="00E452E5">
            <w:pPr>
              <w:rPr>
                <w:ins w:id="40312" w:author="phuong vu" w:date="2018-11-30T14:07:00Z"/>
                <w:rPrChange w:id="40313" w:author="phuong vu" w:date="2018-11-30T22:36:00Z">
                  <w:rPr>
                    <w:ins w:id="40314" w:author="phuong vu" w:date="2018-11-30T14:07:00Z"/>
                  </w:rPr>
                </w:rPrChange>
              </w:rPr>
              <w:pPrChange w:id="40315" w:author="phuong vu" w:date="2018-11-30T21:47:00Z">
                <w:pPr>
                  <w:spacing w:line="276" w:lineRule="auto"/>
                </w:pPr>
              </w:pPrChange>
            </w:pPr>
            <w:ins w:id="40316" w:author="phuong vu" w:date="2018-11-30T14:07:00Z">
              <w:r w:rsidRPr="00920004">
                <w:rPr>
                  <w:rPrChange w:id="40317" w:author="phuong vu" w:date="2018-11-30T22:36:00Z">
                    <w:rPr/>
                  </w:rPrChange>
                </w:rPr>
                <w:t>numeric</w:t>
              </w:r>
            </w:ins>
          </w:p>
        </w:tc>
        <w:tc>
          <w:tcPr>
            <w:tcW w:w="1187" w:type="dxa"/>
            <w:noWrap/>
            <w:vAlign w:val="center"/>
            <w:hideMark/>
            <w:tcPrChange w:id="40318" w:author="phuong vu" w:date="2018-11-30T21:50:00Z">
              <w:tcPr>
                <w:tcW w:w="991" w:type="dxa"/>
                <w:noWrap/>
                <w:vAlign w:val="center"/>
                <w:hideMark/>
              </w:tcPr>
            </w:tcPrChange>
          </w:tcPr>
          <w:p w14:paraId="6EF0418D" w14:textId="77777777" w:rsidR="006871B5" w:rsidRPr="00920004" w:rsidRDefault="006871B5" w:rsidP="00E452E5">
            <w:pPr>
              <w:jc w:val="center"/>
              <w:rPr>
                <w:ins w:id="40319" w:author="phuong vu" w:date="2018-11-30T14:07:00Z"/>
                <w:lang w:val="en-US"/>
                <w:rPrChange w:id="40320" w:author="phuong vu" w:date="2018-11-30T22:36:00Z">
                  <w:rPr>
                    <w:ins w:id="40321" w:author="phuong vu" w:date="2018-11-30T14:07:00Z"/>
                    <w:lang w:val="en-US"/>
                  </w:rPr>
                </w:rPrChange>
              </w:rPr>
              <w:pPrChange w:id="40322" w:author="phuong vu" w:date="2018-11-30T21:47:00Z">
                <w:pPr>
                  <w:spacing w:line="276" w:lineRule="auto"/>
                  <w:jc w:val="center"/>
                </w:pPr>
              </w:pPrChange>
            </w:pPr>
            <w:ins w:id="40323" w:author="phuong vu" w:date="2018-11-30T14:07:00Z">
              <w:r w:rsidRPr="00920004">
                <w:rPr>
                  <w:lang w:val="en-US"/>
                  <w:rPrChange w:id="40324" w:author="phuong vu" w:date="2018-11-30T22:36:00Z">
                    <w:rPr>
                      <w:lang w:val="en-US"/>
                    </w:rPr>
                  </w:rPrChange>
                </w:rPr>
                <w:t>X</w:t>
              </w:r>
            </w:ins>
          </w:p>
        </w:tc>
        <w:tc>
          <w:tcPr>
            <w:tcW w:w="835" w:type="dxa"/>
            <w:noWrap/>
            <w:vAlign w:val="center"/>
            <w:hideMark/>
            <w:tcPrChange w:id="40325" w:author="phuong vu" w:date="2018-11-30T21:50:00Z">
              <w:tcPr>
                <w:tcW w:w="838" w:type="dxa"/>
                <w:noWrap/>
                <w:vAlign w:val="center"/>
                <w:hideMark/>
              </w:tcPr>
            </w:tcPrChange>
          </w:tcPr>
          <w:p w14:paraId="120FB271" w14:textId="77777777" w:rsidR="006871B5" w:rsidRPr="00920004" w:rsidRDefault="006871B5" w:rsidP="00E452E5">
            <w:pPr>
              <w:jc w:val="center"/>
              <w:rPr>
                <w:ins w:id="40326" w:author="phuong vu" w:date="2018-11-30T14:07:00Z"/>
                <w:rPrChange w:id="40327" w:author="phuong vu" w:date="2018-11-30T22:36:00Z">
                  <w:rPr>
                    <w:ins w:id="40328" w:author="phuong vu" w:date="2018-11-30T14:07:00Z"/>
                  </w:rPr>
                </w:rPrChange>
              </w:rPr>
              <w:pPrChange w:id="40329" w:author="phuong vu" w:date="2018-11-30T21:47:00Z">
                <w:pPr>
                  <w:spacing w:line="276" w:lineRule="auto"/>
                  <w:jc w:val="center"/>
                </w:pPr>
              </w:pPrChange>
            </w:pPr>
          </w:p>
        </w:tc>
        <w:tc>
          <w:tcPr>
            <w:tcW w:w="1047" w:type="dxa"/>
            <w:noWrap/>
            <w:vAlign w:val="center"/>
            <w:hideMark/>
            <w:tcPrChange w:id="40330" w:author="phuong vu" w:date="2018-11-30T21:50:00Z">
              <w:tcPr>
                <w:tcW w:w="1414" w:type="dxa"/>
                <w:noWrap/>
                <w:vAlign w:val="center"/>
                <w:hideMark/>
              </w:tcPr>
            </w:tcPrChange>
          </w:tcPr>
          <w:p w14:paraId="7F3D4208" w14:textId="77777777" w:rsidR="006871B5" w:rsidRPr="00920004" w:rsidRDefault="006871B5" w:rsidP="00E452E5">
            <w:pPr>
              <w:jc w:val="center"/>
              <w:rPr>
                <w:ins w:id="40331" w:author="phuong vu" w:date="2018-11-30T14:07:00Z"/>
                <w:rPrChange w:id="40332" w:author="phuong vu" w:date="2018-11-30T22:36:00Z">
                  <w:rPr>
                    <w:ins w:id="40333" w:author="phuong vu" w:date="2018-11-30T14:07:00Z"/>
                  </w:rPr>
                </w:rPrChange>
              </w:rPr>
              <w:pPrChange w:id="40334" w:author="phuong vu" w:date="2018-11-30T21:47:00Z">
                <w:pPr>
                  <w:spacing w:line="276" w:lineRule="auto"/>
                  <w:jc w:val="center"/>
                </w:pPr>
              </w:pPrChange>
            </w:pPr>
            <w:ins w:id="40335" w:author="phuong vu" w:date="2018-11-30T14:07:00Z">
              <w:r w:rsidRPr="00920004">
                <w:rPr>
                  <w:rPrChange w:id="40336" w:author="phuong vu" w:date="2018-11-30T22:36:00Z">
                    <w:rPr/>
                  </w:rPrChange>
                </w:rPr>
                <w:t>X</w:t>
              </w:r>
            </w:ins>
          </w:p>
        </w:tc>
        <w:tc>
          <w:tcPr>
            <w:tcW w:w="1933" w:type="dxa"/>
            <w:noWrap/>
            <w:hideMark/>
            <w:tcPrChange w:id="40337" w:author="phuong vu" w:date="2018-11-30T21:50:00Z">
              <w:tcPr>
                <w:tcW w:w="1611" w:type="dxa"/>
                <w:noWrap/>
                <w:hideMark/>
              </w:tcPr>
            </w:tcPrChange>
          </w:tcPr>
          <w:p w14:paraId="6C1B3AD1" w14:textId="77777777" w:rsidR="006871B5" w:rsidRPr="00920004" w:rsidRDefault="006871B5" w:rsidP="00E452E5">
            <w:pPr>
              <w:rPr>
                <w:ins w:id="40338" w:author="phuong vu" w:date="2018-11-30T14:07:00Z"/>
                <w:rPrChange w:id="40339" w:author="phuong vu" w:date="2018-11-30T22:36:00Z">
                  <w:rPr>
                    <w:ins w:id="40340" w:author="phuong vu" w:date="2018-11-30T14:07:00Z"/>
                  </w:rPr>
                </w:rPrChange>
              </w:rPr>
              <w:pPrChange w:id="40341" w:author="phuong vu" w:date="2018-11-30T21:47:00Z">
                <w:pPr>
                  <w:spacing w:line="276" w:lineRule="auto"/>
                </w:pPr>
              </w:pPrChange>
            </w:pPr>
            <w:ins w:id="40342" w:author="phuong vu" w:date="2018-11-30T14:07:00Z">
              <w:r w:rsidRPr="00920004">
                <w:rPr>
                  <w:rPrChange w:id="40343" w:author="phuong vu" w:date="2018-11-30T22:36:00Z">
                    <w:rPr/>
                  </w:rPrChange>
                </w:rPr>
                <w:t xml:space="preserve">ID màu sắc. </w:t>
              </w:r>
            </w:ins>
          </w:p>
        </w:tc>
      </w:tr>
      <w:tr w:rsidR="006871B5" w:rsidRPr="00920004" w14:paraId="345D5F06" w14:textId="77777777" w:rsidTr="00E452E5">
        <w:trPr>
          <w:trHeight w:val="300"/>
          <w:ins w:id="40344" w:author="phuong vu" w:date="2018-11-30T14:07:00Z"/>
          <w:trPrChange w:id="40345" w:author="phuong vu" w:date="2018-11-30T21:50:00Z">
            <w:trPr>
              <w:trHeight w:val="300"/>
            </w:trPr>
          </w:trPrChange>
        </w:trPr>
        <w:tc>
          <w:tcPr>
            <w:tcW w:w="706" w:type="dxa"/>
            <w:noWrap/>
            <w:hideMark/>
            <w:tcPrChange w:id="40346" w:author="phuong vu" w:date="2018-11-30T21:50:00Z">
              <w:tcPr>
                <w:tcW w:w="708" w:type="dxa"/>
                <w:noWrap/>
                <w:hideMark/>
              </w:tcPr>
            </w:tcPrChange>
          </w:tcPr>
          <w:p w14:paraId="4FB815AA" w14:textId="77777777" w:rsidR="006871B5" w:rsidRPr="00920004" w:rsidRDefault="006871B5" w:rsidP="00BD0851">
            <w:pPr>
              <w:spacing w:before="240" w:line="0" w:lineRule="atLeast"/>
              <w:rPr>
                <w:ins w:id="40347" w:author="phuong vu" w:date="2018-11-30T14:07:00Z"/>
                <w:rPrChange w:id="40348" w:author="phuong vu" w:date="2018-11-30T22:36:00Z">
                  <w:rPr>
                    <w:ins w:id="40349" w:author="phuong vu" w:date="2018-11-30T14:07:00Z"/>
                  </w:rPr>
                </w:rPrChange>
              </w:rPr>
              <w:pPrChange w:id="40350" w:author="phuong vu" w:date="2018-11-30T14:16:00Z">
                <w:pPr>
                  <w:spacing w:line="276" w:lineRule="auto"/>
                </w:pPr>
              </w:pPrChange>
            </w:pPr>
            <w:ins w:id="40351" w:author="phuong vu" w:date="2018-11-30T14:07:00Z">
              <w:r w:rsidRPr="00920004">
                <w:rPr>
                  <w:rPrChange w:id="40352" w:author="phuong vu" w:date="2018-11-30T22:36:00Z">
                    <w:rPr/>
                  </w:rPrChange>
                </w:rPr>
                <w:t>7</w:t>
              </w:r>
            </w:ins>
          </w:p>
        </w:tc>
        <w:tc>
          <w:tcPr>
            <w:tcW w:w="1998" w:type="dxa"/>
            <w:noWrap/>
            <w:hideMark/>
            <w:tcPrChange w:id="40353" w:author="phuong vu" w:date="2018-11-30T21:50:00Z">
              <w:tcPr>
                <w:tcW w:w="1863" w:type="dxa"/>
                <w:noWrap/>
                <w:hideMark/>
              </w:tcPr>
            </w:tcPrChange>
          </w:tcPr>
          <w:p w14:paraId="642405FA" w14:textId="77777777" w:rsidR="006871B5" w:rsidRPr="00920004" w:rsidRDefault="006871B5" w:rsidP="00E452E5">
            <w:pPr>
              <w:rPr>
                <w:ins w:id="40354" w:author="phuong vu" w:date="2018-11-30T14:07:00Z"/>
                <w:rPrChange w:id="40355" w:author="phuong vu" w:date="2018-11-30T22:36:00Z">
                  <w:rPr>
                    <w:ins w:id="40356" w:author="phuong vu" w:date="2018-11-30T14:07:00Z"/>
                  </w:rPr>
                </w:rPrChange>
              </w:rPr>
              <w:pPrChange w:id="40357" w:author="phuong vu" w:date="2018-11-30T21:47:00Z">
                <w:pPr>
                  <w:spacing w:line="276" w:lineRule="auto"/>
                </w:pPr>
              </w:pPrChange>
            </w:pPr>
            <w:ins w:id="40358" w:author="phuong vu" w:date="2018-11-30T14:07:00Z">
              <w:r w:rsidRPr="00920004">
                <w:rPr>
                  <w:rPrChange w:id="40359" w:author="phuong vu" w:date="2018-11-30T22:36:00Z">
                    <w:rPr/>
                  </w:rPrChange>
                </w:rPr>
                <w:t>product_id</w:t>
              </w:r>
            </w:ins>
          </w:p>
        </w:tc>
        <w:tc>
          <w:tcPr>
            <w:tcW w:w="1071" w:type="dxa"/>
            <w:noWrap/>
            <w:hideMark/>
            <w:tcPrChange w:id="40360" w:author="phuong vu" w:date="2018-11-30T21:50:00Z">
              <w:tcPr>
                <w:tcW w:w="1300" w:type="dxa"/>
                <w:noWrap/>
                <w:hideMark/>
              </w:tcPr>
            </w:tcPrChange>
          </w:tcPr>
          <w:p w14:paraId="55064540" w14:textId="77777777" w:rsidR="006871B5" w:rsidRPr="00920004" w:rsidRDefault="006871B5" w:rsidP="00E452E5">
            <w:pPr>
              <w:rPr>
                <w:ins w:id="40361" w:author="phuong vu" w:date="2018-11-30T14:07:00Z"/>
                <w:rPrChange w:id="40362" w:author="phuong vu" w:date="2018-11-30T22:36:00Z">
                  <w:rPr>
                    <w:ins w:id="40363" w:author="phuong vu" w:date="2018-11-30T14:07:00Z"/>
                  </w:rPr>
                </w:rPrChange>
              </w:rPr>
              <w:pPrChange w:id="40364" w:author="phuong vu" w:date="2018-11-30T21:47:00Z">
                <w:pPr>
                  <w:spacing w:line="276" w:lineRule="auto"/>
                </w:pPr>
              </w:pPrChange>
            </w:pPr>
            <w:ins w:id="40365" w:author="phuong vu" w:date="2018-11-30T14:07:00Z">
              <w:r w:rsidRPr="00920004">
                <w:rPr>
                  <w:rPrChange w:id="40366" w:author="phuong vu" w:date="2018-11-30T22:36:00Z">
                    <w:rPr/>
                  </w:rPrChange>
                </w:rPr>
                <w:t>numeric</w:t>
              </w:r>
            </w:ins>
          </w:p>
        </w:tc>
        <w:tc>
          <w:tcPr>
            <w:tcW w:w="1187" w:type="dxa"/>
            <w:noWrap/>
            <w:vAlign w:val="center"/>
            <w:hideMark/>
            <w:tcPrChange w:id="40367" w:author="phuong vu" w:date="2018-11-30T21:50:00Z">
              <w:tcPr>
                <w:tcW w:w="991" w:type="dxa"/>
                <w:noWrap/>
                <w:vAlign w:val="center"/>
                <w:hideMark/>
              </w:tcPr>
            </w:tcPrChange>
          </w:tcPr>
          <w:p w14:paraId="6C9B84A2" w14:textId="77777777" w:rsidR="006871B5" w:rsidRPr="00920004" w:rsidRDefault="006871B5" w:rsidP="00E452E5">
            <w:pPr>
              <w:jc w:val="center"/>
              <w:rPr>
                <w:ins w:id="40368" w:author="phuong vu" w:date="2018-11-30T14:07:00Z"/>
                <w:lang w:val="en-US"/>
                <w:rPrChange w:id="40369" w:author="phuong vu" w:date="2018-11-30T22:36:00Z">
                  <w:rPr>
                    <w:ins w:id="40370" w:author="phuong vu" w:date="2018-11-30T14:07:00Z"/>
                    <w:lang w:val="en-US"/>
                  </w:rPr>
                </w:rPrChange>
              </w:rPr>
              <w:pPrChange w:id="40371" w:author="phuong vu" w:date="2018-11-30T21:47:00Z">
                <w:pPr>
                  <w:spacing w:line="276" w:lineRule="auto"/>
                  <w:jc w:val="center"/>
                </w:pPr>
              </w:pPrChange>
            </w:pPr>
          </w:p>
        </w:tc>
        <w:tc>
          <w:tcPr>
            <w:tcW w:w="835" w:type="dxa"/>
            <w:noWrap/>
            <w:vAlign w:val="center"/>
            <w:hideMark/>
            <w:tcPrChange w:id="40372" w:author="phuong vu" w:date="2018-11-30T21:50:00Z">
              <w:tcPr>
                <w:tcW w:w="838" w:type="dxa"/>
                <w:noWrap/>
                <w:vAlign w:val="center"/>
                <w:hideMark/>
              </w:tcPr>
            </w:tcPrChange>
          </w:tcPr>
          <w:p w14:paraId="253C39A2" w14:textId="77777777" w:rsidR="006871B5" w:rsidRPr="00920004" w:rsidRDefault="006871B5" w:rsidP="00E452E5">
            <w:pPr>
              <w:jc w:val="center"/>
              <w:rPr>
                <w:ins w:id="40373" w:author="phuong vu" w:date="2018-11-30T14:07:00Z"/>
                <w:rPrChange w:id="40374" w:author="phuong vu" w:date="2018-11-30T22:36:00Z">
                  <w:rPr>
                    <w:ins w:id="40375" w:author="phuong vu" w:date="2018-11-30T14:07:00Z"/>
                  </w:rPr>
                </w:rPrChange>
              </w:rPr>
              <w:pPrChange w:id="40376" w:author="phuong vu" w:date="2018-11-30T21:47:00Z">
                <w:pPr>
                  <w:spacing w:line="276" w:lineRule="auto"/>
                  <w:jc w:val="center"/>
                </w:pPr>
              </w:pPrChange>
            </w:pPr>
          </w:p>
        </w:tc>
        <w:tc>
          <w:tcPr>
            <w:tcW w:w="1047" w:type="dxa"/>
            <w:noWrap/>
            <w:vAlign w:val="center"/>
            <w:hideMark/>
            <w:tcPrChange w:id="40377" w:author="phuong vu" w:date="2018-11-30T21:50:00Z">
              <w:tcPr>
                <w:tcW w:w="1414" w:type="dxa"/>
                <w:noWrap/>
                <w:vAlign w:val="center"/>
                <w:hideMark/>
              </w:tcPr>
            </w:tcPrChange>
          </w:tcPr>
          <w:p w14:paraId="127BBC38" w14:textId="77777777" w:rsidR="006871B5" w:rsidRPr="00920004" w:rsidRDefault="006871B5" w:rsidP="00E452E5">
            <w:pPr>
              <w:jc w:val="center"/>
              <w:rPr>
                <w:ins w:id="40378" w:author="phuong vu" w:date="2018-11-30T14:07:00Z"/>
                <w:rPrChange w:id="40379" w:author="phuong vu" w:date="2018-11-30T22:36:00Z">
                  <w:rPr>
                    <w:ins w:id="40380" w:author="phuong vu" w:date="2018-11-30T14:07:00Z"/>
                  </w:rPr>
                </w:rPrChange>
              </w:rPr>
              <w:pPrChange w:id="40381" w:author="phuong vu" w:date="2018-11-30T21:47:00Z">
                <w:pPr>
                  <w:spacing w:line="276" w:lineRule="auto"/>
                  <w:jc w:val="center"/>
                </w:pPr>
              </w:pPrChange>
            </w:pPr>
            <w:ins w:id="40382" w:author="phuong vu" w:date="2018-11-30T14:07:00Z">
              <w:r w:rsidRPr="00920004">
                <w:rPr>
                  <w:rPrChange w:id="40383" w:author="phuong vu" w:date="2018-11-30T22:36:00Z">
                    <w:rPr/>
                  </w:rPrChange>
                </w:rPr>
                <w:t>X</w:t>
              </w:r>
            </w:ins>
          </w:p>
        </w:tc>
        <w:tc>
          <w:tcPr>
            <w:tcW w:w="1933" w:type="dxa"/>
            <w:noWrap/>
            <w:hideMark/>
            <w:tcPrChange w:id="40384" w:author="phuong vu" w:date="2018-11-30T21:50:00Z">
              <w:tcPr>
                <w:tcW w:w="1611" w:type="dxa"/>
                <w:noWrap/>
                <w:hideMark/>
              </w:tcPr>
            </w:tcPrChange>
          </w:tcPr>
          <w:p w14:paraId="2FF064F2" w14:textId="77777777" w:rsidR="006871B5" w:rsidRPr="00920004" w:rsidRDefault="006871B5" w:rsidP="00E452E5">
            <w:pPr>
              <w:rPr>
                <w:ins w:id="40385" w:author="phuong vu" w:date="2018-11-30T14:07:00Z"/>
                <w:rPrChange w:id="40386" w:author="phuong vu" w:date="2018-11-30T22:36:00Z">
                  <w:rPr>
                    <w:ins w:id="40387" w:author="phuong vu" w:date="2018-11-30T14:07:00Z"/>
                  </w:rPr>
                </w:rPrChange>
              </w:rPr>
              <w:pPrChange w:id="40388" w:author="phuong vu" w:date="2018-11-30T21:47:00Z">
                <w:pPr>
                  <w:spacing w:line="276" w:lineRule="auto"/>
                </w:pPr>
              </w:pPrChange>
            </w:pPr>
            <w:ins w:id="40389" w:author="phuong vu" w:date="2018-11-30T14:07:00Z">
              <w:r w:rsidRPr="00920004">
                <w:rPr>
                  <w:rPrChange w:id="40390" w:author="phuong vu" w:date="2018-11-30T22:36:00Z">
                    <w:rPr/>
                  </w:rPrChange>
                </w:rPr>
                <w:t>ID quần áo</w:t>
              </w:r>
            </w:ins>
          </w:p>
        </w:tc>
      </w:tr>
      <w:tr w:rsidR="006871B5" w:rsidRPr="00920004" w14:paraId="2429A0BC" w14:textId="77777777" w:rsidTr="00E452E5">
        <w:trPr>
          <w:trHeight w:val="300"/>
          <w:ins w:id="40391" w:author="phuong vu" w:date="2018-11-30T14:07:00Z"/>
          <w:trPrChange w:id="40392" w:author="phuong vu" w:date="2018-11-30T21:50:00Z">
            <w:trPr>
              <w:trHeight w:val="300"/>
            </w:trPr>
          </w:trPrChange>
        </w:trPr>
        <w:tc>
          <w:tcPr>
            <w:tcW w:w="706" w:type="dxa"/>
            <w:noWrap/>
            <w:hideMark/>
            <w:tcPrChange w:id="40393" w:author="phuong vu" w:date="2018-11-30T21:50:00Z">
              <w:tcPr>
                <w:tcW w:w="708" w:type="dxa"/>
                <w:noWrap/>
                <w:hideMark/>
              </w:tcPr>
            </w:tcPrChange>
          </w:tcPr>
          <w:p w14:paraId="7D132B1D" w14:textId="77777777" w:rsidR="006871B5" w:rsidRPr="00920004" w:rsidRDefault="006871B5" w:rsidP="00BD0851">
            <w:pPr>
              <w:spacing w:before="240" w:line="0" w:lineRule="atLeast"/>
              <w:rPr>
                <w:ins w:id="40394" w:author="phuong vu" w:date="2018-11-30T14:07:00Z"/>
                <w:rPrChange w:id="40395" w:author="phuong vu" w:date="2018-11-30T22:36:00Z">
                  <w:rPr>
                    <w:ins w:id="40396" w:author="phuong vu" w:date="2018-11-30T14:07:00Z"/>
                  </w:rPr>
                </w:rPrChange>
              </w:rPr>
              <w:pPrChange w:id="40397" w:author="phuong vu" w:date="2018-11-30T14:16:00Z">
                <w:pPr>
                  <w:spacing w:line="276" w:lineRule="auto"/>
                </w:pPr>
              </w:pPrChange>
            </w:pPr>
            <w:ins w:id="40398" w:author="phuong vu" w:date="2018-11-30T14:07:00Z">
              <w:r w:rsidRPr="00920004">
                <w:rPr>
                  <w:rPrChange w:id="40399" w:author="phuong vu" w:date="2018-11-30T22:36:00Z">
                    <w:rPr/>
                  </w:rPrChange>
                </w:rPr>
                <w:t>8</w:t>
              </w:r>
            </w:ins>
          </w:p>
        </w:tc>
        <w:tc>
          <w:tcPr>
            <w:tcW w:w="1998" w:type="dxa"/>
            <w:noWrap/>
            <w:hideMark/>
            <w:tcPrChange w:id="40400" w:author="phuong vu" w:date="2018-11-30T21:50:00Z">
              <w:tcPr>
                <w:tcW w:w="1863" w:type="dxa"/>
                <w:noWrap/>
                <w:hideMark/>
              </w:tcPr>
            </w:tcPrChange>
          </w:tcPr>
          <w:p w14:paraId="6369F1BE" w14:textId="77777777" w:rsidR="006871B5" w:rsidRPr="00920004" w:rsidRDefault="006871B5" w:rsidP="00E452E5">
            <w:pPr>
              <w:rPr>
                <w:ins w:id="40401" w:author="phuong vu" w:date="2018-11-30T14:07:00Z"/>
                <w:rPrChange w:id="40402" w:author="phuong vu" w:date="2018-11-30T22:36:00Z">
                  <w:rPr>
                    <w:ins w:id="40403" w:author="phuong vu" w:date="2018-11-30T14:07:00Z"/>
                  </w:rPr>
                </w:rPrChange>
              </w:rPr>
              <w:pPrChange w:id="40404" w:author="phuong vu" w:date="2018-11-30T21:47:00Z">
                <w:pPr>
                  <w:spacing w:line="276" w:lineRule="auto"/>
                </w:pPr>
              </w:pPrChange>
            </w:pPr>
            <w:ins w:id="40405" w:author="phuong vu" w:date="2018-11-30T14:07:00Z">
              <w:r w:rsidRPr="00920004">
                <w:rPr>
                  <w:rPrChange w:id="40406" w:author="phuong vu" w:date="2018-11-30T22:36:00Z">
                    <w:rPr/>
                  </w:rPrChange>
                </w:rPr>
                <w:t>material_id</w:t>
              </w:r>
            </w:ins>
          </w:p>
        </w:tc>
        <w:tc>
          <w:tcPr>
            <w:tcW w:w="1071" w:type="dxa"/>
            <w:noWrap/>
            <w:hideMark/>
            <w:tcPrChange w:id="40407" w:author="phuong vu" w:date="2018-11-30T21:50:00Z">
              <w:tcPr>
                <w:tcW w:w="1300" w:type="dxa"/>
                <w:noWrap/>
                <w:hideMark/>
              </w:tcPr>
            </w:tcPrChange>
          </w:tcPr>
          <w:p w14:paraId="726BE9C0" w14:textId="77777777" w:rsidR="006871B5" w:rsidRPr="00920004" w:rsidRDefault="006871B5" w:rsidP="00E452E5">
            <w:pPr>
              <w:rPr>
                <w:ins w:id="40408" w:author="phuong vu" w:date="2018-11-30T14:07:00Z"/>
                <w:rPrChange w:id="40409" w:author="phuong vu" w:date="2018-11-30T22:36:00Z">
                  <w:rPr>
                    <w:ins w:id="40410" w:author="phuong vu" w:date="2018-11-30T14:07:00Z"/>
                  </w:rPr>
                </w:rPrChange>
              </w:rPr>
              <w:pPrChange w:id="40411" w:author="phuong vu" w:date="2018-11-30T21:47:00Z">
                <w:pPr>
                  <w:spacing w:line="276" w:lineRule="auto"/>
                </w:pPr>
              </w:pPrChange>
            </w:pPr>
            <w:ins w:id="40412" w:author="phuong vu" w:date="2018-11-30T14:07:00Z">
              <w:r w:rsidRPr="00920004">
                <w:rPr>
                  <w:rPrChange w:id="40413" w:author="phuong vu" w:date="2018-11-30T22:36:00Z">
                    <w:rPr/>
                  </w:rPrChange>
                </w:rPr>
                <w:t>numeric</w:t>
              </w:r>
            </w:ins>
          </w:p>
        </w:tc>
        <w:tc>
          <w:tcPr>
            <w:tcW w:w="1187" w:type="dxa"/>
            <w:noWrap/>
            <w:vAlign w:val="center"/>
            <w:hideMark/>
            <w:tcPrChange w:id="40414" w:author="phuong vu" w:date="2018-11-30T21:50:00Z">
              <w:tcPr>
                <w:tcW w:w="991" w:type="dxa"/>
                <w:noWrap/>
                <w:vAlign w:val="center"/>
                <w:hideMark/>
              </w:tcPr>
            </w:tcPrChange>
          </w:tcPr>
          <w:p w14:paraId="30F361E3" w14:textId="77777777" w:rsidR="006871B5" w:rsidRPr="00920004" w:rsidRDefault="006871B5" w:rsidP="00E452E5">
            <w:pPr>
              <w:jc w:val="center"/>
              <w:rPr>
                <w:ins w:id="40415" w:author="phuong vu" w:date="2018-11-30T14:07:00Z"/>
                <w:lang w:val="en-US"/>
                <w:rPrChange w:id="40416" w:author="phuong vu" w:date="2018-11-30T22:36:00Z">
                  <w:rPr>
                    <w:ins w:id="40417" w:author="phuong vu" w:date="2018-11-30T14:07:00Z"/>
                    <w:lang w:val="en-US"/>
                  </w:rPr>
                </w:rPrChange>
              </w:rPr>
              <w:pPrChange w:id="40418" w:author="phuong vu" w:date="2018-11-30T21:47:00Z">
                <w:pPr>
                  <w:spacing w:line="276" w:lineRule="auto"/>
                  <w:jc w:val="center"/>
                </w:pPr>
              </w:pPrChange>
            </w:pPr>
            <w:ins w:id="40419" w:author="phuong vu" w:date="2018-11-30T14:07:00Z">
              <w:r w:rsidRPr="00920004">
                <w:rPr>
                  <w:lang w:val="en-US"/>
                  <w:rPrChange w:id="40420" w:author="phuong vu" w:date="2018-11-30T22:36:00Z">
                    <w:rPr>
                      <w:lang w:val="en-US"/>
                    </w:rPr>
                  </w:rPrChange>
                </w:rPr>
                <w:t>X</w:t>
              </w:r>
            </w:ins>
          </w:p>
        </w:tc>
        <w:tc>
          <w:tcPr>
            <w:tcW w:w="835" w:type="dxa"/>
            <w:noWrap/>
            <w:vAlign w:val="center"/>
            <w:hideMark/>
            <w:tcPrChange w:id="40421" w:author="phuong vu" w:date="2018-11-30T21:50:00Z">
              <w:tcPr>
                <w:tcW w:w="838" w:type="dxa"/>
                <w:noWrap/>
                <w:vAlign w:val="center"/>
                <w:hideMark/>
              </w:tcPr>
            </w:tcPrChange>
          </w:tcPr>
          <w:p w14:paraId="03FF141D" w14:textId="77777777" w:rsidR="006871B5" w:rsidRPr="00920004" w:rsidRDefault="006871B5" w:rsidP="00E452E5">
            <w:pPr>
              <w:jc w:val="center"/>
              <w:rPr>
                <w:ins w:id="40422" w:author="phuong vu" w:date="2018-11-30T14:07:00Z"/>
                <w:rPrChange w:id="40423" w:author="phuong vu" w:date="2018-11-30T22:36:00Z">
                  <w:rPr>
                    <w:ins w:id="40424" w:author="phuong vu" w:date="2018-11-30T14:07:00Z"/>
                  </w:rPr>
                </w:rPrChange>
              </w:rPr>
              <w:pPrChange w:id="40425" w:author="phuong vu" w:date="2018-11-30T21:47:00Z">
                <w:pPr>
                  <w:spacing w:line="276" w:lineRule="auto"/>
                  <w:jc w:val="center"/>
                </w:pPr>
              </w:pPrChange>
            </w:pPr>
          </w:p>
        </w:tc>
        <w:tc>
          <w:tcPr>
            <w:tcW w:w="1047" w:type="dxa"/>
            <w:noWrap/>
            <w:vAlign w:val="center"/>
            <w:hideMark/>
            <w:tcPrChange w:id="40426" w:author="phuong vu" w:date="2018-11-30T21:50:00Z">
              <w:tcPr>
                <w:tcW w:w="1414" w:type="dxa"/>
                <w:noWrap/>
                <w:vAlign w:val="center"/>
                <w:hideMark/>
              </w:tcPr>
            </w:tcPrChange>
          </w:tcPr>
          <w:p w14:paraId="6BB35D6C" w14:textId="77777777" w:rsidR="006871B5" w:rsidRPr="00920004" w:rsidRDefault="006871B5" w:rsidP="00E452E5">
            <w:pPr>
              <w:jc w:val="center"/>
              <w:rPr>
                <w:ins w:id="40427" w:author="phuong vu" w:date="2018-11-30T14:07:00Z"/>
                <w:rPrChange w:id="40428" w:author="phuong vu" w:date="2018-11-30T22:36:00Z">
                  <w:rPr>
                    <w:ins w:id="40429" w:author="phuong vu" w:date="2018-11-30T14:07:00Z"/>
                  </w:rPr>
                </w:rPrChange>
              </w:rPr>
              <w:pPrChange w:id="40430" w:author="phuong vu" w:date="2018-11-30T21:47:00Z">
                <w:pPr>
                  <w:spacing w:line="276" w:lineRule="auto"/>
                  <w:jc w:val="center"/>
                </w:pPr>
              </w:pPrChange>
            </w:pPr>
            <w:ins w:id="40431" w:author="phuong vu" w:date="2018-11-30T14:07:00Z">
              <w:r w:rsidRPr="00920004">
                <w:rPr>
                  <w:rPrChange w:id="40432" w:author="phuong vu" w:date="2018-11-30T22:36:00Z">
                    <w:rPr/>
                  </w:rPrChange>
                </w:rPr>
                <w:t>X</w:t>
              </w:r>
            </w:ins>
          </w:p>
        </w:tc>
        <w:tc>
          <w:tcPr>
            <w:tcW w:w="1933" w:type="dxa"/>
            <w:noWrap/>
            <w:hideMark/>
            <w:tcPrChange w:id="40433" w:author="phuong vu" w:date="2018-11-30T21:50:00Z">
              <w:tcPr>
                <w:tcW w:w="1611" w:type="dxa"/>
                <w:noWrap/>
                <w:hideMark/>
              </w:tcPr>
            </w:tcPrChange>
          </w:tcPr>
          <w:p w14:paraId="5B13DD9C" w14:textId="77777777" w:rsidR="006871B5" w:rsidRPr="00920004" w:rsidRDefault="006871B5" w:rsidP="00E452E5">
            <w:pPr>
              <w:rPr>
                <w:ins w:id="40434" w:author="phuong vu" w:date="2018-11-30T14:07:00Z"/>
                <w:rPrChange w:id="40435" w:author="phuong vu" w:date="2018-11-30T22:36:00Z">
                  <w:rPr>
                    <w:ins w:id="40436" w:author="phuong vu" w:date="2018-11-30T14:07:00Z"/>
                  </w:rPr>
                </w:rPrChange>
              </w:rPr>
              <w:pPrChange w:id="40437" w:author="phuong vu" w:date="2018-11-30T21:47:00Z">
                <w:pPr>
                  <w:spacing w:line="276" w:lineRule="auto"/>
                </w:pPr>
              </w:pPrChange>
            </w:pPr>
            <w:ins w:id="40438" w:author="phuong vu" w:date="2018-11-30T14:07:00Z">
              <w:r w:rsidRPr="00920004">
                <w:rPr>
                  <w:rPrChange w:id="40439" w:author="phuong vu" w:date="2018-11-30T22:36:00Z">
                    <w:rPr/>
                  </w:rPrChange>
                </w:rPr>
                <w:t xml:space="preserve">ID chất liệu. </w:t>
              </w:r>
            </w:ins>
          </w:p>
        </w:tc>
      </w:tr>
      <w:tr w:rsidR="006871B5" w:rsidRPr="00920004" w14:paraId="1CDAC3C4" w14:textId="77777777" w:rsidTr="00E452E5">
        <w:trPr>
          <w:trHeight w:val="300"/>
          <w:ins w:id="40440" w:author="phuong vu" w:date="2018-11-30T14:07:00Z"/>
          <w:trPrChange w:id="40441" w:author="phuong vu" w:date="2018-11-30T21:50:00Z">
            <w:trPr>
              <w:trHeight w:val="300"/>
            </w:trPr>
          </w:trPrChange>
        </w:trPr>
        <w:tc>
          <w:tcPr>
            <w:tcW w:w="706" w:type="dxa"/>
            <w:noWrap/>
            <w:hideMark/>
            <w:tcPrChange w:id="40442" w:author="phuong vu" w:date="2018-11-30T21:50:00Z">
              <w:tcPr>
                <w:tcW w:w="708" w:type="dxa"/>
                <w:noWrap/>
                <w:hideMark/>
              </w:tcPr>
            </w:tcPrChange>
          </w:tcPr>
          <w:p w14:paraId="6C0817D2" w14:textId="77777777" w:rsidR="006871B5" w:rsidRPr="00920004" w:rsidRDefault="006871B5" w:rsidP="00BD0851">
            <w:pPr>
              <w:spacing w:before="240" w:line="0" w:lineRule="atLeast"/>
              <w:rPr>
                <w:ins w:id="40443" w:author="phuong vu" w:date="2018-11-30T14:07:00Z"/>
                <w:rPrChange w:id="40444" w:author="phuong vu" w:date="2018-11-30T22:36:00Z">
                  <w:rPr>
                    <w:ins w:id="40445" w:author="phuong vu" w:date="2018-11-30T14:07:00Z"/>
                  </w:rPr>
                </w:rPrChange>
              </w:rPr>
              <w:pPrChange w:id="40446" w:author="phuong vu" w:date="2018-11-30T14:16:00Z">
                <w:pPr>
                  <w:spacing w:line="276" w:lineRule="auto"/>
                </w:pPr>
              </w:pPrChange>
            </w:pPr>
            <w:ins w:id="40447" w:author="phuong vu" w:date="2018-11-30T14:07:00Z">
              <w:r w:rsidRPr="00920004">
                <w:rPr>
                  <w:rPrChange w:id="40448" w:author="phuong vu" w:date="2018-11-30T22:36:00Z">
                    <w:rPr/>
                  </w:rPrChange>
                </w:rPr>
                <w:t>9</w:t>
              </w:r>
            </w:ins>
          </w:p>
        </w:tc>
        <w:tc>
          <w:tcPr>
            <w:tcW w:w="1998" w:type="dxa"/>
            <w:noWrap/>
            <w:hideMark/>
            <w:tcPrChange w:id="40449" w:author="phuong vu" w:date="2018-11-30T21:50:00Z">
              <w:tcPr>
                <w:tcW w:w="1863" w:type="dxa"/>
                <w:noWrap/>
                <w:hideMark/>
              </w:tcPr>
            </w:tcPrChange>
          </w:tcPr>
          <w:p w14:paraId="0D86D717" w14:textId="77777777" w:rsidR="006871B5" w:rsidRPr="00920004" w:rsidRDefault="006871B5" w:rsidP="00E452E5">
            <w:pPr>
              <w:rPr>
                <w:ins w:id="40450" w:author="phuong vu" w:date="2018-11-30T14:07:00Z"/>
                <w:rPrChange w:id="40451" w:author="phuong vu" w:date="2018-11-30T22:36:00Z">
                  <w:rPr>
                    <w:ins w:id="40452" w:author="phuong vu" w:date="2018-11-30T14:07:00Z"/>
                  </w:rPr>
                </w:rPrChange>
              </w:rPr>
              <w:pPrChange w:id="40453" w:author="phuong vu" w:date="2018-11-30T21:47:00Z">
                <w:pPr>
                  <w:spacing w:line="276" w:lineRule="auto"/>
                </w:pPr>
              </w:pPrChange>
            </w:pPr>
            <w:ins w:id="40454" w:author="phuong vu" w:date="2018-11-30T14:07:00Z">
              <w:r w:rsidRPr="00920004">
                <w:rPr>
                  <w:rPrChange w:id="40455" w:author="phuong vu" w:date="2018-11-30T22:36:00Z">
                    <w:rPr/>
                  </w:rPrChange>
                </w:rPr>
                <w:t>amount</w:t>
              </w:r>
            </w:ins>
          </w:p>
        </w:tc>
        <w:tc>
          <w:tcPr>
            <w:tcW w:w="1071" w:type="dxa"/>
            <w:noWrap/>
            <w:hideMark/>
            <w:tcPrChange w:id="40456" w:author="phuong vu" w:date="2018-11-30T21:50:00Z">
              <w:tcPr>
                <w:tcW w:w="1300" w:type="dxa"/>
                <w:noWrap/>
                <w:hideMark/>
              </w:tcPr>
            </w:tcPrChange>
          </w:tcPr>
          <w:p w14:paraId="08F65451" w14:textId="77777777" w:rsidR="006871B5" w:rsidRPr="00920004" w:rsidRDefault="006871B5" w:rsidP="00E452E5">
            <w:pPr>
              <w:rPr>
                <w:ins w:id="40457" w:author="phuong vu" w:date="2018-11-30T14:07:00Z"/>
                <w:lang w:val="en-US"/>
                <w:rPrChange w:id="40458" w:author="phuong vu" w:date="2018-11-30T22:36:00Z">
                  <w:rPr>
                    <w:ins w:id="40459" w:author="phuong vu" w:date="2018-11-30T14:07:00Z"/>
                    <w:lang w:val="en-US"/>
                  </w:rPr>
                </w:rPrChange>
              </w:rPr>
              <w:pPrChange w:id="40460" w:author="phuong vu" w:date="2018-11-30T21:47:00Z">
                <w:pPr>
                  <w:spacing w:line="276" w:lineRule="auto"/>
                </w:pPr>
              </w:pPrChange>
            </w:pPr>
            <w:ins w:id="40461" w:author="phuong vu" w:date="2018-11-30T14:07:00Z">
              <w:r w:rsidRPr="00920004">
                <w:rPr>
                  <w:lang w:val="en-US"/>
                  <w:rPrChange w:id="40462" w:author="phuong vu" w:date="2018-11-30T22:36:00Z">
                    <w:rPr>
                      <w:lang w:val="en-US"/>
                    </w:rPr>
                  </w:rPrChange>
                </w:rPr>
                <w:t>double</w:t>
              </w:r>
            </w:ins>
          </w:p>
        </w:tc>
        <w:tc>
          <w:tcPr>
            <w:tcW w:w="1187" w:type="dxa"/>
            <w:noWrap/>
            <w:vAlign w:val="center"/>
            <w:hideMark/>
            <w:tcPrChange w:id="40463" w:author="phuong vu" w:date="2018-11-30T21:50:00Z">
              <w:tcPr>
                <w:tcW w:w="991" w:type="dxa"/>
                <w:noWrap/>
                <w:vAlign w:val="center"/>
                <w:hideMark/>
              </w:tcPr>
            </w:tcPrChange>
          </w:tcPr>
          <w:p w14:paraId="6D0D5B6C" w14:textId="77777777" w:rsidR="006871B5" w:rsidRPr="00920004" w:rsidRDefault="006871B5" w:rsidP="00E452E5">
            <w:pPr>
              <w:jc w:val="center"/>
              <w:rPr>
                <w:ins w:id="40464" w:author="phuong vu" w:date="2018-11-30T14:07:00Z"/>
                <w:rPrChange w:id="40465" w:author="phuong vu" w:date="2018-11-30T22:36:00Z">
                  <w:rPr>
                    <w:ins w:id="40466" w:author="phuong vu" w:date="2018-11-30T14:07:00Z"/>
                  </w:rPr>
                </w:rPrChange>
              </w:rPr>
              <w:pPrChange w:id="40467" w:author="phuong vu" w:date="2018-11-30T21:47:00Z">
                <w:pPr>
                  <w:spacing w:line="276" w:lineRule="auto"/>
                  <w:jc w:val="center"/>
                </w:pPr>
              </w:pPrChange>
            </w:pPr>
          </w:p>
        </w:tc>
        <w:tc>
          <w:tcPr>
            <w:tcW w:w="835" w:type="dxa"/>
            <w:noWrap/>
            <w:vAlign w:val="center"/>
            <w:hideMark/>
            <w:tcPrChange w:id="40468" w:author="phuong vu" w:date="2018-11-30T21:50:00Z">
              <w:tcPr>
                <w:tcW w:w="838" w:type="dxa"/>
                <w:noWrap/>
                <w:vAlign w:val="center"/>
                <w:hideMark/>
              </w:tcPr>
            </w:tcPrChange>
          </w:tcPr>
          <w:p w14:paraId="347940B0" w14:textId="77777777" w:rsidR="006871B5" w:rsidRPr="00920004" w:rsidRDefault="006871B5" w:rsidP="00E452E5">
            <w:pPr>
              <w:jc w:val="center"/>
              <w:rPr>
                <w:ins w:id="40469" w:author="phuong vu" w:date="2018-11-30T14:07:00Z"/>
                <w:rPrChange w:id="40470" w:author="phuong vu" w:date="2018-11-30T22:36:00Z">
                  <w:rPr>
                    <w:ins w:id="40471" w:author="phuong vu" w:date="2018-11-30T14:07:00Z"/>
                  </w:rPr>
                </w:rPrChange>
              </w:rPr>
              <w:pPrChange w:id="40472" w:author="phuong vu" w:date="2018-11-30T21:47:00Z">
                <w:pPr>
                  <w:spacing w:line="276" w:lineRule="auto"/>
                  <w:jc w:val="center"/>
                </w:pPr>
              </w:pPrChange>
            </w:pPr>
          </w:p>
        </w:tc>
        <w:tc>
          <w:tcPr>
            <w:tcW w:w="1047" w:type="dxa"/>
            <w:noWrap/>
            <w:vAlign w:val="center"/>
            <w:hideMark/>
            <w:tcPrChange w:id="40473" w:author="phuong vu" w:date="2018-11-30T21:50:00Z">
              <w:tcPr>
                <w:tcW w:w="1414" w:type="dxa"/>
                <w:noWrap/>
                <w:vAlign w:val="center"/>
                <w:hideMark/>
              </w:tcPr>
            </w:tcPrChange>
          </w:tcPr>
          <w:p w14:paraId="2AB35C8E" w14:textId="77777777" w:rsidR="006871B5" w:rsidRPr="00920004" w:rsidRDefault="006871B5" w:rsidP="00E452E5">
            <w:pPr>
              <w:jc w:val="center"/>
              <w:rPr>
                <w:ins w:id="40474" w:author="phuong vu" w:date="2018-11-30T14:07:00Z"/>
                <w:rPrChange w:id="40475" w:author="phuong vu" w:date="2018-11-30T22:36:00Z">
                  <w:rPr>
                    <w:ins w:id="40476" w:author="phuong vu" w:date="2018-11-30T14:07:00Z"/>
                  </w:rPr>
                </w:rPrChange>
              </w:rPr>
              <w:pPrChange w:id="40477" w:author="phuong vu" w:date="2018-11-30T21:47:00Z">
                <w:pPr>
                  <w:spacing w:line="276" w:lineRule="auto"/>
                  <w:jc w:val="center"/>
                </w:pPr>
              </w:pPrChange>
            </w:pPr>
          </w:p>
        </w:tc>
        <w:tc>
          <w:tcPr>
            <w:tcW w:w="1933" w:type="dxa"/>
            <w:noWrap/>
            <w:hideMark/>
            <w:tcPrChange w:id="40478" w:author="phuong vu" w:date="2018-11-30T21:50:00Z">
              <w:tcPr>
                <w:tcW w:w="1611" w:type="dxa"/>
                <w:noWrap/>
                <w:hideMark/>
              </w:tcPr>
            </w:tcPrChange>
          </w:tcPr>
          <w:p w14:paraId="3DF28B67" w14:textId="77777777" w:rsidR="006871B5" w:rsidRPr="00920004" w:rsidRDefault="006871B5" w:rsidP="00E452E5">
            <w:pPr>
              <w:rPr>
                <w:ins w:id="40479" w:author="phuong vu" w:date="2018-11-30T14:07:00Z"/>
                <w:lang w:val="en-US"/>
                <w:rPrChange w:id="40480" w:author="phuong vu" w:date="2018-11-30T22:36:00Z">
                  <w:rPr>
                    <w:ins w:id="40481" w:author="phuong vu" w:date="2018-11-30T14:07:00Z"/>
                    <w:lang w:val="en-US"/>
                  </w:rPr>
                </w:rPrChange>
              </w:rPr>
              <w:pPrChange w:id="40482" w:author="phuong vu" w:date="2018-11-30T21:47:00Z">
                <w:pPr>
                  <w:spacing w:line="276" w:lineRule="auto"/>
                </w:pPr>
              </w:pPrChange>
            </w:pPr>
            <w:ins w:id="40483" w:author="phuong vu" w:date="2018-11-30T14:07:00Z">
              <w:r w:rsidRPr="00920004">
                <w:rPr>
                  <w:rPrChange w:id="40484" w:author="phuong vu" w:date="2018-11-30T22:36:00Z">
                    <w:rPr/>
                  </w:rPrChange>
                </w:rPr>
                <w:t>Số lượng quần</w:t>
              </w:r>
              <w:r w:rsidRPr="00920004">
                <w:rPr>
                  <w:lang w:val="en-US"/>
                  <w:rPrChange w:id="40485" w:author="phuong vu" w:date="2018-11-30T22:36:00Z">
                    <w:rPr>
                      <w:lang w:val="en-US"/>
                    </w:rPr>
                  </w:rPrChange>
                </w:rPr>
                <w:t xml:space="preserve"> áo</w:t>
              </w:r>
            </w:ins>
          </w:p>
        </w:tc>
      </w:tr>
      <w:tr w:rsidR="006871B5" w:rsidRPr="00920004" w14:paraId="157FC637" w14:textId="77777777" w:rsidTr="00E452E5">
        <w:trPr>
          <w:trHeight w:val="300"/>
          <w:ins w:id="40486" w:author="phuong vu" w:date="2018-11-30T14:07:00Z"/>
          <w:trPrChange w:id="40487" w:author="phuong vu" w:date="2018-11-30T21:50:00Z">
            <w:trPr>
              <w:trHeight w:val="300"/>
            </w:trPr>
          </w:trPrChange>
        </w:trPr>
        <w:tc>
          <w:tcPr>
            <w:tcW w:w="706" w:type="dxa"/>
            <w:noWrap/>
            <w:hideMark/>
            <w:tcPrChange w:id="40488" w:author="phuong vu" w:date="2018-11-30T21:50:00Z">
              <w:tcPr>
                <w:tcW w:w="708" w:type="dxa"/>
                <w:noWrap/>
                <w:hideMark/>
              </w:tcPr>
            </w:tcPrChange>
          </w:tcPr>
          <w:p w14:paraId="0F94E569" w14:textId="77777777" w:rsidR="006871B5" w:rsidRPr="00920004" w:rsidRDefault="006871B5" w:rsidP="00BD0851">
            <w:pPr>
              <w:spacing w:before="240" w:line="0" w:lineRule="atLeast"/>
              <w:rPr>
                <w:ins w:id="40489" w:author="phuong vu" w:date="2018-11-30T14:07:00Z"/>
                <w:rPrChange w:id="40490" w:author="phuong vu" w:date="2018-11-30T22:36:00Z">
                  <w:rPr>
                    <w:ins w:id="40491" w:author="phuong vu" w:date="2018-11-30T14:07:00Z"/>
                  </w:rPr>
                </w:rPrChange>
              </w:rPr>
              <w:pPrChange w:id="40492" w:author="phuong vu" w:date="2018-11-30T14:16:00Z">
                <w:pPr>
                  <w:spacing w:line="276" w:lineRule="auto"/>
                </w:pPr>
              </w:pPrChange>
            </w:pPr>
            <w:ins w:id="40493" w:author="phuong vu" w:date="2018-11-30T14:07:00Z">
              <w:r w:rsidRPr="00920004">
                <w:rPr>
                  <w:rPrChange w:id="40494" w:author="phuong vu" w:date="2018-11-30T22:36:00Z">
                    <w:rPr/>
                  </w:rPrChange>
                </w:rPr>
                <w:t>10</w:t>
              </w:r>
            </w:ins>
          </w:p>
        </w:tc>
        <w:tc>
          <w:tcPr>
            <w:tcW w:w="1998" w:type="dxa"/>
            <w:noWrap/>
            <w:hideMark/>
            <w:tcPrChange w:id="40495" w:author="phuong vu" w:date="2018-11-30T21:50:00Z">
              <w:tcPr>
                <w:tcW w:w="1863" w:type="dxa"/>
                <w:noWrap/>
                <w:hideMark/>
              </w:tcPr>
            </w:tcPrChange>
          </w:tcPr>
          <w:p w14:paraId="5E31B141" w14:textId="77777777" w:rsidR="006871B5" w:rsidRPr="00920004" w:rsidRDefault="006871B5" w:rsidP="00E452E5">
            <w:pPr>
              <w:rPr>
                <w:ins w:id="40496" w:author="phuong vu" w:date="2018-11-30T14:07:00Z"/>
                <w:lang w:val="en-US"/>
                <w:rPrChange w:id="40497" w:author="phuong vu" w:date="2018-11-30T22:36:00Z">
                  <w:rPr>
                    <w:ins w:id="40498" w:author="phuong vu" w:date="2018-11-30T14:07:00Z"/>
                    <w:lang w:val="en-US"/>
                  </w:rPr>
                </w:rPrChange>
              </w:rPr>
              <w:pPrChange w:id="40499" w:author="phuong vu" w:date="2018-11-30T21:47:00Z">
                <w:pPr>
                  <w:spacing w:line="276" w:lineRule="auto"/>
                </w:pPr>
              </w:pPrChange>
            </w:pPr>
            <w:ins w:id="40500" w:author="phuong vu" w:date="2018-11-30T14:07:00Z">
              <w:r w:rsidRPr="00920004">
                <w:rPr>
                  <w:lang w:val="en-US"/>
                  <w:rPrChange w:id="40501" w:author="phuong vu" w:date="2018-11-30T22:36:00Z">
                    <w:rPr>
                      <w:lang w:val="en-US"/>
                    </w:rPr>
                  </w:rPrChange>
                </w:rPr>
                <w:t>received_amount</w:t>
              </w:r>
            </w:ins>
          </w:p>
        </w:tc>
        <w:tc>
          <w:tcPr>
            <w:tcW w:w="1071" w:type="dxa"/>
            <w:noWrap/>
            <w:hideMark/>
            <w:tcPrChange w:id="40502" w:author="phuong vu" w:date="2018-11-30T21:50:00Z">
              <w:tcPr>
                <w:tcW w:w="1300" w:type="dxa"/>
                <w:noWrap/>
                <w:hideMark/>
              </w:tcPr>
            </w:tcPrChange>
          </w:tcPr>
          <w:p w14:paraId="3369E8B9" w14:textId="77777777" w:rsidR="006871B5" w:rsidRPr="00920004" w:rsidRDefault="006871B5" w:rsidP="00E452E5">
            <w:pPr>
              <w:rPr>
                <w:ins w:id="40503" w:author="phuong vu" w:date="2018-11-30T14:07:00Z"/>
                <w:rPrChange w:id="40504" w:author="phuong vu" w:date="2018-11-30T22:36:00Z">
                  <w:rPr>
                    <w:ins w:id="40505" w:author="phuong vu" w:date="2018-11-30T14:07:00Z"/>
                  </w:rPr>
                </w:rPrChange>
              </w:rPr>
              <w:pPrChange w:id="40506" w:author="phuong vu" w:date="2018-11-30T21:47:00Z">
                <w:pPr>
                  <w:spacing w:line="276" w:lineRule="auto"/>
                </w:pPr>
              </w:pPrChange>
            </w:pPr>
            <w:ins w:id="40507" w:author="phuong vu" w:date="2018-11-30T14:07:00Z">
              <w:r w:rsidRPr="00920004">
                <w:rPr>
                  <w:lang w:val="en-US"/>
                  <w:rPrChange w:id="40508" w:author="phuong vu" w:date="2018-11-30T22:36:00Z">
                    <w:rPr>
                      <w:lang w:val="en-US"/>
                    </w:rPr>
                  </w:rPrChange>
                </w:rPr>
                <w:t>double</w:t>
              </w:r>
            </w:ins>
          </w:p>
        </w:tc>
        <w:tc>
          <w:tcPr>
            <w:tcW w:w="1187" w:type="dxa"/>
            <w:noWrap/>
            <w:vAlign w:val="center"/>
            <w:hideMark/>
            <w:tcPrChange w:id="40509" w:author="phuong vu" w:date="2018-11-30T21:50:00Z">
              <w:tcPr>
                <w:tcW w:w="991" w:type="dxa"/>
                <w:noWrap/>
                <w:vAlign w:val="center"/>
                <w:hideMark/>
              </w:tcPr>
            </w:tcPrChange>
          </w:tcPr>
          <w:p w14:paraId="0111E072" w14:textId="77777777" w:rsidR="006871B5" w:rsidRPr="00920004" w:rsidRDefault="006871B5" w:rsidP="00E452E5">
            <w:pPr>
              <w:jc w:val="center"/>
              <w:rPr>
                <w:ins w:id="40510" w:author="phuong vu" w:date="2018-11-30T14:07:00Z"/>
                <w:rPrChange w:id="40511" w:author="phuong vu" w:date="2018-11-30T22:36:00Z">
                  <w:rPr>
                    <w:ins w:id="40512" w:author="phuong vu" w:date="2018-11-30T14:07:00Z"/>
                  </w:rPr>
                </w:rPrChange>
              </w:rPr>
              <w:pPrChange w:id="40513" w:author="phuong vu" w:date="2018-11-30T21:47:00Z">
                <w:pPr>
                  <w:spacing w:line="276" w:lineRule="auto"/>
                  <w:jc w:val="center"/>
                </w:pPr>
              </w:pPrChange>
            </w:pPr>
            <w:ins w:id="40514" w:author="phuong vu" w:date="2018-11-30T14:07:00Z">
              <w:r w:rsidRPr="00920004">
                <w:rPr>
                  <w:rPrChange w:id="40515" w:author="phuong vu" w:date="2018-11-30T22:36:00Z">
                    <w:rPr/>
                  </w:rPrChange>
                </w:rPr>
                <w:t>X</w:t>
              </w:r>
            </w:ins>
          </w:p>
        </w:tc>
        <w:tc>
          <w:tcPr>
            <w:tcW w:w="835" w:type="dxa"/>
            <w:noWrap/>
            <w:vAlign w:val="center"/>
            <w:hideMark/>
            <w:tcPrChange w:id="40516" w:author="phuong vu" w:date="2018-11-30T21:50:00Z">
              <w:tcPr>
                <w:tcW w:w="838" w:type="dxa"/>
                <w:noWrap/>
                <w:vAlign w:val="center"/>
                <w:hideMark/>
              </w:tcPr>
            </w:tcPrChange>
          </w:tcPr>
          <w:p w14:paraId="25DC23B9" w14:textId="77777777" w:rsidR="006871B5" w:rsidRPr="00920004" w:rsidRDefault="006871B5" w:rsidP="00E452E5">
            <w:pPr>
              <w:jc w:val="center"/>
              <w:rPr>
                <w:ins w:id="40517" w:author="phuong vu" w:date="2018-11-30T14:07:00Z"/>
                <w:rPrChange w:id="40518" w:author="phuong vu" w:date="2018-11-30T22:36:00Z">
                  <w:rPr>
                    <w:ins w:id="40519" w:author="phuong vu" w:date="2018-11-30T14:07:00Z"/>
                  </w:rPr>
                </w:rPrChange>
              </w:rPr>
              <w:pPrChange w:id="40520" w:author="phuong vu" w:date="2018-11-30T21:47:00Z">
                <w:pPr>
                  <w:spacing w:line="276" w:lineRule="auto"/>
                  <w:jc w:val="center"/>
                </w:pPr>
              </w:pPrChange>
            </w:pPr>
          </w:p>
        </w:tc>
        <w:tc>
          <w:tcPr>
            <w:tcW w:w="1047" w:type="dxa"/>
            <w:noWrap/>
            <w:vAlign w:val="center"/>
            <w:hideMark/>
            <w:tcPrChange w:id="40521" w:author="phuong vu" w:date="2018-11-30T21:50:00Z">
              <w:tcPr>
                <w:tcW w:w="1414" w:type="dxa"/>
                <w:noWrap/>
                <w:vAlign w:val="center"/>
                <w:hideMark/>
              </w:tcPr>
            </w:tcPrChange>
          </w:tcPr>
          <w:p w14:paraId="09532D6E" w14:textId="77777777" w:rsidR="006871B5" w:rsidRPr="00920004" w:rsidRDefault="006871B5" w:rsidP="00E452E5">
            <w:pPr>
              <w:jc w:val="center"/>
              <w:rPr>
                <w:ins w:id="40522" w:author="phuong vu" w:date="2018-11-30T14:07:00Z"/>
                <w:rPrChange w:id="40523" w:author="phuong vu" w:date="2018-11-30T22:36:00Z">
                  <w:rPr>
                    <w:ins w:id="40524" w:author="phuong vu" w:date="2018-11-30T14:07:00Z"/>
                  </w:rPr>
                </w:rPrChange>
              </w:rPr>
              <w:pPrChange w:id="40525" w:author="phuong vu" w:date="2018-11-30T21:47:00Z">
                <w:pPr>
                  <w:spacing w:line="276" w:lineRule="auto"/>
                  <w:jc w:val="center"/>
                </w:pPr>
              </w:pPrChange>
            </w:pPr>
          </w:p>
        </w:tc>
        <w:tc>
          <w:tcPr>
            <w:tcW w:w="1933" w:type="dxa"/>
            <w:noWrap/>
            <w:hideMark/>
            <w:tcPrChange w:id="40526" w:author="phuong vu" w:date="2018-11-30T21:50:00Z">
              <w:tcPr>
                <w:tcW w:w="1611" w:type="dxa"/>
                <w:noWrap/>
                <w:hideMark/>
              </w:tcPr>
            </w:tcPrChange>
          </w:tcPr>
          <w:p w14:paraId="57027CEF" w14:textId="77777777" w:rsidR="006871B5" w:rsidRPr="00920004" w:rsidRDefault="006871B5" w:rsidP="00E452E5">
            <w:pPr>
              <w:rPr>
                <w:ins w:id="40527" w:author="phuong vu" w:date="2018-11-30T14:07:00Z"/>
                <w:lang w:val="en-US"/>
                <w:rPrChange w:id="40528" w:author="phuong vu" w:date="2018-11-30T22:36:00Z">
                  <w:rPr>
                    <w:ins w:id="40529" w:author="phuong vu" w:date="2018-11-30T14:07:00Z"/>
                    <w:lang w:val="en-US"/>
                  </w:rPr>
                </w:rPrChange>
              </w:rPr>
              <w:pPrChange w:id="40530" w:author="phuong vu" w:date="2018-11-30T21:47:00Z">
                <w:pPr>
                  <w:spacing w:line="276" w:lineRule="auto"/>
                </w:pPr>
              </w:pPrChange>
            </w:pPr>
            <w:ins w:id="40531" w:author="phuong vu" w:date="2018-11-30T14:07:00Z">
              <w:r w:rsidRPr="00920004">
                <w:rPr>
                  <w:lang w:val="en-US"/>
                  <w:rPrChange w:id="40532" w:author="phuong vu" w:date="2018-11-30T22:36:00Z">
                    <w:rPr>
                      <w:lang w:val="en-US"/>
                    </w:rPr>
                  </w:rPrChange>
                </w:rPr>
                <w:t>Số lượng đã nhận</w:t>
              </w:r>
            </w:ins>
          </w:p>
        </w:tc>
      </w:tr>
      <w:tr w:rsidR="006871B5" w:rsidRPr="00920004" w14:paraId="7EABDD95" w14:textId="77777777" w:rsidTr="00E452E5">
        <w:trPr>
          <w:trHeight w:val="300"/>
          <w:ins w:id="40533" w:author="phuong vu" w:date="2018-11-30T14:07:00Z"/>
          <w:trPrChange w:id="40534" w:author="phuong vu" w:date="2018-11-30T21:50:00Z">
            <w:trPr>
              <w:trHeight w:val="300"/>
            </w:trPr>
          </w:trPrChange>
        </w:trPr>
        <w:tc>
          <w:tcPr>
            <w:tcW w:w="706" w:type="dxa"/>
            <w:noWrap/>
            <w:tcPrChange w:id="40535" w:author="phuong vu" w:date="2018-11-30T21:50:00Z">
              <w:tcPr>
                <w:tcW w:w="708" w:type="dxa"/>
                <w:noWrap/>
              </w:tcPr>
            </w:tcPrChange>
          </w:tcPr>
          <w:p w14:paraId="61E3DEA1" w14:textId="77777777" w:rsidR="006871B5" w:rsidRPr="00920004" w:rsidRDefault="006871B5" w:rsidP="00BD0851">
            <w:pPr>
              <w:spacing w:before="240" w:line="0" w:lineRule="atLeast"/>
              <w:rPr>
                <w:ins w:id="40536" w:author="phuong vu" w:date="2018-11-30T14:07:00Z"/>
                <w:lang w:val="en-US"/>
                <w:rPrChange w:id="40537" w:author="phuong vu" w:date="2018-11-30T22:36:00Z">
                  <w:rPr>
                    <w:ins w:id="40538" w:author="phuong vu" w:date="2018-11-30T14:07:00Z"/>
                    <w:lang w:val="en-US"/>
                  </w:rPr>
                </w:rPrChange>
              </w:rPr>
              <w:pPrChange w:id="40539" w:author="phuong vu" w:date="2018-11-30T14:16:00Z">
                <w:pPr>
                  <w:spacing w:line="276" w:lineRule="auto"/>
                </w:pPr>
              </w:pPrChange>
            </w:pPr>
            <w:ins w:id="40540" w:author="phuong vu" w:date="2018-11-30T14:07:00Z">
              <w:r w:rsidRPr="00920004">
                <w:rPr>
                  <w:lang w:val="en-US"/>
                  <w:rPrChange w:id="40541" w:author="phuong vu" w:date="2018-11-30T22:36:00Z">
                    <w:rPr>
                      <w:lang w:val="en-US"/>
                    </w:rPr>
                  </w:rPrChange>
                </w:rPr>
                <w:t>11</w:t>
              </w:r>
            </w:ins>
          </w:p>
        </w:tc>
        <w:tc>
          <w:tcPr>
            <w:tcW w:w="1998" w:type="dxa"/>
            <w:noWrap/>
            <w:tcPrChange w:id="40542" w:author="phuong vu" w:date="2018-11-30T21:50:00Z">
              <w:tcPr>
                <w:tcW w:w="1863" w:type="dxa"/>
                <w:noWrap/>
              </w:tcPr>
            </w:tcPrChange>
          </w:tcPr>
          <w:p w14:paraId="7DE0BE98" w14:textId="77777777" w:rsidR="006871B5" w:rsidRPr="00920004" w:rsidRDefault="006871B5" w:rsidP="00E452E5">
            <w:pPr>
              <w:rPr>
                <w:ins w:id="40543" w:author="phuong vu" w:date="2018-11-30T14:07:00Z"/>
                <w:lang w:val="en-US"/>
                <w:rPrChange w:id="40544" w:author="phuong vu" w:date="2018-11-30T22:36:00Z">
                  <w:rPr>
                    <w:ins w:id="40545" w:author="phuong vu" w:date="2018-11-30T14:07:00Z"/>
                    <w:lang w:val="en-US"/>
                  </w:rPr>
                </w:rPrChange>
              </w:rPr>
              <w:pPrChange w:id="40546" w:author="phuong vu" w:date="2018-11-30T21:47:00Z">
                <w:pPr>
                  <w:spacing w:line="276" w:lineRule="auto"/>
                </w:pPr>
              </w:pPrChange>
            </w:pPr>
            <w:ins w:id="40547" w:author="phuong vu" w:date="2018-11-30T14:07:00Z">
              <w:r w:rsidRPr="00920004">
                <w:rPr>
                  <w:lang w:val="en-US"/>
                  <w:rPrChange w:id="40548" w:author="phuong vu" w:date="2018-11-30T22:36:00Z">
                    <w:rPr>
                      <w:lang w:val="en-US"/>
                    </w:rPr>
                  </w:rPrChange>
                </w:rPr>
                <w:t>delivery_amount</w:t>
              </w:r>
            </w:ins>
          </w:p>
        </w:tc>
        <w:tc>
          <w:tcPr>
            <w:tcW w:w="1071" w:type="dxa"/>
            <w:noWrap/>
            <w:tcPrChange w:id="40549" w:author="phuong vu" w:date="2018-11-30T21:50:00Z">
              <w:tcPr>
                <w:tcW w:w="1300" w:type="dxa"/>
                <w:noWrap/>
              </w:tcPr>
            </w:tcPrChange>
          </w:tcPr>
          <w:p w14:paraId="31FCD3F1" w14:textId="77777777" w:rsidR="006871B5" w:rsidRPr="00920004" w:rsidRDefault="006871B5" w:rsidP="00E452E5">
            <w:pPr>
              <w:rPr>
                <w:ins w:id="40550" w:author="phuong vu" w:date="2018-11-30T14:07:00Z"/>
                <w:lang w:val="en-US"/>
                <w:rPrChange w:id="40551" w:author="phuong vu" w:date="2018-11-30T22:36:00Z">
                  <w:rPr>
                    <w:ins w:id="40552" w:author="phuong vu" w:date="2018-11-30T14:07:00Z"/>
                    <w:lang w:val="en-US"/>
                  </w:rPr>
                </w:rPrChange>
              </w:rPr>
              <w:pPrChange w:id="40553" w:author="phuong vu" w:date="2018-11-30T21:47:00Z">
                <w:pPr>
                  <w:spacing w:line="276" w:lineRule="auto"/>
                </w:pPr>
              </w:pPrChange>
            </w:pPr>
            <w:ins w:id="40554" w:author="phuong vu" w:date="2018-11-30T14:07:00Z">
              <w:r w:rsidRPr="00920004">
                <w:rPr>
                  <w:lang w:val="en-US"/>
                  <w:rPrChange w:id="40555" w:author="phuong vu" w:date="2018-11-30T22:36:00Z">
                    <w:rPr>
                      <w:lang w:val="en-US"/>
                    </w:rPr>
                  </w:rPrChange>
                </w:rPr>
                <w:t>double</w:t>
              </w:r>
            </w:ins>
          </w:p>
        </w:tc>
        <w:tc>
          <w:tcPr>
            <w:tcW w:w="1187" w:type="dxa"/>
            <w:noWrap/>
            <w:vAlign w:val="center"/>
            <w:tcPrChange w:id="40556" w:author="phuong vu" w:date="2018-11-30T21:50:00Z">
              <w:tcPr>
                <w:tcW w:w="991" w:type="dxa"/>
                <w:noWrap/>
                <w:vAlign w:val="center"/>
              </w:tcPr>
            </w:tcPrChange>
          </w:tcPr>
          <w:p w14:paraId="4B5B8ECE" w14:textId="77777777" w:rsidR="006871B5" w:rsidRPr="00920004" w:rsidRDefault="006871B5" w:rsidP="00E452E5">
            <w:pPr>
              <w:jc w:val="center"/>
              <w:rPr>
                <w:ins w:id="40557" w:author="phuong vu" w:date="2018-11-30T14:07:00Z"/>
                <w:lang w:val="en-US"/>
                <w:rPrChange w:id="40558" w:author="phuong vu" w:date="2018-11-30T22:36:00Z">
                  <w:rPr>
                    <w:ins w:id="40559" w:author="phuong vu" w:date="2018-11-30T14:07:00Z"/>
                    <w:lang w:val="en-US"/>
                  </w:rPr>
                </w:rPrChange>
              </w:rPr>
              <w:pPrChange w:id="40560" w:author="phuong vu" w:date="2018-11-30T21:47:00Z">
                <w:pPr>
                  <w:spacing w:line="276" w:lineRule="auto"/>
                  <w:jc w:val="center"/>
                </w:pPr>
              </w:pPrChange>
            </w:pPr>
            <w:ins w:id="40561" w:author="phuong vu" w:date="2018-11-30T14:07:00Z">
              <w:r w:rsidRPr="00920004">
                <w:rPr>
                  <w:lang w:val="en-US"/>
                  <w:rPrChange w:id="40562" w:author="phuong vu" w:date="2018-11-30T22:36:00Z">
                    <w:rPr>
                      <w:lang w:val="en-US"/>
                    </w:rPr>
                  </w:rPrChange>
                </w:rPr>
                <w:t>X</w:t>
              </w:r>
            </w:ins>
          </w:p>
        </w:tc>
        <w:tc>
          <w:tcPr>
            <w:tcW w:w="835" w:type="dxa"/>
            <w:noWrap/>
            <w:vAlign w:val="center"/>
            <w:tcPrChange w:id="40563" w:author="phuong vu" w:date="2018-11-30T21:50:00Z">
              <w:tcPr>
                <w:tcW w:w="838" w:type="dxa"/>
                <w:noWrap/>
                <w:vAlign w:val="center"/>
              </w:tcPr>
            </w:tcPrChange>
          </w:tcPr>
          <w:p w14:paraId="12824EE7" w14:textId="77777777" w:rsidR="006871B5" w:rsidRPr="00920004" w:rsidRDefault="006871B5" w:rsidP="00E452E5">
            <w:pPr>
              <w:jc w:val="center"/>
              <w:rPr>
                <w:ins w:id="40564" w:author="phuong vu" w:date="2018-11-30T14:07:00Z"/>
                <w:rPrChange w:id="40565" w:author="phuong vu" w:date="2018-11-30T22:36:00Z">
                  <w:rPr>
                    <w:ins w:id="40566" w:author="phuong vu" w:date="2018-11-30T14:07:00Z"/>
                  </w:rPr>
                </w:rPrChange>
              </w:rPr>
              <w:pPrChange w:id="40567" w:author="phuong vu" w:date="2018-11-30T21:47:00Z">
                <w:pPr>
                  <w:spacing w:line="276" w:lineRule="auto"/>
                  <w:jc w:val="center"/>
                </w:pPr>
              </w:pPrChange>
            </w:pPr>
          </w:p>
        </w:tc>
        <w:tc>
          <w:tcPr>
            <w:tcW w:w="1047" w:type="dxa"/>
            <w:noWrap/>
            <w:vAlign w:val="center"/>
            <w:tcPrChange w:id="40568" w:author="phuong vu" w:date="2018-11-30T21:50:00Z">
              <w:tcPr>
                <w:tcW w:w="1414" w:type="dxa"/>
                <w:noWrap/>
                <w:vAlign w:val="center"/>
              </w:tcPr>
            </w:tcPrChange>
          </w:tcPr>
          <w:p w14:paraId="2C19B422" w14:textId="77777777" w:rsidR="006871B5" w:rsidRPr="00920004" w:rsidRDefault="006871B5" w:rsidP="00E452E5">
            <w:pPr>
              <w:jc w:val="center"/>
              <w:rPr>
                <w:ins w:id="40569" w:author="phuong vu" w:date="2018-11-30T14:07:00Z"/>
                <w:rPrChange w:id="40570" w:author="phuong vu" w:date="2018-11-30T22:36:00Z">
                  <w:rPr>
                    <w:ins w:id="40571" w:author="phuong vu" w:date="2018-11-30T14:07:00Z"/>
                  </w:rPr>
                </w:rPrChange>
              </w:rPr>
              <w:pPrChange w:id="40572" w:author="phuong vu" w:date="2018-11-30T21:47:00Z">
                <w:pPr>
                  <w:spacing w:line="276" w:lineRule="auto"/>
                  <w:jc w:val="center"/>
                </w:pPr>
              </w:pPrChange>
            </w:pPr>
          </w:p>
        </w:tc>
        <w:tc>
          <w:tcPr>
            <w:tcW w:w="1933" w:type="dxa"/>
            <w:noWrap/>
            <w:tcPrChange w:id="40573" w:author="phuong vu" w:date="2018-11-30T21:50:00Z">
              <w:tcPr>
                <w:tcW w:w="1611" w:type="dxa"/>
                <w:noWrap/>
              </w:tcPr>
            </w:tcPrChange>
          </w:tcPr>
          <w:p w14:paraId="71204960" w14:textId="77777777" w:rsidR="006871B5" w:rsidRPr="00920004" w:rsidRDefault="006871B5" w:rsidP="00E452E5">
            <w:pPr>
              <w:rPr>
                <w:ins w:id="40574" w:author="phuong vu" w:date="2018-11-30T14:07:00Z"/>
                <w:lang w:val="en-US"/>
                <w:rPrChange w:id="40575" w:author="phuong vu" w:date="2018-11-30T22:36:00Z">
                  <w:rPr>
                    <w:ins w:id="40576" w:author="phuong vu" w:date="2018-11-30T14:07:00Z"/>
                    <w:lang w:val="en-US"/>
                  </w:rPr>
                </w:rPrChange>
              </w:rPr>
              <w:pPrChange w:id="40577" w:author="phuong vu" w:date="2018-11-30T21:47:00Z">
                <w:pPr>
                  <w:spacing w:line="276" w:lineRule="auto"/>
                </w:pPr>
              </w:pPrChange>
            </w:pPr>
            <w:ins w:id="40578" w:author="phuong vu" w:date="2018-11-30T14:07:00Z">
              <w:r w:rsidRPr="00920004">
                <w:rPr>
                  <w:lang w:val="en-US"/>
                  <w:rPrChange w:id="40579" w:author="phuong vu" w:date="2018-11-30T22:36:00Z">
                    <w:rPr>
                      <w:lang w:val="en-US"/>
                    </w:rPr>
                  </w:rPrChange>
                </w:rPr>
                <w:t>Số lượng đã giao</w:t>
              </w:r>
            </w:ins>
          </w:p>
        </w:tc>
      </w:tr>
      <w:tr w:rsidR="006871B5" w:rsidRPr="00920004" w14:paraId="3117C337" w14:textId="77777777" w:rsidTr="00E452E5">
        <w:trPr>
          <w:trHeight w:val="300"/>
          <w:ins w:id="40580" w:author="phuong vu" w:date="2018-11-30T14:07:00Z"/>
          <w:trPrChange w:id="40581" w:author="phuong vu" w:date="2018-11-30T21:50:00Z">
            <w:trPr>
              <w:trHeight w:val="300"/>
            </w:trPr>
          </w:trPrChange>
        </w:trPr>
        <w:tc>
          <w:tcPr>
            <w:tcW w:w="706" w:type="dxa"/>
            <w:noWrap/>
            <w:hideMark/>
            <w:tcPrChange w:id="40582" w:author="phuong vu" w:date="2018-11-30T21:50:00Z">
              <w:tcPr>
                <w:tcW w:w="708" w:type="dxa"/>
                <w:noWrap/>
                <w:hideMark/>
              </w:tcPr>
            </w:tcPrChange>
          </w:tcPr>
          <w:p w14:paraId="2260AB1F" w14:textId="77777777" w:rsidR="006871B5" w:rsidRPr="00920004" w:rsidRDefault="006871B5" w:rsidP="00BD0851">
            <w:pPr>
              <w:spacing w:before="240" w:line="0" w:lineRule="atLeast"/>
              <w:rPr>
                <w:ins w:id="40583" w:author="phuong vu" w:date="2018-11-30T14:07:00Z"/>
                <w:lang w:val="en-US"/>
                <w:rPrChange w:id="40584" w:author="phuong vu" w:date="2018-11-30T22:36:00Z">
                  <w:rPr>
                    <w:ins w:id="40585" w:author="phuong vu" w:date="2018-11-30T14:07:00Z"/>
                    <w:lang w:val="en-US"/>
                  </w:rPr>
                </w:rPrChange>
              </w:rPr>
              <w:pPrChange w:id="40586" w:author="phuong vu" w:date="2018-11-30T14:16:00Z">
                <w:pPr>
                  <w:spacing w:line="276" w:lineRule="auto"/>
                </w:pPr>
              </w:pPrChange>
            </w:pPr>
            <w:ins w:id="40587" w:author="phuong vu" w:date="2018-11-30T14:07:00Z">
              <w:r w:rsidRPr="00920004">
                <w:rPr>
                  <w:lang w:val="en-US"/>
                  <w:rPrChange w:id="40588" w:author="phuong vu" w:date="2018-11-30T22:36:00Z">
                    <w:rPr>
                      <w:lang w:val="en-US"/>
                    </w:rPr>
                  </w:rPrChange>
                </w:rPr>
                <w:t>11</w:t>
              </w:r>
            </w:ins>
          </w:p>
        </w:tc>
        <w:tc>
          <w:tcPr>
            <w:tcW w:w="1998" w:type="dxa"/>
            <w:noWrap/>
            <w:hideMark/>
            <w:tcPrChange w:id="40589" w:author="phuong vu" w:date="2018-11-30T21:50:00Z">
              <w:tcPr>
                <w:tcW w:w="1863" w:type="dxa"/>
                <w:noWrap/>
                <w:hideMark/>
              </w:tcPr>
            </w:tcPrChange>
          </w:tcPr>
          <w:p w14:paraId="71917FD4" w14:textId="77777777" w:rsidR="006871B5" w:rsidRPr="00920004" w:rsidRDefault="006871B5" w:rsidP="00E452E5">
            <w:pPr>
              <w:rPr>
                <w:ins w:id="40590" w:author="phuong vu" w:date="2018-11-30T14:07:00Z"/>
                <w:rPrChange w:id="40591" w:author="phuong vu" w:date="2018-11-30T22:36:00Z">
                  <w:rPr>
                    <w:ins w:id="40592" w:author="phuong vu" w:date="2018-11-30T14:07:00Z"/>
                  </w:rPr>
                </w:rPrChange>
              </w:rPr>
              <w:pPrChange w:id="40593" w:author="phuong vu" w:date="2018-11-30T21:47:00Z">
                <w:pPr>
                  <w:spacing w:line="276" w:lineRule="auto"/>
                </w:pPr>
              </w:pPrChange>
            </w:pPr>
            <w:ins w:id="40594" w:author="phuong vu" w:date="2018-11-30T14:07:00Z">
              <w:r w:rsidRPr="00920004">
                <w:rPr>
                  <w:rPrChange w:id="40595" w:author="phuong vu" w:date="2018-11-30T22:36:00Z">
                    <w:rPr/>
                  </w:rPrChange>
                </w:rPr>
                <w:t>unit_price</w:t>
              </w:r>
            </w:ins>
          </w:p>
        </w:tc>
        <w:tc>
          <w:tcPr>
            <w:tcW w:w="1071" w:type="dxa"/>
            <w:noWrap/>
            <w:hideMark/>
            <w:tcPrChange w:id="40596" w:author="phuong vu" w:date="2018-11-30T21:50:00Z">
              <w:tcPr>
                <w:tcW w:w="1300" w:type="dxa"/>
                <w:noWrap/>
                <w:hideMark/>
              </w:tcPr>
            </w:tcPrChange>
          </w:tcPr>
          <w:p w14:paraId="75E1D15D" w14:textId="77777777" w:rsidR="006871B5" w:rsidRPr="00920004" w:rsidRDefault="006871B5" w:rsidP="00E452E5">
            <w:pPr>
              <w:rPr>
                <w:ins w:id="40597" w:author="phuong vu" w:date="2018-11-30T14:07:00Z"/>
                <w:rPrChange w:id="40598" w:author="phuong vu" w:date="2018-11-30T22:36:00Z">
                  <w:rPr>
                    <w:ins w:id="40599" w:author="phuong vu" w:date="2018-11-30T14:07:00Z"/>
                  </w:rPr>
                </w:rPrChange>
              </w:rPr>
              <w:pPrChange w:id="40600" w:author="phuong vu" w:date="2018-11-30T21:47:00Z">
                <w:pPr>
                  <w:spacing w:line="276" w:lineRule="auto"/>
                </w:pPr>
              </w:pPrChange>
            </w:pPr>
            <w:ins w:id="40601" w:author="phuong vu" w:date="2018-11-30T14:07:00Z">
              <w:r w:rsidRPr="00920004">
                <w:rPr>
                  <w:rPrChange w:id="40602" w:author="phuong vu" w:date="2018-11-30T22:36:00Z">
                    <w:rPr/>
                  </w:rPrChange>
                </w:rPr>
                <w:t>numeric</w:t>
              </w:r>
            </w:ins>
          </w:p>
        </w:tc>
        <w:tc>
          <w:tcPr>
            <w:tcW w:w="1187" w:type="dxa"/>
            <w:noWrap/>
            <w:vAlign w:val="center"/>
            <w:hideMark/>
            <w:tcPrChange w:id="40603" w:author="phuong vu" w:date="2018-11-30T21:50:00Z">
              <w:tcPr>
                <w:tcW w:w="991" w:type="dxa"/>
                <w:noWrap/>
                <w:vAlign w:val="center"/>
                <w:hideMark/>
              </w:tcPr>
            </w:tcPrChange>
          </w:tcPr>
          <w:p w14:paraId="7329C59B" w14:textId="77777777" w:rsidR="006871B5" w:rsidRPr="00920004" w:rsidRDefault="006871B5" w:rsidP="00E452E5">
            <w:pPr>
              <w:jc w:val="center"/>
              <w:rPr>
                <w:ins w:id="40604" w:author="phuong vu" w:date="2018-11-30T14:07:00Z"/>
                <w:rPrChange w:id="40605" w:author="phuong vu" w:date="2018-11-30T22:36:00Z">
                  <w:rPr>
                    <w:ins w:id="40606" w:author="phuong vu" w:date="2018-11-30T14:07:00Z"/>
                  </w:rPr>
                </w:rPrChange>
              </w:rPr>
              <w:pPrChange w:id="40607" w:author="phuong vu" w:date="2018-11-30T21:47:00Z">
                <w:pPr>
                  <w:spacing w:line="276" w:lineRule="auto"/>
                  <w:jc w:val="center"/>
                </w:pPr>
              </w:pPrChange>
            </w:pPr>
          </w:p>
        </w:tc>
        <w:tc>
          <w:tcPr>
            <w:tcW w:w="835" w:type="dxa"/>
            <w:noWrap/>
            <w:vAlign w:val="center"/>
            <w:hideMark/>
            <w:tcPrChange w:id="40608" w:author="phuong vu" w:date="2018-11-30T21:50:00Z">
              <w:tcPr>
                <w:tcW w:w="838" w:type="dxa"/>
                <w:noWrap/>
                <w:vAlign w:val="center"/>
                <w:hideMark/>
              </w:tcPr>
            </w:tcPrChange>
          </w:tcPr>
          <w:p w14:paraId="248ED002" w14:textId="77777777" w:rsidR="006871B5" w:rsidRPr="00920004" w:rsidRDefault="006871B5" w:rsidP="00E452E5">
            <w:pPr>
              <w:jc w:val="center"/>
              <w:rPr>
                <w:ins w:id="40609" w:author="phuong vu" w:date="2018-11-30T14:07:00Z"/>
                <w:rPrChange w:id="40610" w:author="phuong vu" w:date="2018-11-30T22:36:00Z">
                  <w:rPr>
                    <w:ins w:id="40611" w:author="phuong vu" w:date="2018-11-30T14:07:00Z"/>
                  </w:rPr>
                </w:rPrChange>
              </w:rPr>
              <w:pPrChange w:id="40612" w:author="phuong vu" w:date="2018-11-30T21:47:00Z">
                <w:pPr>
                  <w:spacing w:line="276" w:lineRule="auto"/>
                  <w:jc w:val="center"/>
                </w:pPr>
              </w:pPrChange>
            </w:pPr>
          </w:p>
        </w:tc>
        <w:tc>
          <w:tcPr>
            <w:tcW w:w="1047" w:type="dxa"/>
            <w:noWrap/>
            <w:vAlign w:val="center"/>
            <w:hideMark/>
            <w:tcPrChange w:id="40613" w:author="phuong vu" w:date="2018-11-30T21:50:00Z">
              <w:tcPr>
                <w:tcW w:w="1414" w:type="dxa"/>
                <w:noWrap/>
                <w:vAlign w:val="center"/>
                <w:hideMark/>
              </w:tcPr>
            </w:tcPrChange>
          </w:tcPr>
          <w:p w14:paraId="15CEAA94" w14:textId="77777777" w:rsidR="006871B5" w:rsidRPr="00920004" w:rsidRDefault="006871B5" w:rsidP="00E452E5">
            <w:pPr>
              <w:jc w:val="center"/>
              <w:rPr>
                <w:ins w:id="40614" w:author="phuong vu" w:date="2018-11-30T14:07:00Z"/>
                <w:rPrChange w:id="40615" w:author="phuong vu" w:date="2018-11-30T22:36:00Z">
                  <w:rPr>
                    <w:ins w:id="40616" w:author="phuong vu" w:date="2018-11-30T14:07:00Z"/>
                  </w:rPr>
                </w:rPrChange>
              </w:rPr>
              <w:pPrChange w:id="40617" w:author="phuong vu" w:date="2018-11-30T21:47:00Z">
                <w:pPr>
                  <w:spacing w:line="276" w:lineRule="auto"/>
                  <w:jc w:val="center"/>
                </w:pPr>
              </w:pPrChange>
            </w:pPr>
            <w:ins w:id="40618" w:author="phuong vu" w:date="2018-11-30T14:07:00Z">
              <w:r w:rsidRPr="00920004">
                <w:rPr>
                  <w:rPrChange w:id="40619" w:author="phuong vu" w:date="2018-11-30T22:36:00Z">
                    <w:rPr/>
                  </w:rPrChange>
                </w:rPr>
                <w:t>X</w:t>
              </w:r>
            </w:ins>
          </w:p>
        </w:tc>
        <w:tc>
          <w:tcPr>
            <w:tcW w:w="1933" w:type="dxa"/>
            <w:noWrap/>
            <w:hideMark/>
            <w:tcPrChange w:id="40620" w:author="phuong vu" w:date="2018-11-30T21:50:00Z">
              <w:tcPr>
                <w:tcW w:w="1611" w:type="dxa"/>
                <w:noWrap/>
                <w:hideMark/>
              </w:tcPr>
            </w:tcPrChange>
          </w:tcPr>
          <w:p w14:paraId="3472BF0A" w14:textId="77777777" w:rsidR="006871B5" w:rsidRPr="00920004" w:rsidRDefault="006871B5" w:rsidP="00E452E5">
            <w:pPr>
              <w:rPr>
                <w:ins w:id="40621" w:author="phuong vu" w:date="2018-11-30T14:07:00Z"/>
                <w:rPrChange w:id="40622" w:author="phuong vu" w:date="2018-11-30T22:36:00Z">
                  <w:rPr>
                    <w:ins w:id="40623" w:author="phuong vu" w:date="2018-11-30T14:07:00Z"/>
                  </w:rPr>
                </w:rPrChange>
              </w:rPr>
              <w:pPrChange w:id="40624" w:author="phuong vu" w:date="2018-11-30T21:47:00Z">
                <w:pPr>
                  <w:keepNext/>
                  <w:spacing w:line="276" w:lineRule="auto"/>
                </w:pPr>
              </w:pPrChange>
            </w:pPr>
            <w:ins w:id="40625" w:author="phuong vu" w:date="2018-11-30T14:07:00Z">
              <w:r w:rsidRPr="00920004">
                <w:rPr>
                  <w:rPrChange w:id="40626" w:author="phuong vu" w:date="2018-11-30T22:36:00Z">
                    <w:rPr/>
                  </w:rPrChange>
                </w:rPr>
                <w:t>ID đơn giá</w:t>
              </w:r>
            </w:ins>
          </w:p>
        </w:tc>
      </w:tr>
    </w:tbl>
    <w:p w14:paraId="6E9D771E" w14:textId="711B48BD" w:rsidR="00E452E5" w:rsidRPr="00920004" w:rsidRDefault="006871B5" w:rsidP="00A17FA5">
      <w:pPr>
        <w:pStyle w:val="Caption"/>
        <w:rPr>
          <w:ins w:id="40627" w:author="phuong vu" w:date="2018-11-30T21:55:00Z"/>
          <w:rPrChange w:id="40628" w:author="phuong vu" w:date="2018-11-30T22:36:00Z">
            <w:rPr>
              <w:ins w:id="40629" w:author="phuong vu" w:date="2018-11-30T21:55:00Z"/>
            </w:rPr>
          </w:rPrChange>
        </w:rPr>
        <w:pPrChange w:id="40630" w:author="phuong vu" w:date="2018-11-30T22:42:00Z">
          <w:pPr>
            <w:pStyle w:val="Caption"/>
          </w:pPr>
        </w:pPrChange>
      </w:pPr>
      <w:bookmarkStart w:id="40631" w:name="_Toc531381668"/>
      <w:ins w:id="40632" w:author="phuong vu" w:date="2018-11-30T14:07:00Z">
        <w:r w:rsidRPr="00920004">
          <w:rPr>
            <w:rPrChange w:id="40633" w:author="phuong vu" w:date="2018-11-30T22:36:00Z">
              <w:rPr/>
            </w:rPrChange>
          </w:rPr>
          <w:t xml:space="preserve">Bảng </w:t>
        </w:r>
      </w:ins>
      <w:ins w:id="40634" w:author="phuong vu" w:date="2018-11-30T14:54:00Z">
        <w:r w:rsidR="00D632EE" w:rsidRPr="00920004">
          <w:rPr>
            <w:rPrChange w:id="40635" w:author="phuong vu" w:date="2018-11-30T22:36:00Z">
              <w:rPr/>
            </w:rPrChange>
          </w:rPr>
          <w:fldChar w:fldCharType="begin"/>
        </w:r>
        <w:r w:rsidR="00D632EE" w:rsidRPr="00920004">
          <w:rPr>
            <w:rPrChange w:id="40636" w:author="phuong vu" w:date="2018-11-30T22:36:00Z">
              <w:rPr/>
            </w:rPrChange>
          </w:rPr>
          <w:instrText xml:space="preserve"> STYLEREF 1 \s </w:instrText>
        </w:r>
      </w:ins>
      <w:r w:rsidR="00D632EE" w:rsidRPr="00920004">
        <w:rPr>
          <w:rPrChange w:id="40637" w:author="phuong vu" w:date="2018-11-30T22:36:00Z">
            <w:rPr/>
          </w:rPrChange>
        </w:rPr>
        <w:fldChar w:fldCharType="separate"/>
      </w:r>
      <w:r w:rsidR="00B5490C">
        <w:rPr>
          <w:noProof/>
        </w:rPr>
        <w:t>4</w:t>
      </w:r>
      <w:ins w:id="40638" w:author="phuong vu" w:date="2018-11-30T14:54:00Z">
        <w:r w:rsidR="00D632EE" w:rsidRPr="00920004">
          <w:rPr>
            <w:rPrChange w:id="40639" w:author="phuong vu" w:date="2018-11-30T22:36:00Z">
              <w:rPr/>
            </w:rPrChange>
          </w:rPr>
          <w:fldChar w:fldCharType="end"/>
        </w:r>
        <w:r w:rsidR="00D632EE" w:rsidRPr="00920004">
          <w:rPr>
            <w:rPrChange w:id="40640" w:author="phuong vu" w:date="2018-11-30T22:36:00Z">
              <w:rPr/>
            </w:rPrChange>
          </w:rPr>
          <w:t>.</w:t>
        </w:r>
        <w:r w:rsidR="00D632EE" w:rsidRPr="00920004">
          <w:rPr>
            <w:rPrChange w:id="40641" w:author="phuong vu" w:date="2018-11-30T22:36:00Z">
              <w:rPr/>
            </w:rPrChange>
          </w:rPr>
          <w:fldChar w:fldCharType="begin"/>
        </w:r>
        <w:r w:rsidR="00D632EE" w:rsidRPr="00920004">
          <w:rPr>
            <w:rPrChange w:id="40642" w:author="phuong vu" w:date="2018-11-30T22:36:00Z">
              <w:rPr/>
            </w:rPrChange>
          </w:rPr>
          <w:instrText xml:space="preserve"> SEQ Bảng \* ARABIC \s 1 </w:instrText>
        </w:r>
      </w:ins>
      <w:r w:rsidR="00D632EE" w:rsidRPr="00920004">
        <w:rPr>
          <w:rPrChange w:id="40643" w:author="phuong vu" w:date="2018-11-30T22:36:00Z">
            <w:rPr/>
          </w:rPrChange>
        </w:rPr>
        <w:fldChar w:fldCharType="separate"/>
      </w:r>
      <w:ins w:id="40644" w:author="phuong vu" w:date="2018-11-30T22:44:00Z">
        <w:r w:rsidR="00B5490C">
          <w:rPr>
            <w:noProof/>
          </w:rPr>
          <w:t>31</w:t>
        </w:r>
      </w:ins>
      <w:ins w:id="40645" w:author="phuong vu" w:date="2018-11-30T14:54:00Z">
        <w:r w:rsidR="00D632EE" w:rsidRPr="00920004">
          <w:rPr>
            <w:rPrChange w:id="40646" w:author="phuong vu" w:date="2018-11-30T22:36:00Z">
              <w:rPr/>
            </w:rPrChange>
          </w:rPr>
          <w:fldChar w:fldCharType="end"/>
        </w:r>
      </w:ins>
      <w:ins w:id="40647" w:author="phuong vu" w:date="2018-11-30T14:07:00Z">
        <w:r w:rsidRPr="00920004">
          <w:rPr>
            <w:rPrChange w:id="40648" w:author="phuong vu" w:date="2018-11-30T22:36:00Z">
              <w:rPr/>
            </w:rPrChange>
          </w:rPr>
          <w:t xml:space="preserve"> Bảng dữ liệu chi tiết biên nhận</w:t>
        </w:r>
      </w:ins>
      <w:bookmarkEnd w:id="40631"/>
    </w:p>
    <w:p w14:paraId="5971FA98" w14:textId="77777777" w:rsidR="00727C9A" w:rsidRPr="00920004" w:rsidRDefault="00727C9A" w:rsidP="00727C9A">
      <w:pPr>
        <w:rPr>
          <w:ins w:id="40649" w:author="phuong vu" w:date="2018-11-30T14:07:00Z"/>
          <w:rPrChange w:id="40650" w:author="phuong vu" w:date="2018-11-30T22:36:00Z">
            <w:rPr>
              <w:ins w:id="40651" w:author="phuong vu" w:date="2018-11-30T14:07:00Z"/>
              <w:b/>
              <w:i w:val="0"/>
              <w:iCs w:val="0"/>
            </w:rPr>
          </w:rPrChange>
        </w:rPr>
        <w:pPrChange w:id="40652" w:author="phuong vu" w:date="2018-11-30T21:55:00Z">
          <w:pPr>
            <w:pStyle w:val="Caption"/>
          </w:pPr>
        </w:pPrChange>
      </w:pPr>
    </w:p>
    <w:p w14:paraId="27A5170A" w14:textId="77777777" w:rsidR="006871B5" w:rsidRPr="00920004" w:rsidRDefault="006871B5" w:rsidP="00E452E5">
      <w:pPr>
        <w:rPr>
          <w:ins w:id="40653" w:author="phuong vu" w:date="2018-11-30T14:07:00Z"/>
          <w:b/>
          <w:lang w:val="en-US"/>
          <w:rPrChange w:id="40654" w:author="phuong vu" w:date="2018-11-30T22:36:00Z">
            <w:rPr>
              <w:ins w:id="40655" w:author="phuong vu" w:date="2018-11-30T14:07:00Z"/>
              <w:lang w:val="en-US"/>
            </w:rPr>
          </w:rPrChange>
        </w:rPr>
        <w:pPrChange w:id="40656" w:author="phuong vu" w:date="2018-11-30T21:48:00Z">
          <w:pPr>
            <w:spacing w:line="276" w:lineRule="auto"/>
          </w:pPr>
        </w:pPrChange>
      </w:pPr>
      <w:ins w:id="40657" w:author="phuong vu" w:date="2018-11-30T14:07:00Z">
        <w:r w:rsidRPr="00920004">
          <w:rPr>
            <w:b/>
            <w:lang w:val="en-US"/>
            <w:rPrChange w:id="40658" w:author="phuong vu" w:date="2018-11-30T22:36:00Z">
              <w:rPr>
                <w:lang w:val="en-US"/>
              </w:rPr>
            </w:rPrChange>
          </w:rPr>
          <w:t>BẢNG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6871B5" w:rsidRPr="00920004" w14:paraId="013B6AF2" w14:textId="77777777" w:rsidTr="006871B5">
        <w:trPr>
          <w:trHeight w:val="300"/>
          <w:ins w:id="40659" w:author="phuong vu" w:date="2018-11-30T14:07:00Z"/>
        </w:trPr>
        <w:tc>
          <w:tcPr>
            <w:tcW w:w="708" w:type="dxa"/>
            <w:noWrap/>
            <w:vAlign w:val="center"/>
            <w:hideMark/>
          </w:tcPr>
          <w:p w14:paraId="0371A44B" w14:textId="77777777" w:rsidR="006871B5" w:rsidRPr="00920004" w:rsidRDefault="006871B5" w:rsidP="00BD0851">
            <w:pPr>
              <w:spacing w:before="240" w:line="0" w:lineRule="atLeast"/>
              <w:jc w:val="center"/>
              <w:rPr>
                <w:ins w:id="40660" w:author="phuong vu" w:date="2018-11-30T14:07:00Z"/>
                <w:b/>
                <w:bCs/>
                <w:rPrChange w:id="40661" w:author="phuong vu" w:date="2018-11-30T22:36:00Z">
                  <w:rPr>
                    <w:ins w:id="40662" w:author="phuong vu" w:date="2018-11-30T14:07:00Z"/>
                    <w:b/>
                    <w:bCs/>
                  </w:rPr>
                </w:rPrChange>
              </w:rPr>
              <w:pPrChange w:id="40663" w:author="phuong vu" w:date="2018-11-30T14:16:00Z">
                <w:pPr>
                  <w:spacing w:line="276" w:lineRule="auto"/>
                  <w:jc w:val="center"/>
                </w:pPr>
              </w:pPrChange>
            </w:pPr>
            <w:ins w:id="40664" w:author="phuong vu" w:date="2018-11-30T14:07:00Z">
              <w:r w:rsidRPr="00920004">
                <w:rPr>
                  <w:b/>
                  <w:bCs/>
                  <w:lang w:val="da-DK"/>
                  <w:rPrChange w:id="40665" w:author="phuong vu" w:date="2018-11-30T22:36:00Z">
                    <w:rPr>
                      <w:b/>
                      <w:bCs/>
                      <w:lang w:val="da-DK"/>
                    </w:rPr>
                  </w:rPrChange>
                </w:rPr>
                <w:t>STT</w:t>
              </w:r>
            </w:ins>
          </w:p>
        </w:tc>
        <w:tc>
          <w:tcPr>
            <w:tcW w:w="1820" w:type="dxa"/>
            <w:noWrap/>
            <w:vAlign w:val="center"/>
            <w:hideMark/>
          </w:tcPr>
          <w:p w14:paraId="39B87390" w14:textId="77777777" w:rsidR="006871B5" w:rsidRPr="00920004" w:rsidRDefault="006871B5" w:rsidP="00BD0851">
            <w:pPr>
              <w:spacing w:before="240" w:line="0" w:lineRule="atLeast"/>
              <w:jc w:val="center"/>
              <w:rPr>
                <w:ins w:id="40666" w:author="phuong vu" w:date="2018-11-30T14:07:00Z"/>
                <w:b/>
                <w:bCs/>
                <w:rPrChange w:id="40667" w:author="phuong vu" w:date="2018-11-30T22:36:00Z">
                  <w:rPr>
                    <w:ins w:id="40668" w:author="phuong vu" w:date="2018-11-30T14:07:00Z"/>
                    <w:b/>
                    <w:bCs/>
                  </w:rPr>
                </w:rPrChange>
              </w:rPr>
              <w:pPrChange w:id="40669" w:author="phuong vu" w:date="2018-11-30T14:16:00Z">
                <w:pPr>
                  <w:spacing w:line="276" w:lineRule="auto"/>
                  <w:jc w:val="center"/>
                </w:pPr>
              </w:pPrChange>
            </w:pPr>
            <w:ins w:id="40670" w:author="phuong vu" w:date="2018-11-30T14:07:00Z">
              <w:r w:rsidRPr="00920004">
                <w:rPr>
                  <w:b/>
                  <w:bCs/>
                  <w:lang w:val="da-DK"/>
                  <w:rPrChange w:id="40671" w:author="phuong vu" w:date="2018-11-30T22:36:00Z">
                    <w:rPr>
                      <w:b/>
                      <w:bCs/>
                      <w:lang w:val="da-DK"/>
                    </w:rPr>
                  </w:rPrChange>
                </w:rPr>
                <w:t>Tên trường</w:t>
              </w:r>
            </w:ins>
          </w:p>
        </w:tc>
        <w:tc>
          <w:tcPr>
            <w:tcW w:w="1300" w:type="dxa"/>
            <w:noWrap/>
            <w:vAlign w:val="center"/>
            <w:hideMark/>
          </w:tcPr>
          <w:p w14:paraId="74363C7E" w14:textId="77777777" w:rsidR="006871B5" w:rsidRPr="00920004" w:rsidRDefault="006871B5" w:rsidP="00BD0851">
            <w:pPr>
              <w:spacing w:before="240" w:line="0" w:lineRule="atLeast"/>
              <w:jc w:val="center"/>
              <w:rPr>
                <w:ins w:id="40672" w:author="phuong vu" w:date="2018-11-30T14:07:00Z"/>
                <w:b/>
                <w:bCs/>
                <w:rPrChange w:id="40673" w:author="phuong vu" w:date="2018-11-30T22:36:00Z">
                  <w:rPr>
                    <w:ins w:id="40674" w:author="phuong vu" w:date="2018-11-30T14:07:00Z"/>
                    <w:b/>
                    <w:bCs/>
                  </w:rPr>
                </w:rPrChange>
              </w:rPr>
              <w:pPrChange w:id="40675" w:author="phuong vu" w:date="2018-11-30T14:16:00Z">
                <w:pPr>
                  <w:spacing w:line="276" w:lineRule="auto"/>
                  <w:jc w:val="center"/>
                </w:pPr>
              </w:pPrChange>
            </w:pPr>
            <w:ins w:id="40676" w:author="phuong vu" w:date="2018-11-30T14:07:00Z">
              <w:r w:rsidRPr="00920004">
                <w:rPr>
                  <w:b/>
                  <w:bCs/>
                  <w:lang w:val="da-DK"/>
                  <w:rPrChange w:id="40677" w:author="phuong vu" w:date="2018-11-30T22:36:00Z">
                    <w:rPr>
                      <w:b/>
                      <w:bCs/>
                      <w:lang w:val="da-DK"/>
                    </w:rPr>
                  </w:rPrChange>
                </w:rPr>
                <w:t>Kiểu</w:t>
              </w:r>
            </w:ins>
          </w:p>
        </w:tc>
        <w:tc>
          <w:tcPr>
            <w:tcW w:w="1098" w:type="dxa"/>
            <w:noWrap/>
            <w:vAlign w:val="center"/>
            <w:hideMark/>
          </w:tcPr>
          <w:p w14:paraId="5FBB9E2A" w14:textId="77777777" w:rsidR="006871B5" w:rsidRPr="00920004" w:rsidRDefault="006871B5" w:rsidP="00BD0851">
            <w:pPr>
              <w:spacing w:before="240" w:line="0" w:lineRule="atLeast"/>
              <w:jc w:val="center"/>
              <w:rPr>
                <w:ins w:id="40678" w:author="phuong vu" w:date="2018-11-30T14:07:00Z"/>
                <w:b/>
                <w:bCs/>
                <w:rPrChange w:id="40679" w:author="phuong vu" w:date="2018-11-30T22:36:00Z">
                  <w:rPr>
                    <w:ins w:id="40680" w:author="phuong vu" w:date="2018-11-30T14:07:00Z"/>
                    <w:b/>
                    <w:bCs/>
                  </w:rPr>
                </w:rPrChange>
              </w:rPr>
              <w:pPrChange w:id="40681" w:author="phuong vu" w:date="2018-11-30T14:16:00Z">
                <w:pPr>
                  <w:spacing w:line="276" w:lineRule="auto"/>
                  <w:jc w:val="center"/>
                </w:pPr>
              </w:pPrChange>
            </w:pPr>
            <w:ins w:id="40682" w:author="phuong vu" w:date="2018-11-30T14:07:00Z">
              <w:r w:rsidRPr="00920004">
                <w:rPr>
                  <w:b/>
                  <w:bCs/>
                  <w:lang w:val="da-DK"/>
                  <w:rPrChange w:id="40683" w:author="phuong vu" w:date="2018-11-30T22:36:00Z">
                    <w:rPr>
                      <w:b/>
                      <w:bCs/>
                      <w:lang w:val="da-DK"/>
                    </w:rPr>
                  </w:rPrChange>
                </w:rPr>
                <w:t>Chấp nhận Null</w:t>
              </w:r>
            </w:ins>
          </w:p>
        </w:tc>
        <w:tc>
          <w:tcPr>
            <w:tcW w:w="838" w:type="dxa"/>
            <w:noWrap/>
            <w:vAlign w:val="center"/>
            <w:hideMark/>
          </w:tcPr>
          <w:p w14:paraId="3BAF9CC8" w14:textId="77777777" w:rsidR="006871B5" w:rsidRPr="00920004" w:rsidRDefault="006871B5" w:rsidP="00BD0851">
            <w:pPr>
              <w:spacing w:before="240" w:line="0" w:lineRule="atLeast"/>
              <w:jc w:val="center"/>
              <w:rPr>
                <w:ins w:id="40684" w:author="phuong vu" w:date="2018-11-30T14:07:00Z"/>
                <w:b/>
                <w:bCs/>
                <w:rPrChange w:id="40685" w:author="phuong vu" w:date="2018-11-30T22:36:00Z">
                  <w:rPr>
                    <w:ins w:id="40686" w:author="phuong vu" w:date="2018-11-30T14:07:00Z"/>
                    <w:b/>
                    <w:bCs/>
                  </w:rPr>
                </w:rPrChange>
              </w:rPr>
              <w:pPrChange w:id="40687" w:author="phuong vu" w:date="2018-11-30T14:16:00Z">
                <w:pPr>
                  <w:spacing w:line="276" w:lineRule="auto"/>
                  <w:jc w:val="center"/>
                </w:pPr>
              </w:pPrChange>
            </w:pPr>
            <w:ins w:id="40688" w:author="phuong vu" w:date="2018-11-30T14:07:00Z">
              <w:r w:rsidRPr="00920004">
                <w:rPr>
                  <w:b/>
                  <w:bCs/>
                  <w:lang w:val="da-DK"/>
                  <w:rPrChange w:id="40689" w:author="phuong vu" w:date="2018-11-30T22:36:00Z">
                    <w:rPr>
                      <w:b/>
                      <w:bCs/>
                      <w:lang w:val="da-DK"/>
                    </w:rPr>
                  </w:rPrChange>
                </w:rPr>
                <w:t>Khóa chính</w:t>
              </w:r>
            </w:ins>
          </w:p>
        </w:tc>
        <w:tc>
          <w:tcPr>
            <w:tcW w:w="823" w:type="dxa"/>
            <w:noWrap/>
            <w:vAlign w:val="center"/>
            <w:hideMark/>
          </w:tcPr>
          <w:p w14:paraId="5B1E713B" w14:textId="77777777" w:rsidR="006871B5" w:rsidRPr="00920004" w:rsidRDefault="006871B5" w:rsidP="00BD0851">
            <w:pPr>
              <w:spacing w:before="240" w:line="0" w:lineRule="atLeast"/>
              <w:jc w:val="center"/>
              <w:rPr>
                <w:ins w:id="40690" w:author="phuong vu" w:date="2018-11-30T14:07:00Z"/>
                <w:b/>
                <w:bCs/>
                <w:rPrChange w:id="40691" w:author="phuong vu" w:date="2018-11-30T22:36:00Z">
                  <w:rPr>
                    <w:ins w:id="40692" w:author="phuong vu" w:date="2018-11-30T14:07:00Z"/>
                    <w:b/>
                    <w:bCs/>
                  </w:rPr>
                </w:rPrChange>
              </w:rPr>
              <w:pPrChange w:id="40693" w:author="phuong vu" w:date="2018-11-30T14:16:00Z">
                <w:pPr>
                  <w:spacing w:line="276" w:lineRule="auto"/>
                  <w:jc w:val="center"/>
                </w:pPr>
              </w:pPrChange>
            </w:pPr>
            <w:ins w:id="40694" w:author="phuong vu" w:date="2018-11-30T14:07:00Z">
              <w:r w:rsidRPr="00920004">
                <w:rPr>
                  <w:b/>
                  <w:bCs/>
                  <w:lang w:val="da-DK"/>
                  <w:rPrChange w:id="40695" w:author="phuong vu" w:date="2018-11-30T22:36:00Z">
                    <w:rPr>
                      <w:b/>
                      <w:bCs/>
                      <w:lang w:val="da-DK"/>
                    </w:rPr>
                  </w:rPrChange>
                </w:rPr>
                <w:t>Khóa ngoại</w:t>
              </w:r>
            </w:ins>
          </w:p>
        </w:tc>
        <w:tc>
          <w:tcPr>
            <w:tcW w:w="2228" w:type="dxa"/>
            <w:noWrap/>
            <w:vAlign w:val="center"/>
            <w:hideMark/>
          </w:tcPr>
          <w:p w14:paraId="39EAD6B3" w14:textId="77777777" w:rsidR="006871B5" w:rsidRPr="00920004" w:rsidRDefault="006871B5" w:rsidP="00BD0851">
            <w:pPr>
              <w:spacing w:before="240" w:line="0" w:lineRule="atLeast"/>
              <w:ind w:right="226"/>
              <w:jc w:val="center"/>
              <w:rPr>
                <w:ins w:id="40696" w:author="phuong vu" w:date="2018-11-30T14:07:00Z"/>
                <w:b/>
                <w:bCs/>
                <w:rPrChange w:id="40697" w:author="phuong vu" w:date="2018-11-30T22:36:00Z">
                  <w:rPr>
                    <w:ins w:id="40698" w:author="phuong vu" w:date="2018-11-30T14:07:00Z"/>
                    <w:b/>
                    <w:bCs/>
                  </w:rPr>
                </w:rPrChange>
              </w:rPr>
              <w:pPrChange w:id="40699" w:author="phuong vu" w:date="2018-11-30T14:16:00Z">
                <w:pPr>
                  <w:spacing w:line="276" w:lineRule="auto"/>
                  <w:ind w:right="226"/>
                  <w:jc w:val="center"/>
                </w:pPr>
              </w:pPrChange>
            </w:pPr>
            <w:ins w:id="40700" w:author="phuong vu" w:date="2018-11-30T14:07:00Z">
              <w:r w:rsidRPr="00920004">
                <w:rPr>
                  <w:b/>
                  <w:bCs/>
                  <w:lang w:val="da-DK"/>
                  <w:rPrChange w:id="40701" w:author="phuong vu" w:date="2018-11-30T22:36:00Z">
                    <w:rPr>
                      <w:b/>
                      <w:bCs/>
                      <w:lang w:val="da-DK"/>
                    </w:rPr>
                  </w:rPrChange>
                </w:rPr>
                <w:t>Mô tả</w:t>
              </w:r>
            </w:ins>
          </w:p>
        </w:tc>
      </w:tr>
      <w:tr w:rsidR="006871B5" w:rsidRPr="00920004" w14:paraId="3D3D2CAD" w14:textId="77777777" w:rsidTr="006871B5">
        <w:trPr>
          <w:trHeight w:val="300"/>
          <w:ins w:id="40702" w:author="phuong vu" w:date="2018-11-30T14:07:00Z"/>
        </w:trPr>
        <w:tc>
          <w:tcPr>
            <w:tcW w:w="708" w:type="dxa"/>
            <w:noWrap/>
            <w:vAlign w:val="center"/>
            <w:hideMark/>
          </w:tcPr>
          <w:p w14:paraId="5F827830" w14:textId="77777777" w:rsidR="006871B5" w:rsidRPr="00920004" w:rsidRDefault="006871B5" w:rsidP="00BD0851">
            <w:pPr>
              <w:spacing w:before="240" w:line="0" w:lineRule="atLeast"/>
              <w:jc w:val="center"/>
              <w:rPr>
                <w:ins w:id="40703" w:author="phuong vu" w:date="2018-11-30T14:07:00Z"/>
                <w:rPrChange w:id="40704" w:author="phuong vu" w:date="2018-11-30T22:36:00Z">
                  <w:rPr>
                    <w:ins w:id="40705" w:author="phuong vu" w:date="2018-11-30T14:07:00Z"/>
                  </w:rPr>
                </w:rPrChange>
              </w:rPr>
              <w:pPrChange w:id="40706" w:author="phuong vu" w:date="2018-11-30T14:16:00Z">
                <w:pPr>
                  <w:spacing w:line="276" w:lineRule="auto"/>
                  <w:jc w:val="center"/>
                </w:pPr>
              </w:pPrChange>
            </w:pPr>
            <w:ins w:id="40707" w:author="phuong vu" w:date="2018-11-30T14:07:00Z">
              <w:r w:rsidRPr="00920004">
                <w:rPr>
                  <w:rPrChange w:id="40708" w:author="phuong vu" w:date="2018-11-30T22:36:00Z">
                    <w:rPr/>
                  </w:rPrChange>
                </w:rPr>
                <w:t>1</w:t>
              </w:r>
            </w:ins>
          </w:p>
        </w:tc>
        <w:tc>
          <w:tcPr>
            <w:tcW w:w="1820" w:type="dxa"/>
            <w:noWrap/>
            <w:hideMark/>
          </w:tcPr>
          <w:p w14:paraId="2B49C512" w14:textId="77777777" w:rsidR="006871B5" w:rsidRPr="00920004" w:rsidRDefault="006871B5" w:rsidP="00727C9A">
            <w:pPr>
              <w:rPr>
                <w:ins w:id="40709" w:author="phuong vu" w:date="2018-11-30T14:07:00Z"/>
                <w:rPrChange w:id="40710" w:author="phuong vu" w:date="2018-11-30T22:36:00Z">
                  <w:rPr>
                    <w:ins w:id="40711" w:author="phuong vu" w:date="2018-11-30T14:07:00Z"/>
                  </w:rPr>
                </w:rPrChange>
              </w:rPr>
              <w:pPrChange w:id="40712" w:author="phuong vu" w:date="2018-11-30T21:55:00Z">
                <w:pPr>
                  <w:spacing w:line="276" w:lineRule="auto"/>
                </w:pPr>
              </w:pPrChange>
            </w:pPr>
            <w:ins w:id="40713" w:author="phuong vu" w:date="2018-11-30T14:07:00Z">
              <w:r w:rsidRPr="00920004">
                <w:rPr>
                  <w:rPrChange w:id="40714" w:author="phuong vu" w:date="2018-11-30T22:36:00Z">
                    <w:rPr/>
                  </w:rPrChange>
                </w:rPr>
                <w:t>id</w:t>
              </w:r>
            </w:ins>
          </w:p>
        </w:tc>
        <w:tc>
          <w:tcPr>
            <w:tcW w:w="1300" w:type="dxa"/>
            <w:noWrap/>
            <w:hideMark/>
          </w:tcPr>
          <w:p w14:paraId="481A1D9A" w14:textId="77777777" w:rsidR="006871B5" w:rsidRPr="00920004" w:rsidRDefault="006871B5" w:rsidP="00727C9A">
            <w:pPr>
              <w:rPr>
                <w:ins w:id="40715" w:author="phuong vu" w:date="2018-11-30T14:07:00Z"/>
                <w:rPrChange w:id="40716" w:author="phuong vu" w:date="2018-11-30T22:36:00Z">
                  <w:rPr>
                    <w:ins w:id="40717" w:author="phuong vu" w:date="2018-11-30T14:07:00Z"/>
                  </w:rPr>
                </w:rPrChange>
              </w:rPr>
              <w:pPrChange w:id="40718" w:author="phuong vu" w:date="2018-11-30T21:55:00Z">
                <w:pPr>
                  <w:spacing w:line="276" w:lineRule="auto"/>
                </w:pPr>
              </w:pPrChange>
            </w:pPr>
            <w:ins w:id="40719" w:author="phuong vu" w:date="2018-11-30T14:07:00Z">
              <w:r w:rsidRPr="00920004">
                <w:rPr>
                  <w:rPrChange w:id="40720" w:author="phuong vu" w:date="2018-11-30T22:36:00Z">
                    <w:rPr/>
                  </w:rPrChange>
                </w:rPr>
                <w:t>numeric</w:t>
              </w:r>
            </w:ins>
          </w:p>
        </w:tc>
        <w:tc>
          <w:tcPr>
            <w:tcW w:w="1098" w:type="dxa"/>
            <w:noWrap/>
            <w:vAlign w:val="center"/>
            <w:hideMark/>
          </w:tcPr>
          <w:p w14:paraId="2CEE8386" w14:textId="77777777" w:rsidR="006871B5" w:rsidRPr="00920004" w:rsidRDefault="006871B5" w:rsidP="00727C9A">
            <w:pPr>
              <w:jc w:val="center"/>
              <w:rPr>
                <w:ins w:id="40721" w:author="phuong vu" w:date="2018-11-30T14:07:00Z"/>
                <w:rPrChange w:id="40722" w:author="phuong vu" w:date="2018-11-30T22:36:00Z">
                  <w:rPr>
                    <w:ins w:id="40723" w:author="phuong vu" w:date="2018-11-30T14:07:00Z"/>
                  </w:rPr>
                </w:rPrChange>
              </w:rPr>
              <w:pPrChange w:id="40724" w:author="phuong vu" w:date="2018-11-30T21:55:00Z">
                <w:pPr>
                  <w:spacing w:line="276" w:lineRule="auto"/>
                  <w:jc w:val="center"/>
                </w:pPr>
              </w:pPrChange>
            </w:pPr>
          </w:p>
        </w:tc>
        <w:tc>
          <w:tcPr>
            <w:tcW w:w="838" w:type="dxa"/>
            <w:noWrap/>
            <w:vAlign w:val="center"/>
            <w:hideMark/>
          </w:tcPr>
          <w:p w14:paraId="553878B4" w14:textId="77777777" w:rsidR="006871B5" w:rsidRPr="00920004" w:rsidRDefault="006871B5" w:rsidP="00727C9A">
            <w:pPr>
              <w:jc w:val="center"/>
              <w:rPr>
                <w:ins w:id="40725" w:author="phuong vu" w:date="2018-11-30T14:07:00Z"/>
                <w:rPrChange w:id="40726" w:author="phuong vu" w:date="2018-11-30T22:36:00Z">
                  <w:rPr>
                    <w:ins w:id="40727" w:author="phuong vu" w:date="2018-11-30T14:07:00Z"/>
                  </w:rPr>
                </w:rPrChange>
              </w:rPr>
              <w:pPrChange w:id="40728" w:author="phuong vu" w:date="2018-11-30T21:55:00Z">
                <w:pPr>
                  <w:spacing w:line="276" w:lineRule="auto"/>
                  <w:jc w:val="center"/>
                </w:pPr>
              </w:pPrChange>
            </w:pPr>
            <w:ins w:id="40729" w:author="phuong vu" w:date="2018-11-30T14:07:00Z">
              <w:r w:rsidRPr="00920004">
                <w:rPr>
                  <w:rPrChange w:id="40730" w:author="phuong vu" w:date="2018-11-30T22:36:00Z">
                    <w:rPr/>
                  </w:rPrChange>
                </w:rPr>
                <w:t>X</w:t>
              </w:r>
            </w:ins>
          </w:p>
        </w:tc>
        <w:tc>
          <w:tcPr>
            <w:tcW w:w="823" w:type="dxa"/>
            <w:noWrap/>
            <w:vAlign w:val="center"/>
            <w:hideMark/>
          </w:tcPr>
          <w:p w14:paraId="727B871A" w14:textId="77777777" w:rsidR="006871B5" w:rsidRPr="00920004" w:rsidRDefault="006871B5" w:rsidP="00727C9A">
            <w:pPr>
              <w:jc w:val="center"/>
              <w:rPr>
                <w:ins w:id="40731" w:author="phuong vu" w:date="2018-11-30T14:07:00Z"/>
                <w:rPrChange w:id="40732" w:author="phuong vu" w:date="2018-11-30T22:36:00Z">
                  <w:rPr>
                    <w:ins w:id="40733" w:author="phuong vu" w:date="2018-11-30T14:07:00Z"/>
                  </w:rPr>
                </w:rPrChange>
              </w:rPr>
              <w:pPrChange w:id="40734" w:author="phuong vu" w:date="2018-11-30T21:55:00Z">
                <w:pPr>
                  <w:spacing w:line="276" w:lineRule="auto"/>
                  <w:jc w:val="center"/>
                </w:pPr>
              </w:pPrChange>
            </w:pPr>
          </w:p>
        </w:tc>
        <w:tc>
          <w:tcPr>
            <w:tcW w:w="2228" w:type="dxa"/>
            <w:noWrap/>
            <w:hideMark/>
          </w:tcPr>
          <w:p w14:paraId="07FAD800" w14:textId="77777777" w:rsidR="006871B5" w:rsidRPr="00920004" w:rsidRDefault="006871B5" w:rsidP="00727C9A">
            <w:pPr>
              <w:rPr>
                <w:ins w:id="40735" w:author="phuong vu" w:date="2018-11-30T14:07:00Z"/>
                <w:lang w:val="en-US"/>
                <w:rPrChange w:id="40736" w:author="phuong vu" w:date="2018-11-30T22:36:00Z">
                  <w:rPr>
                    <w:ins w:id="40737" w:author="phuong vu" w:date="2018-11-30T14:07:00Z"/>
                    <w:lang w:val="en-US"/>
                  </w:rPr>
                </w:rPrChange>
              </w:rPr>
              <w:pPrChange w:id="40738" w:author="phuong vu" w:date="2018-11-30T21:55:00Z">
                <w:pPr>
                  <w:spacing w:line="276" w:lineRule="auto"/>
                </w:pPr>
              </w:pPrChange>
            </w:pPr>
            <w:ins w:id="40739" w:author="phuong vu" w:date="2018-11-30T14:07:00Z">
              <w:r w:rsidRPr="00920004">
                <w:rPr>
                  <w:rPrChange w:id="40740" w:author="phuong vu" w:date="2018-11-30T22:36:00Z">
                    <w:rPr/>
                  </w:rPrChange>
                </w:rPr>
                <w:t>ID</w:t>
              </w:r>
            </w:ins>
          </w:p>
        </w:tc>
      </w:tr>
      <w:tr w:rsidR="006871B5" w:rsidRPr="00920004" w14:paraId="3FD66B90" w14:textId="77777777" w:rsidTr="006871B5">
        <w:trPr>
          <w:trHeight w:val="300"/>
          <w:ins w:id="40741" w:author="phuong vu" w:date="2018-11-30T14:07:00Z"/>
        </w:trPr>
        <w:tc>
          <w:tcPr>
            <w:tcW w:w="708" w:type="dxa"/>
            <w:noWrap/>
            <w:vAlign w:val="center"/>
            <w:hideMark/>
          </w:tcPr>
          <w:p w14:paraId="6EE7B6EC" w14:textId="77777777" w:rsidR="006871B5" w:rsidRPr="00920004" w:rsidRDefault="006871B5" w:rsidP="00BD0851">
            <w:pPr>
              <w:spacing w:before="240" w:line="0" w:lineRule="atLeast"/>
              <w:jc w:val="center"/>
              <w:rPr>
                <w:ins w:id="40742" w:author="phuong vu" w:date="2018-11-30T14:07:00Z"/>
                <w:rPrChange w:id="40743" w:author="phuong vu" w:date="2018-11-30T22:36:00Z">
                  <w:rPr>
                    <w:ins w:id="40744" w:author="phuong vu" w:date="2018-11-30T14:07:00Z"/>
                  </w:rPr>
                </w:rPrChange>
              </w:rPr>
              <w:pPrChange w:id="40745" w:author="phuong vu" w:date="2018-11-30T14:16:00Z">
                <w:pPr>
                  <w:spacing w:line="276" w:lineRule="auto"/>
                  <w:jc w:val="center"/>
                </w:pPr>
              </w:pPrChange>
            </w:pPr>
            <w:ins w:id="40746" w:author="phuong vu" w:date="2018-11-30T14:07:00Z">
              <w:r w:rsidRPr="00920004">
                <w:rPr>
                  <w:rPrChange w:id="40747" w:author="phuong vu" w:date="2018-11-30T22:36:00Z">
                    <w:rPr/>
                  </w:rPrChange>
                </w:rPr>
                <w:t>2</w:t>
              </w:r>
            </w:ins>
          </w:p>
        </w:tc>
        <w:tc>
          <w:tcPr>
            <w:tcW w:w="1820" w:type="dxa"/>
            <w:noWrap/>
            <w:hideMark/>
          </w:tcPr>
          <w:p w14:paraId="4A615FEA" w14:textId="77777777" w:rsidR="006871B5" w:rsidRPr="00920004" w:rsidRDefault="006871B5" w:rsidP="00727C9A">
            <w:pPr>
              <w:rPr>
                <w:ins w:id="40748" w:author="phuong vu" w:date="2018-11-30T14:07:00Z"/>
                <w:lang w:val="en-US"/>
                <w:rPrChange w:id="40749" w:author="phuong vu" w:date="2018-11-30T22:36:00Z">
                  <w:rPr>
                    <w:ins w:id="40750" w:author="phuong vu" w:date="2018-11-30T14:07:00Z"/>
                    <w:lang w:val="en-US"/>
                  </w:rPr>
                </w:rPrChange>
              </w:rPr>
              <w:pPrChange w:id="40751" w:author="phuong vu" w:date="2018-11-30T21:55:00Z">
                <w:pPr>
                  <w:spacing w:line="276" w:lineRule="auto"/>
                </w:pPr>
              </w:pPrChange>
            </w:pPr>
            <w:ins w:id="40752" w:author="phuong vu" w:date="2018-11-30T14:07:00Z">
              <w:r w:rsidRPr="00920004">
                <w:rPr>
                  <w:lang w:val="en-US"/>
                  <w:rPrChange w:id="40753" w:author="phuong vu" w:date="2018-11-30T22:36:00Z">
                    <w:rPr>
                      <w:lang w:val="en-US"/>
                    </w:rPr>
                  </w:rPrChange>
                </w:rPr>
                <w:t>service</w:t>
              </w:r>
              <w:r w:rsidRPr="00920004">
                <w:rPr>
                  <w:rPrChange w:id="40754" w:author="phuong vu" w:date="2018-11-30T22:36:00Z">
                    <w:rPr/>
                  </w:rPrChange>
                </w:rPr>
                <w:t>_</w:t>
              </w:r>
              <w:r w:rsidRPr="00920004">
                <w:rPr>
                  <w:lang w:val="en-US"/>
                  <w:rPrChange w:id="40755" w:author="phuong vu" w:date="2018-11-30T22:36:00Z">
                    <w:rPr>
                      <w:lang w:val="en-US"/>
                    </w:rPr>
                  </w:rPrChange>
                </w:rPr>
                <w:t>type_id</w:t>
              </w:r>
            </w:ins>
          </w:p>
        </w:tc>
        <w:tc>
          <w:tcPr>
            <w:tcW w:w="1300" w:type="dxa"/>
            <w:noWrap/>
            <w:hideMark/>
          </w:tcPr>
          <w:p w14:paraId="14A9684E" w14:textId="77777777" w:rsidR="006871B5" w:rsidRPr="00920004" w:rsidRDefault="006871B5" w:rsidP="00727C9A">
            <w:pPr>
              <w:rPr>
                <w:ins w:id="40756" w:author="phuong vu" w:date="2018-11-30T14:07:00Z"/>
                <w:lang w:val="en-US"/>
                <w:rPrChange w:id="40757" w:author="phuong vu" w:date="2018-11-30T22:36:00Z">
                  <w:rPr>
                    <w:ins w:id="40758" w:author="phuong vu" w:date="2018-11-30T14:07:00Z"/>
                    <w:lang w:val="en-US"/>
                  </w:rPr>
                </w:rPrChange>
              </w:rPr>
              <w:pPrChange w:id="40759" w:author="phuong vu" w:date="2018-11-30T21:55:00Z">
                <w:pPr>
                  <w:spacing w:line="276" w:lineRule="auto"/>
                </w:pPr>
              </w:pPrChange>
            </w:pPr>
            <w:ins w:id="40760" w:author="phuong vu" w:date="2018-11-30T14:07:00Z">
              <w:r w:rsidRPr="00920004">
                <w:rPr>
                  <w:lang w:val="en-US"/>
                  <w:rPrChange w:id="40761" w:author="phuong vu" w:date="2018-11-30T22:36:00Z">
                    <w:rPr>
                      <w:lang w:val="en-US"/>
                    </w:rPr>
                  </w:rPrChange>
                </w:rPr>
                <w:t>numeric</w:t>
              </w:r>
            </w:ins>
          </w:p>
        </w:tc>
        <w:tc>
          <w:tcPr>
            <w:tcW w:w="1098" w:type="dxa"/>
            <w:noWrap/>
            <w:vAlign w:val="center"/>
            <w:hideMark/>
          </w:tcPr>
          <w:p w14:paraId="42133913" w14:textId="77777777" w:rsidR="006871B5" w:rsidRPr="00920004" w:rsidRDefault="006871B5" w:rsidP="00727C9A">
            <w:pPr>
              <w:jc w:val="center"/>
              <w:rPr>
                <w:ins w:id="40762" w:author="phuong vu" w:date="2018-11-30T14:07:00Z"/>
                <w:rPrChange w:id="40763" w:author="phuong vu" w:date="2018-11-30T22:36:00Z">
                  <w:rPr>
                    <w:ins w:id="40764" w:author="phuong vu" w:date="2018-11-30T14:07:00Z"/>
                  </w:rPr>
                </w:rPrChange>
              </w:rPr>
              <w:pPrChange w:id="40765" w:author="phuong vu" w:date="2018-11-30T21:55:00Z">
                <w:pPr>
                  <w:spacing w:line="276" w:lineRule="auto"/>
                  <w:jc w:val="center"/>
                </w:pPr>
              </w:pPrChange>
            </w:pPr>
          </w:p>
        </w:tc>
        <w:tc>
          <w:tcPr>
            <w:tcW w:w="838" w:type="dxa"/>
            <w:noWrap/>
            <w:vAlign w:val="center"/>
            <w:hideMark/>
          </w:tcPr>
          <w:p w14:paraId="76816557" w14:textId="77777777" w:rsidR="006871B5" w:rsidRPr="00920004" w:rsidRDefault="006871B5" w:rsidP="00727C9A">
            <w:pPr>
              <w:jc w:val="center"/>
              <w:rPr>
                <w:ins w:id="40766" w:author="phuong vu" w:date="2018-11-30T14:07:00Z"/>
                <w:rPrChange w:id="40767" w:author="phuong vu" w:date="2018-11-30T22:36:00Z">
                  <w:rPr>
                    <w:ins w:id="40768" w:author="phuong vu" w:date="2018-11-30T14:07:00Z"/>
                  </w:rPr>
                </w:rPrChange>
              </w:rPr>
              <w:pPrChange w:id="40769" w:author="phuong vu" w:date="2018-11-30T21:55:00Z">
                <w:pPr>
                  <w:spacing w:line="276" w:lineRule="auto"/>
                  <w:jc w:val="center"/>
                </w:pPr>
              </w:pPrChange>
            </w:pPr>
          </w:p>
        </w:tc>
        <w:tc>
          <w:tcPr>
            <w:tcW w:w="823" w:type="dxa"/>
            <w:noWrap/>
            <w:vAlign w:val="center"/>
            <w:hideMark/>
          </w:tcPr>
          <w:p w14:paraId="5D19B9D5" w14:textId="77777777" w:rsidR="006871B5" w:rsidRPr="00920004" w:rsidRDefault="006871B5" w:rsidP="00727C9A">
            <w:pPr>
              <w:jc w:val="center"/>
              <w:rPr>
                <w:ins w:id="40770" w:author="phuong vu" w:date="2018-11-30T14:07:00Z"/>
                <w:lang w:val="en-US"/>
                <w:rPrChange w:id="40771" w:author="phuong vu" w:date="2018-11-30T22:36:00Z">
                  <w:rPr>
                    <w:ins w:id="40772" w:author="phuong vu" w:date="2018-11-30T14:07:00Z"/>
                    <w:lang w:val="en-US"/>
                  </w:rPr>
                </w:rPrChange>
              </w:rPr>
              <w:pPrChange w:id="40773" w:author="phuong vu" w:date="2018-11-30T21:55:00Z">
                <w:pPr>
                  <w:spacing w:line="276" w:lineRule="auto"/>
                  <w:jc w:val="center"/>
                </w:pPr>
              </w:pPrChange>
            </w:pPr>
            <w:ins w:id="40774" w:author="phuong vu" w:date="2018-11-30T14:07:00Z">
              <w:r w:rsidRPr="00920004">
                <w:rPr>
                  <w:lang w:val="en-US"/>
                  <w:rPrChange w:id="40775" w:author="phuong vu" w:date="2018-11-30T22:36:00Z">
                    <w:rPr>
                      <w:lang w:val="en-US"/>
                    </w:rPr>
                  </w:rPrChange>
                </w:rPr>
                <w:t>X</w:t>
              </w:r>
            </w:ins>
          </w:p>
        </w:tc>
        <w:tc>
          <w:tcPr>
            <w:tcW w:w="2228" w:type="dxa"/>
            <w:noWrap/>
            <w:hideMark/>
          </w:tcPr>
          <w:p w14:paraId="3EFB0AB4" w14:textId="77777777" w:rsidR="006871B5" w:rsidRPr="00920004" w:rsidRDefault="006871B5" w:rsidP="00727C9A">
            <w:pPr>
              <w:rPr>
                <w:ins w:id="40776" w:author="phuong vu" w:date="2018-11-30T14:07:00Z"/>
                <w:lang w:val="en-US"/>
                <w:rPrChange w:id="40777" w:author="phuong vu" w:date="2018-11-30T22:36:00Z">
                  <w:rPr>
                    <w:ins w:id="40778" w:author="phuong vu" w:date="2018-11-30T14:07:00Z"/>
                    <w:lang w:val="en-US"/>
                  </w:rPr>
                </w:rPrChange>
              </w:rPr>
              <w:pPrChange w:id="40779" w:author="phuong vu" w:date="2018-11-30T21:55:00Z">
                <w:pPr>
                  <w:spacing w:line="276" w:lineRule="auto"/>
                </w:pPr>
              </w:pPrChange>
            </w:pPr>
            <w:ins w:id="40780" w:author="phuong vu" w:date="2018-11-30T14:07:00Z">
              <w:r w:rsidRPr="00920004">
                <w:rPr>
                  <w:lang w:val="en-US"/>
                  <w:rPrChange w:id="40781" w:author="phuong vu" w:date="2018-11-30T22:36:00Z">
                    <w:rPr>
                      <w:lang w:val="en-US"/>
                    </w:rPr>
                  </w:rPrChange>
                </w:rPr>
                <w:t>ID dịch vụ.</w:t>
              </w:r>
            </w:ins>
          </w:p>
        </w:tc>
      </w:tr>
      <w:tr w:rsidR="006871B5" w:rsidRPr="00920004" w14:paraId="14CDE481" w14:textId="77777777" w:rsidTr="006871B5">
        <w:trPr>
          <w:trHeight w:val="300"/>
          <w:ins w:id="40782" w:author="phuong vu" w:date="2018-11-30T14:07:00Z"/>
        </w:trPr>
        <w:tc>
          <w:tcPr>
            <w:tcW w:w="708" w:type="dxa"/>
            <w:noWrap/>
            <w:vAlign w:val="center"/>
          </w:tcPr>
          <w:p w14:paraId="1FE95ACA" w14:textId="77777777" w:rsidR="006871B5" w:rsidRPr="00920004" w:rsidRDefault="006871B5" w:rsidP="00BD0851">
            <w:pPr>
              <w:spacing w:before="240" w:line="0" w:lineRule="atLeast"/>
              <w:jc w:val="center"/>
              <w:rPr>
                <w:ins w:id="40783" w:author="phuong vu" w:date="2018-11-30T14:07:00Z"/>
                <w:lang w:val="en-US"/>
                <w:rPrChange w:id="40784" w:author="phuong vu" w:date="2018-11-30T22:36:00Z">
                  <w:rPr>
                    <w:ins w:id="40785" w:author="phuong vu" w:date="2018-11-30T14:07:00Z"/>
                    <w:lang w:val="en-US"/>
                  </w:rPr>
                </w:rPrChange>
              </w:rPr>
              <w:pPrChange w:id="40786" w:author="phuong vu" w:date="2018-11-30T14:16:00Z">
                <w:pPr>
                  <w:spacing w:line="276" w:lineRule="auto"/>
                  <w:jc w:val="center"/>
                </w:pPr>
              </w:pPrChange>
            </w:pPr>
            <w:ins w:id="40787" w:author="phuong vu" w:date="2018-11-30T14:07:00Z">
              <w:r w:rsidRPr="00920004">
                <w:rPr>
                  <w:lang w:val="en-US"/>
                  <w:rPrChange w:id="40788" w:author="phuong vu" w:date="2018-11-30T22:36:00Z">
                    <w:rPr>
                      <w:lang w:val="en-US"/>
                    </w:rPr>
                  </w:rPrChange>
                </w:rPr>
                <w:t>3</w:t>
              </w:r>
            </w:ins>
          </w:p>
        </w:tc>
        <w:tc>
          <w:tcPr>
            <w:tcW w:w="1820" w:type="dxa"/>
            <w:noWrap/>
          </w:tcPr>
          <w:p w14:paraId="564CCB4D" w14:textId="77777777" w:rsidR="006871B5" w:rsidRPr="00920004" w:rsidRDefault="006871B5" w:rsidP="00727C9A">
            <w:pPr>
              <w:rPr>
                <w:ins w:id="40789" w:author="phuong vu" w:date="2018-11-30T14:07:00Z"/>
                <w:lang w:val="en-US"/>
                <w:rPrChange w:id="40790" w:author="phuong vu" w:date="2018-11-30T22:36:00Z">
                  <w:rPr>
                    <w:ins w:id="40791" w:author="phuong vu" w:date="2018-11-30T14:07:00Z"/>
                    <w:lang w:val="en-US"/>
                  </w:rPr>
                </w:rPrChange>
              </w:rPr>
              <w:pPrChange w:id="40792" w:author="phuong vu" w:date="2018-11-30T21:55:00Z">
                <w:pPr>
                  <w:spacing w:line="276" w:lineRule="auto"/>
                </w:pPr>
              </w:pPrChange>
            </w:pPr>
            <w:ins w:id="40793" w:author="phuong vu" w:date="2018-11-30T14:07:00Z">
              <w:r w:rsidRPr="00920004">
                <w:rPr>
                  <w:lang w:val="en-US"/>
                  <w:rPrChange w:id="40794" w:author="phuong vu" w:date="2018-11-30T22:36:00Z">
                    <w:rPr>
                      <w:lang w:val="en-US"/>
                    </w:rPr>
                  </w:rPrChange>
                </w:rPr>
                <w:t>product_id</w:t>
              </w:r>
            </w:ins>
          </w:p>
        </w:tc>
        <w:tc>
          <w:tcPr>
            <w:tcW w:w="1300" w:type="dxa"/>
            <w:noWrap/>
          </w:tcPr>
          <w:p w14:paraId="5B203398" w14:textId="77777777" w:rsidR="006871B5" w:rsidRPr="00920004" w:rsidRDefault="006871B5" w:rsidP="00727C9A">
            <w:pPr>
              <w:rPr>
                <w:ins w:id="40795" w:author="phuong vu" w:date="2018-11-30T14:07:00Z"/>
                <w:rPrChange w:id="40796" w:author="phuong vu" w:date="2018-11-30T22:36:00Z">
                  <w:rPr>
                    <w:ins w:id="40797" w:author="phuong vu" w:date="2018-11-30T14:07:00Z"/>
                  </w:rPr>
                </w:rPrChange>
              </w:rPr>
              <w:pPrChange w:id="40798" w:author="phuong vu" w:date="2018-11-30T21:55:00Z">
                <w:pPr>
                  <w:spacing w:line="276" w:lineRule="auto"/>
                </w:pPr>
              </w:pPrChange>
            </w:pPr>
            <w:ins w:id="40799" w:author="phuong vu" w:date="2018-11-30T14:07:00Z">
              <w:r w:rsidRPr="00920004">
                <w:rPr>
                  <w:lang w:val="en-US"/>
                  <w:rPrChange w:id="40800" w:author="phuong vu" w:date="2018-11-30T22:36:00Z">
                    <w:rPr>
                      <w:lang w:val="en-US"/>
                    </w:rPr>
                  </w:rPrChange>
                </w:rPr>
                <w:t>numeric</w:t>
              </w:r>
            </w:ins>
          </w:p>
        </w:tc>
        <w:tc>
          <w:tcPr>
            <w:tcW w:w="1098" w:type="dxa"/>
            <w:noWrap/>
            <w:vAlign w:val="center"/>
          </w:tcPr>
          <w:p w14:paraId="7D683A43" w14:textId="77777777" w:rsidR="006871B5" w:rsidRPr="00920004" w:rsidRDefault="006871B5" w:rsidP="00727C9A">
            <w:pPr>
              <w:jc w:val="center"/>
              <w:rPr>
                <w:ins w:id="40801" w:author="phuong vu" w:date="2018-11-30T14:07:00Z"/>
                <w:rPrChange w:id="40802" w:author="phuong vu" w:date="2018-11-30T22:36:00Z">
                  <w:rPr>
                    <w:ins w:id="40803" w:author="phuong vu" w:date="2018-11-30T14:07:00Z"/>
                  </w:rPr>
                </w:rPrChange>
              </w:rPr>
              <w:pPrChange w:id="40804" w:author="phuong vu" w:date="2018-11-30T21:55:00Z">
                <w:pPr>
                  <w:spacing w:line="276" w:lineRule="auto"/>
                  <w:jc w:val="center"/>
                </w:pPr>
              </w:pPrChange>
            </w:pPr>
          </w:p>
        </w:tc>
        <w:tc>
          <w:tcPr>
            <w:tcW w:w="838" w:type="dxa"/>
            <w:noWrap/>
            <w:vAlign w:val="center"/>
          </w:tcPr>
          <w:p w14:paraId="229019B2" w14:textId="77777777" w:rsidR="006871B5" w:rsidRPr="00920004" w:rsidRDefault="006871B5" w:rsidP="00727C9A">
            <w:pPr>
              <w:jc w:val="center"/>
              <w:rPr>
                <w:ins w:id="40805" w:author="phuong vu" w:date="2018-11-30T14:07:00Z"/>
                <w:rPrChange w:id="40806" w:author="phuong vu" w:date="2018-11-30T22:36:00Z">
                  <w:rPr>
                    <w:ins w:id="40807" w:author="phuong vu" w:date="2018-11-30T14:07:00Z"/>
                  </w:rPr>
                </w:rPrChange>
              </w:rPr>
              <w:pPrChange w:id="40808" w:author="phuong vu" w:date="2018-11-30T21:55:00Z">
                <w:pPr>
                  <w:spacing w:line="276" w:lineRule="auto"/>
                  <w:jc w:val="center"/>
                </w:pPr>
              </w:pPrChange>
            </w:pPr>
          </w:p>
        </w:tc>
        <w:tc>
          <w:tcPr>
            <w:tcW w:w="823" w:type="dxa"/>
            <w:noWrap/>
            <w:vAlign w:val="center"/>
          </w:tcPr>
          <w:p w14:paraId="0D369729" w14:textId="77777777" w:rsidR="006871B5" w:rsidRPr="00920004" w:rsidRDefault="006871B5" w:rsidP="00727C9A">
            <w:pPr>
              <w:jc w:val="center"/>
              <w:rPr>
                <w:ins w:id="40809" w:author="phuong vu" w:date="2018-11-30T14:07:00Z"/>
                <w:lang w:val="en-US"/>
                <w:rPrChange w:id="40810" w:author="phuong vu" w:date="2018-11-30T22:36:00Z">
                  <w:rPr>
                    <w:ins w:id="40811" w:author="phuong vu" w:date="2018-11-30T14:07:00Z"/>
                    <w:lang w:val="en-US"/>
                  </w:rPr>
                </w:rPrChange>
              </w:rPr>
              <w:pPrChange w:id="40812" w:author="phuong vu" w:date="2018-11-30T21:55:00Z">
                <w:pPr>
                  <w:spacing w:line="276" w:lineRule="auto"/>
                  <w:jc w:val="center"/>
                </w:pPr>
              </w:pPrChange>
            </w:pPr>
            <w:ins w:id="40813" w:author="phuong vu" w:date="2018-11-30T14:07:00Z">
              <w:r w:rsidRPr="00920004">
                <w:rPr>
                  <w:lang w:val="en-US"/>
                  <w:rPrChange w:id="40814" w:author="phuong vu" w:date="2018-11-30T22:36:00Z">
                    <w:rPr>
                      <w:lang w:val="en-US"/>
                    </w:rPr>
                  </w:rPrChange>
                </w:rPr>
                <w:t>X</w:t>
              </w:r>
            </w:ins>
          </w:p>
        </w:tc>
        <w:tc>
          <w:tcPr>
            <w:tcW w:w="2228" w:type="dxa"/>
            <w:noWrap/>
          </w:tcPr>
          <w:p w14:paraId="0251BD0A" w14:textId="77777777" w:rsidR="006871B5" w:rsidRPr="00920004" w:rsidRDefault="006871B5" w:rsidP="00727C9A">
            <w:pPr>
              <w:rPr>
                <w:ins w:id="40815" w:author="phuong vu" w:date="2018-11-30T14:07:00Z"/>
                <w:lang w:val="en-US"/>
                <w:rPrChange w:id="40816" w:author="phuong vu" w:date="2018-11-30T22:36:00Z">
                  <w:rPr>
                    <w:ins w:id="40817" w:author="phuong vu" w:date="2018-11-30T14:07:00Z"/>
                    <w:lang w:val="en-US"/>
                  </w:rPr>
                </w:rPrChange>
              </w:rPr>
              <w:pPrChange w:id="40818" w:author="phuong vu" w:date="2018-11-30T21:55:00Z">
                <w:pPr>
                  <w:spacing w:line="276" w:lineRule="auto"/>
                </w:pPr>
              </w:pPrChange>
            </w:pPr>
            <w:ins w:id="40819" w:author="phuong vu" w:date="2018-11-30T14:07:00Z">
              <w:r w:rsidRPr="00920004">
                <w:rPr>
                  <w:lang w:val="en-US"/>
                  <w:rPrChange w:id="40820" w:author="phuong vu" w:date="2018-11-30T22:36:00Z">
                    <w:rPr>
                      <w:lang w:val="en-US"/>
                    </w:rPr>
                  </w:rPrChange>
                </w:rPr>
                <w:t xml:space="preserve">ID quần áo. </w:t>
              </w:r>
            </w:ins>
          </w:p>
        </w:tc>
      </w:tr>
      <w:tr w:rsidR="006871B5" w:rsidRPr="00920004" w14:paraId="617CCAE2" w14:textId="77777777" w:rsidTr="006871B5">
        <w:trPr>
          <w:trHeight w:val="300"/>
          <w:ins w:id="40821" w:author="phuong vu" w:date="2018-11-30T14:07:00Z"/>
        </w:trPr>
        <w:tc>
          <w:tcPr>
            <w:tcW w:w="708" w:type="dxa"/>
            <w:noWrap/>
            <w:vAlign w:val="center"/>
            <w:hideMark/>
          </w:tcPr>
          <w:p w14:paraId="39C3E15D" w14:textId="77777777" w:rsidR="006871B5" w:rsidRPr="00920004" w:rsidRDefault="006871B5" w:rsidP="00BD0851">
            <w:pPr>
              <w:spacing w:before="240" w:line="0" w:lineRule="atLeast"/>
              <w:jc w:val="center"/>
              <w:rPr>
                <w:ins w:id="40822" w:author="phuong vu" w:date="2018-11-30T14:07:00Z"/>
                <w:lang w:val="en-US"/>
                <w:rPrChange w:id="40823" w:author="phuong vu" w:date="2018-11-30T22:36:00Z">
                  <w:rPr>
                    <w:ins w:id="40824" w:author="phuong vu" w:date="2018-11-30T14:07:00Z"/>
                    <w:lang w:val="en-US"/>
                  </w:rPr>
                </w:rPrChange>
              </w:rPr>
              <w:pPrChange w:id="40825" w:author="phuong vu" w:date="2018-11-30T14:16:00Z">
                <w:pPr>
                  <w:spacing w:line="276" w:lineRule="auto"/>
                  <w:jc w:val="center"/>
                </w:pPr>
              </w:pPrChange>
            </w:pPr>
            <w:ins w:id="40826" w:author="phuong vu" w:date="2018-11-30T14:07:00Z">
              <w:r w:rsidRPr="00920004">
                <w:rPr>
                  <w:lang w:val="en-US"/>
                  <w:rPrChange w:id="40827" w:author="phuong vu" w:date="2018-11-30T22:36:00Z">
                    <w:rPr>
                      <w:lang w:val="en-US"/>
                    </w:rPr>
                  </w:rPrChange>
                </w:rPr>
                <w:t>4</w:t>
              </w:r>
            </w:ins>
          </w:p>
        </w:tc>
        <w:tc>
          <w:tcPr>
            <w:tcW w:w="1820" w:type="dxa"/>
            <w:noWrap/>
            <w:hideMark/>
          </w:tcPr>
          <w:p w14:paraId="2AA9759E" w14:textId="77777777" w:rsidR="006871B5" w:rsidRPr="00920004" w:rsidRDefault="006871B5" w:rsidP="00727C9A">
            <w:pPr>
              <w:rPr>
                <w:ins w:id="40828" w:author="phuong vu" w:date="2018-11-30T14:07:00Z"/>
                <w:rPrChange w:id="40829" w:author="phuong vu" w:date="2018-11-30T22:36:00Z">
                  <w:rPr>
                    <w:ins w:id="40830" w:author="phuong vu" w:date="2018-11-30T14:07:00Z"/>
                  </w:rPr>
                </w:rPrChange>
              </w:rPr>
              <w:pPrChange w:id="40831" w:author="phuong vu" w:date="2018-11-30T21:55:00Z">
                <w:pPr>
                  <w:spacing w:line="276" w:lineRule="auto"/>
                </w:pPr>
              </w:pPrChange>
            </w:pPr>
            <w:ins w:id="40832" w:author="phuong vu" w:date="2018-11-30T14:07:00Z">
              <w:r w:rsidRPr="00920004">
                <w:rPr>
                  <w:rPrChange w:id="40833" w:author="phuong vu" w:date="2018-11-30T22:36:00Z">
                    <w:rPr/>
                  </w:rPrChange>
                </w:rPr>
                <w:t>status</w:t>
              </w:r>
            </w:ins>
          </w:p>
        </w:tc>
        <w:tc>
          <w:tcPr>
            <w:tcW w:w="1300" w:type="dxa"/>
            <w:noWrap/>
            <w:hideMark/>
          </w:tcPr>
          <w:p w14:paraId="4211F727" w14:textId="2D827F98" w:rsidR="006871B5" w:rsidRPr="00920004" w:rsidRDefault="00E452E5" w:rsidP="00727C9A">
            <w:pPr>
              <w:rPr>
                <w:ins w:id="40834" w:author="phuong vu" w:date="2018-11-30T14:07:00Z"/>
                <w:rPrChange w:id="40835" w:author="phuong vu" w:date="2018-11-30T22:36:00Z">
                  <w:rPr>
                    <w:ins w:id="40836" w:author="phuong vu" w:date="2018-11-30T14:07:00Z"/>
                  </w:rPr>
                </w:rPrChange>
              </w:rPr>
              <w:pPrChange w:id="40837" w:author="phuong vu" w:date="2018-11-30T21:55:00Z">
                <w:pPr>
                  <w:spacing w:line="276" w:lineRule="auto"/>
                </w:pPr>
              </w:pPrChange>
            </w:pPr>
            <w:ins w:id="40838" w:author="phuong vu" w:date="2018-11-30T21:53:00Z">
              <w:r w:rsidRPr="00920004">
                <w:rPr>
                  <w:rPrChange w:id="40839" w:author="phuong vu" w:date="2018-11-30T22:36:00Z">
                    <w:rPr/>
                  </w:rPrChange>
                </w:rPr>
                <w:t>varchar</w:t>
              </w:r>
            </w:ins>
          </w:p>
        </w:tc>
        <w:tc>
          <w:tcPr>
            <w:tcW w:w="1098" w:type="dxa"/>
            <w:noWrap/>
            <w:vAlign w:val="center"/>
            <w:hideMark/>
          </w:tcPr>
          <w:p w14:paraId="46437B51" w14:textId="77777777" w:rsidR="006871B5" w:rsidRPr="00920004" w:rsidRDefault="006871B5" w:rsidP="00727C9A">
            <w:pPr>
              <w:jc w:val="center"/>
              <w:rPr>
                <w:ins w:id="40840" w:author="phuong vu" w:date="2018-11-30T14:07:00Z"/>
                <w:rPrChange w:id="40841" w:author="phuong vu" w:date="2018-11-30T22:36:00Z">
                  <w:rPr>
                    <w:ins w:id="40842" w:author="phuong vu" w:date="2018-11-30T14:07:00Z"/>
                  </w:rPr>
                </w:rPrChange>
              </w:rPr>
              <w:pPrChange w:id="40843" w:author="phuong vu" w:date="2018-11-30T21:55:00Z">
                <w:pPr>
                  <w:spacing w:line="276" w:lineRule="auto"/>
                  <w:jc w:val="center"/>
                </w:pPr>
              </w:pPrChange>
            </w:pPr>
            <w:ins w:id="40844" w:author="phuong vu" w:date="2018-11-30T14:07:00Z">
              <w:r w:rsidRPr="00920004">
                <w:rPr>
                  <w:rPrChange w:id="40845" w:author="phuong vu" w:date="2018-11-30T22:36:00Z">
                    <w:rPr/>
                  </w:rPrChange>
                </w:rPr>
                <w:t>X</w:t>
              </w:r>
            </w:ins>
          </w:p>
        </w:tc>
        <w:tc>
          <w:tcPr>
            <w:tcW w:w="838" w:type="dxa"/>
            <w:noWrap/>
            <w:vAlign w:val="center"/>
            <w:hideMark/>
          </w:tcPr>
          <w:p w14:paraId="25DEBEB3" w14:textId="77777777" w:rsidR="006871B5" w:rsidRPr="00920004" w:rsidRDefault="006871B5" w:rsidP="00727C9A">
            <w:pPr>
              <w:jc w:val="center"/>
              <w:rPr>
                <w:ins w:id="40846" w:author="phuong vu" w:date="2018-11-30T14:07:00Z"/>
                <w:rPrChange w:id="40847" w:author="phuong vu" w:date="2018-11-30T22:36:00Z">
                  <w:rPr>
                    <w:ins w:id="40848" w:author="phuong vu" w:date="2018-11-30T14:07:00Z"/>
                  </w:rPr>
                </w:rPrChange>
              </w:rPr>
              <w:pPrChange w:id="40849" w:author="phuong vu" w:date="2018-11-30T21:55:00Z">
                <w:pPr>
                  <w:spacing w:line="276" w:lineRule="auto"/>
                  <w:jc w:val="center"/>
                </w:pPr>
              </w:pPrChange>
            </w:pPr>
          </w:p>
        </w:tc>
        <w:tc>
          <w:tcPr>
            <w:tcW w:w="823" w:type="dxa"/>
            <w:noWrap/>
            <w:vAlign w:val="center"/>
            <w:hideMark/>
          </w:tcPr>
          <w:p w14:paraId="6D469E8F" w14:textId="77777777" w:rsidR="006871B5" w:rsidRPr="00920004" w:rsidRDefault="006871B5" w:rsidP="00727C9A">
            <w:pPr>
              <w:jc w:val="center"/>
              <w:rPr>
                <w:ins w:id="40850" w:author="phuong vu" w:date="2018-11-30T14:07:00Z"/>
                <w:rPrChange w:id="40851" w:author="phuong vu" w:date="2018-11-30T22:36:00Z">
                  <w:rPr>
                    <w:ins w:id="40852" w:author="phuong vu" w:date="2018-11-30T14:07:00Z"/>
                  </w:rPr>
                </w:rPrChange>
              </w:rPr>
              <w:pPrChange w:id="40853" w:author="phuong vu" w:date="2018-11-30T21:55:00Z">
                <w:pPr>
                  <w:spacing w:line="276" w:lineRule="auto"/>
                  <w:jc w:val="center"/>
                </w:pPr>
              </w:pPrChange>
            </w:pPr>
          </w:p>
        </w:tc>
        <w:tc>
          <w:tcPr>
            <w:tcW w:w="2228" w:type="dxa"/>
            <w:noWrap/>
            <w:hideMark/>
          </w:tcPr>
          <w:p w14:paraId="493DC35E" w14:textId="77777777" w:rsidR="006871B5" w:rsidRPr="00920004" w:rsidRDefault="006871B5" w:rsidP="00727C9A">
            <w:pPr>
              <w:rPr>
                <w:ins w:id="40854" w:author="phuong vu" w:date="2018-11-30T14:07:00Z"/>
                <w:rPrChange w:id="40855" w:author="phuong vu" w:date="2018-11-30T22:36:00Z">
                  <w:rPr>
                    <w:ins w:id="40856" w:author="phuong vu" w:date="2018-11-30T14:07:00Z"/>
                  </w:rPr>
                </w:rPrChange>
              </w:rPr>
              <w:pPrChange w:id="40857" w:author="phuong vu" w:date="2018-11-30T21:55:00Z">
                <w:pPr>
                  <w:keepNext/>
                  <w:spacing w:line="276" w:lineRule="auto"/>
                </w:pPr>
              </w:pPrChange>
            </w:pPr>
            <w:ins w:id="40858" w:author="phuong vu" w:date="2018-11-30T14:07:00Z">
              <w:r w:rsidRPr="00920004">
                <w:rPr>
                  <w:rPrChange w:id="40859" w:author="phuong vu" w:date="2018-11-30T22:36:00Z">
                    <w:rPr/>
                  </w:rPrChange>
                </w:rPr>
                <w:t>Trạng thái</w:t>
              </w:r>
            </w:ins>
          </w:p>
        </w:tc>
      </w:tr>
    </w:tbl>
    <w:p w14:paraId="7ABC7504" w14:textId="57743728" w:rsidR="00BD0851" w:rsidRPr="00920004" w:rsidRDefault="006871B5" w:rsidP="00A17FA5">
      <w:pPr>
        <w:pStyle w:val="Caption"/>
        <w:rPr>
          <w:ins w:id="40860" w:author="phuong vu" w:date="2018-11-30T14:07:00Z"/>
          <w:rPrChange w:id="40861" w:author="phuong vu" w:date="2018-11-30T22:36:00Z">
            <w:rPr>
              <w:ins w:id="40862" w:author="phuong vu" w:date="2018-11-30T14:07:00Z"/>
            </w:rPr>
          </w:rPrChange>
        </w:rPr>
        <w:pPrChange w:id="40863" w:author="phuong vu" w:date="2018-11-30T22:42:00Z">
          <w:pPr>
            <w:pStyle w:val="Caption"/>
          </w:pPr>
        </w:pPrChange>
      </w:pPr>
      <w:bookmarkStart w:id="40864" w:name="_Toc531381669"/>
      <w:ins w:id="40865" w:author="phuong vu" w:date="2018-11-30T14:07:00Z">
        <w:r w:rsidRPr="00920004">
          <w:rPr>
            <w:rPrChange w:id="40866" w:author="phuong vu" w:date="2018-11-30T22:36:00Z">
              <w:rPr/>
            </w:rPrChange>
          </w:rPr>
          <w:t xml:space="preserve">Bảng </w:t>
        </w:r>
      </w:ins>
      <w:ins w:id="40867" w:author="phuong vu" w:date="2018-11-30T14:54:00Z">
        <w:r w:rsidR="00D632EE" w:rsidRPr="00920004">
          <w:rPr>
            <w:rPrChange w:id="40868" w:author="phuong vu" w:date="2018-11-30T22:36:00Z">
              <w:rPr/>
            </w:rPrChange>
          </w:rPr>
          <w:fldChar w:fldCharType="begin"/>
        </w:r>
        <w:r w:rsidR="00D632EE" w:rsidRPr="00920004">
          <w:rPr>
            <w:rPrChange w:id="40869" w:author="phuong vu" w:date="2018-11-30T22:36:00Z">
              <w:rPr/>
            </w:rPrChange>
          </w:rPr>
          <w:instrText xml:space="preserve"> STYLEREF 1 \s </w:instrText>
        </w:r>
      </w:ins>
      <w:r w:rsidR="00D632EE" w:rsidRPr="00920004">
        <w:rPr>
          <w:rPrChange w:id="40870" w:author="phuong vu" w:date="2018-11-30T22:36:00Z">
            <w:rPr/>
          </w:rPrChange>
        </w:rPr>
        <w:fldChar w:fldCharType="separate"/>
      </w:r>
      <w:r w:rsidR="00B5490C">
        <w:rPr>
          <w:noProof/>
        </w:rPr>
        <w:t>4</w:t>
      </w:r>
      <w:ins w:id="40871" w:author="phuong vu" w:date="2018-11-30T14:54:00Z">
        <w:r w:rsidR="00D632EE" w:rsidRPr="00920004">
          <w:rPr>
            <w:rPrChange w:id="40872" w:author="phuong vu" w:date="2018-11-30T22:36:00Z">
              <w:rPr/>
            </w:rPrChange>
          </w:rPr>
          <w:fldChar w:fldCharType="end"/>
        </w:r>
        <w:r w:rsidR="00D632EE" w:rsidRPr="00920004">
          <w:rPr>
            <w:rPrChange w:id="40873" w:author="phuong vu" w:date="2018-11-30T22:36:00Z">
              <w:rPr/>
            </w:rPrChange>
          </w:rPr>
          <w:t>.</w:t>
        </w:r>
        <w:r w:rsidR="00D632EE" w:rsidRPr="00920004">
          <w:rPr>
            <w:rPrChange w:id="40874" w:author="phuong vu" w:date="2018-11-30T22:36:00Z">
              <w:rPr/>
            </w:rPrChange>
          </w:rPr>
          <w:fldChar w:fldCharType="begin"/>
        </w:r>
        <w:r w:rsidR="00D632EE" w:rsidRPr="00920004">
          <w:rPr>
            <w:rPrChange w:id="40875" w:author="phuong vu" w:date="2018-11-30T22:36:00Z">
              <w:rPr/>
            </w:rPrChange>
          </w:rPr>
          <w:instrText xml:space="preserve"> SEQ Bảng \* ARABIC \s 1 </w:instrText>
        </w:r>
      </w:ins>
      <w:r w:rsidR="00D632EE" w:rsidRPr="00920004">
        <w:rPr>
          <w:rPrChange w:id="40876" w:author="phuong vu" w:date="2018-11-30T22:36:00Z">
            <w:rPr/>
          </w:rPrChange>
        </w:rPr>
        <w:fldChar w:fldCharType="separate"/>
      </w:r>
      <w:ins w:id="40877" w:author="phuong vu" w:date="2018-11-30T22:44:00Z">
        <w:r w:rsidR="00B5490C">
          <w:rPr>
            <w:noProof/>
          </w:rPr>
          <w:t>32</w:t>
        </w:r>
      </w:ins>
      <w:ins w:id="40878" w:author="phuong vu" w:date="2018-11-30T14:54:00Z">
        <w:r w:rsidR="00D632EE" w:rsidRPr="00920004">
          <w:rPr>
            <w:rPrChange w:id="40879" w:author="phuong vu" w:date="2018-11-30T22:36:00Z">
              <w:rPr/>
            </w:rPrChange>
          </w:rPr>
          <w:fldChar w:fldCharType="end"/>
        </w:r>
      </w:ins>
      <w:ins w:id="40880" w:author="phuong vu" w:date="2018-11-30T14:07:00Z">
        <w:r w:rsidRPr="00920004">
          <w:rPr>
            <w:rPrChange w:id="40881" w:author="phuong vu" w:date="2018-11-30T22:36:00Z">
              <w:rPr/>
            </w:rPrChange>
          </w:rPr>
          <w:t xml:space="preserve"> Bảng dữ liệu quần áo theo dịch vụ</w:t>
        </w:r>
        <w:bookmarkEnd w:id="40864"/>
      </w:ins>
    </w:p>
    <w:p w14:paraId="4DC614D5" w14:textId="77777777" w:rsidR="006871B5" w:rsidRPr="00920004" w:rsidRDefault="006871B5" w:rsidP="00E452E5">
      <w:pPr>
        <w:rPr>
          <w:ins w:id="40882" w:author="phuong vu" w:date="2018-11-30T14:07:00Z"/>
          <w:b/>
          <w:lang w:val="en-US"/>
          <w:rPrChange w:id="40883" w:author="phuong vu" w:date="2018-11-30T22:36:00Z">
            <w:rPr>
              <w:ins w:id="40884" w:author="phuong vu" w:date="2018-11-30T14:07:00Z"/>
              <w:lang w:val="en-US"/>
            </w:rPr>
          </w:rPrChange>
        </w:rPr>
        <w:pPrChange w:id="40885" w:author="phuong vu" w:date="2018-11-30T21:48:00Z">
          <w:pPr>
            <w:spacing w:line="276" w:lineRule="auto"/>
          </w:pPr>
        </w:pPrChange>
      </w:pPr>
      <w:ins w:id="40886" w:author="phuong vu" w:date="2018-11-30T14:07:00Z">
        <w:r w:rsidRPr="00920004">
          <w:rPr>
            <w:b/>
            <w:lang w:val="en-US"/>
            <w:rPrChange w:id="40887" w:author="phuong vu" w:date="2018-11-30T22:36:00Z">
              <w:rPr>
                <w:lang w:val="en-US"/>
              </w:rPr>
            </w:rPrChange>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6871B5" w:rsidRPr="00920004" w14:paraId="44A57421" w14:textId="77777777" w:rsidTr="006871B5">
        <w:trPr>
          <w:trHeight w:val="300"/>
          <w:ins w:id="40888" w:author="phuong vu" w:date="2018-11-30T14:07:00Z"/>
        </w:trPr>
        <w:tc>
          <w:tcPr>
            <w:tcW w:w="708" w:type="dxa"/>
            <w:noWrap/>
            <w:vAlign w:val="center"/>
            <w:hideMark/>
          </w:tcPr>
          <w:p w14:paraId="431A1116" w14:textId="77777777" w:rsidR="006871B5" w:rsidRPr="00920004" w:rsidRDefault="006871B5" w:rsidP="00BD0851">
            <w:pPr>
              <w:spacing w:before="240" w:line="0" w:lineRule="atLeast"/>
              <w:jc w:val="center"/>
              <w:rPr>
                <w:ins w:id="40889" w:author="phuong vu" w:date="2018-11-30T14:07:00Z"/>
                <w:b/>
                <w:bCs/>
                <w:rPrChange w:id="40890" w:author="phuong vu" w:date="2018-11-30T22:36:00Z">
                  <w:rPr>
                    <w:ins w:id="40891" w:author="phuong vu" w:date="2018-11-30T14:07:00Z"/>
                    <w:b/>
                    <w:bCs/>
                  </w:rPr>
                </w:rPrChange>
              </w:rPr>
              <w:pPrChange w:id="40892" w:author="phuong vu" w:date="2018-11-30T14:16:00Z">
                <w:pPr>
                  <w:spacing w:line="276" w:lineRule="auto"/>
                  <w:jc w:val="center"/>
                </w:pPr>
              </w:pPrChange>
            </w:pPr>
            <w:ins w:id="40893" w:author="phuong vu" w:date="2018-11-30T14:07:00Z">
              <w:r w:rsidRPr="00920004">
                <w:rPr>
                  <w:b/>
                  <w:bCs/>
                  <w:lang w:val="da-DK"/>
                  <w:rPrChange w:id="40894" w:author="phuong vu" w:date="2018-11-30T22:36:00Z">
                    <w:rPr>
                      <w:b/>
                      <w:bCs/>
                      <w:lang w:val="da-DK"/>
                    </w:rPr>
                  </w:rPrChange>
                </w:rPr>
                <w:t>STT</w:t>
              </w:r>
            </w:ins>
          </w:p>
        </w:tc>
        <w:tc>
          <w:tcPr>
            <w:tcW w:w="1820" w:type="dxa"/>
            <w:noWrap/>
            <w:vAlign w:val="center"/>
            <w:hideMark/>
          </w:tcPr>
          <w:p w14:paraId="5A0E4D6F" w14:textId="77777777" w:rsidR="006871B5" w:rsidRPr="00920004" w:rsidRDefault="006871B5" w:rsidP="00BD0851">
            <w:pPr>
              <w:spacing w:before="240" w:line="0" w:lineRule="atLeast"/>
              <w:jc w:val="center"/>
              <w:rPr>
                <w:ins w:id="40895" w:author="phuong vu" w:date="2018-11-30T14:07:00Z"/>
                <w:b/>
                <w:bCs/>
                <w:rPrChange w:id="40896" w:author="phuong vu" w:date="2018-11-30T22:36:00Z">
                  <w:rPr>
                    <w:ins w:id="40897" w:author="phuong vu" w:date="2018-11-30T14:07:00Z"/>
                    <w:b/>
                    <w:bCs/>
                  </w:rPr>
                </w:rPrChange>
              </w:rPr>
              <w:pPrChange w:id="40898" w:author="phuong vu" w:date="2018-11-30T14:16:00Z">
                <w:pPr>
                  <w:spacing w:line="276" w:lineRule="auto"/>
                  <w:jc w:val="center"/>
                </w:pPr>
              </w:pPrChange>
            </w:pPr>
            <w:ins w:id="40899" w:author="phuong vu" w:date="2018-11-30T14:07:00Z">
              <w:r w:rsidRPr="00920004">
                <w:rPr>
                  <w:b/>
                  <w:bCs/>
                  <w:lang w:val="da-DK"/>
                  <w:rPrChange w:id="40900" w:author="phuong vu" w:date="2018-11-30T22:36:00Z">
                    <w:rPr>
                      <w:b/>
                      <w:bCs/>
                      <w:lang w:val="da-DK"/>
                    </w:rPr>
                  </w:rPrChange>
                </w:rPr>
                <w:t>Tên trường</w:t>
              </w:r>
            </w:ins>
          </w:p>
        </w:tc>
        <w:tc>
          <w:tcPr>
            <w:tcW w:w="1300" w:type="dxa"/>
            <w:noWrap/>
            <w:vAlign w:val="center"/>
            <w:hideMark/>
          </w:tcPr>
          <w:p w14:paraId="71BD905C" w14:textId="77777777" w:rsidR="006871B5" w:rsidRPr="00920004" w:rsidRDefault="006871B5" w:rsidP="00BD0851">
            <w:pPr>
              <w:spacing w:before="240" w:line="0" w:lineRule="atLeast"/>
              <w:jc w:val="center"/>
              <w:rPr>
                <w:ins w:id="40901" w:author="phuong vu" w:date="2018-11-30T14:07:00Z"/>
                <w:b/>
                <w:bCs/>
                <w:rPrChange w:id="40902" w:author="phuong vu" w:date="2018-11-30T22:36:00Z">
                  <w:rPr>
                    <w:ins w:id="40903" w:author="phuong vu" w:date="2018-11-30T14:07:00Z"/>
                    <w:b/>
                    <w:bCs/>
                  </w:rPr>
                </w:rPrChange>
              </w:rPr>
              <w:pPrChange w:id="40904" w:author="phuong vu" w:date="2018-11-30T14:16:00Z">
                <w:pPr>
                  <w:spacing w:line="276" w:lineRule="auto"/>
                  <w:jc w:val="center"/>
                </w:pPr>
              </w:pPrChange>
            </w:pPr>
            <w:ins w:id="40905" w:author="phuong vu" w:date="2018-11-30T14:07:00Z">
              <w:r w:rsidRPr="00920004">
                <w:rPr>
                  <w:b/>
                  <w:bCs/>
                  <w:lang w:val="da-DK"/>
                  <w:rPrChange w:id="40906" w:author="phuong vu" w:date="2018-11-30T22:36:00Z">
                    <w:rPr>
                      <w:b/>
                      <w:bCs/>
                      <w:lang w:val="da-DK"/>
                    </w:rPr>
                  </w:rPrChange>
                </w:rPr>
                <w:t>Kiểu</w:t>
              </w:r>
            </w:ins>
          </w:p>
        </w:tc>
        <w:tc>
          <w:tcPr>
            <w:tcW w:w="1098" w:type="dxa"/>
            <w:noWrap/>
            <w:vAlign w:val="center"/>
            <w:hideMark/>
          </w:tcPr>
          <w:p w14:paraId="10580EFD" w14:textId="77777777" w:rsidR="006871B5" w:rsidRPr="00920004" w:rsidRDefault="006871B5" w:rsidP="00BD0851">
            <w:pPr>
              <w:spacing w:before="240" w:line="0" w:lineRule="atLeast"/>
              <w:jc w:val="center"/>
              <w:rPr>
                <w:ins w:id="40907" w:author="phuong vu" w:date="2018-11-30T14:07:00Z"/>
                <w:b/>
                <w:bCs/>
                <w:rPrChange w:id="40908" w:author="phuong vu" w:date="2018-11-30T22:36:00Z">
                  <w:rPr>
                    <w:ins w:id="40909" w:author="phuong vu" w:date="2018-11-30T14:07:00Z"/>
                    <w:b/>
                    <w:bCs/>
                  </w:rPr>
                </w:rPrChange>
              </w:rPr>
              <w:pPrChange w:id="40910" w:author="phuong vu" w:date="2018-11-30T14:16:00Z">
                <w:pPr>
                  <w:spacing w:line="276" w:lineRule="auto"/>
                  <w:jc w:val="center"/>
                </w:pPr>
              </w:pPrChange>
            </w:pPr>
            <w:ins w:id="40911" w:author="phuong vu" w:date="2018-11-30T14:07:00Z">
              <w:r w:rsidRPr="00920004">
                <w:rPr>
                  <w:b/>
                  <w:bCs/>
                  <w:lang w:val="da-DK"/>
                  <w:rPrChange w:id="40912" w:author="phuong vu" w:date="2018-11-30T22:36:00Z">
                    <w:rPr>
                      <w:b/>
                      <w:bCs/>
                      <w:lang w:val="da-DK"/>
                    </w:rPr>
                  </w:rPrChange>
                </w:rPr>
                <w:t>Chấp nhận Null</w:t>
              </w:r>
            </w:ins>
          </w:p>
        </w:tc>
        <w:tc>
          <w:tcPr>
            <w:tcW w:w="838" w:type="dxa"/>
            <w:noWrap/>
            <w:vAlign w:val="center"/>
            <w:hideMark/>
          </w:tcPr>
          <w:p w14:paraId="1D43B33D" w14:textId="77777777" w:rsidR="006871B5" w:rsidRPr="00920004" w:rsidRDefault="006871B5" w:rsidP="00BD0851">
            <w:pPr>
              <w:spacing w:before="240" w:line="0" w:lineRule="atLeast"/>
              <w:jc w:val="center"/>
              <w:rPr>
                <w:ins w:id="40913" w:author="phuong vu" w:date="2018-11-30T14:07:00Z"/>
                <w:b/>
                <w:bCs/>
                <w:rPrChange w:id="40914" w:author="phuong vu" w:date="2018-11-30T22:36:00Z">
                  <w:rPr>
                    <w:ins w:id="40915" w:author="phuong vu" w:date="2018-11-30T14:07:00Z"/>
                    <w:b/>
                    <w:bCs/>
                  </w:rPr>
                </w:rPrChange>
              </w:rPr>
              <w:pPrChange w:id="40916" w:author="phuong vu" w:date="2018-11-30T14:16:00Z">
                <w:pPr>
                  <w:spacing w:line="276" w:lineRule="auto"/>
                  <w:jc w:val="center"/>
                </w:pPr>
              </w:pPrChange>
            </w:pPr>
            <w:ins w:id="40917" w:author="phuong vu" w:date="2018-11-30T14:07:00Z">
              <w:r w:rsidRPr="00920004">
                <w:rPr>
                  <w:b/>
                  <w:bCs/>
                  <w:lang w:val="da-DK"/>
                  <w:rPrChange w:id="40918" w:author="phuong vu" w:date="2018-11-30T22:36:00Z">
                    <w:rPr>
                      <w:b/>
                      <w:bCs/>
                      <w:lang w:val="da-DK"/>
                    </w:rPr>
                  </w:rPrChange>
                </w:rPr>
                <w:t>Khóa chính</w:t>
              </w:r>
            </w:ins>
          </w:p>
        </w:tc>
        <w:tc>
          <w:tcPr>
            <w:tcW w:w="823" w:type="dxa"/>
            <w:noWrap/>
            <w:vAlign w:val="center"/>
            <w:hideMark/>
          </w:tcPr>
          <w:p w14:paraId="493FEEE5" w14:textId="77777777" w:rsidR="006871B5" w:rsidRPr="00920004" w:rsidRDefault="006871B5" w:rsidP="00BD0851">
            <w:pPr>
              <w:spacing w:before="240" w:line="0" w:lineRule="atLeast"/>
              <w:jc w:val="center"/>
              <w:rPr>
                <w:ins w:id="40919" w:author="phuong vu" w:date="2018-11-30T14:07:00Z"/>
                <w:b/>
                <w:bCs/>
                <w:rPrChange w:id="40920" w:author="phuong vu" w:date="2018-11-30T22:36:00Z">
                  <w:rPr>
                    <w:ins w:id="40921" w:author="phuong vu" w:date="2018-11-30T14:07:00Z"/>
                    <w:b/>
                    <w:bCs/>
                  </w:rPr>
                </w:rPrChange>
              </w:rPr>
              <w:pPrChange w:id="40922" w:author="phuong vu" w:date="2018-11-30T14:16:00Z">
                <w:pPr>
                  <w:spacing w:line="276" w:lineRule="auto"/>
                  <w:jc w:val="center"/>
                </w:pPr>
              </w:pPrChange>
            </w:pPr>
            <w:ins w:id="40923" w:author="phuong vu" w:date="2018-11-30T14:07:00Z">
              <w:r w:rsidRPr="00920004">
                <w:rPr>
                  <w:b/>
                  <w:bCs/>
                  <w:lang w:val="da-DK"/>
                  <w:rPrChange w:id="40924" w:author="phuong vu" w:date="2018-11-30T22:36:00Z">
                    <w:rPr>
                      <w:b/>
                      <w:bCs/>
                      <w:lang w:val="da-DK"/>
                    </w:rPr>
                  </w:rPrChange>
                </w:rPr>
                <w:t>Khóa ngoại</w:t>
              </w:r>
            </w:ins>
          </w:p>
        </w:tc>
        <w:tc>
          <w:tcPr>
            <w:tcW w:w="2228" w:type="dxa"/>
            <w:noWrap/>
            <w:vAlign w:val="center"/>
            <w:hideMark/>
          </w:tcPr>
          <w:p w14:paraId="34BCA8D3" w14:textId="77777777" w:rsidR="006871B5" w:rsidRPr="00920004" w:rsidRDefault="006871B5" w:rsidP="00BD0851">
            <w:pPr>
              <w:spacing w:before="240" w:line="0" w:lineRule="atLeast"/>
              <w:ind w:right="226"/>
              <w:jc w:val="center"/>
              <w:rPr>
                <w:ins w:id="40925" w:author="phuong vu" w:date="2018-11-30T14:07:00Z"/>
                <w:b/>
                <w:bCs/>
                <w:rPrChange w:id="40926" w:author="phuong vu" w:date="2018-11-30T22:36:00Z">
                  <w:rPr>
                    <w:ins w:id="40927" w:author="phuong vu" w:date="2018-11-30T14:07:00Z"/>
                    <w:b/>
                    <w:bCs/>
                  </w:rPr>
                </w:rPrChange>
              </w:rPr>
              <w:pPrChange w:id="40928" w:author="phuong vu" w:date="2018-11-30T14:16:00Z">
                <w:pPr>
                  <w:spacing w:line="276" w:lineRule="auto"/>
                  <w:ind w:right="226"/>
                  <w:jc w:val="center"/>
                </w:pPr>
              </w:pPrChange>
            </w:pPr>
            <w:ins w:id="40929" w:author="phuong vu" w:date="2018-11-30T14:07:00Z">
              <w:r w:rsidRPr="00920004">
                <w:rPr>
                  <w:b/>
                  <w:bCs/>
                  <w:lang w:val="da-DK"/>
                  <w:rPrChange w:id="40930" w:author="phuong vu" w:date="2018-11-30T22:36:00Z">
                    <w:rPr>
                      <w:b/>
                      <w:bCs/>
                      <w:lang w:val="da-DK"/>
                    </w:rPr>
                  </w:rPrChange>
                </w:rPr>
                <w:t>Mô tả</w:t>
              </w:r>
            </w:ins>
          </w:p>
        </w:tc>
      </w:tr>
      <w:tr w:rsidR="006871B5" w:rsidRPr="00920004" w14:paraId="7878C706" w14:textId="77777777" w:rsidTr="006871B5">
        <w:trPr>
          <w:trHeight w:val="300"/>
          <w:ins w:id="40931" w:author="phuong vu" w:date="2018-11-30T14:07:00Z"/>
        </w:trPr>
        <w:tc>
          <w:tcPr>
            <w:tcW w:w="708" w:type="dxa"/>
            <w:noWrap/>
            <w:vAlign w:val="center"/>
            <w:hideMark/>
          </w:tcPr>
          <w:p w14:paraId="1A64E8C9" w14:textId="77777777" w:rsidR="006871B5" w:rsidRPr="00920004" w:rsidRDefault="006871B5" w:rsidP="00BD0851">
            <w:pPr>
              <w:spacing w:before="240" w:line="0" w:lineRule="atLeast"/>
              <w:jc w:val="center"/>
              <w:rPr>
                <w:ins w:id="40932" w:author="phuong vu" w:date="2018-11-30T14:07:00Z"/>
                <w:rPrChange w:id="40933" w:author="phuong vu" w:date="2018-11-30T22:36:00Z">
                  <w:rPr>
                    <w:ins w:id="40934" w:author="phuong vu" w:date="2018-11-30T14:07:00Z"/>
                  </w:rPr>
                </w:rPrChange>
              </w:rPr>
              <w:pPrChange w:id="40935" w:author="phuong vu" w:date="2018-11-30T14:16:00Z">
                <w:pPr>
                  <w:spacing w:line="276" w:lineRule="auto"/>
                  <w:jc w:val="center"/>
                </w:pPr>
              </w:pPrChange>
            </w:pPr>
            <w:ins w:id="40936" w:author="phuong vu" w:date="2018-11-30T14:07:00Z">
              <w:r w:rsidRPr="00920004">
                <w:rPr>
                  <w:rPrChange w:id="40937" w:author="phuong vu" w:date="2018-11-30T22:36:00Z">
                    <w:rPr/>
                  </w:rPrChange>
                </w:rPr>
                <w:t>1</w:t>
              </w:r>
            </w:ins>
          </w:p>
        </w:tc>
        <w:tc>
          <w:tcPr>
            <w:tcW w:w="1820" w:type="dxa"/>
            <w:noWrap/>
            <w:hideMark/>
          </w:tcPr>
          <w:p w14:paraId="2C4335D8" w14:textId="77777777" w:rsidR="006871B5" w:rsidRPr="00920004" w:rsidRDefault="006871B5" w:rsidP="00E452E5">
            <w:pPr>
              <w:rPr>
                <w:ins w:id="40938" w:author="phuong vu" w:date="2018-11-30T14:07:00Z"/>
                <w:rPrChange w:id="40939" w:author="phuong vu" w:date="2018-11-30T22:36:00Z">
                  <w:rPr>
                    <w:ins w:id="40940" w:author="phuong vu" w:date="2018-11-30T14:07:00Z"/>
                  </w:rPr>
                </w:rPrChange>
              </w:rPr>
              <w:pPrChange w:id="40941" w:author="phuong vu" w:date="2018-11-30T21:48:00Z">
                <w:pPr>
                  <w:spacing w:line="276" w:lineRule="auto"/>
                </w:pPr>
              </w:pPrChange>
            </w:pPr>
            <w:ins w:id="40942" w:author="phuong vu" w:date="2018-11-30T14:07:00Z">
              <w:r w:rsidRPr="00920004">
                <w:rPr>
                  <w:rPrChange w:id="40943" w:author="phuong vu" w:date="2018-11-30T22:36:00Z">
                    <w:rPr/>
                  </w:rPrChange>
                </w:rPr>
                <w:t>id</w:t>
              </w:r>
            </w:ins>
          </w:p>
        </w:tc>
        <w:tc>
          <w:tcPr>
            <w:tcW w:w="1300" w:type="dxa"/>
            <w:noWrap/>
            <w:hideMark/>
          </w:tcPr>
          <w:p w14:paraId="29757C9B" w14:textId="77777777" w:rsidR="006871B5" w:rsidRPr="00920004" w:rsidRDefault="006871B5" w:rsidP="00E452E5">
            <w:pPr>
              <w:rPr>
                <w:ins w:id="40944" w:author="phuong vu" w:date="2018-11-30T14:07:00Z"/>
                <w:rPrChange w:id="40945" w:author="phuong vu" w:date="2018-11-30T22:36:00Z">
                  <w:rPr>
                    <w:ins w:id="40946" w:author="phuong vu" w:date="2018-11-30T14:07:00Z"/>
                  </w:rPr>
                </w:rPrChange>
              </w:rPr>
              <w:pPrChange w:id="40947" w:author="phuong vu" w:date="2018-11-30T21:48:00Z">
                <w:pPr>
                  <w:spacing w:line="276" w:lineRule="auto"/>
                </w:pPr>
              </w:pPrChange>
            </w:pPr>
            <w:ins w:id="40948" w:author="phuong vu" w:date="2018-11-30T14:07:00Z">
              <w:r w:rsidRPr="00920004">
                <w:rPr>
                  <w:rPrChange w:id="40949" w:author="phuong vu" w:date="2018-11-30T22:36:00Z">
                    <w:rPr/>
                  </w:rPrChange>
                </w:rPr>
                <w:t>numeric</w:t>
              </w:r>
            </w:ins>
          </w:p>
        </w:tc>
        <w:tc>
          <w:tcPr>
            <w:tcW w:w="1098" w:type="dxa"/>
            <w:noWrap/>
            <w:vAlign w:val="center"/>
            <w:hideMark/>
          </w:tcPr>
          <w:p w14:paraId="1B3A17AF" w14:textId="77777777" w:rsidR="006871B5" w:rsidRPr="00920004" w:rsidRDefault="006871B5" w:rsidP="00E452E5">
            <w:pPr>
              <w:jc w:val="center"/>
              <w:rPr>
                <w:ins w:id="40950" w:author="phuong vu" w:date="2018-11-30T14:07:00Z"/>
                <w:rPrChange w:id="40951" w:author="phuong vu" w:date="2018-11-30T22:36:00Z">
                  <w:rPr>
                    <w:ins w:id="40952" w:author="phuong vu" w:date="2018-11-30T14:07:00Z"/>
                  </w:rPr>
                </w:rPrChange>
              </w:rPr>
              <w:pPrChange w:id="40953" w:author="phuong vu" w:date="2018-11-30T21:48:00Z">
                <w:pPr>
                  <w:spacing w:line="276" w:lineRule="auto"/>
                  <w:jc w:val="center"/>
                </w:pPr>
              </w:pPrChange>
            </w:pPr>
          </w:p>
        </w:tc>
        <w:tc>
          <w:tcPr>
            <w:tcW w:w="838" w:type="dxa"/>
            <w:noWrap/>
            <w:vAlign w:val="center"/>
            <w:hideMark/>
          </w:tcPr>
          <w:p w14:paraId="1EAB5218" w14:textId="77777777" w:rsidR="006871B5" w:rsidRPr="00920004" w:rsidRDefault="006871B5" w:rsidP="00E452E5">
            <w:pPr>
              <w:jc w:val="center"/>
              <w:rPr>
                <w:ins w:id="40954" w:author="phuong vu" w:date="2018-11-30T14:07:00Z"/>
                <w:rPrChange w:id="40955" w:author="phuong vu" w:date="2018-11-30T22:36:00Z">
                  <w:rPr>
                    <w:ins w:id="40956" w:author="phuong vu" w:date="2018-11-30T14:07:00Z"/>
                  </w:rPr>
                </w:rPrChange>
              </w:rPr>
              <w:pPrChange w:id="40957" w:author="phuong vu" w:date="2018-11-30T21:48:00Z">
                <w:pPr>
                  <w:spacing w:line="276" w:lineRule="auto"/>
                  <w:jc w:val="center"/>
                </w:pPr>
              </w:pPrChange>
            </w:pPr>
            <w:ins w:id="40958" w:author="phuong vu" w:date="2018-11-30T14:07:00Z">
              <w:r w:rsidRPr="00920004">
                <w:rPr>
                  <w:rPrChange w:id="40959" w:author="phuong vu" w:date="2018-11-30T22:36:00Z">
                    <w:rPr/>
                  </w:rPrChange>
                </w:rPr>
                <w:t>X</w:t>
              </w:r>
            </w:ins>
          </w:p>
        </w:tc>
        <w:tc>
          <w:tcPr>
            <w:tcW w:w="823" w:type="dxa"/>
            <w:noWrap/>
            <w:vAlign w:val="center"/>
            <w:hideMark/>
          </w:tcPr>
          <w:p w14:paraId="2D791B11" w14:textId="77777777" w:rsidR="006871B5" w:rsidRPr="00920004" w:rsidRDefault="006871B5" w:rsidP="00E452E5">
            <w:pPr>
              <w:jc w:val="center"/>
              <w:rPr>
                <w:ins w:id="40960" w:author="phuong vu" w:date="2018-11-30T14:07:00Z"/>
                <w:rPrChange w:id="40961" w:author="phuong vu" w:date="2018-11-30T22:36:00Z">
                  <w:rPr>
                    <w:ins w:id="40962" w:author="phuong vu" w:date="2018-11-30T14:07:00Z"/>
                  </w:rPr>
                </w:rPrChange>
              </w:rPr>
              <w:pPrChange w:id="40963" w:author="phuong vu" w:date="2018-11-30T21:48:00Z">
                <w:pPr>
                  <w:spacing w:line="276" w:lineRule="auto"/>
                  <w:jc w:val="center"/>
                </w:pPr>
              </w:pPrChange>
            </w:pPr>
          </w:p>
        </w:tc>
        <w:tc>
          <w:tcPr>
            <w:tcW w:w="2228" w:type="dxa"/>
            <w:noWrap/>
            <w:hideMark/>
          </w:tcPr>
          <w:p w14:paraId="1A10256F" w14:textId="77777777" w:rsidR="006871B5" w:rsidRPr="00920004" w:rsidRDefault="006871B5" w:rsidP="00E452E5">
            <w:pPr>
              <w:rPr>
                <w:ins w:id="40964" w:author="phuong vu" w:date="2018-11-30T14:07:00Z"/>
                <w:lang w:val="en-US"/>
                <w:rPrChange w:id="40965" w:author="phuong vu" w:date="2018-11-30T22:36:00Z">
                  <w:rPr>
                    <w:ins w:id="40966" w:author="phuong vu" w:date="2018-11-30T14:07:00Z"/>
                    <w:lang w:val="en-US"/>
                  </w:rPr>
                </w:rPrChange>
              </w:rPr>
              <w:pPrChange w:id="40967" w:author="phuong vu" w:date="2018-11-30T21:48:00Z">
                <w:pPr>
                  <w:spacing w:line="276" w:lineRule="auto"/>
                </w:pPr>
              </w:pPrChange>
            </w:pPr>
            <w:ins w:id="40968" w:author="phuong vu" w:date="2018-11-30T14:07:00Z">
              <w:r w:rsidRPr="00920004">
                <w:rPr>
                  <w:rPrChange w:id="40969" w:author="phuong vu" w:date="2018-11-30T22:36:00Z">
                    <w:rPr/>
                  </w:rPrChange>
                </w:rPr>
                <w:t>ID</w:t>
              </w:r>
            </w:ins>
          </w:p>
        </w:tc>
      </w:tr>
      <w:tr w:rsidR="006871B5" w:rsidRPr="00920004" w14:paraId="4E2D34E6" w14:textId="77777777" w:rsidTr="006871B5">
        <w:trPr>
          <w:trHeight w:val="300"/>
          <w:ins w:id="40970" w:author="phuong vu" w:date="2018-11-30T14:07:00Z"/>
        </w:trPr>
        <w:tc>
          <w:tcPr>
            <w:tcW w:w="708" w:type="dxa"/>
            <w:noWrap/>
            <w:vAlign w:val="center"/>
            <w:hideMark/>
          </w:tcPr>
          <w:p w14:paraId="4C7817C2" w14:textId="77777777" w:rsidR="006871B5" w:rsidRPr="00920004" w:rsidRDefault="006871B5" w:rsidP="00BD0851">
            <w:pPr>
              <w:spacing w:before="240" w:line="0" w:lineRule="atLeast"/>
              <w:jc w:val="center"/>
              <w:rPr>
                <w:ins w:id="40971" w:author="phuong vu" w:date="2018-11-30T14:07:00Z"/>
                <w:rPrChange w:id="40972" w:author="phuong vu" w:date="2018-11-30T22:36:00Z">
                  <w:rPr>
                    <w:ins w:id="40973" w:author="phuong vu" w:date="2018-11-30T14:07:00Z"/>
                  </w:rPr>
                </w:rPrChange>
              </w:rPr>
              <w:pPrChange w:id="40974" w:author="phuong vu" w:date="2018-11-30T14:16:00Z">
                <w:pPr>
                  <w:spacing w:line="276" w:lineRule="auto"/>
                  <w:jc w:val="center"/>
                </w:pPr>
              </w:pPrChange>
            </w:pPr>
            <w:ins w:id="40975" w:author="phuong vu" w:date="2018-11-30T14:07:00Z">
              <w:r w:rsidRPr="00920004">
                <w:rPr>
                  <w:rPrChange w:id="40976" w:author="phuong vu" w:date="2018-11-30T22:36:00Z">
                    <w:rPr/>
                  </w:rPrChange>
                </w:rPr>
                <w:t>2</w:t>
              </w:r>
            </w:ins>
          </w:p>
        </w:tc>
        <w:tc>
          <w:tcPr>
            <w:tcW w:w="1820" w:type="dxa"/>
            <w:noWrap/>
            <w:hideMark/>
          </w:tcPr>
          <w:p w14:paraId="36343A94" w14:textId="77777777" w:rsidR="006871B5" w:rsidRPr="00920004" w:rsidRDefault="006871B5" w:rsidP="00E452E5">
            <w:pPr>
              <w:rPr>
                <w:ins w:id="40977" w:author="phuong vu" w:date="2018-11-30T14:07:00Z"/>
                <w:lang w:val="en-US"/>
                <w:rPrChange w:id="40978" w:author="phuong vu" w:date="2018-11-30T22:36:00Z">
                  <w:rPr>
                    <w:ins w:id="40979" w:author="phuong vu" w:date="2018-11-30T14:07:00Z"/>
                    <w:lang w:val="en-US"/>
                  </w:rPr>
                </w:rPrChange>
              </w:rPr>
              <w:pPrChange w:id="40980" w:author="phuong vu" w:date="2018-11-30T21:48:00Z">
                <w:pPr>
                  <w:spacing w:line="276" w:lineRule="auto"/>
                </w:pPr>
              </w:pPrChange>
            </w:pPr>
            <w:ins w:id="40981" w:author="phuong vu" w:date="2018-11-30T14:07:00Z">
              <w:r w:rsidRPr="00920004">
                <w:rPr>
                  <w:lang w:val="en-US"/>
                  <w:rPrChange w:id="40982" w:author="phuong vu" w:date="2018-11-30T22:36:00Z">
                    <w:rPr>
                      <w:lang w:val="en-US"/>
                    </w:rPr>
                  </w:rPrChange>
                </w:rPr>
                <w:t>service</w:t>
              </w:r>
              <w:r w:rsidRPr="00920004">
                <w:rPr>
                  <w:rPrChange w:id="40983" w:author="phuong vu" w:date="2018-11-30T22:36:00Z">
                    <w:rPr/>
                  </w:rPrChange>
                </w:rPr>
                <w:t>_</w:t>
              </w:r>
              <w:r w:rsidRPr="00920004">
                <w:rPr>
                  <w:lang w:val="en-US"/>
                  <w:rPrChange w:id="40984" w:author="phuong vu" w:date="2018-11-30T22:36:00Z">
                    <w:rPr>
                      <w:lang w:val="en-US"/>
                    </w:rPr>
                  </w:rPrChange>
                </w:rPr>
                <w:t>type_name</w:t>
              </w:r>
            </w:ins>
          </w:p>
        </w:tc>
        <w:tc>
          <w:tcPr>
            <w:tcW w:w="1300" w:type="dxa"/>
            <w:noWrap/>
            <w:hideMark/>
          </w:tcPr>
          <w:p w14:paraId="0CB81616" w14:textId="35364826" w:rsidR="006871B5" w:rsidRPr="00920004" w:rsidRDefault="00E452E5" w:rsidP="00E452E5">
            <w:pPr>
              <w:rPr>
                <w:ins w:id="40985" w:author="phuong vu" w:date="2018-11-30T14:07:00Z"/>
                <w:lang w:val="en-US"/>
                <w:rPrChange w:id="40986" w:author="phuong vu" w:date="2018-11-30T22:36:00Z">
                  <w:rPr>
                    <w:ins w:id="40987" w:author="phuong vu" w:date="2018-11-30T14:07:00Z"/>
                    <w:lang w:val="en-US"/>
                  </w:rPr>
                </w:rPrChange>
              </w:rPr>
              <w:pPrChange w:id="40988" w:author="phuong vu" w:date="2018-11-30T21:48:00Z">
                <w:pPr>
                  <w:spacing w:line="276" w:lineRule="auto"/>
                </w:pPr>
              </w:pPrChange>
            </w:pPr>
            <w:ins w:id="40989" w:author="phuong vu" w:date="2018-11-30T21:53:00Z">
              <w:r w:rsidRPr="00920004">
                <w:rPr>
                  <w:rPrChange w:id="40990" w:author="phuong vu" w:date="2018-11-30T22:36:00Z">
                    <w:rPr/>
                  </w:rPrChange>
                </w:rPr>
                <w:t>varchar</w:t>
              </w:r>
            </w:ins>
          </w:p>
        </w:tc>
        <w:tc>
          <w:tcPr>
            <w:tcW w:w="1098" w:type="dxa"/>
            <w:noWrap/>
            <w:vAlign w:val="center"/>
            <w:hideMark/>
          </w:tcPr>
          <w:p w14:paraId="0D340710" w14:textId="77777777" w:rsidR="006871B5" w:rsidRPr="00920004" w:rsidRDefault="006871B5" w:rsidP="00E452E5">
            <w:pPr>
              <w:jc w:val="center"/>
              <w:rPr>
                <w:ins w:id="40991" w:author="phuong vu" w:date="2018-11-30T14:07:00Z"/>
                <w:rPrChange w:id="40992" w:author="phuong vu" w:date="2018-11-30T22:36:00Z">
                  <w:rPr>
                    <w:ins w:id="40993" w:author="phuong vu" w:date="2018-11-30T14:07:00Z"/>
                  </w:rPr>
                </w:rPrChange>
              </w:rPr>
              <w:pPrChange w:id="40994" w:author="phuong vu" w:date="2018-11-30T21:48:00Z">
                <w:pPr>
                  <w:spacing w:line="276" w:lineRule="auto"/>
                  <w:jc w:val="center"/>
                </w:pPr>
              </w:pPrChange>
            </w:pPr>
          </w:p>
        </w:tc>
        <w:tc>
          <w:tcPr>
            <w:tcW w:w="838" w:type="dxa"/>
            <w:noWrap/>
            <w:vAlign w:val="center"/>
            <w:hideMark/>
          </w:tcPr>
          <w:p w14:paraId="1FFFA5B7" w14:textId="77777777" w:rsidR="006871B5" w:rsidRPr="00920004" w:rsidRDefault="006871B5" w:rsidP="00E452E5">
            <w:pPr>
              <w:jc w:val="center"/>
              <w:rPr>
                <w:ins w:id="40995" w:author="phuong vu" w:date="2018-11-30T14:07:00Z"/>
                <w:rPrChange w:id="40996" w:author="phuong vu" w:date="2018-11-30T22:36:00Z">
                  <w:rPr>
                    <w:ins w:id="40997" w:author="phuong vu" w:date="2018-11-30T14:07:00Z"/>
                  </w:rPr>
                </w:rPrChange>
              </w:rPr>
              <w:pPrChange w:id="40998" w:author="phuong vu" w:date="2018-11-30T21:48:00Z">
                <w:pPr>
                  <w:spacing w:line="276" w:lineRule="auto"/>
                  <w:jc w:val="center"/>
                </w:pPr>
              </w:pPrChange>
            </w:pPr>
          </w:p>
        </w:tc>
        <w:tc>
          <w:tcPr>
            <w:tcW w:w="823" w:type="dxa"/>
            <w:noWrap/>
            <w:vAlign w:val="center"/>
            <w:hideMark/>
          </w:tcPr>
          <w:p w14:paraId="2D851A19" w14:textId="77777777" w:rsidR="006871B5" w:rsidRPr="00920004" w:rsidRDefault="006871B5" w:rsidP="00E452E5">
            <w:pPr>
              <w:jc w:val="center"/>
              <w:rPr>
                <w:ins w:id="40999" w:author="phuong vu" w:date="2018-11-30T14:07:00Z"/>
                <w:lang w:val="en-US"/>
                <w:rPrChange w:id="41000" w:author="phuong vu" w:date="2018-11-30T22:36:00Z">
                  <w:rPr>
                    <w:ins w:id="41001" w:author="phuong vu" w:date="2018-11-30T14:07:00Z"/>
                    <w:lang w:val="en-US"/>
                  </w:rPr>
                </w:rPrChange>
              </w:rPr>
              <w:pPrChange w:id="41002" w:author="phuong vu" w:date="2018-11-30T21:48:00Z">
                <w:pPr>
                  <w:spacing w:line="276" w:lineRule="auto"/>
                  <w:jc w:val="center"/>
                </w:pPr>
              </w:pPrChange>
            </w:pPr>
          </w:p>
        </w:tc>
        <w:tc>
          <w:tcPr>
            <w:tcW w:w="2228" w:type="dxa"/>
            <w:noWrap/>
            <w:hideMark/>
          </w:tcPr>
          <w:p w14:paraId="664708E5" w14:textId="77777777" w:rsidR="006871B5" w:rsidRPr="00920004" w:rsidRDefault="006871B5" w:rsidP="00E452E5">
            <w:pPr>
              <w:rPr>
                <w:ins w:id="41003" w:author="phuong vu" w:date="2018-11-30T14:07:00Z"/>
                <w:lang w:val="en-US"/>
                <w:rPrChange w:id="41004" w:author="phuong vu" w:date="2018-11-30T22:36:00Z">
                  <w:rPr>
                    <w:ins w:id="41005" w:author="phuong vu" w:date="2018-11-30T14:07:00Z"/>
                    <w:lang w:val="en-US"/>
                  </w:rPr>
                </w:rPrChange>
              </w:rPr>
              <w:pPrChange w:id="41006" w:author="phuong vu" w:date="2018-11-30T21:48:00Z">
                <w:pPr>
                  <w:spacing w:line="276" w:lineRule="auto"/>
                </w:pPr>
              </w:pPrChange>
            </w:pPr>
            <w:ins w:id="41007" w:author="phuong vu" w:date="2018-11-30T14:07:00Z">
              <w:r w:rsidRPr="00920004">
                <w:rPr>
                  <w:lang w:val="en-US"/>
                  <w:rPrChange w:id="41008" w:author="phuong vu" w:date="2018-11-30T22:36:00Z">
                    <w:rPr>
                      <w:lang w:val="en-US"/>
                    </w:rPr>
                  </w:rPrChange>
                </w:rPr>
                <w:t>Tên dịch vụ</w:t>
              </w:r>
            </w:ins>
          </w:p>
        </w:tc>
      </w:tr>
      <w:tr w:rsidR="006871B5" w:rsidRPr="00920004" w14:paraId="2BD2F32C" w14:textId="77777777" w:rsidTr="006871B5">
        <w:trPr>
          <w:trHeight w:val="300"/>
          <w:ins w:id="41009" w:author="phuong vu" w:date="2018-11-30T14:07:00Z"/>
        </w:trPr>
        <w:tc>
          <w:tcPr>
            <w:tcW w:w="708" w:type="dxa"/>
            <w:noWrap/>
            <w:vAlign w:val="center"/>
          </w:tcPr>
          <w:p w14:paraId="37533120" w14:textId="77777777" w:rsidR="006871B5" w:rsidRPr="00920004" w:rsidRDefault="006871B5" w:rsidP="00BD0851">
            <w:pPr>
              <w:spacing w:before="240" w:line="0" w:lineRule="atLeast"/>
              <w:jc w:val="center"/>
              <w:rPr>
                <w:ins w:id="41010" w:author="phuong vu" w:date="2018-11-30T14:07:00Z"/>
                <w:lang w:val="en-US"/>
                <w:rPrChange w:id="41011" w:author="phuong vu" w:date="2018-11-30T22:36:00Z">
                  <w:rPr>
                    <w:ins w:id="41012" w:author="phuong vu" w:date="2018-11-30T14:07:00Z"/>
                    <w:lang w:val="en-US"/>
                  </w:rPr>
                </w:rPrChange>
              </w:rPr>
              <w:pPrChange w:id="41013" w:author="phuong vu" w:date="2018-11-30T14:16:00Z">
                <w:pPr>
                  <w:spacing w:line="276" w:lineRule="auto"/>
                  <w:jc w:val="center"/>
                </w:pPr>
              </w:pPrChange>
            </w:pPr>
            <w:ins w:id="41014" w:author="phuong vu" w:date="2018-11-30T14:07:00Z">
              <w:r w:rsidRPr="00920004">
                <w:rPr>
                  <w:lang w:val="en-US"/>
                  <w:rPrChange w:id="41015" w:author="phuong vu" w:date="2018-11-30T22:36:00Z">
                    <w:rPr>
                      <w:lang w:val="en-US"/>
                    </w:rPr>
                  </w:rPrChange>
                </w:rPr>
                <w:lastRenderedPageBreak/>
                <w:t>3</w:t>
              </w:r>
            </w:ins>
          </w:p>
        </w:tc>
        <w:tc>
          <w:tcPr>
            <w:tcW w:w="1820" w:type="dxa"/>
            <w:noWrap/>
          </w:tcPr>
          <w:p w14:paraId="0D905CBD" w14:textId="77777777" w:rsidR="006871B5" w:rsidRPr="00920004" w:rsidRDefault="006871B5" w:rsidP="00E452E5">
            <w:pPr>
              <w:rPr>
                <w:ins w:id="41016" w:author="phuong vu" w:date="2018-11-30T14:07:00Z"/>
                <w:lang w:val="en-US"/>
                <w:rPrChange w:id="41017" w:author="phuong vu" w:date="2018-11-30T22:36:00Z">
                  <w:rPr>
                    <w:ins w:id="41018" w:author="phuong vu" w:date="2018-11-30T14:07:00Z"/>
                    <w:lang w:val="en-US"/>
                  </w:rPr>
                </w:rPrChange>
              </w:rPr>
              <w:pPrChange w:id="41019" w:author="phuong vu" w:date="2018-11-30T21:48:00Z">
                <w:pPr>
                  <w:spacing w:line="276" w:lineRule="auto"/>
                </w:pPr>
              </w:pPrChange>
            </w:pPr>
            <w:ins w:id="41020" w:author="phuong vu" w:date="2018-11-30T14:07:00Z">
              <w:r w:rsidRPr="00920004">
                <w:rPr>
                  <w:lang w:val="en-US"/>
                  <w:rPrChange w:id="41021" w:author="phuong vu" w:date="2018-11-30T22:36:00Z">
                    <w:rPr>
                      <w:lang w:val="en-US"/>
                    </w:rPr>
                  </w:rPrChange>
                </w:rPr>
                <w:t>service</w:t>
              </w:r>
              <w:r w:rsidRPr="00920004">
                <w:rPr>
                  <w:rPrChange w:id="41022" w:author="phuong vu" w:date="2018-11-30T22:36:00Z">
                    <w:rPr/>
                  </w:rPrChange>
                </w:rPr>
                <w:t>_</w:t>
              </w:r>
              <w:r w:rsidRPr="00920004">
                <w:rPr>
                  <w:lang w:val="en-US"/>
                  <w:rPrChange w:id="41023" w:author="phuong vu" w:date="2018-11-30T22:36:00Z">
                    <w:rPr>
                      <w:lang w:val="en-US"/>
                    </w:rPr>
                  </w:rPrChange>
                </w:rPr>
                <w:t>type_desc</w:t>
              </w:r>
            </w:ins>
          </w:p>
        </w:tc>
        <w:tc>
          <w:tcPr>
            <w:tcW w:w="1300" w:type="dxa"/>
            <w:noWrap/>
          </w:tcPr>
          <w:p w14:paraId="76427667" w14:textId="0B7BE256" w:rsidR="006871B5" w:rsidRPr="00920004" w:rsidRDefault="00E452E5" w:rsidP="00E452E5">
            <w:pPr>
              <w:rPr>
                <w:ins w:id="41024" w:author="phuong vu" w:date="2018-11-30T14:07:00Z"/>
                <w:rPrChange w:id="41025" w:author="phuong vu" w:date="2018-11-30T22:36:00Z">
                  <w:rPr>
                    <w:ins w:id="41026" w:author="phuong vu" w:date="2018-11-30T14:07:00Z"/>
                  </w:rPr>
                </w:rPrChange>
              </w:rPr>
              <w:pPrChange w:id="41027" w:author="phuong vu" w:date="2018-11-30T21:48:00Z">
                <w:pPr>
                  <w:spacing w:line="276" w:lineRule="auto"/>
                </w:pPr>
              </w:pPrChange>
            </w:pPr>
            <w:ins w:id="41028" w:author="phuong vu" w:date="2018-11-30T21:53:00Z">
              <w:r w:rsidRPr="00920004">
                <w:rPr>
                  <w:rPrChange w:id="41029" w:author="phuong vu" w:date="2018-11-30T22:36:00Z">
                    <w:rPr/>
                  </w:rPrChange>
                </w:rPr>
                <w:t>varchar</w:t>
              </w:r>
            </w:ins>
          </w:p>
        </w:tc>
        <w:tc>
          <w:tcPr>
            <w:tcW w:w="1098" w:type="dxa"/>
            <w:noWrap/>
            <w:vAlign w:val="center"/>
          </w:tcPr>
          <w:p w14:paraId="6EC55303" w14:textId="77777777" w:rsidR="006871B5" w:rsidRPr="00920004" w:rsidRDefault="006871B5" w:rsidP="00E452E5">
            <w:pPr>
              <w:jc w:val="center"/>
              <w:rPr>
                <w:ins w:id="41030" w:author="phuong vu" w:date="2018-11-30T14:07:00Z"/>
                <w:rPrChange w:id="41031" w:author="phuong vu" w:date="2018-11-30T22:36:00Z">
                  <w:rPr>
                    <w:ins w:id="41032" w:author="phuong vu" w:date="2018-11-30T14:07:00Z"/>
                  </w:rPr>
                </w:rPrChange>
              </w:rPr>
              <w:pPrChange w:id="41033" w:author="phuong vu" w:date="2018-11-30T21:48:00Z">
                <w:pPr>
                  <w:spacing w:line="276" w:lineRule="auto"/>
                  <w:jc w:val="center"/>
                </w:pPr>
              </w:pPrChange>
            </w:pPr>
          </w:p>
        </w:tc>
        <w:tc>
          <w:tcPr>
            <w:tcW w:w="838" w:type="dxa"/>
            <w:noWrap/>
            <w:vAlign w:val="center"/>
          </w:tcPr>
          <w:p w14:paraId="230E9533" w14:textId="77777777" w:rsidR="006871B5" w:rsidRPr="00920004" w:rsidRDefault="006871B5" w:rsidP="00E452E5">
            <w:pPr>
              <w:jc w:val="center"/>
              <w:rPr>
                <w:ins w:id="41034" w:author="phuong vu" w:date="2018-11-30T14:07:00Z"/>
                <w:rPrChange w:id="41035" w:author="phuong vu" w:date="2018-11-30T22:36:00Z">
                  <w:rPr>
                    <w:ins w:id="41036" w:author="phuong vu" w:date="2018-11-30T14:07:00Z"/>
                  </w:rPr>
                </w:rPrChange>
              </w:rPr>
              <w:pPrChange w:id="41037" w:author="phuong vu" w:date="2018-11-30T21:48:00Z">
                <w:pPr>
                  <w:spacing w:line="276" w:lineRule="auto"/>
                  <w:jc w:val="center"/>
                </w:pPr>
              </w:pPrChange>
            </w:pPr>
          </w:p>
        </w:tc>
        <w:tc>
          <w:tcPr>
            <w:tcW w:w="823" w:type="dxa"/>
            <w:noWrap/>
            <w:vAlign w:val="center"/>
          </w:tcPr>
          <w:p w14:paraId="017E89CB" w14:textId="77777777" w:rsidR="006871B5" w:rsidRPr="00920004" w:rsidRDefault="006871B5" w:rsidP="00E452E5">
            <w:pPr>
              <w:jc w:val="center"/>
              <w:rPr>
                <w:ins w:id="41038" w:author="phuong vu" w:date="2018-11-30T14:07:00Z"/>
                <w:lang w:val="en-US"/>
                <w:rPrChange w:id="41039" w:author="phuong vu" w:date="2018-11-30T22:36:00Z">
                  <w:rPr>
                    <w:ins w:id="41040" w:author="phuong vu" w:date="2018-11-30T14:07:00Z"/>
                    <w:lang w:val="en-US"/>
                  </w:rPr>
                </w:rPrChange>
              </w:rPr>
              <w:pPrChange w:id="41041" w:author="phuong vu" w:date="2018-11-30T21:48:00Z">
                <w:pPr>
                  <w:spacing w:line="276" w:lineRule="auto"/>
                  <w:jc w:val="center"/>
                </w:pPr>
              </w:pPrChange>
            </w:pPr>
          </w:p>
        </w:tc>
        <w:tc>
          <w:tcPr>
            <w:tcW w:w="2228" w:type="dxa"/>
            <w:noWrap/>
          </w:tcPr>
          <w:p w14:paraId="6E78D010" w14:textId="77777777" w:rsidR="006871B5" w:rsidRPr="00920004" w:rsidRDefault="006871B5" w:rsidP="00E452E5">
            <w:pPr>
              <w:rPr>
                <w:ins w:id="41042" w:author="phuong vu" w:date="2018-11-30T14:07:00Z"/>
                <w:lang w:val="en-US"/>
                <w:rPrChange w:id="41043" w:author="phuong vu" w:date="2018-11-30T22:36:00Z">
                  <w:rPr>
                    <w:ins w:id="41044" w:author="phuong vu" w:date="2018-11-30T14:07:00Z"/>
                    <w:lang w:val="en-US"/>
                  </w:rPr>
                </w:rPrChange>
              </w:rPr>
              <w:pPrChange w:id="41045" w:author="phuong vu" w:date="2018-11-30T21:48:00Z">
                <w:pPr>
                  <w:spacing w:line="276" w:lineRule="auto"/>
                </w:pPr>
              </w:pPrChange>
            </w:pPr>
            <w:ins w:id="41046" w:author="phuong vu" w:date="2018-11-30T14:07:00Z">
              <w:r w:rsidRPr="00920004">
                <w:rPr>
                  <w:lang w:val="en-US"/>
                  <w:rPrChange w:id="41047" w:author="phuong vu" w:date="2018-11-30T22:36:00Z">
                    <w:rPr>
                      <w:lang w:val="en-US"/>
                    </w:rPr>
                  </w:rPrChange>
                </w:rPr>
                <w:t>Mô tả dịch vụ</w:t>
              </w:r>
            </w:ins>
          </w:p>
        </w:tc>
      </w:tr>
      <w:tr w:rsidR="006871B5" w:rsidRPr="00920004" w14:paraId="43A8DDBE" w14:textId="77777777" w:rsidTr="006871B5">
        <w:trPr>
          <w:trHeight w:val="300"/>
          <w:ins w:id="41048" w:author="phuong vu" w:date="2018-11-30T14:07:00Z"/>
        </w:trPr>
        <w:tc>
          <w:tcPr>
            <w:tcW w:w="708" w:type="dxa"/>
            <w:noWrap/>
            <w:vAlign w:val="center"/>
          </w:tcPr>
          <w:p w14:paraId="56C799A7" w14:textId="77777777" w:rsidR="006871B5" w:rsidRPr="00920004" w:rsidRDefault="006871B5" w:rsidP="00BD0851">
            <w:pPr>
              <w:spacing w:before="240" w:line="0" w:lineRule="atLeast"/>
              <w:jc w:val="center"/>
              <w:rPr>
                <w:ins w:id="41049" w:author="phuong vu" w:date="2018-11-30T14:07:00Z"/>
                <w:lang w:val="en-US"/>
                <w:rPrChange w:id="41050" w:author="phuong vu" w:date="2018-11-30T22:36:00Z">
                  <w:rPr>
                    <w:ins w:id="41051" w:author="phuong vu" w:date="2018-11-30T14:07:00Z"/>
                    <w:lang w:val="en-US"/>
                  </w:rPr>
                </w:rPrChange>
              </w:rPr>
              <w:pPrChange w:id="41052" w:author="phuong vu" w:date="2018-11-30T14:16:00Z">
                <w:pPr>
                  <w:spacing w:line="276" w:lineRule="auto"/>
                  <w:jc w:val="center"/>
                </w:pPr>
              </w:pPrChange>
            </w:pPr>
            <w:ins w:id="41053" w:author="phuong vu" w:date="2018-11-30T14:07:00Z">
              <w:r w:rsidRPr="00920004">
                <w:rPr>
                  <w:lang w:val="en-US"/>
                  <w:rPrChange w:id="41054" w:author="phuong vu" w:date="2018-11-30T22:36:00Z">
                    <w:rPr>
                      <w:lang w:val="en-US"/>
                    </w:rPr>
                  </w:rPrChange>
                </w:rPr>
                <w:t>4</w:t>
              </w:r>
            </w:ins>
          </w:p>
        </w:tc>
        <w:tc>
          <w:tcPr>
            <w:tcW w:w="1820" w:type="dxa"/>
            <w:noWrap/>
          </w:tcPr>
          <w:p w14:paraId="425E7E20" w14:textId="77777777" w:rsidR="006871B5" w:rsidRPr="00920004" w:rsidRDefault="006871B5" w:rsidP="00E452E5">
            <w:pPr>
              <w:rPr>
                <w:ins w:id="41055" w:author="phuong vu" w:date="2018-11-30T14:07:00Z"/>
                <w:lang w:val="en-US"/>
                <w:rPrChange w:id="41056" w:author="phuong vu" w:date="2018-11-30T22:36:00Z">
                  <w:rPr>
                    <w:ins w:id="41057" w:author="phuong vu" w:date="2018-11-30T14:07:00Z"/>
                    <w:lang w:val="en-US"/>
                  </w:rPr>
                </w:rPrChange>
              </w:rPr>
              <w:pPrChange w:id="41058" w:author="phuong vu" w:date="2018-11-30T21:48:00Z">
                <w:pPr>
                  <w:spacing w:line="276" w:lineRule="auto"/>
                </w:pPr>
              </w:pPrChange>
            </w:pPr>
            <w:ins w:id="41059" w:author="phuong vu" w:date="2018-11-30T14:07:00Z">
              <w:r w:rsidRPr="00920004">
                <w:rPr>
                  <w:lang w:val="en-US"/>
                  <w:rPrChange w:id="41060" w:author="phuong vu" w:date="2018-11-30T22:36:00Z">
                    <w:rPr>
                      <w:lang w:val="en-US"/>
                    </w:rPr>
                  </w:rPrChange>
                </w:rPr>
                <w:t>service</w:t>
              </w:r>
              <w:r w:rsidRPr="00920004">
                <w:rPr>
                  <w:rPrChange w:id="41061" w:author="phuong vu" w:date="2018-11-30T22:36:00Z">
                    <w:rPr/>
                  </w:rPrChange>
                </w:rPr>
                <w:t>_</w:t>
              </w:r>
              <w:r w:rsidRPr="00920004">
                <w:rPr>
                  <w:lang w:val="en-US"/>
                  <w:rPrChange w:id="41062" w:author="phuong vu" w:date="2018-11-30T22:36:00Z">
                    <w:rPr>
                      <w:lang w:val="en-US"/>
                    </w:rPr>
                  </w:rPrChange>
                </w:rPr>
                <w:t>type_avatar</w:t>
              </w:r>
            </w:ins>
          </w:p>
        </w:tc>
        <w:tc>
          <w:tcPr>
            <w:tcW w:w="1300" w:type="dxa"/>
            <w:noWrap/>
          </w:tcPr>
          <w:p w14:paraId="3E195F07" w14:textId="77777777" w:rsidR="006871B5" w:rsidRPr="00920004" w:rsidRDefault="006871B5" w:rsidP="00E452E5">
            <w:pPr>
              <w:rPr>
                <w:ins w:id="41063" w:author="phuong vu" w:date="2018-11-30T14:07:00Z"/>
                <w:lang w:val="en-US"/>
                <w:rPrChange w:id="41064" w:author="phuong vu" w:date="2018-11-30T22:36:00Z">
                  <w:rPr>
                    <w:ins w:id="41065" w:author="phuong vu" w:date="2018-11-30T14:07:00Z"/>
                    <w:lang w:val="en-US"/>
                  </w:rPr>
                </w:rPrChange>
              </w:rPr>
              <w:pPrChange w:id="41066" w:author="phuong vu" w:date="2018-11-30T21:48:00Z">
                <w:pPr>
                  <w:spacing w:line="276" w:lineRule="auto"/>
                </w:pPr>
              </w:pPrChange>
            </w:pPr>
            <w:ins w:id="41067" w:author="phuong vu" w:date="2018-11-30T14:07:00Z">
              <w:r w:rsidRPr="00920004">
                <w:rPr>
                  <w:rPrChange w:id="41068" w:author="phuong vu" w:date="2018-11-30T22:36:00Z">
                    <w:rPr/>
                  </w:rPrChange>
                </w:rPr>
                <w:t>numeric</w:t>
              </w:r>
            </w:ins>
          </w:p>
        </w:tc>
        <w:tc>
          <w:tcPr>
            <w:tcW w:w="1098" w:type="dxa"/>
            <w:noWrap/>
            <w:vAlign w:val="center"/>
          </w:tcPr>
          <w:p w14:paraId="6E5F5B5E" w14:textId="77777777" w:rsidR="006871B5" w:rsidRPr="00920004" w:rsidRDefault="006871B5" w:rsidP="00E452E5">
            <w:pPr>
              <w:jc w:val="center"/>
              <w:rPr>
                <w:ins w:id="41069" w:author="phuong vu" w:date="2018-11-30T14:07:00Z"/>
                <w:rPrChange w:id="41070" w:author="phuong vu" w:date="2018-11-30T22:36:00Z">
                  <w:rPr>
                    <w:ins w:id="41071" w:author="phuong vu" w:date="2018-11-30T14:07:00Z"/>
                  </w:rPr>
                </w:rPrChange>
              </w:rPr>
              <w:pPrChange w:id="41072" w:author="phuong vu" w:date="2018-11-30T21:48:00Z">
                <w:pPr>
                  <w:spacing w:line="276" w:lineRule="auto"/>
                  <w:jc w:val="center"/>
                </w:pPr>
              </w:pPrChange>
            </w:pPr>
          </w:p>
        </w:tc>
        <w:tc>
          <w:tcPr>
            <w:tcW w:w="838" w:type="dxa"/>
            <w:noWrap/>
            <w:vAlign w:val="center"/>
          </w:tcPr>
          <w:p w14:paraId="5B411E75" w14:textId="77777777" w:rsidR="006871B5" w:rsidRPr="00920004" w:rsidRDefault="006871B5" w:rsidP="00E452E5">
            <w:pPr>
              <w:jc w:val="center"/>
              <w:rPr>
                <w:ins w:id="41073" w:author="phuong vu" w:date="2018-11-30T14:07:00Z"/>
                <w:rPrChange w:id="41074" w:author="phuong vu" w:date="2018-11-30T22:36:00Z">
                  <w:rPr>
                    <w:ins w:id="41075" w:author="phuong vu" w:date="2018-11-30T14:07:00Z"/>
                  </w:rPr>
                </w:rPrChange>
              </w:rPr>
              <w:pPrChange w:id="41076" w:author="phuong vu" w:date="2018-11-30T21:48:00Z">
                <w:pPr>
                  <w:spacing w:line="276" w:lineRule="auto"/>
                  <w:jc w:val="center"/>
                </w:pPr>
              </w:pPrChange>
            </w:pPr>
          </w:p>
        </w:tc>
        <w:tc>
          <w:tcPr>
            <w:tcW w:w="823" w:type="dxa"/>
            <w:noWrap/>
            <w:vAlign w:val="center"/>
          </w:tcPr>
          <w:p w14:paraId="6C3A4B56" w14:textId="77777777" w:rsidR="006871B5" w:rsidRPr="00920004" w:rsidRDefault="006871B5" w:rsidP="00E452E5">
            <w:pPr>
              <w:jc w:val="center"/>
              <w:rPr>
                <w:ins w:id="41077" w:author="phuong vu" w:date="2018-11-30T14:07:00Z"/>
                <w:lang w:val="en-US"/>
                <w:rPrChange w:id="41078" w:author="phuong vu" w:date="2018-11-30T22:36:00Z">
                  <w:rPr>
                    <w:ins w:id="41079" w:author="phuong vu" w:date="2018-11-30T14:07:00Z"/>
                    <w:lang w:val="en-US"/>
                  </w:rPr>
                </w:rPrChange>
              </w:rPr>
              <w:pPrChange w:id="41080" w:author="phuong vu" w:date="2018-11-30T21:48:00Z">
                <w:pPr>
                  <w:spacing w:line="276" w:lineRule="auto"/>
                  <w:jc w:val="center"/>
                </w:pPr>
              </w:pPrChange>
            </w:pPr>
          </w:p>
        </w:tc>
        <w:tc>
          <w:tcPr>
            <w:tcW w:w="2228" w:type="dxa"/>
            <w:noWrap/>
          </w:tcPr>
          <w:p w14:paraId="13692478" w14:textId="77777777" w:rsidR="006871B5" w:rsidRPr="00920004" w:rsidRDefault="006871B5" w:rsidP="00E452E5">
            <w:pPr>
              <w:rPr>
                <w:ins w:id="41081" w:author="phuong vu" w:date="2018-11-30T14:07:00Z"/>
                <w:lang w:val="en-US"/>
                <w:rPrChange w:id="41082" w:author="phuong vu" w:date="2018-11-30T22:36:00Z">
                  <w:rPr>
                    <w:ins w:id="41083" w:author="phuong vu" w:date="2018-11-30T14:07:00Z"/>
                    <w:lang w:val="en-US"/>
                  </w:rPr>
                </w:rPrChange>
              </w:rPr>
              <w:pPrChange w:id="41084" w:author="phuong vu" w:date="2018-11-30T21:48:00Z">
                <w:pPr>
                  <w:spacing w:line="276" w:lineRule="auto"/>
                </w:pPr>
              </w:pPrChange>
            </w:pPr>
            <w:ins w:id="41085" w:author="phuong vu" w:date="2018-11-30T14:07:00Z">
              <w:r w:rsidRPr="00920004">
                <w:rPr>
                  <w:lang w:val="en-US"/>
                  <w:rPrChange w:id="41086" w:author="phuong vu" w:date="2018-11-30T22:36:00Z">
                    <w:rPr>
                      <w:lang w:val="en-US"/>
                    </w:rPr>
                  </w:rPrChange>
                </w:rPr>
                <w:t>ID ảnh dịch vụ</w:t>
              </w:r>
            </w:ins>
          </w:p>
        </w:tc>
      </w:tr>
      <w:tr w:rsidR="006871B5" w:rsidRPr="00920004" w14:paraId="403632C6" w14:textId="77777777" w:rsidTr="006871B5">
        <w:trPr>
          <w:trHeight w:val="300"/>
          <w:ins w:id="41087" w:author="phuong vu" w:date="2018-11-30T14:07:00Z"/>
        </w:trPr>
        <w:tc>
          <w:tcPr>
            <w:tcW w:w="708" w:type="dxa"/>
            <w:noWrap/>
            <w:vAlign w:val="center"/>
            <w:hideMark/>
          </w:tcPr>
          <w:p w14:paraId="404FAD2C" w14:textId="77777777" w:rsidR="006871B5" w:rsidRPr="00920004" w:rsidRDefault="006871B5" w:rsidP="00BD0851">
            <w:pPr>
              <w:spacing w:before="240" w:line="0" w:lineRule="atLeast"/>
              <w:jc w:val="center"/>
              <w:rPr>
                <w:ins w:id="41088" w:author="phuong vu" w:date="2018-11-30T14:07:00Z"/>
                <w:lang w:val="en-US"/>
                <w:rPrChange w:id="41089" w:author="phuong vu" w:date="2018-11-30T22:36:00Z">
                  <w:rPr>
                    <w:ins w:id="41090" w:author="phuong vu" w:date="2018-11-30T14:07:00Z"/>
                    <w:lang w:val="en-US"/>
                  </w:rPr>
                </w:rPrChange>
              </w:rPr>
              <w:pPrChange w:id="41091" w:author="phuong vu" w:date="2018-11-30T14:16:00Z">
                <w:pPr>
                  <w:spacing w:line="276" w:lineRule="auto"/>
                  <w:jc w:val="center"/>
                </w:pPr>
              </w:pPrChange>
            </w:pPr>
            <w:ins w:id="41092" w:author="phuong vu" w:date="2018-11-30T14:07:00Z">
              <w:r w:rsidRPr="00920004">
                <w:rPr>
                  <w:lang w:val="en-US"/>
                  <w:rPrChange w:id="41093" w:author="phuong vu" w:date="2018-11-30T22:36:00Z">
                    <w:rPr>
                      <w:lang w:val="en-US"/>
                    </w:rPr>
                  </w:rPrChange>
                </w:rPr>
                <w:t>5</w:t>
              </w:r>
            </w:ins>
          </w:p>
        </w:tc>
        <w:tc>
          <w:tcPr>
            <w:tcW w:w="1820" w:type="dxa"/>
            <w:noWrap/>
            <w:hideMark/>
          </w:tcPr>
          <w:p w14:paraId="4BB34115" w14:textId="77777777" w:rsidR="006871B5" w:rsidRPr="00920004" w:rsidRDefault="006871B5" w:rsidP="00E452E5">
            <w:pPr>
              <w:rPr>
                <w:ins w:id="41094" w:author="phuong vu" w:date="2018-11-30T14:07:00Z"/>
                <w:rPrChange w:id="41095" w:author="phuong vu" w:date="2018-11-30T22:36:00Z">
                  <w:rPr>
                    <w:ins w:id="41096" w:author="phuong vu" w:date="2018-11-30T14:07:00Z"/>
                  </w:rPr>
                </w:rPrChange>
              </w:rPr>
              <w:pPrChange w:id="41097" w:author="phuong vu" w:date="2018-11-30T21:48:00Z">
                <w:pPr>
                  <w:spacing w:line="276" w:lineRule="auto"/>
                </w:pPr>
              </w:pPrChange>
            </w:pPr>
            <w:ins w:id="41098" w:author="phuong vu" w:date="2018-11-30T14:07:00Z">
              <w:r w:rsidRPr="00920004">
                <w:rPr>
                  <w:rPrChange w:id="41099" w:author="phuong vu" w:date="2018-11-30T22:36:00Z">
                    <w:rPr/>
                  </w:rPrChange>
                </w:rPr>
                <w:t>status</w:t>
              </w:r>
            </w:ins>
          </w:p>
        </w:tc>
        <w:tc>
          <w:tcPr>
            <w:tcW w:w="1300" w:type="dxa"/>
            <w:noWrap/>
            <w:hideMark/>
          </w:tcPr>
          <w:p w14:paraId="36D4A323" w14:textId="607A0F42" w:rsidR="006871B5" w:rsidRPr="00920004" w:rsidRDefault="00E452E5" w:rsidP="00E452E5">
            <w:pPr>
              <w:rPr>
                <w:ins w:id="41100" w:author="phuong vu" w:date="2018-11-30T14:07:00Z"/>
                <w:rPrChange w:id="41101" w:author="phuong vu" w:date="2018-11-30T22:36:00Z">
                  <w:rPr>
                    <w:ins w:id="41102" w:author="phuong vu" w:date="2018-11-30T14:07:00Z"/>
                  </w:rPr>
                </w:rPrChange>
              </w:rPr>
              <w:pPrChange w:id="41103" w:author="phuong vu" w:date="2018-11-30T21:48:00Z">
                <w:pPr>
                  <w:spacing w:line="276" w:lineRule="auto"/>
                </w:pPr>
              </w:pPrChange>
            </w:pPr>
            <w:ins w:id="41104" w:author="phuong vu" w:date="2018-11-30T21:53:00Z">
              <w:r w:rsidRPr="00920004">
                <w:rPr>
                  <w:rPrChange w:id="41105" w:author="phuong vu" w:date="2018-11-30T22:36:00Z">
                    <w:rPr/>
                  </w:rPrChange>
                </w:rPr>
                <w:t>varchar</w:t>
              </w:r>
            </w:ins>
          </w:p>
        </w:tc>
        <w:tc>
          <w:tcPr>
            <w:tcW w:w="1098" w:type="dxa"/>
            <w:noWrap/>
            <w:vAlign w:val="center"/>
            <w:hideMark/>
          </w:tcPr>
          <w:p w14:paraId="16834DC2" w14:textId="77777777" w:rsidR="006871B5" w:rsidRPr="00920004" w:rsidRDefault="006871B5" w:rsidP="00E452E5">
            <w:pPr>
              <w:jc w:val="center"/>
              <w:rPr>
                <w:ins w:id="41106" w:author="phuong vu" w:date="2018-11-30T14:07:00Z"/>
                <w:rPrChange w:id="41107" w:author="phuong vu" w:date="2018-11-30T22:36:00Z">
                  <w:rPr>
                    <w:ins w:id="41108" w:author="phuong vu" w:date="2018-11-30T14:07:00Z"/>
                  </w:rPr>
                </w:rPrChange>
              </w:rPr>
              <w:pPrChange w:id="41109" w:author="phuong vu" w:date="2018-11-30T21:48:00Z">
                <w:pPr>
                  <w:spacing w:line="276" w:lineRule="auto"/>
                  <w:jc w:val="center"/>
                </w:pPr>
              </w:pPrChange>
            </w:pPr>
            <w:ins w:id="41110" w:author="phuong vu" w:date="2018-11-30T14:07:00Z">
              <w:r w:rsidRPr="00920004">
                <w:rPr>
                  <w:rPrChange w:id="41111" w:author="phuong vu" w:date="2018-11-30T22:36:00Z">
                    <w:rPr/>
                  </w:rPrChange>
                </w:rPr>
                <w:t>X</w:t>
              </w:r>
            </w:ins>
          </w:p>
        </w:tc>
        <w:tc>
          <w:tcPr>
            <w:tcW w:w="838" w:type="dxa"/>
            <w:noWrap/>
            <w:vAlign w:val="center"/>
            <w:hideMark/>
          </w:tcPr>
          <w:p w14:paraId="464ACF5D" w14:textId="77777777" w:rsidR="006871B5" w:rsidRPr="00920004" w:rsidRDefault="006871B5" w:rsidP="00E452E5">
            <w:pPr>
              <w:jc w:val="center"/>
              <w:rPr>
                <w:ins w:id="41112" w:author="phuong vu" w:date="2018-11-30T14:07:00Z"/>
                <w:rPrChange w:id="41113" w:author="phuong vu" w:date="2018-11-30T22:36:00Z">
                  <w:rPr>
                    <w:ins w:id="41114" w:author="phuong vu" w:date="2018-11-30T14:07:00Z"/>
                  </w:rPr>
                </w:rPrChange>
              </w:rPr>
              <w:pPrChange w:id="41115" w:author="phuong vu" w:date="2018-11-30T21:48:00Z">
                <w:pPr>
                  <w:spacing w:line="276" w:lineRule="auto"/>
                  <w:jc w:val="center"/>
                </w:pPr>
              </w:pPrChange>
            </w:pPr>
          </w:p>
        </w:tc>
        <w:tc>
          <w:tcPr>
            <w:tcW w:w="823" w:type="dxa"/>
            <w:noWrap/>
            <w:vAlign w:val="center"/>
            <w:hideMark/>
          </w:tcPr>
          <w:p w14:paraId="3F01EBFE" w14:textId="77777777" w:rsidR="006871B5" w:rsidRPr="00920004" w:rsidRDefault="006871B5" w:rsidP="00E452E5">
            <w:pPr>
              <w:jc w:val="center"/>
              <w:rPr>
                <w:ins w:id="41116" w:author="phuong vu" w:date="2018-11-30T14:07:00Z"/>
                <w:rPrChange w:id="41117" w:author="phuong vu" w:date="2018-11-30T22:36:00Z">
                  <w:rPr>
                    <w:ins w:id="41118" w:author="phuong vu" w:date="2018-11-30T14:07:00Z"/>
                  </w:rPr>
                </w:rPrChange>
              </w:rPr>
              <w:pPrChange w:id="41119" w:author="phuong vu" w:date="2018-11-30T21:48:00Z">
                <w:pPr>
                  <w:spacing w:line="276" w:lineRule="auto"/>
                  <w:jc w:val="center"/>
                </w:pPr>
              </w:pPrChange>
            </w:pPr>
          </w:p>
        </w:tc>
        <w:tc>
          <w:tcPr>
            <w:tcW w:w="2228" w:type="dxa"/>
            <w:noWrap/>
            <w:hideMark/>
          </w:tcPr>
          <w:p w14:paraId="47C73482" w14:textId="77777777" w:rsidR="006871B5" w:rsidRPr="00920004" w:rsidRDefault="006871B5" w:rsidP="00E452E5">
            <w:pPr>
              <w:rPr>
                <w:ins w:id="41120" w:author="phuong vu" w:date="2018-11-30T14:07:00Z"/>
                <w:rPrChange w:id="41121" w:author="phuong vu" w:date="2018-11-30T22:36:00Z">
                  <w:rPr>
                    <w:ins w:id="41122" w:author="phuong vu" w:date="2018-11-30T14:07:00Z"/>
                  </w:rPr>
                </w:rPrChange>
              </w:rPr>
              <w:pPrChange w:id="41123" w:author="phuong vu" w:date="2018-11-30T21:48:00Z">
                <w:pPr>
                  <w:keepNext/>
                  <w:spacing w:line="276" w:lineRule="auto"/>
                </w:pPr>
              </w:pPrChange>
            </w:pPr>
            <w:ins w:id="41124" w:author="phuong vu" w:date="2018-11-30T14:07:00Z">
              <w:r w:rsidRPr="00920004">
                <w:rPr>
                  <w:rPrChange w:id="41125" w:author="phuong vu" w:date="2018-11-30T22:36:00Z">
                    <w:rPr/>
                  </w:rPrChange>
                </w:rPr>
                <w:t>Trạng thái</w:t>
              </w:r>
            </w:ins>
          </w:p>
        </w:tc>
      </w:tr>
    </w:tbl>
    <w:p w14:paraId="7A469DB5" w14:textId="176458D9" w:rsidR="006871B5" w:rsidRPr="00920004" w:rsidRDefault="006871B5" w:rsidP="00A17FA5">
      <w:pPr>
        <w:pStyle w:val="Caption"/>
        <w:rPr>
          <w:ins w:id="41126" w:author="phuong vu" w:date="2018-11-30T14:07:00Z"/>
          <w:rPrChange w:id="41127" w:author="phuong vu" w:date="2018-11-30T22:36:00Z">
            <w:rPr>
              <w:ins w:id="41128" w:author="phuong vu" w:date="2018-11-30T14:07:00Z"/>
              <w:b/>
              <w:i w:val="0"/>
              <w:iCs w:val="0"/>
            </w:rPr>
          </w:rPrChange>
        </w:rPr>
        <w:pPrChange w:id="41129" w:author="phuong vu" w:date="2018-11-30T22:42:00Z">
          <w:pPr>
            <w:pStyle w:val="Caption"/>
          </w:pPr>
        </w:pPrChange>
      </w:pPr>
      <w:bookmarkStart w:id="41130" w:name="_Toc531381670"/>
      <w:ins w:id="41131" w:author="phuong vu" w:date="2018-11-30T14:07:00Z">
        <w:r w:rsidRPr="00920004">
          <w:rPr>
            <w:rPrChange w:id="41132" w:author="phuong vu" w:date="2018-11-30T22:36:00Z">
              <w:rPr/>
            </w:rPrChange>
          </w:rPr>
          <w:t xml:space="preserve">Bảng </w:t>
        </w:r>
      </w:ins>
      <w:ins w:id="41133" w:author="phuong vu" w:date="2018-11-30T14:54:00Z">
        <w:r w:rsidR="00D632EE" w:rsidRPr="00920004">
          <w:rPr>
            <w:rPrChange w:id="41134" w:author="phuong vu" w:date="2018-11-30T22:36:00Z">
              <w:rPr/>
            </w:rPrChange>
          </w:rPr>
          <w:fldChar w:fldCharType="begin"/>
        </w:r>
        <w:r w:rsidR="00D632EE" w:rsidRPr="00920004">
          <w:rPr>
            <w:rPrChange w:id="41135" w:author="phuong vu" w:date="2018-11-30T22:36:00Z">
              <w:rPr/>
            </w:rPrChange>
          </w:rPr>
          <w:instrText xml:space="preserve"> STYLEREF 1 \s </w:instrText>
        </w:r>
      </w:ins>
      <w:r w:rsidR="00D632EE" w:rsidRPr="00920004">
        <w:rPr>
          <w:rPrChange w:id="41136" w:author="phuong vu" w:date="2018-11-30T22:36:00Z">
            <w:rPr/>
          </w:rPrChange>
        </w:rPr>
        <w:fldChar w:fldCharType="separate"/>
      </w:r>
      <w:r w:rsidR="00B5490C">
        <w:rPr>
          <w:noProof/>
        </w:rPr>
        <w:t>4</w:t>
      </w:r>
      <w:ins w:id="41137" w:author="phuong vu" w:date="2018-11-30T14:54:00Z">
        <w:r w:rsidR="00D632EE" w:rsidRPr="00920004">
          <w:rPr>
            <w:rPrChange w:id="41138" w:author="phuong vu" w:date="2018-11-30T22:36:00Z">
              <w:rPr/>
            </w:rPrChange>
          </w:rPr>
          <w:fldChar w:fldCharType="end"/>
        </w:r>
        <w:r w:rsidR="00D632EE" w:rsidRPr="00920004">
          <w:rPr>
            <w:rPrChange w:id="41139" w:author="phuong vu" w:date="2018-11-30T22:36:00Z">
              <w:rPr/>
            </w:rPrChange>
          </w:rPr>
          <w:t>.</w:t>
        </w:r>
        <w:r w:rsidR="00D632EE" w:rsidRPr="00920004">
          <w:rPr>
            <w:rPrChange w:id="41140" w:author="phuong vu" w:date="2018-11-30T22:36:00Z">
              <w:rPr/>
            </w:rPrChange>
          </w:rPr>
          <w:fldChar w:fldCharType="begin"/>
        </w:r>
        <w:r w:rsidR="00D632EE" w:rsidRPr="00920004">
          <w:rPr>
            <w:rPrChange w:id="41141" w:author="phuong vu" w:date="2018-11-30T22:36:00Z">
              <w:rPr/>
            </w:rPrChange>
          </w:rPr>
          <w:instrText xml:space="preserve"> SEQ Bảng \* ARABIC \s 1 </w:instrText>
        </w:r>
      </w:ins>
      <w:r w:rsidR="00D632EE" w:rsidRPr="00920004">
        <w:rPr>
          <w:rPrChange w:id="41142" w:author="phuong vu" w:date="2018-11-30T22:36:00Z">
            <w:rPr/>
          </w:rPrChange>
        </w:rPr>
        <w:fldChar w:fldCharType="separate"/>
      </w:r>
      <w:ins w:id="41143" w:author="phuong vu" w:date="2018-11-30T22:44:00Z">
        <w:r w:rsidR="00B5490C">
          <w:rPr>
            <w:noProof/>
          </w:rPr>
          <w:t>33</w:t>
        </w:r>
      </w:ins>
      <w:ins w:id="41144" w:author="phuong vu" w:date="2018-11-30T14:54:00Z">
        <w:r w:rsidR="00D632EE" w:rsidRPr="00920004">
          <w:rPr>
            <w:rPrChange w:id="41145" w:author="phuong vu" w:date="2018-11-30T22:36:00Z">
              <w:rPr/>
            </w:rPrChange>
          </w:rPr>
          <w:fldChar w:fldCharType="end"/>
        </w:r>
      </w:ins>
      <w:ins w:id="41146" w:author="phuong vu" w:date="2018-11-30T14:07:00Z">
        <w:r w:rsidRPr="00920004">
          <w:rPr>
            <w:rPrChange w:id="41147" w:author="phuong vu" w:date="2018-11-30T22:36:00Z">
              <w:rPr/>
            </w:rPrChange>
          </w:rPr>
          <w:t xml:space="preserve"> Bảng dữ liệu dịch vụ</w:t>
        </w:r>
        <w:bookmarkEnd w:id="41130"/>
      </w:ins>
    </w:p>
    <w:p w14:paraId="021D2969" w14:textId="77777777" w:rsidR="006871B5" w:rsidRPr="00920004" w:rsidRDefault="006871B5" w:rsidP="00BD0851">
      <w:pPr>
        <w:spacing w:before="240" w:line="0" w:lineRule="atLeast"/>
        <w:rPr>
          <w:ins w:id="41148" w:author="phuong vu" w:date="2018-11-30T14:07:00Z"/>
          <w:b/>
          <w:lang w:val="en-US"/>
          <w:rPrChange w:id="41149" w:author="phuong vu" w:date="2018-11-30T22:36:00Z">
            <w:rPr>
              <w:ins w:id="41150" w:author="phuong vu" w:date="2018-11-30T14:07:00Z"/>
              <w:b/>
              <w:lang w:val="en-US"/>
            </w:rPr>
          </w:rPrChange>
        </w:rPr>
        <w:pPrChange w:id="41151" w:author="phuong vu" w:date="2018-11-30T14:16:00Z">
          <w:pPr>
            <w:spacing w:line="276" w:lineRule="auto"/>
          </w:pPr>
        </w:pPrChange>
      </w:pPr>
      <w:ins w:id="41152" w:author="phuong vu" w:date="2018-11-30T14:07:00Z">
        <w:r w:rsidRPr="00920004">
          <w:rPr>
            <w:b/>
            <w:lang w:val="en-US"/>
            <w:rPrChange w:id="41153" w:author="phuong vu" w:date="2018-11-30T22:36:00Z">
              <w:rPr>
                <w:b/>
                <w:lang w:val="en-US"/>
              </w:rPr>
            </w:rPrChange>
          </w:rPr>
          <w:t>BẢNG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6871B5" w:rsidRPr="00920004" w14:paraId="023E393C" w14:textId="77777777" w:rsidTr="006871B5">
        <w:trPr>
          <w:trHeight w:val="300"/>
          <w:ins w:id="41154" w:author="phuong vu" w:date="2018-11-30T14:07:00Z"/>
        </w:trPr>
        <w:tc>
          <w:tcPr>
            <w:tcW w:w="708" w:type="dxa"/>
            <w:noWrap/>
            <w:vAlign w:val="center"/>
            <w:hideMark/>
          </w:tcPr>
          <w:p w14:paraId="33CA4FFA" w14:textId="77777777" w:rsidR="006871B5" w:rsidRPr="00920004" w:rsidRDefault="006871B5" w:rsidP="00BD0851">
            <w:pPr>
              <w:spacing w:before="240" w:line="0" w:lineRule="atLeast"/>
              <w:jc w:val="center"/>
              <w:rPr>
                <w:ins w:id="41155" w:author="phuong vu" w:date="2018-11-30T14:07:00Z"/>
                <w:b/>
                <w:bCs/>
                <w:rPrChange w:id="41156" w:author="phuong vu" w:date="2018-11-30T22:36:00Z">
                  <w:rPr>
                    <w:ins w:id="41157" w:author="phuong vu" w:date="2018-11-30T14:07:00Z"/>
                    <w:b/>
                    <w:bCs/>
                  </w:rPr>
                </w:rPrChange>
              </w:rPr>
              <w:pPrChange w:id="41158" w:author="phuong vu" w:date="2018-11-30T14:16:00Z">
                <w:pPr>
                  <w:spacing w:line="276" w:lineRule="auto"/>
                  <w:jc w:val="center"/>
                </w:pPr>
              </w:pPrChange>
            </w:pPr>
            <w:ins w:id="41159" w:author="phuong vu" w:date="2018-11-30T14:07:00Z">
              <w:r w:rsidRPr="00920004">
                <w:rPr>
                  <w:b/>
                  <w:bCs/>
                  <w:lang w:val="da-DK"/>
                  <w:rPrChange w:id="41160" w:author="phuong vu" w:date="2018-11-30T22:36:00Z">
                    <w:rPr>
                      <w:b/>
                      <w:bCs/>
                      <w:lang w:val="da-DK"/>
                    </w:rPr>
                  </w:rPrChange>
                </w:rPr>
                <w:t>STT</w:t>
              </w:r>
            </w:ins>
          </w:p>
        </w:tc>
        <w:tc>
          <w:tcPr>
            <w:tcW w:w="1820" w:type="dxa"/>
            <w:noWrap/>
            <w:vAlign w:val="center"/>
            <w:hideMark/>
          </w:tcPr>
          <w:p w14:paraId="736AF174" w14:textId="77777777" w:rsidR="006871B5" w:rsidRPr="00920004" w:rsidRDefault="006871B5" w:rsidP="00BD0851">
            <w:pPr>
              <w:spacing w:before="240" w:line="0" w:lineRule="atLeast"/>
              <w:jc w:val="center"/>
              <w:rPr>
                <w:ins w:id="41161" w:author="phuong vu" w:date="2018-11-30T14:07:00Z"/>
                <w:b/>
                <w:bCs/>
                <w:rPrChange w:id="41162" w:author="phuong vu" w:date="2018-11-30T22:36:00Z">
                  <w:rPr>
                    <w:ins w:id="41163" w:author="phuong vu" w:date="2018-11-30T14:07:00Z"/>
                    <w:b/>
                    <w:bCs/>
                  </w:rPr>
                </w:rPrChange>
              </w:rPr>
              <w:pPrChange w:id="41164" w:author="phuong vu" w:date="2018-11-30T14:16:00Z">
                <w:pPr>
                  <w:spacing w:line="276" w:lineRule="auto"/>
                  <w:jc w:val="center"/>
                </w:pPr>
              </w:pPrChange>
            </w:pPr>
            <w:ins w:id="41165" w:author="phuong vu" w:date="2018-11-30T14:07:00Z">
              <w:r w:rsidRPr="00920004">
                <w:rPr>
                  <w:b/>
                  <w:bCs/>
                  <w:lang w:val="da-DK"/>
                  <w:rPrChange w:id="41166" w:author="phuong vu" w:date="2018-11-30T22:36:00Z">
                    <w:rPr>
                      <w:b/>
                      <w:bCs/>
                      <w:lang w:val="da-DK"/>
                    </w:rPr>
                  </w:rPrChange>
                </w:rPr>
                <w:t>Tên trường</w:t>
              </w:r>
            </w:ins>
          </w:p>
        </w:tc>
        <w:tc>
          <w:tcPr>
            <w:tcW w:w="1300" w:type="dxa"/>
            <w:noWrap/>
            <w:vAlign w:val="center"/>
            <w:hideMark/>
          </w:tcPr>
          <w:p w14:paraId="68BDD27E" w14:textId="77777777" w:rsidR="006871B5" w:rsidRPr="00920004" w:rsidRDefault="006871B5" w:rsidP="00BD0851">
            <w:pPr>
              <w:spacing w:before="240" w:line="0" w:lineRule="atLeast"/>
              <w:jc w:val="center"/>
              <w:rPr>
                <w:ins w:id="41167" w:author="phuong vu" w:date="2018-11-30T14:07:00Z"/>
                <w:b/>
                <w:bCs/>
                <w:rPrChange w:id="41168" w:author="phuong vu" w:date="2018-11-30T22:36:00Z">
                  <w:rPr>
                    <w:ins w:id="41169" w:author="phuong vu" w:date="2018-11-30T14:07:00Z"/>
                    <w:b/>
                    <w:bCs/>
                  </w:rPr>
                </w:rPrChange>
              </w:rPr>
              <w:pPrChange w:id="41170" w:author="phuong vu" w:date="2018-11-30T14:16:00Z">
                <w:pPr>
                  <w:spacing w:line="276" w:lineRule="auto"/>
                  <w:jc w:val="center"/>
                </w:pPr>
              </w:pPrChange>
            </w:pPr>
            <w:ins w:id="41171" w:author="phuong vu" w:date="2018-11-30T14:07:00Z">
              <w:r w:rsidRPr="00920004">
                <w:rPr>
                  <w:b/>
                  <w:bCs/>
                  <w:lang w:val="da-DK"/>
                  <w:rPrChange w:id="41172" w:author="phuong vu" w:date="2018-11-30T22:36:00Z">
                    <w:rPr>
                      <w:b/>
                      <w:bCs/>
                      <w:lang w:val="da-DK"/>
                    </w:rPr>
                  </w:rPrChange>
                </w:rPr>
                <w:t>Kiểu</w:t>
              </w:r>
            </w:ins>
          </w:p>
        </w:tc>
        <w:tc>
          <w:tcPr>
            <w:tcW w:w="1098" w:type="dxa"/>
            <w:noWrap/>
            <w:vAlign w:val="center"/>
            <w:hideMark/>
          </w:tcPr>
          <w:p w14:paraId="55412694" w14:textId="77777777" w:rsidR="006871B5" w:rsidRPr="00920004" w:rsidRDefault="006871B5" w:rsidP="00BD0851">
            <w:pPr>
              <w:spacing w:before="240" w:line="0" w:lineRule="atLeast"/>
              <w:jc w:val="center"/>
              <w:rPr>
                <w:ins w:id="41173" w:author="phuong vu" w:date="2018-11-30T14:07:00Z"/>
                <w:b/>
                <w:bCs/>
                <w:rPrChange w:id="41174" w:author="phuong vu" w:date="2018-11-30T22:36:00Z">
                  <w:rPr>
                    <w:ins w:id="41175" w:author="phuong vu" w:date="2018-11-30T14:07:00Z"/>
                    <w:b/>
                    <w:bCs/>
                  </w:rPr>
                </w:rPrChange>
              </w:rPr>
              <w:pPrChange w:id="41176" w:author="phuong vu" w:date="2018-11-30T14:16:00Z">
                <w:pPr>
                  <w:spacing w:line="276" w:lineRule="auto"/>
                  <w:jc w:val="center"/>
                </w:pPr>
              </w:pPrChange>
            </w:pPr>
            <w:ins w:id="41177" w:author="phuong vu" w:date="2018-11-30T14:07:00Z">
              <w:r w:rsidRPr="00920004">
                <w:rPr>
                  <w:b/>
                  <w:bCs/>
                  <w:lang w:val="da-DK"/>
                  <w:rPrChange w:id="41178" w:author="phuong vu" w:date="2018-11-30T22:36:00Z">
                    <w:rPr>
                      <w:b/>
                      <w:bCs/>
                      <w:lang w:val="da-DK"/>
                    </w:rPr>
                  </w:rPrChange>
                </w:rPr>
                <w:t>Chấp nhận Null</w:t>
              </w:r>
            </w:ins>
          </w:p>
        </w:tc>
        <w:tc>
          <w:tcPr>
            <w:tcW w:w="838" w:type="dxa"/>
            <w:noWrap/>
            <w:vAlign w:val="center"/>
            <w:hideMark/>
          </w:tcPr>
          <w:p w14:paraId="3F71F0CE" w14:textId="77777777" w:rsidR="006871B5" w:rsidRPr="00920004" w:rsidRDefault="006871B5" w:rsidP="00BD0851">
            <w:pPr>
              <w:spacing w:before="240" w:line="0" w:lineRule="atLeast"/>
              <w:jc w:val="center"/>
              <w:rPr>
                <w:ins w:id="41179" w:author="phuong vu" w:date="2018-11-30T14:07:00Z"/>
                <w:b/>
                <w:bCs/>
                <w:rPrChange w:id="41180" w:author="phuong vu" w:date="2018-11-30T22:36:00Z">
                  <w:rPr>
                    <w:ins w:id="41181" w:author="phuong vu" w:date="2018-11-30T14:07:00Z"/>
                    <w:b/>
                    <w:bCs/>
                  </w:rPr>
                </w:rPrChange>
              </w:rPr>
              <w:pPrChange w:id="41182" w:author="phuong vu" w:date="2018-11-30T14:16:00Z">
                <w:pPr>
                  <w:spacing w:line="276" w:lineRule="auto"/>
                  <w:jc w:val="center"/>
                </w:pPr>
              </w:pPrChange>
            </w:pPr>
            <w:ins w:id="41183" w:author="phuong vu" w:date="2018-11-30T14:07:00Z">
              <w:r w:rsidRPr="00920004">
                <w:rPr>
                  <w:b/>
                  <w:bCs/>
                  <w:lang w:val="da-DK"/>
                  <w:rPrChange w:id="41184" w:author="phuong vu" w:date="2018-11-30T22:36:00Z">
                    <w:rPr>
                      <w:b/>
                      <w:bCs/>
                      <w:lang w:val="da-DK"/>
                    </w:rPr>
                  </w:rPrChange>
                </w:rPr>
                <w:t>Khóa chính</w:t>
              </w:r>
            </w:ins>
          </w:p>
        </w:tc>
        <w:tc>
          <w:tcPr>
            <w:tcW w:w="823" w:type="dxa"/>
            <w:noWrap/>
            <w:vAlign w:val="center"/>
            <w:hideMark/>
          </w:tcPr>
          <w:p w14:paraId="112FDE0A" w14:textId="77777777" w:rsidR="006871B5" w:rsidRPr="00920004" w:rsidRDefault="006871B5" w:rsidP="00BD0851">
            <w:pPr>
              <w:spacing w:before="240" w:line="0" w:lineRule="atLeast"/>
              <w:jc w:val="center"/>
              <w:rPr>
                <w:ins w:id="41185" w:author="phuong vu" w:date="2018-11-30T14:07:00Z"/>
                <w:b/>
                <w:bCs/>
                <w:rPrChange w:id="41186" w:author="phuong vu" w:date="2018-11-30T22:36:00Z">
                  <w:rPr>
                    <w:ins w:id="41187" w:author="phuong vu" w:date="2018-11-30T14:07:00Z"/>
                    <w:b/>
                    <w:bCs/>
                  </w:rPr>
                </w:rPrChange>
              </w:rPr>
              <w:pPrChange w:id="41188" w:author="phuong vu" w:date="2018-11-30T14:16:00Z">
                <w:pPr>
                  <w:spacing w:line="276" w:lineRule="auto"/>
                  <w:jc w:val="center"/>
                </w:pPr>
              </w:pPrChange>
            </w:pPr>
            <w:ins w:id="41189" w:author="phuong vu" w:date="2018-11-30T14:07:00Z">
              <w:r w:rsidRPr="00920004">
                <w:rPr>
                  <w:b/>
                  <w:bCs/>
                  <w:lang w:val="da-DK"/>
                  <w:rPrChange w:id="41190" w:author="phuong vu" w:date="2018-11-30T22:36:00Z">
                    <w:rPr>
                      <w:b/>
                      <w:bCs/>
                      <w:lang w:val="da-DK"/>
                    </w:rPr>
                  </w:rPrChange>
                </w:rPr>
                <w:t>Khóa ngoại</w:t>
              </w:r>
            </w:ins>
          </w:p>
        </w:tc>
        <w:tc>
          <w:tcPr>
            <w:tcW w:w="2228" w:type="dxa"/>
            <w:noWrap/>
            <w:vAlign w:val="center"/>
            <w:hideMark/>
          </w:tcPr>
          <w:p w14:paraId="7465D8E2" w14:textId="77777777" w:rsidR="006871B5" w:rsidRPr="00920004" w:rsidRDefault="006871B5" w:rsidP="00BD0851">
            <w:pPr>
              <w:spacing w:before="240" w:line="0" w:lineRule="atLeast"/>
              <w:ind w:right="226"/>
              <w:jc w:val="center"/>
              <w:rPr>
                <w:ins w:id="41191" w:author="phuong vu" w:date="2018-11-30T14:07:00Z"/>
                <w:b/>
                <w:bCs/>
                <w:rPrChange w:id="41192" w:author="phuong vu" w:date="2018-11-30T22:36:00Z">
                  <w:rPr>
                    <w:ins w:id="41193" w:author="phuong vu" w:date="2018-11-30T14:07:00Z"/>
                    <w:b/>
                    <w:bCs/>
                  </w:rPr>
                </w:rPrChange>
              </w:rPr>
              <w:pPrChange w:id="41194" w:author="phuong vu" w:date="2018-11-30T14:16:00Z">
                <w:pPr>
                  <w:spacing w:line="276" w:lineRule="auto"/>
                  <w:ind w:right="226"/>
                  <w:jc w:val="center"/>
                </w:pPr>
              </w:pPrChange>
            </w:pPr>
            <w:ins w:id="41195" w:author="phuong vu" w:date="2018-11-30T14:07:00Z">
              <w:r w:rsidRPr="00920004">
                <w:rPr>
                  <w:b/>
                  <w:bCs/>
                  <w:lang w:val="da-DK"/>
                  <w:rPrChange w:id="41196" w:author="phuong vu" w:date="2018-11-30T22:36:00Z">
                    <w:rPr>
                      <w:b/>
                      <w:bCs/>
                      <w:lang w:val="da-DK"/>
                    </w:rPr>
                  </w:rPrChange>
                </w:rPr>
                <w:t>Mô tả</w:t>
              </w:r>
            </w:ins>
          </w:p>
        </w:tc>
      </w:tr>
      <w:tr w:rsidR="006871B5" w:rsidRPr="00920004" w14:paraId="14147B20" w14:textId="77777777" w:rsidTr="006871B5">
        <w:trPr>
          <w:trHeight w:val="300"/>
          <w:ins w:id="41197" w:author="phuong vu" w:date="2018-11-30T14:07:00Z"/>
        </w:trPr>
        <w:tc>
          <w:tcPr>
            <w:tcW w:w="708" w:type="dxa"/>
            <w:noWrap/>
            <w:vAlign w:val="center"/>
            <w:hideMark/>
          </w:tcPr>
          <w:p w14:paraId="28267243" w14:textId="77777777" w:rsidR="006871B5" w:rsidRPr="00920004" w:rsidRDefault="006871B5" w:rsidP="00BD0851">
            <w:pPr>
              <w:spacing w:before="240" w:line="0" w:lineRule="atLeast"/>
              <w:jc w:val="center"/>
              <w:rPr>
                <w:ins w:id="41198" w:author="phuong vu" w:date="2018-11-30T14:07:00Z"/>
                <w:rPrChange w:id="41199" w:author="phuong vu" w:date="2018-11-30T22:36:00Z">
                  <w:rPr>
                    <w:ins w:id="41200" w:author="phuong vu" w:date="2018-11-30T14:07:00Z"/>
                  </w:rPr>
                </w:rPrChange>
              </w:rPr>
              <w:pPrChange w:id="41201" w:author="phuong vu" w:date="2018-11-30T14:16:00Z">
                <w:pPr>
                  <w:spacing w:line="276" w:lineRule="auto"/>
                  <w:jc w:val="center"/>
                </w:pPr>
              </w:pPrChange>
            </w:pPr>
            <w:ins w:id="41202" w:author="phuong vu" w:date="2018-11-30T14:07:00Z">
              <w:r w:rsidRPr="00920004">
                <w:rPr>
                  <w:rPrChange w:id="41203" w:author="phuong vu" w:date="2018-11-30T22:36:00Z">
                    <w:rPr/>
                  </w:rPrChange>
                </w:rPr>
                <w:t>1</w:t>
              </w:r>
            </w:ins>
          </w:p>
        </w:tc>
        <w:tc>
          <w:tcPr>
            <w:tcW w:w="1820" w:type="dxa"/>
            <w:noWrap/>
            <w:hideMark/>
          </w:tcPr>
          <w:p w14:paraId="65FA4869" w14:textId="77777777" w:rsidR="006871B5" w:rsidRPr="00920004" w:rsidRDefault="006871B5" w:rsidP="00727C9A">
            <w:pPr>
              <w:rPr>
                <w:ins w:id="41204" w:author="phuong vu" w:date="2018-11-30T14:07:00Z"/>
                <w:rPrChange w:id="41205" w:author="phuong vu" w:date="2018-11-30T22:36:00Z">
                  <w:rPr>
                    <w:ins w:id="41206" w:author="phuong vu" w:date="2018-11-30T14:07:00Z"/>
                  </w:rPr>
                </w:rPrChange>
              </w:rPr>
              <w:pPrChange w:id="41207" w:author="phuong vu" w:date="2018-11-30T21:55:00Z">
                <w:pPr>
                  <w:spacing w:line="276" w:lineRule="auto"/>
                </w:pPr>
              </w:pPrChange>
            </w:pPr>
            <w:ins w:id="41208" w:author="phuong vu" w:date="2018-11-30T14:07:00Z">
              <w:r w:rsidRPr="00920004">
                <w:rPr>
                  <w:rPrChange w:id="41209" w:author="phuong vu" w:date="2018-11-30T22:36:00Z">
                    <w:rPr/>
                  </w:rPrChange>
                </w:rPr>
                <w:t>id</w:t>
              </w:r>
            </w:ins>
          </w:p>
        </w:tc>
        <w:tc>
          <w:tcPr>
            <w:tcW w:w="1300" w:type="dxa"/>
            <w:noWrap/>
            <w:hideMark/>
          </w:tcPr>
          <w:p w14:paraId="4DB8CD58" w14:textId="77777777" w:rsidR="006871B5" w:rsidRPr="00920004" w:rsidRDefault="006871B5" w:rsidP="00727C9A">
            <w:pPr>
              <w:rPr>
                <w:ins w:id="41210" w:author="phuong vu" w:date="2018-11-30T14:07:00Z"/>
                <w:rPrChange w:id="41211" w:author="phuong vu" w:date="2018-11-30T22:36:00Z">
                  <w:rPr>
                    <w:ins w:id="41212" w:author="phuong vu" w:date="2018-11-30T14:07:00Z"/>
                  </w:rPr>
                </w:rPrChange>
              </w:rPr>
              <w:pPrChange w:id="41213" w:author="phuong vu" w:date="2018-11-30T21:55:00Z">
                <w:pPr>
                  <w:spacing w:line="276" w:lineRule="auto"/>
                </w:pPr>
              </w:pPrChange>
            </w:pPr>
            <w:ins w:id="41214" w:author="phuong vu" w:date="2018-11-30T14:07:00Z">
              <w:r w:rsidRPr="00920004">
                <w:rPr>
                  <w:rPrChange w:id="41215" w:author="phuong vu" w:date="2018-11-30T22:36:00Z">
                    <w:rPr/>
                  </w:rPrChange>
                </w:rPr>
                <w:t>numeric</w:t>
              </w:r>
            </w:ins>
          </w:p>
        </w:tc>
        <w:tc>
          <w:tcPr>
            <w:tcW w:w="1098" w:type="dxa"/>
            <w:noWrap/>
            <w:vAlign w:val="center"/>
            <w:hideMark/>
          </w:tcPr>
          <w:p w14:paraId="45AA83B5" w14:textId="77777777" w:rsidR="006871B5" w:rsidRPr="00920004" w:rsidRDefault="006871B5" w:rsidP="00727C9A">
            <w:pPr>
              <w:jc w:val="center"/>
              <w:rPr>
                <w:ins w:id="41216" w:author="phuong vu" w:date="2018-11-30T14:07:00Z"/>
                <w:rPrChange w:id="41217" w:author="phuong vu" w:date="2018-11-30T22:36:00Z">
                  <w:rPr>
                    <w:ins w:id="41218" w:author="phuong vu" w:date="2018-11-30T14:07:00Z"/>
                  </w:rPr>
                </w:rPrChange>
              </w:rPr>
              <w:pPrChange w:id="41219" w:author="phuong vu" w:date="2018-11-30T21:55:00Z">
                <w:pPr>
                  <w:spacing w:line="276" w:lineRule="auto"/>
                  <w:jc w:val="center"/>
                </w:pPr>
              </w:pPrChange>
            </w:pPr>
          </w:p>
        </w:tc>
        <w:tc>
          <w:tcPr>
            <w:tcW w:w="838" w:type="dxa"/>
            <w:noWrap/>
            <w:vAlign w:val="center"/>
            <w:hideMark/>
          </w:tcPr>
          <w:p w14:paraId="398B8F52" w14:textId="77777777" w:rsidR="006871B5" w:rsidRPr="00920004" w:rsidRDefault="006871B5" w:rsidP="00727C9A">
            <w:pPr>
              <w:jc w:val="center"/>
              <w:rPr>
                <w:ins w:id="41220" w:author="phuong vu" w:date="2018-11-30T14:07:00Z"/>
                <w:rPrChange w:id="41221" w:author="phuong vu" w:date="2018-11-30T22:36:00Z">
                  <w:rPr>
                    <w:ins w:id="41222" w:author="phuong vu" w:date="2018-11-30T14:07:00Z"/>
                  </w:rPr>
                </w:rPrChange>
              </w:rPr>
              <w:pPrChange w:id="41223" w:author="phuong vu" w:date="2018-11-30T21:55:00Z">
                <w:pPr>
                  <w:spacing w:line="276" w:lineRule="auto"/>
                  <w:jc w:val="center"/>
                </w:pPr>
              </w:pPrChange>
            </w:pPr>
            <w:ins w:id="41224" w:author="phuong vu" w:date="2018-11-30T14:07:00Z">
              <w:r w:rsidRPr="00920004">
                <w:rPr>
                  <w:rPrChange w:id="41225" w:author="phuong vu" w:date="2018-11-30T22:36:00Z">
                    <w:rPr/>
                  </w:rPrChange>
                </w:rPr>
                <w:t>X</w:t>
              </w:r>
            </w:ins>
          </w:p>
        </w:tc>
        <w:tc>
          <w:tcPr>
            <w:tcW w:w="823" w:type="dxa"/>
            <w:noWrap/>
            <w:vAlign w:val="center"/>
            <w:hideMark/>
          </w:tcPr>
          <w:p w14:paraId="3A060B17" w14:textId="77777777" w:rsidR="006871B5" w:rsidRPr="00920004" w:rsidRDefault="006871B5" w:rsidP="00727C9A">
            <w:pPr>
              <w:jc w:val="center"/>
              <w:rPr>
                <w:ins w:id="41226" w:author="phuong vu" w:date="2018-11-30T14:07:00Z"/>
                <w:rPrChange w:id="41227" w:author="phuong vu" w:date="2018-11-30T22:36:00Z">
                  <w:rPr>
                    <w:ins w:id="41228" w:author="phuong vu" w:date="2018-11-30T14:07:00Z"/>
                  </w:rPr>
                </w:rPrChange>
              </w:rPr>
              <w:pPrChange w:id="41229" w:author="phuong vu" w:date="2018-11-30T21:55:00Z">
                <w:pPr>
                  <w:spacing w:line="276" w:lineRule="auto"/>
                  <w:jc w:val="center"/>
                </w:pPr>
              </w:pPrChange>
            </w:pPr>
          </w:p>
        </w:tc>
        <w:tc>
          <w:tcPr>
            <w:tcW w:w="2228" w:type="dxa"/>
            <w:noWrap/>
            <w:hideMark/>
          </w:tcPr>
          <w:p w14:paraId="14E44414" w14:textId="77777777" w:rsidR="006871B5" w:rsidRPr="00920004" w:rsidRDefault="006871B5" w:rsidP="00727C9A">
            <w:pPr>
              <w:rPr>
                <w:ins w:id="41230" w:author="phuong vu" w:date="2018-11-30T14:07:00Z"/>
                <w:lang w:val="en-US"/>
                <w:rPrChange w:id="41231" w:author="phuong vu" w:date="2018-11-30T22:36:00Z">
                  <w:rPr>
                    <w:ins w:id="41232" w:author="phuong vu" w:date="2018-11-30T14:07:00Z"/>
                    <w:lang w:val="en-US"/>
                  </w:rPr>
                </w:rPrChange>
              </w:rPr>
              <w:pPrChange w:id="41233" w:author="phuong vu" w:date="2018-11-30T21:55:00Z">
                <w:pPr>
                  <w:spacing w:line="276" w:lineRule="auto"/>
                </w:pPr>
              </w:pPrChange>
            </w:pPr>
            <w:ins w:id="41234" w:author="phuong vu" w:date="2018-11-30T14:07:00Z">
              <w:r w:rsidRPr="00920004">
                <w:rPr>
                  <w:rPrChange w:id="41235" w:author="phuong vu" w:date="2018-11-30T22:36:00Z">
                    <w:rPr/>
                  </w:rPrChange>
                </w:rPr>
                <w:t>ID</w:t>
              </w:r>
            </w:ins>
          </w:p>
        </w:tc>
      </w:tr>
      <w:tr w:rsidR="006871B5" w:rsidRPr="00920004" w14:paraId="2AB81DD5" w14:textId="77777777" w:rsidTr="006871B5">
        <w:trPr>
          <w:trHeight w:val="300"/>
          <w:ins w:id="41236" w:author="phuong vu" w:date="2018-11-30T14:07:00Z"/>
        </w:trPr>
        <w:tc>
          <w:tcPr>
            <w:tcW w:w="708" w:type="dxa"/>
            <w:noWrap/>
            <w:vAlign w:val="center"/>
            <w:hideMark/>
          </w:tcPr>
          <w:p w14:paraId="70C43584" w14:textId="77777777" w:rsidR="006871B5" w:rsidRPr="00920004" w:rsidRDefault="006871B5" w:rsidP="00BD0851">
            <w:pPr>
              <w:spacing w:before="240" w:line="0" w:lineRule="atLeast"/>
              <w:jc w:val="center"/>
              <w:rPr>
                <w:ins w:id="41237" w:author="phuong vu" w:date="2018-11-30T14:07:00Z"/>
                <w:rPrChange w:id="41238" w:author="phuong vu" w:date="2018-11-30T22:36:00Z">
                  <w:rPr>
                    <w:ins w:id="41239" w:author="phuong vu" w:date="2018-11-30T14:07:00Z"/>
                  </w:rPr>
                </w:rPrChange>
              </w:rPr>
              <w:pPrChange w:id="41240" w:author="phuong vu" w:date="2018-11-30T14:16:00Z">
                <w:pPr>
                  <w:spacing w:line="276" w:lineRule="auto"/>
                  <w:jc w:val="center"/>
                </w:pPr>
              </w:pPrChange>
            </w:pPr>
            <w:ins w:id="41241" w:author="phuong vu" w:date="2018-11-30T14:07:00Z">
              <w:r w:rsidRPr="00920004">
                <w:rPr>
                  <w:rPrChange w:id="41242" w:author="phuong vu" w:date="2018-11-30T22:36:00Z">
                    <w:rPr/>
                  </w:rPrChange>
                </w:rPr>
                <w:t>2</w:t>
              </w:r>
            </w:ins>
          </w:p>
        </w:tc>
        <w:tc>
          <w:tcPr>
            <w:tcW w:w="1820" w:type="dxa"/>
            <w:noWrap/>
            <w:hideMark/>
          </w:tcPr>
          <w:p w14:paraId="32460051" w14:textId="77777777" w:rsidR="006871B5" w:rsidRPr="00920004" w:rsidRDefault="006871B5" w:rsidP="00727C9A">
            <w:pPr>
              <w:rPr>
                <w:ins w:id="41243" w:author="phuong vu" w:date="2018-11-30T14:07:00Z"/>
                <w:lang w:val="en-US"/>
                <w:rPrChange w:id="41244" w:author="phuong vu" w:date="2018-11-30T22:36:00Z">
                  <w:rPr>
                    <w:ins w:id="41245" w:author="phuong vu" w:date="2018-11-30T14:07:00Z"/>
                    <w:lang w:val="en-US"/>
                  </w:rPr>
                </w:rPrChange>
              </w:rPr>
              <w:pPrChange w:id="41246" w:author="phuong vu" w:date="2018-11-30T21:55:00Z">
                <w:pPr>
                  <w:spacing w:line="276" w:lineRule="auto"/>
                </w:pPr>
              </w:pPrChange>
            </w:pPr>
            <w:ins w:id="41247" w:author="phuong vu" w:date="2018-11-30T14:07:00Z">
              <w:r w:rsidRPr="00920004">
                <w:rPr>
                  <w:lang w:val="en-US"/>
                  <w:rPrChange w:id="41248" w:author="phuong vu" w:date="2018-11-30T22:36:00Z">
                    <w:rPr>
                      <w:lang w:val="en-US"/>
                    </w:rPr>
                  </w:rPrChange>
                </w:rPr>
                <w:t>service</w:t>
              </w:r>
              <w:r w:rsidRPr="00920004">
                <w:rPr>
                  <w:rPrChange w:id="41249" w:author="phuong vu" w:date="2018-11-30T22:36:00Z">
                    <w:rPr/>
                  </w:rPrChange>
                </w:rPr>
                <w:t>_</w:t>
              </w:r>
              <w:r w:rsidRPr="00920004">
                <w:rPr>
                  <w:lang w:val="en-US"/>
                  <w:rPrChange w:id="41250" w:author="phuong vu" w:date="2018-11-30T22:36:00Z">
                    <w:rPr>
                      <w:lang w:val="en-US"/>
                    </w:rPr>
                  </w:rPrChange>
                </w:rPr>
                <w:t>type_id</w:t>
              </w:r>
            </w:ins>
          </w:p>
        </w:tc>
        <w:tc>
          <w:tcPr>
            <w:tcW w:w="1300" w:type="dxa"/>
            <w:noWrap/>
            <w:hideMark/>
          </w:tcPr>
          <w:p w14:paraId="4286E48A" w14:textId="77777777" w:rsidR="006871B5" w:rsidRPr="00920004" w:rsidRDefault="006871B5" w:rsidP="00727C9A">
            <w:pPr>
              <w:rPr>
                <w:ins w:id="41251" w:author="phuong vu" w:date="2018-11-30T14:07:00Z"/>
                <w:lang w:val="en-US"/>
                <w:rPrChange w:id="41252" w:author="phuong vu" w:date="2018-11-30T22:36:00Z">
                  <w:rPr>
                    <w:ins w:id="41253" w:author="phuong vu" w:date="2018-11-30T14:07:00Z"/>
                    <w:lang w:val="en-US"/>
                  </w:rPr>
                </w:rPrChange>
              </w:rPr>
              <w:pPrChange w:id="41254" w:author="phuong vu" w:date="2018-11-30T21:55:00Z">
                <w:pPr>
                  <w:spacing w:line="276" w:lineRule="auto"/>
                </w:pPr>
              </w:pPrChange>
            </w:pPr>
            <w:ins w:id="41255" w:author="phuong vu" w:date="2018-11-30T14:07:00Z">
              <w:r w:rsidRPr="00920004">
                <w:rPr>
                  <w:lang w:val="en-US"/>
                  <w:rPrChange w:id="41256" w:author="phuong vu" w:date="2018-11-30T22:36:00Z">
                    <w:rPr>
                      <w:lang w:val="en-US"/>
                    </w:rPr>
                  </w:rPrChange>
                </w:rPr>
                <w:t>numeric</w:t>
              </w:r>
            </w:ins>
          </w:p>
        </w:tc>
        <w:tc>
          <w:tcPr>
            <w:tcW w:w="1098" w:type="dxa"/>
            <w:noWrap/>
            <w:vAlign w:val="center"/>
            <w:hideMark/>
          </w:tcPr>
          <w:p w14:paraId="4BFA560D" w14:textId="77777777" w:rsidR="006871B5" w:rsidRPr="00920004" w:rsidRDefault="006871B5" w:rsidP="00727C9A">
            <w:pPr>
              <w:jc w:val="center"/>
              <w:rPr>
                <w:ins w:id="41257" w:author="phuong vu" w:date="2018-11-30T14:07:00Z"/>
                <w:rPrChange w:id="41258" w:author="phuong vu" w:date="2018-11-30T22:36:00Z">
                  <w:rPr>
                    <w:ins w:id="41259" w:author="phuong vu" w:date="2018-11-30T14:07:00Z"/>
                  </w:rPr>
                </w:rPrChange>
              </w:rPr>
              <w:pPrChange w:id="41260" w:author="phuong vu" w:date="2018-11-30T21:55:00Z">
                <w:pPr>
                  <w:spacing w:line="276" w:lineRule="auto"/>
                  <w:jc w:val="center"/>
                </w:pPr>
              </w:pPrChange>
            </w:pPr>
          </w:p>
        </w:tc>
        <w:tc>
          <w:tcPr>
            <w:tcW w:w="838" w:type="dxa"/>
            <w:noWrap/>
            <w:vAlign w:val="center"/>
            <w:hideMark/>
          </w:tcPr>
          <w:p w14:paraId="5DC41B58" w14:textId="77777777" w:rsidR="006871B5" w:rsidRPr="00920004" w:rsidRDefault="006871B5" w:rsidP="00727C9A">
            <w:pPr>
              <w:jc w:val="center"/>
              <w:rPr>
                <w:ins w:id="41261" w:author="phuong vu" w:date="2018-11-30T14:07:00Z"/>
                <w:rPrChange w:id="41262" w:author="phuong vu" w:date="2018-11-30T22:36:00Z">
                  <w:rPr>
                    <w:ins w:id="41263" w:author="phuong vu" w:date="2018-11-30T14:07:00Z"/>
                  </w:rPr>
                </w:rPrChange>
              </w:rPr>
              <w:pPrChange w:id="41264" w:author="phuong vu" w:date="2018-11-30T21:55:00Z">
                <w:pPr>
                  <w:spacing w:line="276" w:lineRule="auto"/>
                  <w:jc w:val="center"/>
                </w:pPr>
              </w:pPrChange>
            </w:pPr>
          </w:p>
        </w:tc>
        <w:tc>
          <w:tcPr>
            <w:tcW w:w="823" w:type="dxa"/>
            <w:noWrap/>
            <w:vAlign w:val="center"/>
            <w:hideMark/>
          </w:tcPr>
          <w:p w14:paraId="4759EB04" w14:textId="77777777" w:rsidR="006871B5" w:rsidRPr="00920004" w:rsidRDefault="006871B5" w:rsidP="00727C9A">
            <w:pPr>
              <w:jc w:val="center"/>
              <w:rPr>
                <w:ins w:id="41265" w:author="phuong vu" w:date="2018-11-30T14:07:00Z"/>
                <w:lang w:val="en-US"/>
                <w:rPrChange w:id="41266" w:author="phuong vu" w:date="2018-11-30T22:36:00Z">
                  <w:rPr>
                    <w:ins w:id="41267" w:author="phuong vu" w:date="2018-11-30T14:07:00Z"/>
                    <w:lang w:val="en-US"/>
                  </w:rPr>
                </w:rPrChange>
              </w:rPr>
              <w:pPrChange w:id="41268" w:author="phuong vu" w:date="2018-11-30T21:55:00Z">
                <w:pPr>
                  <w:spacing w:line="276" w:lineRule="auto"/>
                  <w:jc w:val="center"/>
                </w:pPr>
              </w:pPrChange>
            </w:pPr>
            <w:ins w:id="41269" w:author="phuong vu" w:date="2018-11-30T14:07:00Z">
              <w:r w:rsidRPr="00920004">
                <w:rPr>
                  <w:lang w:val="en-US"/>
                  <w:rPrChange w:id="41270" w:author="phuong vu" w:date="2018-11-30T22:36:00Z">
                    <w:rPr>
                      <w:lang w:val="en-US"/>
                    </w:rPr>
                  </w:rPrChange>
                </w:rPr>
                <w:t>X</w:t>
              </w:r>
            </w:ins>
          </w:p>
        </w:tc>
        <w:tc>
          <w:tcPr>
            <w:tcW w:w="2228" w:type="dxa"/>
            <w:noWrap/>
            <w:hideMark/>
          </w:tcPr>
          <w:p w14:paraId="5F99CF71" w14:textId="77777777" w:rsidR="006871B5" w:rsidRPr="00920004" w:rsidRDefault="006871B5" w:rsidP="00727C9A">
            <w:pPr>
              <w:rPr>
                <w:ins w:id="41271" w:author="phuong vu" w:date="2018-11-30T14:07:00Z"/>
                <w:lang w:val="en-US"/>
                <w:rPrChange w:id="41272" w:author="phuong vu" w:date="2018-11-30T22:36:00Z">
                  <w:rPr>
                    <w:ins w:id="41273" w:author="phuong vu" w:date="2018-11-30T14:07:00Z"/>
                    <w:lang w:val="en-US"/>
                  </w:rPr>
                </w:rPrChange>
              </w:rPr>
              <w:pPrChange w:id="41274" w:author="phuong vu" w:date="2018-11-30T21:55:00Z">
                <w:pPr>
                  <w:spacing w:line="276" w:lineRule="auto"/>
                </w:pPr>
              </w:pPrChange>
            </w:pPr>
            <w:ins w:id="41275" w:author="phuong vu" w:date="2018-11-30T14:07:00Z">
              <w:r w:rsidRPr="00920004">
                <w:rPr>
                  <w:lang w:val="en-US"/>
                  <w:rPrChange w:id="41276" w:author="phuong vu" w:date="2018-11-30T22:36:00Z">
                    <w:rPr>
                      <w:lang w:val="en-US"/>
                    </w:rPr>
                  </w:rPrChange>
                </w:rPr>
                <w:t>ID dịch vụ.</w:t>
              </w:r>
            </w:ins>
          </w:p>
        </w:tc>
      </w:tr>
      <w:tr w:rsidR="006871B5" w:rsidRPr="00920004" w14:paraId="63BBB70B" w14:textId="77777777" w:rsidTr="006871B5">
        <w:trPr>
          <w:trHeight w:val="300"/>
          <w:ins w:id="41277" w:author="phuong vu" w:date="2018-11-30T14:07:00Z"/>
        </w:trPr>
        <w:tc>
          <w:tcPr>
            <w:tcW w:w="708" w:type="dxa"/>
            <w:noWrap/>
            <w:vAlign w:val="center"/>
          </w:tcPr>
          <w:p w14:paraId="745D50EA" w14:textId="77777777" w:rsidR="006871B5" w:rsidRPr="00920004" w:rsidRDefault="006871B5" w:rsidP="00BD0851">
            <w:pPr>
              <w:spacing w:before="240" w:line="0" w:lineRule="atLeast"/>
              <w:jc w:val="center"/>
              <w:rPr>
                <w:ins w:id="41278" w:author="phuong vu" w:date="2018-11-30T14:07:00Z"/>
                <w:lang w:val="en-US"/>
                <w:rPrChange w:id="41279" w:author="phuong vu" w:date="2018-11-30T22:36:00Z">
                  <w:rPr>
                    <w:ins w:id="41280" w:author="phuong vu" w:date="2018-11-30T14:07:00Z"/>
                    <w:lang w:val="en-US"/>
                  </w:rPr>
                </w:rPrChange>
              </w:rPr>
              <w:pPrChange w:id="41281" w:author="phuong vu" w:date="2018-11-30T14:16:00Z">
                <w:pPr>
                  <w:spacing w:line="276" w:lineRule="auto"/>
                  <w:jc w:val="center"/>
                </w:pPr>
              </w:pPrChange>
            </w:pPr>
            <w:ins w:id="41282" w:author="phuong vu" w:date="2018-11-30T14:07:00Z">
              <w:r w:rsidRPr="00920004">
                <w:rPr>
                  <w:lang w:val="en-US"/>
                  <w:rPrChange w:id="41283" w:author="phuong vu" w:date="2018-11-30T22:36:00Z">
                    <w:rPr>
                      <w:lang w:val="en-US"/>
                    </w:rPr>
                  </w:rPrChange>
                </w:rPr>
                <w:t>3</w:t>
              </w:r>
            </w:ins>
          </w:p>
        </w:tc>
        <w:tc>
          <w:tcPr>
            <w:tcW w:w="1820" w:type="dxa"/>
            <w:noWrap/>
          </w:tcPr>
          <w:p w14:paraId="3AF6075C" w14:textId="77777777" w:rsidR="006871B5" w:rsidRPr="00920004" w:rsidRDefault="006871B5" w:rsidP="00727C9A">
            <w:pPr>
              <w:rPr>
                <w:ins w:id="41284" w:author="phuong vu" w:date="2018-11-30T14:07:00Z"/>
                <w:lang w:val="en-US"/>
                <w:rPrChange w:id="41285" w:author="phuong vu" w:date="2018-11-30T22:36:00Z">
                  <w:rPr>
                    <w:ins w:id="41286" w:author="phuong vu" w:date="2018-11-30T14:07:00Z"/>
                    <w:lang w:val="en-US"/>
                  </w:rPr>
                </w:rPrChange>
              </w:rPr>
              <w:pPrChange w:id="41287" w:author="phuong vu" w:date="2018-11-30T21:55:00Z">
                <w:pPr>
                  <w:spacing w:line="276" w:lineRule="auto"/>
                </w:pPr>
              </w:pPrChange>
            </w:pPr>
            <w:ins w:id="41288" w:author="phuong vu" w:date="2018-11-30T14:07:00Z">
              <w:r w:rsidRPr="00920004">
                <w:rPr>
                  <w:lang w:val="en-US"/>
                  <w:rPrChange w:id="41289" w:author="phuong vu" w:date="2018-11-30T22:36:00Z">
                    <w:rPr>
                      <w:lang w:val="en-US"/>
                    </w:rPr>
                  </w:rPrChange>
                </w:rPr>
                <w:t>branch_id</w:t>
              </w:r>
            </w:ins>
          </w:p>
        </w:tc>
        <w:tc>
          <w:tcPr>
            <w:tcW w:w="1300" w:type="dxa"/>
            <w:noWrap/>
          </w:tcPr>
          <w:p w14:paraId="0B85330F" w14:textId="77777777" w:rsidR="006871B5" w:rsidRPr="00920004" w:rsidRDefault="006871B5" w:rsidP="00727C9A">
            <w:pPr>
              <w:rPr>
                <w:ins w:id="41290" w:author="phuong vu" w:date="2018-11-30T14:07:00Z"/>
                <w:rPrChange w:id="41291" w:author="phuong vu" w:date="2018-11-30T22:36:00Z">
                  <w:rPr>
                    <w:ins w:id="41292" w:author="phuong vu" w:date="2018-11-30T14:07:00Z"/>
                  </w:rPr>
                </w:rPrChange>
              </w:rPr>
              <w:pPrChange w:id="41293" w:author="phuong vu" w:date="2018-11-30T21:55:00Z">
                <w:pPr>
                  <w:spacing w:line="276" w:lineRule="auto"/>
                </w:pPr>
              </w:pPrChange>
            </w:pPr>
            <w:ins w:id="41294" w:author="phuong vu" w:date="2018-11-30T14:07:00Z">
              <w:r w:rsidRPr="00920004">
                <w:rPr>
                  <w:lang w:val="en-US"/>
                  <w:rPrChange w:id="41295" w:author="phuong vu" w:date="2018-11-30T22:36:00Z">
                    <w:rPr>
                      <w:lang w:val="en-US"/>
                    </w:rPr>
                  </w:rPrChange>
                </w:rPr>
                <w:t>numeric</w:t>
              </w:r>
            </w:ins>
          </w:p>
        </w:tc>
        <w:tc>
          <w:tcPr>
            <w:tcW w:w="1098" w:type="dxa"/>
            <w:noWrap/>
            <w:vAlign w:val="center"/>
          </w:tcPr>
          <w:p w14:paraId="100489BD" w14:textId="77777777" w:rsidR="006871B5" w:rsidRPr="00920004" w:rsidRDefault="006871B5" w:rsidP="00727C9A">
            <w:pPr>
              <w:jc w:val="center"/>
              <w:rPr>
                <w:ins w:id="41296" w:author="phuong vu" w:date="2018-11-30T14:07:00Z"/>
                <w:rPrChange w:id="41297" w:author="phuong vu" w:date="2018-11-30T22:36:00Z">
                  <w:rPr>
                    <w:ins w:id="41298" w:author="phuong vu" w:date="2018-11-30T14:07:00Z"/>
                  </w:rPr>
                </w:rPrChange>
              </w:rPr>
              <w:pPrChange w:id="41299" w:author="phuong vu" w:date="2018-11-30T21:55:00Z">
                <w:pPr>
                  <w:spacing w:line="276" w:lineRule="auto"/>
                  <w:jc w:val="center"/>
                </w:pPr>
              </w:pPrChange>
            </w:pPr>
          </w:p>
        </w:tc>
        <w:tc>
          <w:tcPr>
            <w:tcW w:w="838" w:type="dxa"/>
            <w:noWrap/>
            <w:vAlign w:val="center"/>
          </w:tcPr>
          <w:p w14:paraId="1924CF7C" w14:textId="77777777" w:rsidR="006871B5" w:rsidRPr="00920004" w:rsidRDefault="006871B5" w:rsidP="00727C9A">
            <w:pPr>
              <w:jc w:val="center"/>
              <w:rPr>
                <w:ins w:id="41300" w:author="phuong vu" w:date="2018-11-30T14:07:00Z"/>
                <w:rPrChange w:id="41301" w:author="phuong vu" w:date="2018-11-30T22:36:00Z">
                  <w:rPr>
                    <w:ins w:id="41302" w:author="phuong vu" w:date="2018-11-30T14:07:00Z"/>
                  </w:rPr>
                </w:rPrChange>
              </w:rPr>
              <w:pPrChange w:id="41303" w:author="phuong vu" w:date="2018-11-30T21:55:00Z">
                <w:pPr>
                  <w:spacing w:line="276" w:lineRule="auto"/>
                  <w:jc w:val="center"/>
                </w:pPr>
              </w:pPrChange>
            </w:pPr>
          </w:p>
        </w:tc>
        <w:tc>
          <w:tcPr>
            <w:tcW w:w="823" w:type="dxa"/>
            <w:noWrap/>
            <w:vAlign w:val="center"/>
          </w:tcPr>
          <w:p w14:paraId="343887E3" w14:textId="77777777" w:rsidR="006871B5" w:rsidRPr="00920004" w:rsidRDefault="006871B5" w:rsidP="00727C9A">
            <w:pPr>
              <w:jc w:val="center"/>
              <w:rPr>
                <w:ins w:id="41304" w:author="phuong vu" w:date="2018-11-30T14:07:00Z"/>
                <w:lang w:val="en-US"/>
                <w:rPrChange w:id="41305" w:author="phuong vu" w:date="2018-11-30T22:36:00Z">
                  <w:rPr>
                    <w:ins w:id="41306" w:author="phuong vu" w:date="2018-11-30T14:07:00Z"/>
                    <w:lang w:val="en-US"/>
                  </w:rPr>
                </w:rPrChange>
              </w:rPr>
              <w:pPrChange w:id="41307" w:author="phuong vu" w:date="2018-11-30T21:55:00Z">
                <w:pPr>
                  <w:spacing w:line="276" w:lineRule="auto"/>
                  <w:jc w:val="center"/>
                </w:pPr>
              </w:pPrChange>
            </w:pPr>
            <w:ins w:id="41308" w:author="phuong vu" w:date="2018-11-30T14:07:00Z">
              <w:r w:rsidRPr="00920004">
                <w:rPr>
                  <w:lang w:val="en-US"/>
                  <w:rPrChange w:id="41309" w:author="phuong vu" w:date="2018-11-30T22:36:00Z">
                    <w:rPr>
                      <w:lang w:val="en-US"/>
                    </w:rPr>
                  </w:rPrChange>
                </w:rPr>
                <w:t>X</w:t>
              </w:r>
            </w:ins>
          </w:p>
        </w:tc>
        <w:tc>
          <w:tcPr>
            <w:tcW w:w="2228" w:type="dxa"/>
            <w:noWrap/>
          </w:tcPr>
          <w:p w14:paraId="77C1E002" w14:textId="77777777" w:rsidR="006871B5" w:rsidRPr="00920004" w:rsidRDefault="006871B5" w:rsidP="00727C9A">
            <w:pPr>
              <w:rPr>
                <w:ins w:id="41310" w:author="phuong vu" w:date="2018-11-30T14:07:00Z"/>
                <w:lang w:val="en-US"/>
                <w:rPrChange w:id="41311" w:author="phuong vu" w:date="2018-11-30T22:36:00Z">
                  <w:rPr>
                    <w:ins w:id="41312" w:author="phuong vu" w:date="2018-11-30T14:07:00Z"/>
                    <w:lang w:val="en-US"/>
                  </w:rPr>
                </w:rPrChange>
              </w:rPr>
              <w:pPrChange w:id="41313" w:author="phuong vu" w:date="2018-11-30T21:55:00Z">
                <w:pPr>
                  <w:spacing w:line="276" w:lineRule="auto"/>
                </w:pPr>
              </w:pPrChange>
            </w:pPr>
            <w:ins w:id="41314" w:author="phuong vu" w:date="2018-11-30T14:07:00Z">
              <w:r w:rsidRPr="00920004">
                <w:rPr>
                  <w:lang w:val="en-US"/>
                  <w:rPrChange w:id="41315" w:author="phuong vu" w:date="2018-11-30T22:36:00Z">
                    <w:rPr>
                      <w:lang w:val="en-US"/>
                    </w:rPr>
                  </w:rPrChange>
                </w:rPr>
                <w:t xml:space="preserve">ID chi nhánh. </w:t>
              </w:r>
            </w:ins>
          </w:p>
        </w:tc>
      </w:tr>
      <w:tr w:rsidR="006871B5" w:rsidRPr="00920004" w14:paraId="4F1C488C" w14:textId="77777777" w:rsidTr="006871B5">
        <w:trPr>
          <w:trHeight w:val="300"/>
          <w:ins w:id="41316" w:author="phuong vu" w:date="2018-11-30T14:07:00Z"/>
        </w:trPr>
        <w:tc>
          <w:tcPr>
            <w:tcW w:w="708" w:type="dxa"/>
            <w:noWrap/>
            <w:vAlign w:val="center"/>
            <w:hideMark/>
          </w:tcPr>
          <w:p w14:paraId="336A06D3" w14:textId="77777777" w:rsidR="006871B5" w:rsidRPr="00920004" w:rsidRDefault="006871B5" w:rsidP="00BD0851">
            <w:pPr>
              <w:spacing w:before="240" w:line="0" w:lineRule="atLeast"/>
              <w:jc w:val="center"/>
              <w:rPr>
                <w:ins w:id="41317" w:author="phuong vu" w:date="2018-11-30T14:07:00Z"/>
                <w:lang w:val="en-US"/>
                <w:rPrChange w:id="41318" w:author="phuong vu" w:date="2018-11-30T22:36:00Z">
                  <w:rPr>
                    <w:ins w:id="41319" w:author="phuong vu" w:date="2018-11-30T14:07:00Z"/>
                    <w:lang w:val="en-US"/>
                  </w:rPr>
                </w:rPrChange>
              </w:rPr>
              <w:pPrChange w:id="41320" w:author="phuong vu" w:date="2018-11-30T14:16:00Z">
                <w:pPr>
                  <w:spacing w:line="276" w:lineRule="auto"/>
                  <w:jc w:val="center"/>
                </w:pPr>
              </w:pPrChange>
            </w:pPr>
            <w:ins w:id="41321" w:author="phuong vu" w:date="2018-11-30T14:07:00Z">
              <w:r w:rsidRPr="00920004">
                <w:rPr>
                  <w:lang w:val="en-US"/>
                  <w:rPrChange w:id="41322" w:author="phuong vu" w:date="2018-11-30T22:36:00Z">
                    <w:rPr>
                      <w:lang w:val="en-US"/>
                    </w:rPr>
                  </w:rPrChange>
                </w:rPr>
                <w:t>4</w:t>
              </w:r>
            </w:ins>
          </w:p>
        </w:tc>
        <w:tc>
          <w:tcPr>
            <w:tcW w:w="1820" w:type="dxa"/>
            <w:noWrap/>
            <w:hideMark/>
          </w:tcPr>
          <w:p w14:paraId="0594A0BA" w14:textId="77777777" w:rsidR="006871B5" w:rsidRPr="00920004" w:rsidRDefault="006871B5" w:rsidP="00727C9A">
            <w:pPr>
              <w:rPr>
                <w:ins w:id="41323" w:author="phuong vu" w:date="2018-11-30T14:07:00Z"/>
                <w:rPrChange w:id="41324" w:author="phuong vu" w:date="2018-11-30T22:36:00Z">
                  <w:rPr>
                    <w:ins w:id="41325" w:author="phuong vu" w:date="2018-11-30T14:07:00Z"/>
                  </w:rPr>
                </w:rPrChange>
              </w:rPr>
              <w:pPrChange w:id="41326" w:author="phuong vu" w:date="2018-11-30T21:55:00Z">
                <w:pPr>
                  <w:spacing w:line="276" w:lineRule="auto"/>
                </w:pPr>
              </w:pPrChange>
            </w:pPr>
            <w:ins w:id="41327" w:author="phuong vu" w:date="2018-11-30T14:07:00Z">
              <w:r w:rsidRPr="00920004">
                <w:rPr>
                  <w:rPrChange w:id="41328" w:author="phuong vu" w:date="2018-11-30T22:36:00Z">
                    <w:rPr/>
                  </w:rPrChange>
                </w:rPr>
                <w:t>status</w:t>
              </w:r>
            </w:ins>
          </w:p>
        </w:tc>
        <w:tc>
          <w:tcPr>
            <w:tcW w:w="1300" w:type="dxa"/>
            <w:noWrap/>
            <w:hideMark/>
          </w:tcPr>
          <w:p w14:paraId="31E6AB68" w14:textId="44FA328C" w:rsidR="006871B5" w:rsidRPr="00920004" w:rsidRDefault="00E452E5" w:rsidP="00727C9A">
            <w:pPr>
              <w:rPr>
                <w:ins w:id="41329" w:author="phuong vu" w:date="2018-11-30T14:07:00Z"/>
                <w:rPrChange w:id="41330" w:author="phuong vu" w:date="2018-11-30T22:36:00Z">
                  <w:rPr>
                    <w:ins w:id="41331" w:author="phuong vu" w:date="2018-11-30T14:07:00Z"/>
                  </w:rPr>
                </w:rPrChange>
              </w:rPr>
              <w:pPrChange w:id="41332" w:author="phuong vu" w:date="2018-11-30T21:55:00Z">
                <w:pPr>
                  <w:spacing w:line="276" w:lineRule="auto"/>
                </w:pPr>
              </w:pPrChange>
            </w:pPr>
            <w:ins w:id="41333" w:author="phuong vu" w:date="2018-11-30T21:53:00Z">
              <w:r w:rsidRPr="00920004">
                <w:rPr>
                  <w:rPrChange w:id="41334" w:author="phuong vu" w:date="2018-11-30T22:36:00Z">
                    <w:rPr/>
                  </w:rPrChange>
                </w:rPr>
                <w:t>varchar</w:t>
              </w:r>
            </w:ins>
          </w:p>
        </w:tc>
        <w:tc>
          <w:tcPr>
            <w:tcW w:w="1098" w:type="dxa"/>
            <w:noWrap/>
            <w:vAlign w:val="center"/>
            <w:hideMark/>
          </w:tcPr>
          <w:p w14:paraId="794A7238" w14:textId="77777777" w:rsidR="006871B5" w:rsidRPr="00920004" w:rsidRDefault="006871B5" w:rsidP="00727C9A">
            <w:pPr>
              <w:jc w:val="center"/>
              <w:rPr>
                <w:ins w:id="41335" w:author="phuong vu" w:date="2018-11-30T14:07:00Z"/>
                <w:rPrChange w:id="41336" w:author="phuong vu" w:date="2018-11-30T22:36:00Z">
                  <w:rPr>
                    <w:ins w:id="41337" w:author="phuong vu" w:date="2018-11-30T14:07:00Z"/>
                  </w:rPr>
                </w:rPrChange>
              </w:rPr>
              <w:pPrChange w:id="41338" w:author="phuong vu" w:date="2018-11-30T21:55:00Z">
                <w:pPr>
                  <w:spacing w:line="276" w:lineRule="auto"/>
                  <w:jc w:val="center"/>
                </w:pPr>
              </w:pPrChange>
            </w:pPr>
            <w:ins w:id="41339" w:author="phuong vu" w:date="2018-11-30T14:07:00Z">
              <w:r w:rsidRPr="00920004">
                <w:rPr>
                  <w:rPrChange w:id="41340" w:author="phuong vu" w:date="2018-11-30T22:36:00Z">
                    <w:rPr/>
                  </w:rPrChange>
                </w:rPr>
                <w:t>X</w:t>
              </w:r>
            </w:ins>
          </w:p>
        </w:tc>
        <w:tc>
          <w:tcPr>
            <w:tcW w:w="838" w:type="dxa"/>
            <w:noWrap/>
            <w:vAlign w:val="center"/>
            <w:hideMark/>
          </w:tcPr>
          <w:p w14:paraId="380CCC73" w14:textId="77777777" w:rsidR="006871B5" w:rsidRPr="00920004" w:rsidRDefault="006871B5" w:rsidP="00727C9A">
            <w:pPr>
              <w:jc w:val="center"/>
              <w:rPr>
                <w:ins w:id="41341" w:author="phuong vu" w:date="2018-11-30T14:07:00Z"/>
                <w:rPrChange w:id="41342" w:author="phuong vu" w:date="2018-11-30T22:36:00Z">
                  <w:rPr>
                    <w:ins w:id="41343" w:author="phuong vu" w:date="2018-11-30T14:07:00Z"/>
                  </w:rPr>
                </w:rPrChange>
              </w:rPr>
              <w:pPrChange w:id="41344" w:author="phuong vu" w:date="2018-11-30T21:55:00Z">
                <w:pPr>
                  <w:spacing w:line="276" w:lineRule="auto"/>
                  <w:jc w:val="center"/>
                </w:pPr>
              </w:pPrChange>
            </w:pPr>
          </w:p>
        </w:tc>
        <w:tc>
          <w:tcPr>
            <w:tcW w:w="823" w:type="dxa"/>
            <w:noWrap/>
            <w:vAlign w:val="center"/>
            <w:hideMark/>
          </w:tcPr>
          <w:p w14:paraId="5E0C263A" w14:textId="77777777" w:rsidR="006871B5" w:rsidRPr="00920004" w:rsidRDefault="006871B5" w:rsidP="00727C9A">
            <w:pPr>
              <w:jc w:val="center"/>
              <w:rPr>
                <w:ins w:id="41345" w:author="phuong vu" w:date="2018-11-30T14:07:00Z"/>
                <w:rPrChange w:id="41346" w:author="phuong vu" w:date="2018-11-30T22:36:00Z">
                  <w:rPr>
                    <w:ins w:id="41347" w:author="phuong vu" w:date="2018-11-30T14:07:00Z"/>
                  </w:rPr>
                </w:rPrChange>
              </w:rPr>
              <w:pPrChange w:id="41348" w:author="phuong vu" w:date="2018-11-30T21:55:00Z">
                <w:pPr>
                  <w:spacing w:line="276" w:lineRule="auto"/>
                  <w:jc w:val="center"/>
                </w:pPr>
              </w:pPrChange>
            </w:pPr>
          </w:p>
        </w:tc>
        <w:tc>
          <w:tcPr>
            <w:tcW w:w="2228" w:type="dxa"/>
            <w:noWrap/>
            <w:hideMark/>
          </w:tcPr>
          <w:p w14:paraId="13235FBB" w14:textId="77777777" w:rsidR="006871B5" w:rsidRPr="00920004" w:rsidRDefault="006871B5" w:rsidP="00727C9A">
            <w:pPr>
              <w:rPr>
                <w:ins w:id="41349" w:author="phuong vu" w:date="2018-11-30T14:07:00Z"/>
                <w:rPrChange w:id="41350" w:author="phuong vu" w:date="2018-11-30T22:36:00Z">
                  <w:rPr>
                    <w:ins w:id="41351" w:author="phuong vu" w:date="2018-11-30T14:07:00Z"/>
                  </w:rPr>
                </w:rPrChange>
              </w:rPr>
              <w:pPrChange w:id="41352" w:author="phuong vu" w:date="2018-11-30T21:55:00Z">
                <w:pPr>
                  <w:keepNext/>
                  <w:spacing w:line="276" w:lineRule="auto"/>
                </w:pPr>
              </w:pPrChange>
            </w:pPr>
            <w:ins w:id="41353" w:author="phuong vu" w:date="2018-11-30T14:07:00Z">
              <w:r w:rsidRPr="00920004">
                <w:rPr>
                  <w:rPrChange w:id="41354" w:author="phuong vu" w:date="2018-11-30T22:36:00Z">
                    <w:rPr/>
                  </w:rPrChange>
                </w:rPr>
                <w:t>Trạng thái</w:t>
              </w:r>
            </w:ins>
          </w:p>
        </w:tc>
      </w:tr>
    </w:tbl>
    <w:p w14:paraId="3CDB0B29" w14:textId="386EB0AC" w:rsidR="00BD0851" w:rsidRPr="00920004" w:rsidRDefault="006871B5" w:rsidP="00A17FA5">
      <w:pPr>
        <w:pStyle w:val="Caption"/>
        <w:rPr>
          <w:ins w:id="41355" w:author="phuong vu" w:date="2018-11-30T14:07:00Z"/>
          <w:rPrChange w:id="41356" w:author="phuong vu" w:date="2018-11-30T22:36:00Z">
            <w:rPr>
              <w:ins w:id="41357" w:author="phuong vu" w:date="2018-11-30T14:07:00Z"/>
            </w:rPr>
          </w:rPrChange>
        </w:rPr>
        <w:pPrChange w:id="41358" w:author="phuong vu" w:date="2018-11-30T22:42:00Z">
          <w:pPr>
            <w:pStyle w:val="Caption"/>
          </w:pPr>
        </w:pPrChange>
      </w:pPr>
      <w:bookmarkStart w:id="41359" w:name="_Toc531381671"/>
      <w:ins w:id="41360" w:author="phuong vu" w:date="2018-11-30T14:07:00Z">
        <w:r w:rsidRPr="00920004">
          <w:rPr>
            <w:rPrChange w:id="41361" w:author="phuong vu" w:date="2018-11-30T22:36:00Z">
              <w:rPr/>
            </w:rPrChange>
          </w:rPr>
          <w:t xml:space="preserve">Bảng </w:t>
        </w:r>
      </w:ins>
      <w:ins w:id="41362" w:author="phuong vu" w:date="2018-11-30T14:54:00Z">
        <w:r w:rsidR="00D632EE" w:rsidRPr="00920004">
          <w:rPr>
            <w:rPrChange w:id="41363" w:author="phuong vu" w:date="2018-11-30T22:36:00Z">
              <w:rPr/>
            </w:rPrChange>
          </w:rPr>
          <w:fldChar w:fldCharType="begin"/>
        </w:r>
        <w:r w:rsidR="00D632EE" w:rsidRPr="00920004">
          <w:rPr>
            <w:rPrChange w:id="41364" w:author="phuong vu" w:date="2018-11-30T22:36:00Z">
              <w:rPr/>
            </w:rPrChange>
          </w:rPr>
          <w:instrText xml:space="preserve"> STYLEREF 1 \s </w:instrText>
        </w:r>
      </w:ins>
      <w:r w:rsidR="00D632EE" w:rsidRPr="00920004">
        <w:rPr>
          <w:rPrChange w:id="41365" w:author="phuong vu" w:date="2018-11-30T22:36:00Z">
            <w:rPr/>
          </w:rPrChange>
        </w:rPr>
        <w:fldChar w:fldCharType="separate"/>
      </w:r>
      <w:r w:rsidR="00B5490C">
        <w:rPr>
          <w:noProof/>
        </w:rPr>
        <w:t>4</w:t>
      </w:r>
      <w:ins w:id="41366" w:author="phuong vu" w:date="2018-11-30T14:54:00Z">
        <w:r w:rsidR="00D632EE" w:rsidRPr="00920004">
          <w:rPr>
            <w:rPrChange w:id="41367" w:author="phuong vu" w:date="2018-11-30T22:36:00Z">
              <w:rPr/>
            </w:rPrChange>
          </w:rPr>
          <w:fldChar w:fldCharType="end"/>
        </w:r>
        <w:r w:rsidR="00D632EE" w:rsidRPr="00920004">
          <w:rPr>
            <w:rPrChange w:id="41368" w:author="phuong vu" w:date="2018-11-30T22:36:00Z">
              <w:rPr/>
            </w:rPrChange>
          </w:rPr>
          <w:t>.</w:t>
        </w:r>
        <w:r w:rsidR="00D632EE" w:rsidRPr="00920004">
          <w:rPr>
            <w:rPrChange w:id="41369" w:author="phuong vu" w:date="2018-11-30T22:36:00Z">
              <w:rPr/>
            </w:rPrChange>
          </w:rPr>
          <w:fldChar w:fldCharType="begin"/>
        </w:r>
        <w:r w:rsidR="00D632EE" w:rsidRPr="00920004">
          <w:rPr>
            <w:rPrChange w:id="41370" w:author="phuong vu" w:date="2018-11-30T22:36:00Z">
              <w:rPr/>
            </w:rPrChange>
          </w:rPr>
          <w:instrText xml:space="preserve"> SEQ Bảng \* ARABIC \s 1 </w:instrText>
        </w:r>
      </w:ins>
      <w:r w:rsidR="00D632EE" w:rsidRPr="00920004">
        <w:rPr>
          <w:rPrChange w:id="41371" w:author="phuong vu" w:date="2018-11-30T22:36:00Z">
            <w:rPr/>
          </w:rPrChange>
        </w:rPr>
        <w:fldChar w:fldCharType="separate"/>
      </w:r>
      <w:ins w:id="41372" w:author="phuong vu" w:date="2018-11-30T22:44:00Z">
        <w:r w:rsidR="00B5490C">
          <w:rPr>
            <w:noProof/>
          </w:rPr>
          <w:t>34</w:t>
        </w:r>
      </w:ins>
      <w:ins w:id="41373" w:author="phuong vu" w:date="2018-11-30T14:54:00Z">
        <w:r w:rsidR="00D632EE" w:rsidRPr="00920004">
          <w:rPr>
            <w:rPrChange w:id="41374" w:author="phuong vu" w:date="2018-11-30T22:36:00Z">
              <w:rPr/>
            </w:rPrChange>
          </w:rPr>
          <w:fldChar w:fldCharType="end"/>
        </w:r>
      </w:ins>
      <w:ins w:id="41375" w:author="phuong vu" w:date="2018-11-30T14:07:00Z">
        <w:r w:rsidRPr="00920004">
          <w:rPr>
            <w:rPrChange w:id="41376" w:author="phuong vu" w:date="2018-11-30T22:36:00Z">
              <w:rPr/>
            </w:rPrChange>
          </w:rPr>
          <w:t xml:space="preserve"> Bảng dữ liệu dịch vụ theo chi nhánh</w:t>
        </w:r>
        <w:bookmarkEnd w:id="41359"/>
      </w:ins>
    </w:p>
    <w:p w14:paraId="337F829B" w14:textId="77777777" w:rsidR="006871B5" w:rsidRPr="00920004" w:rsidRDefault="006871B5" w:rsidP="00BD0851">
      <w:pPr>
        <w:spacing w:before="240" w:line="0" w:lineRule="atLeast"/>
        <w:rPr>
          <w:ins w:id="41377" w:author="phuong vu" w:date="2018-11-30T14:07:00Z"/>
          <w:b/>
          <w:lang w:val="en-US"/>
          <w:rPrChange w:id="41378" w:author="phuong vu" w:date="2018-11-30T22:36:00Z">
            <w:rPr>
              <w:ins w:id="41379" w:author="phuong vu" w:date="2018-11-30T14:07:00Z"/>
              <w:b/>
              <w:lang w:val="en-US"/>
            </w:rPr>
          </w:rPrChange>
        </w:rPr>
        <w:pPrChange w:id="41380" w:author="phuong vu" w:date="2018-11-30T14:16:00Z">
          <w:pPr/>
        </w:pPrChange>
      </w:pPr>
      <w:ins w:id="41381" w:author="phuong vu" w:date="2018-11-30T14:07:00Z">
        <w:r w:rsidRPr="00920004">
          <w:rPr>
            <w:b/>
            <w:lang w:val="en-US"/>
            <w:rPrChange w:id="41382" w:author="phuong vu" w:date="2018-11-30T22:36:00Z">
              <w:rPr>
                <w:b/>
                <w:lang w:val="en-US"/>
              </w:rPr>
            </w:rPrChange>
          </w:rPr>
          <w:t>BẢNG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6871B5" w:rsidRPr="00920004" w14:paraId="58660FE6" w14:textId="77777777" w:rsidTr="006871B5">
        <w:trPr>
          <w:trHeight w:val="300"/>
          <w:ins w:id="41383" w:author="phuong vu" w:date="2018-11-30T14:07:00Z"/>
        </w:trPr>
        <w:tc>
          <w:tcPr>
            <w:tcW w:w="708" w:type="dxa"/>
            <w:noWrap/>
            <w:vAlign w:val="center"/>
            <w:hideMark/>
          </w:tcPr>
          <w:p w14:paraId="3DC23280" w14:textId="77777777" w:rsidR="006871B5" w:rsidRPr="00920004" w:rsidRDefault="006871B5" w:rsidP="00BD0851">
            <w:pPr>
              <w:spacing w:before="240" w:line="0" w:lineRule="atLeast"/>
              <w:jc w:val="center"/>
              <w:rPr>
                <w:ins w:id="41384" w:author="phuong vu" w:date="2018-11-30T14:07:00Z"/>
                <w:b/>
                <w:bCs/>
                <w:rPrChange w:id="41385" w:author="phuong vu" w:date="2018-11-30T22:36:00Z">
                  <w:rPr>
                    <w:ins w:id="41386" w:author="phuong vu" w:date="2018-11-30T14:07:00Z"/>
                    <w:b/>
                    <w:bCs/>
                  </w:rPr>
                </w:rPrChange>
              </w:rPr>
              <w:pPrChange w:id="41387" w:author="phuong vu" w:date="2018-11-30T14:16:00Z">
                <w:pPr>
                  <w:spacing w:line="276" w:lineRule="auto"/>
                  <w:jc w:val="center"/>
                </w:pPr>
              </w:pPrChange>
            </w:pPr>
            <w:ins w:id="41388" w:author="phuong vu" w:date="2018-11-30T14:07:00Z">
              <w:r w:rsidRPr="00920004">
                <w:rPr>
                  <w:b/>
                  <w:bCs/>
                  <w:lang w:val="da-DK"/>
                  <w:rPrChange w:id="41389" w:author="phuong vu" w:date="2018-11-30T22:36:00Z">
                    <w:rPr>
                      <w:b/>
                      <w:bCs/>
                      <w:lang w:val="da-DK"/>
                    </w:rPr>
                  </w:rPrChange>
                </w:rPr>
                <w:t>STT</w:t>
              </w:r>
            </w:ins>
          </w:p>
        </w:tc>
        <w:tc>
          <w:tcPr>
            <w:tcW w:w="1820" w:type="dxa"/>
            <w:noWrap/>
            <w:vAlign w:val="center"/>
            <w:hideMark/>
          </w:tcPr>
          <w:p w14:paraId="5E182932" w14:textId="77777777" w:rsidR="006871B5" w:rsidRPr="00920004" w:rsidRDefault="006871B5" w:rsidP="00BD0851">
            <w:pPr>
              <w:spacing w:before="240" w:line="0" w:lineRule="atLeast"/>
              <w:jc w:val="center"/>
              <w:rPr>
                <w:ins w:id="41390" w:author="phuong vu" w:date="2018-11-30T14:07:00Z"/>
                <w:b/>
                <w:bCs/>
                <w:rPrChange w:id="41391" w:author="phuong vu" w:date="2018-11-30T22:36:00Z">
                  <w:rPr>
                    <w:ins w:id="41392" w:author="phuong vu" w:date="2018-11-30T14:07:00Z"/>
                    <w:b/>
                    <w:bCs/>
                  </w:rPr>
                </w:rPrChange>
              </w:rPr>
              <w:pPrChange w:id="41393" w:author="phuong vu" w:date="2018-11-30T14:16:00Z">
                <w:pPr>
                  <w:spacing w:line="276" w:lineRule="auto"/>
                  <w:jc w:val="center"/>
                </w:pPr>
              </w:pPrChange>
            </w:pPr>
            <w:ins w:id="41394" w:author="phuong vu" w:date="2018-11-30T14:07:00Z">
              <w:r w:rsidRPr="00920004">
                <w:rPr>
                  <w:b/>
                  <w:bCs/>
                  <w:lang w:val="da-DK"/>
                  <w:rPrChange w:id="41395" w:author="phuong vu" w:date="2018-11-30T22:36:00Z">
                    <w:rPr>
                      <w:b/>
                      <w:bCs/>
                      <w:lang w:val="da-DK"/>
                    </w:rPr>
                  </w:rPrChange>
                </w:rPr>
                <w:t>Tên trường</w:t>
              </w:r>
            </w:ins>
          </w:p>
        </w:tc>
        <w:tc>
          <w:tcPr>
            <w:tcW w:w="1300" w:type="dxa"/>
            <w:noWrap/>
            <w:vAlign w:val="center"/>
            <w:hideMark/>
          </w:tcPr>
          <w:p w14:paraId="5FF1550E" w14:textId="77777777" w:rsidR="006871B5" w:rsidRPr="00920004" w:rsidRDefault="006871B5" w:rsidP="00BD0851">
            <w:pPr>
              <w:spacing w:before="240" w:line="0" w:lineRule="atLeast"/>
              <w:jc w:val="center"/>
              <w:rPr>
                <w:ins w:id="41396" w:author="phuong vu" w:date="2018-11-30T14:07:00Z"/>
                <w:b/>
                <w:bCs/>
                <w:rPrChange w:id="41397" w:author="phuong vu" w:date="2018-11-30T22:36:00Z">
                  <w:rPr>
                    <w:ins w:id="41398" w:author="phuong vu" w:date="2018-11-30T14:07:00Z"/>
                    <w:b/>
                    <w:bCs/>
                  </w:rPr>
                </w:rPrChange>
              </w:rPr>
              <w:pPrChange w:id="41399" w:author="phuong vu" w:date="2018-11-30T14:16:00Z">
                <w:pPr>
                  <w:spacing w:line="276" w:lineRule="auto"/>
                  <w:jc w:val="center"/>
                </w:pPr>
              </w:pPrChange>
            </w:pPr>
            <w:ins w:id="41400" w:author="phuong vu" w:date="2018-11-30T14:07:00Z">
              <w:r w:rsidRPr="00920004">
                <w:rPr>
                  <w:b/>
                  <w:bCs/>
                  <w:lang w:val="da-DK"/>
                  <w:rPrChange w:id="41401" w:author="phuong vu" w:date="2018-11-30T22:36:00Z">
                    <w:rPr>
                      <w:b/>
                      <w:bCs/>
                      <w:lang w:val="da-DK"/>
                    </w:rPr>
                  </w:rPrChange>
                </w:rPr>
                <w:t>Kiểu</w:t>
              </w:r>
            </w:ins>
          </w:p>
        </w:tc>
        <w:tc>
          <w:tcPr>
            <w:tcW w:w="1098" w:type="dxa"/>
            <w:noWrap/>
            <w:vAlign w:val="center"/>
            <w:hideMark/>
          </w:tcPr>
          <w:p w14:paraId="4858D785" w14:textId="77777777" w:rsidR="006871B5" w:rsidRPr="00920004" w:rsidRDefault="006871B5" w:rsidP="00BD0851">
            <w:pPr>
              <w:spacing w:before="240" w:line="0" w:lineRule="atLeast"/>
              <w:jc w:val="center"/>
              <w:rPr>
                <w:ins w:id="41402" w:author="phuong vu" w:date="2018-11-30T14:07:00Z"/>
                <w:b/>
                <w:bCs/>
                <w:rPrChange w:id="41403" w:author="phuong vu" w:date="2018-11-30T22:36:00Z">
                  <w:rPr>
                    <w:ins w:id="41404" w:author="phuong vu" w:date="2018-11-30T14:07:00Z"/>
                    <w:b/>
                    <w:bCs/>
                  </w:rPr>
                </w:rPrChange>
              </w:rPr>
              <w:pPrChange w:id="41405" w:author="phuong vu" w:date="2018-11-30T14:16:00Z">
                <w:pPr>
                  <w:spacing w:line="276" w:lineRule="auto"/>
                  <w:jc w:val="center"/>
                </w:pPr>
              </w:pPrChange>
            </w:pPr>
            <w:ins w:id="41406" w:author="phuong vu" w:date="2018-11-30T14:07:00Z">
              <w:r w:rsidRPr="00920004">
                <w:rPr>
                  <w:b/>
                  <w:bCs/>
                  <w:lang w:val="da-DK"/>
                  <w:rPrChange w:id="41407" w:author="phuong vu" w:date="2018-11-30T22:36:00Z">
                    <w:rPr>
                      <w:b/>
                      <w:bCs/>
                      <w:lang w:val="da-DK"/>
                    </w:rPr>
                  </w:rPrChange>
                </w:rPr>
                <w:t>Chấp nhận Null</w:t>
              </w:r>
            </w:ins>
          </w:p>
        </w:tc>
        <w:tc>
          <w:tcPr>
            <w:tcW w:w="838" w:type="dxa"/>
            <w:noWrap/>
            <w:vAlign w:val="center"/>
            <w:hideMark/>
          </w:tcPr>
          <w:p w14:paraId="1350F691" w14:textId="77777777" w:rsidR="006871B5" w:rsidRPr="00920004" w:rsidRDefault="006871B5" w:rsidP="00BD0851">
            <w:pPr>
              <w:spacing w:before="240" w:line="0" w:lineRule="atLeast"/>
              <w:jc w:val="center"/>
              <w:rPr>
                <w:ins w:id="41408" w:author="phuong vu" w:date="2018-11-30T14:07:00Z"/>
                <w:b/>
                <w:bCs/>
                <w:rPrChange w:id="41409" w:author="phuong vu" w:date="2018-11-30T22:36:00Z">
                  <w:rPr>
                    <w:ins w:id="41410" w:author="phuong vu" w:date="2018-11-30T14:07:00Z"/>
                    <w:b/>
                    <w:bCs/>
                  </w:rPr>
                </w:rPrChange>
              </w:rPr>
              <w:pPrChange w:id="41411" w:author="phuong vu" w:date="2018-11-30T14:16:00Z">
                <w:pPr>
                  <w:spacing w:line="276" w:lineRule="auto"/>
                  <w:jc w:val="center"/>
                </w:pPr>
              </w:pPrChange>
            </w:pPr>
            <w:ins w:id="41412" w:author="phuong vu" w:date="2018-11-30T14:07:00Z">
              <w:r w:rsidRPr="00920004">
                <w:rPr>
                  <w:b/>
                  <w:bCs/>
                  <w:lang w:val="da-DK"/>
                  <w:rPrChange w:id="41413" w:author="phuong vu" w:date="2018-11-30T22:36:00Z">
                    <w:rPr>
                      <w:b/>
                      <w:bCs/>
                      <w:lang w:val="da-DK"/>
                    </w:rPr>
                  </w:rPrChange>
                </w:rPr>
                <w:t>Khóa chính</w:t>
              </w:r>
            </w:ins>
          </w:p>
        </w:tc>
        <w:tc>
          <w:tcPr>
            <w:tcW w:w="823" w:type="dxa"/>
            <w:noWrap/>
            <w:vAlign w:val="center"/>
            <w:hideMark/>
          </w:tcPr>
          <w:p w14:paraId="240FC5B6" w14:textId="77777777" w:rsidR="006871B5" w:rsidRPr="00920004" w:rsidRDefault="006871B5" w:rsidP="00BD0851">
            <w:pPr>
              <w:spacing w:before="240" w:line="0" w:lineRule="atLeast"/>
              <w:jc w:val="center"/>
              <w:rPr>
                <w:ins w:id="41414" w:author="phuong vu" w:date="2018-11-30T14:07:00Z"/>
                <w:b/>
                <w:bCs/>
                <w:rPrChange w:id="41415" w:author="phuong vu" w:date="2018-11-30T22:36:00Z">
                  <w:rPr>
                    <w:ins w:id="41416" w:author="phuong vu" w:date="2018-11-30T14:07:00Z"/>
                    <w:b/>
                    <w:bCs/>
                  </w:rPr>
                </w:rPrChange>
              </w:rPr>
              <w:pPrChange w:id="41417" w:author="phuong vu" w:date="2018-11-30T14:16:00Z">
                <w:pPr>
                  <w:spacing w:line="276" w:lineRule="auto"/>
                  <w:jc w:val="center"/>
                </w:pPr>
              </w:pPrChange>
            </w:pPr>
            <w:ins w:id="41418" w:author="phuong vu" w:date="2018-11-30T14:07:00Z">
              <w:r w:rsidRPr="00920004">
                <w:rPr>
                  <w:b/>
                  <w:bCs/>
                  <w:lang w:val="da-DK"/>
                  <w:rPrChange w:id="41419" w:author="phuong vu" w:date="2018-11-30T22:36:00Z">
                    <w:rPr>
                      <w:b/>
                      <w:bCs/>
                      <w:lang w:val="da-DK"/>
                    </w:rPr>
                  </w:rPrChange>
                </w:rPr>
                <w:t>Khóa ngoại</w:t>
              </w:r>
            </w:ins>
          </w:p>
        </w:tc>
        <w:tc>
          <w:tcPr>
            <w:tcW w:w="2138" w:type="dxa"/>
            <w:noWrap/>
            <w:vAlign w:val="center"/>
            <w:hideMark/>
          </w:tcPr>
          <w:p w14:paraId="0C2090F7" w14:textId="77777777" w:rsidR="006871B5" w:rsidRPr="00920004" w:rsidRDefault="006871B5" w:rsidP="00BD0851">
            <w:pPr>
              <w:spacing w:before="240" w:line="0" w:lineRule="atLeast"/>
              <w:ind w:right="226"/>
              <w:jc w:val="center"/>
              <w:rPr>
                <w:ins w:id="41420" w:author="phuong vu" w:date="2018-11-30T14:07:00Z"/>
                <w:b/>
                <w:bCs/>
                <w:rPrChange w:id="41421" w:author="phuong vu" w:date="2018-11-30T22:36:00Z">
                  <w:rPr>
                    <w:ins w:id="41422" w:author="phuong vu" w:date="2018-11-30T14:07:00Z"/>
                    <w:b/>
                    <w:bCs/>
                  </w:rPr>
                </w:rPrChange>
              </w:rPr>
              <w:pPrChange w:id="41423" w:author="phuong vu" w:date="2018-11-30T14:16:00Z">
                <w:pPr>
                  <w:spacing w:line="276" w:lineRule="auto"/>
                  <w:ind w:right="226"/>
                  <w:jc w:val="center"/>
                </w:pPr>
              </w:pPrChange>
            </w:pPr>
            <w:ins w:id="41424" w:author="phuong vu" w:date="2018-11-30T14:07:00Z">
              <w:r w:rsidRPr="00920004">
                <w:rPr>
                  <w:b/>
                  <w:bCs/>
                  <w:lang w:val="da-DK"/>
                  <w:rPrChange w:id="41425" w:author="phuong vu" w:date="2018-11-30T22:36:00Z">
                    <w:rPr>
                      <w:b/>
                      <w:bCs/>
                      <w:lang w:val="da-DK"/>
                    </w:rPr>
                  </w:rPrChange>
                </w:rPr>
                <w:t>Mô tả</w:t>
              </w:r>
            </w:ins>
          </w:p>
        </w:tc>
      </w:tr>
      <w:tr w:rsidR="006871B5" w:rsidRPr="00920004" w14:paraId="12CF254F" w14:textId="77777777" w:rsidTr="006871B5">
        <w:trPr>
          <w:trHeight w:val="300"/>
          <w:ins w:id="41426" w:author="phuong vu" w:date="2018-11-30T14:07:00Z"/>
        </w:trPr>
        <w:tc>
          <w:tcPr>
            <w:tcW w:w="708" w:type="dxa"/>
            <w:noWrap/>
            <w:vAlign w:val="center"/>
            <w:hideMark/>
          </w:tcPr>
          <w:p w14:paraId="5E7CBEEC" w14:textId="77777777" w:rsidR="006871B5" w:rsidRPr="00920004" w:rsidRDefault="006871B5" w:rsidP="00BD0851">
            <w:pPr>
              <w:spacing w:before="240" w:line="0" w:lineRule="atLeast"/>
              <w:jc w:val="center"/>
              <w:rPr>
                <w:ins w:id="41427" w:author="phuong vu" w:date="2018-11-30T14:07:00Z"/>
                <w:rPrChange w:id="41428" w:author="phuong vu" w:date="2018-11-30T22:36:00Z">
                  <w:rPr>
                    <w:ins w:id="41429" w:author="phuong vu" w:date="2018-11-30T14:07:00Z"/>
                  </w:rPr>
                </w:rPrChange>
              </w:rPr>
              <w:pPrChange w:id="41430" w:author="phuong vu" w:date="2018-11-30T14:16:00Z">
                <w:pPr>
                  <w:spacing w:line="276" w:lineRule="auto"/>
                  <w:jc w:val="center"/>
                </w:pPr>
              </w:pPrChange>
            </w:pPr>
            <w:ins w:id="41431" w:author="phuong vu" w:date="2018-11-30T14:07:00Z">
              <w:r w:rsidRPr="00920004">
                <w:rPr>
                  <w:rPrChange w:id="41432" w:author="phuong vu" w:date="2018-11-30T22:36:00Z">
                    <w:rPr/>
                  </w:rPrChange>
                </w:rPr>
                <w:t>1</w:t>
              </w:r>
            </w:ins>
          </w:p>
        </w:tc>
        <w:tc>
          <w:tcPr>
            <w:tcW w:w="1820" w:type="dxa"/>
            <w:noWrap/>
            <w:hideMark/>
          </w:tcPr>
          <w:p w14:paraId="72B551CD" w14:textId="77777777" w:rsidR="006871B5" w:rsidRPr="00920004" w:rsidRDefault="006871B5" w:rsidP="00727C9A">
            <w:pPr>
              <w:rPr>
                <w:ins w:id="41433" w:author="phuong vu" w:date="2018-11-30T14:07:00Z"/>
                <w:rPrChange w:id="41434" w:author="phuong vu" w:date="2018-11-30T22:36:00Z">
                  <w:rPr>
                    <w:ins w:id="41435" w:author="phuong vu" w:date="2018-11-30T14:07:00Z"/>
                  </w:rPr>
                </w:rPrChange>
              </w:rPr>
              <w:pPrChange w:id="41436" w:author="phuong vu" w:date="2018-11-30T21:55:00Z">
                <w:pPr>
                  <w:spacing w:line="276" w:lineRule="auto"/>
                </w:pPr>
              </w:pPrChange>
            </w:pPr>
            <w:ins w:id="41437" w:author="phuong vu" w:date="2018-11-30T14:07:00Z">
              <w:r w:rsidRPr="00920004">
                <w:rPr>
                  <w:rPrChange w:id="41438" w:author="phuong vu" w:date="2018-11-30T22:36:00Z">
                    <w:rPr/>
                  </w:rPrChange>
                </w:rPr>
                <w:t>id</w:t>
              </w:r>
            </w:ins>
          </w:p>
        </w:tc>
        <w:tc>
          <w:tcPr>
            <w:tcW w:w="1300" w:type="dxa"/>
            <w:noWrap/>
            <w:hideMark/>
          </w:tcPr>
          <w:p w14:paraId="31101F28" w14:textId="77777777" w:rsidR="006871B5" w:rsidRPr="00920004" w:rsidRDefault="006871B5" w:rsidP="00727C9A">
            <w:pPr>
              <w:rPr>
                <w:ins w:id="41439" w:author="phuong vu" w:date="2018-11-30T14:07:00Z"/>
                <w:rPrChange w:id="41440" w:author="phuong vu" w:date="2018-11-30T22:36:00Z">
                  <w:rPr>
                    <w:ins w:id="41441" w:author="phuong vu" w:date="2018-11-30T14:07:00Z"/>
                  </w:rPr>
                </w:rPrChange>
              </w:rPr>
              <w:pPrChange w:id="41442" w:author="phuong vu" w:date="2018-11-30T21:55:00Z">
                <w:pPr>
                  <w:spacing w:line="276" w:lineRule="auto"/>
                </w:pPr>
              </w:pPrChange>
            </w:pPr>
            <w:ins w:id="41443" w:author="phuong vu" w:date="2018-11-30T14:07:00Z">
              <w:r w:rsidRPr="00920004">
                <w:rPr>
                  <w:rPrChange w:id="41444" w:author="phuong vu" w:date="2018-11-30T22:36:00Z">
                    <w:rPr/>
                  </w:rPrChange>
                </w:rPr>
                <w:t>numeric</w:t>
              </w:r>
            </w:ins>
          </w:p>
        </w:tc>
        <w:tc>
          <w:tcPr>
            <w:tcW w:w="1098" w:type="dxa"/>
            <w:noWrap/>
            <w:vAlign w:val="center"/>
            <w:hideMark/>
          </w:tcPr>
          <w:p w14:paraId="52881AC5" w14:textId="77777777" w:rsidR="006871B5" w:rsidRPr="00920004" w:rsidRDefault="006871B5" w:rsidP="00727C9A">
            <w:pPr>
              <w:jc w:val="center"/>
              <w:rPr>
                <w:ins w:id="41445" w:author="phuong vu" w:date="2018-11-30T14:07:00Z"/>
                <w:rPrChange w:id="41446" w:author="phuong vu" w:date="2018-11-30T22:36:00Z">
                  <w:rPr>
                    <w:ins w:id="41447" w:author="phuong vu" w:date="2018-11-30T14:07:00Z"/>
                  </w:rPr>
                </w:rPrChange>
              </w:rPr>
              <w:pPrChange w:id="41448" w:author="phuong vu" w:date="2018-11-30T21:55:00Z">
                <w:pPr>
                  <w:spacing w:line="276" w:lineRule="auto"/>
                  <w:jc w:val="center"/>
                </w:pPr>
              </w:pPrChange>
            </w:pPr>
          </w:p>
        </w:tc>
        <w:tc>
          <w:tcPr>
            <w:tcW w:w="838" w:type="dxa"/>
            <w:noWrap/>
            <w:vAlign w:val="center"/>
            <w:hideMark/>
          </w:tcPr>
          <w:p w14:paraId="4A77DE38" w14:textId="77777777" w:rsidR="006871B5" w:rsidRPr="00920004" w:rsidRDefault="006871B5" w:rsidP="00727C9A">
            <w:pPr>
              <w:jc w:val="center"/>
              <w:rPr>
                <w:ins w:id="41449" w:author="phuong vu" w:date="2018-11-30T14:07:00Z"/>
                <w:rPrChange w:id="41450" w:author="phuong vu" w:date="2018-11-30T22:36:00Z">
                  <w:rPr>
                    <w:ins w:id="41451" w:author="phuong vu" w:date="2018-11-30T14:07:00Z"/>
                  </w:rPr>
                </w:rPrChange>
              </w:rPr>
              <w:pPrChange w:id="41452" w:author="phuong vu" w:date="2018-11-30T21:55:00Z">
                <w:pPr>
                  <w:spacing w:line="276" w:lineRule="auto"/>
                  <w:jc w:val="center"/>
                </w:pPr>
              </w:pPrChange>
            </w:pPr>
            <w:ins w:id="41453" w:author="phuong vu" w:date="2018-11-30T14:07:00Z">
              <w:r w:rsidRPr="00920004">
                <w:rPr>
                  <w:rPrChange w:id="41454" w:author="phuong vu" w:date="2018-11-30T22:36:00Z">
                    <w:rPr/>
                  </w:rPrChange>
                </w:rPr>
                <w:t>X</w:t>
              </w:r>
            </w:ins>
          </w:p>
        </w:tc>
        <w:tc>
          <w:tcPr>
            <w:tcW w:w="823" w:type="dxa"/>
            <w:noWrap/>
            <w:vAlign w:val="center"/>
            <w:hideMark/>
          </w:tcPr>
          <w:p w14:paraId="7394DE56" w14:textId="77777777" w:rsidR="006871B5" w:rsidRPr="00920004" w:rsidRDefault="006871B5" w:rsidP="00727C9A">
            <w:pPr>
              <w:jc w:val="center"/>
              <w:rPr>
                <w:ins w:id="41455" w:author="phuong vu" w:date="2018-11-30T14:07:00Z"/>
                <w:rPrChange w:id="41456" w:author="phuong vu" w:date="2018-11-30T22:36:00Z">
                  <w:rPr>
                    <w:ins w:id="41457" w:author="phuong vu" w:date="2018-11-30T14:07:00Z"/>
                  </w:rPr>
                </w:rPrChange>
              </w:rPr>
              <w:pPrChange w:id="41458" w:author="phuong vu" w:date="2018-11-30T21:55:00Z">
                <w:pPr>
                  <w:spacing w:line="276" w:lineRule="auto"/>
                  <w:jc w:val="center"/>
                </w:pPr>
              </w:pPrChange>
            </w:pPr>
          </w:p>
        </w:tc>
        <w:tc>
          <w:tcPr>
            <w:tcW w:w="2138" w:type="dxa"/>
            <w:noWrap/>
            <w:hideMark/>
          </w:tcPr>
          <w:p w14:paraId="31227AD6" w14:textId="77777777" w:rsidR="006871B5" w:rsidRPr="00920004" w:rsidRDefault="006871B5" w:rsidP="00727C9A">
            <w:pPr>
              <w:rPr>
                <w:ins w:id="41459" w:author="phuong vu" w:date="2018-11-30T14:07:00Z"/>
                <w:lang w:val="en-US"/>
                <w:rPrChange w:id="41460" w:author="phuong vu" w:date="2018-11-30T22:36:00Z">
                  <w:rPr>
                    <w:ins w:id="41461" w:author="phuong vu" w:date="2018-11-30T14:07:00Z"/>
                    <w:lang w:val="en-US"/>
                  </w:rPr>
                </w:rPrChange>
              </w:rPr>
              <w:pPrChange w:id="41462" w:author="phuong vu" w:date="2018-11-30T21:55:00Z">
                <w:pPr>
                  <w:spacing w:line="276" w:lineRule="auto"/>
                </w:pPr>
              </w:pPrChange>
            </w:pPr>
            <w:ins w:id="41463" w:author="phuong vu" w:date="2018-11-30T14:07:00Z">
              <w:r w:rsidRPr="00920004">
                <w:rPr>
                  <w:rPrChange w:id="41464" w:author="phuong vu" w:date="2018-11-30T22:36:00Z">
                    <w:rPr/>
                  </w:rPrChange>
                </w:rPr>
                <w:t xml:space="preserve">ID </w:t>
              </w:r>
              <w:r w:rsidRPr="00920004">
                <w:rPr>
                  <w:lang w:val="en-US"/>
                  <w:rPrChange w:id="41465" w:author="phuong vu" w:date="2018-11-30T22:36:00Z">
                    <w:rPr>
                      <w:lang w:val="en-US"/>
                    </w:rPr>
                  </w:rPrChange>
                </w:rPr>
                <w:t>nhân viên</w:t>
              </w:r>
            </w:ins>
          </w:p>
        </w:tc>
      </w:tr>
      <w:tr w:rsidR="006871B5" w:rsidRPr="00920004" w14:paraId="191D346B" w14:textId="77777777" w:rsidTr="006871B5">
        <w:trPr>
          <w:trHeight w:val="300"/>
          <w:ins w:id="41466" w:author="phuong vu" w:date="2018-11-30T14:07:00Z"/>
        </w:trPr>
        <w:tc>
          <w:tcPr>
            <w:tcW w:w="708" w:type="dxa"/>
            <w:noWrap/>
            <w:vAlign w:val="center"/>
            <w:hideMark/>
          </w:tcPr>
          <w:p w14:paraId="2FD6F8B4" w14:textId="77777777" w:rsidR="006871B5" w:rsidRPr="00920004" w:rsidRDefault="006871B5" w:rsidP="00BD0851">
            <w:pPr>
              <w:spacing w:before="240" w:line="0" w:lineRule="atLeast"/>
              <w:jc w:val="center"/>
              <w:rPr>
                <w:ins w:id="41467" w:author="phuong vu" w:date="2018-11-30T14:07:00Z"/>
                <w:rPrChange w:id="41468" w:author="phuong vu" w:date="2018-11-30T22:36:00Z">
                  <w:rPr>
                    <w:ins w:id="41469" w:author="phuong vu" w:date="2018-11-30T14:07:00Z"/>
                  </w:rPr>
                </w:rPrChange>
              </w:rPr>
              <w:pPrChange w:id="41470" w:author="phuong vu" w:date="2018-11-30T14:16:00Z">
                <w:pPr>
                  <w:spacing w:line="276" w:lineRule="auto"/>
                  <w:jc w:val="center"/>
                </w:pPr>
              </w:pPrChange>
            </w:pPr>
            <w:ins w:id="41471" w:author="phuong vu" w:date="2018-11-30T14:07:00Z">
              <w:r w:rsidRPr="00920004">
                <w:rPr>
                  <w:rPrChange w:id="41472" w:author="phuong vu" w:date="2018-11-30T22:36:00Z">
                    <w:rPr/>
                  </w:rPrChange>
                </w:rPr>
                <w:t>2</w:t>
              </w:r>
            </w:ins>
          </w:p>
        </w:tc>
        <w:tc>
          <w:tcPr>
            <w:tcW w:w="1820" w:type="dxa"/>
            <w:noWrap/>
            <w:hideMark/>
          </w:tcPr>
          <w:p w14:paraId="650FE349" w14:textId="77777777" w:rsidR="006871B5" w:rsidRPr="00920004" w:rsidRDefault="006871B5" w:rsidP="00727C9A">
            <w:pPr>
              <w:rPr>
                <w:ins w:id="41473" w:author="phuong vu" w:date="2018-11-30T14:07:00Z"/>
                <w:rPrChange w:id="41474" w:author="phuong vu" w:date="2018-11-30T22:36:00Z">
                  <w:rPr>
                    <w:ins w:id="41475" w:author="phuong vu" w:date="2018-11-30T14:07:00Z"/>
                  </w:rPr>
                </w:rPrChange>
              </w:rPr>
              <w:pPrChange w:id="41476" w:author="phuong vu" w:date="2018-11-30T21:55:00Z">
                <w:pPr>
                  <w:spacing w:line="276" w:lineRule="auto"/>
                </w:pPr>
              </w:pPrChange>
            </w:pPr>
            <w:ins w:id="41477" w:author="phuong vu" w:date="2018-11-30T14:07:00Z">
              <w:r w:rsidRPr="00920004">
                <w:rPr>
                  <w:lang w:val="en-US"/>
                  <w:rPrChange w:id="41478" w:author="phuong vu" w:date="2018-11-30T22:36:00Z">
                    <w:rPr>
                      <w:lang w:val="en-US"/>
                    </w:rPr>
                  </w:rPrChange>
                </w:rPr>
                <w:t>full_name</w:t>
              </w:r>
            </w:ins>
          </w:p>
        </w:tc>
        <w:tc>
          <w:tcPr>
            <w:tcW w:w="1300" w:type="dxa"/>
            <w:noWrap/>
            <w:hideMark/>
          </w:tcPr>
          <w:p w14:paraId="2D8F55D1" w14:textId="3E65502E" w:rsidR="006871B5" w:rsidRPr="00920004" w:rsidRDefault="00E452E5" w:rsidP="00727C9A">
            <w:pPr>
              <w:rPr>
                <w:ins w:id="41479" w:author="phuong vu" w:date="2018-11-30T14:07:00Z"/>
                <w:rPrChange w:id="41480" w:author="phuong vu" w:date="2018-11-30T22:36:00Z">
                  <w:rPr>
                    <w:ins w:id="41481" w:author="phuong vu" w:date="2018-11-30T14:07:00Z"/>
                  </w:rPr>
                </w:rPrChange>
              </w:rPr>
              <w:pPrChange w:id="41482" w:author="phuong vu" w:date="2018-11-30T21:55:00Z">
                <w:pPr>
                  <w:spacing w:line="276" w:lineRule="auto"/>
                </w:pPr>
              </w:pPrChange>
            </w:pPr>
            <w:ins w:id="41483" w:author="phuong vu" w:date="2018-11-30T21:53:00Z">
              <w:r w:rsidRPr="00920004">
                <w:rPr>
                  <w:rPrChange w:id="41484" w:author="phuong vu" w:date="2018-11-30T22:36:00Z">
                    <w:rPr/>
                  </w:rPrChange>
                </w:rPr>
                <w:t>varchar</w:t>
              </w:r>
            </w:ins>
          </w:p>
        </w:tc>
        <w:tc>
          <w:tcPr>
            <w:tcW w:w="1098" w:type="dxa"/>
            <w:noWrap/>
            <w:vAlign w:val="center"/>
            <w:hideMark/>
          </w:tcPr>
          <w:p w14:paraId="6EDBF4C9" w14:textId="77777777" w:rsidR="006871B5" w:rsidRPr="00920004" w:rsidRDefault="006871B5" w:rsidP="00727C9A">
            <w:pPr>
              <w:jc w:val="center"/>
              <w:rPr>
                <w:ins w:id="41485" w:author="phuong vu" w:date="2018-11-30T14:07:00Z"/>
                <w:rPrChange w:id="41486" w:author="phuong vu" w:date="2018-11-30T22:36:00Z">
                  <w:rPr>
                    <w:ins w:id="41487" w:author="phuong vu" w:date="2018-11-30T14:07:00Z"/>
                  </w:rPr>
                </w:rPrChange>
              </w:rPr>
              <w:pPrChange w:id="41488" w:author="phuong vu" w:date="2018-11-30T21:55:00Z">
                <w:pPr>
                  <w:spacing w:line="276" w:lineRule="auto"/>
                  <w:jc w:val="center"/>
                </w:pPr>
              </w:pPrChange>
            </w:pPr>
          </w:p>
        </w:tc>
        <w:tc>
          <w:tcPr>
            <w:tcW w:w="838" w:type="dxa"/>
            <w:noWrap/>
            <w:vAlign w:val="center"/>
            <w:hideMark/>
          </w:tcPr>
          <w:p w14:paraId="074AB643" w14:textId="77777777" w:rsidR="006871B5" w:rsidRPr="00920004" w:rsidRDefault="006871B5" w:rsidP="00727C9A">
            <w:pPr>
              <w:jc w:val="center"/>
              <w:rPr>
                <w:ins w:id="41489" w:author="phuong vu" w:date="2018-11-30T14:07:00Z"/>
                <w:rPrChange w:id="41490" w:author="phuong vu" w:date="2018-11-30T22:36:00Z">
                  <w:rPr>
                    <w:ins w:id="41491" w:author="phuong vu" w:date="2018-11-30T14:07:00Z"/>
                  </w:rPr>
                </w:rPrChange>
              </w:rPr>
              <w:pPrChange w:id="41492" w:author="phuong vu" w:date="2018-11-30T21:55:00Z">
                <w:pPr>
                  <w:spacing w:line="276" w:lineRule="auto"/>
                  <w:jc w:val="center"/>
                </w:pPr>
              </w:pPrChange>
            </w:pPr>
          </w:p>
        </w:tc>
        <w:tc>
          <w:tcPr>
            <w:tcW w:w="823" w:type="dxa"/>
            <w:noWrap/>
            <w:vAlign w:val="center"/>
            <w:hideMark/>
          </w:tcPr>
          <w:p w14:paraId="583EE9E7" w14:textId="77777777" w:rsidR="006871B5" w:rsidRPr="00920004" w:rsidRDefault="006871B5" w:rsidP="00727C9A">
            <w:pPr>
              <w:jc w:val="center"/>
              <w:rPr>
                <w:ins w:id="41493" w:author="phuong vu" w:date="2018-11-30T14:07:00Z"/>
                <w:rPrChange w:id="41494" w:author="phuong vu" w:date="2018-11-30T22:36:00Z">
                  <w:rPr>
                    <w:ins w:id="41495" w:author="phuong vu" w:date="2018-11-30T14:07:00Z"/>
                  </w:rPr>
                </w:rPrChange>
              </w:rPr>
              <w:pPrChange w:id="41496" w:author="phuong vu" w:date="2018-11-30T21:55:00Z">
                <w:pPr>
                  <w:spacing w:line="276" w:lineRule="auto"/>
                  <w:jc w:val="center"/>
                </w:pPr>
              </w:pPrChange>
            </w:pPr>
          </w:p>
        </w:tc>
        <w:tc>
          <w:tcPr>
            <w:tcW w:w="2138" w:type="dxa"/>
            <w:noWrap/>
            <w:hideMark/>
          </w:tcPr>
          <w:p w14:paraId="00A01A4A" w14:textId="77777777" w:rsidR="006871B5" w:rsidRPr="00920004" w:rsidRDefault="006871B5" w:rsidP="00727C9A">
            <w:pPr>
              <w:rPr>
                <w:ins w:id="41497" w:author="phuong vu" w:date="2018-11-30T14:07:00Z"/>
                <w:lang w:val="en-US"/>
                <w:rPrChange w:id="41498" w:author="phuong vu" w:date="2018-11-30T22:36:00Z">
                  <w:rPr>
                    <w:ins w:id="41499" w:author="phuong vu" w:date="2018-11-30T14:07:00Z"/>
                    <w:lang w:val="en-US"/>
                  </w:rPr>
                </w:rPrChange>
              </w:rPr>
              <w:pPrChange w:id="41500" w:author="phuong vu" w:date="2018-11-30T21:55:00Z">
                <w:pPr>
                  <w:spacing w:line="276" w:lineRule="auto"/>
                </w:pPr>
              </w:pPrChange>
            </w:pPr>
            <w:ins w:id="41501" w:author="phuong vu" w:date="2018-11-30T14:07:00Z">
              <w:r w:rsidRPr="00920004">
                <w:rPr>
                  <w:lang w:val="en-US"/>
                  <w:rPrChange w:id="41502" w:author="phuong vu" w:date="2018-11-30T22:36:00Z">
                    <w:rPr>
                      <w:lang w:val="en-US"/>
                    </w:rPr>
                  </w:rPrChange>
                </w:rPr>
                <w:t>Họ tên nhân viên</w:t>
              </w:r>
            </w:ins>
          </w:p>
        </w:tc>
      </w:tr>
      <w:tr w:rsidR="006871B5" w:rsidRPr="00920004" w14:paraId="3780FFBD" w14:textId="77777777" w:rsidTr="006871B5">
        <w:trPr>
          <w:trHeight w:val="300"/>
          <w:ins w:id="41503" w:author="phuong vu" w:date="2018-11-30T14:07:00Z"/>
        </w:trPr>
        <w:tc>
          <w:tcPr>
            <w:tcW w:w="708" w:type="dxa"/>
            <w:noWrap/>
            <w:vAlign w:val="center"/>
          </w:tcPr>
          <w:p w14:paraId="1070B4CF" w14:textId="77777777" w:rsidR="006871B5" w:rsidRPr="00920004" w:rsidRDefault="006871B5" w:rsidP="00BD0851">
            <w:pPr>
              <w:spacing w:before="240" w:line="0" w:lineRule="atLeast"/>
              <w:jc w:val="center"/>
              <w:rPr>
                <w:ins w:id="41504" w:author="phuong vu" w:date="2018-11-30T14:07:00Z"/>
                <w:lang w:val="en-US"/>
                <w:rPrChange w:id="41505" w:author="phuong vu" w:date="2018-11-30T22:36:00Z">
                  <w:rPr>
                    <w:ins w:id="41506" w:author="phuong vu" w:date="2018-11-30T14:07:00Z"/>
                    <w:lang w:val="en-US"/>
                  </w:rPr>
                </w:rPrChange>
              </w:rPr>
              <w:pPrChange w:id="41507" w:author="phuong vu" w:date="2018-11-30T14:16:00Z">
                <w:pPr>
                  <w:spacing w:line="276" w:lineRule="auto"/>
                  <w:jc w:val="center"/>
                </w:pPr>
              </w:pPrChange>
            </w:pPr>
            <w:ins w:id="41508" w:author="phuong vu" w:date="2018-11-30T14:07:00Z">
              <w:r w:rsidRPr="00920004">
                <w:rPr>
                  <w:lang w:val="en-US"/>
                  <w:rPrChange w:id="41509" w:author="phuong vu" w:date="2018-11-30T22:36:00Z">
                    <w:rPr>
                      <w:lang w:val="en-US"/>
                    </w:rPr>
                  </w:rPrChange>
                </w:rPr>
                <w:t>3</w:t>
              </w:r>
            </w:ins>
          </w:p>
        </w:tc>
        <w:tc>
          <w:tcPr>
            <w:tcW w:w="1820" w:type="dxa"/>
            <w:noWrap/>
          </w:tcPr>
          <w:p w14:paraId="4ED51033" w14:textId="77777777" w:rsidR="006871B5" w:rsidRPr="00920004" w:rsidRDefault="006871B5" w:rsidP="00727C9A">
            <w:pPr>
              <w:rPr>
                <w:ins w:id="41510" w:author="phuong vu" w:date="2018-11-30T14:07:00Z"/>
                <w:lang w:val="en-US"/>
                <w:rPrChange w:id="41511" w:author="phuong vu" w:date="2018-11-30T22:36:00Z">
                  <w:rPr>
                    <w:ins w:id="41512" w:author="phuong vu" w:date="2018-11-30T14:07:00Z"/>
                    <w:lang w:val="en-US"/>
                  </w:rPr>
                </w:rPrChange>
              </w:rPr>
              <w:pPrChange w:id="41513" w:author="phuong vu" w:date="2018-11-30T21:55:00Z">
                <w:pPr>
                  <w:spacing w:line="276" w:lineRule="auto"/>
                </w:pPr>
              </w:pPrChange>
            </w:pPr>
            <w:ins w:id="41514" w:author="phuong vu" w:date="2018-11-30T14:07:00Z">
              <w:r w:rsidRPr="00920004">
                <w:rPr>
                  <w:lang w:val="en-US"/>
                  <w:rPrChange w:id="41515" w:author="phuong vu" w:date="2018-11-30T22:36:00Z">
                    <w:rPr>
                      <w:lang w:val="en-US"/>
                    </w:rPr>
                  </w:rPrChange>
                </w:rPr>
                <w:t>email</w:t>
              </w:r>
            </w:ins>
          </w:p>
        </w:tc>
        <w:tc>
          <w:tcPr>
            <w:tcW w:w="1300" w:type="dxa"/>
            <w:noWrap/>
          </w:tcPr>
          <w:p w14:paraId="5EDB500D" w14:textId="433DA65D" w:rsidR="006871B5" w:rsidRPr="00920004" w:rsidRDefault="00E452E5" w:rsidP="00727C9A">
            <w:pPr>
              <w:rPr>
                <w:ins w:id="41516" w:author="phuong vu" w:date="2018-11-30T14:07:00Z"/>
                <w:rPrChange w:id="41517" w:author="phuong vu" w:date="2018-11-30T22:36:00Z">
                  <w:rPr>
                    <w:ins w:id="41518" w:author="phuong vu" w:date="2018-11-30T14:07:00Z"/>
                  </w:rPr>
                </w:rPrChange>
              </w:rPr>
              <w:pPrChange w:id="41519" w:author="phuong vu" w:date="2018-11-30T21:55:00Z">
                <w:pPr>
                  <w:spacing w:line="276" w:lineRule="auto"/>
                </w:pPr>
              </w:pPrChange>
            </w:pPr>
            <w:ins w:id="41520" w:author="phuong vu" w:date="2018-11-30T21:53:00Z">
              <w:r w:rsidRPr="00920004">
                <w:rPr>
                  <w:rPrChange w:id="41521" w:author="phuong vu" w:date="2018-11-30T22:36:00Z">
                    <w:rPr/>
                  </w:rPrChange>
                </w:rPr>
                <w:t>varchar</w:t>
              </w:r>
            </w:ins>
          </w:p>
        </w:tc>
        <w:tc>
          <w:tcPr>
            <w:tcW w:w="1098" w:type="dxa"/>
            <w:noWrap/>
            <w:vAlign w:val="center"/>
          </w:tcPr>
          <w:p w14:paraId="1E9AEAE0" w14:textId="77777777" w:rsidR="006871B5" w:rsidRPr="00920004" w:rsidRDefault="006871B5" w:rsidP="00727C9A">
            <w:pPr>
              <w:jc w:val="center"/>
              <w:rPr>
                <w:ins w:id="41522" w:author="phuong vu" w:date="2018-11-30T14:07:00Z"/>
                <w:rPrChange w:id="41523" w:author="phuong vu" w:date="2018-11-30T22:36:00Z">
                  <w:rPr>
                    <w:ins w:id="41524" w:author="phuong vu" w:date="2018-11-30T14:07:00Z"/>
                  </w:rPr>
                </w:rPrChange>
              </w:rPr>
              <w:pPrChange w:id="41525" w:author="phuong vu" w:date="2018-11-30T21:55:00Z">
                <w:pPr>
                  <w:spacing w:line="276" w:lineRule="auto"/>
                  <w:jc w:val="center"/>
                </w:pPr>
              </w:pPrChange>
            </w:pPr>
          </w:p>
        </w:tc>
        <w:tc>
          <w:tcPr>
            <w:tcW w:w="838" w:type="dxa"/>
            <w:noWrap/>
            <w:vAlign w:val="center"/>
          </w:tcPr>
          <w:p w14:paraId="38315949" w14:textId="77777777" w:rsidR="006871B5" w:rsidRPr="00920004" w:rsidRDefault="006871B5" w:rsidP="00727C9A">
            <w:pPr>
              <w:jc w:val="center"/>
              <w:rPr>
                <w:ins w:id="41526" w:author="phuong vu" w:date="2018-11-30T14:07:00Z"/>
                <w:rPrChange w:id="41527" w:author="phuong vu" w:date="2018-11-30T22:36:00Z">
                  <w:rPr>
                    <w:ins w:id="41528" w:author="phuong vu" w:date="2018-11-30T14:07:00Z"/>
                  </w:rPr>
                </w:rPrChange>
              </w:rPr>
              <w:pPrChange w:id="41529" w:author="phuong vu" w:date="2018-11-30T21:55:00Z">
                <w:pPr>
                  <w:spacing w:line="276" w:lineRule="auto"/>
                  <w:jc w:val="center"/>
                </w:pPr>
              </w:pPrChange>
            </w:pPr>
          </w:p>
        </w:tc>
        <w:tc>
          <w:tcPr>
            <w:tcW w:w="823" w:type="dxa"/>
            <w:noWrap/>
            <w:vAlign w:val="center"/>
          </w:tcPr>
          <w:p w14:paraId="583B0B0D" w14:textId="77777777" w:rsidR="006871B5" w:rsidRPr="00920004" w:rsidRDefault="006871B5" w:rsidP="00727C9A">
            <w:pPr>
              <w:jc w:val="center"/>
              <w:rPr>
                <w:ins w:id="41530" w:author="phuong vu" w:date="2018-11-30T14:07:00Z"/>
                <w:rPrChange w:id="41531" w:author="phuong vu" w:date="2018-11-30T22:36:00Z">
                  <w:rPr>
                    <w:ins w:id="41532" w:author="phuong vu" w:date="2018-11-30T14:07:00Z"/>
                  </w:rPr>
                </w:rPrChange>
              </w:rPr>
              <w:pPrChange w:id="41533" w:author="phuong vu" w:date="2018-11-30T21:55:00Z">
                <w:pPr>
                  <w:spacing w:line="276" w:lineRule="auto"/>
                  <w:jc w:val="center"/>
                </w:pPr>
              </w:pPrChange>
            </w:pPr>
          </w:p>
        </w:tc>
        <w:tc>
          <w:tcPr>
            <w:tcW w:w="2138" w:type="dxa"/>
            <w:noWrap/>
          </w:tcPr>
          <w:p w14:paraId="6C23E123" w14:textId="77777777" w:rsidR="006871B5" w:rsidRPr="00920004" w:rsidRDefault="006871B5" w:rsidP="00727C9A">
            <w:pPr>
              <w:rPr>
                <w:ins w:id="41534" w:author="phuong vu" w:date="2018-11-30T14:07:00Z"/>
                <w:lang w:val="en-US"/>
                <w:rPrChange w:id="41535" w:author="phuong vu" w:date="2018-11-30T22:36:00Z">
                  <w:rPr>
                    <w:ins w:id="41536" w:author="phuong vu" w:date="2018-11-30T14:07:00Z"/>
                    <w:lang w:val="en-US"/>
                  </w:rPr>
                </w:rPrChange>
              </w:rPr>
              <w:pPrChange w:id="41537" w:author="phuong vu" w:date="2018-11-30T21:55:00Z">
                <w:pPr>
                  <w:spacing w:line="276" w:lineRule="auto"/>
                </w:pPr>
              </w:pPrChange>
            </w:pPr>
            <w:ins w:id="41538" w:author="phuong vu" w:date="2018-11-30T14:07:00Z">
              <w:r w:rsidRPr="00920004">
                <w:rPr>
                  <w:lang w:val="en-US"/>
                  <w:rPrChange w:id="41539" w:author="phuong vu" w:date="2018-11-30T22:36:00Z">
                    <w:rPr>
                      <w:lang w:val="en-US"/>
                    </w:rPr>
                  </w:rPrChange>
                </w:rPr>
                <w:t>Email nhân viên</w:t>
              </w:r>
            </w:ins>
          </w:p>
        </w:tc>
      </w:tr>
      <w:tr w:rsidR="006871B5" w:rsidRPr="00920004" w14:paraId="35D82291" w14:textId="77777777" w:rsidTr="006871B5">
        <w:trPr>
          <w:trHeight w:val="300"/>
          <w:ins w:id="41540" w:author="phuong vu" w:date="2018-11-30T14:07:00Z"/>
        </w:trPr>
        <w:tc>
          <w:tcPr>
            <w:tcW w:w="708" w:type="dxa"/>
            <w:noWrap/>
            <w:vAlign w:val="center"/>
          </w:tcPr>
          <w:p w14:paraId="6ADFD198" w14:textId="77777777" w:rsidR="006871B5" w:rsidRPr="00920004" w:rsidRDefault="006871B5" w:rsidP="00BD0851">
            <w:pPr>
              <w:spacing w:before="240" w:line="0" w:lineRule="atLeast"/>
              <w:jc w:val="center"/>
              <w:rPr>
                <w:ins w:id="41541" w:author="phuong vu" w:date="2018-11-30T14:07:00Z"/>
                <w:lang w:val="en-US"/>
                <w:rPrChange w:id="41542" w:author="phuong vu" w:date="2018-11-30T22:36:00Z">
                  <w:rPr>
                    <w:ins w:id="41543" w:author="phuong vu" w:date="2018-11-30T14:07:00Z"/>
                    <w:lang w:val="en-US"/>
                  </w:rPr>
                </w:rPrChange>
              </w:rPr>
              <w:pPrChange w:id="41544" w:author="phuong vu" w:date="2018-11-30T14:16:00Z">
                <w:pPr>
                  <w:spacing w:line="276" w:lineRule="auto"/>
                  <w:jc w:val="center"/>
                </w:pPr>
              </w:pPrChange>
            </w:pPr>
            <w:ins w:id="41545" w:author="phuong vu" w:date="2018-11-30T14:07:00Z">
              <w:r w:rsidRPr="00920004">
                <w:rPr>
                  <w:lang w:val="en-US"/>
                  <w:rPrChange w:id="41546" w:author="phuong vu" w:date="2018-11-30T22:36:00Z">
                    <w:rPr>
                      <w:lang w:val="en-US"/>
                    </w:rPr>
                  </w:rPrChange>
                </w:rPr>
                <w:t>4</w:t>
              </w:r>
            </w:ins>
          </w:p>
        </w:tc>
        <w:tc>
          <w:tcPr>
            <w:tcW w:w="1820" w:type="dxa"/>
            <w:noWrap/>
          </w:tcPr>
          <w:p w14:paraId="2778AF8D" w14:textId="77777777" w:rsidR="006871B5" w:rsidRPr="00920004" w:rsidRDefault="006871B5" w:rsidP="00727C9A">
            <w:pPr>
              <w:rPr>
                <w:ins w:id="41547" w:author="phuong vu" w:date="2018-11-30T14:07:00Z"/>
                <w:lang w:val="en-US"/>
                <w:rPrChange w:id="41548" w:author="phuong vu" w:date="2018-11-30T22:36:00Z">
                  <w:rPr>
                    <w:ins w:id="41549" w:author="phuong vu" w:date="2018-11-30T14:07:00Z"/>
                    <w:lang w:val="en-US"/>
                  </w:rPr>
                </w:rPrChange>
              </w:rPr>
              <w:pPrChange w:id="41550" w:author="phuong vu" w:date="2018-11-30T21:55:00Z">
                <w:pPr>
                  <w:spacing w:line="276" w:lineRule="auto"/>
                </w:pPr>
              </w:pPrChange>
            </w:pPr>
            <w:ins w:id="41551" w:author="phuong vu" w:date="2018-11-30T14:07:00Z">
              <w:r w:rsidRPr="00920004">
                <w:rPr>
                  <w:lang w:val="en-US"/>
                  <w:rPrChange w:id="41552" w:author="phuong vu" w:date="2018-11-30T22:36:00Z">
                    <w:rPr>
                      <w:lang w:val="en-US"/>
                    </w:rPr>
                  </w:rPrChange>
                </w:rPr>
                <w:t>phone</w:t>
              </w:r>
            </w:ins>
          </w:p>
        </w:tc>
        <w:tc>
          <w:tcPr>
            <w:tcW w:w="1300" w:type="dxa"/>
            <w:noWrap/>
          </w:tcPr>
          <w:p w14:paraId="5BF38D76" w14:textId="0EFD4454" w:rsidR="006871B5" w:rsidRPr="00920004" w:rsidRDefault="00E452E5" w:rsidP="00727C9A">
            <w:pPr>
              <w:rPr>
                <w:ins w:id="41553" w:author="phuong vu" w:date="2018-11-30T14:07:00Z"/>
                <w:rPrChange w:id="41554" w:author="phuong vu" w:date="2018-11-30T22:36:00Z">
                  <w:rPr>
                    <w:ins w:id="41555" w:author="phuong vu" w:date="2018-11-30T14:07:00Z"/>
                  </w:rPr>
                </w:rPrChange>
              </w:rPr>
              <w:pPrChange w:id="41556" w:author="phuong vu" w:date="2018-11-30T21:55:00Z">
                <w:pPr>
                  <w:spacing w:line="276" w:lineRule="auto"/>
                </w:pPr>
              </w:pPrChange>
            </w:pPr>
            <w:ins w:id="41557" w:author="phuong vu" w:date="2018-11-30T21:53:00Z">
              <w:r w:rsidRPr="00920004">
                <w:rPr>
                  <w:rPrChange w:id="41558" w:author="phuong vu" w:date="2018-11-30T22:36:00Z">
                    <w:rPr/>
                  </w:rPrChange>
                </w:rPr>
                <w:t>varchar</w:t>
              </w:r>
            </w:ins>
          </w:p>
        </w:tc>
        <w:tc>
          <w:tcPr>
            <w:tcW w:w="1098" w:type="dxa"/>
            <w:noWrap/>
            <w:vAlign w:val="center"/>
          </w:tcPr>
          <w:p w14:paraId="2986CE85" w14:textId="77777777" w:rsidR="006871B5" w:rsidRPr="00920004" w:rsidRDefault="006871B5" w:rsidP="00727C9A">
            <w:pPr>
              <w:jc w:val="center"/>
              <w:rPr>
                <w:ins w:id="41559" w:author="phuong vu" w:date="2018-11-30T14:07:00Z"/>
                <w:rPrChange w:id="41560" w:author="phuong vu" w:date="2018-11-30T22:36:00Z">
                  <w:rPr>
                    <w:ins w:id="41561" w:author="phuong vu" w:date="2018-11-30T14:07:00Z"/>
                  </w:rPr>
                </w:rPrChange>
              </w:rPr>
              <w:pPrChange w:id="41562" w:author="phuong vu" w:date="2018-11-30T21:55:00Z">
                <w:pPr>
                  <w:spacing w:line="276" w:lineRule="auto"/>
                  <w:jc w:val="center"/>
                </w:pPr>
              </w:pPrChange>
            </w:pPr>
          </w:p>
        </w:tc>
        <w:tc>
          <w:tcPr>
            <w:tcW w:w="838" w:type="dxa"/>
            <w:noWrap/>
            <w:vAlign w:val="center"/>
          </w:tcPr>
          <w:p w14:paraId="33AD9850" w14:textId="77777777" w:rsidR="006871B5" w:rsidRPr="00920004" w:rsidRDefault="006871B5" w:rsidP="00727C9A">
            <w:pPr>
              <w:jc w:val="center"/>
              <w:rPr>
                <w:ins w:id="41563" w:author="phuong vu" w:date="2018-11-30T14:07:00Z"/>
                <w:rPrChange w:id="41564" w:author="phuong vu" w:date="2018-11-30T22:36:00Z">
                  <w:rPr>
                    <w:ins w:id="41565" w:author="phuong vu" w:date="2018-11-30T14:07:00Z"/>
                  </w:rPr>
                </w:rPrChange>
              </w:rPr>
              <w:pPrChange w:id="41566" w:author="phuong vu" w:date="2018-11-30T21:55:00Z">
                <w:pPr>
                  <w:spacing w:line="276" w:lineRule="auto"/>
                  <w:jc w:val="center"/>
                </w:pPr>
              </w:pPrChange>
            </w:pPr>
          </w:p>
        </w:tc>
        <w:tc>
          <w:tcPr>
            <w:tcW w:w="823" w:type="dxa"/>
            <w:noWrap/>
            <w:vAlign w:val="center"/>
          </w:tcPr>
          <w:p w14:paraId="25B9004B" w14:textId="77777777" w:rsidR="006871B5" w:rsidRPr="00920004" w:rsidRDefault="006871B5" w:rsidP="00727C9A">
            <w:pPr>
              <w:jc w:val="center"/>
              <w:rPr>
                <w:ins w:id="41567" w:author="phuong vu" w:date="2018-11-30T14:07:00Z"/>
                <w:rPrChange w:id="41568" w:author="phuong vu" w:date="2018-11-30T22:36:00Z">
                  <w:rPr>
                    <w:ins w:id="41569" w:author="phuong vu" w:date="2018-11-30T14:07:00Z"/>
                  </w:rPr>
                </w:rPrChange>
              </w:rPr>
              <w:pPrChange w:id="41570" w:author="phuong vu" w:date="2018-11-30T21:55:00Z">
                <w:pPr>
                  <w:spacing w:line="276" w:lineRule="auto"/>
                  <w:jc w:val="center"/>
                </w:pPr>
              </w:pPrChange>
            </w:pPr>
          </w:p>
        </w:tc>
        <w:tc>
          <w:tcPr>
            <w:tcW w:w="2138" w:type="dxa"/>
            <w:noWrap/>
          </w:tcPr>
          <w:p w14:paraId="454CFECF" w14:textId="77777777" w:rsidR="006871B5" w:rsidRPr="00920004" w:rsidRDefault="006871B5" w:rsidP="00727C9A">
            <w:pPr>
              <w:rPr>
                <w:ins w:id="41571" w:author="phuong vu" w:date="2018-11-30T14:07:00Z"/>
                <w:rPrChange w:id="41572" w:author="phuong vu" w:date="2018-11-30T22:36:00Z">
                  <w:rPr>
                    <w:ins w:id="41573" w:author="phuong vu" w:date="2018-11-30T14:07:00Z"/>
                  </w:rPr>
                </w:rPrChange>
              </w:rPr>
              <w:pPrChange w:id="41574" w:author="phuong vu" w:date="2018-11-30T21:55:00Z">
                <w:pPr>
                  <w:spacing w:line="276" w:lineRule="auto"/>
                </w:pPr>
              </w:pPrChange>
            </w:pPr>
            <w:ins w:id="41575" w:author="phuong vu" w:date="2018-11-30T14:07:00Z">
              <w:r w:rsidRPr="00920004">
                <w:rPr>
                  <w:rPrChange w:id="41576" w:author="phuong vu" w:date="2018-11-30T22:36:00Z">
                    <w:rPr/>
                  </w:rPrChange>
                </w:rPr>
                <w:t>Số điện thoại nhân viên</w:t>
              </w:r>
            </w:ins>
          </w:p>
        </w:tc>
      </w:tr>
      <w:tr w:rsidR="006871B5" w:rsidRPr="00920004" w14:paraId="1CBAE063" w14:textId="77777777" w:rsidTr="006871B5">
        <w:trPr>
          <w:trHeight w:val="300"/>
          <w:ins w:id="41577" w:author="phuong vu" w:date="2018-11-30T14:07:00Z"/>
        </w:trPr>
        <w:tc>
          <w:tcPr>
            <w:tcW w:w="708" w:type="dxa"/>
            <w:noWrap/>
            <w:vAlign w:val="center"/>
          </w:tcPr>
          <w:p w14:paraId="3FB2E693" w14:textId="77777777" w:rsidR="006871B5" w:rsidRPr="00920004" w:rsidRDefault="006871B5" w:rsidP="00BD0851">
            <w:pPr>
              <w:spacing w:before="240" w:line="0" w:lineRule="atLeast"/>
              <w:jc w:val="center"/>
              <w:rPr>
                <w:ins w:id="41578" w:author="phuong vu" w:date="2018-11-30T14:07:00Z"/>
                <w:lang w:val="en-US"/>
                <w:rPrChange w:id="41579" w:author="phuong vu" w:date="2018-11-30T22:36:00Z">
                  <w:rPr>
                    <w:ins w:id="41580" w:author="phuong vu" w:date="2018-11-30T14:07:00Z"/>
                    <w:lang w:val="en-US"/>
                  </w:rPr>
                </w:rPrChange>
              </w:rPr>
              <w:pPrChange w:id="41581" w:author="phuong vu" w:date="2018-11-30T14:16:00Z">
                <w:pPr>
                  <w:spacing w:line="276" w:lineRule="auto"/>
                  <w:jc w:val="center"/>
                </w:pPr>
              </w:pPrChange>
            </w:pPr>
            <w:ins w:id="41582" w:author="phuong vu" w:date="2018-11-30T14:07:00Z">
              <w:r w:rsidRPr="00920004">
                <w:rPr>
                  <w:lang w:val="en-US"/>
                  <w:rPrChange w:id="41583" w:author="phuong vu" w:date="2018-11-30T22:36:00Z">
                    <w:rPr>
                      <w:lang w:val="en-US"/>
                    </w:rPr>
                  </w:rPrChange>
                </w:rPr>
                <w:t>5</w:t>
              </w:r>
            </w:ins>
          </w:p>
        </w:tc>
        <w:tc>
          <w:tcPr>
            <w:tcW w:w="1820" w:type="dxa"/>
            <w:noWrap/>
          </w:tcPr>
          <w:p w14:paraId="4D445D55" w14:textId="77777777" w:rsidR="006871B5" w:rsidRPr="00920004" w:rsidRDefault="006871B5" w:rsidP="00727C9A">
            <w:pPr>
              <w:rPr>
                <w:ins w:id="41584" w:author="phuong vu" w:date="2018-11-30T14:07:00Z"/>
                <w:lang w:val="en-US"/>
                <w:rPrChange w:id="41585" w:author="phuong vu" w:date="2018-11-30T22:36:00Z">
                  <w:rPr>
                    <w:ins w:id="41586" w:author="phuong vu" w:date="2018-11-30T14:07:00Z"/>
                    <w:lang w:val="en-US"/>
                  </w:rPr>
                </w:rPrChange>
              </w:rPr>
              <w:pPrChange w:id="41587" w:author="phuong vu" w:date="2018-11-30T21:55:00Z">
                <w:pPr>
                  <w:spacing w:line="276" w:lineRule="auto"/>
                </w:pPr>
              </w:pPrChange>
            </w:pPr>
            <w:ins w:id="41588" w:author="phuong vu" w:date="2018-11-30T14:07:00Z">
              <w:r w:rsidRPr="00920004">
                <w:rPr>
                  <w:lang w:val="en-US"/>
                  <w:rPrChange w:id="41589" w:author="phuong vu" w:date="2018-11-30T22:36:00Z">
                    <w:rPr>
                      <w:lang w:val="en-US"/>
                    </w:rPr>
                  </w:rPrChange>
                </w:rPr>
                <w:t>password</w:t>
              </w:r>
            </w:ins>
          </w:p>
        </w:tc>
        <w:tc>
          <w:tcPr>
            <w:tcW w:w="1300" w:type="dxa"/>
            <w:noWrap/>
          </w:tcPr>
          <w:p w14:paraId="52BD6E1A" w14:textId="28EA807A" w:rsidR="006871B5" w:rsidRPr="00920004" w:rsidRDefault="00E452E5" w:rsidP="00727C9A">
            <w:pPr>
              <w:rPr>
                <w:ins w:id="41590" w:author="phuong vu" w:date="2018-11-30T14:07:00Z"/>
                <w:rPrChange w:id="41591" w:author="phuong vu" w:date="2018-11-30T22:36:00Z">
                  <w:rPr>
                    <w:ins w:id="41592" w:author="phuong vu" w:date="2018-11-30T14:07:00Z"/>
                  </w:rPr>
                </w:rPrChange>
              </w:rPr>
              <w:pPrChange w:id="41593" w:author="phuong vu" w:date="2018-11-30T21:55:00Z">
                <w:pPr>
                  <w:spacing w:line="276" w:lineRule="auto"/>
                </w:pPr>
              </w:pPrChange>
            </w:pPr>
            <w:ins w:id="41594" w:author="phuong vu" w:date="2018-11-30T21:53:00Z">
              <w:r w:rsidRPr="00920004">
                <w:rPr>
                  <w:rPrChange w:id="41595" w:author="phuong vu" w:date="2018-11-30T22:36:00Z">
                    <w:rPr/>
                  </w:rPrChange>
                </w:rPr>
                <w:t>varchar</w:t>
              </w:r>
            </w:ins>
          </w:p>
        </w:tc>
        <w:tc>
          <w:tcPr>
            <w:tcW w:w="1098" w:type="dxa"/>
            <w:noWrap/>
            <w:vAlign w:val="center"/>
          </w:tcPr>
          <w:p w14:paraId="4835CEAF" w14:textId="77777777" w:rsidR="006871B5" w:rsidRPr="00920004" w:rsidRDefault="006871B5" w:rsidP="00727C9A">
            <w:pPr>
              <w:jc w:val="center"/>
              <w:rPr>
                <w:ins w:id="41596" w:author="phuong vu" w:date="2018-11-30T14:07:00Z"/>
                <w:rPrChange w:id="41597" w:author="phuong vu" w:date="2018-11-30T22:36:00Z">
                  <w:rPr>
                    <w:ins w:id="41598" w:author="phuong vu" w:date="2018-11-30T14:07:00Z"/>
                  </w:rPr>
                </w:rPrChange>
              </w:rPr>
              <w:pPrChange w:id="41599" w:author="phuong vu" w:date="2018-11-30T21:55:00Z">
                <w:pPr>
                  <w:spacing w:line="276" w:lineRule="auto"/>
                  <w:jc w:val="center"/>
                </w:pPr>
              </w:pPrChange>
            </w:pPr>
          </w:p>
        </w:tc>
        <w:tc>
          <w:tcPr>
            <w:tcW w:w="838" w:type="dxa"/>
            <w:noWrap/>
            <w:vAlign w:val="center"/>
          </w:tcPr>
          <w:p w14:paraId="5346F759" w14:textId="77777777" w:rsidR="006871B5" w:rsidRPr="00920004" w:rsidRDefault="006871B5" w:rsidP="00727C9A">
            <w:pPr>
              <w:jc w:val="center"/>
              <w:rPr>
                <w:ins w:id="41600" w:author="phuong vu" w:date="2018-11-30T14:07:00Z"/>
                <w:rPrChange w:id="41601" w:author="phuong vu" w:date="2018-11-30T22:36:00Z">
                  <w:rPr>
                    <w:ins w:id="41602" w:author="phuong vu" w:date="2018-11-30T14:07:00Z"/>
                  </w:rPr>
                </w:rPrChange>
              </w:rPr>
              <w:pPrChange w:id="41603" w:author="phuong vu" w:date="2018-11-30T21:55:00Z">
                <w:pPr>
                  <w:spacing w:line="276" w:lineRule="auto"/>
                  <w:jc w:val="center"/>
                </w:pPr>
              </w:pPrChange>
            </w:pPr>
          </w:p>
        </w:tc>
        <w:tc>
          <w:tcPr>
            <w:tcW w:w="823" w:type="dxa"/>
            <w:noWrap/>
            <w:vAlign w:val="center"/>
          </w:tcPr>
          <w:p w14:paraId="648C0120" w14:textId="77777777" w:rsidR="006871B5" w:rsidRPr="00920004" w:rsidRDefault="006871B5" w:rsidP="00727C9A">
            <w:pPr>
              <w:jc w:val="center"/>
              <w:rPr>
                <w:ins w:id="41604" w:author="phuong vu" w:date="2018-11-30T14:07:00Z"/>
                <w:rPrChange w:id="41605" w:author="phuong vu" w:date="2018-11-30T22:36:00Z">
                  <w:rPr>
                    <w:ins w:id="41606" w:author="phuong vu" w:date="2018-11-30T14:07:00Z"/>
                  </w:rPr>
                </w:rPrChange>
              </w:rPr>
              <w:pPrChange w:id="41607" w:author="phuong vu" w:date="2018-11-30T21:55:00Z">
                <w:pPr>
                  <w:spacing w:line="276" w:lineRule="auto"/>
                  <w:jc w:val="center"/>
                </w:pPr>
              </w:pPrChange>
            </w:pPr>
          </w:p>
        </w:tc>
        <w:tc>
          <w:tcPr>
            <w:tcW w:w="2138" w:type="dxa"/>
            <w:noWrap/>
          </w:tcPr>
          <w:p w14:paraId="6A1402C3" w14:textId="77777777" w:rsidR="006871B5" w:rsidRPr="00920004" w:rsidRDefault="006871B5" w:rsidP="00727C9A">
            <w:pPr>
              <w:rPr>
                <w:ins w:id="41608" w:author="phuong vu" w:date="2018-11-30T14:07:00Z"/>
                <w:lang w:val="en-US"/>
                <w:rPrChange w:id="41609" w:author="phuong vu" w:date="2018-11-30T22:36:00Z">
                  <w:rPr>
                    <w:ins w:id="41610" w:author="phuong vu" w:date="2018-11-30T14:07:00Z"/>
                    <w:lang w:val="en-US"/>
                  </w:rPr>
                </w:rPrChange>
              </w:rPr>
              <w:pPrChange w:id="41611" w:author="phuong vu" w:date="2018-11-30T21:55:00Z">
                <w:pPr>
                  <w:spacing w:line="276" w:lineRule="auto"/>
                </w:pPr>
              </w:pPrChange>
            </w:pPr>
            <w:ins w:id="41612" w:author="phuong vu" w:date="2018-11-30T14:07:00Z">
              <w:r w:rsidRPr="00920004">
                <w:rPr>
                  <w:lang w:val="en-US"/>
                  <w:rPrChange w:id="41613" w:author="phuong vu" w:date="2018-11-30T22:36:00Z">
                    <w:rPr>
                      <w:lang w:val="en-US"/>
                    </w:rPr>
                  </w:rPrChange>
                </w:rPr>
                <w:t>Mật khẩu tài khoản</w:t>
              </w:r>
            </w:ins>
          </w:p>
        </w:tc>
      </w:tr>
      <w:tr w:rsidR="006871B5" w:rsidRPr="00920004" w14:paraId="5E2662AE" w14:textId="77777777" w:rsidTr="006871B5">
        <w:trPr>
          <w:trHeight w:val="300"/>
          <w:ins w:id="41614" w:author="phuong vu" w:date="2018-11-30T14:07:00Z"/>
        </w:trPr>
        <w:tc>
          <w:tcPr>
            <w:tcW w:w="708" w:type="dxa"/>
            <w:noWrap/>
            <w:vAlign w:val="center"/>
          </w:tcPr>
          <w:p w14:paraId="483EFEDF" w14:textId="77777777" w:rsidR="006871B5" w:rsidRPr="00920004" w:rsidRDefault="006871B5" w:rsidP="00BD0851">
            <w:pPr>
              <w:spacing w:before="240" w:line="0" w:lineRule="atLeast"/>
              <w:jc w:val="center"/>
              <w:rPr>
                <w:ins w:id="41615" w:author="phuong vu" w:date="2018-11-30T14:07:00Z"/>
                <w:lang w:val="en-US"/>
                <w:rPrChange w:id="41616" w:author="phuong vu" w:date="2018-11-30T22:36:00Z">
                  <w:rPr>
                    <w:ins w:id="41617" w:author="phuong vu" w:date="2018-11-30T14:07:00Z"/>
                    <w:lang w:val="en-US"/>
                  </w:rPr>
                </w:rPrChange>
              </w:rPr>
              <w:pPrChange w:id="41618" w:author="phuong vu" w:date="2018-11-30T14:16:00Z">
                <w:pPr>
                  <w:spacing w:line="276" w:lineRule="auto"/>
                  <w:jc w:val="center"/>
                </w:pPr>
              </w:pPrChange>
            </w:pPr>
            <w:ins w:id="41619" w:author="phuong vu" w:date="2018-11-30T14:07:00Z">
              <w:r w:rsidRPr="00920004">
                <w:rPr>
                  <w:lang w:val="en-US"/>
                  <w:rPrChange w:id="41620" w:author="phuong vu" w:date="2018-11-30T22:36:00Z">
                    <w:rPr>
                      <w:lang w:val="en-US"/>
                    </w:rPr>
                  </w:rPrChange>
                </w:rPr>
                <w:t>6</w:t>
              </w:r>
            </w:ins>
          </w:p>
        </w:tc>
        <w:tc>
          <w:tcPr>
            <w:tcW w:w="1820" w:type="dxa"/>
            <w:noWrap/>
          </w:tcPr>
          <w:p w14:paraId="33C480BD" w14:textId="77777777" w:rsidR="006871B5" w:rsidRPr="00920004" w:rsidRDefault="006871B5" w:rsidP="00727C9A">
            <w:pPr>
              <w:rPr>
                <w:ins w:id="41621" w:author="phuong vu" w:date="2018-11-30T14:07:00Z"/>
                <w:lang w:val="en-US"/>
                <w:rPrChange w:id="41622" w:author="phuong vu" w:date="2018-11-30T22:36:00Z">
                  <w:rPr>
                    <w:ins w:id="41623" w:author="phuong vu" w:date="2018-11-30T14:07:00Z"/>
                    <w:lang w:val="en-US"/>
                  </w:rPr>
                </w:rPrChange>
              </w:rPr>
              <w:pPrChange w:id="41624" w:author="phuong vu" w:date="2018-11-30T21:55:00Z">
                <w:pPr>
                  <w:spacing w:line="276" w:lineRule="auto"/>
                </w:pPr>
              </w:pPrChange>
            </w:pPr>
            <w:ins w:id="41625" w:author="phuong vu" w:date="2018-11-30T14:07:00Z">
              <w:r w:rsidRPr="00920004">
                <w:rPr>
                  <w:lang w:val="en-US"/>
                  <w:rPrChange w:id="41626" w:author="phuong vu" w:date="2018-11-30T22:36:00Z">
                    <w:rPr>
                      <w:lang w:val="en-US"/>
                    </w:rPr>
                  </w:rPrChange>
                </w:rPr>
                <w:t>gender</w:t>
              </w:r>
            </w:ins>
          </w:p>
        </w:tc>
        <w:tc>
          <w:tcPr>
            <w:tcW w:w="1300" w:type="dxa"/>
            <w:noWrap/>
          </w:tcPr>
          <w:p w14:paraId="148B9054" w14:textId="77777777" w:rsidR="006871B5" w:rsidRPr="00920004" w:rsidRDefault="006871B5" w:rsidP="00727C9A">
            <w:pPr>
              <w:rPr>
                <w:ins w:id="41627" w:author="phuong vu" w:date="2018-11-30T14:07:00Z"/>
                <w:lang w:val="en-US"/>
                <w:rPrChange w:id="41628" w:author="phuong vu" w:date="2018-11-30T22:36:00Z">
                  <w:rPr>
                    <w:ins w:id="41629" w:author="phuong vu" w:date="2018-11-30T14:07:00Z"/>
                    <w:lang w:val="en-US"/>
                  </w:rPr>
                </w:rPrChange>
              </w:rPr>
              <w:pPrChange w:id="41630" w:author="phuong vu" w:date="2018-11-30T21:55:00Z">
                <w:pPr>
                  <w:spacing w:line="276" w:lineRule="auto"/>
                </w:pPr>
              </w:pPrChange>
            </w:pPr>
            <w:ins w:id="41631" w:author="phuong vu" w:date="2018-11-30T14:07:00Z">
              <w:r w:rsidRPr="00920004">
                <w:rPr>
                  <w:lang w:val="en-US"/>
                  <w:rPrChange w:id="41632" w:author="phuong vu" w:date="2018-11-30T22:36:00Z">
                    <w:rPr>
                      <w:lang w:val="en-US"/>
                    </w:rPr>
                  </w:rPrChange>
                </w:rPr>
                <w:t>Boolean</w:t>
              </w:r>
            </w:ins>
          </w:p>
        </w:tc>
        <w:tc>
          <w:tcPr>
            <w:tcW w:w="1098" w:type="dxa"/>
            <w:noWrap/>
            <w:vAlign w:val="center"/>
          </w:tcPr>
          <w:p w14:paraId="492CACCC" w14:textId="77777777" w:rsidR="006871B5" w:rsidRPr="00920004" w:rsidRDefault="006871B5" w:rsidP="00727C9A">
            <w:pPr>
              <w:jc w:val="center"/>
              <w:rPr>
                <w:ins w:id="41633" w:author="phuong vu" w:date="2018-11-30T14:07:00Z"/>
                <w:rPrChange w:id="41634" w:author="phuong vu" w:date="2018-11-30T22:36:00Z">
                  <w:rPr>
                    <w:ins w:id="41635" w:author="phuong vu" w:date="2018-11-30T14:07:00Z"/>
                  </w:rPr>
                </w:rPrChange>
              </w:rPr>
              <w:pPrChange w:id="41636" w:author="phuong vu" w:date="2018-11-30T21:55:00Z">
                <w:pPr>
                  <w:spacing w:line="276" w:lineRule="auto"/>
                  <w:jc w:val="center"/>
                </w:pPr>
              </w:pPrChange>
            </w:pPr>
          </w:p>
        </w:tc>
        <w:tc>
          <w:tcPr>
            <w:tcW w:w="838" w:type="dxa"/>
            <w:noWrap/>
            <w:vAlign w:val="center"/>
          </w:tcPr>
          <w:p w14:paraId="51EDF67C" w14:textId="77777777" w:rsidR="006871B5" w:rsidRPr="00920004" w:rsidRDefault="006871B5" w:rsidP="00727C9A">
            <w:pPr>
              <w:jc w:val="center"/>
              <w:rPr>
                <w:ins w:id="41637" w:author="phuong vu" w:date="2018-11-30T14:07:00Z"/>
                <w:rPrChange w:id="41638" w:author="phuong vu" w:date="2018-11-30T22:36:00Z">
                  <w:rPr>
                    <w:ins w:id="41639" w:author="phuong vu" w:date="2018-11-30T14:07:00Z"/>
                  </w:rPr>
                </w:rPrChange>
              </w:rPr>
              <w:pPrChange w:id="41640" w:author="phuong vu" w:date="2018-11-30T21:55:00Z">
                <w:pPr>
                  <w:spacing w:line="276" w:lineRule="auto"/>
                  <w:jc w:val="center"/>
                </w:pPr>
              </w:pPrChange>
            </w:pPr>
          </w:p>
        </w:tc>
        <w:tc>
          <w:tcPr>
            <w:tcW w:w="823" w:type="dxa"/>
            <w:noWrap/>
            <w:vAlign w:val="center"/>
          </w:tcPr>
          <w:p w14:paraId="3115CDDC" w14:textId="77777777" w:rsidR="006871B5" w:rsidRPr="00920004" w:rsidRDefault="006871B5" w:rsidP="00727C9A">
            <w:pPr>
              <w:jc w:val="center"/>
              <w:rPr>
                <w:ins w:id="41641" w:author="phuong vu" w:date="2018-11-30T14:07:00Z"/>
                <w:rPrChange w:id="41642" w:author="phuong vu" w:date="2018-11-30T22:36:00Z">
                  <w:rPr>
                    <w:ins w:id="41643" w:author="phuong vu" w:date="2018-11-30T14:07:00Z"/>
                  </w:rPr>
                </w:rPrChange>
              </w:rPr>
              <w:pPrChange w:id="41644" w:author="phuong vu" w:date="2018-11-30T21:55:00Z">
                <w:pPr>
                  <w:spacing w:line="276" w:lineRule="auto"/>
                  <w:jc w:val="center"/>
                </w:pPr>
              </w:pPrChange>
            </w:pPr>
          </w:p>
        </w:tc>
        <w:tc>
          <w:tcPr>
            <w:tcW w:w="2138" w:type="dxa"/>
            <w:noWrap/>
          </w:tcPr>
          <w:p w14:paraId="2C875075" w14:textId="77777777" w:rsidR="006871B5" w:rsidRPr="00920004" w:rsidRDefault="006871B5" w:rsidP="00727C9A">
            <w:pPr>
              <w:rPr>
                <w:ins w:id="41645" w:author="phuong vu" w:date="2018-11-30T14:07:00Z"/>
                <w:lang w:val="en-US"/>
                <w:rPrChange w:id="41646" w:author="phuong vu" w:date="2018-11-30T22:36:00Z">
                  <w:rPr>
                    <w:ins w:id="41647" w:author="phuong vu" w:date="2018-11-30T14:07:00Z"/>
                    <w:lang w:val="en-US"/>
                  </w:rPr>
                </w:rPrChange>
              </w:rPr>
              <w:pPrChange w:id="41648" w:author="phuong vu" w:date="2018-11-30T21:55:00Z">
                <w:pPr>
                  <w:spacing w:line="276" w:lineRule="auto"/>
                </w:pPr>
              </w:pPrChange>
            </w:pPr>
            <w:ins w:id="41649" w:author="phuong vu" w:date="2018-11-30T14:07:00Z">
              <w:r w:rsidRPr="00920004">
                <w:rPr>
                  <w:lang w:val="en-US"/>
                  <w:rPrChange w:id="41650" w:author="phuong vu" w:date="2018-11-30T22:36:00Z">
                    <w:rPr>
                      <w:lang w:val="en-US"/>
                    </w:rPr>
                  </w:rPrChange>
                </w:rPr>
                <w:t>Giới tính</w:t>
              </w:r>
            </w:ins>
          </w:p>
        </w:tc>
      </w:tr>
      <w:tr w:rsidR="006871B5" w:rsidRPr="00920004" w14:paraId="513E4D10" w14:textId="77777777" w:rsidTr="006871B5">
        <w:trPr>
          <w:trHeight w:val="300"/>
          <w:ins w:id="41651" w:author="phuong vu" w:date="2018-11-30T14:07:00Z"/>
        </w:trPr>
        <w:tc>
          <w:tcPr>
            <w:tcW w:w="708" w:type="dxa"/>
            <w:noWrap/>
            <w:vAlign w:val="center"/>
          </w:tcPr>
          <w:p w14:paraId="01A4A6AC" w14:textId="77777777" w:rsidR="006871B5" w:rsidRPr="00920004" w:rsidRDefault="006871B5" w:rsidP="00BD0851">
            <w:pPr>
              <w:spacing w:before="240" w:line="0" w:lineRule="atLeast"/>
              <w:jc w:val="center"/>
              <w:rPr>
                <w:ins w:id="41652" w:author="phuong vu" w:date="2018-11-30T14:07:00Z"/>
                <w:lang w:val="en-US"/>
                <w:rPrChange w:id="41653" w:author="phuong vu" w:date="2018-11-30T22:36:00Z">
                  <w:rPr>
                    <w:ins w:id="41654" w:author="phuong vu" w:date="2018-11-30T14:07:00Z"/>
                    <w:lang w:val="en-US"/>
                  </w:rPr>
                </w:rPrChange>
              </w:rPr>
              <w:pPrChange w:id="41655" w:author="phuong vu" w:date="2018-11-30T14:16:00Z">
                <w:pPr>
                  <w:spacing w:line="276" w:lineRule="auto"/>
                  <w:jc w:val="center"/>
                </w:pPr>
              </w:pPrChange>
            </w:pPr>
            <w:ins w:id="41656" w:author="phuong vu" w:date="2018-11-30T14:07:00Z">
              <w:r w:rsidRPr="00920004">
                <w:rPr>
                  <w:lang w:val="en-US"/>
                  <w:rPrChange w:id="41657" w:author="phuong vu" w:date="2018-11-30T22:36:00Z">
                    <w:rPr>
                      <w:lang w:val="en-US"/>
                    </w:rPr>
                  </w:rPrChange>
                </w:rPr>
                <w:t>7</w:t>
              </w:r>
            </w:ins>
          </w:p>
        </w:tc>
        <w:tc>
          <w:tcPr>
            <w:tcW w:w="1820" w:type="dxa"/>
            <w:noWrap/>
          </w:tcPr>
          <w:p w14:paraId="249AD8D2" w14:textId="77777777" w:rsidR="006871B5" w:rsidRPr="00920004" w:rsidRDefault="006871B5" w:rsidP="00727C9A">
            <w:pPr>
              <w:rPr>
                <w:ins w:id="41658" w:author="phuong vu" w:date="2018-11-30T14:07:00Z"/>
                <w:lang w:val="en-US"/>
                <w:rPrChange w:id="41659" w:author="phuong vu" w:date="2018-11-30T22:36:00Z">
                  <w:rPr>
                    <w:ins w:id="41660" w:author="phuong vu" w:date="2018-11-30T14:07:00Z"/>
                    <w:lang w:val="en-US"/>
                  </w:rPr>
                </w:rPrChange>
              </w:rPr>
              <w:pPrChange w:id="41661" w:author="phuong vu" w:date="2018-11-30T21:55:00Z">
                <w:pPr>
                  <w:spacing w:line="276" w:lineRule="auto"/>
                </w:pPr>
              </w:pPrChange>
            </w:pPr>
            <w:ins w:id="41662" w:author="phuong vu" w:date="2018-11-30T14:07:00Z">
              <w:r w:rsidRPr="00920004">
                <w:rPr>
                  <w:lang w:val="en-US"/>
                  <w:rPrChange w:id="41663" w:author="phuong vu" w:date="2018-11-30T22:36:00Z">
                    <w:rPr>
                      <w:lang w:val="en-US"/>
                    </w:rPr>
                  </w:rPrChange>
                </w:rPr>
                <w:t>address</w:t>
              </w:r>
            </w:ins>
          </w:p>
        </w:tc>
        <w:tc>
          <w:tcPr>
            <w:tcW w:w="1300" w:type="dxa"/>
            <w:noWrap/>
          </w:tcPr>
          <w:p w14:paraId="637CBCF1" w14:textId="27C87193" w:rsidR="006871B5" w:rsidRPr="00920004" w:rsidRDefault="00E452E5" w:rsidP="00727C9A">
            <w:pPr>
              <w:rPr>
                <w:ins w:id="41664" w:author="phuong vu" w:date="2018-11-30T14:07:00Z"/>
                <w:lang w:val="en-US"/>
                <w:rPrChange w:id="41665" w:author="phuong vu" w:date="2018-11-30T22:36:00Z">
                  <w:rPr>
                    <w:ins w:id="41666" w:author="phuong vu" w:date="2018-11-30T14:07:00Z"/>
                    <w:lang w:val="en-US"/>
                  </w:rPr>
                </w:rPrChange>
              </w:rPr>
              <w:pPrChange w:id="41667" w:author="phuong vu" w:date="2018-11-30T21:55:00Z">
                <w:pPr>
                  <w:spacing w:line="276" w:lineRule="auto"/>
                </w:pPr>
              </w:pPrChange>
            </w:pPr>
            <w:ins w:id="41668" w:author="phuong vu" w:date="2018-11-30T21:53:00Z">
              <w:r w:rsidRPr="00920004">
                <w:rPr>
                  <w:rPrChange w:id="41669" w:author="phuong vu" w:date="2018-11-30T22:36:00Z">
                    <w:rPr/>
                  </w:rPrChange>
                </w:rPr>
                <w:t>varchar</w:t>
              </w:r>
            </w:ins>
          </w:p>
        </w:tc>
        <w:tc>
          <w:tcPr>
            <w:tcW w:w="1098" w:type="dxa"/>
            <w:noWrap/>
            <w:vAlign w:val="center"/>
          </w:tcPr>
          <w:p w14:paraId="436947EC" w14:textId="77777777" w:rsidR="006871B5" w:rsidRPr="00920004" w:rsidRDefault="006871B5" w:rsidP="00727C9A">
            <w:pPr>
              <w:jc w:val="center"/>
              <w:rPr>
                <w:ins w:id="41670" w:author="phuong vu" w:date="2018-11-30T14:07:00Z"/>
                <w:rPrChange w:id="41671" w:author="phuong vu" w:date="2018-11-30T22:36:00Z">
                  <w:rPr>
                    <w:ins w:id="41672" w:author="phuong vu" w:date="2018-11-30T14:07:00Z"/>
                  </w:rPr>
                </w:rPrChange>
              </w:rPr>
              <w:pPrChange w:id="41673" w:author="phuong vu" w:date="2018-11-30T21:55:00Z">
                <w:pPr>
                  <w:spacing w:line="276" w:lineRule="auto"/>
                  <w:jc w:val="center"/>
                </w:pPr>
              </w:pPrChange>
            </w:pPr>
          </w:p>
        </w:tc>
        <w:tc>
          <w:tcPr>
            <w:tcW w:w="838" w:type="dxa"/>
            <w:noWrap/>
            <w:vAlign w:val="center"/>
          </w:tcPr>
          <w:p w14:paraId="38F90D24" w14:textId="77777777" w:rsidR="006871B5" w:rsidRPr="00920004" w:rsidRDefault="006871B5" w:rsidP="00727C9A">
            <w:pPr>
              <w:jc w:val="center"/>
              <w:rPr>
                <w:ins w:id="41674" w:author="phuong vu" w:date="2018-11-30T14:07:00Z"/>
                <w:rPrChange w:id="41675" w:author="phuong vu" w:date="2018-11-30T22:36:00Z">
                  <w:rPr>
                    <w:ins w:id="41676" w:author="phuong vu" w:date="2018-11-30T14:07:00Z"/>
                  </w:rPr>
                </w:rPrChange>
              </w:rPr>
              <w:pPrChange w:id="41677" w:author="phuong vu" w:date="2018-11-30T21:55:00Z">
                <w:pPr>
                  <w:spacing w:line="276" w:lineRule="auto"/>
                  <w:jc w:val="center"/>
                </w:pPr>
              </w:pPrChange>
            </w:pPr>
          </w:p>
        </w:tc>
        <w:tc>
          <w:tcPr>
            <w:tcW w:w="823" w:type="dxa"/>
            <w:noWrap/>
            <w:vAlign w:val="center"/>
          </w:tcPr>
          <w:p w14:paraId="4579E0D7" w14:textId="77777777" w:rsidR="006871B5" w:rsidRPr="00920004" w:rsidRDefault="006871B5" w:rsidP="00727C9A">
            <w:pPr>
              <w:jc w:val="center"/>
              <w:rPr>
                <w:ins w:id="41678" w:author="phuong vu" w:date="2018-11-30T14:07:00Z"/>
                <w:rPrChange w:id="41679" w:author="phuong vu" w:date="2018-11-30T22:36:00Z">
                  <w:rPr>
                    <w:ins w:id="41680" w:author="phuong vu" w:date="2018-11-30T14:07:00Z"/>
                  </w:rPr>
                </w:rPrChange>
              </w:rPr>
              <w:pPrChange w:id="41681" w:author="phuong vu" w:date="2018-11-30T21:55:00Z">
                <w:pPr>
                  <w:spacing w:line="276" w:lineRule="auto"/>
                  <w:jc w:val="center"/>
                </w:pPr>
              </w:pPrChange>
            </w:pPr>
          </w:p>
        </w:tc>
        <w:tc>
          <w:tcPr>
            <w:tcW w:w="2138" w:type="dxa"/>
            <w:noWrap/>
          </w:tcPr>
          <w:p w14:paraId="6FB36BDF" w14:textId="77777777" w:rsidR="006871B5" w:rsidRPr="00920004" w:rsidRDefault="006871B5" w:rsidP="00727C9A">
            <w:pPr>
              <w:rPr>
                <w:ins w:id="41682" w:author="phuong vu" w:date="2018-11-30T14:07:00Z"/>
                <w:lang w:val="en-US"/>
                <w:rPrChange w:id="41683" w:author="phuong vu" w:date="2018-11-30T22:36:00Z">
                  <w:rPr>
                    <w:ins w:id="41684" w:author="phuong vu" w:date="2018-11-30T14:07:00Z"/>
                    <w:lang w:val="en-US"/>
                  </w:rPr>
                </w:rPrChange>
              </w:rPr>
              <w:pPrChange w:id="41685" w:author="phuong vu" w:date="2018-11-30T21:55:00Z">
                <w:pPr>
                  <w:spacing w:line="276" w:lineRule="auto"/>
                </w:pPr>
              </w:pPrChange>
            </w:pPr>
            <w:ins w:id="41686" w:author="phuong vu" w:date="2018-11-30T14:07:00Z">
              <w:r w:rsidRPr="00920004">
                <w:rPr>
                  <w:lang w:val="en-US"/>
                  <w:rPrChange w:id="41687" w:author="phuong vu" w:date="2018-11-30T22:36:00Z">
                    <w:rPr>
                      <w:lang w:val="en-US"/>
                    </w:rPr>
                  </w:rPrChange>
                </w:rPr>
                <w:t>Địa chỉ nhân viên</w:t>
              </w:r>
            </w:ins>
          </w:p>
        </w:tc>
      </w:tr>
      <w:tr w:rsidR="006871B5" w:rsidRPr="00920004" w14:paraId="7A6F851F" w14:textId="77777777" w:rsidTr="006871B5">
        <w:trPr>
          <w:trHeight w:val="300"/>
          <w:ins w:id="41688" w:author="phuong vu" w:date="2018-11-30T14:07:00Z"/>
        </w:trPr>
        <w:tc>
          <w:tcPr>
            <w:tcW w:w="708" w:type="dxa"/>
            <w:noWrap/>
            <w:vAlign w:val="center"/>
          </w:tcPr>
          <w:p w14:paraId="5E1F2CD0" w14:textId="77777777" w:rsidR="006871B5" w:rsidRPr="00920004" w:rsidRDefault="006871B5" w:rsidP="00BD0851">
            <w:pPr>
              <w:spacing w:before="240" w:line="0" w:lineRule="atLeast"/>
              <w:jc w:val="center"/>
              <w:rPr>
                <w:ins w:id="41689" w:author="phuong vu" w:date="2018-11-30T14:07:00Z"/>
                <w:lang w:val="en-US"/>
                <w:rPrChange w:id="41690" w:author="phuong vu" w:date="2018-11-30T22:36:00Z">
                  <w:rPr>
                    <w:ins w:id="41691" w:author="phuong vu" w:date="2018-11-30T14:07:00Z"/>
                    <w:lang w:val="en-US"/>
                  </w:rPr>
                </w:rPrChange>
              </w:rPr>
              <w:pPrChange w:id="41692" w:author="phuong vu" w:date="2018-11-30T14:16:00Z">
                <w:pPr>
                  <w:spacing w:line="276" w:lineRule="auto"/>
                  <w:jc w:val="center"/>
                </w:pPr>
              </w:pPrChange>
            </w:pPr>
            <w:ins w:id="41693" w:author="phuong vu" w:date="2018-11-30T14:07:00Z">
              <w:r w:rsidRPr="00920004">
                <w:rPr>
                  <w:lang w:val="en-US"/>
                  <w:rPrChange w:id="41694" w:author="phuong vu" w:date="2018-11-30T22:36:00Z">
                    <w:rPr>
                      <w:lang w:val="en-US"/>
                    </w:rPr>
                  </w:rPrChange>
                </w:rPr>
                <w:t>8</w:t>
              </w:r>
            </w:ins>
          </w:p>
        </w:tc>
        <w:tc>
          <w:tcPr>
            <w:tcW w:w="1820" w:type="dxa"/>
            <w:noWrap/>
          </w:tcPr>
          <w:p w14:paraId="6D0704C5" w14:textId="77777777" w:rsidR="006871B5" w:rsidRPr="00920004" w:rsidRDefault="006871B5" w:rsidP="00727C9A">
            <w:pPr>
              <w:rPr>
                <w:ins w:id="41695" w:author="phuong vu" w:date="2018-11-30T14:07:00Z"/>
                <w:lang w:val="en-US"/>
                <w:rPrChange w:id="41696" w:author="phuong vu" w:date="2018-11-30T22:36:00Z">
                  <w:rPr>
                    <w:ins w:id="41697" w:author="phuong vu" w:date="2018-11-30T14:07:00Z"/>
                    <w:lang w:val="en-US"/>
                  </w:rPr>
                </w:rPrChange>
              </w:rPr>
              <w:pPrChange w:id="41698" w:author="phuong vu" w:date="2018-11-30T21:55:00Z">
                <w:pPr>
                  <w:spacing w:line="276" w:lineRule="auto"/>
                </w:pPr>
              </w:pPrChange>
            </w:pPr>
            <w:ins w:id="41699" w:author="phuong vu" w:date="2018-11-30T14:07:00Z">
              <w:r w:rsidRPr="00920004">
                <w:rPr>
                  <w:lang w:val="en-US"/>
                  <w:rPrChange w:id="41700" w:author="phuong vu" w:date="2018-11-30T22:36:00Z">
                    <w:rPr>
                      <w:lang w:val="en-US"/>
                    </w:rPr>
                  </w:rPrChange>
                </w:rPr>
                <w:t>staff_type_id</w:t>
              </w:r>
            </w:ins>
          </w:p>
        </w:tc>
        <w:tc>
          <w:tcPr>
            <w:tcW w:w="1300" w:type="dxa"/>
            <w:noWrap/>
          </w:tcPr>
          <w:p w14:paraId="414EF845" w14:textId="77777777" w:rsidR="006871B5" w:rsidRPr="00920004" w:rsidRDefault="006871B5" w:rsidP="00727C9A">
            <w:pPr>
              <w:rPr>
                <w:ins w:id="41701" w:author="phuong vu" w:date="2018-11-30T14:07:00Z"/>
                <w:lang w:val="en-US"/>
                <w:rPrChange w:id="41702" w:author="phuong vu" w:date="2018-11-30T22:36:00Z">
                  <w:rPr>
                    <w:ins w:id="41703" w:author="phuong vu" w:date="2018-11-30T14:07:00Z"/>
                    <w:lang w:val="en-US"/>
                  </w:rPr>
                </w:rPrChange>
              </w:rPr>
              <w:pPrChange w:id="41704" w:author="phuong vu" w:date="2018-11-30T21:55:00Z">
                <w:pPr>
                  <w:spacing w:line="276" w:lineRule="auto"/>
                </w:pPr>
              </w:pPrChange>
            </w:pPr>
            <w:ins w:id="41705" w:author="phuong vu" w:date="2018-11-30T14:07:00Z">
              <w:r w:rsidRPr="00920004">
                <w:rPr>
                  <w:lang w:val="en-US"/>
                  <w:rPrChange w:id="41706" w:author="phuong vu" w:date="2018-11-30T22:36:00Z">
                    <w:rPr>
                      <w:lang w:val="en-US"/>
                    </w:rPr>
                  </w:rPrChange>
                </w:rPr>
                <w:t>numeric</w:t>
              </w:r>
            </w:ins>
          </w:p>
        </w:tc>
        <w:tc>
          <w:tcPr>
            <w:tcW w:w="1098" w:type="dxa"/>
            <w:noWrap/>
            <w:vAlign w:val="center"/>
          </w:tcPr>
          <w:p w14:paraId="0D974EE7" w14:textId="77777777" w:rsidR="006871B5" w:rsidRPr="00920004" w:rsidRDefault="006871B5" w:rsidP="00727C9A">
            <w:pPr>
              <w:jc w:val="center"/>
              <w:rPr>
                <w:ins w:id="41707" w:author="phuong vu" w:date="2018-11-30T14:07:00Z"/>
                <w:rPrChange w:id="41708" w:author="phuong vu" w:date="2018-11-30T22:36:00Z">
                  <w:rPr>
                    <w:ins w:id="41709" w:author="phuong vu" w:date="2018-11-30T14:07:00Z"/>
                  </w:rPr>
                </w:rPrChange>
              </w:rPr>
              <w:pPrChange w:id="41710" w:author="phuong vu" w:date="2018-11-30T21:55:00Z">
                <w:pPr>
                  <w:spacing w:line="276" w:lineRule="auto"/>
                  <w:jc w:val="center"/>
                </w:pPr>
              </w:pPrChange>
            </w:pPr>
          </w:p>
        </w:tc>
        <w:tc>
          <w:tcPr>
            <w:tcW w:w="838" w:type="dxa"/>
            <w:noWrap/>
            <w:vAlign w:val="center"/>
          </w:tcPr>
          <w:p w14:paraId="00BAB39C" w14:textId="77777777" w:rsidR="006871B5" w:rsidRPr="00920004" w:rsidRDefault="006871B5" w:rsidP="00727C9A">
            <w:pPr>
              <w:jc w:val="center"/>
              <w:rPr>
                <w:ins w:id="41711" w:author="phuong vu" w:date="2018-11-30T14:07:00Z"/>
                <w:rPrChange w:id="41712" w:author="phuong vu" w:date="2018-11-30T22:36:00Z">
                  <w:rPr>
                    <w:ins w:id="41713" w:author="phuong vu" w:date="2018-11-30T14:07:00Z"/>
                  </w:rPr>
                </w:rPrChange>
              </w:rPr>
              <w:pPrChange w:id="41714" w:author="phuong vu" w:date="2018-11-30T21:55:00Z">
                <w:pPr>
                  <w:spacing w:line="276" w:lineRule="auto"/>
                  <w:jc w:val="center"/>
                </w:pPr>
              </w:pPrChange>
            </w:pPr>
          </w:p>
        </w:tc>
        <w:tc>
          <w:tcPr>
            <w:tcW w:w="823" w:type="dxa"/>
            <w:noWrap/>
            <w:vAlign w:val="center"/>
          </w:tcPr>
          <w:p w14:paraId="15892A49" w14:textId="77777777" w:rsidR="006871B5" w:rsidRPr="00920004" w:rsidRDefault="006871B5" w:rsidP="00727C9A">
            <w:pPr>
              <w:jc w:val="center"/>
              <w:rPr>
                <w:ins w:id="41715" w:author="phuong vu" w:date="2018-11-30T14:07:00Z"/>
                <w:rPrChange w:id="41716" w:author="phuong vu" w:date="2018-11-30T22:36:00Z">
                  <w:rPr>
                    <w:ins w:id="41717" w:author="phuong vu" w:date="2018-11-30T14:07:00Z"/>
                  </w:rPr>
                </w:rPrChange>
              </w:rPr>
              <w:pPrChange w:id="41718" w:author="phuong vu" w:date="2018-11-30T21:55:00Z">
                <w:pPr>
                  <w:spacing w:line="276" w:lineRule="auto"/>
                  <w:jc w:val="center"/>
                </w:pPr>
              </w:pPrChange>
            </w:pPr>
          </w:p>
        </w:tc>
        <w:tc>
          <w:tcPr>
            <w:tcW w:w="2138" w:type="dxa"/>
            <w:noWrap/>
          </w:tcPr>
          <w:p w14:paraId="4A27F85B" w14:textId="77777777" w:rsidR="006871B5" w:rsidRPr="00920004" w:rsidRDefault="006871B5" w:rsidP="00727C9A">
            <w:pPr>
              <w:rPr>
                <w:ins w:id="41719" w:author="phuong vu" w:date="2018-11-30T14:07:00Z"/>
                <w:lang w:val="en-US"/>
                <w:rPrChange w:id="41720" w:author="phuong vu" w:date="2018-11-30T22:36:00Z">
                  <w:rPr>
                    <w:ins w:id="41721" w:author="phuong vu" w:date="2018-11-30T14:07:00Z"/>
                    <w:lang w:val="en-US"/>
                  </w:rPr>
                </w:rPrChange>
              </w:rPr>
              <w:pPrChange w:id="41722" w:author="phuong vu" w:date="2018-11-30T21:55:00Z">
                <w:pPr>
                  <w:spacing w:line="276" w:lineRule="auto"/>
                </w:pPr>
              </w:pPrChange>
            </w:pPr>
            <w:ins w:id="41723" w:author="phuong vu" w:date="2018-11-30T14:07:00Z">
              <w:r w:rsidRPr="00920004">
                <w:rPr>
                  <w:lang w:val="en-US"/>
                  <w:rPrChange w:id="41724" w:author="phuong vu" w:date="2018-11-30T22:36:00Z">
                    <w:rPr>
                      <w:lang w:val="en-US"/>
                    </w:rPr>
                  </w:rPrChange>
                </w:rPr>
                <w:t>ID loại nhân viên</w:t>
              </w:r>
            </w:ins>
          </w:p>
        </w:tc>
      </w:tr>
      <w:tr w:rsidR="006871B5" w:rsidRPr="00920004" w14:paraId="051DDB67" w14:textId="77777777" w:rsidTr="006871B5">
        <w:trPr>
          <w:trHeight w:val="300"/>
          <w:ins w:id="41725" w:author="phuong vu" w:date="2018-11-30T14:07:00Z"/>
        </w:trPr>
        <w:tc>
          <w:tcPr>
            <w:tcW w:w="708" w:type="dxa"/>
            <w:noWrap/>
            <w:vAlign w:val="center"/>
          </w:tcPr>
          <w:p w14:paraId="2352F87D" w14:textId="77777777" w:rsidR="006871B5" w:rsidRPr="00920004" w:rsidRDefault="006871B5" w:rsidP="00BD0851">
            <w:pPr>
              <w:spacing w:before="240" w:line="0" w:lineRule="atLeast"/>
              <w:jc w:val="center"/>
              <w:rPr>
                <w:ins w:id="41726" w:author="phuong vu" w:date="2018-11-30T14:07:00Z"/>
                <w:lang w:val="en-US"/>
                <w:rPrChange w:id="41727" w:author="phuong vu" w:date="2018-11-30T22:36:00Z">
                  <w:rPr>
                    <w:ins w:id="41728" w:author="phuong vu" w:date="2018-11-30T14:07:00Z"/>
                    <w:lang w:val="en-US"/>
                  </w:rPr>
                </w:rPrChange>
              </w:rPr>
              <w:pPrChange w:id="41729" w:author="phuong vu" w:date="2018-11-30T14:16:00Z">
                <w:pPr>
                  <w:spacing w:line="276" w:lineRule="auto"/>
                  <w:jc w:val="center"/>
                </w:pPr>
              </w:pPrChange>
            </w:pPr>
            <w:ins w:id="41730" w:author="phuong vu" w:date="2018-11-30T14:07:00Z">
              <w:r w:rsidRPr="00920004">
                <w:rPr>
                  <w:lang w:val="en-US"/>
                  <w:rPrChange w:id="41731" w:author="phuong vu" w:date="2018-11-30T22:36:00Z">
                    <w:rPr>
                      <w:lang w:val="en-US"/>
                    </w:rPr>
                  </w:rPrChange>
                </w:rPr>
                <w:t>9</w:t>
              </w:r>
            </w:ins>
          </w:p>
        </w:tc>
        <w:tc>
          <w:tcPr>
            <w:tcW w:w="1820" w:type="dxa"/>
            <w:noWrap/>
          </w:tcPr>
          <w:p w14:paraId="4113A190" w14:textId="77777777" w:rsidR="006871B5" w:rsidRPr="00920004" w:rsidRDefault="006871B5" w:rsidP="00727C9A">
            <w:pPr>
              <w:rPr>
                <w:ins w:id="41732" w:author="phuong vu" w:date="2018-11-30T14:07:00Z"/>
                <w:lang w:val="en-US"/>
                <w:rPrChange w:id="41733" w:author="phuong vu" w:date="2018-11-30T22:36:00Z">
                  <w:rPr>
                    <w:ins w:id="41734" w:author="phuong vu" w:date="2018-11-30T14:07:00Z"/>
                    <w:lang w:val="en-US"/>
                  </w:rPr>
                </w:rPrChange>
              </w:rPr>
              <w:pPrChange w:id="41735" w:author="phuong vu" w:date="2018-11-30T21:55:00Z">
                <w:pPr>
                  <w:spacing w:line="276" w:lineRule="auto"/>
                </w:pPr>
              </w:pPrChange>
            </w:pPr>
            <w:ins w:id="41736" w:author="phuong vu" w:date="2018-11-30T14:07:00Z">
              <w:r w:rsidRPr="00920004">
                <w:rPr>
                  <w:lang w:val="en-US"/>
                  <w:rPrChange w:id="41737" w:author="phuong vu" w:date="2018-11-30T22:36:00Z">
                    <w:rPr>
                      <w:lang w:val="en-US"/>
                    </w:rPr>
                  </w:rPrChange>
                </w:rPr>
                <w:t>branch_id</w:t>
              </w:r>
            </w:ins>
          </w:p>
        </w:tc>
        <w:tc>
          <w:tcPr>
            <w:tcW w:w="1300" w:type="dxa"/>
            <w:noWrap/>
          </w:tcPr>
          <w:p w14:paraId="2929D619" w14:textId="77777777" w:rsidR="006871B5" w:rsidRPr="00920004" w:rsidRDefault="006871B5" w:rsidP="00727C9A">
            <w:pPr>
              <w:rPr>
                <w:ins w:id="41738" w:author="phuong vu" w:date="2018-11-30T14:07:00Z"/>
                <w:lang w:val="en-US"/>
                <w:rPrChange w:id="41739" w:author="phuong vu" w:date="2018-11-30T22:36:00Z">
                  <w:rPr>
                    <w:ins w:id="41740" w:author="phuong vu" w:date="2018-11-30T14:07:00Z"/>
                    <w:lang w:val="en-US"/>
                  </w:rPr>
                </w:rPrChange>
              </w:rPr>
              <w:pPrChange w:id="41741" w:author="phuong vu" w:date="2018-11-30T21:55:00Z">
                <w:pPr>
                  <w:spacing w:line="276" w:lineRule="auto"/>
                </w:pPr>
              </w:pPrChange>
            </w:pPr>
            <w:ins w:id="41742" w:author="phuong vu" w:date="2018-11-30T14:07:00Z">
              <w:r w:rsidRPr="00920004">
                <w:rPr>
                  <w:lang w:val="en-US"/>
                  <w:rPrChange w:id="41743" w:author="phuong vu" w:date="2018-11-30T22:36:00Z">
                    <w:rPr>
                      <w:lang w:val="en-US"/>
                    </w:rPr>
                  </w:rPrChange>
                </w:rPr>
                <w:t>numeric</w:t>
              </w:r>
            </w:ins>
          </w:p>
        </w:tc>
        <w:tc>
          <w:tcPr>
            <w:tcW w:w="1098" w:type="dxa"/>
            <w:noWrap/>
            <w:vAlign w:val="center"/>
          </w:tcPr>
          <w:p w14:paraId="45074D2E" w14:textId="77777777" w:rsidR="006871B5" w:rsidRPr="00920004" w:rsidRDefault="006871B5" w:rsidP="00727C9A">
            <w:pPr>
              <w:jc w:val="center"/>
              <w:rPr>
                <w:ins w:id="41744" w:author="phuong vu" w:date="2018-11-30T14:07:00Z"/>
                <w:rPrChange w:id="41745" w:author="phuong vu" w:date="2018-11-30T22:36:00Z">
                  <w:rPr>
                    <w:ins w:id="41746" w:author="phuong vu" w:date="2018-11-30T14:07:00Z"/>
                  </w:rPr>
                </w:rPrChange>
              </w:rPr>
              <w:pPrChange w:id="41747" w:author="phuong vu" w:date="2018-11-30T21:55:00Z">
                <w:pPr>
                  <w:spacing w:line="276" w:lineRule="auto"/>
                  <w:jc w:val="center"/>
                </w:pPr>
              </w:pPrChange>
            </w:pPr>
          </w:p>
        </w:tc>
        <w:tc>
          <w:tcPr>
            <w:tcW w:w="838" w:type="dxa"/>
            <w:noWrap/>
            <w:vAlign w:val="center"/>
          </w:tcPr>
          <w:p w14:paraId="4428BE38" w14:textId="77777777" w:rsidR="006871B5" w:rsidRPr="00920004" w:rsidRDefault="006871B5" w:rsidP="00727C9A">
            <w:pPr>
              <w:jc w:val="center"/>
              <w:rPr>
                <w:ins w:id="41748" w:author="phuong vu" w:date="2018-11-30T14:07:00Z"/>
                <w:rPrChange w:id="41749" w:author="phuong vu" w:date="2018-11-30T22:36:00Z">
                  <w:rPr>
                    <w:ins w:id="41750" w:author="phuong vu" w:date="2018-11-30T14:07:00Z"/>
                  </w:rPr>
                </w:rPrChange>
              </w:rPr>
              <w:pPrChange w:id="41751" w:author="phuong vu" w:date="2018-11-30T21:55:00Z">
                <w:pPr>
                  <w:spacing w:line="276" w:lineRule="auto"/>
                  <w:jc w:val="center"/>
                </w:pPr>
              </w:pPrChange>
            </w:pPr>
          </w:p>
        </w:tc>
        <w:tc>
          <w:tcPr>
            <w:tcW w:w="823" w:type="dxa"/>
            <w:noWrap/>
            <w:vAlign w:val="center"/>
          </w:tcPr>
          <w:p w14:paraId="6A164262" w14:textId="77777777" w:rsidR="006871B5" w:rsidRPr="00920004" w:rsidRDefault="006871B5" w:rsidP="00727C9A">
            <w:pPr>
              <w:jc w:val="center"/>
              <w:rPr>
                <w:ins w:id="41752" w:author="phuong vu" w:date="2018-11-30T14:07:00Z"/>
                <w:rPrChange w:id="41753" w:author="phuong vu" w:date="2018-11-30T22:36:00Z">
                  <w:rPr>
                    <w:ins w:id="41754" w:author="phuong vu" w:date="2018-11-30T14:07:00Z"/>
                  </w:rPr>
                </w:rPrChange>
              </w:rPr>
              <w:pPrChange w:id="41755" w:author="phuong vu" w:date="2018-11-30T21:55:00Z">
                <w:pPr>
                  <w:spacing w:line="276" w:lineRule="auto"/>
                  <w:jc w:val="center"/>
                </w:pPr>
              </w:pPrChange>
            </w:pPr>
          </w:p>
        </w:tc>
        <w:tc>
          <w:tcPr>
            <w:tcW w:w="2138" w:type="dxa"/>
            <w:noWrap/>
          </w:tcPr>
          <w:p w14:paraId="72FD93D9" w14:textId="77777777" w:rsidR="006871B5" w:rsidRPr="00920004" w:rsidRDefault="006871B5" w:rsidP="00727C9A">
            <w:pPr>
              <w:rPr>
                <w:ins w:id="41756" w:author="phuong vu" w:date="2018-11-30T14:07:00Z"/>
                <w:lang w:val="en-US"/>
                <w:rPrChange w:id="41757" w:author="phuong vu" w:date="2018-11-30T22:36:00Z">
                  <w:rPr>
                    <w:ins w:id="41758" w:author="phuong vu" w:date="2018-11-30T14:07:00Z"/>
                    <w:lang w:val="en-US"/>
                  </w:rPr>
                </w:rPrChange>
              </w:rPr>
              <w:pPrChange w:id="41759" w:author="phuong vu" w:date="2018-11-30T21:55:00Z">
                <w:pPr>
                  <w:spacing w:line="276" w:lineRule="auto"/>
                </w:pPr>
              </w:pPrChange>
            </w:pPr>
            <w:ins w:id="41760" w:author="phuong vu" w:date="2018-11-30T14:07:00Z">
              <w:r w:rsidRPr="00920004">
                <w:rPr>
                  <w:lang w:val="en-US"/>
                  <w:rPrChange w:id="41761" w:author="phuong vu" w:date="2018-11-30T22:36:00Z">
                    <w:rPr>
                      <w:lang w:val="en-US"/>
                    </w:rPr>
                  </w:rPrChange>
                </w:rPr>
                <w:t>ID chi nhánh</w:t>
              </w:r>
            </w:ins>
          </w:p>
        </w:tc>
      </w:tr>
      <w:tr w:rsidR="006871B5" w:rsidRPr="00920004" w14:paraId="23EB9DC8" w14:textId="77777777" w:rsidTr="006871B5">
        <w:trPr>
          <w:trHeight w:val="300"/>
          <w:ins w:id="41762" w:author="phuong vu" w:date="2018-11-30T14:07:00Z"/>
        </w:trPr>
        <w:tc>
          <w:tcPr>
            <w:tcW w:w="708" w:type="dxa"/>
            <w:noWrap/>
            <w:vAlign w:val="center"/>
          </w:tcPr>
          <w:p w14:paraId="6576C3BA" w14:textId="77777777" w:rsidR="006871B5" w:rsidRPr="00920004" w:rsidRDefault="006871B5" w:rsidP="00BD0851">
            <w:pPr>
              <w:spacing w:before="240" w:line="0" w:lineRule="atLeast"/>
              <w:jc w:val="center"/>
              <w:rPr>
                <w:ins w:id="41763" w:author="phuong vu" w:date="2018-11-30T14:07:00Z"/>
                <w:lang w:val="en-US"/>
                <w:rPrChange w:id="41764" w:author="phuong vu" w:date="2018-11-30T22:36:00Z">
                  <w:rPr>
                    <w:ins w:id="41765" w:author="phuong vu" w:date="2018-11-30T14:07:00Z"/>
                    <w:lang w:val="en-US"/>
                  </w:rPr>
                </w:rPrChange>
              </w:rPr>
              <w:pPrChange w:id="41766" w:author="phuong vu" w:date="2018-11-30T14:16:00Z">
                <w:pPr>
                  <w:spacing w:line="276" w:lineRule="auto"/>
                  <w:jc w:val="center"/>
                </w:pPr>
              </w:pPrChange>
            </w:pPr>
            <w:ins w:id="41767" w:author="phuong vu" w:date="2018-11-30T14:07:00Z">
              <w:r w:rsidRPr="00920004">
                <w:rPr>
                  <w:lang w:val="en-US"/>
                  <w:rPrChange w:id="41768" w:author="phuong vu" w:date="2018-11-30T22:36:00Z">
                    <w:rPr>
                      <w:lang w:val="en-US"/>
                    </w:rPr>
                  </w:rPrChange>
                </w:rPr>
                <w:t>10</w:t>
              </w:r>
            </w:ins>
          </w:p>
        </w:tc>
        <w:tc>
          <w:tcPr>
            <w:tcW w:w="1820" w:type="dxa"/>
            <w:noWrap/>
          </w:tcPr>
          <w:p w14:paraId="183F9116" w14:textId="77777777" w:rsidR="006871B5" w:rsidRPr="00920004" w:rsidRDefault="006871B5" w:rsidP="00727C9A">
            <w:pPr>
              <w:rPr>
                <w:ins w:id="41769" w:author="phuong vu" w:date="2018-11-30T14:07:00Z"/>
                <w:lang w:val="en-US"/>
                <w:rPrChange w:id="41770" w:author="phuong vu" w:date="2018-11-30T22:36:00Z">
                  <w:rPr>
                    <w:ins w:id="41771" w:author="phuong vu" w:date="2018-11-30T14:07:00Z"/>
                    <w:lang w:val="en-US"/>
                  </w:rPr>
                </w:rPrChange>
              </w:rPr>
              <w:pPrChange w:id="41772" w:author="phuong vu" w:date="2018-11-30T21:55:00Z">
                <w:pPr>
                  <w:spacing w:line="276" w:lineRule="auto"/>
                </w:pPr>
              </w:pPrChange>
            </w:pPr>
            <w:ins w:id="41773" w:author="phuong vu" w:date="2018-11-30T14:07:00Z">
              <w:r w:rsidRPr="00920004">
                <w:rPr>
                  <w:lang w:val="en-US"/>
                  <w:rPrChange w:id="41774" w:author="phuong vu" w:date="2018-11-30T22:36:00Z">
                    <w:rPr>
                      <w:lang w:val="en-US"/>
                    </w:rPr>
                  </w:rPrChange>
                </w:rPr>
                <w:t>staff_avatar</w:t>
              </w:r>
            </w:ins>
          </w:p>
        </w:tc>
        <w:tc>
          <w:tcPr>
            <w:tcW w:w="1300" w:type="dxa"/>
            <w:noWrap/>
          </w:tcPr>
          <w:p w14:paraId="59ADBCA7" w14:textId="77777777" w:rsidR="006871B5" w:rsidRPr="00920004" w:rsidRDefault="006871B5" w:rsidP="00727C9A">
            <w:pPr>
              <w:rPr>
                <w:ins w:id="41775" w:author="phuong vu" w:date="2018-11-30T14:07:00Z"/>
                <w:lang w:val="en-US"/>
                <w:rPrChange w:id="41776" w:author="phuong vu" w:date="2018-11-30T22:36:00Z">
                  <w:rPr>
                    <w:ins w:id="41777" w:author="phuong vu" w:date="2018-11-30T14:07:00Z"/>
                    <w:lang w:val="en-US"/>
                  </w:rPr>
                </w:rPrChange>
              </w:rPr>
              <w:pPrChange w:id="41778" w:author="phuong vu" w:date="2018-11-30T21:55:00Z">
                <w:pPr>
                  <w:spacing w:line="276" w:lineRule="auto"/>
                </w:pPr>
              </w:pPrChange>
            </w:pPr>
            <w:ins w:id="41779" w:author="phuong vu" w:date="2018-11-30T14:07:00Z">
              <w:r w:rsidRPr="00920004">
                <w:rPr>
                  <w:lang w:val="en-US"/>
                  <w:rPrChange w:id="41780" w:author="phuong vu" w:date="2018-11-30T22:36:00Z">
                    <w:rPr>
                      <w:lang w:val="en-US"/>
                    </w:rPr>
                  </w:rPrChange>
                </w:rPr>
                <w:t>numeric</w:t>
              </w:r>
            </w:ins>
          </w:p>
        </w:tc>
        <w:tc>
          <w:tcPr>
            <w:tcW w:w="1098" w:type="dxa"/>
            <w:noWrap/>
            <w:vAlign w:val="center"/>
          </w:tcPr>
          <w:p w14:paraId="792B2D54" w14:textId="77777777" w:rsidR="006871B5" w:rsidRPr="00920004" w:rsidRDefault="006871B5" w:rsidP="00727C9A">
            <w:pPr>
              <w:jc w:val="center"/>
              <w:rPr>
                <w:ins w:id="41781" w:author="phuong vu" w:date="2018-11-30T14:07:00Z"/>
                <w:rPrChange w:id="41782" w:author="phuong vu" w:date="2018-11-30T22:36:00Z">
                  <w:rPr>
                    <w:ins w:id="41783" w:author="phuong vu" w:date="2018-11-30T14:07:00Z"/>
                  </w:rPr>
                </w:rPrChange>
              </w:rPr>
              <w:pPrChange w:id="41784" w:author="phuong vu" w:date="2018-11-30T21:55:00Z">
                <w:pPr>
                  <w:spacing w:line="276" w:lineRule="auto"/>
                  <w:jc w:val="center"/>
                </w:pPr>
              </w:pPrChange>
            </w:pPr>
          </w:p>
        </w:tc>
        <w:tc>
          <w:tcPr>
            <w:tcW w:w="838" w:type="dxa"/>
            <w:noWrap/>
            <w:vAlign w:val="center"/>
          </w:tcPr>
          <w:p w14:paraId="0876E77B" w14:textId="77777777" w:rsidR="006871B5" w:rsidRPr="00920004" w:rsidRDefault="006871B5" w:rsidP="00727C9A">
            <w:pPr>
              <w:jc w:val="center"/>
              <w:rPr>
                <w:ins w:id="41785" w:author="phuong vu" w:date="2018-11-30T14:07:00Z"/>
                <w:rPrChange w:id="41786" w:author="phuong vu" w:date="2018-11-30T22:36:00Z">
                  <w:rPr>
                    <w:ins w:id="41787" w:author="phuong vu" w:date="2018-11-30T14:07:00Z"/>
                  </w:rPr>
                </w:rPrChange>
              </w:rPr>
              <w:pPrChange w:id="41788" w:author="phuong vu" w:date="2018-11-30T21:55:00Z">
                <w:pPr>
                  <w:spacing w:line="276" w:lineRule="auto"/>
                  <w:jc w:val="center"/>
                </w:pPr>
              </w:pPrChange>
            </w:pPr>
          </w:p>
        </w:tc>
        <w:tc>
          <w:tcPr>
            <w:tcW w:w="823" w:type="dxa"/>
            <w:noWrap/>
            <w:vAlign w:val="center"/>
          </w:tcPr>
          <w:p w14:paraId="549B05D1" w14:textId="77777777" w:rsidR="006871B5" w:rsidRPr="00920004" w:rsidRDefault="006871B5" w:rsidP="00727C9A">
            <w:pPr>
              <w:jc w:val="center"/>
              <w:rPr>
                <w:ins w:id="41789" w:author="phuong vu" w:date="2018-11-30T14:07:00Z"/>
                <w:rPrChange w:id="41790" w:author="phuong vu" w:date="2018-11-30T22:36:00Z">
                  <w:rPr>
                    <w:ins w:id="41791" w:author="phuong vu" w:date="2018-11-30T14:07:00Z"/>
                  </w:rPr>
                </w:rPrChange>
              </w:rPr>
              <w:pPrChange w:id="41792" w:author="phuong vu" w:date="2018-11-30T21:55:00Z">
                <w:pPr>
                  <w:spacing w:line="276" w:lineRule="auto"/>
                  <w:jc w:val="center"/>
                </w:pPr>
              </w:pPrChange>
            </w:pPr>
          </w:p>
        </w:tc>
        <w:tc>
          <w:tcPr>
            <w:tcW w:w="2138" w:type="dxa"/>
            <w:noWrap/>
          </w:tcPr>
          <w:p w14:paraId="5A3AFC3D" w14:textId="77777777" w:rsidR="006871B5" w:rsidRPr="00920004" w:rsidRDefault="006871B5" w:rsidP="00727C9A">
            <w:pPr>
              <w:rPr>
                <w:ins w:id="41793" w:author="phuong vu" w:date="2018-11-30T14:07:00Z"/>
                <w:lang w:val="en-US"/>
                <w:rPrChange w:id="41794" w:author="phuong vu" w:date="2018-11-30T22:36:00Z">
                  <w:rPr>
                    <w:ins w:id="41795" w:author="phuong vu" w:date="2018-11-30T14:07:00Z"/>
                    <w:lang w:val="en-US"/>
                  </w:rPr>
                </w:rPrChange>
              </w:rPr>
              <w:pPrChange w:id="41796" w:author="phuong vu" w:date="2018-11-30T21:55:00Z">
                <w:pPr>
                  <w:spacing w:line="276" w:lineRule="auto"/>
                </w:pPr>
              </w:pPrChange>
            </w:pPr>
            <w:ins w:id="41797" w:author="phuong vu" w:date="2018-11-30T14:07:00Z">
              <w:r w:rsidRPr="00920004">
                <w:rPr>
                  <w:lang w:val="en-US"/>
                  <w:rPrChange w:id="41798" w:author="phuong vu" w:date="2018-11-30T22:36:00Z">
                    <w:rPr>
                      <w:lang w:val="en-US"/>
                    </w:rPr>
                  </w:rPrChange>
                </w:rPr>
                <w:t>ID ảnh nhân viên</w:t>
              </w:r>
            </w:ins>
          </w:p>
        </w:tc>
      </w:tr>
      <w:tr w:rsidR="006871B5" w:rsidRPr="00920004" w14:paraId="5B69890D" w14:textId="77777777" w:rsidTr="006871B5">
        <w:trPr>
          <w:trHeight w:val="300"/>
          <w:ins w:id="41799" w:author="phuong vu" w:date="2018-11-30T14:07:00Z"/>
        </w:trPr>
        <w:tc>
          <w:tcPr>
            <w:tcW w:w="708" w:type="dxa"/>
            <w:noWrap/>
            <w:vAlign w:val="center"/>
            <w:hideMark/>
          </w:tcPr>
          <w:p w14:paraId="2110D188" w14:textId="77777777" w:rsidR="006871B5" w:rsidRPr="00920004" w:rsidRDefault="006871B5" w:rsidP="00BD0851">
            <w:pPr>
              <w:spacing w:before="240" w:line="0" w:lineRule="atLeast"/>
              <w:jc w:val="center"/>
              <w:rPr>
                <w:ins w:id="41800" w:author="phuong vu" w:date="2018-11-30T14:07:00Z"/>
                <w:lang w:val="en-US"/>
                <w:rPrChange w:id="41801" w:author="phuong vu" w:date="2018-11-30T22:36:00Z">
                  <w:rPr>
                    <w:ins w:id="41802" w:author="phuong vu" w:date="2018-11-30T14:07:00Z"/>
                    <w:lang w:val="en-US"/>
                  </w:rPr>
                </w:rPrChange>
              </w:rPr>
              <w:pPrChange w:id="41803" w:author="phuong vu" w:date="2018-11-30T14:16:00Z">
                <w:pPr>
                  <w:spacing w:line="276" w:lineRule="auto"/>
                  <w:jc w:val="center"/>
                </w:pPr>
              </w:pPrChange>
            </w:pPr>
            <w:ins w:id="41804" w:author="phuong vu" w:date="2018-11-30T14:07:00Z">
              <w:r w:rsidRPr="00920004">
                <w:rPr>
                  <w:lang w:val="en-US"/>
                  <w:rPrChange w:id="41805" w:author="phuong vu" w:date="2018-11-30T22:36:00Z">
                    <w:rPr>
                      <w:lang w:val="en-US"/>
                    </w:rPr>
                  </w:rPrChange>
                </w:rPr>
                <w:t>9</w:t>
              </w:r>
            </w:ins>
          </w:p>
        </w:tc>
        <w:tc>
          <w:tcPr>
            <w:tcW w:w="1820" w:type="dxa"/>
            <w:noWrap/>
            <w:hideMark/>
          </w:tcPr>
          <w:p w14:paraId="1D431A03" w14:textId="77777777" w:rsidR="006871B5" w:rsidRPr="00920004" w:rsidRDefault="006871B5" w:rsidP="00727C9A">
            <w:pPr>
              <w:rPr>
                <w:ins w:id="41806" w:author="phuong vu" w:date="2018-11-30T14:07:00Z"/>
                <w:rPrChange w:id="41807" w:author="phuong vu" w:date="2018-11-30T22:36:00Z">
                  <w:rPr>
                    <w:ins w:id="41808" w:author="phuong vu" w:date="2018-11-30T14:07:00Z"/>
                  </w:rPr>
                </w:rPrChange>
              </w:rPr>
              <w:pPrChange w:id="41809" w:author="phuong vu" w:date="2018-11-30T21:55:00Z">
                <w:pPr>
                  <w:spacing w:line="276" w:lineRule="auto"/>
                </w:pPr>
              </w:pPrChange>
            </w:pPr>
            <w:ins w:id="41810" w:author="phuong vu" w:date="2018-11-30T14:07:00Z">
              <w:r w:rsidRPr="00920004">
                <w:rPr>
                  <w:rPrChange w:id="41811" w:author="phuong vu" w:date="2018-11-30T22:36:00Z">
                    <w:rPr/>
                  </w:rPrChange>
                </w:rPr>
                <w:t>status</w:t>
              </w:r>
            </w:ins>
          </w:p>
        </w:tc>
        <w:tc>
          <w:tcPr>
            <w:tcW w:w="1300" w:type="dxa"/>
            <w:noWrap/>
            <w:hideMark/>
          </w:tcPr>
          <w:p w14:paraId="3249A322" w14:textId="0556FFEB" w:rsidR="006871B5" w:rsidRPr="00920004" w:rsidRDefault="00E452E5" w:rsidP="00727C9A">
            <w:pPr>
              <w:rPr>
                <w:ins w:id="41812" w:author="phuong vu" w:date="2018-11-30T14:07:00Z"/>
                <w:rPrChange w:id="41813" w:author="phuong vu" w:date="2018-11-30T22:36:00Z">
                  <w:rPr>
                    <w:ins w:id="41814" w:author="phuong vu" w:date="2018-11-30T14:07:00Z"/>
                  </w:rPr>
                </w:rPrChange>
              </w:rPr>
              <w:pPrChange w:id="41815" w:author="phuong vu" w:date="2018-11-30T21:55:00Z">
                <w:pPr>
                  <w:spacing w:line="276" w:lineRule="auto"/>
                </w:pPr>
              </w:pPrChange>
            </w:pPr>
            <w:ins w:id="41816" w:author="phuong vu" w:date="2018-11-30T21:53:00Z">
              <w:r w:rsidRPr="00920004">
                <w:rPr>
                  <w:rPrChange w:id="41817" w:author="phuong vu" w:date="2018-11-30T22:36:00Z">
                    <w:rPr/>
                  </w:rPrChange>
                </w:rPr>
                <w:t>varchar</w:t>
              </w:r>
            </w:ins>
          </w:p>
        </w:tc>
        <w:tc>
          <w:tcPr>
            <w:tcW w:w="1098" w:type="dxa"/>
            <w:noWrap/>
            <w:vAlign w:val="center"/>
            <w:hideMark/>
          </w:tcPr>
          <w:p w14:paraId="4E04121D" w14:textId="77777777" w:rsidR="006871B5" w:rsidRPr="00920004" w:rsidRDefault="006871B5" w:rsidP="00727C9A">
            <w:pPr>
              <w:jc w:val="center"/>
              <w:rPr>
                <w:ins w:id="41818" w:author="phuong vu" w:date="2018-11-30T14:07:00Z"/>
                <w:rPrChange w:id="41819" w:author="phuong vu" w:date="2018-11-30T22:36:00Z">
                  <w:rPr>
                    <w:ins w:id="41820" w:author="phuong vu" w:date="2018-11-30T14:07:00Z"/>
                  </w:rPr>
                </w:rPrChange>
              </w:rPr>
              <w:pPrChange w:id="41821" w:author="phuong vu" w:date="2018-11-30T21:55:00Z">
                <w:pPr>
                  <w:spacing w:line="276" w:lineRule="auto"/>
                  <w:jc w:val="center"/>
                </w:pPr>
              </w:pPrChange>
            </w:pPr>
            <w:ins w:id="41822" w:author="phuong vu" w:date="2018-11-30T14:07:00Z">
              <w:r w:rsidRPr="00920004">
                <w:rPr>
                  <w:rPrChange w:id="41823" w:author="phuong vu" w:date="2018-11-30T22:36:00Z">
                    <w:rPr/>
                  </w:rPrChange>
                </w:rPr>
                <w:t>X</w:t>
              </w:r>
            </w:ins>
          </w:p>
        </w:tc>
        <w:tc>
          <w:tcPr>
            <w:tcW w:w="838" w:type="dxa"/>
            <w:noWrap/>
            <w:vAlign w:val="center"/>
            <w:hideMark/>
          </w:tcPr>
          <w:p w14:paraId="0D37B64F" w14:textId="77777777" w:rsidR="006871B5" w:rsidRPr="00920004" w:rsidRDefault="006871B5" w:rsidP="00727C9A">
            <w:pPr>
              <w:jc w:val="center"/>
              <w:rPr>
                <w:ins w:id="41824" w:author="phuong vu" w:date="2018-11-30T14:07:00Z"/>
                <w:rPrChange w:id="41825" w:author="phuong vu" w:date="2018-11-30T22:36:00Z">
                  <w:rPr>
                    <w:ins w:id="41826" w:author="phuong vu" w:date="2018-11-30T14:07:00Z"/>
                  </w:rPr>
                </w:rPrChange>
              </w:rPr>
              <w:pPrChange w:id="41827" w:author="phuong vu" w:date="2018-11-30T21:55:00Z">
                <w:pPr>
                  <w:spacing w:line="276" w:lineRule="auto"/>
                  <w:jc w:val="center"/>
                </w:pPr>
              </w:pPrChange>
            </w:pPr>
          </w:p>
        </w:tc>
        <w:tc>
          <w:tcPr>
            <w:tcW w:w="823" w:type="dxa"/>
            <w:noWrap/>
            <w:vAlign w:val="center"/>
            <w:hideMark/>
          </w:tcPr>
          <w:p w14:paraId="2D59AB06" w14:textId="77777777" w:rsidR="006871B5" w:rsidRPr="00920004" w:rsidRDefault="006871B5" w:rsidP="00727C9A">
            <w:pPr>
              <w:jc w:val="center"/>
              <w:rPr>
                <w:ins w:id="41828" w:author="phuong vu" w:date="2018-11-30T14:07:00Z"/>
                <w:rPrChange w:id="41829" w:author="phuong vu" w:date="2018-11-30T22:36:00Z">
                  <w:rPr>
                    <w:ins w:id="41830" w:author="phuong vu" w:date="2018-11-30T14:07:00Z"/>
                  </w:rPr>
                </w:rPrChange>
              </w:rPr>
              <w:pPrChange w:id="41831" w:author="phuong vu" w:date="2018-11-30T21:55:00Z">
                <w:pPr>
                  <w:spacing w:line="276" w:lineRule="auto"/>
                  <w:jc w:val="center"/>
                </w:pPr>
              </w:pPrChange>
            </w:pPr>
          </w:p>
        </w:tc>
        <w:tc>
          <w:tcPr>
            <w:tcW w:w="2138" w:type="dxa"/>
            <w:noWrap/>
            <w:hideMark/>
          </w:tcPr>
          <w:p w14:paraId="6402D31A" w14:textId="77777777" w:rsidR="006871B5" w:rsidRPr="00920004" w:rsidRDefault="006871B5" w:rsidP="00727C9A">
            <w:pPr>
              <w:rPr>
                <w:ins w:id="41832" w:author="phuong vu" w:date="2018-11-30T14:07:00Z"/>
                <w:rPrChange w:id="41833" w:author="phuong vu" w:date="2018-11-30T22:36:00Z">
                  <w:rPr>
                    <w:ins w:id="41834" w:author="phuong vu" w:date="2018-11-30T14:07:00Z"/>
                  </w:rPr>
                </w:rPrChange>
              </w:rPr>
              <w:pPrChange w:id="41835" w:author="phuong vu" w:date="2018-11-30T21:55:00Z">
                <w:pPr>
                  <w:keepNext/>
                  <w:spacing w:line="276" w:lineRule="auto"/>
                </w:pPr>
              </w:pPrChange>
            </w:pPr>
            <w:ins w:id="41836" w:author="phuong vu" w:date="2018-11-30T14:07:00Z">
              <w:r w:rsidRPr="00920004">
                <w:rPr>
                  <w:rPrChange w:id="41837" w:author="phuong vu" w:date="2018-11-30T22:36:00Z">
                    <w:rPr/>
                  </w:rPrChange>
                </w:rPr>
                <w:t>Trạng thái</w:t>
              </w:r>
            </w:ins>
          </w:p>
        </w:tc>
      </w:tr>
    </w:tbl>
    <w:p w14:paraId="77598168" w14:textId="5E411557" w:rsidR="00BD0851" w:rsidRPr="00920004" w:rsidRDefault="006871B5" w:rsidP="00A17FA5">
      <w:pPr>
        <w:pStyle w:val="Caption"/>
        <w:rPr>
          <w:ins w:id="41838" w:author="phuong vu" w:date="2018-11-30T14:07:00Z"/>
          <w:rPrChange w:id="41839" w:author="phuong vu" w:date="2018-11-30T22:36:00Z">
            <w:rPr>
              <w:ins w:id="41840" w:author="phuong vu" w:date="2018-11-30T14:07:00Z"/>
              <w:b/>
            </w:rPr>
          </w:rPrChange>
        </w:rPr>
        <w:pPrChange w:id="41841" w:author="phuong vu" w:date="2018-11-30T22:42:00Z">
          <w:pPr>
            <w:pStyle w:val="Caption"/>
          </w:pPr>
        </w:pPrChange>
      </w:pPr>
      <w:bookmarkStart w:id="41842" w:name="_Toc531381672"/>
      <w:ins w:id="41843" w:author="phuong vu" w:date="2018-11-30T14:07:00Z">
        <w:r w:rsidRPr="00920004">
          <w:rPr>
            <w:rPrChange w:id="41844" w:author="phuong vu" w:date="2018-11-30T22:36:00Z">
              <w:rPr/>
            </w:rPrChange>
          </w:rPr>
          <w:t xml:space="preserve">Bảng </w:t>
        </w:r>
      </w:ins>
      <w:ins w:id="41845" w:author="phuong vu" w:date="2018-11-30T14:54:00Z">
        <w:r w:rsidR="00D632EE" w:rsidRPr="00920004">
          <w:rPr>
            <w:rPrChange w:id="41846" w:author="phuong vu" w:date="2018-11-30T22:36:00Z">
              <w:rPr/>
            </w:rPrChange>
          </w:rPr>
          <w:fldChar w:fldCharType="begin"/>
        </w:r>
        <w:r w:rsidR="00D632EE" w:rsidRPr="00920004">
          <w:rPr>
            <w:rPrChange w:id="41847" w:author="phuong vu" w:date="2018-11-30T22:36:00Z">
              <w:rPr/>
            </w:rPrChange>
          </w:rPr>
          <w:instrText xml:space="preserve"> STYLEREF 1 \s </w:instrText>
        </w:r>
      </w:ins>
      <w:r w:rsidR="00D632EE" w:rsidRPr="00920004">
        <w:rPr>
          <w:rPrChange w:id="41848" w:author="phuong vu" w:date="2018-11-30T22:36:00Z">
            <w:rPr/>
          </w:rPrChange>
        </w:rPr>
        <w:fldChar w:fldCharType="separate"/>
      </w:r>
      <w:r w:rsidR="00B5490C">
        <w:rPr>
          <w:noProof/>
        </w:rPr>
        <w:t>4</w:t>
      </w:r>
      <w:ins w:id="41849" w:author="phuong vu" w:date="2018-11-30T14:54:00Z">
        <w:r w:rsidR="00D632EE" w:rsidRPr="00920004">
          <w:rPr>
            <w:rPrChange w:id="41850" w:author="phuong vu" w:date="2018-11-30T22:36:00Z">
              <w:rPr/>
            </w:rPrChange>
          </w:rPr>
          <w:fldChar w:fldCharType="end"/>
        </w:r>
        <w:r w:rsidR="00D632EE" w:rsidRPr="00920004">
          <w:rPr>
            <w:rPrChange w:id="41851" w:author="phuong vu" w:date="2018-11-30T22:36:00Z">
              <w:rPr/>
            </w:rPrChange>
          </w:rPr>
          <w:t>.</w:t>
        </w:r>
        <w:r w:rsidR="00D632EE" w:rsidRPr="00920004">
          <w:rPr>
            <w:rPrChange w:id="41852" w:author="phuong vu" w:date="2018-11-30T22:36:00Z">
              <w:rPr/>
            </w:rPrChange>
          </w:rPr>
          <w:fldChar w:fldCharType="begin"/>
        </w:r>
        <w:r w:rsidR="00D632EE" w:rsidRPr="00920004">
          <w:rPr>
            <w:rPrChange w:id="41853" w:author="phuong vu" w:date="2018-11-30T22:36:00Z">
              <w:rPr/>
            </w:rPrChange>
          </w:rPr>
          <w:instrText xml:space="preserve"> SEQ Bảng \* ARABIC \s 1 </w:instrText>
        </w:r>
      </w:ins>
      <w:r w:rsidR="00D632EE" w:rsidRPr="00920004">
        <w:rPr>
          <w:rPrChange w:id="41854" w:author="phuong vu" w:date="2018-11-30T22:36:00Z">
            <w:rPr/>
          </w:rPrChange>
        </w:rPr>
        <w:fldChar w:fldCharType="separate"/>
      </w:r>
      <w:ins w:id="41855" w:author="phuong vu" w:date="2018-11-30T22:44:00Z">
        <w:r w:rsidR="00B5490C">
          <w:rPr>
            <w:noProof/>
          </w:rPr>
          <w:t>35</w:t>
        </w:r>
      </w:ins>
      <w:ins w:id="41856" w:author="phuong vu" w:date="2018-11-30T14:54:00Z">
        <w:r w:rsidR="00D632EE" w:rsidRPr="00920004">
          <w:rPr>
            <w:rPrChange w:id="41857" w:author="phuong vu" w:date="2018-11-30T22:36:00Z">
              <w:rPr/>
            </w:rPrChange>
          </w:rPr>
          <w:fldChar w:fldCharType="end"/>
        </w:r>
      </w:ins>
      <w:ins w:id="41858" w:author="phuong vu" w:date="2018-11-30T14:07:00Z">
        <w:r w:rsidRPr="00920004">
          <w:rPr>
            <w:rPrChange w:id="41859" w:author="phuong vu" w:date="2018-11-30T22:36:00Z">
              <w:rPr/>
            </w:rPrChange>
          </w:rPr>
          <w:t xml:space="preserve"> Bảng dữ liệu nhân viên</w:t>
        </w:r>
        <w:bookmarkEnd w:id="41842"/>
      </w:ins>
    </w:p>
    <w:p w14:paraId="0930AE76" w14:textId="77777777" w:rsidR="006871B5" w:rsidRPr="00920004" w:rsidRDefault="006871B5" w:rsidP="00BD0851">
      <w:pPr>
        <w:spacing w:before="240" w:line="0" w:lineRule="atLeast"/>
        <w:rPr>
          <w:ins w:id="41860" w:author="phuong vu" w:date="2018-11-30T14:07:00Z"/>
          <w:b/>
          <w:lang w:val="en-US"/>
          <w:rPrChange w:id="41861" w:author="phuong vu" w:date="2018-11-30T22:36:00Z">
            <w:rPr>
              <w:ins w:id="41862" w:author="phuong vu" w:date="2018-11-30T14:07:00Z"/>
              <w:b/>
              <w:lang w:val="en-US"/>
            </w:rPr>
          </w:rPrChange>
        </w:rPr>
        <w:pPrChange w:id="41863" w:author="phuong vu" w:date="2018-11-30T14:16:00Z">
          <w:pPr/>
        </w:pPrChange>
      </w:pPr>
      <w:ins w:id="41864" w:author="phuong vu" w:date="2018-11-30T14:07:00Z">
        <w:r w:rsidRPr="00920004">
          <w:rPr>
            <w:b/>
            <w:lang w:val="en-US"/>
            <w:rPrChange w:id="41865" w:author="phuong vu" w:date="2018-11-30T22:36:00Z">
              <w:rPr>
                <w:b/>
                <w:lang w:val="en-US"/>
              </w:rPr>
            </w:rPrChange>
          </w:rPr>
          <w:t>BẢNG STAFF_TYPE</w:t>
        </w:r>
      </w:ins>
    </w:p>
    <w:tbl>
      <w:tblPr>
        <w:tblStyle w:val="TableGrid"/>
        <w:tblW w:w="8725" w:type="dxa"/>
        <w:tblLook w:val="04A0" w:firstRow="1" w:lastRow="0" w:firstColumn="1" w:lastColumn="0" w:noHBand="0" w:noVBand="1"/>
        <w:tblPrChange w:id="41866"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1867">
          <w:tblGrid>
            <w:gridCol w:w="708"/>
            <w:gridCol w:w="2295"/>
            <w:gridCol w:w="1300"/>
            <w:gridCol w:w="1098"/>
            <w:gridCol w:w="838"/>
            <w:gridCol w:w="823"/>
            <w:gridCol w:w="2228"/>
          </w:tblGrid>
        </w:tblGridChange>
      </w:tblGrid>
      <w:tr w:rsidR="006871B5" w:rsidRPr="00920004" w14:paraId="300F60EC" w14:textId="77777777" w:rsidTr="00BD0851">
        <w:trPr>
          <w:trHeight w:val="300"/>
          <w:ins w:id="41868" w:author="phuong vu" w:date="2018-11-30T14:07:00Z"/>
          <w:trPrChange w:id="41869" w:author="phuong vu" w:date="2018-11-30T14:22:00Z">
            <w:trPr>
              <w:trHeight w:val="300"/>
            </w:trPr>
          </w:trPrChange>
        </w:trPr>
        <w:tc>
          <w:tcPr>
            <w:tcW w:w="708" w:type="dxa"/>
            <w:noWrap/>
            <w:vAlign w:val="center"/>
            <w:hideMark/>
            <w:tcPrChange w:id="41870" w:author="phuong vu" w:date="2018-11-30T14:22:00Z">
              <w:tcPr>
                <w:tcW w:w="708" w:type="dxa"/>
                <w:noWrap/>
                <w:vAlign w:val="center"/>
                <w:hideMark/>
              </w:tcPr>
            </w:tcPrChange>
          </w:tcPr>
          <w:p w14:paraId="2BA1A130" w14:textId="77777777" w:rsidR="006871B5" w:rsidRPr="00920004" w:rsidRDefault="006871B5" w:rsidP="00BD0851">
            <w:pPr>
              <w:spacing w:before="240" w:line="0" w:lineRule="atLeast"/>
              <w:jc w:val="center"/>
              <w:rPr>
                <w:ins w:id="41871" w:author="phuong vu" w:date="2018-11-30T14:07:00Z"/>
                <w:b/>
                <w:bCs/>
                <w:rPrChange w:id="41872" w:author="phuong vu" w:date="2018-11-30T22:36:00Z">
                  <w:rPr>
                    <w:ins w:id="41873" w:author="phuong vu" w:date="2018-11-30T14:07:00Z"/>
                    <w:b/>
                    <w:bCs/>
                  </w:rPr>
                </w:rPrChange>
              </w:rPr>
              <w:pPrChange w:id="41874" w:author="phuong vu" w:date="2018-11-30T14:16:00Z">
                <w:pPr>
                  <w:spacing w:line="276" w:lineRule="auto"/>
                  <w:jc w:val="center"/>
                </w:pPr>
              </w:pPrChange>
            </w:pPr>
            <w:ins w:id="41875" w:author="phuong vu" w:date="2018-11-30T14:07:00Z">
              <w:r w:rsidRPr="00920004">
                <w:rPr>
                  <w:b/>
                  <w:bCs/>
                  <w:lang w:val="da-DK"/>
                  <w:rPrChange w:id="41876" w:author="phuong vu" w:date="2018-11-30T22:36:00Z">
                    <w:rPr>
                      <w:b/>
                      <w:bCs/>
                      <w:lang w:val="da-DK"/>
                    </w:rPr>
                  </w:rPrChange>
                </w:rPr>
                <w:t>STT</w:t>
              </w:r>
            </w:ins>
          </w:p>
        </w:tc>
        <w:tc>
          <w:tcPr>
            <w:tcW w:w="2295" w:type="dxa"/>
            <w:noWrap/>
            <w:vAlign w:val="center"/>
            <w:hideMark/>
            <w:tcPrChange w:id="41877" w:author="phuong vu" w:date="2018-11-30T14:22:00Z">
              <w:tcPr>
                <w:tcW w:w="2295" w:type="dxa"/>
                <w:noWrap/>
                <w:vAlign w:val="center"/>
                <w:hideMark/>
              </w:tcPr>
            </w:tcPrChange>
          </w:tcPr>
          <w:p w14:paraId="72B16A61" w14:textId="77777777" w:rsidR="006871B5" w:rsidRPr="00920004" w:rsidRDefault="006871B5" w:rsidP="00BD0851">
            <w:pPr>
              <w:spacing w:before="240" w:line="0" w:lineRule="atLeast"/>
              <w:jc w:val="center"/>
              <w:rPr>
                <w:ins w:id="41878" w:author="phuong vu" w:date="2018-11-30T14:07:00Z"/>
                <w:b/>
                <w:bCs/>
                <w:rPrChange w:id="41879" w:author="phuong vu" w:date="2018-11-30T22:36:00Z">
                  <w:rPr>
                    <w:ins w:id="41880" w:author="phuong vu" w:date="2018-11-30T14:07:00Z"/>
                    <w:b/>
                    <w:bCs/>
                  </w:rPr>
                </w:rPrChange>
              </w:rPr>
              <w:pPrChange w:id="41881" w:author="phuong vu" w:date="2018-11-30T14:16:00Z">
                <w:pPr>
                  <w:spacing w:line="276" w:lineRule="auto"/>
                  <w:jc w:val="center"/>
                </w:pPr>
              </w:pPrChange>
            </w:pPr>
            <w:ins w:id="41882" w:author="phuong vu" w:date="2018-11-30T14:07:00Z">
              <w:r w:rsidRPr="00920004">
                <w:rPr>
                  <w:b/>
                  <w:bCs/>
                  <w:lang w:val="da-DK"/>
                  <w:rPrChange w:id="41883" w:author="phuong vu" w:date="2018-11-30T22:36:00Z">
                    <w:rPr>
                      <w:b/>
                      <w:bCs/>
                      <w:lang w:val="da-DK"/>
                    </w:rPr>
                  </w:rPrChange>
                </w:rPr>
                <w:t>Tên trường</w:t>
              </w:r>
            </w:ins>
          </w:p>
        </w:tc>
        <w:tc>
          <w:tcPr>
            <w:tcW w:w="1300" w:type="dxa"/>
            <w:noWrap/>
            <w:vAlign w:val="center"/>
            <w:hideMark/>
            <w:tcPrChange w:id="41884" w:author="phuong vu" w:date="2018-11-30T14:22:00Z">
              <w:tcPr>
                <w:tcW w:w="1300" w:type="dxa"/>
                <w:noWrap/>
                <w:vAlign w:val="center"/>
                <w:hideMark/>
              </w:tcPr>
            </w:tcPrChange>
          </w:tcPr>
          <w:p w14:paraId="1B4AF112" w14:textId="77777777" w:rsidR="006871B5" w:rsidRPr="00920004" w:rsidRDefault="006871B5" w:rsidP="00BD0851">
            <w:pPr>
              <w:spacing w:before="240" w:line="0" w:lineRule="atLeast"/>
              <w:jc w:val="center"/>
              <w:rPr>
                <w:ins w:id="41885" w:author="phuong vu" w:date="2018-11-30T14:07:00Z"/>
                <w:b/>
                <w:bCs/>
                <w:rPrChange w:id="41886" w:author="phuong vu" w:date="2018-11-30T22:36:00Z">
                  <w:rPr>
                    <w:ins w:id="41887" w:author="phuong vu" w:date="2018-11-30T14:07:00Z"/>
                    <w:b/>
                    <w:bCs/>
                  </w:rPr>
                </w:rPrChange>
              </w:rPr>
              <w:pPrChange w:id="41888" w:author="phuong vu" w:date="2018-11-30T14:16:00Z">
                <w:pPr>
                  <w:spacing w:line="276" w:lineRule="auto"/>
                  <w:jc w:val="center"/>
                </w:pPr>
              </w:pPrChange>
            </w:pPr>
            <w:ins w:id="41889" w:author="phuong vu" w:date="2018-11-30T14:07:00Z">
              <w:r w:rsidRPr="00920004">
                <w:rPr>
                  <w:b/>
                  <w:bCs/>
                  <w:lang w:val="da-DK"/>
                  <w:rPrChange w:id="41890" w:author="phuong vu" w:date="2018-11-30T22:36:00Z">
                    <w:rPr>
                      <w:b/>
                      <w:bCs/>
                      <w:lang w:val="da-DK"/>
                    </w:rPr>
                  </w:rPrChange>
                </w:rPr>
                <w:t>Kiểu</w:t>
              </w:r>
            </w:ins>
          </w:p>
        </w:tc>
        <w:tc>
          <w:tcPr>
            <w:tcW w:w="1098" w:type="dxa"/>
            <w:noWrap/>
            <w:vAlign w:val="center"/>
            <w:hideMark/>
            <w:tcPrChange w:id="41891" w:author="phuong vu" w:date="2018-11-30T14:22:00Z">
              <w:tcPr>
                <w:tcW w:w="1098" w:type="dxa"/>
                <w:noWrap/>
                <w:vAlign w:val="center"/>
                <w:hideMark/>
              </w:tcPr>
            </w:tcPrChange>
          </w:tcPr>
          <w:p w14:paraId="250EED52" w14:textId="77777777" w:rsidR="006871B5" w:rsidRPr="00920004" w:rsidRDefault="006871B5" w:rsidP="00BD0851">
            <w:pPr>
              <w:spacing w:before="240" w:line="0" w:lineRule="atLeast"/>
              <w:jc w:val="center"/>
              <w:rPr>
                <w:ins w:id="41892" w:author="phuong vu" w:date="2018-11-30T14:07:00Z"/>
                <w:b/>
                <w:bCs/>
                <w:rPrChange w:id="41893" w:author="phuong vu" w:date="2018-11-30T22:36:00Z">
                  <w:rPr>
                    <w:ins w:id="41894" w:author="phuong vu" w:date="2018-11-30T14:07:00Z"/>
                    <w:b/>
                    <w:bCs/>
                  </w:rPr>
                </w:rPrChange>
              </w:rPr>
              <w:pPrChange w:id="41895" w:author="phuong vu" w:date="2018-11-30T14:16:00Z">
                <w:pPr>
                  <w:spacing w:line="276" w:lineRule="auto"/>
                  <w:jc w:val="center"/>
                </w:pPr>
              </w:pPrChange>
            </w:pPr>
            <w:ins w:id="41896" w:author="phuong vu" w:date="2018-11-30T14:07:00Z">
              <w:r w:rsidRPr="00920004">
                <w:rPr>
                  <w:b/>
                  <w:bCs/>
                  <w:lang w:val="da-DK"/>
                  <w:rPrChange w:id="41897" w:author="phuong vu" w:date="2018-11-30T22:36:00Z">
                    <w:rPr>
                      <w:b/>
                      <w:bCs/>
                      <w:lang w:val="da-DK"/>
                    </w:rPr>
                  </w:rPrChange>
                </w:rPr>
                <w:t>Chấp nhận Null</w:t>
              </w:r>
            </w:ins>
          </w:p>
        </w:tc>
        <w:tc>
          <w:tcPr>
            <w:tcW w:w="838" w:type="dxa"/>
            <w:noWrap/>
            <w:vAlign w:val="center"/>
            <w:hideMark/>
            <w:tcPrChange w:id="41898" w:author="phuong vu" w:date="2018-11-30T14:22:00Z">
              <w:tcPr>
                <w:tcW w:w="838" w:type="dxa"/>
                <w:noWrap/>
                <w:vAlign w:val="center"/>
                <w:hideMark/>
              </w:tcPr>
            </w:tcPrChange>
          </w:tcPr>
          <w:p w14:paraId="48B33BF4" w14:textId="77777777" w:rsidR="006871B5" w:rsidRPr="00920004" w:rsidRDefault="006871B5" w:rsidP="00BD0851">
            <w:pPr>
              <w:spacing w:before="240" w:line="0" w:lineRule="atLeast"/>
              <w:jc w:val="center"/>
              <w:rPr>
                <w:ins w:id="41899" w:author="phuong vu" w:date="2018-11-30T14:07:00Z"/>
                <w:b/>
                <w:bCs/>
                <w:rPrChange w:id="41900" w:author="phuong vu" w:date="2018-11-30T22:36:00Z">
                  <w:rPr>
                    <w:ins w:id="41901" w:author="phuong vu" w:date="2018-11-30T14:07:00Z"/>
                    <w:b/>
                    <w:bCs/>
                  </w:rPr>
                </w:rPrChange>
              </w:rPr>
              <w:pPrChange w:id="41902" w:author="phuong vu" w:date="2018-11-30T14:16:00Z">
                <w:pPr>
                  <w:spacing w:line="276" w:lineRule="auto"/>
                  <w:jc w:val="center"/>
                </w:pPr>
              </w:pPrChange>
            </w:pPr>
            <w:ins w:id="41903" w:author="phuong vu" w:date="2018-11-30T14:07:00Z">
              <w:r w:rsidRPr="00920004">
                <w:rPr>
                  <w:b/>
                  <w:bCs/>
                  <w:lang w:val="da-DK"/>
                  <w:rPrChange w:id="41904" w:author="phuong vu" w:date="2018-11-30T22:36:00Z">
                    <w:rPr>
                      <w:b/>
                      <w:bCs/>
                      <w:lang w:val="da-DK"/>
                    </w:rPr>
                  </w:rPrChange>
                </w:rPr>
                <w:t>Khóa chính</w:t>
              </w:r>
            </w:ins>
          </w:p>
        </w:tc>
        <w:tc>
          <w:tcPr>
            <w:tcW w:w="823" w:type="dxa"/>
            <w:noWrap/>
            <w:vAlign w:val="center"/>
            <w:hideMark/>
            <w:tcPrChange w:id="41905" w:author="phuong vu" w:date="2018-11-30T14:22:00Z">
              <w:tcPr>
                <w:tcW w:w="823" w:type="dxa"/>
                <w:noWrap/>
                <w:vAlign w:val="center"/>
                <w:hideMark/>
              </w:tcPr>
            </w:tcPrChange>
          </w:tcPr>
          <w:p w14:paraId="1F0FDF54" w14:textId="77777777" w:rsidR="006871B5" w:rsidRPr="00920004" w:rsidRDefault="006871B5" w:rsidP="00BD0851">
            <w:pPr>
              <w:spacing w:before="240" w:line="0" w:lineRule="atLeast"/>
              <w:jc w:val="center"/>
              <w:rPr>
                <w:ins w:id="41906" w:author="phuong vu" w:date="2018-11-30T14:07:00Z"/>
                <w:b/>
                <w:bCs/>
                <w:rPrChange w:id="41907" w:author="phuong vu" w:date="2018-11-30T22:36:00Z">
                  <w:rPr>
                    <w:ins w:id="41908" w:author="phuong vu" w:date="2018-11-30T14:07:00Z"/>
                    <w:b/>
                    <w:bCs/>
                  </w:rPr>
                </w:rPrChange>
              </w:rPr>
              <w:pPrChange w:id="41909" w:author="phuong vu" w:date="2018-11-30T14:16:00Z">
                <w:pPr>
                  <w:spacing w:line="276" w:lineRule="auto"/>
                  <w:jc w:val="center"/>
                </w:pPr>
              </w:pPrChange>
            </w:pPr>
            <w:ins w:id="41910" w:author="phuong vu" w:date="2018-11-30T14:07:00Z">
              <w:r w:rsidRPr="00920004">
                <w:rPr>
                  <w:b/>
                  <w:bCs/>
                  <w:lang w:val="da-DK"/>
                  <w:rPrChange w:id="41911" w:author="phuong vu" w:date="2018-11-30T22:36:00Z">
                    <w:rPr>
                      <w:b/>
                      <w:bCs/>
                      <w:lang w:val="da-DK"/>
                    </w:rPr>
                  </w:rPrChange>
                </w:rPr>
                <w:t>Khóa ngoại</w:t>
              </w:r>
            </w:ins>
          </w:p>
        </w:tc>
        <w:tc>
          <w:tcPr>
            <w:tcW w:w="1663" w:type="dxa"/>
            <w:noWrap/>
            <w:vAlign w:val="center"/>
            <w:hideMark/>
            <w:tcPrChange w:id="41912" w:author="phuong vu" w:date="2018-11-30T14:22:00Z">
              <w:tcPr>
                <w:tcW w:w="2228" w:type="dxa"/>
                <w:noWrap/>
                <w:vAlign w:val="center"/>
                <w:hideMark/>
              </w:tcPr>
            </w:tcPrChange>
          </w:tcPr>
          <w:p w14:paraId="3EF74B45" w14:textId="77777777" w:rsidR="006871B5" w:rsidRPr="00920004" w:rsidRDefault="006871B5" w:rsidP="00BD0851">
            <w:pPr>
              <w:spacing w:before="240" w:line="0" w:lineRule="atLeast"/>
              <w:ind w:right="226"/>
              <w:jc w:val="center"/>
              <w:rPr>
                <w:ins w:id="41913" w:author="phuong vu" w:date="2018-11-30T14:07:00Z"/>
                <w:b/>
                <w:bCs/>
                <w:rPrChange w:id="41914" w:author="phuong vu" w:date="2018-11-30T22:36:00Z">
                  <w:rPr>
                    <w:ins w:id="41915" w:author="phuong vu" w:date="2018-11-30T14:07:00Z"/>
                    <w:b/>
                    <w:bCs/>
                  </w:rPr>
                </w:rPrChange>
              </w:rPr>
              <w:pPrChange w:id="41916" w:author="phuong vu" w:date="2018-11-30T14:16:00Z">
                <w:pPr>
                  <w:spacing w:line="276" w:lineRule="auto"/>
                  <w:ind w:right="226"/>
                  <w:jc w:val="center"/>
                </w:pPr>
              </w:pPrChange>
            </w:pPr>
            <w:ins w:id="41917" w:author="phuong vu" w:date="2018-11-30T14:07:00Z">
              <w:r w:rsidRPr="00920004">
                <w:rPr>
                  <w:b/>
                  <w:bCs/>
                  <w:lang w:val="da-DK"/>
                  <w:rPrChange w:id="41918" w:author="phuong vu" w:date="2018-11-30T22:36:00Z">
                    <w:rPr>
                      <w:b/>
                      <w:bCs/>
                      <w:lang w:val="da-DK"/>
                    </w:rPr>
                  </w:rPrChange>
                </w:rPr>
                <w:t>Mô tả</w:t>
              </w:r>
            </w:ins>
          </w:p>
        </w:tc>
      </w:tr>
      <w:tr w:rsidR="006871B5" w:rsidRPr="00920004" w14:paraId="25405DC4" w14:textId="77777777" w:rsidTr="00BD0851">
        <w:trPr>
          <w:trHeight w:val="300"/>
          <w:ins w:id="41919" w:author="phuong vu" w:date="2018-11-30T14:07:00Z"/>
          <w:trPrChange w:id="41920" w:author="phuong vu" w:date="2018-11-30T14:22:00Z">
            <w:trPr>
              <w:trHeight w:val="300"/>
            </w:trPr>
          </w:trPrChange>
        </w:trPr>
        <w:tc>
          <w:tcPr>
            <w:tcW w:w="708" w:type="dxa"/>
            <w:noWrap/>
            <w:vAlign w:val="center"/>
            <w:hideMark/>
            <w:tcPrChange w:id="41921" w:author="phuong vu" w:date="2018-11-30T14:22:00Z">
              <w:tcPr>
                <w:tcW w:w="708" w:type="dxa"/>
                <w:noWrap/>
                <w:vAlign w:val="center"/>
                <w:hideMark/>
              </w:tcPr>
            </w:tcPrChange>
          </w:tcPr>
          <w:p w14:paraId="590602D1" w14:textId="77777777" w:rsidR="006871B5" w:rsidRPr="00920004" w:rsidRDefault="006871B5" w:rsidP="00BD0851">
            <w:pPr>
              <w:spacing w:before="240" w:line="0" w:lineRule="atLeast"/>
              <w:jc w:val="center"/>
              <w:rPr>
                <w:ins w:id="41922" w:author="phuong vu" w:date="2018-11-30T14:07:00Z"/>
                <w:rPrChange w:id="41923" w:author="phuong vu" w:date="2018-11-30T22:36:00Z">
                  <w:rPr>
                    <w:ins w:id="41924" w:author="phuong vu" w:date="2018-11-30T14:07:00Z"/>
                  </w:rPr>
                </w:rPrChange>
              </w:rPr>
              <w:pPrChange w:id="41925" w:author="phuong vu" w:date="2018-11-30T14:16:00Z">
                <w:pPr>
                  <w:spacing w:line="276" w:lineRule="auto"/>
                  <w:jc w:val="center"/>
                </w:pPr>
              </w:pPrChange>
            </w:pPr>
            <w:ins w:id="41926" w:author="phuong vu" w:date="2018-11-30T14:07:00Z">
              <w:r w:rsidRPr="00920004">
                <w:rPr>
                  <w:rPrChange w:id="41927" w:author="phuong vu" w:date="2018-11-30T22:36:00Z">
                    <w:rPr/>
                  </w:rPrChange>
                </w:rPr>
                <w:t>1</w:t>
              </w:r>
            </w:ins>
          </w:p>
        </w:tc>
        <w:tc>
          <w:tcPr>
            <w:tcW w:w="2295" w:type="dxa"/>
            <w:noWrap/>
            <w:hideMark/>
            <w:tcPrChange w:id="41928" w:author="phuong vu" w:date="2018-11-30T14:22:00Z">
              <w:tcPr>
                <w:tcW w:w="2295" w:type="dxa"/>
                <w:noWrap/>
                <w:hideMark/>
              </w:tcPr>
            </w:tcPrChange>
          </w:tcPr>
          <w:p w14:paraId="56A6F7E5" w14:textId="77777777" w:rsidR="006871B5" w:rsidRPr="00920004" w:rsidRDefault="006871B5" w:rsidP="00727C9A">
            <w:pPr>
              <w:rPr>
                <w:ins w:id="41929" w:author="phuong vu" w:date="2018-11-30T14:07:00Z"/>
                <w:rPrChange w:id="41930" w:author="phuong vu" w:date="2018-11-30T22:36:00Z">
                  <w:rPr>
                    <w:ins w:id="41931" w:author="phuong vu" w:date="2018-11-30T14:07:00Z"/>
                  </w:rPr>
                </w:rPrChange>
              </w:rPr>
              <w:pPrChange w:id="41932" w:author="phuong vu" w:date="2018-11-30T21:55:00Z">
                <w:pPr>
                  <w:spacing w:line="276" w:lineRule="auto"/>
                </w:pPr>
              </w:pPrChange>
            </w:pPr>
            <w:ins w:id="41933" w:author="phuong vu" w:date="2018-11-30T14:07:00Z">
              <w:r w:rsidRPr="00920004">
                <w:rPr>
                  <w:rPrChange w:id="41934" w:author="phuong vu" w:date="2018-11-30T22:36:00Z">
                    <w:rPr/>
                  </w:rPrChange>
                </w:rPr>
                <w:t>id</w:t>
              </w:r>
            </w:ins>
          </w:p>
        </w:tc>
        <w:tc>
          <w:tcPr>
            <w:tcW w:w="1300" w:type="dxa"/>
            <w:noWrap/>
            <w:hideMark/>
            <w:tcPrChange w:id="41935" w:author="phuong vu" w:date="2018-11-30T14:22:00Z">
              <w:tcPr>
                <w:tcW w:w="1300" w:type="dxa"/>
                <w:noWrap/>
                <w:hideMark/>
              </w:tcPr>
            </w:tcPrChange>
          </w:tcPr>
          <w:p w14:paraId="5E810294" w14:textId="77777777" w:rsidR="006871B5" w:rsidRPr="00920004" w:rsidRDefault="006871B5" w:rsidP="00727C9A">
            <w:pPr>
              <w:rPr>
                <w:ins w:id="41936" w:author="phuong vu" w:date="2018-11-30T14:07:00Z"/>
                <w:rPrChange w:id="41937" w:author="phuong vu" w:date="2018-11-30T22:36:00Z">
                  <w:rPr>
                    <w:ins w:id="41938" w:author="phuong vu" w:date="2018-11-30T14:07:00Z"/>
                  </w:rPr>
                </w:rPrChange>
              </w:rPr>
              <w:pPrChange w:id="41939" w:author="phuong vu" w:date="2018-11-30T21:55:00Z">
                <w:pPr>
                  <w:spacing w:line="276" w:lineRule="auto"/>
                </w:pPr>
              </w:pPrChange>
            </w:pPr>
            <w:ins w:id="41940" w:author="phuong vu" w:date="2018-11-30T14:07:00Z">
              <w:r w:rsidRPr="00920004">
                <w:rPr>
                  <w:rPrChange w:id="41941" w:author="phuong vu" w:date="2018-11-30T22:36:00Z">
                    <w:rPr/>
                  </w:rPrChange>
                </w:rPr>
                <w:t>numeric</w:t>
              </w:r>
            </w:ins>
          </w:p>
        </w:tc>
        <w:tc>
          <w:tcPr>
            <w:tcW w:w="1098" w:type="dxa"/>
            <w:noWrap/>
            <w:vAlign w:val="center"/>
            <w:hideMark/>
            <w:tcPrChange w:id="41942" w:author="phuong vu" w:date="2018-11-30T14:22:00Z">
              <w:tcPr>
                <w:tcW w:w="1098" w:type="dxa"/>
                <w:noWrap/>
                <w:vAlign w:val="center"/>
                <w:hideMark/>
              </w:tcPr>
            </w:tcPrChange>
          </w:tcPr>
          <w:p w14:paraId="164CC14F" w14:textId="77777777" w:rsidR="006871B5" w:rsidRPr="00920004" w:rsidRDefault="006871B5" w:rsidP="00727C9A">
            <w:pPr>
              <w:jc w:val="center"/>
              <w:rPr>
                <w:ins w:id="41943" w:author="phuong vu" w:date="2018-11-30T14:07:00Z"/>
                <w:rPrChange w:id="41944" w:author="phuong vu" w:date="2018-11-30T22:36:00Z">
                  <w:rPr>
                    <w:ins w:id="41945" w:author="phuong vu" w:date="2018-11-30T14:07:00Z"/>
                  </w:rPr>
                </w:rPrChange>
              </w:rPr>
              <w:pPrChange w:id="41946" w:author="phuong vu" w:date="2018-11-30T21:56:00Z">
                <w:pPr>
                  <w:spacing w:line="276" w:lineRule="auto"/>
                  <w:jc w:val="center"/>
                </w:pPr>
              </w:pPrChange>
            </w:pPr>
          </w:p>
        </w:tc>
        <w:tc>
          <w:tcPr>
            <w:tcW w:w="838" w:type="dxa"/>
            <w:noWrap/>
            <w:vAlign w:val="center"/>
            <w:hideMark/>
            <w:tcPrChange w:id="41947" w:author="phuong vu" w:date="2018-11-30T14:22:00Z">
              <w:tcPr>
                <w:tcW w:w="838" w:type="dxa"/>
                <w:noWrap/>
                <w:vAlign w:val="center"/>
                <w:hideMark/>
              </w:tcPr>
            </w:tcPrChange>
          </w:tcPr>
          <w:p w14:paraId="19A0A980" w14:textId="77777777" w:rsidR="006871B5" w:rsidRPr="00920004" w:rsidRDefault="006871B5" w:rsidP="00727C9A">
            <w:pPr>
              <w:jc w:val="center"/>
              <w:rPr>
                <w:ins w:id="41948" w:author="phuong vu" w:date="2018-11-30T14:07:00Z"/>
                <w:rPrChange w:id="41949" w:author="phuong vu" w:date="2018-11-30T22:36:00Z">
                  <w:rPr>
                    <w:ins w:id="41950" w:author="phuong vu" w:date="2018-11-30T14:07:00Z"/>
                  </w:rPr>
                </w:rPrChange>
              </w:rPr>
              <w:pPrChange w:id="41951" w:author="phuong vu" w:date="2018-11-30T21:56:00Z">
                <w:pPr>
                  <w:spacing w:line="276" w:lineRule="auto"/>
                  <w:jc w:val="center"/>
                </w:pPr>
              </w:pPrChange>
            </w:pPr>
            <w:ins w:id="41952" w:author="phuong vu" w:date="2018-11-30T14:07:00Z">
              <w:r w:rsidRPr="00920004">
                <w:rPr>
                  <w:rPrChange w:id="41953" w:author="phuong vu" w:date="2018-11-30T22:36:00Z">
                    <w:rPr/>
                  </w:rPrChange>
                </w:rPr>
                <w:t>X</w:t>
              </w:r>
            </w:ins>
          </w:p>
        </w:tc>
        <w:tc>
          <w:tcPr>
            <w:tcW w:w="823" w:type="dxa"/>
            <w:noWrap/>
            <w:vAlign w:val="center"/>
            <w:hideMark/>
            <w:tcPrChange w:id="41954" w:author="phuong vu" w:date="2018-11-30T14:22:00Z">
              <w:tcPr>
                <w:tcW w:w="823" w:type="dxa"/>
                <w:noWrap/>
                <w:vAlign w:val="center"/>
                <w:hideMark/>
              </w:tcPr>
            </w:tcPrChange>
          </w:tcPr>
          <w:p w14:paraId="43935703" w14:textId="77777777" w:rsidR="006871B5" w:rsidRPr="00920004" w:rsidRDefault="006871B5" w:rsidP="00727C9A">
            <w:pPr>
              <w:jc w:val="center"/>
              <w:rPr>
                <w:ins w:id="41955" w:author="phuong vu" w:date="2018-11-30T14:07:00Z"/>
                <w:rPrChange w:id="41956" w:author="phuong vu" w:date="2018-11-30T22:36:00Z">
                  <w:rPr>
                    <w:ins w:id="41957" w:author="phuong vu" w:date="2018-11-30T14:07:00Z"/>
                  </w:rPr>
                </w:rPrChange>
              </w:rPr>
              <w:pPrChange w:id="41958" w:author="phuong vu" w:date="2018-11-30T21:56:00Z">
                <w:pPr>
                  <w:spacing w:line="276" w:lineRule="auto"/>
                  <w:jc w:val="center"/>
                </w:pPr>
              </w:pPrChange>
            </w:pPr>
          </w:p>
        </w:tc>
        <w:tc>
          <w:tcPr>
            <w:tcW w:w="1663" w:type="dxa"/>
            <w:noWrap/>
            <w:hideMark/>
            <w:tcPrChange w:id="41959" w:author="phuong vu" w:date="2018-11-30T14:22:00Z">
              <w:tcPr>
                <w:tcW w:w="2228" w:type="dxa"/>
                <w:noWrap/>
                <w:hideMark/>
              </w:tcPr>
            </w:tcPrChange>
          </w:tcPr>
          <w:p w14:paraId="067DDAD2" w14:textId="77777777" w:rsidR="006871B5" w:rsidRPr="00920004" w:rsidRDefault="006871B5" w:rsidP="00727C9A">
            <w:pPr>
              <w:rPr>
                <w:ins w:id="41960" w:author="phuong vu" w:date="2018-11-30T14:07:00Z"/>
                <w:lang w:val="en-US"/>
                <w:rPrChange w:id="41961" w:author="phuong vu" w:date="2018-11-30T22:36:00Z">
                  <w:rPr>
                    <w:ins w:id="41962" w:author="phuong vu" w:date="2018-11-30T14:07:00Z"/>
                    <w:lang w:val="en-US"/>
                  </w:rPr>
                </w:rPrChange>
              </w:rPr>
              <w:pPrChange w:id="41963" w:author="phuong vu" w:date="2018-11-30T21:55:00Z">
                <w:pPr>
                  <w:spacing w:line="276" w:lineRule="auto"/>
                </w:pPr>
              </w:pPrChange>
            </w:pPr>
            <w:ins w:id="41964" w:author="phuong vu" w:date="2018-11-30T14:07:00Z">
              <w:r w:rsidRPr="00920004">
                <w:rPr>
                  <w:rPrChange w:id="41965" w:author="phuong vu" w:date="2018-11-30T22:36:00Z">
                    <w:rPr/>
                  </w:rPrChange>
                </w:rPr>
                <w:t>ID</w:t>
              </w:r>
            </w:ins>
          </w:p>
        </w:tc>
      </w:tr>
      <w:tr w:rsidR="006871B5" w:rsidRPr="00920004" w14:paraId="7FC71CB0" w14:textId="77777777" w:rsidTr="00BD0851">
        <w:trPr>
          <w:trHeight w:val="300"/>
          <w:ins w:id="41966" w:author="phuong vu" w:date="2018-11-30T14:07:00Z"/>
          <w:trPrChange w:id="41967" w:author="phuong vu" w:date="2018-11-30T14:22:00Z">
            <w:trPr>
              <w:trHeight w:val="300"/>
            </w:trPr>
          </w:trPrChange>
        </w:trPr>
        <w:tc>
          <w:tcPr>
            <w:tcW w:w="708" w:type="dxa"/>
            <w:noWrap/>
            <w:vAlign w:val="center"/>
            <w:hideMark/>
            <w:tcPrChange w:id="41968" w:author="phuong vu" w:date="2018-11-30T14:22:00Z">
              <w:tcPr>
                <w:tcW w:w="708" w:type="dxa"/>
                <w:noWrap/>
                <w:vAlign w:val="center"/>
                <w:hideMark/>
              </w:tcPr>
            </w:tcPrChange>
          </w:tcPr>
          <w:p w14:paraId="3159F9E0" w14:textId="77777777" w:rsidR="006871B5" w:rsidRPr="00920004" w:rsidRDefault="006871B5" w:rsidP="00BD0851">
            <w:pPr>
              <w:spacing w:before="240" w:line="0" w:lineRule="atLeast"/>
              <w:jc w:val="center"/>
              <w:rPr>
                <w:ins w:id="41969" w:author="phuong vu" w:date="2018-11-30T14:07:00Z"/>
                <w:rPrChange w:id="41970" w:author="phuong vu" w:date="2018-11-30T22:36:00Z">
                  <w:rPr>
                    <w:ins w:id="41971" w:author="phuong vu" w:date="2018-11-30T14:07:00Z"/>
                  </w:rPr>
                </w:rPrChange>
              </w:rPr>
              <w:pPrChange w:id="41972" w:author="phuong vu" w:date="2018-11-30T14:16:00Z">
                <w:pPr>
                  <w:spacing w:line="276" w:lineRule="auto"/>
                  <w:jc w:val="center"/>
                </w:pPr>
              </w:pPrChange>
            </w:pPr>
            <w:ins w:id="41973" w:author="phuong vu" w:date="2018-11-30T14:07:00Z">
              <w:r w:rsidRPr="00920004">
                <w:rPr>
                  <w:rPrChange w:id="41974" w:author="phuong vu" w:date="2018-11-30T22:36:00Z">
                    <w:rPr/>
                  </w:rPrChange>
                </w:rPr>
                <w:lastRenderedPageBreak/>
                <w:t>2</w:t>
              </w:r>
            </w:ins>
          </w:p>
        </w:tc>
        <w:tc>
          <w:tcPr>
            <w:tcW w:w="2295" w:type="dxa"/>
            <w:noWrap/>
            <w:hideMark/>
            <w:tcPrChange w:id="41975" w:author="phuong vu" w:date="2018-11-30T14:22:00Z">
              <w:tcPr>
                <w:tcW w:w="2295" w:type="dxa"/>
                <w:noWrap/>
                <w:hideMark/>
              </w:tcPr>
            </w:tcPrChange>
          </w:tcPr>
          <w:p w14:paraId="63D3DFC3" w14:textId="77777777" w:rsidR="006871B5" w:rsidRPr="00920004" w:rsidRDefault="006871B5" w:rsidP="00727C9A">
            <w:pPr>
              <w:rPr>
                <w:ins w:id="41976" w:author="phuong vu" w:date="2018-11-30T14:07:00Z"/>
                <w:lang w:val="en-US"/>
                <w:rPrChange w:id="41977" w:author="phuong vu" w:date="2018-11-30T22:36:00Z">
                  <w:rPr>
                    <w:ins w:id="41978" w:author="phuong vu" w:date="2018-11-30T14:07:00Z"/>
                    <w:lang w:val="en-US"/>
                  </w:rPr>
                </w:rPrChange>
              </w:rPr>
              <w:pPrChange w:id="41979" w:author="phuong vu" w:date="2018-11-30T21:55:00Z">
                <w:pPr>
                  <w:spacing w:line="276" w:lineRule="auto"/>
                </w:pPr>
              </w:pPrChange>
            </w:pPr>
            <w:ins w:id="41980" w:author="phuong vu" w:date="2018-11-30T14:07:00Z">
              <w:r w:rsidRPr="00920004">
                <w:rPr>
                  <w:lang w:val="en-US"/>
                  <w:rPrChange w:id="41981" w:author="phuong vu" w:date="2018-11-30T22:36:00Z">
                    <w:rPr>
                      <w:lang w:val="en-US"/>
                    </w:rPr>
                  </w:rPrChange>
                </w:rPr>
                <w:t>staff</w:t>
              </w:r>
              <w:r w:rsidRPr="00920004">
                <w:rPr>
                  <w:rPrChange w:id="41982" w:author="phuong vu" w:date="2018-11-30T22:36:00Z">
                    <w:rPr/>
                  </w:rPrChange>
                </w:rPr>
                <w:t>_</w:t>
              </w:r>
              <w:r w:rsidRPr="00920004">
                <w:rPr>
                  <w:lang w:val="en-US"/>
                  <w:rPrChange w:id="41983" w:author="phuong vu" w:date="2018-11-30T22:36:00Z">
                    <w:rPr>
                      <w:lang w:val="en-US"/>
                    </w:rPr>
                  </w:rPrChange>
                </w:rPr>
                <w:t>type_name</w:t>
              </w:r>
            </w:ins>
          </w:p>
        </w:tc>
        <w:tc>
          <w:tcPr>
            <w:tcW w:w="1300" w:type="dxa"/>
            <w:noWrap/>
            <w:hideMark/>
            <w:tcPrChange w:id="41984" w:author="phuong vu" w:date="2018-11-30T14:22:00Z">
              <w:tcPr>
                <w:tcW w:w="1300" w:type="dxa"/>
                <w:noWrap/>
                <w:hideMark/>
              </w:tcPr>
            </w:tcPrChange>
          </w:tcPr>
          <w:p w14:paraId="523C306D" w14:textId="7A383C25" w:rsidR="006871B5" w:rsidRPr="00920004" w:rsidRDefault="00E452E5" w:rsidP="00727C9A">
            <w:pPr>
              <w:rPr>
                <w:ins w:id="41985" w:author="phuong vu" w:date="2018-11-30T14:07:00Z"/>
                <w:lang w:val="en-US"/>
                <w:rPrChange w:id="41986" w:author="phuong vu" w:date="2018-11-30T22:36:00Z">
                  <w:rPr>
                    <w:ins w:id="41987" w:author="phuong vu" w:date="2018-11-30T14:07:00Z"/>
                    <w:lang w:val="en-US"/>
                  </w:rPr>
                </w:rPrChange>
              </w:rPr>
              <w:pPrChange w:id="41988" w:author="phuong vu" w:date="2018-11-30T21:55:00Z">
                <w:pPr>
                  <w:spacing w:line="276" w:lineRule="auto"/>
                </w:pPr>
              </w:pPrChange>
            </w:pPr>
            <w:ins w:id="41989" w:author="phuong vu" w:date="2018-11-30T21:53:00Z">
              <w:r w:rsidRPr="00920004">
                <w:rPr>
                  <w:rPrChange w:id="41990" w:author="phuong vu" w:date="2018-11-30T22:36:00Z">
                    <w:rPr/>
                  </w:rPrChange>
                </w:rPr>
                <w:t>varchar</w:t>
              </w:r>
            </w:ins>
          </w:p>
        </w:tc>
        <w:tc>
          <w:tcPr>
            <w:tcW w:w="1098" w:type="dxa"/>
            <w:noWrap/>
            <w:vAlign w:val="center"/>
            <w:hideMark/>
            <w:tcPrChange w:id="41991" w:author="phuong vu" w:date="2018-11-30T14:22:00Z">
              <w:tcPr>
                <w:tcW w:w="1098" w:type="dxa"/>
                <w:noWrap/>
                <w:vAlign w:val="center"/>
                <w:hideMark/>
              </w:tcPr>
            </w:tcPrChange>
          </w:tcPr>
          <w:p w14:paraId="6A1AB7B6" w14:textId="77777777" w:rsidR="006871B5" w:rsidRPr="00920004" w:rsidRDefault="006871B5" w:rsidP="00727C9A">
            <w:pPr>
              <w:jc w:val="center"/>
              <w:rPr>
                <w:ins w:id="41992" w:author="phuong vu" w:date="2018-11-30T14:07:00Z"/>
                <w:rPrChange w:id="41993" w:author="phuong vu" w:date="2018-11-30T22:36:00Z">
                  <w:rPr>
                    <w:ins w:id="41994" w:author="phuong vu" w:date="2018-11-30T14:07:00Z"/>
                  </w:rPr>
                </w:rPrChange>
              </w:rPr>
              <w:pPrChange w:id="41995" w:author="phuong vu" w:date="2018-11-30T21:56:00Z">
                <w:pPr>
                  <w:spacing w:line="276" w:lineRule="auto"/>
                  <w:jc w:val="center"/>
                </w:pPr>
              </w:pPrChange>
            </w:pPr>
          </w:p>
        </w:tc>
        <w:tc>
          <w:tcPr>
            <w:tcW w:w="838" w:type="dxa"/>
            <w:noWrap/>
            <w:vAlign w:val="center"/>
            <w:hideMark/>
            <w:tcPrChange w:id="41996" w:author="phuong vu" w:date="2018-11-30T14:22:00Z">
              <w:tcPr>
                <w:tcW w:w="838" w:type="dxa"/>
                <w:noWrap/>
                <w:vAlign w:val="center"/>
                <w:hideMark/>
              </w:tcPr>
            </w:tcPrChange>
          </w:tcPr>
          <w:p w14:paraId="1E06B376" w14:textId="77777777" w:rsidR="006871B5" w:rsidRPr="00920004" w:rsidRDefault="006871B5" w:rsidP="00727C9A">
            <w:pPr>
              <w:jc w:val="center"/>
              <w:rPr>
                <w:ins w:id="41997" w:author="phuong vu" w:date="2018-11-30T14:07:00Z"/>
                <w:rPrChange w:id="41998" w:author="phuong vu" w:date="2018-11-30T22:36:00Z">
                  <w:rPr>
                    <w:ins w:id="41999" w:author="phuong vu" w:date="2018-11-30T14:07:00Z"/>
                  </w:rPr>
                </w:rPrChange>
              </w:rPr>
              <w:pPrChange w:id="42000" w:author="phuong vu" w:date="2018-11-30T21:56:00Z">
                <w:pPr>
                  <w:spacing w:line="276" w:lineRule="auto"/>
                  <w:jc w:val="center"/>
                </w:pPr>
              </w:pPrChange>
            </w:pPr>
          </w:p>
        </w:tc>
        <w:tc>
          <w:tcPr>
            <w:tcW w:w="823" w:type="dxa"/>
            <w:noWrap/>
            <w:vAlign w:val="center"/>
            <w:hideMark/>
            <w:tcPrChange w:id="42001" w:author="phuong vu" w:date="2018-11-30T14:22:00Z">
              <w:tcPr>
                <w:tcW w:w="823" w:type="dxa"/>
                <w:noWrap/>
                <w:vAlign w:val="center"/>
                <w:hideMark/>
              </w:tcPr>
            </w:tcPrChange>
          </w:tcPr>
          <w:p w14:paraId="021F7064" w14:textId="77777777" w:rsidR="006871B5" w:rsidRPr="00920004" w:rsidRDefault="006871B5" w:rsidP="00727C9A">
            <w:pPr>
              <w:jc w:val="center"/>
              <w:rPr>
                <w:ins w:id="42002" w:author="phuong vu" w:date="2018-11-30T14:07:00Z"/>
                <w:lang w:val="en-US"/>
                <w:rPrChange w:id="42003" w:author="phuong vu" w:date="2018-11-30T22:36:00Z">
                  <w:rPr>
                    <w:ins w:id="42004" w:author="phuong vu" w:date="2018-11-30T14:07:00Z"/>
                    <w:lang w:val="en-US"/>
                  </w:rPr>
                </w:rPrChange>
              </w:rPr>
              <w:pPrChange w:id="42005" w:author="phuong vu" w:date="2018-11-30T21:56:00Z">
                <w:pPr>
                  <w:spacing w:line="276" w:lineRule="auto"/>
                  <w:jc w:val="center"/>
                </w:pPr>
              </w:pPrChange>
            </w:pPr>
          </w:p>
        </w:tc>
        <w:tc>
          <w:tcPr>
            <w:tcW w:w="1663" w:type="dxa"/>
            <w:noWrap/>
            <w:hideMark/>
            <w:tcPrChange w:id="42006" w:author="phuong vu" w:date="2018-11-30T14:22:00Z">
              <w:tcPr>
                <w:tcW w:w="2228" w:type="dxa"/>
                <w:noWrap/>
                <w:hideMark/>
              </w:tcPr>
            </w:tcPrChange>
          </w:tcPr>
          <w:p w14:paraId="0B275A7D" w14:textId="77777777" w:rsidR="006871B5" w:rsidRPr="00920004" w:rsidRDefault="006871B5" w:rsidP="00727C9A">
            <w:pPr>
              <w:rPr>
                <w:ins w:id="42007" w:author="phuong vu" w:date="2018-11-30T14:07:00Z"/>
                <w:lang w:val="en-US"/>
                <w:rPrChange w:id="42008" w:author="phuong vu" w:date="2018-11-30T22:36:00Z">
                  <w:rPr>
                    <w:ins w:id="42009" w:author="phuong vu" w:date="2018-11-30T14:07:00Z"/>
                    <w:lang w:val="en-US"/>
                  </w:rPr>
                </w:rPrChange>
              </w:rPr>
              <w:pPrChange w:id="42010" w:author="phuong vu" w:date="2018-11-30T21:55:00Z">
                <w:pPr>
                  <w:spacing w:line="276" w:lineRule="auto"/>
                </w:pPr>
              </w:pPrChange>
            </w:pPr>
            <w:ins w:id="42011" w:author="phuong vu" w:date="2018-11-30T14:07:00Z">
              <w:r w:rsidRPr="00920004">
                <w:rPr>
                  <w:lang w:val="en-US"/>
                  <w:rPrChange w:id="42012" w:author="phuong vu" w:date="2018-11-30T22:36:00Z">
                    <w:rPr>
                      <w:lang w:val="en-US"/>
                    </w:rPr>
                  </w:rPrChange>
                </w:rPr>
                <w:t>Tên loại nhân viên</w:t>
              </w:r>
            </w:ins>
          </w:p>
        </w:tc>
      </w:tr>
      <w:tr w:rsidR="006871B5" w:rsidRPr="00920004" w14:paraId="7CF61861" w14:textId="77777777" w:rsidTr="00BD0851">
        <w:trPr>
          <w:trHeight w:val="300"/>
          <w:ins w:id="42013" w:author="phuong vu" w:date="2018-11-30T14:07:00Z"/>
          <w:trPrChange w:id="42014" w:author="phuong vu" w:date="2018-11-30T14:22:00Z">
            <w:trPr>
              <w:trHeight w:val="300"/>
            </w:trPr>
          </w:trPrChange>
        </w:trPr>
        <w:tc>
          <w:tcPr>
            <w:tcW w:w="708" w:type="dxa"/>
            <w:noWrap/>
            <w:vAlign w:val="center"/>
            <w:tcPrChange w:id="42015" w:author="phuong vu" w:date="2018-11-30T14:22:00Z">
              <w:tcPr>
                <w:tcW w:w="708" w:type="dxa"/>
                <w:noWrap/>
                <w:vAlign w:val="center"/>
              </w:tcPr>
            </w:tcPrChange>
          </w:tcPr>
          <w:p w14:paraId="14A49460" w14:textId="77777777" w:rsidR="006871B5" w:rsidRPr="00920004" w:rsidRDefault="006871B5" w:rsidP="00BD0851">
            <w:pPr>
              <w:spacing w:before="240" w:line="0" w:lineRule="atLeast"/>
              <w:jc w:val="center"/>
              <w:rPr>
                <w:ins w:id="42016" w:author="phuong vu" w:date="2018-11-30T14:07:00Z"/>
                <w:lang w:val="en-US"/>
                <w:rPrChange w:id="42017" w:author="phuong vu" w:date="2018-11-30T22:36:00Z">
                  <w:rPr>
                    <w:ins w:id="42018" w:author="phuong vu" w:date="2018-11-30T14:07:00Z"/>
                    <w:lang w:val="en-US"/>
                  </w:rPr>
                </w:rPrChange>
              </w:rPr>
              <w:pPrChange w:id="42019" w:author="phuong vu" w:date="2018-11-30T14:16:00Z">
                <w:pPr>
                  <w:spacing w:line="276" w:lineRule="auto"/>
                  <w:jc w:val="center"/>
                </w:pPr>
              </w:pPrChange>
            </w:pPr>
            <w:ins w:id="42020" w:author="phuong vu" w:date="2018-11-30T14:07:00Z">
              <w:r w:rsidRPr="00920004">
                <w:rPr>
                  <w:lang w:val="en-US"/>
                  <w:rPrChange w:id="42021" w:author="phuong vu" w:date="2018-11-30T22:36:00Z">
                    <w:rPr>
                      <w:lang w:val="en-US"/>
                    </w:rPr>
                  </w:rPrChange>
                </w:rPr>
                <w:t>3</w:t>
              </w:r>
            </w:ins>
          </w:p>
        </w:tc>
        <w:tc>
          <w:tcPr>
            <w:tcW w:w="2295" w:type="dxa"/>
            <w:noWrap/>
            <w:tcPrChange w:id="42022" w:author="phuong vu" w:date="2018-11-30T14:22:00Z">
              <w:tcPr>
                <w:tcW w:w="2295" w:type="dxa"/>
                <w:noWrap/>
              </w:tcPr>
            </w:tcPrChange>
          </w:tcPr>
          <w:p w14:paraId="08DCE897" w14:textId="77777777" w:rsidR="006871B5" w:rsidRPr="00920004" w:rsidRDefault="006871B5" w:rsidP="00727C9A">
            <w:pPr>
              <w:rPr>
                <w:ins w:id="42023" w:author="phuong vu" w:date="2018-11-30T14:07:00Z"/>
                <w:lang w:val="en-US"/>
                <w:rPrChange w:id="42024" w:author="phuong vu" w:date="2018-11-30T22:36:00Z">
                  <w:rPr>
                    <w:ins w:id="42025" w:author="phuong vu" w:date="2018-11-30T14:07:00Z"/>
                    <w:lang w:val="en-US"/>
                  </w:rPr>
                </w:rPrChange>
              </w:rPr>
              <w:pPrChange w:id="42026" w:author="phuong vu" w:date="2018-11-30T21:55:00Z">
                <w:pPr>
                  <w:spacing w:line="276" w:lineRule="auto"/>
                </w:pPr>
              </w:pPrChange>
            </w:pPr>
            <w:ins w:id="42027" w:author="phuong vu" w:date="2018-11-30T14:07:00Z">
              <w:r w:rsidRPr="00920004">
                <w:rPr>
                  <w:lang w:val="en-US"/>
                  <w:rPrChange w:id="42028" w:author="phuong vu" w:date="2018-11-30T22:36:00Z">
                    <w:rPr>
                      <w:lang w:val="en-US"/>
                    </w:rPr>
                  </w:rPrChange>
                </w:rPr>
                <w:t>staff_type_code</w:t>
              </w:r>
            </w:ins>
          </w:p>
        </w:tc>
        <w:tc>
          <w:tcPr>
            <w:tcW w:w="1300" w:type="dxa"/>
            <w:noWrap/>
            <w:tcPrChange w:id="42029" w:author="phuong vu" w:date="2018-11-30T14:22:00Z">
              <w:tcPr>
                <w:tcW w:w="1300" w:type="dxa"/>
                <w:noWrap/>
              </w:tcPr>
            </w:tcPrChange>
          </w:tcPr>
          <w:p w14:paraId="1DD3A7CC" w14:textId="72015F14" w:rsidR="006871B5" w:rsidRPr="00920004" w:rsidRDefault="00E452E5" w:rsidP="00727C9A">
            <w:pPr>
              <w:rPr>
                <w:ins w:id="42030" w:author="phuong vu" w:date="2018-11-30T14:07:00Z"/>
                <w:rPrChange w:id="42031" w:author="phuong vu" w:date="2018-11-30T22:36:00Z">
                  <w:rPr>
                    <w:ins w:id="42032" w:author="phuong vu" w:date="2018-11-30T14:07:00Z"/>
                  </w:rPr>
                </w:rPrChange>
              </w:rPr>
              <w:pPrChange w:id="42033" w:author="phuong vu" w:date="2018-11-30T21:55:00Z">
                <w:pPr>
                  <w:spacing w:line="276" w:lineRule="auto"/>
                </w:pPr>
              </w:pPrChange>
            </w:pPr>
            <w:ins w:id="42034" w:author="phuong vu" w:date="2018-11-30T21:53:00Z">
              <w:r w:rsidRPr="00920004">
                <w:rPr>
                  <w:rPrChange w:id="42035" w:author="phuong vu" w:date="2018-11-30T22:36:00Z">
                    <w:rPr/>
                  </w:rPrChange>
                </w:rPr>
                <w:t>varchar</w:t>
              </w:r>
            </w:ins>
          </w:p>
        </w:tc>
        <w:tc>
          <w:tcPr>
            <w:tcW w:w="1098" w:type="dxa"/>
            <w:noWrap/>
            <w:vAlign w:val="center"/>
            <w:tcPrChange w:id="42036" w:author="phuong vu" w:date="2018-11-30T14:22:00Z">
              <w:tcPr>
                <w:tcW w:w="1098" w:type="dxa"/>
                <w:noWrap/>
                <w:vAlign w:val="center"/>
              </w:tcPr>
            </w:tcPrChange>
          </w:tcPr>
          <w:p w14:paraId="5BD906C3" w14:textId="77777777" w:rsidR="006871B5" w:rsidRPr="00920004" w:rsidRDefault="006871B5" w:rsidP="00727C9A">
            <w:pPr>
              <w:jc w:val="center"/>
              <w:rPr>
                <w:ins w:id="42037" w:author="phuong vu" w:date="2018-11-30T14:07:00Z"/>
                <w:rPrChange w:id="42038" w:author="phuong vu" w:date="2018-11-30T22:36:00Z">
                  <w:rPr>
                    <w:ins w:id="42039" w:author="phuong vu" w:date="2018-11-30T14:07:00Z"/>
                  </w:rPr>
                </w:rPrChange>
              </w:rPr>
              <w:pPrChange w:id="42040" w:author="phuong vu" w:date="2018-11-30T21:56:00Z">
                <w:pPr>
                  <w:spacing w:line="276" w:lineRule="auto"/>
                  <w:jc w:val="center"/>
                </w:pPr>
              </w:pPrChange>
            </w:pPr>
          </w:p>
        </w:tc>
        <w:tc>
          <w:tcPr>
            <w:tcW w:w="838" w:type="dxa"/>
            <w:noWrap/>
            <w:vAlign w:val="center"/>
            <w:tcPrChange w:id="42041" w:author="phuong vu" w:date="2018-11-30T14:22:00Z">
              <w:tcPr>
                <w:tcW w:w="838" w:type="dxa"/>
                <w:noWrap/>
                <w:vAlign w:val="center"/>
              </w:tcPr>
            </w:tcPrChange>
          </w:tcPr>
          <w:p w14:paraId="2FE555E3" w14:textId="77777777" w:rsidR="006871B5" w:rsidRPr="00920004" w:rsidRDefault="006871B5" w:rsidP="00727C9A">
            <w:pPr>
              <w:jc w:val="center"/>
              <w:rPr>
                <w:ins w:id="42042" w:author="phuong vu" w:date="2018-11-30T14:07:00Z"/>
                <w:rPrChange w:id="42043" w:author="phuong vu" w:date="2018-11-30T22:36:00Z">
                  <w:rPr>
                    <w:ins w:id="42044" w:author="phuong vu" w:date="2018-11-30T14:07:00Z"/>
                  </w:rPr>
                </w:rPrChange>
              </w:rPr>
              <w:pPrChange w:id="42045" w:author="phuong vu" w:date="2018-11-30T21:56:00Z">
                <w:pPr>
                  <w:spacing w:line="276" w:lineRule="auto"/>
                  <w:jc w:val="center"/>
                </w:pPr>
              </w:pPrChange>
            </w:pPr>
          </w:p>
        </w:tc>
        <w:tc>
          <w:tcPr>
            <w:tcW w:w="823" w:type="dxa"/>
            <w:noWrap/>
            <w:vAlign w:val="center"/>
            <w:tcPrChange w:id="42046" w:author="phuong vu" w:date="2018-11-30T14:22:00Z">
              <w:tcPr>
                <w:tcW w:w="823" w:type="dxa"/>
                <w:noWrap/>
                <w:vAlign w:val="center"/>
              </w:tcPr>
            </w:tcPrChange>
          </w:tcPr>
          <w:p w14:paraId="0C1CA049" w14:textId="77777777" w:rsidR="006871B5" w:rsidRPr="00920004" w:rsidRDefault="006871B5" w:rsidP="00727C9A">
            <w:pPr>
              <w:jc w:val="center"/>
              <w:rPr>
                <w:ins w:id="42047" w:author="phuong vu" w:date="2018-11-30T14:07:00Z"/>
                <w:lang w:val="en-US"/>
                <w:rPrChange w:id="42048" w:author="phuong vu" w:date="2018-11-30T22:36:00Z">
                  <w:rPr>
                    <w:ins w:id="42049" w:author="phuong vu" w:date="2018-11-30T14:07:00Z"/>
                    <w:lang w:val="en-US"/>
                  </w:rPr>
                </w:rPrChange>
              </w:rPr>
              <w:pPrChange w:id="42050" w:author="phuong vu" w:date="2018-11-30T21:56:00Z">
                <w:pPr>
                  <w:spacing w:line="276" w:lineRule="auto"/>
                  <w:jc w:val="center"/>
                </w:pPr>
              </w:pPrChange>
            </w:pPr>
          </w:p>
        </w:tc>
        <w:tc>
          <w:tcPr>
            <w:tcW w:w="1663" w:type="dxa"/>
            <w:noWrap/>
            <w:tcPrChange w:id="42051" w:author="phuong vu" w:date="2018-11-30T14:22:00Z">
              <w:tcPr>
                <w:tcW w:w="2228" w:type="dxa"/>
                <w:noWrap/>
              </w:tcPr>
            </w:tcPrChange>
          </w:tcPr>
          <w:p w14:paraId="413DDA8D" w14:textId="77777777" w:rsidR="006871B5" w:rsidRPr="00920004" w:rsidRDefault="006871B5" w:rsidP="00727C9A">
            <w:pPr>
              <w:rPr>
                <w:ins w:id="42052" w:author="phuong vu" w:date="2018-11-30T14:07:00Z"/>
                <w:lang w:val="en-US"/>
                <w:rPrChange w:id="42053" w:author="phuong vu" w:date="2018-11-30T22:36:00Z">
                  <w:rPr>
                    <w:ins w:id="42054" w:author="phuong vu" w:date="2018-11-30T14:07:00Z"/>
                    <w:lang w:val="en-US"/>
                  </w:rPr>
                </w:rPrChange>
              </w:rPr>
              <w:pPrChange w:id="42055" w:author="phuong vu" w:date="2018-11-30T21:55:00Z">
                <w:pPr>
                  <w:spacing w:line="276" w:lineRule="auto"/>
                </w:pPr>
              </w:pPrChange>
            </w:pPr>
            <w:ins w:id="42056" w:author="phuong vu" w:date="2018-11-30T14:07:00Z">
              <w:r w:rsidRPr="00920004">
                <w:rPr>
                  <w:lang w:val="en-US"/>
                  <w:rPrChange w:id="42057" w:author="phuong vu" w:date="2018-11-30T22:36:00Z">
                    <w:rPr>
                      <w:lang w:val="en-US"/>
                    </w:rPr>
                  </w:rPrChange>
                </w:rPr>
                <w:t>Mã loại nhân viên</w:t>
              </w:r>
            </w:ins>
          </w:p>
        </w:tc>
      </w:tr>
      <w:tr w:rsidR="006871B5" w:rsidRPr="00920004" w14:paraId="0AC0ABCD" w14:textId="77777777" w:rsidTr="00BD0851">
        <w:trPr>
          <w:trHeight w:val="300"/>
          <w:ins w:id="42058" w:author="phuong vu" w:date="2018-11-30T14:07:00Z"/>
          <w:trPrChange w:id="42059" w:author="phuong vu" w:date="2018-11-30T14:22:00Z">
            <w:trPr>
              <w:trHeight w:val="300"/>
            </w:trPr>
          </w:trPrChange>
        </w:trPr>
        <w:tc>
          <w:tcPr>
            <w:tcW w:w="708" w:type="dxa"/>
            <w:noWrap/>
            <w:vAlign w:val="center"/>
            <w:hideMark/>
            <w:tcPrChange w:id="42060" w:author="phuong vu" w:date="2018-11-30T14:22:00Z">
              <w:tcPr>
                <w:tcW w:w="708" w:type="dxa"/>
                <w:noWrap/>
                <w:vAlign w:val="center"/>
                <w:hideMark/>
              </w:tcPr>
            </w:tcPrChange>
          </w:tcPr>
          <w:p w14:paraId="0812342F" w14:textId="77777777" w:rsidR="006871B5" w:rsidRPr="00920004" w:rsidRDefault="006871B5" w:rsidP="00BD0851">
            <w:pPr>
              <w:spacing w:before="240" w:line="0" w:lineRule="atLeast"/>
              <w:jc w:val="center"/>
              <w:rPr>
                <w:ins w:id="42061" w:author="phuong vu" w:date="2018-11-30T14:07:00Z"/>
                <w:lang w:val="en-US"/>
                <w:rPrChange w:id="42062" w:author="phuong vu" w:date="2018-11-30T22:36:00Z">
                  <w:rPr>
                    <w:ins w:id="42063" w:author="phuong vu" w:date="2018-11-30T14:07:00Z"/>
                    <w:lang w:val="en-US"/>
                  </w:rPr>
                </w:rPrChange>
              </w:rPr>
              <w:pPrChange w:id="42064" w:author="phuong vu" w:date="2018-11-30T14:16:00Z">
                <w:pPr>
                  <w:spacing w:line="276" w:lineRule="auto"/>
                  <w:jc w:val="center"/>
                </w:pPr>
              </w:pPrChange>
            </w:pPr>
            <w:ins w:id="42065" w:author="phuong vu" w:date="2018-11-30T14:07:00Z">
              <w:r w:rsidRPr="00920004">
                <w:rPr>
                  <w:lang w:val="en-US"/>
                  <w:rPrChange w:id="42066" w:author="phuong vu" w:date="2018-11-30T22:36:00Z">
                    <w:rPr>
                      <w:lang w:val="en-US"/>
                    </w:rPr>
                  </w:rPrChange>
                </w:rPr>
                <w:t>4</w:t>
              </w:r>
            </w:ins>
          </w:p>
        </w:tc>
        <w:tc>
          <w:tcPr>
            <w:tcW w:w="2295" w:type="dxa"/>
            <w:noWrap/>
            <w:hideMark/>
            <w:tcPrChange w:id="42067" w:author="phuong vu" w:date="2018-11-30T14:22:00Z">
              <w:tcPr>
                <w:tcW w:w="2295" w:type="dxa"/>
                <w:noWrap/>
                <w:hideMark/>
              </w:tcPr>
            </w:tcPrChange>
          </w:tcPr>
          <w:p w14:paraId="3D6894C3" w14:textId="77777777" w:rsidR="006871B5" w:rsidRPr="00920004" w:rsidRDefault="006871B5" w:rsidP="00727C9A">
            <w:pPr>
              <w:rPr>
                <w:ins w:id="42068" w:author="phuong vu" w:date="2018-11-30T14:07:00Z"/>
                <w:rPrChange w:id="42069" w:author="phuong vu" w:date="2018-11-30T22:36:00Z">
                  <w:rPr>
                    <w:ins w:id="42070" w:author="phuong vu" w:date="2018-11-30T14:07:00Z"/>
                  </w:rPr>
                </w:rPrChange>
              </w:rPr>
              <w:pPrChange w:id="42071" w:author="phuong vu" w:date="2018-11-30T21:55:00Z">
                <w:pPr>
                  <w:spacing w:line="276" w:lineRule="auto"/>
                </w:pPr>
              </w:pPrChange>
            </w:pPr>
            <w:ins w:id="42072" w:author="phuong vu" w:date="2018-11-30T14:07:00Z">
              <w:r w:rsidRPr="00920004">
                <w:rPr>
                  <w:rPrChange w:id="42073" w:author="phuong vu" w:date="2018-11-30T22:36:00Z">
                    <w:rPr/>
                  </w:rPrChange>
                </w:rPr>
                <w:t>status</w:t>
              </w:r>
            </w:ins>
          </w:p>
        </w:tc>
        <w:tc>
          <w:tcPr>
            <w:tcW w:w="1300" w:type="dxa"/>
            <w:noWrap/>
            <w:hideMark/>
            <w:tcPrChange w:id="42074" w:author="phuong vu" w:date="2018-11-30T14:22:00Z">
              <w:tcPr>
                <w:tcW w:w="1300" w:type="dxa"/>
                <w:noWrap/>
                <w:hideMark/>
              </w:tcPr>
            </w:tcPrChange>
          </w:tcPr>
          <w:p w14:paraId="701FE4B0" w14:textId="042AEC7F" w:rsidR="006871B5" w:rsidRPr="00920004" w:rsidRDefault="00E452E5" w:rsidP="00727C9A">
            <w:pPr>
              <w:rPr>
                <w:ins w:id="42075" w:author="phuong vu" w:date="2018-11-30T14:07:00Z"/>
                <w:rPrChange w:id="42076" w:author="phuong vu" w:date="2018-11-30T22:36:00Z">
                  <w:rPr>
                    <w:ins w:id="42077" w:author="phuong vu" w:date="2018-11-30T14:07:00Z"/>
                  </w:rPr>
                </w:rPrChange>
              </w:rPr>
              <w:pPrChange w:id="42078" w:author="phuong vu" w:date="2018-11-30T21:55:00Z">
                <w:pPr>
                  <w:spacing w:line="276" w:lineRule="auto"/>
                </w:pPr>
              </w:pPrChange>
            </w:pPr>
            <w:ins w:id="42079" w:author="phuong vu" w:date="2018-11-30T21:53:00Z">
              <w:r w:rsidRPr="00920004">
                <w:rPr>
                  <w:rPrChange w:id="42080" w:author="phuong vu" w:date="2018-11-30T22:36:00Z">
                    <w:rPr/>
                  </w:rPrChange>
                </w:rPr>
                <w:t>varchar</w:t>
              </w:r>
            </w:ins>
          </w:p>
        </w:tc>
        <w:tc>
          <w:tcPr>
            <w:tcW w:w="1098" w:type="dxa"/>
            <w:noWrap/>
            <w:vAlign w:val="center"/>
            <w:hideMark/>
            <w:tcPrChange w:id="42081" w:author="phuong vu" w:date="2018-11-30T14:22:00Z">
              <w:tcPr>
                <w:tcW w:w="1098" w:type="dxa"/>
                <w:noWrap/>
                <w:vAlign w:val="center"/>
                <w:hideMark/>
              </w:tcPr>
            </w:tcPrChange>
          </w:tcPr>
          <w:p w14:paraId="12952AB4" w14:textId="77777777" w:rsidR="006871B5" w:rsidRPr="00920004" w:rsidRDefault="006871B5" w:rsidP="00727C9A">
            <w:pPr>
              <w:jc w:val="center"/>
              <w:rPr>
                <w:ins w:id="42082" w:author="phuong vu" w:date="2018-11-30T14:07:00Z"/>
                <w:rPrChange w:id="42083" w:author="phuong vu" w:date="2018-11-30T22:36:00Z">
                  <w:rPr>
                    <w:ins w:id="42084" w:author="phuong vu" w:date="2018-11-30T14:07:00Z"/>
                  </w:rPr>
                </w:rPrChange>
              </w:rPr>
              <w:pPrChange w:id="42085" w:author="phuong vu" w:date="2018-11-30T21:56:00Z">
                <w:pPr>
                  <w:spacing w:line="276" w:lineRule="auto"/>
                  <w:jc w:val="center"/>
                </w:pPr>
              </w:pPrChange>
            </w:pPr>
            <w:ins w:id="42086" w:author="phuong vu" w:date="2018-11-30T14:07:00Z">
              <w:r w:rsidRPr="00920004">
                <w:rPr>
                  <w:rPrChange w:id="42087" w:author="phuong vu" w:date="2018-11-30T22:36:00Z">
                    <w:rPr/>
                  </w:rPrChange>
                </w:rPr>
                <w:t>X</w:t>
              </w:r>
            </w:ins>
          </w:p>
        </w:tc>
        <w:tc>
          <w:tcPr>
            <w:tcW w:w="838" w:type="dxa"/>
            <w:noWrap/>
            <w:vAlign w:val="center"/>
            <w:hideMark/>
            <w:tcPrChange w:id="42088" w:author="phuong vu" w:date="2018-11-30T14:22:00Z">
              <w:tcPr>
                <w:tcW w:w="838" w:type="dxa"/>
                <w:noWrap/>
                <w:vAlign w:val="center"/>
                <w:hideMark/>
              </w:tcPr>
            </w:tcPrChange>
          </w:tcPr>
          <w:p w14:paraId="7F93EB1E" w14:textId="77777777" w:rsidR="006871B5" w:rsidRPr="00920004" w:rsidRDefault="006871B5" w:rsidP="00727C9A">
            <w:pPr>
              <w:jc w:val="center"/>
              <w:rPr>
                <w:ins w:id="42089" w:author="phuong vu" w:date="2018-11-30T14:07:00Z"/>
                <w:rPrChange w:id="42090" w:author="phuong vu" w:date="2018-11-30T22:36:00Z">
                  <w:rPr>
                    <w:ins w:id="42091" w:author="phuong vu" w:date="2018-11-30T14:07:00Z"/>
                  </w:rPr>
                </w:rPrChange>
              </w:rPr>
              <w:pPrChange w:id="42092" w:author="phuong vu" w:date="2018-11-30T21:56:00Z">
                <w:pPr>
                  <w:spacing w:line="276" w:lineRule="auto"/>
                  <w:jc w:val="center"/>
                </w:pPr>
              </w:pPrChange>
            </w:pPr>
          </w:p>
        </w:tc>
        <w:tc>
          <w:tcPr>
            <w:tcW w:w="823" w:type="dxa"/>
            <w:noWrap/>
            <w:vAlign w:val="center"/>
            <w:hideMark/>
            <w:tcPrChange w:id="42093" w:author="phuong vu" w:date="2018-11-30T14:22:00Z">
              <w:tcPr>
                <w:tcW w:w="823" w:type="dxa"/>
                <w:noWrap/>
                <w:vAlign w:val="center"/>
                <w:hideMark/>
              </w:tcPr>
            </w:tcPrChange>
          </w:tcPr>
          <w:p w14:paraId="68AFD2C9" w14:textId="77777777" w:rsidR="006871B5" w:rsidRPr="00920004" w:rsidRDefault="006871B5" w:rsidP="00727C9A">
            <w:pPr>
              <w:jc w:val="center"/>
              <w:rPr>
                <w:ins w:id="42094" w:author="phuong vu" w:date="2018-11-30T14:07:00Z"/>
                <w:rPrChange w:id="42095" w:author="phuong vu" w:date="2018-11-30T22:36:00Z">
                  <w:rPr>
                    <w:ins w:id="42096" w:author="phuong vu" w:date="2018-11-30T14:07:00Z"/>
                  </w:rPr>
                </w:rPrChange>
              </w:rPr>
              <w:pPrChange w:id="42097" w:author="phuong vu" w:date="2018-11-30T21:56:00Z">
                <w:pPr>
                  <w:spacing w:line="276" w:lineRule="auto"/>
                  <w:jc w:val="center"/>
                </w:pPr>
              </w:pPrChange>
            </w:pPr>
          </w:p>
        </w:tc>
        <w:tc>
          <w:tcPr>
            <w:tcW w:w="1663" w:type="dxa"/>
            <w:noWrap/>
            <w:hideMark/>
            <w:tcPrChange w:id="42098" w:author="phuong vu" w:date="2018-11-30T14:22:00Z">
              <w:tcPr>
                <w:tcW w:w="2228" w:type="dxa"/>
                <w:noWrap/>
                <w:hideMark/>
              </w:tcPr>
            </w:tcPrChange>
          </w:tcPr>
          <w:p w14:paraId="3C3650A5" w14:textId="77777777" w:rsidR="006871B5" w:rsidRPr="00920004" w:rsidRDefault="006871B5" w:rsidP="00727C9A">
            <w:pPr>
              <w:rPr>
                <w:ins w:id="42099" w:author="phuong vu" w:date="2018-11-30T14:07:00Z"/>
                <w:rPrChange w:id="42100" w:author="phuong vu" w:date="2018-11-30T22:36:00Z">
                  <w:rPr>
                    <w:ins w:id="42101" w:author="phuong vu" w:date="2018-11-30T14:07:00Z"/>
                  </w:rPr>
                </w:rPrChange>
              </w:rPr>
              <w:pPrChange w:id="42102" w:author="phuong vu" w:date="2018-11-30T21:55:00Z">
                <w:pPr>
                  <w:keepNext/>
                  <w:spacing w:line="276" w:lineRule="auto"/>
                </w:pPr>
              </w:pPrChange>
            </w:pPr>
            <w:ins w:id="42103" w:author="phuong vu" w:date="2018-11-30T14:07:00Z">
              <w:r w:rsidRPr="00920004">
                <w:rPr>
                  <w:rPrChange w:id="42104" w:author="phuong vu" w:date="2018-11-30T22:36:00Z">
                    <w:rPr/>
                  </w:rPrChange>
                </w:rPr>
                <w:t>Trạng thái</w:t>
              </w:r>
            </w:ins>
          </w:p>
        </w:tc>
      </w:tr>
    </w:tbl>
    <w:p w14:paraId="1C8B937E" w14:textId="0C956FA8" w:rsidR="006871B5" w:rsidRPr="00920004" w:rsidRDefault="006871B5" w:rsidP="00A17FA5">
      <w:pPr>
        <w:pStyle w:val="Caption"/>
        <w:rPr>
          <w:ins w:id="42105" w:author="phuong vu" w:date="2018-11-30T14:07:00Z"/>
          <w:b/>
          <w:rPrChange w:id="42106" w:author="phuong vu" w:date="2018-11-30T22:36:00Z">
            <w:rPr>
              <w:ins w:id="42107" w:author="phuong vu" w:date="2018-11-30T14:07:00Z"/>
              <w:b/>
            </w:rPr>
          </w:rPrChange>
        </w:rPr>
        <w:pPrChange w:id="42108" w:author="phuong vu" w:date="2018-11-30T22:42:00Z">
          <w:pPr>
            <w:pStyle w:val="Caption"/>
          </w:pPr>
        </w:pPrChange>
      </w:pPr>
      <w:bookmarkStart w:id="42109" w:name="_Toc531381673"/>
      <w:ins w:id="42110" w:author="phuong vu" w:date="2018-11-30T14:07:00Z">
        <w:r w:rsidRPr="00920004">
          <w:rPr>
            <w:rPrChange w:id="42111" w:author="phuong vu" w:date="2018-11-30T22:36:00Z">
              <w:rPr/>
            </w:rPrChange>
          </w:rPr>
          <w:t xml:space="preserve">Bảng </w:t>
        </w:r>
      </w:ins>
      <w:ins w:id="42112" w:author="phuong vu" w:date="2018-11-30T14:54:00Z">
        <w:r w:rsidR="00D632EE" w:rsidRPr="00920004">
          <w:rPr>
            <w:rPrChange w:id="42113" w:author="phuong vu" w:date="2018-11-30T22:36:00Z">
              <w:rPr/>
            </w:rPrChange>
          </w:rPr>
          <w:fldChar w:fldCharType="begin"/>
        </w:r>
        <w:r w:rsidR="00D632EE" w:rsidRPr="00920004">
          <w:rPr>
            <w:rPrChange w:id="42114" w:author="phuong vu" w:date="2018-11-30T22:36:00Z">
              <w:rPr/>
            </w:rPrChange>
          </w:rPr>
          <w:instrText xml:space="preserve"> STYLEREF 1 \s </w:instrText>
        </w:r>
      </w:ins>
      <w:r w:rsidR="00D632EE" w:rsidRPr="00920004">
        <w:rPr>
          <w:rPrChange w:id="42115" w:author="phuong vu" w:date="2018-11-30T22:36:00Z">
            <w:rPr/>
          </w:rPrChange>
        </w:rPr>
        <w:fldChar w:fldCharType="separate"/>
      </w:r>
      <w:r w:rsidR="00B5490C">
        <w:rPr>
          <w:noProof/>
        </w:rPr>
        <w:t>4</w:t>
      </w:r>
      <w:ins w:id="42116" w:author="phuong vu" w:date="2018-11-30T14:54:00Z">
        <w:r w:rsidR="00D632EE" w:rsidRPr="00920004">
          <w:rPr>
            <w:rPrChange w:id="42117" w:author="phuong vu" w:date="2018-11-30T22:36:00Z">
              <w:rPr/>
            </w:rPrChange>
          </w:rPr>
          <w:fldChar w:fldCharType="end"/>
        </w:r>
        <w:r w:rsidR="00D632EE" w:rsidRPr="00920004">
          <w:rPr>
            <w:rPrChange w:id="42118" w:author="phuong vu" w:date="2018-11-30T22:36:00Z">
              <w:rPr/>
            </w:rPrChange>
          </w:rPr>
          <w:t>.</w:t>
        </w:r>
        <w:r w:rsidR="00D632EE" w:rsidRPr="00920004">
          <w:rPr>
            <w:rPrChange w:id="42119" w:author="phuong vu" w:date="2018-11-30T22:36:00Z">
              <w:rPr/>
            </w:rPrChange>
          </w:rPr>
          <w:fldChar w:fldCharType="begin"/>
        </w:r>
        <w:r w:rsidR="00D632EE" w:rsidRPr="00920004">
          <w:rPr>
            <w:rPrChange w:id="42120" w:author="phuong vu" w:date="2018-11-30T22:36:00Z">
              <w:rPr/>
            </w:rPrChange>
          </w:rPr>
          <w:instrText xml:space="preserve"> SEQ Bảng \* ARABIC \s 1 </w:instrText>
        </w:r>
      </w:ins>
      <w:r w:rsidR="00D632EE" w:rsidRPr="00920004">
        <w:rPr>
          <w:rPrChange w:id="42121" w:author="phuong vu" w:date="2018-11-30T22:36:00Z">
            <w:rPr/>
          </w:rPrChange>
        </w:rPr>
        <w:fldChar w:fldCharType="separate"/>
      </w:r>
      <w:ins w:id="42122" w:author="phuong vu" w:date="2018-11-30T22:44:00Z">
        <w:r w:rsidR="00B5490C">
          <w:rPr>
            <w:noProof/>
          </w:rPr>
          <w:t>36</w:t>
        </w:r>
      </w:ins>
      <w:ins w:id="42123" w:author="phuong vu" w:date="2018-11-30T14:54:00Z">
        <w:r w:rsidR="00D632EE" w:rsidRPr="00920004">
          <w:rPr>
            <w:rPrChange w:id="42124" w:author="phuong vu" w:date="2018-11-30T22:36:00Z">
              <w:rPr/>
            </w:rPrChange>
          </w:rPr>
          <w:fldChar w:fldCharType="end"/>
        </w:r>
      </w:ins>
      <w:ins w:id="42125" w:author="phuong vu" w:date="2018-11-30T14:07:00Z">
        <w:r w:rsidRPr="00920004">
          <w:rPr>
            <w:rPrChange w:id="42126" w:author="phuong vu" w:date="2018-11-30T22:36:00Z">
              <w:rPr/>
            </w:rPrChange>
          </w:rPr>
          <w:t xml:space="preserve"> Bảng dữ liệu loại nhân viên</w:t>
        </w:r>
        <w:bookmarkEnd w:id="42109"/>
      </w:ins>
    </w:p>
    <w:p w14:paraId="31A60F35" w14:textId="77777777" w:rsidR="006871B5" w:rsidRPr="00920004" w:rsidRDefault="006871B5" w:rsidP="00BD0851">
      <w:pPr>
        <w:spacing w:before="240" w:line="0" w:lineRule="atLeast"/>
        <w:rPr>
          <w:ins w:id="42127" w:author="phuong vu" w:date="2018-11-30T14:07:00Z"/>
          <w:b/>
          <w:lang w:val="en-US"/>
          <w:rPrChange w:id="42128" w:author="phuong vu" w:date="2018-11-30T22:36:00Z">
            <w:rPr>
              <w:ins w:id="42129" w:author="phuong vu" w:date="2018-11-30T14:07:00Z"/>
              <w:b/>
              <w:lang w:val="en-US"/>
            </w:rPr>
          </w:rPrChange>
        </w:rPr>
        <w:pPrChange w:id="42130" w:author="phuong vu" w:date="2018-11-30T14:16:00Z">
          <w:pPr/>
        </w:pPrChange>
      </w:pPr>
      <w:ins w:id="42131" w:author="phuong vu" w:date="2018-11-30T14:07:00Z">
        <w:r w:rsidRPr="00920004">
          <w:rPr>
            <w:b/>
            <w:lang w:val="en-US"/>
            <w:rPrChange w:id="42132" w:author="phuong vu" w:date="2018-11-30T22:36:00Z">
              <w:rPr>
                <w:b/>
                <w:lang w:val="en-US"/>
              </w:rPr>
            </w:rPrChange>
          </w:rPr>
          <w:t>BẢNG TASK</w:t>
        </w:r>
      </w:ins>
    </w:p>
    <w:tbl>
      <w:tblPr>
        <w:tblStyle w:val="TableGrid"/>
        <w:tblW w:w="8725" w:type="dxa"/>
        <w:tblLook w:val="04A0" w:firstRow="1" w:lastRow="0" w:firstColumn="1" w:lastColumn="0" w:noHBand="0" w:noVBand="1"/>
        <w:tblPrChange w:id="42133"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134">
          <w:tblGrid>
            <w:gridCol w:w="708"/>
            <w:gridCol w:w="2295"/>
            <w:gridCol w:w="1300"/>
            <w:gridCol w:w="1098"/>
            <w:gridCol w:w="838"/>
            <w:gridCol w:w="823"/>
            <w:gridCol w:w="2228"/>
          </w:tblGrid>
        </w:tblGridChange>
      </w:tblGrid>
      <w:tr w:rsidR="006871B5" w:rsidRPr="00920004" w14:paraId="3A594344" w14:textId="77777777" w:rsidTr="00BD0851">
        <w:trPr>
          <w:trHeight w:val="300"/>
          <w:ins w:id="42135" w:author="phuong vu" w:date="2018-11-30T14:07:00Z"/>
          <w:trPrChange w:id="42136" w:author="phuong vu" w:date="2018-11-30T14:22:00Z">
            <w:trPr>
              <w:trHeight w:val="300"/>
            </w:trPr>
          </w:trPrChange>
        </w:trPr>
        <w:tc>
          <w:tcPr>
            <w:tcW w:w="708" w:type="dxa"/>
            <w:noWrap/>
            <w:vAlign w:val="center"/>
            <w:hideMark/>
            <w:tcPrChange w:id="42137" w:author="phuong vu" w:date="2018-11-30T14:22:00Z">
              <w:tcPr>
                <w:tcW w:w="708" w:type="dxa"/>
                <w:noWrap/>
                <w:vAlign w:val="center"/>
                <w:hideMark/>
              </w:tcPr>
            </w:tcPrChange>
          </w:tcPr>
          <w:p w14:paraId="4AA23434" w14:textId="77777777" w:rsidR="006871B5" w:rsidRPr="00920004" w:rsidRDefault="006871B5" w:rsidP="00BD0851">
            <w:pPr>
              <w:spacing w:before="240" w:line="0" w:lineRule="atLeast"/>
              <w:jc w:val="center"/>
              <w:rPr>
                <w:ins w:id="42138" w:author="phuong vu" w:date="2018-11-30T14:07:00Z"/>
                <w:b/>
                <w:bCs/>
                <w:rPrChange w:id="42139" w:author="phuong vu" w:date="2018-11-30T22:36:00Z">
                  <w:rPr>
                    <w:ins w:id="42140" w:author="phuong vu" w:date="2018-11-30T14:07:00Z"/>
                    <w:b/>
                    <w:bCs/>
                  </w:rPr>
                </w:rPrChange>
              </w:rPr>
              <w:pPrChange w:id="42141" w:author="phuong vu" w:date="2018-11-30T14:16:00Z">
                <w:pPr>
                  <w:spacing w:line="276" w:lineRule="auto"/>
                  <w:jc w:val="center"/>
                </w:pPr>
              </w:pPrChange>
            </w:pPr>
            <w:ins w:id="42142" w:author="phuong vu" w:date="2018-11-30T14:07:00Z">
              <w:r w:rsidRPr="00920004">
                <w:rPr>
                  <w:b/>
                  <w:bCs/>
                  <w:lang w:val="da-DK"/>
                  <w:rPrChange w:id="42143" w:author="phuong vu" w:date="2018-11-30T22:36:00Z">
                    <w:rPr>
                      <w:b/>
                      <w:bCs/>
                      <w:lang w:val="da-DK"/>
                    </w:rPr>
                  </w:rPrChange>
                </w:rPr>
                <w:t>STT</w:t>
              </w:r>
            </w:ins>
          </w:p>
        </w:tc>
        <w:tc>
          <w:tcPr>
            <w:tcW w:w="2295" w:type="dxa"/>
            <w:noWrap/>
            <w:vAlign w:val="center"/>
            <w:hideMark/>
            <w:tcPrChange w:id="42144" w:author="phuong vu" w:date="2018-11-30T14:22:00Z">
              <w:tcPr>
                <w:tcW w:w="2295" w:type="dxa"/>
                <w:noWrap/>
                <w:vAlign w:val="center"/>
                <w:hideMark/>
              </w:tcPr>
            </w:tcPrChange>
          </w:tcPr>
          <w:p w14:paraId="4BB98176" w14:textId="77777777" w:rsidR="006871B5" w:rsidRPr="00920004" w:rsidRDefault="006871B5" w:rsidP="00BD0851">
            <w:pPr>
              <w:spacing w:before="240" w:line="0" w:lineRule="atLeast"/>
              <w:jc w:val="center"/>
              <w:rPr>
                <w:ins w:id="42145" w:author="phuong vu" w:date="2018-11-30T14:07:00Z"/>
                <w:b/>
                <w:bCs/>
                <w:rPrChange w:id="42146" w:author="phuong vu" w:date="2018-11-30T22:36:00Z">
                  <w:rPr>
                    <w:ins w:id="42147" w:author="phuong vu" w:date="2018-11-30T14:07:00Z"/>
                    <w:b/>
                    <w:bCs/>
                  </w:rPr>
                </w:rPrChange>
              </w:rPr>
              <w:pPrChange w:id="42148" w:author="phuong vu" w:date="2018-11-30T14:16:00Z">
                <w:pPr>
                  <w:spacing w:line="276" w:lineRule="auto"/>
                  <w:jc w:val="center"/>
                </w:pPr>
              </w:pPrChange>
            </w:pPr>
            <w:ins w:id="42149" w:author="phuong vu" w:date="2018-11-30T14:07:00Z">
              <w:r w:rsidRPr="00920004">
                <w:rPr>
                  <w:b/>
                  <w:bCs/>
                  <w:lang w:val="da-DK"/>
                  <w:rPrChange w:id="42150" w:author="phuong vu" w:date="2018-11-30T22:36:00Z">
                    <w:rPr>
                      <w:b/>
                      <w:bCs/>
                      <w:lang w:val="da-DK"/>
                    </w:rPr>
                  </w:rPrChange>
                </w:rPr>
                <w:t>Tên trường</w:t>
              </w:r>
            </w:ins>
          </w:p>
        </w:tc>
        <w:tc>
          <w:tcPr>
            <w:tcW w:w="1300" w:type="dxa"/>
            <w:noWrap/>
            <w:vAlign w:val="center"/>
            <w:hideMark/>
            <w:tcPrChange w:id="42151" w:author="phuong vu" w:date="2018-11-30T14:22:00Z">
              <w:tcPr>
                <w:tcW w:w="1300" w:type="dxa"/>
                <w:noWrap/>
                <w:vAlign w:val="center"/>
                <w:hideMark/>
              </w:tcPr>
            </w:tcPrChange>
          </w:tcPr>
          <w:p w14:paraId="26A86C27" w14:textId="77777777" w:rsidR="006871B5" w:rsidRPr="00920004" w:rsidRDefault="006871B5" w:rsidP="00BD0851">
            <w:pPr>
              <w:spacing w:before="240" w:line="0" w:lineRule="atLeast"/>
              <w:jc w:val="center"/>
              <w:rPr>
                <w:ins w:id="42152" w:author="phuong vu" w:date="2018-11-30T14:07:00Z"/>
                <w:b/>
                <w:bCs/>
                <w:rPrChange w:id="42153" w:author="phuong vu" w:date="2018-11-30T22:36:00Z">
                  <w:rPr>
                    <w:ins w:id="42154" w:author="phuong vu" w:date="2018-11-30T14:07:00Z"/>
                    <w:b/>
                    <w:bCs/>
                  </w:rPr>
                </w:rPrChange>
              </w:rPr>
              <w:pPrChange w:id="42155" w:author="phuong vu" w:date="2018-11-30T14:16:00Z">
                <w:pPr>
                  <w:spacing w:line="276" w:lineRule="auto"/>
                  <w:jc w:val="center"/>
                </w:pPr>
              </w:pPrChange>
            </w:pPr>
            <w:ins w:id="42156" w:author="phuong vu" w:date="2018-11-30T14:07:00Z">
              <w:r w:rsidRPr="00920004">
                <w:rPr>
                  <w:b/>
                  <w:bCs/>
                  <w:lang w:val="da-DK"/>
                  <w:rPrChange w:id="42157" w:author="phuong vu" w:date="2018-11-30T22:36:00Z">
                    <w:rPr>
                      <w:b/>
                      <w:bCs/>
                      <w:lang w:val="da-DK"/>
                    </w:rPr>
                  </w:rPrChange>
                </w:rPr>
                <w:t>Kiểu</w:t>
              </w:r>
            </w:ins>
          </w:p>
        </w:tc>
        <w:tc>
          <w:tcPr>
            <w:tcW w:w="1098" w:type="dxa"/>
            <w:noWrap/>
            <w:vAlign w:val="center"/>
            <w:hideMark/>
            <w:tcPrChange w:id="42158" w:author="phuong vu" w:date="2018-11-30T14:22:00Z">
              <w:tcPr>
                <w:tcW w:w="1098" w:type="dxa"/>
                <w:noWrap/>
                <w:vAlign w:val="center"/>
                <w:hideMark/>
              </w:tcPr>
            </w:tcPrChange>
          </w:tcPr>
          <w:p w14:paraId="2649D74E" w14:textId="77777777" w:rsidR="006871B5" w:rsidRPr="00920004" w:rsidRDefault="006871B5" w:rsidP="00BD0851">
            <w:pPr>
              <w:spacing w:before="240" w:line="0" w:lineRule="atLeast"/>
              <w:jc w:val="center"/>
              <w:rPr>
                <w:ins w:id="42159" w:author="phuong vu" w:date="2018-11-30T14:07:00Z"/>
                <w:b/>
                <w:bCs/>
                <w:rPrChange w:id="42160" w:author="phuong vu" w:date="2018-11-30T22:36:00Z">
                  <w:rPr>
                    <w:ins w:id="42161" w:author="phuong vu" w:date="2018-11-30T14:07:00Z"/>
                    <w:b/>
                    <w:bCs/>
                  </w:rPr>
                </w:rPrChange>
              </w:rPr>
              <w:pPrChange w:id="42162" w:author="phuong vu" w:date="2018-11-30T14:16:00Z">
                <w:pPr>
                  <w:spacing w:line="276" w:lineRule="auto"/>
                  <w:jc w:val="center"/>
                </w:pPr>
              </w:pPrChange>
            </w:pPr>
            <w:ins w:id="42163" w:author="phuong vu" w:date="2018-11-30T14:07:00Z">
              <w:r w:rsidRPr="00920004">
                <w:rPr>
                  <w:b/>
                  <w:bCs/>
                  <w:lang w:val="da-DK"/>
                  <w:rPrChange w:id="42164" w:author="phuong vu" w:date="2018-11-30T22:36:00Z">
                    <w:rPr>
                      <w:b/>
                      <w:bCs/>
                      <w:lang w:val="da-DK"/>
                    </w:rPr>
                  </w:rPrChange>
                </w:rPr>
                <w:t>Chấp nhận Null</w:t>
              </w:r>
            </w:ins>
          </w:p>
        </w:tc>
        <w:tc>
          <w:tcPr>
            <w:tcW w:w="838" w:type="dxa"/>
            <w:noWrap/>
            <w:vAlign w:val="center"/>
            <w:hideMark/>
            <w:tcPrChange w:id="42165" w:author="phuong vu" w:date="2018-11-30T14:22:00Z">
              <w:tcPr>
                <w:tcW w:w="838" w:type="dxa"/>
                <w:noWrap/>
                <w:vAlign w:val="center"/>
                <w:hideMark/>
              </w:tcPr>
            </w:tcPrChange>
          </w:tcPr>
          <w:p w14:paraId="79D59B95" w14:textId="77777777" w:rsidR="006871B5" w:rsidRPr="00920004" w:rsidRDefault="006871B5" w:rsidP="00BD0851">
            <w:pPr>
              <w:spacing w:before="240" w:line="0" w:lineRule="atLeast"/>
              <w:jc w:val="center"/>
              <w:rPr>
                <w:ins w:id="42166" w:author="phuong vu" w:date="2018-11-30T14:07:00Z"/>
                <w:b/>
                <w:bCs/>
                <w:rPrChange w:id="42167" w:author="phuong vu" w:date="2018-11-30T22:36:00Z">
                  <w:rPr>
                    <w:ins w:id="42168" w:author="phuong vu" w:date="2018-11-30T14:07:00Z"/>
                    <w:b/>
                    <w:bCs/>
                  </w:rPr>
                </w:rPrChange>
              </w:rPr>
              <w:pPrChange w:id="42169" w:author="phuong vu" w:date="2018-11-30T14:16:00Z">
                <w:pPr>
                  <w:spacing w:line="276" w:lineRule="auto"/>
                  <w:jc w:val="center"/>
                </w:pPr>
              </w:pPrChange>
            </w:pPr>
            <w:ins w:id="42170" w:author="phuong vu" w:date="2018-11-30T14:07:00Z">
              <w:r w:rsidRPr="00920004">
                <w:rPr>
                  <w:b/>
                  <w:bCs/>
                  <w:lang w:val="da-DK"/>
                  <w:rPrChange w:id="42171" w:author="phuong vu" w:date="2018-11-30T22:36:00Z">
                    <w:rPr>
                      <w:b/>
                      <w:bCs/>
                      <w:lang w:val="da-DK"/>
                    </w:rPr>
                  </w:rPrChange>
                </w:rPr>
                <w:t>Khóa chính</w:t>
              </w:r>
            </w:ins>
          </w:p>
        </w:tc>
        <w:tc>
          <w:tcPr>
            <w:tcW w:w="823" w:type="dxa"/>
            <w:noWrap/>
            <w:vAlign w:val="center"/>
            <w:hideMark/>
            <w:tcPrChange w:id="42172" w:author="phuong vu" w:date="2018-11-30T14:22:00Z">
              <w:tcPr>
                <w:tcW w:w="823" w:type="dxa"/>
                <w:noWrap/>
                <w:vAlign w:val="center"/>
                <w:hideMark/>
              </w:tcPr>
            </w:tcPrChange>
          </w:tcPr>
          <w:p w14:paraId="12BE9194" w14:textId="77777777" w:rsidR="006871B5" w:rsidRPr="00920004" w:rsidRDefault="006871B5" w:rsidP="00BD0851">
            <w:pPr>
              <w:spacing w:before="240" w:line="0" w:lineRule="atLeast"/>
              <w:jc w:val="center"/>
              <w:rPr>
                <w:ins w:id="42173" w:author="phuong vu" w:date="2018-11-30T14:07:00Z"/>
                <w:b/>
                <w:bCs/>
                <w:rPrChange w:id="42174" w:author="phuong vu" w:date="2018-11-30T22:36:00Z">
                  <w:rPr>
                    <w:ins w:id="42175" w:author="phuong vu" w:date="2018-11-30T14:07:00Z"/>
                    <w:b/>
                    <w:bCs/>
                  </w:rPr>
                </w:rPrChange>
              </w:rPr>
              <w:pPrChange w:id="42176" w:author="phuong vu" w:date="2018-11-30T14:16:00Z">
                <w:pPr>
                  <w:spacing w:line="276" w:lineRule="auto"/>
                  <w:jc w:val="center"/>
                </w:pPr>
              </w:pPrChange>
            </w:pPr>
            <w:ins w:id="42177" w:author="phuong vu" w:date="2018-11-30T14:07:00Z">
              <w:r w:rsidRPr="00920004">
                <w:rPr>
                  <w:b/>
                  <w:bCs/>
                  <w:lang w:val="da-DK"/>
                  <w:rPrChange w:id="42178" w:author="phuong vu" w:date="2018-11-30T22:36:00Z">
                    <w:rPr>
                      <w:b/>
                      <w:bCs/>
                      <w:lang w:val="da-DK"/>
                    </w:rPr>
                  </w:rPrChange>
                </w:rPr>
                <w:t>Khóa ngoại</w:t>
              </w:r>
            </w:ins>
          </w:p>
        </w:tc>
        <w:tc>
          <w:tcPr>
            <w:tcW w:w="1663" w:type="dxa"/>
            <w:noWrap/>
            <w:vAlign w:val="center"/>
            <w:hideMark/>
            <w:tcPrChange w:id="42179" w:author="phuong vu" w:date="2018-11-30T14:22:00Z">
              <w:tcPr>
                <w:tcW w:w="2228" w:type="dxa"/>
                <w:noWrap/>
                <w:vAlign w:val="center"/>
                <w:hideMark/>
              </w:tcPr>
            </w:tcPrChange>
          </w:tcPr>
          <w:p w14:paraId="33E3845A" w14:textId="77777777" w:rsidR="006871B5" w:rsidRPr="00920004" w:rsidRDefault="006871B5" w:rsidP="00BD0851">
            <w:pPr>
              <w:spacing w:before="240" w:line="0" w:lineRule="atLeast"/>
              <w:ind w:right="226"/>
              <w:jc w:val="center"/>
              <w:rPr>
                <w:ins w:id="42180" w:author="phuong vu" w:date="2018-11-30T14:07:00Z"/>
                <w:b/>
                <w:bCs/>
                <w:rPrChange w:id="42181" w:author="phuong vu" w:date="2018-11-30T22:36:00Z">
                  <w:rPr>
                    <w:ins w:id="42182" w:author="phuong vu" w:date="2018-11-30T14:07:00Z"/>
                    <w:b/>
                    <w:bCs/>
                  </w:rPr>
                </w:rPrChange>
              </w:rPr>
              <w:pPrChange w:id="42183" w:author="phuong vu" w:date="2018-11-30T14:16:00Z">
                <w:pPr>
                  <w:spacing w:line="276" w:lineRule="auto"/>
                  <w:ind w:right="226"/>
                  <w:jc w:val="center"/>
                </w:pPr>
              </w:pPrChange>
            </w:pPr>
            <w:ins w:id="42184" w:author="phuong vu" w:date="2018-11-30T14:07:00Z">
              <w:r w:rsidRPr="00920004">
                <w:rPr>
                  <w:b/>
                  <w:bCs/>
                  <w:lang w:val="da-DK"/>
                  <w:rPrChange w:id="42185" w:author="phuong vu" w:date="2018-11-30T22:36:00Z">
                    <w:rPr>
                      <w:b/>
                      <w:bCs/>
                      <w:lang w:val="da-DK"/>
                    </w:rPr>
                  </w:rPrChange>
                </w:rPr>
                <w:t>Mô tả</w:t>
              </w:r>
            </w:ins>
          </w:p>
        </w:tc>
      </w:tr>
      <w:tr w:rsidR="006871B5" w:rsidRPr="00920004" w14:paraId="3C842A32" w14:textId="77777777" w:rsidTr="00BD0851">
        <w:trPr>
          <w:trHeight w:val="300"/>
          <w:ins w:id="42186" w:author="phuong vu" w:date="2018-11-30T14:07:00Z"/>
          <w:trPrChange w:id="42187" w:author="phuong vu" w:date="2018-11-30T14:22:00Z">
            <w:trPr>
              <w:trHeight w:val="300"/>
            </w:trPr>
          </w:trPrChange>
        </w:trPr>
        <w:tc>
          <w:tcPr>
            <w:tcW w:w="708" w:type="dxa"/>
            <w:noWrap/>
            <w:vAlign w:val="center"/>
            <w:hideMark/>
            <w:tcPrChange w:id="42188" w:author="phuong vu" w:date="2018-11-30T14:22:00Z">
              <w:tcPr>
                <w:tcW w:w="708" w:type="dxa"/>
                <w:noWrap/>
                <w:vAlign w:val="center"/>
                <w:hideMark/>
              </w:tcPr>
            </w:tcPrChange>
          </w:tcPr>
          <w:p w14:paraId="0D7667FD" w14:textId="77777777" w:rsidR="006871B5" w:rsidRPr="00920004" w:rsidRDefault="006871B5" w:rsidP="00BD0851">
            <w:pPr>
              <w:spacing w:before="240" w:line="0" w:lineRule="atLeast"/>
              <w:jc w:val="center"/>
              <w:rPr>
                <w:ins w:id="42189" w:author="phuong vu" w:date="2018-11-30T14:07:00Z"/>
                <w:rPrChange w:id="42190" w:author="phuong vu" w:date="2018-11-30T22:36:00Z">
                  <w:rPr>
                    <w:ins w:id="42191" w:author="phuong vu" w:date="2018-11-30T14:07:00Z"/>
                  </w:rPr>
                </w:rPrChange>
              </w:rPr>
              <w:pPrChange w:id="42192" w:author="phuong vu" w:date="2018-11-30T14:16:00Z">
                <w:pPr>
                  <w:spacing w:line="276" w:lineRule="auto"/>
                  <w:jc w:val="center"/>
                </w:pPr>
              </w:pPrChange>
            </w:pPr>
            <w:ins w:id="42193" w:author="phuong vu" w:date="2018-11-30T14:07:00Z">
              <w:r w:rsidRPr="00920004">
                <w:rPr>
                  <w:rPrChange w:id="42194" w:author="phuong vu" w:date="2018-11-30T22:36:00Z">
                    <w:rPr/>
                  </w:rPrChange>
                </w:rPr>
                <w:t>1</w:t>
              </w:r>
            </w:ins>
          </w:p>
        </w:tc>
        <w:tc>
          <w:tcPr>
            <w:tcW w:w="2295" w:type="dxa"/>
            <w:noWrap/>
            <w:hideMark/>
            <w:tcPrChange w:id="42195" w:author="phuong vu" w:date="2018-11-30T14:22:00Z">
              <w:tcPr>
                <w:tcW w:w="2295" w:type="dxa"/>
                <w:noWrap/>
                <w:hideMark/>
              </w:tcPr>
            </w:tcPrChange>
          </w:tcPr>
          <w:p w14:paraId="1280180D" w14:textId="77777777" w:rsidR="006871B5" w:rsidRPr="00920004" w:rsidRDefault="006871B5" w:rsidP="00727C9A">
            <w:pPr>
              <w:rPr>
                <w:ins w:id="42196" w:author="phuong vu" w:date="2018-11-30T14:07:00Z"/>
                <w:rPrChange w:id="42197" w:author="phuong vu" w:date="2018-11-30T22:36:00Z">
                  <w:rPr>
                    <w:ins w:id="42198" w:author="phuong vu" w:date="2018-11-30T14:07:00Z"/>
                  </w:rPr>
                </w:rPrChange>
              </w:rPr>
              <w:pPrChange w:id="42199" w:author="phuong vu" w:date="2018-11-30T21:56:00Z">
                <w:pPr>
                  <w:spacing w:line="276" w:lineRule="auto"/>
                </w:pPr>
              </w:pPrChange>
            </w:pPr>
            <w:ins w:id="42200" w:author="phuong vu" w:date="2018-11-30T14:07:00Z">
              <w:r w:rsidRPr="00920004">
                <w:rPr>
                  <w:rPrChange w:id="42201" w:author="phuong vu" w:date="2018-11-30T22:36:00Z">
                    <w:rPr/>
                  </w:rPrChange>
                </w:rPr>
                <w:t>id</w:t>
              </w:r>
            </w:ins>
          </w:p>
        </w:tc>
        <w:tc>
          <w:tcPr>
            <w:tcW w:w="1300" w:type="dxa"/>
            <w:noWrap/>
            <w:hideMark/>
            <w:tcPrChange w:id="42202" w:author="phuong vu" w:date="2018-11-30T14:22:00Z">
              <w:tcPr>
                <w:tcW w:w="1300" w:type="dxa"/>
                <w:noWrap/>
                <w:hideMark/>
              </w:tcPr>
            </w:tcPrChange>
          </w:tcPr>
          <w:p w14:paraId="5727549B" w14:textId="77777777" w:rsidR="006871B5" w:rsidRPr="00920004" w:rsidRDefault="006871B5" w:rsidP="00727C9A">
            <w:pPr>
              <w:rPr>
                <w:ins w:id="42203" w:author="phuong vu" w:date="2018-11-30T14:07:00Z"/>
                <w:rPrChange w:id="42204" w:author="phuong vu" w:date="2018-11-30T22:36:00Z">
                  <w:rPr>
                    <w:ins w:id="42205" w:author="phuong vu" w:date="2018-11-30T14:07:00Z"/>
                  </w:rPr>
                </w:rPrChange>
              </w:rPr>
              <w:pPrChange w:id="42206" w:author="phuong vu" w:date="2018-11-30T21:56:00Z">
                <w:pPr>
                  <w:spacing w:line="276" w:lineRule="auto"/>
                </w:pPr>
              </w:pPrChange>
            </w:pPr>
            <w:ins w:id="42207" w:author="phuong vu" w:date="2018-11-30T14:07:00Z">
              <w:r w:rsidRPr="00920004">
                <w:rPr>
                  <w:rPrChange w:id="42208" w:author="phuong vu" w:date="2018-11-30T22:36:00Z">
                    <w:rPr/>
                  </w:rPrChange>
                </w:rPr>
                <w:t>numeric</w:t>
              </w:r>
            </w:ins>
          </w:p>
        </w:tc>
        <w:tc>
          <w:tcPr>
            <w:tcW w:w="1098" w:type="dxa"/>
            <w:noWrap/>
            <w:vAlign w:val="center"/>
            <w:hideMark/>
            <w:tcPrChange w:id="42209" w:author="phuong vu" w:date="2018-11-30T14:22:00Z">
              <w:tcPr>
                <w:tcW w:w="1098" w:type="dxa"/>
                <w:noWrap/>
                <w:vAlign w:val="center"/>
                <w:hideMark/>
              </w:tcPr>
            </w:tcPrChange>
          </w:tcPr>
          <w:p w14:paraId="1AE5ACC1" w14:textId="77777777" w:rsidR="006871B5" w:rsidRPr="00920004" w:rsidRDefault="006871B5" w:rsidP="00727C9A">
            <w:pPr>
              <w:jc w:val="center"/>
              <w:rPr>
                <w:ins w:id="42210" w:author="phuong vu" w:date="2018-11-30T14:07:00Z"/>
                <w:rPrChange w:id="42211" w:author="phuong vu" w:date="2018-11-30T22:36:00Z">
                  <w:rPr>
                    <w:ins w:id="42212" w:author="phuong vu" w:date="2018-11-30T14:07:00Z"/>
                  </w:rPr>
                </w:rPrChange>
              </w:rPr>
              <w:pPrChange w:id="42213" w:author="phuong vu" w:date="2018-11-30T21:56:00Z">
                <w:pPr>
                  <w:spacing w:line="276" w:lineRule="auto"/>
                  <w:jc w:val="center"/>
                </w:pPr>
              </w:pPrChange>
            </w:pPr>
          </w:p>
        </w:tc>
        <w:tc>
          <w:tcPr>
            <w:tcW w:w="838" w:type="dxa"/>
            <w:noWrap/>
            <w:vAlign w:val="center"/>
            <w:hideMark/>
            <w:tcPrChange w:id="42214" w:author="phuong vu" w:date="2018-11-30T14:22:00Z">
              <w:tcPr>
                <w:tcW w:w="838" w:type="dxa"/>
                <w:noWrap/>
                <w:vAlign w:val="center"/>
                <w:hideMark/>
              </w:tcPr>
            </w:tcPrChange>
          </w:tcPr>
          <w:p w14:paraId="782137E9" w14:textId="77777777" w:rsidR="006871B5" w:rsidRPr="00920004" w:rsidRDefault="006871B5" w:rsidP="00727C9A">
            <w:pPr>
              <w:jc w:val="center"/>
              <w:rPr>
                <w:ins w:id="42215" w:author="phuong vu" w:date="2018-11-30T14:07:00Z"/>
                <w:rPrChange w:id="42216" w:author="phuong vu" w:date="2018-11-30T22:36:00Z">
                  <w:rPr>
                    <w:ins w:id="42217" w:author="phuong vu" w:date="2018-11-30T14:07:00Z"/>
                  </w:rPr>
                </w:rPrChange>
              </w:rPr>
              <w:pPrChange w:id="42218" w:author="phuong vu" w:date="2018-11-30T21:56:00Z">
                <w:pPr>
                  <w:spacing w:line="276" w:lineRule="auto"/>
                  <w:jc w:val="center"/>
                </w:pPr>
              </w:pPrChange>
            </w:pPr>
            <w:ins w:id="42219" w:author="phuong vu" w:date="2018-11-30T14:07:00Z">
              <w:r w:rsidRPr="00920004">
                <w:rPr>
                  <w:rPrChange w:id="42220" w:author="phuong vu" w:date="2018-11-30T22:36:00Z">
                    <w:rPr/>
                  </w:rPrChange>
                </w:rPr>
                <w:t>X</w:t>
              </w:r>
            </w:ins>
          </w:p>
        </w:tc>
        <w:tc>
          <w:tcPr>
            <w:tcW w:w="823" w:type="dxa"/>
            <w:noWrap/>
            <w:vAlign w:val="center"/>
            <w:hideMark/>
            <w:tcPrChange w:id="42221" w:author="phuong vu" w:date="2018-11-30T14:22:00Z">
              <w:tcPr>
                <w:tcW w:w="823" w:type="dxa"/>
                <w:noWrap/>
                <w:vAlign w:val="center"/>
                <w:hideMark/>
              </w:tcPr>
            </w:tcPrChange>
          </w:tcPr>
          <w:p w14:paraId="2D6AD0A5" w14:textId="77777777" w:rsidR="006871B5" w:rsidRPr="00920004" w:rsidRDefault="006871B5" w:rsidP="00727C9A">
            <w:pPr>
              <w:jc w:val="center"/>
              <w:rPr>
                <w:ins w:id="42222" w:author="phuong vu" w:date="2018-11-30T14:07:00Z"/>
                <w:rPrChange w:id="42223" w:author="phuong vu" w:date="2018-11-30T22:36:00Z">
                  <w:rPr>
                    <w:ins w:id="42224" w:author="phuong vu" w:date="2018-11-30T14:07:00Z"/>
                  </w:rPr>
                </w:rPrChange>
              </w:rPr>
              <w:pPrChange w:id="42225" w:author="phuong vu" w:date="2018-11-30T21:56:00Z">
                <w:pPr>
                  <w:spacing w:line="276" w:lineRule="auto"/>
                  <w:jc w:val="center"/>
                </w:pPr>
              </w:pPrChange>
            </w:pPr>
          </w:p>
        </w:tc>
        <w:tc>
          <w:tcPr>
            <w:tcW w:w="1663" w:type="dxa"/>
            <w:noWrap/>
            <w:hideMark/>
            <w:tcPrChange w:id="42226" w:author="phuong vu" w:date="2018-11-30T14:22:00Z">
              <w:tcPr>
                <w:tcW w:w="2228" w:type="dxa"/>
                <w:noWrap/>
                <w:hideMark/>
              </w:tcPr>
            </w:tcPrChange>
          </w:tcPr>
          <w:p w14:paraId="75D30C1A" w14:textId="77777777" w:rsidR="006871B5" w:rsidRPr="00920004" w:rsidRDefault="006871B5" w:rsidP="00727C9A">
            <w:pPr>
              <w:rPr>
                <w:ins w:id="42227" w:author="phuong vu" w:date="2018-11-30T14:07:00Z"/>
                <w:lang w:val="en-US"/>
                <w:rPrChange w:id="42228" w:author="phuong vu" w:date="2018-11-30T22:36:00Z">
                  <w:rPr>
                    <w:ins w:id="42229" w:author="phuong vu" w:date="2018-11-30T14:07:00Z"/>
                    <w:lang w:val="en-US"/>
                  </w:rPr>
                </w:rPrChange>
              </w:rPr>
              <w:pPrChange w:id="42230" w:author="phuong vu" w:date="2018-11-30T21:56:00Z">
                <w:pPr>
                  <w:spacing w:line="276" w:lineRule="auto"/>
                </w:pPr>
              </w:pPrChange>
            </w:pPr>
            <w:ins w:id="42231" w:author="phuong vu" w:date="2018-11-30T14:07:00Z">
              <w:r w:rsidRPr="00920004">
                <w:rPr>
                  <w:rPrChange w:id="42232" w:author="phuong vu" w:date="2018-11-30T22:36:00Z">
                    <w:rPr/>
                  </w:rPrChange>
                </w:rPr>
                <w:t>ID</w:t>
              </w:r>
            </w:ins>
          </w:p>
        </w:tc>
      </w:tr>
      <w:tr w:rsidR="006871B5" w:rsidRPr="00920004" w14:paraId="4DDC80F3" w14:textId="77777777" w:rsidTr="00BD0851">
        <w:trPr>
          <w:trHeight w:val="300"/>
          <w:ins w:id="42233" w:author="phuong vu" w:date="2018-11-30T14:07:00Z"/>
          <w:trPrChange w:id="42234" w:author="phuong vu" w:date="2018-11-30T14:22:00Z">
            <w:trPr>
              <w:trHeight w:val="300"/>
            </w:trPr>
          </w:trPrChange>
        </w:trPr>
        <w:tc>
          <w:tcPr>
            <w:tcW w:w="708" w:type="dxa"/>
            <w:noWrap/>
            <w:vAlign w:val="center"/>
            <w:hideMark/>
            <w:tcPrChange w:id="42235" w:author="phuong vu" w:date="2018-11-30T14:22:00Z">
              <w:tcPr>
                <w:tcW w:w="708" w:type="dxa"/>
                <w:noWrap/>
                <w:vAlign w:val="center"/>
                <w:hideMark/>
              </w:tcPr>
            </w:tcPrChange>
          </w:tcPr>
          <w:p w14:paraId="3553979B" w14:textId="77777777" w:rsidR="006871B5" w:rsidRPr="00920004" w:rsidRDefault="006871B5" w:rsidP="00BD0851">
            <w:pPr>
              <w:spacing w:before="240" w:line="0" w:lineRule="atLeast"/>
              <w:jc w:val="center"/>
              <w:rPr>
                <w:ins w:id="42236" w:author="phuong vu" w:date="2018-11-30T14:07:00Z"/>
                <w:rPrChange w:id="42237" w:author="phuong vu" w:date="2018-11-30T22:36:00Z">
                  <w:rPr>
                    <w:ins w:id="42238" w:author="phuong vu" w:date="2018-11-30T14:07:00Z"/>
                  </w:rPr>
                </w:rPrChange>
              </w:rPr>
              <w:pPrChange w:id="42239" w:author="phuong vu" w:date="2018-11-30T14:16:00Z">
                <w:pPr>
                  <w:spacing w:line="276" w:lineRule="auto"/>
                  <w:jc w:val="center"/>
                </w:pPr>
              </w:pPrChange>
            </w:pPr>
            <w:ins w:id="42240" w:author="phuong vu" w:date="2018-11-30T14:07:00Z">
              <w:r w:rsidRPr="00920004">
                <w:rPr>
                  <w:rPrChange w:id="42241" w:author="phuong vu" w:date="2018-11-30T22:36:00Z">
                    <w:rPr/>
                  </w:rPrChange>
                </w:rPr>
                <w:t>2</w:t>
              </w:r>
            </w:ins>
          </w:p>
        </w:tc>
        <w:tc>
          <w:tcPr>
            <w:tcW w:w="2295" w:type="dxa"/>
            <w:noWrap/>
            <w:hideMark/>
            <w:tcPrChange w:id="42242" w:author="phuong vu" w:date="2018-11-30T14:22:00Z">
              <w:tcPr>
                <w:tcW w:w="2295" w:type="dxa"/>
                <w:noWrap/>
                <w:hideMark/>
              </w:tcPr>
            </w:tcPrChange>
          </w:tcPr>
          <w:p w14:paraId="62EBEE2C" w14:textId="77777777" w:rsidR="006871B5" w:rsidRPr="00920004" w:rsidRDefault="006871B5" w:rsidP="00727C9A">
            <w:pPr>
              <w:rPr>
                <w:ins w:id="42243" w:author="phuong vu" w:date="2018-11-30T14:07:00Z"/>
                <w:lang w:val="en-US"/>
                <w:rPrChange w:id="42244" w:author="phuong vu" w:date="2018-11-30T22:36:00Z">
                  <w:rPr>
                    <w:ins w:id="42245" w:author="phuong vu" w:date="2018-11-30T14:07:00Z"/>
                    <w:lang w:val="en-US"/>
                  </w:rPr>
                </w:rPrChange>
              </w:rPr>
              <w:pPrChange w:id="42246" w:author="phuong vu" w:date="2018-11-30T21:56:00Z">
                <w:pPr>
                  <w:spacing w:line="276" w:lineRule="auto"/>
                </w:pPr>
              </w:pPrChange>
            </w:pPr>
            <w:ins w:id="42247" w:author="phuong vu" w:date="2018-11-30T14:07:00Z">
              <w:r w:rsidRPr="00920004">
                <w:rPr>
                  <w:lang w:val="en-US"/>
                  <w:rPrChange w:id="42248" w:author="phuong vu" w:date="2018-11-30T22:36:00Z">
                    <w:rPr>
                      <w:lang w:val="en-US"/>
                    </w:rPr>
                  </w:rPrChange>
                </w:rPr>
                <w:t>task_type</w:t>
              </w:r>
            </w:ins>
          </w:p>
        </w:tc>
        <w:tc>
          <w:tcPr>
            <w:tcW w:w="1300" w:type="dxa"/>
            <w:noWrap/>
            <w:hideMark/>
            <w:tcPrChange w:id="42249" w:author="phuong vu" w:date="2018-11-30T14:22:00Z">
              <w:tcPr>
                <w:tcW w:w="1300" w:type="dxa"/>
                <w:noWrap/>
                <w:hideMark/>
              </w:tcPr>
            </w:tcPrChange>
          </w:tcPr>
          <w:p w14:paraId="101CF829" w14:textId="54D1698D" w:rsidR="006871B5" w:rsidRPr="00920004" w:rsidRDefault="00E452E5" w:rsidP="00727C9A">
            <w:pPr>
              <w:rPr>
                <w:ins w:id="42250" w:author="phuong vu" w:date="2018-11-30T14:07:00Z"/>
                <w:lang w:val="en-US"/>
                <w:rPrChange w:id="42251" w:author="phuong vu" w:date="2018-11-30T22:36:00Z">
                  <w:rPr>
                    <w:ins w:id="42252" w:author="phuong vu" w:date="2018-11-30T14:07:00Z"/>
                    <w:lang w:val="en-US"/>
                  </w:rPr>
                </w:rPrChange>
              </w:rPr>
              <w:pPrChange w:id="42253" w:author="phuong vu" w:date="2018-11-30T21:56:00Z">
                <w:pPr>
                  <w:spacing w:line="276" w:lineRule="auto"/>
                </w:pPr>
              </w:pPrChange>
            </w:pPr>
            <w:ins w:id="42254" w:author="phuong vu" w:date="2018-11-30T21:53:00Z">
              <w:r w:rsidRPr="00920004">
                <w:rPr>
                  <w:rPrChange w:id="42255" w:author="phuong vu" w:date="2018-11-30T22:36:00Z">
                    <w:rPr/>
                  </w:rPrChange>
                </w:rPr>
                <w:t>varchar</w:t>
              </w:r>
            </w:ins>
          </w:p>
        </w:tc>
        <w:tc>
          <w:tcPr>
            <w:tcW w:w="1098" w:type="dxa"/>
            <w:noWrap/>
            <w:vAlign w:val="center"/>
            <w:hideMark/>
            <w:tcPrChange w:id="42256" w:author="phuong vu" w:date="2018-11-30T14:22:00Z">
              <w:tcPr>
                <w:tcW w:w="1098" w:type="dxa"/>
                <w:noWrap/>
                <w:vAlign w:val="center"/>
                <w:hideMark/>
              </w:tcPr>
            </w:tcPrChange>
          </w:tcPr>
          <w:p w14:paraId="4268FF22" w14:textId="77777777" w:rsidR="006871B5" w:rsidRPr="00920004" w:rsidRDefault="006871B5" w:rsidP="00727C9A">
            <w:pPr>
              <w:jc w:val="center"/>
              <w:rPr>
                <w:ins w:id="42257" w:author="phuong vu" w:date="2018-11-30T14:07:00Z"/>
                <w:rPrChange w:id="42258" w:author="phuong vu" w:date="2018-11-30T22:36:00Z">
                  <w:rPr>
                    <w:ins w:id="42259" w:author="phuong vu" w:date="2018-11-30T14:07:00Z"/>
                  </w:rPr>
                </w:rPrChange>
              </w:rPr>
              <w:pPrChange w:id="42260" w:author="phuong vu" w:date="2018-11-30T21:56:00Z">
                <w:pPr>
                  <w:spacing w:line="276" w:lineRule="auto"/>
                  <w:jc w:val="center"/>
                </w:pPr>
              </w:pPrChange>
            </w:pPr>
          </w:p>
        </w:tc>
        <w:tc>
          <w:tcPr>
            <w:tcW w:w="838" w:type="dxa"/>
            <w:noWrap/>
            <w:vAlign w:val="center"/>
            <w:hideMark/>
            <w:tcPrChange w:id="42261" w:author="phuong vu" w:date="2018-11-30T14:22:00Z">
              <w:tcPr>
                <w:tcW w:w="838" w:type="dxa"/>
                <w:noWrap/>
                <w:vAlign w:val="center"/>
                <w:hideMark/>
              </w:tcPr>
            </w:tcPrChange>
          </w:tcPr>
          <w:p w14:paraId="511084B5" w14:textId="77777777" w:rsidR="006871B5" w:rsidRPr="00920004" w:rsidRDefault="006871B5" w:rsidP="00727C9A">
            <w:pPr>
              <w:jc w:val="center"/>
              <w:rPr>
                <w:ins w:id="42262" w:author="phuong vu" w:date="2018-11-30T14:07:00Z"/>
                <w:rPrChange w:id="42263" w:author="phuong vu" w:date="2018-11-30T22:36:00Z">
                  <w:rPr>
                    <w:ins w:id="42264" w:author="phuong vu" w:date="2018-11-30T14:07:00Z"/>
                  </w:rPr>
                </w:rPrChange>
              </w:rPr>
              <w:pPrChange w:id="42265" w:author="phuong vu" w:date="2018-11-30T21:56:00Z">
                <w:pPr>
                  <w:spacing w:line="276" w:lineRule="auto"/>
                  <w:jc w:val="center"/>
                </w:pPr>
              </w:pPrChange>
            </w:pPr>
          </w:p>
        </w:tc>
        <w:tc>
          <w:tcPr>
            <w:tcW w:w="823" w:type="dxa"/>
            <w:noWrap/>
            <w:vAlign w:val="center"/>
            <w:hideMark/>
            <w:tcPrChange w:id="42266" w:author="phuong vu" w:date="2018-11-30T14:22:00Z">
              <w:tcPr>
                <w:tcW w:w="823" w:type="dxa"/>
                <w:noWrap/>
                <w:vAlign w:val="center"/>
                <w:hideMark/>
              </w:tcPr>
            </w:tcPrChange>
          </w:tcPr>
          <w:p w14:paraId="01BFE6EE" w14:textId="77777777" w:rsidR="006871B5" w:rsidRPr="00920004" w:rsidRDefault="006871B5" w:rsidP="00727C9A">
            <w:pPr>
              <w:jc w:val="center"/>
              <w:rPr>
                <w:ins w:id="42267" w:author="phuong vu" w:date="2018-11-30T14:07:00Z"/>
                <w:lang w:val="en-US"/>
                <w:rPrChange w:id="42268" w:author="phuong vu" w:date="2018-11-30T22:36:00Z">
                  <w:rPr>
                    <w:ins w:id="42269" w:author="phuong vu" w:date="2018-11-30T14:07:00Z"/>
                    <w:lang w:val="en-US"/>
                  </w:rPr>
                </w:rPrChange>
              </w:rPr>
              <w:pPrChange w:id="42270" w:author="phuong vu" w:date="2018-11-30T21:56:00Z">
                <w:pPr>
                  <w:spacing w:line="276" w:lineRule="auto"/>
                  <w:jc w:val="center"/>
                </w:pPr>
              </w:pPrChange>
            </w:pPr>
          </w:p>
        </w:tc>
        <w:tc>
          <w:tcPr>
            <w:tcW w:w="1663" w:type="dxa"/>
            <w:noWrap/>
            <w:hideMark/>
            <w:tcPrChange w:id="42271" w:author="phuong vu" w:date="2018-11-30T14:22:00Z">
              <w:tcPr>
                <w:tcW w:w="2228" w:type="dxa"/>
                <w:noWrap/>
                <w:hideMark/>
              </w:tcPr>
            </w:tcPrChange>
          </w:tcPr>
          <w:p w14:paraId="3A0ADD67" w14:textId="77777777" w:rsidR="006871B5" w:rsidRPr="00920004" w:rsidRDefault="006871B5" w:rsidP="00727C9A">
            <w:pPr>
              <w:rPr>
                <w:ins w:id="42272" w:author="phuong vu" w:date="2018-11-30T14:07:00Z"/>
                <w:lang w:val="en-US"/>
                <w:rPrChange w:id="42273" w:author="phuong vu" w:date="2018-11-30T22:36:00Z">
                  <w:rPr>
                    <w:ins w:id="42274" w:author="phuong vu" w:date="2018-11-30T14:07:00Z"/>
                    <w:lang w:val="en-US"/>
                  </w:rPr>
                </w:rPrChange>
              </w:rPr>
              <w:pPrChange w:id="42275" w:author="phuong vu" w:date="2018-11-30T21:56:00Z">
                <w:pPr>
                  <w:spacing w:line="276" w:lineRule="auto"/>
                </w:pPr>
              </w:pPrChange>
            </w:pPr>
            <w:ins w:id="42276" w:author="phuong vu" w:date="2018-11-30T14:07:00Z">
              <w:r w:rsidRPr="00920004">
                <w:rPr>
                  <w:lang w:val="en-US"/>
                  <w:rPrChange w:id="42277" w:author="phuong vu" w:date="2018-11-30T22:36:00Z">
                    <w:rPr>
                      <w:lang w:val="en-US"/>
                    </w:rPr>
                  </w:rPrChange>
                </w:rPr>
                <w:t>Tên loại công việc</w:t>
              </w:r>
            </w:ins>
          </w:p>
        </w:tc>
      </w:tr>
      <w:tr w:rsidR="006871B5" w:rsidRPr="00920004" w14:paraId="6387EC52" w14:textId="77777777" w:rsidTr="00BD0851">
        <w:trPr>
          <w:trHeight w:val="300"/>
          <w:ins w:id="42278" w:author="phuong vu" w:date="2018-11-30T14:07:00Z"/>
          <w:trPrChange w:id="42279" w:author="phuong vu" w:date="2018-11-30T14:22:00Z">
            <w:trPr>
              <w:trHeight w:val="300"/>
            </w:trPr>
          </w:trPrChange>
        </w:trPr>
        <w:tc>
          <w:tcPr>
            <w:tcW w:w="708" w:type="dxa"/>
            <w:noWrap/>
            <w:vAlign w:val="center"/>
            <w:tcPrChange w:id="42280" w:author="phuong vu" w:date="2018-11-30T14:22:00Z">
              <w:tcPr>
                <w:tcW w:w="708" w:type="dxa"/>
                <w:noWrap/>
                <w:vAlign w:val="center"/>
              </w:tcPr>
            </w:tcPrChange>
          </w:tcPr>
          <w:p w14:paraId="1F4BD487" w14:textId="77777777" w:rsidR="006871B5" w:rsidRPr="00920004" w:rsidRDefault="006871B5" w:rsidP="00BD0851">
            <w:pPr>
              <w:spacing w:before="240" w:line="0" w:lineRule="atLeast"/>
              <w:jc w:val="center"/>
              <w:rPr>
                <w:ins w:id="42281" w:author="phuong vu" w:date="2018-11-30T14:07:00Z"/>
                <w:lang w:val="en-US"/>
                <w:rPrChange w:id="42282" w:author="phuong vu" w:date="2018-11-30T22:36:00Z">
                  <w:rPr>
                    <w:ins w:id="42283" w:author="phuong vu" w:date="2018-11-30T14:07:00Z"/>
                    <w:lang w:val="en-US"/>
                  </w:rPr>
                </w:rPrChange>
              </w:rPr>
              <w:pPrChange w:id="42284" w:author="phuong vu" w:date="2018-11-30T14:16:00Z">
                <w:pPr>
                  <w:spacing w:line="276" w:lineRule="auto"/>
                  <w:jc w:val="center"/>
                </w:pPr>
              </w:pPrChange>
            </w:pPr>
            <w:ins w:id="42285" w:author="phuong vu" w:date="2018-11-30T14:07:00Z">
              <w:r w:rsidRPr="00920004">
                <w:rPr>
                  <w:lang w:val="en-US"/>
                  <w:rPrChange w:id="42286" w:author="phuong vu" w:date="2018-11-30T22:36:00Z">
                    <w:rPr>
                      <w:lang w:val="en-US"/>
                    </w:rPr>
                  </w:rPrChange>
                </w:rPr>
                <w:t>3</w:t>
              </w:r>
            </w:ins>
          </w:p>
        </w:tc>
        <w:tc>
          <w:tcPr>
            <w:tcW w:w="2295" w:type="dxa"/>
            <w:noWrap/>
            <w:tcPrChange w:id="42287" w:author="phuong vu" w:date="2018-11-30T14:22:00Z">
              <w:tcPr>
                <w:tcW w:w="2295" w:type="dxa"/>
                <w:noWrap/>
              </w:tcPr>
            </w:tcPrChange>
          </w:tcPr>
          <w:p w14:paraId="3B250840" w14:textId="77777777" w:rsidR="006871B5" w:rsidRPr="00920004" w:rsidRDefault="006871B5" w:rsidP="00727C9A">
            <w:pPr>
              <w:rPr>
                <w:ins w:id="42288" w:author="phuong vu" w:date="2018-11-30T14:07:00Z"/>
                <w:lang w:val="en-US"/>
                <w:rPrChange w:id="42289" w:author="phuong vu" w:date="2018-11-30T22:36:00Z">
                  <w:rPr>
                    <w:ins w:id="42290" w:author="phuong vu" w:date="2018-11-30T14:07:00Z"/>
                    <w:lang w:val="en-US"/>
                  </w:rPr>
                </w:rPrChange>
              </w:rPr>
              <w:pPrChange w:id="42291" w:author="phuong vu" w:date="2018-11-30T21:56:00Z">
                <w:pPr>
                  <w:spacing w:line="276" w:lineRule="auto"/>
                </w:pPr>
              </w:pPrChange>
            </w:pPr>
            <w:ins w:id="42292" w:author="phuong vu" w:date="2018-11-30T14:07:00Z">
              <w:r w:rsidRPr="00920004">
                <w:rPr>
                  <w:lang w:val="en-US"/>
                  <w:rPrChange w:id="42293" w:author="phuong vu" w:date="2018-11-30T22:36:00Z">
                    <w:rPr>
                      <w:lang w:val="en-US"/>
                    </w:rPr>
                  </w:rPrChange>
                </w:rPr>
                <w:t>current_staff</w:t>
              </w:r>
            </w:ins>
          </w:p>
        </w:tc>
        <w:tc>
          <w:tcPr>
            <w:tcW w:w="1300" w:type="dxa"/>
            <w:noWrap/>
            <w:tcPrChange w:id="42294" w:author="phuong vu" w:date="2018-11-30T14:22:00Z">
              <w:tcPr>
                <w:tcW w:w="1300" w:type="dxa"/>
                <w:noWrap/>
              </w:tcPr>
            </w:tcPrChange>
          </w:tcPr>
          <w:p w14:paraId="16BA447D" w14:textId="77777777" w:rsidR="006871B5" w:rsidRPr="00920004" w:rsidRDefault="006871B5" w:rsidP="00727C9A">
            <w:pPr>
              <w:rPr>
                <w:ins w:id="42295" w:author="phuong vu" w:date="2018-11-30T14:07:00Z"/>
                <w:lang w:val="en-US"/>
                <w:rPrChange w:id="42296" w:author="phuong vu" w:date="2018-11-30T22:36:00Z">
                  <w:rPr>
                    <w:ins w:id="42297" w:author="phuong vu" w:date="2018-11-30T14:07:00Z"/>
                    <w:lang w:val="en-US"/>
                  </w:rPr>
                </w:rPrChange>
              </w:rPr>
              <w:pPrChange w:id="42298" w:author="phuong vu" w:date="2018-11-30T21:56:00Z">
                <w:pPr>
                  <w:spacing w:line="276" w:lineRule="auto"/>
                </w:pPr>
              </w:pPrChange>
            </w:pPr>
            <w:ins w:id="42299" w:author="phuong vu" w:date="2018-11-30T14:07:00Z">
              <w:r w:rsidRPr="00920004">
                <w:rPr>
                  <w:lang w:val="en-US"/>
                  <w:rPrChange w:id="42300" w:author="phuong vu" w:date="2018-11-30T22:36:00Z">
                    <w:rPr>
                      <w:lang w:val="en-US"/>
                    </w:rPr>
                  </w:rPrChange>
                </w:rPr>
                <w:t>numeric</w:t>
              </w:r>
            </w:ins>
          </w:p>
        </w:tc>
        <w:tc>
          <w:tcPr>
            <w:tcW w:w="1098" w:type="dxa"/>
            <w:noWrap/>
            <w:vAlign w:val="center"/>
            <w:tcPrChange w:id="42301" w:author="phuong vu" w:date="2018-11-30T14:22:00Z">
              <w:tcPr>
                <w:tcW w:w="1098" w:type="dxa"/>
                <w:noWrap/>
                <w:vAlign w:val="center"/>
              </w:tcPr>
            </w:tcPrChange>
          </w:tcPr>
          <w:p w14:paraId="02E21C99" w14:textId="77777777" w:rsidR="006871B5" w:rsidRPr="00920004" w:rsidRDefault="006871B5" w:rsidP="00727C9A">
            <w:pPr>
              <w:jc w:val="center"/>
              <w:rPr>
                <w:ins w:id="42302" w:author="phuong vu" w:date="2018-11-30T14:07:00Z"/>
                <w:rPrChange w:id="42303" w:author="phuong vu" w:date="2018-11-30T22:36:00Z">
                  <w:rPr>
                    <w:ins w:id="42304" w:author="phuong vu" w:date="2018-11-30T14:07:00Z"/>
                  </w:rPr>
                </w:rPrChange>
              </w:rPr>
              <w:pPrChange w:id="42305" w:author="phuong vu" w:date="2018-11-30T21:56:00Z">
                <w:pPr>
                  <w:spacing w:line="276" w:lineRule="auto"/>
                  <w:jc w:val="center"/>
                </w:pPr>
              </w:pPrChange>
            </w:pPr>
          </w:p>
        </w:tc>
        <w:tc>
          <w:tcPr>
            <w:tcW w:w="838" w:type="dxa"/>
            <w:noWrap/>
            <w:vAlign w:val="center"/>
            <w:tcPrChange w:id="42306" w:author="phuong vu" w:date="2018-11-30T14:22:00Z">
              <w:tcPr>
                <w:tcW w:w="838" w:type="dxa"/>
                <w:noWrap/>
                <w:vAlign w:val="center"/>
              </w:tcPr>
            </w:tcPrChange>
          </w:tcPr>
          <w:p w14:paraId="376FBB00" w14:textId="77777777" w:rsidR="006871B5" w:rsidRPr="00920004" w:rsidRDefault="006871B5" w:rsidP="00727C9A">
            <w:pPr>
              <w:jc w:val="center"/>
              <w:rPr>
                <w:ins w:id="42307" w:author="phuong vu" w:date="2018-11-30T14:07:00Z"/>
                <w:rPrChange w:id="42308" w:author="phuong vu" w:date="2018-11-30T22:36:00Z">
                  <w:rPr>
                    <w:ins w:id="42309" w:author="phuong vu" w:date="2018-11-30T14:07:00Z"/>
                  </w:rPr>
                </w:rPrChange>
              </w:rPr>
              <w:pPrChange w:id="42310" w:author="phuong vu" w:date="2018-11-30T21:56:00Z">
                <w:pPr>
                  <w:spacing w:line="276" w:lineRule="auto"/>
                  <w:jc w:val="center"/>
                </w:pPr>
              </w:pPrChange>
            </w:pPr>
          </w:p>
        </w:tc>
        <w:tc>
          <w:tcPr>
            <w:tcW w:w="823" w:type="dxa"/>
            <w:noWrap/>
            <w:vAlign w:val="center"/>
            <w:tcPrChange w:id="42311" w:author="phuong vu" w:date="2018-11-30T14:22:00Z">
              <w:tcPr>
                <w:tcW w:w="823" w:type="dxa"/>
                <w:noWrap/>
                <w:vAlign w:val="center"/>
              </w:tcPr>
            </w:tcPrChange>
          </w:tcPr>
          <w:p w14:paraId="5465C94A" w14:textId="77777777" w:rsidR="006871B5" w:rsidRPr="00920004" w:rsidRDefault="006871B5" w:rsidP="00727C9A">
            <w:pPr>
              <w:jc w:val="center"/>
              <w:rPr>
                <w:ins w:id="42312" w:author="phuong vu" w:date="2018-11-30T14:07:00Z"/>
                <w:lang w:val="en-US"/>
                <w:rPrChange w:id="42313" w:author="phuong vu" w:date="2018-11-30T22:36:00Z">
                  <w:rPr>
                    <w:ins w:id="42314" w:author="phuong vu" w:date="2018-11-30T14:07:00Z"/>
                    <w:lang w:val="en-US"/>
                  </w:rPr>
                </w:rPrChange>
              </w:rPr>
              <w:pPrChange w:id="42315" w:author="phuong vu" w:date="2018-11-30T21:56:00Z">
                <w:pPr>
                  <w:spacing w:line="276" w:lineRule="auto"/>
                  <w:jc w:val="center"/>
                </w:pPr>
              </w:pPrChange>
            </w:pPr>
            <w:ins w:id="42316" w:author="phuong vu" w:date="2018-11-30T14:07:00Z">
              <w:r w:rsidRPr="00920004">
                <w:rPr>
                  <w:lang w:val="en-US"/>
                  <w:rPrChange w:id="42317" w:author="phuong vu" w:date="2018-11-30T22:36:00Z">
                    <w:rPr>
                      <w:lang w:val="en-US"/>
                    </w:rPr>
                  </w:rPrChange>
                </w:rPr>
                <w:t>X</w:t>
              </w:r>
            </w:ins>
          </w:p>
        </w:tc>
        <w:tc>
          <w:tcPr>
            <w:tcW w:w="1663" w:type="dxa"/>
            <w:noWrap/>
            <w:tcPrChange w:id="42318" w:author="phuong vu" w:date="2018-11-30T14:22:00Z">
              <w:tcPr>
                <w:tcW w:w="2228" w:type="dxa"/>
                <w:noWrap/>
              </w:tcPr>
            </w:tcPrChange>
          </w:tcPr>
          <w:p w14:paraId="5FE80801" w14:textId="77777777" w:rsidR="006871B5" w:rsidRPr="00920004" w:rsidRDefault="006871B5" w:rsidP="00727C9A">
            <w:pPr>
              <w:rPr>
                <w:ins w:id="42319" w:author="phuong vu" w:date="2018-11-30T14:07:00Z"/>
                <w:lang w:val="en-US"/>
                <w:rPrChange w:id="42320" w:author="phuong vu" w:date="2018-11-30T22:36:00Z">
                  <w:rPr>
                    <w:ins w:id="42321" w:author="phuong vu" w:date="2018-11-30T14:07:00Z"/>
                    <w:lang w:val="en-US"/>
                  </w:rPr>
                </w:rPrChange>
              </w:rPr>
              <w:pPrChange w:id="42322" w:author="phuong vu" w:date="2018-11-30T21:56:00Z">
                <w:pPr>
                  <w:spacing w:line="276" w:lineRule="auto"/>
                </w:pPr>
              </w:pPrChange>
            </w:pPr>
            <w:ins w:id="42323" w:author="phuong vu" w:date="2018-11-30T14:07:00Z">
              <w:r w:rsidRPr="00920004">
                <w:rPr>
                  <w:lang w:val="en-US"/>
                  <w:rPrChange w:id="42324" w:author="phuong vu" w:date="2018-11-30T22:36:00Z">
                    <w:rPr>
                      <w:lang w:val="en-US"/>
                    </w:rPr>
                  </w:rPrChange>
                </w:rPr>
                <w:t>Nhân viên hiện tại</w:t>
              </w:r>
            </w:ins>
          </w:p>
        </w:tc>
      </w:tr>
      <w:tr w:rsidR="006871B5" w:rsidRPr="00920004" w14:paraId="6958164D" w14:textId="77777777" w:rsidTr="00BD0851">
        <w:trPr>
          <w:trHeight w:val="300"/>
          <w:ins w:id="42325" w:author="phuong vu" w:date="2018-11-30T14:07:00Z"/>
          <w:trPrChange w:id="42326" w:author="phuong vu" w:date="2018-11-30T14:22:00Z">
            <w:trPr>
              <w:trHeight w:val="300"/>
            </w:trPr>
          </w:trPrChange>
        </w:trPr>
        <w:tc>
          <w:tcPr>
            <w:tcW w:w="708" w:type="dxa"/>
            <w:noWrap/>
            <w:vAlign w:val="center"/>
            <w:hideMark/>
            <w:tcPrChange w:id="42327" w:author="phuong vu" w:date="2018-11-30T14:22:00Z">
              <w:tcPr>
                <w:tcW w:w="708" w:type="dxa"/>
                <w:noWrap/>
                <w:vAlign w:val="center"/>
                <w:hideMark/>
              </w:tcPr>
            </w:tcPrChange>
          </w:tcPr>
          <w:p w14:paraId="7081FD72" w14:textId="77777777" w:rsidR="006871B5" w:rsidRPr="00920004" w:rsidRDefault="006871B5" w:rsidP="00BD0851">
            <w:pPr>
              <w:spacing w:before="240" w:line="0" w:lineRule="atLeast"/>
              <w:jc w:val="center"/>
              <w:rPr>
                <w:ins w:id="42328" w:author="phuong vu" w:date="2018-11-30T14:07:00Z"/>
                <w:lang w:val="en-US"/>
                <w:rPrChange w:id="42329" w:author="phuong vu" w:date="2018-11-30T22:36:00Z">
                  <w:rPr>
                    <w:ins w:id="42330" w:author="phuong vu" w:date="2018-11-30T14:07:00Z"/>
                    <w:lang w:val="en-US"/>
                  </w:rPr>
                </w:rPrChange>
              </w:rPr>
              <w:pPrChange w:id="42331" w:author="phuong vu" w:date="2018-11-30T14:16:00Z">
                <w:pPr>
                  <w:spacing w:line="276" w:lineRule="auto"/>
                  <w:jc w:val="center"/>
                </w:pPr>
              </w:pPrChange>
            </w:pPr>
            <w:ins w:id="42332" w:author="phuong vu" w:date="2018-11-30T14:07:00Z">
              <w:r w:rsidRPr="00920004">
                <w:rPr>
                  <w:lang w:val="en-US"/>
                  <w:rPrChange w:id="42333" w:author="phuong vu" w:date="2018-11-30T22:36:00Z">
                    <w:rPr>
                      <w:lang w:val="en-US"/>
                    </w:rPr>
                  </w:rPrChange>
                </w:rPr>
                <w:t>4</w:t>
              </w:r>
            </w:ins>
          </w:p>
        </w:tc>
        <w:tc>
          <w:tcPr>
            <w:tcW w:w="2295" w:type="dxa"/>
            <w:noWrap/>
            <w:hideMark/>
            <w:tcPrChange w:id="42334" w:author="phuong vu" w:date="2018-11-30T14:22:00Z">
              <w:tcPr>
                <w:tcW w:w="2295" w:type="dxa"/>
                <w:noWrap/>
                <w:hideMark/>
              </w:tcPr>
            </w:tcPrChange>
          </w:tcPr>
          <w:p w14:paraId="45E501B0" w14:textId="77777777" w:rsidR="006871B5" w:rsidRPr="00920004" w:rsidRDefault="006871B5" w:rsidP="00727C9A">
            <w:pPr>
              <w:rPr>
                <w:ins w:id="42335" w:author="phuong vu" w:date="2018-11-30T14:07:00Z"/>
                <w:lang w:val="en-US"/>
                <w:rPrChange w:id="42336" w:author="phuong vu" w:date="2018-11-30T22:36:00Z">
                  <w:rPr>
                    <w:ins w:id="42337" w:author="phuong vu" w:date="2018-11-30T14:07:00Z"/>
                    <w:lang w:val="en-US"/>
                  </w:rPr>
                </w:rPrChange>
              </w:rPr>
              <w:pPrChange w:id="42338" w:author="phuong vu" w:date="2018-11-30T21:56:00Z">
                <w:pPr>
                  <w:spacing w:line="276" w:lineRule="auto"/>
                </w:pPr>
              </w:pPrChange>
            </w:pPr>
            <w:ins w:id="42339" w:author="phuong vu" w:date="2018-11-30T14:07:00Z">
              <w:r w:rsidRPr="00920004">
                <w:rPr>
                  <w:lang w:val="en-US"/>
                  <w:rPrChange w:id="42340" w:author="phuong vu" w:date="2018-11-30T22:36:00Z">
                    <w:rPr>
                      <w:lang w:val="en-US"/>
                    </w:rPr>
                  </w:rPrChange>
                </w:rPr>
                <w:t>previous_staff</w:t>
              </w:r>
            </w:ins>
          </w:p>
        </w:tc>
        <w:tc>
          <w:tcPr>
            <w:tcW w:w="1300" w:type="dxa"/>
            <w:noWrap/>
            <w:hideMark/>
            <w:tcPrChange w:id="42341" w:author="phuong vu" w:date="2018-11-30T14:22:00Z">
              <w:tcPr>
                <w:tcW w:w="1300" w:type="dxa"/>
                <w:noWrap/>
                <w:hideMark/>
              </w:tcPr>
            </w:tcPrChange>
          </w:tcPr>
          <w:p w14:paraId="7D7E9FC4" w14:textId="77777777" w:rsidR="006871B5" w:rsidRPr="00920004" w:rsidRDefault="006871B5" w:rsidP="00727C9A">
            <w:pPr>
              <w:rPr>
                <w:ins w:id="42342" w:author="phuong vu" w:date="2018-11-30T14:07:00Z"/>
                <w:rPrChange w:id="42343" w:author="phuong vu" w:date="2018-11-30T22:36:00Z">
                  <w:rPr>
                    <w:ins w:id="42344" w:author="phuong vu" w:date="2018-11-30T14:07:00Z"/>
                  </w:rPr>
                </w:rPrChange>
              </w:rPr>
              <w:pPrChange w:id="42345" w:author="phuong vu" w:date="2018-11-30T21:56:00Z">
                <w:pPr>
                  <w:spacing w:line="276" w:lineRule="auto"/>
                </w:pPr>
              </w:pPrChange>
            </w:pPr>
            <w:ins w:id="42346" w:author="phuong vu" w:date="2018-11-30T14:07:00Z">
              <w:r w:rsidRPr="00920004">
                <w:rPr>
                  <w:lang w:val="en-US"/>
                  <w:rPrChange w:id="42347" w:author="phuong vu" w:date="2018-11-30T22:36:00Z">
                    <w:rPr>
                      <w:lang w:val="en-US"/>
                    </w:rPr>
                  </w:rPrChange>
                </w:rPr>
                <w:t>numeric</w:t>
              </w:r>
            </w:ins>
          </w:p>
        </w:tc>
        <w:tc>
          <w:tcPr>
            <w:tcW w:w="1098" w:type="dxa"/>
            <w:noWrap/>
            <w:vAlign w:val="center"/>
            <w:hideMark/>
            <w:tcPrChange w:id="42348" w:author="phuong vu" w:date="2018-11-30T14:22:00Z">
              <w:tcPr>
                <w:tcW w:w="1098" w:type="dxa"/>
                <w:noWrap/>
                <w:vAlign w:val="center"/>
                <w:hideMark/>
              </w:tcPr>
            </w:tcPrChange>
          </w:tcPr>
          <w:p w14:paraId="7DC41271" w14:textId="77777777" w:rsidR="006871B5" w:rsidRPr="00920004" w:rsidRDefault="006871B5" w:rsidP="00727C9A">
            <w:pPr>
              <w:jc w:val="center"/>
              <w:rPr>
                <w:ins w:id="42349" w:author="phuong vu" w:date="2018-11-30T14:07:00Z"/>
                <w:rPrChange w:id="42350" w:author="phuong vu" w:date="2018-11-30T22:36:00Z">
                  <w:rPr>
                    <w:ins w:id="42351" w:author="phuong vu" w:date="2018-11-30T14:07:00Z"/>
                  </w:rPr>
                </w:rPrChange>
              </w:rPr>
              <w:pPrChange w:id="42352" w:author="phuong vu" w:date="2018-11-30T21:56:00Z">
                <w:pPr>
                  <w:spacing w:line="276" w:lineRule="auto"/>
                  <w:jc w:val="center"/>
                </w:pPr>
              </w:pPrChange>
            </w:pPr>
          </w:p>
        </w:tc>
        <w:tc>
          <w:tcPr>
            <w:tcW w:w="838" w:type="dxa"/>
            <w:noWrap/>
            <w:vAlign w:val="center"/>
            <w:hideMark/>
            <w:tcPrChange w:id="42353" w:author="phuong vu" w:date="2018-11-30T14:22:00Z">
              <w:tcPr>
                <w:tcW w:w="838" w:type="dxa"/>
                <w:noWrap/>
                <w:vAlign w:val="center"/>
                <w:hideMark/>
              </w:tcPr>
            </w:tcPrChange>
          </w:tcPr>
          <w:p w14:paraId="66047D26" w14:textId="77777777" w:rsidR="006871B5" w:rsidRPr="00920004" w:rsidRDefault="006871B5" w:rsidP="00727C9A">
            <w:pPr>
              <w:jc w:val="center"/>
              <w:rPr>
                <w:ins w:id="42354" w:author="phuong vu" w:date="2018-11-30T14:07:00Z"/>
                <w:rPrChange w:id="42355" w:author="phuong vu" w:date="2018-11-30T22:36:00Z">
                  <w:rPr>
                    <w:ins w:id="42356" w:author="phuong vu" w:date="2018-11-30T14:07:00Z"/>
                  </w:rPr>
                </w:rPrChange>
              </w:rPr>
              <w:pPrChange w:id="42357" w:author="phuong vu" w:date="2018-11-30T21:56:00Z">
                <w:pPr>
                  <w:spacing w:line="276" w:lineRule="auto"/>
                  <w:jc w:val="center"/>
                </w:pPr>
              </w:pPrChange>
            </w:pPr>
          </w:p>
        </w:tc>
        <w:tc>
          <w:tcPr>
            <w:tcW w:w="823" w:type="dxa"/>
            <w:noWrap/>
            <w:vAlign w:val="center"/>
            <w:hideMark/>
            <w:tcPrChange w:id="42358" w:author="phuong vu" w:date="2018-11-30T14:22:00Z">
              <w:tcPr>
                <w:tcW w:w="823" w:type="dxa"/>
                <w:noWrap/>
                <w:vAlign w:val="center"/>
                <w:hideMark/>
              </w:tcPr>
            </w:tcPrChange>
          </w:tcPr>
          <w:p w14:paraId="5541FDA2" w14:textId="77777777" w:rsidR="006871B5" w:rsidRPr="00920004" w:rsidRDefault="006871B5" w:rsidP="00727C9A">
            <w:pPr>
              <w:jc w:val="center"/>
              <w:rPr>
                <w:ins w:id="42359" w:author="phuong vu" w:date="2018-11-30T14:07:00Z"/>
                <w:lang w:val="en-US"/>
                <w:rPrChange w:id="42360" w:author="phuong vu" w:date="2018-11-30T22:36:00Z">
                  <w:rPr>
                    <w:ins w:id="42361" w:author="phuong vu" w:date="2018-11-30T14:07:00Z"/>
                    <w:lang w:val="en-US"/>
                  </w:rPr>
                </w:rPrChange>
              </w:rPr>
              <w:pPrChange w:id="42362" w:author="phuong vu" w:date="2018-11-30T21:56:00Z">
                <w:pPr>
                  <w:spacing w:line="276" w:lineRule="auto"/>
                  <w:jc w:val="center"/>
                </w:pPr>
              </w:pPrChange>
            </w:pPr>
            <w:ins w:id="42363" w:author="phuong vu" w:date="2018-11-30T14:07:00Z">
              <w:r w:rsidRPr="00920004">
                <w:rPr>
                  <w:lang w:val="en-US"/>
                  <w:rPrChange w:id="42364" w:author="phuong vu" w:date="2018-11-30T22:36:00Z">
                    <w:rPr>
                      <w:lang w:val="en-US"/>
                    </w:rPr>
                  </w:rPrChange>
                </w:rPr>
                <w:t>X</w:t>
              </w:r>
            </w:ins>
          </w:p>
        </w:tc>
        <w:tc>
          <w:tcPr>
            <w:tcW w:w="1663" w:type="dxa"/>
            <w:noWrap/>
            <w:hideMark/>
            <w:tcPrChange w:id="42365" w:author="phuong vu" w:date="2018-11-30T14:22:00Z">
              <w:tcPr>
                <w:tcW w:w="2228" w:type="dxa"/>
                <w:noWrap/>
                <w:hideMark/>
              </w:tcPr>
            </w:tcPrChange>
          </w:tcPr>
          <w:p w14:paraId="5FAC2018" w14:textId="77777777" w:rsidR="006871B5" w:rsidRPr="00920004" w:rsidRDefault="006871B5" w:rsidP="00727C9A">
            <w:pPr>
              <w:rPr>
                <w:ins w:id="42366" w:author="phuong vu" w:date="2018-11-30T14:07:00Z"/>
                <w:lang w:val="en-US"/>
                <w:rPrChange w:id="42367" w:author="phuong vu" w:date="2018-11-30T22:36:00Z">
                  <w:rPr>
                    <w:ins w:id="42368" w:author="phuong vu" w:date="2018-11-30T14:07:00Z"/>
                    <w:lang w:val="en-US"/>
                  </w:rPr>
                </w:rPrChange>
              </w:rPr>
              <w:pPrChange w:id="42369" w:author="phuong vu" w:date="2018-11-30T21:56:00Z">
                <w:pPr>
                  <w:keepNext/>
                  <w:spacing w:line="276" w:lineRule="auto"/>
                </w:pPr>
              </w:pPrChange>
            </w:pPr>
            <w:ins w:id="42370" w:author="phuong vu" w:date="2018-11-30T14:07:00Z">
              <w:r w:rsidRPr="00920004">
                <w:rPr>
                  <w:lang w:val="en-US"/>
                  <w:rPrChange w:id="42371" w:author="phuong vu" w:date="2018-11-30T22:36:00Z">
                    <w:rPr>
                      <w:lang w:val="en-US"/>
                    </w:rPr>
                  </w:rPrChange>
                </w:rPr>
                <w:t>Nhân viên trước</w:t>
              </w:r>
            </w:ins>
          </w:p>
        </w:tc>
      </w:tr>
      <w:tr w:rsidR="006871B5" w:rsidRPr="00920004" w14:paraId="4D593D28" w14:textId="77777777" w:rsidTr="00BD0851">
        <w:trPr>
          <w:trHeight w:val="300"/>
          <w:ins w:id="42372" w:author="phuong vu" w:date="2018-11-30T14:07:00Z"/>
          <w:trPrChange w:id="42373" w:author="phuong vu" w:date="2018-11-30T14:22:00Z">
            <w:trPr>
              <w:trHeight w:val="300"/>
            </w:trPr>
          </w:trPrChange>
        </w:trPr>
        <w:tc>
          <w:tcPr>
            <w:tcW w:w="708" w:type="dxa"/>
            <w:noWrap/>
            <w:vAlign w:val="center"/>
            <w:tcPrChange w:id="42374" w:author="phuong vu" w:date="2018-11-30T14:22:00Z">
              <w:tcPr>
                <w:tcW w:w="708" w:type="dxa"/>
                <w:noWrap/>
                <w:vAlign w:val="center"/>
              </w:tcPr>
            </w:tcPrChange>
          </w:tcPr>
          <w:p w14:paraId="735C8327" w14:textId="77777777" w:rsidR="006871B5" w:rsidRPr="00920004" w:rsidRDefault="006871B5" w:rsidP="00BD0851">
            <w:pPr>
              <w:spacing w:before="240" w:line="0" w:lineRule="atLeast"/>
              <w:jc w:val="center"/>
              <w:rPr>
                <w:ins w:id="42375" w:author="phuong vu" w:date="2018-11-30T14:07:00Z"/>
                <w:lang w:val="en-US"/>
                <w:rPrChange w:id="42376" w:author="phuong vu" w:date="2018-11-30T22:36:00Z">
                  <w:rPr>
                    <w:ins w:id="42377" w:author="phuong vu" w:date="2018-11-30T14:07:00Z"/>
                    <w:lang w:val="en-US"/>
                  </w:rPr>
                </w:rPrChange>
              </w:rPr>
              <w:pPrChange w:id="42378" w:author="phuong vu" w:date="2018-11-30T14:16:00Z">
                <w:pPr>
                  <w:spacing w:line="276" w:lineRule="auto"/>
                  <w:jc w:val="center"/>
                </w:pPr>
              </w:pPrChange>
            </w:pPr>
            <w:ins w:id="42379" w:author="phuong vu" w:date="2018-11-30T14:07:00Z">
              <w:r w:rsidRPr="00920004">
                <w:rPr>
                  <w:lang w:val="en-US"/>
                  <w:rPrChange w:id="42380" w:author="phuong vu" w:date="2018-11-30T22:36:00Z">
                    <w:rPr>
                      <w:lang w:val="en-US"/>
                    </w:rPr>
                  </w:rPrChange>
                </w:rPr>
                <w:t>5</w:t>
              </w:r>
            </w:ins>
          </w:p>
        </w:tc>
        <w:tc>
          <w:tcPr>
            <w:tcW w:w="2295" w:type="dxa"/>
            <w:noWrap/>
            <w:tcPrChange w:id="42381" w:author="phuong vu" w:date="2018-11-30T14:22:00Z">
              <w:tcPr>
                <w:tcW w:w="2295" w:type="dxa"/>
                <w:noWrap/>
              </w:tcPr>
            </w:tcPrChange>
          </w:tcPr>
          <w:p w14:paraId="3F2060AF" w14:textId="77777777" w:rsidR="006871B5" w:rsidRPr="00920004" w:rsidRDefault="006871B5" w:rsidP="00727C9A">
            <w:pPr>
              <w:rPr>
                <w:ins w:id="42382" w:author="phuong vu" w:date="2018-11-30T14:07:00Z"/>
                <w:lang w:val="en-US"/>
                <w:rPrChange w:id="42383" w:author="phuong vu" w:date="2018-11-30T22:36:00Z">
                  <w:rPr>
                    <w:ins w:id="42384" w:author="phuong vu" w:date="2018-11-30T14:07:00Z"/>
                    <w:lang w:val="en-US"/>
                  </w:rPr>
                </w:rPrChange>
              </w:rPr>
              <w:pPrChange w:id="42385" w:author="phuong vu" w:date="2018-11-30T21:56:00Z">
                <w:pPr>
                  <w:spacing w:line="276" w:lineRule="auto"/>
                </w:pPr>
              </w:pPrChange>
            </w:pPr>
            <w:ins w:id="42386" w:author="phuong vu" w:date="2018-11-30T14:07:00Z">
              <w:r w:rsidRPr="00920004">
                <w:rPr>
                  <w:lang w:val="en-US"/>
                  <w:rPrChange w:id="42387" w:author="phuong vu" w:date="2018-11-30T22:36:00Z">
                    <w:rPr>
                      <w:lang w:val="en-US"/>
                    </w:rPr>
                  </w:rPrChange>
                </w:rPr>
                <w:t>customer_order</w:t>
              </w:r>
            </w:ins>
          </w:p>
        </w:tc>
        <w:tc>
          <w:tcPr>
            <w:tcW w:w="1300" w:type="dxa"/>
            <w:noWrap/>
            <w:tcPrChange w:id="42388" w:author="phuong vu" w:date="2018-11-30T14:22:00Z">
              <w:tcPr>
                <w:tcW w:w="1300" w:type="dxa"/>
                <w:noWrap/>
              </w:tcPr>
            </w:tcPrChange>
          </w:tcPr>
          <w:p w14:paraId="5829FA9B" w14:textId="77777777" w:rsidR="006871B5" w:rsidRPr="00920004" w:rsidRDefault="006871B5" w:rsidP="00727C9A">
            <w:pPr>
              <w:rPr>
                <w:ins w:id="42389" w:author="phuong vu" w:date="2018-11-30T14:07:00Z"/>
                <w:lang w:val="en-US"/>
                <w:rPrChange w:id="42390" w:author="phuong vu" w:date="2018-11-30T22:36:00Z">
                  <w:rPr>
                    <w:ins w:id="42391" w:author="phuong vu" w:date="2018-11-30T14:07:00Z"/>
                    <w:lang w:val="en-US"/>
                  </w:rPr>
                </w:rPrChange>
              </w:rPr>
              <w:pPrChange w:id="42392" w:author="phuong vu" w:date="2018-11-30T21:56:00Z">
                <w:pPr>
                  <w:spacing w:line="276" w:lineRule="auto"/>
                </w:pPr>
              </w:pPrChange>
            </w:pPr>
            <w:ins w:id="42393" w:author="phuong vu" w:date="2018-11-30T14:07:00Z">
              <w:r w:rsidRPr="00920004">
                <w:rPr>
                  <w:lang w:val="en-US"/>
                  <w:rPrChange w:id="42394" w:author="phuong vu" w:date="2018-11-30T22:36:00Z">
                    <w:rPr>
                      <w:lang w:val="en-US"/>
                    </w:rPr>
                  </w:rPrChange>
                </w:rPr>
                <w:t>numeric</w:t>
              </w:r>
            </w:ins>
          </w:p>
        </w:tc>
        <w:tc>
          <w:tcPr>
            <w:tcW w:w="1098" w:type="dxa"/>
            <w:noWrap/>
            <w:vAlign w:val="center"/>
            <w:tcPrChange w:id="42395" w:author="phuong vu" w:date="2018-11-30T14:22:00Z">
              <w:tcPr>
                <w:tcW w:w="1098" w:type="dxa"/>
                <w:noWrap/>
                <w:vAlign w:val="center"/>
              </w:tcPr>
            </w:tcPrChange>
          </w:tcPr>
          <w:p w14:paraId="5D7FEEC3" w14:textId="77777777" w:rsidR="006871B5" w:rsidRPr="00920004" w:rsidRDefault="006871B5" w:rsidP="00727C9A">
            <w:pPr>
              <w:jc w:val="center"/>
              <w:rPr>
                <w:ins w:id="42396" w:author="phuong vu" w:date="2018-11-30T14:07:00Z"/>
                <w:lang w:val="en-US"/>
                <w:rPrChange w:id="42397" w:author="phuong vu" w:date="2018-11-30T22:36:00Z">
                  <w:rPr>
                    <w:ins w:id="42398" w:author="phuong vu" w:date="2018-11-30T14:07:00Z"/>
                    <w:lang w:val="en-US"/>
                  </w:rPr>
                </w:rPrChange>
              </w:rPr>
              <w:pPrChange w:id="42399" w:author="phuong vu" w:date="2018-11-30T21:56:00Z">
                <w:pPr>
                  <w:spacing w:line="276" w:lineRule="auto"/>
                  <w:jc w:val="center"/>
                </w:pPr>
              </w:pPrChange>
            </w:pPr>
            <w:ins w:id="42400" w:author="phuong vu" w:date="2018-11-30T14:07:00Z">
              <w:r w:rsidRPr="00920004">
                <w:rPr>
                  <w:lang w:val="en-US"/>
                  <w:rPrChange w:id="42401" w:author="phuong vu" w:date="2018-11-30T22:36:00Z">
                    <w:rPr>
                      <w:lang w:val="en-US"/>
                    </w:rPr>
                  </w:rPrChange>
                </w:rPr>
                <w:t>X</w:t>
              </w:r>
            </w:ins>
          </w:p>
        </w:tc>
        <w:tc>
          <w:tcPr>
            <w:tcW w:w="838" w:type="dxa"/>
            <w:noWrap/>
            <w:vAlign w:val="center"/>
            <w:tcPrChange w:id="42402" w:author="phuong vu" w:date="2018-11-30T14:22:00Z">
              <w:tcPr>
                <w:tcW w:w="838" w:type="dxa"/>
                <w:noWrap/>
                <w:vAlign w:val="center"/>
              </w:tcPr>
            </w:tcPrChange>
          </w:tcPr>
          <w:p w14:paraId="0FF7A29B" w14:textId="77777777" w:rsidR="006871B5" w:rsidRPr="00920004" w:rsidRDefault="006871B5" w:rsidP="00727C9A">
            <w:pPr>
              <w:jc w:val="center"/>
              <w:rPr>
                <w:ins w:id="42403" w:author="phuong vu" w:date="2018-11-30T14:07:00Z"/>
                <w:rPrChange w:id="42404" w:author="phuong vu" w:date="2018-11-30T22:36:00Z">
                  <w:rPr>
                    <w:ins w:id="42405" w:author="phuong vu" w:date="2018-11-30T14:07:00Z"/>
                  </w:rPr>
                </w:rPrChange>
              </w:rPr>
              <w:pPrChange w:id="42406" w:author="phuong vu" w:date="2018-11-30T21:56:00Z">
                <w:pPr>
                  <w:spacing w:line="276" w:lineRule="auto"/>
                  <w:jc w:val="center"/>
                </w:pPr>
              </w:pPrChange>
            </w:pPr>
          </w:p>
        </w:tc>
        <w:tc>
          <w:tcPr>
            <w:tcW w:w="823" w:type="dxa"/>
            <w:noWrap/>
            <w:vAlign w:val="center"/>
            <w:tcPrChange w:id="42407" w:author="phuong vu" w:date="2018-11-30T14:22:00Z">
              <w:tcPr>
                <w:tcW w:w="823" w:type="dxa"/>
                <w:noWrap/>
                <w:vAlign w:val="center"/>
              </w:tcPr>
            </w:tcPrChange>
          </w:tcPr>
          <w:p w14:paraId="2A25E023" w14:textId="77777777" w:rsidR="006871B5" w:rsidRPr="00920004" w:rsidRDefault="006871B5" w:rsidP="00727C9A">
            <w:pPr>
              <w:jc w:val="center"/>
              <w:rPr>
                <w:ins w:id="42408" w:author="phuong vu" w:date="2018-11-30T14:07:00Z"/>
                <w:rPrChange w:id="42409" w:author="phuong vu" w:date="2018-11-30T22:36:00Z">
                  <w:rPr>
                    <w:ins w:id="42410" w:author="phuong vu" w:date="2018-11-30T14:07:00Z"/>
                  </w:rPr>
                </w:rPrChange>
              </w:rPr>
              <w:pPrChange w:id="42411" w:author="phuong vu" w:date="2018-11-30T21:56:00Z">
                <w:pPr>
                  <w:spacing w:line="276" w:lineRule="auto"/>
                  <w:jc w:val="center"/>
                </w:pPr>
              </w:pPrChange>
            </w:pPr>
          </w:p>
        </w:tc>
        <w:tc>
          <w:tcPr>
            <w:tcW w:w="1663" w:type="dxa"/>
            <w:noWrap/>
            <w:tcPrChange w:id="42412" w:author="phuong vu" w:date="2018-11-30T14:22:00Z">
              <w:tcPr>
                <w:tcW w:w="2228" w:type="dxa"/>
                <w:noWrap/>
              </w:tcPr>
            </w:tcPrChange>
          </w:tcPr>
          <w:p w14:paraId="0A1471AA" w14:textId="77777777" w:rsidR="006871B5" w:rsidRPr="00920004" w:rsidRDefault="006871B5" w:rsidP="00727C9A">
            <w:pPr>
              <w:rPr>
                <w:ins w:id="42413" w:author="phuong vu" w:date="2018-11-30T14:07:00Z"/>
                <w:lang w:val="en-US"/>
                <w:rPrChange w:id="42414" w:author="phuong vu" w:date="2018-11-30T22:36:00Z">
                  <w:rPr>
                    <w:ins w:id="42415" w:author="phuong vu" w:date="2018-11-30T14:07:00Z"/>
                    <w:lang w:val="en-US"/>
                  </w:rPr>
                </w:rPrChange>
              </w:rPr>
              <w:pPrChange w:id="42416" w:author="phuong vu" w:date="2018-11-30T21:56:00Z">
                <w:pPr>
                  <w:keepNext/>
                  <w:spacing w:line="276" w:lineRule="auto"/>
                </w:pPr>
              </w:pPrChange>
            </w:pPr>
            <w:ins w:id="42417" w:author="phuong vu" w:date="2018-11-30T14:07:00Z">
              <w:r w:rsidRPr="00920004">
                <w:rPr>
                  <w:lang w:val="en-US"/>
                  <w:rPrChange w:id="42418" w:author="phuong vu" w:date="2018-11-30T22:36:00Z">
                    <w:rPr>
                      <w:lang w:val="en-US"/>
                    </w:rPr>
                  </w:rPrChange>
                </w:rPr>
                <w:t>ID đơn hàng</w:t>
              </w:r>
            </w:ins>
          </w:p>
        </w:tc>
      </w:tr>
      <w:tr w:rsidR="006871B5" w:rsidRPr="00920004" w14:paraId="154E0647" w14:textId="77777777" w:rsidTr="00BD0851">
        <w:trPr>
          <w:trHeight w:val="300"/>
          <w:ins w:id="42419" w:author="phuong vu" w:date="2018-11-30T14:07:00Z"/>
          <w:trPrChange w:id="42420" w:author="phuong vu" w:date="2018-11-30T14:22:00Z">
            <w:trPr>
              <w:trHeight w:val="300"/>
            </w:trPr>
          </w:trPrChange>
        </w:trPr>
        <w:tc>
          <w:tcPr>
            <w:tcW w:w="708" w:type="dxa"/>
            <w:noWrap/>
            <w:vAlign w:val="center"/>
            <w:tcPrChange w:id="42421" w:author="phuong vu" w:date="2018-11-30T14:22:00Z">
              <w:tcPr>
                <w:tcW w:w="708" w:type="dxa"/>
                <w:noWrap/>
                <w:vAlign w:val="center"/>
              </w:tcPr>
            </w:tcPrChange>
          </w:tcPr>
          <w:p w14:paraId="738BFC6C" w14:textId="77777777" w:rsidR="006871B5" w:rsidRPr="00920004" w:rsidRDefault="006871B5" w:rsidP="00BD0851">
            <w:pPr>
              <w:spacing w:before="240" w:line="0" w:lineRule="atLeast"/>
              <w:jc w:val="center"/>
              <w:rPr>
                <w:ins w:id="42422" w:author="phuong vu" w:date="2018-11-30T14:07:00Z"/>
                <w:lang w:val="en-US"/>
                <w:rPrChange w:id="42423" w:author="phuong vu" w:date="2018-11-30T22:36:00Z">
                  <w:rPr>
                    <w:ins w:id="42424" w:author="phuong vu" w:date="2018-11-30T14:07:00Z"/>
                    <w:lang w:val="en-US"/>
                  </w:rPr>
                </w:rPrChange>
              </w:rPr>
              <w:pPrChange w:id="42425" w:author="phuong vu" w:date="2018-11-30T14:16:00Z">
                <w:pPr>
                  <w:spacing w:line="276" w:lineRule="auto"/>
                  <w:jc w:val="center"/>
                </w:pPr>
              </w:pPrChange>
            </w:pPr>
            <w:ins w:id="42426" w:author="phuong vu" w:date="2018-11-30T14:07:00Z">
              <w:r w:rsidRPr="00920004">
                <w:rPr>
                  <w:lang w:val="en-US"/>
                  <w:rPrChange w:id="42427" w:author="phuong vu" w:date="2018-11-30T22:36:00Z">
                    <w:rPr>
                      <w:lang w:val="en-US"/>
                    </w:rPr>
                  </w:rPrChange>
                </w:rPr>
                <w:t>6</w:t>
              </w:r>
            </w:ins>
          </w:p>
        </w:tc>
        <w:tc>
          <w:tcPr>
            <w:tcW w:w="2295" w:type="dxa"/>
            <w:noWrap/>
            <w:tcPrChange w:id="42428" w:author="phuong vu" w:date="2018-11-30T14:22:00Z">
              <w:tcPr>
                <w:tcW w:w="2295" w:type="dxa"/>
                <w:noWrap/>
              </w:tcPr>
            </w:tcPrChange>
          </w:tcPr>
          <w:p w14:paraId="5C5FB3B8" w14:textId="77777777" w:rsidR="006871B5" w:rsidRPr="00920004" w:rsidRDefault="006871B5" w:rsidP="00727C9A">
            <w:pPr>
              <w:rPr>
                <w:ins w:id="42429" w:author="phuong vu" w:date="2018-11-30T14:07:00Z"/>
                <w:lang w:val="en-US"/>
                <w:rPrChange w:id="42430" w:author="phuong vu" w:date="2018-11-30T22:36:00Z">
                  <w:rPr>
                    <w:ins w:id="42431" w:author="phuong vu" w:date="2018-11-30T14:07:00Z"/>
                    <w:lang w:val="en-US"/>
                  </w:rPr>
                </w:rPrChange>
              </w:rPr>
              <w:pPrChange w:id="42432" w:author="phuong vu" w:date="2018-11-30T21:56:00Z">
                <w:pPr>
                  <w:spacing w:line="276" w:lineRule="auto"/>
                </w:pPr>
              </w:pPrChange>
            </w:pPr>
            <w:ins w:id="42433" w:author="phuong vu" w:date="2018-11-30T14:07:00Z">
              <w:r w:rsidRPr="00920004">
                <w:rPr>
                  <w:lang w:val="en-US"/>
                  <w:rPrChange w:id="42434" w:author="phuong vu" w:date="2018-11-30T22:36:00Z">
                    <w:rPr>
                      <w:lang w:val="en-US"/>
                    </w:rPr>
                  </w:rPrChange>
                </w:rPr>
                <w:t>receipt</w:t>
              </w:r>
            </w:ins>
          </w:p>
        </w:tc>
        <w:tc>
          <w:tcPr>
            <w:tcW w:w="1300" w:type="dxa"/>
            <w:noWrap/>
            <w:tcPrChange w:id="42435" w:author="phuong vu" w:date="2018-11-30T14:22:00Z">
              <w:tcPr>
                <w:tcW w:w="1300" w:type="dxa"/>
                <w:noWrap/>
              </w:tcPr>
            </w:tcPrChange>
          </w:tcPr>
          <w:p w14:paraId="5E7E76AE" w14:textId="77777777" w:rsidR="006871B5" w:rsidRPr="00920004" w:rsidRDefault="006871B5" w:rsidP="00727C9A">
            <w:pPr>
              <w:rPr>
                <w:ins w:id="42436" w:author="phuong vu" w:date="2018-11-30T14:07:00Z"/>
                <w:lang w:val="en-US"/>
                <w:rPrChange w:id="42437" w:author="phuong vu" w:date="2018-11-30T22:36:00Z">
                  <w:rPr>
                    <w:ins w:id="42438" w:author="phuong vu" w:date="2018-11-30T14:07:00Z"/>
                    <w:lang w:val="en-US"/>
                  </w:rPr>
                </w:rPrChange>
              </w:rPr>
              <w:pPrChange w:id="42439" w:author="phuong vu" w:date="2018-11-30T21:56:00Z">
                <w:pPr>
                  <w:spacing w:line="276" w:lineRule="auto"/>
                </w:pPr>
              </w:pPrChange>
            </w:pPr>
            <w:ins w:id="42440" w:author="phuong vu" w:date="2018-11-30T14:07:00Z">
              <w:r w:rsidRPr="00920004">
                <w:rPr>
                  <w:lang w:val="en-US"/>
                  <w:rPrChange w:id="42441" w:author="phuong vu" w:date="2018-11-30T22:36:00Z">
                    <w:rPr>
                      <w:lang w:val="en-US"/>
                    </w:rPr>
                  </w:rPrChange>
                </w:rPr>
                <w:t>numeric</w:t>
              </w:r>
            </w:ins>
          </w:p>
        </w:tc>
        <w:tc>
          <w:tcPr>
            <w:tcW w:w="1098" w:type="dxa"/>
            <w:noWrap/>
            <w:vAlign w:val="center"/>
            <w:tcPrChange w:id="42442" w:author="phuong vu" w:date="2018-11-30T14:22:00Z">
              <w:tcPr>
                <w:tcW w:w="1098" w:type="dxa"/>
                <w:noWrap/>
                <w:vAlign w:val="center"/>
              </w:tcPr>
            </w:tcPrChange>
          </w:tcPr>
          <w:p w14:paraId="349BCD13" w14:textId="77777777" w:rsidR="006871B5" w:rsidRPr="00920004" w:rsidRDefault="006871B5" w:rsidP="00727C9A">
            <w:pPr>
              <w:jc w:val="center"/>
              <w:rPr>
                <w:ins w:id="42443" w:author="phuong vu" w:date="2018-11-30T14:07:00Z"/>
                <w:lang w:val="en-US"/>
                <w:rPrChange w:id="42444" w:author="phuong vu" w:date="2018-11-30T22:36:00Z">
                  <w:rPr>
                    <w:ins w:id="42445" w:author="phuong vu" w:date="2018-11-30T14:07:00Z"/>
                    <w:lang w:val="en-US"/>
                  </w:rPr>
                </w:rPrChange>
              </w:rPr>
              <w:pPrChange w:id="42446" w:author="phuong vu" w:date="2018-11-30T21:56:00Z">
                <w:pPr>
                  <w:spacing w:line="276" w:lineRule="auto"/>
                  <w:jc w:val="center"/>
                </w:pPr>
              </w:pPrChange>
            </w:pPr>
            <w:ins w:id="42447" w:author="phuong vu" w:date="2018-11-30T14:07:00Z">
              <w:r w:rsidRPr="00920004">
                <w:rPr>
                  <w:lang w:val="en-US"/>
                  <w:rPrChange w:id="42448" w:author="phuong vu" w:date="2018-11-30T22:36:00Z">
                    <w:rPr>
                      <w:lang w:val="en-US"/>
                    </w:rPr>
                  </w:rPrChange>
                </w:rPr>
                <w:t>X</w:t>
              </w:r>
            </w:ins>
          </w:p>
        </w:tc>
        <w:tc>
          <w:tcPr>
            <w:tcW w:w="838" w:type="dxa"/>
            <w:noWrap/>
            <w:vAlign w:val="center"/>
            <w:tcPrChange w:id="42449" w:author="phuong vu" w:date="2018-11-30T14:22:00Z">
              <w:tcPr>
                <w:tcW w:w="838" w:type="dxa"/>
                <w:noWrap/>
                <w:vAlign w:val="center"/>
              </w:tcPr>
            </w:tcPrChange>
          </w:tcPr>
          <w:p w14:paraId="58171FE7" w14:textId="77777777" w:rsidR="006871B5" w:rsidRPr="00920004" w:rsidRDefault="006871B5" w:rsidP="00727C9A">
            <w:pPr>
              <w:jc w:val="center"/>
              <w:rPr>
                <w:ins w:id="42450" w:author="phuong vu" w:date="2018-11-30T14:07:00Z"/>
                <w:rPrChange w:id="42451" w:author="phuong vu" w:date="2018-11-30T22:36:00Z">
                  <w:rPr>
                    <w:ins w:id="42452" w:author="phuong vu" w:date="2018-11-30T14:07:00Z"/>
                  </w:rPr>
                </w:rPrChange>
              </w:rPr>
              <w:pPrChange w:id="42453" w:author="phuong vu" w:date="2018-11-30T21:56:00Z">
                <w:pPr>
                  <w:spacing w:line="276" w:lineRule="auto"/>
                  <w:jc w:val="center"/>
                </w:pPr>
              </w:pPrChange>
            </w:pPr>
          </w:p>
        </w:tc>
        <w:tc>
          <w:tcPr>
            <w:tcW w:w="823" w:type="dxa"/>
            <w:noWrap/>
            <w:vAlign w:val="center"/>
            <w:tcPrChange w:id="42454" w:author="phuong vu" w:date="2018-11-30T14:22:00Z">
              <w:tcPr>
                <w:tcW w:w="823" w:type="dxa"/>
                <w:noWrap/>
                <w:vAlign w:val="center"/>
              </w:tcPr>
            </w:tcPrChange>
          </w:tcPr>
          <w:p w14:paraId="0A2FBE22" w14:textId="77777777" w:rsidR="006871B5" w:rsidRPr="00920004" w:rsidRDefault="006871B5" w:rsidP="00727C9A">
            <w:pPr>
              <w:jc w:val="center"/>
              <w:rPr>
                <w:ins w:id="42455" w:author="phuong vu" w:date="2018-11-30T14:07:00Z"/>
                <w:rPrChange w:id="42456" w:author="phuong vu" w:date="2018-11-30T22:36:00Z">
                  <w:rPr>
                    <w:ins w:id="42457" w:author="phuong vu" w:date="2018-11-30T14:07:00Z"/>
                  </w:rPr>
                </w:rPrChange>
              </w:rPr>
              <w:pPrChange w:id="42458" w:author="phuong vu" w:date="2018-11-30T21:56:00Z">
                <w:pPr>
                  <w:spacing w:line="276" w:lineRule="auto"/>
                  <w:jc w:val="center"/>
                </w:pPr>
              </w:pPrChange>
            </w:pPr>
          </w:p>
        </w:tc>
        <w:tc>
          <w:tcPr>
            <w:tcW w:w="1663" w:type="dxa"/>
            <w:noWrap/>
            <w:tcPrChange w:id="42459" w:author="phuong vu" w:date="2018-11-30T14:22:00Z">
              <w:tcPr>
                <w:tcW w:w="2228" w:type="dxa"/>
                <w:noWrap/>
              </w:tcPr>
            </w:tcPrChange>
          </w:tcPr>
          <w:p w14:paraId="649DD054" w14:textId="77777777" w:rsidR="006871B5" w:rsidRPr="00920004" w:rsidRDefault="006871B5" w:rsidP="00727C9A">
            <w:pPr>
              <w:rPr>
                <w:ins w:id="42460" w:author="phuong vu" w:date="2018-11-30T14:07:00Z"/>
                <w:lang w:val="en-US"/>
                <w:rPrChange w:id="42461" w:author="phuong vu" w:date="2018-11-30T22:36:00Z">
                  <w:rPr>
                    <w:ins w:id="42462" w:author="phuong vu" w:date="2018-11-30T14:07:00Z"/>
                    <w:lang w:val="en-US"/>
                  </w:rPr>
                </w:rPrChange>
              </w:rPr>
              <w:pPrChange w:id="42463" w:author="phuong vu" w:date="2018-11-30T21:56:00Z">
                <w:pPr>
                  <w:keepNext/>
                  <w:spacing w:line="276" w:lineRule="auto"/>
                </w:pPr>
              </w:pPrChange>
            </w:pPr>
            <w:ins w:id="42464" w:author="phuong vu" w:date="2018-11-30T14:07:00Z">
              <w:r w:rsidRPr="00920004">
                <w:rPr>
                  <w:lang w:val="en-US"/>
                  <w:rPrChange w:id="42465" w:author="phuong vu" w:date="2018-11-30T22:36:00Z">
                    <w:rPr>
                      <w:lang w:val="en-US"/>
                    </w:rPr>
                  </w:rPrChange>
                </w:rPr>
                <w:t>ID biên nhận</w:t>
              </w:r>
            </w:ins>
          </w:p>
        </w:tc>
      </w:tr>
      <w:tr w:rsidR="006871B5" w:rsidRPr="00920004" w14:paraId="4DB3AFAF" w14:textId="77777777" w:rsidTr="00BD0851">
        <w:trPr>
          <w:trHeight w:val="300"/>
          <w:ins w:id="42466" w:author="phuong vu" w:date="2018-11-30T14:07:00Z"/>
          <w:trPrChange w:id="42467" w:author="phuong vu" w:date="2018-11-30T14:22:00Z">
            <w:trPr>
              <w:trHeight w:val="300"/>
            </w:trPr>
          </w:trPrChange>
        </w:trPr>
        <w:tc>
          <w:tcPr>
            <w:tcW w:w="708" w:type="dxa"/>
            <w:noWrap/>
            <w:vAlign w:val="center"/>
            <w:tcPrChange w:id="42468" w:author="phuong vu" w:date="2018-11-30T14:22:00Z">
              <w:tcPr>
                <w:tcW w:w="708" w:type="dxa"/>
                <w:noWrap/>
                <w:vAlign w:val="center"/>
              </w:tcPr>
            </w:tcPrChange>
          </w:tcPr>
          <w:p w14:paraId="6D538A83" w14:textId="77777777" w:rsidR="006871B5" w:rsidRPr="00920004" w:rsidRDefault="006871B5" w:rsidP="00BD0851">
            <w:pPr>
              <w:spacing w:before="240" w:line="0" w:lineRule="atLeast"/>
              <w:jc w:val="center"/>
              <w:rPr>
                <w:ins w:id="42469" w:author="phuong vu" w:date="2018-11-30T14:07:00Z"/>
                <w:lang w:val="en-US"/>
                <w:rPrChange w:id="42470" w:author="phuong vu" w:date="2018-11-30T22:36:00Z">
                  <w:rPr>
                    <w:ins w:id="42471" w:author="phuong vu" w:date="2018-11-30T14:07:00Z"/>
                    <w:lang w:val="en-US"/>
                  </w:rPr>
                </w:rPrChange>
              </w:rPr>
              <w:pPrChange w:id="42472" w:author="phuong vu" w:date="2018-11-30T14:16:00Z">
                <w:pPr>
                  <w:spacing w:line="276" w:lineRule="auto"/>
                  <w:jc w:val="center"/>
                </w:pPr>
              </w:pPrChange>
            </w:pPr>
            <w:ins w:id="42473" w:author="phuong vu" w:date="2018-11-30T14:07:00Z">
              <w:r w:rsidRPr="00920004">
                <w:rPr>
                  <w:lang w:val="en-US"/>
                  <w:rPrChange w:id="42474" w:author="phuong vu" w:date="2018-11-30T22:36:00Z">
                    <w:rPr>
                      <w:lang w:val="en-US"/>
                    </w:rPr>
                  </w:rPrChange>
                </w:rPr>
                <w:t>7</w:t>
              </w:r>
            </w:ins>
          </w:p>
        </w:tc>
        <w:tc>
          <w:tcPr>
            <w:tcW w:w="2295" w:type="dxa"/>
            <w:noWrap/>
            <w:tcPrChange w:id="42475" w:author="phuong vu" w:date="2018-11-30T14:22:00Z">
              <w:tcPr>
                <w:tcW w:w="2295" w:type="dxa"/>
                <w:noWrap/>
              </w:tcPr>
            </w:tcPrChange>
          </w:tcPr>
          <w:p w14:paraId="38F5B0B0" w14:textId="77777777" w:rsidR="006871B5" w:rsidRPr="00920004" w:rsidRDefault="006871B5" w:rsidP="00727C9A">
            <w:pPr>
              <w:rPr>
                <w:ins w:id="42476" w:author="phuong vu" w:date="2018-11-30T14:07:00Z"/>
                <w:lang w:val="en-US"/>
                <w:rPrChange w:id="42477" w:author="phuong vu" w:date="2018-11-30T22:36:00Z">
                  <w:rPr>
                    <w:ins w:id="42478" w:author="phuong vu" w:date="2018-11-30T14:07:00Z"/>
                    <w:lang w:val="en-US"/>
                  </w:rPr>
                </w:rPrChange>
              </w:rPr>
              <w:pPrChange w:id="42479" w:author="phuong vu" w:date="2018-11-30T21:56:00Z">
                <w:pPr>
                  <w:spacing w:line="276" w:lineRule="auto"/>
                </w:pPr>
              </w:pPrChange>
            </w:pPr>
            <w:ins w:id="42480" w:author="phuong vu" w:date="2018-11-30T14:07:00Z">
              <w:r w:rsidRPr="00920004">
                <w:rPr>
                  <w:lang w:val="en-US"/>
                  <w:rPrChange w:id="42481" w:author="phuong vu" w:date="2018-11-30T22:36:00Z">
                    <w:rPr>
                      <w:lang w:val="en-US"/>
                    </w:rPr>
                  </w:rPrChange>
                </w:rPr>
                <w:t>current_status</w:t>
              </w:r>
            </w:ins>
          </w:p>
        </w:tc>
        <w:tc>
          <w:tcPr>
            <w:tcW w:w="1300" w:type="dxa"/>
            <w:noWrap/>
            <w:tcPrChange w:id="42482" w:author="phuong vu" w:date="2018-11-30T14:22:00Z">
              <w:tcPr>
                <w:tcW w:w="1300" w:type="dxa"/>
                <w:noWrap/>
              </w:tcPr>
            </w:tcPrChange>
          </w:tcPr>
          <w:p w14:paraId="44881565" w14:textId="66D9FA4C" w:rsidR="006871B5" w:rsidRPr="00920004" w:rsidRDefault="00E452E5" w:rsidP="00727C9A">
            <w:pPr>
              <w:rPr>
                <w:ins w:id="42483" w:author="phuong vu" w:date="2018-11-30T14:07:00Z"/>
                <w:rPrChange w:id="42484" w:author="phuong vu" w:date="2018-11-30T22:36:00Z">
                  <w:rPr>
                    <w:ins w:id="42485" w:author="phuong vu" w:date="2018-11-30T14:07:00Z"/>
                  </w:rPr>
                </w:rPrChange>
              </w:rPr>
              <w:pPrChange w:id="42486" w:author="phuong vu" w:date="2018-11-30T21:56:00Z">
                <w:pPr>
                  <w:spacing w:line="276" w:lineRule="auto"/>
                </w:pPr>
              </w:pPrChange>
            </w:pPr>
            <w:ins w:id="42487" w:author="phuong vu" w:date="2018-11-30T21:53:00Z">
              <w:r w:rsidRPr="00920004">
                <w:rPr>
                  <w:rPrChange w:id="42488" w:author="phuong vu" w:date="2018-11-30T22:36:00Z">
                    <w:rPr/>
                  </w:rPrChange>
                </w:rPr>
                <w:t>varchar</w:t>
              </w:r>
            </w:ins>
          </w:p>
        </w:tc>
        <w:tc>
          <w:tcPr>
            <w:tcW w:w="1098" w:type="dxa"/>
            <w:noWrap/>
            <w:vAlign w:val="center"/>
            <w:tcPrChange w:id="42489" w:author="phuong vu" w:date="2018-11-30T14:22:00Z">
              <w:tcPr>
                <w:tcW w:w="1098" w:type="dxa"/>
                <w:noWrap/>
                <w:vAlign w:val="center"/>
              </w:tcPr>
            </w:tcPrChange>
          </w:tcPr>
          <w:p w14:paraId="33A9AC24" w14:textId="77777777" w:rsidR="006871B5" w:rsidRPr="00920004" w:rsidRDefault="006871B5" w:rsidP="00727C9A">
            <w:pPr>
              <w:jc w:val="center"/>
              <w:rPr>
                <w:ins w:id="42490" w:author="phuong vu" w:date="2018-11-30T14:07:00Z"/>
                <w:rPrChange w:id="42491" w:author="phuong vu" w:date="2018-11-30T22:36:00Z">
                  <w:rPr>
                    <w:ins w:id="42492" w:author="phuong vu" w:date="2018-11-30T14:07:00Z"/>
                  </w:rPr>
                </w:rPrChange>
              </w:rPr>
              <w:pPrChange w:id="42493" w:author="phuong vu" w:date="2018-11-30T21:56:00Z">
                <w:pPr>
                  <w:spacing w:line="276" w:lineRule="auto"/>
                  <w:jc w:val="center"/>
                </w:pPr>
              </w:pPrChange>
            </w:pPr>
          </w:p>
        </w:tc>
        <w:tc>
          <w:tcPr>
            <w:tcW w:w="838" w:type="dxa"/>
            <w:noWrap/>
            <w:vAlign w:val="center"/>
            <w:tcPrChange w:id="42494" w:author="phuong vu" w:date="2018-11-30T14:22:00Z">
              <w:tcPr>
                <w:tcW w:w="838" w:type="dxa"/>
                <w:noWrap/>
                <w:vAlign w:val="center"/>
              </w:tcPr>
            </w:tcPrChange>
          </w:tcPr>
          <w:p w14:paraId="0F3DC2DD" w14:textId="77777777" w:rsidR="006871B5" w:rsidRPr="00920004" w:rsidRDefault="006871B5" w:rsidP="00727C9A">
            <w:pPr>
              <w:jc w:val="center"/>
              <w:rPr>
                <w:ins w:id="42495" w:author="phuong vu" w:date="2018-11-30T14:07:00Z"/>
                <w:rPrChange w:id="42496" w:author="phuong vu" w:date="2018-11-30T22:36:00Z">
                  <w:rPr>
                    <w:ins w:id="42497" w:author="phuong vu" w:date="2018-11-30T14:07:00Z"/>
                  </w:rPr>
                </w:rPrChange>
              </w:rPr>
              <w:pPrChange w:id="42498" w:author="phuong vu" w:date="2018-11-30T21:56:00Z">
                <w:pPr>
                  <w:spacing w:line="276" w:lineRule="auto"/>
                  <w:jc w:val="center"/>
                </w:pPr>
              </w:pPrChange>
            </w:pPr>
          </w:p>
        </w:tc>
        <w:tc>
          <w:tcPr>
            <w:tcW w:w="823" w:type="dxa"/>
            <w:noWrap/>
            <w:vAlign w:val="center"/>
            <w:tcPrChange w:id="42499" w:author="phuong vu" w:date="2018-11-30T14:22:00Z">
              <w:tcPr>
                <w:tcW w:w="823" w:type="dxa"/>
                <w:noWrap/>
                <w:vAlign w:val="center"/>
              </w:tcPr>
            </w:tcPrChange>
          </w:tcPr>
          <w:p w14:paraId="4F694D55" w14:textId="77777777" w:rsidR="006871B5" w:rsidRPr="00920004" w:rsidRDefault="006871B5" w:rsidP="00727C9A">
            <w:pPr>
              <w:jc w:val="center"/>
              <w:rPr>
                <w:ins w:id="42500" w:author="phuong vu" w:date="2018-11-30T14:07:00Z"/>
                <w:rPrChange w:id="42501" w:author="phuong vu" w:date="2018-11-30T22:36:00Z">
                  <w:rPr>
                    <w:ins w:id="42502" w:author="phuong vu" w:date="2018-11-30T14:07:00Z"/>
                  </w:rPr>
                </w:rPrChange>
              </w:rPr>
              <w:pPrChange w:id="42503" w:author="phuong vu" w:date="2018-11-30T21:56:00Z">
                <w:pPr>
                  <w:spacing w:line="276" w:lineRule="auto"/>
                  <w:jc w:val="center"/>
                </w:pPr>
              </w:pPrChange>
            </w:pPr>
          </w:p>
        </w:tc>
        <w:tc>
          <w:tcPr>
            <w:tcW w:w="1663" w:type="dxa"/>
            <w:noWrap/>
            <w:tcPrChange w:id="42504" w:author="phuong vu" w:date="2018-11-30T14:22:00Z">
              <w:tcPr>
                <w:tcW w:w="2228" w:type="dxa"/>
                <w:noWrap/>
              </w:tcPr>
            </w:tcPrChange>
          </w:tcPr>
          <w:p w14:paraId="15C8A6CC" w14:textId="77777777" w:rsidR="006871B5" w:rsidRPr="00920004" w:rsidRDefault="006871B5" w:rsidP="00727C9A">
            <w:pPr>
              <w:rPr>
                <w:ins w:id="42505" w:author="phuong vu" w:date="2018-11-30T14:07:00Z"/>
                <w:lang w:val="en-US"/>
                <w:rPrChange w:id="42506" w:author="phuong vu" w:date="2018-11-30T22:36:00Z">
                  <w:rPr>
                    <w:ins w:id="42507" w:author="phuong vu" w:date="2018-11-30T14:07:00Z"/>
                    <w:lang w:val="en-US"/>
                  </w:rPr>
                </w:rPrChange>
              </w:rPr>
              <w:pPrChange w:id="42508" w:author="phuong vu" w:date="2018-11-30T21:56:00Z">
                <w:pPr>
                  <w:keepNext/>
                  <w:spacing w:line="276" w:lineRule="auto"/>
                </w:pPr>
              </w:pPrChange>
            </w:pPr>
            <w:ins w:id="42509" w:author="phuong vu" w:date="2018-11-30T14:07:00Z">
              <w:r w:rsidRPr="00920004">
                <w:rPr>
                  <w:lang w:val="en-US"/>
                  <w:rPrChange w:id="42510" w:author="phuong vu" w:date="2018-11-30T22:36:00Z">
                    <w:rPr>
                      <w:lang w:val="en-US"/>
                    </w:rPr>
                  </w:rPrChange>
                </w:rPr>
                <w:t>Trạng thái hiện tại</w:t>
              </w:r>
            </w:ins>
          </w:p>
        </w:tc>
      </w:tr>
      <w:tr w:rsidR="006871B5" w:rsidRPr="00920004" w14:paraId="7D1E2A49" w14:textId="77777777" w:rsidTr="00BD0851">
        <w:trPr>
          <w:trHeight w:val="300"/>
          <w:ins w:id="42511" w:author="phuong vu" w:date="2018-11-30T14:07:00Z"/>
          <w:trPrChange w:id="42512" w:author="phuong vu" w:date="2018-11-30T14:22:00Z">
            <w:trPr>
              <w:trHeight w:val="300"/>
            </w:trPr>
          </w:trPrChange>
        </w:trPr>
        <w:tc>
          <w:tcPr>
            <w:tcW w:w="708" w:type="dxa"/>
            <w:noWrap/>
            <w:vAlign w:val="center"/>
            <w:tcPrChange w:id="42513" w:author="phuong vu" w:date="2018-11-30T14:22:00Z">
              <w:tcPr>
                <w:tcW w:w="708" w:type="dxa"/>
                <w:noWrap/>
                <w:vAlign w:val="center"/>
              </w:tcPr>
            </w:tcPrChange>
          </w:tcPr>
          <w:p w14:paraId="0167A2AC" w14:textId="77777777" w:rsidR="006871B5" w:rsidRPr="00920004" w:rsidRDefault="006871B5" w:rsidP="00BD0851">
            <w:pPr>
              <w:spacing w:before="240" w:line="0" w:lineRule="atLeast"/>
              <w:jc w:val="center"/>
              <w:rPr>
                <w:ins w:id="42514" w:author="phuong vu" w:date="2018-11-30T14:07:00Z"/>
                <w:lang w:val="en-US"/>
                <w:rPrChange w:id="42515" w:author="phuong vu" w:date="2018-11-30T22:36:00Z">
                  <w:rPr>
                    <w:ins w:id="42516" w:author="phuong vu" w:date="2018-11-30T14:07:00Z"/>
                    <w:lang w:val="en-US"/>
                  </w:rPr>
                </w:rPrChange>
              </w:rPr>
              <w:pPrChange w:id="42517" w:author="phuong vu" w:date="2018-11-30T14:16:00Z">
                <w:pPr>
                  <w:spacing w:line="276" w:lineRule="auto"/>
                  <w:jc w:val="center"/>
                </w:pPr>
              </w:pPrChange>
            </w:pPr>
            <w:ins w:id="42518" w:author="phuong vu" w:date="2018-11-30T14:07:00Z">
              <w:r w:rsidRPr="00920004">
                <w:rPr>
                  <w:lang w:val="en-US"/>
                  <w:rPrChange w:id="42519" w:author="phuong vu" w:date="2018-11-30T22:36:00Z">
                    <w:rPr>
                      <w:lang w:val="en-US"/>
                    </w:rPr>
                  </w:rPrChange>
                </w:rPr>
                <w:t>8</w:t>
              </w:r>
            </w:ins>
          </w:p>
        </w:tc>
        <w:tc>
          <w:tcPr>
            <w:tcW w:w="2295" w:type="dxa"/>
            <w:noWrap/>
            <w:tcPrChange w:id="42520" w:author="phuong vu" w:date="2018-11-30T14:22:00Z">
              <w:tcPr>
                <w:tcW w:w="2295" w:type="dxa"/>
                <w:noWrap/>
              </w:tcPr>
            </w:tcPrChange>
          </w:tcPr>
          <w:p w14:paraId="7FD848A4" w14:textId="77777777" w:rsidR="006871B5" w:rsidRPr="00920004" w:rsidRDefault="006871B5" w:rsidP="00727C9A">
            <w:pPr>
              <w:rPr>
                <w:ins w:id="42521" w:author="phuong vu" w:date="2018-11-30T14:07:00Z"/>
                <w:lang w:val="en-US"/>
                <w:rPrChange w:id="42522" w:author="phuong vu" w:date="2018-11-30T22:36:00Z">
                  <w:rPr>
                    <w:ins w:id="42523" w:author="phuong vu" w:date="2018-11-30T14:07:00Z"/>
                    <w:lang w:val="en-US"/>
                  </w:rPr>
                </w:rPrChange>
              </w:rPr>
              <w:pPrChange w:id="42524" w:author="phuong vu" w:date="2018-11-30T21:56:00Z">
                <w:pPr>
                  <w:spacing w:line="276" w:lineRule="auto"/>
                </w:pPr>
              </w:pPrChange>
            </w:pPr>
            <w:ins w:id="42525" w:author="phuong vu" w:date="2018-11-30T14:07:00Z">
              <w:r w:rsidRPr="00920004">
                <w:rPr>
                  <w:lang w:val="en-US"/>
                  <w:rPrChange w:id="42526" w:author="phuong vu" w:date="2018-11-30T22:36:00Z">
                    <w:rPr>
                      <w:lang w:val="en-US"/>
                    </w:rPr>
                  </w:rPrChange>
                </w:rPr>
                <w:t>previous_status</w:t>
              </w:r>
            </w:ins>
          </w:p>
        </w:tc>
        <w:tc>
          <w:tcPr>
            <w:tcW w:w="1300" w:type="dxa"/>
            <w:noWrap/>
            <w:tcPrChange w:id="42527" w:author="phuong vu" w:date="2018-11-30T14:22:00Z">
              <w:tcPr>
                <w:tcW w:w="1300" w:type="dxa"/>
                <w:noWrap/>
              </w:tcPr>
            </w:tcPrChange>
          </w:tcPr>
          <w:p w14:paraId="2767C992" w14:textId="3476C959" w:rsidR="006871B5" w:rsidRPr="00920004" w:rsidRDefault="00E452E5" w:rsidP="00727C9A">
            <w:pPr>
              <w:rPr>
                <w:ins w:id="42528" w:author="phuong vu" w:date="2018-11-30T14:07:00Z"/>
                <w:rPrChange w:id="42529" w:author="phuong vu" w:date="2018-11-30T22:36:00Z">
                  <w:rPr>
                    <w:ins w:id="42530" w:author="phuong vu" w:date="2018-11-30T14:07:00Z"/>
                  </w:rPr>
                </w:rPrChange>
              </w:rPr>
              <w:pPrChange w:id="42531" w:author="phuong vu" w:date="2018-11-30T21:56:00Z">
                <w:pPr>
                  <w:spacing w:line="276" w:lineRule="auto"/>
                </w:pPr>
              </w:pPrChange>
            </w:pPr>
            <w:ins w:id="42532" w:author="phuong vu" w:date="2018-11-30T21:53:00Z">
              <w:r w:rsidRPr="00920004">
                <w:rPr>
                  <w:rPrChange w:id="42533" w:author="phuong vu" w:date="2018-11-30T22:36:00Z">
                    <w:rPr/>
                  </w:rPrChange>
                </w:rPr>
                <w:t>varchar</w:t>
              </w:r>
            </w:ins>
          </w:p>
        </w:tc>
        <w:tc>
          <w:tcPr>
            <w:tcW w:w="1098" w:type="dxa"/>
            <w:noWrap/>
            <w:vAlign w:val="center"/>
            <w:tcPrChange w:id="42534" w:author="phuong vu" w:date="2018-11-30T14:22:00Z">
              <w:tcPr>
                <w:tcW w:w="1098" w:type="dxa"/>
                <w:noWrap/>
                <w:vAlign w:val="center"/>
              </w:tcPr>
            </w:tcPrChange>
          </w:tcPr>
          <w:p w14:paraId="53ACAD25" w14:textId="77777777" w:rsidR="006871B5" w:rsidRPr="00920004" w:rsidRDefault="006871B5" w:rsidP="00727C9A">
            <w:pPr>
              <w:jc w:val="center"/>
              <w:rPr>
                <w:ins w:id="42535" w:author="phuong vu" w:date="2018-11-30T14:07:00Z"/>
                <w:rPrChange w:id="42536" w:author="phuong vu" w:date="2018-11-30T22:36:00Z">
                  <w:rPr>
                    <w:ins w:id="42537" w:author="phuong vu" w:date="2018-11-30T14:07:00Z"/>
                  </w:rPr>
                </w:rPrChange>
              </w:rPr>
              <w:pPrChange w:id="42538" w:author="phuong vu" w:date="2018-11-30T21:56:00Z">
                <w:pPr>
                  <w:spacing w:line="276" w:lineRule="auto"/>
                  <w:jc w:val="center"/>
                </w:pPr>
              </w:pPrChange>
            </w:pPr>
          </w:p>
        </w:tc>
        <w:tc>
          <w:tcPr>
            <w:tcW w:w="838" w:type="dxa"/>
            <w:noWrap/>
            <w:vAlign w:val="center"/>
            <w:tcPrChange w:id="42539" w:author="phuong vu" w:date="2018-11-30T14:22:00Z">
              <w:tcPr>
                <w:tcW w:w="838" w:type="dxa"/>
                <w:noWrap/>
                <w:vAlign w:val="center"/>
              </w:tcPr>
            </w:tcPrChange>
          </w:tcPr>
          <w:p w14:paraId="227B4CBE" w14:textId="77777777" w:rsidR="006871B5" w:rsidRPr="00920004" w:rsidRDefault="006871B5" w:rsidP="00727C9A">
            <w:pPr>
              <w:jc w:val="center"/>
              <w:rPr>
                <w:ins w:id="42540" w:author="phuong vu" w:date="2018-11-30T14:07:00Z"/>
                <w:rPrChange w:id="42541" w:author="phuong vu" w:date="2018-11-30T22:36:00Z">
                  <w:rPr>
                    <w:ins w:id="42542" w:author="phuong vu" w:date="2018-11-30T14:07:00Z"/>
                  </w:rPr>
                </w:rPrChange>
              </w:rPr>
              <w:pPrChange w:id="42543" w:author="phuong vu" w:date="2018-11-30T21:56:00Z">
                <w:pPr>
                  <w:spacing w:line="276" w:lineRule="auto"/>
                  <w:jc w:val="center"/>
                </w:pPr>
              </w:pPrChange>
            </w:pPr>
          </w:p>
        </w:tc>
        <w:tc>
          <w:tcPr>
            <w:tcW w:w="823" w:type="dxa"/>
            <w:noWrap/>
            <w:vAlign w:val="center"/>
            <w:tcPrChange w:id="42544" w:author="phuong vu" w:date="2018-11-30T14:22:00Z">
              <w:tcPr>
                <w:tcW w:w="823" w:type="dxa"/>
                <w:noWrap/>
                <w:vAlign w:val="center"/>
              </w:tcPr>
            </w:tcPrChange>
          </w:tcPr>
          <w:p w14:paraId="6F3BE8DE" w14:textId="77777777" w:rsidR="006871B5" w:rsidRPr="00920004" w:rsidRDefault="006871B5" w:rsidP="00727C9A">
            <w:pPr>
              <w:jc w:val="center"/>
              <w:rPr>
                <w:ins w:id="42545" w:author="phuong vu" w:date="2018-11-30T14:07:00Z"/>
                <w:rPrChange w:id="42546" w:author="phuong vu" w:date="2018-11-30T22:36:00Z">
                  <w:rPr>
                    <w:ins w:id="42547" w:author="phuong vu" w:date="2018-11-30T14:07:00Z"/>
                  </w:rPr>
                </w:rPrChange>
              </w:rPr>
              <w:pPrChange w:id="42548" w:author="phuong vu" w:date="2018-11-30T21:56:00Z">
                <w:pPr>
                  <w:spacing w:line="276" w:lineRule="auto"/>
                  <w:jc w:val="center"/>
                </w:pPr>
              </w:pPrChange>
            </w:pPr>
          </w:p>
        </w:tc>
        <w:tc>
          <w:tcPr>
            <w:tcW w:w="1663" w:type="dxa"/>
            <w:noWrap/>
            <w:tcPrChange w:id="42549" w:author="phuong vu" w:date="2018-11-30T14:22:00Z">
              <w:tcPr>
                <w:tcW w:w="2228" w:type="dxa"/>
                <w:noWrap/>
              </w:tcPr>
            </w:tcPrChange>
          </w:tcPr>
          <w:p w14:paraId="6861704D" w14:textId="77777777" w:rsidR="006871B5" w:rsidRPr="00920004" w:rsidRDefault="006871B5" w:rsidP="00727C9A">
            <w:pPr>
              <w:rPr>
                <w:ins w:id="42550" w:author="phuong vu" w:date="2018-11-30T14:07:00Z"/>
                <w:rPrChange w:id="42551" w:author="phuong vu" w:date="2018-11-30T22:36:00Z">
                  <w:rPr>
                    <w:ins w:id="42552" w:author="phuong vu" w:date="2018-11-30T14:07:00Z"/>
                  </w:rPr>
                </w:rPrChange>
              </w:rPr>
              <w:pPrChange w:id="42553" w:author="phuong vu" w:date="2018-11-30T21:56:00Z">
                <w:pPr>
                  <w:keepNext/>
                  <w:spacing w:line="276" w:lineRule="auto"/>
                </w:pPr>
              </w:pPrChange>
            </w:pPr>
            <w:ins w:id="42554" w:author="phuong vu" w:date="2018-11-30T14:07:00Z">
              <w:r w:rsidRPr="00920004">
                <w:rPr>
                  <w:lang w:val="en-US"/>
                  <w:rPrChange w:id="42555" w:author="phuong vu" w:date="2018-11-30T22:36:00Z">
                    <w:rPr>
                      <w:lang w:val="en-US"/>
                    </w:rPr>
                  </w:rPrChange>
                </w:rPr>
                <w:t>Trạng thái trước</w:t>
              </w:r>
            </w:ins>
          </w:p>
        </w:tc>
      </w:tr>
      <w:tr w:rsidR="006871B5" w:rsidRPr="00920004" w14:paraId="150665C5" w14:textId="77777777" w:rsidTr="00BD0851">
        <w:trPr>
          <w:trHeight w:val="300"/>
          <w:ins w:id="42556" w:author="phuong vu" w:date="2018-11-30T14:07:00Z"/>
          <w:trPrChange w:id="42557" w:author="phuong vu" w:date="2018-11-30T14:22:00Z">
            <w:trPr>
              <w:trHeight w:val="300"/>
            </w:trPr>
          </w:trPrChange>
        </w:trPr>
        <w:tc>
          <w:tcPr>
            <w:tcW w:w="708" w:type="dxa"/>
            <w:noWrap/>
            <w:vAlign w:val="center"/>
            <w:tcPrChange w:id="42558" w:author="phuong vu" w:date="2018-11-30T14:22:00Z">
              <w:tcPr>
                <w:tcW w:w="708" w:type="dxa"/>
                <w:noWrap/>
                <w:vAlign w:val="center"/>
              </w:tcPr>
            </w:tcPrChange>
          </w:tcPr>
          <w:p w14:paraId="09493D71" w14:textId="77777777" w:rsidR="006871B5" w:rsidRPr="00920004" w:rsidRDefault="006871B5" w:rsidP="00BD0851">
            <w:pPr>
              <w:spacing w:before="240" w:line="0" w:lineRule="atLeast"/>
              <w:jc w:val="center"/>
              <w:rPr>
                <w:ins w:id="42559" w:author="phuong vu" w:date="2018-11-30T14:07:00Z"/>
                <w:lang w:val="en-US"/>
                <w:rPrChange w:id="42560" w:author="phuong vu" w:date="2018-11-30T22:36:00Z">
                  <w:rPr>
                    <w:ins w:id="42561" w:author="phuong vu" w:date="2018-11-30T14:07:00Z"/>
                    <w:lang w:val="en-US"/>
                  </w:rPr>
                </w:rPrChange>
              </w:rPr>
              <w:pPrChange w:id="42562" w:author="phuong vu" w:date="2018-11-30T14:16:00Z">
                <w:pPr>
                  <w:spacing w:line="276" w:lineRule="auto"/>
                  <w:jc w:val="center"/>
                </w:pPr>
              </w:pPrChange>
            </w:pPr>
            <w:ins w:id="42563" w:author="phuong vu" w:date="2018-11-30T14:07:00Z">
              <w:r w:rsidRPr="00920004">
                <w:rPr>
                  <w:lang w:val="en-US"/>
                  <w:rPrChange w:id="42564" w:author="phuong vu" w:date="2018-11-30T22:36:00Z">
                    <w:rPr>
                      <w:lang w:val="en-US"/>
                    </w:rPr>
                  </w:rPrChange>
                </w:rPr>
                <w:t>9</w:t>
              </w:r>
            </w:ins>
          </w:p>
        </w:tc>
        <w:tc>
          <w:tcPr>
            <w:tcW w:w="2295" w:type="dxa"/>
            <w:noWrap/>
            <w:tcPrChange w:id="42565" w:author="phuong vu" w:date="2018-11-30T14:22:00Z">
              <w:tcPr>
                <w:tcW w:w="2295" w:type="dxa"/>
                <w:noWrap/>
              </w:tcPr>
            </w:tcPrChange>
          </w:tcPr>
          <w:p w14:paraId="59C6C289" w14:textId="77777777" w:rsidR="006871B5" w:rsidRPr="00920004" w:rsidRDefault="006871B5" w:rsidP="00727C9A">
            <w:pPr>
              <w:rPr>
                <w:ins w:id="42566" w:author="phuong vu" w:date="2018-11-30T14:07:00Z"/>
                <w:lang w:val="en-US"/>
                <w:rPrChange w:id="42567" w:author="phuong vu" w:date="2018-11-30T22:36:00Z">
                  <w:rPr>
                    <w:ins w:id="42568" w:author="phuong vu" w:date="2018-11-30T14:07:00Z"/>
                    <w:lang w:val="en-US"/>
                  </w:rPr>
                </w:rPrChange>
              </w:rPr>
              <w:pPrChange w:id="42569" w:author="phuong vu" w:date="2018-11-30T21:56:00Z">
                <w:pPr>
                  <w:spacing w:line="276" w:lineRule="auto"/>
                </w:pPr>
              </w:pPrChange>
            </w:pPr>
            <w:ins w:id="42570" w:author="phuong vu" w:date="2018-11-30T14:07:00Z">
              <w:r w:rsidRPr="00920004">
                <w:rPr>
                  <w:lang w:val="en-US"/>
                  <w:rPrChange w:id="42571" w:author="phuong vu" w:date="2018-11-30T22:36:00Z">
                    <w:rPr>
                      <w:lang w:val="en-US"/>
                    </w:rPr>
                  </w:rPrChange>
                </w:rPr>
                <w:t>previous_task</w:t>
              </w:r>
            </w:ins>
          </w:p>
        </w:tc>
        <w:tc>
          <w:tcPr>
            <w:tcW w:w="1300" w:type="dxa"/>
            <w:noWrap/>
            <w:tcPrChange w:id="42572" w:author="phuong vu" w:date="2018-11-30T14:22:00Z">
              <w:tcPr>
                <w:tcW w:w="1300" w:type="dxa"/>
                <w:noWrap/>
              </w:tcPr>
            </w:tcPrChange>
          </w:tcPr>
          <w:p w14:paraId="3921DB3C" w14:textId="2AC08877" w:rsidR="006871B5" w:rsidRPr="00920004" w:rsidRDefault="00E452E5" w:rsidP="00727C9A">
            <w:pPr>
              <w:rPr>
                <w:ins w:id="42573" w:author="phuong vu" w:date="2018-11-30T14:07:00Z"/>
                <w:rPrChange w:id="42574" w:author="phuong vu" w:date="2018-11-30T22:36:00Z">
                  <w:rPr>
                    <w:ins w:id="42575" w:author="phuong vu" w:date="2018-11-30T14:07:00Z"/>
                  </w:rPr>
                </w:rPrChange>
              </w:rPr>
              <w:pPrChange w:id="42576" w:author="phuong vu" w:date="2018-11-30T21:56:00Z">
                <w:pPr>
                  <w:spacing w:line="276" w:lineRule="auto"/>
                </w:pPr>
              </w:pPrChange>
            </w:pPr>
            <w:ins w:id="42577" w:author="phuong vu" w:date="2018-11-30T21:53:00Z">
              <w:r w:rsidRPr="00920004">
                <w:rPr>
                  <w:rPrChange w:id="42578" w:author="phuong vu" w:date="2018-11-30T22:36:00Z">
                    <w:rPr/>
                  </w:rPrChange>
                </w:rPr>
                <w:t>varchar</w:t>
              </w:r>
            </w:ins>
          </w:p>
        </w:tc>
        <w:tc>
          <w:tcPr>
            <w:tcW w:w="1098" w:type="dxa"/>
            <w:noWrap/>
            <w:vAlign w:val="center"/>
            <w:tcPrChange w:id="42579" w:author="phuong vu" w:date="2018-11-30T14:22:00Z">
              <w:tcPr>
                <w:tcW w:w="1098" w:type="dxa"/>
                <w:noWrap/>
                <w:vAlign w:val="center"/>
              </w:tcPr>
            </w:tcPrChange>
          </w:tcPr>
          <w:p w14:paraId="62E461FD" w14:textId="77777777" w:rsidR="006871B5" w:rsidRPr="00920004" w:rsidRDefault="006871B5" w:rsidP="00727C9A">
            <w:pPr>
              <w:jc w:val="center"/>
              <w:rPr>
                <w:ins w:id="42580" w:author="phuong vu" w:date="2018-11-30T14:07:00Z"/>
                <w:rPrChange w:id="42581" w:author="phuong vu" w:date="2018-11-30T22:36:00Z">
                  <w:rPr>
                    <w:ins w:id="42582" w:author="phuong vu" w:date="2018-11-30T14:07:00Z"/>
                  </w:rPr>
                </w:rPrChange>
              </w:rPr>
              <w:pPrChange w:id="42583" w:author="phuong vu" w:date="2018-11-30T21:56:00Z">
                <w:pPr>
                  <w:spacing w:line="276" w:lineRule="auto"/>
                  <w:jc w:val="center"/>
                </w:pPr>
              </w:pPrChange>
            </w:pPr>
          </w:p>
        </w:tc>
        <w:tc>
          <w:tcPr>
            <w:tcW w:w="838" w:type="dxa"/>
            <w:noWrap/>
            <w:vAlign w:val="center"/>
            <w:tcPrChange w:id="42584" w:author="phuong vu" w:date="2018-11-30T14:22:00Z">
              <w:tcPr>
                <w:tcW w:w="838" w:type="dxa"/>
                <w:noWrap/>
                <w:vAlign w:val="center"/>
              </w:tcPr>
            </w:tcPrChange>
          </w:tcPr>
          <w:p w14:paraId="6E9014E7" w14:textId="77777777" w:rsidR="006871B5" w:rsidRPr="00920004" w:rsidRDefault="006871B5" w:rsidP="00727C9A">
            <w:pPr>
              <w:jc w:val="center"/>
              <w:rPr>
                <w:ins w:id="42585" w:author="phuong vu" w:date="2018-11-30T14:07:00Z"/>
                <w:rPrChange w:id="42586" w:author="phuong vu" w:date="2018-11-30T22:36:00Z">
                  <w:rPr>
                    <w:ins w:id="42587" w:author="phuong vu" w:date="2018-11-30T14:07:00Z"/>
                  </w:rPr>
                </w:rPrChange>
              </w:rPr>
              <w:pPrChange w:id="42588" w:author="phuong vu" w:date="2018-11-30T21:56:00Z">
                <w:pPr>
                  <w:spacing w:line="276" w:lineRule="auto"/>
                  <w:jc w:val="center"/>
                </w:pPr>
              </w:pPrChange>
            </w:pPr>
          </w:p>
        </w:tc>
        <w:tc>
          <w:tcPr>
            <w:tcW w:w="823" w:type="dxa"/>
            <w:noWrap/>
            <w:vAlign w:val="center"/>
            <w:tcPrChange w:id="42589" w:author="phuong vu" w:date="2018-11-30T14:22:00Z">
              <w:tcPr>
                <w:tcW w:w="823" w:type="dxa"/>
                <w:noWrap/>
                <w:vAlign w:val="center"/>
              </w:tcPr>
            </w:tcPrChange>
          </w:tcPr>
          <w:p w14:paraId="287ED4A3" w14:textId="77777777" w:rsidR="006871B5" w:rsidRPr="00920004" w:rsidRDefault="006871B5" w:rsidP="00727C9A">
            <w:pPr>
              <w:jc w:val="center"/>
              <w:rPr>
                <w:ins w:id="42590" w:author="phuong vu" w:date="2018-11-30T14:07:00Z"/>
                <w:rPrChange w:id="42591" w:author="phuong vu" w:date="2018-11-30T22:36:00Z">
                  <w:rPr>
                    <w:ins w:id="42592" w:author="phuong vu" w:date="2018-11-30T14:07:00Z"/>
                  </w:rPr>
                </w:rPrChange>
              </w:rPr>
              <w:pPrChange w:id="42593" w:author="phuong vu" w:date="2018-11-30T21:56:00Z">
                <w:pPr>
                  <w:spacing w:line="276" w:lineRule="auto"/>
                  <w:jc w:val="center"/>
                </w:pPr>
              </w:pPrChange>
            </w:pPr>
          </w:p>
        </w:tc>
        <w:tc>
          <w:tcPr>
            <w:tcW w:w="1663" w:type="dxa"/>
            <w:noWrap/>
            <w:tcPrChange w:id="42594" w:author="phuong vu" w:date="2018-11-30T14:22:00Z">
              <w:tcPr>
                <w:tcW w:w="2228" w:type="dxa"/>
                <w:noWrap/>
              </w:tcPr>
            </w:tcPrChange>
          </w:tcPr>
          <w:p w14:paraId="24B0284A" w14:textId="77777777" w:rsidR="006871B5" w:rsidRPr="00920004" w:rsidRDefault="006871B5" w:rsidP="00727C9A">
            <w:pPr>
              <w:rPr>
                <w:ins w:id="42595" w:author="phuong vu" w:date="2018-11-30T14:07:00Z"/>
                <w:rPrChange w:id="42596" w:author="phuong vu" w:date="2018-11-30T22:36:00Z">
                  <w:rPr>
                    <w:ins w:id="42597" w:author="phuong vu" w:date="2018-11-30T14:07:00Z"/>
                  </w:rPr>
                </w:rPrChange>
              </w:rPr>
              <w:pPrChange w:id="42598" w:author="phuong vu" w:date="2018-11-30T21:56:00Z">
                <w:pPr>
                  <w:keepNext/>
                  <w:spacing w:line="276" w:lineRule="auto"/>
                </w:pPr>
              </w:pPrChange>
            </w:pPr>
            <w:ins w:id="42599" w:author="phuong vu" w:date="2018-11-30T14:07:00Z">
              <w:r w:rsidRPr="00920004">
                <w:rPr>
                  <w:rPrChange w:id="42600" w:author="phuong vu" w:date="2018-11-30T22:36:00Z">
                    <w:rPr/>
                  </w:rPrChange>
                </w:rPr>
                <w:t>Đánh dấu công việc cũ hay hiện tại</w:t>
              </w:r>
            </w:ins>
          </w:p>
        </w:tc>
      </w:tr>
      <w:tr w:rsidR="006871B5" w:rsidRPr="00920004" w14:paraId="687AADFE" w14:textId="77777777" w:rsidTr="00BD0851">
        <w:trPr>
          <w:trHeight w:val="300"/>
          <w:ins w:id="42601" w:author="phuong vu" w:date="2018-11-30T14:07:00Z"/>
          <w:trPrChange w:id="42602" w:author="phuong vu" w:date="2018-11-30T14:22:00Z">
            <w:trPr>
              <w:trHeight w:val="300"/>
            </w:trPr>
          </w:trPrChange>
        </w:trPr>
        <w:tc>
          <w:tcPr>
            <w:tcW w:w="708" w:type="dxa"/>
            <w:noWrap/>
            <w:vAlign w:val="center"/>
            <w:tcPrChange w:id="42603" w:author="phuong vu" w:date="2018-11-30T14:22:00Z">
              <w:tcPr>
                <w:tcW w:w="708" w:type="dxa"/>
                <w:noWrap/>
                <w:vAlign w:val="center"/>
              </w:tcPr>
            </w:tcPrChange>
          </w:tcPr>
          <w:p w14:paraId="317AE399" w14:textId="77777777" w:rsidR="006871B5" w:rsidRPr="00920004" w:rsidRDefault="006871B5" w:rsidP="00BD0851">
            <w:pPr>
              <w:spacing w:before="240" w:line="0" w:lineRule="atLeast"/>
              <w:jc w:val="center"/>
              <w:rPr>
                <w:ins w:id="42604" w:author="phuong vu" w:date="2018-11-30T14:07:00Z"/>
                <w:lang w:val="en-US"/>
                <w:rPrChange w:id="42605" w:author="phuong vu" w:date="2018-11-30T22:36:00Z">
                  <w:rPr>
                    <w:ins w:id="42606" w:author="phuong vu" w:date="2018-11-30T14:07:00Z"/>
                    <w:lang w:val="en-US"/>
                  </w:rPr>
                </w:rPrChange>
              </w:rPr>
              <w:pPrChange w:id="42607" w:author="phuong vu" w:date="2018-11-30T14:16:00Z">
                <w:pPr>
                  <w:spacing w:line="276" w:lineRule="auto"/>
                  <w:jc w:val="center"/>
                </w:pPr>
              </w:pPrChange>
            </w:pPr>
            <w:ins w:id="42608" w:author="phuong vu" w:date="2018-11-30T14:07:00Z">
              <w:r w:rsidRPr="00920004">
                <w:rPr>
                  <w:lang w:val="en-US"/>
                  <w:rPrChange w:id="42609" w:author="phuong vu" w:date="2018-11-30T22:36:00Z">
                    <w:rPr>
                      <w:lang w:val="en-US"/>
                    </w:rPr>
                  </w:rPrChange>
                </w:rPr>
                <w:t>10</w:t>
              </w:r>
            </w:ins>
          </w:p>
        </w:tc>
        <w:tc>
          <w:tcPr>
            <w:tcW w:w="2295" w:type="dxa"/>
            <w:noWrap/>
            <w:tcPrChange w:id="42610" w:author="phuong vu" w:date="2018-11-30T14:22:00Z">
              <w:tcPr>
                <w:tcW w:w="2295" w:type="dxa"/>
                <w:noWrap/>
              </w:tcPr>
            </w:tcPrChange>
          </w:tcPr>
          <w:p w14:paraId="527A44CA" w14:textId="77777777" w:rsidR="006871B5" w:rsidRPr="00920004" w:rsidRDefault="006871B5" w:rsidP="00727C9A">
            <w:pPr>
              <w:rPr>
                <w:ins w:id="42611" w:author="phuong vu" w:date="2018-11-30T14:07:00Z"/>
                <w:lang w:val="en-US"/>
                <w:rPrChange w:id="42612" w:author="phuong vu" w:date="2018-11-30T22:36:00Z">
                  <w:rPr>
                    <w:ins w:id="42613" w:author="phuong vu" w:date="2018-11-30T14:07:00Z"/>
                    <w:lang w:val="en-US"/>
                  </w:rPr>
                </w:rPrChange>
              </w:rPr>
              <w:pPrChange w:id="42614" w:author="phuong vu" w:date="2018-11-30T21:56:00Z">
                <w:pPr>
                  <w:spacing w:line="276" w:lineRule="auto"/>
                </w:pPr>
              </w:pPrChange>
            </w:pPr>
            <w:ins w:id="42615" w:author="phuong vu" w:date="2018-11-30T14:07:00Z">
              <w:r w:rsidRPr="00920004">
                <w:rPr>
                  <w:lang w:val="en-US"/>
                  <w:rPrChange w:id="42616" w:author="phuong vu" w:date="2018-11-30T22:36:00Z">
                    <w:rPr>
                      <w:lang w:val="en-US"/>
                    </w:rPr>
                  </w:rPrChange>
                </w:rPr>
                <w:t>branch_id</w:t>
              </w:r>
            </w:ins>
          </w:p>
        </w:tc>
        <w:tc>
          <w:tcPr>
            <w:tcW w:w="1300" w:type="dxa"/>
            <w:noWrap/>
            <w:tcPrChange w:id="42617" w:author="phuong vu" w:date="2018-11-30T14:22:00Z">
              <w:tcPr>
                <w:tcW w:w="1300" w:type="dxa"/>
                <w:noWrap/>
              </w:tcPr>
            </w:tcPrChange>
          </w:tcPr>
          <w:p w14:paraId="37ADDBEA" w14:textId="77777777" w:rsidR="006871B5" w:rsidRPr="00920004" w:rsidRDefault="006871B5" w:rsidP="00727C9A">
            <w:pPr>
              <w:rPr>
                <w:ins w:id="42618" w:author="phuong vu" w:date="2018-11-30T14:07:00Z"/>
                <w:lang w:val="en-US"/>
                <w:rPrChange w:id="42619" w:author="phuong vu" w:date="2018-11-30T22:36:00Z">
                  <w:rPr>
                    <w:ins w:id="42620" w:author="phuong vu" w:date="2018-11-30T14:07:00Z"/>
                    <w:lang w:val="en-US"/>
                  </w:rPr>
                </w:rPrChange>
              </w:rPr>
              <w:pPrChange w:id="42621" w:author="phuong vu" w:date="2018-11-30T21:56:00Z">
                <w:pPr>
                  <w:spacing w:line="276" w:lineRule="auto"/>
                </w:pPr>
              </w:pPrChange>
            </w:pPr>
            <w:ins w:id="42622" w:author="phuong vu" w:date="2018-11-30T14:07:00Z">
              <w:r w:rsidRPr="00920004">
                <w:rPr>
                  <w:lang w:val="en-US"/>
                  <w:rPrChange w:id="42623" w:author="phuong vu" w:date="2018-11-30T22:36:00Z">
                    <w:rPr>
                      <w:lang w:val="en-US"/>
                    </w:rPr>
                  </w:rPrChange>
                </w:rPr>
                <w:t>numeric</w:t>
              </w:r>
            </w:ins>
          </w:p>
        </w:tc>
        <w:tc>
          <w:tcPr>
            <w:tcW w:w="1098" w:type="dxa"/>
            <w:noWrap/>
            <w:vAlign w:val="center"/>
            <w:tcPrChange w:id="42624" w:author="phuong vu" w:date="2018-11-30T14:22:00Z">
              <w:tcPr>
                <w:tcW w:w="1098" w:type="dxa"/>
                <w:noWrap/>
                <w:vAlign w:val="center"/>
              </w:tcPr>
            </w:tcPrChange>
          </w:tcPr>
          <w:p w14:paraId="23DA7461" w14:textId="77777777" w:rsidR="006871B5" w:rsidRPr="00920004" w:rsidRDefault="006871B5" w:rsidP="00727C9A">
            <w:pPr>
              <w:jc w:val="center"/>
              <w:rPr>
                <w:ins w:id="42625" w:author="phuong vu" w:date="2018-11-30T14:07:00Z"/>
                <w:rPrChange w:id="42626" w:author="phuong vu" w:date="2018-11-30T22:36:00Z">
                  <w:rPr>
                    <w:ins w:id="42627" w:author="phuong vu" w:date="2018-11-30T14:07:00Z"/>
                  </w:rPr>
                </w:rPrChange>
              </w:rPr>
              <w:pPrChange w:id="42628" w:author="phuong vu" w:date="2018-11-30T21:56:00Z">
                <w:pPr>
                  <w:spacing w:line="276" w:lineRule="auto"/>
                  <w:jc w:val="center"/>
                </w:pPr>
              </w:pPrChange>
            </w:pPr>
          </w:p>
        </w:tc>
        <w:tc>
          <w:tcPr>
            <w:tcW w:w="838" w:type="dxa"/>
            <w:noWrap/>
            <w:vAlign w:val="center"/>
            <w:tcPrChange w:id="42629" w:author="phuong vu" w:date="2018-11-30T14:22:00Z">
              <w:tcPr>
                <w:tcW w:w="838" w:type="dxa"/>
                <w:noWrap/>
                <w:vAlign w:val="center"/>
              </w:tcPr>
            </w:tcPrChange>
          </w:tcPr>
          <w:p w14:paraId="0EAF74F3" w14:textId="77777777" w:rsidR="006871B5" w:rsidRPr="00920004" w:rsidRDefault="006871B5" w:rsidP="00727C9A">
            <w:pPr>
              <w:jc w:val="center"/>
              <w:rPr>
                <w:ins w:id="42630" w:author="phuong vu" w:date="2018-11-30T14:07:00Z"/>
                <w:rPrChange w:id="42631" w:author="phuong vu" w:date="2018-11-30T22:36:00Z">
                  <w:rPr>
                    <w:ins w:id="42632" w:author="phuong vu" w:date="2018-11-30T14:07:00Z"/>
                  </w:rPr>
                </w:rPrChange>
              </w:rPr>
              <w:pPrChange w:id="42633" w:author="phuong vu" w:date="2018-11-30T21:56:00Z">
                <w:pPr>
                  <w:spacing w:line="276" w:lineRule="auto"/>
                  <w:jc w:val="center"/>
                </w:pPr>
              </w:pPrChange>
            </w:pPr>
          </w:p>
        </w:tc>
        <w:tc>
          <w:tcPr>
            <w:tcW w:w="823" w:type="dxa"/>
            <w:noWrap/>
            <w:vAlign w:val="center"/>
            <w:tcPrChange w:id="42634" w:author="phuong vu" w:date="2018-11-30T14:22:00Z">
              <w:tcPr>
                <w:tcW w:w="823" w:type="dxa"/>
                <w:noWrap/>
                <w:vAlign w:val="center"/>
              </w:tcPr>
            </w:tcPrChange>
          </w:tcPr>
          <w:p w14:paraId="7C263B3B" w14:textId="77777777" w:rsidR="006871B5" w:rsidRPr="00920004" w:rsidRDefault="006871B5" w:rsidP="00727C9A">
            <w:pPr>
              <w:jc w:val="center"/>
              <w:rPr>
                <w:ins w:id="42635" w:author="phuong vu" w:date="2018-11-30T14:07:00Z"/>
                <w:rPrChange w:id="42636" w:author="phuong vu" w:date="2018-11-30T22:36:00Z">
                  <w:rPr>
                    <w:ins w:id="42637" w:author="phuong vu" w:date="2018-11-30T14:07:00Z"/>
                  </w:rPr>
                </w:rPrChange>
              </w:rPr>
              <w:pPrChange w:id="42638" w:author="phuong vu" w:date="2018-11-30T21:56:00Z">
                <w:pPr>
                  <w:spacing w:line="276" w:lineRule="auto"/>
                  <w:jc w:val="center"/>
                </w:pPr>
              </w:pPrChange>
            </w:pPr>
          </w:p>
        </w:tc>
        <w:tc>
          <w:tcPr>
            <w:tcW w:w="1663" w:type="dxa"/>
            <w:noWrap/>
            <w:tcPrChange w:id="42639" w:author="phuong vu" w:date="2018-11-30T14:22:00Z">
              <w:tcPr>
                <w:tcW w:w="2228" w:type="dxa"/>
                <w:noWrap/>
              </w:tcPr>
            </w:tcPrChange>
          </w:tcPr>
          <w:p w14:paraId="61BB4609" w14:textId="77777777" w:rsidR="006871B5" w:rsidRPr="00920004" w:rsidRDefault="006871B5" w:rsidP="00727C9A">
            <w:pPr>
              <w:rPr>
                <w:ins w:id="42640" w:author="phuong vu" w:date="2018-11-30T14:07:00Z"/>
                <w:lang w:val="en-US"/>
                <w:rPrChange w:id="42641" w:author="phuong vu" w:date="2018-11-30T22:36:00Z">
                  <w:rPr>
                    <w:ins w:id="42642" w:author="phuong vu" w:date="2018-11-30T14:07:00Z"/>
                    <w:lang w:val="en-US"/>
                  </w:rPr>
                </w:rPrChange>
              </w:rPr>
              <w:pPrChange w:id="42643" w:author="phuong vu" w:date="2018-11-30T21:56:00Z">
                <w:pPr>
                  <w:keepNext/>
                  <w:spacing w:line="276" w:lineRule="auto"/>
                </w:pPr>
              </w:pPrChange>
            </w:pPr>
            <w:ins w:id="42644" w:author="phuong vu" w:date="2018-11-30T14:07:00Z">
              <w:r w:rsidRPr="00920004">
                <w:rPr>
                  <w:lang w:val="en-US"/>
                  <w:rPrChange w:id="42645" w:author="phuong vu" w:date="2018-11-30T22:36:00Z">
                    <w:rPr>
                      <w:lang w:val="en-US"/>
                    </w:rPr>
                  </w:rPrChange>
                </w:rPr>
                <w:t>ID chi nhánh</w:t>
              </w:r>
            </w:ins>
          </w:p>
        </w:tc>
      </w:tr>
    </w:tbl>
    <w:p w14:paraId="4571EA9A" w14:textId="2BCE0407" w:rsidR="006871B5" w:rsidRDefault="006871B5" w:rsidP="00A17FA5">
      <w:pPr>
        <w:pStyle w:val="Caption"/>
        <w:rPr>
          <w:ins w:id="42646" w:author="phuong vu" w:date="2018-11-30T23:40:00Z"/>
        </w:rPr>
      </w:pPr>
      <w:bookmarkStart w:id="42647" w:name="_Toc531381674"/>
      <w:ins w:id="42648" w:author="phuong vu" w:date="2018-11-30T14:07:00Z">
        <w:r w:rsidRPr="00920004">
          <w:rPr>
            <w:rPrChange w:id="42649" w:author="phuong vu" w:date="2018-11-30T22:36:00Z">
              <w:rPr/>
            </w:rPrChange>
          </w:rPr>
          <w:t xml:space="preserve">Bảng </w:t>
        </w:r>
      </w:ins>
      <w:ins w:id="42650" w:author="phuong vu" w:date="2018-11-30T14:54:00Z">
        <w:r w:rsidR="00D632EE" w:rsidRPr="00920004">
          <w:rPr>
            <w:rPrChange w:id="42651" w:author="phuong vu" w:date="2018-11-30T22:36:00Z">
              <w:rPr/>
            </w:rPrChange>
          </w:rPr>
          <w:fldChar w:fldCharType="begin"/>
        </w:r>
        <w:r w:rsidR="00D632EE" w:rsidRPr="00920004">
          <w:rPr>
            <w:rPrChange w:id="42652" w:author="phuong vu" w:date="2018-11-30T22:36:00Z">
              <w:rPr/>
            </w:rPrChange>
          </w:rPr>
          <w:instrText xml:space="preserve"> STYLEREF 1 \s </w:instrText>
        </w:r>
      </w:ins>
      <w:r w:rsidR="00D632EE" w:rsidRPr="00920004">
        <w:rPr>
          <w:rPrChange w:id="42653" w:author="phuong vu" w:date="2018-11-30T22:36:00Z">
            <w:rPr/>
          </w:rPrChange>
        </w:rPr>
        <w:fldChar w:fldCharType="separate"/>
      </w:r>
      <w:r w:rsidR="00B5490C">
        <w:rPr>
          <w:noProof/>
        </w:rPr>
        <w:t>4</w:t>
      </w:r>
      <w:ins w:id="42654" w:author="phuong vu" w:date="2018-11-30T14:54:00Z">
        <w:r w:rsidR="00D632EE" w:rsidRPr="00920004">
          <w:rPr>
            <w:rPrChange w:id="42655" w:author="phuong vu" w:date="2018-11-30T22:36:00Z">
              <w:rPr/>
            </w:rPrChange>
          </w:rPr>
          <w:fldChar w:fldCharType="end"/>
        </w:r>
        <w:r w:rsidR="00D632EE" w:rsidRPr="00920004">
          <w:rPr>
            <w:rPrChange w:id="42656" w:author="phuong vu" w:date="2018-11-30T22:36:00Z">
              <w:rPr/>
            </w:rPrChange>
          </w:rPr>
          <w:t>.</w:t>
        </w:r>
        <w:r w:rsidR="00D632EE" w:rsidRPr="00920004">
          <w:rPr>
            <w:rPrChange w:id="42657" w:author="phuong vu" w:date="2018-11-30T22:36:00Z">
              <w:rPr/>
            </w:rPrChange>
          </w:rPr>
          <w:fldChar w:fldCharType="begin"/>
        </w:r>
        <w:r w:rsidR="00D632EE" w:rsidRPr="00920004">
          <w:rPr>
            <w:rPrChange w:id="42658" w:author="phuong vu" w:date="2018-11-30T22:36:00Z">
              <w:rPr/>
            </w:rPrChange>
          </w:rPr>
          <w:instrText xml:space="preserve"> SEQ Bảng \* ARABIC \s 1 </w:instrText>
        </w:r>
      </w:ins>
      <w:r w:rsidR="00D632EE" w:rsidRPr="00920004">
        <w:rPr>
          <w:rPrChange w:id="42659" w:author="phuong vu" w:date="2018-11-30T22:36:00Z">
            <w:rPr/>
          </w:rPrChange>
        </w:rPr>
        <w:fldChar w:fldCharType="separate"/>
      </w:r>
      <w:ins w:id="42660" w:author="phuong vu" w:date="2018-11-30T22:44:00Z">
        <w:r w:rsidR="00B5490C">
          <w:rPr>
            <w:noProof/>
          </w:rPr>
          <w:t>37</w:t>
        </w:r>
      </w:ins>
      <w:ins w:id="42661" w:author="phuong vu" w:date="2018-11-30T14:54:00Z">
        <w:r w:rsidR="00D632EE" w:rsidRPr="00920004">
          <w:rPr>
            <w:rPrChange w:id="42662" w:author="phuong vu" w:date="2018-11-30T22:36:00Z">
              <w:rPr/>
            </w:rPrChange>
          </w:rPr>
          <w:fldChar w:fldCharType="end"/>
        </w:r>
      </w:ins>
      <w:ins w:id="42663" w:author="phuong vu" w:date="2018-11-30T14:07:00Z">
        <w:r w:rsidRPr="00920004">
          <w:rPr>
            <w:rPrChange w:id="42664" w:author="phuong vu" w:date="2018-11-30T22:36:00Z">
              <w:rPr/>
            </w:rPrChange>
          </w:rPr>
          <w:t xml:space="preserve"> Bảng dữ liệu công việc</w:t>
        </w:r>
      </w:ins>
      <w:bookmarkEnd w:id="42647"/>
    </w:p>
    <w:p w14:paraId="197D44A8" w14:textId="77777777" w:rsidR="005F1ECC" w:rsidRPr="005F1ECC" w:rsidRDefault="005F1ECC" w:rsidP="005F1ECC">
      <w:pPr>
        <w:rPr>
          <w:ins w:id="42665" w:author="phuong vu" w:date="2018-11-30T14:07:00Z"/>
          <w:rPrChange w:id="42666" w:author="phuong vu" w:date="2018-11-30T23:40:00Z">
            <w:rPr>
              <w:ins w:id="42667" w:author="phuong vu" w:date="2018-11-30T14:07:00Z"/>
            </w:rPr>
          </w:rPrChange>
        </w:rPr>
        <w:pPrChange w:id="42668" w:author="phuong vu" w:date="2018-11-30T23:40:00Z">
          <w:pPr>
            <w:pStyle w:val="Caption"/>
          </w:pPr>
        </w:pPrChange>
      </w:pPr>
    </w:p>
    <w:p w14:paraId="3E41DD0D" w14:textId="77777777" w:rsidR="006871B5" w:rsidRPr="00920004" w:rsidRDefault="006871B5" w:rsidP="00BD0851">
      <w:pPr>
        <w:spacing w:before="240" w:line="0" w:lineRule="atLeast"/>
        <w:rPr>
          <w:ins w:id="42669" w:author="phuong vu" w:date="2018-11-30T14:07:00Z"/>
          <w:b/>
          <w:lang w:val="en-US"/>
          <w:rPrChange w:id="42670" w:author="phuong vu" w:date="2018-11-30T22:36:00Z">
            <w:rPr>
              <w:ins w:id="42671" w:author="phuong vu" w:date="2018-11-30T14:07:00Z"/>
              <w:b/>
              <w:lang w:val="en-US"/>
            </w:rPr>
          </w:rPrChange>
        </w:rPr>
        <w:pPrChange w:id="42672" w:author="phuong vu" w:date="2018-11-30T14:16:00Z">
          <w:pPr/>
        </w:pPrChange>
      </w:pPr>
      <w:ins w:id="42673" w:author="phuong vu" w:date="2018-11-30T14:07:00Z">
        <w:r w:rsidRPr="00920004">
          <w:rPr>
            <w:b/>
            <w:lang w:val="en-US"/>
            <w:rPrChange w:id="42674" w:author="phuong vu" w:date="2018-11-30T22:36:00Z">
              <w:rPr>
                <w:b/>
                <w:lang w:val="en-US"/>
              </w:rPr>
            </w:rPrChange>
          </w:rPr>
          <w:t>BẢNG TIME_SCHEDULE</w:t>
        </w:r>
      </w:ins>
    </w:p>
    <w:tbl>
      <w:tblPr>
        <w:tblStyle w:val="TableGrid"/>
        <w:tblW w:w="8725" w:type="dxa"/>
        <w:tblLook w:val="04A0" w:firstRow="1" w:lastRow="0" w:firstColumn="1" w:lastColumn="0" w:noHBand="0" w:noVBand="1"/>
        <w:tblPrChange w:id="42675"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676">
          <w:tblGrid>
            <w:gridCol w:w="708"/>
            <w:gridCol w:w="2295"/>
            <w:gridCol w:w="1300"/>
            <w:gridCol w:w="1098"/>
            <w:gridCol w:w="838"/>
            <w:gridCol w:w="823"/>
            <w:gridCol w:w="2228"/>
          </w:tblGrid>
        </w:tblGridChange>
      </w:tblGrid>
      <w:tr w:rsidR="006871B5" w:rsidRPr="00920004" w14:paraId="69630348" w14:textId="77777777" w:rsidTr="00BD0851">
        <w:trPr>
          <w:trHeight w:val="300"/>
          <w:ins w:id="42677" w:author="phuong vu" w:date="2018-11-30T14:07:00Z"/>
          <w:trPrChange w:id="42678" w:author="phuong vu" w:date="2018-11-30T14:22:00Z">
            <w:trPr>
              <w:trHeight w:val="300"/>
            </w:trPr>
          </w:trPrChange>
        </w:trPr>
        <w:tc>
          <w:tcPr>
            <w:tcW w:w="708" w:type="dxa"/>
            <w:noWrap/>
            <w:vAlign w:val="center"/>
            <w:hideMark/>
            <w:tcPrChange w:id="42679" w:author="phuong vu" w:date="2018-11-30T14:22:00Z">
              <w:tcPr>
                <w:tcW w:w="708" w:type="dxa"/>
                <w:noWrap/>
                <w:vAlign w:val="center"/>
                <w:hideMark/>
              </w:tcPr>
            </w:tcPrChange>
          </w:tcPr>
          <w:p w14:paraId="7FCA2405" w14:textId="77777777" w:rsidR="006871B5" w:rsidRPr="00920004" w:rsidRDefault="006871B5" w:rsidP="00BD0851">
            <w:pPr>
              <w:spacing w:before="240" w:line="0" w:lineRule="atLeast"/>
              <w:jc w:val="center"/>
              <w:rPr>
                <w:ins w:id="42680" w:author="phuong vu" w:date="2018-11-30T14:07:00Z"/>
                <w:b/>
                <w:bCs/>
                <w:rPrChange w:id="42681" w:author="phuong vu" w:date="2018-11-30T22:36:00Z">
                  <w:rPr>
                    <w:ins w:id="42682" w:author="phuong vu" w:date="2018-11-30T14:07:00Z"/>
                    <w:b/>
                    <w:bCs/>
                  </w:rPr>
                </w:rPrChange>
              </w:rPr>
              <w:pPrChange w:id="42683" w:author="phuong vu" w:date="2018-11-30T14:16:00Z">
                <w:pPr>
                  <w:spacing w:line="276" w:lineRule="auto"/>
                  <w:jc w:val="center"/>
                </w:pPr>
              </w:pPrChange>
            </w:pPr>
            <w:ins w:id="42684" w:author="phuong vu" w:date="2018-11-30T14:07:00Z">
              <w:r w:rsidRPr="00920004">
                <w:rPr>
                  <w:b/>
                  <w:bCs/>
                  <w:lang w:val="da-DK"/>
                  <w:rPrChange w:id="42685" w:author="phuong vu" w:date="2018-11-30T22:36:00Z">
                    <w:rPr>
                      <w:b/>
                      <w:bCs/>
                      <w:lang w:val="da-DK"/>
                    </w:rPr>
                  </w:rPrChange>
                </w:rPr>
                <w:t>STT</w:t>
              </w:r>
            </w:ins>
          </w:p>
        </w:tc>
        <w:tc>
          <w:tcPr>
            <w:tcW w:w="2295" w:type="dxa"/>
            <w:noWrap/>
            <w:vAlign w:val="center"/>
            <w:hideMark/>
            <w:tcPrChange w:id="42686" w:author="phuong vu" w:date="2018-11-30T14:22:00Z">
              <w:tcPr>
                <w:tcW w:w="2295" w:type="dxa"/>
                <w:noWrap/>
                <w:vAlign w:val="center"/>
                <w:hideMark/>
              </w:tcPr>
            </w:tcPrChange>
          </w:tcPr>
          <w:p w14:paraId="08D4CE07" w14:textId="77777777" w:rsidR="006871B5" w:rsidRPr="00920004" w:rsidRDefault="006871B5" w:rsidP="00BD0851">
            <w:pPr>
              <w:spacing w:before="240" w:line="0" w:lineRule="atLeast"/>
              <w:jc w:val="center"/>
              <w:rPr>
                <w:ins w:id="42687" w:author="phuong vu" w:date="2018-11-30T14:07:00Z"/>
                <w:b/>
                <w:bCs/>
                <w:rPrChange w:id="42688" w:author="phuong vu" w:date="2018-11-30T22:36:00Z">
                  <w:rPr>
                    <w:ins w:id="42689" w:author="phuong vu" w:date="2018-11-30T14:07:00Z"/>
                    <w:b/>
                    <w:bCs/>
                  </w:rPr>
                </w:rPrChange>
              </w:rPr>
              <w:pPrChange w:id="42690" w:author="phuong vu" w:date="2018-11-30T14:16:00Z">
                <w:pPr>
                  <w:spacing w:line="276" w:lineRule="auto"/>
                  <w:jc w:val="center"/>
                </w:pPr>
              </w:pPrChange>
            </w:pPr>
            <w:ins w:id="42691" w:author="phuong vu" w:date="2018-11-30T14:07:00Z">
              <w:r w:rsidRPr="00920004">
                <w:rPr>
                  <w:b/>
                  <w:bCs/>
                  <w:lang w:val="da-DK"/>
                  <w:rPrChange w:id="42692" w:author="phuong vu" w:date="2018-11-30T22:36:00Z">
                    <w:rPr>
                      <w:b/>
                      <w:bCs/>
                      <w:lang w:val="da-DK"/>
                    </w:rPr>
                  </w:rPrChange>
                </w:rPr>
                <w:t>Tên trường</w:t>
              </w:r>
            </w:ins>
          </w:p>
        </w:tc>
        <w:tc>
          <w:tcPr>
            <w:tcW w:w="1300" w:type="dxa"/>
            <w:noWrap/>
            <w:vAlign w:val="center"/>
            <w:hideMark/>
            <w:tcPrChange w:id="42693" w:author="phuong vu" w:date="2018-11-30T14:22:00Z">
              <w:tcPr>
                <w:tcW w:w="1300" w:type="dxa"/>
                <w:noWrap/>
                <w:vAlign w:val="center"/>
                <w:hideMark/>
              </w:tcPr>
            </w:tcPrChange>
          </w:tcPr>
          <w:p w14:paraId="66F09FE8" w14:textId="77777777" w:rsidR="006871B5" w:rsidRPr="00920004" w:rsidRDefault="006871B5" w:rsidP="00BD0851">
            <w:pPr>
              <w:spacing w:before="240" w:line="0" w:lineRule="atLeast"/>
              <w:jc w:val="center"/>
              <w:rPr>
                <w:ins w:id="42694" w:author="phuong vu" w:date="2018-11-30T14:07:00Z"/>
                <w:b/>
                <w:bCs/>
                <w:rPrChange w:id="42695" w:author="phuong vu" w:date="2018-11-30T22:36:00Z">
                  <w:rPr>
                    <w:ins w:id="42696" w:author="phuong vu" w:date="2018-11-30T14:07:00Z"/>
                    <w:b/>
                    <w:bCs/>
                  </w:rPr>
                </w:rPrChange>
              </w:rPr>
              <w:pPrChange w:id="42697" w:author="phuong vu" w:date="2018-11-30T14:16:00Z">
                <w:pPr>
                  <w:spacing w:line="276" w:lineRule="auto"/>
                  <w:jc w:val="center"/>
                </w:pPr>
              </w:pPrChange>
            </w:pPr>
            <w:ins w:id="42698" w:author="phuong vu" w:date="2018-11-30T14:07:00Z">
              <w:r w:rsidRPr="00920004">
                <w:rPr>
                  <w:b/>
                  <w:bCs/>
                  <w:lang w:val="da-DK"/>
                  <w:rPrChange w:id="42699" w:author="phuong vu" w:date="2018-11-30T22:36:00Z">
                    <w:rPr>
                      <w:b/>
                      <w:bCs/>
                      <w:lang w:val="da-DK"/>
                    </w:rPr>
                  </w:rPrChange>
                </w:rPr>
                <w:t>Kiểu</w:t>
              </w:r>
            </w:ins>
          </w:p>
        </w:tc>
        <w:tc>
          <w:tcPr>
            <w:tcW w:w="1098" w:type="dxa"/>
            <w:noWrap/>
            <w:vAlign w:val="center"/>
            <w:hideMark/>
            <w:tcPrChange w:id="42700" w:author="phuong vu" w:date="2018-11-30T14:22:00Z">
              <w:tcPr>
                <w:tcW w:w="1098" w:type="dxa"/>
                <w:noWrap/>
                <w:vAlign w:val="center"/>
                <w:hideMark/>
              </w:tcPr>
            </w:tcPrChange>
          </w:tcPr>
          <w:p w14:paraId="38337E6B" w14:textId="77777777" w:rsidR="006871B5" w:rsidRPr="00920004" w:rsidRDefault="006871B5" w:rsidP="00BD0851">
            <w:pPr>
              <w:spacing w:before="240" w:line="0" w:lineRule="atLeast"/>
              <w:jc w:val="center"/>
              <w:rPr>
                <w:ins w:id="42701" w:author="phuong vu" w:date="2018-11-30T14:07:00Z"/>
                <w:b/>
                <w:bCs/>
                <w:rPrChange w:id="42702" w:author="phuong vu" w:date="2018-11-30T22:36:00Z">
                  <w:rPr>
                    <w:ins w:id="42703" w:author="phuong vu" w:date="2018-11-30T14:07:00Z"/>
                    <w:b/>
                    <w:bCs/>
                  </w:rPr>
                </w:rPrChange>
              </w:rPr>
              <w:pPrChange w:id="42704" w:author="phuong vu" w:date="2018-11-30T14:16:00Z">
                <w:pPr>
                  <w:spacing w:line="276" w:lineRule="auto"/>
                  <w:jc w:val="center"/>
                </w:pPr>
              </w:pPrChange>
            </w:pPr>
            <w:ins w:id="42705" w:author="phuong vu" w:date="2018-11-30T14:07:00Z">
              <w:r w:rsidRPr="00920004">
                <w:rPr>
                  <w:b/>
                  <w:bCs/>
                  <w:lang w:val="da-DK"/>
                  <w:rPrChange w:id="42706" w:author="phuong vu" w:date="2018-11-30T22:36:00Z">
                    <w:rPr>
                      <w:b/>
                      <w:bCs/>
                      <w:lang w:val="da-DK"/>
                    </w:rPr>
                  </w:rPrChange>
                </w:rPr>
                <w:t>Chấp nhận Null</w:t>
              </w:r>
            </w:ins>
          </w:p>
        </w:tc>
        <w:tc>
          <w:tcPr>
            <w:tcW w:w="838" w:type="dxa"/>
            <w:noWrap/>
            <w:vAlign w:val="center"/>
            <w:hideMark/>
            <w:tcPrChange w:id="42707" w:author="phuong vu" w:date="2018-11-30T14:22:00Z">
              <w:tcPr>
                <w:tcW w:w="838" w:type="dxa"/>
                <w:noWrap/>
                <w:vAlign w:val="center"/>
                <w:hideMark/>
              </w:tcPr>
            </w:tcPrChange>
          </w:tcPr>
          <w:p w14:paraId="2A85A15E" w14:textId="77777777" w:rsidR="006871B5" w:rsidRPr="00920004" w:rsidRDefault="006871B5" w:rsidP="00BD0851">
            <w:pPr>
              <w:spacing w:before="240" w:line="0" w:lineRule="atLeast"/>
              <w:jc w:val="center"/>
              <w:rPr>
                <w:ins w:id="42708" w:author="phuong vu" w:date="2018-11-30T14:07:00Z"/>
                <w:b/>
                <w:bCs/>
                <w:rPrChange w:id="42709" w:author="phuong vu" w:date="2018-11-30T22:36:00Z">
                  <w:rPr>
                    <w:ins w:id="42710" w:author="phuong vu" w:date="2018-11-30T14:07:00Z"/>
                    <w:b/>
                    <w:bCs/>
                  </w:rPr>
                </w:rPrChange>
              </w:rPr>
              <w:pPrChange w:id="42711" w:author="phuong vu" w:date="2018-11-30T14:16:00Z">
                <w:pPr>
                  <w:spacing w:line="276" w:lineRule="auto"/>
                  <w:jc w:val="center"/>
                </w:pPr>
              </w:pPrChange>
            </w:pPr>
            <w:ins w:id="42712" w:author="phuong vu" w:date="2018-11-30T14:07:00Z">
              <w:r w:rsidRPr="00920004">
                <w:rPr>
                  <w:b/>
                  <w:bCs/>
                  <w:lang w:val="da-DK"/>
                  <w:rPrChange w:id="42713" w:author="phuong vu" w:date="2018-11-30T22:36:00Z">
                    <w:rPr>
                      <w:b/>
                      <w:bCs/>
                      <w:lang w:val="da-DK"/>
                    </w:rPr>
                  </w:rPrChange>
                </w:rPr>
                <w:t>Khóa chính</w:t>
              </w:r>
            </w:ins>
          </w:p>
        </w:tc>
        <w:tc>
          <w:tcPr>
            <w:tcW w:w="823" w:type="dxa"/>
            <w:noWrap/>
            <w:vAlign w:val="center"/>
            <w:hideMark/>
            <w:tcPrChange w:id="42714" w:author="phuong vu" w:date="2018-11-30T14:22:00Z">
              <w:tcPr>
                <w:tcW w:w="823" w:type="dxa"/>
                <w:noWrap/>
                <w:vAlign w:val="center"/>
                <w:hideMark/>
              </w:tcPr>
            </w:tcPrChange>
          </w:tcPr>
          <w:p w14:paraId="638C6C76" w14:textId="77777777" w:rsidR="006871B5" w:rsidRPr="00920004" w:rsidRDefault="006871B5" w:rsidP="00BD0851">
            <w:pPr>
              <w:spacing w:before="240" w:line="0" w:lineRule="atLeast"/>
              <w:jc w:val="center"/>
              <w:rPr>
                <w:ins w:id="42715" w:author="phuong vu" w:date="2018-11-30T14:07:00Z"/>
                <w:b/>
                <w:bCs/>
                <w:rPrChange w:id="42716" w:author="phuong vu" w:date="2018-11-30T22:36:00Z">
                  <w:rPr>
                    <w:ins w:id="42717" w:author="phuong vu" w:date="2018-11-30T14:07:00Z"/>
                    <w:b/>
                    <w:bCs/>
                  </w:rPr>
                </w:rPrChange>
              </w:rPr>
              <w:pPrChange w:id="42718" w:author="phuong vu" w:date="2018-11-30T14:16:00Z">
                <w:pPr>
                  <w:spacing w:line="276" w:lineRule="auto"/>
                  <w:jc w:val="center"/>
                </w:pPr>
              </w:pPrChange>
            </w:pPr>
            <w:ins w:id="42719" w:author="phuong vu" w:date="2018-11-30T14:07:00Z">
              <w:r w:rsidRPr="00920004">
                <w:rPr>
                  <w:b/>
                  <w:bCs/>
                  <w:lang w:val="da-DK"/>
                  <w:rPrChange w:id="42720" w:author="phuong vu" w:date="2018-11-30T22:36:00Z">
                    <w:rPr>
                      <w:b/>
                      <w:bCs/>
                      <w:lang w:val="da-DK"/>
                    </w:rPr>
                  </w:rPrChange>
                </w:rPr>
                <w:t>Khóa ngoại</w:t>
              </w:r>
            </w:ins>
          </w:p>
        </w:tc>
        <w:tc>
          <w:tcPr>
            <w:tcW w:w="1663" w:type="dxa"/>
            <w:noWrap/>
            <w:vAlign w:val="center"/>
            <w:hideMark/>
            <w:tcPrChange w:id="42721" w:author="phuong vu" w:date="2018-11-30T14:22:00Z">
              <w:tcPr>
                <w:tcW w:w="2228" w:type="dxa"/>
                <w:noWrap/>
                <w:vAlign w:val="center"/>
                <w:hideMark/>
              </w:tcPr>
            </w:tcPrChange>
          </w:tcPr>
          <w:p w14:paraId="1D29D87D" w14:textId="77777777" w:rsidR="006871B5" w:rsidRPr="00920004" w:rsidRDefault="006871B5" w:rsidP="00BD0851">
            <w:pPr>
              <w:spacing w:before="240" w:line="0" w:lineRule="atLeast"/>
              <w:ind w:right="226"/>
              <w:jc w:val="center"/>
              <w:rPr>
                <w:ins w:id="42722" w:author="phuong vu" w:date="2018-11-30T14:07:00Z"/>
                <w:b/>
                <w:bCs/>
                <w:rPrChange w:id="42723" w:author="phuong vu" w:date="2018-11-30T22:36:00Z">
                  <w:rPr>
                    <w:ins w:id="42724" w:author="phuong vu" w:date="2018-11-30T14:07:00Z"/>
                    <w:b/>
                    <w:bCs/>
                  </w:rPr>
                </w:rPrChange>
              </w:rPr>
              <w:pPrChange w:id="42725" w:author="phuong vu" w:date="2018-11-30T14:16:00Z">
                <w:pPr>
                  <w:spacing w:line="276" w:lineRule="auto"/>
                  <w:ind w:right="226"/>
                  <w:jc w:val="center"/>
                </w:pPr>
              </w:pPrChange>
            </w:pPr>
            <w:ins w:id="42726" w:author="phuong vu" w:date="2018-11-30T14:07:00Z">
              <w:r w:rsidRPr="00920004">
                <w:rPr>
                  <w:b/>
                  <w:bCs/>
                  <w:lang w:val="da-DK"/>
                  <w:rPrChange w:id="42727" w:author="phuong vu" w:date="2018-11-30T22:36:00Z">
                    <w:rPr>
                      <w:b/>
                      <w:bCs/>
                      <w:lang w:val="da-DK"/>
                    </w:rPr>
                  </w:rPrChange>
                </w:rPr>
                <w:t>Mô tả</w:t>
              </w:r>
            </w:ins>
          </w:p>
        </w:tc>
      </w:tr>
      <w:tr w:rsidR="006871B5" w:rsidRPr="00920004" w14:paraId="021956F9" w14:textId="77777777" w:rsidTr="00BD0851">
        <w:trPr>
          <w:trHeight w:val="300"/>
          <w:ins w:id="42728" w:author="phuong vu" w:date="2018-11-30T14:07:00Z"/>
          <w:trPrChange w:id="42729" w:author="phuong vu" w:date="2018-11-30T14:22:00Z">
            <w:trPr>
              <w:trHeight w:val="300"/>
            </w:trPr>
          </w:trPrChange>
        </w:trPr>
        <w:tc>
          <w:tcPr>
            <w:tcW w:w="708" w:type="dxa"/>
            <w:noWrap/>
            <w:vAlign w:val="center"/>
            <w:hideMark/>
            <w:tcPrChange w:id="42730" w:author="phuong vu" w:date="2018-11-30T14:22:00Z">
              <w:tcPr>
                <w:tcW w:w="708" w:type="dxa"/>
                <w:noWrap/>
                <w:vAlign w:val="center"/>
                <w:hideMark/>
              </w:tcPr>
            </w:tcPrChange>
          </w:tcPr>
          <w:p w14:paraId="1681D320" w14:textId="77777777" w:rsidR="006871B5" w:rsidRPr="00920004" w:rsidRDefault="006871B5" w:rsidP="00BD0851">
            <w:pPr>
              <w:spacing w:before="240" w:line="0" w:lineRule="atLeast"/>
              <w:jc w:val="center"/>
              <w:rPr>
                <w:ins w:id="42731" w:author="phuong vu" w:date="2018-11-30T14:07:00Z"/>
                <w:rPrChange w:id="42732" w:author="phuong vu" w:date="2018-11-30T22:36:00Z">
                  <w:rPr>
                    <w:ins w:id="42733" w:author="phuong vu" w:date="2018-11-30T14:07:00Z"/>
                  </w:rPr>
                </w:rPrChange>
              </w:rPr>
              <w:pPrChange w:id="42734" w:author="phuong vu" w:date="2018-11-30T14:16:00Z">
                <w:pPr>
                  <w:spacing w:line="276" w:lineRule="auto"/>
                  <w:jc w:val="center"/>
                </w:pPr>
              </w:pPrChange>
            </w:pPr>
            <w:ins w:id="42735" w:author="phuong vu" w:date="2018-11-30T14:07:00Z">
              <w:r w:rsidRPr="00920004">
                <w:rPr>
                  <w:rPrChange w:id="42736" w:author="phuong vu" w:date="2018-11-30T22:36:00Z">
                    <w:rPr/>
                  </w:rPrChange>
                </w:rPr>
                <w:t>1</w:t>
              </w:r>
            </w:ins>
          </w:p>
        </w:tc>
        <w:tc>
          <w:tcPr>
            <w:tcW w:w="2295" w:type="dxa"/>
            <w:noWrap/>
            <w:hideMark/>
            <w:tcPrChange w:id="42737" w:author="phuong vu" w:date="2018-11-30T14:22:00Z">
              <w:tcPr>
                <w:tcW w:w="2295" w:type="dxa"/>
                <w:noWrap/>
                <w:hideMark/>
              </w:tcPr>
            </w:tcPrChange>
          </w:tcPr>
          <w:p w14:paraId="0D8D30AB" w14:textId="77777777" w:rsidR="006871B5" w:rsidRPr="00920004" w:rsidRDefault="006871B5" w:rsidP="00727C9A">
            <w:pPr>
              <w:rPr>
                <w:ins w:id="42738" w:author="phuong vu" w:date="2018-11-30T14:07:00Z"/>
                <w:rPrChange w:id="42739" w:author="phuong vu" w:date="2018-11-30T22:36:00Z">
                  <w:rPr>
                    <w:ins w:id="42740" w:author="phuong vu" w:date="2018-11-30T14:07:00Z"/>
                  </w:rPr>
                </w:rPrChange>
              </w:rPr>
              <w:pPrChange w:id="42741" w:author="phuong vu" w:date="2018-11-30T21:56:00Z">
                <w:pPr>
                  <w:spacing w:line="276" w:lineRule="auto"/>
                </w:pPr>
              </w:pPrChange>
            </w:pPr>
            <w:ins w:id="42742" w:author="phuong vu" w:date="2018-11-30T14:07:00Z">
              <w:r w:rsidRPr="00920004">
                <w:rPr>
                  <w:rPrChange w:id="42743" w:author="phuong vu" w:date="2018-11-30T22:36:00Z">
                    <w:rPr/>
                  </w:rPrChange>
                </w:rPr>
                <w:t>id</w:t>
              </w:r>
            </w:ins>
          </w:p>
        </w:tc>
        <w:tc>
          <w:tcPr>
            <w:tcW w:w="1300" w:type="dxa"/>
            <w:noWrap/>
            <w:hideMark/>
            <w:tcPrChange w:id="42744" w:author="phuong vu" w:date="2018-11-30T14:22:00Z">
              <w:tcPr>
                <w:tcW w:w="1300" w:type="dxa"/>
                <w:noWrap/>
                <w:hideMark/>
              </w:tcPr>
            </w:tcPrChange>
          </w:tcPr>
          <w:p w14:paraId="7C90D2E1" w14:textId="77777777" w:rsidR="006871B5" w:rsidRPr="00920004" w:rsidRDefault="006871B5" w:rsidP="00727C9A">
            <w:pPr>
              <w:rPr>
                <w:ins w:id="42745" w:author="phuong vu" w:date="2018-11-30T14:07:00Z"/>
                <w:rPrChange w:id="42746" w:author="phuong vu" w:date="2018-11-30T22:36:00Z">
                  <w:rPr>
                    <w:ins w:id="42747" w:author="phuong vu" w:date="2018-11-30T14:07:00Z"/>
                  </w:rPr>
                </w:rPrChange>
              </w:rPr>
              <w:pPrChange w:id="42748" w:author="phuong vu" w:date="2018-11-30T21:56:00Z">
                <w:pPr>
                  <w:spacing w:line="276" w:lineRule="auto"/>
                </w:pPr>
              </w:pPrChange>
            </w:pPr>
            <w:ins w:id="42749" w:author="phuong vu" w:date="2018-11-30T14:07:00Z">
              <w:r w:rsidRPr="00920004">
                <w:rPr>
                  <w:rPrChange w:id="42750" w:author="phuong vu" w:date="2018-11-30T22:36:00Z">
                    <w:rPr/>
                  </w:rPrChange>
                </w:rPr>
                <w:t>numeric</w:t>
              </w:r>
            </w:ins>
          </w:p>
        </w:tc>
        <w:tc>
          <w:tcPr>
            <w:tcW w:w="1098" w:type="dxa"/>
            <w:noWrap/>
            <w:vAlign w:val="center"/>
            <w:hideMark/>
            <w:tcPrChange w:id="42751" w:author="phuong vu" w:date="2018-11-30T14:22:00Z">
              <w:tcPr>
                <w:tcW w:w="1098" w:type="dxa"/>
                <w:noWrap/>
                <w:vAlign w:val="center"/>
                <w:hideMark/>
              </w:tcPr>
            </w:tcPrChange>
          </w:tcPr>
          <w:p w14:paraId="5AF6FBDF" w14:textId="77777777" w:rsidR="006871B5" w:rsidRPr="00920004" w:rsidRDefault="006871B5" w:rsidP="00727C9A">
            <w:pPr>
              <w:jc w:val="center"/>
              <w:rPr>
                <w:ins w:id="42752" w:author="phuong vu" w:date="2018-11-30T14:07:00Z"/>
                <w:rPrChange w:id="42753" w:author="phuong vu" w:date="2018-11-30T22:36:00Z">
                  <w:rPr>
                    <w:ins w:id="42754" w:author="phuong vu" w:date="2018-11-30T14:07:00Z"/>
                  </w:rPr>
                </w:rPrChange>
              </w:rPr>
              <w:pPrChange w:id="42755" w:author="phuong vu" w:date="2018-11-30T21:56:00Z">
                <w:pPr>
                  <w:spacing w:line="276" w:lineRule="auto"/>
                  <w:jc w:val="center"/>
                </w:pPr>
              </w:pPrChange>
            </w:pPr>
          </w:p>
        </w:tc>
        <w:tc>
          <w:tcPr>
            <w:tcW w:w="838" w:type="dxa"/>
            <w:noWrap/>
            <w:vAlign w:val="center"/>
            <w:hideMark/>
            <w:tcPrChange w:id="42756" w:author="phuong vu" w:date="2018-11-30T14:22:00Z">
              <w:tcPr>
                <w:tcW w:w="838" w:type="dxa"/>
                <w:noWrap/>
                <w:vAlign w:val="center"/>
                <w:hideMark/>
              </w:tcPr>
            </w:tcPrChange>
          </w:tcPr>
          <w:p w14:paraId="502976D9" w14:textId="77777777" w:rsidR="006871B5" w:rsidRPr="00920004" w:rsidRDefault="006871B5" w:rsidP="00727C9A">
            <w:pPr>
              <w:jc w:val="center"/>
              <w:rPr>
                <w:ins w:id="42757" w:author="phuong vu" w:date="2018-11-30T14:07:00Z"/>
                <w:rPrChange w:id="42758" w:author="phuong vu" w:date="2018-11-30T22:36:00Z">
                  <w:rPr>
                    <w:ins w:id="42759" w:author="phuong vu" w:date="2018-11-30T14:07:00Z"/>
                  </w:rPr>
                </w:rPrChange>
              </w:rPr>
              <w:pPrChange w:id="42760" w:author="phuong vu" w:date="2018-11-30T21:56:00Z">
                <w:pPr>
                  <w:spacing w:line="276" w:lineRule="auto"/>
                  <w:jc w:val="center"/>
                </w:pPr>
              </w:pPrChange>
            </w:pPr>
            <w:ins w:id="42761" w:author="phuong vu" w:date="2018-11-30T14:07:00Z">
              <w:r w:rsidRPr="00920004">
                <w:rPr>
                  <w:rPrChange w:id="42762" w:author="phuong vu" w:date="2018-11-30T22:36:00Z">
                    <w:rPr/>
                  </w:rPrChange>
                </w:rPr>
                <w:t>X</w:t>
              </w:r>
            </w:ins>
          </w:p>
        </w:tc>
        <w:tc>
          <w:tcPr>
            <w:tcW w:w="823" w:type="dxa"/>
            <w:noWrap/>
            <w:vAlign w:val="center"/>
            <w:hideMark/>
            <w:tcPrChange w:id="42763" w:author="phuong vu" w:date="2018-11-30T14:22:00Z">
              <w:tcPr>
                <w:tcW w:w="823" w:type="dxa"/>
                <w:noWrap/>
                <w:vAlign w:val="center"/>
                <w:hideMark/>
              </w:tcPr>
            </w:tcPrChange>
          </w:tcPr>
          <w:p w14:paraId="61C13EB1" w14:textId="77777777" w:rsidR="006871B5" w:rsidRPr="00920004" w:rsidRDefault="006871B5" w:rsidP="00727C9A">
            <w:pPr>
              <w:jc w:val="center"/>
              <w:rPr>
                <w:ins w:id="42764" w:author="phuong vu" w:date="2018-11-30T14:07:00Z"/>
                <w:rPrChange w:id="42765" w:author="phuong vu" w:date="2018-11-30T22:36:00Z">
                  <w:rPr>
                    <w:ins w:id="42766" w:author="phuong vu" w:date="2018-11-30T14:07:00Z"/>
                  </w:rPr>
                </w:rPrChange>
              </w:rPr>
              <w:pPrChange w:id="42767" w:author="phuong vu" w:date="2018-11-30T21:56:00Z">
                <w:pPr>
                  <w:spacing w:line="276" w:lineRule="auto"/>
                  <w:jc w:val="center"/>
                </w:pPr>
              </w:pPrChange>
            </w:pPr>
          </w:p>
        </w:tc>
        <w:tc>
          <w:tcPr>
            <w:tcW w:w="1663" w:type="dxa"/>
            <w:noWrap/>
            <w:hideMark/>
            <w:tcPrChange w:id="42768" w:author="phuong vu" w:date="2018-11-30T14:22:00Z">
              <w:tcPr>
                <w:tcW w:w="2228" w:type="dxa"/>
                <w:noWrap/>
                <w:hideMark/>
              </w:tcPr>
            </w:tcPrChange>
          </w:tcPr>
          <w:p w14:paraId="4D8F00AA" w14:textId="77777777" w:rsidR="006871B5" w:rsidRPr="00920004" w:rsidRDefault="006871B5" w:rsidP="00727C9A">
            <w:pPr>
              <w:rPr>
                <w:ins w:id="42769" w:author="phuong vu" w:date="2018-11-30T14:07:00Z"/>
                <w:lang w:val="en-US"/>
                <w:rPrChange w:id="42770" w:author="phuong vu" w:date="2018-11-30T22:36:00Z">
                  <w:rPr>
                    <w:ins w:id="42771" w:author="phuong vu" w:date="2018-11-30T14:07:00Z"/>
                    <w:lang w:val="en-US"/>
                  </w:rPr>
                </w:rPrChange>
              </w:rPr>
              <w:pPrChange w:id="42772" w:author="phuong vu" w:date="2018-11-30T21:56:00Z">
                <w:pPr>
                  <w:spacing w:line="276" w:lineRule="auto"/>
                </w:pPr>
              </w:pPrChange>
            </w:pPr>
            <w:ins w:id="42773" w:author="phuong vu" w:date="2018-11-30T14:07:00Z">
              <w:r w:rsidRPr="00920004">
                <w:rPr>
                  <w:rPrChange w:id="42774" w:author="phuong vu" w:date="2018-11-30T22:36:00Z">
                    <w:rPr/>
                  </w:rPrChange>
                </w:rPr>
                <w:t>ID</w:t>
              </w:r>
            </w:ins>
          </w:p>
        </w:tc>
      </w:tr>
      <w:tr w:rsidR="006871B5" w:rsidRPr="00920004" w14:paraId="50A910D3" w14:textId="77777777" w:rsidTr="00BD0851">
        <w:trPr>
          <w:trHeight w:val="300"/>
          <w:ins w:id="42775" w:author="phuong vu" w:date="2018-11-30T14:07:00Z"/>
          <w:trPrChange w:id="42776" w:author="phuong vu" w:date="2018-11-30T14:22:00Z">
            <w:trPr>
              <w:trHeight w:val="300"/>
            </w:trPr>
          </w:trPrChange>
        </w:trPr>
        <w:tc>
          <w:tcPr>
            <w:tcW w:w="708" w:type="dxa"/>
            <w:noWrap/>
            <w:vAlign w:val="center"/>
            <w:hideMark/>
            <w:tcPrChange w:id="42777" w:author="phuong vu" w:date="2018-11-30T14:22:00Z">
              <w:tcPr>
                <w:tcW w:w="708" w:type="dxa"/>
                <w:noWrap/>
                <w:vAlign w:val="center"/>
                <w:hideMark/>
              </w:tcPr>
            </w:tcPrChange>
          </w:tcPr>
          <w:p w14:paraId="212A4070" w14:textId="77777777" w:rsidR="006871B5" w:rsidRPr="00920004" w:rsidRDefault="006871B5" w:rsidP="00BD0851">
            <w:pPr>
              <w:spacing w:before="240" w:line="0" w:lineRule="atLeast"/>
              <w:jc w:val="center"/>
              <w:rPr>
                <w:ins w:id="42778" w:author="phuong vu" w:date="2018-11-30T14:07:00Z"/>
                <w:rPrChange w:id="42779" w:author="phuong vu" w:date="2018-11-30T22:36:00Z">
                  <w:rPr>
                    <w:ins w:id="42780" w:author="phuong vu" w:date="2018-11-30T14:07:00Z"/>
                  </w:rPr>
                </w:rPrChange>
              </w:rPr>
              <w:pPrChange w:id="42781" w:author="phuong vu" w:date="2018-11-30T14:16:00Z">
                <w:pPr>
                  <w:spacing w:line="276" w:lineRule="auto"/>
                  <w:jc w:val="center"/>
                </w:pPr>
              </w:pPrChange>
            </w:pPr>
            <w:ins w:id="42782" w:author="phuong vu" w:date="2018-11-30T14:07:00Z">
              <w:r w:rsidRPr="00920004">
                <w:rPr>
                  <w:rPrChange w:id="42783" w:author="phuong vu" w:date="2018-11-30T22:36:00Z">
                    <w:rPr/>
                  </w:rPrChange>
                </w:rPr>
                <w:t>2</w:t>
              </w:r>
            </w:ins>
          </w:p>
        </w:tc>
        <w:tc>
          <w:tcPr>
            <w:tcW w:w="2295" w:type="dxa"/>
            <w:noWrap/>
            <w:hideMark/>
            <w:tcPrChange w:id="42784" w:author="phuong vu" w:date="2018-11-30T14:22:00Z">
              <w:tcPr>
                <w:tcW w:w="2295" w:type="dxa"/>
                <w:noWrap/>
                <w:hideMark/>
              </w:tcPr>
            </w:tcPrChange>
          </w:tcPr>
          <w:p w14:paraId="6CF6C215" w14:textId="77777777" w:rsidR="006871B5" w:rsidRPr="00920004" w:rsidRDefault="006871B5" w:rsidP="00727C9A">
            <w:pPr>
              <w:rPr>
                <w:ins w:id="42785" w:author="phuong vu" w:date="2018-11-30T14:07:00Z"/>
                <w:lang w:val="en-US"/>
                <w:rPrChange w:id="42786" w:author="phuong vu" w:date="2018-11-30T22:36:00Z">
                  <w:rPr>
                    <w:ins w:id="42787" w:author="phuong vu" w:date="2018-11-30T14:07:00Z"/>
                    <w:lang w:val="en-US"/>
                  </w:rPr>
                </w:rPrChange>
              </w:rPr>
              <w:pPrChange w:id="42788" w:author="phuong vu" w:date="2018-11-30T21:56:00Z">
                <w:pPr>
                  <w:spacing w:line="276" w:lineRule="auto"/>
                </w:pPr>
              </w:pPrChange>
            </w:pPr>
            <w:ins w:id="42789" w:author="phuong vu" w:date="2018-11-30T14:07:00Z">
              <w:r w:rsidRPr="00920004">
                <w:rPr>
                  <w:lang w:val="en-US"/>
                  <w:rPrChange w:id="42790" w:author="phuong vu" w:date="2018-11-30T22:36:00Z">
                    <w:rPr>
                      <w:lang w:val="en-US"/>
                    </w:rPr>
                  </w:rPrChange>
                </w:rPr>
                <w:t>time_schedule_no</w:t>
              </w:r>
            </w:ins>
          </w:p>
        </w:tc>
        <w:tc>
          <w:tcPr>
            <w:tcW w:w="1300" w:type="dxa"/>
            <w:noWrap/>
            <w:hideMark/>
            <w:tcPrChange w:id="42791" w:author="phuong vu" w:date="2018-11-30T14:22:00Z">
              <w:tcPr>
                <w:tcW w:w="1300" w:type="dxa"/>
                <w:noWrap/>
                <w:hideMark/>
              </w:tcPr>
            </w:tcPrChange>
          </w:tcPr>
          <w:p w14:paraId="518095B7" w14:textId="50C7200E" w:rsidR="006871B5" w:rsidRPr="00920004" w:rsidRDefault="00E452E5" w:rsidP="00727C9A">
            <w:pPr>
              <w:rPr>
                <w:ins w:id="42792" w:author="phuong vu" w:date="2018-11-30T14:07:00Z"/>
                <w:lang w:val="en-US"/>
                <w:rPrChange w:id="42793" w:author="phuong vu" w:date="2018-11-30T22:36:00Z">
                  <w:rPr>
                    <w:ins w:id="42794" w:author="phuong vu" w:date="2018-11-30T14:07:00Z"/>
                    <w:lang w:val="en-US"/>
                  </w:rPr>
                </w:rPrChange>
              </w:rPr>
              <w:pPrChange w:id="42795" w:author="phuong vu" w:date="2018-11-30T21:56:00Z">
                <w:pPr>
                  <w:spacing w:line="276" w:lineRule="auto"/>
                </w:pPr>
              </w:pPrChange>
            </w:pPr>
            <w:ins w:id="42796" w:author="phuong vu" w:date="2018-11-30T21:53:00Z">
              <w:r w:rsidRPr="00920004">
                <w:rPr>
                  <w:rPrChange w:id="42797" w:author="phuong vu" w:date="2018-11-30T22:36:00Z">
                    <w:rPr/>
                  </w:rPrChange>
                </w:rPr>
                <w:t>varchar</w:t>
              </w:r>
            </w:ins>
          </w:p>
        </w:tc>
        <w:tc>
          <w:tcPr>
            <w:tcW w:w="1098" w:type="dxa"/>
            <w:noWrap/>
            <w:vAlign w:val="center"/>
            <w:hideMark/>
            <w:tcPrChange w:id="42798" w:author="phuong vu" w:date="2018-11-30T14:22:00Z">
              <w:tcPr>
                <w:tcW w:w="1098" w:type="dxa"/>
                <w:noWrap/>
                <w:vAlign w:val="center"/>
                <w:hideMark/>
              </w:tcPr>
            </w:tcPrChange>
          </w:tcPr>
          <w:p w14:paraId="4CFC7182" w14:textId="77777777" w:rsidR="006871B5" w:rsidRPr="00920004" w:rsidRDefault="006871B5" w:rsidP="00727C9A">
            <w:pPr>
              <w:jc w:val="center"/>
              <w:rPr>
                <w:ins w:id="42799" w:author="phuong vu" w:date="2018-11-30T14:07:00Z"/>
                <w:rPrChange w:id="42800" w:author="phuong vu" w:date="2018-11-30T22:36:00Z">
                  <w:rPr>
                    <w:ins w:id="42801" w:author="phuong vu" w:date="2018-11-30T14:07:00Z"/>
                  </w:rPr>
                </w:rPrChange>
              </w:rPr>
              <w:pPrChange w:id="42802" w:author="phuong vu" w:date="2018-11-30T21:56:00Z">
                <w:pPr>
                  <w:spacing w:line="276" w:lineRule="auto"/>
                  <w:jc w:val="center"/>
                </w:pPr>
              </w:pPrChange>
            </w:pPr>
          </w:p>
        </w:tc>
        <w:tc>
          <w:tcPr>
            <w:tcW w:w="838" w:type="dxa"/>
            <w:noWrap/>
            <w:vAlign w:val="center"/>
            <w:hideMark/>
            <w:tcPrChange w:id="42803" w:author="phuong vu" w:date="2018-11-30T14:22:00Z">
              <w:tcPr>
                <w:tcW w:w="838" w:type="dxa"/>
                <w:noWrap/>
                <w:vAlign w:val="center"/>
                <w:hideMark/>
              </w:tcPr>
            </w:tcPrChange>
          </w:tcPr>
          <w:p w14:paraId="0B9B74E0" w14:textId="77777777" w:rsidR="006871B5" w:rsidRPr="00920004" w:rsidRDefault="006871B5" w:rsidP="00727C9A">
            <w:pPr>
              <w:jc w:val="center"/>
              <w:rPr>
                <w:ins w:id="42804" w:author="phuong vu" w:date="2018-11-30T14:07:00Z"/>
                <w:rPrChange w:id="42805" w:author="phuong vu" w:date="2018-11-30T22:36:00Z">
                  <w:rPr>
                    <w:ins w:id="42806" w:author="phuong vu" w:date="2018-11-30T14:07:00Z"/>
                  </w:rPr>
                </w:rPrChange>
              </w:rPr>
              <w:pPrChange w:id="42807" w:author="phuong vu" w:date="2018-11-30T21:56:00Z">
                <w:pPr>
                  <w:spacing w:line="276" w:lineRule="auto"/>
                  <w:jc w:val="center"/>
                </w:pPr>
              </w:pPrChange>
            </w:pPr>
          </w:p>
        </w:tc>
        <w:tc>
          <w:tcPr>
            <w:tcW w:w="823" w:type="dxa"/>
            <w:noWrap/>
            <w:vAlign w:val="center"/>
            <w:hideMark/>
            <w:tcPrChange w:id="42808" w:author="phuong vu" w:date="2018-11-30T14:22:00Z">
              <w:tcPr>
                <w:tcW w:w="823" w:type="dxa"/>
                <w:noWrap/>
                <w:vAlign w:val="center"/>
                <w:hideMark/>
              </w:tcPr>
            </w:tcPrChange>
          </w:tcPr>
          <w:p w14:paraId="65DF7763" w14:textId="77777777" w:rsidR="006871B5" w:rsidRPr="00920004" w:rsidRDefault="006871B5" w:rsidP="00727C9A">
            <w:pPr>
              <w:jc w:val="center"/>
              <w:rPr>
                <w:ins w:id="42809" w:author="phuong vu" w:date="2018-11-30T14:07:00Z"/>
                <w:lang w:val="en-US"/>
                <w:rPrChange w:id="42810" w:author="phuong vu" w:date="2018-11-30T22:36:00Z">
                  <w:rPr>
                    <w:ins w:id="42811" w:author="phuong vu" w:date="2018-11-30T14:07:00Z"/>
                    <w:lang w:val="en-US"/>
                  </w:rPr>
                </w:rPrChange>
              </w:rPr>
              <w:pPrChange w:id="42812" w:author="phuong vu" w:date="2018-11-30T21:56:00Z">
                <w:pPr>
                  <w:spacing w:line="276" w:lineRule="auto"/>
                  <w:jc w:val="center"/>
                </w:pPr>
              </w:pPrChange>
            </w:pPr>
          </w:p>
        </w:tc>
        <w:tc>
          <w:tcPr>
            <w:tcW w:w="1663" w:type="dxa"/>
            <w:noWrap/>
            <w:hideMark/>
            <w:tcPrChange w:id="42813" w:author="phuong vu" w:date="2018-11-30T14:22:00Z">
              <w:tcPr>
                <w:tcW w:w="2228" w:type="dxa"/>
                <w:noWrap/>
                <w:hideMark/>
              </w:tcPr>
            </w:tcPrChange>
          </w:tcPr>
          <w:p w14:paraId="48F3EBC7" w14:textId="77777777" w:rsidR="006871B5" w:rsidRPr="00920004" w:rsidRDefault="006871B5" w:rsidP="00727C9A">
            <w:pPr>
              <w:rPr>
                <w:ins w:id="42814" w:author="phuong vu" w:date="2018-11-30T14:07:00Z"/>
                <w:lang w:val="en-US"/>
                <w:rPrChange w:id="42815" w:author="phuong vu" w:date="2018-11-30T22:36:00Z">
                  <w:rPr>
                    <w:ins w:id="42816" w:author="phuong vu" w:date="2018-11-30T14:07:00Z"/>
                    <w:lang w:val="en-US"/>
                  </w:rPr>
                </w:rPrChange>
              </w:rPr>
              <w:pPrChange w:id="42817" w:author="phuong vu" w:date="2018-11-30T21:56:00Z">
                <w:pPr>
                  <w:spacing w:line="276" w:lineRule="auto"/>
                </w:pPr>
              </w:pPrChange>
            </w:pPr>
            <w:ins w:id="42818" w:author="phuong vu" w:date="2018-11-30T14:07:00Z">
              <w:r w:rsidRPr="00920004">
                <w:rPr>
                  <w:lang w:val="en-US"/>
                  <w:rPrChange w:id="42819" w:author="phuong vu" w:date="2018-11-30T22:36:00Z">
                    <w:rPr>
                      <w:lang w:val="en-US"/>
                    </w:rPr>
                  </w:rPrChange>
                </w:rPr>
                <w:t>Mã khung giờ</w:t>
              </w:r>
            </w:ins>
          </w:p>
        </w:tc>
      </w:tr>
      <w:tr w:rsidR="006871B5" w:rsidRPr="00920004" w14:paraId="3D3CF8AF" w14:textId="77777777" w:rsidTr="00BD0851">
        <w:trPr>
          <w:trHeight w:val="300"/>
          <w:ins w:id="42820" w:author="phuong vu" w:date="2018-11-30T14:07:00Z"/>
          <w:trPrChange w:id="42821" w:author="phuong vu" w:date="2018-11-30T14:22:00Z">
            <w:trPr>
              <w:trHeight w:val="300"/>
            </w:trPr>
          </w:trPrChange>
        </w:trPr>
        <w:tc>
          <w:tcPr>
            <w:tcW w:w="708" w:type="dxa"/>
            <w:noWrap/>
            <w:vAlign w:val="center"/>
            <w:tcPrChange w:id="42822" w:author="phuong vu" w:date="2018-11-30T14:22:00Z">
              <w:tcPr>
                <w:tcW w:w="708" w:type="dxa"/>
                <w:noWrap/>
                <w:vAlign w:val="center"/>
              </w:tcPr>
            </w:tcPrChange>
          </w:tcPr>
          <w:p w14:paraId="00F75F33" w14:textId="77777777" w:rsidR="006871B5" w:rsidRPr="00920004" w:rsidRDefault="006871B5" w:rsidP="00BD0851">
            <w:pPr>
              <w:spacing w:before="240" w:line="0" w:lineRule="atLeast"/>
              <w:jc w:val="center"/>
              <w:rPr>
                <w:ins w:id="42823" w:author="phuong vu" w:date="2018-11-30T14:07:00Z"/>
                <w:lang w:val="en-US"/>
                <w:rPrChange w:id="42824" w:author="phuong vu" w:date="2018-11-30T22:36:00Z">
                  <w:rPr>
                    <w:ins w:id="42825" w:author="phuong vu" w:date="2018-11-30T14:07:00Z"/>
                    <w:lang w:val="en-US"/>
                  </w:rPr>
                </w:rPrChange>
              </w:rPr>
              <w:pPrChange w:id="42826" w:author="phuong vu" w:date="2018-11-30T14:16:00Z">
                <w:pPr>
                  <w:spacing w:line="276" w:lineRule="auto"/>
                  <w:jc w:val="center"/>
                </w:pPr>
              </w:pPrChange>
            </w:pPr>
            <w:ins w:id="42827" w:author="phuong vu" w:date="2018-11-30T14:07:00Z">
              <w:r w:rsidRPr="00920004">
                <w:rPr>
                  <w:lang w:val="en-US"/>
                  <w:rPrChange w:id="42828" w:author="phuong vu" w:date="2018-11-30T22:36:00Z">
                    <w:rPr>
                      <w:lang w:val="en-US"/>
                    </w:rPr>
                  </w:rPrChange>
                </w:rPr>
                <w:t>3</w:t>
              </w:r>
            </w:ins>
          </w:p>
        </w:tc>
        <w:tc>
          <w:tcPr>
            <w:tcW w:w="2295" w:type="dxa"/>
            <w:noWrap/>
            <w:tcPrChange w:id="42829" w:author="phuong vu" w:date="2018-11-30T14:22:00Z">
              <w:tcPr>
                <w:tcW w:w="2295" w:type="dxa"/>
                <w:noWrap/>
              </w:tcPr>
            </w:tcPrChange>
          </w:tcPr>
          <w:p w14:paraId="2D0BD443" w14:textId="77777777" w:rsidR="006871B5" w:rsidRPr="00920004" w:rsidRDefault="006871B5" w:rsidP="00727C9A">
            <w:pPr>
              <w:rPr>
                <w:ins w:id="42830" w:author="phuong vu" w:date="2018-11-30T14:07:00Z"/>
                <w:lang w:val="en-US"/>
                <w:rPrChange w:id="42831" w:author="phuong vu" w:date="2018-11-30T22:36:00Z">
                  <w:rPr>
                    <w:ins w:id="42832" w:author="phuong vu" w:date="2018-11-30T14:07:00Z"/>
                    <w:lang w:val="en-US"/>
                  </w:rPr>
                </w:rPrChange>
              </w:rPr>
              <w:pPrChange w:id="42833" w:author="phuong vu" w:date="2018-11-30T21:56:00Z">
                <w:pPr>
                  <w:spacing w:line="276" w:lineRule="auto"/>
                </w:pPr>
              </w:pPrChange>
            </w:pPr>
            <w:ins w:id="42834" w:author="phuong vu" w:date="2018-11-30T14:07:00Z">
              <w:r w:rsidRPr="00920004">
                <w:rPr>
                  <w:lang w:val="en-US"/>
                  <w:rPrChange w:id="42835" w:author="phuong vu" w:date="2018-11-30T22:36:00Z">
                    <w:rPr>
                      <w:lang w:val="en-US"/>
                    </w:rPr>
                  </w:rPrChange>
                </w:rPr>
                <w:t>time_start</w:t>
              </w:r>
            </w:ins>
          </w:p>
        </w:tc>
        <w:tc>
          <w:tcPr>
            <w:tcW w:w="1300" w:type="dxa"/>
            <w:noWrap/>
            <w:tcPrChange w:id="42836" w:author="phuong vu" w:date="2018-11-30T14:22:00Z">
              <w:tcPr>
                <w:tcW w:w="1300" w:type="dxa"/>
                <w:noWrap/>
              </w:tcPr>
            </w:tcPrChange>
          </w:tcPr>
          <w:p w14:paraId="39DAD2AD" w14:textId="77777777" w:rsidR="006871B5" w:rsidRPr="00920004" w:rsidRDefault="006871B5" w:rsidP="00727C9A">
            <w:pPr>
              <w:rPr>
                <w:ins w:id="42837" w:author="phuong vu" w:date="2018-11-30T14:07:00Z"/>
                <w:lang w:val="en-US"/>
                <w:rPrChange w:id="42838" w:author="phuong vu" w:date="2018-11-30T22:36:00Z">
                  <w:rPr>
                    <w:ins w:id="42839" w:author="phuong vu" w:date="2018-11-30T14:07:00Z"/>
                    <w:lang w:val="en-US"/>
                  </w:rPr>
                </w:rPrChange>
              </w:rPr>
              <w:pPrChange w:id="42840" w:author="phuong vu" w:date="2018-11-30T21:56:00Z">
                <w:pPr>
                  <w:spacing w:line="276" w:lineRule="auto"/>
                </w:pPr>
              </w:pPrChange>
            </w:pPr>
            <w:ins w:id="42841" w:author="phuong vu" w:date="2018-11-30T14:07:00Z">
              <w:r w:rsidRPr="00920004">
                <w:rPr>
                  <w:lang w:val="en-US"/>
                  <w:rPrChange w:id="42842" w:author="phuong vu" w:date="2018-11-30T22:36:00Z">
                    <w:rPr>
                      <w:lang w:val="en-US"/>
                    </w:rPr>
                  </w:rPrChange>
                </w:rPr>
                <w:t>time</w:t>
              </w:r>
            </w:ins>
          </w:p>
        </w:tc>
        <w:tc>
          <w:tcPr>
            <w:tcW w:w="1098" w:type="dxa"/>
            <w:noWrap/>
            <w:vAlign w:val="center"/>
            <w:tcPrChange w:id="42843" w:author="phuong vu" w:date="2018-11-30T14:22:00Z">
              <w:tcPr>
                <w:tcW w:w="1098" w:type="dxa"/>
                <w:noWrap/>
                <w:vAlign w:val="center"/>
              </w:tcPr>
            </w:tcPrChange>
          </w:tcPr>
          <w:p w14:paraId="1AD10F01" w14:textId="77777777" w:rsidR="006871B5" w:rsidRPr="00920004" w:rsidRDefault="006871B5" w:rsidP="00727C9A">
            <w:pPr>
              <w:jc w:val="center"/>
              <w:rPr>
                <w:ins w:id="42844" w:author="phuong vu" w:date="2018-11-30T14:07:00Z"/>
                <w:rPrChange w:id="42845" w:author="phuong vu" w:date="2018-11-30T22:36:00Z">
                  <w:rPr>
                    <w:ins w:id="42846" w:author="phuong vu" w:date="2018-11-30T14:07:00Z"/>
                  </w:rPr>
                </w:rPrChange>
              </w:rPr>
              <w:pPrChange w:id="42847" w:author="phuong vu" w:date="2018-11-30T21:56:00Z">
                <w:pPr>
                  <w:spacing w:line="276" w:lineRule="auto"/>
                  <w:jc w:val="center"/>
                </w:pPr>
              </w:pPrChange>
            </w:pPr>
          </w:p>
        </w:tc>
        <w:tc>
          <w:tcPr>
            <w:tcW w:w="838" w:type="dxa"/>
            <w:noWrap/>
            <w:vAlign w:val="center"/>
            <w:tcPrChange w:id="42848" w:author="phuong vu" w:date="2018-11-30T14:22:00Z">
              <w:tcPr>
                <w:tcW w:w="838" w:type="dxa"/>
                <w:noWrap/>
                <w:vAlign w:val="center"/>
              </w:tcPr>
            </w:tcPrChange>
          </w:tcPr>
          <w:p w14:paraId="6139548E" w14:textId="77777777" w:rsidR="006871B5" w:rsidRPr="00920004" w:rsidRDefault="006871B5" w:rsidP="00727C9A">
            <w:pPr>
              <w:jc w:val="center"/>
              <w:rPr>
                <w:ins w:id="42849" w:author="phuong vu" w:date="2018-11-30T14:07:00Z"/>
                <w:rPrChange w:id="42850" w:author="phuong vu" w:date="2018-11-30T22:36:00Z">
                  <w:rPr>
                    <w:ins w:id="42851" w:author="phuong vu" w:date="2018-11-30T14:07:00Z"/>
                  </w:rPr>
                </w:rPrChange>
              </w:rPr>
              <w:pPrChange w:id="42852" w:author="phuong vu" w:date="2018-11-30T21:56:00Z">
                <w:pPr>
                  <w:spacing w:line="276" w:lineRule="auto"/>
                  <w:jc w:val="center"/>
                </w:pPr>
              </w:pPrChange>
            </w:pPr>
          </w:p>
        </w:tc>
        <w:tc>
          <w:tcPr>
            <w:tcW w:w="823" w:type="dxa"/>
            <w:noWrap/>
            <w:vAlign w:val="center"/>
            <w:tcPrChange w:id="42853" w:author="phuong vu" w:date="2018-11-30T14:22:00Z">
              <w:tcPr>
                <w:tcW w:w="823" w:type="dxa"/>
                <w:noWrap/>
                <w:vAlign w:val="center"/>
              </w:tcPr>
            </w:tcPrChange>
          </w:tcPr>
          <w:p w14:paraId="6F6DB874" w14:textId="77777777" w:rsidR="006871B5" w:rsidRPr="00920004" w:rsidRDefault="006871B5" w:rsidP="00727C9A">
            <w:pPr>
              <w:jc w:val="center"/>
              <w:rPr>
                <w:ins w:id="42854" w:author="phuong vu" w:date="2018-11-30T14:07:00Z"/>
                <w:lang w:val="en-US"/>
                <w:rPrChange w:id="42855" w:author="phuong vu" w:date="2018-11-30T22:36:00Z">
                  <w:rPr>
                    <w:ins w:id="42856" w:author="phuong vu" w:date="2018-11-30T14:07:00Z"/>
                    <w:lang w:val="en-US"/>
                  </w:rPr>
                </w:rPrChange>
              </w:rPr>
              <w:pPrChange w:id="42857" w:author="phuong vu" w:date="2018-11-30T21:56:00Z">
                <w:pPr>
                  <w:spacing w:line="276" w:lineRule="auto"/>
                  <w:jc w:val="center"/>
                </w:pPr>
              </w:pPrChange>
            </w:pPr>
          </w:p>
        </w:tc>
        <w:tc>
          <w:tcPr>
            <w:tcW w:w="1663" w:type="dxa"/>
            <w:noWrap/>
            <w:tcPrChange w:id="42858" w:author="phuong vu" w:date="2018-11-30T14:22:00Z">
              <w:tcPr>
                <w:tcW w:w="2228" w:type="dxa"/>
                <w:noWrap/>
              </w:tcPr>
            </w:tcPrChange>
          </w:tcPr>
          <w:p w14:paraId="5F4A376B" w14:textId="77777777" w:rsidR="006871B5" w:rsidRPr="00920004" w:rsidRDefault="006871B5" w:rsidP="00727C9A">
            <w:pPr>
              <w:rPr>
                <w:ins w:id="42859" w:author="phuong vu" w:date="2018-11-30T14:07:00Z"/>
                <w:lang w:val="en-US"/>
                <w:rPrChange w:id="42860" w:author="phuong vu" w:date="2018-11-30T22:36:00Z">
                  <w:rPr>
                    <w:ins w:id="42861" w:author="phuong vu" w:date="2018-11-30T14:07:00Z"/>
                    <w:lang w:val="en-US"/>
                  </w:rPr>
                </w:rPrChange>
              </w:rPr>
              <w:pPrChange w:id="42862" w:author="phuong vu" w:date="2018-11-30T21:56:00Z">
                <w:pPr>
                  <w:spacing w:line="276" w:lineRule="auto"/>
                </w:pPr>
              </w:pPrChange>
            </w:pPr>
            <w:ins w:id="42863" w:author="phuong vu" w:date="2018-11-30T14:07:00Z">
              <w:r w:rsidRPr="00920004">
                <w:rPr>
                  <w:lang w:val="en-US"/>
                  <w:rPrChange w:id="42864" w:author="phuong vu" w:date="2018-11-30T22:36:00Z">
                    <w:rPr>
                      <w:lang w:val="en-US"/>
                    </w:rPr>
                  </w:rPrChange>
                </w:rPr>
                <w:t>Giờ bắt đầu</w:t>
              </w:r>
            </w:ins>
          </w:p>
        </w:tc>
      </w:tr>
      <w:tr w:rsidR="006871B5" w:rsidRPr="00920004" w14:paraId="309EFB0D" w14:textId="77777777" w:rsidTr="00BD0851">
        <w:trPr>
          <w:trHeight w:val="300"/>
          <w:ins w:id="42865" w:author="phuong vu" w:date="2018-11-30T14:07:00Z"/>
          <w:trPrChange w:id="42866" w:author="phuong vu" w:date="2018-11-30T14:22:00Z">
            <w:trPr>
              <w:trHeight w:val="300"/>
            </w:trPr>
          </w:trPrChange>
        </w:trPr>
        <w:tc>
          <w:tcPr>
            <w:tcW w:w="708" w:type="dxa"/>
            <w:noWrap/>
            <w:vAlign w:val="center"/>
            <w:tcPrChange w:id="42867" w:author="phuong vu" w:date="2018-11-30T14:22:00Z">
              <w:tcPr>
                <w:tcW w:w="708" w:type="dxa"/>
                <w:noWrap/>
                <w:vAlign w:val="center"/>
              </w:tcPr>
            </w:tcPrChange>
          </w:tcPr>
          <w:p w14:paraId="671D323B" w14:textId="77777777" w:rsidR="006871B5" w:rsidRPr="00920004" w:rsidRDefault="006871B5" w:rsidP="00BD0851">
            <w:pPr>
              <w:spacing w:before="240" w:line="0" w:lineRule="atLeast"/>
              <w:jc w:val="center"/>
              <w:rPr>
                <w:ins w:id="42868" w:author="phuong vu" w:date="2018-11-30T14:07:00Z"/>
                <w:lang w:val="en-US"/>
                <w:rPrChange w:id="42869" w:author="phuong vu" w:date="2018-11-30T22:36:00Z">
                  <w:rPr>
                    <w:ins w:id="42870" w:author="phuong vu" w:date="2018-11-30T14:07:00Z"/>
                    <w:lang w:val="en-US"/>
                  </w:rPr>
                </w:rPrChange>
              </w:rPr>
              <w:pPrChange w:id="42871" w:author="phuong vu" w:date="2018-11-30T14:16:00Z">
                <w:pPr>
                  <w:spacing w:line="276" w:lineRule="auto"/>
                  <w:jc w:val="center"/>
                </w:pPr>
              </w:pPrChange>
            </w:pPr>
            <w:ins w:id="42872" w:author="phuong vu" w:date="2018-11-30T14:07:00Z">
              <w:r w:rsidRPr="00920004">
                <w:rPr>
                  <w:lang w:val="en-US"/>
                  <w:rPrChange w:id="42873" w:author="phuong vu" w:date="2018-11-30T22:36:00Z">
                    <w:rPr>
                      <w:lang w:val="en-US"/>
                    </w:rPr>
                  </w:rPrChange>
                </w:rPr>
                <w:t>4</w:t>
              </w:r>
            </w:ins>
          </w:p>
        </w:tc>
        <w:tc>
          <w:tcPr>
            <w:tcW w:w="2295" w:type="dxa"/>
            <w:noWrap/>
            <w:tcPrChange w:id="42874" w:author="phuong vu" w:date="2018-11-30T14:22:00Z">
              <w:tcPr>
                <w:tcW w:w="2295" w:type="dxa"/>
                <w:noWrap/>
              </w:tcPr>
            </w:tcPrChange>
          </w:tcPr>
          <w:p w14:paraId="661CE769" w14:textId="77777777" w:rsidR="006871B5" w:rsidRPr="00920004" w:rsidRDefault="006871B5" w:rsidP="00727C9A">
            <w:pPr>
              <w:rPr>
                <w:ins w:id="42875" w:author="phuong vu" w:date="2018-11-30T14:07:00Z"/>
                <w:lang w:val="en-US"/>
                <w:rPrChange w:id="42876" w:author="phuong vu" w:date="2018-11-30T22:36:00Z">
                  <w:rPr>
                    <w:ins w:id="42877" w:author="phuong vu" w:date="2018-11-30T14:07:00Z"/>
                    <w:lang w:val="en-US"/>
                  </w:rPr>
                </w:rPrChange>
              </w:rPr>
              <w:pPrChange w:id="42878" w:author="phuong vu" w:date="2018-11-30T21:56:00Z">
                <w:pPr>
                  <w:spacing w:line="276" w:lineRule="auto"/>
                </w:pPr>
              </w:pPrChange>
            </w:pPr>
            <w:ins w:id="42879" w:author="phuong vu" w:date="2018-11-30T14:07:00Z">
              <w:r w:rsidRPr="00920004">
                <w:rPr>
                  <w:lang w:val="en-US"/>
                  <w:rPrChange w:id="42880" w:author="phuong vu" w:date="2018-11-30T22:36:00Z">
                    <w:rPr>
                      <w:lang w:val="en-US"/>
                    </w:rPr>
                  </w:rPrChange>
                </w:rPr>
                <w:t>time_end</w:t>
              </w:r>
            </w:ins>
          </w:p>
        </w:tc>
        <w:tc>
          <w:tcPr>
            <w:tcW w:w="1300" w:type="dxa"/>
            <w:noWrap/>
            <w:tcPrChange w:id="42881" w:author="phuong vu" w:date="2018-11-30T14:22:00Z">
              <w:tcPr>
                <w:tcW w:w="1300" w:type="dxa"/>
                <w:noWrap/>
              </w:tcPr>
            </w:tcPrChange>
          </w:tcPr>
          <w:p w14:paraId="7DE68926" w14:textId="77777777" w:rsidR="006871B5" w:rsidRPr="00920004" w:rsidRDefault="006871B5" w:rsidP="00727C9A">
            <w:pPr>
              <w:rPr>
                <w:ins w:id="42882" w:author="phuong vu" w:date="2018-11-30T14:07:00Z"/>
                <w:lang w:val="en-US"/>
                <w:rPrChange w:id="42883" w:author="phuong vu" w:date="2018-11-30T22:36:00Z">
                  <w:rPr>
                    <w:ins w:id="42884" w:author="phuong vu" w:date="2018-11-30T14:07:00Z"/>
                    <w:lang w:val="en-US"/>
                  </w:rPr>
                </w:rPrChange>
              </w:rPr>
              <w:pPrChange w:id="42885" w:author="phuong vu" w:date="2018-11-30T21:56:00Z">
                <w:pPr>
                  <w:spacing w:line="276" w:lineRule="auto"/>
                </w:pPr>
              </w:pPrChange>
            </w:pPr>
            <w:ins w:id="42886" w:author="phuong vu" w:date="2018-11-30T14:07:00Z">
              <w:r w:rsidRPr="00920004">
                <w:rPr>
                  <w:lang w:val="en-US"/>
                  <w:rPrChange w:id="42887" w:author="phuong vu" w:date="2018-11-30T22:36:00Z">
                    <w:rPr>
                      <w:lang w:val="en-US"/>
                    </w:rPr>
                  </w:rPrChange>
                </w:rPr>
                <w:t>time</w:t>
              </w:r>
            </w:ins>
          </w:p>
        </w:tc>
        <w:tc>
          <w:tcPr>
            <w:tcW w:w="1098" w:type="dxa"/>
            <w:noWrap/>
            <w:vAlign w:val="center"/>
            <w:tcPrChange w:id="42888" w:author="phuong vu" w:date="2018-11-30T14:22:00Z">
              <w:tcPr>
                <w:tcW w:w="1098" w:type="dxa"/>
                <w:noWrap/>
                <w:vAlign w:val="center"/>
              </w:tcPr>
            </w:tcPrChange>
          </w:tcPr>
          <w:p w14:paraId="10286720" w14:textId="77777777" w:rsidR="006871B5" w:rsidRPr="00920004" w:rsidRDefault="006871B5" w:rsidP="00727C9A">
            <w:pPr>
              <w:jc w:val="center"/>
              <w:rPr>
                <w:ins w:id="42889" w:author="phuong vu" w:date="2018-11-30T14:07:00Z"/>
                <w:rPrChange w:id="42890" w:author="phuong vu" w:date="2018-11-30T22:36:00Z">
                  <w:rPr>
                    <w:ins w:id="42891" w:author="phuong vu" w:date="2018-11-30T14:07:00Z"/>
                  </w:rPr>
                </w:rPrChange>
              </w:rPr>
              <w:pPrChange w:id="42892" w:author="phuong vu" w:date="2018-11-30T21:56:00Z">
                <w:pPr>
                  <w:spacing w:line="276" w:lineRule="auto"/>
                  <w:jc w:val="center"/>
                </w:pPr>
              </w:pPrChange>
            </w:pPr>
          </w:p>
        </w:tc>
        <w:tc>
          <w:tcPr>
            <w:tcW w:w="838" w:type="dxa"/>
            <w:noWrap/>
            <w:vAlign w:val="center"/>
            <w:tcPrChange w:id="42893" w:author="phuong vu" w:date="2018-11-30T14:22:00Z">
              <w:tcPr>
                <w:tcW w:w="838" w:type="dxa"/>
                <w:noWrap/>
                <w:vAlign w:val="center"/>
              </w:tcPr>
            </w:tcPrChange>
          </w:tcPr>
          <w:p w14:paraId="7908F4E3" w14:textId="77777777" w:rsidR="006871B5" w:rsidRPr="00920004" w:rsidRDefault="006871B5" w:rsidP="00727C9A">
            <w:pPr>
              <w:jc w:val="center"/>
              <w:rPr>
                <w:ins w:id="42894" w:author="phuong vu" w:date="2018-11-30T14:07:00Z"/>
                <w:rPrChange w:id="42895" w:author="phuong vu" w:date="2018-11-30T22:36:00Z">
                  <w:rPr>
                    <w:ins w:id="42896" w:author="phuong vu" w:date="2018-11-30T14:07:00Z"/>
                  </w:rPr>
                </w:rPrChange>
              </w:rPr>
              <w:pPrChange w:id="42897" w:author="phuong vu" w:date="2018-11-30T21:56:00Z">
                <w:pPr>
                  <w:spacing w:line="276" w:lineRule="auto"/>
                  <w:jc w:val="center"/>
                </w:pPr>
              </w:pPrChange>
            </w:pPr>
          </w:p>
        </w:tc>
        <w:tc>
          <w:tcPr>
            <w:tcW w:w="823" w:type="dxa"/>
            <w:noWrap/>
            <w:vAlign w:val="center"/>
            <w:tcPrChange w:id="42898" w:author="phuong vu" w:date="2018-11-30T14:22:00Z">
              <w:tcPr>
                <w:tcW w:w="823" w:type="dxa"/>
                <w:noWrap/>
                <w:vAlign w:val="center"/>
              </w:tcPr>
            </w:tcPrChange>
          </w:tcPr>
          <w:p w14:paraId="67A7A67E" w14:textId="77777777" w:rsidR="006871B5" w:rsidRPr="00920004" w:rsidRDefault="006871B5" w:rsidP="00727C9A">
            <w:pPr>
              <w:jc w:val="center"/>
              <w:rPr>
                <w:ins w:id="42899" w:author="phuong vu" w:date="2018-11-30T14:07:00Z"/>
                <w:lang w:val="en-US"/>
                <w:rPrChange w:id="42900" w:author="phuong vu" w:date="2018-11-30T22:36:00Z">
                  <w:rPr>
                    <w:ins w:id="42901" w:author="phuong vu" w:date="2018-11-30T14:07:00Z"/>
                    <w:lang w:val="en-US"/>
                  </w:rPr>
                </w:rPrChange>
              </w:rPr>
              <w:pPrChange w:id="42902" w:author="phuong vu" w:date="2018-11-30T21:56:00Z">
                <w:pPr>
                  <w:spacing w:line="276" w:lineRule="auto"/>
                  <w:jc w:val="center"/>
                </w:pPr>
              </w:pPrChange>
            </w:pPr>
          </w:p>
        </w:tc>
        <w:tc>
          <w:tcPr>
            <w:tcW w:w="1663" w:type="dxa"/>
            <w:noWrap/>
            <w:tcPrChange w:id="42903" w:author="phuong vu" w:date="2018-11-30T14:22:00Z">
              <w:tcPr>
                <w:tcW w:w="2228" w:type="dxa"/>
                <w:noWrap/>
              </w:tcPr>
            </w:tcPrChange>
          </w:tcPr>
          <w:p w14:paraId="25AB1DB2" w14:textId="77777777" w:rsidR="006871B5" w:rsidRPr="00920004" w:rsidRDefault="006871B5" w:rsidP="00727C9A">
            <w:pPr>
              <w:rPr>
                <w:ins w:id="42904" w:author="phuong vu" w:date="2018-11-30T14:07:00Z"/>
                <w:lang w:val="en-US"/>
                <w:rPrChange w:id="42905" w:author="phuong vu" w:date="2018-11-30T22:36:00Z">
                  <w:rPr>
                    <w:ins w:id="42906" w:author="phuong vu" w:date="2018-11-30T14:07:00Z"/>
                    <w:lang w:val="en-US"/>
                  </w:rPr>
                </w:rPrChange>
              </w:rPr>
              <w:pPrChange w:id="42907" w:author="phuong vu" w:date="2018-11-30T21:56:00Z">
                <w:pPr>
                  <w:spacing w:line="276" w:lineRule="auto"/>
                </w:pPr>
              </w:pPrChange>
            </w:pPr>
            <w:ins w:id="42908" w:author="phuong vu" w:date="2018-11-30T14:07:00Z">
              <w:r w:rsidRPr="00920004">
                <w:rPr>
                  <w:lang w:val="en-US"/>
                  <w:rPrChange w:id="42909" w:author="phuong vu" w:date="2018-11-30T22:36:00Z">
                    <w:rPr>
                      <w:lang w:val="en-US"/>
                    </w:rPr>
                  </w:rPrChange>
                </w:rPr>
                <w:t>Giờ kết thúc</w:t>
              </w:r>
            </w:ins>
          </w:p>
        </w:tc>
      </w:tr>
      <w:tr w:rsidR="006871B5" w:rsidRPr="00920004" w14:paraId="4591251D" w14:textId="77777777" w:rsidTr="00BD0851">
        <w:trPr>
          <w:trHeight w:val="300"/>
          <w:ins w:id="42910" w:author="phuong vu" w:date="2018-11-30T14:07:00Z"/>
          <w:trPrChange w:id="42911" w:author="phuong vu" w:date="2018-11-30T14:22:00Z">
            <w:trPr>
              <w:trHeight w:val="300"/>
            </w:trPr>
          </w:trPrChange>
        </w:trPr>
        <w:tc>
          <w:tcPr>
            <w:tcW w:w="708" w:type="dxa"/>
            <w:noWrap/>
            <w:vAlign w:val="center"/>
            <w:hideMark/>
            <w:tcPrChange w:id="42912" w:author="phuong vu" w:date="2018-11-30T14:22:00Z">
              <w:tcPr>
                <w:tcW w:w="708" w:type="dxa"/>
                <w:noWrap/>
                <w:vAlign w:val="center"/>
                <w:hideMark/>
              </w:tcPr>
            </w:tcPrChange>
          </w:tcPr>
          <w:p w14:paraId="5E11DCD7" w14:textId="77777777" w:rsidR="006871B5" w:rsidRPr="00920004" w:rsidRDefault="006871B5" w:rsidP="00BD0851">
            <w:pPr>
              <w:spacing w:before="240" w:line="0" w:lineRule="atLeast"/>
              <w:jc w:val="center"/>
              <w:rPr>
                <w:ins w:id="42913" w:author="phuong vu" w:date="2018-11-30T14:07:00Z"/>
                <w:lang w:val="en-US"/>
                <w:rPrChange w:id="42914" w:author="phuong vu" w:date="2018-11-30T22:36:00Z">
                  <w:rPr>
                    <w:ins w:id="42915" w:author="phuong vu" w:date="2018-11-30T14:07:00Z"/>
                    <w:lang w:val="en-US"/>
                  </w:rPr>
                </w:rPrChange>
              </w:rPr>
              <w:pPrChange w:id="42916" w:author="phuong vu" w:date="2018-11-30T14:16:00Z">
                <w:pPr>
                  <w:spacing w:line="276" w:lineRule="auto"/>
                  <w:jc w:val="center"/>
                </w:pPr>
              </w:pPrChange>
            </w:pPr>
            <w:ins w:id="42917" w:author="phuong vu" w:date="2018-11-30T14:07:00Z">
              <w:r w:rsidRPr="00920004">
                <w:rPr>
                  <w:lang w:val="en-US"/>
                  <w:rPrChange w:id="42918" w:author="phuong vu" w:date="2018-11-30T22:36:00Z">
                    <w:rPr>
                      <w:lang w:val="en-US"/>
                    </w:rPr>
                  </w:rPrChange>
                </w:rPr>
                <w:lastRenderedPageBreak/>
                <w:t>5</w:t>
              </w:r>
            </w:ins>
          </w:p>
        </w:tc>
        <w:tc>
          <w:tcPr>
            <w:tcW w:w="2295" w:type="dxa"/>
            <w:noWrap/>
            <w:hideMark/>
            <w:tcPrChange w:id="42919" w:author="phuong vu" w:date="2018-11-30T14:22:00Z">
              <w:tcPr>
                <w:tcW w:w="2295" w:type="dxa"/>
                <w:noWrap/>
                <w:hideMark/>
              </w:tcPr>
            </w:tcPrChange>
          </w:tcPr>
          <w:p w14:paraId="6E520A01" w14:textId="77777777" w:rsidR="006871B5" w:rsidRPr="00920004" w:rsidRDefault="006871B5" w:rsidP="00727C9A">
            <w:pPr>
              <w:rPr>
                <w:ins w:id="42920" w:author="phuong vu" w:date="2018-11-30T14:07:00Z"/>
                <w:rPrChange w:id="42921" w:author="phuong vu" w:date="2018-11-30T22:36:00Z">
                  <w:rPr>
                    <w:ins w:id="42922" w:author="phuong vu" w:date="2018-11-30T14:07:00Z"/>
                  </w:rPr>
                </w:rPrChange>
              </w:rPr>
              <w:pPrChange w:id="42923" w:author="phuong vu" w:date="2018-11-30T21:56:00Z">
                <w:pPr>
                  <w:spacing w:line="276" w:lineRule="auto"/>
                </w:pPr>
              </w:pPrChange>
            </w:pPr>
            <w:ins w:id="42924" w:author="phuong vu" w:date="2018-11-30T14:07:00Z">
              <w:r w:rsidRPr="00920004">
                <w:rPr>
                  <w:rPrChange w:id="42925" w:author="phuong vu" w:date="2018-11-30T22:36:00Z">
                    <w:rPr/>
                  </w:rPrChange>
                </w:rPr>
                <w:t>status</w:t>
              </w:r>
            </w:ins>
          </w:p>
        </w:tc>
        <w:tc>
          <w:tcPr>
            <w:tcW w:w="1300" w:type="dxa"/>
            <w:noWrap/>
            <w:hideMark/>
            <w:tcPrChange w:id="42926" w:author="phuong vu" w:date="2018-11-30T14:22:00Z">
              <w:tcPr>
                <w:tcW w:w="1300" w:type="dxa"/>
                <w:noWrap/>
                <w:hideMark/>
              </w:tcPr>
            </w:tcPrChange>
          </w:tcPr>
          <w:p w14:paraId="5C56C9C3" w14:textId="763EA0B8" w:rsidR="006871B5" w:rsidRPr="00920004" w:rsidRDefault="00E452E5" w:rsidP="00727C9A">
            <w:pPr>
              <w:rPr>
                <w:ins w:id="42927" w:author="phuong vu" w:date="2018-11-30T14:07:00Z"/>
                <w:rPrChange w:id="42928" w:author="phuong vu" w:date="2018-11-30T22:36:00Z">
                  <w:rPr>
                    <w:ins w:id="42929" w:author="phuong vu" w:date="2018-11-30T14:07:00Z"/>
                  </w:rPr>
                </w:rPrChange>
              </w:rPr>
              <w:pPrChange w:id="42930" w:author="phuong vu" w:date="2018-11-30T21:56:00Z">
                <w:pPr>
                  <w:spacing w:line="276" w:lineRule="auto"/>
                </w:pPr>
              </w:pPrChange>
            </w:pPr>
            <w:ins w:id="42931" w:author="phuong vu" w:date="2018-11-30T21:53:00Z">
              <w:r w:rsidRPr="00920004">
                <w:rPr>
                  <w:rPrChange w:id="42932" w:author="phuong vu" w:date="2018-11-30T22:36:00Z">
                    <w:rPr/>
                  </w:rPrChange>
                </w:rPr>
                <w:t>varchar</w:t>
              </w:r>
            </w:ins>
          </w:p>
        </w:tc>
        <w:tc>
          <w:tcPr>
            <w:tcW w:w="1098" w:type="dxa"/>
            <w:noWrap/>
            <w:vAlign w:val="center"/>
            <w:hideMark/>
            <w:tcPrChange w:id="42933" w:author="phuong vu" w:date="2018-11-30T14:22:00Z">
              <w:tcPr>
                <w:tcW w:w="1098" w:type="dxa"/>
                <w:noWrap/>
                <w:vAlign w:val="center"/>
                <w:hideMark/>
              </w:tcPr>
            </w:tcPrChange>
          </w:tcPr>
          <w:p w14:paraId="0887325B" w14:textId="77777777" w:rsidR="006871B5" w:rsidRPr="00920004" w:rsidRDefault="006871B5" w:rsidP="00727C9A">
            <w:pPr>
              <w:jc w:val="center"/>
              <w:rPr>
                <w:ins w:id="42934" w:author="phuong vu" w:date="2018-11-30T14:07:00Z"/>
                <w:rPrChange w:id="42935" w:author="phuong vu" w:date="2018-11-30T22:36:00Z">
                  <w:rPr>
                    <w:ins w:id="42936" w:author="phuong vu" w:date="2018-11-30T14:07:00Z"/>
                  </w:rPr>
                </w:rPrChange>
              </w:rPr>
              <w:pPrChange w:id="42937" w:author="phuong vu" w:date="2018-11-30T21:56:00Z">
                <w:pPr>
                  <w:spacing w:line="276" w:lineRule="auto"/>
                  <w:jc w:val="center"/>
                </w:pPr>
              </w:pPrChange>
            </w:pPr>
            <w:ins w:id="42938" w:author="phuong vu" w:date="2018-11-30T14:07:00Z">
              <w:r w:rsidRPr="00920004">
                <w:rPr>
                  <w:rPrChange w:id="42939" w:author="phuong vu" w:date="2018-11-30T22:36:00Z">
                    <w:rPr/>
                  </w:rPrChange>
                </w:rPr>
                <w:t>X</w:t>
              </w:r>
            </w:ins>
          </w:p>
        </w:tc>
        <w:tc>
          <w:tcPr>
            <w:tcW w:w="838" w:type="dxa"/>
            <w:noWrap/>
            <w:vAlign w:val="center"/>
            <w:hideMark/>
            <w:tcPrChange w:id="42940" w:author="phuong vu" w:date="2018-11-30T14:22:00Z">
              <w:tcPr>
                <w:tcW w:w="838" w:type="dxa"/>
                <w:noWrap/>
                <w:vAlign w:val="center"/>
                <w:hideMark/>
              </w:tcPr>
            </w:tcPrChange>
          </w:tcPr>
          <w:p w14:paraId="45A391D8" w14:textId="77777777" w:rsidR="006871B5" w:rsidRPr="00920004" w:rsidRDefault="006871B5" w:rsidP="00727C9A">
            <w:pPr>
              <w:jc w:val="center"/>
              <w:rPr>
                <w:ins w:id="42941" w:author="phuong vu" w:date="2018-11-30T14:07:00Z"/>
                <w:rPrChange w:id="42942" w:author="phuong vu" w:date="2018-11-30T22:36:00Z">
                  <w:rPr>
                    <w:ins w:id="42943" w:author="phuong vu" w:date="2018-11-30T14:07:00Z"/>
                  </w:rPr>
                </w:rPrChange>
              </w:rPr>
              <w:pPrChange w:id="42944" w:author="phuong vu" w:date="2018-11-30T21:56:00Z">
                <w:pPr>
                  <w:spacing w:line="276" w:lineRule="auto"/>
                  <w:jc w:val="center"/>
                </w:pPr>
              </w:pPrChange>
            </w:pPr>
          </w:p>
        </w:tc>
        <w:tc>
          <w:tcPr>
            <w:tcW w:w="823" w:type="dxa"/>
            <w:noWrap/>
            <w:vAlign w:val="center"/>
            <w:hideMark/>
            <w:tcPrChange w:id="42945" w:author="phuong vu" w:date="2018-11-30T14:22:00Z">
              <w:tcPr>
                <w:tcW w:w="823" w:type="dxa"/>
                <w:noWrap/>
                <w:vAlign w:val="center"/>
                <w:hideMark/>
              </w:tcPr>
            </w:tcPrChange>
          </w:tcPr>
          <w:p w14:paraId="2F1EDB92" w14:textId="77777777" w:rsidR="006871B5" w:rsidRPr="00920004" w:rsidRDefault="006871B5" w:rsidP="00727C9A">
            <w:pPr>
              <w:jc w:val="center"/>
              <w:rPr>
                <w:ins w:id="42946" w:author="phuong vu" w:date="2018-11-30T14:07:00Z"/>
                <w:rPrChange w:id="42947" w:author="phuong vu" w:date="2018-11-30T22:36:00Z">
                  <w:rPr>
                    <w:ins w:id="42948" w:author="phuong vu" w:date="2018-11-30T14:07:00Z"/>
                  </w:rPr>
                </w:rPrChange>
              </w:rPr>
              <w:pPrChange w:id="42949" w:author="phuong vu" w:date="2018-11-30T21:56:00Z">
                <w:pPr>
                  <w:spacing w:line="276" w:lineRule="auto"/>
                  <w:jc w:val="center"/>
                </w:pPr>
              </w:pPrChange>
            </w:pPr>
          </w:p>
        </w:tc>
        <w:tc>
          <w:tcPr>
            <w:tcW w:w="1663" w:type="dxa"/>
            <w:noWrap/>
            <w:hideMark/>
            <w:tcPrChange w:id="42950" w:author="phuong vu" w:date="2018-11-30T14:22:00Z">
              <w:tcPr>
                <w:tcW w:w="2228" w:type="dxa"/>
                <w:noWrap/>
                <w:hideMark/>
              </w:tcPr>
            </w:tcPrChange>
          </w:tcPr>
          <w:p w14:paraId="4DDA2A2F" w14:textId="77777777" w:rsidR="006871B5" w:rsidRPr="00920004" w:rsidRDefault="006871B5" w:rsidP="00727C9A">
            <w:pPr>
              <w:rPr>
                <w:ins w:id="42951" w:author="phuong vu" w:date="2018-11-30T14:07:00Z"/>
                <w:rPrChange w:id="42952" w:author="phuong vu" w:date="2018-11-30T22:36:00Z">
                  <w:rPr>
                    <w:ins w:id="42953" w:author="phuong vu" w:date="2018-11-30T14:07:00Z"/>
                  </w:rPr>
                </w:rPrChange>
              </w:rPr>
              <w:pPrChange w:id="42954" w:author="phuong vu" w:date="2018-11-30T21:56:00Z">
                <w:pPr>
                  <w:keepNext/>
                  <w:spacing w:line="276" w:lineRule="auto"/>
                </w:pPr>
              </w:pPrChange>
            </w:pPr>
            <w:ins w:id="42955" w:author="phuong vu" w:date="2018-11-30T14:07:00Z">
              <w:r w:rsidRPr="00920004">
                <w:rPr>
                  <w:rPrChange w:id="42956" w:author="phuong vu" w:date="2018-11-30T22:36:00Z">
                    <w:rPr/>
                  </w:rPrChange>
                </w:rPr>
                <w:t>Trạng thái</w:t>
              </w:r>
            </w:ins>
          </w:p>
        </w:tc>
      </w:tr>
    </w:tbl>
    <w:p w14:paraId="6C49B3C8" w14:textId="2D258E11" w:rsidR="006871B5" w:rsidRPr="00920004" w:rsidRDefault="006871B5" w:rsidP="00A17FA5">
      <w:pPr>
        <w:pStyle w:val="Caption"/>
        <w:rPr>
          <w:ins w:id="42957" w:author="phuong vu" w:date="2018-11-30T14:07:00Z"/>
          <w:b/>
          <w:rPrChange w:id="42958" w:author="phuong vu" w:date="2018-11-30T22:36:00Z">
            <w:rPr>
              <w:ins w:id="42959" w:author="phuong vu" w:date="2018-11-30T14:07:00Z"/>
              <w:b/>
            </w:rPr>
          </w:rPrChange>
        </w:rPr>
        <w:pPrChange w:id="42960" w:author="phuong vu" w:date="2018-11-30T22:42:00Z">
          <w:pPr>
            <w:pStyle w:val="Caption"/>
          </w:pPr>
        </w:pPrChange>
      </w:pPr>
      <w:bookmarkStart w:id="42961" w:name="_Toc531381675"/>
      <w:ins w:id="42962" w:author="phuong vu" w:date="2018-11-30T14:07:00Z">
        <w:r w:rsidRPr="00920004">
          <w:rPr>
            <w:rPrChange w:id="42963" w:author="phuong vu" w:date="2018-11-30T22:36:00Z">
              <w:rPr/>
            </w:rPrChange>
          </w:rPr>
          <w:t xml:space="preserve">Bảng </w:t>
        </w:r>
      </w:ins>
      <w:ins w:id="42964" w:author="phuong vu" w:date="2018-11-30T14:54:00Z">
        <w:r w:rsidR="00D632EE" w:rsidRPr="00920004">
          <w:rPr>
            <w:rPrChange w:id="42965" w:author="phuong vu" w:date="2018-11-30T22:36:00Z">
              <w:rPr/>
            </w:rPrChange>
          </w:rPr>
          <w:fldChar w:fldCharType="begin"/>
        </w:r>
        <w:r w:rsidR="00D632EE" w:rsidRPr="00920004">
          <w:rPr>
            <w:rPrChange w:id="42966" w:author="phuong vu" w:date="2018-11-30T22:36:00Z">
              <w:rPr/>
            </w:rPrChange>
          </w:rPr>
          <w:instrText xml:space="preserve"> STYLEREF 1 \s </w:instrText>
        </w:r>
      </w:ins>
      <w:r w:rsidR="00D632EE" w:rsidRPr="00920004">
        <w:rPr>
          <w:rPrChange w:id="42967" w:author="phuong vu" w:date="2018-11-30T22:36:00Z">
            <w:rPr/>
          </w:rPrChange>
        </w:rPr>
        <w:fldChar w:fldCharType="separate"/>
      </w:r>
      <w:r w:rsidR="00B5490C">
        <w:rPr>
          <w:noProof/>
        </w:rPr>
        <w:t>4</w:t>
      </w:r>
      <w:ins w:id="42968" w:author="phuong vu" w:date="2018-11-30T14:54:00Z">
        <w:r w:rsidR="00D632EE" w:rsidRPr="00920004">
          <w:rPr>
            <w:rPrChange w:id="42969" w:author="phuong vu" w:date="2018-11-30T22:36:00Z">
              <w:rPr/>
            </w:rPrChange>
          </w:rPr>
          <w:fldChar w:fldCharType="end"/>
        </w:r>
        <w:r w:rsidR="00D632EE" w:rsidRPr="00920004">
          <w:rPr>
            <w:rPrChange w:id="42970" w:author="phuong vu" w:date="2018-11-30T22:36:00Z">
              <w:rPr/>
            </w:rPrChange>
          </w:rPr>
          <w:t>.</w:t>
        </w:r>
        <w:r w:rsidR="00D632EE" w:rsidRPr="00920004">
          <w:rPr>
            <w:rPrChange w:id="42971" w:author="phuong vu" w:date="2018-11-30T22:36:00Z">
              <w:rPr/>
            </w:rPrChange>
          </w:rPr>
          <w:fldChar w:fldCharType="begin"/>
        </w:r>
        <w:r w:rsidR="00D632EE" w:rsidRPr="00920004">
          <w:rPr>
            <w:rPrChange w:id="42972" w:author="phuong vu" w:date="2018-11-30T22:36:00Z">
              <w:rPr/>
            </w:rPrChange>
          </w:rPr>
          <w:instrText xml:space="preserve"> SEQ Bảng \* ARABIC \s 1 </w:instrText>
        </w:r>
      </w:ins>
      <w:r w:rsidR="00D632EE" w:rsidRPr="00920004">
        <w:rPr>
          <w:rPrChange w:id="42973" w:author="phuong vu" w:date="2018-11-30T22:36:00Z">
            <w:rPr/>
          </w:rPrChange>
        </w:rPr>
        <w:fldChar w:fldCharType="separate"/>
      </w:r>
      <w:ins w:id="42974" w:author="phuong vu" w:date="2018-11-30T22:44:00Z">
        <w:r w:rsidR="00B5490C">
          <w:rPr>
            <w:noProof/>
          </w:rPr>
          <w:t>38</w:t>
        </w:r>
      </w:ins>
      <w:ins w:id="42975" w:author="phuong vu" w:date="2018-11-30T14:54:00Z">
        <w:r w:rsidR="00D632EE" w:rsidRPr="00920004">
          <w:rPr>
            <w:rPrChange w:id="42976" w:author="phuong vu" w:date="2018-11-30T22:36:00Z">
              <w:rPr/>
            </w:rPrChange>
          </w:rPr>
          <w:fldChar w:fldCharType="end"/>
        </w:r>
      </w:ins>
      <w:ins w:id="42977" w:author="phuong vu" w:date="2018-11-30T14:07:00Z">
        <w:r w:rsidRPr="00920004">
          <w:rPr>
            <w:rPrChange w:id="42978" w:author="phuong vu" w:date="2018-11-30T22:36:00Z">
              <w:rPr/>
            </w:rPrChange>
          </w:rPr>
          <w:t xml:space="preserve"> Bảng dữ liệu khung giờ nhận trả quần áo</w:t>
        </w:r>
        <w:bookmarkEnd w:id="42961"/>
      </w:ins>
    </w:p>
    <w:p w14:paraId="6282EF39" w14:textId="77777777" w:rsidR="006871B5" w:rsidRPr="00920004" w:rsidRDefault="006871B5" w:rsidP="00BD0851">
      <w:pPr>
        <w:spacing w:before="240" w:line="0" w:lineRule="atLeast"/>
        <w:rPr>
          <w:ins w:id="42979" w:author="phuong vu" w:date="2018-11-30T14:07:00Z"/>
          <w:b/>
          <w:lang w:val="en-US"/>
          <w:rPrChange w:id="42980" w:author="phuong vu" w:date="2018-11-30T22:36:00Z">
            <w:rPr>
              <w:ins w:id="42981" w:author="phuong vu" w:date="2018-11-30T14:07:00Z"/>
              <w:b/>
              <w:lang w:val="en-US"/>
            </w:rPr>
          </w:rPrChange>
        </w:rPr>
        <w:pPrChange w:id="42982" w:author="phuong vu" w:date="2018-11-30T14:16:00Z">
          <w:pPr/>
        </w:pPrChange>
      </w:pPr>
      <w:ins w:id="42983" w:author="phuong vu" w:date="2018-11-30T14:07:00Z">
        <w:r w:rsidRPr="00920004">
          <w:rPr>
            <w:b/>
            <w:lang w:val="en-US"/>
            <w:rPrChange w:id="42984" w:author="phuong vu" w:date="2018-11-30T22:36:00Z">
              <w:rPr>
                <w:b/>
                <w:lang w:val="en-US"/>
              </w:rPr>
            </w:rPrChange>
          </w:rPr>
          <w:t>BẢNG UNIT</w:t>
        </w:r>
      </w:ins>
    </w:p>
    <w:tbl>
      <w:tblPr>
        <w:tblStyle w:val="TableGrid"/>
        <w:tblW w:w="8725" w:type="dxa"/>
        <w:tblLook w:val="04A0" w:firstRow="1" w:lastRow="0" w:firstColumn="1" w:lastColumn="0" w:noHBand="0" w:noVBand="1"/>
        <w:tblPrChange w:id="42985"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663"/>
        <w:tblGridChange w:id="42986">
          <w:tblGrid>
            <w:gridCol w:w="708"/>
            <w:gridCol w:w="2295"/>
            <w:gridCol w:w="1300"/>
            <w:gridCol w:w="1098"/>
            <w:gridCol w:w="838"/>
            <w:gridCol w:w="823"/>
            <w:gridCol w:w="2228"/>
          </w:tblGrid>
        </w:tblGridChange>
      </w:tblGrid>
      <w:tr w:rsidR="006871B5" w:rsidRPr="00920004" w14:paraId="32EC8AF5" w14:textId="77777777" w:rsidTr="00BD0851">
        <w:trPr>
          <w:trHeight w:val="300"/>
          <w:ins w:id="42987" w:author="phuong vu" w:date="2018-11-30T14:07:00Z"/>
          <w:trPrChange w:id="42988" w:author="phuong vu" w:date="2018-11-30T14:22:00Z">
            <w:trPr>
              <w:trHeight w:val="300"/>
            </w:trPr>
          </w:trPrChange>
        </w:trPr>
        <w:tc>
          <w:tcPr>
            <w:tcW w:w="708" w:type="dxa"/>
            <w:noWrap/>
            <w:vAlign w:val="center"/>
            <w:hideMark/>
            <w:tcPrChange w:id="42989" w:author="phuong vu" w:date="2018-11-30T14:22:00Z">
              <w:tcPr>
                <w:tcW w:w="708" w:type="dxa"/>
                <w:noWrap/>
                <w:vAlign w:val="center"/>
                <w:hideMark/>
              </w:tcPr>
            </w:tcPrChange>
          </w:tcPr>
          <w:p w14:paraId="54204961" w14:textId="77777777" w:rsidR="006871B5" w:rsidRPr="00920004" w:rsidRDefault="006871B5" w:rsidP="00BD0851">
            <w:pPr>
              <w:spacing w:before="240" w:line="0" w:lineRule="atLeast"/>
              <w:jc w:val="center"/>
              <w:rPr>
                <w:ins w:id="42990" w:author="phuong vu" w:date="2018-11-30T14:07:00Z"/>
                <w:b/>
                <w:bCs/>
                <w:rPrChange w:id="42991" w:author="phuong vu" w:date="2018-11-30T22:36:00Z">
                  <w:rPr>
                    <w:ins w:id="42992" w:author="phuong vu" w:date="2018-11-30T14:07:00Z"/>
                    <w:b/>
                    <w:bCs/>
                  </w:rPr>
                </w:rPrChange>
              </w:rPr>
              <w:pPrChange w:id="42993" w:author="phuong vu" w:date="2018-11-30T14:16:00Z">
                <w:pPr>
                  <w:spacing w:line="276" w:lineRule="auto"/>
                  <w:jc w:val="center"/>
                </w:pPr>
              </w:pPrChange>
            </w:pPr>
            <w:ins w:id="42994" w:author="phuong vu" w:date="2018-11-30T14:07:00Z">
              <w:r w:rsidRPr="00920004">
                <w:rPr>
                  <w:b/>
                  <w:bCs/>
                  <w:lang w:val="da-DK"/>
                  <w:rPrChange w:id="42995" w:author="phuong vu" w:date="2018-11-30T22:36:00Z">
                    <w:rPr>
                      <w:b/>
                      <w:bCs/>
                      <w:lang w:val="da-DK"/>
                    </w:rPr>
                  </w:rPrChange>
                </w:rPr>
                <w:t>STT</w:t>
              </w:r>
            </w:ins>
          </w:p>
        </w:tc>
        <w:tc>
          <w:tcPr>
            <w:tcW w:w="2295" w:type="dxa"/>
            <w:noWrap/>
            <w:vAlign w:val="center"/>
            <w:hideMark/>
            <w:tcPrChange w:id="42996" w:author="phuong vu" w:date="2018-11-30T14:22:00Z">
              <w:tcPr>
                <w:tcW w:w="2295" w:type="dxa"/>
                <w:noWrap/>
                <w:vAlign w:val="center"/>
                <w:hideMark/>
              </w:tcPr>
            </w:tcPrChange>
          </w:tcPr>
          <w:p w14:paraId="75ABE8C0" w14:textId="77777777" w:rsidR="006871B5" w:rsidRPr="00920004" w:rsidRDefault="006871B5" w:rsidP="00BD0851">
            <w:pPr>
              <w:spacing w:before="240" w:line="0" w:lineRule="atLeast"/>
              <w:jc w:val="center"/>
              <w:rPr>
                <w:ins w:id="42997" w:author="phuong vu" w:date="2018-11-30T14:07:00Z"/>
                <w:b/>
                <w:bCs/>
                <w:rPrChange w:id="42998" w:author="phuong vu" w:date="2018-11-30T22:36:00Z">
                  <w:rPr>
                    <w:ins w:id="42999" w:author="phuong vu" w:date="2018-11-30T14:07:00Z"/>
                    <w:b/>
                    <w:bCs/>
                  </w:rPr>
                </w:rPrChange>
              </w:rPr>
              <w:pPrChange w:id="43000" w:author="phuong vu" w:date="2018-11-30T14:16:00Z">
                <w:pPr>
                  <w:spacing w:line="276" w:lineRule="auto"/>
                  <w:jc w:val="center"/>
                </w:pPr>
              </w:pPrChange>
            </w:pPr>
            <w:ins w:id="43001" w:author="phuong vu" w:date="2018-11-30T14:07:00Z">
              <w:r w:rsidRPr="00920004">
                <w:rPr>
                  <w:b/>
                  <w:bCs/>
                  <w:lang w:val="da-DK"/>
                  <w:rPrChange w:id="43002" w:author="phuong vu" w:date="2018-11-30T22:36:00Z">
                    <w:rPr>
                      <w:b/>
                      <w:bCs/>
                      <w:lang w:val="da-DK"/>
                    </w:rPr>
                  </w:rPrChange>
                </w:rPr>
                <w:t>Tên trường</w:t>
              </w:r>
            </w:ins>
          </w:p>
        </w:tc>
        <w:tc>
          <w:tcPr>
            <w:tcW w:w="1300" w:type="dxa"/>
            <w:noWrap/>
            <w:vAlign w:val="center"/>
            <w:hideMark/>
            <w:tcPrChange w:id="43003" w:author="phuong vu" w:date="2018-11-30T14:22:00Z">
              <w:tcPr>
                <w:tcW w:w="1300" w:type="dxa"/>
                <w:noWrap/>
                <w:vAlign w:val="center"/>
                <w:hideMark/>
              </w:tcPr>
            </w:tcPrChange>
          </w:tcPr>
          <w:p w14:paraId="5F0CF7C6" w14:textId="77777777" w:rsidR="006871B5" w:rsidRPr="00920004" w:rsidRDefault="006871B5" w:rsidP="00BD0851">
            <w:pPr>
              <w:spacing w:before="240" w:line="0" w:lineRule="atLeast"/>
              <w:jc w:val="center"/>
              <w:rPr>
                <w:ins w:id="43004" w:author="phuong vu" w:date="2018-11-30T14:07:00Z"/>
                <w:b/>
                <w:bCs/>
                <w:rPrChange w:id="43005" w:author="phuong vu" w:date="2018-11-30T22:36:00Z">
                  <w:rPr>
                    <w:ins w:id="43006" w:author="phuong vu" w:date="2018-11-30T14:07:00Z"/>
                    <w:b/>
                    <w:bCs/>
                  </w:rPr>
                </w:rPrChange>
              </w:rPr>
              <w:pPrChange w:id="43007" w:author="phuong vu" w:date="2018-11-30T14:16:00Z">
                <w:pPr>
                  <w:spacing w:line="276" w:lineRule="auto"/>
                  <w:jc w:val="center"/>
                </w:pPr>
              </w:pPrChange>
            </w:pPr>
            <w:ins w:id="43008" w:author="phuong vu" w:date="2018-11-30T14:07:00Z">
              <w:r w:rsidRPr="00920004">
                <w:rPr>
                  <w:b/>
                  <w:bCs/>
                  <w:lang w:val="da-DK"/>
                  <w:rPrChange w:id="43009" w:author="phuong vu" w:date="2018-11-30T22:36:00Z">
                    <w:rPr>
                      <w:b/>
                      <w:bCs/>
                      <w:lang w:val="da-DK"/>
                    </w:rPr>
                  </w:rPrChange>
                </w:rPr>
                <w:t>Kiểu</w:t>
              </w:r>
            </w:ins>
          </w:p>
        </w:tc>
        <w:tc>
          <w:tcPr>
            <w:tcW w:w="1098" w:type="dxa"/>
            <w:noWrap/>
            <w:vAlign w:val="center"/>
            <w:hideMark/>
            <w:tcPrChange w:id="43010" w:author="phuong vu" w:date="2018-11-30T14:22:00Z">
              <w:tcPr>
                <w:tcW w:w="1098" w:type="dxa"/>
                <w:noWrap/>
                <w:vAlign w:val="center"/>
                <w:hideMark/>
              </w:tcPr>
            </w:tcPrChange>
          </w:tcPr>
          <w:p w14:paraId="0F8A41AC" w14:textId="77777777" w:rsidR="006871B5" w:rsidRPr="00920004" w:rsidRDefault="006871B5" w:rsidP="00BD0851">
            <w:pPr>
              <w:spacing w:before="240" w:line="0" w:lineRule="atLeast"/>
              <w:jc w:val="center"/>
              <w:rPr>
                <w:ins w:id="43011" w:author="phuong vu" w:date="2018-11-30T14:07:00Z"/>
                <w:b/>
                <w:bCs/>
                <w:rPrChange w:id="43012" w:author="phuong vu" w:date="2018-11-30T22:36:00Z">
                  <w:rPr>
                    <w:ins w:id="43013" w:author="phuong vu" w:date="2018-11-30T14:07:00Z"/>
                    <w:b/>
                    <w:bCs/>
                  </w:rPr>
                </w:rPrChange>
              </w:rPr>
              <w:pPrChange w:id="43014" w:author="phuong vu" w:date="2018-11-30T14:16:00Z">
                <w:pPr>
                  <w:spacing w:line="276" w:lineRule="auto"/>
                  <w:jc w:val="center"/>
                </w:pPr>
              </w:pPrChange>
            </w:pPr>
            <w:ins w:id="43015" w:author="phuong vu" w:date="2018-11-30T14:07:00Z">
              <w:r w:rsidRPr="00920004">
                <w:rPr>
                  <w:b/>
                  <w:bCs/>
                  <w:lang w:val="da-DK"/>
                  <w:rPrChange w:id="43016" w:author="phuong vu" w:date="2018-11-30T22:36:00Z">
                    <w:rPr>
                      <w:b/>
                      <w:bCs/>
                      <w:lang w:val="da-DK"/>
                    </w:rPr>
                  </w:rPrChange>
                </w:rPr>
                <w:t>Chấp nhận Null</w:t>
              </w:r>
            </w:ins>
          </w:p>
        </w:tc>
        <w:tc>
          <w:tcPr>
            <w:tcW w:w="838" w:type="dxa"/>
            <w:noWrap/>
            <w:vAlign w:val="center"/>
            <w:hideMark/>
            <w:tcPrChange w:id="43017" w:author="phuong vu" w:date="2018-11-30T14:22:00Z">
              <w:tcPr>
                <w:tcW w:w="838" w:type="dxa"/>
                <w:noWrap/>
                <w:vAlign w:val="center"/>
                <w:hideMark/>
              </w:tcPr>
            </w:tcPrChange>
          </w:tcPr>
          <w:p w14:paraId="460615B0" w14:textId="77777777" w:rsidR="006871B5" w:rsidRPr="00920004" w:rsidRDefault="006871B5" w:rsidP="00BD0851">
            <w:pPr>
              <w:spacing w:before="240" w:line="0" w:lineRule="atLeast"/>
              <w:jc w:val="center"/>
              <w:rPr>
                <w:ins w:id="43018" w:author="phuong vu" w:date="2018-11-30T14:07:00Z"/>
                <w:b/>
                <w:bCs/>
                <w:rPrChange w:id="43019" w:author="phuong vu" w:date="2018-11-30T22:36:00Z">
                  <w:rPr>
                    <w:ins w:id="43020" w:author="phuong vu" w:date="2018-11-30T14:07:00Z"/>
                    <w:b/>
                    <w:bCs/>
                  </w:rPr>
                </w:rPrChange>
              </w:rPr>
              <w:pPrChange w:id="43021" w:author="phuong vu" w:date="2018-11-30T14:16:00Z">
                <w:pPr>
                  <w:spacing w:line="276" w:lineRule="auto"/>
                  <w:jc w:val="center"/>
                </w:pPr>
              </w:pPrChange>
            </w:pPr>
            <w:ins w:id="43022" w:author="phuong vu" w:date="2018-11-30T14:07:00Z">
              <w:r w:rsidRPr="00920004">
                <w:rPr>
                  <w:b/>
                  <w:bCs/>
                  <w:lang w:val="da-DK"/>
                  <w:rPrChange w:id="43023" w:author="phuong vu" w:date="2018-11-30T22:36:00Z">
                    <w:rPr>
                      <w:b/>
                      <w:bCs/>
                      <w:lang w:val="da-DK"/>
                    </w:rPr>
                  </w:rPrChange>
                </w:rPr>
                <w:t>Khóa chính</w:t>
              </w:r>
            </w:ins>
          </w:p>
        </w:tc>
        <w:tc>
          <w:tcPr>
            <w:tcW w:w="823" w:type="dxa"/>
            <w:noWrap/>
            <w:vAlign w:val="center"/>
            <w:hideMark/>
            <w:tcPrChange w:id="43024" w:author="phuong vu" w:date="2018-11-30T14:22:00Z">
              <w:tcPr>
                <w:tcW w:w="823" w:type="dxa"/>
                <w:noWrap/>
                <w:vAlign w:val="center"/>
                <w:hideMark/>
              </w:tcPr>
            </w:tcPrChange>
          </w:tcPr>
          <w:p w14:paraId="727ACF3C" w14:textId="77777777" w:rsidR="006871B5" w:rsidRPr="00920004" w:rsidRDefault="006871B5" w:rsidP="00BD0851">
            <w:pPr>
              <w:spacing w:before="240" w:line="0" w:lineRule="atLeast"/>
              <w:jc w:val="center"/>
              <w:rPr>
                <w:ins w:id="43025" w:author="phuong vu" w:date="2018-11-30T14:07:00Z"/>
                <w:b/>
                <w:bCs/>
                <w:rPrChange w:id="43026" w:author="phuong vu" w:date="2018-11-30T22:36:00Z">
                  <w:rPr>
                    <w:ins w:id="43027" w:author="phuong vu" w:date="2018-11-30T14:07:00Z"/>
                    <w:b/>
                    <w:bCs/>
                  </w:rPr>
                </w:rPrChange>
              </w:rPr>
              <w:pPrChange w:id="43028" w:author="phuong vu" w:date="2018-11-30T14:16:00Z">
                <w:pPr>
                  <w:spacing w:line="276" w:lineRule="auto"/>
                  <w:jc w:val="center"/>
                </w:pPr>
              </w:pPrChange>
            </w:pPr>
            <w:ins w:id="43029" w:author="phuong vu" w:date="2018-11-30T14:07:00Z">
              <w:r w:rsidRPr="00920004">
                <w:rPr>
                  <w:b/>
                  <w:bCs/>
                  <w:lang w:val="da-DK"/>
                  <w:rPrChange w:id="43030" w:author="phuong vu" w:date="2018-11-30T22:36:00Z">
                    <w:rPr>
                      <w:b/>
                      <w:bCs/>
                      <w:lang w:val="da-DK"/>
                    </w:rPr>
                  </w:rPrChange>
                </w:rPr>
                <w:t>Khóa ngoại</w:t>
              </w:r>
            </w:ins>
          </w:p>
        </w:tc>
        <w:tc>
          <w:tcPr>
            <w:tcW w:w="1663" w:type="dxa"/>
            <w:noWrap/>
            <w:vAlign w:val="center"/>
            <w:hideMark/>
            <w:tcPrChange w:id="43031" w:author="phuong vu" w:date="2018-11-30T14:22:00Z">
              <w:tcPr>
                <w:tcW w:w="2228" w:type="dxa"/>
                <w:noWrap/>
                <w:vAlign w:val="center"/>
                <w:hideMark/>
              </w:tcPr>
            </w:tcPrChange>
          </w:tcPr>
          <w:p w14:paraId="6C6D29E1" w14:textId="77777777" w:rsidR="006871B5" w:rsidRPr="00920004" w:rsidRDefault="006871B5" w:rsidP="00BD0851">
            <w:pPr>
              <w:spacing w:before="240" w:line="0" w:lineRule="atLeast"/>
              <w:ind w:right="226"/>
              <w:jc w:val="center"/>
              <w:rPr>
                <w:ins w:id="43032" w:author="phuong vu" w:date="2018-11-30T14:07:00Z"/>
                <w:b/>
                <w:bCs/>
                <w:rPrChange w:id="43033" w:author="phuong vu" w:date="2018-11-30T22:36:00Z">
                  <w:rPr>
                    <w:ins w:id="43034" w:author="phuong vu" w:date="2018-11-30T14:07:00Z"/>
                    <w:b/>
                    <w:bCs/>
                  </w:rPr>
                </w:rPrChange>
              </w:rPr>
              <w:pPrChange w:id="43035" w:author="phuong vu" w:date="2018-11-30T14:16:00Z">
                <w:pPr>
                  <w:spacing w:line="276" w:lineRule="auto"/>
                  <w:ind w:right="226"/>
                  <w:jc w:val="center"/>
                </w:pPr>
              </w:pPrChange>
            </w:pPr>
            <w:ins w:id="43036" w:author="phuong vu" w:date="2018-11-30T14:07:00Z">
              <w:r w:rsidRPr="00920004">
                <w:rPr>
                  <w:b/>
                  <w:bCs/>
                  <w:lang w:val="da-DK"/>
                  <w:rPrChange w:id="43037" w:author="phuong vu" w:date="2018-11-30T22:36:00Z">
                    <w:rPr>
                      <w:b/>
                      <w:bCs/>
                      <w:lang w:val="da-DK"/>
                    </w:rPr>
                  </w:rPrChange>
                </w:rPr>
                <w:t>Mô tả</w:t>
              </w:r>
            </w:ins>
          </w:p>
        </w:tc>
      </w:tr>
      <w:tr w:rsidR="006871B5" w:rsidRPr="00920004" w14:paraId="52A6E4CE" w14:textId="77777777" w:rsidTr="00BD0851">
        <w:trPr>
          <w:trHeight w:val="300"/>
          <w:ins w:id="43038" w:author="phuong vu" w:date="2018-11-30T14:07:00Z"/>
          <w:trPrChange w:id="43039" w:author="phuong vu" w:date="2018-11-30T14:22:00Z">
            <w:trPr>
              <w:trHeight w:val="300"/>
            </w:trPr>
          </w:trPrChange>
        </w:trPr>
        <w:tc>
          <w:tcPr>
            <w:tcW w:w="708" w:type="dxa"/>
            <w:noWrap/>
            <w:vAlign w:val="center"/>
            <w:hideMark/>
            <w:tcPrChange w:id="43040" w:author="phuong vu" w:date="2018-11-30T14:22:00Z">
              <w:tcPr>
                <w:tcW w:w="708" w:type="dxa"/>
                <w:noWrap/>
                <w:vAlign w:val="center"/>
                <w:hideMark/>
              </w:tcPr>
            </w:tcPrChange>
          </w:tcPr>
          <w:p w14:paraId="379BBA56" w14:textId="77777777" w:rsidR="006871B5" w:rsidRPr="00920004" w:rsidRDefault="006871B5" w:rsidP="00BD0851">
            <w:pPr>
              <w:spacing w:before="240" w:line="0" w:lineRule="atLeast"/>
              <w:jc w:val="center"/>
              <w:rPr>
                <w:ins w:id="43041" w:author="phuong vu" w:date="2018-11-30T14:07:00Z"/>
                <w:rPrChange w:id="43042" w:author="phuong vu" w:date="2018-11-30T22:36:00Z">
                  <w:rPr>
                    <w:ins w:id="43043" w:author="phuong vu" w:date="2018-11-30T14:07:00Z"/>
                  </w:rPr>
                </w:rPrChange>
              </w:rPr>
              <w:pPrChange w:id="43044" w:author="phuong vu" w:date="2018-11-30T14:16:00Z">
                <w:pPr>
                  <w:spacing w:line="276" w:lineRule="auto"/>
                  <w:jc w:val="center"/>
                </w:pPr>
              </w:pPrChange>
            </w:pPr>
            <w:ins w:id="43045" w:author="phuong vu" w:date="2018-11-30T14:07:00Z">
              <w:r w:rsidRPr="00920004">
                <w:rPr>
                  <w:rPrChange w:id="43046" w:author="phuong vu" w:date="2018-11-30T22:36:00Z">
                    <w:rPr/>
                  </w:rPrChange>
                </w:rPr>
                <w:t>1</w:t>
              </w:r>
            </w:ins>
          </w:p>
        </w:tc>
        <w:tc>
          <w:tcPr>
            <w:tcW w:w="2295" w:type="dxa"/>
            <w:noWrap/>
            <w:hideMark/>
            <w:tcPrChange w:id="43047" w:author="phuong vu" w:date="2018-11-30T14:22:00Z">
              <w:tcPr>
                <w:tcW w:w="2295" w:type="dxa"/>
                <w:noWrap/>
                <w:hideMark/>
              </w:tcPr>
            </w:tcPrChange>
          </w:tcPr>
          <w:p w14:paraId="6C484D35" w14:textId="77777777" w:rsidR="006871B5" w:rsidRPr="00920004" w:rsidRDefault="006871B5" w:rsidP="00727C9A">
            <w:pPr>
              <w:rPr>
                <w:ins w:id="43048" w:author="phuong vu" w:date="2018-11-30T14:07:00Z"/>
                <w:rPrChange w:id="43049" w:author="phuong vu" w:date="2018-11-30T22:36:00Z">
                  <w:rPr>
                    <w:ins w:id="43050" w:author="phuong vu" w:date="2018-11-30T14:07:00Z"/>
                  </w:rPr>
                </w:rPrChange>
              </w:rPr>
              <w:pPrChange w:id="43051" w:author="phuong vu" w:date="2018-11-30T21:56:00Z">
                <w:pPr>
                  <w:spacing w:line="276" w:lineRule="auto"/>
                </w:pPr>
              </w:pPrChange>
            </w:pPr>
            <w:ins w:id="43052" w:author="phuong vu" w:date="2018-11-30T14:07:00Z">
              <w:r w:rsidRPr="00920004">
                <w:rPr>
                  <w:rPrChange w:id="43053" w:author="phuong vu" w:date="2018-11-30T22:36:00Z">
                    <w:rPr/>
                  </w:rPrChange>
                </w:rPr>
                <w:t>id</w:t>
              </w:r>
            </w:ins>
          </w:p>
        </w:tc>
        <w:tc>
          <w:tcPr>
            <w:tcW w:w="1300" w:type="dxa"/>
            <w:noWrap/>
            <w:hideMark/>
            <w:tcPrChange w:id="43054" w:author="phuong vu" w:date="2018-11-30T14:22:00Z">
              <w:tcPr>
                <w:tcW w:w="1300" w:type="dxa"/>
                <w:noWrap/>
                <w:hideMark/>
              </w:tcPr>
            </w:tcPrChange>
          </w:tcPr>
          <w:p w14:paraId="2CC6CD89" w14:textId="77777777" w:rsidR="006871B5" w:rsidRPr="00920004" w:rsidRDefault="006871B5" w:rsidP="00727C9A">
            <w:pPr>
              <w:rPr>
                <w:ins w:id="43055" w:author="phuong vu" w:date="2018-11-30T14:07:00Z"/>
                <w:rPrChange w:id="43056" w:author="phuong vu" w:date="2018-11-30T22:36:00Z">
                  <w:rPr>
                    <w:ins w:id="43057" w:author="phuong vu" w:date="2018-11-30T14:07:00Z"/>
                  </w:rPr>
                </w:rPrChange>
              </w:rPr>
              <w:pPrChange w:id="43058" w:author="phuong vu" w:date="2018-11-30T21:56:00Z">
                <w:pPr>
                  <w:spacing w:line="276" w:lineRule="auto"/>
                </w:pPr>
              </w:pPrChange>
            </w:pPr>
            <w:ins w:id="43059" w:author="phuong vu" w:date="2018-11-30T14:07:00Z">
              <w:r w:rsidRPr="00920004">
                <w:rPr>
                  <w:rPrChange w:id="43060" w:author="phuong vu" w:date="2018-11-30T22:36:00Z">
                    <w:rPr/>
                  </w:rPrChange>
                </w:rPr>
                <w:t>numeric</w:t>
              </w:r>
            </w:ins>
          </w:p>
        </w:tc>
        <w:tc>
          <w:tcPr>
            <w:tcW w:w="1098" w:type="dxa"/>
            <w:noWrap/>
            <w:vAlign w:val="center"/>
            <w:hideMark/>
            <w:tcPrChange w:id="43061" w:author="phuong vu" w:date="2018-11-30T14:22:00Z">
              <w:tcPr>
                <w:tcW w:w="1098" w:type="dxa"/>
                <w:noWrap/>
                <w:vAlign w:val="center"/>
                <w:hideMark/>
              </w:tcPr>
            </w:tcPrChange>
          </w:tcPr>
          <w:p w14:paraId="61C7CE2B" w14:textId="77777777" w:rsidR="006871B5" w:rsidRPr="00920004" w:rsidRDefault="006871B5" w:rsidP="00727C9A">
            <w:pPr>
              <w:jc w:val="center"/>
              <w:rPr>
                <w:ins w:id="43062" w:author="phuong vu" w:date="2018-11-30T14:07:00Z"/>
                <w:rPrChange w:id="43063" w:author="phuong vu" w:date="2018-11-30T22:36:00Z">
                  <w:rPr>
                    <w:ins w:id="43064" w:author="phuong vu" w:date="2018-11-30T14:07:00Z"/>
                  </w:rPr>
                </w:rPrChange>
              </w:rPr>
              <w:pPrChange w:id="43065" w:author="phuong vu" w:date="2018-11-30T21:56:00Z">
                <w:pPr>
                  <w:spacing w:line="276" w:lineRule="auto"/>
                  <w:jc w:val="center"/>
                </w:pPr>
              </w:pPrChange>
            </w:pPr>
          </w:p>
        </w:tc>
        <w:tc>
          <w:tcPr>
            <w:tcW w:w="838" w:type="dxa"/>
            <w:noWrap/>
            <w:vAlign w:val="center"/>
            <w:hideMark/>
            <w:tcPrChange w:id="43066" w:author="phuong vu" w:date="2018-11-30T14:22:00Z">
              <w:tcPr>
                <w:tcW w:w="838" w:type="dxa"/>
                <w:noWrap/>
                <w:vAlign w:val="center"/>
                <w:hideMark/>
              </w:tcPr>
            </w:tcPrChange>
          </w:tcPr>
          <w:p w14:paraId="493D39D0" w14:textId="77777777" w:rsidR="006871B5" w:rsidRPr="00920004" w:rsidRDefault="006871B5" w:rsidP="00727C9A">
            <w:pPr>
              <w:jc w:val="center"/>
              <w:rPr>
                <w:ins w:id="43067" w:author="phuong vu" w:date="2018-11-30T14:07:00Z"/>
                <w:rPrChange w:id="43068" w:author="phuong vu" w:date="2018-11-30T22:36:00Z">
                  <w:rPr>
                    <w:ins w:id="43069" w:author="phuong vu" w:date="2018-11-30T14:07:00Z"/>
                  </w:rPr>
                </w:rPrChange>
              </w:rPr>
              <w:pPrChange w:id="43070" w:author="phuong vu" w:date="2018-11-30T21:56:00Z">
                <w:pPr>
                  <w:spacing w:line="276" w:lineRule="auto"/>
                  <w:jc w:val="center"/>
                </w:pPr>
              </w:pPrChange>
            </w:pPr>
            <w:ins w:id="43071" w:author="phuong vu" w:date="2018-11-30T14:07:00Z">
              <w:r w:rsidRPr="00920004">
                <w:rPr>
                  <w:rPrChange w:id="43072" w:author="phuong vu" w:date="2018-11-30T22:36:00Z">
                    <w:rPr/>
                  </w:rPrChange>
                </w:rPr>
                <w:t>X</w:t>
              </w:r>
            </w:ins>
          </w:p>
        </w:tc>
        <w:tc>
          <w:tcPr>
            <w:tcW w:w="823" w:type="dxa"/>
            <w:noWrap/>
            <w:vAlign w:val="center"/>
            <w:hideMark/>
            <w:tcPrChange w:id="43073" w:author="phuong vu" w:date="2018-11-30T14:22:00Z">
              <w:tcPr>
                <w:tcW w:w="823" w:type="dxa"/>
                <w:noWrap/>
                <w:vAlign w:val="center"/>
                <w:hideMark/>
              </w:tcPr>
            </w:tcPrChange>
          </w:tcPr>
          <w:p w14:paraId="4CDFB382" w14:textId="77777777" w:rsidR="006871B5" w:rsidRPr="00920004" w:rsidRDefault="006871B5" w:rsidP="00727C9A">
            <w:pPr>
              <w:jc w:val="center"/>
              <w:rPr>
                <w:ins w:id="43074" w:author="phuong vu" w:date="2018-11-30T14:07:00Z"/>
                <w:rPrChange w:id="43075" w:author="phuong vu" w:date="2018-11-30T22:36:00Z">
                  <w:rPr>
                    <w:ins w:id="43076" w:author="phuong vu" w:date="2018-11-30T14:07:00Z"/>
                  </w:rPr>
                </w:rPrChange>
              </w:rPr>
              <w:pPrChange w:id="43077" w:author="phuong vu" w:date="2018-11-30T21:56:00Z">
                <w:pPr>
                  <w:spacing w:line="276" w:lineRule="auto"/>
                  <w:jc w:val="center"/>
                </w:pPr>
              </w:pPrChange>
            </w:pPr>
          </w:p>
        </w:tc>
        <w:tc>
          <w:tcPr>
            <w:tcW w:w="1663" w:type="dxa"/>
            <w:noWrap/>
            <w:hideMark/>
            <w:tcPrChange w:id="43078" w:author="phuong vu" w:date="2018-11-30T14:22:00Z">
              <w:tcPr>
                <w:tcW w:w="2228" w:type="dxa"/>
                <w:noWrap/>
                <w:hideMark/>
              </w:tcPr>
            </w:tcPrChange>
          </w:tcPr>
          <w:p w14:paraId="3CF65EFD" w14:textId="77777777" w:rsidR="006871B5" w:rsidRPr="00920004" w:rsidRDefault="006871B5" w:rsidP="00727C9A">
            <w:pPr>
              <w:rPr>
                <w:ins w:id="43079" w:author="phuong vu" w:date="2018-11-30T14:07:00Z"/>
                <w:lang w:val="en-US"/>
                <w:rPrChange w:id="43080" w:author="phuong vu" w:date="2018-11-30T22:36:00Z">
                  <w:rPr>
                    <w:ins w:id="43081" w:author="phuong vu" w:date="2018-11-30T14:07:00Z"/>
                    <w:lang w:val="en-US"/>
                  </w:rPr>
                </w:rPrChange>
              </w:rPr>
              <w:pPrChange w:id="43082" w:author="phuong vu" w:date="2018-11-30T21:56:00Z">
                <w:pPr>
                  <w:spacing w:line="276" w:lineRule="auto"/>
                </w:pPr>
              </w:pPrChange>
            </w:pPr>
            <w:ins w:id="43083" w:author="phuong vu" w:date="2018-11-30T14:07:00Z">
              <w:r w:rsidRPr="00920004">
                <w:rPr>
                  <w:rPrChange w:id="43084" w:author="phuong vu" w:date="2018-11-30T22:36:00Z">
                    <w:rPr/>
                  </w:rPrChange>
                </w:rPr>
                <w:t>ID</w:t>
              </w:r>
            </w:ins>
          </w:p>
        </w:tc>
      </w:tr>
      <w:tr w:rsidR="006871B5" w:rsidRPr="00920004" w14:paraId="7A0D6763" w14:textId="77777777" w:rsidTr="00BD0851">
        <w:trPr>
          <w:trHeight w:val="300"/>
          <w:ins w:id="43085" w:author="phuong vu" w:date="2018-11-30T14:07:00Z"/>
          <w:trPrChange w:id="43086" w:author="phuong vu" w:date="2018-11-30T14:22:00Z">
            <w:trPr>
              <w:trHeight w:val="300"/>
            </w:trPr>
          </w:trPrChange>
        </w:trPr>
        <w:tc>
          <w:tcPr>
            <w:tcW w:w="708" w:type="dxa"/>
            <w:noWrap/>
            <w:vAlign w:val="center"/>
            <w:hideMark/>
            <w:tcPrChange w:id="43087" w:author="phuong vu" w:date="2018-11-30T14:22:00Z">
              <w:tcPr>
                <w:tcW w:w="708" w:type="dxa"/>
                <w:noWrap/>
                <w:vAlign w:val="center"/>
                <w:hideMark/>
              </w:tcPr>
            </w:tcPrChange>
          </w:tcPr>
          <w:p w14:paraId="67A484F5" w14:textId="77777777" w:rsidR="006871B5" w:rsidRPr="00920004" w:rsidRDefault="006871B5" w:rsidP="00BD0851">
            <w:pPr>
              <w:spacing w:before="240" w:line="0" w:lineRule="atLeast"/>
              <w:jc w:val="center"/>
              <w:rPr>
                <w:ins w:id="43088" w:author="phuong vu" w:date="2018-11-30T14:07:00Z"/>
                <w:rPrChange w:id="43089" w:author="phuong vu" w:date="2018-11-30T22:36:00Z">
                  <w:rPr>
                    <w:ins w:id="43090" w:author="phuong vu" w:date="2018-11-30T14:07:00Z"/>
                  </w:rPr>
                </w:rPrChange>
              </w:rPr>
              <w:pPrChange w:id="43091" w:author="phuong vu" w:date="2018-11-30T14:16:00Z">
                <w:pPr>
                  <w:spacing w:line="276" w:lineRule="auto"/>
                  <w:jc w:val="center"/>
                </w:pPr>
              </w:pPrChange>
            </w:pPr>
            <w:ins w:id="43092" w:author="phuong vu" w:date="2018-11-30T14:07:00Z">
              <w:r w:rsidRPr="00920004">
                <w:rPr>
                  <w:rPrChange w:id="43093" w:author="phuong vu" w:date="2018-11-30T22:36:00Z">
                    <w:rPr/>
                  </w:rPrChange>
                </w:rPr>
                <w:t>2</w:t>
              </w:r>
            </w:ins>
          </w:p>
        </w:tc>
        <w:tc>
          <w:tcPr>
            <w:tcW w:w="2295" w:type="dxa"/>
            <w:noWrap/>
            <w:hideMark/>
            <w:tcPrChange w:id="43094" w:author="phuong vu" w:date="2018-11-30T14:22:00Z">
              <w:tcPr>
                <w:tcW w:w="2295" w:type="dxa"/>
                <w:noWrap/>
                <w:hideMark/>
              </w:tcPr>
            </w:tcPrChange>
          </w:tcPr>
          <w:p w14:paraId="2D8D87D7" w14:textId="77777777" w:rsidR="006871B5" w:rsidRPr="00920004" w:rsidRDefault="006871B5" w:rsidP="00727C9A">
            <w:pPr>
              <w:rPr>
                <w:ins w:id="43095" w:author="phuong vu" w:date="2018-11-30T14:07:00Z"/>
                <w:lang w:val="en-US"/>
                <w:rPrChange w:id="43096" w:author="phuong vu" w:date="2018-11-30T22:36:00Z">
                  <w:rPr>
                    <w:ins w:id="43097" w:author="phuong vu" w:date="2018-11-30T14:07:00Z"/>
                    <w:lang w:val="en-US"/>
                  </w:rPr>
                </w:rPrChange>
              </w:rPr>
              <w:pPrChange w:id="43098" w:author="phuong vu" w:date="2018-11-30T21:56:00Z">
                <w:pPr>
                  <w:spacing w:line="276" w:lineRule="auto"/>
                </w:pPr>
              </w:pPrChange>
            </w:pPr>
            <w:ins w:id="43099" w:author="phuong vu" w:date="2018-11-30T14:07:00Z">
              <w:r w:rsidRPr="00920004">
                <w:rPr>
                  <w:lang w:val="en-US"/>
                  <w:rPrChange w:id="43100" w:author="phuong vu" w:date="2018-11-30T22:36:00Z">
                    <w:rPr>
                      <w:lang w:val="en-US"/>
                    </w:rPr>
                  </w:rPrChange>
                </w:rPr>
                <w:t>unit_name</w:t>
              </w:r>
            </w:ins>
          </w:p>
        </w:tc>
        <w:tc>
          <w:tcPr>
            <w:tcW w:w="1300" w:type="dxa"/>
            <w:noWrap/>
            <w:hideMark/>
            <w:tcPrChange w:id="43101" w:author="phuong vu" w:date="2018-11-30T14:22:00Z">
              <w:tcPr>
                <w:tcW w:w="1300" w:type="dxa"/>
                <w:noWrap/>
                <w:hideMark/>
              </w:tcPr>
            </w:tcPrChange>
          </w:tcPr>
          <w:p w14:paraId="29A11EF8" w14:textId="34045647" w:rsidR="006871B5" w:rsidRPr="00920004" w:rsidRDefault="00E452E5" w:rsidP="00727C9A">
            <w:pPr>
              <w:rPr>
                <w:ins w:id="43102" w:author="phuong vu" w:date="2018-11-30T14:07:00Z"/>
                <w:lang w:val="en-US"/>
                <w:rPrChange w:id="43103" w:author="phuong vu" w:date="2018-11-30T22:36:00Z">
                  <w:rPr>
                    <w:ins w:id="43104" w:author="phuong vu" w:date="2018-11-30T14:07:00Z"/>
                    <w:lang w:val="en-US"/>
                  </w:rPr>
                </w:rPrChange>
              </w:rPr>
              <w:pPrChange w:id="43105" w:author="phuong vu" w:date="2018-11-30T21:56:00Z">
                <w:pPr>
                  <w:spacing w:line="276" w:lineRule="auto"/>
                </w:pPr>
              </w:pPrChange>
            </w:pPr>
            <w:ins w:id="43106" w:author="phuong vu" w:date="2018-11-30T21:53:00Z">
              <w:r w:rsidRPr="00920004">
                <w:rPr>
                  <w:rPrChange w:id="43107" w:author="phuong vu" w:date="2018-11-30T22:36:00Z">
                    <w:rPr/>
                  </w:rPrChange>
                </w:rPr>
                <w:t>varchar</w:t>
              </w:r>
            </w:ins>
          </w:p>
        </w:tc>
        <w:tc>
          <w:tcPr>
            <w:tcW w:w="1098" w:type="dxa"/>
            <w:noWrap/>
            <w:vAlign w:val="center"/>
            <w:hideMark/>
            <w:tcPrChange w:id="43108" w:author="phuong vu" w:date="2018-11-30T14:22:00Z">
              <w:tcPr>
                <w:tcW w:w="1098" w:type="dxa"/>
                <w:noWrap/>
                <w:vAlign w:val="center"/>
                <w:hideMark/>
              </w:tcPr>
            </w:tcPrChange>
          </w:tcPr>
          <w:p w14:paraId="252DDE19" w14:textId="77777777" w:rsidR="006871B5" w:rsidRPr="00920004" w:rsidRDefault="006871B5" w:rsidP="00727C9A">
            <w:pPr>
              <w:jc w:val="center"/>
              <w:rPr>
                <w:ins w:id="43109" w:author="phuong vu" w:date="2018-11-30T14:07:00Z"/>
                <w:rPrChange w:id="43110" w:author="phuong vu" w:date="2018-11-30T22:36:00Z">
                  <w:rPr>
                    <w:ins w:id="43111" w:author="phuong vu" w:date="2018-11-30T14:07:00Z"/>
                  </w:rPr>
                </w:rPrChange>
              </w:rPr>
              <w:pPrChange w:id="43112" w:author="phuong vu" w:date="2018-11-30T21:56:00Z">
                <w:pPr>
                  <w:spacing w:line="276" w:lineRule="auto"/>
                  <w:jc w:val="center"/>
                </w:pPr>
              </w:pPrChange>
            </w:pPr>
          </w:p>
        </w:tc>
        <w:tc>
          <w:tcPr>
            <w:tcW w:w="838" w:type="dxa"/>
            <w:noWrap/>
            <w:vAlign w:val="center"/>
            <w:hideMark/>
            <w:tcPrChange w:id="43113" w:author="phuong vu" w:date="2018-11-30T14:22:00Z">
              <w:tcPr>
                <w:tcW w:w="838" w:type="dxa"/>
                <w:noWrap/>
                <w:vAlign w:val="center"/>
                <w:hideMark/>
              </w:tcPr>
            </w:tcPrChange>
          </w:tcPr>
          <w:p w14:paraId="6BAE1BED" w14:textId="77777777" w:rsidR="006871B5" w:rsidRPr="00920004" w:rsidRDefault="006871B5" w:rsidP="00727C9A">
            <w:pPr>
              <w:jc w:val="center"/>
              <w:rPr>
                <w:ins w:id="43114" w:author="phuong vu" w:date="2018-11-30T14:07:00Z"/>
                <w:rPrChange w:id="43115" w:author="phuong vu" w:date="2018-11-30T22:36:00Z">
                  <w:rPr>
                    <w:ins w:id="43116" w:author="phuong vu" w:date="2018-11-30T14:07:00Z"/>
                  </w:rPr>
                </w:rPrChange>
              </w:rPr>
              <w:pPrChange w:id="43117" w:author="phuong vu" w:date="2018-11-30T21:56:00Z">
                <w:pPr>
                  <w:spacing w:line="276" w:lineRule="auto"/>
                  <w:jc w:val="center"/>
                </w:pPr>
              </w:pPrChange>
            </w:pPr>
          </w:p>
        </w:tc>
        <w:tc>
          <w:tcPr>
            <w:tcW w:w="823" w:type="dxa"/>
            <w:noWrap/>
            <w:vAlign w:val="center"/>
            <w:hideMark/>
            <w:tcPrChange w:id="43118" w:author="phuong vu" w:date="2018-11-30T14:22:00Z">
              <w:tcPr>
                <w:tcW w:w="823" w:type="dxa"/>
                <w:noWrap/>
                <w:vAlign w:val="center"/>
                <w:hideMark/>
              </w:tcPr>
            </w:tcPrChange>
          </w:tcPr>
          <w:p w14:paraId="117251CE" w14:textId="77777777" w:rsidR="006871B5" w:rsidRPr="00920004" w:rsidRDefault="006871B5" w:rsidP="00727C9A">
            <w:pPr>
              <w:jc w:val="center"/>
              <w:rPr>
                <w:ins w:id="43119" w:author="phuong vu" w:date="2018-11-30T14:07:00Z"/>
                <w:lang w:val="en-US"/>
                <w:rPrChange w:id="43120" w:author="phuong vu" w:date="2018-11-30T22:36:00Z">
                  <w:rPr>
                    <w:ins w:id="43121" w:author="phuong vu" w:date="2018-11-30T14:07:00Z"/>
                    <w:lang w:val="en-US"/>
                  </w:rPr>
                </w:rPrChange>
              </w:rPr>
              <w:pPrChange w:id="43122" w:author="phuong vu" w:date="2018-11-30T21:56:00Z">
                <w:pPr>
                  <w:spacing w:line="276" w:lineRule="auto"/>
                  <w:jc w:val="center"/>
                </w:pPr>
              </w:pPrChange>
            </w:pPr>
          </w:p>
        </w:tc>
        <w:tc>
          <w:tcPr>
            <w:tcW w:w="1663" w:type="dxa"/>
            <w:noWrap/>
            <w:hideMark/>
            <w:tcPrChange w:id="43123" w:author="phuong vu" w:date="2018-11-30T14:22:00Z">
              <w:tcPr>
                <w:tcW w:w="2228" w:type="dxa"/>
                <w:noWrap/>
                <w:hideMark/>
              </w:tcPr>
            </w:tcPrChange>
          </w:tcPr>
          <w:p w14:paraId="69B9054E" w14:textId="77777777" w:rsidR="006871B5" w:rsidRPr="00920004" w:rsidRDefault="006871B5" w:rsidP="00727C9A">
            <w:pPr>
              <w:rPr>
                <w:ins w:id="43124" w:author="phuong vu" w:date="2018-11-30T14:07:00Z"/>
                <w:lang w:val="en-US"/>
                <w:rPrChange w:id="43125" w:author="phuong vu" w:date="2018-11-30T22:36:00Z">
                  <w:rPr>
                    <w:ins w:id="43126" w:author="phuong vu" w:date="2018-11-30T14:07:00Z"/>
                    <w:lang w:val="en-US"/>
                  </w:rPr>
                </w:rPrChange>
              </w:rPr>
              <w:pPrChange w:id="43127" w:author="phuong vu" w:date="2018-11-30T21:56:00Z">
                <w:pPr>
                  <w:spacing w:line="276" w:lineRule="auto"/>
                </w:pPr>
              </w:pPrChange>
            </w:pPr>
            <w:ins w:id="43128" w:author="phuong vu" w:date="2018-11-30T14:07:00Z">
              <w:r w:rsidRPr="00920004">
                <w:rPr>
                  <w:lang w:val="en-US"/>
                  <w:rPrChange w:id="43129" w:author="phuong vu" w:date="2018-11-30T22:36:00Z">
                    <w:rPr>
                      <w:lang w:val="en-US"/>
                    </w:rPr>
                  </w:rPrChange>
                </w:rPr>
                <w:t>Tên đơn vị tính</w:t>
              </w:r>
            </w:ins>
          </w:p>
        </w:tc>
      </w:tr>
      <w:tr w:rsidR="006871B5" w:rsidRPr="00920004" w14:paraId="4FEBD1B9" w14:textId="77777777" w:rsidTr="00BD0851">
        <w:trPr>
          <w:trHeight w:val="300"/>
          <w:ins w:id="43130" w:author="phuong vu" w:date="2018-11-30T14:07:00Z"/>
          <w:trPrChange w:id="43131" w:author="phuong vu" w:date="2018-11-30T14:22:00Z">
            <w:trPr>
              <w:trHeight w:val="300"/>
            </w:trPr>
          </w:trPrChange>
        </w:trPr>
        <w:tc>
          <w:tcPr>
            <w:tcW w:w="708" w:type="dxa"/>
            <w:noWrap/>
            <w:vAlign w:val="center"/>
            <w:hideMark/>
            <w:tcPrChange w:id="43132" w:author="phuong vu" w:date="2018-11-30T14:22:00Z">
              <w:tcPr>
                <w:tcW w:w="708" w:type="dxa"/>
                <w:noWrap/>
                <w:vAlign w:val="center"/>
                <w:hideMark/>
              </w:tcPr>
            </w:tcPrChange>
          </w:tcPr>
          <w:p w14:paraId="6F4429F0" w14:textId="77777777" w:rsidR="006871B5" w:rsidRPr="00920004" w:rsidRDefault="006871B5" w:rsidP="00BD0851">
            <w:pPr>
              <w:spacing w:before="240" w:line="0" w:lineRule="atLeast"/>
              <w:jc w:val="center"/>
              <w:rPr>
                <w:ins w:id="43133" w:author="phuong vu" w:date="2018-11-30T14:07:00Z"/>
                <w:lang w:val="en-US"/>
                <w:rPrChange w:id="43134" w:author="phuong vu" w:date="2018-11-30T22:36:00Z">
                  <w:rPr>
                    <w:ins w:id="43135" w:author="phuong vu" w:date="2018-11-30T14:07:00Z"/>
                    <w:lang w:val="en-US"/>
                  </w:rPr>
                </w:rPrChange>
              </w:rPr>
              <w:pPrChange w:id="43136" w:author="phuong vu" w:date="2018-11-30T14:16:00Z">
                <w:pPr>
                  <w:spacing w:line="276" w:lineRule="auto"/>
                  <w:jc w:val="center"/>
                </w:pPr>
              </w:pPrChange>
            </w:pPr>
            <w:ins w:id="43137" w:author="phuong vu" w:date="2018-11-30T14:07:00Z">
              <w:r w:rsidRPr="00920004">
                <w:rPr>
                  <w:lang w:val="en-US"/>
                  <w:rPrChange w:id="43138" w:author="phuong vu" w:date="2018-11-30T22:36:00Z">
                    <w:rPr>
                      <w:lang w:val="en-US"/>
                    </w:rPr>
                  </w:rPrChange>
                </w:rPr>
                <w:t>3</w:t>
              </w:r>
            </w:ins>
          </w:p>
        </w:tc>
        <w:tc>
          <w:tcPr>
            <w:tcW w:w="2295" w:type="dxa"/>
            <w:noWrap/>
            <w:hideMark/>
            <w:tcPrChange w:id="43139" w:author="phuong vu" w:date="2018-11-30T14:22:00Z">
              <w:tcPr>
                <w:tcW w:w="2295" w:type="dxa"/>
                <w:noWrap/>
                <w:hideMark/>
              </w:tcPr>
            </w:tcPrChange>
          </w:tcPr>
          <w:p w14:paraId="2509C876" w14:textId="77777777" w:rsidR="006871B5" w:rsidRPr="00920004" w:rsidRDefault="006871B5" w:rsidP="00727C9A">
            <w:pPr>
              <w:rPr>
                <w:ins w:id="43140" w:author="phuong vu" w:date="2018-11-30T14:07:00Z"/>
                <w:rPrChange w:id="43141" w:author="phuong vu" w:date="2018-11-30T22:36:00Z">
                  <w:rPr>
                    <w:ins w:id="43142" w:author="phuong vu" w:date="2018-11-30T14:07:00Z"/>
                  </w:rPr>
                </w:rPrChange>
              </w:rPr>
              <w:pPrChange w:id="43143" w:author="phuong vu" w:date="2018-11-30T21:56:00Z">
                <w:pPr>
                  <w:spacing w:line="276" w:lineRule="auto"/>
                </w:pPr>
              </w:pPrChange>
            </w:pPr>
            <w:ins w:id="43144" w:author="phuong vu" w:date="2018-11-30T14:07:00Z">
              <w:r w:rsidRPr="00920004">
                <w:rPr>
                  <w:rPrChange w:id="43145" w:author="phuong vu" w:date="2018-11-30T22:36:00Z">
                    <w:rPr/>
                  </w:rPrChange>
                </w:rPr>
                <w:t>status</w:t>
              </w:r>
            </w:ins>
          </w:p>
        </w:tc>
        <w:tc>
          <w:tcPr>
            <w:tcW w:w="1300" w:type="dxa"/>
            <w:noWrap/>
            <w:hideMark/>
            <w:tcPrChange w:id="43146" w:author="phuong vu" w:date="2018-11-30T14:22:00Z">
              <w:tcPr>
                <w:tcW w:w="1300" w:type="dxa"/>
                <w:noWrap/>
                <w:hideMark/>
              </w:tcPr>
            </w:tcPrChange>
          </w:tcPr>
          <w:p w14:paraId="035C1C7B" w14:textId="6729ED71" w:rsidR="006871B5" w:rsidRPr="00920004" w:rsidRDefault="00E452E5" w:rsidP="00727C9A">
            <w:pPr>
              <w:rPr>
                <w:ins w:id="43147" w:author="phuong vu" w:date="2018-11-30T14:07:00Z"/>
                <w:rPrChange w:id="43148" w:author="phuong vu" w:date="2018-11-30T22:36:00Z">
                  <w:rPr>
                    <w:ins w:id="43149" w:author="phuong vu" w:date="2018-11-30T14:07:00Z"/>
                  </w:rPr>
                </w:rPrChange>
              </w:rPr>
              <w:pPrChange w:id="43150" w:author="phuong vu" w:date="2018-11-30T21:56:00Z">
                <w:pPr>
                  <w:spacing w:line="276" w:lineRule="auto"/>
                </w:pPr>
              </w:pPrChange>
            </w:pPr>
            <w:ins w:id="43151" w:author="phuong vu" w:date="2018-11-30T21:53:00Z">
              <w:r w:rsidRPr="00920004">
                <w:rPr>
                  <w:rPrChange w:id="43152" w:author="phuong vu" w:date="2018-11-30T22:36:00Z">
                    <w:rPr/>
                  </w:rPrChange>
                </w:rPr>
                <w:t>varchar</w:t>
              </w:r>
            </w:ins>
          </w:p>
        </w:tc>
        <w:tc>
          <w:tcPr>
            <w:tcW w:w="1098" w:type="dxa"/>
            <w:noWrap/>
            <w:vAlign w:val="center"/>
            <w:hideMark/>
            <w:tcPrChange w:id="43153" w:author="phuong vu" w:date="2018-11-30T14:22:00Z">
              <w:tcPr>
                <w:tcW w:w="1098" w:type="dxa"/>
                <w:noWrap/>
                <w:vAlign w:val="center"/>
                <w:hideMark/>
              </w:tcPr>
            </w:tcPrChange>
          </w:tcPr>
          <w:p w14:paraId="7FBD4457" w14:textId="77777777" w:rsidR="006871B5" w:rsidRPr="00920004" w:rsidRDefault="006871B5" w:rsidP="00727C9A">
            <w:pPr>
              <w:jc w:val="center"/>
              <w:rPr>
                <w:ins w:id="43154" w:author="phuong vu" w:date="2018-11-30T14:07:00Z"/>
                <w:rPrChange w:id="43155" w:author="phuong vu" w:date="2018-11-30T22:36:00Z">
                  <w:rPr>
                    <w:ins w:id="43156" w:author="phuong vu" w:date="2018-11-30T14:07:00Z"/>
                  </w:rPr>
                </w:rPrChange>
              </w:rPr>
              <w:pPrChange w:id="43157" w:author="phuong vu" w:date="2018-11-30T21:56:00Z">
                <w:pPr>
                  <w:spacing w:line="276" w:lineRule="auto"/>
                  <w:jc w:val="center"/>
                </w:pPr>
              </w:pPrChange>
            </w:pPr>
            <w:ins w:id="43158" w:author="phuong vu" w:date="2018-11-30T14:07:00Z">
              <w:r w:rsidRPr="00920004">
                <w:rPr>
                  <w:rPrChange w:id="43159" w:author="phuong vu" w:date="2018-11-30T22:36:00Z">
                    <w:rPr/>
                  </w:rPrChange>
                </w:rPr>
                <w:t>X</w:t>
              </w:r>
            </w:ins>
          </w:p>
        </w:tc>
        <w:tc>
          <w:tcPr>
            <w:tcW w:w="838" w:type="dxa"/>
            <w:noWrap/>
            <w:vAlign w:val="center"/>
            <w:hideMark/>
            <w:tcPrChange w:id="43160" w:author="phuong vu" w:date="2018-11-30T14:22:00Z">
              <w:tcPr>
                <w:tcW w:w="838" w:type="dxa"/>
                <w:noWrap/>
                <w:vAlign w:val="center"/>
                <w:hideMark/>
              </w:tcPr>
            </w:tcPrChange>
          </w:tcPr>
          <w:p w14:paraId="1AF3BD83" w14:textId="77777777" w:rsidR="006871B5" w:rsidRPr="00920004" w:rsidRDefault="006871B5" w:rsidP="00727C9A">
            <w:pPr>
              <w:jc w:val="center"/>
              <w:rPr>
                <w:ins w:id="43161" w:author="phuong vu" w:date="2018-11-30T14:07:00Z"/>
                <w:rPrChange w:id="43162" w:author="phuong vu" w:date="2018-11-30T22:36:00Z">
                  <w:rPr>
                    <w:ins w:id="43163" w:author="phuong vu" w:date="2018-11-30T14:07:00Z"/>
                  </w:rPr>
                </w:rPrChange>
              </w:rPr>
              <w:pPrChange w:id="43164" w:author="phuong vu" w:date="2018-11-30T21:56:00Z">
                <w:pPr>
                  <w:spacing w:line="276" w:lineRule="auto"/>
                  <w:jc w:val="center"/>
                </w:pPr>
              </w:pPrChange>
            </w:pPr>
          </w:p>
        </w:tc>
        <w:tc>
          <w:tcPr>
            <w:tcW w:w="823" w:type="dxa"/>
            <w:noWrap/>
            <w:vAlign w:val="center"/>
            <w:hideMark/>
            <w:tcPrChange w:id="43165" w:author="phuong vu" w:date="2018-11-30T14:22:00Z">
              <w:tcPr>
                <w:tcW w:w="823" w:type="dxa"/>
                <w:noWrap/>
                <w:vAlign w:val="center"/>
                <w:hideMark/>
              </w:tcPr>
            </w:tcPrChange>
          </w:tcPr>
          <w:p w14:paraId="13BA0077" w14:textId="77777777" w:rsidR="006871B5" w:rsidRPr="00920004" w:rsidRDefault="006871B5" w:rsidP="00727C9A">
            <w:pPr>
              <w:jc w:val="center"/>
              <w:rPr>
                <w:ins w:id="43166" w:author="phuong vu" w:date="2018-11-30T14:07:00Z"/>
                <w:rPrChange w:id="43167" w:author="phuong vu" w:date="2018-11-30T22:36:00Z">
                  <w:rPr>
                    <w:ins w:id="43168" w:author="phuong vu" w:date="2018-11-30T14:07:00Z"/>
                  </w:rPr>
                </w:rPrChange>
              </w:rPr>
              <w:pPrChange w:id="43169" w:author="phuong vu" w:date="2018-11-30T21:56:00Z">
                <w:pPr>
                  <w:spacing w:line="276" w:lineRule="auto"/>
                  <w:jc w:val="center"/>
                </w:pPr>
              </w:pPrChange>
            </w:pPr>
          </w:p>
        </w:tc>
        <w:tc>
          <w:tcPr>
            <w:tcW w:w="1663" w:type="dxa"/>
            <w:noWrap/>
            <w:hideMark/>
            <w:tcPrChange w:id="43170" w:author="phuong vu" w:date="2018-11-30T14:22:00Z">
              <w:tcPr>
                <w:tcW w:w="2228" w:type="dxa"/>
                <w:noWrap/>
                <w:hideMark/>
              </w:tcPr>
            </w:tcPrChange>
          </w:tcPr>
          <w:p w14:paraId="61B09FB5" w14:textId="77777777" w:rsidR="006871B5" w:rsidRPr="00920004" w:rsidRDefault="006871B5" w:rsidP="00727C9A">
            <w:pPr>
              <w:rPr>
                <w:ins w:id="43171" w:author="phuong vu" w:date="2018-11-30T14:07:00Z"/>
                <w:rPrChange w:id="43172" w:author="phuong vu" w:date="2018-11-30T22:36:00Z">
                  <w:rPr>
                    <w:ins w:id="43173" w:author="phuong vu" w:date="2018-11-30T14:07:00Z"/>
                  </w:rPr>
                </w:rPrChange>
              </w:rPr>
              <w:pPrChange w:id="43174" w:author="phuong vu" w:date="2018-11-30T21:56:00Z">
                <w:pPr>
                  <w:keepNext/>
                  <w:spacing w:line="276" w:lineRule="auto"/>
                </w:pPr>
              </w:pPrChange>
            </w:pPr>
            <w:ins w:id="43175" w:author="phuong vu" w:date="2018-11-30T14:07:00Z">
              <w:r w:rsidRPr="00920004">
                <w:rPr>
                  <w:rPrChange w:id="43176" w:author="phuong vu" w:date="2018-11-30T22:36:00Z">
                    <w:rPr/>
                  </w:rPrChange>
                </w:rPr>
                <w:t>Trạng thái</w:t>
              </w:r>
            </w:ins>
          </w:p>
        </w:tc>
      </w:tr>
    </w:tbl>
    <w:p w14:paraId="0F3DB576" w14:textId="0802290B" w:rsidR="00BD0851" w:rsidRPr="00920004" w:rsidRDefault="006871B5" w:rsidP="00A17FA5">
      <w:pPr>
        <w:pStyle w:val="Caption"/>
        <w:rPr>
          <w:ins w:id="43177" w:author="phuong vu" w:date="2018-11-30T14:07:00Z"/>
          <w:rPrChange w:id="43178" w:author="phuong vu" w:date="2018-11-30T22:36:00Z">
            <w:rPr>
              <w:ins w:id="43179" w:author="phuong vu" w:date="2018-11-30T14:07:00Z"/>
            </w:rPr>
          </w:rPrChange>
        </w:rPr>
        <w:pPrChange w:id="43180" w:author="phuong vu" w:date="2018-11-30T22:42:00Z">
          <w:pPr/>
        </w:pPrChange>
      </w:pPr>
      <w:bookmarkStart w:id="43181" w:name="_Toc531381676"/>
      <w:ins w:id="43182" w:author="phuong vu" w:date="2018-11-30T14:07:00Z">
        <w:r w:rsidRPr="00920004">
          <w:rPr>
            <w:rPrChange w:id="43183" w:author="phuong vu" w:date="2018-11-30T22:36:00Z">
              <w:rPr/>
            </w:rPrChange>
          </w:rPr>
          <w:t xml:space="preserve">Bảng </w:t>
        </w:r>
      </w:ins>
      <w:ins w:id="43184" w:author="phuong vu" w:date="2018-11-30T14:54:00Z">
        <w:r w:rsidR="00D632EE" w:rsidRPr="00920004">
          <w:rPr>
            <w:rPrChange w:id="43185" w:author="phuong vu" w:date="2018-11-30T22:36:00Z">
              <w:rPr/>
            </w:rPrChange>
          </w:rPr>
          <w:fldChar w:fldCharType="begin"/>
        </w:r>
        <w:r w:rsidR="00D632EE" w:rsidRPr="00920004">
          <w:rPr>
            <w:rPrChange w:id="43186" w:author="phuong vu" w:date="2018-11-30T22:36:00Z">
              <w:rPr/>
            </w:rPrChange>
          </w:rPr>
          <w:instrText xml:space="preserve"> STYLEREF 1 \s </w:instrText>
        </w:r>
      </w:ins>
      <w:r w:rsidR="00D632EE" w:rsidRPr="00920004">
        <w:rPr>
          <w:rPrChange w:id="43187" w:author="phuong vu" w:date="2018-11-30T22:36:00Z">
            <w:rPr/>
          </w:rPrChange>
        </w:rPr>
        <w:fldChar w:fldCharType="separate"/>
      </w:r>
      <w:r w:rsidR="00B5490C">
        <w:rPr>
          <w:noProof/>
        </w:rPr>
        <w:t>4</w:t>
      </w:r>
      <w:ins w:id="43188" w:author="phuong vu" w:date="2018-11-30T14:54:00Z">
        <w:r w:rsidR="00D632EE" w:rsidRPr="00920004">
          <w:rPr>
            <w:rPrChange w:id="43189" w:author="phuong vu" w:date="2018-11-30T22:36:00Z">
              <w:rPr/>
            </w:rPrChange>
          </w:rPr>
          <w:fldChar w:fldCharType="end"/>
        </w:r>
        <w:r w:rsidR="00D632EE" w:rsidRPr="00920004">
          <w:rPr>
            <w:rPrChange w:id="43190" w:author="phuong vu" w:date="2018-11-30T22:36:00Z">
              <w:rPr/>
            </w:rPrChange>
          </w:rPr>
          <w:t>.</w:t>
        </w:r>
        <w:r w:rsidR="00D632EE" w:rsidRPr="00920004">
          <w:rPr>
            <w:rPrChange w:id="43191" w:author="phuong vu" w:date="2018-11-30T22:36:00Z">
              <w:rPr/>
            </w:rPrChange>
          </w:rPr>
          <w:fldChar w:fldCharType="begin"/>
        </w:r>
        <w:r w:rsidR="00D632EE" w:rsidRPr="00920004">
          <w:rPr>
            <w:rPrChange w:id="43192" w:author="phuong vu" w:date="2018-11-30T22:36:00Z">
              <w:rPr/>
            </w:rPrChange>
          </w:rPr>
          <w:instrText xml:space="preserve"> SEQ Bảng \* ARABIC \s 1 </w:instrText>
        </w:r>
      </w:ins>
      <w:r w:rsidR="00D632EE" w:rsidRPr="00920004">
        <w:rPr>
          <w:rPrChange w:id="43193" w:author="phuong vu" w:date="2018-11-30T22:36:00Z">
            <w:rPr/>
          </w:rPrChange>
        </w:rPr>
        <w:fldChar w:fldCharType="separate"/>
      </w:r>
      <w:ins w:id="43194" w:author="phuong vu" w:date="2018-11-30T22:44:00Z">
        <w:r w:rsidR="00B5490C">
          <w:rPr>
            <w:noProof/>
          </w:rPr>
          <w:t>39</w:t>
        </w:r>
      </w:ins>
      <w:ins w:id="43195" w:author="phuong vu" w:date="2018-11-30T14:54:00Z">
        <w:r w:rsidR="00D632EE" w:rsidRPr="00920004">
          <w:rPr>
            <w:rPrChange w:id="43196" w:author="phuong vu" w:date="2018-11-30T22:36:00Z">
              <w:rPr/>
            </w:rPrChange>
          </w:rPr>
          <w:fldChar w:fldCharType="end"/>
        </w:r>
      </w:ins>
      <w:ins w:id="43197" w:author="phuong vu" w:date="2018-11-30T14:07:00Z">
        <w:r w:rsidRPr="00920004">
          <w:rPr>
            <w:rPrChange w:id="43198" w:author="phuong vu" w:date="2018-11-30T22:36:00Z">
              <w:rPr/>
            </w:rPrChange>
          </w:rPr>
          <w:t xml:space="preserve"> Bảng dữ liệu đơn vị tính</w:t>
        </w:r>
        <w:bookmarkEnd w:id="43181"/>
      </w:ins>
    </w:p>
    <w:p w14:paraId="010EE158" w14:textId="77777777" w:rsidR="006871B5" w:rsidRPr="00920004" w:rsidRDefault="006871B5" w:rsidP="00BD0851">
      <w:pPr>
        <w:spacing w:before="240" w:line="0" w:lineRule="atLeast"/>
        <w:rPr>
          <w:ins w:id="43199" w:author="phuong vu" w:date="2018-11-30T14:07:00Z"/>
          <w:b/>
          <w:lang w:val="en-US"/>
          <w:rPrChange w:id="43200" w:author="phuong vu" w:date="2018-11-30T22:36:00Z">
            <w:rPr>
              <w:ins w:id="43201" w:author="phuong vu" w:date="2018-11-30T14:07:00Z"/>
              <w:b/>
              <w:lang w:val="en-US"/>
            </w:rPr>
          </w:rPrChange>
        </w:rPr>
        <w:pPrChange w:id="43202" w:author="phuong vu" w:date="2018-11-30T14:16:00Z">
          <w:pPr/>
        </w:pPrChange>
      </w:pPr>
      <w:ins w:id="43203" w:author="phuong vu" w:date="2018-11-30T14:07:00Z">
        <w:r w:rsidRPr="00920004">
          <w:rPr>
            <w:b/>
            <w:lang w:val="en-US"/>
            <w:rPrChange w:id="43204" w:author="phuong vu" w:date="2018-11-30T22:36:00Z">
              <w:rPr>
                <w:b/>
                <w:lang w:val="en-US"/>
              </w:rPr>
            </w:rPrChange>
          </w:rPr>
          <w:t>BẢNG UNIT_PRICE</w:t>
        </w:r>
      </w:ins>
    </w:p>
    <w:tbl>
      <w:tblPr>
        <w:tblStyle w:val="TableGrid"/>
        <w:tblW w:w="8815" w:type="dxa"/>
        <w:tblLook w:val="04A0" w:firstRow="1" w:lastRow="0" w:firstColumn="1" w:lastColumn="0" w:noHBand="0" w:noVBand="1"/>
        <w:tblPrChange w:id="43205" w:author="phuong vu" w:date="2018-11-30T14:22:00Z">
          <w:tblPr>
            <w:tblStyle w:val="TableGrid"/>
            <w:tblW w:w="9290" w:type="dxa"/>
            <w:tblLook w:val="04A0" w:firstRow="1" w:lastRow="0" w:firstColumn="1" w:lastColumn="0" w:noHBand="0" w:noVBand="1"/>
          </w:tblPr>
        </w:tblPrChange>
      </w:tblPr>
      <w:tblGrid>
        <w:gridCol w:w="708"/>
        <w:gridCol w:w="2295"/>
        <w:gridCol w:w="1300"/>
        <w:gridCol w:w="1098"/>
        <w:gridCol w:w="838"/>
        <w:gridCol w:w="823"/>
        <w:gridCol w:w="1753"/>
        <w:tblGridChange w:id="43206">
          <w:tblGrid>
            <w:gridCol w:w="708"/>
            <w:gridCol w:w="2295"/>
            <w:gridCol w:w="1300"/>
            <w:gridCol w:w="1098"/>
            <w:gridCol w:w="838"/>
            <w:gridCol w:w="823"/>
            <w:gridCol w:w="2228"/>
          </w:tblGrid>
        </w:tblGridChange>
      </w:tblGrid>
      <w:tr w:rsidR="006871B5" w:rsidRPr="00920004" w14:paraId="663DAFCB" w14:textId="77777777" w:rsidTr="00BD0851">
        <w:trPr>
          <w:trHeight w:val="300"/>
          <w:ins w:id="43207" w:author="phuong vu" w:date="2018-11-30T14:07:00Z"/>
          <w:trPrChange w:id="43208" w:author="phuong vu" w:date="2018-11-30T14:22:00Z">
            <w:trPr>
              <w:trHeight w:val="300"/>
            </w:trPr>
          </w:trPrChange>
        </w:trPr>
        <w:tc>
          <w:tcPr>
            <w:tcW w:w="708" w:type="dxa"/>
            <w:noWrap/>
            <w:vAlign w:val="center"/>
            <w:hideMark/>
            <w:tcPrChange w:id="43209" w:author="phuong vu" w:date="2018-11-30T14:22:00Z">
              <w:tcPr>
                <w:tcW w:w="708" w:type="dxa"/>
                <w:noWrap/>
                <w:vAlign w:val="center"/>
                <w:hideMark/>
              </w:tcPr>
            </w:tcPrChange>
          </w:tcPr>
          <w:p w14:paraId="32E79EA6" w14:textId="77777777" w:rsidR="006871B5" w:rsidRPr="00920004" w:rsidRDefault="006871B5" w:rsidP="00BD0851">
            <w:pPr>
              <w:spacing w:before="240" w:line="0" w:lineRule="atLeast"/>
              <w:jc w:val="center"/>
              <w:rPr>
                <w:ins w:id="43210" w:author="phuong vu" w:date="2018-11-30T14:07:00Z"/>
                <w:b/>
                <w:bCs/>
                <w:rPrChange w:id="43211" w:author="phuong vu" w:date="2018-11-30T22:36:00Z">
                  <w:rPr>
                    <w:ins w:id="43212" w:author="phuong vu" w:date="2018-11-30T14:07:00Z"/>
                    <w:b/>
                    <w:bCs/>
                  </w:rPr>
                </w:rPrChange>
              </w:rPr>
              <w:pPrChange w:id="43213" w:author="phuong vu" w:date="2018-11-30T14:16:00Z">
                <w:pPr>
                  <w:spacing w:line="276" w:lineRule="auto"/>
                  <w:jc w:val="center"/>
                </w:pPr>
              </w:pPrChange>
            </w:pPr>
            <w:ins w:id="43214" w:author="phuong vu" w:date="2018-11-30T14:07:00Z">
              <w:r w:rsidRPr="00920004">
                <w:rPr>
                  <w:b/>
                  <w:bCs/>
                  <w:lang w:val="da-DK"/>
                  <w:rPrChange w:id="43215" w:author="phuong vu" w:date="2018-11-30T22:36:00Z">
                    <w:rPr>
                      <w:b/>
                      <w:bCs/>
                      <w:lang w:val="da-DK"/>
                    </w:rPr>
                  </w:rPrChange>
                </w:rPr>
                <w:t>STT</w:t>
              </w:r>
            </w:ins>
          </w:p>
        </w:tc>
        <w:tc>
          <w:tcPr>
            <w:tcW w:w="2295" w:type="dxa"/>
            <w:noWrap/>
            <w:vAlign w:val="center"/>
            <w:hideMark/>
            <w:tcPrChange w:id="43216" w:author="phuong vu" w:date="2018-11-30T14:22:00Z">
              <w:tcPr>
                <w:tcW w:w="2295" w:type="dxa"/>
                <w:noWrap/>
                <w:vAlign w:val="center"/>
                <w:hideMark/>
              </w:tcPr>
            </w:tcPrChange>
          </w:tcPr>
          <w:p w14:paraId="7ABE0A30" w14:textId="77777777" w:rsidR="006871B5" w:rsidRPr="00920004" w:rsidRDefault="006871B5" w:rsidP="00BD0851">
            <w:pPr>
              <w:spacing w:before="240" w:line="0" w:lineRule="atLeast"/>
              <w:jc w:val="center"/>
              <w:rPr>
                <w:ins w:id="43217" w:author="phuong vu" w:date="2018-11-30T14:07:00Z"/>
                <w:b/>
                <w:bCs/>
                <w:rPrChange w:id="43218" w:author="phuong vu" w:date="2018-11-30T22:36:00Z">
                  <w:rPr>
                    <w:ins w:id="43219" w:author="phuong vu" w:date="2018-11-30T14:07:00Z"/>
                    <w:b/>
                    <w:bCs/>
                  </w:rPr>
                </w:rPrChange>
              </w:rPr>
              <w:pPrChange w:id="43220" w:author="phuong vu" w:date="2018-11-30T14:16:00Z">
                <w:pPr>
                  <w:spacing w:line="276" w:lineRule="auto"/>
                  <w:jc w:val="center"/>
                </w:pPr>
              </w:pPrChange>
            </w:pPr>
            <w:ins w:id="43221" w:author="phuong vu" w:date="2018-11-30T14:07:00Z">
              <w:r w:rsidRPr="00920004">
                <w:rPr>
                  <w:b/>
                  <w:bCs/>
                  <w:lang w:val="da-DK"/>
                  <w:rPrChange w:id="43222" w:author="phuong vu" w:date="2018-11-30T22:36:00Z">
                    <w:rPr>
                      <w:b/>
                      <w:bCs/>
                      <w:lang w:val="da-DK"/>
                    </w:rPr>
                  </w:rPrChange>
                </w:rPr>
                <w:t>Tên trường</w:t>
              </w:r>
            </w:ins>
          </w:p>
        </w:tc>
        <w:tc>
          <w:tcPr>
            <w:tcW w:w="1300" w:type="dxa"/>
            <w:noWrap/>
            <w:vAlign w:val="center"/>
            <w:hideMark/>
            <w:tcPrChange w:id="43223" w:author="phuong vu" w:date="2018-11-30T14:22:00Z">
              <w:tcPr>
                <w:tcW w:w="1300" w:type="dxa"/>
                <w:noWrap/>
                <w:vAlign w:val="center"/>
                <w:hideMark/>
              </w:tcPr>
            </w:tcPrChange>
          </w:tcPr>
          <w:p w14:paraId="6799CE81" w14:textId="77777777" w:rsidR="006871B5" w:rsidRPr="00920004" w:rsidRDefault="006871B5" w:rsidP="00BD0851">
            <w:pPr>
              <w:spacing w:before="240" w:line="0" w:lineRule="atLeast"/>
              <w:jc w:val="center"/>
              <w:rPr>
                <w:ins w:id="43224" w:author="phuong vu" w:date="2018-11-30T14:07:00Z"/>
                <w:b/>
                <w:bCs/>
                <w:rPrChange w:id="43225" w:author="phuong vu" w:date="2018-11-30T22:36:00Z">
                  <w:rPr>
                    <w:ins w:id="43226" w:author="phuong vu" w:date="2018-11-30T14:07:00Z"/>
                    <w:b/>
                    <w:bCs/>
                  </w:rPr>
                </w:rPrChange>
              </w:rPr>
              <w:pPrChange w:id="43227" w:author="phuong vu" w:date="2018-11-30T14:16:00Z">
                <w:pPr>
                  <w:spacing w:line="276" w:lineRule="auto"/>
                  <w:jc w:val="center"/>
                </w:pPr>
              </w:pPrChange>
            </w:pPr>
            <w:ins w:id="43228" w:author="phuong vu" w:date="2018-11-30T14:07:00Z">
              <w:r w:rsidRPr="00920004">
                <w:rPr>
                  <w:b/>
                  <w:bCs/>
                  <w:lang w:val="da-DK"/>
                  <w:rPrChange w:id="43229" w:author="phuong vu" w:date="2018-11-30T22:36:00Z">
                    <w:rPr>
                      <w:b/>
                      <w:bCs/>
                      <w:lang w:val="da-DK"/>
                    </w:rPr>
                  </w:rPrChange>
                </w:rPr>
                <w:t>Kiểu</w:t>
              </w:r>
            </w:ins>
          </w:p>
        </w:tc>
        <w:tc>
          <w:tcPr>
            <w:tcW w:w="1098" w:type="dxa"/>
            <w:noWrap/>
            <w:vAlign w:val="center"/>
            <w:hideMark/>
            <w:tcPrChange w:id="43230" w:author="phuong vu" w:date="2018-11-30T14:22:00Z">
              <w:tcPr>
                <w:tcW w:w="1098" w:type="dxa"/>
                <w:noWrap/>
                <w:vAlign w:val="center"/>
                <w:hideMark/>
              </w:tcPr>
            </w:tcPrChange>
          </w:tcPr>
          <w:p w14:paraId="12942539" w14:textId="77777777" w:rsidR="006871B5" w:rsidRPr="00920004" w:rsidRDefault="006871B5" w:rsidP="00BD0851">
            <w:pPr>
              <w:spacing w:before="240" w:line="0" w:lineRule="atLeast"/>
              <w:jc w:val="center"/>
              <w:rPr>
                <w:ins w:id="43231" w:author="phuong vu" w:date="2018-11-30T14:07:00Z"/>
                <w:b/>
                <w:bCs/>
                <w:rPrChange w:id="43232" w:author="phuong vu" w:date="2018-11-30T22:36:00Z">
                  <w:rPr>
                    <w:ins w:id="43233" w:author="phuong vu" w:date="2018-11-30T14:07:00Z"/>
                    <w:b/>
                    <w:bCs/>
                  </w:rPr>
                </w:rPrChange>
              </w:rPr>
              <w:pPrChange w:id="43234" w:author="phuong vu" w:date="2018-11-30T14:16:00Z">
                <w:pPr>
                  <w:spacing w:line="276" w:lineRule="auto"/>
                  <w:jc w:val="center"/>
                </w:pPr>
              </w:pPrChange>
            </w:pPr>
            <w:ins w:id="43235" w:author="phuong vu" w:date="2018-11-30T14:07:00Z">
              <w:r w:rsidRPr="00920004">
                <w:rPr>
                  <w:b/>
                  <w:bCs/>
                  <w:lang w:val="da-DK"/>
                  <w:rPrChange w:id="43236" w:author="phuong vu" w:date="2018-11-30T22:36:00Z">
                    <w:rPr>
                      <w:b/>
                      <w:bCs/>
                      <w:lang w:val="da-DK"/>
                    </w:rPr>
                  </w:rPrChange>
                </w:rPr>
                <w:t>Chấp nhận Null</w:t>
              </w:r>
            </w:ins>
          </w:p>
        </w:tc>
        <w:tc>
          <w:tcPr>
            <w:tcW w:w="838" w:type="dxa"/>
            <w:noWrap/>
            <w:vAlign w:val="center"/>
            <w:hideMark/>
            <w:tcPrChange w:id="43237" w:author="phuong vu" w:date="2018-11-30T14:22:00Z">
              <w:tcPr>
                <w:tcW w:w="838" w:type="dxa"/>
                <w:noWrap/>
                <w:vAlign w:val="center"/>
                <w:hideMark/>
              </w:tcPr>
            </w:tcPrChange>
          </w:tcPr>
          <w:p w14:paraId="5864C6EF" w14:textId="77777777" w:rsidR="006871B5" w:rsidRPr="00920004" w:rsidRDefault="006871B5" w:rsidP="00BD0851">
            <w:pPr>
              <w:spacing w:before="240" w:line="0" w:lineRule="atLeast"/>
              <w:jc w:val="center"/>
              <w:rPr>
                <w:ins w:id="43238" w:author="phuong vu" w:date="2018-11-30T14:07:00Z"/>
                <w:b/>
                <w:bCs/>
                <w:rPrChange w:id="43239" w:author="phuong vu" w:date="2018-11-30T22:36:00Z">
                  <w:rPr>
                    <w:ins w:id="43240" w:author="phuong vu" w:date="2018-11-30T14:07:00Z"/>
                    <w:b/>
                    <w:bCs/>
                  </w:rPr>
                </w:rPrChange>
              </w:rPr>
              <w:pPrChange w:id="43241" w:author="phuong vu" w:date="2018-11-30T14:16:00Z">
                <w:pPr>
                  <w:spacing w:line="276" w:lineRule="auto"/>
                  <w:jc w:val="center"/>
                </w:pPr>
              </w:pPrChange>
            </w:pPr>
            <w:ins w:id="43242" w:author="phuong vu" w:date="2018-11-30T14:07:00Z">
              <w:r w:rsidRPr="00920004">
                <w:rPr>
                  <w:b/>
                  <w:bCs/>
                  <w:lang w:val="da-DK"/>
                  <w:rPrChange w:id="43243" w:author="phuong vu" w:date="2018-11-30T22:36:00Z">
                    <w:rPr>
                      <w:b/>
                      <w:bCs/>
                      <w:lang w:val="da-DK"/>
                    </w:rPr>
                  </w:rPrChange>
                </w:rPr>
                <w:t>Khóa chính</w:t>
              </w:r>
            </w:ins>
          </w:p>
        </w:tc>
        <w:tc>
          <w:tcPr>
            <w:tcW w:w="823" w:type="dxa"/>
            <w:noWrap/>
            <w:vAlign w:val="center"/>
            <w:hideMark/>
            <w:tcPrChange w:id="43244" w:author="phuong vu" w:date="2018-11-30T14:22:00Z">
              <w:tcPr>
                <w:tcW w:w="823" w:type="dxa"/>
                <w:noWrap/>
                <w:vAlign w:val="center"/>
                <w:hideMark/>
              </w:tcPr>
            </w:tcPrChange>
          </w:tcPr>
          <w:p w14:paraId="2D30A6C0" w14:textId="77777777" w:rsidR="006871B5" w:rsidRPr="00920004" w:rsidRDefault="006871B5" w:rsidP="00BD0851">
            <w:pPr>
              <w:spacing w:before="240" w:line="0" w:lineRule="atLeast"/>
              <w:jc w:val="center"/>
              <w:rPr>
                <w:ins w:id="43245" w:author="phuong vu" w:date="2018-11-30T14:07:00Z"/>
                <w:b/>
                <w:bCs/>
                <w:rPrChange w:id="43246" w:author="phuong vu" w:date="2018-11-30T22:36:00Z">
                  <w:rPr>
                    <w:ins w:id="43247" w:author="phuong vu" w:date="2018-11-30T14:07:00Z"/>
                    <w:b/>
                    <w:bCs/>
                  </w:rPr>
                </w:rPrChange>
              </w:rPr>
              <w:pPrChange w:id="43248" w:author="phuong vu" w:date="2018-11-30T14:16:00Z">
                <w:pPr>
                  <w:spacing w:line="276" w:lineRule="auto"/>
                  <w:jc w:val="center"/>
                </w:pPr>
              </w:pPrChange>
            </w:pPr>
            <w:ins w:id="43249" w:author="phuong vu" w:date="2018-11-30T14:07:00Z">
              <w:r w:rsidRPr="00920004">
                <w:rPr>
                  <w:b/>
                  <w:bCs/>
                  <w:lang w:val="da-DK"/>
                  <w:rPrChange w:id="43250" w:author="phuong vu" w:date="2018-11-30T22:36:00Z">
                    <w:rPr>
                      <w:b/>
                      <w:bCs/>
                      <w:lang w:val="da-DK"/>
                    </w:rPr>
                  </w:rPrChange>
                </w:rPr>
                <w:t>Khóa ngoại</w:t>
              </w:r>
            </w:ins>
          </w:p>
        </w:tc>
        <w:tc>
          <w:tcPr>
            <w:tcW w:w="1753" w:type="dxa"/>
            <w:noWrap/>
            <w:vAlign w:val="center"/>
            <w:hideMark/>
            <w:tcPrChange w:id="43251" w:author="phuong vu" w:date="2018-11-30T14:22:00Z">
              <w:tcPr>
                <w:tcW w:w="2228" w:type="dxa"/>
                <w:noWrap/>
                <w:vAlign w:val="center"/>
                <w:hideMark/>
              </w:tcPr>
            </w:tcPrChange>
          </w:tcPr>
          <w:p w14:paraId="3E79EB1E" w14:textId="77777777" w:rsidR="006871B5" w:rsidRPr="00920004" w:rsidRDefault="006871B5" w:rsidP="00BD0851">
            <w:pPr>
              <w:spacing w:before="240" w:line="0" w:lineRule="atLeast"/>
              <w:ind w:right="226"/>
              <w:jc w:val="center"/>
              <w:rPr>
                <w:ins w:id="43252" w:author="phuong vu" w:date="2018-11-30T14:07:00Z"/>
                <w:b/>
                <w:bCs/>
                <w:rPrChange w:id="43253" w:author="phuong vu" w:date="2018-11-30T22:36:00Z">
                  <w:rPr>
                    <w:ins w:id="43254" w:author="phuong vu" w:date="2018-11-30T14:07:00Z"/>
                    <w:b/>
                    <w:bCs/>
                  </w:rPr>
                </w:rPrChange>
              </w:rPr>
              <w:pPrChange w:id="43255" w:author="phuong vu" w:date="2018-11-30T14:16:00Z">
                <w:pPr>
                  <w:spacing w:line="276" w:lineRule="auto"/>
                  <w:ind w:right="226"/>
                  <w:jc w:val="center"/>
                </w:pPr>
              </w:pPrChange>
            </w:pPr>
            <w:ins w:id="43256" w:author="phuong vu" w:date="2018-11-30T14:07:00Z">
              <w:r w:rsidRPr="00920004">
                <w:rPr>
                  <w:b/>
                  <w:bCs/>
                  <w:lang w:val="da-DK"/>
                  <w:rPrChange w:id="43257" w:author="phuong vu" w:date="2018-11-30T22:36:00Z">
                    <w:rPr>
                      <w:b/>
                      <w:bCs/>
                      <w:lang w:val="da-DK"/>
                    </w:rPr>
                  </w:rPrChange>
                </w:rPr>
                <w:t>Mô tả</w:t>
              </w:r>
            </w:ins>
          </w:p>
        </w:tc>
      </w:tr>
      <w:tr w:rsidR="006871B5" w:rsidRPr="00920004" w14:paraId="7E6CF3EB" w14:textId="77777777" w:rsidTr="00BD0851">
        <w:trPr>
          <w:trHeight w:val="300"/>
          <w:ins w:id="43258" w:author="phuong vu" w:date="2018-11-30T14:07:00Z"/>
          <w:trPrChange w:id="43259" w:author="phuong vu" w:date="2018-11-30T14:22:00Z">
            <w:trPr>
              <w:trHeight w:val="300"/>
            </w:trPr>
          </w:trPrChange>
        </w:trPr>
        <w:tc>
          <w:tcPr>
            <w:tcW w:w="708" w:type="dxa"/>
            <w:noWrap/>
            <w:vAlign w:val="center"/>
            <w:hideMark/>
            <w:tcPrChange w:id="43260" w:author="phuong vu" w:date="2018-11-30T14:22:00Z">
              <w:tcPr>
                <w:tcW w:w="708" w:type="dxa"/>
                <w:noWrap/>
                <w:vAlign w:val="center"/>
                <w:hideMark/>
              </w:tcPr>
            </w:tcPrChange>
          </w:tcPr>
          <w:p w14:paraId="678DED0A" w14:textId="77777777" w:rsidR="006871B5" w:rsidRPr="00920004" w:rsidRDefault="006871B5" w:rsidP="00BD0851">
            <w:pPr>
              <w:spacing w:before="240" w:line="0" w:lineRule="atLeast"/>
              <w:jc w:val="center"/>
              <w:rPr>
                <w:ins w:id="43261" w:author="phuong vu" w:date="2018-11-30T14:07:00Z"/>
                <w:rPrChange w:id="43262" w:author="phuong vu" w:date="2018-11-30T22:36:00Z">
                  <w:rPr>
                    <w:ins w:id="43263" w:author="phuong vu" w:date="2018-11-30T14:07:00Z"/>
                  </w:rPr>
                </w:rPrChange>
              </w:rPr>
              <w:pPrChange w:id="43264" w:author="phuong vu" w:date="2018-11-30T14:16:00Z">
                <w:pPr>
                  <w:spacing w:line="276" w:lineRule="auto"/>
                  <w:jc w:val="center"/>
                </w:pPr>
              </w:pPrChange>
            </w:pPr>
            <w:ins w:id="43265" w:author="phuong vu" w:date="2018-11-30T14:07:00Z">
              <w:r w:rsidRPr="00920004">
                <w:rPr>
                  <w:rPrChange w:id="43266" w:author="phuong vu" w:date="2018-11-30T22:36:00Z">
                    <w:rPr/>
                  </w:rPrChange>
                </w:rPr>
                <w:t>1</w:t>
              </w:r>
            </w:ins>
          </w:p>
        </w:tc>
        <w:tc>
          <w:tcPr>
            <w:tcW w:w="2295" w:type="dxa"/>
            <w:noWrap/>
            <w:hideMark/>
            <w:tcPrChange w:id="43267" w:author="phuong vu" w:date="2018-11-30T14:22:00Z">
              <w:tcPr>
                <w:tcW w:w="2295" w:type="dxa"/>
                <w:noWrap/>
                <w:hideMark/>
              </w:tcPr>
            </w:tcPrChange>
          </w:tcPr>
          <w:p w14:paraId="4ACB80DC" w14:textId="77777777" w:rsidR="006871B5" w:rsidRPr="00920004" w:rsidRDefault="006871B5" w:rsidP="00727C9A">
            <w:pPr>
              <w:rPr>
                <w:ins w:id="43268" w:author="phuong vu" w:date="2018-11-30T14:07:00Z"/>
                <w:rPrChange w:id="43269" w:author="phuong vu" w:date="2018-11-30T22:36:00Z">
                  <w:rPr>
                    <w:ins w:id="43270" w:author="phuong vu" w:date="2018-11-30T14:07:00Z"/>
                  </w:rPr>
                </w:rPrChange>
              </w:rPr>
              <w:pPrChange w:id="43271" w:author="phuong vu" w:date="2018-11-30T21:56:00Z">
                <w:pPr>
                  <w:spacing w:line="276" w:lineRule="auto"/>
                </w:pPr>
              </w:pPrChange>
            </w:pPr>
            <w:ins w:id="43272" w:author="phuong vu" w:date="2018-11-30T14:07:00Z">
              <w:r w:rsidRPr="00920004">
                <w:rPr>
                  <w:rPrChange w:id="43273" w:author="phuong vu" w:date="2018-11-30T22:36:00Z">
                    <w:rPr/>
                  </w:rPrChange>
                </w:rPr>
                <w:t>id</w:t>
              </w:r>
            </w:ins>
          </w:p>
        </w:tc>
        <w:tc>
          <w:tcPr>
            <w:tcW w:w="1300" w:type="dxa"/>
            <w:noWrap/>
            <w:hideMark/>
            <w:tcPrChange w:id="43274" w:author="phuong vu" w:date="2018-11-30T14:22:00Z">
              <w:tcPr>
                <w:tcW w:w="1300" w:type="dxa"/>
                <w:noWrap/>
                <w:hideMark/>
              </w:tcPr>
            </w:tcPrChange>
          </w:tcPr>
          <w:p w14:paraId="7C1B44CC" w14:textId="77777777" w:rsidR="006871B5" w:rsidRPr="00920004" w:rsidRDefault="006871B5" w:rsidP="00727C9A">
            <w:pPr>
              <w:rPr>
                <w:ins w:id="43275" w:author="phuong vu" w:date="2018-11-30T14:07:00Z"/>
                <w:rPrChange w:id="43276" w:author="phuong vu" w:date="2018-11-30T22:36:00Z">
                  <w:rPr>
                    <w:ins w:id="43277" w:author="phuong vu" w:date="2018-11-30T14:07:00Z"/>
                  </w:rPr>
                </w:rPrChange>
              </w:rPr>
              <w:pPrChange w:id="43278" w:author="phuong vu" w:date="2018-11-30T21:56:00Z">
                <w:pPr>
                  <w:spacing w:line="276" w:lineRule="auto"/>
                </w:pPr>
              </w:pPrChange>
            </w:pPr>
            <w:ins w:id="43279" w:author="phuong vu" w:date="2018-11-30T14:07:00Z">
              <w:r w:rsidRPr="00920004">
                <w:rPr>
                  <w:rPrChange w:id="43280" w:author="phuong vu" w:date="2018-11-30T22:36:00Z">
                    <w:rPr/>
                  </w:rPrChange>
                </w:rPr>
                <w:t>numeric</w:t>
              </w:r>
            </w:ins>
          </w:p>
        </w:tc>
        <w:tc>
          <w:tcPr>
            <w:tcW w:w="1098" w:type="dxa"/>
            <w:noWrap/>
            <w:vAlign w:val="center"/>
            <w:hideMark/>
            <w:tcPrChange w:id="43281" w:author="phuong vu" w:date="2018-11-30T14:22:00Z">
              <w:tcPr>
                <w:tcW w:w="1098" w:type="dxa"/>
                <w:noWrap/>
                <w:vAlign w:val="center"/>
                <w:hideMark/>
              </w:tcPr>
            </w:tcPrChange>
          </w:tcPr>
          <w:p w14:paraId="3D2B2DE3" w14:textId="77777777" w:rsidR="006871B5" w:rsidRPr="00920004" w:rsidRDefault="006871B5" w:rsidP="00727C9A">
            <w:pPr>
              <w:jc w:val="center"/>
              <w:rPr>
                <w:ins w:id="43282" w:author="phuong vu" w:date="2018-11-30T14:07:00Z"/>
                <w:rPrChange w:id="43283" w:author="phuong vu" w:date="2018-11-30T22:36:00Z">
                  <w:rPr>
                    <w:ins w:id="43284" w:author="phuong vu" w:date="2018-11-30T14:07:00Z"/>
                  </w:rPr>
                </w:rPrChange>
              </w:rPr>
              <w:pPrChange w:id="43285" w:author="phuong vu" w:date="2018-11-30T21:56:00Z">
                <w:pPr>
                  <w:spacing w:line="276" w:lineRule="auto"/>
                  <w:jc w:val="center"/>
                </w:pPr>
              </w:pPrChange>
            </w:pPr>
          </w:p>
        </w:tc>
        <w:tc>
          <w:tcPr>
            <w:tcW w:w="838" w:type="dxa"/>
            <w:noWrap/>
            <w:vAlign w:val="center"/>
            <w:hideMark/>
            <w:tcPrChange w:id="43286" w:author="phuong vu" w:date="2018-11-30T14:22:00Z">
              <w:tcPr>
                <w:tcW w:w="838" w:type="dxa"/>
                <w:noWrap/>
                <w:vAlign w:val="center"/>
                <w:hideMark/>
              </w:tcPr>
            </w:tcPrChange>
          </w:tcPr>
          <w:p w14:paraId="3C8C26F8" w14:textId="77777777" w:rsidR="006871B5" w:rsidRPr="00920004" w:rsidRDefault="006871B5" w:rsidP="00727C9A">
            <w:pPr>
              <w:jc w:val="center"/>
              <w:rPr>
                <w:ins w:id="43287" w:author="phuong vu" w:date="2018-11-30T14:07:00Z"/>
                <w:rPrChange w:id="43288" w:author="phuong vu" w:date="2018-11-30T22:36:00Z">
                  <w:rPr>
                    <w:ins w:id="43289" w:author="phuong vu" w:date="2018-11-30T14:07:00Z"/>
                  </w:rPr>
                </w:rPrChange>
              </w:rPr>
              <w:pPrChange w:id="43290" w:author="phuong vu" w:date="2018-11-30T21:56:00Z">
                <w:pPr>
                  <w:spacing w:line="276" w:lineRule="auto"/>
                  <w:jc w:val="center"/>
                </w:pPr>
              </w:pPrChange>
            </w:pPr>
            <w:ins w:id="43291" w:author="phuong vu" w:date="2018-11-30T14:07:00Z">
              <w:r w:rsidRPr="00920004">
                <w:rPr>
                  <w:rPrChange w:id="43292" w:author="phuong vu" w:date="2018-11-30T22:36:00Z">
                    <w:rPr/>
                  </w:rPrChange>
                </w:rPr>
                <w:t>X</w:t>
              </w:r>
            </w:ins>
          </w:p>
        </w:tc>
        <w:tc>
          <w:tcPr>
            <w:tcW w:w="823" w:type="dxa"/>
            <w:noWrap/>
            <w:vAlign w:val="center"/>
            <w:hideMark/>
            <w:tcPrChange w:id="43293" w:author="phuong vu" w:date="2018-11-30T14:22:00Z">
              <w:tcPr>
                <w:tcW w:w="823" w:type="dxa"/>
                <w:noWrap/>
                <w:vAlign w:val="center"/>
                <w:hideMark/>
              </w:tcPr>
            </w:tcPrChange>
          </w:tcPr>
          <w:p w14:paraId="67BFD933" w14:textId="77777777" w:rsidR="006871B5" w:rsidRPr="00920004" w:rsidRDefault="006871B5" w:rsidP="00727C9A">
            <w:pPr>
              <w:jc w:val="center"/>
              <w:rPr>
                <w:ins w:id="43294" w:author="phuong vu" w:date="2018-11-30T14:07:00Z"/>
                <w:rPrChange w:id="43295" w:author="phuong vu" w:date="2018-11-30T22:36:00Z">
                  <w:rPr>
                    <w:ins w:id="43296" w:author="phuong vu" w:date="2018-11-30T14:07:00Z"/>
                  </w:rPr>
                </w:rPrChange>
              </w:rPr>
              <w:pPrChange w:id="43297" w:author="phuong vu" w:date="2018-11-30T21:56:00Z">
                <w:pPr>
                  <w:spacing w:line="276" w:lineRule="auto"/>
                  <w:jc w:val="center"/>
                </w:pPr>
              </w:pPrChange>
            </w:pPr>
          </w:p>
        </w:tc>
        <w:tc>
          <w:tcPr>
            <w:tcW w:w="1753" w:type="dxa"/>
            <w:noWrap/>
            <w:hideMark/>
            <w:tcPrChange w:id="43298" w:author="phuong vu" w:date="2018-11-30T14:22:00Z">
              <w:tcPr>
                <w:tcW w:w="2228" w:type="dxa"/>
                <w:noWrap/>
                <w:hideMark/>
              </w:tcPr>
            </w:tcPrChange>
          </w:tcPr>
          <w:p w14:paraId="45FC62F4" w14:textId="77777777" w:rsidR="006871B5" w:rsidRPr="00920004" w:rsidRDefault="006871B5" w:rsidP="00727C9A">
            <w:pPr>
              <w:rPr>
                <w:ins w:id="43299" w:author="phuong vu" w:date="2018-11-30T14:07:00Z"/>
                <w:lang w:val="en-US"/>
                <w:rPrChange w:id="43300" w:author="phuong vu" w:date="2018-11-30T22:36:00Z">
                  <w:rPr>
                    <w:ins w:id="43301" w:author="phuong vu" w:date="2018-11-30T14:07:00Z"/>
                    <w:lang w:val="en-US"/>
                  </w:rPr>
                </w:rPrChange>
              </w:rPr>
              <w:pPrChange w:id="43302" w:author="phuong vu" w:date="2018-11-30T21:56:00Z">
                <w:pPr>
                  <w:spacing w:line="276" w:lineRule="auto"/>
                </w:pPr>
              </w:pPrChange>
            </w:pPr>
            <w:ins w:id="43303" w:author="phuong vu" w:date="2018-11-30T14:07:00Z">
              <w:r w:rsidRPr="00920004">
                <w:rPr>
                  <w:rPrChange w:id="43304" w:author="phuong vu" w:date="2018-11-30T22:36:00Z">
                    <w:rPr/>
                  </w:rPrChange>
                </w:rPr>
                <w:t>ID</w:t>
              </w:r>
            </w:ins>
          </w:p>
        </w:tc>
      </w:tr>
      <w:tr w:rsidR="006871B5" w:rsidRPr="00920004" w14:paraId="5307BC9D" w14:textId="77777777" w:rsidTr="00BD0851">
        <w:trPr>
          <w:trHeight w:val="300"/>
          <w:ins w:id="43305" w:author="phuong vu" w:date="2018-11-30T14:07:00Z"/>
          <w:trPrChange w:id="43306" w:author="phuong vu" w:date="2018-11-30T14:22:00Z">
            <w:trPr>
              <w:trHeight w:val="300"/>
            </w:trPr>
          </w:trPrChange>
        </w:trPr>
        <w:tc>
          <w:tcPr>
            <w:tcW w:w="708" w:type="dxa"/>
            <w:noWrap/>
            <w:vAlign w:val="center"/>
            <w:hideMark/>
            <w:tcPrChange w:id="43307" w:author="phuong vu" w:date="2018-11-30T14:22:00Z">
              <w:tcPr>
                <w:tcW w:w="708" w:type="dxa"/>
                <w:noWrap/>
                <w:vAlign w:val="center"/>
                <w:hideMark/>
              </w:tcPr>
            </w:tcPrChange>
          </w:tcPr>
          <w:p w14:paraId="34D670F0" w14:textId="77777777" w:rsidR="006871B5" w:rsidRPr="00920004" w:rsidRDefault="006871B5" w:rsidP="00BD0851">
            <w:pPr>
              <w:spacing w:before="240" w:line="0" w:lineRule="atLeast"/>
              <w:jc w:val="center"/>
              <w:rPr>
                <w:ins w:id="43308" w:author="phuong vu" w:date="2018-11-30T14:07:00Z"/>
                <w:rPrChange w:id="43309" w:author="phuong vu" w:date="2018-11-30T22:36:00Z">
                  <w:rPr>
                    <w:ins w:id="43310" w:author="phuong vu" w:date="2018-11-30T14:07:00Z"/>
                  </w:rPr>
                </w:rPrChange>
              </w:rPr>
              <w:pPrChange w:id="43311" w:author="phuong vu" w:date="2018-11-30T14:16:00Z">
                <w:pPr>
                  <w:spacing w:line="276" w:lineRule="auto"/>
                  <w:jc w:val="center"/>
                </w:pPr>
              </w:pPrChange>
            </w:pPr>
            <w:ins w:id="43312" w:author="phuong vu" w:date="2018-11-30T14:07:00Z">
              <w:r w:rsidRPr="00920004">
                <w:rPr>
                  <w:rPrChange w:id="43313" w:author="phuong vu" w:date="2018-11-30T22:36:00Z">
                    <w:rPr/>
                  </w:rPrChange>
                </w:rPr>
                <w:t>2</w:t>
              </w:r>
            </w:ins>
          </w:p>
        </w:tc>
        <w:tc>
          <w:tcPr>
            <w:tcW w:w="2295" w:type="dxa"/>
            <w:noWrap/>
            <w:hideMark/>
            <w:tcPrChange w:id="43314" w:author="phuong vu" w:date="2018-11-30T14:22:00Z">
              <w:tcPr>
                <w:tcW w:w="2295" w:type="dxa"/>
                <w:noWrap/>
                <w:hideMark/>
              </w:tcPr>
            </w:tcPrChange>
          </w:tcPr>
          <w:p w14:paraId="21B776B0" w14:textId="77777777" w:rsidR="006871B5" w:rsidRPr="00920004" w:rsidRDefault="006871B5" w:rsidP="00727C9A">
            <w:pPr>
              <w:rPr>
                <w:ins w:id="43315" w:author="phuong vu" w:date="2018-11-30T14:07:00Z"/>
                <w:lang w:val="en-US"/>
                <w:rPrChange w:id="43316" w:author="phuong vu" w:date="2018-11-30T22:36:00Z">
                  <w:rPr>
                    <w:ins w:id="43317" w:author="phuong vu" w:date="2018-11-30T14:07:00Z"/>
                    <w:lang w:val="en-US"/>
                  </w:rPr>
                </w:rPrChange>
              </w:rPr>
              <w:pPrChange w:id="43318" w:author="phuong vu" w:date="2018-11-30T21:56:00Z">
                <w:pPr>
                  <w:spacing w:line="276" w:lineRule="auto"/>
                </w:pPr>
              </w:pPrChange>
            </w:pPr>
            <w:ins w:id="43319" w:author="phuong vu" w:date="2018-11-30T14:07:00Z">
              <w:r w:rsidRPr="00920004">
                <w:rPr>
                  <w:lang w:val="en-US"/>
                  <w:rPrChange w:id="43320" w:author="phuong vu" w:date="2018-11-30T22:36:00Z">
                    <w:rPr>
                      <w:lang w:val="en-US"/>
                    </w:rPr>
                  </w:rPrChange>
                </w:rPr>
                <w:t>unit_id</w:t>
              </w:r>
            </w:ins>
          </w:p>
        </w:tc>
        <w:tc>
          <w:tcPr>
            <w:tcW w:w="1300" w:type="dxa"/>
            <w:noWrap/>
            <w:hideMark/>
            <w:tcPrChange w:id="43321" w:author="phuong vu" w:date="2018-11-30T14:22:00Z">
              <w:tcPr>
                <w:tcW w:w="1300" w:type="dxa"/>
                <w:noWrap/>
                <w:hideMark/>
              </w:tcPr>
            </w:tcPrChange>
          </w:tcPr>
          <w:p w14:paraId="16510D11" w14:textId="77777777" w:rsidR="006871B5" w:rsidRPr="00920004" w:rsidRDefault="006871B5" w:rsidP="00727C9A">
            <w:pPr>
              <w:rPr>
                <w:ins w:id="43322" w:author="phuong vu" w:date="2018-11-30T14:07:00Z"/>
                <w:lang w:val="en-US"/>
                <w:rPrChange w:id="43323" w:author="phuong vu" w:date="2018-11-30T22:36:00Z">
                  <w:rPr>
                    <w:ins w:id="43324" w:author="phuong vu" w:date="2018-11-30T14:07:00Z"/>
                    <w:lang w:val="en-US"/>
                  </w:rPr>
                </w:rPrChange>
              </w:rPr>
              <w:pPrChange w:id="43325" w:author="phuong vu" w:date="2018-11-30T21:56:00Z">
                <w:pPr>
                  <w:spacing w:line="276" w:lineRule="auto"/>
                </w:pPr>
              </w:pPrChange>
            </w:pPr>
            <w:ins w:id="43326" w:author="phuong vu" w:date="2018-11-30T14:07:00Z">
              <w:r w:rsidRPr="00920004">
                <w:rPr>
                  <w:lang w:val="en-US"/>
                  <w:rPrChange w:id="43327" w:author="phuong vu" w:date="2018-11-30T22:36:00Z">
                    <w:rPr>
                      <w:lang w:val="en-US"/>
                    </w:rPr>
                  </w:rPrChange>
                </w:rPr>
                <w:t>numeric</w:t>
              </w:r>
            </w:ins>
          </w:p>
        </w:tc>
        <w:tc>
          <w:tcPr>
            <w:tcW w:w="1098" w:type="dxa"/>
            <w:noWrap/>
            <w:vAlign w:val="center"/>
            <w:hideMark/>
            <w:tcPrChange w:id="43328" w:author="phuong vu" w:date="2018-11-30T14:22:00Z">
              <w:tcPr>
                <w:tcW w:w="1098" w:type="dxa"/>
                <w:noWrap/>
                <w:vAlign w:val="center"/>
                <w:hideMark/>
              </w:tcPr>
            </w:tcPrChange>
          </w:tcPr>
          <w:p w14:paraId="3E6EF175" w14:textId="77777777" w:rsidR="006871B5" w:rsidRPr="00920004" w:rsidRDefault="006871B5" w:rsidP="00727C9A">
            <w:pPr>
              <w:jc w:val="center"/>
              <w:rPr>
                <w:ins w:id="43329" w:author="phuong vu" w:date="2018-11-30T14:07:00Z"/>
                <w:rPrChange w:id="43330" w:author="phuong vu" w:date="2018-11-30T22:36:00Z">
                  <w:rPr>
                    <w:ins w:id="43331" w:author="phuong vu" w:date="2018-11-30T14:07:00Z"/>
                  </w:rPr>
                </w:rPrChange>
              </w:rPr>
              <w:pPrChange w:id="43332" w:author="phuong vu" w:date="2018-11-30T21:56:00Z">
                <w:pPr>
                  <w:spacing w:line="276" w:lineRule="auto"/>
                  <w:jc w:val="center"/>
                </w:pPr>
              </w:pPrChange>
            </w:pPr>
          </w:p>
        </w:tc>
        <w:tc>
          <w:tcPr>
            <w:tcW w:w="838" w:type="dxa"/>
            <w:noWrap/>
            <w:vAlign w:val="center"/>
            <w:hideMark/>
            <w:tcPrChange w:id="43333" w:author="phuong vu" w:date="2018-11-30T14:22:00Z">
              <w:tcPr>
                <w:tcW w:w="838" w:type="dxa"/>
                <w:noWrap/>
                <w:vAlign w:val="center"/>
                <w:hideMark/>
              </w:tcPr>
            </w:tcPrChange>
          </w:tcPr>
          <w:p w14:paraId="4131FCC1" w14:textId="77777777" w:rsidR="006871B5" w:rsidRPr="00920004" w:rsidRDefault="006871B5" w:rsidP="00727C9A">
            <w:pPr>
              <w:jc w:val="center"/>
              <w:rPr>
                <w:ins w:id="43334" w:author="phuong vu" w:date="2018-11-30T14:07:00Z"/>
                <w:rPrChange w:id="43335" w:author="phuong vu" w:date="2018-11-30T22:36:00Z">
                  <w:rPr>
                    <w:ins w:id="43336" w:author="phuong vu" w:date="2018-11-30T14:07:00Z"/>
                  </w:rPr>
                </w:rPrChange>
              </w:rPr>
              <w:pPrChange w:id="43337" w:author="phuong vu" w:date="2018-11-30T21:56:00Z">
                <w:pPr>
                  <w:spacing w:line="276" w:lineRule="auto"/>
                  <w:jc w:val="center"/>
                </w:pPr>
              </w:pPrChange>
            </w:pPr>
          </w:p>
        </w:tc>
        <w:tc>
          <w:tcPr>
            <w:tcW w:w="823" w:type="dxa"/>
            <w:noWrap/>
            <w:vAlign w:val="center"/>
            <w:hideMark/>
            <w:tcPrChange w:id="43338" w:author="phuong vu" w:date="2018-11-30T14:22:00Z">
              <w:tcPr>
                <w:tcW w:w="823" w:type="dxa"/>
                <w:noWrap/>
                <w:vAlign w:val="center"/>
                <w:hideMark/>
              </w:tcPr>
            </w:tcPrChange>
          </w:tcPr>
          <w:p w14:paraId="35BA5D7E" w14:textId="77777777" w:rsidR="006871B5" w:rsidRPr="00920004" w:rsidRDefault="006871B5" w:rsidP="00727C9A">
            <w:pPr>
              <w:jc w:val="center"/>
              <w:rPr>
                <w:ins w:id="43339" w:author="phuong vu" w:date="2018-11-30T14:07:00Z"/>
                <w:lang w:val="en-US"/>
                <w:rPrChange w:id="43340" w:author="phuong vu" w:date="2018-11-30T22:36:00Z">
                  <w:rPr>
                    <w:ins w:id="43341" w:author="phuong vu" w:date="2018-11-30T14:07:00Z"/>
                    <w:lang w:val="en-US"/>
                  </w:rPr>
                </w:rPrChange>
              </w:rPr>
              <w:pPrChange w:id="43342" w:author="phuong vu" w:date="2018-11-30T21:56:00Z">
                <w:pPr>
                  <w:spacing w:line="276" w:lineRule="auto"/>
                  <w:jc w:val="center"/>
                </w:pPr>
              </w:pPrChange>
            </w:pPr>
            <w:ins w:id="43343" w:author="phuong vu" w:date="2018-11-30T14:07:00Z">
              <w:r w:rsidRPr="00920004">
                <w:rPr>
                  <w:lang w:val="en-US"/>
                  <w:rPrChange w:id="43344" w:author="phuong vu" w:date="2018-11-30T22:36:00Z">
                    <w:rPr>
                      <w:lang w:val="en-US"/>
                    </w:rPr>
                  </w:rPrChange>
                </w:rPr>
                <w:t>X</w:t>
              </w:r>
            </w:ins>
          </w:p>
        </w:tc>
        <w:tc>
          <w:tcPr>
            <w:tcW w:w="1753" w:type="dxa"/>
            <w:noWrap/>
            <w:hideMark/>
            <w:tcPrChange w:id="43345" w:author="phuong vu" w:date="2018-11-30T14:22:00Z">
              <w:tcPr>
                <w:tcW w:w="2228" w:type="dxa"/>
                <w:noWrap/>
                <w:hideMark/>
              </w:tcPr>
            </w:tcPrChange>
          </w:tcPr>
          <w:p w14:paraId="49A17B65" w14:textId="77777777" w:rsidR="006871B5" w:rsidRPr="00920004" w:rsidRDefault="006871B5" w:rsidP="00727C9A">
            <w:pPr>
              <w:rPr>
                <w:ins w:id="43346" w:author="phuong vu" w:date="2018-11-30T14:07:00Z"/>
                <w:lang w:val="en-US"/>
                <w:rPrChange w:id="43347" w:author="phuong vu" w:date="2018-11-30T22:36:00Z">
                  <w:rPr>
                    <w:ins w:id="43348" w:author="phuong vu" w:date="2018-11-30T14:07:00Z"/>
                    <w:lang w:val="en-US"/>
                  </w:rPr>
                </w:rPrChange>
              </w:rPr>
              <w:pPrChange w:id="43349" w:author="phuong vu" w:date="2018-11-30T21:56:00Z">
                <w:pPr>
                  <w:spacing w:line="276" w:lineRule="auto"/>
                </w:pPr>
              </w:pPrChange>
            </w:pPr>
            <w:ins w:id="43350" w:author="phuong vu" w:date="2018-11-30T14:07:00Z">
              <w:r w:rsidRPr="00920004">
                <w:rPr>
                  <w:lang w:val="en-US"/>
                  <w:rPrChange w:id="43351" w:author="phuong vu" w:date="2018-11-30T22:36:00Z">
                    <w:rPr>
                      <w:lang w:val="en-US"/>
                    </w:rPr>
                  </w:rPrChange>
                </w:rPr>
                <w:t>Tên đơn vị tính</w:t>
              </w:r>
            </w:ins>
          </w:p>
        </w:tc>
      </w:tr>
      <w:tr w:rsidR="006871B5" w:rsidRPr="00920004" w14:paraId="340351C5" w14:textId="77777777" w:rsidTr="00BD0851">
        <w:trPr>
          <w:trHeight w:val="300"/>
          <w:ins w:id="43352" w:author="phuong vu" w:date="2018-11-30T14:07:00Z"/>
          <w:trPrChange w:id="43353" w:author="phuong vu" w:date="2018-11-30T14:22:00Z">
            <w:trPr>
              <w:trHeight w:val="300"/>
            </w:trPr>
          </w:trPrChange>
        </w:trPr>
        <w:tc>
          <w:tcPr>
            <w:tcW w:w="708" w:type="dxa"/>
            <w:noWrap/>
            <w:vAlign w:val="center"/>
            <w:tcPrChange w:id="43354" w:author="phuong vu" w:date="2018-11-30T14:22:00Z">
              <w:tcPr>
                <w:tcW w:w="708" w:type="dxa"/>
                <w:noWrap/>
                <w:vAlign w:val="center"/>
              </w:tcPr>
            </w:tcPrChange>
          </w:tcPr>
          <w:p w14:paraId="6ADBB497" w14:textId="77777777" w:rsidR="006871B5" w:rsidRPr="00920004" w:rsidRDefault="006871B5" w:rsidP="00BD0851">
            <w:pPr>
              <w:spacing w:before="240" w:line="0" w:lineRule="atLeast"/>
              <w:jc w:val="center"/>
              <w:rPr>
                <w:ins w:id="43355" w:author="phuong vu" w:date="2018-11-30T14:07:00Z"/>
                <w:lang w:val="en-US"/>
                <w:rPrChange w:id="43356" w:author="phuong vu" w:date="2018-11-30T22:36:00Z">
                  <w:rPr>
                    <w:ins w:id="43357" w:author="phuong vu" w:date="2018-11-30T14:07:00Z"/>
                    <w:lang w:val="en-US"/>
                  </w:rPr>
                </w:rPrChange>
              </w:rPr>
              <w:pPrChange w:id="43358" w:author="phuong vu" w:date="2018-11-30T14:16:00Z">
                <w:pPr>
                  <w:spacing w:line="276" w:lineRule="auto"/>
                  <w:jc w:val="center"/>
                </w:pPr>
              </w:pPrChange>
            </w:pPr>
            <w:ins w:id="43359" w:author="phuong vu" w:date="2018-11-30T14:07:00Z">
              <w:r w:rsidRPr="00920004">
                <w:rPr>
                  <w:lang w:val="en-US"/>
                  <w:rPrChange w:id="43360" w:author="phuong vu" w:date="2018-11-30T22:36:00Z">
                    <w:rPr>
                      <w:lang w:val="en-US"/>
                    </w:rPr>
                  </w:rPrChange>
                </w:rPr>
                <w:t>3</w:t>
              </w:r>
            </w:ins>
          </w:p>
        </w:tc>
        <w:tc>
          <w:tcPr>
            <w:tcW w:w="2295" w:type="dxa"/>
            <w:noWrap/>
            <w:tcPrChange w:id="43361" w:author="phuong vu" w:date="2018-11-30T14:22:00Z">
              <w:tcPr>
                <w:tcW w:w="2295" w:type="dxa"/>
                <w:noWrap/>
              </w:tcPr>
            </w:tcPrChange>
          </w:tcPr>
          <w:p w14:paraId="09ABF1BB" w14:textId="77777777" w:rsidR="006871B5" w:rsidRPr="00920004" w:rsidRDefault="006871B5" w:rsidP="00727C9A">
            <w:pPr>
              <w:rPr>
                <w:ins w:id="43362" w:author="phuong vu" w:date="2018-11-30T14:07:00Z"/>
                <w:lang w:val="en-US"/>
                <w:rPrChange w:id="43363" w:author="phuong vu" w:date="2018-11-30T22:36:00Z">
                  <w:rPr>
                    <w:ins w:id="43364" w:author="phuong vu" w:date="2018-11-30T14:07:00Z"/>
                    <w:lang w:val="en-US"/>
                  </w:rPr>
                </w:rPrChange>
              </w:rPr>
              <w:pPrChange w:id="43365" w:author="phuong vu" w:date="2018-11-30T21:56:00Z">
                <w:pPr>
                  <w:spacing w:line="276" w:lineRule="auto"/>
                </w:pPr>
              </w:pPrChange>
            </w:pPr>
            <w:ins w:id="43366" w:author="phuong vu" w:date="2018-11-30T14:07:00Z">
              <w:r w:rsidRPr="00920004">
                <w:rPr>
                  <w:lang w:val="en-US"/>
                  <w:rPrChange w:id="43367" w:author="phuong vu" w:date="2018-11-30T22:36:00Z">
                    <w:rPr>
                      <w:lang w:val="en-US"/>
                    </w:rPr>
                  </w:rPrChange>
                </w:rPr>
                <w:t>service_type_id</w:t>
              </w:r>
            </w:ins>
          </w:p>
        </w:tc>
        <w:tc>
          <w:tcPr>
            <w:tcW w:w="1300" w:type="dxa"/>
            <w:noWrap/>
            <w:tcPrChange w:id="43368" w:author="phuong vu" w:date="2018-11-30T14:22:00Z">
              <w:tcPr>
                <w:tcW w:w="1300" w:type="dxa"/>
                <w:noWrap/>
              </w:tcPr>
            </w:tcPrChange>
          </w:tcPr>
          <w:p w14:paraId="24654390" w14:textId="77777777" w:rsidR="006871B5" w:rsidRPr="00920004" w:rsidRDefault="006871B5" w:rsidP="00727C9A">
            <w:pPr>
              <w:rPr>
                <w:ins w:id="43369" w:author="phuong vu" w:date="2018-11-30T14:07:00Z"/>
                <w:lang w:val="en-US"/>
                <w:rPrChange w:id="43370" w:author="phuong vu" w:date="2018-11-30T22:36:00Z">
                  <w:rPr>
                    <w:ins w:id="43371" w:author="phuong vu" w:date="2018-11-30T14:07:00Z"/>
                    <w:lang w:val="en-US"/>
                  </w:rPr>
                </w:rPrChange>
              </w:rPr>
              <w:pPrChange w:id="43372" w:author="phuong vu" w:date="2018-11-30T21:56:00Z">
                <w:pPr>
                  <w:spacing w:line="276" w:lineRule="auto"/>
                </w:pPr>
              </w:pPrChange>
            </w:pPr>
            <w:ins w:id="43373" w:author="phuong vu" w:date="2018-11-30T14:07:00Z">
              <w:r w:rsidRPr="00920004">
                <w:rPr>
                  <w:lang w:val="en-US"/>
                  <w:rPrChange w:id="43374" w:author="phuong vu" w:date="2018-11-30T22:36:00Z">
                    <w:rPr>
                      <w:lang w:val="en-US"/>
                    </w:rPr>
                  </w:rPrChange>
                </w:rPr>
                <w:t>numeric</w:t>
              </w:r>
            </w:ins>
          </w:p>
        </w:tc>
        <w:tc>
          <w:tcPr>
            <w:tcW w:w="1098" w:type="dxa"/>
            <w:noWrap/>
            <w:vAlign w:val="center"/>
            <w:tcPrChange w:id="43375" w:author="phuong vu" w:date="2018-11-30T14:22:00Z">
              <w:tcPr>
                <w:tcW w:w="1098" w:type="dxa"/>
                <w:noWrap/>
                <w:vAlign w:val="center"/>
              </w:tcPr>
            </w:tcPrChange>
          </w:tcPr>
          <w:p w14:paraId="5BDDC0BB" w14:textId="77777777" w:rsidR="006871B5" w:rsidRPr="00920004" w:rsidRDefault="006871B5" w:rsidP="00727C9A">
            <w:pPr>
              <w:jc w:val="center"/>
              <w:rPr>
                <w:ins w:id="43376" w:author="phuong vu" w:date="2018-11-30T14:07:00Z"/>
                <w:rPrChange w:id="43377" w:author="phuong vu" w:date="2018-11-30T22:36:00Z">
                  <w:rPr>
                    <w:ins w:id="43378" w:author="phuong vu" w:date="2018-11-30T14:07:00Z"/>
                  </w:rPr>
                </w:rPrChange>
              </w:rPr>
              <w:pPrChange w:id="43379" w:author="phuong vu" w:date="2018-11-30T21:56:00Z">
                <w:pPr>
                  <w:spacing w:line="276" w:lineRule="auto"/>
                  <w:jc w:val="center"/>
                </w:pPr>
              </w:pPrChange>
            </w:pPr>
          </w:p>
        </w:tc>
        <w:tc>
          <w:tcPr>
            <w:tcW w:w="838" w:type="dxa"/>
            <w:noWrap/>
            <w:vAlign w:val="center"/>
            <w:tcPrChange w:id="43380" w:author="phuong vu" w:date="2018-11-30T14:22:00Z">
              <w:tcPr>
                <w:tcW w:w="838" w:type="dxa"/>
                <w:noWrap/>
                <w:vAlign w:val="center"/>
              </w:tcPr>
            </w:tcPrChange>
          </w:tcPr>
          <w:p w14:paraId="6537A278" w14:textId="77777777" w:rsidR="006871B5" w:rsidRPr="00920004" w:rsidRDefault="006871B5" w:rsidP="00727C9A">
            <w:pPr>
              <w:jc w:val="center"/>
              <w:rPr>
                <w:ins w:id="43381" w:author="phuong vu" w:date="2018-11-30T14:07:00Z"/>
                <w:rPrChange w:id="43382" w:author="phuong vu" w:date="2018-11-30T22:36:00Z">
                  <w:rPr>
                    <w:ins w:id="43383" w:author="phuong vu" w:date="2018-11-30T14:07:00Z"/>
                  </w:rPr>
                </w:rPrChange>
              </w:rPr>
              <w:pPrChange w:id="43384" w:author="phuong vu" w:date="2018-11-30T21:56:00Z">
                <w:pPr>
                  <w:spacing w:line="276" w:lineRule="auto"/>
                  <w:jc w:val="center"/>
                </w:pPr>
              </w:pPrChange>
            </w:pPr>
          </w:p>
        </w:tc>
        <w:tc>
          <w:tcPr>
            <w:tcW w:w="823" w:type="dxa"/>
            <w:noWrap/>
            <w:vAlign w:val="center"/>
            <w:tcPrChange w:id="43385" w:author="phuong vu" w:date="2018-11-30T14:22:00Z">
              <w:tcPr>
                <w:tcW w:w="823" w:type="dxa"/>
                <w:noWrap/>
                <w:vAlign w:val="center"/>
              </w:tcPr>
            </w:tcPrChange>
          </w:tcPr>
          <w:p w14:paraId="2260BBF3" w14:textId="77777777" w:rsidR="006871B5" w:rsidRPr="00920004" w:rsidRDefault="006871B5" w:rsidP="00727C9A">
            <w:pPr>
              <w:jc w:val="center"/>
              <w:rPr>
                <w:ins w:id="43386" w:author="phuong vu" w:date="2018-11-30T14:07:00Z"/>
                <w:lang w:val="en-US"/>
                <w:rPrChange w:id="43387" w:author="phuong vu" w:date="2018-11-30T22:36:00Z">
                  <w:rPr>
                    <w:ins w:id="43388" w:author="phuong vu" w:date="2018-11-30T14:07:00Z"/>
                    <w:lang w:val="en-US"/>
                  </w:rPr>
                </w:rPrChange>
              </w:rPr>
              <w:pPrChange w:id="43389" w:author="phuong vu" w:date="2018-11-30T21:56:00Z">
                <w:pPr>
                  <w:spacing w:line="276" w:lineRule="auto"/>
                  <w:jc w:val="center"/>
                </w:pPr>
              </w:pPrChange>
            </w:pPr>
            <w:ins w:id="43390" w:author="phuong vu" w:date="2018-11-30T14:07:00Z">
              <w:r w:rsidRPr="00920004">
                <w:rPr>
                  <w:lang w:val="en-US"/>
                  <w:rPrChange w:id="43391" w:author="phuong vu" w:date="2018-11-30T22:36:00Z">
                    <w:rPr>
                      <w:lang w:val="en-US"/>
                    </w:rPr>
                  </w:rPrChange>
                </w:rPr>
                <w:t>X</w:t>
              </w:r>
            </w:ins>
          </w:p>
        </w:tc>
        <w:tc>
          <w:tcPr>
            <w:tcW w:w="1753" w:type="dxa"/>
            <w:noWrap/>
            <w:tcPrChange w:id="43392" w:author="phuong vu" w:date="2018-11-30T14:22:00Z">
              <w:tcPr>
                <w:tcW w:w="2228" w:type="dxa"/>
                <w:noWrap/>
              </w:tcPr>
            </w:tcPrChange>
          </w:tcPr>
          <w:p w14:paraId="74171165" w14:textId="77777777" w:rsidR="006871B5" w:rsidRPr="00920004" w:rsidRDefault="006871B5" w:rsidP="00727C9A">
            <w:pPr>
              <w:rPr>
                <w:ins w:id="43393" w:author="phuong vu" w:date="2018-11-30T14:07:00Z"/>
                <w:lang w:val="en-US"/>
                <w:rPrChange w:id="43394" w:author="phuong vu" w:date="2018-11-30T22:36:00Z">
                  <w:rPr>
                    <w:ins w:id="43395" w:author="phuong vu" w:date="2018-11-30T14:07:00Z"/>
                    <w:lang w:val="en-US"/>
                  </w:rPr>
                </w:rPrChange>
              </w:rPr>
              <w:pPrChange w:id="43396" w:author="phuong vu" w:date="2018-11-30T21:56:00Z">
                <w:pPr>
                  <w:spacing w:line="276" w:lineRule="auto"/>
                </w:pPr>
              </w:pPrChange>
            </w:pPr>
            <w:ins w:id="43397" w:author="phuong vu" w:date="2018-11-30T14:07:00Z">
              <w:r w:rsidRPr="00920004">
                <w:rPr>
                  <w:lang w:val="en-US"/>
                  <w:rPrChange w:id="43398" w:author="phuong vu" w:date="2018-11-30T22:36:00Z">
                    <w:rPr>
                      <w:lang w:val="en-US"/>
                    </w:rPr>
                  </w:rPrChange>
                </w:rPr>
                <w:t>Loại dịch vụ</w:t>
              </w:r>
            </w:ins>
          </w:p>
        </w:tc>
      </w:tr>
      <w:tr w:rsidR="006871B5" w:rsidRPr="00920004" w14:paraId="4632DD5A" w14:textId="77777777" w:rsidTr="00BD0851">
        <w:trPr>
          <w:trHeight w:val="300"/>
          <w:ins w:id="43399" w:author="phuong vu" w:date="2018-11-30T14:07:00Z"/>
          <w:trPrChange w:id="43400" w:author="phuong vu" w:date="2018-11-30T14:22:00Z">
            <w:trPr>
              <w:trHeight w:val="300"/>
            </w:trPr>
          </w:trPrChange>
        </w:trPr>
        <w:tc>
          <w:tcPr>
            <w:tcW w:w="708" w:type="dxa"/>
            <w:noWrap/>
            <w:vAlign w:val="center"/>
            <w:tcPrChange w:id="43401" w:author="phuong vu" w:date="2018-11-30T14:22:00Z">
              <w:tcPr>
                <w:tcW w:w="708" w:type="dxa"/>
                <w:noWrap/>
                <w:vAlign w:val="center"/>
              </w:tcPr>
            </w:tcPrChange>
          </w:tcPr>
          <w:p w14:paraId="7E64B2A0" w14:textId="77777777" w:rsidR="006871B5" w:rsidRPr="00920004" w:rsidRDefault="006871B5" w:rsidP="00BD0851">
            <w:pPr>
              <w:spacing w:before="240" w:line="0" w:lineRule="atLeast"/>
              <w:jc w:val="center"/>
              <w:rPr>
                <w:ins w:id="43402" w:author="phuong vu" w:date="2018-11-30T14:07:00Z"/>
                <w:lang w:val="en-US"/>
                <w:rPrChange w:id="43403" w:author="phuong vu" w:date="2018-11-30T22:36:00Z">
                  <w:rPr>
                    <w:ins w:id="43404" w:author="phuong vu" w:date="2018-11-30T14:07:00Z"/>
                    <w:lang w:val="en-US"/>
                  </w:rPr>
                </w:rPrChange>
              </w:rPr>
              <w:pPrChange w:id="43405" w:author="phuong vu" w:date="2018-11-30T14:16:00Z">
                <w:pPr>
                  <w:spacing w:line="276" w:lineRule="auto"/>
                  <w:jc w:val="center"/>
                </w:pPr>
              </w:pPrChange>
            </w:pPr>
            <w:ins w:id="43406" w:author="phuong vu" w:date="2018-11-30T14:07:00Z">
              <w:r w:rsidRPr="00920004">
                <w:rPr>
                  <w:lang w:val="en-US"/>
                  <w:rPrChange w:id="43407" w:author="phuong vu" w:date="2018-11-30T22:36:00Z">
                    <w:rPr>
                      <w:lang w:val="en-US"/>
                    </w:rPr>
                  </w:rPrChange>
                </w:rPr>
                <w:t>4</w:t>
              </w:r>
            </w:ins>
          </w:p>
        </w:tc>
        <w:tc>
          <w:tcPr>
            <w:tcW w:w="2295" w:type="dxa"/>
            <w:noWrap/>
            <w:tcPrChange w:id="43408" w:author="phuong vu" w:date="2018-11-30T14:22:00Z">
              <w:tcPr>
                <w:tcW w:w="2295" w:type="dxa"/>
                <w:noWrap/>
              </w:tcPr>
            </w:tcPrChange>
          </w:tcPr>
          <w:p w14:paraId="7825AFF0" w14:textId="77777777" w:rsidR="006871B5" w:rsidRPr="00920004" w:rsidRDefault="006871B5" w:rsidP="00727C9A">
            <w:pPr>
              <w:rPr>
                <w:ins w:id="43409" w:author="phuong vu" w:date="2018-11-30T14:07:00Z"/>
                <w:lang w:val="en-US"/>
                <w:rPrChange w:id="43410" w:author="phuong vu" w:date="2018-11-30T22:36:00Z">
                  <w:rPr>
                    <w:ins w:id="43411" w:author="phuong vu" w:date="2018-11-30T14:07:00Z"/>
                    <w:lang w:val="en-US"/>
                  </w:rPr>
                </w:rPrChange>
              </w:rPr>
              <w:pPrChange w:id="43412" w:author="phuong vu" w:date="2018-11-30T21:56:00Z">
                <w:pPr>
                  <w:spacing w:line="276" w:lineRule="auto"/>
                </w:pPr>
              </w:pPrChange>
            </w:pPr>
            <w:ins w:id="43413" w:author="phuong vu" w:date="2018-11-30T14:07:00Z">
              <w:r w:rsidRPr="00920004">
                <w:rPr>
                  <w:lang w:val="en-US"/>
                  <w:rPrChange w:id="43414" w:author="phuong vu" w:date="2018-11-30T22:36:00Z">
                    <w:rPr>
                      <w:lang w:val="en-US"/>
                    </w:rPr>
                  </w:rPrChange>
                </w:rPr>
                <w:t>apply_date</w:t>
              </w:r>
            </w:ins>
          </w:p>
        </w:tc>
        <w:tc>
          <w:tcPr>
            <w:tcW w:w="1300" w:type="dxa"/>
            <w:noWrap/>
            <w:tcPrChange w:id="43415" w:author="phuong vu" w:date="2018-11-30T14:22:00Z">
              <w:tcPr>
                <w:tcW w:w="1300" w:type="dxa"/>
                <w:noWrap/>
              </w:tcPr>
            </w:tcPrChange>
          </w:tcPr>
          <w:p w14:paraId="58DB884A" w14:textId="77777777" w:rsidR="006871B5" w:rsidRPr="00920004" w:rsidRDefault="006871B5" w:rsidP="00727C9A">
            <w:pPr>
              <w:rPr>
                <w:ins w:id="43416" w:author="phuong vu" w:date="2018-11-30T14:07:00Z"/>
                <w:lang w:val="en-US"/>
                <w:rPrChange w:id="43417" w:author="phuong vu" w:date="2018-11-30T22:36:00Z">
                  <w:rPr>
                    <w:ins w:id="43418" w:author="phuong vu" w:date="2018-11-30T14:07:00Z"/>
                    <w:lang w:val="en-US"/>
                  </w:rPr>
                </w:rPrChange>
              </w:rPr>
              <w:pPrChange w:id="43419" w:author="phuong vu" w:date="2018-11-30T21:56:00Z">
                <w:pPr>
                  <w:spacing w:line="276" w:lineRule="auto"/>
                </w:pPr>
              </w:pPrChange>
            </w:pPr>
            <w:ins w:id="43420" w:author="phuong vu" w:date="2018-11-30T14:07:00Z">
              <w:r w:rsidRPr="00920004">
                <w:rPr>
                  <w:lang w:val="en-US"/>
                  <w:rPrChange w:id="43421" w:author="phuong vu" w:date="2018-11-30T22:36:00Z">
                    <w:rPr>
                      <w:lang w:val="en-US"/>
                    </w:rPr>
                  </w:rPrChange>
                </w:rPr>
                <w:t>datetime</w:t>
              </w:r>
            </w:ins>
          </w:p>
        </w:tc>
        <w:tc>
          <w:tcPr>
            <w:tcW w:w="1098" w:type="dxa"/>
            <w:noWrap/>
            <w:vAlign w:val="center"/>
            <w:tcPrChange w:id="43422" w:author="phuong vu" w:date="2018-11-30T14:22:00Z">
              <w:tcPr>
                <w:tcW w:w="1098" w:type="dxa"/>
                <w:noWrap/>
                <w:vAlign w:val="center"/>
              </w:tcPr>
            </w:tcPrChange>
          </w:tcPr>
          <w:p w14:paraId="790873B1" w14:textId="77777777" w:rsidR="006871B5" w:rsidRPr="00920004" w:rsidRDefault="006871B5" w:rsidP="00727C9A">
            <w:pPr>
              <w:jc w:val="center"/>
              <w:rPr>
                <w:ins w:id="43423" w:author="phuong vu" w:date="2018-11-30T14:07:00Z"/>
                <w:rPrChange w:id="43424" w:author="phuong vu" w:date="2018-11-30T22:36:00Z">
                  <w:rPr>
                    <w:ins w:id="43425" w:author="phuong vu" w:date="2018-11-30T14:07:00Z"/>
                  </w:rPr>
                </w:rPrChange>
              </w:rPr>
              <w:pPrChange w:id="43426" w:author="phuong vu" w:date="2018-11-30T21:56:00Z">
                <w:pPr>
                  <w:spacing w:line="276" w:lineRule="auto"/>
                  <w:jc w:val="center"/>
                </w:pPr>
              </w:pPrChange>
            </w:pPr>
          </w:p>
        </w:tc>
        <w:tc>
          <w:tcPr>
            <w:tcW w:w="838" w:type="dxa"/>
            <w:noWrap/>
            <w:vAlign w:val="center"/>
            <w:tcPrChange w:id="43427" w:author="phuong vu" w:date="2018-11-30T14:22:00Z">
              <w:tcPr>
                <w:tcW w:w="838" w:type="dxa"/>
                <w:noWrap/>
                <w:vAlign w:val="center"/>
              </w:tcPr>
            </w:tcPrChange>
          </w:tcPr>
          <w:p w14:paraId="544B5452" w14:textId="77777777" w:rsidR="006871B5" w:rsidRPr="00920004" w:rsidRDefault="006871B5" w:rsidP="00727C9A">
            <w:pPr>
              <w:jc w:val="center"/>
              <w:rPr>
                <w:ins w:id="43428" w:author="phuong vu" w:date="2018-11-30T14:07:00Z"/>
                <w:rPrChange w:id="43429" w:author="phuong vu" w:date="2018-11-30T22:36:00Z">
                  <w:rPr>
                    <w:ins w:id="43430" w:author="phuong vu" w:date="2018-11-30T14:07:00Z"/>
                  </w:rPr>
                </w:rPrChange>
              </w:rPr>
              <w:pPrChange w:id="43431" w:author="phuong vu" w:date="2018-11-30T21:56:00Z">
                <w:pPr>
                  <w:spacing w:line="276" w:lineRule="auto"/>
                  <w:jc w:val="center"/>
                </w:pPr>
              </w:pPrChange>
            </w:pPr>
          </w:p>
        </w:tc>
        <w:tc>
          <w:tcPr>
            <w:tcW w:w="823" w:type="dxa"/>
            <w:noWrap/>
            <w:vAlign w:val="center"/>
            <w:tcPrChange w:id="43432" w:author="phuong vu" w:date="2018-11-30T14:22:00Z">
              <w:tcPr>
                <w:tcW w:w="823" w:type="dxa"/>
                <w:noWrap/>
                <w:vAlign w:val="center"/>
              </w:tcPr>
            </w:tcPrChange>
          </w:tcPr>
          <w:p w14:paraId="68EEB3EA" w14:textId="77777777" w:rsidR="006871B5" w:rsidRPr="00920004" w:rsidRDefault="006871B5" w:rsidP="00727C9A">
            <w:pPr>
              <w:jc w:val="center"/>
              <w:rPr>
                <w:ins w:id="43433" w:author="phuong vu" w:date="2018-11-30T14:07:00Z"/>
                <w:lang w:val="en-US"/>
                <w:rPrChange w:id="43434" w:author="phuong vu" w:date="2018-11-30T22:36:00Z">
                  <w:rPr>
                    <w:ins w:id="43435" w:author="phuong vu" w:date="2018-11-30T14:07:00Z"/>
                    <w:lang w:val="en-US"/>
                  </w:rPr>
                </w:rPrChange>
              </w:rPr>
              <w:pPrChange w:id="43436" w:author="phuong vu" w:date="2018-11-30T21:56:00Z">
                <w:pPr>
                  <w:spacing w:line="276" w:lineRule="auto"/>
                  <w:jc w:val="center"/>
                </w:pPr>
              </w:pPrChange>
            </w:pPr>
          </w:p>
        </w:tc>
        <w:tc>
          <w:tcPr>
            <w:tcW w:w="1753" w:type="dxa"/>
            <w:noWrap/>
            <w:tcPrChange w:id="43437" w:author="phuong vu" w:date="2018-11-30T14:22:00Z">
              <w:tcPr>
                <w:tcW w:w="2228" w:type="dxa"/>
                <w:noWrap/>
              </w:tcPr>
            </w:tcPrChange>
          </w:tcPr>
          <w:p w14:paraId="287907F4" w14:textId="77777777" w:rsidR="006871B5" w:rsidRPr="00920004" w:rsidRDefault="006871B5" w:rsidP="00727C9A">
            <w:pPr>
              <w:rPr>
                <w:ins w:id="43438" w:author="phuong vu" w:date="2018-11-30T14:07:00Z"/>
                <w:lang w:val="en-US"/>
                <w:rPrChange w:id="43439" w:author="phuong vu" w:date="2018-11-30T22:36:00Z">
                  <w:rPr>
                    <w:ins w:id="43440" w:author="phuong vu" w:date="2018-11-30T14:07:00Z"/>
                    <w:lang w:val="en-US"/>
                  </w:rPr>
                </w:rPrChange>
              </w:rPr>
              <w:pPrChange w:id="43441" w:author="phuong vu" w:date="2018-11-30T21:56:00Z">
                <w:pPr>
                  <w:spacing w:line="276" w:lineRule="auto"/>
                </w:pPr>
              </w:pPrChange>
            </w:pPr>
            <w:ins w:id="43442" w:author="phuong vu" w:date="2018-11-30T14:07:00Z">
              <w:r w:rsidRPr="00920004">
                <w:rPr>
                  <w:lang w:val="en-US"/>
                  <w:rPrChange w:id="43443" w:author="phuong vu" w:date="2018-11-30T22:36:00Z">
                    <w:rPr>
                      <w:lang w:val="en-US"/>
                    </w:rPr>
                  </w:rPrChange>
                </w:rPr>
                <w:t>Ngày áp dụng</w:t>
              </w:r>
            </w:ins>
          </w:p>
        </w:tc>
      </w:tr>
      <w:tr w:rsidR="006871B5" w:rsidRPr="00920004" w14:paraId="3BAEE2D2" w14:textId="77777777" w:rsidTr="00BD0851">
        <w:trPr>
          <w:trHeight w:val="300"/>
          <w:ins w:id="43444" w:author="phuong vu" w:date="2018-11-30T14:07:00Z"/>
          <w:trPrChange w:id="43445" w:author="phuong vu" w:date="2018-11-30T14:22:00Z">
            <w:trPr>
              <w:trHeight w:val="300"/>
            </w:trPr>
          </w:trPrChange>
        </w:trPr>
        <w:tc>
          <w:tcPr>
            <w:tcW w:w="708" w:type="dxa"/>
            <w:noWrap/>
            <w:vAlign w:val="center"/>
            <w:tcPrChange w:id="43446" w:author="phuong vu" w:date="2018-11-30T14:22:00Z">
              <w:tcPr>
                <w:tcW w:w="708" w:type="dxa"/>
                <w:noWrap/>
                <w:vAlign w:val="center"/>
              </w:tcPr>
            </w:tcPrChange>
          </w:tcPr>
          <w:p w14:paraId="2862AB00" w14:textId="77777777" w:rsidR="006871B5" w:rsidRPr="00920004" w:rsidRDefault="006871B5" w:rsidP="00BD0851">
            <w:pPr>
              <w:spacing w:before="240" w:line="0" w:lineRule="atLeast"/>
              <w:jc w:val="center"/>
              <w:rPr>
                <w:ins w:id="43447" w:author="phuong vu" w:date="2018-11-30T14:07:00Z"/>
                <w:lang w:val="en-US"/>
                <w:rPrChange w:id="43448" w:author="phuong vu" w:date="2018-11-30T22:36:00Z">
                  <w:rPr>
                    <w:ins w:id="43449" w:author="phuong vu" w:date="2018-11-30T14:07:00Z"/>
                    <w:lang w:val="en-US"/>
                  </w:rPr>
                </w:rPrChange>
              </w:rPr>
              <w:pPrChange w:id="43450" w:author="phuong vu" w:date="2018-11-30T14:16:00Z">
                <w:pPr>
                  <w:spacing w:line="276" w:lineRule="auto"/>
                  <w:jc w:val="center"/>
                </w:pPr>
              </w:pPrChange>
            </w:pPr>
            <w:ins w:id="43451" w:author="phuong vu" w:date="2018-11-30T14:07:00Z">
              <w:r w:rsidRPr="00920004">
                <w:rPr>
                  <w:lang w:val="en-US"/>
                  <w:rPrChange w:id="43452" w:author="phuong vu" w:date="2018-11-30T22:36:00Z">
                    <w:rPr>
                      <w:lang w:val="en-US"/>
                    </w:rPr>
                  </w:rPrChange>
                </w:rPr>
                <w:t>5</w:t>
              </w:r>
            </w:ins>
          </w:p>
        </w:tc>
        <w:tc>
          <w:tcPr>
            <w:tcW w:w="2295" w:type="dxa"/>
            <w:noWrap/>
            <w:tcPrChange w:id="43453" w:author="phuong vu" w:date="2018-11-30T14:22:00Z">
              <w:tcPr>
                <w:tcW w:w="2295" w:type="dxa"/>
                <w:noWrap/>
              </w:tcPr>
            </w:tcPrChange>
          </w:tcPr>
          <w:p w14:paraId="6C46E8A7" w14:textId="77777777" w:rsidR="006871B5" w:rsidRPr="00920004" w:rsidRDefault="006871B5" w:rsidP="00727C9A">
            <w:pPr>
              <w:rPr>
                <w:ins w:id="43454" w:author="phuong vu" w:date="2018-11-30T14:07:00Z"/>
                <w:lang w:val="en-US"/>
                <w:rPrChange w:id="43455" w:author="phuong vu" w:date="2018-11-30T22:36:00Z">
                  <w:rPr>
                    <w:ins w:id="43456" w:author="phuong vu" w:date="2018-11-30T14:07:00Z"/>
                    <w:lang w:val="en-US"/>
                  </w:rPr>
                </w:rPrChange>
              </w:rPr>
              <w:pPrChange w:id="43457" w:author="phuong vu" w:date="2018-11-30T21:56:00Z">
                <w:pPr>
                  <w:spacing w:line="276" w:lineRule="auto"/>
                </w:pPr>
              </w:pPrChange>
            </w:pPr>
            <w:ins w:id="43458" w:author="phuong vu" w:date="2018-11-30T14:07:00Z">
              <w:r w:rsidRPr="00920004">
                <w:rPr>
                  <w:lang w:val="en-US"/>
                  <w:rPrChange w:id="43459" w:author="phuong vu" w:date="2018-11-30T22:36:00Z">
                    <w:rPr>
                      <w:lang w:val="en-US"/>
                    </w:rPr>
                  </w:rPrChange>
                </w:rPr>
                <w:t>price</w:t>
              </w:r>
            </w:ins>
          </w:p>
        </w:tc>
        <w:tc>
          <w:tcPr>
            <w:tcW w:w="1300" w:type="dxa"/>
            <w:noWrap/>
            <w:tcPrChange w:id="43460" w:author="phuong vu" w:date="2018-11-30T14:22:00Z">
              <w:tcPr>
                <w:tcW w:w="1300" w:type="dxa"/>
                <w:noWrap/>
              </w:tcPr>
            </w:tcPrChange>
          </w:tcPr>
          <w:p w14:paraId="77583DB5" w14:textId="77777777" w:rsidR="006871B5" w:rsidRPr="00920004" w:rsidRDefault="006871B5" w:rsidP="00727C9A">
            <w:pPr>
              <w:rPr>
                <w:ins w:id="43461" w:author="phuong vu" w:date="2018-11-30T14:07:00Z"/>
                <w:lang w:val="en-US"/>
                <w:rPrChange w:id="43462" w:author="phuong vu" w:date="2018-11-30T22:36:00Z">
                  <w:rPr>
                    <w:ins w:id="43463" w:author="phuong vu" w:date="2018-11-30T14:07:00Z"/>
                    <w:lang w:val="en-US"/>
                  </w:rPr>
                </w:rPrChange>
              </w:rPr>
              <w:pPrChange w:id="43464" w:author="phuong vu" w:date="2018-11-30T21:56:00Z">
                <w:pPr>
                  <w:spacing w:line="276" w:lineRule="auto"/>
                </w:pPr>
              </w:pPrChange>
            </w:pPr>
            <w:ins w:id="43465" w:author="phuong vu" w:date="2018-11-30T14:07:00Z">
              <w:r w:rsidRPr="00920004">
                <w:rPr>
                  <w:lang w:val="en-US"/>
                  <w:rPrChange w:id="43466" w:author="phuong vu" w:date="2018-11-30T22:36:00Z">
                    <w:rPr>
                      <w:lang w:val="en-US"/>
                    </w:rPr>
                  </w:rPrChange>
                </w:rPr>
                <w:t>money</w:t>
              </w:r>
            </w:ins>
          </w:p>
        </w:tc>
        <w:tc>
          <w:tcPr>
            <w:tcW w:w="1098" w:type="dxa"/>
            <w:noWrap/>
            <w:vAlign w:val="center"/>
            <w:tcPrChange w:id="43467" w:author="phuong vu" w:date="2018-11-30T14:22:00Z">
              <w:tcPr>
                <w:tcW w:w="1098" w:type="dxa"/>
                <w:noWrap/>
                <w:vAlign w:val="center"/>
              </w:tcPr>
            </w:tcPrChange>
          </w:tcPr>
          <w:p w14:paraId="0F445074" w14:textId="77777777" w:rsidR="006871B5" w:rsidRPr="00920004" w:rsidRDefault="006871B5" w:rsidP="00727C9A">
            <w:pPr>
              <w:jc w:val="center"/>
              <w:rPr>
                <w:ins w:id="43468" w:author="phuong vu" w:date="2018-11-30T14:07:00Z"/>
                <w:rPrChange w:id="43469" w:author="phuong vu" w:date="2018-11-30T22:36:00Z">
                  <w:rPr>
                    <w:ins w:id="43470" w:author="phuong vu" w:date="2018-11-30T14:07:00Z"/>
                  </w:rPr>
                </w:rPrChange>
              </w:rPr>
              <w:pPrChange w:id="43471" w:author="phuong vu" w:date="2018-11-30T21:56:00Z">
                <w:pPr>
                  <w:spacing w:line="276" w:lineRule="auto"/>
                  <w:jc w:val="center"/>
                </w:pPr>
              </w:pPrChange>
            </w:pPr>
          </w:p>
        </w:tc>
        <w:tc>
          <w:tcPr>
            <w:tcW w:w="838" w:type="dxa"/>
            <w:noWrap/>
            <w:vAlign w:val="center"/>
            <w:tcPrChange w:id="43472" w:author="phuong vu" w:date="2018-11-30T14:22:00Z">
              <w:tcPr>
                <w:tcW w:w="838" w:type="dxa"/>
                <w:noWrap/>
                <w:vAlign w:val="center"/>
              </w:tcPr>
            </w:tcPrChange>
          </w:tcPr>
          <w:p w14:paraId="4ACF23D1" w14:textId="77777777" w:rsidR="006871B5" w:rsidRPr="00920004" w:rsidRDefault="006871B5" w:rsidP="00727C9A">
            <w:pPr>
              <w:jc w:val="center"/>
              <w:rPr>
                <w:ins w:id="43473" w:author="phuong vu" w:date="2018-11-30T14:07:00Z"/>
                <w:rPrChange w:id="43474" w:author="phuong vu" w:date="2018-11-30T22:36:00Z">
                  <w:rPr>
                    <w:ins w:id="43475" w:author="phuong vu" w:date="2018-11-30T14:07:00Z"/>
                  </w:rPr>
                </w:rPrChange>
              </w:rPr>
              <w:pPrChange w:id="43476" w:author="phuong vu" w:date="2018-11-30T21:56:00Z">
                <w:pPr>
                  <w:spacing w:line="276" w:lineRule="auto"/>
                  <w:jc w:val="center"/>
                </w:pPr>
              </w:pPrChange>
            </w:pPr>
          </w:p>
        </w:tc>
        <w:tc>
          <w:tcPr>
            <w:tcW w:w="823" w:type="dxa"/>
            <w:noWrap/>
            <w:vAlign w:val="center"/>
            <w:tcPrChange w:id="43477" w:author="phuong vu" w:date="2018-11-30T14:22:00Z">
              <w:tcPr>
                <w:tcW w:w="823" w:type="dxa"/>
                <w:noWrap/>
                <w:vAlign w:val="center"/>
              </w:tcPr>
            </w:tcPrChange>
          </w:tcPr>
          <w:p w14:paraId="079DF32E" w14:textId="77777777" w:rsidR="006871B5" w:rsidRPr="00920004" w:rsidRDefault="006871B5" w:rsidP="00727C9A">
            <w:pPr>
              <w:jc w:val="center"/>
              <w:rPr>
                <w:ins w:id="43478" w:author="phuong vu" w:date="2018-11-30T14:07:00Z"/>
                <w:lang w:val="en-US"/>
                <w:rPrChange w:id="43479" w:author="phuong vu" w:date="2018-11-30T22:36:00Z">
                  <w:rPr>
                    <w:ins w:id="43480" w:author="phuong vu" w:date="2018-11-30T14:07:00Z"/>
                    <w:lang w:val="en-US"/>
                  </w:rPr>
                </w:rPrChange>
              </w:rPr>
              <w:pPrChange w:id="43481" w:author="phuong vu" w:date="2018-11-30T21:56:00Z">
                <w:pPr>
                  <w:spacing w:line="276" w:lineRule="auto"/>
                  <w:jc w:val="center"/>
                </w:pPr>
              </w:pPrChange>
            </w:pPr>
          </w:p>
        </w:tc>
        <w:tc>
          <w:tcPr>
            <w:tcW w:w="1753" w:type="dxa"/>
            <w:noWrap/>
            <w:tcPrChange w:id="43482" w:author="phuong vu" w:date="2018-11-30T14:22:00Z">
              <w:tcPr>
                <w:tcW w:w="2228" w:type="dxa"/>
                <w:noWrap/>
              </w:tcPr>
            </w:tcPrChange>
          </w:tcPr>
          <w:p w14:paraId="5186CE8D" w14:textId="77777777" w:rsidR="006871B5" w:rsidRPr="00920004" w:rsidRDefault="006871B5" w:rsidP="00727C9A">
            <w:pPr>
              <w:rPr>
                <w:ins w:id="43483" w:author="phuong vu" w:date="2018-11-30T14:07:00Z"/>
                <w:lang w:val="en-US"/>
                <w:rPrChange w:id="43484" w:author="phuong vu" w:date="2018-11-30T22:36:00Z">
                  <w:rPr>
                    <w:ins w:id="43485" w:author="phuong vu" w:date="2018-11-30T14:07:00Z"/>
                    <w:lang w:val="en-US"/>
                  </w:rPr>
                </w:rPrChange>
              </w:rPr>
              <w:pPrChange w:id="43486" w:author="phuong vu" w:date="2018-11-30T21:56:00Z">
                <w:pPr>
                  <w:spacing w:line="276" w:lineRule="auto"/>
                </w:pPr>
              </w:pPrChange>
            </w:pPr>
            <w:ins w:id="43487" w:author="phuong vu" w:date="2018-11-30T14:07:00Z">
              <w:r w:rsidRPr="00920004">
                <w:rPr>
                  <w:lang w:val="en-US"/>
                  <w:rPrChange w:id="43488" w:author="phuong vu" w:date="2018-11-30T22:36:00Z">
                    <w:rPr>
                      <w:lang w:val="en-US"/>
                    </w:rPr>
                  </w:rPrChange>
                </w:rPr>
                <w:t>Giá tiền</w:t>
              </w:r>
            </w:ins>
          </w:p>
        </w:tc>
      </w:tr>
      <w:tr w:rsidR="006871B5" w:rsidRPr="00920004" w14:paraId="1238E777" w14:textId="77777777" w:rsidTr="00BD0851">
        <w:trPr>
          <w:trHeight w:val="300"/>
          <w:ins w:id="43489" w:author="phuong vu" w:date="2018-11-30T14:07:00Z"/>
          <w:trPrChange w:id="43490" w:author="phuong vu" w:date="2018-11-30T14:22:00Z">
            <w:trPr>
              <w:trHeight w:val="300"/>
            </w:trPr>
          </w:trPrChange>
        </w:trPr>
        <w:tc>
          <w:tcPr>
            <w:tcW w:w="708" w:type="dxa"/>
            <w:noWrap/>
            <w:vAlign w:val="center"/>
            <w:hideMark/>
            <w:tcPrChange w:id="43491" w:author="phuong vu" w:date="2018-11-30T14:22:00Z">
              <w:tcPr>
                <w:tcW w:w="708" w:type="dxa"/>
                <w:noWrap/>
                <w:vAlign w:val="center"/>
                <w:hideMark/>
              </w:tcPr>
            </w:tcPrChange>
          </w:tcPr>
          <w:p w14:paraId="3F4065D6" w14:textId="77777777" w:rsidR="006871B5" w:rsidRPr="00920004" w:rsidRDefault="006871B5" w:rsidP="00BD0851">
            <w:pPr>
              <w:spacing w:before="240" w:line="0" w:lineRule="atLeast"/>
              <w:jc w:val="center"/>
              <w:rPr>
                <w:ins w:id="43492" w:author="phuong vu" w:date="2018-11-30T14:07:00Z"/>
                <w:lang w:val="en-US"/>
                <w:rPrChange w:id="43493" w:author="phuong vu" w:date="2018-11-30T22:36:00Z">
                  <w:rPr>
                    <w:ins w:id="43494" w:author="phuong vu" w:date="2018-11-30T14:07:00Z"/>
                    <w:lang w:val="en-US"/>
                  </w:rPr>
                </w:rPrChange>
              </w:rPr>
              <w:pPrChange w:id="43495" w:author="phuong vu" w:date="2018-11-30T14:16:00Z">
                <w:pPr>
                  <w:spacing w:line="276" w:lineRule="auto"/>
                  <w:jc w:val="center"/>
                </w:pPr>
              </w:pPrChange>
            </w:pPr>
            <w:ins w:id="43496" w:author="phuong vu" w:date="2018-11-30T14:07:00Z">
              <w:r w:rsidRPr="00920004">
                <w:rPr>
                  <w:lang w:val="en-US"/>
                  <w:rPrChange w:id="43497" w:author="phuong vu" w:date="2018-11-30T22:36:00Z">
                    <w:rPr>
                      <w:lang w:val="en-US"/>
                    </w:rPr>
                  </w:rPrChange>
                </w:rPr>
                <w:t>4</w:t>
              </w:r>
            </w:ins>
          </w:p>
        </w:tc>
        <w:tc>
          <w:tcPr>
            <w:tcW w:w="2295" w:type="dxa"/>
            <w:noWrap/>
            <w:hideMark/>
            <w:tcPrChange w:id="43498" w:author="phuong vu" w:date="2018-11-30T14:22:00Z">
              <w:tcPr>
                <w:tcW w:w="2295" w:type="dxa"/>
                <w:noWrap/>
                <w:hideMark/>
              </w:tcPr>
            </w:tcPrChange>
          </w:tcPr>
          <w:p w14:paraId="248F8A87" w14:textId="77777777" w:rsidR="006871B5" w:rsidRPr="00920004" w:rsidRDefault="006871B5" w:rsidP="00727C9A">
            <w:pPr>
              <w:rPr>
                <w:ins w:id="43499" w:author="phuong vu" w:date="2018-11-30T14:07:00Z"/>
                <w:rPrChange w:id="43500" w:author="phuong vu" w:date="2018-11-30T22:36:00Z">
                  <w:rPr>
                    <w:ins w:id="43501" w:author="phuong vu" w:date="2018-11-30T14:07:00Z"/>
                  </w:rPr>
                </w:rPrChange>
              </w:rPr>
              <w:pPrChange w:id="43502" w:author="phuong vu" w:date="2018-11-30T21:56:00Z">
                <w:pPr>
                  <w:spacing w:line="276" w:lineRule="auto"/>
                </w:pPr>
              </w:pPrChange>
            </w:pPr>
            <w:ins w:id="43503" w:author="phuong vu" w:date="2018-11-30T14:07:00Z">
              <w:r w:rsidRPr="00920004">
                <w:rPr>
                  <w:rPrChange w:id="43504" w:author="phuong vu" w:date="2018-11-30T22:36:00Z">
                    <w:rPr/>
                  </w:rPrChange>
                </w:rPr>
                <w:t>status</w:t>
              </w:r>
            </w:ins>
          </w:p>
        </w:tc>
        <w:tc>
          <w:tcPr>
            <w:tcW w:w="1300" w:type="dxa"/>
            <w:noWrap/>
            <w:hideMark/>
            <w:tcPrChange w:id="43505" w:author="phuong vu" w:date="2018-11-30T14:22:00Z">
              <w:tcPr>
                <w:tcW w:w="1300" w:type="dxa"/>
                <w:noWrap/>
                <w:hideMark/>
              </w:tcPr>
            </w:tcPrChange>
          </w:tcPr>
          <w:p w14:paraId="31C210F8" w14:textId="2402F4E4" w:rsidR="006871B5" w:rsidRPr="00920004" w:rsidRDefault="00E452E5" w:rsidP="00727C9A">
            <w:pPr>
              <w:rPr>
                <w:ins w:id="43506" w:author="phuong vu" w:date="2018-11-30T14:07:00Z"/>
                <w:rPrChange w:id="43507" w:author="phuong vu" w:date="2018-11-30T22:36:00Z">
                  <w:rPr>
                    <w:ins w:id="43508" w:author="phuong vu" w:date="2018-11-30T14:07:00Z"/>
                  </w:rPr>
                </w:rPrChange>
              </w:rPr>
              <w:pPrChange w:id="43509" w:author="phuong vu" w:date="2018-11-30T21:56:00Z">
                <w:pPr>
                  <w:spacing w:line="276" w:lineRule="auto"/>
                </w:pPr>
              </w:pPrChange>
            </w:pPr>
            <w:ins w:id="43510" w:author="phuong vu" w:date="2018-11-30T21:53:00Z">
              <w:r w:rsidRPr="00920004">
                <w:rPr>
                  <w:rPrChange w:id="43511" w:author="phuong vu" w:date="2018-11-30T22:36:00Z">
                    <w:rPr/>
                  </w:rPrChange>
                </w:rPr>
                <w:t>varchar</w:t>
              </w:r>
            </w:ins>
          </w:p>
        </w:tc>
        <w:tc>
          <w:tcPr>
            <w:tcW w:w="1098" w:type="dxa"/>
            <w:noWrap/>
            <w:vAlign w:val="center"/>
            <w:hideMark/>
            <w:tcPrChange w:id="43512" w:author="phuong vu" w:date="2018-11-30T14:22:00Z">
              <w:tcPr>
                <w:tcW w:w="1098" w:type="dxa"/>
                <w:noWrap/>
                <w:vAlign w:val="center"/>
                <w:hideMark/>
              </w:tcPr>
            </w:tcPrChange>
          </w:tcPr>
          <w:p w14:paraId="7D11CF35" w14:textId="77777777" w:rsidR="006871B5" w:rsidRPr="00920004" w:rsidRDefault="006871B5" w:rsidP="00727C9A">
            <w:pPr>
              <w:jc w:val="center"/>
              <w:rPr>
                <w:ins w:id="43513" w:author="phuong vu" w:date="2018-11-30T14:07:00Z"/>
                <w:rPrChange w:id="43514" w:author="phuong vu" w:date="2018-11-30T22:36:00Z">
                  <w:rPr>
                    <w:ins w:id="43515" w:author="phuong vu" w:date="2018-11-30T14:07:00Z"/>
                  </w:rPr>
                </w:rPrChange>
              </w:rPr>
              <w:pPrChange w:id="43516" w:author="phuong vu" w:date="2018-11-30T21:56:00Z">
                <w:pPr>
                  <w:spacing w:line="276" w:lineRule="auto"/>
                  <w:jc w:val="center"/>
                </w:pPr>
              </w:pPrChange>
            </w:pPr>
            <w:ins w:id="43517" w:author="phuong vu" w:date="2018-11-30T14:07:00Z">
              <w:r w:rsidRPr="00920004">
                <w:rPr>
                  <w:rPrChange w:id="43518" w:author="phuong vu" w:date="2018-11-30T22:36:00Z">
                    <w:rPr/>
                  </w:rPrChange>
                </w:rPr>
                <w:t>X</w:t>
              </w:r>
            </w:ins>
          </w:p>
        </w:tc>
        <w:tc>
          <w:tcPr>
            <w:tcW w:w="838" w:type="dxa"/>
            <w:noWrap/>
            <w:vAlign w:val="center"/>
            <w:hideMark/>
            <w:tcPrChange w:id="43519" w:author="phuong vu" w:date="2018-11-30T14:22:00Z">
              <w:tcPr>
                <w:tcW w:w="838" w:type="dxa"/>
                <w:noWrap/>
                <w:vAlign w:val="center"/>
                <w:hideMark/>
              </w:tcPr>
            </w:tcPrChange>
          </w:tcPr>
          <w:p w14:paraId="2F4731A5" w14:textId="77777777" w:rsidR="006871B5" w:rsidRPr="00920004" w:rsidRDefault="006871B5" w:rsidP="00727C9A">
            <w:pPr>
              <w:jc w:val="center"/>
              <w:rPr>
                <w:ins w:id="43520" w:author="phuong vu" w:date="2018-11-30T14:07:00Z"/>
                <w:rPrChange w:id="43521" w:author="phuong vu" w:date="2018-11-30T22:36:00Z">
                  <w:rPr>
                    <w:ins w:id="43522" w:author="phuong vu" w:date="2018-11-30T14:07:00Z"/>
                  </w:rPr>
                </w:rPrChange>
              </w:rPr>
              <w:pPrChange w:id="43523" w:author="phuong vu" w:date="2018-11-30T21:56:00Z">
                <w:pPr>
                  <w:spacing w:line="276" w:lineRule="auto"/>
                  <w:jc w:val="center"/>
                </w:pPr>
              </w:pPrChange>
            </w:pPr>
          </w:p>
        </w:tc>
        <w:tc>
          <w:tcPr>
            <w:tcW w:w="823" w:type="dxa"/>
            <w:noWrap/>
            <w:vAlign w:val="center"/>
            <w:hideMark/>
            <w:tcPrChange w:id="43524" w:author="phuong vu" w:date="2018-11-30T14:22:00Z">
              <w:tcPr>
                <w:tcW w:w="823" w:type="dxa"/>
                <w:noWrap/>
                <w:vAlign w:val="center"/>
                <w:hideMark/>
              </w:tcPr>
            </w:tcPrChange>
          </w:tcPr>
          <w:p w14:paraId="5948577D" w14:textId="77777777" w:rsidR="006871B5" w:rsidRPr="00920004" w:rsidRDefault="006871B5" w:rsidP="00727C9A">
            <w:pPr>
              <w:jc w:val="center"/>
              <w:rPr>
                <w:ins w:id="43525" w:author="phuong vu" w:date="2018-11-30T14:07:00Z"/>
                <w:rPrChange w:id="43526" w:author="phuong vu" w:date="2018-11-30T22:36:00Z">
                  <w:rPr>
                    <w:ins w:id="43527" w:author="phuong vu" w:date="2018-11-30T14:07:00Z"/>
                  </w:rPr>
                </w:rPrChange>
              </w:rPr>
              <w:pPrChange w:id="43528" w:author="phuong vu" w:date="2018-11-30T21:56:00Z">
                <w:pPr>
                  <w:spacing w:line="276" w:lineRule="auto"/>
                  <w:jc w:val="center"/>
                </w:pPr>
              </w:pPrChange>
            </w:pPr>
          </w:p>
        </w:tc>
        <w:tc>
          <w:tcPr>
            <w:tcW w:w="1753" w:type="dxa"/>
            <w:noWrap/>
            <w:hideMark/>
            <w:tcPrChange w:id="43529" w:author="phuong vu" w:date="2018-11-30T14:22:00Z">
              <w:tcPr>
                <w:tcW w:w="2228" w:type="dxa"/>
                <w:noWrap/>
                <w:hideMark/>
              </w:tcPr>
            </w:tcPrChange>
          </w:tcPr>
          <w:p w14:paraId="47513A5D" w14:textId="77777777" w:rsidR="006871B5" w:rsidRPr="00920004" w:rsidRDefault="006871B5" w:rsidP="00727C9A">
            <w:pPr>
              <w:rPr>
                <w:ins w:id="43530" w:author="phuong vu" w:date="2018-11-30T14:07:00Z"/>
                <w:rPrChange w:id="43531" w:author="phuong vu" w:date="2018-11-30T22:36:00Z">
                  <w:rPr>
                    <w:ins w:id="43532" w:author="phuong vu" w:date="2018-11-30T14:07:00Z"/>
                  </w:rPr>
                </w:rPrChange>
              </w:rPr>
              <w:pPrChange w:id="43533" w:author="phuong vu" w:date="2018-11-30T21:56:00Z">
                <w:pPr>
                  <w:keepNext/>
                  <w:spacing w:line="276" w:lineRule="auto"/>
                </w:pPr>
              </w:pPrChange>
            </w:pPr>
            <w:ins w:id="43534" w:author="phuong vu" w:date="2018-11-30T14:07:00Z">
              <w:r w:rsidRPr="00920004">
                <w:rPr>
                  <w:rPrChange w:id="43535" w:author="phuong vu" w:date="2018-11-30T22:36:00Z">
                    <w:rPr/>
                  </w:rPrChange>
                </w:rPr>
                <w:t>Trạng thái</w:t>
              </w:r>
            </w:ins>
          </w:p>
        </w:tc>
      </w:tr>
    </w:tbl>
    <w:p w14:paraId="1C49C3F9" w14:textId="0D1727EC" w:rsidR="00BD0851" w:rsidRPr="00920004" w:rsidRDefault="006871B5" w:rsidP="00A17FA5">
      <w:pPr>
        <w:pStyle w:val="Caption"/>
        <w:rPr>
          <w:ins w:id="43536" w:author="phuong vu" w:date="2018-11-30T14:07:00Z"/>
          <w:rPrChange w:id="43537" w:author="phuong vu" w:date="2018-11-30T22:36:00Z">
            <w:rPr>
              <w:ins w:id="43538" w:author="phuong vu" w:date="2018-11-30T14:07:00Z"/>
            </w:rPr>
          </w:rPrChange>
        </w:rPr>
        <w:pPrChange w:id="43539" w:author="phuong vu" w:date="2018-11-30T22:42:00Z">
          <w:pPr>
            <w:pStyle w:val="Caption"/>
          </w:pPr>
        </w:pPrChange>
      </w:pPr>
      <w:bookmarkStart w:id="43540" w:name="_Toc531381677"/>
      <w:ins w:id="43541" w:author="phuong vu" w:date="2018-11-30T14:07:00Z">
        <w:r w:rsidRPr="00920004">
          <w:rPr>
            <w:rPrChange w:id="43542" w:author="phuong vu" w:date="2018-11-30T22:36:00Z">
              <w:rPr/>
            </w:rPrChange>
          </w:rPr>
          <w:t xml:space="preserve">Bảng </w:t>
        </w:r>
      </w:ins>
      <w:ins w:id="43543" w:author="phuong vu" w:date="2018-11-30T14:54:00Z">
        <w:r w:rsidR="00D632EE" w:rsidRPr="00920004">
          <w:rPr>
            <w:rPrChange w:id="43544" w:author="phuong vu" w:date="2018-11-30T22:36:00Z">
              <w:rPr/>
            </w:rPrChange>
          </w:rPr>
          <w:fldChar w:fldCharType="begin"/>
        </w:r>
        <w:r w:rsidR="00D632EE" w:rsidRPr="00920004">
          <w:rPr>
            <w:rPrChange w:id="43545" w:author="phuong vu" w:date="2018-11-30T22:36:00Z">
              <w:rPr/>
            </w:rPrChange>
          </w:rPr>
          <w:instrText xml:space="preserve"> STYLEREF 1 \s </w:instrText>
        </w:r>
      </w:ins>
      <w:r w:rsidR="00D632EE" w:rsidRPr="00920004">
        <w:rPr>
          <w:rPrChange w:id="43546" w:author="phuong vu" w:date="2018-11-30T22:36:00Z">
            <w:rPr/>
          </w:rPrChange>
        </w:rPr>
        <w:fldChar w:fldCharType="separate"/>
      </w:r>
      <w:r w:rsidR="00B5490C">
        <w:rPr>
          <w:noProof/>
        </w:rPr>
        <w:t>4</w:t>
      </w:r>
      <w:ins w:id="43547" w:author="phuong vu" w:date="2018-11-30T14:54:00Z">
        <w:r w:rsidR="00D632EE" w:rsidRPr="00920004">
          <w:rPr>
            <w:rPrChange w:id="43548" w:author="phuong vu" w:date="2018-11-30T22:36:00Z">
              <w:rPr/>
            </w:rPrChange>
          </w:rPr>
          <w:fldChar w:fldCharType="end"/>
        </w:r>
        <w:r w:rsidR="00D632EE" w:rsidRPr="00920004">
          <w:rPr>
            <w:rPrChange w:id="43549" w:author="phuong vu" w:date="2018-11-30T22:36:00Z">
              <w:rPr/>
            </w:rPrChange>
          </w:rPr>
          <w:t>.</w:t>
        </w:r>
        <w:r w:rsidR="00D632EE" w:rsidRPr="00920004">
          <w:rPr>
            <w:rPrChange w:id="43550" w:author="phuong vu" w:date="2018-11-30T22:36:00Z">
              <w:rPr/>
            </w:rPrChange>
          </w:rPr>
          <w:fldChar w:fldCharType="begin"/>
        </w:r>
        <w:r w:rsidR="00D632EE" w:rsidRPr="00920004">
          <w:rPr>
            <w:rPrChange w:id="43551" w:author="phuong vu" w:date="2018-11-30T22:36:00Z">
              <w:rPr/>
            </w:rPrChange>
          </w:rPr>
          <w:instrText xml:space="preserve"> SEQ Bảng \* ARABIC \s 1 </w:instrText>
        </w:r>
      </w:ins>
      <w:r w:rsidR="00D632EE" w:rsidRPr="00920004">
        <w:rPr>
          <w:rPrChange w:id="43552" w:author="phuong vu" w:date="2018-11-30T22:36:00Z">
            <w:rPr/>
          </w:rPrChange>
        </w:rPr>
        <w:fldChar w:fldCharType="separate"/>
      </w:r>
      <w:ins w:id="43553" w:author="phuong vu" w:date="2018-11-30T22:44:00Z">
        <w:r w:rsidR="00B5490C">
          <w:rPr>
            <w:noProof/>
          </w:rPr>
          <w:t>40</w:t>
        </w:r>
      </w:ins>
      <w:ins w:id="43554" w:author="phuong vu" w:date="2018-11-30T14:54:00Z">
        <w:r w:rsidR="00D632EE" w:rsidRPr="00920004">
          <w:rPr>
            <w:rPrChange w:id="43555" w:author="phuong vu" w:date="2018-11-30T22:36:00Z">
              <w:rPr/>
            </w:rPrChange>
          </w:rPr>
          <w:fldChar w:fldCharType="end"/>
        </w:r>
      </w:ins>
      <w:ins w:id="43556" w:author="phuong vu" w:date="2018-11-30T14:07:00Z">
        <w:r w:rsidRPr="00920004">
          <w:rPr>
            <w:rPrChange w:id="43557" w:author="phuong vu" w:date="2018-11-30T22:36:00Z">
              <w:rPr/>
            </w:rPrChange>
          </w:rPr>
          <w:t xml:space="preserve"> Bảng dữ liệu đơn giá</w:t>
        </w:r>
        <w:bookmarkEnd w:id="43540"/>
      </w:ins>
    </w:p>
    <w:p w14:paraId="2A73783A" w14:textId="77777777" w:rsidR="006871B5" w:rsidRPr="00920004" w:rsidRDefault="006871B5" w:rsidP="00BD0851">
      <w:pPr>
        <w:spacing w:before="240" w:line="0" w:lineRule="atLeast"/>
        <w:rPr>
          <w:ins w:id="43558" w:author="phuong vu" w:date="2018-11-30T14:07:00Z"/>
          <w:b/>
          <w:lang w:val="en-US"/>
          <w:rPrChange w:id="43559" w:author="phuong vu" w:date="2018-11-30T22:36:00Z">
            <w:rPr>
              <w:ins w:id="43560" w:author="phuong vu" w:date="2018-11-30T14:07:00Z"/>
              <w:b/>
              <w:lang w:val="en-US"/>
            </w:rPr>
          </w:rPrChange>
        </w:rPr>
        <w:pPrChange w:id="43561" w:author="phuong vu" w:date="2018-11-30T14:16:00Z">
          <w:pPr/>
        </w:pPrChange>
      </w:pPr>
      <w:ins w:id="43562" w:author="phuong vu" w:date="2018-11-30T14:07:00Z">
        <w:r w:rsidRPr="00920004">
          <w:rPr>
            <w:b/>
            <w:lang w:val="en-US"/>
            <w:rPrChange w:id="43563" w:author="phuong vu" w:date="2018-11-30T22:36:00Z">
              <w:rPr>
                <w:b/>
                <w:lang w:val="en-US"/>
              </w:rPr>
            </w:rPrChange>
          </w:rPr>
          <w:t>BẢNG USER</w:t>
        </w:r>
      </w:ins>
    </w:p>
    <w:tbl>
      <w:tblPr>
        <w:tblStyle w:val="TableGrid"/>
        <w:tblW w:w="8905" w:type="dxa"/>
        <w:tblLook w:val="04A0" w:firstRow="1" w:lastRow="0" w:firstColumn="1" w:lastColumn="0" w:noHBand="0" w:noVBand="1"/>
        <w:tblPrChange w:id="43564" w:author="phuong vu" w:date="2018-11-30T14: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1654"/>
        <w:tblGridChange w:id="43565">
          <w:tblGrid>
            <w:gridCol w:w="708"/>
            <w:gridCol w:w="2257"/>
            <w:gridCol w:w="1527"/>
            <w:gridCol w:w="1098"/>
            <w:gridCol w:w="838"/>
            <w:gridCol w:w="823"/>
            <w:gridCol w:w="2228"/>
          </w:tblGrid>
        </w:tblGridChange>
      </w:tblGrid>
      <w:tr w:rsidR="006871B5" w:rsidRPr="00920004" w14:paraId="471F2E6F" w14:textId="77777777" w:rsidTr="00BD0851">
        <w:trPr>
          <w:trHeight w:val="300"/>
          <w:ins w:id="43566" w:author="phuong vu" w:date="2018-11-30T14:07:00Z"/>
          <w:trPrChange w:id="43567" w:author="phuong vu" w:date="2018-11-30T14:22:00Z">
            <w:trPr>
              <w:trHeight w:val="300"/>
            </w:trPr>
          </w:trPrChange>
        </w:trPr>
        <w:tc>
          <w:tcPr>
            <w:tcW w:w="708" w:type="dxa"/>
            <w:noWrap/>
            <w:vAlign w:val="center"/>
            <w:hideMark/>
            <w:tcPrChange w:id="43568" w:author="phuong vu" w:date="2018-11-30T14:22:00Z">
              <w:tcPr>
                <w:tcW w:w="708" w:type="dxa"/>
                <w:noWrap/>
                <w:vAlign w:val="center"/>
                <w:hideMark/>
              </w:tcPr>
            </w:tcPrChange>
          </w:tcPr>
          <w:p w14:paraId="2AD805C4" w14:textId="77777777" w:rsidR="006871B5" w:rsidRPr="00920004" w:rsidRDefault="006871B5" w:rsidP="00BD0851">
            <w:pPr>
              <w:spacing w:before="240" w:line="0" w:lineRule="atLeast"/>
              <w:jc w:val="center"/>
              <w:rPr>
                <w:ins w:id="43569" w:author="phuong vu" w:date="2018-11-30T14:07:00Z"/>
                <w:b/>
                <w:bCs/>
                <w:rPrChange w:id="43570" w:author="phuong vu" w:date="2018-11-30T22:36:00Z">
                  <w:rPr>
                    <w:ins w:id="43571" w:author="phuong vu" w:date="2018-11-30T14:07:00Z"/>
                    <w:b/>
                    <w:bCs/>
                  </w:rPr>
                </w:rPrChange>
              </w:rPr>
              <w:pPrChange w:id="43572" w:author="phuong vu" w:date="2018-11-30T14:16:00Z">
                <w:pPr>
                  <w:spacing w:line="276" w:lineRule="auto"/>
                  <w:jc w:val="center"/>
                </w:pPr>
              </w:pPrChange>
            </w:pPr>
            <w:ins w:id="43573" w:author="phuong vu" w:date="2018-11-30T14:07:00Z">
              <w:r w:rsidRPr="00920004">
                <w:rPr>
                  <w:b/>
                  <w:bCs/>
                  <w:lang w:val="da-DK"/>
                  <w:rPrChange w:id="43574" w:author="phuong vu" w:date="2018-11-30T22:36:00Z">
                    <w:rPr>
                      <w:b/>
                      <w:bCs/>
                      <w:lang w:val="da-DK"/>
                    </w:rPr>
                  </w:rPrChange>
                </w:rPr>
                <w:t>STT</w:t>
              </w:r>
            </w:ins>
          </w:p>
        </w:tc>
        <w:tc>
          <w:tcPr>
            <w:tcW w:w="2257" w:type="dxa"/>
            <w:noWrap/>
            <w:vAlign w:val="center"/>
            <w:hideMark/>
            <w:tcPrChange w:id="43575" w:author="phuong vu" w:date="2018-11-30T14:22:00Z">
              <w:tcPr>
                <w:tcW w:w="2257" w:type="dxa"/>
                <w:noWrap/>
                <w:vAlign w:val="center"/>
                <w:hideMark/>
              </w:tcPr>
            </w:tcPrChange>
          </w:tcPr>
          <w:p w14:paraId="3C61E8A0" w14:textId="77777777" w:rsidR="006871B5" w:rsidRPr="00920004" w:rsidRDefault="006871B5" w:rsidP="00BD0851">
            <w:pPr>
              <w:spacing w:before="240" w:line="0" w:lineRule="atLeast"/>
              <w:jc w:val="center"/>
              <w:rPr>
                <w:ins w:id="43576" w:author="phuong vu" w:date="2018-11-30T14:07:00Z"/>
                <w:b/>
                <w:bCs/>
                <w:rPrChange w:id="43577" w:author="phuong vu" w:date="2018-11-30T22:36:00Z">
                  <w:rPr>
                    <w:ins w:id="43578" w:author="phuong vu" w:date="2018-11-30T14:07:00Z"/>
                    <w:b/>
                    <w:bCs/>
                  </w:rPr>
                </w:rPrChange>
              </w:rPr>
              <w:pPrChange w:id="43579" w:author="phuong vu" w:date="2018-11-30T14:16:00Z">
                <w:pPr>
                  <w:spacing w:line="276" w:lineRule="auto"/>
                  <w:jc w:val="center"/>
                </w:pPr>
              </w:pPrChange>
            </w:pPr>
            <w:ins w:id="43580" w:author="phuong vu" w:date="2018-11-30T14:07:00Z">
              <w:r w:rsidRPr="00920004">
                <w:rPr>
                  <w:b/>
                  <w:bCs/>
                  <w:lang w:val="da-DK"/>
                  <w:rPrChange w:id="43581" w:author="phuong vu" w:date="2018-11-30T22:36:00Z">
                    <w:rPr>
                      <w:b/>
                      <w:bCs/>
                      <w:lang w:val="da-DK"/>
                    </w:rPr>
                  </w:rPrChange>
                </w:rPr>
                <w:t>Tên trường</w:t>
              </w:r>
            </w:ins>
          </w:p>
        </w:tc>
        <w:tc>
          <w:tcPr>
            <w:tcW w:w="1527" w:type="dxa"/>
            <w:noWrap/>
            <w:vAlign w:val="center"/>
            <w:hideMark/>
            <w:tcPrChange w:id="43582" w:author="phuong vu" w:date="2018-11-30T14:22:00Z">
              <w:tcPr>
                <w:tcW w:w="1527" w:type="dxa"/>
                <w:noWrap/>
                <w:vAlign w:val="center"/>
                <w:hideMark/>
              </w:tcPr>
            </w:tcPrChange>
          </w:tcPr>
          <w:p w14:paraId="1326135A" w14:textId="77777777" w:rsidR="006871B5" w:rsidRPr="00920004" w:rsidRDefault="006871B5" w:rsidP="00BD0851">
            <w:pPr>
              <w:spacing w:before="240" w:line="0" w:lineRule="atLeast"/>
              <w:jc w:val="center"/>
              <w:rPr>
                <w:ins w:id="43583" w:author="phuong vu" w:date="2018-11-30T14:07:00Z"/>
                <w:b/>
                <w:bCs/>
                <w:rPrChange w:id="43584" w:author="phuong vu" w:date="2018-11-30T22:36:00Z">
                  <w:rPr>
                    <w:ins w:id="43585" w:author="phuong vu" w:date="2018-11-30T14:07:00Z"/>
                    <w:b/>
                    <w:bCs/>
                  </w:rPr>
                </w:rPrChange>
              </w:rPr>
              <w:pPrChange w:id="43586" w:author="phuong vu" w:date="2018-11-30T14:16:00Z">
                <w:pPr>
                  <w:spacing w:line="276" w:lineRule="auto"/>
                  <w:jc w:val="center"/>
                </w:pPr>
              </w:pPrChange>
            </w:pPr>
            <w:ins w:id="43587" w:author="phuong vu" w:date="2018-11-30T14:07:00Z">
              <w:r w:rsidRPr="00920004">
                <w:rPr>
                  <w:b/>
                  <w:bCs/>
                  <w:lang w:val="da-DK"/>
                  <w:rPrChange w:id="43588" w:author="phuong vu" w:date="2018-11-30T22:36:00Z">
                    <w:rPr>
                      <w:b/>
                      <w:bCs/>
                      <w:lang w:val="da-DK"/>
                    </w:rPr>
                  </w:rPrChange>
                </w:rPr>
                <w:t>Kiểu</w:t>
              </w:r>
            </w:ins>
          </w:p>
        </w:tc>
        <w:tc>
          <w:tcPr>
            <w:tcW w:w="1098" w:type="dxa"/>
            <w:noWrap/>
            <w:vAlign w:val="center"/>
            <w:hideMark/>
            <w:tcPrChange w:id="43589" w:author="phuong vu" w:date="2018-11-30T14:22:00Z">
              <w:tcPr>
                <w:tcW w:w="1098" w:type="dxa"/>
                <w:noWrap/>
                <w:vAlign w:val="center"/>
                <w:hideMark/>
              </w:tcPr>
            </w:tcPrChange>
          </w:tcPr>
          <w:p w14:paraId="36C11347" w14:textId="77777777" w:rsidR="006871B5" w:rsidRPr="00920004" w:rsidRDefault="006871B5" w:rsidP="00BD0851">
            <w:pPr>
              <w:spacing w:before="240" w:line="0" w:lineRule="atLeast"/>
              <w:jc w:val="center"/>
              <w:rPr>
                <w:ins w:id="43590" w:author="phuong vu" w:date="2018-11-30T14:07:00Z"/>
                <w:b/>
                <w:bCs/>
                <w:rPrChange w:id="43591" w:author="phuong vu" w:date="2018-11-30T22:36:00Z">
                  <w:rPr>
                    <w:ins w:id="43592" w:author="phuong vu" w:date="2018-11-30T14:07:00Z"/>
                    <w:b/>
                    <w:bCs/>
                  </w:rPr>
                </w:rPrChange>
              </w:rPr>
              <w:pPrChange w:id="43593" w:author="phuong vu" w:date="2018-11-30T14:16:00Z">
                <w:pPr>
                  <w:spacing w:line="276" w:lineRule="auto"/>
                  <w:jc w:val="center"/>
                </w:pPr>
              </w:pPrChange>
            </w:pPr>
            <w:ins w:id="43594" w:author="phuong vu" w:date="2018-11-30T14:07:00Z">
              <w:r w:rsidRPr="00920004">
                <w:rPr>
                  <w:b/>
                  <w:bCs/>
                  <w:lang w:val="da-DK"/>
                  <w:rPrChange w:id="43595" w:author="phuong vu" w:date="2018-11-30T22:36:00Z">
                    <w:rPr>
                      <w:b/>
                      <w:bCs/>
                      <w:lang w:val="da-DK"/>
                    </w:rPr>
                  </w:rPrChange>
                </w:rPr>
                <w:t>Chấp nhận Null</w:t>
              </w:r>
            </w:ins>
          </w:p>
        </w:tc>
        <w:tc>
          <w:tcPr>
            <w:tcW w:w="838" w:type="dxa"/>
            <w:noWrap/>
            <w:vAlign w:val="center"/>
            <w:hideMark/>
            <w:tcPrChange w:id="43596" w:author="phuong vu" w:date="2018-11-30T14:22:00Z">
              <w:tcPr>
                <w:tcW w:w="838" w:type="dxa"/>
                <w:noWrap/>
                <w:vAlign w:val="center"/>
                <w:hideMark/>
              </w:tcPr>
            </w:tcPrChange>
          </w:tcPr>
          <w:p w14:paraId="280D4B62" w14:textId="77777777" w:rsidR="006871B5" w:rsidRPr="00920004" w:rsidRDefault="006871B5" w:rsidP="00BD0851">
            <w:pPr>
              <w:spacing w:before="240" w:line="0" w:lineRule="atLeast"/>
              <w:jc w:val="center"/>
              <w:rPr>
                <w:ins w:id="43597" w:author="phuong vu" w:date="2018-11-30T14:07:00Z"/>
                <w:b/>
                <w:bCs/>
                <w:rPrChange w:id="43598" w:author="phuong vu" w:date="2018-11-30T22:36:00Z">
                  <w:rPr>
                    <w:ins w:id="43599" w:author="phuong vu" w:date="2018-11-30T14:07:00Z"/>
                    <w:b/>
                    <w:bCs/>
                  </w:rPr>
                </w:rPrChange>
              </w:rPr>
              <w:pPrChange w:id="43600" w:author="phuong vu" w:date="2018-11-30T14:16:00Z">
                <w:pPr>
                  <w:spacing w:line="276" w:lineRule="auto"/>
                  <w:jc w:val="center"/>
                </w:pPr>
              </w:pPrChange>
            </w:pPr>
            <w:ins w:id="43601" w:author="phuong vu" w:date="2018-11-30T14:07:00Z">
              <w:r w:rsidRPr="00920004">
                <w:rPr>
                  <w:b/>
                  <w:bCs/>
                  <w:lang w:val="da-DK"/>
                  <w:rPrChange w:id="43602" w:author="phuong vu" w:date="2018-11-30T22:36:00Z">
                    <w:rPr>
                      <w:b/>
                      <w:bCs/>
                      <w:lang w:val="da-DK"/>
                    </w:rPr>
                  </w:rPrChange>
                </w:rPr>
                <w:t>Khóa chính</w:t>
              </w:r>
            </w:ins>
          </w:p>
        </w:tc>
        <w:tc>
          <w:tcPr>
            <w:tcW w:w="823" w:type="dxa"/>
            <w:noWrap/>
            <w:vAlign w:val="center"/>
            <w:hideMark/>
            <w:tcPrChange w:id="43603" w:author="phuong vu" w:date="2018-11-30T14:22:00Z">
              <w:tcPr>
                <w:tcW w:w="823" w:type="dxa"/>
                <w:noWrap/>
                <w:vAlign w:val="center"/>
                <w:hideMark/>
              </w:tcPr>
            </w:tcPrChange>
          </w:tcPr>
          <w:p w14:paraId="2111B81C" w14:textId="77777777" w:rsidR="006871B5" w:rsidRPr="00920004" w:rsidRDefault="006871B5" w:rsidP="00BD0851">
            <w:pPr>
              <w:spacing w:before="240" w:line="0" w:lineRule="atLeast"/>
              <w:jc w:val="center"/>
              <w:rPr>
                <w:ins w:id="43604" w:author="phuong vu" w:date="2018-11-30T14:07:00Z"/>
                <w:b/>
                <w:bCs/>
                <w:rPrChange w:id="43605" w:author="phuong vu" w:date="2018-11-30T22:36:00Z">
                  <w:rPr>
                    <w:ins w:id="43606" w:author="phuong vu" w:date="2018-11-30T14:07:00Z"/>
                    <w:b/>
                    <w:bCs/>
                  </w:rPr>
                </w:rPrChange>
              </w:rPr>
              <w:pPrChange w:id="43607" w:author="phuong vu" w:date="2018-11-30T14:16:00Z">
                <w:pPr>
                  <w:spacing w:line="276" w:lineRule="auto"/>
                  <w:jc w:val="center"/>
                </w:pPr>
              </w:pPrChange>
            </w:pPr>
            <w:ins w:id="43608" w:author="phuong vu" w:date="2018-11-30T14:07:00Z">
              <w:r w:rsidRPr="00920004">
                <w:rPr>
                  <w:b/>
                  <w:bCs/>
                  <w:lang w:val="da-DK"/>
                  <w:rPrChange w:id="43609" w:author="phuong vu" w:date="2018-11-30T22:36:00Z">
                    <w:rPr>
                      <w:b/>
                      <w:bCs/>
                      <w:lang w:val="da-DK"/>
                    </w:rPr>
                  </w:rPrChange>
                </w:rPr>
                <w:t>Khóa ngoại</w:t>
              </w:r>
            </w:ins>
          </w:p>
        </w:tc>
        <w:tc>
          <w:tcPr>
            <w:tcW w:w="1654" w:type="dxa"/>
            <w:noWrap/>
            <w:vAlign w:val="center"/>
            <w:hideMark/>
            <w:tcPrChange w:id="43610" w:author="phuong vu" w:date="2018-11-30T14:22:00Z">
              <w:tcPr>
                <w:tcW w:w="2228" w:type="dxa"/>
                <w:noWrap/>
                <w:vAlign w:val="center"/>
                <w:hideMark/>
              </w:tcPr>
            </w:tcPrChange>
          </w:tcPr>
          <w:p w14:paraId="3FD0C4EA" w14:textId="77777777" w:rsidR="006871B5" w:rsidRPr="00920004" w:rsidRDefault="006871B5" w:rsidP="00BD0851">
            <w:pPr>
              <w:spacing w:before="240" w:line="0" w:lineRule="atLeast"/>
              <w:ind w:right="226"/>
              <w:jc w:val="center"/>
              <w:rPr>
                <w:ins w:id="43611" w:author="phuong vu" w:date="2018-11-30T14:07:00Z"/>
                <w:b/>
                <w:bCs/>
                <w:rPrChange w:id="43612" w:author="phuong vu" w:date="2018-11-30T22:36:00Z">
                  <w:rPr>
                    <w:ins w:id="43613" w:author="phuong vu" w:date="2018-11-30T14:07:00Z"/>
                    <w:b/>
                    <w:bCs/>
                  </w:rPr>
                </w:rPrChange>
              </w:rPr>
              <w:pPrChange w:id="43614" w:author="phuong vu" w:date="2018-11-30T14:16:00Z">
                <w:pPr>
                  <w:spacing w:line="276" w:lineRule="auto"/>
                  <w:ind w:right="226"/>
                  <w:jc w:val="center"/>
                </w:pPr>
              </w:pPrChange>
            </w:pPr>
            <w:ins w:id="43615" w:author="phuong vu" w:date="2018-11-30T14:07:00Z">
              <w:r w:rsidRPr="00920004">
                <w:rPr>
                  <w:b/>
                  <w:bCs/>
                  <w:lang w:val="da-DK"/>
                  <w:rPrChange w:id="43616" w:author="phuong vu" w:date="2018-11-30T22:36:00Z">
                    <w:rPr>
                      <w:b/>
                      <w:bCs/>
                      <w:lang w:val="da-DK"/>
                    </w:rPr>
                  </w:rPrChange>
                </w:rPr>
                <w:t>Mô tả</w:t>
              </w:r>
            </w:ins>
          </w:p>
        </w:tc>
      </w:tr>
      <w:tr w:rsidR="006871B5" w:rsidRPr="00920004" w14:paraId="2F31A79C" w14:textId="77777777" w:rsidTr="00727C9A">
        <w:trPr>
          <w:trHeight w:val="300"/>
          <w:ins w:id="43617" w:author="phuong vu" w:date="2018-11-30T14:07:00Z"/>
          <w:trPrChange w:id="43618" w:author="phuong vu" w:date="2018-11-30T21:57:00Z">
            <w:trPr>
              <w:trHeight w:val="300"/>
            </w:trPr>
          </w:trPrChange>
        </w:trPr>
        <w:tc>
          <w:tcPr>
            <w:tcW w:w="708" w:type="dxa"/>
            <w:noWrap/>
            <w:vAlign w:val="center"/>
            <w:hideMark/>
            <w:tcPrChange w:id="43619" w:author="phuong vu" w:date="2018-11-30T21:57:00Z">
              <w:tcPr>
                <w:tcW w:w="708" w:type="dxa"/>
                <w:noWrap/>
                <w:vAlign w:val="center"/>
                <w:hideMark/>
              </w:tcPr>
            </w:tcPrChange>
          </w:tcPr>
          <w:p w14:paraId="1245219B" w14:textId="77777777" w:rsidR="006871B5" w:rsidRPr="00920004" w:rsidRDefault="006871B5" w:rsidP="00BD0851">
            <w:pPr>
              <w:spacing w:before="240" w:line="0" w:lineRule="atLeast"/>
              <w:jc w:val="center"/>
              <w:rPr>
                <w:ins w:id="43620" w:author="phuong vu" w:date="2018-11-30T14:07:00Z"/>
                <w:rPrChange w:id="43621" w:author="phuong vu" w:date="2018-11-30T22:36:00Z">
                  <w:rPr>
                    <w:ins w:id="43622" w:author="phuong vu" w:date="2018-11-30T14:07:00Z"/>
                  </w:rPr>
                </w:rPrChange>
              </w:rPr>
              <w:pPrChange w:id="43623" w:author="phuong vu" w:date="2018-11-30T14:16:00Z">
                <w:pPr>
                  <w:spacing w:line="276" w:lineRule="auto"/>
                  <w:jc w:val="center"/>
                </w:pPr>
              </w:pPrChange>
            </w:pPr>
            <w:ins w:id="43624" w:author="phuong vu" w:date="2018-11-30T14:07:00Z">
              <w:r w:rsidRPr="00920004">
                <w:rPr>
                  <w:rPrChange w:id="43625" w:author="phuong vu" w:date="2018-11-30T22:36:00Z">
                    <w:rPr/>
                  </w:rPrChange>
                </w:rPr>
                <w:t>1</w:t>
              </w:r>
            </w:ins>
          </w:p>
        </w:tc>
        <w:tc>
          <w:tcPr>
            <w:tcW w:w="2257" w:type="dxa"/>
            <w:noWrap/>
            <w:hideMark/>
            <w:tcPrChange w:id="43626" w:author="phuong vu" w:date="2018-11-30T21:57:00Z">
              <w:tcPr>
                <w:tcW w:w="2257" w:type="dxa"/>
                <w:noWrap/>
                <w:hideMark/>
              </w:tcPr>
            </w:tcPrChange>
          </w:tcPr>
          <w:p w14:paraId="01270384" w14:textId="77777777" w:rsidR="006871B5" w:rsidRPr="00920004" w:rsidRDefault="006871B5" w:rsidP="00727C9A">
            <w:pPr>
              <w:rPr>
                <w:ins w:id="43627" w:author="phuong vu" w:date="2018-11-30T14:07:00Z"/>
                <w:lang w:val="en-US"/>
                <w:rPrChange w:id="43628" w:author="phuong vu" w:date="2018-11-30T22:36:00Z">
                  <w:rPr>
                    <w:ins w:id="43629" w:author="phuong vu" w:date="2018-11-30T14:07:00Z"/>
                    <w:lang w:val="en-US"/>
                  </w:rPr>
                </w:rPrChange>
              </w:rPr>
              <w:pPrChange w:id="43630" w:author="phuong vu" w:date="2018-11-30T21:57:00Z">
                <w:pPr>
                  <w:spacing w:line="276" w:lineRule="auto"/>
                </w:pPr>
              </w:pPrChange>
            </w:pPr>
            <w:ins w:id="43631" w:author="phuong vu" w:date="2018-11-30T14:07:00Z">
              <w:r w:rsidRPr="00920004">
                <w:rPr>
                  <w:lang w:val="en-US"/>
                  <w:rPrChange w:id="43632" w:author="phuong vu" w:date="2018-11-30T22:36:00Z">
                    <w:rPr>
                      <w:lang w:val="en-US"/>
                    </w:rPr>
                  </w:rPrChange>
                </w:rPr>
                <w:t>id</w:t>
              </w:r>
            </w:ins>
          </w:p>
        </w:tc>
        <w:tc>
          <w:tcPr>
            <w:tcW w:w="1527" w:type="dxa"/>
            <w:noWrap/>
            <w:hideMark/>
            <w:tcPrChange w:id="43633" w:author="phuong vu" w:date="2018-11-30T21:57:00Z">
              <w:tcPr>
                <w:tcW w:w="1527" w:type="dxa"/>
                <w:noWrap/>
                <w:hideMark/>
              </w:tcPr>
            </w:tcPrChange>
          </w:tcPr>
          <w:p w14:paraId="50BE8803" w14:textId="77777777" w:rsidR="006871B5" w:rsidRPr="00920004" w:rsidRDefault="006871B5" w:rsidP="00727C9A">
            <w:pPr>
              <w:rPr>
                <w:ins w:id="43634" w:author="phuong vu" w:date="2018-11-30T14:07:00Z"/>
                <w:rPrChange w:id="43635" w:author="phuong vu" w:date="2018-11-30T22:36:00Z">
                  <w:rPr>
                    <w:ins w:id="43636" w:author="phuong vu" w:date="2018-11-30T14:07:00Z"/>
                  </w:rPr>
                </w:rPrChange>
              </w:rPr>
              <w:pPrChange w:id="43637" w:author="phuong vu" w:date="2018-11-30T21:57:00Z">
                <w:pPr>
                  <w:spacing w:line="276" w:lineRule="auto"/>
                </w:pPr>
              </w:pPrChange>
            </w:pPr>
            <w:ins w:id="43638" w:author="phuong vu" w:date="2018-11-30T14:07:00Z">
              <w:r w:rsidRPr="00920004">
                <w:rPr>
                  <w:rPrChange w:id="43639" w:author="phuong vu" w:date="2018-11-30T22:36:00Z">
                    <w:rPr/>
                  </w:rPrChange>
                </w:rPr>
                <w:t>numeric</w:t>
              </w:r>
            </w:ins>
          </w:p>
        </w:tc>
        <w:tc>
          <w:tcPr>
            <w:tcW w:w="1098" w:type="dxa"/>
            <w:noWrap/>
            <w:hideMark/>
            <w:tcPrChange w:id="43640" w:author="phuong vu" w:date="2018-11-30T21:57:00Z">
              <w:tcPr>
                <w:tcW w:w="1098" w:type="dxa"/>
                <w:noWrap/>
                <w:vAlign w:val="center"/>
                <w:hideMark/>
              </w:tcPr>
            </w:tcPrChange>
          </w:tcPr>
          <w:p w14:paraId="3874C99C" w14:textId="77777777" w:rsidR="006871B5" w:rsidRPr="00920004" w:rsidRDefault="006871B5" w:rsidP="00727C9A">
            <w:pPr>
              <w:jc w:val="center"/>
              <w:rPr>
                <w:ins w:id="43641" w:author="phuong vu" w:date="2018-11-30T14:07:00Z"/>
                <w:rPrChange w:id="43642" w:author="phuong vu" w:date="2018-11-30T22:36:00Z">
                  <w:rPr>
                    <w:ins w:id="43643" w:author="phuong vu" w:date="2018-11-30T14:07:00Z"/>
                  </w:rPr>
                </w:rPrChange>
              </w:rPr>
              <w:pPrChange w:id="43644" w:author="phuong vu" w:date="2018-11-30T21:57:00Z">
                <w:pPr>
                  <w:spacing w:line="276" w:lineRule="auto"/>
                  <w:jc w:val="center"/>
                </w:pPr>
              </w:pPrChange>
            </w:pPr>
          </w:p>
        </w:tc>
        <w:tc>
          <w:tcPr>
            <w:tcW w:w="838" w:type="dxa"/>
            <w:noWrap/>
            <w:hideMark/>
            <w:tcPrChange w:id="43645" w:author="phuong vu" w:date="2018-11-30T21:57:00Z">
              <w:tcPr>
                <w:tcW w:w="838" w:type="dxa"/>
                <w:noWrap/>
                <w:vAlign w:val="center"/>
                <w:hideMark/>
              </w:tcPr>
            </w:tcPrChange>
          </w:tcPr>
          <w:p w14:paraId="736747E6" w14:textId="77777777" w:rsidR="006871B5" w:rsidRPr="00920004" w:rsidRDefault="006871B5" w:rsidP="00727C9A">
            <w:pPr>
              <w:jc w:val="center"/>
              <w:rPr>
                <w:ins w:id="43646" w:author="phuong vu" w:date="2018-11-30T14:07:00Z"/>
                <w:rPrChange w:id="43647" w:author="phuong vu" w:date="2018-11-30T22:36:00Z">
                  <w:rPr>
                    <w:ins w:id="43648" w:author="phuong vu" w:date="2018-11-30T14:07:00Z"/>
                  </w:rPr>
                </w:rPrChange>
              </w:rPr>
              <w:pPrChange w:id="43649" w:author="phuong vu" w:date="2018-11-30T21:57:00Z">
                <w:pPr>
                  <w:spacing w:line="276" w:lineRule="auto"/>
                  <w:jc w:val="center"/>
                </w:pPr>
              </w:pPrChange>
            </w:pPr>
            <w:ins w:id="43650" w:author="phuong vu" w:date="2018-11-30T14:07:00Z">
              <w:r w:rsidRPr="00920004">
                <w:rPr>
                  <w:rPrChange w:id="43651" w:author="phuong vu" w:date="2018-11-30T22:36:00Z">
                    <w:rPr/>
                  </w:rPrChange>
                </w:rPr>
                <w:t>X</w:t>
              </w:r>
            </w:ins>
          </w:p>
        </w:tc>
        <w:tc>
          <w:tcPr>
            <w:tcW w:w="823" w:type="dxa"/>
            <w:noWrap/>
            <w:hideMark/>
            <w:tcPrChange w:id="43652" w:author="phuong vu" w:date="2018-11-30T21:57:00Z">
              <w:tcPr>
                <w:tcW w:w="823" w:type="dxa"/>
                <w:noWrap/>
                <w:vAlign w:val="center"/>
                <w:hideMark/>
              </w:tcPr>
            </w:tcPrChange>
          </w:tcPr>
          <w:p w14:paraId="5C3E47C7" w14:textId="77777777" w:rsidR="006871B5" w:rsidRPr="00920004" w:rsidRDefault="006871B5" w:rsidP="00727C9A">
            <w:pPr>
              <w:jc w:val="center"/>
              <w:rPr>
                <w:ins w:id="43653" w:author="phuong vu" w:date="2018-11-30T14:07:00Z"/>
                <w:rPrChange w:id="43654" w:author="phuong vu" w:date="2018-11-30T22:36:00Z">
                  <w:rPr>
                    <w:ins w:id="43655" w:author="phuong vu" w:date="2018-11-30T14:07:00Z"/>
                  </w:rPr>
                </w:rPrChange>
              </w:rPr>
              <w:pPrChange w:id="43656" w:author="phuong vu" w:date="2018-11-30T21:57:00Z">
                <w:pPr>
                  <w:spacing w:line="276" w:lineRule="auto"/>
                  <w:jc w:val="center"/>
                </w:pPr>
              </w:pPrChange>
            </w:pPr>
          </w:p>
        </w:tc>
        <w:tc>
          <w:tcPr>
            <w:tcW w:w="1654" w:type="dxa"/>
            <w:noWrap/>
            <w:hideMark/>
            <w:tcPrChange w:id="43657" w:author="phuong vu" w:date="2018-11-30T21:57:00Z">
              <w:tcPr>
                <w:tcW w:w="2228" w:type="dxa"/>
                <w:noWrap/>
                <w:hideMark/>
              </w:tcPr>
            </w:tcPrChange>
          </w:tcPr>
          <w:p w14:paraId="5C5475A2" w14:textId="77777777" w:rsidR="006871B5" w:rsidRPr="00920004" w:rsidRDefault="006871B5" w:rsidP="00727C9A">
            <w:pPr>
              <w:rPr>
                <w:ins w:id="43658" w:author="phuong vu" w:date="2018-11-30T14:07:00Z"/>
                <w:lang w:val="en-US"/>
                <w:rPrChange w:id="43659" w:author="phuong vu" w:date="2018-11-30T22:36:00Z">
                  <w:rPr>
                    <w:ins w:id="43660" w:author="phuong vu" w:date="2018-11-30T14:07:00Z"/>
                    <w:lang w:val="en-US"/>
                  </w:rPr>
                </w:rPrChange>
              </w:rPr>
              <w:pPrChange w:id="43661" w:author="phuong vu" w:date="2018-11-30T21:57:00Z">
                <w:pPr>
                  <w:spacing w:line="276" w:lineRule="auto"/>
                </w:pPr>
              </w:pPrChange>
            </w:pPr>
            <w:ins w:id="43662" w:author="phuong vu" w:date="2018-11-30T14:07:00Z">
              <w:r w:rsidRPr="00920004">
                <w:rPr>
                  <w:rPrChange w:id="43663" w:author="phuong vu" w:date="2018-11-30T22:36:00Z">
                    <w:rPr/>
                  </w:rPrChange>
                </w:rPr>
                <w:t>ID</w:t>
              </w:r>
              <w:r w:rsidRPr="00920004">
                <w:rPr>
                  <w:lang w:val="en-US"/>
                  <w:rPrChange w:id="43664" w:author="phuong vu" w:date="2018-11-30T22:36:00Z">
                    <w:rPr>
                      <w:lang w:val="en-US"/>
                    </w:rPr>
                  </w:rPrChange>
                </w:rPr>
                <w:t xml:space="preserve"> người dùng</w:t>
              </w:r>
            </w:ins>
          </w:p>
        </w:tc>
      </w:tr>
      <w:tr w:rsidR="006871B5" w:rsidRPr="00920004" w14:paraId="26E2B6C5" w14:textId="77777777" w:rsidTr="00727C9A">
        <w:trPr>
          <w:trHeight w:val="300"/>
          <w:ins w:id="43665" w:author="phuong vu" w:date="2018-11-30T14:07:00Z"/>
          <w:trPrChange w:id="43666" w:author="phuong vu" w:date="2018-11-30T21:57:00Z">
            <w:trPr>
              <w:trHeight w:val="300"/>
            </w:trPr>
          </w:trPrChange>
        </w:trPr>
        <w:tc>
          <w:tcPr>
            <w:tcW w:w="708" w:type="dxa"/>
            <w:noWrap/>
            <w:vAlign w:val="center"/>
            <w:hideMark/>
            <w:tcPrChange w:id="43667" w:author="phuong vu" w:date="2018-11-30T21:57:00Z">
              <w:tcPr>
                <w:tcW w:w="708" w:type="dxa"/>
                <w:noWrap/>
                <w:vAlign w:val="center"/>
                <w:hideMark/>
              </w:tcPr>
            </w:tcPrChange>
          </w:tcPr>
          <w:p w14:paraId="1EF7EAC2" w14:textId="77777777" w:rsidR="006871B5" w:rsidRPr="00920004" w:rsidRDefault="006871B5" w:rsidP="00BD0851">
            <w:pPr>
              <w:spacing w:before="240" w:line="0" w:lineRule="atLeast"/>
              <w:jc w:val="center"/>
              <w:rPr>
                <w:ins w:id="43668" w:author="phuong vu" w:date="2018-11-30T14:07:00Z"/>
                <w:rPrChange w:id="43669" w:author="phuong vu" w:date="2018-11-30T22:36:00Z">
                  <w:rPr>
                    <w:ins w:id="43670" w:author="phuong vu" w:date="2018-11-30T14:07:00Z"/>
                  </w:rPr>
                </w:rPrChange>
              </w:rPr>
              <w:pPrChange w:id="43671" w:author="phuong vu" w:date="2018-11-30T14:16:00Z">
                <w:pPr>
                  <w:spacing w:line="276" w:lineRule="auto"/>
                  <w:jc w:val="center"/>
                </w:pPr>
              </w:pPrChange>
            </w:pPr>
            <w:ins w:id="43672" w:author="phuong vu" w:date="2018-11-30T14:07:00Z">
              <w:r w:rsidRPr="00920004">
                <w:rPr>
                  <w:rPrChange w:id="43673" w:author="phuong vu" w:date="2018-11-30T22:36:00Z">
                    <w:rPr/>
                  </w:rPrChange>
                </w:rPr>
                <w:t>2</w:t>
              </w:r>
            </w:ins>
          </w:p>
        </w:tc>
        <w:tc>
          <w:tcPr>
            <w:tcW w:w="2257" w:type="dxa"/>
            <w:noWrap/>
            <w:hideMark/>
            <w:tcPrChange w:id="43674" w:author="phuong vu" w:date="2018-11-30T21:57:00Z">
              <w:tcPr>
                <w:tcW w:w="2257" w:type="dxa"/>
                <w:noWrap/>
                <w:hideMark/>
              </w:tcPr>
            </w:tcPrChange>
          </w:tcPr>
          <w:p w14:paraId="27F5DB36" w14:textId="77777777" w:rsidR="006871B5" w:rsidRPr="00920004" w:rsidRDefault="006871B5" w:rsidP="00727C9A">
            <w:pPr>
              <w:rPr>
                <w:ins w:id="43675" w:author="phuong vu" w:date="2018-11-30T14:07:00Z"/>
                <w:lang w:val="en-US"/>
                <w:rPrChange w:id="43676" w:author="phuong vu" w:date="2018-11-30T22:36:00Z">
                  <w:rPr>
                    <w:ins w:id="43677" w:author="phuong vu" w:date="2018-11-30T14:07:00Z"/>
                    <w:lang w:val="en-US"/>
                  </w:rPr>
                </w:rPrChange>
              </w:rPr>
              <w:pPrChange w:id="43678" w:author="phuong vu" w:date="2018-11-30T21:57:00Z">
                <w:pPr>
                  <w:spacing w:line="276" w:lineRule="auto"/>
                </w:pPr>
              </w:pPrChange>
            </w:pPr>
            <w:ins w:id="43679" w:author="phuong vu" w:date="2018-11-30T14:07:00Z">
              <w:r w:rsidRPr="00920004">
                <w:rPr>
                  <w:lang w:val="en-US"/>
                  <w:rPrChange w:id="43680" w:author="phuong vu" w:date="2018-11-30T22:36:00Z">
                    <w:rPr>
                      <w:lang w:val="en-US"/>
                    </w:rPr>
                  </w:rPrChange>
                </w:rPr>
                <w:t>first_name</w:t>
              </w:r>
            </w:ins>
          </w:p>
        </w:tc>
        <w:tc>
          <w:tcPr>
            <w:tcW w:w="1527" w:type="dxa"/>
            <w:noWrap/>
            <w:hideMark/>
            <w:tcPrChange w:id="43681" w:author="phuong vu" w:date="2018-11-30T21:57:00Z">
              <w:tcPr>
                <w:tcW w:w="1527" w:type="dxa"/>
                <w:noWrap/>
                <w:hideMark/>
              </w:tcPr>
            </w:tcPrChange>
          </w:tcPr>
          <w:p w14:paraId="1DE76C14" w14:textId="69531E2F" w:rsidR="006871B5" w:rsidRPr="00920004" w:rsidRDefault="00E452E5" w:rsidP="00727C9A">
            <w:pPr>
              <w:rPr>
                <w:ins w:id="43682" w:author="phuong vu" w:date="2018-11-30T14:07:00Z"/>
                <w:lang w:val="en-US"/>
                <w:rPrChange w:id="43683" w:author="phuong vu" w:date="2018-11-30T22:36:00Z">
                  <w:rPr>
                    <w:ins w:id="43684" w:author="phuong vu" w:date="2018-11-30T14:07:00Z"/>
                    <w:lang w:val="en-US"/>
                  </w:rPr>
                </w:rPrChange>
              </w:rPr>
              <w:pPrChange w:id="43685" w:author="phuong vu" w:date="2018-11-30T21:57:00Z">
                <w:pPr>
                  <w:spacing w:line="276" w:lineRule="auto"/>
                </w:pPr>
              </w:pPrChange>
            </w:pPr>
            <w:ins w:id="43686" w:author="phuong vu" w:date="2018-11-30T21:53:00Z">
              <w:r w:rsidRPr="00920004">
                <w:rPr>
                  <w:rPrChange w:id="43687" w:author="phuong vu" w:date="2018-11-30T22:36:00Z">
                    <w:rPr/>
                  </w:rPrChange>
                </w:rPr>
                <w:t>varchar</w:t>
              </w:r>
            </w:ins>
          </w:p>
        </w:tc>
        <w:tc>
          <w:tcPr>
            <w:tcW w:w="1098" w:type="dxa"/>
            <w:noWrap/>
            <w:hideMark/>
            <w:tcPrChange w:id="43688" w:author="phuong vu" w:date="2018-11-30T21:57:00Z">
              <w:tcPr>
                <w:tcW w:w="1098" w:type="dxa"/>
                <w:noWrap/>
                <w:vAlign w:val="center"/>
                <w:hideMark/>
              </w:tcPr>
            </w:tcPrChange>
          </w:tcPr>
          <w:p w14:paraId="5229FD5A" w14:textId="77777777" w:rsidR="006871B5" w:rsidRPr="00920004" w:rsidRDefault="006871B5" w:rsidP="00727C9A">
            <w:pPr>
              <w:jc w:val="center"/>
              <w:rPr>
                <w:ins w:id="43689" w:author="phuong vu" w:date="2018-11-30T14:07:00Z"/>
                <w:rPrChange w:id="43690" w:author="phuong vu" w:date="2018-11-30T22:36:00Z">
                  <w:rPr>
                    <w:ins w:id="43691" w:author="phuong vu" w:date="2018-11-30T14:07:00Z"/>
                  </w:rPr>
                </w:rPrChange>
              </w:rPr>
              <w:pPrChange w:id="43692" w:author="phuong vu" w:date="2018-11-30T21:57:00Z">
                <w:pPr>
                  <w:spacing w:line="276" w:lineRule="auto"/>
                  <w:jc w:val="center"/>
                </w:pPr>
              </w:pPrChange>
            </w:pPr>
          </w:p>
        </w:tc>
        <w:tc>
          <w:tcPr>
            <w:tcW w:w="838" w:type="dxa"/>
            <w:noWrap/>
            <w:hideMark/>
            <w:tcPrChange w:id="43693" w:author="phuong vu" w:date="2018-11-30T21:57:00Z">
              <w:tcPr>
                <w:tcW w:w="838" w:type="dxa"/>
                <w:noWrap/>
                <w:vAlign w:val="center"/>
                <w:hideMark/>
              </w:tcPr>
            </w:tcPrChange>
          </w:tcPr>
          <w:p w14:paraId="2FE9477A" w14:textId="77777777" w:rsidR="006871B5" w:rsidRPr="00920004" w:rsidRDefault="006871B5" w:rsidP="00727C9A">
            <w:pPr>
              <w:jc w:val="center"/>
              <w:rPr>
                <w:ins w:id="43694" w:author="phuong vu" w:date="2018-11-30T14:07:00Z"/>
                <w:rPrChange w:id="43695" w:author="phuong vu" w:date="2018-11-30T22:36:00Z">
                  <w:rPr>
                    <w:ins w:id="43696" w:author="phuong vu" w:date="2018-11-30T14:07:00Z"/>
                  </w:rPr>
                </w:rPrChange>
              </w:rPr>
              <w:pPrChange w:id="43697" w:author="phuong vu" w:date="2018-11-30T21:57:00Z">
                <w:pPr>
                  <w:spacing w:line="276" w:lineRule="auto"/>
                  <w:jc w:val="center"/>
                </w:pPr>
              </w:pPrChange>
            </w:pPr>
          </w:p>
        </w:tc>
        <w:tc>
          <w:tcPr>
            <w:tcW w:w="823" w:type="dxa"/>
            <w:noWrap/>
            <w:hideMark/>
            <w:tcPrChange w:id="43698" w:author="phuong vu" w:date="2018-11-30T21:57:00Z">
              <w:tcPr>
                <w:tcW w:w="823" w:type="dxa"/>
                <w:noWrap/>
                <w:vAlign w:val="center"/>
                <w:hideMark/>
              </w:tcPr>
            </w:tcPrChange>
          </w:tcPr>
          <w:p w14:paraId="2367EEBC" w14:textId="77777777" w:rsidR="006871B5" w:rsidRPr="00920004" w:rsidRDefault="006871B5" w:rsidP="00727C9A">
            <w:pPr>
              <w:jc w:val="center"/>
              <w:rPr>
                <w:ins w:id="43699" w:author="phuong vu" w:date="2018-11-30T14:07:00Z"/>
                <w:lang w:val="en-US"/>
                <w:rPrChange w:id="43700" w:author="phuong vu" w:date="2018-11-30T22:36:00Z">
                  <w:rPr>
                    <w:ins w:id="43701" w:author="phuong vu" w:date="2018-11-30T14:07:00Z"/>
                    <w:lang w:val="en-US"/>
                  </w:rPr>
                </w:rPrChange>
              </w:rPr>
              <w:pPrChange w:id="43702" w:author="phuong vu" w:date="2018-11-30T21:57:00Z">
                <w:pPr>
                  <w:spacing w:line="276" w:lineRule="auto"/>
                  <w:jc w:val="center"/>
                </w:pPr>
              </w:pPrChange>
            </w:pPr>
            <w:ins w:id="43703" w:author="phuong vu" w:date="2018-11-30T14:07:00Z">
              <w:r w:rsidRPr="00920004">
                <w:rPr>
                  <w:lang w:val="en-US"/>
                  <w:rPrChange w:id="43704" w:author="phuong vu" w:date="2018-11-30T22:36:00Z">
                    <w:rPr>
                      <w:lang w:val="en-US"/>
                    </w:rPr>
                  </w:rPrChange>
                </w:rPr>
                <w:t>X</w:t>
              </w:r>
            </w:ins>
          </w:p>
        </w:tc>
        <w:tc>
          <w:tcPr>
            <w:tcW w:w="1654" w:type="dxa"/>
            <w:noWrap/>
            <w:hideMark/>
            <w:tcPrChange w:id="43705" w:author="phuong vu" w:date="2018-11-30T21:57:00Z">
              <w:tcPr>
                <w:tcW w:w="2228" w:type="dxa"/>
                <w:noWrap/>
                <w:hideMark/>
              </w:tcPr>
            </w:tcPrChange>
          </w:tcPr>
          <w:p w14:paraId="653E6CD9" w14:textId="77777777" w:rsidR="006871B5" w:rsidRPr="00920004" w:rsidRDefault="006871B5" w:rsidP="00727C9A">
            <w:pPr>
              <w:rPr>
                <w:ins w:id="43706" w:author="phuong vu" w:date="2018-11-30T14:07:00Z"/>
                <w:lang w:val="en-US"/>
                <w:rPrChange w:id="43707" w:author="phuong vu" w:date="2018-11-30T22:36:00Z">
                  <w:rPr>
                    <w:ins w:id="43708" w:author="phuong vu" w:date="2018-11-30T14:07:00Z"/>
                    <w:lang w:val="en-US"/>
                  </w:rPr>
                </w:rPrChange>
              </w:rPr>
              <w:pPrChange w:id="43709" w:author="phuong vu" w:date="2018-11-30T21:57:00Z">
                <w:pPr>
                  <w:spacing w:line="276" w:lineRule="auto"/>
                </w:pPr>
              </w:pPrChange>
            </w:pPr>
            <w:ins w:id="43710" w:author="phuong vu" w:date="2018-11-30T14:07:00Z">
              <w:r w:rsidRPr="00920004">
                <w:rPr>
                  <w:lang w:val="en-US"/>
                  <w:rPrChange w:id="43711" w:author="phuong vu" w:date="2018-11-30T22:36:00Z">
                    <w:rPr>
                      <w:lang w:val="en-US"/>
                    </w:rPr>
                  </w:rPrChange>
                </w:rPr>
                <w:t>Tên</w:t>
              </w:r>
            </w:ins>
          </w:p>
        </w:tc>
      </w:tr>
      <w:tr w:rsidR="006871B5" w:rsidRPr="00920004" w14:paraId="16392B4C" w14:textId="77777777" w:rsidTr="00727C9A">
        <w:trPr>
          <w:trHeight w:val="300"/>
          <w:ins w:id="43712" w:author="phuong vu" w:date="2018-11-30T14:07:00Z"/>
          <w:trPrChange w:id="43713" w:author="phuong vu" w:date="2018-11-30T21:57:00Z">
            <w:trPr>
              <w:trHeight w:val="300"/>
            </w:trPr>
          </w:trPrChange>
        </w:trPr>
        <w:tc>
          <w:tcPr>
            <w:tcW w:w="708" w:type="dxa"/>
            <w:noWrap/>
            <w:vAlign w:val="center"/>
            <w:tcPrChange w:id="43714" w:author="phuong vu" w:date="2018-11-30T21:57:00Z">
              <w:tcPr>
                <w:tcW w:w="708" w:type="dxa"/>
                <w:noWrap/>
                <w:vAlign w:val="center"/>
              </w:tcPr>
            </w:tcPrChange>
          </w:tcPr>
          <w:p w14:paraId="628A79A8" w14:textId="77777777" w:rsidR="006871B5" w:rsidRPr="00920004" w:rsidRDefault="006871B5" w:rsidP="00BD0851">
            <w:pPr>
              <w:spacing w:before="240" w:line="0" w:lineRule="atLeast"/>
              <w:jc w:val="center"/>
              <w:rPr>
                <w:ins w:id="43715" w:author="phuong vu" w:date="2018-11-30T14:07:00Z"/>
                <w:lang w:val="en-US"/>
                <w:rPrChange w:id="43716" w:author="phuong vu" w:date="2018-11-30T22:36:00Z">
                  <w:rPr>
                    <w:ins w:id="43717" w:author="phuong vu" w:date="2018-11-30T14:07:00Z"/>
                    <w:lang w:val="en-US"/>
                  </w:rPr>
                </w:rPrChange>
              </w:rPr>
              <w:pPrChange w:id="43718" w:author="phuong vu" w:date="2018-11-30T14:16:00Z">
                <w:pPr>
                  <w:spacing w:line="276" w:lineRule="auto"/>
                  <w:jc w:val="center"/>
                </w:pPr>
              </w:pPrChange>
            </w:pPr>
            <w:ins w:id="43719" w:author="phuong vu" w:date="2018-11-30T14:07:00Z">
              <w:r w:rsidRPr="00920004">
                <w:rPr>
                  <w:lang w:val="en-US"/>
                  <w:rPrChange w:id="43720" w:author="phuong vu" w:date="2018-11-30T22:36:00Z">
                    <w:rPr>
                      <w:lang w:val="en-US"/>
                    </w:rPr>
                  </w:rPrChange>
                </w:rPr>
                <w:t>3</w:t>
              </w:r>
            </w:ins>
          </w:p>
        </w:tc>
        <w:tc>
          <w:tcPr>
            <w:tcW w:w="2257" w:type="dxa"/>
            <w:noWrap/>
            <w:tcPrChange w:id="43721" w:author="phuong vu" w:date="2018-11-30T21:57:00Z">
              <w:tcPr>
                <w:tcW w:w="2257" w:type="dxa"/>
                <w:noWrap/>
              </w:tcPr>
            </w:tcPrChange>
          </w:tcPr>
          <w:p w14:paraId="756A16EB" w14:textId="77777777" w:rsidR="006871B5" w:rsidRPr="00920004" w:rsidRDefault="006871B5" w:rsidP="00727C9A">
            <w:pPr>
              <w:rPr>
                <w:ins w:id="43722" w:author="phuong vu" w:date="2018-11-30T14:07:00Z"/>
                <w:lang w:val="en-US"/>
                <w:rPrChange w:id="43723" w:author="phuong vu" w:date="2018-11-30T22:36:00Z">
                  <w:rPr>
                    <w:ins w:id="43724" w:author="phuong vu" w:date="2018-11-30T14:07:00Z"/>
                    <w:lang w:val="en-US"/>
                  </w:rPr>
                </w:rPrChange>
              </w:rPr>
              <w:pPrChange w:id="43725" w:author="phuong vu" w:date="2018-11-30T21:57:00Z">
                <w:pPr>
                  <w:spacing w:line="276" w:lineRule="auto"/>
                </w:pPr>
              </w:pPrChange>
            </w:pPr>
            <w:ins w:id="43726" w:author="phuong vu" w:date="2018-11-30T14:07:00Z">
              <w:r w:rsidRPr="00920004">
                <w:rPr>
                  <w:lang w:val="en-US"/>
                  <w:rPrChange w:id="43727" w:author="phuong vu" w:date="2018-11-30T22:36:00Z">
                    <w:rPr>
                      <w:lang w:val="en-US"/>
                    </w:rPr>
                  </w:rPrChange>
                </w:rPr>
                <w:t>last_name</w:t>
              </w:r>
            </w:ins>
          </w:p>
        </w:tc>
        <w:tc>
          <w:tcPr>
            <w:tcW w:w="1527" w:type="dxa"/>
            <w:noWrap/>
            <w:tcPrChange w:id="43728" w:author="phuong vu" w:date="2018-11-30T21:57:00Z">
              <w:tcPr>
                <w:tcW w:w="1527" w:type="dxa"/>
                <w:noWrap/>
              </w:tcPr>
            </w:tcPrChange>
          </w:tcPr>
          <w:p w14:paraId="01FE1D00" w14:textId="351DFD9D" w:rsidR="006871B5" w:rsidRPr="00920004" w:rsidRDefault="00E452E5" w:rsidP="00727C9A">
            <w:pPr>
              <w:rPr>
                <w:ins w:id="43729" w:author="phuong vu" w:date="2018-11-30T14:07:00Z"/>
                <w:lang w:val="en-US"/>
                <w:rPrChange w:id="43730" w:author="phuong vu" w:date="2018-11-30T22:36:00Z">
                  <w:rPr>
                    <w:ins w:id="43731" w:author="phuong vu" w:date="2018-11-30T14:07:00Z"/>
                    <w:lang w:val="en-US"/>
                  </w:rPr>
                </w:rPrChange>
              </w:rPr>
              <w:pPrChange w:id="43732" w:author="phuong vu" w:date="2018-11-30T21:57:00Z">
                <w:pPr>
                  <w:spacing w:line="276" w:lineRule="auto"/>
                </w:pPr>
              </w:pPrChange>
            </w:pPr>
            <w:ins w:id="43733" w:author="phuong vu" w:date="2018-11-30T21:53:00Z">
              <w:r w:rsidRPr="00920004">
                <w:rPr>
                  <w:rPrChange w:id="43734" w:author="phuong vu" w:date="2018-11-30T22:36:00Z">
                    <w:rPr/>
                  </w:rPrChange>
                </w:rPr>
                <w:t>varchar</w:t>
              </w:r>
            </w:ins>
          </w:p>
        </w:tc>
        <w:tc>
          <w:tcPr>
            <w:tcW w:w="1098" w:type="dxa"/>
            <w:noWrap/>
            <w:tcPrChange w:id="43735" w:author="phuong vu" w:date="2018-11-30T21:57:00Z">
              <w:tcPr>
                <w:tcW w:w="1098" w:type="dxa"/>
                <w:noWrap/>
                <w:vAlign w:val="center"/>
              </w:tcPr>
            </w:tcPrChange>
          </w:tcPr>
          <w:p w14:paraId="0CAB4492" w14:textId="77777777" w:rsidR="006871B5" w:rsidRPr="00920004" w:rsidRDefault="006871B5" w:rsidP="00727C9A">
            <w:pPr>
              <w:jc w:val="center"/>
              <w:rPr>
                <w:ins w:id="43736" w:author="phuong vu" w:date="2018-11-30T14:07:00Z"/>
                <w:rPrChange w:id="43737" w:author="phuong vu" w:date="2018-11-30T22:36:00Z">
                  <w:rPr>
                    <w:ins w:id="43738" w:author="phuong vu" w:date="2018-11-30T14:07:00Z"/>
                  </w:rPr>
                </w:rPrChange>
              </w:rPr>
              <w:pPrChange w:id="43739" w:author="phuong vu" w:date="2018-11-30T21:57:00Z">
                <w:pPr>
                  <w:spacing w:line="276" w:lineRule="auto"/>
                  <w:jc w:val="center"/>
                </w:pPr>
              </w:pPrChange>
            </w:pPr>
          </w:p>
        </w:tc>
        <w:tc>
          <w:tcPr>
            <w:tcW w:w="838" w:type="dxa"/>
            <w:noWrap/>
            <w:tcPrChange w:id="43740" w:author="phuong vu" w:date="2018-11-30T21:57:00Z">
              <w:tcPr>
                <w:tcW w:w="838" w:type="dxa"/>
                <w:noWrap/>
                <w:vAlign w:val="center"/>
              </w:tcPr>
            </w:tcPrChange>
          </w:tcPr>
          <w:p w14:paraId="21725808" w14:textId="77777777" w:rsidR="006871B5" w:rsidRPr="00920004" w:rsidRDefault="006871B5" w:rsidP="00727C9A">
            <w:pPr>
              <w:jc w:val="center"/>
              <w:rPr>
                <w:ins w:id="43741" w:author="phuong vu" w:date="2018-11-30T14:07:00Z"/>
                <w:rPrChange w:id="43742" w:author="phuong vu" w:date="2018-11-30T22:36:00Z">
                  <w:rPr>
                    <w:ins w:id="43743" w:author="phuong vu" w:date="2018-11-30T14:07:00Z"/>
                  </w:rPr>
                </w:rPrChange>
              </w:rPr>
              <w:pPrChange w:id="43744" w:author="phuong vu" w:date="2018-11-30T21:57:00Z">
                <w:pPr>
                  <w:spacing w:line="276" w:lineRule="auto"/>
                  <w:jc w:val="center"/>
                </w:pPr>
              </w:pPrChange>
            </w:pPr>
          </w:p>
        </w:tc>
        <w:tc>
          <w:tcPr>
            <w:tcW w:w="823" w:type="dxa"/>
            <w:noWrap/>
            <w:tcPrChange w:id="43745" w:author="phuong vu" w:date="2018-11-30T21:57:00Z">
              <w:tcPr>
                <w:tcW w:w="823" w:type="dxa"/>
                <w:noWrap/>
                <w:vAlign w:val="center"/>
              </w:tcPr>
            </w:tcPrChange>
          </w:tcPr>
          <w:p w14:paraId="3AA7DDD9" w14:textId="77777777" w:rsidR="006871B5" w:rsidRPr="00920004" w:rsidRDefault="006871B5" w:rsidP="00727C9A">
            <w:pPr>
              <w:jc w:val="center"/>
              <w:rPr>
                <w:ins w:id="43746" w:author="phuong vu" w:date="2018-11-30T14:07:00Z"/>
                <w:lang w:val="en-US"/>
                <w:rPrChange w:id="43747" w:author="phuong vu" w:date="2018-11-30T22:36:00Z">
                  <w:rPr>
                    <w:ins w:id="43748" w:author="phuong vu" w:date="2018-11-30T14:07:00Z"/>
                    <w:lang w:val="en-US"/>
                  </w:rPr>
                </w:rPrChange>
              </w:rPr>
              <w:pPrChange w:id="43749" w:author="phuong vu" w:date="2018-11-30T21:57:00Z">
                <w:pPr>
                  <w:spacing w:line="276" w:lineRule="auto"/>
                  <w:jc w:val="center"/>
                </w:pPr>
              </w:pPrChange>
            </w:pPr>
            <w:ins w:id="43750" w:author="phuong vu" w:date="2018-11-30T14:07:00Z">
              <w:r w:rsidRPr="00920004">
                <w:rPr>
                  <w:lang w:val="en-US"/>
                  <w:rPrChange w:id="43751" w:author="phuong vu" w:date="2018-11-30T22:36:00Z">
                    <w:rPr>
                      <w:lang w:val="en-US"/>
                    </w:rPr>
                  </w:rPrChange>
                </w:rPr>
                <w:t>X</w:t>
              </w:r>
            </w:ins>
          </w:p>
        </w:tc>
        <w:tc>
          <w:tcPr>
            <w:tcW w:w="1654" w:type="dxa"/>
            <w:noWrap/>
            <w:tcPrChange w:id="43752" w:author="phuong vu" w:date="2018-11-30T21:57:00Z">
              <w:tcPr>
                <w:tcW w:w="2228" w:type="dxa"/>
                <w:noWrap/>
              </w:tcPr>
            </w:tcPrChange>
          </w:tcPr>
          <w:p w14:paraId="54F6AC34" w14:textId="77777777" w:rsidR="006871B5" w:rsidRPr="00920004" w:rsidRDefault="006871B5" w:rsidP="00727C9A">
            <w:pPr>
              <w:rPr>
                <w:ins w:id="43753" w:author="phuong vu" w:date="2018-11-30T14:07:00Z"/>
                <w:lang w:val="en-US"/>
                <w:rPrChange w:id="43754" w:author="phuong vu" w:date="2018-11-30T22:36:00Z">
                  <w:rPr>
                    <w:ins w:id="43755" w:author="phuong vu" w:date="2018-11-30T14:07:00Z"/>
                    <w:lang w:val="en-US"/>
                  </w:rPr>
                </w:rPrChange>
              </w:rPr>
              <w:pPrChange w:id="43756" w:author="phuong vu" w:date="2018-11-30T21:57:00Z">
                <w:pPr>
                  <w:spacing w:line="276" w:lineRule="auto"/>
                </w:pPr>
              </w:pPrChange>
            </w:pPr>
            <w:ins w:id="43757" w:author="phuong vu" w:date="2018-11-30T14:07:00Z">
              <w:r w:rsidRPr="00920004">
                <w:rPr>
                  <w:lang w:val="en-US"/>
                  <w:rPrChange w:id="43758" w:author="phuong vu" w:date="2018-11-30T22:36:00Z">
                    <w:rPr>
                      <w:lang w:val="en-US"/>
                    </w:rPr>
                  </w:rPrChange>
                </w:rPr>
                <w:t>Họ</w:t>
              </w:r>
            </w:ins>
          </w:p>
        </w:tc>
      </w:tr>
      <w:tr w:rsidR="006871B5" w:rsidRPr="00920004" w14:paraId="0CC97345" w14:textId="77777777" w:rsidTr="00727C9A">
        <w:trPr>
          <w:trHeight w:val="300"/>
          <w:ins w:id="43759" w:author="phuong vu" w:date="2018-11-30T14:07:00Z"/>
          <w:trPrChange w:id="43760" w:author="phuong vu" w:date="2018-11-30T21:57:00Z">
            <w:trPr>
              <w:trHeight w:val="300"/>
            </w:trPr>
          </w:trPrChange>
        </w:trPr>
        <w:tc>
          <w:tcPr>
            <w:tcW w:w="708" w:type="dxa"/>
            <w:noWrap/>
            <w:vAlign w:val="center"/>
            <w:tcPrChange w:id="43761" w:author="phuong vu" w:date="2018-11-30T21:57:00Z">
              <w:tcPr>
                <w:tcW w:w="708" w:type="dxa"/>
                <w:noWrap/>
                <w:vAlign w:val="center"/>
              </w:tcPr>
            </w:tcPrChange>
          </w:tcPr>
          <w:p w14:paraId="2A3EC55F" w14:textId="77777777" w:rsidR="006871B5" w:rsidRPr="00920004" w:rsidRDefault="006871B5" w:rsidP="00BD0851">
            <w:pPr>
              <w:spacing w:before="240" w:line="0" w:lineRule="atLeast"/>
              <w:jc w:val="center"/>
              <w:rPr>
                <w:ins w:id="43762" w:author="phuong vu" w:date="2018-11-30T14:07:00Z"/>
                <w:lang w:val="en-US"/>
                <w:rPrChange w:id="43763" w:author="phuong vu" w:date="2018-11-30T22:36:00Z">
                  <w:rPr>
                    <w:ins w:id="43764" w:author="phuong vu" w:date="2018-11-30T14:07:00Z"/>
                    <w:lang w:val="en-US"/>
                  </w:rPr>
                </w:rPrChange>
              </w:rPr>
              <w:pPrChange w:id="43765" w:author="phuong vu" w:date="2018-11-30T14:16:00Z">
                <w:pPr>
                  <w:spacing w:line="276" w:lineRule="auto"/>
                  <w:jc w:val="center"/>
                </w:pPr>
              </w:pPrChange>
            </w:pPr>
            <w:ins w:id="43766" w:author="phuong vu" w:date="2018-11-30T14:07:00Z">
              <w:r w:rsidRPr="00920004">
                <w:rPr>
                  <w:lang w:val="en-US"/>
                  <w:rPrChange w:id="43767" w:author="phuong vu" w:date="2018-11-30T22:36:00Z">
                    <w:rPr>
                      <w:lang w:val="en-US"/>
                    </w:rPr>
                  </w:rPrChange>
                </w:rPr>
                <w:t>4</w:t>
              </w:r>
            </w:ins>
          </w:p>
        </w:tc>
        <w:tc>
          <w:tcPr>
            <w:tcW w:w="2257" w:type="dxa"/>
            <w:noWrap/>
            <w:tcPrChange w:id="43768" w:author="phuong vu" w:date="2018-11-30T21:57:00Z">
              <w:tcPr>
                <w:tcW w:w="2257" w:type="dxa"/>
                <w:noWrap/>
              </w:tcPr>
            </w:tcPrChange>
          </w:tcPr>
          <w:p w14:paraId="4526A148" w14:textId="77777777" w:rsidR="006871B5" w:rsidRPr="00920004" w:rsidRDefault="006871B5" w:rsidP="00727C9A">
            <w:pPr>
              <w:rPr>
                <w:ins w:id="43769" w:author="phuong vu" w:date="2018-11-30T14:07:00Z"/>
                <w:lang w:val="en-US"/>
                <w:rPrChange w:id="43770" w:author="phuong vu" w:date="2018-11-30T22:36:00Z">
                  <w:rPr>
                    <w:ins w:id="43771" w:author="phuong vu" w:date="2018-11-30T14:07:00Z"/>
                    <w:lang w:val="en-US"/>
                  </w:rPr>
                </w:rPrChange>
              </w:rPr>
              <w:pPrChange w:id="43772" w:author="phuong vu" w:date="2018-11-30T21:57:00Z">
                <w:pPr>
                  <w:spacing w:line="276" w:lineRule="auto"/>
                </w:pPr>
              </w:pPrChange>
            </w:pPr>
            <w:ins w:id="43773" w:author="phuong vu" w:date="2018-11-30T14:07:00Z">
              <w:r w:rsidRPr="00920004">
                <w:rPr>
                  <w:lang w:val="en-US"/>
                  <w:rPrChange w:id="43774" w:author="phuong vu" w:date="2018-11-30T22:36:00Z">
                    <w:rPr>
                      <w:lang w:val="en-US"/>
                    </w:rPr>
                  </w:rPrChange>
                </w:rPr>
                <w:t>create_date</w:t>
              </w:r>
            </w:ins>
          </w:p>
        </w:tc>
        <w:tc>
          <w:tcPr>
            <w:tcW w:w="1527" w:type="dxa"/>
            <w:noWrap/>
            <w:tcPrChange w:id="43775" w:author="phuong vu" w:date="2018-11-30T21:57:00Z">
              <w:tcPr>
                <w:tcW w:w="1527" w:type="dxa"/>
                <w:noWrap/>
              </w:tcPr>
            </w:tcPrChange>
          </w:tcPr>
          <w:p w14:paraId="760623D7" w14:textId="77777777" w:rsidR="006871B5" w:rsidRPr="00920004" w:rsidRDefault="006871B5" w:rsidP="00727C9A">
            <w:pPr>
              <w:rPr>
                <w:ins w:id="43776" w:author="phuong vu" w:date="2018-11-30T14:07:00Z"/>
                <w:lang w:val="en-US"/>
                <w:rPrChange w:id="43777" w:author="phuong vu" w:date="2018-11-30T22:36:00Z">
                  <w:rPr>
                    <w:ins w:id="43778" w:author="phuong vu" w:date="2018-11-30T14:07:00Z"/>
                    <w:lang w:val="en-US"/>
                  </w:rPr>
                </w:rPrChange>
              </w:rPr>
              <w:pPrChange w:id="43779" w:author="phuong vu" w:date="2018-11-30T21:57:00Z">
                <w:pPr>
                  <w:spacing w:line="276" w:lineRule="auto"/>
                </w:pPr>
              </w:pPrChange>
            </w:pPr>
            <w:ins w:id="43780" w:author="phuong vu" w:date="2018-11-30T14:07:00Z">
              <w:r w:rsidRPr="00920004">
                <w:rPr>
                  <w:lang w:val="en-US"/>
                  <w:rPrChange w:id="43781" w:author="phuong vu" w:date="2018-11-30T22:36:00Z">
                    <w:rPr>
                      <w:lang w:val="en-US"/>
                    </w:rPr>
                  </w:rPrChange>
                </w:rPr>
                <w:t>datetime</w:t>
              </w:r>
            </w:ins>
          </w:p>
        </w:tc>
        <w:tc>
          <w:tcPr>
            <w:tcW w:w="1098" w:type="dxa"/>
            <w:noWrap/>
            <w:tcPrChange w:id="43782" w:author="phuong vu" w:date="2018-11-30T21:57:00Z">
              <w:tcPr>
                <w:tcW w:w="1098" w:type="dxa"/>
                <w:noWrap/>
                <w:vAlign w:val="center"/>
              </w:tcPr>
            </w:tcPrChange>
          </w:tcPr>
          <w:p w14:paraId="6499E364" w14:textId="77777777" w:rsidR="006871B5" w:rsidRPr="00920004" w:rsidRDefault="006871B5" w:rsidP="00727C9A">
            <w:pPr>
              <w:jc w:val="center"/>
              <w:rPr>
                <w:ins w:id="43783" w:author="phuong vu" w:date="2018-11-30T14:07:00Z"/>
                <w:rPrChange w:id="43784" w:author="phuong vu" w:date="2018-11-30T22:36:00Z">
                  <w:rPr>
                    <w:ins w:id="43785" w:author="phuong vu" w:date="2018-11-30T14:07:00Z"/>
                  </w:rPr>
                </w:rPrChange>
              </w:rPr>
              <w:pPrChange w:id="43786" w:author="phuong vu" w:date="2018-11-30T21:57:00Z">
                <w:pPr>
                  <w:spacing w:line="276" w:lineRule="auto"/>
                  <w:jc w:val="center"/>
                </w:pPr>
              </w:pPrChange>
            </w:pPr>
          </w:p>
        </w:tc>
        <w:tc>
          <w:tcPr>
            <w:tcW w:w="838" w:type="dxa"/>
            <w:noWrap/>
            <w:tcPrChange w:id="43787" w:author="phuong vu" w:date="2018-11-30T21:57:00Z">
              <w:tcPr>
                <w:tcW w:w="838" w:type="dxa"/>
                <w:noWrap/>
                <w:vAlign w:val="center"/>
              </w:tcPr>
            </w:tcPrChange>
          </w:tcPr>
          <w:p w14:paraId="7EB56FEE" w14:textId="77777777" w:rsidR="006871B5" w:rsidRPr="00920004" w:rsidRDefault="006871B5" w:rsidP="00727C9A">
            <w:pPr>
              <w:jc w:val="center"/>
              <w:rPr>
                <w:ins w:id="43788" w:author="phuong vu" w:date="2018-11-30T14:07:00Z"/>
                <w:rPrChange w:id="43789" w:author="phuong vu" w:date="2018-11-30T22:36:00Z">
                  <w:rPr>
                    <w:ins w:id="43790" w:author="phuong vu" w:date="2018-11-30T14:07:00Z"/>
                  </w:rPr>
                </w:rPrChange>
              </w:rPr>
              <w:pPrChange w:id="43791" w:author="phuong vu" w:date="2018-11-30T21:57:00Z">
                <w:pPr>
                  <w:spacing w:line="276" w:lineRule="auto"/>
                  <w:jc w:val="center"/>
                </w:pPr>
              </w:pPrChange>
            </w:pPr>
          </w:p>
        </w:tc>
        <w:tc>
          <w:tcPr>
            <w:tcW w:w="823" w:type="dxa"/>
            <w:noWrap/>
            <w:tcPrChange w:id="43792" w:author="phuong vu" w:date="2018-11-30T21:57:00Z">
              <w:tcPr>
                <w:tcW w:w="823" w:type="dxa"/>
                <w:noWrap/>
                <w:vAlign w:val="center"/>
              </w:tcPr>
            </w:tcPrChange>
          </w:tcPr>
          <w:p w14:paraId="1194004A" w14:textId="77777777" w:rsidR="006871B5" w:rsidRPr="00920004" w:rsidRDefault="006871B5" w:rsidP="00727C9A">
            <w:pPr>
              <w:jc w:val="center"/>
              <w:rPr>
                <w:ins w:id="43793" w:author="phuong vu" w:date="2018-11-30T14:07:00Z"/>
                <w:lang w:val="en-US"/>
                <w:rPrChange w:id="43794" w:author="phuong vu" w:date="2018-11-30T22:36:00Z">
                  <w:rPr>
                    <w:ins w:id="43795" w:author="phuong vu" w:date="2018-11-30T14:07:00Z"/>
                    <w:lang w:val="en-US"/>
                  </w:rPr>
                </w:rPrChange>
              </w:rPr>
              <w:pPrChange w:id="43796" w:author="phuong vu" w:date="2018-11-30T21:57:00Z">
                <w:pPr>
                  <w:spacing w:line="276" w:lineRule="auto"/>
                  <w:jc w:val="center"/>
                </w:pPr>
              </w:pPrChange>
            </w:pPr>
          </w:p>
        </w:tc>
        <w:tc>
          <w:tcPr>
            <w:tcW w:w="1654" w:type="dxa"/>
            <w:noWrap/>
            <w:tcPrChange w:id="43797" w:author="phuong vu" w:date="2018-11-30T21:57:00Z">
              <w:tcPr>
                <w:tcW w:w="2228" w:type="dxa"/>
                <w:noWrap/>
              </w:tcPr>
            </w:tcPrChange>
          </w:tcPr>
          <w:p w14:paraId="75DBD00D" w14:textId="77777777" w:rsidR="006871B5" w:rsidRPr="00920004" w:rsidRDefault="006871B5" w:rsidP="00727C9A">
            <w:pPr>
              <w:rPr>
                <w:ins w:id="43798" w:author="phuong vu" w:date="2018-11-30T14:07:00Z"/>
                <w:lang w:val="en-US"/>
                <w:rPrChange w:id="43799" w:author="phuong vu" w:date="2018-11-30T22:36:00Z">
                  <w:rPr>
                    <w:ins w:id="43800" w:author="phuong vu" w:date="2018-11-30T14:07:00Z"/>
                    <w:lang w:val="en-US"/>
                  </w:rPr>
                </w:rPrChange>
              </w:rPr>
              <w:pPrChange w:id="43801" w:author="phuong vu" w:date="2018-11-30T21:57:00Z">
                <w:pPr>
                  <w:spacing w:line="276" w:lineRule="auto"/>
                </w:pPr>
              </w:pPrChange>
            </w:pPr>
            <w:ins w:id="43802" w:author="phuong vu" w:date="2018-11-30T14:07:00Z">
              <w:r w:rsidRPr="00920004">
                <w:rPr>
                  <w:lang w:val="en-US"/>
                  <w:rPrChange w:id="43803" w:author="phuong vu" w:date="2018-11-30T22:36:00Z">
                    <w:rPr>
                      <w:lang w:val="en-US"/>
                    </w:rPr>
                  </w:rPrChange>
                </w:rPr>
                <w:t>Ngày tạo</w:t>
              </w:r>
            </w:ins>
          </w:p>
        </w:tc>
      </w:tr>
      <w:tr w:rsidR="006871B5" w:rsidRPr="00920004" w14:paraId="6F8BA8F1" w14:textId="77777777" w:rsidTr="00727C9A">
        <w:trPr>
          <w:trHeight w:val="300"/>
          <w:ins w:id="43804" w:author="phuong vu" w:date="2018-11-30T14:07:00Z"/>
          <w:trPrChange w:id="43805" w:author="phuong vu" w:date="2018-11-30T21:57:00Z">
            <w:trPr>
              <w:trHeight w:val="300"/>
            </w:trPr>
          </w:trPrChange>
        </w:trPr>
        <w:tc>
          <w:tcPr>
            <w:tcW w:w="708" w:type="dxa"/>
            <w:noWrap/>
            <w:vAlign w:val="center"/>
            <w:hideMark/>
            <w:tcPrChange w:id="43806" w:author="phuong vu" w:date="2018-11-30T21:57:00Z">
              <w:tcPr>
                <w:tcW w:w="708" w:type="dxa"/>
                <w:noWrap/>
                <w:vAlign w:val="center"/>
                <w:hideMark/>
              </w:tcPr>
            </w:tcPrChange>
          </w:tcPr>
          <w:p w14:paraId="2757CAF3" w14:textId="77777777" w:rsidR="006871B5" w:rsidRPr="00920004" w:rsidRDefault="006871B5" w:rsidP="00BD0851">
            <w:pPr>
              <w:spacing w:before="240" w:line="0" w:lineRule="atLeast"/>
              <w:jc w:val="center"/>
              <w:rPr>
                <w:ins w:id="43807" w:author="phuong vu" w:date="2018-11-30T14:07:00Z"/>
                <w:lang w:val="en-US"/>
                <w:rPrChange w:id="43808" w:author="phuong vu" w:date="2018-11-30T22:36:00Z">
                  <w:rPr>
                    <w:ins w:id="43809" w:author="phuong vu" w:date="2018-11-30T14:07:00Z"/>
                    <w:lang w:val="en-US"/>
                  </w:rPr>
                </w:rPrChange>
              </w:rPr>
              <w:pPrChange w:id="43810" w:author="phuong vu" w:date="2018-11-30T14:16:00Z">
                <w:pPr>
                  <w:spacing w:line="276" w:lineRule="auto"/>
                  <w:jc w:val="center"/>
                </w:pPr>
              </w:pPrChange>
            </w:pPr>
            <w:ins w:id="43811" w:author="phuong vu" w:date="2018-11-30T14:07:00Z">
              <w:r w:rsidRPr="00920004">
                <w:rPr>
                  <w:lang w:val="en-US"/>
                  <w:rPrChange w:id="43812" w:author="phuong vu" w:date="2018-11-30T22:36:00Z">
                    <w:rPr>
                      <w:lang w:val="en-US"/>
                    </w:rPr>
                  </w:rPrChange>
                </w:rPr>
                <w:t>5</w:t>
              </w:r>
            </w:ins>
          </w:p>
        </w:tc>
        <w:tc>
          <w:tcPr>
            <w:tcW w:w="2257" w:type="dxa"/>
            <w:noWrap/>
            <w:hideMark/>
            <w:tcPrChange w:id="43813" w:author="phuong vu" w:date="2018-11-30T21:57:00Z">
              <w:tcPr>
                <w:tcW w:w="2257" w:type="dxa"/>
                <w:noWrap/>
                <w:hideMark/>
              </w:tcPr>
            </w:tcPrChange>
          </w:tcPr>
          <w:p w14:paraId="6E119E8C" w14:textId="77777777" w:rsidR="006871B5" w:rsidRPr="00920004" w:rsidRDefault="006871B5" w:rsidP="00727C9A">
            <w:pPr>
              <w:rPr>
                <w:ins w:id="43814" w:author="phuong vu" w:date="2018-11-30T14:07:00Z"/>
                <w:lang w:val="en-US"/>
                <w:rPrChange w:id="43815" w:author="phuong vu" w:date="2018-11-30T22:36:00Z">
                  <w:rPr>
                    <w:ins w:id="43816" w:author="phuong vu" w:date="2018-11-30T14:07:00Z"/>
                    <w:lang w:val="en-US"/>
                  </w:rPr>
                </w:rPrChange>
              </w:rPr>
              <w:pPrChange w:id="43817" w:author="phuong vu" w:date="2018-11-30T21:57:00Z">
                <w:pPr>
                  <w:spacing w:line="276" w:lineRule="auto"/>
                </w:pPr>
              </w:pPrChange>
            </w:pPr>
            <w:ins w:id="43818" w:author="phuong vu" w:date="2018-11-30T14:07:00Z">
              <w:r w:rsidRPr="00920004">
                <w:rPr>
                  <w:lang w:val="en-US"/>
                  <w:rPrChange w:id="43819" w:author="phuong vu" w:date="2018-11-30T22:36:00Z">
                    <w:rPr>
                      <w:lang w:val="en-US"/>
                    </w:rPr>
                  </w:rPrChange>
                </w:rPr>
                <w:t>user_type</w:t>
              </w:r>
            </w:ins>
          </w:p>
        </w:tc>
        <w:tc>
          <w:tcPr>
            <w:tcW w:w="1527" w:type="dxa"/>
            <w:noWrap/>
            <w:hideMark/>
            <w:tcPrChange w:id="43820" w:author="phuong vu" w:date="2018-11-30T21:57:00Z">
              <w:tcPr>
                <w:tcW w:w="1527" w:type="dxa"/>
                <w:noWrap/>
                <w:hideMark/>
              </w:tcPr>
            </w:tcPrChange>
          </w:tcPr>
          <w:p w14:paraId="34FC4BA2" w14:textId="734049B2" w:rsidR="006871B5" w:rsidRPr="00920004" w:rsidRDefault="00E452E5" w:rsidP="00727C9A">
            <w:pPr>
              <w:rPr>
                <w:ins w:id="43821" w:author="phuong vu" w:date="2018-11-30T14:07:00Z"/>
                <w:rPrChange w:id="43822" w:author="phuong vu" w:date="2018-11-30T22:36:00Z">
                  <w:rPr>
                    <w:ins w:id="43823" w:author="phuong vu" w:date="2018-11-30T14:07:00Z"/>
                  </w:rPr>
                </w:rPrChange>
              </w:rPr>
              <w:pPrChange w:id="43824" w:author="phuong vu" w:date="2018-11-30T21:57:00Z">
                <w:pPr>
                  <w:spacing w:line="276" w:lineRule="auto"/>
                </w:pPr>
              </w:pPrChange>
            </w:pPr>
            <w:ins w:id="43825" w:author="phuong vu" w:date="2018-11-30T21:53:00Z">
              <w:r w:rsidRPr="00920004">
                <w:rPr>
                  <w:rPrChange w:id="43826" w:author="phuong vu" w:date="2018-11-30T22:36:00Z">
                    <w:rPr/>
                  </w:rPrChange>
                </w:rPr>
                <w:t>varchar</w:t>
              </w:r>
            </w:ins>
          </w:p>
        </w:tc>
        <w:tc>
          <w:tcPr>
            <w:tcW w:w="1098" w:type="dxa"/>
            <w:noWrap/>
            <w:hideMark/>
            <w:tcPrChange w:id="43827" w:author="phuong vu" w:date="2018-11-30T21:57:00Z">
              <w:tcPr>
                <w:tcW w:w="1098" w:type="dxa"/>
                <w:noWrap/>
                <w:vAlign w:val="center"/>
                <w:hideMark/>
              </w:tcPr>
            </w:tcPrChange>
          </w:tcPr>
          <w:p w14:paraId="4DEE598C" w14:textId="77777777" w:rsidR="006871B5" w:rsidRPr="00920004" w:rsidRDefault="006871B5" w:rsidP="00727C9A">
            <w:pPr>
              <w:jc w:val="center"/>
              <w:rPr>
                <w:ins w:id="43828" w:author="phuong vu" w:date="2018-11-30T14:07:00Z"/>
                <w:rPrChange w:id="43829" w:author="phuong vu" w:date="2018-11-30T22:36:00Z">
                  <w:rPr>
                    <w:ins w:id="43830" w:author="phuong vu" w:date="2018-11-30T14:07:00Z"/>
                  </w:rPr>
                </w:rPrChange>
              </w:rPr>
              <w:pPrChange w:id="43831" w:author="phuong vu" w:date="2018-11-30T21:57:00Z">
                <w:pPr>
                  <w:spacing w:line="276" w:lineRule="auto"/>
                  <w:jc w:val="center"/>
                </w:pPr>
              </w:pPrChange>
            </w:pPr>
            <w:ins w:id="43832" w:author="phuong vu" w:date="2018-11-30T14:07:00Z">
              <w:r w:rsidRPr="00920004">
                <w:rPr>
                  <w:rPrChange w:id="43833" w:author="phuong vu" w:date="2018-11-30T22:36:00Z">
                    <w:rPr/>
                  </w:rPrChange>
                </w:rPr>
                <w:t>X</w:t>
              </w:r>
            </w:ins>
          </w:p>
        </w:tc>
        <w:tc>
          <w:tcPr>
            <w:tcW w:w="838" w:type="dxa"/>
            <w:noWrap/>
            <w:hideMark/>
            <w:tcPrChange w:id="43834" w:author="phuong vu" w:date="2018-11-30T21:57:00Z">
              <w:tcPr>
                <w:tcW w:w="838" w:type="dxa"/>
                <w:noWrap/>
                <w:vAlign w:val="center"/>
                <w:hideMark/>
              </w:tcPr>
            </w:tcPrChange>
          </w:tcPr>
          <w:p w14:paraId="4BEE2594" w14:textId="77777777" w:rsidR="006871B5" w:rsidRPr="00920004" w:rsidRDefault="006871B5" w:rsidP="00727C9A">
            <w:pPr>
              <w:jc w:val="center"/>
              <w:rPr>
                <w:ins w:id="43835" w:author="phuong vu" w:date="2018-11-30T14:07:00Z"/>
                <w:rPrChange w:id="43836" w:author="phuong vu" w:date="2018-11-30T22:36:00Z">
                  <w:rPr>
                    <w:ins w:id="43837" w:author="phuong vu" w:date="2018-11-30T14:07:00Z"/>
                  </w:rPr>
                </w:rPrChange>
              </w:rPr>
              <w:pPrChange w:id="43838" w:author="phuong vu" w:date="2018-11-30T21:57:00Z">
                <w:pPr>
                  <w:spacing w:line="276" w:lineRule="auto"/>
                  <w:jc w:val="center"/>
                </w:pPr>
              </w:pPrChange>
            </w:pPr>
          </w:p>
        </w:tc>
        <w:tc>
          <w:tcPr>
            <w:tcW w:w="823" w:type="dxa"/>
            <w:noWrap/>
            <w:hideMark/>
            <w:tcPrChange w:id="43839" w:author="phuong vu" w:date="2018-11-30T21:57:00Z">
              <w:tcPr>
                <w:tcW w:w="823" w:type="dxa"/>
                <w:noWrap/>
                <w:vAlign w:val="center"/>
                <w:hideMark/>
              </w:tcPr>
            </w:tcPrChange>
          </w:tcPr>
          <w:p w14:paraId="0A2470D1" w14:textId="77777777" w:rsidR="006871B5" w:rsidRPr="00920004" w:rsidRDefault="006871B5" w:rsidP="00727C9A">
            <w:pPr>
              <w:jc w:val="center"/>
              <w:rPr>
                <w:ins w:id="43840" w:author="phuong vu" w:date="2018-11-30T14:07:00Z"/>
                <w:rPrChange w:id="43841" w:author="phuong vu" w:date="2018-11-30T22:36:00Z">
                  <w:rPr>
                    <w:ins w:id="43842" w:author="phuong vu" w:date="2018-11-30T14:07:00Z"/>
                  </w:rPr>
                </w:rPrChange>
              </w:rPr>
              <w:pPrChange w:id="43843" w:author="phuong vu" w:date="2018-11-30T21:57:00Z">
                <w:pPr>
                  <w:spacing w:line="276" w:lineRule="auto"/>
                  <w:jc w:val="center"/>
                </w:pPr>
              </w:pPrChange>
            </w:pPr>
          </w:p>
        </w:tc>
        <w:tc>
          <w:tcPr>
            <w:tcW w:w="1654" w:type="dxa"/>
            <w:noWrap/>
            <w:hideMark/>
            <w:tcPrChange w:id="43844" w:author="phuong vu" w:date="2018-11-30T21:57:00Z">
              <w:tcPr>
                <w:tcW w:w="2228" w:type="dxa"/>
                <w:noWrap/>
                <w:hideMark/>
              </w:tcPr>
            </w:tcPrChange>
          </w:tcPr>
          <w:p w14:paraId="3308B16E" w14:textId="77777777" w:rsidR="006871B5" w:rsidRPr="00920004" w:rsidRDefault="006871B5" w:rsidP="00727C9A">
            <w:pPr>
              <w:rPr>
                <w:ins w:id="43845" w:author="phuong vu" w:date="2018-11-30T14:07:00Z"/>
                <w:lang w:val="en-US"/>
                <w:rPrChange w:id="43846" w:author="phuong vu" w:date="2018-11-30T22:36:00Z">
                  <w:rPr>
                    <w:ins w:id="43847" w:author="phuong vu" w:date="2018-11-30T14:07:00Z"/>
                    <w:lang w:val="en-US"/>
                  </w:rPr>
                </w:rPrChange>
              </w:rPr>
              <w:pPrChange w:id="43848" w:author="phuong vu" w:date="2018-11-30T21:57:00Z">
                <w:pPr>
                  <w:keepNext/>
                  <w:spacing w:line="276" w:lineRule="auto"/>
                </w:pPr>
              </w:pPrChange>
            </w:pPr>
            <w:ins w:id="43849" w:author="phuong vu" w:date="2018-11-30T14:07:00Z">
              <w:r w:rsidRPr="00920004">
                <w:rPr>
                  <w:lang w:val="en-US"/>
                  <w:rPrChange w:id="43850" w:author="phuong vu" w:date="2018-11-30T22:36:00Z">
                    <w:rPr>
                      <w:lang w:val="en-US"/>
                    </w:rPr>
                  </w:rPrChange>
                </w:rPr>
                <w:t>Loại tài khoản</w:t>
              </w:r>
            </w:ins>
          </w:p>
        </w:tc>
      </w:tr>
    </w:tbl>
    <w:p w14:paraId="4C4BBF44" w14:textId="01FBC91E" w:rsidR="00BD0851" w:rsidRDefault="00BD0851" w:rsidP="00A17FA5">
      <w:pPr>
        <w:pStyle w:val="Caption"/>
        <w:rPr>
          <w:ins w:id="43851" w:author="phuong vu" w:date="2018-11-30T23:41:00Z"/>
          <w:lang w:val="en-US"/>
        </w:rPr>
      </w:pPr>
      <w:bookmarkStart w:id="43852" w:name="_Toc531381678"/>
      <w:ins w:id="43853" w:author="phuong vu" w:date="2018-11-30T14:17:00Z">
        <w:r w:rsidRPr="00920004">
          <w:rPr>
            <w:rPrChange w:id="43854" w:author="phuong vu" w:date="2018-11-30T22:36:00Z">
              <w:rPr/>
            </w:rPrChange>
          </w:rPr>
          <w:t xml:space="preserve">Bảng </w:t>
        </w:r>
      </w:ins>
      <w:ins w:id="43855" w:author="phuong vu" w:date="2018-11-30T14:54:00Z">
        <w:r w:rsidR="00D632EE" w:rsidRPr="00920004">
          <w:rPr>
            <w:rPrChange w:id="43856" w:author="phuong vu" w:date="2018-11-30T22:36:00Z">
              <w:rPr/>
            </w:rPrChange>
          </w:rPr>
          <w:fldChar w:fldCharType="begin"/>
        </w:r>
        <w:r w:rsidR="00D632EE" w:rsidRPr="00920004">
          <w:rPr>
            <w:rPrChange w:id="43857" w:author="phuong vu" w:date="2018-11-30T22:36:00Z">
              <w:rPr/>
            </w:rPrChange>
          </w:rPr>
          <w:instrText xml:space="preserve"> STYLEREF 1 \s </w:instrText>
        </w:r>
      </w:ins>
      <w:r w:rsidR="00D632EE" w:rsidRPr="00920004">
        <w:rPr>
          <w:rPrChange w:id="43858" w:author="phuong vu" w:date="2018-11-30T22:36:00Z">
            <w:rPr/>
          </w:rPrChange>
        </w:rPr>
        <w:fldChar w:fldCharType="separate"/>
      </w:r>
      <w:r w:rsidR="00B5490C">
        <w:rPr>
          <w:noProof/>
        </w:rPr>
        <w:t>4</w:t>
      </w:r>
      <w:ins w:id="43859" w:author="phuong vu" w:date="2018-11-30T14:54:00Z">
        <w:r w:rsidR="00D632EE" w:rsidRPr="00920004">
          <w:rPr>
            <w:rPrChange w:id="43860" w:author="phuong vu" w:date="2018-11-30T22:36:00Z">
              <w:rPr/>
            </w:rPrChange>
          </w:rPr>
          <w:fldChar w:fldCharType="end"/>
        </w:r>
        <w:r w:rsidR="00D632EE" w:rsidRPr="00920004">
          <w:rPr>
            <w:rPrChange w:id="43861" w:author="phuong vu" w:date="2018-11-30T22:36:00Z">
              <w:rPr/>
            </w:rPrChange>
          </w:rPr>
          <w:t>.</w:t>
        </w:r>
        <w:r w:rsidR="00D632EE" w:rsidRPr="00920004">
          <w:rPr>
            <w:rPrChange w:id="43862" w:author="phuong vu" w:date="2018-11-30T22:36:00Z">
              <w:rPr/>
            </w:rPrChange>
          </w:rPr>
          <w:fldChar w:fldCharType="begin"/>
        </w:r>
        <w:r w:rsidR="00D632EE" w:rsidRPr="00920004">
          <w:rPr>
            <w:rPrChange w:id="43863" w:author="phuong vu" w:date="2018-11-30T22:36:00Z">
              <w:rPr/>
            </w:rPrChange>
          </w:rPr>
          <w:instrText xml:space="preserve"> SEQ Bảng \* ARABIC \s 1 </w:instrText>
        </w:r>
      </w:ins>
      <w:r w:rsidR="00D632EE" w:rsidRPr="00920004">
        <w:rPr>
          <w:rPrChange w:id="43864" w:author="phuong vu" w:date="2018-11-30T22:36:00Z">
            <w:rPr/>
          </w:rPrChange>
        </w:rPr>
        <w:fldChar w:fldCharType="separate"/>
      </w:r>
      <w:ins w:id="43865" w:author="phuong vu" w:date="2018-11-30T22:44:00Z">
        <w:r w:rsidR="00B5490C">
          <w:rPr>
            <w:noProof/>
          </w:rPr>
          <w:t>41</w:t>
        </w:r>
      </w:ins>
      <w:ins w:id="43866" w:author="phuong vu" w:date="2018-11-30T14:54:00Z">
        <w:r w:rsidR="00D632EE" w:rsidRPr="00920004">
          <w:rPr>
            <w:rPrChange w:id="43867" w:author="phuong vu" w:date="2018-11-30T22:36:00Z">
              <w:rPr/>
            </w:rPrChange>
          </w:rPr>
          <w:fldChar w:fldCharType="end"/>
        </w:r>
      </w:ins>
      <w:ins w:id="43868" w:author="phuong vu" w:date="2018-11-30T14:18:00Z">
        <w:r w:rsidRPr="00920004">
          <w:rPr>
            <w:lang w:val="en-US"/>
            <w:rPrChange w:id="43869" w:author="phuong vu" w:date="2018-11-30T22:36:00Z">
              <w:rPr>
                <w:lang w:val="en-US"/>
              </w:rPr>
            </w:rPrChange>
          </w:rPr>
          <w:t xml:space="preserve"> Bảng dữ liệu người dùng</w:t>
        </w:r>
      </w:ins>
      <w:bookmarkEnd w:id="43852"/>
    </w:p>
    <w:p w14:paraId="335F3D98" w14:textId="77777777" w:rsidR="005F1ECC" w:rsidRPr="005F1ECC" w:rsidRDefault="005F1ECC" w:rsidP="005F1ECC">
      <w:pPr>
        <w:rPr>
          <w:ins w:id="43870" w:author="phuong vu" w:date="2018-11-30T14:07:00Z"/>
          <w:lang w:val="en-US"/>
          <w:rPrChange w:id="43871" w:author="phuong vu" w:date="2018-11-30T23:41:00Z">
            <w:rPr>
              <w:ins w:id="43872" w:author="phuong vu" w:date="2018-11-30T14:07:00Z"/>
              <w:b/>
              <w:lang w:val="en-US"/>
            </w:rPr>
          </w:rPrChange>
        </w:rPr>
        <w:pPrChange w:id="43873" w:author="phuong vu" w:date="2018-11-30T23:41:00Z">
          <w:pPr/>
        </w:pPrChange>
      </w:pPr>
      <w:bookmarkStart w:id="43874" w:name="_GoBack"/>
      <w:bookmarkEnd w:id="43874"/>
    </w:p>
    <w:p w14:paraId="4C29A3DD" w14:textId="77777777" w:rsidR="006871B5" w:rsidRPr="00920004" w:rsidRDefault="006871B5" w:rsidP="00BD0851">
      <w:pPr>
        <w:spacing w:before="240" w:line="0" w:lineRule="atLeast"/>
        <w:rPr>
          <w:ins w:id="43875" w:author="phuong vu" w:date="2018-11-30T14:07:00Z"/>
          <w:b/>
          <w:lang w:val="en-US"/>
          <w:rPrChange w:id="43876" w:author="phuong vu" w:date="2018-11-30T22:36:00Z">
            <w:rPr>
              <w:ins w:id="43877" w:author="phuong vu" w:date="2018-11-30T14:07:00Z"/>
              <w:b/>
              <w:lang w:val="en-US"/>
            </w:rPr>
          </w:rPrChange>
        </w:rPr>
        <w:pPrChange w:id="43878" w:author="phuong vu" w:date="2018-11-30T14:16:00Z">
          <w:pPr/>
        </w:pPrChange>
      </w:pPr>
      <w:ins w:id="43879" w:author="phuong vu" w:date="2018-11-30T14:07:00Z">
        <w:r w:rsidRPr="00920004">
          <w:rPr>
            <w:b/>
            <w:lang w:val="en-US"/>
            <w:rPrChange w:id="43880" w:author="phuong vu" w:date="2018-11-30T22:36:00Z">
              <w:rPr>
                <w:b/>
                <w:lang w:val="en-US"/>
              </w:rPr>
            </w:rPrChange>
          </w:rPr>
          <w:lastRenderedPageBreak/>
          <w:t>BẢNG WASH</w:t>
        </w:r>
      </w:ins>
    </w:p>
    <w:tbl>
      <w:tblPr>
        <w:tblStyle w:val="TableGrid"/>
        <w:tblW w:w="8815" w:type="dxa"/>
        <w:tblLook w:val="04A0" w:firstRow="1" w:lastRow="0" w:firstColumn="1" w:lastColumn="0" w:noHBand="0" w:noVBand="1"/>
        <w:tblPrChange w:id="43881" w:author="phuong vu" w:date="2018-11-30T14:22: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564"/>
        <w:tblGridChange w:id="43882">
          <w:tblGrid>
            <w:gridCol w:w="708"/>
            <w:gridCol w:w="2484"/>
            <w:gridCol w:w="1300"/>
            <w:gridCol w:w="1098"/>
            <w:gridCol w:w="838"/>
            <w:gridCol w:w="823"/>
            <w:gridCol w:w="2228"/>
          </w:tblGrid>
        </w:tblGridChange>
      </w:tblGrid>
      <w:tr w:rsidR="006871B5" w:rsidRPr="00920004" w14:paraId="3AA344B3" w14:textId="77777777" w:rsidTr="00BD0851">
        <w:trPr>
          <w:trHeight w:val="300"/>
          <w:ins w:id="43883" w:author="phuong vu" w:date="2018-11-30T14:07:00Z"/>
          <w:trPrChange w:id="43884" w:author="phuong vu" w:date="2018-11-30T14:22:00Z">
            <w:trPr>
              <w:trHeight w:val="300"/>
            </w:trPr>
          </w:trPrChange>
        </w:trPr>
        <w:tc>
          <w:tcPr>
            <w:tcW w:w="708" w:type="dxa"/>
            <w:tcBorders>
              <w:bottom w:val="single" w:sz="4" w:space="0" w:color="auto"/>
            </w:tcBorders>
            <w:noWrap/>
            <w:vAlign w:val="center"/>
            <w:hideMark/>
            <w:tcPrChange w:id="43885" w:author="phuong vu" w:date="2018-11-30T14:22:00Z">
              <w:tcPr>
                <w:tcW w:w="708" w:type="dxa"/>
                <w:noWrap/>
                <w:vAlign w:val="center"/>
                <w:hideMark/>
              </w:tcPr>
            </w:tcPrChange>
          </w:tcPr>
          <w:p w14:paraId="7480423A" w14:textId="77777777" w:rsidR="006871B5" w:rsidRPr="00920004" w:rsidRDefault="006871B5" w:rsidP="00BD0851">
            <w:pPr>
              <w:spacing w:before="240" w:line="0" w:lineRule="atLeast"/>
              <w:jc w:val="center"/>
              <w:rPr>
                <w:ins w:id="43886" w:author="phuong vu" w:date="2018-11-30T14:07:00Z"/>
                <w:b/>
                <w:bCs/>
                <w:rPrChange w:id="43887" w:author="phuong vu" w:date="2018-11-30T22:36:00Z">
                  <w:rPr>
                    <w:ins w:id="43888" w:author="phuong vu" w:date="2018-11-30T14:07:00Z"/>
                    <w:b/>
                    <w:bCs/>
                  </w:rPr>
                </w:rPrChange>
              </w:rPr>
              <w:pPrChange w:id="43889" w:author="phuong vu" w:date="2018-11-30T14:16:00Z">
                <w:pPr>
                  <w:spacing w:line="276" w:lineRule="auto"/>
                  <w:jc w:val="center"/>
                </w:pPr>
              </w:pPrChange>
            </w:pPr>
            <w:ins w:id="43890" w:author="phuong vu" w:date="2018-11-30T14:07:00Z">
              <w:r w:rsidRPr="00920004">
                <w:rPr>
                  <w:b/>
                  <w:bCs/>
                  <w:lang w:val="da-DK"/>
                  <w:rPrChange w:id="43891" w:author="phuong vu" w:date="2018-11-30T22:36:00Z">
                    <w:rPr>
                      <w:b/>
                      <w:bCs/>
                      <w:lang w:val="da-DK"/>
                    </w:rPr>
                  </w:rPrChange>
                </w:rPr>
                <w:t>STT</w:t>
              </w:r>
            </w:ins>
          </w:p>
        </w:tc>
        <w:tc>
          <w:tcPr>
            <w:tcW w:w="2484" w:type="dxa"/>
            <w:tcBorders>
              <w:bottom w:val="single" w:sz="4" w:space="0" w:color="auto"/>
            </w:tcBorders>
            <w:noWrap/>
            <w:vAlign w:val="center"/>
            <w:hideMark/>
            <w:tcPrChange w:id="43892" w:author="phuong vu" w:date="2018-11-30T14:22:00Z">
              <w:tcPr>
                <w:tcW w:w="2484" w:type="dxa"/>
                <w:noWrap/>
                <w:vAlign w:val="center"/>
                <w:hideMark/>
              </w:tcPr>
            </w:tcPrChange>
          </w:tcPr>
          <w:p w14:paraId="7779AF51" w14:textId="77777777" w:rsidR="006871B5" w:rsidRPr="00920004" w:rsidRDefault="006871B5" w:rsidP="00BD0851">
            <w:pPr>
              <w:spacing w:before="240" w:line="0" w:lineRule="atLeast"/>
              <w:jc w:val="center"/>
              <w:rPr>
                <w:ins w:id="43893" w:author="phuong vu" w:date="2018-11-30T14:07:00Z"/>
                <w:b/>
                <w:bCs/>
                <w:rPrChange w:id="43894" w:author="phuong vu" w:date="2018-11-30T22:36:00Z">
                  <w:rPr>
                    <w:ins w:id="43895" w:author="phuong vu" w:date="2018-11-30T14:07:00Z"/>
                    <w:b/>
                    <w:bCs/>
                  </w:rPr>
                </w:rPrChange>
              </w:rPr>
              <w:pPrChange w:id="43896" w:author="phuong vu" w:date="2018-11-30T14:16:00Z">
                <w:pPr>
                  <w:spacing w:line="276" w:lineRule="auto"/>
                  <w:jc w:val="center"/>
                </w:pPr>
              </w:pPrChange>
            </w:pPr>
            <w:ins w:id="43897" w:author="phuong vu" w:date="2018-11-30T14:07:00Z">
              <w:r w:rsidRPr="00920004">
                <w:rPr>
                  <w:b/>
                  <w:bCs/>
                  <w:lang w:val="da-DK"/>
                  <w:rPrChange w:id="43898" w:author="phuong vu" w:date="2018-11-30T22:36:00Z">
                    <w:rPr>
                      <w:b/>
                      <w:bCs/>
                      <w:lang w:val="da-DK"/>
                    </w:rPr>
                  </w:rPrChange>
                </w:rPr>
                <w:t>Tên trường</w:t>
              </w:r>
            </w:ins>
          </w:p>
        </w:tc>
        <w:tc>
          <w:tcPr>
            <w:tcW w:w="1300" w:type="dxa"/>
            <w:tcBorders>
              <w:bottom w:val="single" w:sz="4" w:space="0" w:color="auto"/>
            </w:tcBorders>
            <w:noWrap/>
            <w:vAlign w:val="center"/>
            <w:hideMark/>
            <w:tcPrChange w:id="43899" w:author="phuong vu" w:date="2018-11-30T14:22:00Z">
              <w:tcPr>
                <w:tcW w:w="1300" w:type="dxa"/>
                <w:noWrap/>
                <w:vAlign w:val="center"/>
                <w:hideMark/>
              </w:tcPr>
            </w:tcPrChange>
          </w:tcPr>
          <w:p w14:paraId="1247A732" w14:textId="77777777" w:rsidR="006871B5" w:rsidRPr="00920004" w:rsidRDefault="006871B5" w:rsidP="00BD0851">
            <w:pPr>
              <w:spacing w:before="240" w:line="0" w:lineRule="atLeast"/>
              <w:jc w:val="center"/>
              <w:rPr>
                <w:ins w:id="43900" w:author="phuong vu" w:date="2018-11-30T14:07:00Z"/>
                <w:b/>
                <w:bCs/>
                <w:rPrChange w:id="43901" w:author="phuong vu" w:date="2018-11-30T22:36:00Z">
                  <w:rPr>
                    <w:ins w:id="43902" w:author="phuong vu" w:date="2018-11-30T14:07:00Z"/>
                    <w:b/>
                    <w:bCs/>
                  </w:rPr>
                </w:rPrChange>
              </w:rPr>
              <w:pPrChange w:id="43903" w:author="phuong vu" w:date="2018-11-30T14:16:00Z">
                <w:pPr>
                  <w:spacing w:line="276" w:lineRule="auto"/>
                  <w:jc w:val="center"/>
                </w:pPr>
              </w:pPrChange>
            </w:pPr>
            <w:ins w:id="43904" w:author="phuong vu" w:date="2018-11-30T14:07:00Z">
              <w:r w:rsidRPr="00920004">
                <w:rPr>
                  <w:b/>
                  <w:bCs/>
                  <w:lang w:val="da-DK"/>
                  <w:rPrChange w:id="43905" w:author="phuong vu" w:date="2018-11-30T22:36:00Z">
                    <w:rPr>
                      <w:b/>
                      <w:bCs/>
                      <w:lang w:val="da-DK"/>
                    </w:rPr>
                  </w:rPrChange>
                </w:rPr>
                <w:t>Kiểu</w:t>
              </w:r>
            </w:ins>
          </w:p>
        </w:tc>
        <w:tc>
          <w:tcPr>
            <w:tcW w:w="1098" w:type="dxa"/>
            <w:tcBorders>
              <w:bottom w:val="single" w:sz="4" w:space="0" w:color="auto"/>
            </w:tcBorders>
            <w:noWrap/>
            <w:vAlign w:val="center"/>
            <w:hideMark/>
            <w:tcPrChange w:id="43906" w:author="phuong vu" w:date="2018-11-30T14:22:00Z">
              <w:tcPr>
                <w:tcW w:w="1098" w:type="dxa"/>
                <w:noWrap/>
                <w:vAlign w:val="center"/>
                <w:hideMark/>
              </w:tcPr>
            </w:tcPrChange>
          </w:tcPr>
          <w:p w14:paraId="61E5EAE0" w14:textId="77777777" w:rsidR="006871B5" w:rsidRPr="00920004" w:rsidRDefault="006871B5" w:rsidP="00BD0851">
            <w:pPr>
              <w:spacing w:before="240" w:line="0" w:lineRule="atLeast"/>
              <w:jc w:val="center"/>
              <w:rPr>
                <w:ins w:id="43907" w:author="phuong vu" w:date="2018-11-30T14:07:00Z"/>
                <w:b/>
                <w:bCs/>
                <w:rPrChange w:id="43908" w:author="phuong vu" w:date="2018-11-30T22:36:00Z">
                  <w:rPr>
                    <w:ins w:id="43909" w:author="phuong vu" w:date="2018-11-30T14:07:00Z"/>
                    <w:b/>
                    <w:bCs/>
                  </w:rPr>
                </w:rPrChange>
              </w:rPr>
              <w:pPrChange w:id="43910" w:author="phuong vu" w:date="2018-11-30T14:16:00Z">
                <w:pPr>
                  <w:spacing w:line="276" w:lineRule="auto"/>
                  <w:jc w:val="center"/>
                </w:pPr>
              </w:pPrChange>
            </w:pPr>
            <w:ins w:id="43911" w:author="phuong vu" w:date="2018-11-30T14:07:00Z">
              <w:r w:rsidRPr="00920004">
                <w:rPr>
                  <w:b/>
                  <w:bCs/>
                  <w:lang w:val="da-DK"/>
                  <w:rPrChange w:id="43912" w:author="phuong vu" w:date="2018-11-30T22:36:00Z">
                    <w:rPr>
                      <w:b/>
                      <w:bCs/>
                      <w:lang w:val="da-DK"/>
                    </w:rPr>
                  </w:rPrChange>
                </w:rPr>
                <w:t>Chấp nhận Null</w:t>
              </w:r>
            </w:ins>
          </w:p>
        </w:tc>
        <w:tc>
          <w:tcPr>
            <w:tcW w:w="838" w:type="dxa"/>
            <w:tcBorders>
              <w:bottom w:val="single" w:sz="4" w:space="0" w:color="auto"/>
            </w:tcBorders>
            <w:noWrap/>
            <w:vAlign w:val="center"/>
            <w:hideMark/>
            <w:tcPrChange w:id="43913" w:author="phuong vu" w:date="2018-11-30T14:22:00Z">
              <w:tcPr>
                <w:tcW w:w="838" w:type="dxa"/>
                <w:noWrap/>
                <w:vAlign w:val="center"/>
                <w:hideMark/>
              </w:tcPr>
            </w:tcPrChange>
          </w:tcPr>
          <w:p w14:paraId="4C7078AD" w14:textId="77777777" w:rsidR="006871B5" w:rsidRPr="00920004" w:rsidRDefault="006871B5" w:rsidP="00BD0851">
            <w:pPr>
              <w:spacing w:before="240" w:line="0" w:lineRule="atLeast"/>
              <w:jc w:val="center"/>
              <w:rPr>
                <w:ins w:id="43914" w:author="phuong vu" w:date="2018-11-30T14:07:00Z"/>
                <w:b/>
                <w:bCs/>
                <w:rPrChange w:id="43915" w:author="phuong vu" w:date="2018-11-30T22:36:00Z">
                  <w:rPr>
                    <w:ins w:id="43916" w:author="phuong vu" w:date="2018-11-30T14:07:00Z"/>
                    <w:b/>
                    <w:bCs/>
                  </w:rPr>
                </w:rPrChange>
              </w:rPr>
              <w:pPrChange w:id="43917" w:author="phuong vu" w:date="2018-11-30T14:16:00Z">
                <w:pPr>
                  <w:spacing w:line="276" w:lineRule="auto"/>
                  <w:jc w:val="center"/>
                </w:pPr>
              </w:pPrChange>
            </w:pPr>
            <w:ins w:id="43918" w:author="phuong vu" w:date="2018-11-30T14:07:00Z">
              <w:r w:rsidRPr="00920004">
                <w:rPr>
                  <w:b/>
                  <w:bCs/>
                  <w:lang w:val="da-DK"/>
                  <w:rPrChange w:id="43919" w:author="phuong vu" w:date="2018-11-30T22:36:00Z">
                    <w:rPr>
                      <w:b/>
                      <w:bCs/>
                      <w:lang w:val="da-DK"/>
                    </w:rPr>
                  </w:rPrChange>
                </w:rPr>
                <w:t>Khóa chính</w:t>
              </w:r>
            </w:ins>
          </w:p>
        </w:tc>
        <w:tc>
          <w:tcPr>
            <w:tcW w:w="823" w:type="dxa"/>
            <w:tcBorders>
              <w:bottom w:val="single" w:sz="4" w:space="0" w:color="auto"/>
            </w:tcBorders>
            <w:noWrap/>
            <w:vAlign w:val="center"/>
            <w:hideMark/>
            <w:tcPrChange w:id="43920" w:author="phuong vu" w:date="2018-11-30T14:22:00Z">
              <w:tcPr>
                <w:tcW w:w="823" w:type="dxa"/>
                <w:noWrap/>
                <w:vAlign w:val="center"/>
                <w:hideMark/>
              </w:tcPr>
            </w:tcPrChange>
          </w:tcPr>
          <w:p w14:paraId="11D274DE" w14:textId="77777777" w:rsidR="006871B5" w:rsidRPr="00920004" w:rsidRDefault="006871B5" w:rsidP="00BD0851">
            <w:pPr>
              <w:spacing w:before="240" w:line="0" w:lineRule="atLeast"/>
              <w:jc w:val="center"/>
              <w:rPr>
                <w:ins w:id="43921" w:author="phuong vu" w:date="2018-11-30T14:07:00Z"/>
                <w:b/>
                <w:bCs/>
                <w:rPrChange w:id="43922" w:author="phuong vu" w:date="2018-11-30T22:36:00Z">
                  <w:rPr>
                    <w:ins w:id="43923" w:author="phuong vu" w:date="2018-11-30T14:07:00Z"/>
                    <w:b/>
                    <w:bCs/>
                  </w:rPr>
                </w:rPrChange>
              </w:rPr>
              <w:pPrChange w:id="43924" w:author="phuong vu" w:date="2018-11-30T14:16:00Z">
                <w:pPr>
                  <w:spacing w:line="276" w:lineRule="auto"/>
                  <w:jc w:val="center"/>
                </w:pPr>
              </w:pPrChange>
            </w:pPr>
            <w:ins w:id="43925" w:author="phuong vu" w:date="2018-11-30T14:07:00Z">
              <w:r w:rsidRPr="00920004">
                <w:rPr>
                  <w:b/>
                  <w:bCs/>
                  <w:lang w:val="da-DK"/>
                  <w:rPrChange w:id="43926" w:author="phuong vu" w:date="2018-11-30T22:36:00Z">
                    <w:rPr>
                      <w:b/>
                      <w:bCs/>
                      <w:lang w:val="da-DK"/>
                    </w:rPr>
                  </w:rPrChange>
                </w:rPr>
                <w:t>Khóa ngoại</w:t>
              </w:r>
            </w:ins>
          </w:p>
        </w:tc>
        <w:tc>
          <w:tcPr>
            <w:tcW w:w="1564" w:type="dxa"/>
            <w:tcBorders>
              <w:bottom w:val="single" w:sz="4" w:space="0" w:color="auto"/>
            </w:tcBorders>
            <w:noWrap/>
            <w:vAlign w:val="center"/>
            <w:hideMark/>
            <w:tcPrChange w:id="43927" w:author="phuong vu" w:date="2018-11-30T14:22:00Z">
              <w:tcPr>
                <w:tcW w:w="2228" w:type="dxa"/>
                <w:noWrap/>
                <w:vAlign w:val="center"/>
                <w:hideMark/>
              </w:tcPr>
            </w:tcPrChange>
          </w:tcPr>
          <w:p w14:paraId="51DA3154" w14:textId="77777777" w:rsidR="006871B5" w:rsidRPr="00920004" w:rsidRDefault="006871B5" w:rsidP="00BD0851">
            <w:pPr>
              <w:spacing w:before="240" w:line="0" w:lineRule="atLeast"/>
              <w:ind w:right="226"/>
              <w:jc w:val="center"/>
              <w:rPr>
                <w:ins w:id="43928" w:author="phuong vu" w:date="2018-11-30T14:07:00Z"/>
                <w:b/>
                <w:bCs/>
                <w:rPrChange w:id="43929" w:author="phuong vu" w:date="2018-11-30T22:36:00Z">
                  <w:rPr>
                    <w:ins w:id="43930" w:author="phuong vu" w:date="2018-11-30T14:07:00Z"/>
                    <w:b/>
                    <w:bCs/>
                  </w:rPr>
                </w:rPrChange>
              </w:rPr>
              <w:pPrChange w:id="43931" w:author="phuong vu" w:date="2018-11-30T14:16:00Z">
                <w:pPr>
                  <w:spacing w:line="276" w:lineRule="auto"/>
                  <w:ind w:right="226"/>
                  <w:jc w:val="center"/>
                </w:pPr>
              </w:pPrChange>
            </w:pPr>
            <w:ins w:id="43932" w:author="phuong vu" w:date="2018-11-30T14:07:00Z">
              <w:r w:rsidRPr="00920004">
                <w:rPr>
                  <w:b/>
                  <w:bCs/>
                  <w:lang w:val="da-DK"/>
                  <w:rPrChange w:id="43933" w:author="phuong vu" w:date="2018-11-30T22:36:00Z">
                    <w:rPr>
                      <w:b/>
                      <w:bCs/>
                      <w:lang w:val="da-DK"/>
                    </w:rPr>
                  </w:rPrChange>
                </w:rPr>
                <w:t>Mô tả</w:t>
              </w:r>
            </w:ins>
          </w:p>
        </w:tc>
      </w:tr>
      <w:tr w:rsidR="006871B5" w:rsidRPr="00920004" w14:paraId="37AC1AD8" w14:textId="77777777" w:rsidTr="00BD0851">
        <w:trPr>
          <w:trHeight w:val="300"/>
          <w:ins w:id="43934" w:author="phuong vu" w:date="2018-11-30T14:07:00Z"/>
          <w:trPrChange w:id="43935"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3936" w:author="phuong vu" w:date="2018-11-30T14:22:00Z">
              <w:tcPr>
                <w:tcW w:w="708" w:type="dxa"/>
                <w:noWrap/>
                <w:vAlign w:val="center"/>
                <w:hideMark/>
              </w:tcPr>
            </w:tcPrChange>
          </w:tcPr>
          <w:p w14:paraId="248F510F" w14:textId="77777777" w:rsidR="006871B5" w:rsidRPr="00920004" w:rsidRDefault="006871B5" w:rsidP="00BD0851">
            <w:pPr>
              <w:spacing w:before="240" w:line="0" w:lineRule="atLeast"/>
              <w:jc w:val="center"/>
              <w:rPr>
                <w:ins w:id="43937" w:author="phuong vu" w:date="2018-11-30T14:07:00Z"/>
                <w:rPrChange w:id="43938" w:author="phuong vu" w:date="2018-11-30T22:36:00Z">
                  <w:rPr>
                    <w:ins w:id="43939" w:author="phuong vu" w:date="2018-11-30T14:07:00Z"/>
                  </w:rPr>
                </w:rPrChange>
              </w:rPr>
              <w:pPrChange w:id="43940" w:author="phuong vu" w:date="2018-11-30T14:16:00Z">
                <w:pPr>
                  <w:spacing w:line="276" w:lineRule="auto"/>
                  <w:jc w:val="center"/>
                </w:pPr>
              </w:pPrChange>
            </w:pPr>
            <w:ins w:id="43941" w:author="phuong vu" w:date="2018-11-30T14:07:00Z">
              <w:r w:rsidRPr="00920004">
                <w:rPr>
                  <w:rPrChange w:id="43942" w:author="phuong vu" w:date="2018-11-30T22:36:00Z">
                    <w:rPr/>
                  </w:rPrChange>
                </w:rPr>
                <w:t>1</w:t>
              </w:r>
            </w:ins>
          </w:p>
        </w:tc>
        <w:tc>
          <w:tcPr>
            <w:tcW w:w="2484" w:type="dxa"/>
            <w:tcBorders>
              <w:top w:val="single" w:sz="4" w:space="0" w:color="auto"/>
              <w:left w:val="single" w:sz="4" w:space="0" w:color="auto"/>
              <w:bottom w:val="single" w:sz="4" w:space="0" w:color="auto"/>
              <w:right w:val="single" w:sz="4" w:space="0" w:color="auto"/>
            </w:tcBorders>
            <w:noWrap/>
            <w:hideMark/>
            <w:tcPrChange w:id="43943" w:author="phuong vu" w:date="2018-11-30T14:22:00Z">
              <w:tcPr>
                <w:tcW w:w="2484" w:type="dxa"/>
                <w:noWrap/>
                <w:hideMark/>
              </w:tcPr>
            </w:tcPrChange>
          </w:tcPr>
          <w:p w14:paraId="2925719C" w14:textId="77777777" w:rsidR="006871B5" w:rsidRPr="00920004" w:rsidRDefault="006871B5" w:rsidP="00727C9A">
            <w:pPr>
              <w:rPr>
                <w:ins w:id="43944" w:author="phuong vu" w:date="2018-11-30T14:07:00Z"/>
                <w:rPrChange w:id="43945" w:author="phuong vu" w:date="2018-11-30T22:36:00Z">
                  <w:rPr>
                    <w:ins w:id="43946" w:author="phuong vu" w:date="2018-11-30T14:07:00Z"/>
                  </w:rPr>
                </w:rPrChange>
              </w:rPr>
              <w:pPrChange w:id="43947" w:author="phuong vu" w:date="2018-11-30T21:57:00Z">
                <w:pPr>
                  <w:spacing w:line="276" w:lineRule="auto"/>
                </w:pPr>
              </w:pPrChange>
            </w:pPr>
            <w:ins w:id="43948" w:author="phuong vu" w:date="2018-11-30T14:07:00Z">
              <w:r w:rsidRPr="00920004">
                <w:rPr>
                  <w:rPrChange w:id="43949" w:author="phuong vu" w:date="2018-11-30T22:36:00Z">
                    <w:rPr/>
                  </w:rPrChange>
                </w:rPr>
                <w:t>id</w:t>
              </w:r>
            </w:ins>
          </w:p>
        </w:tc>
        <w:tc>
          <w:tcPr>
            <w:tcW w:w="1300" w:type="dxa"/>
            <w:tcBorders>
              <w:top w:val="single" w:sz="4" w:space="0" w:color="auto"/>
              <w:left w:val="single" w:sz="4" w:space="0" w:color="auto"/>
              <w:bottom w:val="single" w:sz="4" w:space="0" w:color="auto"/>
              <w:right w:val="single" w:sz="4" w:space="0" w:color="auto"/>
            </w:tcBorders>
            <w:noWrap/>
            <w:hideMark/>
            <w:tcPrChange w:id="43950" w:author="phuong vu" w:date="2018-11-30T14:22:00Z">
              <w:tcPr>
                <w:tcW w:w="1300" w:type="dxa"/>
                <w:noWrap/>
                <w:hideMark/>
              </w:tcPr>
            </w:tcPrChange>
          </w:tcPr>
          <w:p w14:paraId="1C843A40" w14:textId="77777777" w:rsidR="006871B5" w:rsidRPr="00920004" w:rsidRDefault="006871B5" w:rsidP="00727C9A">
            <w:pPr>
              <w:rPr>
                <w:ins w:id="43951" w:author="phuong vu" w:date="2018-11-30T14:07:00Z"/>
                <w:rPrChange w:id="43952" w:author="phuong vu" w:date="2018-11-30T22:36:00Z">
                  <w:rPr>
                    <w:ins w:id="43953" w:author="phuong vu" w:date="2018-11-30T14:07:00Z"/>
                  </w:rPr>
                </w:rPrChange>
              </w:rPr>
              <w:pPrChange w:id="43954" w:author="phuong vu" w:date="2018-11-30T21:57:00Z">
                <w:pPr>
                  <w:spacing w:line="276" w:lineRule="auto"/>
                </w:pPr>
              </w:pPrChange>
            </w:pPr>
            <w:ins w:id="43955" w:author="phuong vu" w:date="2018-11-30T14:07:00Z">
              <w:r w:rsidRPr="00920004">
                <w:rPr>
                  <w:rPrChange w:id="43956" w:author="phuong vu" w:date="2018-11-30T22:36:00Z">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3957" w:author="phuong vu" w:date="2018-11-30T14:22:00Z">
              <w:tcPr>
                <w:tcW w:w="1098" w:type="dxa"/>
                <w:noWrap/>
                <w:vAlign w:val="center"/>
                <w:hideMark/>
              </w:tcPr>
            </w:tcPrChange>
          </w:tcPr>
          <w:p w14:paraId="17BB7528" w14:textId="77777777" w:rsidR="006871B5" w:rsidRPr="00920004" w:rsidRDefault="006871B5" w:rsidP="00727C9A">
            <w:pPr>
              <w:jc w:val="center"/>
              <w:rPr>
                <w:ins w:id="43958" w:author="phuong vu" w:date="2018-11-30T14:07:00Z"/>
                <w:rPrChange w:id="43959" w:author="phuong vu" w:date="2018-11-30T22:36:00Z">
                  <w:rPr>
                    <w:ins w:id="43960" w:author="phuong vu" w:date="2018-11-30T14:07:00Z"/>
                  </w:rPr>
                </w:rPrChange>
              </w:rPr>
              <w:pPrChange w:id="43961"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hideMark/>
            <w:tcPrChange w:id="43962" w:author="phuong vu" w:date="2018-11-30T14:22:00Z">
              <w:tcPr>
                <w:tcW w:w="838" w:type="dxa"/>
                <w:noWrap/>
                <w:vAlign w:val="center"/>
                <w:hideMark/>
              </w:tcPr>
            </w:tcPrChange>
          </w:tcPr>
          <w:p w14:paraId="0D8A3316" w14:textId="77777777" w:rsidR="006871B5" w:rsidRPr="00920004" w:rsidRDefault="006871B5" w:rsidP="00727C9A">
            <w:pPr>
              <w:jc w:val="center"/>
              <w:rPr>
                <w:ins w:id="43963" w:author="phuong vu" w:date="2018-11-30T14:07:00Z"/>
                <w:rPrChange w:id="43964" w:author="phuong vu" w:date="2018-11-30T22:36:00Z">
                  <w:rPr>
                    <w:ins w:id="43965" w:author="phuong vu" w:date="2018-11-30T14:07:00Z"/>
                  </w:rPr>
                </w:rPrChange>
              </w:rPr>
              <w:pPrChange w:id="43966" w:author="phuong vu" w:date="2018-11-30T21:57:00Z">
                <w:pPr>
                  <w:spacing w:line="276" w:lineRule="auto"/>
                  <w:jc w:val="center"/>
                </w:pPr>
              </w:pPrChange>
            </w:pPr>
            <w:ins w:id="43967" w:author="phuong vu" w:date="2018-11-30T14:07:00Z">
              <w:r w:rsidRPr="00920004">
                <w:rPr>
                  <w:rPrChange w:id="43968" w:author="phuong vu" w:date="2018-11-30T22:36:00Z">
                    <w:rPr/>
                  </w:rPrChange>
                </w:rPr>
                <w:t>X</w:t>
              </w:r>
            </w:ins>
          </w:p>
        </w:tc>
        <w:tc>
          <w:tcPr>
            <w:tcW w:w="823" w:type="dxa"/>
            <w:tcBorders>
              <w:top w:val="single" w:sz="4" w:space="0" w:color="auto"/>
              <w:left w:val="single" w:sz="4" w:space="0" w:color="auto"/>
              <w:bottom w:val="single" w:sz="4" w:space="0" w:color="auto"/>
              <w:right w:val="single" w:sz="4" w:space="0" w:color="auto"/>
            </w:tcBorders>
            <w:noWrap/>
            <w:vAlign w:val="center"/>
            <w:hideMark/>
            <w:tcPrChange w:id="43969" w:author="phuong vu" w:date="2018-11-30T14:22:00Z">
              <w:tcPr>
                <w:tcW w:w="823" w:type="dxa"/>
                <w:noWrap/>
                <w:vAlign w:val="center"/>
                <w:hideMark/>
              </w:tcPr>
            </w:tcPrChange>
          </w:tcPr>
          <w:p w14:paraId="09D68546" w14:textId="77777777" w:rsidR="006871B5" w:rsidRPr="00920004" w:rsidRDefault="006871B5" w:rsidP="00727C9A">
            <w:pPr>
              <w:jc w:val="center"/>
              <w:rPr>
                <w:ins w:id="43970" w:author="phuong vu" w:date="2018-11-30T14:07:00Z"/>
                <w:rPrChange w:id="43971" w:author="phuong vu" w:date="2018-11-30T22:36:00Z">
                  <w:rPr>
                    <w:ins w:id="43972" w:author="phuong vu" w:date="2018-11-30T14:07:00Z"/>
                  </w:rPr>
                </w:rPrChange>
              </w:rPr>
              <w:pPrChange w:id="43973"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hideMark/>
            <w:tcPrChange w:id="43974" w:author="phuong vu" w:date="2018-11-30T14:22:00Z">
              <w:tcPr>
                <w:tcW w:w="2228" w:type="dxa"/>
                <w:noWrap/>
                <w:hideMark/>
              </w:tcPr>
            </w:tcPrChange>
          </w:tcPr>
          <w:p w14:paraId="05C37D57" w14:textId="77777777" w:rsidR="006871B5" w:rsidRPr="00920004" w:rsidRDefault="006871B5" w:rsidP="00727C9A">
            <w:pPr>
              <w:rPr>
                <w:ins w:id="43975" w:author="phuong vu" w:date="2018-11-30T14:07:00Z"/>
                <w:lang w:val="en-US"/>
                <w:rPrChange w:id="43976" w:author="phuong vu" w:date="2018-11-30T22:36:00Z">
                  <w:rPr>
                    <w:ins w:id="43977" w:author="phuong vu" w:date="2018-11-30T14:07:00Z"/>
                    <w:lang w:val="en-US"/>
                  </w:rPr>
                </w:rPrChange>
              </w:rPr>
              <w:pPrChange w:id="43978" w:author="phuong vu" w:date="2018-11-30T21:57:00Z">
                <w:pPr>
                  <w:spacing w:line="276" w:lineRule="auto"/>
                </w:pPr>
              </w:pPrChange>
            </w:pPr>
            <w:ins w:id="43979" w:author="phuong vu" w:date="2018-11-30T14:07:00Z">
              <w:r w:rsidRPr="00920004">
                <w:rPr>
                  <w:rPrChange w:id="43980" w:author="phuong vu" w:date="2018-11-30T22:36:00Z">
                    <w:rPr/>
                  </w:rPrChange>
                </w:rPr>
                <w:t>ID</w:t>
              </w:r>
            </w:ins>
          </w:p>
        </w:tc>
      </w:tr>
      <w:tr w:rsidR="006871B5" w:rsidRPr="00920004" w14:paraId="334EC9F5" w14:textId="77777777" w:rsidTr="00BD0851">
        <w:trPr>
          <w:trHeight w:val="300"/>
          <w:ins w:id="43981" w:author="phuong vu" w:date="2018-11-30T14:07:00Z"/>
          <w:trPrChange w:id="43982"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3983" w:author="phuong vu" w:date="2018-11-30T14:22:00Z">
              <w:tcPr>
                <w:tcW w:w="708" w:type="dxa"/>
                <w:noWrap/>
                <w:vAlign w:val="center"/>
                <w:hideMark/>
              </w:tcPr>
            </w:tcPrChange>
          </w:tcPr>
          <w:p w14:paraId="608E98B3" w14:textId="77777777" w:rsidR="006871B5" w:rsidRPr="00920004" w:rsidRDefault="006871B5" w:rsidP="00BD0851">
            <w:pPr>
              <w:spacing w:before="240" w:line="0" w:lineRule="atLeast"/>
              <w:jc w:val="center"/>
              <w:rPr>
                <w:ins w:id="43984" w:author="phuong vu" w:date="2018-11-30T14:07:00Z"/>
                <w:rPrChange w:id="43985" w:author="phuong vu" w:date="2018-11-30T22:36:00Z">
                  <w:rPr>
                    <w:ins w:id="43986" w:author="phuong vu" w:date="2018-11-30T14:07:00Z"/>
                  </w:rPr>
                </w:rPrChange>
              </w:rPr>
              <w:pPrChange w:id="43987" w:author="phuong vu" w:date="2018-11-30T14:16:00Z">
                <w:pPr>
                  <w:spacing w:line="276" w:lineRule="auto"/>
                  <w:jc w:val="center"/>
                </w:pPr>
              </w:pPrChange>
            </w:pPr>
            <w:ins w:id="43988" w:author="phuong vu" w:date="2018-11-30T14:07:00Z">
              <w:r w:rsidRPr="00920004">
                <w:rPr>
                  <w:rPrChange w:id="43989" w:author="phuong vu" w:date="2018-11-30T22:36:00Z">
                    <w:rPr/>
                  </w:rPrChange>
                </w:rPr>
                <w:t>2</w:t>
              </w:r>
            </w:ins>
          </w:p>
        </w:tc>
        <w:tc>
          <w:tcPr>
            <w:tcW w:w="2484" w:type="dxa"/>
            <w:tcBorders>
              <w:top w:val="single" w:sz="4" w:space="0" w:color="auto"/>
              <w:left w:val="single" w:sz="4" w:space="0" w:color="auto"/>
              <w:bottom w:val="single" w:sz="4" w:space="0" w:color="auto"/>
              <w:right w:val="single" w:sz="4" w:space="0" w:color="auto"/>
            </w:tcBorders>
            <w:noWrap/>
            <w:hideMark/>
            <w:tcPrChange w:id="43990" w:author="phuong vu" w:date="2018-11-30T14:22:00Z">
              <w:tcPr>
                <w:tcW w:w="2484" w:type="dxa"/>
                <w:noWrap/>
                <w:hideMark/>
              </w:tcPr>
            </w:tcPrChange>
          </w:tcPr>
          <w:p w14:paraId="5984E8C3" w14:textId="77777777" w:rsidR="006871B5" w:rsidRPr="00920004" w:rsidRDefault="006871B5" w:rsidP="00727C9A">
            <w:pPr>
              <w:rPr>
                <w:ins w:id="43991" w:author="phuong vu" w:date="2018-11-30T14:07:00Z"/>
                <w:lang w:val="en-US"/>
                <w:rPrChange w:id="43992" w:author="phuong vu" w:date="2018-11-30T22:36:00Z">
                  <w:rPr>
                    <w:ins w:id="43993" w:author="phuong vu" w:date="2018-11-30T14:07:00Z"/>
                    <w:lang w:val="en-US"/>
                  </w:rPr>
                </w:rPrChange>
              </w:rPr>
              <w:pPrChange w:id="43994" w:author="phuong vu" w:date="2018-11-30T21:57:00Z">
                <w:pPr>
                  <w:spacing w:line="276" w:lineRule="auto"/>
                </w:pPr>
              </w:pPrChange>
            </w:pPr>
            <w:ins w:id="43995" w:author="phuong vu" w:date="2018-11-30T14:07:00Z">
              <w:r w:rsidRPr="00920004">
                <w:rPr>
                  <w:lang w:val="en-US"/>
                  <w:rPrChange w:id="43996" w:author="phuong vu" w:date="2018-11-30T22:36:00Z">
                    <w:rPr>
                      <w:lang w:val="en-US"/>
                    </w:rPr>
                  </w:rPrChange>
                </w:rPr>
                <w:t>wash_bag_id</w:t>
              </w:r>
            </w:ins>
          </w:p>
        </w:tc>
        <w:tc>
          <w:tcPr>
            <w:tcW w:w="1300" w:type="dxa"/>
            <w:tcBorders>
              <w:top w:val="single" w:sz="4" w:space="0" w:color="auto"/>
              <w:left w:val="single" w:sz="4" w:space="0" w:color="auto"/>
              <w:bottom w:val="single" w:sz="4" w:space="0" w:color="auto"/>
              <w:right w:val="single" w:sz="4" w:space="0" w:color="auto"/>
            </w:tcBorders>
            <w:noWrap/>
            <w:hideMark/>
            <w:tcPrChange w:id="43997" w:author="phuong vu" w:date="2018-11-30T14:22:00Z">
              <w:tcPr>
                <w:tcW w:w="1300" w:type="dxa"/>
                <w:noWrap/>
                <w:hideMark/>
              </w:tcPr>
            </w:tcPrChange>
          </w:tcPr>
          <w:p w14:paraId="5AE26398" w14:textId="77777777" w:rsidR="006871B5" w:rsidRPr="00920004" w:rsidRDefault="006871B5" w:rsidP="00727C9A">
            <w:pPr>
              <w:rPr>
                <w:ins w:id="43998" w:author="phuong vu" w:date="2018-11-30T14:07:00Z"/>
                <w:lang w:val="en-US"/>
                <w:rPrChange w:id="43999" w:author="phuong vu" w:date="2018-11-30T22:36:00Z">
                  <w:rPr>
                    <w:ins w:id="44000" w:author="phuong vu" w:date="2018-11-30T14:07:00Z"/>
                    <w:lang w:val="en-US"/>
                  </w:rPr>
                </w:rPrChange>
              </w:rPr>
              <w:pPrChange w:id="44001" w:author="phuong vu" w:date="2018-11-30T21:57:00Z">
                <w:pPr>
                  <w:spacing w:line="276" w:lineRule="auto"/>
                </w:pPr>
              </w:pPrChange>
            </w:pPr>
            <w:ins w:id="44002" w:author="phuong vu" w:date="2018-11-30T14:07:00Z">
              <w:r w:rsidRPr="00920004">
                <w:rPr>
                  <w:lang w:val="en-US"/>
                  <w:rPrChange w:id="44003" w:author="phuong vu" w:date="2018-11-30T22:36:00Z">
                    <w:rPr>
                      <w:lang w:val="en-US"/>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4004" w:author="phuong vu" w:date="2018-11-30T14:22:00Z">
              <w:tcPr>
                <w:tcW w:w="1098" w:type="dxa"/>
                <w:noWrap/>
                <w:vAlign w:val="center"/>
                <w:hideMark/>
              </w:tcPr>
            </w:tcPrChange>
          </w:tcPr>
          <w:p w14:paraId="3A13A77E" w14:textId="77777777" w:rsidR="006871B5" w:rsidRPr="00920004" w:rsidRDefault="006871B5" w:rsidP="00727C9A">
            <w:pPr>
              <w:jc w:val="center"/>
              <w:rPr>
                <w:ins w:id="44005" w:author="phuong vu" w:date="2018-11-30T14:07:00Z"/>
                <w:rPrChange w:id="44006" w:author="phuong vu" w:date="2018-11-30T22:36:00Z">
                  <w:rPr>
                    <w:ins w:id="44007" w:author="phuong vu" w:date="2018-11-30T14:07:00Z"/>
                  </w:rPr>
                </w:rPrChange>
              </w:rPr>
              <w:pPrChange w:id="44008"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hideMark/>
            <w:tcPrChange w:id="44009" w:author="phuong vu" w:date="2018-11-30T14:22:00Z">
              <w:tcPr>
                <w:tcW w:w="838" w:type="dxa"/>
                <w:noWrap/>
                <w:vAlign w:val="center"/>
                <w:hideMark/>
              </w:tcPr>
            </w:tcPrChange>
          </w:tcPr>
          <w:p w14:paraId="1F0D6E7B" w14:textId="77777777" w:rsidR="006871B5" w:rsidRPr="00920004" w:rsidRDefault="006871B5" w:rsidP="00727C9A">
            <w:pPr>
              <w:jc w:val="center"/>
              <w:rPr>
                <w:ins w:id="44010" w:author="phuong vu" w:date="2018-11-30T14:07:00Z"/>
                <w:rPrChange w:id="44011" w:author="phuong vu" w:date="2018-11-30T22:36:00Z">
                  <w:rPr>
                    <w:ins w:id="44012" w:author="phuong vu" w:date="2018-11-30T14:07:00Z"/>
                  </w:rPr>
                </w:rPrChange>
              </w:rPr>
              <w:pPrChange w:id="44013"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hideMark/>
            <w:tcPrChange w:id="44014" w:author="phuong vu" w:date="2018-11-30T14:22:00Z">
              <w:tcPr>
                <w:tcW w:w="823" w:type="dxa"/>
                <w:noWrap/>
                <w:vAlign w:val="center"/>
                <w:hideMark/>
              </w:tcPr>
            </w:tcPrChange>
          </w:tcPr>
          <w:p w14:paraId="61543920" w14:textId="77777777" w:rsidR="006871B5" w:rsidRPr="00920004" w:rsidRDefault="006871B5" w:rsidP="00727C9A">
            <w:pPr>
              <w:jc w:val="center"/>
              <w:rPr>
                <w:ins w:id="44015" w:author="phuong vu" w:date="2018-11-30T14:07:00Z"/>
                <w:lang w:val="en-US"/>
                <w:rPrChange w:id="44016" w:author="phuong vu" w:date="2018-11-30T22:36:00Z">
                  <w:rPr>
                    <w:ins w:id="44017" w:author="phuong vu" w:date="2018-11-30T14:07:00Z"/>
                    <w:lang w:val="en-US"/>
                  </w:rPr>
                </w:rPrChange>
              </w:rPr>
              <w:pPrChange w:id="44018" w:author="phuong vu" w:date="2018-11-30T21:57:00Z">
                <w:pPr>
                  <w:spacing w:line="276" w:lineRule="auto"/>
                  <w:jc w:val="center"/>
                </w:pPr>
              </w:pPrChange>
            </w:pPr>
            <w:ins w:id="44019" w:author="phuong vu" w:date="2018-11-30T14:07:00Z">
              <w:r w:rsidRPr="00920004">
                <w:rPr>
                  <w:lang w:val="en-US"/>
                  <w:rPrChange w:id="44020" w:author="phuong vu" w:date="2018-11-30T22:36:00Z">
                    <w:rPr>
                      <w:lang w:val="en-US"/>
                    </w:rPr>
                  </w:rPrChange>
                </w:rPr>
                <w:t>X</w:t>
              </w:r>
            </w:ins>
          </w:p>
        </w:tc>
        <w:tc>
          <w:tcPr>
            <w:tcW w:w="1564" w:type="dxa"/>
            <w:tcBorders>
              <w:top w:val="single" w:sz="4" w:space="0" w:color="auto"/>
              <w:left w:val="single" w:sz="4" w:space="0" w:color="auto"/>
              <w:bottom w:val="single" w:sz="4" w:space="0" w:color="auto"/>
              <w:right w:val="single" w:sz="4" w:space="0" w:color="auto"/>
            </w:tcBorders>
            <w:noWrap/>
            <w:hideMark/>
            <w:tcPrChange w:id="44021" w:author="phuong vu" w:date="2018-11-30T14:22:00Z">
              <w:tcPr>
                <w:tcW w:w="2228" w:type="dxa"/>
                <w:noWrap/>
                <w:hideMark/>
              </w:tcPr>
            </w:tcPrChange>
          </w:tcPr>
          <w:p w14:paraId="772075A9" w14:textId="77777777" w:rsidR="006871B5" w:rsidRPr="00920004" w:rsidRDefault="006871B5" w:rsidP="00727C9A">
            <w:pPr>
              <w:rPr>
                <w:ins w:id="44022" w:author="phuong vu" w:date="2018-11-30T14:07:00Z"/>
                <w:lang w:val="en-US"/>
                <w:rPrChange w:id="44023" w:author="phuong vu" w:date="2018-11-30T22:36:00Z">
                  <w:rPr>
                    <w:ins w:id="44024" w:author="phuong vu" w:date="2018-11-30T14:07:00Z"/>
                    <w:lang w:val="en-US"/>
                  </w:rPr>
                </w:rPrChange>
              </w:rPr>
              <w:pPrChange w:id="44025" w:author="phuong vu" w:date="2018-11-30T21:57:00Z">
                <w:pPr>
                  <w:spacing w:line="276" w:lineRule="auto"/>
                </w:pPr>
              </w:pPrChange>
            </w:pPr>
            <w:ins w:id="44026" w:author="phuong vu" w:date="2018-11-30T14:07:00Z">
              <w:r w:rsidRPr="00920004">
                <w:rPr>
                  <w:lang w:val="en-US"/>
                  <w:rPrChange w:id="44027" w:author="phuong vu" w:date="2018-11-30T22:36:00Z">
                    <w:rPr>
                      <w:lang w:val="en-US"/>
                    </w:rPr>
                  </w:rPrChange>
                </w:rPr>
                <w:t>ID túi giặt</w:t>
              </w:r>
            </w:ins>
          </w:p>
        </w:tc>
      </w:tr>
      <w:tr w:rsidR="006871B5" w:rsidRPr="00920004" w14:paraId="7457266C" w14:textId="77777777" w:rsidTr="00BD0851">
        <w:trPr>
          <w:trHeight w:val="300"/>
          <w:ins w:id="44028" w:author="phuong vu" w:date="2018-11-30T14:07:00Z"/>
          <w:trPrChange w:id="44029"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tcPrChange w:id="44030" w:author="phuong vu" w:date="2018-11-30T14:22:00Z">
              <w:tcPr>
                <w:tcW w:w="708" w:type="dxa"/>
                <w:noWrap/>
                <w:vAlign w:val="center"/>
              </w:tcPr>
            </w:tcPrChange>
          </w:tcPr>
          <w:p w14:paraId="70A695B1" w14:textId="77777777" w:rsidR="006871B5" w:rsidRPr="00920004" w:rsidRDefault="006871B5" w:rsidP="00BD0851">
            <w:pPr>
              <w:spacing w:before="240" w:line="0" w:lineRule="atLeast"/>
              <w:jc w:val="center"/>
              <w:rPr>
                <w:ins w:id="44031" w:author="phuong vu" w:date="2018-11-30T14:07:00Z"/>
                <w:lang w:val="en-US"/>
                <w:rPrChange w:id="44032" w:author="phuong vu" w:date="2018-11-30T22:36:00Z">
                  <w:rPr>
                    <w:ins w:id="44033" w:author="phuong vu" w:date="2018-11-30T14:07:00Z"/>
                    <w:lang w:val="en-US"/>
                  </w:rPr>
                </w:rPrChange>
              </w:rPr>
              <w:pPrChange w:id="44034" w:author="phuong vu" w:date="2018-11-30T14:16:00Z">
                <w:pPr>
                  <w:spacing w:line="276" w:lineRule="auto"/>
                  <w:jc w:val="center"/>
                </w:pPr>
              </w:pPrChange>
            </w:pPr>
            <w:ins w:id="44035" w:author="phuong vu" w:date="2018-11-30T14:07:00Z">
              <w:r w:rsidRPr="00920004">
                <w:rPr>
                  <w:lang w:val="en-US"/>
                  <w:rPrChange w:id="44036" w:author="phuong vu" w:date="2018-11-30T22:36:00Z">
                    <w:rPr>
                      <w:lang w:val="en-US"/>
                    </w:rPr>
                  </w:rPrChange>
                </w:rPr>
                <w:t>3</w:t>
              </w:r>
            </w:ins>
          </w:p>
        </w:tc>
        <w:tc>
          <w:tcPr>
            <w:tcW w:w="2484" w:type="dxa"/>
            <w:tcBorders>
              <w:top w:val="single" w:sz="4" w:space="0" w:color="auto"/>
              <w:left w:val="single" w:sz="4" w:space="0" w:color="auto"/>
              <w:bottom w:val="single" w:sz="4" w:space="0" w:color="auto"/>
              <w:right w:val="single" w:sz="4" w:space="0" w:color="auto"/>
            </w:tcBorders>
            <w:noWrap/>
            <w:tcPrChange w:id="44037" w:author="phuong vu" w:date="2018-11-30T14:22:00Z">
              <w:tcPr>
                <w:tcW w:w="2484" w:type="dxa"/>
                <w:noWrap/>
              </w:tcPr>
            </w:tcPrChange>
          </w:tcPr>
          <w:p w14:paraId="41C99166" w14:textId="77777777" w:rsidR="006871B5" w:rsidRPr="00920004" w:rsidRDefault="006871B5" w:rsidP="00727C9A">
            <w:pPr>
              <w:rPr>
                <w:ins w:id="44038" w:author="phuong vu" w:date="2018-11-30T14:07:00Z"/>
                <w:lang w:val="en-US"/>
                <w:rPrChange w:id="44039" w:author="phuong vu" w:date="2018-11-30T22:36:00Z">
                  <w:rPr>
                    <w:ins w:id="44040" w:author="phuong vu" w:date="2018-11-30T14:07:00Z"/>
                    <w:lang w:val="en-US"/>
                  </w:rPr>
                </w:rPrChange>
              </w:rPr>
              <w:pPrChange w:id="44041" w:author="phuong vu" w:date="2018-11-30T21:57:00Z">
                <w:pPr>
                  <w:spacing w:line="276" w:lineRule="auto"/>
                </w:pPr>
              </w:pPrChange>
            </w:pPr>
            <w:ins w:id="44042" w:author="phuong vu" w:date="2018-11-30T14:07:00Z">
              <w:r w:rsidRPr="00920004">
                <w:rPr>
                  <w:lang w:val="en-US"/>
                  <w:rPrChange w:id="44043" w:author="phuong vu" w:date="2018-11-30T22:36:00Z">
                    <w:rPr>
                      <w:lang w:val="en-US"/>
                    </w:rPr>
                  </w:rPrChange>
                </w:rPr>
                <w:t>washing_machine_id</w:t>
              </w:r>
            </w:ins>
          </w:p>
        </w:tc>
        <w:tc>
          <w:tcPr>
            <w:tcW w:w="1300" w:type="dxa"/>
            <w:tcBorders>
              <w:top w:val="single" w:sz="4" w:space="0" w:color="auto"/>
              <w:left w:val="single" w:sz="4" w:space="0" w:color="auto"/>
              <w:bottom w:val="single" w:sz="4" w:space="0" w:color="auto"/>
              <w:right w:val="single" w:sz="4" w:space="0" w:color="auto"/>
            </w:tcBorders>
            <w:noWrap/>
            <w:tcPrChange w:id="44044" w:author="phuong vu" w:date="2018-11-30T14:22:00Z">
              <w:tcPr>
                <w:tcW w:w="1300" w:type="dxa"/>
                <w:noWrap/>
              </w:tcPr>
            </w:tcPrChange>
          </w:tcPr>
          <w:p w14:paraId="6CDBD7AF" w14:textId="77777777" w:rsidR="006871B5" w:rsidRPr="00920004" w:rsidRDefault="006871B5" w:rsidP="00727C9A">
            <w:pPr>
              <w:rPr>
                <w:ins w:id="44045" w:author="phuong vu" w:date="2018-11-30T14:07:00Z"/>
                <w:lang w:val="en-US"/>
                <w:rPrChange w:id="44046" w:author="phuong vu" w:date="2018-11-30T22:36:00Z">
                  <w:rPr>
                    <w:ins w:id="44047" w:author="phuong vu" w:date="2018-11-30T14:07:00Z"/>
                    <w:lang w:val="en-US"/>
                  </w:rPr>
                </w:rPrChange>
              </w:rPr>
              <w:pPrChange w:id="44048" w:author="phuong vu" w:date="2018-11-30T21:57:00Z">
                <w:pPr>
                  <w:spacing w:line="276" w:lineRule="auto"/>
                </w:pPr>
              </w:pPrChange>
            </w:pPr>
            <w:ins w:id="44049" w:author="phuong vu" w:date="2018-11-30T14:07:00Z">
              <w:r w:rsidRPr="00920004">
                <w:rPr>
                  <w:lang w:val="en-US"/>
                  <w:rPrChange w:id="44050" w:author="phuong vu" w:date="2018-11-30T22:36:00Z">
                    <w:rPr>
                      <w:lang w:val="en-US"/>
                    </w:rPr>
                  </w:rPrChange>
                </w:rPr>
                <w:t>numeric</w:t>
              </w:r>
            </w:ins>
          </w:p>
        </w:tc>
        <w:tc>
          <w:tcPr>
            <w:tcW w:w="1098" w:type="dxa"/>
            <w:tcBorders>
              <w:top w:val="single" w:sz="4" w:space="0" w:color="auto"/>
              <w:left w:val="single" w:sz="4" w:space="0" w:color="auto"/>
              <w:bottom w:val="single" w:sz="4" w:space="0" w:color="auto"/>
              <w:right w:val="single" w:sz="4" w:space="0" w:color="auto"/>
            </w:tcBorders>
            <w:noWrap/>
            <w:vAlign w:val="center"/>
            <w:tcPrChange w:id="44051" w:author="phuong vu" w:date="2018-11-30T14:22:00Z">
              <w:tcPr>
                <w:tcW w:w="1098" w:type="dxa"/>
                <w:noWrap/>
                <w:vAlign w:val="center"/>
              </w:tcPr>
            </w:tcPrChange>
          </w:tcPr>
          <w:p w14:paraId="48EE486A" w14:textId="77777777" w:rsidR="006871B5" w:rsidRPr="00920004" w:rsidRDefault="006871B5" w:rsidP="00727C9A">
            <w:pPr>
              <w:jc w:val="center"/>
              <w:rPr>
                <w:ins w:id="44052" w:author="phuong vu" w:date="2018-11-30T14:07:00Z"/>
                <w:rPrChange w:id="44053" w:author="phuong vu" w:date="2018-11-30T22:36:00Z">
                  <w:rPr>
                    <w:ins w:id="44054" w:author="phuong vu" w:date="2018-11-30T14:07:00Z"/>
                  </w:rPr>
                </w:rPrChange>
              </w:rPr>
              <w:pPrChange w:id="44055"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tcPrChange w:id="44056" w:author="phuong vu" w:date="2018-11-30T14:22:00Z">
              <w:tcPr>
                <w:tcW w:w="838" w:type="dxa"/>
                <w:noWrap/>
                <w:vAlign w:val="center"/>
              </w:tcPr>
            </w:tcPrChange>
          </w:tcPr>
          <w:p w14:paraId="785CDD73" w14:textId="77777777" w:rsidR="006871B5" w:rsidRPr="00920004" w:rsidRDefault="006871B5" w:rsidP="00727C9A">
            <w:pPr>
              <w:jc w:val="center"/>
              <w:rPr>
                <w:ins w:id="44057" w:author="phuong vu" w:date="2018-11-30T14:07:00Z"/>
                <w:rPrChange w:id="44058" w:author="phuong vu" w:date="2018-11-30T22:36:00Z">
                  <w:rPr>
                    <w:ins w:id="44059" w:author="phuong vu" w:date="2018-11-30T14:07:00Z"/>
                  </w:rPr>
                </w:rPrChange>
              </w:rPr>
              <w:pPrChange w:id="44060"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tcPrChange w:id="44061" w:author="phuong vu" w:date="2018-11-30T14:22:00Z">
              <w:tcPr>
                <w:tcW w:w="823" w:type="dxa"/>
                <w:noWrap/>
                <w:vAlign w:val="center"/>
              </w:tcPr>
            </w:tcPrChange>
          </w:tcPr>
          <w:p w14:paraId="1DA887E7" w14:textId="77777777" w:rsidR="006871B5" w:rsidRPr="00920004" w:rsidRDefault="006871B5" w:rsidP="00727C9A">
            <w:pPr>
              <w:jc w:val="center"/>
              <w:rPr>
                <w:ins w:id="44062" w:author="phuong vu" w:date="2018-11-30T14:07:00Z"/>
                <w:lang w:val="en-US"/>
                <w:rPrChange w:id="44063" w:author="phuong vu" w:date="2018-11-30T22:36:00Z">
                  <w:rPr>
                    <w:ins w:id="44064" w:author="phuong vu" w:date="2018-11-30T14:07:00Z"/>
                    <w:lang w:val="en-US"/>
                  </w:rPr>
                </w:rPrChange>
              </w:rPr>
              <w:pPrChange w:id="44065" w:author="phuong vu" w:date="2018-11-30T21:57:00Z">
                <w:pPr>
                  <w:spacing w:line="276" w:lineRule="auto"/>
                  <w:jc w:val="center"/>
                </w:pPr>
              </w:pPrChange>
            </w:pPr>
            <w:ins w:id="44066" w:author="phuong vu" w:date="2018-11-30T14:07:00Z">
              <w:r w:rsidRPr="00920004">
                <w:rPr>
                  <w:lang w:val="en-US"/>
                  <w:rPrChange w:id="44067" w:author="phuong vu" w:date="2018-11-30T22:36:00Z">
                    <w:rPr>
                      <w:lang w:val="en-US"/>
                    </w:rPr>
                  </w:rPrChange>
                </w:rPr>
                <w:t>X</w:t>
              </w:r>
            </w:ins>
          </w:p>
        </w:tc>
        <w:tc>
          <w:tcPr>
            <w:tcW w:w="1564" w:type="dxa"/>
            <w:tcBorders>
              <w:top w:val="single" w:sz="4" w:space="0" w:color="auto"/>
              <w:left w:val="single" w:sz="4" w:space="0" w:color="auto"/>
              <w:bottom w:val="single" w:sz="4" w:space="0" w:color="auto"/>
              <w:right w:val="single" w:sz="4" w:space="0" w:color="auto"/>
            </w:tcBorders>
            <w:noWrap/>
            <w:tcPrChange w:id="44068" w:author="phuong vu" w:date="2018-11-30T14:22:00Z">
              <w:tcPr>
                <w:tcW w:w="2228" w:type="dxa"/>
                <w:noWrap/>
              </w:tcPr>
            </w:tcPrChange>
          </w:tcPr>
          <w:p w14:paraId="65727DF6" w14:textId="77777777" w:rsidR="006871B5" w:rsidRPr="00920004" w:rsidRDefault="006871B5" w:rsidP="00727C9A">
            <w:pPr>
              <w:rPr>
                <w:ins w:id="44069" w:author="phuong vu" w:date="2018-11-30T14:07:00Z"/>
                <w:lang w:val="en-US"/>
                <w:rPrChange w:id="44070" w:author="phuong vu" w:date="2018-11-30T22:36:00Z">
                  <w:rPr>
                    <w:ins w:id="44071" w:author="phuong vu" w:date="2018-11-30T14:07:00Z"/>
                    <w:lang w:val="en-US"/>
                  </w:rPr>
                </w:rPrChange>
              </w:rPr>
              <w:pPrChange w:id="44072" w:author="phuong vu" w:date="2018-11-30T21:57:00Z">
                <w:pPr>
                  <w:spacing w:line="276" w:lineRule="auto"/>
                </w:pPr>
              </w:pPrChange>
            </w:pPr>
            <w:ins w:id="44073" w:author="phuong vu" w:date="2018-11-30T14:07:00Z">
              <w:r w:rsidRPr="00920004">
                <w:rPr>
                  <w:lang w:val="en-US"/>
                  <w:rPrChange w:id="44074" w:author="phuong vu" w:date="2018-11-30T22:36:00Z">
                    <w:rPr>
                      <w:lang w:val="en-US"/>
                    </w:rPr>
                  </w:rPrChange>
                </w:rPr>
                <w:t>ID máy giặt</w:t>
              </w:r>
            </w:ins>
          </w:p>
        </w:tc>
      </w:tr>
      <w:tr w:rsidR="006871B5" w:rsidRPr="00920004" w14:paraId="1AA2FF22" w14:textId="77777777" w:rsidTr="00BD0851">
        <w:trPr>
          <w:trHeight w:val="300"/>
          <w:ins w:id="44075" w:author="phuong vu" w:date="2018-11-30T14:07:00Z"/>
          <w:trPrChange w:id="44076"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tcPrChange w:id="44077" w:author="phuong vu" w:date="2018-11-30T14:22:00Z">
              <w:tcPr>
                <w:tcW w:w="708" w:type="dxa"/>
                <w:noWrap/>
                <w:vAlign w:val="center"/>
              </w:tcPr>
            </w:tcPrChange>
          </w:tcPr>
          <w:p w14:paraId="4E69F831" w14:textId="77777777" w:rsidR="006871B5" w:rsidRPr="00920004" w:rsidRDefault="006871B5" w:rsidP="00BD0851">
            <w:pPr>
              <w:spacing w:before="240" w:line="0" w:lineRule="atLeast"/>
              <w:jc w:val="center"/>
              <w:rPr>
                <w:ins w:id="44078" w:author="phuong vu" w:date="2018-11-30T14:07:00Z"/>
                <w:lang w:val="en-US"/>
                <w:rPrChange w:id="44079" w:author="phuong vu" w:date="2018-11-30T22:36:00Z">
                  <w:rPr>
                    <w:ins w:id="44080" w:author="phuong vu" w:date="2018-11-30T14:07:00Z"/>
                    <w:lang w:val="en-US"/>
                  </w:rPr>
                </w:rPrChange>
              </w:rPr>
              <w:pPrChange w:id="44081" w:author="phuong vu" w:date="2018-11-30T14:16:00Z">
                <w:pPr>
                  <w:spacing w:line="276" w:lineRule="auto"/>
                  <w:jc w:val="center"/>
                </w:pPr>
              </w:pPrChange>
            </w:pPr>
            <w:ins w:id="44082" w:author="phuong vu" w:date="2018-11-30T14:07:00Z">
              <w:r w:rsidRPr="00920004">
                <w:rPr>
                  <w:lang w:val="en-US"/>
                  <w:rPrChange w:id="44083" w:author="phuong vu" w:date="2018-11-30T22:36:00Z">
                    <w:rPr>
                      <w:lang w:val="en-US"/>
                    </w:rPr>
                  </w:rPrChange>
                </w:rPr>
                <w:t>4</w:t>
              </w:r>
            </w:ins>
          </w:p>
        </w:tc>
        <w:tc>
          <w:tcPr>
            <w:tcW w:w="2484" w:type="dxa"/>
            <w:tcBorders>
              <w:top w:val="single" w:sz="4" w:space="0" w:color="auto"/>
              <w:left w:val="single" w:sz="4" w:space="0" w:color="auto"/>
              <w:bottom w:val="single" w:sz="4" w:space="0" w:color="auto"/>
              <w:right w:val="single" w:sz="4" w:space="0" w:color="auto"/>
            </w:tcBorders>
            <w:noWrap/>
            <w:tcPrChange w:id="44084" w:author="phuong vu" w:date="2018-11-30T14:22:00Z">
              <w:tcPr>
                <w:tcW w:w="2484" w:type="dxa"/>
                <w:noWrap/>
              </w:tcPr>
            </w:tcPrChange>
          </w:tcPr>
          <w:p w14:paraId="52634C7C" w14:textId="77777777" w:rsidR="006871B5" w:rsidRPr="00920004" w:rsidRDefault="006871B5" w:rsidP="00727C9A">
            <w:pPr>
              <w:rPr>
                <w:ins w:id="44085" w:author="phuong vu" w:date="2018-11-30T14:07:00Z"/>
                <w:lang w:val="en-US"/>
                <w:rPrChange w:id="44086" w:author="phuong vu" w:date="2018-11-30T22:36:00Z">
                  <w:rPr>
                    <w:ins w:id="44087" w:author="phuong vu" w:date="2018-11-30T14:07:00Z"/>
                    <w:lang w:val="en-US"/>
                  </w:rPr>
                </w:rPrChange>
              </w:rPr>
              <w:pPrChange w:id="44088" w:author="phuong vu" w:date="2018-11-30T21:57:00Z">
                <w:pPr>
                  <w:spacing w:line="276" w:lineRule="auto"/>
                </w:pPr>
              </w:pPrChange>
            </w:pPr>
            <w:ins w:id="44089" w:author="phuong vu" w:date="2018-11-30T14:07:00Z">
              <w:r w:rsidRPr="00920004">
                <w:rPr>
                  <w:lang w:val="en-US"/>
                  <w:rPrChange w:id="44090" w:author="phuong vu" w:date="2018-11-30T22:36:00Z">
                    <w:rPr>
                      <w:lang w:val="en-US"/>
                    </w:rPr>
                  </w:rPrChange>
                </w:rPr>
                <w:t>sn</w:t>
              </w:r>
            </w:ins>
          </w:p>
        </w:tc>
        <w:tc>
          <w:tcPr>
            <w:tcW w:w="1300" w:type="dxa"/>
            <w:tcBorders>
              <w:top w:val="single" w:sz="4" w:space="0" w:color="auto"/>
              <w:left w:val="single" w:sz="4" w:space="0" w:color="auto"/>
              <w:bottom w:val="single" w:sz="4" w:space="0" w:color="auto"/>
              <w:right w:val="single" w:sz="4" w:space="0" w:color="auto"/>
            </w:tcBorders>
            <w:noWrap/>
            <w:tcPrChange w:id="44091" w:author="phuong vu" w:date="2018-11-30T14:22:00Z">
              <w:tcPr>
                <w:tcW w:w="1300" w:type="dxa"/>
                <w:noWrap/>
              </w:tcPr>
            </w:tcPrChange>
          </w:tcPr>
          <w:p w14:paraId="467A2556" w14:textId="77777777" w:rsidR="006871B5" w:rsidRPr="00920004" w:rsidRDefault="006871B5" w:rsidP="00727C9A">
            <w:pPr>
              <w:rPr>
                <w:ins w:id="44092" w:author="phuong vu" w:date="2018-11-30T14:07:00Z"/>
                <w:lang w:val="en-US"/>
                <w:rPrChange w:id="44093" w:author="phuong vu" w:date="2018-11-30T22:36:00Z">
                  <w:rPr>
                    <w:ins w:id="44094" w:author="phuong vu" w:date="2018-11-30T14:07:00Z"/>
                    <w:lang w:val="en-US"/>
                  </w:rPr>
                </w:rPrChange>
              </w:rPr>
              <w:pPrChange w:id="44095" w:author="phuong vu" w:date="2018-11-30T21:57:00Z">
                <w:pPr>
                  <w:spacing w:line="276" w:lineRule="auto"/>
                </w:pPr>
              </w:pPrChange>
            </w:pPr>
            <w:ins w:id="44096" w:author="phuong vu" w:date="2018-11-30T14:07:00Z">
              <w:r w:rsidRPr="00920004">
                <w:rPr>
                  <w:lang w:val="en-US"/>
                  <w:rPrChange w:id="44097" w:author="phuong vu" w:date="2018-11-30T22:36:00Z">
                    <w:rPr>
                      <w:lang w:val="en-US"/>
                    </w:rPr>
                  </w:rPrChange>
                </w:rPr>
                <w:t>Integer</w:t>
              </w:r>
            </w:ins>
          </w:p>
        </w:tc>
        <w:tc>
          <w:tcPr>
            <w:tcW w:w="1098" w:type="dxa"/>
            <w:tcBorders>
              <w:top w:val="single" w:sz="4" w:space="0" w:color="auto"/>
              <w:left w:val="single" w:sz="4" w:space="0" w:color="auto"/>
              <w:bottom w:val="single" w:sz="4" w:space="0" w:color="auto"/>
              <w:right w:val="single" w:sz="4" w:space="0" w:color="auto"/>
            </w:tcBorders>
            <w:noWrap/>
            <w:vAlign w:val="center"/>
            <w:tcPrChange w:id="44098" w:author="phuong vu" w:date="2018-11-30T14:22:00Z">
              <w:tcPr>
                <w:tcW w:w="1098" w:type="dxa"/>
                <w:noWrap/>
                <w:vAlign w:val="center"/>
              </w:tcPr>
            </w:tcPrChange>
          </w:tcPr>
          <w:p w14:paraId="56F72A7C" w14:textId="77777777" w:rsidR="006871B5" w:rsidRPr="00920004" w:rsidRDefault="006871B5" w:rsidP="00727C9A">
            <w:pPr>
              <w:jc w:val="center"/>
              <w:rPr>
                <w:ins w:id="44099" w:author="phuong vu" w:date="2018-11-30T14:07:00Z"/>
                <w:rPrChange w:id="44100" w:author="phuong vu" w:date="2018-11-30T22:36:00Z">
                  <w:rPr>
                    <w:ins w:id="44101" w:author="phuong vu" w:date="2018-11-30T14:07:00Z"/>
                  </w:rPr>
                </w:rPrChange>
              </w:rPr>
              <w:pPrChange w:id="44102" w:author="phuong vu" w:date="2018-11-30T21:57:00Z">
                <w:pPr>
                  <w:spacing w:line="276" w:lineRule="auto"/>
                  <w:jc w:val="center"/>
                </w:pPr>
              </w:pPrChange>
            </w:pPr>
          </w:p>
        </w:tc>
        <w:tc>
          <w:tcPr>
            <w:tcW w:w="838" w:type="dxa"/>
            <w:tcBorders>
              <w:top w:val="single" w:sz="4" w:space="0" w:color="auto"/>
              <w:left w:val="single" w:sz="4" w:space="0" w:color="auto"/>
              <w:bottom w:val="single" w:sz="4" w:space="0" w:color="auto"/>
              <w:right w:val="single" w:sz="4" w:space="0" w:color="auto"/>
            </w:tcBorders>
            <w:noWrap/>
            <w:vAlign w:val="center"/>
            <w:tcPrChange w:id="44103" w:author="phuong vu" w:date="2018-11-30T14:22:00Z">
              <w:tcPr>
                <w:tcW w:w="838" w:type="dxa"/>
                <w:noWrap/>
                <w:vAlign w:val="center"/>
              </w:tcPr>
            </w:tcPrChange>
          </w:tcPr>
          <w:p w14:paraId="6325B382" w14:textId="77777777" w:rsidR="006871B5" w:rsidRPr="00920004" w:rsidRDefault="006871B5" w:rsidP="00727C9A">
            <w:pPr>
              <w:jc w:val="center"/>
              <w:rPr>
                <w:ins w:id="44104" w:author="phuong vu" w:date="2018-11-30T14:07:00Z"/>
                <w:rPrChange w:id="44105" w:author="phuong vu" w:date="2018-11-30T22:36:00Z">
                  <w:rPr>
                    <w:ins w:id="44106" w:author="phuong vu" w:date="2018-11-30T14:07:00Z"/>
                  </w:rPr>
                </w:rPrChange>
              </w:rPr>
              <w:pPrChange w:id="44107"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tcPrChange w:id="44108" w:author="phuong vu" w:date="2018-11-30T14:22:00Z">
              <w:tcPr>
                <w:tcW w:w="823" w:type="dxa"/>
                <w:noWrap/>
                <w:vAlign w:val="center"/>
              </w:tcPr>
            </w:tcPrChange>
          </w:tcPr>
          <w:p w14:paraId="3864619C" w14:textId="77777777" w:rsidR="006871B5" w:rsidRPr="00920004" w:rsidRDefault="006871B5" w:rsidP="00727C9A">
            <w:pPr>
              <w:jc w:val="center"/>
              <w:rPr>
                <w:ins w:id="44109" w:author="phuong vu" w:date="2018-11-30T14:07:00Z"/>
                <w:lang w:val="en-US"/>
                <w:rPrChange w:id="44110" w:author="phuong vu" w:date="2018-11-30T22:36:00Z">
                  <w:rPr>
                    <w:ins w:id="44111" w:author="phuong vu" w:date="2018-11-30T14:07:00Z"/>
                    <w:lang w:val="en-US"/>
                  </w:rPr>
                </w:rPrChange>
              </w:rPr>
              <w:pPrChange w:id="44112"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tcPrChange w:id="44113" w:author="phuong vu" w:date="2018-11-30T14:22:00Z">
              <w:tcPr>
                <w:tcW w:w="2228" w:type="dxa"/>
                <w:noWrap/>
              </w:tcPr>
            </w:tcPrChange>
          </w:tcPr>
          <w:p w14:paraId="7E018046" w14:textId="77777777" w:rsidR="006871B5" w:rsidRPr="00920004" w:rsidRDefault="006871B5" w:rsidP="00727C9A">
            <w:pPr>
              <w:rPr>
                <w:ins w:id="44114" w:author="phuong vu" w:date="2018-11-30T14:07:00Z"/>
                <w:lang w:val="en-US"/>
                <w:rPrChange w:id="44115" w:author="phuong vu" w:date="2018-11-30T22:36:00Z">
                  <w:rPr>
                    <w:ins w:id="44116" w:author="phuong vu" w:date="2018-11-30T14:07:00Z"/>
                    <w:lang w:val="en-US"/>
                  </w:rPr>
                </w:rPrChange>
              </w:rPr>
              <w:pPrChange w:id="44117" w:author="phuong vu" w:date="2018-11-30T21:57:00Z">
                <w:pPr>
                  <w:spacing w:line="276" w:lineRule="auto"/>
                </w:pPr>
              </w:pPrChange>
            </w:pPr>
            <w:ins w:id="44118" w:author="phuong vu" w:date="2018-11-30T14:07:00Z">
              <w:r w:rsidRPr="00920004">
                <w:rPr>
                  <w:lang w:val="en-US"/>
                  <w:rPrChange w:id="44119" w:author="phuong vu" w:date="2018-11-30T22:36:00Z">
                    <w:rPr>
                      <w:lang w:val="en-US"/>
                    </w:rPr>
                  </w:rPrChange>
                </w:rPr>
                <w:t>Thứ tự xử lí</w:t>
              </w:r>
            </w:ins>
          </w:p>
        </w:tc>
      </w:tr>
      <w:tr w:rsidR="006871B5" w:rsidRPr="00920004" w14:paraId="42FD1E13" w14:textId="77777777" w:rsidTr="00BD0851">
        <w:trPr>
          <w:trHeight w:val="300"/>
          <w:ins w:id="44120" w:author="phuong vu" w:date="2018-11-30T14:07:00Z"/>
          <w:trPrChange w:id="44121" w:author="phuong vu" w:date="2018-11-30T14:22:00Z">
            <w:trPr>
              <w:trHeight w:val="300"/>
            </w:trPr>
          </w:trPrChange>
        </w:trPr>
        <w:tc>
          <w:tcPr>
            <w:tcW w:w="708" w:type="dxa"/>
            <w:tcBorders>
              <w:top w:val="single" w:sz="4" w:space="0" w:color="auto"/>
              <w:left w:val="single" w:sz="4" w:space="0" w:color="auto"/>
              <w:bottom w:val="single" w:sz="4" w:space="0" w:color="auto"/>
              <w:right w:val="single" w:sz="4" w:space="0" w:color="auto"/>
            </w:tcBorders>
            <w:noWrap/>
            <w:vAlign w:val="center"/>
            <w:hideMark/>
            <w:tcPrChange w:id="44122" w:author="phuong vu" w:date="2018-11-30T14:22:00Z">
              <w:tcPr>
                <w:tcW w:w="708" w:type="dxa"/>
                <w:noWrap/>
                <w:vAlign w:val="center"/>
                <w:hideMark/>
              </w:tcPr>
            </w:tcPrChange>
          </w:tcPr>
          <w:p w14:paraId="7A227F02" w14:textId="77777777" w:rsidR="006871B5" w:rsidRPr="00920004" w:rsidRDefault="006871B5" w:rsidP="00BD0851">
            <w:pPr>
              <w:spacing w:before="240" w:line="0" w:lineRule="atLeast"/>
              <w:jc w:val="center"/>
              <w:rPr>
                <w:ins w:id="44123" w:author="phuong vu" w:date="2018-11-30T14:07:00Z"/>
                <w:lang w:val="en-US"/>
                <w:rPrChange w:id="44124" w:author="phuong vu" w:date="2018-11-30T22:36:00Z">
                  <w:rPr>
                    <w:ins w:id="44125" w:author="phuong vu" w:date="2018-11-30T14:07:00Z"/>
                    <w:lang w:val="en-US"/>
                  </w:rPr>
                </w:rPrChange>
              </w:rPr>
              <w:pPrChange w:id="44126" w:author="phuong vu" w:date="2018-11-30T14:16:00Z">
                <w:pPr>
                  <w:spacing w:line="276" w:lineRule="auto"/>
                  <w:jc w:val="center"/>
                </w:pPr>
              </w:pPrChange>
            </w:pPr>
            <w:ins w:id="44127" w:author="phuong vu" w:date="2018-11-30T14:07:00Z">
              <w:r w:rsidRPr="00920004">
                <w:rPr>
                  <w:lang w:val="en-US"/>
                  <w:rPrChange w:id="44128" w:author="phuong vu" w:date="2018-11-30T22:36:00Z">
                    <w:rPr>
                      <w:lang w:val="en-US"/>
                    </w:rPr>
                  </w:rPrChange>
                </w:rPr>
                <w:t>5</w:t>
              </w:r>
            </w:ins>
          </w:p>
        </w:tc>
        <w:tc>
          <w:tcPr>
            <w:tcW w:w="2484" w:type="dxa"/>
            <w:tcBorders>
              <w:top w:val="single" w:sz="4" w:space="0" w:color="auto"/>
              <w:left w:val="single" w:sz="4" w:space="0" w:color="auto"/>
              <w:bottom w:val="single" w:sz="4" w:space="0" w:color="auto"/>
              <w:right w:val="single" w:sz="4" w:space="0" w:color="auto"/>
            </w:tcBorders>
            <w:noWrap/>
            <w:hideMark/>
            <w:tcPrChange w:id="44129" w:author="phuong vu" w:date="2018-11-30T14:22:00Z">
              <w:tcPr>
                <w:tcW w:w="2484" w:type="dxa"/>
                <w:noWrap/>
                <w:hideMark/>
              </w:tcPr>
            </w:tcPrChange>
          </w:tcPr>
          <w:p w14:paraId="186F70C1" w14:textId="77777777" w:rsidR="006871B5" w:rsidRPr="00920004" w:rsidRDefault="006871B5" w:rsidP="00727C9A">
            <w:pPr>
              <w:rPr>
                <w:ins w:id="44130" w:author="phuong vu" w:date="2018-11-30T14:07:00Z"/>
                <w:rPrChange w:id="44131" w:author="phuong vu" w:date="2018-11-30T22:36:00Z">
                  <w:rPr>
                    <w:ins w:id="44132" w:author="phuong vu" w:date="2018-11-30T14:07:00Z"/>
                  </w:rPr>
                </w:rPrChange>
              </w:rPr>
              <w:pPrChange w:id="44133" w:author="phuong vu" w:date="2018-11-30T21:57:00Z">
                <w:pPr>
                  <w:spacing w:line="276" w:lineRule="auto"/>
                </w:pPr>
              </w:pPrChange>
            </w:pPr>
            <w:ins w:id="44134" w:author="phuong vu" w:date="2018-11-30T14:07:00Z">
              <w:r w:rsidRPr="00920004">
                <w:rPr>
                  <w:rPrChange w:id="44135" w:author="phuong vu" w:date="2018-11-30T22:36:00Z">
                    <w:rPr/>
                  </w:rPrChange>
                </w:rPr>
                <w:t>status</w:t>
              </w:r>
            </w:ins>
          </w:p>
        </w:tc>
        <w:tc>
          <w:tcPr>
            <w:tcW w:w="1300" w:type="dxa"/>
            <w:tcBorders>
              <w:top w:val="single" w:sz="4" w:space="0" w:color="auto"/>
              <w:left w:val="single" w:sz="4" w:space="0" w:color="auto"/>
              <w:bottom w:val="single" w:sz="4" w:space="0" w:color="auto"/>
              <w:right w:val="single" w:sz="4" w:space="0" w:color="auto"/>
            </w:tcBorders>
            <w:noWrap/>
            <w:hideMark/>
            <w:tcPrChange w:id="44136" w:author="phuong vu" w:date="2018-11-30T14:22:00Z">
              <w:tcPr>
                <w:tcW w:w="1300" w:type="dxa"/>
                <w:noWrap/>
                <w:hideMark/>
              </w:tcPr>
            </w:tcPrChange>
          </w:tcPr>
          <w:p w14:paraId="06456DDD" w14:textId="0C21C48D" w:rsidR="006871B5" w:rsidRPr="00920004" w:rsidRDefault="00E452E5" w:rsidP="00727C9A">
            <w:pPr>
              <w:rPr>
                <w:ins w:id="44137" w:author="phuong vu" w:date="2018-11-30T14:07:00Z"/>
                <w:rPrChange w:id="44138" w:author="phuong vu" w:date="2018-11-30T22:36:00Z">
                  <w:rPr>
                    <w:ins w:id="44139" w:author="phuong vu" w:date="2018-11-30T14:07:00Z"/>
                  </w:rPr>
                </w:rPrChange>
              </w:rPr>
              <w:pPrChange w:id="44140" w:author="phuong vu" w:date="2018-11-30T21:57:00Z">
                <w:pPr>
                  <w:spacing w:line="276" w:lineRule="auto"/>
                </w:pPr>
              </w:pPrChange>
            </w:pPr>
            <w:ins w:id="44141" w:author="phuong vu" w:date="2018-11-30T21:53:00Z">
              <w:r w:rsidRPr="00920004">
                <w:rPr>
                  <w:rPrChange w:id="44142" w:author="phuong vu" w:date="2018-11-30T22:36:00Z">
                    <w:rPr/>
                  </w:rPrChange>
                </w:rPr>
                <w:t>varchar</w:t>
              </w:r>
            </w:ins>
          </w:p>
        </w:tc>
        <w:tc>
          <w:tcPr>
            <w:tcW w:w="1098" w:type="dxa"/>
            <w:tcBorders>
              <w:top w:val="single" w:sz="4" w:space="0" w:color="auto"/>
              <w:left w:val="single" w:sz="4" w:space="0" w:color="auto"/>
              <w:bottom w:val="single" w:sz="4" w:space="0" w:color="auto"/>
              <w:right w:val="single" w:sz="4" w:space="0" w:color="auto"/>
            </w:tcBorders>
            <w:noWrap/>
            <w:vAlign w:val="center"/>
            <w:hideMark/>
            <w:tcPrChange w:id="44143" w:author="phuong vu" w:date="2018-11-30T14:22:00Z">
              <w:tcPr>
                <w:tcW w:w="1098" w:type="dxa"/>
                <w:noWrap/>
                <w:vAlign w:val="center"/>
                <w:hideMark/>
              </w:tcPr>
            </w:tcPrChange>
          </w:tcPr>
          <w:p w14:paraId="30947148" w14:textId="77777777" w:rsidR="006871B5" w:rsidRPr="00920004" w:rsidRDefault="006871B5" w:rsidP="00727C9A">
            <w:pPr>
              <w:jc w:val="center"/>
              <w:rPr>
                <w:ins w:id="44144" w:author="phuong vu" w:date="2018-11-30T14:07:00Z"/>
                <w:rPrChange w:id="44145" w:author="phuong vu" w:date="2018-11-30T22:36:00Z">
                  <w:rPr>
                    <w:ins w:id="44146" w:author="phuong vu" w:date="2018-11-30T14:07:00Z"/>
                  </w:rPr>
                </w:rPrChange>
              </w:rPr>
              <w:pPrChange w:id="44147" w:author="phuong vu" w:date="2018-11-30T21:57:00Z">
                <w:pPr>
                  <w:spacing w:line="276" w:lineRule="auto"/>
                  <w:jc w:val="center"/>
                </w:pPr>
              </w:pPrChange>
            </w:pPr>
            <w:ins w:id="44148" w:author="phuong vu" w:date="2018-11-30T14:07:00Z">
              <w:r w:rsidRPr="00920004">
                <w:rPr>
                  <w:rPrChange w:id="44149" w:author="phuong vu" w:date="2018-11-30T22:36:00Z">
                    <w:rPr/>
                  </w:rPrChange>
                </w:rPr>
                <w:t>X</w:t>
              </w:r>
            </w:ins>
          </w:p>
        </w:tc>
        <w:tc>
          <w:tcPr>
            <w:tcW w:w="838" w:type="dxa"/>
            <w:tcBorders>
              <w:top w:val="single" w:sz="4" w:space="0" w:color="auto"/>
              <w:left w:val="single" w:sz="4" w:space="0" w:color="auto"/>
              <w:bottom w:val="single" w:sz="4" w:space="0" w:color="auto"/>
              <w:right w:val="single" w:sz="4" w:space="0" w:color="auto"/>
            </w:tcBorders>
            <w:noWrap/>
            <w:vAlign w:val="center"/>
            <w:hideMark/>
            <w:tcPrChange w:id="44150" w:author="phuong vu" w:date="2018-11-30T14:22:00Z">
              <w:tcPr>
                <w:tcW w:w="838" w:type="dxa"/>
                <w:noWrap/>
                <w:vAlign w:val="center"/>
                <w:hideMark/>
              </w:tcPr>
            </w:tcPrChange>
          </w:tcPr>
          <w:p w14:paraId="49CAA143" w14:textId="77777777" w:rsidR="006871B5" w:rsidRPr="00920004" w:rsidRDefault="006871B5" w:rsidP="00727C9A">
            <w:pPr>
              <w:jc w:val="center"/>
              <w:rPr>
                <w:ins w:id="44151" w:author="phuong vu" w:date="2018-11-30T14:07:00Z"/>
                <w:rPrChange w:id="44152" w:author="phuong vu" w:date="2018-11-30T22:36:00Z">
                  <w:rPr>
                    <w:ins w:id="44153" w:author="phuong vu" w:date="2018-11-30T14:07:00Z"/>
                  </w:rPr>
                </w:rPrChange>
              </w:rPr>
              <w:pPrChange w:id="44154" w:author="phuong vu" w:date="2018-11-30T21:57:00Z">
                <w:pPr>
                  <w:spacing w:line="276" w:lineRule="auto"/>
                  <w:jc w:val="center"/>
                </w:pPr>
              </w:pPrChange>
            </w:pPr>
          </w:p>
        </w:tc>
        <w:tc>
          <w:tcPr>
            <w:tcW w:w="823" w:type="dxa"/>
            <w:tcBorders>
              <w:top w:val="single" w:sz="4" w:space="0" w:color="auto"/>
              <w:left w:val="single" w:sz="4" w:space="0" w:color="auto"/>
              <w:bottom w:val="single" w:sz="4" w:space="0" w:color="auto"/>
              <w:right w:val="single" w:sz="4" w:space="0" w:color="auto"/>
            </w:tcBorders>
            <w:noWrap/>
            <w:vAlign w:val="center"/>
            <w:hideMark/>
            <w:tcPrChange w:id="44155" w:author="phuong vu" w:date="2018-11-30T14:22:00Z">
              <w:tcPr>
                <w:tcW w:w="823" w:type="dxa"/>
                <w:noWrap/>
                <w:vAlign w:val="center"/>
                <w:hideMark/>
              </w:tcPr>
            </w:tcPrChange>
          </w:tcPr>
          <w:p w14:paraId="7D995377" w14:textId="77777777" w:rsidR="006871B5" w:rsidRPr="00920004" w:rsidRDefault="006871B5" w:rsidP="00727C9A">
            <w:pPr>
              <w:jc w:val="center"/>
              <w:rPr>
                <w:ins w:id="44156" w:author="phuong vu" w:date="2018-11-30T14:07:00Z"/>
                <w:rPrChange w:id="44157" w:author="phuong vu" w:date="2018-11-30T22:36:00Z">
                  <w:rPr>
                    <w:ins w:id="44158" w:author="phuong vu" w:date="2018-11-30T14:07:00Z"/>
                  </w:rPr>
                </w:rPrChange>
              </w:rPr>
              <w:pPrChange w:id="44159" w:author="phuong vu" w:date="2018-11-30T21:57:00Z">
                <w:pPr>
                  <w:spacing w:line="276" w:lineRule="auto"/>
                  <w:jc w:val="center"/>
                </w:pPr>
              </w:pPrChange>
            </w:pPr>
          </w:p>
        </w:tc>
        <w:tc>
          <w:tcPr>
            <w:tcW w:w="1564" w:type="dxa"/>
            <w:tcBorders>
              <w:top w:val="single" w:sz="4" w:space="0" w:color="auto"/>
              <w:left w:val="single" w:sz="4" w:space="0" w:color="auto"/>
              <w:bottom w:val="single" w:sz="4" w:space="0" w:color="auto"/>
              <w:right w:val="single" w:sz="4" w:space="0" w:color="auto"/>
            </w:tcBorders>
            <w:noWrap/>
            <w:hideMark/>
            <w:tcPrChange w:id="44160" w:author="phuong vu" w:date="2018-11-30T14:22:00Z">
              <w:tcPr>
                <w:tcW w:w="2228" w:type="dxa"/>
                <w:noWrap/>
                <w:hideMark/>
              </w:tcPr>
            </w:tcPrChange>
          </w:tcPr>
          <w:p w14:paraId="7E23EB0C" w14:textId="77777777" w:rsidR="006871B5" w:rsidRPr="00920004" w:rsidRDefault="006871B5" w:rsidP="00727C9A">
            <w:pPr>
              <w:rPr>
                <w:ins w:id="44161" w:author="phuong vu" w:date="2018-11-30T14:07:00Z"/>
                <w:rPrChange w:id="44162" w:author="phuong vu" w:date="2018-11-30T22:36:00Z">
                  <w:rPr>
                    <w:ins w:id="44163" w:author="phuong vu" w:date="2018-11-30T14:07:00Z"/>
                  </w:rPr>
                </w:rPrChange>
              </w:rPr>
              <w:pPrChange w:id="44164" w:author="phuong vu" w:date="2018-11-30T21:57:00Z">
                <w:pPr>
                  <w:keepNext/>
                  <w:spacing w:line="276" w:lineRule="auto"/>
                </w:pPr>
              </w:pPrChange>
            </w:pPr>
            <w:ins w:id="44165" w:author="phuong vu" w:date="2018-11-30T14:07:00Z">
              <w:r w:rsidRPr="00920004">
                <w:rPr>
                  <w:rPrChange w:id="44166" w:author="phuong vu" w:date="2018-11-30T22:36:00Z">
                    <w:rPr/>
                  </w:rPrChange>
                </w:rPr>
                <w:t>Trạng thái</w:t>
              </w:r>
            </w:ins>
          </w:p>
        </w:tc>
      </w:tr>
    </w:tbl>
    <w:p w14:paraId="12EB44C7" w14:textId="45527E0B" w:rsidR="006871B5" w:rsidRPr="00920004" w:rsidRDefault="006871B5" w:rsidP="00A17FA5">
      <w:pPr>
        <w:pStyle w:val="Caption"/>
        <w:rPr>
          <w:ins w:id="44167" w:author="phuong vu" w:date="2018-11-30T14:07:00Z"/>
          <w:rPrChange w:id="44168" w:author="phuong vu" w:date="2018-11-30T22:36:00Z">
            <w:rPr>
              <w:ins w:id="44169" w:author="phuong vu" w:date="2018-11-30T14:07:00Z"/>
              <w:b/>
              <w:i w:val="0"/>
              <w:iCs w:val="0"/>
            </w:rPr>
          </w:rPrChange>
        </w:rPr>
        <w:pPrChange w:id="44170" w:author="phuong vu" w:date="2018-11-30T22:42:00Z">
          <w:pPr>
            <w:pStyle w:val="Caption"/>
          </w:pPr>
        </w:pPrChange>
      </w:pPr>
      <w:bookmarkStart w:id="44171" w:name="_Toc531381679"/>
      <w:ins w:id="44172" w:author="phuong vu" w:date="2018-11-30T14:07:00Z">
        <w:r w:rsidRPr="00920004">
          <w:rPr>
            <w:rPrChange w:id="44173" w:author="phuong vu" w:date="2018-11-30T22:36:00Z">
              <w:rPr/>
            </w:rPrChange>
          </w:rPr>
          <w:t xml:space="preserve">Bảng </w:t>
        </w:r>
      </w:ins>
      <w:ins w:id="44174" w:author="phuong vu" w:date="2018-11-30T14:54:00Z">
        <w:r w:rsidR="00D632EE" w:rsidRPr="00920004">
          <w:rPr>
            <w:rPrChange w:id="44175" w:author="phuong vu" w:date="2018-11-30T22:36:00Z">
              <w:rPr/>
            </w:rPrChange>
          </w:rPr>
          <w:fldChar w:fldCharType="begin"/>
        </w:r>
        <w:r w:rsidR="00D632EE" w:rsidRPr="00920004">
          <w:rPr>
            <w:rPrChange w:id="44176" w:author="phuong vu" w:date="2018-11-30T22:36:00Z">
              <w:rPr/>
            </w:rPrChange>
          </w:rPr>
          <w:instrText xml:space="preserve"> STYLEREF 1 \s </w:instrText>
        </w:r>
      </w:ins>
      <w:r w:rsidR="00D632EE" w:rsidRPr="00920004">
        <w:rPr>
          <w:rPrChange w:id="44177" w:author="phuong vu" w:date="2018-11-30T22:36:00Z">
            <w:rPr/>
          </w:rPrChange>
        </w:rPr>
        <w:fldChar w:fldCharType="separate"/>
      </w:r>
      <w:r w:rsidR="00B5490C">
        <w:rPr>
          <w:noProof/>
        </w:rPr>
        <w:t>4</w:t>
      </w:r>
      <w:ins w:id="44178" w:author="phuong vu" w:date="2018-11-30T14:54:00Z">
        <w:r w:rsidR="00D632EE" w:rsidRPr="00920004">
          <w:rPr>
            <w:rPrChange w:id="44179" w:author="phuong vu" w:date="2018-11-30T22:36:00Z">
              <w:rPr/>
            </w:rPrChange>
          </w:rPr>
          <w:fldChar w:fldCharType="end"/>
        </w:r>
        <w:r w:rsidR="00D632EE" w:rsidRPr="00920004">
          <w:rPr>
            <w:rPrChange w:id="44180" w:author="phuong vu" w:date="2018-11-30T22:36:00Z">
              <w:rPr/>
            </w:rPrChange>
          </w:rPr>
          <w:t>.</w:t>
        </w:r>
        <w:r w:rsidR="00D632EE" w:rsidRPr="00920004">
          <w:rPr>
            <w:rPrChange w:id="44181" w:author="phuong vu" w:date="2018-11-30T22:36:00Z">
              <w:rPr/>
            </w:rPrChange>
          </w:rPr>
          <w:fldChar w:fldCharType="begin"/>
        </w:r>
        <w:r w:rsidR="00D632EE" w:rsidRPr="00920004">
          <w:rPr>
            <w:rPrChange w:id="44182" w:author="phuong vu" w:date="2018-11-30T22:36:00Z">
              <w:rPr/>
            </w:rPrChange>
          </w:rPr>
          <w:instrText xml:space="preserve"> SEQ Bảng \* ARABIC \s 1 </w:instrText>
        </w:r>
      </w:ins>
      <w:r w:rsidR="00D632EE" w:rsidRPr="00920004">
        <w:rPr>
          <w:rPrChange w:id="44183" w:author="phuong vu" w:date="2018-11-30T22:36:00Z">
            <w:rPr/>
          </w:rPrChange>
        </w:rPr>
        <w:fldChar w:fldCharType="separate"/>
      </w:r>
      <w:ins w:id="44184" w:author="phuong vu" w:date="2018-11-30T22:44:00Z">
        <w:r w:rsidR="00B5490C">
          <w:rPr>
            <w:noProof/>
          </w:rPr>
          <w:t>42</w:t>
        </w:r>
      </w:ins>
      <w:ins w:id="44185" w:author="phuong vu" w:date="2018-11-30T14:54:00Z">
        <w:r w:rsidR="00D632EE" w:rsidRPr="00920004">
          <w:rPr>
            <w:rPrChange w:id="44186" w:author="phuong vu" w:date="2018-11-30T22:36:00Z">
              <w:rPr/>
            </w:rPrChange>
          </w:rPr>
          <w:fldChar w:fldCharType="end"/>
        </w:r>
      </w:ins>
      <w:ins w:id="44187" w:author="phuong vu" w:date="2018-11-30T14:07:00Z">
        <w:r w:rsidRPr="00920004">
          <w:rPr>
            <w:rPrChange w:id="44188" w:author="phuong vu" w:date="2018-11-30T22:36:00Z">
              <w:rPr/>
            </w:rPrChange>
          </w:rPr>
          <w:t xml:space="preserve"> Bảng dữ liệu theo dõi giặt</w:t>
        </w:r>
        <w:bookmarkEnd w:id="44171"/>
      </w:ins>
    </w:p>
    <w:p w14:paraId="1EB57C7D" w14:textId="77777777" w:rsidR="006871B5" w:rsidRPr="00920004" w:rsidRDefault="006871B5" w:rsidP="00BD0851">
      <w:pPr>
        <w:spacing w:before="240" w:line="0" w:lineRule="atLeast"/>
        <w:rPr>
          <w:ins w:id="44189" w:author="phuong vu" w:date="2018-11-30T14:07:00Z"/>
          <w:b/>
          <w:lang w:val="en-US"/>
          <w:rPrChange w:id="44190" w:author="phuong vu" w:date="2018-11-30T22:36:00Z">
            <w:rPr>
              <w:ins w:id="44191" w:author="phuong vu" w:date="2018-11-30T14:07:00Z"/>
              <w:b/>
              <w:lang w:val="en-US"/>
            </w:rPr>
          </w:rPrChange>
        </w:rPr>
        <w:pPrChange w:id="44192" w:author="phuong vu" w:date="2018-11-30T14:16:00Z">
          <w:pPr/>
        </w:pPrChange>
      </w:pPr>
      <w:ins w:id="44193" w:author="phuong vu" w:date="2018-11-30T14:07:00Z">
        <w:r w:rsidRPr="00920004">
          <w:rPr>
            <w:b/>
            <w:lang w:val="en-US"/>
            <w:rPrChange w:id="44194" w:author="phuong vu" w:date="2018-11-30T22:36:00Z">
              <w:rPr>
                <w:b/>
                <w:lang w:val="en-US"/>
              </w:rPr>
            </w:rPrChange>
          </w:rPr>
          <w:t>BẢNG WASH_BAG</w:t>
        </w:r>
      </w:ins>
    </w:p>
    <w:tbl>
      <w:tblPr>
        <w:tblStyle w:val="TableGrid"/>
        <w:tblW w:w="8815" w:type="dxa"/>
        <w:tblLook w:val="04A0" w:firstRow="1" w:lastRow="0" w:firstColumn="1" w:lastColumn="0" w:noHBand="0" w:noVBand="1"/>
        <w:tblPrChange w:id="44195" w:author="phuong vu" w:date="2018-11-30T14:22: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564"/>
        <w:tblGridChange w:id="44196">
          <w:tblGrid>
            <w:gridCol w:w="708"/>
            <w:gridCol w:w="2484"/>
            <w:gridCol w:w="1300"/>
            <w:gridCol w:w="1098"/>
            <w:gridCol w:w="838"/>
            <w:gridCol w:w="823"/>
            <w:gridCol w:w="2228"/>
          </w:tblGrid>
        </w:tblGridChange>
      </w:tblGrid>
      <w:tr w:rsidR="006871B5" w:rsidRPr="00920004" w14:paraId="08151059" w14:textId="77777777" w:rsidTr="00BD0851">
        <w:trPr>
          <w:trHeight w:val="300"/>
          <w:ins w:id="44197" w:author="phuong vu" w:date="2018-11-30T14:07:00Z"/>
          <w:trPrChange w:id="44198" w:author="phuong vu" w:date="2018-11-30T14:22:00Z">
            <w:trPr>
              <w:trHeight w:val="300"/>
            </w:trPr>
          </w:trPrChange>
        </w:trPr>
        <w:tc>
          <w:tcPr>
            <w:tcW w:w="708" w:type="dxa"/>
            <w:noWrap/>
            <w:vAlign w:val="center"/>
            <w:hideMark/>
            <w:tcPrChange w:id="44199" w:author="phuong vu" w:date="2018-11-30T14:22:00Z">
              <w:tcPr>
                <w:tcW w:w="708" w:type="dxa"/>
                <w:noWrap/>
                <w:vAlign w:val="center"/>
                <w:hideMark/>
              </w:tcPr>
            </w:tcPrChange>
          </w:tcPr>
          <w:p w14:paraId="33759ACE" w14:textId="77777777" w:rsidR="006871B5" w:rsidRPr="00920004" w:rsidRDefault="006871B5" w:rsidP="00BD0851">
            <w:pPr>
              <w:spacing w:before="240" w:line="0" w:lineRule="atLeast"/>
              <w:jc w:val="center"/>
              <w:rPr>
                <w:ins w:id="44200" w:author="phuong vu" w:date="2018-11-30T14:07:00Z"/>
                <w:b/>
                <w:bCs/>
                <w:rPrChange w:id="44201" w:author="phuong vu" w:date="2018-11-30T22:36:00Z">
                  <w:rPr>
                    <w:ins w:id="44202" w:author="phuong vu" w:date="2018-11-30T14:07:00Z"/>
                    <w:b/>
                    <w:bCs/>
                  </w:rPr>
                </w:rPrChange>
              </w:rPr>
              <w:pPrChange w:id="44203" w:author="phuong vu" w:date="2018-11-30T14:16:00Z">
                <w:pPr>
                  <w:spacing w:line="276" w:lineRule="auto"/>
                  <w:jc w:val="center"/>
                </w:pPr>
              </w:pPrChange>
            </w:pPr>
            <w:ins w:id="44204" w:author="phuong vu" w:date="2018-11-30T14:07:00Z">
              <w:r w:rsidRPr="00920004">
                <w:rPr>
                  <w:b/>
                  <w:bCs/>
                  <w:lang w:val="da-DK"/>
                  <w:rPrChange w:id="44205" w:author="phuong vu" w:date="2018-11-30T22:36:00Z">
                    <w:rPr>
                      <w:b/>
                      <w:bCs/>
                      <w:lang w:val="da-DK"/>
                    </w:rPr>
                  </w:rPrChange>
                </w:rPr>
                <w:t>STT</w:t>
              </w:r>
            </w:ins>
          </w:p>
        </w:tc>
        <w:tc>
          <w:tcPr>
            <w:tcW w:w="2484" w:type="dxa"/>
            <w:noWrap/>
            <w:vAlign w:val="center"/>
            <w:hideMark/>
            <w:tcPrChange w:id="44206" w:author="phuong vu" w:date="2018-11-30T14:22:00Z">
              <w:tcPr>
                <w:tcW w:w="2484" w:type="dxa"/>
                <w:noWrap/>
                <w:vAlign w:val="center"/>
                <w:hideMark/>
              </w:tcPr>
            </w:tcPrChange>
          </w:tcPr>
          <w:p w14:paraId="41C0B10B" w14:textId="77777777" w:rsidR="006871B5" w:rsidRPr="00920004" w:rsidRDefault="006871B5" w:rsidP="00BD0851">
            <w:pPr>
              <w:spacing w:before="240" w:line="0" w:lineRule="atLeast"/>
              <w:jc w:val="center"/>
              <w:rPr>
                <w:ins w:id="44207" w:author="phuong vu" w:date="2018-11-30T14:07:00Z"/>
                <w:b/>
                <w:bCs/>
                <w:rPrChange w:id="44208" w:author="phuong vu" w:date="2018-11-30T22:36:00Z">
                  <w:rPr>
                    <w:ins w:id="44209" w:author="phuong vu" w:date="2018-11-30T14:07:00Z"/>
                    <w:b/>
                    <w:bCs/>
                  </w:rPr>
                </w:rPrChange>
              </w:rPr>
              <w:pPrChange w:id="44210" w:author="phuong vu" w:date="2018-11-30T14:16:00Z">
                <w:pPr>
                  <w:spacing w:line="276" w:lineRule="auto"/>
                  <w:jc w:val="center"/>
                </w:pPr>
              </w:pPrChange>
            </w:pPr>
            <w:ins w:id="44211" w:author="phuong vu" w:date="2018-11-30T14:07:00Z">
              <w:r w:rsidRPr="00920004">
                <w:rPr>
                  <w:b/>
                  <w:bCs/>
                  <w:lang w:val="da-DK"/>
                  <w:rPrChange w:id="44212" w:author="phuong vu" w:date="2018-11-30T22:36:00Z">
                    <w:rPr>
                      <w:b/>
                      <w:bCs/>
                      <w:lang w:val="da-DK"/>
                    </w:rPr>
                  </w:rPrChange>
                </w:rPr>
                <w:t>Tên trường</w:t>
              </w:r>
            </w:ins>
          </w:p>
        </w:tc>
        <w:tc>
          <w:tcPr>
            <w:tcW w:w="1300" w:type="dxa"/>
            <w:noWrap/>
            <w:vAlign w:val="center"/>
            <w:hideMark/>
            <w:tcPrChange w:id="44213" w:author="phuong vu" w:date="2018-11-30T14:22:00Z">
              <w:tcPr>
                <w:tcW w:w="1300" w:type="dxa"/>
                <w:noWrap/>
                <w:vAlign w:val="center"/>
                <w:hideMark/>
              </w:tcPr>
            </w:tcPrChange>
          </w:tcPr>
          <w:p w14:paraId="1854D588" w14:textId="77777777" w:rsidR="006871B5" w:rsidRPr="00920004" w:rsidRDefault="006871B5" w:rsidP="00BD0851">
            <w:pPr>
              <w:spacing w:before="240" w:line="0" w:lineRule="atLeast"/>
              <w:jc w:val="center"/>
              <w:rPr>
                <w:ins w:id="44214" w:author="phuong vu" w:date="2018-11-30T14:07:00Z"/>
                <w:b/>
                <w:bCs/>
                <w:rPrChange w:id="44215" w:author="phuong vu" w:date="2018-11-30T22:36:00Z">
                  <w:rPr>
                    <w:ins w:id="44216" w:author="phuong vu" w:date="2018-11-30T14:07:00Z"/>
                    <w:b/>
                    <w:bCs/>
                  </w:rPr>
                </w:rPrChange>
              </w:rPr>
              <w:pPrChange w:id="44217" w:author="phuong vu" w:date="2018-11-30T14:16:00Z">
                <w:pPr>
                  <w:spacing w:line="276" w:lineRule="auto"/>
                  <w:jc w:val="center"/>
                </w:pPr>
              </w:pPrChange>
            </w:pPr>
            <w:ins w:id="44218" w:author="phuong vu" w:date="2018-11-30T14:07:00Z">
              <w:r w:rsidRPr="00920004">
                <w:rPr>
                  <w:b/>
                  <w:bCs/>
                  <w:lang w:val="da-DK"/>
                  <w:rPrChange w:id="44219" w:author="phuong vu" w:date="2018-11-30T22:36:00Z">
                    <w:rPr>
                      <w:b/>
                      <w:bCs/>
                      <w:lang w:val="da-DK"/>
                    </w:rPr>
                  </w:rPrChange>
                </w:rPr>
                <w:t>Kiểu</w:t>
              </w:r>
            </w:ins>
          </w:p>
        </w:tc>
        <w:tc>
          <w:tcPr>
            <w:tcW w:w="1098" w:type="dxa"/>
            <w:noWrap/>
            <w:vAlign w:val="center"/>
            <w:hideMark/>
            <w:tcPrChange w:id="44220" w:author="phuong vu" w:date="2018-11-30T14:22:00Z">
              <w:tcPr>
                <w:tcW w:w="1098" w:type="dxa"/>
                <w:noWrap/>
                <w:vAlign w:val="center"/>
                <w:hideMark/>
              </w:tcPr>
            </w:tcPrChange>
          </w:tcPr>
          <w:p w14:paraId="0990706A" w14:textId="77777777" w:rsidR="006871B5" w:rsidRPr="00920004" w:rsidRDefault="006871B5" w:rsidP="00BD0851">
            <w:pPr>
              <w:spacing w:before="240" w:line="0" w:lineRule="atLeast"/>
              <w:jc w:val="center"/>
              <w:rPr>
                <w:ins w:id="44221" w:author="phuong vu" w:date="2018-11-30T14:07:00Z"/>
                <w:b/>
                <w:bCs/>
                <w:rPrChange w:id="44222" w:author="phuong vu" w:date="2018-11-30T22:36:00Z">
                  <w:rPr>
                    <w:ins w:id="44223" w:author="phuong vu" w:date="2018-11-30T14:07:00Z"/>
                    <w:b/>
                    <w:bCs/>
                  </w:rPr>
                </w:rPrChange>
              </w:rPr>
              <w:pPrChange w:id="44224" w:author="phuong vu" w:date="2018-11-30T14:16:00Z">
                <w:pPr>
                  <w:spacing w:line="276" w:lineRule="auto"/>
                  <w:jc w:val="center"/>
                </w:pPr>
              </w:pPrChange>
            </w:pPr>
            <w:ins w:id="44225" w:author="phuong vu" w:date="2018-11-30T14:07:00Z">
              <w:r w:rsidRPr="00920004">
                <w:rPr>
                  <w:b/>
                  <w:bCs/>
                  <w:lang w:val="da-DK"/>
                  <w:rPrChange w:id="44226" w:author="phuong vu" w:date="2018-11-30T22:36:00Z">
                    <w:rPr>
                      <w:b/>
                      <w:bCs/>
                      <w:lang w:val="da-DK"/>
                    </w:rPr>
                  </w:rPrChange>
                </w:rPr>
                <w:t>Chấp nhận Null</w:t>
              </w:r>
            </w:ins>
          </w:p>
        </w:tc>
        <w:tc>
          <w:tcPr>
            <w:tcW w:w="838" w:type="dxa"/>
            <w:noWrap/>
            <w:vAlign w:val="center"/>
            <w:hideMark/>
            <w:tcPrChange w:id="44227" w:author="phuong vu" w:date="2018-11-30T14:22:00Z">
              <w:tcPr>
                <w:tcW w:w="838" w:type="dxa"/>
                <w:noWrap/>
                <w:vAlign w:val="center"/>
                <w:hideMark/>
              </w:tcPr>
            </w:tcPrChange>
          </w:tcPr>
          <w:p w14:paraId="05355A38" w14:textId="77777777" w:rsidR="006871B5" w:rsidRPr="00920004" w:rsidRDefault="006871B5" w:rsidP="00BD0851">
            <w:pPr>
              <w:spacing w:before="240" w:line="0" w:lineRule="atLeast"/>
              <w:jc w:val="center"/>
              <w:rPr>
                <w:ins w:id="44228" w:author="phuong vu" w:date="2018-11-30T14:07:00Z"/>
                <w:b/>
                <w:bCs/>
                <w:rPrChange w:id="44229" w:author="phuong vu" w:date="2018-11-30T22:36:00Z">
                  <w:rPr>
                    <w:ins w:id="44230" w:author="phuong vu" w:date="2018-11-30T14:07:00Z"/>
                    <w:b/>
                    <w:bCs/>
                  </w:rPr>
                </w:rPrChange>
              </w:rPr>
              <w:pPrChange w:id="44231" w:author="phuong vu" w:date="2018-11-30T14:16:00Z">
                <w:pPr>
                  <w:spacing w:line="276" w:lineRule="auto"/>
                  <w:jc w:val="center"/>
                </w:pPr>
              </w:pPrChange>
            </w:pPr>
            <w:ins w:id="44232" w:author="phuong vu" w:date="2018-11-30T14:07:00Z">
              <w:r w:rsidRPr="00920004">
                <w:rPr>
                  <w:b/>
                  <w:bCs/>
                  <w:lang w:val="da-DK"/>
                  <w:rPrChange w:id="44233" w:author="phuong vu" w:date="2018-11-30T22:36:00Z">
                    <w:rPr>
                      <w:b/>
                      <w:bCs/>
                      <w:lang w:val="da-DK"/>
                    </w:rPr>
                  </w:rPrChange>
                </w:rPr>
                <w:t>Khóa chính</w:t>
              </w:r>
            </w:ins>
          </w:p>
        </w:tc>
        <w:tc>
          <w:tcPr>
            <w:tcW w:w="823" w:type="dxa"/>
            <w:noWrap/>
            <w:vAlign w:val="center"/>
            <w:hideMark/>
            <w:tcPrChange w:id="44234" w:author="phuong vu" w:date="2018-11-30T14:22:00Z">
              <w:tcPr>
                <w:tcW w:w="823" w:type="dxa"/>
                <w:noWrap/>
                <w:vAlign w:val="center"/>
                <w:hideMark/>
              </w:tcPr>
            </w:tcPrChange>
          </w:tcPr>
          <w:p w14:paraId="6AD2C34C" w14:textId="77777777" w:rsidR="006871B5" w:rsidRPr="00920004" w:rsidRDefault="006871B5" w:rsidP="00BD0851">
            <w:pPr>
              <w:spacing w:before="240" w:line="0" w:lineRule="atLeast"/>
              <w:jc w:val="center"/>
              <w:rPr>
                <w:ins w:id="44235" w:author="phuong vu" w:date="2018-11-30T14:07:00Z"/>
                <w:b/>
                <w:bCs/>
                <w:rPrChange w:id="44236" w:author="phuong vu" w:date="2018-11-30T22:36:00Z">
                  <w:rPr>
                    <w:ins w:id="44237" w:author="phuong vu" w:date="2018-11-30T14:07:00Z"/>
                    <w:b/>
                    <w:bCs/>
                  </w:rPr>
                </w:rPrChange>
              </w:rPr>
              <w:pPrChange w:id="44238" w:author="phuong vu" w:date="2018-11-30T14:16:00Z">
                <w:pPr>
                  <w:spacing w:line="276" w:lineRule="auto"/>
                  <w:jc w:val="center"/>
                </w:pPr>
              </w:pPrChange>
            </w:pPr>
            <w:ins w:id="44239" w:author="phuong vu" w:date="2018-11-30T14:07:00Z">
              <w:r w:rsidRPr="00920004">
                <w:rPr>
                  <w:b/>
                  <w:bCs/>
                  <w:lang w:val="da-DK"/>
                  <w:rPrChange w:id="44240" w:author="phuong vu" w:date="2018-11-30T22:36:00Z">
                    <w:rPr>
                      <w:b/>
                      <w:bCs/>
                      <w:lang w:val="da-DK"/>
                    </w:rPr>
                  </w:rPrChange>
                </w:rPr>
                <w:t>Khóa ngoại</w:t>
              </w:r>
            </w:ins>
          </w:p>
        </w:tc>
        <w:tc>
          <w:tcPr>
            <w:tcW w:w="1564" w:type="dxa"/>
            <w:noWrap/>
            <w:vAlign w:val="center"/>
            <w:hideMark/>
            <w:tcPrChange w:id="44241" w:author="phuong vu" w:date="2018-11-30T14:22:00Z">
              <w:tcPr>
                <w:tcW w:w="2228" w:type="dxa"/>
                <w:noWrap/>
                <w:vAlign w:val="center"/>
                <w:hideMark/>
              </w:tcPr>
            </w:tcPrChange>
          </w:tcPr>
          <w:p w14:paraId="329B3A37" w14:textId="77777777" w:rsidR="006871B5" w:rsidRPr="00920004" w:rsidRDefault="006871B5" w:rsidP="00BD0851">
            <w:pPr>
              <w:spacing w:before="240" w:line="0" w:lineRule="atLeast"/>
              <w:ind w:right="226"/>
              <w:jc w:val="center"/>
              <w:rPr>
                <w:ins w:id="44242" w:author="phuong vu" w:date="2018-11-30T14:07:00Z"/>
                <w:b/>
                <w:bCs/>
                <w:rPrChange w:id="44243" w:author="phuong vu" w:date="2018-11-30T22:36:00Z">
                  <w:rPr>
                    <w:ins w:id="44244" w:author="phuong vu" w:date="2018-11-30T14:07:00Z"/>
                    <w:b/>
                    <w:bCs/>
                  </w:rPr>
                </w:rPrChange>
              </w:rPr>
              <w:pPrChange w:id="44245" w:author="phuong vu" w:date="2018-11-30T14:16:00Z">
                <w:pPr>
                  <w:spacing w:line="276" w:lineRule="auto"/>
                  <w:ind w:right="226"/>
                  <w:jc w:val="center"/>
                </w:pPr>
              </w:pPrChange>
            </w:pPr>
            <w:ins w:id="44246" w:author="phuong vu" w:date="2018-11-30T14:07:00Z">
              <w:r w:rsidRPr="00920004">
                <w:rPr>
                  <w:b/>
                  <w:bCs/>
                  <w:lang w:val="da-DK"/>
                  <w:rPrChange w:id="44247" w:author="phuong vu" w:date="2018-11-30T22:36:00Z">
                    <w:rPr>
                      <w:b/>
                      <w:bCs/>
                      <w:lang w:val="da-DK"/>
                    </w:rPr>
                  </w:rPrChange>
                </w:rPr>
                <w:t>Mô tả</w:t>
              </w:r>
            </w:ins>
          </w:p>
        </w:tc>
      </w:tr>
      <w:tr w:rsidR="006871B5" w:rsidRPr="00920004" w14:paraId="7E961E2C" w14:textId="77777777" w:rsidTr="00BD0851">
        <w:trPr>
          <w:trHeight w:val="300"/>
          <w:ins w:id="44248" w:author="phuong vu" w:date="2018-11-30T14:07:00Z"/>
          <w:trPrChange w:id="44249" w:author="phuong vu" w:date="2018-11-30T14:22:00Z">
            <w:trPr>
              <w:trHeight w:val="300"/>
            </w:trPr>
          </w:trPrChange>
        </w:trPr>
        <w:tc>
          <w:tcPr>
            <w:tcW w:w="708" w:type="dxa"/>
            <w:noWrap/>
            <w:vAlign w:val="center"/>
            <w:hideMark/>
            <w:tcPrChange w:id="44250" w:author="phuong vu" w:date="2018-11-30T14:22:00Z">
              <w:tcPr>
                <w:tcW w:w="708" w:type="dxa"/>
                <w:noWrap/>
                <w:vAlign w:val="center"/>
                <w:hideMark/>
              </w:tcPr>
            </w:tcPrChange>
          </w:tcPr>
          <w:p w14:paraId="2B20DAEF" w14:textId="77777777" w:rsidR="006871B5" w:rsidRPr="00920004" w:rsidRDefault="006871B5" w:rsidP="00BD0851">
            <w:pPr>
              <w:spacing w:before="240" w:line="0" w:lineRule="atLeast"/>
              <w:jc w:val="center"/>
              <w:rPr>
                <w:ins w:id="44251" w:author="phuong vu" w:date="2018-11-30T14:07:00Z"/>
                <w:rPrChange w:id="44252" w:author="phuong vu" w:date="2018-11-30T22:36:00Z">
                  <w:rPr>
                    <w:ins w:id="44253" w:author="phuong vu" w:date="2018-11-30T14:07:00Z"/>
                  </w:rPr>
                </w:rPrChange>
              </w:rPr>
              <w:pPrChange w:id="44254" w:author="phuong vu" w:date="2018-11-30T14:16:00Z">
                <w:pPr>
                  <w:spacing w:line="276" w:lineRule="auto"/>
                  <w:jc w:val="center"/>
                </w:pPr>
              </w:pPrChange>
            </w:pPr>
            <w:ins w:id="44255" w:author="phuong vu" w:date="2018-11-30T14:07:00Z">
              <w:r w:rsidRPr="00920004">
                <w:rPr>
                  <w:rPrChange w:id="44256" w:author="phuong vu" w:date="2018-11-30T22:36:00Z">
                    <w:rPr/>
                  </w:rPrChange>
                </w:rPr>
                <w:t>1</w:t>
              </w:r>
            </w:ins>
          </w:p>
        </w:tc>
        <w:tc>
          <w:tcPr>
            <w:tcW w:w="2484" w:type="dxa"/>
            <w:noWrap/>
            <w:hideMark/>
            <w:tcPrChange w:id="44257" w:author="phuong vu" w:date="2018-11-30T14:22:00Z">
              <w:tcPr>
                <w:tcW w:w="2484" w:type="dxa"/>
                <w:noWrap/>
                <w:hideMark/>
              </w:tcPr>
            </w:tcPrChange>
          </w:tcPr>
          <w:p w14:paraId="267BC9EF" w14:textId="77777777" w:rsidR="006871B5" w:rsidRPr="00920004" w:rsidRDefault="006871B5" w:rsidP="00727C9A">
            <w:pPr>
              <w:rPr>
                <w:ins w:id="44258" w:author="phuong vu" w:date="2018-11-30T14:07:00Z"/>
                <w:rPrChange w:id="44259" w:author="phuong vu" w:date="2018-11-30T22:36:00Z">
                  <w:rPr>
                    <w:ins w:id="44260" w:author="phuong vu" w:date="2018-11-30T14:07:00Z"/>
                  </w:rPr>
                </w:rPrChange>
              </w:rPr>
              <w:pPrChange w:id="44261" w:author="phuong vu" w:date="2018-11-30T21:57:00Z">
                <w:pPr>
                  <w:spacing w:line="276" w:lineRule="auto"/>
                </w:pPr>
              </w:pPrChange>
            </w:pPr>
            <w:ins w:id="44262" w:author="phuong vu" w:date="2018-11-30T14:07:00Z">
              <w:r w:rsidRPr="00920004">
                <w:rPr>
                  <w:rPrChange w:id="44263" w:author="phuong vu" w:date="2018-11-30T22:36:00Z">
                    <w:rPr/>
                  </w:rPrChange>
                </w:rPr>
                <w:t>id</w:t>
              </w:r>
            </w:ins>
          </w:p>
        </w:tc>
        <w:tc>
          <w:tcPr>
            <w:tcW w:w="1300" w:type="dxa"/>
            <w:noWrap/>
            <w:hideMark/>
            <w:tcPrChange w:id="44264" w:author="phuong vu" w:date="2018-11-30T14:22:00Z">
              <w:tcPr>
                <w:tcW w:w="1300" w:type="dxa"/>
                <w:noWrap/>
                <w:hideMark/>
              </w:tcPr>
            </w:tcPrChange>
          </w:tcPr>
          <w:p w14:paraId="75FE97C2" w14:textId="77777777" w:rsidR="006871B5" w:rsidRPr="00920004" w:rsidRDefault="006871B5" w:rsidP="00727C9A">
            <w:pPr>
              <w:rPr>
                <w:ins w:id="44265" w:author="phuong vu" w:date="2018-11-30T14:07:00Z"/>
                <w:rPrChange w:id="44266" w:author="phuong vu" w:date="2018-11-30T22:36:00Z">
                  <w:rPr>
                    <w:ins w:id="44267" w:author="phuong vu" w:date="2018-11-30T14:07:00Z"/>
                  </w:rPr>
                </w:rPrChange>
              </w:rPr>
              <w:pPrChange w:id="44268" w:author="phuong vu" w:date="2018-11-30T21:57:00Z">
                <w:pPr>
                  <w:spacing w:line="276" w:lineRule="auto"/>
                </w:pPr>
              </w:pPrChange>
            </w:pPr>
            <w:ins w:id="44269" w:author="phuong vu" w:date="2018-11-30T14:07:00Z">
              <w:r w:rsidRPr="00920004">
                <w:rPr>
                  <w:rPrChange w:id="44270" w:author="phuong vu" w:date="2018-11-30T22:36:00Z">
                    <w:rPr/>
                  </w:rPrChange>
                </w:rPr>
                <w:t>numeric</w:t>
              </w:r>
            </w:ins>
          </w:p>
        </w:tc>
        <w:tc>
          <w:tcPr>
            <w:tcW w:w="1098" w:type="dxa"/>
            <w:noWrap/>
            <w:vAlign w:val="center"/>
            <w:hideMark/>
            <w:tcPrChange w:id="44271" w:author="phuong vu" w:date="2018-11-30T14:22:00Z">
              <w:tcPr>
                <w:tcW w:w="1098" w:type="dxa"/>
                <w:noWrap/>
                <w:vAlign w:val="center"/>
                <w:hideMark/>
              </w:tcPr>
            </w:tcPrChange>
          </w:tcPr>
          <w:p w14:paraId="4310E7AF" w14:textId="77777777" w:rsidR="006871B5" w:rsidRPr="00920004" w:rsidRDefault="006871B5" w:rsidP="00727C9A">
            <w:pPr>
              <w:jc w:val="center"/>
              <w:rPr>
                <w:ins w:id="44272" w:author="phuong vu" w:date="2018-11-30T14:07:00Z"/>
                <w:rPrChange w:id="44273" w:author="phuong vu" w:date="2018-11-30T22:36:00Z">
                  <w:rPr>
                    <w:ins w:id="44274" w:author="phuong vu" w:date="2018-11-30T14:07:00Z"/>
                  </w:rPr>
                </w:rPrChange>
              </w:rPr>
              <w:pPrChange w:id="44275" w:author="phuong vu" w:date="2018-11-30T21:57:00Z">
                <w:pPr>
                  <w:spacing w:line="276" w:lineRule="auto"/>
                  <w:jc w:val="center"/>
                </w:pPr>
              </w:pPrChange>
            </w:pPr>
          </w:p>
        </w:tc>
        <w:tc>
          <w:tcPr>
            <w:tcW w:w="838" w:type="dxa"/>
            <w:noWrap/>
            <w:vAlign w:val="center"/>
            <w:hideMark/>
            <w:tcPrChange w:id="44276" w:author="phuong vu" w:date="2018-11-30T14:22:00Z">
              <w:tcPr>
                <w:tcW w:w="838" w:type="dxa"/>
                <w:noWrap/>
                <w:vAlign w:val="center"/>
                <w:hideMark/>
              </w:tcPr>
            </w:tcPrChange>
          </w:tcPr>
          <w:p w14:paraId="7A95084D" w14:textId="77777777" w:rsidR="006871B5" w:rsidRPr="00920004" w:rsidRDefault="006871B5" w:rsidP="00727C9A">
            <w:pPr>
              <w:jc w:val="center"/>
              <w:rPr>
                <w:ins w:id="44277" w:author="phuong vu" w:date="2018-11-30T14:07:00Z"/>
                <w:rPrChange w:id="44278" w:author="phuong vu" w:date="2018-11-30T22:36:00Z">
                  <w:rPr>
                    <w:ins w:id="44279" w:author="phuong vu" w:date="2018-11-30T14:07:00Z"/>
                  </w:rPr>
                </w:rPrChange>
              </w:rPr>
              <w:pPrChange w:id="44280" w:author="phuong vu" w:date="2018-11-30T21:57:00Z">
                <w:pPr>
                  <w:spacing w:line="276" w:lineRule="auto"/>
                  <w:jc w:val="center"/>
                </w:pPr>
              </w:pPrChange>
            </w:pPr>
            <w:ins w:id="44281" w:author="phuong vu" w:date="2018-11-30T14:07:00Z">
              <w:r w:rsidRPr="00920004">
                <w:rPr>
                  <w:rPrChange w:id="44282" w:author="phuong vu" w:date="2018-11-30T22:36:00Z">
                    <w:rPr/>
                  </w:rPrChange>
                </w:rPr>
                <w:t>X</w:t>
              </w:r>
            </w:ins>
          </w:p>
        </w:tc>
        <w:tc>
          <w:tcPr>
            <w:tcW w:w="823" w:type="dxa"/>
            <w:noWrap/>
            <w:vAlign w:val="center"/>
            <w:hideMark/>
            <w:tcPrChange w:id="44283" w:author="phuong vu" w:date="2018-11-30T14:22:00Z">
              <w:tcPr>
                <w:tcW w:w="823" w:type="dxa"/>
                <w:noWrap/>
                <w:vAlign w:val="center"/>
                <w:hideMark/>
              </w:tcPr>
            </w:tcPrChange>
          </w:tcPr>
          <w:p w14:paraId="426C691C" w14:textId="77777777" w:rsidR="006871B5" w:rsidRPr="00920004" w:rsidRDefault="006871B5" w:rsidP="00727C9A">
            <w:pPr>
              <w:jc w:val="center"/>
              <w:rPr>
                <w:ins w:id="44284" w:author="phuong vu" w:date="2018-11-30T14:07:00Z"/>
                <w:rPrChange w:id="44285" w:author="phuong vu" w:date="2018-11-30T22:36:00Z">
                  <w:rPr>
                    <w:ins w:id="44286" w:author="phuong vu" w:date="2018-11-30T14:07:00Z"/>
                  </w:rPr>
                </w:rPrChange>
              </w:rPr>
              <w:pPrChange w:id="44287" w:author="phuong vu" w:date="2018-11-30T21:57:00Z">
                <w:pPr>
                  <w:spacing w:line="276" w:lineRule="auto"/>
                  <w:jc w:val="center"/>
                </w:pPr>
              </w:pPrChange>
            </w:pPr>
          </w:p>
        </w:tc>
        <w:tc>
          <w:tcPr>
            <w:tcW w:w="1564" w:type="dxa"/>
            <w:noWrap/>
            <w:hideMark/>
            <w:tcPrChange w:id="44288" w:author="phuong vu" w:date="2018-11-30T14:22:00Z">
              <w:tcPr>
                <w:tcW w:w="2228" w:type="dxa"/>
                <w:noWrap/>
                <w:hideMark/>
              </w:tcPr>
            </w:tcPrChange>
          </w:tcPr>
          <w:p w14:paraId="540929D1" w14:textId="77777777" w:rsidR="006871B5" w:rsidRPr="00920004" w:rsidRDefault="006871B5" w:rsidP="00727C9A">
            <w:pPr>
              <w:rPr>
                <w:ins w:id="44289" w:author="phuong vu" w:date="2018-11-30T14:07:00Z"/>
                <w:lang w:val="en-US"/>
                <w:rPrChange w:id="44290" w:author="phuong vu" w:date="2018-11-30T22:36:00Z">
                  <w:rPr>
                    <w:ins w:id="44291" w:author="phuong vu" w:date="2018-11-30T14:07:00Z"/>
                    <w:lang w:val="en-US"/>
                  </w:rPr>
                </w:rPrChange>
              </w:rPr>
              <w:pPrChange w:id="44292" w:author="phuong vu" w:date="2018-11-30T21:57:00Z">
                <w:pPr>
                  <w:spacing w:line="276" w:lineRule="auto"/>
                </w:pPr>
              </w:pPrChange>
            </w:pPr>
            <w:ins w:id="44293" w:author="phuong vu" w:date="2018-11-30T14:07:00Z">
              <w:r w:rsidRPr="00920004">
                <w:rPr>
                  <w:rPrChange w:id="44294" w:author="phuong vu" w:date="2018-11-30T22:36:00Z">
                    <w:rPr/>
                  </w:rPrChange>
                </w:rPr>
                <w:t>ID</w:t>
              </w:r>
            </w:ins>
          </w:p>
        </w:tc>
      </w:tr>
      <w:tr w:rsidR="006871B5" w:rsidRPr="00920004" w14:paraId="3CBE1DA8" w14:textId="77777777" w:rsidTr="00BD0851">
        <w:trPr>
          <w:trHeight w:val="300"/>
          <w:ins w:id="44295" w:author="phuong vu" w:date="2018-11-30T14:07:00Z"/>
          <w:trPrChange w:id="44296" w:author="phuong vu" w:date="2018-11-30T14:22:00Z">
            <w:trPr>
              <w:trHeight w:val="300"/>
            </w:trPr>
          </w:trPrChange>
        </w:trPr>
        <w:tc>
          <w:tcPr>
            <w:tcW w:w="708" w:type="dxa"/>
            <w:noWrap/>
            <w:vAlign w:val="center"/>
            <w:hideMark/>
            <w:tcPrChange w:id="44297" w:author="phuong vu" w:date="2018-11-30T14:22:00Z">
              <w:tcPr>
                <w:tcW w:w="708" w:type="dxa"/>
                <w:noWrap/>
                <w:vAlign w:val="center"/>
                <w:hideMark/>
              </w:tcPr>
            </w:tcPrChange>
          </w:tcPr>
          <w:p w14:paraId="601089B9" w14:textId="77777777" w:rsidR="006871B5" w:rsidRPr="00920004" w:rsidRDefault="006871B5" w:rsidP="00BD0851">
            <w:pPr>
              <w:spacing w:before="240" w:line="0" w:lineRule="atLeast"/>
              <w:jc w:val="center"/>
              <w:rPr>
                <w:ins w:id="44298" w:author="phuong vu" w:date="2018-11-30T14:07:00Z"/>
                <w:rPrChange w:id="44299" w:author="phuong vu" w:date="2018-11-30T22:36:00Z">
                  <w:rPr>
                    <w:ins w:id="44300" w:author="phuong vu" w:date="2018-11-30T14:07:00Z"/>
                  </w:rPr>
                </w:rPrChange>
              </w:rPr>
              <w:pPrChange w:id="44301" w:author="phuong vu" w:date="2018-11-30T14:16:00Z">
                <w:pPr>
                  <w:spacing w:line="276" w:lineRule="auto"/>
                  <w:jc w:val="center"/>
                </w:pPr>
              </w:pPrChange>
            </w:pPr>
            <w:ins w:id="44302" w:author="phuong vu" w:date="2018-11-30T14:07:00Z">
              <w:r w:rsidRPr="00920004">
                <w:rPr>
                  <w:rPrChange w:id="44303" w:author="phuong vu" w:date="2018-11-30T22:36:00Z">
                    <w:rPr/>
                  </w:rPrChange>
                </w:rPr>
                <w:t>2</w:t>
              </w:r>
            </w:ins>
          </w:p>
        </w:tc>
        <w:tc>
          <w:tcPr>
            <w:tcW w:w="2484" w:type="dxa"/>
            <w:noWrap/>
            <w:hideMark/>
            <w:tcPrChange w:id="44304" w:author="phuong vu" w:date="2018-11-30T14:22:00Z">
              <w:tcPr>
                <w:tcW w:w="2484" w:type="dxa"/>
                <w:noWrap/>
                <w:hideMark/>
              </w:tcPr>
            </w:tcPrChange>
          </w:tcPr>
          <w:p w14:paraId="75807544" w14:textId="77777777" w:rsidR="006871B5" w:rsidRPr="00920004" w:rsidRDefault="006871B5" w:rsidP="00727C9A">
            <w:pPr>
              <w:rPr>
                <w:ins w:id="44305" w:author="phuong vu" w:date="2018-11-30T14:07:00Z"/>
                <w:lang w:val="en-US"/>
                <w:rPrChange w:id="44306" w:author="phuong vu" w:date="2018-11-30T22:36:00Z">
                  <w:rPr>
                    <w:ins w:id="44307" w:author="phuong vu" w:date="2018-11-30T14:07:00Z"/>
                    <w:lang w:val="en-US"/>
                  </w:rPr>
                </w:rPrChange>
              </w:rPr>
              <w:pPrChange w:id="44308" w:author="phuong vu" w:date="2018-11-30T21:57:00Z">
                <w:pPr>
                  <w:spacing w:line="276" w:lineRule="auto"/>
                </w:pPr>
              </w:pPrChange>
            </w:pPr>
            <w:ins w:id="44309" w:author="phuong vu" w:date="2018-11-30T14:07:00Z">
              <w:r w:rsidRPr="00920004">
                <w:rPr>
                  <w:lang w:val="en-US"/>
                  <w:rPrChange w:id="44310" w:author="phuong vu" w:date="2018-11-30T22:36:00Z">
                    <w:rPr>
                      <w:lang w:val="en-US"/>
                    </w:rPr>
                  </w:rPrChange>
                </w:rPr>
                <w:t>wash_bag_code</w:t>
              </w:r>
            </w:ins>
          </w:p>
        </w:tc>
        <w:tc>
          <w:tcPr>
            <w:tcW w:w="1300" w:type="dxa"/>
            <w:noWrap/>
            <w:hideMark/>
            <w:tcPrChange w:id="44311" w:author="phuong vu" w:date="2018-11-30T14:22:00Z">
              <w:tcPr>
                <w:tcW w:w="1300" w:type="dxa"/>
                <w:noWrap/>
                <w:hideMark/>
              </w:tcPr>
            </w:tcPrChange>
          </w:tcPr>
          <w:p w14:paraId="5C1FA398" w14:textId="77777777" w:rsidR="006871B5" w:rsidRPr="00920004" w:rsidRDefault="006871B5" w:rsidP="00727C9A">
            <w:pPr>
              <w:rPr>
                <w:ins w:id="44312" w:author="phuong vu" w:date="2018-11-30T14:07:00Z"/>
                <w:lang w:val="en-US"/>
                <w:rPrChange w:id="44313" w:author="phuong vu" w:date="2018-11-30T22:36:00Z">
                  <w:rPr>
                    <w:ins w:id="44314" w:author="phuong vu" w:date="2018-11-30T14:07:00Z"/>
                    <w:lang w:val="en-US"/>
                  </w:rPr>
                </w:rPrChange>
              </w:rPr>
              <w:pPrChange w:id="44315" w:author="phuong vu" w:date="2018-11-30T21:57:00Z">
                <w:pPr>
                  <w:spacing w:line="276" w:lineRule="auto"/>
                </w:pPr>
              </w:pPrChange>
            </w:pPr>
            <w:ins w:id="44316" w:author="phuong vu" w:date="2018-11-30T14:07:00Z">
              <w:r w:rsidRPr="00920004">
                <w:rPr>
                  <w:lang w:val="en-US"/>
                  <w:rPrChange w:id="44317" w:author="phuong vu" w:date="2018-11-30T22:36:00Z">
                    <w:rPr>
                      <w:lang w:val="en-US"/>
                    </w:rPr>
                  </w:rPrChange>
                </w:rPr>
                <w:t>numeric</w:t>
              </w:r>
            </w:ins>
          </w:p>
        </w:tc>
        <w:tc>
          <w:tcPr>
            <w:tcW w:w="1098" w:type="dxa"/>
            <w:noWrap/>
            <w:vAlign w:val="center"/>
            <w:hideMark/>
            <w:tcPrChange w:id="44318" w:author="phuong vu" w:date="2018-11-30T14:22:00Z">
              <w:tcPr>
                <w:tcW w:w="1098" w:type="dxa"/>
                <w:noWrap/>
                <w:vAlign w:val="center"/>
                <w:hideMark/>
              </w:tcPr>
            </w:tcPrChange>
          </w:tcPr>
          <w:p w14:paraId="44D3DBA8" w14:textId="77777777" w:rsidR="006871B5" w:rsidRPr="00920004" w:rsidRDefault="006871B5" w:rsidP="00727C9A">
            <w:pPr>
              <w:jc w:val="center"/>
              <w:rPr>
                <w:ins w:id="44319" w:author="phuong vu" w:date="2018-11-30T14:07:00Z"/>
                <w:rPrChange w:id="44320" w:author="phuong vu" w:date="2018-11-30T22:36:00Z">
                  <w:rPr>
                    <w:ins w:id="44321" w:author="phuong vu" w:date="2018-11-30T14:07:00Z"/>
                  </w:rPr>
                </w:rPrChange>
              </w:rPr>
              <w:pPrChange w:id="44322" w:author="phuong vu" w:date="2018-11-30T21:57:00Z">
                <w:pPr>
                  <w:spacing w:line="276" w:lineRule="auto"/>
                  <w:jc w:val="center"/>
                </w:pPr>
              </w:pPrChange>
            </w:pPr>
          </w:p>
        </w:tc>
        <w:tc>
          <w:tcPr>
            <w:tcW w:w="838" w:type="dxa"/>
            <w:noWrap/>
            <w:vAlign w:val="center"/>
            <w:hideMark/>
            <w:tcPrChange w:id="44323" w:author="phuong vu" w:date="2018-11-30T14:22:00Z">
              <w:tcPr>
                <w:tcW w:w="838" w:type="dxa"/>
                <w:noWrap/>
                <w:vAlign w:val="center"/>
                <w:hideMark/>
              </w:tcPr>
            </w:tcPrChange>
          </w:tcPr>
          <w:p w14:paraId="0E9E82EB" w14:textId="77777777" w:rsidR="006871B5" w:rsidRPr="00920004" w:rsidRDefault="006871B5" w:rsidP="00727C9A">
            <w:pPr>
              <w:jc w:val="center"/>
              <w:rPr>
                <w:ins w:id="44324" w:author="phuong vu" w:date="2018-11-30T14:07:00Z"/>
                <w:rPrChange w:id="44325" w:author="phuong vu" w:date="2018-11-30T22:36:00Z">
                  <w:rPr>
                    <w:ins w:id="44326" w:author="phuong vu" w:date="2018-11-30T14:07:00Z"/>
                  </w:rPr>
                </w:rPrChange>
              </w:rPr>
              <w:pPrChange w:id="44327" w:author="phuong vu" w:date="2018-11-30T21:57:00Z">
                <w:pPr>
                  <w:spacing w:line="276" w:lineRule="auto"/>
                  <w:jc w:val="center"/>
                </w:pPr>
              </w:pPrChange>
            </w:pPr>
          </w:p>
        </w:tc>
        <w:tc>
          <w:tcPr>
            <w:tcW w:w="823" w:type="dxa"/>
            <w:noWrap/>
            <w:vAlign w:val="center"/>
            <w:hideMark/>
            <w:tcPrChange w:id="44328" w:author="phuong vu" w:date="2018-11-30T14:22:00Z">
              <w:tcPr>
                <w:tcW w:w="823" w:type="dxa"/>
                <w:noWrap/>
                <w:vAlign w:val="center"/>
                <w:hideMark/>
              </w:tcPr>
            </w:tcPrChange>
          </w:tcPr>
          <w:p w14:paraId="72111E66" w14:textId="77777777" w:rsidR="006871B5" w:rsidRPr="00920004" w:rsidRDefault="006871B5" w:rsidP="00727C9A">
            <w:pPr>
              <w:jc w:val="center"/>
              <w:rPr>
                <w:ins w:id="44329" w:author="phuong vu" w:date="2018-11-30T14:07:00Z"/>
                <w:lang w:val="en-US"/>
                <w:rPrChange w:id="44330" w:author="phuong vu" w:date="2018-11-30T22:36:00Z">
                  <w:rPr>
                    <w:ins w:id="44331" w:author="phuong vu" w:date="2018-11-30T14:07:00Z"/>
                    <w:lang w:val="en-US"/>
                  </w:rPr>
                </w:rPrChange>
              </w:rPr>
              <w:pPrChange w:id="44332" w:author="phuong vu" w:date="2018-11-30T21:57:00Z">
                <w:pPr>
                  <w:spacing w:line="276" w:lineRule="auto"/>
                  <w:jc w:val="center"/>
                </w:pPr>
              </w:pPrChange>
            </w:pPr>
          </w:p>
        </w:tc>
        <w:tc>
          <w:tcPr>
            <w:tcW w:w="1564" w:type="dxa"/>
            <w:noWrap/>
            <w:hideMark/>
            <w:tcPrChange w:id="44333" w:author="phuong vu" w:date="2018-11-30T14:22:00Z">
              <w:tcPr>
                <w:tcW w:w="2228" w:type="dxa"/>
                <w:noWrap/>
                <w:hideMark/>
              </w:tcPr>
            </w:tcPrChange>
          </w:tcPr>
          <w:p w14:paraId="15C835A1" w14:textId="77777777" w:rsidR="006871B5" w:rsidRPr="00920004" w:rsidRDefault="006871B5" w:rsidP="00727C9A">
            <w:pPr>
              <w:rPr>
                <w:ins w:id="44334" w:author="phuong vu" w:date="2018-11-30T14:07:00Z"/>
                <w:lang w:val="en-US"/>
                <w:rPrChange w:id="44335" w:author="phuong vu" w:date="2018-11-30T22:36:00Z">
                  <w:rPr>
                    <w:ins w:id="44336" w:author="phuong vu" w:date="2018-11-30T14:07:00Z"/>
                    <w:lang w:val="en-US"/>
                  </w:rPr>
                </w:rPrChange>
              </w:rPr>
              <w:pPrChange w:id="44337" w:author="phuong vu" w:date="2018-11-30T21:57:00Z">
                <w:pPr>
                  <w:spacing w:line="276" w:lineRule="auto"/>
                </w:pPr>
              </w:pPrChange>
            </w:pPr>
            <w:ins w:id="44338" w:author="phuong vu" w:date="2018-11-30T14:07:00Z">
              <w:r w:rsidRPr="00920004">
                <w:rPr>
                  <w:lang w:val="en-US"/>
                  <w:rPrChange w:id="44339" w:author="phuong vu" w:date="2018-11-30T22:36:00Z">
                    <w:rPr>
                      <w:lang w:val="en-US"/>
                    </w:rPr>
                  </w:rPrChange>
                </w:rPr>
                <w:t>Mã túi giặt</w:t>
              </w:r>
            </w:ins>
          </w:p>
        </w:tc>
      </w:tr>
      <w:tr w:rsidR="006871B5" w:rsidRPr="00920004" w14:paraId="1CCD2FF7" w14:textId="77777777" w:rsidTr="00BD0851">
        <w:trPr>
          <w:trHeight w:val="300"/>
          <w:ins w:id="44340" w:author="phuong vu" w:date="2018-11-30T14:07:00Z"/>
          <w:trPrChange w:id="44341" w:author="phuong vu" w:date="2018-11-30T14:22:00Z">
            <w:trPr>
              <w:trHeight w:val="300"/>
            </w:trPr>
          </w:trPrChange>
        </w:trPr>
        <w:tc>
          <w:tcPr>
            <w:tcW w:w="708" w:type="dxa"/>
            <w:noWrap/>
            <w:vAlign w:val="center"/>
            <w:tcPrChange w:id="44342" w:author="phuong vu" w:date="2018-11-30T14:22:00Z">
              <w:tcPr>
                <w:tcW w:w="708" w:type="dxa"/>
                <w:noWrap/>
                <w:vAlign w:val="center"/>
              </w:tcPr>
            </w:tcPrChange>
          </w:tcPr>
          <w:p w14:paraId="64848A66" w14:textId="77777777" w:rsidR="006871B5" w:rsidRPr="00920004" w:rsidRDefault="006871B5" w:rsidP="00BD0851">
            <w:pPr>
              <w:spacing w:before="240" w:line="0" w:lineRule="atLeast"/>
              <w:jc w:val="center"/>
              <w:rPr>
                <w:ins w:id="44343" w:author="phuong vu" w:date="2018-11-30T14:07:00Z"/>
                <w:lang w:val="en-US"/>
                <w:rPrChange w:id="44344" w:author="phuong vu" w:date="2018-11-30T22:36:00Z">
                  <w:rPr>
                    <w:ins w:id="44345" w:author="phuong vu" w:date="2018-11-30T14:07:00Z"/>
                    <w:lang w:val="en-US"/>
                  </w:rPr>
                </w:rPrChange>
              </w:rPr>
              <w:pPrChange w:id="44346" w:author="phuong vu" w:date="2018-11-30T14:16:00Z">
                <w:pPr>
                  <w:spacing w:line="276" w:lineRule="auto"/>
                  <w:jc w:val="center"/>
                </w:pPr>
              </w:pPrChange>
            </w:pPr>
            <w:ins w:id="44347" w:author="phuong vu" w:date="2018-11-30T14:07:00Z">
              <w:r w:rsidRPr="00920004">
                <w:rPr>
                  <w:lang w:val="en-US"/>
                  <w:rPrChange w:id="44348" w:author="phuong vu" w:date="2018-11-30T22:36:00Z">
                    <w:rPr>
                      <w:lang w:val="en-US"/>
                    </w:rPr>
                  </w:rPrChange>
                </w:rPr>
                <w:t>3</w:t>
              </w:r>
            </w:ins>
          </w:p>
        </w:tc>
        <w:tc>
          <w:tcPr>
            <w:tcW w:w="2484" w:type="dxa"/>
            <w:noWrap/>
            <w:tcPrChange w:id="44349" w:author="phuong vu" w:date="2018-11-30T14:22:00Z">
              <w:tcPr>
                <w:tcW w:w="2484" w:type="dxa"/>
                <w:noWrap/>
              </w:tcPr>
            </w:tcPrChange>
          </w:tcPr>
          <w:p w14:paraId="4BBE5920" w14:textId="77777777" w:rsidR="006871B5" w:rsidRPr="00920004" w:rsidRDefault="006871B5" w:rsidP="00727C9A">
            <w:pPr>
              <w:rPr>
                <w:ins w:id="44350" w:author="phuong vu" w:date="2018-11-30T14:07:00Z"/>
                <w:lang w:val="en-US"/>
                <w:rPrChange w:id="44351" w:author="phuong vu" w:date="2018-11-30T22:36:00Z">
                  <w:rPr>
                    <w:ins w:id="44352" w:author="phuong vu" w:date="2018-11-30T14:07:00Z"/>
                    <w:lang w:val="en-US"/>
                  </w:rPr>
                </w:rPrChange>
              </w:rPr>
              <w:pPrChange w:id="44353" w:author="phuong vu" w:date="2018-11-30T21:57:00Z">
                <w:pPr>
                  <w:spacing w:line="276" w:lineRule="auto"/>
                </w:pPr>
              </w:pPrChange>
            </w:pPr>
            <w:ins w:id="44354" w:author="phuong vu" w:date="2018-11-30T14:07:00Z">
              <w:r w:rsidRPr="00920004">
                <w:rPr>
                  <w:lang w:val="en-US"/>
                  <w:rPrChange w:id="44355" w:author="phuong vu" w:date="2018-11-30T22:36:00Z">
                    <w:rPr>
                      <w:lang w:val="en-US"/>
                    </w:rPr>
                  </w:rPrChange>
                </w:rPr>
                <w:t>receipt_id</w:t>
              </w:r>
            </w:ins>
          </w:p>
        </w:tc>
        <w:tc>
          <w:tcPr>
            <w:tcW w:w="1300" w:type="dxa"/>
            <w:noWrap/>
            <w:tcPrChange w:id="44356" w:author="phuong vu" w:date="2018-11-30T14:22:00Z">
              <w:tcPr>
                <w:tcW w:w="1300" w:type="dxa"/>
                <w:noWrap/>
              </w:tcPr>
            </w:tcPrChange>
          </w:tcPr>
          <w:p w14:paraId="606DF3F2" w14:textId="77777777" w:rsidR="006871B5" w:rsidRPr="00920004" w:rsidRDefault="006871B5" w:rsidP="00727C9A">
            <w:pPr>
              <w:rPr>
                <w:ins w:id="44357" w:author="phuong vu" w:date="2018-11-30T14:07:00Z"/>
                <w:lang w:val="en-US"/>
                <w:rPrChange w:id="44358" w:author="phuong vu" w:date="2018-11-30T22:36:00Z">
                  <w:rPr>
                    <w:ins w:id="44359" w:author="phuong vu" w:date="2018-11-30T14:07:00Z"/>
                    <w:lang w:val="en-US"/>
                  </w:rPr>
                </w:rPrChange>
              </w:rPr>
              <w:pPrChange w:id="44360" w:author="phuong vu" w:date="2018-11-30T21:57:00Z">
                <w:pPr>
                  <w:spacing w:line="276" w:lineRule="auto"/>
                </w:pPr>
              </w:pPrChange>
            </w:pPr>
            <w:ins w:id="44361" w:author="phuong vu" w:date="2018-11-30T14:07:00Z">
              <w:r w:rsidRPr="00920004">
                <w:rPr>
                  <w:lang w:val="en-US"/>
                  <w:rPrChange w:id="44362" w:author="phuong vu" w:date="2018-11-30T22:36:00Z">
                    <w:rPr>
                      <w:lang w:val="en-US"/>
                    </w:rPr>
                  </w:rPrChange>
                </w:rPr>
                <w:t>numeric</w:t>
              </w:r>
            </w:ins>
          </w:p>
        </w:tc>
        <w:tc>
          <w:tcPr>
            <w:tcW w:w="1098" w:type="dxa"/>
            <w:noWrap/>
            <w:vAlign w:val="center"/>
            <w:tcPrChange w:id="44363" w:author="phuong vu" w:date="2018-11-30T14:22:00Z">
              <w:tcPr>
                <w:tcW w:w="1098" w:type="dxa"/>
                <w:noWrap/>
                <w:vAlign w:val="center"/>
              </w:tcPr>
            </w:tcPrChange>
          </w:tcPr>
          <w:p w14:paraId="75346427" w14:textId="77777777" w:rsidR="006871B5" w:rsidRPr="00920004" w:rsidRDefault="006871B5" w:rsidP="00727C9A">
            <w:pPr>
              <w:jc w:val="center"/>
              <w:rPr>
                <w:ins w:id="44364" w:author="phuong vu" w:date="2018-11-30T14:07:00Z"/>
                <w:rPrChange w:id="44365" w:author="phuong vu" w:date="2018-11-30T22:36:00Z">
                  <w:rPr>
                    <w:ins w:id="44366" w:author="phuong vu" w:date="2018-11-30T14:07:00Z"/>
                  </w:rPr>
                </w:rPrChange>
              </w:rPr>
              <w:pPrChange w:id="44367" w:author="phuong vu" w:date="2018-11-30T21:57:00Z">
                <w:pPr>
                  <w:spacing w:line="276" w:lineRule="auto"/>
                  <w:jc w:val="center"/>
                </w:pPr>
              </w:pPrChange>
            </w:pPr>
          </w:p>
        </w:tc>
        <w:tc>
          <w:tcPr>
            <w:tcW w:w="838" w:type="dxa"/>
            <w:noWrap/>
            <w:vAlign w:val="center"/>
            <w:tcPrChange w:id="44368" w:author="phuong vu" w:date="2018-11-30T14:22:00Z">
              <w:tcPr>
                <w:tcW w:w="838" w:type="dxa"/>
                <w:noWrap/>
                <w:vAlign w:val="center"/>
              </w:tcPr>
            </w:tcPrChange>
          </w:tcPr>
          <w:p w14:paraId="75F312D1" w14:textId="77777777" w:rsidR="006871B5" w:rsidRPr="00920004" w:rsidRDefault="006871B5" w:rsidP="00727C9A">
            <w:pPr>
              <w:jc w:val="center"/>
              <w:rPr>
                <w:ins w:id="44369" w:author="phuong vu" w:date="2018-11-30T14:07:00Z"/>
                <w:rPrChange w:id="44370" w:author="phuong vu" w:date="2018-11-30T22:36:00Z">
                  <w:rPr>
                    <w:ins w:id="44371" w:author="phuong vu" w:date="2018-11-30T14:07:00Z"/>
                  </w:rPr>
                </w:rPrChange>
              </w:rPr>
              <w:pPrChange w:id="44372" w:author="phuong vu" w:date="2018-11-30T21:57:00Z">
                <w:pPr>
                  <w:spacing w:line="276" w:lineRule="auto"/>
                  <w:jc w:val="center"/>
                </w:pPr>
              </w:pPrChange>
            </w:pPr>
          </w:p>
        </w:tc>
        <w:tc>
          <w:tcPr>
            <w:tcW w:w="823" w:type="dxa"/>
            <w:noWrap/>
            <w:vAlign w:val="center"/>
            <w:tcPrChange w:id="44373" w:author="phuong vu" w:date="2018-11-30T14:22:00Z">
              <w:tcPr>
                <w:tcW w:w="823" w:type="dxa"/>
                <w:noWrap/>
                <w:vAlign w:val="center"/>
              </w:tcPr>
            </w:tcPrChange>
          </w:tcPr>
          <w:p w14:paraId="0925D670" w14:textId="77777777" w:rsidR="006871B5" w:rsidRPr="00920004" w:rsidRDefault="006871B5" w:rsidP="00727C9A">
            <w:pPr>
              <w:jc w:val="center"/>
              <w:rPr>
                <w:ins w:id="44374" w:author="phuong vu" w:date="2018-11-30T14:07:00Z"/>
                <w:lang w:val="en-US"/>
                <w:rPrChange w:id="44375" w:author="phuong vu" w:date="2018-11-30T22:36:00Z">
                  <w:rPr>
                    <w:ins w:id="44376" w:author="phuong vu" w:date="2018-11-30T14:07:00Z"/>
                    <w:lang w:val="en-US"/>
                  </w:rPr>
                </w:rPrChange>
              </w:rPr>
              <w:pPrChange w:id="44377" w:author="phuong vu" w:date="2018-11-30T21:57:00Z">
                <w:pPr>
                  <w:spacing w:line="276" w:lineRule="auto"/>
                  <w:jc w:val="center"/>
                </w:pPr>
              </w:pPrChange>
            </w:pPr>
            <w:ins w:id="44378" w:author="phuong vu" w:date="2018-11-30T14:07:00Z">
              <w:r w:rsidRPr="00920004">
                <w:rPr>
                  <w:lang w:val="en-US"/>
                  <w:rPrChange w:id="44379" w:author="phuong vu" w:date="2018-11-30T22:36:00Z">
                    <w:rPr>
                      <w:lang w:val="en-US"/>
                    </w:rPr>
                  </w:rPrChange>
                </w:rPr>
                <w:t>X</w:t>
              </w:r>
            </w:ins>
          </w:p>
        </w:tc>
        <w:tc>
          <w:tcPr>
            <w:tcW w:w="1564" w:type="dxa"/>
            <w:noWrap/>
            <w:tcPrChange w:id="44380" w:author="phuong vu" w:date="2018-11-30T14:22:00Z">
              <w:tcPr>
                <w:tcW w:w="2228" w:type="dxa"/>
                <w:noWrap/>
              </w:tcPr>
            </w:tcPrChange>
          </w:tcPr>
          <w:p w14:paraId="0BA03991" w14:textId="77777777" w:rsidR="006871B5" w:rsidRPr="00920004" w:rsidRDefault="006871B5" w:rsidP="00727C9A">
            <w:pPr>
              <w:rPr>
                <w:ins w:id="44381" w:author="phuong vu" w:date="2018-11-30T14:07:00Z"/>
                <w:lang w:val="en-US"/>
                <w:rPrChange w:id="44382" w:author="phuong vu" w:date="2018-11-30T22:36:00Z">
                  <w:rPr>
                    <w:ins w:id="44383" w:author="phuong vu" w:date="2018-11-30T14:07:00Z"/>
                    <w:lang w:val="en-US"/>
                  </w:rPr>
                </w:rPrChange>
              </w:rPr>
              <w:pPrChange w:id="44384" w:author="phuong vu" w:date="2018-11-30T21:57:00Z">
                <w:pPr>
                  <w:spacing w:line="276" w:lineRule="auto"/>
                </w:pPr>
              </w:pPrChange>
            </w:pPr>
            <w:ins w:id="44385" w:author="phuong vu" w:date="2018-11-30T14:07:00Z">
              <w:r w:rsidRPr="00920004">
                <w:rPr>
                  <w:lang w:val="en-US"/>
                  <w:rPrChange w:id="44386" w:author="phuong vu" w:date="2018-11-30T22:36:00Z">
                    <w:rPr>
                      <w:lang w:val="en-US"/>
                    </w:rPr>
                  </w:rPrChange>
                </w:rPr>
                <w:t>ID biên nhận</w:t>
              </w:r>
            </w:ins>
          </w:p>
        </w:tc>
      </w:tr>
      <w:tr w:rsidR="006871B5" w:rsidRPr="00920004" w14:paraId="58534761" w14:textId="77777777" w:rsidTr="00BD0851">
        <w:trPr>
          <w:trHeight w:val="300"/>
          <w:ins w:id="44387" w:author="phuong vu" w:date="2018-11-30T14:07:00Z"/>
          <w:trPrChange w:id="44388" w:author="phuong vu" w:date="2018-11-30T14:22:00Z">
            <w:trPr>
              <w:trHeight w:val="300"/>
            </w:trPr>
          </w:trPrChange>
        </w:trPr>
        <w:tc>
          <w:tcPr>
            <w:tcW w:w="708" w:type="dxa"/>
            <w:noWrap/>
            <w:vAlign w:val="center"/>
            <w:tcPrChange w:id="44389" w:author="phuong vu" w:date="2018-11-30T14:22:00Z">
              <w:tcPr>
                <w:tcW w:w="708" w:type="dxa"/>
                <w:noWrap/>
                <w:vAlign w:val="center"/>
              </w:tcPr>
            </w:tcPrChange>
          </w:tcPr>
          <w:p w14:paraId="06B5EABB" w14:textId="77777777" w:rsidR="006871B5" w:rsidRPr="00920004" w:rsidRDefault="006871B5" w:rsidP="00BD0851">
            <w:pPr>
              <w:spacing w:before="240" w:line="0" w:lineRule="atLeast"/>
              <w:jc w:val="center"/>
              <w:rPr>
                <w:ins w:id="44390" w:author="phuong vu" w:date="2018-11-30T14:07:00Z"/>
                <w:lang w:val="en-US"/>
                <w:rPrChange w:id="44391" w:author="phuong vu" w:date="2018-11-30T22:36:00Z">
                  <w:rPr>
                    <w:ins w:id="44392" w:author="phuong vu" w:date="2018-11-30T14:07:00Z"/>
                    <w:lang w:val="en-US"/>
                  </w:rPr>
                </w:rPrChange>
              </w:rPr>
              <w:pPrChange w:id="44393" w:author="phuong vu" w:date="2018-11-30T14:16:00Z">
                <w:pPr>
                  <w:spacing w:line="276" w:lineRule="auto"/>
                  <w:jc w:val="center"/>
                </w:pPr>
              </w:pPrChange>
            </w:pPr>
            <w:ins w:id="44394" w:author="phuong vu" w:date="2018-11-30T14:07:00Z">
              <w:r w:rsidRPr="00920004">
                <w:rPr>
                  <w:lang w:val="en-US"/>
                  <w:rPrChange w:id="44395" w:author="phuong vu" w:date="2018-11-30T22:36:00Z">
                    <w:rPr>
                      <w:lang w:val="en-US"/>
                    </w:rPr>
                  </w:rPrChange>
                </w:rPr>
                <w:t>4</w:t>
              </w:r>
            </w:ins>
          </w:p>
        </w:tc>
        <w:tc>
          <w:tcPr>
            <w:tcW w:w="2484" w:type="dxa"/>
            <w:noWrap/>
            <w:tcPrChange w:id="44396" w:author="phuong vu" w:date="2018-11-30T14:22:00Z">
              <w:tcPr>
                <w:tcW w:w="2484" w:type="dxa"/>
                <w:noWrap/>
              </w:tcPr>
            </w:tcPrChange>
          </w:tcPr>
          <w:p w14:paraId="0BFAACCD" w14:textId="77777777" w:rsidR="006871B5" w:rsidRPr="00920004" w:rsidRDefault="006871B5" w:rsidP="00727C9A">
            <w:pPr>
              <w:rPr>
                <w:ins w:id="44397" w:author="phuong vu" w:date="2018-11-30T14:07:00Z"/>
                <w:lang w:val="en-US"/>
                <w:rPrChange w:id="44398" w:author="phuong vu" w:date="2018-11-30T22:36:00Z">
                  <w:rPr>
                    <w:ins w:id="44399" w:author="phuong vu" w:date="2018-11-30T14:07:00Z"/>
                    <w:lang w:val="en-US"/>
                  </w:rPr>
                </w:rPrChange>
              </w:rPr>
              <w:pPrChange w:id="44400" w:author="phuong vu" w:date="2018-11-30T21:57:00Z">
                <w:pPr>
                  <w:spacing w:line="276" w:lineRule="auto"/>
                </w:pPr>
              </w:pPrChange>
            </w:pPr>
            <w:ins w:id="44401" w:author="phuong vu" w:date="2018-11-30T14:07:00Z">
              <w:r w:rsidRPr="00920004">
                <w:rPr>
                  <w:lang w:val="en-US"/>
                  <w:rPrChange w:id="44402" w:author="phuong vu" w:date="2018-11-30T22:36:00Z">
                    <w:rPr>
                      <w:lang w:val="en-US"/>
                    </w:rPr>
                  </w:rPrChange>
                </w:rPr>
                <w:t>sn</w:t>
              </w:r>
            </w:ins>
          </w:p>
        </w:tc>
        <w:tc>
          <w:tcPr>
            <w:tcW w:w="1300" w:type="dxa"/>
            <w:noWrap/>
            <w:tcPrChange w:id="44403" w:author="phuong vu" w:date="2018-11-30T14:22:00Z">
              <w:tcPr>
                <w:tcW w:w="1300" w:type="dxa"/>
                <w:noWrap/>
              </w:tcPr>
            </w:tcPrChange>
          </w:tcPr>
          <w:p w14:paraId="2AC3F609" w14:textId="77777777" w:rsidR="006871B5" w:rsidRPr="00920004" w:rsidRDefault="006871B5" w:rsidP="00727C9A">
            <w:pPr>
              <w:rPr>
                <w:ins w:id="44404" w:author="phuong vu" w:date="2018-11-30T14:07:00Z"/>
                <w:lang w:val="en-US"/>
                <w:rPrChange w:id="44405" w:author="phuong vu" w:date="2018-11-30T22:36:00Z">
                  <w:rPr>
                    <w:ins w:id="44406" w:author="phuong vu" w:date="2018-11-30T14:07:00Z"/>
                    <w:lang w:val="en-US"/>
                  </w:rPr>
                </w:rPrChange>
              </w:rPr>
              <w:pPrChange w:id="44407" w:author="phuong vu" w:date="2018-11-30T21:57:00Z">
                <w:pPr>
                  <w:spacing w:line="276" w:lineRule="auto"/>
                </w:pPr>
              </w:pPrChange>
            </w:pPr>
            <w:ins w:id="44408" w:author="phuong vu" w:date="2018-11-30T14:07:00Z">
              <w:r w:rsidRPr="00920004">
                <w:rPr>
                  <w:lang w:val="en-US"/>
                  <w:rPrChange w:id="44409" w:author="phuong vu" w:date="2018-11-30T22:36:00Z">
                    <w:rPr>
                      <w:lang w:val="en-US"/>
                    </w:rPr>
                  </w:rPrChange>
                </w:rPr>
                <w:t>datetime</w:t>
              </w:r>
            </w:ins>
          </w:p>
        </w:tc>
        <w:tc>
          <w:tcPr>
            <w:tcW w:w="1098" w:type="dxa"/>
            <w:noWrap/>
            <w:vAlign w:val="center"/>
            <w:tcPrChange w:id="44410" w:author="phuong vu" w:date="2018-11-30T14:22:00Z">
              <w:tcPr>
                <w:tcW w:w="1098" w:type="dxa"/>
                <w:noWrap/>
                <w:vAlign w:val="center"/>
              </w:tcPr>
            </w:tcPrChange>
          </w:tcPr>
          <w:p w14:paraId="3AC28EA3" w14:textId="77777777" w:rsidR="006871B5" w:rsidRPr="00920004" w:rsidRDefault="006871B5" w:rsidP="00727C9A">
            <w:pPr>
              <w:jc w:val="center"/>
              <w:rPr>
                <w:ins w:id="44411" w:author="phuong vu" w:date="2018-11-30T14:07:00Z"/>
                <w:rPrChange w:id="44412" w:author="phuong vu" w:date="2018-11-30T22:36:00Z">
                  <w:rPr>
                    <w:ins w:id="44413" w:author="phuong vu" w:date="2018-11-30T14:07:00Z"/>
                  </w:rPr>
                </w:rPrChange>
              </w:rPr>
              <w:pPrChange w:id="44414" w:author="phuong vu" w:date="2018-11-30T21:57:00Z">
                <w:pPr>
                  <w:spacing w:line="276" w:lineRule="auto"/>
                  <w:jc w:val="center"/>
                </w:pPr>
              </w:pPrChange>
            </w:pPr>
          </w:p>
        </w:tc>
        <w:tc>
          <w:tcPr>
            <w:tcW w:w="838" w:type="dxa"/>
            <w:noWrap/>
            <w:vAlign w:val="center"/>
            <w:tcPrChange w:id="44415" w:author="phuong vu" w:date="2018-11-30T14:22:00Z">
              <w:tcPr>
                <w:tcW w:w="838" w:type="dxa"/>
                <w:noWrap/>
                <w:vAlign w:val="center"/>
              </w:tcPr>
            </w:tcPrChange>
          </w:tcPr>
          <w:p w14:paraId="54E6D51C" w14:textId="77777777" w:rsidR="006871B5" w:rsidRPr="00920004" w:rsidRDefault="006871B5" w:rsidP="00727C9A">
            <w:pPr>
              <w:jc w:val="center"/>
              <w:rPr>
                <w:ins w:id="44416" w:author="phuong vu" w:date="2018-11-30T14:07:00Z"/>
                <w:rPrChange w:id="44417" w:author="phuong vu" w:date="2018-11-30T22:36:00Z">
                  <w:rPr>
                    <w:ins w:id="44418" w:author="phuong vu" w:date="2018-11-30T14:07:00Z"/>
                  </w:rPr>
                </w:rPrChange>
              </w:rPr>
              <w:pPrChange w:id="44419" w:author="phuong vu" w:date="2018-11-30T21:57:00Z">
                <w:pPr>
                  <w:spacing w:line="276" w:lineRule="auto"/>
                  <w:jc w:val="center"/>
                </w:pPr>
              </w:pPrChange>
            </w:pPr>
          </w:p>
        </w:tc>
        <w:tc>
          <w:tcPr>
            <w:tcW w:w="823" w:type="dxa"/>
            <w:noWrap/>
            <w:vAlign w:val="center"/>
            <w:tcPrChange w:id="44420" w:author="phuong vu" w:date="2018-11-30T14:22:00Z">
              <w:tcPr>
                <w:tcW w:w="823" w:type="dxa"/>
                <w:noWrap/>
                <w:vAlign w:val="center"/>
              </w:tcPr>
            </w:tcPrChange>
          </w:tcPr>
          <w:p w14:paraId="368A8178" w14:textId="77777777" w:rsidR="006871B5" w:rsidRPr="00920004" w:rsidRDefault="006871B5" w:rsidP="00727C9A">
            <w:pPr>
              <w:jc w:val="center"/>
              <w:rPr>
                <w:ins w:id="44421" w:author="phuong vu" w:date="2018-11-30T14:07:00Z"/>
                <w:lang w:val="en-US"/>
                <w:rPrChange w:id="44422" w:author="phuong vu" w:date="2018-11-30T22:36:00Z">
                  <w:rPr>
                    <w:ins w:id="44423" w:author="phuong vu" w:date="2018-11-30T14:07:00Z"/>
                    <w:lang w:val="en-US"/>
                  </w:rPr>
                </w:rPrChange>
              </w:rPr>
              <w:pPrChange w:id="44424" w:author="phuong vu" w:date="2018-11-30T21:57:00Z">
                <w:pPr>
                  <w:spacing w:line="276" w:lineRule="auto"/>
                  <w:jc w:val="center"/>
                </w:pPr>
              </w:pPrChange>
            </w:pPr>
          </w:p>
        </w:tc>
        <w:tc>
          <w:tcPr>
            <w:tcW w:w="1564" w:type="dxa"/>
            <w:noWrap/>
            <w:tcPrChange w:id="44425" w:author="phuong vu" w:date="2018-11-30T14:22:00Z">
              <w:tcPr>
                <w:tcW w:w="2228" w:type="dxa"/>
                <w:noWrap/>
              </w:tcPr>
            </w:tcPrChange>
          </w:tcPr>
          <w:p w14:paraId="7A959A74" w14:textId="77777777" w:rsidR="006871B5" w:rsidRPr="00920004" w:rsidRDefault="006871B5" w:rsidP="00727C9A">
            <w:pPr>
              <w:rPr>
                <w:ins w:id="44426" w:author="phuong vu" w:date="2018-11-30T14:07:00Z"/>
                <w:lang w:val="en-US"/>
                <w:rPrChange w:id="44427" w:author="phuong vu" w:date="2018-11-30T22:36:00Z">
                  <w:rPr>
                    <w:ins w:id="44428" w:author="phuong vu" w:date="2018-11-30T14:07:00Z"/>
                    <w:lang w:val="en-US"/>
                  </w:rPr>
                </w:rPrChange>
              </w:rPr>
              <w:pPrChange w:id="44429" w:author="phuong vu" w:date="2018-11-30T21:57:00Z">
                <w:pPr>
                  <w:spacing w:line="276" w:lineRule="auto"/>
                </w:pPr>
              </w:pPrChange>
            </w:pPr>
            <w:ins w:id="44430" w:author="phuong vu" w:date="2018-11-30T14:07:00Z">
              <w:r w:rsidRPr="00920004">
                <w:rPr>
                  <w:lang w:val="en-US"/>
                  <w:rPrChange w:id="44431" w:author="phuong vu" w:date="2018-11-30T22:36:00Z">
                    <w:rPr>
                      <w:lang w:val="en-US"/>
                    </w:rPr>
                  </w:rPrChange>
                </w:rPr>
                <w:t>Ngày áp dụng</w:t>
              </w:r>
            </w:ins>
          </w:p>
        </w:tc>
      </w:tr>
      <w:tr w:rsidR="006871B5" w:rsidRPr="00920004" w14:paraId="638D1E97" w14:textId="77777777" w:rsidTr="00BD0851">
        <w:trPr>
          <w:trHeight w:val="300"/>
          <w:ins w:id="44432" w:author="phuong vu" w:date="2018-11-30T14:07:00Z"/>
          <w:trPrChange w:id="44433" w:author="phuong vu" w:date="2018-11-30T14:22:00Z">
            <w:trPr>
              <w:trHeight w:val="300"/>
            </w:trPr>
          </w:trPrChange>
        </w:trPr>
        <w:tc>
          <w:tcPr>
            <w:tcW w:w="708" w:type="dxa"/>
            <w:noWrap/>
            <w:vAlign w:val="center"/>
            <w:hideMark/>
            <w:tcPrChange w:id="44434" w:author="phuong vu" w:date="2018-11-30T14:22:00Z">
              <w:tcPr>
                <w:tcW w:w="708" w:type="dxa"/>
                <w:noWrap/>
                <w:vAlign w:val="center"/>
                <w:hideMark/>
              </w:tcPr>
            </w:tcPrChange>
          </w:tcPr>
          <w:p w14:paraId="0DE63C2B" w14:textId="77777777" w:rsidR="006871B5" w:rsidRPr="00920004" w:rsidRDefault="006871B5" w:rsidP="00BD0851">
            <w:pPr>
              <w:spacing w:before="240" w:line="0" w:lineRule="atLeast"/>
              <w:jc w:val="center"/>
              <w:rPr>
                <w:ins w:id="44435" w:author="phuong vu" w:date="2018-11-30T14:07:00Z"/>
                <w:lang w:val="en-US"/>
                <w:rPrChange w:id="44436" w:author="phuong vu" w:date="2018-11-30T22:36:00Z">
                  <w:rPr>
                    <w:ins w:id="44437" w:author="phuong vu" w:date="2018-11-30T14:07:00Z"/>
                    <w:lang w:val="en-US"/>
                  </w:rPr>
                </w:rPrChange>
              </w:rPr>
              <w:pPrChange w:id="44438" w:author="phuong vu" w:date="2018-11-30T14:16:00Z">
                <w:pPr>
                  <w:spacing w:line="276" w:lineRule="auto"/>
                  <w:jc w:val="center"/>
                </w:pPr>
              </w:pPrChange>
            </w:pPr>
            <w:ins w:id="44439" w:author="phuong vu" w:date="2018-11-30T14:07:00Z">
              <w:r w:rsidRPr="00920004">
                <w:rPr>
                  <w:lang w:val="en-US"/>
                  <w:rPrChange w:id="44440" w:author="phuong vu" w:date="2018-11-30T22:36:00Z">
                    <w:rPr>
                      <w:lang w:val="en-US"/>
                    </w:rPr>
                  </w:rPrChange>
                </w:rPr>
                <w:t>5</w:t>
              </w:r>
            </w:ins>
          </w:p>
        </w:tc>
        <w:tc>
          <w:tcPr>
            <w:tcW w:w="2484" w:type="dxa"/>
            <w:noWrap/>
            <w:hideMark/>
            <w:tcPrChange w:id="44441" w:author="phuong vu" w:date="2018-11-30T14:22:00Z">
              <w:tcPr>
                <w:tcW w:w="2484" w:type="dxa"/>
                <w:noWrap/>
                <w:hideMark/>
              </w:tcPr>
            </w:tcPrChange>
          </w:tcPr>
          <w:p w14:paraId="549EEEA0" w14:textId="77777777" w:rsidR="006871B5" w:rsidRPr="00920004" w:rsidRDefault="006871B5" w:rsidP="00727C9A">
            <w:pPr>
              <w:rPr>
                <w:ins w:id="44442" w:author="phuong vu" w:date="2018-11-30T14:07:00Z"/>
                <w:rPrChange w:id="44443" w:author="phuong vu" w:date="2018-11-30T22:36:00Z">
                  <w:rPr>
                    <w:ins w:id="44444" w:author="phuong vu" w:date="2018-11-30T14:07:00Z"/>
                  </w:rPr>
                </w:rPrChange>
              </w:rPr>
              <w:pPrChange w:id="44445" w:author="phuong vu" w:date="2018-11-30T21:57:00Z">
                <w:pPr>
                  <w:spacing w:line="276" w:lineRule="auto"/>
                </w:pPr>
              </w:pPrChange>
            </w:pPr>
            <w:ins w:id="44446" w:author="phuong vu" w:date="2018-11-30T14:07:00Z">
              <w:r w:rsidRPr="00920004">
                <w:rPr>
                  <w:rPrChange w:id="44447" w:author="phuong vu" w:date="2018-11-30T22:36:00Z">
                    <w:rPr/>
                  </w:rPrChange>
                </w:rPr>
                <w:t>status</w:t>
              </w:r>
            </w:ins>
          </w:p>
        </w:tc>
        <w:tc>
          <w:tcPr>
            <w:tcW w:w="1300" w:type="dxa"/>
            <w:noWrap/>
            <w:hideMark/>
            <w:tcPrChange w:id="44448" w:author="phuong vu" w:date="2018-11-30T14:22:00Z">
              <w:tcPr>
                <w:tcW w:w="1300" w:type="dxa"/>
                <w:noWrap/>
                <w:hideMark/>
              </w:tcPr>
            </w:tcPrChange>
          </w:tcPr>
          <w:p w14:paraId="70354205" w14:textId="31E87B01" w:rsidR="006871B5" w:rsidRPr="00920004" w:rsidRDefault="00E452E5" w:rsidP="00727C9A">
            <w:pPr>
              <w:rPr>
                <w:ins w:id="44449" w:author="phuong vu" w:date="2018-11-30T14:07:00Z"/>
                <w:rPrChange w:id="44450" w:author="phuong vu" w:date="2018-11-30T22:36:00Z">
                  <w:rPr>
                    <w:ins w:id="44451" w:author="phuong vu" w:date="2018-11-30T14:07:00Z"/>
                  </w:rPr>
                </w:rPrChange>
              </w:rPr>
              <w:pPrChange w:id="44452" w:author="phuong vu" w:date="2018-11-30T21:57:00Z">
                <w:pPr>
                  <w:spacing w:line="276" w:lineRule="auto"/>
                </w:pPr>
              </w:pPrChange>
            </w:pPr>
            <w:ins w:id="44453" w:author="phuong vu" w:date="2018-11-30T21:53:00Z">
              <w:r w:rsidRPr="00920004">
                <w:rPr>
                  <w:rPrChange w:id="44454" w:author="phuong vu" w:date="2018-11-30T22:36:00Z">
                    <w:rPr/>
                  </w:rPrChange>
                </w:rPr>
                <w:t>varchar</w:t>
              </w:r>
            </w:ins>
          </w:p>
        </w:tc>
        <w:tc>
          <w:tcPr>
            <w:tcW w:w="1098" w:type="dxa"/>
            <w:noWrap/>
            <w:vAlign w:val="center"/>
            <w:hideMark/>
            <w:tcPrChange w:id="44455" w:author="phuong vu" w:date="2018-11-30T14:22:00Z">
              <w:tcPr>
                <w:tcW w:w="1098" w:type="dxa"/>
                <w:noWrap/>
                <w:vAlign w:val="center"/>
                <w:hideMark/>
              </w:tcPr>
            </w:tcPrChange>
          </w:tcPr>
          <w:p w14:paraId="4632A81C" w14:textId="77777777" w:rsidR="006871B5" w:rsidRPr="00920004" w:rsidRDefault="006871B5" w:rsidP="00727C9A">
            <w:pPr>
              <w:jc w:val="center"/>
              <w:rPr>
                <w:ins w:id="44456" w:author="phuong vu" w:date="2018-11-30T14:07:00Z"/>
                <w:rPrChange w:id="44457" w:author="phuong vu" w:date="2018-11-30T22:36:00Z">
                  <w:rPr>
                    <w:ins w:id="44458" w:author="phuong vu" w:date="2018-11-30T14:07:00Z"/>
                  </w:rPr>
                </w:rPrChange>
              </w:rPr>
              <w:pPrChange w:id="44459" w:author="phuong vu" w:date="2018-11-30T21:57:00Z">
                <w:pPr>
                  <w:spacing w:line="276" w:lineRule="auto"/>
                  <w:jc w:val="center"/>
                </w:pPr>
              </w:pPrChange>
            </w:pPr>
            <w:ins w:id="44460" w:author="phuong vu" w:date="2018-11-30T14:07:00Z">
              <w:r w:rsidRPr="00920004">
                <w:rPr>
                  <w:rPrChange w:id="44461" w:author="phuong vu" w:date="2018-11-30T22:36:00Z">
                    <w:rPr/>
                  </w:rPrChange>
                </w:rPr>
                <w:t>X</w:t>
              </w:r>
            </w:ins>
          </w:p>
        </w:tc>
        <w:tc>
          <w:tcPr>
            <w:tcW w:w="838" w:type="dxa"/>
            <w:noWrap/>
            <w:vAlign w:val="center"/>
            <w:hideMark/>
            <w:tcPrChange w:id="44462" w:author="phuong vu" w:date="2018-11-30T14:22:00Z">
              <w:tcPr>
                <w:tcW w:w="838" w:type="dxa"/>
                <w:noWrap/>
                <w:vAlign w:val="center"/>
                <w:hideMark/>
              </w:tcPr>
            </w:tcPrChange>
          </w:tcPr>
          <w:p w14:paraId="20682266" w14:textId="77777777" w:rsidR="006871B5" w:rsidRPr="00920004" w:rsidRDefault="006871B5" w:rsidP="00727C9A">
            <w:pPr>
              <w:jc w:val="center"/>
              <w:rPr>
                <w:ins w:id="44463" w:author="phuong vu" w:date="2018-11-30T14:07:00Z"/>
                <w:rPrChange w:id="44464" w:author="phuong vu" w:date="2018-11-30T22:36:00Z">
                  <w:rPr>
                    <w:ins w:id="44465" w:author="phuong vu" w:date="2018-11-30T14:07:00Z"/>
                  </w:rPr>
                </w:rPrChange>
              </w:rPr>
              <w:pPrChange w:id="44466" w:author="phuong vu" w:date="2018-11-30T21:57:00Z">
                <w:pPr>
                  <w:spacing w:line="276" w:lineRule="auto"/>
                  <w:jc w:val="center"/>
                </w:pPr>
              </w:pPrChange>
            </w:pPr>
          </w:p>
        </w:tc>
        <w:tc>
          <w:tcPr>
            <w:tcW w:w="823" w:type="dxa"/>
            <w:noWrap/>
            <w:vAlign w:val="center"/>
            <w:hideMark/>
            <w:tcPrChange w:id="44467" w:author="phuong vu" w:date="2018-11-30T14:22:00Z">
              <w:tcPr>
                <w:tcW w:w="823" w:type="dxa"/>
                <w:noWrap/>
                <w:vAlign w:val="center"/>
                <w:hideMark/>
              </w:tcPr>
            </w:tcPrChange>
          </w:tcPr>
          <w:p w14:paraId="55FC6FEE" w14:textId="77777777" w:rsidR="006871B5" w:rsidRPr="00920004" w:rsidRDefault="006871B5" w:rsidP="00727C9A">
            <w:pPr>
              <w:jc w:val="center"/>
              <w:rPr>
                <w:ins w:id="44468" w:author="phuong vu" w:date="2018-11-30T14:07:00Z"/>
                <w:rPrChange w:id="44469" w:author="phuong vu" w:date="2018-11-30T22:36:00Z">
                  <w:rPr>
                    <w:ins w:id="44470" w:author="phuong vu" w:date="2018-11-30T14:07:00Z"/>
                  </w:rPr>
                </w:rPrChange>
              </w:rPr>
              <w:pPrChange w:id="44471" w:author="phuong vu" w:date="2018-11-30T21:57:00Z">
                <w:pPr>
                  <w:spacing w:line="276" w:lineRule="auto"/>
                  <w:jc w:val="center"/>
                </w:pPr>
              </w:pPrChange>
            </w:pPr>
          </w:p>
        </w:tc>
        <w:tc>
          <w:tcPr>
            <w:tcW w:w="1564" w:type="dxa"/>
            <w:noWrap/>
            <w:hideMark/>
            <w:tcPrChange w:id="44472" w:author="phuong vu" w:date="2018-11-30T14:22:00Z">
              <w:tcPr>
                <w:tcW w:w="2228" w:type="dxa"/>
                <w:noWrap/>
                <w:hideMark/>
              </w:tcPr>
            </w:tcPrChange>
          </w:tcPr>
          <w:p w14:paraId="505EE53C" w14:textId="77777777" w:rsidR="006871B5" w:rsidRPr="00920004" w:rsidRDefault="006871B5" w:rsidP="00727C9A">
            <w:pPr>
              <w:rPr>
                <w:ins w:id="44473" w:author="phuong vu" w:date="2018-11-30T14:07:00Z"/>
                <w:rPrChange w:id="44474" w:author="phuong vu" w:date="2018-11-30T22:36:00Z">
                  <w:rPr>
                    <w:ins w:id="44475" w:author="phuong vu" w:date="2018-11-30T14:07:00Z"/>
                  </w:rPr>
                </w:rPrChange>
              </w:rPr>
              <w:pPrChange w:id="44476" w:author="phuong vu" w:date="2018-11-30T21:57:00Z">
                <w:pPr>
                  <w:keepNext/>
                  <w:spacing w:line="276" w:lineRule="auto"/>
                </w:pPr>
              </w:pPrChange>
            </w:pPr>
            <w:ins w:id="44477" w:author="phuong vu" w:date="2018-11-30T14:07:00Z">
              <w:r w:rsidRPr="00920004">
                <w:rPr>
                  <w:rPrChange w:id="44478" w:author="phuong vu" w:date="2018-11-30T22:36:00Z">
                    <w:rPr/>
                  </w:rPrChange>
                </w:rPr>
                <w:t>Trạng thái</w:t>
              </w:r>
            </w:ins>
          </w:p>
        </w:tc>
      </w:tr>
    </w:tbl>
    <w:p w14:paraId="37DB60FF" w14:textId="4B74C1EC" w:rsidR="006871B5" w:rsidRPr="00920004" w:rsidRDefault="006871B5" w:rsidP="00A17FA5">
      <w:pPr>
        <w:pStyle w:val="Caption"/>
        <w:rPr>
          <w:ins w:id="44479" w:author="phuong vu" w:date="2018-11-30T14:07:00Z"/>
          <w:rPrChange w:id="44480" w:author="phuong vu" w:date="2018-11-30T22:36:00Z">
            <w:rPr>
              <w:ins w:id="44481" w:author="phuong vu" w:date="2018-11-30T14:07:00Z"/>
            </w:rPr>
          </w:rPrChange>
        </w:rPr>
        <w:pPrChange w:id="44482" w:author="phuong vu" w:date="2018-11-30T22:42:00Z">
          <w:pPr>
            <w:pStyle w:val="Caption"/>
          </w:pPr>
        </w:pPrChange>
      </w:pPr>
      <w:bookmarkStart w:id="44483" w:name="_Toc531381680"/>
      <w:ins w:id="44484" w:author="phuong vu" w:date="2018-11-30T14:07:00Z">
        <w:r w:rsidRPr="00920004">
          <w:rPr>
            <w:rPrChange w:id="44485" w:author="phuong vu" w:date="2018-11-30T22:36:00Z">
              <w:rPr/>
            </w:rPrChange>
          </w:rPr>
          <w:t xml:space="preserve">Bảng </w:t>
        </w:r>
      </w:ins>
      <w:ins w:id="44486" w:author="phuong vu" w:date="2018-11-30T14:54:00Z">
        <w:r w:rsidR="00D632EE" w:rsidRPr="00920004">
          <w:rPr>
            <w:rPrChange w:id="44487" w:author="phuong vu" w:date="2018-11-30T22:36:00Z">
              <w:rPr/>
            </w:rPrChange>
          </w:rPr>
          <w:fldChar w:fldCharType="begin"/>
        </w:r>
        <w:r w:rsidR="00D632EE" w:rsidRPr="00920004">
          <w:rPr>
            <w:rPrChange w:id="44488" w:author="phuong vu" w:date="2018-11-30T22:36:00Z">
              <w:rPr/>
            </w:rPrChange>
          </w:rPr>
          <w:instrText xml:space="preserve"> STYLEREF 1 \s </w:instrText>
        </w:r>
      </w:ins>
      <w:r w:rsidR="00D632EE" w:rsidRPr="00920004">
        <w:rPr>
          <w:rPrChange w:id="44489" w:author="phuong vu" w:date="2018-11-30T22:36:00Z">
            <w:rPr/>
          </w:rPrChange>
        </w:rPr>
        <w:fldChar w:fldCharType="separate"/>
      </w:r>
      <w:r w:rsidR="00B5490C">
        <w:rPr>
          <w:noProof/>
        </w:rPr>
        <w:t>4</w:t>
      </w:r>
      <w:ins w:id="44490" w:author="phuong vu" w:date="2018-11-30T14:54:00Z">
        <w:r w:rsidR="00D632EE" w:rsidRPr="00920004">
          <w:rPr>
            <w:rPrChange w:id="44491" w:author="phuong vu" w:date="2018-11-30T22:36:00Z">
              <w:rPr/>
            </w:rPrChange>
          </w:rPr>
          <w:fldChar w:fldCharType="end"/>
        </w:r>
        <w:r w:rsidR="00D632EE" w:rsidRPr="00920004">
          <w:rPr>
            <w:rPrChange w:id="44492" w:author="phuong vu" w:date="2018-11-30T22:36:00Z">
              <w:rPr/>
            </w:rPrChange>
          </w:rPr>
          <w:t>.</w:t>
        </w:r>
        <w:r w:rsidR="00D632EE" w:rsidRPr="00920004">
          <w:rPr>
            <w:rPrChange w:id="44493" w:author="phuong vu" w:date="2018-11-30T22:36:00Z">
              <w:rPr/>
            </w:rPrChange>
          </w:rPr>
          <w:fldChar w:fldCharType="begin"/>
        </w:r>
        <w:r w:rsidR="00D632EE" w:rsidRPr="00920004">
          <w:rPr>
            <w:rPrChange w:id="44494" w:author="phuong vu" w:date="2018-11-30T22:36:00Z">
              <w:rPr/>
            </w:rPrChange>
          </w:rPr>
          <w:instrText xml:space="preserve"> SEQ Bảng \* ARABIC \s 1 </w:instrText>
        </w:r>
      </w:ins>
      <w:r w:rsidR="00D632EE" w:rsidRPr="00920004">
        <w:rPr>
          <w:rPrChange w:id="44495" w:author="phuong vu" w:date="2018-11-30T22:36:00Z">
            <w:rPr/>
          </w:rPrChange>
        </w:rPr>
        <w:fldChar w:fldCharType="separate"/>
      </w:r>
      <w:ins w:id="44496" w:author="phuong vu" w:date="2018-11-30T22:44:00Z">
        <w:r w:rsidR="00B5490C">
          <w:rPr>
            <w:noProof/>
          </w:rPr>
          <w:t>43</w:t>
        </w:r>
      </w:ins>
      <w:ins w:id="44497" w:author="phuong vu" w:date="2018-11-30T14:54:00Z">
        <w:r w:rsidR="00D632EE" w:rsidRPr="00920004">
          <w:rPr>
            <w:rPrChange w:id="44498" w:author="phuong vu" w:date="2018-11-30T22:36:00Z">
              <w:rPr/>
            </w:rPrChange>
          </w:rPr>
          <w:fldChar w:fldCharType="end"/>
        </w:r>
      </w:ins>
      <w:ins w:id="44499" w:author="phuong vu" w:date="2018-11-30T14:07:00Z">
        <w:r w:rsidRPr="00920004">
          <w:rPr>
            <w:rPrChange w:id="44500" w:author="phuong vu" w:date="2018-11-30T22:36:00Z">
              <w:rPr/>
            </w:rPrChange>
          </w:rPr>
          <w:t xml:space="preserve"> Bảng dữ liệu túi giặt</w:t>
        </w:r>
        <w:bookmarkEnd w:id="44483"/>
      </w:ins>
    </w:p>
    <w:p w14:paraId="7624DDD1" w14:textId="77777777" w:rsidR="006871B5" w:rsidRPr="00920004" w:rsidRDefault="006871B5" w:rsidP="00BD0851">
      <w:pPr>
        <w:spacing w:before="240" w:line="0" w:lineRule="atLeast"/>
        <w:rPr>
          <w:ins w:id="44501" w:author="phuong vu" w:date="2018-11-30T14:07:00Z"/>
          <w:b/>
          <w:lang w:val="en-US"/>
          <w:rPrChange w:id="44502" w:author="phuong vu" w:date="2018-11-30T22:36:00Z">
            <w:rPr>
              <w:ins w:id="44503" w:author="phuong vu" w:date="2018-11-30T14:07:00Z"/>
              <w:b/>
              <w:lang w:val="en-US"/>
            </w:rPr>
          </w:rPrChange>
        </w:rPr>
        <w:pPrChange w:id="44504" w:author="phuong vu" w:date="2018-11-30T14:16:00Z">
          <w:pPr/>
        </w:pPrChange>
      </w:pPr>
      <w:ins w:id="44505" w:author="phuong vu" w:date="2018-11-30T14:07:00Z">
        <w:r w:rsidRPr="00920004">
          <w:rPr>
            <w:b/>
            <w:lang w:val="en-US"/>
            <w:rPrChange w:id="44506" w:author="phuong vu" w:date="2018-11-30T22:36:00Z">
              <w:rPr>
                <w:b/>
                <w:lang w:val="en-US"/>
              </w:rPr>
            </w:rPrChange>
          </w:rPr>
          <w:t>BẢNG WASH_BAG_DETAIL</w:t>
        </w:r>
      </w:ins>
    </w:p>
    <w:tbl>
      <w:tblPr>
        <w:tblStyle w:val="TableGrid"/>
        <w:tblW w:w="8777" w:type="dxa"/>
        <w:tblLook w:val="04A0" w:firstRow="1" w:lastRow="0" w:firstColumn="1" w:lastColumn="0" w:noHBand="0" w:noVBand="1"/>
      </w:tblPr>
      <w:tblGrid>
        <w:gridCol w:w="701"/>
        <w:gridCol w:w="1836"/>
        <w:gridCol w:w="1115"/>
        <w:gridCol w:w="858"/>
        <w:gridCol w:w="828"/>
        <w:gridCol w:w="1210"/>
        <w:gridCol w:w="2229"/>
      </w:tblGrid>
      <w:tr w:rsidR="006871B5" w:rsidRPr="00920004" w14:paraId="57B6708D" w14:textId="77777777" w:rsidTr="006871B5">
        <w:trPr>
          <w:trHeight w:val="300"/>
          <w:ins w:id="44507" w:author="phuong vu" w:date="2018-11-30T14:07:00Z"/>
        </w:trPr>
        <w:tc>
          <w:tcPr>
            <w:tcW w:w="687" w:type="dxa"/>
            <w:noWrap/>
            <w:vAlign w:val="center"/>
            <w:hideMark/>
          </w:tcPr>
          <w:p w14:paraId="7F5E8A31" w14:textId="77777777" w:rsidR="006871B5" w:rsidRPr="00920004" w:rsidRDefault="006871B5" w:rsidP="00BD0851">
            <w:pPr>
              <w:spacing w:before="240" w:line="0" w:lineRule="atLeast"/>
              <w:jc w:val="center"/>
              <w:rPr>
                <w:ins w:id="44508" w:author="phuong vu" w:date="2018-11-30T14:07:00Z"/>
                <w:b/>
                <w:bCs/>
                <w:rPrChange w:id="44509" w:author="phuong vu" w:date="2018-11-30T22:36:00Z">
                  <w:rPr>
                    <w:ins w:id="44510" w:author="phuong vu" w:date="2018-11-30T14:07:00Z"/>
                    <w:b/>
                    <w:bCs/>
                  </w:rPr>
                </w:rPrChange>
              </w:rPr>
              <w:pPrChange w:id="44511" w:author="phuong vu" w:date="2018-11-30T14:16:00Z">
                <w:pPr>
                  <w:spacing w:line="276" w:lineRule="auto"/>
                  <w:jc w:val="center"/>
                </w:pPr>
              </w:pPrChange>
            </w:pPr>
            <w:ins w:id="44512" w:author="phuong vu" w:date="2018-11-30T14:07:00Z">
              <w:r w:rsidRPr="00920004">
                <w:rPr>
                  <w:b/>
                  <w:bCs/>
                  <w:lang w:val="da-DK"/>
                  <w:rPrChange w:id="44513" w:author="phuong vu" w:date="2018-11-30T22:36:00Z">
                    <w:rPr>
                      <w:b/>
                      <w:bCs/>
                      <w:lang w:val="da-DK"/>
                    </w:rPr>
                  </w:rPrChange>
                </w:rPr>
                <w:t>STT</w:t>
              </w:r>
            </w:ins>
          </w:p>
        </w:tc>
        <w:tc>
          <w:tcPr>
            <w:tcW w:w="1792" w:type="dxa"/>
            <w:noWrap/>
            <w:vAlign w:val="center"/>
            <w:hideMark/>
          </w:tcPr>
          <w:p w14:paraId="68E86FF6" w14:textId="77777777" w:rsidR="006871B5" w:rsidRPr="00920004" w:rsidRDefault="006871B5" w:rsidP="00BD0851">
            <w:pPr>
              <w:spacing w:before="240" w:line="0" w:lineRule="atLeast"/>
              <w:jc w:val="center"/>
              <w:rPr>
                <w:ins w:id="44514" w:author="phuong vu" w:date="2018-11-30T14:07:00Z"/>
                <w:b/>
                <w:bCs/>
                <w:rPrChange w:id="44515" w:author="phuong vu" w:date="2018-11-30T22:36:00Z">
                  <w:rPr>
                    <w:ins w:id="44516" w:author="phuong vu" w:date="2018-11-30T14:07:00Z"/>
                    <w:b/>
                    <w:bCs/>
                  </w:rPr>
                </w:rPrChange>
              </w:rPr>
              <w:pPrChange w:id="44517" w:author="phuong vu" w:date="2018-11-30T14:16:00Z">
                <w:pPr>
                  <w:spacing w:line="276" w:lineRule="auto"/>
                  <w:jc w:val="center"/>
                </w:pPr>
              </w:pPrChange>
            </w:pPr>
            <w:ins w:id="44518" w:author="phuong vu" w:date="2018-11-30T14:07:00Z">
              <w:r w:rsidRPr="00920004">
                <w:rPr>
                  <w:b/>
                  <w:bCs/>
                  <w:lang w:val="da-DK"/>
                  <w:rPrChange w:id="44519" w:author="phuong vu" w:date="2018-11-30T22:36:00Z">
                    <w:rPr>
                      <w:b/>
                      <w:bCs/>
                      <w:lang w:val="da-DK"/>
                    </w:rPr>
                  </w:rPrChange>
                </w:rPr>
                <w:t>Tên trường</w:t>
              </w:r>
            </w:ins>
          </w:p>
        </w:tc>
        <w:tc>
          <w:tcPr>
            <w:tcW w:w="1130" w:type="dxa"/>
            <w:noWrap/>
            <w:vAlign w:val="center"/>
            <w:hideMark/>
          </w:tcPr>
          <w:p w14:paraId="381C1B71" w14:textId="77777777" w:rsidR="006871B5" w:rsidRPr="00920004" w:rsidRDefault="006871B5" w:rsidP="00BD0851">
            <w:pPr>
              <w:spacing w:before="240" w:line="0" w:lineRule="atLeast"/>
              <w:jc w:val="center"/>
              <w:rPr>
                <w:ins w:id="44520" w:author="phuong vu" w:date="2018-11-30T14:07:00Z"/>
                <w:b/>
                <w:bCs/>
                <w:rPrChange w:id="44521" w:author="phuong vu" w:date="2018-11-30T22:36:00Z">
                  <w:rPr>
                    <w:ins w:id="44522" w:author="phuong vu" w:date="2018-11-30T14:07:00Z"/>
                    <w:b/>
                    <w:bCs/>
                  </w:rPr>
                </w:rPrChange>
              </w:rPr>
              <w:pPrChange w:id="44523" w:author="phuong vu" w:date="2018-11-30T14:16:00Z">
                <w:pPr>
                  <w:spacing w:line="276" w:lineRule="auto"/>
                  <w:jc w:val="center"/>
                </w:pPr>
              </w:pPrChange>
            </w:pPr>
            <w:ins w:id="44524" w:author="phuong vu" w:date="2018-11-30T14:07:00Z">
              <w:r w:rsidRPr="00920004">
                <w:rPr>
                  <w:b/>
                  <w:bCs/>
                  <w:lang w:val="da-DK"/>
                  <w:rPrChange w:id="44525" w:author="phuong vu" w:date="2018-11-30T22:36:00Z">
                    <w:rPr>
                      <w:b/>
                      <w:bCs/>
                      <w:lang w:val="da-DK"/>
                    </w:rPr>
                  </w:rPrChange>
                </w:rPr>
                <w:t>Kiểu</w:t>
              </w:r>
            </w:ins>
          </w:p>
        </w:tc>
        <w:tc>
          <w:tcPr>
            <w:tcW w:w="869" w:type="dxa"/>
            <w:noWrap/>
            <w:vAlign w:val="center"/>
            <w:hideMark/>
          </w:tcPr>
          <w:p w14:paraId="2955872F" w14:textId="77777777" w:rsidR="006871B5" w:rsidRPr="00920004" w:rsidRDefault="006871B5" w:rsidP="00BD0851">
            <w:pPr>
              <w:spacing w:before="240" w:line="0" w:lineRule="atLeast"/>
              <w:jc w:val="center"/>
              <w:rPr>
                <w:ins w:id="44526" w:author="phuong vu" w:date="2018-11-30T14:07:00Z"/>
                <w:b/>
                <w:bCs/>
                <w:rPrChange w:id="44527" w:author="phuong vu" w:date="2018-11-30T22:36:00Z">
                  <w:rPr>
                    <w:ins w:id="44528" w:author="phuong vu" w:date="2018-11-30T14:07:00Z"/>
                    <w:b/>
                    <w:bCs/>
                  </w:rPr>
                </w:rPrChange>
              </w:rPr>
              <w:pPrChange w:id="44529" w:author="phuong vu" w:date="2018-11-30T14:16:00Z">
                <w:pPr>
                  <w:spacing w:line="276" w:lineRule="auto"/>
                  <w:jc w:val="center"/>
                </w:pPr>
              </w:pPrChange>
            </w:pPr>
            <w:ins w:id="44530" w:author="phuong vu" w:date="2018-11-30T14:07:00Z">
              <w:r w:rsidRPr="00920004">
                <w:rPr>
                  <w:b/>
                  <w:bCs/>
                  <w:lang w:val="da-DK"/>
                  <w:rPrChange w:id="44531" w:author="phuong vu" w:date="2018-11-30T22:36:00Z">
                    <w:rPr>
                      <w:b/>
                      <w:bCs/>
                      <w:lang w:val="da-DK"/>
                    </w:rPr>
                  </w:rPrChange>
                </w:rPr>
                <w:t>Chấp nhận Null</w:t>
              </w:r>
            </w:ins>
          </w:p>
        </w:tc>
        <w:tc>
          <w:tcPr>
            <w:tcW w:w="811" w:type="dxa"/>
            <w:noWrap/>
            <w:vAlign w:val="center"/>
            <w:hideMark/>
          </w:tcPr>
          <w:p w14:paraId="512FD457" w14:textId="77777777" w:rsidR="006871B5" w:rsidRPr="00920004" w:rsidRDefault="006871B5" w:rsidP="00BD0851">
            <w:pPr>
              <w:spacing w:before="240" w:line="0" w:lineRule="atLeast"/>
              <w:jc w:val="center"/>
              <w:rPr>
                <w:ins w:id="44532" w:author="phuong vu" w:date="2018-11-30T14:07:00Z"/>
                <w:b/>
                <w:bCs/>
                <w:rPrChange w:id="44533" w:author="phuong vu" w:date="2018-11-30T22:36:00Z">
                  <w:rPr>
                    <w:ins w:id="44534" w:author="phuong vu" w:date="2018-11-30T14:07:00Z"/>
                    <w:b/>
                    <w:bCs/>
                  </w:rPr>
                </w:rPrChange>
              </w:rPr>
              <w:pPrChange w:id="44535" w:author="phuong vu" w:date="2018-11-30T14:16:00Z">
                <w:pPr>
                  <w:spacing w:line="276" w:lineRule="auto"/>
                  <w:jc w:val="center"/>
                </w:pPr>
              </w:pPrChange>
            </w:pPr>
            <w:ins w:id="44536" w:author="phuong vu" w:date="2018-11-30T14:07:00Z">
              <w:r w:rsidRPr="00920004">
                <w:rPr>
                  <w:b/>
                  <w:bCs/>
                  <w:lang w:val="da-DK"/>
                  <w:rPrChange w:id="44537" w:author="phuong vu" w:date="2018-11-30T22:36:00Z">
                    <w:rPr>
                      <w:b/>
                      <w:bCs/>
                      <w:lang w:val="da-DK"/>
                    </w:rPr>
                  </w:rPrChange>
                </w:rPr>
                <w:t>Khóa chính</w:t>
              </w:r>
            </w:ins>
          </w:p>
        </w:tc>
        <w:tc>
          <w:tcPr>
            <w:tcW w:w="1226" w:type="dxa"/>
            <w:noWrap/>
            <w:vAlign w:val="center"/>
            <w:hideMark/>
          </w:tcPr>
          <w:p w14:paraId="32F1E546" w14:textId="77777777" w:rsidR="006871B5" w:rsidRPr="00920004" w:rsidRDefault="006871B5" w:rsidP="00BD0851">
            <w:pPr>
              <w:spacing w:before="240" w:line="0" w:lineRule="atLeast"/>
              <w:jc w:val="center"/>
              <w:rPr>
                <w:ins w:id="44538" w:author="phuong vu" w:date="2018-11-30T14:07:00Z"/>
                <w:b/>
                <w:bCs/>
                <w:rPrChange w:id="44539" w:author="phuong vu" w:date="2018-11-30T22:36:00Z">
                  <w:rPr>
                    <w:ins w:id="44540" w:author="phuong vu" w:date="2018-11-30T14:07:00Z"/>
                    <w:b/>
                    <w:bCs/>
                  </w:rPr>
                </w:rPrChange>
              </w:rPr>
              <w:pPrChange w:id="44541" w:author="phuong vu" w:date="2018-11-30T14:16:00Z">
                <w:pPr>
                  <w:spacing w:line="276" w:lineRule="auto"/>
                  <w:jc w:val="center"/>
                </w:pPr>
              </w:pPrChange>
            </w:pPr>
            <w:ins w:id="44542" w:author="phuong vu" w:date="2018-11-30T14:07:00Z">
              <w:r w:rsidRPr="00920004">
                <w:rPr>
                  <w:b/>
                  <w:bCs/>
                  <w:lang w:val="da-DK"/>
                  <w:rPrChange w:id="44543" w:author="phuong vu" w:date="2018-11-30T22:36:00Z">
                    <w:rPr>
                      <w:b/>
                      <w:bCs/>
                      <w:lang w:val="da-DK"/>
                    </w:rPr>
                  </w:rPrChange>
                </w:rPr>
                <w:t>Khóa ngoại</w:t>
              </w:r>
            </w:ins>
          </w:p>
        </w:tc>
        <w:tc>
          <w:tcPr>
            <w:tcW w:w="2262" w:type="dxa"/>
            <w:noWrap/>
            <w:vAlign w:val="center"/>
            <w:hideMark/>
          </w:tcPr>
          <w:p w14:paraId="04F575D7" w14:textId="77777777" w:rsidR="006871B5" w:rsidRPr="00920004" w:rsidRDefault="006871B5" w:rsidP="00BD0851">
            <w:pPr>
              <w:spacing w:before="240" w:line="0" w:lineRule="atLeast"/>
              <w:jc w:val="center"/>
              <w:rPr>
                <w:ins w:id="44544" w:author="phuong vu" w:date="2018-11-30T14:07:00Z"/>
                <w:b/>
                <w:bCs/>
                <w:rPrChange w:id="44545" w:author="phuong vu" w:date="2018-11-30T22:36:00Z">
                  <w:rPr>
                    <w:ins w:id="44546" w:author="phuong vu" w:date="2018-11-30T14:07:00Z"/>
                    <w:b/>
                    <w:bCs/>
                  </w:rPr>
                </w:rPrChange>
              </w:rPr>
              <w:pPrChange w:id="44547" w:author="phuong vu" w:date="2018-11-30T14:16:00Z">
                <w:pPr>
                  <w:spacing w:line="276" w:lineRule="auto"/>
                  <w:jc w:val="center"/>
                </w:pPr>
              </w:pPrChange>
            </w:pPr>
            <w:ins w:id="44548" w:author="phuong vu" w:date="2018-11-30T14:07:00Z">
              <w:r w:rsidRPr="00920004">
                <w:rPr>
                  <w:b/>
                  <w:bCs/>
                  <w:lang w:val="da-DK"/>
                  <w:rPrChange w:id="44549" w:author="phuong vu" w:date="2018-11-30T22:36:00Z">
                    <w:rPr>
                      <w:b/>
                      <w:bCs/>
                      <w:lang w:val="da-DK"/>
                    </w:rPr>
                  </w:rPrChange>
                </w:rPr>
                <w:t>Mô tả</w:t>
              </w:r>
            </w:ins>
          </w:p>
        </w:tc>
      </w:tr>
      <w:tr w:rsidR="006871B5" w:rsidRPr="00920004" w14:paraId="596B596A" w14:textId="77777777" w:rsidTr="006871B5">
        <w:trPr>
          <w:trHeight w:val="300"/>
          <w:ins w:id="44550" w:author="phuong vu" w:date="2018-11-30T14:07:00Z"/>
        </w:trPr>
        <w:tc>
          <w:tcPr>
            <w:tcW w:w="687" w:type="dxa"/>
            <w:noWrap/>
            <w:hideMark/>
          </w:tcPr>
          <w:p w14:paraId="0D08BAF3" w14:textId="77777777" w:rsidR="006871B5" w:rsidRPr="00920004" w:rsidRDefault="006871B5" w:rsidP="00BD0851">
            <w:pPr>
              <w:spacing w:before="240" w:line="0" w:lineRule="atLeast"/>
              <w:rPr>
                <w:ins w:id="44551" w:author="phuong vu" w:date="2018-11-30T14:07:00Z"/>
                <w:rPrChange w:id="44552" w:author="phuong vu" w:date="2018-11-30T22:36:00Z">
                  <w:rPr>
                    <w:ins w:id="44553" w:author="phuong vu" w:date="2018-11-30T14:07:00Z"/>
                  </w:rPr>
                </w:rPrChange>
              </w:rPr>
              <w:pPrChange w:id="44554" w:author="phuong vu" w:date="2018-11-30T14:16:00Z">
                <w:pPr>
                  <w:spacing w:line="276" w:lineRule="auto"/>
                </w:pPr>
              </w:pPrChange>
            </w:pPr>
            <w:ins w:id="44555" w:author="phuong vu" w:date="2018-11-30T14:07:00Z">
              <w:r w:rsidRPr="00920004">
                <w:rPr>
                  <w:rPrChange w:id="44556" w:author="phuong vu" w:date="2018-11-30T22:36:00Z">
                    <w:rPr/>
                  </w:rPrChange>
                </w:rPr>
                <w:t>1</w:t>
              </w:r>
            </w:ins>
          </w:p>
        </w:tc>
        <w:tc>
          <w:tcPr>
            <w:tcW w:w="1792" w:type="dxa"/>
            <w:noWrap/>
            <w:hideMark/>
          </w:tcPr>
          <w:p w14:paraId="22F8BB12" w14:textId="77777777" w:rsidR="006871B5" w:rsidRPr="00920004" w:rsidRDefault="006871B5" w:rsidP="00727C9A">
            <w:pPr>
              <w:rPr>
                <w:ins w:id="44557" w:author="phuong vu" w:date="2018-11-30T14:07:00Z"/>
                <w:rPrChange w:id="44558" w:author="phuong vu" w:date="2018-11-30T22:36:00Z">
                  <w:rPr>
                    <w:ins w:id="44559" w:author="phuong vu" w:date="2018-11-30T14:07:00Z"/>
                  </w:rPr>
                </w:rPrChange>
              </w:rPr>
              <w:pPrChange w:id="44560" w:author="phuong vu" w:date="2018-11-30T21:57:00Z">
                <w:pPr>
                  <w:spacing w:line="276" w:lineRule="auto"/>
                </w:pPr>
              </w:pPrChange>
            </w:pPr>
            <w:ins w:id="44561" w:author="phuong vu" w:date="2018-11-30T14:07:00Z">
              <w:r w:rsidRPr="00920004">
                <w:rPr>
                  <w:rPrChange w:id="44562" w:author="phuong vu" w:date="2018-11-30T22:36:00Z">
                    <w:rPr/>
                  </w:rPrChange>
                </w:rPr>
                <w:t>id</w:t>
              </w:r>
            </w:ins>
          </w:p>
        </w:tc>
        <w:tc>
          <w:tcPr>
            <w:tcW w:w="1130" w:type="dxa"/>
            <w:noWrap/>
            <w:hideMark/>
          </w:tcPr>
          <w:p w14:paraId="3B2D5D42" w14:textId="77777777" w:rsidR="006871B5" w:rsidRPr="00920004" w:rsidRDefault="006871B5" w:rsidP="00727C9A">
            <w:pPr>
              <w:rPr>
                <w:ins w:id="44563" w:author="phuong vu" w:date="2018-11-30T14:07:00Z"/>
                <w:rPrChange w:id="44564" w:author="phuong vu" w:date="2018-11-30T22:36:00Z">
                  <w:rPr>
                    <w:ins w:id="44565" w:author="phuong vu" w:date="2018-11-30T14:07:00Z"/>
                  </w:rPr>
                </w:rPrChange>
              </w:rPr>
              <w:pPrChange w:id="44566" w:author="phuong vu" w:date="2018-11-30T21:57:00Z">
                <w:pPr>
                  <w:spacing w:line="276" w:lineRule="auto"/>
                </w:pPr>
              </w:pPrChange>
            </w:pPr>
            <w:ins w:id="44567" w:author="phuong vu" w:date="2018-11-30T14:07:00Z">
              <w:r w:rsidRPr="00920004">
                <w:rPr>
                  <w:rPrChange w:id="44568" w:author="phuong vu" w:date="2018-11-30T22:36:00Z">
                    <w:rPr/>
                  </w:rPrChange>
                </w:rPr>
                <w:t>numeric</w:t>
              </w:r>
            </w:ins>
          </w:p>
        </w:tc>
        <w:tc>
          <w:tcPr>
            <w:tcW w:w="869" w:type="dxa"/>
            <w:noWrap/>
            <w:vAlign w:val="center"/>
            <w:hideMark/>
          </w:tcPr>
          <w:p w14:paraId="565F7DE6" w14:textId="77777777" w:rsidR="006871B5" w:rsidRPr="00920004" w:rsidRDefault="006871B5" w:rsidP="00727C9A">
            <w:pPr>
              <w:jc w:val="center"/>
              <w:rPr>
                <w:ins w:id="44569" w:author="phuong vu" w:date="2018-11-30T14:07:00Z"/>
                <w:rPrChange w:id="44570" w:author="phuong vu" w:date="2018-11-30T22:36:00Z">
                  <w:rPr>
                    <w:ins w:id="44571" w:author="phuong vu" w:date="2018-11-30T14:07:00Z"/>
                  </w:rPr>
                </w:rPrChange>
              </w:rPr>
              <w:pPrChange w:id="44572" w:author="phuong vu" w:date="2018-11-30T21:57:00Z">
                <w:pPr>
                  <w:spacing w:line="276" w:lineRule="auto"/>
                  <w:jc w:val="center"/>
                </w:pPr>
              </w:pPrChange>
            </w:pPr>
          </w:p>
        </w:tc>
        <w:tc>
          <w:tcPr>
            <w:tcW w:w="811" w:type="dxa"/>
            <w:noWrap/>
            <w:vAlign w:val="center"/>
            <w:hideMark/>
          </w:tcPr>
          <w:p w14:paraId="286DC0FD" w14:textId="77777777" w:rsidR="006871B5" w:rsidRPr="00920004" w:rsidRDefault="006871B5" w:rsidP="00727C9A">
            <w:pPr>
              <w:jc w:val="center"/>
              <w:rPr>
                <w:ins w:id="44573" w:author="phuong vu" w:date="2018-11-30T14:07:00Z"/>
                <w:rPrChange w:id="44574" w:author="phuong vu" w:date="2018-11-30T22:36:00Z">
                  <w:rPr>
                    <w:ins w:id="44575" w:author="phuong vu" w:date="2018-11-30T14:07:00Z"/>
                  </w:rPr>
                </w:rPrChange>
              </w:rPr>
              <w:pPrChange w:id="44576" w:author="phuong vu" w:date="2018-11-30T21:57:00Z">
                <w:pPr>
                  <w:spacing w:line="276" w:lineRule="auto"/>
                  <w:jc w:val="center"/>
                </w:pPr>
              </w:pPrChange>
            </w:pPr>
            <w:ins w:id="44577" w:author="phuong vu" w:date="2018-11-30T14:07:00Z">
              <w:r w:rsidRPr="00920004">
                <w:rPr>
                  <w:rPrChange w:id="44578" w:author="phuong vu" w:date="2018-11-30T22:36:00Z">
                    <w:rPr/>
                  </w:rPrChange>
                </w:rPr>
                <w:t>X</w:t>
              </w:r>
            </w:ins>
          </w:p>
        </w:tc>
        <w:tc>
          <w:tcPr>
            <w:tcW w:w="1226" w:type="dxa"/>
            <w:noWrap/>
            <w:vAlign w:val="center"/>
            <w:hideMark/>
          </w:tcPr>
          <w:p w14:paraId="15917AFC" w14:textId="77777777" w:rsidR="006871B5" w:rsidRPr="00920004" w:rsidRDefault="006871B5" w:rsidP="00727C9A">
            <w:pPr>
              <w:jc w:val="center"/>
              <w:rPr>
                <w:ins w:id="44579" w:author="phuong vu" w:date="2018-11-30T14:07:00Z"/>
                <w:rPrChange w:id="44580" w:author="phuong vu" w:date="2018-11-30T22:36:00Z">
                  <w:rPr>
                    <w:ins w:id="44581" w:author="phuong vu" w:date="2018-11-30T14:07:00Z"/>
                  </w:rPr>
                </w:rPrChange>
              </w:rPr>
              <w:pPrChange w:id="44582" w:author="phuong vu" w:date="2018-11-30T21:57:00Z">
                <w:pPr>
                  <w:spacing w:line="276" w:lineRule="auto"/>
                  <w:jc w:val="center"/>
                </w:pPr>
              </w:pPrChange>
            </w:pPr>
          </w:p>
        </w:tc>
        <w:tc>
          <w:tcPr>
            <w:tcW w:w="2262" w:type="dxa"/>
            <w:noWrap/>
            <w:hideMark/>
          </w:tcPr>
          <w:p w14:paraId="0927DD8E" w14:textId="77777777" w:rsidR="006871B5" w:rsidRPr="00920004" w:rsidRDefault="006871B5" w:rsidP="00727C9A">
            <w:pPr>
              <w:rPr>
                <w:ins w:id="44583" w:author="phuong vu" w:date="2018-11-30T14:07:00Z"/>
                <w:lang w:val="en-US"/>
                <w:rPrChange w:id="44584" w:author="phuong vu" w:date="2018-11-30T22:36:00Z">
                  <w:rPr>
                    <w:ins w:id="44585" w:author="phuong vu" w:date="2018-11-30T14:07:00Z"/>
                    <w:lang w:val="en-US"/>
                  </w:rPr>
                </w:rPrChange>
              </w:rPr>
              <w:pPrChange w:id="44586" w:author="phuong vu" w:date="2018-11-30T21:57:00Z">
                <w:pPr>
                  <w:spacing w:line="276" w:lineRule="auto"/>
                </w:pPr>
              </w:pPrChange>
            </w:pPr>
            <w:ins w:id="44587" w:author="phuong vu" w:date="2018-11-30T14:07:00Z">
              <w:r w:rsidRPr="00920004">
                <w:rPr>
                  <w:rPrChange w:id="44588" w:author="phuong vu" w:date="2018-11-30T22:36:00Z">
                    <w:rPr/>
                  </w:rPrChange>
                </w:rPr>
                <w:t xml:space="preserve">ID chi tiết </w:t>
              </w:r>
              <w:r w:rsidRPr="00920004">
                <w:rPr>
                  <w:lang w:val="en-US"/>
                  <w:rPrChange w:id="44589" w:author="phuong vu" w:date="2018-11-30T22:36:00Z">
                    <w:rPr>
                      <w:lang w:val="en-US"/>
                    </w:rPr>
                  </w:rPrChange>
                </w:rPr>
                <w:t>túi giặt</w:t>
              </w:r>
            </w:ins>
          </w:p>
        </w:tc>
      </w:tr>
      <w:tr w:rsidR="006871B5" w:rsidRPr="00920004" w14:paraId="64E9E6DE" w14:textId="77777777" w:rsidTr="006871B5">
        <w:trPr>
          <w:trHeight w:val="300"/>
          <w:ins w:id="44590" w:author="phuong vu" w:date="2018-11-30T14:07:00Z"/>
        </w:trPr>
        <w:tc>
          <w:tcPr>
            <w:tcW w:w="687" w:type="dxa"/>
            <w:noWrap/>
            <w:hideMark/>
          </w:tcPr>
          <w:p w14:paraId="065226A1" w14:textId="77777777" w:rsidR="006871B5" w:rsidRPr="00920004" w:rsidRDefault="006871B5" w:rsidP="00BD0851">
            <w:pPr>
              <w:spacing w:before="240" w:line="0" w:lineRule="atLeast"/>
              <w:rPr>
                <w:ins w:id="44591" w:author="phuong vu" w:date="2018-11-30T14:07:00Z"/>
                <w:rPrChange w:id="44592" w:author="phuong vu" w:date="2018-11-30T22:36:00Z">
                  <w:rPr>
                    <w:ins w:id="44593" w:author="phuong vu" w:date="2018-11-30T14:07:00Z"/>
                  </w:rPr>
                </w:rPrChange>
              </w:rPr>
              <w:pPrChange w:id="44594" w:author="phuong vu" w:date="2018-11-30T14:16:00Z">
                <w:pPr>
                  <w:spacing w:line="276" w:lineRule="auto"/>
                </w:pPr>
              </w:pPrChange>
            </w:pPr>
            <w:ins w:id="44595" w:author="phuong vu" w:date="2018-11-30T14:07:00Z">
              <w:r w:rsidRPr="00920004">
                <w:rPr>
                  <w:rPrChange w:id="44596" w:author="phuong vu" w:date="2018-11-30T22:36:00Z">
                    <w:rPr/>
                  </w:rPrChange>
                </w:rPr>
                <w:t>2</w:t>
              </w:r>
            </w:ins>
          </w:p>
        </w:tc>
        <w:tc>
          <w:tcPr>
            <w:tcW w:w="1792" w:type="dxa"/>
            <w:noWrap/>
            <w:hideMark/>
          </w:tcPr>
          <w:p w14:paraId="18A0B047" w14:textId="77777777" w:rsidR="006871B5" w:rsidRPr="00920004" w:rsidRDefault="006871B5" w:rsidP="00727C9A">
            <w:pPr>
              <w:rPr>
                <w:ins w:id="44597" w:author="phuong vu" w:date="2018-11-30T14:07:00Z"/>
                <w:rPrChange w:id="44598" w:author="phuong vu" w:date="2018-11-30T22:36:00Z">
                  <w:rPr>
                    <w:ins w:id="44599" w:author="phuong vu" w:date="2018-11-30T14:07:00Z"/>
                  </w:rPr>
                </w:rPrChange>
              </w:rPr>
              <w:pPrChange w:id="44600" w:author="phuong vu" w:date="2018-11-30T21:57:00Z">
                <w:pPr>
                  <w:spacing w:line="276" w:lineRule="auto"/>
                </w:pPr>
              </w:pPrChange>
            </w:pPr>
            <w:ins w:id="44601" w:author="phuong vu" w:date="2018-11-30T14:07:00Z">
              <w:r w:rsidRPr="00920004">
                <w:rPr>
                  <w:rPrChange w:id="44602" w:author="phuong vu" w:date="2018-11-30T22:36:00Z">
                    <w:rPr/>
                  </w:rPrChange>
                </w:rPr>
                <w:t>wash_bag_id</w:t>
              </w:r>
            </w:ins>
          </w:p>
        </w:tc>
        <w:tc>
          <w:tcPr>
            <w:tcW w:w="1130" w:type="dxa"/>
            <w:noWrap/>
            <w:hideMark/>
          </w:tcPr>
          <w:p w14:paraId="679759B3" w14:textId="77777777" w:rsidR="006871B5" w:rsidRPr="00920004" w:rsidRDefault="006871B5" w:rsidP="00727C9A">
            <w:pPr>
              <w:rPr>
                <w:ins w:id="44603" w:author="phuong vu" w:date="2018-11-30T14:07:00Z"/>
                <w:rPrChange w:id="44604" w:author="phuong vu" w:date="2018-11-30T22:36:00Z">
                  <w:rPr>
                    <w:ins w:id="44605" w:author="phuong vu" w:date="2018-11-30T14:07:00Z"/>
                  </w:rPr>
                </w:rPrChange>
              </w:rPr>
              <w:pPrChange w:id="44606" w:author="phuong vu" w:date="2018-11-30T21:57:00Z">
                <w:pPr>
                  <w:spacing w:line="276" w:lineRule="auto"/>
                </w:pPr>
              </w:pPrChange>
            </w:pPr>
            <w:ins w:id="44607" w:author="phuong vu" w:date="2018-11-30T14:07:00Z">
              <w:r w:rsidRPr="00920004">
                <w:rPr>
                  <w:rPrChange w:id="44608" w:author="phuong vu" w:date="2018-11-30T22:36:00Z">
                    <w:rPr/>
                  </w:rPrChange>
                </w:rPr>
                <w:t>numeric</w:t>
              </w:r>
            </w:ins>
          </w:p>
        </w:tc>
        <w:tc>
          <w:tcPr>
            <w:tcW w:w="869" w:type="dxa"/>
            <w:noWrap/>
            <w:vAlign w:val="center"/>
            <w:hideMark/>
          </w:tcPr>
          <w:p w14:paraId="345913ED" w14:textId="77777777" w:rsidR="006871B5" w:rsidRPr="00920004" w:rsidRDefault="006871B5" w:rsidP="00727C9A">
            <w:pPr>
              <w:jc w:val="center"/>
              <w:rPr>
                <w:ins w:id="44609" w:author="phuong vu" w:date="2018-11-30T14:07:00Z"/>
                <w:rPrChange w:id="44610" w:author="phuong vu" w:date="2018-11-30T22:36:00Z">
                  <w:rPr>
                    <w:ins w:id="44611" w:author="phuong vu" w:date="2018-11-30T14:07:00Z"/>
                  </w:rPr>
                </w:rPrChange>
              </w:rPr>
              <w:pPrChange w:id="44612" w:author="phuong vu" w:date="2018-11-30T21:57:00Z">
                <w:pPr>
                  <w:spacing w:line="276" w:lineRule="auto"/>
                  <w:jc w:val="center"/>
                </w:pPr>
              </w:pPrChange>
            </w:pPr>
          </w:p>
        </w:tc>
        <w:tc>
          <w:tcPr>
            <w:tcW w:w="811" w:type="dxa"/>
            <w:noWrap/>
            <w:vAlign w:val="center"/>
            <w:hideMark/>
          </w:tcPr>
          <w:p w14:paraId="585E3427" w14:textId="77777777" w:rsidR="006871B5" w:rsidRPr="00920004" w:rsidRDefault="006871B5" w:rsidP="00727C9A">
            <w:pPr>
              <w:jc w:val="center"/>
              <w:rPr>
                <w:ins w:id="44613" w:author="phuong vu" w:date="2018-11-30T14:07:00Z"/>
                <w:rPrChange w:id="44614" w:author="phuong vu" w:date="2018-11-30T22:36:00Z">
                  <w:rPr>
                    <w:ins w:id="44615" w:author="phuong vu" w:date="2018-11-30T14:07:00Z"/>
                  </w:rPr>
                </w:rPrChange>
              </w:rPr>
              <w:pPrChange w:id="44616" w:author="phuong vu" w:date="2018-11-30T21:57:00Z">
                <w:pPr>
                  <w:spacing w:line="276" w:lineRule="auto"/>
                  <w:jc w:val="center"/>
                </w:pPr>
              </w:pPrChange>
            </w:pPr>
          </w:p>
        </w:tc>
        <w:tc>
          <w:tcPr>
            <w:tcW w:w="1226" w:type="dxa"/>
            <w:noWrap/>
            <w:vAlign w:val="center"/>
            <w:hideMark/>
          </w:tcPr>
          <w:p w14:paraId="310399D4" w14:textId="77777777" w:rsidR="006871B5" w:rsidRPr="00920004" w:rsidRDefault="006871B5" w:rsidP="00727C9A">
            <w:pPr>
              <w:jc w:val="center"/>
              <w:rPr>
                <w:ins w:id="44617" w:author="phuong vu" w:date="2018-11-30T14:07:00Z"/>
                <w:rPrChange w:id="44618" w:author="phuong vu" w:date="2018-11-30T22:36:00Z">
                  <w:rPr>
                    <w:ins w:id="44619" w:author="phuong vu" w:date="2018-11-30T14:07:00Z"/>
                  </w:rPr>
                </w:rPrChange>
              </w:rPr>
              <w:pPrChange w:id="44620" w:author="phuong vu" w:date="2018-11-30T21:57:00Z">
                <w:pPr>
                  <w:spacing w:line="276" w:lineRule="auto"/>
                  <w:jc w:val="center"/>
                </w:pPr>
              </w:pPrChange>
            </w:pPr>
            <w:ins w:id="44621" w:author="phuong vu" w:date="2018-11-30T14:07:00Z">
              <w:r w:rsidRPr="00920004">
                <w:rPr>
                  <w:rPrChange w:id="44622" w:author="phuong vu" w:date="2018-11-30T22:36:00Z">
                    <w:rPr/>
                  </w:rPrChange>
                </w:rPr>
                <w:t>X</w:t>
              </w:r>
            </w:ins>
          </w:p>
        </w:tc>
        <w:tc>
          <w:tcPr>
            <w:tcW w:w="2262" w:type="dxa"/>
            <w:noWrap/>
            <w:hideMark/>
          </w:tcPr>
          <w:p w14:paraId="723135CD" w14:textId="77777777" w:rsidR="006871B5" w:rsidRPr="00920004" w:rsidRDefault="006871B5" w:rsidP="00727C9A">
            <w:pPr>
              <w:rPr>
                <w:ins w:id="44623" w:author="phuong vu" w:date="2018-11-30T14:07:00Z"/>
                <w:lang w:val="en-US"/>
                <w:rPrChange w:id="44624" w:author="phuong vu" w:date="2018-11-30T22:36:00Z">
                  <w:rPr>
                    <w:ins w:id="44625" w:author="phuong vu" w:date="2018-11-30T14:07:00Z"/>
                    <w:lang w:val="en-US"/>
                  </w:rPr>
                </w:rPrChange>
              </w:rPr>
              <w:pPrChange w:id="44626" w:author="phuong vu" w:date="2018-11-30T21:57:00Z">
                <w:pPr>
                  <w:spacing w:line="276" w:lineRule="auto"/>
                </w:pPr>
              </w:pPrChange>
            </w:pPr>
            <w:ins w:id="44627" w:author="phuong vu" w:date="2018-11-30T14:07:00Z">
              <w:r w:rsidRPr="00920004">
                <w:rPr>
                  <w:rPrChange w:id="44628" w:author="phuong vu" w:date="2018-11-30T22:36:00Z">
                    <w:rPr/>
                  </w:rPrChange>
                </w:rPr>
                <w:t xml:space="preserve">ID </w:t>
              </w:r>
              <w:r w:rsidRPr="00920004">
                <w:rPr>
                  <w:lang w:val="en-US"/>
                  <w:rPrChange w:id="44629" w:author="phuong vu" w:date="2018-11-30T22:36:00Z">
                    <w:rPr>
                      <w:lang w:val="en-US"/>
                    </w:rPr>
                  </w:rPrChange>
                </w:rPr>
                <w:t>túi giặt</w:t>
              </w:r>
            </w:ins>
          </w:p>
        </w:tc>
      </w:tr>
      <w:tr w:rsidR="006871B5" w:rsidRPr="00920004" w14:paraId="2BFD62AD" w14:textId="77777777" w:rsidTr="006871B5">
        <w:trPr>
          <w:trHeight w:val="300"/>
          <w:ins w:id="44630" w:author="phuong vu" w:date="2018-11-30T14:07:00Z"/>
        </w:trPr>
        <w:tc>
          <w:tcPr>
            <w:tcW w:w="687" w:type="dxa"/>
            <w:noWrap/>
            <w:hideMark/>
          </w:tcPr>
          <w:p w14:paraId="7C4AB3FA" w14:textId="77777777" w:rsidR="006871B5" w:rsidRPr="00920004" w:rsidRDefault="006871B5" w:rsidP="00BD0851">
            <w:pPr>
              <w:spacing w:before="240" w:line="0" w:lineRule="atLeast"/>
              <w:rPr>
                <w:ins w:id="44631" w:author="phuong vu" w:date="2018-11-30T14:07:00Z"/>
                <w:rPrChange w:id="44632" w:author="phuong vu" w:date="2018-11-30T22:36:00Z">
                  <w:rPr>
                    <w:ins w:id="44633" w:author="phuong vu" w:date="2018-11-30T14:07:00Z"/>
                  </w:rPr>
                </w:rPrChange>
              </w:rPr>
              <w:pPrChange w:id="44634" w:author="phuong vu" w:date="2018-11-30T14:16:00Z">
                <w:pPr>
                  <w:spacing w:line="276" w:lineRule="auto"/>
                </w:pPr>
              </w:pPrChange>
            </w:pPr>
            <w:ins w:id="44635" w:author="phuong vu" w:date="2018-11-30T14:07:00Z">
              <w:r w:rsidRPr="00920004">
                <w:rPr>
                  <w:rPrChange w:id="44636" w:author="phuong vu" w:date="2018-11-30T22:36:00Z">
                    <w:rPr/>
                  </w:rPrChange>
                </w:rPr>
                <w:t>3</w:t>
              </w:r>
            </w:ins>
          </w:p>
        </w:tc>
        <w:tc>
          <w:tcPr>
            <w:tcW w:w="1792" w:type="dxa"/>
            <w:noWrap/>
            <w:hideMark/>
          </w:tcPr>
          <w:p w14:paraId="58E77C26" w14:textId="77777777" w:rsidR="006871B5" w:rsidRPr="00920004" w:rsidRDefault="006871B5" w:rsidP="00727C9A">
            <w:pPr>
              <w:rPr>
                <w:ins w:id="44637" w:author="phuong vu" w:date="2018-11-30T14:07:00Z"/>
                <w:rPrChange w:id="44638" w:author="phuong vu" w:date="2018-11-30T22:36:00Z">
                  <w:rPr>
                    <w:ins w:id="44639" w:author="phuong vu" w:date="2018-11-30T14:07:00Z"/>
                  </w:rPr>
                </w:rPrChange>
              </w:rPr>
              <w:pPrChange w:id="44640" w:author="phuong vu" w:date="2018-11-30T21:57:00Z">
                <w:pPr>
                  <w:spacing w:line="276" w:lineRule="auto"/>
                </w:pPr>
              </w:pPrChange>
            </w:pPr>
            <w:ins w:id="44641" w:author="phuong vu" w:date="2018-11-30T14:07:00Z">
              <w:r w:rsidRPr="00920004">
                <w:rPr>
                  <w:rPrChange w:id="44642" w:author="phuong vu" w:date="2018-11-30T22:36:00Z">
                    <w:rPr/>
                  </w:rPrChange>
                </w:rPr>
                <w:t>service_type_id</w:t>
              </w:r>
            </w:ins>
          </w:p>
        </w:tc>
        <w:tc>
          <w:tcPr>
            <w:tcW w:w="1130" w:type="dxa"/>
            <w:noWrap/>
            <w:hideMark/>
          </w:tcPr>
          <w:p w14:paraId="4392A13C" w14:textId="77777777" w:rsidR="006871B5" w:rsidRPr="00920004" w:rsidRDefault="006871B5" w:rsidP="00727C9A">
            <w:pPr>
              <w:rPr>
                <w:ins w:id="44643" w:author="phuong vu" w:date="2018-11-30T14:07:00Z"/>
                <w:rPrChange w:id="44644" w:author="phuong vu" w:date="2018-11-30T22:36:00Z">
                  <w:rPr>
                    <w:ins w:id="44645" w:author="phuong vu" w:date="2018-11-30T14:07:00Z"/>
                  </w:rPr>
                </w:rPrChange>
              </w:rPr>
              <w:pPrChange w:id="44646" w:author="phuong vu" w:date="2018-11-30T21:57:00Z">
                <w:pPr>
                  <w:spacing w:line="276" w:lineRule="auto"/>
                </w:pPr>
              </w:pPrChange>
            </w:pPr>
            <w:ins w:id="44647" w:author="phuong vu" w:date="2018-11-30T14:07:00Z">
              <w:r w:rsidRPr="00920004">
                <w:rPr>
                  <w:rPrChange w:id="44648" w:author="phuong vu" w:date="2018-11-30T22:36:00Z">
                    <w:rPr/>
                  </w:rPrChange>
                </w:rPr>
                <w:t>numeric</w:t>
              </w:r>
            </w:ins>
          </w:p>
        </w:tc>
        <w:tc>
          <w:tcPr>
            <w:tcW w:w="869" w:type="dxa"/>
            <w:noWrap/>
            <w:vAlign w:val="center"/>
            <w:hideMark/>
          </w:tcPr>
          <w:p w14:paraId="6B40560F" w14:textId="77777777" w:rsidR="006871B5" w:rsidRPr="00920004" w:rsidRDefault="006871B5" w:rsidP="00727C9A">
            <w:pPr>
              <w:jc w:val="center"/>
              <w:rPr>
                <w:ins w:id="44649" w:author="phuong vu" w:date="2018-11-30T14:07:00Z"/>
                <w:rPrChange w:id="44650" w:author="phuong vu" w:date="2018-11-30T22:36:00Z">
                  <w:rPr>
                    <w:ins w:id="44651" w:author="phuong vu" w:date="2018-11-30T14:07:00Z"/>
                  </w:rPr>
                </w:rPrChange>
              </w:rPr>
              <w:pPrChange w:id="44652" w:author="phuong vu" w:date="2018-11-30T21:57:00Z">
                <w:pPr>
                  <w:spacing w:line="276" w:lineRule="auto"/>
                  <w:jc w:val="center"/>
                </w:pPr>
              </w:pPrChange>
            </w:pPr>
          </w:p>
        </w:tc>
        <w:tc>
          <w:tcPr>
            <w:tcW w:w="811" w:type="dxa"/>
            <w:noWrap/>
            <w:vAlign w:val="center"/>
            <w:hideMark/>
          </w:tcPr>
          <w:p w14:paraId="1E32606F" w14:textId="77777777" w:rsidR="006871B5" w:rsidRPr="00920004" w:rsidRDefault="006871B5" w:rsidP="00727C9A">
            <w:pPr>
              <w:jc w:val="center"/>
              <w:rPr>
                <w:ins w:id="44653" w:author="phuong vu" w:date="2018-11-30T14:07:00Z"/>
                <w:rPrChange w:id="44654" w:author="phuong vu" w:date="2018-11-30T22:36:00Z">
                  <w:rPr>
                    <w:ins w:id="44655" w:author="phuong vu" w:date="2018-11-30T14:07:00Z"/>
                  </w:rPr>
                </w:rPrChange>
              </w:rPr>
              <w:pPrChange w:id="44656" w:author="phuong vu" w:date="2018-11-30T21:57:00Z">
                <w:pPr>
                  <w:spacing w:line="276" w:lineRule="auto"/>
                  <w:jc w:val="center"/>
                </w:pPr>
              </w:pPrChange>
            </w:pPr>
          </w:p>
        </w:tc>
        <w:tc>
          <w:tcPr>
            <w:tcW w:w="1226" w:type="dxa"/>
            <w:noWrap/>
            <w:vAlign w:val="center"/>
            <w:hideMark/>
          </w:tcPr>
          <w:p w14:paraId="0DAA33DB" w14:textId="77777777" w:rsidR="006871B5" w:rsidRPr="00920004" w:rsidRDefault="006871B5" w:rsidP="00727C9A">
            <w:pPr>
              <w:jc w:val="center"/>
              <w:rPr>
                <w:ins w:id="44657" w:author="phuong vu" w:date="2018-11-30T14:07:00Z"/>
                <w:rPrChange w:id="44658" w:author="phuong vu" w:date="2018-11-30T22:36:00Z">
                  <w:rPr>
                    <w:ins w:id="44659" w:author="phuong vu" w:date="2018-11-30T14:07:00Z"/>
                  </w:rPr>
                </w:rPrChange>
              </w:rPr>
              <w:pPrChange w:id="44660" w:author="phuong vu" w:date="2018-11-30T21:57:00Z">
                <w:pPr>
                  <w:spacing w:line="276" w:lineRule="auto"/>
                  <w:jc w:val="center"/>
                </w:pPr>
              </w:pPrChange>
            </w:pPr>
            <w:ins w:id="44661" w:author="phuong vu" w:date="2018-11-30T14:07:00Z">
              <w:r w:rsidRPr="00920004">
                <w:rPr>
                  <w:rPrChange w:id="44662" w:author="phuong vu" w:date="2018-11-30T22:36:00Z">
                    <w:rPr/>
                  </w:rPrChange>
                </w:rPr>
                <w:t>X</w:t>
              </w:r>
            </w:ins>
          </w:p>
        </w:tc>
        <w:tc>
          <w:tcPr>
            <w:tcW w:w="2262" w:type="dxa"/>
            <w:noWrap/>
            <w:hideMark/>
          </w:tcPr>
          <w:p w14:paraId="55940E82" w14:textId="77777777" w:rsidR="006871B5" w:rsidRPr="00920004" w:rsidRDefault="006871B5" w:rsidP="00727C9A">
            <w:pPr>
              <w:rPr>
                <w:ins w:id="44663" w:author="phuong vu" w:date="2018-11-30T14:07:00Z"/>
                <w:rPrChange w:id="44664" w:author="phuong vu" w:date="2018-11-30T22:36:00Z">
                  <w:rPr>
                    <w:ins w:id="44665" w:author="phuong vu" w:date="2018-11-30T14:07:00Z"/>
                  </w:rPr>
                </w:rPrChange>
              </w:rPr>
              <w:pPrChange w:id="44666" w:author="phuong vu" w:date="2018-11-30T21:57:00Z">
                <w:pPr>
                  <w:spacing w:line="276" w:lineRule="auto"/>
                </w:pPr>
              </w:pPrChange>
            </w:pPr>
            <w:ins w:id="44667" w:author="phuong vu" w:date="2018-11-30T14:07:00Z">
              <w:r w:rsidRPr="00920004">
                <w:rPr>
                  <w:rPrChange w:id="44668" w:author="phuong vu" w:date="2018-11-30T22:36:00Z">
                    <w:rPr/>
                  </w:rPrChange>
                </w:rPr>
                <w:t xml:space="preserve">ID loại dịch vụ. </w:t>
              </w:r>
            </w:ins>
          </w:p>
        </w:tc>
      </w:tr>
      <w:tr w:rsidR="006871B5" w:rsidRPr="00920004" w14:paraId="0A05E8C3" w14:textId="77777777" w:rsidTr="006871B5">
        <w:trPr>
          <w:trHeight w:val="300"/>
          <w:ins w:id="44669" w:author="phuong vu" w:date="2018-11-30T14:07:00Z"/>
        </w:trPr>
        <w:tc>
          <w:tcPr>
            <w:tcW w:w="687" w:type="dxa"/>
            <w:noWrap/>
            <w:hideMark/>
          </w:tcPr>
          <w:p w14:paraId="32BF4B55" w14:textId="77777777" w:rsidR="006871B5" w:rsidRPr="00920004" w:rsidRDefault="006871B5" w:rsidP="00BD0851">
            <w:pPr>
              <w:spacing w:before="240" w:line="0" w:lineRule="atLeast"/>
              <w:rPr>
                <w:ins w:id="44670" w:author="phuong vu" w:date="2018-11-30T14:07:00Z"/>
                <w:rPrChange w:id="44671" w:author="phuong vu" w:date="2018-11-30T22:36:00Z">
                  <w:rPr>
                    <w:ins w:id="44672" w:author="phuong vu" w:date="2018-11-30T14:07:00Z"/>
                  </w:rPr>
                </w:rPrChange>
              </w:rPr>
              <w:pPrChange w:id="44673" w:author="phuong vu" w:date="2018-11-30T14:16:00Z">
                <w:pPr>
                  <w:spacing w:line="276" w:lineRule="auto"/>
                </w:pPr>
              </w:pPrChange>
            </w:pPr>
            <w:ins w:id="44674" w:author="phuong vu" w:date="2018-11-30T14:07:00Z">
              <w:r w:rsidRPr="00920004">
                <w:rPr>
                  <w:rPrChange w:id="44675" w:author="phuong vu" w:date="2018-11-30T22:36:00Z">
                    <w:rPr/>
                  </w:rPrChange>
                </w:rPr>
                <w:t>4</w:t>
              </w:r>
            </w:ins>
          </w:p>
        </w:tc>
        <w:tc>
          <w:tcPr>
            <w:tcW w:w="1792" w:type="dxa"/>
            <w:noWrap/>
            <w:hideMark/>
          </w:tcPr>
          <w:p w14:paraId="6FB9D677" w14:textId="77777777" w:rsidR="006871B5" w:rsidRPr="00920004" w:rsidRDefault="006871B5" w:rsidP="00727C9A">
            <w:pPr>
              <w:rPr>
                <w:ins w:id="44676" w:author="phuong vu" w:date="2018-11-30T14:07:00Z"/>
                <w:rPrChange w:id="44677" w:author="phuong vu" w:date="2018-11-30T22:36:00Z">
                  <w:rPr>
                    <w:ins w:id="44678" w:author="phuong vu" w:date="2018-11-30T14:07:00Z"/>
                  </w:rPr>
                </w:rPrChange>
              </w:rPr>
              <w:pPrChange w:id="44679" w:author="phuong vu" w:date="2018-11-30T21:57:00Z">
                <w:pPr>
                  <w:spacing w:line="276" w:lineRule="auto"/>
                </w:pPr>
              </w:pPrChange>
            </w:pPr>
            <w:ins w:id="44680" w:author="phuong vu" w:date="2018-11-30T14:07:00Z">
              <w:r w:rsidRPr="00920004">
                <w:rPr>
                  <w:rPrChange w:id="44681" w:author="phuong vu" w:date="2018-11-30T22:36:00Z">
                    <w:rPr/>
                  </w:rPrChange>
                </w:rPr>
                <w:t>unit_id</w:t>
              </w:r>
            </w:ins>
          </w:p>
        </w:tc>
        <w:tc>
          <w:tcPr>
            <w:tcW w:w="1130" w:type="dxa"/>
            <w:noWrap/>
            <w:hideMark/>
          </w:tcPr>
          <w:p w14:paraId="47658439" w14:textId="77777777" w:rsidR="006871B5" w:rsidRPr="00920004" w:rsidRDefault="006871B5" w:rsidP="00727C9A">
            <w:pPr>
              <w:rPr>
                <w:ins w:id="44682" w:author="phuong vu" w:date="2018-11-30T14:07:00Z"/>
                <w:rPrChange w:id="44683" w:author="phuong vu" w:date="2018-11-30T22:36:00Z">
                  <w:rPr>
                    <w:ins w:id="44684" w:author="phuong vu" w:date="2018-11-30T14:07:00Z"/>
                  </w:rPr>
                </w:rPrChange>
              </w:rPr>
              <w:pPrChange w:id="44685" w:author="phuong vu" w:date="2018-11-30T21:57:00Z">
                <w:pPr>
                  <w:spacing w:line="276" w:lineRule="auto"/>
                </w:pPr>
              </w:pPrChange>
            </w:pPr>
            <w:ins w:id="44686" w:author="phuong vu" w:date="2018-11-30T14:07:00Z">
              <w:r w:rsidRPr="00920004">
                <w:rPr>
                  <w:rPrChange w:id="44687" w:author="phuong vu" w:date="2018-11-30T22:36:00Z">
                    <w:rPr/>
                  </w:rPrChange>
                </w:rPr>
                <w:t>numeric</w:t>
              </w:r>
            </w:ins>
          </w:p>
        </w:tc>
        <w:tc>
          <w:tcPr>
            <w:tcW w:w="869" w:type="dxa"/>
            <w:noWrap/>
            <w:vAlign w:val="center"/>
            <w:hideMark/>
          </w:tcPr>
          <w:p w14:paraId="1C8E5540" w14:textId="77777777" w:rsidR="006871B5" w:rsidRPr="00920004" w:rsidRDefault="006871B5" w:rsidP="00727C9A">
            <w:pPr>
              <w:jc w:val="center"/>
              <w:rPr>
                <w:ins w:id="44688" w:author="phuong vu" w:date="2018-11-30T14:07:00Z"/>
                <w:rPrChange w:id="44689" w:author="phuong vu" w:date="2018-11-30T22:36:00Z">
                  <w:rPr>
                    <w:ins w:id="44690" w:author="phuong vu" w:date="2018-11-30T14:07:00Z"/>
                  </w:rPr>
                </w:rPrChange>
              </w:rPr>
              <w:pPrChange w:id="44691" w:author="phuong vu" w:date="2018-11-30T21:57:00Z">
                <w:pPr>
                  <w:spacing w:line="276" w:lineRule="auto"/>
                  <w:jc w:val="center"/>
                </w:pPr>
              </w:pPrChange>
            </w:pPr>
          </w:p>
        </w:tc>
        <w:tc>
          <w:tcPr>
            <w:tcW w:w="811" w:type="dxa"/>
            <w:noWrap/>
            <w:vAlign w:val="center"/>
            <w:hideMark/>
          </w:tcPr>
          <w:p w14:paraId="1B694A39" w14:textId="77777777" w:rsidR="006871B5" w:rsidRPr="00920004" w:rsidRDefault="006871B5" w:rsidP="00727C9A">
            <w:pPr>
              <w:jc w:val="center"/>
              <w:rPr>
                <w:ins w:id="44692" w:author="phuong vu" w:date="2018-11-30T14:07:00Z"/>
                <w:rPrChange w:id="44693" w:author="phuong vu" w:date="2018-11-30T22:36:00Z">
                  <w:rPr>
                    <w:ins w:id="44694" w:author="phuong vu" w:date="2018-11-30T14:07:00Z"/>
                  </w:rPr>
                </w:rPrChange>
              </w:rPr>
              <w:pPrChange w:id="44695" w:author="phuong vu" w:date="2018-11-30T21:57:00Z">
                <w:pPr>
                  <w:spacing w:line="276" w:lineRule="auto"/>
                  <w:jc w:val="center"/>
                </w:pPr>
              </w:pPrChange>
            </w:pPr>
          </w:p>
        </w:tc>
        <w:tc>
          <w:tcPr>
            <w:tcW w:w="1226" w:type="dxa"/>
            <w:noWrap/>
            <w:vAlign w:val="center"/>
            <w:hideMark/>
          </w:tcPr>
          <w:p w14:paraId="31513B9C" w14:textId="77777777" w:rsidR="006871B5" w:rsidRPr="00920004" w:rsidRDefault="006871B5" w:rsidP="00727C9A">
            <w:pPr>
              <w:jc w:val="center"/>
              <w:rPr>
                <w:ins w:id="44696" w:author="phuong vu" w:date="2018-11-30T14:07:00Z"/>
                <w:rPrChange w:id="44697" w:author="phuong vu" w:date="2018-11-30T22:36:00Z">
                  <w:rPr>
                    <w:ins w:id="44698" w:author="phuong vu" w:date="2018-11-30T14:07:00Z"/>
                  </w:rPr>
                </w:rPrChange>
              </w:rPr>
              <w:pPrChange w:id="44699" w:author="phuong vu" w:date="2018-11-30T21:57:00Z">
                <w:pPr>
                  <w:spacing w:line="276" w:lineRule="auto"/>
                  <w:jc w:val="center"/>
                </w:pPr>
              </w:pPrChange>
            </w:pPr>
            <w:ins w:id="44700" w:author="phuong vu" w:date="2018-11-30T14:07:00Z">
              <w:r w:rsidRPr="00920004">
                <w:rPr>
                  <w:rPrChange w:id="44701" w:author="phuong vu" w:date="2018-11-30T22:36:00Z">
                    <w:rPr/>
                  </w:rPrChange>
                </w:rPr>
                <w:t>X</w:t>
              </w:r>
            </w:ins>
          </w:p>
        </w:tc>
        <w:tc>
          <w:tcPr>
            <w:tcW w:w="2262" w:type="dxa"/>
            <w:noWrap/>
            <w:hideMark/>
          </w:tcPr>
          <w:p w14:paraId="14688D6A" w14:textId="77777777" w:rsidR="006871B5" w:rsidRPr="00920004" w:rsidRDefault="006871B5" w:rsidP="00727C9A">
            <w:pPr>
              <w:rPr>
                <w:ins w:id="44702" w:author="phuong vu" w:date="2018-11-30T14:07:00Z"/>
                <w:rPrChange w:id="44703" w:author="phuong vu" w:date="2018-11-30T22:36:00Z">
                  <w:rPr>
                    <w:ins w:id="44704" w:author="phuong vu" w:date="2018-11-30T14:07:00Z"/>
                  </w:rPr>
                </w:rPrChange>
              </w:rPr>
              <w:pPrChange w:id="44705" w:author="phuong vu" w:date="2018-11-30T21:57:00Z">
                <w:pPr>
                  <w:spacing w:line="276" w:lineRule="auto"/>
                </w:pPr>
              </w:pPrChange>
            </w:pPr>
            <w:ins w:id="44706" w:author="phuong vu" w:date="2018-11-30T14:07:00Z">
              <w:r w:rsidRPr="00920004">
                <w:rPr>
                  <w:rPrChange w:id="44707" w:author="phuong vu" w:date="2018-11-30T22:36:00Z">
                    <w:rPr/>
                  </w:rPrChange>
                </w:rPr>
                <w:t xml:space="preserve">ID đơn vị tính. </w:t>
              </w:r>
            </w:ins>
          </w:p>
        </w:tc>
      </w:tr>
      <w:tr w:rsidR="006871B5" w:rsidRPr="00920004" w14:paraId="58C75B5C" w14:textId="77777777" w:rsidTr="006871B5">
        <w:trPr>
          <w:trHeight w:val="300"/>
          <w:ins w:id="44708" w:author="phuong vu" w:date="2018-11-30T14:07:00Z"/>
        </w:trPr>
        <w:tc>
          <w:tcPr>
            <w:tcW w:w="687" w:type="dxa"/>
            <w:noWrap/>
            <w:hideMark/>
          </w:tcPr>
          <w:p w14:paraId="1FBF3EBC" w14:textId="77777777" w:rsidR="006871B5" w:rsidRPr="00920004" w:rsidRDefault="006871B5" w:rsidP="00BD0851">
            <w:pPr>
              <w:spacing w:before="240" w:line="0" w:lineRule="atLeast"/>
              <w:rPr>
                <w:ins w:id="44709" w:author="phuong vu" w:date="2018-11-30T14:07:00Z"/>
                <w:rPrChange w:id="44710" w:author="phuong vu" w:date="2018-11-30T22:36:00Z">
                  <w:rPr>
                    <w:ins w:id="44711" w:author="phuong vu" w:date="2018-11-30T14:07:00Z"/>
                  </w:rPr>
                </w:rPrChange>
              </w:rPr>
              <w:pPrChange w:id="44712" w:author="phuong vu" w:date="2018-11-30T14:16:00Z">
                <w:pPr>
                  <w:spacing w:line="276" w:lineRule="auto"/>
                </w:pPr>
              </w:pPrChange>
            </w:pPr>
            <w:ins w:id="44713" w:author="phuong vu" w:date="2018-11-30T14:07:00Z">
              <w:r w:rsidRPr="00920004">
                <w:rPr>
                  <w:rPrChange w:id="44714" w:author="phuong vu" w:date="2018-11-30T22:36:00Z">
                    <w:rPr/>
                  </w:rPrChange>
                </w:rPr>
                <w:t>5</w:t>
              </w:r>
            </w:ins>
          </w:p>
        </w:tc>
        <w:tc>
          <w:tcPr>
            <w:tcW w:w="1792" w:type="dxa"/>
            <w:noWrap/>
            <w:hideMark/>
          </w:tcPr>
          <w:p w14:paraId="06D66720" w14:textId="77777777" w:rsidR="006871B5" w:rsidRPr="00920004" w:rsidRDefault="006871B5" w:rsidP="00727C9A">
            <w:pPr>
              <w:rPr>
                <w:ins w:id="44715" w:author="phuong vu" w:date="2018-11-30T14:07:00Z"/>
                <w:rPrChange w:id="44716" w:author="phuong vu" w:date="2018-11-30T22:36:00Z">
                  <w:rPr>
                    <w:ins w:id="44717" w:author="phuong vu" w:date="2018-11-30T14:07:00Z"/>
                  </w:rPr>
                </w:rPrChange>
              </w:rPr>
              <w:pPrChange w:id="44718" w:author="phuong vu" w:date="2018-11-30T21:57:00Z">
                <w:pPr>
                  <w:spacing w:line="276" w:lineRule="auto"/>
                </w:pPr>
              </w:pPrChange>
            </w:pPr>
            <w:ins w:id="44719" w:author="phuong vu" w:date="2018-11-30T14:07:00Z">
              <w:r w:rsidRPr="00920004">
                <w:rPr>
                  <w:rPrChange w:id="44720" w:author="phuong vu" w:date="2018-11-30T22:36:00Z">
                    <w:rPr/>
                  </w:rPrChange>
                </w:rPr>
                <w:t>label_id</w:t>
              </w:r>
            </w:ins>
          </w:p>
        </w:tc>
        <w:tc>
          <w:tcPr>
            <w:tcW w:w="1130" w:type="dxa"/>
            <w:noWrap/>
            <w:hideMark/>
          </w:tcPr>
          <w:p w14:paraId="6A3EEC45" w14:textId="77777777" w:rsidR="006871B5" w:rsidRPr="00920004" w:rsidRDefault="006871B5" w:rsidP="00727C9A">
            <w:pPr>
              <w:rPr>
                <w:ins w:id="44721" w:author="phuong vu" w:date="2018-11-30T14:07:00Z"/>
                <w:rPrChange w:id="44722" w:author="phuong vu" w:date="2018-11-30T22:36:00Z">
                  <w:rPr>
                    <w:ins w:id="44723" w:author="phuong vu" w:date="2018-11-30T14:07:00Z"/>
                  </w:rPr>
                </w:rPrChange>
              </w:rPr>
              <w:pPrChange w:id="44724" w:author="phuong vu" w:date="2018-11-30T21:57:00Z">
                <w:pPr>
                  <w:spacing w:line="276" w:lineRule="auto"/>
                </w:pPr>
              </w:pPrChange>
            </w:pPr>
            <w:ins w:id="44725" w:author="phuong vu" w:date="2018-11-30T14:07:00Z">
              <w:r w:rsidRPr="00920004">
                <w:rPr>
                  <w:rPrChange w:id="44726" w:author="phuong vu" w:date="2018-11-30T22:36:00Z">
                    <w:rPr/>
                  </w:rPrChange>
                </w:rPr>
                <w:t>numeric</w:t>
              </w:r>
            </w:ins>
          </w:p>
        </w:tc>
        <w:tc>
          <w:tcPr>
            <w:tcW w:w="869" w:type="dxa"/>
            <w:noWrap/>
            <w:vAlign w:val="center"/>
            <w:hideMark/>
          </w:tcPr>
          <w:p w14:paraId="0AFB155F" w14:textId="77777777" w:rsidR="006871B5" w:rsidRPr="00920004" w:rsidRDefault="006871B5" w:rsidP="00727C9A">
            <w:pPr>
              <w:jc w:val="center"/>
              <w:rPr>
                <w:ins w:id="44727" w:author="phuong vu" w:date="2018-11-30T14:07:00Z"/>
                <w:lang w:val="en-US"/>
                <w:rPrChange w:id="44728" w:author="phuong vu" w:date="2018-11-30T22:36:00Z">
                  <w:rPr>
                    <w:ins w:id="44729" w:author="phuong vu" w:date="2018-11-30T14:07:00Z"/>
                    <w:lang w:val="en-US"/>
                  </w:rPr>
                </w:rPrChange>
              </w:rPr>
              <w:pPrChange w:id="44730" w:author="phuong vu" w:date="2018-11-30T21:57:00Z">
                <w:pPr>
                  <w:spacing w:line="276" w:lineRule="auto"/>
                  <w:jc w:val="center"/>
                </w:pPr>
              </w:pPrChange>
            </w:pPr>
            <w:ins w:id="44731" w:author="phuong vu" w:date="2018-11-30T14:07:00Z">
              <w:r w:rsidRPr="00920004">
                <w:rPr>
                  <w:lang w:val="en-US"/>
                  <w:rPrChange w:id="44732" w:author="phuong vu" w:date="2018-11-30T22:36:00Z">
                    <w:rPr>
                      <w:lang w:val="en-US"/>
                    </w:rPr>
                  </w:rPrChange>
                </w:rPr>
                <w:t>X</w:t>
              </w:r>
            </w:ins>
          </w:p>
        </w:tc>
        <w:tc>
          <w:tcPr>
            <w:tcW w:w="811" w:type="dxa"/>
            <w:noWrap/>
            <w:vAlign w:val="center"/>
            <w:hideMark/>
          </w:tcPr>
          <w:p w14:paraId="5D6F8C1E" w14:textId="77777777" w:rsidR="006871B5" w:rsidRPr="00920004" w:rsidRDefault="006871B5" w:rsidP="00727C9A">
            <w:pPr>
              <w:jc w:val="center"/>
              <w:rPr>
                <w:ins w:id="44733" w:author="phuong vu" w:date="2018-11-30T14:07:00Z"/>
                <w:rPrChange w:id="44734" w:author="phuong vu" w:date="2018-11-30T22:36:00Z">
                  <w:rPr>
                    <w:ins w:id="44735" w:author="phuong vu" w:date="2018-11-30T14:07:00Z"/>
                  </w:rPr>
                </w:rPrChange>
              </w:rPr>
              <w:pPrChange w:id="44736" w:author="phuong vu" w:date="2018-11-30T21:57:00Z">
                <w:pPr>
                  <w:spacing w:line="276" w:lineRule="auto"/>
                  <w:jc w:val="center"/>
                </w:pPr>
              </w:pPrChange>
            </w:pPr>
          </w:p>
        </w:tc>
        <w:tc>
          <w:tcPr>
            <w:tcW w:w="1226" w:type="dxa"/>
            <w:noWrap/>
            <w:vAlign w:val="center"/>
            <w:hideMark/>
          </w:tcPr>
          <w:p w14:paraId="1B5F33FE" w14:textId="77777777" w:rsidR="006871B5" w:rsidRPr="00920004" w:rsidRDefault="006871B5" w:rsidP="00727C9A">
            <w:pPr>
              <w:jc w:val="center"/>
              <w:rPr>
                <w:ins w:id="44737" w:author="phuong vu" w:date="2018-11-30T14:07:00Z"/>
                <w:rPrChange w:id="44738" w:author="phuong vu" w:date="2018-11-30T22:36:00Z">
                  <w:rPr>
                    <w:ins w:id="44739" w:author="phuong vu" w:date="2018-11-30T14:07:00Z"/>
                  </w:rPr>
                </w:rPrChange>
              </w:rPr>
              <w:pPrChange w:id="44740" w:author="phuong vu" w:date="2018-11-30T21:57:00Z">
                <w:pPr>
                  <w:spacing w:line="276" w:lineRule="auto"/>
                  <w:jc w:val="center"/>
                </w:pPr>
              </w:pPrChange>
            </w:pPr>
            <w:ins w:id="44741" w:author="phuong vu" w:date="2018-11-30T14:07:00Z">
              <w:r w:rsidRPr="00920004">
                <w:rPr>
                  <w:rPrChange w:id="44742" w:author="phuong vu" w:date="2018-11-30T22:36:00Z">
                    <w:rPr/>
                  </w:rPrChange>
                </w:rPr>
                <w:t>X</w:t>
              </w:r>
            </w:ins>
          </w:p>
        </w:tc>
        <w:tc>
          <w:tcPr>
            <w:tcW w:w="2262" w:type="dxa"/>
            <w:noWrap/>
            <w:hideMark/>
          </w:tcPr>
          <w:p w14:paraId="2E5A49A0" w14:textId="77777777" w:rsidR="006871B5" w:rsidRPr="00920004" w:rsidRDefault="006871B5" w:rsidP="00727C9A">
            <w:pPr>
              <w:rPr>
                <w:ins w:id="44743" w:author="phuong vu" w:date="2018-11-30T14:07:00Z"/>
                <w:rPrChange w:id="44744" w:author="phuong vu" w:date="2018-11-30T22:36:00Z">
                  <w:rPr>
                    <w:ins w:id="44745" w:author="phuong vu" w:date="2018-11-30T14:07:00Z"/>
                  </w:rPr>
                </w:rPrChange>
              </w:rPr>
              <w:pPrChange w:id="44746" w:author="phuong vu" w:date="2018-11-30T21:57:00Z">
                <w:pPr>
                  <w:spacing w:line="276" w:lineRule="auto"/>
                </w:pPr>
              </w:pPrChange>
            </w:pPr>
            <w:ins w:id="44747" w:author="phuong vu" w:date="2018-11-30T14:07:00Z">
              <w:r w:rsidRPr="00920004">
                <w:rPr>
                  <w:rPrChange w:id="44748" w:author="phuong vu" w:date="2018-11-30T22:36:00Z">
                    <w:rPr/>
                  </w:rPrChange>
                </w:rPr>
                <w:t>ID nhãn hiệu.</w:t>
              </w:r>
            </w:ins>
          </w:p>
        </w:tc>
      </w:tr>
      <w:tr w:rsidR="006871B5" w:rsidRPr="00920004" w14:paraId="215C1C34" w14:textId="77777777" w:rsidTr="006871B5">
        <w:trPr>
          <w:trHeight w:val="300"/>
          <w:ins w:id="44749" w:author="phuong vu" w:date="2018-11-30T14:07:00Z"/>
        </w:trPr>
        <w:tc>
          <w:tcPr>
            <w:tcW w:w="687" w:type="dxa"/>
            <w:noWrap/>
            <w:hideMark/>
          </w:tcPr>
          <w:p w14:paraId="7308C943" w14:textId="77777777" w:rsidR="006871B5" w:rsidRPr="00920004" w:rsidRDefault="006871B5" w:rsidP="00BD0851">
            <w:pPr>
              <w:spacing w:before="240" w:line="0" w:lineRule="atLeast"/>
              <w:rPr>
                <w:ins w:id="44750" w:author="phuong vu" w:date="2018-11-30T14:07:00Z"/>
                <w:rPrChange w:id="44751" w:author="phuong vu" w:date="2018-11-30T22:36:00Z">
                  <w:rPr>
                    <w:ins w:id="44752" w:author="phuong vu" w:date="2018-11-30T14:07:00Z"/>
                  </w:rPr>
                </w:rPrChange>
              </w:rPr>
              <w:pPrChange w:id="44753" w:author="phuong vu" w:date="2018-11-30T14:16:00Z">
                <w:pPr>
                  <w:spacing w:line="276" w:lineRule="auto"/>
                </w:pPr>
              </w:pPrChange>
            </w:pPr>
            <w:ins w:id="44754" w:author="phuong vu" w:date="2018-11-30T14:07:00Z">
              <w:r w:rsidRPr="00920004">
                <w:rPr>
                  <w:rPrChange w:id="44755" w:author="phuong vu" w:date="2018-11-30T22:36:00Z">
                    <w:rPr/>
                  </w:rPrChange>
                </w:rPr>
                <w:t>6</w:t>
              </w:r>
            </w:ins>
          </w:p>
        </w:tc>
        <w:tc>
          <w:tcPr>
            <w:tcW w:w="1792" w:type="dxa"/>
            <w:noWrap/>
            <w:hideMark/>
          </w:tcPr>
          <w:p w14:paraId="331DFE4F" w14:textId="77777777" w:rsidR="006871B5" w:rsidRPr="00920004" w:rsidRDefault="006871B5" w:rsidP="00727C9A">
            <w:pPr>
              <w:rPr>
                <w:ins w:id="44756" w:author="phuong vu" w:date="2018-11-30T14:07:00Z"/>
                <w:rPrChange w:id="44757" w:author="phuong vu" w:date="2018-11-30T22:36:00Z">
                  <w:rPr>
                    <w:ins w:id="44758" w:author="phuong vu" w:date="2018-11-30T14:07:00Z"/>
                  </w:rPr>
                </w:rPrChange>
              </w:rPr>
              <w:pPrChange w:id="44759" w:author="phuong vu" w:date="2018-11-30T21:57:00Z">
                <w:pPr>
                  <w:spacing w:line="276" w:lineRule="auto"/>
                </w:pPr>
              </w:pPrChange>
            </w:pPr>
            <w:ins w:id="44760" w:author="phuong vu" w:date="2018-11-30T14:07:00Z">
              <w:r w:rsidRPr="00920004">
                <w:rPr>
                  <w:rPrChange w:id="44761" w:author="phuong vu" w:date="2018-11-30T22:36:00Z">
                    <w:rPr/>
                  </w:rPrChange>
                </w:rPr>
                <w:t>color_id</w:t>
              </w:r>
            </w:ins>
          </w:p>
        </w:tc>
        <w:tc>
          <w:tcPr>
            <w:tcW w:w="1130" w:type="dxa"/>
            <w:noWrap/>
            <w:hideMark/>
          </w:tcPr>
          <w:p w14:paraId="20B1F6FD" w14:textId="77777777" w:rsidR="006871B5" w:rsidRPr="00920004" w:rsidRDefault="006871B5" w:rsidP="00727C9A">
            <w:pPr>
              <w:rPr>
                <w:ins w:id="44762" w:author="phuong vu" w:date="2018-11-30T14:07:00Z"/>
                <w:rPrChange w:id="44763" w:author="phuong vu" w:date="2018-11-30T22:36:00Z">
                  <w:rPr>
                    <w:ins w:id="44764" w:author="phuong vu" w:date="2018-11-30T14:07:00Z"/>
                  </w:rPr>
                </w:rPrChange>
              </w:rPr>
              <w:pPrChange w:id="44765" w:author="phuong vu" w:date="2018-11-30T21:57:00Z">
                <w:pPr>
                  <w:spacing w:line="276" w:lineRule="auto"/>
                </w:pPr>
              </w:pPrChange>
            </w:pPr>
            <w:ins w:id="44766" w:author="phuong vu" w:date="2018-11-30T14:07:00Z">
              <w:r w:rsidRPr="00920004">
                <w:rPr>
                  <w:rPrChange w:id="44767" w:author="phuong vu" w:date="2018-11-30T22:36:00Z">
                    <w:rPr/>
                  </w:rPrChange>
                </w:rPr>
                <w:t>numeric</w:t>
              </w:r>
            </w:ins>
          </w:p>
        </w:tc>
        <w:tc>
          <w:tcPr>
            <w:tcW w:w="869" w:type="dxa"/>
            <w:noWrap/>
            <w:vAlign w:val="center"/>
            <w:hideMark/>
          </w:tcPr>
          <w:p w14:paraId="665D1D07" w14:textId="77777777" w:rsidR="006871B5" w:rsidRPr="00920004" w:rsidRDefault="006871B5" w:rsidP="00727C9A">
            <w:pPr>
              <w:jc w:val="center"/>
              <w:rPr>
                <w:ins w:id="44768" w:author="phuong vu" w:date="2018-11-30T14:07:00Z"/>
                <w:lang w:val="en-US"/>
                <w:rPrChange w:id="44769" w:author="phuong vu" w:date="2018-11-30T22:36:00Z">
                  <w:rPr>
                    <w:ins w:id="44770" w:author="phuong vu" w:date="2018-11-30T14:07:00Z"/>
                    <w:lang w:val="en-US"/>
                  </w:rPr>
                </w:rPrChange>
              </w:rPr>
              <w:pPrChange w:id="44771" w:author="phuong vu" w:date="2018-11-30T21:57:00Z">
                <w:pPr>
                  <w:spacing w:line="276" w:lineRule="auto"/>
                  <w:jc w:val="center"/>
                </w:pPr>
              </w:pPrChange>
            </w:pPr>
            <w:ins w:id="44772" w:author="phuong vu" w:date="2018-11-30T14:07:00Z">
              <w:r w:rsidRPr="00920004">
                <w:rPr>
                  <w:lang w:val="en-US"/>
                  <w:rPrChange w:id="44773" w:author="phuong vu" w:date="2018-11-30T22:36:00Z">
                    <w:rPr>
                      <w:lang w:val="en-US"/>
                    </w:rPr>
                  </w:rPrChange>
                </w:rPr>
                <w:t>X</w:t>
              </w:r>
            </w:ins>
          </w:p>
        </w:tc>
        <w:tc>
          <w:tcPr>
            <w:tcW w:w="811" w:type="dxa"/>
            <w:noWrap/>
            <w:vAlign w:val="center"/>
            <w:hideMark/>
          </w:tcPr>
          <w:p w14:paraId="1D2F7C92" w14:textId="77777777" w:rsidR="006871B5" w:rsidRPr="00920004" w:rsidRDefault="006871B5" w:rsidP="00727C9A">
            <w:pPr>
              <w:jc w:val="center"/>
              <w:rPr>
                <w:ins w:id="44774" w:author="phuong vu" w:date="2018-11-30T14:07:00Z"/>
                <w:rPrChange w:id="44775" w:author="phuong vu" w:date="2018-11-30T22:36:00Z">
                  <w:rPr>
                    <w:ins w:id="44776" w:author="phuong vu" w:date="2018-11-30T14:07:00Z"/>
                  </w:rPr>
                </w:rPrChange>
              </w:rPr>
              <w:pPrChange w:id="44777" w:author="phuong vu" w:date="2018-11-30T21:57:00Z">
                <w:pPr>
                  <w:spacing w:line="276" w:lineRule="auto"/>
                  <w:jc w:val="center"/>
                </w:pPr>
              </w:pPrChange>
            </w:pPr>
          </w:p>
        </w:tc>
        <w:tc>
          <w:tcPr>
            <w:tcW w:w="1226" w:type="dxa"/>
            <w:noWrap/>
            <w:vAlign w:val="center"/>
            <w:hideMark/>
          </w:tcPr>
          <w:p w14:paraId="41CABD83" w14:textId="77777777" w:rsidR="006871B5" w:rsidRPr="00920004" w:rsidRDefault="006871B5" w:rsidP="00727C9A">
            <w:pPr>
              <w:jc w:val="center"/>
              <w:rPr>
                <w:ins w:id="44778" w:author="phuong vu" w:date="2018-11-30T14:07:00Z"/>
                <w:rPrChange w:id="44779" w:author="phuong vu" w:date="2018-11-30T22:36:00Z">
                  <w:rPr>
                    <w:ins w:id="44780" w:author="phuong vu" w:date="2018-11-30T14:07:00Z"/>
                  </w:rPr>
                </w:rPrChange>
              </w:rPr>
              <w:pPrChange w:id="44781" w:author="phuong vu" w:date="2018-11-30T21:57:00Z">
                <w:pPr>
                  <w:spacing w:line="276" w:lineRule="auto"/>
                  <w:jc w:val="center"/>
                </w:pPr>
              </w:pPrChange>
            </w:pPr>
            <w:ins w:id="44782" w:author="phuong vu" w:date="2018-11-30T14:07:00Z">
              <w:r w:rsidRPr="00920004">
                <w:rPr>
                  <w:rPrChange w:id="44783" w:author="phuong vu" w:date="2018-11-30T22:36:00Z">
                    <w:rPr/>
                  </w:rPrChange>
                </w:rPr>
                <w:t>X</w:t>
              </w:r>
            </w:ins>
          </w:p>
        </w:tc>
        <w:tc>
          <w:tcPr>
            <w:tcW w:w="2262" w:type="dxa"/>
            <w:noWrap/>
            <w:hideMark/>
          </w:tcPr>
          <w:p w14:paraId="19D52794" w14:textId="77777777" w:rsidR="006871B5" w:rsidRPr="00920004" w:rsidRDefault="006871B5" w:rsidP="00727C9A">
            <w:pPr>
              <w:rPr>
                <w:ins w:id="44784" w:author="phuong vu" w:date="2018-11-30T14:07:00Z"/>
                <w:rPrChange w:id="44785" w:author="phuong vu" w:date="2018-11-30T22:36:00Z">
                  <w:rPr>
                    <w:ins w:id="44786" w:author="phuong vu" w:date="2018-11-30T14:07:00Z"/>
                  </w:rPr>
                </w:rPrChange>
              </w:rPr>
              <w:pPrChange w:id="44787" w:author="phuong vu" w:date="2018-11-30T21:57:00Z">
                <w:pPr>
                  <w:spacing w:line="276" w:lineRule="auto"/>
                </w:pPr>
              </w:pPrChange>
            </w:pPr>
            <w:ins w:id="44788" w:author="phuong vu" w:date="2018-11-30T14:07:00Z">
              <w:r w:rsidRPr="00920004">
                <w:rPr>
                  <w:rPrChange w:id="44789" w:author="phuong vu" w:date="2018-11-30T22:36:00Z">
                    <w:rPr/>
                  </w:rPrChange>
                </w:rPr>
                <w:t xml:space="preserve">ID màu sắc. </w:t>
              </w:r>
            </w:ins>
          </w:p>
        </w:tc>
      </w:tr>
      <w:tr w:rsidR="006871B5" w:rsidRPr="00920004" w14:paraId="1C1BFA5B" w14:textId="77777777" w:rsidTr="006871B5">
        <w:trPr>
          <w:trHeight w:val="300"/>
          <w:ins w:id="44790" w:author="phuong vu" w:date="2018-11-30T14:07:00Z"/>
        </w:trPr>
        <w:tc>
          <w:tcPr>
            <w:tcW w:w="687" w:type="dxa"/>
            <w:noWrap/>
            <w:hideMark/>
          </w:tcPr>
          <w:p w14:paraId="65B2BCA6" w14:textId="77777777" w:rsidR="006871B5" w:rsidRPr="00920004" w:rsidRDefault="006871B5" w:rsidP="00BD0851">
            <w:pPr>
              <w:spacing w:before="240" w:line="0" w:lineRule="atLeast"/>
              <w:rPr>
                <w:ins w:id="44791" w:author="phuong vu" w:date="2018-11-30T14:07:00Z"/>
                <w:rPrChange w:id="44792" w:author="phuong vu" w:date="2018-11-30T22:36:00Z">
                  <w:rPr>
                    <w:ins w:id="44793" w:author="phuong vu" w:date="2018-11-30T14:07:00Z"/>
                  </w:rPr>
                </w:rPrChange>
              </w:rPr>
              <w:pPrChange w:id="44794" w:author="phuong vu" w:date="2018-11-30T14:16:00Z">
                <w:pPr>
                  <w:spacing w:line="276" w:lineRule="auto"/>
                </w:pPr>
              </w:pPrChange>
            </w:pPr>
            <w:ins w:id="44795" w:author="phuong vu" w:date="2018-11-30T14:07:00Z">
              <w:r w:rsidRPr="00920004">
                <w:rPr>
                  <w:rPrChange w:id="44796" w:author="phuong vu" w:date="2018-11-30T22:36:00Z">
                    <w:rPr/>
                  </w:rPrChange>
                </w:rPr>
                <w:t>7</w:t>
              </w:r>
            </w:ins>
          </w:p>
        </w:tc>
        <w:tc>
          <w:tcPr>
            <w:tcW w:w="1792" w:type="dxa"/>
            <w:noWrap/>
            <w:hideMark/>
          </w:tcPr>
          <w:p w14:paraId="14FC0A45" w14:textId="77777777" w:rsidR="006871B5" w:rsidRPr="00920004" w:rsidRDefault="006871B5" w:rsidP="00727C9A">
            <w:pPr>
              <w:rPr>
                <w:ins w:id="44797" w:author="phuong vu" w:date="2018-11-30T14:07:00Z"/>
                <w:rPrChange w:id="44798" w:author="phuong vu" w:date="2018-11-30T22:36:00Z">
                  <w:rPr>
                    <w:ins w:id="44799" w:author="phuong vu" w:date="2018-11-30T14:07:00Z"/>
                  </w:rPr>
                </w:rPrChange>
              </w:rPr>
              <w:pPrChange w:id="44800" w:author="phuong vu" w:date="2018-11-30T21:57:00Z">
                <w:pPr>
                  <w:spacing w:line="276" w:lineRule="auto"/>
                </w:pPr>
              </w:pPrChange>
            </w:pPr>
            <w:ins w:id="44801" w:author="phuong vu" w:date="2018-11-30T14:07:00Z">
              <w:r w:rsidRPr="00920004">
                <w:rPr>
                  <w:rPrChange w:id="44802" w:author="phuong vu" w:date="2018-11-30T22:36:00Z">
                    <w:rPr/>
                  </w:rPrChange>
                </w:rPr>
                <w:t>product_id</w:t>
              </w:r>
            </w:ins>
          </w:p>
        </w:tc>
        <w:tc>
          <w:tcPr>
            <w:tcW w:w="1130" w:type="dxa"/>
            <w:noWrap/>
            <w:hideMark/>
          </w:tcPr>
          <w:p w14:paraId="2422A401" w14:textId="77777777" w:rsidR="006871B5" w:rsidRPr="00920004" w:rsidRDefault="006871B5" w:rsidP="00727C9A">
            <w:pPr>
              <w:rPr>
                <w:ins w:id="44803" w:author="phuong vu" w:date="2018-11-30T14:07:00Z"/>
                <w:rPrChange w:id="44804" w:author="phuong vu" w:date="2018-11-30T22:36:00Z">
                  <w:rPr>
                    <w:ins w:id="44805" w:author="phuong vu" w:date="2018-11-30T14:07:00Z"/>
                  </w:rPr>
                </w:rPrChange>
              </w:rPr>
              <w:pPrChange w:id="44806" w:author="phuong vu" w:date="2018-11-30T21:57:00Z">
                <w:pPr>
                  <w:spacing w:line="276" w:lineRule="auto"/>
                </w:pPr>
              </w:pPrChange>
            </w:pPr>
            <w:ins w:id="44807" w:author="phuong vu" w:date="2018-11-30T14:07:00Z">
              <w:r w:rsidRPr="00920004">
                <w:rPr>
                  <w:rPrChange w:id="44808" w:author="phuong vu" w:date="2018-11-30T22:36:00Z">
                    <w:rPr/>
                  </w:rPrChange>
                </w:rPr>
                <w:t>numeric</w:t>
              </w:r>
            </w:ins>
          </w:p>
        </w:tc>
        <w:tc>
          <w:tcPr>
            <w:tcW w:w="869" w:type="dxa"/>
            <w:noWrap/>
            <w:vAlign w:val="center"/>
            <w:hideMark/>
          </w:tcPr>
          <w:p w14:paraId="5FFA70E9" w14:textId="77777777" w:rsidR="006871B5" w:rsidRPr="00920004" w:rsidRDefault="006871B5" w:rsidP="00727C9A">
            <w:pPr>
              <w:jc w:val="center"/>
              <w:rPr>
                <w:ins w:id="44809" w:author="phuong vu" w:date="2018-11-30T14:07:00Z"/>
                <w:lang w:val="en-US"/>
                <w:rPrChange w:id="44810" w:author="phuong vu" w:date="2018-11-30T22:36:00Z">
                  <w:rPr>
                    <w:ins w:id="44811" w:author="phuong vu" w:date="2018-11-30T14:07:00Z"/>
                    <w:lang w:val="en-US"/>
                  </w:rPr>
                </w:rPrChange>
              </w:rPr>
              <w:pPrChange w:id="44812" w:author="phuong vu" w:date="2018-11-30T21:57:00Z">
                <w:pPr>
                  <w:spacing w:line="276" w:lineRule="auto"/>
                  <w:jc w:val="center"/>
                </w:pPr>
              </w:pPrChange>
            </w:pPr>
            <w:ins w:id="44813" w:author="phuong vu" w:date="2018-11-30T14:07:00Z">
              <w:r w:rsidRPr="00920004">
                <w:rPr>
                  <w:lang w:val="en-US"/>
                  <w:rPrChange w:id="44814" w:author="phuong vu" w:date="2018-11-30T22:36:00Z">
                    <w:rPr>
                      <w:lang w:val="en-US"/>
                    </w:rPr>
                  </w:rPrChange>
                </w:rPr>
                <w:t>X</w:t>
              </w:r>
            </w:ins>
          </w:p>
        </w:tc>
        <w:tc>
          <w:tcPr>
            <w:tcW w:w="811" w:type="dxa"/>
            <w:noWrap/>
            <w:vAlign w:val="center"/>
            <w:hideMark/>
          </w:tcPr>
          <w:p w14:paraId="25CA7D7A" w14:textId="77777777" w:rsidR="006871B5" w:rsidRPr="00920004" w:rsidRDefault="006871B5" w:rsidP="00727C9A">
            <w:pPr>
              <w:jc w:val="center"/>
              <w:rPr>
                <w:ins w:id="44815" w:author="phuong vu" w:date="2018-11-30T14:07:00Z"/>
                <w:rPrChange w:id="44816" w:author="phuong vu" w:date="2018-11-30T22:36:00Z">
                  <w:rPr>
                    <w:ins w:id="44817" w:author="phuong vu" w:date="2018-11-30T14:07:00Z"/>
                  </w:rPr>
                </w:rPrChange>
              </w:rPr>
              <w:pPrChange w:id="44818" w:author="phuong vu" w:date="2018-11-30T21:57:00Z">
                <w:pPr>
                  <w:spacing w:line="276" w:lineRule="auto"/>
                  <w:jc w:val="center"/>
                </w:pPr>
              </w:pPrChange>
            </w:pPr>
          </w:p>
        </w:tc>
        <w:tc>
          <w:tcPr>
            <w:tcW w:w="1226" w:type="dxa"/>
            <w:noWrap/>
            <w:vAlign w:val="center"/>
            <w:hideMark/>
          </w:tcPr>
          <w:p w14:paraId="643C7B33" w14:textId="77777777" w:rsidR="006871B5" w:rsidRPr="00920004" w:rsidRDefault="006871B5" w:rsidP="00727C9A">
            <w:pPr>
              <w:jc w:val="center"/>
              <w:rPr>
                <w:ins w:id="44819" w:author="phuong vu" w:date="2018-11-30T14:07:00Z"/>
                <w:rPrChange w:id="44820" w:author="phuong vu" w:date="2018-11-30T22:36:00Z">
                  <w:rPr>
                    <w:ins w:id="44821" w:author="phuong vu" w:date="2018-11-30T14:07:00Z"/>
                  </w:rPr>
                </w:rPrChange>
              </w:rPr>
              <w:pPrChange w:id="44822" w:author="phuong vu" w:date="2018-11-30T21:57:00Z">
                <w:pPr>
                  <w:spacing w:line="276" w:lineRule="auto"/>
                  <w:jc w:val="center"/>
                </w:pPr>
              </w:pPrChange>
            </w:pPr>
            <w:ins w:id="44823" w:author="phuong vu" w:date="2018-11-30T14:07:00Z">
              <w:r w:rsidRPr="00920004">
                <w:rPr>
                  <w:rPrChange w:id="44824" w:author="phuong vu" w:date="2018-11-30T22:36:00Z">
                    <w:rPr/>
                  </w:rPrChange>
                </w:rPr>
                <w:t>X</w:t>
              </w:r>
            </w:ins>
          </w:p>
        </w:tc>
        <w:tc>
          <w:tcPr>
            <w:tcW w:w="2262" w:type="dxa"/>
            <w:noWrap/>
            <w:hideMark/>
          </w:tcPr>
          <w:p w14:paraId="7F4F311C" w14:textId="77777777" w:rsidR="006871B5" w:rsidRPr="00920004" w:rsidRDefault="006871B5" w:rsidP="00727C9A">
            <w:pPr>
              <w:rPr>
                <w:ins w:id="44825" w:author="phuong vu" w:date="2018-11-30T14:07:00Z"/>
                <w:rPrChange w:id="44826" w:author="phuong vu" w:date="2018-11-30T22:36:00Z">
                  <w:rPr>
                    <w:ins w:id="44827" w:author="phuong vu" w:date="2018-11-30T14:07:00Z"/>
                  </w:rPr>
                </w:rPrChange>
              </w:rPr>
              <w:pPrChange w:id="44828" w:author="phuong vu" w:date="2018-11-30T21:57:00Z">
                <w:pPr>
                  <w:spacing w:line="276" w:lineRule="auto"/>
                </w:pPr>
              </w:pPrChange>
            </w:pPr>
            <w:ins w:id="44829" w:author="phuong vu" w:date="2018-11-30T14:07:00Z">
              <w:r w:rsidRPr="00920004">
                <w:rPr>
                  <w:rPrChange w:id="44830" w:author="phuong vu" w:date="2018-11-30T22:36:00Z">
                    <w:rPr/>
                  </w:rPrChange>
                </w:rPr>
                <w:t>ID quần áo</w:t>
              </w:r>
            </w:ins>
          </w:p>
        </w:tc>
      </w:tr>
      <w:tr w:rsidR="006871B5" w:rsidRPr="00920004" w14:paraId="53FBC128" w14:textId="77777777" w:rsidTr="006871B5">
        <w:trPr>
          <w:trHeight w:val="300"/>
          <w:ins w:id="44831" w:author="phuong vu" w:date="2018-11-30T14:07:00Z"/>
        </w:trPr>
        <w:tc>
          <w:tcPr>
            <w:tcW w:w="687" w:type="dxa"/>
            <w:noWrap/>
            <w:hideMark/>
          </w:tcPr>
          <w:p w14:paraId="78604035" w14:textId="77777777" w:rsidR="006871B5" w:rsidRPr="00920004" w:rsidRDefault="006871B5" w:rsidP="00BD0851">
            <w:pPr>
              <w:spacing w:before="240" w:line="0" w:lineRule="atLeast"/>
              <w:rPr>
                <w:ins w:id="44832" w:author="phuong vu" w:date="2018-11-30T14:07:00Z"/>
                <w:rPrChange w:id="44833" w:author="phuong vu" w:date="2018-11-30T22:36:00Z">
                  <w:rPr>
                    <w:ins w:id="44834" w:author="phuong vu" w:date="2018-11-30T14:07:00Z"/>
                  </w:rPr>
                </w:rPrChange>
              </w:rPr>
              <w:pPrChange w:id="44835" w:author="phuong vu" w:date="2018-11-30T14:16:00Z">
                <w:pPr>
                  <w:spacing w:line="276" w:lineRule="auto"/>
                </w:pPr>
              </w:pPrChange>
            </w:pPr>
            <w:ins w:id="44836" w:author="phuong vu" w:date="2018-11-30T14:07:00Z">
              <w:r w:rsidRPr="00920004">
                <w:rPr>
                  <w:rPrChange w:id="44837" w:author="phuong vu" w:date="2018-11-30T22:36:00Z">
                    <w:rPr/>
                  </w:rPrChange>
                </w:rPr>
                <w:t>8</w:t>
              </w:r>
            </w:ins>
          </w:p>
        </w:tc>
        <w:tc>
          <w:tcPr>
            <w:tcW w:w="1792" w:type="dxa"/>
            <w:noWrap/>
            <w:hideMark/>
          </w:tcPr>
          <w:p w14:paraId="1F8C3894" w14:textId="77777777" w:rsidR="006871B5" w:rsidRPr="00920004" w:rsidRDefault="006871B5" w:rsidP="00727C9A">
            <w:pPr>
              <w:rPr>
                <w:ins w:id="44838" w:author="phuong vu" w:date="2018-11-30T14:07:00Z"/>
                <w:rPrChange w:id="44839" w:author="phuong vu" w:date="2018-11-30T22:36:00Z">
                  <w:rPr>
                    <w:ins w:id="44840" w:author="phuong vu" w:date="2018-11-30T14:07:00Z"/>
                  </w:rPr>
                </w:rPrChange>
              </w:rPr>
              <w:pPrChange w:id="44841" w:author="phuong vu" w:date="2018-11-30T21:57:00Z">
                <w:pPr>
                  <w:spacing w:line="276" w:lineRule="auto"/>
                </w:pPr>
              </w:pPrChange>
            </w:pPr>
            <w:ins w:id="44842" w:author="phuong vu" w:date="2018-11-30T14:07:00Z">
              <w:r w:rsidRPr="00920004">
                <w:rPr>
                  <w:rPrChange w:id="44843" w:author="phuong vu" w:date="2018-11-30T22:36:00Z">
                    <w:rPr/>
                  </w:rPrChange>
                </w:rPr>
                <w:t>material_id</w:t>
              </w:r>
            </w:ins>
          </w:p>
        </w:tc>
        <w:tc>
          <w:tcPr>
            <w:tcW w:w="1130" w:type="dxa"/>
            <w:noWrap/>
            <w:hideMark/>
          </w:tcPr>
          <w:p w14:paraId="61633B0A" w14:textId="77777777" w:rsidR="006871B5" w:rsidRPr="00920004" w:rsidRDefault="006871B5" w:rsidP="00727C9A">
            <w:pPr>
              <w:rPr>
                <w:ins w:id="44844" w:author="phuong vu" w:date="2018-11-30T14:07:00Z"/>
                <w:rPrChange w:id="44845" w:author="phuong vu" w:date="2018-11-30T22:36:00Z">
                  <w:rPr>
                    <w:ins w:id="44846" w:author="phuong vu" w:date="2018-11-30T14:07:00Z"/>
                  </w:rPr>
                </w:rPrChange>
              </w:rPr>
              <w:pPrChange w:id="44847" w:author="phuong vu" w:date="2018-11-30T21:57:00Z">
                <w:pPr>
                  <w:spacing w:line="276" w:lineRule="auto"/>
                </w:pPr>
              </w:pPrChange>
            </w:pPr>
            <w:ins w:id="44848" w:author="phuong vu" w:date="2018-11-30T14:07:00Z">
              <w:r w:rsidRPr="00920004">
                <w:rPr>
                  <w:rPrChange w:id="44849" w:author="phuong vu" w:date="2018-11-30T22:36:00Z">
                    <w:rPr/>
                  </w:rPrChange>
                </w:rPr>
                <w:t>numeric</w:t>
              </w:r>
            </w:ins>
          </w:p>
        </w:tc>
        <w:tc>
          <w:tcPr>
            <w:tcW w:w="869" w:type="dxa"/>
            <w:noWrap/>
            <w:vAlign w:val="center"/>
            <w:hideMark/>
          </w:tcPr>
          <w:p w14:paraId="36DCCE18" w14:textId="77777777" w:rsidR="006871B5" w:rsidRPr="00920004" w:rsidRDefault="006871B5" w:rsidP="00727C9A">
            <w:pPr>
              <w:jc w:val="center"/>
              <w:rPr>
                <w:ins w:id="44850" w:author="phuong vu" w:date="2018-11-30T14:07:00Z"/>
                <w:lang w:val="en-US"/>
                <w:rPrChange w:id="44851" w:author="phuong vu" w:date="2018-11-30T22:36:00Z">
                  <w:rPr>
                    <w:ins w:id="44852" w:author="phuong vu" w:date="2018-11-30T14:07:00Z"/>
                    <w:lang w:val="en-US"/>
                  </w:rPr>
                </w:rPrChange>
              </w:rPr>
              <w:pPrChange w:id="44853" w:author="phuong vu" w:date="2018-11-30T21:57:00Z">
                <w:pPr>
                  <w:spacing w:line="276" w:lineRule="auto"/>
                  <w:jc w:val="center"/>
                </w:pPr>
              </w:pPrChange>
            </w:pPr>
            <w:ins w:id="44854" w:author="phuong vu" w:date="2018-11-30T14:07:00Z">
              <w:r w:rsidRPr="00920004">
                <w:rPr>
                  <w:lang w:val="en-US"/>
                  <w:rPrChange w:id="44855" w:author="phuong vu" w:date="2018-11-30T22:36:00Z">
                    <w:rPr>
                      <w:lang w:val="en-US"/>
                    </w:rPr>
                  </w:rPrChange>
                </w:rPr>
                <w:t>X</w:t>
              </w:r>
            </w:ins>
          </w:p>
        </w:tc>
        <w:tc>
          <w:tcPr>
            <w:tcW w:w="811" w:type="dxa"/>
            <w:noWrap/>
            <w:vAlign w:val="center"/>
            <w:hideMark/>
          </w:tcPr>
          <w:p w14:paraId="4FDB31EE" w14:textId="77777777" w:rsidR="006871B5" w:rsidRPr="00920004" w:rsidRDefault="006871B5" w:rsidP="00727C9A">
            <w:pPr>
              <w:jc w:val="center"/>
              <w:rPr>
                <w:ins w:id="44856" w:author="phuong vu" w:date="2018-11-30T14:07:00Z"/>
                <w:rPrChange w:id="44857" w:author="phuong vu" w:date="2018-11-30T22:36:00Z">
                  <w:rPr>
                    <w:ins w:id="44858" w:author="phuong vu" w:date="2018-11-30T14:07:00Z"/>
                  </w:rPr>
                </w:rPrChange>
              </w:rPr>
              <w:pPrChange w:id="44859" w:author="phuong vu" w:date="2018-11-30T21:57:00Z">
                <w:pPr>
                  <w:spacing w:line="276" w:lineRule="auto"/>
                  <w:jc w:val="center"/>
                </w:pPr>
              </w:pPrChange>
            </w:pPr>
          </w:p>
        </w:tc>
        <w:tc>
          <w:tcPr>
            <w:tcW w:w="1226" w:type="dxa"/>
            <w:noWrap/>
            <w:vAlign w:val="center"/>
            <w:hideMark/>
          </w:tcPr>
          <w:p w14:paraId="27174EAE" w14:textId="77777777" w:rsidR="006871B5" w:rsidRPr="00920004" w:rsidRDefault="006871B5" w:rsidP="00727C9A">
            <w:pPr>
              <w:jc w:val="center"/>
              <w:rPr>
                <w:ins w:id="44860" w:author="phuong vu" w:date="2018-11-30T14:07:00Z"/>
                <w:rPrChange w:id="44861" w:author="phuong vu" w:date="2018-11-30T22:36:00Z">
                  <w:rPr>
                    <w:ins w:id="44862" w:author="phuong vu" w:date="2018-11-30T14:07:00Z"/>
                  </w:rPr>
                </w:rPrChange>
              </w:rPr>
              <w:pPrChange w:id="44863" w:author="phuong vu" w:date="2018-11-30T21:57:00Z">
                <w:pPr>
                  <w:spacing w:line="276" w:lineRule="auto"/>
                  <w:jc w:val="center"/>
                </w:pPr>
              </w:pPrChange>
            </w:pPr>
            <w:ins w:id="44864" w:author="phuong vu" w:date="2018-11-30T14:07:00Z">
              <w:r w:rsidRPr="00920004">
                <w:rPr>
                  <w:rPrChange w:id="44865" w:author="phuong vu" w:date="2018-11-30T22:36:00Z">
                    <w:rPr/>
                  </w:rPrChange>
                </w:rPr>
                <w:t>X</w:t>
              </w:r>
            </w:ins>
          </w:p>
        </w:tc>
        <w:tc>
          <w:tcPr>
            <w:tcW w:w="2262" w:type="dxa"/>
            <w:noWrap/>
            <w:hideMark/>
          </w:tcPr>
          <w:p w14:paraId="44322D2C" w14:textId="77777777" w:rsidR="006871B5" w:rsidRPr="00920004" w:rsidRDefault="006871B5" w:rsidP="00727C9A">
            <w:pPr>
              <w:rPr>
                <w:ins w:id="44866" w:author="phuong vu" w:date="2018-11-30T14:07:00Z"/>
                <w:rPrChange w:id="44867" w:author="phuong vu" w:date="2018-11-30T22:36:00Z">
                  <w:rPr>
                    <w:ins w:id="44868" w:author="phuong vu" w:date="2018-11-30T14:07:00Z"/>
                  </w:rPr>
                </w:rPrChange>
              </w:rPr>
              <w:pPrChange w:id="44869" w:author="phuong vu" w:date="2018-11-30T21:57:00Z">
                <w:pPr>
                  <w:spacing w:line="276" w:lineRule="auto"/>
                </w:pPr>
              </w:pPrChange>
            </w:pPr>
            <w:ins w:id="44870" w:author="phuong vu" w:date="2018-11-30T14:07:00Z">
              <w:r w:rsidRPr="00920004">
                <w:rPr>
                  <w:rPrChange w:id="44871" w:author="phuong vu" w:date="2018-11-30T22:36:00Z">
                    <w:rPr/>
                  </w:rPrChange>
                </w:rPr>
                <w:t xml:space="preserve">ID chất liệu. </w:t>
              </w:r>
            </w:ins>
          </w:p>
        </w:tc>
      </w:tr>
      <w:tr w:rsidR="006871B5" w:rsidRPr="00920004" w14:paraId="7C128F46" w14:textId="77777777" w:rsidTr="006871B5">
        <w:trPr>
          <w:trHeight w:val="300"/>
          <w:ins w:id="44872" w:author="phuong vu" w:date="2018-11-30T14:07:00Z"/>
        </w:trPr>
        <w:tc>
          <w:tcPr>
            <w:tcW w:w="687" w:type="dxa"/>
            <w:noWrap/>
            <w:hideMark/>
          </w:tcPr>
          <w:p w14:paraId="7C2E0301" w14:textId="77777777" w:rsidR="006871B5" w:rsidRPr="00920004" w:rsidRDefault="006871B5" w:rsidP="00BD0851">
            <w:pPr>
              <w:spacing w:before="240" w:line="0" w:lineRule="atLeast"/>
              <w:rPr>
                <w:ins w:id="44873" w:author="phuong vu" w:date="2018-11-30T14:07:00Z"/>
                <w:rPrChange w:id="44874" w:author="phuong vu" w:date="2018-11-30T22:36:00Z">
                  <w:rPr>
                    <w:ins w:id="44875" w:author="phuong vu" w:date="2018-11-30T14:07:00Z"/>
                  </w:rPr>
                </w:rPrChange>
              </w:rPr>
              <w:pPrChange w:id="44876" w:author="phuong vu" w:date="2018-11-30T14:16:00Z">
                <w:pPr>
                  <w:spacing w:line="276" w:lineRule="auto"/>
                </w:pPr>
              </w:pPrChange>
            </w:pPr>
            <w:ins w:id="44877" w:author="phuong vu" w:date="2018-11-30T14:07:00Z">
              <w:r w:rsidRPr="00920004">
                <w:rPr>
                  <w:rPrChange w:id="44878" w:author="phuong vu" w:date="2018-11-30T22:36:00Z">
                    <w:rPr/>
                  </w:rPrChange>
                </w:rPr>
                <w:t>9</w:t>
              </w:r>
            </w:ins>
          </w:p>
        </w:tc>
        <w:tc>
          <w:tcPr>
            <w:tcW w:w="1792" w:type="dxa"/>
            <w:noWrap/>
            <w:hideMark/>
          </w:tcPr>
          <w:p w14:paraId="0C3637A6" w14:textId="77777777" w:rsidR="006871B5" w:rsidRPr="00920004" w:rsidRDefault="006871B5" w:rsidP="00727C9A">
            <w:pPr>
              <w:rPr>
                <w:ins w:id="44879" w:author="phuong vu" w:date="2018-11-30T14:07:00Z"/>
                <w:rPrChange w:id="44880" w:author="phuong vu" w:date="2018-11-30T22:36:00Z">
                  <w:rPr>
                    <w:ins w:id="44881" w:author="phuong vu" w:date="2018-11-30T14:07:00Z"/>
                  </w:rPr>
                </w:rPrChange>
              </w:rPr>
              <w:pPrChange w:id="44882" w:author="phuong vu" w:date="2018-11-30T21:57:00Z">
                <w:pPr>
                  <w:spacing w:line="276" w:lineRule="auto"/>
                </w:pPr>
              </w:pPrChange>
            </w:pPr>
            <w:ins w:id="44883" w:author="phuong vu" w:date="2018-11-30T14:07:00Z">
              <w:r w:rsidRPr="00920004">
                <w:rPr>
                  <w:rPrChange w:id="44884" w:author="phuong vu" w:date="2018-11-30T22:36:00Z">
                    <w:rPr/>
                  </w:rPrChange>
                </w:rPr>
                <w:t>amount</w:t>
              </w:r>
            </w:ins>
          </w:p>
        </w:tc>
        <w:tc>
          <w:tcPr>
            <w:tcW w:w="1130" w:type="dxa"/>
            <w:noWrap/>
            <w:hideMark/>
          </w:tcPr>
          <w:p w14:paraId="17019F91" w14:textId="77777777" w:rsidR="006871B5" w:rsidRPr="00920004" w:rsidRDefault="006871B5" w:rsidP="00727C9A">
            <w:pPr>
              <w:rPr>
                <w:ins w:id="44885" w:author="phuong vu" w:date="2018-11-30T14:07:00Z"/>
                <w:rPrChange w:id="44886" w:author="phuong vu" w:date="2018-11-30T22:36:00Z">
                  <w:rPr>
                    <w:ins w:id="44887" w:author="phuong vu" w:date="2018-11-30T14:07:00Z"/>
                  </w:rPr>
                </w:rPrChange>
              </w:rPr>
              <w:pPrChange w:id="44888" w:author="phuong vu" w:date="2018-11-30T21:57:00Z">
                <w:pPr>
                  <w:spacing w:line="276" w:lineRule="auto"/>
                </w:pPr>
              </w:pPrChange>
            </w:pPr>
            <w:ins w:id="44889" w:author="phuong vu" w:date="2018-11-30T14:07:00Z">
              <w:r w:rsidRPr="00920004">
                <w:rPr>
                  <w:lang w:val="en-US"/>
                  <w:rPrChange w:id="44890" w:author="phuong vu" w:date="2018-11-30T22:36:00Z">
                    <w:rPr>
                      <w:lang w:val="en-US"/>
                    </w:rPr>
                  </w:rPrChange>
                </w:rPr>
                <w:t>double</w:t>
              </w:r>
            </w:ins>
          </w:p>
        </w:tc>
        <w:tc>
          <w:tcPr>
            <w:tcW w:w="869" w:type="dxa"/>
            <w:noWrap/>
            <w:vAlign w:val="center"/>
            <w:hideMark/>
          </w:tcPr>
          <w:p w14:paraId="3453435C" w14:textId="77777777" w:rsidR="006871B5" w:rsidRPr="00920004" w:rsidRDefault="006871B5" w:rsidP="00727C9A">
            <w:pPr>
              <w:jc w:val="center"/>
              <w:rPr>
                <w:ins w:id="44891" w:author="phuong vu" w:date="2018-11-30T14:07:00Z"/>
                <w:rPrChange w:id="44892" w:author="phuong vu" w:date="2018-11-30T22:36:00Z">
                  <w:rPr>
                    <w:ins w:id="44893" w:author="phuong vu" w:date="2018-11-30T14:07:00Z"/>
                  </w:rPr>
                </w:rPrChange>
              </w:rPr>
              <w:pPrChange w:id="44894" w:author="phuong vu" w:date="2018-11-30T21:57:00Z">
                <w:pPr>
                  <w:spacing w:line="276" w:lineRule="auto"/>
                  <w:jc w:val="center"/>
                </w:pPr>
              </w:pPrChange>
            </w:pPr>
          </w:p>
        </w:tc>
        <w:tc>
          <w:tcPr>
            <w:tcW w:w="811" w:type="dxa"/>
            <w:noWrap/>
            <w:vAlign w:val="center"/>
            <w:hideMark/>
          </w:tcPr>
          <w:p w14:paraId="794BF769" w14:textId="77777777" w:rsidR="006871B5" w:rsidRPr="00920004" w:rsidRDefault="006871B5" w:rsidP="00727C9A">
            <w:pPr>
              <w:jc w:val="center"/>
              <w:rPr>
                <w:ins w:id="44895" w:author="phuong vu" w:date="2018-11-30T14:07:00Z"/>
                <w:rPrChange w:id="44896" w:author="phuong vu" w:date="2018-11-30T22:36:00Z">
                  <w:rPr>
                    <w:ins w:id="44897" w:author="phuong vu" w:date="2018-11-30T14:07:00Z"/>
                  </w:rPr>
                </w:rPrChange>
              </w:rPr>
              <w:pPrChange w:id="44898" w:author="phuong vu" w:date="2018-11-30T21:57:00Z">
                <w:pPr>
                  <w:spacing w:line="276" w:lineRule="auto"/>
                  <w:jc w:val="center"/>
                </w:pPr>
              </w:pPrChange>
            </w:pPr>
          </w:p>
        </w:tc>
        <w:tc>
          <w:tcPr>
            <w:tcW w:w="1226" w:type="dxa"/>
            <w:noWrap/>
            <w:vAlign w:val="center"/>
            <w:hideMark/>
          </w:tcPr>
          <w:p w14:paraId="725F72EC" w14:textId="77777777" w:rsidR="006871B5" w:rsidRPr="00920004" w:rsidRDefault="006871B5" w:rsidP="00727C9A">
            <w:pPr>
              <w:jc w:val="center"/>
              <w:rPr>
                <w:ins w:id="44899" w:author="phuong vu" w:date="2018-11-30T14:07:00Z"/>
                <w:rPrChange w:id="44900" w:author="phuong vu" w:date="2018-11-30T22:36:00Z">
                  <w:rPr>
                    <w:ins w:id="44901" w:author="phuong vu" w:date="2018-11-30T14:07:00Z"/>
                  </w:rPr>
                </w:rPrChange>
              </w:rPr>
              <w:pPrChange w:id="44902" w:author="phuong vu" w:date="2018-11-30T21:57:00Z">
                <w:pPr>
                  <w:spacing w:line="276" w:lineRule="auto"/>
                  <w:jc w:val="center"/>
                </w:pPr>
              </w:pPrChange>
            </w:pPr>
          </w:p>
        </w:tc>
        <w:tc>
          <w:tcPr>
            <w:tcW w:w="2262" w:type="dxa"/>
            <w:noWrap/>
            <w:hideMark/>
          </w:tcPr>
          <w:p w14:paraId="52C8CAA2" w14:textId="77777777" w:rsidR="006871B5" w:rsidRPr="00920004" w:rsidRDefault="006871B5" w:rsidP="00727C9A">
            <w:pPr>
              <w:rPr>
                <w:ins w:id="44903" w:author="phuong vu" w:date="2018-11-30T14:07:00Z"/>
                <w:lang w:val="en-US"/>
                <w:rPrChange w:id="44904" w:author="phuong vu" w:date="2018-11-30T22:36:00Z">
                  <w:rPr>
                    <w:ins w:id="44905" w:author="phuong vu" w:date="2018-11-30T14:07:00Z"/>
                    <w:lang w:val="en-US"/>
                  </w:rPr>
                </w:rPrChange>
              </w:rPr>
              <w:pPrChange w:id="44906" w:author="phuong vu" w:date="2018-11-30T21:57:00Z">
                <w:pPr>
                  <w:spacing w:line="276" w:lineRule="auto"/>
                </w:pPr>
              </w:pPrChange>
            </w:pPr>
            <w:ins w:id="44907" w:author="phuong vu" w:date="2018-11-30T14:07:00Z">
              <w:r w:rsidRPr="00920004">
                <w:rPr>
                  <w:rPrChange w:id="44908" w:author="phuong vu" w:date="2018-11-30T22:36:00Z">
                    <w:rPr/>
                  </w:rPrChange>
                </w:rPr>
                <w:t>Số lượng quần</w:t>
              </w:r>
              <w:r w:rsidRPr="00920004">
                <w:rPr>
                  <w:lang w:val="en-US"/>
                  <w:rPrChange w:id="44909" w:author="phuong vu" w:date="2018-11-30T22:36:00Z">
                    <w:rPr>
                      <w:lang w:val="en-US"/>
                    </w:rPr>
                  </w:rPrChange>
                </w:rPr>
                <w:t xml:space="preserve"> áo</w:t>
              </w:r>
            </w:ins>
          </w:p>
        </w:tc>
      </w:tr>
      <w:tr w:rsidR="006871B5" w:rsidRPr="00920004" w14:paraId="2E03DEFE" w14:textId="77777777" w:rsidTr="006871B5">
        <w:trPr>
          <w:trHeight w:val="300"/>
          <w:ins w:id="44910" w:author="phuong vu" w:date="2018-11-30T14:07:00Z"/>
        </w:trPr>
        <w:tc>
          <w:tcPr>
            <w:tcW w:w="687" w:type="dxa"/>
            <w:noWrap/>
            <w:hideMark/>
          </w:tcPr>
          <w:p w14:paraId="6F0F7C3E" w14:textId="77777777" w:rsidR="006871B5" w:rsidRPr="00920004" w:rsidRDefault="006871B5" w:rsidP="00BD0851">
            <w:pPr>
              <w:spacing w:before="240" w:line="0" w:lineRule="atLeast"/>
              <w:rPr>
                <w:ins w:id="44911" w:author="phuong vu" w:date="2018-11-30T14:07:00Z"/>
                <w:rPrChange w:id="44912" w:author="phuong vu" w:date="2018-11-30T22:36:00Z">
                  <w:rPr>
                    <w:ins w:id="44913" w:author="phuong vu" w:date="2018-11-30T14:07:00Z"/>
                  </w:rPr>
                </w:rPrChange>
              </w:rPr>
              <w:pPrChange w:id="44914" w:author="phuong vu" w:date="2018-11-30T14:16:00Z">
                <w:pPr>
                  <w:spacing w:line="276" w:lineRule="auto"/>
                </w:pPr>
              </w:pPrChange>
            </w:pPr>
            <w:ins w:id="44915" w:author="phuong vu" w:date="2018-11-30T14:07:00Z">
              <w:r w:rsidRPr="00920004">
                <w:rPr>
                  <w:rPrChange w:id="44916" w:author="phuong vu" w:date="2018-11-30T22:36:00Z">
                    <w:rPr/>
                  </w:rPrChange>
                </w:rPr>
                <w:t>10</w:t>
              </w:r>
            </w:ins>
          </w:p>
        </w:tc>
        <w:tc>
          <w:tcPr>
            <w:tcW w:w="1792" w:type="dxa"/>
            <w:noWrap/>
            <w:hideMark/>
          </w:tcPr>
          <w:p w14:paraId="401E54A1" w14:textId="77777777" w:rsidR="006871B5" w:rsidRPr="00920004" w:rsidRDefault="006871B5" w:rsidP="00727C9A">
            <w:pPr>
              <w:rPr>
                <w:ins w:id="44917" w:author="phuong vu" w:date="2018-11-30T14:07:00Z"/>
                <w:lang w:val="en-US"/>
                <w:rPrChange w:id="44918" w:author="phuong vu" w:date="2018-11-30T22:36:00Z">
                  <w:rPr>
                    <w:ins w:id="44919" w:author="phuong vu" w:date="2018-11-30T14:07:00Z"/>
                    <w:lang w:val="en-US"/>
                  </w:rPr>
                </w:rPrChange>
              </w:rPr>
              <w:pPrChange w:id="44920" w:author="phuong vu" w:date="2018-11-30T21:57:00Z">
                <w:pPr>
                  <w:spacing w:line="276" w:lineRule="auto"/>
                </w:pPr>
              </w:pPrChange>
            </w:pPr>
            <w:ins w:id="44921" w:author="phuong vu" w:date="2018-11-30T14:07:00Z">
              <w:r w:rsidRPr="00920004">
                <w:rPr>
                  <w:lang w:val="en-US"/>
                  <w:rPrChange w:id="44922" w:author="phuong vu" w:date="2018-11-30T22:36:00Z">
                    <w:rPr>
                      <w:lang w:val="en-US"/>
                    </w:rPr>
                  </w:rPrChange>
                </w:rPr>
                <w:t>status</w:t>
              </w:r>
            </w:ins>
          </w:p>
        </w:tc>
        <w:tc>
          <w:tcPr>
            <w:tcW w:w="1130" w:type="dxa"/>
            <w:noWrap/>
            <w:hideMark/>
          </w:tcPr>
          <w:p w14:paraId="66A172F0" w14:textId="49C4B63B" w:rsidR="006871B5" w:rsidRPr="00920004" w:rsidRDefault="00E452E5" w:rsidP="00727C9A">
            <w:pPr>
              <w:rPr>
                <w:ins w:id="44923" w:author="phuong vu" w:date="2018-11-30T14:07:00Z"/>
                <w:rPrChange w:id="44924" w:author="phuong vu" w:date="2018-11-30T22:36:00Z">
                  <w:rPr>
                    <w:ins w:id="44925" w:author="phuong vu" w:date="2018-11-30T14:07:00Z"/>
                  </w:rPr>
                </w:rPrChange>
              </w:rPr>
              <w:pPrChange w:id="44926" w:author="phuong vu" w:date="2018-11-30T21:57:00Z">
                <w:pPr>
                  <w:spacing w:line="276" w:lineRule="auto"/>
                </w:pPr>
              </w:pPrChange>
            </w:pPr>
            <w:ins w:id="44927" w:author="phuong vu" w:date="2018-11-30T21:53:00Z">
              <w:r w:rsidRPr="00920004">
                <w:rPr>
                  <w:rPrChange w:id="44928" w:author="phuong vu" w:date="2018-11-30T22:36:00Z">
                    <w:rPr/>
                  </w:rPrChange>
                </w:rPr>
                <w:t>varchar</w:t>
              </w:r>
            </w:ins>
          </w:p>
        </w:tc>
        <w:tc>
          <w:tcPr>
            <w:tcW w:w="869" w:type="dxa"/>
            <w:noWrap/>
            <w:vAlign w:val="center"/>
            <w:hideMark/>
          </w:tcPr>
          <w:p w14:paraId="5AC341D8" w14:textId="77777777" w:rsidR="006871B5" w:rsidRPr="00920004" w:rsidRDefault="006871B5" w:rsidP="00727C9A">
            <w:pPr>
              <w:jc w:val="center"/>
              <w:rPr>
                <w:ins w:id="44929" w:author="phuong vu" w:date="2018-11-30T14:07:00Z"/>
                <w:rPrChange w:id="44930" w:author="phuong vu" w:date="2018-11-30T22:36:00Z">
                  <w:rPr>
                    <w:ins w:id="44931" w:author="phuong vu" w:date="2018-11-30T14:07:00Z"/>
                  </w:rPr>
                </w:rPrChange>
              </w:rPr>
              <w:pPrChange w:id="44932" w:author="phuong vu" w:date="2018-11-30T21:57:00Z">
                <w:pPr>
                  <w:spacing w:line="276" w:lineRule="auto"/>
                  <w:jc w:val="center"/>
                </w:pPr>
              </w:pPrChange>
            </w:pPr>
          </w:p>
        </w:tc>
        <w:tc>
          <w:tcPr>
            <w:tcW w:w="811" w:type="dxa"/>
            <w:noWrap/>
            <w:vAlign w:val="center"/>
            <w:hideMark/>
          </w:tcPr>
          <w:p w14:paraId="0FC1E173" w14:textId="77777777" w:rsidR="006871B5" w:rsidRPr="00920004" w:rsidRDefault="006871B5" w:rsidP="00727C9A">
            <w:pPr>
              <w:jc w:val="center"/>
              <w:rPr>
                <w:ins w:id="44933" w:author="phuong vu" w:date="2018-11-30T14:07:00Z"/>
                <w:rPrChange w:id="44934" w:author="phuong vu" w:date="2018-11-30T22:36:00Z">
                  <w:rPr>
                    <w:ins w:id="44935" w:author="phuong vu" w:date="2018-11-30T14:07:00Z"/>
                  </w:rPr>
                </w:rPrChange>
              </w:rPr>
              <w:pPrChange w:id="44936" w:author="phuong vu" w:date="2018-11-30T21:57:00Z">
                <w:pPr>
                  <w:spacing w:line="276" w:lineRule="auto"/>
                  <w:jc w:val="center"/>
                </w:pPr>
              </w:pPrChange>
            </w:pPr>
          </w:p>
        </w:tc>
        <w:tc>
          <w:tcPr>
            <w:tcW w:w="1226" w:type="dxa"/>
            <w:noWrap/>
            <w:vAlign w:val="center"/>
            <w:hideMark/>
          </w:tcPr>
          <w:p w14:paraId="1BF2B46C" w14:textId="77777777" w:rsidR="006871B5" w:rsidRPr="00920004" w:rsidRDefault="006871B5" w:rsidP="00727C9A">
            <w:pPr>
              <w:jc w:val="center"/>
              <w:rPr>
                <w:ins w:id="44937" w:author="phuong vu" w:date="2018-11-30T14:07:00Z"/>
                <w:rPrChange w:id="44938" w:author="phuong vu" w:date="2018-11-30T22:36:00Z">
                  <w:rPr>
                    <w:ins w:id="44939" w:author="phuong vu" w:date="2018-11-30T14:07:00Z"/>
                  </w:rPr>
                </w:rPrChange>
              </w:rPr>
              <w:pPrChange w:id="44940" w:author="phuong vu" w:date="2018-11-30T21:57:00Z">
                <w:pPr>
                  <w:spacing w:line="276" w:lineRule="auto"/>
                  <w:jc w:val="center"/>
                </w:pPr>
              </w:pPrChange>
            </w:pPr>
          </w:p>
        </w:tc>
        <w:tc>
          <w:tcPr>
            <w:tcW w:w="2262" w:type="dxa"/>
            <w:noWrap/>
            <w:hideMark/>
          </w:tcPr>
          <w:p w14:paraId="49005D30" w14:textId="77777777" w:rsidR="006871B5" w:rsidRPr="00920004" w:rsidRDefault="006871B5" w:rsidP="00727C9A">
            <w:pPr>
              <w:rPr>
                <w:ins w:id="44941" w:author="phuong vu" w:date="2018-11-30T14:07:00Z"/>
                <w:lang w:val="en-US"/>
                <w:rPrChange w:id="44942" w:author="phuong vu" w:date="2018-11-30T22:36:00Z">
                  <w:rPr>
                    <w:ins w:id="44943" w:author="phuong vu" w:date="2018-11-30T14:07:00Z"/>
                    <w:lang w:val="en-US"/>
                  </w:rPr>
                </w:rPrChange>
              </w:rPr>
              <w:pPrChange w:id="44944" w:author="phuong vu" w:date="2018-11-30T21:57:00Z">
                <w:pPr>
                  <w:keepNext/>
                  <w:spacing w:line="276" w:lineRule="auto"/>
                </w:pPr>
              </w:pPrChange>
            </w:pPr>
            <w:ins w:id="44945" w:author="phuong vu" w:date="2018-11-30T14:07:00Z">
              <w:r w:rsidRPr="00920004">
                <w:rPr>
                  <w:lang w:val="en-US"/>
                  <w:rPrChange w:id="44946" w:author="phuong vu" w:date="2018-11-30T22:36:00Z">
                    <w:rPr>
                      <w:lang w:val="en-US"/>
                    </w:rPr>
                  </w:rPrChange>
                </w:rPr>
                <w:t>Trạng thái</w:t>
              </w:r>
            </w:ins>
          </w:p>
        </w:tc>
      </w:tr>
    </w:tbl>
    <w:p w14:paraId="0756F211" w14:textId="32C23EEC" w:rsidR="00BD0851" w:rsidRPr="00920004" w:rsidRDefault="006871B5" w:rsidP="00A17FA5">
      <w:pPr>
        <w:pStyle w:val="Caption"/>
        <w:rPr>
          <w:ins w:id="44947" w:author="phuong vu" w:date="2018-11-30T14:07:00Z"/>
          <w:rPrChange w:id="44948" w:author="phuong vu" w:date="2018-11-30T22:36:00Z">
            <w:rPr>
              <w:ins w:id="44949" w:author="phuong vu" w:date="2018-11-30T14:07:00Z"/>
            </w:rPr>
          </w:rPrChange>
        </w:rPr>
        <w:pPrChange w:id="44950" w:author="phuong vu" w:date="2018-11-30T22:42:00Z">
          <w:pPr>
            <w:pStyle w:val="Caption"/>
          </w:pPr>
        </w:pPrChange>
      </w:pPr>
      <w:bookmarkStart w:id="44951" w:name="_Toc531381681"/>
      <w:ins w:id="44952" w:author="phuong vu" w:date="2018-11-30T14:07:00Z">
        <w:r w:rsidRPr="00920004">
          <w:rPr>
            <w:rPrChange w:id="44953" w:author="phuong vu" w:date="2018-11-30T22:36:00Z">
              <w:rPr/>
            </w:rPrChange>
          </w:rPr>
          <w:t xml:space="preserve">Bảng </w:t>
        </w:r>
      </w:ins>
      <w:ins w:id="44954" w:author="phuong vu" w:date="2018-11-30T14:54:00Z">
        <w:r w:rsidR="00D632EE" w:rsidRPr="00920004">
          <w:rPr>
            <w:rPrChange w:id="44955" w:author="phuong vu" w:date="2018-11-30T22:36:00Z">
              <w:rPr/>
            </w:rPrChange>
          </w:rPr>
          <w:fldChar w:fldCharType="begin"/>
        </w:r>
        <w:r w:rsidR="00D632EE" w:rsidRPr="00920004">
          <w:rPr>
            <w:rPrChange w:id="44956" w:author="phuong vu" w:date="2018-11-30T22:36:00Z">
              <w:rPr/>
            </w:rPrChange>
          </w:rPr>
          <w:instrText xml:space="preserve"> STYLEREF 1 \s </w:instrText>
        </w:r>
      </w:ins>
      <w:r w:rsidR="00D632EE" w:rsidRPr="00920004">
        <w:rPr>
          <w:rPrChange w:id="44957" w:author="phuong vu" w:date="2018-11-30T22:36:00Z">
            <w:rPr/>
          </w:rPrChange>
        </w:rPr>
        <w:fldChar w:fldCharType="separate"/>
      </w:r>
      <w:r w:rsidR="00B5490C">
        <w:rPr>
          <w:noProof/>
        </w:rPr>
        <w:t>4</w:t>
      </w:r>
      <w:ins w:id="44958" w:author="phuong vu" w:date="2018-11-30T14:54:00Z">
        <w:r w:rsidR="00D632EE" w:rsidRPr="00920004">
          <w:rPr>
            <w:rPrChange w:id="44959" w:author="phuong vu" w:date="2018-11-30T22:36:00Z">
              <w:rPr/>
            </w:rPrChange>
          </w:rPr>
          <w:fldChar w:fldCharType="end"/>
        </w:r>
        <w:r w:rsidR="00D632EE" w:rsidRPr="00920004">
          <w:rPr>
            <w:rPrChange w:id="44960" w:author="phuong vu" w:date="2018-11-30T22:36:00Z">
              <w:rPr/>
            </w:rPrChange>
          </w:rPr>
          <w:t>.</w:t>
        </w:r>
        <w:r w:rsidR="00D632EE" w:rsidRPr="00920004">
          <w:rPr>
            <w:rPrChange w:id="44961" w:author="phuong vu" w:date="2018-11-30T22:36:00Z">
              <w:rPr/>
            </w:rPrChange>
          </w:rPr>
          <w:fldChar w:fldCharType="begin"/>
        </w:r>
        <w:r w:rsidR="00D632EE" w:rsidRPr="00920004">
          <w:rPr>
            <w:rPrChange w:id="44962" w:author="phuong vu" w:date="2018-11-30T22:36:00Z">
              <w:rPr/>
            </w:rPrChange>
          </w:rPr>
          <w:instrText xml:space="preserve"> SEQ Bảng \* ARABIC \s 1 </w:instrText>
        </w:r>
      </w:ins>
      <w:r w:rsidR="00D632EE" w:rsidRPr="00920004">
        <w:rPr>
          <w:rPrChange w:id="44963" w:author="phuong vu" w:date="2018-11-30T22:36:00Z">
            <w:rPr/>
          </w:rPrChange>
        </w:rPr>
        <w:fldChar w:fldCharType="separate"/>
      </w:r>
      <w:ins w:id="44964" w:author="phuong vu" w:date="2018-11-30T22:44:00Z">
        <w:r w:rsidR="00B5490C">
          <w:rPr>
            <w:noProof/>
          </w:rPr>
          <w:t>44</w:t>
        </w:r>
      </w:ins>
      <w:ins w:id="44965" w:author="phuong vu" w:date="2018-11-30T14:54:00Z">
        <w:r w:rsidR="00D632EE" w:rsidRPr="00920004">
          <w:rPr>
            <w:rPrChange w:id="44966" w:author="phuong vu" w:date="2018-11-30T22:36:00Z">
              <w:rPr/>
            </w:rPrChange>
          </w:rPr>
          <w:fldChar w:fldCharType="end"/>
        </w:r>
      </w:ins>
      <w:ins w:id="44967" w:author="phuong vu" w:date="2018-11-30T14:07:00Z">
        <w:r w:rsidRPr="00920004">
          <w:rPr>
            <w:rPrChange w:id="44968" w:author="phuong vu" w:date="2018-11-30T22:36:00Z">
              <w:rPr/>
            </w:rPrChange>
          </w:rPr>
          <w:t xml:space="preserve"> Bảng chi tiết túi giặt</w:t>
        </w:r>
        <w:bookmarkEnd w:id="44951"/>
      </w:ins>
    </w:p>
    <w:p w14:paraId="27DCC9FD" w14:textId="77777777" w:rsidR="006871B5" w:rsidRPr="00920004" w:rsidRDefault="006871B5" w:rsidP="00BD0851">
      <w:pPr>
        <w:spacing w:before="240" w:line="0" w:lineRule="atLeast"/>
        <w:rPr>
          <w:ins w:id="44969" w:author="phuong vu" w:date="2018-11-30T14:07:00Z"/>
          <w:b/>
          <w:lang w:val="en-US"/>
          <w:rPrChange w:id="44970" w:author="phuong vu" w:date="2018-11-30T22:36:00Z">
            <w:rPr>
              <w:ins w:id="44971" w:author="phuong vu" w:date="2018-11-30T14:07:00Z"/>
              <w:b/>
              <w:lang w:val="en-US"/>
            </w:rPr>
          </w:rPrChange>
        </w:rPr>
        <w:pPrChange w:id="44972" w:author="phuong vu" w:date="2018-11-30T14:16:00Z">
          <w:pPr/>
        </w:pPrChange>
      </w:pPr>
      <w:ins w:id="44973" w:author="phuong vu" w:date="2018-11-30T14:07:00Z">
        <w:r w:rsidRPr="00920004">
          <w:rPr>
            <w:b/>
            <w:lang w:val="en-US"/>
            <w:rPrChange w:id="44974" w:author="phuong vu" w:date="2018-11-30T22:36:00Z">
              <w:rPr>
                <w:b/>
                <w:lang w:val="en-US"/>
              </w:rPr>
            </w:rPrChange>
          </w:rPr>
          <w:lastRenderedPageBreak/>
          <w:t>BẢNG WASHING_MACHINE</w:t>
        </w:r>
      </w:ins>
    </w:p>
    <w:tbl>
      <w:tblPr>
        <w:tblStyle w:val="TableGrid"/>
        <w:tblW w:w="8725" w:type="dxa"/>
        <w:tblLook w:val="04A0" w:firstRow="1" w:lastRow="0" w:firstColumn="1" w:lastColumn="0" w:noHBand="0" w:noVBand="1"/>
        <w:tblPrChange w:id="44975" w:author="phuong vu" w:date="2018-11-30T14:18:00Z">
          <w:tblPr>
            <w:tblStyle w:val="TableGrid"/>
            <w:tblW w:w="9479" w:type="dxa"/>
            <w:tblLook w:val="04A0" w:firstRow="1" w:lastRow="0" w:firstColumn="1" w:lastColumn="0" w:noHBand="0" w:noVBand="1"/>
          </w:tblPr>
        </w:tblPrChange>
      </w:tblPr>
      <w:tblGrid>
        <w:gridCol w:w="708"/>
        <w:gridCol w:w="2484"/>
        <w:gridCol w:w="1300"/>
        <w:gridCol w:w="1098"/>
        <w:gridCol w:w="838"/>
        <w:gridCol w:w="823"/>
        <w:gridCol w:w="1474"/>
        <w:tblGridChange w:id="44976">
          <w:tblGrid>
            <w:gridCol w:w="708"/>
            <w:gridCol w:w="2484"/>
            <w:gridCol w:w="1300"/>
            <w:gridCol w:w="1098"/>
            <w:gridCol w:w="838"/>
            <w:gridCol w:w="823"/>
            <w:gridCol w:w="2228"/>
          </w:tblGrid>
        </w:tblGridChange>
      </w:tblGrid>
      <w:tr w:rsidR="006871B5" w:rsidRPr="00920004" w14:paraId="0F8B78D7" w14:textId="77777777" w:rsidTr="00BD0851">
        <w:trPr>
          <w:trHeight w:val="300"/>
          <w:ins w:id="44977" w:author="phuong vu" w:date="2018-11-30T14:07:00Z"/>
          <w:trPrChange w:id="44978" w:author="phuong vu" w:date="2018-11-30T14:18:00Z">
            <w:trPr>
              <w:trHeight w:val="300"/>
            </w:trPr>
          </w:trPrChange>
        </w:trPr>
        <w:tc>
          <w:tcPr>
            <w:tcW w:w="708" w:type="dxa"/>
            <w:noWrap/>
            <w:vAlign w:val="center"/>
            <w:hideMark/>
            <w:tcPrChange w:id="44979" w:author="phuong vu" w:date="2018-11-30T14:18:00Z">
              <w:tcPr>
                <w:tcW w:w="708" w:type="dxa"/>
                <w:noWrap/>
                <w:vAlign w:val="center"/>
                <w:hideMark/>
              </w:tcPr>
            </w:tcPrChange>
          </w:tcPr>
          <w:p w14:paraId="5C3DA5FB" w14:textId="77777777" w:rsidR="006871B5" w:rsidRPr="00920004" w:rsidRDefault="006871B5" w:rsidP="00BD0851">
            <w:pPr>
              <w:spacing w:before="240" w:line="0" w:lineRule="atLeast"/>
              <w:jc w:val="center"/>
              <w:rPr>
                <w:ins w:id="44980" w:author="phuong vu" w:date="2018-11-30T14:07:00Z"/>
                <w:b/>
                <w:bCs/>
                <w:rPrChange w:id="44981" w:author="phuong vu" w:date="2018-11-30T22:36:00Z">
                  <w:rPr>
                    <w:ins w:id="44982" w:author="phuong vu" w:date="2018-11-30T14:07:00Z"/>
                    <w:b/>
                    <w:bCs/>
                  </w:rPr>
                </w:rPrChange>
              </w:rPr>
              <w:pPrChange w:id="44983" w:author="phuong vu" w:date="2018-11-30T14:16:00Z">
                <w:pPr>
                  <w:spacing w:line="276" w:lineRule="auto"/>
                  <w:jc w:val="center"/>
                </w:pPr>
              </w:pPrChange>
            </w:pPr>
            <w:ins w:id="44984" w:author="phuong vu" w:date="2018-11-30T14:07:00Z">
              <w:r w:rsidRPr="00920004">
                <w:rPr>
                  <w:b/>
                  <w:bCs/>
                  <w:lang w:val="da-DK"/>
                  <w:rPrChange w:id="44985" w:author="phuong vu" w:date="2018-11-30T22:36:00Z">
                    <w:rPr>
                      <w:b/>
                      <w:bCs/>
                      <w:lang w:val="da-DK"/>
                    </w:rPr>
                  </w:rPrChange>
                </w:rPr>
                <w:t>STT</w:t>
              </w:r>
            </w:ins>
          </w:p>
        </w:tc>
        <w:tc>
          <w:tcPr>
            <w:tcW w:w="2484" w:type="dxa"/>
            <w:noWrap/>
            <w:vAlign w:val="center"/>
            <w:hideMark/>
            <w:tcPrChange w:id="44986" w:author="phuong vu" w:date="2018-11-30T14:18:00Z">
              <w:tcPr>
                <w:tcW w:w="2484" w:type="dxa"/>
                <w:noWrap/>
                <w:vAlign w:val="center"/>
                <w:hideMark/>
              </w:tcPr>
            </w:tcPrChange>
          </w:tcPr>
          <w:p w14:paraId="44157B6E" w14:textId="77777777" w:rsidR="006871B5" w:rsidRPr="00920004" w:rsidRDefault="006871B5" w:rsidP="00BD0851">
            <w:pPr>
              <w:spacing w:before="240" w:line="0" w:lineRule="atLeast"/>
              <w:jc w:val="center"/>
              <w:rPr>
                <w:ins w:id="44987" w:author="phuong vu" w:date="2018-11-30T14:07:00Z"/>
                <w:b/>
                <w:bCs/>
                <w:rPrChange w:id="44988" w:author="phuong vu" w:date="2018-11-30T22:36:00Z">
                  <w:rPr>
                    <w:ins w:id="44989" w:author="phuong vu" w:date="2018-11-30T14:07:00Z"/>
                    <w:b/>
                    <w:bCs/>
                  </w:rPr>
                </w:rPrChange>
              </w:rPr>
              <w:pPrChange w:id="44990" w:author="phuong vu" w:date="2018-11-30T14:16:00Z">
                <w:pPr>
                  <w:spacing w:line="276" w:lineRule="auto"/>
                  <w:jc w:val="center"/>
                </w:pPr>
              </w:pPrChange>
            </w:pPr>
            <w:ins w:id="44991" w:author="phuong vu" w:date="2018-11-30T14:07:00Z">
              <w:r w:rsidRPr="00920004">
                <w:rPr>
                  <w:b/>
                  <w:bCs/>
                  <w:lang w:val="da-DK"/>
                  <w:rPrChange w:id="44992" w:author="phuong vu" w:date="2018-11-30T22:36:00Z">
                    <w:rPr>
                      <w:b/>
                      <w:bCs/>
                      <w:lang w:val="da-DK"/>
                    </w:rPr>
                  </w:rPrChange>
                </w:rPr>
                <w:t>Tên trường</w:t>
              </w:r>
            </w:ins>
          </w:p>
        </w:tc>
        <w:tc>
          <w:tcPr>
            <w:tcW w:w="1300" w:type="dxa"/>
            <w:noWrap/>
            <w:vAlign w:val="center"/>
            <w:hideMark/>
            <w:tcPrChange w:id="44993" w:author="phuong vu" w:date="2018-11-30T14:18:00Z">
              <w:tcPr>
                <w:tcW w:w="1300" w:type="dxa"/>
                <w:noWrap/>
                <w:vAlign w:val="center"/>
                <w:hideMark/>
              </w:tcPr>
            </w:tcPrChange>
          </w:tcPr>
          <w:p w14:paraId="072CFE5C" w14:textId="77777777" w:rsidR="006871B5" w:rsidRPr="00920004" w:rsidRDefault="006871B5" w:rsidP="00BD0851">
            <w:pPr>
              <w:spacing w:before="240" w:line="0" w:lineRule="atLeast"/>
              <w:jc w:val="center"/>
              <w:rPr>
                <w:ins w:id="44994" w:author="phuong vu" w:date="2018-11-30T14:07:00Z"/>
                <w:b/>
                <w:bCs/>
                <w:rPrChange w:id="44995" w:author="phuong vu" w:date="2018-11-30T22:36:00Z">
                  <w:rPr>
                    <w:ins w:id="44996" w:author="phuong vu" w:date="2018-11-30T14:07:00Z"/>
                    <w:b/>
                    <w:bCs/>
                  </w:rPr>
                </w:rPrChange>
              </w:rPr>
              <w:pPrChange w:id="44997" w:author="phuong vu" w:date="2018-11-30T14:16:00Z">
                <w:pPr>
                  <w:spacing w:line="276" w:lineRule="auto"/>
                  <w:jc w:val="center"/>
                </w:pPr>
              </w:pPrChange>
            </w:pPr>
            <w:ins w:id="44998" w:author="phuong vu" w:date="2018-11-30T14:07:00Z">
              <w:r w:rsidRPr="00920004">
                <w:rPr>
                  <w:b/>
                  <w:bCs/>
                  <w:lang w:val="da-DK"/>
                  <w:rPrChange w:id="44999" w:author="phuong vu" w:date="2018-11-30T22:36:00Z">
                    <w:rPr>
                      <w:b/>
                      <w:bCs/>
                      <w:lang w:val="da-DK"/>
                    </w:rPr>
                  </w:rPrChange>
                </w:rPr>
                <w:t>Kiểu</w:t>
              </w:r>
            </w:ins>
          </w:p>
        </w:tc>
        <w:tc>
          <w:tcPr>
            <w:tcW w:w="1098" w:type="dxa"/>
            <w:noWrap/>
            <w:vAlign w:val="center"/>
            <w:hideMark/>
            <w:tcPrChange w:id="45000" w:author="phuong vu" w:date="2018-11-30T14:18:00Z">
              <w:tcPr>
                <w:tcW w:w="1098" w:type="dxa"/>
                <w:noWrap/>
                <w:vAlign w:val="center"/>
                <w:hideMark/>
              </w:tcPr>
            </w:tcPrChange>
          </w:tcPr>
          <w:p w14:paraId="6426C944" w14:textId="77777777" w:rsidR="006871B5" w:rsidRPr="00920004" w:rsidRDefault="006871B5" w:rsidP="00BD0851">
            <w:pPr>
              <w:spacing w:before="240" w:line="0" w:lineRule="atLeast"/>
              <w:jc w:val="center"/>
              <w:rPr>
                <w:ins w:id="45001" w:author="phuong vu" w:date="2018-11-30T14:07:00Z"/>
                <w:b/>
                <w:bCs/>
                <w:rPrChange w:id="45002" w:author="phuong vu" w:date="2018-11-30T22:36:00Z">
                  <w:rPr>
                    <w:ins w:id="45003" w:author="phuong vu" w:date="2018-11-30T14:07:00Z"/>
                    <w:b/>
                    <w:bCs/>
                  </w:rPr>
                </w:rPrChange>
              </w:rPr>
              <w:pPrChange w:id="45004" w:author="phuong vu" w:date="2018-11-30T14:16:00Z">
                <w:pPr>
                  <w:spacing w:line="276" w:lineRule="auto"/>
                  <w:jc w:val="center"/>
                </w:pPr>
              </w:pPrChange>
            </w:pPr>
            <w:ins w:id="45005" w:author="phuong vu" w:date="2018-11-30T14:07:00Z">
              <w:r w:rsidRPr="00920004">
                <w:rPr>
                  <w:b/>
                  <w:bCs/>
                  <w:lang w:val="da-DK"/>
                  <w:rPrChange w:id="45006" w:author="phuong vu" w:date="2018-11-30T22:36:00Z">
                    <w:rPr>
                      <w:b/>
                      <w:bCs/>
                      <w:lang w:val="da-DK"/>
                    </w:rPr>
                  </w:rPrChange>
                </w:rPr>
                <w:t>Chấp nhận Null</w:t>
              </w:r>
            </w:ins>
          </w:p>
        </w:tc>
        <w:tc>
          <w:tcPr>
            <w:tcW w:w="838" w:type="dxa"/>
            <w:noWrap/>
            <w:vAlign w:val="center"/>
            <w:hideMark/>
            <w:tcPrChange w:id="45007" w:author="phuong vu" w:date="2018-11-30T14:18:00Z">
              <w:tcPr>
                <w:tcW w:w="838" w:type="dxa"/>
                <w:noWrap/>
                <w:vAlign w:val="center"/>
                <w:hideMark/>
              </w:tcPr>
            </w:tcPrChange>
          </w:tcPr>
          <w:p w14:paraId="3F04183C" w14:textId="77777777" w:rsidR="006871B5" w:rsidRPr="00920004" w:rsidRDefault="006871B5" w:rsidP="00BD0851">
            <w:pPr>
              <w:spacing w:before="240" w:line="0" w:lineRule="atLeast"/>
              <w:jc w:val="center"/>
              <w:rPr>
                <w:ins w:id="45008" w:author="phuong vu" w:date="2018-11-30T14:07:00Z"/>
                <w:b/>
                <w:bCs/>
                <w:rPrChange w:id="45009" w:author="phuong vu" w:date="2018-11-30T22:36:00Z">
                  <w:rPr>
                    <w:ins w:id="45010" w:author="phuong vu" w:date="2018-11-30T14:07:00Z"/>
                    <w:b/>
                    <w:bCs/>
                  </w:rPr>
                </w:rPrChange>
              </w:rPr>
              <w:pPrChange w:id="45011" w:author="phuong vu" w:date="2018-11-30T14:16:00Z">
                <w:pPr>
                  <w:spacing w:line="276" w:lineRule="auto"/>
                  <w:jc w:val="center"/>
                </w:pPr>
              </w:pPrChange>
            </w:pPr>
            <w:ins w:id="45012" w:author="phuong vu" w:date="2018-11-30T14:07:00Z">
              <w:r w:rsidRPr="00920004">
                <w:rPr>
                  <w:b/>
                  <w:bCs/>
                  <w:lang w:val="da-DK"/>
                  <w:rPrChange w:id="45013" w:author="phuong vu" w:date="2018-11-30T22:36:00Z">
                    <w:rPr>
                      <w:b/>
                      <w:bCs/>
                      <w:lang w:val="da-DK"/>
                    </w:rPr>
                  </w:rPrChange>
                </w:rPr>
                <w:t>Khóa chính</w:t>
              </w:r>
            </w:ins>
          </w:p>
        </w:tc>
        <w:tc>
          <w:tcPr>
            <w:tcW w:w="823" w:type="dxa"/>
            <w:noWrap/>
            <w:vAlign w:val="center"/>
            <w:hideMark/>
            <w:tcPrChange w:id="45014" w:author="phuong vu" w:date="2018-11-30T14:18:00Z">
              <w:tcPr>
                <w:tcW w:w="823" w:type="dxa"/>
                <w:noWrap/>
                <w:vAlign w:val="center"/>
                <w:hideMark/>
              </w:tcPr>
            </w:tcPrChange>
          </w:tcPr>
          <w:p w14:paraId="1B228A2B" w14:textId="77777777" w:rsidR="006871B5" w:rsidRPr="00920004" w:rsidRDefault="006871B5" w:rsidP="00BD0851">
            <w:pPr>
              <w:spacing w:before="240" w:line="0" w:lineRule="atLeast"/>
              <w:jc w:val="center"/>
              <w:rPr>
                <w:ins w:id="45015" w:author="phuong vu" w:date="2018-11-30T14:07:00Z"/>
                <w:b/>
                <w:bCs/>
                <w:rPrChange w:id="45016" w:author="phuong vu" w:date="2018-11-30T22:36:00Z">
                  <w:rPr>
                    <w:ins w:id="45017" w:author="phuong vu" w:date="2018-11-30T14:07:00Z"/>
                    <w:b/>
                    <w:bCs/>
                  </w:rPr>
                </w:rPrChange>
              </w:rPr>
              <w:pPrChange w:id="45018" w:author="phuong vu" w:date="2018-11-30T14:16:00Z">
                <w:pPr>
                  <w:spacing w:line="276" w:lineRule="auto"/>
                  <w:jc w:val="center"/>
                </w:pPr>
              </w:pPrChange>
            </w:pPr>
            <w:ins w:id="45019" w:author="phuong vu" w:date="2018-11-30T14:07:00Z">
              <w:r w:rsidRPr="00920004">
                <w:rPr>
                  <w:b/>
                  <w:bCs/>
                  <w:lang w:val="da-DK"/>
                  <w:rPrChange w:id="45020" w:author="phuong vu" w:date="2018-11-30T22:36:00Z">
                    <w:rPr>
                      <w:b/>
                      <w:bCs/>
                      <w:lang w:val="da-DK"/>
                    </w:rPr>
                  </w:rPrChange>
                </w:rPr>
                <w:t>Khóa ngoại</w:t>
              </w:r>
            </w:ins>
          </w:p>
        </w:tc>
        <w:tc>
          <w:tcPr>
            <w:tcW w:w="1474" w:type="dxa"/>
            <w:noWrap/>
            <w:vAlign w:val="center"/>
            <w:hideMark/>
            <w:tcPrChange w:id="45021" w:author="phuong vu" w:date="2018-11-30T14:18:00Z">
              <w:tcPr>
                <w:tcW w:w="2228" w:type="dxa"/>
                <w:noWrap/>
                <w:vAlign w:val="center"/>
                <w:hideMark/>
              </w:tcPr>
            </w:tcPrChange>
          </w:tcPr>
          <w:p w14:paraId="171B5B55" w14:textId="77777777" w:rsidR="006871B5" w:rsidRPr="00920004" w:rsidRDefault="006871B5" w:rsidP="00BD0851">
            <w:pPr>
              <w:spacing w:before="240" w:line="0" w:lineRule="atLeast"/>
              <w:ind w:right="226"/>
              <w:jc w:val="center"/>
              <w:rPr>
                <w:ins w:id="45022" w:author="phuong vu" w:date="2018-11-30T14:07:00Z"/>
                <w:b/>
                <w:bCs/>
                <w:rPrChange w:id="45023" w:author="phuong vu" w:date="2018-11-30T22:36:00Z">
                  <w:rPr>
                    <w:ins w:id="45024" w:author="phuong vu" w:date="2018-11-30T14:07:00Z"/>
                    <w:b/>
                    <w:bCs/>
                  </w:rPr>
                </w:rPrChange>
              </w:rPr>
              <w:pPrChange w:id="45025" w:author="phuong vu" w:date="2018-11-30T14:16:00Z">
                <w:pPr>
                  <w:spacing w:line="276" w:lineRule="auto"/>
                  <w:ind w:right="226"/>
                  <w:jc w:val="center"/>
                </w:pPr>
              </w:pPrChange>
            </w:pPr>
            <w:ins w:id="45026" w:author="phuong vu" w:date="2018-11-30T14:07:00Z">
              <w:r w:rsidRPr="00920004">
                <w:rPr>
                  <w:b/>
                  <w:bCs/>
                  <w:lang w:val="da-DK"/>
                  <w:rPrChange w:id="45027" w:author="phuong vu" w:date="2018-11-30T22:36:00Z">
                    <w:rPr>
                      <w:b/>
                      <w:bCs/>
                      <w:lang w:val="da-DK"/>
                    </w:rPr>
                  </w:rPrChange>
                </w:rPr>
                <w:t>Mô tả</w:t>
              </w:r>
            </w:ins>
          </w:p>
        </w:tc>
      </w:tr>
      <w:tr w:rsidR="006871B5" w:rsidRPr="00920004" w14:paraId="7D18120E" w14:textId="77777777" w:rsidTr="00BD0851">
        <w:trPr>
          <w:trHeight w:val="300"/>
          <w:ins w:id="45028" w:author="phuong vu" w:date="2018-11-30T14:07:00Z"/>
          <w:trPrChange w:id="45029" w:author="phuong vu" w:date="2018-11-30T14:18:00Z">
            <w:trPr>
              <w:trHeight w:val="300"/>
            </w:trPr>
          </w:trPrChange>
        </w:trPr>
        <w:tc>
          <w:tcPr>
            <w:tcW w:w="708" w:type="dxa"/>
            <w:noWrap/>
            <w:vAlign w:val="center"/>
            <w:hideMark/>
            <w:tcPrChange w:id="45030" w:author="phuong vu" w:date="2018-11-30T14:18:00Z">
              <w:tcPr>
                <w:tcW w:w="708" w:type="dxa"/>
                <w:noWrap/>
                <w:vAlign w:val="center"/>
                <w:hideMark/>
              </w:tcPr>
            </w:tcPrChange>
          </w:tcPr>
          <w:p w14:paraId="74A782FB" w14:textId="77777777" w:rsidR="006871B5" w:rsidRPr="00920004" w:rsidRDefault="006871B5" w:rsidP="00BD0851">
            <w:pPr>
              <w:spacing w:before="240" w:line="0" w:lineRule="atLeast"/>
              <w:jc w:val="center"/>
              <w:rPr>
                <w:ins w:id="45031" w:author="phuong vu" w:date="2018-11-30T14:07:00Z"/>
                <w:rPrChange w:id="45032" w:author="phuong vu" w:date="2018-11-30T22:36:00Z">
                  <w:rPr>
                    <w:ins w:id="45033" w:author="phuong vu" w:date="2018-11-30T14:07:00Z"/>
                  </w:rPr>
                </w:rPrChange>
              </w:rPr>
              <w:pPrChange w:id="45034" w:author="phuong vu" w:date="2018-11-30T14:16:00Z">
                <w:pPr>
                  <w:spacing w:line="276" w:lineRule="auto"/>
                  <w:jc w:val="center"/>
                </w:pPr>
              </w:pPrChange>
            </w:pPr>
            <w:ins w:id="45035" w:author="phuong vu" w:date="2018-11-30T14:07:00Z">
              <w:r w:rsidRPr="00920004">
                <w:rPr>
                  <w:rPrChange w:id="45036" w:author="phuong vu" w:date="2018-11-30T22:36:00Z">
                    <w:rPr/>
                  </w:rPrChange>
                </w:rPr>
                <w:t>1</w:t>
              </w:r>
            </w:ins>
          </w:p>
        </w:tc>
        <w:tc>
          <w:tcPr>
            <w:tcW w:w="2484" w:type="dxa"/>
            <w:noWrap/>
            <w:hideMark/>
            <w:tcPrChange w:id="45037" w:author="phuong vu" w:date="2018-11-30T14:18:00Z">
              <w:tcPr>
                <w:tcW w:w="2484" w:type="dxa"/>
                <w:noWrap/>
                <w:hideMark/>
              </w:tcPr>
            </w:tcPrChange>
          </w:tcPr>
          <w:p w14:paraId="5958BDD6" w14:textId="77777777" w:rsidR="006871B5" w:rsidRPr="00920004" w:rsidRDefault="006871B5" w:rsidP="00727C9A">
            <w:pPr>
              <w:rPr>
                <w:ins w:id="45038" w:author="phuong vu" w:date="2018-11-30T14:07:00Z"/>
                <w:rPrChange w:id="45039" w:author="phuong vu" w:date="2018-11-30T22:36:00Z">
                  <w:rPr>
                    <w:ins w:id="45040" w:author="phuong vu" w:date="2018-11-30T14:07:00Z"/>
                  </w:rPr>
                </w:rPrChange>
              </w:rPr>
              <w:pPrChange w:id="45041" w:author="phuong vu" w:date="2018-11-30T21:58:00Z">
                <w:pPr>
                  <w:spacing w:line="276" w:lineRule="auto"/>
                </w:pPr>
              </w:pPrChange>
            </w:pPr>
            <w:ins w:id="45042" w:author="phuong vu" w:date="2018-11-30T14:07:00Z">
              <w:r w:rsidRPr="00920004">
                <w:rPr>
                  <w:rPrChange w:id="45043" w:author="phuong vu" w:date="2018-11-30T22:36:00Z">
                    <w:rPr/>
                  </w:rPrChange>
                </w:rPr>
                <w:t>id</w:t>
              </w:r>
            </w:ins>
          </w:p>
        </w:tc>
        <w:tc>
          <w:tcPr>
            <w:tcW w:w="1300" w:type="dxa"/>
            <w:noWrap/>
            <w:hideMark/>
            <w:tcPrChange w:id="45044" w:author="phuong vu" w:date="2018-11-30T14:18:00Z">
              <w:tcPr>
                <w:tcW w:w="1300" w:type="dxa"/>
                <w:noWrap/>
                <w:hideMark/>
              </w:tcPr>
            </w:tcPrChange>
          </w:tcPr>
          <w:p w14:paraId="3C778EE3" w14:textId="77777777" w:rsidR="006871B5" w:rsidRPr="00920004" w:rsidRDefault="006871B5" w:rsidP="00727C9A">
            <w:pPr>
              <w:rPr>
                <w:ins w:id="45045" w:author="phuong vu" w:date="2018-11-30T14:07:00Z"/>
                <w:rPrChange w:id="45046" w:author="phuong vu" w:date="2018-11-30T22:36:00Z">
                  <w:rPr>
                    <w:ins w:id="45047" w:author="phuong vu" w:date="2018-11-30T14:07:00Z"/>
                  </w:rPr>
                </w:rPrChange>
              </w:rPr>
              <w:pPrChange w:id="45048" w:author="phuong vu" w:date="2018-11-30T21:58:00Z">
                <w:pPr>
                  <w:spacing w:line="276" w:lineRule="auto"/>
                </w:pPr>
              </w:pPrChange>
            </w:pPr>
            <w:ins w:id="45049" w:author="phuong vu" w:date="2018-11-30T14:07:00Z">
              <w:r w:rsidRPr="00920004">
                <w:rPr>
                  <w:rPrChange w:id="45050" w:author="phuong vu" w:date="2018-11-30T22:36:00Z">
                    <w:rPr/>
                  </w:rPrChange>
                </w:rPr>
                <w:t>numeric</w:t>
              </w:r>
            </w:ins>
          </w:p>
        </w:tc>
        <w:tc>
          <w:tcPr>
            <w:tcW w:w="1098" w:type="dxa"/>
            <w:noWrap/>
            <w:vAlign w:val="center"/>
            <w:hideMark/>
            <w:tcPrChange w:id="45051" w:author="phuong vu" w:date="2018-11-30T14:18:00Z">
              <w:tcPr>
                <w:tcW w:w="1098" w:type="dxa"/>
                <w:noWrap/>
                <w:vAlign w:val="center"/>
                <w:hideMark/>
              </w:tcPr>
            </w:tcPrChange>
          </w:tcPr>
          <w:p w14:paraId="51B173A1" w14:textId="77777777" w:rsidR="006871B5" w:rsidRPr="00920004" w:rsidRDefault="006871B5" w:rsidP="00727C9A">
            <w:pPr>
              <w:jc w:val="center"/>
              <w:rPr>
                <w:ins w:id="45052" w:author="phuong vu" w:date="2018-11-30T14:07:00Z"/>
                <w:rPrChange w:id="45053" w:author="phuong vu" w:date="2018-11-30T22:36:00Z">
                  <w:rPr>
                    <w:ins w:id="45054" w:author="phuong vu" w:date="2018-11-30T14:07:00Z"/>
                  </w:rPr>
                </w:rPrChange>
              </w:rPr>
              <w:pPrChange w:id="45055" w:author="phuong vu" w:date="2018-11-30T21:58:00Z">
                <w:pPr>
                  <w:spacing w:line="276" w:lineRule="auto"/>
                  <w:jc w:val="center"/>
                </w:pPr>
              </w:pPrChange>
            </w:pPr>
          </w:p>
        </w:tc>
        <w:tc>
          <w:tcPr>
            <w:tcW w:w="838" w:type="dxa"/>
            <w:noWrap/>
            <w:vAlign w:val="center"/>
            <w:hideMark/>
            <w:tcPrChange w:id="45056" w:author="phuong vu" w:date="2018-11-30T14:18:00Z">
              <w:tcPr>
                <w:tcW w:w="838" w:type="dxa"/>
                <w:noWrap/>
                <w:vAlign w:val="center"/>
                <w:hideMark/>
              </w:tcPr>
            </w:tcPrChange>
          </w:tcPr>
          <w:p w14:paraId="1FADC72D" w14:textId="77777777" w:rsidR="006871B5" w:rsidRPr="00920004" w:rsidRDefault="006871B5" w:rsidP="00727C9A">
            <w:pPr>
              <w:jc w:val="center"/>
              <w:rPr>
                <w:ins w:id="45057" w:author="phuong vu" w:date="2018-11-30T14:07:00Z"/>
                <w:rPrChange w:id="45058" w:author="phuong vu" w:date="2018-11-30T22:36:00Z">
                  <w:rPr>
                    <w:ins w:id="45059" w:author="phuong vu" w:date="2018-11-30T14:07:00Z"/>
                  </w:rPr>
                </w:rPrChange>
              </w:rPr>
              <w:pPrChange w:id="45060" w:author="phuong vu" w:date="2018-11-30T21:58:00Z">
                <w:pPr>
                  <w:spacing w:line="276" w:lineRule="auto"/>
                  <w:jc w:val="center"/>
                </w:pPr>
              </w:pPrChange>
            </w:pPr>
            <w:ins w:id="45061" w:author="phuong vu" w:date="2018-11-30T14:07:00Z">
              <w:r w:rsidRPr="00920004">
                <w:rPr>
                  <w:rPrChange w:id="45062" w:author="phuong vu" w:date="2018-11-30T22:36:00Z">
                    <w:rPr/>
                  </w:rPrChange>
                </w:rPr>
                <w:t>X</w:t>
              </w:r>
            </w:ins>
          </w:p>
        </w:tc>
        <w:tc>
          <w:tcPr>
            <w:tcW w:w="823" w:type="dxa"/>
            <w:noWrap/>
            <w:vAlign w:val="center"/>
            <w:hideMark/>
            <w:tcPrChange w:id="45063" w:author="phuong vu" w:date="2018-11-30T14:18:00Z">
              <w:tcPr>
                <w:tcW w:w="823" w:type="dxa"/>
                <w:noWrap/>
                <w:vAlign w:val="center"/>
                <w:hideMark/>
              </w:tcPr>
            </w:tcPrChange>
          </w:tcPr>
          <w:p w14:paraId="68BEBB19" w14:textId="77777777" w:rsidR="006871B5" w:rsidRPr="00920004" w:rsidRDefault="006871B5" w:rsidP="00727C9A">
            <w:pPr>
              <w:jc w:val="center"/>
              <w:rPr>
                <w:ins w:id="45064" w:author="phuong vu" w:date="2018-11-30T14:07:00Z"/>
                <w:rPrChange w:id="45065" w:author="phuong vu" w:date="2018-11-30T22:36:00Z">
                  <w:rPr>
                    <w:ins w:id="45066" w:author="phuong vu" w:date="2018-11-30T14:07:00Z"/>
                  </w:rPr>
                </w:rPrChange>
              </w:rPr>
              <w:pPrChange w:id="45067" w:author="phuong vu" w:date="2018-11-30T21:58:00Z">
                <w:pPr>
                  <w:spacing w:line="276" w:lineRule="auto"/>
                  <w:jc w:val="center"/>
                </w:pPr>
              </w:pPrChange>
            </w:pPr>
          </w:p>
        </w:tc>
        <w:tc>
          <w:tcPr>
            <w:tcW w:w="1474" w:type="dxa"/>
            <w:noWrap/>
            <w:hideMark/>
            <w:tcPrChange w:id="45068" w:author="phuong vu" w:date="2018-11-30T14:18:00Z">
              <w:tcPr>
                <w:tcW w:w="2228" w:type="dxa"/>
                <w:noWrap/>
                <w:hideMark/>
              </w:tcPr>
            </w:tcPrChange>
          </w:tcPr>
          <w:p w14:paraId="781C9F4C" w14:textId="77777777" w:rsidR="006871B5" w:rsidRPr="00920004" w:rsidRDefault="006871B5" w:rsidP="00727C9A">
            <w:pPr>
              <w:rPr>
                <w:ins w:id="45069" w:author="phuong vu" w:date="2018-11-30T14:07:00Z"/>
                <w:lang w:val="en-US"/>
                <w:rPrChange w:id="45070" w:author="phuong vu" w:date="2018-11-30T22:36:00Z">
                  <w:rPr>
                    <w:ins w:id="45071" w:author="phuong vu" w:date="2018-11-30T14:07:00Z"/>
                    <w:lang w:val="en-US"/>
                  </w:rPr>
                </w:rPrChange>
              </w:rPr>
              <w:pPrChange w:id="45072" w:author="phuong vu" w:date="2018-11-30T21:58:00Z">
                <w:pPr>
                  <w:spacing w:line="276" w:lineRule="auto"/>
                </w:pPr>
              </w:pPrChange>
            </w:pPr>
            <w:ins w:id="45073" w:author="phuong vu" w:date="2018-11-30T14:07:00Z">
              <w:r w:rsidRPr="00920004">
                <w:rPr>
                  <w:rPrChange w:id="45074" w:author="phuong vu" w:date="2018-11-30T22:36:00Z">
                    <w:rPr/>
                  </w:rPrChange>
                </w:rPr>
                <w:t>ID</w:t>
              </w:r>
            </w:ins>
          </w:p>
        </w:tc>
      </w:tr>
      <w:tr w:rsidR="006871B5" w:rsidRPr="00920004" w14:paraId="5DFA213D" w14:textId="77777777" w:rsidTr="00BD0851">
        <w:trPr>
          <w:trHeight w:val="300"/>
          <w:ins w:id="45075" w:author="phuong vu" w:date="2018-11-30T14:07:00Z"/>
          <w:trPrChange w:id="45076" w:author="phuong vu" w:date="2018-11-30T14:18:00Z">
            <w:trPr>
              <w:trHeight w:val="300"/>
            </w:trPr>
          </w:trPrChange>
        </w:trPr>
        <w:tc>
          <w:tcPr>
            <w:tcW w:w="708" w:type="dxa"/>
            <w:noWrap/>
            <w:vAlign w:val="center"/>
            <w:hideMark/>
            <w:tcPrChange w:id="45077" w:author="phuong vu" w:date="2018-11-30T14:18:00Z">
              <w:tcPr>
                <w:tcW w:w="708" w:type="dxa"/>
                <w:noWrap/>
                <w:vAlign w:val="center"/>
                <w:hideMark/>
              </w:tcPr>
            </w:tcPrChange>
          </w:tcPr>
          <w:p w14:paraId="1F798F36" w14:textId="77777777" w:rsidR="006871B5" w:rsidRPr="00920004" w:rsidRDefault="006871B5" w:rsidP="00BD0851">
            <w:pPr>
              <w:spacing w:before="240" w:line="0" w:lineRule="atLeast"/>
              <w:jc w:val="center"/>
              <w:rPr>
                <w:ins w:id="45078" w:author="phuong vu" w:date="2018-11-30T14:07:00Z"/>
                <w:rPrChange w:id="45079" w:author="phuong vu" w:date="2018-11-30T22:36:00Z">
                  <w:rPr>
                    <w:ins w:id="45080" w:author="phuong vu" w:date="2018-11-30T14:07:00Z"/>
                  </w:rPr>
                </w:rPrChange>
              </w:rPr>
              <w:pPrChange w:id="45081" w:author="phuong vu" w:date="2018-11-30T14:16:00Z">
                <w:pPr>
                  <w:spacing w:line="276" w:lineRule="auto"/>
                  <w:jc w:val="center"/>
                </w:pPr>
              </w:pPrChange>
            </w:pPr>
            <w:ins w:id="45082" w:author="phuong vu" w:date="2018-11-30T14:07:00Z">
              <w:r w:rsidRPr="00920004">
                <w:rPr>
                  <w:rPrChange w:id="45083" w:author="phuong vu" w:date="2018-11-30T22:36:00Z">
                    <w:rPr/>
                  </w:rPrChange>
                </w:rPr>
                <w:t>2</w:t>
              </w:r>
            </w:ins>
          </w:p>
        </w:tc>
        <w:tc>
          <w:tcPr>
            <w:tcW w:w="2484" w:type="dxa"/>
            <w:noWrap/>
            <w:hideMark/>
            <w:tcPrChange w:id="45084" w:author="phuong vu" w:date="2018-11-30T14:18:00Z">
              <w:tcPr>
                <w:tcW w:w="2484" w:type="dxa"/>
                <w:noWrap/>
                <w:hideMark/>
              </w:tcPr>
            </w:tcPrChange>
          </w:tcPr>
          <w:p w14:paraId="1577C24B" w14:textId="77777777" w:rsidR="006871B5" w:rsidRPr="00920004" w:rsidRDefault="006871B5" w:rsidP="00727C9A">
            <w:pPr>
              <w:rPr>
                <w:ins w:id="45085" w:author="phuong vu" w:date="2018-11-30T14:07:00Z"/>
                <w:lang w:val="en-US"/>
                <w:rPrChange w:id="45086" w:author="phuong vu" w:date="2018-11-30T22:36:00Z">
                  <w:rPr>
                    <w:ins w:id="45087" w:author="phuong vu" w:date="2018-11-30T14:07:00Z"/>
                    <w:lang w:val="en-US"/>
                  </w:rPr>
                </w:rPrChange>
              </w:rPr>
              <w:pPrChange w:id="45088" w:author="phuong vu" w:date="2018-11-30T21:58:00Z">
                <w:pPr>
                  <w:spacing w:line="276" w:lineRule="auto"/>
                </w:pPr>
              </w:pPrChange>
            </w:pPr>
            <w:ins w:id="45089" w:author="phuong vu" w:date="2018-11-30T14:07:00Z">
              <w:r w:rsidRPr="00920004">
                <w:rPr>
                  <w:lang w:val="en-US"/>
                  <w:rPrChange w:id="45090" w:author="phuong vu" w:date="2018-11-30T22:36:00Z">
                    <w:rPr>
                      <w:lang w:val="en-US"/>
                    </w:rPr>
                  </w:rPrChange>
                </w:rPr>
                <w:t>branch_id</w:t>
              </w:r>
            </w:ins>
          </w:p>
        </w:tc>
        <w:tc>
          <w:tcPr>
            <w:tcW w:w="1300" w:type="dxa"/>
            <w:noWrap/>
            <w:hideMark/>
            <w:tcPrChange w:id="45091" w:author="phuong vu" w:date="2018-11-30T14:18:00Z">
              <w:tcPr>
                <w:tcW w:w="1300" w:type="dxa"/>
                <w:noWrap/>
                <w:hideMark/>
              </w:tcPr>
            </w:tcPrChange>
          </w:tcPr>
          <w:p w14:paraId="2E656926" w14:textId="77777777" w:rsidR="006871B5" w:rsidRPr="00920004" w:rsidRDefault="006871B5" w:rsidP="00727C9A">
            <w:pPr>
              <w:rPr>
                <w:ins w:id="45092" w:author="phuong vu" w:date="2018-11-30T14:07:00Z"/>
                <w:lang w:val="en-US"/>
                <w:rPrChange w:id="45093" w:author="phuong vu" w:date="2018-11-30T22:36:00Z">
                  <w:rPr>
                    <w:ins w:id="45094" w:author="phuong vu" w:date="2018-11-30T14:07:00Z"/>
                    <w:lang w:val="en-US"/>
                  </w:rPr>
                </w:rPrChange>
              </w:rPr>
              <w:pPrChange w:id="45095" w:author="phuong vu" w:date="2018-11-30T21:58:00Z">
                <w:pPr>
                  <w:spacing w:line="276" w:lineRule="auto"/>
                </w:pPr>
              </w:pPrChange>
            </w:pPr>
            <w:ins w:id="45096" w:author="phuong vu" w:date="2018-11-30T14:07:00Z">
              <w:r w:rsidRPr="00920004">
                <w:rPr>
                  <w:lang w:val="en-US"/>
                  <w:rPrChange w:id="45097" w:author="phuong vu" w:date="2018-11-30T22:36:00Z">
                    <w:rPr>
                      <w:lang w:val="en-US"/>
                    </w:rPr>
                  </w:rPrChange>
                </w:rPr>
                <w:t>numeric</w:t>
              </w:r>
            </w:ins>
          </w:p>
        </w:tc>
        <w:tc>
          <w:tcPr>
            <w:tcW w:w="1098" w:type="dxa"/>
            <w:noWrap/>
            <w:vAlign w:val="center"/>
            <w:hideMark/>
            <w:tcPrChange w:id="45098" w:author="phuong vu" w:date="2018-11-30T14:18:00Z">
              <w:tcPr>
                <w:tcW w:w="1098" w:type="dxa"/>
                <w:noWrap/>
                <w:vAlign w:val="center"/>
                <w:hideMark/>
              </w:tcPr>
            </w:tcPrChange>
          </w:tcPr>
          <w:p w14:paraId="037FAF99" w14:textId="77777777" w:rsidR="006871B5" w:rsidRPr="00920004" w:rsidRDefault="006871B5" w:rsidP="00727C9A">
            <w:pPr>
              <w:jc w:val="center"/>
              <w:rPr>
                <w:ins w:id="45099" w:author="phuong vu" w:date="2018-11-30T14:07:00Z"/>
                <w:rPrChange w:id="45100" w:author="phuong vu" w:date="2018-11-30T22:36:00Z">
                  <w:rPr>
                    <w:ins w:id="45101" w:author="phuong vu" w:date="2018-11-30T14:07:00Z"/>
                  </w:rPr>
                </w:rPrChange>
              </w:rPr>
              <w:pPrChange w:id="45102" w:author="phuong vu" w:date="2018-11-30T21:58:00Z">
                <w:pPr>
                  <w:spacing w:line="276" w:lineRule="auto"/>
                  <w:jc w:val="center"/>
                </w:pPr>
              </w:pPrChange>
            </w:pPr>
          </w:p>
        </w:tc>
        <w:tc>
          <w:tcPr>
            <w:tcW w:w="838" w:type="dxa"/>
            <w:noWrap/>
            <w:vAlign w:val="center"/>
            <w:hideMark/>
            <w:tcPrChange w:id="45103" w:author="phuong vu" w:date="2018-11-30T14:18:00Z">
              <w:tcPr>
                <w:tcW w:w="838" w:type="dxa"/>
                <w:noWrap/>
                <w:vAlign w:val="center"/>
                <w:hideMark/>
              </w:tcPr>
            </w:tcPrChange>
          </w:tcPr>
          <w:p w14:paraId="54803D6C" w14:textId="77777777" w:rsidR="006871B5" w:rsidRPr="00920004" w:rsidRDefault="006871B5" w:rsidP="00727C9A">
            <w:pPr>
              <w:jc w:val="center"/>
              <w:rPr>
                <w:ins w:id="45104" w:author="phuong vu" w:date="2018-11-30T14:07:00Z"/>
                <w:rPrChange w:id="45105" w:author="phuong vu" w:date="2018-11-30T22:36:00Z">
                  <w:rPr>
                    <w:ins w:id="45106" w:author="phuong vu" w:date="2018-11-30T14:07:00Z"/>
                  </w:rPr>
                </w:rPrChange>
              </w:rPr>
              <w:pPrChange w:id="45107" w:author="phuong vu" w:date="2018-11-30T21:58:00Z">
                <w:pPr>
                  <w:spacing w:line="276" w:lineRule="auto"/>
                  <w:jc w:val="center"/>
                </w:pPr>
              </w:pPrChange>
            </w:pPr>
          </w:p>
        </w:tc>
        <w:tc>
          <w:tcPr>
            <w:tcW w:w="823" w:type="dxa"/>
            <w:noWrap/>
            <w:vAlign w:val="center"/>
            <w:hideMark/>
            <w:tcPrChange w:id="45108" w:author="phuong vu" w:date="2018-11-30T14:18:00Z">
              <w:tcPr>
                <w:tcW w:w="823" w:type="dxa"/>
                <w:noWrap/>
                <w:vAlign w:val="center"/>
                <w:hideMark/>
              </w:tcPr>
            </w:tcPrChange>
          </w:tcPr>
          <w:p w14:paraId="56C144F4" w14:textId="77777777" w:rsidR="006871B5" w:rsidRPr="00920004" w:rsidRDefault="006871B5" w:rsidP="00727C9A">
            <w:pPr>
              <w:jc w:val="center"/>
              <w:rPr>
                <w:ins w:id="45109" w:author="phuong vu" w:date="2018-11-30T14:07:00Z"/>
                <w:lang w:val="en-US"/>
                <w:rPrChange w:id="45110" w:author="phuong vu" w:date="2018-11-30T22:36:00Z">
                  <w:rPr>
                    <w:ins w:id="45111" w:author="phuong vu" w:date="2018-11-30T14:07:00Z"/>
                    <w:lang w:val="en-US"/>
                  </w:rPr>
                </w:rPrChange>
              </w:rPr>
              <w:pPrChange w:id="45112" w:author="phuong vu" w:date="2018-11-30T21:58:00Z">
                <w:pPr>
                  <w:spacing w:line="276" w:lineRule="auto"/>
                  <w:jc w:val="center"/>
                </w:pPr>
              </w:pPrChange>
            </w:pPr>
            <w:ins w:id="45113" w:author="phuong vu" w:date="2018-11-30T14:07:00Z">
              <w:r w:rsidRPr="00920004">
                <w:rPr>
                  <w:lang w:val="en-US"/>
                  <w:rPrChange w:id="45114" w:author="phuong vu" w:date="2018-11-30T22:36:00Z">
                    <w:rPr>
                      <w:lang w:val="en-US"/>
                    </w:rPr>
                  </w:rPrChange>
                </w:rPr>
                <w:t>X</w:t>
              </w:r>
            </w:ins>
          </w:p>
        </w:tc>
        <w:tc>
          <w:tcPr>
            <w:tcW w:w="1474" w:type="dxa"/>
            <w:noWrap/>
            <w:hideMark/>
            <w:tcPrChange w:id="45115" w:author="phuong vu" w:date="2018-11-30T14:18:00Z">
              <w:tcPr>
                <w:tcW w:w="2228" w:type="dxa"/>
                <w:noWrap/>
                <w:hideMark/>
              </w:tcPr>
            </w:tcPrChange>
          </w:tcPr>
          <w:p w14:paraId="4F7F33FC" w14:textId="77777777" w:rsidR="006871B5" w:rsidRPr="00920004" w:rsidRDefault="006871B5" w:rsidP="00727C9A">
            <w:pPr>
              <w:rPr>
                <w:ins w:id="45116" w:author="phuong vu" w:date="2018-11-30T14:07:00Z"/>
                <w:lang w:val="en-US"/>
                <w:rPrChange w:id="45117" w:author="phuong vu" w:date="2018-11-30T22:36:00Z">
                  <w:rPr>
                    <w:ins w:id="45118" w:author="phuong vu" w:date="2018-11-30T14:07:00Z"/>
                    <w:lang w:val="en-US"/>
                  </w:rPr>
                </w:rPrChange>
              </w:rPr>
              <w:pPrChange w:id="45119" w:author="phuong vu" w:date="2018-11-30T21:58:00Z">
                <w:pPr>
                  <w:spacing w:line="276" w:lineRule="auto"/>
                </w:pPr>
              </w:pPrChange>
            </w:pPr>
            <w:ins w:id="45120" w:author="phuong vu" w:date="2018-11-30T14:07:00Z">
              <w:r w:rsidRPr="00920004">
                <w:rPr>
                  <w:lang w:val="en-US"/>
                  <w:rPrChange w:id="45121" w:author="phuong vu" w:date="2018-11-30T22:36:00Z">
                    <w:rPr>
                      <w:lang w:val="en-US"/>
                    </w:rPr>
                  </w:rPrChange>
                </w:rPr>
                <w:t>ID chi nhánh</w:t>
              </w:r>
            </w:ins>
          </w:p>
        </w:tc>
      </w:tr>
      <w:tr w:rsidR="006871B5" w:rsidRPr="00920004" w14:paraId="3B3C7B2E" w14:textId="77777777" w:rsidTr="00BD0851">
        <w:trPr>
          <w:trHeight w:val="300"/>
          <w:ins w:id="45122" w:author="phuong vu" w:date="2018-11-30T14:07:00Z"/>
          <w:trPrChange w:id="45123" w:author="phuong vu" w:date="2018-11-30T14:18:00Z">
            <w:trPr>
              <w:trHeight w:val="300"/>
            </w:trPr>
          </w:trPrChange>
        </w:trPr>
        <w:tc>
          <w:tcPr>
            <w:tcW w:w="708" w:type="dxa"/>
            <w:noWrap/>
            <w:vAlign w:val="center"/>
            <w:tcPrChange w:id="45124" w:author="phuong vu" w:date="2018-11-30T14:18:00Z">
              <w:tcPr>
                <w:tcW w:w="708" w:type="dxa"/>
                <w:noWrap/>
                <w:vAlign w:val="center"/>
              </w:tcPr>
            </w:tcPrChange>
          </w:tcPr>
          <w:p w14:paraId="5FDA0111" w14:textId="77777777" w:rsidR="006871B5" w:rsidRPr="00920004" w:rsidRDefault="006871B5" w:rsidP="00BD0851">
            <w:pPr>
              <w:spacing w:before="240" w:line="0" w:lineRule="atLeast"/>
              <w:jc w:val="center"/>
              <w:rPr>
                <w:ins w:id="45125" w:author="phuong vu" w:date="2018-11-30T14:07:00Z"/>
                <w:lang w:val="en-US"/>
                <w:rPrChange w:id="45126" w:author="phuong vu" w:date="2018-11-30T22:36:00Z">
                  <w:rPr>
                    <w:ins w:id="45127" w:author="phuong vu" w:date="2018-11-30T14:07:00Z"/>
                    <w:lang w:val="en-US"/>
                  </w:rPr>
                </w:rPrChange>
              </w:rPr>
              <w:pPrChange w:id="45128" w:author="phuong vu" w:date="2018-11-30T14:16:00Z">
                <w:pPr>
                  <w:spacing w:line="276" w:lineRule="auto"/>
                  <w:jc w:val="center"/>
                </w:pPr>
              </w:pPrChange>
            </w:pPr>
            <w:ins w:id="45129" w:author="phuong vu" w:date="2018-11-30T14:07:00Z">
              <w:r w:rsidRPr="00920004">
                <w:rPr>
                  <w:lang w:val="en-US"/>
                  <w:rPrChange w:id="45130" w:author="phuong vu" w:date="2018-11-30T22:36:00Z">
                    <w:rPr>
                      <w:lang w:val="en-US"/>
                    </w:rPr>
                  </w:rPrChange>
                </w:rPr>
                <w:t>3</w:t>
              </w:r>
            </w:ins>
          </w:p>
        </w:tc>
        <w:tc>
          <w:tcPr>
            <w:tcW w:w="2484" w:type="dxa"/>
            <w:noWrap/>
            <w:tcPrChange w:id="45131" w:author="phuong vu" w:date="2018-11-30T14:18:00Z">
              <w:tcPr>
                <w:tcW w:w="2484" w:type="dxa"/>
                <w:noWrap/>
              </w:tcPr>
            </w:tcPrChange>
          </w:tcPr>
          <w:p w14:paraId="4967D632" w14:textId="77777777" w:rsidR="006871B5" w:rsidRPr="00920004" w:rsidRDefault="006871B5" w:rsidP="00727C9A">
            <w:pPr>
              <w:rPr>
                <w:ins w:id="45132" w:author="phuong vu" w:date="2018-11-30T14:07:00Z"/>
                <w:lang w:val="en-US"/>
                <w:rPrChange w:id="45133" w:author="phuong vu" w:date="2018-11-30T22:36:00Z">
                  <w:rPr>
                    <w:ins w:id="45134" w:author="phuong vu" w:date="2018-11-30T14:07:00Z"/>
                    <w:lang w:val="en-US"/>
                  </w:rPr>
                </w:rPrChange>
              </w:rPr>
              <w:pPrChange w:id="45135" w:author="phuong vu" w:date="2018-11-30T21:58:00Z">
                <w:pPr>
                  <w:spacing w:line="276" w:lineRule="auto"/>
                </w:pPr>
              </w:pPrChange>
            </w:pPr>
            <w:ins w:id="45136" w:author="phuong vu" w:date="2018-11-30T14:07:00Z">
              <w:r w:rsidRPr="00920004">
                <w:rPr>
                  <w:lang w:val="en-US"/>
                  <w:rPrChange w:id="45137" w:author="phuong vu" w:date="2018-11-30T22:36:00Z">
                    <w:rPr>
                      <w:lang w:val="en-US"/>
                    </w:rPr>
                  </w:rPrChange>
                </w:rPr>
                <w:t>washer_code</w:t>
              </w:r>
            </w:ins>
          </w:p>
        </w:tc>
        <w:tc>
          <w:tcPr>
            <w:tcW w:w="1300" w:type="dxa"/>
            <w:noWrap/>
            <w:tcPrChange w:id="45138" w:author="phuong vu" w:date="2018-11-30T14:18:00Z">
              <w:tcPr>
                <w:tcW w:w="1300" w:type="dxa"/>
                <w:noWrap/>
              </w:tcPr>
            </w:tcPrChange>
          </w:tcPr>
          <w:p w14:paraId="2F912105" w14:textId="6F361958" w:rsidR="006871B5" w:rsidRPr="00920004" w:rsidRDefault="00E452E5" w:rsidP="00727C9A">
            <w:pPr>
              <w:rPr>
                <w:ins w:id="45139" w:author="phuong vu" w:date="2018-11-30T14:07:00Z"/>
                <w:lang w:val="en-US"/>
                <w:rPrChange w:id="45140" w:author="phuong vu" w:date="2018-11-30T22:36:00Z">
                  <w:rPr>
                    <w:ins w:id="45141" w:author="phuong vu" w:date="2018-11-30T14:07:00Z"/>
                    <w:lang w:val="en-US"/>
                  </w:rPr>
                </w:rPrChange>
              </w:rPr>
              <w:pPrChange w:id="45142" w:author="phuong vu" w:date="2018-11-30T21:58:00Z">
                <w:pPr>
                  <w:spacing w:line="276" w:lineRule="auto"/>
                </w:pPr>
              </w:pPrChange>
            </w:pPr>
            <w:ins w:id="45143" w:author="phuong vu" w:date="2018-11-30T21:53:00Z">
              <w:r w:rsidRPr="00920004">
                <w:rPr>
                  <w:rPrChange w:id="45144" w:author="phuong vu" w:date="2018-11-30T22:36:00Z">
                    <w:rPr/>
                  </w:rPrChange>
                </w:rPr>
                <w:t>varchar</w:t>
              </w:r>
            </w:ins>
          </w:p>
        </w:tc>
        <w:tc>
          <w:tcPr>
            <w:tcW w:w="1098" w:type="dxa"/>
            <w:noWrap/>
            <w:vAlign w:val="center"/>
            <w:tcPrChange w:id="45145" w:author="phuong vu" w:date="2018-11-30T14:18:00Z">
              <w:tcPr>
                <w:tcW w:w="1098" w:type="dxa"/>
                <w:noWrap/>
                <w:vAlign w:val="center"/>
              </w:tcPr>
            </w:tcPrChange>
          </w:tcPr>
          <w:p w14:paraId="6DAC8306" w14:textId="77777777" w:rsidR="006871B5" w:rsidRPr="00920004" w:rsidRDefault="006871B5" w:rsidP="00727C9A">
            <w:pPr>
              <w:jc w:val="center"/>
              <w:rPr>
                <w:ins w:id="45146" w:author="phuong vu" w:date="2018-11-30T14:07:00Z"/>
                <w:rPrChange w:id="45147" w:author="phuong vu" w:date="2018-11-30T22:36:00Z">
                  <w:rPr>
                    <w:ins w:id="45148" w:author="phuong vu" w:date="2018-11-30T14:07:00Z"/>
                  </w:rPr>
                </w:rPrChange>
              </w:rPr>
              <w:pPrChange w:id="45149" w:author="phuong vu" w:date="2018-11-30T21:58:00Z">
                <w:pPr>
                  <w:spacing w:line="276" w:lineRule="auto"/>
                  <w:jc w:val="center"/>
                </w:pPr>
              </w:pPrChange>
            </w:pPr>
          </w:p>
        </w:tc>
        <w:tc>
          <w:tcPr>
            <w:tcW w:w="838" w:type="dxa"/>
            <w:noWrap/>
            <w:vAlign w:val="center"/>
            <w:tcPrChange w:id="45150" w:author="phuong vu" w:date="2018-11-30T14:18:00Z">
              <w:tcPr>
                <w:tcW w:w="838" w:type="dxa"/>
                <w:noWrap/>
                <w:vAlign w:val="center"/>
              </w:tcPr>
            </w:tcPrChange>
          </w:tcPr>
          <w:p w14:paraId="0E2B5E97" w14:textId="77777777" w:rsidR="006871B5" w:rsidRPr="00920004" w:rsidRDefault="006871B5" w:rsidP="00727C9A">
            <w:pPr>
              <w:jc w:val="center"/>
              <w:rPr>
                <w:ins w:id="45151" w:author="phuong vu" w:date="2018-11-30T14:07:00Z"/>
                <w:rPrChange w:id="45152" w:author="phuong vu" w:date="2018-11-30T22:36:00Z">
                  <w:rPr>
                    <w:ins w:id="45153" w:author="phuong vu" w:date="2018-11-30T14:07:00Z"/>
                  </w:rPr>
                </w:rPrChange>
              </w:rPr>
              <w:pPrChange w:id="45154" w:author="phuong vu" w:date="2018-11-30T21:58:00Z">
                <w:pPr>
                  <w:spacing w:line="276" w:lineRule="auto"/>
                  <w:jc w:val="center"/>
                </w:pPr>
              </w:pPrChange>
            </w:pPr>
          </w:p>
        </w:tc>
        <w:tc>
          <w:tcPr>
            <w:tcW w:w="823" w:type="dxa"/>
            <w:noWrap/>
            <w:vAlign w:val="center"/>
            <w:tcPrChange w:id="45155" w:author="phuong vu" w:date="2018-11-30T14:18:00Z">
              <w:tcPr>
                <w:tcW w:w="823" w:type="dxa"/>
                <w:noWrap/>
                <w:vAlign w:val="center"/>
              </w:tcPr>
            </w:tcPrChange>
          </w:tcPr>
          <w:p w14:paraId="30D87F6D" w14:textId="77777777" w:rsidR="006871B5" w:rsidRPr="00920004" w:rsidRDefault="006871B5" w:rsidP="00727C9A">
            <w:pPr>
              <w:jc w:val="center"/>
              <w:rPr>
                <w:ins w:id="45156" w:author="phuong vu" w:date="2018-11-30T14:07:00Z"/>
                <w:lang w:val="en-US"/>
                <w:rPrChange w:id="45157" w:author="phuong vu" w:date="2018-11-30T22:36:00Z">
                  <w:rPr>
                    <w:ins w:id="45158" w:author="phuong vu" w:date="2018-11-30T14:07:00Z"/>
                    <w:lang w:val="en-US"/>
                  </w:rPr>
                </w:rPrChange>
              </w:rPr>
              <w:pPrChange w:id="45159" w:author="phuong vu" w:date="2018-11-30T21:58:00Z">
                <w:pPr>
                  <w:spacing w:line="276" w:lineRule="auto"/>
                </w:pPr>
              </w:pPrChange>
            </w:pPr>
          </w:p>
        </w:tc>
        <w:tc>
          <w:tcPr>
            <w:tcW w:w="1474" w:type="dxa"/>
            <w:noWrap/>
            <w:tcPrChange w:id="45160" w:author="phuong vu" w:date="2018-11-30T14:18:00Z">
              <w:tcPr>
                <w:tcW w:w="2228" w:type="dxa"/>
                <w:noWrap/>
              </w:tcPr>
            </w:tcPrChange>
          </w:tcPr>
          <w:p w14:paraId="7C9D57C1" w14:textId="77777777" w:rsidR="006871B5" w:rsidRPr="00920004" w:rsidRDefault="006871B5" w:rsidP="00727C9A">
            <w:pPr>
              <w:rPr>
                <w:ins w:id="45161" w:author="phuong vu" w:date="2018-11-30T14:07:00Z"/>
                <w:lang w:val="en-US"/>
                <w:rPrChange w:id="45162" w:author="phuong vu" w:date="2018-11-30T22:36:00Z">
                  <w:rPr>
                    <w:ins w:id="45163" w:author="phuong vu" w:date="2018-11-30T14:07:00Z"/>
                    <w:lang w:val="en-US"/>
                  </w:rPr>
                </w:rPrChange>
              </w:rPr>
              <w:pPrChange w:id="45164" w:author="phuong vu" w:date="2018-11-30T21:58:00Z">
                <w:pPr>
                  <w:spacing w:line="276" w:lineRule="auto"/>
                </w:pPr>
              </w:pPrChange>
            </w:pPr>
            <w:ins w:id="45165" w:author="phuong vu" w:date="2018-11-30T14:07:00Z">
              <w:r w:rsidRPr="00920004">
                <w:rPr>
                  <w:lang w:val="en-US"/>
                  <w:rPrChange w:id="45166" w:author="phuong vu" w:date="2018-11-30T22:36:00Z">
                    <w:rPr>
                      <w:lang w:val="en-US"/>
                    </w:rPr>
                  </w:rPrChange>
                </w:rPr>
                <w:t>Mã máy giặt</w:t>
              </w:r>
            </w:ins>
          </w:p>
        </w:tc>
      </w:tr>
      <w:tr w:rsidR="006871B5" w:rsidRPr="00920004" w14:paraId="02501873" w14:textId="77777777" w:rsidTr="00BD0851">
        <w:trPr>
          <w:trHeight w:val="300"/>
          <w:ins w:id="45167" w:author="phuong vu" w:date="2018-11-30T14:07:00Z"/>
          <w:trPrChange w:id="45168" w:author="phuong vu" w:date="2018-11-30T14:18:00Z">
            <w:trPr>
              <w:trHeight w:val="300"/>
            </w:trPr>
          </w:trPrChange>
        </w:trPr>
        <w:tc>
          <w:tcPr>
            <w:tcW w:w="708" w:type="dxa"/>
            <w:noWrap/>
            <w:vAlign w:val="center"/>
            <w:hideMark/>
            <w:tcPrChange w:id="45169" w:author="phuong vu" w:date="2018-11-30T14:18:00Z">
              <w:tcPr>
                <w:tcW w:w="708" w:type="dxa"/>
                <w:noWrap/>
                <w:vAlign w:val="center"/>
                <w:hideMark/>
              </w:tcPr>
            </w:tcPrChange>
          </w:tcPr>
          <w:p w14:paraId="1A4E5520" w14:textId="77777777" w:rsidR="006871B5" w:rsidRPr="00920004" w:rsidRDefault="006871B5" w:rsidP="00BD0851">
            <w:pPr>
              <w:spacing w:before="240" w:line="0" w:lineRule="atLeast"/>
              <w:jc w:val="center"/>
              <w:rPr>
                <w:ins w:id="45170" w:author="phuong vu" w:date="2018-11-30T14:07:00Z"/>
                <w:lang w:val="en-US"/>
                <w:rPrChange w:id="45171" w:author="phuong vu" w:date="2018-11-30T22:36:00Z">
                  <w:rPr>
                    <w:ins w:id="45172" w:author="phuong vu" w:date="2018-11-30T14:07:00Z"/>
                    <w:lang w:val="en-US"/>
                  </w:rPr>
                </w:rPrChange>
              </w:rPr>
              <w:pPrChange w:id="45173" w:author="phuong vu" w:date="2018-11-30T14:16:00Z">
                <w:pPr>
                  <w:spacing w:line="276" w:lineRule="auto"/>
                  <w:jc w:val="center"/>
                </w:pPr>
              </w:pPrChange>
            </w:pPr>
            <w:ins w:id="45174" w:author="phuong vu" w:date="2018-11-30T14:07:00Z">
              <w:r w:rsidRPr="00920004">
                <w:rPr>
                  <w:lang w:val="en-US"/>
                  <w:rPrChange w:id="45175" w:author="phuong vu" w:date="2018-11-30T22:36:00Z">
                    <w:rPr>
                      <w:lang w:val="en-US"/>
                    </w:rPr>
                  </w:rPrChange>
                </w:rPr>
                <w:t>4</w:t>
              </w:r>
            </w:ins>
          </w:p>
        </w:tc>
        <w:tc>
          <w:tcPr>
            <w:tcW w:w="2484" w:type="dxa"/>
            <w:noWrap/>
            <w:hideMark/>
            <w:tcPrChange w:id="45176" w:author="phuong vu" w:date="2018-11-30T14:18:00Z">
              <w:tcPr>
                <w:tcW w:w="2484" w:type="dxa"/>
                <w:noWrap/>
                <w:hideMark/>
              </w:tcPr>
            </w:tcPrChange>
          </w:tcPr>
          <w:p w14:paraId="4A24760E" w14:textId="77777777" w:rsidR="006871B5" w:rsidRPr="00920004" w:rsidRDefault="006871B5" w:rsidP="00727C9A">
            <w:pPr>
              <w:rPr>
                <w:ins w:id="45177" w:author="phuong vu" w:date="2018-11-30T14:07:00Z"/>
                <w:rPrChange w:id="45178" w:author="phuong vu" w:date="2018-11-30T22:36:00Z">
                  <w:rPr>
                    <w:ins w:id="45179" w:author="phuong vu" w:date="2018-11-30T14:07:00Z"/>
                  </w:rPr>
                </w:rPrChange>
              </w:rPr>
              <w:pPrChange w:id="45180" w:author="phuong vu" w:date="2018-11-30T21:58:00Z">
                <w:pPr>
                  <w:spacing w:line="276" w:lineRule="auto"/>
                </w:pPr>
              </w:pPrChange>
            </w:pPr>
            <w:ins w:id="45181" w:author="phuong vu" w:date="2018-11-30T14:07:00Z">
              <w:r w:rsidRPr="00920004">
                <w:rPr>
                  <w:rPrChange w:id="45182" w:author="phuong vu" w:date="2018-11-30T22:36:00Z">
                    <w:rPr/>
                  </w:rPrChange>
                </w:rPr>
                <w:t>status</w:t>
              </w:r>
            </w:ins>
          </w:p>
        </w:tc>
        <w:tc>
          <w:tcPr>
            <w:tcW w:w="1300" w:type="dxa"/>
            <w:noWrap/>
            <w:hideMark/>
            <w:tcPrChange w:id="45183" w:author="phuong vu" w:date="2018-11-30T14:18:00Z">
              <w:tcPr>
                <w:tcW w:w="1300" w:type="dxa"/>
                <w:noWrap/>
                <w:hideMark/>
              </w:tcPr>
            </w:tcPrChange>
          </w:tcPr>
          <w:p w14:paraId="73D1D139" w14:textId="2B5585DE" w:rsidR="006871B5" w:rsidRPr="00920004" w:rsidRDefault="00E452E5" w:rsidP="00727C9A">
            <w:pPr>
              <w:rPr>
                <w:ins w:id="45184" w:author="phuong vu" w:date="2018-11-30T14:07:00Z"/>
                <w:rPrChange w:id="45185" w:author="phuong vu" w:date="2018-11-30T22:36:00Z">
                  <w:rPr>
                    <w:ins w:id="45186" w:author="phuong vu" w:date="2018-11-30T14:07:00Z"/>
                  </w:rPr>
                </w:rPrChange>
              </w:rPr>
              <w:pPrChange w:id="45187" w:author="phuong vu" w:date="2018-11-30T21:58:00Z">
                <w:pPr>
                  <w:spacing w:line="276" w:lineRule="auto"/>
                </w:pPr>
              </w:pPrChange>
            </w:pPr>
            <w:ins w:id="45188" w:author="phuong vu" w:date="2018-11-30T21:53:00Z">
              <w:r w:rsidRPr="00920004">
                <w:rPr>
                  <w:rPrChange w:id="45189" w:author="phuong vu" w:date="2018-11-30T22:36:00Z">
                    <w:rPr/>
                  </w:rPrChange>
                </w:rPr>
                <w:t>varchar</w:t>
              </w:r>
            </w:ins>
          </w:p>
        </w:tc>
        <w:tc>
          <w:tcPr>
            <w:tcW w:w="1098" w:type="dxa"/>
            <w:noWrap/>
            <w:vAlign w:val="center"/>
            <w:hideMark/>
            <w:tcPrChange w:id="45190" w:author="phuong vu" w:date="2018-11-30T14:18:00Z">
              <w:tcPr>
                <w:tcW w:w="1098" w:type="dxa"/>
                <w:noWrap/>
                <w:vAlign w:val="center"/>
                <w:hideMark/>
              </w:tcPr>
            </w:tcPrChange>
          </w:tcPr>
          <w:p w14:paraId="53546540" w14:textId="77777777" w:rsidR="006871B5" w:rsidRPr="00920004" w:rsidRDefault="006871B5" w:rsidP="00727C9A">
            <w:pPr>
              <w:jc w:val="center"/>
              <w:rPr>
                <w:ins w:id="45191" w:author="phuong vu" w:date="2018-11-30T14:07:00Z"/>
                <w:rPrChange w:id="45192" w:author="phuong vu" w:date="2018-11-30T22:36:00Z">
                  <w:rPr>
                    <w:ins w:id="45193" w:author="phuong vu" w:date="2018-11-30T14:07:00Z"/>
                  </w:rPr>
                </w:rPrChange>
              </w:rPr>
              <w:pPrChange w:id="45194" w:author="phuong vu" w:date="2018-11-30T21:58:00Z">
                <w:pPr>
                  <w:spacing w:line="276" w:lineRule="auto"/>
                  <w:jc w:val="center"/>
                </w:pPr>
              </w:pPrChange>
            </w:pPr>
            <w:ins w:id="45195" w:author="phuong vu" w:date="2018-11-30T14:07:00Z">
              <w:r w:rsidRPr="00920004">
                <w:rPr>
                  <w:rPrChange w:id="45196" w:author="phuong vu" w:date="2018-11-30T22:36:00Z">
                    <w:rPr/>
                  </w:rPrChange>
                </w:rPr>
                <w:t>X</w:t>
              </w:r>
            </w:ins>
          </w:p>
        </w:tc>
        <w:tc>
          <w:tcPr>
            <w:tcW w:w="838" w:type="dxa"/>
            <w:noWrap/>
            <w:vAlign w:val="center"/>
            <w:hideMark/>
            <w:tcPrChange w:id="45197" w:author="phuong vu" w:date="2018-11-30T14:18:00Z">
              <w:tcPr>
                <w:tcW w:w="838" w:type="dxa"/>
                <w:noWrap/>
                <w:vAlign w:val="center"/>
                <w:hideMark/>
              </w:tcPr>
            </w:tcPrChange>
          </w:tcPr>
          <w:p w14:paraId="67BD37AB" w14:textId="77777777" w:rsidR="006871B5" w:rsidRPr="00920004" w:rsidRDefault="006871B5" w:rsidP="00727C9A">
            <w:pPr>
              <w:jc w:val="center"/>
              <w:rPr>
                <w:ins w:id="45198" w:author="phuong vu" w:date="2018-11-30T14:07:00Z"/>
                <w:rPrChange w:id="45199" w:author="phuong vu" w:date="2018-11-30T22:36:00Z">
                  <w:rPr>
                    <w:ins w:id="45200" w:author="phuong vu" w:date="2018-11-30T14:07:00Z"/>
                  </w:rPr>
                </w:rPrChange>
              </w:rPr>
              <w:pPrChange w:id="45201" w:author="phuong vu" w:date="2018-11-30T21:58:00Z">
                <w:pPr>
                  <w:spacing w:line="276" w:lineRule="auto"/>
                  <w:jc w:val="center"/>
                </w:pPr>
              </w:pPrChange>
            </w:pPr>
          </w:p>
        </w:tc>
        <w:tc>
          <w:tcPr>
            <w:tcW w:w="823" w:type="dxa"/>
            <w:noWrap/>
            <w:vAlign w:val="center"/>
            <w:hideMark/>
            <w:tcPrChange w:id="45202" w:author="phuong vu" w:date="2018-11-30T14:18:00Z">
              <w:tcPr>
                <w:tcW w:w="823" w:type="dxa"/>
                <w:noWrap/>
                <w:vAlign w:val="center"/>
                <w:hideMark/>
              </w:tcPr>
            </w:tcPrChange>
          </w:tcPr>
          <w:p w14:paraId="610D78C8" w14:textId="77777777" w:rsidR="006871B5" w:rsidRPr="00920004" w:rsidRDefault="006871B5" w:rsidP="00727C9A">
            <w:pPr>
              <w:jc w:val="center"/>
              <w:rPr>
                <w:ins w:id="45203" w:author="phuong vu" w:date="2018-11-30T14:07:00Z"/>
                <w:rPrChange w:id="45204" w:author="phuong vu" w:date="2018-11-30T22:36:00Z">
                  <w:rPr>
                    <w:ins w:id="45205" w:author="phuong vu" w:date="2018-11-30T14:07:00Z"/>
                  </w:rPr>
                </w:rPrChange>
              </w:rPr>
              <w:pPrChange w:id="45206" w:author="phuong vu" w:date="2018-11-30T21:58:00Z">
                <w:pPr>
                  <w:spacing w:line="276" w:lineRule="auto"/>
                  <w:jc w:val="center"/>
                </w:pPr>
              </w:pPrChange>
            </w:pPr>
          </w:p>
        </w:tc>
        <w:tc>
          <w:tcPr>
            <w:tcW w:w="1474" w:type="dxa"/>
            <w:noWrap/>
            <w:hideMark/>
            <w:tcPrChange w:id="45207" w:author="phuong vu" w:date="2018-11-30T14:18:00Z">
              <w:tcPr>
                <w:tcW w:w="2228" w:type="dxa"/>
                <w:noWrap/>
                <w:hideMark/>
              </w:tcPr>
            </w:tcPrChange>
          </w:tcPr>
          <w:p w14:paraId="5CDF6C71" w14:textId="77777777" w:rsidR="006871B5" w:rsidRPr="00920004" w:rsidRDefault="006871B5" w:rsidP="00727C9A">
            <w:pPr>
              <w:rPr>
                <w:ins w:id="45208" w:author="phuong vu" w:date="2018-11-30T14:07:00Z"/>
                <w:rPrChange w:id="45209" w:author="phuong vu" w:date="2018-11-30T22:36:00Z">
                  <w:rPr>
                    <w:ins w:id="45210" w:author="phuong vu" w:date="2018-11-30T14:07:00Z"/>
                  </w:rPr>
                </w:rPrChange>
              </w:rPr>
              <w:pPrChange w:id="45211" w:author="phuong vu" w:date="2018-11-30T21:58:00Z">
                <w:pPr>
                  <w:keepNext/>
                  <w:spacing w:line="276" w:lineRule="auto"/>
                </w:pPr>
              </w:pPrChange>
            </w:pPr>
            <w:ins w:id="45212" w:author="phuong vu" w:date="2018-11-30T14:07:00Z">
              <w:r w:rsidRPr="00920004">
                <w:rPr>
                  <w:rPrChange w:id="45213" w:author="phuong vu" w:date="2018-11-30T22:36:00Z">
                    <w:rPr/>
                  </w:rPrChange>
                </w:rPr>
                <w:t>Trạng thái</w:t>
              </w:r>
            </w:ins>
          </w:p>
        </w:tc>
      </w:tr>
    </w:tbl>
    <w:p w14:paraId="6684AAA7" w14:textId="6EA78609" w:rsidR="00BD0851" w:rsidRPr="005F1ECC" w:rsidRDefault="006871B5" w:rsidP="005F1ECC">
      <w:pPr>
        <w:pStyle w:val="Caption"/>
        <w:rPr>
          <w:rPrChange w:id="45214" w:author="phuong vu" w:date="2018-11-30T23:40:00Z">
            <w:rPr>
              <w:b/>
              <w:lang w:val="en-US"/>
            </w:rPr>
          </w:rPrChange>
        </w:rPr>
        <w:pPrChange w:id="45215" w:author="phuong vu" w:date="2018-11-30T23:40:00Z">
          <w:pPr/>
        </w:pPrChange>
      </w:pPr>
      <w:bookmarkStart w:id="45216" w:name="_Toc531381682"/>
      <w:ins w:id="45217" w:author="phuong vu" w:date="2018-11-30T14:07:00Z">
        <w:r w:rsidRPr="00920004">
          <w:rPr>
            <w:rPrChange w:id="45218" w:author="phuong vu" w:date="2018-11-30T22:36:00Z">
              <w:rPr>
                <w:i/>
                <w:iCs/>
              </w:rPr>
            </w:rPrChange>
          </w:rPr>
          <w:t xml:space="preserve">Bảng </w:t>
        </w:r>
      </w:ins>
      <w:ins w:id="45219" w:author="phuong vu" w:date="2018-11-30T14:54:00Z">
        <w:r w:rsidR="00D632EE" w:rsidRPr="00920004">
          <w:rPr>
            <w:rPrChange w:id="45220" w:author="phuong vu" w:date="2018-11-30T22:36:00Z">
              <w:rPr>
                <w:i/>
                <w:iCs/>
              </w:rPr>
            </w:rPrChange>
          </w:rPr>
          <w:fldChar w:fldCharType="begin"/>
        </w:r>
        <w:r w:rsidR="00D632EE" w:rsidRPr="00920004">
          <w:rPr>
            <w:rPrChange w:id="45221" w:author="phuong vu" w:date="2018-11-30T22:36:00Z">
              <w:rPr>
                <w:i/>
                <w:iCs/>
              </w:rPr>
            </w:rPrChange>
          </w:rPr>
          <w:instrText xml:space="preserve"> STYLEREF 1 \s </w:instrText>
        </w:r>
      </w:ins>
      <w:r w:rsidR="00D632EE" w:rsidRPr="00920004">
        <w:rPr>
          <w:rPrChange w:id="45222" w:author="phuong vu" w:date="2018-11-30T22:36:00Z">
            <w:rPr>
              <w:i/>
              <w:iCs/>
            </w:rPr>
          </w:rPrChange>
        </w:rPr>
        <w:fldChar w:fldCharType="separate"/>
      </w:r>
      <w:r w:rsidR="00B5490C">
        <w:rPr>
          <w:noProof/>
        </w:rPr>
        <w:t>4</w:t>
      </w:r>
      <w:ins w:id="45223" w:author="phuong vu" w:date="2018-11-30T14:54:00Z">
        <w:r w:rsidR="00D632EE" w:rsidRPr="00920004">
          <w:rPr>
            <w:rPrChange w:id="45224" w:author="phuong vu" w:date="2018-11-30T22:36:00Z">
              <w:rPr>
                <w:i/>
                <w:iCs/>
              </w:rPr>
            </w:rPrChange>
          </w:rPr>
          <w:fldChar w:fldCharType="end"/>
        </w:r>
        <w:r w:rsidR="00D632EE" w:rsidRPr="00920004">
          <w:rPr>
            <w:rPrChange w:id="45225" w:author="phuong vu" w:date="2018-11-30T22:36:00Z">
              <w:rPr>
                <w:i/>
                <w:iCs/>
              </w:rPr>
            </w:rPrChange>
          </w:rPr>
          <w:t>.</w:t>
        </w:r>
        <w:r w:rsidR="00D632EE" w:rsidRPr="00920004">
          <w:rPr>
            <w:rPrChange w:id="45226" w:author="phuong vu" w:date="2018-11-30T22:36:00Z">
              <w:rPr>
                <w:i/>
                <w:iCs/>
              </w:rPr>
            </w:rPrChange>
          </w:rPr>
          <w:fldChar w:fldCharType="begin"/>
        </w:r>
        <w:r w:rsidR="00D632EE" w:rsidRPr="00920004">
          <w:rPr>
            <w:rPrChange w:id="45227" w:author="phuong vu" w:date="2018-11-30T22:36:00Z">
              <w:rPr>
                <w:i/>
                <w:iCs/>
              </w:rPr>
            </w:rPrChange>
          </w:rPr>
          <w:instrText xml:space="preserve"> SEQ Bảng \* ARABIC \s 1 </w:instrText>
        </w:r>
      </w:ins>
      <w:r w:rsidR="00D632EE" w:rsidRPr="00920004">
        <w:rPr>
          <w:rPrChange w:id="45228" w:author="phuong vu" w:date="2018-11-30T22:36:00Z">
            <w:rPr>
              <w:i/>
              <w:iCs/>
            </w:rPr>
          </w:rPrChange>
        </w:rPr>
        <w:fldChar w:fldCharType="separate"/>
      </w:r>
      <w:ins w:id="45229" w:author="phuong vu" w:date="2018-11-30T22:44:00Z">
        <w:r w:rsidR="00B5490C">
          <w:rPr>
            <w:noProof/>
          </w:rPr>
          <w:t>45</w:t>
        </w:r>
      </w:ins>
      <w:ins w:id="45230" w:author="phuong vu" w:date="2018-11-30T14:54:00Z">
        <w:r w:rsidR="00D632EE" w:rsidRPr="00920004">
          <w:rPr>
            <w:rPrChange w:id="45231" w:author="phuong vu" w:date="2018-11-30T22:36:00Z">
              <w:rPr>
                <w:i/>
                <w:iCs/>
              </w:rPr>
            </w:rPrChange>
          </w:rPr>
          <w:fldChar w:fldCharType="end"/>
        </w:r>
      </w:ins>
      <w:ins w:id="45232" w:author="phuong vu" w:date="2018-11-30T14:07:00Z">
        <w:r w:rsidRPr="00920004">
          <w:rPr>
            <w:rPrChange w:id="45233" w:author="phuong vu" w:date="2018-11-30T22:36:00Z">
              <w:rPr/>
            </w:rPrChange>
          </w:rPr>
          <w:t xml:space="preserve"> Bảng dữ liệu máy giặt</w:t>
        </w:r>
      </w:ins>
      <w:bookmarkEnd w:id="45216"/>
    </w:p>
    <w:p w14:paraId="095D0E5B" w14:textId="78AC9D61" w:rsidR="00AE5480" w:rsidRPr="00920004" w:rsidDel="006871B5" w:rsidRDefault="00AE5480" w:rsidP="00941ED9">
      <w:pPr>
        <w:pStyle w:val="Style2"/>
        <w:rPr>
          <w:moveFrom w:id="45234" w:author="phuong vu" w:date="2018-11-30T14:05:00Z"/>
          <w:rPrChange w:id="45235" w:author="phuong vu" w:date="2018-11-30T22:36:00Z">
            <w:rPr>
              <w:moveFrom w:id="45236" w:author="phuong vu" w:date="2018-11-30T14:05:00Z"/>
            </w:rPr>
          </w:rPrChange>
        </w:rPr>
        <w:pPrChange w:id="45237" w:author="phuong vu" w:date="2018-11-30T21:36:00Z">
          <w:pPr>
            <w:pStyle w:val="ListParagraph"/>
            <w:numPr>
              <w:numId w:val="49"/>
            </w:numPr>
            <w:ind w:left="1080" w:hanging="360"/>
          </w:pPr>
        </w:pPrChange>
      </w:pPr>
      <w:bookmarkStart w:id="45238" w:name="_Ref530053515"/>
      <w:moveFromRangeStart w:id="45239" w:author="phuong vu" w:date="2018-11-30T14:05:00Z" w:name="move531350035"/>
      <w:moveFrom w:id="45240" w:author="phuong vu" w:date="2018-11-30T14:05:00Z">
        <w:r w:rsidRPr="00920004" w:rsidDel="006871B5">
          <w:rPr>
            <w:rPrChange w:id="45241" w:author="phuong vu" w:date="2018-11-30T22:36:00Z">
              <w:rPr/>
            </w:rPrChange>
          </w:rPr>
          <w:t>DATE (#</w:t>
        </w:r>
        <w:r w:rsidRPr="00920004" w:rsidDel="006871B5">
          <w:rPr>
            <w:u w:val="single"/>
            <w:rPrChange w:id="45242" w:author="phuong vu" w:date="2018-11-30T22:36:00Z">
              <w:rPr>
                <w:u w:val="single"/>
              </w:rPr>
            </w:rPrChange>
          </w:rPr>
          <w:t>DATE_AD</w:t>
        </w:r>
        <w:r w:rsidRPr="00920004" w:rsidDel="006871B5">
          <w:rPr>
            <w:rPrChange w:id="45243" w:author="phuong vu" w:date="2018-11-30T22:36:00Z">
              <w:rPr/>
            </w:rPrChange>
          </w:rPr>
          <w:t>)</w:t>
        </w:r>
        <w:bookmarkStart w:id="45244" w:name="_Toc531359739"/>
        <w:bookmarkStart w:id="45245" w:name="_Toc531360720"/>
        <w:bookmarkStart w:id="45246" w:name="_Toc531381562"/>
        <w:bookmarkEnd w:id="45238"/>
        <w:bookmarkEnd w:id="45244"/>
        <w:bookmarkEnd w:id="45245"/>
        <w:bookmarkEnd w:id="45246"/>
      </w:moveFrom>
    </w:p>
    <w:p w14:paraId="4A277207" w14:textId="19FC797B" w:rsidR="00C51F17" w:rsidRPr="00920004" w:rsidDel="006871B5" w:rsidRDefault="00C51F17" w:rsidP="00941ED9">
      <w:pPr>
        <w:pStyle w:val="Style2"/>
        <w:rPr>
          <w:moveFrom w:id="45247" w:author="phuong vu" w:date="2018-11-30T14:05:00Z"/>
          <w:rPrChange w:id="45248" w:author="phuong vu" w:date="2018-11-30T22:36:00Z">
            <w:rPr>
              <w:moveFrom w:id="45249" w:author="phuong vu" w:date="2018-11-30T14:05:00Z"/>
            </w:rPr>
          </w:rPrChange>
        </w:rPr>
        <w:pPrChange w:id="45250" w:author="phuong vu" w:date="2018-11-30T21:36:00Z">
          <w:pPr>
            <w:pStyle w:val="ListParagraph"/>
            <w:numPr>
              <w:numId w:val="49"/>
            </w:numPr>
            <w:ind w:left="1080" w:hanging="360"/>
            <w:jc w:val="left"/>
          </w:pPr>
        </w:pPrChange>
      </w:pPr>
      <w:moveFrom w:id="45251" w:author="phuong vu" w:date="2018-11-30T14:05:00Z">
        <w:r w:rsidRPr="00920004" w:rsidDel="006871B5">
          <w:rPr>
            <w:rPrChange w:id="45252" w:author="phuong vu" w:date="2018-11-30T22:36:00Z">
              <w:rPr/>
            </w:rPrChange>
          </w:rPr>
          <w:t>PRODUCT_TYPE (#</w:t>
        </w:r>
        <w:r w:rsidRPr="00920004" w:rsidDel="006871B5">
          <w:rPr>
            <w:u w:val="single"/>
            <w:rPrChange w:id="45253" w:author="phuong vu" w:date="2018-11-30T22:36:00Z">
              <w:rPr>
                <w:u w:val="single"/>
              </w:rPr>
            </w:rPrChange>
          </w:rPr>
          <w:t>ID</w:t>
        </w:r>
        <w:r w:rsidRPr="00920004" w:rsidDel="006871B5">
          <w:rPr>
            <w:rPrChange w:id="45254" w:author="phuong vu" w:date="2018-11-30T22:36:00Z">
              <w:rPr/>
            </w:rPrChange>
          </w:rPr>
          <w:t>, PRODUCT_TYPE_NAME, STATUS)</w:t>
        </w:r>
        <w:bookmarkStart w:id="45255" w:name="_Toc531359740"/>
        <w:bookmarkStart w:id="45256" w:name="_Toc531360721"/>
        <w:bookmarkStart w:id="45257" w:name="_Toc531381563"/>
        <w:bookmarkEnd w:id="45255"/>
        <w:bookmarkEnd w:id="45256"/>
        <w:bookmarkEnd w:id="45257"/>
      </w:moveFrom>
    </w:p>
    <w:p w14:paraId="664E5B65" w14:textId="2B680132" w:rsidR="00C51F17" w:rsidRPr="00920004" w:rsidDel="006871B5" w:rsidRDefault="00C51F17" w:rsidP="00941ED9">
      <w:pPr>
        <w:pStyle w:val="Style2"/>
        <w:rPr>
          <w:moveFrom w:id="45258" w:author="phuong vu" w:date="2018-11-30T14:05:00Z"/>
          <w:rPrChange w:id="45259" w:author="phuong vu" w:date="2018-11-30T22:36:00Z">
            <w:rPr>
              <w:moveFrom w:id="45260" w:author="phuong vu" w:date="2018-11-30T14:05:00Z"/>
            </w:rPr>
          </w:rPrChange>
        </w:rPr>
        <w:pPrChange w:id="45261" w:author="phuong vu" w:date="2018-11-30T21:36:00Z">
          <w:pPr>
            <w:pStyle w:val="ListParagraph"/>
            <w:numPr>
              <w:numId w:val="49"/>
            </w:numPr>
            <w:ind w:left="1080" w:hanging="360"/>
            <w:jc w:val="left"/>
          </w:pPr>
        </w:pPrChange>
      </w:pPr>
      <w:moveFrom w:id="45262" w:author="phuong vu" w:date="2018-11-30T14:05:00Z">
        <w:r w:rsidRPr="00920004" w:rsidDel="006871B5">
          <w:rPr>
            <w:rPrChange w:id="45263" w:author="phuong vu" w:date="2018-11-30T22:36:00Z">
              <w:rPr/>
            </w:rPrChange>
          </w:rPr>
          <w:t>PRODUCT (#</w:t>
        </w:r>
        <w:r w:rsidRPr="00920004" w:rsidDel="006871B5">
          <w:rPr>
            <w:u w:val="single"/>
            <w:rPrChange w:id="45264" w:author="phuong vu" w:date="2018-11-30T22:36:00Z">
              <w:rPr>
                <w:u w:val="single"/>
              </w:rPr>
            </w:rPrChange>
          </w:rPr>
          <w:t>ID</w:t>
        </w:r>
        <w:r w:rsidRPr="00920004" w:rsidDel="006871B5">
          <w:rPr>
            <w:rPrChange w:id="45265" w:author="phuong vu" w:date="2018-11-30T22:36:00Z">
              <w:rPr/>
            </w:rPrChange>
          </w:rPr>
          <w:t xml:space="preserve">, PRODUC_NAME, SHORT_DESC, </w:t>
        </w:r>
        <w:r w:rsidRPr="00920004" w:rsidDel="006871B5">
          <w:rPr>
            <w:rPrChange w:id="45266" w:author="phuong vu" w:date="2018-11-30T22:36:00Z">
              <w:rPr>
                <w:i/>
              </w:rPr>
            </w:rPrChange>
          </w:rPr>
          <w:t>PRODUCT_AVATAR</w:t>
        </w:r>
        <w:r w:rsidRPr="00920004" w:rsidDel="006871B5">
          <w:rPr>
            <w:rPrChange w:id="45267" w:author="phuong vu" w:date="2018-11-30T22:36:00Z">
              <w:rPr/>
            </w:rPrChange>
          </w:rPr>
          <w:t xml:space="preserve">, STATUS, </w:t>
        </w:r>
        <w:r w:rsidRPr="00920004" w:rsidDel="006871B5">
          <w:rPr>
            <w:rPrChange w:id="45268" w:author="phuong vu" w:date="2018-11-30T22:36:00Z">
              <w:rPr>
                <w:i/>
              </w:rPr>
            </w:rPrChange>
          </w:rPr>
          <w:t>PRODUCT_TYPE_ID</w:t>
        </w:r>
        <w:r w:rsidRPr="00920004" w:rsidDel="006871B5">
          <w:rPr>
            <w:rPrChange w:id="45269" w:author="phuong vu" w:date="2018-11-30T22:36:00Z">
              <w:rPr/>
            </w:rPrChange>
          </w:rPr>
          <w:t>)</w:t>
        </w:r>
        <w:bookmarkStart w:id="45270" w:name="_Toc531359741"/>
        <w:bookmarkStart w:id="45271" w:name="_Toc531360722"/>
        <w:bookmarkStart w:id="45272" w:name="_Toc531381564"/>
        <w:bookmarkEnd w:id="45270"/>
        <w:bookmarkEnd w:id="45271"/>
        <w:bookmarkEnd w:id="45272"/>
      </w:moveFrom>
    </w:p>
    <w:p w14:paraId="67151E43" w14:textId="2214808D" w:rsidR="00C51F17" w:rsidRPr="00920004" w:rsidDel="006871B5" w:rsidRDefault="00C51F17" w:rsidP="00941ED9">
      <w:pPr>
        <w:pStyle w:val="Style2"/>
        <w:rPr>
          <w:moveFrom w:id="45273" w:author="phuong vu" w:date="2018-11-30T14:05:00Z"/>
          <w:rPrChange w:id="45274" w:author="phuong vu" w:date="2018-11-30T22:36:00Z">
            <w:rPr>
              <w:moveFrom w:id="45275" w:author="phuong vu" w:date="2018-11-30T14:05:00Z"/>
            </w:rPr>
          </w:rPrChange>
        </w:rPr>
        <w:pPrChange w:id="45276" w:author="phuong vu" w:date="2018-11-30T21:36:00Z">
          <w:pPr>
            <w:pStyle w:val="ListParagraph"/>
            <w:numPr>
              <w:numId w:val="49"/>
            </w:numPr>
            <w:ind w:left="1080" w:hanging="360"/>
            <w:jc w:val="left"/>
          </w:pPr>
        </w:pPrChange>
      </w:pPr>
      <w:moveFrom w:id="45277" w:author="phuong vu" w:date="2018-11-30T14:05:00Z">
        <w:r w:rsidRPr="00920004" w:rsidDel="006871B5">
          <w:rPr>
            <w:rPrChange w:id="45278" w:author="phuong vu" w:date="2018-11-30T22:36:00Z">
              <w:rPr/>
            </w:rPrChange>
          </w:rPr>
          <w:t>SERVICE_TYPE (#</w:t>
        </w:r>
        <w:r w:rsidRPr="00920004" w:rsidDel="006871B5">
          <w:rPr>
            <w:u w:val="single"/>
            <w:rPrChange w:id="45279" w:author="phuong vu" w:date="2018-11-30T22:36:00Z">
              <w:rPr>
                <w:u w:val="single"/>
              </w:rPr>
            </w:rPrChange>
          </w:rPr>
          <w:t>ID</w:t>
        </w:r>
        <w:r w:rsidRPr="00920004" w:rsidDel="006871B5">
          <w:rPr>
            <w:rPrChange w:id="45280" w:author="phuong vu" w:date="2018-11-30T22:36:00Z">
              <w:rPr/>
            </w:rPrChange>
          </w:rPr>
          <w:t xml:space="preserve">, SERVICE_TYPE_NAME, SERVICE_TYPE_DESC, STATUS, </w:t>
        </w:r>
        <w:r w:rsidRPr="00920004" w:rsidDel="006871B5">
          <w:rPr>
            <w:rPrChange w:id="45281" w:author="phuong vu" w:date="2018-11-30T22:36:00Z">
              <w:rPr>
                <w:i/>
              </w:rPr>
            </w:rPrChange>
          </w:rPr>
          <w:t>SERVICE_TYPE_AVATAR</w:t>
        </w:r>
        <w:r w:rsidRPr="00920004" w:rsidDel="006871B5">
          <w:rPr>
            <w:rPrChange w:id="45282" w:author="phuong vu" w:date="2018-11-30T22:36:00Z">
              <w:rPr/>
            </w:rPrChange>
          </w:rPr>
          <w:t>)</w:t>
        </w:r>
        <w:bookmarkStart w:id="45283" w:name="_Toc531359742"/>
        <w:bookmarkStart w:id="45284" w:name="_Toc531360723"/>
        <w:bookmarkStart w:id="45285" w:name="_Toc531381565"/>
        <w:bookmarkEnd w:id="45283"/>
        <w:bookmarkEnd w:id="45284"/>
        <w:bookmarkEnd w:id="45285"/>
      </w:moveFrom>
    </w:p>
    <w:p w14:paraId="3036D1BF" w14:textId="62BCFA18" w:rsidR="00C51F17" w:rsidRPr="00920004" w:rsidDel="006871B5" w:rsidRDefault="00C51F17" w:rsidP="00941ED9">
      <w:pPr>
        <w:pStyle w:val="Style2"/>
        <w:rPr>
          <w:moveFrom w:id="45286" w:author="phuong vu" w:date="2018-11-30T14:05:00Z"/>
          <w:rPrChange w:id="45287" w:author="phuong vu" w:date="2018-11-30T22:36:00Z">
            <w:rPr>
              <w:moveFrom w:id="45288" w:author="phuong vu" w:date="2018-11-30T14:05:00Z"/>
              <w:lang w:val="fr-FR"/>
            </w:rPr>
          </w:rPrChange>
        </w:rPr>
        <w:pPrChange w:id="45289" w:author="phuong vu" w:date="2018-11-30T21:36:00Z">
          <w:pPr>
            <w:pStyle w:val="ListParagraph"/>
            <w:numPr>
              <w:numId w:val="49"/>
            </w:numPr>
            <w:ind w:left="1080" w:hanging="360"/>
            <w:jc w:val="left"/>
          </w:pPr>
        </w:pPrChange>
      </w:pPr>
      <w:moveFrom w:id="45290" w:author="phuong vu" w:date="2018-11-30T14:05:00Z">
        <w:r w:rsidRPr="00920004" w:rsidDel="006871B5">
          <w:rPr>
            <w:rPrChange w:id="45291" w:author="phuong vu" w:date="2018-11-30T22:36:00Z">
              <w:rPr>
                <w:b/>
                <w:lang w:val="fr-FR"/>
              </w:rPr>
            </w:rPrChange>
          </w:rPr>
          <w:t>SERVICE_TYPE_BRANCH</w:t>
        </w:r>
        <w:r w:rsidRPr="00920004" w:rsidDel="006871B5">
          <w:rPr>
            <w:rPrChange w:id="45292" w:author="phuong vu" w:date="2018-11-30T22:36:00Z">
              <w:rPr>
                <w:lang w:val="fr-FR"/>
              </w:rPr>
            </w:rPrChange>
          </w:rPr>
          <w:t xml:space="preserve"> (</w:t>
        </w:r>
        <w:r w:rsidRPr="00920004" w:rsidDel="006871B5">
          <w:rPr>
            <w:u w:val="single"/>
            <w:rPrChange w:id="45293" w:author="phuong vu" w:date="2018-11-30T22:36:00Z">
              <w:rPr>
                <w:u w:val="single"/>
                <w:lang w:val="fr-FR"/>
              </w:rPr>
            </w:rPrChange>
          </w:rPr>
          <w:t>#ID,</w:t>
        </w:r>
        <w:r w:rsidR="00AE5480" w:rsidRPr="00920004" w:rsidDel="006871B5">
          <w:rPr>
            <w:rPrChange w:id="45294" w:author="phuong vu" w:date="2018-11-30T22:36:00Z">
              <w:rPr/>
            </w:rPrChange>
          </w:rPr>
          <w:t xml:space="preserve"> </w:t>
        </w:r>
        <w:r w:rsidRPr="00920004" w:rsidDel="006871B5">
          <w:rPr>
            <w:u w:val="single"/>
            <w:rPrChange w:id="45295" w:author="phuong vu" w:date="2018-11-30T22:36:00Z">
              <w:rPr>
                <w:u w:val="single"/>
                <w:lang w:val="fr-FR"/>
              </w:rPr>
            </w:rPrChange>
          </w:rPr>
          <w:t>#SERVICE_TYPE_ID</w:t>
        </w:r>
        <w:r w:rsidRPr="00920004" w:rsidDel="006871B5">
          <w:rPr>
            <w:rPrChange w:id="45296" w:author="phuong vu" w:date="2018-11-30T22:36:00Z">
              <w:rPr/>
            </w:rPrChange>
          </w:rPr>
          <w:t xml:space="preserve">, </w:t>
        </w:r>
        <w:r w:rsidRPr="00920004" w:rsidDel="006871B5">
          <w:rPr>
            <w:u w:val="single"/>
            <w:rPrChange w:id="45297" w:author="phuong vu" w:date="2018-11-30T22:36:00Z">
              <w:rPr>
                <w:u w:val="single"/>
              </w:rPr>
            </w:rPrChange>
          </w:rPr>
          <w:t>#BRANCH_ID</w:t>
        </w:r>
        <w:r w:rsidRPr="00920004" w:rsidDel="006871B5">
          <w:rPr>
            <w:rPrChange w:id="45298" w:author="phuong vu" w:date="2018-11-30T22:36:00Z">
              <w:rPr/>
            </w:rPrChange>
          </w:rPr>
          <w:t>, STATUS</w:t>
        </w:r>
        <w:r w:rsidRPr="00920004" w:rsidDel="006871B5">
          <w:rPr>
            <w:rPrChange w:id="45299" w:author="phuong vu" w:date="2018-11-30T22:36:00Z">
              <w:rPr>
                <w:lang w:val="fr-FR"/>
              </w:rPr>
            </w:rPrChange>
          </w:rPr>
          <w:t>)</w:t>
        </w:r>
        <w:bookmarkStart w:id="45300" w:name="_Toc531359743"/>
        <w:bookmarkStart w:id="45301" w:name="_Toc531360724"/>
        <w:bookmarkStart w:id="45302" w:name="_Toc531381566"/>
        <w:bookmarkEnd w:id="45300"/>
        <w:bookmarkEnd w:id="45301"/>
        <w:bookmarkEnd w:id="45302"/>
      </w:moveFrom>
    </w:p>
    <w:p w14:paraId="42196B52" w14:textId="1B612F37" w:rsidR="00C51F17" w:rsidRPr="00920004" w:rsidDel="006871B5" w:rsidRDefault="00C51F17" w:rsidP="00941ED9">
      <w:pPr>
        <w:pStyle w:val="Style2"/>
        <w:rPr>
          <w:moveFrom w:id="45303" w:author="phuong vu" w:date="2018-11-30T14:05:00Z"/>
          <w:rPrChange w:id="45304" w:author="phuong vu" w:date="2018-11-30T22:36:00Z">
            <w:rPr>
              <w:moveFrom w:id="45305" w:author="phuong vu" w:date="2018-11-30T14:05:00Z"/>
            </w:rPr>
          </w:rPrChange>
        </w:rPr>
        <w:pPrChange w:id="45306" w:author="phuong vu" w:date="2018-11-30T21:36:00Z">
          <w:pPr>
            <w:pStyle w:val="ListParagraph"/>
            <w:numPr>
              <w:numId w:val="49"/>
            </w:numPr>
            <w:ind w:left="1080" w:hanging="360"/>
            <w:jc w:val="left"/>
          </w:pPr>
        </w:pPrChange>
      </w:pPr>
      <w:moveFrom w:id="45307" w:author="phuong vu" w:date="2018-11-30T14:05:00Z">
        <w:r w:rsidRPr="00920004" w:rsidDel="006871B5">
          <w:rPr>
            <w:rPrChange w:id="45308" w:author="phuong vu" w:date="2018-11-30T22:36:00Z">
              <w:rPr>
                <w:b/>
                <w:lang w:val="fr-FR"/>
              </w:rPr>
            </w:rPrChange>
          </w:rPr>
          <w:t>POST</w:t>
        </w:r>
        <w:r w:rsidRPr="00920004" w:rsidDel="006871B5">
          <w:rPr>
            <w:rPrChange w:id="45309" w:author="phuong vu" w:date="2018-11-30T22:36:00Z">
              <w:rPr>
                <w:lang w:val="fr-FR"/>
              </w:rPr>
            </w:rPrChange>
          </w:rPr>
          <w:t xml:space="preserve"> (</w:t>
        </w:r>
        <w:r w:rsidRPr="00920004" w:rsidDel="006871B5">
          <w:rPr>
            <w:u w:val="single"/>
            <w:rPrChange w:id="45310" w:author="phuong vu" w:date="2018-11-30T22:36:00Z">
              <w:rPr>
                <w:u w:val="single"/>
                <w:lang w:val="fr-FR"/>
              </w:rPr>
            </w:rPrChange>
          </w:rPr>
          <w:t>#ID</w:t>
        </w:r>
        <w:r w:rsidRPr="00920004" w:rsidDel="006871B5">
          <w:rPr>
            <w:rPrChange w:id="45311" w:author="phuong vu" w:date="2018-11-30T22:36:00Z">
              <w:rPr/>
            </w:rPrChange>
          </w:rPr>
          <w:t>, HEADLINE, BODY, HEADER_IMAGE_FILE)</w:t>
        </w:r>
        <w:bookmarkStart w:id="45312" w:name="_Toc531359744"/>
        <w:bookmarkStart w:id="45313" w:name="_Toc531360725"/>
        <w:bookmarkStart w:id="45314" w:name="_Toc531381567"/>
        <w:bookmarkEnd w:id="45312"/>
        <w:bookmarkEnd w:id="45313"/>
        <w:bookmarkEnd w:id="45314"/>
      </w:moveFrom>
    </w:p>
    <w:p w14:paraId="643707F2" w14:textId="5B1EC4C8" w:rsidR="00C51F17" w:rsidRPr="00920004" w:rsidDel="006871B5" w:rsidRDefault="00C51F17" w:rsidP="00941ED9">
      <w:pPr>
        <w:pStyle w:val="Style2"/>
        <w:rPr>
          <w:moveFrom w:id="45315" w:author="phuong vu" w:date="2018-11-30T14:05:00Z"/>
          <w:rPrChange w:id="45316" w:author="phuong vu" w:date="2018-11-30T22:36:00Z">
            <w:rPr>
              <w:moveFrom w:id="45317" w:author="phuong vu" w:date="2018-11-30T14:05:00Z"/>
              <w:lang w:val="fr-FR"/>
            </w:rPr>
          </w:rPrChange>
        </w:rPr>
        <w:pPrChange w:id="45318" w:author="phuong vu" w:date="2018-11-30T21:36:00Z">
          <w:pPr>
            <w:pStyle w:val="ListParagraph"/>
            <w:numPr>
              <w:numId w:val="49"/>
            </w:numPr>
            <w:ind w:left="1080" w:hanging="360"/>
            <w:jc w:val="left"/>
          </w:pPr>
        </w:pPrChange>
      </w:pPr>
      <w:moveFrom w:id="45319" w:author="phuong vu" w:date="2018-11-30T14:05:00Z">
        <w:r w:rsidRPr="00920004" w:rsidDel="006871B5">
          <w:rPr>
            <w:rPrChange w:id="45320" w:author="phuong vu" w:date="2018-11-30T22:36:00Z">
              <w:rPr>
                <w:b/>
                <w:lang w:val="fr-FR"/>
              </w:rPr>
            </w:rPrChange>
          </w:rPr>
          <w:t>TIME_SCHEDULE</w:t>
        </w:r>
        <w:r w:rsidRPr="00920004" w:rsidDel="006871B5">
          <w:rPr>
            <w:rPrChange w:id="45321" w:author="phuong vu" w:date="2018-11-30T22:36:00Z">
              <w:rPr>
                <w:lang w:val="fr-FR"/>
              </w:rPr>
            </w:rPrChange>
          </w:rPr>
          <w:t xml:space="preserve"> (</w:t>
        </w:r>
        <w:r w:rsidRPr="00920004" w:rsidDel="006871B5">
          <w:rPr>
            <w:u w:val="single"/>
            <w:rPrChange w:id="45322" w:author="phuong vu" w:date="2018-11-30T22:36:00Z">
              <w:rPr>
                <w:u w:val="single"/>
                <w:lang w:val="fr-FR"/>
              </w:rPr>
            </w:rPrChange>
          </w:rPr>
          <w:t>#ID</w:t>
        </w:r>
        <w:r w:rsidRPr="00920004" w:rsidDel="006871B5">
          <w:rPr>
            <w:rPrChange w:id="45323" w:author="phuong vu" w:date="2018-11-30T22:36:00Z">
              <w:rPr/>
            </w:rPrChange>
          </w:rPr>
          <w:t>, TIME_SCHEDULE_NO, TIME_START, TIME_END, STATUS</w:t>
        </w:r>
        <w:r w:rsidRPr="00920004" w:rsidDel="006871B5">
          <w:rPr>
            <w:rPrChange w:id="45324" w:author="phuong vu" w:date="2018-11-30T22:36:00Z">
              <w:rPr>
                <w:lang w:val="fr-FR"/>
              </w:rPr>
            </w:rPrChange>
          </w:rPr>
          <w:t>)</w:t>
        </w:r>
        <w:bookmarkStart w:id="45325" w:name="_Toc531359745"/>
        <w:bookmarkStart w:id="45326" w:name="_Toc531360726"/>
        <w:bookmarkStart w:id="45327" w:name="_Toc531381568"/>
        <w:bookmarkEnd w:id="45325"/>
        <w:bookmarkEnd w:id="45326"/>
        <w:bookmarkEnd w:id="45327"/>
      </w:moveFrom>
    </w:p>
    <w:p w14:paraId="2E38C2FB" w14:textId="77A1913B" w:rsidR="00C51F17" w:rsidRPr="00920004" w:rsidDel="006871B5" w:rsidRDefault="00C51F17" w:rsidP="00941ED9">
      <w:pPr>
        <w:pStyle w:val="Style2"/>
        <w:rPr>
          <w:moveFrom w:id="45328" w:author="phuong vu" w:date="2018-11-30T14:05:00Z"/>
          <w:rPrChange w:id="45329" w:author="phuong vu" w:date="2018-11-30T22:36:00Z">
            <w:rPr>
              <w:moveFrom w:id="45330" w:author="phuong vu" w:date="2018-11-30T14:05:00Z"/>
            </w:rPr>
          </w:rPrChange>
        </w:rPr>
        <w:pPrChange w:id="45331" w:author="phuong vu" w:date="2018-11-30T21:36:00Z">
          <w:pPr>
            <w:pStyle w:val="ListParagraph"/>
            <w:numPr>
              <w:numId w:val="49"/>
            </w:numPr>
            <w:ind w:left="1080" w:hanging="360"/>
            <w:jc w:val="left"/>
          </w:pPr>
        </w:pPrChange>
      </w:pPr>
      <w:moveFrom w:id="45332" w:author="phuong vu" w:date="2018-11-30T14:05:00Z">
        <w:r w:rsidRPr="00920004" w:rsidDel="006871B5">
          <w:rPr>
            <w:rPrChange w:id="45333" w:author="phuong vu" w:date="2018-11-30T22:36:00Z">
              <w:rPr/>
            </w:rPrChange>
          </w:rPr>
          <w:t>LABEL (</w:t>
        </w:r>
        <w:r w:rsidRPr="00920004" w:rsidDel="006871B5">
          <w:rPr>
            <w:u w:val="single"/>
            <w:rPrChange w:id="45334" w:author="phuong vu" w:date="2018-11-30T22:36:00Z">
              <w:rPr>
                <w:u w:val="single"/>
              </w:rPr>
            </w:rPrChange>
          </w:rPr>
          <w:t>#ID</w:t>
        </w:r>
        <w:r w:rsidRPr="00920004" w:rsidDel="006871B5">
          <w:rPr>
            <w:rPrChange w:id="45335" w:author="phuong vu" w:date="2018-11-30T22:36:00Z">
              <w:rPr/>
            </w:rPrChange>
          </w:rPr>
          <w:t>, LABEL_NAME, STATUS)</w:t>
        </w:r>
        <w:bookmarkStart w:id="45336" w:name="_Toc531359746"/>
        <w:bookmarkStart w:id="45337" w:name="_Toc531360727"/>
        <w:bookmarkStart w:id="45338" w:name="_Toc531381569"/>
        <w:bookmarkEnd w:id="45336"/>
        <w:bookmarkEnd w:id="45337"/>
        <w:bookmarkEnd w:id="45338"/>
      </w:moveFrom>
    </w:p>
    <w:p w14:paraId="529CD885" w14:textId="2F09539B" w:rsidR="00C51F17" w:rsidRPr="00920004" w:rsidDel="006871B5" w:rsidRDefault="00C51F17" w:rsidP="00941ED9">
      <w:pPr>
        <w:pStyle w:val="Style2"/>
        <w:rPr>
          <w:moveFrom w:id="45339" w:author="phuong vu" w:date="2018-11-30T14:05:00Z"/>
          <w:rPrChange w:id="45340" w:author="phuong vu" w:date="2018-11-30T22:36:00Z">
            <w:rPr>
              <w:moveFrom w:id="45341" w:author="phuong vu" w:date="2018-11-30T14:05:00Z"/>
            </w:rPr>
          </w:rPrChange>
        </w:rPr>
        <w:pPrChange w:id="45342" w:author="phuong vu" w:date="2018-11-30T21:36:00Z">
          <w:pPr>
            <w:pStyle w:val="ListParagraph"/>
            <w:numPr>
              <w:numId w:val="49"/>
            </w:numPr>
            <w:ind w:left="1080" w:hanging="360"/>
            <w:jc w:val="left"/>
          </w:pPr>
        </w:pPrChange>
      </w:pPr>
      <w:moveFrom w:id="45343" w:author="phuong vu" w:date="2018-11-30T14:05:00Z">
        <w:r w:rsidRPr="00920004" w:rsidDel="006871B5">
          <w:rPr>
            <w:rPrChange w:id="45344" w:author="phuong vu" w:date="2018-11-30T22:36:00Z">
              <w:rPr/>
            </w:rPrChange>
          </w:rPr>
          <w:t>UNIT (#</w:t>
        </w:r>
        <w:r w:rsidRPr="00920004" w:rsidDel="006871B5">
          <w:rPr>
            <w:u w:val="single"/>
            <w:rPrChange w:id="45345" w:author="phuong vu" w:date="2018-11-30T22:36:00Z">
              <w:rPr>
                <w:u w:val="single"/>
              </w:rPr>
            </w:rPrChange>
          </w:rPr>
          <w:t>ID</w:t>
        </w:r>
        <w:r w:rsidRPr="00920004" w:rsidDel="006871B5">
          <w:rPr>
            <w:rPrChange w:id="45346" w:author="phuong vu" w:date="2018-11-30T22:36:00Z">
              <w:rPr/>
            </w:rPrChange>
          </w:rPr>
          <w:t>, UNIT_NAME, STATUS)</w:t>
        </w:r>
        <w:bookmarkStart w:id="45347" w:name="_Toc531359747"/>
        <w:bookmarkStart w:id="45348" w:name="_Toc531360728"/>
        <w:bookmarkStart w:id="45349" w:name="_Toc531381570"/>
        <w:bookmarkEnd w:id="45347"/>
        <w:bookmarkEnd w:id="45348"/>
        <w:bookmarkEnd w:id="45349"/>
      </w:moveFrom>
    </w:p>
    <w:p w14:paraId="662B4F24" w14:textId="71EC9CAF" w:rsidR="00C51F17" w:rsidRPr="00920004" w:rsidDel="006871B5" w:rsidRDefault="00C51F17" w:rsidP="00941ED9">
      <w:pPr>
        <w:pStyle w:val="Style2"/>
        <w:rPr>
          <w:moveFrom w:id="45350" w:author="phuong vu" w:date="2018-11-30T14:05:00Z"/>
          <w:rPrChange w:id="45351" w:author="phuong vu" w:date="2018-11-30T22:36:00Z">
            <w:rPr>
              <w:moveFrom w:id="45352" w:author="phuong vu" w:date="2018-11-30T14:05:00Z"/>
              <w:lang w:val="fr-FR"/>
            </w:rPr>
          </w:rPrChange>
        </w:rPr>
        <w:pPrChange w:id="45353" w:author="phuong vu" w:date="2018-11-30T21:36:00Z">
          <w:pPr>
            <w:pStyle w:val="ListParagraph"/>
            <w:numPr>
              <w:numId w:val="49"/>
            </w:numPr>
            <w:ind w:left="1080" w:hanging="360"/>
            <w:jc w:val="left"/>
          </w:pPr>
        </w:pPrChange>
      </w:pPr>
      <w:moveFrom w:id="45354" w:author="phuong vu" w:date="2018-11-30T14:05:00Z">
        <w:r w:rsidRPr="00920004" w:rsidDel="006871B5">
          <w:rPr>
            <w:rPrChange w:id="45355" w:author="phuong vu" w:date="2018-11-30T22:36:00Z">
              <w:rPr>
                <w:b/>
                <w:lang w:val="fr-FR"/>
              </w:rPr>
            </w:rPrChange>
          </w:rPr>
          <w:t xml:space="preserve">MATERIAL </w:t>
        </w:r>
        <w:r w:rsidRPr="00920004" w:rsidDel="006871B5">
          <w:rPr>
            <w:rPrChange w:id="45356" w:author="phuong vu" w:date="2018-11-30T22:36:00Z">
              <w:rPr>
                <w:lang w:val="fr-FR"/>
              </w:rPr>
            </w:rPrChange>
          </w:rPr>
          <w:t>(#</w:t>
        </w:r>
        <w:r w:rsidRPr="00920004" w:rsidDel="006871B5">
          <w:rPr>
            <w:u w:val="single"/>
            <w:rPrChange w:id="45357" w:author="phuong vu" w:date="2018-11-30T22:36:00Z">
              <w:rPr>
                <w:u w:val="single"/>
                <w:lang w:val="fr-FR"/>
              </w:rPr>
            </w:rPrChange>
          </w:rPr>
          <w:t>ID</w:t>
        </w:r>
        <w:r w:rsidRPr="00920004" w:rsidDel="006871B5">
          <w:rPr>
            <w:rPrChange w:id="45358" w:author="phuong vu" w:date="2018-11-30T22:36:00Z">
              <w:rPr>
                <w:lang w:val="fr-FR"/>
              </w:rPr>
            </w:rPrChange>
          </w:rPr>
          <w:t>, MATERIAL_NAME, STATUS)</w:t>
        </w:r>
        <w:bookmarkStart w:id="45359" w:name="_Toc531359748"/>
        <w:bookmarkStart w:id="45360" w:name="_Toc531360729"/>
        <w:bookmarkStart w:id="45361" w:name="_Toc531381571"/>
        <w:bookmarkEnd w:id="45359"/>
        <w:bookmarkEnd w:id="45360"/>
        <w:bookmarkEnd w:id="45361"/>
      </w:moveFrom>
    </w:p>
    <w:p w14:paraId="2687F657" w14:textId="108A82A4" w:rsidR="00C51F17" w:rsidRPr="00920004" w:rsidDel="006871B5" w:rsidRDefault="00C51F17" w:rsidP="00941ED9">
      <w:pPr>
        <w:pStyle w:val="Style2"/>
        <w:rPr>
          <w:moveFrom w:id="45362" w:author="phuong vu" w:date="2018-11-30T14:05:00Z"/>
          <w:rPrChange w:id="45363" w:author="phuong vu" w:date="2018-11-30T22:36:00Z">
            <w:rPr>
              <w:moveFrom w:id="45364" w:author="phuong vu" w:date="2018-11-30T14:05:00Z"/>
              <w:lang w:val="fr-FR"/>
            </w:rPr>
          </w:rPrChange>
        </w:rPr>
        <w:pPrChange w:id="45365" w:author="phuong vu" w:date="2018-11-30T21:36:00Z">
          <w:pPr>
            <w:pStyle w:val="ListParagraph"/>
            <w:numPr>
              <w:numId w:val="49"/>
            </w:numPr>
            <w:ind w:left="1080" w:hanging="360"/>
            <w:jc w:val="left"/>
          </w:pPr>
        </w:pPrChange>
      </w:pPr>
      <w:moveFrom w:id="45366" w:author="phuong vu" w:date="2018-11-30T14:05:00Z">
        <w:r w:rsidRPr="00920004" w:rsidDel="006871B5">
          <w:rPr>
            <w:rPrChange w:id="45367" w:author="phuong vu" w:date="2018-11-30T22:36:00Z">
              <w:rPr>
                <w:b/>
                <w:lang w:val="fr-FR"/>
              </w:rPr>
            </w:rPrChange>
          </w:rPr>
          <w:t xml:space="preserve">COLOR_GROUP </w:t>
        </w:r>
        <w:r w:rsidRPr="00920004" w:rsidDel="006871B5">
          <w:rPr>
            <w:rPrChange w:id="45368" w:author="phuong vu" w:date="2018-11-30T22:36:00Z">
              <w:rPr>
                <w:lang w:val="fr-FR"/>
              </w:rPr>
            </w:rPrChange>
          </w:rPr>
          <w:t>(#</w:t>
        </w:r>
        <w:r w:rsidRPr="00920004" w:rsidDel="006871B5">
          <w:rPr>
            <w:u w:val="single"/>
            <w:rPrChange w:id="45369" w:author="phuong vu" w:date="2018-11-30T22:36:00Z">
              <w:rPr>
                <w:u w:val="single"/>
                <w:lang w:val="fr-FR"/>
              </w:rPr>
            </w:rPrChange>
          </w:rPr>
          <w:t>ID</w:t>
        </w:r>
        <w:r w:rsidRPr="00920004" w:rsidDel="006871B5">
          <w:rPr>
            <w:rPrChange w:id="45370" w:author="phuong vu" w:date="2018-11-30T22:36:00Z">
              <w:rPr>
                <w:lang w:val="fr-FR"/>
              </w:rPr>
            </w:rPrChange>
          </w:rPr>
          <w:t>, COLOR_GROUP_NAME, STATUS)</w:t>
        </w:r>
        <w:bookmarkStart w:id="45371" w:name="_Toc531359749"/>
        <w:bookmarkStart w:id="45372" w:name="_Toc531360730"/>
        <w:bookmarkStart w:id="45373" w:name="_Toc531381572"/>
        <w:bookmarkEnd w:id="45371"/>
        <w:bookmarkEnd w:id="45372"/>
        <w:bookmarkEnd w:id="45373"/>
      </w:moveFrom>
    </w:p>
    <w:p w14:paraId="49022E6A" w14:textId="73F2420C" w:rsidR="00C51F17" w:rsidRPr="00920004" w:rsidDel="006871B5" w:rsidRDefault="00C51F17" w:rsidP="00941ED9">
      <w:pPr>
        <w:pStyle w:val="Style2"/>
        <w:rPr>
          <w:moveFrom w:id="45374" w:author="phuong vu" w:date="2018-11-30T14:05:00Z"/>
          <w:rPrChange w:id="45375" w:author="phuong vu" w:date="2018-11-30T22:36:00Z">
            <w:rPr>
              <w:moveFrom w:id="45376" w:author="phuong vu" w:date="2018-11-30T14:05:00Z"/>
              <w:lang w:val="fr-FR"/>
            </w:rPr>
          </w:rPrChange>
        </w:rPr>
        <w:pPrChange w:id="45377" w:author="phuong vu" w:date="2018-11-30T21:36:00Z">
          <w:pPr>
            <w:pStyle w:val="ListParagraph"/>
            <w:numPr>
              <w:numId w:val="49"/>
            </w:numPr>
            <w:ind w:left="1080" w:hanging="360"/>
            <w:jc w:val="left"/>
          </w:pPr>
        </w:pPrChange>
      </w:pPr>
      <w:moveFrom w:id="45378" w:author="phuong vu" w:date="2018-11-30T14:05:00Z">
        <w:r w:rsidRPr="00920004" w:rsidDel="006871B5">
          <w:rPr>
            <w:rPrChange w:id="45379" w:author="phuong vu" w:date="2018-11-30T22:36:00Z">
              <w:rPr>
                <w:b/>
                <w:lang w:val="fr-FR"/>
              </w:rPr>
            </w:rPrChange>
          </w:rPr>
          <w:t xml:space="preserve">COLOR </w:t>
        </w:r>
        <w:r w:rsidRPr="00920004" w:rsidDel="006871B5">
          <w:rPr>
            <w:rPrChange w:id="45380" w:author="phuong vu" w:date="2018-11-30T22:36:00Z">
              <w:rPr>
                <w:lang w:val="fr-FR"/>
              </w:rPr>
            </w:rPrChange>
          </w:rPr>
          <w:t>(#</w:t>
        </w:r>
        <w:r w:rsidRPr="00920004" w:rsidDel="006871B5">
          <w:rPr>
            <w:u w:val="single"/>
            <w:rPrChange w:id="45381" w:author="phuong vu" w:date="2018-11-30T22:36:00Z">
              <w:rPr>
                <w:u w:val="single"/>
                <w:lang w:val="fr-FR"/>
              </w:rPr>
            </w:rPrChange>
          </w:rPr>
          <w:t>ID</w:t>
        </w:r>
        <w:r w:rsidRPr="00920004" w:rsidDel="006871B5">
          <w:rPr>
            <w:rPrChange w:id="45382" w:author="phuong vu" w:date="2018-11-30T22:36:00Z">
              <w:rPr>
                <w:lang w:val="fr-FR"/>
              </w:rPr>
            </w:rPrChange>
          </w:rPr>
          <w:t>, COLOR_NAME, COLOR_GROUP_ID, STATUS)</w:t>
        </w:r>
        <w:bookmarkStart w:id="45383" w:name="_Toc531359750"/>
        <w:bookmarkStart w:id="45384" w:name="_Toc531360731"/>
        <w:bookmarkStart w:id="45385" w:name="_Toc531381573"/>
        <w:bookmarkEnd w:id="45383"/>
        <w:bookmarkEnd w:id="45384"/>
        <w:bookmarkEnd w:id="45385"/>
      </w:moveFrom>
    </w:p>
    <w:p w14:paraId="73BB64EF" w14:textId="01C1CE68" w:rsidR="00C51F17" w:rsidRPr="00920004" w:rsidDel="006871B5" w:rsidRDefault="00C51F17" w:rsidP="00941ED9">
      <w:pPr>
        <w:pStyle w:val="Style2"/>
        <w:rPr>
          <w:moveFrom w:id="45386" w:author="phuong vu" w:date="2018-11-30T14:05:00Z"/>
          <w:rPrChange w:id="45387" w:author="phuong vu" w:date="2018-11-30T22:36:00Z">
            <w:rPr>
              <w:moveFrom w:id="45388" w:author="phuong vu" w:date="2018-11-30T14:05:00Z"/>
            </w:rPr>
          </w:rPrChange>
        </w:rPr>
        <w:pPrChange w:id="45389" w:author="phuong vu" w:date="2018-11-30T21:36:00Z">
          <w:pPr>
            <w:pStyle w:val="ListParagraph"/>
            <w:numPr>
              <w:numId w:val="49"/>
            </w:numPr>
            <w:ind w:left="1080" w:hanging="360"/>
            <w:jc w:val="left"/>
          </w:pPr>
        </w:pPrChange>
      </w:pPr>
      <w:moveFrom w:id="45390" w:author="phuong vu" w:date="2018-11-30T14:05:00Z">
        <w:r w:rsidRPr="00920004" w:rsidDel="006871B5">
          <w:rPr>
            <w:rPrChange w:id="45391" w:author="phuong vu" w:date="2018-11-30T22:36:00Z">
              <w:rPr/>
            </w:rPrChange>
          </w:rPr>
          <w:t>CUSTOMER_ORDER (#</w:t>
        </w:r>
        <w:r w:rsidRPr="00920004" w:rsidDel="006871B5">
          <w:rPr>
            <w:u w:val="single"/>
            <w:rPrChange w:id="45392" w:author="phuong vu" w:date="2018-11-30T22:36:00Z">
              <w:rPr>
                <w:u w:val="single"/>
              </w:rPr>
            </w:rPrChange>
          </w:rPr>
          <w:t>ID</w:t>
        </w:r>
        <w:r w:rsidRPr="00920004" w:rsidDel="006871B5">
          <w:rPr>
            <w:rPrChange w:id="45393" w:author="phuong vu" w:date="2018-11-30T22:36:00Z">
              <w:rPr/>
            </w:rPrChange>
          </w:rPr>
          <w:t xml:space="preserve">, </w:t>
        </w:r>
        <w:r w:rsidRPr="00920004" w:rsidDel="006871B5">
          <w:rPr>
            <w:rPrChange w:id="45394" w:author="phuong vu" w:date="2018-11-30T22:36:00Z">
              <w:rPr>
                <w:i/>
              </w:rPr>
            </w:rPrChange>
          </w:rPr>
          <w:t xml:space="preserve">CUSTOMER_ID, BRANCH_ID, PICK_UP_TIME_ID, DELIVERY_TIME_ID, </w:t>
        </w:r>
        <w:r w:rsidRPr="00920004" w:rsidDel="006871B5">
          <w:rPr>
            <w:rPrChange w:id="45395" w:author="phuong vu" w:date="2018-11-30T22:36:00Z">
              <w:rPr/>
            </w:rPrChange>
          </w:rPr>
          <w:t xml:space="preserve">PICK_UP_DATE, DELIVERY_DATE, PICK_UP_PLACE, DELIVERY_PLACE, </w:t>
        </w:r>
        <w:r w:rsidRPr="00920004" w:rsidDel="006871B5">
          <w:rPr>
            <w:rPrChange w:id="45396" w:author="phuong vu" w:date="2018-11-30T22:36:00Z">
              <w:rPr>
                <w:i/>
              </w:rPr>
            </w:rPrChange>
          </w:rPr>
          <w:t xml:space="preserve">CREATE_DATE, </w:t>
        </w:r>
        <w:r w:rsidRPr="00920004" w:rsidDel="006871B5">
          <w:rPr>
            <w:rPrChange w:id="45397" w:author="phuong vu" w:date="2018-11-30T22:36:00Z">
              <w:rPr/>
            </w:rPrChange>
          </w:rPr>
          <w:t>STATUS)</w:t>
        </w:r>
        <w:bookmarkStart w:id="45398" w:name="_Toc531359751"/>
        <w:bookmarkStart w:id="45399" w:name="_Toc531360732"/>
        <w:bookmarkStart w:id="45400" w:name="_Toc531381574"/>
        <w:bookmarkEnd w:id="45398"/>
        <w:bookmarkEnd w:id="45399"/>
        <w:bookmarkEnd w:id="45400"/>
      </w:moveFrom>
    </w:p>
    <w:p w14:paraId="771C0926" w14:textId="2DFAF913" w:rsidR="00C51F17" w:rsidRPr="00920004" w:rsidDel="006871B5" w:rsidRDefault="00C51F17" w:rsidP="00941ED9">
      <w:pPr>
        <w:pStyle w:val="Style2"/>
        <w:rPr>
          <w:moveFrom w:id="45401" w:author="phuong vu" w:date="2018-11-30T14:05:00Z"/>
          <w:rPrChange w:id="45402" w:author="phuong vu" w:date="2018-11-30T22:36:00Z">
            <w:rPr>
              <w:moveFrom w:id="45403" w:author="phuong vu" w:date="2018-11-30T14:05:00Z"/>
            </w:rPr>
          </w:rPrChange>
        </w:rPr>
        <w:pPrChange w:id="45404" w:author="phuong vu" w:date="2018-11-30T21:36:00Z">
          <w:pPr>
            <w:pStyle w:val="ListParagraph"/>
            <w:numPr>
              <w:numId w:val="49"/>
            </w:numPr>
            <w:ind w:left="1080" w:hanging="360"/>
            <w:jc w:val="left"/>
          </w:pPr>
        </w:pPrChange>
      </w:pPr>
      <w:moveFrom w:id="45405" w:author="phuong vu" w:date="2018-11-30T14:05:00Z">
        <w:r w:rsidRPr="00920004" w:rsidDel="006871B5">
          <w:rPr>
            <w:rPrChange w:id="45406" w:author="phuong vu" w:date="2018-11-30T22:36:00Z">
              <w:rPr/>
            </w:rPrChange>
          </w:rPr>
          <w:t>CUSTOMER (#</w:t>
        </w:r>
        <w:r w:rsidRPr="00920004" w:rsidDel="006871B5">
          <w:rPr>
            <w:u w:val="single"/>
            <w:rPrChange w:id="45407" w:author="phuong vu" w:date="2018-11-30T22:36:00Z">
              <w:rPr>
                <w:u w:val="single"/>
              </w:rPr>
            </w:rPrChange>
          </w:rPr>
          <w:t>ID</w:t>
        </w:r>
        <w:r w:rsidRPr="00920004" w:rsidDel="006871B5">
          <w:rPr>
            <w:rPrChange w:id="45408" w:author="phuong vu" w:date="2018-11-30T22:36:00Z">
              <w:rPr/>
            </w:rPrChange>
          </w:rPr>
          <w:t xml:space="preserve">, FULL_NAME, EMAIL, PASSWORD, GENDER, ADDRESS, PHONE, STATUS, </w:t>
        </w:r>
        <w:r w:rsidRPr="00920004" w:rsidDel="006871B5">
          <w:rPr>
            <w:rPrChange w:id="45409" w:author="phuong vu" w:date="2018-11-30T22:36:00Z">
              <w:rPr>
                <w:i/>
              </w:rPr>
            </w:rPrChange>
          </w:rPr>
          <w:t>CUSTOMER_AVATAR</w:t>
        </w:r>
        <w:r w:rsidRPr="00920004" w:rsidDel="006871B5">
          <w:rPr>
            <w:rPrChange w:id="45410" w:author="phuong vu" w:date="2018-11-30T22:36:00Z">
              <w:rPr/>
            </w:rPrChange>
          </w:rPr>
          <w:t>)</w:t>
        </w:r>
        <w:bookmarkStart w:id="45411" w:name="_Toc531359752"/>
        <w:bookmarkStart w:id="45412" w:name="_Toc531360733"/>
        <w:bookmarkStart w:id="45413" w:name="_Toc531381575"/>
        <w:bookmarkEnd w:id="45411"/>
        <w:bookmarkEnd w:id="45412"/>
        <w:bookmarkEnd w:id="45413"/>
      </w:moveFrom>
    </w:p>
    <w:p w14:paraId="0997FF67" w14:textId="186416E7" w:rsidR="00C51F17" w:rsidRPr="00920004" w:rsidDel="006871B5" w:rsidRDefault="00C51F17" w:rsidP="00941ED9">
      <w:pPr>
        <w:pStyle w:val="Style2"/>
        <w:rPr>
          <w:moveFrom w:id="45414" w:author="phuong vu" w:date="2018-11-30T14:05:00Z"/>
          <w:rPrChange w:id="45415" w:author="phuong vu" w:date="2018-11-30T22:36:00Z">
            <w:rPr>
              <w:moveFrom w:id="45416" w:author="phuong vu" w:date="2018-11-30T14:05:00Z"/>
            </w:rPr>
          </w:rPrChange>
        </w:rPr>
        <w:pPrChange w:id="45417" w:author="phuong vu" w:date="2018-11-30T21:36:00Z">
          <w:pPr>
            <w:pStyle w:val="ListParagraph"/>
            <w:numPr>
              <w:numId w:val="49"/>
            </w:numPr>
            <w:ind w:left="1080" w:hanging="360"/>
            <w:jc w:val="left"/>
          </w:pPr>
        </w:pPrChange>
      </w:pPr>
      <w:moveFrom w:id="45418" w:author="phuong vu" w:date="2018-11-30T14:05:00Z">
        <w:r w:rsidRPr="00920004" w:rsidDel="006871B5">
          <w:rPr>
            <w:rPrChange w:id="45419" w:author="phuong vu" w:date="2018-11-30T22:36:00Z">
              <w:rPr/>
            </w:rPrChange>
          </w:rPr>
          <w:t>ORDER_DETAIL (</w:t>
        </w:r>
        <w:r w:rsidRPr="00920004" w:rsidDel="006871B5">
          <w:rPr>
            <w:u w:val="single"/>
            <w:rPrChange w:id="45420" w:author="phuong vu" w:date="2018-11-30T22:36:00Z">
              <w:rPr>
                <w:u w:val="single"/>
              </w:rPr>
            </w:rPrChange>
          </w:rPr>
          <w:t>#ID</w:t>
        </w:r>
        <w:r w:rsidRPr="00920004" w:rsidDel="006871B5">
          <w:rPr>
            <w:rPrChange w:id="45421" w:author="phuong vu" w:date="2018-11-30T22:36:00Z">
              <w:rPr/>
            </w:rPrChange>
          </w:rPr>
          <w:t>, ORDER_ID, SERVICE_TYPE_ID, UNIT_IDD, LABEL_ID, COLOR_ID, PRODUCT_ID, MATERIAL_ID, UNIT_PRICE, AMOUNT, NOTE, STATUS</w:t>
        </w:r>
        <w:r w:rsidRPr="00920004" w:rsidDel="006871B5">
          <w:rPr>
            <w:u w:val="single"/>
            <w:rPrChange w:id="45422" w:author="phuong vu" w:date="2018-11-30T22:36:00Z">
              <w:rPr>
                <w:u w:val="single"/>
              </w:rPr>
            </w:rPrChange>
          </w:rPr>
          <w:t>)</w:t>
        </w:r>
        <w:bookmarkStart w:id="45423" w:name="_Toc531359753"/>
        <w:bookmarkStart w:id="45424" w:name="_Toc531360734"/>
        <w:bookmarkStart w:id="45425" w:name="_Toc531381576"/>
        <w:bookmarkEnd w:id="45423"/>
        <w:bookmarkEnd w:id="45424"/>
        <w:bookmarkEnd w:id="45425"/>
      </w:moveFrom>
    </w:p>
    <w:p w14:paraId="272DCAFE" w14:textId="519859A3" w:rsidR="00C51F17" w:rsidRPr="00920004" w:rsidDel="006871B5" w:rsidRDefault="00C51F17" w:rsidP="00941ED9">
      <w:pPr>
        <w:pStyle w:val="Style2"/>
        <w:rPr>
          <w:moveFrom w:id="45426" w:author="phuong vu" w:date="2018-11-30T14:05:00Z"/>
          <w:rPrChange w:id="45427" w:author="phuong vu" w:date="2018-11-30T22:36:00Z">
            <w:rPr>
              <w:moveFrom w:id="45428" w:author="phuong vu" w:date="2018-11-30T14:05:00Z"/>
            </w:rPr>
          </w:rPrChange>
        </w:rPr>
        <w:pPrChange w:id="45429" w:author="phuong vu" w:date="2018-11-30T21:36:00Z">
          <w:pPr>
            <w:pStyle w:val="ListParagraph"/>
            <w:numPr>
              <w:numId w:val="49"/>
            </w:numPr>
            <w:ind w:left="1080" w:hanging="360"/>
            <w:jc w:val="left"/>
          </w:pPr>
        </w:pPrChange>
      </w:pPr>
      <w:moveFrom w:id="45430" w:author="phuong vu" w:date="2018-11-30T14:05:00Z">
        <w:r w:rsidRPr="00920004" w:rsidDel="006871B5">
          <w:rPr>
            <w:rPrChange w:id="45431" w:author="phuong vu" w:date="2018-11-30T22:36:00Z">
              <w:rPr/>
            </w:rPrChange>
          </w:rPr>
          <w:t>UNIT_PRICE (#</w:t>
        </w:r>
        <w:r w:rsidRPr="00920004" w:rsidDel="006871B5">
          <w:rPr>
            <w:u w:val="single"/>
            <w:rPrChange w:id="45432" w:author="phuong vu" w:date="2018-11-30T22:36:00Z">
              <w:rPr>
                <w:u w:val="single"/>
              </w:rPr>
            </w:rPrChange>
          </w:rPr>
          <w:t>ID</w:t>
        </w:r>
        <w:r w:rsidRPr="00920004" w:rsidDel="006871B5">
          <w:rPr>
            <w:rPrChange w:id="45433" w:author="phuong vu" w:date="2018-11-30T22:36:00Z">
              <w:rPr/>
            </w:rPrChange>
          </w:rPr>
          <w:t>, #</w:t>
        </w:r>
        <w:r w:rsidRPr="00920004" w:rsidDel="006871B5">
          <w:rPr>
            <w:u w:val="single"/>
            <w:rPrChange w:id="45434" w:author="phuong vu" w:date="2018-11-30T22:36:00Z">
              <w:rPr>
                <w:u w:val="single"/>
              </w:rPr>
            </w:rPrChange>
          </w:rPr>
          <w:t>PRODUCT_ID</w:t>
        </w:r>
        <w:r w:rsidRPr="00920004" w:rsidDel="006871B5">
          <w:rPr>
            <w:rPrChange w:id="45435" w:author="phuong vu" w:date="2018-11-30T22:36:00Z">
              <w:rPr/>
            </w:rPrChange>
          </w:rPr>
          <w:t>, #</w:t>
        </w:r>
        <w:r w:rsidRPr="00920004" w:rsidDel="006871B5">
          <w:rPr>
            <w:u w:val="single"/>
            <w:rPrChange w:id="45436" w:author="phuong vu" w:date="2018-11-30T22:36:00Z">
              <w:rPr>
                <w:u w:val="single"/>
              </w:rPr>
            </w:rPrChange>
          </w:rPr>
          <w:t>SERVICE_TYPE_ID</w:t>
        </w:r>
        <w:r w:rsidRPr="00920004" w:rsidDel="006871B5">
          <w:rPr>
            <w:rPrChange w:id="45437" w:author="phuong vu" w:date="2018-11-30T22:36:00Z">
              <w:rPr/>
            </w:rPrChange>
          </w:rPr>
          <w:t>, #</w:t>
        </w:r>
        <w:r w:rsidRPr="00920004" w:rsidDel="006871B5">
          <w:rPr>
            <w:u w:val="single"/>
            <w:rPrChange w:id="45438" w:author="phuong vu" w:date="2018-11-30T22:36:00Z">
              <w:rPr>
                <w:u w:val="single"/>
              </w:rPr>
            </w:rPrChange>
          </w:rPr>
          <w:t>UNIT_ID</w:t>
        </w:r>
        <w:r w:rsidRPr="00920004" w:rsidDel="006871B5">
          <w:rPr>
            <w:rPrChange w:id="45439" w:author="phuong vu" w:date="2018-11-30T22:36:00Z">
              <w:rPr/>
            </w:rPrChange>
          </w:rPr>
          <w:t>, APPLY_DATE, PRICE, STATUS)</w:t>
        </w:r>
        <w:bookmarkStart w:id="45440" w:name="_Toc531359754"/>
        <w:bookmarkStart w:id="45441" w:name="_Toc531360735"/>
        <w:bookmarkStart w:id="45442" w:name="_Toc531381577"/>
        <w:bookmarkEnd w:id="45440"/>
        <w:bookmarkEnd w:id="45441"/>
        <w:bookmarkEnd w:id="45442"/>
      </w:moveFrom>
    </w:p>
    <w:p w14:paraId="22D12B12" w14:textId="6C2D3E7A" w:rsidR="00C51F17" w:rsidRPr="00920004" w:rsidDel="006871B5" w:rsidRDefault="00C51F17" w:rsidP="00941ED9">
      <w:pPr>
        <w:pStyle w:val="Style2"/>
        <w:rPr>
          <w:moveFrom w:id="45443" w:author="phuong vu" w:date="2018-11-30T14:05:00Z"/>
          <w:rPrChange w:id="45444" w:author="phuong vu" w:date="2018-11-30T22:36:00Z">
            <w:rPr>
              <w:moveFrom w:id="45445" w:author="phuong vu" w:date="2018-11-30T14:05:00Z"/>
            </w:rPr>
          </w:rPrChange>
        </w:rPr>
        <w:pPrChange w:id="45446" w:author="phuong vu" w:date="2018-11-30T21:36:00Z">
          <w:pPr>
            <w:pStyle w:val="ListParagraph"/>
            <w:numPr>
              <w:numId w:val="49"/>
            </w:numPr>
            <w:ind w:left="1080" w:hanging="360"/>
            <w:jc w:val="left"/>
          </w:pPr>
        </w:pPrChange>
      </w:pPr>
      <w:moveFrom w:id="45447" w:author="phuong vu" w:date="2018-11-30T14:05:00Z">
        <w:r w:rsidRPr="00920004" w:rsidDel="006871B5">
          <w:rPr>
            <w:rPrChange w:id="45448" w:author="phuong vu" w:date="2018-11-30T22:36:00Z">
              <w:rPr/>
            </w:rPrChange>
          </w:rPr>
          <w:t>BILL (</w:t>
        </w:r>
        <w:r w:rsidRPr="00920004" w:rsidDel="006871B5">
          <w:rPr>
            <w:u w:val="single"/>
            <w:rPrChange w:id="45449" w:author="phuong vu" w:date="2018-11-30T22:36:00Z">
              <w:rPr>
                <w:u w:val="single"/>
              </w:rPr>
            </w:rPrChange>
          </w:rPr>
          <w:t xml:space="preserve">#ID, </w:t>
        </w:r>
        <w:r w:rsidRPr="00920004" w:rsidDel="006871B5">
          <w:rPr>
            <w:rPrChange w:id="45450" w:author="phuong vu" w:date="2018-11-30T22:36:00Z">
              <w:rPr/>
            </w:rPrChange>
          </w:rPr>
          <w:t>RECEIPT_ID, CREATE_BY, CREATE_DATE, STATUS)</w:t>
        </w:r>
        <w:bookmarkStart w:id="45451" w:name="_Toc531359755"/>
        <w:bookmarkStart w:id="45452" w:name="_Toc531360736"/>
        <w:bookmarkStart w:id="45453" w:name="_Toc531381578"/>
        <w:bookmarkEnd w:id="45451"/>
        <w:bookmarkEnd w:id="45452"/>
        <w:bookmarkEnd w:id="45453"/>
      </w:moveFrom>
    </w:p>
    <w:p w14:paraId="4D6E1F3D" w14:textId="11455F58" w:rsidR="00C51F17" w:rsidRPr="00920004" w:rsidDel="006871B5" w:rsidRDefault="00C51F17" w:rsidP="00941ED9">
      <w:pPr>
        <w:pStyle w:val="Style2"/>
        <w:rPr>
          <w:moveFrom w:id="45454" w:author="phuong vu" w:date="2018-11-30T14:05:00Z"/>
          <w:rPrChange w:id="45455" w:author="phuong vu" w:date="2018-11-30T22:36:00Z">
            <w:rPr>
              <w:moveFrom w:id="45456" w:author="phuong vu" w:date="2018-11-30T14:05:00Z"/>
            </w:rPr>
          </w:rPrChange>
        </w:rPr>
        <w:pPrChange w:id="45457" w:author="phuong vu" w:date="2018-11-30T21:36:00Z">
          <w:pPr>
            <w:pStyle w:val="ListParagraph"/>
            <w:numPr>
              <w:numId w:val="49"/>
            </w:numPr>
            <w:ind w:left="1080" w:hanging="360"/>
            <w:jc w:val="left"/>
          </w:pPr>
        </w:pPrChange>
      </w:pPr>
      <w:moveFrom w:id="45458" w:author="phuong vu" w:date="2018-11-30T14:05:00Z">
        <w:r w:rsidRPr="00920004" w:rsidDel="006871B5">
          <w:rPr>
            <w:rPrChange w:id="45459" w:author="phuong vu" w:date="2018-11-30T22:36:00Z">
              <w:rPr/>
            </w:rPrChange>
          </w:rPr>
          <w:t>BIL_DETAIL (</w:t>
        </w:r>
        <w:r w:rsidRPr="00920004" w:rsidDel="006871B5">
          <w:rPr>
            <w:u w:val="single"/>
            <w:rPrChange w:id="45460" w:author="phuong vu" w:date="2018-11-30T22:36:00Z">
              <w:rPr>
                <w:u w:val="single"/>
              </w:rPr>
            </w:rPrChange>
          </w:rPr>
          <w:t>#ID</w:t>
        </w:r>
        <w:r w:rsidRPr="00920004" w:rsidDel="006871B5">
          <w:rPr>
            <w:rPrChange w:id="45461" w:author="phuong vu" w:date="2018-11-30T22:36:00Z">
              <w:rPr/>
            </w:rPrChange>
          </w:rPr>
          <w:t>, BILL_ID, SERVICE_TYPE_ID, UNIT_IDD, LABEL_ID, COLOR_ID, PRODUCT_ID, MATERIAL_ID, UNIT_PRICE, AMOUNT, STATUS)</w:t>
        </w:r>
        <w:bookmarkStart w:id="45462" w:name="_Toc531359756"/>
        <w:bookmarkStart w:id="45463" w:name="_Toc531360737"/>
        <w:bookmarkStart w:id="45464" w:name="_Toc531381579"/>
        <w:bookmarkEnd w:id="45462"/>
        <w:bookmarkEnd w:id="45463"/>
        <w:bookmarkEnd w:id="45464"/>
      </w:moveFrom>
    </w:p>
    <w:p w14:paraId="14B14EDD" w14:textId="3D675924" w:rsidR="00C51F17" w:rsidRPr="00920004" w:rsidDel="006871B5" w:rsidRDefault="00C51F17" w:rsidP="00941ED9">
      <w:pPr>
        <w:pStyle w:val="Style2"/>
        <w:rPr>
          <w:moveFrom w:id="45465" w:author="phuong vu" w:date="2018-11-30T14:05:00Z"/>
          <w:rPrChange w:id="45466" w:author="phuong vu" w:date="2018-11-30T22:36:00Z">
            <w:rPr>
              <w:moveFrom w:id="45467" w:author="phuong vu" w:date="2018-11-30T14:05:00Z"/>
            </w:rPr>
          </w:rPrChange>
        </w:rPr>
        <w:pPrChange w:id="45468" w:author="phuong vu" w:date="2018-11-30T21:36:00Z">
          <w:pPr>
            <w:pStyle w:val="ListParagraph"/>
            <w:numPr>
              <w:numId w:val="49"/>
            </w:numPr>
            <w:ind w:left="1080" w:hanging="360"/>
            <w:jc w:val="left"/>
          </w:pPr>
        </w:pPrChange>
      </w:pPr>
      <w:moveFrom w:id="45469" w:author="phuong vu" w:date="2018-11-30T14:05:00Z">
        <w:r w:rsidRPr="00920004" w:rsidDel="006871B5">
          <w:rPr>
            <w:rPrChange w:id="45470" w:author="phuong vu" w:date="2018-11-30T22:36:00Z">
              <w:rPr/>
            </w:rPrChange>
          </w:rPr>
          <w:t>RECEIPT (</w:t>
        </w:r>
        <w:r w:rsidRPr="00920004" w:rsidDel="006871B5">
          <w:rPr>
            <w:u w:val="single"/>
            <w:rPrChange w:id="45471" w:author="phuong vu" w:date="2018-11-30T22:36:00Z">
              <w:rPr>
                <w:u w:val="single"/>
              </w:rPr>
            </w:rPrChange>
          </w:rPr>
          <w:t>#ID, ORDER_ID</w:t>
        </w:r>
        <w:r w:rsidRPr="00920004" w:rsidDel="006871B5">
          <w:rPr>
            <w:rPrChange w:id="45472" w:author="phuong vu" w:date="2018-11-30T22:36:00Z">
              <w:rPr/>
            </w:rPrChange>
          </w:rPr>
          <w:t>, PICK_UP_TIME, DELIVERY_TIME, PICK_UP_DATE, DELIVERY_DATE, PICK_UP_PLACE, DELIVERY_PLACE, STAFF_PICK_UP, STAFF_DELIVERY)</w:t>
        </w:r>
        <w:bookmarkStart w:id="45473" w:name="_Toc531359757"/>
        <w:bookmarkStart w:id="45474" w:name="_Toc531360738"/>
        <w:bookmarkStart w:id="45475" w:name="_Toc531381580"/>
        <w:bookmarkEnd w:id="45473"/>
        <w:bookmarkEnd w:id="45474"/>
        <w:bookmarkEnd w:id="45475"/>
      </w:moveFrom>
    </w:p>
    <w:p w14:paraId="712B36BE" w14:textId="444E8D04" w:rsidR="00C51F17" w:rsidRPr="00920004" w:rsidDel="006871B5" w:rsidRDefault="00C51F17" w:rsidP="00941ED9">
      <w:pPr>
        <w:pStyle w:val="Style2"/>
        <w:rPr>
          <w:moveFrom w:id="45476" w:author="phuong vu" w:date="2018-11-30T14:05:00Z"/>
          <w:rPrChange w:id="45477" w:author="phuong vu" w:date="2018-11-30T22:36:00Z">
            <w:rPr>
              <w:moveFrom w:id="45478" w:author="phuong vu" w:date="2018-11-30T14:05:00Z"/>
            </w:rPr>
          </w:rPrChange>
        </w:rPr>
        <w:pPrChange w:id="45479" w:author="phuong vu" w:date="2018-11-30T21:36:00Z">
          <w:pPr>
            <w:pStyle w:val="ListParagraph"/>
            <w:numPr>
              <w:numId w:val="49"/>
            </w:numPr>
            <w:ind w:left="1080" w:hanging="360"/>
            <w:jc w:val="left"/>
          </w:pPr>
        </w:pPrChange>
      </w:pPr>
      <w:moveFrom w:id="45480" w:author="phuong vu" w:date="2018-11-30T14:05:00Z">
        <w:r w:rsidRPr="00920004" w:rsidDel="006871B5">
          <w:rPr>
            <w:rPrChange w:id="45481" w:author="phuong vu" w:date="2018-11-30T22:36:00Z">
              <w:rPr/>
            </w:rPrChange>
          </w:rPr>
          <w:t>RECEIPT_DETAIL (</w:t>
        </w:r>
        <w:r w:rsidRPr="00920004" w:rsidDel="006871B5">
          <w:rPr>
            <w:u w:val="single"/>
            <w:rPrChange w:id="45482" w:author="phuong vu" w:date="2018-11-30T22:36:00Z">
              <w:rPr>
                <w:u w:val="single"/>
              </w:rPr>
            </w:rPrChange>
          </w:rPr>
          <w:t>#ID</w:t>
        </w:r>
        <w:r w:rsidRPr="00920004" w:rsidDel="006871B5">
          <w:rPr>
            <w:rPrChange w:id="45483" w:author="phuong vu" w:date="2018-11-30T22:36:00Z">
              <w:rPr/>
            </w:rPrChange>
          </w:rPr>
          <w:t>, RECEIPT_ID, SERVICE_TYPE_ID, UNIT_IDD, LABEL_ID, COLOR_ID, PRODUCT_ID, MATERIAL_ID, UNIT_PRICE, AMOUNT, STATUS)</w:t>
        </w:r>
        <w:bookmarkStart w:id="45484" w:name="_Toc531359758"/>
        <w:bookmarkStart w:id="45485" w:name="_Toc531360739"/>
        <w:bookmarkStart w:id="45486" w:name="_Toc531381581"/>
        <w:bookmarkEnd w:id="45484"/>
        <w:bookmarkEnd w:id="45485"/>
        <w:bookmarkEnd w:id="45486"/>
      </w:moveFrom>
    </w:p>
    <w:p w14:paraId="21E01BA6" w14:textId="27C8A470" w:rsidR="00C51F17" w:rsidRPr="00920004" w:rsidDel="006871B5" w:rsidRDefault="00C51F17" w:rsidP="00941ED9">
      <w:pPr>
        <w:pStyle w:val="Style2"/>
        <w:rPr>
          <w:moveFrom w:id="45487" w:author="phuong vu" w:date="2018-11-30T14:05:00Z"/>
          <w:rPrChange w:id="45488" w:author="phuong vu" w:date="2018-11-30T22:36:00Z">
            <w:rPr>
              <w:moveFrom w:id="45489" w:author="phuong vu" w:date="2018-11-30T14:05:00Z"/>
            </w:rPr>
          </w:rPrChange>
        </w:rPr>
        <w:pPrChange w:id="45490" w:author="phuong vu" w:date="2018-11-30T21:36:00Z">
          <w:pPr>
            <w:pStyle w:val="ListParagraph"/>
            <w:numPr>
              <w:numId w:val="49"/>
            </w:numPr>
            <w:ind w:left="1080" w:hanging="360"/>
            <w:jc w:val="left"/>
          </w:pPr>
        </w:pPrChange>
      </w:pPr>
      <w:moveFrom w:id="45491" w:author="phuong vu" w:date="2018-11-30T14:05:00Z">
        <w:r w:rsidRPr="00920004" w:rsidDel="006871B5">
          <w:rPr>
            <w:rPrChange w:id="45492" w:author="phuong vu" w:date="2018-11-30T22:36:00Z">
              <w:rPr/>
            </w:rPrChange>
          </w:rPr>
          <w:t>STAFF (#</w:t>
        </w:r>
        <w:r w:rsidRPr="00920004" w:rsidDel="006871B5">
          <w:rPr>
            <w:u w:val="single"/>
            <w:rPrChange w:id="45493" w:author="phuong vu" w:date="2018-11-30T22:36:00Z">
              <w:rPr>
                <w:u w:val="single"/>
              </w:rPr>
            </w:rPrChange>
          </w:rPr>
          <w:t>ID</w:t>
        </w:r>
        <w:r w:rsidRPr="00920004" w:rsidDel="006871B5">
          <w:rPr>
            <w:rPrChange w:id="45494" w:author="phuong vu" w:date="2018-11-30T22:36:00Z">
              <w:rPr/>
            </w:rPrChange>
          </w:rPr>
          <w:t>, FULL_NAME, EMAIL, PASSWORD, GENDER, ADDRESS, PHONE, STATUS, STAFF_AVATAR, STAFF_TYPE_ID)</w:t>
        </w:r>
        <w:bookmarkStart w:id="45495" w:name="_Toc531359759"/>
        <w:bookmarkStart w:id="45496" w:name="_Toc531360740"/>
        <w:bookmarkStart w:id="45497" w:name="_Toc531381582"/>
        <w:bookmarkEnd w:id="45495"/>
        <w:bookmarkEnd w:id="45496"/>
        <w:bookmarkEnd w:id="45497"/>
      </w:moveFrom>
    </w:p>
    <w:p w14:paraId="2D917643" w14:textId="66AE08F5" w:rsidR="00C51F17" w:rsidRPr="00920004" w:rsidDel="006871B5" w:rsidRDefault="00C51F17" w:rsidP="00941ED9">
      <w:pPr>
        <w:pStyle w:val="Style2"/>
        <w:rPr>
          <w:moveFrom w:id="45498" w:author="phuong vu" w:date="2018-11-30T14:05:00Z"/>
          <w:rPrChange w:id="45499" w:author="phuong vu" w:date="2018-11-30T22:36:00Z">
            <w:rPr>
              <w:moveFrom w:id="45500" w:author="phuong vu" w:date="2018-11-30T14:05:00Z"/>
            </w:rPr>
          </w:rPrChange>
        </w:rPr>
        <w:pPrChange w:id="45501" w:author="phuong vu" w:date="2018-11-30T21:36:00Z">
          <w:pPr>
            <w:pStyle w:val="ListParagraph"/>
            <w:numPr>
              <w:numId w:val="49"/>
            </w:numPr>
            <w:ind w:left="1080" w:hanging="360"/>
            <w:jc w:val="left"/>
          </w:pPr>
        </w:pPrChange>
      </w:pPr>
      <w:moveFrom w:id="45502" w:author="phuong vu" w:date="2018-11-30T14:05:00Z">
        <w:r w:rsidRPr="00920004" w:rsidDel="006871B5">
          <w:rPr>
            <w:rPrChange w:id="45503" w:author="phuong vu" w:date="2018-11-30T22:36:00Z">
              <w:rPr/>
            </w:rPrChange>
          </w:rPr>
          <w:t>STAFF_TYPE (</w:t>
        </w:r>
        <w:r w:rsidRPr="00920004" w:rsidDel="006871B5">
          <w:rPr>
            <w:u w:val="single"/>
            <w:rPrChange w:id="45504" w:author="phuong vu" w:date="2018-11-30T22:36:00Z">
              <w:rPr>
                <w:u w:val="single"/>
              </w:rPr>
            </w:rPrChange>
          </w:rPr>
          <w:t>#ID</w:t>
        </w:r>
        <w:r w:rsidRPr="00920004" w:rsidDel="006871B5">
          <w:rPr>
            <w:rPrChange w:id="45505" w:author="phuong vu" w:date="2018-11-30T22:36:00Z">
              <w:rPr/>
            </w:rPrChange>
          </w:rPr>
          <w:t>, STAFF_TYPE_NAME, STAFF_TYPE_CODE, STATUS)</w:t>
        </w:r>
        <w:bookmarkStart w:id="45506" w:name="_Toc531359760"/>
        <w:bookmarkStart w:id="45507" w:name="_Toc531360741"/>
        <w:bookmarkStart w:id="45508" w:name="_Toc531381583"/>
        <w:bookmarkEnd w:id="45506"/>
        <w:bookmarkEnd w:id="45507"/>
        <w:bookmarkEnd w:id="45508"/>
      </w:moveFrom>
    </w:p>
    <w:p w14:paraId="4072C2B4" w14:textId="1C6BC5F7" w:rsidR="00C51F17" w:rsidRPr="00920004" w:rsidDel="006871B5" w:rsidRDefault="00C51F17" w:rsidP="00941ED9">
      <w:pPr>
        <w:pStyle w:val="Style2"/>
        <w:rPr>
          <w:moveFrom w:id="45509" w:author="phuong vu" w:date="2018-11-30T14:05:00Z"/>
          <w:rPrChange w:id="45510" w:author="phuong vu" w:date="2018-11-30T22:36:00Z">
            <w:rPr>
              <w:moveFrom w:id="45511" w:author="phuong vu" w:date="2018-11-30T14:05:00Z"/>
            </w:rPr>
          </w:rPrChange>
        </w:rPr>
        <w:pPrChange w:id="45512" w:author="phuong vu" w:date="2018-11-30T21:36:00Z">
          <w:pPr>
            <w:pStyle w:val="ListParagraph"/>
            <w:numPr>
              <w:numId w:val="49"/>
            </w:numPr>
            <w:ind w:left="1080" w:hanging="360"/>
            <w:jc w:val="left"/>
          </w:pPr>
        </w:pPrChange>
      </w:pPr>
      <w:moveFrom w:id="45513" w:author="phuong vu" w:date="2018-11-30T14:05:00Z">
        <w:r w:rsidRPr="00920004" w:rsidDel="006871B5">
          <w:rPr>
            <w:rPrChange w:id="45514" w:author="phuong vu" w:date="2018-11-30T22:36:00Z">
              <w:rPr/>
            </w:rPrChange>
          </w:rPr>
          <w:t>BRANCH (</w:t>
        </w:r>
        <w:r w:rsidRPr="00920004" w:rsidDel="006871B5">
          <w:rPr>
            <w:u w:val="single"/>
            <w:rPrChange w:id="45515" w:author="phuong vu" w:date="2018-11-30T22:36:00Z">
              <w:rPr>
                <w:u w:val="single"/>
              </w:rPr>
            </w:rPrChange>
          </w:rPr>
          <w:t>#ID</w:t>
        </w:r>
        <w:r w:rsidRPr="00920004" w:rsidDel="006871B5">
          <w:rPr>
            <w:rPrChange w:id="45516" w:author="phuong vu" w:date="2018-11-30T22:36:00Z">
              <w:rPr/>
            </w:rPrChange>
          </w:rPr>
          <w:t>, BRANCH_NAME, ADDRESS, BRANCH_AVATAR, LATIDUTE, LONGTIDUTE, STATUS)</w:t>
        </w:r>
        <w:bookmarkStart w:id="45517" w:name="_Toc531359761"/>
        <w:bookmarkStart w:id="45518" w:name="_Toc531360742"/>
        <w:bookmarkStart w:id="45519" w:name="_Toc531381584"/>
        <w:bookmarkEnd w:id="45517"/>
        <w:bookmarkEnd w:id="45518"/>
        <w:bookmarkEnd w:id="45519"/>
      </w:moveFrom>
    </w:p>
    <w:p w14:paraId="0DA44F7B" w14:textId="70900C42" w:rsidR="00C51F17" w:rsidRPr="00920004" w:rsidDel="006871B5" w:rsidRDefault="00C51F17" w:rsidP="00941ED9">
      <w:pPr>
        <w:pStyle w:val="Style2"/>
        <w:rPr>
          <w:moveFrom w:id="45520" w:author="phuong vu" w:date="2018-11-30T14:05:00Z"/>
          <w:rPrChange w:id="45521" w:author="phuong vu" w:date="2018-11-30T22:36:00Z">
            <w:rPr>
              <w:moveFrom w:id="45522" w:author="phuong vu" w:date="2018-11-30T14:05:00Z"/>
            </w:rPr>
          </w:rPrChange>
        </w:rPr>
        <w:pPrChange w:id="45523" w:author="phuong vu" w:date="2018-11-30T21:36:00Z">
          <w:pPr>
            <w:pStyle w:val="ListParagraph"/>
            <w:numPr>
              <w:numId w:val="49"/>
            </w:numPr>
            <w:ind w:left="1080" w:hanging="360"/>
            <w:jc w:val="left"/>
          </w:pPr>
        </w:pPrChange>
      </w:pPr>
      <w:moveFrom w:id="45524" w:author="phuong vu" w:date="2018-11-30T14:05:00Z">
        <w:r w:rsidRPr="00920004" w:rsidDel="006871B5">
          <w:rPr>
            <w:rPrChange w:id="45525" w:author="phuong vu" w:date="2018-11-30T22:36:00Z">
              <w:rPr/>
            </w:rPrChange>
          </w:rPr>
          <w:t>PROMOTION (</w:t>
        </w:r>
        <w:r w:rsidRPr="00920004" w:rsidDel="006871B5">
          <w:rPr>
            <w:u w:val="single"/>
            <w:rPrChange w:id="45526" w:author="phuong vu" w:date="2018-11-30T22:36:00Z">
              <w:rPr>
                <w:u w:val="single"/>
              </w:rPr>
            </w:rPrChange>
          </w:rPr>
          <w:t>#ID</w:t>
        </w:r>
        <w:r w:rsidRPr="00920004" w:rsidDel="006871B5">
          <w:rPr>
            <w:rPrChange w:id="45527" w:author="phuong vu" w:date="2018-11-30T22:36:00Z">
              <w:rPr/>
            </w:rPrChange>
          </w:rPr>
          <w:t>, PROMOTION_NAME, SALE, DATE_START, DATE_END, PROMOTION_CODE, STATUS)</w:t>
        </w:r>
        <w:bookmarkStart w:id="45528" w:name="_Toc531359762"/>
        <w:bookmarkStart w:id="45529" w:name="_Toc531360743"/>
        <w:bookmarkStart w:id="45530" w:name="_Toc531381585"/>
        <w:bookmarkEnd w:id="45528"/>
        <w:bookmarkEnd w:id="45529"/>
        <w:bookmarkEnd w:id="45530"/>
      </w:moveFrom>
    </w:p>
    <w:p w14:paraId="7389DE39" w14:textId="150EC60B" w:rsidR="00C51F17" w:rsidRPr="00920004" w:rsidDel="006871B5" w:rsidRDefault="00C51F17" w:rsidP="00941ED9">
      <w:pPr>
        <w:pStyle w:val="Style2"/>
        <w:rPr>
          <w:moveFrom w:id="45531" w:author="phuong vu" w:date="2018-11-30T14:05:00Z"/>
          <w:rPrChange w:id="45532" w:author="phuong vu" w:date="2018-11-30T22:36:00Z">
            <w:rPr>
              <w:moveFrom w:id="45533" w:author="phuong vu" w:date="2018-11-30T14:05:00Z"/>
            </w:rPr>
          </w:rPrChange>
        </w:rPr>
        <w:pPrChange w:id="45534" w:author="phuong vu" w:date="2018-11-30T21:36:00Z">
          <w:pPr>
            <w:pStyle w:val="ListParagraph"/>
            <w:numPr>
              <w:numId w:val="49"/>
            </w:numPr>
            <w:ind w:left="1080" w:hanging="360"/>
            <w:jc w:val="left"/>
          </w:pPr>
        </w:pPrChange>
      </w:pPr>
      <w:moveFrom w:id="45535" w:author="phuong vu" w:date="2018-11-30T14:05:00Z">
        <w:r w:rsidRPr="00920004" w:rsidDel="006871B5">
          <w:rPr>
            <w:rPrChange w:id="45536" w:author="phuong vu" w:date="2018-11-30T22:36:00Z">
              <w:rPr/>
            </w:rPrChange>
          </w:rPr>
          <w:t>PROMOTION_BRANCH (</w:t>
        </w:r>
        <w:r w:rsidRPr="00920004" w:rsidDel="006871B5">
          <w:rPr>
            <w:u w:val="single"/>
            <w:rPrChange w:id="45537" w:author="phuong vu" w:date="2018-11-30T22:36:00Z">
              <w:rPr>
                <w:u w:val="single"/>
              </w:rPr>
            </w:rPrChange>
          </w:rPr>
          <w:t>#ID</w:t>
        </w:r>
        <w:r w:rsidRPr="00920004" w:rsidDel="006871B5">
          <w:rPr>
            <w:rPrChange w:id="45538" w:author="phuong vu" w:date="2018-11-30T22:36:00Z">
              <w:rPr/>
            </w:rPrChange>
          </w:rPr>
          <w:t>, #</w:t>
        </w:r>
        <w:r w:rsidRPr="00920004" w:rsidDel="006871B5">
          <w:rPr>
            <w:u w:val="single"/>
            <w:rPrChange w:id="45539" w:author="phuong vu" w:date="2018-11-30T22:36:00Z">
              <w:rPr>
                <w:u w:val="single"/>
              </w:rPr>
            </w:rPrChange>
          </w:rPr>
          <w:t>PROMOTION_ID</w:t>
        </w:r>
        <w:r w:rsidRPr="00920004" w:rsidDel="006871B5">
          <w:rPr>
            <w:rPrChange w:id="45540" w:author="phuong vu" w:date="2018-11-30T22:36:00Z">
              <w:rPr/>
            </w:rPrChange>
          </w:rPr>
          <w:t xml:space="preserve">, </w:t>
        </w:r>
        <w:r w:rsidRPr="00920004" w:rsidDel="006871B5">
          <w:rPr>
            <w:u w:val="single"/>
            <w:rPrChange w:id="45541" w:author="phuong vu" w:date="2018-11-30T22:36:00Z">
              <w:rPr>
                <w:u w:val="single"/>
              </w:rPr>
            </w:rPrChange>
          </w:rPr>
          <w:t>#BRANCH_ID</w:t>
        </w:r>
        <w:r w:rsidRPr="00920004" w:rsidDel="006871B5">
          <w:rPr>
            <w:rPrChange w:id="45542" w:author="phuong vu" w:date="2018-11-30T22:36:00Z">
              <w:rPr/>
            </w:rPrChange>
          </w:rPr>
          <w:t>, STATUS)</w:t>
        </w:r>
        <w:bookmarkStart w:id="45543" w:name="_Toc531359763"/>
        <w:bookmarkStart w:id="45544" w:name="_Toc531360744"/>
        <w:bookmarkStart w:id="45545" w:name="_Toc531381586"/>
        <w:bookmarkEnd w:id="45543"/>
        <w:bookmarkEnd w:id="45544"/>
        <w:bookmarkEnd w:id="45545"/>
      </w:moveFrom>
    </w:p>
    <w:p w14:paraId="0B1F27EC" w14:textId="7356BACC" w:rsidR="00C51F17" w:rsidRPr="00920004" w:rsidDel="006871B5" w:rsidRDefault="00C51F17" w:rsidP="00941ED9">
      <w:pPr>
        <w:pStyle w:val="Style2"/>
        <w:rPr>
          <w:moveFrom w:id="45546" w:author="phuong vu" w:date="2018-11-30T14:05:00Z"/>
          <w:rPrChange w:id="45547" w:author="phuong vu" w:date="2018-11-30T22:36:00Z">
            <w:rPr>
              <w:moveFrom w:id="45548" w:author="phuong vu" w:date="2018-11-30T14:05:00Z"/>
            </w:rPr>
          </w:rPrChange>
        </w:rPr>
        <w:pPrChange w:id="45549" w:author="phuong vu" w:date="2018-11-30T21:36:00Z">
          <w:pPr>
            <w:pStyle w:val="ListParagraph"/>
            <w:numPr>
              <w:numId w:val="49"/>
            </w:numPr>
            <w:ind w:left="1080" w:hanging="360"/>
            <w:jc w:val="left"/>
          </w:pPr>
        </w:pPrChange>
      </w:pPr>
      <w:moveFrom w:id="45550" w:author="phuong vu" w:date="2018-11-30T14:05:00Z">
        <w:r w:rsidRPr="00920004" w:rsidDel="006871B5">
          <w:rPr>
            <w:rPrChange w:id="45551" w:author="phuong vu" w:date="2018-11-30T22:36:00Z">
              <w:rPr/>
            </w:rPrChange>
          </w:rPr>
          <w:t>WASHING_MACHINE (</w:t>
        </w:r>
        <w:r w:rsidRPr="00920004" w:rsidDel="006871B5">
          <w:rPr>
            <w:u w:val="single"/>
            <w:rPrChange w:id="45552" w:author="phuong vu" w:date="2018-11-30T22:36:00Z">
              <w:rPr>
                <w:u w:val="single"/>
              </w:rPr>
            </w:rPrChange>
          </w:rPr>
          <w:t>#ID</w:t>
        </w:r>
        <w:r w:rsidRPr="00920004" w:rsidDel="006871B5">
          <w:rPr>
            <w:rPrChange w:id="45553" w:author="phuong vu" w:date="2018-11-30T22:36:00Z">
              <w:rPr/>
            </w:rPrChange>
          </w:rPr>
          <w:t>, BRANCH_ID, BOUGHT_DATE, CAPACITY, WASHER_CODE, STATUS)</w:t>
        </w:r>
        <w:bookmarkStart w:id="45554" w:name="_Toc531359764"/>
        <w:bookmarkStart w:id="45555" w:name="_Toc531360745"/>
        <w:bookmarkStart w:id="45556" w:name="_Toc531381587"/>
        <w:bookmarkEnd w:id="45554"/>
        <w:bookmarkEnd w:id="45555"/>
        <w:bookmarkEnd w:id="45556"/>
      </w:moveFrom>
    </w:p>
    <w:p w14:paraId="454B3BE9" w14:textId="5043F148" w:rsidR="00C51F17" w:rsidRPr="00920004" w:rsidDel="006871B5" w:rsidRDefault="00C51F17" w:rsidP="00941ED9">
      <w:pPr>
        <w:pStyle w:val="Style2"/>
        <w:rPr>
          <w:moveFrom w:id="45557" w:author="phuong vu" w:date="2018-11-30T14:05:00Z"/>
          <w:rPrChange w:id="45558" w:author="phuong vu" w:date="2018-11-30T22:36:00Z">
            <w:rPr>
              <w:moveFrom w:id="45559" w:author="phuong vu" w:date="2018-11-30T14:05:00Z"/>
            </w:rPr>
          </w:rPrChange>
        </w:rPr>
        <w:pPrChange w:id="45560" w:author="phuong vu" w:date="2018-11-30T21:36:00Z">
          <w:pPr>
            <w:pStyle w:val="ListParagraph"/>
            <w:numPr>
              <w:numId w:val="49"/>
            </w:numPr>
            <w:ind w:left="1080" w:hanging="360"/>
            <w:jc w:val="left"/>
          </w:pPr>
        </w:pPrChange>
      </w:pPr>
      <w:moveFrom w:id="45561" w:author="phuong vu" w:date="2018-11-30T14:05:00Z">
        <w:r w:rsidRPr="00920004" w:rsidDel="006871B5">
          <w:rPr>
            <w:rPrChange w:id="45562" w:author="phuong vu" w:date="2018-11-30T22:36:00Z">
              <w:rPr/>
            </w:rPrChange>
          </w:rPr>
          <w:t>WASH_BAG (</w:t>
        </w:r>
        <w:r w:rsidRPr="00920004" w:rsidDel="006871B5">
          <w:rPr>
            <w:u w:val="single"/>
            <w:rPrChange w:id="45563" w:author="phuong vu" w:date="2018-11-30T22:36:00Z">
              <w:rPr>
                <w:u w:val="single"/>
              </w:rPr>
            </w:rPrChange>
          </w:rPr>
          <w:t>#ID</w:t>
        </w:r>
        <w:r w:rsidRPr="00920004" w:rsidDel="006871B5">
          <w:rPr>
            <w:rPrChange w:id="45564" w:author="phuong vu" w:date="2018-11-30T22:36:00Z">
              <w:rPr/>
            </w:rPrChange>
          </w:rPr>
          <w:t>, WASH_BAG_NAME, RECEIPT_ID, STATUS)</w:t>
        </w:r>
        <w:bookmarkStart w:id="45565" w:name="_Toc531359765"/>
        <w:bookmarkStart w:id="45566" w:name="_Toc531360746"/>
        <w:bookmarkStart w:id="45567" w:name="_Toc531381588"/>
        <w:bookmarkEnd w:id="45565"/>
        <w:bookmarkEnd w:id="45566"/>
        <w:bookmarkEnd w:id="45567"/>
      </w:moveFrom>
    </w:p>
    <w:p w14:paraId="724635CE" w14:textId="440001DF" w:rsidR="00C51F17" w:rsidRPr="00920004" w:rsidDel="006871B5" w:rsidRDefault="00C51F17" w:rsidP="00941ED9">
      <w:pPr>
        <w:pStyle w:val="Style2"/>
        <w:rPr>
          <w:moveFrom w:id="45568" w:author="phuong vu" w:date="2018-11-30T14:05:00Z"/>
          <w:rPrChange w:id="45569" w:author="phuong vu" w:date="2018-11-30T22:36:00Z">
            <w:rPr>
              <w:moveFrom w:id="45570" w:author="phuong vu" w:date="2018-11-30T14:05:00Z"/>
            </w:rPr>
          </w:rPrChange>
        </w:rPr>
        <w:pPrChange w:id="45571" w:author="phuong vu" w:date="2018-11-30T21:36:00Z">
          <w:pPr>
            <w:pStyle w:val="ListParagraph"/>
            <w:numPr>
              <w:numId w:val="49"/>
            </w:numPr>
            <w:ind w:left="1080" w:hanging="360"/>
            <w:jc w:val="left"/>
          </w:pPr>
        </w:pPrChange>
      </w:pPr>
      <w:moveFrom w:id="45572" w:author="phuong vu" w:date="2018-11-30T14:05:00Z">
        <w:r w:rsidRPr="00920004" w:rsidDel="006871B5">
          <w:rPr>
            <w:rPrChange w:id="45573" w:author="phuong vu" w:date="2018-11-30T22:36:00Z">
              <w:rPr/>
            </w:rPrChange>
          </w:rPr>
          <w:t>WASH_BAG_DETAIL (</w:t>
        </w:r>
        <w:r w:rsidRPr="00920004" w:rsidDel="006871B5">
          <w:rPr>
            <w:u w:val="single"/>
            <w:rPrChange w:id="45574" w:author="phuong vu" w:date="2018-11-30T22:36:00Z">
              <w:rPr>
                <w:u w:val="single"/>
              </w:rPr>
            </w:rPrChange>
          </w:rPr>
          <w:t>#ID</w:t>
        </w:r>
        <w:r w:rsidRPr="00920004" w:rsidDel="006871B5">
          <w:rPr>
            <w:rPrChange w:id="45575" w:author="phuong vu" w:date="2018-11-30T22:36:00Z">
              <w:rPr/>
            </w:rPrChange>
          </w:rPr>
          <w:t>, WASH_BAG_ID, SERVICE_TYPE_ID, UNIT_IDD, LABEL_ID, COLOR_ID, PRODUCT_ID, MATERIAL_ID, AMOUNT, STATUS)</w:t>
        </w:r>
        <w:bookmarkStart w:id="45576" w:name="_Toc531359766"/>
        <w:bookmarkStart w:id="45577" w:name="_Toc531360747"/>
        <w:bookmarkStart w:id="45578" w:name="_Toc531381589"/>
        <w:bookmarkEnd w:id="45576"/>
        <w:bookmarkEnd w:id="45577"/>
        <w:bookmarkEnd w:id="45578"/>
      </w:moveFrom>
    </w:p>
    <w:p w14:paraId="0A8B09B7" w14:textId="5E1615B0" w:rsidR="00C51F17" w:rsidRPr="00920004" w:rsidDel="006871B5" w:rsidRDefault="00C51F17" w:rsidP="00941ED9">
      <w:pPr>
        <w:pStyle w:val="Style2"/>
        <w:rPr>
          <w:moveFrom w:id="45579" w:author="phuong vu" w:date="2018-11-30T14:05:00Z"/>
          <w:rPrChange w:id="45580" w:author="phuong vu" w:date="2018-11-30T22:36:00Z">
            <w:rPr>
              <w:moveFrom w:id="45581" w:author="phuong vu" w:date="2018-11-30T14:05:00Z"/>
            </w:rPr>
          </w:rPrChange>
        </w:rPr>
        <w:pPrChange w:id="45582" w:author="phuong vu" w:date="2018-11-30T21:36:00Z">
          <w:pPr>
            <w:pStyle w:val="ListParagraph"/>
            <w:numPr>
              <w:numId w:val="49"/>
            </w:numPr>
            <w:ind w:left="1080" w:hanging="360"/>
            <w:jc w:val="left"/>
          </w:pPr>
        </w:pPrChange>
      </w:pPr>
      <w:moveFrom w:id="45583" w:author="phuong vu" w:date="2018-11-30T14:05:00Z">
        <w:r w:rsidRPr="00920004" w:rsidDel="006871B5">
          <w:rPr>
            <w:rPrChange w:id="45584" w:author="phuong vu" w:date="2018-11-30T22:36:00Z">
              <w:rPr/>
            </w:rPrChange>
          </w:rPr>
          <w:t>WASH (</w:t>
        </w:r>
        <w:r w:rsidRPr="00920004" w:rsidDel="006871B5">
          <w:rPr>
            <w:u w:val="single"/>
            <w:rPrChange w:id="45585" w:author="phuong vu" w:date="2018-11-30T22:36:00Z">
              <w:rPr>
                <w:u w:val="single"/>
              </w:rPr>
            </w:rPrChange>
          </w:rPr>
          <w:t>#ID</w:t>
        </w:r>
        <w:r w:rsidRPr="00920004" w:rsidDel="006871B5">
          <w:rPr>
            <w:rPrChange w:id="45586" w:author="phuong vu" w:date="2018-11-30T22:36:00Z">
              <w:rPr/>
            </w:rPrChange>
          </w:rPr>
          <w:t>, WASH_BAG_ID, WASHING_MACHINE_ID, SN, STATUS)</w:t>
        </w:r>
        <w:bookmarkStart w:id="45587" w:name="_Toc531359767"/>
        <w:bookmarkStart w:id="45588" w:name="_Toc531360748"/>
        <w:bookmarkStart w:id="45589" w:name="_Toc531381590"/>
        <w:bookmarkEnd w:id="45587"/>
        <w:bookmarkEnd w:id="45588"/>
        <w:bookmarkEnd w:id="45589"/>
      </w:moveFrom>
    </w:p>
    <w:p w14:paraId="6575A584" w14:textId="1D8880E5" w:rsidR="00297E5D" w:rsidRPr="00920004" w:rsidRDefault="00C51F17" w:rsidP="005F1ECC">
      <w:pPr>
        <w:pStyle w:val="Style2"/>
        <w:ind w:left="360"/>
        <w:rPr>
          <w:ins w:id="45590" w:author="phuong vu" w:date="2018-11-15T18:19:00Z"/>
          <w:lang w:val="vi-VN"/>
          <w:rPrChange w:id="45591" w:author="phuong vu" w:date="2018-11-30T22:36:00Z">
            <w:rPr>
              <w:ins w:id="45592" w:author="phuong vu" w:date="2018-11-15T18:19:00Z"/>
              <w:b/>
              <w:lang w:val="en-US"/>
            </w:rPr>
          </w:rPrChange>
        </w:rPr>
        <w:pPrChange w:id="45593" w:author="phuong vu" w:date="2018-11-30T23:40:00Z">
          <w:pPr>
            <w:jc w:val="left"/>
          </w:pPr>
        </w:pPrChange>
      </w:pPr>
      <w:bookmarkStart w:id="45594" w:name="_Ref530069275"/>
      <w:moveFrom w:id="45595" w:author="phuong vu" w:date="2018-11-30T14:05:00Z">
        <w:r w:rsidRPr="00920004" w:rsidDel="006871B5">
          <w:rPr>
            <w:rPrChange w:id="45596" w:author="phuong vu" w:date="2018-11-30T22:36:00Z">
              <w:rPr/>
            </w:rPrChange>
          </w:rPr>
          <w:t>TASK (</w:t>
        </w:r>
        <w:r w:rsidRPr="00920004" w:rsidDel="006871B5">
          <w:rPr>
            <w:u w:val="single"/>
            <w:rPrChange w:id="45597" w:author="phuong vu" w:date="2018-11-30T22:36:00Z">
              <w:rPr>
                <w:u w:val="single"/>
              </w:rPr>
            </w:rPrChange>
          </w:rPr>
          <w:t>#ID</w:t>
        </w:r>
        <w:r w:rsidRPr="00920004" w:rsidDel="006871B5">
          <w:rPr>
            <w:rPrChange w:id="45598" w:author="phuong vu" w:date="2018-11-30T22:36:00Z">
              <w:rPr/>
            </w:rPrChange>
          </w:rPr>
          <w:t>, TASK_TYPE, CURRENT_STAFF, PREVIOUS_STAFF, CUSTOMER_ORDER, RECEIPT, BRANCH_ID, PREVIOUS_STATUS, CURRENT_STATUS, PREVIOUS_TASK)</w:t>
        </w:r>
      </w:moveFrom>
      <w:bookmarkStart w:id="45599" w:name="_Toc531381591"/>
      <w:bookmarkEnd w:id="45594"/>
      <w:moveFromRangeEnd w:id="45239"/>
      <w:ins w:id="45600" w:author="phuong vu" w:date="2018-11-15T18:16:00Z">
        <w:r w:rsidR="00297E5D" w:rsidRPr="00920004">
          <w:rPr>
            <w:lang w:val="vi-VN"/>
            <w:rPrChange w:id="45601" w:author="phuong vu" w:date="2018-11-30T22:36:00Z">
              <w:rPr>
                <w:b/>
                <w:lang w:val="en-US"/>
              </w:rPr>
            </w:rPrChange>
          </w:rPr>
          <w:t>Dữ liệu hiển thị danh sách đơn hàng</w:t>
        </w:r>
      </w:ins>
      <w:bookmarkEnd w:id="45599"/>
    </w:p>
    <w:tbl>
      <w:tblPr>
        <w:tblStyle w:val="TableGrid"/>
        <w:tblW w:w="0" w:type="auto"/>
        <w:tblLook w:val="04A0" w:firstRow="1" w:lastRow="0" w:firstColumn="1" w:lastColumn="0" w:noHBand="0" w:noVBand="1"/>
        <w:tblPrChange w:id="45602" w:author="phuong vu" w:date="2018-11-30T21:58: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45603">
          <w:tblGrid>
            <w:gridCol w:w="1462"/>
            <w:gridCol w:w="333"/>
            <w:gridCol w:w="1130"/>
            <w:gridCol w:w="310"/>
            <w:gridCol w:w="1153"/>
            <w:gridCol w:w="197"/>
            <w:gridCol w:w="1266"/>
            <w:gridCol w:w="1463"/>
            <w:gridCol w:w="151"/>
            <w:gridCol w:w="1312"/>
          </w:tblGrid>
        </w:tblGridChange>
      </w:tblGrid>
      <w:tr w:rsidR="00070151" w:rsidRPr="00920004" w14:paraId="2E6257A2" w14:textId="77777777" w:rsidTr="00727C9A">
        <w:trPr>
          <w:ins w:id="45604" w:author="phuong vu" w:date="2018-11-15T18:20:00Z"/>
        </w:trPr>
        <w:tc>
          <w:tcPr>
            <w:tcW w:w="1795" w:type="dxa"/>
            <w:vAlign w:val="center"/>
            <w:tcPrChange w:id="45605" w:author="phuong vu" w:date="2018-11-30T21:58:00Z">
              <w:tcPr>
                <w:tcW w:w="1462" w:type="dxa"/>
              </w:tcPr>
            </w:tcPrChange>
          </w:tcPr>
          <w:p w14:paraId="39D68C9D" w14:textId="48BAA992" w:rsidR="00070151" w:rsidRPr="00920004" w:rsidRDefault="00070151" w:rsidP="00727C9A">
            <w:pPr>
              <w:jc w:val="center"/>
              <w:rPr>
                <w:ins w:id="45606" w:author="phuong vu" w:date="2018-11-15T18:20:00Z"/>
                <w:b/>
                <w:lang w:val="en-US"/>
                <w:rPrChange w:id="45607" w:author="phuong vu" w:date="2018-11-30T22:36:00Z">
                  <w:rPr>
                    <w:ins w:id="45608" w:author="phuong vu" w:date="2018-11-15T18:20:00Z"/>
                    <w:lang w:val="en-US"/>
                  </w:rPr>
                </w:rPrChange>
              </w:rPr>
              <w:pPrChange w:id="45609" w:author="phuong vu" w:date="2018-11-30T21:58:00Z">
                <w:pPr>
                  <w:jc w:val="left"/>
                </w:pPr>
              </w:pPrChange>
            </w:pPr>
            <w:ins w:id="45610" w:author="phuong vu" w:date="2018-11-15T18:20:00Z">
              <w:r w:rsidRPr="00920004">
                <w:rPr>
                  <w:b/>
                  <w:lang w:val="en-US"/>
                  <w:rPrChange w:id="45611" w:author="phuong vu" w:date="2018-11-30T22:36:00Z">
                    <w:rPr>
                      <w:lang w:val="en-US"/>
                    </w:rPr>
                  </w:rPrChange>
                </w:rPr>
                <w:t>Thành phần dữ liệu</w:t>
              </w:r>
            </w:ins>
          </w:p>
        </w:tc>
        <w:tc>
          <w:tcPr>
            <w:tcW w:w="1440" w:type="dxa"/>
            <w:vAlign w:val="center"/>
            <w:tcPrChange w:id="45612" w:author="phuong vu" w:date="2018-11-30T21:58:00Z">
              <w:tcPr>
                <w:tcW w:w="1463" w:type="dxa"/>
                <w:gridSpan w:val="2"/>
              </w:tcPr>
            </w:tcPrChange>
          </w:tcPr>
          <w:p w14:paraId="76DD433D" w14:textId="3613F872" w:rsidR="00070151" w:rsidRPr="00920004" w:rsidRDefault="00070151" w:rsidP="00727C9A">
            <w:pPr>
              <w:jc w:val="center"/>
              <w:rPr>
                <w:ins w:id="45613" w:author="phuong vu" w:date="2018-11-15T18:20:00Z"/>
                <w:b/>
                <w:lang w:val="en-US"/>
                <w:rPrChange w:id="45614" w:author="phuong vu" w:date="2018-11-30T22:36:00Z">
                  <w:rPr>
                    <w:ins w:id="45615" w:author="phuong vu" w:date="2018-11-15T18:20:00Z"/>
                    <w:lang w:val="en-US"/>
                  </w:rPr>
                </w:rPrChange>
              </w:rPr>
              <w:pPrChange w:id="45616" w:author="phuong vu" w:date="2018-11-30T21:58:00Z">
                <w:pPr>
                  <w:jc w:val="left"/>
                </w:pPr>
              </w:pPrChange>
            </w:pPr>
            <w:ins w:id="45617" w:author="phuong vu" w:date="2018-11-15T18:20:00Z">
              <w:r w:rsidRPr="00920004">
                <w:rPr>
                  <w:b/>
                  <w:lang w:val="en-US"/>
                  <w:rPrChange w:id="45618" w:author="phuong vu" w:date="2018-11-30T22:36:00Z">
                    <w:rPr>
                      <w:lang w:val="en-US"/>
                    </w:rPr>
                  </w:rPrChange>
                </w:rPr>
                <w:t>Đơn hàng đang chờ</w:t>
              </w:r>
            </w:ins>
          </w:p>
        </w:tc>
        <w:tc>
          <w:tcPr>
            <w:tcW w:w="1350" w:type="dxa"/>
            <w:vAlign w:val="center"/>
            <w:tcPrChange w:id="45619" w:author="phuong vu" w:date="2018-11-30T21:58:00Z">
              <w:tcPr>
                <w:tcW w:w="1463" w:type="dxa"/>
                <w:gridSpan w:val="2"/>
              </w:tcPr>
            </w:tcPrChange>
          </w:tcPr>
          <w:p w14:paraId="2169840E" w14:textId="3CAC23EF" w:rsidR="00070151" w:rsidRPr="00920004" w:rsidRDefault="00070151" w:rsidP="00727C9A">
            <w:pPr>
              <w:jc w:val="center"/>
              <w:rPr>
                <w:ins w:id="45620" w:author="phuong vu" w:date="2018-11-15T18:20:00Z"/>
                <w:b/>
                <w:lang w:val="en-US"/>
                <w:rPrChange w:id="45621" w:author="phuong vu" w:date="2018-11-30T22:36:00Z">
                  <w:rPr>
                    <w:ins w:id="45622" w:author="phuong vu" w:date="2018-11-15T18:20:00Z"/>
                    <w:lang w:val="en-US"/>
                  </w:rPr>
                </w:rPrChange>
              </w:rPr>
              <w:pPrChange w:id="45623" w:author="phuong vu" w:date="2018-11-30T21:58:00Z">
                <w:pPr>
                  <w:jc w:val="left"/>
                </w:pPr>
              </w:pPrChange>
            </w:pPr>
            <w:ins w:id="45624" w:author="phuong vu" w:date="2018-11-15T18:20:00Z">
              <w:r w:rsidRPr="00920004">
                <w:rPr>
                  <w:b/>
                  <w:lang w:val="en-US"/>
                  <w:rPrChange w:id="45625" w:author="phuong vu" w:date="2018-11-30T22:36:00Z">
                    <w:rPr>
                      <w:lang w:val="en-US"/>
                    </w:rPr>
                  </w:rPrChange>
                </w:rPr>
                <w:t>Đơn hàng đang xử lí</w:t>
              </w:r>
            </w:ins>
          </w:p>
        </w:tc>
        <w:tc>
          <w:tcPr>
            <w:tcW w:w="1266" w:type="dxa"/>
            <w:vAlign w:val="center"/>
            <w:tcPrChange w:id="45626" w:author="phuong vu" w:date="2018-11-30T21:58:00Z">
              <w:tcPr>
                <w:tcW w:w="1463" w:type="dxa"/>
                <w:gridSpan w:val="2"/>
              </w:tcPr>
            </w:tcPrChange>
          </w:tcPr>
          <w:p w14:paraId="67FBE187" w14:textId="3DC75D6A" w:rsidR="00070151" w:rsidRPr="00920004" w:rsidRDefault="00070151" w:rsidP="00727C9A">
            <w:pPr>
              <w:jc w:val="center"/>
              <w:rPr>
                <w:ins w:id="45627" w:author="phuong vu" w:date="2018-11-15T18:20:00Z"/>
                <w:b/>
                <w:lang w:val="en-US"/>
                <w:rPrChange w:id="45628" w:author="phuong vu" w:date="2018-11-30T22:36:00Z">
                  <w:rPr>
                    <w:ins w:id="45629" w:author="phuong vu" w:date="2018-11-15T18:20:00Z"/>
                    <w:lang w:val="en-US"/>
                  </w:rPr>
                </w:rPrChange>
              </w:rPr>
              <w:pPrChange w:id="45630" w:author="phuong vu" w:date="2018-11-30T21:58:00Z">
                <w:pPr>
                  <w:jc w:val="left"/>
                </w:pPr>
              </w:pPrChange>
            </w:pPr>
            <w:ins w:id="45631" w:author="phuong vu" w:date="2018-11-15T18:20:00Z">
              <w:r w:rsidRPr="00920004">
                <w:rPr>
                  <w:b/>
                  <w:lang w:val="en-US"/>
                  <w:rPrChange w:id="45632" w:author="phuong vu" w:date="2018-11-30T22:36:00Z">
                    <w:rPr>
                      <w:lang w:val="en-US"/>
                    </w:rPr>
                  </w:rPrChange>
                </w:rPr>
                <w:t>Đã xử lí hoàn tất</w:t>
              </w:r>
            </w:ins>
          </w:p>
        </w:tc>
        <w:tc>
          <w:tcPr>
            <w:tcW w:w="1614" w:type="dxa"/>
            <w:vAlign w:val="center"/>
            <w:tcPrChange w:id="45633" w:author="phuong vu" w:date="2018-11-30T21:58:00Z">
              <w:tcPr>
                <w:tcW w:w="1463" w:type="dxa"/>
              </w:tcPr>
            </w:tcPrChange>
          </w:tcPr>
          <w:p w14:paraId="4507ED15" w14:textId="5DF43985" w:rsidR="00070151" w:rsidRPr="00920004" w:rsidRDefault="00070151" w:rsidP="00727C9A">
            <w:pPr>
              <w:jc w:val="center"/>
              <w:rPr>
                <w:ins w:id="45634" w:author="phuong vu" w:date="2018-11-15T18:20:00Z"/>
                <w:b/>
                <w:lang w:val="en-US"/>
                <w:rPrChange w:id="45635" w:author="phuong vu" w:date="2018-11-30T22:36:00Z">
                  <w:rPr>
                    <w:ins w:id="45636" w:author="phuong vu" w:date="2018-11-15T18:20:00Z"/>
                    <w:lang w:val="en-US"/>
                  </w:rPr>
                </w:rPrChange>
              </w:rPr>
              <w:pPrChange w:id="45637" w:author="phuong vu" w:date="2018-11-30T21:58:00Z">
                <w:pPr>
                  <w:jc w:val="left"/>
                </w:pPr>
              </w:pPrChange>
            </w:pPr>
            <w:ins w:id="45638" w:author="phuong vu" w:date="2018-11-15T18:20:00Z">
              <w:r w:rsidRPr="00920004">
                <w:rPr>
                  <w:b/>
                  <w:lang w:val="en-US"/>
                  <w:rPrChange w:id="45639" w:author="phuong vu" w:date="2018-11-30T22:36:00Z">
                    <w:rPr>
                      <w:lang w:val="en-US"/>
                    </w:rPr>
                  </w:rPrChange>
                </w:rPr>
                <w:t xml:space="preserve">Đơn hàng </w:t>
              </w:r>
            </w:ins>
            <w:ins w:id="45640" w:author="phuong vu" w:date="2018-11-15T18:21:00Z">
              <w:r w:rsidRPr="00920004">
                <w:rPr>
                  <w:b/>
                  <w:lang w:val="en-US"/>
                  <w:rPrChange w:id="45641" w:author="phuong vu" w:date="2018-11-30T22:36:00Z">
                    <w:rPr>
                      <w:lang w:val="en-US"/>
                    </w:rPr>
                  </w:rPrChange>
                </w:rPr>
                <w:t>thành công</w:t>
              </w:r>
            </w:ins>
          </w:p>
        </w:tc>
        <w:tc>
          <w:tcPr>
            <w:tcW w:w="1312" w:type="dxa"/>
            <w:vAlign w:val="center"/>
            <w:tcPrChange w:id="45642" w:author="phuong vu" w:date="2018-11-30T21:58:00Z">
              <w:tcPr>
                <w:tcW w:w="1463" w:type="dxa"/>
                <w:gridSpan w:val="2"/>
              </w:tcPr>
            </w:tcPrChange>
          </w:tcPr>
          <w:p w14:paraId="5C1F0DD4" w14:textId="2F6947C9" w:rsidR="00070151" w:rsidRPr="00920004" w:rsidRDefault="00070151" w:rsidP="00727C9A">
            <w:pPr>
              <w:jc w:val="center"/>
              <w:rPr>
                <w:ins w:id="45643" w:author="phuong vu" w:date="2018-11-15T18:20:00Z"/>
                <w:b/>
                <w:lang w:val="en-US"/>
                <w:rPrChange w:id="45644" w:author="phuong vu" w:date="2018-11-30T22:36:00Z">
                  <w:rPr>
                    <w:ins w:id="45645" w:author="phuong vu" w:date="2018-11-15T18:20:00Z"/>
                    <w:lang w:val="en-US"/>
                  </w:rPr>
                </w:rPrChange>
              </w:rPr>
              <w:pPrChange w:id="45646" w:author="phuong vu" w:date="2018-11-30T21:58:00Z">
                <w:pPr>
                  <w:jc w:val="left"/>
                </w:pPr>
              </w:pPrChange>
            </w:pPr>
            <w:ins w:id="45647" w:author="phuong vu" w:date="2018-11-15T18:21:00Z">
              <w:r w:rsidRPr="00920004">
                <w:rPr>
                  <w:b/>
                  <w:lang w:val="en-US"/>
                  <w:rPrChange w:id="45648" w:author="phuong vu" w:date="2018-11-30T22:36:00Z">
                    <w:rPr>
                      <w:lang w:val="en-US"/>
                    </w:rPr>
                  </w:rPrChange>
                </w:rPr>
                <w:t>Đơn hàng bị hủy</w:t>
              </w:r>
            </w:ins>
          </w:p>
        </w:tc>
      </w:tr>
      <w:tr w:rsidR="00070151" w:rsidRPr="00920004" w14:paraId="2071D08D" w14:textId="77777777" w:rsidTr="00070151">
        <w:trPr>
          <w:trHeight w:val="422"/>
          <w:ins w:id="45649" w:author="phuong vu" w:date="2018-11-15T18:20:00Z"/>
        </w:trPr>
        <w:tc>
          <w:tcPr>
            <w:tcW w:w="1795" w:type="dxa"/>
            <w:tcPrChange w:id="45650" w:author="phuong vu" w:date="2018-11-15T18:24:00Z">
              <w:tcPr>
                <w:tcW w:w="1462" w:type="dxa"/>
              </w:tcPr>
            </w:tcPrChange>
          </w:tcPr>
          <w:p w14:paraId="0DC89E9F" w14:textId="1D800337" w:rsidR="00070151" w:rsidRPr="00920004" w:rsidRDefault="00070151" w:rsidP="00727C9A">
            <w:pPr>
              <w:rPr>
                <w:ins w:id="45651" w:author="phuong vu" w:date="2018-11-15T18:20:00Z"/>
                <w:lang w:val="en-US"/>
                <w:rPrChange w:id="45652" w:author="phuong vu" w:date="2018-11-30T22:36:00Z">
                  <w:rPr>
                    <w:ins w:id="45653" w:author="phuong vu" w:date="2018-11-15T18:20:00Z"/>
                    <w:lang w:val="en-US"/>
                  </w:rPr>
                </w:rPrChange>
              </w:rPr>
              <w:pPrChange w:id="45654" w:author="phuong vu" w:date="2018-11-30T21:58:00Z">
                <w:pPr>
                  <w:jc w:val="left"/>
                </w:pPr>
              </w:pPrChange>
            </w:pPr>
            <w:ins w:id="45655" w:author="phuong vu" w:date="2018-11-15T18:21:00Z">
              <w:r w:rsidRPr="00920004">
                <w:rPr>
                  <w:lang w:val="en-US"/>
                  <w:rPrChange w:id="45656" w:author="phuong vu" w:date="2018-11-30T22:36:00Z">
                    <w:rPr>
                      <w:lang w:val="en-US"/>
                    </w:rPr>
                  </w:rPrChange>
                </w:rPr>
                <w:t>Chi nhánh</w:t>
              </w:r>
            </w:ins>
          </w:p>
        </w:tc>
        <w:tc>
          <w:tcPr>
            <w:tcW w:w="1440" w:type="dxa"/>
            <w:vAlign w:val="center"/>
            <w:tcPrChange w:id="45657" w:author="phuong vu" w:date="2018-11-15T18:24:00Z">
              <w:tcPr>
                <w:tcW w:w="1463" w:type="dxa"/>
                <w:gridSpan w:val="2"/>
              </w:tcPr>
            </w:tcPrChange>
          </w:tcPr>
          <w:p w14:paraId="6479F926" w14:textId="1E351B25" w:rsidR="00070151" w:rsidRPr="00920004" w:rsidRDefault="00070151" w:rsidP="005F1ECC">
            <w:pPr>
              <w:jc w:val="center"/>
              <w:rPr>
                <w:ins w:id="45658" w:author="phuong vu" w:date="2018-11-15T18:20:00Z"/>
                <w:lang w:val="en-US"/>
                <w:rPrChange w:id="45659" w:author="phuong vu" w:date="2018-11-30T22:36:00Z">
                  <w:rPr>
                    <w:ins w:id="45660" w:author="phuong vu" w:date="2018-11-15T18:20:00Z"/>
                    <w:b/>
                    <w:lang w:val="en-US"/>
                  </w:rPr>
                </w:rPrChange>
              </w:rPr>
              <w:pPrChange w:id="45661" w:author="phuong vu" w:date="2018-11-30T23:40:00Z">
                <w:pPr>
                  <w:jc w:val="left"/>
                </w:pPr>
              </w:pPrChange>
            </w:pPr>
            <w:ins w:id="45662" w:author="phuong vu" w:date="2018-11-15T18:25:00Z">
              <w:r w:rsidRPr="00920004">
                <w:rPr>
                  <w:lang w:val="en-US"/>
                  <w:rPrChange w:id="45663" w:author="phuong vu" w:date="2018-11-30T22:36:00Z">
                    <w:rPr>
                      <w:b/>
                      <w:lang w:val="en-US"/>
                    </w:rPr>
                  </w:rPrChange>
                </w:rPr>
                <w:t>X</w:t>
              </w:r>
            </w:ins>
          </w:p>
        </w:tc>
        <w:tc>
          <w:tcPr>
            <w:tcW w:w="1350" w:type="dxa"/>
            <w:vAlign w:val="center"/>
            <w:tcPrChange w:id="45664" w:author="phuong vu" w:date="2018-11-15T18:24:00Z">
              <w:tcPr>
                <w:tcW w:w="1463" w:type="dxa"/>
                <w:gridSpan w:val="2"/>
              </w:tcPr>
            </w:tcPrChange>
          </w:tcPr>
          <w:p w14:paraId="36581A45" w14:textId="77777777" w:rsidR="00070151" w:rsidRPr="00920004" w:rsidRDefault="00070151" w:rsidP="005F1ECC">
            <w:pPr>
              <w:jc w:val="center"/>
              <w:rPr>
                <w:ins w:id="45665" w:author="phuong vu" w:date="2018-11-15T18:20:00Z"/>
                <w:lang w:val="en-US"/>
                <w:rPrChange w:id="45666" w:author="phuong vu" w:date="2018-11-30T22:36:00Z">
                  <w:rPr>
                    <w:ins w:id="45667" w:author="phuong vu" w:date="2018-11-15T18:20:00Z"/>
                    <w:b/>
                    <w:lang w:val="en-US"/>
                  </w:rPr>
                </w:rPrChange>
              </w:rPr>
              <w:pPrChange w:id="45668" w:author="phuong vu" w:date="2018-11-30T23:40:00Z">
                <w:pPr>
                  <w:jc w:val="left"/>
                </w:pPr>
              </w:pPrChange>
            </w:pPr>
          </w:p>
        </w:tc>
        <w:tc>
          <w:tcPr>
            <w:tcW w:w="1266" w:type="dxa"/>
            <w:vAlign w:val="center"/>
            <w:tcPrChange w:id="45669" w:author="phuong vu" w:date="2018-11-15T18:24:00Z">
              <w:tcPr>
                <w:tcW w:w="1463" w:type="dxa"/>
                <w:gridSpan w:val="2"/>
              </w:tcPr>
            </w:tcPrChange>
          </w:tcPr>
          <w:p w14:paraId="6CF49F62" w14:textId="77777777" w:rsidR="00070151" w:rsidRPr="00920004" w:rsidRDefault="00070151" w:rsidP="005F1ECC">
            <w:pPr>
              <w:jc w:val="center"/>
              <w:rPr>
                <w:ins w:id="45670" w:author="phuong vu" w:date="2018-11-15T18:20:00Z"/>
                <w:lang w:val="en-US"/>
                <w:rPrChange w:id="45671" w:author="phuong vu" w:date="2018-11-30T22:36:00Z">
                  <w:rPr>
                    <w:ins w:id="45672" w:author="phuong vu" w:date="2018-11-15T18:20:00Z"/>
                    <w:b/>
                    <w:lang w:val="en-US"/>
                  </w:rPr>
                </w:rPrChange>
              </w:rPr>
              <w:pPrChange w:id="45673" w:author="phuong vu" w:date="2018-11-30T23:40:00Z">
                <w:pPr>
                  <w:jc w:val="left"/>
                </w:pPr>
              </w:pPrChange>
            </w:pPr>
          </w:p>
        </w:tc>
        <w:tc>
          <w:tcPr>
            <w:tcW w:w="1614" w:type="dxa"/>
            <w:vAlign w:val="center"/>
            <w:tcPrChange w:id="45674" w:author="phuong vu" w:date="2018-11-15T18:24:00Z">
              <w:tcPr>
                <w:tcW w:w="1463" w:type="dxa"/>
              </w:tcPr>
            </w:tcPrChange>
          </w:tcPr>
          <w:p w14:paraId="7F935607" w14:textId="39722E89" w:rsidR="00070151" w:rsidRPr="00920004" w:rsidRDefault="00070151" w:rsidP="005F1ECC">
            <w:pPr>
              <w:jc w:val="center"/>
              <w:rPr>
                <w:ins w:id="45675" w:author="phuong vu" w:date="2018-11-15T18:20:00Z"/>
                <w:lang w:val="en-US"/>
                <w:rPrChange w:id="45676" w:author="phuong vu" w:date="2018-11-30T22:36:00Z">
                  <w:rPr>
                    <w:ins w:id="45677" w:author="phuong vu" w:date="2018-11-15T18:20:00Z"/>
                    <w:b/>
                    <w:lang w:val="en-US"/>
                  </w:rPr>
                </w:rPrChange>
              </w:rPr>
              <w:pPrChange w:id="45678" w:author="phuong vu" w:date="2018-11-30T23:40:00Z">
                <w:pPr>
                  <w:jc w:val="left"/>
                </w:pPr>
              </w:pPrChange>
            </w:pPr>
            <w:ins w:id="45679" w:author="phuong vu" w:date="2018-11-15T18:26:00Z">
              <w:r w:rsidRPr="00920004">
                <w:rPr>
                  <w:lang w:val="en-US"/>
                  <w:rPrChange w:id="45680" w:author="phuong vu" w:date="2018-11-30T22:36:00Z">
                    <w:rPr>
                      <w:b/>
                      <w:lang w:val="en-US"/>
                    </w:rPr>
                  </w:rPrChange>
                </w:rPr>
                <w:t>X</w:t>
              </w:r>
            </w:ins>
          </w:p>
        </w:tc>
        <w:tc>
          <w:tcPr>
            <w:tcW w:w="1312" w:type="dxa"/>
            <w:vAlign w:val="center"/>
            <w:tcPrChange w:id="45681" w:author="phuong vu" w:date="2018-11-15T18:24:00Z">
              <w:tcPr>
                <w:tcW w:w="1463" w:type="dxa"/>
                <w:gridSpan w:val="2"/>
              </w:tcPr>
            </w:tcPrChange>
          </w:tcPr>
          <w:p w14:paraId="52584C3E" w14:textId="0647E20B" w:rsidR="00070151" w:rsidRPr="00920004" w:rsidRDefault="00070151" w:rsidP="005F1ECC">
            <w:pPr>
              <w:jc w:val="center"/>
              <w:rPr>
                <w:ins w:id="45682" w:author="phuong vu" w:date="2018-11-15T18:20:00Z"/>
                <w:lang w:val="en-US"/>
                <w:rPrChange w:id="45683" w:author="phuong vu" w:date="2018-11-30T22:36:00Z">
                  <w:rPr>
                    <w:ins w:id="45684" w:author="phuong vu" w:date="2018-11-15T18:20:00Z"/>
                    <w:b/>
                    <w:lang w:val="en-US"/>
                  </w:rPr>
                </w:rPrChange>
              </w:rPr>
              <w:pPrChange w:id="45685" w:author="phuong vu" w:date="2018-11-30T23:40:00Z">
                <w:pPr>
                  <w:jc w:val="left"/>
                </w:pPr>
              </w:pPrChange>
            </w:pPr>
            <w:ins w:id="45686" w:author="phuong vu" w:date="2018-11-15T18:26:00Z">
              <w:r w:rsidRPr="00920004">
                <w:rPr>
                  <w:lang w:val="en-US"/>
                  <w:rPrChange w:id="45687" w:author="phuong vu" w:date="2018-11-30T22:36:00Z">
                    <w:rPr>
                      <w:b/>
                      <w:lang w:val="en-US"/>
                    </w:rPr>
                  </w:rPrChange>
                </w:rPr>
                <w:t>X</w:t>
              </w:r>
            </w:ins>
          </w:p>
        </w:tc>
      </w:tr>
      <w:tr w:rsidR="00070151" w:rsidRPr="00920004" w14:paraId="06614F2C" w14:textId="77777777" w:rsidTr="00070151">
        <w:trPr>
          <w:ins w:id="45688" w:author="phuong vu" w:date="2018-11-15T18:20:00Z"/>
        </w:trPr>
        <w:tc>
          <w:tcPr>
            <w:tcW w:w="1795" w:type="dxa"/>
            <w:tcPrChange w:id="45689" w:author="phuong vu" w:date="2018-11-15T18:24:00Z">
              <w:tcPr>
                <w:tcW w:w="1462" w:type="dxa"/>
              </w:tcPr>
            </w:tcPrChange>
          </w:tcPr>
          <w:p w14:paraId="495A6586" w14:textId="55537D66" w:rsidR="00070151" w:rsidRPr="00920004" w:rsidRDefault="00070151" w:rsidP="00727C9A">
            <w:pPr>
              <w:rPr>
                <w:ins w:id="45690" w:author="phuong vu" w:date="2018-11-15T18:20:00Z"/>
                <w:lang w:val="en-US"/>
                <w:rPrChange w:id="45691" w:author="phuong vu" w:date="2018-11-30T22:36:00Z">
                  <w:rPr>
                    <w:ins w:id="45692" w:author="phuong vu" w:date="2018-11-15T18:20:00Z"/>
                    <w:b/>
                    <w:lang w:val="en-US"/>
                  </w:rPr>
                </w:rPrChange>
              </w:rPr>
              <w:pPrChange w:id="45693" w:author="phuong vu" w:date="2018-11-30T21:58:00Z">
                <w:pPr>
                  <w:jc w:val="left"/>
                </w:pPr>
              </w:pPrChange>
            </w:pPr>
            <w:ins w:id="45694" w:author="phuong vu" w:date="2018-11-15T18:21:00Z">
              <w:r w:rsidRPr="00920004">
                <w:rPr>
                  <w:lang w:val="en-US"/>
                  <w:rPrChange w:id="45695" w:author="phuong vu" w:date="2018-11-30T22:36:00Z">
                    <w:rPr>
                      <w:lang w:val="en-US"/>
                    </w:rPr>
                  </w:rPrChange>
                </w:rPr>
                <w:t>Tên khách hàng</w:t>
              </w:r>
            </w:ins>
          </w:p>
        </w:tc>
        <w:tc>
          <w:tcPr>
            <w:tcW w:w="1440" w:type="dxa"/>
            <w:vAlign w:val="center"/>
            <w:tcPrChange w:id="45696" w:author="phuong vu" w:date="2018-11-15T18:24:00Z">
              <w:tcPr>
                <w:tcW w:w="1463" w:type="dxa"/>
                <w:gridSpan w:val="2"/>
              </w:tcPr>
            </w:tcPrChange>
          </w:tcPr>
          <w:p w14:paraId="2BF59747" w14:textId="765F133C" w:rsidR="00070151" w:rsidRPr="00920004" w:rsidRDefault="00070151" w:rsidP="005F1ECC">
            <w:pPr>
              <w:jc w:val="center"/>
              <w:rPr>
                <w:ins w:id="45697" w:author="phuong vu" w:date="2018-11-15T18:20:00Z"/>
                <w:lang w:val="en-US"/>
                <w:rPrChange w:id="45698" w:author="phuong vu" w:date="2018-11-30T22:36:00Z">
                  <w:rPr>
                    <w:ins w:id="45699" w:author="phuong vu" w:date="2018-11-15T18:20:00Z"/>
                    <w:b/>
                    <w:lang w:val="en-US"/>
                  </w:rPr>
                </w:rPrChange>
              </w:rPr>
              <w:pPrChange w:id="45700" w:author="phuong vu" w:date="2018-11-30T23:40:00Z">
                <w:pPr>
                  <w:jc w:val="left"/>
                </w:pPr>
              </w:pPrChange>
            </w:pPr>
            <w:ins w:id="45701" w:author="phuong vu" w:date="2018-11-15T18:25:00Z">
              <w:r w:rsidRPr="00920004">
                <w:rPr>
                  <w:lang w:val="en-US"/>
                  <w:rPrChange w:id="45702" w:author="phuong vu" w:date="2018-11-30T22:36:00Z">
                    <w:rPr>
                      <w:b/>
                      <w:lang w:val="en-US"/>
                    </w:rPr>
                  </w:rPrChange>
                </w:rPr>
                <w:t>X</w:t>
              </w:r>
            </w:ins>
          </w:p>
        </w:tc>
        <w:tc>
          <w:tcPr>
            <w:tcW w:w="1350" w:type="dxa"/>
            <w:vAlign w:val="center"/>
            <w:tcPrChange w:id="45703" w:author="phuong vu" w:date="2018-11-15T18:24:00Z">
              <w:tcPr>
                <w:tcW w:w="1463" w:type="dxa"/>
                <w:gridSpan w:val="2"/>
              </w:tcPr>
            </w:tcPrChange>
          </w:tcPr>
          <w:p w14:paraId="07B95138" w14:textId="145E6239" w:rsidR="00070151" w:rsidRPr="00920004" w:rsidRDefault="00070151" w:rsidP="005F1ECC">
            <w:pPr>
              <w:jc w:val="center"/>
              <w:rPr>
                <w:ins w:id="45704" w:author="phuong vu" w:date="2018-11-15T18:20:00Z"/>
                <w:lang w:val="en-US"/>
                <w:rPrChange w:id="45705" w:author="phuong vu" w:date="2018-11-30T22:36:00Z">
                  <w:rPr>
                    <w:ins w:id="45706" w:author="phuong vu" w:date="2018-11-15T18:20:00Z"/>
                    <w:b/>
                    <w:lang w:val="en-US"/>
                  </w:rPr>
                </w:rPrChange>
              </w:rPr>
              <w:pPrChange w:id="45707" w:author="phuong vu" w:date="2018-11-30T23:40:00Z">
                <w:pPr>
                  <w:jc w:val="left"/>
                </w:pPr>
              </w:pPrChange>
            </w:pPr>
            <w:ins w:id="45708" w:author="phuong vu" w:date="2018-11-15T18:24:00Z">
              <w:r w:rsidRPr="00920004">
                <w:rPr>
                  <w:lang w:val="en-US"/>
                  <w:rPrChange w:id="45709" w:author="phuong vu" w:date="2018-11-30T22:36:00Z">
                    <w:rPr>
                      <w:b/>
                      <w:lang w:val="en-US"/>
                    </w:rPr>
                  </w:rPrChange>
                </w:rPr>
                <w:t>X</w:t>
              </w:r>
            </w:ins>
          </w:p>
        </w:tc>
        <w:tc>
          <w:tcPr>
            <w:tcW w:w="1266" w:type="dxa"/>
            <w:vAlign w:val="center"/>
            <w:tcPrChange w:id="45710" w:author="phuong vu" w:date="2018-11-15T18:24:00Z">
              <w:tcPr>
                <w:tcW w:w="1463" w:type="dxa"/>
                <w:gridSpan w:val="2"/>
              </w:tcPr>
            </w:tcPrChange>
          </w:tcPr>
          <w:p w14:paraId="6B6D7D53" w14:textId="23C3B7B5" w:rsidR="00070151" w:rsidRPr="00920004" w:rsidRDefault="00070151" w:rsidP="005F1ECC">
            <w:pPr>
              <w:jc w:val="center"/>
              <w:rPr>
                <w:ins w:id="45711" w:author="phuong vu" w:date="2018-11-15T18:20:00Z"/>
                <w:lang w:val="en-US"/>
                <w:rPrChange w:id="45712" w:author="phuong vu" w:date="2018-11-30T22:36:00Z">
                  <w:rPr>
                    <w:ins w:id="45713" w:author="phuong vu" w:date="2018-11-15T18:20:00Z"/>
                    <w:b/>
                    <w:lang w:val="en-US"/>
                  </w:rPr>
                </w:rPrChange>
              </w:rPr>
              <w:pPrChange w:id="45714" w:author="phuong vu" w:date="2018-11-30T23:40:00Z">
                <w:pPr>
                  <w:jc w:val="left"/>
                </w:pPr>
              </w:pPrChange>
            </w:pPr>
            <w:ins w:id="45715" w:author="phuong vu" w:date="2018-11-15T18:26:00Z">
              <w:r w:rsidRPr="00920004">
                <w:rPr>
                  <w:lang w:val="en-US"/>
                  <w:rPrChange w:id="45716" w:author="phuong vu" w:date="2018-11-30T22:36:00Z">
                    <w:rPr>
                      <w:b/>
                      <w:lang w:val="en-US"/>
                    </w:rPr>
                  </w:rPrChange>
                </w:rPr>
                <w:t>X</w:t>
              </w:r>
            </w:ins>
          </w:p>
        </w:tc>
        <w:tc>
          <w:tcPr>
            <w:tcW w:w="1614" w:type="dxa"/>
            <w:vAlign w:val="center"/>
            <w:tcPrChange w:id="45717" w:author="phuong vu" w:date="2018-11-15T18:24:00Z">
              <w:tcPr>
                <w:tcW w:w="1463" w:type="dxa"/>
              </w:tcPr>
            </w:tcPrChange>
          </w:tcPr>
          <w:p w14:paraId="626DCAE4" w14:textId="6C701E0D" w:rsidR="00070151" w:rsidRPr="00920004" w:rsidRDefault="00070151" w:rsidP="005F1ECC">
            <w:pPr>
              <w:jc w:val="center"/>
              <w:rPr>
                <w:ins w:id="45718" w:author="phuong vu" w:date="2018-11-15T18:20:00Z"/>
                <w:lang w:val="en-US"/>
                <w:rPrChange w:id="45719" w:author="phuong vu" w:date="2018-11-30T22:36:00Z">
                  <w:rPr>
                    <w:ins w:id="45720" w:author="phuong vu" w:date="2018-11-15T18:20:00Z"/>
                    <w:b/>
                    <w:lang w:val="en-US"/>
                  </w:rPr>
                </w:rPrChange>
              </w:rPr>
              <w:pPrChange w:id="45721" w:author="phuong vu" w:date="2018-11-30T23:40:00Z">
                <w:pPr>
                  <w:jc w:val="left"/>
                </w:pPr>
              </w:pPrChange>
            </w:pPr>
            <w:ins w:id="45722" w:author="phuong vu" w:date="2018-11-15T18:26:00Z">
              <w:r w:rsidRPr="00920004">
                <w:rPr>
                  <w:lang w:val="en-US"/>
                  <w:rPrChange w:id="45723" w:author="phuong vu" w:date="2018-11-30T22:36:00Z">
                    <w:rPr>
                      <w:b/>
                      <w:lang w:val="en-US"/>
                    </w:rPr>
                  </w:rPrChange>
                </w:rPr>
                <w:t>X</w:t>
              </w:r>
            </w:ins>
          </w:p>
        </w:tc>
        <w:tc>
          <w:tcPr>
            <w:tcW w:w="1312" w:type="dxa"/>
            <w:vAlign w:val="center"/>
            <w:tcPrChange w:id="45724" w:author="phuong vu" w:date="2018-11-15T18:24:00Z">
              <w:tcPr>
                <w:tcW w:w="1463" w:type="dxa"/>
                <w:gridSpan w:val="2"/>
              </w:tcPr>
            </w:tcPrChange>
          </w:tcPr>
          <w:p w14:paraId="290D82D8" w14:textId="0EB777D2" w:rsidR="00070151" w:rsidRPr="00920004" w:rsidRDefault="00070151" w:rsidP="005F1ECC">
            <w:pPr>
              <w:jc w:val="center"/>
              <w:rPr>
                <w:ins w:id="45725" w:author="phuong vu" w:date="2018-11-15T18:20:00Z"/>
                <w:lang w:val="en-US"/>
                <w:rPrChange w:id="45726" w:author="phuong vu" w:date="2018-11-30T22:36:00Z">
                  <w:rPr>
                    <w:ins w:id="45727" w:author="phuong vu" w:date="2018-11-15T18:20:00Z"/>
                    <w:b/>
                    <w:lang w:val="en-US"/>
                  </w:rPr>
                </w:rPrChange>
              </w:rPr>
              <w:pPrChange w:id="45728" w:author="phuong vu" w:date="2018-11-30T23:40:00Z">
                <w:pPr>
                  <w:jc w:val="left"/>
                </w:pPr>
              </w:pPrChange>
            </w:pPr>
            <w:ins w:id="45729" w:author="phuong vu" w:date="2018-11-15T18:26:00Z">
              <w:r w:rsidRPr="00920004">
                <w:rPr>
                  <w:lang w:val="en-US"/>
                  <w:rPrChange w:id="45730" w:author="phuong vu" w:date="2018-11-30T22:36:00Z">
                    <w:rPr>
                      <w:b/>
                      <w:lang w:val="en-US"/>
                    </w:rPr>
                  </w:rPrChange>
                </w:rPr>
                <w:t>X</w:t>
              </w:r>
            </w:ins>
          </w:p>
        </w:tc>
      </w:tr>
      <w:tr w:rsidR="00070151" w:rsidRPr="00920004" w14:paraId="1989F5E2" w14:textId="77777777" w:rsidTr="00070151">
        <w:trPr>
          <w:ins w:id="45731" w:author="phuong vu" w:date="2018-11-15T18:20:00Z"/>
        </w:trPr>
        <w:tc>
          <w:tcPr>
            <w:tcW w:w="1795" w:type="dxa"/>
            <w:tcPrChange w:id="45732" w:author="phuong vu" w:date="2018-11-15T18:24:00Z">
              <w:tcPr>
                <w:tcW w:w="1462" w:type="dxa"/>
              </w:tcPr>
            </w:tcPrChange>
          </w:tcPr>
          <w:p w14:paraId="5E26EF06" w14:textId="3CEA2C0E" w:rsidR="00070151" w:rsidRPr="00920004" w:rsidRDefault="00070151" w:rsidP="00727C9A">
            <w:pPr>
              <w:rPr>
                <w:ins w:id="45733" w:author="phuong vu" w:date="2018-11-15T18:20:00Z"/>
                <w:lang w:val="en-US"/>
                <w:rPrChange w:id="45734" w:author="phuong vu" w:date="2018-11-30T22:36:00Z">
                  <w:rPr>
                    <w:ins w:id="45735" w:author="phuong vu" w:date="2018-11-15T18:20:00Z"/>
                    <w:lang w:val="en-US"/>
                  </w:rPr>
                </w:rPrChange>
              </w:rPr>
              <w:pPrChange w:id="45736" w:author="phuong vu" w:date="2018-11-30T21:58:00Z">
                <w:pPr>
                  <w:jc w:val="left"/>
                </w:pPr>
              </w:pPrChange>
            </w:pPr>
            <w:ins w:id="45737" w:author="phuong vu" w:date="2018-11-15T18:23:00Z">
              <w:r w:rsidRPr="00920004">
                <w:rPr>
                  <w:lang w:val="en-US"/>
                  <w:rPrChange w:id="45738" w:author="phuong vu" w:date="2018-11-30T22:36:00Z">
                    <w:rPr>
                      <w:lang w:val="en-US"/>
                    </w:rPr>
                  </w:rPrChange>
                </w:rPr>
                <w:t>Thời gian lấy đồ</w:t>
              </w:r>
            </w:ins>
          </w:p>
        </w:tc>
        <w:tc>
          <w:tcPr>
            <w:tcW w:w="1440" w:type="dxa"/>
            <w:vAlign w:val="center"/>
            <w:tcPrChange w:id="45739" w:author="phuong vu" w:date="2018-11-15T18:24:00Z">
              <w:tcPr>
                <w:tcW w:w="1463" w:type="dxa"/>
                <w:gridSpan w:val="2"/>
              </w:tcPr>
            </w:tcPrChange>
          </w:tcPr>
          <w:p w14:paraId="16ACA12F" w14:textId="3871D8DD" w:rsidR="00070151" w:rsidRPr="00920004" w:rsidRDefault="00070151" w:rsidP="005F1ECC">
            <w:pPr>
              <w:jc w:val="center"/>
              <w:rPr>
                <w:ins w:id="45740" w:author="phuong vu" w:date="2018-11-15T18:20:00Z"/>
                <w:lang w:val="en-US"/>
                <w:rPrChange w:id="45741" w:author="phuong vu" w:date="2018-11-30T22:36:00Z">
                  <w:rPr>
                    <w:ins w:id="45742" w:author="phuong vu" w:date="2018-11-15T18:20:00Z"/>
                    <w:lang w:val="en-US"/>
                  </w:rPr>
                </w:rPrChange>
              </w:rPr>
              <w:pPrChange w:id="45743" w:author="phuong vu" w:date="2018-11-30T23:40:00Z">
                <w:pPr>
                  <w:jc w:val="left"/>
                </w:pPr>
              </w:pPrChange>
            </w:pPr>
            <w:ins w:id="45744" w:author="phuong vu" w:date="2018-11-15T18:25:00Z">
              <w:r w:rsidRPr="00920004">
                <w:rPr>
                  <w:lang w:val="en-US"/>
                  <w:rPrChange w:id="45745" w:author="phuong vu" w:date="2018-11-30T22:36:00Z">
                    <w:rPr>
                      <w:lang w:val="en-US"/>
                    </w:rPr>
                  </w:rPrChange>
                </w:rPr>
                <w:t>X</w:t>
              </w:r>
            </w:ins>
          </w:p>
        </w:tc>
        <w:tc>
          <w:tcPr>
            <w:tcW w:w="1350" w:type="dxa"/>
            <w:vAlign w:val="center"/>
            <w:tcPrChange w:id="45746" w:author="phuong vu" w:date="2018-11-15T18:24:00Z">
              <w:tcPr>
                <w:tcW w:w="1463" w:type="dxa"/>
                <w:gridSpan w:val="2"/>
              </w:tcPr>
            </w:tcPrChange>
          </w:tcPr>
          <w:p w14:paraId="77B0400B" w14:textId="77777777" w:rsidR="00070151" w:rsidRPr="00920004" w:rsidRDefault="00070151" w:rsidP="005F1ECC">
            <w:pPr>
              <w:jc w:val="center"/>
              <w:rPr>
                <w:ins w:id="45747" w:author="phuong vu" w:date="2018-11-15T18:20:00Z"/>
                <w:lang w:val="en-US"/>
                <w:rPrChange w:id="45748" w:author="phuong vu" w:date="2018-11-30T22:36:00Z">
                  <w:rPr>
                    <w:ins w:id="45749" w:author="phuong vu" w:date="2018-11-15T18:20:00Z"/>
                    <w:lang w:val="en-US"/>
                  </w:rPr>
                </w:rPrChange>
              </w:rPr>
              <w:pPrChange w:id="45750" w:author="phuong vu" w:date="2018-11-30T23:40:00Z">
                <w:pPr>
                  <w:jc w:val="left"/>
                </w:pPr>
              </w:pPrChange>
            </w:pPr>
          </w:p>
        </w:tc>
        <w:tc>
          <w:tcPr>
            <w:tcW w:w="1266" w:type="dxa"/>
            <w:vAlign w:val="center"/>
            <w:tcPrChange w:id="45751" w:author="phuong vu" w:date="2018-11-15T18:24:00Z">
              <w:tcPr>
                <w:tcW w:w="1463" w:type="dxa"/>
                <w:gridSpan w:val="2"/>
              </w:tcPr>
            </w:tcPrChange>
          </w:tcPr>
          <w:p w14:paraId="3F95DA23" w14:textId="266B6130" w:rsidR="00070151" w:rsidRPr="00920004" w:rsidRDefault="00070151" w:rsidP="005F1ECC">
            <w:pPr>
              <w:jc w:val="center"/>
              <w:rPr>
                <w:ins w:id="45752" w:author="phuong vu" w:date="2018-11-15T18:20:00Z"/>
                <w:lang w:val="en-US"/>
                <w:rPrChange w:id="45753" w:author="phuong vu" w:date="2018-11-30T22:36:00Z">
                  <w:rPr>
                    <w:ins w:id="45754" w:author="phuong vu" w:date="2018-11-15T18:20:00Z"/>
                    <w:lang w:val="en-US"/>
                  </w:rPr>
                </w:rPrChange>
              </w:rPr>
              <w:pPrChange w:id="45755" w:author="phuong vu" w:date="2018-11-30T23:40:00Z">
                <w:pPr>
                  <w:jc w:val="left"/>
                </w:pPr>
              </w:pPrChange>
            </w:pPr>
            <w:ins w:id="45756" w:author="phuong vu" w:date="2018-11-15T18:26:00Z">
              <w:r w:rsidRPr="00920004">
                <w:rPr>
                  <w:lang w:val="en-US"/>
                  <w:rPrChange w:id="45757" w:author="phuong vu" w:date="2018-11-30T22:36:00Z">
                    <w:rPr>
                      <w:lang w:val="en-US"/>
                    </w:rPr>
                  </w:rPrChange>
                </w:rPr>
                <w:t>X</w:t>
              </w:r>
            </w:ins>
          </w:p>
        </w:tc>
        <w:tc>
          <w:tcPr>
            <w:tcW w:w="1614" w:type="dxa"/>
            <w:vAlign w:val="center"/>
            <w:tcPrChange w:id="45758" w:author="phuong vu" w:date="2018-11-15T18:24:00Z">
              <w:tcPr>
                <w:tcW w:w="1463" w:type="dxa"/>
              </w:tcPr>
            </w:tcPrChange>
          </w:tcPr>
          <w:p w14:paraId="72DE392B" w14:textId="243DCDB0" w:rsidR="00070151" w:rsidRPr="00920004" w:rsidRDefault="00070151" w:rsidP="005F1ECC">
            <w:pPr>
              <w:jc w:val="center"/>
              <w:rPr>
                <w:ins w:id="45759" w:author="phuong vu" w:date="2018-11-15T18:20:00Z"/>
                <w:lang w:val="en-US"/>
                <w:rPrChange w:id="45760" w:author="phuong vu" w:date="2018-11-30T22:36:00Z">
                  <w:rPr>
                    <w:ins w:id="45761" w:author="phuong vu" w:date="2018-11-15T18:20:00Z"/>
                    <w:lang w:val="en-US"/>
                  </w:rPr>
                </w:rPrChange>
              </w:rPr>
              <w:pPrChange w:id="45762" w:author="phuong vu" w:date="2018-11-30T23:40:00Z">
                <w:pPr>
                  <w:jc w:val="left"/>
                </w:pPr>
              </w:pPrChange>
            </w:pPr>
            <w:ins w:id="45763" w:author="phuong vu" w:date="2018-11-15T18:26:00Z">
              <w:r w:rsidRPr="00920004">
                <w:rPr>
                  <w:lang w:val="en-US"/>
                  <w:rPrChange w:id="45764" w:author="phuong vu" w:date="2018-11-30T22:36:00Z">
                    <w:rPr>
                      <w:lang w:val="en-US"/>
                    </w:rPr>
                  </w:rPrChange>
                </w:rPr>
                <w:t>X</w:t>
              </w:r>
            </w:ins>
          </w:p>
        </w:tc>
        <w:tc>
          <w:tcPr>
            <w:tcW w:w="1312" w:type="dxa"/>
            <w:vAlign w:val="center"/>
            <w:tcPrChange w:id="45765" w:author="phuong vu" w:date="2018-11-15T18:24:00Z">
              <w:tcPr>
                <w:tcW w:w="1463" w:type="dxa"/>
                <w:gridSpan w:val="2"/>
              </w:tcPr>
            </w:tcPrChange>
          </w:tcPr>
          <w:p w14:paraId="52441943" w14:textId="2F7C7321" w:rsidR="00070151" w:rsidRPr="00920004" w:rsidRDefault="00070151" w:rsidP="005F1ECC">
            <w:pPr>
              <w:jc w:val="center"/>
              <w:rPr>
                <w:ins w:id="45766" w:author="phuong vu" w:date="2018-11-15T18:20:00Z"/>
                <w:lang w:val="en-US"/>
                <w:rPrChange w:id="45767" w:author="phuong vu" w:date="2018-11-30T22:36:00Z">
                  <w:rPr>
                    <w:ins w:id="45768" w:author="phuong vu" w:date="2018-11-15T18:20:00Z"/>
                    <w:lang w:val="en-US"/>
                  </w:rPr>
                </w:rPrChange>
              </w:rPr>
              <w:pPrChange w:id="45769" w:author="phuong vu" w:date="2018-11-30T23:40:00Z">
                <w:pPr>
                  <w:jc w:val="left"/>
                </w:pPr>
              </w:pPrChange>
            </w:pPr>
            <w:ins w:id="45770" w:author="phuong vu" w:date="2018-11-15T18:26:00Z">
              <w:r w:rsidRPr="00920004">
                <w:rPr>
                  <w:lang w:val="en-US"/>
                  <w:rPrChange w:id="45771" w:author="phuong vu" w:date="2018-11-30T22:36:00Z">
                    <w:rPr>
                      <w:lang w:val="en-US"/>
                    </w:rPr>
                  </w:rPrChange>
                </w:rPr>
                <w:t>X</w:t>
              </w:r>
            </w:ins>
          </w:p>
        </w:tc>
      </w:tr>
      <w:tr w:rsidR="00070151" w:rsidRPr="00920004" w14:paraId="147517A4" w14:textId="77777777" w:rsidTr="00070151">
        <w:trPr>
          <w:ins w:id="45772" w:author="phuong vu" w:date="2018-11-15T18:20:00Z"/>
        </w:trPr>
        <w:tc>
          <w:tcPr>
            <w:tcW w:w="1795" w:type="dxa"/>
            <w:tcPrChange w:id="45773" w:author="phuong vu" w:date="2018-11-15T18:24:00Z">
              <w:tcPr>
                <w:tcW w:w="1462" w:type="dxa"/>
              </w:tcPr>
            </w:tcPrChange>
          </w:tcPr>
          <w:p w14:paraId="5CAAB112" w14:textId="4DA16B7D" w:rsidR="00070151" w:rsidRPr="00920004" w:rsidRDefault="00070151" w:rsidP="00727C9A">
            <w:pPr>
              <w:rPr>
                <w:ins w:id="45774" w:author="phuong vu" w:date="2018-11-15T18:20:00Z"/>
                <w:lang w:val="en-US"/>
                <w:rPrChange w:id="45775" w:author="phuong vu" w:date="2018-11-30T22:36:00Z">
                  <w:rPr>
                    <w:ins w:id="45776" w:author="phuong vu" w:date="2018-11-15T18:20:00Z"/>
                    <w:lang w:val="en-US"/>
                  </w:rPr>
                </w:rPrChange>
              </w:rPr>
              <w:pPrChange w:id="45777" w:author="phuong vu" w:date="2018-11-30T21:58:00Z">
                <w:pPr>
                  <w:jc w:val="left"/>
                </w:pPr>
              </w:pPrChange>
            </w:pPr>
            <w:ins w:id="45778" w:author="phuong vu" w:date="2018-11-15T18:23:00Z">
              <w:r w:rsidRPr="00920004">
                <w:rPr>
                  <w:lang w:val="en-US"/>
                  <w:rPrChange w:id="45779" w:author="phuong vu" w:date="2018-11-30T22:36:00Z">
                    <w:rPr>
                      <w:lang w:val="en-US"/>
                    </w:rPr>
                  </w:rPrChange>
                </w:rPr>
                <w:t>Thời gian trả đồ</w:t>
              </w:r>
            </w:ins>
          </w:p>
        </w:tc>
        <w:tc>
          <w:tcPr>
            <w:tcW w:w="1440" w:type="dxa"/>
            <w:vAlign w:val="center"/>
            <w:tcPrChange w:id="45780" w:author="phuong vu" w:date="2018-11-15T18:24:00Z">
              <w:tcPr>
                <w:tcW w:w="1463" w:type="dxa"/>
                <w:gridSpan w:val="2"/>
              </w:tcPr>
            </w:tcPrChange>
          </w:tcPr>
          <w:p w14:paraId="1B57F4CE" w14:textId="029957B4" w:rsidR="00070151" w:rsidRPr="00920004" w:rsidRDefault="00070151" w:rsidP="005F1ECC">
            <w:pPr>
              <w:jc w:val="center"/>
              <w:rPr>
                <w:ins w:id="45781" w:author="phuong vu" w:date="2018-11-15T18:20:00Z"/>
                <w:lang w:val="en-US"/>
                <w:rPrChange w:id="45782" w:author="phuong vu" w:date="2018-11-30T22:36:00Z">
                  <w:rPr>
                    <w:ins w:id="45783" w:author="phuong vu" w:date="2018-11-15T18:20:00Z"/>
                    <w:lang w:val="en-US"/>
                  </w:rPr>
                </w:rPrChange>
              </w:rPr>
              <w:pPrChange w:id="45784" w:author="phuong vu" w:date="2018-11-30T23:40:00Z">
                <w:pPr>
                  <w:jc w:val="left"/>
                </w:pPr>
              </w:pPrChange>
            </w:pPr>
            <w:ins w:id="45785" w:author="phuong vu" w:date="2018-11-15T18:25:00Z">
              <w:r w:rsidRPr="00920004">
                <w:rPr>
                  <w:lang w:val="en-US"/>
                  <w:rPrChange w:id="45786" w:author="phuong vu" w:date="2018-11-30T22:36:00Z">
                    <w:rPr>
                      <w:lang w:val="en-US"/>
                    </w:rPr>
                  </w:rPrChange>
                </w:rPr>
                <w:t>X</w:t>
              </w:r>
            </w:ins>
          </w:p>
        </w:tc>
        <w:tc>
          <w:tcPr>
            <w:tcW w:w="1350" w:type="dxa"/>
            <w:vAlign w:val="center"/>
            <w:tcPrChange w:id="45787" w:author="phuong vu" w:date="2018-11-15T18:24:00Z">
              <w:tcPr>
                <w:tcW w:w="1463" w:type="dxa"/>
                <w:gridSpan w:val="2"/>
              </w:tcPr>
            </w:tcPrChange>
          </w:tcPr>
          <w:p w14:paraId="18574094" w14:textId="77777777" w:rsidR="00070151" w:rsidRPr="00920004" w:rsidRDefault="00070151" w:rsidP="005F1ECC">
            <w:pPr>
              <w:jc w:val="center"/>
              <w:rPr>
                <w:ins w:id="45788" w:author="phuong vu" w:date="2018-11-15T18:20:00Z"/>
                <w:lang w:val="en-US"/>
                <w:rPrChange w:id="45789" w:author="phuong vu" w:date="2018-11-30T22:36:00Z">
                  <w:rPr>
                    <w:ins w:id="45790" w:author="phuong vu" w:date="2018-11-15T18:20:00Z"/>
                    <w:lang w:val="en-US"/>
                  </w:rPr>
                </w:rPrChange>
              </w:rPr>
              <w:pPrChange w:id="45791" w:author="phuong vu" w:date="2018-11-30T23:40:00Z">
                <w:pPr>
                  <w:jc w:val="left"/>
                </w:pPr>
              </w:pPrChange>
            </w:pPr>
          </w:p>
        </w:tc>
        <w:tc>
          <w:tcPr>
            <w:tcW w:w="1266" w:type="dxa"/>
            <w:vAlign w:val="center"/>
            <w:tcPrChange w:id="45792" w:author="phuong vu" w:date="2018-11-15T18:24:00Z">
              <w:tcPr>
                <w:tcW w:w="1463" w:type="dxa"/>
                <w:gridSpan w:val="2"/>
              </w:tcPr>
            </w:tcPrChange>
          </w:tcPr>
          <w:p w14:paraId="66553B04" w14:textId="007C3E64" w:rsidR="00070151" w:rsidRPr="00920004" w:rsidRDefault="00070151" w:rsidP="005F1ECC">
            <w:pPr>
              <w:jc w:val="center"/>
              <w:rPr>
                <w:ins w:id="45793" w:author="phuong vu" w:date="2018-11-15T18:20:00Z"/>
                <w:lang w:val="en-US"/>
                <w:rPrChange w:id="45794" w:author="phuong vu" w:date="2018-11-30T22:36:00Z">
                  <w:rPr>
                    <w:ins w:id="45795" w:author="phuong vu" w:date="2018-11-15T18:20:00Z"/>
                    <w:lang w:val="en-US"/>
                  </w:rPr>
                </w:rPrChange>
              </w:rPr>
              <w:pPrChange w:id="45796" w:author="phuong vu" w:date="2018-11-30T23:40:00Z">
                <w:pPr>
                  <w:jc w:val="left"/>
                </w:pPr>
              </w:pPrChange>
            </w:pPr>
            <w:ins w:id="45797" w:author="phuong vu" w:date="2018-11-15T18:26:00Z">
              <w:r w:rsidRPr="00920004">
                <w:rPr>
                  <w:lang w:val="en-US"/>
                  <w:rPrChange w:id="45798" w:author="phuong vu" w:date="2018-11-30T22:36:00Z">
                    <w:rPr>
                      <w:lang w:val="en-US"/>
                    </w:rPr>
                  </w:rPrChange>
                </w:rPr>
                <w:t>X</w:t>
              </w:r>
            </w:ins>
          </w:p>
        </w:tc>
        <w:tc>
          <w:tcPr>
            <w:tcW w:w="1614" w:type="dxa"/>
            <w:vAlign w:val="center"/>
            <w:tcPrChange w:id="45799" w:author="phuong vu" w:date="2018-11-15T18:24:00Z">
              <w:tcPr>
                <w:tcW w:w="1463" w:type="dxa"/>
              </w:tcPr>
            </w:tcPrChange>
          </w:tcPr>
          <w:p w14:paraId="6EC5ECB4" w14:textId="7208A13E" w:rsidR="00070151" w:rsidRPr="00920004" w:rsidRDefault="00070151" w:rsidP="005F1ECC">
            <w:pPr>
              <w:jc w:val="center"/>
              <w:rPr>
                <w:ins w:id="45800" w:author="phuong vu" w:date="2018-11-15T18:20:00Z"/>
                <w:lang w:val="en-US"/>
                <w:rPrChange w:id="45801" w:author="phuong vu" w:date="2018-11-30T22:36:00Z">
                  <w:rPr>
                    <w:ins w:id="45802" w:author="phuong vu" w:date="2018-11-15T18:20:00Z"/>
                    <w:lang w:val="en-US"/>
                  </w:rPr>
                </w:rPrChange>
              </w:rPr>
              <w:pPrChange w:id="45803" w:author="phuong vu" w:date="2018-11-30T23:40:00Z">
                <w:pPr>
                  <w:jc w:val="left"/>
                </w:pPr>
              </w:pPrChange>
            </w:pPr>
            <w:ins w:id="45804" w:author="phuong vu" w:date="2018-11-15T18:26:00Z">
              <w:r w:rsidRPr="00920004">
                <w:rPr>
                  <w:lang w:val="en-US"/>
                  <w:rPrChange w:id="45805" w:author="phuong vu" w:date="2018-11-30T22:36:00Z">
                    <w:rPr>
                      <w:lang w:val="en-US"/>
                    </w:rPr>
                  </w:rPrChange>
                </w:rPr>
                <w:t>X</w:t>
              </w:r>
            </w:ins>
          </w:p>
        </w:tc>
        <w:tc>
          <w:tcPr>
            <w:tcW w:w="1312" w:type="dxa"/>
            <w:vAlign w:val="center"/>
            <w:tcPrChange w:id="45806" w:author="phuong vu" w:date="2018-11-15T18:24:00Z">
              <w:tcPr>
                <w:tcW w:w="1463" w:type="dxa"/>
                <w:gridSpan w:val="2"/>
              </w:tcPr>
            </w:tcPrChange>
          </w:tcPr>
          <w:p w14:paraId="3A16B6F1" w14:textId="54598989" w:rsidR="00070151" w:rsidRPr="00920004" w:rsidRDefault="00070151" w:rsidP="005F1ECC">
            <w:pPr>
              <w:jc w:val="center"/>
              <w:rPr>
                <w:ins w:id="45807" w:author="phuong vu" w:date="2018-11-15T18:20:00Z"/>
                <w:lang w:val="en-US"/>
                <w:rPrChange w:id="45808" w:author="phuong vu" w:date="2018-11-30T22:36:00Z">
                  <w:rPr>
                    <w:ins w:id="45809" w:author="phuong vu" w:date="2018-11-15T18:20:00Z"/>
                    <w:lang w:val="en-US"/>
                  </w:rPr>
                </w:rPrChange>
              </w:rPr>
              <w:pPrChange w:id="45810" w:author="phuong vu" w:date="2018-11-30T23:40:00Z">
                <w:pPr>
                  <w:jc w:val="left"/>
                </w:pPr>
              </w:pPrChange>
            </w:pPr>
            <w:ins w:id="45811" w:author="phuong vu" w:date="2018-11-15T18:26:00Z">
              <w:r w:rsidRPr="00920004">
                <w:rPr>
                  <w:lang w:val="en-US"/>
                  <w:rPrChange w:id="45812" w:author="phuong vu" w:date="2018-11-30T22:36:00Z">
                    <w:rPr>
                      <w:lang w:val="en-US"/>
                    </w:rPr>
                  </w:rPrChange>
                </w:rPr>
                <w:t>X</w:t>
              </w:r>
            </w:ins>
          </w:p>
        </w:tc>
      </w:tr>
      <w:tr w:rsidR="00070151" w:rsidRPr="00920004" w14:paraId="319EC58B" w14:textId="77777777" w:rsidTr="00070151">
        <w:trPr>
          <w:ins w:id="45813" w:author="phuong vu" w:date="2018-11-15T18:20:00Z"/>
        </w:trPr>
        <w:tc>
          <w:tcPr>
            <w:tcW w:w="1795" w:type="dxa"/>
            <w:tcPrChange w:id="45814" w:author="phuong vu" w:date="2018-11-15T18:24:00Z">
              <w:tcPr>
                <w:tcW w:w="1462" w:type="dxa"/>
              </w:tcPr>
            </w:tcPrChange>
          </w:tcPr>
          <w:p w14:paraId="6B18AB1E" w14:textId="0CF44E36" w:rsidR="00070151" w:rsidRPr="00920004" w:rsidRDefault="00070151" w:rsidP="00727C9A">
            <w:pPr>
              <w:rPr>
                <w:ins w:id="45815" w:author="phuong vu" w:date="2018-11-15T18:20:00Z"/>
                <w:lang w:val="en-US"/>
                <w:rPrChange w:id="45816" w:author="phuong vu" w:date="2018-11-30T22:36:00Z">
                  <w:rPr>
                    <w:ins w:id="45817" w:author="phuong vu" w:date="2018-11-15T18:20:00Z"/>
                    <w:lang w:val="en-US"/>
                  </w:rPr>
                </w:rPrChange>
              </w:rPr>
              <w:pPrChange w:id="45818" w:author="phuong vu" w:date="2018-11-30T21:58:00Z">
                <w:pPr>
                  <w:jc w:val="left"/>
                </w:pPr>
              </w:pPrChange>
            </w:pPr>
            <w:ins w:id="45819" w:author="phuong vu" w:date="2018-11-15T18:23:00Z">
              <w:r w:rsidRPr="00920004">
                <w:rPr>
                  <w:lang w:val="en-US"/>
                  <w:rPrChange w:id="45820" w:author="phuong vu" w:date="2018-11-30T22:36:00Z">
                    <w:rPr>
                      <w:lang w:val="en-US"/>
                    </w:rPr>
                  </w:rPrChange>
                </w:rPr>
                <w:t>Trạng thái đơn hàng</w:t>
              </w:r>
            </w:ins>
          </w:p>
        </w:tc>
        <w:tc>
          <w:tcPr>
            <w:tcW w:w="1440" w:type="dxa"/>
            <w:vAlign w:val="center"/>
            <w:tcPrChange w:id="45821" w:author="phuong vu" w:date="2018-11-15T18:24:00Z">
              <w:tcPr>
                <w:tcW w:w="1463" w:type="dxa"/>
                <w:gridSpan w:val="2"/>
              </w:tcPr>
            </w:tcPrChange>
          </w:tcPr>
          <w:p w14:paraId="2C69951C" w14:textId="77777777" w:rsidR="00070151" w:rsidRPr="00920004" w:rsidRDefault="00070151" w:rsidP="005F1ECC">
            <w:pPr>
              <w:jc w:val="center"/>
              <w:rPr>
                <w:ins w:id="45822" w:author="phuong vu" w:date="2018-11-15T18:20:00Z"/>
                <w:lang w:val="en-US"/>
                <w:rPrChange w:id="45823" w:author="phuong vu" w:date="2018-11-30T22:36:00Z">
                  <w:rPr>
                    <w:ins w:id="45824" w:author="phuong vu" w:date="2018-11-15T18:20:00Z"/>
                    <w:lang w:val="en-US"/>
                  </w:rPr>
                </w:rPrChange>
              </w:rPr>
              <w:pPrChange w:id="45825" w:author="phuong vu" w:date="2018-11-30T23:40:00Z">
                <w:pPr>
                  <w:jc w:val="left"/>
                </w:pPr>
              </w:pPrChange>
            </w:pPr>
          </w:p>
        </w:tc>
        <w:tc>
          <w:tcPr>
            <w:tcW w:w="1350" w:type="dxa"/>
            <w:vAlign w:val="center"/>
            <w:tcPrChange w:id="45826" w:author="phuong vu" w:date="2018-11-15T18:24:00Z">
              <w:tcPr>
                <w:tcW w:w="1463" w:type="dxa"/>
                <w:gridSpan w:val="2"/>
              </w:tcPr>
            </w:tcPrChange>
          </w:tcPr>
          <w:p w14:paraId="698A2CB5" w14:textId="5B105FB9" w:rsidR="00070151" w:rsidRPr="00920004" w:rsidRDefault="00070151" w:rsidP="005F1ECC">
            <w:pPr>
              <w:jc w:val="center"/>
              <w:rPr>
                <w:ins w:id="45827" w:author="phuong vu" w:date="2018-11-15T18:20:00Z"/>
                <w:lang w:val="en-US"/>
                <w:rPrChange w:id="45828" w:author="phuong vu" w:date="2018-11-30T22:36:00Z">
                  <w:rPr>
                    <w:ins w:id="45829" w:author="phuong vu" w:date="2018-11-15T18:20:00Z"/>
                    <w:lang w:val="en-US"/>
                  </w:rPr>
                </w:rPrChange>
              </w:rPr>
              <w:pPrChange w:id="45830" w:author="phuong vu" w:date="2018-11-30T23:40:00Z">
                <w:pPr>
                  <w:jc w:val="left"/>
                </w:pPr>
              </w:pPrChange>
            </w:pPr>
            <w:ins w:id="45831" w:author="phuong vu" w:date="2018-11-15T18:25:00Z">
              <w:r w:rsidRPr="00920004">
                <w:rPr>
                  <w:lang w:val="en-US"/>
                  <w:rPrChange w:id="45832" w:author="phuong vu" w:date="2018-11-30T22:36:00Z">
                    <w:rPr>
                      <w:lang w:val="en-US"/>
                    </w:rPr>
                  </w:rPrChange>
                </w:rPr>
                <w:t>X</w:t>
              </w:r>
            </w:ins>
          </w:p>
        </w:tc>
        <w:tc>
          <w:tcPr>
            <w:tcW w:w="1266" w:type="dxa"/>
            <w:vAlign w:val="center"/>
            <w:tcPrChange w:id="45833" w:author="phuong vu" w:date="2018-11-15T18:24:00Z">
              <w:tcPr>
                <w:tcW w:w="1463" w:type="dxa"/>
                <w:gridSpan w:val="2"/>
              </w:tcPr>
            </w:tcPrChange>
          </w:tcPr>
          <w:p w14:paraId="74E21E47" w14:textId="77777777" w:rsidR="00070151" w:rsidRPr="00920004" w:rsidRDefault="00070151" w:rsidP="005F1ECC">
            <w:pPr>
              <w:jc w:val="center"/>
              <w:rPr>
                <w:ins w:id="45834" w:author="phuong vu" w:date="2018-11-15T18:20:00Z"/>
                <w:lang w:val="en-US"/>
                <w:rPrChange w:id="45835" w:author="phuong vu" w:date="2018-11-30T22:36:00Z">
                  <w:rPr>
                    <w:ins w:id="45836" w:author="phuong vu" w:date="2018-11-15T18:20:00Z"/>
                    <w:lang w:val="en-US"/>
                  </w:rPr>
                </w:rPrChange>
              </w:rPr>
              <w:pPrChange w:id="45837" w:author="phuong vu" w:date="2018-11-30T23:40:00Z">
                <w:pPr>
                  <w:jc w:val="left"/>
                </w:pPr>
              </w:pPrChange>
            </w:pPr>
          </w:p>
        </w:tc>
        <w:tc>
          <w:tcPr>
            <w:tcW w:w="1614" w:type="dxa"/>
            <w:vAlign w:val="center"/>
            <w:tcPrChange w:id="45838" w:author="phuong vu" w:date="2018-11-15T18:24:00Z">
              <w:tcPr>
                <w:tcW w:w="1463" w:type="dxa"/>
              </w:tcPr>
            </w:tcPrChange>
          </w:tcPr>
          <w:p w14:paraId="21B073AB" w14:textId="77777777" w:rsidR="00070151" w:rsidRPr="00920004" w:rsidRDefault="00070151" w:rsidP="005F1ECC">
            <w:pPr>
              <w:jc w:val="center"/>
              <w:rPr>
                <w:ins w:id="45839" w:author="phuong vu" w:date="2018-11-15T18:20:00Z"/>
                <w:lang w:val="en-US"/>
                <w:rPrChange w:id="45840" w:author="phuong vu" w:date="2018-11-30T22:36:00Z">
                  <w:rPr>
                    <w:ins w:id="45841" w:author="phuong vu" w:date="2018-11-15T18:20:00Z"/>
                    <w:lang w:val="en-US"/>
                  </w:rPr>
                </w:rPrChange>
              </w:rPr>
              <w:pPrChange w:id="45842" w:author="phuong vu" w:date="2018-11-30T23:40:00Z">
                <w:pPr>
                  <w:jc w:val="left"/>
                </w:pPr>
              </w:pPrChange>
            </w:pPr>
          </w:p>
        </w:tc>
        <w:tc>
          <w:tcPr>
            <w:tcW w:w="1312" w:type="dxa"/>
            <w:vAlign w:val="center"/>
            <w:tcPrChange w:id="45843" w:author="phuong vu" w:date="2018-11-15T18:24:00Z">
              <w:tcPr>
                <w:tcW w:w="1463" w:type="dxa"/>
                <w:gridSpan w:val="2"/>
              </w:tcPr>
            </w:tcPrChange>
          </w:tcPr>
          <w:p w14:paraId="095233ED" w14:textId="77777777" w:rsidR="00070151" w:rsidRPr="00920004" w:rsidRDefault="00070151" w:rsidP="005F1ECC">
            <w:pPr>
              <w:jc w:val="center"/>
              <w:rPr>
                <w:ins w:id="45844" w:author="phuong vu" w:date="2018-11-15T18:20:00Z"/>
                <w:lang w:val="en-US"/>
                <w:rPrChange w:id="45845" w:author="phuong vu" w:date="2018-11-30T22:36:00Z">
                  <w:rPr>
                    <w:ins w:id="45846" w:author="phuong vu" w:date="2018-11-15T18:20:00Z"/>
                    <w:lang w:val="en-US"/>
                  </w:rPr>
                </w:rPrChange>
              </w:rPr>
              <w:pPrChange w:id="45847" w:author="phuong vu" w:date="2018-11-30T23:40:00Z">
                <w:pPr>
                  <w:jc w:val="left"/>
                </w:pPr>
              </w:pPrChange>
            </w:pPr>
          </w:p>
        </w:tc>
      </w:tr>
      <w:tr w:rsidR="00070151" w:rsidRPr="00920004" w14:paraId="01F6FE51" w14:textId="77777777" w:rsidTr="00070151">
        <w:trPr>
          <w:ins w:id="45848" w:author="phuong vu" w:date="2018-11-15T18:20:00Z"/>
        </w:trPr>
        <w:tc>
          <w:tcPr>
            <w:tcW w:w="1795" w:type="dxa"/>
            <w:tcPrChange w:id="45849" w:author="phuong vu" w:date="2018-11-15T18:24:00Z">
              <w:tcPr>
                <w:tcW w:w="1462" w:type="dxa"/>
              </w:tcPr>
            </w:tcPrChange>
          </w:tcPr>
          <w:p w14:paraId="330D330C" w14:textId="0567BE2C" w:rsidR="00070151" w:rsidRPr="00920004" w:rsidRDefault="00070151" w:rsidP="00727C9A">
            <w:pPr>
              <w:rPr>
                <w:ins w:id="45850" w:author="phuong vu" w:date="2018-11-15T18:20:00Z"/>
                <w:lang w:val="en-US"/>
                <w:rPrChange w:id="45851" w:author="phuong vu" w:date="2018-11-30T22:36:00Z">
                  <w:rPr>
                    <w:ins w:id="45852" w:author="phuong vu" w:date="2018-11-15T18:20:00Z"/>
                    <w:lang w:val="en-US"/>
                  </w:rPr>
                </w:rPrChange>
              </w:rPr>
              <w:pPrChange w:id="45853" w:author="phuong vu" w:date="2018-11-30T21:58:00Z">
                <w:pPr>
                  <w:jc w:val="left"/>
                </w:pPr>
              </w:pPrChange>
            </w:pPr>
            <w:ins w:id="45854" w:author="phuong vu" w:date="2018-11-15T18:23:00Z">
              <w:r w:rsidRPr="00920004">
                <w:rPr>
                  <w:lang w:val="en-US"/>
                  <w:rPrChange w:id="45855" w:author="phuong vu" w:date="2018-11-30T22:36:00Z">
                    <w:rPr>
                      <w:lang w:val="en-US"/>
                    </w:rPr>
                  </w:rPrChange>
                </w:rPr>
                <w:t>Số lượng đồ</w:t>
              </w:r>
            </w:ins>
          </w:p>
        </w:tc>
        <w:tc>
          <w:tcPr>
            <w:tcW w:w="1440" w:type="dxa"/>
            <w:vAlign w:val="center"/>
            <w:tcPrChange w:id="45856" w:author="phuong vu" w:date="2018-11-15T18:24:00Z">
              <w:tcPr>
                <w:tcW w:w="1463" w:type="dxa"/>
                <w:gridSpan w:val="2"/>
              </w:tcPr>
            </w:tcPrChange>
          </w:tcPr>
          <w:p w14:paraId="1C6C2D20" w14:textId="4FC63775" w:rsidR="00070151" w:rsidRPr="00920004" w:rsidRDefault="00070151" w:rsidP="005F1ECC">
            <w:pPr>
              <w:jc w:val="center"/>
              <w:rPr>
                <w:ins w:id="45857" w:author="phuong vu" w:date="2018-11-15T18:20:00Z"/>
                <w:lang w:val="en-US"/>
                <w:rPrChange w:id="45858" w:author="phuong vu" w:date="2018-11-30T22:36:00Z">
                  <w:rPr>
                    <w:ins w:id="45859" w:author="phuong vu" w:date="2018-11-15T18:20:00Z"/>
                    <w:lang w:val="en-US"/>
                  </w:rPr>
                </w:rPrChange>
              </w:rPr>
              <w:pPrChange w:id="45860" w:author="phuong vu" w:date="2018-11-30T23:40:00Z">
                <w:pPr>
                  <w:jc w:val="left"/>
                </w:pPr>
              </w:pPrChange>
            </w:pPr>
            <w:ins w:id="45861" w:author="phuong vu" w:date="2018-11-15T18:25:00Z">
              <w:r w:rsidRPr="00920004">
                <w:rPr>
                  <w:lang w:val="en-US"/>
                  <w:rPrChange w:id="45862" w:author="phuong vu" w:date="2018-11-30T22:36:00Z">
                    <w:rPr>
                      <w:lang w:val="en-US"/>
                    </w:rPr>
                  </w:rPrChange>
                </w:rPr>
                <w:t>X</w:t>
              </w:r>
            </w:ins>
          </w:p>
        </w:tc>
        <w:tc>
          <w:tcPr>
            <w:tcW w:w="1350" w:type="dxa"/>
            <w:vAlign w:val="center"/>
            <w:tcPrChange w:id="45863" w:author="phuong vu" w:date="2018-11-15T18:24:00Z">
              <w:tcPr>
                <w:tcW w:w="1463" w:type="dxa"/>
                <w:gridSpan w:val="2"/>
              </w:tcPr>
            </w:tcPrChange>
          </w:tcPr>
          <w:p w14:paraId="7D0BEF53" w14:textId="77777777" w:rsidR="00070151" w:rsidRPr="00920004" w:rsidRDefault="00070151" w:rsidP="005F1ECC">
            <w:pPr>
              <w:jc w:val="center"/>
              <w:rPr>
                <w:ins w:id="45864" w:author="phuong vu" w:date="2018-11-15T18:20:00Z"/>
                <w:lang w:val="en-US"/>
                <w:rPrChange w:id="45865" w:author="phuong vu" w:date="2018-11-30T22:36:00Z">
                  <w:rPr>
                    <w:ins w:id="45866" w:author="phuong vu" w:date="2018-11-15T18:20:00Z"/>
                    <w:lang w:val="en-US"/>
                  </w:rPr>
                </w:rPrChange>
              </w:rPr>
              <w:pPrChange w:id="45867" w:author="phuong vu" w:date="2018-11-30T23:40:00Z">
                <w:pPr>
                  <w:jc w:val="left"/>
                </w:pPr>
              </w:pPrChange>
            </w:pPr>
          </w:p>
        </w:tc>
        <w:tc>
          <w:tcPr>
            <w:tcW w:w="1266" w:type="dxa"/>
            <w:vAlign w:val="center"/>
            <w:tcPrChange w:id="45868" w:author="phuong vu" w:date="2018-11-15T18:24:00Z">
              <w:tcPr>
                <w:tcW w:w="1463" w:type="dxa"/>
                <w:gridSpan w:val="2"/>
              </w:tcPr>
            </w:tcPrChange>
          </w:tcPr>
          <w:p w14:paraId="4DE94707" w14:textId="77777777" w:rsidR="00070151" w:rsidRPr="00920004" w:rsidRDefault="00070151" w:rsidP="005F1ECC">
            <w:pPr>
              <w:jc w:val="center"/>
              <w:rPr>
                <w:ins w:id="45869" w:author="phuong vu" w:date="2018-11-15T18:20:00Z"/>
                <w:lang w:val="en-US"/>
                <w:rPrChange w:id="45870" w:author="phuong vu" w:date="2018-11-30T22:36:00Z">
                  <w:rPr>
                    <w:ins w:id="45871" w:author="phuong vu" w:date="2018-11-15T18:20:00Z"/>
                    <w:lang w:val="en-US"/>
                  </w:rPr>
                </w:rPrChange>
              </w:rPr>
              <w:pPrChange w:id="45872" w:author="phuong vu" w:date="2018-11-30T23:40:00Z">
                <w:pPr>
                  <w:jc w:val="left"/>
                </w:pPr>
              </w:pPrChange>
            </w:pPr>
          </w:p>
        </w:tc>
        <w:tc>
          <w:tcPr>
            <w:tcW w:w="1614" w:type="dxa"/>
            <w:vAlign w:val="center"/>
            <w:tcPrChange w:id="45873" w:author="phuong vu" w:date="2018-11-15T18:24:00Z">
              <w:tcPr>
                <w:tcW w:w="1463" w:type="dxa"/>
              </w:tcPr>
            </w:tcPrChange>
          </w:tcPr>
          <w:p w14:paraId="0956A566" w14:textId="77777777" w:rsidR="00070151" w:rsidRPr="00920004" w:rsidRDefault="00070151" w:rsidP="005F1ECC">
            <w:pPr>
              <w:jc w:val="center"/>
              <w:rPr>
                <w:ins w:id="45874" w:author="phuong vu" w:date="2018-11-15T18:20:00Z"/>
                <w:lang w:val="en-US"/>
                <w:rPrChange w:id="45875" w:author="phuong vu" w:date="2018-11-30T22:36:00Z">
                  <w:rPr>
                    <w:ins w:id="45876" w:author="phuong vu" w:date="2018-11-15T18:20:00Z"/>
                    <w:lang w:val="en-US"/>
                  </w:rPr>
                </w:rPrChange>
              </w:rPr>
              <w:pPrChange w:id="45877" w:author="phuong vu" w:date="2018-11-30T23:40:00Z">
                <w:pPr>
                  <w:jc w:val="left"/>
                </w:pPr>
              </w:pPrChange>
            </w:pPr>
          </w:p>
        </w:tc>
        <w:tc>
          <w:tcPr>
            <w:tcW w:w="1312" w:type="dxa"/>
            <w:vAlign w:val="center"/>
            <w:tcPrChange w:id="45878" w:author="phuong vu" w:date="2018-11-15T18:24:00Z">
              <w:tcPr>
                <w:tcW w:w="1463" w:type="dxa"/>
                <w:gridSpan w:val="2"/>
              </w:tcPr>
            </w:tcPrChange>
          </w:tcPr>
          <w:p w14:paraId="5C13E2F7" w14:textId="09FE30BA" w:rsidR="00070151" w:rsidRPr="00920004" w:rsidRDefault="00070151" w:rsidP="005F1ECC">
            <w:pPr>
              <w:jc w:val="center"/>
              <w:rPr>
                <w:ins w:id="45879" w:author="phuong vu" w:date="2018-11-15T18:20:00Z"/>
                <w:lang w:val="en-US"/>
                <w:rPrChange w:id="45880" w:author="phuong vu" w:date="2018-11-30T22:36:00Z">
                  <w:rPr>
                    <w:ins w:id="45881" w:author="phuong vu" w:date="2018-11-15T18:20:00Z"/>
                    <w:lang w:val="en-US"/>
                  </w:rPr>
                </w:rPrChange>
              </w:rPr>
              <w:pPrChange w:id="45882" w:author="phuong vu" w:date="2018-11-30T23:40:00Z">
                <w:pPr>
                  <w:jc w:val="left"/>
                </w:pPr>
              </w:pPrChange>
            </w:pPr>
            <w:ins w:id="45883" w:author="phuong vu" w:date="2018-11-15T18:26:00Z">
              <w:r w:rsidRPr="00920004">
                <w:rPr>
                  <w:lang w:val="en-US"/>
                  <w:rPrChange w:id="45884" w:author="phuong vu" w:date="2018-11-30T22:36:00Z">
                    <w:rPr>
                      <w:lang w:val="en-US"/>
                    </w:rPr>
                  </w:rPrChange>
                </w:rPr>
                <w:t>X</w:t>
              </w:r>
            </w:ins>
          </w:p>
        </w:tc>
      </w:tr>
      <w:tr w:rsidR="00070151" w:rsidRPr="00920004" w14:paraId="3AFD9BBE" w14:textId="77777777" w:rsidTr="00070151">
        <w:trPr>
          <w:ins w:id="45885" w:author="phuong vu" w:date="2018-11-15T18:20:00Z"/>
        </w:trPr>
        <w:tc>
          <w:tcPr>
            <w:tcW w:w="1795" w:type="dxa"/>
            <w:tcPrChange w:id="45886" w:author="phuong vu" w:date="2018-11-15T18:24:00Z">
              <w:tcPr>
                <w:tcW w:w="1462" w:type="dxa"/>
              </w:tcPr>
            </w:tcPrChange>
          </w:tcPr>
          <w:p w14:paraId="7B872211" w14:textId="4C435485" w:rsidR="00070151" w:rsidRPr="00920004" w:rsidRDefault="00070151" w:rsidP="00727C9A">
            <w:pPr>
              <w:rPr>
                <w:ins w:id="45887" w:author="phuong vu" w:date="2018-11-15T18:20:00Z"/>
                <w:lang w:val="en-US"/>
                <w:rPrChange w:id="45888" w:author="phuong vu" w:date="2018-11-30T22:36:00Z">
                  <w:rPr>
                    <w:ins w:id="45889" w:author="phuong vu" w:date="2018-11-15T18:20:00Z"/>
                    <w:lang w:val="en-US"/>
                  </w:rPr>
                </w:rPrChange>
              </w:rPr>
              <w:pPrChange w:id="45890" w:author="phuong vu" w:date="2018-11-30T21:58:00Z">
                <w:pPr>
                  <w:jc w:val="left"/>
                </w:pPr>
              </w:pPrChange>
            </w:pPr>
            <w:ins w:id="45891" w:author="phuong vu" w:date="2018-11-15T18:24:00Z">
              <w:r w:rsidRPr="00920004">
                <w:rPr>
                  <w:lang w:val="en-US"/>
                  <w:rPrChange w:id="45892" w:author="phuong vu" w:date="2018-11-30T22:36:00Z">
                    <w:rPr>
                      <w:lang w:val="en-US"/>
                    </w:rPr>
                  </w:rPrChange>
                </w:rPr>
                <w:t>ID đơn hàng</w:t>
              </w:r>
            </w:ins>
          </w:p>
        </w:tc>
        <w:tc>
          <w:tcPr>
            <w:tcW w:w="1440" w:type="dxa"/>
            <w:vAlign w:val="center"/>
            <w:tcPrChange w:id="45893" w:author="phuong vu" w:date="2018-11-15T18:24:00Z">
              <w:tcPr>
                <w:tcW w:w="1463" w:type="dxa"/>
                <w:gridSpan w:val="2"/>
              </w:tcPr>
            </w:tcPrChange>
          </w:tcPr>
          <w:p w14:paraId="0A32F2AC" w14:textId="024A5DA6" w:rsidR="00070151" w:rsidRPr="00920004" w:rsidRDefault="00070151" w:rsidP="005F1ECC">
            <w:pPr>
              <w:jc w:val="center"/>
              <w:rPr>
                <w:ins w:id="45894" w:author="phuong vu" w:date="2018-11-15T18:20:00Z"/>
                <w:lang w:val="en-US"/>
                <w:rPrChange w:id="45895" w:author="phuong vu" w:date="2018-11-30T22:36:00Z">
                  <w:rPr>
                    <w:ins w:id="45896" w:author="phuong vu" w:date="2018-11-15T18:20:00Z"/>
                    <w:lang w:val="en-US"/>
                  </w:rPr>
                </w:rPrChange>
              </w:rPr>
              <w:pPrChange w:id="45897" w:author="phuong vu" w:date="2018-11-30T23:40:00Z">
                <w:pPr>
                  <w:jc w:val="left"/>
                </w:pPr>
              </w:pPrChange>
            </w:pPr>
            <w:ins w:id="45898" w:author="phuong vu" w:date="2018-11-15T18:25:00Z">
              <w:r w:rsidRPr="00920004">
                <w:rPr>
                  <w:lang w:val="en-US"/>
                  <w:rPrChange w:id="45899" w:author="phuong vu" w:date="2018-11-30T22:36:00Z">
                    <w:rPr>
                      <w:lang w:val="en-US"/>
                    </w:rPr>
                  </w:rPrChange>
                </w:rPr>
                <w:t>X</w:t>
              </w:r>
            </w:ins>
          </w:p>
        </w:tc>
        <w:tc>
          <w:tcPr>
            <w:tcW w:w="1350" w:type="dxa"/>
            <w:vAlign w:val="center"/>
            <w:tcPrChange w:id="45900" w:author="phuong vu" w:date="2018-11-15T18:24:00Z">
              <w:tcPr>
                <w:tcW w:w="1463" w:type="dxa"/>
                <w:gridSpan w:val="2"/>
              </w:tcPr>
            </w:tcPrChange>
          </w:tcPr>
          <w:p w14:paraId="5F946AB4" w14:textId="79F76120" w:rsidR="00070151" w:rsidRPr="00920004" w:rsidRDefault="00070151" w:rsidP="005F1ECC">
            <w:pPr>
              <w:jc w:val="center"/>
              <w:rPr>
                <w:ins w:id="45901" w:author="phuong vu" w:date="2018-11-15T18:20:00Z"/>
                <w:lang w:val="en-US"/>
                <w:rPrChange w:id="45902" w:author="phuong vu" w:date="2018-11-30T22:36:00Z">
                  <w:rPr>
                    <w:ins w:id="45903" w:author="phuong vu" w:date="2018-11-15T18:20:00Z"/>
                    <w:lang w:val="en-US"/>
                  </w:rPr>
                </w:rPrChange>
              </w:rPr>
              <w:pPrChange w:id="45904" w:author="phuong vu" w:date="2018-11-30T23:40:00Z">
                <w:pPr>
                  <w:jc w:val="left"/>
                </w:pPr>
              </w:pPrChange>
            </w:pPr>
            <w:ins w:id="45905" w:author="phuong vu" w:date="2018-11-15T18:25:00Z">
              <w:r w:rsidRPr="00920004">
                <w:rPr>
                  <w:lang w:val="en-US"/>
                  <w:rPrChange w:id="45906" w:author="phuong vu" w:date="2018-11-30T22:36:00Z">
                    <w:rPr>
                      <w:lang w:val="en-US"/>
                    </w:rPr>
                  </w:rPrChange>
                </w:rPr>
                <w:t>X</w:t>
              </w:r>
            </w:ins>
          </w:p>
        </w:tc>
        <w:tc>
          <w:tcPr>
            <w:tcW w:w="1266" w:type="dxa"/>
            <w:vAlign w:val="center"/>
            <w:tcPrChange w:id="45907" w:author="phuong vu" w:date="2018-11-15T18:24:00Z">
              <w:tcPr>
                <w:tcW w:w="1463" w:type="dxa"/>
                <w:gridSpan w:val="2"/>
              </w:tcPr>
            </w:tcPrChange>
          </w:tcPr>
          <w:p w14:paraId="5BCE5A66" w14:textId="2255EED5" w:rsidR="00070151" w:rsidRPr="00920004" w:rsidRDefault="00070151" w:rsidP="005F1ECC">
            <w:pPr>
              <w:jc w:val="center"/>
              <w:rPr>
                <w:ins w:id="45908" w:author="phuong vu" w:date="2018-11-15T18:20:00Z"/>
                <w:lang w:val="en-US"/>
                <w:rPrChange w:id="45909" w:author="phuong vu" w:date="2018-11-30T22:36:00Z">
                  <w:rPr>
                    <w:ins w:id="45910" w:author="phuong vu" w:date="2018-11-15T18:20:00Z"/>
                    <w:lang w:val="en-US"/>
                  </w:rPr>
                </w:rPrChange>
              </w:rPr>
              <w:pPrChange w:id="45911" w:author="phuong vu" w:date="2018-11-30T23:40:00Z">
                <w:pPr>
                  <w:jc w:val="left"/>
                </w:pPr>
              </w:pPrChange>
            </w:pPr>
            <w:ins w:id="45912" w:author="phuong vu" w:date="2018-11-15T18:25:00Z">
              <w:r w:rsidRPr="00920004">
                <w:rPr>
                  <w:lang w:val="en-US"/>
                  <w:rPrChange w:id="45913" w:author="phuong vu" w:date="2018-11-30T22:36:00Z">
                    <w:rPr>
                      <w:lang w:val="en-US"/>
                    </w:rPr>
                  </w:rPrChange>
                </w:rPr>
                <w:t>X</w:t>
              </w:r>
            </w:ins>
          </w:p>
        </w:tc>
        <w:tc>
          <w:tcPr>
            <w:tcW w:w="1614" w:type="dxa"/>
            <w:vAlign w:val="center"/>
            <w:tcPrChange w:id="45914" w:author="phuong vu" w:date="2018-11-15T18:24:00Z">
              <w:tcPr>
                <w:tcW w:w="1463" w:type="dxa"/>
              </w:tcPr>
            </w:tcPrChange>
          </w:tcPr>
          <w:p w14:paraId="166EE12F" w14:textId="55B822A4" w:rsidR="00070151" w:rsidRPr="00920004" w:rsidRDefault="00070151" w:rsidP="005F1ECC">
            <w:pPr>
              <w:jc w:val="center"/>
              <w:rPr>
                <w:ins w:id="45915" w:author="phuong vu" w:date="2018-11-15T18:20:00Z"/>
                <w:lang w:val="en-US"/>
                <w:rPrChange w:id="45916" w:author="phuong vu" w:date="2018-11-30T22:36:00Z">
                  <w:rPr>
                    <w:ins w:id="45917" w:author="phuong vu" w:date="2018-11-15T18:20:00Z"/>
                    <w:lang w:val="en-US"/>
                  </w:rPr>
                </w:rPrChange>
              </w:rPr>
              <w:pPrChange w:id="45918" w:author="phuong vu" w:date="2018-11-30T23:40:00Z">
                <w:pPr>
                  <w:jc w:val="left"/>
                </w:pPr>
              </w:pPrChange>
            </w:pPr>
            <w:ins w:id="45919" w:author="phuong vu" w:date="2018-11-15T18:25:00Z">
              <w:r w:rsidRPr="00920004">
                <w:rPr>
                  <w:lang w:val="en-US"/>
                  <w:rPrChange w:id="45920" w:author="phuong vu" w:date="2018-11-30T22:36:00Z">
                    <w:rPr>
                      <w:lang w:val="en-US"/>
                    </w:rPr>
                  </w:rPrChange>
                </w:rPr>
                <w:t>X</w:t>
              </w:r>
            </w:ins>
          </w:p>
        </w:tc>
        <w:tc>
          <w:tcPr>
            <w:tcW w:w="1312" w:type="dxa"/>
            <w:vAlign w:val="center"/>
            <w:tcPrChange w:id="45921" w:author="phuong vu" w:date="2018-11-15T18:24:00Z">
              <w:tcPr>
                <w:tcW w:w="1463" w:type="dxa"/>
                <w:gridSpan w:val="2"/>
              </w:tcPr>
            </w:tcPrChange>
          </w:tcPr>
          <w:p w14:paraId="36C191A8" w14:textId="1415CF70" w:rsidR="00070151" w:rsidRPr="00920004" w:rsidRDefault="00070151" w:rsidP="005F1ECC">
            <w:pPr>
              <w:jc w:val="center"/>
              <w:rPr>
                <w:ins w:id="45922" w:author="phuong vu" w:date="2018-11-15T18:20:00Z"/>
                <w:lang w:val="en-US"/>
                <w:rPrChange w:id="45923" w:author="phuong vu" w:date="2018-11-30T22:36:00Z">
                  <w:rPr>
                    <w:ins w:id="45924" w:author="phuong vu" w:date="2018-11-15T18:20:00Z"/>
                    <w:lang w:val="en-US"/>
                  </w:rPr>
                </w:rPrChange>
              </w:rPr>
              <w:pPrChange w:id="45925" w:author="phuong vu" w:date="2018-11-30T23:40:00Z">
                <w:pPr>
                  <w:jc w:val="left"/>
                </w:pPr>
              </w:pPrChange>
            </w:pPr>
            <w:ins w:id="45926" w:author="phuong vu" w:date="2018-11-15T18:25:00Z">
              <w:r w:rsidRPr="00920004">
                <w:rPr>
                  <w:lang w:val="en-US"/>
                  <w:rPrChange w:id="45927" w:author="phuong vu" w:date="2018-11-30T22:36:00Z">
                    <w:rPr>
                      <w:lang w:val="en-US"/>
                    </w:rPr>
                  </w:rPrChange>
                </w:rPr>
                <w:t>X</w:t>
              </w:r>
            </w:ins>
          </w:p>
        </w:tc>
      </w:tr>
      <w:tr w:rsidR="00070151" w:rsidRPr="00920004" w14:paraId="69ED388C" w14:textId="77777777" w:rsidTr="00070151">
        <w:trPr>
          <w:ins w:id="45928" w:author="phuong vu" w:date="2018-11-15T18:25:00Z"/>
        </w:trPr>
        <w:tc>
          <w:tcPr>
            <w:tcW w:w="1795" w:type="dxa"/>
          </w:tcPr>
          <w:p w14:paraId="445D97C5" w14:textId="5F056119" w:rsidR="00070151" w:rsidRPr="00920004" w:rsidRDefault="00070151" w:rsidP="00727C9A">
            <w:pPr>
              <w:rPr>
                <w:ins w:id="45929" w:author="phuong vu" w:date="2018-11-15T18:25:00Z"/>
                <w:lang w:val="en-US"/>
                <w:rPrChange w:id="45930" w:author="phuong vu" w:date="2018-11-30T22:36:00Z">
                  <w:rPr>
                    <w:ins w:id="45931" w:author="phuong vu" w:date="2018-11-15T18:25:00Z"/>
                    <w:lang w:val="en-US"/>
                  </w:rPr>
                </w:rPrChange>
              </w:rPr>
              <w:pPrChange w:id="45932" w:author="phuong vu" w:date="2018-11-30T21:58:00Z">
                <w:pPr>
                  <w:spacing w:line="276" w:lineRule="auto"/>
                  <w:jc w:val="left"/>
                </w:pPr>
              </w:pPrChange>
            </w:pPr>
            <w:ins w:id="45933" w:author="phuong vu" w:date="2018-11-15T18:25:00Z">
              <w:r w:rsidRPr="00920004">
                <w:rPr>
                  <w:lang w:val="en-US"/>
                  <w:rPrChange w:id="45934" w:author="phuong vu" w:date="2018-11-30T22:36:00Z">
                    <w:rPr>
                      <w:lang w:val="en-US"/>
                    </w:rPr>
                  </w:rPrChange>
                </w:rPr>
                <w:t>Người thực hiện</w:t>
              </w:r>
            </w:ins>
          </w:p>
        </w:tc>
        <w:tc>
          <w:tcPr>
            <w:tcW w:w="1440" w:type="dxa"/>
            <w:vAlign w:val="center"/>
          </w:tcPr>
          <w:p w14:paraId="55943FCD" w14:textId="77777777" w:rsidR="00070151" w:rsidRPr="00920004" w:rsidRDefault="00070151" w:rsidP="005F1ECC">
            <w:pPr>
              <w:jc w:val="center"/>
              <w:rPr>
                <w:ins w:id="45935" w:author="phuong vu" w:date="2018-11-15T18:25:00Z"/>
                <w:lang w:val="en-US"/>
                <w:rPrChange w:id="45936" w:author="phuong vu" w:date="2018-11-30T22:36:00Z">
                  <w:rPr>
                    <w:ins w:id="45937" w:author="phuong vu" w:date="2018-11-15T18:25:00Z"/>
                    <w:lang w:val="en-US"/>
                  </w:rPr>
                </w:rPrChange>
              </w:rPr>
              <w:pPrChange w:id="45938" w:author="phuong vu" w:date="2018-11-30T23:40:00Z">
                <w:pPr>
                  <w:spacing w:line="276" w:lineRule="auto"/>
                  <w:jc w:val="center"/>
                </w:pPr>
              </w:pPrChange>
            </w:pPr>
          </w:p>
        </w:tc>
        <w:tc>
          <w:tcPr>
            <w:tcW w:w="1350" w:type="dxa"/>
            <w:vAlign w:val="center"/>
          </w:tcPr>
          <w:p w14:paraId="33607025" w14:textId="6C6ADF96" w:rsidR="00070151" w:rsidRPr="00920004" w:rsidRDefault="00070151" w:rsidP="005F1ECC">
            <w:pPr>
              <w:jc w:val="center"/>
              <w:rPr>
                <w:ins w:id="45939" w:author="phuong vu" w:date="2018-11-15T18:25:00Z"/>
                <w:lang w:val="en-US"/>
                <w:rPrChange w:id="45940" w:author="phuong vu" w:date="2018-11-30T22:36:00Z">
                  <w:rPr>
                    <w:ins w:id="45941" w:author="phuong vu" w:date="2018-11-15T18:25:00Z"/>
                    <w:lang w:val="en-US"/>
                  </w:rPr>
                </w:rPrChange>
              </w:rPr>
              <w:pPrChange w:id="45942" w:author="phuong vu" w:date="2018-11-30T23:40:00Z">
                <w:pPr>
                  <w:spacing w:line="276" w:lineRule="auto"/>
                  <w:jc w:val="center"/>
                </w:pPr>
              </w:pPrChange>
            </w:pPr>
            <w:ins w:id="45943" w:author="phuong vu" w:date="2018-11-15T18:25:00Z">
              <w:r w:rsidRPr="00920004">
                <w:rPr>
                  <w:lang w:val="en-US"/>
                  <w:rPrChange w:id="45944" w:author="phuong vu" w:date="2018-11-30T22:36:00Z">
                    <w:rPr>
                      <w:lang w:val="en-US"/>
                    </w:rPr>
                  </w:rPrChange>
                </w:rPr>
                <w:t>X</w:t>
              </w:r>
            </w:ins>
          </w:p>
        </w:tc>
        <w:tc>
          <w:tcPr>
            <w:tcW w:w="1266" w:type="dxa"/>
            <w:vAlign w:val="center"/>
          </w:tcPr>
          <w:p w14:paraId="15BAF8A9" w14:textId="77777777" w:rsidR="00070151" w:rsidRPr="00920004" w:rsidRDefault="00070151" w:rsidP="005F1ECC">
            <w:pPr>
              <w:jc w:val="center"/>
              <w:rPr>
                <w:ins w:id="45945" w:author="phuong vu" w:date="2018-11-15T18:25:00Z"/>
                <w:lang w:val="en-US"/>
                <w:rPrChange w:id="45946" w:author="phuong vu" w:date="2018-11-30T22:36:00Z">
                  <w:rPr>
                    <w:ins w:id="45947" w:author="phuong vu" w:date="2018-11-15T18:25:00Z"/>
                    <w:lang w:val="en-US"/>
                  </w:rPr>
                </w:rPrChange>
              </w:rPr>
              <w:pPrChange w:id="45948" w:author="phuong vu" w:date="2018-11-30T23:40:00Z">
                <w:pPr>
                  <w:spacing w:line="276" w:lineRule="auto"/>
                  <w:jc w:val="center"/>
                </w:pPr>
              </w:pPrChange>
            </w:pPr>
          </w:p>
        </w:tc>
        <w:tc>
          <w:tcPr>
            <w:tcW w:w="1614" w:type="dxa"/>
            <w:vAlign w:val="center"/>
          </w:tcPr>
          <w:p w14:paraId="40E22E3B" w14:textId="77777777" w:rsidR="00070151" w:rsidRPr="00920004" w:rsidRDefault="00070151" w:rsidP="005F1ECC">
            <w:pPr>
              <w:jc w:val="center"/>
              <w:rPr>
                <w:ins w:id="45949" w:author="phuong vu" w:date="2018-11-15T18:25:00Z"/>
                <w:lang w:val="en-US"/>
                <w:rPrChange w:id="45950" w:author="phuong vu" w:date="2018-11-30T22:36:00Z">
                  <w:rPr>
                    <w:ins w:id="45951" w:author="phuong vu" w:date="2018-11-15T18:25:00Z"/>
                    <w:lang w:val="en-US"/>
                  </w:rPr>
                </w:rPrChange>
              </w:rPr>
              <w:pPrChange w:id="45952" w:author="phuong vu" w:date="2018-11-30T23:40:00Z">
                <w:pPr>
                  <w:spacing w:line="276" w:lineRule="auto"/>
                  <w:jc w:val="center"/>
                </w:pPr>
              </w:pPrChange>
            </w:pPr>
          </w:p>
        </w:tc>
        <w:tc>
          <w:tcPr>
            <w:tcW w:w="1312" w:type="dxa"/>
            <w:vAlign w:val="center"/>
          </w:tcPr>
          <w:p w14:paraId="4014682C" w14:textId="77777777" w:rsidR="00070151" w:rsidRPr="00920004" w:rsidRDefault="00070151" w:rsidP="005F1ECC">
            <w:pPr>
              <w:jc w:val="center"/>
              <w:rPr>
                <w:ins w:id="45953" w:author="phuong vu" w:date="2018-11-15T18:25:00Z"/>
                <w:lang w:val="en-US"/>
                <w:rPrChange w:id="45954" w:author="phuong vu" w:date="2018-11-30T22:36:00Z">
                  <w:rPr>
                    <w:ins w:id="45955" w:author="phuong vu" w:date="2018-11-15T18:25:00Z"/>
                    <w:lang w:val="en-US"/>
                  </w:rPr>
                </w:rPrChange>
              </w:rPr>
              <w:pPrChange w:id="45956" w:author="phuong vu" w:date="2018-11-30T23:40:00Z">
                <w:pPr>
                  <w:spacing w:line="276" w:lineRule="auto"/>
                  <w:jc w:val="center"/>
                </w:pPr>
              </w:pPrChange>
            </w:pPr>
          </w:p>
        </w:tc>
      </w:tr>
    </w:tbl>
    <w:p w14:paraId="2057E6B4" w14:textId="1371278F" w:rsidR="00BD0851" w:rsidRPr="00920004" w:rsidRDefault="00AB715C" w:rsidP="00A17FA5">
      <w:pPr>
        <w:pStyle w:val="Caption"/>
        <w:rPr>
          <w:ins w:id="45957" w:author="phuong vu" w:date="2018-11-30T14:24:00Z"/>
          <w:lang w:val="en-US"/>
          <w:rPrChange w:id="45958" w:author="phuong vu" w:date="2018-11-30T22:36:00Z">
            <w:rPr>
              <w:ins w:id="45959" w:author="phuong vu" w:date="2018-11-30T14:24:00Z"/>
              <w:lang w:val="en-US"/>
            </w:rPr>
          </w:rPrChange>
        </w:rPr>
        <w:pPrChange w:id="45960" w:author="phuong vu" w:date="2018-11-30T22:42:00Z">
          <w:pPr>
            <w:pStyle w:val="Caption"/>
          </w:pPr>
        </w:pPrChange>
      </w:pPr>
      <w:bookmarkStart w:id="45961" w:name="_Toc531381683"/>
      <w:ins w:id="45962" w:author="phuong vu" w:date="2018-11-27T15:00:00Z">
        <w:r w:rsidRPr="00920004">
          <w:rPr>
            <w:rPrChange w:id="45963" w:author="phuong vu" w:date="2018-11-30T22:36:00Z">
              <w:rPr/>
            </w:rPrChange>
          </w:rPr>
          <w:t xml:space="preserve">Bảng </w:t>
        </w:r>
      </w:ins>
      <w:ins w:id="45964" w:author="phuong vu" w:date="2018-11-30T14:54:00Z">
        <w:r w:rsidR="00D632EE" w:rsidRPr="00920004">
          <w:rPr>
            <w:rPrChange w:id="45965" w:author="phuong vu" w:date="2018-11-30T22:36:00Z">
              <w:rPr/>
            </w:rPrChange>
          </w:rPr>
          <w:fldChar w:fldCharType="begin"/>
        </w:r>
        <w:r w:rsidR="00D632EE" w:rsidRPr="00920004">
          <w:rPr>
            <w:rPrChange w:id="45966" w:author="phuong vu" w:date="2018-11-30T22:36:00Z">
              <w:rPr/>
            </w:rPrChange>
          </w:rPr>
          <w:instrText xml:space="preserve"> STYLEREF 1 \s </w:instrText>
        </w:r>
      </w:ins>
      <w:r w:rsidR="00D632EE" w:rsidRPr="00920004">
        <w:rPr>
          <w:rPrChange w:id="45967" w:author="phuong vu" w:date="2018-11-30T22:36:00Z">
            <w:rPr/>
          </w:rPrChange>
        </w:rPr>
        <w:fldChar w:fldCharType="separate"/>
      </w:r>
      <w:r w:rsidR="00B5490C">
        <w:rPr>
          <w:noProof/>
        </w:rPr>
        <w:t>4</w:t>
      </w:r>
      <w:ins w:id="45968" w:author="phuong vu" w:date="2018-11-30T14:54:00Z">
        <w:r w:rsidR="00D632EE" w:rsidRPr="00920004">
          <w:rPr>
            <w:rPrChange w:id="45969" w:author="phuong vu" w:date="2018-11-30T22:36:00Z">
              <w:rPr/>
            </w:rPrChange>
          </w:rPr>
          <w:fldChar w:fldCharType="end"/>
        </w:r>
        <w:r w:rsidR="00D632EE" w:rsidRPr="00920004">
          <w:rPr>
            <w:rPrChange w:id="45970" w:author="phuong vu" w:date="2018-11-30T22:36:00Z">
              <w:rPr/>
            </w:rPrChange>
          </w:rPr>
          <w:t>.</w:t>
        </w:r>
        <w:r w:rsidR="00D632EE" w:rsidRPr="00920004">
          <w:rPr>
            <w:rPrChange w:id="45971" w:author="phuong vu" w:date="2018-11-30T22:36:00Z">
              <w:rPr/>
            </w:rPrChange>
          </w:rPr>
          <w:fldChar w:fldCharType="begin"/>
        </w:r>
        <w:r w:rsidR="00D632EE" w:rsidRPr="00920004">
          <w:rPr>
            <w:rPrChange w:id="45972" w:author="phuong vu" w:date="2018-11-30T22:36:00Z">
              <w:rPr/>
            </w:rPrChange>
          </w:rPr>
          <w:instrText xml:space="preserve"> SEQ Bảng \* ARABIC \s 1 </w:instrText>
        </w:r>
      </w:ins>
      <w:r w:rsidR="00D632EE" w:rsidRPr="00920004">
        <w:rPr>
          <w:rPrChange w:id="45973" w:author="phuong vu" w:date="2018-11-30T22:36:00Z">
            <w:rPr/>
          </w:rPrChange>
        </w:rPr>
        <w:fldChar w:fldCharType="separate"/>
      </w:r>
      <w:ins w:id="45974" w:author="phuong vu" w:date="2018-11-30T22:44:00Z">
        <w:r w:rsidR="00B5490C">
          <w:rPr>
            <w:noProof/>
          </w:rPr>
          <w:t>46</w:t>
        </w:r>
      </w:ins>
      <w:ins w:id="45975" w:author="phuong vu" w:date="2018-11-30T14:54:00Z">
        <w:r w:rsidR="00D632EE" w:rsidRPr="00920004">
          <w:rPr>
            <w:rPrChange w:id="45976" w:author="phuong vu" w:date="2018-11-30T22:36:00Z">
              <w:rPr/>
            </w:rPrChange>
          </w:rPr>
          <w:fldChar w:fldCharType="end"/>
        </w:r>
      </w:ins>
      <w:ins w:id="45977" w:author="phuong vu" w:date="2018-11-27T15:00:00Z">
        <w:r w:rsidRPr="00920004">
          <w:rPr>
            <w:lang w:val="en-US"/>
            <w:rPrChange w:id="45978" w:author="phuong vu" w:date="2018-11-30T22:36:00Z">
              <w:rPr>
                <w:lang w:val="en-US"/>
              </w:rPr>
            </w:rPrChange>
          </w:rPr>
          <w:t xml:space="preserve"> </w:t>
        </w:r>
      </w:ins>
      <w:ins w:id="45979" w:author="phuong vu" w:date="2018-11-27T15:01:00Z">
        <w:r w:rsidRPr="00920004">
          <w:rPr>
            <w:lang w:val="en-US"/>
            <w:rPrChange w:id="45980" w:author="phuong vu" w:date="2018-11-30T22:36:00Z">
              <w:rPr>
                <w:lang w:val="en-US"/>
              </w:rPr>
            </w:rPrChange>
          </w:rPr>
          <w:t xml:space="preserve">Tiêu chí </w:t>
        </w:r>
      </w:ins>
      <w:ins w:id="45981" w:author="phuong vu" w:date="2018-11-27T15:00:00Z">
        <w:r w:rsidRPr="00920004">
          <w:rPr>
            <w:lang w:val="en-US"/>
            <w:rPrChange w:id="45982" w:author="phuong vu" w:date="2018-11-30T22:36:00Z">
              <w:rPr>
                <w:lang w:val="en-US"/>
              </w:rPr>
            </w:rPrChange>
          </w:rPr>
          <w:t>hiển thị dữ liệu đơn h</w:t>
        </w:r>
      </w:ins>
      <w:ins w:id="45983" w:author="phuong vu" w:date="2018-11-27T15:01:00Z">
        <w:r w:rsidRPr="00920004">
          <w:rPr>
            <w:lang w:val="en-US"/>
            <w:rPrChange w:id="45984" w:author="phuong vu" w:date="2018-11-30T22:36:00Z">
              <w:rPr>
                <w:lang w:val="en-US"/>
              </w:rPr>
            </w:rPrChange>
          </w:rPr>
          <w:t>àng</w:t>
        </w:r>
      </w:ins>
      <w:bookmarkEnd w:id="45961"/>
    </w:p>
    <w:p w14:paraId="68AE23EE" w14:textId="77777777" w:rsidR="00BD0851" w:rsidRPr="00920004" w:rsidRDefault="00BD0851">
      <w:pPr>
        <w:spacing w:before="0" w:after="160"/>
        <w:jc w:val="left"/>
        <w:rPr>
          <w:ins w:id="45985" w:author="phuong vu" w:date="2018-11-30T14:24:00Z"/>
          <w:iCs/>
          <w:szCs w:val="18"/>
          <w:lang w:val="en-US"/>
          <w:rPrChange w:id="45986" w:author="phuong vu" w:date="2018-11-30T22:36:00Z">
            <w:rPr>
              <w:ins w:id="45987" w:author="phuong vu" w:date="2018-11-30T14:24:00Z"/>
              <w:i/>
              <w:iCs/>
              <w:szCs w:val="18"/>
              <w:lang w:val="en-US"/>
            </w:rPr>
          </w:rPrChange>
        </w:rPr>
      </w:pPr>
      <w:ins w:id="45988" w:author="phuong vu" w:date="2018-11-30T14:24:00Z">
        <w:r w:rsidRPr="00920004">
          <w:rPr>
            <w:lang w:val="en-US"/>
            <w:rPrChange w:id="45989" w:author="phuong vu" w:date="2018-11-30T22:36:00Z">
              <w:rPr>
                <w:lang w:val="en-US"/>
              </w:rPr>
            </w:rPrChange>
          </w:rPr>
          <w:br w:type="page"/>
        </w:r>
      </w:ins>
    </w:p>
    <w:p w14:paraId="28DA07D6" w14:textId="77777777" w:rsidR="00297E5D" w:rsidRPr="00920004" w:rsidDel="00BD0851" w:rsidRDefault="00297E5D" w:rsidP="00BD0851">
      <w:pPr>
        <w:pStyle w:val="Caption"/>
        <w:rPr>
          <w:del w:id="45990" w:author="phuong vu" w:date="2018-11-23T10:50:00Z"/>
          <w:b/>
          <w:i w:val="0"/>
          <w:lang w:val="en-US"/>
          <w:rPrChange w:id="45991" w:author="phuong vu" w:date="2018-11-30T22:36:00Z">
            <w:rPr>
              <w:del w:id="45992" w:author="phuong vu" w:date="2018-11-23T10:50:00Z"/>
              <w:b/>
              <w:lang w:val="en-US"/>
            </w:rPr>
          </w:rPrChange>
        </w:rPr>
        <w:pPrChange w:id="45993" w:author="phuong vu" w:date="2018-11-30T14:24:00Z">
          <w:pPr>
            <w:spacing w:before="240" w:line="0" w:lineRule="atLeast"/>
          </w:pPr>
        </w:pPrChange>
      </w:pPr>
    </w:p>
    <w:p w14:paraId="0F39B32F" w14:textId="77777777" w:rsidR="00C51F17" w:rsidRPr="00920004" w:rsidDel="00492B70" w:rsidRDefault="00C51F17" w:rsidP="00BD0851">
      <w:pPr>
        <w:spacing w:before="240" w:line="0" w:lineRule="atLeast"/>
        <w:rPr>
          <w:del w:id="45994" w:author="phuong vu" w:date="2018-11-23T10:50:00Z"/>
          <w:rPrChange w:id="45995" w:author="phuong vu" w:date="2018-11-30T22:36:00Z">
            <w:rPr>
              <w:del w:id="45996" w:author="phuong vu" w:date="2018-11-23T10:50:00Z"/>
            </w:rPr>
          </w:rPrChange>
        </w:rPr>
        <w:pPrChange w:id="45997" w:author="phuong vu" w:date="2018-11-30T14:16:00Z">
          <w:pPr/>
        </w:pPrChange>
      </w:pPr>
    </w:p>
    <w:p w14:paraId="339BB943" w14:textId="77777777" w:rsidR="00C51F17" w:rsidRPr="00920004" w:rsidDel="00492B70" w:rsidRDefault="00C51F17" w:rsidP="00BD0851">
      <w:pPr>
        <w:spacing w:before="240" w:line="0" w:lineRule="atLeast"/>
        <w:rPr>
          <w:del w:id="45998" w:author="phuong vu" w:date="2018-11-23T10:50:00Z"/>
          <w:rPrChange w:id="45999" w:author="phuong vu" w:date="2018-11-30T22:36:00Z">
            <w:rPr>
              <w:del w:id="46000" w:author="phuong vu" w:date="2018-11-23T10:50:00Z"/>
            </w:rPr>
          </w:rPrChange>
        </w:rPr>
        <w:pPrChange w:id="46001" w:author="phuong vu" w:date="2018-11-30T14:16:00Z">
          <w:pPr/>
        </w:pPrChange>
      </w:pPr>
    </w:p>
    <w:p w14:paraId="781F191A" w14:textId="77777777" w:rsidR="00C51F17" w:rsidRPr="00920004" w:rsidDel="00492B70" w:rsidRDefault="00C51F17" w:rsidP="00BD0851">
      <w:pPr>
        <w:spacing w:before="240" w:line="0" w:lineRule="atLeast"/>
        <w:rPr>
          <w:del w:id="46002" w:author="phuong vu" w:date="2018-11-23T10:50:00Z"/>
          <w:rPrChange w:id="46003" w:author="phuong vu" w:date="2018-11-30T22:36:00Z">
            <w:rPr>
              <w:del w:id="46004" w:author="phuong vu" w:date="2018-11-23T10:50:00Z"/>
            </w:rPr>
          </w:rPrChange>
        </w:rPr>
        <w:pPrChange w:id="46005" w:author="phuong vu" w:date="2018-11-30T14:16:00Z">
          <w:pPr/>
        </w:pPrChange>
      </w:pPr>
    </w:p>
    <w:p w14:paraId="5C12EB83" w14:textId="74D0C5E8" w:rsidR="00C51F17" w:rsidRPr="00920004" w:rsidDel="00BD0851" w:rsidRDefault="00C51F17" w:rsidP="00BD0851">
      <w:pPr>
        <w:spacing w:before="240" w:line="0" w:lineRule="atLeast"/>
        <w:rPr>
          <w:del w:id="46006" w:author="phuong vu" w:date="2018-11-30T14:24:00Z"/>
          <w:rPrChange w:id="46007" w:author="phuong vu" w:date="2018-11-30T22:36:00Z">
            <w:rPr>
              <w:del w:id="46008" w:author="phuong vu" w:date="2018-11-30T14:24:00Z"/>
            </w:rPr>
          </w:rPrChange>
        </w:rPr>
        <w:pPrChange w:id="46009" w:author="phuong vu" w:date="2018-11-30T14:16:00Z">
          <w:pPr/>
        </w:pPrChange>
      </w:pPr>
    </w:p>
    <w:p w14:paraId="0032DDA9" w14:textId="05F2065F" w:rsidR="00C51F17" w:rsidRPr="00920004" w:rsidDel="009F57D7" w:rsidRDefault="00C51F17" w:rsidP="00BD0851">
      <w:pPr>
        <w:pStyle w:val="Style1"/>
        <w:spacing w:before="240" w:line="0" w:lineRule="atLeast"/>
        <w:rPr>
          <w:del w:id="46010" w:author="phuong vu" w:date="2018-11-15T18:18:00Z"/>
          <w:rPrChange w:id="46011" w:author="phuong vu" w:date="2018-11-30T22:36:00Z">
            <w:rPr>
              <w:del w:id="46012" w:author="phuong vu" w:date="2018-11-15T18:18:00Z"/>
            </w:rPr>
          </w:rPrChange>
        </w:rPr>
        <w:pPrChange w:id="46013" w:author="phuong vu" w:date="2018-11-30T14:16:00Z">
          <w:pPr/>
        </w:pPrChange>
      </w:pPr>
      <w:del w:id="46014" w:author="phuong vu" w:date="2018-11-23T10:50:00Z">
        <w:r w:rsidRPr="00920004" w:rsidDel="00492B70">
          <w:rPr>
            <w:strike/>
            <w:rPrChange w:id="46015" w:author="phuong vu" w:date="2018-11-30T22:36:00Z">
              <w:rPr>
                <w:strike/>
              </w:rPr>
            </w:rPrChange>
          </w:rPr>
          <w:br w:type="page"/>
        </w:r>
      </w:del>
      <w:bookmarkStart w:id="46016" w:name="_Hlk530052769"/>
      <w:del w:id="46017" w:author="phuong vu" w:date="2018-11-15T18:18:00Z">
        <w:r w:rsidRPr="00920004" w:rsidDel="009F57D7">
          <w:rPr>
            <w:rPrChange w:id="46018" w:author="phuong vu" w:date="2018-11-30T22:36:00Z">
              <w:rPr/>
            </w:rPrChange>
          </w:rPr>
          <w:delText>DATE(</w:delText>
        </w:r>
        <w:r w:rsidRPr="00920004" w:rsidDel="009F57D7">
          <w:rPr>
            <w:u w:val="single"/>
            <w:rPrChange w:id="46019" w:author="phuong vu" w:date="2018-11-30T22:36:00Z">
              <w:rPr>
                <w:u w:val="single"/>
              </w:rPr>
            </w:rPrChange>
          </w:rPr>
          <w:delText>DATE_AD</w:delText>
        </w:r>
        <w:r w:rsidRPr="00920004" w:rsidDel="009F57D7">
          <w:rPr>
            <w:rPrChange w:id="46020" w:author="phuong vu" w:date="2018-11-30T22:36:00Z">
              <w:rPr/>
            </w:rPrChange>
          </w:rPr>
          <w:delText>)</w:delText>
        </w:r>
      </w:del>
    </w:p>
    <w:p w14:paraId="3A6E5065" w14:textId="37EADEC9" w:rsidR="00C51F17" w:rsidRPr="00920004" w:rsidDel="009F57D7" w:rsidRDefault="00C51F17" w:rsidP="00BD0851">
      <w:pPr>
        <w:pStyle w:val="Style1"/>
        <w:spacing w:before="240" w:line="0" w:lineRule="atLeast"/>
        <w:rPr>
          <w:del w:id="46021" w:author="phuong vu" w:date="2018-11-15T18:18:00Z"/>
          <w:rPrChange w:id="46022" w:author="phuong vu" w:date="2018-11-30T22:36:00Z">
            <w:rPr>
              <w:del w:id="46023" w:author="phuong vu" w:date="2018-11-15T18:18:00Z"/>
            </w:rPr>
          </w:rPrChange>
        </w:rPr>
        <w:pPrChange w:id="46024" w:author="phuong vu" w:date="2018-11-30T14:16:00Z">
          <w:pPr>
            <w:pStyle w:val="ListParagraph"/>
            <w:numPr>
              <w:numId w:val="44"/>
            </w:numPr>
            <w:ind w:hanging="360"/>
          </w:pPr>
        </w:pPrChange>
      </w:pPr>
      <w:del w:id="46025" w:author="phuong vu" w:date="2018-11-15T18:18:00Z">
        <w:r w:rsidRPr="00920004" w:rsidDel="009F57D7">
          <w:rPr>
            <w:rPrChange w:id="46026" w:author="phuong vu" w:date="2018-11-30T22:36:00Z">
              <w:rPr/>
            </w:rPrChange>
          </w:rPr>
          <w:delText>PRODUCT_TYPE (#</w:delText>
        </w:r>
        <w:r w:rsidRPr="00920004" w:rsidDel="009F57D7">
          <w:rPr>
            <w:u w:val="single"/>
            <w:rPrChange w:id="46027" w:author="phuong vu" w:date="2018-11-30T22:36:00Z">
              <w:rPr>
                <w:u w:val="single"/>
              </w:rPr>
            </w:rPrChange>
          </w:rPr>
          <w:delText>ID</w:delText>
        </w:r>
        <w:r w:rsidRPr="00920004" w:rsidDel="009F57D7">
          <w:rPr>
            <w:rPrChange w:id="46028" w:author="phuong vu" w:date="2018-11-30T22:36:00Z">
              <w:rPr/>
            </w:rPrChange>
          </w:rPr>
          <w:delText>, PRODUCT_TYPE_NAME, STATUS)</w:delText>
        </w:r>
      </w:del>
    </w:p>
    <w:p w14:paraId="350F0EC8" w14:textId="2584E3F6" w:rsidR="00C51F17" w:rsidRPr="00920004" w:rsidDel="009F57D7" w:rsidRDefault="00C51F17" w:rsidP="00BD0851">
      <w:pPr>
        <w:pStyle w:val="Style1"/>
        <w:spacing w:before="240" w:line="0" w:lineRule="atLeast"/>
        <w:rPr>
          <w:del w:id="46029" w:author="phuong vu" w:date="2018-11-15T18:18:00Z"/>
          <w:rPrChange w:id="46030" w:author="phuong vu" w:date="2018-11-30T22:36:00Z">
            <w:rPr>
              <w:del w:id="46031" w:author="phuong vu" w:date="2018-11-15T18:18:00Z"/>
            </w:rPr>
          </w:rPrChange>
        </w:rPr>
        <w:pPrChange w:id="46032" w:author="phuong vu" w:date="2018-11-30T14:16:00Z">
          <w:pPr>
            <w:pStyle w:val="ListParagraph"/>
            <w:numPr>
              <w:numId w:val="44"/>
            </w:numPr>
            <w:ind w:hanging="360"/>
          </w:pPr>
        </w:pPrChange>
      </w:pPr>
      <w:del w:id="46033" w:author="phuong vu" w:date="2018-11-15T18:18:00Z">
        <w:r w:rsidRPr="00920004" w:rsidDel="009F57D7">
          <w:rPr>
            <w:rPrChange w:id="46034" w:author="phuong vu" w:date="2018-11-30T22:36:00Z">
              <w:rPr/>
            </w:rPrChange>
          </w:rPr>
          <w:delText>PRODUCT (#</w:delText>
        </w:r>
        <w:r w:rsidRPr="00920004" w:rsidDel="009F57D7">
          <w:rPr>
            <w:u w:val="single"/>
            <w:rPrChange w:id="46035" w:author="phuong vu" w:date="2018-11-30T22:36:00Z">
              <w:rPr>
                <w:u w:val="single"/>
              </w:rPr>
            </w:rPrChange>
          </w:rPr>
          <w:delText>ID</w:delText>
        </w:r>
        <w:r w:rsidRPr="00920004" w:rsidDel="009F57D7">
          <w:rPr>
            <w:rPrChange w:id="46036" w:author="phuong vu" w:date="2018-11-30T22:36:00Z">
              <w:rPr/>
            </w:rPrChange>
          </w:rPr>
          <w:delText xml:space="preserve">, PRODUC_NAME, SHORT_DESC, </w:delText>
        </w:r>
        <w:r w:rsidRPr="00920004" w:rsidDel="009F57D7">
          <w:rPr>
            <w:rPrChange w:id="46037" w:author="phuong vu" w:date="2018-11-30T22:36:00Z">
              <w:rPr>
                <w:i/>
              </w:rPr>
            </w:rPrChange>
          </w:rPr>
          <w:delText>PRODUCT_AVATAR</w:delText>
        </w:r>
        <w:r w:rsidRPr="00920004" w:rsidDel="009F57D7">
          <w:rPr>
            <w:rPrChange w:id="46038" w:author="phuong vu" w:date="2018-11-30T22:36:00Z">
              <w:rPr/>
            </w:rPrChange>
          </w:rPr>
          <w:delText xml:space="preserve">, STATUS, </w:delText>
        </w:r>
        <w:r w:rsidRPr="00920004" w:rsidDel="009F57D7">
          <w:rPr>
            <w:rPrChange w:id="46039" w:author="phuong vu" w:date="2018-11-30T22:36:00Z">
              <w:rPr>
                <w:i/>
              </w:rPr>
            </w:rPrChange>
          </w:rPr>
          <w:delText>PRODUCT_TYPE_ID</w:delText>
        </w:r>
        <w:r w:rsidRPr="00920004" w:rsidDel="009F57D7">
          <w:rPr>
            <w:rPrChange w:id="46040" w:author="phuong vu" w:date="2018-11-30T22:36:00Z">
              <w:rPr/>
            </w:rPrChange>
          </w:rPr>
          <w:delText>)</w:delText>
        </w:r>
      </w:del>
    </w:p>
    <w:p w14:paraId="1DB6D996" w14:textId="49468C93" w:rsidR="00C51F17" w:rsidRPr="00920004" w:rsidDel="009F57D7" w:rsidRDefault="00C51F17" w:rsidP="00BD0851">
      <w:pPr>
        <w:pStyle w:val="Style1"/>
        <w:spacing w:before="240" w:line="0" w:lineRule="atLeast"/>
        <w:rPr>
          <w:del w:id="46041" w:author="phuong vu" w:date="2018-11-15T18:18:00Z"/>
          <w:lang w:val="fr-FR"/>
          <w:rPrChange w:id="46042" w:author="phuong vu" w:date="2018-11-30T22:36:00Z">
            <w:rPr>
              <w:del w:id="46043" w:author="phuong vu" w:date="2018-11-15T18:18:00Z"/>
              <w:lang w:val="fr-FR"/>
            </w:rPr>
          </w:rPrChange>
        </w:rPr>
        <w:pPrChange w:id="46044" w:author="phuong vu" w:date="2018-11-30T14:16:00Z">
          <w:pPr>
            <w:pStyle w:val="ListParagraph"/>
            <w:numPr>
              <w:numId w:val="44"/>
            </w:numPr>
            <w:ind w:hanging="360"/>
          </w:pPr>
        </w:pPrChange>
      </w:pPr>
      <w:del w:id="46045" w:author="phuong vu" w:date="2018-11-15T18:18:00Z">
        <w:r w:rsidRPr="00920004" w:rsidDel="009F57D7">
          <w:rPr>
            <w:lang w:val="fr-FR"/>
            <w:rPrChange w:id="46046" w:author="phuong vu" w:date="2018-11-30T22:36:00Z">
              <w:rPr>
                <w:lang w:val="fr-FR"/>
              </w:rPr>
            </w:rPrChange>
          </w:rPr>
          <w:delText>SERVICE_TYPE (#</w:delText>
        </w:r>
        <w:r w:rsidRPr="00920004" w:rsidDel="009F57D7">
          <w:rPr>
            <w:u w:val="single"/>
            <w:lang w:val="fr-FR"/>
            <w:rPrChange w:id="46047" w:author="phuong vu" w:date="2018-11-30T22:36:00Z">
              <w:rPr>
                <w:u w:val="single"/>
                <w:lang w:val="fr-FR"/>
              </w:rPr>
            </w:rPrChange>
          </w:rPr>
          <w:delText>ID</w:delText>
        </w:r>
        <w:r w:rsidRPr="00920004" w:rsidDel="009F57D7">
          <w:rPr>
            <w:lang w:val="fr-FR"/>
            <w:rPrChange w:id="46048" w:author="phuong vu" w:date="2018-11-30T22:36:00Z">
              <w:rPr>
                <w:lang w:val="fr-FR"/>
              </w:rPr>
            </w:rPrChange>
          </w:rPr>
          <w:delText xml:space="preserve">, SERVICE_TYPE_NAME, SERVICE_TYPE_DESC, STATUS, </w:delText>
        </w:r>
        <w:r w:rsidRPr="00920004" w:rsidDel="009F57D7">
          <w:rPr>
            <w:lang w:val="fr-FR"/>
            <w:rPrChange w:id="46049" w:author="phuong vu" w:date="2018-11-30T22:36:00Z">
              <w:rPr>
                <w:i/>
                <w:lang w:val="fr-FR"/>
              </w:rPr>
            </w:rPrChange>
          </w:rPr>
          <w:delText>SERVICE_TYPE_AVATAR</w:delText>
        </w:r>
        <w:r w:rsidRPr="00920004" w:rsidDel="009F57D7">
          <w:rPr>
            <w:lang w:val="fr-FR"/>
            <w:rPrChange w:id="46050" w:author="phuong vu" w:date="2018-11-30T22:36:00Z">
              <w:rPr>
                <w:lang w:val="fr-FR"/>
              </w:rPr>
            </w:rPrChange>
          </w:rPr>
          <w:delText>)</w:delText>
        </w:r>
      </w:del>
    </w:p>
    <w:p w14:paraId="0AC61B8C" w14:textId="0FAFF626" w:rsidR="00C51F17" w:rsidRPr="00920004" w:rsidDel="009F57D7" w:rsidRDefault="00C51F17" w:rsidP="00BD0851">
      <w:pPr>
        <w:pStyle w:val="Style1"/>
        <w:spacing w:before="240" w:line="0" w:lineRule="atLeast"/>
        <w:rPr>
          <w:del w:id="46051" w:author="phuong vu" w:date="2018-11-15T18:18:00Z"/>
          <w:lang w:val="fr-FR"/>
          <w:rPrChange w:id="46052" w:author="phuong vu" w:date="2018-11-30T22:36:00Z">
            <w:rPr>
              <w:del w:id="46053" w:author="phuong vu" w:date="2018-11-15T18:18:00Z"/>
              <w:lang w:val="fr-FR"/>
            </w:rPr>
          </w:rPrChange>
        </w:rPr>
        <w:pPrChange w:id="46054" w:author="phuong vu" w:date="2018-11-30T14:16:00Z">
          <w:pPr>
            <w:pStyle w:val="ListParagraph"/>
            <w:numPr>
              <w:numId w:val="44"/>
            </w:numPr>
            <w:ind w:hanging="360"/>
          </w:pPr>
        </w:pPrChange>
      </w:pPr>
      <w:del w:id="46055" w:author="phuong vu" w:date="2018-11-15T18:18:00Z">
        <w:r w:rsidRPr="00920004" w:rsidDel="009F57D7">
          <w:rPr>
            <w:lang w:val="fr-FR"/>
            <w:rPrChange w:id="46056" w:author="phuong vu" w:date="2018-11-30T22:36:00Z">
              <w:rPr>
                <w:lang w:val="fr-FR"/>
              </w:rPr>
            </w:rPrChange>
          </w:rPr>
          <w:delText>SERVICE_TYPE_BRANCH (</w:delText>
        </w:r>
        <w:r w:rsidRPr="00920004" w:rsidDel="009F57D7">
          <w:rPr>
            <w:u w:val="single"/>
            <w:lang w:val="fr-FR"/>
            <w:rPrChange w:id="46057" w:author="phuong vu" w:date="2018-11-30T22:36:00Z">
              <w:rPr>
                <w:u w:val="single"/>
                <w:lang w:val="fr-FR"/>
              </w:rPr>
            </w:rPrChange>
          </w:rPr>
          <w:delText>#ID, #SERVICE_TYPE_ID</w:delText>
        </w:r>
        <w:r w:rsidRPr="00920004" w:rsidDel="009F57D7">
          <w:rPr>
            <w:rPrChange w:id="46058" w:author="phuong vu" w:date="2018-11-30T22:36:00Z">
              <w:rPr/>
            </w:rPrChange>
          </w:rPr>
          <w:delText xml:space="preserve">, </w:delText>
        </w:r>
        <w:r w:rsidRPr="00920004" w:rsidDel="009F57D7">
          <w:rPr>
            <w:u w:val="single"/>
            <w:rPrChange w:id="46059" w:author="phuong vu" w:date="2018-11-30T22:36:00Z">
              <w:rPr>
                <w:u w:val="single"/>
              </w:rPr>
            </w:rPrChange>
          </w:rPr>
          <w:delText>#BRANCH_ID</w:delText>
        </w:r>
        <w:r w:rsidRPr="00920004" w:rsidDel="009F57D7">
          <w:rPr>
            <w:rPrChange w:id="46060" w:author="phuong vu" w:date="2018-11-30T22:36:00Z">
              <w:rPr/>
            </w:rPrChange>
          </w:rPr>
          <w:delText>, STATUS</w:delText>
        </w:r>
        <w:r w:rsidRPr="00920004" w:rsidDel="009F57D7">
          <w:rPr>
            <w:lang w:val="fr-FR"/>
            <w:rPrChange w:id="46061" w:author="phuong vu" w:date="2018-11-30T22:36:00Z">
              <w:rPr>
                <w:lang w:val="fr-FR"/>
              </w:rPr>
            </w:rPrChange>
          </w:rPr>
          <w:delText>)</w:delText>
        </w:r>
      </w:del>
    </w:p>
    <w:p w14:paraId="6D1B8B58" w14:textId="72B10FF1" w:rsidR="00C51F17" w:rsidRPr="00920004" w:rsidDel="009F57D7" w:rsidRDefault="00C51F17" w:rsidP="00BD0851">
      <w:pPr>
        <w:pStyle w:val="Style1"/>
        <w:spacing w:before="240" w:line="0" w:lineRule="atLeast"/>
        <w:rPr>
          <w:del w:id="46062" w:author="phuong vu" w:date="2018-11-15T18:18:00Z"/>
          <w:rPrChange w:id="46063" w:author="phuong vu" w:date="2018-11-30T22:36:00Z">
            <w:rPr>
              <w:del w:id="46064" w:author="phuong vu" w:date="2018-11-15T18:18:00Z"/>
            </w:rPr>
          </w:rPrChange>
        </w:rPr>
        <w:pPrChange w:id="46065" w:author="phuong vu" w:date="2018-11-30T14:16:00Z">
          <w:pPr>
            <w:pStyle w:val="ListParagraph"/>
            <w:numPr>
              <w:numId w:val="44"/>
            </w:numPr>
            <w:ind w:hanging="360"/>
          </w:pPr>
        </w:pPrChange>
      </w:pPr>
      <w:del w:id="46066" w:author="phuong vu" w:date="2018-11-15T18:18:00Z">
        <w:r w:rsidRPr="00920004" w:rsidDel="009F57D7">
          <w:rPr>
            <w:lang w:val="fr-FR"/>
            <w:rPrChange w:id="46067" w:author="phuong vu" w:date="2018-11-30T22:36:00Z">
              <w:rPr>
                <w:lang w:val="fr-FR"/>
              </w:rPr>
            </w:rPrChange>
          </w:rPr>
          <w:delText>POST (</w:delText>
        </w:r>
        <w:r w:rsidRPr="00920004" w:rsidDel="009F57D7">
          <w:rPr>
            <w:u w:val="single"/>
            <w:lang w:val="fr-FR"/>
            <w:rPrChange w:id="46068" w:author="phuong vu" w:date="2018-11-30T22:36:00Z">
              <w:rPr>
                <w:u w:val="single"/>
                <w:lang w:val="fr-FR"/>
              </w:rPr>
            </w:rPrChange>
          </w:rPr>
          <w:delText>#ID</w:delText>
        </w:r>
        <w:r w:rsidRPr="00920004" w:rsidDel="009F57D7">
          <w:rPr>
            <w:rPrChange w:id="46069" w:author="phuong vu" w:date="2018-11-30T22:36:00Z">
              <w:rPr/>
            </w:rPrChange>
          </w:rPr>
          <w:delText>, HEADLINE, BODY, HEADER_IMAGE_FILE)</w:delText>
        </w:r>
      </w:del>
    </w:p>
    <w:p w14:paraId="54BDA5BB" w14:textId="6FE15013" w:rsidR="00C51F17" w:rsidRPr="00920004" w:rsidDel="009F57D7" w:rsidRDefault="00C51F17" w:rsidP="00BD0851">
      <w:pPr>
        <w:pStyle w:val="Style1"/>
        <w:spacing w:before="240" w:line="0" w:lineRule="atLeast"/>
        <w:rPr>
          <w:del w:id="46070" w:author="phuong vu" w:date="2018-11-15T18:18:00Z"/>
          <w:lang w:val="fr-FR"/>
          <w:rPrChange w:id="46071" w:author="phuong vu" w:date="2018-11-30T22:36:00Z">
            <w:rPr>
              <w:del w:id="46072" w:author="phuong vu" w:date="2018-11-15T18:18:00Z"/>
              <w:lang w:val="fr-FR"/>
            </w:rPr>
          </w:rPrChange>
        </w:rPr>
        <w:pPrChange w:id="46073" w:author="phuong vu" w:date="2018-11-30T14:16:00Z">
          <w:pPr>
            <w:pStyle w:val="ListParagraph"/>
            <w:numPr>
              <w:numId w:val="44"/>
            </w:numPr>
            <w:ind w:hanging="360"/>
          </w:pPr>
        </w:pPrChange>
      </w:pPr>
      <w:del w:id="46074" w:author="phuong vu" w:date="2018-11-15T18:18:00Z">
        <w:r w:rsidRPr="00920004" w:rsidDel="009F57D7">
          <w:rPr>
            <w:lang w:val="fr-FR"/>
            <w:rPrChange w:id="46075" w:author="phuong vu" w:date="2018-11-30T22:36:00Z">
              <w:rPr>
                <w:lang w:val="fr-FR"/>
              </w:rPr>
            </w:rPrChange>
          </w:rPr>
          <w:delText>TIME_SCHEDULE (</w:delText>
        </w:r>
        <w:r w:rsidRPr="00920004" w:rsidDel="009F57D7">
          <w:rPr>
            <w:u w:val="single"/>
            <w:lang w:val="fr-FR"/>
            <w:rPrChange w:id="46076" w:author="phuong vu" w:date="2018-11-30T22:36:00Z">
              <w:rPr>
                <w:u w:val="single"/>
                <w:lang w:val="fr-FR"/>
              </w:rPr>
            </w:rPrChange>
          </w:rPr>
          <w:delText>#ID</w:delText>
        </w:r>
        <w:r w:rsidRPr="00920004" w:rsidDel="009F57D7">
          <w:rPr>
            <w:rPrChange w:id="46077" w:author="phuong vu" w:date="2018-11-30T22:36:00Z">
              <w:rPr/>
            </w:rPrChange>
          </w:rPr>
          <w:delText>, TIME_SCHEDULE_NO, TIME_START, TIME_END, STATUS</w:delText>
        </w:r>
        <w:r w:rsidRPr="00920004" w:rsidDel="009F57D7">
          <w:rPr>
            <w:lang w:val="fr-FR"/>
            <w:rPrChange w:id="46078" w:author="phuong vu" w:date="2018-11-30T22:36:00Z">
              <w:rPr>
                <w:lang w:val="fr-FR"/>
              </w:rPr>
            </w:rPrChange>
          </w:rPr>
          <w:delText>)</w:delText>
        </w:r>
      </w:del>
    </w:p>
    <w:p w14:paraId="0A8BCD08" w14:textId="741327DE" w:rsidR="00C51F17" w:rsidRPr="00920004" w:rsidDel="009F57D7" w:rsidRDefault="00C51F17" w:rsidP="00BD0851">
      <w:pPr>
        <w:pStyle w:val="Style1"/>
        <w:spacing w:before="240" w:line="0" w:lineRule="atLeast"/>
        <w:rPr>
          <w:del w:id="46079" w:author="phuong vu" w:date="2018-11-15T18:18:00Z"/>
          <w:rPrChange w:id="46080" w:author="phuong vu" w:date="2018-11-30T22:36:00Z">
            <w:rPr>
              <w:del w:id="46081" w:author="phuong vu" w:date="2018-11-15T18:18:00Z"/>
            </w:rPr>
          </w:rPrChange>
        </w:rPr>
        <w:pPrChange w:id="46082" w:author="phuong vu" w:date="2018-11-30T14:16:00Z">
          <w:pPr>
            <w:pStyle w:val="ListParagraph"/>
            <w:numPr>
              <w:numId w:val="44"/>
            </w:numPr>
            <w:ind w:hanging="360"/>
          </w:pPr>
        </w:pPrChange>
      </w:pPr>
      <w:del w:id="46083" w:author="phuong vu" w:date="2018-11-15T18:18:00Z">
        <w:r w:rsidRPr="00920004" w:rsidDel="009F57D7">
          <w:rPr>
            <w:rPrChange w:id="46084" w:author="phuong vu" w:date="2018-11-30T22:36:00Z">
              <w:rPr/>
            </w:rPrChange>
          </w:rPr>
          <w:delText>LABEL (</w:delText>
        </w:r>
        <w:r w:rsidRPr="00920004" w:rsidDel="009F57D7">
          <w:rPr>
            <w:u w:val="single"/>
            <w:rPrChange w:id="46085" w:author="phuong vu" w:date="2018-11-30T22:36:00Z">
              <w:rPr>
                <w:u w:val="single"/>
              </w:rPr>
            </w:rPrChange>
          </w:rPr>
          <w:delText>#ID</w:delText>
        </w:r>
        <w:r w:rsidRPr="00920004" w:rsidDel="009F57D7">
          <w:rPr>
            <w:rPrChange w:id="46086" w:author="phuong vu" w:date="2018-11-30T22:36:00Z">
              <w:rPr/>
            </w:rPrChange>
          </w:rPr>
          <w:delText>, LABEL_NAME, STATUS)</w:delText>
        </w:r>
      </w:del>
    </w:p>
    <w:p w14:paraId="30455412" w14:textId="6D323A20" w:rsidR="00C51F17" w:rsidRPr="00920004" w:rsidDel="009F57D7" w:rsidRDefault="00C51F17" w:rsidP="00BD0851">
      <w:pPr>
        <w:pStyle w:val="Style1"/>
        <w:spacing w:before="240" w:line="0" w:lineRule="atLeast"/>
        <w:rPr>
          <w:del w:id="46087" w:author="phuong vu" w:date="2018-11-15T18:18:00Z"/>
          <w:rPrChange w:id="46088" w:author="phuong vu" w:date="2018-11-30T22:36:00Z">
            <w:rPr>
              <w:del w:id="46089" w:author="phuong vu" w:date="2018-11-15T18:18:00Z"/>
            </w:rPr>
          </w:rPrChange>
        </w:rPr>
        <w:pPrChange w:id="46090" w:author="phuong vu" w:date="2018-11-30T14:16:00Z">
          <w:pPr>
            <w:pStyle w:val="ListParagraph"/>
            <w:numPr>
              <w:numId w:val="44"/>
            </w:numPr>
            <w:ind w:hanging="360"/>
          </w:pPr>
        </w:pPrChange>
      </w:pPr>
      <w:del w:id="46091" w:author="phuong vu" w:date="2018-11-15T18:18:00Z">
        <w:r w:rsidRPr="00920004" w:rsidDel="009F57D7">
          <w:rPr>
            <w:rPrChange w:id="46092" w:author="phuong vu" w:date="2018-11-30T22:36:00Z">
              <w:rPr/>
            </w:rPrChange>
          </w:rPr>
          <w:delText>UNIT (#</w:delText>
        </w:r>
        <w:r w:rsidRPr="00920004" w:rsidDel="009F57D7">
          <w:rPr>
            <w:u w:val="single"/>
            <w:rPrChange w:id="46093" w:author="phuong vu" w:date="2018-11-30T22:36:00Z">
              <w:rPr>
                <w:u w:val="single"/>
              </w:rPr>
            </w:rPrChange>
          </w:rPr>
          <w:delText>ID</w:delText>
        </w:r>
        <w:r w:rsidRPr="00920004" w:rsidDel="009F57D7">
          <w:rPr>
            <w:rPrChange w:id="46094" w:author="phuong vu" w:date="2018-11-30T22:36:00Z">
              <w:rPr/>
            </w:rPrChange>
          </w:rPr>
          <w:delText>, UNIT_NAME, STATUS)</w:delText>
        </w:r>
      </w:del>
    </w:p>
    <w:p w14:paraId="6EB6F7CD" w14:textId="0C11DC10" w:rsidR="00C51F17" w:rsidRPr="00920004" w:rsidDel="009F57D7" w:rsidRDefault="00C51F17" w:rsidP="00BD0851">
      <w:pPr>
        <w:pStyle w:val="Style1"/>
        <w:spacing w:before="240" w:line="0" w:lineRule="atLeast"/>
        <w:rPr>
          <w:del w:id="46095" w:author="phuong vu" w:date="2018-11-15T18:18:00Z"/>
          <w:lang w:val="fr-FR"/>
          <w:rPrChange w:id="46096" w:author="phuong vu" w:date="2018-11-30T22:36:00Z">
            <w:rPr>
              <w:del w:id="46097" w:author="phuong vu" w:date="2018-11-15T18:18:00Z"/>
              <w:lang w:val="fr-FR"/>
            </w:rPr>
          </w:rPrChange>
        </w:rPr>
        <w:pPrChange w:id="46098" w:author="phuong vu" w:date="2018-11-30T14:16:00Z">
          <w:pPr>
            <w:pStyle w:val="ListParagraph"/>
            <w:numPr>
              <w:numId w:val="44"/>
            </w:numPr>
            <w:ind w:hanging="360"/>
          </w:pPr>
        </w:pPrChange>
      </w:pPr>
      <w:del w:id="46099" w:author="phuong vu" w:date="2018-11-15T18:18:00Z">
        <w:r w:rsidRPr="00920004" w:rsidDel="009F57D7">
          <w:rPr>
            <w:lang w:val="fr-FR"/>
            <w:rPrChange w:id="46100" w:author="phuong vu" w:date="2018-11-30T22:36:00Z">
              <w:rPr>
                <w:lang w:val="fr-FR"/>
              </w:rPr>
            </w:rPrChange>
          </w:rPr>
          <w:delText>MATERIAL (#</w:delText>
        </w:r>
        <w:r w:rsidRPr="00920004" w:rsidDel="009F57D7">
          <w:rPr>
            <w:u w:val="single"/>
            <w:lang w:val="fr-FR"/>
            <w:rPrChange w:id="46101" w:author="phuong vu" w:date="2018-11-30T22:36:00Z">
              <w:rPr>
                <w:u w:val="single"/>
                <w:lang w:val="fr-FR"/>
              </w:rPr>
            </w:rPrChange>
          </w:rPr>
          <w:delText>ID</w:delText>
        </w:r>
        <w:r w:rsidRPr="00920004" w:rsidDel="009F57D7">
          <w:rPr>
            <w:lang w:val="fr-FR"/>
            <w:rPrChange w:id="46102" w:author="phuong vu" w:date="2018-11-30T22:36:00Z">
              <w:rPr>
                <w:lang w:val="fr-FR"/>
              </w:rPr>
            </w:rPrChange>
          </w:rPr>
          <w:delText>, MATERIAL_NAME, STATUS)</w:delText>
        </w:r>
      </w:del>
    </w:p>
    <w:p w14:paraId="7C4D5553" w14:textId="1751B0B0" w:rsidR="00C51F17" w:rsidRPr="00920004" w:rsidDel="009F57D7" w:rsidRDefault="00C51F17" w:rsidP="00BD0851">
      <w:pPr>
        <w:pStyle w:val="Style1"/>
        <w:spacing w:before="240" w:line="0" w:lineRule="atLeast"/>
        <w:rPr>
          <w:del w:id="46103" w:author="phuong vu" w:date="2018-11-15T18:18:00Z"/>
          <w:lang w:val="fr-FR"/>
          <w:rPrChange w:id="46104" w:author="phuong vu" w:date="2018-11-30T22:36:00Z">
            <w:rPr>
              <w:del w:id="46105" w:author="phuong vu" w:date="2018-11-15T18:18:00Z"/>
              <w:lang w:val="fr-FR"/>
            </w:rPr>
          </w:rPrChange>
        </w:rPr>
        <w:pPrChange w:id="46106" w:author="phuong vu" w:date="2018-11-30T14:16:00Z">
          <w:pPr>
            <w:pStyle w:val="ListParagraph"/>
            <w:numPr>
              <w:numId w:val="44"/>
            </w:numPr>
            <w:ind w:hanging="360"/>
          </w:pPr>
        </w:pPrChange>
      </w:pPr>
      <w:del w:id="46107" w:author="phuong vu" w:date="2018-11-15T18:18:00Z">
        <w:r w:rsidRPr="00920004" w:rsidDel="009F57D7">
          <w:rPr>
            <w:lang w:val="fr-FR"/>
            <w:rPrChange w:id="46108" w:author="phuong vu" w:date="2018-11-30T22:36:00Z">
              <w:rPr>
                <w:lang w:val="fr-FR"/>
              </w:rPr>
            </w:rPrChange>
          </w:rPr>
          <w:delText>COLOR_GROUP (#</w:delText>
        </w:r>
        <w:r w:rsidRPr="00920004" w:rsidDel="009F57D7">
          <w:rPr>
            <w:u w:val="single"/>
            <w:lang w:val="fr-FR"/>
            <w:rPrChange w:id="46109" w:author="phuong vu" w:date="2018-11-30T22:36:00Z">
              <w:rPr>
                <w:u w:val="single"/>
                <w:lang w:val="fr-FR"/>
              </w:rPr>
            </w:rPrChange>
          </w:rPr>
          <w:delText>ID</w:delText>
        </w:r>
        <w:r w:rsidRPr="00920004" w:rsidDel="009F57D7">
          <w:rPr>
            <w:lang w:val="fr-FR"/>
            <w:rPrChange w:id="46110" w:author="phuong vu" w:date="2018-11-30T22:36:00Z">
              <w:rPr>
                <w:lang w:val="fr-FR"/>
              </w:rPr>
            </w:rPrChange>
          </w:rPr>
          <w:delText>, COLOR_GROUP_NAME, STATUS)</w:delText>
        </w:r>
      </w:del>
    </w:p>
    <w:p w14:paraId="3DCF5A0C" w14:textId="2C055C55" w:rsidR="00C51F17" w:rsidRPr="00920004" w:rsidDel="009F57D7" w:rsidRDefault="00C51F17" w:rsidP="00BD0851">
      <w:pPr>
        <w:pStyle w:val="Style1"/>
        <w:spacing w:before="240" w:line="0" w:lineRule="atLeast"/>
        <w:rPr>
          <w:del w:id="46111" w:author="phuong vu" w:date="2018-11-15T18:18:00Z"/>
          <w:lang w:val="fr-FR"/>
          <w:rPrChange w:id="46112" w:author="phuong vu" w:date="2018-11-30T22:36:00Z">
            <w:rPr>
              <w:del w:id="46113" w:author="phuong vu" w:date="2018-11-15T18:18:00Z"/>
              <w:lang w:val="fr-FR"/>
            </w:rPr>
          </w:rPrChange>
        </w:rPr>
        <w:pPrChange w:id="46114" w:author="phuong vu" w:date="2018-11-30T14:16:00Z">
          <w:pPr>
            <w:pStyle w:val="ListParagraph"/>
            <w:numPr>
              <w:numId w:val="44"/>
            </w:numPr>
            <w:ind w:hanging="360"/>
          </w:pPr>
        </w:pPrChange>
      </w:pPr>
      <w:del w:id="46115" w:author="phuong vu" w:date="2018-11-15T18:18:00Z">
        <w:r w:rsidRPr="00920004" w:rsidDel="009F57D7">
          <w:rPr>
            <w:lang w:val="fr-FR"/>
            <w:rPrChange w:id="46116" w:author="phuong vu" w:date="2018-11-30T22:36:00Z">
              <w:rPr>
                <w:lang w:val="fr-FR"/>
              </w:rPr>
            </w:rPrChange>
          </w:rPr>
          <w:delText>COLOR (#</w:delText>
        </w:r>
        <w:r w:rsidRPr="00920004" w:rsidDel="009F57D7">
          <w:rPr>
            <w:u w:val="single"/>
            <w:lang w:val="fr-FR"/>
            <w:rPrChange w:id="46117" w:author="phuong vu" w:date="2018-11-30T22:36:00Z">
              <w:rPr>
                <w:u w:val="single"/>
                <w:lang w:val="fr-FR"/>
              </w:rPr>
            </w:rPrChange>
          </w:rPr>
          <w:delText>ID</w:delText>
        </w:r>
        <w:r w:rsidRPr="00920004" w:rsidDel="009F57D7">
          <w:rPr>
            <w:lang w:val="fr-FR"/>
            <w:rPrChange w:id="46118" w:author="phuong vu" w:date="2018-11-30T22:36:00Z">
              <w:rPr>
                <w:lang w:val="fr-FR"/>
              </w:rPr>
            </w:rPrChange>
          </w:rPr>
          <w:delText>, COLOR_NAME, COLOR_GROUP_ID, STATUS)</w:delText>
        </w:r>
      </w:del>
    </w:p>
    <w:p w14:paraId="56BE52CD" w14:textId="272D85F4" w:rsidR="00C51F17" w:rsidRPr="00920004" w:rsidDel="009F57D7" w:rsidRDefault="00C51F17" w:rsidP="00BD0851">
      <w:pPr>
        <w:pStyle w:val="Style1"/>
        <w:spacing w:before="240" w:line="0" w:lineRule="atLeast"/>
        <w:rPr>
          <w:del w:id="46119" w:author="phuong vu" w:date="2018-11-15T18:18:00Z"/>
          <w:rPrChange w:id="46120" w:author="phuong vu" w:date="2018-11-30T22:36:00Z">
            <w:rPr>
              <w:del w:id="46121" w:author="phuong vu" w:date="2018-11-15T18:18:00Z"/>
            </w:rPr>
          </w:rPrChange>
        </w:rPr>
        <w:pPrChange w:id="46122" w:author="phuong vu" w:date="2018-11-30T14:16:00Z">
          <w:pPr>
            <w:pStyle w:val="ListParagraph"/>
            <w:numPr>
              <w:numId w:val="44"/>
            </w:numPr>
            <w:ind w:hanging="360"/>
          </w:pPr>
        </w:pPrChange>
      </w:pPr>
      <w:del w:id="46123" w:author="phuong vu" w:date="2018-11-15T18:18:00Z">
        <w:r w:rsidRPr="00920004" w:rsidDel="009F57D7">
          <w:rPr>
            <w:rPrChange w:id="46124" w:author="phuong vu" w:date="2018-11-30T22:36:00Z">
              <w:rPr/>
            </w:rPrChange>
          </w:rPr>
          <w:delText>CUSTOMER_ORDER (#</w:delText>
        </w:r>
        <w:r w:rsidRPr="00920004" w:rsidDel="009F57D7">
          <w:rPr>
            <w:u w:val="single"/>
            <w:rPrChange w:id="46125" w:author="phuong vu" w:date="2018-11-30T22:36:00Z">
              <w:rPr>
                <w:u w:val="single"/>
              </w:rPr>
            </w:rPrChange>
          </w:rPr>
          <w:delText>ID</w:delText>
        </w:r>
        <w:r w:rsidRPr="00920004" w:rsidDel="009F57D7">
          <w:rPr>
            <w:rPrChange w:id="46126" w:author="phuong vu" w:date="2018-11-30T22:36:00Z">
              <w:rPr/>
            </w:rPrChange>
          </w:rPr>
          <w:delText xml:space="preserve">, </w:delText>
        </w:r>
        <w:r w:rsidRPr="00920004" w:rsidDel="009F57D7">
          <w:rPr>
            <w:rPrChange w:id="46127" w:author="phuong vu" w:date="2018-11-30T22:36:00Z">
              <w:rPr>
                <w:i/>
              </w:rPr>
            </w:rPrChange>
          </w:rPr>
          <w:delText xml:space="preserve">CUSTOMER_ID, BRANCH_ID, PICK_UP_TIME_ID, DELIVERY_TIME_ID, </w:delText>
        </w:r>
        <w:r w:rsidRPr="00920004" w:rsidDel="009F57D7">
          <w:rPr>
            <w:rPrChange w:id="46128" w:author="phuong vu" w:date="2018-11-30T22:36:00Z">
              <w:rPr/>
            </w:rPrChange>
          </w:rPr>
          <w:delText xml:space="preserve">PICK_UP_DATE, DELIVERY_DATE, PICK_UP_PLACE, DELIVERY_PLACE, </w:delText>
        </w:r>
        <w:r w:rsidRPr="00920004" w:rsidDel="009F57D7">
          <w:rPr>
            <w:rPrChange w:id="46129" w:author="phuong vu" w:date="2018-11-30T22:36:00Z">
              <w:rPr>
                <w:i/>
              </w:rPr>
            </w:rPrChange>
          </w:rPr>
          <w:delText xml:space="preserve">CREATE_DATE, </w:delText>
        </w:r>
        <w:r w:rsidRPr="00920004" w:rsidDel="009F57D7">
          <w:rPr>
            <w:rPrChange w:id="46130" w:author="phuong vu" w:date="2018-11-30T22:36:00Z">
              <w:rPr/>
            </w:rPrChange>
          </w:rPr>
          <w:delText>STATUS)</w:delText>
        </w:r>
      </w:del>
    </w:p>
    <w:p w14:paraId="5E7B7782" w14:textId="61AB16FC" w:rsidR="00C51F17" w:rsidRPr="00920004" w:rsidDel="009F57D7" w:rsidRDefault="00C51F17" w:rsidP="00BD0851">
      <w:pPr>
        <w:pStyle w:val="Style1"/>
        <w:spacing w:before="240" w:line="0" w:lineRule="atLeast"/>
        <w:rPr>
          <w:del w:id="46131" w:author="phuong vu" w:date="2018-11-15T18:18:00Z"/>
          <w:rPrChange w:id="46132" w:author="phuong vu" w:date="2018-11-30T22:36:00Z">
            <w:rPr>
              <w:del w:id="46133" w:author="phuong vu" w:date="2018-11-15T18:18:00Z"/>
            </w:rPr>
          </w:rPrChange>
        </w:rPr>
        <w:pPrChange w:id="46134" w:author="phuong vu" w:date="2018-11-30T14:16:00Z">
          <w:pPr>
            <w:pStyle w:val="ListParagraph"/>
            <w:numPr>
              <w:numId w:val="44"/>
            </w:numPr>
            <w:ind w:hanging="360"/>
          </w:pPr>
        </w:pPrChange>
      </w:pPr>
      <w:del w:id="46135" w:author="phuong vu" w:date="2018-11-15T18:18:00Z">
        <w:r w:rsidRPr="00920004" w:rsidDel="009F57D7">
          <w:rPr>
            <w:rPrChange w:id="46136" w:author="phuong vu" w:date="2018-11-30T22:36:00Z">
              <w:rPr/>
            </w:rPrChange>
          </w:rPr>
          <w:delText>CUSTOMER (#</w:delText>
        </w:r>
        <w:r w:rsidRPr="00920004" w:rsidDel="009F57D7">
          <w:rPr>
            <w:u w:val="single"/>
            <w:rPrChange w:id="46137" w:author="phuong vu" w:date="2018-11-30T22:36:00Z">
              <w:rPr>
                <w:u w:val="single"/>
              </w:rPr>
            </w:rPrChange>
          </w:rPr>
          <w:delText>ID</w:delText>
        </w:r>
        <w:r w:rsidRPr="00920004" w:rsidDel="009F57D7">
          <w:rPr>
            <w:rPrChange w:id="46138" w:author="phuong vu" w:date="2018-11-30T22:36:00Z">
              <w:rPr/>
            </w:rPrChange>
          </w:rPr>
          <w:delText xml:space="preserve">, FULL_NAME, EMAIL, PASSWORD, GENDER, ADDRESS, PHONE, STATUS, </w:delText>
        </w:r>
        <w:r w:rsidRPr="00920004" w:rsidDel="009F57D7">
          <w:rPr>
            <w:rPrChange w:id="46139" w:author="phuong vu" w:date="2018-11-30T22:36:00Z">
              <w:rPr>
                <w:i/>
              </w:rPr>
            </w:rPrChange>
          </w:rPr>
          <w:delText>CUSTOMER_AVATAR</w:delText>
        </w:r>
        <w:r w:rsidRPr="00920004" w:rsidDel="009F57D7">
          <w:rPr>
            <w:rPrChange w:id="46140" w:author="phuong vu" w:date="2018-11-30T22:36:00Z">
              <w:rPr/>
            </w:rPrChange>
          </w:rPr>
          <w:delText>)</w:delText>
        </w:r>
      </w:del>
    </w:p>
    <w:p w14:paraId="41A4ABCA" w14:textId="73104751" w:rsidR="00C51F17" w:rsidRPr="00920004" w:rsidDel="009F57D7" w:rsidRDefault="00C51F17" w:rsidP="00BD0851">
      <w:pPr>
        <w:pStyle w:val="Style1"/>
        <w:spacing w:before="240" w:line="0" w:lineRule="atLeast"/>
        <w:rPr>
          <w:del w:id="46141" w:author="phuong vu" w:date="2018-11-15T18:18:00Z"/>
          <w:rPrChange w:id="46142" w:author="phuong vu" w:date="2018-11-30T22:36:00Z">
            <w:rPr>
              <w:del w:id="46143" w:author="phuong vu" w:date="2018-11-15T18:18:00Z"/>
            </w:rPr>
          </w:rPrChange>
        </w:rPr>
        <w:pPrChange w:id="46144" w:author="phuong vu" w:date="2018-11-30T14:16:00Z">
          <w:pPr>
            <w:pStyle w:val="ListParagraph"/>
            <w:numPr>
              <w:numId w:val="44"/>
            </w:numPr>
            <w:ind w:hanging="360"/>
          </w:pPr>
        </w:pPrChange>
      </w:pPr>
      <w:del w:id="46145" w:author="phuong vu" w:date="2018-11-15T18:18:00Z">
        <w:r w:rsidRPr="00920004" w:rsidDel="009F57D7">
          <w:rPr>
            <w:rPrChange w:id="46146" w:author="phuong vu" w:date="2018-11-30T22:36:00Z">
              <w:rPr/>
            </w:rPrChange>
          </w:rPr>
          <w:delText>ORDER_DETAIL (</w:delText>
        </w:r>
        <w:r w:rsidRPr="00920004" w:rsidDel="009F57D7">
          <w:rPr>
            <w:u w:val="single"/>
            <w:rPrChange w:id="46147" w:author="phuong vu" w:date="2018-11-30T22:36:00Z">
              <w:rPr>
                <w:u w:val="single"/>
              </w:rPr>
            </w:rPrChange>
          </w:rPr>
          <w:delText>#ID</w:delText>
        </w:r>
        <w:r w:rsidRPr="00920004" w:rsidDel="009F57D7">
          <w:rPr>
            <w:rPrChange w:id="46148" w:author="phuong vu" w:date="2018-11-30T22:36:00Z">
              <w:rPr/>
            </w:rPrChange>
          </w:rPr>
          <w:delText xml:space="preserve">, </w:delText>
        </w:r>
        <w:r w:rsidRPr="00920004" w:rsidDel="009F57D7">
          <w:rPr>
            <w:rPrChange w:id="46149" w:author="phuong vu" w:date="2018-11-30T22:36:00Z">
              <w:rPr>
                <w:i/>
              </w:rPr>
            </w:rPrChange>
          </w:rPr>
          <w:delText>ORDER_ID, SERVICE_TYPE_ID, UNIT_IDD, LABEL_ID, COLOR_ID, PRODUCT_ID, MATERIAL_ID, UNIT_PRICE,</w:delText>
        </w:r>
        <w:r w:rsidRPr="00920004" w:rsidDel="009F57D7">
          <w:rPr>
            <w:rPrChange w:id="46150" w:author="phuong vu" w:date="2018-11-30T22:36:00Z">
              <w:rPr/>
            </w:rPrChange>
          </w:rPr>
          <w:delText xml:space="preserve"> AMOUNT, NOTE, STATUS</w:delText>
        </w:r>
        <w:r w:rsidRPr="00920004" w:rsidDel="009F57D7">
          <w:rPr>
            <w:u w:val="single"/>
            <w:rPrChange w:id="46151" w:author="phuong vu" w:date="2018-11-30T22:36:00Z">
              <w:rPr>
                <w:u w:val="single"/>
              </w:rPr>
            </w:rPrChange>
          </w:rPr>
          <w:delText>)</w:delText>
        </w:r>
      </w:del>
    </w:p>
    <w:p w14:paraId="655F3DFF" w14:textId="4345FBF0" w:rsidR="00C51F17" w:rsidRPr="00920004" w:rsidDel="009F57D7" w:rsidRDefault="00C51F17" w:rsidP="00BD0851">
      <w:pPr>
        <w:pStyle w:val="Style1"/>
        <w:spacing w:before="240" w:line="0" w:lineRule="atLeast"/>
        <w:rPr>
          <w:del w:id="46152" w:author="phuong vu" w:date="2018-11-15T18:18:00Z"/>
          <w:rPrChange w:id="46153" w:author="phuong vu" w:date="2018-11-30T22:36:00Z">
            <w:rPr>
              <w:del w:id="46154" w:author="phuong vu" w:date="2018-11-15T18:18:00Z"/>
            </w:rPr>
          </w:rPrChange>
        </w:rPr>
        <w:pPrChange w:id="46155" w:author="phuong vu" w:date="2018-11-30T14:16:00Z">
          <w:pPr>
            <w:pStyle w:val="ListParagraph"/>
            <w:numPr>
              <w:numId w:val="44"/>
            </w:numPr>
            <w:ind w:hanging="360"/>
          </w:pPr>
        </w:pPrChange>
      </w:pPr>
      <w:del w:id="46156" w:author="phuong vu" w:date="2018-11-15T18:18:00Z">
        <w:r w:rsidRPr="00920004" w:rsidDel="009F57D7">
          <w:rPr>
            <w:rPrChange w:id="46157" w:author="phuong vu" w:date="2018-11-30T22:36:00Z">
              <w:rPr/>
            </w:rPrChange>
          </w:rPr>
          <w:delText>UNIT_PRICE (#</w:delText>
        </w:r>
        <w:r w:rsidRPr="00920004" w:rsidDel="009F57D7">
          <w:rPr>
            <w:u w:val="single"/>
            <w:rPrChange w:id="46158" w:author="phuong vu" w:date="2018-11-30T22:36:00Z">
              <w:rPr>
                <w:u w:val="single"/>
              </w:rPr>
            </w:rPrChange>
          </w:rPr>
          <w:delText>ID</w:delText>
        </w:r>
        <w:r w:rsidRPr="00920004" w:rsidDel="009F57D7">
          <w:rPr>
            <w:rPrChange w:id="46159" w:author="phuong vu" w:date="2018-11-30T22:36:00Z">
              <w:rPr/>
            </w:rPrChange>
          </w:rPr>
          <w:delText>, #</w:delText>
        </w:r>
        <w:r w:rsidRPr="00920004" w:rsidDel="009F57D7">
          <w:rPr>
            <w:u w:val="single"/>
            <w:rPrChange w:id="46160" w:author="phuong vu" w:date="2018-11-30T22:36:00Z">
              <w:rPr>
                <w:u w:val="single"/>
              </w:rPr>
            </w:rPrChange>
          </w:rPr>
          <w:delText>PRODUCT_ID</w:delText>
        </w:r>
        <w:r w:rsidRPr="00920004" w:rsidDel="009F57D7">
          <w:rPr>
            <w:rPrChange w:id="46161" w:author="phuong vu" w:date="2018-11-30T22:36:00Z">
              <w:rPr/>
            </w:rPrChange>
          </w:rPr>
          <w:delText>, #</w:delText>
        </w:r>
        <w:r w:rsidRPr="00920004" w:rsidDel="009F57D7">
          <w:rPr>
            <w:u w:val="single"/>
            <w:rPrChange w:id="46162" w:author="phuong vu" w:date="2018-11-30T22:36:00Z">
              <w:rPr>
                <w:u w:val="single"/>
              </w:rPr>
            </w:rPrChange>
          </w:rPr>
          <w:delText>SERVICE_TYPE_ID</w:delText>
        </w:r>
        <w:r w:rsidRPr="00920004" w:rsidDel="009F57D7">
          <w:rPr>
            <w:rPrChange w:id="46163" w:author="phuong vu" w:date="2018-11-30T22:36:00Z">
              <w:rPr/>
            </w:rPrChange>
          </w:rPr>
          <w:delText>, #</w:delText>
        </w:r>
        <w:r w:rsidRPr="00920004" w:rsidDel="009F57D7">
          <w:rPr>
            <w:u w:val="single"/>
            <w:rPrChange w:id="46164" w:author="phuong vu" w:date="2018-11-30T22:36:00Z">
              <w:rPr>
                <w:u w:val="single"/>
              </w:rPr>
            </w:rPrChange>
          </w:rPr>
          <w:delText>UNIT_ID</w:delText>
        </w:r>
        <w:r w:rsidRPr="00920004" w:rsidDel="009F57D7">
          <w:rPr>
            <w:rPrChange w:id="46165" w:author="phuong vu" w:date="2018-11-30T22:36:00Z">
              <w:rPr/>
            </w:rPrChange>
          </w:rPr>
          <w:delText>, APPLY_DATE, PRICE, STATUS)</w:delText>
        </w:r>
      </w:del>
    </w:p>
    <w:p w14:paraId="11DA42C5" w14:textId="162861DD" w:rsidR="00C51F17" w:rsidRPr="00920004" w:rsidDel="009F57D7" w:rsidRDefault="00C51F17" w:rsidP="00BD0851">
      <w:pPr>
        <w:pStyle w:val="Style1"/>
        <w:spacing w:before="240" w:line="0" w:lineRule="atLeast"/>
        <w:rPr>
          <w:del w:id="46166" w:author="phuong vu" w:date="2018-11-15T18:18:00Z"/>
          <w:rPrChange w:id="46167" w:author="phuong vu" w:date="2018-11-30T22:36:00Z">
            <w:rPr>
              <w:del w:id="46168" w:author="phuong vu" w:date="2018-11-15T18:18:00Z"/>
            </w:rPr>
          </w:rPrChange>
        </w:rPr>
        <w:pPrChange w:id="46169" w:author="phuong vu" w:date="2018-11-30T14:16:00Z">
          <w:pPr>
            <w:pStyle w:val="ListParagraph"/>
            <w:numPr>
              <w:numId w:val="44"/>
            </w:numPr>
            <w:ind w:hanging="360"/>
          </w:pPr>
        </w:pPrChange>
      </w:pPr>
      <w:del w:id="46170" w:author="phuong vu" w:date="2018-11-15T18:18:00Z">
        <w:r w:rsidRPr="00920004" w:rsidDel="009F57D7">
          <w:rPr>
            <w:rPrChange w:id="46171" w:author="phuong vu" w:date="2018-11-30T22:36:00Z">
              <w:rPr/>
            </w:rPrChange>
          </w:rPr>
          <w:delText>BILL (</w:delText>
        </w:r>
        <w:r w:rsidRPr="00920004" w:rsidDel="009F57D7">
          <w:rPr>
            <w:u w:val="single"/>
            <w:rPrChange w:id="46172" w:author="phuong vu" w:date="2018-11-30T22:36:00Z">
              <w:rPr>
                <w:u w:val="single"/>
              </w:rPr>
            </w:rPrChange>
          </w:rPr>
          <w:delText xml:space="preserve">#ID, </w:delText>
        </w:r>
        <w:r w:rsidRPr="00920004" w:rsidDel="009F57D7">
          <w:rPr>
            <w:rPrChange w:id="46173" w:author="phuong vu" w:date="2018-11-30T22:36:00Z">
              <w:rPr>
                <w:i/>
              </w:rPr>
            </w:rPrChange>
          </w:rPr>
          <w:delText>RECEIPT_ID</w:delText>
        </w:r>
        <w:r w:rsidRPr="00920004" w:rsidDel="009F57D7">
          <w:rPr>
            <w:rPrChange w:id="46174" w:author="phuong vu" w:date="2018-11-30T22:36:00Z">
              <w:rPr/>
            </w:rPrChange>
          </w:rPr>
          <w:delText xml:space="preserve">, </w:delText>
        </w:r>
        <w:r w:rsidRPr="00920004" w:rsidDel="009F57D7">
          <w:rPr>
            <w:rPrChange w:id="46175" w:author="phuong vu" w:date="2018-11-30T22:36:00Z">
              <w:rPr>
                <w:i/>
              </w:rPr>
            </w:rPrChange>
          </w:rPr>
          <w:delText>CREATE_BY</w:delText>
        </w:r>
        <w:r w:rsidRPr="00920004" w:rsidDel="009F57D7">
          <w:rPr>
            <w:rPrChange w:id="46176" w:author="phuong vu" w:date="2018-11-30T22:36:00Z">
              <w:rPr/>
            </w:rPrChange>
          </w:rPr>
          <w:delText xml:space="preserve">, </w:delText>
        </w:r>
        <w:r w:rsidRPr="00920004" w:rsidDel="009F57D7">
          <w:rPr>
            <w:rPrChange w:id="46177" w:author="phuong vu" w:date="2018-11-30T22:36:00Z">
              <w:rPr>
                <w:i/>
              </w:rPr>
            </w:rPrChange>
          </w:rPr>
          <w:delText>CREATE_DATE</w:delText>
        </w:r>
        <w:r w:rsidRPr="00920004" w:rsidDel="009F57D7">
          <w:rPr>
            <w:rPrChange w:id="46178" w:author="phuong vu" w:date="2018-11-30T22:36:00Z">
              <w:rPr/>
            </w:rPrChange>
          </w:rPr>
          <w:delText>, STATUS)</w:delText>
        </w:r>
      </w:del>
    </w:p>
    <w:p w14:paraId="7D403EF4" w14:textId="44DE71C1" w:rsidR="00C51F17" w:rsidRPr="00920004" w:rsidDel="009F57D7" w:rsidRDefault="00C51F17" w:rsidP="00BD0851">
      <w:pPr>
        <w:pStyle w:val="Style1"/>
        <w:spacing w:before="240" w:line="0" w:lineRule="atLeast"/>
        <w:rPr>
          <w:del w:id="46179" w:author="phuong vu" w:date="2018-11-15T18:18:00Z"/>
          <w:rPrChange w:id="46180" w:author="phuong vu" w:date="2018-11-30T22:36:00Z">
            <w:rPr>
              <w:del w:id="46181" w:author="phuong vu" w:date="2018-11-15T18:18:00Z"/>
            </w:rPr>
          </w:rPrChange>
        </w:rPr>
        <w:pPrChange w:id="46182" w:author="phuong vu" w:date="2018-11-30T14:16:00Z">
          <w:pPr>
            <w:pStyle w:val="ListParagraph"/>
            <w:numPr>
              <w:numId w:val="44"/>
            </w:numPr>
            <w:ind w:hanging="360"/>
          </w:pPr>
        </w:pPrChange>
      </w:pPr>
      <w:del w:id="46183" w:author="phuong vu" w:date="2018-11-15T18:18:00Z">
        <w:r w:rsidRPr="00920004" w:rsidDel="009F57D7">
          <w:rPr>
            <w:rPrChange w:id="46184" w:author="phuong vu" w:date="2018-11-30T22:36:00Z">
              <w:rPr/>
            </w:rPrChange>
          </w:rPr>
          <w:delText>BIL_DETAIL (</w:delText>
        </w:r>
        <w:r w:rsidRPr="00920004" w:rsidDel="009F57D7">
          <w:rPr>
            <w:u w:val="single"/>
            <w:rPrChange w:id="46185" w:author="phuong vu" w:date="2018-11-30T22:36:00Z">
              <w:rPr>
                <w:u w:val="single"/>
              </w:rPr>
            </w:rPrChange>
          </w:rPr>
          <w:delText>#ID</w:delText>
        </w:r>
        <w:r w:rsidRPr="00920004" w:rsidDel="009F57D7">
          <w:rPr>
            <w:rPrChange w:id="46186" w:author="phuong vu" w:date="2018-11-30T22:36:00Z">
              <w:rPr/>
            </w:rPrChange>
          </w:rPr>
          <w:delText xml:space="preserve">, BILL_ID, </w:delText>
        </w:r>
        <w:r w:rsidRPr="00920004" w:rsidDel="009F57D7">
          <w:rPr>
            <w:rPrChange w:id="46187" w:author="phuong vu" w:date="2018-11-30T22:36:00Z">
              <w:rPr>
                <w:i/>
              </w:rPr>
            </w:rPrChange>
          </w:rPr>
          <w:delText xml:space="preserve">SERVICE_TYPE_ID, UNIT_IDD, LABEL_ID, COLOR_ID, PRODUCT_ID, MATERIAL_ID, UNIT_PRICE, </w:delText>
        </w:r>
        <w:r w:rsidRPr="00920004" w:rsidDel="009F57D7">
          <w:rPr>
            <w:rPrChange w:id="46188" w:author="phuong vu" w:date="2018-11-30T22:36:00Z">
              <w:rPr/>
            </w:rPrChange>
          </w:rPr>
          <w:delText>AMOUNT, STATUS)</w:delText>
        </w:r>
      </w:del>
    </w:p>
    <w:p w14:paraId="24BC0A1B" w14:textId="26D72906" w:rsidR="00C51F17" w:rsidRPr="00920004" w:rsidDel="009F57D7" w:rsidRDefault="00C51F17" w:rsidP="00BD0851">
      <w:pPr>
        <w:pStyle w:val="Style1"/>
        <w:spacing w:before="240" w:line="0" w:lineRule="atLeast"/>
        <w:rPr>
          <w:del w:id="46189" w:author="phuong vu" w:date="2018-11-15T18:18:00Z"/>
          <w:rPrChange w:id="46190" w:author="phuong vu" w:date="2018-11-30T22:36:00Z">
            <w:rPr>
              <w:del w:id="46191" w:author="phuong vu" w:date="2018-11-15T18:18:00Z"/>
            </w:rPr>
          </w:rPrChange>
        </w:rPr>
        <w:pPrChange w:id="46192" w:author="phuong vu" w:date="2018-11-30T14:16:00Z">
          <w:pPr>
            <w:pStyle w:val="ListParagraph"/>
            <w:numPr>
              <w:numId w:val="44"/>
            </w:numPr>
            <w:ind w:hanging="360"/>
          </w:pPr>
        </w:pPrChange>
      </w:pPr>
      <w:del w:id="46193" w:author="phuong vu" w:date="2018-11-15T18:18:00Z">
        <w:r w:rsidRPr="00920004" w:rsidDel="009F57D7">
          <w:rPr>
            <w:rPrChange w:id="46194" w:author="phuong vu" w:date="2018-11-30T22:36:00Z">
              <w:rPr/>
            </w:rPrChange>
          </w:rPr>
          <w:delText>RECEIPT (</w:delText>
        </w:r>
        <w:r w:rsidRPr="00920004" w:rsidDel="009F57D7">
          <w:rPr>
            <w:u w:val="single"/>
            <w:rPrChange w:id="46195" w:author="phuong vu" w:date="2018-11-30T22:36:00Z">
              <w:rPr>
                <w:u w:val="single"/>
              </w:rPr>
            </w:rPrChange>
          </w:rPr>
          <w:delText>#ID, ORDER_ID</w:delText>
        </w:r>
        <w:r w:rsidRPr="00920004" w:rsidDel="009F57D7">
          <w:rPr>
            <w:rPrChange w:id="46196" w:author="phuong vu" w:date="2018-11-30T22:36:00Z">
              <w:rPr/>
            </w:rPrChange>
          </w:rPr>
          <w:delText xml:space="preserve">, PICK_UP_TIME, DELIVERY_TIME, PICK_UP_DATE, DELIVERY_DATE, PICK_UP_PLACE, DELIVERY_PLACE, </w:delText>
        </w:r>
        <w:r w:rsidRPr="00920004" w:rsidDel="009F57D7">
          <w:rPr>
            <w:rPrChange w:id="46197" w:author="phuong vu" w:date="2018-11-30T22:36:00Z">
              <w:rPr>
                <w:i/>
              </w:rPr>
            </w:rPrChange>
          </w:rPr>
          <w:delText>STAFF_PICK_UP, STAFF_DELIVERY</w:delText>
        </w:r>
        <w:r w:rsidRPr="00920004" w:rsidDel="009F57D7">
          <w:rPr>
            <w:rPrChange w:id="46198" w:author="phuong vu" w:date="2018-11-30T22:36:00Z">
              <w:rPr/>
            </w:rPrChange>
          </w:rPr>
          <w:delText>)</w:delText>
        </w:r>
      </w:del>
    </w:p>
    <w:p w14:paraId="5CDC8433" w14:textId="3C0C7BB2" w:rsidR="00C51F17" w:rsidRPr="00920004" w:rsidDel="009F57D7" w:rsidRDefault="00C51F17" w:rsidP="00BD0851">
      <w:pPr>
        <w:pStyle w:val="Style1"/>
        <w:spacing w:before="240" w:line="0" w:lineRule="atLeast"/>
        <w:rPr>
          <w:del w:id="46199" w:author="phuong vu" w:date="2018-11-15T18:18:00Z"/>
          <w:rPrChange w:id="46200" w:author="phuong vu" w:date="2018-11-30T22:36:00Z">
            <w:rPr>
              <w:del w:id="46201" w:author="phuong vu" w:date="2018-11-15T18:18:00Z"/>
            </w:rPr>
          </w:rPrChange>
        </w:rPr>
        <w:pPrChange w:id="46202" w:author="phuong vu" w:date="2018-11-30T14:16:00Z">
          <w:pPr>
            <w:pStyle w:val="ListParagraph"/>
            <w:numPr>
              <w:numId w:val="44"/>
            </w:numPr>
            <w:ind w:hanging="360"/>
          </w:pPr>
        </w:pPrChange>
      </w:pPr>
      <w:del w:id="46203" w:author="phuong vu" w:date="2018-11-15T18:18:00Z">
        <w:r w:rsidRPr="00920004" w:rsidDel="009F57D7">
          <w:rPr>
            <w:rPrChange w:id="46204" w:author="phuong vu" w:date="2018-11-30T22:36:00Z">
              <w:rPr/>
            </w:rPrChange>
          </w:rPr>
          <w:delText>RECEIPT_DETAIL (</w:delText>
        </w:r>
        <w:r w:rsidRPr="00920004" w:rsidDel="009F57D7">
          <w:rPr>
            <w:u w:val="single"/>
            <w:rPrChange w:id="46205" w:author="phuong vu" w:date="2018-11-30T22:36:00Z">
              <w:rPr>
                <w:u w:val="single"/>
              </w:rPr>
            </w:rPrChange>
          </w:rPr>
          <w:delText>#ID</w:delText>
        </w:r>
        <w:r w:rsidRPr="00920004" w:rsidDel="009F57D7">
          <w:rPr>
            <w:rPrChange w:id="46206" w:author="phuong vu" w:date="2018-11-30T22:36:00Z">
              <w:rPr/>
            </w:rPrChange>
          </w:rPr>
          <w:delText xml:space="preserve">, </w:delText>
        </w:r>
        <w:r w:rsidRPr="00920004" w:rsidDel="009F57D7">
          <w:rPr>
            <w:rPrChange w:id="46207" w:author="phuong vu" w:date="2018-11-30T22:36:00Z">
              <w:rPr>
                <w:i/>
              </w:rPr>
            </w:rPrChange>
          </w:rPr>
          <w:delText>RECEIPT_ID</w:delText>
        </w:r>
        <w:r w:rsidRPr="00920004" w:rsidDel="009F57D7">
          <w:rPr>
            <w:rPrChange w:id="46208" w:author="phuong vu" w:date="2018-11-30T22:36:00Z">
              <w:rPr/>
            </w:rPrChange>
          </w:rPr>
          <w:delText xml:space="preserve">, </w:delText>
        </w:r>
        <w:r w:rsidRPr="00920004" w:rsidDel="009F57D7">
          <w:rPr>
            <w:rPrChange w:id="46209" w:author="phuong vu" w:date="2018-11-30T22:36:00Z">
              <w:rPr>
                <w:i/>
              </w:rPr>
            </w:rPrChange>
          </w:rPr>
          <w:delText xml:space="preserve">SERVICE_TYPE_ID, UNIT_IDD, LABEL_ID, COLOR_ID, PRODUCT_ID, MATERIAL_ID, UNIT_PRICE, </w:delText>
        </w:r>
        <w:r w:rsidRPr="00920004" w:rsidDel="009F57D7">
          <w:rPr>
            <w:rPrChange w:id="46210" w:author="phuong vu" w:date="2018-11-30T22:36:00Z">
              <w:rPr/>
            </w:rPrChange>
          </w:rPr>
          <w:delText>AMOUNT, STATUS)</w:delText>
        </w:r>
      </w:del>
    </w:p>
    <w:p w14:paraId="12C882EE" w14:textId="3BFCF1FD" w:rsidR="00C51F17" w:rsidRPr="00920004" w:rsidDel="009F57D7" w:rsidRDefault="00C51F17" w:rsidP="00BD0851">
      <w:pPr>
        <w:pStyle w:val="Style1"/>
        <w:spacing w:before="240" w:line="0" w:lineRule="atLeast"/>
        <w:rPr>
          <w:del w:id="46211" w:author="phuong vu" w:date="2018-11-15T18:18:00Z"/>
          <w:rPrChange w:id="46212" w:author="phuong vu" w:date="2018-11-30T22:36:00Z">
            <w:rPr>
              <w:del w:id="46213" w:author="phuong vu" w:date="2018-11-15T18:18:00Z"/>
              <w:i/>
            </w:rPr>
          </w:rPrChange>
        </w:rPr>
        <w:pPrChange w:id="46214" w:author="phuong vu" w:date="2018-11-30T14:16:00Z">
          <w:pPr>
            <w:pStyle w:val="ListParagraph"/>
            <w:numPr>
              <w:numId w:val="44"/>
            </w:numPr>
            <w:ind w:hanging="360"/>
          </w:pPr>
        </w:pPrChange>
      </w:pPr>
      <w:del w:id="46215" w:author="phuong vu" w:date="2018-11-15T18:18:00Z">
        <w:r w:rsidRPr="00920004" w:rsidDel="009F57D7">
          <w:rPr>
            <w:rPrChange w:id="46216" w:author="phuong vu" w:date="2018-11-30T22:36:00Z">
              <w:rPr/>
            </w:rPrChange>
          </w:rPr>
          <w:delText>STAFF (#</w:delText>
        </w:r>
        <w:r w:rsidRPr="00920004" w:rsidDel="009F57D7">
          <w:rPr>
            <w:u w:val="single"/>
            <w:rPrChange w:id="46217" w:author="phuong vu" w:date="2018-11-30T22:36:00Z">
              <w:rPr>
                <w:u w:val="single"/>
              </w:rPr>
            </w:rPrChange>
          </w:rPr>
          <w:delText>ID</w:delText>
        </w:r>
        <w:r w:rsidRPr="00920004" w:rsidDel="009F57D7">
          <w:rPr>
            <w:rPrChange w:id="46218" w:author="phuong vu" w:date="2018-11-30T22:36:00Z">
              <w:rPr/>
            </w:rPrChange>
          </w:rPr>
          <w:delText xml:space="preserve">, FULL_NAME, EMAIL, PASSWORD, GENDER, ADDRESS, PHONE, STATUS, </w:delText>
        </w:r>
        <w:r w:rsidRPr="00920004" w:rsidDel="009F57D7">
          <w:rPr>
            <w:rPrChange w:id="46219" w:author="phuong vu" w:date="2018-11-30T22:36:00Z">
              <w:rPr>
                <w:i/>
              </w:rPr>
            </w:rPrChange>
          </w:rPr>
          <w:delText>STAFF_AVATAR, STAFF_TYPE_ID</w:delText>
        </w:r>
        <w:r w:rsidRPr="00920004" w:rsidDel="009F57D7">
          <w:rPr>
            <w:rPrChange w:id="46220" w:author="phuong vu" w:date="2018-11-30T22:36:00Z">
              <w:rPr/>
            </w:rPrChange>
          </w:rPr>
          <w:delText>)</w:delText>
        </w:r>
      </w:del>
    </w:p>
    <w:p w14:paraId="3153953E" w14:textId="2C8CD6F7" w:rsidR="00C51F17" w:rsidRPr="00920004" w:rsidDel="009F57D7" w:rsidRDefault="00C51F17" w:rsidP="00BD0851">
      <w:pPr>
        <w:pStyle w:val="Style1"/>
        <w:spacing w:before="240" w:line="0" w:lineRule="atLeast"/>
        <w:rPr>
          <w:del w:id="46221" w:author="phuong vu" w:date="2018-11-15T18:18:00Z"/>
          <w:rPrChange w:id="46222" w:author="phuong vu" w:date="2018-11-30T22:36:00Z">
            <w:rPr>
              <w:del w:id="46223" w:author="phuong vu" w:date="2018-11-15T18:18:00Z"/>
            </w:rPr>
          </w:rPrChange>
        </w:rPr>
        <w:pPrChange w:id="46224" w:author="phuong vu" w:date="2018-11-30T14:16:00Z">
          <w:pPr>
            <w:pStyle w:val="ListParagraph"/>
            <w:numPr>
              <w:numId w:val="44"/>
            </w:numPr>
            <w:ind w:hanging="360"/>
          </w:pPr>
        </w:pPrChange>
      </w:pPr>
      <w:del w:id="46225" w:author="phuong vu" w:date="2018-11-15T18:18:00Z">
        <w:r w:rsidRPr="00920004" w:rsidDel="009F57D7">
          <w:rPr>
            <w:rPrChange w:id="46226" w:author="phuong vu" w:date="2018-11-30T22:36:00Z">
              <w:rPr/>
            </w:rPrChange>
          </w:rPr>
          <w:delText>STAFF_TYPE (</w:delText>
        </w:r>
        <w:r w:rsidRPr="00920004" w:rsidDel="009F57D7">
          <w:rPr>
            <w:u w:val="single"/>
            <w:rPrChange w:id="46227" w:author="phuong vu" w:date="2018-11-30T22:36:00Z">
              <w:rPr>
                <w:u w:val="single"/>
              </w:rPr>
            </w:rPrChange>
          </w:rPr>
          <w:delText>#ID</w:delText>
        </w:r>
        <w:r w:rsidRPr="00920004" w:rsidDel="009F57D7">
          <w:rPr>
            <w:rPrChange w:id="46228" w:author="phuong vu" w:date="2018-11-30T22:36:00Z">
              <w:rPr/>
            </w:rPrChange>
          </w:rPr>
          <w:delText>, STAFF_TYPE_NAME, STAFF_TYPE_CODE, STATUS)</w:delText>
        </w:r>
      </w:del>
    </w:p>
    <w:p w14:paraId="6E912883" w14:textId="386D3C45" w:rsidR="00C51F17" w:rsidRPr="00920004" w:rsidDel="009F57D7" w:rsidRDefault="00C51F17" w:rsidP="00BD0851">
      <w:pPr>
        <w:pStyle w:val="Style1"/>
        <w:spacing w:before="240" w:line="0" w:lineRule="atLeast"/>
        <w:rPr>
          <w:del w:id="46229" w:author="phuong vu" w:date="2018-11-15T18:18:00Z"/>
          <w:rPrChange w:id="46230" w:author="phuong vu" w:date="2018-11-30T22:36:00Z">
            <w:rPr>
              <w:del w:id="46231" w:author="phuong vu" w:date="2018-11-15T18:18:00Z"/>
            </w:rPr>
          </w:rPrChange>
        </w:rPr>
        <w:pPrChange w:id="46232" w:author="phuong vu" w:date="2018-11-30T14:16:00Z">
          <w:pPr>
            <w:pStyle w:val="ListParagraph"/>
            <w:numPr>
              <w:numId w:val="44"/>
            </w:numPr>
            <w:ind w:hanging="360"/>
          </w:pPr>
        </w:pPrChange>
      </w:pPr>
      <w:del w:id="46233" w:author="phuong vu" w:date="2018-11-15T18:18:00Z">
        <w:r w:rsidRPr="00920004" w:rsidDel="009F57D7">
          <w:rPr>
            <w:rPrChange w:id="46234" w:author="phuong vu" w:date="2018-11-30T22:36:00Z">
              <w:rPr/>
            </w:rPrChange>
          </w:rPr>
          <w:delText>BRANCH (</w:delText>
        </w:r>
        <w:r w:rsidRPr="00920004" w:rsidDel="009F57D7">
          <w:rPr>
            <w:u w:val="single"/>
            <w:rPrChange w:id="46235" w:author="phuong vu" w:date="2018-11-30T22:36:00Z">
              <w:rPr>
                <w:u w:val="single"/>
              </w:rPr>
            </w:rPrChange>
          </w:rPr>
          <w:delText>#ID</w:delText>
        </w:r>
        <w:r w:rsidRPr="00920004" w:rsidDel="009F57D7">
          <w:rPr>
            <w:rPrChange w:id="46236" w:author="phuong vu" w:date="2018-11-30T22:36:00Z">
              <w:rPr/>
            </w:rPrChange>
          </w:rPr>
          <w:delText xml:space="preserve">, BRANCH_NAME, ADDRESS, </w:delText>
        </w:r>
        <w:r w:rsidRPr="00920004" w:rsidDel="009F57D7">
          <w:rPr>
            <w:rPrChange w:id="46237" w:author="phuong vu" w:date="2018-11-30T22:36:00Z">
              <w:rPr>
                <w:i/>
              </w:rPr>
            </w:rPrChange>
          </w:rPr>
          <w:delText>BRANCH_AVATAR</w:delText>
        </w:r>
        <w:r w:rsidRPr="00920004" w:rsidDel="009F57D7">
          <w:rPr>
            <w:rPrChange w:id="46238" w:author="phuong vu" w:date="2018-11-30T22:36:00Z">
              <w:rPr/>
            </w:rPrChange>
          </w:rPr>
          <w:delText>, LATIDUTE, LONGTIDUTE, STATUS)</w:delText>
        </w:r>
      </w:del>
    </w:p>
    <w:p w14:paraId="51CC243F" w14:textId="6A1795AA" w:rsidR="00C51F17" w:rsidRPr="00920004" w:rsidDel="009F57D7" w:rsidRDefault="00C51F17" w:rsidP="00BD0851">
      <w:pPr>
        <w:pStyle w:val="Style1"/>
        <w:spacing w:before="240" w:line="0" w:lineRule="atLeast"/>
        <w:rPr>
          <w:del w:id="46239" w:author="phuong vu" w:date="2018-11-15T18:18:00Z"/>
          <w:rPrChange w:id="46240" w:author="phuong vu" w:date="2018-11-30T22:36:00Z">
            <w:rPr>
              <w:del w:id="46241" w:author="phuong vu" w:date="2018-11-15T18:18:00Z"/>
            </w:rPr>
          </w:rPrChange>
        </w:rPr>
        <w:pPrChange w:id="46242" w:author="phuong vu" w:date="2018-11-30T14:16:00Z">
          <w:pPr>
            <w:pStyle w:val="ListParagraph"/>
            <w:numPr>
              <w:numId w:val="44"/>
            </w:numPr>
            <w:ind w:hanging="360"/>
          </w:pPr>
        </w:pPrChange>
      </w:pPr>
      <w:del w:id="46243" w:author="phuong vu" w:date="2018-11-15T18:18:00Z">
        <w:r w:rsidRPr="00920004" w:rsidDel="009F57D7">
          <w:rPr>
            <w:rPrChange w:id="46244" w:author="phuong vu" w:date="2018-11-30T22:36:00Z">
              <w:rPr/>
            </w:rPrChange>
          </w:rPr>
          <w:delText>PROMOTION (</w:delText>
        </w:r>
        <w:r w:rsidRPr="00920004" w:rsidDel="009F57D7">
          <w:rPr>
            <w:u w:val="single"/>
            <w:rPrChange w:id="46245" w:author="phuong vu" w:date="2018-11-30T22:36:00Z">
              <w:rPr>
                <w:u w:val="single"/>
              </w:rPr>
            </w:rPrChange>
          </w:rPr>
          <w:delText>#ID</w:delText>
        </w:r>
        <w:r w:rsidRPr="00920004" w:rsidDel="009F57D7">
          <w:rPr>
            <w:rPrChange w:id="46246" w:author="phuong vu" w:date="2018-11-30T22:36:00Z">
              <w:rPr/>
            </w:rPrChange>
          </w:rPr>
          <w:delText>, PROMOTION_NAME, SALE, DATE_START, DATE_END, PROMOTION_CODE, STATUS)</w:delText>
        </w:r>
      </w:del>
    </w:p>
    <w:p w14:paraId="1F976C11" w14:textId="4C30CF1C" w:rsidR="00C51F17" w:rsidRPr="00920004" w:rsidDel="009F57D7" w:rsidRDefault="00C51F17" w:rsidP="00BD0851">
      <w:pPr>
        <w:pStyle w:val="Style1"/>
        <w:spacing w:before="240" w:line="0" w:lineRule="atLeast"/>
        <w:rPr>
          <w:del w:id="46247" w:author="phuong vu" w:date="2018-11-15T18:18:00Z"/>
          <w:rPrChange w:id="46248" w:author="phuong vu" w:date="2018-11-30T22:36:00Z">
            <w:rPr>
              <w:del w:id="46249" w:author="phuong vu" w:date="2018-11-15T18:18:00Z"/>
            </w:rPr>
          </w:rPrChange>
        </w:rPr>
        <w:pPrChange w:id="46250" w:author="phuong vu" w:date="2018-11-30T14:16:00Z">
          <w:pPr>
            <w:pStyle w:val="ListParagraph"/>
            <w:numPr>
              <w:numId w:val="44"/>
            </w:numPr>
            <w:ind w:hanging="360"/>
          </w:pPr>
        </w:pPrChange>
      </w:pPr>
      <w:del w:id="46251" w:author="phuong vu" w:date="2018-11-15T18:18:00Z">
        <w:r w:rsidRPr="00920004" w:rsidDel="009F57D7">
          <w:rPr>
            <w:rPrChange w:id="46252" w:author="phuong vu" w:date="2018-11-30T22:36:00Z">
              <w:rPr/>
            </w:rPrChange>
          </w:rPr>
          <w:delText>PROMOTION_BRANCH (</w:delText>
        </w:r>
        <w:r w:rsidRPr="00920004" w:rsidDel="009F57D7">
          <w:rPr>
            <w:u w:val="single"/>
            <w:rPrChange w:id="46253" w:author="phuong vu" w:date="2018-11-30T22:36:00Z">
              <w:rPr>
                <w:u w:val="single"/>
              </w:rPr>
            </w:rPrChange>
          </w:rPr>
          <w:delText>#ID</w:delText>
        </w:r>
        <w:r w:rsidRPr="00920004" w:rsidDel="009F57D7">
          <w:rPr>
            <w:rPrChange w:id="46254" w:author="phuong vu" w:date="2018-11-30T22:36:00Z">
              <w:rPr/>
            </w:rPrChange>
          </w:rPr>
          <w:delText>, #</w:delText>
        </w:r>
        <w:r w:rsidRPr="00920004" w:rsidDel="009F57D7">
          <w:rPr>
            <w:u w:val="single"/>
            <w:rPrChange w:id="46255" w:author="phuong vu" w:date="2018-11-30T22:36:00Z">
              <w:rPr>
                <w:u w:val="single"/>
              </w:rPr>
            </w:rPrChange>
          </w:rPr>
          <w:delText>PROMOTION_ID</w:delText>
        </w:r>
        <w:r w:rsidRPr="00920004" w:rsidDel="009F57D7">
          <w:rPr>
            <w:rPrChange w:id="46256" w:author="phuong vu" w:date="2018-11-30T22:36:00Z">
              <w:rPr/>
            </w:rPrChange>
          </w:rPr>
          <w:delText xml:space="preserve">, </w:delText>
        </w:r>
        <w:r w:rsidRPr="00920004" w:rsidDel="009F57D7">
          <w:rPr>
            <w:u w:val="single"/>
            <w:rPrChange w:id="46257" w:author="phuong vu" w:date="2018-11-30T22:36:00Z">
              <w:rPr>
                <w:u w:val="single"/>
              </w:rPr>
            </w:rPrChange>
          </w:rPr>
          <w:delText>#BRANCH_ID</w:delText>
        </w:r>
        <w:r w:rsidRPr="00920004" w:rsidDel="009F57D7">
          <w:rPr>
            <w:rPrChange w:id="46258" w:author="phuong vu" w:date="2018-11-30T22:36:00Z">
              <w:rPr/>
            </w:rPrChange>
          </w:rPr>
          <w:delText>, STATUS)</w:delText>
        </w:r>
      </w:del>
    </w:p>
    <w:p w14:paraId="0F19803A" w14:textId="273AA868" w:rsidR="00C51F17" w:rsidRPr="00920004" w:rsidDel="009F57D7" w:rsidRDefault="00C51F17" w:rsidP="00BD0851">
      <w:pPr>
        <w:pStyle w:val="Style1"/>
        <w:spacing w:before="240" w:line="0" w:lineRule="atLeast"/>
        <w:rPr>
          <w:del w:id="46259" w:author="phuong vu" w:date="2018-11-15T18:18:00Z"/>
          <w:rPrChange w:id="46260" w:author="phuong vu" w:date="2018-11-30T22:36:00Z">
            <w:rPr>
              <w:del w:id="46261" w:author="phuong vu" w:date="2018-11-15T18:18:00Z"/>
            </w:rPr>
          </w:rPrChange>
        </w:rPr>
        <w:pPrChange w:id="46262" w:author="phuong vu" w:date="2018-11-30T14:16:00Z">
          <w:pPr>
            <w:pStyle w:val="ListParagraph"/>
            <w:numPr>
              <w:numId w:val="44"/>
            </w:numPr>
            <w:ind w:hanging="360"/>
          </w:pPr>
        </w:pPrChange>
      </w:pPr>
      <w:del w:id="46263" w:author="phuong vu" w:date="2018-11-15T18:18:00Z">
        <w:r w:rsidRPr="00920004" w:rsidDel="009F57D7">
          <w:rPr>
            <w:rPrChange w:id="46264" w:author="phuong vu" w:date="2018-11-30T22:36:00Z">
              <w:rPr/>
            </w:rPrChange>
          </w:rPr>
          <w:delText>WASHING_MACHINE (</w:delText>
        </w:r>
        <w:r w:rsidRPr="00920004" w:rsidDel="009F57D7">
          <w:rPr>
            <w:u w:val="single"/>
            <w:rPrChange w:id="46265" w:author="phuong vu" w:date="2018-11-30T22:36:00Z">
              <w:rPr>
                <w:u w:val="single"/>
              </w:rPr>
            </w:rPrChange>
          </w:rPr>
          <w:delText>#ID</w:delText>
        </w:r>
        <w:r w:rsidRPr="00920004" w:rsidDel="009F57D7">
          <w:rPr>
            <w:rPrChange w:id="46266" w:author="phuong vu" w:date="2018-11-30T22:36:00Z">
              <w:rPr/>
            </w:rPrChange>
          </w:rPr>
          <w:delText>,</w:delText>
        </w:r>
        <w:r w:rsidRPr="00920004" w:rsidDel="009F57D7">
          <w:rPr>
            <w:rPrChange w:id="46267" w:author="phuong vu" w:date="2018-11-30T22:36:00Z">
              <w:rPr>
                <w:i/>
              </w:rPr>
            </w:rPrChange>
          </w:rPr>
          <w:delText xml:space="preserve"> BRANCH_ID</w:delText>
        </w:r>
        <w:r w:rsidRPr="00920004" w:rsidDel="009F57D7">
          <w:rPr>
            <w:rPrChange w:id="46268" w:author="phuong vu" w:date="2018-11-30T22:36:00Z">
              <w:rPr/>
            </w:rPrChange>
          </w:rPr>
          <w:delText>, BOUGHT_DATE, CAPACITY, WASHER_CODE, STATUS)</w:delText>
        </w:r>
      </w:del>
    </w:p>
    <w:p w14:paraId="6058DF73" w14:textId="40EA9397" w:rsidR="00C51F17" w:rsidRPr="00920004" w:rsidDel="009F57D7" w:rsidRDefault="00C51F17" w:rsidP="00BD0851">
      <w:pPr>
        <w:pStyle w:val="Style1"/>
        <w:spacing w:before="240" w:line="0" w:lineRule="atLeast"/>
        <w:rPr>
          <w:del w:id="46269" w:author="phuong vu" w:date="2018-11-15T18:18:00Z"/>
          <w:rPrChange w:id="46270" w:author="phuong vu" w:date="2018-11-30T22:36:00Z">
            <w:rPr>
              <w:del w:id="46271" w:author="phuong vu" w:date="2018-11-15T18:18:00Z"/>
            </w:rPr>
          </w:rPrChange>
        </w:rPr>
        <w:pPrChange w:id="46272" w:author="phuong vu" w:date="2018-11-30T14:16:00Z">
          <w:pPr>
            <w:pStyle w:val="ListParagraph"/>
            <w:numPr>
              <w:numId w:val="44"/>
            </w:numPr>
            <w:ind w:hanging="360"/>
          </w:pPr>
        </w:pPrChange>
      </w:pPr>
      <w:del w:id="46273" w:author="phuong vu" w:date="2018-11-15T18:18:00Z">
        <w:r w:rsidRPr="00920004" w:rsidDel="009F57D7">
          <w:rPr>
            <w:rPrChange w:id="46274" w:author="phuong vu" w:date="2018-11-30T22:36:00Z">
              <w:rPr/>
            </w:rPrChange>
          </w:rPr>
          <w:delText>WASH_BAG (</w:delText>
        </w:r>
        <w:r w:rsidRPr="00920004" w:rsidDel="009F57D7">
          <w:rPr>
            <w:u w:val="single"/>
            <w:rPrChange w:id="46275" w:author="phuong vu" w:date="2018-11-30T22:36:00Z">
              <w:rPr>
                <w:u w:val="single"/>
              </w:rPr>
            </w:rPrChange>
          </w:rPr>
          <w:delText>#ID</w:delText>
        </w:r>
        <w:r w:rsidRPr="00920004" w:rsidDel="009F57D7">
          <w:rPr>
            <w:rPrChange w:id="46276" w:author="phuong vu" w:date="2018-11-30T22:36:00Z">
              <w:rPr/>
            </w:rPrChange>
          </w:rPr>
          <w:delText>, WASH_BAG_NAME, RECEIPT_ID, STATUS)</w:delText>
        </w:r>
      </w:del>
    </w:p>
    <w:p w14:paraId="4C812953" w14:textId="56121982" w:rsidR="00C51F17" w:rsidRPr="00920004" w:rsidDel="009F57D7" w:rsidRDefault="00C51F17" w:rsidP="00BD0851">
      <w:pPr>
        <w:pStyle w:val="Style1"/>
        <w:spacing w:before="240" w:line="0" w:lineRule="atLeast"/>
        <w:rPr>
          <w:del w:id="46277" w:author="phuong vu" w:date="2018-11-15T18:18:00Z"/>
          <w:rPrChange w:id="46278" w:author="phuong vu" w:date="2018-11-30T22:36:00Z">
            <w:rPr>
              <w:del w:id="46279" w:author="phuong vu" w:date="2018-11-15T18:18:00Z"/>
            </w:rPr>
          </w:rPrChange>
        </w:rPr>
        <w:pPrChange w:id="46280" w:author="phuong vu" w:date="2018-11-30T14:16:00Z">
          <w:pPr>
            <w:pStyle w:val="ListParagraph"/>
            <w:numPr>
              <w:numId w:val="44"/>
            </w:numPr>
            <w:ind w:hanging="360"/>
          </w:pPr>
        </w:pPrChange>
      </w:pPr>
      <w:del w:id="46281" w:author="phuong vu" w:date="2018-11-15T18:18:00Z">
        <w:r w:rsidRPr="00920004" w:rsidDel="009F57D7">
          <w:rPr>
            <w:rPrChange w:id="46282" w:author="phuong vu" w:date="2018-11-30T22:36:00Z">
              <w:rPr/>
            </w:rPrChange>
          </w:rPr>
          <w:delText>WASH_BAG_DETAIL (</w:delText>
        </w:r>
        <w:r w:rsidRPr="00920004" w:rsidDel="009F57D7">
          <w:rPr>
            <w:u w:val="single"/>
            <w:rPrChange w:id="46283" w:author="phuong vu" w:date="2018-11-30T22:36:00Z">
              <w:rPr>
                <w:u w:val="single"/>
              </w:rPr>
            </w:rPrChange>
          </w:rPr>
          <w:delText>#ID</w:delText>
        </w:r>
        <w:r w:rsidRPr="00920004" w:rsidDel="009F57D7">
          <w:rPr>
            <w:rPrChange w:id="46284" w:author="phuong vu" w:date="2018-11-30T22:36:00Z">
              <w:rPr/>
            </w:rPrChange>
          </w:rPr>
          <w:delText xml:space="preserve">, </w:delText>
        </w:r>
        <w:r w:rsidRPr="00920004" w:rsidDel="009F57D7">
          <w:rPr>
            <w:rPrChange w:id="46285" w:author="phuong vu" w:date="2018-11-30T22:36:00Z">
              <w:rPr>
                <w:i/>
              </w:rPr>
            </w:rPrChange>
          </w:rPr>
          <w:delText>WASH_BAG_ID</w:delText>
        </w:r>
        <w:r w:rsidRPr="00920004" w:rsidDel="009F57D7">
          <w:rPr>
            <w:rPrChange w:id="46286" w:author="phuong vu" w:date="2018-11-30T22:36:00Z">
              <w:rPr/>
            </w:rPrChange>
          </w:rPr>
          <w:delText xml:space="preserve">, </w:delText>
        </w:r>
        <w:r w:rsidRPr="00920004" w:rsidDel="009F57D7">
          <w:rPr>
            <w:rPrChange w:id="46287" w:author="phuong vu" w:date="2018-11-30T22:36:00Z">
              <w:rPr>
                <w:i/>
              </w:rPr>
            </w:rPrChange>
          </w:rPr>
          <w:delText xml:space="preserve">SERVICE_TYPE_ID, UNIT_IDD, LABEL_ID, COLOR_ID, PRODUCT_ID, MATERIAL_ID, </w:delText>
        </w:r>
        <w:r w:rsidRPr="00920004" w:rsidDel="009F57D7">
          <w:rPr>
            <w:rPrChange w:id="46288" w:author="phuong vu" w:date="2018-11-30T22:36:00Z">
              <w:rPr/>
            </w:rPrChange>
          </w:rPr>
          <w:delText>AMOUNT, STATUS)</w:delText>
        </w:r>
      </w:del>
    </w:p>
    <w:p w14:paraId="121B3A3C" w14:textId="2DEBA502" w:rsidR="00C51F17" w:rsidRPr="00920004" w:rsidDel="009F57D7" w:rsidRDefault="00C51F17" w:rsidP="00BD0851">
      <w:pPr>
        <w:pStyle w:val="Style1"/>
        <w:spacing w:before="240" w:line="0" w:lineRule="atLeast"/>
        <w:rPr>
          <w:del w:id="46289" w:author="phuong vu" w:date="2018-11-15T18:18:00Z"/>
          <w:rPrChange w:id="46290" w:author="phuong vu" w:date="2018-11-30T22:36:00Z">
            <w:rPr>
              <w:del w:id="46291" w:author="phuong vu" w:date="2018-11-15T18:18:00Z"/>
            </w:rPr>
          </w:rPrChange>
        </w:rPr>
        <w:pPrChange w:id="46292" w:author="phuong vu" w:date="2018-11-30T14:16:00Z">
          <w:pPr>
            <w:pStyle w:val="ListParagraph"/>
            <w:numPr>
              <w:numId w:val="44"/>
            </w:numPr>
            <w:ind w:hanging="360"/>
          </w:pPr>
        </w:pPrChange>
      </w:pPr>
      <w:del w:id="46293" w:author="phuong vu" w:date="2018-11-15T18:18:00Z">
        <w:r w:rsidRPr="00920004" w:rsidDel="009F57D7">
          <w:rPr>
            <w:rPrChange w:id="46294" w:author="phuong vu" w:date="2018-11-30T22:36:00Z">
              <w:rPr/>
            </w:rPrChange>
          </w:rPr>
          <w:delText>WASH (</w:delText>
        </w:r>
        <w:r w:rsidRPr="00920004" w:rsidDel="009F57D7">
          <w:rPr>
            <w:u w:val="single"/>
            <w:rPrChange w:id="46295" w:author="phuong vu" w:date="2018-11-30T22:36:00Z">
              <w:rPr>
                <w:u w:val="single"/>
              </w:rPr>
            </w:rPrChange>
          </w:rPr>
          <w:delText>#ID</w:delText>
        </w:r>
        <w:r w:rsidRPr="00920004" w:rsidDel="009F57D7">
          <w:rPr>
            <w:rPrChange w:id="46296" w:author="phuong vu" w:date="2018-11-30T22:36:00Z">
              <w:rPr/>
            </w:rPrChange>
          </w:rPr>
          <w:delText xml:space="preserve">, </w:delText>
        </w:r>
        <w:r w:rsidRPr="00920004" w:rsidDel="009F57D7">
          <w:rPr>
            <w:rPrChange w:id="46297" w:author="phuong vu" w:date="2018-11-30T22:36:00Z">
              <w:rPr>
                <w:i/>
              </w:rPr>
            </w:rPrChange>
          </w:rPr>
          <w:delText xml:space="preserve">WASH_BAG_ID, WASHING_MACHINE_ID, </w:delText>
        </w:r>
        <w:r w:rsidRPr="00920004" w:rsidDel="009F57D7">
          <w:rPr>
            <w:rPrChange w:id="46298" w:author="phuong vu" w:date="2018-11-30T22:36:00Z">
              <w:rPr/>
            </w:rPrChange>
          </w:rPr>
          <w:delText>SN, STATUS)</w:delText>
        </w:r>
      </w:del>
    </w:p>
    <w:p w14:paraId="3995C48C" w14:textId="2D1E2BCA" w:rsidR="00C51F17" w:rsidRPr="00920004" w:rsidDel="009F57D7" w:rsidRDefault="00C51F17" w:rsidP="00BD0851">
      <w:pPr>
        <w:pStyle w:val="Style1"/>
        <w:spacing w:before="240" w:line="0" w:lineRule="atLeast"/>
        <w:rPr>
          <w:del w:id="46299" w:author="phuong vu" w:date="2018-11-15T18:18:00Z"/>
          <w:rPrChange w:id="46300" w:author="phuong vu" w:date="2018-11-30T22:36:00Z">
            <w:rPr>
              <w:del w:id="46301" w:author="phuong vu" w:date="2018-11-15T18:18:00Z"/>
            </w:rPr>
          </w:rPrChange>
        </w:rPr>
        <w:pPrChange w:id="46302" w:author="phuong vu" w:date="2018-11-30T14:16:00Z">
          <w:pPr>
            <w:pStyle w:val="ListParagraph"/>
            <w:numPr>
              <w:numId w:val="44"/>
            </w:numPr>
            <w:ind w:hanging="360"/>
          </w:pPr>
        </w:pPrChange>
      </w:pPr>
      <w:bookmarkStart w:id="46303" w:name="_Ref530069181"/>
      <w:del w:id="46304" w:author="phuong vu" w:date="2018-11-15T18:18:00Z">
        <w:r w:rsidRPr="00920004" w:rsidDel="009F57D7">
          <w:rPr>
            <w:rPrChange w:id="46305" w:author="phuong vu" w:date="2018-11-30T22:36:00Z">
              <w:rPr/>
            </w:rPrChange>
          </w:rPr>
          <w:delText>TASK (</w:delText>
        </w:r>
        <w:r w:rsidRPr="00920004" w:rsidDel="009F57D7">
          <w:rPr>
            <w:u w:val="single"/>
            <w:rPrChange w:id="46306" w:author="phuong vu" w:date="2018-11-30T22:36:00Z">
              <w:rPr>
                <w:u w:val="single"/>
              </w:rPr>
            </w:rPrChange>
          </w:rPr>
          <w:delText>#ID</w:delText>
        </w:r>
        <w:r w:rsidRPr="00920004" w:rsidDel="009F57D7">
          <w:rPr>
            <w:rPrChange w:id="46307" w:author="phuong vu" w:date="2018-11-30T22:36:00Z">
              <w:rPr/>
            </w:rPrChange>
          </w:rPr>
          <w:delText xml:space="preserve">, TASK_TYPE, </w:delText>
        </w:r>
        <w:r w:rsidRPr="00920004" w:rsidDel="009F57D7">
          <w:rPr>
            <w:rPrChange w:id="46308" w:author="phuong vu" w:date="2018-11-30T22:36:00Z">
              <w:rPr>
                <w:i/>
              </w:rPr>
            </w:rPrChange>
          </w:rPr>
          <w:delText xml:space="preserve">CURRENT_STAFF, PREVIOUS_STAFF, CUSTOMER_ORDER, RECEIPT, BRANCH_ID, </w:delText>
        </w:r>
        <w:r w:rsidRPr="00920004" w:rsidDel="009F57D7">
          <w:rPr>
            <w:rPrChange w:id="46309" w:author="phuong vu" w:date="2018-11-30T22:36:00Z">
              <w:rPr/>
            </w:rPrChange>
          </w:rPr>
          <w:delText>PREVIOUS_STATUS, CURRENT_STATUS, PREVIOUS_TASK)</w:delText>
        </w:r>
        <w:bookmarkEnd w:id="46303"/>
      </w:del>
    </w:p>
    <w:bookmarkEnd w:id="46016"/>
    <w:p w14:paraId="6443EAB9" w14:textId="279A6546" w:rsidR="00C51F17" w:rsidRPr="00920004" w:rsidDel="009F57D7" w:rsidRDefault="00C51F17" w:rsidP="00BD0851">
      <w:pPr>
        <w:pStyle w:val="Style1"/>
        <w:spacing w:before="240" w:line="0" w:lineRule="atLeast"/>
        <w:rPr>
          <w:del w:id="46310" w:author="phuong vu" w:date="2018-11-15T18:18:00Z"/>
          <w:rPrChange w:id="46311" w:author="phuong vu" w:date="2018-11-30T22:36:00Z">
            <w:rPr>
              <w:del w:id="46312" w:author="phuong vu" w:date="2018-11-15T18:18:00Z"/>
            </w:rPr>
          </w:rPrChange>
        </w:rPr>
        <w:pPrChange w:id="46313" w:author="phuong vu" w:date="2018-11-30T14:16:00Z">
          <w:pPr>
            <w:jc w:val="left"/>
          </w:pPr>
        </w:pPrChange>
      </w:pPr>
    </w:p>
    <w:p w14:paraId="1C90ACBA" w14:textId="77777777" w:rsidR="00C51F17" w:rsidRPr="00920004" w:rsidDel="009F57D7" w:rsidRDefault="00C51F17" w:rsidP="00BD0851">
      <w:pPr>
        <w:pStyle w:val="Style1"/>
        <w:spacing w:before="240" w:line="0" w:lineRule="atLeast"/>
        <w:rPr>
          <w:del w:id="46314" w:author="phuong vu" w:date="2018-11-15T18:18:00Z"/>
          <w:rPrChange w:id="46315" w:author="phuong vu" w:date="2018-11-30T22:36:00Z">
            <w:rPr>
              <w:del w:id="46316" w:author="phuong vu" w:date="2018-11-15T18:18:00Z"/>
            </w:rPr>
          </w:rPrChange>
        </w:rPr>
        <w:pPrChange w:id="46317" w:author="phuong vu" w:date="2018-11-30T14:16:00Z">
          <w:pPr/>
        </w:pPrChange>
      </w:pPr>
    </w:p>
    <w:p w14:paraId="753F1629" w14:textId="692C0844" w:rsidR="00C51F17" w:rsidRPr="00920004" w:rsidDel="009F57D7" w:rsidRDefault="00C51F17" w:rsidP="00BD0851">
      <w:pPr>
        <w:pStyle w:val="Style1"/>
        <w:spacing w:before="240" w:line="0" w:lineRule="atLeast"/>
        <w:rPr>
          <w:del w:id="46318" w:author="phuong vu" w:date="2018-11-15T18:18:00Z"/>
          <w:rPrChange w:id="46319" w:author="phuong vu" w:date="2018-11-30T22:36:00Z">
            <w:rPr>
              <w:del w:id="46320" w:author="phuong vu" w:date="2018-11-15T18:18:00Z"/>
            </w:rPr>
          </w:rPrChange>
        </w:rPr>
        <w:pPrChange w:id="46321" w:author="phuong vu" w:date="2018-11-30T14:16:00Z">
          <w:pPr>
            <w:jc w:val="left"/>
          </w:pPr>
        </w:pPrChange>
      </w:pPr>
      <w:del w:id="46322" w:author="phuong vu" w:date="2018-11-15T18:18:00Z">
        <w:r w:rsidRPr="00920004" w:rsidDel="009F57D7">
          <w:rPr>
            <w:rPrChange w:id="46323" w:author="phuong vu" w:date="2018-11-30T22:36:00Z">
              <w:rPr/>
            </w:rPrChange>
          </w:rPr>
          <w:br w:type="page"/>
        </w:r>
      </w:del>
    </w:p>
    <w:p w14:paraId="594610BD" w14:textId="77777777" w:rsidR="00C51F17" w:rsidRPr="00920004" w:rsidDel="009F57D7" w:rsidRDefault="00C51F17" w:rsidP="00BD0851">
      <w:pPr>
        <w:pStyle w:val="Style1"/>
        <w:spacing w:before="240" w:line="0" w:lineRule="atLeast"/>
        <w:rPr>
          <w:del w:id="46324" w:author="phuong vu" w:date="2018-11-15T18:18:00Z"/>
          <w:rPrChange w:id="46325" w:author="phuong vu" w:date="2018-11-30T22:36:00Z">
            <w:rPr>
              <w:del w:id="46326" w:author="phuong vu" w:date="2018-11-15T18:18:00Z"/>
            </w:rPr>
          </w:rPrChange>
        </w:rPr>
        <w:pPrChange w:id="46327" w:author="phuong vu" w:date="2018-11-30T14:16:00Z">
          <w:pPr/>
        </w:pPrChange>
      </w:pPr>
    </w:p>
    <w:p w14:paraId="104224C0" w14:textId="77777777" w:rsidR="00C51F17" w:rsidRPr="00920004" w:rsidDel="009F57D7" w:rsidRDefault="00C51F17" w:rsidP="00BD0851">
      <w:pPr>
        <w:pStyle w:val="Style1"/>
        <w:spacing w:before="240" w:line="0" w:lineRule="atLeast"/>
        <w:rPr>
          <w:del w:id="46328" w:author="phuong vu" w:date="2018-11-15T18:18:00Z"/>
          <w:rPrChange w:id="46329" w:author="phuong vu" w:date="2018-11-30T22:36:00Z">
            <w:rPr>
              <w:del w:id="46330" w:author="phuong vu" w:date="2018-11-15T18:18:00Z"/>
            </w:rPr>
          </w:rPrChange>
        </w:rPr>
        <w:pPrChange w:id="46331" w:author="phuong vu" w:date="2018-11-30T14:16:00Z">
          <w:pPr/>
        </w:pPrChange>
      </w:pPr>
    </w:p>
    <w:p w14:paraId="6C8F2F3B" w14:textId="3A332C07" w:rsidR="00C51F17" w:rsidRPr="00920004" w:rsidDel="009F57D7" w:rsidRDefault="00C51F17" w:rsidP="00BD0851">
      <w:pPr>
        <w:pStyle w:val="Style1"/>
        <w:spacing w:before="240" w:line="0" w:lineRule="atLeast"/>
        <w:rPr>
          <w:del w:id="46332" w:author="phuong vu" w:date="2018-11-15T18:18:00Z"/>
          <w:strike/>
          <w:rPrChange w:id="46333" w:author="phuong vu" w:date="2018-11-30T22:36:00Z">
            <w:rPr>
              <w:del w:id="46334" w:author="phuong vu" w:date="2018-11-15T18:18:00Z"/>
              <w:strike/>
            </w:rPr>
          </w:rPrChange>
        </w:rPr>
        <w:pPrChange w:id="46335" w:author="phuong vu" w:date="2018-11-30T14:16:00Z">
          <w:pPr>
            <w:jc w:val="left"/>
          </w:pPr>
        </w:pPrChange>
      </w:pPr>
    </w:p>
    <w:p w14:paraId="2E071B9F" w14:textId="6AB618CF" w:rsidR="00C51F17" w:rsidRPr="00920004" w:rsidDel="009F57D7" w:rsidRDefault="00C51F17" w:rsidP="00BD0851">
      <w:pPr>
        <w:pStyle w:val="Style1"/>
        <w:spacing w:before="240" w:line="0" w:lineRule="atLeast"/>
        <w:rPr>
          <w:del w:id="46336" w:author="phuong vu" w:date="2018-11-15T18:18:00Z"/>
          <w:rPrChange w:id="46337" w:author="phuong vu" w:date="2018-11-30T22:36:00Z">
            <w:rPr>
              <w:del w:id="46338" w:author="phuong vu" w:date="2018-11-15T18:18:00Z"/>
            </w:rPr>
          </w:rPrChange>
        </w:rPr>
        <w:pPrChange w:id="46339" w:author="phuong vu" w:date="2018-11-30T14:16:00Z">
          <w:pPr>
            <w:spacing w:line="360" w:lineRule="auto"/>
          </w:pPr>
        </w:pPrChange>
      </w:pPr>
    </w:p>
    <w:p w14:paraId="0C0E03A1" w14:textId="77777777" w:rsidR="00CB27A4" w:rsidRPr="00920004" w:rsidRDefault="00CB27A4" w:rsidP="00BD0851">
      <w:pPr>
        <w:pStyle w:val="Style1"/>
        <w:spacing w:before="240" w:line="0" w:lineRule="atLeast"/>
        <w:rPr>
          <w:rFonts w:cstheme="majorHAnsi"/>
          <w:rPrChange w:id="46340" w:author="phuong vu" w:date="2018-11-30T22:36:00Z">
            <w:rPr/>
          </w:rPrChange>
        </w:rPr>
        <w:pPrChange w:id="46341" w:author="phuong vu" w:date="2018-11-30T14:16:00Z">
          <w:pPr>
            <w:pStyle w:val="Heading1"/>
            <w:numPr>
              <w:numId w:val="0"/>
            </w:numPr>
            <w:ind w:left="0" w:firstLine="0"/>
          </w:pPr>
        </w:pPrChange>
      </w:pPr>
      <w:bookmarkStart w:id="46342" w:name="_Toc531381592"/>
      <w:r w:rsidRPr="00920004">
        <w:rPr>
          <w:rFonts w:cstheme="majorHAnsi"/>
          <w:rPrChange w:id="46343" w:author="phuong vu" w:date="2018-11-30T22:36:00Z">
            <w:rPr/>
          </w:rPrChange>
        </w:rPr>
        <w:t>TÀI LIỆU THAM KHẢO</w:t>
      </w:r>
      <w:bookmarkEnd w:id="46342"/>
    </w:p>
    <w:p w14:paraId="3160BD8C" w14:textId="65D04C6E" w:rsidR="00956FA2" w:rsidRPr="00920004" w:rsidRDefault="00956FA2" w:rsidP="00BD0851">
      <w:pPr>
        <w:numPr>
          <w:ilvl w:val="0"/>
          <w:numId w:val="24"/>
        </w:numPr>
        <w:spacing w:before="240" w:line="276" w:lineRule="auto"/>
        <w:rPr>
          <w:ins w:id="46344" w:author="phuong vu" w:date="2018-11-27T17:00:00Z"/>
          <w:bCs/>
          <w:lang w:val="en-US"/>
          <w:rPrChange w:id="46345" w:author="phuong vu" w:date="2018-11-30T22:36:00Z">
            <w:rPr>
              <w:ins w:id="46346" w:author="phuong vu" w:date="2018-11-27T17:00:00Z"/>
              <w:bCs/>
              <w:lang w:val="en-US"/>
            </w:rPr>
          </w:rPrChange>
        </w:rPr>
        <w:pPrChange w:id="46347" w:author="phuong vu" w:date="2018-11-30T14:19:00Z">
          <w:pPr>
            <w:numPr>
              <w:numId w:val="24"/>
            </w:numPr>
            <w:spacing w:line="276" w:lineRule="auto"/>
            <w:ind w:left="720" w:hanging="360"/>
          </w:pPr>
        </w:pPrChange>
      </w:pPr>
      <w:ins w:id="46348" w:author="phuong vu" w:date="2018-11-27T17:00:00Z">
        <w:r w:rsidRPr="00920004">
          <w:rPr>
            <w:rFonts w:ascii="Times New Roman" w:eastAsia="Calibri" w:hAnsi="Times New Roman" w:cs="Times New Roman"/>
            <w:b/>
            <w:szCs w:val="22"/>
            <w:vertAlign w:val="superscript"/>
            <w:lang w:val="en-US"/>
            <w:rPrChange w:id="46349" w:author="phuong vu" w:date="2018-11-30T22:36:00Z">
              <w:rPr>
                <w:rFonts w:ascii="Times New Roman" w:eastAsia="Calibri" w:hAnsi="Times New Roman" w:cs="Times New Roman"/>
                <w:b/>
                <w:szCs w:val="22"/>
                <w:vertAlign w:val="superscript"/>
                <w:lang w:val="en-US"/>
              </w:rPr>
            </w:rPrChange>
          </w:rPr>
          <w:t>[1]</w:t>
        </w:r>
        <w:r w:rsidR="00FC5CBD" w:rsidRPr="00920004">
          <w:rPr>
            <w:rFonts w:ascii="Times New Roman" w:eastAsia="Calibri" w:hAnsi="Times New Roman" w:cs="Times New Roman"/>
            <w:b/>
            <w:szCs w:val="22"/>
            <w:vertAlign w:val="superscript"/>
            <w:lang w:val="en-US"/>
            <w:rPrChange w:id="46350" w:author="phuong vu" w:date="2018-11-30T22:36:00Z">
              <w:rPr>
                <w:rFonts w:ascii="Times New Roman" w:eastAsia="Calibri" w:hAnsi="Times New Roman" w:cs="Times New Roman"/>
                <w:b/>
                <w:szCs w:val="22"/>
                <w:vertAlign w:val="superscript"/>
                <w:lang w:val="en-US"/>
              </w:rPr>
            </w:rPrChange>
          </w:rPr>
          <w:t xml:space="preserve"> </w:t>
        </w:r>
        <w:r w:rsidRPr="00920004">
          <w:rPr>
            <w:rFonts w:ascii="Times New Roman" w:eastAsia="Calibri" w:hAnsi="Times New Roman" w:cs="Times New Roman"/>
            <w:b/>
            <w:szCs w:val="22"/>
            <w:lang w:val="en-US"/>
            <w:rPrChange w:id="46351" w:author="phuong vu" w:date="2018-11-30T22:36:00Z">
              <w:rPr>
                <w:rFonts w:ascii="Times New Roman" w:eastAsia="Calibri" w:hAnsi="Times New Roman" w:cs="Times New Roman"/>
                <w:b/>
                <w:szCs w:val="22"/>
                <w:lang w:val="en-US"/>
              </w:rPr>
            </w:rPrChange>
          </w:rPr>
          <w:t xml:space="preserve">Lê Hoành Sử. </w:t>
        </w:r>
        <w:r w:rsidRPr="00920004">
          <w:rPr>
            <w:rFonts w:ascii="Times New Roman" w:eastAsia="Calibri" w:hAnsi="Times New Roman" w:cs="Times New Roman"/>
            <w:szCs w:val="22"/>
            <w:lang w:val="en-US"/>
            <w:rPrChange w:id="46352" w:author="phuong vu" w:date="2018-11-30T22:36:00Z">
              <w:rPr>
                <w:rFonts w:ascii="Times New Roman" w:eastAsia="Calibri" w:hAnsi="Times New Roman" w:cs="Times New Roman"/>
                <w:szCs w:val="22"/>
                <w:lang w:val="en-US"/>
              </w:rPr>
            </w:rPrChange>
          </w:rPr>
          <w:t>Giáo trình phát triển ứng dụng di động cơ bản. Chương 1. Nhà xuất bản đại học quốc gia TP.</w:t>
        </w:r>
      </w:ins>
      <w:ins w:id="46353" w:author="phuong vu" w:date="2018-11-30T14:18:00Z">
        <w:r w:rsidR="00BD0851" w:rsidRPr="00920004">
          <w:rPr>
            <w:rFonts w:ascii="Times New Roman" w:eastAsia="Calibri" w:hAnsi="Times New Roman" w:cs="Times New Roman"/>
            <w:szCs w:val="22"/>
            <w:lang w:val="en-US"/>
            <w:rPrChange w:id="46354" w:author="phuong vu" w:date="2018-11-30T22:36:00Z">
              <w:rPr>
                <w:rFonts w:ascii="Times New Roman" w:eastAsia="Calibri" w:hAnsi="Times New Roman" w:cs="Times New Roman"/>
                <w:szCs w:val="22"/>
                <w:lang w:val="en-US"/>
              </w:rPr>
            </w:rPrChange>
          </w:rPr>
          <w:t xml:space="preserve"> </w:t>
        </w:r>
      </w:ins>
      <w:ins w:id="46355" w:author="phuong vu" w:date="2018-11-27T17:00:00Z">
        <w:r w:rsidRPr="00920004">
          <w:rPr>
            <w:rFonts w:ascii="Times New Roman" w:eastAsia="Calibri" w:hAnsi="Times New Roman" w:cs="Times New Roman"/>
            <w:szCs w:val="22"/>
            <w:lang w:val="en-US"/>
            <w:rPrChange w:id="46356" w:author="phuong vu" w:date="2018-11-30T22:36:00Z">
              <w:rPr>
                <w:rFonts w:ascii="Times New Roman" w:eastAsia="Calibri" w:hAnsi="Times New Roman" w:cs="Times New Roman"/>
                <w:szCs w:val="22"/>
                <w:lang w:val="en-US"/>
              </w:rPr>
            </w:rPrChange>
          </w:rPr>
          <w:t>Hồ Chí Minh, 2017.</w:t>
        </w:r>
      </w:ins>
    </w:p>
    <w:p w14:paraId="675482CB" w14:textId="595ABCC5" w:rsidR="00956FA2" w:rsidRPr="00920004" w:rsidRDefault="00956FA2" w:rsidP="00BD0851">
      <w:pPr>
        <w:numPr>
          <w:ilvl w:val="0"/>
          <w:numId w:val="24"/>
        </w:numPr>
        <w:spacing w:before="240" w:line="276" w:lineRule="auto"/>
        <w:rPr>
          <w:ins w:id="46357" w:author="phuong vu" w:date="2018-11-27T17:00:00Z"/>
          <w:bCs/>
          <w:lang w:val="en-US"/>
          <w:rPrChange w:id="46358" w:author="phuong vu" w:date="2018-11-30T22:36:00Z">
            <w:rPr>
              <w:ins w:id="46359" w:author="phuong vu" w:date="2018-11-27T17:00:00Z"/>
              <w:bCs/>
              <w:lang w:val="en-US"/>
            </w:rPr>
          </w:rPrChange>
        </w:rPr>
        <w:pPrChange w:id="46360" w:author="phuong vu" w:date="2018-11-30T14:19:00Z">
          <w:pPr>
            <w:numPr>
              <w:numId w:val="24"/>
            </w:numPr>
            <w:spacing w:line="276" w:lineRule="auto"/>
            <w:ind w:left="720" w:hanging="360"/>
          </w:pPr>
        </w:pPrChange>
      </w:pPr>
      <w:ins w:id="46361" w:author="phuong vu" w:date="2018-11-27T17:00:00Z">
        <w:r w:rsidRPr="00920004">
          <w:rPr>
            <w:bCs/>
            <w:vertAlign w:val="superscript"/>
            <w:lang w:val="en-US"/>
            <w:rPrChange w:id="46362" w:author="phuong vu" w:date="2018-11-30T22:36:00Z">
              <w:rPr>
                <w:bCs/>
                <w:vertAlign w:val="superscript"/>
                <w:lang w:val="en-US"/>
              </w:rPr>
            </w:rPrChange>
          </w:rPr>
          <w:t>[2]</w:t>
        </w:r>
        <w:r w:rsidR="00FC5CBD" w:rsidRPr="00920004">
          <w:rPr>
            <w:bCs/>
            <w:vertAlign w:val="superscript"/>
            <w:lang w:val="en-US"/>
            <w:rPrChange w:id="46363" w:author="phuong vu" w:date="2018-11-30T22:36:00Z">
              <w:rPr>
                <w:bCs/>
                <w:vertAlign w:val="superscript"/>
                <w:lang w:val="en-US"/>
              </w:rPr>
            </w:rPrChange>
          </w:rPr>
          <w:t xml:space="preserve"> </w:t>
        </w:r>
        <w:r w:rsidRPr="00920004">
          <w:rPr>
            <w:b/>
            <w:bCs/>
            <w:lang w:val="en-US"/>
            <w:rPrChange w:id="46364" w:author="phuong vu" w:date="2018-11-30T22:36:00Z">
              <w:rPr>
                <w:bCs/>
                <w:lang w:val="en-US"/>
              </w:rPr>
            </w:rPrChange>
          </w:rPr>
          <w:t>Cùng tìm hiểu về GraphQL</w:t>
        </w:r>
        <w:r w:rsidRPr="00920004">
          <w:rPr>
            <w:bCs/>
            <w:lang w:val="en-US"/>
            <w:rPrChange w:id="46365" w:author="phuong vu" w:date="2018-11-30T22:36:00Z">
              <w:rPr>
                <w:bCs/>
                <w:lang w:val="en-US"/>
              </w:rPr>
            </w:rPrChange>
          </w:rPr>
          <w:t xml:space="preserve">: </w:t>
        </w:r>
        <w:r w:rsidRPr="00920004">
          <w:rPr>
            <w:rStyle w:val="Hyperlink"/>
            <w:bCs/>
            <w:lang w:val="en-US"/>
            <w:rPrChange w:id="46366" w:author="phuong vu" w:date="2018-11-30T22:36:00Z">
              <w:rPr>
                <w:rStyle w:val="Hyperlink"/>
                <w:bCs/>
                <w:lang w:val="en-US"/>
              </w:rPr>
            </w:rPrChange>
          </w:rPr>
          <w:fldChar w:fldCharType="begin"/>
        </w:r>
        <w:r w:rsidRPr="00920004">
          <w:rPr>
            <w:rStyle w:val="Hyperlink"/>
            <w:bCs/>
            <w:lang w:val="en-US"/>
            <w:rPrChange w:id="46367" w:author="phuong vu" w:date="2018-11-30T22:36:00Z">
              <w:rPr>
                <w:rStyle w:val="Hyperlink"/>
                <w:bCs/>
                <w:lang w:val="en-US"/>
              </w:rPr>
            </w:rPrChange>
          </w:rPr>
          <w:instrText xml:space="preserve"> HYPERLINK "https://viblo.asia/p/cung-tim-hieu-ve-graphql-07LKX4zeKV4" </w:instrText>
        </w:r>
        <w:r w:rsidRPr="00920004">
          <w:rPr>
            <w:rStyle w:val="Hyperlink"/>
            <w:bCs/>
            <w:lang w:val="en-US"/>
            <w:rPrChange w:id="46368" w:author="phuong vu" w:date="2018-11-30T22:36:00Z">
              <w:rPr>
                <w:rStyle w:val="Hyperlink"/>
                <w:bCs/>
                <w:lang w:val="en-US"/>
              </w:rPr>
            </w:rPrChange>
          </w:rPr>
          <w:fldChar w:fldCharType="separate"/>
        </w:r>
        <w:r w:rsidRPr="00920004">
          <w:rPr>
            <w:rStyle w:val="Hyperlink"/>
            <w:bCs/>
            <w:lang w:val="en-US"/>
            <w:rPrChange w:id="46369" w:author="phuong vu" w:date="2018-11-30T22:36:00Z">
              <w:rPr>
                <w:rStyle w:val="Hyperlink"/>
                <w:bCs/>
                <w:lang w:val="en-US"/>
              </w:rPr>
            </w:rPrChange>
          </w:rPr>
          <w:t>https://viblo.asia/p/cung-tim-hieu-ve-graphql-07LKX4zeKV4</w:t>
        </w:r>
        <w:r w:rsidRPr="00920004">
          <w:rPr>
            <w:rStyle w:val="Hyperlink"/>
            <w:bCs/>
            <w:lang w:val="en-US"/>
            <w:rPrChange w:id="46370" w:author="phuong vu" w:date="2018-11-30T22:36:00Z">
              <w:rPr>
                <w:rStyle w:val="Hyperlink"/>
                <w:bCs/>
                <w:lang w:val="en-US"/>
              </w:rPr>
            </w:rPrChange>
          </w:rPr>
          <w:fldChar w:fldCharType="end"/>
        </w:r>
      </w:ins>
    </w:p>
    <w:p w14:paraId="302A84E8" w14:textId="06D59DCD" w:rsidR="00956FA2" w:rsidRPr="00920004" w:rsidRDefault="00956FA2" w:rsidP="00BD0851">
      <w:pPr>
        <w:numPr>
          <w:ilvl w:val="0"/>
          <w:numId w:val="24"/>
        </w:numPr>
        <w:spacing w:before="240" w:line="276" w:lineRule="auto"/>
        <w:rPr>
          <w:ins w:id="46371" w:author="phuong vu" w:date="2018-11-27T17:00:00Z"/>
          <w:bCs/>
          <w:lang w:val="en-US"/>
          <w:rPrChange w:id="46372" w:author="phuong vu" w:date="2018-11-30T22:36:00Z">
            <w:rPr>
              <w:ins w:id="46373" w:author="phuong vu" w:date="2018-11-27T17:00:00Z"/>
              <w:bCs/>
              <w:lang w:val="en-US"/>
            </w:rPr>
          </w:rPrChange>
        </w:rPr>
        <w:pPrChange w:id="46374" w:author="phuong vu" w:date="2018-11-30T14:19:00Z">
          <w:pPr>
            <w:numPr>
              <w:numId w:val="24"/>
            </w:numPr>
            <w:spacing w:line="276" w:lineRule="auto"/>
            <w:ind w:left="720" w:hanging="360"/>
          </w:pPr>
        </w:pPrChange>
      </w:pPr>
      <w:ins w:id="46375" w:author="phuong vu" w:date="2018-11-27T17:00:00Z">
        <w:r w:rsidRPr="00920004">
          <w:rPr>
            <w:bCs/>
            <w:vertAlign w:val="superscript"/>
            <w:lang w:val="en-US"/>
            <w:rPrChange w:id="46376" w:author="phuong vu" w:date="2018-11-30T22:36:00Z">
              <w:rPr>
                <w:bCs/>
                <w:vertAlign w:val="superscript"/>
                <w:lang w:val="en-US"/>
              </w:rPr>
            </w:rPrChange>
          </w:rPr>
          <w:t>[3]</w:t>
        </w:r>
        <w:r w:rsidRPr="00920004">
          <w:rPr>
            <w:b/>
            <w:bCs/>
            <w:lang w:val="en-US"/>
            <w:rPrChange w:id="46377" w:author="phuong vu" w:date="2018-11-30T22:36:00Z">
              <w:rPr>
                <w:bCs/>
                <w:lang w:val="en-US"/>
              </w:rPr>
            </w:rPrChange>
          </w:rPr>
          <w:t>Automatically building and maintaining GraphQL APIs with PostgreSQLQL and Postgraphile</w:t>
        </w:r>
        <w:r w:rsidRPr="00920004">
          <w:rPr>
            <w:bCs/>
            <w:lang w:val="en-US"/>
            <w:rPrChange w:id="46378" w:author="phuong vu" w:date="2018-11-30T22:36:00Z">
              <w:rPr>
                <w:bCs/>
                <w:lang w:val="en-US"/>
              </w:rPr>
            </w:rPrChange>
          </w:rPr>
          <w:t xml:space="preserve"> : </w:t>
        </w:r>
        <w:r w:rsidRPr="00920004">
          <w:rPr>
            <w:rStyle w:val="Hyperlink"/>
            <w:bCs/>
            <w:lang w:val="en-US"/>
            <w:rPrChange w:id="46379" w:author="phuong vu" w:date="2018-11-30T22:36:00Z">
              <w:rPr>
                <w:rStyle w:val="Hyperlink"/>
                <w:bCs/>
                <w:lang w:val="en-US"/>
              </w:rPr>
            </w:rPrChange>
          </w:rPr>
          <w:fldChar w:fldCharType="begin"/>
        </w:r>
        <w:r w:rsidRPr="00920004">
          <w:rPr>
            <w:rStyle w:val="Hyperlink"/>
            <w:bCs/>
            <w:lang w:val="en-US"/>
            <w:rPrChange w:id="46380" w:author="phuong vu" w:date="2018-11-30T22:36:00Z">
              <w:rPr>
                <w:rStyle w:val="Hyperlink"/>
                <w:bCs/>
                <w:lang w:val="en-US"/>
              </w:rPr>
            </w:rPrChange>
          </w:rPr>
          <w:instrText xml:space="preserve"> HYPERLINK "https://itnext.io/automatically-building-and-maintaining-graphql-apis-with-postgresql-and-postgraphile-c497636abd29" </w:instrText>
        </w:r>
        <w:r w:rsidRPr="00920004">
          <w:rPr>
            <w:rStyle w:val="Hyperlink"/>
            <w:bCs/>
            <w:lang w:val="en-US"/>
            <w:rPrChange w:id="46381" w:author="phuong vu" w:date="2018-11-30T22:36:00Z">
              <w:rPr>
                <w:rStyle w:val="Hyperlink"/>
                <w:bCs/>
                <w:lang w:val="en-US"/>
              </w:rPr>
            </w:rPrChange>
          </w:rPr>
          <w:fldChar w:fldCharType="separate"/>
        </w:r>
        <w:r w:rsidRPr="00920004">
          <w:rPr>
            <w:rStyle w:val="Hyperlink"/>
            <w:bCs/>
            <w:lang w:val="en-US"/>
            <w:rPrChange w:id="46382" w:author="phuong vu" w:date="2018-11-30T22:36:00Z">
              <w:rPr>
                <w:rStyle w:val="Hyperlink"/>
                <w:bCs/>
                <w:lang w:val="en-US"/>
              </w:rPr>
            </w:rPrChange>
          </w:rPr>
          <w:t>https://itnext.io/automatically-building-and-maintaining-graphql-apis-with-PostgreSQLql-and-postgraphile-c497636abd29</w:t>
        </w:r>
        <w:r w:rsidRPr="00920004">
          <w:rPr>
            <w:rStyle w:val="Hyperlink"/>
            <w:bCs/>
            <w:lang w:val="en-US"/>
            <w:rPrChange w:id="46383" w:author="phuong vu" w:date="2018-11-30T22:36:00Z">
              <w:rPr>
                <w:rStyle w:val="Hyperlink"/>
                <w:bCs/>
                <w:lang w:val="en-US"/>
              </w:rPr>
            </w:rPrChange>
          </w:rPr>
          <w:fldChar w:fldCharType="end"/>
        </w:r>
      </w:ins>
    </w:p>
    <w:p w14:paraId="6A3985FB" w14:textId="032CBD5A" w:rsidR="00956FA2" w:rsidRPr="00920004" w:rsidRDefault="00956FA2" w:rsidP="00BD0851">
      <w:pPr>
        <w:numPr>
          <w:ilvl w:val="0"/>
          <w:numId w:val="24"/>
        </w:numPr>
        <w:spacing w:before="240" w:line="276" w:lineRule="auto"/>
        <w:rPr>
          <w:ins w:id="46384" w:author="phuong vu" w:date="2018-11-27T17:00:00Z"/>
          <w:rStyle w:val="Hyperlink"/>
          <w:bCs/>
          <w:color w:val="auto"/>
          <w:u w:val="none"/>
          <w:lang w:val="en-US"/>
          <w:rPrChange w:id="46385" w:author="phuong vu" w:date="2018-11-30T22:36:00Z">
            <w:rPr>
              <w:ins w:id="46386" w:author="phuong vu" w:date="2018-11-27T17:00:00Z"/>
              <w:rStyle w:val="Hyperlink"/>
              <w:bCs/>
              <w:color w:val="auto"/>
              <w:u w:val="none"/>
              <w:lang w:val="en-US"/>
            </w:rPr>
          </w:rPrChange>
        </w:rPr>
        <w:pPrChange w:id="46387" w:author="phuong vu" w:date="2018-11-30T14:19:00Z">
          <w:pPr>
            <w:numPr>
              <w:numId w:val="24"/>
            </w:numPr>
            <w:spacing w:line="276" w:lineRule="auto"/>
            <w:ind w:left="720" w:hanging="360"/>
          </w:pPr>
        </w:pPrChange>
      </w:pPr>
      <w:ins w:id="46388" w:author="phuong vu" w:date="2018-11-27T17:00:00Z">
        <w:r w:rsidRPr="00920004">
          <w:rPr>
            <w:bCs/>
            <w:vertAlign w:val="superscript"/>
            <w:lang w:val="en-US"/>
            <w:rPrChange w:id="46389" w:author="phuong vu" w:date="2018-11-30T22:36:00Z">
              <w:rPr>
                <w:bCs/>
                <w:vertAlign w:val="superscript"/>
                <w:lang w:val="en-US"/>
              </w:rPr>
            </w:rPrChange>
          </w:rPr>
          <w:t>[4]</w:t>
        </w:r>
        <w:r w:rsidR="00FC5CBD" w:rsidRPr="00920004">
          <w:rPr>
            <w:bCs/>
            <w:vertAlign w:val="superscript"/>
            <w:lang w:val="en-US"/>
            <w:rPrChange w:id="46390" w:author="phuong vu" w:date="2018-11-30T22:36:00Z">
              <w:rPr>
                <w:bCs/>
                <w:vertAlign w:val="superscript"/>
                <w:lang w:val="en-US"/>
              </w:rPr>
            </w:rPrChange>
          </w:rPr>
          <w:t xml:space="preserve"> </w:t>
        </w:r>
        <w:r w:rsidRPr="00920004">
          <w:rPr>
            <w:b/>
            <w:bCs/>
            <w:lang w:val="en-US"/>
            <w:rPrChange w:id="46391" w:author="phuong vu" w:date="2018-11-30T22:36:00Z">
              <w:rPr>
                <w:bCs/>
                <w:lang w:val="en-US"/>
              </w:rPr>
            </w:rPrChange>
          </w:rPr>
          <w:t>Postgraphile</w:t>
        </w:r>
        <w:r w:rsidRPr="00920004">
          <w:rPr>
            <w:bCs/>
            <w:lang w:val="en-US"/>
            <w:rPrChange w:id="46392" w:author="phuong vu" w:date="2018-11-30T22:36:00Z">
              <w:rPr>
                <w:bCs/>
                <w:lang w:val="en-US"/>
              </w:rPr>
            </w:rPrChange>
          </w:rPr>
          <w:t xml:space="preserve">: </w:t>
        </w:r>
        <w:r w:rsidRPr="00920004">
          <w:rPr>
            <w:rStyle w:val="Hyperlink"/>
            <w:bCs/>
            <w:lang w:val="en-US"/>
            <w:rPrChange w:id="46393" w:author="phuong vu" w:date="2018-11-30T22:36:00Z">
              <w:rPr>
                <w:rStyle w:val="Hyperlink"/>
                <w:bCs/>
                <w:lang w:val="en-US"/>
              </w:rPr>
            </w:rPrChange>
          </w:rPr>
          <w:fldChar w:fldCharType="begin"/>
        </w:r>
        <w:r w:rsidRPr="00920004">
          <w:rPr>
            <w:rStyle w:val="Hyperlink"/>
            <w:bCs/>
            <w:lang w:val="en-US"/>
            <w:rPrChange w:id="46394" w:author="phuong vu" w:date="2018-11-30T22:36:00Z">
              <w:rPr>
                <w:rStyle w:val="Hyperlink"/>
                <w:bCs/>
                <w:lang w:val="en-US"/>
              </w:rPr>
            </w:rPrChange>
          </w:rPr>
          <w:instrText xml:space="preserve"> HYPERLINK "https://www.graphile.org/postgraphile/introduction/" </w:instrText>
        </w:r>
        <w:r w:rsidRPr="00920004">
          <w:rPr>
            <w:rStyle w:val="Hyperlink"/>
            <w:bCs/>
            <w:lang w:val="en-US"/>
            <w:rPrChange w:id="46395" w:author="phuong vu" w:date="2018-11-30T22:36:00Z">
              <w:rPr>
                <w:rStyle w:val="Hyperlink"/>
                <w:bCs/>
                <w:lang w:val="en-US"/>
              </w:rPr>
            </w:rPrChange>
          </w:rPr>
          <w:fldChar w:fldCharType="separate"/>
        </w:r>
        <w:r w:rsidRPr="00920004">
          <w:rPr>
            <w:rStyle w:val="Hyperlink"/>
            <w:bCs/>
            <w:lang w:val="en-US"/>
            <w:rPrChange w:id="46396" w:author="phuong vu" w:date="2018-11-30T22:36:00Z">
              <w:rPr>
                <w:rStyle w:val="Hyperlink"/>
                <w:bCs/>
                <w:lang w:val="en-US"/>
              </w:rPr>
            </w:rPrChange>
          </w:rPr>
          <w:t>https://www.graphile.org/postgraphile/introduction/</w:t>
        </w:r>
        <w:r w:rsidRPr="00920004">
          <w:rPr>
            <w:rStyle w:val="Hyperlink"/>
            <w:bCs/>
            <w:lang w:val="en-US"/>
            <w:rPrChange w:id="46397" w:author="phuong vu" w:date="2018-11-30T22:36:00Z">
              <w:rPr>
                <w:rStyle w:val="Hyperlink"/>
                <w:bCs/>
                <w:lang w:val="en-US"/>
              </w:rPr>
            </w:rPrChange>
          </w:rPr>
          <w:fldChar w:fldCharType="end"/>
        </w:r>
      </w:ins>
    </w:p>
    <w:p w14:paraId="3BD5D5E3" w14:textId="5D0779B0" w:rsidR="00956FA2" w:rsidRPr="00920004" w:rsidRDefault="00956FA2" w:rsidP="00BD0851">
      <w:pPr>
        <w:numPr>
          <w:ilvl w:val="0"/>
          <w:numId w:val="24"/>
        </w:numPr>
        <w:spacing w:before="240" w:line="276" w:lineRule="auto"/>
        <w:rPr>
          <w:ins w:id="46398" w:author="phuong vu" w:date="2018-11-27T17:00:00Z"/>
          <w:bCs/>
          <w:lang w:val="fr-FR"/>
          <w:rPrChange w:id="46399" w:author="phuong vu" w:date="2018-11-30T22:36:00Z">
            <w:rPr>
              <w:ins w:id="46400" w:author="phuong vu" w:date="2018-11-27T17:00:00Z"/>
              <w:bCs/>
              <w:lang w:val="fr-FR"/>
            </w:rPr>
          </w:rPrChange>
        </w:rPr>
        <w:pPrChange w:id="46401" w:author="phuong vu" w:date="2018-11-30T14:19:00Z">
          <w:pPr>
            <w:numPr>
              <w:numId w:val="24"/>
            </w:numPr>
            <w:spacing w:line="276" w:lineRule="auto"/>
            <w:ind w:left="720" w:hanging="360"/>
          </w:pPr>
        </w:pPrChange>
      </w:pPr>
      <w:ins w:id="46402" w:author="phuong vu" w:date="2018-11-27T17:00:00Z">
        <w:r w:rsidRPr="00920004">
          <w:rPr>
            <w:bCs/>
            <w:vertAlign w:val="superscript"/>
            <w:lang w:val="fr-FR"/>
            <w:rPrChange w:id="46403" w:author="phuong vu" w:date="2018-11-30T22:36:00Z">
              <w:rPr>
                <w:bCs/>
                <w:vertAlign w:val="superscript"/>
                <w:lang w:val="fr-FR"/>
              </w:rPr>
            </w:rPrChange>
          </w:rPr>
          <w:t>[5]</w:t>
        </w:r>
        <w:r w:rsidR="00FC5CBD" w:rsidRPr="00920004">
          <w:rPr>
            <w:bCs/>
            <w:vertAlign w:val="superscript"/>
            <w:lang w:val="fr-FR"/>
            <w:rPrChange w:id="46404" w:author="phuong vu" w:date="2018-11-30T22:36:00Z">
              <w:rPr>
                <w:bCs/>
                <w:vertAlign w:val="superscript"/>
                <w:lang w:val="fr-FR"/>
              </w:rPr>
            </w:rPrChange>
          </w:rPr>
          <w:t xml:space="preserve"> </w:t>
        </w:r>
        <w:r w:rsidRPr="00920004">
          <w:rPr>
            <w:b/>
            <w:bCs/>
            <w:lang w:val="fr-FR"/>
            <w:rPrChange w:id="46405" w:author="phuong vu" w:date="2018-11-30T22:36:00Z">
              <w:rPr>
                <w:bCs/>
                <w:lang w:val="fr-FR"/>
              </w:rPr>
            </w:rPrChange>
          </w:rPr>
          <w:t>PostgreSQL</w:t>
        </w:r>
        <w:r w:rsidRPr="00920004">
          <w:rPr>
            <w:bCs/>
            <w:lang w:val="fr-FR"/>
            <w:rPrChange w:id="46406" w:author="phuong vu" w:date="2018-11-30T22:36:00Z">
              <w:rPr>
                <w:bCs/>
                <w:lang w:val="fr-FR"/>
              </w:rPr>
            </w:rPrChange>
          </w:rPr>
          <w:t>:</w:t>
        </w:r>
        <w:r w:rsidRPr="00920004">
          <w:rPr>
            <w:rPrChange w:id="46407" w:author="phuong vu" w:date="2018-11-30T22:36:00Z">
              <w:rPr/>
            </w:rPrChange>
          </w:rPr>
          <w:t xml:space="preserve"> </w:t>
        </w:r>
        <w:r w:rsidRPr="00920004">
          <w:rPr>
            <w:bCs/>
            <w:lang w:val="fr-FR"/>
            <w:rPrChange w:id="46408" w:author="phuong vu" w:date="2018-11-30T22:36:00Z">
              <w:rPr>
                <w:bCs/>
                <w:lang w:val="fr-FR"/>
              </w:rPr>
            </w:rPrChange>
          </w:rPr>
          <w:fldChar w:fldCharType="begin"/>
        </w:r>
        <w:r w:rsidRPr="00920004">
          <w:rPr>
            <w:bCs/>
            <w:lang w:val="fr-FR"/>
            <w:rPrChange w:id="46409" w:author="phuong vu" w:date="2018-11-30T22:36:00Z">
              <w:rPr>
                <w:bCs/>
                <w:lang w:val="fr-FR"/>
              </w:rPr>
            </w:rPrChange>
          </w:rPr>
          <w:instrText xml:space="preserve"> HYPERLINK "https://www.postgresql.org/about/" </w:instrText>
        </w:r>
        <w:r w:rsidRPr="00920004">
          <w:rPr>
            <w:bCs/>
            <w:lang w:val="fr-FR"/>
            <w:rPrChange w:id="46410" w:author="phuong vu" w:date="2018-11-30T22:36:00Z">
              <w:rPr>
                <w:bCs/>
                <w:lang w:val="fr-FR"/>
              </w:rPr>
            </w:rPrChange>
          </w:rPr>
          <w:fldChar w:fldCharType="separate"/>
        </w:r>
        <w:r w:rsidRPr="00920004">
          <w:rPr>
            <w:rStyle w:val="Hyperlink"/>
            <w:lang w:val="fr-FR"/>
            <w:rPrChange w:id="46411" w:author="phuong vu" w:date="2018-11-30T22:36:00Z">
              <w:rPr>
                <w:rStyle w:val="Hyperlink"/>
                <w:lang w:val="fr-FR"/>
              </w:rPr>
            </w:rPrChange>
          </w:rPr>
          <w:t>https://www.postgresql.org/about/</w:t>
        </w:r>
        <w:r w:rsidRPr="00920004">
          <w:rPr>
            <w:bCs/>
            <w:lang w:val="fr-FR"/>
            <w:rPrChange w:id="46412" w:author="phuong vu" w:date="2018-11-30T22:36:00Z">
              <w:rPr>
                <w:bCs/>
                <w:lang w:val="fr-FR"/>
              </w:rPr>
            </w:rPrChange>
          </w:rPr>
          <w:fldChar w:fldCharType="end"/>
        </w:r>
      </w:ins>
    </w:p>
    <w:p w14:paraId="157B27EE" w14:textId="124CDC48" w:rsidR="00956FA2" w:rsidRPr="00920004" w:rsidRDefault="00956FA2" w:rsidP="00BD0851">
      <w:pPr>
        <w:numPr>
          <w:ilvl w:val="0"/>
          <w:numId w:val="24"/>
        </w:numPr>
        <w:spacing w:before="240" w:line="276" w:lineRule="auto"/>
        <w:rPr>
          <w:ins w:id="46413" w:author="phuong vu" w:date="2018-11-27T17:02:00Z"/>
          <w:bCs/>
          <w:lang w:val="en-US"/>
          <w:rPrChange w:id="46414" w:author="phuong vu" w:date="2018-11-30T22:36:00Z">
            <w:rPr>
              <w:ins w:id="46415" w:author="phuong vu" w:date="2018-11-27T17:02:00Z"/>
              <w:bCs/>
              <w:lang w:val="en-US"/>
            </w:rPr>
          </w:rPrChange>
        </w:rPr>
        <w:pPrChange w:id="46416" w:author="phuong vu" w:date="2018-11-30T14:19:00Z">
          <w:pPr>
            <w:numPr>
              <w:numId w:val="24"/>
            </w:numPr>
            <w:spacing w:line="276" w:lineRule="auto"/>
            <w:ind w:left="720" w:hanging="360"/>
          </w:pPr>
        </w:pPrChange>
      </w:pPr>
      <w:ins w:id="46417" w:author="phuong vu" w:date="2018-11-27T17:00:00Z">
        <w:r w:rsidRPr="00920004">
          <w:rPr>
            <w:bCs/>
            <w:vertAlign w:val="superscript"/>
            <w:lang w:val="en-US"/>
            <w:rPrChange w:id="46418" w:author="phuong vu" w:date="2018-11-30T22:36:00Z">
              <w:rPr>
                <w:bCs/>
                <w:vertAlign w:val="superscript"/>
                <w:lang w:val="en-US"/>
              </w:rPr>
            </w:rPrChange>
          </w:rPr>
          <w:t>[6]</w:t>
        </w:r>
        <w:r w:rsidR="00FC5CBD" w:rsidRPr="00920004">
          <w:rPr>
            <w:bCs/>
            <w:vertAlign w:val="superscript"/>
            <w:lang w:val="en-US"/>
            <w:rPrChange w:id="46419" w:author="phuong vu" w:date="2018-11-30T22:36:00Z">
              <w:rPr>
                <w:bCs/>
                <w:vertAlign w:val="superscript"/>
                <w:lang w:val="en-US"/>
              </w:rPr>
            </w:rPrChange>
          </w:rPr>
          <w:t xml:space="preserve"> </w:t>
        </w:r>
        <w:r w:rsidRPr="00920004">
          <w:rPr>
            <w:b/>
            <w:bCs/>
            <w:lang w:val="en-US"/>
            <w:rPrChange w:id="46420" w:author="phuong vu" w:date="2018-11-30T22:36:00Z">
              <w:rPr>
                <w:bCs/>
                <w:lang w:val="en-US"/>
              </w:rPr>
            </w:rPrChange>
          </w:rPr>
          <w:t>JSON Web Token</w:t>
        </w:r>
        <w:r w:rsidRPr="00920004">
          <w:rPr>
            <w:bCs/>
            <w:lang w:val="en-US"/>
            <w:rPrChange w:id="46421" w:author="phuong vu" w:date="2018-11-30T22:36:00Z">
              <w:rPr>
                <w:bCs/>
                <w:lang w:val="en-US"/>
              </w:rPr>
            </w:rPrChange>
          </w:rPr>
          <w:t xml:space="preserve">: </w:t>
        </w:r>
        <w:r w:rsidRPr="00920004">
          <w:rPr>
            <w:bCs/>
            <w:lang w:val="en-US"/>
            <w:rPrChange w:id="46422" w:author="phuong vu" w:date="2018-11-30T22:36:00Z">
              <w:rPr>
                <w:bCs/>
                <w:lang w:val="en-US"/>
              </w:rPr>
            </w:rPrChange>
          </w:rPr>
          <w:fldChar w:fldCharType="begin"/>
        </w:r>
        <w:r w:rsidRPr="00920004">
          <w:rPr>
            <w:bCs/>
            <w:lang w:val="en-US"/>
            <w:rPrChange w:id="46423" w:author="phuong vu" w:date="2018-11-30T22:36:00Z">
              <w:rPr>
                <w:bCs/>
                <w:lang w:val="en-US"/>
              </w:rPr>
            </w:rPrChange>
          </w:rPr>
          <w:instrText xml:space="preserve"> HYPERLINK "https://medium.com/vandium-software/5-easy-steps-to-understanding-json-web-tokens-jwt-1164c0adfcec" </w:instrText>
        </w:r>
        <w:r w:rsidRPr="00920004">
          <w:rPr>
            <w:bCs/>
            <w:lang w:val="en-US"/>
            <w:rPrChange w:id="46424" w:author="phuong vu" w:date="2018-11-30T22:36:00Z">
              <w:rPr>
                <w:bCs/>
                <w:lang w:val="en-US"/>
              </w:rPr>
            </w:rPrChange>
          </w:rPr>
          <w:fldChar w:fldCharType="separate"/>
        </w:r>
        <w:r w:rsidRPr="00920004">
          <w:rPr>
            <w:rStyle w:val="Hyperlink"/>
            <w:bCs/>
            <w:lang w:val="en-US"/>
            <w:rPrChange w:id="46425" w:author="phuong vu" w:date="2018-11-30T22:36:00Z">
              <w:rPr>
                <w:rStyle w:val="Hyperlink"/>
                <w:bCs/>
                <w:lang w:val="en-US"/>
              </w:rPr>
            </w:rPrChange>
          </w:rPr>
          <w:t>https://medium.com/vandium-software/5-easy-steps-to-understanding-json-web-tokens-jwt-1164c0adfcec</w:t>
        </w:r>
        <w:r w:rsidRPr="00920004">
          <w:rPr>
            <w:bCs/>
            <w:lang w:val="en-US"/>
            <w:rPrChange w:id="46426" w:author="phuong vu" w:date="2018-11-30T22:36:00Z">
              <w:rPr>
                <w:bCs/>
                <w:lang w:val="en-US"/>
              </w:rPr>
            </w:rPrChange>
          </w:rPr>
          <w:fldChar w:fldCharType="end"/>
        </w:r>
      </w:ins>
    </w:p>
    <w:p w14:paraId="29AB5F98" w14:textId="4F7E54FC" w:rsidR="00FC5CBD" w:rsidRPr="00920004" w:rsidRDefault="00FC5CBD" w:rsidP="00BD0851">
      <w:pPr>
        <w:numPr>
          <w:ilvl w:val="0"/>
          <w:numId w:val="24"/>
        </w:numPr>
        <w:spacing w:before="240" w:line="276" w:lineRule="auto"/>
        <w:rPr>
          <w:ins w:id="46427" w:author="phuong vu" w:date="2018-11-27T17:00:00Z"/>
          <w:bCs/>
          <w:lang w:val="en-US"/>
          <w:rPrChange w:id="46428" w:author="phuong vu" w:date="2018-11-30T22:36:00Z">
            <w:rPr>
              <w:ins w:id="46429" w:author="phuong vu" w:date="2018-11-27T17:00:00Z"/>
              <w:bCs/>
              <w:lang w:val="en-US"/>
            </w:rPr>
          </w:rPrChange>
        </w:rPr>
        <w:pPrChange w:id="46430" w:author="phuong vu" w:date="2018-11-30T14:19:00Z">
          <w:pPr>
            <w:numPr>
              <w:numId w:val="24"/>
            </w:numPr>
            <w:spacing w:line="276" w:lineRule="auto"/>
            <w:ind w:left="720" w:hanging="360"/>
          </w:pPr>
        </w:pPrChange>
      </w:pPr>
      <w:ins w:id="46431" w:author="phuong vu" w:date="2018-11-27T17:02:00Z">
        <w:r w:rsidRPr="00920004">
          <w:rPr>
            <w:bCs/>
            <w:vertAlign w:val="superscript"/>
            <w:lang w:val="en-US"/>
            <w:rPrChange w:id="46432" w:author="phuong vu" w:date="2018-11-30T22:36:00Z">
              <w:rPr>
                <w:bCs/>
                <w:vertAlign w:val="superscript"/>
                <w:lang w:val="en-US"/>
              </w:rPr>
            </w:rPrChange>
          </w:rPr>
          <w:t xml:space="preserve">[7] </w:t>
        </w:r>
        <w:r w:rsidRPr="00920004">
          <w:rPr>
            <w:b/>
            <w:bCs/>
            <w:lang w:val="en-US"/>
            <w:rPrChange w:id="46433" w:author="phuong vu" w:date="2018-11-30T22:36:00Z">
              <w:rPr>
                <w:b/>
                <w:bCs/>
                <w:lang w:val="en-US"/>
              </w:rPr>
            </w:rPrChange>
          </w:rPr>
          <w:t>Apollo Client cho React</w:t>
        </w:r>
        <w:r w:rsidRPr="00920004">
          <w:rPr>
            <w:bCs/>
            <w:lang w:val="en-US"/>
            <w:rPrChange w:id="46434" w:author="phuong vu" w:date="2018-11-30T22:36:00Z">
              <w:rPr>
                <w:bCs/>
                <w:lang w:val="en-US"/>
              </w:rPr>
            </w:rPrChange>
          </w:rPr>
          <w:t xml:space="preserve">: </w:t>
        </w:r>
        <w:r w:rsidRPr="00920004">
          <w:rPr>
            <w:rStyle w:val="Hyperlink"/>
            <w:bCs/>
            <w:lang w:val="en-US"/>
            <w:rPrChange w:id="46435" w:author="phuong vu" w:date="2018-11-30T22:36:00Z">
              <w:rPr>
                <w:rStyle w:val="Hyperlink"/>
                <w:bCs/>
                <w:lang w:val="en-US"/>
              </w:rPr>
            </w:rPrChange>
          </w:rPr>
          <w:fldChar w:fldCharType="begin"/>
        </w:r>
        <w:r w:rsidRPr="00920004">
          <w:rPr>
            <w:rStyle w:val="Hyperlink"/>
            <w:bCs/>
            <w:lang w:val="en-US"/>
            <w:rPrChange w:id="46436" w:author="phuong vu" w:date="2018-11-30T22:36:00Z">
              <w:rPr>
                <w:rStyle w:val="Hyperlink"/>
                <w:bCs/>
                <w:lang w:val="en-US"/>
              </w:rPr>
            </w:rPrChange>
          </w:rPr>
          <w:instrText xml:space="preserve"> HYPERLINK "https://www.apollographql.com/docs/react/" </w:instrText>
        </w:r>
        <w:r w:rsidRPr="00920004">
          <w:rPr>
            <w:rStyle w:val="Hyperlink"/>
            <w:bCs/>
            <w:lang w:val="en-US"/>
            <w:rPrChange w:id="46437" w:author="phuong vu" w:date="2018-11-30T22:36:00Z">
              <w:rPr>
                <w:rStyle w:val="Hyperlink"/>
                <w:bCs/>
                <w:lang w:val="en-US"/>
              </w:rPr>
            </w:rPrChange>
          </w:rPr>
          <w:fldChar w:fldCharType="separate"/>
        </w:r>
        <w:r w:rsidRPr="00920004">
          <w:rPr>
            <w:rStyle w:val="Hyperlink"/>
            <w:bCs/>
            <w:lang w:val="en-US"/>
            <w:rPrChange w:id="46438" w:author="phuong vu" w:date="2018-11-30T22:36:00Z">
              <w:rPr>
                <w:rStyle w:val="Hyperlink"/>
                <w:bCs/>
                <w:lang w:val="en-US"/>
              </w:rPr>
            </w:rPrChange>
          </w:rPr>
          <w:t>https://www.apollographql.com/docs/react/</w:t>
        </w:r>
        <w:r w:rsidRPr="00920004">
          <w:rPr>
            <w:rStyle w:val="Hyperlink"/>
            <w:bCs/>
            <w:lang w:val="en-US"/>
            <w:rPrChange w:id="46439" w:author="phuong vu" w:date="2018-11-30T22:36:00Z">
              <w:rPr>
                <w:rStyle w:val="Hyperlink"/>
                <w:bCs/>
                <w:lang w:val="en-US"/>
              </w:rPr>
            </w:rPrChange>
          </w:rPr>
          <w:fldChar w:fldCharType="end"/>
        </w:r>
      </w:ins>
    </w:p>
    <w:p w14:paraId="37CB8ABD" w14:textId="06E5D07E" w:rsidR="00530384" w:rsidRPr="00920004" w:rsidDel="00956FA2" w:rsidRDefault="00FC5CBD" w:rsidP="00BD0851">
      <w:pPr>
        <w:numPr>
          <w:ilvl w:val="0"/>
          <w:numId w:val="69"/>
        </w:numPr>
        <w:spacing w:before="240" w:line="0" w:lineRule="atLeast"/>
        <w:ind w:left="0"/>
        <w:rPr>
          <w:del w:id="46440" w:author="phuong vu" w:date="2018-11-26T14:20:00Z"/>
          <w:bCs/>
          <w:lang w:val="en-US"/>
          <w:rPrChange w:id="46441" w:author="phuong vu" w:date="2018-11-30T22:36:00Z">
            <w:rPr>
              <w:del w:id="46442" w:author="phuong vu" w:date="2018-11-26T14:20:00Z"/>
              <w:bCs/>
              <w:lang w:val="fr-FR"/>
            </w:rPr>
          </w:rPrChange>
        </w:rPr>
        <w:pPrChange w:id="46443" w:author="phuong vu" w:date="2018-11-30T14:16:00Z">
          <w:pPr>
            <w:numPr>
              <w:numId w:val="24"/>
            </w:numPr>
            <w:spacing w:line="276" w:lineRule="auto"/>
            <w:ind w:left="720" w:hanging="360"/>
          </w:pPr>
        </w:pPrChange>
      </w:pPr>
      <w:ins w:id="46444" w:author="phuong vu" w:date="2018-11-27T17:02:00Z">
        <w:r w:rsidRPr="00920004" w:rsidDel="00A57F07">
          <w:rPr>
            <w:bCs/>
            <w:lang w:val="fr-FR"/>
            <w:rPrChange w:id="46445" w:author="phuong vu" w:date="2018-11-30T22:36:00Z">
              <w:rPr>
                <w:bCs/>
                <w:lang w:val="fr-FR"/>
              </w:rPr>
            </w:rPrChange>
          </w:rPr>
          <w:t xml:space="preserve"> </w:t>
        </w:r>
      </w:ins>
      <w:del w:id="46446" w:author="phuong vu" w:date="2018-11-26T14:20:00Z">
        <w:r w:rsidR="00530384" w:rsidRPr="00920004" w:rsidDel="00A57F07">
          <w:rPr>
            <w:bCs/>
            <w:lang w:val="fr-FR"/>
            <w:rPrChange w:id="46447" w:author="phuong vu" w:date="2018-11-30T22:36:00Z">
              <w:rPr>
                <w:bCs/>
                <w:lang w:val="fr-FR"/>
              </w:rPr>
            </w:rPrChange>
          </w:rPr>
          <w:delText>Android</w:delText>
        </w:r>
      </w:del>
    </w:p>
    <w:p w14:paraId="092CE08E" w14:textId="546974B0" w:rsidR="00530384" w:rsidRPr="00920004" w:rsidDel="00A159AC" w:rsidRDefault="00530384" w:rsidP="00BD0851">
      <w:pPr>
        <w:spacing w:before="240" w:line="0" w:lineRule="atLeast"/>
        <w:rPr>
          <w:del w:id="46448" w:author="phuong vu" w:date="2018-11-26T15:27:00Z"/>
          <w:lang w:val="en-US"/>
          <w:rPrChange w:id="46449" w:author="phuong vu" w:date="2018-11-30T22:36:00Z">
            <w:rPr>
              <w:del w:id="46450" w:author="phuong vu" w:date="2018-11-26T15:27:00Z"/>
              <w:lang w:val="en-US"/>
            </w:rPr>
          </w:rPrChange>
        </w:rPr>
        <w:pPrChange w:id="46451" w:author="phuong vu" w:date="2018-11-30T14:16:00Z">
          <w:pPr>
            <w:numPr>
              <w:numId w:val="24"/>
            </w:numPr>
            <w:spacing w:line="360" w:lineRule="auto"/>
            <w:ind w:left="720" w:hanging="360"/>
          </w:pPr>
        </w:pPrChange>
      </w:pPr>
      <w:del w:id="46452" w:author="phuong vu" w:date="2018-11-26T15:27:00Z">
        <w:r w:rsidRPr="00920004" w:rsidDel="00A159AC">
          <w:rPr>
            <w:lang w:val="en-US"/>
            <w:rPrChange w:id="46453" w:author="phuong vu" w:date="2018-11-30T22:36:00Z">
              <w:rPr>
                <w:lang w:val="en-US"/>
              </w:rPr>
            </w:rPrChange>
          </w:rPr>
          <w:delText xml:space="preserve">“Cùng tìm hiểu về GraphQL”: </w:delText>
        </w:r>
        <w:r w:rsidR="00933422" w:rsidRPr="00920004" w:rsidDel="00A159AC">
          <w:rPr>
            <w:rStyle w:val="Hyperlink"/>
            <w:bCs/>
            <w:lang w:val="en-US"/>
            <w:rPrChange w:id="46454" w:author="phuong vu" w:date="2018-11-30T22:36:00Z">
              <w:rPr>
                <w:rStyle w:val="Hyperlink"/>
                <w:bCs/>
                <w:lang w:val="en-US"/>
              </w:rPr>
            </w:rPrChange>
          </w:rPr>
          <w:fldChar w:fldCharType="begin"/>
        </w:r>
        <w:r w:rsidR="00933422" w:rsidRPr="00920004" w:rsidDel="00A159AC">
          <w:rPr>
            <w:rStyle w:val="Hyperlink"/>
            <w:bCs/>
            <w:lang w:val="en-US"/>
            <w:rPrChange w:id="46455" w:author="phuong vu" w:date="2018-11-30T22:36:00Z">
              <w:rPr>
                <w:rStyle w:val="Hyperlink"/>
                <w:bCs/>
                <w:lang w:val="en-US"/>
              </w:rPr>
            </w:rPrChange>
          </w:rPr>
          <w:delInstrText xml:space="preserve"> HYPERLINK "https://viblo.asia/p/cung-tim-hieu-ve-graphql-07LKX4zeKV4" </w:delInstrText>
        </w:r>
        <w:r w:rsidR="00933422" w:rsidRPr="00920004" w:rsidDel="00A159AC">
          <w:rPr>
            <w:rStyle w:val="Hyperlink"/>
            <w:bCs/>
            <w:lang w:val="en-US"/>
            <w:rPrChange w:id="46456" w:author="phuong vu" w:date="2018-11-30T22:36:00Z">
              <w:rPr>
                <w:rStyle w:val="Hyperlink"/>
                <w:bCs/>
                <w:lang w:val="en-US"/>
              </w:rPr>
            </w:rPrChange>
          </w:rPr>
          <w:fldChar w:fldCharType="separate"/>
        </w:r>
        <w:r w:rsidRPr="00920004" w:rsidDel="00A159AC">
          <w:rPr>
            <w:rStyle w:val="Hyperlink"/>
            <w:bCs/>
            <w:lang w:val="en-US"/>
            <w:rPrChange w:id="46457" w:author="phuong vu" w:date="2018-11-30T22:36:00Z">
              <w:rPr>
                <w:rStyle w:val="Hyperlink"/>
                <w:bCs/>
                <w:lang w:val="en-US"/>
              </w:rPr>
            </w:rPrChange>
          </w:rPr>
          <w:delText>https://viblo.asia/p/cung-tim-hieu-ve-graphql-07LKX4zeKV4</w:delText>
        </w:r>
        <w:r w:rsidR="00933422" w:rsidRPr="00920004" w:rsidDel="00A159AC">
          <w:rPr>
            <w:rStyle w:val="Hyperlink"/>
            <w:bCs/>
            <w:lang w:val="en-US"/>
            <w:rPrChange w:id="46458" w:author="phuong vu" w:date="2018-11-30T22:36:00Z">
              <w:rPr>
                <w:rStyle w:val="Hyperlink"/>
                <w:bCs/>
                <w:lang w:val="en-US"/>
              </w:rPr>
            </w:rPrChange>
          </w:rPr>
          <w:fldChar w:fldCharType="end"/>
        </w:r>
      </w:del>
    </w:p>
    <w:p w14:paraId="2BE5A5EE" w14:textId="691B6FE6" w:rsidR="00530384" w:rsidRPr="00920004" w:rsidDel="00A159AC" w:rsidRDefault="00530384" w:rsidP="00BD0851">
      <w:pPr>
        <w:spacing w:before="240" w:line="0" w:lineRule="atLeast"/>
        <w:rPr>
          <w:del w:id="46459" w:author="phuong vu" w:date="2018-11-26T15:27:00Z"/>
          <w:lang w:val="en-US"/>
          <w:rPrChange w:id="46460" w:author="phuong vu" w:date="2018-11-30T22:36:00Z">
            <w:rPr>
              <w:del w:id="46461" w:author="phuong vu" w:date="2018-11-26T15:27:00Z"/>
              <w:lang w:val="en-US"/>
            </w:rPr>
          </w:rPrChange>
        </w:rPr>
        <w:pPrChange w:id="46462" w:author="phuong vu" w:date="2018-11-30T14:16:00Z">
          <w:pPr>
            <w:numPr>
              <w:numId w:val="24"/>
            </w:numPr>
            <w:spacing w:line="360" w:lineRule="auto"/>
            <w:ind w:left="720" w:hanging="360"/>
          </w:pPr>
        </w:pPrChange>
      </w:pPr>
      <w:del w:id="46463" w:author="phuong vu" w:date="2018-11-26T15:27:00Z">
        <w:r w:rsidRPr="00920004" w:rsidDel="00A159AC">
          <w:rPr>
            <w:lang w:val="en-US"/>
            <w:rPrChange w:id="46464" w:author="phuong vu" w:date="2018-11-30T22:36:00Z">
              <w:rPr>
                <w:lang w:val="en-US"/>
              </w:rPr>
            </w:rPrChange>
          </w:rPr>
          <w:delText xml:space="preserve">“Automatically building and maintaining GraphQL APIs with </w:delText>
        </w:r>
        <w:r w:rsidR="00653696" w:rsidRPr="00920004" w:rsidDel="00A159AC">
          <w:rPr>
            <w:lang w:val="en-US"/>
            <w:rPrChange w:id="46465" w:author="phuong vu" w:date="2018-11-30T22:36:00Z">
              <w:rPr>
                <w:lang w:val="en-US"/>
              </w:rPr>
            </w:rPrChange>
          </w:rPr>
          <w:delText>PostgreSQL</w:delText>
        </w:r>
        <w:r w:rsidRPr="00920004" w:rsidDel="00A159AC">
          <w:rPr>
            <w:lang w:val="en-US"/>
            <w:rPrChange w:id="46466" w:author="phuong vu" w:date="2018-11-30T22:36:00Z">
              <w:rPr>
                <w:lang w:val="en-US"/>
              </w:rPr>
            </w:rPrChange>
          </w:rPr>
          <w:delText xml:space="preserve">QL and Postgraphile” : </w:delText>
        </w:r>
        <w:r w:rsidR="00933422" w:rsidRPr="00920004" w:rsidDel="00A159AC">
          <w:rPr>
            <w:rStyle w:val="Hyperlink"/>
            <w:bCs/>
            <w:lang w:val="en-US"/>
            <w:rPrChange w:id="46467" w:author="phuong vu" w:date="2018-11-30T22:36:00Z">
              <w:rPr>
                <w:rStyle w:val="Hyperlink"/>
                <w:bCs/>
                <w:lang w:val="en-US"/>
              </w:rPr>
            </w:rPrChange>
          </w:rPr>
          <w:fldChar w:fldCharType="begin"/>
        </w:r>
        <w:r w:rsidR="00933422" w:rsidRPr="00920004" w:rsidDel="00A159AC">
          <w:rPr>
            <w:rStyle w:val="Hyperlink"/>
            <w:bCs/>
            <w:lang w:val="en-US"/>
            <w:rPrChange w:id="46468" w:author="phuong vu" w:date="2018-11-30T22:36:00Z">
              <w:rPr>
                <w:rStyle w:val="Hyperlink"/>
                <w:bCs/>
                <w:lang w:val="en-US"/>
              </w:rPr>
            </w:rPrChange>
          </w:rPr>
          <w:delInstrText xml:space="preserve"> HYPERLINK "https://itnext.io/automatically-building-and-maintaining-graphql-apis-with-postgresql-and-postgraphile-c497636abd29" </w:delInstrText>
        </w:r>
        <w:r w:rsidR="00933422" w:rsidRPr="00920004" w:rsidDel="00A159AC">
          <w:rPr>
            <w:rStyle w:val="Hyperlink"/>
            <w:bCs/>
            <w:lang w:val="en-US"/>
            <w:rPrChange w:id="46469" w:author="phuong vu" w:date="2018-11-30T22:36:00Z">
              <w:rPr>
                <w:rStyle w:val="Hyperlink"/>
                <w:bCs/>
                <w:lang w:val="en-US"/>
              </w:rPr>
            </w:rPrChange>
          </w:rPr>
          <w:fldChar w:fldCharType="separate"/>
        </w:r>
        <w:r w:rsidRPr="00920004" w:rsidDel="00A159AC">
          <w:rPr>
            <w:rStyle w:val="Hyperlink"/>
            <w:bCs/>
            <w:lang w:val="en-US"/>
            <w:rPrChange w:id="46470" w:author="phuong vu" w:date="2018-11-30T22:36:00Z">
              <w:rPr>
                <w:rStyle w:val="Hyperlink"/>
                <w:bCs/>
                <w:lang w:val="en-US"/>
              </w:rPr>
            </w:rPrChange>
          </w:rPr>
          <w:delText>https://itnext.io/automatically-building-and-maintaining-graphql-apis-with-</w:delText>
        </w:r>
        <w:r w:rsidR="00653696" w:rsidRPr="00920004" w:rsidDel="00A159AC">
          <w:rPr>
            <w:rStyle w:val="Hyperlink"/>
            <w:bCs/>
            <w:lang w:val="en-US"/>
            <w:rPrChange w:id="46471" w:author="phuong vu" w:date="2018-11-30T22:36:00Z">
              <w:rPr>
                <w:rStyle w:val="Hyperlink"/>
                <w:bCs/>
                <w:lang w:val="en-US"/>
              </w:rPr>
            </w:rPrChange>
          </w:rPr>
          <w:delText>PostgreSQL</w:delText>
        </w:r>
        <w:r w:rsidRPr="00920004" w:rsidDel="00A159AC">
          <w:rPr>
            <w:rStyle w:val="Hyperlink"/>
            <w:bCs/>
            <w:lang w:val="en-US"/>
            <w:rPrChange w:id="46472" w:author="phuong vu" w:date="2018-11-30T22:36:00Z">
              <w:rPr>
                <w:rStyle w:val="Hyperlink"/>
                <w:bCs/>
                <w:lang w:val="en-US"/>
              </w:rPr>
            </w:rPrChange>
          </w:rPr>
          <w:delText>ql-and-postgraphile-c497636abd29</w:delText>
        </w:r>
        <w:r w:rsidR="00933422" w:rsidRPr="00920004" w:rsidDel="00A159AC">
          <w:rPr>
            <w:rStyle w:val="Hyperlink"/>
            <w:bCs/>
            <w:lang w:val="en-US"/>
            <w:rPrChange w:id="46473" w:author="phuong vu" w:date="2018-11-30T22:36:00Z">
              <w:rPr>
                <w:rStyle w:val="Hyperlink"/>
                <w:bCs/>
                <w:lang w:val="en-US"/>
              </w:rPr>
            </w:rPrChange>
          </w:rPr>
          <w:fldChar w:fldCharType="end"/>
        </w:r>
      </w:del>
    </w:p>
    <w:p w14:paraId="5E4FFF37" w14:textId="32BFA34A" w:rsidR="00653696" w:rsidRPr="00920004" w:rsidDel="00A159AC" w:rsidRDefault="00653696" w:rsidP="00BD0851">
      <w:pPr>
        <w:spacing w:before="240" w:line="0" w:lineRule="atLeast"/>
        <w:rPr>
          <w:del w:id="46474" w:author="phuong vu" w:date="2018-11-26T15:27:00Z"/>
          <w:rStyle w:val="Hyperlink"/>
          <w:bCs/>
          <w:color w:val="auto"/>
          <w:u w:val="none"/>
          <w:lang w:val="en-US"/>
          <w:rPrChange w:id="46475" w:author="phuong vu" w:date="2018-11-30T22:36:00Z">
            <w:rPr>
              <w:del w:id="46476" w:author="phuong vu" w:date="2018-11-26T15:27:00Z"/>
              <w:rStyle w:val="Hyperlink"/>
              <w:bCs/>
              <w:color w:val="auto"/>
              <w:u w:val="none"/>
              <w:lang w:val="en-US"/>
            </w:rPr>
          </w:rPrChange>
        </w:rPr>
        <w:pPrChange w:id="46477" w:author="phuong vu" w:date="2018-11-30T14:16:00Z">
          <w:pPr>
            <w:numPr>
              <w:numId w:val="24"/>
            </w:numPr>
            <w:spacing w:line="360" w:lineRule="auto"/>
            <w:ind w:left="720" w:hanging="360"/>
          </w:pPr>
        </w:pPrChange>
      </w:pPr>
      <w:del w:id="46478" w:author="phuong vu" w:date="2018-11-26T15:27:00Z">
        <w:r w:rsidRPr="00920004" w:rsidDel="00A159AC">
          <w:rPr>
            <w:lang w:val="en-US"/>
            <w:rPrChange w:id="46479" w:author="phuong vu" w:date="2018-11-30T22:36:00Z">
              <w:rPr>
                <w:lang w:val="en-US"/>
              </w:rPr>
            </w:rPrChange>
          </w:rPr>
          <w:delText xml:space="preserve">“Postgraphile”: </w:delText>
        </w:r>
        <w:r w:rsidR="00933422" w:rsidRPr="00920004" w:rsidDel="00A159AC">
          <w:rPr>
            <w:rStyle w:val="Hyperlink"/>
            <w:bCs/>
            <w:lang w:val="en-US"/>
            <w:rPrChange w:id="46480" w:author="phuong vu" w:date="2018-11-30T22:36:00Z">
              <w:rPr>
                <w:rStyle w:val="Hyperlink"/>
                <w:bCs/>
                <w:lang w:val="en-US"/>
              </w:rPr>
            </w:rPrChange>
          </w:rPr>
          <w:fldChar w:fldCharType="begin"/>
        </w:r>
        <w:r w:rsidR="00933422" w:rsidRPr="00920004" w:rsidDel="00A159AC">
          <w:rPr>
            <w:rStyle w:val="Hyperlink"/>
            <w:bCs/>
            <w:lang w:val="en-US"/>
            <w:rPrChange w:id="46481" w:author="phuong vu" w:date="2018-11-30T22:36:00Z">
              <w:rPr>
                <w:rStyle w:val="Hyperlink"/>
                <w:bCs/>
                <w:lang w:val="en-US"/>
              </w:rPr>
            </w:rPrChange>
          </w:rPr>
          <w:delInstrText xml:space="preserve"> HYPERLINK "https://www.graphile.org/postgraphile/introduction/" </w:delInstrText>
        </w:r>
        <w:r w:rsidR="00933422" w:rsidRPr="00920004" w:rsidDel="00A159AC">
          <w:rPr>
            <w:rStyle w:val="Hyperlink"/>
            <w:bCs/>
            <w:lang w:val="en-US"/>
            <w:rPrChange w:id="46482" w:author="phuong vu" w:date="2018-11-30T22:36:00Z">
              <w:rPr>
                <w:rStyle w:val="Hyperlink"/>
                <w:bCs/>
                <w:lang w:val="en-US"/>
              </w:rPr>
            </w:rPrChange>
          </w:rPr>
          <w:fldChar w:fldCharType="separate"/>
        </w:r>
        <w:r w:rsidRPr="00920004" w:rsidDel="00A159AC">
          <w:rPr>
            <w:rStyle w:val="Hyperlink"/>
            <w:bCs/>
            <w:lang w:val="en-US"/>
            <w:rPrChange w:id="46483" w:author="phuong vu" w:date="2018-11-30T22:36:00Z">
              <w:rPr>
                <w:rStyle w:val="Hyperlink"/>
                <w:bCs/>
                <w:lang w:val="en-US"/>
              </w:rPr>
            </w:rPrChange>
          </w:rPr>
          <w:delText>https://www.graphile.org/postgraphile/introduction/</w:delText>
        </w:r>
        <w:r w:rsidR="00933422" w:rsidRPr="00920004" w:rsidDel="00A159AC">
          <w:rPr>
            <w:rStyle w:val="Hyperlink"/>
            <w:bCs/>
            <w:lang w:val="en-US"/>
            <w:rPrChange w:id="46484" w:author="phuong vu" w:date="2018-11-30T22:36:00Z">
              <w:rPr>
                <w:rStyle w:val="Hyperlink"/>
                <w:bCs/>
                <w:lang w:val="en-US"/>
              </w:rPr>
            </w:rPrChange>
          </w:rPr>
          <w:fldChar w:fldCharType="end"/>
        </w:r>
      </w:del>
    </w:p>
    <w:p w14:paraId="2B18F315" w14:textId="25DABC77" w:rsidR="003B05E0" w:rsidRPr="00920004" w:rsidDel="00A159AC" w:rsidRDefault="003B05E0" w:rsidP="00BD0851">
      <w:pPr>
        <w:spacing w:before="240" w:line="0" w:lineRule="atLeast"/>
        <w:rPr>
          <w:del w:id="46485" w:author="phuong vu" w:date="2018-11-26T15:27:00Z"/>
          <w:lang w:val="en-US"/>
          <w:rPrChange w:id="46486" w:author="phuong vu" w:date="2018-11-30T22:36:00Z">
            <w:rPr>
              <w:del w:id="46487" w:author="phuong vu" w:date="2018-11-26T15:27:00Z"/>
              <w:lang w:val="en-US"/>
            </w:rPr>
          </w:rPrChange>
        </w:rPr>
        <w:pPrChange w:id="46488" w:author="phuong vu" w:date="2018-11-30T14:16:00Z">
          <w:pPr>
            <w:numPr>
              <w:numId w:val="24"/>
            </w:numPr>
            <w:spacing w:line="360" w:lineRule="auto"/>
            <w:ind w:left="720" w:hanging="360"/>
          </w:pPr>
        </w:pPrChange>
      </w:pPr>
      <w:del w:id="46489" w:author="phuong vu" w:date="2018-11-26T15:27:00Z">
        <w:r w:rsidRPr="00920004" w:rsidDel="00A159AC">
          <w:rPr>
            <w:lang w:val="en-US"/>
            <w:rPrChange w:id="46490" w:author="phuong vu" w:date="2018-11-30T22:36:00Z">
              <w:rPr>
                <w:lang w:val="en-US"/>
              </w:rPr>
            </w:rPrChange>
          </w:rPr>
          <w:delText>“PostgreSQL”:</w:delText>
        </w:r>
      </w:del>
    </w:p>
    <w:p w14:paraId="7E66D55A" w14:textId="7D87B553" w:rsidR="003B05E0" w:rsidRPr="00920004" w:rsidDel="00A159AC" w:rsidRDefault="003B05E0" w:rsidP="00BD0851">
      <w:pPr>
        <w:spacing w:before="240" w:line="0" w:lineRule="atLeast"/>
        <w:rPr>
          <w:del w:id="46491" w:author="phuong vu" w:date="2018-11-26T15:27:00Z"/>
          <w:lang w:val="en-US"/>
          <w:rPrChange w:id="46492" w:author="phuong vu" w:date="2018-11-30T22:36:00Z">
            <w:rPr>
              <w:del w:id="46493" w:author="phuong vu" w:date="2018-11-26T15:27:00Z"/>
              <w:lang w:val="en-US"/>
            </w:rPr>
          </w:rPrChange>
        </w:rPr>
        <w:pPrChange w:id="46494" w:author="phuong vu" w:date="2018-11-30T14:16:00Z">
          <w:pPr>
            <w:numPr>
              <w:numId w:val="24"/>
            </w:numPr>
            <w:spacing w:line="360" w:lineRule="auto"/>
            <w:ind w:left="720" w:hanging="360"/>
          </w:pPr>
        </w:pPrChange>
      </w:pPr>
      <w:del w:id="46495" w:author="phuong vu" w:date="2018-11-26T15:27:00Z">
        <w:r w:rsidRPr="00920004" w:rsidDel="00A159AC">
          <w:rPr>
            <w:lang w:val="en-US"/>
            <w:rPrChange w:id="46496" w:author="phuong vu" w:date="2018-11-30T22:36:00Z">
              <w:rPr>
                <w:lang w:val="en-US"/>
              </w:rPr>
            </w:rPrChange>
          </w:rPr>
          <w:delText>“JSON Web Token”:</w:delText>
        </w:r>
      </w:del>
    </w:p>
    <w:p w14:paraId="448EC124" w14:textId="63616775" w:rsidR="003B05E0" w:rsidRPr="00920004" w:rsidDel="00A159AC" w:rsidRDefault="003B05E0" w:rsidP="00BD0851">
      <w:pPr>
        <w:spacing w:before="240" w:line="0" w:lineRule="atLeast"/>
        <w:rPr>
          <w:del w:id="46497" w:author="phuong vu" w:date="2018-11-26T15:27:00Z"/>
          <w:lang w:val="en-US"/>
          <w:rPrChange w:id="46498" w:author="phuong vu" w:date="2018-11-30T22:36:00Z">
            <w:rPr>
              <w:del w:id="46499" w:author="phuong vu" w:date="2018-11-26T15:27:00Z"/>
              <w:lang w:val="en-US"/>
            </w:rPr>
          </w:rPrChange>
        </w:rPr>
        <w:pPrChange w:id="46500" w:author="phuong vu" w:date="2018-11-30T14:16:00Z">
          <w:pPr>
            <w:pStyle w:val="ListParagraph"/>
            <w:numPr>
              <w:numId w:val="24"/>
            </w:numPr>
            <w:spacing w:line="360" w:lineRule="auto"/>
            <w:ind w:hanging="360"/>
          </w:pPr>
        </w:pPrChange>
      </w:pPr>
      <w:del w:id="46501" w:author="phuong vu" w:date="2018-11-26T15:27:00Z">
        <w:r w:rsidRPr="00920004" w:rsidDel="00A159AC">
          <w:rPr>
            <w:lang w:val="en-US"/>
            <w:rPrChange w:id="46502" w:author="phuong vu" w:date="2018-11-30T22:36:00Z">
              <w:rPr>
                <w:lang w:val="en-US"/>
              </w:rPr>
            </w:rPrChange>
          </w:rPr>
          <w:delText>“ReactJS”:</w:delText>
        </w:r>
        <w:r w:rsidR="00933422" w:rsidRPr="00920004" w:rsidDel="00A159AC">
          <w:rPr>
            <w:rStyle w:val="Hyperlink"/>
            <w:lang w:val="en-US"/>
            <w:rPrChange w:id="46503" w:author="phuong vu" w:date="2018-11-30T22:36:00Z">
              <w:rPr>
                <w:rStyle w:val="Hyperlink"/>
                <w:lang w:val="en-US"/>
              </w:rPr>
            </w:rPrChange>
          </w:rPr>
          <w:fldChar w:fldCharType="begin"/>
        </w:r>
        <w:r w:rsidR="00933422" w:rsidRPr="00920004" w:rsidDel="00A159AC">
          <w:rPr>
            <w:rStyle w:val="Hyperlink"/>
            <w:lang w:val="en-US"/>
            <w:rPrChange w:id="46504" w:author="phuong vu" w:date="2018-11-30T22:36:00Z">
              <w:rPr>
                <w:rStyle w:val="Hyperlink"/>
                <w:lang w:val="en-US"/>
              </w:rPr>
            </w:rPrChange>
          </w:rPr>
          <w:delInstrText xml:space="preserve"> HYPERLINK "https://viblo.asia/p/reactjs-uu-diem-va-nhuoc-diem-V3m5WzexlO7" </w:delInstrText>
        </w:r>
        <w:r w:rsidR="00933422" w:rsidRPr="00920004" w:rsidDel="00A159AC">
          <w:rPr>
            <w:rStyle w:val="Hyperlink"/>
            <w:lang w:val="en-US"/>
            <w:rPrChange w:id="46505" w:author="phuong vu" w:date="2018-11-30T22:36:00Z">
              <w:rPr>
                <w:rStyle w:val="Hyperlink"/>
                <w:lang w:val="en-US"/>
              </w:rPr>
            </w:rPrChange>
          </w:rPr>
          <w:fldChar w:fldCharType="separate"/>
        </w:r>
        <w:r w:rsidRPr="00920004" w:rsidDel="00A159AC">
          <w:rPr>
            <w:rStyle w:val="Hyperlink"/>
            <w:lang w:val="en-US"/>
            <w:rPrChange w:id="46506" w:author="phuong vu" w:date="2018-11-30T22:36:00Z">
              <w:rPr>
                <w:rStyle w:val="Hyperlink"/>
                <w:lang w:val="en-US"/>
              </w:rPr>
            </w:rPrChange>
          </w:rPr>
          <w:delText>https://viblo.asia/p/reactjs-uu-diem-va-nhuoc-diem-V3m5WzexlO7</w:delText>
        </w:r>
        <w:r w:rsidR="00933422" w:rsidRPr="00920004" w:rsidDel="00A159AC">
          <w:rPr>
            <w:rStyle w:val="Hyperlink"/>
            <w:lang w:val="en-US"/>
            <w:rPrChange w:id="46507" w:author="phuong vu" w:date="2018-11-30T22:36:00Z">
              <w:rPr>
                <w:rStyle w:val="Hyperlink"/>
                <w:lang w:val="en-US"/>
              </w:rPr>
            </w:rPrChange>
          </w:rPr>
          <w:fldChar w:fldCharType="end"/>
        </w:r>
      </w:del>
    </w:p>
    <w:p w14:paraId="7377C254" w14:textId="35057488" w:rsidR="007A626B" w:rsidRPr="00920004" w:rsidRDefault="007A626B" w:rsidP="00BD0851">
      <w:pPr>
        <w:spacing w:before="240" w:line="0" w:lineRule="atLeast"/>
        <w:rPr>
          <w:lang w:val="en-US"/>
          <w:rPrChange w:id="46508" w:author="phuong vu" w:date="2018-11-30T22:36:00Z">
            <w:rPr>
              <w:lang w:val="en-US"/>
            </w:rPr>
          </w:rPrChange>
        </w:rPr>
        <w:pPrChange w:id="46509" w:author="phuong vu" w:date="2018-11-30T14:16:00Z">
          <w:pPr>
            <w:pStyle w:val="ListParagraph"/>
            <w:numPr>
              <w:numId w:val="24"/>
            </w:numPr>
            <w:spacing w:line="360" w:lineRule="auto"/>
            <w:ind w:hanging="360"/>
          </w:pPr>
        </w:pPrChange>
      </w:pPr>
      <w:del w:id="46510" w:author="phuong vu" w:date="2018-11-26T15:27:00Z">
        <w:r w:rsidRPr="00920004" w:rsidDel="00A159AC">
          <w:rPr>
            <w:lang w:val="en-US"/>
            <w:rPrChange w:id="46511" w:author="phuong vu" w:date="2018-11-30T22:36:00Z">
              <w:rPr>
                <w:lang w:val="en-US"/>
              </w:rPr>
            </w:rPrChange>
          </w:rPr>
          <w:delText xml:space="preserve">“Apollo Client cho React”: </w:delText>
        </w:r>
        <w:r w:rsidR="00933422" w:rsidRPr="00920004" w:rsidDel="00A159AC">
          <w:rPr>
            <w:rStyle w:val="Hyperlink"/>
            <w:bCs/>
            <w:lang w:val="en-US"/>
            <w:rPrChange w:id="46512" w:author="phuong vu" w:date="2018-11-30T22:36:00Z">
              <w:rPr>
                <w:rStyle w:val="Hyperlink"/>
                <w:bCs/>
                <w:lang w:val="en-US"/>
              </w:rPr>
            </w:rPrChange>
          </w:rPr>
          <w:fldChar w:fldCharType="begin"/>
        </w:r>
        <w:r w:rsidR="00933422" w:rsidRPr="00920004" w:rsidDel="00A159AC">
          <w:rPr>
            <w:rStyle w:val="Hyperlink"/>
            <w:bCs/>
            <w:lang w:val="en-US"/>
            <w:rPrChange w:id="46513" w:author="phuong vu" w:date="2018-11-30T22:36:00Z">
              <w:rPr>
                <w:rStyle w:val="Hyperlink"/>
                <w:bCs/>
                <w:lang w:val="en-US"/>
              </w:rPr>
            </w:rPrChange>
          </w:rPr>
          <w:delInstrText xml:space="preserve"> HYPERLINK "https://www.apollographql.com/docs/react/" </w:delInstrText>
        </w:r>
        <w:r w:rsidR="00933422" w:rsidRPr="00920004" w:rsidDel="00A159AC">
          <w:rPr>
            <w:rStyle w:val="Hyperlink"/>
            <w:bCs/>
            <w:lang w:val="en-US"/>
            <w:rPrChange w:id="46514" w:author="phuong vu" w:date="2018-11-30T22:36:00Z">
              <w:rPr>
                <w:rStyle w:val="Hyperlink"/>
                <w:bCs/>
                <w:lang w:val="en-US"/>
              </w:rPr>
            </w:rPrChange>
          </w:rPr>
          <w:fldChar w:fldCharType="separate"/>
        </w:r>
        <w:r w:rsidRPr="00920004" w:rsidDel="00A159AC">
          <w:rPr>
            <w:rStyle w:val="Hyperlink"/>
            <w:bCs/>
            <w:lang w:val="en-US"/>
            <w:rPrChange w:id="46515" w:author="phuong vu" w:date="2018-11-30T22:36:00Z">
              <w:rPr>
                <w:rStyle w:val="Hyperlink"/>
                <w:bCs/>
                <w:lang w:val="en-US"/>
              </w:rPr>
            </w:rPrChange>
          </w:rPr>
          <w:delText>https://www.apollographql.com/docs/react/</w:delText>
        </w:r>
        <w:r w:rsidR="00933422" w:rsidRPr="00920004" w:rsidDel="00A159AC">
          <w:rPr>
            <w:rStyle w:val="Hyperlink"/>
            <w:bCs/>
            <w:lang w:val="en-US"/>
            <w:rPrChange w:id="46516" w:author="phuong vu" w:date="2018-11-30T22:36:00Z">
              <w:rPr>
                <w:rStyle w:val="Hyperlink"/>
                <w:bCs/>
                <w:lang w:val="en-US"/>
              </w:rPr>
            </w:rPrChange>
          </w:rPr>
          <w:fldChar w:fldCharType="end"/>
        </w:r>
      </w:del>
    </w:p>
    <w:sectPr w:rsidR="007A626B" w:rsidRPr="00920004" w:rsidSect="0041406B">
      <w:headerReference w:type="default" r:id="rId109"/>
      <w:footerReference w:type="default" r:id="rId110"/>
      <w:type w:val="nextPage"/>
      <w:pgSz w:w="11906" w:h="16838"/>
      <w:pgMar w:top="1701" w:right="1134" w:bottom="1701" w:left="1985" w:header="709" w:footer="0" w:gutter="0"/>
      <w:pgNumType w:start="1"/>
      <w:cols w:space="708"/>
      <w:docGrid w:linePitch="360"/>
      <w:sectPrChange w:id="46535" w:author="Tran Huan" w:date="2018-11-25T16:33:00Z">
        <w:sectPr w:rsidR="007A626B" w:rsidRPr="00920004"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2CF61" w14:textId="77777777" w:rsidR="00182C9C" w:rsidRDefault="00182C9C" w:rsidP="006806BE">
      <w:pPr>
        <w:spacing w:after="0" w:line="240" w:lineRule="auto"/>
      </w:pPr>
      <w:r>
        <w:separator/>
      </w:r>
    </w:p>
    <w:p w14:paraId="318A903C" w14:textId="77777777" w:rsidR="00182C9C" w:rsidRDefault="00182C9C"/>
  </w:endnote>
  <w:endnote w:type="continuationSeparator" w:id="0">
    <w:p w14:paraId="4FE8E31B" w14:textId="77777777" w:rsidR="00182C9C" w:rsidRDefault="00182C9C" w:rsidP="006806BE">
      <w:pPr>
        <w:spacing w:after="0" w:line="240" w:lineRule="auto"/>
      </w:pPr>
      <w:r>
        <w:continuationSeparator/>
      </w:r>
    </w:p>
    <w:p w14:paraId="345D5A2D" w14:textId="77777777" w:rsidR="00182C9C" w:rsidRDefault="00182C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0AF77" w14:textId="6EEE9ADD" w:rsidR="00E64310" w:rsidRDefault="00E64310">
    <w:pPr>
      <w:pStyle w:val="Footer"/>
      <w:jc w:val="right"/>
      <w:rPr>
        <w:ins w:id="769" w:author="Tran Huan" w:date="2018-11-25T16:22:00Z"/>
      </w:rPr>
    </w:pPr>
  </w:p>
  <w:p w14:paraId="49B46931" w14:textId="77777777" w:rsidR="00E64310" w:rsidRDefault="00E643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03" w:author="Tran Huan" w:date="2018-11-25T16:22:00Z"/>
  <w:sdt>
    <w:sdtPr>
      <w:id w:val="-1744181737"/>
      <w:docPartObj>
        <w:docPartGallery w:val="Page Numbers (Bottom of Page)"/>
        <w:docPartUnique/>
      </w:docPartObj>
    </w:sdtPr>
    <w:sdtEndPr>
      <w:rPr>
        <w:noProof/>
      </w:rPr>
    </w:sdtEndPr>
    <w:sdtContent>
      <w:customXmlInsRangeEnd w:id="4603"/>
      <w:p w14:paraId="33D15F81" w14:textId="26CBFC9C" w:rsidR="00E64310" w:rsidRDefault="00E64310">
        <w:pPr>
          <w:pStyle w:val="Footer"/>
          <w:jc w:val="right"/>
          <w:rPr>
            <w:ins w:id="4604" w:author="Tran Huan" w:date="2018-11-25T16:22:00Z"/>
          </w:rPr>
        </w:pPr>
        <w:ins w:id="4605" w:author="Tran Huan" w:date="2018-11-25T16:22:00Z">
          <w:r>
            <w:fldChar w:fldCharType="begin"/>
          </w:r>
          <w:r>
            <w:instrText xml:space="preserve"> PAGE   \* MERGEFORMAT </w:instrText>
          </w:r>
          <w:r>
            <w:fldChar w:fldCharType="separate"/>
          </w:r>
        </w:ins>
        <w:r>
          <w:rPr>
            <w:noProof/>
          </w:rPr>
          <w:t>viii</w:t>
        </w:r>
        <w:ins w:id="4606" w:author="Tran Huan" w:date="2018-11-25T16:22:00Z">
          <w:r>
            <w:rPr>
              <w:noProof/>
            </w:rPr>
            <w:fldChar w:fldCharType="end"/>
          </w:r>
        </w:ins>
      </w:p>
      <w:customXmlInsRangeStart w:id="4607" w:author="Tran Huan" w:date="2018-11-25T16:22:00Z"/>
    </w:sdtContent>
  </w:sdt>
  <w:customXmlInsRangeEnd w:id="4607"/>
  <w:p w14:paraId="0249AF3C" w14:textId="77777777" w:rsidR="00E64310" w:rsidRDefault="00E643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46530" w:author="Tran Huan" w:date="2018-11-25T16:22:00Z"/>
  <w:sdt>
    <w:sdtPr>
      <w:id w:val="1243067084"/>
      <w:docPartObj>
        <w:docPartGallery w:val="Page Numbers (Bottom of Page)"/>
        <w:docPartUnique/>
      </w:docPartObj>
    </w:sdtPr>
    <w:sdtEndPr>
      <w:rPr>
        <w:noProof/>
      </w:rPr>
    </w:sdtEndPr>
    <w:sdtContent>
      <w:customXmlInsRangeEnd w:id="46530"/>
      <w:p w14:paraId="588525D1" w14:textId="5C0E50D9" w:rsidR="00E64310" w:rsidRDefault="00E64310">
        <w:pPr>
          <w:pStyle w:val="Footer"/>
          <w:jc w:val="right"/>
          <w:rPr>
            <w:ins w:id="46531" w:author="Tran Huan" w:date="2018-11-25T16:22:00Z"/>
          </w:rPr>
        </w:pPr>
        <w:ins w:id="46532" w:author="Tran Huan" w:date="2018-11-25T16:22:00Z">
          <w:r>
            <w:fldChar w:fldCharType="begin"/>
          </w:r>
          <w:r>
            <w:instrText xml:space="preserve"> PAGE   \* MERGEFORMAT </w:instrText>
          </w:r>
          <w:r>
            <w:fldChar w:fldCharType="separate"/>
          </w:r>
        </w:ins>
        <w:r>
          <w:rPr>
            <w:noProof/>
          </w:rPr>
          <w:t>12</w:t>
        </w:r>
        <w:ins w:id="46533" w:author="Tran Huan" w:date="2018-11-25T16:22:00Z">
          <w:r>
            <w:rPr>
              <w:noProof/>
            </w:rPr>
            <w:fldChar w:fldCharType="end"/>
          </w:r>
        </w:ins>
      </w:p>
      <w:customXmlInsRangeStart w:id="46534" w:author="Tran Huan" w:date="2018-11-25T16:22:00Z"/>
    </w:sdtContent>
  </w:sdt>
  <w:customXmlInsRangeEnd w:id="46534"/>
  <w:p w14:paraId="0708A755" w14:textId="77777777" w:rsidR="00E64310" w:rsidRDefault="00E64310">
    <w:pPr>
      <w:pStyle w:val="Footer"/>
    </w:pPr>
  </w:p>
  <w:p w14:paraId="300E0E1A" w14:textId="77777777" w:rsidR="00E64310" w:rsidRDefault="00E643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40F12" w14:textId="77777777" w:rsidR="00182C9C" w:rsidRDefault="00182C9C" w:rsidP="006806BE">
      <w:pPr>
        <w:spacing w:after="0" w:line="240" w:lineRule="auto"/>
      </w:pPr>
      <w:r>
        <w:separator/>
      </w:r>
    </w:p>
    <w:p w14:paraId="7752D8A3" w14:textId="77777777" w:rsidR="00182C9C" w:rsidRDefault="00182C9C"/>
  </w:footnote>
  <w:footnote w:type="continuationSeparator" w:id="0">
    <w:p w14:paraId="06B4D3A4" w14:textId="77777777" w:rsidR="00182C9C" w:rsidRDefault="00182C9C" w:rsidP="006806BE">
      <w:pPr>
        <w:spacing w:after="0" w:line="240" w:lineRule="auto"/>
      </w:pPr>
      <w:r>
        <w:continuationSeparator/>
      </w:r>
    </w:p>
    <w:p w14:paraId="6227E789" w14:textId="77777777" w:rsidR="00182C9C" w:rsidRDefault="00182C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BA451" w14:textId="14D8B853" w:rsidR="00E64310" w:rsidRPr="000245EB" w:rsidRDefault="00E64310" w:rsidP="000245EB">
    <w:pPr>
      <w:jc w:val="left"/>
      <w:rPr>
        <w:ins w:id="765" w:author="Tran Huan" w:date="2018-11-25T16:18:00Z"/>
        <w:rFonts w:ascii="Times New Roman" w:eastAsia="Calibri" w:hAnsi="Times New Roman" w:cs="Times New Roman"/>
        <w:b/>
        <w:color w:val="000000"/>
        <w:sz w:val="20"/>
        <w:szCs w:val="20"/>
      </w:rPr>
    </w:pPr>
  </w:p>
  <w:p w14:paraId="388F8250" w14:textId="77777777" w:rsidR="00E64310" w:rsidRPr="005E5E84" w:rsidRDefault="00E64310" w:rsidP="005E5E84">
    <w:pPr>
      <w:pStyle w:val="Header"/>
      <w:jc w:val="left"/>
      <w:rPr>
        <w:lang w:val="en-US"/>
      </w:rPr>
    </w:pPr>
    <w:ins w:id="766" w:author="phuong vu" w:date="2018-11-21T21:32:00Z">
      <w:del w:id="767" w:author="Tran Huan" w:date="2018-11-25T16:07:00Z">
        <w:r w:rsidDel="000245EB">
          <w:rPr>
            <w:lang w:val="en-US"/>
          </w:rPr>
          <w:delText>GVHD</w:delText>
        </w:r>
      </w:del>
    </w:ins>
    <w:del w:id="768"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BE00" w14:textId="686AA9E1" w:rsidR="00E64310" w:rsidRPr="000245EB" w:rsidRDefault="00E64310" w:rsidP="000245EB">
    <w:pPr>
      <w:jc w:val="left"/>
      <w:rPr>
        <w:ins w:id="4599" w:author="Tran Huan" w:date="2018-11-25T16:18:00Z"/>
        <w:rFonts w:ascii="Times New Roman" w:eastAsia="Calibri" w:hAnsi="Times New Roman" w:cs="Times New Roman"/>
        <w:b/>
        <w:color w:val="000000"/>
        <w:sz w:val="20"/>
        <w:szCs w:val="20"/>
      </w:rPr>
    </w:pPr>
  </w:p>
  <w:p w14:paraId="21C9F01A" w14:textId="77777777" w:rsidR="00E64310" w:rsidRPr="005E5E84" w:rsidRDefault="00E64310" w:rsidP="005E5E84">
    <w:pPr>
      <w:pStyle w:val="Header"/>
      <w:jc w:val="left"/>
      <w:rPr>
        <w:lang w:val="en-US"/>
      </w:rPr>
    </w:pPr>
    <w:ins w:id="4600" w:author="phuong vu" w:date="2018-11-21T21:32:00Z">
      <w:del w:id="4601" w:author="Tran Huan" w:date="2018-11-25T16:07:00Z">
        <w:r w:rsidDel="000245EB">
          <w:rPr>
            <w:lang w:val="en-US"/>
          </w:rPr>
          <w:delText>GVHD</w:delText>
        </w:r>
      </w:del>
    </w:ins>
    <w:del w:id="4602" w:author="Tran Huan" w:date="2018-11-25T16:07:00Z">
      <w:r w:rsidDel="000245EB">
        <w:rPr>
          <w:lang w:val="en-US"/>
        </w:rPr>
        <w:delText xml:space="preserve">Giáo viên hướng dẫn: Phạm Thị Ngọc Diễm </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D449" w14:textId="77777777" w:rsidR="00E64310" w:rsidRPr="000245EB" w:rsidRDefault="00E64310" w:rsidP="00FE6A57">
    <w:pPr>
      <w:jc w:val="left"/>
      <w:rPr>
        <w:ins w:id="46517" w:author="Tran Huan" w:date="2018-11-25T16:18:00Z"/>
        <w:rFonts w:ascii="Times New Roman" w:eastAsia="Calibri" w:hAnsi="Times New Roman" w:cs="Times New Roman"/>
        <w:b/>
        <w:color w:val="000000"/>
        <w:sz w:val="20"/>
        <w:szCs w:val="20"/>
      </w:rPr>
      <w:pPrChange w:id="46518" w:author="phuong vu" w:date="2018-11-30T16:29:00Z">
        <w:pPr>
          <w:jc w:val="left"/>
        </w:pPr>
      </w:pPrChange>
    </w:pPr>
    <w:ins w:id="46519"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65DF98C" w:rsidR="00E64310" w:rsidRPr="000245EB" w:rsidDel="00FE6A57" w:rsidRDefault="00E64310" w:rsidP="00FE6A57">
    <w:pPr>
      <w:jc w:val="left"/>
      <w:rPr>
        <w:ins w:id="46520" w:author="Tran Huan" w:date="2018-11-25T16:18:00Z"/>
        <w:del w:id="46521" w:author="phuong vu" w:date="2018-11-30T16:29:00Z"/>
        <w:rFonts w:ascii="Times New Roman" w:eastAsia="Calibri" w:hAnsi="Times New Roman" w:cs="Times New Roman"/>
        <w:b/>
        <w:color w:val="000000"/>
        <w:sz w:val="20"/>
        <w:szCs w:val="20"/>
      </w:rPr>
      <w:pPrChange w:id="46522" w:author="phuong vu" w:date="2018-11-30T16:29:00Z">
        <w:pPr>
          <w:jc w:val="left"/>
        </w:pPr>
      </w:pPrChange>
    </w:pPr>
    <w:ins w:id="46523"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2746"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E64310" w:rsidRPr="005E5E84" w:rsidDel="00FE6A57" w:rsidRDefault="00E64310" w:rsidP="00FE6A57">
    <w:pPr>
      <w:jc w:val="left"/>
      <w:rPr>
        <w:del w:id="46524" w:author="phuong vu" w:date="2018-11-30T16:29:00Z"/>
        <w:lang w:val="en-US"/>
      </w:rPr>
      <w:pPrChange w:id="46525" w:author="phuong vu" w:date="2018-11-30T16:29:00Z">
        <w:pPr>
          <w:pStyle w:val="Header"/>
          <w:jc w:val="left"/>
        </w:pPr>
      </w:pPrChange>
    </w:pPr>
    <w:ins w:id="46526" w:author="phuong vu" w:date="2018-11-21T21:32:00Z">
      <w:del w:id="46527" w:author="Tran Huan" w:date="2018-11-25T16:07:00Z">
        <w:r w:rsidDel="000245EB">
          <w:rPr>
            <w:lang w:val="en-US"/>
          </w:rPr>
          <w:delText>GVHD</w:delText>
        </w:r>
      </w:del>
    </w:ins>
    <w:del w:id="46528" w:author="Tran Huan" w:date="2018-11-25T16:07:00Z">
      <w:r w:rsidDel="000245EB">
        <w:rPr>
          <w:lang w:val="en-US"/>
        </w:rPr>
        <w:delText xml:space="preserve">Giáo viên hướng dẫn: Phạm Thị Ngọc Diễm </w:delText>
      </w:r>
    </w:del>
  </w:p>
  <w:p w14:paraId="5824611F" w14:textId="77777777" w:rsidR="00E64310" w:rsidRDefault="00E64310" w:rsidP="00FE6A57">
    <w:pPr>
      <w:pPrChange w:id="46529" w:author="phuong vu" w:date="2018-11-30T16:29: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3AFC"/>
    <w:multiLevelType w:val="hybridMultilevel"/>
    <w:tmpl w:val="4C32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C21B3"/>
    <w:multiLevelType w:val="hybridMultilevel"/>
    <w:tmpl w:val="35BE3BDE"/>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152F9"/>
    <w:multiLevelType w:val="hybridMultilevel"/>
    <w:tmpl w:val="558ADF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8233A"/>
    <w:multiLevelType w:val="hybridMultilevel"/>
    <w:tmpl w:val="0F4AD84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1371074F"/>
    <w:multiLevelType w:val="hybridMultilevel"/>
    <w:tmpl w:val="9F064D62"/>
    <w:lvl w:ilvl="0" w:tplc="04090001">
      <w:start w:val="1"/>
      <w:numFmt w:val="bullet"/>
      <w:lvlText w:val=""/>
      <w:lvlJc w:val="left"/>
      <w:pPr>
        <w:ind w:left="720" w:hanging="360"/>
      </w:pPr>
      <w:rPr>
        <w:rFonts w:ascii="Symbol" w:hAnsi="Symbol" w:hint="default"/>
      </w:rPr>
    </w:lvl>
    <w:lvl w:ilvl="1" w:tplc="5FF23E3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F659AF"/>
    <w:multiLevelType w:val="hybridMultilevel"/>
    <w:tmpl w:val="915A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81223D"/>
    <w:multiLevelType w:val="hybridMultilevel"/>
    <w:tmpl w:val="70B68628"/>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0"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2"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7703A"/>
    <w:multiLevelType w:val="multilevel"/>
    <w:tmpl w:val="51B2A6C0"/>
    <w:lvl w:ilvl="0">
      <w:start w:val="1"/>
      <w:numFmt w:val="decimal"/>
      <w:pStyle w:val="Heading1"/>
      <w:lvlText w:val="CHƯƠNG %1 - "/>
      <w:lvlJc w:val="left"/>
      <w:pPr>
        <w:ind w:left="45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666" w:hanging="576"/>
      </w:pPr>
      <w:rPr>
        <w:rFonts w:hint="default"/>
        <w:vertAlign w:val="baseline"/>
      </w:rPr>
    </w:lvl>
    <w:lvl w:ilvl="2">
      <w:start w:val="1"/>
      <w:numFmt w:val="decimal"/>
      <w:pStyle w:val="Heading3"/>
      <w:lvlText w:val="%1.%2.%3"/>
      <w:lvlJc w:val="left"/>
      <w:pPr>
        <w:ind w:left="810" w:hanging="720"/>
      </w:pPr>
      <w:rPr>
        <w:rFonts w:hint="default"/>
        <w:vertAlign w:val="baseline"/>
      </w:rPr>
    </w:lvl>
    <w:lvl w:ilvl="3">
      <w:start w:val="1"/>
      <w:numFmt w:val="decimal"/>
      <w:pStyle w:val="Heading4"/>
      <w:lvlText w:val="%1.%2.%3.%4"/>
      <w:lvlJc w:val="left"/>
      <w:pPr>
        <w:ind w:left="954" w:hanging="864"/>
      </w:pPr>
      <w:rPr>
        <w:rFonts w:hint="default"/>
      </w:rPr>
    </w:lvl>
    <w:lvl w:ilvl="4">
      <w:start w:val="1"/>
      <w:numFmt w:val="decimal"/>
      <w:pStyle w:val="Heading5"/>
      <w:lvlText w:val="%1.%2.%3.%4.%5"/>
      <w:lvlJc w:val="left"/>
      <w:pPr>
        <w:ind w:left="1098" w:hanging="1008"/>
      </w:pPr>
      <w:rPr>
        <w:rFonts w:hint="default"/>
      </w:rPr>
    </w:lvl>
    <w:lvl w:ilvl="5">
      <w:start w:val="1"/>
      <w:numFmt w:val="decimal"/>
      <w:pStyle w:val="Heading6"/>
      <w:lvlText w:val="%1.%2.%3.%4.%5.%6"/>
      <w:lvlJc w:val="left"/>
      <w:pPr>
        <w:ind w:left="1242" w:hanging="1152"/>
      </w:pPr>
      <w:rPr>
        <w:rFonts w:hint="default"/>
      </w:rPr>
    </w:lvl>
    <w:lvl w:ilvl="6">
      <w:start w:val="1"/>
      <w:numFmt w:val="decimal"/>
      <w:pStyle w:val="Heading7"/>
      <w:lvlText w:val="%1.%2.%3.%4.%5.%6.%7"/>
      <w:lvlJc w:val="left"/>
      <w:pPr>
        <w:ind w:left="1386" w:hanging="1296"/>
      </w:pPr>
      <w:rPr>
        <w:rFonts w:hint="default"/>
      </w:rPr>
    </w:lvl>
    <w:lvl w:ilvl="7">
      <w:start w:val="1"/>
      <w:numFmt w:val="decimal"/>
      <w:pStyle w:val="Heading8"/>
      <w:lvlText w:val="%1.%2.%3.%4.%5.%6.%7.%8"/>
      <w:lvlJc w:val="left"/>
      <w:pPr>
        <w:ind w:left="1530" w:hanging="1440"/>
      </w:pPr>
      <w:rPr>
        <w:rFonts w:hint="default"/>
      </w:rPr>
    </w:lvl>
    <w:lvl w:ilvl="8">
      <w:start w:val="1"/>
      <w:numFmt w:val="decimal"/>
      <w:pStyle w:val="Heading9"/>
      <w:lvlText w:val="%1.%2.%3.%4.%5.%6.%7.%8.%9"/>
      <w:lvlJc w:val="left"/>
      <w:pPr>
        <w:ind w:left="1674" w:hanging="1584"/>
      </w:pPr>
      <w:rPr>
        <w:rFonts w:hint="default"/>
      </w:rPr>
    </w:lvl>
  </w:abstractNum>
  <w:abstractNum w:abstractNumId="26"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3"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A940A68"/>
    <w:multiLevelType w:val="hybridMultilevel"/>
    <w:tmpl w:val="D5BE92BA"/>
    <w:lvl w:ilvl="0" w:tplc="5FF23E3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9836387"/>
    <w:multiLevelType w:val="multilevel"/>
    <w:tmpl w:val="07687EE4"/>
    <w:lvl w:ilvl="0">
      <w:start w:val="1"/>
      <w:numFmt w:val="bullet"/>
      <w:lvlText w:val=""/>
      <w:lvlJc w:val="left"/>
      <w:pPr>
        <w:ind w:left="644" w:hanging="360"/>
      </w:pPr>
      <w:rPr>
        <w:rFonts w:ascii="Symbol" w:hAnsi="Symbol" w:hint="default"/>
        <w:b/>
      </w:rPr>
    </w:lvl>
    <w:lvl w:ilvl="1">
      <w:start w:val="2"/>
      <w:numFmt w:val="decimal"/>
      <w:isLgl/>
      <w:lvlText w:val="%1.%2"/>
      <w:lvlJc w:val="left"/>
      <w:pPr>
        <w:ind w:left="1004" w:hanging="375"/>
      </w:pPr>
      <w:rPr>
        <w:rFonts w:hint="default"/>
      </w:rPr>
    </w:lvl>
    <w:lvl w:ilvl="2">
      <w:start w:val="1"/>
      <w:numFmt w:val="decimal"/>
      <w:isLgl/>
      <w:lvlText w:val="%1.%2.%3"/>
      <w:lvlJc w:val="left"/>
      <w:pPr>
        <w:ind w:left="1694" w:hanging="720"/>
      </w:pPr>
      <w:rPr>
        <w:rFonts w:hint="default"/>
      </w:rPr>
    </w:lvl>
    <w:lvl w:ilvl="3">
      <w:start w:val="1"/>
      <w:numFmt w:val="decimal"/>
      <w:isLgl/>
      <w:lvlText w:val="%1.%2.%3.%4"/>
      <w:lvlJc w:val="left"/>
      <w:pPr>
        <w:ind w:left="2039" w:hanging="720"/>
      </w:pPr>
      <w:rPr>
        <w:rFonts w:hint="default"/>
      </w:rPr>
    </w:lvl>
    <w:lvl w:ilvl="4">
      <w:start w:val="1"/>
      <w:numFmt w:val="decimal"/>
      <w:isLgl/>
      <w:lvlText w:val="%1.%2.%3.%4.%5"/>
      <w:lvlJc w:val="left"/>
      <w:pPr>
        <w:ind w:left="2744" w:hanging="1080"/>
      </w:pPr>
      <w:rPr>
        <w:rFonts w:hint="default"/>
      </w:rPr>
    </w:lvl>
    <w:lvl w:ilvl="5">
      <w:start w:val="1"/>
      <w:numFmt w:val="decimal"/>
      <w:isLgl/>
      <w:lvlText w:val="%1.%2.%3.%4.%5.%6"/>
      <w:lvlJc w:val="left"/>
      <w:pPr>
        <w:ind w:left="3449" w:hanging="1440"/>
      </w:pPr>
      <w:rPr>
        <w:rFonts w:hint="default"/>
      </w:rPr>
    </w:lvl>
    <w:lvl w:ilvl="6">
      <w:start w:val="1"/>
      <w:numFmt w:val="decimal"/>
      <w:isLgl/>
      <w:lvlText w:val="%1.%2.%3.%4.%5.%6.%7"/>
      <w:lvlJc w:val="left"/>
      <w:pPr>
        <w:ind w:left="3794" w:hanging="1440"/>
      </w:pPr>
      <w:rPr>
        <w:rFonts w:hint="default"/>
      </w:rPr>
    </w:lvl>
    <w:lvl w:ilvl="7">
      <w:start w:val="1"/>
      <w:numFmt w:val="decimal"/>
      <w:isLgl/>
      <w:lvlText w:val="%1.%2.%3.%4.%5.%6.%7.%8"/>
      <w:lvlJc w:val="left"/>
      <w:pPr>
        <w:ind w:left="4499" w:hanging="1800"/>
      </w:pPr>
      <w:rPr>
        <w:rFonts w:hint="default"/>
      </w:rPr>
    </w:lvl>
    <w:lvl w:ilvl="8">
      <w:start w:val="1"/>
      <w:numFmt w:val="decimal"/>
      <w:isLgl/>
      <w:lvlText w:val="%1.%2.%3.%4.%5.%6.%7.%8.%9"/>
      <w:lvlJc w:val="left"/>
      <w:pPr>
        <w:ind w:left="4844" w:hanging="1800"/>
      </w:pPr>
      <w:rPr>
        <w:rFonts w:hint="default"/>
      </w:rPr>
    </w:lvl>
  </w:abstractNum>
  <w:abstractNum w:abstractNumId="47"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C7E46EF"/>
    <w:multiLevelType w:val="hybridMultilevel"/>
    <w:tmpl w:val="0F5A4E56"/>
    <w:lvl w:ilvl="0" w:tplc="04090011">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2"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DFC031B"/>
    <w:multiLevelType w:val="hybridMultilevel"/>
    <w:tmpl w:val="4D1A5AC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05442C"/>
    <w:multiLevelType w:val="hybridMultilevel"/>
    <w:tmpl w:val="B0F0567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FEF5572"/>
    <w:multiLevelType w:val="multilevel"/>
    <w:tmpl w:val="60B8FAE4"/>
    <w:lvl w:ilvl="0">
      <w:start w:val="1"/>
      <w:numFmt w:val="decimal"/>
      <w:lvlText w:val="CHƯƠNG %1 - "/>
      <w:lvlJc w:val="left"/>
      <w:pPr>
        <w:ind w:left="45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666" w:hanging="576"/>
      </w:pPr>
      <w:rPr>
        <w:vertAlign w:val="baseline"/>
      </w:rPr>
    </w:lvl>
    <w:lvl w:ilvl="2">
      <w:start w:val="1"/>
      <w:numFmt w:val="decimal"/>
      <w:lvlText w:val="%1.%2.%3"/>
      <w:lvlJc w:val="left"/>
      <w:pPr>
        <w:ind w:left="810" w:hanging="720"/>
      </w:pPr>
      <w:rPr>
        <w:vertAlign w:val="baseline"/>
      </w:rPr>
    </w:lvl>
    <w:lvl w:ilvl="3">
      <w:start w:val="1"/>
      <w:numFmt w:val="decimal"/>
      <w:lvlText w:val="%1.%2.%3.%4"/>
      <w:lvlJc w:val="left"/>
      <w:pPr>
        <w:ind w:left="954" w:hanging="864"/>
      </w:pPr>
    </w:lvl>
    <w:lvl w:ilvl="4">
      <w:start w:val="1"/>
      <w:numFmt w:val="decimal"/>
      <w:lvlText w:val="%1.%2.%3.%4.%5"/>
      <w:lvlJc w:val="left"/>
      <w:pPr>
        <w:ind w:left="1098" w:hanging="1008"/>
      </w:pPr>
    </w:lvl>
    <w:lvl w:ilvl="5">
      <w:start w:val="1"/>
      <w:numFmt w:val="decimal"/>
      <w:lvlText w:val="%1.%2.%3.%4.%5.%6"/>
      <w:lvlJc w:val="left"/>
      <w:pPr>
        <w:ind w:left="1242" w:hanging="1152"/>
      </w:pPr>
    </w:lvl>
    <w:lvl w:ilvl="6">
      <w:start w:val="1"/>
      <w:numFmt w:val="decimal"/>
      <w:lvlText w:val="%1.%2.%3.%4.%5.%6.%7"/>
      <w:lvlJc w:val="left"/>
      <w:pPr>
        <w:ind w:left="1386" w:hanging="1296"/>
      </w:pPr>
    </w:lvl>
    <w:lvl w:ilvl="7">
      <w:start w:val="1"/>
      <w:numFmt w:val="decimal"/>
      <w:lvlText w:val="%1.%2.%3.%4.%5.%6.%7.%8"/>
      <w:lvlJc w:val="left"/>
      <w:pPr>
        <w:ind w:left="1530" w:hanging="1440"/>
      </w:pPr>
    </w:lvl>
    <w:lvl w:ilvl="8">
      <w:start w:val="1"/>
      <w:numFmt w:val="decimal"/>
      <w:lvlText w:val="%1.%2.%3.%4.%5.%6.%7.%8.%9"/>
      <w:lvlJc w:val="left"/>
      <w:pPr>
        <w:ind w:left="1674" w:hanging="1584"/>
      </w:pPr>
    </w:lvl>
  </w:abstractNum>
  <w:abstractNum w:abstractNumId="58" w15:restartNumberingAfterBreak="0">
    <w:nsid w:val="503A75CE"/>
    <w:multiLevelType w:val="hybridMultilevel"/>
    <w:tmpl w:val="736C6E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6D16C8"/>
    <w:multiLevelType w:val="hybridMultilevel"/>
    <w:tmpl w:val="D234C210"/>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2" w15:restartNumberingAfterBreak="0">
    <w:nsid w:val="59E44353"/>
    <w:multiLevelType w:val="hybridMultilevel"/>
    <w:tmpl w:val="23AE27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5" w15:restartNumberingAfterBreak="0">
    <w:nsid w:val="5CA74D63"/>
    <w:multiLevelType w:val="multilevel"/>
    <w:tmpl w:val="1F460D5C"/>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06558E4"/>
    <w:multiLevelType w:val="hybridMultilevel"/>
    <w:tmpl w:val="77289D16"/>
    <w:lvl w:ilvl="0" w:tplc="00A0606A">
      <w:start w:val="1"/>
      <w:numFmt w:val="decimal"/>
      <w:pStyle w:val="Style2"/>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8" w15:restartNumberingAfterBreak="0">
    <w:nsid w:val="61443DCB"/>
    <w:multiLevelType w:val="hybridMultilevel"/>
    <w:tmpl w:val="0816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8E42EE4"/>
    <w:multiLevelType w:val="hybridMultilevel"/>
    <w:tmpl w:val="DB90D26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2" w15:restartNumberingAfterBreak="0">
    <w:nsid w:val="6BCA66D3"/>
    <w:multiLevelType w:val="hybridMultilevel"/>
    <w:tmpl w:val="B1C4302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3"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F525998"/>
    <w:multiLevelType w:val="hybridMultilevel"/>
    <w:tmpl w:val="319C8E8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6"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7"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1"/>
  </w:num>
  <w:num w:numId="3">
    <w:abstractNumId w:val="79"/>
  </w:num>
  <w:num w:numId="4">
    <w:abstractNumId w:val="49"/>
  </w:num>
  <w:num w:numId="5">
    <w:abstractNumId w:val="27"/>
  </w:num>
  <w:num w:numId="6">
    <w:abstractNumId w:val="59"/>
  </w:num>
  <w:num w:numId="7">
    <w:abstractNumId w:val="54"/>
  </w:num>
  <w:num w:numId="8">
    <w:abstractNumId w:val="29"/>
  </w:num>
  <w:num w:numId="9">
    <w:abstractNumId w:val="70"/>
  </w:num>
  <w:num w:numId="10">
    <w:abstractNumId w:val="48"/>
  </w:num>
  <w:num w:numId="11">
    <w:abstractNumId w:val="20"/>
  </w:num>
  <w:num w:numId="12">
    <w:abstractNumId w:val="38"/>
  </w:num>
  <w:num w:numId="13">
    <w:abstractNumId w:val="74"/>
  </w:num>
  <w:num w:numId="14">
    <w:abstractNumId w:val="42"/>
  </w:num>
  <w:num w:numId="15">
    <w:abstractNumId w:val="40"/>
  </w:num>
  <w:num w:numId="16">
    <w:abstractNumId w:val="28"/>
  </w:num>
  <w:num w:numId="17">
    <w:abstractNumId w:val="80"/>
  </w:num>
  <w:num w:numId="18">
    <w:abstractNumId w:val="5"/>
  </w:num>
  <w:num w:numId="19">
    <w:abstractNumId w:val="81"/>
  </w:num>
  <w:num w:numId="20">
    <w:abstractNumId w:val="47"/>
  </w:num>
  <w:num w:numId="21">
    <w:abstractNumId w:val="63"/>
  </w:num>
  <w:num w:numId="22">
    <w:abstractNumId w:val="50"/>
  </w:num>
  <w:num w:numId="23">
    <w:abstractNumId w:val="4"/>
  </w:num>
  <w:num w:numId="24">
    <w:abstractNumId w:val="45"/>
  </w:num>
  <w:num w:numId="25">
    <w:abstractNumId w:val="33"/>
  </w:num>
  <w:num w:numId="26">
    <w:abstractNumId w:val="37"/>
  </w:num>
  <w:num w:numId="27">
    <w:abstractNumId w:val="44"/>
  </w:num>
  <w:num w:numId="28">
    <w:abstractNumId w:val="8"/>
  </w:num>
  <w:num w:numId="29">
    <w:abstractNumId w:val="7"/>
  </w:num>
  <w:num w:numId="30">
    <w:abstractNumId w:val="17"/>
  </w:num>
  <w:num w:numId="31">
    <w:abstractNumId w:val="10"/>
  </w:num>
  <w:num w:numId="32">
    <w:abstractNumId w:val="5"/>
  </w:num>
  <w:num w:numId="33">
    <w:abstractNumId w:val="69"/>
  </w:num>
  <w:num w:numId="34">
    <w:abstractNumId w:val="47"/>
  </w:num>
  <w:num w:numId="35">
    <w:abstractNumId w:val="77"/>
  </w:num>
  <w:num w:numId="36">
    <w:abstractNumId w:val="25"/>
  </w:num>
  <w:num w:numId="37">
    <w:abstractNumId w:val="36"/>
  </w:num>
  <w:num w:numId="38">
    <w:abstractNumId w:val="35"/>
  </w:num>
  <w:num w:numId="39">
    <w:abstractNumId w:val="14"/>
  </w:num>
  <w:num w:numId="40">
    <w:abstractNumId w:val="6"/>
  </w:num>
  <w:num w:numId="41">
    <w:abstractNumId w:val="73"/>
  </w:num>
  <w:num w:numId="42">
    <w:abstractNumId w:val="1"/>
  </w:num>
  <w:num w:numId="43">
    <w:abstractNumId w:val="24"/>
  </w:num>
  <w:num w:numId="44">
    <w:abstractNumId w:val="60"/>
  </w:num>
  <w:num w:numId="45">
    <w:abstractNumId w:val="30"/>
  </w:num>
  <w:num w:numId="46">
    <w:abstractNumId w:val="56"/>
  </w:num>
  <w:num w:numId="47">
    <w:abstractNumId w:val="23"/>
  </w:num>
  <w:num w:numId="48">
    <w:abstractNumId w:val="18"/>
  </w:num>
  <w:num w:numId="49">
    <w:abstractNumId w:val="78"/>
  </w:num>
  <w:num w:numId="50">
    <w:abstractNumId w:val="26"/>
  </w:num>
  <w:num w:numId="51">
    <w:abstractNumId w:val="52"/>
  </w:num>
  <w:num w:numId="52">
    <w:abstractNumId w:val="13"/>
  </w:num>
  <w:num w:numId="53">
    <w:abstractNumId w:val="43"/>
  </w:num>
  <w:num w:numId="54">
    <w:abstractNumId w:val="22"/>
  </w:num>
  <w:num w:numId="55">
    <w:abstractNumId w:val="76"/>
  </w:num>
  <w:num w:numId="56">
    <w:abstractNumId w:val="66"/>
  </w:num>
  <w:num w:numId="57">
    <w:abstractNumId w:val="34"/>
  </w:num>
  <w:num w:numId="58">
    <w:abstractNumId w:val="41"/>
  </w:num>
  <w:num w:numId="59">
    <w:abstractNumId w:val="19"/>
  </w:num>
  <w:num w:numId="60">
    <w:abstractNumId w:val="64"/>
  </w:num>
  <w:num w:numId="61">
    <w:abstractNumId w:val="9"/>
  </w:num>
  <w:num w:numId="62">
    <w:abstractNumId w:val="21"/>
  </w:num>
  <w:num w:numId="63">
    <w:abstractNumId w:val="32"/>
  </w:num>
  <w:num w:numId="64">
    <w:abstractNumId w:val="0"/>
  </w:num>
  <w:num w:numId="65">
    <w:abstractNumId w:val="68"/>
  </w:num>
  <w:num w:numId="66">
    <w:abstractNumId w:val="46"/>
  </w:num>
  <w:num w:numId="67">
    <w:abstractNumId w:val="15"/>
  </w:num>
  <w:num w:numId="68">
    <w:abstractNumId w:val="62"/>
  </w:num>
  <w:num w:numId="69">
    <w:abstractNumId w:val="16"/>
  </w:num>
  <w:num w:numId="70">
    <w:abstractNumId w:val="65"/>
  </w:num>
  <w:num w:numId="71">
    <w:abstractNumId w:val="51"/>
  </w:num>
  <w:num w:numId="72">
    <w:abstractNumId w:val="71"/>
  </w:num>
  <w:num w:numId="73">
    <w:abstractNumId w:val="12"/>
  </w:num>
  <w:num w:numId="74">
    <w:abstractNumId w:val="39"/>
  </w:num>
  <w:num w:numId="75">
    <w:abstractNumId w:val="57"/>
  </w:num>
  <w:num w:numId="76">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1"/>
  </w:num>
  <w:num w:numId="78">
    <w:abstractNumId w:val="72"/>
  </w:num>
  <w:num w:numId="79">
    <w:abstractNumId w:val="67"/>
  </w:num>
  <w:num w:numId="80">
    <w:abstractNumId w:val="53"/>
  </w:num>
  <w:num w:numId="81">
    <w:abstractNumId w:val="55"/>
  </w:num>
  <w:num w:numId="82">
    <w:abstractNumId w:val="58"/>
  </w:num>
  <w:num w:numId="83">
    <w:abstractNumId w:val="61"/>
  </w:num>
  <w:num w:numId="84">
    <w:abstractNumId w:val="2"/>
  </w:num>
  <w:num w:numId="85">
    <w:abstractNumId w:val="75"/>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rson w15:author="Tran Huan">
    <w15:presenceInfo w15:providerId="Windows Live" w15:userId="1084119ad686f0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01442"/>
    <w:rsid w:val="000037BF"/>
    <w:rsid w:val="0001206E"/>
    <w:rsid w:val="000153DE"/>
    <w:rsid w:val="00016B3B"/>
    <w:rsid w:val="000219E8"/>
    <w:rsid w:val="0002418D"/>
    <w:rsid w:val="000245EB"/>
    <w:rsid w:val="0002497A"/>
    <w:rsid w:val="0002511D"/>
    <w:rsid w:val="00026941"/>
    <w:rsid w:val="00032569"/>
    <w:rsid w:val="0003282F"/>
    <w:rsid w:val="00032876"/>
    <w:rsid w:val="000536DA"/>
    <w:rsid w:val="00061E48"/>
    <w:rsid w:val="000628EB"/>
    <w:rsid w:val="00070151"/>
    <w:rsid w:val="00070C2F"/>
    <w:rsid w:val="00074569"/>
    <w:rsid w:val="00074E90"/>
    <w:rsid w:val="00077639"/>
    <w:rsid w:val="000777D4"/>
    <w:rsid w:val="00080487"/>
    <w:rsid w:val="00083440"/>
    <w:rsid w:val="00083585"/>
    <w:rsid w:val="000848CF"/>
    <w:rsid w:val="000901EA"/>
    <w:rsid w:val="00090442"/>
    <w:rsid w:val="00090B2F"/>
    <w:rsid w:val="000919CD"/>
    <w:rsid w:val="000946D2"/>
    <w:rsid w:val="00094B16"/>
    <w:rsid w:val="000A2D29"/>
    <w:rsid w:val="000A4F11"/>
    <w:rsid w:val="000A5A23"/>
    <w:rsid w:val="000B28A3"/>
    <w:rsid w:val="000B72E2"/>
    <w:rsid w:val="000C009C"/>
    <w:rsid w:val="000C3B2E"/>
    <w:rsid w:val="000D09EC"/>
    <w:rsid w:val="000D1228"/>
    <w:rsid w:val="000D4429"/>
    <w:rsid w:val="000D6B91"/>
    <w:rsid w:val="000E702E"/>
    <w:rsid w:val="000F4CE0"/>
    <w:rsid w:val="001013FF"/>
    <w:rsid w:val="0010191A"/>
    <w:rsid w:val="00104646"/>
    <w:rsid w:val="00112A81"/>
    <w:rsid w:val="00123B96"/>
    <w:rsid w:val="00130308"/>
    <w:rsid w:val="00132D92"/>
    <w:rsid w:val="0013721C"/>
    <w:rsid w:val="001374D6"/>
    <w:rsid w:val="00152290"/>
    <w:rsid w:val="00152485"/>
    <w:rsid w:val="001526C3"/>
    <w:rsid w:val="00155CEA"/>
    <w:rsid w:val="00155E24"/>
    <w:rsid w:val="0016197B"/>
    <w:rsid w:val="00162BE0"/>
    <w:rsid w:val="00163170"/>
    <w:rsid w:val="00165603"/>
    <w:rsid w:val="00173C60"/>
    <w:rsid w:val="0017533A"/>
    <w:rsid w:val="00176856"/>
    <w:rsid w:val="00176F49"/>
    <w:rsid w:val="00180654"/>
    <w:rsid w:val="00182C9C"/>
    <w:rsid w:val="00184C15"/>
    <w:rsid w:val="00184C7F"/>
    <w:rsid w:val="001856AA"/>
    <w:rsid w:val="0019031B"/>
    <w:rsid w:val="001964D1"/>
    <w:rsid w:val="0019690B"/>
    <w:rsid w:val="001A1FB0"/>
    <w:rsid w:val="001A372D"/>
    <w:rsid w:val="001A6E15"/>
    <w:rsid w:val="001B1B08"/>
    <w:rsid w:val="001B2876"/>
    <w:rsid w:val="001C0454"/>
    <w:rsid w:val="001C1BC6"/>
    <w:rsid w:val="001C1DAB"/>
    <w:rsid w:val="001C4D2D"/>
    <w:rsid w:val="001D00CB"/>
    <w:rsid w:val="001D2492"/>
    <w:rsid w:val="001D59B8"/>
    <w:rsid w:val="001E6F11"/>
    <w:rsid w:val="001F5B63"/>
    <w:rsid w:val="002043D6"/>
    <w:rsid w:val="00206AEA"/>
    <w:rsid w:val="0020783F"/>
    <w:rsid w:val="00211CD4"/>
    <w:rsid w:val="002175BE"/>
    <w:rsid w:val="00220919"/>
    <w:rsid w:val="002219F0"/>
    <w:rsid w:val="00222B18"/>
    <w:rsid w:val="00225404"/>
    <w:rsid w:val="00233523"/>
    <w:rsid w:val="00233DE3"/>
    <w:rsid w:val="00234BFF"/>
    <w:rsid w:val="00237164"/>
    <w:rsid w:val="0024035B"/>
    <w:rsid w:val="0024363E"/>
    <w:rsid w:val="00261DD6"/>
    <w:rsid w:val="00263449"/>
    <w:rsid w:val="00264BCF"/>
    <w:rsid w:val="00271A3D"/>
    <w:rsid w:val="00271D63"/>
    <w:rsid w:val="00275AF6"/>
    <w:rsid w:val="00277F44"/>
    <w:rsid w:val="00282E77"/>
    <w:rsid w:val="00287281"/>
    <w:rsid w:val="002938F0"/>
    <w:rsid w:val="00295CFF"/>
    <w:rsid w:val="00297973"/>
    <w:rsid w:val="00297E5D"/>
    <w:rsid w:val="002A14AF"/>
    <w:rsid w:val="002A1B28"/>
    <w:rsid w:val="002A3C8F"/>
    <w:rsid w:val="002A5978"/>
    <w:rsid w:val="002A641F"/>
    <w:rsid w:val="002A795B"/>
    <w:rsid w:val="002B2334"/>
    <w:rsid w:val="002B2E58"/>
    <w:rsid w:val="002C1D90"/>
    <w:rsid w:val="002C2629"/>
    <w:rsid w:val="002C4B70"/>
    <w:rsid w:val="002D2471"/>
    <w:rsid w:val="002D2EF0"/>
    <w:rsid w:val="002E1BE3"/>
    <w:rsid w:val="002F05BD"/>
    <w:rsid w:val="002F5F09"/>
    <w:rsid w:val="002F7D04"/>
    <w:rsid w:val="00300FEC"/>
    <w:rsid w:val="003119BD"/>
    <w:rsid w:val="003166DB"/>
    <w:rsid w:val="00323EED"/>
    <w:rsid w:val="00324D06"/>
    <w:rsid w:val="0033025D"/>
    <w:rsid w:val="00343A9F"/>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B05E0"/>
    <w:rsid w:val="003B08E2"/>
    <w:rsid w:val="003C0529"/>
    <w:rsid w:val="003C2A70"/>
    <w:rsid w:val="003C2D88"/>
    <w:rsid w:val="003C43C4"/>
    <w:rsid w:val="003C5421"/>
    <w:rsid w:val="003C68BE"/>
    <w:rsid w:val="003D0954"/>
    <w:rsid w:val="003D3E6A"/>
    <w:rsid w:val="003D5A3C"/>
    <w:rsid w:val="003E7F93"/>
    <w:rsid w:val="00404CBA"/>
    <w:rsid w:val="00405A7C"/>
    <w:rsid w:val="004105BB"/>
    <w:rsid w:val="004115C8"/>
    <w:rsid w:val="00412294"/>
    <w:rsid w:val="00413DA6"/>
    <w:rsid w:val="0041406B"/>
    <w:rsid w:val="0042719D"/>
    <w:rsid w:val="004422EA"/>
    <w:rsid w:val="0044273D"/>
    <w:rsid w:val="00442EB8"/>
    <w:rsid w:val="00443B37"/>
    <w:rsid w:val="0044671F"/>
    <w:rsid w:val="00451B38"/>
    <w:rsid w:val="00451F3E"/>
    <w:rsid w:val="00461C23"/>
    <w:rsid w:val="00463867"/>
    <w:rsid w:val="00465EEF"/>
    <w:rsid w:val="0047465B"/>
    <w:rsid w:val="00476B40"/>
    <w:rsid w:val="00477528"/>
    <w:rsid w:val="004813AD"/>
    <w:rsid w:val="00483E7B"/>
    <w:rsid w:val="004863AF"/>
    <w:rsid w:val="0049151D"/>
    <w:rsid w:val="00492072"/>
    <w:rsid w:val="00492B70"/>
    <w:rsid w:val="00495D42"/>
    <w:rsid w:val="0049710B"/>
    <w:rsid w:val="004A26FE"/>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27DDE"/>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800DD"/>
    <w:rsid w:val="00582A78"/>
    <w:rsid w:val="005836F2"/>
    <w:rsid w:val="00583CBC"/>
    <w:rsid w:val="00594C9B"/>
    <w:rsid w:val="005A0EEB"/>
    <w:rsid w:val="005A14ED"/>
    <w:rsid w:val="005A19CA"/>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0591"/>
    <w:rsid w:val="005F1A0B"/>
    <w:rsid w:val="005F1ECC"/>
    <w:rsid w:val="005F3DEF"/>
    <w:rsid w:val="00601879"/>
    <w:rsid w:val="006023D0"/>
    <w:rsid w:val="00610251"/>
    <w:rsid w:val="00614EB9"/>
    <w:rsid w:val="00616229"/>
    <w:rsid w:val="0061684B"/>
    <w:rsid w:val="00627671"/>
    <w:rsid w:val="00630182"/>
    <w:rsid w:val="00631184"/>
    <w:rsid w:val="006327EB"/>
    <w:rsid w:val="0063452C"/>
    <w:rsid w:val="00635A50"/>
    <w:rsid w:val="0063738A"/>
    <w:rsid w:val="00640F77"/>
    <w:rsid w:val="00646D15"/>
    <w:rsid w:val="00646D9D"/>
    <w:rsid w:val="00653696"/>
    <w:rsid w:val="00656E09"/>
    <w:rsid w:val="00660C55"/>
    <w:rsid w:val="006648F4"/>
    <w:rsid w:val="006676A6"/>
    <w:rsid w:val="00670BD0"/>
    <w:rsid w:val="00676357"/>
    <w:rsid w:val="006806BE"/>
    <w:rsid w:val="006871B5"/>
    <w:rsid w:val="00687AEA"/>
    <w:rsid w:val="00692A1B"/>
    <w:rsid w:val="00694700"/>
    <w:rsid w:val="006A10B8"/>
    <w:rsid w:val="006A2C8A"/>
    <w:rsid w:val="006A36E6"/>
    <w:rsid w:val="006A3F2C"/>
    <w:rsid w:val="006A5504"/>
    <w:rsid w:val="006B0307"/>
    <w:rsid w:val="006B44B5"/>
    <w:rsid w:val="006B6330"/>
    <w:rsid w:val="006C103E"/>
    <w:rsid w:val="006C10EC"/>
    <w:rsid w:val="006C2726"/>
    <w:rsid w:val="006C3B6C"/>
    <w:rsid w:val="006D04E7"/>
    <w:rsid w:val="006D4DBC"/>
    <w:rsid w:val="006D794B"/>
    <w:rsid w:val="006D7C26"/>
    <w:rsid w:val="006E1A38"/>
    <w:rsid w:val="006E1FE2"/>
    <w:rsid w:val="006E4260"/>
    <w:rsid w:val="006E6134"/>
    <w:rsid w:val="006F12F5"/>
    <w:rsid w:val="006F2BC8"/>
    <w:rsid w:val="006F77C5"/>
    <w:rsid w:val="00706E92"/>
    <w:rsid w:val="0070756E"/>
    <w:rsid w:val="00710EC4"/>
    <w:rsid w:val="00716E84"/>
    <w:rsid w:val="00720DB1"/>
    <w:rsid w:val="007267DC"/>
    <w:rsid w:val="00727C9A"/>
    <w:rsid w:val="00730F28"/>
    <w:rsid w:val="007338CA"/>
    <w:rsid w:val="0073559F"/>
    <w:rsid w:val="00742FDD"/>
    <w:rsid w:val="00744A90"/>
    <w:rsid w:val="007519FC"/>
    <w:rsid w:val="00753680"/>
    <w:rsid w:val="00754F1B"/>
    <w:rsid w:val="007554F4"/>
    <w:rsid w:val="00755C63"/>
    <w:rsid w:val="007625B6"/>
    <w:rsid w:val="007643F4"/>
    <w:rsid w:val="007705D0"/>
    <w:rsid w:val="0077093A"/>
    <w:rsid w:val="00770D42"/>
    <w:rsid w:val="00774BA7"/>
    <w:rsid w:val="00775F06"/>
    <w:rsid w:val="007801A8"/>
    <w:rsid w:val="007846DD"/>
    <w:rsid w:val="007A3E6A"/>
    <w:rsid w:val="007A626B"/>
    <w:rsid w:val="007B0561"/>
    <w:rsid w:val="007B7356"/>
    <w:rsid w:val="007C127C"/>
    <w:rsid w:val="007C43D0"/>
    <w:rsid w:val="007C4AB8"/>
    <w:rsid w:val="007C4D3F"/>
    <w:rsid w:val="007C57EC"/>
    <w:rsid w:val="007C7D44"/>
    <w:rsid w:val="007D228D"/>
    <w:rsid w:val="007D4551"/>
    <w:rsid w:val="007E0DD2"/>
    <w:rsid w:val="007E254B"/>
    <w:rsid w:val="007E3A40"/>
    <w:rsid w:val="007E6E0B"/>
    <w:rsid w:val="007E73AD"/>
    <w:rsid w:val="00801C6C"/>
    <w:rsid w:val="0081331F"/>
    <w:rsid w:val="00814A06"/>
    <w:rsid w:val="00820B56"/>
    <w:rsid w:val="00822195"/>
    <w:rsid w:val="0082269C"/>
    <w:rsid w:val="00823126"/>
    <w:rsid w:val="00823B92"/>
    <w:rsid w:val="00825E96"/>
    <w:rsid w:val="00827FE4"/>
    <w:rsid w:val="00834740"/>
    <w:rsid w:val="00834A8A"/>
    <w:rsid w:val="00836F48"/>
    <w:rsid w:val="00840C60"/>
    <w:rsid w:val="008441B4"/>
    <w:rsid w:val="0084493D"/>
    <w:rsid w:val="008751C8"/>
    <w:rsid w:val="00875FB7"/>
    <w:rsid w:val="008833F0"/>
    <w:rsid w:val="008904F6"/>
    <w:rsid w:val="00891537"/>
    <w:rsid w:val="00896415"/>
    <w:rsid w:val="008977B2"/>
    <w:rsid w:val="008A01E1"/>
    <w:rsid w:val="008A619F"/>
    <w:rsid w:val="008A66E1"/>
    <w:rsid w:val="008A7CB0"/>
    <w:rsid w:val="008C24F2"/>
    <w:rsid w:val="008C30A2"/>
    <w:rsid w:val="008D1822"/>
    <w:rsid w:val="008D1D84"/>
    <w:rsid w:val="008E15BC"/>
    <w:rsid w:val="008E1FFB"/>
    <w:rsid w:val="008E3EFA"/>
    <w:rsid w:val="008E4E1A"/>
    <w:rsid w:val="008F0BB3"/>
    <w:rsid w:val="008F226C"/>
    <w:rsid w:val="008F4129"/>
    <w:rsid w:val="0090328E"/>
    <w:rsid w:val="00904AF3"/>
    <w:rsid w:val="0090723F"/>
    <w:rsid w:val="009125AC"/>
    <w:rsid w:val="00920004"/>
    <w:rsid w:val="009219F1"/>
    <w:rsid w:val="00924D6A"/>
    <w:rsid w:val="00924D77"/>
    <w:rsid w:val="00926E5B"/>
    <w:rsid w:val="00933422"/>
    <w:rsid w:val="00941A03"/>
    <w:rsid w:val="00941ED9"/>
    <w:rsid w:val="00946C11"/>
    <w:rsid w:val="0095042D"/>
    <w:rsid w:val="00956FA2"/>
    <w:rsid w:val="009613AB"/>
    <w:rsid w:val="009675A3"/>
    <w:rsid w:val="00972D96"/>
    <w:rsid w:val="00973884"/>
    <w:rsid w:val="00976A9B"/>
    <w:rsid w:val="00977C58"/>
    <w:rsid w:val="00980771"/>
    <w:rsid w:val="009828DA"/>
    <w:rsid w:val="00982AE8"/>
    <w:rsid w:val="0098709A"/>
    <w:rsid w:val="00990BDD"/>
    <w:rsid w:val="00990D37"/>
    <w:rsid w:val="00994B94"/>
    <w:rsid w:val="00995347"/>
    <w:rsid w:val="00995C3F"/>
    <w:rsid w:val="009977A5"/>
    <w:rsid w:val="00997C30"/>
    <w:rsid w:val="009A04B7"/>
    <w:rsid w:val="009A0B4E"/>
    <w:rsid w:val="009B0E96"/>
    <w:rsid w:val="009B3AEC"/>
    <w:rsid w:val="009B5F62"/>
    <w:rsid w:val="009B606C"/>
    <w:rsid w:val="009B63D4"/>
    <w:rsid w:val="009C23E7"/>
    <w:rsid w:val="009C4745"/>
    <w:rsid w:val="009E4E70"/>
    <w:rsid w:val="009E7EFF"/>
    <w:rsid w:val="009F114E"/>
    <w:rsid w:val="009F370B"/>
    <w:rsid w:val="009F57D7"/>
    <w:rsid w:val="009F6598"/>
    <w:rsid w:val="009F7171"/>
    <w:rsid w:val="009F7A90"/>
    <w:rsid w:val="00A00487"/>
    <w:rsid w:val="00A050F2"/>
    <w:rsid w:val="00A05FF1"/>
    <w:rsid w:val="00A06DD8"/>
    <w:rsid w:val="00A14218"/>
    <w:rsid w:val="00A159AC"/>
    <w:rsid w:val="00A17FA5"/>
    <w:rsid w:val="00A20853"/>
    <w:rsid w:val="00A23924"/>
    <w:rsid w:val="00A26BE3"/>
    <w:rsid w:val="00A31690"/>
    <w:rsid w:val="00A31ABA"/>
    <w:rsid w:val="00A4790A"/>
    <w:rsid w:val="00A5343B"/>
    <w:rsid w:val="00A535B7"/>
    <w:rsid w:val="00A53CFA"/>
    <w:rsid w:val="00A57F07"/>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B70EF"/>
    <w:rsid w:val="00AB715C"/>
    <w:rsid w:val="00AD0E2E"/>
    <w:rsid w:val="00AD52C9"/>
    <w:rsid w:val="00AE5480"/>
    <w:rsid w:val="00AF68F7"/>
    <w:rsid w:val="00B04483"/>
    <w:rsid w:val="00B04AB8"/>
    <w:rsid w:val="00B07F23"/>
    <w:rsid w:val="00B20615"/>
    <w:rsid w:val="00B22780"/>
    <w:rsid w:val="00B22A82"/>
    <w:rsid w:val="00B243D7"/>
    <w:rsid w:val="00B264D7"/>
    <w:rsid w:val="00B26FC7"/>
    <w:rsid w:val="00B3105B"/>
    <w:rsid w:val="00B3221F"/>
    <w:rsid w:val="00B34D27"/>
    <w:rsid w:val="00B3636C"/>
    <w:rsid w:val="00B43068"/>
    <w:rsid w:val="00B430BD"/>
    <w:rsid w:val="00B467D9"/>
    <w:rsid w:val="00B548E3"/>
    <w:rsid w:val="00B5490C"/>
    <w:rsid w:val="00B65F17"/>
    <w:rsid w:val="00B7091A"/>
    <w:rsid w:val="00B7137A"/>
    <w:rsid w:val="00B7386E"/>
    <w:rsid w:val="00B76530"/>
    <w:rsid w:val="00B76C47"/>
    <w:rsid w:val="00B80FA6"/>
    <w:rsid w:val="00B81776"/>
    <w:rsid w:val="00B81AB4"/>
    <w:rsid w:val="00B8788E"/>
    <w:rsid w:val="00B87E7C"/>
    <w:rsid w:val="00B944F0"/>
    <w:rsid w:val="00B97A7A"/>
    <w:rsid w:val="00BA3432"/>
    <w:rsid w:val="00BA6D3B"/>
    <w:rsid w:val="00BA74AB"/>
    <w:rsid w:val="00BB04E6"/>
    <w:rsid w:val="00BB5488"/>
    <w:rsid w:val="00BC1887"/>
    <w:rsid w:val="00BD0851"/>
    <w:rsid w:val="00BD1DD9"/>
    <w:rsid w:val="00BD3BCC"/>
    <w:rsid w:val="00BE24EA"/>
    <w:rsid w:val="00BE61A8"/>
    <w:rsid w:val="00BF1618"/>
    <w:rsid w:val="00BF2217"/>
    <w:rsid w:val="00BF4BED"/>
    <w:rsid w:val="00BF5C84"/>
    <w:rsid w:val="00BF764C"/>
    <w:rsid w:val="00C0220C"/>
    <w:rsid w:val="00C0306F"/>
    <w:rsid w:val="00C03726"/>
    <w:rsid w:val="00C06BD4"/>
    <w:rsid w:val="00C10BF7"/>
    <w:rsid w:val="00C10D94"/>
    <w:rsid w:val="00C110D1"/>
    <w:rsid w:val="00C1382B"/>
    <w:rsid w:val="00C139B3"/>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878E0"/>
    <w:rsid w:val="00C938C5"/>
    <w:rsid w:val="00C95C85"/>
    <w:rsid w:val="00C960CE"/>
    <w:rsid w:val="00CA57A3"/>
    <w:rsid w:val="00CB1F1C"/>
    <w:rsid w:val="00CB27A4"/>
    <w:rsid w:val="00CD33E1"/>
    <w:rsid w:val="00CD6A10"/>
    <w:rsid w:val="00CE15B0"/>
    <w:rsid w:val="00CE1893"/>
    <w:rsid w:val="00CE445B"/>
    <w:rsid w:val="00CE6578"/>
    <w:rsid w:val="00CF0C7E"/>
    <w:rsid w:val="00CF3985"/>
    <w:rsid w:val="00CF40AD"/>
    <w:rsid w:val="00CF66D5"/>
    <w:rsid w:val="00D005EC"/>
    <w:rsid w:val="00D04C7C"/>
    <w:rsid w:val="00D20C30"/>
    <w:rsid w:val="00D225CD"/>
    <w:rsid w:val="00D252BC"/>
    <w:rsid w:val="00D25C6A"/>
    <w:rsid w:val="00D27251"/>
    <w:rsid w:val="00D2791A"/>
    <w:rsid w:val="00D3179D"/>
    <w:rsid w:val="00D33C95"/>
    <w:rsid w:val="00D3682B"/>
    <w:rsid w:val="00D3718D"/>
    <w:rsid w:val="00D37F5C"/>
    <w:rsid w:val="00D41CA7"/>
    <w:rsid w:val="00D43E01"/>
    <w:rsid w:val="00D46DE7"/>
    <w:rsid w:val="00D515F9"/>
    <w:rsid w:val="00D55D3A"/>
    <w:rsid w:val="00D632EE"/>
    <w:rsid w:val="00D6420A"/>
    <w:rsid w:val="00D72BF9"/>
    <w:rsid w:val="00D82BBB"/>
    <w:rsid w:val="00D94765"/>
    <w:rsid w:val="00DA4FE5"/>
    <w:rsid w:val="00DA561E"/>
    <w:rsid w:val="00DB1865"/>
    <w:rsid w:val="00DB4132"/>
    <w:rsid w:val="00DB58AC"/>
    <w:rsid w:val="00DC4C5A"/>
    <w:rsid w:val="00DC7D42"/>
    <w:rsid w:val="00DD0637"/>
    <w:rsid w:val="00DD52EE"/>
    <w:rsid w:val="00DE0F89"/>
    <w:rsid w:val="00DE2334"/>
    <w:rsid w:val="00DE28CF"/>
    <w:rsid w:val="00DE5517"/>
    <w:rsid w:val="00DE7121"/>
    <w:rsid w:val="00DF1465"/>
    <w:rsid w:val="00DF3BEE"/>
    <w:rsid w:val="00DF5931"/>
    <w:rsid w:val="00E10225"/>
    <w:rsid w:val="00E114E4"/>
    <w:rsid w:val="00E12820"/>
    <w:rsid w:val="00E13565"/>
    <w:rsid w:val="00E21716"/>
    <w:rsid w:val="00E23E74"/>
    <w:rsid w:val="00E304D0"/>
    <w:rsid w:val="00E35500"/>
    <w:rsid w:val="00E36333"/>
    <w:rsid w:val="00E4365A"/>
    <w:rsid w:val="00E44686"/>
    <w:rsid w:val="00E452E5"/>
    <w:rsid w:val="00E47CDB"/>
    <w:rsid w:val="00E50C83"/>
    <w:rsid w:val="00E6227B"/>
    <w:rsid w:val="00E6429B"/>
    <w:rsid w:val="00E64310"/>
    <w:rsid w:val="00E66EEE"/>
    <w:rsid w:val="00E71A4A"/>
    <w:rsid w:val="00E72A16"/>
    <w:rsid w:val="00E74B67"/>
    <w:rsid w:val="00E7641C"/>
    <w:rsid w:val="00E7682C"/>
    <w:rsid w:val="00E913F0"/>
    <w:rsid w:val="00E951FC"/>
    <w:rsid w:val="00E95F1B"/>
    <w:rsid w:val="00EA673D"/>
    <w:rsid w:val="00EB0326"/>
    <w:rsid w:val="00EB1083"/>
    <w:rsid w:val="00EB236F"/>
    <w:rsid w:val="00EB2753"/>
    <w:rsid w:val="00EB407A"/>
    <w:rsid w:val="00EB7385"/>
    <w:rsid w:val="00EC1917"/>
    <w:rsid w:val="00EC3100"/>
    <w:rsid w:val="00EC36EE"/>
    <w:rsid w:val="00EC45DD"/>
    <w:rsid w:val="00EC5005"/>
    <w:rsid w:val="00EC6582"/>
    <w:rsid w:val="00ED1394"/>
    <w:rsid w:val="00ED3D3E"/>
    <w:rsid w:val="00EE1254"/>
    <w:rsid w:val="00EE4017"/>
    <w:rsid w:val="00EF3636"/>
    <w:rsid w:val="00EF420B"/>
    <w:rsid w:val="00F02EAB"/>
    <w:rsid w:val="00F04D17"/>
    <w:rsid w:val="00F05431"/>
    <w:rsid w:val="00F05D3D"/>
    <w:rsid w:val="00F11107"/>
    <w:rsid w:val="00F13961"/>
    <w:rsid w:val="00F150F5"/>
    <w:rsid w:val="00F20C89"/>
    <w:rsid w:val="00F22FF3"/>
    <w:rsid w:val="00F269B7"/>
    <w:rsid w:val="00F32A17"/>
    <w:rsid w:val="00F40B70"/>
    <w:rsid w:val="00F41082"/>
    <w:rsid w:val="00F42A3D"/>
    <w:rsid w:val="00F45A48"/>
    <w:rsid w:val="00F46911"/>
    <w:rsid w:val="00F53F07"/>
    <w:rsid w:val="00F5523F"/>
    <w:rsid w:val="00F55928"/>
    <w:rsid w:val="00F60EFE"/>
    <w:rsid w:val="00F653CC"/>
    <w:rsid w:val="00F72520"/>
    <w:rsid w:val="00F72C81"/>
    <w:rsid w:val="00F81B12"/>
    <w:rsid w:val="00F92702"/>
    <w:rsid w:val="00F96B7D"/>
    <w:rsid w:val="00FA00E0"/>
    <w:rsid w:val="00FA2022"/>
    <w:rsid w:val="00FA543F"/>
    <w:rsid w:val="00FB1C45"/>
    <w:rsid w:val="00FB1E01"/>
    <w:rsid w:val="00FB3953"/>
    <w:rsid w:val="00FB4E11"/>
    <w:rsid w:val="00FB646D"/>
    <w:rsid w:val="00FC0B0B"/>
    <w:rsid w:val="00FC2466"/>
    <w:rsid w:val="00FC24EF"/>
    <w:rsid w:val="00FC2BC7"/>
    <w:rsid w:val="00FC4F90"/>
    <w:rsid w:val="00FC5CBD"/>
    <w:rsid w:val="00FD0D70"/>
    <w:rsid w:val="00FD2E65"/>
    <w:rsid w:val="00FE414E"/>
    <w:rsid w:val="00FE6A57"/>
    <w:rsid w:val="00FE783B"/>
    <w:rsid w:val="00FF18BA"/>
    <w:rsid w:val="00FF56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E6A57"/>
    <w:pPr>
      <w:spacing w:before="120" w:after="120" w:line="288" w:lineRule="auto"/>
      <w:contextualSpacing/>
      <w:jc w:val="both"/>
      <w:pPrChange w:id="0" w:author="phuong vu" w:date="2018-11-30T16:33:00Z">
        <w:pPr>
          <w:spacing w:before="120" w:after="120" w:line="288" w:lineRule="auto"/>
          <w:ind w:firstLine="720"/>
          <w:contextualSpacing/>
          <w:jc w:val="both"/>
        </w:pPr>
      </w:pPrChange>
    </w:pPr>
    <w:rPr>
      <w:rFonts w:asciiTheme="majorHAnsi" w:hAnsiTheme="majorHAnsi" w:cstheme="majorHAnsi"/>
      <w:sz w:val="26"/>
      <w:szCs w:val="26"/>
      <w:rPrChange w:id="0" w:author="phuong vu" w:date="2018-11-30T16:33:00Z">
        <w:rPr>
          <w:rFonts w:asciiTheme="majorHAnsi" w:eastAsiaTheme="minorHAnsi" w:hAnsiTheme="majorHAnsi" w:cstheme="majorHAnsi"/>
          <w:sz w:val="26"/>
          <w:szCs w:val="26"/>
          <w:lang w:val="vi-VN" w:eastAsia="en-US" w:bidi="ar-SA"/>
        </w:rPr>
      </w:rPrChange>
    </w:rPr>
  </w:style>
  <w:style w:type="paragraph" w:styleId="Heading1">
    <w:name w:val="heading 1"/>
    <w:basedOn w:val="Normal"/>
    <w:next w:val="Normal"/>
    <w:link w:val="Heading1Char"/>
    <w:uiPriority w:val="9"/>
    <w:qFormat/>
    <w:rsid w:val="001374D6"/>
    <w:pPr>
      <w:keepNext/>
      <w:keepLines/>
      <w:numPr>
        <w:numId w:val="36"/>
      </w:numPr>
      <w:spacing w:line="480" w:lineRule="auto"/>
      <w:ind w:left="360"/>
      <w:jc w:val="center"/>
      <w:outlineLvl w:val="0"/>
      <w:pPrChange w:id="1" w:author="phuong vu" w:date="2018-11-30T16:38:00Z">
        <w:pPr>
          <w:keepNext/>
          <w:keepLines/>
          <w:numPr>
            <w:numId w:val="36"/>
          </w:numPr>
          <w:spacing w:before="360" w:after="120" w:line="288" w:lineRule="auto"/>
          <w:ind w:left="360" w:hanging="360"/>
          <w:contextualSpacing/>
          <w:jc w:val="center"/>
          <w:outlineLvl w:val="0"/>
        </w:pPr>
      </w:pPrChange>
    </w:pPr>
    <w:rPr>
      <w:rFonts w:eastAsiaTheme="majorEastAsia" w:cstheme="majorBidi"/>
      <w:b/>
      <w:sz w:val="28"/>
      <w:lang w:val="en-US"/>
      <w:rPrChange w:id="1" w:author="phuong vu" w:date="2018-11-30T16:38:00Z">
        <w:rPr>
          <w:rFonts w:asciiTheme="majorHAnsi" w:eastAsiaTheme="majorEastAsia" w:hAnsiTheme="majorHAnsi" w:cstheme="majorBidi"/>
          <w:b/>
          <w:sz w:val="28"/>
          <w:szCs w:val="26"/>
          <w:lang w:val="en-US" w:eastAsia="en-US" w:bidi="ar-SA"/>
        </w:rPr>
      </w:rPrChange>
    </w:rPr>
  </w:style>
  <w:style w:type="paragraph" w:styleId="Heading2">
    <w:name w:val="heading 2"/>
    <w:basedOn w:val="Normal"/>
    <w:next w:val="Normal"/>
    <w:link w:val="Heading2Char"/>
    <w:autoRedefine/>
    <w:uiPriority w:val="9"/>
    <w:unhideWhenUsed/>
    <w:qFormat/>
    <w:rsid w:val="00727C9A"/>
    <w:pPr>
      <w:keepNext/>
      <w:keepLines/>
      <w:numPr>
        <w:ilvl w:val="1"/>
        <w:numId w:val="36"/>
      </w:numPr>
      <w:spacing w:before="0" w:after="0" w:line="480" w:lineRule="auto"/>
      <w:ind w:left="662"/>
      <w:outlineLvl w:val="1"/>
      <w:pPrChange w:id="2" w:author="phuong vu" w:date="2018-11-30T22:00:00Z">
        <w:pPr>
          <w:keepNext/>
          <w:keepLines/>
          <w:numPr>
            <w:ilvl w:val="1"/>
            <w:numId w:val="36"/>
          </w:numPr>
          <w:spacing w:before="160" w:after="120" w:line="288" w:lineRule="auto"/>
          <w:ind w:left="666" w:hanging="576"/>
          <w:contextualSpacing/>
          <w:jc w:val="both"/>
          <w:outlineLvl w:val="1"/>
        </w:pPr>
      </w:pPrChange>
    </w:pPr>
    <w:rPr>
      <w:rFonts w:eastAsiaTheme="majorEastAsia" w:cstheme="majorBidi"/>
      <w:b/>
      <w:rPrChange w:id="2" w:author="phuong vu" w:date="2018-11-30T22:00:00Z">
        <w:rPr>
          <w:rFonts w:asciiTheme="majorHAnsi" w:eastAsiaTheme="majorEastAsia" w:hAnsiTheme="majorHAnsi" w:cstheme="majorBidi"/>
          <w:b/>
          <w:sz w:val="26"/>
          <w:szCs w:val="26"/>
          <w:lang w:val="vi-VN" w:eastAsia="en-US" w:bidi="ar-SA"/>
        </w:rPr>
      </w:rPrChange>
    </w:rPr>
  </w:style>
  <w:style w:type="paragraph" w:styleId="Heading3">
    <w:name w:val="heading 3"/>
    <w:basedOn w:val="Normal"/>
    <w:next w:val="Normal"/>
    <w:link w:val="Heading3Char"/>
    <w:uiPriority w:val="9"/>
    <w:unhideWhenUsed/>
    <w:qFormat/>
    <w:rsid w:val="0016197B"/>
    <w:pPr>
      <w:keepNext/>
      <w:keepLines/>
      <w:numPr>
        <w:ilvl w:val="2"/>
        <w:numId w:val="36"/>
      </w:numPr>
      <w:spacing w:before="240" w:after="240" w:line="240" w:lineRule="auto"/>
      <w:ind w:left="806"/>
      <w:contextualSpacing w:val="0"/>
      <w:outlineLvl w:val="2"/>
      <w:pPrChange w:id="3" w:author="phuong vu" w:date="2018-11-30T22:28:00Z">
        <w:pPr>
          <w:keepNext/>
          <w:keepLines/>
          <w:numPr>
            <w:ilvl w:val="2"/>
            <w:numId w:val="36"/>
          </w:numPr>
          <w:spacing w:before="160" w:after="120" w:line="288" w:lineRule="auto"/>
          <w:ind w:left="810" w:hanging="720"/>
          <w:contextualSpacing/>
          <w:jc w:val="both"/>
          <w:outlineLvl w:val="2"/>
        </w:pPr>
      </w:pPrChange>
    </w:pPr>
    <w:rPr>
      <w:rFonts w:eastAsiaTheme="majorEastAsia"/>
      <w:b/>
      <w:lang w:val="en-US"/>
      <w:rPrChange w:id="3" w:author="phuong vu" w:date="2018-11-30T22:28:00Z">
        <w:rPr>
          <w:rFonts w:asciiTheme="majorHAnsi" w:eastAsiaTheme="majorEastAsia" w:hAnsiTheme="majorHAnsi" w:cstheme="majorBidi"/>
          <w:b/>
          <w:sz w:val="26"/>
          <w:szCs w:val="26"/>
          <w:lang w:val="en-US" w:eastAsia="en-US" w:bidi="ar-SA"/>
        </w:rPr>
      </w:rPrChange>
    </w:rPr>
  </w:style>
  <w:style w:type="paragraph" w:styleId="Heading4">
    <w:name w:val="heading 4"/>
    <w:basedOn w:val="Normal"/>
    <w:next w:val="Normal"/>
    <w:link w:val="Heading4Char"/>
    <w:uiPriority w:val="9"/>
    <w:unhideWhenUsed/>
    <w:qFormat/>
    <w:rsid w:val="0016197B"/>
    <w:pPr>
      <w:keepNext/>
      <w:keepLines/>
      <w:numPr>
        <w:ilvl w:val="3"/>
        <w:numId w:val="36"/>
      </w:numPr>
      <w:spacing w:line="240" w:lineRule="auto"/>
      <w:ind w:left="950"/>
      <w:contextualSpacing w:val="0"/>
      <w:outlineLvl w:val="3"/>
      <w:pPrChange w:id="4" w:author="phuong vu" w:date="2018-11-30T22:27:00Z">
        <w:pPr>
          <w:keepNext/>
          <w:keepLines/>
          <w:numPr>
            <w:ilvl w:val="3"/>
            <w:numId w:val="36"/>
          </w:numPr>
          <w:spacing w:before="160" w:after="120" w:line="288" w:lineRule="auto"/>
          <w:ind w:left="954" w:hanging="864"/>
          <w:contextualSpacing/>
          <w:jc w:val="both"/>
          <w:outlineLvl w:val="3"/>
        </w:pPr>
      </w:pPrChange>
    </w:pPr>
    <w:rPr>
      <w:rFonts w:eastAsiaTheme="majorEastAsia" w:cstheme="majorBidi"/>
      <w:b/>
      <w:iCs/>
      <w:rPrChange w:id="4" w:author="phuong vu" w:date="2018-11-30T22:27:00Z">
        <w:rPr>
          <w:rFonts w:asciiTheme="majorHAnsi" w:eastAsiaTheme="majorEastAsia" w:hAnsiTheme="majorHAnsi" w:cstheme="majorBidi"/>
          <w:b/>
          <w:iCs/>
          <w:sz w:val="26"/>
          <w:szCs w:val="26"/>
          <w:lang w:val="vi-VN" w:eastAsia="en-US" w:bidi="ar-SA"/>
        </w:rPr>
      </w:rPrChange>
    </w:rPr>
  </w:style>
  <w:style w:type="paragraph" w:styleId="Heading5">
    <w:name w:val="heading 5"/>
    <w:basedOn w:val="Normal"/>
    <w:next w:val="Normal"/>
    <w:link w:val="Heading5Char"/>
    <w:uiPriority w:val="9"/>
    <w:unhideWhenUsed/>
    <w:qFormat/>
    <w:rsid w:val="00483E7B"/>
    <w:pPr>
      <w:keepNext/>
      <w:keepLines/>
      <w:numPr>
        <w:ilvl w:val="4"/>
        <w:numId w:val="36"/>
      </w:numPr>
      <w:spacing w:before="16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4D6"/>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727C9A"/>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16197B"/>
    <w:rPr>
      <w:rFonts w:asciiTheme="majorHAnsi" w:eastAsiaTheme="majorEastAsia" w:hAnsiTheme="majorHAnsi" w:cstheme="majorHAnsi"/>
      <w:b/>
      <w:sz w:val="26"/>
      <w:szCs w:val="26"/>
      <w:lang w:val="en-US"/>
    </w:rPr>
  </w:style>
  <w:style w:type="character" w:customStyle="1" w:styleId="Heading4Char">
    <w:name w:val="Heading 4 Char"/>
    <w:basedOn w:val="DefaultParagraphFont"/>
    <w:link w:val="Heading4"/>
    <w:uiPriority w:val="9"/>
    <w:rsid w:val="0016197B"/>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FE6A57"/>
    <w:pPr>
      <w:tabs>
        <w:tab w:val="right" w:leader="dot" w:pos="8777"/>
      </w:tabs>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FE6A57"/>
    <w:pPr>
      <w:tabs>
        <w:tab w:val="left" w:pos="2318"/>
        <w:tab w:val="right" w:leader="dot" w:pos="8777"/>
      </w:tabs>
      <w:spacing w:after="100"/>
      <w:ind w:left="660"/>
      <w:jc w:val="left"/>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nhideWhenUsed/>
    <w:qFormat/>
    <w:rsid w:val="00A17FA5"/>
    <w:pPr>
      <w:spacing w:before="0"/>
      <w:contextualSpacing w:val="0"/>
      <w:jc w:val="center"/>
      <w:pPrChange w:id="5" w:author="phuong vu" w:date="2018-11-30T22:42:00Z">
        <w:pPr>
          <w:spacing w:before="120" w:after="200"/>
          <w:contextualSpacing/>
          <w:jc w:val="center"/>
        </w:pPr>
      </w:pPrChange>
    </w:pPr>
    <w:rPr>
      <w:i/>
      <w:iCs/>
      <w:szCs w:val="18"/>
      <w:rPrChange w:id="5" w:author="phuong vu" w:date="2018-11-30T22:42:00Z">
        <w:rPr>
          <w:rFonts w:asciiTheme="majorHAnsi" w:eastAsiaTheme="minorHAnsi" w:hAnsiTheme="majorHAnsi" w:cstheme="majorHAnsi"/>
          <w:i/>
          <w:iCs/>
          <w:sz w:val="26"/>
          <w:szCs w:val="18"/>
          <w:lang w:val="vi-VN" w:eastAsia="en-US" w:bidi="ar-SA"/>
        </w:rPr>
      </w:rPrChange>
    </w:rPr>
  </w:style>
  <w:style w:type="character" w:customStyle="1" w:styleId="UnresolvedMention1">
    <w:name w:val="Unresolved Mention1"/>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483E7B"/>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920004"/>
    <w:pPr>
      <w:numPr>
        <w:numId w:val="0"/>
      </w:numPr>
      <w:pPrChange w:id="6" w:author="phuong vu" w:date="2018-11-30T22:35:00Z">
        <w:pPr>
          <w:keepNext/>
          <w:keepLines/>
          <w:spacing w:before="120" w:after="120" w:line="360" w:lineRule="auto"/>
          <w:contextualSpacing/>
          <w:jc w:val="center"/>
          <w:outlineLvl w:val="0"/>
        </w:pPr>
      </w:pPrChange>
    </w:pPr>
    <w:rPr>
      <w:sz w:val="30"/>
      <w:rPrChange w:id="6" w:author="phuong vu" w:date="2018-11-30T22:35:00Z">
        <w:rPr>
          <w:rFonts w:asciiTheme="majorHAnsi" w:eastAsiaTheme="majorEastAsia" w:hAnsiTheme="majorHAnsi" w:cstheme="majorBidi"/>
          <w:b/>
          <w:sz w:val="30"/>
          <w:szCs w:val="26"/>
          <w:lang w:val="en-US" w:eastAsia="en-US" w:bidi="ar-SA"/>
        </w:rPr>
      </w:rPrChange>
    </w:rPr>
  </w:style>
  <w:style w:type="character" w:customStyle="1" w:styleId="Style1Char">
    <w:name w:val="Style1 Char"/>
    <w:basedOn w:val="Heading1Char"/>
    <w:link w:val="Style1"/>
    <w:rsid w:val="00920004"/>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7639"/>
    <w:rPr>
      <w:color w:val="605E5C"/>
      <w:shd w:val="clear" w:color="auto" w:fill="E1DFDD"/>
    </w:rPr>
  </w:style>
  <w:style w:type="character" w:customStyle="1" w:styleId="spellingerror">
    <w:name w:val="spellingerror"/>
    <w:basedOn w:val="DefaultParagraphFont"/>
    <w:rsid w:val="00AB715C"/>
  </w:style>
  <w:style w:type="character" w:customStyle="1" w:styleId="normaltextrun">
    <w:name w:val="normaltextrun"/>
    <w:basedOn w:val="DefaultParagraphFont"/>
    <w:rsid w:val="00AB715C"/>
  </w:style>
  <w:style w:type="paragraph" w:customStyle="1" w:styleId="paragraph">
    <w:name w:val="paragraph"/>
    <w:basedOn w:val="Normal"/>
    <w:rsid w:val="002043D6"/>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eop">
    <w:name w:val="eop"/>
    <w:basedOn w:val="DefaultParagraphFont"/>
    <w:rsid w:val="002043D6"/>
  </w:style>
  <w:style w:type="paragraph" w:customStyle="1" w:styleId="Style2">
    <w:name w:val="Style2"/>
    <w:basedOn w:val="Heading2"/>
    <w:link w:val="Style2Char"/>
    <w:qFormat/>
    <w:rsid w:val="00941ED9"/>
    <w:pPr>
      <w:numPr>
        <w:ilvl w:val="0"/>
        <w:numId w:val="79"/>
      </w:numPr>
      <w:ind w:left="806"/>
      <w:pPrChange w:id="7" w:author="phuong vu" w:date="2018-11-30T21:36:00Z">
        <w:pPr>
          <w:keepNext/>
          <w:keepLines/>
          <w:numPr>
            <w:numId w:val="79"/>
          </w:numPr>
          <w:spacing w:before="120" w:after="120" w:line="480" w:lineRule="auto"/>
          <w:ind w:left="810" w:hanging="360"/>
          <w:jc w:val="both"/>
          <w:outlineLvl w:val="1"/>
        </w:pPr>
      </w:pPrChange>
    </w:pPr>
    <w:rPr>
      <w:lang w:val="en-US"/>
      <w:rPrChange w:id="7" w:author="phuong vu" w:date="2018-11-30T21:36:00Z">
        <w:rPr>
          <w:rFonts w:asciiTheme="majorHAnsi" w:eastAsiaTheme="majorEastAsia" w:hAnsiTheme="majorHAnsi" w:cstheme="majorBidi"/>
          <w:b/>
          <w:sz w:val="26"/>
          <w:szCs w:val="26"/>
          <w:lang w:val="en-US" w:eastAsia="en-US" w:bidi="ar-SA"/>
        </w:rPr>
      </w:rPrChange>
    </w:rPr>
  </w:style>
  <w:style w:type="character" w:customStyle="1" w:styleId="Style2Char">
    <w:name w:val="Style2 Char"/>
    <w:basedOn w:val="Heading2Char"/>
    <w:link w:val="Style2"/>
    <w:rsid w:val="00941ED9"/>
    <w:rPr>
      <w:rFonts w:asciiTheme="majorHAnsi" w:eastAsiaTheme="majorEastAsia" w:hAnsiTheme="majorHAnsi" w:cstheme="majorBidi"/>
      <w:b/>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309865596">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header" Target="header1.xml"/><Relationship Id="rId42" Type="http://schemas.openxmlformats.org/officeDocument/2006/relationships/image" Target="media/image19.png"/><Relationship Id="rId47" Type="http://schemas.microsoft.com/office/2007/relationships/diagramDrawing" Target="diagrams/drawing3.xml"/><Relationship Id="rId63" Type="http://schemas.openxmlformats.org/officeDocument/2006/relationships/image" Target="media/image35.emf"/><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image" Target="media/image58.png"/><Relationship Id="rId112" Type="http://schemas.microsoft.com/office/2011/relationships/people" Target="people.xml"/><Relationship Id="rId16" Type="http://schemas.openxmlformats.org/officeDocument/2006/relationships/image" Target="media/image5.gif"/><Relationship Id="rId107" Type="http://schemas.openxmlformats.org/officeDocument/2006/relationships/image" Target="media/image72.emf"/><Relationship Id="rId11" Type="http://schemas.openxmlformats.org/officeDocument/2006/relationships/image" Target="media/image4.png"/><Relationship Id="rId32" Type="http://schemas.openxmlformats.org/officeDocument/2006/relationships/diagramQuickStyle" Target="diagrams/quickStyle2.xml"/><Relationship Id="rId37" Type="http://schemas.openxmlformats.org/officeDocument/2006/relationships/image" Target="media/image15.png"/><Relationship Id="rId53" Type="http://schemas.openxmlformats.org/officeDocument/2006/relationships/image" Target="media/image25.emf"/><Relationship Id="rId58" Type="http://schemas.openxmlformats.org/officeDocument/2006/relationships/image" Target="media/image30.png"/><Relationship Id="rId74" Type="http://schemas.openxmlformats.org/officeDocument/2006/relationships/image" Target="media/image270.png"/><Relationship Id="rId79" Type="http://schemas.openxmlformats.org/officeDocument/2006/relationships/image" Target="media/image48.emf"/><Relationship Id="rId102"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image" Target="media/image64.emf"/><Relationship Id="rId22" Type="http://schemas.openxmlformats.org/officeDocument/2006/relationships/footer" Target="footer1.xml"/><Relationship Id="rId27" Type="http://schemas.openxmlformats.org/officeDocument/2006/relationships/diagramQuickStyle" Target="diagrams/quickStyle1.xml"/><Relationship Id="rId43" Type="http://schemas.openxmlformats.org/officeDocument/2006/relationships/diagramData" Target="diagrams/data3.xml"/><Relationship Id="rId48" Type="http://schemas.openxmlformats.org/officeDocument/2006/relationships/image" Target="media/image20.emf"/><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diagramColors" Target="diagrams/colors2.xml"/><Relationship Id="rId38" Type="http://schemas.openxmlformats.org/officeDocument/2006/relationships/image" Target="media/image16.png"/><Relationship Id="rId59" Type="http://schemas.openxmlformats.org/officeDocument/2006/relationships/image" Target="media/image31.emf"/><Relationship Id="rId103" Type="http://schemas.openxmlformats.org/officeDocument/2006/relationships/image" Target="media/image70.png"/><Relationship Id="rId108" Type="http://schemas.openxmlformats.org/officeDocument/2006/relationships/image" Target="media/image73.emf"/><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280.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diagramColors" Target="diagrams/colors1.xml"/><Relationship Id="rId36" Type="http://schemas.openxmlformats.org/officeDocument/2006/relationships/image" Target="media/image14.png"/><Relationship Id="rId49" Type="http://schemas.openxmlformats.org/officeDocument/2006/relationships/image" Target="media/image21.emf"/><Relationship Id="rId57" Type="http://schemas.openxmlformats.org/officeDocument/2006/relationships/image" Target="media/image29.png"/><Relationship Id="rId106" Type="http://schemas.openxmlformats.org/officeDocument/2006/relationships/image" Target="media/image550.png"/><Relationship Id="rId10" Type="http://schemas.openxmlformats.org/officeDocument/2006/relationships/image" Target="media/image3.png"/><Relationship Id="rId31" Type="http://schemas.openxmlformats.org/officeDocument/2006/relationships/diagramLayout" Target="diagrams/layout2.xml"/><Relationship Id="rId44" Type="http://schemas.openxmlformats.org/officeDocument/2006/relationships/diagramLayout" Target="diagrams/layout3.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emf"/><Relationship Id="rId73" Type="http://schemas.openxmlformats.org/officeDocument/2006/relationships/image" Target="media/image260.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emf"/><Relationship Id="rId94" Type="http://schemas.openxmlformats.org/officeDocument/2006/relationships/image" Target="media/image63.emf"/><Relationship Id="rId99" Type="http://schemas.openxmlformats.org/officeDocument/2006/relationships/image" Target="media/image67.png"/><Relationship Id="rId101" Type="http://schemas.openxmlformats.org/officeDocument/2006/relationships/image" Target="media/image6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7.jpeg"/><Relationship Id="rId109" Type="http://schemas.openxmlformats.org/officeDocument/2006/relationships/header" Target="header3.xml"/><Relationship Id="rId34" Type="http://schemas.microsoft.com/office/2007/relationships/diagramDrawing" Target="diagrams/drawing2.xml"/><Relationship Id="rId50" Type="http://schemas.openxmlformats.org/officeDocument/2006/relationships/image" Target="media/image22.png"/><Relationship Id="rId55" Type="http://schemas.openxmlformats.org/officeDocument/2006/relationships/image" Target="media/image27.emf"/><Relationship Id="rId76" Type="http://schemas.openxmlformats.org/officeDocument/2006/relationships/image" Target="media/image45.emf"/><Relationship Id="rId97" Type="http://schemas.openxmlformats.org/officeDocument/2006/relationships/image" Target="media/image580.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footer" Target="footer2.xml"/><Relationship Id="rId40" Type="http://schemas.openxmlformats.org/officeDocument/2006/relationships/image" Target="media/image18.png"/><Relationship Id="rId45" Type="http://schemas.openxmlformats.org/officeDocument/2006/relationships/diagramQuickStyle" Target="diagrams/quickStyle3.xm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diagramData" Target="diagrams/data2.xml"/><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10.png"/><Relationship Id="rId105" Type="http://schemas.openxmlformats.org/officeDocument/2006/relationships/image" Target="media/image540.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6.emf"/><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diagramColors" Target="diagrams/colors3.xml"/><Relationship Id="rId67" Type="http://schemas.openxmlformats.org/officeDocument/2006/relationships/image" Target="media/image39.emf"/><Relationship Id="rId20" Type="http://schemas.openxmlformats.org/officeDocument/2006/relationships/image" Target="media/image12.png"/><Relationship Id="rId41" Type="http://schemas.microsoft.com/office/2007/relationships/hdphoto" Target="media/hdphoto1.wdp"/><Relationship Id="rId62" Type="http://schemas.openxmlformats.org/officeDocument/2006/relationships/image" Target="media/image34.png"/><Relationship Id="rId83" Type="http://schemas.openxmlformats.org/officeDocument/2006/relationships/image" Target="media/image52.emf"/><Relationship Id="rId88" Type="http://schemas.openxmlformats.org/officeDocument/2006/relationships/image" Target="media/image57.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00B3711E-FB98-493A-8998-39CFB29EE9F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trạng thái máy giặt</a:t>
          </a:r>
        </a:p>
      </dgm:t>
    </dgm:pt>
    <dgm:pt modelId="{2B1A814E-80CF-43CB-8EA3-35B135185BED}" type="parTrans" cxnId="{6C3AA24E-C881-45C0-826D-C1214A74ADEF}">
      <dgm:prSet/>
      <dgm:spPr/>
      <dgm:t>
        <a:bodyPr/>
        <a:lstStyle/>
        <a:p>
          <a:endParaRPr lang="en-US"/>
        </a:p>
      </dgm:t>
    </dgm:pt>
    <dgm:pt modelId="{E2849325-AFE1-45F4-B78E-824EBC7A2CE7}" type="sibTrans" cxnId="{6C3AA24E-C881-45C0-826D-C1214A74ADEF}">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custScaleY="121402">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86641"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custScaleY="125724">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9"/>
      <dgm:spPr/>
    </dgm:pt>
    <dgm:pt modelId="{290A894F-0716-4DC2-A981-0D7CB1C9AE0E}" type="pres">
      <dgm:prSet presAssocID="{AF8FE861-4B0F-402D-9378-5636827E6FD2}" presName="connTx" presStyleLbl="parChTrans1D2" presStyleIdx="4"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6625638D-1A0D-447C-AFC3-FE1481B48F4C}" type="pres">
      <dgm:prSet presAssocID="{2B1A814E-80CF-43CB-8EA3-35B135185BED}" presName="conn2-1" presStyleLbl="parChTrans1D2" presStyleIdx="5" presStyleCnt="9"/>
      <dgm:spPr/>
    </dgm:pt>
    <dgm:pt modelId="{8E213942-1180-4B58-A8EC-F1CDCF33193F}" type="pres">
      <dgm:prSet presAssocID="{2B1A814E-80CF-43CB-8EA3-35B135185BED}" presName="connTx" presStyleLbl="parChTrans1D2" presStyleIdx="5" presStyleCnt="9"/>
      <dgm:spPr/>
    </dgm:pt>
    <dgm:pt modelId="{A76B97C4-9B1B-487C-ABC9-9DB495AFDDCF}" type="pres">
      <dgm:prSet presAssocID="{00B3711E-FB98-493A-8998-39CFB29EE9F5}" presName="root2" presStyleCnt="0"/>
      <dgm:spPr/>
    </dgm:pt>
    <dgm:pt modelId="{F7C40A6C-7F89-45F9-BD74-DF253BB33550}" type="pres">
      <dgm:prSet presAssocID="{00B3711E-FB98-493A-8998-39CFB29EE9F5}" presName="LevelTwoTextNode" presStyleLbl="node2" presStyleIdx="5" presStyleCnt="9" custScaleX="235821">
        <dgm:presLayoutVars>
          <dgm:chPref val="3"/>
        </dgm:presLayoutVars>
      </dgm:prSet>
      <dgm:spPr/>
    </dgm:pt>
    <dgm:pt modelId="{F4C0C979-6A7C-4E1D-B0EF-514E30AFC488}" type="pres">
      <dgm:prSet presAssocID="{00B3711E-FB98-493A-8998-39CFB29EE9F5}"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2ACC584E-860A-41CF-886E-28C0EE8B9474}" type="presOf" srcId="{2B1A814E-80CF-43CB-8EA3-35B135185BED}" destId="{6625638D-1A0D-447C-AFC3-FE1481B48F4C}" srcOrd="0" destOrd="0" presId="urn:microsoft.com/office/officeart/2008/layout/HorizontalMultiLevelHierarchy"/>
    <dgm:cxn modelId="{6C3AA24E-C881-45C0-826D-C1214A74ADEF}" srcId="{A716D81E-C9B9-4A24-988B-5C37CF75B8D4}" destId="{00B3711E-FB98-493A-8998-39CFB29EE9F5}" srcOrd="5" destOrd="0" parTransId="{2B1A814E-80CF-43CB-8EA3-35B135185BED}" sibTransId="{E2849325-AFE1-45F4-B78E-824EBC7A2CE7}"/>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9F7D9050-1A07-473E-BA0C-8F1E15D8B11D}" type="presOf" srcId="{2B1A814E-80CF-43CB-8EA3-35B135185BED}" destId="{8E213942-1180-4B58-A8EC-F1CDCF33193F}" srcOrd="1" destOrd="0" presId="urn:microsoft.com/office/officeart/2008/layout/HorizontalMultiLevelHierarchy"/>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1B20768A-BA26-4E3A-AABA-545803C0E73A}" type="presOf" srcId="{00B3711E-FB98-493A-8998-39CFB29EE9F5}" destId="{F7C40A6C-7F89-45F9-BD74-DF253BB33550}"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DEB62729-7F4C-4681-BF24-28DDF7871FF0}" type="presParOf" srcId="{2F0AAF59-0E3D-4A03-ABBE-CFB74554B557}" destId="{6625638D-1A0D-447C-AFC3-FE1481B48F4C}" srcOrd="10" destOrd="0" presId="urn:microsoft.com/office/officeart/2008/layout/HorizontalMultiLevelHierarchy"/>
    <dgm:cxn modelId="{049390B0-75A3-40BB-9502-7DDF15334B38}" type="presParOf" srcId="{6625638D-1A0D-447C-AFC3-FE1481B48F4C}" destId="{8E213942-1180-4B58-A8EC-F1CDCF33193F}" srcOrd="0" destOrd="0" presId="urn:microsoft.com/office/officeart/2008/layout/HorizontalMultiLevelHierarchy"/>
    <dgm:cxn modelId="{8189712F-5FA1-4F8C-B466-F78A0DF7C33E}" type="presParOf" srcId="{2F0AAF59-0E3D-4A03-ABBE-CFB74554B557}" destId="{A76B97C4-9B1B-487C-ABC9-9DB495AFDDCF}" srcOrd="11" destOrd="0" presId="urn:microsoft.com/office/officeart/2008/layout/HorizontalMultiLevelHierarchy"/>
    <dgm:cxn modelId="{3D303C61-23C2-482D-9979-E36D3B46FAFB}" type="presParOf" srcId="{A76B97C4-9B1B-487C-ABC9-9DB495AFDDCF}" destId="{F7C40A6C-7F89-45F9-BD74-DF253BB33550}" srcOrd="0" destOrd="0" presId="urn:microsoft.com/office/officeart/2008/layout/HorizontalMultiLevelHierarchy"/>
    <dgm:cxn modelId="{E74C1975-6EA9-46CB-857B-AEE7D1A7C8AF}" type="presParOf" srcId="{A76B97C4-9B1B-487C-ABC9-9DB495AFDDCF}" destId="{F4C0C979-6A7C-4E1D-B0EF-514E30AFC488}"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146400" y="3960845"/>
          <a:ext cx="191155" cy="2776068"/>
        </a:xfrm>
        <a:custGeom>
          <a:avLst/>
          <a:gdLst/>
          <a:ahLst/>
          <a:cxnLst/>
          <a:rect l="0" t="0" r="0" b="0"/>
          <a:pathLst>
            <a:path>
              <a:moveTo>
                <a:pt x="0" y="0"/>
              </a:moveTo>
              <a:lnTo>
                <a:pt x="95577" y="0"/>
              </a:lnTo>
              <a:lnTo>
                <a:pt x="95577" y="2776068"/>
              </a:lnTo>
              <a:lnTo>
                <a:pt x="191155" y="277606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72412" y="5279313"/>
        <a:ext cx="139132" cy="139132"/>
      </dsp:txXfrm>
    </dsp:sp>
    <dsp:sp modelId="{395C582D-E61C-4130-ADAE-A6754706B125}">
      <dsp:nvSpPr>
        <dsp:cNvPr id="0" name=""/>
        <dsp:cNvSpPr/>
      </dsp:nvSpPr>
      <dsp:spPr>
        <a:xfrm>
          <a:off x="1146400" y="3960845"/>
          <a:ext cx="191155" cy="2411823"/>
        </a:xfrm>
        <a:custGeom>
          <a:avLst/>
          <a:gdLst/>
          <a:ahLst/>
          <a:cxnLst/>
          <a:rect l="0" t="0" r="0" b="0"/>
          <a:pathLst>
            <a:path>
              <a:moveTo>
                <a:pt x="0" y="0"/>
              </a:moveTo>
              <a:lnTo>
                <a:pt x="95577" y="0"/>
              </a:lnTo>
              <a:lnTo>
                <a:pt x="95577" y="2411823"/>
              </a:lnTo>
              <a:lnTo>
                <a:pt x="191155" y="241182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81493" y="5106272"/>
        <a:ext cx="120969" cy="120969"/>
      </dsp:txXfrm>
    </dsp:sp>
    <dsp:sp modelId="{7DA2F1AE-E075-47CA-93EF-069764645891}">
      <dsp:nvSpPr>
        <dsp:cNvPr id="0" name=""/>
        <dsp:cNvSpPr/>
      </dsp:nvSpPr>
      <dsp:spPr>
        <a:xfrm>
          <a:off x="1146400" y="3960845"/>
          <a:ext cx="191155" cy="2047578"/>
        </a:xfrm>
        <a:custGeom>
          <a:avLst/>
          <a:gdLst/>
          <a:ahLst/>
          <a:cxnLst/>
          <a:rect l="0" t="0" r="0" b="0"/>
          <a:pathLst>
            <a:path>
              <a:moveTo>
                <a:pt x="0" y="0"/>
              </a:moveTo>
              <a:lnTo>
                <a:pt x="95577" y="0"/>
              </a:lnTo>
              <a:lnTo>
                <a:pt x="95577" y="2047578"/>
              </a:lnTo>
              <a:lnTo>
                <a:pt x="191155" y="204757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90566" y="4933223"/>
        <a:ext cx="102824" cy="102824"/>
      </dsp:txXfrm>
    </dsp:sp>
    <dsp:sp modelId="{6625638D-1A0D-447C-AFC3-FE1481B48F4C}">
      <dsp:nvSpPr>
        <dsp:cNvPr id="0" name=""/>
        <dsp:cNvSpPr/>
      </dsp:nvSpPr>
      <dsp:spPr>
        <a:xfrm>
          <a:off x="1146400" y="3960845"/>
          <a:ext cx="191155" cy="1683333"/>
        </a:xfrm>
        <a:custGeom>
          <a:avLst/>
          <a:gdLst/>
          <a:ahLst/>
          <a:cxnLst/>
          <a:rect l="0" t="0" r="0" b="0"/>
          <a:pathLst>
            <a:path>
              <a:moveTo>
                <a:pt x="0" y="0"/>
              </a:moveTo>
              <a:lnTo>
                <a:pt x="95577" y="0"/>
              </a:lnTo>
              <a:lnTo>
                <a:pt x="95577" y="1683333"/>
              </a:lnTo>
              <a:lnTo>
                <a:pt x="191155" y="168333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99624" y="4760158"/>
        <a:ext cx="84707" cy="84707"/>
      </dsp:txXfrm>
    </dsp:sp>
    <dsp:sp modelId="{C81547A1-DBC5-41BA-BA47-54761F8DB9E0}">
      <dsp:nvSpPr>
        <dsp:cNvPr id="0" name=""/>
        <dsp:cNvSpPr/>
      </dsp:nvSpPr>
      <dsp:spPr>
        <a:xfrm>
          <a:off x="3596853" y="5279934"/>
          <a:ext cx="191155" cy="182122"/>
        </a:xfrm>
        <a:custGeom>
          <a:avLst/>
          <a:gdLst/>
          <a:ahLst/>
          <a:cxnLst/>
          <a:rect l="0" t="0" r="0" b="0"/>
          <a:pathLst>
            <a:path>
              <a:moveTo>
                <a:pt x="0" y="0"/>
              </a:moveTo>
              <a:lnTo>
                <a:pt x="95577" y="0"/>
              </a:lnTo>
              <a:lnTo>
                <a:pt x="95577" y="182122"/>
              </a:lnTo>
              <a:lnTo>
                <a:pt x="191155" y="1821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831" y="5364395"/>
        <a:ext cx="13201" cy="13201"/>
      </dsp:txXfrm>
    </dsp:sp>
    <dsp:sp modelId="{9237F333-31E4-4703-B65C-76D401BC6BE5}">
      <dsp:nvSpPr>
        <dsp:cNvPr id="0" name=""/>
        <dsp:cNvSpPr/>
      </dsp:nvSpPr>
      <dsp:spPr>
        <a:xfrm>
          <a:off x="3596853" y="5046571"/>
          <a:ext cx="191155" cy="233362"/>
        </a:xfrm>
        <a:custGeom>
          <a:avLst/>
          <a:gdLst/>
          <a:ahLst/>
          <a:cxnLst/>
          <a:rect l="0" t="0" r="0" b="0"/>
          <a:pathLst>
            <a:path>
              <a:moveTo>
                <a:pt x="0" y="233362"/>
              </a:moveTo>
              <a:lnTo>
                <a:pt x="95577" y="233362"/>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890" y="5155711"/>
        <a:ext cx="15083" cy="15083"/>
      </dsp:txXfrm>
    </dsp:sp>
    <dsp:sp modelId="{BBE59CF0-9407-4C93-8C87-00536C5E9DC6}">
      <dsp:nvSpPr>
        <dsp:cNvPr id="0" name=""/>
        <dsp:cNvSpPr/>
      </dsp:nvSpPr>
      <dsp:spPr>
        <a:xfrm>
          <a:off x="1146400" y="3960845"/>
          <a:ext cx="191155" cy="1319088"/>
        </a:xfrm>
        <a:custGeom>
          <a:avLst/>
          <a:gdLst/>
          <a:ahLst/>
          <a:cxnLst/>
          <a:rect l="0" t="0" r="0" b="0"/>
          <a:pathLst>
            <a:path>
              <a:moveTo>
                <a:pt x="0" y="0"/>
              </a:moveTo>
              <a:lnTo>
                <a:pt x="95577" y="0"/>
              </a:lnTo>
              <a:lnTo>
                <a:pt x="95577" y="1319088"/>
              </a:lnTo>
              <a:lnTo>
                <a:pt x="191155" y="131908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08656" y="4587068"/>
        <a:ext cx="66643" cy="66643"/>
      </dsp:txXfrm>
    </dsp:sp>
    <dsp:sp modelId="{D6B10375-97CE-4B06-A7F8-3E45F0A32E92}">
      <dsp:nvSpPr>
        <dsp:cNvPr id="0" name=""/>
        <dsp:cNvSpPr/>
      </dsp:nvSpPr>
      <dsp:spPr>
        <a:xfrm>
          <a:off x="1146400" y="3960845"/>
          <a:ext cx="191155" cy="872240"/>
        </a:xfrm>
        <a:custGeom>
          <a:avLst/>
          <a:gdLst/>
          <a:ahLst/>
          <a:cxnLst/>
          <a:rect l="0" t="0" r="0" b="0"/>
          <a:pathLst>
            <a:path>
              <a:moveTo>
                <a:pt x="0" y="0"/>
              </a:moveTo>
              <a:lnTo>
                <a:pt x="95577" y="0"/>
              </a:lnTo>
              <a:lnTo>
                <a:pt x="95577" y="872240"/>
              </a:lnTo>
              <a:lnTo>
                <a:pt x="191155" y="87224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19654" y="4374642"/>
        <a:ext cx="44647" cy="44647"/>
      </dsp:txXfrm>
    </dsp:sp>
    <dsp:sp modelId="{92F017A8-2F44-4612-9606-DD2BB77C8E68}">
      <dsp:nvSpPr>
        <dsp:cNvPr id="0" name=""/>
        <dsp:cNvSpPr/>
      </dsp:nvSpPr>
      <dsp:spPr>
        <a:xfrm>
          <a:off x="3596853" y="4468841"/>
          <a:ext cx="191155" cy="182122"/>
        </a:xfrm>
        <a:custGeom>
          <a:avLst/>
          <a:gdLst/>
          <a:ahLst/>
          <a:cxnLst/>
          <a:rect l="0" t="0" r="0" b="0"/>
          <a:pathLst>
            <a:path>
              <a:moveTo>
                <a:pt x="0" y="0"/>
              </a:moveTo>
              <a:lnTo>
                <a:pt x="95577" y="0"/>
              </a:lnTo>
              <a:lnTo>
                <a:pt x="95577" y="182122"/>
              </a:lnTo>
              <a:lnTo>
                <a:pt x="191155" y="18212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831" y="4553301"/>
        <a:ext cx="13201" cy="13201"/>
      </dsp:txXfrm>
    </dsp:sp>
    <dsp:sp modelId="{CA3BFC29-10A1-4120-9137-47BCBC4D354D}">
      <dsp:nvSpPr>
        <dsp:cNvPr id="0" name=""/>
        <dsp:cNvSpPr/>
      </dsp:nvSpPr>
      <dsp:spPr>
        <a:xfrm>
          <a:off x="3596853" y="4255356"/>
          <a:ext cx="191155" cy="213485"/>
        </a:xfrm>
        <a:custGeom>
          <a:avLst/>
          <a:gdLst/>
          <a:ahLst/>
          <a:cxnLst/>
          <a:rect l="0" t="0" r="0" b="0"/>
          <a:pathLst>
            <a:path>
              <a:moveTo>
                <a:pt x="0" y="213485"/>
              </a:moveTo>
              <a:lnTo>
                <a:pt x="95577" y="213485"/>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5267" y="4354934"/>
        <a:ext cx="14327" cy="14327"/>
      </dsp:txXfrm>
    </dsp:sp>
    <dsp:sp modelId="{08647824-7D60-4E17-958D-224267F2F4C5}">
      <dsp:nvSpPr>
        <dsp:cNvPr id="0" name=""/>
        <dsp:cNvSpPr/>
      </dsp:nvSpPr>
      <dsp:spPr>
        <a:xfrm>
          <a:off x="1146400" y="3960845"/>
          <a:ext cx="191155" cy="507995"/>
        </a:xfrm>
        <a:custGeom>
          <a:avLst/>
          <a:gdLst/>
          <a:ahLst/>
          <a:cxnLst/>
          <a:rect l="0" t="0" r="0" b="0"/>
          <a:pathLst>
            <a:path>
              <a:moveTo>
                <a:pt x="0" y="0"/>
              </a:moveTo>
              <a:lnTo>
                <a:pt x="95577" y="0"/>
              </a:lnTo>
              <a:lnTo>
                <a:pt x="95577" y="507995"/>
              </a:lnTo>
              <a:lnTo>
                <a:pt x="191155" y="50799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28408" y="4201274"/>
        <a:ext cx="27138" cy="27138"/>
      </dsp:txXfrm>
    </dsp:sp>
    <dsp:sp modelId="{ED9A0E02-BFCC-417A-9ABD-6F5E29FA2664}">
      <dsp:nvSpPr>
        <dsp:cNvPr id="0" name=""/>
        <dsp:cNvSpPr/>
      </dsp:nvSpPr>
      <dsp:spPr>
        <a:xfrm>
          <a:off x="3596853" y="3237307"/>
          <a:ext cx="191155" cy="653803"/>
        </a:xfrm>
        <a:custGeom>
          <a:avLst/>
          <a:gdLst/>
          <a:ahLst/>
          <a:cxnLst/>
          <a:rect l="0" t="0" r="0" b="0"/>
          <a:pathLst>
            <a:path>
              <a:moveTo>
                <a:pt x="0" y="0"/>
              </a:moveTo>
              <a:lnTo>
                <a:pt x="95577" y="0"/>
              </a:lnTo>
              <a:lnTo>
                <a:pt x="95577" y="653803"/>
              </a:lnTo>
              <a:lnTo>
                <a:pt x="191155" y="65380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5402" y="3547180"/>
        <a:ext cx="34058" cy="34058"/>
      </dsp:txXfrm>
    </dsp:sp>
    <dsp:sp modelId="{C82370FA-BBD2-4984-B9C1-4B5AB783D4A2}">
      <dsp:nvSpPr>
        <dsp:cNvPr id="0" name=""/>
        <dsp:cNvSpPr/>
      </dsp:nvSpPr>
      <dsp:spPr>
        <a:xfrm>
          <a:off x="3596853" y="3237307"/>
          <a:ext cx="191155" cy="252079"/>
        </a:xfrm>
        <a:custGeom>
          <a:avLst/>
          <a:gdLst/>
          <a:ahLst/>
          <a:cxnLst/>
          <a:rect l="0" t="0" r="0" b="0"/>
          <a:pathLst>
            <a:path>
              <a:moveTo>
                <a:pt x="0" y="0"/>
              </a:moveTo>
              <a:lnTo>
                <a:pt x="95577" y="0"/>
              </a:lnTo>
              <a:lnTo>
                <a:pt x="95577" y="252079"/>
              </a:lnTo>
              <a:lnTo>
                <a:pt x="191155" y="25207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522" y="3355438"/>
        <a:ext cx="15818" cy="15818"/>
      </dsp:txXfrm>
    </dsp:sp>
    <dsp:sp modelId="{95E8D109-E592-4D60-A141-3697C59F0296}">
      <dsp:nvSpPr>
        <dsp:cNvPr id="0" name=""/>
        <dsp:cNvSpPr/>
      </dsp:nvSpPr>
      <dsp:spPr>
        <a:xfrm>
          <a:off x="3596853" y="3087662"/>
          <a:ext cx="191155" cy="149644"/>
        </a:xfrm>
        <a:custGeom>
          <a:avLst/>
          <a:gdLst/>
          <a:ahLst/>
          <a:cxnLst/>
          <a:rect l="0" t="0" r="0" b="0"/>
          <a:pathLst>
            <a:path>
              <a:moveTo>
                <a:pt x="0" y="149644"/>
              </a:moveTo>
              <a:lnTo>
                <a:pt x="95577" y="149644"/>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6362" y="3156416"/>
        <a:ext cx="12138" cy="12138"/>
      </dsp:txXfrm>
    </dsp:sp>
    <dsp:sp modelId="{A979BF83-67A5-4361-85B8-F439C7B4D2AD}">
      <dsp:nvSpPr>
        <dsp:cNvPr id="0" name=""/>
        <dsp:cNvSpPr/>
      </dsp:nvSpPr>
      <dsp:spPr>
        <a:xfrm>
          <a:off x="3596853" y="2653460"/>
          <a:ext cx="191155" cy="583846"/>
        </a:xfrm>
        <a:custGeom>
          <a:avLst/>
          <a:gdLst/>
          <a:ahLst/>
          <a:cxnLst/>
          <a:rect l="0" t="0" r="0" b="0"/>
          <a:pathLst>
            <a:path>
              <a:moveTo>
                <a:pt x="0" y="583846"/>
              </a:moveTo>
              <a:lnTo>
                <a:pt x="95577" y="583846"/>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7073" y="2930025"/>
        <a:ext cx="30717" cy="30717"/>
      </dsp:txXfrm>
    </dsp:sp>
    <dsp:sp modelId="{1A2B1931-B9B6-4409-B73A-724C14426E47}">
      <dsp:nvSpPr>
        <dsp:cNvPr id="0" name=""/>
        <dsp:cNvSpPr/>
      </dsp:nvSpPr>
      <dsp:spPr>
        <a:xfrm>
          <a:off x="1146400" y="3237307"/>
          <a:ext cx="191155" cy="723538"/>
        </a:xfrm>
        <a:custGeom>
          <a:avLst/>
          <a:gdLst/>
          <a:ahLst/>
          <a:cxnLst/>
          <a:rect l="0" t="0" r="0" b="0"/>
          <a:pathLst>
            <a:path>
              <a:moveTo>
                <a:pt x="0" y="723538"/>
              </a:moveTo>
              <a:lnTo>
                <a:pt x="95577" y="723538"/>
              </a:lnTo>
              <a:lnTo>
                <a:pt x="95577" y="0"/>
              </a:lnTo>
              <a:lnTo>
                <a:pt x="19115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223269" y="3580367"/>
        <a:ext cx="37418" cy="37418"/>
      </dsp:txXfrm>
    </dsp:sp>
    <dsp:sp modelId="{5BAC187A-E804-44F3-8C7B-09D9D268FA58}">
      <dsp:nvSpPr>
        <dsp:cNvPr id="0" name=""/>
        <dsp:cNvSpPr/>
      </dsp:nvSpPr>
      <dsp:spPr>
        <a:xfrm>
          <a:off x="3596853" y="1184777"/>
          <a:ext cx="191155" cy="1038795"/>
        </a:xfrm>
        <a:custGeom>
          <a:avLst/>
          <a:gdLst/>
          <a:ahLst/>
          <a:cxnLst/>
          <a:rect l="0" t="0" r="0" b="0"/>
          <a:pathLst>
            <a:path>
              <a:moveTo>
                <a:pt x="0" y="0"/>
              </a:moveTo>
              <a:lnTo>
                <a:pt x="95577" y="0"/>
              </a:lnTo>
              <a:lnTo>
                <a:pt x="95577" y="1038795"/>
              </a:lnTo>
              <a:lnTo>
                <a:pt x="191155" y="103879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6025" y="1677769"/>
        <a:ext cx="52811" cy="52811"/>
      </dsp:txXfrm>
    </dsp:sp>
    <dsp:sp modelId="{1538443A-4659-4CE9-95BF-94868D26F864}">
      <dsp:nvSpPr>
        <dsp:cNvPr id="0" name=""/>
        <dsp:cNvSpPr/>
      </dsp:nvSpPr>
      <dsp:spPr>
        <a:xfrm>
          <a:off x="3596853" y="1184777"/>
          <a:ext cx="191155" cy="642763"/>
        </a:xfrm>
        <a:custGeom>
          <a:avLst/>
          <a:gdLst/>
          <a:ahLst/>
          <a:cxnLst/>
          <a:rect l="0" t="0" r="0" b="0"/>
          <a:pathLst>
            <a:path>
              <a:moveTo>
                <a:pt x="0" y="0"/>
              </a:moveTo>
              <a:lnTo>
                <a:pt x="95577" y="0"/>
              </a:lnTo>
              <a:lnTo>
                <a:pt x="95577" y="642763"/>
              </a:lnTo>
              <a:lnTo>
                <a:pt x="191155" y="64276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5667" y="1489394"/>
        <a:ext cx="33529" cy="33529"/>
      </dsp:txXfrm>
    </dsp:sp>
    <dsp:sp modelId="{F77B7BCB-5492-4169-BE3B-11C1C20E7A48}">
      <dsp:nvSpPr>
        <dsp:cNvPr id="0" name=""/>
        <dsp:cNvSpPr/>
      </dsp:nvSpPr>
      <dsp:spPr>
        <a:xfrm>
          <a:off x="3596853" y="1184777"/>
          <a:ext cx="191155" cy="242418"/>
        </a:xfrm>
        <a:custGeom>
          <a:avLst/>
          <a:gdLst/>
          <a:ahLst/>
          <a:cxnLst/>
          <a:rect l="0" t="0" r="0" b="0"/>
          <a:pathLst>
            <a:path>
              <a:moveTo>
                <a:pt x="0" y="0"/>
              </a:moveTo>
              <a:lnTo>
                <a:pt x="95577" y="0"/>
              </a:lnTo>
              <a:lnTo>
                <a:pt x="95577" y="242418"/>
              </a:lnTo>
              <a:lnTo>
                <a:pt x="191155" y="24241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4713" y="1298268"/>
        <a:ext cx="15435" cy="15435"/>
      </dsp:txXfrm>
    </dsp:sp>
    <dsp:sp modelId="{AD2BD15F-D0C2-483F-94EF-687E65AFFAEF}">
      <dsp:nvSpPr>
        <dsp:cNvPr id="0" name=""/>
        <dsp:cNvSpPr/>
      </dsp:nvSpPr>
      <dsp:spPr>
        <a:xfrm>
          <a:off x="3596853" y="1031768"/>
          <a:ext cx="191155" cy="153009"/>
        </a:xfrm>
        <a:custGeom>
          <a:avLst/>
          <a:gdLst/>
          <a:ahLst/>
          <a:cxnLst/>
          <a:rect l="0" t="0" r="0" b="0"/>
          <a:pathLst>
            <a:path>
              <a:moveTo>
                <a:pt x="0" y="153009"/>
              </a:moveTo>
              <a:lnTo>
                <a:pt x="95577" y="153009"/>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86310" y="1102151"/>
        <a:ext cx="12242" cy="12242"/>
      </dsp:txXfrm>
    </dsp:sp>
    <dsp:sp modelId="{183CDB11-4578-42E9-A27F-0D29E61F6ABD}">
      <dsp:nvSpPr>
        <dsp:cNvPr id="0" name=""/>
        <dsp:cNvSpPr/>
      </dsp:nvSpPr>
      <dsp:spPr>
        <a:xfrm>
          <a:off x="3596853" y="636341"/>
          <a:ext cx="191155" cy="548436"/>
        </a:xfrm>
        <a:custGeom>
          <a:avLst/>
          <a:gdLst/>
          <a:ahLst/>
          <a:cxnLst/>
          <a:rect l="0" t="0" r="0" b="0"/>
          <a:pathLst>
            <a:path>
              <a:moveTo>
                <a:pt x="0" y="548436"/>
              </a:moveTo>
              <a:lnTo>
                <a:pt x="95577" y="548436"/>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77911" y="896039"/>
        <a:ext cx="29039" cy="29039"/>
      </dsp:txXfrm>
    </dsp:sp>
    <dsp:sp modelId="{C02353A3-67A9-442D-A2BF-E1094F4BE560}">
      <dsp:nvSpPr>
        <dsp:cNvPr id="0" name=""/>
        <dsp:cNvSpPr/>
      </dsp:nvSpPr>
      <dsp:spPr>
        <a:xfrm>
          <a:off x="3596853" y="211196"/>
          <a:ext cx="191155" cy="973581"/>
        </a:xfrm>
        <a:custGeom>
          <a:avLst/>
          <a:gdLst/>
          <a:ahLst/>
          <a:cxnLst/>
          <a:rect l="0" t="0" r="0" b="0"/>
          <a:pathLst>
            <a:path>
              <a:moveTo>
                <a:pt x="0" y="973581"/>
              </a:moveTo>
              <a:lnTo>
                <a:pt x="95577" y="973581"/>
              </a:lnTo>
              <a:lnTo>
                <a:pt x="95577" y="0"/>
              </a:lnTo>
              <a:lnTo>
                <a:pt x="19115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67627" y="673182"/>
        <a:ext cx="49608" cy="49608"/>
      </dsp:txXfrm>
    </dsp:sp>
    <dsp:sp modelId="{AED4EDE5-6945-4B7E-909B-5FD983E40139}">
      <dsp:nvSpPr>
        <dsp:cNvPr id="0" name=""/>
        <dsp:cNvSpPr/>
      </dsp:nvSpPr>
      <dsp:spPr>
        <a:xfrm>
          <a:off x="1146400" y="1184777"/>
          <a:ext cx="191155" cy="2776068"/>
        </a:xfrm>
        <a:custGeom>
          <a:avLst/>
          <a:gdLst/>
          <a:ahLst/>
          <a:cxnLst/>
          <a:rect l="0" t="0" r="0" b="0"/>
          <a:pathLst>
            <a:path>
              <a:moveTo>
                <a:pt x="0" y="2776068"/>
              </a:moveTo>
              <a:lnTo>
                <a:pt x="95577" y="2776068"/>
              </a:lnTo>
              <a:lnTo>
                <a:pt x="95577" y="0"/>
              </a:lnTo>
              <a:lnTo>
                <a:pt x="19115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72412" y="2503245"/>
        <a:ext cx="139132" cy="139132"/>
      </dsp:txXfrm>
    </dsp:sp>
    <dsp:sp modelId="{57FB70EB-B9E1-4AA1-88AC-EB0B5AEF8A4B}">
      <dsp:nvSpPr>
        <dsp:cNvPr id="0" name=""/>
        <dsp:cNvSpPr/>
      </dsp:nvSpPr>
      <dsp:spPr>
        <a:xfrm rot="16200000">
          <a:off x="-1421594" y="3748763"/>
          <a:ext cx="4711825" cy="4241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421594" y="3748763"/>
        <a:ext cx="4711825" cy="424164"/>
      </dsp:txXfrm>
    </dsp:sp>
    <dsp:sp modelId="{811CE55F-C1BF-4FC7-8313-7A696D3BA599}">
      <dsp:nvSpPr>
        <dsp:cNvPr id="0" name=""/>
        <dsp:cNvSpPr/>
      </dsp:nvSpPr>
      <dsp:spPr>
        <a:xfrm>
          <a:off x="1337555" y="1039079"/>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337555" y="1039079"/>
        <a:ext cx="2259297" cy="291395"/>
      </dsp:txXfrm>
    </dsp:sp>
    <dsp:sp modelId="{AA6B4528-6E28-44FA-AEFB-23DAEB8BC605}">
      <dsp:nvSpPr>
        <dsp:cNvPr id="0" name=""/>
        <dsp:cNvSpPr/>
      </dsp:nvSpPr>
      <dsp:spPr>
        <a:xfrm>
          <a:off x="3788009" y="4597"/>
          <a:ext cx="1747440" cy="4131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788009" y="4597"/>
        <a:ext cx="1747440" cy="413196"/>
      </dsp:txXfrm>
    </dsp:sp>
    <dsp:sp modelId="{6A027104-CA89-4A42-8756-8266A82A0AE9}">
      <dsp:nvSpPr>
        <dsp:cNvPr id="0" name=""/>
        <dsp:cNvSpPr/>
      </dsp:nvSpPr>
      <dsp:spPr>
        <a:xfrm>
          <a:off x="3788009" y="49064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788009" y="490643"/>
        <a:ext cx="1747440" cy="291395"/>
      </dsp:txXfrm>
    </dsp:sp>
    <dsp:sp modelId="{17573CF6-E091-4B8F-883C-B99CA7DD583E}">
      <dsp:nvSpPr>
        <dsp:cNvPr id="0" name=""/>
        <dsp:cNvSpPr/>
      </dsp:nvSpPr>
      <dsp:spPr>
        <a:xfrm>
          <a:off x="3788009" y="854888"/>
          <a:ext cx="1747440" cy="3537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788009" y="854888"/>
        <a:ext cx="1747440" cy="353760"/>
      </dsp:txXfrm>
    </dsp:sp>
    <dsp:sp modelId="{E18A8D04-A777-497B-8F34-9C50359FD069}">
      <dsp:nvSpPr>
        <dsp:cNvPr id="0" name=""/>
        <dsp:cNvSpPr/>
      </dsp:nvSpPr>
      <dsp:spPr>
        <a:xfrm>
          <a:off x="3788009" y="1281497"/>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788009" y="1281497"/>
        <a:ext cx="1747440" cy="291395"/>
      </dsp:txXfrm>
    </dsp:sp>
    <dsp:sp modelId="{F08FFFC7-8ED4-44F9-BE36-97978827DA0A}">
      <dsp:nvSpPr>
        <dsp:cNvPr id="0" name=""/>
        <dsp:cNvSpPr/>
      </dsp:nvSpPr>
      <dsp:spPr>
        <a:xfrm>
          <a:off x="3788009" y="1645742"/>
          <a:ext cx="1777337" cy="36359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788009" y="1645742"/>
        <a:ext cx="1777337" cy="363597"/>
      </dsp:txXfrm>
    </dsp:sp>
    <dsp:sp modelId="{E9679EE0-0088-4942-B23A-BCBDDF2FBF54}">
      <dsp:nvSpPr>
        <dsp:cNvPr id="0" name=""/>
        <dsp:cNvSpPr/>
      </dsp:nvSpPr>
      <dsp:spPr>
        <a:xfrm>
          <a:off x="3788009" y="2082189"/>
          <a:ext cx="1783874" cy="28276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788009" y="2082189"/>
        <a:ext cx="1783874" cy="282767"/>
      </dsp:txXfrm>
    </dsp:sp>
    <dsp:sp modelId="{F411107A-C0D6-462C-8B4B-491346B08606}">
      <dsp:nvSpPr>
        <dsp:cNvPr id="0" name=""/>
        <dsp:cNvSpPr/>
      </dsp:nvSpPr>
      <dsp:spPr>
        <a:xfrm>
          <a:off x="1337555" y="3091609"/>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337555" y="3091609"/>
        <a:ext cx="2259297" cy="291395"/>
      </dsp:txXfrm>
    </dsp:sp>
    <dsp:sp modelId="{2BBC22D0-8E2A-40F8-90E0-5C02E05F1CFB}">
      <dsp:nvSpPr>
        <dsp:cNvPr id="0" name=""/>
        <dsp:cNvSpPr/>
      </dsp:nvSpPr>
      <dsp:spPr>
        <a:xfrm>
          <a:off x="3788009" y="2437806"/>
          <a:ext cx="1747440" cy="43130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788009" y="2437806"/>
        <a:ext cx="1747440" cy="431309"/>
      </dsp:txXfrm>
    </dsp:sp>
    <dsp:sp modelId="{4C63AE4D-B3D1-4046-9071-4CD2FDE16713}">
      <dsp:nvSpPr>
        <dsp:cNvPr id="0" name=""/>
        <dsp:cNvSpPr/>
      </dsp:nvSpPr>
      <dsp:spPr>
        <a:xfrm>
          <a:off x="3788009" y="2941964"/>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788009" y="2941964"/>
        <a:ext cx="1747440" cy="291395"/>
      </dsp:txXfrm>
    </dsp:sp>
    <dsp:sp modelId="{E250815C-C388-4164-9EB4-8D438C6708C1}">
      <dsp:nvSpPr>
        <dsp:cNvPr id="0" name=""/>
        <dsp:cNvSpPr/>
      </dsp:nvSpPr>
      <dsp:spPr>
        <a:xfrm>
          <a:off x="3788009" y="3306209"/>
          <a:ext cx="1747440" cy="3663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788009" y="3306209"/>
        <a:ext cx="1747440" cy="366354"/>
      </dsp:txXfrm>
    </dsp:sp>
    <dsp:sp modelId="{F4F11EAD-BC04-484C-AE36-B35F57238A02}">
      <dsp:nvSpPr>
        <dsp:cNvPr id="0" name=""/>
        <dsp:cNvSpPr/>
      </dsp:nvSpPr>
      <dsp:spPr>
        <a:xfrm>
          <a:off x="3788009" y="374541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788009" y="3745413"/>
        <a:ext cx="1747440" cy="291395"/>
      </dsp:txXfrm>
    </dsp:sp>
    <dsp:sp modelId="{551AC803-22DF-4E8C-8D00-68ECF09A293A}">
      <dsp:nvSpPr>
        <dsp:cNvPr id="0" name=""/>
        <dsp:cNvSpPr/>
      </dsp:nvSpPr>
      <dsp:spPr>
        <a:xfrm>
          <a:off x="1337555" y="4323143"/>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337555" y="4323143"/>
        <a:ext cx="2259297" cy="291395"/>
      </dsp:txXfrm>
    </dsp:sp>
    <dsp:sp modelId="{81755D95-D922-4F29-A303-C8A7CE7E8ABF}">
      <dsp:nvSpPr>
        <dsp:cNvPr id="0" name=""/>
        <dsp:cNvSpPr/>
      </dsp:nvSpPr>
      <dsp:spPr>
        <a:xfrm>
          <a:off x="3788009" y="4109658"/>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788009" y="4109658"/>
        <a:ext cx="1747440" cy="291395"/>
      </dsp:txXfrm>
    </dsp:sp>
    <dsp:sp modelId="{1E5B0938-6BC5-47B1-874D-CDFB32137A58}">
      <dsp:nvSpPr>
        <dsp:cNvPr id="0" name=""/>
        <dsp:cNvSpPr/>
      </dsp:nvSpPr>
      <dsp:spPr>
        <a:xfrm>
          <a:off x="3788009" y="4473902"/>
          <a:ext cx="1747440" cy="35412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788009" y="4473902"/>
        <a:ext cx="1747440" cy="354121"/>
      </dsp:txXfrm>
    </dsp:sp>
    <dsp:sp modelId="{25D8F5CC-BE52-480F-94B9-3A8D9BA2D739}">
      <dsp:nvSpPr>
        <dsp:cNvPr id="0" name=""/>
        <dsp:cNvSpPr/>
      </dsp:nvSpPr>
      <dsp:spPr>
        <a:xfrm>
          <a:off x="1337555" y="4687388"/>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337555" y="4687388"/>
        <a:ext cx="2259297" cy="291395"/>
      </dsp:txXfrm>
    </dsp:sp>
    <dsp:sp modelId="{8BAFD37D-742D-4652-92FF-8A0FFA23B2A8}">
      <dsp:nvSpPr>
        <dsp:cNvPr id="0" name=""/>
        <dsp:cNvSpPr/>
      </dsp:nvSpPr>
      <dsp:spPr>
        <a:xfrm>
          <a:off x="1337555" y="513423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337555" y="5134236"/>
        <a:ext cx="2259297" cy="291395"/>
      </dsp:txXfrm>
    </dsp:sp>
    <dsp:sp modelId="{6AFCD169-EFCF-464D-ABB4-2C79634C7C4A}">
      <dsp:nvSpPr>
        <dsp:cNvPr id="0" name=""/>
        <dsp:cNvSpPr/>
      </dsp:nvSpPr>
      <dsp:spPr>
        <a:xfrm>
          <a:off x="3788009" y="4900873"/>
          <a:ext cx="1747440"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788009" y="4900873"/>
        <a:ext cx="1747440" cy="291395"/>
      </dsp:txXfrm>
    </dsp:sp>
    <dsp:sp modelId="{9E092DA1-72A9-43D2-82C2-EBD6E86B4785}">
      <dsp:nvSpPr>
        <dsp:cNvPr id="0" name=""/>
        <dsp:cNvSpPr/>
      </dsp:nvSpPr>
      <dsp:spPr>
        <a:xfrm>
          <a:off x="3788009" y="5265118"/>
          <a:ext cx="1747440" cy="39387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788009" y="5265118"/>
        <a:ext cx="1747440" cy="393876"/>
      </dsp:txXfrm>
    </dsp:sp>
    <dsp:sp modelId="{F7C40A6C-7F89-45F9-BD74-DF253BB33550}">
      <dsp:nvSpPr>
        <dsp:cNvPr id="0" name=""/>
        <dsp:cNvSpPr/>
      </dsp:nvSpPr>
      <dsp:spPr>
        <a:xfrm>
          <a:off x="1337555" y="5498481"/>
          <a:ext cx="2253926"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trạng thái máy giặt</a:t>
          </a:r>
        </a:p>
      </dsp:txBody>
      <dsp:txXfrm>
        <a:off x="1337555" y="5498481"/>
        <a:ext cx="2253926" cy="291395"/>
      </dsp:txXfrm>
    </dsp:sp>
    <dsp:sp modelId="{13A81EE6-1828-4DAD-B0BD-D49725F59F11}">
      <dsp:nvSpPr>
        <dsp:cNvPr id="0" name=""/>
        <dsp:cNvSpPr/>
      </dsp:nvSpPr>
      <dsp:spPr>
        <a:xfrm>
          <a:off x="1337555" y="586272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337555" y="5862726"/>
        <a:ext cx="2259297" cy="291395"/>
      </dsp:txXfrm>
    </dsp:sp>
    <dsp:sp modelId="{BAB6F684-995A-46D7-93DB-D2A36D22FA84}">
      <dsp:nvSpPr>
        <dsp:cNvPr id="0" name=""/>
        <dsp:cNvSpPr/>
      </dsp:nvSpPr>
      <dsp:spPr>
        <a:xfrm>
          <a:off x="1337555" y="6226971"/>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337555" y="6226971"/>
        <a:ext cx="2259297" cy="291395"/>
      </dsp:txXfrm>
    </dsp:sp>
    <dsp:sp modelId="{87C748B1-8870-485E-AB5F-0A16A9DE458F}">
      <dsp:nvSpPr>
        <dsp:cNvPr id="0" name=""/>
        <dsp:cNvSpPr/>
      </dsp:nvSpPr>
      <dsp:spPr>
        <a:xfrm>
          <a:off x="1337555" y="6591216"/>
          <a:ext cx="2259297" cy="29139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337555" y="6591216"/>
        <a:ext cx="2259297" cy="29139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5F112-7BA0-4056-8F16-4FDEF00FB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12210</TotalTime>
  <Pages>115</Pages>
  <Words>24590</Words>
  <Characters>140163</Characters>
  <Application>Microsoft Office Word</Application>
  <DocSecurity>0</DocSecurity>
  <Lines>1168</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168</cp:revision>
  <cp:lastPrinted>2018-11-26T08:28:00Z</cp:lastPrinted>
  <dcterms:created xsi:type="dcterms:W3CDTF">2017-06-06T18:20:00Z</dcterms:created>
  <dcterms:modified xsi:type="dcterms:W3CDTF">2018-11-30T16:41:00Z</dcterms:modified>
</cp:coreProperties>
</file>